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586FC2"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67687C1A" w:rsidR="00AC40B0"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13088A3F" w14:textId="227D10C1" w:rsidR="002B079E" w:rsidRDefault="003B0EB5">
          <w:pPr>
            <w:pStyle w:val="TOC1"/>
            <w:rPr>
              <w:ins w:id="196" w:author="Στάθης Καπ" w:date="2023-03-08T19:56:00Z"/>
              <w:rFonts w:eastAsiaTheme="minorEastAsia"/>
              <w:noProof/>
            </w:rPr>
          </w:pPr>
          <w:r>
            <w:fldChar w:fldCharType="begin"/>
          </w:r>
          <w:r>
            <w:instrText xml:space="preserve"> TOC \o "1-3" \h \z \u </w:instrText>
          </w:r>
          <w:r>
            <w:fldChar w:fldCharType="separate"/>
          </w:r>
          <w:ins w:id="197" w:author="Στάθης Καπ" w:date="2023-03-08T19:56:00Z">
            <w:r w:rsidR="002B079E" w:rsidRPr="0009495C">
              <w:rPr>
                <w:rStyle w:val="Hyperlink"/>
                <w:noProof/>
              </w:rPr>
              <w:fldChar w:fldCharType="begin"/>
            </w:r>
            <w:r w:rsidR="002B079E" w:rsidRPr="0009495C">
              <w:rPr>
                <w:rStyle w:val="Hyperlink"/>
                <w:noProof/>
              </w:rPr>
              <w:instrText xml:space="preserve"> </w:instrText>
            </w:r>
            <w:r w:rsidR="002B079E">
              <w:rPr>
                <w:noProof/>
              </w:rPr>
              <w:instrText>HYPERLINK \l "_Toc129197831"</w:instrText>
            </w:r>
            <w:r w:rsidR="002B079E" w:rsidRPr="0009495C">
              <w:rPr>
                <w:rStyle w:val="Hyperlink"/>
                <w:noProof/>
              </w:rPr>
              <w:instrText xml:space="preserve"> </w:instrText>
            </w:r>
            <w:r w:rsidR="002B079E" w:rsidRPr="0009495C">
              <w:rPr>
                <w:rStyle w:val="Hyperlink"/>
                <w:noProof/>
              </w:rPr>
            </w:r>
            <w:r w:rsidR="002B079E" w:rsidRPr="0009495C">
              <w:rPr>
                <w:rStyle w:val="Hyperlink"/>
                <w:noProof/>
              </w:rPr>
              <w:fldChar w:fldCharType="separate"/>
            </w:r>
            <w:r w:rsidR="002B079E" w:rsidRPr="0009495C">
              <w:rPr>
                <w:rStyle w:val="Hyperlink"/>
                <w:noProof/>
                <w:lang w:val="el-GR"/>
              </w:rPr>
              <w:t>1.</w:t>
            </w:r>
            <w:r w:rsidR="002B079E">
              <w:rPr>
                <w:rFonts w:eastAsiaTheme="minorEastAsia"/>
                <w:noProof/>
              </w:rPr>
              <w:tab/>
            </w:r>
            <w:r w:rsidR="002B079E" w:rsidRPr="0009495C">
              <w:rPr>
                <w:rStyle w:val="Hyperlink"/>
                <w:noProof/>
              </w:rPr>
              <w:t>Εισαγωγή</w:t>
            </w:r>
            <w:r w:rsidR="002B079E">
              <w:rPr>
                <w:noProof/>
                <w:webHidden/>
              </w:rPr>
              <w:tab/>
            </w:r>
            <w:r w:rsidR="002B079E">
              <w:rPr>
                <w:noProof/>
                <w:webHidden/>
              </w:rPr>
              <w:fldChar w:fldCharType="begin"/>
            </w:r>
            <w:r w:rsidR="002B079E">
              <w:rPr>
                <w:noProof/>
                <w:webHidden/>
              </w:rPr>
              <w:instrText xml:space="preserve"> PAGEREF _Toc129197831 \h </w:instrText>
            </w:r>
          </w:ins>
          <w:r w:rsidR="002B079E">
            <w:rPr>
              <w:noProof/>
              <w:webHidden/>
            </w:rPr>
          </w:r>
          <w:r w:rsidR="002B079E">
            <w:rPr>
              <w:noProof/>
              <w:webHidden/>
            </w:rPr>
            <w:fldChar w:fldCharType="separate"/>
          </w:r>
          <w:ins w:id="198" w:author="Στάθης Καπ" w:date="2023-03-09T04:14:00Z">
            <w:r w:rsidR="00586FC2">
              <w:rPr>
                <w:noProof/>
                <w:webHidden/>
              </w:rPr>
              <w:t>8</w:t>
            </w:r>
          </w:ins>
          <w:ins w:id="199" w:author="Στάθης Καπ" w:date="2023-03-08T19:56:00Z">
            <w:r w:rsidR="002B079E">
              <w:rPr>
                <w:noProof/>
                <w:webHidden/>
              </w:rPr>
              <w:fldChar w:fldCharType="end"/>
            </w:r>
            <w:r w:rsidR="002B079E" w:rsidRPr="0009495C">
              <w:rPr>
                <w:rStyle w:val="Hyperlink"/>
                <w:noProof/>
              </w:rPr>
              <w:fldChar w:fldCharType="end"/>
            </w:r>
          </w:ins>
        </w:p>
        <w:p w14:paraId="49AC4829" w14:textId="74E87B52" w:rsidR="002B079E" w:rsidRDefault="002B079E">
          <w:pPr>
            <w:pStyle w:val="TOC1"/>
            <w:rPr>
              <w:ins w:id="200" w:author="Στάθης Καπ" w:date="2023-03-08T19:56:00Z"/>
              <w:rFonts w:eastAsiaTheme="minorEastAsia"/>
              <w:noProof/>
            </w:rPr>
          </w:pPr>
          <w:ins w:id="2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w:t>
            </w:r>
            <w:r>
              <w:rPr>
                <w:rFonts w:eastAsiaTheme="minorEastAsia"/>
                <w:noProof/>
              </w:rPr>
              <w:tab/>
            </w:r>
            <w:r w:rsidRPr="0009495C">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_Toc129197834 \h </w:instrText>
            </w:r>
          </w:ins>
          <w:r>
            <w:rPr>
              <w:noProof/>
              <w:webHidden/>
            </w:rPr>
          </w:r>
          <w:r>
            <w:rPr>
              <w:noProof/>
              <w:webHidden/>
            </w:rPr>
            <w:fldChar w:fldCharType="separate"/>
          </w:r>
          <w:ins w:id="202" w:author="Στάθης Καπ" w:date="2023-03-09T04:14:00Z">
            <w:r w:rsidR="00586FC2">
              <w:rPr>
                <w:noProof/>
                <w:webHidden/>
              </w:rPr>
              <w:t>10</w:t>
            </w:r>
          </w:ins>
          <w:ins w:id="203" w:author="Στάθης Καπ" w:date="2023-03-08T19:56:00Z">
            <w:r>
              <w:rPr>
                <w:noProof/>
                <w:webHidden/>
              </w:rPr>
              <w:fldChar w:fldCharType="end"/>
            </w:r>
            <w:r w:rsidRPr="0009495C">
              <w:rPr>
                <w:rStyle w:val="Hyperlink"/>
                <w:noProof/>
              </w:rPr>
              <w:fldChar w:fldCharType="end"/>
            </w:r>
          </w:ins>
        </w:p>
        <w:p w14:paraId="71592C5A" w14:textId="671FB38D" w:rsidR="002B079E" w:rsidRDefault="002B079E">
          <w:pPr>
            <w:pStyle w:val="TOC2"/>
            <w:tabs>
              <w:tab w:val="left" w:pos="880"/>
              <w:tab w:val="right" w:leader="dot" w:pos="8828"/>
            </w:tabs>
            <w:rPr>
              <w:ins w:id="204" w:author="Στάθης Καπ" w:date="2023-03-08T19:56:00Z"/>
              <w:rFonts w:eastAsiaTheme="minorEastAsia"/>
              <w:noProof/>
            </w:rPr>
          </w:pPr>
          <w:ins w:id="2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2.1</w:t>
            </w:r>
            <w:r>
              <w:rPr>
                <w:rFonts w:eastAsiaTheme="minorEastAsia"/>
                <w:noProof/>
              </w:rPr>
              <w:tab/>
            </w:r>
            <w:r w:rsidRPr="0009495C">
              <w:rPr>
                <w:rStyle w:val="Hyperlink"/>
                <w:noProof/>
                <w:lang w:val="el-GR"/>
              </w:rPr>
              <w:t>Το πρόβλημα Προσανατολισμού με Χρονικά Παράθυρα (</w:t>
            </w:r>
            <w:r w:rsidRPr="0009495C">
              <w:rPr>
                <w:rStyle w:val="Hyperlink"/>
                <w:noProof/>
              </w:rPr>
              <w: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_Toc129197835 \h </w:instrText>
            </w:r>
          </w:ins>
          <w:r>
            <w:rPr>
              <w:noProof/>
              <w:webHidden/>
            </w:rPr>
          </w:r>
          <w:r>
            <w:rPr>
              <w:noProof/>
              <w:webHidden/>
            </w:rPr>
            <w:fldChar w:fldCharType="separate"/>
          </w:r>
          <w:ins w:id="206" w:author="Στάθης Καπ" w:date="2023-03-09T04:14:00Z">
            <w:r w:rsidR="00586FC2">
              <w:rPr>
                <w:noProof/>
                <w:webHidden/>
              </w:rPr>
              <w:t>12</w:t>
            </w:r>
          </w:ins>
          <w:ins w:id="207" w:author="Στάθης Καπ" w:date="2023-03-08T19:56:00Z">
            <w:r>
              <w:rPr>
                <w:noProof/>
                <w:webHidden/>
              </w:rPr>
              <w:fldChar w:fldCharType="end"/>
            </w:r>
            <w:r w:rsidRPr="0009495C">
              <w:rPr>
                <w:rStyle w:val="Hyperlink"/>
                <w:noProof/>
              </w:rPr>
              <w:fldChar w:fldCharType="end"/>
            </w:r>
          </w:ins>
        </w:p>
        <w:p w14:paraId="05076246" w14:textId="724B9C96" w:rsidR="002B079E" w:rsidRDefault="002B079E">
          <w:pPr>
            <w:pStyle w:val="TOC2"/>
            <w:tabs>
              <w:tab w:val="left" w:pos="880"/>
              <w:tab w:val="right" w:leader="dot" w:pos="8828"/>
            </w:tabs>
            <w:rPr>
              <w:ins w:id="208" w:author="Στάθης Καπ" w:date="2023-03-08T19:56:00Z"/>
              <w:rFonts w:eastAsiaTheme="minorEastAsia"/>
              <w:noProof/>
            </w:rPr>
          </w:pPr>
          <w:ins w:id="2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2.2</w:t>
            </w:r>
            <w:r>
              <w:rPr>
                <w:rFonts w:eastAsiaTheme="minorEastAsia"/>
                <w:noProof/>
              </w:rPr>
              <w:tab/>
            </w:r>
            <w:r w:rsidRPr="0009495C">
              <w:rPr>
                <w:rStyle w:val="Hyperlink"/>
                <w:noProof/>
                <w:lang w:val="el-GR"/>
              </w:rPr>
              <w:t>Το Χρονικά Εξαρτώμενο Πρόβλημα Προσανατολισμού (</w:t>
            </w:r>
            <w:r w:rsidRPr="0009495C">
              <w:rPr>
                <w:rStyle w:val="Hyperlink"/>
                <w:noProof/>
              </w:rPr>
              <w:t>TDOP</w:t>
            </w:r>
            <w:r w:rsidRPr="0009495C">
              <w:rPr>
                <w:rStyle w:val="Hyperlink"/>
                <w:noProof/>
                <w:lang w:val="el-GR"/>
              </w:rPr>
              <w:t>)</w:t>
            </w:r>
            <w:r>
              <w:rPr>
                <w:noProof/>
                <w:webHidden/>
              </w:rPr>
              <w:tab/>
            </w:r>
            <w:r>
              <w:rPr>
                <w:noProof/>
                <w:webHidden/>
              </w:rPr>
              <w:fldChar w:fldCharType="begin"/>
            </w:r>
            <w:r>
              <w:rPr>
                <w:noProof/>
                <w:webHidden/>
              </w:rPr>
              <w:instrText xml:space="preserve"> PAGEREF _Toc129197836 \h </w:instrText>
            </w:r>
          </w:ins>
          <w:r>
            <w:rPr>
              <w:noProof/>
              <w:webHidden/>
            </w:rPr>
          </w:r>
          <w:r>
            <w:rPr>
              <w:noProof/>
              <w:webHidden/>
            </w:rPr>
            <w:fldChar w:fldCharType="separate"/>
          </w:r>
          <w:ins w:id="210" w:author="Στάθης Καπ" w:date="2023-03-09T04:14:00Z">
            <w:r w:rsidR="00586FC2">
              <w:rPr>
                <w:noProof/>
                <w:webHidden/>
              </w:rPr>
              <w:t>12</w:t>
            </w:r>
          </w:ins>
          <w:ins w:id="211" w:author="Στάθης Καπ" w:date="2023-03-08T19:56:00Z">
            <w:r>
              <w:rPr>
                <w:noProof/>
                <w:webHidden/>
              </w:rPr>
              <w:fldChar w:fldCharType="end"/>
            </w:r>
            <w:r w:rsidRPr="0009495C">
              <w:rPr>
                <w:rStyle w:val="Hyperlink"/>
                <w:noProof/>
              </w:rPr>
              <w:fldChar w:fldCharType="end"/>
            </w:r>
          </w:ins>
        </w:p>
        <w:p w14:paraId="0751C85D" w14:textId="2EFDE8FF" w:rsidR="002B079E" w:rsidRDefault="002B079E">
          <w:pPr>
            <w:pStyle w:val="TOC2"/>
            <w:tabs>
              <w:tab w:val="left" w:pos="880"/>
              <w:tab w:val="right" w:leader="dot" w:pos="8828"/>
            </w:tabs>
            <w:rPr>
              <w:ins w:id="212" w:author="Στάθης Καπ" w:date="2023-03-08T19:56:00Z"/>
              <w:rFonts w:eastAsiaTheme="minorEastAsia"/>
              <w:noProof/>
            </w:rPr>
          </w:pPr>
          <w:ins w:id="21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2.3</w:t>
            </w:r>
            <w:r>
              <w:rPr>
                <w:rFonts w:eastAsiaTheme="minorEastAsia"/>
                <w:noProof/>
              </w:rPr>
              <w:tab/>
            </w:r>
            <w:r w:rsidRPr="0009495C">
              <w:rPr>
                <w:rStyle w:val="Hyperlink"/>
                <w:noProof/>
                <w:lang w:val="el-GR"/>
              </w:rPr>
              <w:t>Το πρόβλημα Ομαδικού Προσανατολισμού (</w:t>
            </w:r>
            <w:r w:rsidRPr="0009495C">
              <w:rPr>
                <w:rStyle w:val="Hyperlink"/>
                <w:noProof/>
              </w:rPr>
              <w:t>TOP</w:t>
            </w:r>
            <w:r w:rsidRPr="0009495C">
              <w:rPr>
                <w:rStyle w:val="Hyperlink"/>
                <w:noProof/>
                <w:lang w:val="el-GR"/>
              </w:rPr>
              <w:t>)</w:t>
            </w:r>
            <w:r>
              <w:rPr>
                <w:noProof/>
                <w:webHidden/>
              </w:rPr>
              <w:tab/>
            </w:r>
            <w:r>
              <w:rPr>
                <w:noProof/>
                <w:webHidden/>
              </w:rPr>
              <w:fldChar w:fldCharType="begin"/>
            </w:r>
            <w:r>
              <w:rPr>
                <w:noProof/>
                <w:webHidden/>
              </w:rPr>
              <w:instrText xml:space="preserve"> PAGEREF _Toc129197837 \h </w:instrText>
            </w:r>
          </w:ins>
          <w:r>
            <w:rPr>
              <w:noProof/>
              <w:webHidden/>
            </w:rPr>
          </w:r>
          <w:r>
            <w:rPr>
              <w:noProof/>
              <w:webHidden/>
            </w:rPr>
            <w:fldChar w:fldCharType="separate"/>
          </w:r>
          <w:ins w:id="214" w:author="Στάθης Καπ" w:date="2023-03-09T04:14:00Z">
            <w:r w:rsidR="00586FC2">
              <w:rPr>
                <w:noProof/>
                <w:webHidden/>
              </w:rPr>
              <w:t>16</w:t>
            </w:r>
          </w:ins>
          <w:ins w:id="215" w:author="Στάθης Καπ" w:date="2023-03-08T19:56:00Z">
            <w:r>
              <w:rPr>
                <w:noProof/>
                <w:webHidden/>
              </w:rPr>
              <w:fldChar w:fldCharType="end"/>
            </w:r>
            <w:r w:rsidRPr="0009495C">
              <w:rPr>
                <w:rStyle w:val="Hyperlink"/>
                <w:noProof/>
              </w:rPr>
              <w:fldChar w:fldCharType="end"/>
            </w:r>
          </w:ins>
        </w:p>
        <w:p w14:paraId="67803C59" w14:textId="7F875654" w:rsidR="002B079E" w:rsidRDefault="002B079E">
          <w:pPr>
            <w:pStyle w:val="TOC2"/>
            <w:tabs>
              <w:tab w:val="left" w:pos="880"/>
              <w:tab w:val="right" w:leader="dot" w:pos="8828"/>
            </w:tabs>
            <w:rPr>
              <w:ins w:id="216" w:author="Στάθης Καπ" w:date="2023-03-08T19:56:00Z"/>
              <w:rFonts w:eastAsiaTheme="minorEastAsia"/>
              <w:noProof/>
            </w:rPr>
          </w:pPr>
          <w:ins w:id="2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2.4</w:t>
            </w:r>
            <w:r>
              <w:rPr>
                <w:rFonts w:eastAsiaTheme="minorEastAsia"/>
                <w:noProof/>
              </w:rPr>
              <w:tab/>
            </w:r>
            <w:r w:rsidRPr="0009495C">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_Toc129197838 \h </w:instrText>
            </w:r>
          </w:ins>
          <w:r>
            <w:rPr>
              <w:noProof/>
              <w:webHidden/>
            </w:rPr>
          </w:r>
          <w:r>
            <w:rPr>
              <w:noProof/>
              <w:webHidden/>
            </w:rPr>
            <w:fldChar w:fldCharType="separate"/>
          </w:r>
          <w:ins w:id="218" w:author="Στάθης Καπ" w:date="2023-03-09T04:14:00Z">
            <w:r w:rsidR="00586FC2">
              <w:rPr>
                <w:noProof/>
                <w:webHidden/>
              </w:rPr>
              <w:t>19</w:t>
            </w:r>
          </w:ins>
          <w:ins w:id="219" w:author="Στάθης Καπ" w:date="2023-03-08T19:56:00Z">
            <w:r>
              <w:rPr>
                <w:noProof/>
                <w:webHidden/>
              </w:rPr>
              <w:fldChar w:fldCharType="end"/>
            </w:r>
            <w:r w:rsidRPr="0009495C">
              <w:rPr>
                <w:rStyle w:val="Hyperlink"/>
                <w:noProof/>
              </w:rPr>
              <w:fldChar w:fldCharType="end"/>
            </w:r>
          </w:ins>
        </w:p>
        <w:p w14:paraId="3D9814BF" w14:textId="76783D01" w:rsidR="002B079E" w:rsidRDefault="002B079E">
          <w:pPr>
            <w:pStyle w:val="TOC2"/>
            <w:tabs>
              <w:tab w:val="left" w:pos="880"/>
              <w:tab w:val="right" w:leader="dot" w:pos="8828"/>
            </w:tabs>
            <w:rPr>
              <w:ins w:id="220" w:author="Στάθης Καπ" w:date="2023-03-08T19:56:00Z"/>
              <w:rFonts w:eastAsiaTheme="minorEastAsia"/>
              <w:noProof/>
            </w:rPr>
          </w:pPr>
          <w:ins w:id="22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2.5</w:t>
            </w:r>
            <w:r>
              <w:rPr>
                <w:rFonts w:eastAsiaTheme="minorEastAsia"/>
                <w:noProof/>
              </w:rPr>
              <w:tab/>
            </w:r>
            <w:r w:rsidRPr="0009495C">
              <w:rPr>
                <w:rStyle w:val="Hyperlink"/>
                <w:noProof/>
                <w:lang w:val="el-GR"/>
              </w:rPr>
              <w:t>Το Πρόβλημα Χρονικά Εξαρτώμενου Ομαδικού Προσανατολισμού με Χρονικά Παράθυρα (</w:t>
            </w:r>
            <w:r w:rsidRPr="0009495C">
              <w:rPr>
                <w:rStyle w:val="Hyperlink"/>
                <w:noProof/>
              </w:rPr>
              <w:t>TDTOPTW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_Toc129197839 \h </w:instrText>
            </w:r>
          </w:ins>
          <w:r>
            <w:rPr>
              <w:noProof/>
              <w:webHidden/>
            </w:rPr>
          </w:r>
          <w:r>
            <w:rPr>
              <w:noProof/>
              <w:webHidden/>
            </w:rPr>
            <w:fldChar w:fldCharType="separate"/>
          </w:r>
          <w:ins w:id="222" w:author="Στάθης Καπ" w:date="2023-03-09T04:14:00Z">
            <w:r w:rsidR="00586FC2">
              <w:rPr>
                <w:noProof/>
                <w:webHidden/>
              </w:rPr>
              <w:t>23</w:t>
            </w:r>
          </w:ins>
          <w:ins w:id="223" w:author="Στάθης Καπ" w:date="2023-03-08T19:56:00Z">
            <w:r>
              <w:rPr>
                <w:noProof/>
                <w:webHidden/>
              </w:rPr>
              <w:fldChar w:fldCharType="end"/>
            </w:r>
            <w:r w:rsidRPr="0009495C">
              <w:rPr>
                <w:rStyle w:val="Hyperlink"/>
                <w:noProof/>
              </w:rPr>
              <w:fldChar w:fldCharType="end"/>
            </w:r>
          </w:ins>
        </w:p>
        <w:p w14:paraId="0E60CB3E" w14:textId="2BB40564" w:rsidR="002B079E" w:rsidRDefault="002B079E">
          <w:pPr>
            <w:pStyle w:val="TOC1"/>
            <w:rPr>
              <w:ins w:id="224" w:author="Στάθης Καπ" w:date="2023-03-08T19:56:00Z"/>
              <w:rFonts w:eastAsiaTheme="minorEastAsia"/>
              <w:noProof/>
            </w:rPr>
          </w:pPr>
          <w:ins w:id="22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3.</w:t>
            </w:r>
            <w:r>
              <w:rPr>
                <w:rFonts w:eastAsiaTheme="minorEastAsia"/>
                <w:noProof/>
              </w:rPr>
              <w:tab/>
            </w:r>
            <w:r w:rsidRPr="0009495C">
              <w:rPr>
                <w:rStyle w:val="Hyperlink"/>
                <w:noProof/>
                <w:lang w:val="el-GR"/>
              </w:rPr>
              <w:t>Αλγόριθμος ε</w:t>
            </w:r>
            <w:r w:rsidRPr="0009495C">
              <w:rPr>
                <w:rStyle w:val="Hyperlink"/>
                <w:noProof/>
              </w:rPr>
              <w:t>πίλυσης</w:t>
            </w:r>
            <w:r w:rsidRPr="0009495C">
              <w:rPr>
                <w:rStyle w:val="Hyperlink"/>
                <w:noProof/>
                <w:lang w:val="el-GR"/>
              </w:rPr>
              <w:t xml:space="preserve"> του </w:t>
            </w:r>
            <w:r w:rsidRPr="0009495C">
              <w:rPr>
                <w:rStyle w:val="Hyperlink"/>
                <w:noProof/>
              </w:rPr>
              <w:t>TOPTW</w:t>
            </w:r>
            <w:r>
              <w:rPr>
                <w:noProof/>
                <w:webHidden/>
              </w:rPr>
              <w:tab/>
            </w:r>
            <w:r>
              <w:rPr>
                <w:noProof/>
                <w:webHidden/>
              </w:rPr>
              <w:fldChar w:fldCharType="begin"/>
            </w:r>
            <w:r>
              <w:rPr>
                <w:noProof/>
                <w:webHidden/>
              </w:rPr>
              <w:instrText xml:space="preserve"> PAGEREF _Toc129197840 \h </w:instrText>
            </w:r>
          </w:ins>
          <w:r>
            <w:rPr>
              <w:noProof/>
              <w:webHidden/>
            </w:rPr>
          </w:r>
          <w:r>
            <w:rPr>
              <w:noProof/>
              <w:webHidden/>
            </w:rPr>
            <w:fldChar w:fldCharType="separate"/>
          </w:r>
          <w:ins w:id="226" w:author="Στάθης Καπ" w:date="2023-03-09T04:14:00Z">
            <w:r w:rsidR="00586FC2">
              <w:rPr>
                <w:noProof/>
                <w:webHidden/>
              </w:rPr>
              <w:t>25</w:t>
            </w:r>
          </w:ins>
          <w:ins w:id="227" w:author="Στάθης Καπ" w:date="2023-03-08T19:56:00Z">
            <w:r>
              <w:rPr>
                <w:noProof/>
                <w:webHidden/>
              </w:rPr>
              <w:fldChar w:fldCharType="end"/>
            </w:r>
            <w:r w:rsidRPr="0009495C">
              <w:rPr>
                <w:rStyle w:val="Hyperlink"/>
                <w:noProof/>
              </w:rPr>
              <w:fldChar w:fldCharType="end"/>
            </w:r>
          </w:ins>
        </w:p>
        <w:p w14:paraId="3261B38F" w14:textId="07FFF9AD" w:rsidR="002B079E" w:rsidRDefault="002B079E">
          <w:pPr>
            <w:pStyle w:val="TOC2"/>
            <w:tabs>
              <w:tab w:val="left" w:pos="660"/>
              <w:tab w:val="right" w:leader="dot" w:pos="8828"/>
            </w:tabs>
            <w:rPr>
              <w:ins w:id="228" w:author="Στάθης Καπ" w:date="2023-03-08T19:56:00Z"/>
              <w:rFonts w:eastAsiaTheme="minorEastAsia"/>
              <w:noProof/>
            </w:rPr>
          </w:pPr>
          <w:ins w:id="22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Pr>
                <w:rFonts w:eastAsiaTheme="minorEastAsia"/>
                <w:noProof/>
              </w:rPr>
              <w:tab/>
            </w:r>
            <w:r w:rsidRPr="0009495C">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_Toc129197841 \h </w:instrText>
            </w:r>
          </w:ins>
          <w:r>
            <w:rPr>
              <w:noProof/>
              <w:webHidden/>
            </w:rPr>
          </w:r>
          <w:r>
            <w:rPr>
              <w:noProof/>
              <w:webHidden/>
            </w:rPr>
            <w:fldChar w:fldCharType="separate"/>
          </w:r>
          <w:ins w:id="230" w:author="Στάθης Καπ" w:date="2023-03-09T04:14:00Z">
            <w:r w:rsidR="00586FC2">
              <w:rPr>
                <w:noProof/>
                <w:webHidden/>
              </w:rPr>
              <w:t>25</w:t>
            </w:r>
          </w:ins>
          <w:ins w:id="231" w:author="Στάθης Καπ" w:date="2023-03-08T19:56:00Z">
            <w:r>
              <w:rPr>
                <w:noProof/>
                <w:webHidden/>
              </w:rPr>
              <w:fldChar w:fldCharType="end"/>
            </w:r>
            <w:r w:rsidRPr="0009495C">
              <w:rPr>
                <w:rStyle w:val="Hyperlink"/>
                <w:noProof/>
              </w:rPr>
              <w:fldChar w:fldCharType="end"/>
            </w:r>
          </w:ins>
        </w:p>
        <w:p w14:paraId="69324AF7" w14:textId="403A8599" w:rsidR="002B079E" w:rsidRDefault="002B079E">
          <w:pPr>
            <w:pStyle w:val="TOC2"/>
            <w:tabs>
              <w:tab w:val="right" w:leader="dot" w:pos="8828"/>
            </w:tabs>
            <w:rPr>
              <w:ins w:id="232" w:author="Στάθης Καπ" w:date="2023-03-08T19:56:00Z"/>
              <w:rFonts w:eastAsiaTheme="minorEastAsia"/>
              <w:noProof/>
            </w:rPr>
          </w:pPr>
          <w:ins w:id="23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w:t>
            </w:r>
            <w:r>
              <w:rPr>
                <w:noProof/>
                <w:webHidden/>
              </w:rPr>
              <w:tab/>
            </w:r>
            <w:r>
              <w:rPr>
                <w:noProof/>
                <w:webHidden/>
              </w:rPr>
              <w:fldChar w:fldCharType="begin"/>
            </w:r>
            <w:r>
              <w:rPr>
                <w:noProof/>
                <w:webHidden/>
              </w:rPr>
              <w:instrText xml:space="preserve"> PAGEREF _Toc129197843 \h </w:instrText>
            </w:r>
          </w:ins>
          <w:r>
            <w:rPr>
              <w:noProof/>
              <w:webHidden/>
            </w:rPr>
          </w:r>
          <w:r>
            <w:rPr>
              <w:noProof/>
              <w:webHidden/>
            </w:rPr>
            <w:fldChar w:fldCharType="separate"/>
          </w:r>
          <w:ins w:id="234" w:author="Στάθης Καπ" w:date="2023-03-09T04:14:00Z">
            <w:r w:rsidR="00586FC2">
              <w:rPr>
                <w:noProof/>
                <w:webHidden/>
              </w:rPr>
              <w:t>25</w:t>
            </w:r>
          </w:ins>
          <w:ins w:id="235" w:author="Στάθης Καπ" w:date="2023-03-08T19:56:00Z">
            <w:r>
              <w:rPr>
                <w:noProof/>
                <w:webHidden/>
              </w:rPr>
              <w:fldChar w:fldCharType="end"/>
            </w:r>
            <w:r w:rsidRPr="0009495C">
              <w:rPr>
                <w:rStyle w:val="Hyperlink"/>
                <w:noProof/>
              </w:rPr>
              <w:fldChar w:fldCharType="end"/>
            </w:r>
          </w:ins>
        </w:p>
        <w:p w14:paraId="4972D3A6" w14:textId="2220630D" w:rsidR="002B079E" w:rsidRDefault="002B079E">
          <w:pPr>
            <w:pStyle w:val="TOC3"/>
            <w:tabs>
              <w:tab w:val="left" w:pos="1320"/>
              <w:tab w:val="right" w:leader="dot" w:pos="8828"/>
            </w:tabs>
            <w:rPr>
              <w:ins w:id="236" w:author="Στάθης Καπ" w:date="2023-03-08T19:56:00Z"/>
              <w:rFonts w:eastAsiaTheme="minorEastAsia"/>
              <w:noProof/>
            </w:rPr>
          </w:pPr>
          <w:ins w:id="23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3.1.1</w:t>
            </w:r>
            <w:r>
              <w:rPr>
                <w:rFonts w:eastAsiaTheme="minorEastAsia"/>
                <w:noProof/>
              </w:rPr>
              <w:tab/>
            </w:r>
            <w:r w:rsidRPr="0009495C">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_Toc129197844 \h </w:instrText>
            </w:r>
          </w:ins>
          <w:r>
            <w:rPr>
              <w:noProof/>
              <w:webHidden/>
            </w:rPr>
          </w:r>
          <w:r>
            <w:rPr>
              <w:noProof/>
              <w:webHidden/>
            </w:rPr>
            <w:fldChar w:fldCharType="separate"/>
          </w:r>
          <w:ins w:id="238" w:author="Στάθης Καπ" w:date="2023-03-09T04:14:00Z">
            <w:r w:rsidR="00586FC2">
              <w:rPr>
                <w:noProof/>
                <w:webHidden/>
              </w:rPr>
              <w:t>26</w:t>
            </w:r>
          </w:ins>
          <w:ins w:id="239" w:author="Στάθης Καπ" w:date="2023-03-08T19:56:00Z">
            <w:r>
              <w:rPr>
                <w:noProof/>
                <w:webHidden/>
              </w:rPr>
              <w:fldChar w:fldCharType="end"/>
            </w:r>
            <w:r w:rsidRPr="0009495C">
              <w:rPr>
                <w:rStyle w:val="Hyperlink"/>
                <w:noProof/>
              </w:rPr>
              <w:fldChar w:fldCharType="end"/>
            </w:r>
          </w:ins>
        </w:p>
        <w:p w14:paraId="552E730D" w14:textId="314CB423" w:rsidR="002B079E" w:rsidRDefault="002B079E">
          <w:pPr>
            <w:pStyle w:val="TOC3"/>
            <w:tabs>
              <w:tab w:val="left" w:pos="1320"/>
              <w:tab w:val="right" w:leader="dot" w:pos="8828"/>
            </w:tabs>
            <w:rPr>
              <w:ins w:id="240" w:author="Στάθης Καπ" w:date="2023-03-08T19:56:00Z"/>
              <w:rFonts w:eastAsiaTheme="minorEastAsia"/>
              <w:noProof/>
            </w:rPr>
          </w:pPr>
          <w:ins w:id="24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3.1.2</w:t>
            </w:r>
            <w:r>
              <w:rPr>
                <w:rFonts w:eastAsiaTheme="minorEastAsia"/>
                <w:noProof/>
              </w:rPr>
              <w:tab/>
            </w:r>
            <w:r w:rsidRPr="0009495C">
              <w:rPr>
                <w:rStyle w:val="Hyperlink"/>
                <w:noProof/>
                <w:lang w:val="el-GR"/>
              </w:rPr>
              <w:t>Τοπική Αναζήτηση</w:t>
            </w:r>
            <w:r>
              <w:rPr>
                <w:noProof/>
                <w:webHidden/>
              </w:rPr>
              <w:tab/>
            </w:r>
            <w:r>
              <w:rPr>
                <w:noProof/>
                <w:webHidden/>
              </w:rPr>
              <w:fldChar w:fldCharType="begin"/>
            </w:r>
            <w:r>
              <w:rPr>
                <w:noProof/>
                <w:webHidden/>
              </w:rPr>
              <w:instrText xml:space="preserve"> PAGEREF _Toc129197845 \h </w:instrText>
            </w:r>
          </w:ins>
          <w:r>
            <w:rPr>
              <w:noProof/>
              <w:webHidden/>
            </w:rPr>
          </w:r>
          <w:r>
            <w:rPr>
              <w:noProof/>
              <w:webHidden/>
            </w:rPr>
            <w:fldChar w:fldCharType="separate"/>
          </w:r>
          <w:ins w:id="242" w:author="Στάθης Καπ" w:date="2023-03-09T04:14:00Z">
            <w:r w:rsidR="00586FC2">
              <w:rPr>
                <w:noProof/>
                <w:webHidden/>
              </w:rPr>
              <w:t>26</w:t>
            </w:r>
          </w:ins>
          <w:ins w:id="243" w:author="Στάθης Καπ" w:date="2023-03-08T19:56:00Z">
            <w:r>
              <w:rPr>
                <w:noProof/>
                <w:webHidden/>
              </w:rPr>
              <w:fldChar w:fldCharType="end"/>
            </w:r>
            <w:r w:rsidRPr="0009495C">
              <w:rPr>
                <w:rStyle w:val="Hyperlink"/>
                <w:noProof/>
              </w:rPr>
              <w:fldChar w:fldCharType="end"/>
            </w:r>
          </w:ins>
        </w:p>
        <w:p w14:paraId="72009B34" w14:textId="3DE1791E" w:rsidR="002B079E" w:rsidRDefault="002B079E">
          <w:pPr>
            <w:pStyle w:val="TOC3"/>
            <w:tabs>
              <w:tab w:val="left" w:pos="1320"/>
              <w:tab w:val="right" w:leader="dot" w:pos="8828"/>
            </w:tabs>
            <w:rPr>
              <w:ins w:id="244" w:author="Στάθης Καπ" w:date="2023-03-08T19:56:00Z"/>
              <w:rFonts w:eastAsiaTheme="minorEastAsia"/>
              <w:noProof/>
            </w:rPr>
          </w:pPr>
          <w:ins w:id="24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3.1.3</w:t>
            </w:r>
            <w:r>
              <w:rPr>
                <w:rFonts w:eastAsiaTheme="minorEastAsia"/>
                <w:noProof/>
              </w:rPr>
              <w:tab/>
            </w:r>
            <w:r w:rsidRPr="0009495C">
              <w:rPr>
                <w:rStyle w:val="Hyperlink"/>
                <w:noProof/>
                <w:lang w:val="el-GR"/>
              </w:rPr>
              <w:t>Διαταραχή</w:t>
            </w:r>
            <w:r>
              <w:rPr>
                <w:noProof/>
                <w:webHidden/>
              </w:rPr>
              <w:tab/>
            </w:r>
            <w:r>
              <w:rPr>
                <w:noProof/>
                <w:webHidden/>
              </w:rPr>
              <w:fldChar w:fldCharType="begin"/>
            </w:r>
            <w:r>
              <w:rPr>
                <w:noProof/>
                <w:webHidden/>
              </w:rPr>
              <w:instrText xml:space="preserve"> PAGEREF _Toc129197846 \h </w:instrText>
            </w:r>
          </w:ins>
          <w:r>
            <w:rPr>
              <w:noProof/>
              <w:webHidden/>
            </w:rPr>
          </w:r>
          <w:r>
            <w:rPr>
              <w:noProof/>
              <w:webHidden/>
            </w:rPr>
            <w:fldChar w:fldCharType="separate"/>
          </w:r>
          <w:ins w:id="246" w:author="Στάθης Καπ" w:date="2023-03-09T04:14:00Z">
            <w:r w:rsidR="00586FC2">
              <w:rPr>
                <w:noProof/>
                <w:webHidden/>
              </w:rPr>
              <w:t>27</w:t>
            </w:r>
          </w:ins>
          <w:ins w:id="247" w:author="Στάθης Καπ" w:date="2023-03-08T19:56:00Z">
            <w:r>
              <w:rPr>
                <w:noProof/>
                <w:webHidden/>
              </w:rPr>
              <w:fldChar w:fldCharType="end"/>
            </w:r>
            <w:r w:rsidRPr="0009495C">
              <w:rPr>
                <w:rStyle w:val="Hyperlink"/>
                <w:noProof/>
              </w:rPr>
              <w:fldChar w:fldCharType="end"/>
            </w:r>
          </w:ins>
        </w:p>
        <w:p w14:paraId="1C4EFFCC" w14:textId="5741F910" w:rsidR="002B079E" w:rsidRDefault="002B079E">
          <w:pPr>
            <w:pStyle w:val="TOC3"/>
            <w:tabs>
              <w:tab w:val="left" w:pos="1320"/>
              <w:tab w:val="right" w:leader="dot" w:pos="8828"/>
            </w:tabs>
            <w:rPr>
              <w:ins w:id="248" w:author="Στάθης Καπ" w:date="2023-03-08T19:56:00Z"/>
              <w:rFonts w:eastAsiaTheme="minorEastAsia"/>
              <w:noProof/>
            </w:rPr>
          </w:pPr>
          <w:ins w:id="24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3.1.4</w:t>
            </w:r>
            <w:r>
              <w:rPr>
                <w:rFonts w:eastAsiaTheme="minorEastAsia"/>
                <w:noProof/>
              </w:rPr>
              <w:tab/>
            </w:r>
            <w:r w:rsidRPr="0009495C">
              <w:rPr>
                <w:rStyle w:val="Hyperlink"/>
                <w:noProof/>
                <w:lang w:val="el-GR"/>
              </w:rPr>
              <w:t>Κριτήριο αποδοχής</w:t>
            </w:r>
            <w:r>
              <w:rPr>
                <w:noProof/>
                <w:webHidden/>
              </w:rPr>
              <w:tab/>
            </w:r>
            <w:r>
              <w:rPr>
                <w:noProof/>
                <w:webHidden/>
              </w:rPr>
              <w:fldChar w:fldCharType="begin"/>
            </w:r>
            <w:r>
              <w:rPr>
                <w:noProof/>
                <w:webHidden/>
              </w:rPr>
              <w:instrText xml:space="preserve"> PAGEREF _Toc129197847 \h </w:instrText>
            </w:r>
          </w:ins>
          <w:r>
            <w:rPr>
              <w:noProof/>
              <w:webHidden/>
            </w:rPr>
          </w:r>
          <w:r>
            <w:rPr>
              <w:noProof/>
              <w:webHidden/>
            </w:rPr>
            <w:fldChar w:fldCharType="separate"/>
          </w:r>
          <w:ins w:id="250" w:author="Στάθης Καπ" w:date="2023-03-09T04:14:00Z">
            <w:r w:rsidR="00586FC2">
              <w:rPr>
                <w:noProof/>
                <w:webHidden/>
              </w:rPr>
              <w:t>27</w:t>
            </w:r>
          </w:ins>
          <w:ins w:id="251" w:author="Στάθης Καπ" w:date="2023-03-08T19:56:00Z">
            <w:r>
              <w:rPr>
                <w:noProof/>
                <w:webHidden/>
              </w:rPr>
              <w:fldChar w:fldCharType="end"/>
            </w:r>
            <w:r w:rsidRPr="0009495C">
              <w:rPr>
                <w:rStyle w:val="Hyperlink"/>
                <w:noProof/>
              </w:rPr>
              <w:fldChar w:fldCharType="end"/>
            </w:r>
          </w:ins>
        </w:p>
        <w:p w14:paraId="1DB7E9C9" w14:textId="3437BEFC" w:rsidR="002B079E" w:rsidRDefault="002B079E">
          <w:pPr>
            <w:pStyle w:val="TOC2"/>
            <w:tabs>
              <w:tab w:val="left" w:pos="880"/>
              <w:tab w:val="right" w:leader="dot" w:pos="8828"/>
            </w:tabs>
            <w:rPr>
              <w:ins w:id="252" w:author="Στάθης Καπ" w:date="2023-03-08T19:56:00Z"/>
              <w:rFonts w:eastAsiaTheme="minorEastAsia"/>
              <w:noProof/>
            </w:rPr>
          </w:pPr>
          <w:ins w:id="25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w:t>
            </w:r>
            <w:r>
              <w:rPr>
                <w:rFonts w:eastAsiaTheme="minorEastAsia"/>
                <w:noProof/>
              </w:rPr>
              <w:tab/>
            </w:r>
            <w:r w:rsidRPr="0009495C">
              <w:rPr>
                <w:rStyle w:val="Hyperlink"/>
                <w:noProof/>
                <w:lang w:val="el-GR"/>
              </w:rPr>
              <w:t xml:space="preserve">Υλοποίηση Επαναλαμβανόμενης Τοπικής Αναζήτησης για το </w:t>
            </w:r>
            <w:r w:rsidRPr="0009495C">
              <w:rPr>
                <w:rStyle w:val="Hyperlink"/>
                <w:noProof/>
              </w:rPr>
              <w:t>TOPTW</w:t>
            </w:r>
            <w:r>
              <w:rPr>
                <w:noProof/>
                <w:webHidden/>
              </w:rPr>
              <w:tab/>
            </w:r>
            <w:r>
              <w:rPr>
                <w:noProof/>
                <w:webHidden/>
              </w:rPr>
              <w:fldChar w:fldCharType="begin"/>
            </w:r>
            <w:r>
              <w:rPr>
                <w:noProof/>
                <w:webHidden/>
              </w:rPr>
              <w:instrText xml:space="preserve"> PAGEREF _Toc129197849 \h </w:instrText>
            </w:r>
          </w:ins>
          <w:r>
            <w:rPr>
              <w:noProof/>
              <w:webHidden/>
            </w:rPr>
          </w:r>
          <w:r>
            <w:rPr>
              <w:noProof/>
              <w:webHidden/>
            </w:rPr>
            <w:fldChar w:fldCharType="separate"/>
          </w:r>
          <w:ins w:id="254" w:author="Στάθης Καπ" w:date="2023-03-09T04:14:00Z">
            <w:r w:rsidR="00586FC2">
              <w:rPr>
                <w:noProof/>
                <w:webHidden/>
              </w:rPr>
              <w:t>27</w:t>
            </w:r>
          </w:ins>
          <w:ins w:id="255" w:author="Στάθης Καπ" w:date="2023-03-08T19:56:00Z">
            <w:r>
              <w:rPr>
                <w:noProof/>
                <w:webHidden/>
              </w:rPr>
              <w:fldChar w:fldCharType="end"/>
            </w:r>
            <w:r w:rsidRPr="0009495C">
              <w:rPr>
                <w:rStyle w:val="Hyperlink"/>
                <w:noProof/>
              </w:rPr>
              <w:fldChar w:fldCharType="end"/>
            </w:r>
          </w:ins>
        </w:p>
        <w:p w14:paraId="33909219" w14:textId="668F58E3" w:rsidR="002B079E" w:rsidRDefault="002B079E">
          <w:pPr>
            <w:pStyle w:val="TOC3"/>
            <w:tabs>
              <w:tab w:val="left" w:pos="1320"/>
              <w:tab w:val="right" w:leader="dot" w:pos="8828"/>
            </w:tabs>
            <w:rPr>
              <w:ins w:id="256" w:author="Στάθης Καπ" w:date="2023-03-08T19:56:00Z"/>
              <w:rFonts w:eastAsiaTheme="minorEastAsia"/>
              <w:noProof/>
            </w:rPr>
          </w:pPr>
          <w:ins w:id="25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3.2.1</w:t>
            </w:r>
            <w:r>
              <w:rPr>
                <w:rFonts w:eastAsiaTheme="minorEastAsia"/>
                <w:noProof/>
              </w:rPr>
              <w:tab/>
            </w:r>
            <w:r w:rsidRPr="0009495C">
              <w:rPr>
                <w:rStyle w:val="Hyperlink"/>
                <w:noProof/>
                <w:lang w:val="el-GR"/>
              </w:rPr>
              <w:t>Βήμα Εισαγωγής</w:t>
            </w:r>
            <w:r>
              <w:rPr>
                <w:noProof/>
                <w:webHidden/>
              </w:rPr>
              <w:tab/>
            </w:r>
            <w:r>
              <w:rPr>
                <w:noProof/>
                <w:webHidden/>
              </w:rPr>
              <w:fldChar w:fldCharType="begin"/>
            </w:r>
            <w:r>
              <w:rPr>
                <w:noProof/>
                <w:webHidden/>
              </w:rPr>
              <w:instrText xml:space="preserve"> PAGEREF _Toc129197850 \h </w:instrText>
            </w:r>
          </w:ins>
          <w:r>
            <w:rPr>
              <w:noProof/>
              <w:webHidden/>
            </w:rPr>
          </w:r>
          <w:r>
            <w:rPr>
              <w:noProof/>
              <w:webHidden/>
            </w:rPr>
            <w:fldChar w:fldCharType="separate"/>
          </w:r>
          <w:ins w:id="258" w:author="Στάθης Καπ" w:date="2023-03-09T04:14:00Z">
            <w:r w:rsidR="00586FC2">
              <w:rPr>
                <w:noProof/>
                <w:webHidden/>
              </w:rPr>
              <w:t>28</w:t>
            </w:r>
          </w:ins>
          <w:ins w:id="259" w:author="Στάθης Καπ" w:date="2023-03-08T19:56:00Z">
            <w:r>
              <w:rPr>
                <w:noProof/>
                <w:webHidden/>
              </w:rPr>
              <w:fldChar w:fldCharType="end"/>
            </w:r>
            <w:r w:rsidRPr="0009495C">
              <w:rPr>
                <w:rStyle w:val="Hyperlink"/>
                <w:noProof/>
              </w:rPr>
              <w:fldChar w:fldCharType="end"/>
            </w:r>
          </w:ins>
        </w:p>
        <w:p w14:paraId="4C4186E6" w14:textId="77292B5E" w:rsidR="002B079E" w:rsidRDefault="002B079E">
          <w:pPr>
            <w:pStyle w:val="TOC3"/>
            <w:tabs>
              <w:tab w:val="left" w:pos="1320"/>
              <w:tab w:val="right" w:leader="dot" w:pos="8828"/>
            </w:tabs>
            <w:rPr>
              <w:ins w:id="260" w:author="Στάθης Καπ" w:date="2023-03-08T19:56:00Z"/>
              <w:rFonts w:eastAsiaTheme="minorEastAsia"/>
              <w:noProof/>
            </w:rPr>
          </w:pPr>
          <w:ins w:id="26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3.2.2</w:t>
            </w:r>
            <w:r>
              <w:rPr>
                <w:rFonts w:eastAsiaTheme="minorEastAsia"/>
                <w:noProof/>
              </w:rPr>
              <w:tab/>
            </w:r>
            <w:r w:rsidRPr="0009495C">
              <w:rPr>
                <w:rStyle w:val="Hyperlink"/>
                <w:noProof/>
                <w:lang w:val="el-GR"/>
              </w:rPr>
              <w:t>Βήμα Διαταραχής</w:t>
            </w:r>
            <w:r>
              <w:rPr>
                <w:noProof/>
                <w:webHidden/>
              </w:rPr>
              <w:tab/>
            </w:r>
            <w:r>
              <w:rPr>
                <w:noProof/>
                <w:webHidden/>
              </w:rPr>
              <w:fldChar w:fldCharType="begin"/>
            </w:r>
            <w:r>
              <w:rPr>
                <w:noProof/>
                <w:webHidden/>
              </w:rPr>
              <w:instrText xml:space="preserve"> PAGEREF _Toc129197851 \h </w:instrText>
            </w:r>
          </w:ins>
          <w:r>
            <w:rPr>
              <w:noProof/>
              <w:webHidden/>
            </w:rPr>
          </w:r>
          <w:r>
            <w:rPr>
              <w:noProof/>
              <w:webHidden/>
            </w:rPr>
            <w:fldChar w:fldCharType="separate"/>
          </w:r>
          <w:ins w:id="262" w:author="Στάθης Καπ" w:date="2023-03-09T04:14:00Z">
            <w:r w:rsidR="00586FC2">
              <w:rPr>
                <w:noProof/>
                <w:webHidden/>
              </w:rPr>
              <w:t>30</w:t>
            </w:r>
          </w:ins>
          <w:ins w:id="263" w:author="Στάθης Καπ" w:date="2023-03-08T19:56:00Z">
            <w:r>
              <w:rPr>
                <w:noProof/>
                <w:webHidden/>
              </w:rPr>
              <w:fldChar w:fldCharType="end"/>
            </w:r>
            <w:r w:rsidRPr="0009495C">
              <w:rPr>
                <w:rStyle w:val="Hyperlink"/>
                <w:noProof/>
              </w:rPr>
              <w:fldChar w:fldCharType="end"/>
            </w:r>
          </w:ins>
        </w:p>
        <w:p w14:paraId="08E0F9C7" w14:textId="03D0DDA7" w:rsidR="002B079E" w:rsidRDefault="002B079E">
          <w:pPr>
            <w:pStyle w:val="TOC3"/>
            <w:tabs>
              <w:tab w:val="left" w:pos="1320"/>
              <w:tab w:val="right" w:leader="dot" w:pos="8828"/>
            </w:tabs>
            <w:rPr>
              <w:ins w:id="264" w:author="Στάθης Καπ" w:date="2023-03-08T19:56:00Z"/>
              <w:rFonts w:eastAsiaTheme="minorEastAsia"/>
              <w:noProof/>
            </w:rPr>
          </w:pPr>
          <w:ins w:id="26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3.2.3</w:t>
            </w:r>
            <w:r>
              <w:rPr>
                <w:rFonts w:eastAsiaTheme="minorEastAsia"/>
                <w:noProof/>
              </w:rPr>
              <w:tab/>
            </w:r>
            <w:r w:rsidRPr="0009495C">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_Toc129197852 \h </w:instrText>
            </w:r>
          </w:ins>
          <w:r>
            <w:rPr>
              <w:noProof/>
              <w:webHidden/>
            </w:rPr>
          </w:r>
          <w:r>
            <w:rPr>
              <w:noProof/>
              <w:webHidden/>
            </w:rPr>
            <w:fldChar w:fldCharType="separate"/>
          </w:r>
          <w:ins w:id="266" w:author="Στάθης Καπ" w:date="2023-03-09T04:14:00Z">
            <w:r w:rsidR="00586FC2">
              <w:rPr>
                <w:noProof/>
                <w:webHidden/>
              </w:rPr>
              <w:t>31</w:t>
            </w:r>
          </w:ins>
          <w:ins w:id="267" w:author="Στάθης Καπ" w:date="2023-03-08T19:56:00Z">
            <w:r>
              <w:rPr>
                <w:noProof/>
                <w:webHidden/>
              </w:rPr>
              <w:fldChar w:fldCharType="end"/>
            </w:r>
            <w:r w:rsidRPr="0009495C">
              <w:rPr>
                <w:rStyle w:val="Hyperlink"/>
                <w:noProof/>
              </w:rPr>
              <w:fldChar w:fldCharType="end"/>
            </w:r>
          </w:ins>
        </w:p>
        <w:p w14:paraId="39DB0110" w14:textId="28190DA3" w:rsidR="002B079E" w:rsidRDefault="002B079E">
          <w:pPr>
            <w:pStyle w:val="TOC1"/>
            <w:rPr>
              <w:ins w:id="268" w:author="Στάθης Καπ" w:date="2023-03-08T19:56:00Z"/>
              <w:rFonts w:eastAsiaTheme="minorEastAsia"/>
              <w:noProof/>
            </w:rPr>
          </w:pPr>
          <w:ins w:id="26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w:t>
            </w:r>
            <w:r>
              <w:rPr>
                <w:rFonts w:eastAsiaTheme="minorEastAsia"/>
                <w:noProof/>
              </w:rPr>
              <w:tab/>
            </w:r>
            <w:r w:rsidRPr="0009495C">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_Toc129197853 \h </w:instrText>
            </w:r>
          </w:ins>
          <w:r>
            <w:rPr>
              <w:noProof/>
              <w:webHidden/>
            </w:rPr>
          </w:r>
          <w:r>
            <w:rPr>
              <w:noProof/>
              <w:webHidden/>
            </w:rPr>
            <w:fldChar w:fldCharType="separate"/>
          </w:r>
          <w:ins w:id="270" w:author="Στάθης Καπ" w:date="2023-03-09T04:14:00Z">
            <w:r w:rsidR="00586FC2">
              <w:rPr>
                <w:noProof/>
                <w:webHidden/>
              </w:rPr>
              <w:t>33</w:t>
            </w:r>
          </w:ins>
          <w:ins w:id="271" w:author="Στάθης Καπ" w:date="2023-03-08T19:56:00Z">
            <w:r>
              <w:rPr>
                <w:noProof/>
                <w:webHidden/>
              </w:rPr>
              <w:fldChar w:fldCharType="end"/>
            </w:r>
            <w:r w:rsidRPr="0009495C">
              <w:rPr>
                <w:rStyle w:val="Hyperlink"/>
                <w:noProof/>
              </w:rPr>
              <w:fldChar w:fldCharType="end"/>
            </w:r>
          </w:ins>
        </w:p>
        <w:p w14:paraId="21C49E61" w14:textId="290C9CF0" w:rsidR="002B079E" w:rsidRDefault="002B079E">
          <w:pPr>
            <w:pStyle w:val="TOC2"/>
            <w:tabs>
              <w:tab w:val="left" w:pos="880"/>
              <w:tab w:val="right" w:leader="dot" w:pos="8828"/>
            </w:tabs>
            <w:rPr>
              <w:ins w:id="272" w:author="Στάθης Καπ" w:date="2023-03-08T19:56:00Z"/>
              <w:rFonts w:eastAsiaTheme="minorEastAsia"/>
              <w:noProof/>
            </w:rPr>
          </w:pPr>
          <w:ins w:id="27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4.1</w:t>
            </w:r>
            <w:r>
              <w:rPr>
                <w:rFonts w:eastAsiaTheme="minorEastAsia"/>
                <w:noProof/>
              </w:rPr>
              <w:tab/>
            </w:r>
            <w:r w:rsidRPr="0009495C">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_Toc129197854 \h </w:instrText>
            </w:r>
          </w:ins>
          <w:r>
            <w:rPr>
              <w:noProof/>
              <w:webHidden/>
            </w:rPr>
          </w:r>
          <w:r>
            <w:rPr>
              <w:noProof/>
              <w:webHidden/>
            </w:rPr>
            <w:fldChar w:fldCharType="separate"/>
          </w:r>
          <w:ins w:id="274" w:author="Στάθης Καπ" w:date="2023-03-09T04:14:00Z">
            <w:r w:rsidR="00586FC2">
              <w:rPr>
                <w:noProof/>
                <w:webHidden/>
              </w:rPr>
              <w:t>36</w:t>
            </w:r>
          </w:ins>
          <w:ins w:id="275" w:author="Στάθης Καπ" w:date="2023-03-08T19:56:00Z">
            <w:r>
              <w:rPr>
                <w:noProof/>
                <w:webHidden/>
              </w:rPr>
              <w:fldChar w:fldCharType="end"/>
            </w:r>
            <w:r w:rsidRPr="0009495C">
              <w:rPr>
                <w:rStyle w:val="Hyperlink"/>
                <w:noProof/>
              </w:rPr>
              <w:fldChar w:fldCharType="end"/>
            </w:r>
          </w:ins>
        </w:p>
        <w:p w14:paraId="0EFCA15E" w14:textId="26F99D34" w:rsidR="002B079E" w:rsidRDefault="002B079E">
          <w:pPr>
            <w:pStyle w:val="TOC2"/>
            <w:tabs>
              <w:tab w:val="left" w:pos="880"/>
              <w:tab w:val="right" w:leader="dot" w:pos="8828"/>
            </w:tabs>
            <w:rPr>
              <w:ins w:id="276" w:author="Στάθης Καπ" w:date="2023-03-08T19:56:00Z"/>
              <w:rFonts w:eastAsiaTheme="minorEastAsia"/>
              <w:noProof/>
            </w:rPr>
          </w:pPr>
          <w:ins w:id="27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4.2</w:t>
            </w:r>
            <w:r>
              <w:rPr>
                <w:rFonts w:eastAsiaTheme="minorEastAsia"/>
                <w:noProof/>
              </w:rPr>
              <w:tab/>
            </w:r>
            <w:r w:rsidRPr="0009495C">
              <w:rPr>
                <w:rStyle w:val="Hyperlink"/>
                <w:noProof/>
                <w:lang w:val="el-GR"/>
              </w:rPr>
              <w:t xml:space="preserve">Διαχωρισμός των </w:t>
            </w:r>
            <w:r w:rsidRPr="0009495C">
              <w:rPr>
                <w:rStyle w:val="Hyperlink"/>
                <w:noProof/>
              </w:rPr>
              <w:t xml:space="preserve">Unvisited </w:t>
            </w:r>
            <w:r w:rsidRPr="0009495C">
              <w:rPr>
                <w:rStyle w:val="Hyperlink"/>
                <w:noProof/>
                <w:lang w:val="el-GR"/>
              </w:rPr>
              <w:t>κόμβων</w:t>
            </w:r>
            <w:r>
              <w:rPr>
                <w:noProof/>
                <w:webHidden/>
              </w:rPr>
              <w:tab/>
            </w:r>
            <w:r>
              <w:rPr>
                <w:noProof/>
                <w:webHidden/>
              </w:rPr>
              <w:fldChar w:fldCharType="begin"/>
            </w:r>
            <w:r>
              <w:rPr>
                <w:noProof/>
                <w:webHidden/>
              </w:rPr>
              <w:instrText xml:space="preserve"> PAGEREF _Toc129197855 \h </w:instrText>
            </w:r>
          </w:ins>
          <w:r>
            <w:rPr>
              <w:noProof/>
              <w:webHidden/>
            </w:rPr>
          </w:r>
          <w:r>
            <w:rPr>
              <w:noProof/>
              <w:webHidden/>
            </w:rPr>
            <w:fldChar w:fldCharType="separate"/>
          </w:r>
          <w:ins w:id="278" w:author="Στάθης Καπ" w:date="2023-03-09T04:14:00Z">
            <w:r w:rsidR="00586FC2">
              <w:rPr>
                <w:noProof/>
                <w:webHidden/>
              </w:rPr>
              <w:t>37</w:t>
            </w:r>
          </w:ins>
          <w:ins w:id="279" w:author="Στάθης Καπ" w:date="2023-03-08T19:56:00Z">
            <w:r>
              <w:rPr>
                <w:noProof/>
                <w:webHidden/>
              </w:rPr>
              <w:fldChar w:fldCharType="end"/>
            </w:r>
            <w:r w:rsidRPr="0009495C">
              <w:rPr>
                <w:rStyle w:val="Hyperlink"/>
                <w:noProof/>
              </w:rPr>
              <w:fldChar w:fldCharType="end"/>
            </w:r>
          </w:ins>
        </w:p>
        <w:p w14:paraId="0CC75A7C" w14:textId="0395E245" w:rsidR="002B079E" w:rsidRDefault="002B079E">
          <w:pPr>
            <w:pStyle w:val="TOC2"/>
            <w:tabs>
              <w:tab w:val="left" w:pos="880"/>
              <w:tab w:val="right" w:leader="dot" w:pos="8828"/>
            </w:tabs>
            <w:rPr>
              <w:ins w:id="280" w:author="Στάθης Καπ" w:date="2023-03-08T19:56:00Z"/>
              <w:rFonts w:eastAsiaTheme="minorEastAsia"/>
              <w:noProof/>
            </w:rPr>
          </w:pPr>
          <w:ins w:id="28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4.3</w:t>
            </w:r>
            <w:r>
              <w:rPr>
                <w:rFonts w:eastAsiaTheme="minorEastAsia"/>
                <w:noProof/>
              </w:rPr>
              <w:tab/>
            </w:r>
            <w:r w:rsidRPr="0009495C">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_Toc129197856 \h </w:instrText>
            </w:r>
          </w:ins>
          <w:r>
            <w:rPr>
              <w:noProof/>
              <w:webHidden/>
            </w:rPr>
          </w:r>
          <w:r>
            <w:rPr>
              <w:noProof/>
              <w:webHidden/>
            </w:rPr>
            <w:fldChar w:fldCharType="separate"/>
          </w:r>
          <w:ins w:id="282" w:author="Στάθης Καπ" w:date="2023-03-09T04:14:00Z">
            <w:r w:rsidR="00586FC2">
              <w:rPr>
                <w:noProof/>
                <w:webHidden/>
              </w:rPr>
              <w:t>37</w:t>
            </w:r>
          </w:ins>
          <w:ins w:id="283" w:author="Στάθης Καπ" w:date="2023-03-08T19:56:00Z">
            <w:r>
              <w:rPr>
                <w:noProof/>
                <w:webHidden/>
              </w:rPr>
              <w:fldChar w:fldCharType="end"/>
            </w:r>
            <w:r w:rsidRPr="0009495C">
              <w:rPr>
                <w:rStyle w:val="Hyperlink"/>
                <w:noProof/>
              </w:rPr>
              <w:fldChar w:fldCharType="end"/>
            </w:r>
          </w:ins>
        </w:p>
        <w:p w14:paraId="56E6F786" w14:textId="75E36A63" w:rsidR="002B079E" w:rsidRDefault="002B079E">
          <w:pPr>
            <w:pStyle w:val="TOC3"/>
            <w:tabs>
              <w:tab w:val="left" w:pos="1320"/>
              <w:tab w:val="right" w:leader="dot" w:pos="8828"/>
            </w:tabs>
            <w:rPr>
              <w:ins w:id="284" w:author="Στάθης Καπ" w:date="2023-03-08T19:56:00Z"/>
              <w:rFonts w:eastAsiaTheme="minorEastAsia"/>
              <w:noProof/>
            </w:rPr>
          </w:pPr>
          <w:ins w:id="28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4.3.1</w:t>
            </w:r>
            <w:r>
              <w:rPr>
                <w:rFonts w:eastAsiaTheme="minorEastAsia"/>
                <w:noProof/>
              </w:rPr>
              <w:tab/>
            </w:r>
            <w:r w:rsidRPr="0009495C">
              <w:rPr>
                <w:rStyle w:val="Hyperlink"/>
                <w:noProof/>
              </w:rPr>
              <w:t>Προσθήκη</w:t>
            </w:r>
            <w:r w:rsidRPr="0009495C">
              <w:rPr>
                <w:rStyle w:val="Hyperlink"/>
                <w:noProof/>
                <w:lang w:val="el-GR"/>
              </w:rPr>
              <w:t xml:space="preserve"> στόχων</w:t>
            </w:r>
            <w:r>
              <w:rPr>
                <w:noProof/>
                <w:webHidden/>
              </w:rPr>
              <w:tab/>
            </w:r>
            <w:r>
              <w:rPr>
                <w:noProof/>
                <w:webHidden/>
              </w:rPr>
              <w:fldChar w:fldCharType="begin"/>
            </w:r>
            <w:r>
              <w:rPr>
                <w:noProof/>
                <w:webHidden/>
              </w:rPr>
              <w:instrText xml:space="preserve"> PAGEREF _Toc129197857 \h </w:instrText>
            </w:r>
          </w:ins>
          <w:r>
            <w:rPr>
              <w:noProof/>
              <w:webHidden/>
            </w:rPr>
          </w:r>
          <w:r>
            <w:rPr>
              <w:noProof/>
              <w:webHidden/>
            </w:rPr>
            <w:fldChar w:fldCharType="separate"/>
          </w:r>
          <w:ins w:id="286" w:author="Στάθης Καπ" w:date="2023-03-09T04:14:00Z">
            <w:r w:rsidR="00586FC2">
              <w:rPr>
                <w:noProof/>
                <w:webHidden/>
              </w:rPr>
              <w:t>39</w:t>
            </w:r>
          </w:ins>
          <w:ins w:id="287" w:author="Στάθης Καπ" w:date="2023-03-08T19:56:00Z">
            <w:r>
              <w:rPr>
                <w:noProof/>
                <w:webHidden/>
              </w:rPr>
              <w:fldChar w:fldCharType="end"/>
            </w:r>
            <w:r w:rsidRPr="0009495C">
              <w:rPr>
                <w:rStyle w:val="Hyperlink"/>
                <w:noProof/>
              </w:rPr>
              <w:fldChar w:fldCharType="end"/>
            </w:r>
          </w:ins>
        </w:p>
        <w:p w14:paraId="75B2BD86" w14:textId="2017C321" w:rsidR="002B079E" w:rsidRDefault="002B079E">
          <w:pPr>
            <w:pStyle w:val="TOC3"/>
            <w:tabs>
              <w:tab w:val="left" w:pos="1320"/>
              <w:tab w:val="right" w:leader="dot" w:pos="8828"/>
            </w:tabs>
            <w:rPr>
              <w:ins w:id="288" w:author="Στάθης Καπ" w:date="2023-03-08T19:56:00Z"/>
              <w:rFonts w:eastAsiaTheme="minorEastAsia"/>
              <w:noProof/>
            </w:rPr>
          </w:pPr>
          <w:ins w:id="28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4.3.2</w:t>
            </w:r>
            <w:r>
              <w:rPr>
                <w:rFonts w:eastAsiaTheme="minorEastAsia"/>
                <w:noProof/>
              </w:rPr>
              <w:tab/>
            </w:r>
            <w:r w:rsidRPr="0009495C">
              <w:rPr>
                <w:rStyle w:val="Hyperlink"/>
                <w:noProof/>
              </w:rPr>
              <w:t>Προσθήκη</w:t>
            </w:r>
            <w:r w:rsidRPr="0009495C">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_Toc129197858 \h </w:instrText>
            </w:r>
          </w:ins>
          <w:r>
            <w:rPr>
              <w:noProof/>
              <w:webHidden/>
            </w:rPr>
          </w:r>
          <w:r>
            <w:rPr>
              <w:noProof/>
              <w:webHidden/>
            </w:rPr>
            <w:fldChar w:fldCharType="separate"/>
          </w:r>
          <w:ins w:id="290" w:author="Στάθης Καπ" w:date="2023-03-09T04:14:00Z">
            <w:r w:rsidR="00586FC2">
              <w:rPr>
                <w:noProof/>
                <w:webHidden/>
              </w:rPr>
              <w:t>42</w:t>
            </w:r>
          </w:ins>
          <w:ins w:id="291" w:author="Στάθης Καπ" w:date="2023-03-08T19:56:00Z">
            <w:r>
              <w:rPr>
                <w:noProof/>
                <w:webHidden/>
              </w:rPr>
              <w:fldChar w:fldCharType="end"/>
            </w:r>
            <w:r w:rsidRPr="0009495C">
              <w:rPr>
                <w:rStyle w:val="Hyperlink"/>
                <w:noProof/>
              </w:rPr>
              <w:fldChar w:fldCharType="end"/>
            </w:r>
          </w:ins>
        </w:p>
        <w:p w14:paraId="651DA275" w14:textId="4D2E2A2A" w:rsidR="002B079E" w:rsidRDefault="002B079E">
          <w:pPr>
            <w:pStyle w:val="TOC2"/>
            <w:tabs>
              <w:tab w:val="left" w:pos="880"/>
              <w:tab w:val="right" w:leader="dot" w:pos="8828"/>
            </w:tabs>
            <w:rPr>
              <w:ins w:id="292" w:author="Στάθης Καπ" w:date="2023-03-08T19:56:00Z"/>
              <w:rFonts w:eastAsiaTheme="minorEastAsia"/>
              <w:noProof/>
            </w:rPr>
          </w:pPr>
          <w:ins w:id="29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4.4</w:t>
            </w:r>
            <w:r>
              <w:rPr>
                <w:rFonts w:eastAsiaTheme="minorEastAsia"/>
                <w:noProof/>
              </w:rPr>
              <w:tab/>
            </w:r>
            <w:r w:rsidRPr="0009495C">
              <w:rPr>
                <w:rStyle w:val="Hyperlink"/>
                <w:noProof/>
              </w:rPr>
              <w:t>Υπερχείλιση</w:t>
            </w:r>
            <w:r w:rsidRPr="0009495C">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_Toc129197859 \h </w:instrText>
            </w:r>
          </w:ins>
          <w:r>
            <w:rPr>
              <w:noProof/>
              <w:webHidden/>
            </w:rPr>
          </w:r>
          <w:r>
            <w:rPr>
              <w:noProof/>
              <w:webHidden/>
            </w:rPr>
            <w:fldChar w:fldCharType="separate"/>
          </w:r>
          <w:ins w:id="294" w:author="Στάθης Καπ" w:date="2023-03-09T04:14:00Z">
            <w:r w:rsidR="00586FC2">
              <w:rPr>
                <w:noProof/>
                <w:webHidden/>
              </w:rPr>
              <w:t>44</w:t>
            </w:r>
          </w:ins>
          <w:ins w:id="295" w:author="Στάθης Καπ" w:date="2023-03-08T19:56:00Z">
            <w:r>
              <w:rPr>
                <w:noProof/>
                <w:webHidden/>
              </w:rPr>
              <w:fldChar w:fldCharType="end"/>
            </w:r>
            <w:r w:rsidRPr="0009495C">
              <w:rPr>
                <w:rStyle w:val="Hyperlink"/>
                <w:noProof/>
              </w:rPr>
              <w:fldChar w:fldCharType="end"/>
            </w:r>
          </w:ins>
        </w:p>
        <w:p w14:paraId="3CEE482F" w14:textId="4DA151CC" w:rsidR="002B079E" w:rsidRDefault="002B079E">
          <w:pPr>
            <w:pStyle w:val="TOC2"/>
            <w:tabs>
              <w:tab w:val="left" w:pos="880"/>
              <w:tab w:val="right" w:leader="dot" w:pos="8828"/>
            </w:tabs>
            <w:rPr>
              <w:ins w:id="296" w:author="Στάθης Καπ" w:date="2023-03-08T19:56:00Z"/>
              <w:rFonts w:eastAsiaTheme="minorEastAsia"/>
              <w:noProof/>
            </w:rPr>
          </w:pPr>
          <w:ins w:id="29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4.5</w:t>
            </w:r>
            <w:r>
              <w:rPr>
                <w:rFonts w:eastAsiaTheme="minorEastAsia"/>
                <w:noProof/>
              </w:rPr>
              <w:tab/>
            </w:r>
            <w:r w:rsidRPr="0009495C">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_Toc129197860 \h </w:instrText>
            </w:r>
          </w:ins>
          <w:r>
            <w:rPr>
              <w:noProof/>
              <w:webHidden/>
            </w:rPr>
          </w:r>
          <w:r>
            <w:rPr>
              <w:noProof/>
              <w:webHidden/>
            </w:rPr>
            <w:fldChar w:fldCharType="separate"/>
          </w:r>
          <w:ins w:id="298" w:author="Στάθης Καπ" w:date="2023-03-09T04:14:00Z">
            <w:r w:rsidR="00586FC2">
              <w:rPr>
                <w:noProof/>
                <w:webHidden/>
              </w:rPr>
              <w:t>45</w:t>
            </w:r>
          </w:ins>
          <w:ins w:id="299" w:author="Στάθης Καπ" w:date="2023-03-08T19:56:00Z">
            <w:r>
              <w:rPr>
                <w:noProof/>
                <w:webHidden/>
              </w:rPr>
              <w:fldChar w:fldCharType="end"/>
            </w:r>
            <w:r w:rsidRPr="0009495C">
              <w:rPr>
                <w:rStyle w:val="Hyperlink"/>
                <w:noProof/>
              </w:rPr>
              <w:fldChar w:fldCharType="end"/>
            </w:r>
          </w:ins>
        </w:p>
        <w:p w14:paraId="1C53F936" w14:textId="65B0C692" w:rsidR="002B079E" w:rsidRDefault="002B079E">
          <w:pPr>
            <w:pStyle w:val="TOC1"/>
            <w:rPr>
              <w:ins w:id="300" w:author="Στάθης Καπ" w:date="2023-03-08T19:56:00Z"/>
              <w:rFonts w:eastAsiaTheme="minorEastAsia"/>
              <w:noProof/>
            </w:rPr>
          </w:pPr>
          <w:ins w:id="3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w:t>
            </w:r>
            <w:r>
              <w:rPr>
                <w:rFonts w:eastAsiaTheme="minorEastAsia"/>
                <w:noProof/>
              </w:rPr>
              <w:tab/>
            </w:r>
            <w:r w:rsidRPr="0009495C">
              <w:rPr>
                <w:rStyle w:val="Hyperlink"/>
                <w:noProof/>
                <w:lang w:val="el-GR"/>
              </w:rPr>
              <w:t xml:space="preserve">Πειραματικά </w:t>
            </w:r>
            <w:r w:rsidRPr="0009495C">
              <w:rPr>
                <w:rStyle w:val="Hyperlink"/>
                <w:noProof/>
              </w:rPr>
              <w:t>Αποτελέσματα</w:t>
            </w:r>
            <w:r>
              <w:rPr>
                <w:noProof/>
                <w:webHidden/>
              </w:rPr>
              <w:tab/>
            </w:r>
            <w:r>
              <w:rPr>
                <w:noProof/>
                <w:webHidden/>
              </w:rPr>
              <w:fldChar w:fldCharType="begin"/>
            </w:r>
            <w:r>
              <w:rPr>
                <w:noProof/>
                <w:webHidden/>
              </w:rPr>
              <w:instrText xml:space="preserve"> PAGEREF _Toc129197861 \h </w:instrText>
            </w:r>
          </w:ins>
          <w:r>
            <w:rPr>
              <w:noProof/>
              <w:webHidden/>
            </w:rPr>
          </w:r>
          <w:r>
            <w:rPr>
              <w:noProof/>
              <w:webHidden/>
            </w:rPr>
            <w:fldChar w:fldCharType="separate"/>
          </w:r>
          <w:ins w:id="302" w:author="Στάθης Καπ" w:date="2023-03-09T04:14:00Z">
            <w:r w:rsidR="00586FC2">
              <w:rPr>
                <w:noProof/>
                <w:webHidden/>
              </w:rPr>
              <w:t>46</w:t>
            </w:r>
          </w:ins>
          <w:ins w:id="303" w:author="Στάθης Καπ" w:date="2023-03-08T19:56:00Z">
            <w:r>
              <w:rPr>
                <w:noProof/>
                <w:webHidden/>
              </w:rPr>
              <w:fldChar w:fldCharType="end"/>
            </w:r>
            <w:r w:rsidRPr="0009495C">
              <w:rPr>
                <w:rStyle w:val="Hyperlink"/>
                <w:noProof/>
              </w:rPr>
              <w:fldChar w:fldCharType="end"/>
            </w:r>
          </w:ins>
        </w:p>
        <w:p w14:paraId="5C8C40B1" w14:textId="35023326" w:rsidR="002B079E" w:rsidRDefault="002B079E">
          <w:pPr>
            <w:pStyle w:val="TOC2"/>
            <w:tabs>
              <w:tab w:val="left" w:pos="880"/>
              <w:tab w:val="right" w:leader="dot" w:pos="8828"/>
            </w:tabs>
            <w:rPr>
              <w:ins w:id="304" w:author="Στάθης Καπ" w:date="2023-03-08T19:56:00Z"/>
              <w:rFonts w:eastAsiaTheme="minorEastAsia"/>
              <w:noProof/>
            </w:rPr>
          </w:pPr>
          <w:ins w:id="3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5.1</w:t>
            </w:r>
            <w:r>
              <w:rPr>
                <w:rFonts w:eastAsiaTheme="minorEastAsia"/>
                <w:noProof/>
              </w:rPr>
              <w:tab/>
            </w:r>
            <w:r w:rsidRPr="0009495C">
              <w:rPr>
                <w:rStyle w:val="Hyperlink"/>
                <w:noProof/>
                <w:lang w:val="el-GR"/>
              </w:rPr>
              <w:t xml:space="preserve">Σύγκριση αποτελεσμάτων για διαφορετικά </w:t>
            </w:r>
            <w:r w:rsidRPr="0009495C">
              <w:rPr>
                <w:rStyle w:val="Hyperlink"/>
                <w:noProof/>
              </w:rPr>
              <w:t>S</w:t>
            </w:r>
            <w:r>
              <w:rPr>
                <w:noProof/>
                <w:webHidden/>
              </w:rPr>
              <w:tab/>
            </w:r>
            <w:r>
              <w:rPr>
                <w:noProof/>
                <w:webHidden/>
              </w:rPr>
              <w:fldChar w:fldCharType="begin"/>
            </w:r>
            <w:r>
              <w:rPr>
                <w:noProof/>
                <w:webHidden/>
              </w:rPr>
              <w:instrText xml:space="preserve"> PAGEREF _Toc129197862 \h </w:instrText>
            </w:r>
          </w:ins>
          <w:r>
            <w:rPr>
              <w:noProof/>
              <w:webHidden/>
            </w:rPr>
          </w:r>
          <w:r>
            <w:rPr>
              <w:noProof/>
              <w:webHidden/>
            </w:rPr>
            <w:fldChar w:fldCharType="separate"/>
          </w:r>
          <w:ins w:id="306" w:author="Στάθης Καπ" w:date="2023-03-09T04:14:00Z">
            <w:r w:rsidR="00586FC2">
              <w:rPr>
                <w:noProof/>
                <w:webHidden/>
              </w:rPr>
              <w:t>46</w:t>
            </w:r>
          </w:ins>
          <w:ins w:id="307" w:author="Στάθης Καπ" w:date="2023-03-08T19:56:00Z">
            <w:r>
              <w:rPr>
                <w:noProof/>
                <w:webHidden/>
              </w:rPr>
              <w:fldChar w:fldCharType="end"/>
            </w:r>
            <w:r w:rsidRPr="0009495C">
              <w:rPr>
                <w:rStyle w:val="Hyperlink"/>
                <w:noProof/>
              </w:rPr>
              <w:fldChar w:fldCharType="end"/>
            </w:r>
          </w:ins>
        </w:p>
        <w:p w14:paraId="0B9AA95C" w14:textId="7C0A9F70" w:rsidR="002B079E" w:rsidRDefault="002B079E">
          <w:pPr>
            <w:pStyle w:val="TOC2"/>
            <w:tabs>
              <w:tab w:val="left" w:pos="880"/>
              <w:tab w:val="right" w:leader="dot" w:pos="8828"/>
            </w:tabs>
            <w:rPr>
              <w:ins w:id="308" w:author="Στάθης Καπ" w:date="2023-03-08T19:56:00Z"/>
              <w:rFonts w:eastAsiaTheme="minorEastAsia"/>
              <w:noProof/>
            </w:rPr>
          </w:pPr>
          <w:ins w:id="3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5.2</w:t>
            </w:r>
            <w:r>
              <w:rPr>
                <w:rFonts w:eastAsiaTheme="minorEastAsia"/>
                <w:noProof/>
              </w:rPr>
              <w:tab/>
            </w:r>
            <w:r w:rsidRPr="0009495C">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_Toc129197863 \h </w:instrText>
            </w:r>
          </w:ins>
          <w:r>
            <w:rPr>
              <w:noProof/>
              <w:webHidden/>
            </w:rPr>
          </w:r>
          <w:r>
            <w:rPr>
              <w:noProof/>
              <w:webHidden/>
            </w:rPr>
            <w:fldChar w:fldCharType="separate"/>
          </w:r>
          <w:ins w:id="310" w:author="Στάθης Καπ" w:date="2023-03-09T04:14:00Z">
            <w:r w:rsidR="00586FC2">
              <w:rPr>
                <w:noProof/>
                <w:webHidden/>
              </w:rPr>
              <w:t>52</w:t>
            </w:r>
          </w:ins>
          <w:ins w:id="311" w:author="Στάθης Καπ" w:date="2023-03-08T19:56:00Z">
            <w:r>
              <w:rPr>
                <w:noProof/>
                <w:webHidden/>
              </w:rPr>
              <w:fldChar w:fldCharType="end"/>
            </w:r>
            <w:r w:rsidRPr="0009495C">
              <w:rPr>
                <w:rStyle w:val="Hyperlink"/>
                <w:noProof/>
              </w:rPr>
              <w:fldChar w:fldCharType="end"/>
            </w:r>
          </w:ins>
        </w:p>
        <w:p w14:paraId="475FE6D8" w14:textId="3E4AB17D" w:rsidR="002B079E" w:rsidRDefault="002B079E">
          <w:pPr>
            <w:pStyle w:val="TOC2"/>
            <w:tabs>
              <w:tab w:val="left" w:pos="880"/>
              <w:tab w:val="right" w:leader="dot" w:pos="8828"/>
            </w:tabs>
            <w:rPr>
              <w:ins w:id="312" w:author="Στάθης Καπ" w:date="2023-03-08T19:56:00Z"/>
              <w:rFonts w:eastAsiaTheme="minorEastAsia"/>
              <w:noProof/>
            </w:rPr>
          </w:pPr>
          <w:ins w:id="313" w:author="Στάθης Καπ" w:date="2023-03-08T19:56:00Z">
            <w:r w:rsidRPr="0009495C">
              <w:rPr>
                <w:rStyle w:val="Hyperlink"/>
                <w:noProof/>
              </w:rPr>
              <w:lastRenderedPageBreak/>
              <w:fldChar w:fldCharType="begin"/>
            </w:r>
            <w:r w:rsidRPr="0009495C">
              <w:rPr>
                <w:rStyle w:val="Hyperlink"/>
                <w:noProof/>
              </w:rPr>
              <w:instrText xml:space="preserve"> </w:instrText>
            </w:r>
            <w:r>
              <w:rPr>
                <w:noProof/>
              </w:rPr>
              <w:instrText>HYPERLINK \l "_Toc129198216"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5.3</w:t>
            </w:r>
            <w:r>
              <w:rPr>
                <w:rFonts w:eastAsiaTheme="minorEastAsia"/>
                <w:noProof/>
              </w:rPr>
              <w:tab/>
            </w:r>
            <w:r w:rsidRPr="0009495C">
              <w:rPr>
                <w:rStyle w:val="Hyperlink"/>
                <w:noProof/>
                <w:lang w:val="el-GR"/>
              </w:rPr>
              <w:t xml:space="preserve">Στιγμιότυπο εισόδου της Αθήνας για το </w:t>
            </w:r>
            <w:r w:rsidRPr="0009495C">
              <w:rPr>
                <w:rStyle w:val="Hyperlink"/>
                <w:noProof/>
              </w:rPr>
              <w:t>TTDP</w:t>
            </w:r>
            <w:r>
              <w:rPr>
                <w:noProof/>
                <w:webHidden/>
              </w:rPr>
              <w:tab/>
            </w:r>
            <w:r>
              <w:rPr>
                <w:noProof/>
                <w:webHidden/>
              </w:rPr>
              <w:fldChar w:fldCharType="begin"/>
            </w:r>
            <w:r>
              <w:rPr>
                <w:noProof/>
                <w:webHidden/>
              </w:rPr>
              <w:instrText xml:space="preserve"> PAGEREF _Toc129198216 \h </w:instrText>
            </w:r>
          </w:ins>
          <w:r>
            <w:rPr>
              <w:noProof/>
              <w:webHidden/>
            </w:rPr>
          </w:r>
          <w:r>
            <w:rPr>
              <w:noProof/>
              <w:webHidden/>
            </w:rPr>
            <w:fldChar w:fldCharType="separate"/>
          </w:r>
          <w:ins w:id="314" w:author="Στάθης Καπ" w:date="2023-03-09T04:14:00Z">
            <w:r w:rsidR="00586FC2">
              <w:rPr>
                <w:noProof/>
                <w:webHidden/>
              </w:rPr>
              <w:t>75</w:t>
            </w:r>
          </w:ins>
          <w:ins w:id="315" w:author="Στάθης Καπ" w:date="2023-03-08T19:56:00Z">
            <w:r>
              <w:rPr>
                <w:noProof/>
                <w:webHidden/>
              </w:rPr>
              <w:fldChar w:fldCharType="end"/>
            </w:r>
            <w:r w:rsidRPr="0009495C">
              <w:rPr>
                <w:rStyle w:val="Hyperlink"/>
                <w:noProof/>
              </w:rPr>
              <w:fldChar w:fldCharType="end"/>
            </w:r>
          </w:ins>
        </w:p>
        <w:p w14:paraId="4527BDB1" w14:textId="40CBF0C3" w:rsidR="002B079E" w:rsidRDefault="002B079E">
          <w:pPr>
            <w:pStyle w:val="TOC1"/>
            <w:rPr>
              <w:ins w:id="316" w:author="Στάθης Καπ" w:date="2023-03-08T19:56:00Z"/>
              <w:rFonts w:eastAsiaTheme="minorEastAsia"/>
              <w:noProof/>
            </w:rPr>
          </w:pPr>
          <w:ins w:id="3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"_Toc129198217"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6.</w:t>
            </w:r>
            <w:r>
              <w:rPr>
                <w:rFonts w:eastAsiaTheme="minorEastAsia"/>
                <w:noProof/>
              </w:rPr>
              <w:tab/>
            </w:r>
            <w:r w:rsidRPr="0009495C">
              <w:rPr>
                <w:rStyle w:val="Hyperlink"/>
                <w:noProof/>
                <w:lang w:val="el-GR"/>
              </w:rPr>
              <w:t>Βιβλιογραφία</w:t>
            </w:r>
            <w:r>
              <w:rPr>
                <w:noProof/>
                <w:webHidden/>
              </w:rPr>
              <w:tab/>
            </w:r>
            <w:r>
              <w:rPr>
                <w:noProof/>
                <w:webHidden/>
              </w:rPr>
              <w:fldChar w:fldCharType="begin"/>
            </w:r>
            <w:r>
              <w:rPr>
                <w:noProof/>
                <w:webHidden/>
              </w:rPr>
              <w:instrText xml:space="preserve"> PAGEREF _Toc129198217 \h </w:instrText>
            </w:r>
          </w:ins>
          <w:r>
            <w:rPr>
              <w:noProof/>
              <w:webHidden/>
            </w:rPr>
          </w:r>
          <w:r>
            <w:rPr>
              <w:noProof/>
              <w:webHidden/>
            </w:rPr>
            <w:fldChar w:fldCharType="separate"/>
          </w:r>
          <w:ins w:id="318" w:author="Στάθης Καπ" w:date="2023-03-09T04:14:00Z">
            <w:r w:rsidR="00586FC2">
              <w:rPr>
                <w:noProof/>
                <w:webHidden/>
              </w:rPr>
              <w:t>78</w:t>
            </w:r>
          </w:ins>
          <w:ins w:id="319" w:author="Στάθης Καπ" w:date="2023-03-08T19:56:00Z">
            <w:r>
              <w:rPr>
                <w:noProof/>
                <w:webHidden/>
              </w:rPr>
              <w:fldChar w:fldCharType="end"/>
            </w:r>
            <w:r w:rsidRPr="0009495C">
              <w:rPr>
                <w:rStyle w:val="Hyperlink"/>
                <w:noProof/>
              </w:rPr>
              <w:fldChar w:fldCharType="end"/>
            </w:r>
          </w:ins>
        </w:p>
        <w:p w14:paraId="78363958" w14:textId="20A5053F" w:rsidR="00DB73A8" w:rsidDel="00AE1D80" w:rsidRDefault="00DB73A8">
          <w:pPr>
            <w:pStyle w:val="TOC2"/>
            <w:tabs>
              <w:tab w:val="left" w:pos="660"/>
              <w:tab w:val="right" w:leader="dot" w:pos="8828"/>
            </w:tabs>
            <w:rPr>
              <w:del w:id="320" w:author="Στάθης Καπ" w:date="2023-02-25T23:43:00Z"/>
              <w:rFonts w:eastAsiaTheme="minorEastAsia"/>
              <w:noProof/>
            </w:rPr>
          </w:pPr>
          <w:del w:id="321" w:author="Στάθης Καπ" w:date="2023-02-25T23:43:00Z">
            <w:r w:rsidRPr="00AE1D80" w:rsidDel="00AE1D80">
              <w:rPr>
                <w:rPrChange w:id="322"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23"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24" w:author="Στάθης Καπ" w:date="2023-02-25T23:43:00Z"/>
              <w:rFonts w:eastAsiaTheme="minorEastAsia"/>
              <w:noProof/>
            </w:rPr>
          </w:pPr>
          <w:del w:id="325" w:author="Στάθης Καπ" w:date="2023-02-25T23:43:00Z">
            <w:r w:rsidRPr="00AE1D80" w:rsidDel="00AE1D80">
              <w:rPr>
                <w:rPrChange w:id="326"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27"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28" w:author="Στάθης Καπ" w:date="2023-02-25T23:43:00Z"/>
              <w:rFonts w:eastAsiaTheme="minorEastAsia"/>
              <w:noProof/>
            </w:rPr>
          </w:pPr>
          <w:del w:id="329" w:author="Στάθης Καπ" w:date="2023-02-25T23:43:00Z">
            <w:r w:rsidRPr="00AE1D80" w:rsidDel="00AE1D80">
              <w:rPr>
                <w:rPrChange w:id="330"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31"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32" w:author="Στάθης Καπ" w:date="2023-02-25T23:43:00Z"/>
              <w:rFonts w:eastAsiaTheme="minorEastAsia"/>
              <w:noProof/>
            </w:rPr>
          </w:pPr>
          <w:del w:id="333" w:author="Στάθης Καπ" w:date="2023-02-25T23:43:00Z">
            <w:r w:rsidRPr="00AE1D80" w:rsidDel="00AE1D80">
              <w:rPr>
                <w:rPrChange w:id="334"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35"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36" w:author="Στάθης Καπ" w:date="2023-02-25T23:43:00Z">
                  <w:rPr>
                    <w:rStyle w:val="Hyperlink"/>
                    <w:noProof/>
                  </w:rPr>
                </w:rPrChange>
              </w:rPr>
              <w:delText>OPTW</w:delText>
            </w:r>
            <w:r w:rsidRPr="00AE1D80" w:rsidDel="00AE1D80">
              <w:rPr>
                <w:rPrChange w:id="337" w:author="Στάθης Καπ" w:date="2023-02-25T23:43:00Z">
                  <w:rPr>
                    <w:rStyle w:val="Hyperlink"/>
                    <w:noProof/>
                    <w:lang w:val="el-GR"/>
                  </w:rPr>
                </w:rPrChange>
              </w:rPr>
              <w:delText>)</w:delText>
            </w:r>
            <w:r w:rsidDel="00AE1D80">
              <w:rPr>
                <w:noProof/>
                <w:webHidden/>
              </w:rPr>
              <w:tab/>
            </w:r>
          </w:del>
          <w:del w:id="338"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39" w:author="Στάθης Καπ" w:date="2023-02-25T23:43:00Z"/>
              <w:rFonts w:eastAsiaTheme="minorEastAsia"/>
              <w:noProof/>
            </w:rPr>
          </w:pPr>
          <w:del w:id="340" w:author="Στάθης Καπ" w:date="2023-02-25T23:43:00Z">
            <w:r w:rsidRPr="00AE1D80" w:rsidDel="00AE1D80">
              <w:rPr>
                <w:rPrChange w:id="341"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42"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43" w:author="Στάθης Καπ" w:date="2023-02-25T23:43:00Z">
                  <w:rPr>
                    <w:rStyle w:val="Hyperlink"/>
                    <w:noProof/>
                  </w:rPr>
                </w:rPrChange>
              </w:rPr>
              <w:delText>TDOP</w:delText>
            </w:r>
            <w:r w:rsidRPr="00AE1D80" w:rsidDel="00AE1D80">
              <w:rPr>
                <w:rPrChange w:id="344" w:author="Στάθης Καπ" w:date="2023-02-25T23:43:00Z">
                  <w:rPr>
                    <w:rStyle w:val="Hyperlink"/>
                    <w:noProof/>
                    <w:lang w:val="el-GR"/>
                  </w:rPr>
                </w:rPrChange>
              </w:rPr>
              <w:delText>)</w:delText>
            </w:r>
            <w:r w:rsidDel="00AE1D80">
              <w:rPr>
                <w:noProof/>
                <w:webHidden/>
              </w:rPr>
              <w:tab/>
            </w:r>
          </w:del>
          <w:del w:id="345"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Ομαδικού Προσανατολισμού (</w:delText>
            </w:r>
            <w:r w:rsidRPr="00AE1D80" w:rsidDel="00AE1D80">
              <w:rPr>
                <w:rPrChange w:id="350" w:author="Στάθης Καπ" w:date="2023-02-25T23:43:00Z">
                  <w:rPr>
                    <w:rStyle w:val="Hyperlink"/>
                    <w:noProof/>
                  </w:rPr>
                </w:rPrChange>
              </w:rPr>
              <w:delText>TOP</w:delText>
            </w:r>
            <w:r w:rsidRPr="00AE1D80" w:rsidDel="00AE1D80">
              <w:rPr>
                <w:rPrChange w:id="351" w:author="Στάθης Καπ" w:date="2023-02-25T23:43:00Z">
                  <w:rPr>
                    <w:rStyle w:val="Hyperlink"/>
                    <w:noProof/>
                    <w:lang w:val="el-GR"/>
                  </w:rPr>
                </w:rPrChange>
              </w:rPr>
              <w:delText>)</w:delText>
            </w:r>
            <w:r w:rsidDel="00AE1D80">
              <w:rPr>
                <w:noProof/>
                <w:webHidden/>
              </w:rPr>
              <w:tab/>
            </w:r>
          </w:del>
          <w:del w:id="352"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53" w:author="Στάθης Καπ" w:date="2023-02-25T23:43:00Z"/>
              <w:rFonts w:eastAsiaTheme="minorEastAsia"/>
              <w:noProof/>
            </w:rPr>
          </w:pPr>
          <w:del w:id="354" w:author="Στάθης Καπ" w:date="2023-02-25T23:43:00Z">
            <w:r w:rsidRPr="00AE1D80" w:rsidDel="00AE1D80">
              <w:rPr>
                <w:rPrChange w:id="355"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56"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57"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58" w:author="Στάθης Καπ" w:date="2023-02-25T23:43:00Z"/>
              <w:rFonts w:eastAsiaTheme="minorEastAsia"/>
              <w:noProof/>
            </w:rPr>
          </w:pPr>
          <w:del w:id="359" w:author="Στάθης Καπ" w:date="2023-02-25T23:43:00Z">
            <w:r w:rsidRPr="00AE1D80" w:rsidDel="00AE1D80">
              <w:rPr>
                <w:rPrChange w:id="360"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61"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62" w:author="Στάθης Καπ" w:date="2023-02-25T23:43:00Z">
                  <w:rPr>
                    <w:rStyle w:val="Hyperlink"/>
                    <w:noProof/>
                  </w:rPr>
                </w:rPrChange>
              </w:rPr>
              <w:delText>TDTOPTW</w:delText>
            </w:r>
            <w:r w:rsidRPr="00AE1D80" w:rsidDel="00AE1D80">
              <w:rPr>
                <w:rPrChange w:id="363" w:author="Στάθης Καπ" w:date="2023-02-25T23:43:00Z">
                  <w:rPr>
                    <w:rStyle w:val="Hyperlink"/>
                    <w:noProof/>
                    <w:lang w:val="el-GR"/>
                  </w:rPr>
                </w:rPrChange>
              </w:rPr>
              <w:delText>)</w:delText>
            </w:r>
            <w:r w:rsidDel="00AE1D80">
              <w:rPr>
                <w:noProof/>
                <w:webHidden/>
              </w:rPr>
              <w:tab/>
            </w:r>
          </w:del>
          <w:del w:id="364"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65" w:author="Στάθης Καπ" w:date="2023-02-25T23:43:00Z"/>
              <w:rFonts w:eastAsiaTheme="minorEastAsia"/>
              <w:noProof/>
            </w:rPr>
          </w:pPr>
          <w:del w:id="366" w:author="Στάθης Καπ" w:date="2023-02-25T23:43:00Z">
            <w:r w:rsidRPr="00AE1D80" w:rsidDel="00AE1D80">
              <w:rPr>
                <w:rPrChange w:id="367"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68" w:author="Στάθης Καπ" w:date="2023-02-25T23:43:00Z">
                  <w:rPr>
                    <w:rStyle w:val="Hyperlink"/>
                    <w:noProof/>
                    <w:lang w:val="el-GR"/>
                  </w:rPr>
                </w:rPrChange>
              </w:rPr>
              <w:delText>Το πρόβλημα Δρομολόγησης Οχημάτων</w:delText>
            </w:r>
            <w:r w:rsidDel="00AE1D80">
              <w:rPr>
                <w:noProof/>
                <w:webHidden/>
              </w:rPr>
              <w:tab/>
            </w:r>
          </w:del>
          <w:del w:id="369"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70" w:author="Στάθης Καπ" w:date="2023-02-25T23:43:00Z"/>
              <w:rFonts w:eastAsiaTheme="minorEastAsia"/>
              <w:noProof/>
            </w:rPr>
          </w:pPr>
          <w:del w:id="371" w:author="Στάθης Καπ" w:date="2023-02-25T23:43:00Z">
            <w:r w:rsidRPr="00AE1D80" w:rsidDel="00AE1D80">
              <w:rPr>
                <w:rPrChange w:id="372"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73" w:author="Στάθης Καπ" w:date="2023-02-25T23:43:00Z">
                  <w:rPr>
                    <w:rStyle w:val="Hyperlink"/>
                    <w:noProof/>
                  </w:rPr>
                </w:rPrChange>
              </w:rPr>
              <w:delText>DVRP</w:delText>
            </w:r>
            <w:r w:rsidRPr="00AE1D80" w:rsidDel="00AE1D80">
              <w:rPr>
                <w:rPrChange w:id="374" w:author="Στάθης Καπ" w:date="2023-02-25T23:43:00Z">
                  <w:rPr>
                    <w:rStyle w:val="Hyperlink"/>
                    <w:noProof/>
                    <w:lang w:val="el-GR"/>
                  </w:rPr>
                </w:rPrChange>
              </w:rPr>
              <w:delText>)</w:delText>
            </w:r>
            <w:r w:rsidDel="00AE1D80">
              <w:rPr>
                <w:noProof/>
                <w:webHidden/>
              </w:rPr>
              <w:tab/>
            </w:r>
          </w:del>
          <w:del w:id="375" w:author="Στάθης Καπ" w:date="2023-02-12T05:59:00Z">
            <w:r w:rsidR="003760EA" w:rsidDel="00237FE3">
              <w:rPr>
                <w:noProof/>
                <w:webHidden/>
              </w:rPr>
              <w:delText>21</w:delText>
            </w:r>
          </w:del>
        </w:p>
        <w:p w14:paraId="07E10112" w14:textId="1D3A7A97" w:rsidR="00DB73A8" w:rsidDel="00AE1D80" w:rsidRDefault="00DB73A8">
          <w:pPr>
            <w:pStyle w:val="TOC1"/>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rPr>
                </w:rPrChange>
              </w:rPr>
              <w:delText>3.</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 xml:space="preserve">Αλγόριθμος Επίλυσης </w:delText>
            </w:r>
            <w:r w:rsidRPr="00AE1D80" w:rsidDel="00AE1D80">
              <w:rPr>
                <w:rPrChange w:id="380" w:author="Στάθης Καπ" w:date="2023-02-25T23:43:00Z">
                  <w:rPr>
                    <w:rStyle w:val="Hyperlink"/>
                    <w:noProof/>
                  </w:rPr>
                </w:rPrChange>
              </w:rPr>
              <w:delText>TOPTW</w:delText>
            </w:r>
            <w:r w:rsidDel="00AE1D80">
              <w:rPr>
                <w:noProof/>
                <w:webHidden/>
              </w:rPr>
              <w:tab/>
            </w:r>
          </w:del>
          <w:del w:id="381"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82" w:author="Στάθης Καπ" w:date="2023-02-25T23:43:00Z"/>
              <w:rFonts w:eastAsiaTheme="minorEastAsia"/>
              <w:noProof/>
            </w:rPr>
          </w:pPr>
          <w:del w:id="383" w:author="Στάθης Καπ" w:date="2023-02-25T23:43:00Z">
            <w:r w:rsidRPr="00AE1D80" w:rsidDel="00AE1D80">
              <w:rPr>
                <w:rPrChange w:id="384"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85"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86"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87" w:author="Στάθης Καπ" w:date="2023-02-25T23:43:00Z"/>
              <w:rFonts w:eastAsiaTheme="minorEastAsia"/>
              <w:noProof/>
            </w:rPr>
          </w:pPr>
          <w:del w:id="388" w:author="Στάθης Καπ" w:date="2023-02-25T23:43:00Z">
            <w:r w:rsidRPr="00AE1D80" w:rsidDel="00AE1D80">
              <w:rPr>
                <w:rPrChange w:id="389"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390" w:author="Στάθης Καπ" w:date="2023-02-25T23:43:00Z">
                  <w:rPr>
                    <w:rStyle w:val="Hyperlink"/>
                    <w:noProof/>
                  </w:rPr>
                </w:rPrChange>
              </w:rPr>
              <w:delText>TOPTW</w:delText>
            </w:r>
            <w:r w:rsidDel="00AE1D80">
              <w:rPr>
                <w:noProof/>
                <w:webHidden/>
              </w:rPr>
              <w:tab/>
            </w:r>
          </w:del>
          <w:del w:id="391"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92" w:author="Στάθης Καπ" w:date="2023-02-25T23:43:00Z"/>
              <w:rFonts w:eastAsiaTheme="minorEastAsia"/>
              <w:noProof/>
            </w:rPr>
          </w:pPr>
          <w:del w:id="393" w:author="Στάθης Καπ" w:date="2023-02-25T23:43:00Z">
            <w:r w:rsidRPr="00AE1D80" w:rsidDel="00AE1D80">
              <w:rPr>
                <w:rPrChange w:id="394" w:author="Στάθης Καπ" w:date="2023-02-25T23:43:00Z">
                  <w:rPr>
                    <w:rStyle w:val="Hyperlink"/>
                    <w:noProof/>
                    <w:lang w:val="el-GR"/>
                  </w:rPr>
                </w:rPrChange>
              </w:rPr>
              <w:delText>3.2.1 Βήμα Εισαγωγής</w:delText>
            </w:r>
            <w:r w:rsidDel="00AE1D80">
              <w:rPr>
                <w:noProof/>
                <w:webHidden/>
              </w:rPr>
              <w:tab/>
            </w:r>
          </w:del>
          <w:del w:id="395"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3.2.2 Βήμα Διαταραχής</w:delText>
            </w:r>
            <w:r w:rsidDel="00AE1D80">
              <w:rPr>
                <w:noProof/>
                <w:webHidden/>
              </w:rPr>
              <w:tab/>
            </w:r>
          </w:del>
          <w:del w:id="399"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03" w:author="Στάθης Καπ" w:date="2023-02-12T05:59:00Z">
            <w:r w:rsidR="003760EA" w:rsidDel="00237FE3">
              <w:rPr>
                <w:noProof/>
                <w:webHidden/>
              </w:rPr>
              <w:delText>32</w:delText>
            </w:r>
          </w:del>
        </w:p>
        <w:p w14:paraId="3121B315" w14:textId="1ED3B229" w:rsidR="00DB73A8" w:rsidDel="00AE1D80" w:rsidRDefault="00DB73A8">
          <w:pPr>
            <w:pStyle w:val="TOC1"/>
            <w:rPr>
              <w:del w:id="404" w:author="Στάθης Καπ" w:date="2023-02-25T23:43:00Z"/>
              <w:rFonts w:eastAsiaTheme="minorEastAsia"/>
              <w:noProof/>
            </w:rPr>
          </w:pPr>
          <w:del w:id="405" w:author="Στάθης Καπ" w:date="2023-02-25T23:43:00Z">
            <w:r w:rsidRPr="00AE1D80" w:rsidDel="00AE1D80">
              <w:rPr>
                <w:rPrChange w:id="406"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07" w:author="Στάθης Καπ" w:date="2023-02-25T23:43:00Z">
                  <w:rPr>
                    <w:rStyle w:val="Hyperlink"/>
                    <w:noProof/>
                    <w:lang w:val="el-GR"/>
                  </w:rPr>
                </w:rPrChange>
              </w:rPr>
              <w:delText>Διαχωρισμός Τοπικής Αναζήτησης</w:delText>
            </w:r>
            <w:r w:rsidDel="00AE1D80">
              <w:rPr>
                <w:noProof/>
                <w:webHidden/>
              </w:rPr>
              <w:tab/>
            </w:r>
          </w:del>
          <w:del w:id="408"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09" w:author="Στάθης Καπ" w:date="2023-02-25T23:43:00Z"/>
              <w:rFonts w:eastAsiaTheme="minorEastAsia"/>
              <w:noProof/>
            </w:rPr>
          </w:pPr>
          <w:del w:id="410" w:author="Στάθης Καπ" w:date="2023-02-25T23:43:00Z">
            <w:r w:rsidRPr="00AE1D80" w:rsidDel="00AE1D80">
              <w:rPr>
                <w:rPrChange w:id="411"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12"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13"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rPr>
                </w:rPrChange>
              </w:rPr>
              <w:delText>4.2</w:delText>
            </w:r>
            <w:r w:rsidDel="00AE1D80">
              <w:rPr>
                <w:rFonts w:eastAsiaTheme="minorEastAsia"/>
                <w:noProof/>
              </w:rPr>
              <w:tab/>
            </w:r>
            <w:r w:rsidRPr="00AE1D80" w:rsidDel="00AE1D80">
              <w:rPr>
                <w:rPrChange w:id="417" w:author="Στάθης Καπ" w:date="2023-02-25T23:43:00Z">
                  <w:rPr>
                    <w:rStyle w:val="Hyperlink"/>
                    <w:noProof/>
                    <w:lang w:val="el-GR"/>
                  </w:rPr>
                </w:rPrChange>
              </w:rPr>
              <w:delText xml:space="preserve">Διαχωρισμός των </w:delText>
            </w:r>
            <w:r w:rsidRPr="00AE1D80" w:rsidDel="00AE1D80">
              <w:rPr>
                <w:rPrChange w:id="418" w:author="Στάθης Καπ" w:date="2023-02-25T23:43:00Z">
                  <w:rPr>
                    <w:rStyle w:val="Hyperlink"/>
                    <w:noProof/>
                  </w:rPr>
                </w:rPrChange>
              </w:rPr>
              <w:delText xml:space="preserve">Unvisited </w:delText>
            </w:r>
            <w:r w:rsidRPr="00AE1D80" w:rsidDel="00AE1D80">
              <w:rPr>
                <w:rPrChange w:id="419" w:author="Στάθης Καπ" w:date="2023-02-25T23:43:00Z">
                  <w:rPr>
                    <w:rStyle w:val="Hyperlink"/>
                    <w:noProof/>
                    <w:lang w:val="el-GR"/>
                  </w:rPr>
                </w:rPrChange>
              </w:rPr>
              <w:delText>κόμβων</w:delText>
            </w:r>
            <w:r w:rsidDel="00AE1D80">
              <w:rPr>
                <w:noProof/>
                <w:webHidden/>
              </w:rPr>
              <w:tab/>
            </w:r>
          </w:del>
          <w:del w:id="420"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21" w:author="Στάθης Καπ" w:date="2023-02-25T23:43:00Z"/>
              <w:rFonts w:eastAsiaTheme="minorEastAsia"/>
              <w:noProof/>
            </w:rPr>
          </w:pPr>
          <w:del w:id="422" w:author="Στάθης Καπ" w:date="2023-02-25T23:43:00Z">
            <w:r w:rsidRPr="00AE1D80" w:rsidDel="00AE1D80">
              <w:rPr>
                <w:rPrChange w:id="423" w:author="Στάθης Καπ" w:date="2023-02-25T23:43:00Z">
                  <w:rPr>
                    <w:rStyle w:val="Hyperlink"/>
                    <w:noProof/>
                  </w:rPr>
                </w:rPrChange>
              </w:rPr>
              <w:delText>4.3</w:delText>
            </w:r>
            <w:r w:rsidDel="00AE1D80">
              <w:rPr>
                <w:rFonts w:eastAsiaTheme="minorEastAsia"/>
                <w:noProof/>
              </w:rPr>
              <w:tab/>
            </w:r>
            <w:r w:rsidRPr="00AE1D80" w:rsidDel="00AE1D80">
              <w:rPr>
                <w:rPrChange w:id="424" w:author="Στάθης Καπ" w:date="2023-02-25T23:43:00Z">
                  <w:rPr>
                    <w:rStyle w:val="Hyperlink"/>
                    <w:noProof/>
                    <w:lang w:val="el-GR"/>
                  </w:rPr>
                </w:rPrChange>
              </w:rPr>
              <w:delText>Διαχωρισμένη Τοπική Αναζήτηση</w:delText>
            </w:r>
            <w:r w:rsidDel="00AE1D80">
              <w:rPr>
                <w:noProof/>
                <w:webHidden/>
              </w:rPr>
              <w:tab/>
            </w:r>
          </w:del>
          <w:del w:id="425"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26" w:author="Στάθης Καπ" w:date="2023-02-25T23:43:00Z"/>
              <w:rFonts w:eastAsiaTheme="minorEastAsia"/>
              <w:noProof/>
            </w:rPr>
          </w:pPr>
          <w:del w:id="427" w:author="Στάθης Καπ" w:date="2023-02-25T23:43:00Z">
            <w:r w:rsidRPr="00AE1D80" w:rsidDel="00AE1D80">
              <w:rPr>
                <w:rPrChange w:id="428"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29" w:author="Στάθης Καπ" w:date="2023-02-25T23:43:00Z">
                  <w:rPr>
                    <w:rStyle w:val="Hyperlink"/>
                    <w:noProof/>
                    <w:lang w:val="el-GR"/>
                  </w:rPr>
                </w:rPrChange>
              </w:rPr>
              <w:delText>Προσθήκη τελικών κόμβων</w:delText>
            </w:r>
            <w:r w:rsidDel="00AE1D80">
              <w:rPr>
                <w:noProof/>
                <w:webHidden/>
              </w:rPr>
              <w:tab/>
            </w:r>
          </w:del>
          <w:del w:id="430"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31" w:author="Στάθης Καπ" w:date="2023-02-25T23:43:00Z"/>
              <w:rFonts w:eastAsiaTheme="minorEastAsia"/>
              <w:noProof/>
            </w:rPr>
          </w:pPr>
          <w:del w:id="432" w:author="Στάθης Καπ" w:date="2023-02-25T23:43:00Z">
            <w:r w:rsidRPr="00AE1D80" w:rsidDel="00AE1D80">
              <w:rPr>
                <w:rPrChange w:id="433"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34" w:author="Στάθης Καπ" w:date="2023-02-25T23:43:00Z">
                  <w:rPr>
                    <w:rStyle w:val="Hyperlink"/>
                    <w:noProof/>
                    <w:lang w:val="el-GR"/>
                  </w:rPr>
                </w:rPrChange>
              </w:rPr>
              <w:delText>Προσθήκη αρχικών κόμβων</w:delText>
            </w:r>
            <w:r w:rsidDel="00AE1D80">
              <w:rPr>
                <w:noProof/>
                <w:webHidden/>
              </w:rPr>
              <w:tab/>
            </w:r>
          </w:del>
          <w:del w:id="435"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36" w:author="Στάθης Καπ" w:date="2023-02-26T01:12:00Z">
          <w:pPr>
            <w:pStyle w:val="Heading2"/>
            <w:numPr>
              <w:numId w:val="4"/>
            </w:numPr>
            <w:ind w:left="720" w:hanging="360"/>
          </w:pPr>
        </w:pPrChange>
      </w:pPr>
      <w:bookmarkStart w:id="437" w:name="_Toc129197831"/>
      <w:r w:rsidRPr="00EB2C44">
        <w:rPr>
          <w:rPrChange w:id="438" w:author="Στάθης Καπ" w:date="2023-02-26T01:08:00Z">
            <w:rPr>
              <w:lang w:val="el-GR"/>
            </w:rPr>
          </w:rPrChange>
        </w:rPr>
        <w:lastRenderedPageBreak/>
        <w:t>Εισαγωγή</w:t>
      </w:r>
      <w:bookmarkEnd w:id="437"/>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39" w:author="Στάθης Καπ" w:date="2023-03-01T04:19:00Z"/>
      <w:sdt>
        <w:sdtPr>
          <w:rPr>
            <w:rFonts w:cstheme="minorHAnsi"/>
            <w:lang w:val="el-GR"/>
          </w:rPr>
          <w:id w:val="-1685045688"/>
          <w:citation/>
        </w:sdtPr>
        <w:sdtEndPr/>
        <w:sdtContent>
          <w:customXmlInsRangeEnd w:id="439"/>
          <w:ins w:id="440" w:author="Στάθης Καπ" w:date="2023-03-01T04:19:00Z">
            <w:r w:rsidR="00742E23">
              <w:rPr>
                <w:rFonts w:cstheme="minorHAnsi"/>
                <w:lang w:val="el-GR"/>
              </w:rPr>
              <w:fldChar w:fldCharType="begin"/>
            </w:r>
            <w:r w:rsidR="00742E23" w:rsidRPr="00742E23">
              <w:rPr>
                <w:rFonts w:cstheme="minorHAnsi"/>
                <w:lang w:val="el-GR"/>
                <w:rPrChange w:id="441"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42"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43"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44"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45" w:author="Στάθης Καπ" w:date="2023-03-07T05:02:00Z">
                <w:rPr>
                  <w:rFonts w:cstheme="minorHAnsi"/>
                  <w:noProof/>
                </w:rPr>
              </w:rPrChange>
            </w:rPr>
            <w:t xml:space="preserve"> [1]</w:t>
          </w:r>
          <w:ins w:id="446" w:author="Στάθης Καπ" w:date="2023-03-01T04:19:00Z">
            <w:r w:rsidR="00742E23">
              <w:rPr>
                <w:rFonts w:cstheme="minorHAnsi"/>
                <w:lang w:val="el-GR"/>
              </w:rPr>
              <w:fldChar w:fldCharType="end"/>
            </w:r>
          </w:ins>
          <w:customXmlInsRangeStart w:id="447" w:author="Στάθης Καπ" w:date="2023-03-01T04:19:00Z"/>
        </w:sdtContent>
      </w:sdt>
      <w:customXmlInsRangeEnd w:id="447"/>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48" w:author="Στάθης Καπ" w:date="2023-03-01T04:24:00Z"/>
      <w:sdt>
        <w:sdtPr>
          <w:rPr>
            <w:rFonts w:cstheme="minorHAnsi"/>
            <w:lang w:val="el-GR"/>
          </w:rPr>
          <w:id w:val="-1543439071"/>
          <w:citation/>
        </w:sdtPr>
        <w:sdtEndPr/>
        <w:sdtContent>
          <w:customXmlInsRangeEnd w:id="448"/>
          <w:ins w:id="449" w:author="Στάθης Καπ" w:date="2023-03-01T04:24:00Z">
            <w:r w:rsidR="009C6EF9">
              <w:rPr>
                <w:rFonts w:cstheme="minorHAnsi"/>
                <w:lang w:val="el-GR"/>
              </w:rPr>
              <w:fldChar w:fldCharType="begin"/>
            </w:r>
            <w:r w:rsidR="009C6EF9" w:rsidRPr="009C6EF9">
              <w:rPr>
                <w:rFonts w:cstheme="minorHAnsi"/>
                <w:lang w:val="el-GR"/>
                <w:rPrChange w:id="450"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1"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52"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53"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4" w:author="Στάθης Καπ" w:date="2023-03-07T05:02:00Z">
                <w:rPr>
                  <w:rFonts w:cstheme="minorHAnsi"/>
                  <w:noProof/>
                </w:rPr>
              </w:rPrChange>
            </w:rPr>
            <w:t xml:space="preserve"> [2]</w:t>
          </w:r>
          <w:ins w:id="455" w:author="Στάθης Καπ" w:date="2023-03-01T04:24:00Z">
            <w:r w:rsidR="009C6EF9">
              <w:rPr>
                <w:rFonts w:cstheme="minorHAnsi"/>
                <w:lang w:val="el-GR"/>
              </w:rPr>
              <w:fldChar w:fldCharType="end"/>
            </w:r>
          </w:ins>
          <w:customXmlInsRangeStart w:id="456" w:author="Στάθης Καπ" w:date="2023-03-01T04:24:00Z"/>
        </w:sdtContent>
      </w:sdt>
      <w:customXmlInsRangeEnd w:id="456"/>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57" w:author="Στάθης Καπ" w:date="2023-03-01T04:24:00Z"/>
      <w:sdt>
        <w:sdtPr>
          <w:rPr>
            <w:rFonts w:cstheme="minorHAnsi"/>
            <w:lang w:val="el-GR"/>
          </w:rPr>
          <w:id w:val="1326775661"/>
          <w:citation/>
        </w:sdtPr>
        <w:sdtEndPr/>
        <w:sdtContent>
          <w:customXmlInsRangeEnd w:id="457"/>
          <w:ins w:id="458" w:author="Στάθης Καπ" w:date="2023-03-01T04:24:00Z">
            <w:r w:rsidR="009C6EF9">
              <w:rPr>
                <w:rFonts w:cstheme="minorHAnsi"/>
                <w:lang w:val="el-GR"/>
              </w:rPr>
              <w:fldChar w:fldCharType="begin"/>
            </w:r>
            <w:r w:rsidR="009C6EF9" w:rsidRPr="009C6EF9">
              <w:rPr>
                <w:rFonts w:cstheme="minorHAnsi"/>
                <w:lang w:val="el-GR"/>
                <w:rPrChange w:id="459"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0"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61"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62"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3" w:author="Στάθης Καπ" w:date="2023-03-07T05:02:00Z">
                <w:rPr>
                  <w:rFonts w:cstheme="minorHAnsi"/>
                  <w:noProof/>
                </w:rPr>
              </w:rPrChange>
            </w:rPr>
            <w:t xml:space="preserve"> [3]</w:t>
          </w:r>
          <w:ins w:id="464" w:author="Στάθης Καπ" w:date="2023-03-01T04:24:00Z">
            <w:r w:rsidR="009C6EF9">
              <w:rPr>
                <w:rFonts w:cstheme="minorHAnsi"/>
                <w:lang w:val="el-GR"/>
              </w:rPr>
              <w:fldChar w:fldCharType="end"/>
            </w:r>
          </w:ins>
          <w:customXmlInsRangeStart w:id="465" w:author="Στάθης Καπ" w:date="2023-03-01T04:24:00Z"/>
        </w:sdtContent>
      </w:sdt>
      <w:customXmlInsRangeEnd w:id="465"/>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66" w:author="Στάθης Καπ" w:date="2023-03-01T04:25:00Z"/>
      <w:sdt>
        <w:sdtPr>
          <w:rPr>
            <w:rFonts w:cstheme="minorHAnsi"/>
            <w:lang w:val="el-GR"/>
          </w:rPr>
          <w:id w:val="1462390449"/>
          <w:citation/>
        </w:sdtPr>
        <w:sdtEndPr/>
        <w:sdtContent>
          <w:customXmlInsRangeEnd w:id="466"/>
          <w:ins w:id="467" w:author="Στάθης Καπ" w:date="2023-03-01T04:25:00Z">
            <w:r w:rsidR="009C6EF9">
              <w:rPr>
                <w:rFonts w:cstheme="minorHAnsi"/>
                <w:lang w:val="el-GR"/>
              </w:rPr>
              <w:fldChar w:fldCharType="begin"/>
            </w:r>
            <w:r w:rsidR="009C6EF9" w:rsidRPr="009C6EF9">
              <w:rPr>
                <w:rFonts w:cstheme="minorHAnsi"/>
                <w:lang w:val="el-GR"/>
                <w:rPrChange w:id="46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7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71"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72" w:author="Στάθης Καπ" w:date="2023-03-07T05:03:00Z">
                <w:rPr>
                  <w:rFonts w:cstheme="minorHAnsi"/>
                  <w:noProof/>
                </w:rPr>
              </w:rPrChange>
            </w:rPr>
            <w:t xml:space="preserve"> [4]</w:t>
          </w:r>
          <w:ins w:id="473" w:author="Στάθης Καπ" w:date="2023-03-01T04:25:00Z">
            <w:r w:rsidR="009C6EF9">
              <w:rPr>
                <w:rFonts w:cstheme="minorHAnsi"/>
                <w:lang w:val="el-GR"/>
              </w:rPr>
              <w:fldChar w:fldCharType="end"/>
            </w:r>
          </w:ins>
          <w:customXmlInsRangeStart w:id="474" w:author="Στάθης Καπ" w:date="2023-03-01T04:25:00Z"/>
        </w:sdtContent>
      </w:sdt>
      <w:customXmlInsRangeEnd w:id="47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75" w:author="Στάθης Καπ" w:date="2023-03-01T04:28:00Z"/>
      <w:sdt>
        <w:sdtPr>
          <w:rPr>
            <w:rFonts w:cstheme="minorHAnsi"/>
            <w:lang w:val="el-GR"/>
          </w:rPr>
          <w:id w:val="1528363506"/>
          <w:citation/>
        </w:sdtPr>
        <w:sdtEndPr/>
        <w:sdtContent>
          <w:customXmlInsRangeEnd w:id="475"/>
          <w:ins w:id="476" w:author="Στάθης Καπ" w:date="2023-03-01T04:28:00Z">
            <w:r w:rsidR="009C6EF9">
              <w:rPr>
                <w:rFonts w:cstheme="minorHAnsi"/>
                <w:lang w:val="el-GR"/>
              </w:rPr>
              <w:fldChar w:fldCharType="begin"/>
            </w:r>
            <w:r w:rsidR="009C6EF9" w:rsidRPr="009C6EF9">
              <w:rPr>
                <w:rFonts w:cstheme="minorHAnsi"/>
                <w:lang w:val="el-GR"/>
                <w:rPrChange w:id="477"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79"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80"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1" w:author="Στάθης Καπ" w:date="2023-03-07T05:03:00Z">
                <w:rPr>
                  <w:rFonts w:cstheme="minorHAnsi"/>
                  <w:noProof/>
                </w:rPr>
              </w:rPrChange>
            </w:rPr>
            <w:t xml:space="preserve"> [5]</w:t>
          </w:r>
          <w:ins w:id="482" w:author="Στάθης Καπ" w:date="2023-03-01T04:28:00Z">
            <w:r w:rsidR="009C6EF9">
              <w:rPr>
                <w:rFonts w:cstheme="minorHAnsi"/>
                <w:lang w:val="el-GR"/>
              </w:rPr>
              <w:fldChar w:fldCharType="end"/>
            </w:r>
          </w:ins>
          <w:customXmlInsRangeStart w:id="483" w:author="Στάθης Καπ" w:date="2023-03-01T04:28:00Z"/>
        </w:sdtContent>
      </w:sdt>
      <w:customXmlInsRangeEnd w:id="483"/>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lastRenderedPageBreak/>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84" w:author="Στάθης Καπ" w:date="2023-03-01T04:27:00Z"/>
      <w:sdt>
        <w:sdtPr>
          <w:rPr>
            <w:rFonts w:cstheme="minorHAnsi"/>
            <w:lang w:val="el-GR"/>
          </w:rPr>
          <w:id w:val="223724715"/>
          <w:citation/>
        </w:sdtPr>
        <w:sdtEndPr/>
        <w:sdtContent>
          <w:customXmlInsRangeEnd w:id="484"/>
          <w:ins w:id="485" w:author="Στάθης Καπ" w:date="2023-03-01T04:27:00Z">
            <w:r w:rsidR="009C6EF9">
              <w:rPr>
                <w:rFonts w:cstheme="minorHAnsi"/>
                <w:lang w:val="el-GR"/>
              </w:rPr>
              <w:fldChar w:fldCharType="begin"/>
            </w:r>
            <w:r w:rsidR="009C6EF9" w:rsidRPr="009C6EF9">
              <w:rPr>
                <w:rFonts w:cstheme="minorHAnsi"/>
                <w:lang w:val="el-GR"/>
                <w:rPrChange w:id="486"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7"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88"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89"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90" w:author="Στάθης Καπ" w:date="2023-03-07T05:03:00Z">
                <w:rPr>
                  <w:rFonts w:cstheme="minorHAnsi"/>
                  <w:noProof/>
                </w:rPr>
              </w:rPrChange>
            </w:rPr>
            <w:t xml:space="preserve"> [6]</w:t>
          </w:r>
          <w:ins w:id="491" w:author="Στάθης Καπ" w:date="2023-03-01T04:27:00Z">
            <w:r w:rsidR="009C6EF9">
              <w:rPr>
                <w:rFonts w:cstheme="minorHAnsi"/>
                <w:lang w:val="el-GR"/>
              </w:rPr>
              <w:fldChar w:fldCharType="end"/>
            </w:r>
          </w:ins>
          <w:customXmlInsRangeStart w:id="492" w:author="Στάθης Καπ" w:date="2023-03-01T04:27:00Z"/>
        </w:sdtContent>
      </w:sdt>
      <w:customXmlInsRangeEnd w:id="492"/>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93"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94"/>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94"/>
        <w:r w:rsidR="00D17D06" w:rsidDel="00282A41">
          <w:rPr>
            <w:rStyle w:val="CommentReference"/>
          </w:rPr>
          <w:commentReference w:id="494"/>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95"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96" w:author="Στάθης Καπ" w:date="2023-02-28T17:21:00Z">
        <w:r w:rsidR="00783411">
          <w:rPr>
            <w:rFonts w:cstheme="minorHAnsi"/>
            <w:lang w:val="el-GR"/>
          </w:rPr>
          <w:t>τ</w:t>
        </w:r>
      </w:ins>
      <w:ins w:id="497" w:author="Στάθης Καπ" w:date="2023-02-28T17:22:00Z">
        <w:r w:rsidR="00783411">
          <w:rPr>
            <w:rFonts w:cstheme="minorHAnsi"/>
            <w:lang w:val="el-GR"/>
          </w:rPr>
          <w:t>ο πρόβλημα</w:t>
        </w:r>
      </w:ins>
      <w:del w:id="498"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499" w:author="Στάθης Καπ" w:date="2023-02-28T17:21:00Z">
        <w:r w:rsidR="00783411">
          <w:rPr>
            <w:rFonts w:cstheme="minorHAnsi"/>
            <w:lang w:val="el-GR"/>
          </w:rPr>
          <w:t xml:space="preserve"> </w:t>
        </w:r>
      </w:ins>
      <w:del w:id="500"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01" w:author="Στάθης Καπ" w:date="2023-02-28T17:22:00Z">
        <w:r w:rsidR="00783411">
          <w:rPr>
            <w:rFonts w:cstheme="minorHAnsi"/>
            <w:lang w:val="el-GR"/>
          </w:rPr>
          <w:t xml:space="preserve">και </w:t>
        </w:r>
      </w:ins>
      <w:ins w:id="502" w:author="Στάθης Καπ" w:date="2023-02-28T17:24:00Z">
        <w:r w:rsidR="004C16F9">
          <w:rPr>
            <w:rFonts w:cstheme="minorHAnsi"/>
            <w:lang w:val="el-GR"/>
          </w:rPr>
          <w:t xml:space="preserve">μερικών επεκτάσεών </w:t>
        </w:r>
      </w:ins>
      <w:ins w:id="503" w:author="Στάθης Καπ" w:date="2023-02-28T17:22:00Z">
        <w:r w:rsidR="00783411">
          <w:rPr>
            <w:rFonts w:cstheme="minorHAnsi"/>
            <w:lang w:val="el-GR"/>
          </w:rPr>
          <w:t>του</w:t>
        </w:r>
      </w:ins>
      <w:ins w:id="504" w:author="Στάθης Καπ" w:date="2023-02-25T16:34:00Z">
        <w:r w:rsidR="00282A41">
          <w:rPr>
            <w:rFonts w:cstheme="minorHAnsi"/>
            <w:lang w:val="el-GR"/>
          </w:rPr>
          <w:t xml:space="preserve"> </w:t>
        </w:r>
      </w:ins>
      <w:del w:id="505" w:author="Στάθης Καπ" w:date="2023-02-25T16:34:00Z">
        <w:r w:rsidRPr="00DC4423" w:rsidDel="00282A41">
          <w:rPr>
            <w:rFonts w:cstheme="minorHAnsi"/>
            <w:lang w:val="el-GR"/>
          </w:rPr>
          <w:delText xml:space="preserve">και </w:delText>
        </w:r>
        <w:r w:rsidRPr="00D17D06" w:rsidDel="00282A41">
          <w:rPr>
            <w:highlight w:val="yellow"/>
            <w:rPrChange w:id="506"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07" w:author="Στάθης Καπ" w:date="2023-03-01T04:28:00Z"/>
      <w:sdt>
        <w:sdtPr>
          <w:rPr>
            <w:rFonts w:cstheme="minorHAnsi"/>
            <w:lang w:val="el-GR"/>
          </w:rPr>
          <w:id w:val="626818093"/>
          <w:citation/>
        </w:sdtPr>
        <w:sdtEndPr/>
        <w:sdtContent>
          <w:customXmlInsRangeEnd w:id="507"/>
          <w:ins w:id="508" w:author="Στάθης Καπ" w:date="2023-03-01T04:28:00Z">
            <w:r w:rsidR="009C6EF9">
              <w:rPr>
                <w:rFonts w:cstheme="minorHAnsi"/>
                <w:lang w:val="el-GR"/>
              </w:rPr>
              <w:fldChar w:fldCharType="begin"/>
            </w:r>
            <w:r w:rsidR="009C6EF9" w:rsidRPr="009C6EF9">
              <w:rPr>
                <w:rFonts w:cstheme="minorHAnsi"/>
                <w:lang w:val="el-GR"/>
                <w:rPrChange w:id="50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11"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12"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513" w:author="Στάθης Καπ" w:date="2023-03-07T05:03:00Z">
                <w:rPr>
                  <w:rFonts w:cstheme="minorHAnsi"/>
                  <w:noProof/>
                </w:rPr>
              </w:rPrChange>
            </w:rPr>
            <w:t xml:space="preserve"> [6]</w:t>
          </w:r>
          <w:ins w:id="514" w:author="Στάθης Καπ" w:date="2023-03-01T04:28:00Z">
            <w:r w:rsidR="009C6EF9">
              <w:rPr>
                <w:rFonts w:cstheme="minorHAnsi"/>
                <w:lang w:val="el-GR"/>
              </w:rPr>
              <w:fldChar w:fldCharType="end"/>
            </w:r>
          </w:ins>
          <w:customXmlInsRangeStart w:id="515" w:author="Στάθης Καπ" w:date="2023-03-01T04:28:00Z"/>
        </w:sdtContent>
      </w:sdt>
      <w:customXmlInsRangeEnd w:id="515"/>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16" w:author="Στάθης Καπ" w:date="2023-02-25T16:35:00Z">
        <w:r w:rsidRPr="00DC4423" w:rsidDel="00F94449">
          <w:rPr>
            <w:rFonts w:cstheme="minorHAnsi"/>
            <w:lang w:val="el-GR"/>
          </w:rPr>
          <w:delText xml:space="preserve">ενός </w:delText>
        </w:r>
      </w:del>
      <w:del w:id="517" w:author="Στάθης Καπ" w:date="2023-02-25T19:09:00Z">
        <w:r w:rsidR="004D10C1" w:rsidRPr="00DC4423" w:rsidDel="00BF72BD">
          <w:rPr>
            <w:rFonts w:cstheme="minorHAnsi"/>
            <w:lang w:val="el-GR"/>
          </w:rPr>
          <w:delText>στιγμι</w:delText>
        </w:r>
      </w:del>
      <w:ins w:id="518" w:author="Στάθης Καπ" w:date="2023-02-25T19:09:00Z">
        <w:r w:rsidR="00BF72BD">
          <w:rPr>
            <w:rFonts w:cstheme="minorHAnsi"/>
            <w:lang w:val="el-GR"/>
          </w:rPr>
          <w:t>περιπτώσεων</w:t>
        </w:r>
      </w:ins>
      <w:ins w:id="519" w:author="Στάθης Καπ" w:date="2023-02-25T16:35:00Z">
        <w:r w:rsidR="00F94449">
          <w:rPr>
            <w:rFonts w:cstheme="minorHAnsi"/>
            <w:lang w:val="el-GR"/>
          </w:rPr>
          <w:t xml:space="preserve"> </w:t>
        </w:r>
      </w:ins>
      <w:del w:id="520"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21" w:author="Στάθης Καπ" w:date="2023-02-25T16:35:00Z">
        <w:r w:rsidR="00E1196A" w:rsidDel="009608ED">
          <w:rPr>
            <w:rFonts w:cstheme="minorHAnsi"/>
            <w:lang w:val="el-GR"/>
          </w:rPr>
          <w:delText>Τέλος,</w:delText>
        </w:r>
      </w:del>
      <w:r w:rsidR="00E1196A">
        <w:rPr>
          <w:rFonts w:cstheme="minorHAnsi"/>
          <w:lang w:val="el-GR"/>
        </w:rPr>
        <w:t xml:space="preserve"> </w:t>
      </w:r>
      <w:ins w:id="522" w:author="Στάθης Καπ" w:date="2023-02-25T16:35:00Z">
        <w:r w:rsidR="009608ED">
          <w:rPr>
            <w:rFonts w:cstheme="minorHAnsi"/>
            <w:lang w:val="el-GR"/>
          </w:rPr>
          <w:t>Σ</w:t>
        </w:r>
      </w:ins>
      <w:del w:id="523" w:author="Στάθης Καπ" w:date="2023-02-25T16:35:00Z">
        <w:r w:rsidR="00E1196A" w:rsidDel="009608ED">
          <w:rPr>
            <w:rFonts w:cstheme="minorHAnsi"/>
            <w:lang w:val="el-GR"/>
          </w:rPr>
          <w:delText>σ</w:delText>
        </w:r>
      </w:del>
      <w:r w:rsidR="00E1196A">
        <w:rPr>
          <w:rFonts w:cstheme="minorHAnsi"/>
          <w:lang w:val="el-GR"/>
        </w:rPr>
        <w:t xml:space="preserve">το </w:t>
      </w:r>
      <w:del w:id="524" w:author="Στάθης Καπ" w:date="2023-02-25T16:37:00Z">
        <w:r w:rsidR="00E1196A" w:rsidDel="009608ED">
          <w:rPr>
            <w:rFonts w:cstheme="minorHAnsi"/>
            <w:lang w:val="el-GR"/>
          </w:rPr>
          <w:delText xml:space="preserve">κεφάλαιο </w:delText>
        </w:r>
      </w:del>
      <w:ins w:id="525" w:author="Στάθης Καπ" w:date="2023-02-25T16:37:00Z">
        <w:r w:rsidR="009608ED">
          <w:rPr>
            <w:rFonts w:cstheme="minorHAnsi"/>
            <w:lang w:val="el-GR"/>
          </w:rPr>
          <w:t>Κε</w:t>
        </w:r>
      </w:ins>
      <w:ins w:id="526" w:author="Στάθης Καπ" w:date="2023-02-25T16:38:00Z">
        <w:r w:rsidR="009608ED">
          <w:rPr>
            <w:rFonts w:cstheme="minorHAnsi"/>
            <w:lang w:val="el-GR"/>
          </w:rPr>
          <w:t>φάλαιο</w:t>
        </w:r>
      </w:ins>
      <w:ins w:id="527" w:author="Στάθης Καπ" w:date="2023-02-25T16:37:00Z">
        <w:r w:rsidR="009608ED">
          <w:rPr>
            <w:rFonts w:cstheme="minorHAnsi"/>
            <w:lang w:val="el-GR"/>
          </w:rPr>
          <w:t xml:space="preserve"> </w:t>
        </w:r>
      </w:ins>
      <w:r w:rsidR="00E1196A">
        <w:rPr>
          <w:rFonts w:cstheme="minorHAnsi"/>
          <w:lang w:val="el-GR"/>
        </w:rPr>
        <w:t xml:space="preserve">4, </w:t>
      </w:r>
      <w:del w:id="528" w:author="Στάθης Καπ" w:date="2023-02-25T16:35:00Z">
        <w:r w:rsidR="00E1196A" w:rsidDel="009608ED">
          <w:rPr>
            <w:rFonts w:cstheme="minorHAnsi"/>
            <w:lang w:val="el-GR"/>
          </w:rPr>
          <w:delText xml:space="preserve">περιγράφεται </w:delText>
        </w:r>
      </w:del>
      <w:ins w:id="529" w:author="Στάθης Καπ" w:date="2023-02-25T16:35:00Z">
        <w:r w:rsidR="009608ED">
          <w:rPr>
            <w:rFonts w:cstheme="minorHAnsi"/>
            <w:lang w:val="el-GR"/>
          </w:rPr>
          <w:t xml:space="preserve">αναλύεται </w:t>
        </w:r>
      </w:ins>
      <w:del w:id="530"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31" w:author="Στάθης Καπ" w:date="2023-02-25T16:36:00Z">
        <w:r w:rsidR="00E1196A" w:rsidDel="009608ED">
          <w:rPr>
            <w:rFonts w:cstheme="minorHAnsi"/>
            <w:lang w:val="el-GR"/>
          </w:rPr>
          <w:delText xml:space="preserve">και </w:delText>
        </w:r>
      </w:del>
      <w:ins w:id="532"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33" w:author="Στάθης Καπ" w:date="2023-02-25T16:38:00Z">
        <w:r w:rsidR="009608ED">
          <w:rPr>
            <w:rFonts w:cstheme="minorHAnsi"/>
            <w:lang w:val="el-GR"/>
          </w:rPr>
          <w:t>. Σ</w:t>
        </w:r>
      </w:ins>
      <w:ins w:id="534" w:author="Στάθης Καπ" w:date="2023-02-25T16:36:00Z">
        <w:r w:rsidR="009608ED">
          <w:rPr>
            <w:rFonts w:cstheme="minorHAnsi"/>
            <w:lang w:val="el-GR"/>
          </w:rPr>
          <w:t>το Κεφάλαιο 5 παρουσιάζονται τα πειραματικά αποτελέσματα</w:t>
        </w:r>
      </w:ins>
      <w:ins w:id="535" w:author="Στάθης Καπ" w:date="2023-02-25T16:37:00Z">
        <w:r w:rsidR="009608ED">
          <w:rPr>
            <w:rFonts w:cstheme="minorHAnsi"/>
            <w:lang w:val="el-GR"/>
          </w:rPr>
          <w:t xml:space="preserve"> </w:t>
        </w:r>
      </w:ins>
      <w:ins w:id="536" w:author="Στάθης Καπ" w:date="2023-02-25T16:38:00Z">
        <w:r w:rsidR="009608ED">
          <w:rPr>
            <w:rFonts w:cstheme="minorHAnsi"/>
            <w:lang w:val="el-GR"/>
          </w:rPr>
          <w:t xml:space="preserve">του </w:t>
        </w:r>
      </w:ins>
      <w:ins w:id="537" w:author="Στάθης Καπ" w:date="2023-02-25T16:39:00Z">
        <w:r w:rsidR="009608ED">
          <w:rPr>
            <w:rFonts w:cstheme="minorHAnsi"/>
            <w:lang w:val="el-GR"/>
          </w:rPr>
          <w:t>τροποποιημένου</w:t>
        </w:r>
      </w:ins>
      <w:ins w:id="538" w:author="Στάθης Καπ" w:date="2023-02-25T16:38:00Z">
        <w:r w:rsidR="009608ED">
          <w:rPr>
            <w:rFonts w:cstheme="minorHAnsi"/>
            <w:lang w:val="el-GR"/>
          </w:rPr>
          <w:t xml:space="preserve"> αλγορίθμου για διάφο</w:t>
        </w:r>
      </w:ins>
      <w:ins w:id="539" w:author="Στάθης Καπ" w:date="2023-02-25T16:50:00Z">
        <w:r w:rsidR="00EA5199">
          <w:rPr>
            <w:rFonts w:cstheme="minorHAnsi"/>
            <w:lang w:val="el-GR"/>
          </w:rPr>
          <w:t xml:space="preserve">ρες περιπτώσεις </w:t>
        </w:r>
      </w:ins>
      <w:ins w:id="540"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41" w:author="Στάθης Καπ" w:date="2023-02-25T16:39:00Z">
        <w:r w:rsidR="009608ED">
          <w:rPr>
            <w:rFonts w:cstheme="minorHAnsi"/>
            <w:lang w:val="el-GR"/>
          </w:rPr>
          <w:t xml:space="preserve"> πιο</w:t>
        </w:r>
      </w:ins>
      <w:ins w:id="542" w:author="Στάθης Καπ" w:date="2023-02-25T16:38:00Z">
        <w:r w:rsidR="009608ED">
          <w:rPr>
            <w:rFonts w:cstheme="minorHAnsi"/>
            <w:lang w:val="el-GR"/>
          </w:rPr>
          <w:t xml:space="preserve"> ρεαλιστικό παράδειγμα με φόντο </w:t>
        </w:r>
      </w:ins>
      <w:ins w:id="543" w:author="Στάθης Καπ" w:date="2023-02-25T16:39:00Z">
        <w:r w:rsidR="009608ED">
          <w:rPr>
            <w:rFonts w:cstheme="minorHAnsi"/>
            <w:lang w:val="el-GR"/>
          </w:rPr>
          <w:t xml:space="preserve">την περιοχή της Αθήνας. </w:t>
        </w:r>
      </w:ins>
      <w:ins w:id="544" w:author="Στάθης Καπ" w:date="2023-02-25T16:51:00Z">
        <w:r w:rsidR="006B5DFD">
          <w:rPr>
            <w:rFonts w:cstheme="minorHAnsi"/>
            <w:lang w:val="el-GR"/>
          </w:rPr>
          <w:t xml:space="preserve">Τέλος στο Κεφάλαιο 6 </w:t>
        </w:r>
      </w:ins>
      <w:ins w:id="545" w:author="Στάθης Καπ" w:date="2023-02-25T19:09:00Z">
        <w:r w:rsidR="00BF72BD">
          <w:rPr>
            <w:rFonts w:cstheme="minorHAnsi"/>
            <w:lang w:val="el-GR"/>
          </w:rPr>
          <w:t xml:space="preserve">παρουσιάζονται μερικά συμπεράσματα </w:t>
        </w:r>
      </w:ins>
      <w:ins w:id="546"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47" w:author="Στάθης Καπ" w:date="2023-02-25T19:10:00Z">
              <w:rPr>
                <w:rFonts w:cstheme="minorHAnsi"/>
              </w:rPr>
            </w:rPrChange>
          </w:rPr>
          <w:t xml:space="preserve"> </w:t>
        </w:r>
        <w:r w:rsidR="00BF72BD">
          <w:rPr>
            <w:rFonts w:cstheme="minorHAnsi"/>
            <w:lang w:val="el-GR"/>
          </w:rPr>
          <w:t xml:space="preserve">ενώ </w:t>
        </w:r>
      </w:ins>
      <w:ins w:id="548" w:author="Στάθης Καπ" w:date="2023-02-25T19:11:00Z">
        <w:r w:rsidR="00BF72BD">
          <w:rPr>
            <w:rFonts w:cstheme="minorHAnsi"/>
            <w:lang w:val="el-GR"/>
          </w:rPr>
          <w:t>αναφέρονται</w:t>
        </w:r>
      </w:ins>
      <w:ins w:id="549" w:author="Στάθης Καπ" w:date="2023-02-25T19:10:00Z">
        <w:r w:rsidR="00BF72BD">
          <w:rPr>
            <w:rFonts w:cstheme="minorHAnsi"/>
            <w:lang w:val="el-GR"/>
          </w:rPr>
          <w:t xml:space="preserve"> και μερικές </w:t>
        </w:r>
      </w:ins>
      <w:ins w:id="550" w:author="Στάθης Καπ" w:date="2023-02-25T19:11:00Z">
        <w:r w:rsidR="00BF72BD">
          <w:rPr>
            <w:rFonts w:cstheme="minorHAnsi"/>
            <w:lang w:val="el-GR"/>
          </w:rPr>
          <w:t>προσθήκες που θα μπορούσαν να βελτιώσουν περαιτέρω τις λύσεις.</w:t>
        </w:r>
      </w:ins>
      <w:del w:id="551" w:author="Στάθης Καπ" w:date="2023-02-25T16:36:00Z">
        <w:r w:rsidR="00E1196A" w:rsidDel="009608ED">
          <w:rPr>
            <w:rFonts w:cstheme="minorHAnsi"/>
            <w:lang w:val="el-GR"/>
          </w:rPr>
          <w:delText xml:space="preserve">. </w:delText>
        </w:r>
      </w:del>
    </w:p>
    <w:p w14:paraId="2CB0BB23" w14:textId="77777777" w:rsidR="00534ED3" w:rsidRDefault="00534ED3">
      <w:pPr>
        <w:rPr>
          <w:ins w:id="552" w:author="Στάθης Καπ" w:date="2023-02-26T01:40:00Z"/>
          <w:rFonts w:cstheme="minorHAnsi"/>
          <w:lang w:val="el-GR"/>
        </w:rPr>
      </w:pPr>
    </w:p>
    <w:p w14:paraId="73D7A36A" w14:textId="658837DA" w:rsidR="00534ED3" w:rsidRDefault="00534ED3">
      <w:pPr>
        <w:rPr>
          <w:ins w:id="553" w:author="Στάθης Καπ" w:date="2023-02-26T01:40:00Z"/>
          <w:lang w:val="el-GR"/>
        </w:rPr>
      </w:pPr>
      <w:bookmarkStart w:id="554" w:name="_Toc128265410"/>
      <w:bookmarkStart w:id="555" w:name="_Toc128266126"/>
      <w:bookmarkStart w:id="556" w:name="_Toc128266211"/>
      <w:bookmarkStart w:id="557" w:name="_Toc128266332"/>
      <w:bookmarkStart w:id="558" w:name="_Toc128266360"/>
      <w:bookmarkStart w:id="559" w:name="_Toc128266419"/>
      <w:bookmarkStart w:id="560" w:name="_Toc128266445"/>
      <w:bookmarkStart w:id="561" w:name="_Toc128267624"/>
      <w:bookmarkStart w:id="562" w:name="_Toc128267752"/>
      <w:bookmarkEnd w:id="554"/>
      <w:bookmarkEnd w:id="555"/>
      <w:bookmarkEnd w:id="556"/>
      <w:bookmarkEnd w:id="557"/>
      <w:bookmarkEnd w:id="558"/>
      <w:bookmarkEnd w:id="559"/>
      <w:bookmarkEnd w:id="560"/>
      <w:bookmarkEnd w:id="561"/>
      <w:bookmarkEnd w:id="562"/>
      <w:ins w:id="563"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64" w:author="Στάθης Καπ" w:date="2023-02-25T23:45:00Z"/>
          <w:lang w:val="el-GR"/>
        </w:rPr>
      </w:pPr>
      <w:bookmarkStart w:id="565" w:name="_Toc128497589"/>
      <w:bookmarkStart w:id="566" w:name="_Toc128774269"/>
      <w:bookmarkStart w:id="567" w:name="_Toc129057660"/>
      <w:bookmarkStart w:id="568" w:name="_Toc129191494"/>
      <w:bookmarkStart w:id="569" w:name="_Toc129197832"/>
      <w:bookmarkEnd w:id="565"/>
      <w:bookmarkEnd w:id="566"/>
      <w:bookmarkEnd w:id="567"/>
      <w:bookmarkEnd w:id="568"/>
      <w:bookmarkEnd w:id="569"/>
    </w:p>
    <w:p w14:paraId="4D04659B" w14:textId="6D2DF3EB" w:rsidR="009917AD" w:rsidDel="00AE1D80" w:rsidRDefault="009917AD">
      <w:pPr>
        <w:pStyle w:val="Heading1"/>
        <w:rPr>
          <w:del w:id="570" w:author="Στάθης Καπ" w:date="2023-02-25T23:45:00Z"/>
          <w:lang w:val="el-GR"/>
        </w:rPr>
        <w:pPrChange w:id="571" w:author="Στάθης Καπ" w:date="2023-02-26T01:38:00Z">
          <w:pPr/>
        </w:pPrChange>
      </w:pPr>
      <w:del w:id="572" w:author="Στάθης Καπ" w:date="2023-02-25T23:45:00Z">
        <w:r w:rsidDel="00AE1D80">
          <w:rPr>
            <w:lang w:val="el-GR"/>
          </w:rPr>
          <w:br w:type="page"/>
        </w:r>
      </w:del>
    </w:p>
    <w:p w14:paraId="3CBAC479" w14:textId="5C643C01" w:rsidR="009917AD" w:rsidDel="002044CC" w:rsidRDefault="009917AD">
      <w:pPr>
        <w:pStyle w:val="Heading1"/>
        <w:rPr>
          <w:del w:id="573" w:author="Στάθης Καπ" w:date="2023-02-25T23:30:00Z"/>
        </w:rPr>
        <w:pPrChange w:id="574" w:author="Στάθης Καπ" w:date="2023-02-26T01:38:00Z">
          <w:pPr>
            <w:pStyle w:val="Heading1"/>
            <w:numPr>
              <w:numId w:val="0"/>
            </w:numPr>
            <w:ind w:left="0" w:firstLine="0"/>
          </w:pPr>
        </w:pPrChange>
      </w:pPr>
      <w:commentRangeStart w:id="575"/>
      <w:del w:id="576" w:author="Στάθης Καπ" w:date="2023-02-25T23:24:00Z">
        <w:r w:rsidRPr="00E3250E" w:rsidDel="001708F5">
          <w:rPr>
            <w:rPrChange w:id="577" w:author="Στάθης Καπ" w:date="2023-02-26T00:40:00Z">
              <w:rPr>
                <w:lang w:val="el-GR"/>
              </w:rPr>
            </w:rPrChange>
          </w:rPr>
          <w:lastRenderedPageBreak/>
          <w:delText>Ανασκόπηση της Βιβλιογραφίας</w:delText>
        </w:r>
        <w:commentRangeEnd w:id="575"/>
        <w:r w:rsidR="007D3A10" w:rsidRPr="002044CC" w:rsidDel="001708F5">
          <w:rPr>
            <w:rStyle w:val="CommentReference"/>
            <w:sz w:val="24"/>
            <w:szCs w:val="32"/>
          </w:rPr>
          <w:commentReference w:id="575"/>
        </w:r>
      </w:del>
      <w:bookmarkStart w:id="578" w:name="_Toc128267907"/>
      <w:bookmarkStart w:id="579" w:name="_Toc128268081"/>
      <w:bookmarkStart w:id="580" w:name="_Toc128497590"/>
      <w:bookmarkStart w:id="581" w:name="_Toc128774270"/>
      <w:bookmarkStart w:id="582" w:name="_Toc129057661"/>
      <w:bookmarkStart w:id="583" w:name="_Toc129191495"/>
      <w:bookmarkStart w:id="584" w:name="_Toc129197833"/>
      <w:bookmarkEnd w:id="578"/>
      <w:bookmarkEnd w:id="579"/>
      <w:bookmarkEnd w:id="580"/>
      <w:bookmarkEnd w:id="581"/>
      <w:bookmarkEnd w:id="582"/>
      <w:bookmarkEnd w:id="583"/>
      <w:bookmarkEnd w:id="584"/>
    </w:p>
    <w:p w14:paraId="711A552E" w14:textId="58C196DB" w:rsidR="002044CC" w:rsidRPr="002044CC" w:rsidRDefault="002044CC">
      <w:pPr>
        <w:pStyle w:val="Heading1"/>
        <w:rPr>
          <w:ins w:id="585" w:author="Στάθης Καπ" w:date="2023-02-25T23:30:00Z"/>
          <w:lang w:val="el-GR"/>
        </w:rPr>
        <w:pPrChange w:id="586" w:author="Στάθης Καπ" w:date="2023-02-26T01:38:00Z">
          <w:pPr>
            <w:pStyle w:val="Heading1"/>
            <w:numPr>
              <w:numId w:val="4"/>
            </w:numPr>
            <w:ind w:left="720"/>
          </w:pPr>
        </w:pPrChange>
      </w:pPr>
      <w:bookmarkStart w:id="587" w:name="_Toc129197834"/>
      <w:ins w:id="588" w:author="Στάθης Καπ" w:date="2023-02-26T01:37:00Z">
        <w:r>
          <w:rPr>
            <w:lang w:val="el-GR"/>
          </w:rPr>
          <w:t>Το Πρόβλημα Προσανατολισμού</w:t>
        </w:r>
      </w:ins>
      <w:bookmarkEnd w:id="587"/>
    </w:p>
    <w:p w14:paraId="641035A3" w14:textId="08602B85" w:rsidR="00DD6480" w:rsidDel="001708F5" w:rsidRDefault="00DD6480" w:rsidP="00DD6480">
      <w:pPr>
        <w:pStyle w:val="Heading2"/>
        <w:numPr>
          <w:ilvl w:val="1"/>
          <w:numId w:val="4"/>
        </w:numPr>
        <w:rPr>
          <w:del w:id="589" w:author="Στάθης Καπ" w:date="2023-02-25T23:24:00Z"/>
          <w:lang w:val="el-GR"/>
        </w:rPr>
      </w:pPr>
      <w:del w:id="590"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91" w:author="Στάθης Καπ" w:date="2023-03-01T04:44:00Z">
        <w:r w:rsidR="00C52C7D">
          <w:t>et</w:t>
        </w:r>
        <w:r w:rsidR="00C52C7D" w:rsidRPr="00C52C7D">
          <w:rPr>
            <w:lang w:val="el-GR"/>
            <w:rPrChange w:id="592" w:author="Στάθης Καπ" w:date="2023-03-01T04:44:00Z">
              <w:rPr/>
            </w:rPrChange>
          </w:rPr>
          <w:t xml:space="preserve"> </w:t>
        </w:r>
        <w:r w:rsidR="00C52C7D">
          <w:t>al</w:t>
        </w:r>
        <w:r w:rsidR="00C52C7D" w:rsidRPr="00C52C7D">
          <w:rPr>
            <w:lang w:val="el-GR"/>
            <w:rPrChange w:id="593" w:author="Στάθης Καπ" w:date="2023-03-01T04:44:00Z">
              <w:rPr/>
            </w:rPrChange>
          </w:rPr>
          <w:t>.</w:t>
        </w:r>
      </w:ins>
      <w:del w:id="594" w:author="Στάθης Καπ" w:date="2023-03-01T04:44:00Z">
        <w:r w:rsidRPr="00034A6B" w:rsidDel="00C52C7D">
          <w:rPr>
            <w:lang w:val="el-GR"/>
          </w:rPr>
          <w:delText>κ.α.</w:delText>
        </w:r>
      </w:del>
      <w:r w:rsidRPr="00034A6B">
        <w:rPr>
          <w:lang w:val="el-GR"/>
        </w:rPr>
        <w:t xml:space="preserve"> 2011</w:t>
      </w:r>
      <w:customXmlInsRangeStart w:id="595" w:author="Στάθης Καπ" w:date="2023-03-01T04:30:00Z"/>
      <w:sdt>
        <w:sdtPr>
          <w:rPr>
            <w:lang w:val="el-GR"/>
          </w:rPr>
          <w:id w:val="230664968"/>
          <w:citation/>
        </w:sdtPr>
        <w:sdtEndPr/>
        <w:sdtContent>
          <w:customXmlInsRangeEnd w:id="595"/>
          <w:ins w:id="596" w:author="Στάθης Καπ" w:date="2023-03-01T04:30:00Z">
            <w:r w:rsidR="009C6EF9">
              <w:rPr>
                <w:lang w:val="el-GR"/>
              </w:rPr>
              <w:fldChar w:fldCharType="begin"/>
            </w:r>
            <w:r w:rsidR="009C6EF9" w:rsidRPr="009C6EF9">
              <w:rPr>
                <w:lang w:val="el-GR"/>
                <w:rPrChange w:id="597" w:author="Στάθης Καπ" w:date="2023-03-01T04:30:00Z">
                  <w:rPr/>
                </w:rPrChange>
              </w:rPr>
              <w:instrText xml:space="preserve"> </w:instrText>
            </w:r>
            <w:r w:rsidR="009C6EF9">
              <w:instrText>CITATION</w:instrText>
            </w:r>
            <w:r w:rsidR="009C6EF9" w:rsidRPr="009C6EF9">
              <w:rPr>
                <w:lang w:val="el-GR"/>
                <w:rPrChange w:id="598" w:author="Στάθης Καπ" w:date="2023-03-01T04:30:00Z">
                  <w:rPr/>
                </w:rPrChange>
              </w:rPr>
              <w:instrText xml:space="preserve"> </w:instrText>
            </w:r>
            <w:r w:rsidR="009C6EF9">
              <w:instrText>PVa</w:instrText>
            </w:r>
            <w:r w:rsidR="009C6EF9" w:rsidRPr="009C6EF9">
              <w:rPr>
                <w:lang w:val="el-GR"/>
                <w:rPrChange w:id="599" w:author="Στάθης Καπ" w:date="2023-03-01T04:30:00Z">
                  <w:rPr/>
                </w:rPrChange>
              </w:rPr>
              <w:instrText>11 \</w:instrText>
            </w:r>
            <w:r w:rsidR="009C6EF9">
              <w:instrText>l</w:instrText>
            </w:r>
            <w:r w:rsidR="009C6EF9" w:rsidRPr="009C6EF9">
              <w:rPr>
                <w:lang w:val="el-GR"/>
                <w:rPrChange w:id="600"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601" w:author="Στάθης Καπ" w:date="2023-03-01T04:30:00Z">
            <w:r w:rsidR="009C6EF9">
              <w:rPr>
                <w:lang w:val="el-GR"/>
              </w:rPr>
              <w:fldChar w:fldCharType="end"/>
            </w:r>
          </w:ins>
          <w:customXmlInsRangeStart w:id="602" w:author="Στάθης Καπ" w:date="2023-03-01T04:30:00Z"/>
        </w:sdtContent>
      </w:sdt>
      <w:customXmlInsRangeEnd w:id="602"/>
      <w:r w:rsidRPr="00034A6B">
        <w:rPr>
          <w:lang w:val="el-GR"/>
        </w:rPr>
        <w:t>)</w:t>
      </w:r>
      <w:del w:id="603"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494D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494D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494D04"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04"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06">
          <w:tblGrid>
            <w:gridCol w:w="618"/>
            <w:gridCol w:w="7601"/>
            <w:gridCol w:w="619"/>
          </w:tblGrid>
        </w:tblGridChange>
      </w:tblGrid>
      <w:tr w:rsidR="00010B95" w14:paraId="2E73BE02" w14:textId="77777777" w:rsidTr="00603993">
        <w:trPr>
          <w:ins w:id="607" w:author="Στάθης Καπ" w:date="2023-02-01T06:28:00Z"/>
        </w:trPr>
        <w:tc>
          <w:tcPr>
            <w:tcW w:w="350" w:type="pct"/>
            <w:tcPrChange w:id="608" w:author="Στάθης Καπ" w:date="2023-02-01T08:48:00Z">
              <w:tcPr>
                <w:tcW w:w="350" w:type="pct"/>
              </w:tcPr>
            </w:tcPrChange>
          </w:tcPr>
          <w:p w14:paraId="53F8304C" w14:textId="77777777" w:rsidR="004650B7" w:rsidRDefault="004650B7">
            <w:pPr>
              <w:spacing w:after="160"/>
              <w:rPr>
                <w:ins w:id="609" w:author="Στάθης Καπ" w:date="2023-02-01T06:28:00Z"/>
                <w:lang w:val="el-GR"/>
              </w:rPr>
              <w:pPrChange w:id="610" w:author="Στάθης Καπ" w:date="2023-02-01T08:46:00Z">
                <w:pPr/>
              </w:pPrChange>
            </w:pPr>
          </w:p>
        </w:tc>
        <w:tc>
          <w:tcPr>
            <w:tcW w:w="4300" w:type="pct"/>
            <w:tcPrChange w:id="611" w:author="Στάθης Καπ" w:date="2023-02-01T08:48:00Z">
              <w:tcPr>
                <w:tcW w:w="4300" w:type="pct"/>
              </w:tcPr>
            </w:tcPrChange>
          </w:tcPr>
          <w:p w14:paraId="7361ACEC" w14:textId="5853188E" w:rsidR="004650B7" w:rsidRPr="005846FF" w:rsidRDefault="002708DF">
            <w:pPr>
              <w:spacing w:after="160"/>
              <w:rPr>
                <w:ins w:id="612" w:author="Στάθης Καπ" w:date="2023-02-01T06:28:00Z"/>
                <w:lang w:val="el-GR"/>
              </w:rPr>
              <w:pPrChange w:id="613" w:author="Στάθης Καπ" w:date="2023-02-01T08:46:00Z">
                <w:pPr/>
              </w:pPrChange>
            </w:pPr>
            <m:oMathPara>
              <m:oMath>
                <m:r>
                  <w:ins w:id="614" w:author="Στάθης Καπ" w:date="2023-02-01T08:21:00Z">
                    <w:rPr>
                      <w:rFonts w:ascii="Cambria Math" w:hAnsi="Cambria Math"/>
                    </w:rPr>
                    <m:t>maximize</m:t>
                  </w:ins>
                </m:r>
                <m:nary>
                  <m:naryPr>
                    <m:chr m:val="∑"/>
                    <m:limLoc m:val="undOvr"/>
                    <m:ctrlPr>
                      <w:ins w:id="615" w:author="Στάθης Καπ" w:date="2023-02-01T08:21:00Z">
                        <w:rPr>
                          <w:rFonts w:ascii="Cambria Math" w:hAnsi="Cambria Math"/>
                          <w:i/>
                        </w:rPr>
                      </w:ins>
                    </m:ctrlPr>
                  </m:naryPr>
                  <m:sub>
                    <m:r>
                      <w:ins w:id="616" w:author="Στάθης Καπ" w:date="2023-02-01T08:21:00Z">
                        <w:rPr>
                          <w:rFonts w:ascii="Cambria Math" w:hAnsi="Cambria Math"/>
                        </w:rPr>
                        <m:t>i=2</m:t>
                      </w:ins>
                    </m:r>
                  </m:sub>
                  <m:sup>
                    <m:r>
                      <w:ins w:id="617" w:author="Στάθης Καπ" w:date="2023-02-01T08:21:00Z">
                        <w:rPr>
                          <w:rFonts w:ascii="Cambria Math" w:hAnsi="Cambria Math"/>
                        </w:rPr>
                        <m:t>N-1</m:t>
                      </w:ins>
                    </m:r>
                  </m:sup>
                  <m:e>
                    <m:nary>
                      <m:naryPr>
                        <m:chr m:val="∑"/>
                        <m:limLoc m:val="undOvr"/>
                        <m:ctrlPr>
                          <w:ins w:id="618" w:author="Στάθης Καπ" w:date="2023-02-01T08:21:00Z">
                            <w:rPr>
                              <w:rFonts w:ascii="Cambria Math" w:hAnsi="Cambria Math"/>
                              <w:i/>
                            </w:rPr>
                          </w:ins>
                        </m:ctrlPr>
                      </m:naryPr>
                      <m:sub>
                        <m:r>
                          <w:ins w:id="619" w:author="Στάθης Καπ" w:date="2023-02-01T08:21:00Z">
                            <w:rPr>
                              <w:rFonts w:ascii="Cambria Math" w:hAnsi="Cambria Math"/>
                            </w:rPr>
                            <m:t>j=2</m:t>
                          </w:ins>
                        </m:r>
                      </m:sub>
                      <m:sup>
                        <m:r>
                          <w:ins w:id="620" w:author="Στάθης Καπ" w:date="2023-02-01T08:21:00Z">
                            <w:rPr>
                              <w:rFonts w:ascii="Cambria Math" w:hAnsi="Cambria Math"/>
                            </w:rPr>
                            <m:t>N</m:t>
                          </w:ins>
                        </m:r>
                      </m:sup>
                      <m:e>
                        <m:sSub>
                          <m:sSubPr>
                            <m:ctrlPr>
                              <w:ins w:id="621" w:author="Στάθης Καπ" w:date="2023-02-01T08:21:00Z">
                                <w:rPr>
                                  <w:rFonts w:ascii="Cambria Math" w:hAnsi="Cambria Math"/>
                                  <w:i/>
                                </w:rPr>
                              </w:ins>
                            </m:ctrlPr>
                          </m:sSubPr>
                          <m:e>
                            <m:r>
                              <w:ins w:id="622" w:author="Στάθης Καπ" w:date="2023-02-01T08:21:00Z">
                                <w:rPr>
                                  <w:rFonts w:ascii="Cambria Math" w:hAnsi="Cambria Math"/>
                                </w:rPr>
                                <m:t>S</m:t>
                              </w:ins>
                            </m:r>
                          </m:e>
                          <m:sub>
                            <m:r>
                              <w:ins w:id="623" w:author="Στάθης Καπ" w:date="2023-02-01T08:21:00Z">
                                <w:rPr>
                                  <w:rFonts w:ascii="Cambria Math" w:hAnsi="Cambria Math"/>
                                </w:rPr>
                                <m:t>i</m:t>
                              </w:ins>
                            </m:r>
                          </m:sub>
                        </m:sSub>
                        <m:sSub>
                          <m:sSubPr>
                            <m:ctrlPr>
                              <w:ins w:id="624" w:author="Στάθης Καπ" w:date="2023-02-01T08:21:00Z">
                                <w:rPr>
                                  <w:rFonts w:ascii="Cambria Math" w:hAnsi="Cambria Math"/>
                                  <w:i/>
                                </w:rPr>
                              </w:ins>
                            </m:ctrlPr>
                          </m:sSubPr>
                          <m:e>
                            <m:r>
                              <w:ins w:id="625" w:author="Στάθης Καπ" w:date="2023-02-01T08:21:00Z">
                                <w:rPr>
                                  <w:rFonts w:ascii="Cambria Math" w:hAnsi="Cambria Math"/>
                                </w:rPr>
                                <m:t>X</m:t>
                              </w:ins>
                            </m:r>
                          </m:e>
                          <m:sub>
                            <m:r>
                              <w:ins w:id="626" w:author="Στάθης Καπ" w:date="2023-02-01T08:21:00Z">
                                <w:rPr>
                                  <w:rFonts w:ascii="Cambria Math" w:hAnsi="Cambria Math"/>
                                </w:rPr>
                                <m:t>ij</m:t>
                              </w:ins>
                            </m:r>
                          </m:sub>
                        </m:sSub>
                      </m:e>
                    </m:nary>
                  </m:e>
                </m:nary>
              </m:oMath>
            </m:oMathPara>
          </w:p>
        </w:tc>
        <w:tc>
          <w:tcPr>
            <w:tcW w:w="350" w:type="pct"/>
            <w:vAlign w:val="center"/>
            <w:tcPrChange w:id="627" w:author="Στάθης Καπ" w:date="2023-02-01T08:48:00Z">
              <w:tcPr>
                <w:tcW w:w="350" w:type="pct"/>
                <w:vAlign w:val="bottom"/>
              </w:tcPr>
            </w:tcPrChange>
          </w:tcPr>
          <w:p w14:paraId="0533C75C" w14:textId="68BAFADC" w:rsidR="004650B7" w:rsidRPr="00603993" w:rsidRDefault="00603993">
            <w:pPr>
              <w:pStyle w:val="Caption"/>
              <w:spacing w:after="160"/>
              <w:rPr>
                <w:ins w:id="628" w:author="Στάθης Καπ" w:date="2023-02-01T06:28:00Z"/>
                <w:sz w:val="18"/>
                <w:rPrChange w:id="629" w:author="Στάθης Καπ" w:date="2023-02-01T08:49:00Z">
                  <w:rPr>
                    <w:ins w:id="630" w:author="Στάθης Καπ" w:date="2023-02-01T06:28:00Z"/>
                    <w:lang w:val="el-GR"/>
                  </w:rPr>
                </w:rPrChange>
              </w:rPr>
              <w:pPrChange w:id="631" w:author="Στάθης Καπ" w:date="2023-02-01T08:47:00Z">
                <w:pPr/>
              </w:pPrChange>
            </w:pPr>
            <w:ins w:id="632" w:author="Στάθης Καπ" w:date="2023-02-01T08:49:00Z">
              <w:r>
                <w:t>(</w:t>
              </w:r>
            </w:ins>
            <w:ins w:id="633"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586FC2">
              <w:rPr>
                <w:noProof/>
                <w:lang w:val="el-GR"/>
              </w:rPr>
              <w:t>2</w:t>
            </w:r>
            <w:ins w:id="634"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35" w:author="Στάθης Καπ" w:date="2023-03-09T04:14:00Z">
              <w:r w:rsidR="00586FC2">
                <w:rPr>
                  <w:noProof/>
                  <w:lang w:val="el-GR"/>
                </w:rPr>
                <w:t>1</w:t>
              </w:r>
            </w:ins>
            <w:ins w:id="636" w:author="Στάθης Καπ" w:date="2023-02-01T08:23:00Z">
              <w:r w:rsidR="002708DF">
                <w:rPr>
                  <w:lang w:val="el-GR"/>
                </w:rPr>
                <w:fldChar w:fldCharType="end"/>
              </w:r>
            </w:ins>
            <w:ins w:id="637" w:author="Στάθης Καπ" w:date="2023-02-01T08:49:00Z">
              <w:r>
                <w:t>)</w:t>
              </w:r>
            </w:ins>
          </w:p>
        </w:tc>
      </w:tr>
      <w:tr w:rsidR="00A94912" w14:paraId="3DE46F8B" w14:textId="77777777" w:rsidTr="00237FE3">
        <w:trPr>
          <w:ins w:id="638" w:author="Στάθης Καπ" w:date="2023-02-01T08:49:00Z"/>
        </w:trPr>
        <w:tc>
          <w:tcPr>
            <w:tcW w:w="350" w:type="pct"/>
          </w:tcPr>
          <w:p w14:paraId="054157E0" w14:textId="77777777" w:rsidR="00A94912" w:rsidRDefault="00A94912">
            <w:pPr>
              <w:spacing w:after="160"/>
              <w:rPr>
                <w:ins w:id="639" w:author="Στάθης Καπ" w:date="2023-02-01T08:49:00Z"/>
                <w:lang w:val="el-GR"/>
              </w:rPr>
              <w:pPrChange w:id="640" w:author="Στάθης Καπ" w:date="2023-02-01T08:46:00Z">
                <w:pPr/>
              </w:pPrChange>
            </w:pPr>
          </w:p>
        </w:tc>
        <w:tc>
          <w:tcPr>
            <w:tcW w:w="4300" w:type="pct"/>
          </w:tcPr>
          <w:p w14:paraId="36D4EBD7" w14:textId="372858F1" w:rsidR="00A94912" w:rsidRPr="005846FF" w:rsidRDefault="00494D04">
            <w:pPr>
              <w:spacing w:after="160"/>
              <w:rPr>
                <w:ins w:id="641" w:author="Στάθης Καπ" w:date="2023-02-01T08:49:00Z"/>
                <w:lang w:val="el-GR"/>
              </w:rPr>
              <w:pPrChange w:id="642" w:author="Στάθης Καπ" w:date="2023-02-01T08:46:00Z">
                <w:pPr/>
              </w:pPrChange>
            </w:pPr>
            <m:oMathPara>
              <m:oMath>
                <m:nary>
                  <m:naryPr>
                    <m:chr m:val="∑"/>
                    <m:limLoc m:val="undOvr"/>
                    <m:ctrlPr>
                      <w:ins w:id="643" w:author="Στάθης Καπ" w:date="2023-02-01T08:49:00Z">
                        <w:rPr>
                          <w:rFonts w:ascii="Cambria Math" w:hAnsi="Cambria Math"/>
                          <w:i/>
                        </w:rPr>
                      </w:ins>
                    </m:ctrlPr>
                  </m:naryPr>
                  <m:sub>
                    <m:r>
                      <w:ins w:id="644" w:author="Στάθης Καπ" w:date="2023-02-01T08:49:00Z">
                        <w:rPr>
                          <w:rFonts w:ascii="Cambria Math" w:hAnsi="Cambria Math"/>
                        </w:rPr>
                        <m:t>j=2</m:t>
                      </w:ins>
                    </m:r>
                  </m:sub>
                  <m:sup>
                    <m:r>
                      <w:ins w:id="645" w:author="Στάθης Καπ" w:date="2023-02-01T08:49:00Z">
                        <w:rPr>
                          <w:rFonts w:ascii="Cambria Math" w:hAnsi="Cambria Math"/>
                        </w:rPr>
                        <m:t>N</m:t>
                      </w:ins>
                    </m:r>
                  </m:sup>
                  <m:e>
                    <m:sSub>
                      <m:sSubPr>
                        <m:ctrlPr>
                          <w:ins w:id="646" w:author="Στάθης Καπ" w:date="2023-02-01T08:49:00Z">
                            <w:rPr>
                              <w:rFonts w:ascii="Cambria Math" w:hAnsi="Cambria Math"/>
                              <w:i/>
                            </w:rPr>
                          </w:ins>
                        </m:ctrlPr>
                      </m:sSubPr>
                      <m:e>
                        <m:r>
                          <w:ins w:id="647" w:author="Στάθης Καπ" w:date="2023-02-01T08:49:00Z">
                            <w:rPr>
                              <w:rFonts w:ascii="Cambria Math" w:hAnsi="Cambria Math"/>
                            </w:rPr>
                            <m:t>X</m:t>
                          </w:ins>
                        </m:r>
                      </m:e>
                      <m:sub>
                        <m:r>
                          <w:ins w:id="648" w:author="Στάθης Καπ" w:date="2023-02-01T08:49:00Z">
                            <w:rPr>
                              <w:rFonts w:ascii="Cambria Math" w:hAnsi="Cambria Math"/>
                            </w:rPr>
                            <m:t>1j</m:t>
                          </w:ins>
                        </m:r>
                      </m:sub>
                    </m:sSub>
                  </m:e>
                </m:nary>
                <m:r>
                  <w:ins w:id="649" w:author="Στάθης Καπ" w:date="2023-02-01T08:49:00Z">
                    <w:rPr>
                      <w:rFonts w:ascii="Cambria Math" w:hAnsi="Cambria Math"/>
                    </w:rPr>
                    <m:t>=</m:t>
                  </w:ins>
                </m:r>
                <m:nary>
                  <m:naryPr>
                    <m:chr m:val="∑"/>
                    <m:limLoc m:val="undOvr"/>
                    <m:ctrlPr>
                      <w:ins w:id="650" w:author="Στάθης Καπ" w:date="2023-02-01T08:49:00Z">
                        <w:rPr>
                          <w:rFonts w:ascii="Cambria Math" w:hAnsi="Cambria Math"/>
                          <w:i/>
                        </w:rPr>
                      </w:ins>
                    </m:ctrlPr>
                  </m:naryPr>
                  <m:sub>
                    <m:r>
                      <w:ins w:id="651" w:author="Στάθης Καπ" w:date="2023-02-01T08:49:00Z">
                        <w:rPr>
                          <w:rFonts w:ascii="Cambria Math" w:hAnsi="Cambria Math"/>
                        </w:rPr>
                        <m:t>i=1</m:t>
                      </w:ins>
                    </m:r>
                  </m:sub>
                  <m:sup>
                    <m:r>
                      <w:ins w:id="652" w:author="Στάθης Καπ" w:date="2023-02-01T08:49:00Z">
                        <w:rPr>
                          <w:rFonts w:ascii="Cambria Math" w:hAnsi="Cambria Math"/>
                        </w:rPr>
                        <m:t>N-1</m:t>
                      </w:ins>
                    </m:r>
                  </m:sup>
                  <m:e>
                    <m:sSub>
                      <m:sSubPr>
                        <m:ctrlPr>
                          <w:ins w:id="653" w:author="Στάθης Καπ" w:date="2023-02-01T08:49:00Z">
                            <w:rPr>
                              <w:rFonts w:ascii="Cambria Math" w:hAnsi="Cambria Math"/>
                              <w:i/>
                            </w:rPr>
                          </w:ins>
                        </m:ctrlPr>
                      </m:sSubPr>
                      <m:e>
                        <m:r>
                          <w:ins w:id="654" w:author="Στάθης Καπ" w:date="2023-02-01T08:49:00Z">
                            <w:rPr>
                              <w:rFonts w:ascii="Cambria Math" w:hAnsi="Cambria Math"/>
                            </w:rPr>
                            <m:t>X</m:t>
                          </w:ins>
                        </m:r>
                      </m:e>
                      <m:sub>
                        <m:r>
                          <w:ins w:id="655" w:author="Στάθης Καπ" w:date="2023-02-01T08:49:00Z">
                            <w:rPr>
                              <w:rFonts w:ascii="Cambria Math" w:hAnsi="Cambria Math"/>
                            </w:rPr>
                            <m:t>iN</m:t>
                          </w:ins>
                        </m:r>
                      </m:sub>
                    </m:sSub>
                  </m:e>
                </m:nary>
                <m:r>
                  <w:ins w:id="656" w:author="Στάθης Καπ" w:date="2023-02-01T08:49:00Z">
                    <w:rPr>
                      <w:rFonts w:ascii="Cambria Math" w:hAnsi="Cambria Math"/>
                    </w:rPr>
                    <m:t>=1</m:t>
                  </w:ins>
                </m:r>
              </m:oMath>
            </m:oMathPara>
          </w:p>
        </w:tc>
        <w:tc>
          <w:tcPr>
            <w:tcW w:w="350" w:type="pct"/>
            <w:vAlign w:val="center"/>
          </w:tcPr>
          <w:p w14:paraId="21686B2D" w14:textId="0721F1AC" w:rsidR="00A94912" w:rsidRPr="00603993" w:rsidRDefault="00A94912" w:rsidP="00237FE3">
            <w:pPr>
              <w:pStyle w:val="Caption"/>
              <w:spacing w:after="160"/>
              <w:rPr>
                <w:ins w:id="657" w:author="Στάθης Καπ" w:date="2023-02-01T08:49:00Z"/>
                <w:rPrChange w:id="658" w:author="Στάθης Καπ" w:date="2023-02-01T08:49:00Z">
                  <w:rPr>
                    <w:ins w:id="659" w:author="Στάθης Καπ" w:date="2023-02-01T08:49:00Z"/>
                    <w:lang w:val="el-GR"/>
                  </w:rPr>
                </w:rPrChange>
              </w:rPr>
            </w:pPr>
            <w:ins w:id="660" w:author="Στάθης Καπ" w:date="2023-02-01T08:4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61"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w:t>
            </w:r>
            <w:ins w:id="662" w:author="Στάθης Καπ" w:date="2023-02-01T08:49:00Z">
              <w:r>
                <w:rPr>
                  <w:lang w:val="el-GR"/>
                </w:rPr>
                <w:fldChar w:fldCharType="end"/>
              </w:r>
              <w:r>
                <w:t>)</w:t>
              </w:r>
            </w:ins>
          </w:p>
        </w:tc>
      </w:tr>
      <w:tr w:rsidR="005D5E16" w14:paraId="22C3734D" w14:textId="77777777" w:rsidTr="00237FE3">
        <w:trPr>
          <w:ins w:id="663" w:author="Στάθης Καπ" w:date="2023-02-01T08:50:00Z"/>
        </w:trPr>
        <w:tc>
          <w:tcPr>
            <w:tcW w:w="350" w:type="pct"/>
          </w:tcPr>
          <w:p w14:paraId="6A69D999" w14:textId="77777777" w:rsidR="005D5E16" w:rsidRDefault="005D5E16">
            <w:pPr>
              <w:spacing w:after="160"/>
              <w:rPr>
                <w:ins w:id="664" w:author="Στάθης Καπ" w:date="2023-02-01T08:50:00Z"/>
                <w:lang w:val="el-GR"/>
              </w:rPr>
              <w:pPrChange w:id="665" w:author="Στάθης Καπ" w:date="2023-02-01T08:46:00Z">
                <w:pPr/>
              </w:pPrChange>
            </w:pPr>
          </w:p>
        </w:tc>
        <w:tc>
          <w:tcPr>
            <w:tcW w:w="4300" w:type="pct"/>
          </w:tcPr>
          <w:p w14:paraId="79CDAA6E" w14:textId="000C6BC6" w:rsidR="005D5E16" w:rsidRPr="005846FF" w:rsidRDefault="00494D04">
            <w:pPr>
              <w:spacing w:after="160"/>
              <w:rPr>
                <w:ins w:id="666" w:author="Στάθης Καπ" w:date="2023-02-01T08:50:00Z"/>
                <w:lang w:val="el-GR"/>
              </w:rPr>
              <w:pPrChange w:id="667" w:author="Στάθης Καπ" w:date="2023-02-01T08:46:00Z">
                <w:pPr/>
              </w:pPrChange>
            </w:pPr>
            <m:oMathPara>
              <m:oMath>
                <m:nary>
                  <m:naryPr>
                    <m:chr m:val="∑"/>
                    <m:limLoc m:val="undOvr"/>
                    <m:ctrlPr>
                      <w:ins w:id="668" w:author="Στάθης Καπ" w:date="2023-02-01T08:50:00Z">
                        <w:rPr>
                          <w:rFonts w:ascii="Cambria Math" w:hAnsi="Cambria Math"/>
                          <w:i/>
                        </w:rPr>
                      </w:ins>
                    </m:ctrlPr>
                  </m:naryPr>
                  <m:sub>
                    <m:r>
                      <w:ins w:id="669" w:author="Στάθης Καπ" w:date="2023-02-01T08:50:00Z">
                        <w:rPr>
                          <w:rFonts w:ascii="Cambria Math" w:hAnsi="Cambria Math"/>
                        </w:rPr>
                        <m:t>i=1</m:t>
                      </w:ins>
                    </m:r>
                  </m:sub>
                  <m:sup>
                    <m:r>
                      <w:ins w:id="670" w:author="Στάθης Καπ" w:date="2023-02-01T08:50:00Z">
                        <w:rPr>
                          <w:rFonts w:ascii="Cambria Math" w:hAnsi="Cambria Math"/>
                        </w:rPr>
                        <m:t>N-1</m:t>
                      </w:ins>
                    </m:r>
                  </m:sup>
                  <m:e>
                    <m:sSub>
                      <m:sSubPr>
                        <m:ctrlPr>
                          <w:ins w:id="671" w:author="Στάθης Καπ" w:date="2023-02-01T08:50:00Z">
                            <w:rPr>
                              <w:rFonts w:ascii="Cambria Math" w:hAnsi="Cambria Math"/>
                              <w:i/>
                            </w:rPr>
                          </w:ins>
                        </m:ctrlPr>
                      </m:sSubPr>
                      <m:e>
                        <m:r>
                          <w:ins w:id="672" w:author="Στάθης Καπ" w:date="2023-02-01T08:50:00Z">
                            <w:rPr>
                              <w:rFonts w:ascii="Cambria Math" w:hAnsi="Cambria Math"/>
                            </w:rPr>
                            <m:t>X</m:t>
                          </w:ins>
                        </m:r>
                      </m:e>
                      <m:sub>
                        <m:r>
                          <w:ins w:id="673" w:author="Στάθης Καπ" w:date="2023-02-01T08:50:00Z">
                            <w:rPr>
                              <w:rFonts w:ascii="Cambria Math" w:hAnsi="Cambria Math"/>
                            </w:rPr>
                            <m:t>ik</m:t>
                          </w:ins>
                        </m:r>
                      </m:sub>
                    </m:sSub>
                  </m:e>
                </m:nary>
                <m:r>
                  <w:ins w:id="674" w:author="Στάθης Καπ" w:date="2023-02-01T08:50:00Z">
                    <w:rPr>
                      <w:rFonts w:ascii="Cambria Math" w:hAnsi="Cambria Math"/>
                    </w:rPr>
                    <m:t>=</m:t>
                  </w:ins>
                </m:r>
                <m:nary>
                  <m:naryPr>
                    <m:chr m:val="∑"/>
                    <m:limLoc m:val="undOvr"/>
                    <m:ctrlPr>
                      <w:ins w:id="675" w:author="Στάθης Καπ" w:date="2023-02-01T08:50:00Z">
                        <w:rPr>
                          <w:rFonts w:ascii="Cambria Math" w:hAnsi="Cambria Math"/>
                          <w:i/>
                        </w:rPr>
                      </w:ins>
                    </m:ctrlPr>
                  </m:naryPr>
                  <m:sub>
                    <m:r>
                      <w:ins w:id="676" w:author="Στάθης Καπ" w:date="2023-02-01T08:50:00Z">
                        <w:rPr>
                          <w:rFonts w:ascii="Cambria Math" w:hAnsi="Cambria Math"/>
                        </w:rPr>
                        <m:t>j=2</m:t>
                      </w:ins>
                    </m:r>
                  </m:sub>
                  <m:sup>
                    <m:r>
                      <w:ins w:id="677" w:author="Στάθης Καπ" w:date="2023-02-01T08:50:00Z">
                        <w:rPr>
                          <w:rFonts w:ascii="Cambria Math" w:hAnsi="Cambria Math"/>
                        </w:rPr>
                        <m:t>N</m:t>
                      </w:ins>
                    </m:r>
                  </m:sup>
                  <m:e>
                    <m:sSub>
                      <m:sSubPr>
                        <m:ctrlPr>
                          <w:ins w:id="678" w:author="Στάθης Καπ" w:date="2023-02-01T08:50:00Z">
                            <w:rPr>
                              <w:rFonts w:ascii="Cambria Math" w:hAnsi="Cambria Math"/>
                              <w:i/>
                            </w:rPr>
                          </w:ins>
                        </m:ctrlPr>
                      </m:sSubPr>
                      <m:e>
                        <m:r>
                          <w:ins w:id="679" w:author="Στάθης Καπ" w:date="2023-02-01T08:50:00Z">
                            <w:rPr>
                              <w:rFonts w:ascii="Cambria Math" w:hAnsi="Cambria Math"/>
                            </w:rPr>
                            <m:t>X</m:t>
                          </w:ins>
                        </m:r>
                      </m:e>
                      <m:sub>
                        <m:r>
                          <w:ins w:id="680" w:author="Στάθης Καπ" w:date="2023-02-01T08:50:00Z">
                            <w:rPr>
                              <w:rFonts w:ascii="Cambria Math" w:hAnsi="Cambria Math"/>
                            </w:rPr>
                            <m:t>kj</m:t>
                          </w:ins>
                        </m:r>
                      </m:sub>
                    </m:sSub>
                  </m:e>
                </m:nary>
                <m:r>
                  <w:ins w:id="681" w:author="Στάθης Καπ" w:date="2023-02-01T08:50:00Z">
                    <w:rPr>
                      <w:rFonts w:ascii="Cambria Math" w:hAnsi="Cambria Math"/>
                    </w:rPr>
                    <m:t>≤1 ∀k=2,⋯, (N-1)</m:t>
                  </w:ins>
                </m:r>
              </m:oMath>
            </m:oMathPara>
          </w:p>
        </w:tc>
        <w:tc>
          <w:tcPr>
            <w:tcW w:w="350" w:type="pct"/>
            <w:vAlign w:val="center"/>
          </w:tcPr>
          <w:p w14:paraId="621034B8" w14:textId="48A73CD1" w:rsidR="005D5E16" w:rsidRPr="00603993" w:rsidRDefault="005D5E16" w:rsidP="00237FE3">
            <w:pPr>
              <w:pStyle w:val="Caption"/>
              <w:spacing w:after="160"/>
              <w:rPr>
                <w:ins w:id="682" w:author="Στάθης Καπ" w:date="2023-02-01T08:50:00Z"/>
                <w:rPrChange w:id="683" w:author="Στάθης Καπ" w:date="2023-02-01T08:49:00Z">
                  <w:rPr>
                    <w:ins w:id="684" w:author="Στάθης Καπ" w:date="2023-02-01T08:50:00Z"/>
                    <w:lang w:val="el-GR"/>
                  </w:rPr>
                </w:rPrChange>
              </w:rPr>
            </w:pPr>
            <w:ins w:id="685" w:author="Στάθης Καπ" w:date="2023-02-01T08:5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86"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687" w:author="Στάθης Καπ" w:date="2023-02-01T08:50:00Z">
              <w:r>
                <w:rPr>
                  <w:lang w:val="el-GR"/>
                </w:rPr>
                <w:fldChar w:fldCharType="end"/>
              </w:r>
              <w:r>
                <w:t>)</w:t>
              </w:r>
            </w:ins>
          </w:p>
        </w:tc>
      </w:tr>
      <w:tr w:rsidR="00901EE4" w14:paraId="213877CA" w14:textId="77777777" w:rsidTr="00237FE3">
        <w:trPr>
          <w:ins w:id="688" w:author="Στάθης Καπ" w:date="2023-02-01T08:51:00Z"/>
        </w:trPr>
        <w:tc>
          <w:tcPr>
            <w:tcW w:w="350" w:type="pct"/>
          </w:tcPr>
          <w:p w14:paraId="6AA5EF30" w14:textId="77777777" w:rsidR="00901EE4" w:rsidRDefault="00901EE4">
            <w:pPr>
              <w:spacing w:after="160"/>
              <w:rPr>
                <w:ins w:id="689" w:author="Στάθης Καπ" w:date="2023-02-01T08:51:00Z"/>
                <w:lang w:val="el-GR"/>
              </w:rPr>
              <w:pPrChange w:id="690" w:author="Στάθης Καπ" w:date="2023-02-01T08:46:00Z">
                <w:pPr/>
              </w:pPrChange>
            </w:pPr>
          </w:p>
        </w:tc>
        <w:tc>
          <w:tcPr>
            <w:tcW w:w="4300" w:type="pct"/>
          </w:tcPr>
          <w:p w14:paraId="7AD5F99F" w14:textId="6A8011E2" w:rsidR="00901EE4" w:rsidRPr="005846FF" w:rsidRDefault="00494D04">
            <w:pPr>
              <w:spacing w:after="160"/>
              <w:rPr>
                <w:ins w:id="691" w:author="Στάθης Καπ" w:date="2023-02-01T08:51:00Z"/>
                <w:lang w:val="el-GR"/>
              </w:rPr>
              <w:pPrChange w:id="692" w:author="Στάθης Καπ" w:date="2023-02-01T08:46:00Z">
                <w:pPr/>
              </w:pPrChange>
            </w:pPr>
            <m:oMathPara>
              <m:oMath>
                <m:nary>
                  <m:naryPr>
                    <m:chr m:val="∑"/>
                    <m:limLoc m:val="undOvr"/>
                    <m:ctrlPr>
                      <w:ins w:id="693" w:author="Στάθης Καπ" w:date="2023-02-01T08:51:00Z">
                        <w:rPr>
                          <w:rFonts w:ascii="Cambria Math" w:hAnsi="Cambria Math"/>
                          <w:i/>
                        </w:rPr>
                      </w:ins>
                    </m:ctrlPr>
                  </m:naryPr>
                  <m:sub>
                    <m:r>
                      <w:ins w:id="694" w:author="Στάθης Καπ" w:date="2023-02-01T08:51:00Z">
                        <w:rPr>
                          <w:rFonts w:ascii="Cambria Math" w:hAnsi="Cambria Math"/>
                        </w:rPr>
                        <m:t>i=1</m:t>
                      </w:ins>
                    </m:r>
                  </m:sub>
                  <m:sup>
                    <m:r>
                      <w:ins w:id="695" w:author="Στάθης Καπ" w:date="2023-02-01T08:51:00Z">
                        <w:rPr>
                          <w:rFonts w:ascii="Cambria Math" w:hAnsi="Cambria Math"/>
                        </w:rPr>
                        <m:t>N-1</m:t>
                      </w:ins>
                    </m:r>
                  </m:sup>
                  <m:e>
                    <m:nary>
                      <m:naryPr>
                        <m:chr m:val="∑"/>
                        <m:limLoc m:val="undOvr"/>
                        <m:ctrlPr>
                          <w:ins w:id="696" w:author="Στάθης Καπ" w:date="2023-02-01T08:51:00Z">
                            <w:rPr>
                              <w:rFonts w:ascii="Cambria Math" w:hAnsi="Cambria Math"/>
                              <w:i/>
                            </w:rPr>
                          </w:ins>
                        </m:ctrlPr>
                      </m:naryPr>
                      <m:sub>
                        <m:r>
                          <w:ins w:id="697" w:author="Στάθης Καπ" w:date="2023-02-01T08:51:00Z">
                            <w:rPr>
                              <w:rFonts w:ascii="Cambria Math" w:hAnsi="Cambria Math"/>
                            </w:rPr>
                            <m:t>j=2</m:t>
                          </w:ins>
                        </m:r>
                      </m:sub>
                      <m:sup>
                        <m:r>
                          <w:ins w:id="698" w:author="Στάθης Καπ" w:date="2023-02-01T08:51:00Z">
                            <w:rPr>
                              <w:rFonts w:ascii="Cambria Math" w:hAnsi="Cambria Math"/>
                            </w:rPr>
                            <m:t>N</m:t>
                          </w:ins>
                        </m:r>
                      </m:sup>
                      <m:e>
                        <m:sSub>
                          <m:sSubPr>
                            <m:ctrlPr>
                              <w:ins w:id="699" w:author="Στάθης Καπ" w:date="2023-02-01T08:51:00Z">
                                <w:rPr>
                                  <w:rFonts w:ascii="Cambria Math" w:hAnsi="Cambria Math"/>
                                  <w:i/>
                                </w:rPr>
                              </w:ins>
                            </m:ctrlPr>
                          </m:sSubPr>
                          <m:e>
                            <m:r>
                              <w:ins w:id="700" w:author="Στάθης Καπ" w:date="2023-02-01T08:51:00Z">
                                <w:rPr>
                                  <w:rFonts w:ascii="Cambria Math" w:hAnsi="Cambria Math"/>
                                </w:rPr>
                                <m:t>t</m:t>
                              </w:ins>
                            </m:r>
                          </m:e>
                          <m:sub>
                            <m:r>
                              <w:ins w:id="701" w:author="Στάθης Καπ" w:date="2023-02-01T08:51:00Z">
                                <w:rPr>
                                  <w:rFonts w:ascii="Cambria Math" w:hAnsi="Cambria Math"/>
                                </w:rPr>
                                <m:t>ij</m:t>
                              </w:ins>
                            </m:r>
                          </m:sub>
                        </m:sSub>
                        <m:sSub>
                          <m:sSubPr>
                            <m:ctrlPr>
                              <w:ins w:id="702" w:author="Στάθης Καπ" w:date="2023-02-01T08:51:00Z">
                                <w:rPr>
                                  <w:rFonts w:ascii="Cambria Math" w:hAnsi="Cambria Math"/>
                                  <w:i/>
                                </w:rPr>
                              </w:ins>
                            </m:ctrlPr>
                          </m:sSubPr>
                          <m:e>
                            <m:r>
                              <w:ins w:id="703" w:author="Στάθης Καπ" w:date="2023-02-01T08:51:00Z">
                                <w:rPr>
                                  <w:rFonts w:ascii="Cambria Math" w:hAnsi="Cambria Math"/>
                                </w:rPr>
                                <m:t>X</m:t>
                              </w:ins>
                            </m:r>
                          </m:e>
                          <m:sub>
                            <m:r>
                              <w:ins w:id="704" w:author="Στάθης Καπ" w:date="2023-02-01T08:51:00Z">
                                <w:rPr>
                                  <w:rFonts w:ascii="Cambria Math" w:hAnsi="Cambria Math"/>
                                </w:rPr>
                                <m:t>ij</m:t>
                              </w:ins>
                            </m:r>
                          </m:sub>
                        </m:sSub>
                      </m:e>
                    </m:nary>
                  </m:e>
                </m:nary>
                <m:r>
                  <w:ins w:id="705" w:author="Στάθης Καπ" w:date="2023-02-01T08:51:00Z">
                    <w:rPr>
                      <w:rFonts w:ascii="Cambria Math" w:hAnsi="Cambria Math"/>
                    </w:rPr>
                    <m:t>≤</m:t>
                  </w:ins>
                </m:r>
                <m:sSub>
                  <m:sSubPr>
                    <m:ctrlPr>
                      <w:ins w:id="706" w:author="Στάθης Καπ" w:date="2023-02-01T08:51:00Z">
                        <w:rPr>
                          <w:rFonts w:ascii="Cambria Math" w:hAnsi="Cambria Math"/>
                          <w:i/>
                        </w:rPr>
                      </w:ins>
                    </m:ctrlPr>
                  </m:sSubPr>
                  <m:e>
                    <m:r>
                      <w:ins w:id="707" w:author="Στάθης Καπ" w:date="2023-02-01T08:51:00Z">
                        <w:rPr>
                          <w:rFonts w:ascii="Cambria Math" w:hAnsi="Cambria Math"/>
                        </w:rPr>
                        <m:t>T</m:t>
                      </w:ins>
                    </m:r>
                  </m:e>
                  <m:sub>
                    <m:r>
                      <w:ins w:id="708" w:author="Στάθης Καπ" w:date="2023-02-01T08:51:00Z">
                        <w:rPr>
                          <w:rFonts w:ascii="Cambria Math" w:hAnsi="Cambria Math"/>
                        </w:rPr>
                        <m:t>max</m:t>
                      </w:ins>
                    </m:r>
                  </m:sub>
                </m:sSub>
              </m:oMath>
            </m:oMathPara>
          </w:p>
        </w:tc>
        <w:tc>
          <w:tcPr>
            <w:tcW w:w="350" w:type="pct"/>
            <w:vAlign w:val="center"/>
          </w:tcPr>
          <w:p w14:paraId="7DD64C42" w14:textId="28199CC5" w:rsidR="00901EE4" w:rsidRPr="00603993" w:rsidRDefault="00901EE4" w:rsidP="00237FE3">
            <w:pPr>
              <w:pStyle w:val="Caption"/>
              <w:spacing w:after="160"/>
              <w:rPr>
                <w:ins w:id="709" w:author="Στάθης Καπ" w:date="2023-02-01T08:51:00Z"/>
                <w:rPrChange w:id="710" w:author="Στάθης Καπ" w:date="2023-02-01T08:49:00Z">
                  <w:rPr>
                    <w:ins w:id="711" w:author="Στάθης Καπ" w:date="2023-02-01T08:51:00Z"/>
                    <w:lang w:val="el-GR"/>
                  </w:rPr>
                </w:rPrChange>
              </w:rPr>
            </w:pPr>
            <w:ins w:id="71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1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714" w:author="Στάθης Καπ" w:date="2023-02-01T08:51:00Z">
              <w:r>
                <w:rPr>
                  <w:lang w:val="el-GR"/>
                </w:rPr>
                <w:fldChar w:fldCharType="end"/>
              </w:r>
              <w:r>
                <w:t>)</w:t>
              </w:r>
            </w:ins>
          </w:p>
        </w:tc>
      </w:tr>
      <w:tr w:rsidR="00E56ECE" w14:paraId="589991B1" w14:textId="77777777" w:rsidTr="00237FE3">
        <w:trPr>
          <w:ins w:id="715" w:author="Στάθης Καπ" w:date="2023-02-01T08:51:00Z"/>
        </w:trPr>
        <w:tc>
          <w:tcPr>
            <w:tcW w:w="350" w:type="pct"/>
          </w:tcPr>
          <w:p w14:paraId="45F2127C" w14:textId="77777777" w:rsidR="00E56ECE" w:rsidRDefault="00E56ECE">
            <w:pPr>
              <w:spacing w:after="160"/>
              <w:rPr>
                <w:ins w:id="716" w:author="Στάθης Καπ" w:date="2023-02-01T08:51:00Z"/>
                <w:lang w:val="el-GR"/>
              </w:rPr>
              <w:pPrChange w:id="717" w:author="Στάθης Καπ" w:date="2023-02-01T08:46:00Z">
                <w:pPr/>
              </w:pPrChange>
            </w:pPr>
          </w:p>
        </w:tc>
        <w:tc>
          <w:tcPr>
            <w:tcW w:w="4300" w:type="pct"/>
          </w:tcPr>
          <w:p w14:paraId="72BBF25D" w14:textId="6B01F0AA" w:rsidR="00E56ECE" w:rsidRPr="005846FF" w:rsidRDefault="00E56ECE">
            <w:pPr>
              <w:spacing w:after="160"/>
              <w:rPr>
                <w:ins w:id="718" w:author="Στάθης Καπ" w:date="2023-02-01T08:51:00Z"/>
                <w:lang w:val="el-GR"/>
              </w:rPr>
              <w:pPrChange w:id="719" w:author="Στάθης Καπ" w:date="2023-02-01T08:46:00Z">
                <w:pPr/>
              </w:pPrChange>
            </w:pPr>
            <m:oMathPara>
              <m:oMath>
                <m:r>
                  <w:ins w:id="720" w:author="Στάθης Καπ" w:date="2023-02-01T08:51:00Z">
                    <w:rPr>
                      <w:rFonts w:ascii="Cambria Math" w:hAnsi="Cambria Math"/>
                    </w:rPr>
                    <m:t>2≤</m:t>
                  </w:ins>
                </m:r>
                <m:sSub>
                  <m:sSubPr>
                    <m:ctrlPr>
                      <w:ins w:id="721" w:author="Στάθης Καπ" w:date="2023-02-01T08:51:00Z">
                        <w:rPr>
                          <w:rFonts w:ascii="Cambria Math" w:hAnsi="Cambria Math"/>
                          <w:i/>
                        </w:rPr>
                      </w:ins>
                    </m:ctrlPr>
                  </m:sSubPr>
                  <m:e>
                    <m:r>
                      <w:ins w:id="722" w:author="Στάθης Καπ" w:date="2023-02-01T08:51:00Z">
                        <w:rPr>
                          <w:rFonts w:ascii="Cambria Math" w:hAnsi="Cambria Math"/>
                        </w:rPr>
                        <m:t>u</m:t>
                      </w:ins>
                    </m:r>
                  </m:e>
                  <m:sub>
                    <m:r>
                      <w:ins w:id="723" w:author="Στάθης Καπ" w:date="2023-02-01T08:51:00Z">
                        <w:rPr>
                          <w:rFonts w:ascii="Cambria Math" w:hAnsi="Cambria Math"/>
                        </w:rPr>
                        <m:t>i</m:t>
                      </w:ins>
                    </m:r>
                  </m:sub>
                </m:sSub>
                <m:r>
                  <w:ins w:id="724" w:author="Στάθης Καπ" w:date="2023-02-01T08:51:00Z">
                    <w:rPr>
                      <w:rFonts w:ascii="Cambria Math" w:hAnsi="Cambria Math"/>
                    </w:rPr>
                    <m:t>≤N ∀i=2, ⋯, N</m:t>
                  </w:ins>
                </m:r>
              </m:oMath>
            </m:oMathPara>
          </w:p>
        </w:tc>
        <w:tc>
          <w:tcPr>
            <w:tcW w:w="350" w:type="pct"/>
            <w:vAlign w:val="center"/>
          </w:tcPr>
          <w:p w14:paraId="2F4DD964" w14:textId="47EC9CA4" w:rsidR="00E56ECE" w:rsidRPr="00603993" w:rsidRDefault="00E56ECE" w:rsidP="00237FE3">
            <w:pPr>
              <w:pStyle w:val="Caption"/>
              <w:spacing w:after="160"/>
              <w:rPr>
                <w:ins w:id="725" w:author="Στάθης Καπ" w:date="2023-02-01T08:51:00Z"/>
                <w:rPrChange w:id="726" w:author="Στάθης Καπ" w:date="2023-02-01T08:49:00Z">
                  <w:rPr>
                    <w:ins w:id="727" w:author="Στάθης Καπ" w:date="2023-02-01T08:51:00Z"/>
                    <w:lang w:val="el-GR"/>
                  </w:rPr>
                </w:rPrChange>
              </w:rPr>
            </w:pPr>
            <w:ins w:id="72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2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730" w:author="Στάθης Καπ" w:date="2023-02-01T08:51:00Z">
              <w:r>
                <w:rPr>
                  <w:lang w:val="el-GR"/>
                </w:rPr>
                <w:fldChar w:fldCharType="end"/>
              </w:r>
              <w:r>
                <w:t>)</w:t>
              </w:r>
            </w:ins>
          </w:p>
        </w:tc>
      </w:tr>
      <w:tr w:rsidR="00A554A7" w14:paraId="7E66A5D0" w14:textId="77777777" w:rsidTr="00237FE3">
        <w:trPr>
          <w:ins w:id="731" w:author="Στάθης Καπ" w:date="2023-02-01T08:51:00Z"/>
        </w:trPr>
        <w:tc>
          <w:tcPr>
            <w:tcW w:w="350" w:type="pct"/>
          </w:tcPr>
          <w:p w14:paraId="70A64A25" w14:textId="77777777" w:rsidR="00A554A7" w:rsidRDefault="00A554A7">
            <w:pPr>
              <w:spacing w:after="160"/>
              <w:rPr>
                <w:ins w:id="732" w:author="Στάθης Καπ" w:date="2023-02-01T08:51:00Z"/>
                <w:lang w:val="el-GR"/>
              </w:rPr>
              <w:pPrChange w:id="733" w:author="Στάθης Καπ" w:date="2023-02-01T08:46:00Z">
                <w:pPr/>
              </w:pPrChange>
            </w:pPr>
          </w:p>
        </w:tc>
        <w:tc>
          <w:tcPr>
            <w:tcW w:w="4300" w:type="pct"/>
          </w:tcPr>
          <w:p w14:paraId="3677596A" w14:textId="5BA8671C" w:rsidR="00A554A7" w:rsidRPr="005846FF" w:rsidRDefault="00494D04">
            <w:pPr>
              <w:spacing w:after="160"/>
              <w:rPr>
                <w:ins w:id="734" w:author="Στάθης Καπ" w:date="2023-02-01T08:51:00Z"/>
                <w:lang w:val="el-GR"/>
              </w:rPr>
              <w:pPrChange w:id="735" w:author="Στάθης Καπ" w:date="2023-02-01T08:46:00Z">
                <w:pPr/>
              </w:pPrChange>
            </w:pPr>
            <m:oMathPara>
              <m:oMath>
                <m:sSub>
                  <m:sSubPr>
                    <m:ctrlPr>
                      <w:ins w:id="736" w:author="Στάθης Καπ" w:date="2023-02-01T08:51:00Z">
                        <w:rPr>
                          <w:rFonts w:ascii="Cambria Math" w:hAnsi="Cambria Math"/>
                          <w:i/>
                        </w:rPr>
                      </w:ins>
                    </m:ctrlPr>
                  </m:sSubPr>
                  <m:e>
                    <m:r>
                      <w:ins w:id="737" w:author="Στάθης Καπ" w:date="2023-02-01T08:51:00Z">
                        <w:rPr>
                          <w:rFonts w:ascii="Cambria Math" w:hAnsi="Cambria Math"/>
                        </w:rPr>
                        <m:t>u</m:t>
                      </w:ins>
                    </m:r>
                  </m:e>
                  <m:sub>
                    <m:r>
                      <w:ins w:id="738" w:author="Στάθης Καπ" w:date="2023-02-01T08:51:00Z">
                        <w:rPr>
                          <w:rFonts w:ascii="Cambria Math" w:hAnsi="Cambria Math"/>
                        </w:rPr>
                        <m:t>i</m:t>
                      </w:ins>
                    </m:r>
                  </m:sub>
                </m:sSub>
                <m:r>
                  <w:ins w:id="739" w:author="Στάθης Καπ" w:date="2023-02-01T08:51:00Z">
                    <w:rPr>
                      <w:rFonts w:ascii="Cambria Math" w:hAnsi="Cambria Math"/>
                    </w:rPr>
                    <m:t>-</m:t>
                  </w:ins>
                </m:r>
                <m:sSub>
                  <m:sSubPr>
                    <m:ctrlPr>
                      <w:ins w:id="740" w:author="Στάθης Καπ" w:date="2023-02-01T08:51:00Z">
                        <w:rPr>
                          <w:rFonts w:ascii="Cambria Math" w:hAnsi="Cambria Math"/>
                          <w:i/>
                        </w:rPr>
                      </w:ins>
                    </m:ctrlPr>
                  </m:sSubPr>
                  <m:e>
                    <m:r>
                      <w:ins w:id="741" w:author="Στάθης Καπ" w:date="2023-02-01T08:51:00Z">
                        <w:rPr>
                          <w:rFonts w:ascii="Cambria Math" w:hAnsi="Cambria Math"/>
                        </w:rPr>
                        <m:t>u</m:t>
                      </w:ins>
                    </m:r>
                  </m:e>
                  <m:sub>
                    <m:r>
                      <w:ins w:id="742" w:author="Στάθης Καπ" w:date="2023-02-01T08:51:00Z">
                        <w:rPr>
                          <w:rFonts w:ascii="Cambria Math" w:hAnsi="Cambria Math"/>
                        </w:rPr>
                        <m:t>j</m:t>
                      </w:ins>
                    </m:r>
                  </m:sub>
                </m:sSub>
                <m:r>
                  <w:ins w:id="743" w:author="Στάθης Καπ" w:date="2023-02-01T08:51:00Z">
                    <w:rPr>
                      <w:rFonts w:ascii="Cambria Math" w:hAnsi="Cambria Math"/>
                    </w:rPr>
                    <m:t>+1≤</m:t>
                  </w:ins>
                </m:r>
                <m:d>
                  <m:dPr>
                    <m:ctrlPr>
                      <w:ins w:id="744" w:author="Στάθης Καπ" w:date="2023-02-01T08:51:00Z">
                        <w:rPr>
                          <w:rFonts w:ascii="Cambria Math" w:hAnsi="Cambria Math"/>
                          <w:i/>
                        </w:rPr>
                      </w:ins>
                    </m:ctrlPr>
                  </m:dPr>
                  <m:e>
                    <m:r>
                      <w:ins w:id="745" w:author="Στάθης Καπ" w:date="2023-02-01T08:51:00Z">
                        <w:rPr>
                          <w:rFonts w:ascii="Cambria Math" w:hAnsi="Cambria Math"/>
                        </w:rPr>
                        <m:t>N-1</m:t>
                      </w:ins>
                    </m:r>
                  </m:e>
                </m:d>
                <m:d>
                  <m:dPr>
                    <m:ctrlPr>
                      <w:ins w:id="746" w:author="Στάθης Καπ" w:date="2023-02-01T08:51:00Z">
                        <w:rPr>
                          <w:rFonts w:ascii="Cambria Math" w:hAnsi="Cambria Math"/>
                          <w:i/>
                        </w:rPr>
                      </w:ins>
                    </m:ctrlPr>
                  </m:dPr>
                  <m:e>
                    <m:r>
                      <w:ins w:id="747" w:author="Στάθης Καπ" w:date="2023-02-01T08:51:00Z">
                        <w:rPr>
                          <w:rFonts w:ascii="Cambria Math" w:hAnsi="Cambria Math"/>
                        </w:rPr>
                        <m:t>1-</m:t>
                      </w:ins>
                    </m:r>
                    <m:sSub>
                      <m:sSubPr>
                        <m:ctrlPr>
                          <w:ins w:id="748" w:author="Στάθης Καπ" w:date="2023-02-01T08:51:00Z">
                            <w:rPr>
                              <w:rFonts w:ascii="Cambria Math" w:hAnsi="Cambria Math"/>
                              <w:i/>
                            </w:rPr>
                          </w:ins>
                        </m:ctrlPr>
                      </m:sSubPr>
                      <m:e>
                        <m:r>
                          <w:ins w:id="749" w:author="Στάθης Καπ" w:date="2023-02-01T08:51:00Z">
                            <w:rPr>
                              <w:rFonts w:ascii="Cambria Math" w:hAnsi="Cambria Math"/>
                            </w:rPr>
                            <m:t>X</m:t>
                          </w:ins>
                        </m:r>
                      </m:e>
                      <m:sub>
                        <m:r>
                          <w:ins w:id="750" w:author="Στάθης Καπ" w:date="2023-02-01T08:51:00Z">
                            <w:rPr>
                              <w:rFonts w:ascii="Cambria Math" w:hAnsi="Cambria Math"/>
                            </w:rPr>
                            <m:t>ij</m:t>
                          </w:ins>
                        </m:r>
                      </m:sub>
                    </m:sSub>
                  </m:e>
                </m:d>
                <m:r>
                  <w:ins w:id="751" w:author="Στάθης Καπ" w:date="2023-02-01T08:51:00Z">
                    <w:rPr>
                      <w:rFonts w:ascii="Cambria Math" w:hAnsi="Cambria Math"/>
                    </w:rPr>
                    <m:t>∀i=2, ⋯, N</m:t>
                  </w:ins>
                </m:r>
              </m:oMath>
            </m:oMathPara>
          </w:p>
        </w:tc>
        <w:tc>
          <w:tcPr>
            <w:tcW w:w="350" w:type="pct"/>
            <w:vAlign w:val="center"/>
          </w:tcPr>
          <w:p w14:paraId="1BAE079C" w14:textId="3C34F91D" w:rsidR="00A554A7" w:rsidRPr="00603993" w:rsidRDefault="00A554A7" w:rsidP="00237FE3">
            <w:pPr>
              <w:pStyle w:val="Caption"/>
              <w:spacing w:after="160"/>
              <w:rPr>
                <w:ins w:id="752" w:author="Στάθης Καπ" w:date="2023-02-01T08:51:00Z"/>
                <w:rPrChange w:id="753" w:author="Στάθης Καπ" w:date="2023-02-01T08:49:00Z">
                  <w:rPr>
                    <w:ins w:id="754" w:author="Στάθης Καπ" w:date="2023-02-01T08:51:00Z"/>
                    <w:lang w:val="el-GR"/>
                  </w:rPr>
                </w:rPrChange>
              </w:rPr>
            </w:pPr>
            <w:ins w:id="75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5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757" w:author="Στάθης Καπ" w:date="2023-02-01T08:51:00Z">
              <w:r>
                <w:rPr>
                  <w:lang w:val="el-GR"/>
                </w:rPr>
                <w:fldChar w:fldCharType="end"/>
              </w:r>
              <w:r>
                <w:t>)</w:t>
              </w:r>
            </w:ins>
          </w:p>
        </w:tc>
      </w:tr>
    </w:tbl>
    <w:p w14:paraId="0B706C9F" w14:textId="014B523B" w:rsidR="0044278E" w:rsidDel="00603993" w:rsidRDefault="0044278E" w:rsidP="000D140A">
      <w:pPr>
        <w:rPr>
          <w:del w:id="758" w:author="Στάθης Καπ" w:date="2023-02-01T08:23:00Z"/>
          <w:lang w:val="el-GR"/>
        </w:rPr>
      </w:pPr>
    </w:p>
    <w:p w14:paraId="42C6F81A" w14:textId="6090B78D" w:rsidR="00034A6B" w:rsidRPr="00034A6B" w:rsidDel="005846FF" w:rsidRDefault="00034A6B" w:rsidP="00034A6B">
      <w:pPr>
        <w:rPr>
          <w:del w:id="759" w:author="Στάθης Καπ" w:date="2023-02-01T08:29:00Z"/>
          <w:rFonts w:eastAsiaTheme="minorEastAsia"/>
        </w:rPr>
      </w:pPr>
    </w:p>
    <w:p w14:paraId="6628D82E" w14:textId="5937DA4B" w:rsidR="00034A6B" w:rsidRPr="00A65E3F" w:rsidDel="008C16C2" w:rsidRDefault="00494D04" w:rsidP="00034A6B">
      <w:pPr>
        <w:rPr>
          <w:del w:id="760" w:author="Στάθης Καπ" w:date="2023-02-01T08:31:00Z"/>
          <w:rFonts w:eastAsiaTheme="minorEastAsia"/>
        </w:rPr>
      </w:pPr>
      <m:oMathPara>
        <m:oMath>
          <m:nary>
            <m:naryPr>
              <m:chr m:val="∑"/>
              <m:limLoc m:val="undOvr"/>
              <m:ctrlPr>
                <w:del w:id="761" w:author="Στάθης Καπ" w:date="2023-02-01T08:31:00Z">
                  <w:rPr>
                    <w:rFonts w:ascii="Cambria Math" w:hAnsi="Cambria Math"/>
                    <w:i/>
                  </w:rPr>
                </w:del>
              </m:ctrlPr>
            </m:naryPr>
            <m:sub>
              <m:r>
                <w:del w:id="762" w:author="Στάθης Καπ" w:date="2023-02-01T08:31:00Z">
                  <w:rPr>
                    <w:rFonts w:ascii="Cambria Math" w:hAnsi="Cambria Math"/>
                  </w:rPr>
                  <m:t>j=2</m:t>
                </w:del>
              </m:r>
            </m:sub>
            <m:sup>
              <m:r>
                <w:del w:id="763" w:author="Στάθης Καπ" w:date="2023-02-01T08:31:00Z">
                  <w:rPr>
                    <w:rFonts w:ascii="Cambria Math" w:hAnsi="Cambria Math"/>
                  </w:rPr>
                  <m:t>N</m:t>
                </w:del>
              </m:r>
            </m:sup>
            <m:e>
              <m:sSub>
                <m:sSubPr>
                  <m:ctrlPr>
                    <w:del w:id="764" w:author="Στάθης Καπ" w:date="2023-02-01T08:31:00Z">
                      <w:rPr>
                        <w:rFonts w:ascii="Cambria Math" w:hAnsi="Cambria Math"/>
                        <w:i/>
                      </w:rPr>
                    </w:del>
                  </m:ctrlPr>
                </m:sSubPr>
                <m:e>
                  <m:r>
                    <w:del w:id="765" w:author="Στάθης Καπ" w:date="2023-02-01T08:31:00Z">
                      <w:rPr>
                        <w:rFonts w:ascii="Cambria Math" w:hAnsi="Cambria Math"/>
                      </w:rPr>
                      <m:t>X</m:t>
                    </w:del>
                  </m:r>
                </m:e>
                <m:sub>
                  <m:r>
                    <w:del w:id="766" w:author="Στάθης Καπ" w:date="2023-02-01T08:31:00Z">
                      <w:rPr>
                        <w:rFonts w:ascii="Cambria Math" w:hAnsi="Cambria Math"/>
                      </w:rPr>
                      <m:t>1j</m:t>
                    </w:del>
                  </m:r>
                </m:sub>
              </m:sSub>
            </m:e>
          </m:nary>
          <m:r>
            <w:del w:id="767" w:author="Στάθης Καπ" w:date="2023-02-01T08:31:00Z">
              <w:rPr>
                <w:rFonts w:ascii="Cambria Math" w:hAnsi="Cambria Math"/>
              </w:rPr>
              <m:t>=</m:t>
            </w:del>
          </m:r>
          <m:nary>
            <m:naryPr>
              <m:chr m:val="∑"/>
              <m:limLoc m:val="undOvr"/>
              <m:ctrlPr>
                <w:del w:id="768" w:author="Στάθης Καπ" w:date="2023-02-01T08:31:00Z">
                  <w:rPr>
                    <w:rFonts w:ascii="Cambria Math" w:hAnsi="Cambria Math"/>
                    <w:i/>
                  </w:rPr>
                </w:del>
              </m:ctrlPr>
            </m:naryPr>
            <m:sub>
              <m:r>
                <w:del w:id="769" w:author="Στάθης Καπ" w:date="2023-02-01T08:31:00Z">
                  <w:rPr>
                    <w:rFonts w:ascii="Cambria Math" w:hAnsi="Cambria Math"/>
                  </w:rPr>
                  <m:t>i=1</m:t>
                </w:del>
              </m:r>
            </m:sub>
            <m:sup>
              <m:r>
                <w:del w:id="770" w:author="Στάθης Καπ" w:date="2023-02-01T08:31:00Z">
                  <w:rPr>
                    <w:rFonts w:ascii="Cambria Math" w:hAnsi="Cambria Math"/>
                  </w:rPr>
                  <m:t>N-1</m:t>
                </w:del>
              </m:r>
            </m:sup>
            <m:e>
              <m:sSub>
                <m:sSubPr>
                  <m:ctrlPr>
                    <w:del w:id="771" w:author="Στάθης Καπ" w:date="2023-02-01T08:31:00Z">
                      <w:rPr>
                        <w:rFonts w:ascii="Cambria Math" w:hAnsi="Cambria Math"/>
                        <w:i/>
                      </w:rPr>
                    </w:del>
                  </m:ctrlPr>
                </m:sSubPr>
                <m:e>
                  <m:r>
                    <w:del w:id="772" w:author="Στάθης Καπ" w:date="2023-02-01T08:31:00Z">
                      <w:rPr>
                        <w:rFonts w:ascii="Cambria Math" w:hAnsi="Cambria Math"/>
                      </w:rPr>
                      <m:t>X</m:t>
                    </w:del>
                  </m:r>
                </m:e>
                <m:sub>
                  <m:r>
                    <w:del w:id="773" w:author="Στάθης Καπ" w:date="2023-02-01T08:31:00Z">
                      <w:rPr>
                        <w:rFonts w:ascii="Cambria Math" w:hAnsi="Cambria Math"/>
                      </w:rPr>
                      <m:t>iN</m:t>
                    </w:del>
                  </m:r>
                </m:sub>
              </m:sSub>
            </m:e>
          </m:nary>
          <m:r>
            <w:del w:id="774" w:author="Στάθης Καπ" w:date="2023-02-01T08:31:00Z">
              <w:rPr>
                <w:rFonts w:ascii="Cambria Math" w:hAnsi="Cambria Math"/>
              </w:rPr>
              <m:t>=1</m:t>
            </w:del>
          </m:r>
        </m:oMath>
      </m:oMathPara>
    </w:p>
    <w:p w14:paraId="47FA5BA4" w14:textId="74F1713A" w:rsidR="00A65E3F" w:rsidRPr="009D1003" w:rsidDel="008C16C2" w:rsidRDefault="00494D04" w:rsidP="000D140A">
      <w:pPr>
        <w:rPr>
          <w:del w:id="775" w:author="Στάθης Καπ" w:date="2023-02-01T08:31:00Z"/>
          <w:rFonts w:eastAsiaTheme="minorEastAsia"/>
        </w:rPr>
      </w:pPr>
      <m:oMathPara>
        <m:oMath>
          <m:nary>
            <m:naryPr>
              <m:chr m:val="∑"/>
              <m:limLoc m:val="undOvr"/>
              <m:ctrlPr>
                <w:del w:id="776" w:author="Στάθης Καπ" w:date="2023-02-01T08:31:00Z">
                  <w:rPr>
                    <w:rFonts w:ascii="Cambria Math" w:hAnsi="Cambria Math"/>
                    <w:i/>
                  </w:rPr>
                </w:del>
              </m:ctrlPr>
            </m:naryPr>
            <m:sub>
              <m:r>
                <w:del w:id="777" w:author="Στάθης Καπ" w:date="2023-02-01T08:31:00Z">
                  <w:rPr>
                    <w:rFonts w:ascii="Cambria Math" w:hAnsi="Cambria Math"/>
                  </w:rPr>
                  <m:t>i=1</m:t>
                </w:del>
              </m:r>
            </m:sub>
            <m:sup>
              <m:r>
                <w:del w:id="778" w:author="Στάθης Καπ" w:date="2023-02-01T08:31:00Z">
                  <w:rPr>
                    <w:rFonts w:ascii="Cambria Math" w:hAnsi="Cambria Math"/>
                  </w:rPr>
                  <m:t>N-1</m:t>
                </w:del>
              </m:r>
            </m:sup>
            <m:e>
              <m:sSub>
                <m:sSubPr>
                  <m:ctrlPr>
                    <w:del w:id="779" w:author="Στάθης Καπ" w:date="2023-02-01T08:31:00Z">
                      <w:rPr>
                        <w:rFonts w:ascii="Cambria Math" w:hAnsi="Cambria Math"/>
                        <w:i/>
                      </w:rPr>
                    </w:del>
                  </m:ctrlPr>
                </m:sSubPr>
                <m:e>
                  <m:r>
                    <w:del w:id="780" w:author="Στάθης Καπ" w:date="2023-02-01T08:31:00Z">
                      <w:rPr>
                        <w:rFonts w:ascii="Cambria Math" w:hAnsi="Cambria Math"/>
                      </w:rPr>
                      <m:t>X</m:t>
                    </w:del>
                  </m:r>
                </m:e>
                <m:sub>
                  <m:r>
                    <w:del w:id="781" w:author="Στάθης Καπ" w:date="2023-02-01T08:31:00Z">
                      <w:rPr>
                        <w:rFonts w:ascii="Cambria Math" w:hAnsi="Cambria Math"/>
                      </w:rPr>
                      <m:t>ik</m:t>
                    </w:del>
                  </m:r>
                </m:sub>
              </m:sSub>
            </m:e>
          </m:nary>
          <m:r>
            <w:del w:id="782" w:author="Στάθης Καπ" w:date="2023-02-01T08:31:00Z">
              <w:rPr>
                <w:rFonts w:ascii="Cambria Math" w:hAnsi="Cambria Math"/>
              </w:rPr>
              <m:t>=</m:t>
            </w:del>
          </m:r>
          <m:nary>
            <m:naryPr>
              <m:chr m:val="∑"/>
              <m:limLoc m:val="undOvr"/>
              <m:ctrlPr>
                <w:del w:id="783" w:author="Στάθης Καπ" w:date="2023-02-01T08:31:00Z">
                  <w:rPr>
                    <w:rFonts w:ascii="Cambria Math" w:hAnsi="Cambria Math"/>
                    <w:i/>
                  </w:rPr>
                </w:del>
              </m:ctrlPr>
            </m:naryPr>
            <m:sub>
              <m:r>
                <w:del w:id="784" w:author="Στάθης Καπ" w:date="2023-02-01T08:31:00Z">
                  <w:rPr>
                    <w:rFonts w:ascii="Cambria Math" w:hAnsi="Cambria Math"/>
                  </w:rPr>
                  <m:t>j=2</m:t>
                </w:del>
              </m:r>
            </m:sub>
            <m:sup>
              <m:r>
                <w:del w:id="785" w:author="Στάθης Καπ" w:date="2023-02-01T08:31:00Z">
                  <w:rPr>
                    <w:rFonts w:ascii="Cambria Math" w:hAnsi="Cambria Math"/>
                  </w:rPr>
                  <m:t>N</m:t>
                </w:del>
              </m:r>
            </m:sup>
            <m:e>
              <m:sSub>
                <m:sSubPr>
                  <m:ctrlPr>
                    <w:del w:id="786" w:author="Στάθης Καπ" w:date="2023-02-01T08:31:00Z">
                      <w:rPr>
                        <w:rFonts w:ascii="Cambria Math" w:hAnsi="Cambria Math"/>
                        <w:i/>
                      </w:rPr>
                    </w:del>
                  </m:ctrlPr>
                </m:sSubPr>
                <m:e>
                  <m:r>
                    <w:del w:id="787" w:author="Στάθης Καπ" w:date="2023-02-01T08:31:00Z">
                      <w:rPr>
                        <w:rFonts w:ascii="Cambria Math" w:hAnsi="Cambria Math"/>
                      </w:rPr>
                      <m:t>X</m:t>
                    </w:del>
                  </m:r>
                </m:e>
                <m:sub>
                  <m:r>
                    <w:del w:id="788" w:author="Στάθης Καπ" w:date="2023-02-01T08:31:00Z">
                      <w:rPr>
                        <w:rFonts w:ascii="Cambria Math" w:hAnsi="Cambria Math"/>
                      </w:rPr>
                      <m:t>kj</m:t>
                    </w:del>
                  </m:r>
                </m:sub>
              </m:sSub>
            </m:e>
          </m:nary>
          <m:r>
            <w:del w:id="789" w:author="Στάθης Καπ" w:date="2023-02-01T08:31:00Z">
              <w:rPr>
                <w:rFonts w:ascii="Cambria Math" w:hAnsi="Cambria Math"/>
              </w:rPr>
              <m:t>≤1 ∀k=2,⋯, (N-1)</m:t>
            </w:del>
          </m:r>
        </m:oMath>
      </m:oMathPara>
    </w:p>
    <w:p w14:paraId="6A9A70E0" w14:textId="1ADCE964" w:rsidR="009D1003" w:rsidRPr="009D1003" w:rsidDel="008C16C2" w:rsidRDefault="00494D04" w:rsidP="000D140A">
      <w:pPr>
        <w:rPr>
          <w:del w:id="790" w:author="Στάθης Καπ" w:date="2023-02-01T08:31:00Z"/>
          <w:rFonts w:eastAsiaTheme="minorEastAsia"/>
        </w:rPr>
      </w:pPr>
      <m:oMathPara>
        <m:oMath>
          <m:nary>
            <m:naryPr>
              <m:chr m:val="∑"/>
              <m:limLoc m:val="undOvr"/>
              <m:ctrlPr>
                <w:del w:id="791" w:author="Στάθης Καπ" w:date="2023-02-01T08:31:00Z">
                  <w:rPr>
                    <w:rFonts w:ascii="Cambria Math" w:hAnsi="Cambria Math"/>
                    <w:i/>
                  </w:rPr>
                </w:del>
              </m:ctrlPr>
            </m:naryPr>
            <m:sub>
              <m:r>
                <w:del w:id="792" w:author="Στάθης Καπ" w:date="2023-02-01T08:31:00Z">
                  <w:rPr>
                    <w:rFonts w:ascii="Cambria Math" w:hAnsi="Cambria Math"/>
                  </w:rPr>
                  <m:t>i=1</m:t>
                </w:del>
              </m:r>
            </m:sub>
            <m:sup>
              <m:r>
                <w:del w:id="793" w:author="Στάθης Καπ" w:date="2023-02-01T08:31:00Z">
                  <w:rPr>
                    <w:rFonts w:ascii="Cambria Math" w:hAnsi="Cambria Math"/>
                  </w:rPr>
                  <m:t>N-1</m:t>
                </w:del>
              </m:r>
            </m:sup>
            <m:e>
              <m:nary>
                <m:naryPr>
                  <m:chr m:val="∑"/>
                  <m:limLoc m:val="undOvr"/>
                  <m:ctrlPr>
                    <w:del w:id="794" w:author="Στάθης Καπ" w:date="2023-02-01T08:31:00Z">
                      <w:rPr>
                        <w:rFonts w:ascii="Cambria Math" w:hAnsi="Cambria Math"/>
                        <w:i/>
                      </w:rPr>
                    </w:del>
                  </m:ctrlPr>
                </m:naryPr>
                <m:sub>
                  <m:r>
                    <w:del w:id="795" w:author="Στάθης Καπ" w:date="2023-02-01T08:31:00Z">
                      <w:rPr>
                        <w:rFonts w:ascii="Cambria Math" w:hAnsi="Cambria Math"/>
                      </w:rPr>
                      <m:t>j=2</m:t>
                    </w:del>
                  </m:r>
                </m:sub>
                <m:sup>
                  <m:r>
                    <w:del w:id="796" w:author="Στάθης Καπ" w:date="2023-02-01T08:31:00Z">
                      <w:rPr>
                        <w:rFonts w:ascii="Cambria Math" w:hAnsi="Cambria Math"/>
                      </w:rPr>
                      <m:t>N</m:t>
                    </w:del>
                  </m:r>
                </m:sup>
                <m:e>
                  <m:sSub>
                    <m:sSubPr>
                      <m:ctrlPr>
                        <w:del w:id="797" w:author="Στάθης Καπ" w:date="2023-02-01T08:31:00Z">
                          <w:rPr>
                            <w:rFonts w:ascii="Cambria Math" w:hAnsi="Cambria Math"/>
                            <w:i/>
                          </w:rPr>
                        </w:del>
                      </m:ctrlPr>
                    </m:sSubPr>
                    <m:e>
                      <m:r>
                        <w:del w:id="798" w:author="Στάθης Καπ" w:date="2023-02-01T08:31:00Z">
                          <w:rPr>
                            <w:rFonts w:ascii="Cambria Math" w:hAnsi="Cambria Math"/>
                          </w:rPr>
                          <m:t>t</m:t>
                        </w:del>
                      </m:r>
                    </m:e>
                    <m:sub>
                      <m:r>
                        <w:del w:id="799" w:author="Στάθης Καπ" w:date="2023-02-01T08:31:00Z">
                          <w:rPr>
                            <w:rFonts w:ascii="Cambria Math" w:hAnsi="Cambria Math"/>
                          </w:rPr>
                          <m:t>ij</m:t>
                        </w:del>
                      </m:r>
                    </m:sub>
                  </m:sSub>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ij</m:t>
                        </w:del>
                      </m:r>
                    </m:sub>
                  </m:sSub>
                </m:e>
              </m:nary>
            </m:e>
          </m:nary>
          <m:r>
            <w:del w:id="803" w:author="Στάθης Καπ" w:date="2023-02-01T08:31:00Z">
              <w:rPr>
                <w:rFonts w:ascii="Cambria Math" w:hAnsi="Cambria Math"/>
              </w:rPr>
              <m:t>≤</m:t>
            </w:del>
          </m:r>
          <m:sSub>
            <m:sSubPr>
              <m:ctrlPr>
                <w:del w:id="804" w:author="Στάθης Καπ" w:date="2023-02-01T08:31:00Z">
                  <w:rPr>
                    <w:rFonts w:ascii="Cambria Math" w:hAnsi="Cambria Math"/>
                    <w:i/>
                  </w:rPr>
                </w:del>
              </m:ctrlPr>
            </m:sSubPr>
            <m:e>
              <m:r>
                <w:del w:id="805" w:author="Στάθης Καπ" w:date="2023-02-01T08:31:00Z">
                  <w:rPr>
                    <w:rFonts w:ascii="Cambria Math" w:hAnsi="Cambria Math"/>
                  </w:rPr>
                  <m:t>T</m:t>
                </w:del>
              </m:r>
            </m:e>
            <m:sub>
              <m:r>
                <w:del w:id="806"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07" w:author="Στάθης Καπ" w:date="2023-02-01T08:31:00Z"/>
          <w:rFonts w:eastAsiaTheme="minorEastAsia"/>
        </w:rPr>
      </w:pPr>
      <m:oMathPara>
        <m:oMath>
          <m:r>
            <w:del w:id="808" w:author="Στάθης Καπ" w:date="2023-02-01T08:31:00Z">
              <w:rPr>
                <w:rFonts w:ascii="Cambria Math" w:hAnsi="Cambria Math"/>
              </w:rPr>
              <m:t>2≤</m:t>
            </w:del>
          </m:r>
          <m:sSub>
            <m:sSubPr>
              <m:ctrlPr>
                <w:del w:id="809" w:author="Στάθης Καπ" w:date="2023-02-01T08:31:00Z">
                  <w:rPr>
                    <w:rFonts w:ascii="Cambria Math" w:hAnsi="Cambria Math"/>
                    <w:i/>
                  </w:rPr>
                </w:del>
              </m:ctrlPr>
            </m:sSubPr>
            <m:e>
              <m:r>
                <w:del w:id="810" w:author="Στάθης Καπ" w:date="2023-02-01T08:31:00Z">
                  <w:rPr>
                    <w:rFonts w:ascii="Cambria Math" w:hAnsi="Cambria Math"/>
                  </w:rPr>
                  <m:t>u</m:t>
                </w:del>
              </m:r>
            </m:e>
            <m:sub>
              <m:r>
                <w:del w:id="811" w:author="Στάθης Καπ" w:date="2023-02-01T08:31:00Z">
                  <w:rPr>
                    <w:rFonts w:ascii="Cambria Math" w:hAnsi="Cambria Math"/>
                  </w:rPr>
                  <m:t>i</m:t>
                </w:del>
              </m:r>
            </m:sub>
          </m:sSub>
          <m:r>
            <w:del w:id="812" w:author="Στάθης Καπ" w:date="2023-02-01T08:31:00Z">
              <w:rPr>
                <w:rFonts w:ascii="Cambria Math" w:hAnsi="Cambria Math"/>
              </w:rPr>
              <m:t>≤N ∀i=2, ⋯, N</m:t>
            </w:del>
          </m:r>
        </m:oMath>
      </m:oMathPara>
    </w:p>
    <w:p w14:paraId="2B7488BA" w14:textId="2D3259DF" w:rsidR="0003129B" w:rsidRPr="0003129B" w:rsidDel="008C16C2" w:rsidRDefault="00494D04" w:rsidP="000D140A">
      <w:pPr>
        <w:rPr>
          <w:del w:id="813" w:author="Στάθης Καπ" w:date="2023-02-01T08:31:00Z"/>
          <w:rFonts w:eastAsiaTheme="minorEastAsia"/>
        </w:rPr>
      </w:pPr>
      <m:oMathPara>
        <m:oMath>
          <m:sSub>
            <m:sSubPr>
              <m:ctrlPr>
                <w:del w:id="814" w:author="Στάθης Καπ" w:date="2023-02-01T08:31:00Z">
                  <w:rPr>
                    <w:rFonts w:ascii="Cambria Math" w:hAnsi="Cambria Math"/>
                    <w:i/>
                  </w:rPr>
                </w:del>
              </m:ctrlPr>
            </m:sSubPr>
            <m:e>
              <m:r>
                <w:del w:id="815" w:author="Στάθης Καπ" w:date="2023-02-01T08:31:00Z">
                  <w:rPr>
                    <w:rFonts w:ascii="Cambria Math" w:hAnsi="Cambria Math"/>
                  </w:rPr>
                  <m:t>u</m:t>
                </w:del>
              </m:r>
            </m:e>
            <m:sub>
              <m:r>
                <w:del w:id="816" w:author="Στάθης Καπ" w:date="2023-02-01T08:31:00Z">
                  <w:rPr>
                    <w:rFonts w:ascii="Cambria Math" w:hAnsi="Cambria Math"/>
                  </w:rPr>
                  <m:t>i</m:t>
                </w:del>
              </m:r>
            </m:sub>
          </m:sSub>
          <m:r>
            <w:del w:id="817" w:author="Στάθης Καπ" w:date="2023-02-01T08:31:00Z">
              <w:rPr>
                <w:rFonts w:ascii="Cambria Math" w:hAnsi="Cambria Math"/>
              </w:rPr>
              <m:t>-</m:t>
            </w:del>
          </m:r>
          <m:sSub>
            <m:sSubPr>
              <m:ctrlPr>
                <w:del w:id="818" w:author="Στάθης Καπ" w:date="2023-02-01T08:31:00Z">
                  <w:rPr>
                    <w:rFonts w:ascii="Cambria Math" w:hAnsi="Cambria Math"/>
                    <w:i/>
                  </w:rPr>
                </w:del>
              </m:ctrlPr>
            </m:sSubPr>
            <m:e>
              <m:r>
                <w:del w:id="819" w:author="Στάθης Καπ" w:date="2023-02-01T08:31:00Z">
                  <w:rPr>
                    <w:rFonts w:ascii="Cambria Math" w:hAnsi="Cambria Math"/>
                  </w:rPr>
                  <m:t>u</m:t>
                </w:del>
              </m:r>
            </m:e>
            <m:sub>
              <m:r>
                <w:del w:id="820" w:author="Στάθης Καπ" w:date="2023-02-01T08:31:00Z">
                  <w:rPr>
                    <w:rFonts w:ascii="Cambria Math" w:hAnsi="Cambria Math"/>
                  </w:rPr>
                  <m:t>j</m:t>
                </w:del>
              </m:r>
            </m:sub>
          </m:sSub>
          <m:r>
            <w:del w:id="821" w:author="Στάθης Καπ" w:date="2023-02-01T08:31:00Z">
              <w:rPr>
                <w:rFonts w:ascii="Cambria Math" w:hAnsi="Cambria Math"/>
              </w:rPr>
              <m:t>+1≤</m:t>
            </w:del>
          </m:r>
          <m:d>
            <m:dPr>
              <m:ctrlPr>
                <w:del w:id="822" w:author="Στάθης Καπ" w:date="2023-02-01T08:31:00Z">
                  <w:rPr>
                    <w:rFonts w:ascii="Cambria Math" w:hAnsi="Cambria Math"/>
                    <w:i/>
                  </w:rPr>
                </w:del>
              </m:ctrlPr>
            </m:dPr>
            <m:e>
              <m:r>
                <w:del w:id="823" w:author="Στάθης Καπ" w:date="2023-02-01T08:31:00Z">
                  <w:rPr>
                    <w:rFonts w:ascii="Cambria Math" w:hAnsi="Cambria Math"/>
                  </w:rPr>
                  <m:t>N-1</m:t>
                </w:del>
              </m:r>
            </m:e>
          </m:d>
          <m:d>
            <m:dPr>
              <m:ctrlPr>
                <w:del w:id="824" w:author="Στάθης Καπ" w:date="2023-02-01T08:31:00Z">
                  <w:rPr>
                    <w:rFonts w:ascii="Cambria Math" w:hAnsi="Cambria Math"/>
                    <w:i/>
                  </w:rPr>
                </w:del>
              </m:ctrlPr>
            </m:dPr>
            <m:e>
              <m:r>
                <w:del w:id="825" w:author="Στάθης Καπ" w:date="2023-02-01T08:31:00Z">
                  <w:rPr>
                    <w:rFonts w:ascii="Cambria Math" w:hAnsi="Cambria Math"/>
                  </w:rPr>
                  <m:t>1-</m:t>
                </w:del>
              </m:r>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X</m:t>
                    </w:del>
                  </m:r>
                </m:e>
                <m:sub>
                  <m:r>
                    <w:del w:id="828" w:author="Στάθης Καπ" w:date="2023-02-01T08:31:00Z">
                      <w:rPr>
                        <w:rFonts w:ascii="Cambria Math" w:hAnsi="Cambria Math"/>
                      </w:rPr>
                      <m:t>ij</m:t>
                    </w:del>
                  </m:r>
                </m:sub>
              </m:sSub>
            </m:e>
          </m:d>
          <m:r>
            <w:del w:id="829"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30"/>
      <w:r w:rsidRPr="0003129B">
        <w:rPr>
          <w:lang w:val="el-GR"/>
        </w:rPr>
        <w:t xml:space="preserve">2.1 </w:t>
      </w:r>
      <w:commentRangeEnd w:id="830"/>
      <w:r w:rsidR="0070497F">
        <w:rPr>
          <w:rStyle w:val="CommentReference"/>
        </w:rPr>
        <w:commentReference w:id="830"/>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31" w:author="Στάθης Καπ" w:date="2023-03-01T04:31:00Z"/>
      <w:sdt>
        <w:sdtPr>
          <w:rPr>
            <w:lang w:val="el-GR"/>
          </w:rPr>
          <w:id w:val="-62102249"/>
          <w:citation/>
        </w:sdtPr>
        <w:sdtEndPr/>
        <w:sdtContent>
          <w:customXmlInsRangeEnd w:id="831"/>
          <w:ins w:id="832" w:author="Στάθης Καπ" w:date="2023-03-01T04:31:00Z">
            <w:r w:rsidR="009C6EF9">
              <w:rPr>
                <w:lang w:val="el-GR"/>
              </w:rPr>
              <w:fldChar w:fldCharType="begin"/>
            </w:r>
            <w:r w:rsidR="009C6EF9" w:rsidRPr="009C6EF9">
              <w:rPr>
                <w:lang w:val="el-GR"/>
                <w:rPrChange w:id="833" w:author="Στάθης Καπ" w:date="2023-03-01T04:31:00Z">
                  <w:rPr/>
                </w:rPrChange>
              </w:rPr>
              <w:instrText xml:space="preserve"> </w:instrText>
            </w:r>
            <w:r w:rsidR="009C6EF9">
              <w:instrText>CITATION</w:instrText>
            </w:r>
            <w:r w:rsidR="009C6EF9" w:rsidRPr="009C6EF9">
              <w:rPr>
                <w:lang w:val="el-GR"/>
                <w:rPrChange w:id="834" w:author="Στάθης Καπ" w:date="2023-03-01T04:31:00Z">
                  <w:rPr/>
                </w:rPrChange>
              </w:rPr>
              <w:instrText xml:space="preserve"> </w:instrText>
            </w:r>
            <w:r w:rsidR="009C6EF9">
              <w:instrText>CEM</w:instrText>
            </w:r>
            <w:r w:rsidR="009C6EF9" w:rsidRPr="009C6EF9">
              <w:rPr>
                <w:lang w:val="el-GR"/>
                <w:rPrChange w:id="835" w:author="Στάθης Καπ" w:date="2023-03-01T04:31:00Z">
                  <w:rPr/>
                </w:rPrChange>
              </w:rPr>
              <w:instrText>60 \</w:instrText>
            </w:r>
            <w:r w:rsidR="009C6EF9">
              <w:instrText>l</w:instrText>
            </w:r>
            <w:r w:rsidR="009C6EF9" w:rsidRPr="009C6EF9">
              <w:rPr>
                <w:lang w:val="el-GR"/>
                <w:rPrChange w:id="836" w:author="Στάθης Καπ" w:date="2023-03-01T04:31:00Z">
                  <w:rPr/>
                </w:rPrChange>
              </w:rPr>
              <w:instrText xml:space="preserve"> 1033 </w:instrText>
            </w:r>
          </w:ins>
          <w:r w:rsidR="009C6EF9">
            <w:rPr>
              <w:lang w:val="el-GR"/>
            </w:rPr>
            <w:fldChar w:fldCharType="separate"/>
          </w:r>
          <w:r w:rsidR="004B7EF5" w:rsidRPr="007866A8">
            <w:rPr>
              <w:noProof/>
              <w:lang w:val="el-GR"/>
              <w:rPrChange w:id="837" w:author="Στάθης Καπ" w:date="2023-03-07T06:10:00Z">
                <w:rPr>
                  <w:noProof/>
                </w:rPr>
              </w:rPrChange>
            </w:rPr>
            <w:t xml:space="preserve"> [8]</w:t>
          </w:r>
          <w:ins w:id="838" w:author="Στάθης Καπ" w:date="2023-03-01T04:31:00Z">
            <w:r w:rsidR="009C6EF9">
              <w:rPr>
                <w:lang w:val="el-GR"/>
              </w:rPr>
              <w:fldChar w:fldCharType="end"/>
            </w:r>
          </w:ins>
          <w:customXmlInsRangeStart w:id="839" w:author="Στάθης Καπ" w:date="2023-03-01T04:31:00Z"/>
        </w:sdtContent>
      </w:sdt>
      <w:customXmlInsRangeEnd w:id="839"/>
      <w:r w:rsidRPr="0003129B">
        <w:rPr>
          <w:lang w:val="el-GR"/>
        </w:rPr>
        <w:t>)</w:t>
      </w:r>
      <w:del w:id="840" w:author="Στάθης Καπ" w:date="2023-03-01T04:30:00Z">
        <w:r w:rsidRPr="009C6EF9" w:rsidDel="009C6EF9">
          <w:rPr>
            <w:lang w:val="el-GR"/>
          </w:rPr>
          <w:delText>[;]</w:delText>
        </w:r>
      </w:del>
      <w:ins w:id="841" w:author="Στάθης Καπ" w:date="2023-03-01T04:30:00Z">
        <w:r w:rsidR="009C6EF9" w:rsidRPr="009C6EF9">
          <w:rPr>
            <w:lang w:val="el-GR"/>
            <w:rPrChange w:id="842" w:author="Στάθης Καπ" w:date="2023-03-01T04:30:00Z">
              <w:rPr>
                <w:highlight w:val="yellow"/>
              </w:rPr>
            </w:rPrChange>
          </w:rPr>
          <w:t>.</w:t>
        </w:r>
      </w:ins>
      <w:del w:id="843" w:author="Στάθης Καπ" w:date="2023-03-01T04:30:00Z">
        <w:r w:rsidRPr="0070497F" w:rsidDel="009C6EF9">
          <w:rPr>
            <w:highlight w:val="yellow"/>
            <w:lang w:val="el-GR"/>
            <w:rPrChange w:id="844"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45" w:author="Στάθης Καπ" w:date="2023-03-01T04:32:00Z">
            <w:rPr>
              <w:lang w:val="el-GR"/>
            </w:rPr>
          </w:rPrChange>
        </w:rPr>
      </w:pPr>
      <w:r w:rsidRPr="00DD6480">
        <w:rPr>
          <w:lang w:val="el-GR"/>
        </w:rPr>
        <w:t>Το</w:t>
      </w:r>
      <w:r w:rsidRPr="009C6EF9">
        <w:rPr>
          <w:rPrChange w:id="846" w:author="Στάθης Καπ" w:date="2023-03-01T04:32:00Z">
            <w:rPr>
              <w:lang w:val="el-GR"/>
            </w:rPr>
          </w:rPrChange>
        </w:rPr>
        <w:t xml:space="preserve"> </w:t>
      </w:r>
      <w:r w:rsidRPr="00DD6480">
        <w:rPr>
          <w:lang w:val="el-GR"/>
        </w:rPr>
        <w:t>γράφημα</w:t>
      </w:r>
      <w:r w:rsidRPr="009C6EF9">
        <w:rPr>
          <w:rPrChange w:id="847" w:author="Στάθης Καπ" w:date="2023-03-01T04:32:00Z">
            <w:rPr>
              <w:lang w:val="el-GR"/>
            </w:rPr>
          </w:rPrChange>
        </w:rPr>
        <w:t xml:space="preserve"> </w:t>
      </w:r>
      <w:r w:rsidRPr="00DD6480">
        <w:rPr>
          <w:lang w:val="el-GR"/>
        </w:rPr>
        <w:t>μπορεί</w:t>
      </w:r>
      <w:r w:rsidRPr="009C6EF9">
        <w:rPr>
          <w:rPrChange w:id="848" w:author="Στάθης Καπ" w:date="2023-03-01T04:32:00Z">
            <w:rPr>
              <w:lang w:val="el-GR"/>
            </w:rPr>
          </w:rPrChange>
        </w:rPr>
        <w:t xml:space="preserve"> </w:t>
      </w:r>
      <w:r w:rsidRPr="00DD6480">
        <w:rPr>
          <w:lang w:val="el-GR"/>
        </w:rPr>
        <w:t>να</w:t>
      </w:r>
      <w:r w:rsidRPr="009C6EF9">
        <w:rPr>
          <w:rPrChange w:id="849" w:author="Στάθης Καπ" w:date="2023-03-01T04:32:00Z">
            <w:rPr>
              <w:lang w:val="el-GR"/>
            </w:rPr>
          </w:rPrChange>
        </w:rPr>
        <w:t xml:space="preserve"> </w:t>
      </w:r>
      <w:r w:rsidRPr="00DD6480">
        <w:rPr>
          <w:lang w:val="el-GR"/>
        </w:rPr>
        <w:t>είναι</w:t>
      </w:r>
      <w:r w:rsidRPr="009C6EF9">
        <w:rPr>
          <w:rPrChange w:id="850" w:author="Στάθης Καπ" w:date="2023-03-01T04:32:00Z">
            <w:rPr>
              <w:lang w:val="el-GR"/>
            </w:rPr>
          </w:rPrChange>
        </w:rPr>
        <w:t xml:space="preserve"> </w:t>
      </w:r>
      <w:r w:rsidRPr="00DD6480">
        <w:rPr>
          <w:lang w:val="el-GR"/>
        </w:rPr>
        <w:t>κατευθυνόμενο</w:t>
      </w:r>
      <w:r w:rsidRPr="009C6EF9">
        <w:rPr>
          <w:rPrChange w:id="851" w:author="Στάθης Καπ" w:date="2023-03-01T04:32:00Z">
            <w:rPr>
              <w:lang w:val="el-GR"/>
            </w:rPr>
          </w:rPrChange>
        </w:rPr>
        <w:t xml:space="preserve"> (</w:t>
      </w:r>
      <w:r>
        <w:t>directed</w:t>
      </w:r>
      <w:r w:rsidRPr="009C6EF9">
        <w:rPr>
          <w:rPrChange w:id="852" w:author="Στάθης Καπ" w:date="2023-03-01T04:32:00Z">
            <w:rPr>
              <w:lang w:val="el-GR"/>
            </w:rPr>
          </w:rPrChange>
        </w:rPr>
        <w:t xml:space="preserve"> </w:t>
      </w:r>
      <w:r>
        <w:t>OP</w:t>
      </w:r>
      <w:r w:rsidRPr="009C6EF9">
        <w:rPr>
          <w:rPrChange w:id="853" w:author="Στάθης Καπ" w:date="2023-03-01T04:32:00Z">
            <w:rPr>
              <w:lang w:val="el-GR"/>
            </w:rPr>
          </w:rPrChange>
        </w:rPr>
        <w:t>) (</w:t>
      </w:r>
      <w:r>
        <w:t>Nagarajan</w:t>
      </w:r>
      <w:r w:rsidRPr="009C6EF9">
        <w:rPr>
          <w:rPrChange w:id="854" w:author="Στάθης Καπ" w:date="2023-03-01T04:32:00Z">
            <w:rPr>
              <w:lang w:val="el-GR"/>
            </w:rPr>
          </w:rPrChange>
        </w:rPr>
        <w:t xml:space="preserve"> </w:t>
      </w:r>
      <w:r>
        <w:t>and</w:t>
      </w:r>
      <w:r w:rsidRPr="009C6EF9">
        <w:rPr>
          <w:rPrChange w:id="855" w:author="Στάθης Καπ" w:date="2023-03-01T04:32:00Z">
            <w:rPr>
              <w:lang w:val="el-GR"/>
            </w:rPr>
          </w:rPrChange>
        </w:rPr>
        <w:t xml:space="preserve"> </w:t>
      </w:r>
      <w:r>
        <w:t>Ravi</w:t>
      </w:r>
      <w:r w:rsidRPr="009C6EF9">
        <w:rPr>
          <w:rPrChange w:id="856" w:author="Στάθης Καπ" w:date="2023-03-01T04:32:00Z">
            <w:rPr>
              <w:lang w:val="el-GR"/>
            </w:rPr>
          </w:rPrChange>
        </w:rPr>
        <w:t xml:space="preserve"> 2011</w:t>
      </w:r>
      <w:customXmlInsRangeStart w:id="857" w:author="Στάθης Καπ" w:date="2023-03-01T04:36:00Z"/>
      <w:sdt>
        <w:sdtPr>
          <w:id w:val="1267354081"/>
          <w:citation/>
        </w:sdtPr>
        <w:sdtEndPr/>
        <w:sdtContent>
          <w:customXmlInsRangeEnd w:id="857"/>
          <w:ins w:id="858"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59" w:author="Στάθης Καπ" w:date="2023-03-01T04:36:00Z">
            <w:r w:rsidR="008F4724">
              <w:fldChar w:fldCharType="end"/>
            </w:r>
          </w:ins>
          <w:customXmlInsRangeStart w:id="860" w:author="Στάθης Καπ" w:date="2023-03-01T04:36:00Z"/>
        </w:sdtContent>
      </w:sdt>
      <w:customXmlInsRangeEnd w:id="860"/>
      <w:r w:rsidRPr="009C6EF9">
        <w:rPr>
          <w:rPrChange w:id="861" w:author="Στάθης Καπ" w:date="2023-03-01T04:32:00Z">
            <w:rPr>
              <w:lang w:val="el-GR"/>
            </w:rPr>
          </w:rPrChange>
        </w:rPr>
        <w:t xml:space="preserve">) </w:t>
      </w:r>
      <w:r w:rsidRPr="00DD6480">
        <w:rPr>
          <w:lang w:val="el-GR"/>
        </w:rPr>
        <w:t>ή</w:t>
      </w:r>
      <w:r w:rsidRPr="009C6EF9">
        <w:rPr>
          <w:rPrChange w:id="862" w:author="Στάθης Καπ" w:date="2023-03-01T04:32:00Z">
            <w:rPr>
              <w:lang w:val="el-GR"/>
            </w:rPr>
          </w:rPrChange>
        </w:rPr>
        <w:t xml:space="preserve"> </w:t>
      </w:r>
      <w:r w:rsidRPr="00DD6480">
        <w:rPr>
          <w:lang w:val="el-GR"/>
        </w:rPr>
        <w:t>μη</w:t>
      </w:r>
      <w:r w:rsidRPr="009C6EF9">
        <w:rPr>
          <w:rPrChange w:id="863" w:author="Στάθης Καπ" w:date="2023-03-01T04:32:00Z">
            <w:rPr>
              <w:lang w:val="el-GR"/>
            </w:rPr>
          </w:rPrChange>
        </w:rPr>
        <w:t xml:space="preserve"> </w:t>
      </w:r>
      <w:r w:rsidRPr="00DD6480">
        <w:rPr>
          <w:lang w:val="el-GR"/>
        </w:rPr>
        <w:t>κατευθυνόμενο</w:t>
      </w:r>
      <w:r w:rsidRPr="009C6EF9">
        <w:rPr>
          <w:rPrChange w:id="864" w:author="Στάθης Καπ" w:date="2023-03-01T04:32:00Z">
            <w:rPr>
              <w:lang w:val="el-GR"/>
            </w:rPr>
          </w:rPrChange>
        </w:rPr>
        <w:t xml:space="preserve"> (</w:t>
      </w:r>
      <w:r>
        <w:t>Tsiligirides</w:t>
      </w:r>
      <w:r w:rsidRPr="009C6EF9">
        <w:rPr>
          <w:rPrChange w:id="865" w:author="Στάθης Καπ" w:date="2023-03-01T04:32:00Z">
            <w:rPr>
              <w:lang w:val="el-GR"/>
            </w:rPr>
          </w:rPrChange>
        </w:rPr>
        <w:t xml:space="preserve"> 1984</w:t>
      </w:r>
      <w:customXmlInsRangeStart w:id="866" w:author="Στάθης Καπ" w:date="2023-03-01T04:31:00Z"/>
      <w:sdt>
        <w:sdtPr>
          <w:rPr>
            <w:lang w:val="el-GR"/>
          </w:rPr>
          <w:id w:val="1344208952"/>
          <w:citation/>
        </w:sdtPr>
        <w:sdtEndPr/>
        <w:sdtContent>
          <w:customXmlInsRangeEnd w:id="866"/>
          <w:ins w:id="86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68" w:author="Στάθης Καπ" w:date="2023-03-01T04:31:00Z">
            <w:r w:rsidR="009C6EF9">
              <w:rPr>
                <w:lang w:val="el-GR"/>
              </w:rPr>
              <w:fldChar w:fldCharType="end"/>
            </w:r>
          </w:ins>
          <w:customXmlInsRangeStart w:id="869" w:author="Στάθης Καπ" w:date="2023-03-01T04:31:00Z"/>
        </w:sdtContent>
      </w:sdt>
      <w:customXmlInsRangeEnd w:id="869"/>
      <w:del w:id="870" w:author="Στάθης Καπ" w:date="2023-03-01T04:31:00Z">
        <w:r w:rsidRPr="009C6EF9" w:rsidDel="009C6EF9">
          <w:rPr>
            <w:highlight w:val="yellow"/>
            <w:rPrChange w:id="871" w:author="Στάθης Καπ" w:date="2023-03-01T04:32:00Z">
              <w:rPr>
                <w:lang w:val="el-GR"/>
              </w:rPr>
            </w:rPrChange>
          </w:rPr>
          <w:delText>[;</w:delText>
        </w:r>
        <w:r w:rsidRPr="009C6EF9" w:rsidDel="009C6EF9">
          <w:rPr>
            <w:rPrChange w:id="872" w:author="Στάθης Καπ" w:date="2023-03-01T04:32:00Z">
              <w:rPr>
                <w:lang w:val="el-GR"/>
              </w:rPr>
            </w:rPrChange>
          </w:rPr>
          <w:delText>]</w:delText>
        </w:r>
      </w:del>
      <w:r w:rsidRPr="009C6EF9">
        <w:rPr>
          <w:rPrChange w:id="873" w:author="Στάθης Καπ" w:date="2023-03-01T04:32:00Z">
            <w:rPr>
              <w:lang w:val="el-GR"/>
            </w:rPr>
          </w:rPrChange>
        </w:rPr>
        <w:t xml:space="preserve"> , </w:t>
      </w:r>
      <w:r>
        <w:t>Bansal</w:t>
      </w:r>
      <w:r w:rsidRPr="009C6EF9">
        <w:rPr>
          <w:rPrChange w:id="874" w:author="Στάθης Καπ" w:date="2023-03-01T04:32:00Z">
            <w:rPr>
              <w:lang w:val="el-GR"/>
            </w:rPr>
          </w:rPrChange>
        </w:rPr>
        <w:t xml:space="preserve"> </w:t>
      </w:r>
      <w:ins w:id="875" w:author="Στάθης Καπ" w:date="2023-03-01T04:32:00Z">
        <w:r w:rsidR="009C6EF9">
          <w:t>et al</w:t>
        </w:r>
      </w:ins>
      <w:ins w:id="876" w:author="Στάθης Καπ" w:date="2023-03-01T04:44:00Z">
        <w:r w:rsidR="00C52C7D">
          <w:t>.</w:t>
        </w:r>
      </w:ins>
      <w:del w:id="877" w:author="Στάθης Καπ" w:date="2023-03-01T04:32:00Z">
        <w:r w:rsidRPr="00DD6480" w:rsidDel="009C6EF9">
          <w:rPr>
            <w:lang w:val="el-GR"/>
          </w:rPr>
          <w:delText>κ</w:delText>
        </w:r>
        <w:r w:rsidRPr="009C6EF9" w:rsidDel="009C6EF9">
          <w:rPr>
            <w:rPrChange w:id="878" w:author="Στάθης Καπ" w:date="2023-03-01T04:32:00Z">
              <w:rPr>
                <w:lang w:val="el-GR"/>
              </w:rPr>
            </w:rPrChange>
          </w:rPr>
          <w:delText>.</w:delText>
        </w:r>
        <w:r w:rsidRPr="00DD6480" w:rsidDel="009C6EF9">
          <w:rPr>
            <w:lang w:val="el-GR"/>
          </w:rPr>
          <w:delText>α</w:delText>
        </w:r>
        <w:r w:rsidRPr="009C6EF9" w:rsidDel="009C6EF9">
          <w:rPr>
            <w:rPrChange w:id="879" w:author="Στάθης Καπ" w:date="2023-03-01T04:32:00Z">
              <w:rPr>
                <w:lang w:val="el-GR"/>
              </w:rPr>
            </w:rPrChange>
          </w:rPr>
          <w:delText>.</w:delText>
        </w:r>
      </w:del>
      <w:r w:rsidRPr="009C6EF9">
        <w:rPr>
          <w:rPrChange w:id="880" w:author="Στάθης Καπ" w:date="2023-03-01T04:32:00Z">
            <w:rPr>
              <w:lang w:val="el-GR"/>
            </w:rPr>
          </w:rPrChange>
        </w:rPr>
        <w:t xml:space="preserve"> 2004</w:t>
      </w:r>
      <w:customXmlInsRangeStart w:id="881" w:author="Στάθης Καπ" w:date="2023-03-01T04:33:00Z"/>
      <w:sdt>
        <w:sdtPr>
          <w:id w:val="-484392950"/>
          <w:citation/>
        </w:sdtPr>
        <w:sdtEndPr/>
        <w:sdtContent>
          <w:customXmlInsRangeEnd w:id="881"/>
          <w:ins w:id="882"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83" w:author="Στάθης Καπ" w:date="2023-03-01T04:33:00Z">
            <w:r w:rsidR="008F4724">
              <w:fldChar w:fldCharType="end"/>
            </w:r>
          </w:ins>
          <w:customXmlInsRangeStart w:id="884" w:author="Στάθης Καπ" w:date="2023-03-01T04:33:00Z"/>
        </w:sdtContent>
      </w:sdt>
      <w:customXmlInsRangeEnd w:id="884"/>
      <w:ins w:id="885" w:author="Στάθης Καπ" w:date="2023-03-01T04:32:00Z">
        <w:r w:rsidR="009C6EF9" w:rsidRPr="009C6EF9">
          <w:t>)</w:t>
        </w:r>
      </w:ins>
      <w:del w:id="886" w:author="Στάθης Καπ" w:date="2023-03-01T04:32:00Z">
        <w:r w:rsidRPr="009C6EF9" w:rsidDel="009C6EF9">
          <w:rPr>
            <w:rPrChange w:id="887" w:author="Στάθης Καπ" w:date="2023-03-01T04:32:00Z">
              <w:rPr>
                <w:lang w:val="el-GR"/>
              </w:rPr>
            </w:rPrChange>
          </w:rPr>
          <w:delText xml:space="preserve"> </w:delText>
        </w:r>
      </w:del>
      <w:del w:id="888" w:author="Στάθης Καπ" w:date="2023-03-01T04:31:00Z">
        <w:r w:rsidRPr="009C6EF9" w:rsidDel="009C6EF9">
          <w:rPr>
            <w:highlight w:val="yellow"/>
            <w:rPrChange w:id="889" w:author="Στάθης Καπ" w:date="2023-03-01T04:32:00Z">
              <w:rPr>
                <w:lang w:val="el-GR"/>
              </w:rPr>
            </w:rPrChange>
          </w:rPr>
          <w:delText>[;]</w:delText>
        </w:r>
      </w:del>
      <w:del w:id="890" w:author="Στάθης Καπ" w:date="2023-03-01T04:32:00Z">
        <w:r w:rsidRPr="009C6EF9" w:rsidDel="009C6EF9">
          <w:rPr>
            <w:highlight w:val="yellow"/>
            <w:rPrChange w:id="891"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92" w:author="Στάθης Καπ" w:date="2023-03-01T04:38:00Z">
        <w:r w:rsidR="00DD6480" w:rsidRPr="00DD6480" w:rsidDel="008F4724">
          <w:rPr>
            <w:lang w:val="el-GR"/>
          </w:rPr>
          <w:delText>κ.α.</w:delText>
        </w:r>
      </w:del>
      <w:ins w:id="893" w:author="Στάθης Καπ" w:date="2023-03-01T04:38:00Z">
        <w:r w:rsidR="008F4724">
          <w:t>et</w:t>
        </w:r>
        <w:r w:rsidR="008F4724" w:rsidRPr="008F4724">
          <w:rPr>
            <w:lang w:val="el-GR"/>
            <w:rPrChange w:id="894" w:author="Στάθης Καπ" w:date="2023-03-01T04:38:00Z">
              <w:rPr/>
            </w:rPrChange>
          </w:rPr>
          <w:t xml:space="preserve"> </w:t>
        </w:r>
        <w:r w:rsidR="008F4724">
          <w:t>al</w:t>
        </w:r>
      </w:ins>
      <w:ins w:id="895" w:author="Στάθης Καπ" w:date="2023-03-01T04:43:00Z">
        <w:r w:rsidR="00C52C7D" w:rsidRPr="00C52C7D">
          <w:rPr>
            <w:lang w:val="el-GR"/>
            <w:rPrChange w:id="896" w:author="Στάθης Καπ" w:date="2023-03-01T04:43:00Z">
              <w:rPr/>
            </w:rPrChange>
          </w:rPr>
          <w:t>.</w:t>
        </w:r>
      </w:ins>
      <w:r w:rsidR="00DD6480" w:rsidRPr="00DD6480">
        <w:rPr>
          <w:lang w:val="el-GR"/>
        </w:rPr>
        <w:t xml:space="preserve"> 1998</w:t>
      </w:r>
      <w:customXmlInsRangeStart w:id="897" w:author="Στάθης Καπ" w:date="2023-03-01T04:41:00Z"/>
      <w:sdt>
        <w:sdtPr>
          <w:rPr>
            <w:lang w:val="el-GR"/>
          </w:rPr>
          <w:id w:val="-1252111019"/>
          <w:citation/>
        </w:sdtPr>
        <w:sdtEndPr/>
        <w:sdtContent>
          <w:customXmlInsRangeEnd w:id="897"/>
          <w:ins w:id="898" w:author="Στάθης Καπ" w:date="2023-03-01T04:41:00Z">
            <w:r w:rsidR="008F4724">
              <w:rPr>
                <w:lang w:val="el-GR"/>
              </w:rPr>
              <w:fldChar w:fldCharType="begin"/>
            </w:r>
            <w:r w:rsidR="008F4724" w:rsidRPr="008F4724">
              <w:rPr>
                <w:lang w:val="el-GR"/>
                <w:rPrChange w:id="899" w:author="Στάθης Καπ" w:date="2023-03-01T04:41:00Z">
                  <w:rPr/>
                </w:rPrChange>
              </w:rPr>
              <w:instrText xml:space="preserve"> </w:instrText>
            </w:r>
            <w:r w:rsidR="008F4724">
              <w:instrText>CITATION</w:instrText>
            </w:r>
            <w:r w:rsidR="008F4724" w:rsidRPr="008F4724">
              <w:rPr>
                <w:lang w:val="el-GR"/>
                <w:rPrChange w:id="900" w:author="Στάθης Καπ" w:date="2023-03-01T04:41:00Z">
                  <w:rPr/>
                </w:rPrChange>
              </w:rPr>
              <w:instrText xml:space="preserve"> </w:instrText>
            </w:r>
            <w:r w:rsidR="008F4724">
              <w:instrText>EMA</w:instrText>
            </w:r>
            <w:r w:rsidR="008F4724" w:rsidRPr="008F4724">
              <w:rPr>
                <w:lang w:val="el-GR"/>
                <w:rPrChange w:id="901" w:author="Στάθης Καπ" w:date="2023-03-01T04:41:00Z">
                  <w:rPr/>
                </w:rPrChange>
              </w:rPr>
              <w:instrText>98 \</w:instrText>
            </w:r>
            <w:r w:rsidR="008F4724">
              <w:instrText>l</w:instrText>
            </w:r>
            <w:r w:rsidR="008F4724" w:rsidRPr="008F4724">
              <w:rPr>
                <w:lang w:val="el-GR"/>
                <w:rPrChange w:id="902" w:author="Στάθης Καπ" w:date="2023-03-01T04:41:00Z">
                  <w:rPr/>
                </w:rPrChange>
              </w:rPr>
              <w:instrText xml:space="preserve"> 1033 </w:instrText>
            </w:r>
          </w:ins>
          <w:r w:rsidR="008F4724">
            <w:rPr>
              <w:lang w:val="el-GR"/>
            </w:rPr>
            <w:fldChar w:fldCharType="separate"/>
          </w:r>
          <w:r w:rsidR="004B7EF5" w:rsidRPr="007866A8">
            <w:rPr>
              <w:noProof/>
              <w:lang w:val="el-GR"/>
              <w:rPrChange w:id="903" w:author="Στάθης Καπ" w:date="2023-03-07T06:10:00Z">
                <w:rPr>
                  <w:noProof/>
                </w:rPr>
              </w:rPrChange>
            </w:rPr>
            <w:t xml:space="preserve"> [11]</w:t>
          </w:r>
          <w:ins w:id="904" w:author="Στάθης Καπ" w:date="2023-03-01T04:41:00Z">
            <w:r w:rsidR="008F4724">
              <w:rPr>
                <w:lang w:val="el-GR"/>
              </w:rPr>
              <w:fldChar w:fldCharType="end"/>
            </w:r>
          </w:ins>
          <w:customXmlInsRangeStart w:id="905" w:author="Στάθης Καπ" w:date="2023-03-01T04:41:00Z"/>
        </w:sdtContent>
      </w:sdt>
      <w:customXmlInsRangeEnd w:id="905"/>
      <w:del w:id="90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07" w:author="Στάθης Καπ" w:date="2023-03-01T04:41:00Z"/>
      <w:sdt>
        <w:sdtPr>
          <w:rPr>
            <w:lang w:val="el-GR"/>
          </w:rPr>
          <w:id w:val="-403682108"/>
          <w:citation/>
        </w:sdtPr>
        <w:sdtEndPr/>
        <w:sdtContent>
          <w:customXmlInsRangeEnd w:id="907"/>
          <w:ins w:id="908" w:author="Στάθης Καπ" w:date="2023-03-01T04:41:00Z">
            <w:r w:rsidR="008F4724">
              <w:rPr>
                <w:lang w:val="el-GR"/>
              </w:rPr>
              <w:fldChar w:fldCharType="begin"/>
            </w:r>
            <w:r w:rsidR="008F4724" w:rsidRPr="008F4724">
              <w:rPr>
                <w:lang w:val="el-GR"/>
                <w:rPrChange w:id="909" w:author="Στάθης Καπ" w:date="2023-03-01T04:41:00Z">
                  <w:rPr/>
                </w:rPrChange>
              </w:rPr>
              <w:instrText xml:space="preserve"> </w:instrText>
            </w:r>
            <w:r w:rsidR="008F4724">
              <w:instrText>CITATION</w:instrText>
            </w:r>
            <w:r w:rsidR="008F4724" w:rsidRPr="008F4724">
              <w:rPr>
                <w:lang w:val="el-GR"/>
                <w:rPrChange w:id="910" w:author="Στάθης Καπ" w:date="2023-03-01T04:41:00Z">
                  <w:rPr/>
                </w:rPrChange>
              </w:rPr>
              <w:instrText xml:space="preserve"> </w:instrText>
            </w:r>
            <w:r w:rsidR="008F4724">
              <w:instrText>KCh</w:instrText>
            </w:r>
            <w:r w:rsidR="008F4724" w:rsidRPr="008F4724">
              <w:rPr>
                <w:lang w:val="el-GR"/>
                <w:rPrChange w:id="911" w:author="Στάθης Καπ" w:date="2023-03-01T04:41:00Z">
                  <w:rPr/>
                </w:rPrChange>
              </w:rPr>
              <w:instrText>06 \</w:instrText>
            </w:r>
            <w:r w:rsidR="008F4724">
              <w:instrText>l</w:instrText>
            </w:r>
            <w:r w:rsidR="008F4724" w:rsidRPr="008F4724">
              <w:rPr>
                <w:lang w:val="el-GR"/>
                <w:rPrChange w:id="912" w:author="Στάθης Καπ" w:date="2023-03-01T04:41:00Z">
                  <w:rPr/>
                </w:rPrChange>
              </w:rPr>
              <w:instrText xml:space="preserve"> 1033 </w:instrText>
            </w:r>
          </w:ins>
          <w:r w:rsidR="008F4724">
            <w:rPr>
              <w:lang w:val="el-GR"/>
            </w:rPr>
            <w:fldChar w:fldCharType="separate"/>
          </w:r>
          <w:r w:rsidR="004B7EF5" w:rsidRPr="007866A8">
            <w:rPr>
              <w:noProof/>
              <w:lang w:val="el-GR"/>
              <w:rPrChange w:id="913" w:author="Στάθης Καπ" w:date="2023-03-07T06:10:00Z">
                <w:rPr>
                  <w:noProof/>
                </w:rPr>
              </w:rPrChange>
            </w:rPr>
            <w:t xml:space="preserve"> [12]</w:t>
          </w:r>
          <w:ins w:id="914" w:author="Στάθης Καπ" w:date="2023-03-01T04:41:00Z">
            <w:r w:rsidR="008F4724">
              <w:rPr>
                <w:lang w:val="el-GR"/>
              </w:rPr>
              <w:fldChar w:fldCharType="end"/>
            </w:r>
          </w:ins>
          <w:customXmlInsRangeStart w:id="915" w:author="Στάθης Καπ" w:date="2023-03-01T04:41:00Z"/>
        </w:sdtContent>
      </w:sdt>
      <w:customXmlInsRangeEnd w:id="915"/>
      <w:del w:id="91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17" w:author="Στάθης Καπ" w:date="2023-03-01T04:36:00Z">
        <w:r w:rsidR="008F4724">
          <w:t>et</w:t>
        </w:r>
        <w:r w:rsidR="008F4724" w:rsidRPr="008F4724">
          <w:rPr>
            <w:lang w:val="el-GR"/>
            <w:rPrChange w:id="918" w:author="Στάθης Καπ" w:date="2023-03-01T04:36:00Z">
              <w:rPr/>
            </w:rPrChange>
          </w:rPr>
          <w:t xml:space="preserve"> </w:t>
        </w:r>
      </w:ins>
      <w:ins w:id="919" w:author="Στάθης Καπ" w:date="2023-03-01T04:37:00Z">
        <w:r w:rsidR="008F4724">
          <w:t>al</w:t>
        </w:r>
      </w:ins>
      <w:ins w:id="920" w:author="Στάθης Καπ" w:date="2023-03-01T04:44:00Z">
        <w:r w:rsidR="00C52C7D" w:rsidRPr="00C52C7D">
          <w:rPr>
            <w:lang w:val="el-GR"/>
            <w:rPrChange w:id="921" w:author="Στάθης Καπ" w:date="2023-03-01T04:44:00Z">
              <w:rPr/>
            </w:rPrChange>
          </w:rPr>
          <w:t>.</w:t>
        </w:r>
      </w:ins>
      <w:ins w:id="922" w:author="Στάθης Καπ" w:date="2023-03-01T04:36:00Z">
        <w:r w:rsidR="008F4724" w:rsidRPr="008F4724">
          <w:rPr>
            <w:lang w:val="el-GR"/>
            <w:rPrChange w:id="923" w:author="Στάθης Καπ" w:date="2023-03-01T04:38:00Z">
              <w:rPr/>
            </w:rPrChange>
          </w:rPr>
          <w:t xml:space="preserve"> </w:t>
        </w:r>
      </w:ins>
      <w:del w:id="924" w:author="Στάθης Καπ" w:date="2023-03-01T04:36:00Z">
        <w:r w:rsidRPr="00DD6480" w:rsidDel="008F4724">
          <w:rPr>
            <w:lang w:val="el-GR"/>
          </w:rPr>
          <w:delText xml:space="preserve">κ.α. </w:delText>
        </w:r>
      </w:del>
      <w:r w:rsidRPr="00DD6480">
        <w:rPr>
          <w:lang w:val="el-GR"/>
        </w:rPr>
        <w:t>199</w:t>
      </w:r>
      <w:ins w:id="925" w:author="Στάθης Καπ" w:date="2023-03-01T04:37:00Z">
        <w:r w:rsidR="008F4724" w:rsidRPr="008F4724">
          <w:rPr>
            <w:lang w:val="el-GR"/>
            <w:rPrChange w:id="926" w:author="Στάθης Καπ" w:date="2023-03-01T04:38:00Z">
              <w:rPr/>
            </w:rPrChange>
          </w:rPr>
          <w:t>8</w:t>
        </w:r>
      </w:ins>
      <w:customXmlInsRangeStart w:id="927" w:author="Στάθης Καπ" w:date="2023-03-01T04:42:00Z"/>
      <w:sdt>
        <w:sdtPr>
          <w:rPr>
            <w:lang w:val="el-GR"/>
          </w:rPr>
          <w:id w:val="1688861214"/>
          <w:citation/>
        </w:sdtPr>
        <w:sdtEndPr/>
        <w:sdtContent>
          <w:customXmlInsRangeEnd w:id="927"/>
          <w:ins w:id="928" w:author="Στάθης Καπ" w:date="2023-03-01T04:42:00Z">
            <w:r w:rsidR="008F4724">
              <w:rPr>
                <w:lang w:val="el-GR"/>
              </w:rPr>
              <w:fldChar w:fldCharType="begin"/>
            </w:r>
            <w:r w:rsidR="008F4724" w:rsidRPr="008F4724">
              <w:rPr>
                <w:lang w:val="el-GR"/>
                <w:rPrChange w:id="929" w:author="Στάθης Καπ" w:date="2023-03-01T04:42:00Z">
                  <w:rPr/>
                </w:rPrChange>
              </w:rPr>
              <w:instrText xml:space="preserve"> </w:instrText>
            </w:r>
            <w:r w:rsidR="008F4724">
              <w:instrText>CITATION</w:instrText>
            </w:r>
            <w:r w:rsidR="008F4724" w:rsidRPr="008F4724">
              <w:rPr>
                <w:lang w:val="el-GR"/>
                <w:rPrChange w:id="930" w:author="Στάθης Καπ" w:date="2023-03-01T04:42:00Z">
                  <w:rPr/>
                </w:rPrChange>
              </w:rPr>
              <w:instrText xml:space="preserve"> </w:instrText>
            </w:r>
            <w:r w:rsidR="008F4724">
              <w:instrText>MGe</w:instrText>
            </w:r>
            <w:r w:rsidR="008F4724" w:rsidRPr="008F4724">
              <w:rPr>
                <w:lang w:val="el-GR"/>
                <w:rPrChange w:id="931" w:author="Στάθης Καπ" w:date="2023-03-01T04:42:00Z">
                  <w:rPr/>
                </w:rPrChange>
              </w:rPr>
              <w:instrText>98 \</w:instrText>
            </w:r>
            <w:r w:rsidR="008F4724">
              <w:instrText>l</w:instrText>
            </w:r>
            <w:r w:rsidR="008F4724" w:rsidRPr="008F4724">
              <w:rPr>
                <w:lang w:val="el-GR"/>
                <w:rPrChange w:id="932"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33" w:author="Στάθης Καπ" w:date="2023-03-01T04:42:00Z">
            <w:r w:rsidR="008F4724">
              <w:rPr>
                <w:lang w:val="el-GR"/>
              </w:rPr>
              <w:fldChar w:fldCharType="end"/>
            </w:r>
          </w:ins>
          <w:customXmlInsRangeStart w:id="934" w:author="Στάθης Καπ" w:date="2023-03-01T04:42:00Z"/>
        </w:sdtContent>
      </w:sdt>
      <w:customXmlInsRangeEnd w:id="934"/>
      <w:customXmlInsRangeStart w:id="935" w:author="Στάθης Καπ" w:date="2023-03-01T04:42:00Z"/>
      <w:sdt>
        <w:sdtPr>
          <w:rPr>
            <w:lang w:val="el-GR"/>
          </w:rPr>
          <w:id w:val="1196509233"/>
          <w:citation/>
        </w:sdtPr>
        <w:sdtEndPr/>
        <w:sdtContent>
          <w:customXmlInsRangeEnd w:id="935"/>
          <w:ins w:id="936" w:author="Στάθης Καπ" w:date="2023-03-01T04:42:00Z">
            <w:r w:rsidR="008F4724">
              <w:rPr>
                <w:lang w:val="el-GR"/>
              </w:rPr>
              <w:fldChar w:fldCharType="begin"/>
            </w:r>
            <w:r w:rsidR="008F4724" w:rsidRPr="008F4724">
              <w:rPr>
                <w:lang w:val="el-GR"/>
                <w:rPrChange w:id="937" w:author="Στάθης Καπ" w:date="2023-03-01T04:42:00Z">
                  <w:rPr/>
                </w:rPrChange>
              </w:rPr>
              <w:instrText xml:space="preserve"> </w:instrText>
            </w:r>
            <w:r w:rsidR="008F4724">
              <w:instrText>CITATION</w:instrText>
            </w:r>
            <w:r w:rsidR="008F4724" w:rsidRPr="008F4724">
              <w:rPr>
                <w:lang w:val="el-GR"/>
                <w:rPrChange w:id="938" w:author="Στάθης Καπ" w:date="2023-03-01T04:42:00Z">
                  <w:rPr/>
                </w:rPrChange>
              </w:rPr>
              <w:instrText xml:space="preserve"> </w:instrText>
            </w:r>
            <w:r w:rsidR="008F4724">
              <w:instrText>Mic</w:instrText>
            </w:r>
            <w:r w:rsidR="008F4724" w:rsidRPr="008F4724">
              <w:rPr>
                <w:lang w:val="el-GR"/>
                <w:rPrChange w:id="939" w:author="Στάθης Καπ" w:date="2023-03-01T04:42:00Z">
                  <w:rPr/>
                </w:rPrChange>
              </w:rPr>
              <w:instrText>98 \</w:instrText>
            </w:r>
            <w:r w:rsidR="008F4724">
              <w:instrText>l</w:instrText>
            </w:r>
            <w:r w:rsidR="008F4724" w:rsidRPr="008F4724">
              <w:rPr>
                <w:lang w:val="el-GR"/>
                <w:rPrChange w:id="940"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41" w:author="Στάθης Καπ" w:date="2023-03-01T04:42:00Z">
            <w:r w:rsidR="008F4724">
              <w:rPr>
                <w:lang w:val="el-GR"/>
              </w:rPr>
              <w:fldChar w:fldCharType="end"/>
            </w:r>
          </w:ins>
          <w:customXmlInsRangeStart w:id="942" w:author="Στάθης Καπ" w:date="2023-03-01T04:42:00Z"/>
        </w:sdtContent>
      </w:sdt>
      <w:customXmlInsRangeEnd w:id="942"/>
      <w:ins w:id="943" w:author="Στάθης Καπ" w:date="2023-03-01T04:37:00Z">
        <w:r w:rsidR="008F4724" w:rsidRPr="008F4724">
          <w:rPr>
            <w:lang w:val="el-GR"/>
            <w:rPrChange w:id="944" w:author="Στάθης Καπ" w:date="2023-03-01T04:38:00Z">
              <w:rPr/>
            </w:rPrChange>
          </w:rPr>
          <w:t>)</w:t>
        </w:r>
      </w:ins>
      <w:del w:id="945" w:author="Στάθης Καπ" w:date="2023-03-01T04:36:00Z">
        <w:r w:rsidRPr="00DD6480" w:rsidDel="008F4724">
          <w:rPr>
            <w:lang w:val="el-GR"/>
          </w:rPr>
          <w:delText>8</w:delText>
        </w:r>
        <w:r w:rsidRPr="0070497F" w:rsidDel="008F4724">
          <w:rPr>
            <w:highlight w:val="yellow"/>
            <w:lang w:val="el-GR"/>
            <w:rPrChange w:id="946" w:author="Charalampos Konstantopoulos" w:date="2023-02-01T06:01:00Z">
              <w:rPr>
                <w:lang w:val="el-GR"/>
              </w:rPr>
            </w:rPrChange>
          </w:rPr>
          <w:delText>)[;, ;].</w:delText>
        </w:r>
      </w:del>
      <w:del w:id="947" w:author="Στάθης Καπ" w:date="2023-02-28T18:09:00Z">
        <w:r w:rsidRPr="00DD6480" w:rsidDel="00B865CA">
          <w:rPr>
            <w:lang w:val="el-GR"/>
          </w:rPr>
          <w:delText xml:space="preserve"> </w:delText>
        </w:r>
        <w:commentRangeStart w:id="948"/>
        <w:r w:rsidR="000A363C" w:rsidDel="00B865CA">
          <w:rPr>
            <w:lang w:val="el-GR"/>
          </w:rPr>
          <w:delText>Αποτελεί</w:delText>
        </w:r>
        <w:r w:rsidRPr="00AF58C6" w:rsidDel="00B865CA">
          <w:rPr>
            <w:lang w:val="el-GR"/>
            <w:rPrChange w:id="94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5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5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52" w:author="Στάθης Καπ" w:date="2023-03-01T00:58:00Z">
              <w:rPr/>
            </w:rPrChange>
          </w:rPr>
          <w:delText xml:space="preserve"> </w:delText>
        </w:r>
        <w:r w:rsidDel="00B865CA">
          <w:delText>OP</w:delText>
        </w:r>
        <w:commentRangeEnd w:id="948"/>
        <w:r w:rsidR="0070497F" w:rsidDel="00B865CA">
          <w:rPr>
            <w:rStyle w:val="CommentReference"/>
          </w:rPr>
          <w:commentReference w:id="948"/>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53" w:author="Στάθης Καπ" w:date="2023-03-01T04:44:00Z">
        <w:r w:rsidR="00C52C7D">
          <w:t>et</w:t>
        </w:r>
        <w:r w:rsidR="00C52C7D" w:rsidRPr="00C52C7D">
          <w:rPr>
            <w:lang w:val="el-GR"/>
            <w:rPrChange w:id="954" w:author="Στάθης Καπ" w:date="2023-03-01T04:44:00Z">
              <w:rPr/>
            </w:rPrChange>
          </w:rPr>
          <w:t xml:space="preserve"> </w:t>
        </w:r>
        <w:r w:rsidR="00C52C7D">
          <w:t>al</w:t>
        </w:r>
        <w:r w:rsidR="00C52C7D" w:rsidRPr="00C52C7D">
          <w:rPr>
            <w:lang w:val="el-GR"/>
            <w:rPrChange w:id="955" w:author="Στάθης Καπ" w:date="2023-03-01T04:44:00Z">
              <w:rPr/>
            </w:rPrChange>
          </w:rPr>
          <w:t>.</w:t>
        </w:r>
      </w:ins>
      <w:del w:id="956" w:author="Στάθης Καπ" w:date="2023-03-01T04:44:00Z">
        <w:r w:rsidRPr="00DD6480" w:rsidDel="00C52C7D">
          <w:rPr>
            <w:lang w:val="el-GR"/>
          </w:rPr>
          <w:delText>κ.α.</w:delText>
        </w:r>
      </w:del>
      <w:r w:rsidRPr="00DD6480">
        <w:rPr>
          <w:lang w:val="el-GR"/>
        </w:rPr>
        <w:t xml:space="preserve"> (1987)</w:t>
      </w:r>
      <w:customXmlInsRangeStart w:id="957" w:author="Στάθης Καπ" w:date="2023-03-01T04:45:00Z"/>
      <w:sdt>
        <w:sdtPr>
          <w:rPr>
            <w:lang w:val="el-GR"/>
          </w:rPr>
          <w:id w:val="99150930"/>
          <w:citation/>
        </w:sdtPr>
        <w:sdtEndPr/>
        <w:sdtContent>
          <w:customXmlInsRangeEnd w:id="957"/>
          <w:ins w:id="958" w:author="Στάθης Καπ" w:date="2023-03-01T04:45:00Z">
            <w:r w:rsidR="00777283">
              <w:rPr>
                <w:lang w:val="el-GR"/>
              </w:rPr>
              <w:fldChar w:fldCharType="begin"/>
            </w:r>
            <w:r w:rsidR="00777283" w:rsidRPr="00777283">
              <w:rPr>
                <w:lang w:val="el-GR"/>
                <w:rPrChange w:id="959" w:author="Στάθης Καπ" w:date="2023-03-01T04:45:00Z">
                  <w:rPr/>
                </w:rPrChange>
              </w:rPr>
              <w:instrText xml:space="preserve"> </w:instrText>
            </w:r>
            <w:r w:rsidR="00777283">
              <w:instrText>CITATION</w:instrText>
            </w:r>
            <w:r w:rsidR="00777283" w:rsidRPr="00777283">
              <w:rPr>
                <w:lang w:val="el-GR"/>
                <w:rPrChange w:id="960" w:author="Στάθης Καπ" w:date="2023-03-01T04:45:00Z">
                  <w:rPr/>
                </w:rPrChange>
              </w:rPr>
              <w:instrText xml:space="preserve"> </w:instrText>
            </w:r>
            <w:r w:rsidR="00777283">
              <w:instrText>Bru</w:instrText>
            </w:r>
            <w:r w:rsidR="00777283" w:rsidRPr="00777283">
              <w:rPr>
                <w:lang w:val="el-GR"/>
                <w:rPrChange w:id="961" w:author="Στάθης Καπ" w:date="2023-03-01T04:45:00Z">
                  <w:rPr/>
                </w:rPrChange>
              </w:rPr>
              <w:instrText>87 \</w:instrText>
            </w:r>
            <w:r w:rsidR="00777283">
              <w:instrText>l</w:instrText>
            </w:r>
            <w:r w:rsidR="00777283" w:rsidRPr="00777283">
              <w:rPr>
                <w:lang w:val="el-GR"/>
                <w:rPrChange w:id="962" w:author="Στάθης Καπ" w:date="2023-03-01T04:45:00Z">
                  <w:rPr/>
                </w:rPrChange>
              </w:rPr>
              <w:instrText xml:space="preserve"> 1033 </w:instrText>
            </w:r>
          </w:ins>
          <w:r w:rsidR="00777283">
            <w:rPr>
              <w:lang w:val="el-GR"/>
            </w:rPr>
            <w:fldChar w:fldCharType="separate"/>
          </w:r>
          <w:r w:rsidR="004B7EF5" w:rsidRPr="007866A8">
            <w:rPr>
              <w:noProof/>
              <w:lang w:val="el-GR"/>
              <w:rPrChange w:id="963" w:author="Στάθης Καπ" w:date="2023-03-07T06:11:00Z">
                <w:rPr>
                  <w:noProof/>
                </w:rPr>
              </w:rPrChange>
            </w:rPr>
            <w:t xml:space="preserve"> [15]</w:t>
          </w:r>
          <w:ins w:id="964" w:author="Στάθης Καπ" w:date="2023-03-01T04:45:00Z">
            <w:r w:rsidR="00777283">
              <w:rPr>
                <w:lang w:val="el-GR"/>
              </w:rPr>
              <w:fldChar w:fldCharType="end"/>
            </w:r>
          </w:ins>
          <w:customXmlInsRangeStart w:id="965" w:author="Στάθης Καπ" w:date="2023-03-01T04:45:00Z"/>
        </w:sdtContent>
      </w:sdt>
      <w:customXmlInsRangeEnd w:id="965"/>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66" w:author="Στάθης Καπ" w:date="2023-03-01T04:46:00Z"/>
      <w:sdt>
        <w:sdtPr>
          <w:rPr>
            <w:lang w:val="el-GR"/>
          </w:rPr>
          <w:id w:val="-2066320110"/>
          <w:citation/>
        </w:sdtPr>
        <w:sdtEndPr/>
        <w:sdtContent>
          <w:customXmlInsRangeEnd w:id="966"/>
          <w:ins w:id="967" w:author="Στάθης Καπ" w:date="2023-03-01T04:46:00Z">
            <w:r w:rsidR="00777283">
              <w:rPr>
                <w:lang w:val="el-GR"/>
              </w:rPr>
              <w:fldChar w:fldCharType="begin"/>
            </w:r>
            <w:r w:rsidR="00777283" w:rsidRPr="00777283">
              <w:rPr>
                <w:lang w:val="el-GR"/>
                <w:rPrChange w:id="968" w:author="Στάθης Καπ" w:date="2023-03-01T04:46:00Z">
                  <w:rPr/>
                </w:rPrChange>
              </w:rPr>
              <w:instrText xml:space="preserve"> </w:instrText>
            </w:r>
            <w:r w:rsidR="00777283">
              <w:instrText>CITATION</w:instrText>
            </w:r>
            <w:r w:rsidR="00777283" w:rsidRPr="00777283">
              <w:rPr>
                <w:lang w:val="el-GR"/>
                <w:rPrChange w:id="969" w:author="Στάθης Καπ" w:date="2023-03-01T04:46:00Z">
                  <w:rPr/>
                </w:rPrChange>
              </w:rPr>
              <w:instrText xml:space="preserve"> </w:instrText>
            </w:r>
            <w:r w:rsidR="00777283">
              <w:instrText>Gil</w:instrText>
            </w:r>
            <w:r w:rsidR="00777283" w:rsidRPr="00777283">
              <w:rPr>
                <w:lang w:val="el-GR"/>
                <w:rPrChange w:id="970" w:author="Στάθης Καπ" w:date="2023-03-01T04:46:00Z">
                  <w:rPr/>
                </w:rPrChange>
              </w:rPr>
              <w:instrText>90 \</w:instrText>
            </w:r>
            <w:r w:rsidR="00777283">
              <w:instrText>l</w:instrText>
            </w:r>
            <w:r w:rsidR="00777283" w:rsidRPr="00777283">
              <w:rPr>
                <w:lang w:val="el-GR"/>
                <w:rPrChange w:id="971" w:author="Στάθης Καπ" w:date="2023-03-01T04:46:00Z">
                  <w:rPr/>
                </w:rPrChange>
              </w:rPr>
              <w:instrText xml:space="preserve"> 1033 </w:instrText>
            </w:r>
          </w:ins>
          <w:r w:rsidR="00777283">
            <w:rPr>
              <w:lang w:val="el-GR"/>
            </w:rPr>
            <w:fldChar w:fldCharType="separate"/>
          </w:r>
          <w:r w:rsidR="004B7EF5" w:rsidRPr="007866A8">
            <w:rPr>
              <w:noProof/>
              <w:lang w:val="el-GR"/>
              <w:rPrChange w:id="972" w:author="Στάθης Καπ" w:date="2023-03-07T06:11:00Z">
                <w:rPr>
                  <w:noProof/>
                </w:rPr>
              </w:rPrChange>
            </w:rPr>
            <w:t xml:space="preserve"> [2]</w:t>
          </w:r>
          <w:ins w:id="973" w:author="Στάθης Καπ" w:date="2023-03-01T04:46:00Z">
            <w:r w:rsidR="00777283">
              <w:rPr>
                <w:lang w:val="el-GR"/>
              </w:rPr>
              <w:fldChar w:fldCharType="end"/>
            </w:r>
          </w:ins>
          <w:customXmlInsRangeStart w:id="974" w:author="Στάθης Καπ" w:date="2023-03-01T04:46:00Z"/>
        </w:sdtContent>
      </w:sdt>
      <w:customXmlInsRangeEnd w:id="974"/>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75" w:author="Στάθης Καπ" w:date="2023-03-01T04:46:00Z">
        <w:r w:rsidR="00777283">
          <w:t>et</w:t>
        </w:r>
        <w:r w:rsidR="00777283" w:rsidRPr="00777283">
          <w:rPr>
            <w:lang w:val="el-GR"/>
            <w:rPrChange w:id="976" w:author="Στάθης Καπ" w:date="2023-03-01T04:46:00Z">
              <w:rPr/>
            </w:rPrChange>
          </w:rPr>
          <w:t xml:space="preserve"> </w:t>
        </w:r>
        <w:r w:rsidR="00777283">
          <w:t>al</w:t>
        </w:r>
        <w:r w:rsidR="00777283" w:rsidRPr="00777283">
          <w:rPr>
            <w:lang w:val="el-GR"/>
            <w:rPrChange w:id="977" w:author="Στάθης Καπ" w:date="2023-03-01T04:46:00Z">
              <w:rPr/>
            </w:rPrChange>
          </w:rPr>
          <w:t>.</w:t>
        </w:r>
      </w:ins>
      <w:del w:id="978" w:author="Στάθης Καπ" w:date="2023-03-01T04:46:00Z">
        <w:r w:rsidRPr="00DD6480" w:rsidDel="00777283">
          <w:rPr>
            <w:lang w:val="el-GR"/>
          </w:rPr>
          <w:delText>κ.α.</w:delText>
        </w:r>
      </w:del>
      <w:r w:rsidRPr="00DD6480">
        <w:rPr>
          <w:lang w:val="el-GR"/>
        </w:rPr>
        <w:t xml:space="preserve"> </w:t>
      </w:r>
      <w:r w:rsidRPr="00777283">
        <w:rPr>
          <w:rPrChange w:id="979" w:author="Στάθης Καπ" w:date="2023-03-01T04:46:00Z">
            <w:rPr>
              <w:lang w:val="el-GR"/>
            </w:rPr>
          </w:rPrChange>
        </w:rPr>
        <w:t>(1998)</w:t>
      </w:r>
      <w:customXmlInsRangeStart w:id="980" w:author="Στάθης Καπ" w:date="2023-03-01T04:51:00Z"/>
      <w:sdt>
        <w:sdtPr>
          <w:id w:val="2089963122"/>
          <w:citation/>
        </w:sdtPr>
        <w:sdtEndPr/>
        <w:sdtContent>
          <w:customXmlInsRangeEnd w:id="980"/>
          <w:ins w:id="981"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82" w:author="Στάθης Καπ" w:date="2023-03-01T04:51:00Z">
            <w:r w:rsidR="002B26C8">
              <w:fldChar w:fldCharType="end"/>
            </w:r>
          </w:ins>
          <w:customXmlInsRangeStart w:id="983" w:author="Στάθης Καπ" w:date="2023-03-01T04:51:00Z"/>
        </w:sdtContent>
      </w:sdt>
      <w:customXmlInsRangeEnd w:id="983"/>
      <w:r w:rsidRPr="00777283">
        <w:rPr>
          <w:rPrChange w:id="984" w:author="Στάθης Καπ" w:date="2023-03-01T04:46:00Z">
            <w:rPr>
              <w:lang w:val="el-GR"/>
            </w:rPr>
          </w:rPrChange>
        </w:rPr>
        <w:t>,</w:t>
      </w:r>
      <w:r w:rsidR="00C70596" w:rsidRPr="00777283">
        <w:rPr>
          <w:rPrChange w:id="985" w:author="Στάθης Καπ" w:date="2023-03-01T04:46:00Z">
            <w:rPr>
              <w:lang w:val="el-GR"/>
            </w:rPr>
          </w:rPrChange>
        </w:rPr>
        <w:t xml:space="preserve"> </w:t>
      </w:r>
      <w:r>
        <w:t>Fischetti</w:t>
      </w:r>
      <w:r w:rsidRPr="00777283">
        <w:rPr>
          <w:rPrChange w:id="986" w:author="Στάθης Καπ" w:date="2023-03-01T04:46:00Z">
            <w:rPr>
              <w:lang w:val="el-GR"/>
            </w:rPr>
          </w:rPrChange>
        </w:rPr>
        <w:t xml:space="preserve"> </w:t>
      </w:r>
      <w:ins w:id="987" w:author="Στάθης Καπ" w:date="2023-03-01T04:46:00Z">
        <w:r w:rsidR="00777283">
          <w:t>et al.</w:t>
        </w:r>
      </w:ins>
      <w:del w:id="988" w:author="Στάθης Καπ" w:date="2023-03-01T04:46:00Z">
        <w:r w:rsidRPr="00DD6480" w:rsidDel="00777283">
          <w:rPr>
            <w:lang w:val="el-GR"/>
          </w:rPr>
          <w:delText>κ</w:delText>
        </w:r>
        <w:r w:rsidRPr="00777283" w:rsidDel="00777283">
          <w:rPr>
            <w:rPrChange w:id="989" w:author="Στάθης Καπ" w:date="2023-03-01T04:46:00Z">
              <w:rPr>
                <w:lang w:val="el-GR"/>
              </w:rPr>
            </w:rPrChange>
          </w:rPr>
          <w:delText>.</w:delText>
        </w:r>
        <w:r w:rsidRPr="00DD6480" w:rsidDel="00777283">
          <w:rPr>
            <w:lang w:val="el-GR"/>
          </w:rPr>
          <w:delText>α</w:delText>
        </w:r>
        <w:r w:rsidRPr="00777283" w:rsidDel="00777283">
          <w:rPr>
            <w:rPrChange w:id="990" w:author="Στάθης Καπ" w:date="2023-03-01T04:46:00Z">
              <w:rPr>
                <w:lang w:val="el-GR"/>
              </w:rPr>
            </w:rPrChange>
          </w:rPr>
          <w:delText>.</w:delText>
        </w:r>
      </w:del>
      <w:r w:rsidRPr="00777283">
        <w:rPr>
          <w:rPrChange w:id="991" w:author="Στάθης Καπ" w:date="2023-03-01T04:46:00Z">
            <w:rPr>
              <w:lang w:val="el-GR"/>
            </w:rPr>
          </w:rPrChange>
        </w:rPr>
        <w:t xml:space="preserve"> (1998)</w:t>
      </w:r>
      <w:customXmlInsRangeStart w:id="992" w:author="Στάθης Καπ" w:date="2023-03-01T04:52:00Z"/>
      <w:sdt>
        <w:sdtPr>
          <w:id w:val="-1843158906"/>
          <w:citation/>
        </w:sdtPr>
        <w:sdtEndPr/>
        <w:sdtContent>
          <w:customXmlInsRangeEnd w:id="992"/>
          <w:ins w:id="993"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94" w:author="Στάθης Καπ" w:date="2023-03-01T04:52:00Z">
            <w:r w:rsidR="002B26C8">
              <w:fldChar w:fldCharType="end"/>
            </w:r>
          </w:ins>
          <w:customXmlInsRangeStart w:id="995" w:author="Στάθης Καπ" w:date="2023-03-01T04:52:00Z"/>
        </w:sdtContent>
      </w:sdt>
      <w:customXmlInsRangeEnd w:id="995"/>
      <w:r w:rsidRPr="00777283">
        <w:rPr>
          <w:rPrChange w:id="996" w:author="Στάθης Καπ" w:date="2023-03-01T04:46:00Z">
            <w:rPr>
              <w:lang w:val="el-GR"/>
            </w:rPr>
          </w:rPrChange>
        </w:rPr>
        <w:t xml:space="preserve"> </w:t>
      </w:r>
      <w:r w:rsidRPr="00DD6480">
        <w:rPr>
          <w:lang w:val="el-GR"/>
        </w:rPr>
        <w:t>και</w:t>
      </w:r>
      <w:r w:rsidRPr="00777283">
        <w:rPr>
          <w:rPrChange w:id="997" w:author="Στάθης Καπ" w:date="2023-03-01T04:46:00Z">
            <w:rPr>
              <w:lang w:val="el-GR"/>
            </w:rPr>
          </w:rPrChange>
        </w:rPr>
        <w:t xml:space="preserve"> </w:t>
      </w:r>
      <w:r>
        <w:t>branch</w:t>
      </w:r>
      <w:r w:rsidRPr="00777283">
        <w:rPr>
          <w:rPrChange w:id="998" w:author="Στάθης Καπ" w:date="2023-03-01T04:46:00Z">
            <w:rPr>
              <w:lang w:val="el-GR"/>
            </w:rPr>
          </w:rPrChange>
        </w:rPr>
        <w:t>-</w:t>
      </w:r>
      <w:r>
        <w:t>and</w:t>
      </w:r>
      <w:r w:rsidRPr="00777283">
        <w:rPr>
          <w:rPrChange w:id="999" w:author="Στάθης Καπ" w:date="2023-03-01T04:46:00Z">
            <w:rPr>
              <w:lang w:val="el-GR"/>
            </w:rPr>
          </w:rPrChange>
        </w:rPr>
        <w:t>-</w:t>
      </w:r>
      <w:r>
        <w:t>bound</w:t>
      </w:r>
      <w:r w:rsidRPr="00777283">
        <w:rPr>
          <w:rPrChange w:id="1000" w:author="Στάθης Καπ" w:date="2023-03-01T04:46:00Z">
            <w:rPr>
              <w:lang w:val="el-GR"/>
            </w:rPr>
          </w:rPrChange>
        </w:rPr>
        <w:t xml:space="preserve"> </w:t>
      </w:r>
      <w:r>
        <w:t>Laporte</w:t>
      </w:r>
      <w:r w:rsidRPr="00777283">
        <w:rPr>
          <w:rPrChange w:id="1001" w:author="Στάθης Καπ" w:date="2023-03-01T04:46:00Z">
            <w:rPr>
              <w:lang w:val="el-GR"/>
            </w:rPr>
          </w:rPrChange>
        </w:rPr>
        <w:t xml:space="preserve"> </w:t>
      </w:r>
      <w:r>
        <w:t>and</w:t>
      </w:r>
      <w:r w:rsidRPr="00777283">
        <w:rPr>
          <w:rPrChange w:id="1002" w:author="Στάθης Καπ" w:date="2023-03-01T04:46:00Z">
            <w:rPr>
              <w:lang w:val="el-GR"/>
            </w:rPr>
          </w:rPrChange>
        </w:rPr>
        <w:t xml:space="preserve"> </w:t>
      </w:r>
      <w:r>
        <w:t>Martello</w:t>
      </w:r>
      <w:r w:rsidRPr="00777283">
        <w:rPr>
          <w:rPrChange w:id="1003" w:author="Στάθης Καπ" w:date="2023-03-01T04:46:00Z">
            <w:rPr>
              <w:lang w:val="el-GR"/>
            </w:rPr>
          </w:rPrChange>
        </w:rPr>
        <w:t xml:space="preserve"> (1990)</w:t>
      </w:r>
      <w:customXmlInsRangeStart w:id="1004" w:author="Στάθης Καπ" w:date="2023-03-01T04:52:00Z"/>
      <w:sdt>
        <w:sdtPr>
          <w:id w:val="-214885016"/>
          <w:citation/>
        </w:sdtPr>
        <w:sdtEndPr/>
        <w:sdtContent>
          <w:customXmlInsRangeEnd w:id="1004"/>
          <w:ins w:id="1005"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1006" w:author="Στάθης Καπ" w:date="2023-03-01T04:52:00Z">
            <w:r w:rsidR="002B26C8">
              <w:fldChar w:fldCharType="end"/>
            </w:r>
          </w:ins>
          <w:customXmlInsRangeStart w:id="1007" w:author="Στάθης Καπ" w:date="2023-03-01T04:52:00Z"/>
        </w:sdtContent>
      </w:sdt>
      <w:customXmlInsRangeEnd w:id="1007"/>
      <w:r w:rsidRPr="00777283">
        <w:rPr>
          <w:rPrChange w:id="1008" w:author="Στάθης Καπ" w:date="2023-03-01T04:46:00Z">
            <w:rPr>
              <w:lang w:val="el-GR"/>
            </w:rPr>
          </w:rPrChange>
        </w:rPr>
        <w:t xml:space="preserve">, </w:t>
      </w:r>
      <w:r>
        <w:t>Ramesh</w:t>
      </w:r>
      <w:r w:rsidRPr="00777283">
        <w:rPr>
          <w:rPrChange w:id="1009" w:author="Στάθης Καπ" w:date="2023-03-01T04:46:00Z">
            <w:rPr>
              <w:lang w:val="el-GR"/>
            </w:rPr>
          </w:rPrChange>
        </w:rPr>
        <w:t xml:space="preserve"> </w:t>
      </w:r>
      <w:ins w:id="1010" w:author="Στάθης Καπ" w:date="2023-03-01T04:47:00Z">
        <w:r w:rsidR="00777283">
          <w:t>et al.</w:t>
        </w:r>
      </w:ins>
      <w:del w:id="1011" w:author="Στάθης Καπ" w:date="2023-03-01T04:47:00Z">
        <w:r w:rsidRPr="00DD6480" w:rsidDel="00777283">
          <w:rPr>
            <w:lang w:val="el-GR"/>
          </w:rPr>
          <w:delText>κ</w:delText>
        </w:r>
        <w:r w:rsidRPr="00777283" w:rsidDel="00777283">
          <w:rPr>
            <w:rPrChange w:id="1012" w:author="Στάθης Καπ" w:date="2023-03-01T04:46:00Z">
              <w:rPr>
                <w:lang w:val="el-GR"/>
              </w:rPr>
            </w:rPrChange>
          </w:rPr>
          <w:delText>.</w:delText>
        </w:r>
        <w:r w:rsidRPr="00DD6480" w:rsidDel="00777283">
          <w:rPr>
            <w:lang w:val="el-GR"/>
          </w:rPr>
          <w:delText>α</w:delText>
        </w:r>
      </w:del>
      <w:del w:id="1013" w:author="Στάθης Καπ" w:date="2023-03-01T04:46:00Z">
        <w:r w:rsidRPr="00777283" w:rsidDel="00777283">
          <w:rPr>
            <w:rPrChange w:id="1014" w:author="Στάθης Καπ" w:date="2023-03-01T04:46:00Z">
              <w:rPr>
                <w:lang w:val="el-GR"/>
              </w:rPr>
            </w:rPrChange>
          </w:rPr>
          <w:delText>.</w:delText>
        </w:r>
      </w:del>
      <w:r w:rsidRPr="00777283">
        <w:rPr>
          <w:rPrChange w:id="1015" w:author="Στάθης Καπ" w:date="2023-03-01T04:46:00Z">
            <w:rPr>
              <w:lang w:val="el-GR"/>
            </w:rPr>
          </w:rPrChange>
        </w:rPr>
        <w:t xml:space="preserve"> </w:t>
      </w:r>
      <w:r w:rsidRPr="007535A9">
        <w:rPr>
          <w:lang w:val="el-GR"/>
        </w:rPr>
        <w:t>(1992)</w:t>
      </w:r>
      <w:customXmlInsRangeStart w:id="1016" w:author="Στάθης Καπ" w:date="2023-03-01T04:53:00Z"/>
      <w:sdt>
        <w:sdtPr>
          <w:id w:val="165986000"/>
          <w:citation/>
        </w:sdtPr>
        <w:sdtEndPr/>
        <w:sdtContent>
          <w:customXmlInsRangeEnd w:id="1016"/>
          <w:ins w:id="1017" w:author="Στάθης Καπ" w:date="2023-03-01T04:53:00Z">
            <w:r w:rsidR="002B26C8">
              <w:fldChar w:fldCharType="begin"/>
            </w:r>
            <w:r w:rsidR="002B26C8" w:rsidRPr="007535A9">
              <w:rPr>
                <w:lang w:val="el-GR"/>
                <w:rPrChange w:id="1018" w:author="Στάθης Καπ" w:date="2023-03-01T05:55:00Z">
                  <w:rPr/>
                </w:rPrChange>
              </w:rPr>
              <w:instrText xml:space="preserve"> </w:instrText>
            </w:r>
            <w:r w:rsidR="002B26C8">
              <w:instrText>CITATION</w:instrText>
            </w:r>
            <w:r w:rsidR="002B26C8" w:rsidRPr="007535A9">
              <w:rPr>
                <w:lang w:val="el-GR"/>
                <w:rPrChange w:id="1019" w:author="Στάθης Καπ" w:date="2023-03-01T05:55:00Z">
                  <w:rPr/>
                </w:rPrChange>
              </w:rPr>
              <w:instrText xml:space="preserve"> </w:instrText>
            </w:r>
            <w:r w:rsidR="002B26C8">
              <w:instrText>Ram</w:instrText>
            </w:r>
            <w:r w:rsidR="002B26C8" w:rsidRPr="007535A9">
              <w:rPr>
                <w:lang w:val="el-GR"/>
                <w:rPrChange w:id="1020" w:author="Στάθης Καπ" w:date="2023-03-01T05:55:00Z">
                  <w:rPr/>
                </w:rPrChange>
              </w:rPr>
              <w:instrText>92 \</w:instrText>
            </w:r>
            <w:r w:rsidR="002B26C8">
              <w:instrText>l</w:instrText>
            </w:r>
            <w:r w:rsidR="002B26C8" w:rsidRPr="007535A9">
              <w:rPr>
                <w:lang w:val="el-GR"/>
                <w:rPrChange w:id="1021" w:author="Στάθης Καπ" w:date="2023-03-01T05:55:00Z">
                  <w:rPr/>
                </w:rPrChange>
              </w:rPr>
              <w:instrText xml:space="preserve"> 1033 </w:instrText>
            </w:r>
          </w:ins>
          <w:r w:rsidR="002B26C8">
            <w:fldChar w:fldCharType="separate"/>
          </w:r>
          <w:r w:rsidR="004B7EF5" w:rsidRPr="00C73CE3">
            <w:rPr>
              <w:noProof/>
              <w:lang w:val="el-GR"/>
              <w:rPrChange w:id="1022" w:author="Στάθης Καπ" w:date="2023-03-07T16:58:00Z">
                <w:rPr>
                  <w:noProof/>
                </w:rPr>
              </w:rPrChange>
            </w:rPr>
            <w:t xml:space="preserve"> [17]</w:t>
          </w:r>
          <w:ins w:id="1023" w:author="Στάθης Καπ" w:date="2023-03-01T04:53:00Z">
            <w:r w:rsidR="002B26C8">
              <w:fldChar w:fldCharType="end"/>
            </w:r>
          </w:ins>
          <w:customXmlInsRangeStart w:id="1024" w:author="Στάθης Καπ" w:date="2023-03-01T04:53:00Z"/>
        </w:sdtContent>
      </w:sdt>
      <w:customXmlInsRangeEnd w:id="1024"/>
      <w:r w:rsidRPr="007535A9">
        <w:rPr>
          <w:lang w:val="el-GR"/>
        </w:rPr>
        <w:t xml:space="preserve">. </w:t>
      </w:r>
      <w:r w:rsidRPr="00DD6480">
        <w:rPr>
          <w:lang w:val="el-GR"/>
        </w:rPr>
        <w:t xml:space="preserve">Πολλοί από τους </w:t>
      </w:r>
      <w:r w:rsidRPr="00DD6480">
        <w:rPr>
          <w:lang w:val="el-GR"/>
        </w:rPr>
        <w:lastRenderedPageBreak/>
        <w:t>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25" w:author="Στάθης Καπ" w:date="2023-03-01T04:54:00Z"/>
      <w:sdt>
        <w:sdtPr>
          <w:rPr>
            <w:lang w:val="el-GR"/>
          </w:rPr>
          <w:id w:val="-1731067859"/>
          <w:citation/>
        </w:sdtPr>
        <w:sdtEndPr/>
        <w:sdtContent>
          <w:customXmlInsRangeEnd w:id="1025"/>
          <w:ins w:id="1026" w:author="Στάθης Καπ" w:date="2023-03-01T04:54:00Z">
            <w:r w:rsidR="002B26C8">
              <w:rPr>
                <w:lang w:val="el-GR"/>
              </w:rPr>
              <w:fldChar w:fldCharType="begin"/>
            </w:r>
            <w:r w:rsidR="002B26C8" w:rsidRPr="002B26C8">
              <w:rPr>
                <w:lang w:val="el-GR"/>
                <w:rPrChange w:id="1027" w:author="Στάθης Καπ" w:date="2023-03-01T04:54:00Z">
                  <w:rPr/>
                </w:rPrChange>
              </w:rPr>
              <w:instrText xml:space="preserve"> </w:instrText>
            </w:r>
            <w:r w:rsidR="002B26C8">
              <w:instrText>CITATION</w:instrText>
            </w:r>
            <w:r w:rsidR="002B26C8" w:rsidRPr="002B26C8">
              <w:rPr>
                <w:lang w:val="el-GR"/>
                <w:rPrChange w:id="1028" w:author="Στάθης Καπ" w:date="2023-03-01T04:54:00Z">
                  <w:rPr/>
                </w:rPrChange>
              </w:rPr>
              <w:instrText xml:space="preserve"> </w:instrText>
            </w:r>
            <w:r w:rsidR="002B26C8">
              <w:instrText>TTs</w:instrText>
            </w:r>
            <w:r w:rsidR="002B26C8" w:rsidRPr="002B26C8">
              <w:rPr>
                <w:lang w:val="el-GR"/>
                <w:rPrChange w:id="1029" w:author="Στάθης Καπ" w:date="2023-03-01T04:54:00Z">
                  <w:rPr/>
                </w:rPrChange>
              </w:rPr>
              <w:instrText>84 \</w:instrText>
            </w:r>
            <w:r w:rsidR="002B26C8">
              <w:instrText>l</w:instrText>
            </w:r>
            <w:r w:rsidR="002B26C8" w:rsidRPr="002B26C8">
              <w:rPr>
                <w:lang w:val="el-GR"/>
                <w:rPrChange w:id="1030" w:author="Στάθης Καπ" w:date="2023-03-01T04:54:00Z">
                  <w:rPr/>
                </w:rPrChange>
              </w:rPr>
              <w:instrText xml:space="preserve"> 1033 </w:instrText>
            </w:r>
          </w:ins>
          <w:r w:rsidR="002B26C8">
            <w:rPr>
              <w:lang w:val="el-GR"/>
            </w:rPr>
            <w:fldChar w:fldCharType="separate"/>
          </w:r>
          <w:r w:rsidR="004B7EF5" w:rsidRPr="007866A8">
            <w:rPr>
              <w:noProof/>
              <w:lang w:val="el-GR"/>
              <w:rPrChange w:id="1031" w:author="Στάθης Καπ" w:date="2023-03-07T06:11:00Z">
                <w:rPr>
                  <w:noProof/>
                </w:rPr>
              </w:rPrChange>
            </w:rPr>
            <w:t xml:space="preserve"> [1]</w:t>
          </w:r>
          <w:ins w:id="1032" w:author="Στάθης Καπ" w:date="2023-03-01T04:54:00Z">
            <w:r w:rsidR="002B26C8">
              <w:rPr>
                <w:lang w:val="el-GR"/>
              </w:rPr>
              <w:fldChar w:fldCharType="end"/>
            </w:r>
          </w:ins>
          <w:customXmlInsRangeStart w:id="1033" w:author="Στάθης Καπ" w:date="2023-03-01T04:54:00Z"/>
        </w:sdtContent>
      </w:sdt>
      <w:customXmlInsRangeEnd w:id="1033"/>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34"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35" w:author="Στάθης Καπ" w:date="2023-03-01T04:55:00Z"/>
      <w:sdt>
        <w:sdtPr>
          <w:rPr>
            <w:lang w:val="el-GR"/>
          </w:rPr>
          <w:id w:val="-2124379089"/>
          <w:citation/>
        </w:sdtPr>
        <w:sdtEndPr/>
        <w:sdtContent>
          <w:customXmlInsRangeEnd w:id="1035"/>
          <w:ins w:id="1036" w:author="Στάθης Καπ" w:date="2023-03-01T04:55:00Z">
            <w:r w:rsidR="00C93CCD">
              <w:rPr>
                <w:lang w:val="el-GR"/>
              </w:rPr>
              <w:fldChar w:fldCharType="begin"/>
            </w:r>
            <w:r w:rsidR="00C93CCD" w:rsidRPr="00C93CCD">
              <w:rPr>
                <w:lang w:val="el-GR"/>
                <w:rPrChange w:id="1037" w:author="Στάθης Καπ" w:date="2023-03-01T04:55:00Z">
                  <w:rPr/>
                </w:rPrChange>
              </w:rPr>
              <w:instrText xml:space="preserve"> </w:instrText>
            </w:r>
            <w:r w:rsidR="00C93CCD">
              <w:instrText>CITATION</w:instrText>
            </w:r>
            <w:r w:rsidR="00C93CCD" w:rsidRPr="00C93CCD">
              <w:rPr>
                <w:lang w:val="el-GR"/>
                <w:rPrChange w:id="1038" w:author="Στάθης Καπ" w:date="2023-03-01T04:55:00Z">
                  <w:rPr/>
                </w:rPrChange>
              </w:rPr>
              <w:instrText xml:space="preserve"> </w:instrText>
            </w:r>
            <w:r w:rsidR="00C93CCD">
              <w:instrText>Bru</w:instrText>
            </w:r>
            <w:r w:rsidR="00C93CCD" w:rsidRPr="00C93CCD">
              <w:rPr>
                <w:lang w:val="el-GR"/>
                <w:rPrChange w:id="1039" w:author="Στάθης Καπ" w:date="2023-03-01T04:55:00Z">
                  <w:rPr/>
                </w:rPrChange>
              </w:rPr>
              <w:instrText>87 \</w:instrText>
            </w:r>
            <w:r w:rsidR="00C93CCD">
              <w:instrText>l</w:instrText>
            </w:r>
            <w:r w:rsidR="00C93CCD" w:rsidRPr="00C93CCD">
              <w:rPr>
                <w:lang w:val="el-GR"/>
                <w:rPrChange w:id="1040" w:author="Στάθης Καπ" w:date="2023-03-01T04:55:00Z">
                  <w:rPr/>
                </w:rPrChange>
              </w:rPr>
              <w:instrText xml:space="preserve"> 1033 </w:instrText>
            </w:r>
          </w:ins>
          <w:r w:rsidR="00C93CCD">
            <w:rPr>
              <w:lang w:val="el-GR"/>
            </w:rPr>
            <w:fldChar w:fldCharType="separate"/>
          </w:r>
          <w:r w:rsidR="004B7EF5" w:rsidRPr="007866A8">
            <w:rPr>
              <w:noProof/>
              <w:lang w:val="el-GR"/>
              <w:rPrChange w:id="1041" w:author="Στάθης Καπ" w:date="2023-03-07T06:11:00Z">
                <w:rPr>
                  <w:noProof/>
                </w:rPr>
              </w:rPrChange>
            </w:rPr>
            <w:t xml:space="preserve"> [15]</w:t>
          </w:r>
          <w:ins w:id="1042" w:author="Στάθης Καπ" w:date="2023-03-01T04:55:00Z">
            <w:r w:rsidR="00C93CCD">
              <w:rPr>
                <w:lang w:val="el-GR"/>
              </w:rPr>
              <w:fldChar w:fldCharType="end"/>
            </w:r>
          </w:ins>
          <w:customXmlInsRangeStart w:id="1043" w:author="Στάθης Καπ" w:date="2023-03-01T04:55:00Z"/>
        </w:sdtContent>
      </w:sdt>
      <w:customXmlInsRangeEnd w:id="1043"/>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44" w:author="Στάθης Καπ" w:date="2023-02-25T23:30:00Z"/>
          <w:lang w:val="el-GR"/>
        </w:rPr>
      </w:pPr>
    </w:p>
    <w:p w14:paraId="112835CA" w14:textId="407545FD" w:rsidR="00DD6480" w:rsidRDefault="00DD6480">
      <w:pPr>
        <w:pStyle w:val="Heading2"/>
        <w:rPr>
          <w:lang w:val="el-GR"/>
        </w:rPr>
        <w:pPrChange w:id="1045" w:author="Στάθης Καπ" w:date="2023-02-26T01:10:00Z">
          <w:pPr>
            <w:pStyle w:val="Heading3"/>
            <w:numPr>
              <w:numId w:val="4"/>
            </w:numPr>
            <w:ind w:left="1080"/>
          </w:pPr>
        </w:pPrChange>
      </w:pPr>
      <w:bookmarkStart w:id="1046" w:name="_Toc129197835"/>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46"/>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47" w:author="Στάθης Καπ" w:date="2023-03-01T04:55:00Z">
        <w:r w:rsidR="00C93CCD" w:rsidRPr="00C93CCD">
          <w:rPr>
            <w:lang w:val="el-GR"/>
            <w:rPrChange w:id="1048" w:author="Στάθης Καπ" w:date="2023-03-01T04:55:00Z">
              <w:rPr/>
            </w:rPrChange>
          </w:rPr>
          <w:t xml:space="preserve"> </w:t>
        </w:r>
      </w:ins>
      <w:del w:id="1049" w:author="Στάθης Καπ" w:date="2023-03-01T04:55:00Z">
        <w:r w:rsidRPr="006E6F52" w:rsidDel="00C93CCD">
          <w:rPr>
            <w:lang w:val="el-GR"/>
          </w:rPr>
          <w:delText>.</w:delText>
        </w:r>
      </w:del>
      <w:r>
        <w:t>al</w:t>
      </w:r>
      <w:ins w:id="1050" w:author="Στάθης Καπ" w:date="2023-03-01T04:55:00Z">
        <w:r w:rsidR="00C93CCD" w:rsidRPr="00C93CCD">
          <w:rPr>
            <w:lang w:val="el-GR"/>
            <w:rPrChange w:id="1051" w:author="Στάθης Καπ" w:date="2023-03-01T04:55:00Z">
              <w:rPr/>
            </w:rPrChange>
          </w:rPr>
          <w:t>.</w:t>
        </w:r>
      </w:ins>
      <w:r w:rsidRPr="006E6F52">
        <w:rPr>
          <w:lang w:val="el-GR"/>
        </w:rPr>
        <w:t>(201</w:t>
      </w:r>
      <w:ins w:id="1052" w:author="Στάθης Καπ" w:date="2023-03-01T04:57:00Z">
        <w:r w:rsidR="00C93CCD" w:rsidRPr="00C93CCD">
          <w:rPr>
            <w:lang w:val="el-GR"/>
            <w:rPrChange w:id="1053" w:author="Στάθης Καπ" w:date="2023-03-01T04:57:00Z">
              <w:rPr/>
            </w:rPrChange>
          </w:rPr>
          <w:t>5</w:t>
        </w:r>
      </w:ins>
      <w:del w:id="1054" w:author="Στάθης Καπ" w:date="2023-03-01T04:57:00Z">
        <w:r w:rsidRPr="006E6F52" w:rsidDel="00C93CCD">
          <w:rPr>
            <w:lang w:val="el-GR"/>
          </w:rPr>
          <w:delText>4</w:delText>
        </w:r>
      </w:del>
      <w:r w:rsidRPr="006E6F52">
        <w:rPr>
          <w:lang w:val="el-GR"/>
        </w:rPr>
        <w:t>)</w:t>
      </w:r>
      <w:customXmlInsRangeStart w:id="1055" w:author="Στάθης Καπ" w:date="2023-03-01T04:57:00Z"/>
      <w:sdt>
        <w:sdtPr>
          <w:rPr>
            <w:lang w:val="el-GR"/>
          </w:rPr>
          <w:id w:val="1361697276"/>
          <w:citation/>
        </w:sdtPr>
        <w:sdtEndPr/>
        <w:sdtContent>
          <w:customXmlInsRangeEnd w:id="1055"/>
          <w:ins w:id="1056" w:author="Στάθης Καπ" w:date="2023-03-01T04:57:00Z">
            <w:r w:rsidR="00C93CCD">
              <w:rPr>
                <w:lang w:val="el-GR"/>
              </w:rPr>
              <w:fldChar w:fldCharType="begin"/>
            </w:r>
            <w:r w:rsidR="00C93CCD" w:rsidRPr="00C93CCD">
              <w:rPr>
                <w:lang w:val="el-GR"/>
                <w:rPrChange w:id="1057" w:author="Στάθης Καπ" w:date="2023-03-01T04:57:00Z">
                  <w:rPr/>
                </w:rPrChange>
              </w:rPr>
              <w:instrText xml:space="preserve"> </w:instrText>
            </w:r>
            <w:r w:rsidR="00C93CCD">
              <w:instrText>CITATION</w:instrText>
            </w:r>
            <w:r w:rsidR="00C93CCD" w:rsidRPr="00C93CCD">
              <w:rPr>
                <w:lang w:val="el-GR"/>
                <w:rPrChange w:id="1058" w:author="Στάθης Καπ" w:date="2023-03-01T04:57:00Z">
                  <w:rPr/>
                </w:rPrChange>
              </w:rPr>
              <w:instrText xml:space="preserve"> </w:instrText>
            </w:r>
            <w:r w:rsidR="00C93CCD">
              <w:instrText>Dan</w:instrText>
            </w:r>
            <w:r w:rsidR="00C93CCD" w:rsidRPr="00C93CCD">
              <w:rPr>
                <w:lang w:val="el-GR"/>
                <w:rPrChange w:id="1059" w:author="Στάθης Καπ" w:date="2023-03-01T04:57:00Z">
                  <w:rPr/>
                </w:rPrChange>
              </w:rPr>
              <w:instrText>15 \</w:instrText>
            </w:r>
            <w:r w:rsidR="00C93CCD">
              <w:instrText>l</w:instrText>
            </w:r>
            <w:r w:rsidR="00C93CCD" w:rsidRPr="00C93CCD">
              <w:rPr>
                <w:lang w:val="el-GR"/>
                <w:rPrChange w:id="1060" w:author="Στάθης Καπ" w:date="2023-03-01T04:57:00Z">
                  <w:rPr/>
                </w:rPrChange>
              </w:rPr>
              <w:instrText xml:space="preserve"> 1033 </w:instrText>
            </w:r>
          </w:ins>
          <w:r w:rsidR="00C93CCD">
            <w:rPr>
              <w:lang w:val="el-GR"/>
            </w:rPr>
            <w:fldChar w:fldCharType="separate"/>
          </w:r>
          <w:r w:rsidR="004B7EF5" w:rsidRPr="007866A8">
            <w:rPr>
              <w:noProof/>
              <w:lang w:val="el-GR"/>
              <w:rPrChange w:id="1061" w:author="Στάθης Καπ" w:date="2023-03-07T06:12:00Z">
                <w:rPr>
                  <w:noProof/>
                </w:rPr>
              </w:rPrChange>
            </w:rPr>
            <w:t xml:space="preserve"> [18]</w:t>
          </w:r>
          <w:ins w:id="1062" w:author="Στάθης Καπ" w:date="2023-03-01T04:57:00Z">
            <w:r w:rsidR="00C93CCD">
              <w:rPr>
                <w:lang w:val="el-GR"/>
              </w:rPr>
              <w:fldChar w:fldCharType="end"/>
            </w:r>
          </w:ins>
          <w:customXmlInsRangeStart w:id="1063" w:author="Στάθης Καπ" w:date="2023-03-01T04:57:00Z"/>
        </w:sdtContent>
      </w:sdt>
      <w:customXmlInsRangeEnd w:id="1063"/>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64" w:author="Στάθης Καπ" w:date="2023-03-01T04:58:00Z"/>
      <w:sdt>
        <w:sdtPr>
          <w:rPr>
            <w:lang w:val="el-GR"/>
          </w:rPr>
          <w:id w:val="1624119533"/>
          <w:citation/>
        </w:sdtPr>
        <w:sdtEndPr/>
        <w:sdtContent>
          <w:customXmlInsRangeEnd w:id="1064"/>
          <w:ins w:id="1065" w:author="Στάθης Καπ" w:date="2023-03-01T04:58:00Z">
            <w:r w:rsidR="00C93CCD">
              <w:rPr>
                <w:lang w:val="el-GR"/>
              </w:rPr>
              <w:fldChar w:fldCharType="begin"/>
            </w:r>
            <w:r w:rsidR="00C93CCD" w:rsidRPr="00C93CCD">
              <w:rPr>
                <w:lang w:val="el-GR"/>
                <w:rPrChange w:id="1066" w:author="Στάθης Καπ" w:date="2023-03-01T04:58:00Z">
                  <w:rPr/>
                </w:rPrChange>
              </w:rPr>
              <w:instrText xml:space="preserve"> </w:instrText>
            </w:r>
            <w:r w:rsidR="00C93CCD">
              <w:instrText>CITATION</w:instrText>
            </w:r>
            <w:r w:rsidR="00C93CCD" w:rsidRPr="00C93CCD">
              <w:rPr>
                <w:lang w:val="el-GR"/>
                <w:rPrChange w:id="1067" w:author="Στάθης Καπ" w:date="2023-03-01T04:58:00Z">
                  <w:rPr/>
                </w:rPrChange>
              </w:rPr>
              <w:instrText xml:space="preserve"> </w:instrText>
            </w:r>
            <w:r w:rsidR="00C93CCD">
              <w:instrText>Leo</w:instrText>
            </w:r>
            <w:r w:rsidR="00C93CCD" w:rsidRPr="00C93CCD">
              <w:rPr>
                <w:lang w:val="el-GR"/>
                <w:rPrChange w:id="1068" w:author="Στάθης Καπ" w:date="2023-03-01T04:58:00Z">
                  <w:rPr/>
                </w:rPrChange>
              </w:rPr>
              <w:instrText>13 \</w:instrText>
            </w:r>
            <w:r w:rsidR="00C93CCD">
              <w:instrText>l</w:instrText>
            </w:r>
            <w:r w:rsidR="00C93CCD" w:rsidRPr="00C93CCD">
              <w:rPr>
                <w:lang w:val="el-GR"/>
                <w:rPrChange w:id="1069" w:author="Στάθης Καπ" w:date="2023-03-01T04:58:00Z">
                  <w:rPr/>
                </w:rPrChange>
              </w:rPr>
              <w:instrText xml:space="preserve"> 1033 </w:instrText>
            </w:r>
          </w:ins>
          <w:r w:rsidR="00C93CCD">
            <w:rPr>
              <w:lang w:val="el-GR"/>
            </w:rPr>
            <w:fldChar w:fldCharType="separate"/>
          </w:r>
          <w:r w:rsidR="004B7EF5" w:rsidRPr="007866A8">
            <w:rPr>
              <w:noProof/>
              <w:lang w:val="el-GR"/>
              <w:rPrChange w:id="1070" w:author="Στάθης Καπ" w:date="2023-03-07T06:12:00Z">
                <w:rPr>
                  <w:noProof/>
                </w:rPr>
              </w:rPrChange>
            </w:rPr>
            <w:t xml:space="preserve"> [19]</w:t>
          </w:r>
          <w:ins w:id="1071" w:author="Στάθης Καπ" w:date="2023-03-01T04:58:00Z">
            <w:r w:rsidR="00C93CCD">
              <w:rPr>
                <w:lang w:val="el-GR"/>
              </w:rPr>
              <w:fldChar w:fldCharType="end"/>
            </w:r>
          </w:ins>
          <w:customXmlInsRangeStart w:id="1072" w:author="Στάθης Καπ" w:date="2023-03-01T04:58:00Z"/>
        </w:sdtContent>
      </w:sdt>
      <w:customXmlInsRangeEnd w:id="1072"/>
      <w:r w:rsidRPr="006E6F52">
        <w:rPr>
          <w:lang w:val="el-GR"/>
        </w:rPr>
        <w:t xml:space="preserve">. Ο αλγόριθμος πυροδοτώντας έναν παλμό από τον αρχικό κόμβο </w:t>
      </w:r>
      <m:oMath>
        <m:sSub>
          <m:sSubPr>
            <m:ctrlPr>
              <w:ins w:id="1073" w:author="Στάθης Καπ" w:date="2023-02-02T05:51:00Z">
                <w:rPr>
                  <w:rFonts w:ascii="Cambria Math" w:hAnsi="Cambria Math"/>
                  <w:i/>
                  <w:lang w:val="el-GR"/>
                </w:rPr>
              </w:ins>
            </m:ctrlPr>
          </m:sSubPr>
          <m:e>
            <m:r>
              <w:ins w:id="1074" w:author="Στάθης Καπ" w:date="2023-02-02T05:51:00Z">
                <w:rPr>
                  <w:rFonts w:ascii="Cambria Math" w:hAnsi="Cambria Math"/>
                  <w:lang w:val="el-GR"/>
                </w:rPr>
                <m:t>v</m:t>
              </w:ins>
            </m:r>
          </m:e>
          <m:sub>
            <m:r>
              <w:ins w:id="1075" w:author="Στάθης Καπ" w:date="2023-02-02T05:51:00Z">
                <w:rPr>
                  <w:rFonts w:ascii="Cambria Math" w:hAnsi="Cambria Math"/>
                  <w:lang w:val="el-GR"/>
                </w:rPr>
                <m:t>s</m:t>
              </w:ins>
            </m:r>
          </m:sub>
        </m:sSub>
      </m:oMath>
      <w:del w:id="1076" w:author="Στάθης Καπ" w:date="2023-02-02T05:51:00Z">
        <w:r w:rsidR="00E072B7" w:rsidDel="00383A96">
          <w:delText>Vs</w:delText>
        </w:r>
      </w:del>
      <w:r w:rsidRPr="006E6F52">
        <w:rPr>
          <w:lang w:val="el-GR"/>
        </w:rPr>
        <w:t xml:space="preserve"> και ωθώντας τον προς τον τελικό</w:t>
      </w:r>
      <w:ins w:id="1077" w:author="Στάθης Καπ" w:date="2023-02-02T05:51:00Z">
        <w:r w:rsidR="00335422" w:rsidRPr="0067002F">
          <w:rPr>
            <w:lang w:val="el-GR"/>
            <w:rPrChange w:id="1078" w:author="Στάθης Καπ" w:date="2023-02-02T05:51:00Z">
              <w:rPr/>
            </w:rPrChange>
          </w:rPr>
          <w:t xml:space="preserve"> </w:t>
        </w:r>
      </w:ins>
      <w:del w:id="1079" w:author="Στάθης Καπ" w:date="2023-02-02T05:50:00Z">
        <w:r w:rsidRPr="006E6F52" w:rsidDel="00835D7F">
          <w:rPr>
            <w:lang w:val="el-GR"/>
          </w:rPr>
          <w:delText xml:space="preserve"> </w:delText>
        </w:r>
      </w:del>
      <m:oMath>
        <m:sSub>
          <m:sSubPr>
            <m:ctrlPr>
              <w:ins w:id="1080" w:author="Στάθης Καπ" w:date="2023-02-02T05:51:00Z">
                <w:rPr>
                  <w:rFonts w:ascii="Cambria Math" w:hAnsi="Cambria Math"/>
                  <w:i/>
                  <w:lang w:val="el-GR"/>
                </w:rPr>
              </w:ins>
            </m:ctrlPr>
          </m:sSubPr>
          <m:e>
            <m:r>
              <w:ins w:id="1081" w:author="Στάθης Καπ" w:date="2023-02-02T05:51:00Z">
                <w:rPr>
                  <w:rFonts w:ascii="Cambria Math" w:hAnsi="Cambria Math"/>
                  <w:lang w:val="el-GR"/>
                </w:rPr>
                <m:t>v</m:t>
              </w:ins>
            </m:r>
          </m:e>
          <m:sub>
            <m:r>
              <w:ins w:id="1082" w:author="Στάθης Καπ" w:date="2023-02-02T05:51:00Z">
                <w:rPr>
                  <w:rFonts w:ascii="Cambria Math" w:hAnsi="Cambria Math"/>
                  <w:lang w:val="el-GR"/>
                </w:rPr>
                <m:t>e</m:t>
              </w:ins>
            </m:r>
          </m:sub>
        </m:sSub>
      </m:oMath>
      <w:del w:id="1083"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84" w:author="Στάθης Καπ" w:date="2023-03-01T04:58:00Z">
        <w:r w:rsidR="00C93CCD" w:rsidRPr="00E366D9">
          <w:rPr>
            <w:lang w:val="el-GR"/>
            <w:rPrChange w:id="1085" w:author="Στάθης Καπ" w:date="2023-03-01T04:58:00Z">
              <w:rPr/>
            </w:rPrChange>
          </w:rPr>
          <w:t>.</w:t>
        </w:r>
      </w:ins>
      <w:del w:id="1086"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1087" w:author="Στάθης Καπ" w:date="2023-02-02T05:50:00Z">
        <w:r w:rsidR="00B660F2">
          <w:t>Gunawan</w:t>
        </w:r>
        <w:r w:rsidR="00B660F2" w:rsidRPr="00835D7F">
          <w:rPr>
            <w:lang w:val="el-GR"/>
            <w:rPrChange w:id="1088" w:author="Στάθης Καπ" w:date="2023-02-02T05:50:00Z">
              <w:rPr/>
            </w:rPrChange>
          </w:rPr>
          <w:t xml:space="preserve"> </w:t>
        </w:r>
        <w:r w:rsidR="00B660F2">
          <w:t>et</w:t>
        </w:r>
        <w:r w:rsidR="00B660F2" w:rsidRPr="00835D7F">
          <w:rPr>
            <w:lang w:val="el-GR"/>
            <w:rPrChange w:id="1089" w:author="Στάθης Καπ" w:date="2023-02-02T05:50:00Z">
              <w:rPr/>
            </w:rPrChange>
          </w:rPr>
          <w:t xml:space="preserve"> </w:t>
        </w:r>
        <w:r w:rsidR="00B660F2">
          <w:t>al</w:t>
        </w:r>
        <w:r w:rsidR="00B660F2" w:rsidRPr="00835D7F">
          <w:rPr>
            <w:lang w:val="el-GR"/>
            <w:rPrChange w:id="1090" w:author="Στάθης Καπ" w:date="2023-02-02T05:50:00Z">
              <w:rPr/>
            </w:rPrChange>
          </w:rPr>
          <w:t>.(2015)</w:t>
        </w:r>
      </w:ins>
      <w:customXmlInsRangeStart w:id="1091" w:author="Στάθης Καπ" w:date="2023-03-01T04:58:00Z"/>
      <w:sdt>
        <w:sdtPr>
          <w:rPr>
            <w:lang w:val="el-GR"/>
          </w:rPr>
          <w:id w:val="-1866124074"/>
          <w:citation/>
        </w:sdtPr>
        <w:sdtEndPr/>
        <w:sdtContent>
          <w:customXmlInsRangeEnd w:id="1091"/>
          <w:ins w:id="1092" w:author="Στάθης Καπ" w:date="2023-03-01T04:58:00Z">
            <w:r w:rsidR="00E366D9">
              <w:rPr>
                <w:lang w:val="el-GR"/>
              </w:rPr>
              <w:fldChar w:fldCharType="begin"/>
            </w:r>
            <w:r w:rsidR="00E366D9" w:rsidRPr="00E366D9">
              <w:rPr>
                <w:lang w:val="el-GR"/>
                <w:rPrChange w:id="1093" w:author="Στάθης Καπ" w:date="2023-03-01T04:59:00Z">
                  <w:rPr/>
                </w:rPrChange>
              </w:rPr>
              <w:instrText xml:space="preserve"> </w:instrText>
            </w:r>
            <w:r w:rsidR="00E366D9">
              <w:instrText>CITATION</w:instrText>
            </w:r>
            <w:r w:rsidR="00E366D9" w:rsidRPr="00E366D9">
              <w:rPr>
                <w:lang w:val="el-GR"/>
                <w:rPrChange w:id="1094" w:author="Στάθης Καπ" w:date="2023-03-01T04:59:00Z">
                  <w:rPr/>
                </w:rPrChange>
              </w:rPr>
              <w:instrText xml:space="preserve"> </w:instrText>
            </w:r>
            <w:r w:rsidR="00E366D9">
              <w:instrText>Ald</w:instrText>
            </w:r>
            <w:r w:rsidR="00E366D9" w:rsidRPr="00E366D9">
              <w:rPr>
                <w:lang w:val="el-GR"/>
                <w:rPrChange w:id="1095" w:author="Στάθης Καπ" w:date="2023-03-01T04:59:00Z">
                  <w:rPr/>
                </w:rPrChange>
              </w:rPr>
              <w:instrText>15 \</w:instrText>
            </w:r>
            <w:r w:rsidR="00E366D9">
              <w:instrText>l</w:instrText>
            </w:r>
            <w:r w:rsidR="00E366D9" w:rsidRPr="00E366D9">
              <w:rPr>
                <w:lang w:val="el-GR"/>
                <w:rPrChange w:id="1096" w:author="Στάθης Καπ" w:date="2023-03-01T04:59:00Z">
                  <w:rPr/>
                </w:rPrChange>
              </w:rPr>
              <w:instrText xml:space="preserve"> 1033 </w:instrText>
            </w:r>
          </w:ins>
          <w:r w:rsidR="00E366D9">
            <w:rPr>
              <w:lang w:val="el-GR"/>
            </w:rPr>
            <w:fldChar w:fldCharType="separate"/>
          </w:r>
          <w:r w:rsidR="004B7EF5" w:rsidRPr="007866A8">
            <w:rPr>
              <w:noProof/>
              <w:lang w:val="el-GR"/>
              <w:rPrChange w:id="1097" w:author="Στάθης Καπ" w:date="2023-03-07T06:12:00Z">
                <w:rPr>
                  <w:noProof/>
                </w:rPr>
              </w:rPrChange>
            </w:rPr>
            <w:t xml:space="preserve"> [20]</w:t>
          </w:r>
          <w:ins w:id="1098" w:author="Στάθης Καπ" w:date="2023-03-01T04:58:00Z">
            <w:r w:rsidR="00E366D9">
              <w:rPr>
                <w:lang w:val="el-GR"/>
              </w:rPr>
              <w:fldChar w:fldCharType="end"/>
            </w:r>
          </w:ins>
          <w:customXmlInsRangeStart w:id="1099" w:author="Στάθης Καπ" w:date="2023-03-01T04:58:00Z"/>
        </w:sdtContent>
      </w:sdt>
      <w:customXmlInsRangeEnd w:id="1099"/>
      <w:ins w:id="1100" w:author="Στάθης Καπ" w:date="2023-02-02T05:50:00Z">
        <w:r w:rsidR="001719C9">
          <w:rPr>
            <w:lang w:val="el-GR"/>
          </w:rPr>
          <w:t xml:space="preserve"> </w:t>
        </w:r>
      </w:ins>
      <w:commentRangeStart w:id="1101"/>
      <w:del w:id="1102"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01"/>
        <w:r w:rsidR="00A12A63" w:rsidDel="00B660F2">
          <w:rPr>
            <w:rStyle w:val="CommentReference"/>
          </w:rPr>
          <w:commentReference w:id="1101"/>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03" w:author="Στάθης Καπ" w:date="2023-03-01T04:59:00Z"/>
      <w:sdt>
        <w:sdtPr>
          <w:rPr>
            <w:lang w:val="el-GR"/>
          </w:rPr>
          <w:id w:val="-228457437"/>
          <w:citation/>
        </w:sdtPr>
        <w:sdtEndPr/>
        <w:sdtContent>
          <w:customXmlInsRangeEnd w:id="1103"/>
          <w:ins w:id="1104" w:author="Στάθης Καπ" w:date="2023-03-01T04:59:00Z">
            <w:r w:rsidR="00E366D9">
              <w:rPr>
                <w:lang w:val="el-GR"/>
              </w:rPr>
              <w:fldChar w:fldCharType="begin"/>
            </w:r>
            <w:r w:rsidR="00E366D9" w:rsidRPr="00E366D9">
              <w:rPr>
                <w:lang w:val="el-GR"/>
                <w:rPrChange w:id="1105" w:author="Στάθης Καπ" w:date="2023-03-01T05:00:00Z">
                  <w:rPr/>
                </w:rPrChange>
              </w:rPr>
              <w:instrText xml:space="preserve"> </w:instrText>
            </w:r>
            <w:r w:rsidR="00E366D9">
              <w:instrText>CITATION</w:instrText>
            </w:r>
            <w:r w:rsidR="00E366D9" w:rsidRPr="00E366D9">
              <w:rPr>
                <w:lang w:val="el-GR"/>
                <w:rPrChange w:id="1106" w:author="Στάθης Καπ" w:date="2023-03-01T05:00:00Z">
                  <w:rPr/>
                </w:rPrChange>
              </w:rPr>
              <w:instrText xml:space="preserve"> </w:instrText>
            </w:r>
            <w:r w:rsidR="00E366D9">
              <w:instrText>Pie</w:instrText>
            </w:r>
            <w:r w:rsidR="00E366D9" w:rsidRPr="00E366D9">
              <w:rPr>
                <w:lang w:val="el-GR"/>
                <w:rPrChange w:id="1107" w:author="Στάθης Καπ" w:date="2023-03-01T05:00:00Z">
                  <w:rPr/>
                </w:rPrChange>
              </w:rPr>
              <w:instrText>09 \</w:instrText>
            </w:r>
            <w:r w:rsidR="00E366D9">
              <w:instrText>l</w:instrText>
            </w:r>
            <w:r w:rsidR="00E366D9" w:rsidRPr="00E366D9">
              <w:rPr>
                <w:lang w:val="el-GR"/>
                <w:rPrChange w:id="1108" w:author="Στάθης Καπ" w:date="2023-03-01T05:00:00Z">
                  <w:rPr/>
                </w:rPrChange>
              </w:rPr>
              <w:instrText xml:space="preserve"> 1033 </w:instrText>
            </w:r>
          </w:ins>
          <w:r w:rsidR="00E366D9">
            <w:rPr>
              <w:lang w:val="el-GR"/>
            </w:rPr>
            <w:fldChar w:fldCharType="separate"/>
          </w:r>
          <w:r w:rsidR="004B7EF5" w:rsidRPr="007866A8">
            <w:rPr>
              <w:noProof/>
              <w:lang w:val="el-GR"/>
              <w:rPrChange w:id="1109" w:author="Στάθης Καπ" w:date="2023-03-07T06:12:00Z">
                <w:rPr>
                  <w:noProof/>
                </w:rPr>
              </w:rPrChange>
            </w:rPr>
            <w:t xml:space="preserve"> [6]</w:t>
          </w:r>
          <w:ins w:id="1110" w:author="Στάθης Καπ" w:date="2023-03-01T04:59:00Z">
            <w:r w:rsidR="00E366D9">
              <w:rPr>
                <w:lang w:val="el-GR"/>
              </w:rPr>
              <w:fldChar w:fldCharType="end"/>
            </w:r>
          </w:ins>
          <w:customXmlInsRangeStart w:id="1111" w:author="Στάθης Καπ" w:date="2023-03-01T04:59:00Z"/>
        </w:sdtContent>
      </w:sdt>
      <w:customXmlInsRangeEnd w:id="1111"/>
      <w:r w:rsidRPr="00AC148C">
        <w:rPr>
          <w:lang w:val="el-GR"/>
        </w:rPr>
        <w:t xml:space="preserve"> που θα αναλυθεί περαιτέρω στο 3ο Κεφάλαιο. Ο αλγόριθμος των </w:t>
      </w:r>
      <w:ins w:id="1112"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13" w:author="Στάθης Καπ" w:date="2023-03-01T05:00:00Z"/>
      <w:sdt>
        <w:sdtPr>
          <w:rPr>
            <w:lang w:val="el-GR"/>
          </w:rPr>
          <w:id w:val="-503517263"/>
          <w:citation/>
        </w:sdtPr>
        <w:sdtEndPr/>
        <w:sdtContent>
          <w:customXmlInsRangeEnd w:id="1113"/>
          <w:ins w:id="1114" w:author="Στάθης Καπ" w:date="2023-03-01T05:00:00Z">
            <w:r w:rsidR="00E366D9">
              <w:rPr>
                <w:lang w:val="el-GR"/>
              </w:rPr>
              <w:fldChar w:fldCharType="begin"/>
            </w:r>
            <w:r w:rsidR="00E366D9" w:rsidRPr="00E366D9">
              <w:rPr>
                <w:lang w:val="el-GR"/>
                <w:rPrChange w:id="1115" w:author="Στάθης Καπ" w:date="2023-03-01T05:00:00Z">
                  <w:rPr/>
                </w:rPrChange>
              </w:rPr>
              <w:instrText xml:space="preserve"> </w:instrText>
            </w:r>
            <w:r w:rsidR="00E366D9">
              <w:instrText>CITATION</w:instrText>
            </w:r>
            <w:r w:rsidR="00E366D9" w:rsidRPr="00E366D9">
              <w:rPr>
                <w:lang w:val="el-GR"/>
                <w:rPrChange w:id="1116" w:author="Στάθης Καπ" w:date="2023-03-01T05:00:00Z">
                  <w:rPr/>
                </w:rPrChange>
              </w:rPr>
              <w:instrText xml:space="preserve"> </w:instrText>
            </w:r>
            <w:r w:rsidR="00E366D9">
              <w:instrText>Ald</w:instrText>
            </w:r>
            <w:r w:rsidR="00E366D9" w:rsidRPr="00E366D9">
              <w:rPr>
                <w:lang w:val="el-GR"/>
                <w:rPrChange w:id="1117" w:author="Στάθης Καπ" w:date="2023-03-01T05:00:00Z">
                  <w:rPr/>
                </w:rPrChange>
              </w:rPr>
              <w:instrText>15 \</w:instrText>
            </w:r>
            <w:r w:rsidR="00E366D9">
              <w:instrText>l</w:instrText>
            </w:r>
            <w:r w:rsidR="00E366D9" w:rsidRPr="00E366D9">
              <w:rPr>
                <w:lang w:val="el-GR"/>
                <w:rPrChange w:id="1118" w:author="Στάθης Καπ" w:date="2023-03-01T05:00:00Z">
                  <w:rPr/>
                </w:rPrChange>
              </w:rPr>
              <w:instrText xml:space="preserve"> 1033 </w:instrText>
            </w:r>
          </w:ins>
          <w:r w:rsidR="00E366D9">
            <w:rPr>
              <w:lang w:val="el-GR"/>
            </w:rPr>
            <w:fldChar w:fldCharType="separate"/>
          </w:r>
          <w:r w:rsidR="004B7EF5" w:rsidRPr="007866A8">
            <w:rPr>
              <w:noProof/>
              <w:lang w:val="el-GR"/>
              <w:rPrChange w:id="1119" w:author="Στάθης Καπ" w:date="2023-03-07T06:12:00Z">
                <w:rPr>
                  <w:noProof/>
                </w:rPr>
              </w:rPrChange>
            </w:rPr>
            <w:t xml:space="preserve"> [20]</w:t>
          </w:r>
          <w:ins w:id="1120" w:author="Στάθης Καπ" w:date="2023-03-01T05:00:00Z">
            <w:r w:rsidR="00E366D9">
              <w:rPr>
                <w:lang w:val="el-GR"/>
              </w:rPr>
              <w:fldChar w:fldCharType="end"/>
            </w:r>
          </w:ins>
          <w:customXmlInsRangeStart w:id="1121" w:author="Στάθης Καπ" w:date="2023-03-01T05:00:00Z"/>
        </w:sdtContent>
      </w:sdt>
      <w:customXmlInsRangeEnd w:id="1121"/>
      <w:ins w:id="1122" w:author="Στάθης Καπ" w:date="2023-02-02T06:14:00Z">
        <w:r w:rsidR="00CA2EB9">
          <w:rPr>
            <w:lang w:val="el-GR"/>
          </w:rPr>
          <w:t xml:space="preserve"> </w:t>
        </w:r>
      </w:ins>
      <w:del w:id="1123"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w:t>
      </w:r>
      <w:r w:rsidRPr="00AC148C">
        <w:rPr>
          <w:lang w:val="el-GR"/>
        </w:rPr>
        <w:lastRenderedPageBreak/>
        <w:t xml:space="preserve">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124" w:author="Charalampos Konstantopoulos" w:date="2023-02-01T06:01:00Z">
            <w:rPr>
              <w:lang w:val="el-GR"/>
            </w:rPr>
          </w:rPrChange>
        </w:rPr>
        <w:t>{</w:t>
      </w:r>
      <w:r w:rsidRPr="00EE6D09">
        <w:rPr>
          <w:highlight w:val="yellow"/>
          <w:rPrChange w:id="1125" w:author="Charalampos Konstantopoulos" w:date="2023-02-01T06:01:00Z">
            <w:rPr/>
          </w:rPrChange>
        </w:rPr>
        <w:t>i</w:t>
      </w:r>
      <w:r w:rsidR="00FD4B37" w:rsidRPr="00EE6D09">
        <w:rPr>
          <w:highlight w:val="yellow"/>
          <w:lang w:val="el-GR"/>
          <w:rPrChange w:id="1126" w:author="Charalampos Konstantopoulos" w:date="2023-02-01T06:01:00Z">
            <w:rPr>
              <w:lang w:val="el-GR"/>
            </w:rPr>
          </w:rPrChange>
        </w:rPr>
        <w:t>}</w:t>
      </w:r>
      <w:r w:rsidRPr="00EE6D09">
        <w:rPr>
          <w:highlight w:val="yellow"/>
          <w:lang w:val="el-GR"/>
          <w:rPrChange w:id="1127" w:author="Charalampos Konstantopoulos" w:date="2023-02-01T06:01:00Z">
            <w:rPr>
              <w:lang w:val="el-GR"/>
            </w:rPr>
          </w:rPrChange>
        </w:rPr>
        <w:t>,</w:t>
      </w:r>
      <w:r w:rsidRPr="00EE6D09">
        <w:rPr>
          <w:highlight w:val="yellow"/>
          <w:rPrChange w:id="1128"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29"/>
      <w:r>
        <w:t>ratio</w:t>
      </w:r>
      <w:commentRangeEnd w:id="1129"/>
      <w:r w:rsidR="00A12A63">
        <w:rPr>
          <w:rStyle w:val="CommentReference"/>
        </w:rPr>
        <w:commentReference w:id="1129"/>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30" w:author="Στάθης Καπ" w:date="2023-03-01T05:00:00Z">
        <w:r w:rsidR="00E366D9" w:rsidRPr="00E366D9">
          <w:rPr>
            <w:lang w:val="el-GR"/>
            <w:rPrChange w:id="1131" w:author="Στάθης Καπ" w:date="2023-03-01T05:00:00Z">
              <w:rPr/>
            </w:rPrChange>
          </w:rPr>
          <w:t>(2015)</w:t>
        </w:r>
      </w:ins>
      <w:customXmlInsRangeStart w:id="1132" w:author="Στάθης Καπ" w:date="2023-03-01T05:00:00Z"/>
      <w:sdt>
        <w:sdtPr>
          <w:rPr>
            <w:lang w:val="el-GR"/>
          </w:rPr>
          <w:id w:val="215247056"/>
          <w:citation/>
        </w:sdtPr>
        <w:sdtEndPr/>
        <w:sdtContent>
          <w:customXmlInsRangeEnd w:id="1132"/>
          <w:ins w:id="1133" w:author="Στάθης Καπ" w:date="2023-03-01T05:00:00Z">
            <w:r w:rsidR="00E366D9">
              <w:rPr>
                <w:lang w:val="el-GR"/>
              </w:rPr>
              <w:fldChar w:fldCharType="begin"/>
            </w:r>
            <w:r w:rsidR="00E366D9" w:rsidRPr="00E366D9">
              <w:rPr>
                <w:lang w:val="el-GR"/>
                <w:rPrChange w:id="1134" w:author="Στάθης Καπ" w:date="2023-03-01T05:01:00Z">
                  <w:rPr/>
                </w:rPrChange>
              </w:rPr>
              <w:instrText xml:space="preserve"> </w:instrText>
            </w:r>
            <w:r w:rsidR="00E366D9">
              <w:instrText>CITATION</w:instrText>
            </w:r>
            <w:r w:rsidR="00E366D9" w:rsidRPr="00E366D9">
              <w:rPr>
                <w:lang w:val="el-GR"/>
                <w:rPrChange w:id="1135" w:author="Στάθης Καπ" w:date="2023-03-01T05:01:00Z">
                  <w:rPr/>
                </w:rPrChange>
              </w:rPr>
              <w:instrText xml:space="preserve"> </w:instrText>
            </w:r>
            <w:r w:rsidR="00E366D9">
              <w:instrText>Ald</w:instrText>
            </w:r>
            <w:r w:rsidR="00E366D9" w:rsidRPr="00E366D9">
              <w:rPr>
                <w:lang w:val="el-GR"/>
                <w:rPrChange w:id="1136" w:author="Στάθης Καπ" w:date="2023-03-01T05:01:00Z">
                  <w:rPr/>
                </w:rPrChange>
              </w:rPr>
              <w:instrText>15 \</w:instrText>
            </w:r>
            <w:r w:rsidR="00E366D9">
              <w:instrText>l</w:instrText>
            </w:r>
            <w:r w:rsidR="00E366D9" w:rsidRPr="00E366D9">
              <w:rPr>
                <w:lang w:val="el-GR"/>
                <w:rPrChange w:id="1137"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8" w:author="Στάθης Καπ" w:date="2023-03-07T06:12:00Z">
                <w:rPr>
                  <w:noProof/>
                </w:rPr>
              </w:rPrChange>
            </w:rPr>
            <w:t xml:space="preserve"> [20]</w:t>
          </w:r>
          <w:ins w:id="1139" w:author="Στάθης Καπ" w:date="2023-03-01T05:00:00Z">
            <w:r w:rsidR="00E366D9">
              <w:rPr>
                <w:lang w:val="el-GR"/>
              </w:rPr>
              <w:fldChar w:fldCharType="end"/>
            </w:r>
          </w:ins>
          <w:customXmlInsRangeStart w:id="1140" w:author="Στάθης Καπ" w:date="2023-03-01T05:00:00Z"/>
        </w:sdtContent>
      </w:sdt>
      <w:customXmlInsRangeEnd w:id="1140"/>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41" w:author="Στάθης Καπ" w:date="2023-03-01T05:00:00Z">
        <w:r w:rsidR="00E366D9" w:rsidRPr="00E366D9">
          <w:rPr>
            <w:lang w:val="el-GR"/>
            <w:rPrChange w:id="1142" w:author="Στάθης Καπ" w:date="2023-03-01T05:00:00Z">
              <w:rPr/>
            </w:rPrChange>
          </w:rPr>
          <w:t>(2009)</w:t>
        </w:r>
      </w:ins>
      <w:customXmlInsRangeStart w:id="1143" w:author="Στάθης Καπ" w:date="2023-03-01T05:01:00Z"/>
      <w:sdt>
        <w:sdtPr>
          <w:rPr>
            <w:lang w:val="el-GR"/>
          </w:rPr>
          <w:id w:val="2009779215"/>
          <w:citation/>
        </w:sdtPr>
        <w:sdtEndPr/>
        <w:sdtContent>
          <w:customXmlInsRangeEnd w:id="1143"/>
          <w:ins w:id="1144" w:author="Στάθης Καπ" w:date="2023-03-01T05:01:00Z">
            <w:r w:rsidR="00E366D9">
              <w:rPr>
                <w:lang w:val="el-GR"/>
              </w:rPr>
              <w:fldChar w:fldCharType="begin"/>
            </w:r>
            <w:r w:rsidR="00E366D9" w:rsidRPr="00E366D9">
              <w:rPr>
                <w:lang w:val="el-GR"/>
                <w:rPrChange w:id="1145" w:author="Στάθης Καπ" w:date="2023-03-01T05:01:00Z">
                  <w:rPr/>
                </w:rPrChange>
              </w:rPr>
              <w:instrText xml:space="preserve"> </w:instrText>
            </w:r>
            <w:r w:rsidR="00E366D9">
              <w:instrText>CITATION</w:instrText>
            </w:r>
            <w:r w:rsidR="00E366D9" w:rsidRPr="00E366D9">
              <w:rPr>
                <w:lang w:val="el-GR"/>
                <w:rPrChange w:id="1146" w:author="Στάθης Καπ" w:date="2023-03-01T05:01:00Z">
                  <w:rPr/>
                </w:rPrChange>
              </w:rPr>
              <w:instrText xml:space="preserve"> </w:instrText>
            </w:r>
            <w:r w:rsidR="00E366D9">
              <w:instrText>Pie</w:instrText>
            </w:r>
            <w:r w:rsidR="00E366D9" w:rsidRPr="00E366D9">
              <w:rPr>
                <w:lang w:val="el-GR"/>
                <w:rPrChange w:id="1147" w:author="Στάθης Καπ" w:date="2023-03-01T05:01:00Z">
                  <w:rPr/>
                </w:rPrChange>
              </w:rPr>
              <w:instrText>09 \</w:instrText>
            </w:r>
            <w:r w:rsidR="00E366D9">
              <w:instrText>l</w:instrText>
            </w:r>
            <w:r w:rsidR="00E366D9" w:rsidRPr="00E366D9">
              <w:rPr>
                <w:lang w:val="el-GR"/>
                <w:rPrChange w:id="1148" w:author="Στάθης Καπ" w:date="2023-03-01T05:01:00Z">
                  <w:rPr/>
                </w:rPrChange>
              </w:rPr>
              <w:instrText xml:space="preserve"> 1033 </w:instrText>
            </w:r>
          </w:ins>
          <w:r w:rsidR="00E366D9">
            <w:rPr>
              <w:lang w:val="el-GR"/>
            </w:rPr>
            <w:fldChar w:fldCharType="separate"/>
          </w:r>
          <w:r w:rsidR="004B7EF5" w:rsidRPr="007866A8">
            <w:rPr>
              <w:noProof/>
              <w:lang w:val="el-GR"/>
              <w:rPrChange w:id="1149" w:author="Στάθης Καπ" w:date="2023-03-07T06:12:00Z">
                <w:rPr>
                  <w:noProof/>
                </w:rPr>
              </w:rPrChange>
            </w:rPr>
            <w:t xml:space="preserve"> [6]</w:t>
          </w:r>
          <w:ins w:id="1150" w:author="Στάθης Καπ" w:date="2023-03-01T05:01:00Z">
            <w:r w:rsidR="00E366D9">
              <w:rPr>
                <w:lang w:val="el-GR"/>
              </w:rPr>
              <w:fldChar w:fldCharType="end"/>
            </w:r>
          </w:ins>
          <w:customXmlInsRangeStart w:id="1151" w:author="Στάθης Καπ" w:date="2023-03-01T05:01:00Z"/>
        </w:sdtContent>
      </w:sdt>
      <w:customXmlInsRangeEnd w:id="1151"/>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52" w:author="Στάθης Καπ" w:date="2023-02-26T00:53:00Z">
          <w:pPr>
            <w:pStyle w:val="Heading3"/>
            <w:numPr>
              <w:numId w:val="4"/>
            </w:numPr>
            <w:ind w:left="1080"/>
          </w:pPr>
        </w:pPrChange>
      </w:pPr>
      <w:bookmarkStart w:id="1153" w:name="_Toc129197836"/>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53"/>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54" w:author="Στάθης Καπ" w:date="2023-03-01T05:01:00Z"/>
      <w:sdt>
        <w:sdtPr>
          <w:rPr>
            <w:lang w:val="el-GR"/>
          </w:rPr>
          <w:id w:val="-1853020093"/>
          <w:citation/>
        </w:sdtPr>
        <w:sdtEndPr/>
        <w:sdtContent>
          <w:customXmlInsRangeEnd w:id="1154"/>
          <w:ins w:id="1155" w:author="Στάθης Καπ" w:date="2023-03-01T05:01:00Z">
            <w:r w:rsidR="00E366D9">
              <w:rPr>
                <w:lang w:val="el-GR"/>
              </w:rPr>
              <w:fldChar w:fldCharType="begin"/>
            </w:r>
            <w:r w:rsidR="00E366D9" w:rsidRPr="00E366D9">
              <w:rPr>
                <w:lang w:val="el-GR"/>
                <w:rPrChange w:id="1156" w:author="Στάθης Καπ" w:date="2023-03-01T05:01:00Z">
                  <w:rPr/>
                </w:rPrChange>
              </w:rPr>
              <w:instrText xml:space="preserve"> </w:instrText>
            </w:r>
            <w:r w:rsidR="00E366D9">
              <w:instrText>CITATION</w:instrText>
            </w:r>
            <w:r w:rsidR="00E366D9" w:rsidRPr="00E366D9">
              <w:rPr>
                <w:lang w:val="el-GR"/>
                <w:rPrChange w:id="1157" w:author="Στάθης Καπ" w:date="2023-03-01T05:01:00Z">
                  <w:rPr/>
                </w:rPrChange>
              </w:rPr>
              <w:instrText xml:space="preserve"> </w:instrText>
            </w:r>
            <w:r w:rsidR="00E366D9">
              <w:instrText>Fed</w:instrText>
            </w:r>
            <w:r w:rsidR="00E366D9" w:rsidRPr="00E366D9">
              <w:rPr>
                <w:lang w:val="el-GR"/>
                <w:rPrChange w:id="1158" w:author="Στάθης Καπ" w:date="2023-03-01T05:01:00Z">
                  <w:rPr/>
                </w:rPrChange>
              </w:rPr>
              <w:instrText>02 \</w:instrText>
            </w:r>
            <w:r w:rsidR="00E366D9">
              <w:instrText>l</w:instrText>
            </w:r>
            <w:r w:rsidR="00E366D9" w:rsidRPr="00E366D9">
              <w:rPr>
                <w:lang w:val="el-GR"/>
                <w:rPrChange w:id="1159" w:author="Στάθης Καπ" w:date="2023-03-01T05:01:00Z">
                  <w:rPr/>
                </w:rPrChange>
              </w:rPr>
              <w:instrText xml:space="preserve"> 1033 </w:instrText>
            </w:r>
          </w:ins>
          <w:r w:rsidR="00E366D9">
            <w:rPr>
              <w:lang w:val="el-GR"/>
            </w:rPr>
            <w:fldChar w:fldCharType="separate"/>
          </w:r>
          <w:r w:rsidR="004B7EF5" w:rsidRPr="007866A8">
            <w:rPr>
              <w:noProof/>
              <w:lang w:val="el-GR"/>
              <w:rPrChange w:id="1160" w:author="Στάθης Καπ" w:date="2023-03-07T06:12:00Z">
                <w:rPr>
                  <w:noProof/>
                </w:rPr>
              </w:rPrChange>
            </w:rPr>
            <w:t xml:space="preserve"> [21]</w:t>
          </w:r>
          <w:ins w:id="1161" w:author="Στάθης Καπ" w:date="2023-03-01T05:01:00Z">
            <w:r w:rsidR="00E366D9">
              <w:rPr>
                <w:lang w:val="el-GR"/>
              </w:rPr>
              <w:fldChar w:fldCharType="end"/>
            </w:r>
          </w:ins>
          <w:customXmlInsRangeStart w:id="1162" w:author="Στάθης Καπ" w:date="2023-03-01T05:01:00Z"/>
        </w:sdtContent>
      </w:sdt>
      <w:customXmlInsRangeEnd w:id="1162"/>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63" w:author="Στάθης Καπ" w:date="2023-03-01T05:02:00Z"/>
      <w:sdt>
        <w:sdtPr>
          <w:rPr>
            <w:lang w:val="el-GR"/>
          </w:rPr>
          <w:id w:val="1516490764"/>
          <w:citation/>
        </w:sdtPr>
        <w:sdtEndPr/>
        <w:sdtContent>
          <w:customXmlInsRangeEnd w:id="1163"/>
          <w:ins w:id="1164" w:author="Στάθης Καπ" w:date="2023-03-01T05:02:00Z">
            <w:r w:rsidR="00E366D9">
              <w:rPr>
                <w:lang w:val="el-GR"/>
              </w:rPr>
              <w:fldChar w:fldCharType="begin"/>
            </w:r>
            <w:r w:rsidR="00E366D9" w:rsidRPr="00E366D9">
              <w:rPr>
                <w:lang w:val="el-GR"/>
                <w:rPrChange w:id="1165" w:author="Στάθης Καπ" w:date="2023-03-01T05:02:00Z">
                  <w:rPr/>
                </w:rPrChange>
              </w:rPr>
              <w:instrText xml:space="preserve"> </w:instrText>
            </w:r>
            <w:r w:rsidR="00E366D9">
              <w:instrText>CITATION</w:instrText>
            </w:r>
            <w:r w:rsidR="00E366D9" w:rsidRPr="00E366D9">
              <w:rPr>
                <w:lang w:val="el-GR"/>
                <w:rPrChange w:id="1166" w:author="Στάθης Καπ" w:date="2023-03-01T05:02:00Z">
                  <w:rPr/>
                </w:rPrChange>
              </w:rPr>
              <w:instrText xml:space="preserve"> </w:instrText>
            </w:r>
            <w:r w:rsidR="00E366D9">
              <w:instrText>CVe</w:instrText>
            </w:r>
            <w:r w:rsidR="00E366D9" w:rsidRPr="00E366D9">
              <w:rPr>
                <w:lang w:val="el-GR"/>
                <w:rPrChange w:id="1167" w:author="Στάθης Καπ" w:date="2023-03-01T05:02:00Z">
                  <w:rPr/>
                </w:rPrChange>
              </w:rPr>
              <w:instrText>14 \</w:instrText>
            </w:r>
            <w:r w:rsidR="00E366D9">
              <w:instrText>l</w:instrText>
            </w:r>
            <w:r w:rsidR="00E366D9" w:rsidRPr="00E366D9">
              <w:rPr>
                <w:lang w:val="el-GR"/>
                <w:rPrChange w:id="1168" w:author="Στάθης Καπ" w:date="2023-03-01T05:02:00Z">
                  <w:rPr/>
                </w:rPrChange>
              </w:rPr>
              <w:instrText xml:space="preserve"> 1033 </w:instrText>
            </w:r>
          </w:ins>
          <w:r w:rsidR="00E366D9">
            <w:rPr>
              <w:lang w:val="el-GR"/>
            </w:rPr>
            <w:fldChar w:fldCharType="separate"/>
          </w:r>
          <w:r w:rsidR="004B7EF5" w:rsidRPr="007866A8">
            <w:rPr>
              <w:noProof/>
              <w:lang w:val="el-GR"/>
              <w:rPrChange w:id="1169" w:author="Στάθης Καπ" w:date="2023-03-07T06:12:00Z">
                <w:rPr>
                  <w:noProof/>
                </w:rPr>
              </w:rPrChange>
            </w:rPr>
            <w:t xml:space="preserve"> [22]</w:t>
          </w:r>
          <w:ins w:id="1170" w:author="Στάθης Καπ" w:date="2023-03-01T05:02:00Z">
            <w:r w:rsidR="00E366D9">
              <w:rPr>
                <w:lang w:val="el-GR"/>
              </w:rPr>
              <w:fldChar w:fldCharType="end"/>
            </w:r>
          </w:ins>
          <w:customXmlInsRangeStart w:id="1171" w:author="Στάθης Καπ" w:date="2023-03-01T05:02:00Z"/>
        </w:sdtContent>
      </w:sdt>
      <w:customXmlInsRangeEnd w:id="1171"/>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72" w:author="Στάθης Καπ" w:date="2023-03-01T05:02:00Z"/>
      <w:sdt>
        <w:sdtPr>
          <w:rPr>
            <w:lang w:val="el-GR"/>
          </w:rPr>
          <w:id w:val="987910685"/>
          <w:citation/>
        </w:sdtPr>
        <w:sdtEndPr/>
        <w:sdtContent>
          <w:customXmlInsRangeEnd w:id="1172"/>
          <w:ins w:id="1173" w:author="Στάθης Καπ" w:date="2023-03-01T05:02:00Z">
            <w:r w:rsidR="00E366D9">
              <w:rPr>
                <w:lang w:val="el-GR"/>
              </w:rPr>
              <w:fldChar w:fldCharType="begin"/>
            </w:r>
            <w:r w:rsidR="00E366D9" w:rsidRPr="00E366D9">
              <w:rPr>
                <w:lang w:val="el-GR"/>
                <w:rPrChange w:id="1174" w:author="Στάθης Καπ" w:date="2023-03-01T05:02:00Z">
                  <w:rPr/>
                </w:rPrChange>
              </w:rPr>
              <w:instrText xml:space="preserve"> </w:instrText>
            </w:r>
            <w:r w:rsidR="00E366D9">
              <w:instrText>CITATION</w:instrText>
            </w:r>
            <w:r w:rsidR="00E366D9" w:rsidRPr="00E366D9">
              <w:rPr>
                <w:lang w:val="el-GR"/>
                <w:rPrChange w:id="1175" w:author="Στάθης Καπ" w:date="2023-03-01T05:02:00Z">
                  <w:rPr/>
                </w:rPrChange>
              </w:rPr>
              <w:instrText xml:space="preserve"> </w:instrText>
            </w:r>
            <w:r w:rsidR="00E366D9">
              <w:instrText>Pie</w:instrText>
            </w:r>
            <w:r w:rsidR="00E366D9" w:rsidRPr="00E366D9">
              <w:rPr>
                <w:lang w:val="el-GR"/>
                <w:rPrChange w:id="1176" w:author="Στάθης Καπ" w:date="2023-03-01T05:02:00Z">
                  <w:rPr/>
                </w:rPrChange>
              </w:rPr>
              <w:instrText>11 \</w:instrText>
            </w:r>
            <w:r w:rsidR="00E366D9">
              <w:instrText>l</w:instrText>
            </w:r>
            <w:r w:rsidR="00E366D9" w:rsidRPr="00E366D9">
              <w:rPr>
                <w:lang w:val="el-GR"/>
                <w:rPrChange w:id="1177" w:author="Στάθης Καπ" w:date="2023-03-01T05:02:00Z">
                  <w:rPr/>
                </w:rPrChange>
              </w:rPr>
              <w:instrText xml:space="preserve"> 1033 </w:instrText>
            </w:r>
          </w:ins>
          <w:r w:rsidR="00E366D9">
            <w:rPr>
              <w:lang w:val="el-GR"/>
            </w:rPr>
            <w:fldChar w:fldCharType="separate"/>
          </w:r>
          <w:r w:rsidR="004B7EF5" w:rsidRPr="007866A8">
            <w:rPr>
              <w:noProof/>
              <w:lang w:val="el-GR"/>
              <w:rPrChange w:id="1178" w:author="Στάθης Καπ" w:date="2023-03-07T06:12:00Z">
                <w:rPr>
                  <w:noProof/>
                </w:rPr>
              </w:rPrChange>
            </w:rPr>
            <w:t xml:space="preserve"> [23]</w:t>
          </w:r>
          <w:ins w:id="1179" w:author="Στάθης Καπ" w:date="2023-03-01T05:02:00Z">
            <w:r w:rsidR="00E366D9">
              <w:rPr>
                <w:lang w:val="el-GR"/>
              </w:rPr>
              <w:fldChar w:fldCharType="end"/>
            </w:r>
          </w:ins>
          <w:customXmlInsRangeStart w:id="1180" w:author="Στάθης Καπ" w:date="2023-03-01T05:02:00Z"/>
        </w:sdtContent>
      </w:sdt>
      <w:customXmlInsRangeEnd w:id="1180"/>
      <w:r w:rsidRPr="00D6236B">
        <w:rPr>
          <w:lang w:val="el-GR"/>
        </w:rPr>
        <w:t>).</w:t>
      </w:r>
    </w:p>
    <w:p w14:paraId="203C75C4" w14:textId="77777777" w:rsidR="0095492C"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494D04"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494D04"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81" w:author="Στάθης Καπ" w:date="2023-02-01T08:53:00Z"/>
        </w:trPr>
        <w:tc>
          <w:tcPr>
            <w:tcW w:w="350" w:type="pct"/>
          </w:tcPr>
          <w:p w14:paraId="22464DA9" w14:textId="77777777" w:rsidR="000A523F" w:rsidRDefault="000A523F">
            <w:pPr>
              <w:spacing w:after="160"/>
              <w:rPr>
                <w:ins w:id="1182" w:author="Στάθης Καπ" w:date="2023-02-01T08:53:00Z"/>
                <w:lang w:val="el-GR"/>
              </w:rPr>
              <w:pPrChange w:id="1183" w:author="Στάθης Καπ" w:date="2023-02-01T08:46:00Z">
                <w:pPr/>
              </w:pPrChange>
            </w:pPr>
          </w:p>
        </w:tc>
        <w:tc>
          <w:tcPr>
            <w:tcW w:w="4300" w:type="pct"/>
          </w:tcPr>
          <w:p w14:paraId="7E1E0483" w14:textId="49961BE7" w:rsidR="000A523F" w:rsidRPr="005846FF" w:rsidRDefault="000A523F">
            <w:pPr>
              <w:spacing w:after="160"/>
              <w:rPr>
                <w:ins w:id="1184" w:author="Στάθης Καπ" w:date="2023-02-01T08:53:00Z"/>
                <w:lang w:val="el-GR"/>
              </w:rPr>
              <w:pPrChange w:id="1185" w:author="Στάθης Καπ" w:date="2023-02-01T08:46:00Z">
                <w:pPr/>
              </w:pPrChange>
            </w:pPr>
            <m:oMathPara>
              <m:oMath>
                <m:r>
                  <w:ins w:id="1186" w:author="Στάθης Καπ" w:date="2023-02-01T08:53:00Z">
                    <w:rPr>
                      <w:rFonts w:ascii="Cambria Math" w:hAnsi="Cambria Math"/>
                      <w:lang w:val="el-GR"/>
                    </w:rPr>
                    <m:t xml:space="preserve">maximize </m:t>
                  </w:ins>
                </m:r>
                <m:nary>
                  <m:naryPr>
                    <m:chr m:val="∑"/>
                    <m:limLoc m:val="undOvr"/>
                    <m:ctrlPr>
                      <w:ins w:id="1187" w:author="Στάθης Καπ" w:date="2023-02-01T08:53:00Z">
                        <w:rPr>
                          <w:rFonts w:ascii="Cambria Math" w:hAnsi="Cambria Math"/>
                          <w:i/>
                          <w:lang w:val="el-GR"/>
                        </w:rPr>
                      </w:ins>
                    </m:ctrlPr>
                  </m:naryPr>
                  <m:sub>
                    <m:r>
                      <w:ins w:id="1188" w:author="Στάθης Καπ" w:date="2023-02-01T08:53:00Z">
                        <w:rPr>
                          <w:rFonts w:ascii="Cambria Math" w:hAnsi="Cambria Math"/>
                          <w:lang w:val="el-GR"/>
                        </w:rPr>
                        <m:t>i=2</m:t>
                      </w:ins>
                    </m:r>
                  </m:sub>
                  <m:sup>
                    <m:r>
                      <w:ins w:id="1189" w:author="Στάθης Καπ" w:date="2023-02-01T08:53:00Z">
                        <w:rPr>
                          <w:rFonts w:ascii="Cambria Math" w:hAnsi="Cambria Math"/>
                          <w:lang w:val="el-GR"/>
                        </w:rPr>
                        <m:t>N-1</m:t>
                      </w:ins>
                    </m:r>
                  </m:sup>
                  <m:e>
                    <m:nary>
                      <m:naryPr>
                        <m:chr m:val="∑"/>
                        <m:limLoc m:val="undOvr"/>
                        <m:ctrlPr>
                          <w:ins w:id="1190" w:author="Στάθης Καπ" w:date="2023-02-01T08:53:00Z">
                            <w:rPr>
                              <w:rFonts w:ascii="Cambria Math" w:hAnsi="Cambria Math"/>
                              <w:i/>
                              <w:lang w:val="el-GR"/>
                            </w:rPr>
                          </w:ins>
                        </m:ctrlPr>
                      </m:naryPr>
                      <m:sub>
                        <m:r>
                          <w:ins w:id="1191" w:author="Στάθης Καπ" w:date="2023-02-01T08:53:00Z">
                            <w:rPr>
                              <w:rFonts w:ascii="Cambria Math" w:hAnsi="Cambria Math"/>
                              <w:lang w:val="el-GR"/>
                            </w:rPr>
                            <m:t>j=2</m:t>
                          </w:ins>
                        </m:r>
                      </m:sub>
                      <m:sup>
                        <m:r>
                          <w:ins w:id="1192" w:author="Στάθης Καπ" w:date="2023-02-01T08:53:00Z">
                            <w:rPr>
                              <w:rFonts w:ascii="Cambria Math" w:hAnsi="Cambria Math"/>
                              <w:lang w:val="el-GR"/>
                            </w:rPr>
                            <m:t>N</m:t>
                          </w:ins>
                        </m:r>
                      </m:sup>
                      <m:e>
                        <m:nary>
                          <m:naryPr>
                            <m:chr m:val="∑"/>
                            <m:limLoc m:val="undOvr"/>
                            <m:ctrlPr>
                              <w:ins w:id="1193" w:author="Στάθης Καπ" w:date="2023-02-01T08:53:00Z">
                                <w:rPr>
                                  <w:rFonts w:ascii="Cambria Math" w:hAnsi="Cambria Math"/>
                                  <w:i/>
                                  <w:lang w:val="el-GR"/>
                                </w:rPr>
                              </w:ins>
                            </m:ctrlPr>
                          </m:naryPr>
                          <m:sub>
                            <m:r>
                              <w:ins w:id="1194" w:author="Στάθης Καπ" w:date="2023-02-01T08:53:00Z">
                                <w:rPr>
                                  <w:rFonts w:ascii="Cambria Math" w:hAnsi="Cambria Math"/>
                                  <w:lang w:val="el-GR"/>
                                </w:rPr>
                                <m:t>t=1</m:t>
                              </w:ins>
                            </m:r>
                          </m:sub>
                          <m:sup>
                            <m:sSub>
                              <m:sSubPr>
                                <m:ctrlPr>
                                  <w:ins w:id="1195" w:author="Στάθης Καπ" w:date="2023-02-01T08:53:00Z">
                                    <w:rPr>
                                      <w:rFonts w:ascii="Cambria Math" w:hAnsi="Cambria Math"/>
                                      <w:i/>
                                      <w:lang w:val="el-GR"/>
                                    </w:rPr>
                                  </w:ins>
                                </m:ctrlPr>
                              </m:sSubPr>
                              <m:e>
                                <m:r>
                                  <w:ins w:id="1196" w:author="Στάθης Καπ" w:date="2023-02-01T08:53:00Z">
                                    <w:rPr>
                                      <w:rFonts w:ascii="Cambria Math" w:hAnsi="Cambria Math"/>
                                      <w:lang w:val="el-GR"/>
                                    </w:rPr>
                                    <m:t>T</m:t>
                                  </w:ins>
                                </m:r>
                              </m:e>
                              <m:sub>
                                <m:r>
                                  <w:ins w:id="1197" w:author="Στάθης Καπ" w:date="2023-02-01T08:53:00Z">
                                    <w:rPr>
                                      <w:rFonts w:ascii="Cambria Math" w:hAnsi="Cambria Math"/>
                                      <w:lang w:val="el-GR"/>
                                    </w:rPr>
                                    <m:t>i,j</m:t>
                                  </w:ins>
                                </m:r>
                              </m:sub>
                            </m:sSub>
                          </m:sup>
                          <m:e>
                            <m:sSub>
                              <m:sSubPr>
                                <m:ctrlPr>
                                  <w:ins w:id="1198" w:author="Στάθης Καπ" w:date="2023-02-01T08:53:00Z">
                                    <w:rPr>
                                      <w:rFonts w:ascii="Cambria Math" w:hAnsi="Cambria Math"/>
                                      <w:i/>
                                      <w:lang w:val="el-GR"/>
                                    </w:rPr>
                                  </w:ins>
                                </m:ctrlPr>
                              </m:sSubPr>
                              <m:e>
                                <m:r>
                                  <w:ins w:id="1199" w:author="Στάθης Καπ" w:date="2023-02-01T08:53:00Z">
                                    <w:rPr>
                                      <w:rFonts w:ascii="Cambria Math" w:hAnsi="Cambria Math"/>
                                      <w:lang w:val="el-GR"/>
                                    </w:rPr>
                                    <m:t>S</m:t>
                                  </w:ins>
                                </m:r>
                              </m:e>
                              <m:sub>
                                <m:r>
                                  <w:ins w:id="1200" w:author="Στάθης Καπ" w:date="2023-02-01T08:53:00Z">
                                    <w:rPr>
                                      <w:rFonts w:ascii="Cambria Math" w:hAnsi="Cambria Math"/>
                                      <w:lang w:val="el-GR"/>
                                    </w:rPr>
                                    <m:t>i</m:t>
                                  </w:ins>
                                </m:r>
                              </m:sub>
                            </m:sSub>
                            <m:sSub>
                              <m:sSubPr>
                                <m:ctrlPr>
                                  <w:ins w:id="1201" w:author="Στάθης Καπ" w:date="2023-02-01T08:53:00Z">
                                    <w:rPr>
                                      <w:rFonts w:ascii="Cambria Math" w:hAnsi="Cambria Math"/>
                                      <w:i/>
                                      <w:lang w:val="el-GR"/>
                                    </w:rPr>
                                  </w:ins>
                                </m:ctrlPr>
                              </m:sSubPr>
                              <m:e>
                                <m:r>
                                  <w:ins w:id="1202" w:author="Στάθης Καπ" w:date="2023-02-01T08:53:00Z">
                                    <w:rPr>
                                      <w:rFonts w:ascii="Cambria Math" w:hAnsi="Cambria Math"/>
                                      <w:lang w:val="el-GR"/>
                                    </w:rPr>
                                    <m:t>x</m:t>
                                  </w:ins>
                                </m:r>
                              </m:e>
                              <m:sub>
                                <m:r>
                                  <w:ins w:id="1203" w:author="Στάθης Καπ" w:date="2023-02-01T08:53:00Z">
                                    <w:rPr>
                                      <w:rFonts w:ascii="Cambria Math" w:hAnsi="Cambria Math"/>
                                      <w:lang w:val="el-GR"/>
                                    </w:rPr>
                                    <m:t>i,j,t</m:t>
                                  </w:ins>
                                </m:r>
                              </m:sub>
                            </m:sSub>
                          </m:e>
                        </m:nary>
                      </m:e>
                    </m:nary>
                  </m:e>
                </m:nary>
                <m:r>
                  <w:ins w:id="1204" w:author="Στάθης Καπ" w:date="2023-02-01T08:53:00Z">
                    <w:rPr>
                      <w:rFonts w:ascii="Cambria Math" w:hAnsi="Cambria Math"/>
                    </w:rPr>
                    <m:t xml:space="preserve"> </m:t>
                  </w:ins>
                </m:r>
              </m:oMath>
            </m:oMathPara>
          </w:p>
        </w:tc>
        <w:tc>
          <w:tcPr>
            <w:tcW w:w="350" w:type="pct"/>
            <w:vAlign w:val="center"/>
          </w:tcPr>
          <w:p w14:paraId="60A017AA" w14:textId="0379485A" w:rsidR="000A523F" w:rsidRPr="00603993" w:rsidRDefault="000A523F" w:rsidP="00237FE3">
            <w:pPr>
              <w:pStyle w:val="Caption"/>
              <w:spacing w:after="160"/>
              <w:rPr>
                <w:ins w:id="1205" w:author="Στάθης Καπ" w:date="2023-02-01T08:53:00Z"/>
                <w:rPrChange w:id="1206" w:author="Στάθης Καπ" w:date="2023-02-01T08:49:00Z">
                  <w:rPr>
                    <w:ins w:id="1207" w:author="Στάθης Καπ" w:date="2023-02-01T08:53:00Z"/>
                    <w:lang w:val="el-GR"/>
                  </w:rPr>
                </w:rPrChange>
              </w:rPr>
            </w:pPr>
            <w:ins w:id="120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0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7</w:t>
            </w:r>
            <w:ins w:id="1210" w:author="Στάθης Καπ" w:date="2023-02-01T08:53:00Z">
              <w:r>
                <w:rPr>
                  <w:lang w:val="el-GR"/>
                </w:rPr>
                <w:fldChar w:fldCharType="end"/>
              </w:r>
              <w:r>
                <w:t>)</w:t>
              </w:r>
            </w:ins>
          </w:p>
        </w:tc>
      </w:tr>
      <w:tr w:rsidR="00DA7114" w14:paraId="54EEC811" w14:textId="77777777" w:rsidTr="00237FE3">
        <w:trPr>
          <w:ins w:id="1211" w:author="Στάθης Καπ" w:date="2023-02-01T08:53:00Z"/>
        </w:trPr>
        <w:tc>
          <w:tcPr>
            <w:tcW w:w="350" w:type="pct"/>
          </w:tcPr>
          <w:p w14:paraId="2562E5EA" w14:textId="77777777" w:rsidR="00DA7114" w:rsidRDefault="00DA7114">
            <w:pPr>
              <w:spacing w:after="160"/>
              <w:rPr>
                <w:ins w:id="1212" w:author="Στάθης Καπ" w:date="2023-02-01T08:53:00Z"/>
                <w:lang w:val="el-GR"/>
              </w:rPr>
              <w:pPrChange w:id="1213" w:author="Στάθης Καπ" w:date="2023-02-01T08:46:00Z">
                <w:pPr/>
              </w:pPrChange>
            </w:pPr>
          </w:p>
        </w:tc>
        <w:tc>
          <w:tcPr>
            <w:tcW w:w="4300" w:type="pct"/>
          </w:tcPr>
          <w:p w14:paraId="5E1B013F" w14:textId="161895C9" w:rsidR="00DA7114" w:rsidRPr="005846FF" w:rsidRDefault="00494D04">
            <w:pPr>
              <w:spacing w:after="160"/>
              <w:rPr>
                <w:ins w:id="1214" w:author="Στάθης Καπ" w:date="2023-02-01T08:53:00Z"/>
                <w:lang w:val="el-GR"/>
              </w:rPr>
              <w:pPrChange w:id="1215" w:author="Στάθης Καπ" w:date="2023-02-01T08:46:00Z">
                <w:pPr/>
              </w:pPrChange>
            </w:pPr>
            <m:oMathPara>
              <m:oMath>
                <m:nary>
                  <m:naryPr>
                    <m:chr m:val="∑"/>
                    <m:limLoc m:val="undOvr"/>
                    <m:ctrlPr>
                      <w:ins w:id="1216" w:author="Στάθης Καπ" w:date="2023-02-01T08:53:00Z">
                        <w:rPr>
                          <w:rFonts w:ascii="Cambria Math" w:hAnsi="Cambria Math"/>
                          <w:i/>
                          <w:iCs/>
                        </w:rPr>
                      </w:ins>
                    </m:ctrlPr>
                  </m:naryPr>
                  <m:sub>
                    <m:r>
                      <w:ins w:id="1217" w:author="Στάθης Καπ" w:date="2023-02-01T08:53:00Z">
                        <w:rPr>
                          <w:rFonts w:ascii="Cambria Math" w:hAnsi="Cambria Math"/>
                        </w:rPr>
                        <m:t>j=2</m:t>
                      </w:ins>
                    </m:r>
                  </m:sub>
                  <m:sup>
                    <m:r>
                      <w:ins w:id="1218" w:author="Στάθης Καπ" w:date="2023-02-01T08:53:00Z">
                        <w:rPr>
                          <w:rFonts w:ascii="Cambria Math" w:hAnsi="Cambria Math"/>
                        </w:rPr>
                        <m:t>N</m:t>
                      </w:ins>
                    </m:r>
                  </m:sup>
                  <m:e>
                    <m:sSub>
                      <m:sSubPr>
                        <m:ctrlPr>
                          <w:ins w:id="1219" w:author="Στάθης Καπ" w:date="2023-02-01T08:53:00Z">
                            <w:rPr>
                              <w:rFonts w:ascii="Cambria Math" w:hAnsi="Cambria Math"/>
                              <w:i/>
                              <w:iCs/>
                            </w:rPr>
                          </w:ins>
                        </m:ctrlPr>
                      </m:sSubPr>
                      <m:e>
                        <m:r>
                          <w:ins w:id="1220" w:author="Στάθης Καπ" w:date="2023-02-01T08:53:00Z">
                            <w:rPr>
                              <w:rFonts w:ascii="Cambria Math" w:hAnsi="Cambria Math"/>
                            </w:rPr>
                            <m:t>x</m:t>
                          </w:ins>
                        </m:r>
                      </m:e>
                      <m:sub>
                        <m:r>
                          <w:ins w:id="1221" w:author="Στάθης Καπ" w:date="2023-02-01T08:53:00Z">
                            <w:rPr>
                              <w:rFonts w:ascii="Cambria Math" w:hAnsi="Cambria Math"/>
                            </w:rPr>
                            <m:t>1,j,1</m:t>
                          </w:ins>
                        </m:r>
                      </m:sub>
                    </m:sSub>
                  </m:e>
                </m:nary>
                <m:r>
                  <w:ins w:id="1222" w:author="Στάθης Καπ" w:date="2023-02-01T08:53:00Z">
                    <w:rPr>
                      <w:rFonts w:ascii="Cambria Math" w:hAnsi="Cambria Math"/>
                    </w:rPr>
                    <m:t>=</m:t>
                  </w:ins>
                </m:r>
                <m:nary>
                  <m:naryPr>
                    <m:chr m:val="∑"/>
                    <m:limLoc m:val="undOvr"/>
                    <m:ctrlPr>
                      <w:ins w:id="1223" w:author="Στάθης Καπ" w:date="2023-02-01T08:53:00Z">
                        <w:rPr>
                          <w:rFonts w:ascii="Cambria Math" w:hAnsi="Cambria Math"/>
                          <w:i/>
                          <w:iCs/>
                        </w:rPr>
                      </w:ins>
                    </m:ctrlPr>
                  </m:naryPr>
                  <m:sub>
                    <m:r>
                      <w:ins w:id="1224" w:author="Στάθης Καπ" w:date="2023-02-01T08:53:00Z">
                        <w:rPr>
                          <w:rFonts w:ascii="Cambria Math" w:hAnsi="Cambria Math"/>
                        </w:rPr>
                        <m:t>i=1</m:t>
                      </w:ins>
                    </m:r>
                  </m:sub>
                  <m:sup>
                    <m:r>
                      <w:ins w:id="1225" w:author="Στάθης Καπ" w:date="2023-02-01T08:53:00Z">
                        <w:rPr>
                          <w:rFonts w:ascii="Cambria Math" w:hAnsi="Cambria Math"/>
                        </w:rPr>
                        <m:t>N-1</m:t>
                      </w:ins>
                    </m:r>
                  </m:sup>
                  <m:e>
                    <m:nary>
                      <m:naryPr>
                        <m:chr m:val="∑"/>
                        <m:limLoc m:val="undOvr"/>
                        <m:ctrlPr>
                          <w:ins w:id="1226" w:author="Στάθης Καπ" w:date="2023-02-01T08:53:00Z">
                            <w:rPr>
                              <w:rFonts w:ascii="Cambria Math" w:hAnsi="Cambria Math"/>
                              <w:i/>
                              <w:iCs/>
                            </w:rPr>
                          </w:ins>
                        </m:ctrlPr>
                      </m:naryPr>
                      <m:sub>
                        <m:r>
                          <w:ins w:id="1227" w:author="Στάθης Καπ" w:date="2023-02-01T08:53:00Z">
                            <w:rPr>
                              <w:rFonts w:ascii="Cambria Math" w:hAnsi="Cambria Math"/>
                            </w:rPr>
                            <m:t>t=1</m:t>
                          </w:ins>
                        </m:r>
                      </m:sub>
                      <m:sup>
                        <m:sSub>
                          <m:sSubPr>
                            <m:ctrlPr>
                              <w:ins w:id="1228" w:author="Στάθης Καπ" w:date="2023-02-01T08:53:00Z">
                                <w:rPr>
                                  <w:rFonts w:ascii="Cambria Math" w:hAnsi="Cambria Math"/>
                                  <w:i/>
                                  <w:iCs/>
                                </w:rPr>
                              </w:ins>
                            </m:ctrlPr>
                          </m:sSubPr>
                          <m:e>
                            <m:r>
                              <w:ins w:id="1229" w:author="Στάθης Καπ" w:date="2023-02-01T08:53:00Z">
                                <w:rPr>
                                  <w:rFonts w:ascii="Cambria Math" w:hAnsi="Cambria Math"/>
                                </w:rPr>
                                <m:t>T</m:t>
                              </w:ins>
                            </m:r>
                          </m:e>
                          <m:sub>
                            <m:r>
                              <w:ins w:id="1230" w:author="Στάθης Καπ" w:date="2023-02-01T08:53:00Z">
                                <w:rPr>
                                  <w:rFonts w:ascii="Cambria Math" w:hAnsi="Cambria Math"/>
                                </w:rPr>
                                <m:t>iN</m:t>
                              </w:ins>
                            </m:r>
                          </m:sub>
                        </m:sSub>
                      </m:sup>
                      <m:e>
                        <m:sSub>
                          <m:sSubPr>
                            <m:ctrlPr>
                              <w:ins w:id="1231" w:author="Στάθης Καπ" w:date="2023-02-01T08:53:00Z">
                                <w:rPr>
                                  <w:rFonts w:ascii="Cambria Math" w:hAnsi="Cambria Math"/>
                                  <w:i/>
                                  <w:iCs/>
                                </w:rPr>
                              </w:ins>
                            </m:ctrlPr>
                          </m:sSubPr>
                          <m:e>
                            <m:r>
                              <w:ins w:id="1232" w:author="Στάθης Καπ" w:date="2023-02-01T08:53:00Z">
                                <w:rPr>
                                  <w:rFonts w:ascii="Cambria Math" w:hAnsi="Cambria Math"/>
                                </w:rPr>
                                <m:t>x</m:t>
                              </w:ins>
                            </m:r>
                          </m:e>
                          <m:sub>
                            <m:r>
                              <w:ins w:id="1233" w:author="Στάθης Καπ" w:date="2023-02-01T08:53:00Z">
                                <w:rPr>
                                  <w:rFonts w:ascii="Cambria Math" w:hAnsi="Cambria Math"/>
                                </w:rPr>
                                <m:t>i,N,t</m:t>
                              </w:ins>
                            </m:r>
                          </m:sub>
                        </m:sSub>
                      </m:e>
                    </m:nary>
                  </m:e>
                </m:nary>
                <m:r>
                  <w:ins w:id="1234" w:author="Στάθης Καπ" w:date="2023-02-01T08:53:00Z">
                    <w:rPr>
                      <w:rFonts w:ascii="Cambria Math" w:hAnsi="Cambria Math"/>
                    </w:rPr>
                    <m:t>=1</m:t>
                  </w:ins>
                </m:r>
              </m:oMath>
            </m:oMathPara>
          </w:p>
        </w:tc>
        <w:tc>
          <w:tcPr>
            <w:tcW w:w="350" w:type="pct"/>
            <w:vAlign w:val="center"/>
          </w:tcPr>
          <w:p w14:paraId="4D0BB36A" w14:textId="091FDC80" w:rsidR="00DA7114" w:rsidRPr="00603993" w:rsidRDefault="00DA7114" w:rsidP="00237FE3">
            <w:pPr>
              <w:pStyle w:val="Caption"/>
              <w:spacing w:after="160"/>
              <w:rPr>
                <w:ins w:id="1235" w:author="Στάθης Καπ" w:date="2023-02-01T08:53:00Z"/>
                <w:rPrChange w:id="1236" w:author="Στάθης Καπ" w:date="2023-02-01T08:49:00Z">
                  <w:rPr>
                    <w:ins w:id="1237" w:author="Στάθης Καπ" w:date="2023-02-01T08:53:00Z"/>
                    <w:lang w:val="el-GR"/>
                  </w:rPr>
                </w:rPrChange>
              </w:rPr>
            </w:pPr>
            <w:ins w:id="123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3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8</w:t>
            </w:r>
            <w:ins w:id="1240" w:author="Στάθης Καπ" w:date="2023-02-01T08:53:00Z">
              <w:r>
                <w:rPr>
                  <w:lang w:val="el-GR"/>
                </w:rPr>
                <w:fldChar w:fldCharType="end"/>
              </w:r>
              <w:r>
                <w:t>)</w:t>
              </w:r>
            </w:ins>
          </w:p>
        </w:tc>
      </w:tr>
      <w:tr w:rsidR="00560AF7" w14:paraId="145FB3E7" w14:textId="77777777" w:rsidTr="00237FE3">
        <w:trPr>
          <w:ins w:id="1241" w:author="Στάθης Καπ" w:date="2023-02-01T08:53:00Z"/>
        </w:trPr>
        <w:tc>
          <w:tcPr>
            <w:tcW w:w="350" w:type="pct"/>
          </w:tcPr>
          <w:p w14:paraId="3622927C" w14:textId="77777777" w:rsidR="00560AF7" w:rsidRDefault="00560AF7">
            <w:pPr>
              <w:spacing w:after="160"/>
              <w:rPr>
                <w:ins w:id="1242" w:author="Στάθης Καπ" w:date="2023-02-01T08:53:00Z"/>
                <w:lang w:val="el-GR"/>
              </w:rPr>
              <w:pPrChange w:id="1243" w:author="Στάθης Καπ" w:date="2023-02-01T08:46:00Z">
                <w:pPr/>
              </w:pPrChange>
            </w:pPr>
          </w:p>
        </w:tc>
        <w:tc>
          <w:tcPr>
            <w:tcW w:w="4300" w:type="pct"/>
          </w:tcPr>
          <w:p w14:paraId="675A7EA8" w14:textId="2DA0FAF1" w:rsidR="00560AF7" w:rsidRPr="005846FF" w:rsidRDefault="00494D04">
            <w:pPr>
              <w:spacing w:after="160"/>
              <w:rPr>
                <w:ins w:id="1244" w:author="Στάθης Καπ" w:date="2023-02-01T08:53:00Z"/>
                <w:lang w:val="el-GR"/>
              </w:rPr>
              <w:pPrChange w:id="1245" w:author="Στάθης Καπ" w:date="2023-02-01T08:46:00Z">
                <w:pPr/>
              </w:pPrChange>
            </w:pPr>
            <m:oMathPara>
              <m:oMath>
                <m:nary>
                  <m:naryPr>
                    <m:chr m:val="∑"/>
                    <m:limLoc m:val="undOvr"/>
                    <m:ctrlPr>
                      <w:ins w:id="1246" w:author="Στάθης Καπ" w:date="2023-02-01T08:53:00Z">
                        <w:rPr>
                          <w:rFonts w:ascii="Cambria Math" w:hAnsi="Cambria Math"/>
                          <w:i/>
                          <w:iCs/>
                        </w:rPr>
                      </w:ins>
                    </m:ctrlPr>
                  </m:naryPr>
                  <m:sub>
                    <m:r>
                      <w:ins w:id="1247" w:author="Στάθης Καπ" w:date="2023-02-01T08:53:00Z">
                        <w:rPr>
                          <w:rFonts w:ascii="Cambria Math" w:hAnsi="Cambria Math"/>
                        </w:rPr>
                        <m:t>i=1</m:t>
                      </w:ins>
                    </m:r>
                  </m:sub>
                  <m:sup>
                    <m:r>
                      <w:ins w:id="1248" w:author="Στάθης Καπ" w:date="2023-02-01T08:53:00Z">
                        <w:rPr>
                          <w:rFonts w:ascii="Cambria Math" w:hAnsi="Cambria Math"/>
                        </w:rPr>
                        <m:t>N-1</m:t>
                      </w:ins>
                    </m:r>
                  </m:sup>
                  <m:e>
                    <m:nary>
                      <m:naryPr>
                        <m:chr m:val="∑"/>
                        <m:limLoc m:val="undOvr"/>
                        <m:ctrlPr>
                          <w:ins w:id="1249" w:author="Στάθης Καπ" w:date="2023-02-01T08:53:00Z">
                            <w:rPr>
                              <w:rFonts w:ascii="Cambria Math" w:hAnsi="Cambria Math"/>
                              <w:i/>
                              <w:iCs/>
                            </w:rPr>
                          </w:ins>
                        </m:ctrlPr>
                      </m:naryPr>
                      <m:sub>
                        <m:r>
                          <w:ins w:id="1250" w:author="Στάθης Καπ" w:date="2023-02-01T08:53:00Z">
                            <w:rPr>
                              <w:rFonts w:ascii="Cambria Math" w:hAnsi="Cambria Math"/>
                            </w:rPr>
                            <m:t>t=1</m:t>
                          </w:ins>
                        </m:r>
                      </m:sub>
                      <m:sup>
                        <m:sSub>
                          <m:sSubPr>
                            <m:ctrlPr>
                              <w:ins w:id="1251" w:author="Στάθης Καπ" w:date="2023-02-01T08:53:00Z">
                                <w:rPr>
                                  <w:rFonts w:ascii="Cambria Math" w:hAnsi="Cambria Math"/>
                                  <w:i/>
                                  <w:iCs/>
                                </w:rPr>
                              </w:ins>
                            </m:ctrlPr>
                          </m:sSubPr>
                          <m:e>
                            <m:r>
                              <w:ins w:id="1252" w:author="Στάθης Καπ" w:date="2023-02-01T08:53:00Z">
                                <w:rPr>
                                  <w:rFonts w:ascii="Cambria Math" w:hAnsi="Cambria Math"/>
                                </w:rPr>
                                <m:t>T</m:t>
                              </w:ins>
                            </m:r>
                          </m:e>
                          <m:sub>
                            <m:r>
                              <w:ins w:id="1253" w:author="Στάθης Καπ" w:date="2023-02-01T08:53:00Z">
                                <w:rPr>
                                  <w:rFonts w:ascii="Cambria Math" w:hAnsi="Cambria Math"/>
                                </w:rPr>
                                <m:t>i,h</m:t>
                              </w:ins>
                            </m:r>
                          </m:sub>
                        </m:sSub>
                      </m:sup>
                      <m:e>
                        <m:sSub>
                          <m:sSubPr>
                            <m:ctrlPr>
                              <w:ins w:id="1254" w:author="Στάθης Καπ" w:date="2023-02-01T08:53:00Z">
                                <w:rPr>
                                  <w:rFonts w:ascii="Cambria Math" w:hAnsi="Cambria Math"/>
                                  <w:i/>
                                  <w:iCs/>
                                </w:rPr>
                              </w:ins>
                            </m:ctrlPr>
                          </m:sSubPr>
                          <m:e>
                            <m:r>
                              <w:ins w:id="1255" w:author="Στάθης Καπ" w:date="2023-02-01T08:53:00Z">
                                <w:rPr>
                                  <w:rFonts w:ascii="Cambria Math" w:hAnsi="Cambria Math"/>
                                </w:rPr>
                                <m:t>x</m:t>
                              </w:ins>
                            </m:r>
                          </m:e>
                          <m:sub>
                            <m:r>
                              <w:ins w:id="1256" w:author="Στάθης Καπ" w:date="2023-02-01T08:53:00Z">
                                <w:rPr>
                                  <w:rFonts w:ascii="Cambria Math" w:hAnsi="Cambria Math"/>
                                </w:rPr>
                                <m:t>i,h,t</m:t>
                              </w:ins>
                            </m:r>
                          </m:sub>
                        </m:sSub>
                      </m:e>
                    </m:nary>
                  </m:e>
                </m:nary>
                <m:r>
                  <w:ins w:id="1257" w:author="Στάθης Καπ" w:date="2023-02-01T08:53:00Z">
                    <w:rPr>
                      <w:rFonts w:ascii="Cambria Math" w:hAnsi="Cambria Math"/>
                    </w:rPr>
                    <m:t>=</m:t>
                  </w:ins>
                </m:r>
                <m:nary>
                  <m:naryPr>
                    <m:chr m:val="∑"/>
                    <m:limLoc m:val="undOvr"/>
                    <m:ctrlPr>
                      <w:ins w:id="1258" w:author="Στάθης Καπ" w:date="2023-02-01T08:53:00Z">
                        <w:rPr>
                          <w:rFonts w:ascii="Cambria Math" w:hAnsi="Cambria Math"/>
                          <w:i/>
                          <w:iCs/>
                        </w:rPr>
                      </w:ins>
                    </m:ctrlPr>
                  </m:naryPr>
                  <m:sub>
                    <m:r>
                      <w:ins w:id="1259" w:author="Στάθης Καπ" w:date="2023-02-01T08:53:00Z">
                        <w:rPr>
                          <w:rFonts w:ascii="Cambria Math" w:hAnsi="Cambria Math"/>
                        </w:rPr>
                        <m:t>j=2</m:t>
                      </w:ins>
                    </m:r>
                  </m:sub>
                  <m:sup>
                    <m:r>
                      <w:ins w:id="1260" w:author="Στάθης Καπ" w:date="2023-02-01T08:53:00Z">
                        <w:rPr>
                          <w:rFonts w:ascii="Cambria Math" w:hAnsi="Cambria Math"/>
                        </w:rPr>
                        <m:t>N</m:t>
                      </w:ins>
                    </m:r>
                  </m:sup>
                  <m:e>
                    <m:nary>
                      <m:naryPr>
                        <m:chr m:val="∑"/>
                        <m:limLoc m:val="undOvr"/>
                        <m:ctrlPr>
                          <w:ins w:id="1261" w:author="Στάθης Καπ" w:date="2023-02-01T08:53:00Z">
                            <w:rPr>
                              <w:rFonts w:ascii="Cambria Math" w:hAnsi="Cambria Math"/>
                              <w:i/>
                              <w:iCs/>
                            </w:rPr>
                          </w:ins>
                        </m:ctrlPr>
                      </m:naryPr>
                      <m:sub>
                        <m:r>
                          <w:ins w:id="1262" w:author="Στάθης Καπ" w:date="2023-02-01T08:53:00Z">
                            <w:rPr>
                              <w:rFonts w:ascii="Cambria Math" w:hAnsi="Cambria Math"/>
                            </w:rPr>
                            <m:t>t=1</m:t>
                          </w:ins>
                        </m:r>
                      </m:sub>
                      <m:sup>
                        <m:sSub>
                          <m:sSubPr>
                            <m:ctrlPr>
                              <w:ins w:id="1263" w:author="Στάθης Καπ" w:date="2023-02-01T08:53:00Z">
                                <w:rPr>
                                  <w:rFonts w:ascii="Cambria Math" w:hAnsi="Cambria Math"/>
                                  <w:i/>
                                  <w:iCs/>
                                </w:rPr>
                              </w:ins>
                            </m:ctrlPr>
                          </m:sSubPr>
                          <m:e>
                            <m:r>
                              <w:ins w:id="1264" w:author="Στάθης Καπ" w:date="2023-02-01T08:53:00Z">
                                <w:rPr>
                                  <w:rFonts w:ascii="Cambria Math" w:hAnsi="Cambria Math"/>
                                </w:rPr>
                                <m:t>T</m:t>
                              </w:ins>
                            </m:r>
                          </m:e>
                          <m:sub>
                            <m:r>
                              <w:ins w:id="1265" w:author="Στάθης Καπ" w:date="2023-02-01T08:53:00Z">
                                <w:rPr>
                                  <w:rFonts w:ascii="Cambria Math" w:hAnsi="Cambria Math"/>
                                </w:rPr>
                                <m:t>h,j</m:t>
                              </w:ins>
                            </m:r>
                          </m:sub>
                        </m:sSub>
                      </m:sup>
                      <m:e>
                        <m:sSub>
                          <m:sSubPr>
                            <m:ctrlPr>
                              <w:ins w:id="1266" w:author="Στάθης Καπ" w:date="2023-02-01T08:53:00Z">
                                <w:rPr>
                                  <w:rFonts w:ascii="Cambria Math" w:hAnsi="Cambria Math"/>
                                  <w:i/>
                                  <w:iCs/>
                                </w:rPr>
                              </w:ins>
                            </m:ctrlPr>
                          </m:sSubPr>
                          <m:e>
                            <m:r>
                              <w:ins w:id="1267" w:author="Στάθης Καπ" w:date="2023-02-01T08:53:00Z">
                                <w:rPr>
                                  <w:rFonts w:ascii="Cambria Math" w:hAnsi="Cambria Math"/>
                                </w:rPr>
                                <m:t>x</m:t>
                              </w:ins>
                            </m:r>
                          </m:e>
                          <m:sub>
                            <m:r>
                              <w:ins w:id="1268" w:author="Στάθης Καπ" w:date="2023-02-01T08:53:00Z">
                                <w:rPr>
                                  <w:rFonts w:ascii="Cambria Math" w:hAnsi="Cambria Math"/>
                                </w:rPr>
                                <m:t>h,j,t</m:t>
                              </w:ins>
                            </m:r>
                          </m:sub>
                        </m:sSub>
                      </m:e>
                    </m:nary>
                  </m:e>
                </m:nary>
                <m:r>
                  <w:ins w:id="1269" w:author="Στάθης Καπ" w:date="2023-02-01T08:53:00Z">
                    <w:rPr>
                      <w:rFonts w:ascii="Cambria Math" w:hAnsi="Cambria Math"/>
                    </w:rPr>
                    <m:t>≤1∀</m:t>
                  </w:ins>
                </m:r>
                <m:r>
                  <w:ins w:id="1270" w:author="Στάθης Καπ" w:date="2023-02-01T08:53:00Z">
                    <w:rPr>
                      <w:rFonts w:ascii="Cambria Math" w:hAnsi="Cambria Math"/>
                    </w:rPr>
                    <m:t>h=2, ⋯, N-1</m:t>
                  </w:ins>
                </m:r>
              </m:oMath>
            </m:oMathPara>
          </w:p>
        </w:tc>
        <w:tc>
          <w:tcPr>
            <w:tcW w:w="350" w:type="pct"/>
            <w:vAlign w:val="center"/>
          </w:tcPr>
          <w:p w14:paraId="15B9CFA5" w14:textId="57BD0562" w:rsidR="00560AF7" w:rsidRPr="00603993" w:rsidRDefault="00560AF7" w:rsidP="00237FE3">
            <w:pPr>
              <w:pStyle w:val="Caption"/>
              <w:spacing w:after="160"/>
              <w:rPr>
                <w:ins w:id="1271" w:author="Στάθης Καπ" w:date="2023-02-01T08:53:00Z"/>
                <w:rPrChange w:id="1272" w:author="Στάθης Καπ" w:date="2023-02-01T08:49:00Z">
                  <w:rPr>
                    <w:ins w:id="1273" w:author="Στάθης Καπ" w:date="2023-02-01T08:53:00Z"/>
                    <w:lang w:val="el-GR"/>
                  </w:rPr>
                </w:rPrChange>
              </w:rPr>
            </w:pPr>
            <w:ins w:id="127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7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9</w:t>
            </w:r>
            <w:ins w:id="1276" w:author="Στάθης Καπ" w:date="2023-02-01T08:53:00Z">
              <w:r>
                <w:rPr>
                  <w:lang w:val="el-GR"/>
                </w:rPr>
                <w:fldChar w:fldCharType="end"/>
              </w:r>
              <w:r>
                <w:t>)</w:t>
              </w:r>
            </w:ins>
          </w:p>
        </w:tc>
      </w:tr>
      <w:tr w:rsidR="00B13100" w14:paraId="3733416E" w14:textId="77777777" w:rsidTr="00237FE3">
        <w:trPr>
          <w:ins w:id="1277" w:author="Στάθης Καπ" w:date="2023-02-01T08:53:00Z"/>
        </w:trPr>
        <w:tc>
          <w:tcPr>
            <w:tcW w:w="350" w:type="pct"/>
          </w:tcPr>
          <w:p w14:paraId="62AC6DA9" w14:textId="77777777" w:rsidR="00B13100" w:rsidRDefault="00B13100">
            <w:pPr>
              <w:spacing w:after="160"/>
              <w:rPr>
                <w:ins w:id="1278" w:author="Στάθης Καπ" w:date="2023-02-01T08:53:00Z"/>
                <w:lang w:val="el-GR"/>
              </w:rPr>
              <w:pPrChange w:id="1279" w:author="Στάθης Καπ" w:date="2023-02-01T08:46:00Z">
                <w:pPr/>
              </w:pPrChange>
            </w:pPr>
          </w:p>
        </w:tc>
        <w:tc>
          <w:tcPr>
            <w:tcW w:w="4300" w:type="pct"/>
          </w:tcPr>
          <w:p w14:paraId="0BF7D453" w14:textId="39683E7F" w:rsidR="00B13100" w:rsidRPr="005846FF" w:rsidRDefault="00494D04">
            <w:pPr>
              <w:spacing w:after="160"/>
              <w:rPr>
                <w:ins w:id="1280" w:author="Στάθης Καπ" w:date="2023-02-01T08:53:00Z"/>
                <w:lang w:val="el-GR"/>
              </w:rPr>
              <w:pPrChange w:id="1281" w:author="Στάθης Καπ" w:date="2023-02-01T08:46:00Z">
                <w:pPr/>
              </w:pPrChange>
            </w:pPr>
            <m:oMathPara>
              <m:oMath>
                <m:nary>
                  <m:naryPr>
                    <m:chr m:val="∑"/>
                    <m:limLoc m:val="undOvr"/>
                    <m:ctrlPr>
                      <w:ins w:id="1282" w:author="Στάθης Καπ" w:date="2023-02-01T08:53:00Z">
                        <w:rPr>
                          <w:rFonts w:ascii="Cambria Math" w:eastAsiaTheme="minorEastAsia" w:hAnsi="Cambria Math"/>
                          <w:i/>
                          <w:iCs/>
                        </w:rPr>
                      </w:ins>
                    </m:ctrlPr>
                  </m:naryPr>
                  <m:sub>
                    <m:r>
                      <w:ins w:id="1283" w:author="Στάθης Καπ" w:date="2023-02-01T08:53:00Z">
                        <w:rPr>
                          <w:rFonts w:ascii="Cambria Math" w:eastAsiaTheme="minorEastAsia" w:hAnsi="Cambria Math"/>
                        </w:rPr>
                        <m:t>i=1</m:t>
                      </w:ins>
                    </m:r>
                  </m:sub>
                  <m:sup>
                    <m:r>
                      <w:ins w:id="1284" w:author="Στάθης Καπ" w:date="2023-02-01T08:53:00Z">
                        <w:rPr>
                          <w:rFonts w:ascii="Cambria Math" w:eastAsiaTheme="minorEastAsia" w:hAnsi="Cambria Math"/>
                        </w:rPr>
                        <m:t>N-1</m:t>
                      </w:ins>
                    </m:r>
                  </m:sup>
                  <m:e>
                    <m:nary>
                      <m:naryPr>
                        <m:chr m:val="∑"/>
                        <m:limLoc m:val="undOvr"/>
                        <m:ctrlPr>
                          <w:ins w:id="1285" w:author="Στάθης Καπ" w:date="2023-02-01T08:53:00Z">
                            <w:rPr>
                              <w:rFonts w:ascii="Cambria Math" w:eastAsiaTheme="minorEastAsia" w:hAnsi="Cambria Math"/>
                              <w:i/>
                              <w:iCs/>
                            </w:rPr>
                          </w:ins>
                        </m:ctrlPr>
                      </m:naryPr>
                      <m:sub>
                        <m:r>
                          <w:ins w:id="1286" w:author="Στάθης Καπ" w:date="2023-02-01T08:53:00Z">
                            <w:rPr>
                              <w:rFonts w:ascii="Cambria Math" w:eastAsiaTheme="minorEastAsia" w:hAnsi="Cambria Math"/>
                            </w:rPr>
                            <m:t>t=1</m:t>
                          </w:ins>
                        </m:r>
                      </m:sub>
                      <m:sup>
                        <m:sSub>
                          <m:sSubPr>
                            <m:ctrlPr>
                              <w:ins w:id="1287" w:author="Στάθης Καπ" w:date="2023-02-01T08:53:00Z">
                                <w:rPr>
                                  <w:rFonts w:ascii="Cambria Math" w:eastAsiaTheme="minorEastAsia" w:hAnsi="Cambria Math"/>
                                  <w:i/>
                                  <w:iCs/>
                                </w:rPr>
                              </w:ins>
                            </m:ctrlPr>
                          </m:sSubPr>
                          <m:e>
                            <m:r>
                              <w:ins w:id="1288" w:author="Στάθης Καπ" w:date="2023-02-01T08:53:00Z">
                                <w:rPr>
                                  <w:rFonts w:ascii="Cambria Math" w:eastAsiaTheme="minorEastAsia" w:hAnsi="Cambria Math"/>
                                </w:rPr>
                                <m:t>T</m:t>
                              </w:ins>
                            </m:r>
                          </m:e>
                          <m:sub>
                            <m:r>
                              <w:ins w:id="1289" w:author="Στάθης Καπ" w:date="2023-02-01T08:53:00Z">
                                <w:rPr>
                                  <w:rFonts w:ascii="Cambria Math" w:eastAsiaTheme="minorEastAsia" w:hAnsi="Cambria Math"/>
                                </w:rPr>
                                <m:t>i,h</m:t>
                              </w:ins>
                            </m:r>
                          </m:sub>
                        </m:sSub>
                      </m:sup>
                      <m:e>
                        <m:d>
                          <m:dPr>
                            <m:begChr m:val="["/>
                            <m:endChr m:val="]"/>
                            <m:ctrlPr>
                              <w:ins w:id="1290" w:author="Στάθης Καπ" w:date="2023-02-01T08:53:00Z">
                                <w:rPr>
                                  <w:rFonts w:ascii="Cambria Math" w:eastAsiaTheme="minorEastAsia" w:hAnsi="Cambria Math"/>
                                  <w:i/>
                                  <w:iCs/>
                                </w:rPr>
                              </w:ins>
                            </m:ctrlPr>
                          </m:dPr>
                          <m:e>
                            <m:sSub>
                              <m:sSubPr>
                                <m:ctrlPr>
                                  <w:ins w:id="1291" w:author="Στάθης Καπ" w:date="2023-02-01T08:53:00Z">
                                    <w:rPr>
                                      <w:rFonts w:ascii="Cambria Math" w:eastAsiaTheme="minorEastAsia" w:hAnsi="Cambria Math"/>
                                      <w:i/>
                                      <w:iCs/>
                                    </w:rPr>
                                  </w:ins>
                                </m:ctrlPr>
                              </m:sSubPr>
                              <m:e>
                                <m:r>
                                  <w:ins w:id="1292" w:author="Στάθης Καπ" w:date="2023-02-01T08:53:00Z">
                                    <w:rPr>
                                      <w:rFonts w:ascii="Cambria Math" w:eastAsiaTheme="minorEastAsia" w:hAnsi="Cambria Math"/>
                                    </w:rPr>
                                    <m:t>w</m:t>
                                  </w:ins>
                                </m:r>
                              </m:e>
                              <m:sub>
                                <m:r>
                                  <w:ins w:id="1293" w:author="Στάθης Καπ" w:date="2023-02-01T08:53:00Z">
                                    <w:rPr>
                                      <w:rFonts w:ascii="Cambria Math" w:eastAsiaTheme="minorEastAsia" w:hAnsi="Cambria Math"/>
                                    </w:rPr>
                                    <m:t>i,h,t</m:t>
                                  </w:ins>
                                </m:r>
                              </m:sub>
                            </m:sSub>
                            <m:r>
                              <w:ins w:id="1294" w:author="Στάθης Καπ" w:date="2023-02-01T08:53:00Z">
                                <w:rPr>
                                  <w:rFonts w:ascii="Cambria Math" w:eastAsiaTheme="minorEastAsia" w:hAnsi="Cambria Math"/>
                                </w:rPr>
                                <m:t>+(</m:t>
                              </w:ins>
                            </m:r>
                            <m:r>
                              <w:ins w:id="1295" w:author="Στάθης Καπ" w:date="2023-02-01T08:53:00Z">
                                <w:rPr>
                                  <w:rFonts w:ascii="Cambria Math" w:eastAsiaTheme="minorEastAsia" w:hAnsi="Cambria Math"/>
                                  <w:lang w:val="el-GR"/>
                                </w:rPr>
                                <m:t>θ∙</m:t>
                              </w:ins>
                            </m:r>
                            <m:sSub>
                              <m:sSubPr>
                                <m:ctrlPr>
                                  <w:ins w:id="1296" w:author="Στάθης Καπ" w:date="2023-02-01T08:53:00Z">
                                    <w:rPr>
                                      <w:rFonts w:ascii="Cambria Math" w:eastAsiaTheme="minorEastAsia" w:hAnsi="Cambria Math"/>
                                      <w:i/>
                                      <w:iCs/>
                                    </w:rPr>
                                  </w:ins>
                                </m:ctrlPr>
                              </m:sSubPr>
                              <m:e>
                                <m:r>
                                  <w:ins w:id="1297" w:author="Στάθης Καπ" w:date="2023-02-01T08:53:00Z">
                                    <w:rPr>
                                      <w:rFonts w:ascii="Cambria Math" w:eastAsiaTheme="minorEastAsia" w:hAnsi="Cambria Math"/>
                                    </w:rPr>
                                    <m:t>w</m:t>
                                  </w:ins>
                                </m:r>
                              </m:e>
                              <m:sub>
                                <m:r>
                                  <w:ins w:id="1298" w:author="Στάθης Καπ" w:date="2023-02-01T08:53:00Z">
                                    <w:rPr>
                                      <w:rFonts w:ascii="Cambria Math" w:eastAsiaTheme="minorEastAsia" w:hAnsi="Cambria Math"/>
                                    </w:rPr>
                                    <m:t>i,h,t</m:t>
                                  </w:ins>
                                </m:r>
                              </m:sub>
                            </m:sSub>
                            <m:r>
                              <w:ins w:id="1299" w:author="Στάθης Καπ" w:date="2023-02-01T08:53:00Z">
                                <w:rPr>
                                  <w:rFonts w:ascii="Cambria Math" w:eastAsiaTheme="minorEastAsia" w:hAnsi="Cambria Math"/>
                                </w:rPr>
                                <m:t>+</m:t>
                              </w:ins>
                            </m:r>
                            <m:sSub>
                              <m:sSubPr>
                                <m:ctrlPr>
                                  <w:ins w:id="1300" w:author="Στάθης Καπ" w:date="2023-02-01T08:53:00Z">
                                    <w:rPr>
                                      <w:rFonts w:ascii="Cambria Math" w:eastAsiaTheme="minorEastAsia" w:hAnsi="Cambria Math"/>
                                      <w:i/>
                                      <w:iCs/>
                                      <w:lang w:val="el-GR"/>
                                    </w:rPr>
                                  </w:ins>
                                </m:ctrlPr>
                              </m:sSubPr>
                              <m:e>
                                <m:r>
                                  <w:ins w:id="1301" w:author="Στάθης Καπ" w:date="2023-02-01T08:53:00Z">
                                    <w:rPr>
                                      <w:rFonts w:ascii="Cambria Math" w:eastAsiaTheme="minorEastAsia" w:hAnsi="Cambria Math"/>
                                      <w:lang w:val="el-GR"/>
                                    </w:rPr>
                                    <m:t>η</m:t>
                                  </w:ins>
                                </m:r>
                              </m:e>
                              <m:sub>
                                <m:r>
                                  <w:ins w:id="1302" w:author="Στάθης Καπ" w:date="2023-02-01T08:53:00Z">
                                    <w:rPr>
                                      <w:rFonts w:ascii="Cambria Math" w:eastAsiaTheme="minorEastAsia" w:hAnsi="Cambria Math"/>
                                    </w:rPr>
                                    <m:t>i,h,t</m:t>
                                  </w:ins>
                                </m:r>
                              </m:sub>
                            </m:sSub>
                            <m:r>
                              <w:ins w:id="1303" w:author="Στάθης Καπ" w:date="2023-02-01T08:53:00Z">
                                <w:rPr>
                                  <w:rFonts w:ascii="Cambria Math" w:eastAsiaTheme="minorEastAsia" w:hAnsi="Cambria Math"/>
                                </w:rPr>
                                <m:t>∙</m:t>
                              </w:ins>
                            </m:r>
                            <m:sSub>
                              <m:sSubPr>
                                <m:ctrlPr>
                                  <w:ins w:id="1304" w:author="Στάθης Καπ" w:date="2023-02-01T08:53:00Z">
                                    <w:rPr>
                                      <w:rFonts w:ascii="Cambria Math" w:eastAsiaTheme="minorEastAsia" w:hAnsi="Cambria Math"/>
                                      <w:i/>
                                      <w:iCs/>
                                    </w:rPr>
                                  </w:ins>
                                </m:ctrlPr>
                              </m:sSubPr>
                              <m:e>
                                <m:r>
                                  <w:ins w:id="1305" w:author="Στάθης Καπ" w:date="2023-02-01T08:53:00Z">
                                    <w:rPr>
                                      <w:rFonts w:ascii="Cambria Math" w:eastAsiaTheme="minorEastAsia" w:hAnsi="Cambria Math"/>
                                    </w:rPr>
                                    <m:t>x</m:t>
                                  </w:ins>
                                </m:r>
                              </m:e>
                              <m:sub>
                                <m:r>
                                  <w:ins w:id="1306" w:author="Στάθης Καπ" w:date="2023-02-01T08:53:00Z">
                                    <w:rPr>
                                      <w:rFonts w:ascii="Cambria Math" w:eastAsiaTheme="minorEastAsia" w:hAnsi="Cambria Math"/>
                                    </w:rPr>
                                    <m:t>i,h,t</m:t>
                                  </w:ins>
                                </m:r>
                              </m:sub>
                            </m:sSub>
                            <m:r>
                              <w:ins w:id="1307" w:author="Στάθης Καπ" w:date="2023-02-01T08:53:00Z">
                                <w:rPr>
                                  <w:rFonts w:ascii="Cambria Math" w:eastAsiaTheme="minorEastAsia" w:hAnsi="Cambria Math"/>
                                </w:rPr>
                                <m:t>)</m:t>
                              </w:ins>
                            </m:r>
                          </m:e>
                        </m:d>
                      </m:e>
                    </m:nary>
                  </m:e>
                </m:nary>
                <m:r>
                  <w:ins w:id="1308" w:author="Στάθης Καπ" w:date="2023-02-01T08:53:00Z">
                    <w:rPr>
                      <w:rFonts w:ascii="Cambria Math" w:eastAsiaTheme="minorEastAsia" w:hAnsi="Cambria Math"/>
                    </w:rPr>
                    <m:t>=</m:t>
                  </w:ins>
                </m:r>
                <m:nary>
                  <m:naryPr>
                    <m:chr m:val="∑"/>
                    <m:limLoc m:val="undOvr"/>
                    <m:ctrlPr>
                      <w:ins w:id="1309" w:author="Στάθης Καπ" w:date="2023-02-01T08:53:00Z">
                        <w:rPr>
                          <w:rFonts w:ascii="Cambria Math" w:eastAsiaTheme="minorEastAsia" w:hAnsi="Cambria Math"/>
                          <w:i/>
                          <w:iCs/>
                        </w:rPr>
                      </w:ins>
                    </m:ctrlPr>
                  </m:naryPr>
                  <m:sub>
                    <m:r>
                      <w:ins w:id="1310" w:author="Στάθης Καπ" w:date="2023-02-01T08:53:00Z">
                        <w:rPr>
                          <w:rFonts w:ascii="Cambria Math" w:eastAsiaTheme="minorEastAsia" w:hAnsi="Cambria Math"/>
                        </w:rPr>
                        <m:t>j=2</m:t>
                      </w:ins>
                    </m:r>
                  </m:sub>
                  <m:sup>
                    <m:r>
                      <w:ins w:id="1311" w:author="Στάθης Καπ" w:date="2023-02-01T08:53:00Z">
                        <w:rPr>
                          <w:rFonts w:ascii="Cambria Math" w:eastAsiaTheme="minorEastAsia" w:hAnsi="Cambria Math"/>
                        </w:rPr>
                        <m:t>N</m:t>
                      </w:ins>
                    </m:r>
                  </m:sup>
                  <m:e>
                    <m:nary>
                      <m:naryPr>
                        <m:chr m:val="∑"/>
                        <m:limLoc m:val="undOvr"/>
                        <m:ctrlPr>
                          <w:ins w:id="1312" w:author="Στάθης Καπ" w:date="2023-02-01T08:53:00Z">
                            <w:rPr>
                              <w:rFonts w:ascii="Cambria Math" w:eastAsiaTheme="minorEastAsia" w:hAnsi="Cambria Math"/>
                              <w:i/>
                              <w:iCs/>
                            </w:rPr>
                          </w:ins>
                        </m:ctrlPr>
                      </m:naryPr>
                      <m:sub>
                        <m:r>
                          <w:ins w:id="1313" w:author="Στάθης Καπ" w:date="2023-02-01T08:53:00Z">
                            <w:rPr>
                              <w:rFonts w:ascii="Cambria Math" w:eastAsiaTheme="minorEastAsia" w:hAnsi="Cambria Math"/>
                            </w:rPr>
                            <m:t>t=1</m:t>
                          </w:ins>
                        </m:r>
                      </m:sub>
                      <m:sup>
                        <m:sSub>
                          <m:sSubPr>
                            <m:ctrlPr>
                              <w:ins w:id="1314" w:author="Στάθης Καπ" w:date="2023-02-01T08:53:00Z">
                                <w:rPr>
                                  <w:rFonts w:ascii="Cambria Math" w:eastAsiaTheme="minorEastAsia" w:hAnsi="Cambria Math"/>
                                  <w:i/>
                                  <w:iCs/>
                                </w:rPr>
                              </w:ins>
                            </m:ctrlPr>
                          </m:sSubPr>
                          <m:e>
                            <m:r>
                              <w:ins w:id="1315" w:author="Στάθης Καπ" w:date="2023-02-01T08:53:00Z">
                                <w:rPr>
                                  <w:rFonts w:ascii="Cambria Math" w:eastAsiaTheme="minorEastAsia" w:hAnsi="Cambria Math"/>
                                </w:rPr>
                                <m:t>T</m:t>
                              </w:ins>
                            </m:r>
                          </m:e>
                          <m:sub>
                            <m:r>
                              <w:ins w:id="1316" w:author="Στάθης Καπ" w:date="2023-02-01T08:53:00Z">
                                <w:rPr>
                                  <w:rFonts w:ascii="Cambria Math" w:eastAsiaTheme="minorEastAsia" w:hAnsi="Cambria Math"/>
                                </w:rPr>
                                <m:t>h,j</m:t>
                              </w:ins>
                            </m:r>
                          </m:sub>
                        </m:sSub>
                      </m:sup>
                      <m:e>
                        <m:sSub>
                          <m:sSubPr>
                            <m:ctrlPr>
                              <w:ins w:id="1317" w:author="Στάθης Καπ" w:date="2023-02-01T08:53:00Z">
                                <w:rPr>
                                  <w:rFonts w:ascii="Cambria Math" w:eastAsiaTheme="minorEastAsia" w:hAnsi="Cambria Math"/>
                                  <w:i/>
                                  <w:iCs/>
                                </w:rPr>
                              </w:ins>
                            </m:ctrlPr>
                          </m:sSubPr>
                          <m:e>
                            <m:r>
                              <w:ins w:id="1318" w:author="Στάθης Καπ" w:date="2023-02-01T08:53:00Z">
                                <w:rPr>
                                  <w:rFonts w:ascii="Cambria Math" w:eastAsiaTheme="minorEastAsia" w:hAnsi="Cambria Math"/>
                                </w:rPr>
                                <m:t>w</m:t>
                              </w:ins>
                            </m:r>
                          </m:e>
                          <m:sub>
                            <m:r>
                              <w:ins w:id="1319" w:author="Στάθης Καπ" w:date="2023-02-01T08:53:00Z">
                                <w:rPr>
                                  <w:rFonts w:ascii="Cambria Math" w:eastAsiaTheme="minorEastAsia" w:hAnsi="Cambria Math"/>
                                </w:rPr>
                                <m:t>h,j,t</m:t>
                              </w:ins>
                            </m:r>
                          </m:sub>
                        </m:sSub>
                      </m:e>
                    </m:nary>
                  </m:e>
                </m:nary>
                <m:r>
                  <w:ins w:id="1320" w:author="Στάθης Καπ" w:date="2023-02-01T08:53:00Z">
                    <w:rPr>
                      <w:rFonts w:ascii="Cambria Math" w:eastAsiaTheme="minorEastAsia" w:hAnsi="Cambria Math"/>
                    </w:rPr>
                    <m:t>∀h=</m:t>
                  </w:ins>
                </m:r>
                <m:r>
                  <w:ins w:id="1321" w:author="Στάθης Καπ" w:date="2023-02-01T08:53:00Z">
                    <w:rPr>
                      <w:rFonts w:ascii="Cambria Math" w:eastAsiaTheme="minorEastAsia" w:hAnsi="Cambria Math"/>
                    </w:rPr>
                    <m:t>2, ⋯, N-1</m:t>
                  </w:ins>
                </m:r>
              </m:oMath>
            </m:oMathPara>
          </w:p>
        </w:tc>
        <w:tc>
          <w:tcPr>
            <w:tcW w:w="350" w:type="pct"/>
            <w:vAlign w:val="center"/>
          </w:tcPr>
          <w:p w14:paraId="3D992528" w14:textId="1C1CD931" w:rsidR="00B13100" w:rsidRPr="00603993" w:rsidRDefault="00B13100" w:rsidP="00237FE3">
            <w:pPr>
              <w:pStyle w:val="Caption"/>
              <w:spacing w:after="160"/>
              <w:rPr>
                <w:ins w:id="1322" w:author="Στάθης Καπ" w:date="2023-02-01T08:53:00Z"/>
                <w:rPrChange w:id="1323" w:author="Στάθης Καπ" w:date="2023-02-01T08:49:00Z">
                  <w:rPr>
                    <w:ins w:id="1324" w:author="Στάθης Καπ" w:date="2023-02-01T08:53:00Z"/>
                    <w:lang w:val="el-GR"/>
                  </w:rPr>
                </w:rPrChange>
              </w:rPr>
            </w:pPr>
            <w:ins w:id="132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2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10</w:t>
            </w:r>
            <w:ins w:id="1327" w:author="Στάθης Καπ" w:date="2023-02-01T08:53:00Z">
              <w:r>
                <w:rPr>
                  <w:lang w:val="el-GR"/>
                </w:rPr>
                <w:fldChar w:fldCharType="end"/>
              </w:r>
              <w:r>
                <w:t>)</w:t>
              </w:r>
            </w:ins>
          </w:p>
        </w:tc>
      </w:tr>
      <w:tr w:rsidR="00341F70" w14:paraId="36AB623C" w14:textId="77777777" w:rsidTr="00237FE3">
        <w:trPr>
          <w:ins w:id="1328" w:author="Στάθης Καπ" w:date="2023-02-01T08:54:00Z"/>
        </w:trPr>
        <w:tc>
          <w:tcPr>
            <w:tcW w:w="350" w:type="pct"/>
          </w:tcPr>
          <w:p w14:paraId="6C6E3C81" w14:textId="77777777" w:rsidR="00341F70" w:rsidRDefault="00341F70">
            <w:pPr>
              <w:spacing w:after="160"/>
              <w:rPr>
                <w:ins w:id="1329" w:author="Στάθης Καπ" w:date="2023-02-01T08:54:00Z"/>
                <w:lang w:val="el-GR"/>
              </w:rPr>
              <w:pPrChange w:id="1330" w:author="Στάθης Καπ" w:date="2023-02-01T08:46:00Z">
                <w:pPr/>
              </w:pPrChange>
            </w:pPr>
          </w:p>
        </w:tc>
        <w:tc>
          <w:tcPr>
            <w:tcW w:w="4300" w:type="pct"/>
          </w:tcPr>
          <w:p w14:paraId="5C140172" w14:textId="1EA354D9" w:rsidR="00341F70" w:rsidRPr="005846FF" w:rsidRDefault="00494D04">
            <w:pPr>
              <w:spacing w:after="160"/>
              <w:rPr>
                <w:ins w:id="1331" w:author="Στάθης Καπ" w:date="2023-02-01T08:54:00Z"/>
                <w:lang w:val="el-GR"/>
              </w:rPr>
              <w:pPrChange w:id="1332" w:author="Στάθης Καπ" w:date="2023-02-01T08:46:00Z">
                <w:pPr/>
              </w:pPrChange>
            </w:pPr>
            <m:oMathPara>
              <m:oMath>
                <m:sSub>
                  <m:sSubPr>
                    <m:ctrlPr>
                      <w:ins w:id="1333" w:author="Στάθης Καπ" w:date="2023-02-01T08:54:00Z">
                        <w:rPr>
                          <w:rFonts w:ascii="Cambria Math" w:eastAsiaTheme="minorEastAsia" w:hAnsi="Cambria Math"/>
                          <w:i/>
                          <w:iCs/>
                        </w:rPr>
                      </w:ins>
                    </m:ctrlPr>
                  </m:sSubPr>
                  <m:e>
                    <m:r>
                      <w:ins w:id="1334" w:author="Στάθης Καπ" w:date="2023-02-01T08:54:00Z">
                        <w:rPr>
                          <w:rFonts w:ascii="Cambria Math" w:eastAsiaTheme="minorEastAsia" w:hAnsi="Cambria Math"/>
                        </w:rPr>
                        <m:t>x</m:t>
                      </w:ins>
                    </m:r>
                  </m:e>
                  <m:sub>
                    <m:r>
                      <w:ins w:id="1335" w:author="Στάθης Καπ" w:date="2023-02-01T08:54:00Z">
                        <w:rPr>
                          <w:rFonts w:ascii="Cambria Math" w:eastAsiaTheme="minorEastAsia" w:hAnsi="Cambria Math"/>
                        </w:rPr>
                        <m:t>i,j,t</m:t>
                      </w:ins>
                    </m:r>
                  </m:sub>
                </m:sSub>
                <m:r>
                  <w:ins w:id="1336" w:author="Στάθης Καπ" w:date="2023-02-01T08:54:00Z">
                    <w:rPr>
                      <w:rFonts w:ascii="Cambria Math" w:eastAsiaTheme="minorEastAsia" w:hAnsi="Cambria Math"/>
                    </w:rPr>
                    <m:t>∙</m:t>
                  </w:ins>
                </m:r>
                <m:sSub>
                  <m:sSubPr>
                    <m:ctrlPr>
                      <w:ins w:id="1337" w:author="Στάθης Καπ" w:date="2023-02-01T08:54:00Z">
                        <w:rPr>
                          <w:rFonts w:ascii="Cambria Math" w:eastAsiaTheme="minorEastAsia" w:hAnsi="Cambria Math"/>
                          <w:i/>
                          <w:iCs/>
                          <w:lang w:val="el-GR"/>
                        </w:rPr>
                      </w:ins>
                    </m:ctrlPr>
                  </m:sSubPr>
                  <m:e>
                    <m:r>
                      <w:ins w:id="1338" w:author="Στάθης Καπ" w:date="2023-02-01T08:54:00Z">
                        <w:rPr>
                          <w:rFonts w:ascii="Cambria Math" w:eastAsiaTheme="minorEastAsia" w:hAnsi="Cambria Math"/>
                          <w:lang w:val="el-GR"/>
                        </w:rPr>
                        <m:t>τ</m:t>
                      </w:ins>
                    </m:r>
                  </m:e>
                  <m:sub>
                    <m:r>
                      <w:ins w:id="1339" w:author="Στάθης Καπ" w:date="2023-02-01T08:54:00Z">
                        <w:rPr>
                          <w:rFonts w:ascii="Cambria Math" w:eastAsiaTheme="minorEastAsia" w:hAnsi="Cambria Math"/>
                        </w:rPr>
                        <m:t>i,j,t</m:t>
                      </w:ins>
                    </m:r>
                  </m:sub>
                </m:sSub>
                <m:r>
                  <w:ins w:id="1340" w:author="Στάθης Καπ" w:date="2023-02-01T08:54:00Z">
                    <w:rPr>
                      <w:rFonts w:ascii="Cambria Math" w:eastAsiaTheme="minorEastAsia" w:hAnsi="Cambria Math"/>
                      <w:lang w:val="el-GR"/>
                    </w:rPr>
                    <m:t>≤</m:t>
                  </w:ins>
                </m:r>
                <m:sSub>
                  <m:sSubPr>
                    <m:ctrlPr>
                      <w:ins w:id="1341" w:author="Στάθης Καπ" w:date="2023-02-01T08:54:00Z">
                        <w:rPr>
                          <w:rFonts w:ascii="Cambria Math" w:eastAsiaTheme="minorEastAsia" w:hAnsi="Cambria Math"/>
                          <w:i/>
                          <w:iCs/>
                          <w:lang w:val="el-GR"/>
                        </w:rPr>
                      </w:ins>
                    </m:ctrlPr>
                  </m:sSubPr>
                  <m:e>
                    <m:r>
                      <w:ins w:id="1342" w:author="Στάθης Καπ" w:date="2023-02-01T08:54:00Z">
                        <w:rPr>
                          <w:rFonts w:ascii="Cambria Math" w:eastAsiaTheme="minorEastAsia" w:hAnsi="Cambria Math"/>
                          <w:lang w:val="el-GR"/>
                        </w:rPr>
                        <m:t>w</m:t>
                      </w:ins>
                    </m:r>
                  </m:e>
                  <m:sub>
                    <m:r>
                      <w:ins w:id="1343" w:author="Στάθης Καπ" w:date="2023-02-01T08:54:00Z">
                        <w:rPr>
                          <w:rFonts w:ascii="Cambria Math" w:eastAsiaTheme="minorEastAsia" w:hAnsi="Cambria Math"/>
                          <w:lang w:val="el-GR"/>
                        </w:rPr>
                        <m:t>i,j,t</m:t>
                      </w:ins>
                    </m:r>
                  </m:sub>
                </m:sSub>
                <m:r>
                  <w:ins w:id="1344" w:author="Στάθης Καπ" w:date="2023-02-01T08:54:00Z">
                    <w:rPr>
                      <w:rFonts w:ascii="Cambria Math" w:eastAsiaTheme="minorEastAsia" w:hAnsi="Cambria Math"/>
                      <w:lang w:val="el-GR"/>
                    </w:rPr>
                    <m:t>≤</m:t>
                  </w:ins>
                </m:r>
                <m:sSub>
                  <m:sSubPr>
                    <m:ctrlPr>
                      <w:ins w:id="1345" w:author="Στάθης Καπ" w:date="2023-02-01T08:54:00Z">
                        <w:rPr>
                          <w:rFonts w:ascii="Cambria Math" w:eastAsiaTheme="minorEastAsia" w:hAnsi="Cambria Math"/>
                          <w:i/>
                          <w:iCs/>
                        </w:rPr>
                      </w:ins>
                    </m:ctrlPr>
                  </m:sSubPr>
                  <m:e>
                    <m:r>
                      <w:ins w:id="1346" w:author="Στάθης Καπ" w:date="2023-02-01T08:54:00Z">
                        <w:rPr>
                          <w:rFonts w:ascii="Cambria Math" w:eastAsiaTheme="minorEastAsia" w:hAnsi="Cambria Math"/>
                        </w:rPr>
                        <m:t>x</m:t>
                      </w:ins>
                    </m:r>
                  </m:e>
                  <m:sub>
                    <m:r>
                      <w:ins w:id="1347" w:author="Στάθης Καπ" w:date="2023-02-01T08:54:00Z">
                        <w:rPr>
                          <w:rFonts w:ascii="Cambria Math" w:eastAsiaTheme="minorEastAsia" w:hAnsi="Cambria Math"/>
                        </w:rPr>
                        <m:t>i,j,t</m:t>
                      </w:ins>
                    </m:r>
                  </m:sub>
                </m:sSub>
                <m:r>
                  <w:ins w:id="1348" w:author="Στάθης Καπ" w:date="2023-02-01T08:54:00Z">
                    <w:rPr>
                      <w:rFonts w:ascii="Cambria Math" w:eastAsiaTheme="minorEastAsia" w:hAnsi="Cambria Math"/>
                    </w:rPr>
                    <m:t>∙</m:t>
                  </w:ins>
                </m:r>
                <m:sSub>
                  <m:sSubPr>
                    <m:ctrlPr>
                      <w:ins w:id="1349" w:author="Στάθης Καπ" w:date="2023-02-01T08:54:00Z">
                        <w:rPr>
                          <w:rFonts w:ascii="Cambria Math" w:eastAsiaTheme="minorEastAsia" w:hAnsi="Cambria Math"/>
                          <w:i/>
                          <w:iCs/>
                          <w:lang w:val="el-GR"/>
                        </w:rPr>
                      </w:ins>
                    </m:ctrlPr>
                  </m:sSubPr>
                  <m:e>
                    <m:r>
                      <w:ins w:id="1350" w:author="Στάθης Καπ" w:date="2023-02-01T08:54:00Z">
                        <w:rPr>
                          <w:rFonts w:ascii="Cambria Math" w:eastAsiaTheme="minorEastAsia" w:hAnsi="Cambria Math"/>
                          <w:lang w:val="el-GR"/>
                        </w:rPr>
                        <m:t>τ</m:t>
                      </w:ins>
                    </m:r>
                  </m:e>
                  <m:sub>
                    <m:r>
                      <w:ins w:id="1351" w:author="Στάθης Καπ" w:date="2023-02-01T08:54:00Z">
                        <w:rPr>
                          <w:rFonts w:ascii="Cambria Math" w:eastAsiaTheme="minorEastAsia" w:hAnsi="Cambria Math"/>
                        </w:rPr>
                        <m:t>i,j,t+1</m:t>
                      </w:ins>
                    </m:r>
                  </m:sub>
                </m:sSub>
                <m:r>
                  <w:ins w:id="1352"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8DC1A20" w:rsidR="00341F70" w:rsidRPr="00603993" w:rsidRDefault="00341F70" w:rsidP="00237FE3">
            <w:pPr>
              <w:pStyle w:val="Caption"/>
              <w:spacing w:after="160"/>
              <w:rPr>
                <w:ins w:id="1353" w:author="Στάθης Καπ" w:date="2023-02-01T08:54:00Z"/>
                <w:rPrChange w:id="1354" w:author="Στάθης Καπ" w:date="2023-02-01T08:49:00Z">
                  <w:rPr>
                    <w:ins w:id="1355" w:author="Στάθης Καπ" w:date="2023-02-01T08:54:00Z"/>
                    <w:lang w:val="el-GR"/>
                  </w:rPr>
                </w:rPrChange>
              </w:rPr>
            </w:pPr>
            <w:ins w:id="135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5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11</w:t>
            </w:r>
            <w:ins w:id="1358" w:author="Στάθης Καπ" w:date="2023-02-01T08:54:00Z">
              <w:r>
                <w:rPr>
                  <w:lang w:val="el-GR"/>
                </w:rPr>
                <w:fldChar w:fldCharType="end"/>
              </w:r>
              <w:r>
                <w:t>)</w:t>
              </w:r>
            </w:ins>
          </w:p>
        </w:tc>
      </w:tr>
      <w:tr w:rsidR="00322760" w14:paraId="733C2D0A" w14:textId="77777777" w:rsidTr="00237FE3">
        <w:trPr>
          <w:ins w:id="1359" w:author="Στάθης Καπ" w:date="2023-02-01T08:54:00Z"/>
        </w:trPr>
        <w:tc>
          <w:tcPr>
            <w:tcW w:w="350" w:type="pct"/>
          </w:tcPr>
          <w:p w14:paraId="5BFC09C4" w14:textId="77777777" w:rsidR="00322760" w:rsidRDefault="00322760">
            <w:pPr>
              <w:spacing w:after="160"/>
              <w:rPr>
                <w:ins w:id="1360" w:author="Στάθης Καπ" w:date="2023-02-01T08:54:00Z"/>
                <w:lang w:val="el-GR"/>
              </w:rPr>
              <w:pPrChange w:id="1361" w:author="Στάθης Καπ" w:date="2023-02-01T08:46:00Z">
                <w:pPr/>
              </w:pPrChange>
            </w:pPr>
          </w:p>
        </w:tc>
        <w:tc>
          <w:tcPr>
            <w:tcW w:w="4300" w:type="pct"/>
          </w:tcPr>
          <w:p w14:paraId="6F0F8336" w14:textId="7ACFB887" w:rsidR="00322760" w:rsidRPr="005846FF" w:rsidRDefault="00494D04">
            <w:pPr>
              <w:spacing w:after="160"/>
              <w:rPr>
                <w:ins w:id="1362" w:author="Στάθης Καπ" w:date="2023-02-01T08:54:00Z"/>
                <w:lang w:val="el-GR"/>
              </w:rPr>
              <w:pPrChange w:id="1363" w:author="Στάθης Καπ" w:date="2023-02-01T08:46:00Z">
                <w:pPr/>
              </w:pPrChange>
            </w:pPr>
            <m:oMathPara>
              <m:oMath>
                <m:nary>
                  <m:naryPr>
                    <m:chr m:val="∑"/>
                    <m:limLoc m:val="undOvr"/>
                    <m:ctrlPr>
                      <w:ins w:id="1364" w:author="Στάθης Καπ" w:date="2023-02-01T08:54:00Z">
                        <w:rPr>
                          <w:rFonts w:ascii="Cambria Math" w:eastAsiaTheme="minorEastAsia" w:hAnsi="Cambria Math"/>
                          <w:i/>
                          <w:lang w:val="el-GR"/>
                        </w:rPr>
                      </w:ins>
                    </m:ctrlPr>
                  </m:naryPr>
                  <m:sub>
                    <m:r>
                      <w:ins w:id="1365" w:author="Στάθης Καπ" w:date="2023-02-01T08:54:00Z">
                        <w:rPr>
                          <w:rFonts w:ascii="Cambria Math" w:eastAsiaTheme="minorEastAsia" w:hAnsi="Cambria Math"/>
                          <w:lang w:val="el-GR"/>
                        </w:rPr>
                        <m:t>i=1</m:t>
                      </w:ins>
                    </m:r>
                  </m:sub>
                  <m:sup>
                    <m:r>
                      <w:ins w:id="1366" w:author="Στάθης Καπ" w:date="2023-02-01T08:54:00Z">
                        <w:rPr>
                          <w:rFonts w:ascii="Cambria Math" w:eastAsiaTheme="minorEastAsia" w:hAnsi="Cambria Math"/>
                          <w:lang w:val="el-GR"/>
                        </w:rPr>
                        <m:t>N-1</m:t>
                      </w:ins>
                    </m:r>
                  </m:sup>
                  <m:e>
                    <m:nary>
                      <m:naryPr>
                        <m:chr m:val="∑"/>
                        <m:limLoc m:val="undOvr"/>
                        <m:ctrlPr>
                          <w:ins w:id="1367" w:author="Στάθης Καπ" w:date="2023-02-01T08:54:00Z">
                            <w:rPr>
                              <w:rFonts w:ascii="Cambria Math" w:eastAsiaTheme="minorEastAsia" w:hAnsi="Cambria Math"/>
                              <w:i/>
                              <w:lang w:val="el-GR"/>
                            </w:rPr>
                          </w:ins>
                        </m:ctrlPr>
                      </m:naryPr>
                      <m:sub>
                        <m:r>
                          <w:ins w:id="1368" w:author="Στάθης Καπ" w:date="2023-02-01T08:54:00Z">
                            <w:rPr>
                              <w:rFonts w:ascii="Cambria Math" w:eastAsiaTheme="minorEastAsia" w:hAnsi="Cambria Math"/>
                              <w:lang w:val="el-GR"/>
                            </w:rPr>
                            <m:t>j=2</m:t>
                          </w:ins>
                        </m:r>
                      </m:sub>
                      <m:sup>
                        <m:r>
                          <w:ins w:id="1369" w:author="Στάθης Καπ" w:date="2023-02-01T08:54:00Z">
                            <w:rPr>
                              <w:rFonts w:ascii="Cambria Math" w:eastAsiaTheme="minorEastAsia" w:hAnsi="Cambria Math"/>
                              <w:lang w:val="el-GR"/>
                            </w:rPr>
                            <m:t>N</m:t>
                          </w:ins>
                        </m:r>
                      </m:sup>
                      <m:e>
                        <m:nary>
                          <m:naryPr>
                            <m:chr m:val="∑"/>
                            <m:limLoc m:val="undOvr"/>
                            <m:ctrlPr>
                              <w:ins w:id="1370" w:author="Στάθης Καπ" w:date="2023-02-01T08:54:00Z">
                                <w:rPr>
                                  <w:rFonts w:ascii="Cambria Math" w:eastAsiaTheme="minorEastAsia" w:hAnsi="Cambria Math"/>
                                  <w:i/>
                                  <w:lang w:val="el-GR"/>
                                </w:rPr>
                              </w:ins>
                            </m:ctrlPr>
                          </m:naryPr>
                          <m:sub>
                            <m:r>
                              <w:ins w:id="1371" w:author="Στάθης Καπ" w:date="2023-02-01T08:54:00Z">
                                <w:rPr>
                                  <w:rFonts w:ascii="Cambria Math" w:eastAsiaTheme="minorEastAsia" w:hAnsi="Cambria Math"/>
                                  <w:lang w:val="el-GR"/>
                                </w:rPr>
                                <m:t>t=1</m:t>
                              </w:ins>
                            </m:r>
                          </m:sub>
                          <m:sup>
                            <m:sSub>
                              <m:sSubPr>
                                <m:ctrlPr>
                                  <w:ins w:id="1372" w:author="Στάθης Καπ" w:date="2023-02-01T08:54:00Z">
                                    <w:rPr>
                                      <w:rFonts w:ascii="Cambria Math" w:eastAsiaTheme="minorEastAsia" w:hAnsi="Cambria Math"/>
                                      <w:i/>
                                      <w:lang w:val="el-GR"/>
                                    </w:rPr>
                                  </w:ins>
                                </m:ctrlPr>
                              </m:sSubPr>
                              <m:e>
                                <m:r>
                                  <w:ins w:id="1373" w:author="Στάθης Καπ" w:date="2023-02-01T08:54:00Z">
                                    <w:rPr>
                                      <w:rFonts w:ascii="Cambria Math" w:eastAsiaTheme="minorEastAsia" w:hAnsi="Cambria Math"/>
                                      <w:lang w:val="el-GR"/>
                                    </w:rPr>
                                    <m:t>T</m:t>
                                  </w:ins>
                                </m:r>
                              </m:e>
                              <m:sub>
                                <m:r>
                                  <w:ins w:id="1374" w:author="Στάθης Καπ" w:date="2023-02-01T08:54:00Z">
                                    <w:rPr>
                                      <w:rFonts w:ascii="Cambria Math" w:eastAsiaTheme="minorEastAsia" w:hAnsi="Cambria Math"/>
                                      <w:lang w:val="el-GR"/>
                                    </w:rPr>
                                    <m:t>ij</m:t>
                                  </w:ins>
                                </m:r>
                              </m:sub>
                            </m:sSub>
                          </m:sup>
                          <m:e>
                            <m:d>
                              <m:dPr>
                                <m:begChr m:val="["/>
                                <m:endChr m:val="]"/>
                                <m:ctrlPr>
                                  <w:ins w:id="1375" w:author="Στάθης Καπ" w:date="2023-02-01T08:54:00Z">
                                    <w:rPr>
                                      <w:rFonts w:ascii="Cambria Math" w:eastAsiaTheme="minorEastAsia" w:hAnsi="Cambria Math"/>
                                      <w:i/>
                                      <w:lang w:val="el-GR"/>
                                    </w:rPr>
                                  </w:ins>
                                </m:ctrlPr>
                              </m:dPr>
                              <m:e>
                                <m:sSub>
                                  <m:sSubPr>
                                    <m:ctrlPr>
                                      <w:ins w:id="1376" w:author="Στάθης Καπ" w:date="2023-02-01T08:54:00Z">
                                        <w:rPr>
                                          <w:rFonts w:ascii="Cambria Math" w:eastAsiaTheme="minorEastAsia" w:hAnsi="Cambria Math"/>
                                          <w:i/>
                                          <w:lang w:val="el-GR"/>
                                        </w:rPr>
                                      </w:ins>
                                    </m:ctrlPr>
                                  </m:sSubPr>
                                  <m:e>
                                    <m:r>
                                      <w:ins w:id="1377" w:author="Στάθης Καπ" w:date="2023-02-01T08:54:00Z">
                                        <w:rPr>
                                          <w:rFonts w:ascii="Cambria Math" w:eastAsiaTheme="minorEastAsia" w:hAnsi="Cambria Math"/>
                                          <w:lang w:val="el-GR"/>
                                        </w:rPr>
                                        <m:t>θ</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rPr>
                                      </w:ins>
                                    </m:ctrlPr>
                                  </m:sSubPr>
                                  <m:e>
                                    <m:r>
                                      <w:ins w:id="1381" w:author="Στάθης Καπ" w:date="2023-02-01T08:54:00Z">
                                        <w:rPr>
                                          <w:rFonts w:ascii="Cambria Math" w:eastAsiaTheme="minorEastAsia" w:hAnsi="Cambria Math"/>
                                        </w:rPr>
                                        <m:t>w</m:t>
                                      </w:ins>
                                    </m:r>
                                  </m:e>
                                  <m:sub>
                                    <m:r>
                                      <w:ins w:id="1382" w:author="Στάθης Καπ" w:date="2023-02-01T08:54:00Z">
                                        <w:rPr>
                                          <w:rFonts w:ascii="Cambria Math" w:eastAsiaTheme="minorEastAsia" w:hAnsi="Cambria Math"/>
                                        </w:rPr>
                                        <m:t>i,j,t</m:t>
                                      </w:ins>
                                    </m:r>
                                  </m:sub>
                                </m:sSub>
                                <m:r>
                                  <w:ins w:id="1383" w:author="Στάθης Καπ" w:date="2023-02-01T08:54:00Z">
                                    <w:rPr>
                                      <w:rFonts w:ascii="Cambria Math" w:eastAsiaTheme="minorEastAsia" w:hAnsi="Cambria Math"/>
                                    </w:rPr>
                                    <m:t>+</m:t>
                                  </w:ins>
                                </m:r>
                                <m:sSub>
                                  <m:sSubPr>
                                    <m:ctrlPr>
                                      <w:ins w:id="1384" w:author="Στάθης Καπ" w:date="2023-02-01T08:54:00Z">
                                        <w:rPr>
                                          <w:rFonts w:ascii="Cambria Math" w:eastAsiaTheme="minorEastAsia" w:hAnsi="Cambria Math"/>
                                          <w:i/>
                                          <w:lang w:val="el-GR"/>
                                        </w:rPr>
                                      </w:ins>
                                    </m:ctrlPr>
                                  </m:sSubPr>
                                  <m:e>
                                    <m:r>
                                      <w:ins w:id="1385" w:author="Στάθης Καπ" w:date="2023-02-01T08:54:00Z">
                                        <w:rPr>
                                          <w:rFonts w:ascii="Cambria Math" w:eastAsiaTheme="minorEastAsia" w:hAnsi="Cambria Math"/>
                                          <w:lang w:val="el-GR"/>
                                        </w:rPr>
                                        <m:t>η</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lang w:val="el-GR"/>
                                    </w:rPr>
                                    <m:t>∙</m:t>
                                  </w:ins>
                                </m:r>
                                <m:sSub>
                                  <m:sSubPr>
                                    <m:ctrlPr>
                                      <w:ins w:id="1388" w:author="Στάθης Καπ" w:date="2023-02-01T08:54:00Z">
                                        <w:rPr>
                                          <w:rFonts w:ascii="Cambria Math" w:eastAsiaTheme="minorEastAsia" w:hAnsi="Cambria Math"/>
                                          <w:i/>
                                          <w:lang w:val="el-GR"/>
                                        </w:rPr>
                                      </w:ins>
                                    </m:ctrlPr>
                                  </m:sSubPr>
                                  <m:e>
                                    <m:r>
                                      <w:ins w:id="1389" w:author="Στάθης Καπ" w:date="2023-02-01T08:54:00Z">
                                        <w:rPr>
                                          <w:rFonts w:ascii="Cambria Math" w:eastAsiaTheme="minorEastAsia" w:hAnsi="Cambria Math"/>
                                          <w:lang w:val="el-GR"/>
                                        </w:rPr>
                                        <m:t>x</m:t>
                                      </w:ins>
                                    </m:r>
                                  </m:e>
                                  <m:sub>
                                    <m:r>
                                      <w:ins w:id="1390" w:author="Στάθης Καπ" w:date="2023-02-01T08:54:00Z">
                                        <w:rPr>
                                          <w:rFonts w:ascii="Cambria Math" w:eastAsiaTheme="minorEastAsia" w:hAnsi="Cambria Math"/>
                                          <w:lang w:val="el-GR"/>
                                        </w:rPr>
                                        <m:t>i,j,t</m:t>
                                      </w:ins>
                                    </m:r>
                                  </m:sub>
                                </m:sSub>
                              </m:e>
                            </m:d>
                          </m:e>
                        </m:nary>
                      </m:e>
                    </m:nary>
                  </m:e>
                </m:nary>
                <m:r>
                  <w:ins w:id="1391" w:author="Στάθης Καπ" w:date="2023-02-01T08:54:00Z">
                    <w:rPr>
                      <w:rFonts w:ascii="Cambria Math" w:eastAsiaTheme="minorEastAsia" w:hAnsi="Cambria Math"/>
                      <w:lang w:val="el-GR"/>
                    </w:rPr>
                    <m:t>≤</m:t>
                  </w:ins>
                </m:r>
                <m:sSub>
                  <m:sSubPr>
                    <m:ctrlPr>
                      <w:ins w:id="1392" w:author="Στάθης Καπ" w:date="2023-02-01T08:54:00Z">
                        <w:rPr>
                          <w:rFonts w:ascii="Cambria Math" w:eastAsiaTheme="minorEastAsia" w:hAnsi="Cambria Math"/>
                          <w:i/>
                          <w:lang w:val="el-GR"/>
                        </w:rPr>
                      </w:ins>
                    </m:ctrlPr>
                  </m:sSubPr>
                  <m:e>
                    <m:r>
                      <w:ins w:id="1393" w:author="Στάθης Καπ" w:date="2023-02-01T08:54:00Z">
                        <w:rPr>
                          <w:rFonts w:ascii="Cambria Math" w:eastAsiaTheme="minorEastAsia" w:hAnsi="Cambria Math"/>
                          <w:lang w:val="el-GR"/>
                        </w:rPr>
                        <m:t>t</m:t>
                      </w:ins>
                    </m:r>
                  </m:e>
                  <m:sub>
                    <m:r>
                      <w:ins w:id="1394"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6B6906AE" w:rsidR="00322760" w:rsidRPr="00603993" w:rsidRDefault="00322760" w:rsidP="00237FE3">
            <w:pPr>
              <w:pStyle w:val="Caption"/>
              <w:spacing w:after="160"/>
              <w:rPr>
                <w:ins w:id="1395" w:author="Στάθης Καπ" w:date="2023-02-01T08:54:00Z"/>
                <w:rPrChange w:id="1396" w:author="Στάθης Καπ" w:date="2023-02-01T08:49:00Z">
                  <w:rPr>
                    <w:ins w:id="1397" w:author="Στάθης Καπ" w:date="2023-02-01T08:54:00Z"/>
                    <w:lang w:val="el-GR"/>
                  </w:rPr>
                </w:rPrChange>
              </w:rPr>
            </w:pPr>
            <w:ins w:id="139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9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12</w:t>
            </w:r>
            <w:ins w:id="1400" w:author="Στάθης Καπ" w:date="2023-02-01T08:54:00Z">
              <w:r>
                <w:rPr>
                  <w:lang w:val="el-GR"/>
                </w:rPr>
                <w:fldChar w:fldCharType="end"/>
              </w:r>
              <w:r>
                <w:t>)</w:t>
              </w:r>
            </w:ins>
          </w:p>
        </w:tc>
      </w:tr>
      <w:tr w:rsidR="00C5697B" w14:paraId="700F6284" w14:textId="77777777" w:rsidTr="00237FE3">
        <w:trPr>
          <w:ins w:id="1401" w:author="Στάθης Καπ" w:date="2023-02-01T08:54:00Z"/>
        </w:trPr>
        <w:tc>
          <w:tcPr>
            <w:tcW w:w="350" w:type="pct"/>
          </w:tcPr>
          <w:p w14:paraId="492D09BB" w14:textId="77777777" w:rsidR="00C5697B" w:rsidRDefault="00C5697B">
            <w:pPr>
              <w:spacing w:after="160"/>
              <w:rPr>
                <w:ins w:id="1402" w:author="Στάθης Καπ" w:date="2023-02-01T08:54:00Z"/>
                <w:lang w:val="el-GR"/>
              </w:rPr>
              <w:pPrChange w:id="1403" w:author="Στάθης Καπ" w:date="2023-02-01T08:46:00Z">
                <w:pPr/>
              </w:pPrChange>
            </w:pPr>
          </w:p>
        </w:tc>
        <w:tc>
          <w:tcPr>
            <w:tcW w:w="4300" w:type="pct"/>
          </w:tcPr>
          <w:p w14:paraId="5FDB19AE" w14:textId="07BAE889" w:rsidR="00C5697B" w:rsidRPr="005846FF" w:rsidRDefault="00494D04">
            <w:pPr>
              <w:spacing w:after="160"/>
              <w:rPr>
                <w:ins w:id="1404" w:author="Στάθης Καπ" w:date="2023-02-01T08:54:00Z"/>
                <w:lang w:val="el-GR"/>
              </w:rPr>
              <w:pPrChange w:id="1405" w:author="Στάθης Καπ" w:date="2023-02-01T08:46:00Z">
                <w:pPr/>
              </w:pPrChange>
            </w:pPr>
            <m:oMathPara>
              <m:oMath>
                <m:sSub>
                  <m:sSubPr>
                    <m:ctrlPr>
                      <w:ins w:id="1406" w:author="Στάθης Καπ" w:date="2023-02-01T08:54:00Z">
                        <w:rPr>
                          <w:rFonts w:ascii="Cambria Math" w:eastAsiaTheme="minorEastAsia" w:hAnsi="Cambria Math"/>
                          <w:i/>
                          <w:lang w:val="el-GR"/>
                        </w:rPr>
                      </w:ins>
                    </m:ctrlPr>
                  </m:sSubPr>
                  <m:e>
                    <m:r>
                      <w:ins w:id="1407" w:author="Στάθης Καπ" w:date="2023-02-01T08:54:00Z">
                        <w:rPr>
                          <w:rFonts w:ascii="Cambria Math" w:eastAsiaTheme="minorEastAsia" w:hAnsi="Cambria Math"/>
                          <w:lang w:val="el-GR"/>
                        </w:rPr>
                        <m:t>w</m:t>
                      </w:ins>
                    </m:r>
                  </m:e>
                  <m:sub>
                    <m:r>
                      <w:ins w:id="1408" w:author="Στάθης Καπ" w:date="2023-02-01T08:54:00Z">
                        <w:rPr>
                          <w:rFonts w:ascii="Cambria Math" w:eastAsiaTheme="minorEastAsia" w:hAnsi="Cambria Math"/>
                          <w:lang w:val="el-GR"/>
                        </w:rPr>
                        <m:t>1,i,1</m:t>
                      </w:ins>
                    </m:r>
                  </m:sub>
                </m:sSub>
                <m:r>
                  <w:ins w:id="1409" w:author="Στάθης Καπ" w:date="2023-02-01T08:54:00Z">
                    <w:rPr>
                      <w:rFonts w:ascii="Cambria Math" w:eastAsiaTheme="minorEastAsia" w:hAnsi="Cambria Math"/>
                      <w:lang w:val="el-GR"/>
                    </w:rPr>
                    <m:t>=0 ∀1, ⋯, N</m:t>
                  </w:ins>
                </m:r>
              </m:oMath>
            </m:oMathPara>
          </w:p>
        </w:tc>
        <w:tc>
          <w:tcPr>
            <w:tcW w:w="350" w:type="pct"/>
            <w:vAlign w:val="center"/>
          </w:tcPr>
          <w:p w14:paraId="737524BD" w14:textId="39084DE6" w:rsidR="00C5697B" w:rsidRPr="00603993" w:rsidRDefault="00C5697B" w:rsidP="00237FE3">
            <w:pPr>
              <w:pStyle w:val="Caption"/>
              <w:spacing w:after="160"/>
              <w:rPr>
                <w:ins w:id="1410" w:author="Στάθης Καπ" w:date="2023-02-01T08:54:00Z"/>
                <w:rPrChange w:id="1411" w:author="Στάθης Καπ" w:date="2023-02-01T08:49:00Z">
                  <w:rPr>
                    <w:ins w:id="1412" w:author="Στάθης Καπ" w:date="2023-02-01T08:54:00Z"/>
                    <w:lang w:val="el-GR"/>
                  </w:rPr>
                </w:rPrChange>
              </w:rPr>
            </w:pPr>
            <w:ins w:id="141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1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13</w:t>
            </w:r>
            <w:ins w:id="1415" w:author="Στάθης Καπ" w:date="2023-02-01T08:54:00Z">
              <w:r>
                <w:rPr>
                  <w:lang w:val="el-GR"/>
                </w:rPr>
                <w:fldChar w:fldCharType="end"/>
              </w:r>
              <w:r>
                <w:t>)</w:t>
              </w:r>
            </w:ins>
          </w:p>
        </w:tc>
      </w:tr>
      <w:tr w:rsidR="006C4E37" w14:paraId="4F12A82E" w14:textId="77777777" w:rsidTr="00237FE3">
        <w:trPr>
          <w:ins w:id="1416" w:author="Στάθης Καπ" w:date="2023-02-01T08:54:00Z"/>
        </w:trPr>
        <w:tc>
          <w:tcPr>
            <w:tcW w:w="350" w:type="pct"/>
          </w:tcPr>
          <w:p w14:paraId="41CA8296" w14:textId="77777777" w:rsidR="006C4E37" w:rsidRDefault="006C4E37">
            <w:pPr>
              <w:spacing w:after="160"/>
              <w:rPr>
                <w:ins w:id="1417" w:author="Στάθης Καπ" w:date="2023-02-01T08:54:00Z"/>
                <w:lang w:val="el-GR"/>
              </w:rPr>
              <w:pPrChange w:id="1418" w:author="Στάθης Καπ" w:date="2023-02-01T08:46:00Z">
                <w:pPr/>
              </w:pPrChange>
            </w:pPr>
          </w:p>
        </w:tc>
        <w:tc>
          <w:tcPr>
            <w:tcW w:w="4300" w:type="pct"/>
          </w:tcPr>
          <w:p w14:paraId="1100983A" w14:textId="1735EAFC" w:rsidR="006C4E37" w:rsidRPr="005846FF" w:rsidRDefault="00494D04">
            <w:pPr>
              <w:spacing w:after="160"/>
              <w:rPr>
                <w:ins w:id="1419" w:author="Στάθης Καπ" w:date="2023-02-01T08:54:00Z"/>
                <w:lang w:val="el-GR"/>
              </w:rPr>
              <w:pPrChange w:id="1420" w:author="Στάθης Καπ" w:date="2023-02-01T08:46:00Z">
                <w:pPr/>
              </w:pPrChange>
            </w:pPr>
            <m:oMathPara>
              <m:oMath>
                <m:sSub>
                  <m:sSubPr>
                    <m:ctrlPr>
                      <w:ins w:id="1421" w:author="Στάθης Καπ" w:date="2023-02-01T08:54:00Z">
                        <w:rPr>
                          <w:rFonts w:ascii="Cambria Math" w:eastAsiaTheme="minorEastAsia" w:hAnsi="Cambria Math"/>
                          <w:i/>
                          <w:lang w:val="el-GR"/>
                        </w:rPr>
                      </w:ins>
                    </m:ctrlPr>
                  </m:sSubPr>
                  <m:e>
                    <m:r>
                      <w:ins w:id="1422" w:author="Στάθης Καπ" w:date="2023-02-01T08:54:00Z">
                        <w:rPr>
                          <w:rFonts w:ascii="Cambria Math" w:eastAsiaTheme="minorEastAsia" w:hAnsi="Cambria Math"/>
                          <w:lang w:val="el-GR"/>
                        </w:rPr>
                        <m:t>x</m:t>
                      </w:ins>
                    </m:r>
                  </m:e>
                  <m:sub>
                    <m:r>
                      <w:ins w:id="1423" w:author="Στάθης Καπ" w:date="2023-02-01T08:54:00Z">
                        <w:rPr>
                          <w:rFonts w:ascii="Cambria Math" w:eastAsiaTheme="minorEastAsia" w:hAnsi="Cambria Math"/>
                          <w:lang w:val="el-GR"/>
                        </w:rPr>
                        <m:t>i,j,t</m:t>
                      </w:ins>
                    </m:r>
                  </m:sub>
                </m:sSub>
                <m:r>
                  <w:ins w:id="1424" w:author="Στάθης Καπ" w:date="2023-02-01T08:54:00Z">
                    <w:rPr>
                      <w:rFonts w:ascii="Cambria Math" w:eastAsiaTheme="minorEastAsia" w:hAnsi="Cambria Math"/>
                      <w:lang w:val="el-GR"/>
                    </w:rPr>
                    <m:t>∈</m:t>
                  </w:ins>
                </m:r>
                <m:d>
                  <m:dPr>
                    <m:ctrlPr>
                      <w:ins w:id="1425" w:author="Στάθης Καπ" w:date="2023-02-01T08:54:00Z">
                        <w:rPr>
                          <w:rFonts w:ascii="Cambria Math" w:eastAsiaTheme="minorEastAsia" w:hAnsi="Cambria Math"/>
                          <w:i/>
                          <w:lang w:val="el-GR"/>
                        </w:rPr>
                      </w:ins>
                    </m:ctrlPr>
                  </m:dPr>
                  <m:e>
                    <m:r>
                      <w:ins w:id="1426" w:author="Στάθης Καπ" w:date="2023-02-01T08:54:00Z">
                        <w:rPr>
                          <w:rFonts w:ascii="Cambria Math" w:eastAsiaTheme="minorEastAsia" w:hAnsi="Cambria Math"/>
                          <w:lang w:val="el-GR"/>
                        </w:rPr>
                        <m:t>0,1</m:t>
                      </w:ins>
                    </m:r>
                  </m:e>
                </m:d>
                <m:r>
                  <w:ins w:id="1427" w:author="Στάθης Καπ" w:date="2023-02-01T08:54:00Z">
                    <w:rPr>
                      <w:rFonts w:ascii="Cambria Math" w:eastAsiaTheme="minorEastAsia" w:hAnsi="Cambria Math"/>
                      <w:lang w:val="el-GR"/>
                    </w:rPr>
                    <m:t>; 0≤</m:t>
                  </w:ins>
                </m:r>
                <m:sSub>
                  <m:sSubPr>
                    <m:ctrlPr>
                      <w:ins w:id="1428" w:author="Στάθης Καπ" w:date="2023-02-01T08:54:00Z">
                        <w:rPr>
                          <w:rFonts w:ascii="Cambria Math" w:eastAsiaTheme="minorEastAsia" w:hAnsi="Cambria Math"/>
                          <w:i/>
                          <w:lang w:val="el-GR"/>
                        </w:rPr>
                      </w:ins>
                    </m:ctrlPr>
                  </m:sSubPr>
                  <m:e>
                    <m:r>
                      <w:ins w:id="1429" w:author="Στάθης Καπ" w:date="2023-02-01T08:54:00Z">
                        <w:rPr>
                          <w:rFonts w:ascii="Cambria Math" w:eastAsiaTheme="minorEastAsia" w:hAnsi="Cambria Math"/>
                          <w:lang w:val="el-GR"/>
                        </w:rPr>
                        <m:t>w</m:t>
                      </w:ins>
                    </m:r>
                  </m:e>
                  <m:sub>
                    <m:r>
                      <w:ins w:id="1430" w:author="Στάθης Καπ" w:date="2023-02-01T08:54:00Z">
                        <w:rPr>
                          <w:rFonts w:ascii="Cambria Math" w:eastAsiaTheme="minorEastAsia" w:hAnsi="Cambria Math"/>
                          <w:lang w:val="el-GR"/>
                        </w:rPr>
                        <m:t>i,j,t</m:t>
                      </w:ins>
                    </m:r>
                  </m:sub>
                </m:sSub>
                <m:r>
                  <w:ins w:id="1431" w:author="Στάθης Καπ" w:date="2023-02-01T08:54:00Z">
                    <w:rPr>
                      <w:rFonts w:ascii="Cambria Math" w:eastAsiaTheme="minorEastAsia" w:hAnsi="Cambria Math"/>
                      <w:lang w:val="el-GR"/>
                    </w:rPr>
                    <m:t>≤</m:t>
                  </w:ins>
                </m:r>
                <m:sSub>
                  <m:sSubPr>
                    <m:ctrlPr>
                      <w:ins w:id="1432" w:author="Στάθης Καπ" w:date="2023-02-01T08:54:00Z">
                        <w:rPr>
                          <w:rFonts w:ascii="Cambria Math" w:eastAsiaTheme="minorEastAsia" w:hAnsi="Cambria Math"/>
                          <w:i/>
                          <w:lang w:val="el-GR"/>
                        </w:rPr>
                      </w:ins>
                    </m:ctrlPr>
                  </m:sSubPr>
                  <m:e>
                    <m:r>
                      <w:ins w:id="1433" w:author="Στάθης Καπ" w:date="2023-02-01T08:54:00Z">
                        <w:rPr>
                          <w:rFonts w:ascii="Cambria Math" w:eastAsiaTheme="minorEastAsia" w:hAnsi="Cambria Math"/>
                          <w:lang w:val="el-GR"/>
                        </w:rPr>
                        <m:t>t</m:t>
                      </w:ins>
                    </m:r>
                  </m:e>
                  <m:sub>
                    <m:r>
                      <w:ins w:id="1434" w:author="Στάθης Καπ" w:date="2023-02-01T08:54:00Z">
                        <w:rPr>
                          <w:rFonts w:ascii="Cambria Math" w:eastAsiaTheme="minorEastAsia" w:hAnsi="Cambria Math"/>
                          <w:lang w:val="el-GR"/>
                        </w:rPr>
                        <m:t>max</m:t>
                      </w:ins>
                    </m:r>
                  </m:sub>
                </m:sSub>
                <m:r>
                  <w:ins w:id="1435"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10AE3E30" w:rsidR="006C4E37" w:rsidRPr="00603993" w:rsidRDefault="006C4E37" w:rsidP="00237FE3">
            <w:pPr>
              <w:pStyle w:val="Caption"/>
              <w:spacing w:after="160"/>
              <w:rPr>
                <w:ins w:id="1436" w:author="Στάθης Καπ" w:date="2023-02-01T08:54:00Z"/>
                <w:rPrChange w:id="1437" w:author="Στάθης Καπ" w:date="2023-02-01T08:49:00Z">
                  <w:rPr>
                    <w:ins w:id="1438" w:author="Στάθης Καπ" w:date="2023-02-01T08:54:00Z"/>
                    <w:lang w:val="el-GR"/>
                  </w:rPr>
                </w:rPrChange>
              </w:rPr>
            </w:pPr>
            <w:ins w:id="143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4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14</w:t>
            </w:r>
            <w:ins w:id="1441"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42" w:author="Στάθης Καπ" w:date="2023-02-01T08:52:00Z"/>
          <w:rFonts w:eastAsiaTheme="minorEastAsia"/>
        </w:rPr>
      </w:pPr>
    </w:p>
    <w:p w14:paraId="70DDFD6E" w14:textId="382F67C1" w:rsidR="006703D1" w:rsidRPr="0050213B" w:rsidDel="000A523F" w:rsidRDefault="00D44642" w:rsidP="006703D1">
      <w:pPr>
        <w:rPr>
          <w:del w:id="1443" w:author="Στάθης Καπ" w:date="2023-02-01T08:52:00Z"/>
          <w:rFonts w:eastAsiaTheme="minorEastAsia"/>
        </w:rPr>
      </w:pPr>
      <m:oMathPara>
        <m:oMathParaPr>
          <m:jc m:val="left"/>
        </m:oMathParaPr>
        <m:oMath>
          <m:r>
            <w:del w:id="1444" w:author="Στάθης Καπ" w:date="2023-02-01T08:52:00Z">
              <w:rPr>
                <w:rFonts w:ascii="Cambria Math" w:hAnsi="Cambria Math"/>
                <w:lang w:val="el-GR"/>
              </w:rPr>
              <m:t xml:space="preserve">maximize </m:t>
            </w:del>
          </m:r>
          <m:nary>
            <m:naryPr>
              <m:chr m:val="∑"/>
              <m:limLoc m:val="undOvr"/>
              <m:ctrlPr>
                <w:del w:id="1445" w:author="Στάθης Καπ" w:date="2023-02-01T08:52:00Z">
                  <w:rPr>
                    <w:rFonts w:ascii="Cambria Math" w:hAnsi="Cambria Math"/>
                    <w:i/>
                    <w:lang w:val="el-GR"/>
                  </w:rPr>
                </w:del>
              </m:ctrlPr>
            </m:naryPr>
            <m:sub>
              <m:r>
                <w:del w:id="1446" w:author="Στάθης Καπ" w:date="2023-02-01T08:52:00Z">
                  <w:rPr>
                    <w:rFonts w:ascii="Cambria Math" w:hAnsi="Cambria Math"/>
                    <w:lang w:val="el-GR"/>
                  </w:rPr>
                  <m:t>i=2</m:t>
                </w:del>
              </m:r>
            </m:sub>
            <m:sup>
              <m:r>
                <w:del w:id="1447" w:author="Στάθης Καπ" w:date="2023-02-01T08:52:00Z">
                  <w:rPr>
                    <w:rFonts w:ascii="Cambria Math" w:hAnsi="Cambria Math"/>
                    <w:lang w:val="el-GR"/>
                  </w:rPr>
                  <m:t>N-1</m:t>
                </w:del>
              </m:r>
            </m:sup>
            <m:e>
              <m:nary>
                <m:naryPr>
                  <m:chr m:val="∑"/>
                  <m:limLoc m:val="undOvr"/>
                  <m:ctrlPr>
                    <w:del w:id="1448" w:author="Στάθης Καπ" w:date="2023-02-01T08:52:00Z">
                      <w:rPr>
                        <w:rFonts w:ascii="Cambria Math" w:hAnsi="Cambria Math"/>
                        <w:i/>
                        <w:lang w:val="el-GR"/>
                      </w:rPr>
                    </w:del>
                  </m:ctrlPr>
                </m:naryPr>
                <m:sub>
                  <m:r>
                    <w:del w:id="1449" w:author="Στάθης Καπ" w:date="2023-02-01T08:52:00Z">
                      <w:rPr>
                        <w:rFonts w:ascii="Cambria Math" w:hAnsi="Cambria Math"/>
                        <w:lang w:val="el-GR"/>
                      </w:rPr>
                      <m:t>j=2</m:t>
                    </w:del>
                  </m:r>
                </m:sub>
                <m:sup>
                  <m:r>
                    <w:del w:id="1450" w:author="Στάθης Καπ" w:date="2023-02-01T08:52:00Z">
                      <w:rPr>
                        <w:rFonts w:ascii="Cambria Math" w:hAnsi="Cambria Math"/>
                        <w:lang w:val="el-GR"/>
                      </w:rPr>
                      <m:t>N</m:t>
                    </w:del>
                  </m:r>
                </m:sup>
                <m:e>
                  <m:nary>
                    <m:naryPr>
                      <m:chr m:val="∑"/>
                      <m:limLoc m:val="undOvr"/>
                      <m:ctrlPr>
                        <w:del w:id="1451" w:author="Στάθης Καπ" w:date="2023-02-01T08:52:00Z">
                          <w:rPr>
                            <w:rFonts w:ascii="Cambria Math" w:hAnsi="Cambria Math"/>
                            <w:i/>
                            <w:lang w:val="el-GR"/>
                          </w:rPr>
                        </w:del>
                      </m:ctrlPr>
                    </m:naryPr>
                    <m:sub>
                      <m:r>
                        <w:del w:id="1452" w:author="Στάθης Καπ" w:date="2023-02-01T08:52:00Z">
                          <w:rPr>
                            <w:rFonts w:ascii="Cambria Math" w:hAnsi="Cambria Math"/>
                            <w:lang w:val="el-GR"/>
                          </w:rPr>
                          <m:t>t=1</m:t>
                        </w:del>
                      </m:r>
                    </m:sub>
                    <m:sup>
                      <m:sSub>
                        <m:sSubPr>
                          <m:ctrlPr>
                            <w:del w:id="1453" w:author="Στάθης Καπ" w:date="2023-02-01T08:52:00Z">
                              <w:rPr>
                                <w:rFonts w:ascii="Cambria Math" w:hAnsi="Cambria Math"/>
                                <w:i/>
                                <w:lang w:val="el-GR"/>
                              </w:rPr>
                            </w:del>
                          </m:ctrlPr>
                        </m:sSubPr>
                        <m:e>
                          <m:r>
                            <w:del w:id="1454" w:author="Στάθης Καπ" w:date="2023-02-01T08:52:00Z">
                              <w:rPr>
                                <w:rFonts w:ascii="Cambria Math" w:hAnsi="Cambria Math"/>
                                <w:lang w:val="el-GR"/>
                              </w:rPr>
                              <m:t>T</m:t>
                            </w:del>
                          </m:r>
                        </m:e>
                        <m:sub>
                          <m:r>
                            <w:del w:id="1455" w:author="Στάθης Καπ" w:date="2023-02-01T08:52:00Z">
                              <w:rPr>
                                <w:rFonts w:ascii="Cambria Math" w:hAnsi="Cambria Math"/>
                                <w:lang w:val="el-GR"/>
                              </w:rPr>
                              <m:t>i,j</m:t>
                            </w:del>
                          </m:r>
                        </m:sub>
                      </m:sSub>
                    </m:sup>
                    <m:e>
                      <m:sSub>
                        <m:sSubPr>
                          <m:ctrlPr>
                            <w:del w:id="1456" w:author="Στάθης Καπ" w:date="2023-02-01T08:52:00Z">
                              <w:rPr>
                                <w:rFonts w:ascii="Cambria Math" w:hAnsi="Cambria Math"/>
                                <w:i/>
                                <w:lang w:val="el-GR"/>
                              </w:rPr>
                            </w:del>
                          </m:ctrlPr>
                        </m:sSubPr>
                        <m:e>
                          <m:r>
                            <w:del w:id="1457" w:author="Στάθης Καπ" w:date="2023-02-01T08:52:00Z">
                              <w:rPr>
                                <w:rFonts w:ascii="Cambria Math" w:hAnsi="Cambria Math"/>
                                <w:lang w:val="el-GR"/>
                              </w:rPr>
                              <m:t>S</m:t>
                            </w:del>
                          </m:r>
                        </m:e>
                        <m:sub>
                          <m:r>
                            <w:del w:id="1458" w:author="Στάθης Καπ" w:date="2023-02-01T08:52:00Z">
                              <w:rPr>
                                <w:rFonts w:ascii="Cambria Math" w:hAnsi="Cambria Math"/>
                                <w:lang w:val="el-GR"/>
                              </w:rPr>
                              <m:t>i</m:t>
                            </w:del>
                          </m:r>
                        </m:sub>
                      </m:sSub>
                      <m:sSub>
                        <m:sSubPr>
                          <m:ctrlPr>
                            <w:del w:id="1459" w:author="Στάθης Καπ" w:date="2023-02-01T08:52:00Z">
                              <w:rPr>
                                <w:rFonts w:ascii="Cambria Math" w:hAnsi="Cambria Math"/>
                                <w:i/>
                                <w:lang w:val="el-GR"/>
                              </w:rPr>
                            </w:del>
                          </m:ctrlPr>
                        </m:sSubPr>
                        <m:e>
                          <m:r>
                            <w:del w:id="1460" w:author="Στάθης Καπ" w:date="2023-02-01T08:52:00Z">
                              <w:rPr>
                                <w:rFonts w:ascii="Cambria Math" w:hAnsi="Cambria Math"/>
                                <w:lang w:val="el-GR"/>
                              </w:rPr>
                              <m:t>x</m:t>
                            </w:del>
                          </m:r>
                        </m:e>
                        <m:sub>
                          <m:r>
                            <w:del w:id="1461" w:author="Στάθης Καπ" w:date="2023-02-01T08:52:00Z">
                              <w:rPr>
                                <w:rFonts w:ascii="Cambria Math" w:hAnsi="Cambria Math"/>
                                <w:lang w:val="el-GR"/>
                              </w:rPr>
                              <m:t>i,j,t</m:t>
                            </w:del>
                          </m:r>
                        </m:sub>
                      </m:sSub>
                    </m:e>
                  </m:nary>
                </m:e>
              </m:nary>
            </m:e>
          </m:nary>
          <m:r>
            <w:del w:id="1462" w:author="Στάθης Καπ" w:date="2023-02-01T08:52:00Z">
              <w:rPr>
                <w:rFonts w:ascii="Cambria Math" w:hAnsi="Cambria Math"/>
              </w:rPr>
              <m:t xml:space="preserve"> </m:t>
            </w:del>
          </m:r>
        </m:oMath>
      </m:oMathPara>
    </w:p>
    <w:p w14:paraId="0F50483F" w14:textId="308C1E21" w:rsidR="00D57DBB" w:rsidRPr="0050213B" w:rsidDel="000A523F" w:rsidRDefault="00494D04" w:rsidP="006703D1">
      <w:pPr>
        <w:rPr>
          <w:del w:id="1463" w:author="Στάθης Καπ" w:date="2023-02-01T08:52:00Z"/>
          <w:rFonts w:eastAsiaTheme="minorEastAsia"/>
          <w:iCs/>
        </w:rPr>
      </w:pPr>
      <m:oMathPara>
        <m:oMathParaPr>
          <m:jc m:val="left"/>
        </m:oMathParaPr>
        <m:oMath>
          <m:nary>
            <m:naryPr>
              <m:chr m:val="∑"/>
              <m:limLoc m:val="undOvr"/>
              <m:ctrlPr>
                <w:del w:id="1464" w:author="Στάθης Καπ" w:date="2023-02-01T08:52:00Z">
                  <w:rPr>
                    <w:rFonts w:ascii="Cambria Math" w:hAnsi="Cambria Math"/>
                    <w:i/>
                    <w:iCs/>
                  </w:rPr>
                </w:del>
              </m:ctrlPr>
            </m:naryPr>
            <m:sub>
              <m:r>
                <w:del w:id="1465" w:author="Στάθης Καπ" w:date="2023-02-01T08:52:00Z">
                  <w:rPr>
                    <w:rFonts w:ascii="Cambria Math" w:hAnsi="Cambria Math"/>
                  </w:rPr>
                  <m:t>j=2</m:t>
                </w:del>
              </m:r>
            </m:sub>
            <m:sup>
              <m:r>
                <w:del w:id="1466" w:author="Στάθης Καπ" w:date="2023-02-01T08:52:00Z">
                  <w:rPr>
                    <w:rFonts w:ascii="Cambria Math" w:hAnsi="Cambria Math"/>
                  </w:rPr>
                  <m:t>N</m:t>
                </w:del>
              </m:r>
            </m:sup>
            <m:e>
              <m:sSub>
                <m:sSubPr>
                  <m:ctrlPr>
                    <w:del w:id="1467" w:author="Στάθης Καπ" w:date="2023-02-01T08:52:00Z">
                      <w:rPr>
                        <w:rFonts w:ascii="Cambria Math" w:hAnsi="Cambria Math"/>
                        <w:i/>
                        <w:iCs/>
                      </w:rPr>
                    </w:del>
                  </m:ctrlPr>
                </m:sSubPr>
                <m:e>
                  <m:r>
                    <w:del w:id="1468" w:author="Στάθης Καπ" w:date="2023-02-01T08:52:00Z">
                      <w:rPr>
                        <w:rFonts w:ascii="Cambria Math" w:hAnsi="Cambria Math"/>
                      </w:rPr>
                      <m:t>x</m:t>
                    </w:del>
                  </m:r>
                </m:e>
                <m:sub>
                  <m:r>
                    <w:del w:id="1469" w:author="Στάθης Καπ" w:date="2023-02-01T08:52:00Z">
                      <w:rPr>
                        <w:rFonts w:ascii="Cambria Math" w:hAnsi="Cambria Math"/>
                      </w:rPr>
                      <m:t>1,j,1</m:t>
                    </w:del>
                  </m:r>
                </m:sub>
              </m:sSub>
            </m:e>
          </m:nary>
          <m:r>
            <w:del w:id="1470" w:author="Στάθης Καπ" w:date="2023-02-01T08:52:00Z">
              <w:rPr>
                <w:rFonts w:ascii="Cambria Math" w:hAnsi="Cambria Math"/>
              </w:rPr>
              <m:t>=</m:t>
            </w:del>
          </m:r>
          <m:nary>
            <m:naryPr>
              <m:chr m:val="∑"/>
              <m:limLoc m:val="undOvr"/>
              <m:ctrlPr>
                <w:del w:id="1471" w:author="Στάθης Καπ" w:date="2023-02-01T08:52:00Z">
                  <w:rPr>
                    <w:rFonts w:ascii="Cambria Math" w:hAnsi="Cambria Math"/>
                    <w:i/>
                    <w:iCs/>
                  </w:rPr>
                </w:del>
              </m:ctrlPr>
            </m:naryPr>
            <m:sub>
              <m:r>
                <w:del w:id="1472" w:author="Στάθης Καπ" w:date="2023-02-01T08:52:00Z">
                  <w:rPr>
                    <w:rFonts w:ascii="Cambria Math" w:hAnsi="Cambria Math"/>
                  </w:rPr>
                  <m:t>i=1</m:t>
                </w:del>
              </m:r>
            </m:sub>
            <m:sup>
              <m:r>
                <w:del w:id="1473" w:author="Στάθης Καπ" w:date="2023-02-01T08:52:00Z">
                  <w:rPr>
                    <w:rFonts w:ascii="Cambria Math" w:hAnsi="Cambria Math"/>
                  </w:rPr>
                  <m:t>N-1</m:t>
                </w:del>
              </m:r>
            </m:sup>
            <m:e>
              <m:nary>
                <m:naryPr>
                  <m:chr m:val="∑"/>
                  <m:limLoc m:val="undOvr"/>
                  <m:ctrlPr>
                    <w:del w:id="1474" w:author="Στάθης Καπ" w:date="2023-02-01T08:52:00Z">
                      <w:rPr>
                        <w:rFonts w:ascii="Cambria Math" w:hAnsi="Cambria Math"/>
                        <w:i/>
                        <w:iCs/>
                      </w:rPr>
                    </w:del>
                  </m:ctrlPr>
                </m:naryPr>
                <m:sub>
                  <m:r>
                    <w:del w:id="1475" w:author="Στάθης Καπ" w:date="2023-02-01T08:52:00Z">
                      <w:rPr>
                        <w:rFonts w:ascii="Cambria Math" w:hAnsi="Cambria Math"/>
                      </w:rPr>
                      <m:t>t=1</m:t>
                    </w:del>
                  </m:r>
                </m:sub>
                <m:sup>
                  <m:sSub>
                    <m:sSubPr>
                      <m:ctrlPr>
                        <w:del w:id="1476" w:author="Στάθης Καπ" w:date="2023-02-01T08:52:00Z">
                          <w:rPr>
                            <w:rFonts w:ascii="Cambria Math" w:hAnsi="Cambria Math"/>
                            <w:i/>
                            <w:iCs/>
                          </w:rPr>
                        </w:del>
                      </m:ctrlPr>
                    </m:sSubPr>
                    <m:e>
                      <m:r>
                        <w:del w:id="1477" w:author="Στάθης Καπ" w:date="2023-02-01T08:52:00Z">
                          <w:rPr>
                            <w:rFonts w:ascii="Cambria Math" w:hAnsi="Cambria Math"/>
                          </w:rPr>
                          <m:t>T</m:t>
                        </w:del>
                      </m:r>
                    </m:e>
                    <m:sub>
                      <m:r>
                        <w:del w:id="1478" w:author="Στάθης Καπ" w:date="2023-02-01T08:52:00Z">
                          <w:rPr>
                            <w:rFonts w:ascii="Cambria Math" w:hAnsi="Cambria Math"/>
                          </w:rPr>
                          <m:t>iN</m:t>
                        </w:del>
                      </m:r>
                    </m:sub>
                  </m:sSub>
                </m:sup>
                <m:e>
                  <m:sSub>
                    <m:sSubPr>
                      <m:ctrlPr>
                        <w:del w:id="1479" w:author="Στάθης Καπ" w:date="2023-02-01T08:52:00Z">
                          <w:rPr>
                            <w:rFonts w:ascii="Cambria Math" w:hAnsi="Cambria Math"/>
                            <w:i/>
                            <w:iCs/>
                          </w:rPr>
                        </w:del>
                      </m:ctrlPr>
                    </m:sSubPr>
                    <m:e>
                      <m:r>
                        <w:del w:id="1480" w:author="Στάθης Καπ" w:date="2023-02-01T08:52:00Z">
                          <w:rPr>
                            <w:rFonts w:ascii="Cambria Math" w:hAnsi="Cambria Math"/>
                          </w:rPr>
                          <m:t>x</m:t>
                        </w:del>
                      </m:r>
                    </m:e>
                    <m:sub>
                      <m:r>
                        <w:del w:id="1481" w:author="Στάθης Καπ" w:date="2023-02-01T08:52:00Z">
                          <w:rPr>
                            <w:rFonts w:ascii="Cambria Math" w:hAnsi="Cambria Math"/>
                          </w:rPr>
                          <m:t>i,N,t</m:t>
                        </w:del>
                      </m:r>
                    </m:sub>
                  </m:sSub>
                </m:e>
              </m:nary>
            </m:e>
          </m:nary>
          <m:r>
            <w:del w:id="1482" w:author="Στάθης Καπ" w:date="2023-02-01T08:52:00Z">
              <w:rPr>
                <w:rFonts w:ascii="Cambria Math" w:hAnsi="Cambria Math"/>
              </w:rPr>
              <m:t>=1</m:t>
            </w:del>
          </m:r>
        </m:oMath>
      </m:oMathPara>
    </w:p>
    <w:p w14:paraId="15F03FED" w14:textId="43ADCE4E" w:rsidR="00D57DBB" w:rsidRPr="0050213B" w:rsidDel="000A523F" w:rsidRDefault="00494D04" w:rsidP="006703D1">
      <w:pPr>
        <w:rPr>
          <w:del w:id="1483" w:author="Στάθης Καπ" w:date="2023-02-01T08:52:00Z"/>
          <w:rFonts w:eastAsiaTheme="minorEastAsia"/>
          <w:iCs/>
        </w:rPr>
      </w:pPr>
      <m:oMathPara>
        <m:oMathParaPr>
          <m:jc m:val="left"/>
        </m:oMathParaPr>
        <m:oMath>
          <m:nary>
            <m:naryPr>
              <m:chr m:val="∑"/>
              <m:limLoc m:val="undOvr"/>
              <m:ctrlPr>
                <w:del w:id="1484" w:author="Στάθης Καπ" w:date="2023-02-01T08:52:00Z">
                  <w:rPr>
                    <w:rFonts w:ascii="Cambria Math" w:hAnsi="Cambria Math"/>
                    <w:i/>
                    <w:iCs/>
                  </w:rPr>
                </w:del>
              </m:ctrlPr>
            </m:naryPr>
            <m:sub>
              <m:r>
                <w:del w:id="1485" w:author="Στάθης Καπ" w:date="2023-02-01T08:52:00Z">
                  <w:rPr>
                    <w:rFonts w:ascii="Cambria Math" w:hAnsi="Cambria Math"/>
                  </w:rPr>
                  <m:t>i=1</m:t>
                </w:del>
              </m:r>
            </m:sub>
            <m:sup>
              <m:r>
                <w:del w:id="1486" w:author="Στάθης Καπ" w:date="2023-02-01T08:52:00Z">
                  <w:rPr>
                    <w:rFonts w:ascii="Cambria Math" w:hAnsi="Cambria Math"/>
                  </w:rPr>
                  <m:t>N-1</m:t>
                </w:del>
              </m:r>
            </m:sup>
            <m:e>
              <m:nary>
                <m:naryPr>
                  <m:chr m:val="∑"/>
                  <m:limLoc m:val="undOvr"/>
                  <m:ctrlPr>
                    <w:del w:id="1487" w:author="Στάθης Καπ" w:date="2023-02-01T08:52:00Z">
                      <w:rPr>
                        <w:rFonts w:ascii="Cambria Math" w:hAnsi="Cambria Math"/>
                        <w:i/>
                        <w:iCs/>
                      </w:rPr>
                    </w:del>
                  </m:ctrlPr>
                </m:naryPr>
                <m:sub>
                  <m:r>
                    <w:del w:id="1488" w:author="Στάθης Καπ" w:date="2023-02-01T08:52:00Z">
                      <w:rPr>
                        <w:rFonts w:ascii="Cambria Math" w:hAnsi="Cambria Math"/>
                      </w:rPr>
                      <m:t>t=1</m:t>
                    </w:del>
                  </m:r>
                </m:sub>
                <m:sup>
                  <m:sSub>
                    <m:sSubPr>
                      <m:ctrlPr>
                        <w:del w:id="1489" w:author="Στάθης Καπ" w:date="2023-02-01T08:52:00Z">
                          <w:rPr>
                            <w:rFonts w:ascii="Cambria Math" w:hAnsi="Cambria Math"/>
                            <w:i/>
                            <w:iCs/>
                          </w:rPr>
                        </w:del>
                      </m:ctrlPr>
                    </m:sSubPr>
                    <m:e>
                      <m:r>
                        <w:del w:id="1490" w:author="Στάθης Καπ" w:date="2023-02-01T08:52:00Z">
                          <w:rPr>
                            <w:rFonts w:ascii="Cambria Math" w:hAnsi="Cambria Math"/>
                          </w:rPr>
                          <m:t>T</m:t>
                        </w:del>
                      </m:r>
                    </m:e>
                    <m:sub>
                      <m:r>
                        <w:del w:id="1491" w:author="Στάθης Καπ" w:date="2023-02-01T08:52:00Z">
                          <w:rPr>
                            <w:rFonts w:ascii="Cambria Math" w:hAnsi="Cambria Math"/>
                          </w:rPr>
                          <m:t>i,h</m:t>
                        </w:del>
                      </m:r>
                    </m:sub>
                  </m:sSub>
                </m:sup>
                <m:e>
                  <m:sSub>
                    <m:sSubPr>
                      <m:ctrlPr>
                        <w:del w:id="1492" w:author="Στάθης Καπ" w:date="2023-02-01T08:52:00Z">
                          <w:rPr>
                            <w:rFonts w:ascii="Cambria Math" w:hAnsi="Cambria Math"/>
                            <w:i/>
                            <w:iCs/>
                          </w:rPr>
                        </w:del>
                      </m:ctrlPr>
                    </m:sSubPr>
                    <m:e>
                      <m:r>
                        <w:del w:id="1493" w:author="Στάθης Καπ" w:date="2023-02-01T08:52:00Z">
                          <w:rPr>
                            <w:rFonts w:ascii="Cambria Math" w:hAnsi="Cambria Math"/>
                          </w:rPr>
                          <m:t>x</m:t>
                        </w:del>
                      </m:r>
                    </m:e>
                    <m:sub>
                      <m:r>
                        <w:del w:id="1494" w:author="Στάθης Καπ" w:date="2023-02-01T08:52:00Z">
                          <w:rPr>
                            <w:rFonts w:ascii="Cambria Math" w:hAnsi="Cambria Math"/>
                          </w:rPr>
                          <m:t>i,h,t</m:t>
                        </w:del>
                      </m:r>
                    </m:sub>
                  </m:sSub>
                </m:e>
              </m:nary>
            </m:e>
          </m:nary>
          <m:r>
            <w:del w:id="1495" w:author="Στάθης Καπ" w:date="2023-02-01T08:52:00Z">
              <w:rPr>
                <w:rFonts w:ascii="Cambria Math" w:hAnsi="Cambria Math"/>
              </w:rPr>
              <m:t>=</m:t>
            </w:del>
          </m:r>
          <m:nary>
            <m:naryPr>
              <m:chr m:val="∑"/>
              <m:limLoc m:val="undOvr"/>
              <m:ctrlPr>
                <w:del w:id="1496" w:author="Στάθης Καπ" w:date="2023-02-01T08:52:00Z">
                  <w:rPr>
                    <w:rFonts w:ascii="Cambria Math" w:hAnsi="Cambria Math"/>
                    <w:i/>
                    <w:iCs/>
                  </w:rPr>
                </w:del>
              </m:ctrlPr>
            </m:naryPr>
            <m:sub>
              <m:r>
                <w:del w:id="1497" w:author="Στάθης Καπ" w:date="2023-02-01T08:52:00Z">
                  <w:rPr>
                    <w:rFonts w:ascii="Cambria Math" w:hAnsi="Cambria Math"/>
                  </w:rPr>
                  <m:t>j=2</m:t>
                </w:del>
              </m:r>
            </m:sub>
            <m:sup>
              <m:r>
                <w:del w:id="1498" w:author="Στάθης Καπ" w:date="2023-02-01T08:52:00Z">
                  <w:rPr>
                    <w:rFonts w:ascii="Cambria Math" w:hAnsi="Cambria Math"/>
                  </w:rPr>
                  <m:t>N</m:t>
                </w:del>
              </m:r>
            </m:sup>
            <m:e>
              <m:nary>
                <m:naryPr>
                  <m:chr m:val="∑"/>
                  <m:limLoc m:val="undOvr"/>
                  <m:ctrlPr>
                    <w:del w:id="1499" w:author="Στάθης Καπ" w:date="2023-02-01T08:52:00Z">
                      <w:rPr>
                        <w:rFonts w:ascii="Cambria Math" w:hAnsi="Cambria Math"/>
                        <w:i/>
                        <w:iCs/>
                      </w:rPr>
                    </w:del>
                  </m:ctrlPr>
                </m:naryPr>
                <m:sub>
                  <m:r>
                    <w:del w:id="1500" w:author="Στάθης Καπ" w:date="2023-02-01T08:52:00Z">
                      <w:rPr>
                        <w:rFonts w:ascii="Cambria Math" w:hAnsi="Cambria Math"/>
                      </w:rPr>
                      <m:t>t=1</m:t>
                    </w:del>
                  </m:r>
                </m:sub>
                <m:sup>
                  <m:sSub>
                    <m:sSubPr>
                      <m:ctrlPr>
                        <w:del w:id="1501" w:author="Στάθης Καπ" w:date="2023-02-01T08:52:00Z">
                          <w:rPr>
                            <w:rFonts w:ascii="Cambria Math" w:hAnsi="Cambria Math"/>
                            <w:i/>
                            <w:iCs/>
                          </w:rPr>
                        </w:del>
                      </m:ctrlPr>
                    </m:sSubPr>
                    <m:e>
                      <m:r>
                        <w:del w:id="1502" w:author="Στάθης Καπ" w:date="2023-02-01T08:52:00Z">
                          <w:rPr>
                            <w:rFonts w:ascii="Cambria Math" w:hAnsi="Cambria Math"/>
                          </w:rPr>
                          <m:t>T</m:t>
                        </w:del>
                      </m:r>
                    </m:e>
                    <m:sub>
                      <m:r>
                        <w:del w:id="1503" w:author="Στάθης Καπ" w:date="2023-02-01T08:52:00Z">
                          <w:rPr>
                            <w:rFonts w:ascii="Cambria Math" w:hAnsi="Cambria Math"/>
                          </w:rPr>
                          <m:t>h,j</m:t>
                        </w:del>
                      </m:r>
                    </m:sub>
                  </m:sSub>
                </m:sup>
                <m:e>
                  <m:sSub>
                    <m:sSubPr>
                      <m:ctrlPr>
                        <w:del w:id="1504" w:author="Στάθης Καπ" w:date="2023-02-01T08:52:00Z">
                          <w:rPr>
                            <w:rFonts w:ascii="Cambria Math" w:hAnsi="Cambria Math"/>
                            <w:i/>
                            <w:iCs/>
                          </w:rPr>
                        </w:del>
                      </m:ctrlPr>
                    </m:sSubPr>
                    <m:e>
                      <m:r>
                        <w:del w:id="1505" w:author="Στάθης Καπ" w:date="2023-02-01T08:52:00Z">
                          <w:rPr>
                            <w:rFonts w:ascii="Cambria Math" w:hAnsi="Cambria Math"/>
                          </w:rPr>
                          <m:t>x</m:t>
                        </w:del>
                      </m:r>
                    </m:e>
                    <m:sub>
                      <m:r>
                        <w:del w:id="1506" w:author="Στάθης Καπ" w:date="2023-02-01T08:52:00Z">
                          <w:rPr>
                            <w:rFonts w:ascii="Cambria Math" w:hAnsi="Cambria Math"/>
                          </w:rPr>
                          <m:t>h,j,t</m:t>
                        </w:del>
                      </m:r>
                    </m:sub>
                  </m:sSub>
                </m:e>
              </m:nary>
            </m:e>
          </m:nary>
          <m:r>
            <w:del w:id="1507" w:author="Στάθης Καπ" w:date="2023-02-01T08:52:00Z">
              <w:rPr>
                <w:rFonts w:ascii="Cambria Math" w:hAnsi="Cambria Math"/>
              </w:rPr>
              <m:t>≤1∀</m:t>
            </w:del>
          </m:r>
          <m:r>
            <w:del w:id="1508" w:author="Στάθης Καπ" w:date="2023-02-01T08:52:00Z">
              <w:rPr>
                <w:rFonts w:ascii="Cambria Math" w:hAnsi="Cambria Math"/>
              </w:rPr>
              <m:t>h=</m:t>
            </w:del>
          </m:r>
          <m:r>
            <w:del w:id="1509" w:author="Στάθης Καπ" w:date="2023-02-01T08:52:00Z">
              <w:rPr>
                <w:rFonts w:ascii="Cambria Math" w:hAnsi="Cambria Math"/>
              </w:rPr>
              <m:t>2, ⋯, N-1</m:t>
            </w:del>
          </m:r>
        </m:oMath>
      </m:oMathPara>
    </w:p>
    <w:p w14:paraId="3CD132ED" w14:textId="28B316FB" w:rsidR="0050213B" w:rsidRPr="0050213B" w:rsidDel="000A523F" w:rsidRDefault="00494D04" w:rsidP="006703D1">
      <w:pPr>
        <w:rPr>
          <w:del w:id="1510" w:author="Στάθης Καπ" w:date="2023-02-01T08:52:00Z"/>
          <w:rFonts w:eastAsiaTheme="minorEastAsia"/>
          <w:iCs/>
        </w:rPr>
      </w:pPr>
      <m:oMathPara>
        <m:oMathParaPr>
          <m:jc m:val="left"/>
        </m:oMathParaPr>
        <m:oMath>
          <m:nary>
            <m:naryPr>
              <m:chr m:val="∑"/>
              <m:limLoc m:val="undOvr"/>
              <m:ctrlPr>
                <w:del w:id="1511" w:author="Στάθης Καπ" w:date="2023-02-01T08:52:00Z">
                  <w:rPr>
                    <w:rFonts w:ascii="Cambria Math" w:eastAsiaTheme="minorEastAsia" w:hAnsi="Cambria Math"/>
                    <w:i/>
                    <w:iCs/>
                  </w:rPr>
                </w:del>
              </m:ctrlPr>
            </m:naryPr>
            <m:sub>
              <m:r>
                <w:del w:id="1512" w:author="Στάθης Καπ" w:date="2023-02-01T08:52:00Z">
                  <w:rPr>
                    <w:rFonts w:ascii="Cambria Math" w:eastAsiaTheme="minorEastAsia" w:hAnsi="Cambria Math"/>
                  </w:rPr>
                  <m:t>i=1</m:t>
                </w:del>
              </m:r>
            </m:sub>
            <m:sup>
              <m:r>
                <w:del w:id="1513" w:author="Στάθης Καπ" w:date="2023-02-01T08:52:00Z">
                  <w:rPr>
                    <w:rFonts w:ascii="Cambria Math" w:eastAsiaTheme="minorEastAsia" w:hAnsi="Cambria Math"/>
                  </w:rPr>
                  <m:t>N-1</m:t>
                </w:del>
              </m:r>
            </m:sup>
            <m:e>
              <m:nary>
                <m:naryPr>
                  <m:chr m:val="∑"/>
                  <m:limLoc m:val="undOvr"/>
                  <m:ctrlPr>
                    <w:del w:id="1514" w:author="Στάθης Καπ" w:date="2023-02-01T08:52:00Z">
                      <w:rPr>
                        <w:rFonts w:ascii="Cambria Math" w:eastAsiaTheme="minorEastAsia" w:hAnsi="Cambria Math"/>
                        <w:i/>
                        <w:iCs/>
                      </w:rPr>
                    </w:del>
                  </m:ctrlPr>
                </m:naryPr>
                <m:sub>
                  <m:r>
                    <w:del w:id="1515" w:author="Στάθης Καπ" w:date="2023-02-01T08:52:00Z">
                      <w:rPr>
                        <w:rFonts w:ascii="Cambria Math" w:eastAsiaTheme="minorEastAsia" w:hAnsi="Cambria Math"/>
                      </w:rPr>
                      <m:t>t=1</m:t>
                    </w:del>
                  </m:r>
                </m:sub>
                <m:sup>
                  <m:sSub>
                    <m:sSubPr>
                      <m:ctrlPr>
                        <w:del w:id="1516" w:author="Στάθης Καπ" w:date="2023-02-01T08:52:00Z">
                          <w:rPr>
                            <w:rFonts w:ascii="Cambria Math" w:eastAsiaTheme="minorEastAsia" w:hAnsi="Cambria Math"/>
                            <w:i/>
                            <w:iCs/>
                          </w:rPr>
                        </w:del>
                      </m:ctrlPr>
                    </m:sSubPr>
                    <m:e>
                      <m:r>
                        <w:del w:id="1517" w:author="Στάθης Καπ" w:date="2023-02-01T08:52:00Z">
                          <w:rPr>
                            <w:rFonts w:ascii="Cambria Math" w:eastAsiaTheme="minorEastAsia" w:hAnsi="Cambria Math"/>
                          </w:rPr>
                          <m:t>T</m:t>
                        </w:del>
                      </m:r>
                    </m:e>
                    <m:sub>
                      <m:r>
                        <w:del w:id="1518" w:author="Στάθης Καπ" w:date="2023-02-01T08:52:00Z">
                          <w:rPr>
                            <w:rFonts w:ascii="Cambria Math" w:eastAsiaTheme="minorEastAsia" w:hAnsi="Cambria Math"/>
                          </w:rPr>
                          <m:t>i,h</m:t>
                        </w:del>
                      </m:r>
                    </m:sub>
                  </m:sSub>
                </m:sup>
                <m:e>
                  <m:d>
                    <m:dPr>
                      <m:begChr m:val="["/>
                      <m:endChr m:val="]"/>
                      <m:ctrlPr>
                        <w:del w:id="1519" w:author="Στάθης Καπ" w:date="2023-02-01T08:52:00Z">
                          <w:rPr>
                            <w:rFonts w:ascii="Cambria Math" w:eastAsiaTheme="minorEastAsia" w:hAnsi="Cambria Math"/>
                            <w:i/>
                            <w:iCs/>
                          </w:rPr>
                        </w:del>
                      </m:ctrlPr>
                    </m:dPr>
                    <m:e>
                      <m:sSub>
                        <m:sSubPr>
                          <m:ctrlPr>
                            <w:del w:id="1520" w:author="Στάθης Καπ" w:date="2023-02-01T08:52:00Z">
                              <w:rPr>
                                <w:rFonts w:ascii="Cambria Math" w:eastAsiaTheme="minorEastAsia" w:hAnsi="Cambria Math"/>
                                <w:i/>
                                <w:iCs/>
                              </w:rPr>
                            </w:del>
                          </m:ctrlPr>
                        </m:sSubPr>
                        <m:e>
                          <m:r>
                            <w:del w:id="1521" w:author="Στάθης Καπ" w:date="2023-02-01T08:52:00Z">
                              <w:rPr>
                                <w:rFonts w:ascii="Cambria Math" w:eastAsiaTheme="minorEastAsia" w:hAnsi="Cambria Math"/>
                              </w:rPr>
                              <m:t>w</m:t>
                            </w:del>
                          </m:r>
                        </m:e>
                        <m:sub>
                          <m:r>
                            <w:del w:id="1522" w:author="Στάθης Καπ" w:date="2023-02-01T08:52:00Z">
                              <w:rPr>
                                <w:rFonts w:ascii="Cambria Math" w:eastAsiaTheme="minorEastAsia" w:hAnsi="Cambria Math"/>
                              </w:rPr>
                              <m:t>i,h,t</m:t>
                            </w:del>
                          </m:r>
                        </m:sub>
                      </m:sSub>
                      <m:r>
                        <w:del w:id="1523" w:author="Στάθης Καπ" w:date="2023-02-01T08:52:00Z">
                          <w:rPr>
                            <w:rFonts w:ascii="Cambria Math" w:eastAsiaTheme="minorEastAsia" w:hAnsi="Cambria Math"/>
                          </w:rPr>
                          <m:t>+(</m:t>
                        </w:del>
                      </m:r>
                      <m:r>
                        <w:del w:id="1524" w:author="Στάθης Καπ" w:date="2023-02-01T08:52:00Z">
                          <w:rPr>
                            <w:rFonts w:ascii="Cambria Math" w:eastAsiaTheme="minorEastAsia" w:hAnsi="Cambria Math"/>
                            <w:lang w:val="el-GR"/>
                          </w:rPr>
                          <m:t>θ∙</m:t>
                        </w:del>
                      </m:r>
                      <m:sSub>
                        <m:sSubPr>
                          <m:ctrlPr>
                            <w:del w:id="1525" w:author="Στάθης Καπ" w:date="2023-02-01T08:52:00Z">
                              <w:rPr>
                                <w:rFonts w:ascii="Cambria Math" w:eastAsiaTheme="minorEastAsia" w:hAnsi="Cambria Math"/>
                                <w:i/>
                                <w:iCs/>
                              </w:rPr>
                            </w:del>
                          </m:ctrlPr>
                        </m:sSubPr>
                        <m:e>
                          <m:r>
                            <w:del w:id="1526" w:author="Στάθης Καπ" w:date="2023-02-01T08:52:00Z">
                              <w:rPr>
                                <w:rFonts w:ascii="Cambria Math" w:eastAsiaTheme="minorEastAsia" w:hAnsi="Cambria Math"/>
                              </w:rPr>
                              <m:t>w</m:t>
                            </w:del>
                          </m:r>
                        </m:e>
                        <m:sub>
                          <m:r>
                            <w:del w:id="1527" w:author="Στάθης Καπ" w:date="2023-02-01T08:52:00Z">
                              <w:rPr>
                                <w:rFonts w:ascii="Cambria Math" w:eastAsiaTheme="minorEastAsia" w:hAnsi="Cambria Math"/>
                              </w:rPr>
                              <m:t>i,h,t</m:t>
                            </w:del>
                          </m:r>
                        </m:sub>
                      </m:sSub>
                      <m:r>
                        <w:del w:id="1528" w:author="Στάθης Καπ" w:date="2023-02-01T08:52:00Z">
                          <w:rPr>
                            <w:rFonts w:ascii="Cambria Math" w:eastAsiaTheme="minorEastAsia" w:hAnsi="Cambria Math"/>
                          </w:rPr>
                          <m:t>+</m:t>
                        </w:del>
                      </m:r>
                      <m:sSub>
                        <m:sSubPr>
                          <m:ctrlPr>
                            <w:del w:id="1529" w:author="Στάθης Καπ" w:date="2023-02-01T08:52:00Z">
                              <w:rPr>
                                <w:rFonts w:ascii="Cambria Math" w:eastAsiaTheme="minorEastAsia" w:hAnsi="Cambria Math"/>
                                <w:i/>
                                <w:iCs/>
                                <w:lang w:val="el-GR"/>
                              </w:rPr>
                            </w:del>
                          </m:ctrlPr>
                        </m:sSubPr>
                        <m:e>
                          <m:r>
                            <w:del w:id="1530" w:author="Στάθης Καπ" w:date="2023-02-01T08:52:00Z">
                              <w:rPr>
                                <w:rFonts w:ascii="Cambria Math" w:eastAsiaTheme="minorEastAsia" w:hAnsi="Cambria Math"/>
                                <w:lang w:val="el-GR"/>
                              </w:rPr>
                              <m:t>η</m:t>
                            </w:del>
                          </m:r>
                        </m:e>
                        <m:sub>
                          <m:r>
                            <w:del w:id="1531" w:author="Στάθης Καπ" w:date="2023-02-01T08:52:00Z">
                              <w:rPr>
                                <w:rFonts w:ascii="Cambria Math" w:eastAsiaTheme="minorEastAsia" w:hAnsi="Cambria Math"/>
                              </w:rPr>
                              <m:t>i,h,t</m:t>
                            </w:del>
                          </m:r>
                        </m:sub>
                      </m:sSub>
                      <m:r>
                        <w:del w:id="1532" w:author="Στάθης Καπ" w:date="2023-02-01T08:52:00Z">
                          <w:rPr>
                            <w:rFonts w:ascii="Cambria Math" w:eastAsiaTheme="minorEastAsia" w:hAnsi="Cambria Math"/>
                          </w:rPr>
                          <m:t>∙</m:t>
                        </w:del>
                      </m:r>
                      <m:sSub>
                        <m:sSubPr>
                          <m:ctrlPr>
                            <w:del w:id="1533" w:author="Στάθης Καπ" w:date="2023-02-01T08:52:00Z">
                              <w:rPr>
                                <w:rFonts w:ascii="Cambria Math" w:eastAsiaTheme="minorEastAsia" w:hAnsi="Cambria Math"/>
                                <w:i/>
                                <w:iCs/>
                              </w:rPr>
                            </w:del>
                          </m:ctrlPr>
                        </m:sSubPr>
                        <m:e>
                          <m:r>
                            <w:del w:id="1534" w:author="Στάθης Καπ" w:date="2023-02-01T08:52:00Z">
                              <w:rPr>
                                <w:rFonts w:ascii="Cambria Math" w:eastAsiaTheme="minorEastAsia" w:hAnsi="Cambria Math"/>
                              </w:rPr>
                              <m:t>x</m:t>
                            </w:del>
                          </m:r>
                        </m:e>
                        <m:sub>
                          <m:r>
                            <w:del w:id="1535" w:author="Στάθης Καπ" w:date="2023-02-01T08:52:00Z">
                              <w:rPr>
                                <w:rFonts w:ascii="Cambria Math" w:eastAsiaTheme="minorEastAsia" w:hAnsi="Cambria Math"/>
                              </w:rPr>
                              <m:t>i,h,t</m:t>
                            </w:del>
                          </m:r>
                        </m:sub>
                      </m:sSub>
                      <m:r>
                        <w:del w:id="1536" w:author="Στάθης Καπ" w:date="2023-02-01T08:52:00Z">
                          <w:rPr>
                            <w:rFonts w:ascii="Cambria Math" w:eastAsiaTheme="minorEastAsia" w:hAnsi="Cambria Math"/>
                          </w:rPr>
                          <m:t>)</m:t>
                        </w:del>
                      </m:r>
                    </m:e>
                  </m:d>
                </m:e>
              </m:nary>
            </m:e>
          </m:nary>
          <m:r>
            <w:del w:id="1537" w:author="Στάθης Καπ" w:date="2023-02-01T08:52:00Z">
              <w:rPr>
                <w:rFonts w:ascii="Cambria Math" w:eastAsiaTheme="minorEastAsia" w:hAnsi="Cambria Math"/>
              </w:rPr>
              <m:t>=</m:t>
            </w:del>
          </m:r>
          <m:nary>
            <m:naryPr>
              <m:chr m:val="∑"/>
              <m:limLoc m:val="undOvr"/>
              <m:ctrlPr>
                <w:del w:id="1538" w:author="Στάθης Καπ" w:date="2023-02-01T08:52:00Z">
                  <w:rPr>
                    <w:rFonts w:ascii="Cambria Math" w:eastAsiaTheme="minorEastAsia" w:hAnsi="Cambria Math"/>
                    <w:i/>
                    <w:iCs/>
                  </w:rPr>
                </w:del>
              </m:ctrlPr>
            </m:naryPr>
            <m:sub>
              <m:r>
                <w:del w:id="1539" w:author="Στάθης Καπ" w:date="2023-02-01T08:52:00Z">
                  <w:rPr>
                    <w:rFonts w:ascii="Cambria Math" w:eastAsiaTheme="minorEastAsia" w:hAnsi="Cambria Math"/>
                  </w:rPr>
                  <m:t>j=2</m:t>
                </w:del>
              </m:r>
            </m:sub>
            <m:sup>
              <m:r>
                <w:del w:id="1540" w:author="Στάθης Καπ" w:date="2023-02-01T08:52:00Z">
                  <w:rPr>
                    <w:rFonts w:ascii="Cambria Math" w:eastAsiaTheme="minorEastAsia" w:hAnsi="Cambria Math"/>
                  </w:rPr>
                  <m:t>N</m:t>
                </w:del>
              </m:r>
            </m:sup>
            <m:e>
              <m:nary>
                <m:naryPr>
                  <m:chr m:val="∑"/>
                  <m:limLoc m:val="undOvr"/>
                  <m:ctrlPr>
                    <w:del w:id="1541" w:author="Στάθης Καπ" w:date="2023-02-01T08:52:00Z">
                      <w:rPr>
                        <w:rFonts w:ascii="Cambria Math" w:eastAsiaTheme="minorEastAsia" w:hAnsi="Cambria Math"/>
                        <w:i/>
                        <w:iCs/>
                      </w:rPr>
                    </w:del>
                  </m:ctrlPr>
                </m:naryPr>
                <m:sub>
                  <m:r>
                    <w:del w:id="1542" w:author="Στάθης Καπ" w:date="2023-02-01T08:52:00Z">
                      <w:rPr>
                        <w:rFonts w:ascii="Cambria Math" w:eastAsiaTheme="minorEastAsia" w:hAnsi="Cambria Math"/>
                      </w:rPr>
                      <m:t>t=1</m:t>
                    </w:del>
                  </m:r>
                </m:sub>
                <m:sup>
                  <m:sSub>
                    <m:sSubPr>
                      <m:ctrlPr>
                        <w:del w:id="1543" w:author="Στάθης Καπ" w:date="2023-02-01T08:52:00Z">
                          <w:rPr>
                            <w:rFonts w:ascii="Cambria Math" w:eastAsiaTheme="minorEastAsia" w:hAnsi="Cambria Math"/>
                            <w:i/>
                            <w:iCs/>
                          </w:rPr>
                        </w:del>
                      </m:ctrlPr>
                    </m:sSubPr>
                    <m:e>
                      <m:r>
                        <w:del w:id="1544" w:author="Στάθης Καπ" w:date="2023-02-01T08:52:00Z">
                          <w:rPr>
                            <w:rFonts w:ascii="Cambria Math" w:eastAsiaTheme="minorEastAsia" w:hAnsi="Cambria Math"/>
                          </w:rPr>
                          <m:t>T</m:t>
                        </w:del>
                      </m:r>
                    </m:e>
                    <m:sub>
                      <m:r>
                        <w:del w:id="1545" w:author="Στάθης Καπ" w:date="2023-02-01T08:52:00Z">
                          <w:rPr>
                            <w:rFonts w:ascii="Cambria Math" w:eastAsiaTheme="minorEastAsia" w:hAnsi="Cambria Math"/>
                          </w:rPr>
                          <m:t>h,j</m:t>
                        </w:del>
                      </m:r>
                    </m:sub>
                  </m:sSub>
                </m:sup>
                <m:e>
                  <m:sSub>
                    <m:sSubPr>
                      <m:ctrlPr>
                        <w:del w:id="1546" w:author="Στάθης Καπ" w:date="2023-02-01T08:52:00Z">
                          <w:rPr>
                            <w:rFonts w:ascii="Cambria Math" w:eastAsiaTheme="minorEastAsia" w:hAnsi="Cambria Math"/>
                            <w:i/>
                            <w:iCs/>
                          </w:rPr>
                        </w:del>
                      </m:ctrlPr>
                    </m:sSubPr>
                    <m:e>
                      <m:r>
                        <w:del w:id="1547" w:author="Στάθης Καπ" w:date="2023-02-01T08:52:00Z">
                          <w:rPr>
                            <w:rFonts w:ascii="Cambria Math" w:eastAsiaTheme="minorEastAsia" w:hAnsi="Cambria Math"/>
                          </w:rPr>
                          <m:t>w</m:t>
                        </w:del>
                      </m:r>
                    </m:e>
                    <m:sub>
                      <m:r>
                        <w:del w:id="1548" w:author="Στάθης Καπ" w:date="2023-02-01T08:52:00Z">
                          <w:rPr>
                            <w:rFonts w:ascii="Cambria Math" w:eastAsiaTheme="minorEastAsia" w:hAnsi="Cambria Math"/>
                          </w:rPr>
                          <m:t>h,j,t</m:t>
                        </w:del>
                      </m:r>
                    </m:sub>
                  </m:sSub>
                </m:e>
              </m:nary>
            </m:e>
          </m:nary>
          <m:r>
            <w:del w:id="1549" w:author="Στάθης Καπ" w:date="2023-02-01T08:52:00Z">
              <w:rPr>
                <w:rFonts w:ascii="Cambria Math" w:eastAsiaTheme="minorEastAsia" w:hAnsi="Cambria Math"/>
              </w:rPr>
              <m:t>∀h=</m:t>
            </w:del>
          </m:r>
          <m:r>
            <w:del w:id="1550" w:author="Στάθης Καπ" w:date="2023-02-01T08:52:00Z">
              <w:rPr>
                <w:rFonts w:ascii="Cambria Math" w:eastAsiaTheme="minorEastAsia" w:hAnsi="Cambria Math"/>
              </w:rPr>
              <m:t>2, ⋯, N-1</m:t>
            </w:del>
          </m:r>
        </m:oMath>
      </m:oMathPara>
    </w:p>
    <w:p w14:paraId="409B810B" w14:textId="7BE0C2FA" w:rsidR="0050213B" w:rsidRPr="001B72DC" w:rsidDel="000A523F" w:rsidRDefault="00494D04" w:rsidP="006703D1">
      <w:pPr>
        <w:rPr>
          <w:del w:id="1551" w:author="Στάθης Καπ" w:date="2023-02-01T08:52:00Z"/>
          <w:rFonts w:eastAsiaTheme="minorEastAsia"/>
          <w:iCs/>
          <w:lang w:val="el-GR"/>
        </w:rPr>
      </w:pPr>
      <m:oMathPara>
        <m:oMathParaPr>
          <m:jc m:val="left"/>
        </m:oMathParaPr>
        <m:oMath>
          <m:sSub>
            <m:sSubPr>
              <m:ctrlPr>
                <w:del w:id="1552" w:author="Στάθης Καπ" w:date="2023-02-01T08:52:00Z">
                  <w:rPr>
                    <w:rFonts w:ascii="Cambria Math" w:eastAsiaTheme="minorEastAsia" w:hAnsi="Cambria Math"/>
                    <w:i/>
                    <w:iCs/>
                  </w:rPr>
                </w:del>
              </m:ctrlPr>
            </m:sSubPr>
            <m:e>
              <m:r>
                <w:del w:id="1553" w:author="Στάθης Καπ" w:date="2023-02-01T08:52:00Z">
                  <w:rPr>
                    <w:rFonts w:ascii="Cambria Math" w:eastAsiaTheme="minorEastAsia" w:hAnsi="Cambria Math"/>
                  </w:rPr>
                  <m:t>x</m:t>
                </w:del>
              </m:r>
            </m:e>
            <m:sub>
              <m:r>
                <w:del w:id="1554" w:author="Στάθης Καπ" w:date="2023-02-01T08:52:00Z">
                  <w:rPr>
                    <w:rFonts w:ascii="Cambria Math" w:eastAsiaTheme="minorEastAsia" w:hAnsi="Cambria Math"/>
                  </w:rPr>
                  <m:t>i,j,t</m:t>
                </w:del>
              </m:r>
            </m:sub>
          </m:sSub>
          <m:r>
            <w:del w:id="1555" w:author="Στάθης Καπ" w:date="2023-02-01T08:52:00Z">
              <w:rPr>
                <w:rFonts w:ascii="Cambria Math" w:eastAsiaTheme="minorEastAsia" w:hAnsi="Cambria Math"/>
              </w:rPr>
              <m:t>∙</m:t>
            </w:del>
          </m:r>
          <m:sSub>
            <m:sSubPr>
              <m:ctrlPr>
                <w:del w:id="1556" w:author="Στάθης Καπ" w:date="2023-02-01T08:52:00Z">
                  <w:rPr>
                    <w:rFonts w:ascii="Cambria Math" w:eastAsiaTheme="minorEastAsia" w:hAnsi="Cambria Math"/>
                    <w:i/>
                    <w:iCs/>
                    <w:lang w:val="el-GR"/>
                  </w:rPr>
                </w:del>
              </m:ctrlPr>
            </m:sSubPr>
            <m:e>
              <m:r>
                <w:del w:id="1557" w:author="Στάθης Καπ" w:date="2023-02-01T08:52:00Z">
                  <w:rPr>
                    <w:rFonts w:ascii="Cambria Math" w:eastAsiaTheme="minorEastAsia" w:hAnsi="Cambria Math"/>
                    <w:lang w:val="el-GR"/>
                  </w:rPr>
                  <m:t>τ</m:t>
                </w:del>
              </m:r>
            </m:e>
            <m:sub>
              <m:r>
                <w:del w:id="1558" w:author="Στάθης Καπ" w:date="2023-02-01T08:52:00Z">
                  <w:rPr>
                    <w:rFonts w:ascii="Cambria Math" w:eastAsiaTheme="minorEastAsia" w:hAnsi="Cambria Math"/>
                  </w:rPr>
                  <m:t>i,j,t</m:t>
                </w:del>
              </m:r>
            </m:sub>
          </m:sSub>
          <m:r>
            <w:del w:id="1559" w:author="Στάθης Καπ" w:date="2023-02-01T08:52:00Z">
              <w:rPr>
                <w:rFonts w:ascii="Cambria Math" w:eastAsiaTheme="minorEastAsia" w:hAnsi="Cambria Math"/>
                <w:lang w:val="el-GR"/>
              </w:rPr>
              <m:t>≤</m:t>
            </w:del>
          </m:r>
          <m:sSub>
            <m:sSubPr>
              <m:ctrlPr>
                <w:del w:id="1560" w:author="Στάθης Καπ" w:date="2023-02-01T08:52:00Z">
                  <w:rPr>
                    <w:rFonts w:ascii="Cambria Math" w:eastAsiaTheme="minorEastAsia" w:hAnsi="Cambria Math"/>
                    <w:i/>
                    <w:iCs/>
                    <w:lang w:val="el-GR"/>
                  </w:rPr>
                </w:del>
              </m:ctrlPr>
            </m:sSubPr>
            <m:e>
              <m:r>
                <w:del w:id="1561" w:author="Στάθης Καπ" w:date="2023-02-01T08:52:00Z">
                  <w:rPr>
                    <w:rFonts w:ascii="Cambria Math" w:eastAsiaTheme="minorEastAsia" w:hAnsi="Cambria Math"/>
                    <w:lang w:val="el-GR"/>
                  </w:rPr>
                  <m:t>w</m:t>
                </w:del>
              </m:r>
            </m:e>
            <m:sub>
              <m:r>
                <w:del w:id="1562" w:author="Στάθης Καπ" w:date="2023-02-01T08:52:00Z">
                  <w:rPr>
                    <w:rFonts w:ascii="Cambria Math" w:eastAsiaTheme="minorEastAsia" w:hAnsi="Cambria Math"/>
                    <w:lang w:val="el-GR"/>
                  </w:rPr>
                  <m:t>i,j,t</m:t>
                </w:del>
              </m:r>
            </m:sub>
          </m:sSub>
          <m:r>
            <w:del w:id="1563" w:author="Στάθης Καπ" w:date="2023-02-01T08:52:00Z">
              <w:rPr>
                <w:rFonts w:ascii="Cambria Math" w:eastAsiaTheme="minorEastAsia" w:hAnsi="Cambria Math"/>
                <w:lang w:val="el-GR"/>
              </w:rPr>
              <m:t>≤</m:t>
            </w:del>
          </m:r>
          <m:sSub>
            <m:sSubPr>
              <m:ctrlPr>
                <w:del w:id="1564" w:author="Στάθης Καπ" w:date="2023-02-01T08:52:00Z">
                  <w:rPr>
                    <w:rFonts w:ascii="Cambria Math" w:eastAsiaTheme="minorEastAsia" w:hAnsi="Cambria Math"/>
                    <w:i/>
                    <w:iCs/>
                  </w:rPr>
                </w:del>
              </m:ctrlPr>
            </m:sSubPr>
            <m:e>
              <m:r>
                <w:del w:id="1565" w:author="Στάθης Καπ" w:date="2023-02-01T08:52:00Z">
                  <w:rPr>
                    <w:rFonts w:ascii="Cambria Math" w:eastAsiaTheme="minorEastAsia" w:hAnsi="Cambria Math"/>
                  </w:rPr>
                  <m:t>x</m:t>
                </w:del>
              </m:r>
            </m:e>
            <m:sub>
              <m:r>
                <w:del w:id="1566" w:author="Στάθης Καπ" w:date="2023-02-01T08:52:00Z">
                  <w:rPr>
                    <w:rFonts w:ascii="Cambria Math" w:eastAsiaTheme="minorEastAsia" w:hAnsi="Cambria Math"/>
                  </w:rPr>
                  <m:t>i,j,t</m:t>
                </w:del>
              </m:r>
            </m:sub>
          </m:sSub>
          <m:r>
            <w:del w:id="1567" w:author="Στάθης Καπ" w:date="2023-02-01T08:52:00Z">
              <w:rPr>
                <w:rFonts w:ascii="Cambria Math" w:eastAsiaTheme="minorEastAsia" w:hAnsi="Cambria Math"/>
              </w:rPr>
              <m:t>∙</m:t>
            </w:del>
          </m:r>
          <m:sSub>
            <m:sSubPr>
              <m:ctrlPr>
                <w:del w:id="1568" w:author="Στάθης Καπ" w:date="2023-02-01T08:52:00Z">
                  <w:rPr>
                    <w:rFonts w:ascii="Cambria Math" w:eastAsiaTheme="minorEastAsia" w:hAnsi="Cambria Math"/>
                    <w:i/>
                    <w:iCs/>
                    <w:lang w:val="el-GR"/>
                  </w:rPr>
                </w:del>
              </m:ctrlPr>
            </m:sSubPr>
            <m:e>
              <m:r>
                <w:del w:id="1569" w:author="Στάθης Καπ" w:date="2023-02-01T08:52:00Z">
                  <w:rPr>
                    <w:rFonts w:ascii="Cambria Math" w:eastAsiaTheme="minorEastAsia" w:hAnsi="Cambria Math"/>
                    <w:lang w:val="el-GR"/>
                  </w:rPr>
                  <m:t>τ</m:t>
                </w:del>
              </m:r>
            </m:e>
            <m:sub>
              <m:r>
                <w:del w:id="1570" w:author="Στάθης Καπ" w:date="2023-02-01T08:52:00Z">
                  <w:rPr>
                    <w:rFonts w:ascii="Cambria Math" w:eastAsiaTheme="minorEastAsia" w:hAnsi="Cambria Math"/>
                  </w:rPr>
                  <m:t>i,j,t+1</m:t>
                </w:del>
              </m:r>
            </m:sub>
          </m:sSub>
          <m:r>
            <w:del w:id="157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494D04" w:rsidP="006703D1">
      <w:pPr>
        <w:rPr>
          <w:del w:id="1572" w:author="Στάθης Καπ" w:date="2023-02-01T08:52:00Z"/>
          <w:rFonts w:eastAsiaTheme="minorEastAsia"/>
          <w:lang w:val="el-GR"/>
        </w:rPr>
      </w:pPr>
      <m:oMathPara>
        <m:oMathParaPr>
          <m:jc m:val="left"/>
        </m:oMathParaPr>
        <m:oMath>
          <m:nary>
            <m:naryPr>
              <m:chr m:val="∑"/>
              <m:limLoc m:val="undOvr"/>
              <m:ctrlPr>
                <w:del w:id="1573" w:author="Στάθης Καπ" w:date="2023-02-01T08:52:00Z">
                  <w:rPr>
                    <w:rFonts w:ascii="Cambria Math" w:eastAsiaTheme="minorEastAsia" w:hAnsi="Cambria Math"/>
                    <w:i/>
                    <w:lang w:val="el-GR"/>
                  </w:rPr>
                </w:del>
              </m:ctrlPr>
            </m:naryPr>
            <m:sub>
              <m:r>
                <w:del w:id="1574" w:author="Στάθης Καπ" w:date="2023-02-01T08:52:00Z">
                  <w:rPr>
                    <w:rFonts w:ascii="Cambria Math" w:eastAsiaTheme="minorEastAsia" w:hAnsi="Cambria Math"/>
                    <w:lang w:val="el-GR"/>
                  </w:rPr>
                  <m:t>i=1</m:t>
                </w:del>
              </m:r>
            </m:sub>
            <m:sup>
              <m:r>
                <w:del w:id="1575" w:author="Στάθης Καπ" w:date="2023-02-01T08:52:00Z">
                  <w:rPr>
                    <w:rFonts w:ascii="Cambria Math" w:eastAsiaTheme="minorEastAsia" w:hAnsi="Cambria Math"/>
                    <w:lang w:val="el-GR"/>
                  </w:rPr>
                  <m:t>N-1</m:t>
                </w:del>
              </m:r>
            </m:sup>
            <m:e>
              <m:nary>
                <m:naryPr>
                  <m:chr m:val="∑"/>
                  <m:limLoc m:val="undOvr"/>
                  <m:ctrlPr>
                    <w:del w:id="1576" w:author="Στάθης Καπ" w:date="2023-02-01T08:52:00Z">
                      <w:rPr>
                        <w:rFonts w:ascii="Cambria Math" w:eastAsiaTheme="minorEastAsia" w:hAnsi="Cambria Math"/>
                        <w:i/>
                        <w:lang w:val="el-GR"/>
                      </w:rPr>
                    </w:del>
                  </m:ctrlPr>
                </m:naryPr>
                <m:sub>
                  <m:r>
                    <w:del w:id="1577" w:author="Στάθης Καπ" w:date="2023-02-01T08:52:00Z">
                      <w:rPr>
                        <w:rFonts w:ascii="Cambria Math" w:eastAsiaTheme="minorEastAsia" w:hAnsi="Cambria Math"/>
                        <w:lang w:val="el-GR"/>
                      </w:rPr>
                      <m:t>j=2</m:t>
                    </w:del>
                  </m:r>
                </m:sub>
                <m:sup>
                  <m:r>
                    <w:del w:id="1578" w:author="Στάθης Καπ" w:date="2023-02-01T08:52:00Z">
                      <w:rPr>
                        <w:rFonts w:ascii="Cambria Math" w:eastAsiaTheme="minorEastAsia" w:hAnsi="Cambria Math"/>
                        <w:lang w:val="el-GR"/>
                      </w:rPr>
                      <m:t>N</m:t>
                    </w:del>
                  </m:r>
                </m:sup>
                <m:e>
                  <m:nary>
                    <m:naryPr>
                      <m:chr m:val="∑"/>
                      <m:limLoc m:val="undOvr"/>
                      <m:ctrlPr>
                        <w:del w:id="1579" w:author="Στάθης Καπ" w:date="2023-02-01T08:52:00Z">
                          <w:rPr>
                            <w:rFonts w:ascii="Cambria Math" w:eastAsiaTheme="minorEastAsia" w:hAnsi="Cambria Math"/>
                            <w:i/>
                            <w:lang w:val="el-GR"/>
                          </w:rPr>
                        </w:del>
                      </m:ctrlPr>
                    </m:naryPr>
                    <m:sub>
                      <m:r>
                        <w:del w:id="1580" w:author="Στάθης Καπ" w:date="2023-02-01T08:52:00Z">
                          <w:rPr>
                            <w:rFonts w:ascii="Cambria Math" w:eastAsiaTheme="minorEastAsia" w:hAnsi="Cambria Math"/>
                            <w:lang w:val="el-GR"/>
                          </w:rPr>
                          <m:t>t=1</m:t>
                        </w:del>
                      </m:r>
                    </m:sub>
                    <m:sup>
                      <m:sSub>
                        <m:sSubPr>
                          <m:ctrlPr>
                            <w:del w:id="1581" w:author="Στάθης Καπ" w:date="2023-02-01T08:52:00Z">
                              <w:rPr>
                                <w:rFonts w:ascii="Cambria Math" w:eastAsiaTheme="minorEastAsia" w:hAnsi="Cambria Math"/>
                                <w:i/>
                                <w:lang w:val="el-GR"/>
                              </w:rPr>
                            </w:del>
                          </m:ctrlPr>
                        </m:sSubPr>
                        <m:e>
                          <m:r>
                            <w:del w:id="1582" w:author="Στάθης Καπ" w:date="2023-02-01T08:52:00Z">
                              <w:rPr>
                                <w:rFonts w:ascii="Cambria Math" w:eastAsiaTheme="minorEastAsia" w:hAnsi="Cambria Math"/>
                                <w:lang w:val="el-GR"/>
                              </w:rPr>
                              <m:t>T</m:t>
                            </w:del>
                          </m:r>
                        </m:e>
                        <m:sub>
                          <m:r>
                            <w:del w:id="1583" w:author="Στάθης Καπ" w:date="2023-02-01T08:52:00Z">
                              <w:rPr>
                                <w:rFonts w:ascii="Cambria Math" w:eastAsiaTheme="minorEastAsia" w:hAnsi="Cambria Math"/>
                                <w:lang w:val="el-GR"/>
                              </w:rPr>
                              <m:t>ij</m:t>
                            </w:del>
                          </m:r>
                        </m:sub>
                      </m:sSub>
                    </m:sup>
                    <m:e>
                      <m:d>
                        <m:dPr>
                          <m:begChr m:val="["/>
                          <m:endChr m:val="]"/>
                          <m:ctrlPr>
                            <w:del w:id="1584" w:author="Στάθης Καπ" w:date="2023-02-01T08:52:00Z">
                              <w:rPr>
                                <w:rFonts w:ascii="Cambria Math" w:eastAsiaTheme="minorEastAsia" w:hAnsi="Cambria Math"/>
                                <w:i/>
                                <w:lang w:val="el-GR"/>
                              </w:rPr>
                            </w:del>
                          </m:ctrlPr>
                        </m:dPr>
                        <m:e>
                          <m:sSub>
                            <m:sSubPr>
                              <m:ctrlPr>
                                <w:del w:id="1585" w:author="Στάθης Καπ" w:date="2023-02-01T08:52:00Z">
                                  <w:rPr>
                                    <w:rFonts w:ascii="Cambria Math" w:eastAsiaTheme="minorEastAsia" w:hAnsi="Cambria Math"/>
                                    <w:i/>
                                    <w:lang w:val="el-GR"/>
                                  </w:rPr>
                                </w:del>
                              </m:ctrlPr>
                            </m:sSubPr>
                            <m:e>
                              <m:r>
                                <w:del w:id="1586" w:author="Στάθης Καπ" w:date="2023-02-01T08:52:00Z">
                                  <w:rPr>
                                    <w:rFonts w:ascii="Cambria Math" w:eastAsiaTheme="minorEastAsia" w:hAnsi="Cambria Math"/>
                                    <w:lang w:val="el-GR"/>
                                  </w:rPr>
                                  <m:t>θ</m:t>
                                </w:del>
                              </m:r>
                            </m:e>
                            <m:sub>
                              <m:r>
                                <w:del w:id="1587" w:author="Στάθης Καπ" w:date="2023-02-01T08:52:00Z">
                                  <w:rPr>
                                    <w:rFonts w:ascii="Cambria Math" w:eastAsiaTheme="minorEastAsia" w:hAnsi="Cambria Math"/>
                                  </w:rPr>
                                  <m:t>i,j,t</m:t>
                                </w:del>
                              </m:r>
                            </m:sub>
                          </m:sSub>
                          <m:r>
                            <w:del w:id="1588" w:author="Στάθης Καπ" w:date="2023-02-01T08:52:00Z">
                              <w:rPr>
                                <w:rFonts w:ascii="Cambria Math" w:eastAsiaTheme="minorEastAsia" w:hAnsi="Cambria Math"/>
                                <w:lang w:val="el-GR"/>
                              </w:rPr>
                              <m:t>∙</m:t>
                            </w:del>
                          </m:r>
                          <m:sSub>
                            <m:sSubPr>
                              <m:ctrlPr>
                                <w:del w:id="1589" w:author="Στάθης Καπ" w:date="2023-02-01T08:52:00Z">
                                  <w:rPr>
                                    <w:rFonts w:ascii="Cambria Math" w:eastAsiaTheme="minorEastAsia" w:hAnsi="Cambria Math"/>
                                    <w:i/>
                                  </w:rPr>
                                </w:del>
                              </m:ctrlPr>
                            </m:sSubPr>
                            <m:e>
                              <m:r>
                                <w:del w:id="1590" w:author="Στάθης Καπ" w:date="2023-02-01T08:52:00Z">
                                  <w:rPr>
                                    <w:rFonts w:ascii="Cambria Math" w:eastAsiaTheme="minorEastAsia" w:hAnsi="Cambria Math"/>
                                  </w:rPr>
                                  <m:t>w</m:t>
                                </w:del>
                              </m:r>
                            </m:e>
                            <m:sub>
                              <m:r>
                                <w:del w:id="1591" w:author="Στάθης Καπ" w:date="2023-02-01T08:52:00Z">
                                  <w:rPr>
                                    <w:rFonts w:ascii="Cambria Math" w:eastAsiaTheme="minorEastAsia" w:hAnsi="Cambria Math"/>
                                  </w:rPr>
                                  <m:t>i,j,t</m:t>
                                </w:del>
                              </m:r>
                            </m:sub>
                          </m:sSub>
                          <m:r>
                            <w:del w:id="1592" w:author="Στάθης Καπ" w:date="2023-02-01T08:52:00Z">
                              <w:rPr>
                                <w:rFonts w:ascii="Cambria Math" w:eastAsiaTheme="minorEastAsia" w:hAnsi="Cambria Math"/>
                              </w:rPr>
                              <m:t>+</m:t>
                            </w:del>
                          </m:r>
                          <m:sSub>
                            <m:sSubPr>
                              <m:ctrlPr>
                                <w:del w:id="1593" w:author="Στάθης Καπ" w:date="2023-02-01T08:52:00Z">
                                  <w:rPr>
                                    <w:rFonts w:ascii="Cambria Math" w:eastAsiaTheme="minorEastAsia" w:hAnsi="Cambria Math"/>
                                    <w:i/>
                                    <w:lang w:val="el-GR"/>
                                  </w:rPr>
                                </w:del>
                              </m:ctrlPr>
                            </m:sSubPr>
                            <m:e>
                              <m:r>
                                <w:del w:id="1594" w:author="Στάθης Καπ" w:date="2023-02-01T08:52:00Z">
                                  <w:rPr>
                                    <w:rFonts w:ascii="Cambria Math" w:eastAsiaTheme="minorEastAsia" w:hAnsi="Cambria Math"/>
                                    <w:lang w:val="el-GR"/>
                                  </w:rPr>
                                  <m:t>η</m:t>
                                </w:del>
                              </m:r>
                            </m:e>
                            <m:sub>
                              <m:r>
                                <w:del w:id="1595" w:author="Στάθης Καπ" w:date="2023-02-01T08:52:00Z">
                                  <w:rPr>
                                    <w:rFonts w:ascii="Cambria Math" w:eastAsiaTheme="minorEastAsia" w:hAnsi="Cambria Math"/>
                                  </w:rPr>
                                  <m:t>i,j,t</m:t>
                                </w:del>
                              </m:r>
                            </m:sub>
                          </m:sSub>
                          <m:r>
                            <w:del w:id="1596" w:author="Στάθης Καπ" w:date="2023-02-01T08:52:00Z">
                              <w:rPr>
                                <w:rFonts w:ascii="Cambria Math" w:eastAsiaTheme="minorEastAsia" w:hAnsi="Cambria Math"/>
                                <w:lang w:val="el-GR"/>
                              </w:rPr>
                              <m:t>∙</m:t>
                            </w:del>
                          </m:r>
                          <m:sSub>
                            <m:sSubPr>
                              <m:ctrlPr>
                                <w:del w:id="1597" w:author="Στάθης Καπ" w:date="2023-02-01T08:52:00Z">
                                  <w:rPr>
                                    <w:rFonts w:ascii="Cambria Math" w:eastAsiaTheme="minorEastAsia" w:hAnsi="Cambria Math"/>
                                    <w:i/>
                                    <w:lang w:val="el-GR"/>
                                  </w:rPr>
                                </w:del>
                              </m:ctrlPr>
                            </m:sSubPr>
                            <m:e>
                              <m:r>
                                <w:del w:id="1598" w:author="Στάθης Καπ" w:date="2023-02-01T08:52:00Z">
                                  <w:rPr>
                                    <w:rFonts w:ascii="Cambria Math" w:eastAsiaTheme="minorEastAsia" w:hAnsi="Cambria Math"/>
                                    <w:lang w:val="el-GR"/>
                                  </w:rPr>
                                  <m:t>x</m:t>
                                </w:del>
                              </m:r>
                            </m:e>
                            <m:sub>
                              <m:r>
                                <w:del w:id="1599" w:author="Στάθης Καπ" w:date="2023-02-01T08:52:00Z">
                                  <w:rPr>
                                    <w:rFonts w:ascii="Cambria Math" w:eastAsiaTheme="minorEastAsia" w:hAnsi="Cambria Math"/>
                                    <w:lang w:val="el-GR"/>
                                  </w:rPr>
                                  <m:t>i,j,t</m:t>
                                </w:del>
                              </m:r>
                            </m:sub>
                          </m:sSub>
                        </m:e>
                      </m:d>
                    </m:e>
                  </m:nary>
                </m:e>
              </m:nary>
            </m:e>
          </m:nary>
          <m:r>
            <w:del w:id="1600" w:author="Στάθης Καπ" w:date="2023-02-01T08:52:00Z">
              <w:rPr>
                <w:rFonts w:ascii="Cambria Math" w:eastAsiaTheme="minorEastAsia" w:hAnsi="Cambria Math"/>
                <w:lang w:val="el-GR"/>
              </w:rPr>
              <m:t>≤</m:t>
            </w:del>
          </m:r>
          <m:sSub>
            <m:sSubPr>
              <m:ctrlPr>
                <w:del w:id="1601" w:author="Στάθης Καπ" w:date="2023-02-01T08:52:00Z">
                  <w:rPr>
                    <w:rFonts w:ascii="Cambria Math" w:eastAsiaTheme="minorEastAsia" w:hAnsi="Cambria Math"/>
                    <w:i/>
                    <w:lang w:val="el-GR"/>
                  </w:rPr>
                </w:del>
              </m:ctrlPr>
            </m:sSubPr>
            <m:e>
              <m:r>
                <w:del w:id="1602" w:author="Στάθης Καπ" w:date="2023-02-01T08:52:00Z">
                  <w:rPr>
                    <w:rFonts w:ascii="Cambria Math" w:eastAsiaTheme="minorEastAsia" w:hAnsi="Cambria Math"/>
                    <w:lang w:val="el-GR"/>
                  </w:rPr>
                  <m:t>t</m:t>
                </w:del>
              </m:r>
            </m:e>
            <m:sub>
              <m:r>
                <w:del w:id="160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494D04" w:rsidP="006703D1">
      <w:pPr>
        <w:rPr>
          <w:del w:id="1604" w:author="Στάθης Καπ" w:date="2023-02-01T08:52:00Z"/>
          <w:rFonts w:eastAsiaTheme="minorEastAsia"/>
          <w:i/>
          <w:lang w:val="el-GR"/>
        </w:rPr>
      </w:pPr>
      <m:oMathPara>
        <m:oMathParaPr>
          <m:jc m:val="left"/>
        </m:oMathParaPr>
        <m:oMath>
          <m:sSub>
            <m:sSubPr>
              <m:ctrlPr>
                <w:del w:id="1605" w:author="Στάθης Καπ" w:date="2023-02-01T08:52:00Z">
                  <w:rPr>
                    <w:rFonts w:ascii="Cambria Math" w:eastAsiaTheme="minorEastAsia" w:hAnsi="Cambria Math"/>
                    <w:i/>
                    <w:lang w:val="el-GR"/>
                  </w:rPr>
                </w:del>
              </m:ctrlPr>
            </m:sSubPr>
            <m:e>
              <m:r>
                <w:del w:id="1606" w:author="Στάθης Καπ" w:date="2023-02-01T08:52:00Z">
                  <w:rPr>
                    <w:rFonts w:ascii="Cambria Math" w:eastAsiaTheme="minorEastAsia" w:hAnsi="Cambria Math"/>
                    <w:lang w:val="el-GR"/>
                  </w:rPr>
                  <m:t>w</m:t>
                </w:del>
              </m:r>
            </m:e>
            <m:sub>
              <m:r>
                <w:del w:id="1607" w:author="Στάθης Καπ" w:date="2023-02-01T08:52:00Z">
                  <w:rPr>
                    <w:rFonts w:ascii="Cambria Math" w:eastAsiaTheme="minorEastAsia" w:hAnsi="Cambria Math"/>
                    <w:lang w:val="el-GR"/>
                  </w:rPr>
                  <m:t>1,i,1</m:t>
                </w:del>
              </m:r>
            </m:sub>
          </m:sSub>
          <m:r>
            <w:del w:id="160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494D04" w:rsidP="006703D1">
      <w:pPr>
        <w:rPr>
          <w:del w:id="1609" w:author="Στάθης Καπ" w:date="2023-02-01T08:52:00Z"/>
          <w:rFonts w:eastAsiaTheme="minorEastAsia"/>
          <w:i/>
          <w:lang w:val="el-GR"/>
        </w:rPr>
      </w:pPr>
      <m:oMathPara>
        <m:oMathParaPr>
          <m:jc m:val="left"/>
        </m:oMathParaPr>
        <m:oMath>
          <m:sSub>
            <m:sSubPr>
              <m:ctrlPr>
                <w:del w:id="1610" w:author="Στάθης Καπ" w:date="2023-02-01T08:52:00Z">
                  <w:rPr>
                    <w:rFonts w:ascii="Cambria Math" w:eastAsiaTheme="minorEastAsia" w:hAnsi="Cambria Math"/>
                    <w:i/>
                    <w:lang w:val="el-GR"/>
                  </w:rPr>
                </w:del>
              </m:ctrlPr>
            </m:sSubPr>
            <m:e>
              <m:r>
                <w:del w:id="1611" w:author="Στάθης Καπ" w:date="2023-02-01T08:52:00Z">
                  <w:rPr>
                    <w:rFonts w:ascii="Cambria Math" w:eastAsiaTheme="minorEastAsia" w:hAnsi="Cambria Math"/>
                    <w:lang w:val="el-GR"/>
                  </w:rPr>
                  <m:t>x</m:t>
                </w:del>
              </m:r>
            </m:e>
            <m:sub>
              <m:r>
                <w:del w:id="1612" w:author="Στάθης Καπ" w:date="2023-02-01T08:52:00Z">
                  <w:rPr>
                    <w:rFonts w:ascii="Cambria Math" w:eastAsiaTheme="minorEastAsia" w:hAnsi="Cambria Math"/>
                    <w:lang w:val="el-GR"/>
                  </w:rPr>
                  <m:t>i,j,t</m:t>
                </w:del>
              </m:r>
            </m:sub>
          </m:sSub>
          <m:r>
            <w:del w:id="1613" w:author="Στάθης Καπ" w:date="2023-02-01T08:52:00Z">
              <w:rPr>
                <w:rFonts w:ascii="Cambria Math" w:eastAsiaTheme="minorEastAsia" w:hAnsi="Cambria Math"/>
                <w:lang w:val="el-GR"/>
              </w:rPr>
              <m:t>∈</m:t>
            </w:del>
          </m:r>
          <m:d>
            <m:dPr>
              <m:ctrlPr>
                <w:del w:id="1614" w:author="Στάθης Καπ" w:date="2023-02-01T08:52:00Z">
                  <w:rPr>
                    <w:rFonts w:ascii="Cambria Math" w:eastAsiaTheme="minorEastAsia" w:hAnsi="Cambria Math"/>
                    <w:i/>
                    <w:lang w:val="el-GR"/>
                  </w:rPr>
                </w:del>
              </m:ctrlPr>
            </m:dPr>
            <m:e>
              <m:r>
                <w:del w:id="1615" w:author="Στάθης Καπ" w:date="2023-02-01T08:52:00Z">
                  <w:rPr>
                    <w:rFonts w:ascii="Cambria Math" w:eastAsiaTheme="minorEastAsia" w:hAnsi="Cambria Math"/>
                    <w:lang w:val="el-GR"/>
                  </w:rPr>
                  <m:t>0,1</m:t>
                </w:del>
              </m:r>
            </m:e>
          </m:d>
          <m:r>
            <w:del w:id="1616" w:author="Στάθης Καπ" w:date="2023-02-01T08:52:00Z">
              <w:rPr>
                <w:rFonts w:ascii="Cambria Math" w:eastAsiaTheme="minorEastAsia" w:hAnsi="Cambria Math"/>
                <w:lang w:val="el-GR"/>
              </w:rPr>
              <m:t>; 0≤</m:t>
            </w:del>
          </m:r>
          <m:sSub>
            <m:sSubPr>
              <m:ctrlPr>
                <w:del w:id="1617" w:author="Στάθης Καπ" w:date="2023-02-01T08:52:00Z">
                  <w:rPr>
                    <w:rFonts w:ascii="Cambria Math" w:eastAsiaTheme="minorEastAsia" w:hAnsi="Cambria Math"/>
                    <w:i/>
                    <w:lang w:val="el-GR"/>
                  </w:rPr>
                </w:del>
              </m:ctrlPr>
            </m:sSubPr>
            <m:e>
              <m:r>
                <w:del w:id="1618" w:author="Στάθης Καπ" w:date="2023-02-01T08:52:00Z">
                  <w:rPr>
                    <w:rFonts w:ascii="Cambria Math" w:eastAsiaTheme="minorEastAsia" w:hAnsi="Cambria Math"/>
                    <w:lang w:val="el-GR"/>
                  </w:rPr>
                  <m:t>w</m:t>
                </w:del>
              </m:r>
            </m:e>
            <m:sub>
              <m:r>
                <w:del w:id="1619" w:author="Στάθης Καπ" w:date="2023-02-01T08:52:00Z">
                  <w:rPr>
                    <w:rFonts w:ascii="Cambria Math" w:eastAsiaTheme="minorEastAsia" w:hAnsi="Cambria Math"/>
                    <w:lang w:val="el-GR"/>
                  </w:rPr>
                  <m:t>i,j,t</m:t>
                </w:del>
              </m:r>
            </m:sub>
          </m:sSub>
          <m:r>
            <w:del w:id="1620" w:author="Στάθης Καπ" w:date="2023-02-01T08:52:00Z">
              <w:rPr>
                <w:rFonts w:ascii="Cambria Math" w:eastAsiaTheme="minorEastAsia" w:hAnsi="Cambria Math"/>
                <w:lang w:val="el-GR"/>
              </w:rPr>
              <m:t>≤</m:t>
            </w:del>
          </m:r>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max</m:t>
                </w:del>
              </m:r>
            </m:sub>
          </m:sSub>
          <m:r>
            <w:del w:id="162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25"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26" w:author="Στάθης Καπ" w:date="2023-02-02T05:47:00Z">
        <w:r w:rsidR="00026518" w:rsidRPr="002B26C8">
          <w:rPr>
            <w:lang w:val="el-GR"/>
            <w:rPrChange w:id="162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28"/>
      <w:r w:rsidRPr="003C3C99">
        <w:rPr>
          <w:lang w:val="el-GR"/>
        </w:rPr>
        <w:t xml:space="preserve">είναι </w:t>
      </w:r>
      <w:del w:id="1629" w:author="Στάθης Καπ" w:date="2023-02-02T05:48:00Z">
        <w:r w:rsidRPr="003C3C99" w:rsidDel="006D5D13">
          <w:rPr>
            <w:lang w:val="el-GR"/>
          </w:rPr>
          <w:delText xml:space="preserve">μεγαλύτερες </w:delText>
        </w:r>
      </w:del>
      <w:commentRangeEnd w:id="1628"/>
      <w:ins w:id="163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2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494D04"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494D04"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31" w:author="Στάθης Καπ" w:date="2023-03-01T05:03:00Z"/>
      <w:sdt>
        <w:sdtPr>
          <w:rPr>
            <w:lang w:val="el-GR"/>
          </w:rPr>
          <w:id w:val="-1145882244"/>
          <w:citation/>
        </w:sdtPr>
        <w:sdtEndPr/>
        <w:sdtContent>
          <w:customXmlInsRangeEnd w:id="1631"/>
          <w:ins w:id="1632" w:author="Στάθης Καπ" w:date="2023-03-01T05:03:00Z">
            <w:r w:rsidR="00E366D9">
              <w:rPr>
                <w:lang w:val="el-GR"/>
              </w:rPr>
              <w:fldChar w:fldCharType="begin"/>
            </w:r>
            <w:r w:rsidR="00E366D9" w:rsidRPr="00E366D9">
              <w:rPr>
                <w:lang w:val="el-GR"/>
                <w:rPrChange w:id="1633" w:author="Στάθης Καπ" w:date="2023-03-01T05:03:00Z">
                  <w:rPr/>
                </w:rPrChange>
              </w:rPr>
              <w:instrText xml:space="preserve"> </w:instrText>
            </w:r>
            <w:r w:rsidR="00E366D9">
              <w:instrText>CITATION</w:instrText>
            </w:r>
            <w:r w:rsidR="00E366D9" w:rsidRPr="00E366D9">
              <w:rPr>
                <w:lang w:val="el-GR"/>
                <w:rPrChange w:id="1634" w:author="Στάθης Καπ" w:date="2023-03-01T05:03:00Z">
                  <w:rPr/>
                </w:rPrChange>
              </w:rPr>
              <w:instrText xml:space="preserve"> </w:instrText>
            </w:r>
            <w:r w:rsidR="00E366D9">
              <w:instrText>CVe</w:instrText>
            </w:r>
            <w:r w:rsidR="00E366D9" w:rsidRPr="00E366D9">
              <w:rPr>
                <w:lang w:val="el-GR"/>
                <w:rPrChange w:id="1635" w:author="Στάθης Καπ" w:date="2023-03-01T05:03:00Z">
                  <w:rPr/>
                </w:rPrChange>
              </w:rPr>
              <w:instrText>14 \</w:instrText>
            </w:r>
            <w:r w:rsidR="00E366D9">
              <w:instrText>l</w:instrText>
            </w:r>
            <w:r w:rsidR="00E366D9" w:rsidRPr="00E366D9">
              <w:rPr>
                <w:lang w:val="el-GR"/>
                <w:rPrChange w:id="1636" w:author="Στάθης Καπ" w:date="2023-03-01T05:03:00Z">
                  <w:rPr/>
                </w:rPrChange>
              </w:rPr>
              <w:instrText xml:space="preserve"> 1033 </w:instrText>
            </w:r>
          </w:ins>
          <w:r w:rsidR="00E366D9">
            <w:rPr>
              <w:lang w:val="el-GR"/>
            </w:rPr>
            <w:fldChar w:fldCharType="separate"/>
          </w:r>
          <w:r w:rsidR="004B7EF5" w:rsidRPr="00F36367">
            <w:rPr>
              <w:noProof/>
              <w:lang w:val="el-GR"/>
              <w:rPrChange w:id="1637" w:author="Στάθης Καπ" w:date="2023-03-07T06:15:00Z">
                <w:rPr>
                  <w:noProof/>
                </w:rPr>
              </w:rPrChange>
            </w:rPr>
            <w:t xml:space="preserve"> [22]</w:t>
          </w:r>
          <w:ins w:id="1638" w:author="Στάθης Καπ" w:date="2023-03-01T05:03:00Z">
            <w:r w:rsidR="00E366D9">
              <w:rPr>
                <w:lang w:val="el-GR"/>
              </w:rPr>
              <w:fldChar w:fldCharType="end"/>
            </w:r>
          </w:ins>
          <w:customXmlInsRangeStart w:id="1639" w:author="Στάθης Καπ" w:date="2023-03-01T05:03:00Z"/>
        </w:sdtContent>
      </w:sdt>
      <w:customXmlInsRangeEnd w:id="1639"/>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640" w:author="Στάθης Καπ" w:date="2023-02-25T19:12:00Z">
        <w:r w:rsidRPr="005A3107" w:rsidDel="000D7069">
          <w:rPr>
            <w:highlight w:val="yellow"/>
            <w:lang w:val="el-GR"/>
            <w:rPrChange w:id="1641" w:author="Charalampos Konstantopoulos" w:date="2023-02-01T06:01:00Z">
              <w:rPr>
                <w:lang w:val="el-GR"/>
              </w:rPr>
            </w:rPrChange>
          </w:rPr>
          <w:delText>κατανάλωσης</w:delText>
        </w:r>
        <w:r w:rsidRPr="00A77AA4" w:rsidDel="000D7069">
          <w:rPr>
            <w:lang w:val="el-GR"/>
          </w:rPr>
          <w:delText xml:space="preserve"> </w:delText>
        </w:r>
      </w:del>
      <w:ins w:id="1642"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43" w:author="Στάθης Καπ" w:date="2023-03-01T05:03:00Z">
        <w:r w:rsidRPr="005A3107" w:rsidDel="00E366D9">
          <w:rPr>
            <w:highlight w:val="yellow"/>
            <w:lang w:val="el-GR"/>
            <w:rPrChange w:id="1644" w:author="Charalampos Konstantopoulos" w:date="2023-02-01T06:01:00Z">
              <w:rPr>
                <w:lang w:val="el-GR"/>
              </w:rPr>
            </w:rPrChange>
          </w:rPr>
          <w:delText>σύγχυσης</w:delText>
        </w:r>
        <w:r w:rsidRPr="00A77AA4" w:rsidDel="00E366D9">
          <w:rPr>
            <w:lang w:val="el-GR"/>
          </w:rPr>
          <w:delText xml:space="preserve"> </w:delText>
        </w:r>
      </w:del>
      <w:ins w:id="1645"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46" w:author="Στάθης Καπ" w:date="2023-03-01T05:03:00Z">
        <w:r w:rsidRPr="005A3107" w:rsidDel="00E366D9">
          <w:rPr>
            <w:highlight w:val="yellow"/>
            <w:lang w:val="el-GR"/>
            <w:rPrChange w:id="1647" w:author="Charalampos Konstantopoulos" w:date="2023-02-01T06:01:00Z">
              <w:rPr>
                <w:lang w:val="el-GR"/>
              </w:rPr>
            </w:rPrChange>
          </w:rPr>
          <w:delText>σύγχυσης</w:delText>
        </w:r>
      </w:del>
      <w:ins w:id="1648"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49" w:author="Στάθης Καπ" w:date="2023-02-25T19:23:00Z">
        <w:r w:rsidR="0098717D">
          <w:rPr>
            <w:lang w:val="el-GR"/>
          </w:rPr>
          <w:t xml:space="preserve"> μια ανέφικτη τροχιά</w:t>
        </w:r>
      </w:ins>
      <w:del w:id="1650"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51" w:author="Στάθης Καπ" w:date="2023-02-25T19:22:00Z">
        <w:r w:rsidR="001945D1" w:rsidRPr="008D35A6" w:rsidDel="0098717D">
          <w:rPr>
            <w:lang w:val="el-GR"/>
          </w:rPr>
          <w:delText xml:space="preserve"> </w:delText>
        </w:r>
      </w:del>
      <w:ins w:id="1652" w:author="Στάθης Καπ" w:date="2023-02-25T19:22:00Z">
        <w:r w:rsidR="0098717D">
          <w:rPr>
            <w:lang w:val="el-GR"/>
          </w:rPr>
          <w:t xml:space="preserve"> κατά </w:t>
        </w:r>
      </w:ins>
      <w:ins w:id="1653" w:author="Στάθης Καπ" w:date="2023-02-25T19:23:00Z">
        <w:r w:rsidR="0098717D">
          <w:rPr>
            <w:lang w:val="el-GR"/>
          </w:rPr>
          <w:t>τη διάρκεια της μέρας</w:t>
        </w:r>
      </w:ins>
      <w:del w:id="1654"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55"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56" w:author="Στάθης Καπ" w:date="2023-03-01T05:04:00Z"/>
      <w:sdt>
        <w:sdtPr>
          <w:rPr>
            <w:lang w:val="el-GR"/>
          </w:rPr>
          <w:id w:val="1627590403"/>
          <w:citation/>
        </w:sdtPr>
        <w:sdtEndPr/>
        <w:sdtContent>
          <w:customXmlInsRangeEnd w:id="1656"/>
          <w:ins w:id="1657"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58" w:author="Στάθης Καπ" w:date="2023-03-01T05:04:00Z">
            <w:r w:rsidR="003553FF">
              <w:rPr>
                <w:lang w:val="el-GR"/>
              </w:rPr>
              <w:fldChar w:fldCharType="end"/>
            </w:r>
          </w:ins>
          <w:customXmlInsRangeStart w:id="1659" w:author="Στάθης Καπ" w:date="2023-03-01T05:04:00Z"/>
        </w:sdtContent>
      </w:sdt>
      <w:customXmlInsRangeEnd w:id="1659"/>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494D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494D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494D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494D04"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60" w:author="Στάθης Καπ" w:date="2023-02-01T08:58:00Z"/>
        </w:trPr>
        <w:tc>
          <w:tcPr>
            <w:tcW w:w="350" w:type="pct"/>
          </w:tcPr>
          <w:p w14:paraId="32FCCB08" w14:textId="77777777" w:rsidR="00EA6FB8" w:rsidRDefault="00EA6FB8">
            <w:pPr>
              <w:spacing w:after="160"/>
              <w:rPr>
                <w:ins w:id="1661" w:author="Στάθης Καπ" w:date="2023-02-01T08:58:00Z"/>
                <w:lang w:val="el-GR"/>
              </w:rPr>
              <w:pPrChange w:id="1662" w:author="Στάθης Καπ" w:date="2023-02-01T08:46:00Z">
                <w:pPr/>
              </w:pPrChange>
            </w:pPr>
          </w:p>
        </w:tc>
        <w:tc>
          <w:tcPr>
            <w:tcW w:w="4300" w:type="pct"/>
          </w:tcPr>
          <w:p w14:paraId="2705B3FF" w14:textId="29F3EA98" w:rsidR="00EA6FB8" w:rsidRPr="005846FF" w:rsidRDefault="00EA6FB8">
            <w:pPr>
              <w:spacing w:after="160"/>
              <w:rPr>
                <w:ins w:id="1663" w:author="Στάθης Καπ" w:date="2023-02-01T08:58:00Z"/>
                <w:lang w:val="el-GR"/>
              </w:rPr>
              <w:pPrChange w:id="1664" w:author="Στάθης Καπ" w:date="2023-02-01T08:46:00Z">
                <w:pPr/>
              </w:pPrChange>
            </w:pPr>
            <m:oMathPara>
              <m:oMath>
                <m:r>
                  <w:ins w:id="1665" w:author="Στάθης Καπ" w:date="2023-02-01T08:58:00Z">
                    <w:rPr>
                      <w:rFonts w:ascii="Cambria Math" w:hAnsi="Cambria Math"/>
                      <w:lang w:val="el-GR"/>
                    </w:rPr>
                    <m:t xml:space="preserve">Maximize </m:t>
                  </w:ins>
                </m:r>
                <m:nary>
                  <m:naryPr>
                    <m:chr m:val="∑"/>
                    <m:limLoc m:val="undOvr"/>
                    <m:ctrlPr>
                      <w:ins w:id="1666" w:author="Στάθης Καπ" w:date="2023-02-01T08:58:00Z">
                        <w:rPr>
                          <w:rFonts w:ascii="Cambria Math" w:hAnsi="Cambria Math"/>
                          <w:i/>
                          <w:lang w:val="el-GR"/>
                        </w:rPr>
                      </w:ins>
                    </m:ctrlPr>
                  </m:naryPr>
                  <m:sub>
                    <m:r>
                      <w:ins w:id="1667" w:author="Στάθης Καπ" w:date="2023-02-01T08:58:00Z">
                        <w:rPr>
                          <w:rFonts w:ascii="Cambria Math" w:hAnsi="Cambria Math"/>
                          <w:lang w:val="el-GR"/>
                        </w:rPr>
                        <m:t>i=1</m:t>
                      </w:ins>
                    </m:r>
                  </m:sub>
                  <m:sup>
                    <m:r>
                      <w:ins w:id="1668" w:author="Στάθης Καπ" w:date="2023-02-01T08:58:00Z">
                        <w:rPr>
                          <w:rFonts w:ascii="Cambria Math" w:hAnsi="Cambria Math"/>
                          <w:lang w:val="el-GR"/>
                        </w:rPr>
                        <m:t>n</m:t>
                      </w:ins>
                    </m:r>
                  </m:sup>
                  <m:e>
                    <m:nary>
                      <m:naryPr>
                        <m:chr m:val="∑"/>
                        <m:limLoc m:val="undOvr"/>
                        <m:ctrlPr>
                          <w:ins w:id="1669" w:author="Στάθης Καπ" w:date="2023-02-01T08:58:00Z">
                            <w:rPr>
                              <w:rFonts w:ascii="Cambria Math" w:hAnsi="Cambria Math"/>
                              <w:i/>
                              <w:lang w:val="el-GR"/>
                            </w:rPr>
                          </w:ins>
                        </m:ctrlPr>
                      </m:naryPr>
                      <m:sub>
                        <m:r>
                          <w:ins w:id="1670" w:author="Στάθης Καπ" w:date="2023-02-01T08:58:00Z">
                            <w:rPr>
                              <w:rFonts w:ascii="Cambria Math" w:hAnsi="Cambria Math"/>
                              <w:lang w:val="el-GR"/>
                            </w:rPr>
                            <m:t>j=1,j≠i</m:t>
                          </w:ins>
                        </m:r>
                      </m:sub>
                      <m:sup>
                        <m:r>
                          <w:ins w:id="1671" w:author="Στάθης Καπ" w:date="2023-02-01T08:58:00Z">
                            <w:rPr>
                              <w:rFonts w:ascii="Cambria Math" w:hAnsi="Cambria Math"/>
                              <w:lang w:val="el-GR"/>
                            </w:rPr>
                            <m:t>n</m:t>
                          </w:ins>
                        </m:r>
                      </m:sup>
                      <m:e>
                        <m:nary>
                          <m:naryPr>
                            <m:chr m:val="∑"/>
                            <m:limLoc m:val="undOvr"/>
                            <m:ctrlPr>
                              <w:ins w:id="1672" w:author="Στάθης Καπ" w:date="2023-02-01T08:58:00Z">
                                <w:rPr>
                                  <w:rFonts w:ascii="Cambria Math" w:hAnsi="Cambria Math"/>
                                  <w:i/>
                                  <w:lang w:val="el-GR"/>
                                </w:rPr>
                              </w:ins>
                            </m:ctrlPr>
                          </m:naryPr>
                          <m:sub>
                            <m:r>
                              <w:ins w:id="1673" w:author="Στάθης Καπ" w:date="2023-02-01T08:58:00Z">
                                <w:rPr>
                                  <w:rFonts w:ascii="Cambria Math" w:hAnsi="Cambria Math"/>
                                  <w:lang w:val="el-GR"/>
                                </w:rPr>
                                <m:t>t=1</m:t>
                              </w:ins>
                            </m:r>
                          </m:sub>
                          <m:sup>
                            <m:sSub>
                              <m:sSubPr>
                                <m:ctrlPr>
                                  <w:ins w:id="1674" w:author="Στάθης Καπ" w:date="2023-02-01T08:58:00Z">
                                    <w:rPr>
                                      <w:rFonts w:ascii="Cambria Math" w:hAnsi="Cambria Math"/>
                                      <w:i/>
                                      <w:lang w:val="el-GR"/>
                                    </w:rPr>
                                  </w:ins>
                                </m:ctrlPr>
                              </m:sSubPr>
                              <m:e>
                                <m:r>
                                  <w:ins w:id="1675" w:author="Στάθης Καπ" w:date="2023-02-01T08:58:00Z">
                                    <w:rPr>
                                      <w:rFonts w:ascii="Cambria Math" w:hAnsi="Cambria Math"/>
                                      <w:lang w:val="el-GR"/>
                                    </w:rPr>
                                    <m:t>T</m:t>
                                  </w:ins>
                                </m:r>
                              </m:e>
                              <m:sub>
                                <m:r>
                                  <w:ins w:id="1676" w:author="Στάθης Καπ" w:date="2023-02-01T08:58:00Z">
                                    <w:rPr>
                                      <w:rFonts w:ascii="Cambria Math" w:hAnsi="Cambria Math"/>
                                      <w:lang w:val="el-GR"/>
                                    </w:rPr>
                                    <m:t>max</m:t>
                                  </w:ins>
                                </m:r>
                              </m:sub>
                            </m:sSub>
                          </m:sup>
                          <m:e>
                            <m:sSub>
                              <m:sSubPr>
                                <m:ctrlPr>
                                  <w:ins w:id="1677" w:author="Στάθης Καπ" w:date="2023-02-01T08:58:00Z">
                                    <w:rPr>
                                      <w:rFonts w:ascii="Cambria Math" w:hAnsi="Cambria Math"/>
                                      <w:i/>
                                      <w:lang w:val="el-GR"/>
                                    </w:rPr>
                                  </w:ins>
                                </m:ctrlPr>
                              </m:sSubPr>
                              <m:e>
                                <m:r>
                                  <w:ins w:id="1678" w:author="Στάθης Καπ" w:date="2023-02-01T08:58:00Z">
                                    <w:rPr>
                                      <w:rFonts w:ascii="Cambria Math" w:hAnsi="Cambria Math"/>
                                      <w:lang w:val="el-GR"/>
                                    </w:rPr>
                                    <m:t>u</m:t>
                                  </w:ins>
                                </m:r>
                              </m:e>
                              <m:sub>
                                <m:r>
                                  <w:ins w:id="1679" w:author="Στάθης Καπ" w:date="2023-02-01T08:58:00Z">
                                    <w:rPr>
                                      <w:rFonts w:ascii="Cambria Math" w:hAnsi="Cambria Math"/>
                                      <w:lang w:val="el-GR"/>
                                    </w:rPr>
                                    <m:t>i</m:t>
                                  </w:ins>
                                </m:r>
                              </m:sub>
                            </m:sSub>
                            <m:sSub>
                              <m:sSubPr>
                                <m:ctrlPr>
                                  <w:ins w:id="1680" w:author="Στάθης Καπ" w:date="2023-02-01T08:58:00Z">
                                    <w:rPr>
                                      <w:rFonts w:ascii="Cambria Math" w:hAnsi="Cambria Math"/>
                                      <w:i/>
                                      <w:lang w:val="el-GR"/>
                                    </w:rPr>
                                  </w:ins>
                                </m:ctrlPr>
                              </m:sSubPr>
                              <m:e>
                                <m:r>
                                  <w:ins w:id="1681" w:author="Στάθης Καπ" w:date="2023-02-01T08:58:00Z">
                                    <w:rPr>
                                      <w:rFonts w:ascii="Cambria Math" w:hAnsi="Cambria Math"/>
                                      <w:lang w:val="el-GR"/>
                                    </w:rPr>
                                    <m:t>X</m:t>
                                  </w:ins>
                                </m:r>
                              </m:e>
                              <m:sub>
                                <m:r>
                                  <w:ins w:id="1682"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0D7F54B3" w:rsidR="00EA6FB8" w:rsidRPr="00603993" w:rsidRDefault="00EA6FB8" w:rsidP="00237FE3">
            <w:pPr>
              <w:pStyle w:val="Caption"/>
              <w:spacing w:after="160"/>
              <w:rPr>
                <w:ins w:id="1683" w:author="Στάθης Καπ" w:date="2023-02-01T08:58:00Z"/>
                <w:rPrChange w:id="1684" w:author="Στάθης Καπ" w:date="2023-02-01T08:49:00Z">
                  <w:rPr>
                    <w:ins w:id="1685" w:author="Στάθης Καπ" w:date="2023-02-01T08:58:00Z"/>
                    <w:lang w:val="el-GR"/>
                  </w:rPr>
                </w:rPrChange>
              </w:rPr>
            </w:pPr>
            <w:ins w:id="168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8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15</w:t>
            </w:r>
            <w:ins w:id="1688" w:author="Στάθης Καπ" w:date="2023-02-01T08:58:00Z">
              <w:r>
                <w:rPr>
                  <w:lang w:val="el-GR"/>
                </w:rPr>
                <w:fldChar w:fldCharType="end"/>
              </w:r>
              <w:r>
                <w:t>)</w:t>
              </w:r>
            </w:ins>
          </w:p>
        </w:tc>
      </w:tr>
      <w:tr w:rsidR="00226D8C" w14:paraId="55F49C62" w14:textId="77777777" w:rsidTr="00237FE3">
        <w:trPr>
          <w:ins w:id="1689" w:author="Στάθης Καπ" w:date="2023-02-01T08:58:00Z"/>
        </w:trPr>
        <w:tc>
          <w:tcPr>
            <w:tcW w:w="350" w:type="pct"/>
          </w:tcPr>
          <w:p w14:paraId="09458E38" w14:textId="77777777" w:rsidR="00226D8C" w:rsidRDefault="00226D8C">
            <w:pPr>
              <w:spacing w:after="160"/>
              <w:rPr>
                <w:ins w:id="1690" w:author="Στάθης Καπ" w:date="2023-02-01T08:58:00Z"/>
                <w:lang w:val="el-GR"/>
              </w:rPr>
              <w:pPrChange w:id="1691" w:author="Στάθης Καπ" w:date="2023-02-01T08:46:00Z">
                <w:pPr/>
              </w:pPrChange>
            </w:pPr>
          </w:p>
        </w:tc>
        <w:tc>
          <w:tcPr>
            <w:tcW w:w="4300" w:type="pct"/>
          </w:tcPr>
          <w:p w14:paraId="4C6DB0D1" w14:textId="54837DA1" w:rsidR="00226D8C" w:rsidRPr="005846FF" w:rsidRDefault="00494D04">
            <w:pPr>
              <w:spacing w:after="160"/>
              <w:rPr>
                <w:ins w:id="1692" w:author="Στάθης Καπ" w:date="2023-02-01T08:58:00Z"/>
                <w:lang w:val="el-GR"/>
              </w:rPr>
              <w:pPrChange w:id="1693" w:author="Στάθης Καπ" w:date="2023-02-01T08:46:00Z">
                <w:pPr/>
              </w:pPrChange>
            </w:pPr>
            <m:oMathPara>
              <m:oMath>
                <m:nary>
                  <m:naryPr>
                    <m:chr m:val="∑"/>
                    <m:limLoc m:val="undOvr"/>
                    <m:ctrlPr>
                      <w:ins w:id="1694" w:author="Στάθης Καπ" w:date="2023-02-01T08:58:00Z">
                        <w:rPr>
                          <w:rFonts w:ascii="Cambria Math" w:hAnsi="Cambria Math"/>
                          <w:i/>
                          <w:lang w:val="el-GR"/>
                        </w:rPr>
                      </w:ins>
                    </m:ctrlPr>
                  </m:naryPr>
                  <m:sub>
                    <m:r>
                      <w:ins w:id="1695" w:author="Στάθης Καπ" w:date="2023-02-01T08:58:00Z">
                        <w:rPr>
                          <w:rFonts w:ascii="Cambria Math" w:hAnsi="Cambria Math"/>
                          <w:lang w:val="el-GR"/>
                        </w:rPr>
                        <m:t>i&gt;1</m:t>
                      </w:ins>
                    </m:r>
                  </m:sub>
                  <m:sup>
                    <m:r>
                      <w:ins w:id="1696" w:author="Στάθης Καπ" w:date="2023-02-01T08:58:00Z">
                        <w:rPr>
                          <w:rFonts w:ascii="Cambria Math" w:hAnsi="Cambria Math"/>
                          <w:lang w:val="el-GR"/>
                        </w:rPr>
                        <m:t>n</m:t>
                      </w:ins>
                    </m:r>
                  </m:sup>
                  <m:e>
                    <m:nary>
                      <m:naryPr>
                        <m:chr m:val="∑"/>
                        <m:limLoc m:val="undOvr"/>
                        <m:ctrlPr>
                          <w:ins w:id="1697" w:author="Στάθης Καπ" w:date="2023-02-01T08:58:00Z">
                            <w:rPr>
                              <w:rFonts w:ascii="Cambria Math" w:hAnsi="Cambria Math"/>
                              <w:i/>
                              <w:lang w:val="el-GR"/>
                            </w:rPr>
                          </w:ins>
                        </m:ctrlPr>
                      </m:naryPr>
                      <m:sub>
                        <m:r>
                          <w:ins w:id="1698" w:author="Στάθης Καπ" w:date="2023-02-01T08:58:00Z">
                            <w:rPr>
                              <w:rFonts w:ascii="Cambria Math" w:hAnsi="Cambria Math"/>
                              <w:lang w:val="el-GR"/>
                            </w:rPr>
                            <m:t>t=1</m:t>
                          </w:ins>
                        </m:r>
                      </m:sub>
                      <m:sup>
                        <m:sSub>
                          <m:sSubPr>
                            <m:ctrlPr>
                              <w:ins w:id="1699" w:author="Στάθης Καπ" w:date="2023-02-01T08:58:00Z">
                                <w:rPr>
                                  <w:rFonts w:ascii="Cambria Math" w:hAnsi="Cambria Math"/>
                                  <w:i/>
                                  <w:lang w:val="el-GR"/>
                                </w:rPr>
                              </w:ins>
                            </m:ctrlPr>
                          </m:sSubPr>
                          <m:e>
                            <m:r>
                              <w:ins w:id="1700" w:author="Στάθης Καπ" w:date="2023-02-01T08:58:00Z">
                                <w:rPr>
                                  <w:rFonts w:ascii="Cambria Math" w:hAnsi="Cambria Math"/>
                                  <w:lang w:val="el-GR"/>
                                </w:rPr>
                                <m:t>T</m:t>
                              </w:ins>
                            </m:r>
                          </m:e>
                          <m:sub>
                            <m:r>
                              <w:ins w:id="1701" w:author="Στάθης Καπ" w:date="2023-02-01T08:58:00Z">
                                <w:rPr>
                                  <w:rFonts w:ascii="Cambria Math" w:hAnsi="Cambria Math"/>
                                  <w:lang w:val="el-GR"/>
                                </w:rPr>
                                <m:t>max</m:t>
                              </w:ins>
                            </m:r>
                          </m:sub>
                        </m:sSub>
                      </m:sup>
                      <m:e>
                        <m:sSub>
                          <m:sSubPr>
                            <m:ctrlPr>
                              <w:ins w:id="1702" w:author="Στάθης Καπ" w:date="2023-02-01T08:58:00Z">
                                <w:rPr>
                                  <w:rFonts w:ascii="Cambria Math" w:hAnsi="Cambria Math"/>
                                  <w:i/>
                                  <w:lang w:val="el-GR"/>
                                </w:rPr>
                              </w:ins>
                            </m:ctrlPr>
                          </m:sSubPr>
                          <m:e>
                            <m:r>
                              <w:ins w:id="1703" w:author="Στάθης Καπ" w:date="2023-02-01T08:58:00Z">
                                <w:rPr>
                                  <w:rFonts w:ascii="Cambria Math" w:hAnsi="Cambria Math"/>
                                  <w:lang w:val="el-GR"/>
                                </w:rPr>
                                <m:t>X</m:t>
                              </w:ins>
                            </m:r>
                          </m:e>
                          <m:sub>
                            <m:r>
                              <w:ins w:id="1704" w:author="Στάθης Καπ" w:date="2023-02-01T08:58:00Z">
                                <w:rPr>
                                  <w:rFonts w:ascii="Cambria Math" w:hAnsi="Cambria Math"/>
                                  <w:lang w:val="el-GR"/>
                                </w:rPr>
                                <m:t>i,1,t</m:t>
                              </w:ins>
                            </m:r>
                          </m:sub>
                        </m:sSub>
                      </m:e>
                    </m:nary>
                  </m:e>
                </m:nary>
                <m:r>
                  <w:ins w:id="1705" w:author="Στάθης Καπ" w:date="2023-02-01T08:58:00Z">
                    <w:rPr>
                      <w:rFonts w:ascii="Cambria Math" w:hAnsi="Cambria Math"/>
                      <w:lang w:val="el-GR"/>
                    </w:rPr>
                    <m:t>=0</m:t>
                  </w:ins>
                </m:r>
              </m:oMath>
            </m:oMathPara>
          </w:p>
        </w:tc>
        <w:tc>
          <w:tcPr>
            <w:tcW w:w="350" w:type="pct"/>
            <w:vAlign w:val="center"/>
          </w:tcPr>
          <w:p w14:paraId="27251DCA" w14:textId="72FE4817" w:rsidR="00226D8C" w:rsidRPr="00603993" w:rsidRDefault="00226D8C" w:rsidP="00237FE3">
            <w:pPr>
              <w:pStyle w:val="Caption"/>
              <w:spacing w:after="160"/>
              <w:rPr>
                <w:ins w:id="1706" w:author="Στάθης Καπ" w:date="2023-02-01T08:58:00Z"/>
                <w:rPrChange w:id="1707" w:author="Στάθης Καπ" w:date="2023-02-01T08:49:00Z">
                  <w:rPr>
                    <w:ins w:id="1708" w:author="Στάθης Καπ" w:date="2023-02-01T08:58:00Z"/>
                    <w:lang w:val="el-GR"/>
                  </w:rPr>
                </w:rPrChange>
              </w:rPr>
            </w:pPr>
            <w:ins w:id="170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1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16</w:t>
            </w:r>
            <w:ins w:id="1711" w:author="Στάθης Καπ" w:date="2023-02-01T08:58:00Z">
              <w:r>
                <w:rPr>
                  <w:lang w:val="el-GR"/>
                </w:rPr>
                <w:fldChar w:fldCharType="end"/>
              </w:r>
              <w:r>
                <w:t>)</w:t>
              </w:r>
            </w:ins>
          </w:p>
        </w:tc>
      </w:tr>
      <w:tr w:rsidR="00EF0CAA" w14:paraId="39631582" w14:textId="77777777" w:rsidTr="00237FE3">
        <w:trPr>
          <w:ins w:id="1712" w:author="Στάθης Καπ" w:date="2023-02-01T08:58:00Z"/>
        </w:trPr>
        <w:tc>
          <w:tcPr>
            <w:tcW w:w="350" w:type="pct"/>
          </w:tcPr>
          <w:p w14:paraId="3888DF29" w14:textId="77777777" w:rsidR="00EF0CAA" w:rsidRDefault="00EF0CAA">
            <w:pPr>
              <w:spacing w:after="160"/>
              <w:rPr>
                <w:ins w:id="1713" w:author="Στάθης Καπ" w:date="2023-02-01T08:58:00Z"/>
                <w:lang w:val="el-GR"/>
              </w:rPr>
              <w:pPrChange w:id="1714" w:author="Στάθης Καπ" w:date="2023-02-01T08:46:00Z">
                <w:pPr/>
              </w:pPrChange>
            </w:pPr>
          </w:p>
        </w:tc>
        <w:tc>
          <w:tcPr>
            <w:tcW w:w="4300" w:type="pct"/>
          </w:tcPr>
          <w:p w14:paraId="75E5FDE9" w14:textId="3DAD620E" w:rsidR="00EF0CAA" w:rsidRPr="005846FF" w:rsidRDefault="00494D04">
            <w:pPr>
              <w:spacing w:after="160"/>
              <w:rPr>
                <w:ins w:id="1715" w:author="Στάθης Καπ" w:date="2023-02-01T08:58:00Z"/>
                <w:lang w:val="el-GR"/>
              </w:rPr>
              <w:pPrChange w:id="1716" w:author="Στάθης Καπ" w:date="2023-02-01T08:46:00Z">
                <w:pPr/>
              </w:pPrChange>
            </w:pPr>
            <m:oMathPara>
              <m:oMath>
                <m:nary>
                  <m:naryPr>
                    <m:chr m:val="∑"/>
                    <m:limLoc m:val="undOvr"/>
                    <m:ctrlPr>
                      <w:ins w:id="1717" w:author="Στάθης Καπ" w:date="2023-02-01T08:58:00Z">
                        <w:rPr>
                          <w:rFonts w:ascii="Cambria Math" w:hAnsi="Cambria Math"/>
                          <w:i/>
                          <w:lang w:val="el-GR"/>
                        </w:rPr>
                      </w:ins>
                    </m:ctrlPr>
                  </m:naryPr>
                  <m:sub>
                    <m:r>
                      <w:ins w:id="1718" w:author="Στάθης Καπ" w:date="2023-02-01T08:58:00Z">
                        <w:rPr>
                          <w:rFonts w:ascii="Cambria Math" w:hAnsi="Cambria Math"/>
                          <w:lang w:val="el-GR"/>
                        </w:rPr>
                        <m:t>j&gt;1</m:t>
                      </w:ins>
                    </m:r>
                  </m:sub>
                  <m:sup>
                    <m:r>
                      <w:ins w:id="1719" w:author="Στάθης Καπ" w:date="2023-02-01T08:58:00Z">
                        <w:rPr>
                          <w:rFonts w:ascii="Cambria Math" w:hAnsi="Cambria Math"/>
                          <w:lang w:val="el-GR"/>
                        </w:rPr>
                        <m:t>n</m:t>
                      </w:ins>
                    </m:r>
                  </m:sup>
                  <m:e>
                    <m:nary>
                      <m:naryPr>
                        <m:chr m:val="∑"/>
                        <m:limLoc m:val="undOvr"/>
                        <m:ctrlPr>
                          <w:ins w:id="1720" w:author="Στάθης Καπ" w:date="2023-02-01T08:58:00Z">
                            <w:rPr>
                              <w:rFonts w:ascii="Cambria Math" w:hAnsi="Cambria Math"/>
                              <w:i/>
                              <w:lang w:val="el-GR"/>
                            </w:rPr>
                          </w:ins>
                        </m:ctrlPr>
                      </m:naryPr>
                      <m:sub>
                        <m:r>
                          <w:ins w:id="1721" w:author="Στάθης Καπ" w:date="2023-02-01T08:58:00Z">
                            <w:rPr>
                              <w:rFonts w:ascii="Cambria Math" w:hAnsi="Cambria Math"/>
                              <w:lang w:val="el-GR"/>
                            </w:rPr>
                            <m:t>t=1</m:t>
                          </w:ins>
                        </m:r>
                      </m:sub>
                      <m:sup>
                        <m:sSub>
                          <m:sSubPr>
                            <m:ctrlPr>
                              <w:ins w:id="1722" w:author="Στάθης Καπ" w:date="2023-02-01T08:58:00Z">
                                <w:rPr>
                                  <w:rFonts w:ascii="Cambria Math" w:hAnsi="Cambria Math"/>
                                  <w:i/>
                                  <w:lang w:val="el-GR"/>
                                </w:rPr>
                              </w:ins>
                            </m:ctrlPr>
                          </m:sSubPr>
                          <m:e>
                            <m:r>
                              <w:ins w:id="1723" w:author="Στάθης Καπ" w:date="2023-02-01T08:58:00Z">
                                <w:rPr>
                                  <w:rFonts w:ascii="Cambria Math" w:hAnsi="Cambria Math"/>
                                  <w:lang w:val="el-GR"/>
                                </w:rPr>
                                <m:t>T</m:t>
                              </w:ins>
                            </m:r>
                          </m:e>
                          <m:sub>
                            <m:r>
                              <w:ins w:id="1724" w:author="Στάθης Καπ" w:date="2023-02-01T08:58:00Z">
                                <w:rPr>
                                  <w:rFonts w:ascii="Cambria Math" w:hAnsi="Cambria Math"/>
                                  <w:lang w:val="el-GR"/>
                                </w:rPr>
                                <m:t>max</m:t>
                              </w:ins>
                            </m:r>
                          </m:sub>
                        </m:sSub>
                      </m:sup>
                      <m:e>
                        <m:sSub>
                          <m:sSubPr>
                            <m:ctrlPr>
                              <w:ins w:id="1725" w:author="Στάθης Καπ" w:date="2023-02-01T08:58:00Z">
                                <w:rPr>
                                  <w:rFonts w:ascii="Cambria Math" w:hAnsi="Cambria Math"/>
                                  <w:i/>
                                  <w:lang w:val="el-GR"/>
                                </w:rPr>
                              </w:ins>
                            </m:ctrlPr>
                          </m:sSubPr>
                          <m:e>
                            <m:r>
                              <w:ins w:id="1726" w:author="Στάθης Καπ" w:date="2023-02-01T08:58:00Z">
                                <w:rPr>
                                  <w:rFonts w:ascii="Cambria Math" w:hAnsi="Cambria Math"/>
                                  <w:lang w:val="el-GR"/>
                                </w:rPr>
                                <m:t>X</m:t>
                              </w:ins>
                            </m:r>
                          </m:e>
                          <m:sub>
                            <m:r>
                              <w:ins w:id="1727" w:author="Στάθης Καπ" w:date="2023-02-01T08:58:00Z">
                                <w:rPr>
                                  <w:rFonts w:ascii="Cambria Math" w:hAnsi="Cambria Math"/>
                                  <w:lang w:val="el-GR"/>
                                </w:rPr>
                                <m:t>1,j,t</m:t>
                              </w:ins>
                            </m:r>
                          </m:sub>
                        </m:sSub>
                      </m:e>
                    </m:nary>
                  </m:e>
                </m:nary>
                <m:r>
                  <w:ins w:id="1728" w:author="Στάθης Καπ" w:date="2023-02-01T08:58:00Z">
                    <w:rPr>
                      <w:rFonts w:ascii="Cambria Math" w:hAnsi="Cambria Math"/>
                      <w:lang w:val="el-GR"/>
                    </w:rPr>
                    <m:t>=1</m:t>
                  </w:ins>
                </m:r>
              </m:oMath>
            </m:oMathPara>
          </w:p>
        </w:tc>
        <w:tc>
          <w:tcPr>
            <w:tcW w:w="350" w:type="pct"/>
            <w:vAlign w:val="center"/>
          </w:tcPr>
          <w:p w14:paraId="134AD892" w14:textId="5472923E" w:rsidR="00EF0CAA" w:rsidRPr="00603993" w:rsidRDefault="00EF0CAA" w:rsidP="00237FE3">
            <w:pPr>
              <w:pStyle w:val="Caption"/>
              <w:spacing w:after="160"/>
              <w:rPr>
                <w:ins w:id="1729" w:author="Στάθης Καπ" w:date="2023-02-01T08:58:00Z"/>
                <w:rPrChange w:id="1730" w:author="Στάθης Καπ" w:date="2023-02-01T08:49:00Z">
                  <w:rPr>
                    <w:ins w:id="1731" w:author="Στάθης Καπ" w:date="2023-02-01T08:58:00Z"/>
                    <w:lang w:val="el-GR"/>
                  </w:rPr>
                </w:rPrChange>
              </w:rPr>
            </w:pPr>
            <w:ins w:id="173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3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17</w:t>
            </w:r>
            <w:ins w:id="1734" w:author="Στάθης Καπ" w:date="2023-02-01T08:58:00Z">
              <w:r>
                <w:rPr>
                  <w:lang w:val="el-GR"/>
                </w:rPr>
                <w:fldChar w:fldCharType="end"/>
              </w:r>
              <w:r>
                <w:t>)</w:t>
              </w:r>
            </w:ins>
          </w:p>
        </w:tc>
      </w:tr>
      <w:tr w:rsidR="00746C35" w14:paraId="366C1BFD" w14:textId="77777777" w:rsidTr="00237FE3">
        <w:trPr>
          <w:ins w:id="1735" w:author="Στάθης Καπ" w:date="2023-02-01T08:58:00Z"/>
        </w:trPr>
        <w:tc>
          <w:tcPr>
            <w:tcW w:w="350" w:type="pct"/>
          </w:tcPr>
          <w:p w14:paraId="286026C6" w14:textId="77777777" w:rsidR="00746C35" w:rsidRDefault="00746C35">
            <w:pPr>
              <w:spacing w:after="160"/>
              <w:rPr>
                <w:ins w:id="1736" w:author="Στάθης Καπ" w:date="2023-02-01T08:58:00Z"/>
                <w:lang w:val="el-GR"/>
              </w:rPr>
              <w:pPrChange w:id="1737" w:author="Στάθης Καπ" w:date="2023-02-01T08:46:00Z">
                <w:pPr/>
              </w:pPrChange>
            </w:pPr>
          </w:p>
        </w:tc>
        <w:tc>
          <w:tcPr>
            <w:tcW w:w="4300" w:type="pct"/>
          </w:tcPr>
          <w:p w14:paraId="0BBC5379" w14:textId="73F78A2F" w:rsidR="00746C35" w:rsidRPr="00CC5DDF" w:rsidRDefault="00494D04">
            <w:pPr>
              <w:spacing w:after="160"/>
              <w:rPr>
                <w:ins w:id="1738" w:author="Στάθης Καπ" w:date="2023-02-01T08:58:00Z"/>
                <w:i/>
                <w:lang w:val="el-GR"/>
                <w:rPrChange w:id="1739" w:author="Στάθης Καπ" w:date="2023-02-01T08:59:00Z">
                  <w:rPr>
                    <w:ins w:id="1740" w:author="Στάθης Καπ" w:date="2023-02-01T08:58:00Z"/>
                    <w:lang w:val="el-GR"/>
                  </w:rPr>
                </w:rPrChange>
              </w:rPr>
              <w:pPrChange w:id="1741" w:author="Στάθης Καπ" w:date="2023-02-01T08:46:00Z">
                <w:pPr/>
              </w:pPrChange>
            </w:pPr>
            <m:oMathPara>
              <m:oMath>
                <m:nary>
                  <m:naryPr>
                    <m:chr m:val="∑"/>
                    <m:limLoc m:val="undOvr"/>
                    <m:ctrlPr>
                      <w:ins w:id="1742" w:author="Στάθης Καπ" w:date="2023-02-01T08:59:00Z">
                        <w:rPr>
                          <w:rFonts w:ascii="Cambria Math" w:hAnsi="Cambria Math"/>
                          <w:i/>
                          <w:lang w:val="el-GR"/>
                        </w:rPr>
                      </w:ins>
                    </m:ctrlPr>
                  </m:naryPr>
                  <m:sub>
                    <m:r>
                      <w:ins w:id="1743" w:author="Στάθης Καπ" w:date="2023-02-01T08:59:00Z">
                        <w:rPr>
                          <w:rFonts w:ascii="Cambria Math" w:hAnsi="Cambria Math"/>
                          <w:lang w:val="el-GR"/>
                        </w:rPr>
                        <m:t>j=1</m:t>
                      </w:ins>
                    </m:r>
                  </m:sub>
                  <m:sup>
                    <m:r>
                      <w:ins w:id="1744" w:author="Στάθης Καπ" w:date="2023-02-01T08:59:00Z">
                        <w:rPr>
                          <w:rFonts w:ascii="Cambria Math" w:hAnsi="Cambria Math"/>
                          <w:lang w:val="el-GR"/>
                        </w:rPr>
                        <m:t>n-1</m:t>
                      </w:ins>
                    </m:r>
                  </m:sup>
                  <m:e>
                    <m:nary>
                      <m:naryPr>
                        <m:chr m:val="∑"/>
                        <m:limLoc m:val="undOvr"/>
                        <m:ctrlPr>
                          <w:ins w:id="1745" w:author="Στάθης Καπ" w:date="2023-02-01T08:59:00Z">
                            <w:rPr>
                              <w:rFonts w:ascii="Cambria Math" w:hAnsi="Cambria Math"/>
                              <w:i/>
                              <w:lang w:val="el-GR"/>
                            </w:rPr>
                          </w:ins>
                        </m:ctrlPr>
                      </m:naryPr>
                      <m:sub>
                        <m:r>
                          <w:ins w:id="1746" w:author="Στάθης Καπ" w:date="2023-02-01T08:59:00Z">
                            <w:rPr>
                              <w:rFonts w:ascii="Cambria Math" w:hAnsi="Cambria Math"/>
                              <w:lang w:val="el-GR"/>
                            </w:rPr>
                            <m:t>t=1</m:t>
                          </w:ins>
                        </m:r>
                      </m:sub>
                      <m:sup>
                        <m:sSub>
                          <m:sSubPr>
                            <m:ctrlPr>
                              <w:ins w:id="1747" w:author="Στάθης Καπ" w:date="2023-02-01T08:59:00Z">
                                <w:rPr>
                                  <w:rFonts w:ascii="Cambria Math" w:hAnsi="Cambria Math"/>
                                  <w:i/>
                                  <w:lang w:val="el-GR"/>
                                </w:rPr>
                              </w:ins>
                            </m:ctrlPr>
                          </m:sSubPr>
                          <m:e>
                            <m:r>
                              <w:ins w:id="1748" w:author="Στάθης Καπ" w:date="2023-02-01T08:59:00Z">
                                <w:rPr>
                                  <w:rFonts w:ascii="Cambria Math" w:hAnsi="Cambria Math"/>
                                  <w:lang w:val="el-GR"/>
                                </w:rPr>
                                <m:t>T</m:t>
                              </w:ins>
                            </m:r>
                          </m:e>
                          <m:sub>
                            <m:r>
                              <w:ins w:id="1749" w:author="Στάθης Καπ" w:date="2023-02-01T08:59:00Z">
                                <w:rPr>
                                  <w:rFonts w:ascii="Cambria Math" w:hAnsi="Cambria Math"/>
                                  <w:lang w:val="el-GR"/>
                                </w:rPr>
                                <m:t>max</m:t>
                              </w:ins>
                            </m:r>
                          </m:sub>
                        </m:sSub>
                      </m:sup>
                      <m:e>
                        <m:sSub>
                          <m:sSubPr>
                            <m:ctrlPr>
                              <w:ins w:id="1750" w:author="Στάθης Καπ" w:date="2023-02-01T08:59:00Z">
                                <w:rPr>
                                  <w:rFonts w:ascii="Cambria Math" w:hAnsi="Cambria Math"/>
                                  <w:i/>
                                  <w:lang w:val="el-GR"/>
                                </w:rPr>
                              </w:ins>
                            </m:ctrlPr>
                          </m:sSubPr>
                          <m:e>
                            <m:r>
                              <w:ins w:id="1751" w:author="Στάθης Καπ" w:date="2023-02-01T08:59:00Z">
                                <w:rPr>
                                  <w:rFonts w:ascii="Cambria Math" w:hAnsi="Cambria Math"/>
                                  <w:lang w:val="el-GR"/>
                                </w:rPr>
                                <m:t>X</m:t>
                              </w:ins>
                            </m:r>
                          </m:e>
                          <m:sub>
                            <m:r>
                              <w:ins w:id="1752" w:author="Στάθης Καπ" w:date="2023-02-01T08:59:00Z">
                                <w:rPr>
                                  <w:rFonts w:ascii="Cambria Math" w:hAnsi="Cambria Math"/>
                                  <w:lang w:val="el-GR"/>
                                </w:rPr>
                                <m:t>n,j,t</m:t>
                              </w:ins>
                            </m:r>
                          </m:sub>
                        </m:sSub>
                      </m:e>
                    </m:nary>
                  </m:e>
                </m:nary>
                <m:r>
                  <w:ins w:id="1753" w:author="Στάθης Καπ" w:date="2023-02-01T08:59:00Z">
                    <w:rPr>
                      <w:rFonts w:ascii="Cambria Math" w:hAnsi="Cambria Math"/>
                      <w:lang w:val="el-GR"/>
                    </w:rPr>
                    <m:t>=0s</m:t>
                  </w:ins>
                </m:r>
              </m:oMath>
            </m:oMathPara>
          </w:p>
        </w:tc>
        <w:tc>
          <w:tcPr>
            <w:tcW w:w="350" w:type="pct"/>
            <w:vAlign w:val="center"/>
          </w:tcPr>
          <w:p w14:paraId="52DAFEC1" w14:textId="0474B915" w:rsidR="00746C35" w:rsidRPr="00603993" w:rsidRDefault="00746C35" w:rsidP="00237FE3">
            <w:pPr>
              <w:pStyle w:val="Caption"/>
              <w:spacing w:after="160"/>
              <w:rPr>
                <w:ins w:id="1754" w:author="Στάθης Καπ" w:date="2023-02-01T08:58:00Z"/>
                <w:rPrChange w:id="1755" w:author="Στάθης Καπ" w:date="2023-02-01T08:49:00Z">
                  <w:rPr>
                    <w:ins w:id="1756" w:author="Στάθης Καπ" w:date="2023-02-01T08:58:00Z"/>
                    <w:lang w:val="el-GR"/>
                  </w:rPr>
                </w:rPrChange>
              </w:rPr>
            </w:pPr>
            <w:ins w:id="175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5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18</w:t>
            </w:r>
            <w:ins w:id="1759" w:author="Στάθης Καπ" w:date="2023-02-01T08:58:00Z">
              <w:r>
                <w:rPr>
                  <w:lang w:val="el-GR"/>
                </w:rPr>
                <w:fldChar w:fldCharType="end"/>
              </w:r>
              <w:r>
                <w:t>)</w:t>
              </w:r>
            </w:ins>
          </w:p>
        </w:tc>
      </w:tr>
      <w:tr w:rsidR="00CC5DDF" w14:paraId="6F141FAD" w14:textId="77777777" w:rsidTr="00237FE3">
        <w:trPr>
          <w:ins w:id="1760" w:author="Στάθης Καπ" w:date="2023-02-01T08:59:00Z"/>
        </w:trPr>
        <w:tc>
          <w:tcPr>
            <w:tcW w:w="350" w:type="pct"/>
          </w:tcPr>
          <w:p w14:paraId="21F903DD" w14:textId="77777777" w:rsidR="00CC5DDF" w:rsidRDefault="00CC5DDF">
            <w:pPr>
              <w:spacing w:after="160"/>
              <w:rPr>
                <w:ins w:id="1761" w:author="Στάθης Καπ" w:date="2023-02-01T08:59:00Z"/>
                <w:lang w:val="el-GR"/>
              </w:rPr>
              <w:pPrChange w:id="1762" w:author="Στάθης Καπ" w:date="2023-02-01T08:46:00Z">
                <w:pPr/>
              </w:pPrChange>
            </w:pPr>
          </w:p>
        </w:tc>
        <w:tc>
          <w:tcPr>
            <w:tcW w:w="4300" w:type="pct"/>
          </w:tcPr>
          <w:p w14:paraId="6915FCD7" w14:textId="7F48BB0C" w:rsidR="00CC5DDF" w:rsidRPr="007575C9" w:rsidRDefault="00494D04">
            <w:pPr>
              <w:spacing w:after="160"/>
              <w:rPr>
                <w:ins w:id="1763" w:author="Στάθης Καπ" w:date="2023-02-01T08:59:00Z"/>
                <w:rPrChange w:id="1764" w:author="Στάθης Καπ" w:date="2023-02-26T06:30:00Z">
                  <w:rPr>
                    <w:ins w:id="1765" w:author="Στάθης Καπ" w:date="2023-02-01T08:59:00Z"/>
                    <w:lang w:val="el-GR"/>
                  </w:rPr>
                </w:rPrChange>
              </w:rPr>
              <w:pPrChange w:id="1766" w:author="Στάθης Καπ" w:date="2023-02-01T08:46:00Z">
                <w:pPr/>
              </w:pPrChange>
            </w:pPr>
            <m:oMathPara>
              <m:oMath>
                <m:nary>
                  <m:naryPr>
                    <m:chr m:val="∑"/>
                    <m:limLoc m:val="undOvr"/>
                    <m:ctrlPr>
                      <w:ins w:id="1767" w:author="Στάθης Καπ" w:date="2023-02-01T08:59:00Z">
                        <w:rPr>
                          <w:rFonts w:ascii="Cambria Math" w:hAnsi="Cambria Math"/>
                          <w:i/>
                          <w:lang w:val="el-GR"/>
                        </w:rPr>
                      </w:ins>
                    </m:ctrlPr>
                  </m:naryPr>
                  <m:sub>
                    <m:r>
                      <w:ins w:id="1768" w:author="Στάθης Καπ" w:date="2023-02-01T08:59:00Z">
                        <w:rPr>
                          <w:rFonts w:ascii="Cambria Math" w:hAnsi="Cambria Math"/>
                          <w:lang w:val="el-GR"/>
                        </w:rPr>
                        <m:t>i=1</m:t>
                      </w:ins>
                    </m:r>
                  </m:sub>
                  <m:sup>
                    <m:r>
                      <w:ins w:id="1769" w:author="Στάθης Καπ" w:date="2023-02-01T08:59:00Z">
                        <w:rPr>
                          <w:rFonts w:ascii="Cambria Math" w:hAnsi="Cambria Math"/>
                          <w:lang w:val="el-GR"/>
                        </w:rPr>
                        <m:t>n-1</m:t>
                      </w:ins>
                    </m:r>
                  </m:sup>
                  <m:e>
                    <m:nary>
                      <m:naryPr>
                        <m:chr m:val="∑"/>
                        <m:limLoc m:val="undOvr"/>
                        <m:ctrlPr>
                          <w:ins w:id="1770" w:author="Στάθης Καπ" w:date="2023-02-01T08:59:00Z">
                            <w:rPr>
                              <w:rFonts w:ascii="Cambria Math" w:hAnsi="Cambria Math"/>
                              <w:i/>
                              <w:lang w:val="el-GR"/>
                            </w:rPr>
                          </w:ins>
                        </m:ctrlPr>
                      </m:naryPr>
                      <m:sub>
                        <m:r>
                          <w:ins w:id="1771" w:author="Στάθης Καπ" w:date="2023-02-01T08:59:00Z">
                            <w:rPr>
                              <w:rFonts w:ascii="Cambria Math" w:hAnsi="Cambria Math"/>
                              <w:lang w:val="el-GR"/>
                            </w:rPr>
                            <m:t>t=1</m:t>
                          </w:ins>
                        </m:r>
                      </m:sub>
                      <m:sup>
                        <m:sSub>
                          <m:sSubPr>
                            <m:ctrlPr>
                              <w:ins w:id="1772" w:author="Στάθης Καπ" w:date="2023-02-01T08:59:00Z">
                                <w:rPr>
                                  <w:rFonts w:ascii="Cambria Math" w:hAnsi="Cambria Math"/>
                                  <w:i/>
                                  <w:lang w:val="el-GR"/>
                                </w:rPr>
                              </w:ins>
                            </m:ctrlPr>
                          </m:sSubPr>
                          <m:e>
                            <m:r>
                              <w:ins w:id="1773" w:author="Στάθης Καπ" w:date="2023-02-01T08:59:00Z">
                                <w:rPr>
                                  <w:rFonts w:ascii="Cambria Math" w:hAnsi="Cambria Math"/>
                                  <w:lang w:val="el-GR"/>
                                </w:rPr>
                                <m:t>T</m:t>
                              </w:ins>
                            </m:r>
                          </m:e>
                          <m:sub>
                            <m:r>
                              <w:ins w:id="1774" w:author="Στάθης Καπ" w:date="2023-02-01T08:59:00Z">
                                <w:rPr>
                                  <w:rFonts w:ascii="Cambria Math" w:hAnsi="Cambria Math"/>
                                  <w:lang w:val="el-GR"/>
                                </w:rPr>
                                <m:t>max</m:t>
                              </w:ins>
                            </m:r>
                          </m:sub>
                        </m:sSub>
                      </m:sup>
                      <m:e>
                        <m:sSub>
                          <m:sSubPr>
                            <m:ctrlPr>
                              <w:ins w:id="1775" w:author="Στάθης Καπ" w:date="2023-02-01T08:59:00Z">
                                <w:rPr>
                                  <w:rFonts w:ascii="Cambria Math" w:hAnsi="Cambria Math"/>
                                  <w:i/>
                                  <w:lang w:val="el-GR"/>
                                </w:rPr>
                              </w:ins>
                            </m:ctrlPr>
                          </m:sSubPr>
                          <m:e>
                            <m:r>
                              <w:ins w:id="1776" w:author="Στάθης Καπ" w:date="2023-02-01T08:59:00Z">
                                <w:rPr>
                                  <w:rFonts w:ascii="Cambria Math" w:hAnsi="Cambria Math"/>
                                  <w:lang w:val="el-GR"/>
                                </w:rPr>
                                <m:t>X</m:t>
                              </w:ins>
                            </m:r>
                          </m:e>
                          <m:sub>
                            <m:r>
                              <w:ins w:id="1777" w:author="Στάθης Καπ" w:date="2023-02-01T08:59:00Z">
                                <w:rPr>
                                  <w:rFonts w:ascii="Cambria Math" w:hAnsi="Cambria Math"/>
                                  <w:lang w:val="el-GR"/>
                                </w:rPr>
                                <m:t>i,n,t</m:t>
                              </w:ins>
                            </m:r>
                          </m:sub>
                        </m:sSub>
                      </m:e>
                    </m:nary>
                  </m:e>
                </m:nary>
                <m:r>
                  <w:ins w:id="1778" w:author="Στάθης Καπ" w:date="2023-02-01T08:59:00Z">
                    <w:rPr>
                      <w:rFonts w:ascii="Cambria Math" w:hAnsi="Cambria Math"/>
                      <w:lang w:val="el-GR"/>
                    </w:rPr>
                    <m:t>=1</m:t>
                  </w:ins>
                </m:r>
              </m:oMath>
            </m:oMathPara>
          </w:p>
        </w:tc>
        <w:tc>
          <w:tcPr>
            <w:tcW w:w="350" w:type="pct"/>
            <w:vAlign w:val="center"/>
          </w:tcPr>
          <w:p w14:paraId="0B91AFDB" w14:textId="2D395F13" w:rsidR="00CC5DDF" w:rsidRPr="00603993" w:rsidRDefault="00CC5DDF" w:rsidP="00237FE3">
            <w:pPr>
              <w:pStyle w:val="Caption"/>
              <w:spacing w:after="160"/>
              <w:rPr>
                <w:ins w:id="1779" w:author="Στάθης Καπ" w:date="2023-02-01T08:59:00Z"/>
                <w:rPrChange w:id="1780" w:author="Στάθης Καπ" w:date="2023-02-01T08:49:00Z">
                  <w:rPr>
                    <w:ins w:id="1781" w:author="Στάθης Καπ" w:date="2023-02-01T08:59:00Z"/>
                    <w:lang w:val="el-GR"/>
                  </w:rPr>
                </w:rPrChange>
              </w:rPr>
            </w:pPr>
            <w:ins w:id="178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8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19</w:t>
            </w:r>
            <w:ins w:id="1784" w:author="Στάθης Καπ" w:date="2023-02-01T08:59:00Z">
              <w:r>
                <w:rPr>
                  <w:lang w:val="el-GR"/>
                </w:rPr>
                <w:fldChar w:fldCharType="end"/>
              </w:r>
              <w:r>
                <w:t>)</w:t>
              </w:r>
            </w:ins>
          </w:p>
        </w:tc>
      </w:tr>
      <w:tr w:rsidR="006E12A8" w14:paraId="26AA09E0" w14:textId="77777777" w:rsidTr="00237FE3">
        <w:trPr>
          <w:ins w:id="1785" w:author="Στάθης Καπ" w:date="2023-02-01T08:59:00Z"/>
        </w:trPr>
        <w:tc>
          <w:tcPr>
            <w:tcW w:w="350" w:type="pct"/>
          </w:tcPr>
          <w:p w14:paraId="29429F79" w14:textId="77777777" w:rsidR="006E12A8" w:rsidRDefault="006E12A8">
            <w:pPr>
              <w:spacing w:after="160"/>
              <w:rPr>
                <w:ins w:id="1786" w:author="Στάθης Καπ" w:date="2023-02-01T08:59:00Z"/>
                <w:lang w:val="el-GR"/>
              </w:rPr>
              <w:pPrChange w:id="1787" w:author="Στάθης Καπ" w:date="2023-02-01T08:46:00Z">
                <w:pPr/>
              </w:pPrChange>
            </w:pPr>
          </w:p>
        </w:tc>
        <w:tc>
          <w:tcPr>
            <w:tcW w:w="4300" w:type="pct"/>
          </w:tcPr>
          <w:p w14:paraId="7BECAC83" w14:textId="42D30DA0" w:rsidR="006E12A8" w:rsidRPr="005846FF" w:rsidRDefault="00494D04">
            <w:pPr>
              <w:spacing w:after="160"/>
              <w:rPr>
                <w:ins w:id="1788" w:author="Στάθης Καπ" w:date="2023-02-01T08:59:00Z"/>
                <w:lang w:val="el-GR"/>
              </w:rPr>
              <w:pPrChange w:id="1789" w:author="Στάθης Καπ" w:date="2023-02-01T08:46:00Z">
                <w:pPr/>
              </w:pPrChange>
            </w:pPr>
            <m:oMathPara>
              <m:oMath>
                <m:nary>
                  <m:naryPr>
                    <m:chr m:val="∑"/>
                    <m:limLoc m:val="undOvr"/>
                    <m:ctrlPr>
                      <w:ins w:id="1790" w:author="Στάθης Καπ" w:date="2023-02-01T08:59:00Z">
                        <w:rPr>
                          <w:rFonts w:ascii="Cambria Math" w:hAnsi="Cambria Math"/>
                          <w:i/>
                          <w:lang w:val="el-GR"/>
                        </w:rPr>
                      </w:ins>
                    </m:ctrlPr>
                  </m:naryPr>
                  <m:sub>
                    <m:r>
                      <w:ins w:id="1791" w:author="Στάθης Καπ" w:date="2023-02-01T08:59:00Z">
                        <w:rPr>
                          <w:rFonts w:ascii="Cambria Math" w:hAnsi="Cambria Math"/>
                          <w:lang w:val="el-GR"/>
                        </w:rPr>
                        <m:t>i=1,i≠e</m:t>
                      </w:ins>
                    </m:r>
                  </m:sub>
                  <m:sup>
                    <m:r>
                      <w:ins w:id="1792" w:author="Στάθης Καπ" w:date="2023-02-01T08:59:00Z">
                        <w:rPr>
                          <w:rFonts w:ascii="Cambria Math" w:hAnsi="Cambria Math"/>
                          <w:lang w:val="el-GR"/>
                        </w:rPr>
                        <m:t>n-1</m:t>
                      </w:ins>
                    </m:r>
                  </m:sup>
                  <m:e>
                    <m:nary>
                      <m:naryPr>
                        <m:chr m:val="∑"/>
                        <m:limLoc m:val="undOvr"/>
                        <m:ctrlPr>
                          <w:ins w:id="1793" w:author="Στάθης Καπ" w:date="2023-02-01T08:59:00Z">
                            <w:rPr>
                              <w:rFonts w:ascii="Cambria Math" w:hAnsi="Cambria Math"/>
                              <w:i/>
                              <w:lang w:val="el-GR"/>
                            </w:rPr>
                          </w:ins>
                        </m:ctrlPr>
                      </m:naryPr>
                      <m:sub>
                        <m:r>
                          <w:ins w:id="1794" w:author="Στάθης Καπ" w:date="2023-02-01T08:59:00Z">
                            <m:rPr>
                              <m:sty m:val="p"/>
                            </m:rPr>
                            <w:rPr>
                              <w:rFonts w:ascii="Cambria Math" w:hAnsi="Cambria Math"/>
                            </w:rPr>
                            <m:t>t=1,</m:t>
                          </w:ins>
                        </m:r>
                        <m:sSub>
                          <m:sSubPr>
                            <m:ctrlPr>
                              <w:ins w:id="1795" w:author="Στάθης Καπ" w:date="2023-02-01T08:59:00Z">
                                <w:rPr>
                                  <w:rFonts w:ascii="Cambria Math" w:hAnsi="Cambria Math"/>
                                </w:rPr>
                              </w:ins>
                            </m:ctrlPr>
                          </m:sSubPr>
                          <m:e>
                            <m:r>
                              <w:ins w:id="1796" w:author="Στάθης Καπ" w:date="2023-02-01T08:59:00Z">
                                <w:rPr>
                                  <w:rFonts w:ascii="Cambria Math" w:hAnsi="Cambria Math"/>
                                </w:rPr>
                                <m:t>T</m:t>
                              </w:ins>
                            </m:r>
                          </m:e>
                          <m:sub>
                            <m:r>
                              <w:ins w:id="1797" w:author="Στάθης Καπ" w:date="2023-02-01T08:59:00Z">
                                <w:rPr>
                                  <w:rFonts w:ascii="Cambria Math" w:hAnsi="Cambria Math"/>
                                </w:rPr>
                                <m:t>max</m:t>
                              </w:ins>
                            </m:r>
                          </m:sub>
                        </m:sSub>
                      </m:sub>
                      <m:sup>
                        <m:r>
                          <w:ins w:id="1798" w:author="Στάθης Καπ" w:date="2023-02-01T08:59:00Z">
                            <w:rPr>
                              <w:rFonts w:ascii="Cambria Math" w:hAnsi="Cambria Math"/>
                              <w:lang w:val="el-GR"/>
                            </w:rPr>
                            <m:t>n</m:t>
                          </w:ins>
                        </m:r>
                      </m:sup>
                      <m:e>
                        <m:sSub>
                          <m:sSubPr>
                            <m:ctrlPr>
                              <w:ins w:id="1799" w:author="Στάθης Καπ" w:date="2023-02-01T08:59:00Z">
                                <w:rPr>
                                  <w:rFonts w:ascii="Cambria Math" w:hAnsi="Cambria Math"/>
                                  <w:i/>
                                  <w:lang w:val="el-GR"/>
                                </w:rPr>
                              </w:ins>
                            </m:ctrlPr>
                          </m:sSubPr>
                          <m:e>
                            <m:r>
                              <w:ins w:id="1800" w:author="Στάθης Καπ" w:date="2023-02-01T08:59:00Z">
                                <w:rPr>
                                  <w:rFonts w:ascii="Cambria Math" w:hAnsi="Cambria Math"/>
                                  <w:lang w:val="el-GR"/>
                                </w:rPr>
                                <m:t>X</m:t>
                              </w:ins>
                            </m:r>
                          </m:e>
                          <m:sub>
                            <m:r>
                              <w:ins w:id="1801" w:author="Στάθης Καπ" w:date="2023-02-01T08:59:00Z">
                                <w:rPr>
                                  <w:rFonts w:ascii="Cambria Math" w:hAnsi="Cambria Math"/>
                                  <w:lang w:val="el-GR"/>
                                </w:rPr>
                                <m:t>i,e,t</m:t>
                              </w:ins>
                            </m:r>
                          </m:sub>
                        </m:sSub>
                      </m:e>
                    </m:nary>
                  </m:e>
                </m:nary>
                <m:r>
                  <w:ins w:id="1802" w:author="Στάθης Καπ" w:date="2023-02-01T08:59:00Z">
                    <w:rPr>
                      <w:rFonts w:ascii="Cambria Math" w:hAnsi="Cambria Math"/>
                      <w:lang w:val="el-GR"/>
                    </w:rPr>
                    <m:t>=</m:t>
                  </w:ins>
                </m:r>
                <m:nary>
                  <m:naryPr>
                    <m:chr m:val="∑"/>
                    <m:limLoc m:val="undOvr"/>
                    <m:ctrlPr>
                      <w:ins w:id="1803" w:author="Στάθης Καπ" w:date="2023-02-01T08:59:00Z">
                        <w:rPr>
                          <w:rFonts w:ascii="Cambria Math" w:hAnsi="Cambria Math"/>
                          <w:i/>
                          <w:lang w:val="el-GR"/>
                        </w:rPr>
                      </w:ins>
                    </m:ctrlPr>
                  </m:naryPr>
                  <m:sub>
                    <m:r>
                      <w:ins w:id="1804" w:author="Στάθης Καπ" w:date="2023-02-01T08:59:00Z">
                        <m:rPr>
                          <m:sty m:val="p"/>
                        </m:rPr>
                        <w:rPr>
                          <w:rFonts w:ascii="Cambria Math" w:hAnsi="Cambria Math"/>
                        </w:rPr>
                        <m:t>j=2,j≠e</m:t>
                      </w:ins>
                    </m:r>
                  </m:sub>
                  <m:sup>
                    <m:r>
                      <w:ins w:id="1805" w:author="Στάθης Καπ" w:date="2023-02-01T08:59:00Z">
                        <w:rPr>
                          <w:rFonts w:ascii="Cambria Math" w:hAnsi="Cambria Math"/>
                          <w:lang w:val="el-GR"/>
                        </w:rPr>
                        <m:t>n</m:t>
                      </w:ins>
                    </m:r>
                  </m:sup>
                  <m:e>
                    <m:nary>
                      <m:naryPr>
                        <m:chr m:val="∑"/>
                        <m:limLoc m:val="undOvr"/>
                        <m:ctrlPr>
                          <w:ins w:id="1806" w:author="Στάθης Καπ" w:date="2023-02-01T08:59:00Z">
                            <w:rPr>
                              <w:rFonts w:ascii="Cambria Math" w:hAnsi="Cambria Math"/>
                              <w:i/>
                              <w:lang w:val="el-GR"/>
                            </w:rPr>
                          </w:ins>
                        </m:ctrlPr>
                      </m:naryPr>
                      <m:sub>
                        <m:r>
                          <w:ins w:id="1807" w:author="Στάθης Καπ" w:date="2023-02-01T08:59:00Z">
                            <w:rPr>
                              <w:rFonts w:ascii="Cambria Math" w:hAnsi="Cambria Math"/>
                              <w:lang w:val="el-GR"/>
                            </w:rPr>
                            <m:t>T=1</m:t>
                          </w:ins>
                        </m:r>
                      </m:sub>
                      <m:sup>
                        <m:sSub>
                          <m:sSubPr>
                            <m:ctrlPr>
                              <w:ins w:id="1808" w:author="Στάθης Καπ" w:date="2023-02-01T08:59:00Z">
                                <w:rPr>
                                  <w:rFonts w:ascii="Cambria Math" w:hAnsi="Cambria Math"/>
                                  <w:i/>
                                  <w:lang w:val="el-GR"/>
                                </w:rPr>
                              </w:ins>
                            </m:ctrlPr>
                          </m:sSubPr>
                          <m:e>
                            <m:r>
                              <w:ins w:id="1809" w:author="Στάθης Καπ" w:date="2023-02-01T08:59:00Z">
                                <w:rPr>
                                  <w:rFonts w:ascii="Cambria Math" w:hAnsi="Cambria Math"/>
                                  <w:lang w:val="el-GR"/>
                                </w:rPr>
                                <m:t>T</m:t>
                              </w:ins>
                            </m:r>
                          </m:e>
                          <m:sub>
                            <m:r>
                              <w:ins w:id="1810" w:author="Στάθης Καπ" w:date="2023-02-01T08:59:00Z">
                                <w:rPr>
                                  <w:rFonts w:ascii="Cambria Math" w:hAnsi="Cambria Math"/>
                                  <w:lang w:val="el-GR"/>
                                </w:rPr>
                                <m:t>max</m:t>
                              </w:ins>
                            </m:r>
                          </m:sub>
                        </m:sSub>
                      </m:sup>
                      <m:e>
                        <m:sSub>
                          <m:sSubPr>
                            <m:ctrlPr>
                              <w:ins w:id="1811" w:author="Στάθης Καπ" w:date="2023-02-01T08:59:00Z">
                                <w:rPr>
                                  <w:rFonts w:ascii="Cambria Math" w:hAnsi="Cambria Math"/>
                                  <w:i/>
                                  <w:lang w:val="el-GR"/>
                                </w:rPr>
                              </w:ins>
                            </m:ctrlPr>
                          </m:sSubPr>
                          <m:e>
                            <m:r>
                              <w:ins w:id="1812" w:author="Στάθης Καπ" w:date="2023-02-01T08:59:00Z">
                                <w:rPr>
                                  <w:rFonts w:ascii="Cambria Math" w:hAnsi="Cambria Math"/>
                                  <w:lang w:val="el-GR"/>
                                </w:rPr>
                                <m:t>X</m:t>
                              </w:ins>
                            </m:r>
                          </m:e>
                          <m:sub>
                            <m:r>
                              <w:ins w:id="1813" w:author="Στάθης Καπ" w:date="2023-02-01T08:59:00Z">
                                <w:rPr>
                                  <w:rFonts w:ascii="Cambria Math" w:hAnsi="Cambria Math"/>
                                  <w:lang w:val="el-GR"/>
                                </w:rPr>
                                <m:t>e,j,t</m:t>
                              </w:ins>
                            </m:r>
                          </m:sub>
                        </m:sSub>
                      </m:e>
                    </m:nary>
                  </m:e>
                </m:nary>
                <m:r>
                  <w:ins w:id="1814" w:author="Στάθης Καπ" w:date="2023-02-01T08:59:00Z">
                    <w:rPr>
                      <w:rFonts w:ascii="Cambria Math" w:hAnsi="Cambria Math"/>
                      <w:lang w:val="el-GR"/>
                    </w:rPr>
                    <m:t xml:space="preserve"> ∀e=2, 3, ⋯, (n-1)</m:t>
                  </w:ins>
                </m:r>
              </m:oMath>
            </m:oMathPara>
          </w:p>
        </w:tc>
        <w:tc>
          <w:tcPr>
            <w:tcW w:w="350" w:type="pct"/>
            <w:vAlign w:val="center"/>
          </w:tcPr>
          <w:p w14:paraId="41A30956" w14:textId="552A9B0B" w:rsidR="006E12A8" w:rsidRPr="00603993" w:rsidRDefault="006E12A8" w:rsidP="00237FE3">
            <w:pPr>
              <w:pStyle w:val="Caption"/>
              <w:spacing w:after="160"/>
              <w:rPr>
                <w:ins w:id="1815" w:author="Στάθης Καπ" w:date="2023-02-01T08:59:00Z"/>
                <w:rPrChange w:id="1816" w:author="Στάθης Καπ" w:date="2023-02-01T08:49:00Z">
                  <w:rPr>
                    <w:ins w:id="1817" w:author="Στάθης Καπ" w:date="2023-02-01T08:59:00Z"/>
                    <w:lang w:val="el-GR"/>
                  </w:rPr>
                </w:rPrChange>
              </w:rPr>
            </w:pPr>
            <w:ins w:id="181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1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20</w:t>
            </w:r>
            <w:ins w:id="1820" w:author="Στάθης Καπ" w:date="2023-02-01T08:59:00Z">
              <w:r>
                <w:rPr>
                  <w:lang w:val="el-GR"/>
                </w:rPr>
                <w:fldChar w:fldCharType="end"/>
              </w:r>
              <w:r>
                <w:t>)</w:t>
              </w:r>
            </w:ins>
          </w:p>
        </w:tc>
      </w:tr>
      <w:tr w:rsidR="001A3B97" w14:paraId="7E974024" w14:textId="77777777" w:rsidTr="00237FE3">
        <w:trPr>
          <w:ins w:id="1821" w:author="Στάθης Καπ" w:date="2023-02-01T09:00:00Z"/>
        </w:trPr>
        <w:tc>
          <w:tcPr>
            <w:tcW w:w="350" w:type="pct"/>
          </w:tcPr>
          <w:p w14:paraId="7F8502DD" w14:textId="77777777" w:rsidR="001A3B97" w:rsidRDefault="001A3B97">
            <w:pPr>
              <w:spacing w:after="160"/>
              <w:rPr>
                <w:ins w:id="1822" w:author="Στάθης Καπ" w:date="2023-02-01T09:00:00Z"/>
                <w:lang w:val="el-GR"/>
              </w:rPr>
              <w:pPrChange w:id="1823" w:author="Στάθης Καπ" w:date="2023-02-01T08:46:00Z">
                <w:pPr/>
              </w:pPrChange>
            </w:pPr>
          </w:p>
        </w:tc>
        <w:tc>
          <w:tcPr>
            <w:tcW w:w="4300" w:type="pct"/>
          </w:tcPr>
          <w:p w14:paraId="2CCBE347" w14:textId="22A3ACD2" w:rsidR="001A3B97" w:rsidRPr="005846FF" w:rsidRDefault="00494D04">
            <w:pPr>
              <w:spacing w:after="160"/>
              <w:rPr>
                <w:ins w:id="1824" w:author="Στάθης Καπ" w:date="2023-02-01T09:00:00Z"/>
                <w:lang w:val="el-GR"/>
              </w:rPr>
              <w:pPrChange w:id="1825" w:author="Στάθης Καπ" w:date="2023-02-01T08:46:00Z">
                <w:pPr/>
              </w:pPrChange>
            </w:pPr>
            <m:oMathPara>
              <m:oMath>
                <m:nary>
                  <m:naryPr>
                    <m:chr m:val="∑"/>
                    <m:limLoc m:val="undOvr"/>
                    <m:ctrlPr>
                      <w:ins w:id="1826" w:author="Στάθης Καπ" w:date="2023-02-01T09:00:00Z">
                        <w:rPr>
                          <w:rFonts w:ascii="Cambria Math" w:hAnsi="Cambria Math"/>
                          <w:i/>
                          <w:lang w:val="el-GR"/>
                        </w:rPr>
                      </w:ins>
                    </m:ctrlPr>
                  </m:naryPr>
                  <m:sub>
                    <m:r>
                      <w:ins w:id="1827" w:author="Στάθης Καπ" w:date="2023-02-01T09:00:00Z">
                        <w:rPr>
                          <w:rFonts w:ascii="Cambria Math" w:hAnsi="Cambria Math"/>
                          <w:lang w:val="el-GR"/>
                        </w:rPr>
                        <m:t>j=2,j≠i</m:t>
                      </w:ins>
                    </m:r>
                  </m:sub>
                  <m:sup>
                    <m:r>
                      <w:ins w:id="1828" w:author="Στάθης Καπ" w:date="2023-02-01T09:00:00Z">
                        <w:rPr>
                          <w:rFonts w:ascii="Cambria Math" w:hAnsi="Cambria Math"/>
                          <w:lang w:val="el-GR"/>
                        </w:rPr>
                        <m:t>n</m:t>
                      </w:ins>
                    </m:r>
                  </m:sup>
                  <m:e>
                    <m:nary>
                      <m:naryPr>
                        <m:chr m:val="∑"/>
                        <m:limLoc m:val="undOvr"/>
                        <m:ctrlPr>
                          <w:ins w:id="1829" w:author="Στάθης Καπ" w:date="2023-02-01T09:00:00Z">
                            <w:rPr>
                              <w:rFonts w:ascii="Cambria Math" w:hAnsi="Cambria Math"/>
                              <w:i/>
                              <w:lang w:val="el-GR"/>
                            </w:rPr>
                          </w:ins>
                        </m:ctrlPr>
                      </m:naryPr>
                      <m:sub>
                        <m:r>
                          <w:ins w:id="1830" w:author="Στάθης Καπ" w:date="2023-02-01T09:00:00Z">
                            <w:rPr>
                              <w:rFonts w:ascii="Cambria Math" w:hAnsi="Cambria Math"/>
                              <w:lang w:val="el-GR"/>
                            </w:rPr>
                            <m:t>t=1</m:t>
                          </w:ins>
                        </m:r>
                      </m:sub>
                      <m:sup>
                        <m:sSub>
                          <m:sSubPr>
                            <m:ctrlPr>
                              <w:ins w:id="1831" w:author="Στάθης Καπ" w:date="2023-02-01T09:00:00Z">
                                <w:rPr>
                                  <w:rFonts w:ascii="Cambria Math" w:hAnsi="Cambria Math"/>
                                  <w:i/>
                                  <w:lang w:val="el-GR"/>
                                </w:rPr>
                              </w:ins>
                            </m:ctrlPr>
                          </m:sSubPr>
                          <m:e>
                            <m:r>
                              <w:ins w:id="1832" w:author="Στάθης Καπ" w:date="2023-02-01T09:00:00Z">
                                <w:rPr>
                                  <w:rFonts w:ascii="Cambria Math" w:hAnsi="Cambria Math"/>
                                  <w:lang w:val="el-GR"/>
                                </w:rPr>
                                <m:t>T</m:t>
                              </w:ins>
                            </m:r>
                          </m:e>
                          <m:sub>
                            <m:r>
                              <w:ins w:id="1833" w:author="Στάθης Καπ" w:date="2023-02-01T09:00:00Z">
                                <w:rPr>
                                  <w:rFonts w:ascii="Cambria Math" w:hAnsi="Cambria Math"/>
                                  <w:lang w:val="el-GR"/>
                                </w:rPr>
                                <m:t>max</m:t>
                              </w:ins>
                            </m:r>
                          </m:sub>
                        </m:sSub>
                      </m:sup>
                      <m:e>
                        <m:sSub>
                          <m:sSubPr>
                            <m:ctrlPr>
                              <w:ins w:id="1834" w:author="Στάθης Καπ" w:date="2023-02-01T09:00:00Z">
                                <w:rPr>
                                  <w:rFonts w:ascii="Cambria Math" w:hAnsi="Cambria Math"/>
                                  <w:i/>
                                  <w:lang w:val="el-GR"/>
                                </w:rPr>
                              </w:ins>
                            </m:ctrlPr>
                          </m:sSubPr>
                          <m:e>
                            <m:r>
                              <w:ins w:id="1835" w:author="Στάθης Καπ" w:date="2023-02-01T09:00:00Z">
                                <w:rPr>
                                  <w:rFonts w:ascii="Cambria Math" w:hAnsi="Cambria Math"/>
                                  <w:lang w:val="el-GR"/>
                                </w:rPr>
                                <m:t>X</m:t>
                              </w:ins>
                            </m:r>
                          </m:e>
                          <m:sub>
                            <m:r>
                              <w:ins w:id="1836" w:author="Στάθης Καπ" w:date="2023-02-01T09:00:00Z">
                                <w:rPr>
                                  <w:rFonts w:ascii="Cambria Math" w:hAnsi="Cambria Math"/>
                                  <w:lang w:val="el-GR"/>
                                </w:rPr>
                                <m:t>i,j,t</m:t>
                              </w:ins>
                            </m:r>
                          </m:sub>
                        </m:sSub>
                      </m:e>
                    </m:nary>
                  </m:e>
                </m:nary>
                <m:r>
                  <w:ins w:id="1837" w:author="Στάθης Καπ" w:date="2023-02-01T09:00:00Z">
                    <w:rPr>
                      <w:rFonts w:ascii="Cambria Math" w:hAnsi="Cambria Math"/>
                      <w:lang w:val="el-GR"/>
                    </w:rPr>
                    <m:t>≤1 ∀ 2, 3, ⋯, (n-1)</m:t>
                  </w:ins>
                </m:r>
              </m:oMath>
            </m:oMathPara>
          </w:p>
        </w:tc>
        <w:tc>
          <w:tcPr>
            <w:tcW w:w="350" w:type="pct"/>
            <w:vAlign w:val="center"/>
          </w:tcPr>
          <w:p w14:paraId="24DAF289" w14:textId="3CAA357D" w:rsidR="001A3B97" w:rsidRPr="00603993" w:rsidRDefault="001A3B97" w:rsidP="00237FE3">
            <w:pPr>
              <w:pStyle w:val="Caption"/>
              <w:spacing w:after="160"/>
              <w:rPr>
                <w:ins w:id="1838" w:author="Στάθης Καπ" w:date="2023-02-01T09:00:00Z"/>
                <w:rPrChange w:id="1839" w:author="Στάθης Καπ" w:date="2023-02-01T08:49:00Z">
                  <w:rPr>
                    <w:ins w:id="1840" w:author="Στάθης Καπ" w:date="2023-02-01T09:00:00Z"/>
                    <w:lang w:val="el-GR"/>
                  </w:rPr>
                </w:rPrChange>
              </w:rPr>
            </w:pPr>
            <w:ins w:id="184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4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21</w:t>
            </w:r>
            <w:ins w:id="1843" w:author="Στάθης Καπ" w:date="2023-02-01T09:00:00Z">
              <w:r>
                <w:rPr>
                  <w:lang w:val="el-GR"/>
                </w:rPr>
                <w:fldChar w:fldCharType="end"/>
              </w:r>
              <w:r>
                <w:t>)</w:t>
              </w:r>
            </w:ins>
          </w:p>
        </w:tc>
      </w:tr>
      <w:tr w:rsidR="007D7F13" w14:paraId="71ECD460" w14:textId="77777777" w:rsidTr="00237FE3">
        <w:trPr>
          <w:ins w:id="1844" w:author="Στάθης Καπ" w:date="2023-02-01T09:00:00Z"/>
        </w:trPr>
        <w:tc>
          <w:tcPr>
            <w:tcW w:w="350" w:type="pct"/>
          </w:tcPr>
          <w:p w14:paraId="47D399F1" w14:textId="77777777" w:rsidR="007D7F13" w:rsidRDefault="007D7F13">
            <w:pPr>
              <w:spacing w:after="160"/>
              <w:rPr>
                <w:ins w:id="1845" w:author="Στάθης Καπ" w:date="2023-02-01T09:00:00Z"/>
                <w:lang w:val="el-GR"/>
              </w:rPr>
              <w:pPrChange w:id="1846" w:author="Στάθης Καπ" w:date="2023-02-01T08:46:00Z">
                <w:pPr/>
              </w:pPrChange>
            </w:pPr>
          </w:p>
        </w:tc>
        <w:tc>
          <w:tcPr>
            <w:tcW w:w="4300" w:type="pct"/>
          </w:tcPr>
          <w:p w14:paraId="1BC5954F" w14:textId="16104904" w:rsidR="007D7F13" w:rsidRPr="005846FF" w:rsidRDefault="00494D04">
            <w:pPr>
              <w:spacing w:after="160"/>
              <w:rPr>
                <w:ins w:id="1847" w:author="Στάθης Καπ" w:date="2023-02-01T09:00:00Z"/>
                <w:lang w:val="el-GR"/>
              </w:rPr>
              <w:pPrChange w:id="1848" w:author="Στάθης Καπ" w:date="2023-02-01T08:46:00Z">
                <w:pPr/>
              </w:pPrChange>
            </w:pPr>
            <m:oMathPara>
              <m:oMath>
                <m:nary>
                  <m:naryPr>
                    <m:chr m:val="∑"/>
                    <m:limLoc m:val="undOvr"/>
                    <m:ctrlPr>
                      <w:ins w:id="1849" w:author="Στάθης Καπ" w:date="2023-02-01T09:00:00Z">
                        <w:rPr>
                          <w:rFonts w:ascii="Cambria Math" w:hAnsi="Cambria Math"/>
                          <w:i/>
                          <w:iCs/>
                          <w:lang w:val="el-GR"/>
                        </w:rPr>
                      </w:ins>
                    </m:ctrlPr>
                  </m:naryPr>
                  <m:sub>
                    <m:r>
                      <w:ins w:id="1850" w:author="Στάθης Καπ" w:date="2023-02-01T09:00:00Z">
                        <w:rPr>
                          <w:rFonts w:ascii="Cambria Math" w:hAnsi="Cambria Math"/>
                          <w:lang w:val="el-GR"/>
                        </w:rPr>
                        <m:t>e≠i,j</m:t>
                      </w:ins>
                    </m:r>
                  </m:sub>
                  <m:sup/>
                  <m:e>
                    <m:nary>
                      <m:naryPr>
                        <m:chr m:val="∑"/>
                        <m:limLoc m:val="undOvr"/>
                        <m:ctrlPr>
                          <w:ins w:id="1851" w:author="Στάθης Καπ" w:date="2023-02-01T09:00:00Z">
                            <w:rPr>
                              <w:rFonts w:ascii="Cambria Math" w:hAnsi="Cambria Math"/>
                              <w:i/>
                              <w:iCs/>
                              <w:lang w:val="el-GR"/>
                            </w:rPr>
                          </w:ins>
                        </m:ctrlPr>
                      </m:naryPr>
                      <m:sub>
                        <m:r>
                          <w:ins w:id="1852" w:author="Στάθης Καπ" w:date="2023-02-01T09:00:00Z">
                            <w:rPr>
                              <w:rFonts w:ascii="Cambria Math" w:hAnsi="Cambria Math"/>
                              <w:lang w:val="el-GR"/>
                            </w:rPr>
                            <m:t>u=t+</m:t>
                          </w:ins>
                        </m:r>
                        <m:sSub>
                          <m:sSubPr>
                            <m:ctrlPr>
                              <w:ins w:id="1853" w:author="Στάθης Καπ" w:date="2023-02-01T09:00:00Z">
                                <w:rPr>
                                  <w:rFonts w:ascii="Cambria Math" w:hAnsi="Cambria Math"/>
                                  <w:i/>
                                  <w:iCs/>
                                  <w:lang w:val="el-GR"/>
                                </w:rPr>
                              </w:ins>
                            </m:ctrlPr>
                          </m:sSubPr>
                          <m:e>
                            <m:r>
                              <w:ins w:id="1854" w:author="Στάθης Καπ" w:date="2023-02-01T09:00:00Z">
                                <w:rPr>
                                  <w:rFonts w:ascii="Cambria Math" w:hAnsi="Cambria Math"/>
                                  <w:lang w:val="el-GR"/>
                                </w:rPr>
                                <m:t>d</m:t>
                              </w:ins>
                            </m:r>
                          </m:e>
                          <m:sub>
                            <m:r>
                              <w:ins w:id="1855" w:author="Στάθης Καπ" w:date="2023-02-01T09:00:00Z">
                                <w:rPr>
                                  <w:rFonts w:ascii="Cambria Math" w:hAnsi="Cambria Math"/>
                                  <w:lang w:val="el-GR"/>
                                </w:rPr>
                                <m:t>i,j,t</m:t>
                              </w:ins>
                            </m:r>
                          </m:sub>
                        </m:sSub>
                      </m:sub>
                      <m:sup>
                        <m:sSub>
                          <m:sSubPr>
                            <m:ctrlPr>
                              <w:ins w:id="1856" w:author="Στάθης Καπ" w:date="2023-02-01T09:00:00Z">
                                <w:rPr>
                                  <w:rFonts w:ascii="Cambria Math" w:hAnsi="Cambria Math"/>
                                  <w:i/>
                                  <w:iCs/>
                                  <w:lang w:val="el-GR"/>
                                </w:rPr>
                              </w:ins>
                            </m:ctrlPr>
                          </m:sSubPr>
                          <m:e>
                            <m:r>
                              <w:ins w:id="1857" w:author="Στάθης Καπ" w:date="2023-02-01T09:00:00Z">
                                <w:rPr>
                                  <w:rFonts w:ascii="Cambria Math" w:hAnsi="Cambria Math"/>
                                  <w:lang w:val="el-GR"/>
                                </w:rPr>
                                <m:t>T</m:t>
                              </w:ins>
                            </m:r>
                          </m:e>
                          <m:sub>
                            <m:r>
                              <w:ins w:id="1858" w:author="Στάθης Καπ" w:date="2023-02-01T09:00:00Z">
                                <w:rPr>
                                  <w:rFonts w:ascii="Cambria Math" w:hAnsi="Cambria Math"/>
                                  <w:lang w:val="el-GR"/>
                                </w:rPr>
                                <m:t>max</m:t>
                              </w:ins>
                            </m:r>
                          </m:sub>
                        </m:sSub>
                      </m:sup>
                      <m:e>
                        <m:sSub>
                          <m:sSubPr>
                            <m:ctrlPr>
                              <w:ins w:id="1859" w:author="Στάθης Καπ" w:date="2023-02-01T09:00:00Z">
                                <w:rPr>
                                  <w:rFonts w:ascii="Cambria Math" w:hAnsi="Cambria Math"/>
                                  <w:i/>
                                  <w:iCs/>
                                  <w:lang w:val="el-GR"/>
                                </w:rPr>
                              </w:ins>
                            </m:ctrlPr>
                          </m:sSubPr>
                          <m:e>
                            <m:r>
                              <w:ins w:id="1860" w:author="Στάθης Καπ" w:date="2023-02-01T09:00:00Z">
                                <w:rPr>
                                  <w:rFonts w:ascii="Cambria Math" w:hAnsi="Cambria Math"/>
                                  <w:lang w:val="el-GR"/>
                                </w:rPr>
                                <m:t>X</m:t>
                              </w:ins>
                            </m:r>
                          </m:e>
                          <m:sub>
                            <m:r>
                              <w:ins w:id="1861" w:author="Στάθης Καπ" w:date="2023-02-01T09:00:00Z">
                                <w:rPr>
                                  <w:rFonts w:ascii="Cambria Math" w:hAnsi="Cambria Math"/>
                                  <w:lang w:val="el-GR"/>
                                </w:rPr>
                                <m:t>j,e,u</m:t>
                              </w:ins>
                            </m:r>
                          </m:sub>
                        </m:sSub>
                      </m:e>
                    </m:nary>
                  </m:e>
                </m:nary>
                <m:r>
                  <w:ins w:id="1862" w:author="Στάθης Καπ" w:date="2023-02-01T09:00:00Z">
                    <w:rPr>
                      <w:rFonts w:ascii="Cambria Math" w:hAnsi="Cambria Math"/>
                      <w:lang w:val="el-GR"/>
                    </w:rPr>
                    <m:t>≤</m:t>
                  </w:ins>
                </m:r>
                <m:sSub>
                  <m:sSubPr>
                    <m:ctrlPr>
                      <w:ins w:id="1863" w:author="Στάθης Καπ" w:date="2023-02-01T09:00:00Z">
                        <w:rPr>
                          <w:rFonts w:ascii="Cambria Math" w:hAnsi="Cambria Math"/>
                          <w:i/>
                          <w:iCs/>
                          <w:lang w:val="el-GR"/>
                        </w:rPr>
                      </w:ins>
                    </m:ctrlPr>
                  </m:sSubPr>
                  <m:e>
                    <m:r>
                      <w:ins w:id="1864" w:author="Στάθης Καπ" w:date="2023-02-01T09:00:00Z">
                        <w:rPr>
                          <w:rFonts w:ascii="Cambria Math" w:hAnsi="Cambria Math"/>
                          <w:lang w:val="el-GR"/>
                        </w:rPr>
                        <m:t>X</m:t>
                      </w:ins>
                    </m:r>
                  </m:e>
                  <m:sub>
                    <m:r>
                      <w:ins w:id="1865" w:author="Στάθης Καπ" w:date="2023-02-01T09:00:00Z">
                        <w:rPr>
                          <w:rFonts w:ascii="Cambria Math" w:hAnsi="Cambria Math"/>
                          <w:lang w:val="el-GR"/>
                        </w:rPr>
                        <m:t>i,j,t</m:t>
                      </w:ins>
                    </m:r>
                  </m:sub>
                </m:sSub>
                <m:r>
                  <w:ins w:id="1866" w:author="Στάθης Καπ" w:date="2023-02-01T09:00:00Z">
                    <w:rPr>
                      <w:rFonts w:ascii="Cambria Math" w:hAnsi="Cambria Math"/>
                      <w:lang w:val="el-GR"/>
                    </w:rPr>
                    <m:t xml:space="preserve"> ∀i,j=1, ⋯, n-1, i≠j, j≠1, t≤</m:t>
                  </w:ins>
                </m:r>
                <m:sSub>
                  <m:sSubPr>
                    <m:ctrlPr>
                      <w:ins w:id="1867" w:author="Στάθης Καπ" w:date="2023-02-01T09:00:00Z">
                        <w:rPr>
                          <w:rFonts w:ascii="Cambria Math" w:hAnsi="Cambria Math"/>
                          <w:i/>
                          <w:iCs/>
                          <w:lang w:val="el-GR"/>
                        </w:rPr>
                      </w:ins>
                    </m:ctrlPr>
                  </m:sSubPr>
                  <m:e>
                    <m:r>
                      <w:ins w:id="1868" w:author="Στάθης Καπ" w:date="2023-02-01T09:00:00Z">
                        <w:rPr>
                          <w:rFonts w:ascii="Cambria Math" w:hAnsi="Cambria Math"/>
                          <w:lang w:val="el-GR"/>
                        </w:rPr>
                        <m:t>T</m:t>
                      </w:ins>
                    </m:r>
                  </m:e>
                  <m:sub>
                    <m:r>
                      <w:ins w:id="1869" w:author="Στάθης Καπ" w:date="2023-02-01T09:00:00Z">
                        <w:rPr>
                          <w:rFonts w:ascii="Cambria Math" w:hAnsi="Cambria Math"/>
                          <w:lang w:val="el-GR"/>
                        </w:rPr>
                        <m:t>max</m:t>
                      </w:ins>
                    </m:r>
                  </m:sub>
                </m:sSub>
                <m:r>
                  <w:ins w:id="1870" w:author="Στάθης Καπ" w:date="2023-02-01T09:00:00Z">
                    <w:rPr>
                      <w:rFonts w:ascii="Cambria Math" w:hAnsi="Cambria Math"/>
                      <w:lang w:val="el-GR"/>
                    </w:rPr>
                    <m:t>-</m:t>
                  </w:ins>
                </m:r>
                <m:sSub>
                  <m:sSubPr>
                    <m:ctrlPr>
                      <w:ins w:id="1871" w:author="Στάθης Καπ" w:date="2023-02-01T09:00:00Z">
                        <w:rPr>
                          <w:rFonts w:ascii="Cambria Math" w:hAnsi="Cambria Math"/>
                          <w:i/>
                          <w:iCs/>
                          <w:lang w:val="el-GR"/>
                        </w:rPr>
                      </w:ins>
                    </m:ctrlPr>
                  </m:sSubPr>
                  <m:e>
                    <m:r>
                      <w:ins w:id="1872" w:author="Στάθης Καπ" w:date="2023-02-01T09:00:00Z">
                        <w:rPr>
                          <w:rFonts w:ascii="Cambria Math" w:hAnsi="Cambria Math"/>
                          <w:lang w:val="el-GR"/>
                        </w:rPr>
                        <m:t>d</m:t>
                      </w:ins>
                    </m:r>
                  </m:e>
                  <m:sub>
                    <m:r>
                      <w:ins w:id="1873" w:author="Στάθης Καπ" w:date="2023-02-01T09:00:00Z">
                        <w:rPr>
                          <w:rFonts w:ascii="Cambria Math" w:hAnsi="Cambria Math"/>
                          <w:lang w:val="el-GR"/>
                        </w:rPr>
                        <m:t>i,j,t</m:t>
                      </w:ins>
                    </m:r>
                  </m:sub>
                </m:sSub>
              </m:oMath>
            </m:oMathPara>
          </w:p>
        </w:tc>
        <w:tc>
          <w:tcPr>
            <w:tcW w:w="350" w:type="pct"/>
            <w:vAlign w:val="center"/>
          </w:tcPr>
          <w:p w14:paraId="05FDBA9D" w14:textId="322F2D1B" w:rsidR="007D7F13" w:rsidRPr="00603993" w:rsidRDefault="007D7F13" w:rsidP="00237FE3">
            <w:pPr>
              <w:pStyle w:val="Caption"/>
              <w:spacing w:after="160"/>
              <w:rPr>
                <w:ins w:id="1874" w:author="Στάθης Καπ" w:date="2023-02-01T09:00:00Z"/>
                <w:rPrChange w:id="1875" w:author="Στάθης Καπ" w:date="2023-02-01T08:49:00Z">
                  <w:rPr>
                    <w:ins w:id="1876" w:author="Στάθης Καπ" w:date="2023-02-01T09:00:00Z"/>
                    <w:lang w:val="el-GR"/>
                  </w:rPr>
                </w:rPrChange>
              </w:rPr>
            </w:pPr>
            <w:ins w:id="187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7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22</w:t>
            </w:r>
            <w:ins w:id="1879" w:author="Στάθης Καπ" w:date="2023-02-01T09:00:00Z">
              <w:r>
                <w:rPr>
                  <w:lang w:val="el-GR"/>
                </w:rPr>
                <w:fldChar w:fldCharType="end"/>
              </w:r>
              <w:r>
                <w:t>)</w:t>
              </w:r>
            </w:ins>
          </w:p>
        </w:tc>
      </w:tr>
      <w:tr w:rsidR="0065571E" w14:paraId="0D1DB037" w14:textId="77777777" w:rsidTr="00237FE3">
        <w:trPr>
          <w:ins w:id="1880" w:author="Στάθης Καπ" w:date="2023-02-01T09:00:00Z"/>
        </w:trPr>
        <w:tc>
          <w:tcPr>
            <w:tcW w:w="350" w:type="pct"/>
          </w:tcPr>
          <w:p w14:paraId="32FB801A" w14:textId="77777777" w:rsidR="0065571E" w:rsidRDefault="0065571E">
            <w:pPr>
              <w:spacing w:after="160"/>
              <w:rPr>
                <w:ins w:id="1881" w:author="Στάθης Καπ" w:date="2023-02-01T09:00:00Z"/>
                <w:lang w:val="el-GR"/>
              </w:rPr>
              <w:pPrChange w:id="1882" w:author="Στάθης Καπ" w:date="2023-02-01T08:46:00Z">
                <w:pPr/>
              </w:pPrChange>
            </w:pPr>
          </w:p>
        </w:tc>
        <w:tc>
          <w:tcPr>
            <w:tcW w:w="4300" w:type="pct"/>
          </w:tcPr>
          <w:p w14:paraId="756E2D73" w14:textId="74A13BB8" w:rsidR="0065571E" w:rsidRPr="005846FF" w:rsidRDefault="00494D04">
            <w:pPr>
              <w:spacing w:after="160"/>
              <w:rPr>
                <w:ins w:id="1883" w:author="Στάθης Καπ" w:date="2023-02-01T09:00:00Z"/>
                <w:lang w:val="el-GR"/>
              </w:rPr>
              <w:pPrChange w:id="1884" w:author="Στάθης Καπ" w:date="2023-02-01T08:46:00Z">
                <w:pPr/>
              </w:pPrChange>
            </w:pPr>
            <m:oMathPara>
              <m:oMath>
                <m:sSub>
                  <m:sSubPr>
                    <m:ctrlPr>
                      <w:ins w:id="1885" w:author="Στάθης Καπ" w:date="2023-02-01T09:00:00Z">
                        <w:rPr>
                          <w:rFonts w:ascii="Cambria Math" w:hAnsi="Cambria Math"/>
                          <w:i/>
                          <w:lang w:val="el-GR"/>
                        </w:rPr>
                      </w:ins>
                    </m:ctrlPr>
                  </m:sSubPr>
                  <m:e>
                    <m:r>
                      <w:ins w:id="1886" w:author="Στάθης Καπ" w:date="2023-02-01T09:00:00Z">
                        <w:rPr>
                          <w:rFonts w:ascii="Cambria Math" w:hAnsi="Cambria Math"/>
                          <w:lang w:val="el-GR"/>
                        </w:rPr>
                        <m:t>X</m:t>
                      </w:ins>
                    </m:r>
                  </m:e>
                  <m:sub>
                    <m:r>
                      <w:ins w:id="1887" w:author="Στάθης Καπ" w:date="2023-02-01T09:00:00Z">
                        <w:rPr>
                          <w:rFonts w:ascii="Cambria Math" w:hAnsi="Cambria Math"/>
                          <w:lang w:val="el-GR"/>
                        </w:rPr>
                        <m:t>i,j,t</m:t>
                      </w:ins>
                    </m:r>
                  </m:sub>
                </m:sSub>
                <m:r>
                  <w:ins w:id="1888" w:author="Στάθης Καπ" w:date="2023-02-01T09:00:00Z">
                    <w:rPr>
                      <w:rFonts w:ascii="Cambria Math" w:eastAsiaTheme="minorEastAsia" w:hAnsi="Cambria Math"/>
                      <w:lang w:val="el-GR"/>
                    </w:rPr>
                    <m:t xml:space="preserve">=0 ∀i≠j, t&gt; </m:t>
                  </w:ins>
                </m:r>
                <m:sSub>
                  <m:sSubPr>
                    <m:ctrlPr>
                      <w:ins w:id="1889" w:author="Στάθης Καπ" w:date="2023-02-01T09:00:00Z">
                        <w:rPr>
                          <w:rFonts w:ascii="Cambria Math" w:eastAsiaTheme="minorEastAsia" w:hAnsi="Cambria Math"/>
                          <w:i/>
                          <w:lang w:val="el-GR"/>
                        </w:rPr>
                      </w:ins>
                    </m:ctrlPr>
                  </m:sSubPr>
                  <m:e>
                    <m:r>
                      <w:ins w:id="1890" w:author="Στάθης Καπ" w:date="2023-02-01T09:00:00Z">
                        <w:rPr>
                          <w:rFonts w:ascii="Cambria Math" w:eastAsiaTheme="minorEastAsia" w:hAnsi="Cambria Math"/>
                          <w:lang w:val="el-GR"/>
                        </w:rPr>
                        <m:t>T</m:t>
                      </w:ins>
                    </m:r>
                  </m:e>
                  <m:sub>
                    <m:r>
                      <w:ins w:id="1891" w:author="Στάθης Καπ" w:date="2023-02-01T09:00:00Z">
                        <w:rPr>
                          <w:rFonts w:ascii="Cambria Math" w:eastAsiaTheme="minorEastAsia" w:hAnsi="Cambria Math"/>
                          <w:lang w:val="el-GR"/>
                        </w:rPr>
                        <m:t>max</m:t>
                      </w:ins>
                    </m:r>
                  </m:sub>
                </m:sSub>
                <m:r>
                  <w:ins w:id="1892" w:author="Στάθης Καπ" w:date="2023-02-01T09:00:00Z">
                    <w:rPr>
                      <w:rFonts w:ascii="Cambria Math" w:eastAsiaTheme="minorEastAsia" w:hAnsi="Cambria Math"/>
                      <w:lang w:val="el-GR"/>
                    </w:rPr>
                    <m:t>-</m:t>
                  </w:ins>
                </m:r>
                <m:sSub>
                  <m:sSubPr>
                    <m:ctrlPr>
                      <w:ins w:id="1893" w:author="Στάθης Καπ" w:date="2023-02-01T09:00:00Z">
                        <w:rPr>
                          <w:rFonts w:ascii="Cambria Math" w:eastAsiaTheme="minorEastAsia" w:hAnsi="Cambria Math"/>
                          <w:i/>
                          <w:lang w:val="el-GR"/>
                        </w:rPr>
                      </w:ins>
                    </m:ctrlPr>
                  </m:sSubPr>
                  <m:e>
                    <m:r>
                      <w:ins w:id="1894" w:author="Στάθης Καπ" w:date="2023-02-01T09:00:00Z">
                        <w:rPr>
                          <w:rFonts w:ascii="Cambria Math" w:eastAsiaTheme="minorEastAsia" w:hAnsi="Cambria Math"/>
                          <w:lang w:val="el-GR"/>
                        </w:rPr>
                        <m:t>d</m:t>
                      </w:ins>
                    </m:r>
                  </m:e>
                  <m:sub>
                    <m:r>
                      <w:ins w:id="1895"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6D772933" w:rsidR="0065571E" w:rsidRPr="00603993" w:rsidRDefault="0065571E" w:rsidP="00237FE3">
            <w:pPr>
              <w:pStyle w:val="Caption"/>
              <w:spacing w:after="160"/>
              <w:rPr>
                <w:ins w:id="1896" w:author="Στάθης Καπ" w:date="2023-02-01T09:00:00Z"/>
                <w:rPrChange w:id="1897" w:author="Στάθης Καπ" w:date="2023-02-01T08:49:00Z">
                  <w:rPr>
                    <w:ins w:id="1898" w:author="Στάθης Καπ" w:date="2023-02-01T09:00:00Z"/>
                    <w:lang w:val="el-GR"/>
                  </w:rPr>
                </w:rPrChange>
              </w:rPr>
            </w:pPr>
            <w:ins w:id="189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90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23</w:t>
            </w:r>
            <w:ins w:id="1901"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02" w:author="Στάθης Καπ" w:date="2023-02-01T08:58:00Z"/>
          <w:rFonts w:eastAsiaTheme="minorEastAsia"/>
          <w:lang w:val="el-GR"/>
        </w:rPr>
      </w:pPr>
    </w:p>
    <w:p w14:paraId="7C4A4E17" w14:textId="7738CB26" w:rsidR="00550D86" w:rsidRPr="00EA6FB8" w:rsidDel="00EA6FB8" w:rsidRDefault="001827A8" w:rsidP="00550D86">
      <w:pPr>
        <w:rPr>
          <w:del w:id="1903" w:author="Στάθης Καπ" w:date="2023-02-01T08:58:00Z"/>
          <w:rFonts w:eastAsiaTheme="minorEastAsia"/>
          <w:lang w:val="el-GR"/>
          <w:rPrChange w:id="1904" w:author="Στάθης Καπ" w:date="2023-02-01T08:58:00Z">
            <w:rPr>
              <w:del w:id="1905" w:author="Στάθης Καπ" w:date="2023-02-01T08:58:00Z"/>
              <w:rFonts w:ascii="Cambria Math" w:hAnsi="Cambria Math"/>
              <w:i/>
              <w:lang w:val="el-GR"/>
            </w:rPr>
          </w:rPrChange>
        </w:rPr>
      </w:pPr>
      <m:oMathPara>
        <m:oMath>
          <m:r>
            <w:del w:id="1906" w:author="Στάθης Καπ" w:date="2023-02-01T08:58:00Z">
              <w:rPr>
                <w:rFonts w:ascii="Cambria Math" w:hAnsi="Cambria Math"/>
                <w:lang w:val="el-GR"/>
              </w:rPr>
              <m:t xml:space="preserve">Maximize </m:t>
            </w:del>
          </m:r>
          <m:nary>
            <m:naryPr>
              <m:chr m:val="∑"/>
              <m:limLoc m:val="undOvr"/>
              <m:ctrlPr>
                <w:del w:id="1907" w:author="Στάθης Καπ" w:date="2023-02-01T08:58:00Z">
                  <w:rPr>
                    <w:rFonts w:ascii="Cambria Math" w:hAnsi="Cambria Math"/>
                    <w:i/>
                    <w:lang w:val="el-GR"/>
                  </w:rPr>
                </w:del>
              </m:ctrlPr>
            </m:naryPr>
            <m:sub>
              <m:r>
                <w:del w:id="1908" w:author="Στάθης Καπ" w:date="2023-02-01T08:58:00Z">
                  <w:rPr>
                    <w:rFonts w:ascii="Cambria Math" w:hAnsi="Cambria Math"/>
                    <w:lang w:val="el-GR"/>
                  </w:rPr>
                  <m:t>i=1</m:t>
                </w:del>
              </m:r>
            </m:sub>
            <m:sup>
              <m:r>
                <w:del w:id="1909" w:author="Στάθης Καπ" w:date="2023-02-01T08:58:00Z">
                  <w:rPr>
                    <w:rFonts w:ascii="Cambria Math" w:hAnsi="Cambria Math"/>
                    <w:lang w:val="el-GR"/>
                  </w:rPr>
                  <m:t>n</m:t>
                </w:del>
              </m:r>
            </m:sup>
            <m:e>
              <m:nary>
                <m:naryPr>
                  <m:chr m:val="∑"/>
                  <m:limLoc m:val="undOvr"/>
                  <m:ctrlPr>
                    <w:del w:id="1910" w:author="Στάθης Καπ" w:date="2023-02-01T08:58:00Z">
                      <w:rPr>
                        <w:rFonts w:ascii="Cambria Math" w:hAnsi="Cambria Math"/>
                        <w:i/>
                        <w:lang w:val="el-GR"/>
                      </w:rPr>
                    </w:del>
                  </m:ctrlPr>
                </m:naryPr>
                <m:sub>
                  <m:r>
                    <w:del w:id="1911" w:author="Στάθης Καπ" w:date="2023-02-01T08:58:00Z">
                      <w:rPr>
                        <w:rFonts w:ascii="Cambria Math" w:hAnsi="Cambria Math"/>
                        <w:lang w:val="el-GR"/>
                      </w:rPr>
                      <m:t>j=1,j≠i</m:t>
                    </w:del>
                  </m:r>
                </m:sub>
                <m:sup>
                  <m:r>
                    <w:del w:id="1912" w:author="Στάθης Καπ" w:date="2023-02-01T08:58:00Z">
                      <w:rPr>
                        <w:rFonts w:ascii="Cambria Math" w:hAnsi="Cambria Math"/>
                        <w:lang w:val="el-GR"/>
                      </w:rPr>
                      <m:t>n</m:t>
                    </w:del>
                  </m:r>
                </m:sup>
                <m:e>
                  <m:nary>
                    <m:naryPr>
                      <m:chr m:val="∑"/>
                      <m:limLoc m:val="undOvr"/>
                      <m:ctrlPr>
                        <w:del w:id="1913" w:author="Στάθης Καπ" w:date="2023-02-01T08:58:00Z">
                          <w:rPr>
                            <w:rFonts w:ascii="Cambria Math" w:hAnsi="Cambria Math"/>
                            <w:i/>
                            <w:lang w:val="el-GR"/>
                          </w:rPr>
                        </w:del>
                      </m:ctrlPr>
                    </m:naryPr>
                    <m:sub>
                      <m:r>
                        <w:del w:id="1914" w:author="Στάθης Καπ" w:date="2023-02-01T08:58:00Z">
                          <w:rPr>
                            <w:rFonts w:ascii="Cambria Math" w:hAnsi="Cambria Math"/>
                            <w:lang w:val="el-GR"/>
                          </w:rPr>
                          <m:t>t=1</m:t>
                        </w:del>
                      </m:r>
                    </m:sub>
                    <m:sup>
                      <m:sSub>
                        <m:sSubPr>
                          <m:ctrlPr>
                            <w:del w:id="1915" w:author="Στάθης Καπ" w:date="2023-02-01T08:58:00Z">
                              <w:rPr>
                                <w:rFonts w:ascii="Cambria Math" w:hAnsi="Cambria Math"/>
                                <w:i/>
                                <w:lang w:val="el-GR"/>
                              </w:rPr>
                            </w:del>
                          </m:ctrlPr>
                        </m:sSubPr>
                        <m:e>
                          <m:r>
                            <w:del w:id="1916" w:author="Στάθης Καπ" w:date="2023-02-01T08:58:00Z">
                              <w:rPr>
                                <w:rFonts w:ascii="Cambria Math" w:hAnsi="Cambria Math"/>
                                <w:lang w:val="el-GR"/>
                              </w:rPr>
                              <m:t>T</m:t>
                            </w:del>
                          </m:r>
                        </m:e>
                        <m:sub>
                          <m:r>
                            <w:del w:id="1917" w:author="Στάθης Καπ" w:date="2023-02-01T08:58:00Z">
                              <w:rPr>
                                <w:rFonts w:ascii="Cambria Math" w:hAnsi="Cambria Math"/>
                                <w:lang w:val="el-GR"/>
                              </w:rPr>
                              <m:t>max</m:t>
                            </w:del>
                          </m:r>
                        </m:sub>
                      </m:sSub>
                    </m:sup>
                    <m:e>
                      <m:sSub>
                        <m:sSubPr>
                          <m:ctrlPr>
                            <w:del w:id="1918" w:author="Στάθης Καπ" w:date="2023-02-01T08:58:00Z">
                              <w:rPr>
                                <w:rFonts w:ascii="Cambria Math" w:hAnsi="Cambria Math"/>
                                <w:i/>
                                <w:lang w:val="el-GR"/>
                              </w:rPr>
                            </w:del>
                          </m:ctrlPr>
                        </m:sSubPr>
                        <m:e>
                          <m:r>
                            <w:del w:id="1919" w:author="Στάθης Καπ" w:date="2023-02-01T08:58:00Z">
                              <w:rPr>
                                <w:rFonts w:ascii="Cambria Math" w:hAnsi="Cambria Math"/>
                                <w:lang w:val="el-GR"/>
                              </w:rPr>
                              <m:t>u</m:t>
                            </w:del>
                          </m:r>
                        </m:e>
                        <m:sub>
                          <m:r>
                            <w:del w:id="1920" w:author="Στάθης Καπ" w:date="2023-02-01T08:58:00Z">
                              <w:rPr>
                                <w:rFonts w:ascii="Cambria Math" w:hAnsi="Cambria Math"/>
                                <w:lang w:val="el-GR"/>
                              </w:rPr>
                              <m:t>i</m:t>
                            </w:del>
                          </m:r>
                        </m:sub>
                      </m:sSub>
                      <m:sSub>
                        <m:sSubPr>
                          <m:ctrlPr>
                            <w:del w:id="1921" w:author="Στάθης Καπ" w:date="2023-02-01T08:58:00Z">
                              <w:rPr>
                                <w:rFonts w:ascii="Cambria Math" w:hAnsi="Cambria Math"/>
                                <w:i/>
                                <w:lang w:val="el-GR"/>
                              </w:rPr>
                            </w:del>
                          </m:ctrlPr>
                        </m:sSubPr>
                        <m:e>
                          <m:r>
                            <w:del w:id="1922" w:author="Στάθης Καπ" w:date="2023-02-01T08:58:00Z">
                              <w:rPr>
                                <w:rFonts w:ascii="Cambria Math" w:hAnsi="Cambria Math"/>
                                <w:lang w:val="el-GR"/>
                              </w:rPr>
                              <m:t>X</m:t>
                            </w:del>
                          </m:r>
                        </m:e>
                        <m:sub>
                          <m:r>
                            <w:del w:id="1923"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494D04" w:rsidP="00550D86">
      <w:pPr>
        <w:rPr>
          <w:del w:id="1924" w:author="Στάθης Καπ" w:date="2023-02-01T08:58:00Z"/>
          <w:rFonts w:eastAsiaTheme="minorEastAsia"/>
          <w:lang w:val="el-GR"/>
        </w:rPr>
      </w:pPr>
      <m:oMathPara>
        <m:oMath>
          <m:nary>
            <m:naryPr>
              <m:chr m:val="∑"/>
              <m:limLoc m:val="undOvr"/>
              <m:ctrlPr>
                <w:del w:id="1925" w:author="Στάθης Καπ" w:date="2023-02-01T08:58:00Z">
                  <w:rPr>
                    <w:rFonts w:ascii="Cambria Math" w:hAnsi="Cambria Math"/>
                    <w:i/>
                    <w:lang w:val="el-GR"/>
                  </w:rPr>
                </w:del>
              </m:ctrlPr>
            </m:naryPr>
            <m:sub>
              <m:r>
                <w:del w:id="1926" w:author="Στάθης Καπ" w:date="2023-02-01T08:58:00Z">
                  <w:rPr>
                    <w:rFonts w:ascii="Cambria Math" w:hAnsi="Cambria Math"/>
                    <w:lang w:val="el-GR"/>
                  </w:rPr>
                  <m:t>i&gt;1</m:t>
                </w:del>
              </m:r>
            </m:sub>
            <m:sup>
              <m:r>
                <w:del w:id="1927" w:author="Στάθης Καπ" w:date="2023-02-01T08:58:00Z">
                  <w:rPr>
                    <w:rFonts w:ascii="Cambria Math" w:hAnsi="Cambria Math"/>
                    <w:lang w:val="el-GR"/>
                  </w:rPr>
                  <m:t>n</m:t>
                </w:del>
              </m:r>
            </m:sup>
            <m:e>
              <m:nary>
                <m:naryPr>
                  <m:chr m:val="∑"/>
                  <m:limLoc m:val="undOvr"/>
                  <m:ctrlPr>
                    <w:del w:id="1928" w:author="Στάθης Καπ" w:date="2023-02-01T08:58:00Z">
                      <w:rPr>
                        <w:rFonts w:ascii="Cambria Math" w:hAnsi="Cambria Math"/>
                        <w:i/>
                        <w:lang w:val="el-GR"/>
                      </w:rPr>
                    </w:del>
                  </m:ctrlPr>
                </m:naryPr>
                <m:sub>
                  <m:r>
                    <w:del w:id="1929" w:author="Στάθης Καπ" w:date="2023-02-01T08:58:00Z">
                      <w:rPr>
                        <w:rFonts w:ascii="Cambria Math" w:hAnsi="Cambria Math"/>
                        <w:lang w:val="el-GR"/>
                      </w:rPr>
                      <m:t>t=1</m:t>
                    </w:del>
                  </m:r>
                </m:sub>
                <m:sup>
                  <m:sSub>
                    <m:sSubPr>
                      <m:ctrlPr>
                        <w:del w:id="1930" w:author="Στάθης Καπ" w:date="2023-02-01T08:58:00Z">
                          <w:rPr>
                            <w:rFonts w:ascii="Cambria Math" w:hAnsi="Cambria Math"/>
                            <w:i/>
                            <w:lang w:val="el-GR"/>
                          </w:rPr>
                        </w:del>
                      </m:ctrlPr>
                    </m:sSubPr>
                    <m:e>
                      <m:r>
                        <w:del w:id="1931" w:author="Στάθης Καπ" w:date="2023-02-01T08:58:00Z">
                          <w:rPr>
                            <w:rFonts w:ascii="Cambria Math" w:hAnsi="Cambria Math"/>
                            <w:lang w:val="el-GR"/>
                          </w:rPr>
                          <m:t>T</m:t>
                        </w:del>
                      </m:r>
                    </m:e>
                    <m:sub>
                      <m:r>
                        <w:del w:id="1932" w:author="Στάθης Καπ" w:date="2023-02-01T08:58:00Z">
                          <w:rPr>
                            <w:rFonts w:ascii="Cambria Math" w:hAnsi="Cambria Math"/>
                            <w:lang w:val="el-GR"/>
                          </w:rPr>
                          <m:t>max</m:t>
                        </w:del>
                      </m:r>
                    </m:sub>
                  </m:sSub>
                </m:sup>
                <m:e>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X</m:t>
                        </w:del>
                      </m:r>
                    </m:e>
                    <m:sub>
                      <m:r>
                        <w:del w:id="1935" w:author="Στάθης Καπ" w:date="2023-02-01T08:58:00Z">
                          <w:rPr>
                            <w:rFonts w:ascii="Cambria Math" w:hAnsi="Cambria Math"/>
                            <w:lang w:val="el-GR"/>
                          </w:rPr>
                          <m:t>i,1,t</m:t>
                        </w:del>
                      </m:r>
                    </m:sub>
                  </m:sSub>
                </m:e>
              </m:nary>
            </m:e>
          </m:nary>
          <m:r>
            <w:del w:id="1936" w:author="Στάθης Καπ" w:date="2023-02-01T08:58:00Z">
              <w:rPr>
                <w:rFonts w:ascii="Cambria Math" w:hAnsi="Cambria Math"/>
                <w:lang w:val="el-GR"/>
              </w:rPr>
              <m:t>=0</m:t>
            </w:del>
          </m:r>
        </m:oMath>
      </m:oMathPara>
    </w:p>
    <w:p w14:paraId="68A901A5" w14:textId="75D3BB71" w:rsidR="003333E5" w:rsidDel="00EA6FB8" w:rsidRDefault="00494D04" w:rsidP="00550D86">
      <w:pPr>
        <w:rPr>
          <w:del w:id="1937" w:author="Στάθης Καπ" w:date="2023-02-01T08:58:00Z"/>
          <w:lang w:val="el-GR"/>
        </w:rPr>
      </w:pPr>
      <m:oMathPara>
        <m:oMath>
          <m:nary>
            <m:naryPr>
              <m:chr m:val="∑"/>
              <m:limLoc m:val="undOvr"/>
              <m:ctrlPr>
                <w:del w:id="1938" w:author="Στάθης Καπ" w:date="2023-02-01T08:58:00Z">
                  <w:rPr>
                    <w:rFonts w:ascii="Cambria Math" w:hAnsi="Cambria Math"/>
                    <w:i/>
                    <w:lang w:val="el-GR"/>
                  </w:rPr>
                </w:del>
              </m:ctrlPr>
            </m:naryPr>
            <m:sub>
              <m:r>
                <w:del w:id="1939" w:author="Στάθης Καπ" w:date="2023-02-01T08:58:00Z">
                  <w:rPr>
                    <w:rFonts w:ascii="Cambria Math" w:hAnsi="Cambria Math"/>
                    <w:lang w:val="el-GR"/>
                  </w:rPr>
                  <m:t>j&gt;1</m:t>
                </w:del>
              </m:r>
            </m:sub>
            <m:sup>
              <m:r>
                <w:del w:id="1940" w:author="Στάθης Καπ" w:date="2023-02-01T08:58:00Z">
                  <w:rPr>
                    <w:rFonts w:ascii="Cambria Math" w:hAnsi="Cambria Math"/>
                    <w:lang w:val="el-GR"/>
                  </w:rPr>
                  <m:t>n</m:t>
                </w:del>
              </m:r>
            </m:sup>
            <m:e>
              <m:nary>
                <m:naryPr>
                  <m:chr m:val="∑"/>
                  <m:limLoc m:val="undOvr"/>
                  <m:ctrlPr>
                    <w:del w:id="1941" w:author="Στάθης Καπ" w:date="2023-02-01T08:58:00Z">
                      <w:rPr>
                        <w:rFonts w:ascii="Cambria Math" w:hAnsi="Cambria Math"/>
                        <w:i/>
                        <w:lang w:val="el-GR"/>
                      </w:rPr>
                    </w:del>
                  </m:ctrlPr>
                </m:naryPr>
                <m:sub>
                  <m:r>
                    <w:del w:id="1942" w:author="Στάθης Καπ" w:date="2023-02-01T08:58:00Z">
                      <w:rPr>
                        <w:rFonts w:ascii="Cambria Math" w:hAnsi="Cambria Math"/>
                        <w:lang w:val="el-GR"/>
                      </w:rPr>
                      <m:t>t=1</m:t>
                    </w:del>
                  </m:r>
                </m:sub>
                <m:sup>
                  <m:sSub>
                    <m:sSubPr>
                      <m:ctrlPr>
                        <w:del w:id="1943" w:author="Στάθης Καπ" w:date="2023-02-01T08:58:00Z">
                          <w:rPr>
                            <w:rFonts w:ascii="Cambria Math" w:hAnsi="Cambria Math"/>
                            <w:i/>
                            <w:lang w:val="el-GR"/>
                          </w:rPr>
                        </w:del>
                      </m:ctrlPr>
                    </m:sSubPr>
                    <m:e>
                      <m:r>
                        <w:del w:id="1944" w:author="Στάθης Καπ" w:date="2023-02-01T08:58:00Z">
                          <w:rPr>
                            <w:rFonts w:ascii="Cambria Math" w:hAnsi="Cambria Math"/>
                            <w:lang w:val="el-GR"/>
                          </w:rPr>
                          <m:t>T</m:t>
                        </w:del>
                      </m:r>
                    </m:e>
                    <m:sub>
                      <m:r>
                        <w:del w:id="1945" w:author="Στάθης Καπ" w:date="2023-02-01T08:58:00Z">
                          <w:rPr>
                            <w:rFonts w:ascii="Cambria Math" w:hAnsi="Cambria Math"/>
                            <w:lang w:val="el-GR"/>
                          </w:rPr>
                          <m:t>max</m:t>
                        </w:del>
                      </m:r>
                    </m:sub>
                  </m:sSub>
                </m:sup>
                <m:e>
                  <m:sSub>
                    <m:sSubPr>
                      <m:ctrlPr>
                        <w:del w:id="1946" w:author="Στάθης Καπ" w:date="2023-02-01T08:58:00Z">
                          <w:rPr>
                            <w:rFonts w:ascii="Cambria Math" w:hAnsi="Cambria Math"/>
                            <w:i/>
                            <w:lang w:val="el-GR"/>
                          </w:rPr>
                        </w:del>
                      </m:ctrlPr>
                    </m:sSubPr>
                    <m:e>
                      <m:r>
                        <w:del w:id="1947" w:author="Στάθης Καπ" w:date="2023-02-01T08:58:00Z">
                          <w:rPr>
                            <w:rFonts w:ascii="Cambria Math" w:hAnsi="Cambria Math"/>
                            <w:lang w:val="el-GR"/>
                          </w:rPr>
                          <m:t>X</m:t>
                        </w:del>
                      </m:r>
                    </m:e>
                    <m:sub>
                      <m:r>
                        <w:del w:id="1948" w:author="Στάθης Καπ" w:date="2023-02-01T08:58:00Z">
                          <w:rPr>
                            <w:rFonts w:ascii="Cambria Math" w:hAnsi="Cambria Math"/>
                            <w:lang w:val="el-GR"/>
                          </w:rPr>
                          <m:t>1,j,t</m:t>
                        </w:del>
                      </m:r>
                    </m:sub>
                  </m:sSub>
                </m:e>
              </m:nary>
            </m:e>
          </m:nary>
          <m:r>
            <w:del w:id="1949" w:author="Στάθης Καπ" w:date="2023-02-01T08:58:00Z">
              <w:rPr>
                <w:rFonts w:ascii="Cambria Math" w:hAnsi="Cambria Math"/>
                <w:lang w:val="el-GR"/>
              </w:rPr>
              <m:t>=1</m:t>
            </w:del>
          </m:r>
        </m:oMath>
      </m:oMathPara>
    </w:p>
    <w:p w14:paraId="55A175B6" w14:textId="1263AE4E" w:rsidR="003E05E5" w:rsidRPr="008330DD" w:rsidDel="00EA6FB8" w:rsidRDefault="00494D04" w:rsidP="00550D86">
      <w:pPr>
        <w:rPr>
          <w:del w:id="1950" w:author="Στάθης Καπ" w:date="2023-02-01T08:58:00Z"/>
          <w:rFonts w:eastAsiaTheme="minorEastAsia"/>
          <w:lang w:val="el-GR"/>
        </w:rPr>
      </w:pPr>
      <m:oMathPara>
        <m:oMath>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j=1</m:t>
                </w:del>
              </m:r>
            </m:sub>
            <m:sup>
              <m:r>
                <w:del w:id="1953" w:author="Στάθης Καπ" w:date="2023-02-01T08:58:00Z">
                  <w:rPr>
                    <w:rFonts w:ascii="Cambria Math" w:hAnsi="Cambria Math"/>
                    <w:lang w:val="el-GR"/>
                  </w:rPr>
                  <m:t>n-1</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t=1</m:t>
                    </w:del>
                  </m:r>
                </m:sub>
                <m:sup>
                  <m:sSub>
                    <m:sSubPr>
                      <m:ctrlPr>
                        <w:del w:id="1956" w:author="Στάθης Καπ" w:date="2023-02-01T08:58:00Z">
                          <w:rPr>
                            <w:rFonts w:ascii="Cambria Math" w:hAnsi="Cambria Math"/>
                            <w:i/>
                            <w:lang w:val="el-GR"/>
                          </w:rPr>
                        </w:del>
                      </m:ctrlPr>
                    </m:sSubPr>
                    <m:e>
                      <m:r>
                        <w:del w:id="1957" w:author="Στάθης Καπ" w:date="2023-02-01T08:58:00Z">
                          <w:rPr>
                            <w:rFonts w:ascii="Cambria Math" w:hAnsi="Cambria Math"/>
                            <w:lang w:val="el-GR"/>
                          </w:rPr>
                          <m:t>T</m:t>
                        </w:del>
                      </m:r>
                    </m:e>
                    <m:sub>
                      <m:r>
                        <w:del w:id="1958" w:author="Στάθης Καπ" w:date="2023-02-01T08:58:00Z">
                          <w:rPr>
                            <w:rFonts w:ascii="Cambria Math" w:hAnsi="Cambria Math"/>
                            <w:lang w:val="el-GR"/>
                          </w:rPr>
                          <m:t>max</m:t>
                        </w:del>
                      </m:r>
                    </m:sub>
                  </m:sSub>
                </m:sup>
                <m:e>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X</m:t>
                        </w:del>
                      </m:r>
                    </m:e>
                    <m:sub>
                      <m:r>
                        <w:del w:id="1961" w:author="Στάθης Καπ" w:date="2023-02-01T08:58:00Z">
                          <w:rPr>
                            <w:rFonts w:ascii="Cambria Math" w:hAnsi="Cambria Math"/>
                            <w:lang w:val="el-GR"/>
                          </w:rPr>
                          <m:t>n,j,t</m:t>
                        </w:del>
                      </m:r>
                    </m:sub>
                  </m:sSub>
                </m:e>
              </m:nary>
            </m:e>
          </m:nary>
          <m:r>
            <w:del w:id="1962" w:author="Στάθης Καπ" w:date="2023-02-01T08:58:00Z">
              <w:rPr>
                <w:rFonts w:ascii="Cambria Math" w:hAnsi="Cambria Math"/>
                <w:lang w:val="el-GR"/>
              </w:rPr>
              <m:t>=0</m:t>
            </w:del>
          </m:r>
        </m:oMath>
      </m:oMathPara>
    </w:p>
    <w:p w14:paraId="4FBC366E" w14:textId="09A316EA" w:rsidR="008330DD" w:rsidRPr="004D76B9" w:rsidDel="00EA6FB8" w:rsidRDefault="00494D04" w:rsidP="00550D86">
      <w:pPr>
        <w:rPr>
          <w:del w:id="1963" w:author="Στάθης Καπ" w:date="2023-02-01T08:58:00Z"/>
          <w:rFonts w:eastAsiaTheme="minorEastAsia"/>
          <w:lang w:val="el-GR"/>
        </w:rPr>
      </w:pPr>
      <m:oMathPara>
        <m:oMath>
          <m:nary>
            <m:naryPr>
              <m:chr m:val="∑"/>
              <m:limLoc m:val="undOvr"/>
              <m:ctrlPr>
                <w:del w:id="1964" w:author="Στάθης Καπ" w:date="2023-02-01T08:58:00Z">
                  <w:rPr>
                    <w:rFonts w:ascii="Cambria Math" w:hAnsi="Cambria Math"/>
                    <w:i/>
                    <w:lang w:val="el-GR"/>
                  </w:rPr>
                </w:del>
              </m:ctrlPr>
            </m:naryPr>
            <m:sub>
              <m:r>
                <w:del w:id="1965" w:author="Στάθης Καπ" w:date="2023-02-01T08:58:00Z">
                  <w:rPr>
                    <w:rFonts w:ascii="Cambria Math" w:hAnsi="Cambria Math"/>
                    <w:lang w:val="el-GR"/>
                  </w:rPr>
                  <m:t>i=1</m:t>
                </w:del>
              </m:r>
            </m:sub>
            <m:sup>
              <m:r>
                <w:del w:id="1966" w:author="Στάθης Καπ" w:date="2023-02-01T08:58:00Z">
                  <w:rPr>
                    <w:rFonts w:ascii="Cambria Math" w:hAnsi="Cambria Math"/>
                    <w:lang w:val="el-GR"/>
                  </w:rPr>
                  <m:t>n-1</m:t>
                </w:del>
              </m:r>
            </m:sup>
            <m:e>
              <m:nary>
                <m:naryPr>
                  <m:chr m:val="∑"/>
                  <m:limLoc m:val="undOvr"/>
                  <m:ctrlPr>
                    <w:del w:id="1967" w:author="Στάθης Καπ" w:date="2023-02-01T08:58:00Z">
                      <w:rPr>
                        <w:rFonts w:ascii="Cambria Math" w:hAnsi="Cambria Math"/>
                        <w:i/>
                        <w:lang w:val="el-GR"/>
                      </w:rPr>
                    </w:del>
                  </m:ctrlPr>
                </m:naryPr>
                <m:sub>
                  <m:r>
                    <w:del w:id="1968" w:author="Στάθης Καπ" w:date="2023-02-01T08:58:00Z">
                      <w:rPr>
                        <w:rFonts w:ascii="Cambria Math" w:hAnsi="Cambria Math"/>
                        <w:lang w:val="el-GR"/>
                      </w:rPr>
                      <m:t>t=1</m:t>
                    </w:del>
                  </m:r>
                </m:sub>
                <m:sup>
                  <m:sSub>
                    <m:sSubPr>
                      <m:ctrlPr>
                        <w:del w:id="1969" w:author="Στάθης Καπ" w:date="2023-02-01T08:58:00Z">
                          <w:rPr>
                            <w:rFonts w:ascii="Cambria Math" w:hAnsi="Cambria Math"/>
                            <w:i/>
                            <w:lang w:val="el-GR"/>
                          </w:rPr>
                        </w:del>
                      </m:ctrlPr>
                    </m:sSubPr>
                    <m:e>
                      <m:r>
                        <w:del w:id="1970" w:author="Στάθης Καπ" w:date="2023-02-01T08:58:00Z">
                          <w:rPr>
                            <w:rFonts w:ascii="Cambria Math" w:hAnsi="Cambria Math"/>
                            <w:lang w:val="el-GR"/>
                          </w:rPr>
                          <m:t>T</m:t>
                        </w:del>
                      </m:r>
                    </m:e>
                    <m:sub>
                      <m:r>
                        <w:del w:id="1971" w:author="Στάθης Καπ" w:date="2023-02-01T08:58:00Z">
                          <w:rPr>
                            <w:rFonts w:ascii="Cambria Math" w:hAnsi="Cambria Math"/>
                            <w:lang w:val="el-GR"/>
                          </w:rPr>
                          <m:t>max</m:t>
                        </w:del>
                      </m:r>
                    </m:sub>
                  </m:sSub>
                </m:sup>
                <m:e>
                  <m:sSub>
                    <m:sSubPr>
                      <m:ctrlPr>
                        <w:del w:id="1972" w:author="Στάθης Καπ" w:date="2023-02-01T08:58:00Z">
                          <w:rPr>
                            <w:rFonts w:ascii="Cambria Math" w:hAnsi="Cambria Math"/>
                            <w:i/>
                            <w:lang w:val="el-GR"/>
                          </w:rPr>
                        </w:del>
                      </m:ctrlPr>
                    </m:sSubPr>
                    <m:e>
                      <m:r>
                        <w:del w:id="1973" w:author="Στάθης Καπ" w:date="2023-02-01T08:58:00Z">
                          <w:rPr>
                            <w:rFonts w:ascii="Cambria Math" w:hAnsi="Cambria Math"/>
                            <w:lang w:val="el-GR"/>
                          </w:rPr>
                          <m:t>X</m:t>
                        </w:del>
                      </m:r>
                    </m:e>
                    <m:sub>
                      <m:r>
                        <w:del w:id="1974" w:author="Στάθης Καπ" w:date="2023-02-01T08:58:00Z">
                          <w:rPr>
                            <w:rFonts w:ascii="Cambria Math" w:hAnsi="Cambria Math"/>
                            <w:lang w:val="el-GR"/>
                          </w:rPr>
                          <m:t>i,n,t</m:t>
                        </w:del>
                      </m:r>
                    </m:sub>
                  </m:sSub>
                </m:e>
              </m:nary>
            </m:e>
          </m:nary>
          <m:r>
            <w:del w:id="1975" w:author="Στάθης Καπ" w:date="2023-02-01T08:58:00Z">
              <w:rPr>
                <w:rFonts w:ascii="Cambria Math" w:hAnsi="Cambria Math"/>
                <w:lang w:val="el-GR"/>
              </w:rPr>
              <m:t>=1</m:t>
            </w:del>
          </m:r>
        </m:oMath>
      </m:oMathPara>
    </w:p>
    <w:p w14:paraId="69329B39" w14:textId="7646B38A" w:rsidR="004D76B9" w:rsidRPr="007D5C32" w:rsidDel="00EA6FB8" w:rsidRDefault="00494D04" w:rsidP="00550D86">
      <w:pPr>
        <w:rPr>
          <w:del w:id="1976" w:author="Στάθης Καπ" w:date="2023-02-01T08:58:00Z"/>
          <w:i/>
          <w:lang w:val="el-GR"/>
        </w:rPr>
      </w:pPr>
      <m:oMathPara>
        <m:oMath>
          <m:nary>
            <m:naryPr>
              <m:chr m:val="∑"/>
              <m:limLoc m:val="undOvr"/>
              <m:ctrlPr>
                <w:del w:id="1977" w:author="Στάθης Καπ" w:date="2023-02-01T08:58:00Z">
                  <w:rPr>
                    <w:rFonts w:ascii="Cambria Math" w:hAnsi="Cambria Math"/>
                    <w:i/>
                    <w:lang w:val="el-GR"/>
                  </w:rPr>
                </w:del>
              </m:ctrlPr>
            </m:naryPr>
            <m:sub>
              <m:r>
                <w:del w:id="1978" w:author="Στάθης Καπ" w:date="2023-02-01T08:58:00Z">
                  <w:rPr>
                    <w:rFonts w:ascii="Cambria Math" w:hAnsi="Cambria Math"/>
                    <w:lang w:val="el-GR"/>
                  </w:rPr>
                  <m:t>i=1,i≠e</m:t>
                </w:del>
              </m:r>
            </m:sub>
            <m:sup>
              <m:r>
                <w:del w:id="1979" w:author="Στάθης Καπ" w:date="2023-02-01T08:58:00Z">
                  <w:rPr>
                    <w:rFonts w:ascii="Cambria Math" w:hAnsi="Cambria Math"/>
                    <w:lang w:val="el-GR"/>
                  </w:rPr>
                  <m:t>n-1</m:t>
                </w:del>
              </m:r>
            </m:sup>
            <m:e>
              <m:nary>
                <m:naryPr>
                  <m:chr m:val="∑"/>
                  <m:limLoc m:val="undOvr"/>
                  <m:ctrlPr>
                    <w:del w:id="1980" w:author="Στάθης Καπ" w:date="2023-02-01T08:58:00Z">
                      <w:rPr>
                        <w:rFonts w:ascii="Cambria Math" w:hAnsi="Cambria Math"/>
                        <w:i/>
                        <w:lang w:val="el-GR"/>
                      </w:rPr>
                    </w:del>
                  </m:ctrlPr>
                </m:naryPr>
                <m:sub>
                  <m:r>
                    <w:del w:id="1981" w:author="Στάθης Καπ" w:date="2023-02-01T08:58:00Z">
                      <m:rPr>
                        <m:sty m:val="p"/>
                      </m:rPr>
                      <w:rPr>
                        <w:rFonts w:ascii="Cambria Math" w:hAnsi="Cambria Math"/>
                      </w:rPr>
                      <m:t>t=1,</m:t>
                    </w:del>
                  </m:r>
                  <m:sSub>
                    <m:sSubPr>
                      <m:ctrlPr>
                        <w:del w:id="1982" w:author="Στάθης Καπ" w:date="2023-02-01T08:58:00Z">
                          <w:rPr>
                            <w:rFonts w:ascii="Cambria Math" w:hAnsi="Cambria Math"/>
                          </w:rPr>
                        </w:del>
                      </m:ctrlPr>
                    </m:sSubPr>
                    <m:e>
                      <m:r>
                        <w:del w:id="1983" w:author="Στάθης Καπ" w:date="2023-02-01T08:58:00Z">
                          <w:rPr>
                            <w:rFonts w:ascii="Cambria Math" w:hAnsi="Cambria Math"/>
                          </w:rPr>
                          <m:t>T</m:t>
                        </w:del>
                      </m:r>
                    </m:e>
                    <m:sub>
                      <m:r>
                        <w:del w:id="1984" w:author="Στάθης Καπ" w:date="2023-02-01T08:58:00Z">
                          <w:rPr>
                            <w:rFonts w:ascii="Cambria Math" w:hAnsi="Cambria Math"/>
                          </w:rPr>
                          <m:t>max</m:t>
                        </w:del>
                      </m:r>
                    </m:sub>
                  </m:sSub>
                </m:sub>
                <m:sup>
                  <m:r>
                    <w:del w:id="1985" w:author="Στάθης Καπ" w:date="2023-02-01T08:58:00Z">
                      <w:rPr>
                        <w:rFonts w:ascii="Cambria Math" w:hAnsi="Cambria Math"/>
                        <w:lang w:val="el-GR"/>
                      </w:rPr>
                      <m:t>n</m:t>
                    </w:del>
                  </m:r>
                </m:sup>
                <m:e>
                  <m:sSub>
                    <m:sSubPr>
                      <m:ctrlPr>
                        <w:del w:id="1986" w:author="Στάθης Καπ" w:date="2023-02-01T08:58:00Z">
                          <w:rPr>
                            <w:rFonts w:ascii="Cambria Math" w:hAnsi="Cambria Math"/>
                            <w:i/>
                            <w:lang w:val="el-GR"/>
                          </w:rPr>
                        </w:del>
                      </m:ctrlPr>
                    </m:sSubPr>
                    <m:e>
                      <m:r>
                        <w:del w:id="1987" w:author="Στάθης Καπ" w:date="2023-02-01T08:58:00Z">
                          <w:rPr>
                            <w:rFonts w:ascii="Cambria Math" w:hAnsi="Cambria Math"/>
                            <w:lang w:val="el-GR"/>
                          </w:rPr>
                          <m:t>X</m:t>
                        </w:del>
                      </m:r>
                    </m:e>
                    <m:sub>
                      <m:r>
                        <w:del w:id="1988" w:author="Στάθης Καπ" w:date="2023-02-01T08:58:00Z">
                          <w:rPr>
                            <w:rFonts w:ascii="Cambria Math" w:hAnsi="Cambria Math"/>
                            <w:lang w:val="el-GR"/>
                          </w:rPr>
                          <m:t>i,e,t</m:t>
                        </w:del>
                      </m:r>
                    </m:sub>
                  </m:sSub>
                </m:e>
              </m:nary>
            </m:e>
          </m:nary>
          <m:r>
            <w:del w:id="1989" w:author="Στάθης Καπ" w:date="2023-02-01T08:58:00Z">
              <w:rPr>
                <w:rFonts w:ascii="Cambria Math" w:hAnsi="Cambria Math"/>
                <w:lang w:val="el-GR"/>
              </w:rPr>
              <m:t>=</m:t>
            </w:del>
          </m:r>
          <m:nary>
            <m:naryPr>
              <m:chr m:val="∑"/>
              <m:limLoc m:val="undOvr"/>
              <m:ctrlPr>
                <w:del w:id="1990" w:author="Στάθης Καπ" w:date="2023-02-01T08:58:00Z">
                  <w:rPr>
                    <w:rFonts w:ascii="Cambria Math" w:hAnsi="Cambria Math"/>
                    <w:i/>
                    <w:lang w:val="el-GR"/>
                  </w:rPr>
                </w:del>
              </m:ctrlPr>
            </m:naryPr>
            <m:sub>
              <m:r>
                <w:del w:id="1991" w:author="Στάθης Καπ" w:date="2023-02-01T08:58:00Z">
                  <m:rPr>
                    <m:sty m:val="p"/>
                  </m:rPr>
                  <w:rPr>
                    <w:rFonts w:ascii="Cambria Math" w:hAnsi="Cambria Math"/>
                  </w:rPr>
                  <m:t>j=2,j≠e</m:t>
                </w:del>
              </m:r>
            </m:sub>
            <m:sup>
              <m:r>
                <w:del w:id="1992" w:author="Στάθης Καπ" w:date="2023-02-01T08:58:00Z">
                  <w:rPr>
                    <w:rFonts w:ascii="Cambria Math" w:hAnsi="Cambria Math"/>
                    <w:lang w:val="el-GR"/>
                  </w:rPr>
                  <m:t>n</m:t>
                </w:del>
              </m:r>
            </m:sup>
            <m:e>
              <m:nary>
                <m:naryPr>
                  <m:chr m:val="∑"/>
                  <m:limLoc m:val="undOvr"/>
                  <m:ctrlPr>
                    <w:del w:id="1993" w:author="Στάθης Καπ" w:date="2023-02-01T08:58:00Z">
                      <w:rPr>
                        <w:rFonts w:ascii="Cambria Math" w:hAnsi="Cambria Math"/>
                        <w:i/>
                        <w:lang w:val="el-GR"/>
                      </w:rPr>
                    </w:del>
                  </m:ctrlPr>
                </m:naryPr>
                <m:sub>
                  <m:r>
                    <w:del w:id="1994" w:author="Στάθης Καπ" w:date="2023-02-01T08:58:00Z">
                      <w:rPr>
                        <w:rFonts w:ascii="Cambria Math" w:hAnsi="Cambria Math"/>
                        <w:lang w:val="el-GR"/>
                      </w:rPr>
                      <m:t>T=1</m:t>
                    </w:del>
                  </m:r>
                </m:sub>
                <m:sup>
                  <m:sSub>
                    <m:sSubPr>
                      <m:ctrlPr>
                        <w:del w:id="1995" w:author="Στάθης Καπ" w:date="2023-02-01T08:58:00Z">
                          <w:rPr>
                            <w:rFonts w:ascii="Cambria Math" w:hAnsi="Cambria Math"/>
                            <w:i/>
                            <w:lang w:val="el-GR"/>
                          </w:rPr>
                        </w:del>
                      </m:ctrlPr>
                    </m:sSubPr>
                    <m:e>
                      <m:r>
                        <w:del w:id="1996" w:author="Στάθης Καπ" w:date="2023-02-01T08:58:00Z">
                          <w:rPr>
                            <w:rFonts w:ascii="Cambria Math" w:hAnsi="Cambria Math"/>
                            <w:lang w:val="el-GR"/>
                          </w:rPr>
                          <m:t>T</m:t>
                        </w:del>
                      </m:r>
                    </m:e>
                    <m:sub>
                      <m:r>
                        <w:del w:id="1997" w:author="Στάθης Καπ" w:date="2023-02-01T08:58:00Z">
                          <w:rPr>
                            <w:rFonts w:ascii="Cambria Math" w:hAnsi="Cambria Math"/>
                            <w:lang w:val="el-GR"/>
                          </w:rPr>
                          <m:t>max</m:t>
                        </w:del>
                      </m:r>
                    </m:sub>
                  </m:sSub>
                </m:sup>
                <m:e>
                  <m:sSub>
                    <m:sSubPr>
                      <m:ctrlPr>
                        <w:del w:id="1998" w:author="Στάθης Καπ" w:date="2023-02-01T08:58:00Z">
                          <w:rPr>
                            <w:rFonts w:ascii="Cambria Math" w:hAnsi="Cambria Math"/>
                            <w:i/>
                            <w:lang w:val="el-GR"/>
                          </w:rPr>
                        </w:del>
                      </m:ctrlPr>
                    </m:sSubPr>
                    <m:e>
                      <m:r>
                        <w:del w:id="1999" w:author="Στάθης Καπ" w:date="2023-02-01T08:58:00Z">
                          <w:rPr>
                            <w:rFonts w:ascii="Cambria Math" w:hAnsi="Cambria Math"/>
                            <w:lang w:val="el-GR"/>
                          </w:rPr>
                          <m:t>X</m:t>
                        </w:del>
                      </m:r>
                    </m:e>
                    <m:sub>
                      <m:r>
                        <w:del w:id="2000" w:author="Στάθης Καπ" w:date="2023-02-01T08:58:00Z">
                          <w:rPr>
                            <w:rFonts w:ascii="Cambria Math" w:hAnsi="Cambria Math"/>
                            <w:lang w:val="el-GR"/>
                          </w:rPr>
                          <m:t>e,j,t</m:t>
                        </w:del>
                      </m:r>
                    </m:sub>
                  </m:sSub>
                </m:e>
              </m:nary>
            </m:e>
          </m:nary>
          <m:r>
            <w:del w:id="2001"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494D04" w:rsidP="00550D86">
      <w:pPr>
        <w:rPr>
          <w:del w:id="2002" w:author="Στάθης Καπ" w:date="2023-02-01T08:58:00Z"/>
          <w:rFonts w:eastAsiaTheme="minorEastAsia"/>
          <w:i/>
          <w:lang w:val="el-GR"/>
        </w:rPr>
      </w:pPr>
      <m:oMathPara>
        <m:oMath>
          <m:nary>
            <m:naryPr>
              <m:chr m:val="∑"/>
              <m:limLoc m:val="undOvr"/>
              <m:ctrlPr>
                <w:del w:id="2003" w:author="Στάθης Καπ" w:date="2023-02-01T08:58:00Z">
                  <w:rPr>
                    <w:rFonts w:ascii="Cambria Math" w:hAnsi="Cambria Math"/>
                    <w:i/>
                    <w:lang w:val="el-GR"/>
                  </w:rPr>
                </w:del>
              </m:ctrlPr>
            </m:naryPr>
            <m:sub>
              <m:r>
                <w:del w:id="2004" w:author="Στάθης Καπ" w:date="2023-02-01T08:58:00Z">
                  <w:rPr>
                    <w:rFonts w:ascii="Cambria Math" w:hAnsi="Cambria Math"/>
                    <w:lang w:val="el-GR"/>
                  </w:rPr>
                  <m:t>j=2,j≠i</m:t>
                </w:del>
              </m:r>
            </m:sub>
            <m:sup>
              <m:r>
                <w:del w:id="2005" w:author="Στάθης Καπ" w:date="2023-02-01T08:58:00Z">
                  <w:rPr>
                    <w:rFonts w:ascii="Cambria Math" w:hAnsi="Cambria Math"/>
                    <w:lang w:val="el-GR"/>
                  </w:rPr>
                  <m:t>n</m:t>
                </w:del>
              </m:r>
            </m:sup>
            <m:e>
              <m:nary>
                <m:naryPr>
                  <m:chr m:val="∑"/>
                  <m:limLoc m:val="undOvr"/>
                  <m:ctrlPr>
                    <w:del w:id="2006" w:author="Στάθης Καπ" w:date="2023-02-01T08:58:00Z">
                      <w:rPr>
                        <w:rFonts w:ascii="Cambria Math" w:hAnsi="Cambria Math"/>
                        <w:i/>
                        <w:lang w:val="el-GR"/>
                      </w:rPr>
                    </w:del>
                  </m:ctrlPr>
                </m:naryPr>
                <m:sub>
                  <m:r>
                    <w:del w:id="2007" w:author="Στάθης Καπ" w:date="2023-02-01T08:58:00Z">
                      <w:rPr>
                        <w:rFonts w:ascii="Cambria Math" w:hAnsi="Cambria Math"/>
                        <w:lang w:val="el-GR"/>
                      </w:rPr>
                      <m:t>t=1</m:t>
                    </w:del>
                  </m:r>
                </m:sub>
                <m:sup>
                  <m:sSub>
                    <m:sSubPr>
                      <m:ctrlPr>
                        <w:del w:id="2008" w:author="Στάθης Καπ" w:date="2023-02-01T08:58:00Z">
                          <w:rPr>
                            <w:rFonts w:ascii="Cambria Math" w:hAnsi="Cambria Math"/>
                            <w:i/>
                            <w:lang w:val="el-GR"/>
                          </w:rPr>
                        </w:del>
                      </m:ctrlPr>
                    </m:sSubPr>
                    <m:e>
                      <m:r>
                        <w:del w:id="2009" w:author="Στάθης Καπ" w:date="2023-02-01T08:58:00Z">
                          <w:rPr>
                            <w:rFonts w:ascii="Cambria Math" w:hAnsi="Cambria Math"/>
                            <w:lang w:val="el-GR"/>
                          </w:rPr>
                          <m:t>T</m:t>
                        </w:del>
                      </m:r>
                    </m:e>
                    <m:sub>
                      <m:r>
                        <w:del w:id="2010" w:author="Στάθης Καπ" w:date="2023-02-01T08:58:00Z">
                          <w:rPr>
                            <w:rFonts w:ascii="Cambria Math" w:hAnsi="Cambria Math"/>
                            <w:lang w:val="el-GR"/>
                          </w:rPr>
                          <m:t>max</m:t>
                        </w:del>
                      </m:r>
                    </m:sub>
                  </m:sSub>
                </m:sup>
                <m:e>
                  <m:sSub>
                    <m:sSubPr>
                      <m:ctrlPr>
                        <w:del w:id="2011" w:author="Στάθης Καπ" w:date="2023-02-01T08:58:00Z">
                          <w:rPr>
                            <w:rFonts w:ascii="Cambria Math" w:hAnsi="Cambria Math"/>
                            <w:i/>
                            <w:lang w:val="el-GR"/>
                          </w:rPr>
                        </w:del>
                      </m:ctrlPr>
                    </m:sSubPr>
                    <m:e>
                      <m:r>
                        <w:del w:id="2012" w:author="Στάθης Καπ" w:date="2023-02-01T08:58:00Z">
                          <w:rPr>
                            <w:rFonts w:ascii="Cambria Math" w:hAnsi="Cambria Math"/>
                            <w:lang w:val="el-GR"/>
                          </w:rPr>
                          <m:t>X</m:t>
                        </w:del>
                      </m:r>
                    </m:e>
                    <m:sub>
                      <m:r>
                        <w:del w:id="2013" w:author="Στάθης Καπ" w:date="2023-02-01T08:58:00Z">
                          <w:rPr>
                            <w:rFonts w:ascii="Cambria Math" w:hAnsi="Cambria Math"/>
                            <w:lang w:val="el-GR"/>
                          </w:rPr>
                          <m:t>i,j,t</m:t>
                        </w:del>
                      </m:r>
                    </m:sub>
                  </m:sSub>
                </m:e>
              </m:nary>
            </m:e>
          </m:nary>
          <m:r>
            <w:del w:id="2014" w:author="Στάθης Καπ" w:date="2023-02-01T08:58:00Z">
              <w:rPr>
                <w:rFonts w:ascii="Cambria Math" w:hAnsi="Cambria Math"/>
                <w:lang w:val="el-GR"/>
              </w:rPr>
              <m:t>≤1 ∀ 2, 3, ⋯, (n-1)</m:t>
            </w:del>
          </m:r>
        </m:oMath>
      </m:oMathPara>
    </w:p>
    <w:p w14:paraId="7801ED54" w14:textId="46B66D91" w:rsidR="00A23AFE" w:rsidRPr="00401236" w:rsidDel="00EA6FB8" w:rsidRDefault="00494D04" w:rsidP="00550D86">
      <w:pPr>
        <w:rPr>
          <w:del w:id="2015" w:author="Στάθης Καπ" w:date="2023-02-01T08:58:00Z"/>
          <w:rFonts w:eastAsiaTheme="minorEastAsia"/>
          <w:i/>
          <w:iCs/>
          <w:lang w:val="el-GR"/>
        </w:rPr>
      </w:pPr>
      <m:oMathPara>
        <m:oMath>
          <m:nary>
            <m:naryPr>
              <m:chr m:val="∑"/>
              <m:limLoc m:val="undOvr"/>
              <m:ctrlPr>
                <w:del w:id="2016" w:author="Στάθης Καπ" w:date="2023-02-01T08:58:00Z">
                  <w:rPr>
                    <w:rFonts w:ascii="Cambria Math" w:hAnsi="Cambria Math"/>
                    <w:i/>
                    <w:iCs/>
                    <w:lang w:val="el-GR"/>
                  </w:rPr>
                </w:del>
              </m:ctrlPr>
            </m:naryPr>
            <m:sub>
              <m:r>
                <w:del w:id="2017" w:author="Στάθης Καπ" w:date="2023-02-01T08:58:00Z">
                  <w:rPr>
                    <w:rFonts w:ascii="Cambria Math" w:hAnsi="Cambria Math"/>
                    <w:lang w:val="el-GR"/>
                  </w:rPr>
                  <m:t>e≠i,j</m:t>
                </w:del>
              </m:r>
            </m:sub>
            <m:sup/>
            <m:e>
              <m:nary>
                <m:naryPr>
                  <m:chr m:val="∑"/>
                  <m:limLoc m:val="undOvr"/>
                  <m:ctrlPr>
                    <w:del w:id="2018" w:author="Στάθης Καπ" w:date="2023-02-01T08:58:00Z">
                      <w:rPr>
                        <w:rFonts w:ascii="Cambria Math" w:hAnsi="Cambria Math"/>
                        <w:i/>
                        <w:iCs/>
                        <w:lang w:val="el-GR"/>
                      </w:rPr>
                    </w:del>
                  </m:ctrlPr>
                </m:naryPr>
                <m:sub>
                  <m:r>
                    <w:del w:id="2019" w:author="Στάθης Καπ" w:date="2023-02-01T08:58:00Z">
                      <w:rPr>
                        <w:rFonts w:ascii="Cambria Math" w:hAnsi="Cambria Math"/>
                        <w:lang w:val="el-GR"/>
                      </w:rPr>
                      <m:t>u=t+</m:t>
                    </w:del>
                  </m:r>
                  <m:sSub>
                    <m:sSubPr>
                      <m:ctrlPr>
                        <w:del w:id="2020" w:author="Στάθης Καπ" w:date="2023-02-01T08:58:00Z">
                          <w:rPr>
                            <w:rFonts w:ascii="Cambria Math" w:hAnsi="Cambria Math"/>
                            <w:i/>
                            <w:iCs/>
                            <w:lang w:val="el-GR"/>
                          </w:rPr>
                        </w:del>
                      </m:ctrlPr>
                    </m:sSubPr>
                    <m:e>
                      <m:r>
                        <w:del w:id="2021" w:author="Στάθης Καπ" w:date="2023-02-01T08:58:00Z">
                          <w:rPr>
                            <w:rFonts w:ascii="Cambria Math" w:hAnsi="Cambria Math"/>
                            <w:lang w:val="el-GR"/>
                          </w:rPr>
                          <m:t>d</m:t>
                        </w:del>
                      </m:r>
                    </m:e>
                    <m:sub>
                      <m:r>
                        <w:del w:id="2022" w:author="Στάθης Καπ" w:date="2023-02-01T08:58:00Z">
                          <w:rPr>
                            <w:rFonts w:ascii="Cambria Math" w:hAnsi="Cambria Math"/>
                            <w:lang w:val="el-GR"/>
                          </w:rPr>
                          <m:t>i,j,t</m:t>
                        </w:del>
                      </m:r>
                    </m:sub>
                  </m:sSub>
                </m:sub>
                <m:sup>
                  <m:sSub>
                    <m:sSubPr>
                      <m:ctrlPr>
                        <w:del w:id="2023" w:author="Στάθης Καπ" w:date="2023-02-01T08:58:00Z">
                          <w:rPr>
                            <w:rFonts w:ascii="Cambria Math" w:hAnsi="Cambria Math"/>
                            <w:i/>
                            <w:iCs/>
                            <w:lang w:val="el-GR"/>
                          </w:rPr>
                        </w:del>
                      </m:ctrlPr>
                    </m:sSubPr>
                    <m:e>
                      <m:r>
                        <w:del w:id="2024" w:author="Στάθης Καπ" w:date="2023-02-01T08:58:00Z">
                          <w:rPr>
                            <w:rFonts w:ascii="Cambria Math" w:hAnsi="Cambria Math"/>
                            <w:lang w:val="el-GR"/>
                          </w:rPr>
                          <m:t>T</m:t>
                        </w:del>
                      </m:r>
                    </m:e>
                    <m:sub>
                      <m:r>
                        <w:del w:id="2025" w:author="Στάθης Καπ" w:date="2023-02-01T08:58:00Z">
                          <w:rPr>
                            <w:rFonts w:ascii="Cambria Math" w:hAnsi="Cambria Math"/>
                            <w:lang w:val="el-GR"/>
                          </w:rPr>
                          <m:t>max</m:t>
                        </w:del>
                      </m:r>
                    </m:sub>
                  </m:sSub>
                </m:sup>
                <m:e>
                  <m:sSub>
                    <m:sSubPr>
                      <m:ctrlPr>
                        <w:del w:id="2026" w:author="Στάθης Καπ" w:date="2023-02-01T08:58:00Z">
                          <w:rPr>
                            <w:rFonts w:ascii="Cambria Math" w:hAnsi="Cambria Math"/>
                            <w:i/>
                            <w:iCs/>
                            <w:lang w:val="el-GR"/>
                          </w:rPr>
                        </w:del>
                      </m:ctrlPr>
                    </m:sSubPr>
                    <m:e>
                      <m:r>
                        <w:del w:id="2027" w:author="Στάθης Καπ" w:date="2023-02-01T08:58:00Z">
                          <w:rPr>
                            <w:rFonts w:ascii="Cambria Math" w:hAnsi="Cambria Math"/>
                            <w:lang w:val="el-GR"/>
                          </w:rPr>
                          <m:t>X</m:t>
                        </w:del>
                      </m:r>
                    </m:e>
                    <m:sub>
                      <m:r>
                        <w:del w:id="2028" w:author="Στάθης Καπ" w:date="2023-02-01T08:58:00Z">
                          <w:rPr>
                            <w:rFonts w:ascii="Cambria Math" w:hAnsi="Cambria Math"/>
                            <w:lang w:val="el-GR"/>
                          </w:rPr>
                          <m:t>j,e,u</m:t>
                        </w:del>
                      </m:r>
                    </m:sub>
                  </m:sSub>
                </m:e>
              </m:nary>
            </m:e>
          </m:nary>
          <m:r>
            <w:del w:id="2029" w:author="Στάθης Καπ" w:date="2023-02-01T08:58:00Z">
              <w:rPr>
                <w:rFonts w:ascii="Cambria Math" w:hAnsi="Cambria Math"/>
                <w:lang w:val="el-GR"/>
              </w:rPr>
              <m:t>≤</m:t>
            </w:del>
          </m:r>
          <m:sSub>
            <m:sSubPr>
              <m:ctrlPr>
                <w:del w:id="2030" w:author="Στάθης Καπ" w:date="2023-02-01T08:58:00Z">
                  <w:rPr>
                    <w:rFonts w:ascii="Cambria Math" w:hAnsi="Cambria Math"/>
                    <w:i/>
                    <w:iCs/>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i,j,t</m:t>
                </w:del>
              </m:r>
            </m:sub>
          </m:sSub>
          <m:r>
            <w:del w:id="2033" w:author="Στάθης Καπ" w:date="2023-02-01T08:58:00Z">
              <w:rPr>
                <w:rFonts w:ascii="Cambria Math" w:hAnsi="Cambria Math"/>
                <w:lang w:val="el-GR"/>
              </w:rPr>
              <m:t xml:space="preserve"> ∀i,j=1, ⋯, n-1, i≠j, j≠1, t≤</m:t>
            </w:del>
          </m:r>
          <m:sSub>
            <m:sSubPr>
              <m:ctrlPr>
                <w:del w:id="2034" w:author="Στάθης Καπ" w:date="2023-02-01T08:58:00Z">
                  <w:rPr>
                    <w:rFonts w:ascii="Cambria Math" w:hAnsi="Cambria Math"/>
                    <w:i/>
                    <w:iCs/>
                    <w:lang w:val="el-GR"/>
                  </w:rPr>
                </w:del>
              </m:ctrlPr>
            </m:sSubPr>
            <m:e>
              <m:r>
                <w:del w:id="2035" w:author="Στάθης Καπ" w:date="2023-02-01T08:58:00Z">
                  <w:rPr>
                    <w:rFonts w:ascii="Cambria Math" w:hAnsi="Cambria Math"/>
                    <w:lang w:val="el-GR"/>
                  </w:rPr>
                  <m:t>T</m:t>
                </w:del>
              </m:r>
            </m:e>
            <m:sub>
              <m:r>
                <w:del w:id="2036" w:author="Στάθης Καπ" w:date="2023-02-01T08:58:00Z">
                  <w:rPr>
                    <w:rFonts w:ascii="Cambria Math" w:hAnsi="Cambria Math"/>
                    <w:lang w:val="el-GR"/>
                  </w:rPr>
                  <m:t>max</m:t>
                </w:del>
              </m:r>
            </m:sub>
          </m:sSub>
          <m:r>
            <w:del w:id="2037" w:author="Στάθης Καπ" w:date="2023-02-01T08:58:00Z">
              <w:rPr>
                <w:rFonts w:ascii="Cambria Math" w:hAnsi="Cambria Math"/>
                <w:lang w:val="el-GR"/>
              </w:rPr>
              <m:t>-</m:t>
            </w:del>
          </m:r>
          <m:sSub>
            <m:sSubPr>
              <m:ctrlPr>
                <w:del w:id="2038" w:author="Στάθης Καπ" w:date="2023-02-01T08:58:00Z">
                  <w:rPr>
                    <w:rFonts w:ascii="Cambria Math" w:hAnsi="Cambria Math"/>
                    <w:i/>
                    <w:iCs/>
                    <w:lang w:val="el-GR"/>
                  </w:rPr>
                </w:del>
              </m:ctrlPr>
            </m:sSubPr>
            <m:e>
              <m:r>
                <w:del w:id="2039" w:author="Στάθης Καπ" w:date="2023-02-01T08:58:00Z">
                  <w:rPr>
                    <w:rFonts w:ascii="Cambria Math" w:hAnsi="Cambria Math"/>
                    <w:lang w:val="el-GR"/>
                  </w:rPr>
                  <m:t>d</m:t>
                </w:del>
              </m:r>
            </m:e>
            <m:sub>
              <m:r>
                <w:del w:id="2040" w:author="Στάθης Καπ" w:date="2023-02-01T08:58:00Z">
                  <w:rPr>
                    <w:rFonts w:ascii="Cambria Math" w:hAnsi="Cambria Math"/>
                    <w:lang w:val="el-GR"/>
                  </w:rPr>
                  <m:t>i,j,t</m:t>
                </w:del>
              </m:r>
            </m:sub>
          </m:sSub>
        </m:oMath>
      </m:oMathPara>
    </w:p>
    <w:p w14:paraId="40F3BAAD" w14:textId="500A887B" w:rsidR="00401236" w:rsidDel="00EA6FB8" w:rsidRDefault="00494D04" w:rsidP="00550D86">
      <w:pPr>
        <w:rPr>
          <w:del w:id="2041" w:author="Στάθης Καπ" w:date="2023-02-01T08:58:00Z"/>
          <w:lang w:val="el-GR"/>
        </w:rPr>
      </w:pPr>
      <m:oMathPara>
        <m:oMath>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i,j,t</m:t>
                </w:del>
              </m:r>
            </m:sub>
          </m:sSub>
          <m:r>
            <w:del w:id="2045" w:author="Στάθης Καπ" w:date="2023-02-01T08:58:00Z">
              <w:rPr>
                <w:rFonts w:ascii="Cambria Math" w:eastAsiaTheme="minorEastAsia" w:hAnsi="Cambria Math"/>
                <w:lang w:val="el-GR"/>
              </w:rPr>
              <m:t xml:space="preserve">=0 ∀i≠j, t&gt; </m:t>
            </w:del>
          </m:r>
          <m:sSub>
            <m:sSubPr>
              <m:ctrlPr>
                <w:del w:id="2046" w:author="Στάθης Καπ" w:date="2023-02-01T08:58:00Z">
                  <w:rPr>
                    <w:rFonts w:ascii="Cambria Math" w:eastAsiaTheme="minorEastAsia" w:hAnsi="Cambria Math"/>
                    <w:i/>
                    <w:lang w:val="el-GR"/>
                  </w:rPr>
                </w:del>
              </m:ctrlPr>
            </m:sSubPr>
            <m:e>
              <m:r>
                <w:del w:id="2047" w:author="Στάθης Καπ" w:date="2023-02-01T08:58:00Z">
                  <w:rPr>
                    <w:rFonts w:ascii="Cambria Math" w:eastAsiaTheme="minorEastAsia" w:hAnsi="Cambria Math"/>
                    <w:lang w:val="el-GR"/>
                  </w:rPr>
                  <m:t>T</m:t>
                </w:del>
              </m:r>
            </m:e>
            <m:sub>
              <m:r>
                <w:del w:id="2048" w:author="Στάθης Καπ" w:date="2023-02-01T08:58:00Z">
                  <w:rPr>
                    <w:rFonts w:ascii="Cambria Math" w:eastAsiaTheme="minorEastAsia" w:hAnsi="Cambria Math"/>
                    <w:lang w:val="el-GR"/>
                  </w:rPr>
                  <m:t>max</m:t>
                </w:del>
              </m:r>
            </m:sub>
          </m:sSub>
          <m:r>
            <w:del w:id="2049" w:author="Στάθης Καπ" w:date="2023-02-01T08:58:00Z">
              <w:rPr>
                <w:rFonts w:ascii="Cambria Math" w:eastAsiaTheme="minorEastAsia" w:hAnsi="Cambria Math"/>
                <w:lang w:val="el-GR"/>
              </w:rPr>
              <m:t>-</m:t>
            </w:del>
          </m:r>
          <m:sSub>
            <m:sSubPr>
              <m:ctrlPr>
                <w:del w:id="2050" w:author="Στάθης Καπ" w:date="2023-02-01T08:58:00Z">
                  <w:rPr>
                    <w:rFonts w:ascii="Cambria Math" w:eastAsiaTheme="minorEastAsia" w:hAnsi="Cambria Math"/>
                    <w:i/>
                    <w:lang w:val="el-GR"/>
                  </w:rPr>
                </w:del>
              </m:ctrlPr>
            </m:sSubPr>
            <m:e>
              <m:r>
                <w:del w:id="2051" w:author="Στάθης Καπ" w:date="2023-02-01T08:58:00Z">
                  <w:rPr>
                    <w:rFonts w:ascii="Cambria Math" w:eastAsiaTheme="minorEastAsia" w:hAnsi="Cambria Math"/>
                    <w:lang w:val="el-GR"/>
                  </w:rPr>
                  <m:t>d</m:t>
                </w:del>
              </m:r>
            </m:e>
            <m:sub>
              <m:r>
                <w:del w:id="2052"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w:t>
      </w:r>
      <w:r w:rsidR="000E3402" w:rsidRPr="002713B6">
        <w:rPr>
          <w:lang w:val="el-GR"/>
        </w:rPr>
        <w:lastRenderedPageBreak/>
        <w:t xml:space="preserve">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53" w:author="Στάθης Καπ" w:date="2023-03-01T05:04:00Z"/>
      <w:sdt>
        <w:sdtPr>
          <w:rPr>
            <w:lang w:val="el-GR"/>
          </w:rPr>
          <w:id w:val="-2097782113"/>
          <w:citation/>
        </w:sdtPr>
        <w:sdtEndPr/>
        <w:sdtContent>
          <w:customXmlInsRangeEnd w:id="2053"/>
          <w:ins w:id="205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55" w:author="Στάθης Καπ" w:date="2023-03-01T05:04:00Z">
            <w:r w:rsidR="003553FF">
              <w:rPr>
                <w:lang w:val="el-GR"/>
              </w:rPr>
              <w:fldChar w:fldCharType="end"/>
            </w:r>
          </w:ins>
          <w:customXmlInsRangeStart w:id="2056" w:author="Στάθης Καπ" w:date="2023-03-01T05:04:00Z"/>
        </w:sdtContent>
      </w:sdt>
      <w:customXmlInsRangeEnd w:id="2056"/>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57" w:author="Στάθης Καπ" w:date="2023-02-26T00:53:00Z">
          <w:pPr>
            <w:pStyle w:val="Heading3"/>
            <w:numPr>
              <w:numId w:val="4"/>
            </w:numPr>
            <w:ind w:left="1080"/>
          </w:pPr>
        </w:pPrChange>
      </w:pPr>
      <w:bookmarkStart w:id="2058" w:name="_Toc129197837"/>
      <w:r>
        <w:rPr>
          <w:lang w:val="el-GR"/>
        </w:rPr>
        <w:t xml:space="preserve">Το πρόβλημα Ομαδικού Προσανατολισμού </w:t>
      </w:r>
      <w:r w:rsidRPr="00D52943">
        <w:rPr>
          <w:lang w:val="el-GR"/>
        </w:rPr>
        <w:t>(</w:t>
      </w:r>
      <w:r>
        <w:t>TOP</w:t>
      </w:r>
      <w:r w:rsidRPr="00D52943">
        <w:rPr>
          <w:lang w:val="el-GR"/>
        </w:rPr>
        <w:t>)</w:t>
      </w:r>
      <w:bookmarkEnd w:id="2058"/>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59"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60" w:author="Στάθης Καπ" w:date="2023-03-01T05:07:00Z"/>
      <w:sdt>
        <w:sdtPr>
          <w:rPr>
            <w:lang w:val="el-GR"/>
          </w:rPr>
          <w:id w:val="1234668033"/>
          <w:citation/>
        </w:sdtPr>
        <w:sdtEndPr/>
        <w:sdtContent>
          <w:customXmlInsRangeEnd w:id="2060"/>
          <w:ins w:id="2061"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62" w:author="Στάθης Καπ" w:date="2023-03-01T05:07:00Z">
            <w:r w:rsidR="0045051E">
              <w:rPr>
                <w:lang w:val="el-GR"/>
              </w:rPr>
              <w:fldChar w:fldCharType="end"/>
            </w:r>
          </w:ins>
          <w:customXmlInsRangeStart w:id="2063" w:author="Στάθης Καπ" w:date="2023-03-01T05:07:00Z"/>
        </w:sdtContent>
      </w:sdt>
      <w:customXmlInsRangeEnd w:id="2063"/>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494D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494D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494D04"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lastRenderedPageBreak/>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64" w:author="Στάθης Καπ" w:date="2023-02-01T09:01:00Z"/>
        </w:trPr>
        <w:tc>
          <w:tcPr>
            <w:tcW w:w="350" w:type="pct"/>
          </w:tcPr>
          <w:p w14:paraId="574E6DF2" w14:textId="77777777" w:rsidR="002D79E5" w:rsidRDefault="002D79E5">
            <w:pPr>
              <w:spacing w:after="160"/>
              <w:rPr>
                <w:ins w:id="2065" w:author="Στάθης Καπ" w:date="2023-02-01T09:01:00Z"/>
                <w:lang w:val="el-GR"/>
              </w:rPr>
              <w:pPrChange w:id="2066" w:author="Στάθης Καπ" w:date="2023-02-01T08:46:00Z">
                <w:pPr/>
              </w:pPrChange>
            </w:pPr>
          </w:p>
        </w:tc>
        <w:tc>
          <w:tcPr>
            <w:tcW w:w="4300" w:type="pct"/>
          </w:tcPr>
          <w:p w14:paraId="76DCC895" w14:textId="5EE80C8F" w:rsidR="002D79E5" w:rsidRPr="005846FF" w:rsidRDefault="002D79E5">
            <w:pPr>
              <w:spacing w:after="160"/>
              <w:rPr>
                <w:ins w:id="2067" w:author="Στάθης Καπ" w:date="2023-02-01T09:01:00Z"/>
                <w:lang w:val="el-GR"/>
              </w:rPr>
              <w:pPrChange w:id="2068" w:author="Στάθης Καπ" w:date="2023-02-01T08:46:00Z">
                <w:pPr/>
              </w:pPrChange>
            </w:pPr>
            <m:oMathPara>
              <m:oMath>
                <m:r>
                  <w:ins w:id="2069" w:author="Στάθης Καπ" w:date="2023-02-01T09:01:00Z">
                    <w:rPr>
                      <w:rFonts w:ascii="Cambria Math" w:hAnsi="Cambria Math"/>
                    </w:rPr>
                    <m:t xml:space="preserve">maximize </m:t>
                  </w:ins>
                </m:r>
                <m:nary>
                  <m:naryPr>
                    <m:chr m:val="∑"/>
                    <m:limLoc m:val="undOvr"/>
                    <m:ctrlPr>
                      <w:ins w:id="2070" w:author="Στάθης Καπ" w:date="2023-02-01T09:01:00Z">
                        <w:rPr>
                          <w:rFonts w:ascii="Cambria Math" w:hAnsi="Cambria Math"/>
                          <w:i/>
                        </w:rPr>
                      </w:ins>
                    </m:ctrlPr>
                  </m:naryPr>
                  <m:sub>
                    <m:r>
                      <w:ins w:id="2071" w:author="Στάθης Καπ" w:date="2023-02-01T09:01:00Z">
                        <w:rPr>
                          <w:rFonts w:ascii="Cambria Math" w:hAnsi="Cambria Math"/>
                        </w:rPr>
                        <m:t>m=1</m:t>
                      </w:ins>
                    </m:r>
                  </m:sub>
                  <m:sup>
                    <m:r>
                      <w:ins w:id="2072" w:author="Στάθης Καπ" w:date="2023-02-01T09:01:00Z">
                        <w:rPr>
                          <w:rFonts w:ascii="Cambria Math" w:hAnsi="Cambria Math"/>
                        </w:rPr>
                        <m:t>k</m:t>
                      </w:ins>
                    </m:r>
                  </m:sup>
                  <m:e>
                    <m:nary>
                      <m:naryPr>
                        <m:chr m:val="∑"/>
                        <m:limLoc m:val="undOvr"/>
                        <m:ctrlPr>
                          <w:ins w:id="2073" w:author="Στάθης Καπ" w:date="2023-02-01T09:01:00Z">
                            <w:rPr>
                              <w:rFonts w:ascii="Cambria Math" w:hAnsi="Cambria Math"/>
                              <w:i/>
                            </w:rPr>
                          </w:ins>
                        </m:ctrlPr>
                      </m:naryPr>
                      <m:sub>
                        <m:r>
                          <w:ins w:id="2074" w:author="Στάθης Καπ" w:date="2023-02-01T09:01:00Z">
                            <w:rPr>
                              <w:rFonts w:ascii="Cambria Math" w:hAnsi="Cambria Math"/>
                            </w:rPr>
                            <m:t>i=2</m:t>
                          </w:ins>
                        </m:r>
                      </m:sub>
                      <m:sup>
                        <m:r>
                          <w:ins w:id="2075" w:author="Στάθης Καπ" w:date="2023-02-01T09:01:00Z">
                            <w:rPr>
                              <w:rFonts w:ascii="Cambria Math" w:hAnsi="Cambria Math"/>
                            </w:rPr>
                            <m:t>N-1</m:t>
                          </w:ins>
                        </m:r>
                      </m:sup>
                      <m:e>
                        <m:sSub>
                          <m:sSubPr>
                            <m:ctrlPr>
                              <w:ins w:id="2076" w:author="Στάθης Καπ" w:date="2023-02-01T09:01:00Z">
                                <w:rPr>
                                  <w:rFonts w:ascii="Cambria Math" w:hAnsi="Cambria Math"/>
                                  <w:i/>
                                </w:rPr>
                              </w:ins>
                            </m:ctrlPr>
                          </m:sSubPr>
                          <m:e>
                            <m:r>
                              <w:ins w:id="2077" w:author="Στάθης Καπ" w:date="2023-02-01T09:01:00Z">
                                <w:rPr>
                                  <w:rFonts w:ascii="Cambria Math" w:hAnsi="Cambria Math"/>
                                </w:rPr>
                                <m:t>p</m:t>
                              </w:ins>
                            </m:r>
                          </m:e>
                          <m:sub>
                            <m:r>
                              <w:ins w:id="2078" w:author="Στάθης Καπ" w:date="2023-02-01T09:01:00Z">
                                <w:rPr>
                                  <w:rFonts w:ascii="Cambria Math" w:hAnsi="Cambria Math"/>
                                </w:rPr>
                                <m:t>i</m:t>
                              </w:ins>
                            </m:r>
                          </m:sub>
                        </m:sSub>
                        <m:sSub>
                          <m:sSubPr>
                            <m:ctrlPr>
                              <w:ins w:id="2079" w:author="Στάθης Καπ" w:date="2023-02-01T09:01:00Z">
                                <w:rPr>
                                  <w:rFonts w:ascii="Cambria Math" w:hAnsi="Cambria Math"/>
                                  <w:i/>
                                </w:rPr>
                              </w:ins>
                            </m:ctrlPr>
                          </m:sSubPr>
                          <m:e>
                            <m:r>
                              <w:ins w:id="2080" w:author="Στάθης Καπ" w:date="2023-02-01T09:01:00Z">
                                <w:rPr>
                                  <w:rFonts w:ascii="Cambria Math" w:hAnsi="Cambria Math"/>
                                </w:rPr>
                                <m:t>y</m:t>
                              </w:ins>
                            </m:r>
                          </m:e>
                          <m:sub>
                            <m:r>
                              <w:ins w:id="2081" w:author="Στάθης Καπ" w:date="2023-02-01T09:01:00Z">
                                <w:rPr>
                                  <w:rFonts w:ascii="Cambria Math" w:hAnsi="Cambria Math"/>
                                </w:rPr>
                                <m:t>im</m:t>
                              </w:ins>
                            </m:r>
                          </m:sub>
                        </m:sSub>
                      </m:e>
                    </m:nary>
                  </m:e>
                </m:nary>
              </m:oMath>
            </m:oMathPara>
          </w:p>
        </w:tc>
        <w:tc>
          <w:tcPr>
            <w:tcW w:w="350" w:type="pct"/>
            <w:vAlign w:val="center"/>
          </w:tcPr>
          <w:p w14:paraId="0F07FD02" w14:textId="0E184AFB" w:rsidR="002D79E5" w:rsidRPr="00603993" w:rsidRDefault="002D79E5" w:rsidP="00237FE3">
            <w:pPr>
              <w:pStyle w:val="Caption"/>
              <w:spacing w:after="160"/>
              <w:rPr>
                <w:ins w:id="2082" w:author="Στάθης Καπ" w:date="2023-02-01T09:01:00Z"/>
                <w:rPrChange w:id="2083" w:author="Στάθης Καπ" w:date="2023-02-01T08:49:00Z">
                  <w:rPr>
                    <w:ins w:id="2084" w:author="Στάθης Καπ" w:date="2023-02-01T09:01:00Z"/>
                    <w:lang w:val="el-GR"/>
                  </w:rPr>
                </w:rPrChange>
              </w:rPr>
            </w:pPr>
            <w:ins w:id="208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8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24</w:t>
            </w:r>
            <w:ins w:id="2087" w:author="Στάθης Καπ" w:date="2023-02-01T09:01:00Z">
              <w:r>
                <w:rPr>
                  <w:lang w:val="el-GR"/>
                </w:rPr>
                <w:fldChar w:fldCharType="end"/>
              </w:r>
              <w:r>
                <w:t>)</w:t>
              </w:r>
            </w:ins>
          </w:p>
        </w:tc>
      </w:tr>
      <w:tr w:rsidR="00CB1312" w14:paraId="5474F71B" w14:textId="77777777" w:rsidTr="00237FE3">
        <w:trPr>
          <w:ins w:id="2088" w:author="Στάθης Καπ" w:date="2023-02-01T09:01:00Z"/>
        </w:trPr>
        <w:tc>
          <w:tcPr>
            <w:tcW w:w="350" w:type="pct"/>
          </w:tcPr>
          <w:p w14:paraId="7B95117A" w14:textId="77777777" w:rsidR="00CB1312" w:rsidRDefault="00CB1312">
            <w:pPr>
              <w:spacing w:after="160"/>
              <w:rPr>
                <w:ins w:id="2089" w:author="Στάθης Καπ" w:date="2023-02-01T09:01:00Z"/>
                <w:lang w:val="el-GR"/>
              </w:rPr>
              <w:pPrChange w:id="2090" w:author="Στάθης Καπ" w:date="2023-02-01T08:46:00Z">
                <w:pPr/>
              </w:pPrChange>
            </w:pPr>
          </w:p>
        </w:tc>
        <w:tc>
          <w:tcPr>
            <w:tcW w:w="4300" w:type="pct"/>
          </w:tcPr>
          <w:p w14:paraId="20CC6916" w14:textId="0A257C30" w:rsidR="00CB1312" w:rsidRPr="005846FF" w:rsidRDefault="00494D04">
            <w:pPr>
              <w:spacing w:after="160"/>
              <w:rPr>
                <w:ins w:id="2091" w:author="Στάθης Καπ" w:date="2023-02-01T09:01:00Z"/>
                <w:lang w:val="el-GR"/>
              </w:rPr>
              <w:pPrChange w:id="2092" w:author="Στάθης Καπ" w:date="2023-02-01T08:46:00Z">
                <w:pPr/>
              </w:pPrChange>
            </w:pPr>
            <m:oMathPara>
              <m:oMath>
                <m:nary>
                  <m:naryPr>
                    <m:chr m:val="∑"/>
                    <m:limLoc m:val="undOvr"/>
                    <m:ctrlPr>
                      <w:ins w:id="2093" w:author="Στάθης Καπ" w:date="2023-02-01T09:01:00Z">
                        <w:rPr>
                          <w:rFonts w:ascii="Cambria Math" w:hAnsi="Cambria Math"/>
                          <w:i/>
                        </w:rPr>
                      </w:ins>
                    </m:ctrlPr>
                  </m:naryPr>
                  <m:sub>
                    <m:r>
                      <w:ins w:id="2094" w:author="Στάθης Καπ" w:date="2023-02-01T09:01:00Z">
                        <w:rPr>
                          <w:rFonts w:ascii="Cambria Math" w:hAnsi="Cambria Math"/>
                        </w:rPr>
                        <m:t>m=1</m:t>
                      </w:ins>
                    </m:r>
                  </m:sub>
                  <m:sup>
                    <m:r>
                      <w:ins w:id="2095" w:author="Στάθης Καπ" w:date="2023-02-01T09:01:00Z">
                        <w:rPr>
                          <w:rFonts w:ascii="Cambria Math" w:hAnsi="Cambria Math"/>
                        </w:rPr>
                        <m:t>k</m:t>
                      </w:ins>
                    </m:r>
                  </m:sup>
                  <m:e>
                    <m:nary>
                      <m:naryPr>
                        <m:chr m:val="∑"/>
                        <m:limLoc m:val="undOvr"/>
                        <m:ctrlPr>
                          <w:ins w:id="2096" w:author="Στάθης Καπ" w:date="2023-02-01T09:01:00Z">
                            <w:rPr>
                              <w:rFonts w:ascii="Cambria Math" w:hAnsi="Cambria Math"/>
                              <w:i/>
                            </w:rPr>
                          </w:ins>
                        </m:ctrlPr>
                      </m:naryPr>
                      <m:sub>
                        <m:r>
                          <w:ins w:id="2097" w:author="Στάθης Καπ" w:date="2023-02-01T09:01:00Z">
                            <w:rPr>
                              <w:rFonts w:ascii="Cambria Math" w:hAnsi="Cambria Math"/>
                            </w:rPr>
                            <m:t>j=2</m:t>
                          </w:ins>
                        </m:r>
                      </m:sub>
                      <m:sup>
                        <m:r>
                          <w:ins w:id="2098" w:author="Στάθης Καπ" w:date="2023-02-01T09:01:00Z">
                            <w:rPr>
                              <w:rFonts w:ascii="Cambria Math" w:hAnsi="Cambria Math"/>
                            </w:rPr>
                            <m:t>N</m:t>
                          </w:ins>
                        </m:r>
                      </m:sup>
                      <m:e>
                        <m:sSub>
                          <m:sSubPr>
                            <m:ctrlPr>
                              <w:ins w:id="2099" w:author="Στάθης Καπ" w:date="2023-02-01T09:01:00Z">
                                <w:rPr>
                                  <w:rFonts w:ascii="Cambria Math" w:hAnsi="Cambria Math"/>
                                  <w:i/>
                                </w:rPr>
                              </w:ins>
                            </m:ctrlPr>
                          </m:sSubPr>
                          <m:e>
                            <m:r>
                              <w:ins w:id="2100" w:author="Στάθης Καπ" w:date="2023-02-01T09:01:00Z">
                                <w:rPr>
                                  <w:rFonts w:ascii="Cambria Math" w:hAnsi="Cambria Math"/>
                                </w:rPr>
                                <m:t>x</m:t>
                              </w:ins>
                            </m:r>
                          </m:e>
                          <m:sub>
                            <m:r>
                              <w:ins w:id="2101" w:author="Στάθης Καπ" w:date="2023-02-01T09:01:00Z">
                                <w:rPr>
                                  <w:rFonts w:ascii="Cambria Math" w:hAnsi="Cambria Math"/>
                                </w:rPr>
                                <m:t>1jm</m:t>
                              </w:ins>
                            </m:r>
                          </m:sub>
                        </m:sSub>
                      </m:e>
                    </m:nary>
                  </m:e>
                </m:nary>
                <m:r>
                  <w:ins w:id="2102" w:author="Στάθης Καπ" w:date="2023-02-01T09:01:00Z">
                    <w:rPr>
                      <w:rFonts w:ascii="Cambria Math" w:hAnsi="Cambria Math"/>
                    </w:rPr>
                    <m:t>=</m:t>
                  </w:ins>
                </m:r>
                <m:nary>
                  <m:naryPr>
                    <m:chr m:val="∑"/>
                    <m:limLoc m:val="undOvr"/>
                    <m:ctrlPr>
                      <w:ins w:id="2103" w:author="Στάθης Καπ" w:date="2023-02-01T09:01:00Z">
                        <w:rPr>
                          <w:rFonts w:ascii="Cambria Math" w:hAnsi="Cambria Math"/>
                          <w:i/>
                        </w:rPr>
                      </w:ins>
                    </m:ctrlPr>
                  </m:naryPr>
                  <m:sub>
                    <m:r>
                      <w:ins w:id="2104" w:author="Στάθης Καπ" w:date="2023-02-01T09:01:00Z">
                        <w:rPr>
                          <w:rFonts w:ascii="Cambria Math" w:hAnsi="Cambria Math"/>
                        </w:rPr>
                        <m:t>m=1</m:t>
                      </w:ins>
                    </m:r>
                  </m:sub>
                  <m:sup>
                    <m:r>
                      <w:ins w:id="2105" w:author="Στάθης Καπ" w:date="2023-02-01T09:01:00Z">
                        <w:rPr>
                          <w:rFonts w:ascii="Cambria Math" w:hAnsi="Cambria Math"/>
                        </w:rPr>
                        <m:t>k</m:t>
                      </w:ins>
                    </m:r>
                  </m:sup>
                  <m:e>
                    <m:nary>
                      <m:naryPr>
                        <m:chr m:val="∑"/>
                        <m:limLoc m:val="undOvr"/>
                        <m:ctrlPr>
                          <w:ins w:id="2106" w:author="Στάθης Καπ" w:date="2023-02-01T09:01:00Z">
                            <w:rPr>
                              <w:rFonts w:ascii="Cambria Math" w:hAnsi="Cambria Math"/>
                              <w:i/>
                            </w:rPr>
                          </w:ins>
                        </m:ctrlPr>
                      </m:naryPr>
                      <m:sub>
                        <m:r>
                          <w:ins w:id="2107" w:author="Στάθης Καπ" w:date="2023-02-01T09:01:00Z">
                            <w:rPr>
                              <w:rFonts w:ascii="Cambria Math" w:hAnsi="Cambria Math"/>
                            </w:rPr>
                            <m:t>i=1</m:t>
                          </w:ins>
                        </m:r>
                      </m:sub>
                      <m:sup>
                        <m:r>
                          <w:ins w:id="2108" w:author="Στάθης Καπ" w:date="2023-02-01T09:01:00Z">
                            <w:rPr>
                              <w:rFonts w:ascii="Cambria Math" w:hAnsi="Cambria Math"/>
                            </w:rPr>
                            <m:t>N-1</m:t>
                          </w:ins>
                        </m:r>
                      </m:sup>
                      <m:e>
                        <m:sSub>
                          <m:sSubPr>
                            <m:ctrlPr>
                              <w:ins w:id="2109" w:author="Στάθης Καπ" w:date="2023-02-01T09:01:00Z">
                                <w:rPr>
                                  <w:rFonts w:ascii="Cambria Math" w:hAnsi="Cambria Math"/>
                                  <w:i/>
                                </w:rPr>
                              </w:ins>
                            </m:ctrlPr>
                          </m:sSubPr>
                          <m:e>
                            <m:r>
                              <w:ins w:id="2110" w:author="Στάθης Καπ" w:date="2023-02-01T09:01:00Z">
                                <w:rPr>
                                  <w:rFonts w:ascii="Cambria Math" w:hAnsi="Cambria Math"/>
                                </w:rPr>
                                <m:t>x</m:t>
                              </w:ins>
                            </m:r>
                          </m:e>
                          <m:sub>
                            <m:r>
                              <w:ins w:id="2111" w:author="Στάθης Καπ" w:date="2023-02-01T09:01:00Z">
                                <w:rPr>
                                  <w:rFonts w:ascii="Cambria Math" w:hAnsi="Cambria Math"/>
                                </w:rPr>
                                <m:t>iNm</m:t>
                              </w:ins>
                            </m:r>
                          </m:sub>
                        </m:sSub>
                      </m:e>
                    </m:nary>
                  </m:e>
                </m:nary>
                <m:r>
                  <w:ins w:id="2112" w:author="Στάθης Καπ" w:date="2023-02-01T09:01:00Z">
                    <w:rPr>
                      <w:rFonts w:ascii="Cambria Math" w:hAnsi="Cambria Math"/>
                    </w:rPr>
                    <m:t>=k</m:t>
                  </w:ins>
                </m:r>
              </m:oMath>
            </m:oMathPara>
          </w:p>
        </w:tc>
        <w:tc>
          <w:tcPr>
            <w:tcW w:w="350" w:type="pct"/>
            <w:vAlign w:val="center"/>
          </w:tcPr>
          <w:p w14:paraId="5CE83CE5" w14:textId="7C674E12" w:rsidR="00CB1312" w:rsidRPr="00603993" w:rsidRDefault="00CB1312" w:rsidP="00237FE3">
            <w:pPr>
              <w:pStyle w:val="Caption"/>
              <w:spacing w:after="160"/>
              <w:rPr>
                <w:ins w:id="2113" w:author="Στάθης Καπ" w:date="2023-02-01T09:01:00Z"/>
                <w:rPrChange w:id="2114" w:author="Στάθης Καπ" w:date="2023-02-01T08:49:00Z">
                  <w:rPr>
                    <w:ins w:id="2115" w:author="Στάθης Καπ" w:date="2023-02-01T09:01:00Z"/>
                    <w:lang w:val="el-GR"/>
                  </w:rPr>
                </w:rPrChange>
              </w:rPr>
            </w:pPr>
            <w:ins w:id="211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1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25</w:t>
            </w:r>
            <w:ins w:id="2118" w:author="Στάθης Καπ" w:date="2023-02-01T09:01:00Z">
              <w:r>
                <w:rPr>
                  <w:lang w:val="el-GR"/>
                </w:rPr>
                <w:fldChar w:fldCharType="end"/>
              </w:r>
              <w:r>
                <w:t>)</w:t>
              </w:r>
            </w:ins>
          </w:p>
        </w:tc>
      </w:tr>
      <w:tr w:rsidR="008157A1" w14:paraId="7805DB87" w14:textId="77777777" w:rsidTr="00237FE3">
        <w:trPr>
          <w:ins w:id="2119" w:author="Στάθης Καπ" w:date="2023-02-01T09:01:00Z"/>
        </w:trPr>
        <w:tc>
          <w:tcPr>
            <w:tcW w:w="350" w:type="pct"/>
          </w:tcPr>
          <w:p w14:paraId="1D3DC243" w14:textId="77777777" w:rsidR="008157A1" w:rsidRDefault="008157A1">
            <w:pPr>
              <w:spacing w:after="160"/>
              <w:rPr>
                <w:ins w:id="2120" w:author="Στάθης Καπ" w:date="2023-02-01T09:01:00Z"/>
                <w:lang w:val="el-GR"/>
              </w:rPr>
              <w:pPrChange w:id="2121" w:author="Στάθης Καπ" w:date="2023-02-01T08:46:00Z">
                <w:pPr/>
              </w:pPrChange>
            </w:pPr>
          </w:p>
        </w:tc>
        <w:tc>
          <w:tcPr>
            <w:tcW w:w="4300" w:type="pct"/>
          </w:tcPr>
          <w:p w14:paraId="65523351" w14:textId="7614555F" w:rsidR="008157A1" w:rsidRPr="005846FF" w:rsidRDefault="00494D04">
            <w:pPr>
              <w:spacing w:after="160"/>
              <w:rPr>
                <w:ins w:id="2122" w:author="Στάθης Καπ" w:date="2023-02-01T09:01:00Z"/>
                <w:lang w:val="el-GR"/>
              </w:rPr>
              <w:pPrChange w:id="2123" w:author="Στάθης Καπ" w:date="2023-02-01T08:46:00Z">
                <w:pPr/>
              </w:pPrChange>
            </w:pPr>
            <m:oMathPara>
              <m:oMath>
                <m:nary>
                  <m:naryPr>
                    <m:chr m:val="∑"/>
                    <m:limLoc m:val="undOvr"/>
                    <m:ctrlPr>
                      <w:ins w:id="2124" w:author="Στάθης Καπ" w:date="2023-02-01T09:01:00Z">
                        <w:rPr>
                          <w:rFonts w:ascii="Cambria Math" w:hAnsi="Cambria Math"/>
                          <w:i/>
                        </w:rPr>
                      </w:ins>
                    </m:ctrlPr>
                  </m:naryPr>
                  <m:sub>
                    <m:r>
                      <w:ins w:id="2125" w:author="Στάθης Καπ" w:date="2023-02-01T09:01:00Z">
                        <w:rPr>
                          <w:rFonts w:ascii="Cambria Math" w:hAnsi="Cambria Math"/>
                        </w:rPr>
                        <m:t>m=1</m:t>
                      </w:ins>
                    </m:r>
                  </m:sub>
                  <m:sup>
                    <m:r>
                      <w:ins w:id="2126" w:author="Στάθης Καπ" w:date="2023-02-01T09:01:00Z">
                        <w:rPr>
                          <w:rFonts w:ascii="Cambria Math" w:hAnsi="Cambria Math"/>
                        </w:rPr>
                        <m:t>k</m:t>
                      </w:ins>
                    </m:r>
                  </m:sup>
                  <m:e>
                    <m:sSub>
                      <m:sSubPr>
                        <m:ctrlPr>
                          <w:ins w:id="2127" w:author="Στάθης Καπ" w:date="2023-02-01T09:01:00Z">
                            <w:rPr>
                              <w:rFonts w:ascii="Cambria Math" w:hAnsi="Cambria Math"/>
                              <w:i/>
                            </w:rPr>
                          </w:ins>
                        </m:ctrlPr>
                      </m:sSubPr>
                      <m:e>
                        <m:r>
                          <w:ins w:id="2128" w:author="Στάθης Καπ" w:date="2023-02-01T09:01:00Z">
                            <w:rPr>
                              <w:rFonts w:ascii="Cambria Math" w:hAnsi="Cambria Math"/>
                            </w:rPr>
                            <m:t>y</m:t>
                          </w:ins>
                        </m:r>
                      </m:e>
                      <m:sub>
                        <m:r>
                          <w:ins w:id="2129" w:author="Στάθης Καπ" w:date="2023-02-01T09:01:00Z">
                            <w:rPr>
                              <w:rFonts w:ascii="Cambria Math" w:hAnsi="Cambria Math"/>
                            </w:rPr>
                            <m:t>rm</m:t>
                          </w:ins>
                        </m:r>
                      </m:sub>
                    </m:sSub>
                  </m:e>
                </m:nary>
                <m:r>
                  <w:ins w:id="2130" w:author="Στάθης Καπ" w:date="2023-02-01T09:01:00Z">
                    <w:rPr>
                      <w:rFonts w:ascii="Cambria Math" w:hAnsi="Cambria Math"/>
                    </w:rPr>
                    <m:t>≤1 ∀r=2, ⋯, N-1</m:t>
                  </w:ins>
                </m:r>
              </m:oMath>
            </m:oMathPara>
          </w:p>
        </w:tc>
        <w:tc>
          <w:tcPr>
            <w:tcW w:w="350" w:type="pct"/>
            <w:vAlign w:val="center"/>
          </w:tcPr>
          <w:p w14:paraId="1D87A65C" w14:textId="12C1E177" w:rsidR="008157A1" w:rsidRPr="00603993" w:rsidRDefault="008157A1"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26</w:t>
            </w:r>
            <w:ins w:id="2136" w:author="Στάθης Καπ" w:date="2023-02-01T09:01:00Z">
              <w:r>
                <w:rPr>
                  <w:lang w:val="el-GR"/>
                </w:rPr>
                <w:fldChar w:fldCharType="end"/>
              </w:r>
              <w:r>
                <w:t>)</w:t>
              </w:r>
            </w:ins>
          </w:p>
        </w:tc>
      </w:tr>
      <w:tr w:rsidR="00F7187A" w14:paraId="21F8A166" w14:textId="77777777" w:rsidTr="00237FE3">
        <w:trPr>
          <w:ins w:id="2137" w:author="Στάθης Καπ" w:date="2023-02-01T09:01:00Z"/>
        </w:trPr>
        <w:tc>
          <w:tcPr>
            <w:tcW w:w="350" w:type="pct"/>
          </w:tcPr>
          <w:p w14:paraId="6DA30E5C" w14:textId="77777777" w:rsidR="00F7187A" w:rsidRDefault="00F7187A">
            <w:pPr>
              <w:spacing w:after="160"/>
              <w:rPr>
                <w:ins w:id="2138" w:author="Στάθης Καπ" w:date="2023-02-01T09:01:00Z"/>
                <w:lang w:val="el-GR"/>
              </w:rPr>
              <w:pPrChange w:id="2139" w:author="Στάθης Καπ" w:date="2023-02-01T08:46:00Z">
                <w:pPr/>
              </w:pPrChange>
            </w:pPr>
          </w:p>
        </w:tc>
        <w:tc>
          <w:tcPr>
            <w:tcW w:w="4300" w:type="pct"/>
          </w:tcPr>
          <w:p w14:paraId="236AD762" w14:textId="6BBF1807" w:rsidR="00F7187A" w:rsidRPr="005846FF" w:rsidRDefault="00494D04">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i=1</m:t>
                      </w:ins>
                    </m:r>
                  </m:sub>
                  <m:sup>
                    <m:r>
                      <w:ins w:id="2144" w:author="Στάθης Καπ" w:date="2023-02-01T09:01:00Z">
                        <w:rPr>
                          <w:rFonts w:ascii="Cambria Math" w:hAnsi="Cambria Math"/>
                        </w:rPr>
                        <m:t>N-1</m:t>
                      </w:ins>
                    </m:r>
                  </m:sup>
                  <m:e>
                    <m:sSub>
                      <m:sSubPr>
                        <m:ctrlPr>
                          <w:ins w:id="2145" w:author="Στάθης Καπ" w:date="2023-02-01T09:01:00Z">
                            <w:rPr>
                              <w:rFonts w:ascii="Cambria Math" w:hAnsi="Cambria Math"/>
                              <w:i/>
                            </w:rPr>
                          </w:ins>
                        </m:ctrlPr>
                      </m:sSubPr>
                      <m:e>
                        <m:r>
                          <w:ins w:id="2146" w:author="Στάθης Καπ" w:date="2023-02-01T09:01:00Z">
                            <w:rPr>
                              <w:rFonts w:ascii="Cambria Math" w:hAnsi="Cambria Math"/>
                            </w:rPr>
                            <m:t>x</m:t>
                          </w:ins>
                        </m:r>
                      </m:e>
                      <m:sub>
                        <m:r>
                          <w:ins w:id="2147" w:author="Στάθης Καπ" w:date="2023-02-01T09:01:00Z">
                            <w:rPr>
                              <w:rFonts w:ascii="Cambria Math" w:hAnsi="Cambria Math"/>
                            </w:rPr>
                            <m:t>irm</m:t>
                          </w:ins>
                        </m:r>
                      </m:sub>
                    </m:sSub>
                  </m:e>
                </m:nary>
                <m:r>
                  <w:ins w:id="2148" w:author="Στάθης Καπ" w:date="2023-02-01T09:01:00Z">
                    <w:rPr>
                      <w:rFonts w:ascii="Cambria Math" w:hAnsi="Cambria Math"/>
                    </w:rPr>
                    <m:t>=</m:t>
                  </w:ins>
                </m:r>
                <m:nary>
                  <m:naryPr>
                    <m:chr m:val="∑"/>
                    <m:limLoc m:val="undOvr"/>
                    <m:ctrlPr>
                      <w:ins w:id="2149" w:author="Στάθης Καπ" w:date="2023-02-01T09:01:00Z">
                        <w:rPr>
                          <w:rFonts w:ascii="Cambria Math" w:hAnsi="Cambria Math"/>
                          <w:i/>
                        </w:rPr>
                      </w:ins>
                    </m:ctrlPr>
                  </m:naryPr>
                  <m:sub>
                    <m:r>
                      <w:ins w:id="2150" w:author="Στάθης Καπ" w:date="2023-02-01T09:01:00Z">
                        <w:rPr>
                          <w:rFonts w:ascii="Cambria Math" w:hAnsi="Cambria Math"/>
                        </w:rPr>
                        <m:t>j=2</m:t>
                      </w:ins>
                    </m:r>
                  </m:sub>
                  <m:sup>
                    <m:r>
                      <w:ins w:id="2151" w:author="Στάθης Καπ" w:date="2023-02-01T09:01:00Z">
                        <w:rPr>
                          <w:rFonts w:ascii="Cambria Math" w:hAnsi="Cambria Math"/>
                        </w:rPr>
                        <m:t>N</m:t>
                      </w:ins>
                    </m:r>
                  </m:sup>
                  <m:e>
                    <m:sSub>
                      <m:sSubPr>
                        <m:ctrlPr>
                          <w:ins w:id="2152" w:author="Στάθης Καπ" w:date="2023-02-01T09:01:00Z">
                            <w:rPr>
                              <w:rFonts w:ascii="Cambria Math" w:hAnsi="Cambria Math"/>
                              <w:i/>
                            </w:rPr>
                          </w:ins>
                        </m:ctrlPr>
                      </m:sSubPr>
                      <m:e>
                        <m:r>
                          <w:ins w:id="2153" w:author="Στάθης Καπ" w:date="2023-02-01T09:01:00Z">
                            <w:rPr>
                              <w:rFonts w:ascii="Cambria Math" w:hAnsi="Cambria Math"/>
                            </w:rPr>
                            <m:t>x</m:t>
                          </w:ins>
                        </m:r>
                      </m:e>
                      <m:sub>
                        <m:r>
                          <w:ins w:id="2154" w:author="Στάθης Καπ" w:date="2023-02-01T09:01:00Z">
                            <w:rPr>
                              <w:rFonts w:ascii="Cambria Math" w:hAnsi="Cambria Math"/>
                            </w:rPr>
                            <m:t>rjm</m:t>
                          </w:ins>
                        </m:r>
                      </m:sub>
                    </m:sSub>
                  </m:e>
                </m:nary>
                <m:r>
                  <w:ins w:id="2155" w:author="Στάθης Καπ" w:date="2023-02-01T09:01:00Z">
                    <w:rPr>
                      <w:rFonts w:ascii="Cambria Math" w:hAnsi="Cambria Math"/>
                    </w:rPr>
                    <m:t>=</m:t>
                  </w:ins>
                </m:r>
                <m:sSub>
                  <m:sSubPr>
                    <m:ctrlPr>
                      <w:ins w:id="2156" w:author="Στάθης Καπ" w:date="2023-02-01T09:01:00Z">
                        <w:rPr>
                          <w:rFonts w:ascii="Cambria Math" w:hAnsi="Cambria Math"/>
                          <w:i/>
                        </w:rPr>
                      </w:ins>
                    </m:ctrlPr>
                  </m:sSubPr>
                  <m:e>
                    <m:r>
                      <w:ins w:id="2157" w:author="Στάθης Καπ" w:date="2023-02-01T09:01:00Z">
                        <w:rPr>
                          <w:rFonts w:ascii="Cambria Math" w:hAnsi="Cambria Math"/>
                        </w:rPr>
                        <m:t>y</m:t>
                      </w:ins>
                    </m:r>
                  </m:e>
                  <m:sub>
                    <m:r>
                      <w:ins w:id="2158" w:author="Στάθης Καπ" w:date="2023-02-01T09:01:00Z">
                        <w:rPr>
                          <w:rFonts w:ascii="Cambria Math" w:hAnsi="Cambria Math"/>
                        </w:rPr>
                        <m:t>rm</m:t>
                      </w:ins>
                    </m:r>
                  </m:sub>
                </m:sSub>
                <m:r>
                  <w:ins w:id="2159" w:author="Στάθης Καπ" w:date="2023-02-01T09:01:00Z">
                    <w:rPr>
                      <w:rFonts w:ascii="Cambria Math" w:hAnsi="Cambria Math"/>
                    </w:rPr>
                    <m:t xml:space="preserve"> ∀r=2, ⋯, N  m=1, ⋯, k</m:t>
                  </w:ins>
                </m:r>
              </m:oMath>
            </m:oMathPara>
          </w:p>
        </w:tc>
        <w:tc>
          <w:tcPr>
            <w:tcW w:w="350" w:type="pct"/>
            <w:vAlign w:val="center"/>
          </w:tcPr>
          <w:p w14:paraId="54D59D19" w14:textId="32138ED5" w:rsidR="00F7187A" w:rsidRPr="00603993" w:rsidRDefault="00F7187A" w:rsidP="00237FE3">
            <w:pPr>
              <w:pStyle w:val="Caption"/>
              <w:spacing w:after="160"/>
              <w:rPr>
                <w:ins w:id="2160" w:author="Στάθης Καπ" w:date="2023-02-01T09:01:00Z"/>
                <w:rPrChange w:id="2161" w:author="Στάθης Καπ" w:date="2023-02-01T08:49:00Z">
                  <w:rPr>
                    <w:ins w:id="2162" w:author="Στάθης Καπ" w:date="2023-02-01T09:01:00Z"/>
                    <w:lang w:val="el-GR"/>
                  </w:rPr>
                </w:rPrChange>
              </w:rPr>
            </w:pPr>
            <w:ins w:id="216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6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27</w:t>
            </w:r>
            <w:ins w:id="2165" w:author="Στάθης Καπ" w:date="2023-02-01T09:01:00Z">
              <w:r>
                <w:rPr>
                  <w:lang w:val="el-GR"/>
                </w:rPr>
                <w:fldChar w:fldCharType="end"/>
              </w:r>
              <w:r>
                <w:t>)</w:t>
              </w:r>
            </w:ins>
          </w:p>
        </w:tc>
      </w:tr>
      <w:tr w:rsidR="0014488F" w14:paraId="7E8011F8" w14:textId="77777777" w:rsidTr="00237FE3">
        <w:trPr>
          <w:ins w:id="2166" w:author="Στάθης Καπ" w:date="2023-02-01T09:02:00Z"/>
        </w:trPr>
        <w:tc>
          <w:tcPr>
            <w:tcW w:w="350" w:type="pct"/>
          </w:tcPr>
          <w:p w14:paraId="50F68AA4" w14:textId="77777777" w:rsidR="0014488F" w:rsidRDefault="0014488F">
            <w:pPr>
              <w:spacing w:after="160"/>
              <w:rPr>
                <w:ins w:id="2167" w:author="Στάθης Καπ" w:date="2023-02-01T09:02:00Z"/>
                <w:lang w:val="el-GR"/>
              </w:rPr>
              <w:pPrChange w:id="2168" w:author="Στάθης Καπ" w:date="2023-02-01T08:46:00Z">
                <w:pPr/>
              </w:pPrChange>
            </w:pPr>
          </w:p>
        </w:tc>
        <w:tc>
          <w:tcPr>
            <w:tcW w:w="4300" w:type="pct"/>
          </w:tcPr>
          <w:p w14:paraId="1D318514" w14:textId="2D5E9F52" w:rsidR="0014488F" w:rsidRPr="005846FF" w:rsidRDefault="00494D04">
            <w:pPr>
              <w:spacing w:after="160"/>
              <w:rPr>
                <w:ins w:id="2169" w:author="Στάθης Καπ" w:date="2023-02-01T09:02:00Z"/>
                <w:lang w:val="el-GR"/>
              </w:rPr>
              <w:pPrChange w:id="2170" w:author="Στάθης Καπ" w:date="2023-02-01T08:46:00Z">
                <w:pPr/>
              </w:pPrChange>
            </w:pPr>
            <m:oMathPara>
              <m:oMath>
                <m:nary>
                  <m:naryPr>
                    <m:chr m:val="∑"/>
                    <m:limLoc m:val="undOvr"/>
                    <m:ctrlPr>
                      <w:ins w:id="2171" w:author="Στάθης Καπ" w:date="2023-02-01T09:02:00Z">
                        <w:rPr>
                          <w:rFonts w:ascii="Cambria Math" w:hAnsi="Cambria Math"/>
                          <w:i/>
                        </w:rPr>
                      </w:ins>
                    </m:ctrlPr>
                  </m:naryPr>
                  <m:sub>
                    <m:r>
                      <w:ins w:id="2172" w:author="Στάθης Καπ" w:date="2023-02-01T09:02:00Z">
                        <w:rPr>
                          <w:rFonts w:ascii="Cambria Math" w:hAnsi="Cambria Math"/>
                        </w:rPr>
                        <m:t>i=1</m:t>
                      </w:ins>
                    </m:r>
                  </m:sub>
                  <m:sup>
                    <m:r>
                      <w:ins w:id="2173" w:author="Στάθης Καπ" w:date="2023-02-01T09:02:00Z">
                        <w:rPr>
                          <w:rFonts w:ascii="Cambria Math" w:hAnsi="Cambria Math"/>
                        </w:rPr>
                        <m:t>N-1</m:t>
                      </w:ins>
                    </m:r>
                  </m:sup>
                  <m:e>
                    <m:nary>
                      <m:naryPr>
                        <m:chr m:val="∑"/>
                        <m:limLoc m:val="undOvr"/>
                        <m:ctrlPr>
                          <w:ins w:id="2174" w:author="Στάθης Καπ" w:date="2023-02-01T09:02:00Z">
                            <w:rPr>
                              <w:rFonts w:ascii="Cambria Math" w:hAnsi="Cambria Math"/>
                              <w:i/>
                            </w:rPr>
                          </w:ins>
                        </m:ctrlPr>
                      </m:naryPr>
                      <m:sub>
                        <m:r>
                          <w:ins w:id="2175" w:author="Στάθης Καπ" w:date="2023-02-01T09:02:00Z">
                            <w:rPr>
                              <w:rFonts w:ascii="Cambria Math" w:hAnsi="Cambria Math"/>
                            </w:rPr>
                            <m:t>j=2</m:t>
                          </w:ins>
                        </m:r>
                      </m:sub>
                      <m:sup>
                        <m:r>
                          <w:ins w:id="2176" w:author="Στάθης Καπ" w:date="2023-02-01T09:02:00Z">
                            <w:rPr>
                              <w:rFonts w:ascii="Cambria Math" w:hAnsi="Cambria Math"/>
                            </w:rPr>
                            <m:t>N</m:t>
                          </w:ins>
                        </m:r>
                      </m:sup>
                      <m:e>
                        <m:sSub>
                          <m:sSubPr>
                            <m:ctrlPr>
                              <w:ins w:id="2177" w:author="Στάθης Καπ" w:date="2023-02-01T09:02:00Z">
                                <w:rPr>
                                  <w:rFonts w:ascii="Cambria Math" w:hAnsi="Cambria Math"/>
                                  <w:i/>
                                </w:rPr>
                              </w:ins>
                            </m:ctrlPr>
                          </m:sSubPr>
                          <m:e>
                            <m:r>
                              <w:ins w:id="2178" w:author="Στάθης Καπ" w:date="2023-02-01T09:02:00Z">
                                <w:rPr>
                                  <w:rFonts w:ascii="Cambria Math" w:hAnsi="Cambria Math"/>
                                </w:rPr>
                                <m:t>c</m:t>
                              </w:ins>
                            </m:r>
                          </m:e>
                          <m:sub>
                            <m:r>
                              <w:ins w:id="2179" w:author="Στάθης Καπ" w:date="2023-02-01T09:02:00Z">
                                <w:rPr>
                                  <w:rFonts w:ascii="Cambria Math" w:hAnsi="Cambria Math"/>
                                </w:rPr>
                                <m:t>ij</m:t>
                              </w:ins>
                            </m:r>
                          </m:sub>
                        </m:sSub>
                        <m:sSub>
                          <m:sSubPr>
                            <m:ctrlPr>
                              <w:ins w:id="2180" w:author="Στάθης Καπ" w:date="2023-02-01T09:02:00Z">
                                <w:rPr>
                                  <w:rFonts w:ascii="Cambria Math" w:hAnsi="Cambria Math"/>
                                  <w:i/>
                                </w:rPr>
                              </w:ins>
                            </m:ctrlPr>
                          </m:sSubPr>
                          <m:e>
                            <m:r>
                              <w:ins w:id="2181" w:author="Στάθης Καπ" w:date="2023-02-01T09:02:00Z">
                                <w:rPr>
                                  <w:rFonts w:ascii="Cambria Math" w:hAnsi="Cambria Math"/>
                                </w:rPr>
                                <m:t>x</m:t>
                              </w:ins>
                            </m:r>
                          </m:e>
                          <m:sub>
                            <m:r>
                              <w:ins w:id="2182" w:author="Στάθης Καπ" w:date="2023-02-01T09:02:00Z">
                                <w:rPr>
                                  <w:rFonts w:ascii="Cambria Math" w:hAnsi="Cambria Math"/>
                                </w:rPr>
                                <m:t>ijm</m:t>
                              </w:ins>
                            </m:r>
                          </m:sub>
                        </m:sSub>
                      </m:e>
                    </m:nary>
                  </m:e>
                </m:nary>
                <m:r>
                  <w:ins w:id="2183" w:author="Στάθης Καπ" w:date="2023-02-01T09:02:00Z">
                    <w:rPr>
                      <w:rFonts w:ascii="Cambria Math" w:hAnsi="Cambria Math"/>
                    </w:rPr>
                    <m:t>≤B  ∀m=1, ⋯, k</m:t>
                  </w:ins>
                </m:r>
              </m:oMath>
            </m:oMathPara>
          </w:p>
        </w:tc>
        <w:tc>
          <w:tcPr>
            <w:tcW w:w="350" w:type="pct"/>
            <w:vAlign w:val="center"/>
          </w:tcPr>
          <w:p w14:paraId="0FCB1F65" w14:textId="56F0AB53" w:rsidR="0014488F" w:rsidRPr="00603993" w:rsidRDefault="0014488F" w:rsidP="00237FE3">
            <w:pPr>
              <w:pStyle w:val="Caption"/>
              <w:spacing w:after="160"/>
              <w:rPr>
                <w:ins w:id="2184" w:author="Στάθης Καπ" w:date="2023-02-01T09:02:00Z"/>
                <w:rPrChange w:id="2185" w:author="Στάθης Καπ" w:date="2023-02-01T08:49:00Z">
                  <w:rPr>
                    <w:ins w:id="2186" w:author="Στάθης Καπ" w:date="2023-02-01T09:02:00Z"/>
                    <w:lang w:val="el-GR"/>
                  </w:rPr>
                </w:rPrChange>
              </w:rPr>
            </w:pPr>
            <w:ins w:id="218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8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28</w:t>
            </w:r>
            <w:ins w:id="2189" w:author="Στάθης Καπ" w:date="2023-02-01T09:02:00Z">
              <w:r>
                <w:rPr>
                  <w:lang w:val="el-GR"/>
                </w:rPr>
                <w:fldChar w:fldCharType="end"/>
              </w:r>
              <w:r>
                <w:t>)</w:t>
              </w:r>
            </w:ins>
          </w:p>
        </w:tc>
      </w:tr>
      <w:tr w:rsidR="0052346E" w14:paraId="5109E733" w14:textId="77777777" w:rsidTr="00237FE3">
        <w:trPr>
          <w:ins w:id="2190" w:author="Στάθης Καπ" w:date="2023-02-01T09:02:00Z"/>
        </w:trPr>
        <w:tc>
          <w:tcPr>
            <w:tcW w:w="350" w:type="pct"/>
          </w:tcPr>
          <w:p w14:paraId="2E388C9E" w14:textId="77777777" w:rsidR="0052346E" w:rsidRDefault="0052346E">
            <w:pPr>
              <w:spacing w:after="160"/>
              <w:rPr>
                <w:ins w:id="2191" w:author="Στάθης Καπ" w:date="2023-02-01T09:02:00Z"/>
                <w:lang w:val="el-GR"/>
              </w:rPr>
              <w:pPrChange w:id="2192" w:author="Στάθης Καπ" w:date="2023-02-01T08:46:00Z">
                <w:pPr/>
              </w:pPrChange>
            </w:pPr>
          </w:p>
        </w:tc>
        <w:tc>
          <w:tcPr>
            <w:tcW w:w="4300" w:type="pct"/>
          </w:tcPr>
          <w:p w14:paraId="4A775959" w14:textId="6AB2C93B" w:rsidR="0052346E" w:rsidRPr="005846FF" w:rsidRDefault="0052346E">
            <w:pPr>
              <w:spacing w:after="160"/>
              <w:rPr>
                <w:ins w:id="2193" w:author="Στάθης Καπ" w:date="2023-02-01T09:02:00Z"/>
                <w:lang w:val="el-GR"/>
              </w:rPr>
              <w:pPrChange w:id="2194" w:author="Στάθης Καπ" w:date="2023-02-01T08:46:00Z">
                <w:pPr/>
              </w:pPrChange>
            </w:pPr>
            <m:oMathPara>
              <m:oMath>
                <m:r>
                  <w:ins w:id="2195" w:author="Στάθης Καπ" w:date="2023-02-01T09:02:00Z">
                    <w:rPr>
                      <w:rFonts w:ascii="Cambria Math" w:hAnsi="Cambria Math"/>
                    </w:rPr>
                    <m:t>2≤</m:t>
                  </w:ins>
                </m:r>
                <m:sSub>
                  <m:sSubPr>
                    <m:ctrlPr>
                      <w:ins w:id="2196" w:author="Στάθης Καπ" w:date="2023-02-01T09:02:00Z">
                        <w:rPr>
                          <w:rFonts w:ascii="Cambria Math" w:hAnsi="Cambria Math"/>
                          <w:i/>
                        </w:rPr>
                      </w:ins>
                    </m:ctrlPr>
                  </m:sSubPr>
                  <m:e>
                    <m:r>
                      <w:ins w:id="2197" w:author="Στάθης Καπ" w:date="2023-02-01T09:02:00Z">
                        <w:rPr>
                          <w:rFonts w:ascii="Cambria Math" w:hAnsi="Cambria Math"/>
                        </w:rPr>
                        <m:t>u</m:t>
                      </w:ins>
                    </m:r>
                  </m:e>
                  <m:sub>
                    <m:r>
                      <w:ins w:id="2198" w:author="Στάθης Καπ" w:date="2023-02-01T09:02:00Z">
                        <w:rPr>
                          <w:rFonts w:ascii="Cambria Math" w:hAnsi="Cambria Math"/>
                        </w:rPr>
                        <m:t>im</m:t>
                      </w:ins>
                    </m:r>
                  </m:sub>
                </m:sSub>
                <m:r>
                  <w:ins w:id="2199" w:author="Στάθης Καπ" w:date="2023-02-01T09:02:00Z">
                    <w:rPr>
                      <w:rFonts w:ascii="Cambria Math" w:hAnsi="Cambria Math"/>
                    </w:rPr>
                    <m:t>≤N  ∀i=1, ⋯,N m=1,⋯, k</m:t>
                  </w:ins>
                </m:r>
              </m:oMath>
            </m:oMathPara>
          </w:p>
        </w:tc>
        <w:tc>
          <w:tcPr>
            <w:tcW w:w="350" w:type="pct"/>
            <w:vAlign w:val="center"/>
          </w:tcPr>
          <w:p w14:paraId="5FAB7DE7" w14:textId="1E200CEE" w:rsidR="0052346E" w:rsidRPr="00603993" w:rsidRDefault="0052346E" w:rsidP="00237FE3">
            <w:pPr>
              <w:pStyle w:val="Caption"/>
              <w:spacing w:after="160"/>
              <w:rPr>
                <w:ins w:id="2200" w:author="Στάθης Καπ" w:date="2023-02-01T09:02:00Z"/>
                <w:rPrChange w:id="2201" w:author="Στάθης Καπ" w:date="2023-02-01T08:49:00Z">
                  <w:rPr>
                    <w:ins w:id="2202" w:author="Στάθης Καπ" w:date="2023-02-01T09:02:00Z"/>
                    <w:lang w:val="el-GR"/>
                  </w:rPr>
                </w:rPrChange>
              </w:rPr>
            </w:pPr>
            <w:ins w:id="220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0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29</w:t>
            </w:r>
            <w:ins w:id="2205" w:author="Στάθης Καπ" w:date="2023-02-01T09:02:00Z">
              <w:r>
                <w:rPr>
                  <w:lang w:val="el-GR"/>
                </w:rPr>
                <w:fldChar w:fldCharType="end"/>
              </w:r>
              <w:r>
                <w:t>)</w:t>
              </w:r>
            </w:ins>
          </w:p>
        </w:tc>
      </w:tr>
      <w:tr w:rsidR="00455B40" w14:paraId="43FE5EB1" w14:textId="77777777" w:rsidTr="00237FE3">
        <w:trPr>
          <w:ins w:id="2206" w:author="Στάθης Καπ" w:date="2023-02-01T09:02:00Z"/>
        </w:trPr>
        <w:tc>
          <w:tcPr>
            <w:tcW w:w="350" w:type="pct"/>
          </w:tcPr>
          <w:p w14:paraId="6817EAC5" w14:textId="77777777" w:rsidR="00455B40" w:rsidRDefault="00455B40">
            <w:pPr>
              <w:spacing w:after="160"/>
              <w:rPr>
                <w:ins w:id="2207" w:author="Στάθης Καπ" w:date="2023-02-01T09:02:00Z"/>
                <w:lang w:val="el-GR"/>
              </w:rPr>
              <w:pPrChange w:id="2208" w:author="Στάθης Καπ" w:date="2023-02-01T08:46:00Z">
                <w:pPr/>
              </w:pPrChange>
            </w:pPr>
          </w:p>
        </w:tc>
        <w:tc>
          <w:tcPr>
            <w:tcW w:w="4300" w:type="pct"/>
          </w:tcPr>
          <w:p w14:paraId="78966E5D" w14:textId="3BEF2843" w:rsidR="00455B40" w:rsidRPr="005846FF" w:rsidRDefault="00494D04">
            <w:pPr>
              <w:spacing w:after="160"/>
              <w:rPr>
                <w:ins w:id="2209" w:author="Στάθης Καπ" w:date="2023-02-01T09:02:00Z"/>
                <w:lang w:val="el-GR"/>
              </w:rPr>
              <w:pPrChange w:id="2210" w:author="Στάθης Καπ" w:date="2023-02-01T08:46:00Z">
                <w:pPr/>
              </w:pPrChange>
            </w:pPr>
            <m:oMathPara>
              <m:oMath>
                <m:sSub>
                  <m:sSubPr>
                    <m:ctrlPr>
                      <w:ins w:id="2211" w:author="Στάθης Καπ" w:date="2023-02-01T09:02:00Z">
                        <w:rPr>
                          <w:rFonts w:ascii="Cambria Math" w:hAnsi="Cambria Math"/>
                          <w:i/>
                        </w:rPr>
                      </w:ins>
                    </m:ctrlPr>
                  </m:sSubPr>
                  <m:e>
                    <m:r>
                      <w:ins w:id="2212" w:author="Στάθης Καπ" w:date="2023-02-01T09:02:00Z">
                        <w:rPr>
                          <w:rFonts w:ascii="Cambria Math" w:hAnsi="Cambria Math"/>
                        </w:rPr>
                        <m:t>u</m:t>
                      </w:ins>
                    </m:r>
                  </m:e>
                  <m:sub>
                    <m:r>
                      <w:ins w:id="2213" w:author="Στάθης Καπ" w:date="2023-02-01T09:02:00Z">
                        <w:rPr>
                          <w:rFonts w:ascii="Cambria Math" w:hAnsi="Cambria Math"/>
                        </w:rPr>
                        <m:t>im</m:t>
                      </w:ins>
                    </m:r>
                  </m:sub>
                </m:sSub>
                <m:r>
                  <w:ins w:id="2214" w:author="Στάθης Καπ" w:date="2023-02-01T09:02:00Z">
                    <w:rPr>
                      <w:rFonts w:ascii="Cambria Math" w:hAnsi="Cambria Math"/>
                    </w:rPr>
                    <m:t>-</m:t>
                  </w:ins>
                </m:r>
                <m:sSub>
                  <m:sSubPr>
                    <m:ctrlPr>
                      <w:ins w:id="2215" w:author="Στάθης Καπ" w:date="2023-02-01T09:02:00Z">
                        <w:rPr>
                          <w:rFonts w:ascii="Cambria Math" w:hAnsi="Cambria Math"/>
                          <w:i/>
                        </w:rPr>
                      </w:ins>
                    </m:ctrlPr>
                  </m:sSubPr>
                  <m:e>
                    <m:r>
                      <w:ins w:id="2216" w:author="Στάθης Καπ" w:date="2023-02-01T09:02:00Z">
                        <w:rPr>
                          <w:rFonts w:ascii="Cambria Math" w:hAnsi="Cambria Math"/>
                        </w:rPr>
                        <m:t>u</m:t>
                      </w:ins>
                    </m:r>
                  </m:e>
                  <m:sub>
                    <m:r>
                      <w:ins w:id="2217" w:author="Στάθης Καπ" w:date="2023-02-01T09:02:00Z">
                        <w:rPr>
                          <w:rFonts w:ascii="Cambria Math" w:hAnsi="Cambria Math"/>
                        </w:rPr>
                        <m:t>jm</m:t>
                      </w:ins>
                    </m:r>
                  </m:sub>
                </m:sSub>
                <m:r>
                  <w:ins w:id="2218" w:author="Στάθης Καπ" w:date="2023-02-01T09:02:00Z">
                    <w:rPr>
                      <w:rFonts w:ascii="Cambria Math" w:hAnsi="Cambria Math"/>
                    </w:rPr>
                    <m:t>+1≤</m:t>
                  </w:ins>
                </m:r>
                <m:d>
                  <m:dPr>
                    <m:ctrlPr>
                      <w:ins w:id="2219" w:author="Στάθης Καπ" w:date="2023-02-01T09:02:00Z">
                        <w:rPr>
                          <w:rFonts w:ascii="Cambria Math" w:hAnsi="Cambria Math"/>
                          <w:i/>
                        </w:rPr>
                      </w:ins>
                    </m:ctrlPr>
                  </m:dPr>
                  <m:e>
                    <m:r>
                      <w:ins w:id="2220" w:author="Στάθης Καπ" w:date="2023-02-01T09:02:00Z">
                        <w:rPr>
                          <w:rFonts w:ascii="Cambria Math" w:hAnsi="Cambria Math"/>
                        </w:rPr>
                        <m:t>N-1</m:t>
                      </w:ins>
                    </m:r>
                  </m:e>
                </m:d>
                <m:d>
                  <m:dPr>
                    <m:ctrlPr>
                      <w:ins w:id="2221" w:author="Στάθης Καπ" w:date="2023-02-01T09:02:00Z">
                        <w:rPr>
                          <w:rFonts w:ascii="Cambria Math" w:hAnsi="Cambria Math"/>
                          <w:i/>
                        </w:rPr>
                      </w:ins>
                    </m:ctrlPr>
                  </m:dPr>
                  <m:e>
                    <m:r>
                      <w:ins w:id="2222" w:author="Στάθης Καπ" w:date="2023-02-01T09:02:00Z">
                        <w:rPr>
                          <w:rFonts w:ascii="Cambria Math" w:hAnsi="Cambria Math"/>
                        </w:rPr>
                        <m:t>1-</m:t>
                      </w:ins>
                    </m:r>
                    <m:sSub>
                      <m:sSubPr>
                        <m:ctrlPr>
                          <w:ins w:id="2223" w:author="Στάθης Καπ" w:date="2023-02-01T09:02:00Z">
                            <w:rPr>
                              <w:rFonts w:ascii="Cambria Math" w:hAnsi="Cambria Math"/>
                              <w:i/>
                            </w:rPr>
                          </w:ins>
                        </m:ctrlPr>
                      </m:sSubPr>
                      <m:e>
                        <m:r>
                          <w:ins w:id="2224" w:author="Στάθης Καπ" w:date="2023-02-01T09:02:00Z">
                            <w:rPr>
                              <w:rFonts w:ascii="Cambria Math" w:hAnsi="Cambria Math"/>
                            </w:rPr>
                            <m:t>x</m:t>
                          </w:ins>
                        </m:r>
                      </m:e>
                      <m:sub>
                        <m:r>
                          <w:ins w:id="2225" w:author="Στάθης Καπ" w:date="2023-02-01T09:02:00Z">
                            <w:rPr>
                              <w:rFonts w:ascii="Cambria Math" w:hAnsi="Cambria Math"/>
                            </w:rPr>
                            <m:t>ijm</m:t>
                          </w:ins>
                        </m:r>
                      </m:sub>
                    </m:sSub>
                  </m:e>
                </m:d>
                <m:r>
                  <w:ins w:id="2226" w:author="Στάθης Καπ" w:date="2023-02-01T09:02:00Z">
                    <w:rPr>
                      <w:rFonts w:ascii="Cambria Math" w:hAnsi="Cambria Math"/>
                    </w:rPr>
                    <m:t xml:space="preserve"> ∀i,j=2, ⋯, N m=1, ⋯, k</m:t>
                  </w:ins>
                </m:r>
              </m:oMath>
            </m:oMathPara>
          </w:p>
        </w:tc>
        <w:tc>
          <w:tcPr>
            <w:tcW w:w="350" w:type="pct"/>
            <w:vAlign w:val="center"/>
          </w:tcPr>
          <w:p w14:paraId="3E14EE15" w14:textId="35308207" w:rsidR="00455B40" w:rsidRPr="00603993" w:rsidRDefault="00455B40" w:rsidP="00237FE3">
            <w:pPr>
              <w:pStyle w:val="Caption"/>
              <w:spacing w:after="160"/>
              <w:rPr>
                <w:ins w:id="2227" w:author="Στάθης Καπ" w:date="2023-02-01T09:02:00Z"/>
                <w:rPrChange w:id="2228" w:author="Στάθης Καπ" w:date="2023-02-01T08:49:00Z">
                  <w:rPr>
                    <w:ins w:id="2229" w:author="Στάθης Καπ" w:date="2023-02-01T09:02:00Z"/>
                    <w:lang w:val="el-GR"/>
                  </w:rPr>
                </w:rPrChange>
              </w:rPr>
            </w:pPr>
            <w:ins w:id="223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3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30</w:t>
            </w:r>
            <w:ins w:id="2232" w:author="Στάθης Καπ" w:date="2023-02-01T09:02:00Z">
              <w:r>
                <w:rPr>
                  <w:lang w:val="el-GR"/>
                </w:rPr>
                <w:fldChar w:fldCharType="end"/>
              </w:r>
              <w:r>
                <w:t>)</w:t>
              </w:r>
            </w:ins>
          </w:p>
        </w:tc>
      </w:tr>
      <w:tr w:rsidR="000D147C" w14:paraId="17B7A812" w14:textId="77777777" w:rsidTr="00237FE3">
        <w:trPr>
          <w:ins w:id="2233" w:author="Στάθης Καπ" w:date="2023-02-01T09:02:00Z"/>
        </w:trPr>
        <w:tc>
          <w:tcPr>
            <w:tcW w:w="350" w:type="pct"/>
          </w:tcPr>
          <w:p w14:paraId="071C79EE" w14:textId="77777777" w:rsidR="000D147C" w:rsidRDefault="000D147C">
            <w:pPr>
              <w:spacing w:after="160"/>
              <w:rPr>
                <w:ins w:id="2234" w:author="Στάθης Καπ" w:date="2023-02-01T09:02:00Z"/>
                <w:lang w:val="el-GR"/>
              </w:rPr>
              <w:pPrChange w:id="2235" w:author="Στάθης Καπ" w:date="2023-02-01T08:46:00Z">
                <w:pPr/>
              </w:pPrChange>
            </w:pPr>
          </w:p>
        </w:tc>
        <w:tc>
          <w:tcPr>
            <w:tcW w:w="4300" w:type="pct"/>
          </w:tcPr>
          <w:p w14:paraId="6A7E601F" w14:textId="202A740D" w:rsidR="000D147C" w:rsidRPr="005846FF" w:rsidRDefault="00494D04">
            <w:pPr>
              <w:spacing w:after="160"/>
              <w:rPr>
                <w:ins w:id="2236" w:author="Στάθης Καπ" w:date="2023-02-01T09:02:00Z"/>
                <w:lang w:val="el-GR"/>
              </w:rPr>
              <w:pPrChange w:id="2237" w:author="Στάθης Καπ" w:date="2023-02-01T08:46:00Z">
                <w:pPr/>
              </w:pPrChange>
            </w:pPr>
            <m:oMathPara>
              <m:oMath>
                <m:sSub>
                  <m:sSubPr>
                    <m:ctrlPr>
                      <w:ins w:id="2238" w:author="Στάθης Καπ" w:date="2023-02-01T09:02:00Z">
                        <w:rPr>
                          <w:rFonts w:ascii="Cambria Math" w:hAnsi="Cambria Math"/>
                          <w:i/>
                        </w:rPr>
                      </w:ins>
                    </m:ctrlPr>
                  </m:sSubPr>
                  <m:e>
                    <m:r>
                      <w:ins w:id="2239" w:author="Στάθης Καπ" w:date="2023-02-01T09:02:00Z">
                        <w:rPr>
                          <w:rFonts w:ascii="Cambria Math" w:hAnsi="Cambria Math"/>
                        </w:rPr>
                        <m:t>x</m:t>
                      </w:ins>
                    </m:r>
                  </m:e>
                  <m:sub>
                    <m:r>
                      <w:ins w:id="2240" w:author="Στάθης Καπ" w:date="2023-02-01T09:02:00Z">
                        <w:rPr>
                          <w:rFonts w:ascii="Cambria Math" w:hAnsi="Cambria Math"/>
                        </w:rPr>
                        <m:t>ijm</m:t>
                      </w:ins>
                    </m:r>
                  </m:sub>
                </m:sSub>
                <m:r>
                  <w:ins w:id="2241" w:author="Στάθης Καπ" w:date="2023-02-01T09:02:00Z">
                    <w:rPr>
                      <w:rFonts w:ascii="Cambria Math" w:hAnsi="Cambria Math"/>
                    </w:rPr>
                    <m:t>,</m:t>
                  </w:ins>
                </m:r>
                <m:sSub>
                  <m:sSubPr>
                    <m:ctrlPr>
                      <w:ins w:id="2242" w:author="Στάθης Καπ" w:date="2023-02-01T09:02:00Z">
                        <w:rPr>
                          <w:rFonts w:ascii="Cambria Math" w:hAnsi="Cambria Math"/>
                          <w:i/>
                        </w:rPr>
                      </w:ins>
                    </m:ctrlPr>
                  </m:sSubPr>
                  <m:e>
                    <m:r>
                      <w:ins w:id="2243" w:author="Στάθης Καπ" w:date="2023-02-01T09:02:00Z">
                        <w:rPr>
                          <w:rFonts w:ascii="Cambria Math" w:hAnsi="Cambria Math"/>
                        </w:rPr>
                        <m:t>y</m:t>
                      </w:ins>
                    </m:r>
                  </m:e>
                  <m:sub>
                    <m:r>
                      <w:ins w:id="2244" w:author="Στάθης Καπ" w:date="2023-02-01T09:02:00Z">
                        <w:rPr>
                          <w:rFonts w:ascii="Cambria Math" w:hAnsi="Cambria Math"/>
                        </w:rPr>
                        <m:t>im</m:t>
                      </w:ins>
                    </m:r>
                  </m:sub>
                </m:sSub>
                <m:r>
                  <w:ins w:id="2245" w:author="Στάθης Καπ" w:date="2023-02-01T09:02:00Z">
                    <w:rPr>
                      <w:rFonts w:ascii="Cambria Math" w:hAnsi="Cambria Math"/>
                    </w:rPr>
                    <m:t>∈</m:t>
                  </w:ins>
                </m:r>
                <m:d>
                  <m:dPr>
                    <m:begChr m:val="{"/>
                    <m:endChr m:val="}"/>
                    <m:ctrlPr>
                      <w:ins w:id="2246" w:author="Στάθης Καπ" w:date="2023-02-01T09:02:00Z">
                        <w:rPr>
                          <w:rFonts w:ascii="Cambria Math" w:hAnsi="Cambria Math"/>
                          <w:i/>
                        </w:rPr>
                      </w:ins>
                    </m:ctrlPr>
                  </m:dPr>
                  <m:e>
                    <m:r>
                      <w:ins w:id="2247" w:author="Στάθης Καπ" w:date="2023-02-01T09:02:00Z">
                        <w:rPr>
                          <w:rFonts w:ascii="Cambria Math" w:hAnsi="Cambria Math"/>
                        </w:rPr>
                        <m:t>0,1</m:t>
                      </w:ins>
                    </m:r>
                  </m:e>
                </m:d>
                <m:r>
                  <w:ins w:id="2248" w:author="Στάθης Καπ" w:date="2023-02-01T09:02:00Z">
                    <w:rPr>
                      <w:rFonts w:ascii="Cambria Math" w:hAnsi="Cambria Math"/>
                    </w:rPr>
                    <m:t xml:space="preserve"> ∀i,j=1, ⋯, N m=1, ⋯, k</m:t>
                  </w:ins>
                </m:r>
              </m:oMath>
            </m:oMathPara>
          </w:p>
        </w:tc>
        <w:tc>
          <w:tcPr>
            <w:tcW w:w="350" w:type="pct"/>
            <w:vAlign w:val="center"/>
          </w:tcPr>
          <w:p w14:paraId="0D3A7C1A" w14:textId="2E96E5D1" w:rsidR="000D147C" w:rsidRPr="00603993" w:rsidRDefault="000D147C"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31</w:t>
            </w:r>
            <w:ins w:id="2254"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55" w:author="Στάθης Καπ" w:date="2023-02-01T09:00:00Z"/>
          <w:rFonts w:eastAsiaTheme="minorEastAsia"/>
        </w:rPr>
      </w:pPr>
    </w:p>
    <w:p w14:paraId="5C666342" w14:textId="58C02404" w:rsidR="00B964E4" w:rsidRPr="002D79E5" w:rsidDel="002D79E5" w:rsidRDefault="00B964E4" w:rsidP="00061121">
      <w:pPr>
        <w:rPr>
          <w:del w:id="2256" w:author="Στάθης Καπ" w:date="2023-02-01T09:00:00Z"/>
          <w:rFonts w:eastAsiaTheme="minorEastAsia"/>
          <w:rPrChange w:id="2257" w:author="Στάθης Καπ" w:date="2023-02-01T09:00:00Z">
            <w:rPr>
              <w:del w:id="2258" w:author="Στάθης Καπ" w:date="2023-02-01T09:00:00Z"/>
              <w:rFonts w:ascii="Cambria Math" w:hAnsi="Cambria Math"/>
              <w:i/>
            </w:rPr>
          </w:rPrChange>
        </w:rPr>
      </w:pPr>
      <m:oMathPara>
        <m:oMath>
          <m:r>
            <w:del w:id="2259" w:author="Στάθης Καπ" w:date="2023-02-01T09:00:00Z">
              <w:rPr>
                <w:rFonts w:ascii="Cambria Math" w:hAnsi="Cambria Math"/>
              </w:rPr>
              <m:t xml:space="preserve">maximize </m:t>
            </w:del>
          </m:r>
          <m:nary>
            <m:naryPr>
              <m:chr m:val="∑"/>
              <m:limLoc m:val="undOvr"/>
              <m:ctrlPr>
                <w:del w:id="2260" w:author="Στάθης Καπ" w:date="2023-02-01T09:00:00Z">
                  <w:rPr>
                    <w:rFonts w:ascii="Cambria Math" w:hAnsi="Cambria Math"/>
                    <w:i/>
                  </w:rPr>
                </w:del>
              </m:ctrlPr>
            </m:naryPr>
            <m:sub>
              <m:r>
                <w:del w:id="2261" w:author="Στάθης Καπ" w:date="2023-02-01T09:00:00Z">
                  <w:rPr>
                    <w:rFonts w:ascii="Cambria Math" w:hAnsi="Cambria Math"/>
                  </w:rPr>
                  <m:t>m=1</m:t>
                </w:del>
              </m:r>
            </m:sub>
            <m:sup>
              <m:r>
                <w:del w:id="2262" w:author="Στάθης Καπ" w:date="2023-02-01T09:00:00Z">
                  <w:rPr>
                    <w:rFonts w:ascii="Cambria Math" w:hAnsi="Cambria Math"/>
                  </w:rPr>
                  <m:t>k</m:t>
                </w:del>
              </m:r>
            </m:sup>
            <m:e>
              <m:nary>
                <m:naryPr>
                  <m:chr m:val="∑"/>
                  <m:limLoc m:val="undOvr"/>
                  <m:ctrlPr>
                    <w:del w:id="2263" w:author="Στάθης Καπ" w:date="2023-02-01T09:00:00Z">
                      <w:rPr>
                        <w:rFonts w:ascii="Cambria Math" w:hAnsi="Cambria Math"/>
                        <w:i/>
                      </w:rPr>
                    </w:del>
                  </m:ctrlPr>
                </m:naryPr>
                <m:sub>
                  <m:r>
                    <w:del w:id="2264" w:author="Στάθης Καπ" w:date="2023-02-01T09:00:00Z">
                      <w:rPr>
                        <w:rFonts w:ascii="Cambria Math" w:hAnsi="Cambria Math"/>
                      </w:rPr>
                      <m:t>i=2</m:t>
                    </w:del>
                  </m:r>
                </m:sub>
                <m:sup>
                  <m:r>
                    <w:del w:id="2265" w:author="Στάθης Καπ" w:date="2023-02-01T09:00:00Z">
                      <w:rPr>
                        <w:rFonts w:ascii="Cambria Math" w:hAnsi="Cambria Math"/>
                      </w:rPr>
                      <m:t>N-1</m:t>
                    </w:del>
                  </m:r>
                </m:sup>
                <m:e>
                  <m:sSub>
                    <m:sSubPr>
                      <m:ctrlPr>
                        <w:del w:id="2266" w:author="Στάθης Καπ" w:date="2023-02-01T09:00:00Z">
                          <w:rPr>
                            <w:rFonts w:ascii="Cambria Math" w:hAnsi="Cambria Math"/>
                            <w:i/>
                          </w:rPr>
                        </w:del>
                      </m:ctrlPr>
                    </m:sSubPr>
                    <m:e>
                      <m:r>
                        <w:del w:id="2267" w:author="Στάθης Καπ" w:date="2023-02-01T09:00:00Z">
                          <w:rPr>
                            <w:rFonts w:ascii="Cambria Math" w:hAnsi="Cambria Math"/>
                          </w:rPr>
                          <m:t>p</m:t>
                        </w:del>
                      </m:r>
                    </m:e>
                    <m:sub>
                      <m:r>
                        <w:del w:id="2268" w:author="Στάθης Καπ" w:date="2023-02-01T09:00:00Z">
                          <w:rPr>
                            <w:rFonts w:ascii="Cambria Math" w:hAnsi="Cambria Math"/>
                          </w:rPr>
                          <m:t>i</m:t>
                        </w:del>
                      </m:r>
                    </m:sub>
                  </m:sSub>
                  <m:sSub>
                    <m:sSubPr>
                      <m:ctrlPr>
                        <w:del w:id="2269" w:author="Στάθης Καπ" w:date="2023-02-01T09:00:00Z">
                          <w:rPr>
                            <w:rFonts w:ascii="Cambria Math" w:hAnsi="Cambria Math"/>
                            <w:i/>
                          </w:rPr>
                        </w:del>
                      </m:ctrlPr>
                    </m:sSubPr>
                    <m:e>
                      <m:r>
                        <w:del w:id="2270" w:author="Στάθης Καπ" w:date="2023-02-01T09:00:00Z">
                          <w:rPr>
                            <w:rFonts w:ascii="Cambria Math" w:hAnsi="Cambria Math"/>
                          </w:rPr>
                          <m:t>y</m:t>
                        </w:del>
                      </m:r>
                    </m:e>
                    <m:sub>
                      <m:r>
                        <w:del w:id="2271" w:author="Στάθης Καπ" w:date="2023-02-01T09:00:00Z">
                          <w:rPr>
                            <w:rFonts w:ascii="Cambria Math" w:hAnsi="Cambria Math"/>
                          </w:rPr>
                          <m:t>im</m:t>
                        </w:del>
                      </m:r>
                    </m:sub>
                  </m:sSub>
                </m:e>
              </m:nary>
            </m:e>
          </m:nary>
        </m:oMath>
      </m:oMathPara>
    </w:p>
    <w:p w14:paraId="20BC191A" w14:textId="14457A4E" w:rsidR="00071DE9" w:rsidRPr="0081214E" w:rsidDel="002D79E5" w:rsidRDefault="00494D04" w:rsidP="00061121">
      <w:pPr>
        <w:rPr>
          <w:del w:id="2272" w:author="Στάθης Καπ" w:date="2023-02-01T09:00:00Z"/>
          <w:rFonts w:eastAsiaTheme="minorEastAsia"/>
        </w:rPr>
      </w:pPr>
      <m:oMathPara>
        <m:oMath>
          <m:nary>
            <m:naryPr>
              <m:chr m:val="∑"/>
              <m:limLoc m:val="undOvr"/>
              <m:ctrlPr>
                <w:del w:id="2273" w:author="Στάθης Καπ" w:date="2023-02-01T09:00:00Z">
                  <w:rPr>
                    <w:rFonts w:ascii="Cambria Math" w:hAnsi="Cambria Math"/>
                    <w:i/>
                  </w:rPr>
                </w:del>
              </m:ctrlPr>
            </m:naryPr>
            <m:sub>
              <m:r>
                <w:del w:id="2274" w:author="Στάθης Καπ" w:date="2023-02-01T09:00:00Z">
                  <w:rPr>
                    <w:rFonts w:ascii="Cambria Math" w:hAnsi="Cambria Math"/>
                  </w:rPr>
                  <m:t>m=1</m:t>
                </w:del>
              </m:r>
            </m:sub>
            <m:sup>
              <m:r>
                <w:del w:id="2275" w:author="Στάθης Καπ" w:date="2023-02-01T09:00:00Z">
                  <w:rPr>
                    <w:rFonts w:ascii="Cambria Math" w:hAnsi="Cambria Math"/>
                  </w:rPr>
                  <m:t>k</m:t>
                </w:del>
              </m:r>
            </m:sup>
            <m:e>
              <m:nary>
                <m:naryPr>
                  <m:chr m:val="∑"/>
                  <m:limLoc m:val="undOvr"/>
                  <m:ctrlPr>
                    <w:del w:id="2276" w:author="Στάθης Καπ" w:date="2023-02-01T09:00:00Z">
                      <w:rPr>
                        <w:rFonts w:ascii="Cambria Math" w:hAnsi="Cambria Math"/>
                        <w:i/>
                      </w:rPr>
                    </w:del>
                  </m:ctrlPr>
                </m:naryPr>
                <m:sub>
                  <m:r>
                    <w:del w:id="2277" w:author="Στάθης Καπ" w:date="2023-02-01T09:00:00Z">
                      <w:rPr>
                        <w:rFonts w:ascii="Cambria Math" w:hAnsi="Cambria Math"/>
                      </w:rPr>
                      <m:t>j=2</m:t>
                    </w:del>
                  </m:r>
                </m:sub>
                <m:sup>
                  <m:r>
                    <w:del w:id="2278" w:author="Στάθης Καπ" w:date="2023-02-01T09:00:00Z">
                      <w:rPr>
                        <w:rFonts w:ascii="Cambria Math" w:hAnsi="Cambria Math"/>
                      </w:rPr>
                      <m:t>N</m:t>
                    </w:del>
                  </m:r>
                </m:sup>
                <m:e>
                  <m:sSub>
                    <m:sSubPr>
                      <m:ctrlPr>
                        <w:del w:id="2279" w:author="Στάθης Καπ" w:date="2023-02-01T09:00:00Z">
                          <w:rPr>
                            <w:rFonts w:ascii="Cambria Math" w:hAnsi="Cambria Math"/>
                            <w:i/>
                          </w:rPr>
                        </w:del>
                      </m:ctrlPr>
                    </m:sSubPr>
                    <m:e>
                      <m:r>
                        <w:del w:id="2280" w:author="Στάθης Καπ" w:date="2023-02-01T09:00:00Z">
                          <w:rPr>
                            <w:rFonts w:ascii="Cambria Math" w:hAnsi="Cambria Math"/>
                          </w:rPr>
                          <m:t>x</m:t>
                        </w:del>
                      </m:r>
                    </m:e>
                    <m:sub>
                      <m:r>
                        <w:del w:id="2281" w:author="Στάθης Καπ" w:date="2023-02-01T09:00:00Z">
                          <w:rPr>
                            <w:rFonts w:ascii="Cambria Math" w:hAnsi="Cambria Math"/>
                          </w:rPr>
                          <m:t>1jm</m:t>
                        </w:del>
                      </m:r>
                    </m:sub>
                  </m:sSub>
                </m:e>
              </m:nary>
            </m:e>
          </m:nary>
          <m:r>
            <w:del w:id="2282" w:author="Στάθης Καπ" w:date="2023-02-01T09:00:00Z">
              <w:rPr>
                <w:rFonts w:ascii="Cambria Math" w:hAnsi="Cambria Math"/>
              </w:rPr>
              <m:t>=</m:t>
            </w:del>
          </m:r>
          <m:nary>
            <m:naryPr>
              <m:chr m:val="∑"/>
              <m:limLoc m:val="undOvr"/>
              <m:ctrlPr>
                <w:del w:id="2283" w:author="Στάθης Καπ" w:date="2023-02-01T09:00:00Z">
                  <w:rPr>
                    <w:rFonts w:ascii="Cambria Math" w:hAnsi="Cambria Math"/>
                    <w:i/>
                  </w:rPr>
                </w:del>
              </m:ctrlPr>
            </m:naryPr>
            <m:sub>
              <m:r>
                <w:del w:id="2284" w:author="Στάθης Καπ" w:date="2023-02-01T09:00:00Z">
                  <w:rPr>
                    <w:rFonts w:ascii="Cambria Math" w:hAnsi="Cambria Math"/>
                  </w:rPr>
                  <m:t>m=1</m:t>
                </w:del>
              </m:r>
            </m:sub>
            <m:sup>
              <m:r>
                <w:del w:id="2285" w:author="Στάθης Καπ" w:date="2023-02-01T09:00:00Z">
                  <w:rPr>
                    <w:rFonts w:ascii="Cambria Math" w:hAnsi="Cambria Math"/>
                  </w:rPr>
                  <m:t>k</m:t>
                </w:del>
              </m:r>
            </m:sup>
            <m:e>
              <m:nary>
                <m:naryPr>
                  <m:chr m:val="∑"/>
                  <m:limLoc m:val="undOvr"/>
                  <m:ctrlPr>
                    <w:del w:id="2286" w:author="Στάθης Καπ" w:date="2023-02-01T09:00:00Z">
                      <w:rPr>
                        <w:rFonts w:ascii="Cambria Math" w:hAnsi="Cambria Math"/>
                        <w:i/>
                      </w:rPr>
                    </w:del>
                  </m:ctrlPr>
                </m:naryPr>
                <m:sub>
                  <m:r>
                    <w:del w:id="2287" w:author="Στάθης Καπ" w:date="2023-02-01T09:00:00Z">
                      <w:rPr>
                        <w:rFonts w:ascii="Cambria Math" w:hAnsi="Cambria Math"/>
                      </w:rPr>
                      <m:t>i=1</m:t>
                    </w:del>
                  </m:r>
                </m:sub>
                <m:sup>
                  <m:r>
                    <w:del w:id="2288" w:author="Στάθης Καπ" w:date="2023-02-01T09:00:00Z">
                      <w:rPr>
                        <w:rFonts w:ascii="Cambria Math" w:hAnsi="Cambria Math"/>
                      </w:rPr>
                      <m:t>N-1</m:t>
                    </w:del>
                  </m:r>
                </m:sup>
                <m:e>
                  <m:sSub>
                    <m:sSubPr>
                      <m:ctrlPr>
                        <w:del w:id="2289" w:author="Στάθης Καπ" w:date="2023-02-01T09:00:00Z">
                          <w:rPr>
                            <w:rFonts w:ascii="Cambria Math" w:hAnsi="Cambria Math"/>
                            <w:i/>
                          </w:rPr>
                        </w:del>
                      </m:ctrlPr>
                    </m:sSubPr>
                    <m:e>
                      <m:r>
                        <w:del w:id="2290" w:author="Στάθης Καπ" w:date="2023-02-01T09:00:00Z">
                          <w:rPr>
                            <w:rFonts w:ascii="Cambria Math" w:hAnsi="Cambria Math"/>
                          </w:rPr>
                          <m:t>x</m:t>
                        </w:del>
                      </m:r>
                    </m:e>
                    <m:sub>
                      <m:r>
                        <w:del w:id="2291" w:author="Στάθης Καπ" w:date="2023-02-01T09:00:00Z">
                          <w:rPr>
                            <w:rFonts w:ascii="Cambria Math" w:hAnsi="Cambria Math"/>
                          </w:rPr>
                          <m:t>iNm</m:t>
                        </w:del>
                      </m:r>
                    </m:sub>
                  </m:sSub>
                </m:e>
              </m:nary>
            </m:e>
          </m:nary>
          <m:r>
            <w:del w:id="2292" w:author="Στάθης Καπ" w:date="2023-02-01T09:00:00Z">
              <w:rPr>
                <w:rFonts w:ascii="Cambria Math" w:hAnsi="Cambria Math"/>
              </w:rPr>
              <m:t>=k</m:t>
            </w:del>
          </m:r>
        </m:oMath>
      </m:oMathPara>
    </w:p>
    <w:p w14:paraId="4068D571" w14:textId="6D33CC7C" w:rsidR="0081214E" w:rsidRPr="00964068" w:rsidDel="002D79E5" w:rsidRDefault="00494D04" w:rsidP="00061121">
      <w:pPr>
        <w:rPr>
          <w:del w:id="2293" w:author="Στάθης Καπ" w:date="2023-02-01T09:00:00Z"/>
          <w:rFonts w:eastAsiaTheme="minorEastAsia"/>
        </w:rPr>
      </w:pPr>
      <m:oMathPara>
        <m:oMath>
          <m:nary>
            <m:naryPr>
              <m:chr m:val="∑"/>
              <m:limLoc m:val="undOvr"/>
              <m:ctrlPr>
                <w:del w:id="2294" w:author="Στάθης Καπ" w:date="2023-02-01T09:00:00Z">
                  <w:rPr>
                    <w:rFonts w:ascii="Cambria Math" w:hAnsi="Cambria Math"/>
                    <w:i/>
                  </w:rPr>
                </w:del>
              </m:ctrlPr>
            </m:naryPr>
            <m:sub>
              <m:r>
                <w:del w:id="2295" w:author="Στάθης Καπ" w:date="2023-02-01T09:00:00Z">
                  <w:rPr>
                    <w:rFonts w:ascii="Cambria Math" w:hAnsi="Cambria Math"/>
                  </w:rPr>
                  <m:t>m=1</m:t>
                </w:del>
              </m:r>
            </m:sub>
            <m:sup>
              <m:r>
                <w:del w:id="2296" w:author="Στάθης Καπ" w:date="2023-02-01T09:00:00Z">
                  <w:rPr>
                    <w:rFonts w:ascii="Cambria Math" w:hAnsi="Cambria Math"/>
                  </w:rPr>
                  <m:t>k</m:t>
                </w:del>
              </m:r>
            </m:sup>
            <m:e>
              <m:sSub>
                <m:sSubPr>
                  <m:ctrlPr>
                    <w:del w:id="2297" w:author="Στάθης Καπ" w:date="2023-02-01T09:00:00Z">
                      <w:rPr>
                        <w:rFonts w:ascii="Cambria Math" w:hAnsi="Cambria Math"/>
                        <w:i/>
                      </w:rPr>
                    </w:del>
                  </m:ctrlPr>
                </m:sSubPr>
                <m:e>
                  <m:r>
                    <w:del w:id="2298" w:author="Στάθης Καπ" w:date="2023-02-01T09:00:00Z">
                      <w:rPr>
                        <w:rFonts w:ascii="Cambria Math" w:hAnsi="Cambria Math"/>
                      </w:rPr>
                      <m:t>y</m:t>
                    </w:del>
                  </m:r>
                </m:e>
                <m:sub>
                  <m:r>
                    <w:del w:id="2299" w:author="Στάθης Καπ" w:date="2023-02-01T09:00:00Z">
                      <w:rPr>
                        <w:rFonts w:ascii="Cambria Math" w:hAnsi="Cambria Math"/>
                      </w:rPr>
                      <m:t>rm</m:t>
                    </w:del>
                  </m:r>
                </m:sub>
              </m:sSub>
            </m:e>
          </m:nary>
          <m:r>
            <w:del w:id="2300" w:author="Στάθης Καπ" w:date="2023-02-01T09:00:00Z">
              <w:rPr>
                <w:rFonts w:ascii="Cambria Math" w:hAnsi="Cambria Math"/>
              </w:rPr>
              <m:t>≤1 ∀r=2, ⋯, N-1</m:t>
            </w:del>
          </m:r>
        </m:oMath>
      </m:oMathPara>
    </w:p>
    <w:p w14:paraId="6E262482" w14:textId="1DDF3431" w:rsidR="00964068" w:rsidRPr="00BE6C3B" w:rsidDel="002D79E5" w:rsidRDefault="00494D04" w:rsidP="00061121">
      <w:pPr>
        <w:rPr>
          <w:del w:id="2301" w:author="Στάθης Καπ" w:date="2023-02-01T09:00:00Z"/>
          <w:rFonts w:eastAsiaTheme="minorEastAsia"/>
        </w:rPr>
      </w:pPr>
      <m:oMathPara>
        <m:oMath>
          <m:nary>
            <m:naryPr>
              <m:chr m:val="∑"/>
              <m:limLoc m:val="undOvr"/>
              <m:ctrlPr>
                <w:del w:id="2302" w:author="Στάθης Καπ" w:date="2023-02-01T09:00:00Z">
                  <w:rPr>
                    <w:rFonts w:ascii="Cambria Math" w:hAnsi="Cambria Math"/>
                    <w:i/>
                  </w:rPr>
                </w:del>
              </m:ctrlPr>
            </m:naryPr>
            <m:sub>
              <m:r>
                <w:del w:id="2303" w:author="Στάθης Καπ" w:date="2023-02-01T09:00:00Z">
                  <w:rPr>
                    <w:rFonts w:ascii="Cambria Math" w:hAnsi="Cambria Math"/>
                  </w:rPr>
                  <m:t>i=1</m:t>
                </w:del>
              </m:r>
            </m:sub>
            <m:sup>
              <m:r>
                <w:del w:id="2304" w:author="Στάθης Καπ" w:date="2023-02-01T09:00:00Z">
                  <w:rPr>
                    <w:rFonts w:ascii="Cambria Math" w:hAnsi="Cambria Math"/>
                  </w:rPr>
                  <m:t>N-1</m:t>
                </w:del>
              </m:r>
            </m:sup>
            <m:e>
              <m:sSub>
                <m:sSubPr>
                  <m:ctrlPr>
                    <w:del w:id="2305" w:author="Στάθης Καπ" w:date="2023-02-01T09:00:00Z">
                      <w:rPr>
                        <w:rFonts w:ascii="Cambria Math" w:hAnsi="Cambria Math"/>
                        <w:i/>
                      </w:rPr>
                    </w:del>
                  </m:ctrlPr>
                </m:sSubPr>
                <m:e>
                  <m:r>
                    <w:del w:id="2306" w:author="Στάθης Καπ" w:date="2023-02-01T09:00:00Z">
                      <w:rPr>
                        <w:rFonts w:ascii="Cambria Math" w:hAnsi="Cambria Math"/>
                      </w:rPr>
                      <m:t>x</m:t>
                    </w:del>
                  </m:r>
                </m:e>
                <m:sub>
                  <m:r>
                    <w:del w:id="2307" w:author="Στάθης Καπ" w:date="2023-02-01T09:00:00Z">
                      <w:rPr>
                        <w:rFonts w:ascii="Cambria Math" w:hAnsi="Cambria Math"/>
                      </w:rPr>
                      <m:t>irm</m:t>
                    </w:del>
                  </m:r>
                </m:sub>
              </m:sSub>
            </m:e>
          </m:nary>
          <m:r>
            <w:del w:id="2308" w:author="Στάθης Καπ" w:date="2023-02-01T09:00:00Z">
              <w:rPr>
                <w:rFonts w:ascii="Cambria Math" w:hAnsi="Cambria Math"/>
              </w:rPr>
              <m:t>=</m:t>
            </w:del>
          </m:r>
          <m:nary>
            <m:naryPr>
              <m:chr m:val="∑"/>
              <m:limLoc m:val="undOvr"/>
              <m:ctrlPr>
                <w:del w:id="2309" w:author="Στάθης Καπ" w:date="2023-02-01T09:00:00Z">
                  <w:rPr>
                    <w:rFonts w:ascii="Cambria Math" w:hAnsi="Cambria Math"/>
                    <w:i/>
                  </w:rPr>
                </w:del>
              </m:ctrlPr>
            </m:naryPr>
            <m:sub>
              <m:r>
                <w:del w:id="2310" w:author="Στάθης Καπ" w:date="2023-02-01T09:00:00Z">
                  <w:rPr>
                    <w:rFonts w:ascii="Cambria Math" w:hAnsi="Cambria Math"/>
                  </w:rPr>
                  <m:t>j=2</m:t>
                </w:del>
              </m:r>
            </m:sub>
            <m:sup>
              <m:r>
                <w:del w:id="2311" w:author="Στάθης Καπ" w:date="2023-02-01T09:00:00Z">
                  <w:rPr>
                    <w:rFonts w:ascii="Cambria Math" w:hAnsi="Cambria Math"/>
                  </w:rPr>
                  <m:t>N</m:t>
                </w:del>
              </m:r>
            </m:sup>
            <m:e>
              <m:sSub>
                <m:sSubPr>
                  <m:ctrlPr>
                    <w:del w:id="2312" w:author="Στάθης Καπ" w:date="2023-02-01T09:00:00Z">
                      <w:rPr>
                        <w:rFonts w:ascii="Cambria Math" w:hAnsi="Cambria Math"/>
                        <w:i/>
                      </w:rPr>
                    </w:del>
                  </m:ctrlPr>
                </m:sSubPr>
                <m:e>
                  <m:r>
                    <w:del w:id="2313" w:author="Στάθης Καπ" w:date="2023-02-01T09:00:00Z">
                      <w:rPr>
                        <w:rFonts w:ascii="Cambria Math" w:hAnsi="Cambria Math"/>
                      </w:rPr>
                      <m:t>x</m:t>
                    </w:del>
                  </m:r>
                </m:e>
                <m:sub>
                  <m:r>
                    <w:del w:id="2314" w:author="Στάθης Καπ" w:date="2023-02-01T09:00:00Z">
                      <w:rPr>
                        <w:rFonts w:ascii="Cambria Math" w:hAnsi="Cambria Math"/>
                      </w:rPr>
                      <m:t>rjm</m:t>
                    </w:del>
                  </m:r>
                </m:sub>
              </m:sSub>
            </m:e>
          </m:nary>
          <m:r>
            <w:del w:id="2315" w:author="Στάθης Καπ" w:date="2023-02-01T09:00:00Z">
              <w:rPr>
                <w:rFonts w:ascii="Cambria Math" w:hAnsi="Cambria Math"/>
              </w:rPr>
              <m:t>=</m:t>
            </w:del>
          </m:r>
          <m:sSub>
            <m:sSubPr>
              <m:ctrlPr>
                <w:del w:id="2316" w:author="Στάθης Καπ" w:date="2023-02-01T09:00:00Z">
                  <w:rPr>
                    <w:rFonts w:ascii="Cambria Math" w:hAnsi="Cambria Math"/>
                    <w:i/>
                  </w:rPr>
                </w:del>
              </m:ctrlPr>
            </m:sSubPr>
            <m:e>
              <m:r>
                <w:del w:id="2317" w:author="Στάθης Καπ" w:date="2023-02-01T09:00:00Z">
                  <w:rPr>
                    <w:rFonts w:ascii="Cambria Math" w:hAnsi="Cambria Math"/>
                  </w:rPr>
                  <m:t>y</m:t>
                </w:del>
              </m:r>
            </m:e>
            <m:sub>
              <m:r>
                <w:del w:id="2318" w:author="Στάθης Καπ" w:date="2023-02-01T09:00:00Z">
                  <w:rPr>
                    <w:rFonts w:ascii="Cambria Math" w:hAnsi="Cambria Math"/>
                  </w:rPr>
                  <m:t>rm</m:t>
                </w:del>
              </m:r>
            </m:sub>
          </m:sSub>
          <m:r>
            <w:del w:id="2319" w:author="Στάθης Καπ" w:date="2023-02-01T09:00:00Z">
              <w:rPr>
                <w:rFonts w:ascii="Cambria Math" w:hAnsi="Cambria Math"/>
              </w:rPr>
              <m:t xml:space="preserve"> ∀r=2, ⋯, N  m=1, ⋯, k</m:t>
            </w:del>
          </m:r>
        </m:oMath>
      </m:oMathPara>
    </w:p>
    <w:p w14:paraId="4DC45D96" w14:textId="0C1BB95F" w:rsidR="00BE6C3B" w:rsidRPr="00145662" w:rsidDel="002D79E5" w:rsidRDefault="00494D04" w:rsidP="00061121">
      <w:pPr>
        <w:rPr>
          <w:del w:id="2320" w:author="Στάθης Καπ" w:date="2023-02-01T09:00:00Z"/>
          <w:rFonts w:eastAsiaTheme="minorEastAsia"/>
        </w:rPr>
      </w:pPr>
      <m:oMathPara>
        <m:oMath>
          <m:nary>
            <m:naryPr>
              <m:chr m:val="∑"/>
              <m:limLoc m:val="undOvr"/>
              <m:ctrlPr>
                <w:del w:id="2321" w:author="Στάθης Καπ" w:date="2023-02-01T09:00:00Z">
                  <w:rPr>
                    <w:rFonts w:ascii="Cambria Math" w:hAnsi="Cambria Math"/>
                    <w:i/>
                  </w:rPr>
                </w:del>
              </m:ctrlPr>
            </m:naryPr>
            <m:sub>
              <m:r>
                <w:del w:id="2322" w:author="Στάθης Καπ" w:date="2023-02-01T09:00:00Z">
                  <w:rPr>
                    <w:rFonts w:ascii="Cambria Math" w:hAnsi="Cambria Math"/>
                  </w:rPr>
                  <m:t>i=1</m:t>
                </w:del>
              </m:r>
            </m:sub>
            <m:sup>
              <m:r>
                <w:del w:id="2323" w:author="Στάθης Καπ" w:date="2023-02-01T09:00:00Z">
                  <w:rPr>
                    <w:rFonts w:ascii="Cambria Math" w:hAnsi="Cambria Math"/>
                  </w:rPr>
                  <m:t>N-1</m:t>
                </w:del>
              </m:r>
            </m:sup>
            <m:e>
              <m:nary>
                <m:naryPr>
                  <m:chr m:val="∑"/>
                  <m:limLoc m:val="undOvr"/>
                  <m:ctrlPr>
                    <w:del w:id="2324" w:author="Στάθης Καπ" w:date="2023-02-01T09:00:00Z">
                      <w:rPr>
                        <w:rFonts w:ascii="Cambria Math" w:hAnsi="Cambria Math"/>
                        <w:i/>
                      </w:rPr>
                    </w:del>
                  </m:ctrlPr>
                </m:naryPr>
                <m:sub>
                  <m:r>
                    <w:del w:id="2325" w:author="Στάθης Καπ" w:date="2023-02-01T09:00:00Z">
                      <w:rPr>
                        <w:rFonts w:ascii="Cambria Math" w:hAnsi="Cambria Math"/>
                      </w:rPr>
                      <m:t>j=2</m:t>
                    </w:del>
                  </m:r>
                </m:sub>
                <m:sup>
                  <m:r>
                    <w:del w:id="2326" w:author="Στάθης Καπ" w:date="2023-02-01T09:00:00Z">
                      <w:rPr>
                        <w:rFonts w:ascii="Cambria Math" w:hAnsi="Cambria Math"/>
                      </w:rPr>
                      <m:t>N</m:t>
                    </w:del>
                  </m:r>
                </m:sup>
                <m:e>
                  <m:sSub>
                    <m:sSubPr>
                      <m:ctrlPr>
                        <w:del w:id="2327" w:author="Στάθης Καπ" w:date="2023-02-01T09:00:00Z">
                          <w:rPr>
                            <w:rFonts w:ascii="Cambria Math" w:hAnsi="Cambria Math"/>
                            <w:i/>
                          </w:rPr>
                        </w:del>
                      </m:ctrlPr>
                    </m:sSubPr>
                    <m:e>
                      <m:r>
                        <w:del w:id="2328" w:author="Στάθης Καπ" w:date="2023-02-01T09:00:00Z">
                          <w:rPr>
                            <w:rFonts w:ascii="Cambria Math" w:hAnsi="Cambria Math"/>
                          </w:rPr>
                          <m:t>c</m:t>
                        </w:del>
                      </m:r>
                    </m:e>
                    <m:sub>
                      <m:r>
                        <w:del w:id="2329" w:author="Στάθης Καπ" w:date="2023-02-01T09:00:00Z">
                          <w:rPr>
                            <w:rFonts w:ascii="Cambria Math" w:hAnsi="Cambria Math"/>
                          </w:rPr>
                          <m:t>ij</m:t>
                        </w:del>
                      </m:r>
                    </m:sub>
                  </m:sSub>
                  <m:sSub>
                    <m:sSubPr>
                      <m:ctrlPr>
                        <w:del w:id="2330" w:author="Στάθης Καπ" w:date="2023-02-01T09:00:00Z">
                          <w:rPr>
                            <w:rFonts w:ascii="Cambria Math" w:hAnsi="Cambria Math"/>
                            <w:i/>
                          </w:rPr>
                        </w:del>
                      </m:ctrlPr>
                    </m:sSubPr>
                    <m:e>
                      <m:r>
                        <w:del w:id="2331" w:author="Στάθης Καπ" w:date="2023-02-01T09:00:00Z">
                          <w:rPr>
                            <w:rFonts w:ascii="Cambria Math" w:hAnsi="Cambria Math"/>
                          </w:rPr>
                          <m:t>x</m:t>
                        </w:del>
                      </m:r>
                    </m:e>
                    <m:sub>
                      <m:r>
                        <w:del w:id="2332" w:author="Στάθης Καπ" w:date="2023-02-01T09:00:00Z">
                          <w:rPr>
                            <w:rFonts w:ascii="Cambria Math" w:hAnsi="Cambria Math"/>
                          </w:rPr>
                          <m:t>ijm</m:t>
                        </w:del>
                      </m:r>
                    </m:sub>
                  </m:sSub>
                </m:e>
              </m:nary>
            </m:e>
          </m:nary>
          <m:r>
            <w:del w:id="233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34" w:author="Στάθης Καπ" w:date="2023-02-01T09:00:00Z"/>
          <w:rFonts w:eastAsiaTheme="minorEastAsia"/>
        </w:rPr>
      </w:pPr>
      <m:oMathPara>
        <m:oMath>
          <m:r>
            <w:del w:id="2335" w:author="Στάθης Καπ" w:date="2023-02-01T09:00:00Z">
              <w:rPr>
                <w:rFonts w:ascii="Cambria Math" w:hAnsi="Cambria Math"/>
              </w:rPr>
              <w:lastRenderedPageBreak/>
              <m:t>2≤</m:t>
            </w:del>
          </m:r>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u</m:t>
                </w:del>
              </m:r>
            </m:e>
            <m:sub>
              <m:r>
                <w:del w:id="2338" w:author="Στάθης Καπ" w:date="2023-02-01T09:00:00Z">
                  <w:rPr>
                    <w:rFonts w:ascii="Cambria Math" w:hAnsi="Cambria Math"/>
                  </w:rPr>
                  <m:t>im</m:t>
                </w:del>
              </m:r>
            </m:sub>
          </m:sSub>
          <m:r>
            <w:del w:id="2339" w:author="Στάθης Καπ" w:date="2023-02-01T09:00:00Z">
              <w:rPr>
                <w:rFonts w:ascii="Cambria Math" w:hAnsi="Cambria Math"/>
              </w:rPr>
              <m:t>≤N  ∀i=1, ⋯,N m=1,⋯, k</m:t>
            </w:del>
          </m:r>
        </m:oMath>
      </m:oMathPara>
    </w:p>
    <w:p w14:paraId="6286D8F5" w14:textId="3193AD55" w:rsidR="00B34F42" w:rsidRPr="004E115B" w:rsidDel="002D79E5" w:rsidRDefault="00494D04" w:rsidP="00061121">
      <w:pPr>
        <w:rPr>
          <w:del w:id="2340" w:author="Στάθης Καπ" w:date="2023-02-01T09:00:00Z"/>
          <w:rFonts w:eastAsiaTheme="minorEastAsia"/>
        </w:rPr>
      </w:pPr>
      <m:oMathPara>
        <m:oMath>
          <m:sSub>
            <m:sSubPr>
              <m:ctrlPr>
                <w:del w:id="2341" w:author="Στάθης Καπ" w:date="2023-02-01T09:00:00Z">
                  <w:rPr>
                    <w:rFonts w:ascii="Cambria Math" w:hAnsi="Cambria Math"/>
                    <w:i/>
                  </w:rPr>
                </w:del>
              </m:ctrlPr>
            </m:sSubPr>
            <m:e>
              <m:r>
                <w:del w:id="2342" w:author="Στάθης Καπ" w:date="2023-02-01T09:00:00Z">
                  <w:rPr>
                    <w:rFonts w:ascii="Cambria Math" w:hAnsi="Cambria Math"/>
                  </w:rPr>
                  <m:t>u</m:t>
                </w:del>
              </m:r>
            </m:e>
            <m:sub>
              <m:r>
                <w:del w:id="2343" w:author="Στάθης Καπ" w:date="2023-02-01T09:00:00Z">
                  <w:rPr>
                    <w:rFonts w:ascii="Cambria Math" w:hAnsi="Cambria Math"/>
                  </w:rPr>
                  <m:t>im</m:t>
                </w:del>
              </m:r>
            </m:sub>
          </m:sSub>
          <m:r>
            <w:del w:id="2344" w:author="Στάθης Καπ" w:date="2023-02-01T09:00:00Z">
              <w:rPr>
                <w:rFonts w:ascii="Cambria Math" w:hAnsi="Cambria Math"/>
              </w:rPr>
              <m:t>-</m:t>
            </w:del>
          </m:r>
          <m:sSub>
            <m:sSubPr>
              <m:ctrlPr>
                <w:del w:id="2345" w:author="Στάθης Καπ" w:date="2023-02-01T09:00:00Z">
                  <w:rPr>
                    <w:rFonts w:ascii="Cambria Math" w:hAnsi="Cambria Math"/>
                    <w:i/>
                  </w:rPr>
                </w:del>
              </m:ctrlPr>
            </m:sSubPr>
            <m:e>
              <m:r>
                <w:del w:id="2346" w:author="Στάθης Καπ" w:date="2023-02-01T09:00:00Z">
                  <w:rPr>
                    <w:rFonts w:ascii="Cambria Math" w:hAnsi="Cambria Math"/>
                  </w:rPr>
                  <m:t>u</m:t>
                </w:del>
              </m:r>
            </m:e>
            <m:sub>
              <m:r>
                <w:del w:id="2347" w:author="Στάθης Καπ" w:date="2023-02-01T09:00:00Z">
                  <w:rPr>
                    <w:rFonts w:ascii="Cambria Math" w:hAnsi="Cambria Math"/>
                  </w:rPr>
                  <m:t>jm</m:t>
                </w:del>
              </m:r>
            </m:sub>
          </m:sSub>
          <m:r>
            <w:del w:id="2348" w:author="Στάθης Καπ" w:date="2023-02-01T09:00:00Z">
              <w:rPr>
                <w:rFonts w:ascii="Cambria Math" w:hAnsi="Cambria Math"/>
              </w:rPr>
              <m:t>+1≤</m:t>
            </w:del>
          </m:r>
          <m:d>
            <m:dPr>
              <m:ctrlPr>
                <w:del w:id="2349" w:author="Στάθης Καπ" w:date="2023-02-01T09:00:00Z">
                  <w:rPr>
                    <w:rFonts w:ascii="Cambria Math" w:hAnsi="Cambria Math"/>
                    <w:i/>
                  </w:rPr>
                </w:del>
              </m:ctrlPr>
            </m:dPr>
            <m:e>
              <m:r>
                <w:del w:id="2350" w:author="Στάθης Καπ" w:date="2023-02-01T09:00:00Z">
                  <w:rPr>
                    <w:rFonts w:ascii="Cambria Math" w:hAnsi="Cambria Math"/>
                  </w:rPr>
                  <m:t>N-1</m:t>
                </w:del>
              </m:r>
            </m:e>
          </m:d>
          <m:d>
            <m:dPr>
              <m:ctrlPr>
                <w:del w:id="2351" w:author="Στάθης Καπ" w:date="2023-02-01T09:00:00Z">
                  <w:rPr>
                    <w:rFonts w:ascii="Cambria Math" w:hAnsi="Cambria Math"/>
                    <w:i/>
                  </w:rPr>
                </w:del>
              </m:ctrlPr>
            </m:dPr>
            <m:e>
              <m:r>
                <w:del w:id="2352" w:author="Στάθης Καπ" w:date="2023-02-01T09:00:00Z">
                  <w:rPr>
                    <w:rFonts w:ascii="Cambria Math" w:hAnsi="Cambria Math"/>
                  </w:rPr>
                  <m:t>1-</m:t>
                </w:del>
              </m:r>
              <m:sSub>
                <m:sSubPr>
                  <m:ctrlPr>
                    <w:del w:id="2353" w:author="Στάθης Καπ" w:date="2023-02-01T09:00:00Z">
                      <w:rPr>
                        <w:rFonts w:ascii="Cambria Math" w:hAnsi="Cambria Math"/>
                        <w:i/>
                      </w:rPr>
                    </w:del>
                  </m:ctrlPr>
                </m:sSubPr>
                <m:e>
                  <m:r>
                    <w:del w:id="2354" w:author="Στάθης Καπ" w:date="2023-02-01T09:00:00Z">
                      <w:rPr>
                        <w:rFonts w:ascii="Cambria Math" w:hAnsi="Cambria Math"/>
                      </w:rPr>
                      <m:t>x</m:t>
                    </w:del>
                  </m:r>
                </m:e>
                <m:sub>
                  <m:r>
                    <w:del w:id="2355" w:author="Στάθης Καπ" w:date="2023-02-01T09:00:00Z">
                      <w:rPr>
                        <w:rFonts w:ascii="Cambria Math" w:hAnsi="Cambria Math"/>
                      </w:rPr>
                      <m:t>ijm</m:t>
                    </w:del>
                  </m:r>
                </m:sub>
              </m:sSub>
            </m:e>
          </m:d>
          <m:r>
            <w:del w:id="2356" w:author="Στάθης Καπ" w:date="2023-02-01T09:00:00Z">
              <w:rPr>
                <w:rFonts w:ascii="Cambria Math" w:hAnsi="Cambria Math"/>
              </w:rPr>
              <m:t xml:space="preserve"> ∀i,j=2, ⋯, N m=1, ⋯, k</m:t>
            </w:del>
          </m:r>
        </m:oMath>
      </m:oMathPara>
    </w:p>
    <w:p w14:paraId="4DD97184" w14:textId="543E8267" w:rsidR="004E115B" w:rsidRPr="0000361D" w:rsidDel="002D79E5" w:rsidRDefault="00494D04" w:rsidP="00061121">
      <w:pPr>
        <w:rPr>
          <w:del w:id="2357" w:author="Στάθης Καπ" w:date="2023-02-01T09:00:00Z"/>
          <w:rFonts w:eastAsiaTheme="minorEastAsia"/>
        </w:rPr>
      </w:pPr>
      <m:oMathPara>
        <m:oMath>
          <m:sSub>
            <m:sSubPr>
              <m:ctrlPr>
                <w:del w:id="2358" w:author="Στάθης Καπ" w:date="2023-02-01T09:00:00Z">
                  <w:rPr>
                    <w:rFonts w:ascii="Cambria Math" w:hAnsi="Cambria Math"/>
                    <w:i/>
                  </w:rPr>
                </w:del>
              </m:ctrlPr>
            </m:sSubPr>
            <m:e>
              <m:r>
                <w:del w:id="2359" w:author="Στάθης Καπ" w:date="2023-02-01T09:00:00Z">
                  <w:rPr>
                    <w:rFonts w:ascii="Cambria Math" w:hAnsi="Cambria Math"/>
                  </w:rPr>
                  <m:t>x</m:t>
                </w:del>
              </m:r>
            </m:e>
            <m:sub>
              <m:r>
                <w:del w:id="2360" w:author="Στάθης Καπ" w:date="2023-02-01T09:00:00Z">
                  <w:rPr>
                    <w:rFonts w:ascii="Cambria Math" w:hAnsi="Cambria Math"/>
                  </w:rPr>
                  <m:t>ijm</m:t>
                </w:del>
              </m:r>
            </m:sub>
          </m:sSub>
          <m:r>
            <w:del w:id="2361" w:author="Στάθης Καπ" w:date="2023-02-01T09:00:00Z">
              <w:rPr>
                <w:rFonts w:ascii="Cambria Math" w:hAnsi="Cambria Math"/>
              </w:rPr>
              <m:t>,</m:t>
            </w:del>
          </m:r>
          <m:sSub>
            <m:sSubPr>
              <m:ctrlPr>
                <w:del w:id="2362" w:author="Στάθης Καπ" w:date="2023-02-01T09:00:00Z">
                  <w:rPr>
                    <w:rFonts w:ascii="Cambria Math" w:hAnsi="Cambria Math"/>
                    <w:i/>
                  </w:rPr>
                </w:del>
              </m:ctrlPr>
            </m:sSubPr>
            <m:e>
              <m:r>
                <w:del w:id="2363" w:author="Στάθης Καπ" w:date="2023-02-01T09:00:00Z">
                  <w:rPr>
                    <w:rFonts w:ascii="Cambria Math" w:hAnsi="Cambria Math"/>
                  </w:rPr>
                  <m:t>y</m:t>
                </w:del>
              </m:r>
            </m:e>
            <m:sub>
              <m:r>
                <w:del w:id="2364" w:author="Στάθης Καπ" w:date="2023-02-01T09:00:00Z">
                  <w:rPr>
                    <w:rFonts w:ascii="Cambria Math" w:hAnsi="Cambria Math"/>
                  </w:rPr>
                  <m:t>im</m:t>
                </w:del>
              </m:r>
            </m:sub>
          </m:sSub>
          <m:r>
            <w:del w:id="2365" w:author="Στάθης Καπ" w:date="2023-02-01T09:00:00Z">
              <w:rPr>
                <w:rFonts w:ascii="Cambria Math" w:hAnsi="Cambria Math"/>
              </w:rPr>
              <m:t>∈</m:t>
            </w:del>
          </m:r>
          <m:d>
            <m:dPr>
              <m:begChr m:val="{"/>
              <m:endChr m:val="}"/>
              <m:ctrlPr>
                <w:del w:id="2366" w:author="Στάθης Καπ" w:date="2023-02-01T09:00:00Z">
                  <w:rPr>
                    <w:rFonts w:ascii="Cambria Math" w:hAnsi="Cambria Math"/>
                    <w:i/>
                  </w:rPr>
                </w:del>
              </m:ctrlPr>
            </m:dPr>
            <m:e>
              <m:r>
                <w:del w:id="2367" w:author="Στάθης Καπ" w:date="2023-02-01T09:00:00Z">
                  <w:rPr>
                    <w:rFonts w:ascii="Cambria Math" w:hAnsi="Cambria Math"/>
                  </w:rPr>
                  <m:t>0,1</m:t>
                </w:del>
              </m:r>
            </m:e>
          </m:d>
          <m:r>
            <w:del w:id="2368"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69" w:author="Στάθης Καπ" w:date="2023-03-01T05:08:00Z"/>
      <w:sdt>
        <w:sdtPr>
          <w:rPr>
            <w:lang w:val="el-GR"/>
          </w:rPr>
          <w:id w:val="198131422"/>
          <w:citation/>
        </w:sdtPr>
        <w:sdtEndPr/>
        <w:sdtContent>
          <w:customXmlInsRangeEnd w:id="2369"/>
          <w:ins w:id="237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71" w:author="Στάθης Καπ" w:date="2023-03-01T05:08:00Z">
            <w:r w:rsidR="0045051E">
              <w:rPr>
                <w:lang w:val="el-GR"/>
              </w:rPr>
              <w:fldChar w:fldCharType="end"/>
            </w:r>
          </w:ins>
          <w:customXmlInsRangeStart w:id="2372" w:author="Στάθης Καπ" w:date="2023-03-01T05:08:00Z"/>
        </w:sdtContent>
      </w:sdt>
      <w:customXmlInsRangeEnd w:id="2372"/>
      <w:r w:rsidR="00E03DA4" w:rsidRPr="00E03DA4">
        <w:rPr>
          <w:lang w:val="el-GR"/>
        </w:rPr>
        <w:t>).</w:t>
      </w:r>
    </w:p>
    <w:p w14:paraId="4DA5A56B" w14:textId="25CC2E88" w:rsidR="000E51CA" w:rsidRPr="000E51CA" w:rsidDel="0045051E" w:rsidRDefault="000E51CA" w:rsidP="00061121">
      <w:pPr>
        <w:rPr>
          <w:del w:id="2373" w:author="Στάθης Καπ" w:date="2023-03-01T05:08:00Z"/>
          <w:lang w:val="el-GR"/>
        </w:rPr>
      </w:pPr>
      <w:del w:id="2374"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75" w:author="Στάθης Καπ" w:date="2023-03-01T05:08:00Z">
        <w:r w:rsidR="00554673" w:rsidRPr="007535A9" w:rsidDel="0045051E">
          <w:rPr>
            <w:lang w:val="el-GR"/>
            <w:rPrChange w:id="2376" w:author="Στάθης Καπ" w:date="2023-03-01T05:56:00Z">
              <w:rPr/>
            </w:rPrChange>
          </w:rPr>
          <w:delText xml:space="preserve"> </w:delText>
        </w:r>
        <w:r w:rsidR="00554673" w:rsidDel="0045051E">
          <w:delText>Liangjun</w:delText>
        </w:r>
      </w:del>
      <w:r w:rsidR="00554673" w:rsidRPr="007535A9">
        <w:rPr>
          <w:lang w:val="el-GR"/>
          <w:rPrChange w:id="2377" w:author="Στάθης Καπ" w:date="2023-03-01T05:56:00Z">
            <w:rPr/>
          </w:rPrChange>
        </w:rPr>
        <w:t xml:space="preserve"> </w:t>
      </w:r>
      <w:r w:rsidR="00554673">
        <w:t>Ke</w:t>
      </w:r>
      <w:r w:rsidR="00554673" w:rsidRPr="007535A9">
        <w:rPr>
          <w:lang w:val="el-GR"/>
          <w:rPrChange w:id="2378" w:author="Στάθης Καπ" w:date="2023-03-01T05:56:00Z">
            <w:rPr/>
          </w:rPrChange>
        </w:rPr>
        <w:t xml:space="preserve"> </w:t>
      </w:r>
      <w:r w:rsidR="00554673">
        <w:t>et</w:t>
      </w:r>
      <w:r w:rsidR="00554673" w:rsidRPr="007535A9">
        <w:rPr>
          <w:lang w:val="el-GR"/>
          <w:rPrChange w:id="2379" w:author="Στάθης Καπ" w:date="2023-03-01T05:56:00Z">
            <w:rPr/>
          </w:rPrChange>
        </w:rPr>
        <w:t xml:space="preserve"> </w:t>
      </w:r>
      <w:r w:rsidR="00554673">
        <w:t>al</w:t>
      </w:r>
      <w:r w:rsidR="00554673" w:rsidRPr="007535A9">
        <w:rPr>
          <w:lang w:val="el-GR"/>
          <w:rPrChange w:id="2380" w:author="Στάθης Καπ" w:date="2023-03-01T05:56:00Z">
            <w:rPr/>
          </w:rPrChange>
        </w:rPr>
        <w:t xml:space="preserve">. </w:t>
      </w:r>
      <w:r w:rsidR="00554673" w:rsidRPr="00D61FD5">
        <w:rPr>
          <w:lang w:val="el-GR"/>
        </w:rPr>
        <w:t>(200</w:t>
      </w:r>
      <w:ins w:id="2381" w:author="Στάθης Καπ" w:date="2023-03-01T05:09:00Z">
        <w:r w:rsidR="0045051E">
          <w:rPr>
            <w:lang w:val="el-GR"/>
          </w:rPr>
          <w:t>8</w:t>
        </w:r>
      </w:ins>
      <w:del w:id="2382" w:author="Στάθης Καπ" w:date="2023-03-01T05:09:00Z">
        <w:r w:rsidR="00554673" w:rsidRPr="00D61FD5" w:rsidDel="0045051E">
          <w:rPr>
            <w:lang w:val="el-GR"/>
          </w:rPr>
          <w:delText>7</w:delText>
        </w:r>
      </w:del>
      <w:r w:rsidR="00554673" w:rsidRPr="00D61FD5">
        <w:rPr>
          <w:lang w:val="el-GR"/>
        </w:rPr>
        <w:t>)</w:t>
      </w:r>
      <w:customXmlInsRangeStart w:id="2383" w:author="Στάθης Καπ" w:date="2023-03-01T05:09:00Z"/>
      <w:sdt>
        <w:sdtPr>
          <w:rPr>
            <w:lang w:val="el-GR"/>
          </w:rPr>
          <w:id w:val="1906337630"/>
          <w:citation/>
        </w:sdtPr>
        <w:sdtEndPr/>
        <w:sdtContent>
          <w:customXmlInsRangeEnd w:id="2383"/>
          <w:ins w:id="238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85" w:author="Στάθης Καπ" w:date="2023-03-01T05:09:00Z">
            <w:r w:rsidR="0045051E">
              <w:rPr>
                <w:lang w:val="el-GR"/>
              </w:rPr>
              <w:fldChar w:fldCharType="end"/>
            </w:r>
          </w:ins>
          <w:customXmlInsRangeStart w:id="2386" w:author="Στάθης Καπ" w:date="2023-03-01T05:09:00Z"/>
        </w:sdtContent>
      </w:sdt>
      <w:customXmlInsRangeEnd w:id="238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87" w:author="Charalampos Konstantopoulos" w:date="2023-01-26T15:38:00Z">
        <w:r w:rsidR="003063C4">
          <w:rPr>
            <w:lang w:val="el-GR"/>
          </w:rPr>
          <w:t xml:space="preserve">συνεχώς </w:t>
        </w:r>
      </w:ins>
      <w:del w:id="2388" w:author="Charalampos Konstantopoulos" w:date="2023-01-26T15:38:00Z">
        <w:r w:rsidR="00554673" w:rsidRPr="00D61FD5" w:rsidDel="003063C4">
          <w:rPr>
            <w:lang w:val="el-GR"/>
          </w:rPr>
          <w:delText xml:space="preserve">όλο </w:delText>
        </w:r>
      </w:del>
      <w:del w:id="2389" w:author="Charalampos Konstantopoulos" w:date="2023-01-26T15:37:00Z">
        <w:r w:rsidR="00D61FD5" w:rsidDel="003063C4">
          <w:rPr>
            <w:lang w:val="el-GR"/>
          </w:rPr>
          <w:delText xml:space="preserve">ένα </w:delText>
        </w:r>
      </w:del>
      <w:del w:id="239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91" w:author="Στάθης Καπ" w:date="2023-03-01T05:11:00Z"/>
      <w:sdt>
        <w:sdtPr>
          <w:rPr>
            <w:lang w:val="el-GR"/>
          </w:rPr>
          <w:id w:val="402196513"/>
          <w:citation/>
        </w:sdtPr>
        <w:sdtEndPr/>
        <w:sdtContent>
          <w:customXmlInsRangeEnd w:id="2391"/>
          <w:ins w:id="2392" w:author="Στάθης Καπ" w:date="2023-03-01T05:11:00Z">
            <w:r w:rsidR="00FD7ECA">
              <w:rPr>
                <w:lang w:val="el-GR"/>
              </w:rPr>
              <w:fldChar w:fldCharType="begin"/>
            </w:r>
            <w:r w:rsidR="00FD7ECA" w:rsidRPr="00FD7ECA">
              <w:rPr>
                <w:lang w:val="el-GR"/>
                <w:rPrChange w:id="2393" w:author="Στάθης Καπ" w:date="2023-03-01T05:11:00Z">
                  <w:rPr/>
                </w:rPrChange>
              </w:rPr>
              <w:instrText xml:space="preserve"> </w:instrText>
            </w:r>
            <w:r w:rsidR="00FD7ECA">
              <w:instrText>CITATION</w:instrText>
            </w:r>
            <w:r w:rsidR="00FD7ECA" w:rsidRPr="00FD7ECA">
              <w:rPr>
                <w:lang w:val="el-GR"/>
                <w:rPrChange w:id="2394" w:author="Στάθης Καπ" w:date="2023-03-01T05:11:00Z">
                  <w:rPr/>
                </w:rPrChange>
              </w:rPr>
              <w:instrText xml:space="preserve"> </w:instrText>
            </w:r>
            <w:r w:rsidR="00FD7ECA">
              <w:instrText>Wou</w:instrText>
            </w:r>
            <w:r w:rsidR="00FD7ECA" w:rsidRPr="00FD7ECA">
              <w:rPr>
                <w:lang w:val="el-GR"/>
                <w:rPrChange w:id="2395" w:author="Στάθης Καπ" w:date="2023-03-01T05:11:00Z">
                  <w:rPr/>
                </w:rPrChange>
              </w:rPr>
              <w:instrText>08 \</w:instrText>
            </w:r>
            <w:r w:rsidR="00FD7ECA">
              <w:instrText>l</w:instrText>
            </w:r>
            <w:r w:rsidR="00FD7ECA" w:rsidRPr="00FD7ECA">
              <w:rPr>
                <w:lang w:val="el-GR"/>
                <w:rPrChange w:id="2396"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7" w:author="Στάθης Καπ" w:date="2023-03-07T06:23:00Z">
                <w:rPr>
                  <w:noProof/>
                </w:rPr>
              </w:rPrChange>
            </w:rPr>
            <w:t xml:space="preserve"> [26]</w:t>
          </w:r>
          <w:ins w:id="2398" w:author="Στάθης Καπ" w:date="2023-03-01T05:11:00Z">
            <w:r w:rsidR="00FD7ECA">
              <w:rPr>
                <w:lang w:val="el-GR"/>
              </w:rPr>
              <w:fldChar w:fldCharType="end"/>
            </w:r>
          </w:ins>
          <w:customXmlInsRangeStart w:id="2399" w:author="Στάθης Καπ" w:date="2023-03-01T05:11:00Z"/>
        </w:sdtContent>
      </w:sdt>
      <w:customXmlInsRangeEnd w:id="2399"/>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00" w:author=" " w:date="2023-01-26T15:39:00Z">
        <w:r w:rsidR="00455DE4">
          <w:rPr>
            <w:lang w:val="el-GR"/>
          </w:rPr>
          <w:t>στη</w:t>
        </w:r>
      </w:ins>
      <w:del w:id="2401"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w:t>
      </w:r>
      <w:r w:rsidRPr="009F7DC1">
        <w:rPr>
          <w:lang w:val="el-GR"/>
        </w:rPr>
        <w:lastRenderedPageBreak/>
        <w:t>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02" w:author="Στάθης Καπ" w:date="2023-03-01T05:11:00Z"/>
      <w:sdt>
        <w:sdtPr>
          <w:rPr>
            <w:lang w:val="el-GR"/>
          </w:rPr>
          <w:id w:val="-1961095056"/>
          <w:citation/>
        </w:sdtPr>
        <w:sdtEndPr/>
        <w:sdtContent>
          <w:customXmlInsRangeEnd w:id="2402"/>
          <w:ins w:id="2403" w:author="Στάθης Καπ" w:date="2023-03-01T05:11:00Z">
            <w:r w:rsidR="00FD7ECA">
              <w:rPr>
                <w:lang w:val="el-GR"/>
              </w:rPr>
              <w:fldChar w:fldCharType="begin"/>
            </w:r>
            <w:r w:rsidR="00FD7ECA" w:rsidRPr="00FD7ECA">
              <w:rPr>
                <w:lang w:val="el-GR"/>
                <w:rPrChange w:id="2404" w:author="Στάθης Καπ" w:date="2023-03-01T05:11:00Z">
                  <w:rPr/>
                </w:rPrChange>
              </w:rPr>
              <w:instrText xml:space="preserve"> </w:instrText>
            </w:r>
            <w:r w:rsidR="00FD7ECA">
              <w:instrText>CITATION</w:instrText>
            </w:r>
            <w:r w:rsidR="00FD7ECA" w:rsidRPr="00FD7ECA">
              <w:rPr>
                <w:lang w:val="el-GR"/>
                <w:rPrChange w:id="2405" w:author="Στάθης Καπ" w:date="2023-03-01T05:11:00Z">
                  <w:rPr/>
                </w:rPrChange>
              </w:rPr>
              <w:instrText xml:space="preserve"> </w:instrText>
            </w:r>
            <w:r w:rsidR="00FD7ECA">
              <w:instrText>Wou</w:instrText>
            </w:r>
            <w:r w:rsidR="00FD7ECA" w:rsidRPr="00FD7ECA">
              <w:rPr>
                <w:lang w:val="el-GR"/>
                <w:rPrChange w:id="2406" w:author="Στάθης Καπ" w:date="2023-03-01T05:11:00Z">
                  <w:rPr/>
                </w:rPrChange>
              </w:rPr>
              <w:instrText>08 \</w:instrText>
            </w:r>
            <w:r w:rsidR="00FD7ECA">
              <w:instrText>l</w:instrText>
            </w:r>
            <w:r w:rsidR="00FD7ECA" w:rsidRPr="00FD7ECA">
              <w:rPr>
                <w:lang w:val="el-GR"/>
                <w:rPrChange w:id="2407" w:author="Στάθης Καπ" w:date="2023-03-01T05:11:00Z">
                  <w:rPr/>
                </w:rPrChange>
              </w:rPr>
              <w:instrText xml:space="preserve"> 1033 </w:instrText>
            </w:r>
          </w:ins>
          <w:r w:rsidR="00FD7ECA">
            <w:rPr>
              <w:lang w:val="el-GR"/>
            </w:rPr>
            <w:fldChar w:fldCharType="separate"/>
          </w:r>
          <w:r w:rsidR="004B7EF5" w:rsidRPr="00A34C96">
            <w:rPr>
              <w:noProof/>
              <w:lang w:val="el-GR"/>
              <w:rPrChange w:id="2408" w:author="Στάθης Καπ" w:date="2023-03-07T06:23:00Z">
                <w:rPr>
                  <w:noProof/>
                </w:rPr>
              </w:rPrChange>
            </w:rPr>
            <w:t xml:space="preserve"> [26]</w:t>
          </w:r>
          <w:ins w:id="2409" w:author="Στάθης Καπ" w:date="2023-03-01T05:11:00Z">
            <w:r w:rsidR="00FD7ECA">
              <w:rPr>
                <w:lang w:val="el-GR"/>
              </w:rPr>
              <w:fldChar w:fldCharType="end"/>
            </w:r>
          </w:ins>
          <w:customXmlInsRangeStart w:id="2410" w:author="Στάθης Καπ" w:date="2023-03-01T05:11:00Z"/>
        </w:sdtContent>
      </w:sdt>
      <w:customXmlInsRangeEnd w:id="2410"/>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11" w:author="Στάθης Καπ" w:date="2023-03-01T05:11:00Z"/>
      <w:sdt>
        <w:sdtPr>
          <w:rPr>
            <w:lang w:val="el-GR"/>
          </w:rPr>
          <w:id w:val="1789698081"/>
          <w:citation/>
        </w:sdtPr>
        <w:sdtEndPr/>
        <w:sdtContent>
          <w:customXmlInsRangeEnd w:id="2411"/>
          <w:ins w:id="2412" w:author="Στάθης Καπ" w:date="2023-03-01T05:11:00Z">
            <w:r w:rsidR="00FD7ECA">
              <w:rPr>
                <w:lang w:val="el-GR"/>
              </w:rPr>
              <w:fldChar w:fldCharType="begin"/>
            </w:r>
            <w:r w:rsidR="00FD7ECA" w:rsidRPr="00FD7ECA">
              <w:rPr>
                <w:lang w:val="el-GR"/>
                <w:rPrChange w:id="2413" w:author="Στάθης Καπ" w:date="2023-03-01T05:11:00Z">
                  <w:rPr/>
                </w:rPrChange>
              </w:rPr>
              <w:instrText xml:space="preserve"> </w:instrText>
            </w:r>
            <w:r w:rsidR="00FD7ECA">
              <w:instrText>CITATION</w:instrText>
            </w:r>
            <w:r w:rsidR="00FD7ECA" w:rsidRPr="00FD7ECA">
              <w:rPr>
                <w:lang w:val="el-GR"/>
                <w:rPrChange w:id="2414" w:author="Στάθης Καπ" w:date="2023-03-01T05:11:00Z">
                  <w:rPr/>
                </w:rPrChange>
              </w:rPr>
              <w:instrText xml:space="preserve"> </w:instrText>
            </w:r>
            <w:r w:rsidR="00FD7ECA">
              <w:instrText>Her</w:instrText>
            </w:r>
            <w:r w:rsidR="00FD7ECA" w:rsidRPr="00FD7ECA">
              <w:rPr>
                <w:lang w:val="el-GR"/>
                <w:rPrChange w:id="2415" w:author="Στάθης Καπ" w:date="2023-03-01T05:11:00Z">
                  <w:rPr/>
                </w:rPrChange>
              </w:rPr>
              <w:instrText>10 \</w:instrText>
            </w:r>
            <w:r w:rsidR="00FD7ECA">
              <w:instrText>l</w:instrText>
            </w:r>
            <w:r w:rsidR="00FD7ECA" w:rsidRPr="00FD7ECA">
              <w:rPr>
                <w:lang w:val="el-GR"/>
                <w:rPrChange w:id="2416" w:author="Στάθης Καπ" w:date="2023-03-01T05:11:00Z">
                  <w:rPr/>
                </w:rPrChange>
              </w:rPr>
              <w:instrText xml:space="preserve"> 1033 </w:instrText>
            </w:r>
          </w:ins>
          <w:r w:rsidR="00FD7ECA">
            <w:rPr>
              <w:lang w:val="el-GR"/>
            </w:rPr>
            <w:fldChar w:fldCharType="separate"/>
          </w:r>
          <w:r w:rsidR="004B7EF5" w:rsidRPr="00A34C96">
            <w:rPr>
              <w:noProof/>
              <w:lang w:val="el-GR"/>
              <w:rPrChange w:id="2417" w:author="Στάθης Καπ" w:date="2023-03-07T06:23:00Z">
                <w:rPr>
                  <w:noProof/>
                </w:rPr>
              </w:rPrChange>
            </w:rPr>
            <w:t xml:space="preserve"> [27]</w:t>
          </w:r>
          <w:ins w:id="2418" w:author="Στάθης Καπ" w:date="2023-03-01T05:11:00Z">
            <w:r w:rsidR="00FD7ECA">
              <w:rPr>
                <w:lang w:val="el-GR"/>
              </w:rPr>
              <w:fldChar w:fldCharType="end"/>
            </w:r>
          </w:ins>
          <w:customXmlInsRangeStart w:id="2419" w:author="Στάθης Καπ" w:date="2023-03-01T05:11:00Z"/>
        </w:sdtContent>
      </w:sdt>
      <w:customXmlInsRangeEnd w:id="2419"/>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20" w:author=" " w:date="2023-01-26T15:43:00Z">
        <w:r w:rsidR="00455DE4">
          <w:rPr>
            <w:lang w:val="el-GR"/>
          </w:rPr>
          <w:t xml:space="preserve">βέλτιστου διαχωρισμού </w:t>
        </w:r>
      </w:ins>
      <w:del w:id="2421"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422" w:author="Στάθης Καπ" w:date="2023-03-01T05:12:00Z"/>
      <w:sdt>
        <w:sdtPr>
          <w:rPr>
            <w:lang w:val="el-GR"/>
          </w:rPr>
          <w:id w:val="1502389100"/>
          <w:citation/>
        </w:sdtPr>
        <w:sdtEndPr/>
        <w:sdtContent>
          <w:customXmlInsRangeEnd w:id="2422"/>
          <w:ins w:id="2423" w:author="Στάθης Καπ" w:date="2023-03-01T05:12:00Z">
            <w:r w:rsidR="00FD7ECA">
              <w:rPr>
                <w:lang w:val="el-GR"/>
              </w:rPr>
              <w:fldChar w:fldCharType="begin"/>
            </w:r>
            <w:r w:rsidR="00FD7ECA" w:rsidRPr="00FD7ECA">
              <w:rPr>
                <w:lang w:val="el-GR"/>
                <w:rPrChange w:id="2424" w:author="Στάθης Καπ" w:date="2023-03-01T05:12:00Z">
                  <w:rPr/>
                </w:rPrChange>
              </w:rPr>
              <w:instrText xml:space="preserve"> </w:instrText>
            </w:r>
            <w:r w:rsidR="00FD7ECA">
              <w:instrText>CITATION</w:instrText>
            </w:r>
            <w:r w:rsidR="00FD7ECA" w:rsidRPr="00FD7ECA">
              <w:rPr>
                <w:lang w:val="el-GR"/>
                <w:rPrChange w:id="2425" w:author="Στάθης Καπ" w:date="2023-03-01T05:12:00Z">
                  <w:rPr/>
                </w:rPrChange>
              </w:rPr>
              <w:instrText xml:space="preserve"> </w:instrText>
            </w:r>
            <w:r w:rsidR="00FD7ECA">
              <w:instrText>Shi</w:instrText>
            </w:r>
            <w:r w:rsidR="00FD7ECA" w:rsidRPr="00FD7ECA">
              <w:rPr>
                <w:lang w:val="el-GR"/>
                <w:rPrChange w:id="2426" w:author="Στάθης Καπ" w:date="2023-03-01T05:12:00Z">
                  <w:rPr/>
                </w:rPrChange>
              </w:rPr>
              <w:instrText>13 \</w:instrText>
            </w:r>
            <w:r w:rsidR="00FD7ECA">
              <w:instrText>l</w:instrText>
            </w:r>
            <w:r w:rsidR="00FD7ECA" w:rsidRPr="00FD7ECA">
              <w:rPr>
                <w:lang w:val="el-GR"/>
                <w:rPrChange w:id="2427" w:author="Στάθης Καπ" w:date="2023-03-01T05:12:00Z">
                  <w:rPr/>
                </w:rPrChange>
              </w:rPr>
              <w:instrText xml:space="preserve"> 1033 </w:instrText>
            </w:r>
          </w:ins>
          <w:r w:rsidR="00FD7ECA">
            <w:rPr>
              <w:lang w:val="el-GR"/>
            </w:rPr>
            <w:fldChar w:fldCharType="separate"/>
          </w:r>
          <w:r w:rsidR="004B7EF5" w:rsidRPr="00A34C96">
            <w:rPr>
              <w:noProof/>
              <w:lang w:val="el-GR"/>
              <w:rPrChange w:id="2428" w:author="Στάθης Καπ" w:date="2023-03-07T06:23:00Z">
                <w:rPr>
                  <w:noProof/>
                </w:rPr>
              </w:rPrChange>
            </w:rPr>
            <w:t xml:space="preserve"> [28]</w:t>
          </w:r>
          <w:ins w:id="2429" w:author="Στάθης Καπ" w:date="2023-03-01T05:12:00Z">
            <w:r w:rsidR="00FD7ECA">
              <w:rPr>
                <w:lang w:val="el-GR"/>
              </w:rPr>
              <w:fldChar w:fldCharType="end"/>
            </w:r>
          </w:ins>
          <w:customXmlInsRangeStart w:id="2430" w:author="Στάθης Καπ" w:date="2023-03-01T05:12:00Z"/>
        </w:sdtContent>
      </w:sdt>
      <w:customXmlInsRangeEnd w:id="2430"/>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31" w:author="Στάθης Καπ" w:date="2023-02-02T04:52:00Z">
            <w:rPr>
              <w:rFonts w:ascii="Cambria Math" w:hAnsi="Cambria Math"/>
              <w:highlight w:val="yellow"/>
              <w:lang w:val="el-GR"/>
            </w:rPr>
            <m:t>σκ</m:t>
          </w:del>
        </m:r>
        <m:sSub>
          <m:sSubPr>
            <m:ctrlPr>
              <w:ins w:id="2432" w:author="Στάθης Καπ" w:date="2023-02-02T04:52:00Z">
                <w:rPr>
                  <w:rFonts w:ascii="Cambria Math" w:hAnsi="Cambria Math"/>
                  <w:i/>
                  <w:lang w:val="el-GR"/>
                </w:rPr>
              </w:ins>
            </m:ctrlPr>
          </m:sSubPr>
          <m:e>
            <m:r>
              <w:ins w:id="2433" w:author="Στάθης Καπ" w:date="2023-02-02T04:52:00Z">
                <w:rPr>
                  <w:rFonts w:ascii="Cambria Math" w:hAnsi="Cambria Math"/>
                  <w:lang w:val="el-GR"/>
                </w:rPr>
                <m:t>σ</m:t>
              </w:ins>
            </m:r>
          </m:e>
          <m:sub>
            <m:r>
              <w:ins w:id="243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35" w:author="Στάθης Καπ" w:date="2023-03-01T05:13:00Z">
        <w:r w:rsidR="00FD7ECA" w:rsidRPr="007B61BA">
          <w:rPr>
            <w:lang w:val="el-GR"/>
            <w:rPrChange w:id="2436" w:author="Στάθης Καπ" w:date="2023-03-01T05:14:00Z">
              <w:rPr/>
            </w:rPrChange>
          </w:rPr>
          <w:t>3</w:t>
        </w:r>
      </w:ins>
      <w:del w:id="2437" w:author="Στάθης Καπ" w:date="2023-03-01T05:13:00Z">
        <w:r w:rsidRPr="00AC3320" w:rsidDel="00FD7ECA">
          <w:rPr>
            <w:lang w:val="el-GR"/>
          </w:rPr>
          <w:delText>4</w:delText>
        </w:r>
      </w:del>
      <w:r w:rsidRPr="00AC3320">
        <w:rPr>
          <w:lang w:val="el-GR"/>
        </w:rPr>
        <w:t>)</w:t>
      </w:r>
      <w:customXmlInsRangeStart w:id="2438" w:author="Στάθης Καπ" w:date="2023-03-01T05:13:00Z"/>
      <w:sdt>
        <w:sdtPr>
          <w:rPr>
            <w:lang w:val="el-GR"/>
          </w:rPr>
          <w:id w:val="-692380001"/>
          <w:citation/>
        </w:sdtPr>
        <w:sdtEndPr/>
        <w:sdtContent>
          <w:customXmlInsRangeEnd w:id="2438"/>
          <w:ins w:id="2439" w:author="Στάθης Καπ" w:date="2023-03-01T05:13:00Z">
            <w:r w:rsidR="00FD7ECA">
              <w:rPr>
                <w:lang w:val="el-GR"/>
              </w:rPr>
              <w:fldChar w:fldCharType="begin"/>
            </w:r>
            <w:r w:rsidR="00FD7ECA" w:rsidRPr="007B61BA">
              <w:rPr>
                <w:lang w:val="el-GR"/>
                <w:rPrChange w:id="2440" w:author="Στάθης Καπ" w:date="2023-03-01T05:14:00Z">
                  <w:rPr/>
                </w:rPrChange>
              </w:rPr>
              <w:instrText xml:space="preserve"> </w:instrText>
            </w:r>
            <w:r w:rsidR="00FD7ECA">
              <w:instrText>CITATION</w:instrText>
            </w:r>
            <w:r w:rsidR="00FD7ECA" w:rsidRPr="007B61BA">
              <w:rPr>
                <w:lang w:val="el-GR"/>
                <w:rPrChange w:id="2441" w:author="Στάθης Καπ" w:date="2023-03-01T05:14:00Z">
                  <w:rPr/>
                </w:rPrChange>
              </w:rPr>
              <w:instrText xml:space="preserve"> </w:instrText>
            </w:r>
            <w:r w:rsidR="00FD7ECA">
              <w:instrText>Jo</w:instrText>
            </w:r>
            <w:r w:rsidR="00FD7ECA" w:rsidRPr="007B61BA">
              <w:rPr>
                <w:lang w:val="el-GR"/>
                <w:rPrChange w:id="2442" w:author="Στάθης Καπ" w:date="2023-03-01T05:14:00Z">
                  <w:rPr/>
                </w:rPrChange>
              </w:rPr>
              <w:instrText>ã13 \</w:instrText>
            </w:r>
            <w:r w:rsidR="00FD7ECA">
              <w:instrText>l</w:instrText>
            </w:r>
            <w:r w:rsidR="00FD7ECA" w:rsidRPr="007B61BA">
              <w:rPr>
                <w:lang w:val="el-GR"/>
                <w:rPrChange w:id="2443" w:author="Στάθης Καπ" w:date="2023-03-01T05:14:00Z">
                  <w:rPr/>
                </w:rPrChange>
              </w:rPr>
              <w:instrText xml:space="preserve"> 1033 </w:instrText>
            </w:r>
          </w:ins>
          <w:r w:rsidR="00FD7ECA">
            <w:rPr>
              <w:lang w:val="el-GR"/>
            </w:rPr>
            <w:fldChar w:fldCharType="separate"/>
          </w:r>
          <w:r w:rsidR="004B7EF5" w:rsidRPr="00A34C96">
            <w:rPr>
              <w:noProof/>
              <w:lang w:val="el-GR"/>
              <w:rPrChange w:id="2444" w:author="Στάθης Καπ" w:date="2023-03-07T06:23:00Z">
                <w:rPr>
                  <w:noProof/>
                </w:rPr>
              </w:rPrChange>
            </w:rPr>
            <w:t xml:space="preserve"> [29]</w:t>
          </w:r>
          <w:ins w:id="2445" w:author="Στάθης Καπ" w:date="2023-03-01T05:13:00Z">
            <w:r w:rsidR="00FD7ECA">
              <w:rPr>
                <w:lang w:val="el-GR"/>
              </w:rPr>
              <w:fldChar w:fldCharType="end"/>
            </w:r>
          </w:ins>
          <w:customXmlInsRangeStart w:id="2446" w:author="Στάθης Καπ" w:date="2023-03-01T05:13:00Z"/>
        </w:sdtContent>
      </w:sdt>
      <w:customXmlInsRangeEnd w:id="2446"/>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lastRenderedPageBreak/>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47" w:author="Στάθης Καπ" w:date="2023-02-26T00:53:00Z">
          <w:pPr>
            <w:pStyle w:val="Heading3"/>
            <w:numPr>
              <w:numId w:val="4"/>
            </w:numPr>
            <w:ind w:left="1080"/>
          </w:pPr>
        </w:pPrChange>
      </w:pPr>
      <w:bookmarkStart w:id="2448" w:name="_Toc129197838"/>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48"/>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494D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494D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494D04"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49" w:author="Στάθης Καπ" w:date="2023-02-01T09:03:00Z"/>
        </w:trPr>
        <w:tc>
          <w:tcPr>
            <w:tcW w:w="350" w:type="pct"/>
          </w:tcPr>
          <w:p w14:paraId="7F65F62E" w14:textId="77777777" w:rsidR="00C961DB" w:rsidRDefault="00C961DB">
            <w:pPr>
              <w:spacing w:after="160"/>
              <w:rPr>
                <w:ins w:id="2450" w:author="Στάθης Καπ" w:date="2023-02-01T09:03:00Z"/>
                <w:lang w:val="el-GR"/>
              </w:rPr>
              <w:pPrChange w:id="2451" w:author="Στάθης Καπ" w:date="2023-02-01T08:46:00Z">
                <w:pPr/>
              </w:pPrChange>
            </w:pPr>
          </w:p>
        </w:tc>
        <w:tc>
          <w:tcPr>
            <w:tcW w:w="4300" w:type="pct"/>
          </w:tcPr>
          <w:p w14:paraId="05A24BD5" w14:textId="005D3B41" w:rsidR="00C961DB" w:rsidRPr="005846FF" w:rsidRDefault="00C961DB">
            <w:pPr>
              <w:spacing w:after="160"/>
              <w:rPr>
                <w:ins w:id="2452" w:author="Στάθης Καπ" w:date="2023-02-01T09:03:00Z"/>
                <w:lang w:val="el-GR"/>
              </w:rPr>
              <w:pPrChange w:id="2453" w:author="Στάθης Καπ" w:date="2023-02-01T08:46:00Z">
                <w:pPr/>
              </w:pPrChange>
            </w:pPr>
            <m:oMathPara>
              <m:oMath>
                <m:r>
                  <w:ins w:id="2454" w:author="Στάθης Καπ" w:date="2023-02-01T09:03:00Z">
                    <w:rPr>
                      <w:rFonts w:ascii="Cambria Math" w:hAnsi="Cambria Math"/>
                      <w:lang w:val="el-GR"/>
                    </w:rPr>
                    <m:t xml:space="preserve">maximize </m:t>
                  </w:ins>
                </m:r>
                <m:nary>
                  <m:naryPr>
                    <m:chr m:val="∑"/>
                    <m:limLoc m:val="undOvr"/>
                    <m:ctrlPr>
                      <w:ins w:id="2455" w:author="Στάθης Καπ" w:date="2023-02-01T09:03:00Z">
                        <w:rPr>
                          <w:rFonts w:ascii="Cambria Math" w:hAnsi="Cambria Math"/>
                          <w:i/>
                          <w:lang w:val="el-GR"/>
                        </w:rPr>
                      </w:ins>
                    </m:ctrlPr>
                  </m:naryPr>
                  <m:sub>
                    <m:r>
                      <w:ins w:id="2456" w:author="Στάθης Καπ" w:date="2023-02-01T09:03:00Z">
                        <w:rPr>
                          <w:rFonts w:ascii="Cambria Math" w:hAnsi="Cambria Math"/>
                          <w:lang w:val="el-GR"/>
                        </w:rPr>
                        <m:t>d=1</m:t>
                      </w:ins>
                    </m:r>
                  </m:sub>
                  <m:sup>
                    <m:r>
                      <w:ins w:id="2457" w:author="Στάθης Καπ" w:date="2023-02-01T09:03:00Z">
                        <w:rPr>
                          <w:rFonts w:ascii="Cambria Math" w:hAnsi="Cambria Math"/>
                          <w:lang w:val="el-GR"/>
                        </w:rPr>
                        <m:t>m</m:t>
                      </w:ins>
                    </m:r>
                  </m:sup>
                  <m:e>
                    <m:nary>
                      <m:naryPr>
                        <m:chr m:val="∑"/>
                        <m:limLoc m:val="undOvr"/>
                        <m:ctrlPr>
                          <w:ins w:id="2458" w:author="Στάθης Καπ" w:date="2023-02-01T09:03:00Z">
                            <w:rPr>
                              <w:rFonts w:ascii="Cambria Math" w:hAnsi="Cambria Math"/>
                              <w:i/>
                              <w:lang w:val="el-GR"/>
                            </w:rPr>
                          </w:ins>
                        </m:ctrlPr>
                      </m:naryPr>
                      <m:sub>
                        <m:r>
                          <w:ins w:id="2459" w:author="Στάθης Καπ" w:date="2023-02-01T09:03:00Z">
                            <w:rPr>
                              <w:rFonts w:ascii="Cambria Math" w:hAnsi="Cambria Math"/>
                              <w:lang w:val="el-GR"/>
                            </w:rPr>
                            <m:t>i=2</m:t>
                          </w:ins>
                        </m:r>
                      </m:sub>
                      <m:sup>
                        <m:r>
                          <w:ins w:id="2460" w:author="Στάθης Καπ" w:date="2023-02-01T09:03:00Z">
                            <w:rPr>
                              <w:rFonts w:ascii="Cambria Math" w:hAnsi="Cambria Math"/>
                              <w:lang w:val="el-GR"/>
                            </w:rPr>
                            <m:t>n-1</m:t>
                          </w:ins>
                        </m:r>
                      </m:sup>
                      <m:e>
                        <m:sSub>
                          <m:sSubPr>
                            <m:ctrlPr>
                              <w:ins w:id="2461" w:author="Στάθης Καπ" w:date="2023-02-01T09:03:00Z">
                                <w:rPr>
                                  <w:rFonts w:ascii="Cambria Math" w:hAnsi="Cambria Math"/>
                                  <w:i/>
                                  <w:lang w:val="el-GR"/>
                                </w:rPr>
                              </w:ins>
                            </m:ctrlPr>
                          </m:sSubPr>
                          <m:e>
                            <m:r>
                              <w:ins w:id="2462" w:author="Στάθης Καπ" w:date="2023-02-01T09:03:00Z">
                                <w:rPr>
                                  <w:rFonts w:ascii="Cambria Math" w:hAnsi="Cambria Math"/>
                                  <w:lang w:val="el-GR"/>
                                </w:rPr>
                                <m:t>S</m:t>
                              </w:ins>
                            </m:r>
                          </m:e>
                          <m:sub>
                            <m:r>
                              <w:ins w:id="2463" w:author="Στάθης Καπ" w:date="2023-02-01T09:03:00Z">
                                <w:rPr>
                                  <w:rFonts w:ascii="Cambria Math" w:hAnsi="Cambria Math"/>
                                  <w:lang w:val="el-GR"/>
                                </w:rPr>
                                <m:t>i</m:t>
                              </w:ins>
                            </m:r>
                          </m:sub>
                        </m:sSub>
                        <m:sSub>
                          <m:sSubPr>
                            <m:ctrlPr>
                              <w:ins w:id="2464" w:author="Στάθης Καπ" w:date="2023-02-01T09:03:00Z">
                                <w:rPr>
                                  <w:rFonts w:ascii="Cambria Math" w:hAnsi="Cambria Math"/>
                                  <w:i/>
                                  <w:lang w:val="el-GR"/>
                                </w:rPr>
                              </w:ins>
                            </m:ctrlPr>
                          </m:sSubPr>
                          <m:e>
                            <m:r>
                              <w:ins w:id="2465" w:author="Στάθης Καπ" w:date="2023-02-01T09:03:00Z">
                                <w:rPr>
                                  <w:rFonts w:ascii="Cambria Math" w:hAnsi="Cambria Math"/>
                                  <w:lang w:val="el-GR"/>
                                </w:rPr>
                                <m:t>y</m:t>
                              </w:ins>
                            </m:r>
                          </m:e>
                          <m:sub>
                            <m:r>
                              <w:ins w:id="2466" w:author="Στάθης Καπ" w:date="2023-02-01T09:03:00Z">
                                <w:rPr>
                                  <w:rFonts w:ascii="Cambria Math" w:hAnsi="Cambria Math"/>
                                  <w:lang w:val="el-GR"/>
                                </w:rPr>
                                <m:t>id</m:t>
                              </w:ins>
                            </m:r>
                          </m:sub>
                        </m:sSub>
                      </m:e>
                    </m:nary>
                  </m:e>
                </m:nary>
              </m:oMath>
            </m:oMathPara>
          </w:p>
        </w:tc>
        <w:tc>
          <w:tcPr>
            <w:tcW w:w="350" w:type="pct"/>
            <w:vAlign w:val="center"/>
          </w:tcPr>
          <w:p w14:paraId="3E43ED71" w14:textId="3055970B" w:rsidR="00C961DB" w:rsidRPr="00603993" w:rsidRDefault="00C961DB" w:rsidP="00237FE3">
            <w:pPr>
              <w:pStyle w:val="Caption"/>
              <w:spacing w:after="160"/>
              <w:rPr>
                <w:ins w:id="2467" w:author="Στάθης Καπ" w:date="2023-02-01T09:03:00Z"/>
                <w:rPrChange w:id="2468" w:author="Στάθης Καπ" w:date="2023-02-01T08:49:00Z">
                  <w:rPr>
                    <w:ins w:id="2469" w:author="Στάθης Καπ" w:date="2023-02-01T09:03:00Z"/>
                    <w:lang w:val="el-GR"/>
                  </w:rPr>
                </w:rPrChange>
              </w:rPr>
            </w:pPr>
            <w:ins w:id="247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7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32</w:t>
            </w:r>
            <w:ins w:id="2472" w:author="Στάθης Καπ" w:date="2023-02-01T09:03:00Z">
              <w:r>
                <w:rPr>
                  <w:lang w:val="el-GR"/>
                </w:rPr>
                <w:fldChar w:fldCharType="end"/>
              </w:r>
              <w:r>
                <w:t>)</w:t>
              </w:r>
            </w:ins>
          </w:p>
        </w:tc>
      </w:tr>
      <w:tr w:rsidR="00F3235E" w14:paraId="0AF13268" w14:textId="77777777" w:rsidTr="00237FE3">
        <w:trPr>
          <w:ins w:id="2473" w:author="Στάθης Καπ" w:date="2023-02-01T09:03:00Z"/>
        </w:trPr>
        <w:tc>
          <w:tcPr>
            <w:tcW w:w="350" w:type="pct"/>
          </w:tcPr>
          <w:p w14:paraId="323B6508" w14:textId="77777777" w:rsidR="00F3235E" w:rsidRDefault="00F3235E">
            <w:pPr>
              <w:spacing w:after="160"/>
              <w:rPr>
                <w:ins w:id="2474" w:author="Στάθης Καπ" w:date="2023-02-01T09:03:00Z"/>
                <w:lang w:val="el-GR"/>
              </w:rPr>
              <w:pPrChange w:id="2475" w:author="Στάθης Καπ" w:date="2023-02-01T08:46:00Z">
                <w:pPr/>
              </w:pPrChange>
            </w:pPr>
          </w:p>
        </w:tc>
        <w:tc>
          <w:tcPr>
            <w:tcW w:w="4300" w:type="pct"/>
          </w:tcPr>
          <w:p w14:paraId="2B9FBE0C" w14:textId="3218E8DD" w:rsidR="00F3235E" w:rsidRPr="005846FF" w:rsidRDefault="00494D04">
            <w:pPr>
              <w:spacing w:after="160"/>
              <w:rPr>
                <w:ins w:id="2476" w:author="Στάθης Καπ" w:date="2023-02-01T09:03:00Z"/>
                <w:lang w:val="el-GR"/>
              </w:rPr>
              <w:pPrChange w:id="2477" w:author="Στάθης Καπ" w:date="2023-02-01T08:46:00Z">
                <w:pPr/>
              </w:pPrChange>
            </w:pPr>
            <m:oMathPara>
              <m:oMath>
                <m:nary>
                  <m:naryPr>
                    <m:chr m:val="∑"/>
                    <m:limLoc m:val="undOvr"/>
                    <m:ctrlPr>
                      <w:ins w:id="2478" w:author="Στάθης Καπ" w:date="2023-02-01T09:03:00Z">
                        <w:rPr>
                          <w:rFonts w:ascii="Cambria Math" w:eastAsiaTheme="minorEastAsia" w:hAnsi="Cambria Math"/>
                          <w:i/>
                          <w:lang w:val="el-GR"/>
                        </w:rPr>
                      </w:ins>
                    </m:ctrlPr>
                  </m:naryPr>
                  <m:sub>
                    <m:r>
                      <w:ins w:id="2479" w:author="Στάθης Καπ" w:date="2023-02-01T09:03:00Z">
                        <w:rPr>
                          <w:rFonts w:ascii="Cambria Math" w:eastAsiaTheme="minorEastAsia" w:hAnsi="Cambria Math"/>
                          <w:lang w:val="el-GR"/>
                        </w:rPr>
                        <m:t>d=1</m:t>
                      </w:ins>
                    </m:r>
                  </m:sub>
                  <m:sup>
                    <m:r>
                      <w:ins w:id="2480" w:author="Στάθης Καπ" w:date="2023-02-01T09:03:00Z">
                        <w:rPr>
                          <w:rFonts w:ascii="Cambria Math" w:eastAsiaTheme="minorEastAsia" w:hAnsi="Cambria Math"/>
                          <w:lang w:val="el-GR"/>
                        </w:rPr>
                        <m:t>m</m:t>
                      </w:ins>
                    </m:r>
                  </m:sup>
                  <m:e>
                    <m:nary>
                      <m:naryPr>
                        <m:chr m:val="∑"/>
                        <m:limLoc m:val="undOvr"/>
                        <m:ctrlPr>
                          <w:ins w:id="2481" w:author="Στάθης Καπ" w:date="2023-02-01T09:03:00Z">
                            <w:rPr>
                              <w:rFonts w:ascii="Cambria Math" w:eastAsiaTheme="minorEastAsia" w:hAnsi="Cambria Math"/>
                              <w:i/>
                              <w:lang w:val="el-GR"/>
                            </w:rPr>
                          </w:ins>
                        </m:ctrlPr>
                      </m:naryPr>
                      <m:sub>
                        <m:r>
                          <w:ins w:id="2482" w:author="Στάθης Καπ" w:date="2023-02-01T09:03:00Z">
                            <w:rPr>
                              <w:rFonts w:ascii="Cambria Math" w:eastAsiaTheme="minorEastAsia" w:hAnsi="Cambria Math"/>
                              <w:lang w:val="el-GR"/>
                            </w:rPr>
                            <m:t>j=2</m:t>
                          </w:ins>
                        </m:r>
                      </m:sub>
                      <m:sup>
                        <m:r>
                          <w:ins w:id="2483" w:author="Στάθης Καπ" w:date="2023-02-01T09:03:00Z">
                            <w:rPr>
                              <w:rFonts w:ascii="Cambria Math" w:eastAsiaTheme="minorEastAsia" w:hAnsi="Cambria Math"/>
                              <w:lang w:val="el-GR"/>
                            </w:rPr>
                            <m:t>n-1</m:t>
                          </w:ins>
                        </m:r>
                      </m:sup>
                      <m:e>
                        <m:sSub>
                          <m:sSubPr>
                            <m:ctrlPr>
                              <w:ins w:id="2484" w:author="Στάθης Καπ" w:date="2023-02-01T09:03:00Z">
                                <w:rPr>
                                  <w:rFonts w:ascii="Cambria Math" w:eastAsiaTheme="minorEastAsia" w:hAnsi="Cambria Math"/>
                                  <w:i/>
                                  <w:lang w:val="el-GR"/>
                                </w:rPr>
                              </w:ins>
                            </m:ctrlPr>
                          </m:sSubPr>
                          <m:e>
                            <m:r>
                              <w:ins w:id="2485" w:author="Στάθης Καπ" w:date="2023-02-01T09:03:00Z">
                                <w:rPr>
                                  <w:rFonts w:ascii="Cambria Math" w:eastAsiaTheme="minorEastAsia" w:hAnsi="Cambria Math"/>
                                  <w:lang w:val="el-GR"/>
                                </w:rPr>
                                <m:t>x</m:t>
                              </w:ins>
                            </m:r>
                          </m:e>
                          <m:sub>
                            <m:r>
                              <w:ins w:id="2486" w:author="Στάθης Καπ" w:date="2023-02-01T09:03:00Z">
                                <w:rPr>
                                  <w:rFonts w:ascii="Cambria Math" w:eastAsiaTheme="minorEastAsia" w:hAnsi="Cambria Math"/>
                                  <w:lang w:val="el-GR"/>
                                </w:rPr>
                                <m:t>1jd</m:t>
                              </w:ins>
                            </m:r>
                          </m:sub>
                        </m:sSub>
                      </m:e>
                    </m:nary>
                  </m:e>
                </m:nary>
                <m:r>
                  <w:ins w:id="2487" w:author="Στάθης Καπ" w:date="2023-02-01T09:03:00Z">
                    <w:rPr>
                      <w:rFonts w:ascii="Cambria Math" w:eastAsiaTheme="minorEastAsia" w:hAnsi="Cambria Math"/>
                      <w:lang w:val="el-GR"/>
                    </w:rPr>
                    <m:t>=</m:t>
                  </w:ins>
                </m:r>
                <m:nary>
                  <m:naryPr>
                    <m:chr m:val="∑"/>
                    <m:limLoc m:val="undOvr"/>
                    <m:ctrlPr>
                      <w:ins w:id="2488" w:author="Στάθης Καπ" w:date="2023-02-01T09:03:00Z">
                        <w:rPr>
                          <w:rFonts w:ascii="Cambria Math" w:eastAsiaTheme="minorEastAsia" w:hAnsi="Cambria Math"/>
                          <w:i/>
                          <w:lang w:val="el-GR"/>
                        </w:rPr>
                      </w:ins>
                    </m:ctrlPr>
                  </m:naryPr>
                  <m:sub>
                    <m:r>
                      <w:ins w:id="2489" w:author="Στάθης Καπ" w:date="2023-02-01T09:03:00Z">
                        <w:rPr>
                          <w:rFonts w:ascii="Cambria Math" w:eastAsiaTheme="minorEastAsia" w:hAnsi="Cambria Math"/>
                          <w:lang w:val="el-GR"/>
                        </w:rPr>
                        <m:t>d=1</m:t>
                      </w:ins>
                    </m:r>
                  </m:sub>
                  <m:sup>
                    <m:r>
                      <w:ins w:id="2490" w:author="Στάθης Καπ" w:date="2023-02-01T09:03:00Z">
                        <w:rPr>
                          <w:rFonts w:ascii="Cambria Math" w:eastAsiaTheme="minorEastAsia" w:hAnsi="Cambria Math"/>
                          <w:lang w:val="el-GR"/>
                        </w:rPr>
                        <m:t>m</m:t>
                      </w:ins>
                    </m:r>
                  </m:sup>
                  <m:e>
                    <m:nary>
                      <m:naryPr>
                        <m:chr m:val="∑"/>
                        <m:limLoc m:val="undOvr"/>
                        <m:ctrlPr>
                          <w:ins w:id="2491" w:author="Στάθης Καπ" w:date="2023-02-01T09:03:00Z">
                            <w:rPr>
                              <w:rFonts w:ascii="Cambria Math" w:eastAsiaTheme="minorEastAsia" w:hAnsi="Cambria Math"/>
                              <w:i/>
                              <w:lang w:val="el-GR"/>
                            </w:rPr>
                          </w:ins>
                        </m:ctrlPr>
                      </m:naryPr>
                      <m:sub>
                        <m:r>
                          <w:ins w:id="2492" w:author="Στάθης Καπ" w:date="2023-02-01T09:03:00Z">
                            <w:rPr>
                              <w:rFonts w:ascii="Cambria Math" w:eastAsiaTheme="minorEastAsia" w:hAnsi="Cambria Math"/>
                              <w:lang w:val="el-GR"/>
                            </w:rPr>
                            <m:t>i=2</m:t>
                          </w:ins>
                        </m:r>
                      </m:sub>
                      <m:sup>
                        <m:r>
                          <w:ins w:id="2493" w:author="Στάθης Καπ" w:date="2023-02-01T09:03:00Z">
                            <w:rPr>
                              <w:rFonts w:ascii="Cambria Math" w:eastAsiaTheme="minorEastAsia" w:hAnsi="Cambria Math"/>
                              <w:lang w:val="el-GR"/>
                            </w:rPr>
                            <m:t>n-1</m:t>
                          </w:ins>
                        </m:r>
                      </m:sup>
                      <m:e>
                        <m:sSub>
                          <m:sSubPr>
                            <m:ctrlPr>
                              <w:ins w:id="2494" w:author="Στάθης Καπ" w:date="2023-02-01T09:03:00Z">
                                <w:rPr>
                                  <w:rFonts w:ascii="Cambria Math" w:eastAsiaTheme="minorEastAsia" w:hAnsi="Cambria Math"/>
                                  <w:i/>
                                  <w:lang w:val="el-GR"/>
                                </w:rPr>
                              </w:ins>
                            </m:ctrlPr>
                          </m:sSubPr>
                          <m:e>
                            <m:r>
                              <w:ins w:id="2495" w:author="Στάθης Καπ" w:date="2023-02-01T09:03:00Z">
                                <w:rPr>
                                  <w:rFonts w:ascii="Cambria Math" w:eastAsiaTheme="minorEastAsia" w:hAnsi="Cambria Math"/>
                                  <w:lang w:val="el-GR"/>
                                </w:rPr>
                                <m:t>x</m:t>
                              </w:ins>
                            </m:r>
                          </m:e>
                          <m:sub>
                            <m:r>
                              <w:ins w:id="2496" w:author="Στάθης Καπ" w:date="2023-02-01T09:03:00Z">
                                <w:rPr>
                                  <w:rFonts w:ascii="Cambria Math" w:eastAsiaTheme="minorEastAsia" w:hAnsi="Cambria Math"/>
                                  <w:lang w:val="el-GR"/>
                                </w:rPr>
                                <m:t>ind</m:t>
                              </w:ins>
                            </m:r>
                          </m:sub>
                        </m:sSub>
                      </m:e>
                    </m:nary>
                  </m:e>
                </m:nary>
                <m:r>
                  <w:ins w:id="2497" w:author="Στάθης Καπ" w:date="2023-02-01T09:03:00Z">
                    <w:rPr>
                      <w:rFonts w:ascii="Cambria Math" w:eastAsiaTheme="minorEastAsia" w:hAnsi="Cambria Math"/>
                      <w:lang w:val="el-GR"/>
                    </w:rPr>
                    <m:t>=m</m:t>
                  </w:ins>
                </m:r>
              </m:oMath>
            </m:oMathPara>
          </w:p>
        </w:tc>
        <w:tc>
          <w:tcPr>
            <w:tcW w:w="350" w:type="pct"/>
            <w:vAlign w:val="center"/>
          </w:tcPr>
          <w:p w14:paraId="2A4A998B" w14:textId="5FA8785E" w:rsidR="00F3235E" w:rsidRPr="00603993" w:rsidRDefault="00F3235E" w:rsidP="00237FE3">
            <w:pPr>
              <w:pStyle w:val="Caption"/>
              <w:spacing w:after="160"/>
              <w:rPr>
                <w:ins w:id="2498" w:author="Στάθης Καπ" w:date="2023-02-01T09:03:00Z"/>
                <w:rPrChange w:id="2499" w:author="Στάθης Καπ" w:date="2023-02-01T08:49:00Z">
                  <w:rPr>
                    <w:ins w:id="2500" w:author="Στάθης Καπ" w:date="2023-02-01T09:03:00Z"/>
                    <w:lang w:val="el-GR"/>
                  </w:rPr>
                </w:rPrChange>
              </w:rPr>
            </w:pPr>
            <w:ins w:id="250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0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33</w:t>
            </w:r>
            <w:ins w:id="2503" w:author="Στάθης Καπ" w:date="2023-02-01T09:03:00Z">
              <w:r>
                <w:rPr>
                  <w:lang w:val="el-GR"/>
                </w:rPr>
                <w:fldChar w:fldCharType="end"/>
              </w:r>
              <w:r>
                <w:t>)</w:t>
              </w:r>
            </w:ins>
          </w:p>
        </w:tc>
      </w:tr>
      <w:tr w:rsidR="007740BF" w14:paraId="0D70A02F" w14:textId="77777777" w:rsidTr="00237FE3">
        <w:trPr>
          <w:ins w:id="2504" w:author="Στάθης Καπ" w:date="2023-02-01T09:03:00Z"/>
        </w:trPr>
        <w:tc>
          <w:tcPr>
            <w:tcW w:w="350" w:type="pct"/>
          </w:tcPr>
          <w:p w14:paraId="4183B855" w14:textId="77777777" w:rsidR="007740BF" w:rsidRDefault="007740BF">
            <w:pPr>
              <w:spacing w:after="160"/>
              <w:rPr>
                <w:ins w:id="2505" w:author="Στάθης Καπ" w:date="2023-02-01T09:03:00Z"/>
                <w:lang w:val="el-GR"/>
              </w:rPr>
              <w:pPrChange w:id="2506" w:author="Στάθης Καπ" w:date="2023-02-01T08:46:00Z">
                <w:pPr/>
              </w:pPrChange>
            </w:pPr>
          </w:p>
        </w:tc>
        <w:tc>
          <w:tcPr>
            <w:tcW w:w="4300" w:type="pct"/>
          </w:tcPr>
          <w:p w14:paraId="7543632D" w14:textId="515740D4" w:rsidR="007740BF" w:rsidRPr="005846FF" w:rsidRDefault="00494D04">
            <w:pPr>
              <w:spacing w:after="160"/>
              <w:rPr>
                <w:ins w:id="2507" w:author="Στάθης Καπ" w:date="2023-02-01T09:03:00Z"/>
                <w:lang w:val="el-GR"/>
              </w:rPr>
              <w:pPrChange w:id="2508" w:author="Στάθης Καπ" w:date="2023-02-01T08:46:00Z">
                <w:pPr/>
              </w:pPrChange>
            </w:pPr>
            <m:oMathPara>
              <m:oMath>
                <m:nary>
                  <m:naryPr>
                    <m:chr m:val="∑"/>
                    <m:limLoc m:val="undOvr"/>
                    <m:ctrlPr>
                      <w:ins w:id="2509" w:author="Στάθης Καπ" w:date="2023-02-01T09:03:00Z">
                        <w:rPr>
                          <w:rFonts w:ascii="Cambria Math" w:eastAsiaTheme="minorEastAsia" w:hAnsi="Cambria Math"/>
                          <w:i/>
                          <w:lang w:val="el-GR"/>
                        </w:rPr>
                      </w:ins>
                    </m:ctrlPr>
                  </m:naryPr>
                  <m:sub>
                    <m:r>
                      <w:ins w:id="2510" w:author="Στάθης Καπ" w:date="2023-02-01T09:03:00Z">
                        <w:rPr>
                          <w:rFonts w:ascii="Cambria Math" w:eastAsiaTheme="minorEastAsia" w:hAnsi="Cambria Math"/>
                          <w:lang w:val="el-GR"/>
                        </w:rPr>
                        <m:t>i=1</m:t>
                      </w:ins>
                    </m:r>
                  </m:sub>
                  <m:sup>
                    <m:r>
                      <w:ins w:id="2511" w:author="Στάθης Καπ" w:date="2023-02-01T09:03:00Z">
                        <w:rPr>
                          <w:rFonts w:ascii="Cambria Math" w:eastAsiaTheme="minorEastAsia" w:hAnsi="Cambria Math"/>
                          <w:lang w:val="el-GR"/>
                        </w:rPr>
                        <m:t>n-1</m:t>
                      </w:ins>
                    </m:r>
                  </m:sup>
                  <m:e>
                    <m:sSub>
                      <m:sSubPr>
                        <m:ctrlPr>
                          <w:ins w:id="2512" w:author="Στάθης Καπ" w:date="2023-02-01T09:03:00Z">
                            <w:rPr>
                              <w:rFonts w:ascii="Cambria Math" w:eastAsiaTheme="minorEastAsia" w:hAnsi="Cambria Math"/>
                              <w:i/>
                              <w:lang w:val="el-GR"/>
                            </w:rPr>
                          </w:ins>
                        </m:ctrlPr>
                      </m:sSubPr>
                      <m:e>
                        <m:r>
                          <w:ins w:id="2513" w:author="Στάθης Καπ" w:date="2023-02-01T09:03:00Z">
                            <w:rPr>
                              <w:rFonts w:ascii="Cambria Math" w:eastAsiaTheme="minorEastAsia" w:hAnsi="Cambria Math"/>
                              <w:lang w:val="el-GR"/>
                            </w:rPr>
                            <m:t>x</m:t>
                          </w:ins>
                        </m:r>
                      </m:e>
                      <m:sub>
                        <m:r>
                          <w:ins w:id="2514" w:author="Στάθης Καπ" w:date="2023-02-01T09:03:00Z">
                            <w:rPr>
                              <w:rFonts w:ascii="Cambria Math" w:eastAsiaTheme="minorEastAsia" w:hAnsi="Cambria Math"/>
                              <w:lang w:val="el-GR"/>
                            </w:rPr>
                            <m:t>ikd</m:t>
                          </w:ins>
                        </m:r>
                      </m:sub>
                    </m:sSub>
                  </m:e>
                </m:nary>
                <m:r>
                  <w:ins w:id="2515" w:author="Στάθης Καπ" w:date="2023-02-01T09:03:00Z">
                    <w:rPr>
                      <w:rFonts w:ascii="Cambria Math" w:eastAsiaTheme="minorEastAsia" w:hAnsi="Cambria Math"/>
                      <w:lang w:val="el-GR"/>
                    </w:rPr>
                    <m:t>=</m:t>
                  </w:ins>
                </m:r>
                <m:nary>
                  <m:naryPr>
                    <m:chr m:val="∑"/>
                    <m:limLoc m:val="undOvr"/>
                    <m:ctrlPr>
                      <w:ins w:id="2516" w:author="Στάθης Καπ" w:date="2023-02-01T09:03:00Z">
                        <w:rPr>
                          <w:rFonts w:ascii="Cambria Math" w:eastAsiaTheme="minorEastAsia" w:hAnsi="Cambria Math"/>
                          <w:i/>
                          <w:lang w:val="el-GR"/>
                        </w:rPr>
                      </w:ins>
                    </m:ctrlPr>
                  </m:naryPr>
                  <m:sub>
                    <m:r>
                      <w:ins w:id="2517" w:author="Στάθης Καπ" w:date="2023-02-01T09:03:00Z">
                        <w:rPr>
                          <w:rFonts w:ascii="Cambria Math" w:eastAsiaTheme="minorEastAsia" w:hAnsi="Cambria Math"/>
                          <w:lang w:val="el-GR"/>
                        </w:rPr>
                        <m:t>j=2</m:t>
                      </w:ins>
                    </m:r>
                  </m:sub>
                  <m:sup>
                    <m:r>
                      <w:ins w:id="2518" w:author="Στάθης Καπ" w:date="2023-02-01T09:03:00Z">
                        <w:rPr>
                          <w:rFonts w:ascii="Cambria Math" w:eastAsiaTheme="minorEastAsia" w:hAnsi="Cambria Math"/>
                          <w:lang w:val="el-GR"/>
                        </w:rPr>
                        <m:t>n</m:t>
                      </w:ins>
                    </m:r>
                  </m:sup>
                  <m:e>
                    <m:sSub>
                      <m:sSubPr>
                        <m:ctrlPr>
                          <w:ins w:id="2519" w:author="Στάθης Καπ" w:date="2023-02-01T09:03:00Z">
                            <w:rPr>
                              <w:rFonts w:ascii="Cambria Math" w:eastAsiaTheme="minorEastAsia" w:hAnsi="Cambria Math"/>
                              <w:i/>
                              <w:lang w:val="el-GR"/>
                            </w:rPr>
                          </w:ins>
                        </m:ctrlPr>
                      </m:sSubPr>
                      <m:e>
                        <m:r>
                          <w:ins w:id="2520" w:author="Στάθης Καπ" w:date="2023-02-01T09:03:00Z">
                            <w:rPr>
                              <w:rFonts w:ascii="Cambria Math" w:eastAsiaTheme="minorEastAsia" w:hAnsi="Cambria Math"/>
                              <w:lang w:val="el-GR"/>
                            </w:rPr>
                            <m:t>x</m:t>
                          </w:ins>
                        </m:r>
                      </m:e>
                      <m:sub>
                        <m:r>
                          <w:ins w:id="2521" w:author="Στάθης Καπ" w:date="2023-02-01T09:03:00Z">
                            <w:rPr>
                              <w:rFonts w:ascii="Cambria Math" w:eastAsiaTheme="minorEastAsia" w:hAnsi="Cambria Math"/>
                              <w:lang w:val="el-GR"/>
                            </w:rPr>
                            <m:t>kjd</m:t>
                          </w:ins>
                        </m:r>
                      </m:sub>
                    </m:sSub>
                  </m:e>
                </m:nary>
                <m:r>
                  <w:ins w:id="2522" w:author="Στάθης Καπ" w:date="2023-02-01T09:03:00Z">
                    <w:rPr>
                      <w:rFonts w:ascii="Cambria Math" w:eastAsiaTheme="minorEastAsia" w:hAnsi="Cambria Math"/>
                      <w:lang w:val="el-GR"/>
                    </w:rPr>
                    <m:t>=</m:t>
                  </w:ins>
                </m:r>
                <m:sSub>
                  <m:sSubPr>
                    <m:ctrlPr>
                      <w:ins w:id="2523" w:author="Στάθης Καπ" w:date="2023-02-01T09:03:00Z">
                        <w:rPr>
                          <w:rFonts w:ascii="Cambria Math" w:eastAsiaTheme="minorEastAsia" w:hAnsi="Cambria Math"/>
                          <w:i/>
                          <w:lang w:val="el-GR"/>
                        </w:rPr>
                      </w:ins>
                    </m:ctrlPr>
                  </m:sSubPr>
                  <m:e>
                    <m:r>
                      <w:ins w:id="2524" w:author="Στάθης Καπ" w:date="2023-02-01T09:03:00Z">
                        <w:rPr>
                          <w:rFonts w:ascii="Cambria Math" w:eastAsiaTheme="minorEastAsia" w:hAnsi="Cambria Math"/>
                          <w:lang w:val="el-GR"/>
                        </w:rPr>
                        <m:t>y</m:t>
                      </w:ins>
                    </m:r>
                  </m:e>
                  <m:sub>
                    <m:r>
                      <w:ins w:id="2525" w:author="Στάθης Καπ" w:date="2023-02-01T09:03:00Z">
                        <w:rPr>
                          <w:rFonts w:ascii="Cambria Math" w:eastAsiaTheme="minorEastAsia" w:hAnsi="Cambria Math"/>
                          <w:lang w:val="el-GR"/>
                        </w:rPr>
                        <m:t>kd</m:t>
                      </w:ins>
                    </m:r>
                  </m:sub>
                </m:sSub>
                <m:r>
                  <w:ins w:id="2526"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12F1068" w:rsidR="007740BF" w:rsidRPr="00603993" w:rsidRDefault="007740BF" w:rsidP="00237FE3">
            <w:pPr>
              <w:pStyle w:val="Caption"/>
              <w:spacing w:after="160"/>
              <w:rPr>
                <w:ins w:id="2527" w:author="Στάθης Καπ" w:date="2023-02-01T09:03:00Z"/>
                <w:rPrChange w:id="2528" w:author="Στάθης Καπ" w:date="2023-02-01T08:49:00Z">
                  <w:rPr>
                    <w:ins w:id="2529" w:author="Στάθης Καπ" w:date="2023-02-01T09:03:00Z"/>
                    <w:lang w:val="el-GR"/>
                  </w:rPr>
                </w:rPrChange>
              </w:rPr>
            </w:pPr>
            <w:ins w:id="253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3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34</w:t>
            </w:r>
            <w:ins w:id="2532" w:author="Στάθης Καπ" w:date="2023-02-01T09:03:00Z">
              <w:r>
                <w:rPr>
                  <w:lang w:val="el-GR"/>
                </w:rPr>
                <w:fldChar w:fldCharType="end"/>
              </w:r>
              <w:r>
                <w:t>)</w:t>
              </w:r>
            </w:ins>
          </w:p>
        </w:tc>
      </w:tr>
      <w:tr w:rsidR="00A24578" w14:paraId="4703F83E" w14:textId="77777777" w:rsidTr="00237FE3">
        <w:trPr>
          <w:ins w:id="2533" w:author="Στάθης Καπ" w:date="2023-02-01T09:03:00Z"/>
        </w:trPr>
        <w:tc>
          <w:tcPr>
            <w:tcW w:w="350" w:type="pct"/>
          </w:tcPr>
          <w:p w14:paraId="5256D8B8" w14:textId="77777777" w:rsidR="00A24578" w:rsidRDefault="00A24578">
            <w:pPr>
              <w:spacing w:after="160"/>
              <w:rPr>
                <w:ins w:id="2534" w:author="Στάθης Καπ" w:date="2023-02-01T09:03:00Z"/>
                <w:lang w:val="el-GR"/>
              </w:rPr>
              <w:pPrChange w:id="2535" w:author="Στάθης Καπ" w:date="2023-02-01T08:46:00Z">
                <w:pPr/>
              </w:pPrChange>
            </w:pPr>
          </w:p>
        </w:tc>
        <w:tc>
          <w:tcPr>
            <w:tcW w:w="4300" w:type="pct"/>
          </w:tcPr>
          <w:p w14:paraId="68C4FF6E" w14:textId="2A21AD98" w:rsidR="00A24578" w:rsidRPr="005846FF" w:rsidRDefault="00494D04">
            <w:pPr>
              <w:spacing w:after="160"/>
              <w:rPr>
                <w:ins w:id="2536" w:author="Στάθης Καπ" w:date="2023-02-01T09:03:00Z"/>
                <w:lang w:val="el-GR"/>
              </w:rPr>
              <w:pPrChange w:id="2537" w:author="Στάθης Καπ" w:date="2023-02-01T08:46:00Z">
                <w:pPr/>
              </w:pPrChange>
            </w:pPr>
            <m:oMathPara>
              <m:oMath>
                <m:sSub>
                  <m:sSubPr>
                    <m:ctrlPr>
                      <w:ins w:id="2538" w:author="Στάθης Καπ" w:date="2023-02-01T09:03:00Z">
                        <w:rPr>
                          <w:rFonts w:ascii="Cambria Math" w:eastAsiaTheme="minorEastAsia" w:hAnsi="Cambria Math"/>
                          <w:i/>
                          <w:iCs/>
                          <w:lang w:val="el-GR"/>
                        </w:rPr>
                      </w:ins>
                    </m:ctrlPr>
                  </m:sSubPr>
                  <m:e>
                    <m:r>
                      <w:ins w:id="2539" w:author="Στάθης Καπ" w:date="2023-02-01T09:03:00Z">
                        <w:rPr>
                          <w:rFonts w:ascii="Cambria Math" w:eastAsiaTheme="minorEastAsia" w:hAnsi="Cambria Math"/>
                          <w:lang w:val="el-GR"/>
                        </w:rPr>
                        <m:t>s</m:t>
                      </w:ins>
                    </m:r>
                  </m:e>
                  <m:sub>
                    <m:r>
                      <w:ins w:id="2540" w:author="Στάθης Καπ" w:date="2023-02-01T09:03:00Z">
                        <w:rPr>
                          <w:rFonts w:ascii="Cambria Math" w:eastAsiaTheme="minorEastAsia" w:hAnsi="Cambria Math"/>
                          <w:lang w:val="el-GR"/>
                        </w:rPr>
                        <m:t>id</m:t>
                      </w:ins>
                    </m:r>
                  </m:sub>
                </m:sSub>
                <m:r>
                  <w:ins w:id="2541" w:author="Στάθης Καπ" w:date="2023-02-01T09:03:00Z">
                    <w:rPr>
                      <w:rFonts w:ascii="Cambria Math" w:eastAsiaTheme="minorEastAsia" w:hAnsi="Cambria Math"/>
                      <w:lang w:val="el-GR"/>
                    </w:rPr>
                    <m:t>+</m:t>
                  </w:ins>
                </m:r>
                <m:sSub>
                  <m:sSubPr>
                    <m:ctrlPr>
                      <w:ins w:id="2542" w:author="Στάθης Καπ" w:date="2023-02-01T09:03:00Z">
                        <w:rPr>
                          <w:rFonts w:ascii="Cambria Math" w:eastAsiaTheme="minorEastAsia" w:hAnsi="Cambria Math"/>
                          <w:i/>
                          <w:iCs/>
                          <w:lang w:val="el-GR"/>
                        </w:rPr>
                      </w:ins>
                    </m:ctrlPr>
                  </m:sSubPr>
                  <m:e>
                    <m:r>
                      <w:ins w:id="2543" w:author="Στάθης Καπ" w:date="2023-02-01T09:03:00Z">
                        <w:rPr>
                          <w:rFonts w:ascii="Cambria Math" w:eastAsiaTheme="minorEastAsia" w:hAnsi="Cambria Math"/>
                          <w:lang w:val="el-GR"/>
                        </w:rPr>
                        <m:t>T</m:t>
                      </w:ins>
                    </m:r>
                  </m:e>
                  <m:sub>
                    <m:r>
                      <w:ins w:id="2544" w:author="Στάθης Καπ" w:date="2023-02-01T09:03:00Z">
                        <w:rPr>
                          <w:rFonts w:ascii="Cambria Math" w:eastAsiaTheme="minorEastAsia" w:hAnsi="Cambria Math"/>
                          <w:lang w:val="el-GR"/>
                        </w:rPr>
                        <m:t>i</m:t>
                      </w:ins>
                    </m:r>
                  </m:sub>
                </m:sSub>
                <m:r>
                  <w:ins w:id="2545" w:author="Στάθης Καπ" w:date="2023-02-01T09:03:00Z">
                    <w:rPr>
                      <w:rFonts w:ascii="Cambria Math" w:eastAsiaTheme="minorEastAsia" w:hAnsi="Cambria Math"/>
                      <w:lang w:val="el-GR"/>
                    </w:rPr>
                    <m:t>+</m:t>
                  </w:ins>
                </m:r>
                <m:sSub>
                  <m:sSubPr>
                    <m:ctrlPr>
                      <w:ins w:id="2546" w:author="Στάθης Καπ" w:date="2023-02-01T09:03:00Z">
                        <w:rPr>
                          <w:rFonts w:ascii="Cambria Math" w:eastAsiaTheme="minorEastAsia" w:hAnsi="Cambria Math"/>
                          <w:i/>
                          <w:iCs/>
                          <w:lang w:val="el-GR"/>
                        </w:rPr>
                      </w:ins>
                    </m:ctrlPr>
                  </m:sSubPr>
                  <m:e>
                    <m:r>
                      <w:ins w:id="2547" w:author="Στάθης Καπ" w:date="2023-02-01T09:03:00Z">
                        <w:rPr>
                          <w:rFonts w:ascii="Cambria Math" w:eastAsiaTheme="minorEastAsia" w:hAnsi="Cambria Math"/>
                          <w:lang w:val="el-GR"/>
                        </w:rPr>
                        <m:t>c</m:t>
                      </w:ins>
                    </m:r>
                  </m:e>
                  <m:sub>
                    <m:r>
                      <w:ins w:id="2548" w:author="Στάθης Καπ" w:date="2023-02-01T09:03:00Z">
                        <w:rPr>
                          <w:rFonts w:ascii="Cambria Math" w:eastAsiaTheme="minorEastAsia" w:hAnsi="Cambria Math"/>
                          <w:lang w:val="el-GR"/>
                        </w:rPr>
                        <m:t>ij</m:t>
                      </w:ins>
                    </m:r>
                  </m:sub>
                </m:sSub>
                <m:r>
                  <w:ins w:id="2549" w:author="Στάθης Καπ" w:date="2023-02-01T09:03:00Z">
                    <w:rPr>
                      <w:rFonts w:ascii="Cambria Math" w:eastAsiaTheme="minorEastAsia" w:hAnsi="Cambria Math"/>
                      <w:lang w:val="el-GR"/>
                    </w:rPr>
                    <m:t>-</m:t>
                  </w:ins>
                </m:r>
                <m:sSub>
                  <m:sSubPr>
                    <m:ctrlPr>
                      <w:ins w:id="2550" w:author="Στάθης Καπ" w:date="2023-02-01T09:03:00Z">
                        <w:rPr>
                          <w:rFonts w:ascii="Cambria Math" w:eastAsiaTheme="minorEastAsia" w:hAnsi="Cambria Math"/>
                          <w:i/>
                          <w:iCs/>
                          <w:lang w:val="el-GR"/>
                        </w:rPr>
                      </w:ins>
                    </m:ctrlPr>
                  </m:sSubPr>
                  <m:e>
                    <m:r>
                      <w:ins w:id="2551" w:author="Στάθης Καπ" w:date="2023-02-01T09:03:00Z">
                        <w:rPr>
                          <w:rFonts w:ascii="Cambria Math" w:eastAsiaTheme="minorEastAsia" w:hAnsi="Cambria Math"/>
                          <w:lang w:val="el-GR"/>
                        </w:rPr>
                        <m:t>s</m:t>
                      </w:ins>
                    </m:r>
                  </m:e>
                  <m:sub>
                    <m:r>
                      <w:ins w:id="2552" w:author="Στάθης Καπ" w:date="2023-02-01T09:03:00Z">
                        <w:rPr>
                          <w:rFonts w:ascii="Cambria Math" w:eastAsiaTheme="minorEastAsia" w:hAnsi="Cambria Math"/>
                          <w:lang w:val="el-GR"/>
                        </w:rPr>
                        <m:t>jd</m:t>
                      </w:ins>
                    </m:r>
                  </m:sub>
                </m:sSub>
                <m:r>
                  <w:ins w:id="2553" w:author="Στάθης Καπ" w:date="2023-02-01T09:03:00Z">
                    <w:rPr>
                      <w:rFonts w:ascii="Cambria Math" w:eastAsiaTheme="minorEastAsia" w:hAnsi="Cambria Math"/>
                      <w:lang w:val="el-GR"/>
                    </w:rPr>
                    <m:t>≤M</m:t>
                  </w:ins>
                </m:r>
                <m:d>
                  <m:dPr>
                    <m:ctrlPr>
                      <w:ins w:id="2554" w:author="Στάθης Καπ" w:date="2023-02-01T09:03:00Z">
                        <w:rPr>
                          <w:rFonts w:ascii="Cambria Math" w:eastAsiaTheme="minorEastAsia" w:hAnsi="Cambria Math"/>
                          <w:i/>
                          <w:iCs/>
                          <w:lang w:val="el-GR"/>
                        </w:rPr>
                      </w:ins>
                    </m:ctrlPr>
                  </m:dPr>
                  <m:e>
                    <m:r>
                      <w:ins w:id="2555" w:author="Στάθης Καπ" w:date="2023-02-01T09:03:00Z">
                        <w:rPr>
                          <w:rFonts w:ascii="Cambria Math" w:eastAsiaTheme="minorEastAsia" w:hAnsi="Cambria Math"/>
                          <w:lang w:val="el-GR"/>
                        </w:rPr>
                        <m:t>1-</m:t>
                      </w:ins>
                    </m:r>
                    <m:sSub>
                      <m:sSubPr>
                        <m:ctrlPr>
                          <w:ins w:id="2556" w:author="Στάθης Καπ" w:date="2023-02-01T09:03:00Z">
                            <w:rPr>
                              <w:rFonts w:ascii="Cambria Math" w:eastAsiaTheme="minorEastAsia" w:hAnsi="Cambria Math"/>
                              <w:i/>
                              <w:iCs/>
                              <w:lang w:val="el-GR"/>
                            </w:rPr>
                          </w:ins>
                        </m:ctrlPr>
                      </m:sSubPr>
                      <m:e>
                        <m:r>
                          <w:ins w:id="2557" w:author="Στάθης Καπ" w:date="2023-02-01T09:03:00Z">
                            <w:rPr>
                              <w:rFonts w:ascii="Cambria Math" w:eastAsiaTheme="minorEastAsia" w:hAnsi="Cambria Math"/>
                              <w:lang w:val="el-GR"/>
                            </w:rPr>
                            <m:t>x</m:t>
                          </w:ins>
                        </m:r>
                      </m:e>
                      <m:sub>
                        <m:r>
                          <w:ins w:id="2558" w:author="Στάθης Καπ" w:date="2023-02-01T09:03:00Z">
                            <w:rPr>
                              <w:rFonts w:ascii="Cambria Math" w:eastAsiaTheme="minorEastAsia" w:hAnsi="Cambria Math"/>
                              <w:lang w:val="el-GR"/>
                            </w:rPr>
                            <m:t>ijd</m:t>
                          </w:ins>
                        </m:r>
                      </m:sub>
                    </m:sSub>
                  </m:e>
                </m:d>
                <m:r>
                  <w:ins w:id="2559"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4D5FFC2" w:rsidR="00A24578" w:rsidRPr="00603993" w:rsidRDefault="00A24578" w:rsidP="00237FE3">
            <w:pPr>
              <w:pStyle w:val="Caption"/>
              <w:spacing w:after="160"/>
              <w:rPr>
                <w:ins w:id="2560" w:author="Στάθης Καπ" w:date="2023-02-01T09:03:00Z"/>
                <w:rPrChange w:id="2561" w:author="Στάθης Καπ" w:date="2023-02-01T08:49:00Z">
                  <w:rPr>
                    <w:ins w:id="2562" w:author="Στάθης Καπ" w:date="2023-02-01T09:03:00Z"/>
                    <w:lang w:val="el-GR"/>
                  </w:rPr>
                </w:rPrChange>
              </w:rPr>
            </w:pPr>
            <w:ins w:id="256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6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35</w:t>
            </w:r>
            <w:ins w:id="2565" w:author="Στάθης Καπ" w:date="2023-02-01T09:03:00Z">
              <w:r>
                <w:rPr>
                  <w:lang w:val="el-GR"/>
                </w:rPr>
                <w:fldChar w:fldCharType="end"/>
              </w:r>
              <w:r>
                <w:t>)</w:t>
              </w:r>
            </w:ins>
          </w:p>
        </w:tc>
      </w:tr>
      <w:tr w:rsidR="00F05267" w14:paraId="66C69748" w14:textId="77777777" w:rsidTr="00237FE3">
        <w:trPr>
          <w:ins w:id="2566" w:author="Στάθης Καπ" w:date="2023-02-01T09:04:00Z"/>
        </w:trPr>
        <w:tc>
          <w:tcPr>
            <w:tcW w:w="350" w:type="pct"/>
          </w:tcPr>
          <w:p w14:paraId="7C793F4F" w14:textId="77777777" w:rsidR="00F05267" w:rsidRDefault="00F05267">
            <w:pPr>
              <w:spacing w:after="160"/>
              <w:rPr>
                <w:ins w:id="2567" w:author="Στάθης Καπ" w:date="2023-02-01T09:04:00Z"/>
                <w:lang w:val="el-GR"/>
              </w:rPr>
              <w:pPrChange w:id="2568" w:author="Στάθης Καπ" w:date="2023-02-01T08:46:00Z">
                <w:pPr/>
              </w:pPrChange>
            </w:pPr>
          </w:p>
        </w:tc>
        <w:tc>
          <w:tcPr>
            <w:tcW w:w="4300" w:type="pct"/>
          </w:tcPr>
          <w:p w14:paraId="527EBD1F" w14:textId="554AA13A" w:rsidR="00F05267" w:rsidRPr="005846FF" w:rsidRDefault="00494D04">
            <w:pPr>
              <w:spacing w:after="160"/>
              <w:rPr>
                <w:ins w:id="2569" w:author="Στάθης Καπ" w:date="2023-02-01T09:04:00Z"/>
                <w:lang w:val="el-GR"/>
              </w:rPr>
              <w:pPrChange w:id="2570" w:author="Στάθης Καπ" w:date="2023-02-01T08:46:00Z">
                <w:pPr/>
              </w:pPrChange>
            </w:pPr>
            <m:oMathPara>
              <m:oMath>
                <m:nary>
                  <m:naryPr>
                    <m:chr m:val="∑"/>
                    <m:limLoc m:val="undOvr"/>
                    <m:ctrlPr>
                      <w:ins w:id="2571" w:author="Στάθης Καπ" w:date="2023-02-01T09:04:00Z">
                        <w:rPr>
                          <w:rFonts w:ascii="Cambria Math" w:hAnsi="Cambria Math"/>
                          <w:i/>
                          <w:lang w:val="el-GR"/>
                        </w:rPr>
                      </w:ins>
                    </m:ctrlPr>
                  </m:naryPr>
                  <m:sub>
                    <m:r>
                      <w:ins w:id="2572" w:author="Στάθης Καπ" w:date="2023-02-01T09:04:00Z">
                        <w:rPr>
                          <w:rFonts w:ascii="Cambria Math" w:hAnsi="Cambria Math"/>
                          <w:lang w:val="el-GR"/>
                        </w:rPr>
                        <m:t>d=1</m:t>
                      </w:ins>
                    </m:r>
                  </m:sub>
                  <m:sup>
                    <m:r>
                      <w:ins w:id="2573" w:author="Στάθης Καπ" w:date="2023-02-01T09:04:00Z">
                        <w:rPr>
                          <w:rFonts w:ascii="Cambria Math" w:hAnsi="Cambria Math"/>
                          <w:lang w:val="el-GR"/>
                        </w:rPr>
                        <m:t>m</m:t>
                      </w:ins>
                    </m:r>
                  </m:sup>
                  <m:e>
                    <m:sSub>
                      <m:sSubPr>
                        <m:ctrlPr>
                          <w:ins w:id="2574" w:author="Στάθης Καπ" w:date="2023-02-01T09:04:00Z">
                            <w:rPr>
                              <w:rFonts w:ascii="Cambria Math" w:hAnsi="Cambria Math"/>
                              <w:i/>
                              <w:lang w:val="el-GR"/>
                            </w:rPr>
                          </w:ins>
                        </m:ctrlPr>
                      </m:sSubPr>
                      <m:e>
                        <m:r>
                          <w:ins w:id="2575" w:author="Στάθης Καπ" w:date="2023-02-01T09:04:00Z">
                            <w:rPr>
                              <w:rFonts w:ascii="Cambria Math" w:hAnsi="Cambria Math"/>
                              <w:lang w:val="el-GR"/>
                            </w:rPr>
                            <m:t>y</m:t>
                          </w:ins>
                        </m:r>
                      </m:e>
                      <m:sub>
                        <m:r>
                          <w:ins w:id="2576" w:author="Στάθης Καπ" w:date="2023-02-01T09:04:00Z">
                            <w:rPr>
                              <w:rFonts w:ascii="Cambria Math" w:hAnsi="Cambria Math"/>
                              <w:lang w:val="el-GR"/>
                            </w:rPr>
                            <m:t>kd</m:t>
                          </w:ins>
                        </m:r>
                      </m:sub>
                    </m:sSub>
                  </m:e>
                </m:nary>
                <m:r>
                  <w:ins w:id="2577" w:author="Στάθης Καπ" w:date="2023-02-01T09:04:00Z">
                    <w:rPr>
                      <w:rFonts w:ascii="Cambria Math" w:hAnsi="Cambria Math"/>
                      <w:lang w:val="el-GR"/>
                    </w:rPr>
                    <m:t>≤1 ∀k=2,⋯,n-1</m:t>
                  </w:ins>
                </m:r>
              </m:oMath>
            </m:oMathPara>
          </w:p>
        </w:tc>
        <w:tc>
          <w:tcPr>
            <w:tcW w:w="350" w:type="pct"/>
            <w:vAlign w:val="center"/>
          </w:tcPr>
          <w:p w14:paraId="632A3F2D" w14:textId="400312CE" w:rsidR="00F05267" w:rsidRPr="00603993" w:rsidRDefault="00F05267" w:rsidP="00237FE3">
            <w:pPr>
              <w:pStyle w:val="Caption"/>
              <w:spacing w:after="160"/>
              <w:rPr>
                <w:ins w:id="2578" w:author="Στάθης Καπ" w:date="2023-02-01T09:04:00Z"/>
                <w:rPrChange w:id="2579" w:author="Στάθης Καπ" w:date="2023-02-01T08:49:00Z">
                  <w:rPr>
                    <w:ins w:id="2580" w:author="Στάθης Καπ" w:date="2023-02-01T09:04:00Z"/>
                    <w:lang w:val="el-GR"/>
                  </w:rPr>
                </w:rPrChange>
              </w:rPr>
            </w:pPr>
            <w:ins w:id="258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8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36</w:t>
            </w:r>
            <w:ins w:id="2583" w:author="Στάθης Καπ" w:date="2023-02-01T09:04:00Z">
              <w:r>
                <w:rPr>
                  <w:lang w:val="el-GR"/>
                </w:rPr>
                <w:fldChar w:fldCharType="end"/>
              </w:r>
              <w:r>
                <w:t>)</w:t>
              </w:r>
            </w:ins>
          </w:p>
        </w:tc>
      </w:tr>
      <w:tr w:rsidR="00966A77" w14:paraId="3A072015" w14:textId="77777777" w:rsidTr="00237FE3">
        <w:trPr>
          <w:ins w:id="2584" w:author="Στάθης Καπ" w:date="2023-02-01T09:04:00Z"/>
        </w:trPr>
        <w:tc>
          <w:tcPr>
            <w:tcW w:w="350" w:type="pct"/>
          </w:tcPr>
          <w:p w14:paraId="253ADBBF" w14:textId="77777777" w:rsidR="00966A77" w:rsidRDefault="00966A77">
            <w:pPr>
              <w:spacing w:after="160"/>
              <w:rPr>
                <w:ins w:id="2585" w:author="Στάθης Καπ" w:date="2023-02-01T09:04:00Z"/>
                <w:lang w:val="el-GR"/>
              </w:rPr>
              <w:pPrChange w:id="2586" w:author="Στάθης Καπ" w:date="2023-02-01T08:46:00Z">
                <w:pPr/>
              </w:pPrChange>
            </w:pPr>
          </w:p>
        </w:tc>
        <w:tc>
          <w:tcPr>
            <w:tcW w:w="4300" w:type="pct"/>
          </w:tcPr>
          <w:p w14:paraId="5E0CFEDC" w14:textId="727A5798" w:rsidR="00966A77" w:rsidRPr="005846FF" w:rsidRDefault="00494D04">
            <w:pPr>
              <w:spacing w:after="160"/>
              <w:rPr>
                <w:ins w:id="2587" w:author="Στάθης Καπ" w:date="2023-02-01T09:04:00Z"/>
                <w:lang w:val="el-GR"/>
              </w:rPr>
              <w:pPrChange w:id="2588" w:author="Στάθης Καπ" w:date="2023-02-01T08:46:00Z">
                <w:pPr/>
              </w:pPrChange>
            </w:pPr>
            <m:oMathPara>
              <m:oMath>
                <m:nary>
                  <m:naryPr>
                    <m:chr m:val="∑"/>
                    <m:limLoc m:val="undOvr"/>
                    <m:ctrlPr>
                      <w:ins w:id="2589" w:author="Στάθης Καπ" w:date="2023-02-01T09:04:00Z">
                        <w:rPr>
                          <w:rFonts w:ascii="Cambria Math" w:hAnsi="Cambria Math"/>
                          <w:i/>
                          <w:iCs/>
                          <w:lang w:val="el-GR"/>
                        </w:rPr>
                      </w:ins>
                    </m:ctrlPr>
                  </m:naryPr>
                  <m:sub>
                    <m:r>
                      <w:ins w:id="2590" w:author="Στάθης Καπ" w:date="2023-02-01T09:04:00Z">
                        <w:rPr>
                          <w:rFonts w:ascii="Cambria Math" w:hAnsi="Cambria Math"/>
                          <w:lang w:val="el-GR"/>
                        </w:rPr>
                        <m:t>i=1</m:t>
                      </w:ins>
                    </m:r>
                  </m:sub>
                  <m:sup>
                    <m:r>
                      <w:ins w:id="2591" w:author="Στάθης Καπ" w:date="2023-02-01T09:04:00Z">
                        <w:rPr>
                          <w:rFonts w:ascii="Cambria Math" w:hAnsi="Cambria Math"/>
                          <w:lang w:val="el-GR"/>
                        </w:rPr>
                        <m:t>n-1</m:t>
                      </w:ins>
                    </m:r>
                  </m:sup>
                  <m:e>
                    <m:r>
                      <w:ins w:id="2592" w:author="Στάθης Καπ" w:date="2023-02-01T09:04:00Z">
                        <w:rPr>
                          <w:rFonts w:ascii="Cambria Math" w:hAnsi="Cambria Math"/>
                          <w:lang w:val="el-GR"/>
                        </w:rPr>
                        <m:t>(</m:t>
                      </w:ins>
                    </m:r>
                    <m:sSub>
                      <m:sSubPr>
                        <m:ctrlPr>
                          <w:ins w:id="2593" w:author="Στάθης Καπ" w:date="2023-02-01T09:04:00Z">
                            <w:rPr>
                              <w:rFonts w:ascii="Cambria Math" w:hAnsi="Cambria Math"/>
                              <w:i/>
                              <w:iCs/>
                              <w:lang w:val="el-GR"/>
                            </w:rPr>
                          </w:ins>
                        </m:ctrlPr>
                      </m:sSubPr>
                      <m:e>
                        <m:r>
                          <w:ins w:id="2594" w:author="Στάθης Καπ" w:date="2023-02-01T09:04:00Z">
                            <w:rPr>
                              <w:rFonts w:ascii="Cambria Math" w:hAnsi="Cambria Math"/>
                              <w:lang w:val="el-GR"/>
                            </w:rPr>
                            <m:t>T</m:t>
                          </w:ins>
                        </m:r>
                      </m:e>
                      <m:sub>
                        <m:r>
                          <w:ins w:id="2595" w:author="Στάθης Καπ" w:date="2023-02-01T09:04:00Z">
                            <w:rPr>
                              <w:rFonts w:ascii="Cambria Math" w:hAnsi="Cambria Math"/>
                              <w:lang w:val="el-GR"/>
                            </w:rPr>
                            <m:t>i</m:t>
                          </w:ins>
                        </m:r>
                      </m:sub>
                    </m:sSub>
                    <m:sSub>
                      <m:sSubPr>
                        <m:ctrlPr>
                          <w:ins w:id="2596" w:author="Στάθης Καπ" w:date="2023-02-01T09:04:00Z">
                            <w:rPr>
                              <w:rFonts w:ascii="Cambria Math" w:hAnsi="Cambria Math"/>
                              <w:i/>
                              <w:iCs/>
                              <w:lang w:val="el-GR"/>
                            </w:rPr>
                          </w:ins>
                        </m:ctrlPr>
                      </m:sSubPr>
                      <m:e>
                        <m:r>
                          <w:ins w:id="2597" w:author="Στάθης Καπ" w:date="2023-02-01T09:04:00Z">
                            <w:rPr>
                              <w:rFonts w:ascii="Cambria Math" w:hAnsi="Cambria Math"/>
                              <w:lang w:val="el-GR"/>
                            </w:rPr>
                            <m:t>y</m:t>
                          </w:ins>
                        </m:r>
                      </m:e>
                      <m:sub>
                        <m:r>
                          <w:ins w:id="2598" w:author="Στάθης Καπ" w:date="2023-02-01T09:04:00Z">
                            <w:rPr>
                              <w:rFonts w:ascii="Cambria Math" w:hAnsi="Cambria Math"/>
                              <w:lang w:val="el-GR"/>
                            </w:rPr>
                            <m:t>id</m:t>
                          </w:ins>
                        </m:r>
                      </m:sub>
                    </m:sSub>
                    <m:r>
                      <w:ins w:id="2599" w:author="Στάθης Καπ" w:date="2023-02-01T09:04:00Z">
                        <w:rPr>
                          <w:rFonts w:ascii="Cambria Math" w:hAnsi="Cambria Math"/>
                          <w:lang w:val="el-GR"/>
                        </w:rPr>
                        <m:t>+</m:t>
                      </w:ins>
                    </m:r>
                    <m:nary>
                      <m:naryPr>
                        <m:chr m:val="∑"/>
                        <m:limLoc m:val="undOvr"/>
                        <m:ctrlPr>
                          <w:ins w:id="2600" w:author="Στάθης Καπ" w:date="2023-02-01T09:04:00Z">
                            <w:rPr>
                              <w:rFonts w:ascii="Cambria Math" w:hAnsi="Cambria Math"/>
                              <w:i/>
                              <w:iCs/>
                              <w:lang w:val="el-GR"/>
                            </w:rPr>
                          </w:ins>
                        </m:ctrlPr>
                      </m:naryPr>
                      <m:sub>
                        <m:r>
                          <w:ins w:id="2601" w:author="Στάθης Καπ" w:date="2023-02-01T09:04:00Z">
                            <w:rPr>
                              <w:rFonts w:ascii="Cambria Math" w:hAnsi="Cambria Math"/>
                              <w:lang w:val="el-GR"/>
                            </w:rPr>
                            <m:t>y=2</m:t>
                          </w:ins>
                        </m:r>
                      </m:sub>
                      <m:sup>
                        <m:r>
                          <w:ins w:id="2602" w:author="Στάθης Καπ" w:date="2023-02-01T09:04:00Z">
                            <w:rPr>
                              <w:rFonts w:ascii="Cambria Math" w:hAnsi="Cambria Math"/>
                              <w:lang w:val="el-GR"/>
                            </w:rPr>
                            <m:t>n</m:t>
                          </w:ins>
                        </m:r>
                      </m:sup>
                      <m:e>
                        <m:sSub>
                          <m:sSubPr>
                            <m:ctrlPr>
                              <w:ins w:id="2603" w:author="Στάθης Καπ" w:date="2023-02-01T09:04:00Z">
                                <w:rPr>
                                  <w:rFonts w:ascii="Cambria Math" w:hAnsi="Cambria Math"/>
                                  <w:i/>
                                  <w:iCs/>
                                  <w:lang w:val="el-GR"/>
                                </w:rPr>
                              </w:ins>
                            </m:ctrlPr>
                          </m:sSubPr>
                          <m:e>
                            <m:r>
                              <w:ins w:id="2604" w:author="Στάθης Καπ" w:date="2023-02-01T09:04:00Z">
                                <w:rPr>
                                  <w:rFonts w:ascii="Cambria Math" w:hAnsi="Cambria Math"/>
                                  <w:lang w:val="el-GR"/>
                                </w:rPr>
                                <m:t>c</m:t>
                              </w:ins>
                            </m:r>
                          </m:e>
                          <m:sub>
                            <m:r>
                              <w:ins w:id="2605" w:author="Στάθης Καπ" w:date="2023-02-01T09:04:00Z">
                                <w:rPr>
                                  <w:rFonts w:ascii="Cambria Math" w:hAnsi="Cambria Math"/>
                                  <w:lang w:val="el-GR"/>
                                </w:rPr>
                                <m:t>ij</m:t>
                              </w:ins>
                            </m:r>
                          </m:sub>
                        </m:sSub>
                        <m:sSub>
                          <m:sSubPr>
                            <m:ctrlPr>
                              <w:ins w:id="2606" w:author="Στάθης Καπ" w:date="2023-02-01T09:04:00Z">
                                <w:rPr>
                                  <w:rFonts w:ascii="Cambria Math" w:hAnsi="Cambria Math"/>
                                  <w:i/>
                                  <w:iCs/>
                                  <w:lang w:val="el-GR"/>
                                </w:rPr>
                              </w:ins>
                            </m:ctrlPr>
                          </m:sSubPr>
                          <m:e>
                            <m:r>
                              <w:ins w:id="2607" w:author="Στάθης Καπ" w:date="2023-02-01T09:04:00Z">
                                <w:rPr>
                                  <w:rFonts w:ascii="Cambria Math" w:hAnsi="Cambria Math"/>
                                  <w:lang w:val="el-GR"/>
                                </w:rPr>
                                <m:t>x</m:t>
                              </w:ins>
                            </m:r>
                          </m:e>
                          <m:sub>
                            <m:r>
                              <w:ins w:id="2608" w:author="Στάθης Καπ" w:date="2023-02-01T09:04:00Z">
                                <w:rPr>
                                  <w:rFonts w:ascii="Cambria Math" w:hAnsi="Cambria Math"/>
                                  <w:lang w:val="el-GR"/>
                                </w:rPr>
                                <m:t>ijd</m:t>
                              </w:ins>
                            </m:r>
                          </m:sub>
                        </m:sSub>
                      </m:e>
                    </m:nary>
                    <m:r>
                      <w:ins w:id="2609" w:author="Στάθης Καπ" w:date="2023-02-01T09:04:00Z">
                        <w:rPr>
                          <w:rFonts w:ascii="Cambria Math" w:hAnsi="Cambria Math"/>
                          <w:lang w:val="el-GR"/>
                        </w:rPr>
                        <m:t>)</m:t>
                      </w:ins>
                    </m:r>
                  </m:e>
                </m:nary>
                <m:r>
                  <w:ins w:id="2610" w:author="Στάθης Καπ" w:date="2023-02-01T09:04:00Z">
                    <w:rPr>
                      <w:rFonts w:ascii="Cambria Math" w:hAnsi="Cambria Math"/>
                      <w:lang w:val="el-GR"/>
                    </w:rPr>
                    <m:t>≤</m:t>
                  </w:ins>
                </m:r>
                <m:sSub>
                  <m:sSubPr>
                    <m:ctrlPr>
                      <w:ins w:id="2611" w:author="Στάθης Καπ" w:date="2023-02-01T09:04:00Z">
                        <w:rPr>
                          <w:rFonts w:ascii="Cambria Math" w:hAnsi="Cambria Math"/>
                          <w:i/>
                          <w:iCs/>
                          <w:lang w:val="el-GR"/>
                        </w:rPr>
                      </w:ins>
                    </m:ctrlPr>
                  </m:sSubPr>
                  <m:e>
                    <m:r>
                      <w:ins w:id="2612" w:author="Στάθης Καπ" w:date="2023-02-01T09:04:00Z">
                        <w:rPr>
                          <w:rFonts w:ascii="Cambria Math" w:hAnsi="Cambria Math"/>
                          <w:lang w:val="el-GR"/>
                        </w:rPr>
                        <m:t>T</m:t>
                      </w:ins>
                    </m:r>
                  </m:e>
                  <m:sub>
                    <m:r>
                      <w:ins w:id="2613" w:author="Στάθης Καπ" w:date="2023-02-01T09:04:00Z">
                        <w:rPr>
                          <w:rFonts w:ascii="Cambria Math" w:hAnsi="Cambria Math"/>
                          <w:lang w:val="el-GR"/>
                        </w:rPr>
                        <m:t>max</m:t>
                      </w:ins>
                    </m:r>
                  </m:sub>
                </m:sSub>
                <m:r>
                  <w:ins w:id="2614" w:author="Στάθης Καπ" w:date="2023-02-01T09:04:00Z">
                    <w:rPr>
                      <w:rFonts w:ascii="Cambria Math" w:hAnsi="Cambria Math"/>
                      <w:lang w:val="el-GR"/>
                    </w:rPr>
                    <m:t xml:space="preserve"> ∀d=1,⋯, m</m:t>
                  </w:ins>
                </m:r>
              </m:oMath>
            </m:oMathPara>
          </w:p>
        </w:tc>
        <w:tc>
          <w:tcPr>
            <w:tcW w:w="350" w:type="pct"/>
            <w:vAlign w:val="center"/>
          </w:tcPr>
          <w:p w14:paraId="339A1AE9" w14:textId="4FABEA09" w:rsidR="00966A77" w:rsidRPr="00603993" w:rsidRDefault="00966A77" w:rsidP="00237FE3">
            <w:pPr>
              <w:pStyle w:val="Caption"/>
              <w:spacing w:after="160"/>
              <w:rPr>
                <w:ins w:id="2615" w:author="Στάθης Καπ" w:date="2023-02-01T09:04:00Z"/>
                <w:rPrChange w:id="2616" w:author="Στάθης Καπ" w:date="2023-02-01T08:49:00Z">
                  <w:rPr>
                    <w:ins w:id="2617" w:author="Στάθης Καπ" w:date="2023-02-01T09:04:00Z"/>
                    <w:lang w:val="el-GR"/>
                  </w:rPr>
                </w:rPrChange>
              </w:rPr>
            </w:pPr>
            <w:ins w:id="261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1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37</w:t>
            </w:r>
            <w:ins w:id="2620" w:author="Στάθης Καπ" w:date="2023-02-01T09:04:00Z">
              <w:r>
                <w:rPr>
                  <w:lang w:val="el-GR"/>
                </w:rPr>
                <w:fldChar w:fldCharType="end"/>
              </w:r>
              <w:r>
                <w:t>)</w:t>
              </w:r>
            </w:ins>
          </w:p>
        </w:tc>
      </w:tr>
      <w:tr w:rsidR="0064104A" w14:paraId="730D6D9B" w14:textId="77777777" w:rsidTr="00237FE3">
        <w:trPr>
          <w:ins w:id="2621" w:author="Στάθης Καπ" w:date="2023-02-01T09:04:00Z"/>
        </w:trPr>
        <w:tc>
          <w:tcPr>
            <w:tcW w:w="350" w:type="pct"/>
          </w:tcPr>
          <w:p w14:paraId="678E0962" w14:textId="77777777" w:rsidR="0064104A" w:rsidRDefault="0064104A">
            <w:pPr>
              <w:spacing w:after="160"/>
              <w:rPr>
                <w:ins w:id="2622" w:author="Στάθης Καπ" w:date="2023-02-01T09:04:00Z"/>
                <w:lang w:val="el-GR"/>
              </w:rPr>
              <w:pPrChange w:id="2623" w:author="Στάθης Καπ" w:date="2023-02-01T08:46:00Z">
                <w:pPr/>
              </w:pPrChange>
            </w:pPr>
          </w:p>
        </w:tc>
        <w:tc>
          <w:tcPr>
            <w:tcW w:w="4300" w:type="pct"/>
          </w:tcPr>
          <w:p w14:paraId="4F0AE66B" w14:textId="6A33EC13" w:rsidR="0064104A" w:rsidRPr="005846FF" w:rsidRDefault="00494D04">
            <w:pPr>
              <w:spacing w:after="160"/>
              <w:rPr>
                <w:ins w:id="2624" w:author="Στάθης Καπ" w:date="2023-02-01T09:04:00Z"/>
                <w:lang w:val="el-GR"/>
              </w:rPr>
              <w:pPrChange w:id="2625" w:author="Στάθης Καπ" w:date="2023-02-01T08:46:00Z">
                <w:pPr/>
              </w:pPrChange>
            </w:pPr>
            <m:oMathPara>
              <m:oMath>
                <m:sSub>
                  <m:sSubPr>
                    <m:ctrlPr>
                      <w:ins w:id="2626" w:author="Στάθης Καπ" w:date="2023-02-01T09:04:00Z">
                        <w:rPr>
                          <w:rFonts w:ascii="Cambria Math" w:hAnsi="Cambria Math"/>
                          <w:i/>
                          <w:lang w:val="el-GR"/>
                        </w:rPr>
                      </w:ins>
                    </m:ctrlPr>
                  </m:sSubPr>
                  <m:e>
                    <m:r>
                      <w:ins w:id="2627" w:author="Στάθης Καπ" w:date="2023-02-01T09:04:00Z">
                        <w:rPr>
                          <w:rFonts w:ascii="Cambria Math" w:hAnsi="Cambria Math"/>
                          <w:lang w:val="el-GR"/>
                        </w:rPr>
                        <m:t>O</m:t>
                      </w:ins>
                    </m:r>
                  </m:e>
                  <m:sub>
                    <m:r>
                      <w:ins w:id="2628" w:author="Στάθης Καπ" w:date="2023-02-01T09:04:00Z">
                        <w:rPr>
                          <w:rFonts w:ascii="Cambria Math" w:hAnsi="Cambria Math"/>
                          <w:lang w:val="el-GR"/>
                        </w:rPr>
                        <m:t>i</m:t>
                      </w:ins>
                    </m:r>
                  </m:sub>
                </m:sSub>
                <m:r>
                  <w:ins w:id="2629" w:author="Στάθης Καπ" w:date="2023-02-01T09:04:00Z">
                    <w:rPr>
                      <w:rFonts w:ascii="Cambria Math" w:hAnsi="Cambria Math"/>
                      <w:lang w:val="el-GR"/>
                    </w:rPr>
                    <m:t>≤</m:t>
                  </w:ins>
                </m:r>
                <m:sSub>
                  <m:sSubPr>
                    <m:ctrlPr>
                      <w:ins w:id="2630" w:author="Στάθης Καπ" w:date="2023-02-01T09:04:00Z">
                        <w:rPr>
                          <w:rFonts w:ascii="Cambria Math" w:hAnsi="Cambria Math"/>
                          <w:i/>
                          <w:lang w:val="el-GR"/>
                        </w:rPr>
                      </w:ins>
                    </m:ctrlPr>
                  </m:sSubPr>
                  <m:e>
                    <m:r>
                      <w:ins w:id="2631" w:author="Στάθης Καπ" w:date="2023-02-01T09:04:00Z">
                        <w:rPr>
                          <w:rFonts w:ascii="Cambria Math" w:hAnsi="Cambria Math"/>
                          <w:lang w:val="el-GR"/>
                        </w:rPr>
                        <m:t>s</m:t>
                      </w:ins>
                    </m:r>
                  </m:e>
                  <m:sub>
                    <m:r>
                      <w:ins w:id="2632" w:author="Στάθης Καπ" w:date="2023-02-01T09:04:00Z">
                        <w:rPr>
                          <w:rFonts w:ascii="Cambria Math" w:hAnsi="Cambria Math"/>
                          <w:lang w:val="el-GR"/>
                        </w:rPr>
                        <m:t>id</m:t>
                      </w:ins>
                    </m:r>
                  </m:sub>
                </m:sSub>
                <m:r>
                  <w:ins w:id="2633" w:author="Στάθης Καπ" w:date="2023-02-01T09:04:00Z">
                    <w:rPr>
                      <w:rFonts w:ascii="Cambria Math" w:hAnsi="Cambria Math"/>
                      <w:lang w:val="el-GR"/>
                    </w:rPr>
                    <m:t xml:space="preserve">  ∀i=1,⋯,n d=1,⋯,m</m:t>
                  </w:ins>
                </m:r>
              </m:oMath>
            </m:oMathPara>
          </w:p>
        </w:tc>
        <w:tc>
          <w:tcPr>
            <w:tcW w:w="350" w:type="pct"/>
            <w:vAlign w:val="center"/>
          </w:tcPr>
          <w:p w14:paraId="70366D56" w14:textId="200F1907" w:rsidR="0064104A" w:rsidRPr="00603993" w:rsidRDefault="0064104A" w:rsidP="00237FE3">
            <w:pPr>
              <w:pStyle w:val="Caption"/>
              <w:spacing w:after="160"/>
              <w:rPr>
                <w:ins w:id="2634" w:author="Στάθης Καπ" w:date="2023-02-01T09:04:00Z"/>
                <w:rPrChange w:id="2635" w:author="Στάθης Καπ" w:date="2023-02-01T08:49:00Z">
                  <w:rPr>
                    <w:ins w:id="2636" w:author="Στάθης Καπ" w:date="2023-02-01T09:04:00Z"/>
                    <w:lang w:val="el-GR"/>
                  </w:rPr>
                </w:rPrChange>
              </w:rPr>
            </w:pPr>
            <w:ins w:id="263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3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38</w:t>
            </w:r>
            <w:ins w:id="2639" w:author="Στάθης Καπ" w:date="2023-02-01T09:04:00Z">
              <w:r>
                <w:rPr>
                  <w:lang w:val="el-GR"/>
                </w:rPr>
                <w:fldChar w:fldCharType="end"/>
              </w:r>
              <w:r>
                <w:t>)</w:t>
              </w:r>
            </w:ins>
          </w:p>
        </w:tc>
      </w:tr>
      <w:tr w:rsidR="00DA3515" w14:paraId="427D8C3F" w14:textId="77777777" w:rsidTr="00237FE3">
        <w:trPr>
          <w:ins w:id="2640" w:author="Στάθης Καπ" w:date="2023-02-01T09:04:00Z"/>
        </w:trPr>
        <w:tc>
          <w:tcPr>
            <w:tcW w:w="350" w:type="pct"/>
          </w:tcPr>
          <w:p w14:paraId="4A90F065" w14:textId="77777777" w:rsidR="00DA3515" w:rsidRDefault="00DA3515">
            <w:pPr>
              <w:spacing w:after="160"/>
              <w:rPr>
                <w:ins w:id="2641" w:author="Στάθης Καπ" w:date="2023-02-01T09:04:00Z"/>
                <w:lang w:val="el-GR"/>
              </w:rPr>
              <w:pPrChange w:id="2642" w:author="Στάθης Καπ" w:date="2023-02-01T08:46:00Z">
                <w:pPr/>
              </w:pPrChange>
            </w:pPr>
          </w:p>
        </w:tc>
        <w:tc>
          <w:tcPr>
            <w:tcW w:w="4300" w:type="pct"/>
          </w:tcPr>
          <w:p w14:paraId="35632962" w14:textId="287C915E" w:rsidR="00DA3515" w:rsidRPr="005846FF" w:rsidRDefault="00494D04">
            <w:pPr>
              <w:spacing w:after="160"/>
              <w:rPr>
                <w:ins w:id="2643" w:author="Στάθης Καπ" w:date="2023-02-01T09:04:00Z"/>
                <w:lang w:val="el-GR"/>
              </w:rPr>
              <w:pPrChange w:id="2644" w:author="Στάθης Καπ" w:date="2023-02-01T08:46:00Z">
                <w:pPr/>
              </w:pPrChange>
            </w:pPr>
            <m:oMathPara>
              <m:oMath>
                <m:sSub>
                  <m:sSubPr>
                    <m:ctrlPr>
                      <w:ins w:id="2645" w:author="Στάθης Καπ" w:date="2023-02-01T09:04:00Z">
                        <w:rPr>
                          <w:rFonts w:ascii="Cambria Math" w:hAnsi="Cambria Math"/>
                          <w:i/>
                          <w:iCs/>
                          <w:lang w:val="el-GR"/>
                        </w:rPr>
                      </w:ins>
                    </m:ctrlPr>
                  </m:sSubPr>
                  <m:e>
                    <m:r>
                      <w:ins w:id="2646" w:author="Στάθης Καπ" w:date="2023-02-01T09:04:00Z">
                        <w:rPr>
                          <w:rFonts w:ascii="Cambria Math" w:hAnsi="Cambria Math"/>
                          <w:lang w:val="el-GR"/>
                        </w:rPr>
                        <m:t>s</m:t>
                      </w:ins>
                    </m:r>
                  </m:e>
                  <m:sub>
                    <m:r>
                      <w:ins w:id="2647" w:author="Στάθης Καπ" w:date="2023-02-01T09:04:00Z">
                        <w:rPr>
                          <w:rFonts w:ascii="Cambria Math" w:hAnsi="Cambria Math"/>
                          <w:lang w:val="el-GR"/>
                        </w:rPr>
                        <m:t>id</m:t>
                      </w:ins>
                    </m:r>
                  </m:sub>
                </m:sSub>
                <m:r>
                  <w:ins w:id="2648" w:author="Στάθης Καπ" w:date="2023-02-01T09:04:00Z">
                    <w:rPr>
                      <w:rFonts w:ascii="Cambria Math" w:hAnsi="Cambria Math"/>
                      <w:lang w:val="el-GR"/>
                    </w:rPr>
                    <m:t>≤</m:t>
                  </w:ins>
                </m:r>
                <m:sSub>
                  <m:sSubPr>
                    <m:ctrlPr>
                      <w:ins w:id="2649" w:author="Στάθης Καπ" w:date="2023-02-01T09:04:00Z">
                        <w:rPr>
                          <w:rFonts w:ascii="Cambria Math" w:hAnsi="Cambria Math"/>
                          <w:i/>
                          <w:iCs/>
                          <w:lang w:val="el-GR"/>
                        </w:rPr>
                      </w:ins>
                    </m:ctrlPr>
                  </m:sSubPr>
                  <m:e>
                    <m:r>
                      <w:ins w:id="2650" w:author="Στάθης Καπ" w:date="2023-02-01T09:04:00Z">
                        <w:rPr>
                          <w:rFonts w:ascii="Cambria Math" w:hAnsi="Cambria Math"/>
                          <w:lang w:val="el-GR"/>
                        </w:rPr>
                        <m:t>C</m:t>
                      </w:ins>
                    </m:r>
                  </m:e>
                  <m:sub>
                    <m:r>
                      <w:ins w:id="2651" w:author="Στάθης Καπ" w:date="2023-02-01T09:04:00Z">
                        <w:rPr>
                          <w:rFonts w:ascii="Cambria Math" w:hAnsi="Cambria Math"/>
                          <w:lang w:val="el-GR"/>
                        </w:rPr>
                        <m:t>i</m:t>
                      </w:ins>
                    </m:r>
                  </m:sub>
                </m:sSub>
                <m:r>
                  <w:ins w:id="2652" w:author="Στάθης Καπ" w:date="2023-02-01T09:04:00Z">
                    <w:rPr>
                      <w:rFonts w:ascii="Cambria Math" w:hAnsi="Cambria Math"/>
                      <w:lang w:val="el-GR"/>
                    </w:rPr>
                    <m:t xml:space="preserve"> ∀i=1,⋯,n d=1,⋯,m</m:t>
                  </w:ins>
                </m:r>
              </m:oMath>
            </m:oMathPara>
          </w:p>
        </w:tc>
        <w:tc>
          <w:tcPr>
            <w:tcW w:w="350" w:type="pct"/>
            <w:vAlign w:val="center"/>
          </w:tcPr>
          <w:p w14:paraId="38377483" w14:textId="0A0FEC18" w:rsidR="00DA3515" w:rsidRPr="00603993" w:rsidRDefault="00DA3515" w:rsidP="00237FE3">
            <w:pPr>
              <w:pStyle w:val="Caption"/>
              <w:spacing w:after="160"/>
              <w:rPr>
                <w:ins w:id="2653" w:author="Στάθης Καπ" w:date="2023-02-01T09:04:00Z"/>
                <w:rPrChange w:id="2654" w:author="Στάθης Καπ" w:date="2023-02-01T08:49:00Z">
                  <w:rPr>
                    <w:ins w:id="2655" w:author="Στάθης Καπ" w:date="2023-02-01T09:04:00Z"/>
                    <w:lang w:val="el-GR"/>
                  </w:rPr>
                </w:rPrChange>
              </w:rPr>
            </w:pPr>
            <w:ins w:id="265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5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39</w:t>
            </w:r>
            <w:ins w:id="2658" w:author="Στάθης Καπ" w:date="2023-02-01T09:04:00Z">
              <w:r>
                <w:rPr>
                  <w:lang w:val="el-GR"/>
                </w:rPr>
                <w:fldChar w:fldCharType="end"/>
              </w:r>
              <w:r>
                <w:t>)</w:t>
              </w:r>
            </w:ins>
          </w:p>
        </w:tc>
      </w:tr>
      <w:tr w:rsidR="001D126F" w14:paraId="610BE061" w14:textId="77777777" w:rsidTr="00237FE3">
        <w:trPr>
          <w:ins w:id="2659" w:author="Στάθης Καπ" w:date="2023-02-01T09:04:00Z"/>
        </w:trPr>
        <w:tc>
          <w:tcPr>
            <w:tcW w:w="350" w:type="pct"/>
          </w:tcPr>
          <w:p w14:paraId="46A6C8D2" w14:textId="77777777" w:rsidR="001D126F" w:rsidRDefault="001D126F">
            <w:pPr>
              <w:spacing w:after="160"/>
              <w:rPr>
                <w:ins w:id="2660" w:author="Στάθης Καπ" w:date="2023-02-01T09:04:00Z"/>
                <w:lang w:val="el-GR"/>
              </w:rPr>
              <w:pPrChange w:id="2661" w:author="Στάθης Καπ" w:date="2023-02-01T08:46:00Z">
                <w:pPr/>
              </w:pPrChange>
            </w:pPr>
          </w:p>
        </w:tc>
        <w:tc>
          <w:tcPr>
            <w:tcW w:w="4300" w:type="pct"/>
          </w:tcPr>
          <w:p w14:paraId="07730093" w14:textId="6E4449FE" w:rsidR="001D126F" w:rsidRPr="005846FF" w:rsidRDefault="00494D04">
            <w:pPr>
              <w:spacing w:after="160"/>
              <w:rPr>
                <w:ins w:id="2662" w:author="Στάθης Καπ" w:date="2023-02-01T09:04:00Z"/>
                <w:lang w:val="el-GR"/>
              </w:rPr>
              <w:pPrChange w:id="2663" w:author="Στάθης Καπ" w:date="2023-02-01T08:46:00Z">
                <w:pPr/>
              </w:pPrChange>
            </w:pPr>
            <m:oMathPara>
              <m:oMath>
                <m:sSub>
                  <m:sSubPr>
                    <m:ctrlPr>
                      <w:ins w:id="2664" w:author="Στάθης Καπ" w:date="2023-02-01T09:04:00Z">
                        <w:rPr>
                          <w:rFonts w:ascii="Cambria Math" w:hAnsi="Cambria Math"/>
                          <w:i/>
                          <w:iCs/>
                          <w:lang w:val="el-GR"/>
                        </w:rPr>
                      </w:ins>
                    </m:ctrlPr>
                  </m:sSubPr>
                  <m:e>
                    <m:r>
                      <w:ins w:id="2665" w:author="Στάθης Καπ" w:date="2023-02-01T09:04:00Z">
                        <w:rPr>
                          <w:rFonts w:ascii="Cambria Math" w:hAnsi="Cambria Math"/>
                          <w:lang w:val="el-GR"/>
                        </w:rPr>
                        <m:t>x</m:t>
                      </w:ins>
                    </m:r>
                  </m:e>
                  <m:sub>
                    <m:r>
                      <w:ins w:id="2666" w:author="Στάθης Καπ" w:date="2023-02-01T09:04:00Z">
                        <w:rPr>
                          <w:rFonts w:ascii="Cambria Math" w:hAnsi="Cambria Math"/>
                          <w:lang w:val="el-GR"/>
                        </w:rPr>
                        <m:t>ijd</m:t>
                      </w:ins>
                    </m:r>
                  </m:sub>
                </m:sSub>
                <m:r>
                  <w:ins w:id="2667" w:author="Στάθης Καπ" w:date="2023-02-01T09:04:00Z">
                    <w:rPr>
                      <w:rFonts w:ascii="Cambria Math" w:hAnsi="Cambria Math"/>
                      <w:lang w:val="el-GR"/>
                    </w:rPr>
                    <m:t>,</m:t>
                  </w:ins>
                </m:r>
                <m:sSub>
                  <m:sSubPr>
                    <m:ctrlPr>
                      <w:ins w:id="2668" w:author="Στάθης Καπ" w:date="2023-02-01T09:04:00Z">
                        <w:rPr>
                          <w:rFonts w:ascii="Cambria Math" w:hAnsi="Cambria Math"/>
                          <w:i/>
                          <w:iCs/>
                          <w:lang w:val="el-GR"/>
                        </w:rPr>
                      </w:ins>
                    </m:ctrlPr>
                  </m:sSubPr>
                  <m:e>
                    <m:r>
                      <w:ins w:id="2669" w:author="Στάθης Καπ" w:date="2023-02-01T09:04:00Z">
                        <w:rPr>
                          <w:rFonts w:ascii="Cambria Math" w:hAnsi="Cambria Math"/>
                          <w:lang w:val="el-GR"/>
                        </w:rPr>
                        <m:t>y</m:t>
                      </w:ins>
                    </m:r>
                  </m:e>
                  <m:sub>
                    <m:r>
                      <w:ins w:id="2670" w:author="Στάθης Καπ" w:date="2023-02-01T09:04:00Z">
                        <w:rPr>
                          <w:rFonts w:ascii="Cambria Math" w:hAnsi="Cambria Math"/>
                          <w:lang w:val="el-GR"/>
                        </w:rPr>
                        <m:t>id</m:t>
                      </w:ins>
                    </m:r>
                  </m:sub>
                </m:sSub>
                <m:r>
                  <w:ins w:id="2671" w:author="Στάθης Καπ" w:date="2023-02-01T09:04:00Z">
                    <w:rPr>
                      <w:rFonts w:ascii="Cambria Math" w:hAnsi="Cambria Math"/>
                      <w:lang w:val="el-GR"/>
                    </w:rPr>
                    <m:t>∈</m:t>
                  </w:ins>
                </m:r>
                <m:d>
                  <m:dPr>
                    <m:begChr m:val="{"/>
                    <m:endChr m:val="}"/>
                    <m:ctrlPr>
                      <w:ins w:id="2672" w:author="Στάθης Καπ" w:date="2023-02-01T09:04:00Z">
                        <w:rPr>
                          <w:rFonts w:ascii="Cambria Math" w:hAnsi="Cambria Math"/>
                          <w:i/>
                          <w:iCs/>
                          <w:lang w:val="el-GR"/>
                        </w:rPr>
                      </w:ins>
                    </m:ctrlPr>
                  </m:dPr>
                  <m:e>
                    <m:r>
                      <w:ins w:id="2673" w:author="Στάθης Καπ" w:date="2023-02-01T09:04:00Z">
                        <w:rPr>
                          <w:rFonts w:ascii="Cambria Math" w:hAnsi="Cambria Math"/>
                          <w:lang w:val="el-GR"/>
                        </w:rPr>
                        <m:t>0,1</m:t>
                      </w:ins>
                    </m:r>
                  </m:e>
                </m:d>
                <m:r>
                  <w:ins w:id="2674" w:author="Στάθης Καπ" w:date="2023-02-01T09:04:00Z">
                    <w:rPr>
                      <w:rFonts w:ascii="Cambria Math" w:hAnsi="Cambria Math"/>
                      <w:lang w:val="el-GR"/>
                    </w:rPr>
                    <m:t xml:space="preserve"> ∀i,j=1,⋯,n d=1,⋯,m</m:t>
                  </w:ins>
                </m:r>
              </m:oMath>
            </m:oMathPara>
          </w:p>
        </w:tc>
        <w:tc>
          <w:tcPr>
            <w:tcW w:w="350" w:type="pct"/>
            <w:vAlign w:val="center"/>
          </w:tcPr>
          <w:p w14:paraId="61E9CA89" w14:textId="28057D41" w:rsidR="001D126F" w:rsidRPr="00603993" w:rsidRDefault="001D126F" w:rsidP="00237FE3">
            <w:pPr>
              <w:pStyle w:val="Caption"/>
              <w:spacing w:after="160"/>
              <w:rPr>
                <w:ins w:id="2675" w:author="Στάθης Καπ" w:date="2023-02-01T09:04:00Z"/>
                <w:rPrChange w:id="2676" w:author="Στάθης Καπ" w:date="2023-02-01T08:49:00Z">
                  <w:rPr>
                    <w:ins w:id="2677" w:author="Στάθης Καπ" w:date="2023-02-01T09:04:00Z"/>
                    <w:lang w:val="el-GR"/>
                  </w:rPr>
                </w:rPrChange>
              </w:rPr>
            </w:pPr>
            <w:ins w:id="267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7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40</w:t>
            </w:r>
            <w:ins w:id="2680"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81" w:author="Στάθης Καπ" w:date="2023-02-01T09:03:00Z"/>
          <w:rFonts w:eastAsiaTheme="minorEastAsia"/>
          <w:lang w:val="el-GR"/>
        </w:rPr>
      </w:pPr>
    </w:p>
    <w:p w14:paraId="2DAC1E66" w14:textId="686302E3" w:rsidR="005A0419" w:rsidRPr="00C961DB" w:rsidDel="00C961DB" w:rsidRDefault="00841477" w:rsidP="00DD5D88">
      <w:pPr>
        <w:rPr>
          <w:del w:id="2682" w:author="Στάθης Καπ" w:date="2023-02-01T09:03:00Z"/>
          <w:rFonts w:eastAsiaTheme="minorEastAsia"/>
          <w:lang w:val="el-GR"/>
          <w:rPrChange w:id="2683" w:author="Στάθης Καπ" w:date="2023-02-01T09:03:00Z">
            <w:rPr>
              <w:del w:id="2684" w:author="Στάθης Καπ" w:date="2023-02-01T09:03:00Z"/>
              <w:rFonts w:ascii="Cambria Math" w:hAnsi="Cambria Math"/>
              <w:i/>
              <w:lang w:val="el-GR"/>
            </w:rPr>
          </w:rPrChange>
        </w:rPr>
      </w:pPr>
      <m:oMathPara>
        <m:oMath>
          <m:r>
            <w:del w:id="2685" w:author="Στάθης Καπ" w:date="2023-02-01T09:03:00Z">
              <w:rPr>
                <w:rFonts w:ascii="Cambria Math" w:hAnsi="Cambria Math"/>
                <w:lang w:val="el-GR"/>
              </w:rPr>
              <m:t xml:space="preserve">maximize </m:t>
            </w:del>
          </m:r>
          <m:nary>
            <m:naryPr>
              <m:chr m:val="∑"/>
              <m:limLoc m:val="undOvr"/>
              <m:ctrlPr>
                <w:del w:id="2686" w:author="Στάθης Καπ" w:date="2023-02-01T09:03:00Z">
                  <w:rPr>
                    <w:rFonts w:ascii="Cambria Math" w:hAnsi="Cambria Math"/>
                    <w:i/>
                    <w:lang w:val="el-GR"/>
                  </w:rPr>
                </w:del>
              </m:ctrlPr>
            </m:naryPr>
            <m:sub>
              <m:r>
                <w:del w:id="2687" w:author="Στάθης Καπ" w:date="2023-02-01T09:03:00Z">
                  <w:rPr>
                    <w:rFonts w:ascii="Cambria Math" w:hAnsi="Cambria Math"/>
                    <w:lang w:val="el-GR"/>
                  </w:rPr>
                  <m:t>d=1</m:t>
                </w:del>
              </m:r>
            </m:sub>
            <m:sup>
              <m:r>
                <w:del w:id="2688" w:author="Στάθης Καπ" w:date="2023-02-01T09:03:00Z">
                  <w:rPr>
                    <w:rFonts w:ascii="Cambria Math" w:hAnsi="Cambria Math"/>
                    <w:lang w:val="el-GR"/>
                  </w:rPr>
                  <m:t>m</m:t>
                </w:del>
              </m:r>
            </m:sup>
            <m:e>
              <m:nary>
                <m:naryPr>
                  <m:chr m:val="∑"/>
                  <m:limLoc m:val="undOvr"/>
                  <m:ctrlPr>
                    <w:del w:id="2689" w:author="Στάθης Καπ" w:date="2023-02-01T09:03:00Z">
                      <w:rPr>
                        <w:rFonts w:ascii="Cambria Math" w:hAnsi="Cambria Math"/>
                        <w:i/>
                        <w:lang w:val="el-GR"/>
                      </w:rPr>
                    </w:del>
                  </m:ctrlPr>
                </m:naryPr>
                <m:sub>
                  <m:r>
                    <w:del w:id="2690" w:author="Στάθης Καπ" w:date="2023-02-01T09:03:00Z">
                      <w:rPr>
                        <w:rFonts w:ascii="Cambria Math" w:hAnsi="Cambria Math"/>
                        <w:lang w:val="el-GR"/>
                      </w:rPr>
                      <m:t>i=2</m:t>
                    </w:del>
                  </m:r>
                </m:sub>
                <m:sup>
                  <m:r>
                    <w:del w:id="2691" w:author="Στάθης Καπ" w:date="2023-02-01T09:03:00Z">
                      <w:rPr>
                        <w:rFonts w:ascii="Cambria Math" w:hAnsi="Cambria Math"/>
                        <w:lang w:val="el-GR"/>
                      </w:rPr>
                      <m:t>n-1</m:t>
                    </w:del>
                  </m:r>
                </m:sup>
                <m:e>
                  <m:sSub>
                    <m:sSubPr>
                      <m:ctrlPr>
                        <w:del w:id="2692" w:author="Στάθης Καπ" w:date="2023-02-01T09:03:00Z">
                          <w:rPr>
                            <w:rFonts w:ascii="Cambria Math" w:hAnsi="Cambria Math"/>
                            <w:i/>
                            <w:lang w:val="el-GR"/>
                          </w:rPr>
                        </w:del>
                      </m:ctrlPr>
                    </m:sSubPr>
                    <m:e>
                      <m:r>
                        <w:del w:id="2693" w:author="Στάθης Καπ" w:date="2023-02-01T09:03:00Z">
                          <w:rPr>
                            <w:rFonts w:ascii="Cambria Math" w:hAnsi="Cambria Math"/>
                            <w:lang w:val="el-GR"/>
                          </w:rPr>
                          <m:t>S</m:t>
                        </w:del>
                      </m:r>
                    </m:e>
                    <m:sub>
                      <m:r>
                        <w:del w:id="2694" w:author="Στάθης Καπ" w:date="2023-02-01T09:03:00Z">
                          <w:rPr>
                            <w:rFonts w:ascii="Cambria Math" w:hAnsi="Cambria Math"/>
                            <w:lang w:val="el-GR"/>
                          </w:rPr>
                          <m:t>i</m:t>
                        </w:del>
                      </m:r>
                    </m:sub>
                  </m:sSub>
                  <m:sSub>
                    <m:sSubPr>
                      <m:ctrlPr>
                        <w:del w:id="2695" w:author="Στάθης Καπ" w:date="2023-02-01T09:03:00Z">
                          <w:rPr>
                            <w:rFonts w:ascii="Cambria Math" w:hAnsi="Cambria Math"/>
                            <w:i/>
                            <w:lang w:val="el-GR"/>
                          </w:rPr>
                        </w:del>
                      </m:ctrlPr>
                    </m:sSubPr>
                    <m:e>
                      <m:r>
                        <w:del w:id="2696" w:author="Στάθης Καπ" w:date="2023-02-01T09:03:00Z">
                          <w:rPr>
                            <w:rFonts w:ascii="Cambria Math" w:hAnsi="Cambria Math"/>
                            <w:lang w:val="el-GR"/>
                          </w:rPr>
                          <m:t>y</m:t>
                        </w:del>
                      </m:r>
                    </m:e>
                    <m:sub>
                      <m:r>
                        <w:del w:id="2697"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494D04" w:rsidP="00DD5D88">
      <w:pPr>
        <w:rPr>
          <w:del w:id="2698" w:author="Στάθης Καπ" w:date="2023-02-01T09:03:00Z"/>
          <w:rFonts w:eastAsiaTheme="minorEastAsia"/>
          <w:i/>
          <w:lang w:val="el-GR"/>
        </w:rPr>
      </w:pPr>
      <m:oMathPara>
        <m:oMath>
          <m:nary>
            <m:naryPr>
              <m:chr m:val="∑"/>
              <m:limLoc m:val="undOvr"/>
              <m:ctrlPr>
                <w:del w:id="2699" w:author="Στάθης Καπ" w:date="2023-02-01T09:03:00Z">
                  <w:rPr>
                    <w:rFonts w:ascii="Cambria Math" w:eastAsiaTheme="minorEastAsia" w:hAnsi="Cambria Math"/>
                    <w:i/>
                    <w:lang w:val="el-GR"/>
                  </w:rPr>
                </w:del>
              </m:ctrlPr>
            </m:naryPr>
            <m:sub>
              <m:r>
                <w:del w:id="2700" w:author="Στάθης Καπ" w:date="2023-02-01T09:03:00Z">
                  <w:rPr>
                    <w:rFonts w:ascii="Cambria Math" w:eastAsiaTheme="minorEastAsia" w:hAnsi="Cambria Math"/>
                    <w:lang w:val="el-GR"/>
                  </w:rPr>
                  <m:t>d=1</m:t>
                </w:del>
              </m:r>
            </m:sub>
            <m:sup>
              <m:r>
                <w:del w:id="2701" w:author="Στάθης Καπ" w:date="2023-02-01T09:03:00Z">
                  <w:rPr>
                    <w:rFonts w:ascii="Cambria Math" w:eastAsiaTheme="minorEastAsia" w:hAnsi="Cambria Math"/>
                    <w:lang w:val="el-GR"/>
                  </w:rPr>
                  <m:t>m</m:t>
                </w:del>
              </m:r>
            </m:sup>
            <m:e>
              <m:nary>
                <m:naryPr>
                  <m:chr m:val="∑"/>
                  <m:limLoc m:val="undOvr"/>
                  <m:ctrlPr>
                    <w:del w:id="2702" w:author="Στάθης Καπ" w:date="2023-02-01T09:03:00Z">
                      <w:rPr>
                        <w:rFonts w:ascii="Cambria Math" w:eastAsiaTheme="minorEastAsia" w:hAnsi="Cambria Math"/>
                        <w:i/>
                        <w:lang w:val="el-GR"/>
                      </w:rPr>
                    </w:del>
                  </m:ctrlPr>
                </m:naryPr>
                <m:sub>
                  <m:r>
                    <w:del w:id="2703" w:author="Στάθης Καπ" w:date="2023-02-01T09:03:00Z">
                      <w:rPr>
                        <w:rFonts w:ascii="Cambria Math" w:eastAsiaTheme="minorEastAsia" w:hAnsi="Cambria Math"/>
                        <w:lang w:val="el-GR"/>
                      </w:rPr>
                      <m:t>j=2</m:t>
                    </w:del>
                  </m:r>
                </m:sub>
                <m:sup>
                  <m:r>
                    <w:del w:id="2704" w:author="Στάθης Καπ" w:date="2023-02-01T09:03:00Z">
                      <w:rPr>
                        <w:rFonts w:ascii="Cambria Math" w:eastAsiaTheme="minorEastAsia" w:hAnsi="Cambria Math"/>
                        <w:lang w:val="el-GR"/>
                      </w:rPr>
                      <m:t>n-1</m:t>
                    </w:del>
                  </m:r>
                </m:sup>
                <m:e>
                  <m:sSub>
                    <m:sSubPr>
                      <m:ctrlPr>
                        <w:del w:id="2705" w:author="Στάθης Καπ" w:date="2023-02-01T09:03:00Z">
                          <w:rPr>
                            <w:rFonts w:ascii="Cambria Math" w:eastAsiaTheme="minorEastAsia" w:hAnsi="Cambria Math"/>
                            <w:i/>
                            <w:lang w:val="el-GR"/>
                          </w:rPr>
                        </w:del>
                      </m:ctrlPr>
                    </m:sSubPr>
                    <m:e>
                      <m:r>
                        <w:del w:id="2706" w:author="Στάθης Καπ" w:date="2023-02-01T09:03:00Z">
                          <w:rPr>
                            <w:rFonts w:ascii="Cambria Math" w:eastAsiaTheme="minorEastAsia" w:hAnsi="Cambria Math"/>
                            <w:lang w:val="el-GR"/>
                          </w:rPr>
                          <m:t>x</m:t>
                        </w:del>
                      </m:r>
                    </m:e>
                    <m:sub>
                      <m:r>
                        <w:del w:id="2707" w:author="Στάθης Καπ" w:date="2023-02-01T09:03:00Z">
                          <w:rPr>
                            <w:rFonts w:ascii="Cambria Math" w:eastAsiaTheme="minorEastAsia" w:hAnsi="Cambria Math"/>
                            <w:lang w:val="el-GR"/>
                          </w:rPr>
                          <m:t>1jd</m:t>
                        </w:del>
                      </m:r>
                    </m:sub>
                  </m:sSub>
                </m:e>
              </m:nary>
            </m:e>
          </m:nary>
          <m:r>
            <w:del w:id="2708" w:author="Στάθης Καπ" w:date="2023-02-01T09:03:00Z">
              <w:rPr>
                <w:rFonts w:ascii="Cambria Math" w:eastAsiaTheme="minorEastAsia" w:hAnsi="Cambria Math"/>
                <w:lang w:val="el-GR"/>
              </w:rPr>
              <m:t>=</m:t>
            </w:del>
          </m:r>
          <m:nary>
            <m:naryPr>
              <m:chr m:val="∑"/>
              <m:limLoc m:val="undOvr"/>
              <m:ctrlPr>
                <w:del w:id="2709" w:author="Στάθης Καπ" w:date="2023-02-01T09:03:00Z">
                  <w:rPr>
                    <w:rFonts w:ascii="Cambria Math" w:eastAsiaTheme="minorEastAsia" w:hAnsi="Cambria Math"/>
                    <w:i/>
                    <w:lang w:val="el-GR"/>
                  </w:rPr>
                </w:del>
              </m:ctrlPr>
            </m:naryPr>
            <m:sub>
              <m:r>
                <w:del w:id="2710" w:author="Στάθης Καπ" w:date="2023-02-01T09:03:00Z">
                  <w:rPr>
                    <w:rFonts w:ascii="Cambria Math" w:eastAsiaTheme="minorEastAsia" w:hAnsi="Cambria Math"/>
                    <w:lang w:val="el-GR"/>
                  </w:rPr>
                  <m:t>d=1</m:t>
                </w:del>
              </m:r>
            </m:sub>
            <m:sup>
              <m:r>
                <w:del w:id="2711" w:author="Στάθης Καπ" w:date="2023-02-01T09:03:00Z">
                  <w:rPr>
                    <w:rFonts w:ascii="Cambria Math" w:eastAsiaTheme="minorEastAsia" w:hAnsi="Cambria Math"/>
                    <w:lang w:val="el-GR"/>
                  </w:rPr>
                  <m:t>m</m:t>
                </w:del>
              </m:r>
            </m:sup>
            <m:e>
              <m:nary>
                <m:naryPr>
                  <m:chr m:val="∑"/>
                  <m:limLoc m:val="undOvr"/>
                  <m:ctrlPr>
                    <w:del w:id="2712" w:author="Στάθης Καπ" w:date="2023-02-01T09:03:00Z">
                      <w:rPr>
                        <w:rFonts w:ascii="Cambria Math" w:eastAsiaTheme="minorEastAsia" w:hAnsi="Cambria Math"/>
                        <w:i/>
                        <w:lang w:val="el-GR"/>
                      </w:rPr>
                    </w:del>
                  </m:ctrlPr>
                </m:naryPr>
                <m:sub>
                  <m:r>
                    <w:del w:id="2713" w:author="Στάθης Καπ" w:date="2023-02-01T09:03:00Z">
                      <w:rPr>
                        <w:rFonts w:ascii="Cambria Math" w:eastAsiaTheme="minorEastAsia" w:hAnsi="Cambria Math"/>
                        <w:lang w:val="el-GR"/>
                      </w:rPr>
                      <m:t>i=2</m:t>
                    </w:del>
                  </m:r>
                </m:sub>
                <m:sup>
                  <m:r>
                    <w:del w:id="2714" w:author="Στάθης Καπ" w:date="2023-02-01T09:03:00Z">
                      <w:rPr>
                        <w:rFonts w:ascii="Cambria Math" w:eastAsiaTheme="minorEastAsia" w:hAnsi="Cambria Math"/>
                        <w:lang w:val="el-GR"/>
                      </w:rPr>
                      <m:t>n-1</m:t>
                    </w:del>
                  </m:r>
                </m:sup>
                <m:e>
                  <m:sSub>
                    <m:sSubPr>
                      <m:ctrlPr>
                        <w:del w:id="2715" w:author="Στάθης Καπ" w:date="2023-02-01T09:03:00Z">
                          <w:rPr>
                            <w:rFonts w:ascii="Cambria Math" w:eastAsiaTheme="minorEastAsia" w:hAnsi="Cambria Math"/>
                            <w:i/>
                            <w:lang w:val="el-GR"/>
                          </w:rPr>
                        </w:del>
                      </m:ctrlPr>
                    </m:sSubPr>
                    <m:e>
                      <m:r>
                        <w:del w:id="2716" w:author="Στάθης Καπ" w:date="2023-02-01T09:03:00Z">
                          <w:rPr>
                            <w:rFonts w:ascii="Cambria Math" w:eastAsiaTheme="minorEastAsia" w:hAnsi="Cambria Math"/>
                            <w:lang w:val="el-GR"/>
                          </w:rPr>
                          <m:t>x</m:t>
                        </w:del>
                      </m:r>
                    </m:e>
                    <m:sub>
                      <m:r>
                        <w:del w:id="2717" w:author="Στάθης Καπ" w:date="2023-02-01T09:03:00Z">
                          <w:rPr>
                            <w:rFonts w:ascii="Cambria Math" w:eastAsiaTheme="minorEastAsia" w:hAnsi="Cambria Math"/>
                            <w:lang w:val="el-GR"/>
                          </w:rPr>
                          <m:t>ind</m:t>
                        </w:del>
                      </m:r>
                    </m:sub>
                  </m:sSub>
                </m:e>
              </m:nary>
            </m:e>
          </m:nary>
          <m:r>
            <w:del w:id="2718"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494D04" w:rsidP="00DD5D88">
      <w:pPr>
        <w:rPr>
          <w:del w:id="2719" w:author="Στάθης Καπ" w:date="2023-02-01T09:03:00Z"/>
          <w:rFonts w:eastAsiaTheme="minorEastAsia"/>
          <w:i/>
          <w:lang w:val="el-GR"/>
        </w:rPr>
      </w:pPr>
      <m:oMathPara>
        <m:oMath>
          <m:nary>
            <m:naryPr>
              <m:chr m:val="∑"/>
              <m:limLoc m:val="undOvr"/>
              <m:ctrlPr>
                <w:del w:id="2720" w:author="Στάθης Καπ" w:date="2023-02-01T09:03:00Z">
                  <w:rPr>
                    <w:rFonts w:ascii="Cambria Math" w:eastAsiaTheme="minorEastAsia" w:hAnsi="Cambria Math"/>
                    <w:i/>
                    <w:lang w:val="el-GR"/>
                  </w:rPr>
                </w:del>
              </m:ctrlPr>
            </m:naryPr>
            <m:sub>
              <m:r>
                <w:del w:id="2721" w:author="Στάθης Καπ" w:date="2023-02-01T09:03:00Z">
                  <w:rPr>
                    <w:rFonts w:ascii="Cambria Math" w:eastAsiaTheme="minorEastAsia" w:hAnsi="Cambria Math"/>
                    <w:lang w:val="el-GR"/>
                  </w:rPr>
                  <m:t>i=1</m:t>
                </w:del>
              </m:r>
            </m:sub>
            <m:sup>
              <m:r>
                <w:del w:id="2722" w:author="Στάθης Καπ" w:date="2023-02-01T09:03:00Z">
                  <w:rPr>
                    <w:rFonts w:ascii="Cambria Math" w:eastAsiaTheme="minorEastAsia" w:hAnsi="Cambria Math"/>
                    <w:lang w:val="el-GR"/>
                  </w:rPr>
                  <m:t>n-1</m:t>
                </w:del>
              </m:r>
            </m:sup>
            <m:e>
              <m:sSub>
                <m:sSubPr>
                  <m:ctrlPr>
                    <w:del w:id="2723" w:author="Στάθης Καπ" w:date="2023-02-01T09:03:00Z">
                      <w:rPr>
                        <w:rFonts w:ascii="Cambria Math" w:eastAsiaTheme="minorEastAsia" w:hAnsi="Cambria Math"/>
                        <w:i/>
                        <w:lang w:val="el-GR"/>
                      </w:rPr>
                    </w:del>
                  </m:ctrlPr>
                </m:sSubPr>
                <m:e>
                  <m:r>
                    <w:del w:id="2724" w:author="Στάθης Καπ" w:date="2023-02-01T09:03:00Z">
                      <w:rPr>
                        <w:rFonts w:ascii="Cambria Math" w:eastAsiaTheme="minorEastAsia" w:hAnsi="Cambria Math"/>
                        <w:lang w:val="el-GR"/>
                      </w:rPr>
                      <m:t>x</m:t>
                    </w:del>
                  </m:r>
                </m:e>
                <m:sub>
                  <m:r>
                    <w:del w:id="2725" w:author="Στάθης Καπ" w:date="2023-02-01T09:03:00Z">
                      <w:rPr>
                        <w:rFonts w:ascii="Cambria Math" w:eastAsiaTheme="minorEastAsia" w:hAnsi="Cambria Math"/>
                        <w:lang w:val="el-GR"/>
                      </w:rPr>
                      <m:t>ikd</m:t>
                    </w:del>
                  </m:r>
                </m:sub>
              </m:sSub>
            </m:e>
          </m:nary>
          <m:r>
            <w:del w:id="2726" w:author="Στάθης Καπ" w:date="2023-02-01T09:03:00Z">
              <w:rPr>
                <w:rFonts w:ascii="Cambria Math" w:eastAsiaTheme="minorEastAsia" w:hAnsi="Cambria Math"/>
                <w:lang w:val="el-GR"/>
              </w:rPr>
              <m:t>=</m:t>
            </w:del>
          </m:r>
          <m:nary>
            <m:naryPr>
              <m:chr m:val="∑"/>
              <m:limLoc m:val="undOvr"/>
              <m:ctrlPr>
                <w:del w:id="2727" w:author="Στάθης Καπ" w:date="2023-02-01T09:03:00Z">
                  <w:rPr>
                    <w:rFonts w:ascii="Cambria Math" w:eastAsiaTheme="minorEastAsia" w:hAnsi="Cambria Math"/>
                    <w:i/>
                    <w:lang w:val="el-GR"/>
                  </w:rPr>
                </w:del>
              </m:ctrlPr>
            </m:naryPr>
            <m:sub>
              <m:r>
                <w:del w:id="2728" w:author="Στάθης Καπ" w:date="2023-02-01T09:03:00Z">
                  <w:rPr>
                    <w:rFonts w:ascii="Cambria Math" w:eastAsiaTheme="minorEastAsia" w:hAnsi="Cambria Math"/>
                    <w:lang w:val="el-GR"/>
                  </w:rPr>
                  <m:t>j=2</m:t>
                </w:del>
              </m:r>
            </m:sub>
            <m:sup>
              <m:r>
                <w:del w:id="2729" w:author="Στάθης Καπ" w:date="2023-02-01T09:03:00Z">
                  <w:rPr>
                    <w:rFonts w:ascii="Cambria Math" w:eastAsiaTheme="minorEastAsia" w:hAnsi="Cambria Math"/>
                    <w:lang w:val="el-GR"/>
                  </w:rPr>
                  <m:t>n</m:t>
                </w:del>
              </m:r>
            </m:sup>
            <m:e>
              <m:sSub>
                <m:sSubPr>
                  <m:ctrlPr>
                    <w:del w:id="2730" w:author="Στάθης Καπ" w:date="2023-02-01T09:03:00Z">
                      <w:rPr>
                        <w:rFonts w:ascii="Cambria Math" w:eastAsiaTheme="minorEastAsia" w:hAnsi="Cambria Math"/>
                        <w:i/>
                        <w:lang w:val="el-GR"/>
                      </w:rPr>
                    </w:del>
                  </m:ctrlPr>
                </m:sSubPr>
                <m:e>
                  <m:r>
                    <w:del w:id="2731" w:author="Στάθης Καπ" w:date="2023-02-01T09:03:00Z">
                      <w:rPr>
                        <w:rFonts w:ascii="Cambria Math" w:eastAsiaTheme="minorEastAsia" w:hAnsi="Cambria Math"/>
                        <w:lang w:val="el-GR"/>
                      </w:rPr>
                      <m:t>x</m:t>
                    </w:del>
                  </m:r>
                </m:e>
                <m:sub>
                  <m:r>
                    <w:del w:id="2732" w:author="Στάθης Καπ" w:date="2023-02-01T09:03:00Z">
                      <w:rPr>
                        <w:rFonts w:ascii="Cambria Math" w:eastAsiaTheme="minorEastAsia" w:hAnsi="Cambria Math"/>
                        <w:lang w:val="el-GR"/>
                      </w:rPr>
                      <m:t>kjd</m:t>
                    </w:del>
                  </m:r>
                </m:sub>
              </m:sSub>
            </m:e>
          </m:nary>
          <m:r>
            <w:del w:id="2733" w:author="Στάθης Καπ" w:date="2023-02-01T09:03:00Z">
              <w:rPr>
                <w:rFonts w:ascii="Cambria Math" w:eastAsiaTheme="minorEastAsia" w:hAnsi="Cambria Math"/>
                <w:lang w:val="el-GR"/>
              </w:rPr>
              <m:t>=</m:t>
            </w:del>
          </m:r>
          <m:sSub>
            <m:sSubPr>
              <m:ctrlPr>
                <w:del w:id="2734" w:author="Στάθης Καπ" w:date="2023-02-01T09:03:00Z">
                  <w:rPr>
                    <w:rFonts w:ascii="Cambria Math" w:eastAsiaTheme="minorEastAsia" w:hAnsi="Cambria Math"/>
                    <w:i/>
                    <w:lang w:val="el-GR"/>
                  </w:rPr>
                </w:del>
              </m:ctrlPr>
            </m:sSubPr>
            <m:e>
              <m:r>
                <w:del w:id="2735" w:author="Στάθης Καπ" w:date="2023-02-01T09:03:00Z">
                  <w:rPr>
                    <w:rFonts w:ascii="Cambria Math" w:eastAsiaTheme="minorEastAsia" w:hAnsi="Cambria Math"/>
                    <w:lang w:val="el-GR"/>
                  </w:rPr>
                  <m:t>y</m:t>
                </w:del>
              </m:r>
            </m:e>
            <m:sub>
              <m:r>
                <w:del w:id="2736" w:author="Στάθης Καπ" w:date="2023-02-01T09:03:00Z">
                  <w:rPr>
                    <w:rFonts w:ascii="Cambria Math" w:eastAsiaTheme="minorEastAsia" w:hAnsi="Cambria Math"/>
                    <w:lang w:val="el-GR"/>
                  </w:rPr>
                  <m:t>kd</m:t>
                </w:del>
              </m:r>
            </m:sub>
          </m:sSub>
          <m:r>
            <w:del w:id="2737"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494D04" w:rsidP="00DD5D88">
      <w:pPr>
        <w:rPr>
          <w:del w:id="2738" w:author="Στάθης Καπ" w:date="2023-02-01T09:03:00Z"/>
          <w:rFonts w:eastAsiaTheme="minorEastAsia"/>
          <w:i/>
          <w:iCs/>
          <w:lang w:val="el-GR"/>
        </w:rPr>
      </w:pPr>
      <m:oMathPara>
        <m:oMath>
          <m:sSub>
            <m:sSubPr>
              <m:ctrlPr>
                <w:del w:id="2739" w:author="Στάθης Καπ" w:date="2023-02-01T09:03:00Z">
                  <w:rPr>
                    <w:rFonts w:ascii="Cambria Math" w:eastAsiaTheme="minorEastAsia" w:hAnsi="Cambria Math"/>
                    <w:i/>
                    <w:iCs/>
                    <w:lang w:val="el-GR"/>
                  </w:rPr>
                </w:del>
              </m:ctrlPr>
            </m:sSubPr>
            <m:e>
              <m:r>
                <w:del w:id="2740" w:author="Στάθης Καπ" w:date="2023-02-01T09:03:00Z">
                  <w:rPr>
                    <w:rFonts w:ascii="Cambria Math" w:eastAsiaTheme="minorEastAsia" w:hAnsi="Cambria Math"/>
                    <w:lang w:val="el-GR"/>
                  </w:rPr>
                  <m:t>s</m:t>
                </w:del>
              </m:r>
            </m:e>
            <m:sub>
              <m:r>
                <w:del w:id="2741" w:author="Στάθης Καπ" w:date="2023-02-01T09:03:00Z">
                  <w:rPr>
                    <w:rFonts w:ascii="Cambria Math" w:eastAsiaTheme="minorEastAsia" w:hAnsi="Cambria Math"/>
                    <w:lang w:val="el-GR"/>
                  </w:rPr>
                  <m:t>id</m:t>
                </w:del>
              </m:r>
            </m:sub>
          </m:sSub>
          <m:r>
            <w:del w:id="2742" w:author="Στάθης Καπ" w:date="2023-02-01T09:03:00Z">
              <w:rPr>
                <w:rFonts w:ascii="Cambria Math" w:eastAsiaTheme="minorEastAsia" w:hAnsi="Cambria Math"/>
                <w:lang w:val="el-GR"/>
              </w:rPr>
              <m:t>+</m:t>
            </w:del>
          </m:r>
          <m:sSub>
            <m:sSubPr>
              <m:ctrlPr>
                <w:del w:id="2743" w:author="Στάθης Καπ" w:date="2023-02-01T09:03:00Z">
                  <w:rPr>
                    <w:rFonts w:ascii="Cambria Math" w:eastAsiaTheme="minorEastAsia" w:hAnsi="Cambria Math"/>
                    <w:i/>
                    <w:iCs/>
                    <w:lang w:val="el-GR"/>
                  </w:rPr>
                </w:del>
              </m:ctrlPr>
            </m:sSubPr>
            <m:e>
              <m:r>
                <w:del w:id="2744" w:author="Στάθης Καπ" w:date="2023-02-01T09:03:00Z">
                  <w:rPr>
                    <w:rFonts w:ascii="Cambria Math" w:eastAsiaTheme="minorEastAsia" w:hAnsi="Cambria Math"/>
                    <w:lang w:val="el-GR"/>
                  </w:rPr>
                  <m:t>T</m:t>
                </w:del>
              </m:r>
            </m:e>
            <m:sub>
              <m:r>
                <w:del w:id="2745" w:author="Στάθης Καπ" w:date="2023-02-01T09:03:00Z">
                  <w:rPr>
                    <w:rFonts w:ascii="Cambria Math" w:eastAsiaTheme="minorEastAsia" w:hAnsi="Cambria Math"/>
                    <w:lang w:val="el-GR"/>
                  </w:rPr>
                  <m:t>i</m:t>
                </w:del>
              </m:r>
            </m:sub>
          </m:sSub>
          <m:r>
            <w:del w:id="2746" w:author="Στάθης Καπ" w:date="2023-02-01T09:03:00Z">
              <w:rPr>
                <w:rFonts w:ascii="Cambria Math" w:eastAsiaTheme="minorEastAsia" w:hAnsi="Cambria Math"/>
                <w:lang w:val="el-GR"/>
              </w:rPr>
              <m:t>+</m:t>
            </w:del>
          </m:r>
          <m:sSub>
            <m:sSubPr>
              <m:ctrlPr>
                <w:del w:id="2747" w:author="Στάθης Καπ" w:date="2023-02-01T09:03:00Z">
                  <w:rPr>
                    <w:rFonts w:ascii="Cambria Math" w:eastAsiaTheme="minorEastAsia" w:hAnsi="Cambria Math"/>
                    <w:i/>
                    <w:iCs/>
                    <w:lang w:val="el-GR"/>
                  </w:rPr>
                </w:del>
              </m:ctrlPr>
            </m:sSubPr>
            <m:e>
              <m:r>
                <w:del w:id="2748" w:author="Στάθης Καπ" w:date="2023-02-01T09:03:00Z">
                  <w:rPr>
                    <w:rFonts w:ascii="Cambria Math" w:eastAsiaTheme="minorEastAsia" w:hAnsi="Cambria Math"/>
                    <w:lang w:val="el-GR"/>
                  </w:rPr>
                  <m:t>c</m:t>
                </w:del>
              </m:r>
            </m:e>
            <m:sub>
              <m:r>
                <w:del w:id="2749" w:author="Στάθης Καπ" w:date="2023-02-01T09:03:00Z">
                  <w:rPr>
                    <w:rFonts w:ascii="Cambria Math" w:eastAsiaTheme="minorEastAsia" w:hAnsi="Cambria Math"/>
                    <w:lang w:val="el-GR"/>
                  </w:rPr>
                  <m:t>ij</m:t>
                </w:del>
              </m:r>
            </m:sub>
          </m:sSub>
          <m:r>
            <w:del w:id="2750" w:author="Στάθης Καπ" w:date="2023-02-01T09:03:00Z">
              <w:rPr>
                <w:rFonts w:ascii="Cambria Math" w:eastAsiaTheme="minorEastAsia" w:hAnsi="Cambria Math"/>
                <w:lang w:val="el-GR"/>
              </w:rPr>
              <m:t>-</m:t>
            </w:del>
          </m:r>
          <m:sSub>
            <m:sSubPr>
              <m:ctrlPr>
                <w:del w:id="2751" w:author="Στάθης Καπ" w:date="2023-02-01T09:03:00Z">
                  <w:rPr>
                    <w:rFonts w:ascii="Cambria Math" w:eastAsiaTheme="minorEastAsia" w:hAnsi="Cambria Math"/>
                    <w:i/>
                    <w:iCs/>
                    <w:lang w:val="el-GR"/>
                  </w:rPr>
                </w:del>
              </m:ctrlPr>
            </m:sSubPr>
            <m:e>
              <m:r>
                <w:del w:id="2752" w:author="Στάθης Καπ" w:date="2023-02-01T09:03:00Z">
                  <w:rPr>
                    <w:rFonts w:ascii="Cambria Math" w:eastAsiaTheme="minorEastAsia" w:hAnsi="Cambria Math"/>
                    <w:lang w:val="el-GR"/>
                  </w:rPr>
                  <m:t>s</m:t>
                </w:del>
              </m:r>
            </m:e>
            <m:sub>
              <m:r>
                <w:del w:id="2753" w:author="Στάθης Καπ" w:date="2023-02-01T09:03:00Z">
                  <w:rPr>
                    <w:rFonts w:ascii="Cambria Math" w:eastAsiaTheme="minorEastAsia" w:hAnsi="Cambria Math"/>
                    <w:lang w:val="el-GR"/>
                  </w:rPr>
                  <m:t>jd</m:t>
                </w:del>
              </m:r>
            </m:sub>
          </m:sSub>
          <m:r>
            <w:del w:id="2754" w:author="Στάθης Καπ" w:date="2023-02-01T09:03:00Z">
              <w:rPr>
                <w:rFonts w:ascii="Cambria Math" w:eastAsiaTheme="minorEastAsia" w:hAnsi="Cambria Math"/>
                <w:lang w:val="el-GR"/>
              </w:rPr>
              <m:t>≤M</m:t>
            </w:del>
          </m:r>
          <m:d>
            <m:dPr>
              <m:ctrlPr>
                <w:del w:id="2755" w:author="Στάθης Καπ" w:date="2023-02-01T09:03:00Z">
                  <w:rPr>
                    <w:rFonts w:ascii="Cambria Math" w:eastAsiaTheme="minorEastAsia" w:hAnsi="Cambria Math"/>
                    <w:i/>
                    <w:iCs/>
                    <w:lang w:val="el-GR"/>
                  </w:rPr>
                </w:del>
              </m:ctrlPr>
            </m:dPr>
            <m:e>
              <m:r>
                <w:del w:id="2756" w:author="Στάθης Καπ" w:date="2023-02-01T09:03:00Z">
                  <w:rPr>
                    <w:rFonts w:ascii="Cambria Math" w:eastAsiaTheme="minorEastAsia" w:hAnsi="Cambria Math"/>
                    <w:lang w:val="el-GR"/>
                  </w:rPr>
                  <m:t>1-</m:t>
                </w:del>
              </m:r>
              <m:sSub>
                <m:sSubPr>
                  <m:ctrlPr>
                    <w:del w:id="2757" w:author="Στάθης Καπ" w:date="2023-02-01T09:03:00Z">
                      <w:rPr>
                        <w:rFonts w:ascii="Cambria Math" w:eastAsiaTheme="minorEastAsia" w:hAnsi="Cambria Math"/>
                        <w:i/>
                        <w:iCs/>
                        <w:lang w:val="el-GR"/>
                      </w:rPr>
                    </w:del>
                  </m:ctrlPr>
                </m:sSubPr>
                <m:e>
                  <m:r>
                    <w:del w:id="2758" w:author="Στάθης Καπ" w:date="2023-02-01T09:03:00Z">
                      <w:rPr>
                        <w:rFonts w:ascii="Cambria Math" w:eastAsiaTheme="minorEastAsia" w:hAnsi="Cambria Math"/>
                        <w:lang w:val="el-GR"/>
                      </w:rPr>
                      <m:t>x</m:t>
                    </w:del>
                  </m:r>
                </m:e>
                <m:sub>
                  <m:r>
                    <w:del w:id="2759" w:author="Στάθης Καπ" w:date="2023-02-01T09:03:00Z">
                      <w:rPr>
                        <w:rFonts w:ascii="Cambria Math" w:eastAsiaTheme="minorEastAsia" w:hAnsi="Cambria Math"/>
                        <w:lang w:val="el-GR"/>
                      </w:rPr>
                      <m:t>ijd</m:t>
                    </w:del>
                  </m:r>
                </m:sub>
              </m:sSub>
            </m:e>
          </m:d>
          <m:r>
            <w:del w:id="2760"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494D04" w:rsidP="00DD5D88">
      <w:pPr>
        <w:rPr>
          <w:del w:id="2761" w:author="Στάθης Καπ" w:date="2023-02-01T09:03:00Z"/>
          <w:rFonts w:eastAsiaTheme="minorEastAsia"/>
          <w:i/>
          <w:lang w:val="el-GR"/>
        </w:rPr>
      </w:pPr>
      <m:oMathPara>
        <m:oMath>
          <m:nary>
            <m:naryPr>
              <m:chr m:val="∑"/>
              <m:limLoc m:val="undOvr"/>
              <m:ctrlPr>
                <w:del w:id="2762" w:author="Στάθης Καπ" w:date="2023-02-01T09:03:00Z">
                  <w:rPr>
                    <w:rFonts w:ascii="Cambria Math" w:hAnsi="Cambria Math"/>
                    <w:i/>
                    <w:lang w:val="el-GR"/>
                  </w:rPr>
                </w:del>
              </m:ctrlPr>
            </m:naryPr>
            <m:sub>
              <m:r>
                <w:del w:id="2763" w:author="Στάθης Καπ" w:date="2023-02-01T09:03:00Z">
                  <w:rPr>
                    <w:rFonts w:ascii="Cambria Math" w:hAnsi="Cambria Math"/>
                    <w:lang w:val="el-GR"/>
                  </w:rPr>
                  <m:t>d=1</m:t>
                </w:del>
              </m:r>
            </m:sub>
            <m:sup>
              <m:r>
                <w:del w:id="2764" w:author="Στάθης Καπ" w:date="2023-02-01T09:03:00Z">
                  <w:rPr>
                    <w:rFonts w:ascii="Cambria Math" w:hAnsi="Cambria Math"/>
                    <w:lang w:val="el-GR"/>
                  </w:rPr>
                  <m:t>m</m:t>
                </w:del>
              </m:r>
            </m:sup>
            <m:e>
              <m:sSub>
                <m:sSubPr>
                  <m:ctrlPr>
                    <w:del w:id="2765" w:author="Στάθης Καπ" w:date="2023-02-01T09:03:00Z">
                      <w:rPr>
                        <w:rFonts w:ascii="Cambria Math" w:hAnsi="Cambria Math"/>
                        <w:i/>
                        <w:lang w:val="el-GR"/>
                      </w:rPr>
                    </w:del>
                  </m:ctrlPr>
                </m:sSubPr>
                <m:e>
                  <m:r>
                    <w:del w:id="2766" w:author="Στάθης Καπ" w:date="2023-02-01T09:03:00Z">
                      <w:rPr>
                        <w:rFonts w:ascii="Cambria Math" w:hAnsi="Cambria Math"/>
                        <w:lang w:val="el-GR"/>
                      </w:rPr>
                      <m:t>y</m:t>
                    </w:del>
                  </m:r>
                </m:e>
                <m:sub>
                  <m:r>
                    <w:del w:id="2767" w:author="Στάθης Καπ" w:date="2023-02-01T09:03:00Z">
                      <w:rPr>
                        <w:rFonts w:ascii="Cambria Math" w:hAnsi="Cambria Math"/>
                        <w:lang w:val="el-GR"/>
                      </w:rPr>
                      <m:t>kd</m:t>
                    </w:del>
                  </m:r>
                </m:sub>
              </m:sSub>
            </m:e>
          </m:nary>
          <m:r>
            <w:del w:id="2768" w:author="Στάθης Καπ" w:date="2023-02-01T09:03:00Z">
              <w:rPr>
                <w:rFonts w:ascii="Cambria Math" w:hAnsi="Cambria Math"/>
                <w:lang w:val="el-GR"/>
              </w:rPr>
              <m:t>≤1 ∀k=2,⋯,n-1</m:t>
            </w:del>
          </m:r>
        </m:oMath>
      </m:oMathPara>
    </w:p>
    <w:p w14:paraId="7A125DBD" w14:textId="7CC93862" w:rsidR="00F51F97" w:rsidRPr="004805CE" w:rsidDel="00C961DB" w:rsidRDefault="00494D04" w:rsidP="00DD5D88">
      <w:pPr>
        <w:rPr>
          <w:del w:id="2769" w:author="Στάθης Καπ" w:date="2023-02-01T09:03:00Z"/>
          <w:rFonts w:eastAsiaTheme="minorEastAsia"/>
          <w:i/>
          <w:iCs/>
          <w:lang w:val="el-GR"/>
        </w:rPr>
      </w:pPr>
      <m:oMathPara>
        <m:oMath>
          <m:nary>
            <m:naryPr>
              <m:chr m:val="∑"/>
              <m:limLoc m:val="undOvr"/>
              <m:ctrlPr>
                <w:del w:id="2770" w:author="Στάθης Καπ" w:date="2023-02-01T09:03:00Z">
                  <w:rPr>
                    <w:rFonts w:ascii="Cambria Math" w:hAnsi="Cambria Math"/>
                    <w:i/>
                    <w:iCs/>
                    <w:lang w:val="el-GR"/>
                  </w:rPr>
                </w:del>
              </m:ctrlPr>
            </m:naryPr>
            <m:sub>
              <m:r>
                <w:del w:id="2771" w:author="Στάθης Καπ" w:date="2023-02-01T09:03:00Z">
                  <w:rPr>
                    <w:rFonts w:ascii="Cambria Math" w:hAnsi="Cambria Math"/>
                    <w:lang w:val="el-GR"/>
                  </w:rPr>
                  <m:t>i=1</m:t>
                </w:del>
              </m:r>
            </m:sub>
            <m:sup>
              <m:r>
                <w:del w:id="2772" w:author="Στάθης Καπ" w:date="2023-02-01T09:03:00Z">
                  <w:rPr>
                    <w:rFonts w:ascii="Cambria Math" w:hAnsi="Cambria Math"/>
                    <w:lang w:val="el-GR"/>
                  </w:rPr>
                  <m:t>n-1</m:t>
                </w:del>
              </m:r>
            </m:sup>
            <m:e>
              <m:r>
                <w:del w:id="2773" w:author="Στάθης Καπ" w:date="2023-02-01T09:03:00Z">
                  <w:rPr>
                    <w:rFonts w:ascii="Cambria Math" w:hAnsi="Cambria Math"/>
                    <w:lang w:val="el-GR"/>
                  </w:rPr>
                  <m:t>(</m:t>
                </w:del>
              </m:r>
              <m:sSub>
                <m:sSubPr>
                  <m:ctrlPr>
                    <w:del w:id="2774" w:author="Στάθης Καπ" w:date="2023-02-01T09:03:00Z">
                      <w:rPr>
                        <w:rFonts w:ascii="Cambria Math" w:hAnsi="Cambria Math"/>
                        <w:i/>
                        <w:iCs/>
                        <w:lang w:val="el-GR"/>
                      </w:rPr>
                    </w:del>
                  </m:ctrlPr>
                </m:sSubPr>
                <m:e>
                  <m:r>
                    <w:del w:id="2775" w:author="Στάθης Καπ" w:date="2023-02-01T09:03:00Z">
                      <w:rPr>
                        <w:rFonts w:ascii="Cambria Math" w:hAnsi="Cambria Math"/>
                        <w:lang w:val="el-GR"/>
                      </w:rPr>
                      <m:t>T</m:t>
                    </w:del>
                  </m:r>
                </m:e>
                <m:sub>
                  <m:r>
                    <w:del w:id="2776" w:author="Στάθης Καπ" w:date="2023-02-01T09:03:00Z">
                      <w:rPr>
                        <w:rFonts w:ascii="Cambria Math" w:hAnsi="Cambria Math"/>
                        <w:lang w:val="el-GR"/>
                      </w:rPr>
                      <m:t>i</m:t>
                    </w:del>
                  </m:r>
                </m:sub>
              </m:sSub>
              <m:sSub>
                <m:sSubPr>
                  <m:ctrlPr>
                    <w:del w:id="2777" w:author="Στάθης Καπ" w:date="2023-02-01T09:03:00Z">
                      <w:rPr>
                        <w:rFonts w:ascii="Cambria Math" w:hAnsi="Cambria Math"/>
                        <w:i/>
                        <w:iCs/>
                        <w:lang w:val="el-GR"/>
                      </w:rPr>
                    </w:del>
                  </m:ctrlPr>
                </m:sSubPr>
                <m:e>
                  <m:r>
                    <w:del w:id="2778" w:author="Στάθης Καπ" w:date="2023-02-01T09:03:00Z">
                      <w:rPr>
                        <w:rFonts w:ascii="Cambria Math" w:hAnsi="Cambria Math"/>
                        <w:lang w:val="el-GR"/>
                      </w:rPr>
                      <m:t>y</m:t>
                    </w:del>
                  </m:r>
                </m:e>
                <m:sub>
                  <m:r>
                    <w:del w:id="2779" w:author="Στάθης Καπ" w:date="2023-02-01T09:03:00Z">
                      <w:rPr>
                        <w:rFonts w:ascii="Cambria Math" w:hAnsi="Cambria Math"/>
                        <w:lang w:val="el-GR"/>
                      </w:rPr>
                      <m:t>id</m:t>
                    </w:del>
                  </m:r>
                </m:sub>
              </m:sSub>
              <m:r>
                <w:del w:id="2780" w:author="Στάθης Καπ" w:date="2023-02-01T09:03:00Z">
                  <w:rPr>
                    <w:rFonts w:ascii="Cambria Math" w:hAnsi="Cambria Math"/>
                    <w:lang w:val="el-GR"/>
                  </w:rPr>
                  <m:t>+</m:t>
                </w:del>
              </m:r>
              <m:nary>
                <m:naryPr>
                  <m:chr m:val="∑"/>
                  <m:limLoc m:val="undOvr"/>
                  <m:ctrlPr>
                    <w:del w:id="2781" w:author="Στάθης Καπ" w:date="2023-02-01T09:03:00Z">
                      <w:rPr>
                        <w:rFonts w:ascii="Cambria Math" w:hAnsi="Cambria Math"/>
                        <w:i/>
                        <w:iCs/>
                        <w:lang w:val="el-GR"/>
                      </w:rPr>
                    </w:del>
                  </m:ctrlPr>
                </m:naryPr>
                <m:sub>
                  <m:r>
                    <w:del w:id="2782" w:author="Στάθης Καπ" w:date="2023-02-01T09:03:00Z">
                      <w:rPr>
                        <w:rFonts w:ascii="Cambria Math" w:hAnsi="Cambria Math"/>
                        <w:lang w:val="el-GR"/>
                      </w:rPr>
                      <m:t>y=2</m:t>
                    </w:del>
                  </m:r>
                </m:sub>
                <m:sup>
                  <m:r>
                    <w:del w:id="2783" w:author="Στάθης Καπ" w:date="2023-02-01T09:03:00Z">
                      <w:rPr>
                        <w:rFonts w:ascii="Cambria Math" w:hAnsi="Cambria Math"/>
                        <w:lang w:val="el-GR"/>
                      </w:rPr>
                      <m:t>n</m:t>
                    </w:del>
                  </m:r>
                </m:sup>
                <m:e>
                  <m:sSub>
                    <m:sSubPr>
                      <m:ctrlPr>
                        <w:del w:id="2784" w:author="Στάθης Καπ" w:date="2023-02-01T09:03:00Z">
                          <w:rPr>
                            <w:rFonts w:ascii="Cambria Math" w:hAnsi="Cambria Math"/>
                            <w:i/>
                            <w:iCs/>
                            <w:lang w:val="el-GR"/>
                          </w:rPr>
                        </w:del>
                      </m:ctrlPr>
                    </m:sSubPr>
                    <m:e>
                      <m:r>
                        <w:del w:id="2785" w:author="Στάθης Καπ" w:date="2023-02-01T09:03:00Z">
                          <w:rPr>
                            <w:rFonts w:ascii="Cambria Math" w:hAnsi="Cambria Math"/>
                            <w:lang w:val="el-GR"/>
                          </w:rPr>
                          <m:t>c</m:t>
                        </w:del>
                      </m:r>
                    </m:e>
                    <m:sub>
                      <m:r>
                        <w:del w:id="2786" w:author="Στάθης Καπ" w:date="2023-02-01T09:03:00Z">
                          <w:rPr>
                            <w:rFonts w:ascii="Cambria Math" w:hAnsi="Cambria Math"/>
                            <w:lang w:val="el-GR"/>
                          </w:rPr>
                          <m:t>ij</m:t>
                        </w:del>
                      </m:r>
                    </m:sub>
                  </m:sSub>
                  <m:sSub>
                    <m:sSubPr>
                      <m:ctrlPr>
                        <w:del w:id="2787" w:author="Στάθης Καπ" w:date="2023-02-01T09:03:00Z">
                          <w:rPr>
                            <w:rFonts w:ascii="Cambria Math" w:hAnsi="Cambria Math"/>
                            <w:i/>
                            <w:iCs/>
                            <w:lang w:val="el-GR"/>
                          </w:rPr>
                        </w:del>
                      </m:ctrlPr>
                    </m:sSubPr>
                    <m:e>
                      <m:r>
                        <w:del w:id="2788" w:author="Στάθης Καπ" w:date="2023-02-01T09:03:00Z">
                          <w:rPr>
                            <w:rFonts w:ascii="Cambria Math" w:hAnsi="Cambria Math"/>
                            <w:lang w:val="el-GR"/>
                          </w:rPr>
                          <m:t>x</m:t>
                        </w:del>
                      </m:r>
                    </m:e>
                    <m:sub>
                      <m:r>
                        <w:del w:id="2789" w:author="Στάθης Καπ" w:date="2023-02-01T09:03:00Z">
                          <w:rPr>
                            <w:rFonts w:ascii="Cambria Math" w:hAnsi="Cambria Math"/>
                            <w:lang w:val="el-GR"/>
                          </w:rPr>
                          <m:t>ijd</m:t>
                        </w:del>
                      </m:r>
                    </m:sub>
                  </m:sSub>
                </m:e>
              </m:nary>
              <m:r>
                <w:del w:id="2790" w:author="Στάθης Καπ" w:date="2023-02-01T09:03:00Z">
                  <w:rPr>
                    <w:rFonts w:ascii="Cambria Math" w:hAnsi="Cambria Math"/>
                    <w:lang w:val="el-GR"/>
                  </w:rPr>
                  <m:t>)</m:t>
                </w:del>
              </m:r>
            </m:e>
          </m:nary>
          <m:r>
            <w:del w:id="2791" w:author="Στάθης Καπ" w:date="2023-02-01T09:03:00Z">
              <w:rPr>
                <w:rFonts w:ascii="Cambria Math" w:hAnsi="Cambria Math"/>
                <w:lang w:val="el-GR"/>
              </w:rPr>
              <m:t>≤</m:t>
            </w:del>
          </m:r>
          <m:sSub>
            <m:sSubPr>
              <m:ctrlPr>
                <w:del w:id="2792" w:author="Στάθης Καπ" w:date="2023-02-01T09:03:00Z">
                  <w:rPr>
                    <w:rFonts w:ascii="Cambria Math" w:hAnsi="Cambria Math"/>
                    <w:i/>
                    <w:iCs/>
                    <w:lang w:val="el-GR"/>
                  </w:rPr>
                </w:del>
              </m:ctrlPr>
            </m:sSubPr>
            <m:e>
              <m:r>
                <w:del w:id="2793" w:author="Στάθης Καπ" w:date="2023-02-01T09:03:00Z">
                  <w:rPr>
                    <w:rFonts w:ascii="Cambria Math" w:hAnsi="Cambria Math"/>
                    <w:lang w:val="el-GR"/>
                  </w:rPr>
                  <m:t>T</m:t>
                </w:del>
              </m:r>
            </m:e>
            <m:sub>
              <m:r>
                <w:del w:id="2794" w:author="Στάθης Καπ" w:date="2023-02-01T09:03:00Z">
                  <w:rPr>
                    <w:rFonts w:ascii="Cambria Math" w:hAnsi="Cambria Math"/>
                    <w:lang w:val="el-GR"/>
                  </w:rPr>
                  <m:t>max</m:t>
                </w:del>
              </m:r>
            </m:sub>
          </m:sSub>
          <m:r>
            <w:del w:id="2795"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494D04" w:rsidP="00DD5D88">
      <w:pPr>
        <w:rPr>
          <w:del w:id="2796" w:author="Στάθης Καπ" w:date="2023-02-01T09:03:00Z"/>
          <w:i/>
          <w:lang w:val="el-GR"/>
        </w:rPr>
      </w:pPr>
      <m:oMathPara>
        <m:oMath>
          <m:sSub>
            <m:sSubPr>
              <m:ctrlPr>
                <w:del w:id="2797" w:author="Στάθης Καπ" w:date="2023-02-01T09:03:00Z">
                  <w:rPr>
                    <w:rFonts w:ascii="Cambria Math" w:hAnsi="Cambria Math"/>
                    <w:i/>
                    <w:lang w:val="el-GR"/>
                  </w:rPr>
                </w:del>
              </m:ctrlPr>
            </m:sSubPr>
            <m:e>
              <m:r>
                <w:del w:id="2798" w:author="Στάθης Καπ" w:date="2023-02-01T09:03:00Z">
                  <w:rPr>
                    <w:rFonts w:ascii="Cambria Math" w:hAnsi="Cambria Math"/>
                    <w:lang w:val="el-GR"/>
                  </w:rPr>
                  <m:t>O</m:t>
                </w:del>
              </m:r>
            </m:e>
            <m:sub>
              <m:r>
                <w:del w:id="2799" w:author="Στάθης Καπ" w:date="2023-02-01T09:03:00Z">
                  <w:rPr>
                    <w:rFonts w:ascii="Cambria Math" w:hAnsi="Cambria Math"/>
                    <w:lang w:val="el-GR"/>
                  </w:rPr>
                  <m:t>i</m:t>
                </w:del>
              </m:r>
            </m:sub>
          </m:sSub>
          <m:r>
            <w:del w:id="2800" w:author="Στάθης Καπ" w:date="2023-02-01T09:03:00Z">
              <w:rPr>
                <w:rFonts w:ascii="Cambria Math" w:hAnsi="Cambria Math"/>
                <w:lang w:val="el-GR"/>
              </w:rPr>
              <m:t>≤</m:t>
            </w:del>
          </m:r>
          <m:sSub>
            <m:sSubPr>
              <m:ctrlPr>
                <w:del w:id="2801" w:author="Στάθης Καπ" w:date="2023-02-01T09:03:00Z">
                  <w:rPr>
                    <w:rFonts w:ascii="Cambria Math" w:hAnsi="Cambria Math"/>
                    <w:i/>
                    <w:lang w:val="el-GR"/>
                  </w:rPr>
                </w:del>
              </m:ctrlPr>
            </m:sSubPr>
            <m:e>
              <m:r>
                <w:del w:id="2802" w:author="Στάθης Καπ" w:date="2023-02-01T09:03:00Z">
                  <w:rPr>
                    <w:rFonts w:ascii="Cambria Math" w:hAnsi="Cambria Math"/>
                    <w:lang w:val="el-GR"/>
                  </w:rPr>
                  <m:t>s</m:t>
                </w:del>
              </m:r>
            </m:e>
            <m:sub>
              <m:r>
                <w:del w:id="2803" w:author="Στάθης Καπ" w:date="2023-02-01T09:03:00Z">
                  <w:rPr>
                    <w:rFonts w:ascii="Cambria Math" w:hAnsi="Cambria Math"/>
                    <w:lang w:val="el-GR"/>
                  </w:rPr>
                  <m:t>id</m:t>
                </w:del>
              </m:r>
            </m:sub>
          </m:sSub>
          <m:r>
            <w:del w:id="2804"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494D04" w:rsidP="00DD5D88">
      <w:pPr>
        <w:rPr>
          <w:del w:id="2805" w:author="Στάθης Καπ" w:date="2023-02-01T09:03:00Z"/>
          <w:i/>
          <w:iCs/>
          <w:lang w:val="el-GR"/>
        </w:rPr>
      </w:pPr>
      <m:oMathPara>
        <m:oMath>
          <m:sSub>
            <m:sSubPr>
              <m:ctrlPr>
                <w:del w:id="2806" w:author="Στάθης Καπ" w:date="2023-02-01T09:03:00Z">
                  <w:rPr>
                    <w:rFonts w:ascii="Cambria Math" w:hAnsi="Cambria Math"/>
                    <w:i/>
                    <w:iCs/>
                    <w:lang w:val="el-GR"/>
                  </w:rPr>
                </w:del>
              </m:ctrlPr>
            </m:sSubPr>
            <m:e>
              <m:r>
                <w:del w:id="2807" w:author="Στάθης Καπ" w:date="2023-02-01T09:03:00Z">
                  <w:rPr>
                    <w:rFonts w:ascii="Cambria Math" w:hAnsi="Cambria Math"/>
                    <w:lang w:val="el-GR"/>
                  </w:rPr>
                  <m:t>s</m:t>
                </w:del>
              </m:r>
            </m:e>
            <m:sub>
              <m:r>
                <w:del w:id="2808" w:author="Στάθης Καπ" w:date="2023-02-01T09:03:00Z">
                  <w:rPr>
                    <w:rFonts w:ascii="Cambria Math" w:hAnsi="Cambria Math"/>
                    <w:lang w:val="el-GR"/>
                  </w:rPr>
                  <m:t>id</m:t>
                </w:del>
              </m:r>
            </m:sub>
          </m:sSub>
          <m:r>
            <w:del w:id="2809" w:author="Στάθης Καπ" w:date="2023-02-01T09:03:00Z">
              <w:rPr>
                <w:rFonts w:ascii="Cambria Math" w:hAnsi="Cambria Math"/>
                <w:lang w:val="el-GR"/>
              </w:rPr>
              <m:t>≤</m:t>
            </w:del>
          </m:r>
          <m:sSub>
            <m:sSubPr>
              <m:ctrlPr>
                <w:del w:id="2810" w:author="Στάθης Καπ" w:date="2023-02-01T09:03:00Z">
                  <w:rPr>
                    <w:rFonts w:ascii="Cambria Math" w:hAnsi="Cambria Math"/>
                    <w:i/>
                    <w:iCs/>
                    <w:lang w:val="el-GR"/>
                  </w:rPr>
                </w:del>
              </m:ctrlPr>
            </m:sSubPr>
            <m:e>
              <m:r>
                <w:del w:id="2811" w:author="Στάθης Καπ" w:date="2023-02-01T09:03:00Z">
                  <w:rPr>
                    <w:rFonts w:ascii="Cambria Math" w:hAnsi="Cambria Math"/>
                    <w:lang w:val="el-GR"/>
                  </w:rPr>
                  <m:t>C</m:t>
                </w:del>
              </m:r>
            </m:e>
            <m:sub>
              <m:r>
                <w:del w:id="2812" w:author="Στάθης Καπ" w:date="2023-02-01T09:03:00Z">
                  <w:rPr>
                    <w:rFonts w:ascii="Cambria Math" w:hAnsi="Cambria Math"/>
                    <w:lang w:val="el-GR"/>
                  </w:rPr>
                  <m:t>i</m:t>
                </w:del>
              </m:r>
            </m:sub>
          </m:sSub>
          <m:r>
            <w:del w:id="2813"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494D04" w:rsidP="00DD5D88">
      <w:pPr>
        <w:rPr>
          <w:del w:id="2814" w:author="Στάθης Καπ" w:date="2023-02-01T09:03:00Z"/>
          <w:i/>
          <w:iCs/>
          <w:lang w:val="el-GR"/>
        </w:rPr>
      </w:pPr>
      <m:oMathPara>
        <m:oMath>
          <m:sSub>
            <m:sSubPr>
              <m:ctrlPr>
                <w:del w:id="2815" w:author="Στάθης Καπ" w:date="2023-02-01T09:03:00Z">
                  <w:rPr>
                    <w:rFonts w:ascii="Cambria Math" w:hAnsi="Cambria Math"/>
                    <w:i/>
                    <w:iCs/>
                    <w:lang w:val="el-GR"/>
                  </w:rPr>
                </w:del>
              </m:ctrlPr>
            </m:sSubPr>
            <m:e>
              <m:r>
                <w:del w:id="2816" w:author="Στάθης Καπ" w:date="2023-02-01T09:03:00Z">
                  <w:rPr>
                    <w:rFonts w:ascii="Cambria Math" w:hAnsi="Cambria Math"/>
                    <w:lang w:val="el-GR"/>
                  </w:rPr>
                  <m:t>x</m:t>
                </w:del>
              </m:r>
            </m:e>
            <m:sub>
              <m:r>
                <w:del w:id="2817" w:author="Στάθης Καπ" w:date="2023-02-01T09:03:00Z">
                  <w:rPr>
                    <w:rFonts w:ascii="Cambria Math" w:hAnsi="Cambria Math"/>
                    <w:lang w:val="el-GR"/>
                  </w:rPr>
                  <m:t>ijd</m:t>
                </w:del>
              </m:r>
            </m:sub>
          </m:sSub>
          <m:r>
            <w:del w:id="2818" w:author="Στάθης Καπ" w:date="2023-02-01T09:03:00Z">
              <w:rPr>
                <w:rFonts w:ascii="Cambria Math" w:hAnsi="Cambria Math"/>
                <w:lang w:val="el-GR"/>
              </w:rPr>
              <m:t>,</m:t>
            </w:del>
          </m:r>
          <m:sSub>
            <m:sSubPr>
              <m:ctrlPr>
                <w:del w:id="2819" w:author="Στάθης Καπ" w:date="2023-02-01T09:03:00Z">
                  <w:rPr>
                    <w:rFonts w:ascii="Cambria Math" w:hAnsi="Cambria Math"/>
                    <w:i/>
                    <w:iCs/>
                    <w:lang w:val="el-GR"/>
                  </w:rPr>
                </w:del>
              </m:ctrlPr>
            </m:sSubPr>
            <m:e>
              <m:r>
                <w:del w:id="2820" w:author="Στάθης Καπ" w:date="2023-02-01T09:03:00Z">
                  <w:rPr>
                    <w:rFonts w:ascii="Cambria Math" w:hAnsi="Cambria Math"/>
                    <w:lang w:val="el-GR"/>
                  </w:rPr>
                  <m:t>y</m:t>
                </w:del>
              </m:r>
            </m:e>
            <m:sub>
              <m:r>
                <w:del w:id="2821" w:author="Στάθης Καπ" w:date="2023-02-01T09:03:00Z">
                  <w:rPr>
                    <w:rFonts w:ascii="Cambria Math" w:hAnsi="Cambria Math"/>
                    <w:lang w:val="el-GR"/>
                  </w:rPr>
                  <m:t>id</m:t>
                </w:del>
              </m:r>
            </m:sub>
          </m:sSub>
          <m:r>
            <w:del w:id="2822" w:author="Στάθης Καπ" w:date="2023-02-01T09:03:00Z">
              <w:rPr>
                <w:rFonts w:ascii="Cambria Math" w:hAnsi="Cambria Math"/>
                <w:lang w:val="el-GR"/>
              </w:rPr>
              <m:t>∈</m:t>
            </w:del>
          </m:r>
          <m:d>
            <m:dPr>
              <m:begChr m:val="{"/>
              <m:endChr m:val="}"/>
              <m:ctrlPr>
                <w:del w:id="2823" w:author="Στάθης Καπ" w:date="2023-02-01T09:03:00Z">
                  <w:rPr>
                    <w:rFonts w:ascii="Cambria Math" w:hAnsi="Cambria Math"/>
                    <w:i/>
                    <w:iCs/>
                    <w:lang w:val="el-GR"/>
                  </w:rPr>
                </w:del>
              </m:ctrlPr>
            </m:dPr>
            <m:e>
              <m:r>
                <w:del w:id="2824" w:author="Στάθης Καπ" w:date="2023-02-01T09:03:00Z">
                  <w:rPr>
                    <w:rFonts w:ascii="Cambria Math" w:hAnsi="Cambria Math"/>
                    <w:lang w:val="el-GR"/>
                  </w:rPr>
                  <m:t>0,1</m:t>
                </w:del>
              </m:r>
            </m:e>
          </m:d>
          <m:r>
            <w:del w:id="2825"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26" w:author="Στάθης Καπ" w:date="2023-03-01T05:14:00Z"/>
      <w:sdt>
        <w:sdtPr>
          <w:rPr>
            <w:lang w:val="el-GR"/>
          </w:rPr>
          <w:id w:val="-1368522960"/>
          <w:citation/>
        </w:sdtPr>
        <w:sdtEndPr/>
        <w:sdtContent>
          <w:customXmlInsRangeEnd w:id="2826"/>
          <w:ins w:id="2827" w:author="Στάθης Καπ" w:date="2023-03-01T05:14:00Z">
            <w:r w:rsidR="007B61BA">
              <w:rPr>
                <w:lang w:val="el-GR"/>
              </w:rPr>
              <w:fldChar w:fldCharType="begin"/>
            </w:r>
            <w:r w:rsidR="007B61BA" w:rsidRPr="007B61BA">
              <w:rPr>
                <w:lang w:val="el-GR"/>
                <w:rPrChange w:id="2828" w:author="Στάθης Καπ" w:date="2023-03-01T05:14:00Z">
                  <w:rPr/>
                </w:rPrChange>
              </w:rPr>
              <w:instrText xml:space="preserve"> </w:instrText>
            </w:r>
            <w:r w:rsidR="007B61BA">
              <w:instrText>CITATION</w:instrText>
            </w:r>
            <w:r w:rsidR="007B61BA" w:rsidRPr="007B61BA">
              <w:rPr>
                <w:lang w:val="el-GR"/>
                <w:rPrChange w:id="2829" w:author="Στάθης Καπ" w:date="2023-03-01T05:14:00Z">
                  <w:rPr/>
                </w:rPrChange>
              </w:rPr>
              <w:instrText xml:space="preserve"> </w:instrText>
            </w:r>
            <w:r w:rsidR="007B61BA">
              <w:instrText>Rob</w:instrText>
            </w:r>
            <w:r w:rsidR="007B61BA" w:rsidRPr="007B61BA">
              <w:rPr>
                <w:lang w:val="el-GR"/>
                <w:rPrChange w:id="2830" w:author="Στάθης Καπ" w:date="2023-03-01T05:14:00Z">
                  <w:rPr/>
                </w:rPrChange>
              </w:rPr>
              <w:instrText>09 \</w:instrText>
            </w:r>
            <w:r w:rsidR="007B61BA">
              <w:instrText>l</w:instrText>
            </w:r>
            <w:r w:rsidR="007B61BA" w:rsidRPr="007B61BA">
              <w:rPr>
                <w:lang w:val="el-GR"/>
                <w:rPrChange w:id="2831" w:author="Στάθης Καπ" w:date="2023-03-01T05:14:00Z">
                  <w:rPr/>
                </w:rPrChange>
              </w:rPr>
              <w:instrText xml:space="preserve"> 1033 </w:instrText>
            </w:r>
          </w:ins>
          <w:r w:rsidR="007B61BA">
            <w:rPr>
              <w:lang w:val="el-GR"/>
            </w:rPr>
            <w:fldChar w:fldCharType="separate"/>
          </w:r>
          <w:r w:rsidR="004B7EF5" w:rsidRPr="00A34C96">
            <w:rPr>
              <w:noProof/>
              <w:lang w:val="el-GR"/>
              <w:rPrChange w:id="2832" w:author="Στάθης Καπ" w:date="2023-03-07T06:24:00Z">
                <w:rPr>
                  <w:noProof/>
                </w:rPr>
              </w:rPrChange>
            </w:rPr>
            <w:t xml:space="preserve"> [30]</w:t>
          </w:r>
          <w:ins w:id="2833" w:author="Στάθης Καπ" w:date="2023-03-01T05:14:00Z">
            <w:r w:rsidR="007B61BA">
              <w:rPr>
                <w:lang w:val="el-GR"/>
              </w:rPr>
              <w:fldChar w:fldCharType="end"/>
            </w:r>
          </w:ins>
          <w:customXmlInsRangeStart w:id="2834" w:author="Στάθης Καπ" w:date="2023-03-01T05:14:00Z"/>
        </w:sdtContent>
      </w:sdt>
      <w:customXmlInsRangeEnd w:id="2834"/>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lastRenderedPageBreak/>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35" w:author="Charalampos Konstantopoulos" w:date="2023-01-27T11:10:00Z">
        <w:r>
          <w:rPr>
            <w:lang w:val="el-GR"/>
          </w:rPr>
          <w:t>Ο βαθμός επ</w:t>
        </w:r>
      </w:ins>
      <w:ins w:id="2836" w:author="Charalampos Konstantopoulos" w:date="2023-01-27T11:11:00Z">
        <w:r>
          <w:rPr>
            <w:lang w:val="el-GR"/>
          </w:rPr>
          <w:t xml:space="preserve">ιθυμίας </w:t>
        </w:r>
      </w:ins>
      <w:del w:id="2837"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38" w:author="Charalampos Konstantopoulos" w:date="2023-02-01T06:01:00Z">
        <w:r w:rsidR="001F33F3" w:rsidRPr="00B72F20">
          <w:rPr>
            <w:lang w:val="el-GR"/>
          </w:rPr>
          <w:delText>την οποία</w:delText>
        </w:r>
      </w:del>
      <w:ins w:id="2839" w:author="Charalampos Konstantopoulos" w:date="2023-02-01T06:01:00Z">
        <w:r w:rsidR="001F33F3" w:rsidRPr="00B72F20">
          <w:rPr>
            <w:lang w:val="el-GR"/>
          </w:rPr>
          <w:t>τ</w:t>
        </w:r>
      </w:ins>
      <w:ins w:id="2840" w:author="Charalampos Konstantopoulos" w:date="2023-01-27T11:11:00Z">
        <w:r w:rsidR="00704E3C">
          <w:rPr>
            <w:lang w:val="el-GR"/>
          </w:rPr>
          <w:t>ο</w:t>
        </w:r>
      </w:ins>
      <w:del w:id="2841" w:author="Charalampos Konstantopoulos" w:date="2023-01-27T11:11:00Z">
        <w:r w:rsidR="001F33F3" w:rsidRPr="00B72F20" w:rsidDel="00704E3C">
          <w:rPr>
            <w:lang w:val="el-GR"/>
          </w:rPr>
          <w:delText>η</w:delText>
        </w:r>
      </w:del>
      <w:ins w:id="2842" w:author="Charalampos Konstantopoulos" w:date="2023-02-01T06:01:00Z">
        <w:r w:rsidR="001F33F3" w:rsidRPr="00B72F20">
          <w:rPr>
            <w:lang w:val="el-GR"/>
          </w:rPr>
          <w:t>ν οποί</w:t>
        </w:r>
      </w:ins>
      <w:ins w:id="2843" w:author="Charalampos Konstantopoulos" w:date="2023-01-27T11:11:00Z">
        <w:r w:rsidR="00704E3C">
          <w:rPr>
            <w:lang w:val="el-GR"/>
          </w:rPr>
          <w:t>ο</w:t>
        </w:r>
      </w:ins>
      <w:del w:id="2844"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45" w:author="Στάθης Καπ" w:date="2023-03-01T05:14:00Z"/>
      <w:sdt>
        <w:sdtPr>
          <w:rPr>
            <w:lang w:val="el-GR"/>
          </w:rPr>
          <w:id w:val="-739251777"/>
          <w:citation/>
        </w:sdtPr>
        <w:sdtEndPr/>
        <w:sdtContent>
          <w:customXmlInsRangeEnd w:id="2845"/>
          <w:ins w:id="2846" w:author="Στάθης Καπ" w:date="2023-03-01T05:14:00Z">
            <w:r w:rsidR="007B61BA">
              <w:rPr>
                <w:lang w:val="el-GR"/>
              </w:rPr>
              <w:fldChar w:fldCharType="begin"/>
            </w:r>
            <w:r w:rsidR="007B61BA" w:rsidRPr="007B61BA">
              <w:rPr>
                <w:lang w:val="el-GR"/>
                <w:rPrChange w:id="2847" w:author="Στάθης Καπ" w:date="2023-03-01T05:14:00Z">
                  <w:rPr/>
                </w:rPrChange>
              </w:rPr>
              <w:instrText xml:space="preserve"> </w:instrText>
            </w:r>
            <w:r w:rsidR="007B61BA">
              <w:instrText>CITATION</w:instrText>
            </w:r>
            <w:r w:rsidR="007B61BA" w:rsidRPr="007B61BA">
              <w:rPr>
                <w:lang w:val="el-GR"/>
                <w:rPrChange w:id="2848" w:author="Στάθης Καπ" w:date="2023-03-01T05:14:00Z">
                  <w:rPr/>
                </w:rPrChange>
              </w:rPr>
              <w:instrText xml:space="preserve"> </w:instrText>
            </w:r>
            <w:r w:rsidR="007B61BA">
              <w:instrText>Rob</w:instrText>
            </w:r>
            <w:r w:rsidR="007B61BA" w:rsidRPr="007B61BA">
              <w:rPr>
                <w:lang w:val="el-GR"/>
                <w:rPrChange w:id="2849" w:author="Στάθης Καπ" w:date="2023-03-01T05:14:00Z">
                  <w:rPr/>
                </w:rPrChange>
              </w:rPr>
              <w:instrText>09 \</w:instrText>
            </w:r>
            <w:r w:rsidR="007B61BA">
              <w:instrText>l</w:instrText>
            </w:r>
            <w:r w:rsidR="007B61BA" w:rsidRPr="007B61BA">
              <w:rPr>
                <w:lang w:val="el-GR"/>
                <w:rPrChange w:id="2850" w:author="Στάθης Καπ" w:date="2023-03-01T05:14:00Z">
                  <w:rPr/>
                </w:rPrChange>
              </w:rPr>
              <w:instrText xml:space="preserve"> 1033 </w:instrText>
            </w:r>
          </w:ins>
          <w:r w:rsidR="007B61BA">
            <w:rPr>
              <w:lang w:val="el-GR"/>
            </w:rPr>
            <w:fldChar w:fldCharType="separate"/>
          </w:r>
          <w:r w:rsidR="004B7EF5" w:rsidRPr="00A34C96">
            <w:rPr>
              <w:noProof/>
              <w:lang w:val="el-GR"/>
              <w:rPrChange w:id="2851" w:author="Στάθης Καπ" w:date="2023-03-07T06:24:00Z">
                <w:rPr>
                  <w:noProof/>
                </w:rPr>
              </w:rPrChange>
            </w:rPr>
            <w:t xml:space="preserve"> [30]</w:t>
          </w:r>
          <w:ins w:id="2852" w:author="Στάθης Καπ" w:date="2023-03-01T05:14:00Z">
            <w:r w:rsidR="007B61BA">
              <w:rPr>
                <w:lang w:val="el-GR"/>
              </w:rPr>
              <w:fldChar w:fldCharType="end"/>
            </w:r>
          </w:ins>
          <w:customXmlInsRangeStart w:id="2853" w:author="Στάθης Καπ" w:date="2023-03-01T05:14:00Z"/>
        </w:sdtContent>
      </w:sdt>
      <w:customXmlInsRangeEnd w:id="2853"/>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54" w:author="Στάθης Καπ" w:date="2023-03-01T05:15:00Z"/>
      <w:sdt>
        <w:sdtPr>
          <w:rPr>
            <w:lang w:val="el-GR"/>
          </w:rPr>
          <w:id w:val="693422568"/>
          <w:citation/>
        </w:sdtPr>
        <w:sdtEndPr/>
        <w:sdtContent>
          <w:customXmlInsRangeEnd w:id="2854"/>
          <w:ins w:id="2855" w:author="Στάθης Καπ" w:date="2023-03-01T05:15:00Z">
            <w:r w:rsidR="007B61BA">
              <w:rPr>
                <w:lang w:val="el-GR"/>
              </w:rPr>
              <w:fldChar w:fldCharType="begin"/>
            </w:r>
            <w:r w:rsidR="007B61BA" w:rsidRPr="007B61BA">
              <w:rPr>
                <w:lang w:val="el-GR"/>
                <w:rPrChange w:id="2856" w:author="Στάθης Καπ" w:date="2023-03-01T05:15:00Z">
                  <w:rPr/>
                </w:rPrChange>
              </w:rPr>
              <w:instrText xml:space="preserve"> </w:instrText>
            </w:r>
            <w:r w:rsidR="007B61BA">
              <w:instrText>CITATION</w:instrText>
            </w:r>
            <w:r w:rsidR="007B61BA" w:rsidRPr="007B61BA">
              <w:rPr>
                <w:lang w:val="el-GR"/>
                <w:rPrChange w:id="2857" w:author="Στάθης Καπ" w:date="2023-03-01T05:15:00Z">
                  <w:rPr/>
                </w:rPrChange>
              </w:rPr>
              <w:instrText xml:space="preserve"> </w:instrText>
            </w:r>
            <w:r w:rsidR="007B61BA">
              <w:instrText>Rob</w:instrText>
            </w:r>
            <w:r w:rsidR="007B61BA" w:rsidRPr="007B61BA">
              <w:rPr>
                <w:lang w:val="el-GR"/>
                <w:rPrChange w:id="2858" w:author="Στάθης Καπ" w:date="2023-03-01T05:15:00Z">
                  <w:rPr/>
                </w:rPrChange>
              </w:rPr>
              <w:instrText>09 \</w:instrText>
            </w:r>
            <w:r w:rsidR="007B61BA">
              <w:instrText>l</w:instrText>
            </w:r>
            <w:r w:rsidR="007B61BA" w:rsidRPr="007B61BA">
              <w:rPr>
                <w:lang w:val="el-GR"/>
                <w:rPrChange w:id="2859" w:author="Στάθης Καπ" w:date="2023-03-01T05:15:00Z">
                  <w:rPr/>
                </w:rPrChange>
              </w:rPr>
              <w:instrText xml:space="preserve"> 1033 </w:instrText>
            </w:r>
          </w:ins>
          <w:r w:rsidR="007B61BA">
            <w:rPr>
              <w:lang w:val="el-GR"/>
            </w:rPr>
            <w:fldChar w:fldCharType="separate"/>
          </w:r>
          <w:r w:rsidR="004B7EF5" w:rsidRPr="00A34C96">
            <w:rPr>
              <w:noProof/>
              <w:lang w:val="el-GR"/>
              <w:rPrChange w:id="2860" w:author="Στάθης Καπ" w:date="2023-03-07T06:24:00Z">
                <w:rPr>
                  <w:noProof/>
                </w:rPr>
              </w:rPrChange>
            </w:rPr>
            <w:t xml:space="preserve"> [30]</w:t>
          </w:r>
          <w:ins w:id="2861" w:author="Στάθης Καπ" w:date="2023-03-01T05:15:00Z">
            <w:r w:rsidR="007B61BA">
              <w:rPr>
                <w:lang w:val="el-GR"/>
              </w:rPr>
              <w:fldChar w:fldCharType="end"/>
            </w:r>
          </w:ins>
          <w:customXmlInsRangeStart w:id="2862" w:author="Στάθης Καπ" w:date="2023-03-01T05:15:00Z"/>
        </w:sdtContent>
      </w:sdt>
      <w:customXmlInsRangeEnd w:id="2862"/>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63" w:author="Στάθης Καπ" w:date="2023-03-01T05:19:00Z"/>
      <w:sdt>
        <w:sdtPr>
          <w:rPr>
            <w:lang w:val="el-GR"/>
          </w:rPr>
          <w:id w:val="-468131295"/>
          <w:citation/>
        </w:sdtPr>
        <w:sdtEndPr/>
        <w:sdtContent>
          <w:customXmlInsRangeEnd w:id="2863"/>
          <w:ins w:id="2864" w:author="Στάθης Καπ" w:date="2023-03-01T05:19:00Z">
            <w:r w:rsidR="00242EA7">
              <w:rPr>
                <w:lang w:val="el-GR"/>
              </w:rPr>
              <w:fldChar w:fldCharType="begin"/>
            </w:r>
            <w:r w:rsidR="00242EA7" w:rsidRPr="00242EA7">
              <w:rPr>
                <w:lang w:val="el-GR"/>
                <w:rPrChange w:id="2865" w:author="Στάθης Καπ" w:date="2023-03-01T05:19:00Z">
                  <w:rPr/>
                </w:rPrChange>
              </w:rPr>
              <w:instrText xml:space="preserve"> </w:instrText>
            </w:r>
            <w:r w:rsidR="00242EA7">
              <w:instrText>CITATION</w:instrText>
            </w:r>
            <w:r w:rsidR="00242EA7" w:rsidRPr="00242EA7">
              <w:rPr>
                <w:lang w:val="el-GR"/>
                <w:rPrChange w:id="2866" w:author="Στάθης Καπ" w:date="2023-03-01T05:19:00Z">
                  <w:rPr/>
                </w:rPrChange>
              </w:rPr>
              <w:instrText xml:space="preserve"> </w:instrText>
            </w:r>
            <w:r w:rsidR="00242EA7">
              <w:instrText>Pie</w:instrText>
            </w:r>
            <w:r w:rsidR="00242EA7" w:rsidRPr="00242EA7">
              <w:rPr>
                <w:lang w:val="el-GR"/>
                <w:rPrChange w:id="2867" w:author="Στάθης Καπ" w:date="2023-03-01T05:19:00Z">
                  <w:rPr/>
                </w:rPrChange>
              </w:rPr>
              <w:instrText>09 \</w:instrText>
            </w:r>
            <w:r w:rsidR="00242EA7">
              <w:instrText>l</w:instrText>
            </w:r>
            <w:r w:rsidR="00242EA7" w:rsidRPr="00242EA7">
              <w:rPr>
                <w:lang w:val="el-GR"/>
                <w:rPrChange w:id="2868" w:author="Στάθης Καπ" w:date="2023-03-01T05:19:00Z">
                  <w:rPr/>
                </w:rPrChange>
              </w:rPr>
              <w:instrText xml:space="preserve"> 1033 </w:instrText>
            </w:r>
          </w:ins>
          <w:r w:rsidR="00242EA7">
            <w:rPr>
              <w:lang w:val="el-GR"/>
            </w:rPr>
            <w:fldChar w:fldCharType="separate"/>
          </w:r>
          <w:r w:rsidR="004B7EF5" w:rsidRPr="00A34C96">
            <w:rPr>
              <w:noProof/>
              <w:lang w:val="el-GR"/>
              <w:rPrChange w:id="2869" w:author="Στάθης Καπ" w:date="2023-03-07T06:24:00Z">
                <w:rPr>
                  <w:noProof/>
                </w:rPr>
              </w:rPrChange>
            </w:rPr>
            <w:t xml:space="preserve"> [6]</w:t>
          </w:r>
          <w:ins w:id="2870" w:author="Στάθης Καπ" w:date="2023-03-01T05:19:00Z">
            <w:r w:rsidR="00242EA7">
              <w:rPr>
                <w:lang w:val="el-GR"/>
              </w:rPr>
              <w:fldChar w:fldCharType="end"/>
            </w:r>
          </w:ins>
          <w:customXmlInsRangeStart w:id="2871" w:author="Στάθης Καπ" w:date="2023-03-01T05:19:00Z"/>
        </w:sdtContent>
      </w:sdt>
      <w:customXmlInsRangeEnd w:id="2871"/>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872"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73" w:author="Στάθης Καπ" w:date="2023-03-01T05:20:00Z"/>
      <w:sdt>
        <w:sdtPr>
          <w:rPr>
            <w:lang w:val="el-GR"/>
          </w:rPr>
          <w:id w:val="2128272905"/>
          <w:citation/>
        </w:sdtPr>
        <w:sdtEndPr/>
        <w:sdtContent>
          <w:customXmlInsRangeEnd w:id="2873"/>
          <w:ins w:id="2874" w:author="Στάθης Καπ" w:date="2023-03-01T05:20:00Z">
            <w:r w:rsidR="00242EA7">
              <w:rPr>
                <w:lang w:val="el-GR"/>
              </w:rPr>
              <w:fldChar w:fldCharType="begin"/>
            </w:r>
            <w:r w:rsidR="00242EA7" w:rsidRPr="00242EA7">
              <w:rPr>
                <w:lang w:val="el-GR"/>
                <w:rPrChange w:id="2875" w:author="Στάθης Καπ" w:date="2023-03-01T05:20:00Z">
                  <w:rPr/>
                </w:rPrChange>
              </w:rPr>
              <w:instrText xml:space="preserve"> </w:instrText>
            </w:r>
            <w:r w:rsidR="00242EA7">
              <w:instrText>CITATION</w:instrText>
            </w:r>
            <w:r w:rsidR="00242EA7" w:rsidRPr="00242EA7">
              <w:rPr>
                <w:lang w:val="el-GR"/>
                <w:rPrChange w:id="2876" w:author="Στάθης Καπ" w:date="2023-03-01T05:20:00Z">
                  <w:rPr/>
                </w:rPrChange>
              </w:rPr>
              <w:instrText xml:space="preserve"> </w:instrText>
            </w:r>
            <w:r w:rsidR="00242EA7">
              <w:instrText>Shi</w:instrText>
            </w:r>
            <w:r w:rsidR="00242EA7" w:rsidRPr="00242EA7">
              <w:rPr>
                <w:lang w:val="el-GR"/>
                <w:rPrChange w:id="2877" w:author="Στάθης Καπ" w:date="2023-03-01T05:20:00Z">
                  <w:rPr/>
                </w:rPrChange>
              </w:rPr>
              <w:instrText>12 \</w:instrText>
            </w:r>
            <w:r w:rsidR="00242EA7">
              <w:instrText>l</w:instrText>
            </w:r>
            <w:r w:rsidR="00242EA7" w:rsidRPr="00242EA7">
              <w:rPr>
                <w:lang w:val="el-GR"/>
                <w:rPrChange w:id="2878" w:author="Στάθης Καπ" w:date="2023-03-01T05:20:00Z">
                  <w:rPr/>
                </w:rPrChange>
              </w:rPr>
              <w:instrText xml:space="preserve"> 1033 </w:instrText>
            </w:r>
          </w:ins>
          <w:r w:rsidR="00242EA7">
            <w:rPr>
              <w:lang w:val="el-GR"/>
            </w:rPr>
            <w:fldChar w:fldCharType="separate"/>
          </w:r>
          <w:r w:rsidR="004B7EF5" w:rsidRPr="00A34C96">
            <w:rPr>
              <w:noProof/>
              <w:lang w:val="el-GR"/>
              <w:rPrChange w:id="2879" w:author="Στάθης Καπ" w:date="2023-03-07T06:24:00Z">
                <w:rPr>
                  <w:noProof/>
                </w:rPr>
              </w:rPrChange>
            </w:rPr>
            <w:t xml:space="preserve"> [31]</w:t>
          </w:r>
          <w:ins w:id="2880" w:author="Στάθης Καπ" w:date="2023-03-01T05:20:00Z">
            <w:r w:rsidR="00242EA7">
              <w:rPr>
                <w:lang w:val="el-GR"/>
              </w:rPr>
              <w:fldChar w:fldCharType="end"/>
            </w:r>
          </w:ins>
          <w:customXmlInsRangeStart w:id="2881" w:author="Στάθης Καπ" w:date="2023-03-01T05:20:00Z"/>
        </w:sdtContent>
      </w:sdt>
      <w:customXmlInsRangeEnd w:id="288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w:t>
      </w:r>
      <w:r w:rsidRPr="009E4B77">
        <w:rPr>
          <w:lang w:val="el-GR"/>
        </w:rPr>
        <w:lastRenderedPageBreak/>
        <w:t>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82" w:author="Στάθης Καπ" w:date="2023-03-01T05:18:00Z"/>
      <w:sdt>
        <w:sdtPr>
          <w:rPr>
            <w:lang w:val="el-GR"/>
          </w:rPr>
          <w:id w:val="834346245"/>
          <w:citation/>
        </w:sdtPr>
        <w:sdtEndPr/>
        <w:sdtContent>
          <w:customXmlInsRangeEnd w:id="2882"/>
          <w:ins w:id="2883" w:author="Στάθης Καπ" w:date="2023-03-01T05:18:00Z">
            <w:r w:rsidR="0093342D">
              <w:rPr>
                <w:lang w:val="el-GR"/>
              </w:rPr>
              <w:fldChar w:fldCharType="begin"/>
            </w:r>
            <w:r w:rsidR="0093342D" w:rsidRPr="0093342D">
              <w:rPr>
                <w:lang w:val="el-GR"/>
                <w:rPrChange w:id="2884" w:author="Στάθης Καπ" w:date="2023-03-01T05:18:00Z">
                  <w:rPr/>
                </w:rPrChange>
              </w:rPr>
              <w:instrText xml:space="preserve"> </w:instrText>
            </w:r>
            <w:r w:rsidR="0093342D">
              <w:instrText>CITATION</w:instrText>
            </w:r>
            <w:r w:rsidR="0093342D" w:rsidRPr="0093342D">
              <w:rPr>
                <w:lang w:val="el-GR"/>
                <w:rPrChange w:id="2885" w:author="Στάθης Καπ" w:date="2023-03-01T05:18:00Z">
                  <w:rPr/>
                </w:rPrChange>
              </w:rPr>
              <w:instrText xml:space="preserve"> </w:instrText>
            </w:r>
            <w:r w:rsidR="0093342D">
              <w:instrText>Nac</w:instrText>
            </w:r>
            <w:r w:rsidR="0093342D" w:rsidRPr="0093342D">
              <w:rPr>
                <w:lang w:val="el-GR"/>
                <w:rPrChange w:id="2886" w:author="Στάθης Καπ" w:date="2023-03-01T05:18:00Z">
                  <w:rPr/>
                </w:rPrChange>
              </w:rPr>
              <w:instrText>12 \</w:instrText>
            </w:r>
            <w:r w:rsidR="0093342D">
              <w:instrText>l</w:instrText>
            </w:r>
            <w:r w:rsidR="0093342D" w:rsidRPr="0093342D">
              <w:rPr>
                <w:lang w:val="el-GR"/>
                <w:rPrChange w:id="2887" w:author="Στάθης Καπ" w:date="2023-03-01T05:18:00Z">
                  <w:rPr/>
                </w:rPrChange>
              </w:rPr>
              <w:instrText xml:space="preserve"> 1033 </w:instrText>
            </w:r>
          </w:ins>
          <w:r w:rsidR="0093342D">
            <w:rPr>
              <w:lang w:val="el-GR"/>
            </w:rPr>
            <w:fldChar w:fldCharType="separate"/>
          </w:r>
          <w:r w:rsidR="004B7EF5" w:rsidRPr="00A34C96">
            <w:rPr>
              <w:noProof/>
              <w:lang w:val="el-GR"/>
              <w:rPrChange w:id="2888" w:author="Στάθης Καπ" w:date="2023-03-07T06:24:00Z">
                <w:rPr>
                  <w:noProof/>
                </w:rPr>
              </w:rPrChange>
            </w:rPr>
            <w:t xml:space="preserve"> [32]</w:t>
          </w:r>
          <w:ins w:id="2889" w:author="Στάθης Καπ" w:date="2023-03-01T05:18:00Z">
            <w:r w:rsidR="0093342D">
              <w:rPr>
                <w:lang w:val="el-GR"/>
              </w:rPr>
              <w:fldChar w:fldCharType="end"/>
            </w:r>
          </w:ins>
          <w:customXmlInsRangeStart w:id="2890" w:author="Στάθης Καπ" w:date="2023-03-01T05:18:00Z"/>
        </w:sdtContent>
      </w:sdt>
      <w:customXmlInsRangeEnd w:id="2890"/>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91"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92" w:author="Στάθης Καπ" w:date="2023-03-01T05:17:00Z"/>
      <w:sdt>
        <w:sdtPr>
          <w:rPr>
            <w:lang w:val="el-GR"/>
          </w:rPr>
          <w:id w:val="300580649"/>
          <w:citation/>
        </w:sdtPr>
        <w:sdtEndPr/>
        <w:sdtContent>
          <w:customXmlInsRangeEnd w:id="2892"/>
          <w:ins w:id="2893" w:author="Στάθης Καπ" w:date="2023-03-01T05:17:00Z">
            <w:r w:rsidR="0093342D">
              <w:rPr>
                <w:lang w:val="el-GR"/>
              </w:rPr>
              <w:fldChar w:fldCharType="begin"/>
            </w:r>
            <w:r w:rsidR="0093342D" w:rsidRPr="0093342D">
              <w:rPr>
                <w:lang w:val="el-GR"/>
                <w:rPrChange w:id="2894" w:author="Στάθης Καπ" w:date="2023-03-01T05:17:00Z">
                  <w:rPr/>
                </w:rPrChange>
              </w:rPr>
              <w:instrText xml:space="preserve"> </w:instrText>
            </w:r>
            <w:r w:rsidR="0093342D">
              <w:instrText>CITATION</w:instrText>
            </w:r>
            <w:r w:rsidR="0093342D" w:rsidRPr="0093342D">
              <w:rPr>
                <w:lang w:val="el-GR"/>
                <w:rPrChange w:id="2895" w:author="Στάθης Καπ" w:date="2023-03-01T05:17:00Z">
                  <w:rPr/>
                </w:rPrChange>
              </w:rPr>
              <w:instrText xml:space="preserve"> </w:instrText>
            </w:r>
            <w:r w:rsidR="0093342D">
              <w:instrText>Dam</w:instrText>
            </w:r>
            <w:r w:rsidR="0093342D" w:rsidRPr="0093342D">
              <w:rPr>
                <w:lang w:val="el-GR"/>
                <w:rPrChange w:id="2896" w:author="Στάθης Καπ" w:date="2023-03-01T05:17:00Z">
                  <w:rPr/>
                </w:rPrChange>
              </w:rPr>
              <w:instrText>13 \</w:instrText>
            </w:r>
            <w:r w:rsidR="0093342D">
              <w:instrText>l</w:instrText>
            </w:r>
            <w:r w:rsidR="0093342D" w:rsidRPr="0093342D">
              <w:rPr>
                <w:lang w:val="el-GR"/>
                <w:rPrChange w:id="2897" w:author="Στάθης Καπ" w:date="2023-03-01T05:17:00Z">
                  <w:rPr/>
                </w:rPrChange>
              </w:rPr>
              <w:instrText xml:space="preserve"> 1033 </w:instrText>
            </w:r>
          </w:ins>
          <w:r w:rsidR="0093342D">
            <w:rPr>
              <w:lang w:val="el-GR"/>
            </w:rPr>
            <w:fldChar w:fldCharType="separate"/>
          </w:r>
          <w:r w:rsidR="004B7EF5" w:rsidRPr="00A34C96">
            <w:rPr>
              <w:noProof/>
              <w:lang w:val="el-GR"/>
              <w:rPrChange w:id="2898" w:author="Στάθης Καπ" w:date="2023-03-07T06:25:00Z">
                <w:rPr>
                  <w:noProof/>
                </w:rPr>
              </w:rPrChange>
            </w:rPr>
            <w:t xml:space="preserve"> [33]</w:t>
          </w:r>
          <w:ins w:id="2899" w:author="Στάθης Καπ" w:date="2023-03-01T05:17:00Z">
            <w:r w:rsidR="0093342D">
              <w:rPr>
                <w:lang w:val="el-GR"/>
              </w:rPr>
              <w:fldChar w:fldCharType="end"/>
            </w:r>
          </w:ins>
          <w:customXmlInsRangeStart w:id="2900" w:author="Στάθης Καπ" w:date="2023-03-01T05:17:00Z"/>
        </w:sdtContent>
      </w:sdt>
      <w:customXmlInsRangeEnd w:id="2900"/>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01" w:author="Charalampos Konstantopoulos" w:date="2023-01-27T12:20:00Z">
        <w:r w:rsidR="001B6034">
          <w:rPr>
            <w:lang w:val="el-GR"/>
          </w:rPr>
          <w:t xml:space="preserve">συστάδες </w:t>
        </w:r>
      </w:ins>
      <w:del w:id="2902"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03" w:author="Charalampos Konstantopoulos" w:date="2023-01-27T12:19:00Z">
        <w:r w:rsidR="008E1DDD" w:rsidRPr="008E1DDD">
          <w:rPr>
            <w:lang w:val="el-GR"/>
            <w:rPrChange w:id="2904" w:author="Charalampos Konstantopoulos" w:date="2023-01-27T12:19:00Z">
              <w:rPr/>
            </w:rPrChange>
          </w:rPr>
          <w:t>(</w:t>
        </w:r>
        <w:r w:rsidR="008E1DDD">
          <w:t>k</w:t>
        </w:r>
        <w:r w:rsidR="008E1DDD" w:rsidRPr="008E1DDD">
          <w:rPr>
            <w:lang w:val="el-GR"/>
            <w:rPrChange w:id="2905" w:author="Charalampos Konstantopoulos" w:date="2023-01-27T12:19:00Z">
              <w:rPr/>
            </w:rPrChange>
          </w:rPr>
          <w:t>-</w:t>
        </w:r>
        <w:r w:rsidR="008E1DDD">
          <w:t>means</w:t>
        </w:r>
        <w:r w:rsidR="008E1DDD" w:rsidRPr="008E1DDD">
          <w:rPr>
            <w:lang w:val="el-GR"/>
            <w:rPrChange w:id="2906"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07" w:author="Charalampos Konstantopoulos" w:date="2023-01-27T12:20:00Z">
        <w:r w:rsidR="008F60EE">
          <w:rPr>
            <w:lang w:val="el-GR"/>
          </w:rPr>
          <w:t>συστάδα</w:t>
        </w:r>
      </w:ins>
      <w:del w:id="2908"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09" w:author="Charalampos Konstantopoulos" w:date="2023-01-27T12:21:00Z">
        <w:r w:rsidR="008F60EE">
          <w:rPr>
            <w:lang w:val="el-GR"/>
          </w:rPr>
          <w:t>συστάδων</w:t>
        </w:r>
      </w:ins>
      <w:del w:id="2910"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11" w:author="Charalampos Konstantopoulos" w:date="2023-01-27T12:21:00Z">
        <w:r w:rsidR="008F60EE">
          <w:rPr>
            <w:lang w:val="el-GR"/>
          </w:rPr>
          <w:t xml:space="preserve">συστάδα </w:t>
        </w:r>
      </w:ins>
      <w:del w:id="2912"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13" w:author="Charalampos Konstantopoulos" w:date="2023-01-27T12:22:00Z">
        <w:r w:rsidR="00437E60">
          <w:rPr>
            <w:lang w:val="el-GR"/>
          </w:rPr>
          <w:t>συστάδα</w:t>
        </w:r>
      </w:ins>
      <w:del w:id="2914"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15" w:author="Charalampos Konstantopoulos" w:date="2023-01-27T12:22:00Z">
        <w:r w:rsidR="004F3ECF">
          <w:rPr>
            <w:lang w:val="el-GR"/>
          </w:rPr>
          <w:t>συστάδας</w:t>
        </w:r>
      </w:ins>
      <w:del w:id="2916" w:author="Charalampos Konstantopoulos" w:date="2023-01-27T12:22:00Z">
        <w:r w:rsidRPr="0058654C" w:rsidDel="004F3ECF">
          <w:rPr>
            <w:lang w:val="el-GR"/>
          </w:rPr>
          <w:delText>κλάσης</w:delText>
        </w:r>
      </w:del>
      <w:r w:rsidRPr="0058654C">
        <w:rPr>
          <w:lang w:val="el-GR"/>
        </w:rPr>
        <w:t xml:space="preserve">. Αυτό επιτυγχάνεται με τη </w:t>
      </w:r>
      <w:r w:rsidRPr="0058654C">
        <w:rPr>
          <w:lang w:val="el-GR"/>
        </w:rPr>
        <w:lastRenderedPageBreak/>
        <w:t xml:space="preserve">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17" w:author="Charalampos Konstantopoulos" w:date="2023-02-01T06:01:00Z">
        <w:r w:rsidRPr="0058654C">
          <w:rPr>
            <w:lang w:val="el-GR"/>
          </w:rPr>
          <w:delText xml:space="preserve">ίδια </w:delText>
        </w:r>
      </w:del>
      <w:ins w:id="2918" w:author="Charalampos Konstantopoulos" w:date="2023-02-01T06:01:00Z">
        <w:r w:rsidRPr="0058654C">
          <w:rPr>
            <w:lang w:val="el-GR"/>
          </w:rPr>
          <w:t>ίδια</w:t>
        </w:r>
      </w:ins>
      <w:ins w:id="2919" w:author="Charalampos Konstantopoulos" w:date="2023-01-27T12:23:00Z">
        <w:r w:rsidR="00202E2D">
          <w:rPr>
            <w:lang w:val="el-GR"/>
          </w:rPr>
          <w:t>ς</w:t>
        </w:r>
      </w:ins>
      <w:ins w:id="2920" w:author="Charalampos Konstantopoulos" w:date="2023-02-01T06:01:00Z">
        <w:r w:rsidRPr="0058654C">
          <w:rPr>
            <w:lang w:val="el-GR"/>
          </w:rPr>
          <w:t xml:space="preserve"> </w:t>
        </w:r>
      </w:ins>
      <w:ins w:id="2921" w:author="Charalampos Konstantopoulos" w:date="2023-01-27T12:23:00Z">
        <w:r w:rsidR="004F3ECF">
          <w:rPr>
            <w:lang w:val="el-GR"/>
          </w:rPr>
          <w:t>συστάδας</w:t>
        </w:r>
      </w:ins>
      <w:del w:id="2922"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23" w:author="Στάθης Καπ" w:date="2023-03-01T05:17:00Z"/>
      <w:sdt>
        <w:sdtPr>
          <w:rPr>
            <w:lang w:val="el-GR"/>
          </w:rPr>
          <w:id w:val="-1090305061"/>
          <w:citation/>
        </w:sdtPr>
        <w:sdtEndPr/>
        <w:sdtContent>
          <w:customXmlInsRangeEnd w:id="2923"/>
          <w:ins w:id="2924" w:author="Στάθης Καπ" w:date="2023-03-01T05:17:00Z">
            <w:r w:rsidR="0093342D">
              <w:rPr>
                <w:lang w:val="el-GR"/>
              </w:rPr>
              <w:fldChar w:fldCharType="begin"/>
            </w:r>
            <w:r w:rsidR="0093342D" w:rsidRPr="0093342D">
              <w:rPr>
                <w:lang w:val="el-GR"/>
                <w:rPrChange w:id="2925" w:author="Στάθης Καπ" w:date="2023-03-01T05:17:00Z">
                  <w:rPr/>
                </w:rPrChange>
              </w:rPr>
              <w:instrText xml:space="preserve"> </w:instrText>
            </w:r>
            <w:r w:rsidR="0093342D">
              <w:instrText>CITATION</w:instrText>
            </w:r>
            <w:r w:rsidR="0093342D" w:rsidRPr="0093342D">
              <w:rPr>
                <w:lang w:val="el-GR"/>
                <w:rPrChange w:id="2926" w:author="Στάθης Καπ" w:date="2023-03-01T05:17:00Z">
                  <w:rPr/>
                </w:rPrChange>
              </w:rPr>
              <w:instrText xml:space="preserve"> </w:instrText>
            </w:r>
            <w:r w:rsidR="0093342D">
              <w:instrText>Qia</w:instrText>
            </w:r>
            <w:r w:rsidR="0093342D" w:rsidRPr="0093342D">
              <w:rPr>
                <w:lang w:val="el-GR"/>
                <w:rPrChange w:id="2927" w:author="Στάθης Καπ" w:date="2023-03-01T05:17:00Z">
                  <w:rPr/>
                </w:rPrChange>
              </w:rPr>
              <w:instrText>14 \</w:instrText>
            </w:r>
            <w:r w:rsidR="0093342D">
              <w:instrText>l</w:instrText>
            </w:r>
            <w:r w:rsidR="0093342D" w:rsidRPr="0093342D">
              <w:rPr>
                <w:lang w:val="el-GR"/>
                <w:rPrChange w:id="2928" w:author="Στάθης Καπ" w:date="2023-03-01T05:17:00Z">
                  <w:rPr/>
                </w:rPrChange>
              </w:rPr>
              <w:instrText xml:space="preserve"> 1033 </w:instrText>
            </w:r>
          </w:ins>
          <w:r w:rsidR="0093342D">
            <w:rPr>
              <w:lang w:val="el-GR"/>
            </w:rPr>
            <w:fldChar w:fldCharType="separate"/>
          </w:r>
          <w:r w:rsidR="004B7EF5" w:rsidRPr="00AA5058">
            <w:rPr>
              <w:noProof/>
              <w:lang w:val="el-GR"/>
              <w:rPrChange w:id="2929" w:author="Στάθης Καπ" w:date="2023-03-07T06:27:00Z">
                <w:rPr>
                  <w:noProof/>
                </w:rPr>
              </w:rPrChange>
            </w:rPr>
            <w:t xml:space="preserve"> [34]</w:t>
          </w:r>
          <w:ins w:id="2930" w:author="Στάθης Καπ" w:date="2023-03-01T05:17:00Z">
            <w:r w:rsidR="0093342D">
              <w:rPr>
                <w:lang w:val="el-GR"/>
              </w:rPr>
              <w:fldChar w:fldCharType="end"/>
            </w:r>
          </w:ins>
          <w:customXmlInsRangeStart w:id="2931" w:author="Στάθης Καπ" w:date="2023-03-01T05:17:00Z"/>
        </w:sdtContent>
      </w:sdt>
      <w:customXmlInsRangeEnd w:id="2931"/>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32" w:author="Στάθης Καπ" w:date="2023-03-06T06:24:00Z"/>
          <w:lang w:val="el-GR"/>
        </w:rPr>
      </w:pPr>
      <w:r w:rsidRPr="007A017F">
        <w:rPr>
          <w:lang w:val="el-GR"/>
        </w:rPr>
        <w:t>Για την κατασκευή γειτονικών λύσεων χρησιμοποιείται</w:t>
      </w:r>
      <w:del w:id="2933" w:author="Στάθης Καπ" w:date="2023-02-25T19:54:00Z">
        <w:r w:rsidRPr="007A017F" w:rsidDel="00CE5A1D">
          <w:rPr>
            <w:lang w:val="el-GR"/>
          </w:rPr>
          <w:delText xml:space="preserve"> ο</w:delText>
        </w:r>
      </w:del>
      <w:r w:rsidRPr="007A017F">
        <w:rPr>
          <w:lang w:val="el-GR"/>
        </w:rPr>
        <w:t xml:space="preserve"> </w:t>
      </w:r>
      <w:commentRangeStart w:id="2934"/>
      <w:del w:id="2935" w:author="Στάθης Καπ" w:date="2023-02-25T19:54:00Z">
        <w:r w:rsidRPr="007A017F" w:rsidDel="00CE5A1D">
          <w:rPr>
            <w:lang w:val="el-GR"/>
          </w:rPr>
          <w:delText xml:space="preserve">χειριστής </w:delText>
        </w:r>
      </w:del>
      <w:commentRangeEnd w:id="2934"/>
      <w:ins w:id="2936"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34"/>
      </w:r>
      <w:del w:id="2937" w:author="Στάθης Καπ" w:date="2023-03-01T05:15:00Z">
        <w:r w:rsidRPr="007A017F" w:rsidDel="0093342D">
          <w:rPr>
            <w:lang w:val="el-GR"/>
          </w:rPr>
          <w:delText>«</w:delText>
        </w:r>
        <w:r w:rsidDel="0093342D">
          <w:delText>eliminator</w:delText>
        </w:r>
        <w:r w:rsidRPr="007A017F" w:rsidDel="0093342D">
          <w:rPr>
            <w:lang w:val="el-GR"/>
          </w:rPr>
          <w:delText>»</w:delText>
        </w:r>
      </w:del>
      <w:ins w:id="2938" w:author="Στάθης Καπ" w:date="2023-03-06T06:52:00Z">
        <w:r w:rsidR="005A7C20" w:rsidRPr="00EA414C">
          <w:rPr>
            <w:lang w:val="el-GR"/>
            <w:rPrChange w:id="2939" w:author="Στάθης Καπ" w:date="2023-03-06T06:56:00Z">
              <w:rPr/>
            </w:rPrChange>
          </w:rPr>
          <w:t>(</w:t>
        </w:r>
      </w:ins>
      <w:ins w:id="2940" w:author="Στάθης Καπ" w:date="2023-03-01T05:15:00Z">
        <w:r w:rsidR="0093342D">
          <w:t>eliminator</w:t>
        </w:r>
      </w:ins>
      <w:ins w:id="2941" w:author="Στάθης Καπ" w:date="2023-03-06T06:52:00Z">
        <w:r w:rsidR="005A7C20" w:rsidRPr="00EA414C">
          <w:rPr>
            <w:lang w:val="el-GR"/>
            <w:rPrChange w:id="2942" w:author="Στάθης Καπ" w:date="2023-03-06T06:56:00Z">
              <w:rPr/>
            </w:rPrChange>
          </w:rPr>
          <w:t>)</w:t>
        </w:r>
      </w:ins>
      <w:r w:rsidRPr="007A017F">
        <w:rPr>
          <w:lang w:val="el-GR"/>
        </w:rPr>
        <w:t xml:space="preserve"> </w:t>
      </w:r>
      <w:ins w:id="2943" w:author="Στάθης Καπ" w:date="2023-02-25T19:55:00Z">
        <w:r w:rsidR="00CE5A1D">
          <w:rPr>
            <w:lang w:val="el-GR"/>
          </w:rPr>
          <w:t xml:space="preserve">ή οποία </w:t>
        </w:r>
      </w:ins>
      <w:del w:id="2944"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45" w:author="Στάθης Καπ" w:date="2023-02-25T20:01:00Z">
        <w:r w:rsidR="00CE5A1D">
          <w:rPr>
            <w:lang w:val="el-GR"/>
          </w:rPr>
          <w:t>επιπλέον επεξεργαστική διαδικασία</w:t>
        </w:r>
        <w:r w:rsidR="002460B9">
          <w:rPr>
            <w:lang w:val="el-GR"/>
          </w:rPr>
          <w:t>,</w:t>
        </w:r>
      </w:ins>
      <w:commentRangeStart w:id="2946"/>
      <w:del w:id="2947" w:author="Στάθης Καπ" w:date="2023-02-25T20:01:00Z">
        <w:r w:rsidDel="00CE5A1D">
          <w:delText>post</w:delText>
        </w:r>
        <w:r w:rsidRPr="007A017F" w:rsidDel="00CE5A1D">
          <w:rPr>
            <w:lang w:val="el-GR"/>
          </w:rPr>
          <w:delText>-</w:delText>
        </w:r>
      </w:del>
      <w:ins w:id="2948" w:author="Στάθης Καπ" w:date="2023-02-25T20:01:00Z">
        <w:r w:rsidR="00CE5A1D">
          <w:rPr>
            <w:lang w:val="el-GR"/>
          </w:rPr>
          <w:t xml:space="preserve"> </w:t>
        </w:r>
        <w:r w:rsidR="002A1501">
          <w:rPr>
            <w:lang w:val="el-GR"/>
          </w:rPr>
          <w:t>η</w:t>
        </w:r>
      </w:ins>
      <w:del w:id="2949" w:author="Στάθης Καπ" w:date="2023-02-25T20:01:00Z">
        <w:r w:rsidDel="00CE5A1D">
          <w:delText>processing</w:delText>
        </w:r>
        <w:r w:rsidRPr="007A017F" w:rsidDel="00CE5A1D">
          <w:rPr>
            <w:lang w:val="el-GR"/>
          </w:rPr>
          <w:delText xml:space="preserve"> </w:delText>
        </w:r>
        <w:commentRangeEnd w:id="2946"/>
        <w:r w:rsidR="000C049E" w:rsidDel="00CE5A1D">
          <w:rPr>
            <w:rStyle w:val="CommentReference"/>
          </w:rPr>
          <w:commentReference w:id="2946"/>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50" w:author="Στάθης Καπ" w:date="2023-03-06T06:44:00Z"/>
          <w:lang w:val="el-GR"/>
        </w:rPr>
      </w:pPr>
      <w:ins w:id="2951" w:author="Στάθης Καπ" w:date="2023-03-06T06:24:00Z">
        <w:r>
          <w:rPr>
            <w:lang w:val="el-GR"/>
          </w:rPr>
          <w:t>Οι</w:t>
        </w:r>
        <w:r w:rsidRPr="008209B8">
          <w:rPr>
            <w:rPrChange w:id="2952" w:author="Στάθης Καπ" w:date="2023-03-06T06:27:00Z">
              <w:rPr>
                <w:lang w:val="el-GR"/>
              </w:rPr>
            </w:rPrChange>
          </w:rPr>
          <w:t xml:space="preserve"> </w:t>
        </w:r>
      </w:ins>
      <w:ins w:id="2953" w:author="Στάθης Καπ" w:date="2023-03-06T06:27:00Z">
        <w:r w:rsidRPr="008209B8">
          <w:t>José</w:t>
        </w:r>
        <w:r w:rsidRPr="008209B8">
          <w:rPr>
            <w:u w:val="single"/>
          </w:rPr>
          <w:t> </w:t>
        </w:r>
        <w:r w:rsidRPr="008209B8">
          <w:t>Ruiz-Meza</w:t>
        </w:r>
        <w:r w:rsidRPr="008209B8">
          <w:rPr>
            <w:rPrChange w:id="2954" w:author="Στάθης Καπ" w:date="2023-03-06T06:27:00Z">
              <w:rPr>
                <w:lang w:val="el-GR"/>
              </w:rPr>
            </w:rPrChange>
          </w:rPr>
          <w:t xml:space="preserve"> </w:t>
        </w:r>
        <w:r>
          <w:t xml:space="preserve">et al. </w:t>
        </w:r>
        <w:r w:rsidRPr="00BD11A9">
          <w:t>(2021)</w:t>
        </w:r>
      </w:ins>
      <w:customXmlInsRangeStart w:id="2955" w:author="Στάθης Καπ" w:date="2023-03-06T06:28:00Z"/>
      <w:sdt>
        <w:sdtPr>
          <w:id w:val="371430128"/>
          <w:citation/>
        </w:sdtPr>
        <w:sdtEndPr/>
        <w:sdtContent>
          <w:customXmlInsRangeEnd w:id="2955"/>
          <w:ins w:id="2956"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57" w:author="Στάθης Καπ" w:date="2023-03-06T06:28:00Z">
            <w:r>
              <w:fldChar w:fldCharType="end"/>
            </w:r>
          </w:ins>
          <w:customXmlInsRangeStart w:id="2958" w:author="Στάθης Καπ" w:date="2023-03-06T06:28:00Z"/>
        </w:sdtContent>
      </w:sdt>
      <w:customXmlInsRangeEnd w:id="2958"/>
      <w:ins w:id="2959" w:author="Στάθης Καπ" w:date="2023-03-06T06:28:00Z">
        <w:r w:rsidRPr="00BD11A9">
          <w:t xml:space="preserve"> </w:t>
        </w:r>
        <w:r>
          <w:rPr>
            <w:lang w:val="el-GR"/>
          </w:rPr>
          <w:t>μελέτησαν</w:t>
        </w:r>
        <w:r w:rsidRPr="00BD11A9">
          <w:rPr>
            <w:rPrChange w:id="2960" w:author="Στάθης Καπ" w:date="2023-03-06T06:30:00Z">
              <w:rPr>
                <w:lang w:val="el-GR"/>
              </w:rPr>
            </w:rPrChange>
          </w:rPr>
          <w:t xml:space="preserve"> </w:t>
        </w:r>
      </w:ins>
      <w:ins w:id="2961" w:author="Στάθης Καπ" w:date="2023-03-06T06:30:00Z">
        <w:r w:rsidR="00BD11A9">
          <w:rPr>
            <w:lang w:val="el-GR"/>
          </w:rPr>
          <w:t>μια</w:t>
        </w:r>
        <w:r w:rsidR="00BD11A9" w:rsidRPr="00BD11A9">
          <w:rPr>
            <w:rPrChange w:id="2962" w:author="Στάθης Καπ" w:date="2023-03-06T06:30:00Z">
              <w:rPr>
                <w:lang w:val="el-GR"/>
              </w:rPr>
            </w:rPrChange>
          </w:rPr>
          <w:t xml:space="preserve"> </w:t>
        </w:r>
        <w:r w:rsidR="00BD11A9">
          <w:rPr>
            <w:lang w:val="el-GR"/>
          </w:rPr>
          <w:t>πιο</w:t>
        </w:r>
        <w:r w:rsidR="00BD11A9" w:rsidRPr="00BD11A9">
          <w:rPr>
            <w:rPrChange w:id="2963" w:author="Στάθης Καπ" w:date="2023-03-06T06:30:00Z">
              <w:rPr>
                <w:lang w:val="el-GR"/>
              </w:rPr>
            </w:rPrChange>
          </w:rPr>
          <w:t xml:space="preserve"> </w:t>
        </w:r>
        <w:r w:rsidR="00BD11A9">
          <w:rPr>
            <w:lang w:val="el-GR"/>
          </w:rPr>
          <w:t>εξειδικευμένη</w:t>
        </w:r>
        <w:r w:rsidR="00BD11A9" w:rsidRPr="00BD11A9">
          <w:rPr>
            <w:rPrChange w:id="2964" w:author="Στάθης Καπ" w:date="2023-03-06T06:30:00Z">
              <w:rPr>
                <w:lang w:val="el-GR"/>
              </w:rPr>
            </w:rPrChange>
          </w:rPr>
          <w:t xml:space="preserve"> </w:t>
        </w:r>
        <w:r w:rsidR="00BD11A9">
          <w:rPr>
            <w:lang w:val="el-GR"/>
          </w:rPr>
          <w:t>περίπτωση</w:t>
        </w:r>
        <w:r w:rsidR="00BD11A9" w:rsidRPr="00BD11A9">
          <w:rPr>
            <w:rPrChange w:id="2965" w:author="Στάθης Καπ" w:date="2023-03-06T06:30:00Z">
              <w:rPr>
                <w:lang w:val="el-GR"/>
              </w:rPr>
            </w:rPrChange>
          </w:rPr>
          <w:t xml:space="preserve"> </w:t>
        </w:r>
        <w:r w:rsidR="00BD11A9">
          <w:rPr>
            <w:lang w:val="el-GR"/>
          </w:rPr>
          <w:t>του</w:t>
        </w:r>
        <w:r w:rsidR="00BD11A9" w:rsidRPr="00BD11A9">
          <w:rPr>
            <w:rPrChange w:id="2966" w:author="Στάθης Καπ" w:date="2023-03-06T06:30:00Z">
              <w:rPr>
                <w:lang w:val="el-GR"/>
              </w:rPr>
            </w:rPrChange>
          </w:rPr>
          <w:t xml:space="preserve"> </w:t>
        </w:r>
        <w:r w:rsidR="00BD11A9">
          <w:t xml:space="preserve">TOPTW, </w:t>
        </w:r>
        <w:r w:rsidR="00BD11A9">
          <w:rPr>
            <w:lang w:val="el-GR"/>
          </w:rPr>
          <w:t>το</w:t>
        </w:r>
        <w:r w:rsidR="00BD11A9" w:rsidRPr="00BD11A9">
          <w:rPr>
            <w:rPrChange w:id="2967"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68" w:author="Στάθης Καπ" w:date="2023-03-06T06:31:00Z">
        <w:r w:rsidR="00BD11A9" w:rsidRPr="00BD11A9">
          <w:rPr>
            <w:rPrChange w:id="2969" w:author="Στάθης Καπ" w:date="2023-03-06T06:31:00Z">
              <w:rPr>
                <w:lang w:val="el-GR"/>
              </w:rPr>
            </w:rPrChange>
          </w:rPr>
          <w:t xml:space="preserve"> (</w:t>
        </w:r>
        <w:r w:rsidR="00BD11A9">
          <w:t>MCM-TOPT-GHP</w:t>
        </w:r>
        <w:r w:rsidR="00BD11A9" w:rsidRPr="00BD11A9">
          <w:rPr>
            <w:rPrChange w:id="2970" w:author="Στάθης Καπ" w:date="2023-03-06T06:31:00Z">
              <w:rPr>
                <w:lang w:val="el-GR"/>
              </w:rPr>
            </w:rPrChange>
          </w:rPr>
          <w:t>)</w:t>
        </w:r>
      </w:ins>
      <w:ins w:id="2971" w:author="Στάθης Καπ" w:date="2023-03-06T06:30:00Z">
        <w:r w:rsidR="00BD11A9">
          <w:t>,</w:t>
        </w:r>
      </w:ins>
      <w:ins w:id="2972" w:author="Στάθης Καπ" w:date="2023-03-06T06:31:00Z">
        <w:r w:rsidR="00BD11A9">
          <w:t xml:space="preserve"> </w:t>
        </w:r>
      </w:ins>
      <w:ins w:id="2973" w:author="Στάθης Καπ" w:date="2023-03-06T06:32:00Z">
        <w:r w:rsidR="00BD11A9">
          <w:rPr>
            <w:lang w:val="el-GR"/>
          </w:rPr>
          <w:t>στο</w:t>
        </w:r>
        <w:r w:rsidR="00BD11A9" w:rsidRPr="00BD11A9">
          <w:rPr>
            <w:rPrChange w:id="2974" w:author="Στάθης Καπ" w:date="2023-03-06T06:32:00Z">
              <w:rPr>
                <w:lang w:val="el-GR"/>
              </w:rPr>
            </w:rPrChange>
          </w:rPr>
          <w:t xml:space="preserve"> </w:t>
        </w:r>
        <w:r w:rsidR="00BD11A9">
          <w:rPr>
            <w:lang w:val="el-GR"/>
          </w:rPr>
          <w:t>οποίο</w:t>
        </w:r>
        <w:r w:rsidR="00BD11A9" w:rsidRPr="00BD11A9">
          <w:rPr>
            <w:rPrChange w:id="2975" w:author="Στάθης Καπ" w:date="2023-03-06T06:32:00Z">
              <w:rPr>
                <w:lang w:val="el-GR"/>
              </w:rPr>
            </w:rPrChange>
          </w:rPr>
          <w:t xml:space="preserve"> </w:t>
        </w:r>
        <w:r w:rsidR="00BD11A9">
          <w:rPr>
            <w:lang w:val="el-GR"/>
          </w:rPr>
          <w:t>μια</w:t>
        </w:r>
        <w:r w:rsidR="00BD11A9" w:rsidRPr="00BD11A9">
          <w:rPr>
            <w:rPrChange w:id="2976" w:author="Στάθης Καπ" w:date="2023-03-06T06:32:00Z">
              <w:rPr>
                <w:lang w:val="el-GR"/>
              </w:rPr>
            </w:rPrChange>
          </w:rPr>
          <w:t xml:space="preserve"> </w:t>
        </w:r>
        <w:r w:rsidR="00BD11A9">
          <w:rPr>
            <w:lang w:val="el-GR"/>
          </w:rPr>
          <w:t>ομάδα</w:t>
        </w:r>
        <w:r w:rsidR="00BD11A9" w:rsidRPr="00BD11A9">
          <w:rPr>
            <w:rPrChange w:id="2977" w:author="Στάθης Καπ" w:date="2023-03-06T06:32:00Z">
              <w:rPr>
                <w:lang w:val="el-GR"/>
              </w:rPr>
            </w:rPrChange>
          </w:rPr>
          <w:t xml:space="preserve"> </w:t>
        </w:r>
        <w:r w:rsidR="00BD11A9">
          <w:rPr>
            <w:lang w:val="el-GR"/>
          </w:rPr>
          <w:t>ατόμων</w:t>
        </w:r>
      </w:ins>
      <w:ins w:id="2978" w:author="Στάθης Καπ" w:date="2023-03-06T06:33:00Z">
        <w:r w:rsidR="00BD11A9" w:rsidRPr="002D2339">
          <w:rPr>
            <w:rPrChange w:id="2979" w:author="Στάθης Καπ" w:date="2023-03-06T06:35:00Z">
              <w:rPr>
                <w:lang w:val="el-GR"/>
              </w:rPr>
            </w:rPrChange>
          </w:rPr>
          <w:t>,</w:t>
        </w:r>
      </w:ins>
      <w:ins w:id="2980" w:author="Στάθης Καπ" w:date="2023-03-06T06:32:00Z">
        <w:r w:rsidR="00BD11A9" w:rsidRPr="00BD11A9">
          <w:rPr>
            <w:rPrChange w:id="2981" w:author="Στάθης Καπ" w:date="2023-03-06T06:32:00Z">
              <w:rPr>
                <w:lang w:val="el-GR"/>
              </w:rPr>
            </w:rPrChange>
          </w:rPr>
          <w:t xml:space="preserve"> </w:t>
        </w:r>
        <w:r w:rsidR="00BD11A9">
          <w:rPr>
            <w:lang w:val="el-GR"/>
          </w:rPr>
          <w:t>με</w:t>
        </w:r>
        <w:r w:rsidR="00BD11A9" w:rsidRPr="00BD11A9">
          <w:rPr>
            <w:rPrChange w:id="2982" w:author="Στάθης Καπ" w:date="2023-03-06T06:32:00Z">
              <w:rPr>
                <w:lang w:val="el-GR"/>
              </w:rPr>
            </w:rPrChange>
          </w:rPr>
          <w:t xml:space="preserve"> </w:t>
        </w:r>
        <w:r w:rsidR="00BD11A9">
          <w:rPr>
            <w:lang w:val="el-GR"/>
          </w:rPr>
          <w:t>διαφορε</w:t>
        </w:r>
      </w:ins>
      <w:ins w:id="2983" w:author="Στάθης Καπ" w:date="2023-03-06T06:35:00Z">
        <w:r w:rsidR="002D2339">
          <w:rPr>
            <w:lang w:val="el-GR"/>
          </w:rPr>
          <w:t>τικές</w:t>
        </w:r>
        <w:r w:rsidR="002D2339" w:rsidRPr="002D2339">
          <w:rPr>
            <w:rPrChange w:id="2984" w:author="Στάθης Καπ" w:date="2023-03-06T06:35:00Z">
              <w:rPr>
                <w:lang w:val="el-GR"/>
              </w:rPr>
            </w:rPrChange>
          </w:rPr>
          <w:t xml:space="preserve"> </w:t>
        </w:r>
        <w:r w:rsidR="002D2339">
          <w:rPr>
            <w:lang w:val="el-GR"/>
          </w:rPr>
          <w:t>προτιμήσεις</w:t>
        </w:r>
        <w:r w:rsidR="002D2339" w:rsidRPr="002D2339">
          <w:rPr>
            <w:rPrChange w:id="2985" w:author="Στάθης Καπ" w:date="2023-03-06T06:35:00Z">
              <w:rPr>
                <w:lang w:val="el-GR"/>
              </w:rPr>
            </w:rPrChange>
          </w:rPr>
          <w:t xml:space="preserve"> </w:t>
        </w:r>
      </w:ins>
      <w:ins w:id="2986" w:author="Στάθης Καπ" w:date="2023-03-06T06:33:00Z">
        <w:r w:rsidR="00BD11A9">
          <w:rPr>
            <w:lang w:val="el-GR"/>
          </w:rPr>
          <w:t>και</w:t>
        </w:r>
        <w:r w:rsidR="00BD11A9" w:rsidRPr="00BD11A9">
          <w:rPr>
            <w:rPrChange w:id="2987" w:author="Στάθης Καπ" w:date="2023-03-06T06:33:00Z">
              <w:rPr>
                <w:lang w:val="el-GR"/>
              </w:rPr>
            </w:rPrChange>
          </w:rPr>
          <w:t xml:space="preserve"> </w:t>
        </w:r>
        <w:r w:rsidR="00BD11A9">
          <w:rPr>
            <w:lang w:val="el-GR"/>
          </w:rPr>
          <w:t>περιορισμούς</w:t>
        </w:r>
        <w:r w:rsidR="00BD11A9" w:rsidRPr="002D2339">
          <w:rPr>
            <w:rPrChange w:id="2988" w:author="Στάθης Καπ" w:date="2023-03-06T06:35:00Z">
              <w:rPr>
                <w:lang w:val="el-GR"/>
              </w:rPr>
            </w:rPrChange>
          </w:rPr>
          <w:t xml:space="preserve">, </w:t>
        </w:r>
        <w:r w:rsidR="00BD11A9">
          <w:rPr>
            <w:lang w:val="el-GR"/>
          </w:rPr>
          <w:t>θέλει</w:t>
        </w:r>
        <w:r w:rsidR="00BD11A9" w:rsidRPr="002D2339">
          <w:rPr>
            <w:rPrChange w:id="2989" w:author="Στάθης Καπ" w:date="2023-03-06T06:35:00Z">
              <w:rPr>
                <w:lang w:val="el-GR"/>
              </w:rPr>
            </w:rPrChange>
          </w:rPr>
          <w:t xml:space="preserve"> </w:t>
        </w:r>
        <w:r w:rsidR="00BD11A9">
          <w:rPr>
            <w:lang w:val="el-GR"/>
          </w:rPr>
          <w:t>να</w:t>
        </w:r>
        <w:r w:rsidR="00BD11A9" w:rsidRPr="002D2339">
          <w:rPr>
            <w:rPrChange w:id="2990" w:author="Στάθης Καπ" w:date="2023-03-06T06:35:00Z">
              <w:rPr>
                <w:lang w:val="el-GR"/>
              </w:rPr>
            </w:rPrChange>
          </w:rPr>
          <w:t xml:space="preserve"> </w:t>
        </w:r>
        <w:r w:rsidR="00BD11A9">
          <w:rPr>
            <w:lang w:val="el-GR"/>
          </w:rPr>
          <w:t>επισκεφθεί</w:t>
        </w:r>
        <w:r w:rsidR="00BD11A9" w:rsidRPr="002D2339">
          <w:rPr>
            <w:rPrChange w:id="2991" w:author="Στάθης Καπ" w:date="2023-03-06T06:35:00Z">
              <w:rPr>
                <w:lang w:val="el-GR"/>
              </w:rPr>
            </w:rPrChange>
          </w:rPr>
          <w:t xml:space="preserve"> </w:t>
        </w:r>
        <w:r w:rsidR="00BD11A9">
          <w:rPr>
            <w:lang w:val="el-GR"/>
          </w:rPr>
          <w:t>ένα</w:t>
        </w:r>
        <w:r w:rsidR="00BD11A9" w:rsidRPr="002D2339">
          <w:rPr>
            <w:rPrChange w:id="2992" w:author="Στάθης Καπ" w:date="2023-03-06T06:35:00Z">
              <w:rPr>
                <w:lang w:val="el-GR"/>
              </w:rPr>
            </w:rPrChange>
          </w:rPr>
          <w:t xml:space="preserve"> </w:t>
        </w:r>
        <w:r w:rsidR="00BD11A9">
          <w:rPr>
            <w:lang w:val="el-GR"/>
          </w:rPr>
          <w:t>πλήθος</w:t>
        </w:r>
        <w:r w:rsidR="00BD11A9" w:rsidRPr="002D2339">
          <w:rPr>
            <w:rPrChange w:id="2993" w:author="Στάθης Καπ" w:date="2023-03-06T06:35:00Z">
              <w:rPr>
                <w:lang w:val="el-GR"/>
              </w:rPr>
            </w:rPrChange>
          </w:rPr>
          <w:t xml:space="preserve"> </w:t>
        </w:r>
        <w:r w:rsidR="00BD11A9">
          <w:rPr>
            <w:lang w:val="el-GR"/>
          </w:rPr>
          <w:t>σημείων</w:t>
        </w:r>
        <w:r w:rsidR="00BD11A9" w:rsidRPr="002D2339">
          <w:rPr>
            <w:rPrChange w:id="2994" w:author="Στάθης Καπ" w:date="2023-03-06T06:35:00Z">
              <w:rPr>
                <w:lang w:val="el-GR"/>
              </w:rPr>
            </w:rPrChange>
          </w:rPr>
          <w:t>/</w:t>
        </w:r>
      </w:ins>
      <w:ins w:id="2995" w:author="Στάθης Καπ" w:date="2023-03-06T06:34:00Z">
        <w:r w:rsidR="002D2339">
          <w:rPr>
            <w:lang w:val="el-GR"/>
          </w:rPr>
          <w:t>αξιοθέατων</w:t>
        </w:r>
      </w:ins>
      <w:ins w:id="2996" w:author="Στάθης Καπ" w:date="2023-03-06T06:33:00Z">
        <w:r w:rsidR="00BD11A9" w:rsidRPr="002D2339">
          <w:rPr>
            <w:rPrChange w:id="2997" w:author="Στάθης Καπ" w:date="2023-03-06T06:35:00Z">
              <w:rPr>
                <w:lang w:val="el-GR"/>
              </w:rPr>
            </w:rPrChange>
          </w:rPr>
          <w:t xml:space="preserve"> </w:t>
        </w:r>
      </w:ins>
      <w:ins w:id="2998" w:author="Στάθης Καπ" w:date="2023-03-06T06:34:00Z">
        <w:r w:rsidR="00BD11A9">
          <w:rPr>
            <w:lang w:val="el-GR"/>
          </w:rPr>
          <w:t>με</w:t>
        </w:r>
        <w:r w:rsidR="00BD11A9" w:rsidRPr="002D2339">
          <w:rPr>
            <w:rPrChange w:id="2999" w:author="Στάθης Καπ" w:date="2023-03-06T06:35:00Z">
              <w:rPr>
                <w:lang w:val="el-GR"/>
              </w:rPr>
            </w:rPrChange>
          </w:rPr>
          <w:t xml:space="preserve"> </w:t>
        </w:r>
        <w:r w:rsidR="00BD11A9">
          <w:rPr>
            <w:lang w:val="el-GR"/>
          </w:rPr>
          <w:t>χρονικά</w:t>
        </w:r>
        <w:r w:rsidR="00BD11A9" w:rsidRPr="002D2339">
          <w:rPr>
            <w:rPrChange w:id="3000" w:author="Στάθης Καπ" w:date="2023-03-06T06:35:00Z">
              <w:rPr>
                <w:lang w:val="el-GR"/>
              </w:rPr>
            </w:rPrChange>
          </w:rPr>
          <w:t xml:space="preserve"> </w:t>
        </w:r>
        <w:r w:rsidR="00BD11A9">
          <w:rPr>
            <w:lang w:val="el-GR"/>
          </w:rPr>
          <w:t>παράθυρα</w:t>
        </w:r>
        <w:r w:rsidR="00BD11A9" w:rsidRPr="002D2339">
          <w:rPr>
            <w:rPrChange w:id="3001" w:author="Στάθης Καπ" w:date="2023-03-06T06:35:00Z">
              <w:rPr>
                <w:lang w:val="el-GR"/>
              </w:rPr>
            </w:rPrChange>
          </w:rPr>
          <w:t>.</w:t>
        </w:r>
      </w:ins>
      <w:ins w:id="3002" w:author="Στάθης Καπ" w:date="2023-03-06T06:35:00Z">
        <w:r w:rsidR="00987C7A" w:rsidRPr="00987C7A">
          <w:rPr>
            <w:rPrChange w:id="3003"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04" w:author="Στάθης Καπ" w:date="2023-03-06T06:36:00Z">
              <w:rPr/>
            </w:rPrChange>
          </w:rPr>
          <w:t>-</w:t>
        </w:r>
        <w:r w:rsidR="00987C7A">
          <w:t>TOPT</w:t>
        </w:r>
        <w:r w:rsidR="00987C7A" w:rsidRPr="00987C7A">
          <w:rPr>
            <w:lang w:val="el-GR"/>
            <w:rPrChange w:id="3005" w:author="Στάθης Καπ" w:date="2023-03-06T06:36:00Z">
              <w:rPr/>
            </w:rPrChange>
          </w:rPr>
          <w:t>-</w:t>
        </w:r>
        <w:r w:rsidR="00987C7A">
          <w:t>G</w:t>
        </w:r>
      </w:ins>
      <w:ins w:id="3006" w:author="Στάθης Καπ" w:date="2023-03-06T06:36:00Z">
        <w:r w:rsidR="00987C7A">
          <w:t>HP</w:t>
        </w:r>
        <w:r w:rsidR="00987C7A" w:rsidRPr="00987C7A">
          <w:rPr>
            <w:lang w:val="el-GR"/>
            <w:rPrChange w:id="3007"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08" w:author="Στάθης Καπ" w:date="2023-03-06T06:36:00Z">
              <w:rPr/>
            </w:rPrChange>
          </w:rPr>
          <w:t xml:space="preserve"> </w:t>
        </w:r>
        <w:r w:rsidR="00987C7A">
          <w:rPr>
            <w:lang w:val="el-GR"/>
          </w:rPr>
          <w:t>αλγόριθμο</w:t>
        </w:r>
      </w:ins>
      <w:ins w:id="3009" w:author="Στάθης Καπ" w:date="2023-03-06T06:37:00Z">
        <w:r w:rsidR="00987C7A" w:rsidRPr="00987C7A">
          <w:rPr>
            <w:lang w:val="el-GR"/>
            <w:rPrChange w:id="3010"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11" w:author="Στάθης Καπ" w:date="2023-03-06T06:38:00Z">
        <w:r w:rsidR="00987C7A">
          <w:rPr>
            <w:lang w:val="el-GR"/>
          </w:rPr>
          <w:t xml:space="preserve">της </w:t>
        </w:r>
      </w:ins>
      <w:ins w:id="3012" w:author="Στάθης Καπ" w:date="2023-03-06T06:37:00Z">
        <w:r w:rsidR="00987C7A">
          <w:rPr>
            <w:lang w:val="el-GR"/>
          </w:rPr>
          <w:t>τοπικής αναζήτησης</w:t>
        </w:r>
      </w:ins>
      <w:ins w:id="3013" w:author="Στάθης Καπ" w:date="2023-03-06T06:57:00Z">
        <w:r w:rsidR="00EA414C">
          <w:rPr>
            <w:lang w:val="el-GR"/>
          </w:rPr>
          <w:t>. Στη φάσ</w:t>
        </w:r>
      </w:ins>
      <w:ins w:id="3014"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15" w:author="Στάθης Καπ" w:date="2023-03-06T07:01:00Z">
        <w:r w:rsidR="00517F78">
          <w:rPr>
            <w:lang w:val="el-GR"/>
          </w:rPr>
          <w:t xml:space="preserve">προς εισαγωγή από τους οποίους επιλέγει </w:t>
        </w:r>
      </w:ins>
      <w:ins w:id="3016" w:author="Στάθης Καπ" w:date="2023-03-06T06:59:00Z">
        <w:r w:rsidR="00EA414C">
          <w:rPr>
            <w:lang w:val="el-GR"/>
          </w:rPr>
          <w:t>με τυχαίο τρόπο</w:t>
        </w:r>
      </w:ins>
      <w:ins w:id="3017"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18"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19" w:author="Στάθης Καπ" w:date="2023-03-06T06:38:00Z">
        <w:r w:rsidR="00987C7A">
          <w:rPr>
            <w:lang w:val="el-GR"/>
          </w:rPr>
          <w:t>αποτε</w:t>
        </w:r>
      </w:ins>
      <w:ins w:id="3020" w:author="Στάθης Καπ" w:date="2023-03-06T06:59:00Z">
        <w:r w:rsidR="00EA414C">
          <w:rPr>
            <w:lang w:val="el-GR"/>
          </w:rPr>
          <w:t>λείται</w:t>
        </w:r>
      </w:ins>
      <w:ins w:id="3021" w:author="Στάθης Καπ" w:date="2023-03-06T06:42:00Z">
        <w:r w:rsidR="00BB65C8">
          <w:rPr>
            <w:lang w:val="el-GR"/>
          </w:rPr>
          <w:t xml:space="preserve"> από</w:t>
        </w:r>
        <w:r w:rsidR="00BB65C8" w:rsidRPr="008D5980">
          <w:rPr>
            <w:lang w:val="el-GR"/>
            <w:rPrChange w:id="3022"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23" w:author="Στάθης Καπ" w:date="2023-03-06T06:45:00Z"/>
          <w:lang w:val="el-GR"/>
        </w:rPr>
      </w:pPr>
      <w:ins w:id="3024" w:author="Στάθης Καπ" w:date="2023-03-06T06:49:00Z">
        <w:r>
          <w:rPr>
            <w:lang w:val="el-GR"/>
          </w:rPr>
          <w:t>Εισαγωγή</w:t>
        </w:r>
      </w:ins>
      <w:ins w:id="3025" w:author="Στάθης Καπ" w:date="2023-03-06T06:50:00Z">
        <w:r>
          <w:rPr>
            <w:lang w:val="el-GR"/>
          </w:rPr>
          <w:t xml:space="preserve"> κόμβων που δεν έχουν μπει ακόμη στη λύση και ικανοποιούν κάποιες συνθήκες</w:t>
        </w:r>
      </w:ins>
      <w:ins w:id="3026" w:author="Στάθης Καπ" w:date="2023-03-06T06:52:00Z">
        <w:r w:rsidR="00010319">
          <w:rPr>
            <w:lang w:val="el-GR"/>
          </w:rPr>
          <w:t xml:space="preserve"> </w:t>
        </w:r>
        <w:r w:rsidR="00010319" w:rsidRPr="00010319">
          <w:rPr>
            <w:lang w:val="el-GR"/>
            <w:rPrChange w:id="3027" w:author="Στάθης Καπ" w:date="2023-03-06T06:52:00Z">
              <w:rPr/>
            </w:rPrChange>
          </w:rPr>
          <w:t>(</w:t>
        </w:r>
        <w:r w:rsidR="00010319">
          <w:t>insert</w:t>
        </w:r>
        <w:r w:rsidR="00010319" w:rsidRPr="00010319">
          <w:rPr>
            <w:lang w:val="el-GR"/>
            <w:rPrChange w:id="3028"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29" w:author="Στάθης Καπ" w:date="2023-03-06T06:47:00Z"/>
          <w:lang w:val="el-GR"/>
        </w:rPr>
      </w:pPr>
      <w:ins w:id="3030" w:author="Στάθης Καπ" w:date="2023-03-06T06:50:00Z">
        <w:r>
          <w:rPr>
            <w:lang w:val="el-GR"/>
          </w:rPr>
          <w:lastRenderedPageBreak/>
          <w:t xml:space="preserve">Αντικατάσταση ενός κόμβου της λύσης με έναν πιο επικερδή κόμβο που </w:t>
        </w:r>
      </w:ins>
      <w:ins w:id="3031" w:author="Στάθης Καπ" w:date="2023-03-06T06:51:00Z">
        <w:r w:rsidR="008D1290">
          <w:rPr>
            <w:lang w:val="el-GR"/>
          </w:rPr>
          <w:t>δεν έχει ακόμη εισαχθεί</w:t>
        </w:r>
      </w:ins>
      <w:ins w:id="3032" w:author="Στάθης Καπ" w:date="2023-03-06T06:52:00Z">
        <w:r w:rsidR="00010319" w:rsidRPr="005A7C20">
          <w:rPr>
            <w:lang w:val="el-GR"/>
            <w:rPrChange w:id="3033" w:author="Στάθης Καπ" w:date="2023-03-06T06:52:00Z">
              <w:rPr/>
            </w:rPrChange>
          </w:rPr>
          <w:t xml:space="preserve"> (</w:t>
        </w:r>
        <w:r w:rsidR="00010319">
          <w:t>replace</w:t>
        </w:r>
        <w:r w:rsidR="00010319" w:rsidRPr="005A7C20">
          <w:rPr>
            <w:lang w:val="el-GR"/>
            <w:rPrChange w:id="3034" w:author="Στάθης Καπ" w:date="2023-03-06T06:52:00Z">
              <w:rPr/>
            </w:rPrChange>
          </w:rPr>
          <w:t>)</w:t>
        </w:r>
      </w:ins>
    </w:p>
    <w:p w14:paraId="60199D60" w14:textId="04376563" w:rsidR="00A01998" w:rsidRDefault="00A01998" w:rsidP="008D5980">
      <w:pPr>
        <w:pStyle w:val="ListParagraph"/>
        <w:numPr>
          <w:ilvl w:val="0"/>
          <w:numId w:val="63"/>
        </w:numPr>
        <w:rPr>
          <w:ins w:id="3035" w:author="Στάθης Καπ" w:date="2023-03-06T06:52:00Z"/>
          <w:lang w:val="el-GR"/>
        </w:rPr>
      </w:pPr>
      <w:ins w:id="3036" w:author="Στάθης Καπ" w:date="2023-03-06T06:49:00Z">
        <w:r>
          <w:rPr>
            <w:lang w:val="el-GR"/>
          </w:rPr>
          <w:t>Ανταλλαγή</w:t>
        </w:r>
      </w:ins>
      <w:ins w:id="3037" w:author="Στάθης Καπ" w:date="2023-03-06T06:50:00Z">
        <w:r>
          <w:rPr>
            <w:lang w:val="el-GR"/>
          </w:rPr>
          <w:t xml:space="preserve"> δύο κόμβων μεταξύ δύο διαδρομών</w:t>
        </w:r>
      </w:ins>
      <w:ins w:id="3038" w:author="Στάθης Καπ" w:date="2023-03-06T06:52:00Z">
        <w:r w:rsidR="00010319" w:rsidRPr="00EA414C">
          <w:rPr>
            <w:lang w:val="el-GR"/>
            <w:rPrChange w:id="3039" w:author="Στάθης Καπ" w:date="2023-03-06T06:53:00Z">
              <w:rPr/>
            </w:rPrChange>
          </w:rPr>
          <w:t xml:space="preserve"> (</w:t>
        </w:r>
        <w:r w:rsidR="00010319">
          <w:t>swap</w:t>
        </w:r>
        <w:r w:rsidR="00010319" w:rsidRPr="00EA414C">
          <w:rPr>
            <w:lang w:val="el-GR"/>
            <w:rPrChange w:id="3040"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41" w:author="Στάθης Καπ" w:date="2023-02-26T00:53:00Z">
          <w:pPr>
            <w:pStyle w:val="Heading3"/>
            <w:numPr>
              <w:numId w:val="4"/>
            </w:numPr>
            <w:ind w:left="1080"/>
          </w:pPr>
        </w:pPrChange>
      </w:pPr>
      <w:bookmarkStart w:id="3042" w:name="_Toc129197839"/>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42"/>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43" w:author="Στάθης Καπ" w:date="2023-03-01T05:16:00Z"/>
      <w:sdt>
        <w:sdtPr>
          <w:rPr>
            <w:lang w:val="el-GR"/>
          </w:rPr>
          <w:id w:val="-200481196"/>
          <w:citation/>
        </w:sdtPr>
        <w:sdtEndPr/>
        <w:sdtContent>
          <w:customXmlInsRangeEnd w:id="3043"/>
          <w:ins w:id="3044" w:author="Στάθης Καπ" w:date="2023-03-01T05:16:00Z">
            <w:r w:rsidR="0093342D">
              <w:rPr>
                <w:lang w:val="el-GR"/>
              </w:rPr>
              <w:fldChar w:fldCharType="begin"/>
            </w:r>
            <w:r w:rsidR="0093342D" w:rsidRPr="0093342D">
              <w:rPr>
                <w:lang w:val="el-GR"/>
                <w:rPrChange w:id="3045" w:author="Στάθης Καπ" w:date="2023-03-01T05:16:00Z">
                  <w:rPr/>
                </w:rPrChange>
              </w:rPr>
              <w:instrText xml:space="preserve"> </w:instrText>
            </w:r>
            <w:r w:rsidR="0093342D">
              <w:instrText>CITATION</w:instrText>
            </w:r>
            <w:r w:rsidR="0093342D" w:rsidRPr="0093342D">
              <w:rPr>
                <w:lang w:val="el-GR"/>
                <w:rPrChange w:id="3046" w:author="Στάθης Καπ" w:date="2023-03-01T05:16:00Z">
                  <w:rPr/>
                </w:rPrChange>
              </w:rPr>
              <w:instrText xml:space="preserve"> </w:instrText>
            </w:r>
            <w:r w:rsidR="0093342D">
              <w:instrText>Dam</w:instrText>
            </w:r>
            <w:r w:rsidR="0093342D" w:rsidRPr="0093342D">
              <w:rPr>
                <w:lang w:val="el-GR"/>
                <w:rPrChange w:id="3047" w:author="Στάθης Καπ" w:date="2023-03-01T05:16:00Z">
                  <w:rPr/>
                </w:rPrChange>
              </w:rPr>
              <w:instrText>15 \</w:instrText>
            </w:r>
            <w:r w:rsidR="0093342D">
              <w:instrText>l</w:instrText>
            </w:r>
            <w:r w:rsidR="0093342D" w:rsidRPr="0093342D">
              <w:rPr>
                <w:lang w:val="el-GR"/>
                <w:rPrChange w:id="3048" w:author="Στάθης Καπ" w:date="2023-03-01T05:16:00Z">
                  <w:rPr/>
                </w:rPrChange>
              </w:rPr>
              <w:instrText xml:space="preserve"> 1033 </w:instrText>
            </w:r>
          </w:ins>
          <w:r w:rsidR="0093342D">
            <w:rPr>
              <w:lang w:val="el-GR"/>
            </w:rPr>
            <w:fldChar w:fldCharType="separate"/>
          </w:r>
          <w:r w:rsidR="004B7EF5" w:rsidRPr="00406DF0">
            <w:rPr>
              <w:noProof/>
              <w:lang w:val="el-GR"/>
              <w:rPrChange w:id="3049" w:author="Στάθης Καπ" w:date="2023-03-07T14:56:00Z">
                <w:rPr>
                  <w:noProof/>
                </w:rPr>
              </w:rPrChange>
            </w:rPr>
            <w:t xml:space="preserve"> [36]</w:t>
          </w:r>
          <w:ins w:id="3050" w:author="Στάθης Καπ" w:date="2023-03-01T05:16:00Z">
            <w:r w:rsidR="0093342D">
              <w:rPr>
                <w:lang w:val="el-GR"/>
              </w:rPr>
              <w:fldChar w:fldCharType="end"/>
            </w:r>
          </w:ins>
          <w:customXmlInsRangeStart w:id="3051" w:author="Στάθης Καπ" w:date="2023-03-01T05:16:00Z"/>
        </w:sdtContent>
      </w:sdt>
      <w:customXmlInsRangeEnd w:id="305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52" w:author="Στάθης Καπ" w:date="2023-02-02T04:52:00Z">
        <w:r w:rsidR="00C0397B" w:rsidRPr="0088218A">
          <w:rPr>
            <w:lang w:val="el-GR"/>
            <w:rPrChange w:id="3053" w:author="Στάθης Καπ" w:date="2023-02-02T04:52:00Z">
              <w:rPr/>
            </w:rPrChange>
          </w:rPr>
          <w:t xml:space="preserve"> </w:t>
        </w:r>
      </w:ins>
      <w:del w:id="3054" w:author=" " w:date="2023-01-27T18:03:00Z">
        <w:r w:rsidR="00484A01" w:rsidDel="000C049E">
          <w:rPr>
            <w:lang w:val="el-GR"/>
          </w:rPr>
          <w:delText xml:space="preserve"> </w:delText>
        </w:r>
      </w:del>
      <w:ins w:id="3055" w:author=" " w:date="2023-01-27T18:03:00Z">
        <w:r w:rsidR="000C049E">
          <w:rPr>
            <w:lang w:val="el-GR"/>
          </w:rPr>
          <w:t>συστάδα</w:t>
        </w:r>
      </w:ins>
      <w:del w:id="305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57" w:author=" " w:date="2023-01-27T18:03:00Z">
        <w:r w:rsidR="000C049E">
          <w:rPr>
            <w:lang w:val="el-GR"/>
          </w:rPr>
          <w:t>συστάδα</w:t>
        </w:r>
      </w:ins>
      <w:del w:id="305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lastRenderedPageBreak/>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59" w:author="Στάθης Καπ" w:date="2023-02-25T23:19:00Z"/>
          <w:lang w:val="el-GR"/>
        </w:rPr>
      </w:pPr>
      <w:del w:id="306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61" w:author="Στάθης Καπ" w:date="2023-02-25T23:19:00Z"/>
          <w:lang w:val="el-GR"/>
        </w:rPr>
      </w:pPr>
      <w:del w:id="306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63" w:author="Στάθης Καπ" w:date="2023-02-25T23:19:00Z"/>
          <w:lang w:val="el-GR"/>
        </w:rPr>
      </w:pPr>
      <w:del w:id="306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65" w:author="Στάθης Καπ" w:date="2023-02-25T23:19:00Z">
                <w:rPr>
                  <w:rFonts w:ascii="Cambria Math" w:hAnsi="Cambria Math"/>
                  <w:i/>
                  <w:lang w:val="el-GR"/>
                </w:rPr>
              </w:del>
            </m:ctrlPr>
          </m:sSubPr>
          <m:e>
            <m:r>
              <w:del w:id="3066" w:author="Στάθης Καπ" w:date="2023-02-25T23:19:00Z">
                <w:rPr>
                  <w:rFonts w:ascii="Cambria Math" w:hAnsi="Cambria Math"/>
                  <w:lang w:val="el-GR"/>
                </w:rPr>
                <m:t>q</m:t>
              </w:del>
            </m:r>
          </m:e>
          <m:sub>
            <m:r>
              <w:del w:id="3067" w:author="Στάθης Καπ" w:date="2023-02-25T23:19:00Z">
                <w:rPr>
                  <w:rFonts w:ascii="Cambria Math" w:hAnsi="Cambria Math"/>
                  <w:lang w:val="el-GR"/>
                </w:rPr>
                <m:t>i</m:t>
              </w:del>
            </m:r>
          </m:sub>
        </m:sSub>
      </m:oMath>
      <w:del w:id="306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69" w:author="Στάθης Καπ" w:date="2023-02-25T23:19:00Z">
            <w:rPr>
              <w:rFonts w:ascii="Cambria Math" w:hAnsi="Cambria Math"/>
              <w:lang w:val="el-GR"/>
            </w:rPr>
            <m:t xml:space="preserve"> </m:t>
          </w:del>
        </m:r>
        <m:sSub>
          <m:sSubPr>
            <m:ctrlPr>
              <w:del w:id="3070" w:author="Στάθης Καπ" w:date="2023-02-25T23:19:00Z">
                <w:rPr>
                  <w:rFonts w:ascii="Cambria Math" w:hAnsi="Cambria Math"/>
                  <w:i/>
                  <w:lang w:val="el-GR"/>
                </w:rPr>
              </w:del>
            </m:ctrlPr>
          </m:sSubPr>
          <m:e>
            <m:r>
              <w:del w:id="3071" w:author="Στάθης Καπ" w:date="2023-02-25T23:19:00Z">
                <w:rPr>
                  <w:rFonts w:ascii="Cambria Math" w:hAnsi="Cambria Math"/>
                  <w:lang w:val="el-GR"/>
                </w:rPr>
                <m:t>c</m:t>
              </w:del>
            </m:r>
          </m:e>
          <m:sub>
            <m:r>
              <w:del w:id="3072" w:author="Στάθης Καπ" w:date="2023-02-25T23:19:00Z">
                <w:rPr>
                  <w:rFonts w:ascii="Cambria Math" w:hAnsi="Cambria Math"/>
                  <w:lang w:val="el-GR"/>
                </w:rPr>
                <m:t>ij</m:t>
              </w:del>
            </m:r>
          </m:sub>
        </m:sSub>
        <m:r>
          <w:del w:id="3073" w:author="Στάθης Καπ" w:date="2023-02-25T23:19:00Z">
            <w:rPr>
              <w:rFonts w:ascii="Cambria Math" w:hAnsi="Cambria Math"/>
              <w:lang w:val="el-GR"/>
            </w:rPr>
            <m:t>=</m:t>
          </w:del>
        </m:r>
        <m:sSub>
          <m:sSubPr>
            <m:ctrlPr>
              <w:del w:id="3074" w:author="Στάθης Καπ" w:date="2023-02-25T23:19:00Z">
                <w:rPr>
                  <w:rFonts w:ascii="Cambria Math" w:hAnsi="Cambria Math"/>
                  <w:i/>
                  <w:lang w:val="el-GR"/>
                </w:rPr>
              </w:del>
            </m:ctrlPr>
          </m:sSubPr>
          <m:e>
            <m:r>
              <w:del w:id="3075" w:author="Στάθης Καπ" w:date="2023-02-25T23:19:00Z">
                <w:rPr>
                  <w:rFonts w:ascii="Cambria Math" w:hAnsi="Cambria Math"/>
                  <w:lang w:val="el-GR"/>
                </w:rPr>
                <m:t>c</m:t>
              </w:del>
            </m:r>
          </m:e>
          <m:sub>
            <m:r>
              <w:del w:id="3076" w:author="Στάθης Καπ" w:date="2023-02-25T23:19:00Z">
                <w:rPr>
                  <w:rFonts w:ascii="Cambria Math" w:hAnsi="Cambria Math"/>
                  <w:lang w:val="el-GR"/>
                </w:rPr>
                <m:t>ji</m:t>
              </w:del>
            </m:r>
          </m:sub>
        </m:sSub>
      </m:oMath>
      <w:del w:id="307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78" w:author="Στάθης Καπ" w:date="2023-02-25T23:19:00Z"/>
          <w:lang w:val="el-GR"/>
        </w:rPr>
      </w:pPr>
      <w:del w:id="307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80" w:author="Στάθης Καπ" w:date="2023-02-25T23:19:00Z"/>
          <w:lang w:val="el-GR"/>
        </w:rPr>
      </w:pPr>
      <w:del w:id="308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82" w:author="Στάθης Καπ" w:date="2023-02-25T23:19:00Z"/>
          <w:lang w:val="el-GR"/>
        </w:rPr>
      </w:pPr>
      <w:del w:id="308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84" w:author="Στάθης Καπ" w:date="2023-02-25T23:19:00Z"/>
          <w:lang w:val="el-GR"/>
        </w:rPr>
      </w:pPr>
      <w:del w:id="308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86" w:author="Στάθης Καπ" w:date="2023-02-25T23:19:00Z"/>
          <w:lang w:val="el-GR"/>
        </w:rPr>
      </w:pPr>
      <w:del w:id="308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88" w:author="Στάθης Καπ" w:date="2023-02-25T23:19:00Z"/>
          <w:lang w:val="el-GR"/>
        </w:rPr>
      </w:pPr>
      <w:del w:id="3089" w:author="Στάθης Καπ" w:date="2023-02-25T23:19:00Z">
        <w:r w:rsidDel="00364561">
          <w:lastRenderedPageBreak/>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9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90"/>
        <w:r w:rsidR="00FC40B8" w:rsidDel="00364561">
          <w:rPr>
            <w:rStyle w:val="CommentReference"/>
          </w:rPr>
          <w:commentReference w:id="3090"/>
        </w:r>
      </w:del>
    </w:p>
    <w:p w14:paraId="3B9568F1" w14:textId="7DDD8888" w:rsidR="00905095" w:rsidDel="00364561" w:rsidRDefault="00905095" w:rsidP="000D3212">
      <w:pPr>
        <w:pStyle w:val="ListParagraph"/>
        <w:numPr>
          <w:ilvl w:val="0"/>
          <w:numId w:val="28"/>
        </w:numPr>
        <w:rPr>
          <w:del w:id="3091" w:author="Στάθης Καπ" w:date="2023-02-25T23:19:00Z"/>
          <w:lang w:val="el-GR"/>
        </w:rPr>
      </w:pPr>
      <w:del w:id="309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93" w:author=" " w:date="2023-01-27T18:27:00Z">
        <w:del w:id="3094" w:author="Στάθης Καπ" w:date="2023-02-02T04:49:00Z">
          <w:r w:rsidR="00FC40B8" w:rsidDel="00E6380C">
            <w:rPr>
              <w:lang w:val="el-GR"/>
            </w:rPr>
            <w:delText>καθε</w:delText>
          </w:r>
        </w:del>
      </w:ins>
      <w:del w:id="309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96" w:author="Στάθης Καπ" w:date="2023-02-25T23:19:00Z"/>
          <w:lang w:val="el-GR"/>
        </w:rPr>
      </w:pPr>
      <w:del w:id="309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98" w:author="Στάθης Καπ" w:date="2023-02-25T23:19:00Z"/>
          <w:lang w:val="el-GR"/>
        </w:rPr>
      </w:pPr>
      <w:del w:id="309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00" w:author="Στάθης Καπ" w:date="2023-02-25T23:19:00Z"/>
          <w:lang w:val="el-GR"/>
        </w:rPr>
      </w:pPr>
      <w:del w:id="310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02" w:author="Στάθης Καπ" w:date="2023-02-25T23:19:00Z"/>
          <w:lang w:val="el-GR"/>
        </w:rPr>
      </w:pPr>
      <w:del w:id="310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04" w:author="Στάθης Καπ" w:date="2023-02-25T23:19:00Z"/>
          <w:lang w:val="el-GR"/>
          <w:rPrChange w:id="3105" w:author="Στάθης Καπ" w:date="2023-02-25T23:42:00Z">
            <w:rPr>
              <w:del w:id="3106" w:author="Στάθης Καπ" w:date="2023-02-25T23:19:00Z"/>
            </w:rPr>
          </w:rPrChange>
        </w:rPr>
      </w:pPr>
      <w:del w:id="3107" w:author="Στάθης Καπ" w:date="2023-02-25T23:19:00Z">
        <w:r w:rsidDel="00364561">
          <w:rPr>
            <w:noProof/>
            <w:rPrChange w:id="310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09" w:author="Στάθης Καπ" w:date="2023-02-25T23:19:00Z"/>
          <w:lang w:val="el-GR"/>
        </w:rPr>
      </w:pPr>
      <w:del w:id="3110"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111" w:author="Στάθης Καπ" w:date="2023-02-07T22:28:00Z">
        <w:r w:rsidR="003760EA" w:rsidRPr="003760EA" w:rsidDel="008D021C">
          <w:rPr>
            <w:noProof/>
            <w:lang w:val="el-GR"/>
          </w:rPr>
          <w:delText>1</w:delText>
        </w:r>
      </w:del>
      <w:del w:id="3112"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13" w:author="Στάθης Καπ" w:date="2023-02-25T23:19:00Z"/>
          <w:lang w:val="el-GR"/>
        </w:rPr>
      </w:pPr>
      <w:del w:id="3114" w:author="Στάθης Καπ" w:date="2023-02-25T23:19:00Z">
        <w:r w:rsidDel="00364561">
          <w:rPr>
            <w:lang w:val="el-GR"/>
          </w:rPr>
          <w:lastRenderedPageBreak/>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15" w:author="Στάθης Καπ" w:date="2023-02-25T23:19:00Z"/>
          <w:lang w:val="el-GR"/>
        </w:rPr>
      </w:pPr>
      <w:del w:id="311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17" w:author="Στάθης Καπ" w:date="2023-02-25T23:19:00Z"/>
          <w:lang w:val="el-GR"/>
        </w:rPr>
      </w:pPr>
      <w:del w:id="311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19" w:author="Στάθης Καπ" w:date="2023-02-25T23:19:00Z"/>
          <w:lang w:val="el-GR"/>
        </w:rPr>
      </w:pPr>
      <w:del w:id="312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21" w:author="Στάθης Καπ" w:date="2023-02-25T23:19:00Z"/>
          <w:lang w:val="el-GR"/>
        </w:rPr>
      </w:pPr>
      <w:del w:id="3122" w:author="Στάθης Καπ" w:date="2023-02-25T23:19:00Z">
        <w:r w:rsidDel="00364561">
          <w:rPr>
            <w:lang w:val="el-GR"/>
          </w:rPr>
          <w:delText>στατικό</w:delText>
        </w:r>
        <w:r w:rsidR="00A074BC" w:rsidRPr="00707910" w:rsidDel="00364561">
          <w:rPr>
            <w:lang w:val="el-GR"/>
            <w:rPrChange w:id="312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2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25" w:author="Στάθης Καπ" w:date="2023-02-25T23:19:00Z"/>
          <w:lang w:val="el-GR"/>
        </w:rPr>
      </w:pPr>
      <w:del w:id="3126" w:author="Στάθης Καπ" w:date="2023-02-25T23:19:00Z">
        <w:r w:rsidDel="00364561">
          <w:rPr>
            <w:lang w:val="el-GR"/>
          </w:rPr>
          <w:delText>στατικό</w:delText>
        </w:r>
        <w:r w:rsidR="007F65DF" w:rsidRPr="00707910" w:rsidDel="00364561">
          <w:rPr>
            <w:lang w:val="el-GR"/>
            <w:rPrChange w:id="312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28" w:author="Στάθης Καπ" w:date="2023-02-25T23:42:00Z">
              <w:rPr/>
            </w:rPrChange>
          </w:rPr>
          <w:delText xml:space="preserve"> (</w:delText>
        </w:r>
        <w:r w:rsidR="007F65DF" w:rsidDel="00364561">
          <w:delText>SS</w:delText>
        </w:r>
        <w:r w:rsidR="007F65DF" w:rsidRPr="00707910" w:rsidDel="00364561">
          <w:rPr>
            <w:lang w:val="el-GR"/>
            <w:rPrChange w:id="312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30" w:author="Στάθης Καπ" w:date="2023-02-25T23:19:00Z"/>
          <w:lang w:val="el-GR"/>
        </w:rPr>
      </w:pPr>
      <w:del w:id="3131" w:author="Στάθης Καπ" w:date="2023-02-25T23:19:00Z">
        <w:r w:rsidDel="00364561">
          <w:rPr>
            <w:lang w:val="el-GR"/>
          </w:rPr>
          <w:delText>δυναμικό</w:delText>
        </w:r>
        <w:r w:rsidR="00F835EB" w:rsidRPr="00707910" w:rsidDel="00364561">
          <w:rPr>
            <w:lang w:val="el-GR"/>
            <w:rPrChange w:id="313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3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34" w:author="Στάθης Καπ" w:date="2023-02-25T23:19:00Z"/>
          <w:lang w:val="el-GR"/>
        </w:rPr>
      </w:pPr>
      <w:del w:id="3135" w:author="Στάθης Καπ" w:date="2023-02-25T23:19:00Z">
        <w:r w:rsidDel="00364561">
          <w:rPr>
            <w:lang w:val="el-GR"/>
          </w:rPr>
          <w:delText>δυναμικό</w:delText>
        </w:r>
        <w:r w:rsidR="0035299C" w:rsidRPr="00707910" w:rsidDel="00364561">
          <w:rPr>
            <w:lang w:val="el-GR"/>
            <w:rPrChange w:id="313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37" w:author="Στάθης Καπ" w:date="2023-02-25T23:42:00Z">
              <w:rPr/>
            </w:rPrChange>
          </w:rPr>
          <w:delText xml:space="preserve"> (</w:delText>
        </w:r>
        <w:r w:rsidR="0035299C" w:rsidDel="00364561">
          <w:delText>DS</w:delText>
        </w:r>
        <w:r w:rsidR="0035299C" w:rsidRPr="00707910" w:rsidDel="00364561">
          <w:rPr>
            <w:lang w:val="el-GR"/>
            <w:rPrChange w:id="3138" w:author="Στάθης Καπ" w:date="2023-02-25T23:42:00Z">
              <w:rPr/>
            </w:rPrChange>
          </w:rPr>
          <w:delText>)</w:delText>
        </w:r>
      </w:del>
    </w:p>
    <w:p w14:paraId="5B2CB6A9" w14:textId="5BAA8592" w:rsidR="003A3900" w:rsidRPr="0024511E" w:rsidDel="00364561" w:rsidRDefault="003A3900" w:rsidP="003A3900">
      <w:pPr>
        <w:ind w:left="720"/>
        <w:rPr>
          <w:del w:id="3139" w:author="Στάθης Καπ" w:date="2023-02-25T23:19:00Z"/>
          <w:lang w:val="el-GR"/>
        </w:rPr>
      </w:pPr>
      <w:del w:id="314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41" w:author="Στάθης Καπ" w:date="2023-02-25T23:19:00Z"/>
          <w:lang w:val="el-GR"/>
        </w:rPr>
      </w:pPr>
      <w:del w:id="3142" w:author="Στάθης Καπ" w:date="2023-02-25T23:19:00Z">
        <w:r w:rsidRPr="001E47BE" w:rsidDel="00364561">
          <w:rPr>
            <w:lang w:val="el-GR"/>
          </w:rPr>
          <w:delText>Η διαφορά μεταξύ των δυναμικών και των στατιστικών</w:delText>
        </w:r>
      </w:del>
      <w:ins w:id="3143" w:author="Charalampos Konstantopoulos" w:date="2023-02-01T06:01:00Z">
        <w:del w:id="3144" w:author="Στάθης Καπ" w:date="2023-02-25T23:19:00Z">
          <w:r w:rsidRPr="001E47BE" w:rsidDel="00364561">
            <w:rPr>
              <w:lang w:val="el-GR"/>
            </w:rPr>
            <w:delText>στατι</w:delText>
          </w:r>
        </w:del>
      </w:ins>
      <w:ins w:id="3145" w:author=" " w:date="2023-01-27T18:34:00Z">
        <w:del w:id="3146" w:author="Στάθης Καπ" w:date="2023-02-25T23:19:00Z">
          <w:r w:rsidR="00FC40B8" w:rsidDel="00364561">
            <w:rPr>
              <w:lang w:val="el-GR"/>
            </w:rPr>
            <w:delText>κών</w:delText>
          </w:r>
        </w:del>
      </w:ins>
      <w:del w:id="314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48" w:author="Στάθης Καπ" w:date="2023-02-25T23:19:00Z"/>
          <w:b/>
          <w:bCs/>
          <w:lang w:val="el-GR"/>
        </w:rPr>
      </w:pPr>
      <w:commentRangeStart w:id="3149"/>
      <w:del w:id="315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51" w:author="Στάθης Καπ" w:date="2023-02-25T23:19:00Z">
        <w:r w:rsidR="003624DC" w:rsidRPr="003624DC" w:rsidDel="00364561">
          <w:rPr>
            <w:b/>
            <w:bCs/>
            <w:lang w:val="el-GR"/>
          </w:rPr>
          <w:delText>πλαίσιο</w:delText>
        </w:r>
        <w:commentRangeEnd w:id="3149"/>
        <w:r w:rsidR="00FC40B8" w:rsidDel="00364561">
          <w:rPr>
            <w:rStyle w:val="CommentReference"/>
          </w:rPr>
          <w:commentReference w:id="314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52" w:author=" " w:date="2023-02-01T06:01:00Z">
              <w:rPr>
                <w:lang w:val="el-GR"/>
              </w:rPr>
            </w:rPrChange>
          </w:rPr>
          <w:delText xml:space="preserve">Το </w:delText>
        </w:r>
      </w:del>
      <w:del w:id="3153" w:author="Στάθης Καπ" w:date="2023-02-02T04:48:00Z">
        <w:r w:rsidR="003624DC" w:rsidRPr="00FC40B8" w:rsidDel="0033399D">
          <w:rPr>
            <w:highlight w:val="yellow"/>
            <w:lang w:val="el-GR"/>
            <w:rPrChange w:id="3154" w:author=" " w:date="2023-02-01T06:01:00Z">
              <w:rPr>
                <w:lang w:val="el-GR"/>
              </w:rPr>
            </w:rPrChange>
          </w:rPr>
          <w:delText>διοικητικό</w:delText>
        </w:r>
      </w:del>
      <w:del w:id="3155" w:author="Στάθης Καπ" w:date="2023-02-25T23:19:00Z">
        <w:r w:rsidR="003624DC" w:rsidRPr="00FC40B8" w:rsidDel="00364561">
          <w:rPr>
            <w:highlight w:val="yellow"/>
            <w:lang w:val="el-GR"/>
            <w:rPrChange w:id="315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57" w:author="Στάθης Καπ" w:date="2023-02-02T04:48:00Z">
        <w:r w:rsidR="003624DC" w:rsidRPr="002C1FF0" w:rsidDel="006E537B">
          <w:rPr>
            <w:lang w:val="el-GR"/>
          </w:rPr>
          <w:delText xml:space="preserve">προσδίδει επιπλέον </w:delText>
        </w:r>
      </w:del>
      <w:del w:id="315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59"/>
      <w:ins w:id="3160" w:author="Charalampos Konstantopoulos" w:date="2023-02-01T06:01:00Z">
        <w:del w:id="3161" w:author="Στάθης Καπ" w:date="2023-02-25T23:19:00Z">
          <w:r w:rsidR="003624DC" w:rsidRPr="002C1FF0" w:rsidDel="00364561">
            <w:rPr>
              <w:lang w:val="el-GR"/>
            </w:rPr>
            <w:delText>*</w:delText>
          </w:r>
          <w:commentRangeEnd w:id="3159"/>
          <w:r w:rsidR="000527AB" w:rsidDel="00364561">
            <w:rPr>
              <w:rStyle w:val="CommentReference"/>
            </w:rPr>
            <w:commentReference w:id="3159"/>
          </w:r>
          <w:r w:rsidR="003624DC" w:rsidRPr="002C1FF0" w:rsidDel="00364561">
            <w:rPr>
              <w:lang w:val="el-GR"/>
            </w:rPr>
            <w:delText>),</w:delText>
          </w:r>
        </w:del>
      </w:ins>
      <w:del w:id="316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63" w:author="Στάθης Καπ" w:date="2023-02-25T23:19:00Z"/>
          <w:b/>
          <w:bCs/>
          <w:lang w:val="el-GR"/>
        </w:rPr>
      </w:pPr>
      <w:del w:id="316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65" w:author="Στάθης Καπ" w:date="2023-02-25T23:19:00Z"/>
          <w:b/>
          <w:bCs/>
          <w:lang w:val="el-GR"/>
        </w:rPr>
      </w:pPr>
      <w:del w:id="316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w:delText>
        </w:r>
        <w:r w:rsidR="00CF6E93" w:rsidRPr="00CC2ABA" w:rsidDel="00364561">
          <w:rPr>
            <w:lang w:val="el-GR"/>
          </w:rPr>
          <w:lastRenderedPageBreak/>
          <w:delText xml:space="preserve">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67" w:author="Στάθης Καπ" w:date="2023-02-25T23:19:00Z"/>
          <w:b/>
          <w:bCs/>
          <w:lang w:val="el-GR"/>
        </w:rPr>
      </w:pPr>
      <w:del w:id="316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69" w:author="Στάθης Καπ" w:date="2023-02-25T23:19:00Z"/>
          <w:b/>
          <w:bCs/>
          <w:lang w:val="el-GR"/>
        </w:rPr>
      </w:pPr>
      <w:del w:id="317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71" w:author="Στάθης Καπ" w:date="2023-02-25T23:19:00Z"/>
          <w:b/>
          <w:bCs/>
          <w:lang w:val="el-GR"/>
        </w:rPr>
      </w:pPr>
      <w:del w:id="317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73" w:author="Στάθης Καπ" w:date="2023-02-25T23:19:00Z"/>
          <w:b/>
          <w:bCs/>
          <w:lang w:val="el-GR"/>
        </w:rPr>
      </w:pPr>
      <w:del w:id="317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75" w:author="Στάθης Καπ" w:date="2023-02-25T23:19:00Z"/>
          <w:b/>
          <w:bCs/>
          <w:lang w:val="el-GR"/>
        </w:rPr>
      </w:pPr>
      <w:del w:id="317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77" w:author="Στάθης Καπ" w:date="2023-02-25T23:19:00Z"/>
          <w:b/>
          <w:bCs/>
          <w:lang w:val="el-GR"/>
        </w:rPr>
      </w:pPr>
      <w:del w:id="317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79" w:author="Στάθης Καπ" w:date="2023-02-25T23:19:00Z"/>
          <w:b/>
          <w:bCs/>
          <w:lang w:val="el-GR"/>
        </w:rPr>
      </w:pPr>
      <w:del w:id="318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81" w:author="Στάθης Καπ" w:date="2023-02-25T23:19:00Z"/>
          <w:b/>
          <w:bCs/>
          <w:lang w:val="el-GR"/>
        </w:rPr>
      </w:pPr>
      <w:del w:id="318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83" w:author="Στάθης Καπ" w:date="2023-02-25T23:19:00Z"/>
          <w:b/>
          <w:bCs/>
          <w:lang w:val="el-GR"/>
        </w:rPr>
      </w:pPr>
      <w:del w:id="318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85" w:author="Στάθης Καπ" w:date="2023-02-25T23:19:00Z"/>
          <w:b/>
          <w:bCs/>
          <w:lang w:val="el-GR"/>
        </w:rPr>
      </w:pPr>
      <w:del w:id="318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87" w:author="Στάθης Καπ" w:date="2023-02-25T23:19:00Z"/>
          <w:b/>
          <w:bCs/>
          <w:lang w:val="el-GR"/>
        </w:rPr>
      </w:pPr>
      <w:del w:id="318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89" w:author="Στάθης Καπ" w:date="2023-02-25T23:19:00Z"/>
          <w:b/>
          <w:bCs/>
          <w:lang w:val="el-GR"/>
        </w:rPr>
      </w:pPr>
      <w:del w:id="319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91" w:author="Στάθης Καπ" w:date="2023-02-25T23:19:00Z"/>
          <w:b/>
          <w:bCs/>
          <w:lang w:val="el-GR"/>
        </w:rPr>
      </w:pPr>
      <w:del w:id="319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93" w:author="Στάθης Καπ" w:date="2023-02-25T23:19:00Z"/>
          <w:b/>
          <w:bCs/>
          <w:lang w:val="el-GR"/>
        </w:rPr>
      </w:pPr>
      <w:del w:id="319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95" w:author="Στάθης Καπ" w:date="2023-02-25T23:19:00Z"/>
          <w:b/>
          <w:bCs/>
          <w:lang w:val="el-GR"/>
        </w:rPr>
      </w:pPr>
      <w:del w:id="319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97" w:author="Στάθης Καπ" w:date="2023-02-25T23:19:00Z"/>
          <w:b/>
          <w:bCs/>
          <w:lang w:val="el-GR"/>
        </w:rPr>
      </w:pPr>
      <w:del w:id="319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99" w:author="Στάθης Καπ" w:date="2023-02-25T23:19:00Z"/>
          <w:b/>
          <w:bCs/>
          <w:lang w:val="el-GR"/>
        </w:rPr>
      </w:pPr>
      <w:del w:id="320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0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02" w:author="Στάθης Καπ" w:date="2023-02-25T23:19:00Z"/>
          <w:b/>
          <w:bCs/>
          <w:lang w:val="el-GR"/>
        </w:rPr>
      </w:pPr>
      <w:del w:id="320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04" w:author="Στάθης Καπ" w:date="2023-02-25T23:19:00Z"/>
          <w:b/>
          <w:bCs/>
          <w:lang w:val="el-GR"/>
        </w:rPr>
      </w:pPr>
      <w:del w:id="320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06" w:author="Στάθης Καπ" w:date="2023-02-25T23:19:00Z"/>
          <w:b/>
          <w:bCs/>
          <w:lang w:val="el-GR"/>
        </w:rPr>
      </w:pPr>
      <w:del w:id="320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08" w:author="Στάθης Καπ" w:date="2023-02-25T23:19:00Z"/>
          <w:b/>
          <w:bCs/>
          <w:lang w:val="el-GR"/>
        </w:rPr>
      </w:pPr>
      <w:del w:id="320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10" w:author="Στάθης Καπ" w:date="2023-02-25T23:19:00Z"/>
          <w:lang w:val="el-GR"/>
        </w:rPr>
      </w:pPr>
      <w:del w:id="321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12" w:author="Στάθης Καπ" w:date="2023-02-25T23:19:00Z"/>
          <w:b/>
          <w:bCs/>
          <w:lang w:val="el-GR"/>
        </w:rPr>
      </w:pPr>
      <w:del w:id="321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14" w:author="Στάθης Καπ" w:date="2023-02-25T23:19:00Z"/>
          <w:b/>
          <w:bCs/>
          <w:lang w:val="el-GR"/>
        </w:rPr>
      </w:pPr>
      <w:del w:id="321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16" w:author="Στάθης Καπ" w:date="2023-02-25T23:19:00Z"/>
          <w:b/>
          <w:bCs/>
          <w:lang w:val="el-GR"/>
        </w:rPr>
      </w:pPr>
      <w:del w:id="321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18" w:author="Στάθης Καπ" w:date="2023-02-25T23:19:00Z"/>
          <w:b/>
          <w:bCs/>
          <w:lang w:val="el-GR"/>
        </w:rPr>
      </w:pPr>
      <w:del w:id="3219" w:author="Στάθης Καπ" w:date="2023-02-25T23:19:00Z">
        <w:r w:rsidRPr="00774AC4" w:rsidDel="00364561">
          <w:rPr>
            <w:lang w:val="el-GR"/>
          </w:rPr>
          <w:lastRenderedPageBreak/>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20" w:author="Στάθης Καπ" w:date="2023-02-25T23:19:00Z"/>
          <w:lang w:val="el-GR"/>
        </w:rPr>
      </w:pPr>
      <w:del w:id="322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22" w:author="Στάθης Καπ" w:date="2023-02-25T23:19:00Z"/>
          <w:lang w:val="el-GR"/>
        </w:rPr>
      </w:pPr>
      <w:del w:id="322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24" w:author="Στάθης Καπ" w:date="2023-02-25T23:19:00Z"/>
          <w:b/>
          <w:bCs/>
          <w:lang w:val="el-GR"/>
        </w:rPr>
      </w:pPr>
      <w:del w:id="322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26" w:author="Στάθης Καπ" w:date="2023-02-25T23:19:00Z"/>
          <w:lang w:val="el-GR"/>
        </w:rPr>
      </w:pPr>
      <w:del w:id="322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28" w:author="Στάθης Καπ" w:date="2023-02-25T23:19:00Z"/>
          <w:lang w:val="el-GR"/>
        </w:rPr>
      </w:pPr>
      <w:del w:id="322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30" w:author="Στάθης Καπ" w:date="2023-02-25T23:19:00Z"/>
          <w:lang w:val="el-GR"/>
        </w:rPr>
      </w:pPr>
      <w:del w:id="323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32" w:author="Στάθης Καπ" w:date="2023-02-25T23:19:00Z"/>
          <w:lang w:val="el-GR"/>
        </w:rPr>
      </w:pPr>
      <w:del w:id="323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34" w:author="Στάθης Καπ" w:date="2023-02-25T23:19:00Z"/>
          <w:lang w:val="el-GR"/>
          <w:rPrChange w:id="3235" w:author="Στάθης Καπ" w:date="2023-02-25T23:42:00Z">
            <w:rPr>
              <w:del w:id="3236" w:author="Στάθης Καπ" w:date="2023-02-25T23:19:00Z"/>
            </w:rPr>
          </w:rPrChange>
        </w:rPr>
      </w:pPr>
      <w:del w:id="3237" w:author="Στάθης Καπ" w:date="2023-02-25T23:19:00Z">
        <w:r w:rsidDel="00364561">
          <w:delText>Tabu</w:delText>
        </w:r>
        <w:r w:rsidRPr="00707910" w:rsidDel="00364561">
          <w:rPr>
            <w:lang w:val="el-GR"/>
            <w:rPrChange w:id="3238" w:author="Στάθης Καπ" w:date="2023-02-25T23:42:00Z">
              <w:rPr/>
            </w:rPrChange>
          </w:rPr>
          <w:delText xml:space="preserve"> </w:delText>
        </w:r>
        <w:r w:rsidDel="00364561">
          <w:delText>search</w:delText>
        </w:r>
        <w:r w:rsidRPr="00707910" w:rsidDel="00364561">
          <w:rPr>
            <w:lang w:val="el-GR"/>
            <w:rPrChange w:id="3239" w:author="Στάθης Καπ" w:date="2023-02-25T23:42:00Z">
              <w:rPr/>
            </w:rPrChange>
          </w:rPr>
          <w:delText xml:space="preserve"> (</w:delText>
        </w:r>
        <w:r w:rsidDel="00364561">
          <w:delText>TS</w:delText>
        </w:r>
        <w:r w:rsidRPr="00707910" w:rsidDel="00364561">
          <w:rPr>
            <w:lang w:val="el-GR"/>
            <w:rPrChange w:id="3240" w:author="Στάθης Καπ" w:date="2023-02-25T23:42:00Z">
              <w:rPr/>
            </w:rPrChange>
          </w:rPr>
          <w:delText xml:space="preserve">) </w:delText>
        </w:r>
        <w:r w:rsidDel="00364561">
          <w:delText>Including</w:delText>
        </w:r>
        <w:r w:rsidRPr="00707910" w:rsidDel="00364561">
          <w:rPr>
            <w:lang w:val="el-GR"/>
            <w:rPrChange w:id="3241" w:author="Στάθης Καπ" w:date="2023-02-25T23:42:00Z">
              <w:rPr/>
            </w:rPrChange>
          </w:rPr>
          <w:delText xml:space="preserve"> </w:delText>
        </w:r>
        <w:r w:rsidDel="00364561">
          <w:delText>Parallel</w:delText>
        </w:r>
        <w:r w:rsidRPr="00707910" w:rsidDel="00364561">
          <w:rPr>
            <w:lang w:val="el-GR"/>
            <w:rPrChange w:id="324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43" w:author="Στάθης Καπ" w:date="2023-02-25T23:19:00Z"/>
          <w:lang w:val="el-GR"/>
          <w:rPrChange w:id="3244" w:author="Στάθης Καπ" w:date="2023-02-25T23:42:00Z">
            <w:rPr>
              <w:del w:id="3245" w:author="Στάθης Καπ" w:date="2023-02-25T23:19:00Z"/>
            </w:rPr>
          </w:rPrChange>
        </w:rPr>
      </w:pPr>
      <w:del w:id="3246" w:author="Στάθης Καπ" w:date="2023-02-25T23:19:00Z">
        <w:r w:rsidDel="00364561">
          <w:delText>Various</w:delText>
        </w:r>
        <w:r w:rsidRPr="00707910" w:rsidDel="00364561">
          <w:rPr>
            <w:lang w:val="el-GR"/>
            <w:rPrChange w:id="3247" w:author="Στάθης Καπ" w:date="2023-02-25T23:42:00Z">
              <w:rPr/>
            </w:rPrChange>
          </w:rPr>
          <w:delText xml:space="preserve"> </w:delText>
        </w:r>
        <w:r w:rsidDel="00364561">
          <w:delText>Neighborhood</w:delText>
        </w:r>
        <w:r w:rsidRPr="00707910" w:rsidDel="00364561">
          <w:rPr>
            <w:lang w:val="el-GR"/>
            <w:rPrChange w:id="3248" w:author="Στάθης Καπ" w:date="2023-02-25T23:42:00Z">
              <w:rPr/>
            </w:rPrChange>
          </w:rPr>
          <w:delText xml:space="preserve"> </w:delText>
        </w:r>
        <w:r w:rsidDel="00364561">
          <w:delText>Search</w:delText>
        </w:r>
        <w:r w:rsidRPr="00707910" w:rsidDel="00364561">
          <w:rPr>
            <w:lang w:val="el-GR"/>
            <w:rPrChange w:id="3249" w:author="Στάθης Καπ" w:date="2023-02-25T23:42:00Z">
              <w:rPr/>
            </w:rPrChange>
          </w:rPr>
          <w:delText xml:space="preserve"> (</w:delText>
        </w:r>
        <w:r w:rsidDel="00364561">
          <w:delText>NS</w:delText>
        </w:r>
        <w:r w:rsidRPr="00707910" w:rsidDel="00364561">
          <w:rPr>
            <w:lang w:val="el-GR"/>
            <w:rPrChange w:id="3250" w:author="Στάθης Καπ" w:date="2023-02-25T23:42:00Z">
              <w:rPr/>
            </w:rPrChange>
          </w:rPr>
          <w:delText xml:space="preserve">) </w:delText>
        </w:r>
        <w:r w:rsidDel="00364561">
          <w:delText>approaches</w:delText>
        </w:r>
        <w:r w:rsidRPr="00707910" w:rsidDel="00364561">
          <w:rPr>
            <w:lang w:val="el-GR"/>
            <w:rPrChange w:id="3251" w:author="Στάθης Καπ" w:date="2023-02-25T23:42:00Z">
              <w:rPr/>
            </w:rPrChange>
          </w:rPr>
          <w:delText xml:space="preserve">, </w:delText>
        </w:r>
        <w:r w:rsidDel="00364561">
          <w:delText>including</w:delText>
        </w:r>
        <w:r w:rsidRPr="00707910" w:rsidDel="00364561">
          <w:rPr>
            <w:lang w:val="el-GR"/>
            <w:rPrChange w:id="3252" w:author="Στάθης Καπ" w:date="2023-02-25T23:42:00Z">
              <w:rPr/>
            </w:rPrChange>
          </w:rPr>
          <w:delText xml:space="preserve"> </w:delText>
        </w:r>
        <w:r w:rsidDel="00364561">
          <w:delText>Adaptive</w:delText>
        </w:r>
        <w:r w:rsidRPr="00707910" w:rsidDel="00364561">
          <w:rPr>
            <w:lang w:val="el-GR"/>
            <w:rPrChange w:id="3253" w:author="Στάθης Καπ" w:date="2023-02-25T23:42:00Z">
              <w:rPr/>
            </w:rPrChange>
          </w:rPr>
          <w:delText xml:space="preserve"> </w:delText>
        </w:r>
        <w:r w:rsidDel="00364561">
          <w:delText>NS</w:delText>
        </w:r>
        <w:r w:rsidRPr="00707910" w:rsidDel="00364561">
          <w:rPr>
            <w:lang w:val="el-GR"/>
            <w:rPrChange w:id="3254" w:author="Στάθης Καπ" w:date="2023-02-25T23:42:00Z">
              <w:rPr/>
            </w:rPrChange>
          </w:rPr>
          <w:delText xml:space="preserve">, </w:delText>
        </w:r>
        <w:r w:rsidDel="00364561">
          <w:delText>Variable</w:delText>
        </w:r>
        <w:r w:rsidRPr="00707910" w:rsidDel="00364561">
          <w:rPr>
            <w:lang w:val="el-GR"/>
            <w:rPrChange w:id="3255" w:author="Στάθης Καπ" w:date="2023-02-25T23:42:00Z">
              <w:rPr/>
            </w:rPrChange>
          </w:rPr>
          <w:delText xml:space="preserve"> </w:delText>
        </w:r>
        <w:r w:rsidDel="00364561">
          <w:delText>NS</w:delText>
        </w:r>
        <w:r w:rsidRPr="00707910" w:rsidDel="00364561">
          <w:rPr>
            <w:lang w:val="el-GR"/>
            <w:rPrChange w:id="3256" w:author="Στάθης Καπ" w:date="2023-02-25T23:42:00Z">
              <w:rPr/>
            </w:rPrChange>
          </w:rPr>
          <w:delText xml:space="preserve">, </w:delText>
        </w:r>
        <w:r w:rsidDel="00364561">
          <w:delText>Large</w:delText>
        </w:r>
        <w:r w:rsidRPr="00707910" w:rsidDel="00364561">
          <w:rPr>
            <w:lang w:val="el-GR"/>
            <w:rPrChange w:id="3257" w:author="Στάθης Καπ" w:date="2023-02-25T23:42:00Z">
              <w:rPr/>
            </w:rPrChange>
          </w:rPr>
          <w:delText xml:space="preserve"> </w:delText>
        </w:r>
        <w:r w:rsidDel="00364561">
          <w:delText>NS</w:delText>
        </w:r>
        <w:r w:rsidRPr="00707910" w:rsidDel="00364561">
          <w:rPr>
            <w:lang w:val="el-GR"/>
            <w:rPrChange w:id="3258" w:author="Στάθης Καπ" w:date="2023-02-25T23:42:00Z">
              <w:rPr/>
            </w:rPrChange>
          </w:rPr>
          <w:delText xml:space="preserve">, </w:delText>
        </w:r>
        <w:r w:rsidDel="00364561">
          <w:delText>etc</w:delText>
        </w:r>
        <w:r w:rsidRPr="00707910" w:rsidDel="00364561">
          <w:rPr>
            <w:lang w:val="el-GR"/>
            <w:rPrChange w:id="325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60" w:author="Στάθης Καπ" w:date="2023-02-25T23:19:00Z"/>
          <w:lang w:val="el-GR"/>
          <w:rPrChange w:id="3261" w:author="Στάθης Καπ" w:date="2023-02-25T23:42:00Z">
            <w:rPr>
              <w:del w:id="3262" w:author="Στάθης Καπ" w:date="2023-02-25T23:19:00Z"/>
            </w:rPr>
          </w:rPrChange>
        </w:rPr>
      </w:pPr>
      <w:del w:id="3263" w:author="Στάθης Καπ" w:date="2023-02-25T23:19:00Z">
        <w:r w:rsidDel="00364561">
          <w:delText>Insertion</w:delText>
        </w:r>
        <w:r w:rsidRPr="00707910" w:rsidDel="00364561">
          <w:rPr>
            <w:lang w:val="el-GR"/>
            <w:rPrChange w:id="326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65" w:author="Στάθης Καπ" w:date="2023-02-25T23:19:00Z"/>
          <w:lang w:val="el-GR"/>
          <w:rPrChange w:id="3266" w:author="Στάθης Καπ" w:date="2023-02-25T23:42:00Z">
            <w:rPr>
              <w:del w:id="3267" w:author="Στάθης Καπ" w:date="2023-02-25T23:19:00Z"/>
            </w:rPr>
          </w:rPrChange>
        </w:rPr>
      </w:pPr>
      <w:del w:id="3268" w:author="Στάθης Καπ" w:date="2023-02-25T23:19:00Z">
        <w:r w:rsidDel="00364561">
          <w:delText>Nearest</w:delText>
        </w:r>
        <w:r w:rsidRPr="00707910" w:rsidDel="00364561">
          <w:rPr>
            <w:lang w:val="el-GR"/>
            <w:rPrChange w:id="3269" w:author="Στάθης Καπ" w:date="2023-02-25T23:42:00Z">
              <w:rPr/>
            </w:rPrChange>
          </w:rPr>
          <w:delText xml:space="preserve"> </w:delText>
        </w:r>
        <w:r w:rsidDel="00364561">
          <w:delText>Neighbor</w:delText>
        </w:r>
        <w:r w:rsidRPr="00707910" w:rsidDel="00364561">
          <w:rPr>
            <w:lang w:val="el-GR"/>
            <w:rPrChange w:id="3270" w:author="Στάθης Καπ" w:date="2023-02-25T23:42:00Z">
              <w:rPr/>
            </w:rPrChange>
          </w:rPr>
          <w:delText xml:space="preserve"> (</w:delText>
        </w:r>
        <w:r w:rsidDel="00364561">
          <w:delText>NN</w:delText>
        </w:r>
        <w:r w:rsidRPr="00707910" w:rsidDel="00364561">
          <w:rPr>
            <w:lang w:val="el-GR"/>
            <w:rPrChange w:id="327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72" w:author="Στάθης Καπ" w:date="2023-02-25T23:19:00Z"/>
          <w:lang w:val="el-GR"/>
          <w:rPrChange w:id="3273" w:author="Στάθης Καπ" w:date="2023-02-25T23:42:00Z">
            <w:rPr>
              <w:del w:id="3274" w:author="Στάθης Καπ" w:date="2023-02-25T23:19:00Z"/>
            </w:rPr>
          </w:rPrChange>
        </w:rPr>
      </w:pPr>
      <w:del w:id="3275" w:author="Στάθης Καπ" w:date="2023-02-25T23:19:00Z">
        <w:r w:rsidDel="00364561">
          <w:delText>Column</w:delText>
        </w:r>
        <w:r w:rsidRPr="00707910" w:rsidDel="00364561">
          <w:rPr>
            <w:lang w:val="el-GR"/>
            <w:rPrChange w:id="3276" w:author="Στάθης Καπ" w:date="2023-02-25T23:42:00Z">
              <w:rPr/>
            </w:rPrChange>
          </w:rPr>
          <w:delText xml:space="preserve"> </w:delText>
        </w:r>
        <w:r w:rsidDel="00364561">
          <w:delText>Generation</w:delText>
        </w:r>
        <w:r w:rsidRPr="00707910" w:rsidDel="00364561">
          <w:rPr>
            <w:lang w:val="el-GR"/>
            <w:rPrChange w:id="3277" w:author="Στάθης Καπ" w:date="2023-02-25T23:42:00Z">
              <w:rPr/>
            </w:rPrChange>
          </w:rPr>
          <w:delText xml:space="preserve"> (</w:delText>
        </w:r>
        <w:r w:rsidDel="00364561">
          <w:delText>CG</w:delText>
        </w:r>
        <w:r w:rsidRPr="00707910" w:rsidDel="00364561">
          <w:rPr>
            <w:lang w:val="el-GR"/>
            <w:rPrChange w:id="327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79" w:author="Στάθης Καπ" w:date="2023-02-25T23:19:00Z"/>
          <w:lang w:val="el-GR"/>
          <w:rPrChange w:id="3280" w:author="Στάθης Καπ" w:date="2023-02-25T23:42:00Z">
            <w:rPr>
              <w:del w:id="3281" w:author="Στάθης Καπ" w:date="2023-02-25T23:19:00Z"/>
            </w:rPr>
          </w:rPrChange>
        </w:rPr>
      </w:pPr>
      <w:del w:id="3282" w:author="Στάθης Καπ" w:date="2023-02-25T23:19:00Z">
        <w:r w:rsidDel="00364561">
          <w:delText>Genetic</w:delText>
        </w:r>
        <w:r w:rsidRPr="00707910" w:rsidDel="00364561">
          <w:rPr>
            <w:lang w:val="el-GR"/>
            <w:rPrChange w:id="3283" w:author="Στάθης Καπ" w:date="2023-02-25T23:42:00Z">
              <w:rPr/>
            </w:rPrChange>
          </w:rPr>
          <w:delText xml:space="preserve"> </w:delText>
        </w:r>
        <w:r w:rsidDel="00364561">
          <w:delText>Algorithms</w:delText>
        </w:r>
        <w:r w:rsidRPr="00707910" w:rsidDel="00364561">
          <w:rPr>
            <w:lang w:val="el-GR"/>
            <w:rPrChange w:id="3284" w:author="Στάθης Καπ" w:date="2023-02-25T23:42:00Z">
              <w:rPr/>
            </w:rPrChange>
          </w:rPr>
          <w:delText xml:space="preserve"> (</w:delText>
        </w:r>
        <w:r w:rsidDel="00364561">
          <w:delText>GA</w:delText>
        </w:r>
        <w:r w:rsidRPr="00707910" w:rsidDel="00364561">
          <w:rPr>
            <w:lang w:val="el-GR"/>
            <w:rPrChange w:id="328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86" w:author="Στάθης Καπ" w:date="2023-02-25T23:19:00Z"/>
          <w:lang w:val="el-GR"/>
          <w:rPrChange w:id="3287" w:author="Στάθης Καπ" w:date="2023-02-25T23:42:00Z">
            <w:rPr>
              <w:del w:id="3288" w:author="Στάθης Καπ" w:date="2023-02-25T23:19:00Z"/>
            </w:rPr>
          </w:rPrChange>
        </w:rPr>
      </w:pPr>
      <w:del w:id="3289" w:author="Στάθης Καπ" w:date="2023-02-25T23:19:00Z">
        <w:r w:rsidDel="00364561">
          <w:delText>Ant</w:delText>
        </w:r>
        <w:r w:rsidRPr="00707910" w:rsidDel="00364561">
          <w:rPr>
            <w:lang w:val="el-GR"/>
            <w:rPrChange w:id="3290" w:author="Στάθης Καπ" w:date="2023-02-25T23:42:00Z">
              <w:rPr/>
            </w:rPrChange>
          </w:rPr>
          <w:delText xml:space="preserve"> </w:delText>
        </w:r>
        <w:r w:rsidDel="00364561">
          <w:delText>Colony</w:delText>
        </w:r>
        <w:r w:rsidRPr="00707910" w:rsidDel="00364561">
          <w:rPr>
            <w:lang w:val="el-GR"/>
            <w:rPrChange w:id="3291" w:author="Στάθης Καπ" w:date="2023-02-25T23:42:00Z">
              <w:rPr/>
            </w:rPrChange>
          </w:rPr>
          <w:delText xml:space="preserve"> </w:delText>
        </w:r>
        <w:r w:rsidDel="00364561">
          <w:delText>Optimization</w:delText>
        </w:r>
        <w:r w:rsidRPr="00707910" w:rsidDel="00364561">
          <w:rPr>
            <w:lang w:val="el-GR"/>
            <w:rPrChange w:id="3292" w:author="Στάθης Καπ" w:date="2023-02-25T23:42:00Z">
              <w:rPr/>
            </w:rPrChange>
          </w:rPr>
          <w:delText xml:space="preserve"> (</w:delText>
        </w:r>
        <w:r w:rsidDel="00364561">
          <w:delText>ACO</w:delText>
        </w:r>
        <w:r w:rsidRPr="00707910" w:rsidDel="00364561">
          <w:rPr>
            <w:lang w:val="el-GR"/>
            <w:rPrChange w:id="329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94" w:author="Στάθης Καπ" w:date="2023-02-25T23:19:00Z"/>
          <w:lang w:val="el-GR"/>
          <w:rPrChange w:id="3295" w:author="Στάθης Καπ" w:date="2023-02-25T23:42:00Z">
            <w:rPr>
              <w:del w:id="3296" w:author="Στάθης Καπ" w:date="2023-02-25T23:19:00Z"/>
            </w:rPr>
          </w:rPrChange>
        </w:rPr>
      </w:pPr>
      <w:del w:id="3297" w:author="Στάθης Καπ" w:date="2023-02-25T23:19:00Z">
        <w:r w:rsidDel="00364561">
          <w:delText>Particle</w:delText>
        </w:r>
        <w:r w:rsidRPr="00707910" w:rsidDel="00364561">
          <w:rPr>
            <w:lang w:val="el-GR"/>
            <w:rPrChange w:id="3298" w:author="Στάθης Καπ" w:date="2023-02-25T23:42:00Z">
              <w:rPr/>
            </w:rPrChange>
          </w:rPr>
          <w:delText xml:space="preserve"> </w:delText>
        </w:r>
        <w:r w:rsidDel="00364561">
          <w:delText>Swarm</w:delText>
        </w:r>
        <w:r w:rsidRPr="00707910" w:rsidDel="00364561">
          <w:rPr>
            <w:lang w:val="el-GR"/>
            <w:rPrChange w:id="3299" w:author="Στάθης Καπ" w:date="2023-02-25T23:42:00Z">
              <w:rPr/>
            </w:rPrChange>
          </w:rPr>
          <w:delText xml:space="preserve"> </w:delText>
        </w:r>
        <w:r w:rsidDel="00364561">
          <w:delText>Optimization</w:delText>
        </w:r>
        <w:r w:rsidRPr="00707910" w:rsidDel="00364561">
          <w:rPr>
            <w:lang w:val="el-GR"/>
            <w:rPrChange w:id="3300" w:author="Στάθης Καπ" w:date="2023-02-25T23:42:00Z">
              <w:rPr/>
            </w:rPrChange>
          </w:rPr>
          <w:delText xml:space="preserve"> (</w:delText>
        </w:r>
        <w:r w:rsidDel="00364561">
          <w:delText>PSO</w:delText>
        </w:r>
        <w:r w:rsidRPr="00707910" w:rsidDel="00364561">
          <w:rPr>
            <w:lang w:val="el-GR"/>
            <w:rPrChange w:id="330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02" w:author="Στάθης Καπ" w:date="2023-02-25T23:19:00Z"/>
          <w:lang w:val="el-GR"/>
          <w:rPrChange w:id="3303" w:author="Στάθης Καπ" w:date="2023-02-25T23:42:00Z">
            <w:rPr>
              <w:del w:id="3304" w:author="Στάθης Καπ" w:date="2023-02-25T23:19:00Z"/>
            </w:rPr>
          </w:rPrChange>
        </w:rPr>
      </w:pPr>
      <w:del w:id="3305" w:author="Στάθης Καπ" w:date="2023-02-25T23:19:00Z">
        <w:r w:rsidDel="00364561">
          <w:delText>Waiting</w:delText>
        </w:r>
        <w:r w:rsidRPr="00707910" w:rsidDel="00364561">
          <w:rPr>
            <w:lang w:val="el-GR"/>
            <w:rPrChange w:id="3306" w:author="Στάθης Καπ" w:date="2023-02-25T23:42:00Z">
              <w:rPr/>
            </w:rPrChange>
          </w:rPr>
          <w:delText>-</w:delText>
        </w:r>
        <w:r w:rsidDel="00364561">
          <w:delText>Relocation</w:delText>
        </w:r>
        <w:r w:rsidRPr="00707910" w:rsidDel="00364561">
          <w:rPr>
            <w:lang w:val="el-GR"/>
            <w:rPrChange w:id="330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08" w:author="Στάθης Καπ" w:date="2023-02-25T23:19:00Z"/>
          <w:lang w:val="el-GR"/>
          <w:rPrChange w:id="3309" w:author="Στάθης Καπ" w:date="2023-02-25T23:42:00Z">
            <w:rPr>
              <w:del w:id="3310" w:author="Στάθης Καπ" w:date="2023-02-25T23:19:00Z"/>
            </w:rPr>
          </w:rPrChange>
        </w:rPr>
      </w:pPr>
      <w:del w:id="3311" w:author="Στάθης Καπ" w:date="2023-02-25T23:19:00Z">
        <w:r w:rsidDel="00364561">
          <w:delText>Markov</w:delText>
        </w:r>
        <w:r w:rsidRPr="00707910" w:rsidDel="00364561">
          <w:rPr>
            <w:lang w:val="el-GR"/>
            <w:rPrChange w:id="3312" w:author="Στάθης Καπ" w:date="2023-02-25T23:42:00Z">
              <w:rPr/>
            </w:rPrChange>
          </w:rPr>
          <w:delText xml:space="preserve"> </w:delText>
        </w:r>
        <w:r w:rsidDel="00364561">
          <w:delText>Decision</w:delText>
        </w:r>
        <w:r w:rsidRPr="00707910" w:rsidDel="00364561">
          <w:rPr>
            <w:lang w:val="el-GR"/>
            <w:rPrChange w:id="331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14" w:author="Στάθης Καπ" w:date="2023-02-25T23:19:00Z"/>
          <w:lang w:val="el-GR"/>
          <w:rPrChange w:id="3315" w:author="Στάθης Καπ" w:date="2023-02-25T23:42:00Z">
            <w:rPr>
              <w:del w:id="3316" w:author="Στάθης Καπ" w:date="2023-02-25T23:19:00Z"/>
            </w:rPr>
          </w:rPrChange>
        </w:rPr>
      </w:pPr>
      <w:del w:id="3317" w:author="Στάθης Καπ" w:date="2023-02-25T23:19:00Z">
        <w:r w:rsidDel="00364561">
          <w:delText>Dynamic</w:delText>
        </w:r>
        <w:r w:rsidRPr="00707910" w:rsidDel="00364561">
          <w:rPr>
            <w:lang w:val="el-GR"/>
            <w:rPrChange w:id="3318" w:author="Στάθης Καπ" w:date="2023-02-25T23:42:00Z">
              <w:rPr/>
            </w:rPrChange>
          </w:rPr>
          <w:delText xml:space="preserve"> </w:delText>
        </w:r>
        <w:r w:rsidDel="00364561">
          <w:delText>Programming</w:delText>
        </w:r>
        <w:r w:rsidRPr="00707910" w:rsidDel="00364561">
          <w:rPr>
            <w:lang w:val="el-GR"/>
            <w:rPrChange w:id="3319" w:author="Στάθης Καπ" w:date="2023-02-25T23:42:00Z">
              <w:rPr/>
            </w:rPrChange>
          </w:rPr>
          <w:delText xml:space="preserve"> (</w:delText>
        </w:r>
        <w:r w:rsidDel="00364561">
          <w:delText>DP</w:delText>
        </w:r>
        <w:r w:rsidRPr="00707910" w:rsidDel="00364561">
          <w:rPr>
            <w:lang w:val="el-GR"/>
            <w:rPrChange w:id="332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21" w:author="Στάθης Καπ" w:date="2023-02-25T23:19:00Z"/>
          <w:lang w:val="el-GR"/>
          <w:rPrChange w:id="3322" w:author="Στάθης Καπ" w:date="2023-02-25T23:42:00Z">
            <w:rPr>
              <w:del w:id="3323" w:author="Στάθης Καπ" w:date="2023-02-25T23:19:00Z"/>
            </w:rPr>
          </w:rPrChange>
        </w:rPr>
      </w:pPr>
      <w:del w:id="3324" w:author="Στάθης Καπ" w:date="2023-02-25T23:19:00Z">
        <w:r w:rsidDel="00364561">
          <w:delText>Queueing</w:delText>
        </w:r>
        <w:r w:rsidRPr="00707910" w:rsidDel="00364561">
          <w:rPr>
            <w:lang w:val="el-GR"/>
            <w:rPrChange w:id="3325" w:author="Στάθης Καπ" w:date="2023-02-25T23:42:00Z">
              <w:rPr/>
            </w:rPrChange>
          </w:rPr>
          <w:delText>-</w:delText>
        </w:r>
        <w:r w:rsidDel="00364561">
          <w:delText>Polling</w:delText>
        </w:r>
        <w:r w:rsidRPr="00707910" w:rsidDel="00364561">
          <w:rPr>
            <w:lang w:val="el-GR"/>
            <w:rPrChange w:id="332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27" w:author="Στάθης Καπ" w:date="2023-02-25T23:19:00Z"/>
          <w:lang w:val="el-GR"/>
        </w:rPr>
      </w:pPr>
      <w:del w:id="332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29" w:author="Στάθης Καπ" w:date="2023-02-25T23:19:00Z"/>
          <w:rFonts w:eastAsiaTheme="minorEastAsia"/>
          <w:lang w:val="el-GR"/>
        </w:rPr>
      </w:pPr>
      <w:del w:id="333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31" w:author="Στάθης Καπ" w:date="2023-02-25T23:19:00Z">
                <w:rPr>
                  <w:rFonts w:ascii="Cambria Math" w:hAnsi="Cambria Math"/>
                  <w:i/>
                  <w:lang w:val="el-GR"/>
                </w:rPr>
              </w:del>
            </m:ctrlPr>
          </m:sSubPr>
          <m:e>
            <m:r>
              <w:del w:id="3332" w:author="Στάθης Καπ" w:date="2023-02-25T23:19:00Z">
                <w:rPr>
                  <w:rFonts w:ascii="Cambria Math" w:hAnsi="Cambria Math"/>
                  <w:lang w:val="el-GR"/>
                </w:rPr>
                <m:t>s</m:t>
              </w:del>
            </m:r>
          </m:e>
          <m:sub>
            <m:r>
              <w:del w:id="3333" w:author="Στάθης Καπ" w:date="2023-02-25T23:19:00Z">
                <w:rPr>
                  <w:rFonts w:ascii="Cambria Math" w:hAnsi="Cambria Math"/>
                  <w:lang w:val="el-GR"/>
                </w:rPr>
                <m:t>t</m:t>
              </w:del>
            </m:r>
          </m:sub>
        </m:sSub>
      </m:oMath>
      <w:del w:id="333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35" w:author="Στάθης Καπ" w:date="2023-02-25T23:19:00Z">
                <w:rPr>
                  <w:rFonts w:ascii="Cambria Math" w:hAnsi="Cambria Math"/>
                  <w:i/>
                  <w:lang w:val="el-GR"/>
                </w:rPr>
              </w:del>
            </m:ctrlPr>
          </m:sSubPr>
          <m:e>
            <m:r>
              <w:del w:id="3336" w:author="Στάθης Καπ" w:date="2023-02-25T23:19:00Z">
                <w:rPr>
                  <w:rFonts w:ascii="Cambria Math" w:hAnsi="Cambria Math"/>
                  <w:lang w:val="el-GR"/>
                </w:rPr>
                <m:t>s</m:t>
              </w:del>
            </m:r>
          </m:e>
          <m:sub>
            <m:r>
              <w:del w:id="3337" w:author="Στάθης Καπ" w:date="2023-02-25T23:19:00Z">
                <w:rPr>
                  <w:rFonts w:ascii="Cambria Math" w:hAnsi="Cambria Math"/>
                  <w:lang w:val="el-GR"/>
                </w:rPr>
                <m:t>t</m:t>
              </w:del>
            </m:r>
          </m:sub>
        </m:sSub>
      </m:oMath>
      <w:del w:id="333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w:delText>
        </w:r>
        <w:r w:rsidR="00DA136A" w:rsidDel="00364561">
          <w:rPr>
            <w:rFonts w:eastAsiaTheme="minorEastAsia"/>
            <w:lang w:val="el-GR"/>
          </w:rPr>
          <w:lastRenderedPageBreak/>
          <w:delText xml:space="preserve">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3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39"/>
        <w:r w:rsidR="002451D2" w:rsidDel="00364561">
          <w:rPr>
            <w:rStyle w:val="CommentReference"/>
          </w:rPr>
          <w:commentReference w:id="333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40" w:author="Στάθης Καπ" w:date="2023-02-25T23:19:00Z"/>
          <w:lang w:val="el-GR"/>
        </w:rPr>
      </w:pPr>
      <w:del w:id="334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42" w:author="Στάθης Καπ" w:date="2023-02-25T23:19:00Z"/>
          <w:lang w:val="el-GR"/>
        </w:rPr>
      </w:pPr>
      <w:del w:id="334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44" w:author="Charalampos Konstantopoulos" w:date="2023-02-01T06:01:00Z">
        <w:del w:id="3345" w:author="Στάθης Καπ" w:date="2023-02-25T23:19:00Z">
          <w:r w:rsidDel="00364561">
            <w:rPr>
              <w:lang w:val="el-GR"/>
            </w:rPr>
            <w:delText>στρατηγικ</w:delText>
          </w:r>
        </w:del>
      </w:ins>
      <w:ins w:id="3346" w:author=" " w:date="2023-01-27T19:00:00Z">
        <w:del w:id="3347" w:author="Στάθης Καπ" w:date="2023-02-25T23:19:00Z">
          <w:r w:rsidR="002451D2" w:rsidDel="00364561">
            <w:rPr>
              <w:lang w:val="el-GR"/>
            </w:rPr>
            <w:delText>ής</w:delText>
          </w:r>
        </w:del>
      </w:ins>
      <w:del w:id="334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49" w:author="Στάθης Καπ" w:date="2023-02-25T23:19:00Z"/>
          <w:lang w:val="el-GR"/>
        </w:rPr>
      </w:pPr>
      <w:del w:id="335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51" w:author="Στάθης Καπ" w:date="2023-02-25T23:19:00Z"/>
          <w:lang w:val="el-GR"/>
        </w:rPr>
      </w:pPr>
      <w:del w:id="335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53" w:author="Charalampos Konstantopoulos" w:date="2023-02-01T06:01:00Z">
        <w:del w:id="3354" w:author="Στάθης Καπ" w:date="2023-02-25T23:19:00Z">
          <w:r w:rsidRPr="00E64A9A" w:rsidDel="00364561">
            <w:rPr>
              <w:lang w:val="el-GR"/>
            </w:rPr>
            <w:delText>200</w:delText>
          </w:r>
        </w:del>
      </w:ins>
      <w:del w:id="3355" w:author="Στάθης Καπ" w:date="2023-02-25T23:19:00Z">
        <w:r w:rsidR="00D17D06" w:rsidRPr="00D17D06" w:rsidDel="00364561">
          <w:rPr>
            <w:lang w:val="el-GR"/>
          </w:rPr>
          <w:delText>/</w:delText>
        </w:r>
      </w:del>
      <w:ins w:id="3356" w:author="Charalampos Konstantopoulos" w:date="2023-02-01T06:01:00Z">
        <w:del w:id="3357" w:author="Στάθης Καπ" w:date="2023-02-25T23:19:00Z">
          <w:r w:rsidRPr="00E64A9A" w:rsidDel="00364561">
            <w:rPr>
              <w:lang w:val="el-GR"/>
            </w:rPr>
            <w:delText>6</w:delText>
          </w:r>
        </w:del>
      </w:ins>
      <w:del w:id="335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59" w:author="Στάθης Καπ" w:date="2023-02-25T23:19:00Z"/>
          <w:lang w:val="el-GR"/>
        </w:rPr>
      </w:pPr>
      <w:del w:id="336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61" w:author="Στάθης Καπ" w:date="2023-02-25T23:19:00Z"/>
          <w:lang w:val="el-GR"/>
        </w:rPr>
      </w:pPr>
      <w:del w:id="336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6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64" w:author="Στάθης Καπ" w:date="2023-02-25T23:19:00Z">
                <w:rPr>
                  <w:rFonts w:ascii="Cambria Math" w:hAnsi="Cambria Math"/>
                  <w:i/>
                  <w:lang w:val="el-GR"/>
                </w:rPr>
              </w:del>
            </m:ctrlPr>
          </m:sSupPr>
          <m:e>
            <m:r>
              <w:del w:id="3365" w:author="Στάθης Καπ" w:date="2023-02-25T23:19:00Z">
                <w:rPr>
                  <w:rFonts w:ascii="Cambria Math" w:hAnsi="Cambria Math"/>
                  <w:lang w:val="el-GR"/>
                </w:rPr>
                <m:t>j</m:t>
              </w:del>
            </m:r>
          </m:e>
          <m:sup>
            <m:r>
              <w:del w:id="3366" w:author="Στάθης Καπ" w:date="2023-02-25T23:19:00Z">
                <w:rPr>
                  <w:rFonts w:ascii="Cambria Math" w:hAnsi="Cambria Math"/>
                  <w:lang w:val="el-GR"/>
                </w:rPr>
                <m:t>k</m:t>
              </w:del>
            </m:r>
          </m:sup>
        </m:sSup>
      </m:oMath>
      <w:del w:id="336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68" w:author="Στάθης Καπ" w:date="2023-02-25T23:19:00Z">
                <w:rPr>
                  <w:rFonts w:ascii="Cambria Math" w:hAnsi="Cambria Math"/>
                  <w:i/>
                  <w:lang w:val="el-GR"/>
                </w:rPr>
              </w:del>
            </m:ctrlPr>
          </m:sSupPr>
          <m:e>
            <m:r>
              <w:del w:id="3369" w:author="Στάθης Καπ" w:date="2023-02-25T23:19:00Z">
                <w:rPr>
                  <w:rFonts w:ascii="Cambria Math" w:hAnsi="Cambria Math"/>
                  <w:lang w:val="el-GR"/>
                </w:rPr>
                <m:t>i</m:t>
              </w:del>
            </m:r>
          </m:e>
          <m:sup>
            <m:r>
              <w:del w:id="3370" w:author="Στάθης Καπ" w:date="2023-02-25T23:19:00Z">
                <w:rPr>
                  <w:rFonts w:ascii="Cambria Math" w:hAnsi="Cambria Math"/>
                  <w:lang w:val="el-GR"/>
                </w:rPr>
                <m:t>k</m:t>
              </w:del>
            </m:r>
          </m:sup>
        </m:sSup>
        <m:r>
          <w:del w:id="3371" w:author="Στάθης Καπ" w:date="2023-02-25T23:19:00Z">
            <w:rPr>
              <w:rFonts w:ascii="Cambria Math" w:hAnsi="Cambria Math"/>
              <w:lang w:val="el-GR"/>
            </w:rPr>
            <m:t>-τρέχων προορισμός</m:t>
          </w:del>
        </m:r>
      </m:oMath>
      <w:del w:id="337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73" w:author="Στάθης Καπ" w:date="2023-02-25T23:19:00Z">
                <w:rPr>
                  <w:rFonts w:ascii="Cambria Math" w:hAnsi="Cambria Math"/>
                  <w:i/>
                  <w:lang w:val="el-GR"/>
                </w:rPr>
              </w:del>
            </m:ctrlPr>
          </m:sSupPr>
          <m:e>
            <m:r>
              <w:del w:id="3374" w:author="Στάθης Καπ" w:date="2023-02-25T23:19:00Z">
                <w:rPr>
                  <w:rFonts w:ascii="Cambria Math" w:hAnsi="Cambria Math"/>
                  <w:lang w:val="el-GR"/>
                </w:rPr>
                <m:t>j</m:t>
              </w:del>
            </m:r>
          </m:e>
          <m:sup>
            <m:r>
              <w:del w:id="3375" w:author="Στάθης Καπ" w:date="2023-02-25T23:19:00Z">
                <w:rPr>
                  <w:rFonts w:ascii="Cambria Math" w:hAnsi="Cambria Math"/>
                  <w:lang w:val="el-GR"/>
                </w:rPr>
                <m:t>k</m:t>
              </w:del>
            </m:r>
          </m:sup>
        </m:sSup>
        <m:r>
          <w:del w:id="3376" w:author="Στάθης Καπ" w:date="2023-02-25T23:19:00Z">
            <w:rPr>
              <w:rFonts w:ascii="Cambria Math" w:hAnsi="Cambria Math"/>
              <w:lang w:val="el-GR"/>
            </w:rPr>
            <m:t>←</m:t>
          </w:del>
        </m:r>
        <m:sSup>
          <m:sSupPr>
            <m:ctrlPr>
              <w:del w:id="3377" w:author="Στάθης Καπ" w:date="2023-02-25T23:19:00Z">
                <w:rPr>
                  <w:rFonts w:ascii="Cambria Math" w:hAnsi="Cambria Math"/>
                  <w:i/>
                  <w:lang w:val="el-GR"/>
                </w:rPr>
              </w:del>
            </m:ctrlPr>
          </m:sSupPr>
          <m:e>
            <m:d>
              <m:dPr>
                <m:ctrlPr>
                  <w:del w:id="3378" w:author="Στάθης Καπ" w:date="2023-02-25T23:19:00Z">
                    <w:rPr>
                      <w:rFonts w:ascii="Cambria Math" w:hAnsi="Cambria Math"/>
                      <w:i/>
                      <w:lang w:val="el-GR"/>
                    </w:rPr>
                  </w:del>
                </m:ctrlPr>
              </m:dPr>
              <m:e>
                <m:r>
                  <w:del w:id="3379" w:author="Στάθης Καπ" w:date="2023-02-25T23:19:00Z">
                    <w:rPr>
                      <w:rFonts w:ascii="Cambria Math" w:hAnsi="Cambria Math"/>
                      <w:lang w:val="el-GR"/>
                    </w:rPr>
                    <m:t>j+1</m:t>
                  </w:del>
                </m:r>
              </m:e>
            </m:d>
          </m:e>
          <m:sup>
            <m:r>
              <w:del w:id="3380" w:author="Στάθης Καπ" w:date="2023-02-25T23:19:00Z">
                <w:rPr>
                  <w:rFonts w:ascii="Cambria Math" w:hAnsi="Cambria Math"/>
                  <w:lang w:val="el-GR"/>
                </w:rPr>
                <m:t>k</m:t>
              </w:del>
            </m:r>
          </m:sup>
        </m:sSup>
      </m:oMath>
      <w:del w:id="3381" w:author="Στάθης Καπ" w:date="2023-02-25T23:19:00Z">
        <w:r w:rsidR="00D72AC7" w:rsidRPr="00D72AC7" w:rsidDel="00364561">
          <w:rPr>
            <w:rFonts w:eastAsiaTheme="minorEastAsia"/>
            <w:lang w:val="el-GR"/>
          </w:rPr>
          <w:delText xml:space="preserve">. </w:delText>
        </w:r>
        <w:commentRangeEnd w:id="3363"/>
        <w:r w:rsidR="007B3493" w:rsidDel="00364561">
          <w:rPr>
            <w:rStyle w:val="CommentReference"/>
          </w:rPr>
          <w:commentReference w:id="336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82" w:author="Στάθης Καπ" w:date="2023-02-25T23:19:00Z"/>
          <w:lang w:val="el-GR"/>
        </w:rPr>
      </w:pPr>
      <w:del w:id="3383" w:author="Στάθης Καπ" w:date="2023-02-25T23:19:00Z">
        <w:r w:rsidDel="00364561">
          <w:rPr>
            <w:lang w:val="el-GR"/>
          </w:rPr>
          <w:lastRenderedPageBreak/>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84" w:author="Στάθης Καπ" w:date="2023-02-25T23:19:00Z"/>
          <w:lang w:val="el-GR"/>
        </w:rPr>
      </w:pPr>
      <w:del w:id="338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86" w:author="Στάθης Καπ" w:date="2023-02-25T23:19:00Z"/>
          <w:lang w:val="el-GR"/>
        </w:rPr>
      </w:pPr>
      <w:del w:id="338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88" w:author="Στάθης Καπ" w:date="2023-02-25T23:19:00Z"/>
          <w:lang w:val="el-GR"/>
        </w:rPr>
      </w:pPr>
      <w:del w:id="338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90" w:author="Στάθης Καπ" w:date="2023-02-25T23:19:00Z"/>
          <w:lang w:val="el-GR"/>
        </w:rPr>
      </w:pPr>
      <w:del w:id="339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92" w:author="Στάθης Καπ" w:date="2023-02-25T23:19:00Z"/>
          <w:lang w:val="el-GR"/>
        </w:rPr>
      </w:pPr>
      <w:del w:id="339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94" w:author="Στάθης Καπ" w:date="2023-02-25T23:19:00Z"/>
          <w:lang w:val="el-GR"/>
        </w:rPr>
      </w:pPr>
      <w:del w:id="339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96" w:author="Στάθης Καπ" w:date="2023-02-25T23:19:00Z"/>
          <w:lang w:val="el-GR"/>
        </w:rPr>
      </w:pPr>
      <w:del w:id="339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98" w:author="Στάθης Καπ" w:date="2023-02-25T23:19:00Z"/>
          <w:lang w:val="el-GR"/>
        </w:rPr>
      </w:pPr>
      <w:del w:id="3399" w:author="Στάθης Καπ" w:date="2023-02-25T23:19:00Z">
        <w:r w:rsidDel="00364561">
          <w:rPr>
            <w:lang w:val="el-GR"/>
          </w:rPr>
          <w:lastRenderedPageBreak/>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00" w:author="Στάθης Καπ" w:date="2023-02-25T23:19:00Z"/>
          <w:lang w:val="el-GR"/>
        </w:rPr>
      </w:pPr>
      <w:del w:id="340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02" w:author="Στάθης Καπ" w:date="2023-02-25T23:19:00Z"/>
          <w:lang w:val="el-GR"/>
        </w:rPr>
      </w:pPr>
      <w:del w:id="340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04" w:author="Στάθης Καπ" w:date="2023-02-25T23:19:00Z">
            <w:rPr>
              <w:rFonts w:ascii="Cambria Math" w:hAnsi="Cambria Math"/>
              <w:lang w:val="el-GR"/>
            </w:rPr>
            <m:t>slac</m:t>
          </w:del>
        </m:r>
        <m:sSub>
          <m:sSubPr>
            <m:ctrlPr>
              <w:del w:id="3405" w:author="Στάθης Καπ" w:date="2023-02-25T23:19:00Z">
                <w:rPr>
                  <w:rFonts w:ascii="Cambria Math" w:hAnsi="Cambria Math"/>
                  <w:i/>
                  <w:lang w:val="el-GR"/>
                </w:rPr>
              </w:del>
            </m:ctrlPr>
          </m:sSubPr>
          <m:e>
            <m:r>
              <w:del w:id="3406" w:author="Στάθης Καπ" w:date="2023-02-25T23:19:00Z">
                <w:rPr>
                  <w:rFonts w:ascii="Cambria Math" w:hAnsi="Cambria Math"/>
                  <w:lang w:val="el-GR"/>
                </w:rPr>
                <m:t>k</m:t>
              </w:del>
            </m:r>
          </m:e>
          <m:sub>
            <m:r>
              <w:del w:id="3407" w:author="Στάθης Καπ" w:date="2023-02-25T23:19:00Z">
                <w:rPr>
                  <w:rFonts w:ascii="Cambria Math" w:hAnsi="Cambria Math"/>
                  <w:lang w:val="el-GR"/>
                </w:rPr>
                <m:t>i</m:t>
              </w:del>
            </m:r>
          </m:sub>
        </m:sSub>
        <m:r>
          <w:del w:id="3408" w:author="Στάθης Καπ" w:date="2023-02-25T23:19:00Z">
            <w:rPr>
              <w:rFonts w:ascii="Cambria Math" w:hAnsi="Cambria Math"/>
              <w:lang w:val="el-GR"/>
            </w:rPr>
            <m:t>=lates</m:t>
          </w:del>
        </m:r>
        <m:sSub>
          <m:sSubPr>
            <m:ctrlPr>
              <w:del w:id="3409" w:author="Στάθης Καπ" w:date="2023-02-25T23:19:00Z">
                <w:rPr>
                  <w:rFonts w:ascii="Cambria Math" w:hAnsi="Cambria Math"/>
                  <w:i/>
                  <w:lang w:val="el-GR"/>
                </w:rPr>
              </w:del>
            </m:ctrlPr>
          </m:sSubPr>
          <m:e>
            <m:r>
              <w:del w:id="3410" w:author="Στάθης Καπ" w:date="2023-02-25T23:19:00Z">
                <w:rPr>
                  <w:rFonts w:ascii="Cambria Math" w:hAnsi="Cambria Math"/>
                  <w:lang w:val="el-GR"/>
                </w:rPr>
                <m:t>t</m:t>
              </w:del>
            </m:r>
          </m:e>
          <m:sub>
            <m:r>
              <w:del w:id="3411" w:author="Στάθης Καπ" w:date="2023-02-25T23:19:00Z">
                <w:rPr>
                  <w:rFonts w:ascii="Cambria Math" w:hAnsi="Cambria Math"/>
                  <w:lang w:val="el-GR"/>
                </w:rPr>
                <m:t>star</m:t>
              </w:del>
            </m:r>
            <m:sSub>
              <m:sSubPr>
                <m:ctrlPr>
                  <w:del w:id="3412" w:author="Στάθης Καπ" w:date="2023-02-25T23:19:00Z">
                    <w:rPr>
                      <w:rFonts w:ascii="Cambria Math" w:hAnsi="Cambria Math"/>
                      <w:i/>
                      <w:lang w:val="el-GR"/>
                    </w:rPr>
                  </w:del>
                </m:ctrlPr>
              </m:sSubPr>
              <m:e>
                <m:r>
                  <w:del w:id="3413" w:author="Στάθης Καπ" w:date="2023-02-25T23:19:00Z">
                    <w:rPr>
                      <w:rFonts w:ascii="Cambria Math" w:hAnsi="Cambria Math"/>
                      <w:lang w:val="el-GR"/>
                    </w:rPr>
                    <m:t>t</m:t>
                  </w:del>
                </m:r>
              </m:e>
              <m:sub>
                <m:r>
                  <w:del w:id="3414" w:author="Στάθης Καπ" w:date="2023-02-25T23:19:00Z">
                    <w:rPr>
                      <w:rFonts w:ascii="Cambria Math" w:hAnsi="Cambria Math"/>
                      <w:lang w:val="el-GR"/>
                    </w:rPr>
                    <m:t>tim</m:t>
                  </w:del>
                </m:r>
                <m:sSub>
                  <m:sSubPr>
                    <m:ctrlPr>
                      <w:del w:id="3415" w:author="Στάθης Καπ" w:date="2023-02-25T23:19:00Z">
                        <w:rPr>
                          <w:rFonts w:ascii="Cambria Math" w:hAnsi="Cambria Math"/>
                          <w:i/>
                          <w:lang w:val="el-GR"/>
                        </w:rPr>
                      </w:del>
                    </m:ctrlPr>
                  </m:sSubPr>
                  <m:e>
                    <m:r>
                      <w:del w:id="3416" w:author="Στάθης Καπ" w:date="2023-02-25T23:19:00Z">
                        <w:rPr>
                          <w:rFonts w:ascii="Cambria Math" w:hAnsi="Cambria Math"/>
                          <w:lang w:val="el-GR"/>
                        </w:rPr>
                        <m:t>e</m:t>
                      </w:del>
                    </m:r>
                  </m:e>
                  <m:sub>
                    <m:r>
                      <w:del w:id="3417" w:author="Στάθης Καπ" w:date="2023-02-25T23:19:00Z">
                        <w:rPr>
                          <w:rFonts w:ascii="Cambria Math" w:hAnsi="Cambria Math"/>
                          <w:lang w:val="el-GR"/>
                        </w:rPr>
                        <m:t>i</m:t>
                      </w:del>
                    </m:r>
                  </m:sub>
                </m:sSub>
              </m:sub>
            </m:sSub>
          </m:sub>
        </m:sSub>
        <m:r>
          <w:del w:id="3418" w:author="Στάθης Καπ" w:date="2023-02-25T23:19:00Z">
            <w:rPr>
              <w:rFonts w:ascii="Cambria Math" w:hAnsi="Cambria Math"/>
              <w:lang w:val="el-GR"/>
            </w:rPr>
            <m:t>-earliest_feasible_start_tim</m:t>
          </w:del>
        </m:r>
        <m:sSub>
          <m:sSubPr>
            <m:ctrlPr>
              <w:del w:id="3419" w:author="Στάθης Καπ" w:date="2023-02-25T23:19:00Z">
                <w:rPr>
                  <w:rFonts w:ascii="Cambria Math" w:hAnsi="Cambria Math"/>
                  <w:i/>
                  <w:lang w:val="el-GR"/>
                </w:rPr>
              </w:del>
            </m:ctrlPr>
          </m:sSubPr>
          <m:e>
            <m:r>
              <w:del w:id="3420" w:author="Στάθης Καπ" w:date="2023-02-25T23:19:00Z">
                <w:rPr>
                  <w:rFonts w:ascii="Cambria Math" w:hAnsi="Cambria Math"/>
                  <w:lang w:val="el-GR"/>
                </w:rPr>
                <m:t>e</m:t>
              </w:del>
            </m:r>
          </m:e>
          <m:sub>
            <m:r>
              <w:del w:id="3421" w:author="Στάθης Καπ" w:date="2023-02-25T23:19:00Z">
                <w:rPr>
                  <w:rFonts w:ascii="Cambria Math" w:hAnsi="Cambria Math"/>
                  <w:lang w:val="el-GR"/>
                </w:rPr>
                <m:t>i</m:t>
              </w:del>
            </m:r>
          </m:sub>
        </m:sSub>
      </m:oMath>
      <w:del w:id="3422" w:author="Στάθης Καπ" w:date="2023-02-25T23:19:00Z">
        <w:r w:rsidDel="00364561">
          <w:rPr>
            <w:lang w:val="el-GR"/>
          </w:rPr>
          <w:delText>)</w:delText>
        </w:r>
      </w:del>
    </w:p>
    <w:p w14:paraId="6DCC3D14" w14:textId="282AC238" w:rsidR="00751DBA" w:rsidDel="00364561" w:rsidRDefault="008B7982" w:rsidP="00751DBA">
      <w:pPr>
        <w:rPr>
          <w:del w:id="3423" w:author="Στάθης Καπ" w:date="2023-02-25T23:19:00Z"/>
          <w:lang w:val="el-GR"/>
        </w:rPr>
      </w:pPr>
      <w:del w:id="342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25" w:author="Στάθης Καπ" w:date="2023-02-25T23:19:00Z"/>
          <w:lang w:val="el-GR"/>
        </w:rPr>
      </w:pPr>
      <w:del w:id="342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27" w:author="Στάθης Καπ" w:date="2023-02-25T23:19:00Z"/>
          <w:lang w:val="el-GR"/>
        </w:rPr>
      </w:pPr>
      <w:del w:id="342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29" w:author="Στάθης Καπ" w:date="2023-02-25T23:19:00Z"/>
          <w:lang w:val="el-GR"/>
        </w:rPr>
      </w:pPr>
      <w:del w:id="343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31" w:author="Στάθης Καπ" w:date="2023-02-25T23:19:00Z"/>
          <w:lang w:val="el-GR"/>
        </w:rPr>
      </w:pPr>
      <w:del w:id="343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33" w:author="Στάθης Καπ" w:date="2023-02-25T23:19:00Z"/>
          <w:lang w:val="el-GR"/>
        </w:rPr>
      </w:pPr>
      <w:del w:id="343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35" w:author="Στάθης Καπ" w:date="2023-02-25T23:19:00Z"/>
          <w:lang w:val="el-GR"/>
        </w:rPr>
      </w:pPr>
      <w:del w:id="343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37"/>
        <w:r w:rsidRPr="000D1A68" w:rsidDel="00364561">
          <w:rPr>
            <w:lang w:val="el-GR"/>
          </w:rPr>
          <w:delText xml:space="preserve">ένα </w:delText>
        </w:r>
      </w:del>
      <w:del w:id="3438" w:author="Στάθης Καπ" w:date="2023-02-02T04:21:00Z">
        <w:r w:rsidDel="00AC22F3">
          <w:delText>delivery</w:delText>
        </w:r>
        <w:r w:rsidRPr="000D1A68" w:rsidDel="00AC22F3">
          <w:rPr>
            <w:lang w:val="el-GR"/>
          </w:rPr>
          <w:delText xml:space="preserve"> </w:delText>
        </w:r>
        <w:commentRangeEnd w:id="3437"/>
        <w:r w:rsidR="00605442" w:rsidDel="00AC22F3">
          <w:rPr>
            <w:rStyle w:val="CommentReference"/>
          </w:rPr>
          <w:commentReference w:id="3437"/>
        </w:r>
        <w:r w:rsidRPr="000D1A68" w:rsidDel="00AC22F3">
          <w:rPr>
            <w:lang w:val="el-GR"/>
          </w:rPr>
          <w:delText xml:space="preserve">πρόβλημα </w:delText>
        </w:r>
      </w:del>
      <w:del w:id="343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4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41" w:author="Στάθης Καπ" w:date="2023-03-02T04:42:00Z"/>
        </w:rPr>
      </w:pPr>
      <w:bookmarkStart w:id="3442" w:name="_Toc129197840"/>
      <w:r>
        <w:rPr>
          <w:lang w:val="el-GR"/>
        </w:rPr>
        <w:lastRenderedPageBreak/>
        <w:t xml:space="preserve">Αλγόριθμος </w:t>
      </w:r>
      <w:ins w:id="3443" w:author="Στάθης Καπ" w:date="2023-03-03T22:18:00Z">
        <w:r w:rsidR="00DC5514">
          <w:rPr>
            <w:lang w:val="el-GR"/>
          </w:rPr>
          <w:t>ε</w:t>
        </w:r>
      </w:ins>
      <w:del w:id="3444" w:author="Στάθης Καπ" w:date="2023-03-03T22:18:00Z">
        <w:r w:rsidRPr="00D8528C" w:rsidDel="00DC5514">
          <w:rPr>
            <w:rPrChange w:id="3445" w:author="Στάθης Καπ" w:date="2023-02-26T00:53:00Z">
              <w:rPr>
                <w:lang w:val="el-GR"/>
              </w:rPr>
            </w:rPrChange>
          </w:rPr>
          <w:delText>Ε</w:delText>
        </w:r>
      </w:del>
      <w:r w:rsidRPr="00D8528C">
        <w:rPr>
          <w:rPrChange w:id="3446" w:author="Στάθης Καπ" w:date="2023-02-26T00:53:00Z">
            <w:rPr>
              <w:lang w:val="el-GR"/>
            </w:rPr>
          </w:rPrChange>
        </w:rPr>
        <w:t>πίλυσης</w:t>
      </w:r>
      <w:r>
        <w:rPr>
          <w:lang w:val="el-GR"/>
        </w:rPr>
        <w:t xml:space="preserve"> </w:t>
      </w:r>
      <w:ins w:id="3447" w:author="Στάθης Καπ" w:date="2023-03-03T22:18:00Z">
        <w:r w:rsidR="00DC5514">
          <w:rPr>
            <w:lang w:val="el-GR"/>
          </w:rPr>
          <w:t xml:space="preserve">του </w:t>
        </w:r>
      </w:ins>
      <w:r>
        <w:t>TOPTW</w:t>
      </w:r>
      <w:bookmarkEnd w:id="3442"/>
    </w:p>
    <w:p w14:paraId="14AC17FF" w14:textId="3A5FC1AC" w:rsidR="0077130F" w:rsidRPr="0077130F" w:rsidDel="00AA5058" w:rsidRDefault="0077130F">
      <w:pPr>
        <w:rPr>
          <w:del w:id="3448" w:author="Στάθης Καπ" w:date="2023-03-07T06:28:00Z"/>
          <w:lang w:val="el-GR"/>
          <w:rPrChange w:id="3449" w:author="Στάθης Καπ" w:date="2023-03-02T04:46:00Z">
            <w:rPr>
              <w:del w:id="3450" w:author="Στάθης Καπ" w:date="2023-03-07T06:28:00Z"/>
            </w:rPr>
          </w:rPrChange>
        </w:rPr>
        <w:pPrChange w:id="3451" w:author="Στάθης Καπ" w:date="2023-03-02T04:42:00Z">
          <w:pPr>
            <w:pStyle w:val="Heading1"/>
            <w:numPr>
              <w:numId w:val="4"/>
            </w:numPr>
            <w:ind w:left="720"/>
          </w:pPr>
        </w:pPrChange>
      </w:pPr>
      <w:ins w:id="3452"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53" w:author="Στάθης Καπ" w:date="2023-03-02T04:43:00Z">
              <w:rPr/>
            </w:rPrChange>
          </w:rPr>
          <w:t>(</w:t>
        </w:r>
        <w:r>
          <w:t>ILS</w:t>
        </w:r>
        <w:r w:rsidRPr="0077130F">
          <w:rPr>
            <w:lang w:val="el-GR"/>
            <w:rPrChange w:id="3454" w:author="Στάθης Καπ" w:date="2023-03-02T04:43:00Z">
              <w:rPr/>
            </w:rPrChange>
          </w:rPr>
          <w:t>)</w:t>
        </w:r>
      </w:ins>
      <w:ins w:id="3455" w:author="Στάθης Καπ" w:date="2023-03-07T06:28:00Z">
        <w:r w:rsidR="00AA5058">
          <w:rPr>
            <w:lang w:val="el-GR"/>
          </w:rPr>
          <w:t xml:space="preserve"> και συγκεκριμένα ο</w:t>
        </w:r>
        <w:r w:rsidR="00AA5058" w:rsidRPr="00AA5058">
          <w:rPr>
            <w:lang w:val="el-GR"/>
            <w:rPrChange w:id="3456"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57" w:author="Στάθης Καπ" w:date="2023-03-07T06:28:00Z"/>
      <w:sdt>
        <w:sdtPr>
          <w:rPr>
            <w:lang w:val="el-GR"/>
          </w:rPr>
          <w:id w:val="-1571963154"/>
          <w:citation/>
        </w:sdtPr>
        <w:sdtEndPr/>
        <w:sdtContent>
          <w:customXmlInsRangeEnd w:id="3457"/>
          <w:ins w:id="3458"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59" w:author="Στάθης Καπ" w:date="2023-03-07T06:28:00Z"/>
        </w:sdtContent>
      </w:sdt>
      <w:customXmlInsRangeEnd w:id="3459"/>
      <w:ins w:id="3460" w:author="Στάθης Καπ" w:date="2023-03-02T04:42:00Z">
        <w:r w:rsidRPr="0077130F">
          <w:rPr>
            <w:lang w:val="el-GR"/>
            <w:rPrChange w:id="3461" w:author="Στάθης Καπ" w:date="2023-03-02T04:43:00Z">
              <w:rPr/>
            </w:rPrChange>
          </w:rPr>
          <w:t xml:space="preserve">. </w:t>
        </w:r>
        <w:r>
          <w:rPr>
            <w:lang w:val="el-GR"/>
          </w:rPr>
          <w:t xml:space="preserve">Οι μεταευρετικοί </w:t>
        </w:r>
      </w:ins>
      <w:ins w:id="3462" w:author="Στάθης Καπ" w:date="2023-03-02T04:43:00Z">
        <w:r>
          <w:rPr>
            <w:lang w:val="el-GR"/>
          </w:rPr>
          <w:t>αλγόριθμοι</w:t>
        </w:r>
      </w:ins>
      <w:ins w:id="3463" w:author="Στάθης Καπ" w:date="2023-03-02T04:45:00Z">
        <w:r>
          <w:rPr>
            <w:lang w:val="el-GR"/>
          </w:rPr>
          <w:t xml:space="preserve"> είναι </w:t>
        </w:r>
      </w:ins>
      <w:ins w:id="3464" w:author="Στάθης Καπ" w:date="2023-03-02T04:43:00Z">
        <w:r>
          <w:rPr>
            <w:lang w:val="el-GR"/>
          </w:rPr>
          <w:t xml:space="preserve">αλγόριθμοι </w:t>
        </w:r>
      </w:ins>
      <w:ins w:id="3465"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66" w:author="Στάθης Καπ" w:date="2023-03-02T04:47:00Z">
        <w:r>
          <w:rPr>
            <w:lang w:val="el-GR"/>
          </w:rPr>
          <w:t>βελτιστοποίησης</w:t>
        </w:r>
      </w:ins>
      <w:ins w:id="3467" w:author="Στάθης Καπ" w:date="2023-03-02T04:46:00Z">
        <w:r>
          <w:rPr>
            <w:lang w:val="el-GR"/>
          </w:rPr>
          <w:t>, σε σύντομο χρονικ</w:t>
        </w:r>
      </w:ins>
      <w:ins w:id="3468"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69" w:author="Στάθης Καπ" w:date="2023-02-25T23:43:00Z"/>
          <w:lang w:val="el-GR"/>
        </w:rPr>
      </w:pPr>
      <w:del w:id="3470" w:author="Στάθης Καπ" w:date="2023-03-02T04:47:00Z">
        <w:r w:rsidRPr="0003662A" w:rsidDel="00736294">
          <w:rPr>
            <w:lang w:val="el-GR"/>
          </w:rPr>
          <w:delText>Για τη παρούσα εργασία,</w:delText>
        </w:r>
      </w:del>
      <w:del w:id="3471" w:author="Στάθης Καπ" w:date="2023-03-05T04:21:00Z">
        <w:r w:rsidRPr="0003662A" w:rsidDel="004A219C">
          <w:rPr>
            <w:lang w:val="el-GR"/>
          </w:rPr>
          <w:delText xml:space="preserve"> ο </w:delText>
        </w:r>
      </w:del>
      <w:del w:id="3472" w:author="Στάθης Καπ" w:date="2023-03-02T04:49:00Z">
        <w:r w:rsidRPr="0003662A" w:rsidDel="00736294">
          <w:rPr>
            <w:lang w:val="el-GR"/>
          </w:rPr>
          <w:delText xml:space="preserve">αλγόριθμος που </w:delText>
        </w:r>
      </w:del>
      <w:del w:id="3473" w:author="Στάθης Καπ" w:date="2023-03-02T04:47:00Z">
        <w:r w:rsidRPr="0003662A" w:rsidDel="00736294">
          <w:rPr>
            <w:lang w:val="el-GR"/>
          </w:rPr>
          <w:delText xml:space="preserve">χρησιμοποιήθηκε </w:delText>
        </w:r>
      </w:del>
      <w:del w:id="3474" w:author="Στάθης Καπ" w:date="2023-03-02T04:49:00Z">
        <w:r w:rsidRPr="0003662A" w:rsidDel="00736294">
          <w:rPr>
            <w:lang w:val="el-GR"/>
          </w:rPr>
          <w:delText xml:space="preserve">για την επίλυση </w:delText>
        </w:r>
      </w:del>
      <w:del w:id="3475" w:author="Στάθης Καπ" w:date="2023-03-01T05:26:00Z">
        <w:r w:rsidRPr="0003662A" w:rsidDel="00572358">
          <w:rPr>
            <w:lang w:val="el-GR"/>
          </w:rPr>
          <w:delText>του</w:delText>
        </w:r>
        <w:r w:rsidDel="00572358">
          <w:rPr>
            <w:lang w:val="el-GR"/>
          </w:rPr>
          <w:delText xml:space="preserve"> </w:delText>
        </w:r>
      </w:del>
      <w:del w:id="3476" w:author="Στάθης Καπ" w:date="2023-03-02T04:49:00Z">
        <w:r w:rsidDel="00736294">
          <w:delText>TOPTW</w:delText>
        </w:r>
        <w:r w:rsidRPr="0003662A" w:rsidDel="00736294">
          <w:rPr>
            <w:lang w:val="el-GR"/>
          </w:rPr>
          <w:delText xml:space="preserve"> είναι ο </w:delText>
        </w:r>
      </w:del>
      <w:del w:id="3477"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78" w:author="Στάθης Καπ" w:date="2023-03-02T04:49:00Z">
        <w:r w:rsidRPr="0003662A" w:rsidDel="00736294">
          <w:rPr>
            <w:lang w:val="el-GR"/>
          </w:rPr>
          <w:delText xml:space="preserve"> </w:delText>
        </w:r>
      </w:del>
      <w:del w:id="3479" w:author="Στάθης Καπ" w:date="2023-03-01T05:25:00Z">
        <w:r w:rsidRPr="0003662A" w:rsidDel="0095051E">
          <w:rPr>
            <w:lang w:val="el-GR"/>
          </w:rPr>
          <w:delText>(</w:delText>
        </w:r>
      </w:del>
      <w:del w:id="3480"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81" w:author="Στάθης Καπ" w:date="2023-03-01T05:25:00Z">
        <w:r w:rsidRPr="0003662A" w:rsidDel="0095051E">
          <w:rPr>
            <w:lang w:val="el-GR"/>
          </w:rPr>
          <w:delText>)</w:delText>
        </w:r>
      </w:del>
      <w:del w:id="3482" w:author="Στάθης Καπ" w:date="2023-03-05T04:21:00Z">
        <w:r w:rsidRPr="0003662A" w:rsidDel="004A219C">
          <w:rPr>
            <w:lang w:val="el-GR"/>
          </w:rPr>
          <w:delText xml:space="preserve"> </w:delText>
        </w:r>
      </w:del>
      <w:del w:id="3483"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84" w:author="Στάθης Καπ" w:date="2023-02-25T23:43:00Z"/>
          <w:lang w:val="el-GR"/>
          <w:rPrChange w:id="3485" w:author="Στάθης Καπ" w:date="2023-02-25T23:42:00Z">
            <w:rPr>
              <w:ins w:id="3486" w:author="Στάθης Καπ" w:date="2023-02-25T23:43:00Z"/>
            </w:rPr>
          </w:rPrChange>
        </w:rPr>
      </w:pPr>
    </w:p>
    <w:p w14:paraId="2E82DFB6" w14:textId="2F79ECFD" w:rsidR="0003662A" w:rsidDel="0095051E" w:rsidRDefault="0003662A">
      <w:pPr>
        <w:pStyle w:val="Heading2"/>
        <w:rPr>
          <w:del w:id="3487" w:author="Στάθης Καπ" w:date="2023-03-01T05:25:00Z"/>
          <w:lang w:val="el-GR"/>
        </w:rPr>
        <w:pPrChange w:id="3488" w:author="Στάθης Καπ" w:date="2023-02-26T00:54:00Z">
          <w:pPr>
            <w:pStyle w:val="Heading2"/>
            <w:numPr>
              <w:numId w:val="4"/>
            </w:numPr>
            <w:ind w:left="960" w:hanging="600"/>
          </w:pPr>
        </w:pPrChange>
      </w:pPr>
      <w:del w:id="3489" w:author="Στάθης Καπ" w:date="2023-03-01T05:27:00Z">
        <w:r w:rsidRPr="00D8528C" w:rsidDel="00572358">
          <w:rPr>
            <w:lang w:val="el-GR"/>
          </w:rPr>
          <w:delText>Τεχνική</w:delText>
        </w:r>
      </w:del>
      <w:bookmarkStart w:id="3490" w:name="_Toc129197841"/>
      <w:ins w:id="3491" w:author="Στάθης Καπ" w:date="2023-03-05T04:26:00Z">
        <w:r w:rsidR="00414331">
          <w:rPr>
            <w:lang w:val="el-GR"/>
          </w:rPr>
          <w:t>Μεταευρετικός αλγόριθμος</w:t>
        </w:r>
      </w:ins>
      <w:del w:id="3492" w:author="Στάθης Καπ" w:date="2023-03-01T05:27:00Z">
        <w:r w:rsidDel="00572358">
          <w:rPr>
            <w:lang w:val="el-GR"/>
          </w:rPr>
          <w:delText xml:space="preserve"> </w:delText>
        </w:r>
      </w:del>
      <w:ins w:id="3493" w:author="Στάθης Καπ" w:date="2023-03-01T05:27:00Z">
        <w:r w:rsidR="00572358">
          <w:rPr>
            <w:lang w:val="el-GR"/>
          </w:rPr>
          <w:t xml:space="preserve"> </w:t>
        </w:r>
      </w:ins>
      <w:r>
        <w:rPr>
          <w:lang w:val="el-GR"/>
        </w:rPr>
        <w:t>Επαναλαμβανόμενης Τοπικής Αναζήτησης</w:t>
      </w:r>
      <w:bookmarkEnd w:id="3490"/>
    </w:p>
    <w:p w14:paraId="6DCD0FEC" w14:textId="42D1941A" w:rsidR="0003662A" w:rsidRPr="0095051E" w:rsidDel="00242EA7" w:rsidRDefault="008101BB">
      <w:pPr>
        <w:pStyle w:val="Heading2"/>
        <w:rPr>
          <w:del w:id="3494" w:author="Στάθης Καπ" w:date="2023-03-01T05:21:00Z"/>
          <w:lang w:val="el-GR"/>
        </w:rPr>
        <w:pPrChange w:id="3495" w:author="Στάθης Καπ" w:date="2023-03-01T05:25:00Z">
          <w:pPr/>
        </w:pPrChange>
      </w:pPr>
      <w:del w:id="349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97" w:name="_Toc128774279"/>
        <w:bookmarkStart w:id="3498" w:name="_Toc129057670"/>
        <w:bookmarkStart w:id="3499" w:name="_Toc129191504"/>
        <w:bookmarkStart w:id="3500" w:name="_Toc129197842"/>
        <w:bookmarkEnd w:id="3497"/>
        <w:bookmarkEnd w:id="3498"/>
        <w:bookmarkEnd w:id="3499"/>
        <w:bookmarkEnd w:id="3500"/>
      </w:del>
    </w:p>
    <w:p w14:paraId="6EE8C386" w14:textId="0D4D3B45" w:rsidR="008101BB" w:rsidRPr="00414331" w:rsidRDefault="008101BB">
      <w:pPr>
        <w:pStyle w:val="Heading2"/>
        <w:rPr>
          <w:lang w:val="el-GR"/>
          <w:rPrChange w:id="3501" w:author="Στάθης Καπ" w:date="2023-03-05T04:26:00Z">
            <w:rPr/>
          </w:rPrChange>
        </w:rPr>
        <w:pPrChange w:id="3502" w:author="Στάθης Καπ" w:date="2023-03-01T05:25:00Z">
          <w:pPr>
            <w:jc w:val="center"/>
          </w:pPr>
        </w:pPrChange>
      </w:pPr>
      <w:del w:id="3503" w:author="Στάθης Καπ" w:date="2023-03-01T05:25:00Z">
        <w:r w:rsidDel="0095051E">
          <w:rPr>
            <w:noProof/>
            <w:rPrChange w:id="3504"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05" w:name="_Toc129197843"/>
      <w:bookmarkEnd w:id="3505"/>
    </w:p>
    <w:p w14:paraId="72A1D002" w14:textId="607F9089" w:rsidR="008101BB" w:rsidRDefault="00DA0A8B" w:rsidP="008101BB">
      <w:pPr>
        <w:rPr>
          <w:ins w:id="3506" w:author="Στάθης Καπ" w:date="2023-03-01T05:25:00Z"/>
          <w:lang w:val="el-GR"/>
        </w:rPr>
      </w:pPr>
      <w:ins w:id="3507" w:author="Στάθης Καπ" w:date="2023-03-01T05:22:00Z">
        <w:r>
          <w:rPr>
            <w:lang w:val="el-GR"/>
          </w:rPr>
          <w:t>Αρχικά η</w:t>
        </w:r>
      </w:ins>
      <w:ins w:id="3508" w:author="Στάθης Καπ" w:date="2023-03-01T05:21:00Z">
        <w:r w:rsidR="00242EA7">
          <w:rPr>
            <w:lang w:val="el-GR"/>
          </w:rPr>
          <w:t xml:space="preserve"> </w:t>
        </w:r>
      </w:ins>
      <w:del w:id="3509" w:author="Στάθης Καπ" w:date="2023-03-01T05:21:00Z">
        <w:r w:rsidR="008101BB" w:rsidRPr="008101BB" w:rsidDel="00242EA7">
          <w:rPr>
            <w:lang w:val="el-GR"/>
          </w:rPr>
          <w:delText xml:space="preserve">Πιο αναλυτικά, στην </w:delText>
        </w:r>
      </w:del>
      <w:ins w:id="3510" w:author="Στάθης Καπ" w:date="2023-03-01T05:21:00Z">
        <w:r w:rsidR="00242EA7">
          <w:rPr>
            <w:lang w:val="el-GR"/>
          </w:rPr>
          <w:t>Ε</w:t>
        </w:r>
      </w:ins>
      <w:del w:id="3511"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12" w:author="Στάθης Καπ" w:date="2023-03-01T05:22:00Z">
        <w:r w:rsidR="008101BB" w:rsidRPr="008101BB" w:rsidDel="00242EA7">
          <w:rPr>
            <w:lang w:val="el-GR"/>
          </w:rPr>
          <w:delText xml:space="preserve">κατασκευάζεται </w:delText>
        </w:r>
      </w:del>
      <w:ins w:id="3513"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514" w:author="Στάθης Καπ" w:date="2023-03-02T07:19:00Z"/>
          <w:lang w:val="el-GR"/>
        </w:rPr>
      </w:pPr>
      <w:ins w:id="3515" w:author="Στάθης Καπ" w:date="2023-03-01T05:25:00Z">
        <w:r>
          <w:rPr>
            <w:noProof/>
            <w:rPrChange w:id="3516" w:author="Στάθης Καπ" w:date="2023-02-01T06:01:00Z">
              <w:rPr>
                <w:noProof/>
                <w:lang w:val="el-GR" w:eastAsia="el-GR"/>
              </w:rPr>
            </w:rPrChange>
          </w:rPr>
          <w:lastRenderedPageBreak/>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02FB6135" w:rsidR="00A33A49" w:rsidRDefault="00A33A49" w:rsidP="00A33A49">
      <w:pPr>
        <w:rPr>
          <w:ins w:id="3517" w:author="Στάθης Καπ" w:date="2023-03-02T07:19:00Z"/>
          <w:lang w:val="el-GR"/>
        </w:rPr>
      </w:pPr>
      <w:ins w:id="3518"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19" w:author="Στάθης Καπ" w:date="2023-03-07T06:34:00Z">
        <w:r w:rsidR="006F0A34">
          <w:rPr>
            <w:lang w:val="el-GR"/>
          </w:rPr>
          <w:t>συστατικά</w:t>
        </w:r>
      </w:ins>
      <w:ins w:id="3520" w:author="Στάθης Καπ" w:date="2023-03-02T07:19:00Z">
        <w:r>
          <w:rPr>
            <w:lang w:val="el-GR"/>
          </w:rPr>
          <w:t>:</w:t>
        </w:r>
      </w:ins>
    </w:p>
    <w:p w14:paraId="2FE21AEF" w14:textId="20756B79" w:rsidR="00A33A49" w:rsidRDefault="00A33A49" w:rsidP="00A33A49">
      <w:pPr>
        <w:pStyle w:val="ListParagraph"/>
        <w:numPr>
          <w:ilvl w:val="0"/>
          <w:numId w:val="59"/>
        </w:numPr>
        <w:rPr>
          <w:ins w:id="3521" w:author="Στάθης Καπ" w:date="2023-03-02T07:19:00Z"/>
          <w:lang w:val="el-GR"/>
        </w:rPr>
      </w:pPr>
      <w:ins w:id="3522" w:author="Στάθης Καπ" w:date="2023-03-02T07:19:00Z">
        <w:r>
          <w:rPr>
            <w:lang w:val="el-GR"/>
          </w:rPr>
          <w:t>Κατασκευή αρχικής λύσης</w:t>
        </w:r>
      </w:ins>
      <w:ins w:id="3523" w:author="Στάθης Καπ" w:date="2023-03-02T07:33:00Z">
        <w:r w:rsidR="006C05D7">
          <w:t xml:space="preserve">: </w:t>
        </w:r>
      </w:ins>
    </w:p>
    <w:p w14:paraId="10301254" w14:textId="77777777" w:rsidR="00A33A49" w:rsidRDefault="00A33A49" w:rsidP="00A33A49">
      <w:pPr>
        <w:pStyle w:val="ListParagraph"/>
        <w:numPr>
          <w:ilvl w:val="0"/>
          <w:numId w:val="59"/>
        </w:numPr>
        <w:rPr>
          <w:ins w:id="3524" w:author="Στάθης Καπ" w:date="2023-03-02T07:19:00Z"/>
          <w:lang w:val="el-GR"/>
        </w:rPr>
      </w:pPr>
      <w:ins w:id="3525"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26" w:author="Στάθης Καπ" w:date="2023-03-02T07:19:00Z"/>
          <w:lang w:val="el-GR"/>
        </w:rPr>
      </w:pPr>
      <w:ins w:id="3527"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28" w:author="Στάθης Καπ" w:date="2023-03-02T07:19:00Z">
          <w:pPr/>
        </w:pPrChange>
      </w:pPr>
      <w:ins w:id="3529" w:author="Στάθης Καπ" w:date="2023-03-02T07:19:00Z">
        <w:r>
          <w:rPr>
            <w:lang w:val="el-GR"/>
          </w:rPr>
          <w:t>Κριτήριο αποδοχής</w:t>
        </w:r>
      </w:ins>
    </w:p>
    <w:p w14:paraId="6F78C6F8" w14:textId="77777777" w:rsidR="00A33A49" w:rsidRDefault="00CA64A9" w:rsidP="008101BB">
      <w:pPr>
        <w:rPr>
          <w:ins w:id="3530" w:author="Στάθης Καπ" w:date="2023-03-02T07:20:00Z"/>
          <w:lang w:val="el-GR"/>
        </w:rPr>
      </w:pPr>
      <w:r>
        <w:rPr>
          <w:noProof/>
          <w:rPrChange w:id="3531"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32" w:author="Στάθης Καπ" w:date="2023-03-02T07:20:00Z"/>
          <w:lang w:val="el-GR"/>
        </w:rPr>
      </w:pPr>
      <w:bookmarkStart w:id="3533" w:name="_Toc129197844"/>
      <w:ins w:id="3534" w:author="Στάθης Καπ" w:date="2023-03-02T07:20:00Z">
        <w:r>
          <w:rPr>
            <w:lang w:val="el-GR"/>
          </w:rPr>
          <w:t>Κατασκευή αρχικής λύσης</w:t>
        </w:r>
        <w:bookmarkEnd w:id="3533"/>
      </w:ins>
    </w:p>
    <w:p w14:paraId="3FBA42A3" w14:textId="5C7F8B6C" w:rsidR="00A33A49" w:rsidRDefault="00A33A49" w:rsidP="00A33A49">
      <w:pPr>
        <w:rPr>
          <w:ins w:id="3535" w:author="Στάθης Καπ" w:date="2023-03-02T07:21:00Z"/>
          <w:lang w:val="el-GR"/>
        </w:rPr>
      </w:pPr>
      <w:ins w:id="3536" w:author="Στάθης Καπ" w:date="2023-03-02T07:21:00Z">
        <w:r>
          <w:rPr>
            <w:lang w:val="el-GR"/>
          </w:rPr>
          <w:t xml:space="preserve">Υπάρχουν 2 βασικές </w:t>
        </w:r>
      </w:ins>
      <w:ins w:id="3537" w:author="Στάθης Καπ" w:date="2023-03-05T07:53:00Z">
        <w:r w:rsidR="000D2310">
          <w:rPr>
            <w:lang w:val="el-GR"/>
          </w:rPr>
          <w:t>τεχνικές</w:t>
        </w:r>
      </w:ins>
      <w:ins w:id="3538" w:author="Στάθης Καπ" w:date="2023-03-02T07:21:00Z">
        <w:r>
          <w:rPr>
            <w:lang w:val="el-GR"/>
          </w:rPr>
          <w:t xml:space="preserve"> κατασκευής</w:t>
        </w:r>
      </w:ins>
      <w:ins w:id="3539" w:author="Στάθης Καπ" w:date="2023-03-02T07:23:00Z">
        <w:r>
          <w:rPr>
            <w:lang w:val="el-GR"/>
          </w:rPr>
          <w:t xml:space="preserve"> της</w:t>
        </w:r>
      </w:ins>
      <w:ins w:id="3540"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41" w:author="Στάθης Καπ" w:date="2023-03-02T07:22:00Z"/>
          <w:lang w:val="el-GR"/>
        </w:rPr>
      </w:pPr>
      <w:ins w:id="3542"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43" w:author="Στάθης Καπ" w:date="2023-03-02T07:24:00Z"/>
          <w:lang w:val="el-GR"/>
        </w:rPr>
      </w:pPr>
      <w:ins w:id="3544" w:author="Στάθης Καπ" w:date="2023-03-02T07:22:00Z">
        <w:r>
          <w:rPr>
            <w:lang w:val="el-GR"/>
          </w:rPr>
          <w:t>Εφαρμογή</w:t>
        </w:r>
      </w:ins>
      <w:ins w:id="3545" w:author="Στάθης Καπ" w:date="2023-03-02T07:23:00Z">
        <w:r>
          <w:rPr>
            <w:lang w:val="el-GR"/>
          </w:rPr>
          <w:t xml:space="preserve"> ενός άπληστου ευρετικού αλγορίθμου</w:t>
        </w:r>
      </w:ins>
    </w:p>
    <w:p w14:paraId="19241E67" w14:textId="324765BD" w:rsidR="00A33A49" w:rsidRDefault="00A33A49" w:rsidP="00A33A49">
      <w:pPr>
        <w:rPr>
          <w:ins w:id="3546" w:author="Στάθης Καπ" w:date="2023-03-02T07:34:00Z"/>
          <w:lang w:val="el-GR"/>
        </w:rPr>
      </w:pPr>
      <w:ins w:id="3547" w:author="Στάθης Καπ" w:date="2023-03-02T07:24:00Z">
        <w:r>
          <w:rPr>
            <w:lang w:val="el-GR"/>
          </w:rPr>
          <w:t xml:space="preserve">Σύμφωνα με τους </w:t>
        </w:r>
        <w:r>
          <w:t>Lourenco</w:t>
        </w:r>
        <w:r w:rsidRPr="00A33A49">
          <w:rPr>
            <w:lang w:val="el-GR"/>
            <w:rPrChange w:id="3548" w:author="Στάθης Καπ" w:date="2023-03-02T07:24:00Z">
              <w:rPr/>
            </w:rPrChange>
          </w:rPr>
          <w:t xml:space="preserve"> </w:t>
        </w:r>
        <w:r>
          <w:t>et</w:t>
        </w:r>
        <w:r w:rsidRPr="00A33A49">
          <w:rPr>
            <w:lang w:val="el-GR"/>
            <w:rPrChange w:id="3549" w:author="Στάθης Καπ" w:date="2023-03-02T07:24:00Z">
              <w:rPr/>
            </w:rPrChange>
          </w:rPr>
          <w:t xml:space="preserve"> </w:t>
        </w:r>
        <w:r>
          <w:t>al</w:t>
        </w:r>
        <w:r w:rsidRPr="00A33A49">
          <w:rPr>
            <w:lang w:val="el-GR"/>
            <w:rPrChange w:id="3550" w:author="Στάθης Καπ" w:date="2023-03-02T07:24:00Z">
              <w:rPr/>
            </w:rPrChange>
          </w:rPr>
          <w:t xml:space="preserve">. </w:t>
        </w:r>
      </w:ins>
      <w:ins w:id="3551" w:author="Στάθης Καπ" w:date="2023-03-02T07:25:00Z">
        <w:r>
          <w:rPr>
            <w:lang w:val="el-GR"/>
          </w:rPr>
          <w:t>η χρήση ενός άπληστου αλγορίθμου</w:t>
        </w:r>
      </w:ins>
      <w:ins w:id="3552" w:author="Στάθης Καπ" w:date="2023-03-02T07:26:00Z">
        <w:r>
          <w:rPr>
            <w:lang w:val="el-GR"/>
          </w:rPr>
          <w:t xml:space="preserve"> για την κατασκευή της αρχικής λύσης</w:t>
        </w:r>
      </w:ins>
      <w:ins w:id="3553" w:author="Στάθης Καπ" w:date="2023-03-02T07:25:00Z">
        <w:r>
          <w:rPr>
            <w:lang w:val="el-GR"/>
          </w:rPr>
          <w:t xml:space="preserve"> σε συνδυασμό με την Τοπική Αναζήτηση</w:t>
        </w:r>
      </w:ins>
      <w:ins w:id="3554" w:author="Στάθης Καπ" w:date="2023-03-02T07:27:00Z">
        <w:r>
          <w:rPr>
            <w:lang w:val="el-GR"/>
          </w:rPr>
          <w:t xml:space="preserve"> του </w:t>
        </w:r>
        <w:r>
          <w:t>ILS</w:t>
        </w:r>
      </w:ins>
      <w:ins w:id="3555" w:author="Στάθης Καπ" w:date="2023-03-02T07:25:00Z">
        <w:r>
          <w:rPr>
            <w:lang w:val="el-GR"/>
          </w:rPr>
          <w:t xml:space="preserve"> </w:t>
        </w:r>
      </w:ins>
      <w:ins w:id="3556" w:author="Στάθης Καπ" w:date="2023-03-02T07:26:00Z">
        <w:r>
          <w:rPr>
            <w:lang w:val="el-GR"/>
          </w:rPr>
          <w:t>συνήθως οδηγεί σε</w:t>
        </w:r>
      </w:ins>
      <w:ins w:id="3557" w:author="Στάθης Καπ" w:date="2023-03-02T07:25:00Z">
        <w:r>
          <w:rPr>
            <w:lang w:val="el-GR"/>
          </w:rPr>
          <w:t xml:space="preserve"> καλύτερες λύσεις </w:t>
        </w:r>
      </w:ins>
      <w:ins w:id="3558" w:author="Στάθης Καπ" w:date="2023-03-02T07:26:00Z">
        <w:r>
          <w:rPr>
            <w:lang w:val="el-GR"/>
          </w:rPr>
          <w:t>και στη μείωση</w:t>
        </w:r>
      </w:ins>
      <w:ins w:id="3559"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60" w:author="Στάθης Καπ" w:date="2023-03-02T07:28:00Z">
        <w:r>
          <w:rPr>
            <w:lang w:val="el-GR"/>
          </w:rPr>
          <w:t xml:space="preserve"> Η διαφορά αυτή </w:t>
        </w:r>
      </w:ins>
      <w:ins w:id="3561" w:author="Στάθης Καπ" w:date="2023-03-02T07:37:00Z">
        <w:r w:rsidR="00EE5DEE">
          <w:rPr>
            <w:lang w:val="el-GR"/>
          </w:rPr>
          <w:t>γίνεται</w:t>
        </w:r>
      </w:ins>
      <w:ins w:id="3562" w:author="Στάθης Καπ" w:date="2023-03-02T07:28:00Z">
        <w:r>
          <w:rPr>
            <w:lang w:val="el-GR"/>
          </w:rPr>
          <w:t xml:space="preserve"> πιο αισθητή </w:t>
        </w:r>
      </w:ins>
      <w:ins w:id="3563" w:author="Στάθης Καπ" w:date="2023-03-05T03:12:00Z">
        <w:r w:rsidR="006E38B4">
          <w:rPr>
            <w:lang w:val="el-GR"/>
          </w:rPr>
          <w:t xml:space="preserve">ειδικά </w:t>
        </w:r>
      </w:ins>
      <w:ins w:id="3564" w:author="Στάθης Καπ" w:date="2023-03-02T07:31:00Z">
        <w:r w:rsidR="006C05D7">
          <w:rPr>
            <w:lang w:val="el-GR"/>
          </w:rPr>
          <w:t>σε περιπτώσεις όπου ο χρόνος εκτέλεσης είναι περιορισμένο</w:t>
        </w:r>
      </w:ins>
      <w:ins w:id="3565"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566" w:author="Στάθης Καπ" w:date="2023-03-02T07:34:00Z"/>
          <w:lang w:val="el-GR"/>
        </w:rPr>
      </w:pPr>
      <w:bookmarkStart w:id="3567" w:name="_Toc129197845"/>
      <w:ins w:id="3568" w:author="Στάθης Καπ" w:date="2023-03-02T07:34:00Z">
        <w:r>
          <w:rPr>
            <w:lang w:val="el-GR"/>
          </w:rPr>
          <w:lastRenderedPageBreak/>
          <w:t>Τοπική Αναζήτηση</w:t>
        </w:r>
        <w:bookmarkEnd w:id="3567"/>
      </w:ins>
    </w:p>
    <w:p w14:paraId="5B96CBBB" w14:textId="77777777" w:rsidR="009A3264" w:rsidRDefault="000D2310" w:rsidP="00C03D35">
      <w:pPr>
        <w:rPr>
          <w:ins w:id="3569" w:author="Στάθης Καπ" w:date="2023-03-07T06:31:00Z"/>
          <w:lang w:val="el-GR"/>
        </w:rPr>
      </w:pPr>
      <w:ins w:id="3570" w:author="Στάθης Καπ" w:date="2023-03-05T07:47:00Z">
        <w:r>
          <w:rPr>
            <w:lang w:val="el-GR"/>
          </w:rPr>
          <w:t xml:space="preserve">Η ποιότητα της </w:t>
        </w:r>
      </w:ins>
      <w:ins w:id="3571" w:author="Στάθης Καπ" w:date="2023-03-05T07:55:00Z">
        <w:r w:rsidR="003E58D6">
          <w:rPr>
            <w:lang w:val="el-GR"/>
          </w:rPr>
          <w:t>τ</w:t>
        </w:r>
      </w:ins>
      <w:ins w:id="3572" w:author="Στάθης Καπ" w:date="2023-03-05T07:47:00Z">
        <w:r>
          <w:rPr>
            <w:lang w:val="el-GR"/>
          </w:rPr>
          <w:t xml:space="preserve">οπικής αναζήτησης είναι </w:t>
        </w:r>
      </w:ins>
      <w:ins w:id="3573" w:author="Στάθης Καπ" w:date="2023-03-05T07:48:00Z">
        <w:r>
          <w:rPr>
            <w:lang w:val="el-GR"/>
          </w:rPr>
          <w:t>άρρηκτα</w:t>
        </w:r>
      </w:ins>
      <w:ins w:id="3574" w:author="Στάθης Καπ" w:date="2023-03-05T07:47:00Z">
        <w:r>
          <w:rPr>
            <w:lang w:val="el-GR"/>
          </w:rPr>
          <w:t xml:space="preserve"> συνδεδεμένη με την ποιότητα των λύσεων του </w:t>
        </w:r>
        <w:r>
          <w:t>ILS</w:t>
        </w:r>
        <w:r w:rsidRPr="000D2310">
          <w:rPr>
            <w:lang w:val="el-GR"/>
            <w:rPrChange w:id="3575" w:author="Στάθης Καπ" w:date="2023-03-05T07:47:00Z">
              <w:rPr>
                <w:rFonts w:ascii="Arial Black" w:eastAsiaTheme="majorEastAsia" w:hAnsi="Arial Black" w:cstheme="majorBidi"/>
                <w:color w:val="000000" w:themeColor="text1"/>
                <w:sz w:val="20"/>
                <w:szCs w:val="24"/>
              </w:rPr>
            </w:rPrChange>
          </w:rPr>
          <w:t>.</w:t>
        </w:r>
      </w:ins>
      <w:ins w:id="3576" w:author="Στάθης Καπ" w:date="2023-03-05T07:48:00Z">
        <w:r>
          <w:rPr>
            <w:lang w:val="el-GR"/>
          </w:rPr>
          <w:t xml:space="preserve"> </w:t>
        </w:r>
      </w:ins>
      <w:ins w:id="3577" w:author="Στάθης Καπ" w:date="2023-03-05T07:53:00Z">
        <w:r w:rsidR="003E58D6">
          <w:rPr>
            <w:lang w:val="el-GR"/>
          </w:rPr>
          <w:t>Συνήθως προτιμάται μια ισχ</w:t>
        </w:r>
      </w:ins>
      <w:ins w:id="3578" w:author="Στάθης Καπ" w:date="2023-03-05T07:54:00Z">
        <w:r w:rsidR="003E58D6">
          <w:rPr>
            <w:lang w:val="el-GR"/>
          </w:rPr>
          <w:t xml:space="preserve">υρή </w:t>
        </w:r>
      </w:ins>
      <w:ins w:id="3579" w:author="Στάθης Καπ" w:date="2023-03-05T07:55:00Z">
        <w:r w:rsidR="003E58D6">
          <w:rPr>
            <w:lang w:val="el-GR"/>
          </w:rPr>
          <w:t>τ</w:t>
        </w:r>
      </w:ins>
      <w:ins w:id="3580" w:author="Στάθης Καπ" w:date="2023-03-05T07:54:00Z">
        <w:r w:rsidR="003E58D6">
          <w:rPr>
            <w:lang w:val="el-GR"/>
          </w:rPr>
          <w:t xml:space="preserve">οπική </w:t>
        </w:r>
      </w:ins>
      <w:ins w:id="3581" w:author="Στάθης Καπ" w:date="2023-03-05T07:55:00Z">
        <w:r w:rsidR="003E58D6">
          <w:rPr>
            <w:lang w:val="el-GR"/>
          </w:rPr>
          <w:t>α</w:t>
        </w:r>
      </w:ins>
      <w:ins w:id="3582" w:author="Στάθης Καπ" w:date="2023-03-05T07:54:00Z">
        <w:r w:rsidR="003E58D6">
          <w:rPr>
            <w:lang w:val="el-GR"/>
          </w:rPr>
          <w:t>ναζήτηση, αλλά</w:t>
        </w:r>
      </w:ins>
      <w:ins w:id="3583" w:author="Στάθης Καπ" w:date="2023-03-05T07:48:00Z">
        <w:r>
          <w:rPr>
            <w:lang w:val="el-GR"/>
          </w:rPr>
          <w:t xml:space="preserve"> εάν ο χρόνος εκτέλεσης είναι </w:t>
        </w:r>
      </w:ins>
      <w:ins w:id="3584" w:author="Στάθης Καπ" w:date="2023-03-05T07:56:00Z">
        <w:r w:rsidR="003E58D6">
          <w:rPr>
            <w:lang w:val="el-GR"/>
          </w:rPr>
          <w:t>σταθερός</w:t>
        </w:r>
      </w:ins>
      <w:ins w:id="3585" w:author="Στάθης Καπ" w:date="2023-03-05T07:48:00Z">
        <w:r>
          <w:rPr>
            <w:lang w:val="el-GR"/>
          </w:rPr>
          <w:t xml:space="preserve">, </w:t>
        </w:r>
      </w:ins>
      <w:ins w:id="3586" w:author="Στάθης Καπ" w:date="2023-03-05T07:54:00Z">
        <w:r w:rsidR="003E58D6">
          <w:rPr>
            <w:lang w:val="el-GR"/>
          </w:rPr>
          <w:t>μερικές</w:t>
        </w:r>
      </w:ins>
      <w:ins w:id="3587" w:author="Στάθης Καπ" w:date="2023-03-05T07:48:00Z">
        <w:r>
          <w:rPr>
            <w:lang w:val="el-GR"/>
          </w:rPr>
          <w:t xml:space="preserve"> φορές </w:t>
        </w:r>
      </w:ins>
      <w:ins w:id="3588" w:author="Στάθης Καπ" w:date="2023-03-05T07:56:00Z">
        <w:r w:rsidR="003E58D6">
          <w:rPr>
            <w:lang w:val="el-GR"/>
          </w:rPr>
          <w:t>προτιμάται η</w:t>
        </w:r>
      </w:ins>
      <w:ins w:id="3589" w:author="Στάθης Καπ" w:date="2023-03-05T07:55:00Z">
        <w:r w:rsidR="003E58D6">
          <w:rPr>
            <w:lang w:val="el-GR"/>
          </w:rPr>
          <w:t xml:space="preserve"> συχνότερη </w:t>
        </w:r>
      </w:ins>
      <w:ins w:id="3590" w:author="Στάθης Καπ" w:date="2023-03-05T07:48:00Z">
        <w:r>
          <w:rPr>
            <w:lang w:val="el-GR"/>
          </w:rPr>
          <w:t>εφαρμογή μιας χειρότερης</w:t>
        </w:r>
      </w:ins>
      <w:ins w:id="3591" w:author="Στάθης Καπ" w:date="2023-03-05T07:49:00Z">
        <w:r>
          <w:rPr>
            <w:lang w:val="el-GR"/>
          </w:rPr>
          <w:t xml:space="preserve"> </w:t>
        </w:r>
      </w:ins>
      <w:ins w:id="3592" w:author="Στάθης Καπ" w:date="2023-03-05T07:56:00Z">
        <w:r w:rsidR="003E58D6">
          <w:rPr>
            <w:lang w:val="el-GR"/>
          </w:rPr>
          <w:t>και</w:t>
        </w:r>
      </w:ins>
      <w:ins w:id="3593" w:author="Στάθης Καπ" w:date="2023-03-05T07:49:00Z">
        <w:r>
          <w:rPr>
            <w:lang w:val="el-GR"/>
          </w:rPr>
          <w:t xml:space="preserve"> συντομότερης </w:t>
        </w:r>
      </w:ins>
      <w:ins w:id="3594" w:author="Στάθης Καπ" w:date="2023-03-05T07:56:00Z">
        <w:r w:rsidR="003E58D6">
          <w:rPr>
            <w:lang w:val="el-GR"/>
          </w:rPr>
          <w:t>τ</w:t>
        </w:r>
      </w:ins>
      <w:ins w:id="3595" w:author="Στάθης Καπ" w:date="2023-03-05T07:49:00Z">
        <w:r>
          <w:rPr>
            <w:lang w:val="el-GR"/>
          </w:rPr>
          <w:t xml:space="preserve">οπικής </w:t>
        </w:r>
      </w:ins>
      <w:ins w:id="3596" w:author="Στάθης Καπ" w:date="2023-03-05T07:56:00Z">
        <w:r w:rsidR="003E58D6">
          <w:rPr>
            <w:lang w:val="el-GR"/>
          </w:rPr>
          <w:t>α</w:t>
        </w:r>
      </w:ins>
      <w:ins w:id="3597" w:author="Στάθης Καπ" w:date="2023-03-05T07:49:00Z">
        <w:r>
          <w:rPr>
            <w:lang w:val="el-GR"/>
          </w:rPr>
          <w:t xml:space="preserve">ναζήτησης από μία </w:t>
        </w:r>
      </w:ins>
      <w:ins w:id="3598" w:author="Στάθης Καπ" w:date="2023-03-05T07:55:00Z">
        <w:r w:rsidR="003E58D6">
          <w:rPr>
            <w:lang w:val="el-GR"/>
          </w:rPr>
          <w:t xml:space="preserve">ισχυρότερη και πιο αργή </w:t>
        </w:r>
      </w:ins>
      <w:ins w:id="3599" w:author="Στάθης Καπ" w:date="2023-03-05T07:56:00Z">
        <w:r w:rsidR="003E58D6">
          <w:rPr>
            <w:lang w:val="el-GR"/>
          </w:rPr>
          <w:t>τ</w:t>
        </w:r>
      </w:ins>
      <w:ins w:id="3600" w:author="Στάθης Καπ" w:date="2023-03-05T07:55:00Z">
        <w:r w:rsidR="003E58D6">
          <w:rPr>
            <w:lang w:val="el-GR"/>
          </w:rPr>
          <w:t xml:space="preserve">οπική </w:t>
        </w:r>
      </w:ins>
      <w:ins w:id="3601" w:author="Στάθης Καπ" w:date="2023-03-05T07:56:00Z">
        <w:r w:rsidR="003E58D6">
          <w:rPr>
            <w:lang w:val="el-GR"/>
          </w:rPr>
          <w:t>α</w:t>
        </w:r>
      </w:ins>
      <w:ins w:id="3602" w:author="Στάθης Καπ" w:date="2023-03-05T07:55:00Z">
        <w:r w:rsidR="003E58D6">
          <w:rPr>
            <w:lang w:val="el-GR"/>
          </w:rPr>
          <w:t>ναζήτηση.</w:t>
        </w:r>
      </w:ins>
      <w:ins w:id="3603" w:author="Στάθης Καπ" w:date="2023-03-07T06:30:00Z">
        <w:r w:rsidR="009A3264" w:rsidRPr="009A3264">
          <w:rPr>
            <w:lang w:val="el-GR"/>
            <w:rPrChange w:id="3604"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05" w:author="Στάθης Καπ" w:date="2023-03-07T06:31:00Z">
        <w:r w:rsidR="009A3264">
          <w:rPr>
            <w:lang w:val="el-GR"/>
          </w:rPr>
          <w:t xml:space="preserve">και χρόνου εκτέλεσης μεταξύ δύο επιλογών. </w:t>
        </w:r>
      </w:ins>
    </w:p>
    <w:p w14:paraId="1F1881E9" w14:textId="461BE424" w:rsidR="00EE5DEE" w:rsidRDefault="00C03D35" w:rsidP="00C03D35">
      <w:pPr>
        <w:rPr>
          <w:ins w:id="3606" w:author="Στάθης Καπ" w:date="2023-03-07T06:31:00Z"/>
          <w:lang w:val="el-GR"/>
        </w:rPr>
      </w:pPr>
      <w:ins w:id="3607" w:author="Στάθης Καπ" w:date="2023-03-07T05:48:00Z">
        <w:r>
          <w:rPr>
            <w:lang w:val="el-GR"/>
          </w:rPr>
          <w:t xml:space="preserve">Για παράδειγμα, για το </w:t>
        </w:r>
        <w:r>
          <w:t>TSP</w:t>
        </w:r>
        <w:r w:rsidRPr="00C03D35">
          <w:rPr>
            <w:lang w:val="el-GR"/>
            <w:rPrChange w:id="3608" w:author="Στάθης Καπ" w:date="2023-03-07T05:49:00Z">
              <w:rPr/>
            </w:rPrChange>
          </w:rPr>
          <w:t xml:space="preserve"> </w:t>
        </w:r>
      </w:ins>
      <w:ins w:id="3609"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10" w:author="Στάθης Καπ" w:date="2023-03-07T05:52:00Z">
        <w:r>
          <w:rPr>
            <w:lang w:val="el-GR"/>
          </w:rPr>
          <w:t>λύσεων</w:t>
        </w:r>
      </w:ins>
      <w:ins w:id="3611" w:author="Στάθης Καπ" w:date="2023-03-07T05:51:00Z">
        <w:r w:rsidRPr="00C03D35">
          <w:rPr>
            <w:lang w:val="el-GR"/>
          </w:rPr>
          <w:t xml:space="preserve"> αξίζει τον επιπλέον χρόνο της CPU</w:t>
        </w:r>
      </w:ins>
      <w:ins w:id="3612" w:author="Στάθης Καπ" w:date="2023-03-07T05:53:00Z">
        <w:r>
          <w:rPr>
            <w:lang w:val="el-GR"/>
          </w:rPr>
          <w:t xml:space="preserve">. Παρ’ όλα αυτά, </w:t>
        </w:r>
      </w:ins>
      <w:ins w:id="3613" w:author="Στάθης Καπ" w:date="2023-03-07T05:54:00Z">
        <w:r>
          <w:rPr>
            <w:lang w:val="el-GR"/>
          </w:rPr>
          <w:t>η</w:t>
        </w:r>
      </w:ins>
      <w:ins w:id="3614"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είναι ο αριθμός των πόλεων)</w:t>
        </w:r>
      </w:ins>
      <w:ins w:id="3615" w:author="Στάθης Καπ" w:date="2023-03-07T06:31:00Z">
        <w:r w:rsidR="009A3264">
          <w:rPr>
            <w:lang w:val="el-GR"/>
          </w:rPr>
          <w:t xml:space="preserve"> οπότε δεν προτιμάται.</w:t>
        </w:r>
      </w:ins>
    </w:p>
    <w:p w14:paraId="370C1338" w14:textId="26A7BCE8" w:rsidR="009A3264" w:rsidRPr="00981585" w:rsidRDefault="009A3264">
      <w:pPr>
        <w:rPr>
          <w:ins w:id="3616" w:author="Στάθης Καπ" w:date="2023-03-02T07:34:00Z"/>
          <w:lang w:val="el-GR"/>
        </w:rPr>
        <w:pPrChange w:id="3617" w:author="Στάθης Καπ" w:date="2023-03-02T07:34:00Z">
          <w:pPr>
            <w:pStyle w:val="Heading3"/>
          </w:pPr>
        </w:pPrChange>
      </w:pPr>
      <w:ins w:id="3618" w:author="Στάθης Καπ" w:date="2023-03-07T06:31:00Z">
        <w:r>
          <w:rPr>
            <w:lang w:val="el-GR"/>
          </w:rPr>
          <w:t>Επίσης</w:t>
        </w:r>
      </w:ins>
      <w:ins w:id="3619" w:author="Στάθης Καπ" w:date="2023-03-07T06:36:00Z">
        <w:r w:rsidR="005C2F24" w:rsidRPr="005C2F24">
          <w:rPr>
            <w:lang w:val="el-GR"/>
            <w:rPrChange w:id="3620"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21" w:author="Στάθης Καπ" w:date="2023-03-07T06:39:00Z">
        <w:r w:rsidR="00981585">
          <w:rPr>
            <w:lang w:val="el-GR"/>
          </w:rPr>
          <w:t>επιτρέπει η τοπική αναζήτηση και χειρότερες λύσεις</w:t>
        </w:r>
      </w:ins>
      <w:ins w:id="3622" w:author="Στάθης Καπ" w:date="2023-03-07T06:32:00Z">
        <w:r>
          <w:rPr>
            <w:lang w:val="el-GR"/>
          </w:rPr>
          <w:t xml:space="preserve">, όπως στον αλγόριθμο </w:t>
        </w:r>
      </w:ins>
      <w:ins w:id="3623" w:author="Στάθης Καπ" w:date="2023-03-07T06:33:00Z">
        <w:r>
          <w:t>Simulated</w:t>
        </w:r>
        <w:r w:rsidRPr="0030237F">
          <w:rPr>
            <w:lang w:val="el-GR"/>
            <w:rPrChange w:id="3624" w:author="Στάθης Καπ" w:date="2023-03-07T06:33:00Z">
              <w:rPr/>
            </w:rPrChange>
          </w:rPr>
          <w:t xml:space="preserve"> </w:t>
        </w:r>
        <w:r>
          <w:t>Annealing</w:t>
        </w:r>
      </w:ins>
      <w:ins w:id="3625" w:author="Στάθης Καπ" w:date="2023-03-07T06:32:00Z">
        <w:r w:rsidRPr="009A3264">
          <w:rPr>
            <w:lang w:val="el-GR"/>
            <w:rPrChange w:id="3626" w:author="Στάθης Καπ" w:date="2023-03-07T06:32:00Z">
              <w:rPr/>
            </w:rPrChange>
          </w:rPr>
          <w:t xml:space="preserve"> </w:t>
        </w:r>
        <w:r>
          <w:rPr>
            <w:lang w:val="el-GR"/>
          </w:rPr>
          <w:t xml:space="preserve">ή στον </w:t>
        </w:r>
        <w:r>
          <w:t>Tabu</w:t>
        </w:r>
        <w:r w:rsidRPr="009A3264">
          <w:rPr>
            <w:lang w:val="el-GR"/>
            <w:rPrChange w:id="3627" w:author="Στάθης Καπ" w:date="2023-03-07T06:32:00Z">
              <w:rPr/>
            </w:rPrChange>
          </w:rPr>
          <w:t xml:space="preserve"> </w:t>
        </w:r>
        <w:r>
          <w:t>Search</w:t>
        </w:r>
        <w:r w:rsidRPr="009A3264">
          <w:rPr>
            <w:lang w:val="el-GR"/>
            <w:rPrChange w:id="3628" w:author="Στάθης Καπ" w:date="2023-03-07T06:32:00Z">
              <w:rPr/>
            </w:rPrChange>
          </w:rPr>
          <w:t>.</w:t>
        </w:r>
      </w:ins>
      <w:ins w:id="3629" w:author="Στάθης Καπ" w:date="2023-03-07T06:38:00Z">
        <w:r w:rsidR="00981585">
          <w:rPr>
            <w:lang w:val="el-GR"/>
          </w:rPr>
          <w:t xml:space="preserve"> Για παράδειγμα, στο πρόβλημα </w:t>
        </w:r>
        <w:r w:rsidR="00981585">
          <w:t>job</w:t>
        </w:r>
        <w:r w:rsidR="00981585" w:rsidRPr="00981585">
          <w:rPr>
            <w:lang w:val="el-GR"/>
            <w:rPrChange w:id="3630" w:author="Στάθης Καπ" w:date="2023-03-07T06:38:00Z">
              <w:rPr/>
            </w:rPrChange>
          </w:rPr>
          <w:t>-</w:t>
        </w:r>
        <w:r w:rsidR="00981585">
          <w:t>shop</w:t>
        </w:r>
        <w:r w:rsidR="00981585" w:rsidRPr="00981585">
          <w:rPr>
            <w:lang w:val="el-GR"/>
            <w:rPrChange w:id="3631" w:author="Στάθης Καπ" w:date="2023-03-07T06:38:00Z">
              <w:rPr/>
            </w:rPrChange>
          </w:rPr>
          <w:t xml:space="preserve"> </w:t>
        </w:r>
        <w:r w:rsidR="00981585">
          <w:t>scheduling</w:t>
        </w:r>
        <w:r w:rsidR="00981585" w:rsidRPr="00981585">
          <w:rPr>
            <w:lang w:val="el-GR"/>
            <w:rPrChange w:id="3632" w:author="Στάθης Καπ" w:date="2023-03-07T06:38:00Z">
              <w:rPr/>
            </w:rPrChange>
          </w:rPr>
          <w:t xml:space="preserve"> </w:t>
        </w:r>
        <w:r w:rsidR="00981585">
          <w:t>problem</w:t>
        </w:r>
        <w:r w:rsidR="00981585" w:rsidRPr="00981585">
          <w:rPr>
            <w:lang w:val="el-GR"/>
            <w:rPrChange w:id="3633" w:author="Στάθης Καπ" w:date="2023-03-07T06:39:00Z">
              <w:rPr/>
            </w:rPrChange>
          </w:rPr>
          <w:t xml:space="preserve"> (</w:t>
        </w:r>
      </w:ins>
      <w:ins w:id="3634" w:author="Στάθης Καπ" w:date="2023-03-07T06:39:00Z">
        <w:r w:rsidR="00981585">
          <w:t>JSSP</w:t>
        </w:r>
      </w:ins>
      <w:ins w:id="3635" w:author="Στάθης Καπ" w:date="2023-03-07T06:38:00Z">
        <w:r w:rsidR="00981585" w:rsidRPr="00981585">
          <w:rPr>
            <w:lang w:val="el-GR"/>
            <w:rPrChange w:id="3636" w:author="Στάθης Καπ" w:date="2023-03-07T06:39:00Z">
              <w:rPr/>
            </w:rPrChange>
          </w:rPr>
          <w:t>)</w:t>
        </w:r>
      </w:ins>
      <w:ins w:id="3637" w:author="Στάθης Καπ" w:date="2023-03-07T06:39:00Z">
        <w:r w:rsidR="00981585" w:rsidRPr="00406DF0">
          <w:rPr>
            <w:lang w:val="el-GR"/>
            <w:rPrChange w:id="3638" w:author="Στάθης Καπ" w:date="2023-03-07T14:56:00Z">
              <w:rPr/>
            </w:rPrChange>
          </w:rPr>
          <w:t xml:space="preserve">, </w:t>
        </w:r>
        <w:r w:rsidR="00981585">
          <w:rPr>
            <w:lang w:val="el-GR"/>
          </w:rPr>
          <w:t xml:space="preserve">η χρήση </w:t>
        </w:r>
      </w:ins>
      <w:ins w:id="3639" w:author="Στάθης Καπ" w:date="2023-03-07T06:40:00Z">
        <w:r w:rsidR="00981585">
          <w:rPr>
            <w:lang w:val="el-GR"/>
          </w:rPr>
          <w:t xml:space="preserve">του </w:t>
        </w:r>
        <w:r w:rsidR="00981585">
          <w:t>Tabu</w:t>
        </w:r>
        <w:r w:rsidR="00981585" w:rsidRPr="00406DF0">
          <w:rPr>
            <w:lang w:val="el-GR"/>
            <w:rPrChange w:id="3640" w:author="Στάθης Καπ" w:date="2023-03-07T14:56:00Z">
              <w:rPr/>
            </w:rPrChange>
          </w:rPr>
          <w:t xml:space="preserve"> </w:t>
        </w:r>
        <w:r w:rsidR="00981585">
          <w:t>Search</w:t>
        </w:r>
        <w:r w:rsidR="00981585" w:rsidRPr="00406DF0">
          <w:rPr>
            <w:lang w:val="el-GR"/>
            <w:rPrChange w:id="3641"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42" w:author="Στάθης Καπ" w:date="2023-03-02T07:36:00Z"/>
          <w:lang w:val="el-GR"/>
        </w:rPr>
      </w:pPr>
      <w:bookmarkStart w:id="3643" w:name="_Toc129197846"/>
      <w:ins w:id="3644" w:author="Στάθης Καπ" w:date="2023-03-02T07:36:00Z">
        <w:r>
          <w:rPr>
            <w:lang w:val="el-GR"/>
          </w:rPr>
          <w:t>Διαταραχή</w:t>
        </w:r>
        <w:bookmarkEnd w:id="3643"/>
      </w:ins>
    </w:p>
    <w:p w14:paraId="3F7410EB" w14:textId="522DB5F3" w:rsidR="009A38C8" w:rsidRDefault="009B3728" w:rsidP="00EE5DEE">
      <w:pPr>
        <w:rPr>
          <w:ins w:id="3645" w:author="Στάθης Καπ" w:date="2023-03-05T04:13:00Z"/>
          <w:lang w:val="el-GR"/>
        </w:rPr>
      </w:pPr>
      <w:ins w:id="3646" w:author="Στάθης Καπ" w:date="2023-03-05T03:54:00Z">
        <w:r>
          <w:rPr>
            <w:lang w:val="el-GR"/>
          </w:rPr>
          <w:t xml:space="preserve">Στο βήμα της διαταραχής, ο </w:t>
        </w:r>
        <w:r>
          <w:t>ILS</w:t>
        </w:r>
        <w:r w:rsidRPr="009B3728">
          <w:rPr>
            <w:lang w:val="el-GR"/>
            <w:rPrChange w:id="3647" w:author="Στάθης Καπ" w:date="2023-03-05T03:54:00Z">
              <w:rPr/>
            </w:rPrChange>
          </w:rPr>
          <w:t xml:space="preserve"> </w:t>
        </w:r>
      </w:ins>
      <w:ins w:id="3648" w:author="Στάθης Καπ" w:date="2023-03-05T03:55:00Z">
        <w:r>
          <w:rPr>
            <w:lang w:val="el-GR"/>
          </w:rPr>
          <w:t xml:space="preserve">ξεφεύγει από το τοπικό βέλτιστο στο οποίο έχει καταλήξει από την Τοπική Αναζήτηση. </w:t>
        </w:r>
      </w:ins>
      <w:ins w:id="3649" w:author="Στάθης Καπ" w:date="2023-03-05T04:10:00Z">
        <w:r w:rsidR="009A38C8">
          <w:rPr>
            <w:lang w:val="el-GR"/>
          </w:rPr>
          <w:t>Σε κάθε πρόβλημα</w:t>
        </w:r>
      </w:ins>
      <w:ins w:id="3650" w:author="Στάθης Καπ" w:date="2023-03-05T04:17:00Z">
        <w:r w:rsidR="009A38C8">
          <w:rPr>
            <w:lang w:val="el-GR"/>
          </w:rPr>
          <w:t xml:space="preserve"> βελτιστοπ</w:t>
        </w:r>
      </w:ins>
      <w:ins w:id="3651" w:author="Στάθης Καπ" w:date="2023-03-05T04:18:00Z">
        <w:r w:rsidR="009A38C8">
          <w:rPr>
            <w:lang w:val="el-GR"/>
          </w:rPr>
          <w:t>οίησης</w:t>
        </w:r>
      </w:ins>
      <w:ins w:id="3652" w:author="Στάθης Καπ" w:date="2023-03-05T04:10:00Z">
        <w:r w:rsidR="009A38C8">
          <w:rPr>
            <w:lang w:val="el-GR"/>
          </w:rPr>
          <w:t xml:space="preserve">, η </w:t>
        </w:r>
      </w:ins>
      <w:ins w:id="3653" w:author="Στάθης Καπ" w:date="2023-03-05T04:18:00Z">
        <w:r w:rsidR="009A38C8">
          <w:rPr>
            <w:lang w:val="el-GR"/>
          </w:rPr>
          <w:t xml:space="preserve">τεχνική </w:t>
        </w:r>
      </w:ins>
      <w:ins w:id="3654" w:author="Στάθης Καπ" w:date="2023-03-05T04:17:00Z">
        <w:r w:rsidR="009A38C8">
          <w:rPr>
            <w:lang w:val="el-GR"/>
          </w:rPr>
          <w:t>Δ</w:t>
        </w:r>
      </w:ins>
      <w:ins w:id="3655" w:author="Στάθης Καπ" w:date="2023-03-05T04:10:00Z">
        <w:r w:rsidR="009A38C8">
          <w:rPr>
            <w:lang w:val="el-GR"/>
          </w:rPr>
          <w:t>ιαταραχή</w:t>
        </w:r>
      </w:ins>
      <w:ins w:id="3656" w:author="Στάθης Καπ" w:date="2023-03-05T04:23:00Z">
        <w:r w:rsidR="00414331">
          <w:rPr>
            <w:lang w:val="el-GR"/>
          </w:rPr>
          <w:t>ς</w:t>
        </w:r>
      </w:ins>
      <w:ins w:id="3657" w:author="Στάθης Καπ" w:date="2023-03-05T04:18:00Z">
        <w:r w:rsidR="009A38C8">
          <w:rPr>
            <w:lang w:val="el-GR"/>
          </w:rPr>
          <w:t xml:space="preserve"> μπορεί να είναι διαφορετική.</w:t>
        </w:r>
      </w:ins>
      <w:ins w:id="3658" w:author="Στάθης Καπ" w:date="2023-03-05T04:10:00Z">
        <w:r w:rsidR="009A38C8">
          <w:rPr>
            <w:lang w:val="el-GR"/>
          </w:rPr>
          <w:t xml:space="preserve"> </w:t>
        </w:r>
      </w:ins>
      <w:ins w:id="3659" w:author="Στάθης Καπ" w:date="2023-03-05T04:11:00Z">
        <w:r w:rsidR="009A38C8">
          <w:rPr>
            <w:lang w:val="el-GR"/>
          </w:rPr>
          <w:t>Για παράδειγμα, για</w:t>
        </w:r>
      </w:ins>
      <w:ins w:id="3660" w:author="Στάθης Καπ" w:date="2023-03-05T04:12:00Z">
        <w:r w:rsidR="009A38C8">
          <w:rPr>
            <w:lang w:val="el-GR"/>
          </w:rPr>
          <w:t xml:space="preserve"> το</w:t>
        </w:r>
      </w:ins>
      <w:ins w:id="3661" w:author="Στάθης Καπ" w:date="2023-03-05T04:11:00Z">
        <w:r w:rsidR="009A38C8">
          <w:rPr>
            <w:lang w:val="el-GR"/>
          </w:rPr>
          <w:t xml:space="preserve"> Πρόβλημα Περιοδεύοντος Πωλητή</w:t>
        </w:r>
      </w:ins>
      <w:ins w:id="3662" w:author="Στάθης Καπ" w:date="2023-03-05T04:19:00Z">
        <w:r w:rsidR="009A38C8" w:rsidRPr="009A38C8">
          <w:rPr>
            <w:lang w:val="el-GR"/>
            <w:rPrChange w:id="3663" w:author="Στάθης Καπ" w:date="2023-03-05T04:19:00Z">
              <w:rPr/>
            </w:rPrChange>
          </w:rPr>
          <w:t xml:space="preserve"> (</w:t>
        </w:r>
        <w:r w:rsidR="009A38C8">
          <w:t>TSP</w:t>
        </w:r>
        <w:r w:rsidR="009A38C8" w:rsidRPr="009A38C8">
          <w:rPr>
            <w:lang w:val="el-GR"/>
            <w:rPrChange w:id="3664" w:author="Στάθης Καπ" w:date="2023-03-05T04:19:00Z">
              <w:rPr/>
            </w:rPrChange>
          </w:rPr>
          <w:t>)</w:t>
        </w:r>
      </w:ins>
      <w:ins w:id="3665" w:author="Στάθης Καπ" w:date="2023-03-05T04:11:00Z">
        <w:r w:rsidR="009A38C8">
          <w:rPr>
            <w:lang w:val="el-GR"/>
          </w:rPr>
          <w:t xml:space="preserve">, </w:t>
        </w:r>
      </w:ins>
      <w:ins w:id="3666" w:author="Στάθης Καπ" w:date="2023-03-05T04:12:00Z">
        <w:r w:rsidR="009A38C8">
          <w:rPr>
            <w:lang w:val="el-GR"/>
          </w:rPr>
          <w:t xml:space="preserve">η τεχνική Διαταραχής μπορεί είναι η </w:t>
        </w:r>
      </w:ins>
      <w:ins w:id="3667" w:author="Στάθης Καπ" w:date="2023-03-05T04:28:00Z">
        <w:r w:rsidR="00414331">
          <w:rPr>
            <w:lang w:val="el-GR"/>
          </w:rPr>
          <w:t>αφαίρεση</w:t>
        </w:r>
      </w:ins>
      <w:ins w:id="3668" w:author="Στάθης Καπ" w:date="2023-03-05T04:12:00Z">
        <w:r w:rsidR="009A38C8">
          <w:rPr>
            <w:lang w:val="el-GR"/>
          </w:rPr>
          <w:t xml:space="preserve"> διαδρομών </w:t>
        </w:r>
      </w:ins>
      <w:ins w:id="3669" w:author="Στάθης Καπ" w:date="2023-03-05T04:28:00Z">
        <w:r w:rsidR="00414331">
          <w:rPr>
            <w:lang w:val="el-GR"/>
          </w:rPr>
          <w:t>από</w:t>
        </w:r>
      </w:ins>
      <w:ins w:id="3670" w:author="Στάθης Καπ" w:date="2023-03-05T04:12:00Z">
        <w:r w:rsidR="009A38C8">
          <w:rPr>
            <w:lang w:val="el-GR"/>
          </w:rPr>
          <w:t xml:space="preserve"> μία λύση.</w:t>
        </w:r>
      </w:ins>
    </w:p>
    <w:p w14:paraId="5275F860" w14:textId="0C9F32C9" w:rsidR="00EE5DEE" w:rsidRPr="00C47961" w:rsidRDefault="009A38C8" w:rsidP="00EE5DEE">
      <w:pPr>
        <w:rPr>
          <w:ins w:id="3671" w:author="Στάθης Καπ" w:date="2023-03-05T04:29:00Z"/>
          <w:lang w:val="el-GR"/>
        </w:rPr>
      </w:pPr>
      <w:ins w:id="3672" w:author="Στάθης Καπ" w:date="2023-03-05T04:13:00Z">
        <w:r>
          <w:rPr>
            <w:lang w:val="el-GR"/>
          </w:rPr>
          <w:t xml:space="preserve">Η ένταση της Διαταραχής παίζει καθοριστικό ρόλο για την απόδοση του αλγορίθμου. </w:t>
        </w:r>
      </w:ins>
      <w:ins w:id="3673" w:author="Στάθης Καπ" w:date="2023-03-05T03:26:00Z">
        <w:r w:rsidR="00743F25">
          <w:rPr>
            <w:lang w:val="el-GR"/>
          </w:rPr>
          <w:t>Εάν η Διαταραχή είναι πολύ μικρή</w:t>
        </w:r>
      </w:ins>
      <w:ins w:id="3674" w:author="Στάθης Καπ" w:date="2023-03-05T03:51:00Z">
        <w:r w:rsidR="00A62122">
          <w:rPr>
            <w:lang w:val="el-GR"/>
          </w:rPr>
          <w:t xml:space="preserve">, τότε υπάρχει </w:t>
        </w:r>
      </w:ins>
      <w:ins w:id="3675" w:author="Στάθης Καπ" w:date="2023-03-05T03:52:00Z">
        <w:r w:rsidR="00A62122">
          <w:rPr>
            <w:lang w:val="el-GR"/>
          </w:rPr>
          <w:t xml:space="preserve">ο </w:t>
        </w:r>
      </w:ins>
      <w:ins w:id="3676" w:author="Στάθης Καπ" w:date="2023-03-05T03:51:00Z">
        <w:r w:rsidR="00A62122">
          <w:rPr>
            <w:lang w:val="el-GR"/>
          </w:rPr>
          <w:t>κίνδυνος</w:t>
        </w:r>
      </w:ins>
      <w:ins w:id="3677"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678" w:author="Στάθης Καπ" w:date="2023-03-05T04:13:00Z">
        <w:r>
          <w:rPr>
            <w:lang w:val="el-GR"/>
          </w:rPr>
          <w:t>και ο αλ</w:t>
        </w:r>
      </w:ins>
      <w:ins w:id="3679" w:author="Στάθης Καπ" w:date="2023-03-05T04:14:00Z">
        <w:r>
          <w:rPr>
            <w:lang w:val="el-GR"/>
          </w:rPr>
          <w:t xml:space="preserve">γόριθμος θα καταλήγει πάλι στο ίδιο τοπικό βέλτιστο, περιορίζοντας </w:t>
        </w:r>
      </w:ins>
      <w:ins w:id="3680" w:author="Στάθης Καπ" w:date="2023-03-05T07:37:00Z">
        <w:r w:rsidR="00692CE5">
          <w:rPr>
            <w:lang w:val="el-GR"/>
          </w:rPr>
          <w:t>έτσι σημαντικά τη διαφορετικ</w:t>
        </w:r>
      </w:ins>
      <w:ins w:id="3681" w:author="Στάθης Καπ" w:date="2023-03-05T07:38:00Z">
        <w:r w:rsidR="00692CE5">
          <w:rPr>
            <w:lang w:val="el-GR"/>
          </w:rPr>
          <w:t xml:space="preserve">ότητα των λύσεων. </w:t>
        </w:r>
      </w:ins>
      <w:ins w:id="3682" w:author="Στάθης Καπ" w:date="2023-03-05T03:54:00Z">
        <w:r w:rsidR="009B3728">
          <w:rPr>
            <w:lang w:val="el-GR"/>
          </w:rPr>
          <w:t>Εάν</w:t>
        </w:r>
      </w:ins>
      <w:ins w:id="3683" w:author="Στάθης Καπ" w:date="2023-03-05T04:14:00Z">
        <w:r>
          <w:rPr>
            <w:lang w:val="el-GR"/>
          </w:rPr>
          <w:t xml:space="preserve"> όμως</w:t>
        </w:r>
      </w:ins>
      <w:ins w:id="3684" w:author="Στάθης Καπ" w:date="2023-03-05T03:54:00Z">
        <w:r w:rsidR="009B3728">
          <w:rPr>
            <w:lang w:val="el-GR"/>
          </w:rPr>
          <w:t xml:space="preserve"> η Διαταραχή είναι </w:t>
        </w:r>
      </w:ins>
      <w:ins w:id="3685" w:author="Στάθης Καπ" w:date="2023-03-05T04:14:00Z">
        <w:r>
          <w:rPr>
            <w:lang w:val="el-GR"/>
          </w:rPr>
          <w:t>πολύ έντονη</w:t>
        </w:r>
      </w:ins>
      <w:ins w:id="3686" w:author="Στάθης Καπ" w:date="2023-03-05T04:15:00Z">
        <w:r>
          <w:rPr>
            <w:lang w:val="el-GR"/>
          </w:rPr>
          <w:t xml:space="preserve"> </w:t>
        </w:r>
      </w:ins>
      <w:ins w:id="3687" w:author="Στάθης Καπ" w:date="2023-03-05T04:16:00Z">
        <w:r>
          <w:rPr>
            <w:lang w:val="el-GR"/>
          </w:rPr>
          <w:t xml:space="preserve">τότε υπάρχει ο κίνδυνος ο αλγόριθμος να ξεκινάει σε κάθε επανάληψη από την </w:t>
        </w:r>
      </w:ins>
      <w:ins w:id="3688" w:author="Στάθης Καπ" w:date="2023-03-05T04:17:00Z">
        <w:r>
          <w:rPr>
            <w:lang w:val="el-GR"/>
          </w:rPr>
          <w:t>τυχαίες αρχικές λύσεις</w:t>
        </w:r>
      </w:ins>
      <w:ins w:id="3689" w:author="Στάθης Καπ" w:date="2023-03-05T04:16:00Z">
        <w:r>
          <w:rPr>
            <w:lang w:val="el-GR"/>
          </w:rPr>
          <w:t>, κάτι που θα οδηγήσει</w:t>
        </w:r>
      </w:ins>
      <w:ins w:id="3690" w:author="Στάθης Καπ" w:date="2023-03-05T04:17:00Z">
        <w:r>
          <w:rPr>
            <w:lang w:val="el-GR"/>
          </w:rPr>
          <w:t xml:space="preserve"> πιθανότατα</w:t>
        </w:r>
      </w:ins>
      <w:ins w:id="3691" w:author="Στάθης Καπ" w:date="2023-03-05T04:16:00Z">
        <w:r>
          <w:rPr>
            <w:lang w:val="el-GR"/>
          </w:rPr>
          <w:t xml:space="preserve"> στην</w:t>
        </w:r>
      </w:ins>
      <w:ins w:id="3692" w:author="Στάθης Καπ" w:date="2023-03-05T04:17:00Z">
        <w:r>
          <w:rPr>
            <w:lang w:val="el-GR"/>
          </w:rPr>
          <w:t xml:space="preserve"> εύρεση λιγότερο ποιοτικών λύσεων</w:t>
        </w:r>
      </w:ins>
      <w:ins w:id="3693" w:author="Στάθης Καπ" w:date="2023-03-05T07:39:00Z">
        <w:r w:rsidR="005700A6">
          <w:rPr>
            <w:lang w:val="el-GR"/>
          </w:rPr>
          <w:t xml:space="preserve"> καθώς και στην αύξηση του χρόνου εκτέλεσης της επόμενης Τοπικής Αναζήτησης.</w:t>
        </w:r>
      </w:ins>
      <w:ins w:id="3694" w:author="Στάθης Καπ" w:date="2023-03-05T05:21:00Z">
        <w:r w:rsidR="00C47961">
          <w:rPr>
            <w:lang w:val="el-GR"/>
          </w:rPr>
          <w:t xml:space="preserve"> </w:t>
        </w:r>
      </w:ins>
      <w:ins w:id="3695" w:author="Στάθης Καπ" w:date="2023-03-05T04:31:00Z">
        <w:r w:rsidR="00914A87">
          <w:rPr>
            <w:lang w:val="el-GR"/>
          </w:rPr>
          <w:t xml:space="preserve">Μια καλή ιδέα για </w:t>
        </w:r>
      </w:ins>
      <w:ins w:id="3696" w:author="Στάθης Καπ" w:date="2023-03-05T05:18:00Z">
        <w:r w:rsidR="00C47961">
          <w:rPr>
            <w:lang w:val="el-GR"/>
          </w:rPr>
          <w:t xml:space="preserve">τη </w:t>
        </w:r>
      </w:ins>
      <w:ins w:id="3697" w:author="Στάθης Καπ" w:date="2023-03-05T05:21:00Z">
        <w:r w:rsidR="00C47961">
          <w:rPr>
            <w:lang w:val="el-GR"/>
          </w:rPr>
          <w:t>ρύθμιση</w:t>
        </w:r>
      </w:ins>
      <w:ins w:id="3698" w:author="Στάθης Καπ" w:date="2023-03-05T05:22:00Z">
        <w:r w:rsidR="00C47961">
          <w:rPr>
            <w:lang w:val="el-GR"/>
          </w:rPr>
          <w:t xml:space="preserve"> της</w:t>
        </w:r>
      </w:ins>
      <w:ins w:id="3699" w:author="Στάθης Καπ" w:date="2023-03-05T05:21:00Z">
        <w:r w:rsidR="00C47961">
          <w:rPr>
            <w:lang w:val="el-GR"/>
          </w:rPr>
          <w:t xml:space="preserve"> </w:t>
        </w:r>
      </w:ins>
      <w:ins w:id="3700" w:author="Στάθης Καπ" w:date="2023-03-05T05:18:00Z">
        <w:r w:rsidR="00C47961">
          <w:rPr>
            <w:lang w:val="el-GR"/>
          </w:rPr>
          <w:t>ένταση</w:t>
        </w:r>
      </w:ins>
      <w:ins w:id="3701" w:author="Στάθης Καπ" w:date="2023-03-05T05:21:00Z">
        <w:r w:rsidR="00C47961">
          <w:rPr>
            <w:lang w:val="el-GR"/>
          </w:rPr>
          <w:t>ς</w:t>
        </w:r>
      </w:ins>
      <w:ins w:id="3702" w:author="Στάθης Καπ" w:date="2023-03-05T05:18:00Z">
        <w:r w:rsidR="00C47961">
          <w:rPr>
            <w:lang w:val="el-GR"/>
          </w:rPr>
          <w:t xml:space="preserve"> της Διαταραχής, είναι να </w:t>
        </w:r>
      </w:ins>
      <w:ins w:id="3703" w:author="Στάθης Καπ" w:date="2023-03-05T05:22:00Z">
        <w:r w:rsidR="00440223">
          <w:rPr>
            <w:lang w:val="el-GR"/>
          </w:rPr>
          <w:t>αλλάζει ντετερμινιστικά</w:t>
        </w:r>
      </w:ins>
      <w:ins w:id="3704" w:author="Στάθης Καπ" w:date="2023-03-05T05:18:00Z">
        <w:r w:rsidR="00C47961">
          <w:rPr>
            <w:lang w:val="el-GR"/>
          </w:rPr>
          <w:t xml:space="preserve"> κατά τη διάρκεια του αλγορίθμου.</w:t>
        </w:r>
      </w:ins>
      <w:ins w:id="3705" w:author="Στάθης Καπ" w:date="2023-03-05T05:19:00Z">
        <w:r w:rsidR="00C47961">
          <w:rPr>
            <w:lang w:val="el-GR"/>
          </w:rPr>
          <w:t xml:space="preserve"> </w:t>
        </w:r>
      </w:ins>
      <w:ins w:id="3706" w:author="Στάθης Καπ" w:date="2023-03-05T05:18:00Z">
        <w:r w:rsidR="00C47961">
          <w:rPr>
            <w:lang w:val="el-GR"/>
          </w:rPr>
          <w:t xml:space="preserve"> </w:t>
        </w:r>
      </w:ins>
    </w:p>
    <w:p w14:paraId="78172DB1" w14:textId="1A3D2DE1" w:rsidR="00EE5DEE" w:rsidRDefault="00EE5DEE" w:rsidP="00FD728E">
      <w:pPr>
        <w:pStyle w:val="Heading3"/>
        <w:rPr>
          <w:ins w:id="3707" w:author="Στάθης Καπ" w:date="2023-03-02T07:36:00Z"/>
          <w:lang w:val="el-GR"/>
        </w:rPr>
      </w:pPr>
      <w:bookmarkStart w:id="3708" w:name="_Toc129197847"/>
      <w:ins w:id="3709" w:author="Στάθης Καπ" w:date="2023-03-02T07:36:00Z">
        <w:r>
          <w:rPr>
            <w:lang w:val="el-GR"/>
          </w:rPr>
          <w:t>Κριτήριο αποδοχής</w:t>
        </w:r>
        <w:bookmarkEnd w:id="3708"/>
      </w:ins>
    </w:p>
    <w:p w14:paraId="507F1D5D" w14:textId="15DDF0F2" w:rsidR="00EE5DEE" w:rsidRDefault="001B21C2" w:rsidP="00EE5DEE">
      <w:pPr>
        <w:rPr>
          <w:ins w:id="3710" w:author="Στάθης Καπ" w:date="2023-03-05T06:31:00Z"/>
          <w:lang w:val="el-GR"/>
        </w:rPr>
      </w:pPr>
      <w:ins w:id="3711" w:author="Στάθης Καπ" w:date="2023-03-05T06:27:00Z">
        <w:r>
          <w:rPr>
            <w:lang w:val="el-GR"/>
          </w:rPr>
          <w:t>Το κριτήριο αποδοχής</w:t>
        </w:r>
      </w:ins>
      <w:ins w:id="3712" w:author="Στάθης Καπ" w:date="2023-03-05T06:28:00Z">
        <w:r>
          <w:rPr>
            <w:lang w:val="el-GR"/>
          </w:rPr>
          <w:t xml:space="preserve"> </w:t>
        </w:r>
      </w:ins>
      <w:ins w:id="3713" w:author="Στάθης Καπ" w:date="2023-03-05T07:39:00Z">
        <w:r w:rsidR="00562694">
          <w:rPr>
            <w:lang w:val="el-GR"/>
          </w:rPr>
          <w:t>καθορίζει</w:t>
        </w:r>
      </w:ins>
      <w:ins w:id="3714" w:author="Στάθης Καπ" w:date="2023-03-05T06:28:00Z">
        <w:r>
          <w:rPr>
            <w:lang w:val="el-GR"/>
          </w:rPr>
          <w:t xml:space="preserve"> εάν σε μια επανάληψη του </w:t>
        </w:r>
        <w:r>
          <w:t>ILS</w:t>
        </w:r>
        <w:r w:rsidRPr="001B21C2">
          <w:rPr>
            <w:lang w:val="el-GR"/>
            <w:rPrChange w:id="3715" w:author="Στάθης Καπ" w:date="2023-03-05T06:28:00Z">
              <w:rPr/>
            </w:rPrChange>
          </w:rPr>
          <w:t xml:space="preserve"> </w:t>
        </w:r>
        <w:r>
          <w:rPr>
            <w:lang w:val="el-GR"/>
          </w:rPr>
          <w:t>θα γίνει αποδεκτή η λύση που</w:t>
        </w:r>
      </w:ins>
      <w:ins w:id="3716" w:author="Στάθης Καπ" w:date="2023-03-05T07:40:00Z">
        <w:r w:rsidR="007627EA">
          <w:rPr>
            <w:lang w:val="el-GR"/>
          </w:rPr>
          <w:t xml:space="preserve"> προέκυψε </w:t>
        </w:r>
      </w:ins>
      <w:ins w:id="3717" w:author="Στάθης Καπ" w:date="2023-03-05T06:28:00Z">
        <w:r>
          <w:rPr>
            <w:lang w:val="el-GR"/>
          </w:rPr>
          <w:t>από την Τοπική Αναζήτηση</w:t>
        </w:r>
      </w:ins>
      <w:ins w:id="3718" w:author="Στάθης Καπ" w:date="2023-03-05T06:29:00Z">
        <w:r>
          <w:rPr>
            <w:lang w:val="el-GR"/>
          </w:rPr>
          <w:t xml:space="preserve">. Ουσιαστικά, </w:t>
        </w:r>
      </w:ins>
      <w:ins w:id="3719" w:author="Στάθης Καπ" w:date="2023-03-05T06:30:00Z">
        <w:r>
          <w:rPr>
            <w:lang w:val="el-GR"/>
          </w:rPr>
          <w:t>ρυθμίζει</w:t>
        </w:r>
      </w:ins>
      <w:ins w:id="3720" w:author="Στάθης Καπ" w:date="2023-03-05T06:29:00Z">
        <w:r>
          <w:rPr>
            <w:lang w:val="el-GR"/>
          </w:rPr>
          <w:t xml:space="preserve"> την ισορροπία μεταξύ </w:t>
        </w:r>
      </w:ins>
      <w:ins w:id="3721" w:author="Στάθης Καπ" w:date="2023-03-05T07:33:00Z">
        <w:r w:rsidR="003B2BD2">
          <w:rPr>
            <w:lang w:val="el-GR"/>
          </w:rPr>
          <w:t>δύο</w:t>
        </w:r>
      </w:ins>
      <w:ins w:id="3722" w:author="Στάθης Καπ" w:date="2023-03-05T07:30:00Z">
        <w:r w:rsidR="003B2BD2">
          <w:rPr>
            <w:lang w:val="el-GR"/>
          </w:rPr>
          <w:t xml:space="preserve"> στρατηγικών</w:t>
        </w:r>
      </w:ins>
      <w:ins w:id="3723" w:author="Στάθης Καπ" w:date="2023-03-05T06:29:00Z">
        <w:r>
          <w:rPr>
            <w:lang w:val="el-GR"/>
          </w:rPr>
          <w:t xml:space="preserve"> </w:t>
        </w:r>
      </w:ins>
      <w:ins w:id="3724" w:author="Στάθης Καπ" w:date="2023-03-05T07:33:00Z">
        <w:r w:rsidR="003B2BD2">
          <w:rPr>
            <w:lang w:val="el-GR"/>
          </w:rPr>
          <w:t xml:space="preserve">αναζήτησης καινούριων λύσεων, της </w:t>
        </w:r>
      </w:ins>
      <w:ins w:id="3725" w:author="Στάθης Καπ" w:date="2023-03-05T07:22:00Z">
        <w:r w:rsidR="008C404E">
          <w:rPr>
            <w:lang w:val="el-GR"/>
          </w:rPr>
          <w:t>εντονοποίησης</w:t>
        </w:r>
      </w:ins>
      <w:ins w:id="3726" w:author="Στάθης Καπ" w:date="2023-03-05T06:30:00Z">
        <w:r>
          <w:rPr>
            <w:lang w:val="el-GR"/>
          </w:rPr>
          <w:t xml:space="preserve"> και</w:t>
        </w:r>
      </w:ins>
      <w:ins w:id="3727" w:author="Στάθης Καπ" w:date="2023-03-05T07:34:00Z">
        <w:r w:rsidR="003B2BD2">
          <w:rPr>
            <w:lang w:val="el-GR"/>
          </w:rPr>
          <w:t xml:space="preserve"> της</w:t>
        </w:r>
      </w:ins>
      <w:ins w:id="3728" w:author="Στάθης Καπ" w:date="2023-03-05T06:30:00Z">
        <w:r>
          <w:rPr>
            <w:lang w:val="el-GR"/>
          </w:rPr>
          <w:t xml:space="preserve"> διαφοροποίησης.</w:t>
        </w:r>
      </w:ins>
      <w:ins w:id="3729" w:author="Στάθης Καπ" w:date="2023-03-05T06:29:00Z">
        <w:r>
          <w:rPr>
            <w:lang w:val="el-GR"/>
          </w:rPr>
          <w:t xml:space="preserve"> </w:t>
        </w:r>
      </w:ins>
      <w:ins w:id="3730" w:author="Στάθης Καπ" w:date="2023-03-05T06:31:00Z">
        <w:r>
          <w:rPr>
            <w:lang w:val="el-GR"/>
          </w:rPr>
          <w:t xml:space="preserve">Οι δύο ακραίες </w:t>
        </w:r>
      </w:ins>
      <w:ins w:id="3731" w:author="Στάθης Καπ" w:date="2023-03-05T07:31:00Z">
        <w:r w:rsidR="003B2BD2">
          <w:rPr>
            <w:lang w:val="el-GR"/>
          </w:rPr>
          <w:t>επιλογές</w:t>
        </w:r>
      </w:ins>
      <w:ins w:id="3732"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733" w:author="Στάθης Καπ" w:date="2023-03-05T06:33:00Z"/>
          <w:lang w:val="el-GR"/>
        </w:rPr>
      </w:pPr>
      <w:ins w:id="3734" w:author="Στάθης Καπ" w:date="2023-03-05T06:32:00Z">
        <w:r>
          <w:rPr>
            <w:lang w:val="el-GR"/>
          </w:rPr>
          <w:t xml:space="preserve">Αποδοχή </w:t>
        </w:r>
      </w:ins>
      <w:ins w:id="3735" w:author="Στάθης Καπ" w:date="2023-03-05T06:33:00Z">
        <w:r>
          <w:rPr>
            <w:lang w:val="el-GR"/>
          </w:rPr>
          <w:t xml:space="preserve">μόνο </w:t>
        </w:r>
      </w:ins>
      <w:ins w:id="3736" w:author="Στάθης Καπ" w:date="2023-03-05T06:32:00Z">
        <w:r>
          <w:rPr>
            <w:lang w:val="el-GR"/>
          </w:rPr>
          <w:t>καλύτερων λύσεων</w:t>
        </w:r>
      </w:ins>
      <w:ins w:id="3737" w:author="Στάθης Καπ" w:date="2023-03-05T06:34:00Z">
        <w:r>
          <w:rPr>
            <w:lang w:val="el-GR"/>
          </w:rPr>
          <w:t xml:space="preserve"> (ε</w:t>
        </w:r>
      </w:ins>
      <w:ins w:id="3738" w:author="Στάθης Καπ" w:date="2023-03-05T06:33:00Z">
        <w:r>
          <w:rPr>
            <w:lang w:val="el-GR"/>
          </w:rPr>
          <w:t xml:space="preserve">υνοεί την </w:t>
        </w:r>
      </w:ins>
      <w:ins w:id="3739" w:author="Στάθης Καπ" w:date="2023-03-05T07:29:00Z">
        <w:r w:rsidR="003B2BD2">
          <w:rPr>
            <w:lang w:val="el-GR"/>
          </w:rPr>
          <w:t xml:space="preserve">εντονοποίηση </w:t>
        </w:r>
      </w:ins>
      <w:ins w:id="3740" w:author="Στάθης Καπ" w:date="2023-03-05T06:33:00Z">
        <w:r>
          <w:rPr>
            <w:lang w:val="el-GR"/>
          </w:rPr>
          <w:t>της αναζήτησης</w:t>
        </w:r>
      </w:ins>
      <w:ins w:id="3741" w:author="Στάθης Καπ" w:date="2023-03-05T06:34:00Z">
        <w:r>
          <w:rPr>
            <w:lang w:val="el-GR"/>
          </w:rPr>
          <w:t>)</w:t>
        </w:r>
      </w:ins>
    </w:p>
    <w:p w14:paraId="5A44CE07" w14:textId="3108E0C6" w:rsidR="001B21C2" w:rsidRPr="001B21C2" w:rsidRDefault="001B21C2">
      <w:pPr>
        <w:pStyle w:val="ListParagraph"/>
        <w:numPr>
          <w:ilvl w:val="0"/>
          <w:numId w:val="61"/>
        </w:numPr>
        <w:rPr>
          <w:ins w:id="3742" w:author="Στάθης Καπ" w:date="2023-03-02T07:34:00Z"/>
          <w:lang w:val="el-GR"/>
        </w:rPr>
        <w:pPrChange w:id="3743" w:author="Στάθης Καπ" w:date="2023-03-05T06:31:00Z">
          <w:pPr/>
        </w:pPrChange>
      </w:pPr>
      <w:ins w:id="3744" w:author="Στάθης Καπ" w:date="2023-03-05T06:33:00Z">
        <w:r>
          <w:rPr>
            <w:lang w:val="el-GR"/>
          </w:rPr>
          <w:t>Αποδοχή οποια</w:t>
        </w:r>
      </w:ins>
      <w:ins w:id="3745" w:author="Στάθης Καπ" w:date="2023-03-05T06:34:00Z">
        <w:r>
          <w:rPr>
            <w:lang w:val="el-GR"/>
          </w:rPr>
          <w:t>σ</w:t>
        </w:r>
      </w:ins>
      <w:ins w:id="3746" w:author="Στάθης Καπ" w:date="2023-03-05T06:33:00Z">
        <w:r>
          <w:rPr>
            <w:lang w:val="el-GR"/>
          </w:rPr>
          <w:t>δήποτε λύσης (ευνοεί τη</w:t>
        </w:r>
      </w:ins>
      <w:ins w:id="3747" w:author="Στάθης Καπ" w:date="2023-03-05T06:34:00Z">
        <w:r>
          <w:rPr>
            <w:lang w:val="el-GR"/>
          </w:rPr>
          <w:t xml:space="preserve"> διαφοροποίηση της αναζήτησης</w:t>
        </w:r>
      </w:ins>
      <w:ins w:id="3748" w:author="Στάθης Καπ" w:date="2023-03-05T06:33:00Z">
        <w:r>
          <w:rPr>
            <w:lang w:val="el-GR"/>
          </w:rPr>
          <w:t>)</w:t>
        </w:r>
      </w:ins>
    </w:p>
    <w:p w14:paraId="08E6D51B" w14:textId="03FC7EBC" w:rsidR="00EE5DEE" w:rsidRPr="003B2BD2" w:rsidRDefault="001B21C2" w:rsidP="00EE5DEE">
      <w:pPr>
        <w:rPr>
          <w:ins w:id="3749" w:author="Στάθης Καπ" w:date="2023-03-02T07:20:00Z"/>
          <w:lang w:val="el-GR"/>
        </w:rPr>
      </w:pPr>
      <w:ins w:id="3750" w:author="Στάθης Καπ" w:date="2023-03-05T06:35:00Z">
        <w:r>
          <w:rPr>
            <w:lang w:val="el-GR"/>
          </w:rPr>
          <w:lastRenderedPageBreak/>
          <w:t>Φυσικά υπάρχουν και ενδιάμεσες επιλογές</w:t>
        </w:r>
      </w:ins>
      <w:ins w:id="3751" w:author="Στάθης Καπ" w:date="2023-03-05T06:37:00Z">
        <w:r>
          <w:rPr>
            <w:lang w:val="el-GR"/>
          </w:rPr>
          <w:t xml:space="preserve">, όπως για παράδειγμα στον αλγόριθμο </w:t>
        </w:r>
      </w:ins>
      <w:ins w:id="3752" w:author="Στάθης Καπ" w:date="2023-03-05T06:38:00Z">
        <w:r w:rsidR="00162612">
          <w:rPr>
            <w:lang w:val="el-GR"/>
          </w:rPr>
          <w:t>Προσομοιωμένης Ανόπτησης (</w:t>
        </w:r>
        <w:r w:rsidR="00162612">
          <w:t>Simulated</w:t>
        </w:r>
        <w:r w:rsidR="00162612" w:rsidRPr="00162612">
          <w:rPr>
            <w:lang w:val="el-GR"/>
            <w:rPrChange w:id="3753" w:author="Στάθης Καπ" w:date="2023-03-05T06:38:00Z">
              <w:rPr/>
            </w:rPrChange>
          </w:rPr>
          <w:t xml:space="preserve"> </w:t>
        </w:r>
        <w:r w:rsidR="00162612">
          <w:t>annealing</w:t>
        </w:r>
      </w:ins>
      <w:ins w:id="3754" w:author="Στάθης Καπ" w:date="2023-03-05T06:43:00Z">
        <w:r w:rsidR="00162612" w:rsidRPr="00162612">
          <w:rPr>
            <w:lang w:val="el-GR"/>
            <w:rPrChange w:id="3755" w:author="Στάθης Καπ" w:date="2023-03-05T06:43:00Z">
              <w:rPr/>
            </w:rPrChange>
          </w:rPr>
          <w:t xml:space="preserve">, </w:t>
        </w:r>
        <w:r w:rsidR="00162612">
          <w:t>SA</w:t>
        </w:r>
      </w:ins>
      <w:ins w:id="3756" w:author="Στάθης Καπ" w:date="2023-03-05T06:38:00Z">
        <w:r w:rsidR="00162612">
          <w:rPr>
            <w:lang w:val="el-GR"/>
          </w:rPr>
          <w:t>)</w:t>
        </w:r>
      </w:ins>
      <w:ins w:id="3757" w:author="Στάθης Καπ" w:date="2023-03-05T06:43:00Z">
        <w:r w:rsidR="00162612">
          <w:rPr>
            <w:lang w:val="el-GR"/>
          </w:rPr>
          <w:t xml:space="preserve">. Στον αλγόριθμο </w:t>
        </w:r>
        <w:r w:rsidR="00162612">
          <w:t>SA</w:t>
        </w:r>
        <w:r w:rsidR="00162612">
          <w:rPr>
            <w:lang w:val="el-GR"/>
          </w:rPr>
          <w:t>, μία λύση</w:t>
        </w:r>
      </w:ins>
      <w:ins w:id="3758" w:author="Στάθης Καπ" w:date="2023-03-05T06:38:00Z">
        <w:r w:rsidR="00162612">
          <w:rPr>
            <w:lang w:val="el-GR"/>
          </w:rPr>
          <w:t xml:space="preserve">  </w:t>
        </w:r>
        <w:r w:rsidR="00162612">
          <w:t>S</w:t>
        </w:r>
        <w:r w:rsidR="00162612" w:rsidRPr="00162612">
          <w:rPr>
            <w:lang w:val="el-GR"/>
            <w:rPrChange w:id="3759" w:author="Στάθης Καπ" w:date="2023-03-05T06:38:00Z">
              <w:rPr/>
            </w:rPrChange>
          </w:rPr>
          <w:t xml:space="preserve">*’ </w:t>
        </w:r>
      </w:ins>
      <w:ins w:id="3760" w:author="Στάθης Καπ" w:date="2023-03-05T06:40:00Z">
        <w:r w:rsidR="00162612">
          <w:rPr>
            <w:lang w:val="el-GR"/>
          </w:rPr>
          <w:t xml:space="preserve">μπορεί να γίνει αποδεκτή ως διάδοχος της λύσης </w:t>
        </w:r>
      </w:ins>
      <w:ins w:id="3761" w:author="Στάθης Καπ" w:date="2023-03-05T06:38:00Z">
        <w:r w:rsidR="00162612">
          <w:rPr>
            <w:lang w:val="el-GR"/>
          </w:rPr>
          <w:t xml:space="preserve"> </w:t>
        </w:r>
      </w:ins>
      <w:ins w:id="3762" w:author="Στάθης Καπ" w:date="2023-03-05T06:40:00Z">
        <w:r w:rsidR="00162612">
          <w:t>S</w:t>
        </w:r>
        <w:r w:rsidR="00162612" w:rsidRPr="00162612">
          <w:rPr>
            <w:lang w:val="el-GR"/>
            <w:rPrChange w:id="3763" w:author="Στάθης Καπ" w:date="2023-03-05T06:40:00Z">
              <w:rPr/>
            </w:rPrChange>
          </w:rPr>
          <w:t>*</w:t>
        </w:r>
        <w:r w:rsidR="00162612">
          <w:rPr>
            <w:lang w:val="el-GR"/>
          </w:rPr>
          <w:t xml:space="preserve"> ακόμα και αν είναι χειρότερη, με πιθανότητα </w:t>
        </w:r>
      </w:ins>
      <m:oMath>
        <m:r>
          <w:ins w:id="3764" w:author="Στάθης Καπ" w:date="2023-03-05T06:41:00Z">
            <w:rPr>
              <w:rFonts w:ascii="Cambria Math" w:hAnsi="Cambria Math"/>
              <w:lang w:val="el-GR"/>
            </w:rPr>
            <m:t>p=</m:t>
          </w:ins>
        </m:r>
        <m:r>
          <m:rPr>
            <m:sty m:val="p"/>
          </m:rPr>
          <w:rPr>
            <w:rFonts w:ascii="Cambria Math" w:hAnsi="Cambria Math"/>
            <w:lang w:val="el-GR"/>
          </w:rPr>
          <m:t>exp⁡</m:t>
        </m:r>
        <m:r>
          <w:ins w:id="3765" w:author="Στάθης Καπ" w:date="2023-03-05T06:42:00Z">
            <w:rPr>
              <w:rFonts w:ascii="Cambria Math" w:hAnsi="Cambria Math"/>
              <w:lang w:val="el-GR"/>
            </w:rPr>
            <m:t>{</m:t>
          </w:ins>
        </m:r>
        <m:d>
          <m:dPr>
            <m:ctrlPr>
              <w:ins w:id="3766" w:author="Στάθης Καπ" w:date="2023-03-05T06:41:00Z">
                <w:rPr>
                  <w:rFonts w:ascii="Cambria Math" w:hAnsi="Cambria Math"/>
                  <w:i/>
                  <w:lang w:val="el-GR"/>
                </w:rPr>
              </w:ins>
            </m:ctrlPr>
          </m:dPr>
          <m:e>
            <m:r>
              <w:ins w:id="3767" w:author="Στάθης Καπ" w:date="2023-03-05T06:41:00Z">
                <w:rPr>
                  <w:rFonts w:ascii="Cambria Math" w:hAnsi="Cambria Math"/>
                  <w:lang w:val="el-GR"/>
                </w:rPr>
                <m:t>C</m:t>
              </w:ins>
            </m:r>
            <m:d>
              <m:dPr>
                <m:ctrlPr>
                  <w:ins w:id="3768" w:author="Στάθης Καπ" w:date="2023-03-05T06:41:00Z">
                    <w:rPr>
                      <w:rFonts w:ascii="Cambria Math" w:hAnsi="Cambria Math"/>
                      <w:i/>
                      <w:lang w:val="el-GR"/>
                    </w:rPr>
                  </w:ins>
                </m:ctrlPr>
              </m:dPr>
              <m:e>
                <m:sSup>
                  <m:sSupPr>
                    <m:ctrlPr>
                      <w:ins w:id="3769" w:author="Στάθης Καπ" w:date="2023-03-05T06:41:00Z">
                        <w:rPr>
                          <w:rFonts w:ascii="Cambria Math" w:hAnsi="Cambria Math"/>
                          <w:i/>
                          <w:lang w:val="el-GR"/>
                        </w:rPr>
                      </w:ins>
                    </m:ctrlPr>
                  </m:sSupPr>
                  <m:e>
                    <m:r>
                      <w:ins w:id="3770" w:author="Στάθης Καπ" w:date="2023-03-05T06:41:00Z">
                        <w:rPr>
                          <w:rFonts w:ascii="Cambria Math" w:hAnsi="Cambria Math"/>
                          <w:lang w:val="el-GR"/>
                        </w:rPr>
                        <m:t>s</m:t>
                      </w:ins>
                    </m:r>
                  </m:e>
                  <m:sup>
                    <m:r>
                      <w:ins w:id="3771" w:author="Στάθης Καπ" w:date="2023-03-05T06:41:00Z">
                        <w:rPr>
                          <w:rFonts w:ascii="Cambria Math" w:hAnsi="Cambria Math"/>
                          <w:lang w:val="el-GR"/>
                        </w:rPr>
                        <m:t>*</m:t>
                      </w:ins>
                    </m:r>
                  </m:sup>
                </m:sSup>
              </m:e>
            </m:d>
            <m:r>
              <w:ins w:id="3772" w:author="Στάθης Καπ" w:date="2023-03-05T06:41:00Z">
                <w:rPr>
                  <w:rFonts w:ascii="Cambria Math" w:hAnsi="Cambria Math"/>
                  <w:lang w:val="el-GR"/>
                </w:rPr>
                <m:t>-C</m:t>
              </w:ins>
            </m:r>
            <m:d>
              <m:dPr>
                <m:ctrlPr>
                  <w:ins w:id="3773" w:author="Στάθης Καπ" w:date="2023-03-05T06:41:00Z">
                    <w:rPr>
                      <w:rFonts w:ascii="Cambria Math" w:hAnsi="Cambria Math"/>
                      <w:i/>
                      <w:lang w:val="el-GR"/>
                    </w:rPr>
                  </w:ins>
                </m:ctrlPr>
              </m:dPr>
              <m:e>
                <m:sSup>
                  <m:sSupPr>
                    <m:ctrlPr>
                      <w:ins w:id="3774" w:author="Στάθης Καπ" w:date="2023-03-05T06:41:00Z">
                        <w:rPr>
                          <w:rFonts w:ascii="Cambria Math" w:hAnsi="Cambria Math"/>
                          <w:i/>
                          <w:lang w:val="el-GR"/>
                        </w:rPr>
                      </w:ins>
                    </m:ctrlPr>
                  </m:sSupPr>
                  <m:e>
                    <m:r>
                      <w:ins w:id="3775" w:author="Στάθης Καπ" w:date="2023-03-05T06:41:00Z">
                        <w:rPr>
                          <w:rFonts w:ascii="Cambria Math" w:hAnsi="Cambria Math"/>
                          <w:lang w:val="el-GR"/>
                        </w:rPr>
                        <m:t>s</m:t>
                      </w:ins>
                    </m:r>
                  </m:e>
                  <m:sup>
                    <m:sSup>
                      <m:sSupPr>
                        <m:ctrlPr>
                          <w:ins w:id="3776" w:author="Στάθης Καπ" w:date="2023-03-05T06:41:00Z">
                            <w:rPr>
                              <w:rFonts w:ascii="Cambria Math" w:hAnsi="Cambria Math"/>
                              <w:i/>
                              <w:lang w:val="el-GR"/>
                            </w:rPr>
                          </w:ins>
                        </m:ctrlPr>
                      </m:sSupPr>
                      <m:e>
                        <m:r>
                          <w:ins w:id="3777" w:author="Στάθης Καπ" w:date="2023-03-05T06:41:00Z">
                            <w:rPr>
                              <w:rFonts w:ascii="Cambria Math" w:hAnsi="Cambria Math"/>
                              <w:lang w:val="el-GR"/>
                            </w:rPr>
                            <m:t>*</m:t>
                          </w:ins>
                        </m:r>
                      </m:e>
                      <m:sup>
                        <m:r>
                          <w:ins w:id="3778" w:author="Στάθης Καπ" w:date="2023-03-05T06:41:00Z">
                            <w:rPr>
                              <w:rFonts w:ascii="Cambria Math" w:hAnsi="Cambria Math"/>
                              <w:lang w:val="el-GR"/>
                            </w:rPr>
                            <m:t>'</m:t>
                          </w:ins>
                        </m:r>
                      </m:sup>
                    </m:sSup>
                  </m:sup>
                </m:sSup>
              </m:e>
            </m:d>
          </m:e>
        </m:d>
        <m:r>
          <w:ins w:id="3779" w:author="Στάθης Καπ" w:date="2023-03-05T06:42:00Z">
            <w:rPr>
              <w:rFonts w:ascii="Cambria Math" w:hAnsi="Cambria Math"/>
              <w:lang w:val="el-GR"/>
            </w:rPr>
            <m:t>/T}</m:t>
          </w:ins>
        </m:r>
      </m:oMath>
      <w:ins w:id="3780" w:author="Στάθης Καπ" w:date="2023-03-05T06:44:00Z">
        <w:r w:rsidR="00162612">
          <w:rPr>
            <w:rFonts w:eastAsiaTheme="minorEastAsia"/>
            <w:lang w:val="el-GR"/>
          </w:rPr>
          <w:t xml:space="preserve"> όπου </w:t>
        </w:r>
      </w:ins>
      <w:ins w:id="3781" w:author="Στάθης Καπ" w:date="2023-03-05T07:25:00Z">
        <w:r w:rsidR="003B2BD2">
          <w:rPr>
            <w:rFonts w:eastAsiaTheme="minorEastAsia"/>
          </w:rPr>
          <w:t>C</w:t>
        </w:r>
        <w:r w:rsidR="003B2BD2" w:rsidRPr="003B2BD2">
          <w:rPr>
            <w:rFonts w:eastAsiaTheme="minorEastAsia"/>
            <w:lang w:val="el-GR"/>
            <w:rPrChange w:id="3782"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783" w:author="Στάθης Καπ" w:date="2023-03-05T07:26:00Z">
              <w:rPr>
                <w:rFonts w:eastAsiaTheme="minorEastAsia"/>
              </w:rPr>
            </w:rPrChange>
          </w:rPr>
          <w:t>)</w:t>
        </w:r>
        <w:r w:rsidR="003B2BD2">
          <w:rPr>
            <w:rFonts w:eastAsiaTheme="minorEastAsia"/>
            <w:lang w:val="el-GR"/>
          </w:rPr>
          <w:t xml:space="preserve"> το σκο</w:t>
        </w:r>
      </w:ins>
      <w:ins w:id="3784"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785" w:author="Στάθης Καπ" w:date="2023-03-05T07:27:00Z">
        <w:r w:rsidR="003B2BD2">
          <w:rPr>
            <w:rFonts w:eastAsiaTheme="minorEastAsia"/>
            <w:lang w:val="el-GR"/>
          </w:rPr>
          <w:t>όσο</w:t>
        </w:r>
      </w:ins>
      <w:ins w:id="3786" w:author="Στάθης Καπ" w:date="2023-03-05T07:26:00Z">
        <w:r w:rsidR="003B2BD2">
          <w:rPr>
            <w:rFonts w:eastAsiaTheme="minorEastAsia"/>
            <w:lang w:val="el-GR"/>
          </w:rPr>
          <w:t xml:space="preserve"> τρέχει ο αλγόριθμος.</w:t>
        </w:r>
      </w:ins>
      <w:ins w:id="3787" w:author="Στάθης Καπ" w:date="2023-03-05T07:28:00Z">
        <w:r w:rsidR="003B2BD2" w:rsidRPr="003B2BD2">
          <w:rPr>
            <w:rFonts w:eastAsiaTheme="minorEastAsia"/>
            <w:lang w:val="el-GR"/>
            <w:rPrChange w:id="3788" w:author="Στάθης Καπ" w:date="2023-03-05T07:28:00Z">
              <w:rPr>
                <w:rFonts w:eastAsiaTheme="minorEastAsia"/>
              </w:rPr>
            </w:rPrChange>
          </w:rPr>
          <w:t xml:space="preserve"> </w:t>
        </w:r>
      </w:ins>
      <w:ins w:id="3789" w:author="Στάθης Καπ" w:date="2023-03-05T07:29:00Z">
        <w:r w:rsidR="003B2BD2">
          <w:rPr>
            <w:rFonts w:eastAsiaTheme="minorEastAsia"/>
            <w:lang w:val="el-GR"/>
          </w:rPr>
          <w:t>Μία άλλη ενδιάμεση επιλογή είναι</w:t>
        </w:r>
      </w:ins>
      <w:ins w:id="3790" w:author="Στάθης Καπ" w:date="2023-03-05T07:31:00Z">
        <w:r w:rsidR="003B2BD2">
          <w:rPr>
            <w:rFonts w:eastAsiaTheme="minorEastAsia"/>
            <w:lang w:val="el-GR"/>
          </w:rPr>
          <w:t xml:space="preserve"> η</w:t>
        </w:r>
      </w:ins>
      <w:ins w:id="3791" w:author="Στάθης Καπ" w:date="2023-03-05T07:30:00Z">
        <w:r w:rsidR="003B2BD2">
          <w:rPr>
            <w:rFonts w:eastAsiaTheme="minorEastAsia"/>
            <w:lang w:val="el-GR"/>
          </w:rPr>
          <w:t xml:space="preserve"> εναλλαγή μεταξύ των </w:t>
        </w:r>
      </w:ins>
      <w:ins w:id="3792" w:author="Στάθης Καπ" w:date="2023-03-05T07:31:00Z">
        <w:r w:rsidR="003B2BD2">
          <w:rPr>
            <w:rFonts w:eastAsiaTheme="minorEastAsia"/>
            <w:lang w:val="el-GR"/>
          </w:rPr>
          <w:t>δύο</w:t>
        </w:r>
      </w:ins>
      <w:ins w:id="3793" w:author="Στάθης Καπ" w:date="2023-03-05T07:30:00Z">
        <w:r w:rsidR="003B2BD2">
          <w:rPr>
            <w:rFonts w:eastAsiaTheme="minorEastAsia"/>
            <w:lang w:val="el-GR"/>
          </w:rPr>
          <w:t xml:space="preserve"> στρατ</w:t>
        </w:r>
      </w:ins>
      <w:ins w:id="3794" w:author="Στάθης Καπ" w:date="2023-03-05T07:31:00Z">
        <w:r w:rsidR="003B2BD2">
          <w:rPr>
            <w:rFonts w:eastAsiaTheme="minorEastAsia"/>
            <w:lang w:val="el-GR"/>
          </w:rPr>
          <w:t xml:space="preserve">ηγικών </w:t>
        </w:r>
      </w:ins>
      <w:ins w:id="3795" w:author="Στάθης Καπ" w:date="2023-03-05T07:33:00Z">
        <w:r w:rsidR="003B2BD2">
          <w:rPr>
            <w:rFonts w:eastAsiaTheme="minorEastAsia"/>
            <w:lang w:val="el-GR"/>
          </w:rPr>
          <w:t>αναζήτησης</w:t>
        </w:r>
      </w:ins>
      <w:ins w:id="3796" w:author="Στάθης Καπ" w:date="2023-03-05T07:34:00Z">
        <w:r w:rsidR="003B2BD2">
          <w:rPr>
            <w:rFonts w:eastAsiaTheme="minorEastAsia"/>
            <w:lang w:val="el-GR"/>
          </w:rPr>
          <w:t xml:space="preserve"> με βάση το ιστορικό των λύσεων</w:t>
        </w:r>
      </w:ins>
      <w:ins w:id="3797" w:author="Στάθης Καπ" w:date="2023-03-05T07:36:00Z">
        <w:r w:rsidR="00692CE5">
          <w:rPr>
            <w:rFonts w:eastAsiaTheme="minorEastAsia"/>
            <w:lang w:val="el-GR"/>
          </w:rPr>
          <w:t>, δηλαδή</w:t>
        </w:r>
      </w:ins>
      <w:ins w:id="3798"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799" w:author="Στάθης Καπ" w:date="2023-03-05T07:35:00Z">
        <w:r w:rsidR="003B2BD2">
          <w:rPr>
            <w:rFonts w:eastAsiaTheme="minorEastAsia"/>
            <w:lang w:val="el-GR"/>
          </w:rPr>
          <w:t>ο αλγόριθμος να</w:t>
        </w:r>
      </w:ins>
      <w:ins w:id="3800" w:author="Στάθης Καπ" w:date="2023-03-05T07:41:00Z">
        <w:r w:rsidR="00296325">
          <w:rPr>
            <w:rFonts w:eastAsiaTheme="minorEastAsia"/>
            <w:lang w:val="el-GR"/>
          </w:rPr>
          <w:t xml:space="preserve"> μπορεί</w:t>
        </w:r>
      </w:ins>
      <w:ins w:id="3801"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802" w:author="Στάθης Καπ" w:date="2023-03-05T06:29:00Z"/>
          <w:lang w:val="el-GR"/>
        </w:rPr>
      </w:pPr>
      <w:del w:id="3803"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804" w:author="Στάθης Καπ" w:date="2023-03-02T07:34:00Z">
        <w:r w:rsidR="00B549F7" w:rsidRPr="00B549F7" w:rsidDel="006C05D7">
          <w:rPr>
            <w:lang w:val="el-GR"/>
          </w:rPr>
          <w:delText xml:space="preserve">παρούσας </w:delText>
        </w:r>
      </w:del>
      <w:del w:id="3805" w:author="Στάθης Καπ" w:date="2023-03-05T06:29:00Z">
        <w:r w:rsidR="00B549F7" w:rsidRPr="00B549F7" w:rsidDel="001B21C2">
          <w:rPr>
            <w:lang w:val="el-GR"/>
          </w:rPr>
          <w:delText>εργασίας.</w:delText>
        </w:r>
        <w:bookmarkStart w:id="3806" w:name="_Toc129057676"/>
        <w:bookmarkStart w:id="3807" w:name="_Toc129191510"/>
        <w:bookmarkStart w:id="3808" w:name="_Toc129197848"/>
        <w:bookmarkEnd w:id="3806"/>
        <w:bookmarkEnd w:id="3807"/>
        <w:bookmarkEnd w:id="3808"/>
      </w:del>
    </w:p>
    <w:p w14:paraId="0B6B9BF1" w14:textId="70E31BCC" w:rsidR="0059698D" w:rsidRPr="0059698D" w:rsidRDefault="0059698D" w:rsidP="00D0168E">
      <w:pPr>
        <w:pStyle w:val="Heading2"/>
        <w:rPr>
          <w:lang w:val="el-GR"/>
        </w:rPr>
      </w:pPr>
      <w:del w:id="3809" w:author="Στάθης Καπ" w:date="2023-02-26T00:54:00Z">
        <w:r w:rsidDel="00D0168E">
          <w:rPr>
            <w:lang w:val="el-GR"/>
          </w:rPr>
          <w:delText>3.</w:delText>
        </w:r>
      </w:del>
      <w:del w:id="3810" w:author="Στάθης Καπ" w:date="2023-02-25T23:42:00Z">
        <w:r w:rsidDel="00FC4088">
          <w:rPr>
            <w:lang w:val="el-GR"/>
          </w:rPr>
          <w:delText xml:space="preserve">2 </w:delText>
        </w:r>
      </w:del>
      <w:bookmarkStart w:id="3811" w:name="_Toc129197849"/>
      <w:r>
        <w:rPr>
          <w:lang w:val="el-GR"/>
        </w:rPr>
        <w:t xml:space="preserve">Υλοποίηση Επαναλαμβανόμενης Τοπικής Αναζήτησης </w:t>
      </w:r>
      <w:del w:id="3812" w:author="Στάθης Καπ" w:date="2023-03-02T04:52:00Z">
        <w:r w:rsidDel="006F007D">
          <w:rPr>
            <w:lang w:val="el-GR"/>
          </w:rPr>
          <w:delText xml:space="preserve">στο </w:delText>
        </w:r>
      </w:del>
      <w:ins w:id="3813" w:author="Στάθης Καπ" w:date="2023-03-02T04:52:00Z">
        <w:r w:rsidR="006F007D">
          <w:rPr>
            <w:lang w:val="el-GR"/>
          </w:rPr>
          <w:t xml:space="preserve">για το </w:t>
        </w:r>
      </w:ins>
      <w:r>
        <w:t>TOPTW</w:t>
      </w:r>
      <w:bookmarkEnd w:id="3811"/>
    </w:p>
    <w:p w14:paraId="3A4A2559" w14:textId="08145E24" w:rsidR="00C713D2" w:rsidRDefault="00375B5C" w:rsidP="008101BB">
      <w:pPr>
        <w:rPr>
          <w:lang w:val="el-GR"/>
        </w:rPr>
      </w:pPr>
      <w:del w:id="3814" w:author="Στάθης Καπ" w:date="2023-03-02T07:19:00Z">
        <w:r w:rsidRPr="00375B5C" w:rsidDel="00A33A49">
          <w:rPr>
            <w:lang w:val="el-GR"/>
          </w:rPr>
          <w:delText xml:space="preserve">Ο </w:delText>
        </w:r>
      </w:del>
      <w:del w:id="3815" w:author="Στάθης Καπ" w:date="2023-03-02T04:35:00Z">
        <w:r w:rsidRPr="00375B5C" w:rsidDel="00E05118">
          <w:rPr>
            <w:lang w:val="el-GR"/>
          </w:rPr>
          <w:delText xml:space="preserve">αλγόριθμος </w:delText>
        </w:r>
      </w:del>
      <w:del w:id="3816" w:author="Στάθης Καπ" w:date="2023-03-02T07:19:00Z">
        <w:r w:rsidDel="00A33A49">
          <w:delText>ILS</w:delText>
        </w:r>
        <w:r w:rsidRPr="00375B5C" w:rsidDel="00A33A49">
          <w:rPr>
            <w:lang w:val="el-GR"/>
          </w:rPr>
          <w:delText xml:space="preserve"> αποτελείται </w:delText>
        </w:r>
      </w:del>
      <w:del w:id="3817"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18" w:author="Στάθης Καπ" w:date="2023-03-02T07:19:00Z">
        <w:r w:rsidR="004A155C" w:rsidRPr="00375B5C" w:rsidDel="00A33A49">
          <w:rPr>
            <w:lang w:val="el-GR"/>
          </w:rPr>
          <w:delText>από</w:delText>
        </w:r>
        <w:r w:rsidRPr="00375B5C" w:rsidDel="00A33A49">
          <w:rPr>
            <w:lang w:val="el-GR"/>
          </w:rPr>
          <w:delText xml:space="preserve"> </w:delText>
        </w:r>
      </w:del>
      <w:del w:id="3819" w:author="Στάθης Καπ" w:date="2023-03-02T04:35:00Z">
        <w:r w:rsidRPr="00375B5C" w:rsidDel="001A3B93">
          <w:rPr>
            <w:lang w:val="el-GR"/>
          </w:rPr>
          <w:delText>2</w:delText>
        </w:r>
      </w:del>
      <w:del w:id="3820" w:author="Στάθης Καπ" w:date="2023-03-02T07:18:00Z">
        <w:r w:rsidRPr="00375B5C" w:rsidDel="00795439">
          <w:rPr>
            <w:lang w:val="el-GR"/>
          </w:rPr>
          <w:delText xml:space="preserve"> </w:delText>
        </w:r>
      </w:del>
      <w:del w:id="3821"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822"/>
      <w:r w:rsidRPr="002F740D">
        <w:rPr>
          <w:lang w:val="el-GR"/>
        </w:rPr>
        <w:t xml:space="preserve">διάρκεια συνολικής </w:t>
      </w:r>
      <w:ins w:id="3823" w:author="Στάθης Καπ" w:date="2023-03-05T04:23:00Z">
        <w:r w:rsidR="004A219C">
          <w:rPr>
            <w:lang w:val="el-GR"/>
          </w:rPr>
          <w:t xml:space="preserve">χρονικής </w:t>
        </w:r>
      </w:ins>
      <w:del w:id="3824" w:author="Στάθης Καπ" w:date="2023-03-05T04:23:00Z">
        <w:r w:rsidRPr="002F740D" w:rsidDel="004A219C">
          <w:rPr>
            <w:lang w:val="el-GR"/>
          </w:rPr>
          <w:delText xml:space="preserve">κατανάλωσης </w:delText>
        </w:r>
      </w:del>
      <w:commentRangeEnd w:id="3822"/>
      <w:ins w:id="3825" w:author="Στάθης Καπ" w:date="2023-03-05T04:23:00Z">
        <w:r w:rsidR="004A219C">
          <w:rPr>
            <w:lang w:val="el-GR"/>
          </w:rPr>
          <w:t>ολίσθησης</w:t>
        </w:r>
        <w:r w:rsidR="004A219C" w:rsidRPr="002F740D">
          <w:rPr>
            <w:lang w:val="el-GR"/>
          </w:rPr>
          <w:t xml:space="preserve"> </w:t>
        </w:r>
      </w:ins>
      <w:del w:id="3826" w:author="Στάθης Καπ" w:date="2023-03-05T04:23:00Z">
        <w:r w:rsidR="00472144" w:rsidDel="004A219C">
          <w:rPr>
            <w:rStyle w:val="CommentReference"/>
          </w:rPr>
          <w:commentReference w:id="3822"/>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827" w:author="Στάθης Καπ" w:date="2023-03-02T04:32:00Z">
        <w:r w:rsidRPr="001B2849" w:rsidDel="007577AC">
          <w:rPr>
            <w:lang w:val="el-GR"/>
          </w:rPr>
          <w:delText xml:space="preserve">λίστες </w:delText>
        </w:r>
      </w:del>
      <w:ins w:id="3828" w:author="Στάθης Καπ" w:date="2023-03-02T04:32:00Z">
        <w:r w:rsidR="007577AC">
          <w:rPr>
            <w:lang w:val="el-GR"/>
          </w:rPr>
          <w:t xml:space="preserve">δομές </w:t>
        </w:r>
        <w:r w:rsidR="007577AC">
          <w:rPr>
            <w:lang w:val="el-GR"/>
          </w:rPr>
          <w:lastRenderedPageBreak/>
          <w:t>δεδομένων,</w:t>
        </w:r>
        <w:r w:rsidR="007577AC" w:rsidRPr="001B2849">
          <w:rPr>
            <w:lang w:val="el-GR"/>
          </w:rPr>
          <w:t xml:space="preserve"> </w:t>
        </w:r>
      </w:ins>
      <w:r>
        <w:t>Unvisited</w:t>
      </w:r>
      <w:r w:rsidRPr="001B2849">
        <w:rPr>
          <w:lang w:val="el-GR"/>
        </w:rPr>
        <w:t xml:space="preserve"> και </w:t>
      </w:r>
      <w:r w:rsidR="00F410E4">
        <w:t>Walk</w:t>
      </w:r>
      <w:ins w:id="3829" w:author="Στάθης Καπ" w:date="2023-03-02T04:32:00Z">
        <w:r w:rsidR="007577AC">
          <w:t>s</w:t>
        </w:r>
      </w:ins>
      <w:r w:rsidRPr="001B2849">
        <w:rPr>
          <w:lang w:val="el-GR"/>
        </w:rPr>
        <w:t xml:space="preserve">. </w:t>
      </w:r>
      <w:ins w:id="3830"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831" w:author="Στάθης Καπ" w:date="2023-03-02T04:33:00Z">
        <w:r w:rsidR="007577AC">
          <w:rPr>
            <w:lang w:val="el-GR"/>
          </w:rPr>
          <w:t xml:space="preserve"> ενώ η δομή δεδομένων </w:t>
        </w:r>
        <w:r w:rsidR="007577AC">
          <w:t>Walks</w:t>
        </w:r>
        <w:r w:rsidR="007577AC" w:rsidRPr="007577AC">
          <w:rPr>
            <w:lang w:val="el-GR"/>
            <w:rPrChange w:id="3832"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833" w:author="Στάθης Καπ" w:date="2023-03-02T04:33:00Z">
              <w:rPr/>
            </w:rPrChange>
          </w:rPr>
          <w:t xml:space="preserve"> </w:t>
        </w:r>
        <w:r w:rsidR="007577AC">
          <w:rPr>
            <w:lang w:val="el-GR"/>
          </w:rPr>
          <w:t xml:space="preserve">δεν παίζει κάποιο ρόλο, ενώ οι σειρές των κόμβων </w:t>
        </w:r>
      </w:ins>
      <w:ins w:id="3834"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835"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836" w:author="Στάθης Καπ" w:date="2023-02-26T00:54:00Z">
        <w:r w:rsidDel="000561C6">
          <w:rPr>
            <w:lang w:val="el-GR"/>
          </w:rPr>
          <w:delText xml:space="preserve">3.2.1 </w:delText>
        </w:r>
      </w:del>
      <w:bookmarkStart w:id="3837" w:name="_Toc129197850"/>
      <w:r>
        <w:rPr>
          <w:lang w:val="el-GR"/>
        </w:rPr>
        <w:t>Βήμα Εισαγωγής</w:t>
      </w:r>
      <w:bookmarkEnd w:id="3837"/>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838" w:author="Στάθης Καπ" w:date="2023-02-25T23:13:00Z">
        <w:r w:rsidRPr="005A64E6" w:rsidDel="00777C2D">
          <w:rPr>
            <w:lang w:val="el-GR"/>
          </w:rPr>
          <w:delText xml:space="preserve">προσθήκης </w:delText>
        </w:r>
      </w:del>
      <w:ins w:id="3839"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840" w:author="Στάθης Καπ" w:date="2023-03-01T05:31:00Z">
        <w:r w:rsidRPr="00B91CF3" w:rsidDel="0017579B">
          <w:rPr>
            <w:lang w:val="el-GR"/>
          </w:rPr>
          <w:delText xml:space="preserve">. </w:delText>
        </w:r>
        <w:commentRangeStart w:id="3841"/>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841"/>
      <w:r w:rsidR="00BB15A2">
        <w:rPr>
          <w:rStyle w:val="CommentReference"/>
        </w:rPr>
        <w:commentReference w:id="384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842" w:author="Στάθης Καπ" w:date="2023-02-01T21:23:00Z"/>
        </w:trPr>
        <w:tc>
          <w:tcPr>
            <w:tcW w:w="350" w:type="pct"/>
          </w:tcPr>
          <w:p w14:paraId="4B22FD3B" w14:textId="77777777" w:rsidR="004F6E32" w:rsidRDefault="004F6E32">
            <w:pPr>
              <w:spacing w:after="160"/>
              <w:rPr>
                <w:ins w:id="3843" w:author="Στάθης Καπ" w:date="2023-02-01T21:23:00Z"/>
                <w:lang w:val="el-GR"/>
              </w:rPr>
              <w:pPrChange w:id="3844" w:author="Στάθης Καπ" w:date="2023-02-01T08:46:00Z">
                <w:pPr/>
              </w:pPrChange>
            </w:pPr>
          </w:p>
        </w:tc>
        <w:tc>
          <w:tcPr>
            <w:tcW w:w="4300" w:type="pct"/>
          </w:tcPr>
          <w:p w14:paraId="18599328" w14:textId="7A421D8F" w:rsidR="004F6E32" w:rsidRPr="005846FF" w:rsidRDefault="004F6E32">
            <w:pPr>
              <w:spacing w:after="160"/>
              <w:rPr>
                <w:ins w:id="3845" w:author="Στάθης Καπ" w:date="2023-02-01T21:23:00Z"/>
                <w:lang w:val="el-GR"/>
              </w:rPr>
              <w:pPrChange w:id="3846" w:author="Στάθης Καπ" w:date="2023-02-01T08:46:00Z">
                <w:pPr/>
              </w:pPrChange>
            </w:pPr>
            <m:oMathPara>
              <m:oMath>
                <m:r>
                  <w:ins w:id="3847" w:author="Στάθης Καπ" w:date="2023-02-01T21:23:00Z">
                    <w:rPr>
                      <w:rFonts w:ascii="Cambria Math" w:hAnsi="Cambria Math"/>
                    </w:rPr>
                    <m:t>arrTim</m:t>
                  </w:ins>
                </m:r>
                <m:sSub>
                  <m:sSubPr>
                    <m:ctrlPr>
                      <w:ins w:id="3848" w:author="Στάθης Καπ" w:date="2023-02-01T21:23:00Z">
                        <w:rPr>
                          <w:rFonts w:ascii="Cambria Math" w:hAnsi="Cambria Math"/>
                          <w:i/>
                        </w:rPr>
                      </w:ins>
                    </m:ctrlPr>
                  </m:sSubPr>
                  <m:e>
                    <m:r>
                      <w:ins w:id="3849" w:author="Στάθης Καπ" w:date="2023-02-01T21:23:00Z">
                        <w:rPr>
                          <w:rFonts w:ascii="Cambria Math" w:hAnsi="Cambria Math"/>
                        </w:rPr>
                        <m:t>e</m:t>
                      </w:ins>
                    </m:r>
                  </m:e>
                  <m:sub>
                    <m:r>
                      <w:ins w:id="3850" w:author="Στάθης Καπ" w:date="2023-02-01T21:23:00Z">
                        <w:rPr>
                          <w:rFonts w:ascii="Cambria Math" w:hAnsi="Cambria Math"/>
                        </w:rPr>
                        <m:t>j</m:t>
                      </w:ins>
                    </m:r>
                  </m:sub>
                </m:sSub>
                <m:r>
                  <w:ins w:id="3851" w:author="Στάθης Καπ" w:date="2023-02-01T21:23:00Z">
                    <w:rPr>
                      <w:rFonts w:ascii="Cambria Math" w:hAnsi="Cambria Math"/>
                    </w:rPr>
                    <m:t>=depTim</m:t>
                  </w:ins>
                </m:r>
                <m:sSub>
                  <m:sSubPr>
                    <m:ctrlPr>
                      <w:ins w:id="3852" w:author="Στάθης Καπ" w:date="2023-02-01T21:23:00Z">
                        <w:rPr>
                          <w:rFonts w:ascii="Cambria Math" w:hAnsi="Cambria Math"/>
                          <w:i/>
                        </w:rPr>
                      </w:ins>
                    </m:ctrlPr>
                  </m:sSubPr>
                  <m:e>
                    <m:r>
                      <w:ins w:id="3853" w:author="Στάθης Καπ" w:date="2023-02-01T21:23:00Z">
                        <w:rPr>
                          <w:rFonts w:ascii="Cambria Math" w:hAnsi="Cambria Math"/>
                        </w:rPr>
                        <m:t>e</m:t>
                      </w:ins>
                    </m:r>
                  </m:e>
                  <m:sub>
                    <m:r>
                      <w:ins w:id="3854" w:author="Στάθης Καπ" w:date="2023-02-01T21:23:00Z">
                        <w:rPr>
                          <w:rFonts w:ascii="Cambria Math" w:hAnsi="Cambria Math"/>
                        </w:rPr>
                        <m:t>i</m:t>
                      </w:ins>
                    </m:r>
                  </m:sub>
                </m:sSub>
                <m:r>
                  <w:ins w:id="3855" w:author="Στάθης Καπ" w:date="2023-02-01T21:23:00Z">
                    <w:rPr>
                      <w:rFonts w:ascii="Cambria Math" w:hAnsi="Cambria Math"/>
                    </w:rPr>
                    <m:t>+T</m:t>
                  </w:ins>
                </m:r>
                <m:sSub>
                  <m:sSubPr>
                    <m:ctrlPr>
                      <w:ins w:id="3856" w:author="Στάθης Καπ" w:date="2023-02-01T21:23:00Z">
                        <w:rPr>
                          <w:rFonts w:ascii="Cambria Math" w:hAnsi="Cambria Math"/>
                          <w:i/>
                        </w:rPr>
                      </w:ins>
                    </m:ctrlPr>
                  </m:sSubPr>
                  <m:e>
                    <m:r>
                      <w:ins w:id="3857" w:author="Στάθης Καπ" w:date="2023-02-01T21:23:00Z">
                        <w:rPr>
                          <w:rFonts w:ascii="Cambria Math" w:hAnsi="Cambria Math"/>
                        </w:rPr>
                        <m:t>T</m:t>
                      </w:ins>
                    </m:r>
                  </m:e>
                  <m:sub>
                    <m:r>
                      <w:ins w:id="3858" w:author="Στάθης Καπ" w:date="2023-02-01T21:23:00Z">
                        <w:rPr>
                          <w:rFonts w:ascii="Cambria Math" w:hAnsi="Cambria Math"/>
                        </w:rPr>
                        <m:t>ij</m:t>
                      </w:ins>
                    </m:r>
                  </m:sub>
                </m:sSub>
              </m:oMath>
            </m:oMathPara>
          </w:p>
        </w:tc>
        <w:tc>
          <w:tcPr>
            <w:tcW w:w="350" w:type="pct"/>
            <w:vAlign w:val="center"/>
          </w:tcPr>
          <w:p w14:paraId="3F6F2D63" w14:textId="3A0C973D" w:rsidR="004F6E32" w:rsidRPr="00603993" w:rsidRDefault="004F6E32" w:rsidP="00237FE3">
            <w:pPr>
              <w:pStyle w:val="Caption"/>
              <w:spacing w:after="160"/>
              <w:rPr>
                <w:ins w:id="3859" w:author="Στάθης Καπ" w:date="2023-02-01T21:23:00Z"/>
                <w:rPrChange w:id="3860" w:author="Στάθης Καπ" w:date="2023-02-01T08:49:00Z">
                  <w:rPr>
                    <w:ins w:id="3861" w:author="Στάθης Καπ" w:date="2023-02-01T21:23:00Z"/>
                    <w:lang w:val="el-GR"/>
                  </w:rPr>
                </w:rPrChange>
              </w:rPr>
            </w:pPr>
            <w:ins w:id="386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86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w:t>
            </w:r>
            <w:ins w:id="3864" w:author="Στάθης Καπ" w:date="2023-02-01T21:23:00Z">
              <w:r>
                <w:rPr>
                  <w:lang w:val="el-GR"/>
                </w:rPr>
                <w:fldChar w:fldCharType="end"/>
              </w:r>
              <w:r>
                <w:t>)</w:t>
              </w:r>
            </w:ins>
          </w:p>
        </w:tc>
      </w:tr>
      <w:tr w:rsidR="00E168B2" w14:paraId="26675BCD" w14:textId="77777777" w:rsidTr="00237FE3">
        <w:trPr>
          <w:ins w:id="3865" w:author="Στάθης Καπ" w:date="2023-02-01T21:23:00Z"/>
        </w:trPr>
        <w:tc>
          <w:tcPr>
            <w:tcW w:w="350" w:type="pct"/>
          </w:tcPr>
          <w:p w14:paraId="2A0950E8" w14:textId="77777777" w:rsidR="00E168B2" w:rsidRDefault="00E168B2">
            <w:pPr>
              <w:spacing w:after="160"/>
              <w:rPr>
                <w:ins w:id="3866" w:author="Στάθης Καπ" w:date="2023-02-01T21:23:00Z"/>
                <w:lang w:val="el-GR"/>
              </w:rPr>
              <w:pPrChange w:id="3867" w:author="Στάθης Καπ" w:date="2023-02-01T08:46:00Z">
                <w:pPr/>
              </w:pPrChange>
            </w:pPr>
          </w:p>
        </w:tc>
        <w:tc>
          <w:tcPr>
            <w:tcW w:w="4300" w:type="pct"/>
          </w:tcPr>
          <w:p w14:paraId="42719C96" w14:textId="1689D242" w:rsidR="00E168B2" w:rsidRPr="005846FF" w:rsidRDefault="00E168B2">
            <w:pPr>
              <w:spacing w:after="160"/>
              <w:rPr>
                <w:ins w:id="3868" w:author="Στάθης Καπ" w:date="2023-02-01T21:23:00Z"/>
                <w:lang w:val="el-GR"/>
              </w:rPr>
              <w:pPrChange w:id="3869" w:author="Στάθης Καπ" w:date="2023-02-01T08:46:00Z">
                <w:pPr/>
              </w:pPrChange>
            </w:pPr>
            <m:oMathPara>
              <m:oMath>
                <m:r>
                  <w:ins w:id="3870" w:author="Στάθης Καπ" w:date="2023-02-01T21:23:00Z">
                    <w:rPr>
                      <w:rFonts w:ascii="Cambria Math" w:hAnsi="Cambria Math"/>
                    </w:rPr>
                    <m:t>wai</m:t>
                  </w:ins>
                </m:r>
                <m:sSub>
                  <m:sSubPr>
                    <m:ctrlPr>
                      <w:ins w:id="3871" w:author="Στάθης Καπ" w:date="2023-02-01T21:23:00Z">
                        <w:rPr>
                          <w:rFonts w:ascii="Cambria Math" w:hAnsi="Cambria Math"/>
                          <w:i/>
                        </w:rPr>
                      </w:ins>
                    </m:ctrlPr>
                  </m:sSubPr>
                  <m:e>
                    <m:r>
                      <w:ins w:id="3872" w:author="Στάθης Καπ" w:date="2023-02-01T21:23:00Z">
                        <w:rPr>
                          <w:rFonts w:ascii="Cambria Math" w:hAnsi="Cambria Math"/>
                        </w:rPr>
                        <m:t>t</m:t>
                      </w:ins>
                    </m:r>
                  </m:e>
                  <m:sub>
                    <m:r>
                      <w:ins w:id="3873" w:author="Στάθης Καπ" w:date="2023-02-01T21:23:00Z">
                        <w:rPr>
                          <w:rFonts w:ascii="Cambria Math" w:hAnsi="Cambria Math"/>
                        </w:rPr>
                        <m:t>j</m:t>
                      </w:ins>
                    </m:r>
                  </m:sub>
                </m:sSub>
                <m:r>
                  <w:ins w:id="3874" w:author="Στάθης Καπ" w:date="2023-02-01T21:23:00Z">
                    <w:rPr>
                      <w:rFonts w:ascii="Cambria Math" w:hAnsi="Cambria Math"/>
                    </w:rPr>
                    <m:t>=</m:t>
                  </w:ins>
                </m:r>
                <m:r>
                  <w:ins w:id="3875" w:author="Στάθης Καπ" w:date="2023-02-01T21:23:00Z">
                    <m:rPr>
                      <m:sty m:val="p"/>
                    </m:rPr>
                    <w:rPr>
                      <w:rFonts w:ascii="Cambria Math" w:hAnsi="Cambria Math"/>
                    </w:rPr>
                    <m:t>max⁡</m:t>
                  </w:ins>
                </m:r>
                <m:r>
                  <w:ins w:id="3876" w:author="Στάθης Καπ" w:date="2023-02-01T21:23:00Z">
                    <w:rPr>
                      <w:rFonts w:ascii="Cambria Math" w:hAnsi="Cambria Math"/>
                    </w:rPr>
                    <m:t>(0, openTim</m:t>
                  </w:ins>
                </m:r>
                <m:sSub>
                  <m:sSubPr>
                    <m:ctrlPr>
                      <w:ins w:id="3877" w:author="Στάθης Καπ" w:date="2023-02-01T21:23:00Z">
                        <w:rPr>
                          <w:rFonts w:ascii="Cambria Math" w:hAnsi="Cambria Math"/>
                          <w:i/>
                        </w:rPr>
                      </w:ins>
                    </m:ctrlPr>
                  </m:sSubPr>
                  <m:e>
                    <m:r>
                      <w:ins w:id="3878" w:author="Στάθης Καπ" w:date="2023-02-01T21:23:00Z">
                        <w:rPr>
                          <w:rFonts w:ascii="Cambria Math" w:hAnsi="Cambria Math"/>
                        </w:rPr>
                        <m:t>e</m:t>
                      </w:ins>
                    </m:r>
                  </m:e>
                  <m:sub>
                    <m:r>
                      <w:ins w:id="3879" w:author="Στάθης Καπ" w:date="2023-02-01T21:23:00Z">
                        <w:rPr>
                          <w:rFonts w:ascii="Cambria Math" w:hAnsi="Cambria Math"/>
                        </w:rPr>
                        <m:t>j</m:t>
                      </w:ins>
                    </m:r>
                  </m:sub>
                </m:sSub>
                <m:r>
                  <w:ins w:id="3880" w:author="Στάθης Καπ" w:date="2023-02-01T21:23:00Z">
                    <w:rPr>
                      <w:rFonts w:ascii="Cambria Math" w:hAnsi="Cambria Math"/>
                    </w:rPr>
                    <m:t>-arrTim</m:t>
                  </w:ins>
                </m:r>
                <m:sSub>
                  <m:sSubPr>
                    <m:ctrlPr>
                      <w:ins w:id="3881" w:author="Στάθης Καπ" w:date="2023-02-01T21:23:00Z">
                        <w:rPr>
                          <w:rFonts w:ascii="Cambria Math" w:hAnsi="Cambria Math"/>
                          <w:i/>
                        </w:rPr>
                      </w:ins>
                    </m:ctrlPr>
                  </m:sSubPr>
                  <m:e>
                    <m:r>
                      <w:ins w:id="3882" w:author="Στάθης Καπ" w:date="2023-02-01T21:23:00Z">
                        <w:rPr>
                          <w:rFonts w:ascii="Cambria Math" w:hAnsi="Cambria Math"/>
                        </w:rPr>
                        <m:t>e</m:t>
                      </w:ins>
                    </m:r>
                  </m:e>
                  <m:sub>
                    <m:r>
                      <w:ins w:id="3883" w:author="Στάθης Καπ" w:date="2023-02-01T21:23:00Z">
                        <w:rPr>
                          <w:rFonts w:ascii="Cambria Math" w:hAnsi="Cambria Math"/>
                        </w:rPr>
                        <m:t>j</m:t>
                      </w:ins>
                    </m:r>
                  </m:sub>
                </m:sSub>
                <m:r>
                  <w:ins w:id="3884" w:author="Στάθης Καπ" w:date="2023-02-01T21:23:00Z">
                    <w:rPr>
                      <w:rFonts w:ascii="Cambria Math" w:hAnsi="Cambria Math"/>
                    </w:rPr>
                    <m:t>)</m:t>
                  </w:ins>
                </m:r>
              </m:oMath>
            </m:oMathPara>
          </w:p>
        </w:tc>
        <w:tc>
          <w:tcPr>
            <w:tcW w:w="350" w:type="pct"/>
            <w:vAlign w:val="center"/>
          </w:tcPr>
          <w:p w14:paraId="1B910B33" w14:textId="7031C8AE" w:rsidR="00E168B2" w:rsidRPr="00A92D34" w:rsidRDefault="00E168B2" w:rsidP="00237FE3">
            <w:pPr>
              <w:pStyle w:val="Caption"/>
              <w:spacing w:after="160"/>
              <w:rPr>
                <w:ins w:id="3885" w:author="Στάθης Καπ" w:date="2023-02-01T21:23:00Z"/>
                <w:rPrChange w:id="3886" w:author="Στάθης Καπ" w:date="2023-02-01T21:24:00Z">
                  <w:rPr>
                    <w:ins w:id="3887" w:author="Στάθης Καπ" w:date="2023-02-01T21:23:00Z"/>
                    <w:lang w:val="el-GR"/>
                  </w:rPr>
                </w:rPrChange>
              </w:rPr>
            </w:pPr>
            <w:ins w:id="388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586FC2">
              <w:rPr>
                <w:noProof/>
                <w:lang w:val="el-GR"/>
              </w:rPr>
              <w:t>3</w:t>
            </w:r>
            <w:ins w:id="388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586FC2">
              <w:rPr>
                <w:noProof/>
                <w:lang w:val="el-GR"/>
              </w:rPr>
              <w:t>2</w:t>
            </w:r>
            <w:ins w:id="3890" w:author="Στάθης Καπ" w:date="2023-02-01T21:23:00Z">
              <w:r w:rsidRPr="00A92D34">
                <w:rPr>
                  <w:lang w:val="el-GR"/>
                </w:rPr>
                <w:fldChar w:fldCharType="end"/>
              </w:r>
              <w:r w:rsidRPr="00A92D34">
                <w:t>)</w:t>
              </w:r>
            </w:ins>
          </w:p>
        </w:tc>
      </w:tr>
      <w:tr w:rsidR="005109BD" w14:paraId="5042CBA3" w14:textId="77777777" w:rsidTr="00237FE3">
        <w:trPr>
          <w:ins w:id="3891" w:author="Στάθης Καπ" w:date="2023-02-01T21:24:00Z"/>
        </w:trPr>
        <w:tc>
          <w:tcPr>
            <w:tcW w:w="350" w:type="pct"/>
          </w:tcPr>
          <w:p w14:paraId="7A01AA4F" w14:textId="77777777" w:rsidR="005109BD" w:rsidRDefault="005109BD">
            <w:pPr>
              <w:spacing w:after="160"/>
              <w:rPr>
                <w:ins w:id="3892" w:author="Στάθης Καπ" w:date="2023-02-01T21:24:00Z"/>
                <w:lang w:val="el-GR"/>
              </w:rPr>
              <w:pPrChange w:id="3893" w:author="Στάθης Καπ" w:date="2023-02-01T08:46:00Z">
                <w:pPr/>
              </w:pPrChange>
            </w:pPr>
          </w:p>
        </w:tc>
        <w:tc>
          <w:tcPr>
            <w:tcW w:w="4300" w:type="pct"/>
          </w:tcPr>
          <w:p w14:paraId="2CEF9B60" w14:textId="728DC0E4" w:rsidR="005109BD" w:rsidRPr="005846FF" w:rsidRDefault="005109BD">
            <w:pPr>
              <w:spacing w:after="160"/>
              <w:rPr>
                <w:ins w:id="3894" w:author="Στάθης Καπ" w:date="2023-02-01T21:24:00Z"/>
                <w:lang w:val="el-GR"/>
              </w:rPr>
              <w:pPrChange w:id="3895" w:author="Στάθης Καπ" w:date="2023-02-01T08:46:00Z">
                <w:pPr/>
              </w:pPrChange>
            </w:pPr>
            <m:oMathPara>
              <m:oMath>
                <m:r>
                  <w:ins w:id="3896" w:author="Στάθης Καπ" w:date="2023-02-01T21:24:00Z">
                    <w:rPr>
                      <w:rFonts w:ascii="Cambria Math" w:hAnsi="Cambria Math"/>
                    </w:rPr>
                    <m:t>startOfVisi</m:t>
                  </w:ins>
                </m:r>
                <m:sSub>
                  <m:sSubPr>
                    <m:ctrlPr>
                      <w:ins w:id="3897" w:author="Στάθης Καπ" w:date="2023-02-01T21:24:00Z">
                        <w:rPr>
                          <w:rFonts w:ascii="Cambria Math" w:hAnsi="Cambria Math"/>
                          <w:i/>
                        </w:rPr>
                      </w:ins>
                    </m:ctrlPr>
                  </m:sSubPr>
                  <m:e>
                    <m:r>
                      <w:ins w:id="3898" w:author="Στάθης Καπ" w:date="2023-02-01T21:24:00Z">
                        <w:rPr>
                          <w:rFonts w:ascii="Cambria Math" w:hAnsi="Cambria Math"/>
                        </w:rPr>
                        <m:t>t</m:t>
                      </w:ins>
                    </m:r>
                  </m:e>
                  <m:sub>
                    <m:r>
                      <w:ins w:id="3899" w:author="Στάθης Καπ" w:date="2023-02-01T21:24:00Z">
                        <w:rPr>
                          <w:rFonts w:ascii="Cambria Math" w:hAnsi="Cambria Math"/>
                        </w:rPr>
                        <m:t>j</m:t>
                      </w:ins>
                    </m:r>
                  </m:sub>
                </m:sSub>
                <m:r>
                  <w:ins w:id="3900" w:author="Στάθης Καπ" w:date="2023-02-01T21:24:00Z">
                    <w:rPr>
                      <w:rFonts w:ascii="Cambria Math" w:hAnsi="Cambria Math"/>
                    </w:rPr>
                    <m:t>=arrTim</m:t>
                  </w:ins>
                </m:r>
                <m:sSub>
                  <m:sSubPr>
                    <m:ctrlPr>
                      <w:ins w:id="3901" w:author="Στάθης Καπ" w:date="2023-02-01T21:24:00Z">
                        <w:rPr>
                          <w:rFonts w:ascii="Cambria Math" w:hAnsi="Cambria Math"/>
                          <w:i/>
                        </w:rPr>
                      </w:ins>
                    </m:ctrlPr>
                  </m:sSubPr>
                  <m:e>
                    <m:r>
                      <w:ins w:id="3902" w:author="Στάθης Καπ" w:date="2023-02-01T21:24:00Z">
                        <w:rPr>
                          <w:rFonts w:ascii="Cambria Math" w:hAnsi="Cambria Math"/>
                        </w:rPr>
                        <m:t>e</m:t>
                      </w:ins>
                    </m:r>
                  </m:e>
                  <m:sub>
                    <m:r>
                      <w:ins w:id="3903" w:author="Στάθης Καπ" w:date="2023-02-01T21:24:00Z">
                        <w:rPr>
                          <w:rFonts w:ascii="Cambria Math" w:hAnsi="Cambria Math"/>
                        </w:rPr>
                        <m:t>j</m:t>
                      </w:ins>
                    </m:r>
                  </m:sub>
                </m:sSub>
                <m:r>
                  <w:ins w:id="3904" w:author="Στάθης Καπ" w:date="2023-02-01T21:24:00Z">
                    <w:rPr>
                      <w:rFonts w:ascii="Cambria Math" w:hAnsi="Cambria Math"/>
                    </w:rPr>
                    <m:t>+wai</m:t>
                  </w:ins>
                </m:r>
                <m:sSub>
                  <m:sSubPr>
                    <m:ctrlPr>
                      <w:ins w:id="3905" w:author="Στάθης Καπ" w:date="2023-02-01T21:24:00Z">
                        <w:rPr>
                          <w:rFonts w:ascii="Cambria Math" w:hAnsi="Cambria Math"/>
                          <w:i/>
                        </w:rPr>
                      </w:ins>
                    </m:ctrlPr>
                  </m:sSubPr>
                  <m:e>
                    <m:r>
                      <w:ins w:id="3906" w:author="Στάθης Καπ" w:date="2023-02-01T21:24:00Z">
                        <w:rPr>
                          <w:rFonts w:ascii="Cambria Math" w:hAnsi="Cambria Math"/>
                        </w:rPr>
                        <m:t>t</m:t>
                      </w:ins>
                    </m:r>
                  </m:e>
                  <m:sub>
                    <m:r>
                      <w:ins w:id="3907" w:author="Στάθης Καπ" w:date="2023-02-01T21:24:00Z">
                        <w:rPr>
                          <w:rFonts w:ascii="Cambria Math" w:hAnsi="Cambria Math"/>
                        </w:rPr>
                        <m:t>j</m:t>
                      </w:ins>
                    </m:r>
                  </m:sub>
                </m:sSub>
              </m:oMath>
            </m:oMathPara>
          </w:p>
        </w:tc>
        <w:tc>
          <w:tcPr>
            <w:tcW w:w="350" w:type="pct"/>
            <w:vAlign w:val="center"/>
          </w:tcPr>
          <w:p w14:paraId="7F288352" w14:textId="5019A5DB" w:rsidR="005109BD" w:rsidRPr="00603993" w:rsidRDefault="005109BD" w:rsidP="00237FE3">
            <w:pPr>
              <w:pStyle w:val="Caption"/>
              <w:spacing w:after="160"/>
              <w:rPr>
                <w:ins w:id="3908" w:author="Στάθης Καπ" w:date="2023-02-01T21:24:00Z"/>
                <w:rPrChange w:id="3909" w:author="Στάθης Καπ" w:date="2023-02-01T08:49:00Z">
                  <w:rPr>
                    <w:ins w:id="3910" w:author="Στάθης Καπ" w:date="2023-02-01T21:24:00Z"/>
                    <w:lang w:val="el-GR"/>
                  </w:rPr>
                </w:rPrChange>
              </w:rPr>
            </w:pPr>
            <w:ins w:id="391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1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3913" w:author="Στάθης Καπ" w:date="2023-02-01T21:24:00Z">
              <w:r>
                <w:rPr>
                  <w:lang w:val="el-GR"/>
                </w:rPr>
                <w:fldChar w:fldCharType="end"/>
              </w:r>
              <w:r>
                <w:t>)</w:t>
              </w:r>
            </w:ins>
          </w:p>
        </w:tc>
      </w:tr>
      <w:tr w:rsidR="00AD6D18" w14:paraId="64417C4D" w14:textId="77777777" w:rsidTr="00237FE3">
        <w:trPr>
          <w:ins w:id="3914" w:author="Στάθης Καπ" w:date="2023-02-01T21:24:00Z"/>
        </w:trPr>
        <w:tc>
          <w:tcPr>
            <w:tcW w:w="350" w:type="pct"/>
          </w:tcPr>
          <w:p w14:paraId="1044DB3C" w14:textId="77777777" w:rsidR="00AD6D18" w:rsidRDefault="00AD6D18">
            <w:pPr>
              <w:spacing w:after="160"/>
              <w:rPr>
                <w:ins w:id="3915" w:author="Στάθης Καπ" w:date="2023-02-01T21:24:00Z"/>
                <w:lang w:val="el-GR"/>
              </w:rPr>
              <w:pPrChange w:id="3916" w:author="Στάθης Καπ" w:date="2023-02-01T08:46:00Z">
                <w:pPr/>
              </w:pPrChange>
            </w:pPr>
          </w:p>
        </w:tc>
        <w:tc>
          <w:tcPr>
            <w:tcW w:w="4300" w:type="pct"/>
          </w:tcPr>
          <w:p w14:paraId="3C9B4152" w14:textId="4B2381D9" w:rsidR="00AD6D18" w:rsidRPr="005846FF" w:rsidRDefault="00AD6D18">
            <w:pPr>
              <w:spacing w:after="160"/>
              <w:rPr>
                <w:ins w:id="3917" w:author="Στάθης Καπ" w:date="2023-02-01T21:24:00Z"/>
                <w:lang w:val="el-GR"/>
              </w:rPr>
              <w:pPrChange w:id="3918" w:author="Στάθης Καπ" w:date="2023-02-01T08:46:00Z">
                <w:pPr/>
              </w:pPrChange>
            </w:pPr>
            <m:oMathPara>
              <m:oMath>
                <m:r>
                  <w:ins w:id="3919" w:author="Στάθης Καπ" w:date="2023-02-01T21:24:00Z">
                    <w:rPr>
                      <w:rFonts w:ascii="Cambria Math" w:eastAsiaTheme="minorEastAsia" w:hAnsi="Cambria Math"/>
                    </w:rPr>
                    <m:t>Shif</m:t>
                  </w:ins>
                </m:r>
                <m:sSub>
                  <m:sSubPr>
                    <m:ctrlPr>
                      <w:ins w:id="3920" w:author="Στάθης Καπ" w:date="2023-02-01T21:24:00Z">
                        <w:rPr>
                          <w:rFonts w:ascii="Cambria Math" w:eastAsiaTheme="minorEastAsia" w:hAnsi="Cambria Math"/>
                          <w:i/>
                        </w:rPr>
                      </w:ins>
                    </m:ctrlPr>
                  </m:sSubPr>
                  <m:e>
                    <m:r>
                      <w:ins w:id="3921" w:author="Στάθης Καπ" w:date="2023-02-01T21:24:00Z">
                        <w:rPr>
                          <w:rFonts w:ascii="Cambria Math" w:eastAsiaTheme="minorEastAsia" w:hAnsi="Cambria Math"/>
                        </w:rPr>
                        <m:t>t</m:t>
                      </w:ins>
                    </m:r>
                  </m:e>
                  <m:sub>
                    <m:r>
                      <w:ins w:id="3922" w:author="Στάθης Καπ" w:date="2023-02-01T21:24:00Z">
                        <w:rPr>
                          <w:rFonts w:ascii="Cambria Math" w:eastAsiaTheme="minorEastAsia" w:hAnsi="Cambria Math"/>
                        </w:rPr>
                        <m:t>j</m:t>
                      </w:ins>
                    </m:r>
                  </m:sub>
                </m:sSub>
                <m:r>
                  <w:ins w:id="3923" w:author="Στάθης Καπ" w:date="2023-02-01T21:24:00Z">
                    <w:rPr>
                      <w:rFonts w:ascii="Cambria Math" w:eastAsiaTheme="minorEastAsia" w:hAnsi="Cambria Math"/>
                    </w:rPr>
                    <m:t>=T</m:t>
                  </w:ins>
                </m:r>
                <m:sSub>
                  <m:sSubPr>
                    <m:ctrlPr>
                      <w:ins w:id="3924" w:author="Στάθης Καπ" w:date="2023-02-01T21:24:00Z">
                        <w:rPr>
                          <w:rFonts w:ascii="Cambria Math" w:eastAsiaTheme="minorEastAsia" w:hAnsi="Cambria Math"/>
                          <w:i/>
                        </w:rPr>
                      </w:ins>
                    </m:ctrlPr>
                  </m:sSubPr>
                  <m:e>
                    <m:r>
                      <w:ins w:id="3925" w:author="Στάθης Καπ" w:date="2023-02-01T21:24:00Z">
                        <w:rPr>
                          <w:rFonts w:ascii="Cambria Math" w:eastAsiaTheme="minorEastAsia" w:hAnsi="Cambria Math"/>
                        </w:rPr>
                        <m:t>T</m:t>
                      </w:ins>
                    </m:r>
                  </m:e>
                  <m:sub>
                    <m:r>
                      <w:ins w:id="3926" w:author="Στάθης Καπ" w:date="2023-02-01T21:24:00Z">
                        <w:rPr>
                          <w:rFonts w:ascii="Cambria Math" w:eastAsiaTheme="minorEastAsia" w:hAnsi="Cambria Math"/>
                        </w:rPr>
                        <m:t>ij</m:t>
                      </w:ins>
                    </m:r>
                  </m:sub>
                </m:sSub>
                <m:r>
                  <w:ins w:id="3927" w:author="Στάθης Καπ" w:date="2023-02-01T21:24:00Z">
                    <w:rPr>
                      <w:rFonts w:ascii="Cambria Math" w:eastAsiaTheme="minorEastAsia" w:hAnsi="Cambria Math"/>
                    </w:rPr>
                    <m:t>+wai</m:t>
                  </w:ins>
                </m:r>
                <m:sSub>
                  <m:sSubPr>
                    <m:ctrlPr>
                      <w:ins w:id="3928" w:author="Στάθης Καπ" w:date="2023-02-01T21:24:00Z">
                        <w:rPr>
                          <w:rFonts w:ascii="Cambria Math" w:eastAsiaTheme="minorEastAsia" w:hAnsi="Cambria Math"/>
                          <w:i/>
                        </w:rPr>
                      </w:ins>
                    </m:ctrlPr>
                  </m:sSubPr>
                  <m:e>
                    <m:r>
                      <w:ins w:id="3929" w:author="Στάθης Καπ" w:date="2023-02-01T21:24:00Z">
                        <w:rPr>
                          <w:rFonts w:ascii="Cambria Math" w:eastAsiaTheme="minorEastAsia" w:hAnsi="Cambria Math"/>
                        </w:rPr>
                        <m:t>t</m:t>
                      </w:ins>
                    </m:r>
                  </m:e>
                  <m:sub>
                    <m:r>
                      <w:ins w:id="3930" w:author="Στάθης Καπ" w:date="2023-02-01T21:24:00Z">
                        <w:rPr>
                          <w:rFonts w:ascii="Cambria Math" w:eastAsiaTheme="minorEastAsia" w:hAnsi="Cambria Math"/>
                        </w:rPr>
                        <m:t>j</m:t>
                      </w:ins>
                    </m:r>
                  </m:sub>
                </m:sSub>
                <m:r>
                  <w:ins w:id="3931" w:author="Στάθης Καπ" w:date="2023-02-01T21:24:00Z">
                    <w:rPr>
                      <w:rFonts w:ascii="Cambria Math" w:eastAsiaTheme="minorEastAsia" w:hAnsi="Cambria Math"/>
                    </w:rPr>
                    <m:t>+visitDu</m:t>
                  </w:ins>
                </m:r>
                <m:sSub>
                  <m:sSubPr>
                    <m:ctrlPr>
                      <w:ins w:id="3932" w:author="Στάθης Καπ" w:date="2023-02-01T21:24:00Z">
                        <w:rPr>
                          <w:rFonts w:ascii="Cambria Math" w:eastAsiaTheme="minorEastAsia" w:hAnsi="Cambria Math"/>
                          <w:i/>
                        </w:rPr>
                      </w:ins>
                    </m:ctrlPr>
                  </m:sSubPr>
                  <m:e>
                    <m:r>
                      <w:ins w:id="3933" w:author="Στάθης Καπ" w:date="2023-02-01T21:24:00Z">
                        <w:rPr>
                          <w:rFonts w:ascii="Cambria Math" w:eastAsiaTheme="minorEastAsia" w:hAnsi="Cambria Math"/>
                        </w:rPr>
                        <m:t>r</m:t>
                      </w:ins>
                    </m:r>
                  </m:e>
                  <m:sub>
                    <m:r>
                      <w:ins w:id="3934" w:author="Στάθης Καπ" w:date="2023-02-01T21:24:00Z">
                        <w:rPr>
                          <w:rFonts w:ascii="Cambria Math" w:eastAsiaTheme="minorEastAsia" w:hAnsi="Cambria Math"/>
                        </w:rPr>
                        <m:t>j</m:t>
                      </w:ins>
                    </m:r>
                  </m:sub>
                </m:sSub>
                <m:r>
                  <w:ins w:id="3935" w:author="Στάθης Καπ" w:date="2023-02-01T21:24:00Z">
                    <w:rPr>
                      <w:rFonts w:ascii="Cambria Math" w:eastAsiaTheme="minorEastAsia" w:hAnsi="Cambria Math"/>
                    </w:rPr>
                    <m:t>+T</m:t>
                  </w:ins>
                </m:r>
                <m:sSub>
                  <m:sSubPr>
                    <m:ctrlPr>
                      <w:ins w:id="3936" w:author="Στάθης Καπ" w:date="2023-02-01T21:24:00Z">
                        <w:rPr>
                          <w:rFonts w:ascii="Cambria Math" w:eastAsiaTheme="minorEastAsia" w:hAnsi="Cambria Math"/>
                          <w:i/>
                        </w:rPr>
                      </w:ins>
                    </m:ctrlPr>
                  </m:sSubPr>
                  <m:e>
                    <m:r>
                      <w:ins w:id="3937" w:author="Στάθης Καπ" w:date="2023-02-01T21:24:00Z">
                        <w:rPr>
                          <w:rFonts w:ascii="Cambria Math" w:eastAsiaTheme="minorEastAsia" w:hAnsi="Cambria Math"/>
                        </w:rPr>
                        <m:t>T</m:t>
                      </w:ins>
                    </m:r>
                  </m:e>
                  <m:sub>
                    <m:r>
                      <w:ins w:id="3938" w:author="Στάθης Καπ" w:date="2023-02-01T21:24:00Z">
                        <w:rPr>
                          <w:rFonts w:ascii="Cambria Math" w:eastAsiaTheme="minorEastAsia" w:hAnsi="Cambria Math"/>
                        </w:rPr>
                        <m:t>jk</m:t>
                      </w:ins>
                    </m:r>
                  </m:sub>
                </m:sSub>
                <m:r>
                  <w:ins w:id="3939" w:author="Στάθης Καπ" w:date="2023-02-01T21:24:00Z">
                    <w:rPr>
                      <w:rFonts w:ascii="Cambria Math" w:eastAsiaTheme="minorEastAsia" w:hAnsi="Cambria Math"/>
                    </w:rPr>
                    <m:t>-T</m:t>
                  </w:ins>
                </m:r>
                <m:sSub>
                  <m:sSubPr>
                    <m:ctrlPr>
                      <w:ins w:id="3940" w:author="Στάθης Καπ" w:date="2023-02-01T21:24:00Z">
                        <w:rPr>
                          <w:rFonts w:ascii="Cambria Math" w:eastAsiaTheme="minorEastAsia" w:hAnsi="Cambria Math"/>
                          <w:i/>
                        </w:rPr>
                      </w:ins>
                    </m:ctrlPr>
                  </m:sSubPr>
                  <m:e>
                    <m:r>
                      <w:ins w:id="3941" w:author="Στάθης Καπ" w:date="2023-02-01T21:24:00Z">
                        <w:rPr>
                          <w:rFonts w:ascii="Cambria Math" w:eastAsiaTheme="minorEastAsia" w:hAnsi="Cambria Math"/>
                        </w:rPr>
                        <m:t>T</m:t>
                      </w:ins>
                    </m:r>
                  </m:e>
                  <m:sub>
                    <m:r>
                      <w:ins w:id="3942" w:author="Στάθης Καπ" w:date="2023-02-01T21:24:00Z">
                        <w:rPr>
                          <w:rFonts w:ascii="Cambria Math" w:eastAsiaTheme="minorEastAsia" w:hAnsi="Cambria Math"/>
                        </w:rPr>
                        <m:t>ik</m:t>
                      </w:ins>
                    </m:r>
                  </m:sub>
                </m:sSub>
              </m:oMath>
            </m:oMathPara>
          </w:p>
        </w:tc>
        <w:tc>
          <w:tcPr>
            <w:tcW w:w="350" w:type="pct"/>
            <w:vAlign w:val="center"/>
          </w:tcPr>
          <w:p w14:paraId="2B25CD4B" w14:textId="36FD8F3B" w:rsidR="00AD6D18" w:rsidRPr="00603993" w:rsidRDefault="00AD6D18" w:rsidP="00237FE3">
            <w:pPr>
              <w:pStyle w:val="Caption"/>
              <w:spacing w:after="160"/>
              <w:rPr>
                <w:ins w:id="3943" w:author="Στάθης Καπ" w:date="2023-02-01T21:24:00Z"/>
                <w:rPrChange w:id="3944" w:author="Στάθης Καπ" w:date="2023-02-01T08:49:00Z">
                  <w:rPr>
                    <w:ins w:id="3945" w:author="Στάθης Καπ" w:date="2023-02-01T21:24:00Z"/>
                    <w:lang w:val="el-GR"/>
                  </w:rPr>
                </w:rPrChange>
              </w:rPr>
            </w:pPr>
            <w:ins w:id="394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4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3948" w:author="Στάθης Καπ" w:date="2023-02-01T21:24:00Z">
              <w:r>
                <w:rPr>
                  <w:lang w:val="el-GR"/>
                </w:rPr>
                <w:fldChar w:fldCharType="end"/>
              </w:r>
              <w:r>
                <w:t>)</w:t>
              </w:r>
            </w:ins>
          </w:p>
        </w:tc>
      </w:tr>
      <w:tr w:rsidR="00A17A30" w14:paraId="080A4B6C" w14:textId="77777777" w:rsidTr="00237FE3">
        <w:trPr>
          <w:ins w:id="3949" w:author="Στάθης Καπ" w:date="2023-02-01T21:25:00Z"/>
        </w:trPr>
        <w:tc>
          <w:tcPr>
            <w:tcW w:w="350" w:type="pct"/>
          </w:tcPr>
          <w:p w14:paraId="72EBD43D" w14:textId="77777777" w:rsidR="00A17A30" w:rsidRDefault="00A17A30">
            <w:pPr>
              <w:spacing w:after="160"/>
              <w:rPr>
                <w:ins w:id="3950" w:author="Στάθης Καπ" w:date="2023-02-01T21:25:00Z"/>
                <w:lang w:val="el-GR"/>
              </w:rPr>
              <w:pPrChange w:id="3951" w:author="Στάθης Καπ" w:date="2023-02-01T08:46:00Z">
                <w:pPr/>
              </w:pPrChange>
            </w:pPr>
          </w:p>
        </w:tc>
        <w:tc>
          <w:tcPr>
            <w:tcW w:w="4300" w:type="pct"/>
          </w:tcPr>
          <w:p w14:paraId="5C3A27E9" w14:textId="04C927D7" w:rsidR="00A17A30" w:rsidRPr="005846FF" w:rsidRDefault="00A17A30">
            <w:pPr>
              <w:spacing w:after="160"/>
              <w:rPr>
                <w:ins w:id="3952" w:author="Στάθης Καπ" w:date="2023-02-01T21:25:00Z"/>
                <w:lang w:val="el-GR"/>
              </w:rPr>
              <w:pPrChange w:id="3953" w:author="Στάθης Καπ" w:date="2023-02-01T08:46:00Z">
                <w:pPr/>
              </w:pPrChange>
            </w:pPr>
            <m:oMathPara>
              <m:oMath>
                <m:r>
                  <w:ins w:id="3954" w:author="Στάθης Καπ" w:date="2023-02-01T21:25:00Z">
                    <w:rPr>
                      <w:rFonts w:ascii="Cambria Math" w:eastAsiaTheme="minorEastAsia" w:hAnsi="Cambria Math"/>
                    </w:rPr>
                    <m:t>MaxShif</m:t>
                  </w:ins>
                </m:r>
                <m:sSub>
                  <m:sSubPr>
                    <m:ctrlPr>
                      <w:ins w:id="3955" w:author="Στάθης Καπ" w:date="2023-02-01T21:25:00Z">
                        <w:rPr>
                          <w:rFonts w:ascii="Cambria Math" w:eastAsiaTheme="minorEastAsia" w:hAnsi="Cambria Math"/>
                          <w:i/>
                        </w:rPr>
                      </w:ins>
                    </m:ctrlPr>
                  </m:sSubPr>
                  <m:e>
                    <m:r>
                      <w:ins w:id="3956" w:author="Στάθης Καπ" w:date="2023-02-01T21:25:00Z">
                        <w:rPr>
                          <w:rFonts w:ascii="Cambria Math" w:eastAsiaTheme="minorEastAsia" w:hAnsi="Cambria Math"/>
                        </w:rPr>
                        <m:t>t</m:t>
                      </w:ins>
                    </m:r>
                  </m:e>
                  <m:sub>
                    <m:r>
                      <w:ins w:id="3957" w:author="Στάθης Καπ" w:date="2023-02-01T21:25:00Z">
                        <w:rPr>
                          <w:rFonts w:ascii="Cambria Math" w:eastAsiaTheme="minorEastAsia" w:hAnsi="Cambria Math"/>
                        </w:rPr>
                        <m:t>j</m:t>
                      </w:ins>
                    </m:r>
                  </m:sub>
                </m:sSub>
                <m:r>
                  <w:ins w:id="3958" w:author="Στάθης Καπ" w:date="2023-02-01T21:25:00Z">
                    <w:rPr>
                      <w:rFonts w:ascii="Cambria Math" w:eastAsiaTheme="minorEastAsia" w:hAnsi="Cambria Math"/>
                    </w:rPr>
                    <m:t>=</m:t>
                  </w:ins>
                </m:r>
                <m:r>
                  <w:ins w:id="3959" w:author="Στάθης Καπ" w:date="2023-02-01T21:25:00Z">
                    <m:rPr>
                      <m:sty m:val="p"/>
                    </m:rPr>
                    <w:rPr>
                      <w:rFonts w:ascii="Cambria Math" w:eastAsiaTheme="minorEastAsia" w:hAnsi="Cambria Math"/>
                    </w:rPr>
                    <m:t>min⁡</m:t>
                  </w:ins>
                </m:r>
                <m:r>
                  <w:ins w:id="3960" w:author="Στάθης Καπ" w:date="2023-02-01T21:25:00Z">
                    <w:rPr>
                      <w:rFonts w:ascii="Cambria Math" w:eastAsiaTheme="minorEastAsia" w:hAnsi="Cambria Math"/>
                    </w:rPr>
                    <m:t>(closeTim</m:t>
                  </w:ins>
                </m:r>
                <m:sSub>
                  <m:sSubPr>
                    <m:ctrlPr>
                      <w:ins w:id="3961" w:author="Στάθης Καπ" w:date="2023-02-01T21:25:00Z">
                        <w:rPr>
                          <w:rFonts w:ascii="Cambria Math" w:eastAsiaTheme="minorEastAsia" w:hAnsi="Cambria Math"/>
                          <w:i/>
                        </w:rPr>
                      </w:ins>
                    </m:ctrlPr>
                  </m:sSubPr>
                  <m:e>
                    <m:r>
                      <w:ins w:id="3962" w:author="Στάθης Καπ" w:date="2023-02-01T21:25:00Z">
                        <w:rPr>
                          <w:rFonts w:ascii="Cambria Math" w:eastAsiaTheme="minorEastAsia" w:hAnsi="Cambria Math"/>
                        </w:rPr>
                        <m:t>e</m:t>
                      </w:ins>
                    </m:r>
                  </m:e>
                  <m:sub>
                    <m:r>
                      <w:ins w:id="3963" w:author="Στάθης Καπ" w:date="2023-02-01T21:25:00Z">
                        <w:rPr>
                          <w:rFonts w:ascii="Cambria Math" w:eastAsiaTheme="minorEastAsia" w:hAnsi="Cambria Math"/>
                        </w:rPr>
                        <m:t>j</m:t>
                      </w:ins>
                    </m:r>
                  </m:sub>
                </m:sSub>
                <m:r>
                  <w:ins w:id="3964" w:author="Στάθης Καπ" w:date="2023-02-01T21:25:00Z">
                    <w:rPr>
                      <w:rFonts w:ascii="Cambria Math" w:eastAsiaTheme="minorEastAsia" w:hAnsi="Cambria Math"/>
                    </w:rPr>
                    <m:t>-depTim</m:t>
                  </w:ins>
                </m:r>
                <m:sSub>
                  <m:sSubPr>
                    <m:ctrlPr>
                      <w:ins w:id="3965" w:author="Στάθης Καπ" w:date="2023-02-01T21:25:00Z">
                        <w:rPr>
                          <w:rFonts w:ascii="Cambria Math" w:eastAsiaTheme="minorEastAsia" w:hAnsi="Cambria Math"/>
                          <w:i/>
                        </w:rPr>
                      </w:ins>
                    </m:ctrlPr>
                  </m:sSubPr>
                  <m:e>
                    <m:r>
                      <w:ins w:id="3966" w:author="Στάθης Καπ" w:date="2023-02-01T21:25:00Z">
                        <w:rPr>
                          <w:rFonts w:ascii="Cambria Math" w:eastAsiaTheme="minorEastAsia" w:hAnsi="Cambria Math"/>
                        </w:rPr>
                        <m:t>e</m:t>
                      </w:ins>
                    </m:r>
                  </m:e>
                  <m:sub>
                    <m:r>
                      <w:ins w:id="3967" w:author="Στάθης Καπ" w:date="2023-02-01T21:25:00Z">
                        <w:rPr>
                          <w:rFonts w:ascii="Cambria Math" w:eastAsiaTheme="minorEastAsia" w:hAnsi="Cambria Math"/>
                        </w:rPr>
                        <m:t>j</m:t>
                      </w:ins>
                    </m:r>
                  </m:sub>
                </m:sSub>
                <m:r>
                  <w:ins w:id="3968" w:author="Στάθης Καπ" w:date="2023-02-01T21:25:00Z">
                    <w:rPr>
                      <w:rFonts w:ascii="Cambria Math" w:eastAsiaTheme="minorEastAsia" w:hAnsi="Cambria Math"/>
                    </w:rPr>
                    <m:t>, wai</m:t>
                  </w:ins>
                </m:r>
                <m:sSub>
                  <m:sSubPr>
                    <m:ctrlPr>
                      <w:ins w:id="3969" w:author="Στάθης Καπ" w:date="2023-02-01T21:25:00Z">
                        <w:rPr>
                          <w:rFonts w:ascii="Cambria Math" w:eastAsiaTheme="minorEastAsia" w:hAnsi="Cambria Math"/>
                          <w:i/>
                        </w:rPr>
                      </w:ins>
                    </m:ctrlPr>
                  </m:sSubPr>
                  <m:e>
                    <m:r>
                      <w:ins w:id="3970" w:author="Στάθης Καπ" w:date="2023-02-01T21:25:00Z">
                        <w:rPr>
                          <w:rFonts w:ascii="Cambria Math" w:eastAsiaTheme="minorEastAsia" w:hAnsi="Cambria Math"/>
                        </w:rPr>
                        <m:t>t</m:t>
                      </w:ins>
                    </m:r>
                  </m:e>
                  <m:sub>
                    <m:r>
                      <w:ins w:id="3971" w:author="Στάθης Καπ" w:date="2023-02-01T21:25:00Z">
                        <w:rPr>
                          <w:rFonts w:ascii="Cambria Math" w:eastAsiaTheme="minorEastAsia" w:hAnsi="Cambria Math"/>
                        </w:rPr>
                        <m:t>k</m:t>
                      </w:ins>
                    </m:r>
                  </m:sub>
                </m:sSub>
                <m:r>
                  <w:ins w:id="3972" w:author="Στάθης Καπ" w:date="2023-02-01T21:25:00Z">
                    <w:rPr>
                      <w:rFonts w:ascii="Cambria Math" w:eastAsiaTheme="minorEastAsia" w:hAnsi="Cambria Math"/>
                    </w:rPr>
                    <m:t>+MaxShif</m:t>
                  </w:ins>
                </m:r>
                <m:sSub>
                  <m:sSubPr>
                    <m:ctrlPr>
                      <w:ins w:id="3973" w:author="Στάθης Καπ" w:date="2023-02-01T21:25:00Z">
                        <w:rPr>
                          <w:rFonts w:ascii="Cambria Math" w:eastAsiaTheme="minorEastAsia" w:hAnsi="Cambria Math"/>
                          <w:i/>
                        </w:rPr>
                      </w:ins>
                    </m:ctrlPr>
                  </m:sSubPr>
                  <m:e>
                    <m:r>
                      <w:ins w:id="3974" w:author="Στάθης Καπ" w:date="2023-02-01T21:25:00Z">
                        <w:rPr>
                          <w:rFonts w:ascii="Cambria Math" w:eastAsiaTheme="minorEastAsia" w:hAnsi="Cambria Math"/>
                        </w:rPr>
                        <m:t>t</m:t>
                      </w:ins>
                    </m:r>
                  </m:e>
                  <m:sub>
                    <m:r>
                      <w:ins w:id="3975" w:author="Στάθης Καπ" w:date="2023-02-01T21:25:00Z">
                        <w:rPr>
                          <w:rFonts w:ascii="Cambria Math" w:eastAsiaTheme="minorEastAsia" w:hAnsi="Cambria Math"/>
                        </w:rPr>
                        <m:t>k</m:t>
                      </w:ins>
                    </m:r>
                  </m:sub>
                </m:sSub>
                <m:r>
                  <w:ins w:id="3976" w:author="Στάθης Καπ" w:date="2023-02-01T21:25:00Z">
                    <w:rPr>
                      <w:rFonts w:ascii="Cambria Math" w:eastAsiaTheme="minorEastAsia" w:hAnsi="Cambria Math"/>
                    </w:rPr>
                    <m:t>)</m:t>
                  </w:ins>
                </m:r>
              </m:oMath>
            </m:oMathPara>
          </w:p>
        </w:tc>
        <w:tc>
          <w:tcPr>
            <w:tcW w:w="350" w:type="pct"/>
            <w:vAlign w:val="center"/>
          </w:tcPr>
          <w:p w14:paraId="3E1A0A4F" w14:textId="5B4BABB4" w:rsidR="00A17A30" w:rsidRPr="00603993" w:rsidRDefault="00A17A30" w:rsidP="00237FE3">
            <w:pPr>
              <w:pStyle w:val="Caption"/>
              <w:spacing w:after="160"/>
              <w:rPr>
                <w:ins w:id="3977" w:author="Στάθης Καπ" w:date="2023-02-01T21:25:00Z"/>
                <w:rPrChange w:id="3978" w:author="Στάθης Καπ" w:date="2023-02-01T08:49:00Z">
                  <w:rPr>
                    <w:ins w:id="3979" w:author="Στάθης Καπ" w:date="2023-02-01T21:25:00Z"/>
                    <w:lang w:val="el-GR"/>
                  </w:rPr>
                </w:rPrChange>
              </w:rPr>
            </w:pPr>
            <w:ins w:id="398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8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398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983" w:author="Στάθης Καπ" w:date="2023-02-01T21:23:00Z"/>
          <w:rFonts w:eastAsiaTheme="minorEastAsia"/>
        </w:rPr>
      </w:pPr>
    </w:p>
    <w:p w14:paraId="365244DE" w14:textId="1F3A26BA" w:rsidR="0076131F" w:rsidRPr="004F6E32" w:rsidDel="004F6E32" w:rsidRDefault="00CF341E" w:rsidP="00A37CE4">
      <w:pPr>
        <w:rPr>
          <w:del w:id="3984" w:author="Στάθης Καπ" w:date="2023-02-01T21:23:00Z"/>
          <w:rFonts w:eastAsiaTheme="minorEastAsia"/>
          <w:rPrChange w:id="3985" w:author="Στάθης Καπ" w:date="2023-02-01T21:23:00Z">
            <w:rPr>
              <w:del w:id="3986" w:author="Στάθης Καπ" w:date="2023-02-01T21:23:00Z"/>
              <w:rFonts w:ascii="Cambria Math" w:hAnsi="Cambria Math"/>
              <w:i/>
            </w:rPr>
          </w:rPrChange>
        </w:rPr>
      </w:pPr>
      <w:commentRangeStart w:id="3987"/>
      <m:oMathPara>
        <m:oMath>
          <m:r>
            <w:del w:id="3988" w:author="Στάθης Καπ" w:date="2023-02-01T21:23:00Z">
              <w:rPr>
                <w:rFonts w:ascii="Cambria Math" w:hAnsi="Cambria Math"/>
              </w:rPr>
              <m:t>arrTim</m:t>
            </w:del>
          </m:r>
          <m:sSub>
            <m:sSubPr>
              <m:ctrlPr>
                <w:del w:id="3989" w:author="Στάθης Καπ" w:date="2023-02-01T21:23:00Z">
                  <w:rPr>
                    <w:rFonts w:ascii="Cambria Math" w:hAnsi="Cambria Math"/>
                    <w:i/>
                  </w:rPr>
                </w:del>
              </m:ctrlPr>
            </m:sSubPr>
            <m:e>
              <m:r>
                <w:del w:id="3990" w:author="Στάθης Καπ" w:date="2023-02-01T21:23:00Z">
                  <w:rPr>
                    <w:rFonts w:ascii="Cambria Math" w:hAnsi="Cambria Math"/>
                  </w:rPr>
                  <m:t>e</m:t>
                </w:del>
              </m:r>
            </m:e>
            <m:sub>
              <m:r>
                <w:del w:id="3991" w:author="Στάθης Καπ" w:date="2023-02-01T21:23:00Z">
                  <w:rPr>
                    <w:rFonts w:ascii="Cambria Math" w:hAnsi="Cambria Math"/>
                  </w:rPr>
                  <m:t>j</m:t>
                </w:del>
              </m:r>
            </m:sub>
          </m:sSub>
          <w:commentRangeEnd w:id="3987"/>
          <m:r>
            <w:del w:id="3992" w:author="Στάθης Καπ" w:date="2023-02-01T06:01:00Z">
              <m:rPr>
                <m:sty m:val="p"/>
              </m:rPr>
              <w:rPr>
                <w:rStyle w:val="CommentReference"/>
              </w:rPr>
              <w:commentReference w:id="3987"/>
            </w:del>
          </m:r>
          <m:r>
            <w:del w:id="3993" w:author="Στάθης Καπ" w:date="2023-02-01T06:01:00Z">
              <w:rPr>
                <w:rFonts w:ascii="Cambria Math" w:hAnsi="Cambria Math"/>
              </w:rPr>
              <m:t>=</m:t>
            </w:del>
          </m:r>
          <m:r>
            <w:del w:id="3994" w:author="Στάθης Καπ" w:date="2023-02-01T21:23:00Z">
              <w:rPr>
                <w:rFonts w:ascii="Cambria Math" w:hAnsi="Cambria Math"/>
              </w:rPr>
              <m:t>depTim</m:t>
            </w:del>
          </m:r>
          <m:sSub>
            <m:sSubPr>
              <m:ctrlPr>
                <w:del w:id="3995" w:author="Στάθης Καπ" w:date="2023-02-01T21:23:00Z">
                  <w:rPr>
                    <w:rFonts w:ascii="Cambria Math" w:hAnsi="Cambria Math"/>
                    <w:i/>
                  </w:rPr>
                </w:del>
              </m:ctrlPr>
            </m:sSubPr>
            <m:e>
              <m:r>
                <w:del w:id="3996" w:author="Στάθης Καπ" w:date="2023-02-01T21:23:00Z">
                  <w:rPr>
                    <w:rFonts w:ascii="Cambria Math" w:hAnsi="Cambria Math"/>
                  </w:rPr>
                  <m:t>e</m:t>
                </w:del>
              </m:r>
            </m:e>
            <m:sub>
              <m:r>
                <w:del w:id="3997" w:author="Στάθης Καπ" w:date="2023-02-01T21:23:00Z">
                  <w:rPr>
                    <w:rFonts w:ascii="Cambria Math" w:hAnsi="Cambria Math"/>
                  </w:rPr>
                  <m:t>i</m:t>
                </w:del>
              </m:r>
            </m:sub>
          </m:sSub>
          <m:r>
            <w:del w:id="3998" w:author="Στάθης Καπ" w:date="2023-02-01T21:23:00Z">
              <w:rPr>
                <w:rFonts w:ascii="Cambria Math" w:hAnsi="Cambria Math"/>
              </w:rPr>
              <m:t>+T</m:t>
            </w:del>
          </m:r>
          <m:sSub>
            <m:sSubPr>
              <m:ctrlPr>
                <w:del w:id="3999" w:author="Στάθης Καπ" w:date="2023-02-01T21:23:00Z">
                  <w:rPr>
                    <w:rFonts w:ascii="Cambria Math" w:hAnsi="Cambria Math"/>
                    <w:i/>
                  </w:rPr>
                </w:del>
              </m:ctrlPr>
            </m:sSubPr>
            <m:e>
              <m:r>
                <w:del w:id="4000" w:author="Στάθης Καπ" w:date="2023-02-01T21:23:00Z">
                  <w:rPr>
                    <w:rFonts w:ascii="Cambria Math" w:hAnsi="Cambria Math"/>
                  </w:rPr>
                  <m:t>T</m:t>
                </w:del>
              </m:r>
            </m:e>
            <m:sub>
              <m:r>
                <w:del w:id="400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002" w:author="Στάθης Καπ" w:date="2023-02-01T21:23:00Z"/>
          <w:rFonts w:eastAsiaTheme="minorEastAsia"/>
        </w:rPr>
      </w:pPr>
      <m:oMathPara>
        <m:oMath>
          <m:r>
            <w:del w:id="4003" w:author="Στάθης Καπ" w:date="2023-02-01T21:23:00Z">
              <w:rPr>
                <w:rFonts w:ascii="Cambria Math" w:hAnsi="Cambria Math"/>
              </w:rPr>
              <m:t>wai</m:t>
            </w:del>
          </m:r>
          <m:sSub>
            <m:sSubPr>
              <m:ctrlPr>
                <w:del w:id="4004" w:author="Στάθης Καπ" w:date="2023-02-01T21:23:00Z">
                  <w:rPr>
                    <w:rFonts w:ascii="Cambria Math" w:hAnsi="Cambria Math"/>
                    <w:i/>
                  </w:rPr>
                </w:del>
              </m:ctrlPr>
            </m:sSubPr>
            <m:e>
              <m:r>
                <w:del w:id="4005" w:author="Στάθης Καπ" w:date="2023-02-01T21:23:00Z">
                  <w:rPr>
                    <w:rFonts w:ascii="Cambria Math" w:hAnsi="Cambria Math"/>
                  </w:rPr>
                  <m:t>t</m:t>
                </w:del>
              </m:r>
            </m:e>
            <m:sub>
              <m:r>
                <w:del w:id="4006" w:author="Στάθης Καπ" w:date="2023-02-01T21:23:00Z">
                  <w:rPr>
                    <w:rFonts w:ascii="Cambria Math" w:hAnsi="Cambria Math"/>
                  </w:rPr>
                  <m:t>j</m:t>
                </w:del>
              </m:r>
            </m:sub>
          </m:sSub>
          <m:r>
            <w:del w:id="4007" w:author="Στάθης Καπ" w:date="2023-02-01T21:23:00Z">
              <w:rPr>
                <w:rFonts w:ascii="Cambria Math" w:hAnsi="Cambria Math"/>
              </w:rPr>
              <m:t>=</m:t>
            </w:del>
          </m:r>
          <m:r>
            <w:del w:id="4008" w:author="Στάθης Καπ" w:date="2023-02-01T21:23:00Z">
              <m:rPr>
                <m:sty m:val="p"/>
              </m:rPr>
              <w:rPr>
                <w:rFonts w:ascii="Cambria Math" w:hAnsi="Cambria Math"/>
              </w:rPr>
              <m:t>max⁡</m:t>
            </w:del>
          </m:r>
          <m:r>
            <w:del w:id="4009" w:author="Στάθης Καπ" w:date="2023-02-01T21:23:00Z">
              <w:rPr>
                <w:rFonts w:ascii="Cambria Math" w:hAnsi="Cambria Math"/>
              </w:rPr>
              <m:t>(0, openTim</m:t>
            </w:del>
          </m:r>
          <m:sSub>
            <m:sSubPr>
              <m:ctrlPr>
                <w:del w:id="4010" w:author="Στάθης Καπ" w:date="2023-02-01T21:23:00Z">
                  <w:rPr>
                    <w:rFonts w:ascii="Cambria Math" w:hAnsi="Cambria Math"/>
                    <w:i/>
                  </w:rPr>
                </w:del>
              </m:ctrlPr>
            </m:sSubPr>
            <m:e>
              <m:r>
                <w:del w:id="4011" w:author="Στάθης Καπ" w:date="2023-02-01T21:23:00Z">
                  <w:rPr>
                    <w:rFonts w:ascii="Cambria Math" w:hAnsi="Cambria Math"/>
                  </w:rPr>
                  <m:t>e</m:t>
                </w:del>
              </m:r>
            </m:e>
            <m:sub>
              <m:r>
                <w:del w:id="4012" w:author="Στάθης Καπ" w:date="2023-02-01T21:23:00Z">
                  <w:rPr>
                    <w:rFonts w:ascii="Cambria Math" w:hAnsi="Cambria Math"/>
                  </w:rPr>
                  <m:t>j</m:t>
                </w:del>
              </m:r>
            </m:sub>
          </m:sSub>
          <m:r>
            <w:del w:id="4013" w:author="Στάθης Καπ" w:date="2023-02-01T21:23:00Z">
              <w:rPr>
                <w:rFonts w:ascii="Cambria Math" w:hAnsi="Cambria Math"/>
              </w:rPr>
              <m:t>-arrTim</m:t>
            </w:del>
          </m:r>
          <m:sSub>
            <m:sSubPr>
              <m:ctrlPr>
                <w:del w:id="4014" w:author="Στάθης Καπ" w:date="2023-02-01T21:23:00Z">
                  <w:rPr>
                    <w:rFonts w:ascii="Cambria Math" w:hAnsi="Cambria Math"/>
                    <w:i/>
                  </w:rPr>
                </w:del>
              </m:ctrlPr>
            </m:sSubPr>
            <m:e>
              <m:r>
                <w:del w:id="4015" w:author="Στάθης Καπ" w:date="2023-02-01T21:23:00Z">
                  <w:rPr>
                    <w:rFonts w:ascii="Cambria Math" w:hAnsi="Cambria Math"/>
                  </w:rPr>
                  <m:t>e</m:t>
                </w:del>
              </m:r>
            </m:e>
            <m:sub>
              <m:r>
                <w:del w:id="4016" w:author="Στάθης Καπ" w:date="2023-02-01T21:23:00Z">
                  <w:rPr>
                    <w:rFonts w:ascii="Cambria Math" w:hAnsi="Cambria Math"/>
                  </w:rPr>
                  <m:t>j</m:t>
                </w:del>
              </m:r>
            </m:sub>
          </m:sSub>
          <m:r>
            <w:del w:id="401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18" w:author="Στάθης Καπ" w:date="2023-02-01T21:23:00Z"/>
          <w:rFonts w:eastAsiaTheme="minorEastAsia"/>
        </w:rPr>
      </w:pPr>
      <m:oMathPara>
        <m:oMath>
          <m:r>
            <w:del w:id="4019" w:author="Στάθης Καπ" w:date="2023-02-01T21:23:00Z">
              <w:rPr>
                <w:rFonts w:ascii="Cambria Math" w:hAnsi="Cambria Math"/>
              </w:rPr>
              <m:t>startOfVisi</m:t>
            </w:del>
          </m:r>
          <m:sSub>
            <m:sSubPr>
              <m:ctrlPr>
                <w:del w:id="4020" w:author="Στάθης Καπ" w:date="2023-02-01T21:23:00Z">
                  <w:rPr>
                    <w:rFonts w:ascii="Cambria Math" w:hAnsi="Cambria Math"/>
                    <w:i/>
                  </w:rPr>
                </w:del>
              </m:ctrlPr>
            </m:sSubPr>
            <m:e>
              <m:r>
                <w:del w:id="4021" w:author="Στάθης Καπ" w:date="2023-02-01T21:23:00Z">
                  <w:rPr>
                    <w:rFonts w:ascii="Cambria Math" w:hAnsi="Cambria Math"/>
                  </w:rPr>
                  <m:t>t</m:t>
                </w:del>
              </m:r>
            </m:e>
            <m:sub>
              <m:r>
                <w:del w:id="4022" w:author="Στάθης Καπ" w:date="2023-02-01T21:23:00Z">
                  <w:rPr>
                    <w:rFonts w:ascii="Cambria Math" w:hAnsi="Cambria Math"/>
                  </w:rPr>
                  <m:t>j</m:t>
                </w:del>
              </m:r>
            </m:sub>
          </m:sSub>
          <m:r>
            <w:del w:id="4023" w:author="Στάθης Καπ" w:date="2023-02-01T21:23:00Z">
              <w:rPr>
                <w:rFonts w:ascii="Cambria Math" w:hAnsi="Cambria Math"/>
              </w:rPr>
              <m:t>=arrTim</m:t>
            </w:del>
          </m:r>
          <m:sSub>
            <m:sSubPr>
              <m:ctrlPr>
                <w:del w:id="4024" w:author="Στάθης Καπ" w:date="2023-02-01T21:23:00Z">
                  <w:rPr>
                    <w:rFonts w:ascii="Cambria Math" w:hAnsi="Cambria Math"/>
                    <w:i/>
                  </w:rPr>
                </w:del>
              </m:ctrlPr>
            </m:sSubPr>
            <m:e>
              <m:r>
                <w:del w:id="4025" w:author="Στάθης Καπ" w:date="2023-02-01T21:23:00Z">
                  <w:rPr>
                    <w:rFonts w:ascii="Cambria Math" w:hAnsi="Cambria Math"/>
                  </w:rPr>
                  <m:t>e</m:t>
                </w:del>
              </m:r>
            </m:e>
            <m:sub>
              <m:r>
                <w:del w:id="4026" w:author="Στάθης Καπ" w:date="2023-02-01T21:23:00Z">
                  <w:rPr>
                    <w:rFonts w:ascii="Cambria Math" w:hAnsi="Cambria Math"/>
                  </w:rPr>
                  <m:t>j</m:t>
                </w:del>
              </m:r>
            </m:sub>
          </m:sSub>
          <m:r>
            <w:del w:id="4027" w:author="Στάθης Καπ" w:date="2023-02-01T21:23:00Z">
              <w:rPr>
                <w:rFonts w:ascii="Cambria Math" w:hAnsi="Cambria Math"/>
              </w:rPr>
              <m:t>+wai</m:t>
            </w:del>
          </m:r>
          <m:sSub>
            <m:sSubPr>
              <m:ctrlPr>
                <w:del w:id="4028" w:author="Στάθης Καπ" w:date="2023-02-01T21:23:00Z">
                  <w:rPr>
                    <w:rFonts w:ascii="Cambria Math" w:hAnsi="Cambria Math"/>
                    <w:i/>
                  </w:rPr>
                </w:del>
              </m:ctrlPr>
            </m:sSubPr>
            <m:e>
              <m:r>
                <w:del w:id="4029" w:author="Στάθης Καπ" w:date="2023-02-01T21:23:00Z">
                  <w:rPr>
                    <w:rFonts w:ascii="Cambria Math" w:hAnsi="Cambria Math"/>
                  </w:rPr>
                  <m:t>t</m:t>
                </w:del>
              </m:r>
            </m:e>
            <m:sub>
              <m:r>
                <w:del w:id="403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031" w:author="Στάθης Καπ" w:date="2023-02-01T21:23:00Z"/>
          <w:rFonts w:eastAsiaTheme="minorEastAsia"/>
        </w:rPr>
      </w:pPr>
      <m:oMathPara>
        <m:oMath>
          <m:r>
            <w:del w:id="4032" w:author="Στάθης Καπ" w:date="2023-02-01T21:23:00Z">
              <w:rPr>
                <w:rFonts w:ascii="Cambria Math" w:eastAsiaTheme="minorEastAsia" w:hAnsi="Cambria Math"/>
              </w:rPr>
              <m:t>depTim</m:t>
            </w:del>
          </m:r>
          <m:sSub>
            <m:sSubPr>
              <m:ctrlPr>
                <w:del w:id="4033" w:author="Στάθης Καπ" w:date="2023-02-01T21:23:00Z">
                  <w:rPr>
                    <w:rFonts w:ascii="Cambria Math" w:eastAsiaTheme="minorEastAsia" w:hAnsi="Cambria Math"/>
                    <w:i/>
                  </w:rPr>
                </w:del>
              </m:ctrlPr>
            </m:sSubPr>
            <m:e>
              <m:r>
                <w:del w:id="4034" w:author="Στάθης Καπ" w:date="2023-02-01T21:23:00Z">
                  <w:rPr>
                    <w:rFonts w:ascii="Cambria Math" w:eastAsiaTheme="minorEastAsia" w:hAnsi="Cambria Math"/>
                  </w:rPr>
                  <m:t>e</m:t>
                </w:del>
              </m:r>
            </m:e>
            <m:sub>
              <m:r>
                <w:del w:id="4035" w:author="Στάθης Καπ" w:date="2023-02-01T21:23:00Z">
                  <w:rPr>
                    <w:rFonts w:ascii="Cambria Math" w:eastAsiaTheme="minorEastAsia" w:hAnsi="Cambria Math"/>
                  </w:rPr>
                  <m:t>j</m:t>
                </w:del>
              </m:r>
            </m:sub>
          </m:sSub>
          <m:r>
            <w:del w:id="4036" w:author="Στάθης Καπ" w:date="2023-02-01T21:23:00Z">
              <w:rPr>
                <w:rFonts w:ascii="Cambria Math" w:eastAsiaTheme="minorEastAsia" w:hAnsi="Cambria Math"/>
              </w:rPr>
              <m:t>=startOfVisi</m:t>
            </w:del>
          </m:r>
          <m:sSub>
            <m:sSubPr>
              <m:ctrlPr>
                <w:del w:id="4037" w:author="Στάθης Καπ" w:date="2023-02-01T21:23:00Z">
                  <w:rPr>
                    <w:rFonts w:ascii="Cambria Math" w:eastAsiaTheme="minorEastAsia" w:hAnsi="Cambria Math"/>
                    <w:i/>
                  </w:rPr>
                </w:del>
              </m:ctrlPr>
            </m:sSubPr>
            <m:e>
              <m:r>
                <w:del w:id="4038" w:author="Στάθης Καπ" w:date="2023-02-01T21:23:00Z">
                  <w:rPr>
                    <w:rFonts w:ascii="Cambria Math" w:eastAsiaTheme="minorEastAsia" w:hAnsi="Cambria Math"/>
                  </w:rPr>
                  <m:t>t</m:t>
                </w:del>
              </m:r>
            </m:e>
            <m:sub>
              <m:r>
                <w:del w:id="4039" w:author="Στάθης Καπ" w:date="2023-02-01T21:23:00Z">
                  <w:rPr>
                    <w:rFonts w:ascii="Cambria Math" w:eastAsiaTheme="minorEastAsia" w:hAnsi="Cambria Math"/>
                  </w:rPr>
                  <m:t>j</m:t>
                </w:del>
              </m:r>
            </m:sub>
          </m:sSub>
          <m:r>
            <w:del w:id="4040" w:author="Στάθης Καπ" w:date="2023-02-01T21:23:00Z">
              <w:rPr>
                <w:rFonts w:ascii="Cambria Math" w:eastAsiaTheme="minorEastAsia" w:hAnsi="Cambria Math"/>
              </w:rPr>
              <m:t>+visitDu</m:t>
            </w:del>
          </m:r>
          <m:sSub>
            <m:sSubPr>
              <m:ctrlPr>
                <w:del w:id="4041" w:author="Στάθης Καπ" w:date="2023-02-01T21:23:00Z">
                  <w:rPr>
                    <w:rFonts w:ascii="Cambria Math" w:eastAsiaTheme="minorEastAsia" w:hAnsi="Cambria Math"/>
                    <w:i/>
                  </w:rPr>
                </w:del>
              </m:ctrlPr>
            </m:sSubPr>
            <m:e>
              <m:r>
                <w:del w:id="4042" w:author="Στάθης Καπ" w:date="2023-02-01T21:23:00Z">
                  <w:rPr>
                    <w:rFonts w:ascii="Cambria Math" w:eastAsiaTheme="minorEastAsia" w:hAnsi="Cambria Math"/>
                  </w:rPr>
                  <m:t>r</m:t>
                </w:del>
              </m:r>
            </m:e>
            <m:sub>
              <m:r>
                <w:del w:id="404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044" w:author="Στάθης Καπ" w:date="2023-02-01T21:23:00Z"/>
          <w:rFonts w:eastAsiaTheme="minorEastAsia"/>
        </w:rPr>
      </w:pPr>
      <m:oMathPara>
        <m:oMath>
          <m:r>
            <w:del w:id="4045" w:author="Στάθης Καπ" w:date="2023-02-01T21:23:00Z">
              <w:rPr>
                <w:rFonts w:ascii="Cambria Math" w:eastAsiaTheme="minorEastAsia" w:hAnsi="Cambria Math"/>
              </w:rPr>
              <m:t>Shif</m:t>
            </w:del>
          </m:r>
          <m:sSub>
            <m:sSubPr>
              <m:ctrlPr>
                <w:del w:id="4046" w:author="Στάθης Καπ" w:date="2023-02-01T21:23:00Z">
                  <w:rPr>
                    <w:rFonts w:ascii="Cambria Math" w:eastAsiaTheme="minorEastAsia" w:hAnsi="Cambria Math"/>
                    <w:i/>
                  </w:rPr>
                </w:del>
              </m:ctrlPr>
            </m:sSubPr>
            <m:e>
              <m:r>
                <w:del w:id="4047" w:author="Στάθης Καπ" w:date="2023-02-01T21:23:00Z">
                  <w:rPr>
                    <w:rFonts w:ascii="Cambria Math" w:eastAsiaTheme="minorEastAsia" w:hAnsi="Cambria Math"/>
                  </w:rPr>
                  <m:t>t</m:t>
                </w:del>
              </m:r>
            </m:e>
            <m:sub>
              <m:r>
                <w:del w:id="4048" w:author="Στάθης Καπ" w:date="2023-02-01T21:23:00Z">
                  <w:rPr>
                    <w:rFonts w:ascii="Cambria Math" w:eastAsiaTheme="minorEastAsia" w:hAnsi="Cambria Math"/>
                  </w:rPr>
                  <m:t>j</m:t>
                </w:del>
              </m:r>
            </m:sub>
          </m:sSub>
          <m:r>
            <w:del w:id="4049" w:author="Στάθης Καπ" w:date="2023-02-01T21:23:00Z">
              <w:rPr>
                <w:rFonts w:ascii="Cambria Math" w:eastAsiaTheme="minorEastAsia" w:hAnsi="Cambria Math"/>
              </w:rPr>
              <m:t>=T</m:t>
            </w:del>
          </m:r>
          <m:sSub>
            <m:sSubPr>
              <m:ctrlPr>
                <w:del w:id="4050" w:author="Στάθης Καπ" w:date="2023-02-01T21:23:00Z">
                  <w:rPr>
                    <w:rFonts w:ascii="Cambria Math" w:eastAsiaTheme="minorEastAsia" w:hAnsi="Cambria Math"/>
                    <w:i/>
                  </w:rPr>
                </w:del>
              </m:ctrlPr>
            </m:sSubPr>
            <m:e>
              <m:r>
                <w:del w:id="4051" w:author="Στάθης Καπ" w:date="2023-02-01T21:23:00Z">
                  <w:rPr>
                    <w:rFonts w:ascii="Cambria Math" w:eastAsiaTheme="minorEastAsia" w:hAnsi="Cambria Math"/>
                  </w:rPr>
                  <m:t>T</m:t>
                </w:del>
              </m:r>
            </m:e>
            <m:sub>
              <m:r>
                <w:del w:id="4052" w:author="Στάθης Καπ" w:date="2023-02-01T21:23:00Z">
                  <w:rPr>
                    <w:rFonts w:ascii="Cambria Math" w:eastAsiaTheme="minorEastAsia" w:hAnsi="Cambria Math"/>
                  </w:rPr>
                  <m:t>ij</m:t>
                </w:del>
              </m:r>
            </m:sub>
          </m:sSub>
          <m:r>
            <w:del w:id="4053" w:author="Στάθης Καπ" w:date="2023-02-01T21:23:00Z">
              <w:rPr>
                <w:rFonts w:ascii="Cambria Math" w:eastAsiaTheme="minorEastAsia" w:hAnsi="Cambria Math"/>
              </w:rPr>
              <m:t>+wai</m:t>
            </w:del>
          </m:r>
          <m:sSub>
            <m:sSubPr>
              <m:ctrlPr>
                <w:del w:id="4054" w:author="Στάθης Καπ" w:date="2023-02-01T21:23:00Z">
                  <w:rPr>
                    <w:rFonts w:ascii="Cambria Math" w:eastAsiaTheme="minorEastAsia" w:hAnsi="Cambria Math"/>
                    <w:i/>
                  </w:rPr>
                </w:del>
              </m:ctrlPr>
            </m:sSubPr>
            <m:e>
              <m:r>
                <w:del w:id="4055" w:author="Στάθης Καπ" w:date="2023-02-01T21:23:00Z">
                  <w:rPr>
                    <w:rFonts w:ascii="Cambria Math" w:eastAsiaTheme="minorEastAsia" w:hAnsi="Cambria Math"/>
                  </w:rPr>
                  <m:t>t</m:t>
                </w:del>
              </m:r>
            </m:e>
            <m:sub>
              <m:r>
                <w:del w:id="4056" w:author="Στάθης Καπ" w:date="2023-02-01T21:23:00Z">
                  <w:rPr>
                    <w:rFonts w:ascii="Cambria Math" w:eastAsiaTheme="minorEastAsia" w:hAnsi="Cambria Math"/>
                  </w:rPr>
                  <m:t>j</m:t>
                </w:del>
              </m:r>
            </m:sub>
          </m:sSub>
          <m:r>
            <w:del w:id="4057" w:author="Στάθης Καπ" w:date="2023-02-01T21:23:00Z">
              <w:rPr>
                <w:rFonts w:ascii="Cambria Math" w:eastAsiaTheme="minorEastAsia" w:hAnsi="Cambria Math"/>
              </w:rPr>
              <m:t>+visitDu</m:t>
            </w:del>
          </m:r>
          <m:sSub>
            <m:sSubPr>
              <m:ctrlPr>
                <w:del w:id="4058" w:author="Στάθης Καπ" w:date="2023-02-01T21:23:00Z">
                  <w:rPr>
                    <w:rFonts w:ascii="Cambria Math" w:eastAsiaTheme="minorEastAsia" w:hAnsi="Cambria Math"/>
                    <w:i/>
                  </w:rPr>
                </w:del>
              </m:ctrlPr>
            </m:sSubPr>
            <m:e>
              <m:r>
                <w:del w:id="4059" w:author="Στάθης Καπ" w:date="2023-02-01T21:23:00Z">
                  <w:rPr>
                    <w:rFonts w:ascii="Cambria Math" w:eastAsiaTheme="minorEastAsia" w:hAnsi="Cambria Math"/>
                  </w:rPr>
                  <m:t>r</m:t>
                </w:del>
              </m:r>
            </m:e>
            <m:sub>
              <m:r>
                <w:del w:id="4060" w:author="Στάθης Καπ" w:date="2023-02-01T21:23:00Z">
                  <w:rPr>
                    <w:rFonts w:ascii="Cambria Math" w:eastAsiaTheme="minorEastAsia" w:hAnsi="Cambria Math"/>
                  </w:rPr>
                  <m:t>j</m:t>
                </w:del>
              </m:r>
            </m:sub>
          </m:sSub>
          <m:r>
            <w:del w:id="4061" w:author="Στάθης Καπ" w:date="2023-02-01T21:23:00Z">
              <w:rPr>
                <w:rFonts w:ascii="Cambria Math" w:eastAsiaTheme="minorEastAsia" w:hAnsi="Cambria Math"/>
              </w:rPr>
              <m:t>+T</m:t>
            </w:del>
          </m:r>
          <m:sSub>
            <m:sSubPr>
              <m:ctrlPr>
                <w:del w:id="4062" w:author="Στάθης Καπ" w:date="2023-02-01T21:23:00Z">
                  <w:rPr>
                    <w:rFonts w:ascii="Cambria Math" w:eastAsiaTheme="minorEastAsia" w:hAnsi="Cambria Math"/>
                    <w:i/>
                  </w:rPr>
                </w:del>
              </m:ctrlPr>
            </m:sSubPr>
            <m:e>
              <m:r>
                <w:del w:id="4063" w:author="Στάθης Καπ" w:date="2023-02-01T21:23:00Z">
                  <w:rPr>
                    <w:rFonts w:ascii="Cambria Math" w:eastAsiaTheme="minorEastAsia" w:hAnsi="Cambria Math"/>
                  </w:rPr>
                  <m:t>T</m:t>
                </w:del>
              </m:r>
            </m:e>
            <m:sub>
              <m:r>
                <w:del w:id="4064" w:author="Στάθης Καπ" w:date="2023-02-01T21:23:00Z">
                  <w:rPr>
                    <w:rFonts w:ascii="Cambria Math" w:eastAsiaTheme="minorEastAsia" w:hAnsi="Cambria Math"/>
                  </w:rPr>
                  <m:t>jk</m:t>
                </w:del>
              </m:r>
            </m:sub>
          </m:sSub>
          <m:r>
            <w:del w:id="4065" w:author="Στάθης Καπ" w:date="2023-02-01T21:23:00Z">
              <w:rPr>
                <w:rFonts w:ascii="Cambria Math" w:eastAsiaTheme="minorEastAsia" w:hAnsi="Cambria Math"/>
              </w:rPr>
              <m:t>-T</m:t>
            </w:del>
          </m:r>
          <m:sSub>
            <m:sSubPr>
              <m:ctrlPr>
                <w:del w:id="4066" w:author="Στάθης Καπ" w:date="2023-02-01T21:23:00Z">
                  <w:rPr>
                    <w:rFonts w:ascii="Cambria Math" w:eastAsiaTheme="minorEastAsia" w:hAnsi="Cambria Math"/>
                    <w:i/>
                  </w:rPr>
                </w:del>
              </m:ctrlPr>
            </m:sSubPr>
            <m:e>
              <m:r>
                <w:del w:id="4067" w:author="Στάθης Καπ" w:date="2023-02-01T21:23:00Z">
                  <w:rPr>
                    <w:rFonts w:ascii="Cambria Math" w:eastAsiaTheme="minorEastAsia" w:hAnsi="Cambria Math"/>
                  </w:rPr>
                  <m:t>T</m:t>
                </w:del>
              </m:r>
            </m:e>
            <m:sub>
              <m:r>
                <w:del w:id="406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069" w:author="Στάθης Καπ" w:date="2023-02-01T21:23:00Z"/>
          <w:rFonts w:eastAsiaTheme="minorEastAsia"/>
        </w:rPr>
      </w:pPr>
      <m:oMathPara>
        <m:oMath>
          <m:r>
            <w:del w:id="4070" w:author="Στάθης Καπ" w:date="2023-02-01T21:23:00Z">
              <w:rPr>
                <w:rFonts w:ascii="Cambria Math" w:eastAsiaTheme="minorEastAsia" w:hAnsi="Cambria Math"/>
              </w:rPr>
              <m:t>MaxShif</m:t>
            </w:del>
          </m:r>
          <m:sSub>
            <m:sSubPr>
              <m:ctrlPr>
                <w:del w:id="4071" w:author="Στάθης Καπ" w:date="2023-02-01T21:23:00Z">
                  <w:rPr>
                    <w:rFonts w:ascii="Cambria Math" w:eastAsiaTheme="minorEastAsia" w:hAnsi="Cambria Math"/>
                    <w:i/>
                  </w:rPr>
                </w:del>
              </m:ctrlPr>
            </m:sSubPr>
            <m:e>
              <m:r>
                <w:del w:id="4072" w:author="Στάθης Καπ" w:date="2023-02-01T21:23:00Z">
                  <w:rPr>
                    <w:rFonts w:ascii="Cambria Math" w:eastAsiaTheme="minorEastAsia" w:hAnsi="Cambria Math"/>
                  </w:rPr>
                  <m:t>t</m:t>
                </w:del>
              </m:r>
            </m:e>
            <m:sub>
              <m:r>
                <w:del w:id="4073" w:author="Στάθης Καπ" w:date="2023-02-01T21:23:00Z">
                  <w:rPr>
                    <w:rFonts w:ascii="Cambria Math" w:eastAsiaTheme="minorEastAsia" w:hAnsi="Cambria Math"/>
                  </w:rPr>
                  <m:t>j</m:t>
                </w:del>
              </m:r>
            </m:sub>
          </m:sSub>
          <m:r>
            <w:del w:id="4074" w:author="Στάθης Καπ" w:date="2023-02-01T21:23:00Z">
              <w:rPr>
                <w:rFonts w:ascii="Cambria Math" w:eastAsiaTheme="minorEastAsia" w:hAnsi="Cambria Math"/>
              </w:rPr>
              <m:t>=</m:t>
            </w:del>
          </m:r>
          <m:r>
            <w:del w:id="4075" w:author="Στάθης Καπ" w:date="2023-02-01T21:23:00Z">
              <m:rPr>
                <m:sty m:val="p"/>
              </m:rPr>
              <w:rPr>
                <w:rFonts w:ascii="Cambria Math" w:eastAsiaTheme="minorEastAsia" w:hAnsi="Cambria Math"/>
              </w:rPr>
              <m:t>min⁡</m:t>
            </w:del>
          </m:r>
          <m:r>
            <w:del w:id="4076" w:author="Στάθης Καπ" w:date="2023-02-01T21:23:00Z">
              <w:rPr>
                <w:rFonts w:ascii="Cambria Math" w:eastAsiaTheme="minorEastAsia" w:hAnsi="Cambria Math"/>
              </w:rPr>
              <m:t>(closeTim</m:t>
            </w:del>
          </m:r>
          <m:sSub>
            <m:sSubPr>
              <m:ctrlPr>
                <w:del w:id="4077" w:author="Στάθης Καπ" w:date="2023-02-01T21:23:00Z">
                  <w:rPr>
                    <w:rFonts w:ascii="Cambria Math" w:eastAsiaTheme="minorEastAsia" w:hAnsi="Cambria Math"/>
                    <w:i/>
                  </w:rPr>
                </w:del>
              </m:ctrlPr>
            </m:sSubPr>
            <m:e>
              <m:r>
                <w:del w:id="4078" w:author="Στάθης Καπ" w:date="2023-02-01T21:23:00Z">
                  <w:rPr>
                    <w:rFonts w:ascii="Cambria Math" w:eastAsiaTheme="minorEastAsia" w:hAnsi="Cambria Math"/>
                  </w:rPr>
                  <m:t>e</m:t>
                </w:del>
              </m:r>
            </m:e>
            <m:sub>
              <m:r>
                <w:del w:id="4079" w:author="Στάθης Καπ" w:date="2023-02-01T21:23:00Z">
                  <w:rPr>
                    <w:rFonts w:ascii="Cambria Math" w:eastAsiaTheme="minorEastAsia" w:hAnsi="Cambria Math"/>
                  </w:rPr>
                  <m:t>j</m:t>
                </w:del>
              </m:r>
            </m:sub>
          </m:sSub>
          <m:r>
            <w:del w:id="4080" w:author="Στάθης Καπ" w:date="2023-02-01T21:23:00Z">
              <w:rPr>
                <w:rFonts w:ascii="Cambria Math" w:eastAsiaTheme="minorEastAsia" w:hAnsi="Cambria Math"/>
              </w:rPr>
              <m:t>-depTim</m:t>
            </w:del>
          </m:r>
          <m:sSub>
            <m:sSubPr>
              <m:ctrlPr>
                <w:del w:id="4081" w:author="Στάθης Καπ" w:date="2023-02-01T21:23:00Z">
                  <w:rPr>
                    <w:rFonts w:ascii="Cambria Math" w:eastAsiaTheme="minorEastAsia" w:hAnsi="Cambria Math"/>
                    <w:i/>
                  </w:rPr>
                </w:del>
              </m:ctrlPr>
            </m:sSubPr>
            <m:e>
              <m:r>
                <w:del w:id="4082" w:author="Στάθης Καπ" w:date="2023-02-01T21:23:00Z">
                  <w:rPr>
                    <w:rFonts w:ascii="Cambria Math" w:eastAsiaTheme="minorEastAsia" w:hAnsi="Cambria Math"/>
                  </w:rPr>
                  <m:t>e</m:t>
                </w:del>
              </m:r>
            </m:e>
            <m:sub>
              <m:r>
                <w:del w:id="4083" w:author="Στάθης Καπ" w:date="2023-02-01T21:23:00Z">
                  <w:rPr>
                    <w:rFonts w:ascii="Cambria Math" w:eastAsiaTheme="minorEastAsia" w:hAnsi="Cambria Math"/>
                  </w:rPr>
                  <m:t>j</m:t>
                </w:del>
              </m:r>
            </m:sub>
          </m:sSub>
          <m:r>
            <w:del w:id="4084" w:author="Στάθης Καπ" w:date="2023-02-01T21:23:00Z">
              <w:rPr>
                <w:rFonts w:ascii="Cambria Math" w:eastAsiaTheme="minorEastAsia" w:hAnsi="Cambria Math"/>
              </w:rPr>
              <m:t>, wai</m:t>
            </w:del>
          </m:r>
          <m:sSub>
            <m:sSubPr>
              <m:ctrlPr>
                <w:del w:id="4085" w:author="Στάθης Καπ" w:date="2023-02-01T21:23:00Z">
                  <w:rPr>
                    <w:rFonts w:ascii="Cambria Math" w:eastAsiaTheme="minorEastAsia" w:hAnsi="Cambria Math"/>
                    <w:i/>
                  </w:rPr>
                </w:del>
              </m:ctrlPr>
            </m:sSubPr>
            <m:e>
              <m:r>
                <w:del w:id="4086" w:author="Στάθης Καπ" w:date="2023-02-01T21:23:00Z">
                  <w:rPr>
                    <w:rFonts w:ascii="Cambria Math" w:eastAsiaTheme="minorEastAsia" w:hAnsi="Cambria Math"/>
                  </w:rPr>
                  <m:t>t</m:t>
                </w:del>
              </m:r>
            </m:e>
            <m:sub>
              <m:r>
                <w:del w:id="4087" w:author="Στάθης Καπ" w:date="2023-02-01T21:23:00Z">
                  <w:rPr>
                    <w:rFonts w:ascii="Cambria Math" w:eastAsiaTheme="minorEastAsia" w:hAnsi="Cambria Math"/>
                  </w:rPr>
                  <m:t>k</m:t>
                </w:del>
              </m:r>
            </m:sub>
          </m:sSub>
          <m:r>
            <w:del w:id="4088" w:author="Στάθης Καπ" w:date="2023-02-01T21:23:00Z">
              <w:rPr>
                <w:rFonts w:ascii="Cambria Math" w:eastAsiaTheme="minorEastAsia" w:hAnsi="Cambria Math"/>
              </w:rPr>
              <m:t>+MaxShif</m:t>
            </w:del>
          </m:r>
          <m:sSub>
            <m:sSubPr>
              <m:ctrlPr>
                <w:del w:id="4089" w:author="Στάθης Καπ" w:date="2023-02-01T21:23:00Z">
                  <w:rPr>
                    <w:rFonts w:ascii="Cambria Math" w:eastAsiaTheme="minorEastAsia" w:hAnsi="Cambria Math"/>
                    <w:i/>
                  </w:rPr>
                </w:del>
              </m:ctrlPr>
            </m:sSubPr>
            <m:e>
              <m:r>
                <w:del w:id="4090" w:author="Στάθης Καπ" w:date="2023-02-01T21:23:00Z">
                  <w:rPr>
                    <w:rFonts w:ascii="Cambria Math" w:eastAsiaTheme="minorEastAsia" w:hAnsi="Cambria Math"/>
                  </w:rPr>
                  <m:t>t</m:t>
                </w:del>
              </m:r>
            </m:e>
            <m:sub>
              <m:r>
                <w:del w:id="4091" w:author="Στάθης Καπ" w:date="2023-02-01T21:23:00Z">
                  <w:rPr>
                    <w:rFonts w:ascii="Cambria Math" w:eastAsiaTheme="minorEastAsia" w:hAnsi="Cambria Math"/>
                  </w:rPr>
                  <m:t>k</m:t>
                </w:del>
              </m:r>
            </m:sub>
          </m:sSub>
          <m:r>
            <w:del w:id="4092" w:author="Στάθης Καπ" w:date="2023-02-01T21:23:00Z">
              <w:rPr>
                <w:rFonts w:ascii="Cambria Math" w:eastAsiaTheme="minorEastAsia" w:hAnsi="Cambria Math"/>
              </w:rPr>
              <m:t>)</m:t>
            </w:del>
          </m:r>
        </m:oMath>
      </m:oMathPara>
    </w:p>
    <w:p w14:paraId="2C8236E4" w14:textId="5A6B456D" w:rsidR="00A811AE" w:rsidRDefault="00A811AE" w:rsidP="00A37CE4">
      <w:pPr>
        <w:rPr>
          <w:ins w:id="409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094" w:author="Στάθης Καπ" w:date="2023-02-01T21:25:00Z"/>
        </w:trPr>
        <w:tc>
          <w:tcPr>
            <w:tcW w:w="350" w:type="pct"/>
          </w:tcPr>
          <w:p w14:paraId="3B7AC2B0" w14:textId="77777777" w:rsidR="00EB3AA3" w:rsidRDefault="00EB3AA3">
            <w:pPr>
              <w:spacing w:after="160"/>
              <w:rPr>
                <w:ins w:id="4095" w:author="Στάθης Καπ" w:date="2023-02-01T21:25:00Z"/>
                <w:lang w:val="el-GR"/>
              </w:rPr>
              <w:pPrChange w:id="4096" w:author="Στάθης Καπ" w:date="2023-02-01T08:46:00Z">
                <w:pPr/>
              </w:pPrChange>
            </w:pPr>
          </w:p>
        </w:tc>
        <w:tc>
          <w:tcPr>
            <w:tcW w:w="4300" w:type="pct"/>
          </w:tcPr>
          <w:p w14:paraId="6F8BA863" w14:textId="67B6191C" w:rsidR="00EB3AA3" w:rsidRPr="005846FF" w:rsidRDefault="00EB3AA3">
            <w:pPr>
              <w:spacing w:after="160"/>
              <w:rPr>
                <w:ins w:id="4097" w:author="Στάθης Καπ" w:date="2023-02-01T21:25:00Z"/>
                <w:lang w:val="el-GR"/>
              </w:rPr>
              <w:pPrChange w:id="4098" w:author="Στάθης Καπ" w:date="2023-02-01T08:46:00Z">
                <w:pPr/>
              </w:pPrChange>
            </w:pPr>
            <m:oMathPara>
              <m:oMath>
                <m:r>
                  <w:ins w:id="4099" w:author="Στάθης Καπ" w:date="2023-02-01T21:25:00Z">
                    <w:rPr>
                      <w:rFonts w:ascii="Cambria Math" w:eastAsiaTheme="minorEastAsia" w:hAnsi="Cambria Math"/>
                    </w:rPr>
                    <m:t>rati</m:t>
                  </w:ins>
                </m:r>
                <m:sSub>
                  <m:sSubPr>
                    <m:ctrlPr>
                      <w:ins w:id="4100" w:author="Στάθης Καπ" w:date="2023-02-01T21:25:00Z">
                        <w:rPr>
                          <w:rFonts w:ascii="Cambria Math" w:eastAsiaTheme="minorEastAsia" w:hAnsi="Cambria Math"/>
                          <w:i/>
                        </w:rPr>
                      </w:ins>
                    </m:ctrlPr>
                  </m:sSubPr>
                  <m:e>
                    <m:r>
                      <w:ins w:id="4101" w:author="Στάθης Καπ" w:date="2023-02-01T21:25:00Z">
                        <w:rPr>
                          <w:rFonts w:ascii="Cambria Math" w:eastAsiaTheme="minorEastAsia" w:hAnsi="Cambria Math"/>
                        </w:rPr>
                        <m:t>o</m:t>
                      </w:ins>
                    </m:r>
                  </m:e>
                  <m:sub>
                    <m:r>
                      <w:ins w:id="4102" w:author="Στάθης Καπ" w:date="2023-02-01T21:25:00Z">
                        <w:rPr>
                          <w:rFonts w:ascii="Cambria Math" w:eastAsiaTheme="minorEastAsia" w:hAnsi="Cambria Math"/>
                        </w:rPr>
                        <m:t>i</m:t>
                      </w:ins>
                    </m:r>
                  </m:sub>
                </m:sSub>
                <m:r>
                  <w:ins w:id="4103" w:author="Στάθης Καπ" w:date="2023-02-01T21:25:00Z">
                    <w:rPr>
                      <w:rFonts w:ascii="Cambria Math" w:eastAsiaTheme="minorEastAsia" w:hAnsi="Cambria Math"/>
                    </w:rPr>
                    <m:t>=</m:t>
                  </w:ins>
                </m:r>
                <m:f>
                  <m:fPr>
                    <m:ctrlPr>
                      <w:ins w:id="4104" w:author="Στάθης Καπ" w:date="2023-02-01T21:25:00Z">
                        <w:rPr>
                          <w:rFonts w:ascii="Cambria Math" w:eastAsiaTheme="minorEastAsia" w:hAnsi="Cambria Math"/>
                          <w:i/>
                        </w:rPr>
                      </w:ins>
                    </m:ctrlPr>
                  </m:fPr>
                  <m:num>
                    <m:r>
                      <w:ins w:id="4105" w:author="Στάθης Καπ" w:date="2023-02-01T21:25:00Z">
                        <w:rPr>
                          <w:rFonts w:ascii="Cambria Math" w:eastAsiaTheme="minorEastAsia" w:hAnsi="Cambria Math"/>
                        </w:rPr>
                        <m:t>profi</m:t>
                      </w:ins>
                    </m:r>
                    <m:sSubSup>
                      <m:sSubSupPr>
                        <m:ctrlPr>
                          <w:ins w:id="4106" w:author="Στάθης Καπ" w:date="2023-02-01T21:25:00Z">
                            <w:rPr>
                              <w:rFonts w:ascii="Cambria Math" w:eastAsiaTheme="minorEastAsia" w:hAnsi="Cambria Math"/>
                              <w:i/>
                            </w:rPr>
                          </w:ins>
                        </m:ctrlPr>
                      </m:sSubSupPr>
                      <m:e>
                        <m:r>
                          <w:ins w:id="4107" w:author="Στάθης Καπ" w:date="2023-02-01T21:25:00Z">
                            <w:rPr>
                              <w:rFonts w:ascii="Cambria Math" w:eastAsiaTheme="minorEastAsia" w:hAnsi="Cambria Math"/>
                            </w:rPr>
                            <m:t>t</m:t>
                          </w:ins>
                        </m:r>
                      </m:e>
                      <m:sub>
                        <m:r>
                          <w:ins w:id="4108" w:author="Στάθης Καπ" w:date="2023-02-01T21:25:00Z">
                            <w:rPr>
                              <w:rFonts w:ascii="Cambria Math" w:eastAsiaTheme="minorEastAsia" w:hAnsi="Cambria Math"/>
                            </w:rPr>
                            <m:t>i</m:t>
                          </w:ins>
                        </m:r>
                      </m:sub>
                      <m:sup>
                        <m:r>
                          <w:ins w:id="4109" w:author="Στάθης Καπ" w:date="2023-02-01T21:25:00Z">
                            <w:rPr>
                              <w:rFonts w:ascii="Cambria Math" w:eastAsiaTheme="minorEastAsia" w:hAnsi="Cambria Math"/>
                            </w:rPr>
                            <m:t>2</m:t>
                          </w:ins>
                        </m:r>
                      </m:sup>
                    </m:sSubSup>
                  </m:num>
                  <m:den>
                    <m:r>
                      <w:ins w:id="4110" w:author="Στάθης Καπ" w:date="2023-02-01T21:25:00Z">
                        <w:rPr>
                          <w:rFonts w:ascii="Cambria Math" w:eastAsiaTheme="minorEastAsia" w:hAnsi="Cambria Math"/>
                        </w:rPr>
                        <m:t>minShif</m:t>
                      </w:ins>
                    </m:r>
                    <m:sSub>
                      <m:sSubPr>
                        <m:ctrlPr>
                          <w:ins w:id="4111" w:author="Στάθης Καπ" w:date="2023-02-01T21:25:00Z">
                            <w:rPr>
                              <w:rFonts w:ascii="Cambria Math" w:eastAsiaTheme="minorEastAsia" w:hAnsi="Cambria Math"/>
                              <w:i/>
                            </w:rPr>
                          </w:ins>
                        </m:ctrlPr>
                      </m:sSubPr>
                      <m:e>
                        <m:r>
                          <w:ins w:id="4112" w:author="Στάθης Καπ" w:date="2023-02-01T21:25:00Z">
                            <w:rPr>
                              <w:rFonts w:ascii="Cambria Math" w:eastAsiaTheme="minorEastAsia" w:hAnsi="Cambria Math"/>
                            </w:rPr>
                            <m:t>t</m:t>
                          </w:ins>
                        </m:r>
                      </m:e>
                      <m:sub>
                        <m:r>
                          <w:ins w:id="4113" w:author="Στάθης Καπ" w:date="2023-02-01T21:25:00Z">
                            <w:rPr>
                              <w:rFonts w:ascii="Cambria Math" w:eastAsiaTheme="minorEastAsia" w:hAnsi="Cambria Math"/>
                            </w:rPr>
                            <m:t>i</m:t>
                          </w:ins>
                        </m:r>
                      </m:sub>
                    </m:sSub>
                  </m:den>
                </m:f>
              </m:oMath>
            </m:oMathPara>
          </w:p>
        </w:tc>
        <w:tc>
          <w:tcPr>
            <w:tcW w:w="350" w:type="pct"/>
            <w:vAlign w:val="center"/>
          </w:tcPr>
          <w:p w14:paraId="5BC7BE9F" w14:textId="6062351A" w:rsidR="00EB3AA3" w:rsidRPr="00603993" w:rsidRDefault="00EB3AA3" w:rsidP="00237FE3">
            <w:pPr>
              <w:pStyle w:val="Caption"/>
              <w:spacing w:after="160"/>
              <w:rPr>
                <w:ins w:id="4114" w:author="Στάθης Καπ" w:date="2023-02-01T21:25:00Z"/>
                <w:rPrChange w:id="4115" w:author="Στάθης Καπ" w:date="2023-02-01T08:49:00Z">
                  <w:rPr>
                    <w:ins w:id="4116" w:author="Στάθης Καπ" w:date="2023-02-01T21:25:00Z"/>
                    <w:lang w:val="el-GR"/>
                  </w:rPr>
                </w:rPrChange>
              </w:rPr>
            </w:pPr>
            <w:ins w:id="411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11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4119" w:author="Στάθης Καπ" w:date="2023-02-01T21:25:00Z">
              <w:r>
                <w:rPr>
                  <w:lang w:val="el-GR"/>
                </w:rPr>
                <w:fldChar w:fldCharType="end"/>
              </w:r>
              <w:r>
                <w:t>)</w:t>
              </w:r>
            </w:ins>
          </w:p>
        </w:tc>
      </w:tr>
    </w:tbl>
    <w:p w14:paraId="60533C3D" w14:textId="77777777" w:rsidR="00EB3AA3" w:rsidDel="008245B6" w:rsidRDefault="00EB3AA3" w:rsidP="00A37CE4">
      <w:pPr>
        <w:rPr>
          <w:del w:id="4120" w:author="Στάθης Καπ" w:date="2023-02-01T21:25:00Z"/>
          <w:lang w:val="el-GR"/>
        </w:rPr>
      </w:pPr>
    </w:p>
    <w:p w14:paraId="1A8086B9" w14:textId="0C634B2C" w:rsidR="0001505F" w:rsidRPr="0001505F" w:rsidDel="00EB3AA3" w:rsidRDefault="0001505F" w:rsidP="00A37CE4">
      <w:pPr>
        <w:rPr>
          <w:del w:id="4121" w:author="Στάθης Καπ" w:date="2023-02-01T21:25:00Z"/>
          <w:rFonts w:eastAsiaTheme="minorEastAsia"/>
        </w:rPr>
      </w:pPr>
      <m:oMathPara>
        <m:oMath>
          <m:r>
            <w:del w:id="4122" w:author="Στάθης Καπ" w:date="2023-02-01T21:25:00Z">
              <w:rPr>
                <w:rFonts w:ascii="Cambria Math" w:eastAsiaTheme="minorEastAsia" w:hAnsi="Cambria Math"/>
              </w:rPr>
              <m:t>rati</m:t>
            </w:del>
          </m:r>
          <m:sSub>
            <m:sSubPr>
              <m:ctrlPr>
                <w:del w:id="4123" w:author="Στάθης Καπ" w:date="2023-02-01T21:25:00Z">
                  <w:rPr>
                    <w:rFonts w:ascii="Cambria Math" w:eastAsiaTheme="minorEastAsia" w:hAnsi="Cambria Math"/>
                    <w:i/>
                  </w:rPr>
                </w:del>
              </m:ctrlPr>
            </m:sSubPr>
            <m:e>
              <m:r>
                <w:del w:id="4124" w:author="Στάθης Καπ" w:date="2023-02-01T21:25:00Z">
                  <w:rPr>
                    <w:rFonts w:ascii="Cambria Math" w:eastAsiaTheme="minorEastAsia" w:hAnsi="Cambria Math"/>
                  </w:rPr>
                  <m:t>o</m:t>
                </w:del>
              </m:r>
            </m:e>
            <m:sub>
              <m:r>
                <w:del w:id="4125" w:author="Στάθης Καπ" w:date="2023-02-01T21:25:00Z">
                  <w:rPr>
                    <w:rFonts w:ascii="Cambria Math" w:eastAsiaTheme="minorEastAsia" w:hAnsi="Cambria Math"/>
                  </w:rPr>
                  <m:t>i</m:t>
                </w:del>
              </m:r>
            </m:sub>
          </m:sSub>
          <m:r>
            <w:del w:id="4126" w:author="Στάθης Καπ" w:date="2023-02-01T21:25:00Z">
              <w:rPr>
                <w:rFonts w:ascii="Cambria Math" w:eastAsiaTheme="minorEastAsia" w:hAnsi="Cambria Math"/>
              </w:rPr>
              <m:t>=</m:t>
            </w:del>
          </m:r>
          <m:f>
            <m:fPr>
              <m:ctrlPr>
                <w:del w:id="4127" w:author="Στάθης Καπ" w:date="2023-02-01T21:25:00Z">
                  <w:rPr>
                    <w:rFonts w:ascii="Cambria Math" w:eastAsiaTheme="minorEastAsia" w:hAnsi="Cambria Math"/>
                    <w:i/>
                  </w:rPr>
                </w:del>
              </m:ctrlPr>
            </m:fPr>
            <m:num>
              <m:r>
                <w:del w:id="4128" w:author="Στάθης Καπ" w:date="2023-02-01T21:25:00Z">
                  <w:rPr>
                    <w:rFonts w:ascii="Cambria Math" w:eastAsiaTheme="minorEastAsia" w:hAnsi="Cambria Math"/>
                  </w:rPr>
                  <m:t>profi</m:t>
                </w:del>
              </m:r>
              <m:sSubSup>
                <m:sSubSupPr>
                  <m:ctrlPr>
                    <w:del w:id="4129" w:author="Στάθης Καπ" w:date="2023-02-01T21:25:00Z">
                      <w:rPr>
                        <w:rFonts w:ascii="Cambria Math" w:eastAsiaTheme="minorEastAsia" w:hAnsi="Cambria Math"/>
                        <w:i/>
                      </w:rPr>
                    </w:del>
                  </m:ctrlPr>
                </m:sSubSupPr>
                <m:e>
                  <m:r>
                    <w:del w:id="4130" w:author="Στάθης Καπ" w:date="2023-02-01T21:25:00Z">
                      <w:rPr>
                        <w:rFonts w:ascii="Cambria Math" w:eastAsiaTheme="minorEastAsia" w:hAnsi="Cambria Math"/>
                      </w:rPr>
                      <m:t>t</m:t>
                    </w:del>
                  </m:r>
                </m:e>
                <m:sub>
                  <m:r>
                    <w:del w:id="4131" w:author="Στάθης Καπ" w:date="2023-02-01T21:25:00Z">
                      <w:rPr>
                        <w:rFonts w:ascii="Cambria Math" w:eastAsiaTheme="minorEastAsia" w:hAnsi="Cambria Math"/>
                      </w:rPr>
                      <m:t>i</m:t>
                    </w:del>
                  </m:r>
                </m:sub>
                <m:sup>
                  <m:r>
                    <w:del w:id="4132" w:author="Στάθης Καπ" w:date="2023-02-01T21:25:00Z">
                      <w:rPr>
                        <w:rFonts w:ascii="Cambria Math" w:eastAsiaTheme="minorEastAsia" w:hAnsi="Cambria Math"/>
                      </w:rPr>
                      <m:t>2</m:t>
                    </w:del>
                  </m:r>
                </m:sup>
              </m:sSubSup>
            </m:num>
            <m:den>
              <m:r>
                <w:del w:id="4133" w:author="Στάθης Καπ" w:date="2023-02-01T21:25:00Z">
                  <w:rPr>
                    <w:rFonts w:ascii="Cambria Math" w:eastAsiaTheme="minorEastAsia" w:hAnsi="Cambria Math"/>
                  </w:rPr>
                  <m:t>minShif</m:t>
                </w:del>
              </m:r>
              <m:sSub>
                <m:sSubPr>
                  <m:ctrlPr>
                    <w:del w:id="4134" w:author="Στάθης Καπ" w:date="2023-02-01T21:25:00Z">
                      <w:rPr>
                        <w:rFonts w:ascii="Cambria Math" w:eastAsiaTheme="minorEastAsia" w:hAnsi="Cambria Math"/>
                        <w:i/>
                      </w:rPr>
                    </w:del>
                  </m:ctrlPr>
                </m:sSubPr>
                <m:e>
                  <m:r>
                    <w:del w:id="4135" w:author="Στάθης Καπ" w:date="2023-02-01T21:25:00Z">
                      <w:rPr>
                        <w:rFonts w:ascii="Cambria Math" w:eastAsiaTheme="minorEastAsia" w:hAnsi="Cambria Math"/>
                      </w:rPr>
                      <m:t>t</m:t>
                    </w:del>
                  </m:r>
                </m:e>
                <m:sub>
                  <m:r>
                    <w:del w:id="413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w:t>
      </w:r>
      <w:r w:rsidRPr="00366B86">
        <w:rPr>
          <w:lang w:val="el-GR"/>
        </w:rPr>
        <w:lastRenderedPageBreak/>
        <w:t xml:space="preserve">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13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138" w:author=" " w:date="2023-01-29T17:10:00Z">
        <w:r w:rsidR="00B77DE3">
          <w:rPr>
            <w:lang w:val="el-GR"/>
          </w:rPr>
          <w:t xml:space="preserve">κάθε </w:t>
        </w:r>
      </w:ins>
      <w:del w:id="413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140"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141" w:author="Στάθης Καπ" w:date="2023-02-26T00:54:00Z">
        <w:r w:rsidRPr="006D766C" w:rsidDel="00093B36">
          <w:rPr>
            <w:lang w:val="el-GR"/>
          </w:rPr>
          <w:delText xml:space="preserve">3.2.2 </w:delText>
        </w:r>
      </w:del>
      <w:bookmarkStart w:id="4142" w:name="_Toc129197851"/>
      <w:r>
        <w:rPr>
          <w:lang w:val="el-GR"/>
        </w:rPr>
        <w:t>Βήμα Διαταραχής</w:t>
      </w:r>
      <w:bookmarkEnd w:id="414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143" w:author="Στάθης Καπ" w:date="2023-02-02T04:18:00Z">
        <w:r>
          <w:rPr>
            <w:noProof/>
          </w:rPr>
          <w:lastRenderedPageBreak/>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4144"/>
      <w:del w:id="4145" w:author="Στάθης Καπ" w:date="2023-02-02T02:59:00Z">
        <w:r w:rsidR="004D3B4E" w:rsidRPr="00655AEF" w:rsidDel="00796F06">
          <w:rPr>
            <w:noProof/>
            <w:rPrChange w:id="414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4144"/>
      <w:r w:rsidR="001E51B1">
        <w:rPr>
          <w:rStyle w:val="CommentReference"/>
        </w:rPr>
        <w:commentReference w:id="4144"/>
      </w:r>
    </w:p>
    <w:p w14:paraId="0A85A4B0" w14:textId="44BD13EC" w:rsidR="00660B79" w:rsidRDefault="00660B79" w:rsidP="00093B36">
      <w:pPr>
        <w:pStyle w:val="Heading3"/>
        <w:rPr>
          <w:lang w:val="el-GR"/>
        </w:rPr>
      </w:pPr>
      <w:del w:id="4147" w:author="Στάθης Καπ" w:date="2023-02-26T00:54:00Z">
        <w:r w:rsidRPr="00660B79" w:rsidDel="00093B36">
          <w:rPr>
            <w:lang w:val="el-GR"/>
          </w:rPr>
          <w:delText xml:space="preserve">3.2.3 </w:delText>
        </w:r>
      </w:del>
      <w:bookmarkStart w:id="4148" w:name="_Toc129197852"/>
      <w:r>
        <w:rPr>
          <w:lang w:val="el-GR"/>
        </w:rPr>
        <w:t>Ευρετικός Αλγόριθμος Επαναλαμβανόμενης Τοπικής Αναζήτησης</w:t>
      </w:r>
      <w:bookmarkEnd w:id="414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149"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150" w:author="Στάθης Καπ" w:date="2023-02-26T00:54:00Z">
          <w:pPr>
            <w:pStyle w:val="Heading1"/>
            <w:numPr>
              <w:numId w:val="4"/>
            </w:numPr>
            <w:ind w:left="720"/>
          </w:pPr>
        </w:pPrChange>
      </w:pPr>
      <w:bookmarkStart w:id="4151" w:name="_Toc129197853"/>
      <w:r>
        <w:rPr>
          <w:lang w:val="el-GR"/>
        </w:rPr>
        <w:lastRenderedPageBreak/>
        <w:t>Διαχωρισμός Τοπικής Αναζήτησης</w:t>
      </w:r>
      <w:bookmarkEnd w:id="415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152" w:author="Στάθης Καπ" w:date="2023-03-06T22:19:00Z">
        <w:r w:rsidDel="00824A19">
          <w:rPr>
            <w:lang w:val="el-GR"/>
          </w:rPr>
          <w:delText xml:space="preserve">παρούσας </w:delText>
        </w:r>
      </w:del>
      <w:ins w:id="415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154" w:author="Στάθης Καπ" w:date="2023-03-06T22:20:00Z">
        <w:r w:rsidDel="00824A19">
          <w:delText>m</w:delText>
        </w:r>
        <w:r w:rsidRPr="00B6185F" w:rsidDel="00824A19">
          <w:rPr>
            <w:lang w:val="el-GR"/>
          </w:rPr>
          <w:delText xml:space="preserve"> </w:delText>
        </w:r>
      </w:del>
      <w:ins w:id="4155" w:author="Στάθης Καπ" w:date="2023-03-06T22:20:00Z">
        <w:r w:rsidR="00824A19">
          <w:t>s</w:t>
        </w:r>
        <w:r w:rsidR="00824A19" w:rsidRPr="00B6185F">
          <w:rPr>
            <w:lang w:val="el-GR"/>
          </w:rPr>
          <w:t xml:space="preserve"> </w:t>
        </w:r>
      </w:ins>
      <w:r w:rsidR="006B286D">
        <w:rPr>
          <w:lang w:val="el-GR"/>
        </w:rPr>
        <w:t>υπο</w:t>
      </w:r>
      <w:ins w:id="4156" w:author="Στάθης Καπ" w:date="2023-03-06T22:20:00Z">
        <w:r w:rsidR="00824A19">
          <w:rPr>
            <w:lang w:val="el-GR"/>
          </w:rPr>
          <w:t>γραφήματα</w:t>
        </w:r>
      </w:ins>
      <w:del w:id="4157"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158" w:author="Στάθης Καπ" w:date="2023-03-06T22:20:00Z">
        <w:r w:rsidR="00825A07" w:rsidDel="00841B3C">
          <w:rPr>
            <w:lang w:val="el-GR"/>
          </w:rPr>
          <w:delText>υπο</w:delText>
        </w:r>
        <w:r w:rsidDel="00841B3C">
          <w:rPr>
            <w:lang w:val="el-GR"/>
          </w:rPr>
          <w:delText>-πρόβλημα</w:delText>
        </w:r>
      </w:del>
      <w:ins w:id="4159"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160" w:author="Στάθης Καπ" w:date="2023-03-06T22:20:00Z">
        <w:r w:rsidR="008C33BE" w:rsidDel="00841B3C">
          <w:rPr>
            <w:lang w:val="el-GR"/>
          </w:rPr>
          <w:delText xml:space="preserve">υπο </w:delText>
        </w:r>
        <w:r w:rsidDel="00841B3C">
          <w:rPr>
            <w:lang w:val="el-GR"/>
          </w:rPr>
          <w:delText>-πρόβλημα</w:delText>
        </w:r>
      </w:del>
      <w:ins w:id="4161"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162" w:author="Στάθης Καπ" w:date="2023-03-06T22:21:00Z">
        <w:r w:rsidRPr="00AD7A04" w:rsidDel="001A5397">
          <w:rPr>
            <w:lang w:val="el-GR"/>
          </w:rPr>
          <w:delText xml:space="preserve">γινόταν </w:delText>
        </w:r>
      </w:del>
      <w:ins w:id="4163"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164" w:author="Στάθης Καπ" w:date="2023-03-06T22:21:00Z">
        <w:r w:rsidRPr="00AD7A04" w:rsidDel="001A5397">
          <w:rPr>
            <w:lang w:val="el-GR"/>
          </w:rPr>
          <w:delText xml:space="preserve">προέκυπτε </w:delText>
        </w:r>
      </w:del>
      <w:ins w:id="4165"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166" w:author=" " w:date="2023-01-29T17:47:00Z">
        <w:r w:rsidR="00976AF0">
          <w:rPr>
            <w:lang w:val="el-GR"/>
          </w:rPr>
          <w:t>συστάδ</w:t>
        </w:r>
      </w:ins>
      <w:ins w:id="4167" w:author="Στάθης Καπ" w:date="2023-02-28T16:28:00Z">
        <w:r w:rsidR="00415AB3">
          <w:rPr>
            <w:lang w:val="el-GR"/>
          </w:rPr>
          <w:t>α κόμβων</w:t>
        </w:r>
      </w:ins>
      <w:ins w:id="4168" w:author=" " w:date="2023-01-29T17:48:00Z">
        <w:del w:id="4169" w:author="Στάθης Καπ" w:date="2023-02-28T16:28:00Z">
          <w:r w:rsidR="00976AF0" w:rsidDel="00415AB3">
            <w:rPr>
              <w:lang w:val="el-GR"/>
            </w:rPr>
            <w:delText>ε</w:delText>
          </w:r>
        </w:del>
      </w:ins>
      <w:ins w:id="4170" w:author=" " w:date="2023-01-29T17:47:00Z">
        <w:del w:id="4171" w:author="Στάθης Καπ" w:date="2023-02-28T16:28:00Z">
          <w:r w:rsidR="00976AF0" w:rsidDel="00415AB3">
            <w:rPr>
              <w:lang w:val="el-GR"/>
            </w:rPr>
            <w:delText>ς</w:delText>
          </w:r>
        </w:del>
        <w:r w:rsidR="00976AF0">
          <w:rPr>
            <w:lang w:val="el-GR"/>
          </w:rPr>
          <w:t xml:space="preserve"> </w:t>
        </w:r>
      </w:ins>
      <w:del w:id="417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173" w:author=" " w:date="2023-01-29T17:48:00Z">
        <w:del w:id="4174" w:author="Στάθης Καπ" w:date="2023-02-02T01:57:00Z">
          <w:r w:rsidR="00976AF0" w:rsidDel="00054F22">
            <w:rPr>
              <w:lang w:val="el-GR"/>
            </w:rPr>
            <w:delText>συστάδες</w:delText>
          </w:r>
        </w:del>
      </w:ins>
      <w:del w:id="4175" w:author="Στάθης Καπ" w:date="2023-02-02T01:57:00Z">
        <w:r w:rsidRPr="00AD7A04" w:rsidDel="00054F22">
          <w:rPr>
            <w:lang w:val="el-GR"/>
          </w:rPr>
          <w:delText>κλάσεις με</w:delText>
        </w:r>
      </w:del>
      <w:ins w:id="4176" w:author="Στάθης Καπ" w:date="2023-02-02T01:57:00Z">
        <w:r w:rsidR="00054F22">
          <w:rPr>
            <w:lang w:val="el-GR"/>
          </w:rPr>
          <w:t>συστάδες με</w:t>
        </w:r>
      </w:ins>
      <w:r w:rsidRPr="00AD7A04">
        <w:rPr>
          <w:lang w:val="el-GR"/>
        </w:rPr>
        <w:t xml:space="preserve"> κόμβους διάσπαρτους μεταξύ τους, και </w:t>
      </w:r>
      <w:del w:id="4177" w:author="Στάθης Καπ" w:date="2023-03-06T22:21:00Z">
        <w:r w:rsidRPr="00AD7A04" w:rsidDel="00DC4B22">
          <w:rPr>
            <w:lang w:val="el-GR"/>
          </w:rPr>
          <w:delText xml:space="preserve">διαδρομές </w:delText>
        </w:r>
      </w:del>
      <w:ins w:id="4178"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179" w:author="Στάθης Καπ" w:date="2023-02-28T16:29:00Z">
        <w:r w:rsidR="001976D7" w:rsidDel="00E31E93">
          <w:rPr>
            <w:lang w:val="el-GR"/>
          </w:rPr>
          <w:delText xml:space="preserve">αν </w:delText>
        </w:r>
      </w:del>
      <w:ins w:id="4180"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181" w:author="Στάθης Καπ" w:date="2023-02-28T16:29:00Z">
        <w:r w:rsidR="00D85B67">
          <w:rPr>
            <w:lang w:val="el-GR"/>
          </w:rPr>
          <w:t xml:space="preserve"> </w:t>
        </w:r>
      </w:ins>
      <w:del w:id="4182"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183"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184" w:author="Στάθης Καπ" w:date="2023-02-28T16:29:00Z">
        <w:r w:rsidR="00F21E1A">
          <w:rPr>
            <w:lang w:val="el-GR"/>
          </w:rPr>
          <w:t>ο</w:t>
        </w:r>
      </w:ins>
      <w:ins w:id="4185" w:author="Στάθης Καπ" w:date="2023-03-06T22:22:00Z">
        <w:r w:rsidR="00A56E45">
          <w:rPr>
            <w:lang w:val="el-GR"/>
          </w:rPr>
          <w:t xml:space="preserve"> ουδέτερος</w:t>
        </w:r>
      </w:ins>
      <w:ins w:id="4186" w:author="Στάθης Καπ" w:date="2023-02-28T16:29:00Z">
        <w:r w:rsidR="00F21E1A">
          <w:rPr>
            <w:lang w:val="el-GR"/>
          </w:rPr>
          <w:t xml:space="preserve"> σταθμός </w:t>
        </w:r>
        <w:r w:rsidR="00F21E1A" w:rsidRPr="00F21E1A">
          <w:rPr>
            <w:lang w:val="el-GR"/>
            <w:rPrChange w:id="4187" w:author="Στάθης Καπ" w:date="2023-02-28T16:29:00Z">
              <w:rPr/>
            </w:rPrChange>
          </w:rPr>
          <w:t>(</w:t>
        </w:r>
        <w:r w:rsidR="00F21E1A">
          <w:t>depot</w:t>
        </w:r>
        <w:r w:rsidR="00F21E1A" w:rsidRPr="00F21E1A">
          <w:rPr>
            <w:lang w:val="el-GR"/>
            <w:rPrChange w:id="4188" w:author="Στάθης Καπ" w:date="2023-02-28T16:29:00Z">
              <w:rPr/>
            </w:rPrChange>
          </w:rPr>
          <w:t>)</w:t>
        </w:r>
      </w:ins>
      <w:del w:id="418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190" w:author="Στάθης Καπ" w:date="2023-02-28T16:29:00Z">
        <w:r w:rsidR="00F21E1A" w:rsidRPr="00EA2DF0">
          <w:rPr>
            <w:lang w:val="el-GR"/>
          </w:rPr>
          <w:t xml:space="preserve"> </w:t>
        </w:r>
      </w:ins>
      <w:r w:rsidR="006B30B7" w:rsidRPr="00EA2DF0">
        <w:rPr>
          <w:lang w:val="el-GR"/>
        </w:rPr>
        <w:t xml:space="preserve">του </w:t>
      </w:r>
      <w:del w:id="4191" w:author="Στάθης Καπ" w:date="2023-02-28T16:29:00Z">
        <w:r w:rsidR="006B30B7" w:rsidRPr="00EA2DF0" w:rsidDel="00F21E1A">
          <w:rPr>
            <w:lang w:val="el-GR"/>
          </w:rPr>
          <w:delText xml:space="preserve">συνολικού </w:delText>
        </w:r>
      </w:del>
      <w:ins w:id="419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193" w:author="Στάθης Καπ" w:date="2023-02-28T16:29:00Z">
        <w:r w:rsidR="006B30B7" w:rsidDel="00F21E1A">
          <w:delText>depot</w:delText>
        </w:r>
        <w:r w:rsidR="006B30B7" w:rsidRPr="00EA2DF0" w:rsidDel="00F21E1A">
          <w:rPr>
            <w:lang w:val="el-GR"/>
          </w:rPr>
          <w:delText xml:space="preserve"> </w:delText>
        </w:r>
      </w:del>
      <w:ins w:id="4194"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195" w:author="Στάθης Καπ" w:date="2023-03-08T02:02:00Z">
        <w:r w:rsidR="002B469B">
          <w:rPr>
            <w:lang w:val="el-GR"/>
          </w:rPr>
          <w:t xml:space="preserve"> </w:t>
        </w:r>
      </w:ins>
      <w:del w:id="4196"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197"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198"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199" w:author=" " w:date="2023-01-29T17:48:00Z">
        <w:r w:rsidR="00976AF0">
          <w:rPr>
            <w:lang w:val="el-GR"/>
          </w:rPr>
          <w:t>δύο</w:t>
        </w:r>
      </w:ins>
      <w:del w:id="4200"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201" w:author=" " w:date="2023-01-29T17:49:00Z">
        <w:r w:rsidR="00976AF0">
          <w:rPr>
            <w:lang w:val="el-GR"/>
          </w:rPr>
          <w:t>συστάδας</w:t>
        </w:r>
      </w:ins>
      <w:del w:id="4202" w:author=" " w:date="2023-01-29T17:49:00Z">
        <w:r w:rsidRPr="00D65A37" w:rsidDel="00976AF0">
          <w:rPr>
            <w:lang w:val="el-GR"/>
          </w:rPr>
          <w:delText>κλάσης</w:delText>
        </w:r>
      </w:del>
      <w:r w:rsidRPr="00D65A37">
        <w:rPr>
          <w:lang w:val="el-GR"/>
        </w:rPr>
        <w:t xml:space="preserve"> ως </w:t>
      </w:r>
      <w:del w:id="4203" w:author="Στάθης Καπ" w:date="2023-02-16T12:25:00Z">
        <w:r w:rsidRPr="00976AF0" w:rsidDel="0069362C">
          <w:rPr>
            <w:highlight w:val="yellow"/>
            <w:rPrChange w:id="4204" w:author=" " w:date="2023-02-01T06:01:00Z">
              <w:rPr/>
            </w:rPrChange>
          </w:rPr>
          <w:delText>depot</w:delText>
        </w:r>
        <w:r w:rsidRPr="00D65A37" w:rsidDel="0069362C">
          <w:rPr>
            <w:lang w:val="el-GR"/>
          </w:rPr>
          <w:delText xml:space="preserve"> </w:delText>
        </w:r>
      </w:del>
      <w:ins w:id="420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206" w:author=" " w:date="2023-01-29T17:49:00Z">
        <w:r w:rsidR="00976AF0">
          <w:rPr>
            <w:lang w:val="el-GR"/>
          </w:rPr>
          <w:t>συστάδας</w:t>
        </w:r>
      </w:ins>
      <w:del w:id="420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208" w:author=" " w:date="2023-01-29T17:49:00Z">
        <w:r w:rsidR="00976AF0">
          <w:rPr>
            <w:lang w:val="el-GR"/>
          </w:rPr>
          <w:t>συστάδας</w:t>
        </w:r>
      </w:ins>
      <w:del w:id="4209" w:author=" " w:date="2023-01-29T17:49:00Z">
        <w:r w:rsidRPr="00D65A37" w:rsidDel="00976AF0">
          <w:rPr>
            <w:lang w:val="el-GR"/>
          </w:rPr>
          <w:delText>κλάσης</w:delText>
        </w:r>
      </w:del>
      <w:r w:rsidRPr="00D65A37">
        <w:rPr>
          <w:lang w:val="el-GR"/>
        </w:rPr>
        <w:t xml:space="preserve">, ως </w:t>
      </w:r>
      <w:del w:id="4210" w:author="Στάθης Καπ" w:date="2023-02-16T12:25:00Z">
        <w:r w:rsidRPr="00976AF0" w:rsidDel="0069362C">
          <w:rPr>
            <w:highlight w:val="yellow"/>
            <w:rPrChange w:id="4211" w:author=" " w:date="2023-02-01T06:01:00Z">
              <w:rPr/>
            </w:rPrChange>
          </w:rPr>
          <w:delText>depot</w:delText>
        </w:r>
        <w:r w:rsidRPr="00D65A37" w:rsidDel="0069362C">
          <w:rPr>
            <w:lang w:val="el-GR"/>
          </w:rPr>
          <w:delText xml:space="preserve"> </w:delText>
        </w:r>
      </w:del>
      <w:ins w:id="421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13" w:author="Στάθης Καπ" w:date="2023-02-02T01:57:00Z">
        <w:r w:rsidRPr="00D65A37" w:rsidDel="00582997">
          <w:rPr>
            <w:lang w:val="el-GR"/>
          </w:rPr>
          <w:delText xml:space="preserve">κλάσης </w:delText>
        </w:r>
      </w:del>
      <w:ins w:id="4214"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15" w:author="Στάθης Καπ" w:date="2023-02-28T16:31:00Z">
        <w:r w:rsidR="000502C3">
          <w:rPr>
            <w:lang w:val="el-GR"/>
          </w:rPr>
          <w:t xml:space="preserve">οι σταθμοί </w:t>
        </w:r>
      </w:ins>
      <w:del w:id="421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17" w:author="Στάθης Καπ" w:date="2023-02-28T16:31:00Z">
        <w:r w:rsidRPr="00BB2D45" w:rsidDel="000502C3">
          <w:rPr>
            <w:lang w:val="el-GR"/>
          </w:rPr>
          <w:delText>προκαθορισμένα</w:delText>
        </w:r>
      </w:del>
      <w:ins w:id="421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219" w:author="Στάθης Καπ" w:date="2023-03-06T22:24:00Z">
        <w:r w:rsidR="007437A6">
          <w:rPr>
            <w:lang w:val="el-GR"/>
          </w:rPr>
          <w:t>υπογράφημα</w:t>
        </w:r>
      </w:ins>
      <w:del w:id="4220" w:author="Στάθης Καπ" w:date="2023-03-06T22:24:00Z">
        <w:r w:rsidR="00753254" w:rsidDel="007437A6">
          <w:rPr>
            <w:lang w:val="el-GR"/>
          </w:rPr>
          <w:delText>υπο-πρόβλημα</w:delText>
        </w:r>
      </w:del>
      <w:r w:rsidRPr="00BB2D45">
        <w:rPr>
          <w:lang w:val="el-GR"/>
        </w:rPr>
        <w:t>, αλλά φυσικά με μηδενικό</w:t>
      </w:r>
      <w:ins w:id="4221" w:author="Στάθης Καπ" w:date="2023-02-02T18:21:00Z">
        <w:r w:rsidR="00CF30DC">
          <w:rPr>
            <w:lang w:val="el-GR"/>
          </w:rPr>
          <w:t xml:space="preserve"> κέρδος και χρονική διάρκεια επίσκεψης</w:t>
        </w:r>
      </w:ins>
      <w:del w:id="4222" w:author="Στάθης Καπ" w:date="2023-02-02T18:21:00Z">
        <w:r w:rsidRPr="00BB2D45" w:rsidDel="00CF30DC">
          <w:rPr>
            <w:lang w:val="el-GR"/>
          </w:rPr>
          <w:delText xml:space="preserve"> </w:delText>
        </w:r>
        <w:r w:rsidRPr="00976AF0" w:rsidDel="00CF30DC">
          <w:rPr>
            <w:highlight w:val="yellow"/>
            <w:rPrChange w:id="4223" w:author=" " w:date="2023-02-01T06:01:00Z">
              <w:rPr/>
            </w:rPrChange>
          </w:rPr>
          <w:delText>profit</w:delText>
        </w:r>
        <w:r w:rsidRPr="00976AF0" w:rsidDel="00CF30DC">
          <w:rPr>
            <w:highlight w:val="yellow"/>
            <w:lang w:val="el-GR"/>
            <w:rPrChange w:id="4224" w:author=" " w:date="2023-02-01T06:01:00Z">
              <w:rPr>
                <w:lang w:val="el-GR"/>
              </w:rPr>
            </w:rPrChange>
          </w:rPr>
          <w:delText xml:space="preserve"> και </w:delText>
        </w:r>
        <w:r w:rsidRPr="00976AF0" w:rsidDel="00CF30DC">
          <w:rPr>
            <w:highlight w:val="yellow"/>
            <w:rPrChange w:id="4225" w:author=" " w:date="2023-02-01T06:01:00Z">
              <w:rPr/>
            </w:rPrChange>
          </w:rPr>
          <w:delText>visitDuration</w:delText>
        </w:r>
      </w:del>
      <w:r w:rsidRPr="00BB2D45">
        <w:rPr>
          <w:lang w:val="el-GR"/>
        </w:rPr>
        <w:t>.</w:t>
      </w:r>
    </w:p>
    <w:p w14:paraId="618D5019" w14:textId="688B6261" w:rsidR="007437A6" w:rsidRDefault="0030075C" w:rsidP="003D5DDC">
      <w:pPr>
        <w:rPr>
          <w:ins w:id="4226" w:author="Στάθης Καπ" w:date="2023-03-06T22:32:00Z"/>
          <w:lang w:val="el-GR"/>
        </w:rPr>
      </w:pPr>
      <w:r w:rsidRPr="0030075C">
        <w:rPr>
          <w:lang w:val="el-GR"/>
        </w:rPr>
        <w:lastRenderedPageBreak/>
        <w:t>Για τη συνέχεια τ</w:t>
      </w:r>
      <w:ins w:id="4227" w:author="Στάθης Καπ" w:date="2023-03-06T22:25:00Z">
        <w:r w:rsidR="007437A6">
          <w:rPr>
            <w:lang w:val="el-GR"/>
          </w:rPr>
          <w:t xml:space="preserve">ου Κεφαλαίου </w:t>
        </w:r>
      </w:ins>
      <w:del w:id="422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229" w:author="Στάθης Καπ" w:date="2023-03-06T22:25:00Z">
        <w:r w:rsidDel="007437A6">
          <w:delText>Solution</w:delText>
        </w:r>
        <w:r w:rsidRPr="0030075C" w:rsidDel="007437A6">
          <w:rPr>
            <w:lang w:val="el-GR"/>
          </w:rPr>
          <w:delText xml:space="preserve"> </w:delText>
        </w:r>
      </w:del>
      <w:ins w:id="4230" w:author="Στάθης Καπ" w:date="2023-03-06T22:42:00Z">
        <w:r w:rsidR="008425A2" w:rsidRPr="008425A2">
          <w:rPr>
            <w:lang w:val="el-GR"/>
            <w:rPrChange w:id="4231" w:author="Στάθης Καπ" w:date="2023-03-06T22:43:00Z">
              <w:rPr/>
            </w:rPrChange>
          </w:rPr>
          <w:t>“</w:t>
        </w:r>
      </w:ins>
      <w:ins w:id="4232" w:author="Στάθης Καπ" w:date="2023-03-06T22:25:00Z">
        <w:r w:rsidR="007437A6">
          <w:rPr>
            <w:lang w:val="el-GR"/>
          </w:rPr>
          <w:t>λύση διαστήματος</w:t>
        </w:r>
      </w:ins>
      <w:ins w:id="4233" w:author="Στάθης Καπ" w:date="2023-03-06T22:42:00Z">
        <w:r w:rsidR="008425A2" w:rsidRPr="008425A2">
          <w:rPr>
            <w:lang w:val="el-GR"/>
            <w:rPrChange w:id="4234" w:author="Στάθης Καπ" w:date="2023-03-06T22:43:00Z">
              <w:rPr/>
            </w:rPrChange>
          </w:rPr>
          <w:t>”</w:t>
        </w:r>
      </w:ins>
      <w:ins w:id="423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236" w:author="Στάθης Καπ" w:date="2023-03-06T22:26:00Z">
        <w:r w:rsidR="007437A6">
          <w:rPr>
            <w:lang w:val="el-GR"/>
          </w:rPr>
          <w:t>ψ</w:t>
        </w:r>
      </w:ins>
      <w:del w:id="4237" w:author="Στάθης Καπ" w:date="2023-03-06T22:26:00Z">
        <w:r w:rsidR="004A5054" w:rsidDel="007437A6">
          <w:rPr>
            <w:lang w:val="el-GR"/>
          </w:rPr>
          <w:delText>φ</w:delText>
        </w:r>
      </w:del>
      <w:r w:rsidR="004A5054">
        <w:rPr>
          <w:lang w:val="el-GR"/>
        </w:rPr>
        <w:t>ει</w:t>
      </w:r>
      <w:r w:rsidRPr="0030075C">
        <w:rPr>
          <w:lang w:val="el-GR"/>
        </w:rPr>
        <w:t xml:space="preserve"> </w:t>
      </w:r>
      <w:ins w:id="4238" w:author="Στάθης Καπ" w:date="2023-03-06T22:26:00Z">
        <w:r w:rsidR="007437A6">
          <w:rPr>
            <w:lang w:val="el-GR"/>
          </w:rPr>
          <w:t xml:space="preserve">μία λύση </w:t>
        </w:r>
      </w:ins>
      <w:del w:id="423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240" w:author="Στάθης Καπ" w:date="2023-03-06T22:27:00Z">
        <w:r w:rsidR="007437A6">
          <w:rPr>
            <w:lang w:val="el-GR"/>
          </w:rPr>
          <w:t>υπογραφήματος</w:t>
        </w:r>
      </w:ins>
      <w:del w:id="4241" w:author="Στάθης Καπ" w:date="2023-03-06T22:27:00Z">
        <w:r w:rsidRPr="0030075C" w:rsidDel="007437A6">
          <w:rPr>
            <w:lang w:val="el-GR"/>
          </w:rPr>
          <w:delText>προβλήματος αλλά και της λύσης του</w:delText>
        </w:r>
      </w:del>
      <w:r w:rsidRPr="0030075C">
        <w:rPr>
          <w:lang w:val="el-GR"/>
        </w:rPr>
        <w:t>.</w:t>
      </w:r>
      <w:ins w:id="4242" w:author="Στάθης Καπ" w:date="2023-03-06T22:28:00Z">
        <w:r w:rsidR="007437A6">
          <w:rPr>
            <w:lang w:val="el-GR"/>
          </w:rPr>
          <w:t xml:space="preserve"> Επίσης, </w:t>
        </w:r>
      </w:ins>
      <w:ins w:id="424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244" w:author="Στάθης Καπ" w:date="2023-03-06T22:30:00Z">
        <w:r w:rsidR="007437A6">
          <w:rPr>
            <w:lang w:val="el-GR"/>
          </w:rPr>
          <w:t xml:space="preserve"> στη </w:t>
        </w:r>
      </w:ins>
      <w:ins w:id="4245" w:author="Στάθης Καπ" w:date="2023-03-06T22:32:00Z">
        <w:r w:rsidR="007437A6">
          <w:rPr>
            <w:lang w:val="el-GR"/>
          </w:rPr>
          <w:t>φάση</w:t>
        </w:r>
      </w:ins>
      <w:ins w:id="424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247" w:author="Στάθης Καπ" w:date="2023-03-06T22:29:00Z">
        <w:r w:rsidR="007437A6">
          <w:rPr>
            <w:lang w:val="el-GR"/>
          </w:rPr>
          <w:t xml:space="preserve">, οπότε </w:t>
        </w:r>
      </w:ins>
      <w:ins w:id="424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249" w:author="Στάθης Καπ" w:date="2023-03-06T22:32:00Z">
        <w:r w:rsidR="007437A6">
          <w:rPr>
            <w:lang w:val="el-GR"/>
          </w:rPr>
          <w:t xml:space="preserve">Μια λύση διαστήματος </w:t>
        </w:r>
      </w:ins>
      <w:del w:id="425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251" w:author="Στάθης Καπ" w:date="2023-03-06T22:32:00Z">
        <w:r w:rsidRPr="000636CC" w:rsidDel="007437A6">
          <w:rPr>
            <w:lang w:val="el-GR"/>
          </w:rPr>
          <w:delText xml:space="preserve">μπει </w:delText>
        </w:r>
      </w:del>
      <w:ins w:id="4252" w:author="Στάθης Καπ" w:date="2023-03-06T22:32:00Z">
        <w:r w:rsidR="007437A6">
          <w:rPr>
            <w:lang w:val="el-GR"/>
          </w:rPr>
          <w:t>μπει</w:t>
        </w:r>
        <w:r w:rsidR="007437A6" w:rsidRPr="000636CC">
          <w:rPr>
            <w:lang w:val="el-GR"/>
          </w:rPr>
          <w:t xml:space="preserve"> </w:t>
        </w:r>
      </w:ins>
      <w:r w:rsidRPr="000636CC">
        <w:rPr>
          <w:lang w:val="el-GR"/>
        </w:rPr>
        <w:t>ακόμη στ</w:t>
      </w:r>
      <w:ins w:id="4253" w:author="Στάθης Καπ" w:date="2023-03-06T22:26:00Z">
        <w:r w:rsidR="007437A6">
          <w:rPr>
            <w:lang w:val="el-GR"/>
          </w:rPr>
          <w:t>ις</w:t>
        </w:r>
      </w:ins>
      <w:del w:id="4254" w:author="Στάθης Καπ" w:date="2023-03-06T22:26:00Z">
        <w:r w:rsidRPr="000636CC" w:rsidDel="007437A6">
          <w:rPr>
            <w:lang w:val="el-GR"/>
          </w:rPr>
          <w:delText>η</w:delText>
        </w:r>
      </w:del>
      <w:r w:rsidRPr="000636CC">
        <w:rPr>
          <w:lang w:val="el-GR"/>
        </w:rPr>
        <w:t xml:space="preserve"> διαδρομ</w:t>
      </w:r>
      <w:ins w:id="4255" w:author="Στάθης Καπ" w:date="2023-03-06T22:26:00Z">
        <w:r w:rsidR="007437A6">
          <w:rPr>
            <w:lang w:val="el-GR"/>
          </w:rPr>
          <w:t>ές</w:t>
        </w:r>
      </w:ins>
      <w:del w:id="4256"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257" w:author="Στάθης Καπ" w:date="2023-03-06T22:33:00Z">
        <w:r>
          <w:rPr>
            <w:lang w:val="el-GR"/>
          </w:rPr>
          <w:t>Ένα διάνυσμα</w:t>
        </w:r>
        <w:r w:rsidRPr="007437A6">
          <w:rPr>
            <w:lang w:val="el-GR"/>
            <w:rPrChange w:id="4258" w:author="Στάθης Καπ" w:date="2023-03-06T22:33:00Z">
              <w:rPr/>
            </w:rPrChange>
          </w:rPr>
          <w:t xml:space="preserve"> </w:t>
        </w:r>
        <w:r>
          <w:rPr>
            <w:lang w:val="el-GR"/>
          </w:rPr>
          <w:t xml:space="preserve">λιστών </w:t>
        </w:r>
      </w:ins>
      <w:del w:id="4259" w:author="Στάθης Καπ" w:date="2023-03-06T22:33:00Z">
        <w:r w:rsidR="006942F3" w:rsidRPr="006942F3" w:rsidDel="007437A6">
          <w:rPr>
            <w:lang w:val="el-GR"/>
          </w:rPr>
          <w:delText xml:space="preserve">Μια λίστα </w:delText>
        </w:r>
      </w:del>
      <w:r w:rsidR="006942F3">
        <w:t>Walk</w:t>
      </w:r>
      <w:ins w:id="4260" w:author="Στάθης Καπ" w:date="2023-03-06T22:33:00Z">
        <w:r>
          <w:t>s</w:t>
        </w:r>
      </w:ins>
      <w:r w:rsidR="006942F3" w:rsidRPr="006942F3">
        <w:rPr>
          <w:lang w:val="el-GR"/>
        </w:rPr>
        <w:t xml:space="preserve"> που </w:t>
      </w:r>
      <w:del w:id="4261" w:author="Στάθης Καπ" w:date="2023-03-06T22:33:00Z">
        <w:r w:rsidR="006942F3" w:rsidRPr="006942F3" w:rsidDel="007437A6">
          <w:rPr>
            <w:lang w:val="el-GR"/>
          </w:rPr>
          <w:delText xml:space="preserve">περιέχει </w:delText>
        </w:r>
      </w:del>
      <w:ins w:id="4262" w:author="Στάθης Καπ" w:date="2023-03-06T22:33:00Z">
        <w:r>
          <w:rPr>
            <w:lang w:val="el-GR"/>
          </w:rPr>
          <w:t>αναπαριστούν τις διαδρομές της λύσης</w:t>
        </w:r>
      </w:ins>
      <w:del w:id="426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264" w:author="Στάθης Καπ" w:date="2023-03-06T22:33:00Z">
        <w:r w:rsidRPr="00244C40" w:rsidDel="007437A6">
          <w:rPr>
            <w:lang w:val="el-GR"/>
          </w:rPr>
          <w:delText xml:space="preserve">της </w:delText>
        </w:r>
      </w:del>
      <w:ins w:id="426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26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267" w:author="Στάθης Καπ" w:date="2023-03-06T22:34:00Z">
        <w:r w:rsidRPr="00022928" w:rsidDel="007437A6">
          <w:rPr>
            <w:lang w:val="el-GR"/>
          </w:rPr>
          <w:delText xml:space="preserve">της </w:delText>
        </w:r>
      </w:del>
      <w:ins w:id="426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269" w:author="Στάθης Καπ" w:date="2023-03-06T22:36:00Z">
          <w:pPr>
            <w:pStyle w:val="ListParagraph"/>
            <w:numPr>
              <w:ilvl w:val="1"/>
              <w:numId w:val="12"/>
            </w:numPr>
            <w:ind w:left="1440" w:hanging="360"/>
          </w:pPr>
        </w:pPrChange>
      </w:pPr>
      <w:ins w:id="4270" w:author="Στάθης Καπ" w:date="2023-03-06T22:36:00Z">
        <w:r>
          <w:rPr>
            <w:lang w:val="el-GR"/>
          </w:rPr>
          <w:t>Το άθροισμα των κερδών</w:t>
        </w:r>
      </w:ins>
      <w:ins w:id="4271" w:author="Στάθης Καπ" w:date="2023-03-06T22:37:00Z">
        <w:r>
          <w:rPr>
            <w:lang w:val="el-GR"/>
          </w:rPr>
          <w:t xml:space="preserve"> των κόμβων του διανύσματος </w:t>
        </w:r>
        <w:r>
          <w:t>Walks</w:t>
        </w:r>
        <w:r w:rsidRPr="008425A2">
          <w:rPr>
            <w:lang w:val="el-GR"/>
            <w:rPrChange w:id="427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273" w:author="Στάθης Καπ" w:date="2023-03-06T22:37:00Z"/>
          <w:lang w:val="el-GR"/>
        </w:rPr>
      </w:pPr>
      <w:del w:id="4274" w:author="Στάθης Καπ" w:date="2023-03-06T22:37:00Z">
        <w:r w:rsidRPr="00680A3D" w:rsidDel="008425A2">
          <w:rPr>
            <w:lang w:val="el-GR"/>
          </w:rPr>
          <w:delText xml:space="preserve">Βλέποντας, λοιπόν, κάποιος τις πληροφορίες </w:delText>
        </w:r>
      </w:del>
      <w:del w:id="4275" w:author="Στάθης Καπ" w:date="2023-03-06T22:34:00Z">
        <w:r w:rsidRPr="00680A3D" w:rsidDel="00695E87">
          <w:rPr>
            <w:lang w:val="el-GR"/>
          </w:rPr>
          <w:delText xml:space="preserve">ενός </w:delText>
        </w:r>
        <w:r w:rsidDel="00695E87">
          <w:delText>Solution</w:delText>
        </w:r>
      </w:del>
      <w:del w:id="427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277" w:author=" " w:date="2023-01-29T17:53:00Z">
        <w:del w:id="4278" w:author="Στάθης Καπ" w:date="2023-03-06T22:37:00Z">
          <w:r w:rsidR="00976AF0" w:rsidDel="008425A2">
            <w:rPr>
              <w:lang w:val="el-GR"/>
            </w:rPr>
            <w:delText xml:space="preserve"> κερδών των </w:delText>
          </w:r>
        </w:del>
      </w:ins>
      <w:del w:id="427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280" w:author="Στάθης Καπ" w:date="2023-02-28T16:32:00Z">
        <w:r w:rsidR="005513E7" w:rsidDel="00C568D5">
          <w:rPr>
            <w:lang w:val="el-GR"/>
          </w:rPr>
          <w:delText xml:space="preserve">ο σκορ </w:delText>
        </w:r>
      </w:del>
      <w:del w:id="428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282" w:author="Στάθης Καπ" w:date="2023-02-01T06:01:00Z">
            <w:rPr>
              <w:noProof/>
              <w:lang w:val="el-GR" w:eastAsia="el-GR"/>
            </w:rPr>
          </w:rPrChange>
        </w:rPr>
        <w:lastRenderedPageBreak/>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283" w:author="Στάθης Καπ" w:date="2023-03-06T22:38:00Z">
        <w:r w:rsidR="008425A2">
          <w:rPr>
            <w:lang w:val="el-GR"/>
          </w:rPr>
          <w:t xml:space="preserve">η παράμετρος </w:t>
        </w:r>
        <w:r w:rsidR="008425A2">
          <w:t>S</w:t>
        </w:r>
        <w:r w:rsidR="008425A2" w:rsidRPr="008425A2">
          <w:rPr>
            <w:lang w:val="el-GR"/>
            <w:rPrChange w:id="4284" w:author="Στάθης Καπ" w:date="2023-03-06T22:38:00Z">
              <w:rPr/>
            </w:rPrChange>
          </w:rPr>
          <w:t xml:space="preserve"> </w:t>
        </w:r>
        <w:r w:rsidR="008425A2">
          <w:rPr>
            <w:lang w:val="el-GR"/>
          </w:rPr>
          <w:t>έχει τη τιμή 2</w:t>
        </w:r>
      </w:ins>
      <w:del w:id="4285"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286" w:author="Στάθης Καπ" w:date="2023-03-06T22:38:00Z">
        <w:r w:rsidRPr="009D62B5" w:rsidDel="008425A2">
          <w:rPr>
            <w:lang w:val="el-GR"/>
          </w:rPr>
          <w:delText xml:space="preserve">διάστημα </w:delText>
        </w:r>
      </w:del>
      <w:ins w:id="4287"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288" w:author="Στάθης Καπ" w:date="2023-03-06T22:38:00Z">
        <w:r w:rsidRPr="009D62B5" w:rsidDel="008425A2">
          <w:rPr>
            <w:lang w:val="el-GR"/>
          </w:rPr>
          <w:delText xml:space="preserve">αρχικού </w:delText>
        </w:r>
      </w:del>
      <w:ins w:id="4289"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290" w:author=" " w:date="2023-01-29T18:04:00Z">
        <w:r w:rsidR="00474513">
          <w:rPr>
            <w:lang w:val="el-GR"/>
          </w:rPr>
          <w:t>δύο</w:t>
        </w:r>
      </w:ins>
      <w:del w:id="4291"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292" w:author="Στάθης Καπ" w:date="2023-03-06T22:39:00Z">
        <w:r w:rsidR="00EC626B" w:rsidDel="008425A2">
          <w:rPr>
            <w:lang w:val="el-GR"/>
          </w:rPr>
          <w:delText xml:space="preserve">Παρακάτω </w:delText>
        </w:r>
      </w:del>
      <w:ins w:id="4293"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294"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295" w:author=" " w:date="2023-01-29T18:07:00Z">
        <w:r w:rsidR="00474513">
          <w:rPr>
            <w:lang w:val="el-GR"/>
          </w:rPr>
          <w:t>σημείου ενδιαφέροντος (</w:t>
        </w:r>
        <w:r w:rsidR="00474513">
          <w:rPr>
            <w:lang w:val="en-GB"/>
          </w:rPr>
          <w:t>POI</w:t>
        </w:r>
        <w:r w:rsidR="00474513" w:rsidRPr="00474513">
          <w:rPr>
            <w:lang w:val="el-GR"/>
            <w:rPrChange w:id="4296" w:author=" " w:date="2023-01-29T18:07:00Z">
              <w:rPr>
                <w:lang w:val="en-GB"/>
              </w:rPr>
            </w:rPrChange>
          </w:rPr>
          <w:t xml:space="preserve">) </w:t>
        </w:r>
      </w:ins>
      <w:del w:id="4297" w:author=" " w:date="2023-01-29T18:06:00Z">
        <w:r w:rsidDel="00474513">
          <w:delText>poi</w:delText>
        </w:r>
      </w:del>
      <w:r w:rsidRPr="00673D5D">
        <w:rPr>
          <w:lang w:val="el-GR"/>
        </w:rPr>
        <w:t xml:space="preserve"> σε κάθε </w:t>
      </w:r>
      <w:ins w:id="4298" w:author="Στάθης Καπ" w:date="2023-03-06T22:39:00Z">
        <w:r w:rsidR="008425A2">
          <w:rPr>
            <w:lang w:val="el-GR"/>
          </w:rPr>
          <w:t>υπο</w:t>
        </w:r>
      </w:ins>
      <w:r w:rsidRPr="00673D5D">
        <w:rPr>
          <w:lang w:val="el-GR"/>
        </w:rPr>
        <w:t>διάστημα</w:t>
      </w:r>
      <w:ins w:id="4299" w:author="Στάθης Καπ" w:date="2023-03-06T22:39:00Z">
        <w:r w:rsidR="008425A2">
          <w:rPr>
            <w:lang w:val="el-GR"/>
          </w:rPr>
          <w:t xml:space="preserve"> που</w:t>
        </w:r>
      </w:ins>
      <w:ins w:id="4300"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301" w:author="Στάθης Καπ" w:date="2023-03-06T22:40:00Z">
        <w:r w:rsidDel="008425A2">
          <w:delText>registry</w:delText>
        </w:r>
        <w:r w:rsidRPr="00673D5D" w:rsidDel="008425A2">
          <w:rPr>
            <w:lang w:val="el-GR"/>
          </w:rPr>
          <w:delText xml:space="preserve"> </w:delText>
        </w:r>
      </w:del>
      <w:ins w:id="4302"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303" w:author="Στάθης Καπ" w:date="2023-02-02T01:57:00Z">
        <w:r w:rsidR="00A758AE">
          <w:rPr>
            <w:lang w:val="el-GR"/>
          </w:rPr>
          <w:t xml:space="preserve">ένα </w:t>
        </w:r>
      </w:ins>
      <w:commentRangeStart w:id="4304"/>
      <w:r w:rsidRPr="00673D5D">
        <w:rPr>
          <w:lang w:val="el-GR"/>
        </w:rPr>
        <w:t xml:space="preserve">ιστορικό </w:t>
      </w:r>
      <w:commentRangeEnd w:id="4304"/>
      <w:ins w:id="4305" w:author="Στάθης Καπ" w:date="2023-03-06T22:40:00Z">
        <w:r w:rsidR="008425A2" w:rsidRPr="008425A2">
          <w:rPr>
            <w:lang w:val="el-GR"/>
            <w:rPrChange w:id="4306" w:author="Στάθης Καπ" w:date="2023-03-06T22:41:00Z">
              <w:rPr/>
            </w:rPrChange>
          </w:rPr>
          <w:t>“</w:t>
        </w:r>
      </w:ins>
      <w:ins w:id="4307" w:author="Στάθης Καπ" w:date="2023-02-02T01:57:00Z">
        <w:r w:rsidR="00A758AE">
          <w:rPr>
            <w:lang w:val="el-GR"/>
          </w:rPr>
          <w:t>καταλληλότητα</w:t>
        </w:r>
      </w:ins>
      <w:ins w:id="4308" w:author="Στάθης Καπ" w:date="2023-03-06T22:40:00Z">
        <w:r w:rsidR="008425A2">
          <w:rPr>
            <w:lang w:val="el-GR"/>
          </w:rPr>
          <w:t>ς</w:t>
        </w:r>
      </w:ins>
      <w:ins w:id="4309" w:author="Στάθης Καπ" w:date="2023-03-06T22:41:00Z">
        <w:r w:rsidR="008425A2" w:rsidRPr="008425A2">
          <w:rPr>
            <w:lang w:val="el-GR"/>
            <w:rPrChange w:id="4310" w:author="Στάθης Καπ" w:date="2023-03-06T22:42:00Z">
              <w:rPr/>
            </w:rPrChange>
          </w:rPr>
          <w:t>”</w:t>
        </w:r>
      </w:ins>
      <w:ins w:id="4311" w:author="Στάθης Καπ" w:date="2023-02-02T01:57:00Z">
        <w:r w:rsidR="00A758AE">
          <w:rPr>
            <w:lang w:val="el-GR"/>
          </w:rPr>
          <w:t xml:space="preserve"> </w:t>
        </w:r>
      </w:ins>
      <w:r w:rsidR="00474513">
        <w:rPr>
          <w:rStyle w:val="CommentReference"/>
        </w:rPr>
        <w:commentReference w:id="4304"/>
      </w:r>
      <w:r w:rsidRPr="00673D5D">
        <w:rPr>
          <w:lang w:val="el-GR"/>
        </w:rPr>
        <w:t>για κάθε κόμβο σχετικά με κάθε διάστημα</w:t>
      </w:r>
      <w:r w:rsidR="009A45C1">
        <w:rPr>
          <w:lang w:val="el-GR"/>
        </w:rPr>
        <w:t>.</w:t>
      </w:r>
      <w:ins w:id="4312" w:author="Στάθης Καπ" w:date="2023-03-01T05:32:00Z">
        <w:r w:rsidR="009E4CAE">
          <w:rPr>
            <w:lang w:val="el-GR"/>
          </w:rPr>
          <w:t xml:space="preserve"> Εάν ένας κόμβος είναι ενεργός σε πολλά </w:t>
        </w:r>
        <w:r w:rsidR="009E4CAE">
          <w:rPr>
            <w:lang w:val="el-GR"/>
          </w:rPr>
          <w:lastRenderedPageBreak/>
          <w:t xml:space="preserve">διαστήματα, τότε </w:t>
        </w:r>
      </w:ins>
      <w:ins w:id="4313" w:author="Στάθης Καπ" w:date="2023-03-01T05:33:00Z">
        <w:r w:rsidR="009E4CAE">
          <w:rPr>
            <w:lang w:val="el-GR"/>
          </w:rPr>
          <w:t xml:space="preserve">κρατείται στο </w:t>
        </w:r>
        <w:r w:rsidR="009E4CAE">
          <w:t>map</w:t>
        </w:r>
        <w:r w:rsidR="009E4CAE">
          <w:rPr>
            <w:lang w:val="el-GR"/>
          </w:rPr>
          <w:t xml:space="preserve"> </w:t>
        </w:r>
      </w:ins>
      <w:ins w:id="4314" w:author="Στάθης Καπ" w:date="2023-03-06T22:43:00Z">
        <w:r w:rsidR="008425A2">
          <w:t>history</w:t>
        </w:r>
      </w:ins>
      <w:ins w:id="4315" w:author="Στάθης Καπ" w:date="2023-03-01T05:33:00Z">
        <w:r w:rsidR="009E4CAE" w:rsidRPr="009E4CAE">
          <w:rPr>
            <w:lang w:val="el-GR"/>
            <w:rPrChange w:id="4316"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317" w:author="Στάθης Καπ" w:date="2023-03-06T22:43:00Z">
        <w:r w:rsidR="008425A2">
          <w:rPr>
            <w:lang w:val="el-GR"/>
          </w:rPr>
          <w:t>κρατάει</w:t>
        </w:r>
      </w:ins>
      <w:ins w:id="4318" w:author="Στάθης Καπ" w:date="2023-03-01T05:33:00Z">
        <w:r w:rsidR="009E4CAE">
          <w:rPr>
            <w:lang w:val="el-GR"/>
          </w:rPr>
          <w:t xml:space="preserve"> </w:t>
        </w:r>
      </w:ins>
      <w:ins w:id="431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320" w:author="Στάθης Καπ" w:date="2023-03-01T05:34:00Z">
              <w:rPr/>
            </w:rPrChange>
          </w:rPr>
          <w:t xml:space="preserve"> </w:t>
        </w:r>
        <w:r w:rsidR="009E4CAE">
          <w:rPr>
            <w:lang w:val="el-GR"/>
          </w:rPr>
          <w:t>σ</w:t>
        </w:r>
      </w:ins>
      <w:ins w:id="4321" w:author="Στάθης Καπ" w:date="2023-03-06T22:43:00Z">
        <w:r w:rsidR="008425A2">
          <w:rPr>
            <w:lang w:val="el-GR"/>
          </w:rPr>
          <w:t>ε</w:t>
        </w:r>
      </w:ins>
      <w:ins w:id="4322" w:author="Στάθης Καπ" w:date="2023-03-01T05:34:00Z">
        <w:r w:rsidR="009E4CAE">
          <w:rPr>
            <w:lang w:val="el-GR"/>
          </w:rPr>
          <w:t xml:space="preserve"> ένα διάστημα, και τις φορές που προστέθηκε σ</w:t>
        </w:r>
      </w:ins>
      <w:ins w:id="4323" w:author="Στάθης Καπ" w:date="2023-03-06T22:43:00Z">
        <w:r w:rsidR="008425A2">
          <w:rPr>
            <w:lang w:val="el-GR"/>
          </w:rPr>
          <w:t xml:space="preserve">ε κάποια από </w:t>
        </w:r>
      </w:ins>
      <w:ins w:id="4324" w:author="Στάθης Καπ" w:date="2023-03-06T22:44:00Z">
        <w:r w:rsidR="008425A2">
          <w:rPr>
            <w:lang w:val="el-GR"/>
          </w:rPr>
          <w:t>τις διαδρομές της λύσης του</w:t>
        </w:r>
      </w:ins>
      <w:ins w:id="4325" w:author="Στάθης Καπ" w:date="2023-03-01T05:34:00Z">
        <w:r w:rsidR="009E4CAE">
          <w:rPr>
            <w:lang w:val="el-GR"/>
          </w:rPr>
          <w:t xml:space="preserve"> διαστήματος</w:t>
        </w:r>
        <w:r w:rsidR="00F3639E">
          <w:rPr>
            <w:lang w:val="el-GR"/>
          </w:rPr>
          <w:t>.</w:t>
        </w:r>
      </w:ins>
      <w:ins w:id="4326" w:author="Στάθης Καπ" w:date="2023-03-01T05:35:00Z">
        <w:r w:rsidR="00E06A3C">
          <w:rPr>
            <w:lang w:val="el-GR"/>
          </w:rPr>
          <w:t xml:space="preserve"> Η ανάθεσης </w:t>
        </w:r>
      </w:ins>
      <w:ins w:id="4327" w:author="Στάθης Καπ" w:date="2023-03-01T05:36:00Z">
        <w:r w:rsidR="00E06A3C">
          <w:rPr>
            <w:lang w:val="el-GR"/>
          </w:rPr>
          <w:t xml:space="preserve">ενός κόμβου σε κάποιο </w:t>
        </w:r>
      </w:ins>
      <w:ins w:id="4328" w:author="Στάθης Καπ" w:date="2023-03-06T22:44:00Z">
        <w:r w:rsidR="008425A2">
          <w:rPr>
            <w:lang w:val="el-GR"/>
          </w:rPr>
          <w:t>υπο</w:t>
        </w:r>
      </w:ins>
      <w:ins w:id="4329" w:author="Στάθης Καπ" w:date="2023-03-01T05:36:00Z">
        <w:r w:rsidR="00E06A3C">
          <w:rPr>
            <w:lang w:val="el-GR"/>
          </w:rPr>
          <w:t xml:space="preserve">διάστημα με βάση το ιστορικό του, </w:t>
        </w:r>
      </w:ins>
      <w:ins w:id="4330" w:author="Στάθης Καπ" w:date="2023-03-06T22:44:00Z">
        <w:r w:rsidR="00572B15">
          <w:rPr>
            <w:lang w:val="el-GR"/>
          </w:rPr>
          <w:t>αναλύεται περαιτέρω</w:t>
        </w:r>
      </w:ins>
      <w:ins w:id="4331" w:author="Στάθης Καπ" w:date="2023-03-01T05:36:00Z">
        <w:r w:rsidR="00E06A3C">
          <w:rPr>
            <w:lang w:val="el-GR"/>
          </w:rPr>
          <w:t xml:space="preserve"> στην </w:t>
        </w:r>
      </w:ins>
      <w:ins w:id="4332" w:author="Στάθης Καπ" w:date="2023-03-06T22:44:00Z">
        <w:r w:rsidR="008425A2">
          <w:rPr>
            <w:lang w:val="el-GR"/>
          </w:rPr>
          <w:t>Ενότητα</w:t>
        </w:r>
      </w:ins>
      <w:ins w:id="4333"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334" w:author="Στάθης Καπ" w:date="2023-03-01T05:36:00Z">
        <w:r w:rsidRPr="004D5C9D" w:rsidDel="008C5576">
          <w:rPr>
            <w:lang w:val="el-GR"/>
          </w:rPr>
          <w:delText>τ</w:delText>
        </w:r>
      </w:del>
      <w:ins w:id="4335" w:author="Στάθης Καπ" w:date="2023-03-01T05:36:00Z">
        <w:r w:rsidR="008C5576">
          <w:rPr>
            <w:lang w:val="el-GR"/>
          </w:rPr>
          <w:t xml:space="preserve">τις λύσεις διαστημάτων </w:t>
        </w:r>
      </w:ins>
      <w:del w:id="4336" w:author="Στάθης Καπ" w:date="2023-03-01T05:36:00Z">
        <w:r w:rsidRPr="004D5C9D" w:rsidDel="008C5576">
          <w:rPr>
            <w:lang w:val="el-GR"/>
          </w:rPr>
          <w:delText xml:space="preserve">α </w:delText>
        </w:r>
        <w:r w:rsidRPr="00A045E7" w:rsidDel="008C5576">
          <w:rPr>
            <w:highlight w:val="yellow"/>
            <w:rPrChange w:id="4337"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338" w:author="Στάθης Καπ" w:date="2023-03-01T05:37:00Z">
        <w:r w:rsidRPr="008D38C5" w:rsidDel="008D38C5">
          <w:delText>Solution</w:delText>
        </w:r>
      </w:del>
      <w:ins w:id="4339" w:author="Στάθης Καπ" w:date="2023-03-01T05:37:00Z">
        <w:r w:rsidR="008D38C5" w:rsidRPr="008D38C5">
          <w:rPr>
            <w:lang w:val="el-GR"/>
            <w:rPrChange w:id="4340" w:author="Στάθης Καπ" w:date="2023-03-01T05:38:00Z">
              <w:rPr>
                <w:highlight w:val="yellow"/>
                <w:lang w:val="el-GR"/>
              </w:rPr>
            </w:rPrChange>
          </w:rPr>
          <w:t>λύση διαστή</w:t>
        </w:r>
      </w:ins>
      <w:ins w:id="4341" w:author="Στάθης Καπ" w:date="2023-03-01T05:38:00Z">
        <w:r w:rsidR="008D38C5" w:rsidRPr="008D38C5">
          <w:rPr>
            <w:lang w:val="el-GR"/>
            <w:rPrChange w:id="4342"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343"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344"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345" w:author="Στάθης Καπ" w:date="2023-03-01T05:38:00Z">
        <w:r w:rsidDel="006621AC">
          <w:delText>Solution</w:delText>
        </w:r>
        <w:r w:rsidRPr="00AB7952" w:rsidDel="006621AC">
          <w:rPr>
            <w:lang w:val="el-GR"/>
          </w:rPr>
          <w:delText xml:space="preserve"> </w:delText>
        </w:r>
      </w:del>
      <w:ins w:id="4346"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347"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348" w:author="Στάθης Καπ" w:date="2023-03-01T05:39:00Z">
        <w:r w:rsidRPr="00AB7952" w:rsidDel="00672BB9">
          <w:rPr>
            <w:lang w:val="el-GR"/>
          </w:rPr>
          <w:delText xml:space="preserve">σε κάθε διαδρομή του </w:delText>
        </w:r>
      </w:del>
      <w:ins w:id="4349" w:author="Στάθης Καπ" w:date="2023-03-01T05:39:00Z">
        <w:r w:rsidR="00672BB9">
          <w:rPr>
            <w:lang w:val="el-GR"/>
          </w:rPr>
          <w:t>σε κάθε διαδρομής μιας λύσης διαστήματος</w:t>
        </w:r>
      </w:ins>
      <w:del w:id="4350" w:author="Στάθης Καπ" w:date="2023-03-01T05:38:00Z">
        <w:r w:rsidRPr="00AB7952" w:rsidDel="00672BB9">
          <w:rPr>
            <w:lang w:val="el-GR"/>
          </w:rPr>
          <w:delText xml:space="preserve">εκάστοτε </w:delText>
        </w:r>
        <w:r w:rsidRPr="00A045E7" w:rsidDel="00672BB9">
          <w:rPr>
            <w:highlight w:val="yellow"/>
            <w:rPrChange w:id="435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35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35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354" w:author="Στάθης Καπ" w:date="2023-03-01T05:41:00Z">
              <w:rPr/>
            </w:rPrChange>
          </w:rPr>
          <w:t xml:space="preserve"> </w:t>
        </w:r>
        <w:r w:rsidR="00F631EA">
          <w:rPr>
            <w:lang w:val="el-GR"/>
          </w:rPr>
          <w:t xml:space="preserve">και </w:t>
        </w:r>
        <w:r w:rsidR="00F631EA">
          <w:t>R</w:t>
        </w:r>
        <w:r w:rsidR="00F631EA" w:rsidRPr="00F631EA">
          <w:rPr>
            <w:lang w:val="el-GR"/>
            <w:rPrChange w:id="4355" w:author="Στάθης Καπ" w:date="2023-03-01T05:41:00Z">
              <w:rPr/>
            </w:rPrChange>
          </w:rPr>
          <w:t xml:space="preserve"> </w:t>
        </w:r>
        <w:r w:rsidR="00F631EA">
          <w:rPr>
            <w:lang w:val="el-GR"/>
          </w:rPr>
          <w:t>των υπόλοιπων λύσεων διαστήματος.</w:t>
        </w:r>
      </w:ins>
      <w:del w:id="4356" w:author="Στάθης Καπ" w:date="2023-03-01T05:41:00Z">
        <w:r w:rsidRPr="00AB7952" w:rsidDel="003C368F">
          <w:rPr>
            <w:lang w:val="el-GR"/>
          </w:rPr>
          <w:delText xml:space="preserve"> </w:delText>
        </w:r>
      </w:del>
      <w:del w:id="4357" w:author="Στάθης Καπ" w:date="2023-03-01T05:40:00Z">
        <w:r w:rsidRPr="00AB7952" w:rsidDel="003C368F">
          <w:rPr>
            <w:lang w:val="el-GR"/>
          </w:rPr>
          <w:delText xml:space="preserve">της εκάστοτε λύσης και είναι ανεξάρτητα για κάθε </w:delText>
        </w:r>
      </w:del>
      <w:del w:id="4358" w:author="Στάθης Καπ" w:date="2023-03-01T05:39:00Z">
        <w:r w:rsidDel="00205660">
          <w:delText>Solution</w:delText>
        </w:r>
      </w:del>
      <w:del w:id="435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360" w:author="Στάθης Καπ" w:date="2023-02-26T00:54:00Z">
          <w:pPr>
            <w:pStyle w:val="Heading2"/>
            <w:numPr>
              <w:numId w:val="4"/>
            </w:numPr>
            <w:ind w:left="960" w:hanging="600"/>
          </w:pPr>
        </w:pPrChange>
      </w:pPr>
      <w:bookmarkStart w:id="4361" w:name="_Toc129197854"/>
      <w:r>
        <w:rPr>
          <w:lang w:val="el-GR"/>
        </w:rPr>
        <w:t>Αρχικοποίηση των χρονικών υπο-διαστημάτων</w:t>
      </w:r>
      <w:bookmarkEnd w:id="4361"/>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362" w:author="Στάθης Καπ" w:date="2023-02-13T02:22:00Z">
        <w:r w:rsidR="00650B05">
          <w:rPr>
            <w:lang w:val="el-GR"/>
          </w:rPr>
          <w:t xml:space="preserve">χρονικό απόθεμα </w:t>
        </w:r>
        <w:r w:rsidR="00DC31FC" w:rsidRPr="00421D50">
          <w:rPr>
            <w:lang w:val="el-GR"/>
            <w:rPrChange w:id="4363" w:author="Στάθης Καπ" w:date="2023-02-13T02:22:00Z">
              <w:rPr/>
            </w:rPrChange>
          </w:rPr>
          <w:t>(</w:t>
        </w:r>
        <w:r w:rsidR="00DC31FC">
          <w:t>timeBudget</w:t>
        </w:r>
        <w:r w:rsidR="00650B05">
          <w:rPr>
            <w:lang w:val="el-GR"/>
          </w:rPr>
          <w:t>)</w:t>
        </w:r>
      </w:ins>
      <w:del w:id="4364" w:author="Στάθης Καπ" w:date="2023-02-13T02:22:00Z">
        <w:r w:rsidDel="00650B05">
          <w:delText>timebudget</w:delText>
        </w:r>
        <w:r w:rsidRPr="00C61641" w:rsidDel="00650B05">
          <w:rPr>
            <w:lang w:val="el-GR"/>
          </w:rPr>
          <w:delText xml:space="preserve"> </w:delText>
        </w:r>
      </w:del>
      <w:ins w:id="436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366" w:author="Στάθης Καπ" w:date="2023-02-13T02:22:00Z">
        <w:r w:rsidDel="00781F96">
          <w:delText>timebudget</w:delText>
        </w:r>
      </w:del>
      <w:ins w:id="4367" w:author="Στάθης Καπ" w:date="2023-02-13T02:22:00Z">
        <w:r w:rsidR="00781F96">
          <w:t>timeBudget</w:t>
        </w:r>
      </w:ins>
      <w:r w:rsidRPr="00DE423F">
        <w:rPr>
          <w:lang w:val="el-GR"/>
        </w:rPr>
        <w:t>=[0-1000]</w:t>
      </w:r>
      <w:r w:rsidR="00DE423F">
        <w:rPr>
          <w:lang w:val="el-GR"/>
        </w:rPr>
        <w:t xml:space="preserve"> και </w:t>
      </w:r>
      <w:ins w:id="4368" w:author="Στάθης Καπ" w:date="2023-03-06T22:46:00Z">
        <w:r w:rsidR="00842983">
          <w:t>S</w:t>
        </w:r>
      </w:ins>
      <w:del w:id="4369"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370" w:author="Στάθης Καπ" w:date="2023-03-06T22:46:00Z">
        <w:r w:rsidR="00DE423F" w:rsidDel="00842983">
          <w:delText>intervals</w:delText>
        </w:r>
        <w:r w:rsidR="00DE423F" w:rsidDel="00842983">
          <w:rPr>
            <w:lang w:val="el-GR"/>
          </w:rPr>
          <w:delText xml:space="preserve"> </w:delText>
        </w:r>
      </w:del>
      <w:ins w:id="4371" w:author="Στάθης Καπ" w:date="2023-03-06T22:46:00Z">
        <w:r w:rsidR="00842983">
          <w:rPr>
            <w:lang w:val="el-GR"/>
          </w:rPr>
          <w:t xml:space="preserve">υποδιαστήματα </w:t>
        </w:r>
      </w:ins>
      <w:r w:rsidR="00DE423F">
        <w:rPr>
          <w:lang w:val="el-GR"/>
        </w:rPr>
        <w:t>με διάρκεια 250</w:t>
      </w:r>
      <w:ins w:id="4372" w:author="Στάθης Καπ" w:date="2023-03-06T22:46:00Z">
        <w:r w:rsidR="00A57001">
          <w:rPr>
            <w:lang w:val="el-GR"/>
          </w:rPr>
          <w:t xml:space="preserve"> χρονικών</w:t>
        </w:r>
      </w:ins>
      <w:r w:rsidR="00DE423F">
        <w:rPr>
          <w:lang w:val="el-GR"/>
        </w:rPr>
        <w:t xml:space="preserve"> </w:t>
      </w:r>
      <w:del w:id="4373"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374"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375" w:author="Στάθης Καπ" w:date="2023-03-06T22:47:00Z">
        <w:r w:rsidR="00531CA9" w:rsidDel="00B77038">
          <w:rPr>
            <w:lang w:val="el-GR"/>
          </w:rPr>
          <w:delText>σε κάθε χρονικό</w:delText>
        </w:r>
      </w:del>
      <w:ins w:id="4376" w:author="Στάθης Καπ" w:date="2023-03-06T22:47:00Z">
        <w:r w:rsidR="00B77038">
          <w:rPr>
            <w:lang w:val="el-GR"/>
          </w:rPr>
          <w:t xml:space="preserve">στα </w:t>
        </w:r>
      </w:ins>
      <w:del w:id="4377" w:author="Στάθης Καπ" w:date="2023-03-06T22:47:00Z">
        <w:r w:rsidR="00531CA9" w:rsidDel="00B77038">
          <w:rPr>
            <w:lang w:val="el-GR"/>
          </w:rPr>
          <w:delText xml:space="preserve"> </w:delText>
        </w:r>
      </w:del>
      <w:ins w:id="4378" w:author="Στάθης Καπ" w:date="2023-03-06T22:47:00Z">
        <w:r w:rsidR="00FB20F5">
          <w:rPr>
            <w:lang w:val="el-GR"/>
          </w:rPr>
          <w:t>υποδιαστήματα</w:t>
        </w:r>
      </w:ins>
      <w:del w:id="437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380" w:author="Στάθης Καπ" w:date="2023-03-06T22:47:00Z">
        <w:r w:rsidR="00FB20F5">
          <w:rPr>
            <w:lang w:val="el-GR"/>
          </w:rPr>
          <w:t xml:space="preserve">Εάν λοιπόν, δε </w:t>
        </w:r>
      </w:ins>
      <w:ins w:id="4381" w:author="Στάθης Καπ" w:date="2023-03-06T22:49:00Z">
        <w:r w:rsidR="00FB20F5">
          <w:rPr>
            <w:lang w:val="el-GR"/>
          </w:rPr>
          <w:t>ληφθεί</w:t>
        </w:r>
      </w:ins>
      <w:ins w:id="4382" w:author="Στάθης Καπ" w:date="2023-03-06T22:47:00Z">
        <w:r w:rsidR="00FB20F5">
          <w:rPr>
            <w:lang w:val="el-GR"/>
          </w:rPr>
          <w:t xml:space="preserve"> </w:t>
        </w:r>
      </w:ins>
      <w:ins w:id="4383" w:author="Στάθης Καπ" w:date="2023-03-06T22:48:00Z">
        <w:r w:rsidR="00FB20F5">
          <w:rPr>
            <w:lang w:val="el-GR"/>
          </w:rPr>
          <w:t xml:space="preserve">υπόψιν η ενεργητικότητα των κόμβων στην οριοθέτηση των </w:t>
        </w:r>
      </w:ins>
      <w:ins w:id="4384" w:author="Στάθης Καπ" w:date="2023-03-06T22:49:00Z">
        <w:r w:rsidR="00FB20F5">
          <w:rPr>
            <w:lang w:val="el-GR"/>
          </w:rPr>
          <w:t>υπο</w:t>
        </w:r>
      </w:ins>
      <w:ins w:id="4385" w:author="Στάθης Καπ" w:date="2023-03-06T22:48:00Z">
        <w:r w:rsidR="00FB20F5">
          <w:rPr>
            <w:lang w:val="el-GR"/>
          </w:rPr>
          <w:t>διαστημάτων, υπάρχει ο κ</w:t>
        </w:r>
      </w:ins>
      <w:ins w:id="4386" w:author="Στάθης Καπ" w:date="2023-03-06T22:49:00Z">
        <w:r w:rsidR="00FB20F5">
          <w:rPr>
            <w:lang w:val="el-GR"/>
          </w:rPr>
          <w:t>ίνδυνος</w:t>
        </w:r>
      </w:ins>
      <w:ins w:id="4387" w:author="Στάθης Καπ" w:date="2023-03-06T22:48:00Z">
        <w:r w:rsidR="00FB20F5">
          <w:rPr>
            <w:lang w:val="el-GR"/>
          </w:rPr>
          <w:t xml:space="preserve"> να καταλήξει μια μεγάλη μερίδα των κόμβων σε κάποιο από τα υποδιαστήματα. </w:t>
        </w:r>
      </w:ins>
      <w:ins w:id="4388" w:author="Στάθης Καπ" w:date="2023-03-07T00:20:00Z">
        <w:r w:rsidR="001E1619">
          <w:rPr>
            <w:lang w:val="el-GR"/>
          </w:rPr>
          <w:t>Εάν φυσικά</w:t>
        </w:r>
      </w:ins>
      <w:ins w:id="4389" w:author="Στάθης Καπ" w:date="2023-03-07T00:22:00Z">
        <w:r w:rsidR="001E1619">
          <w:rPr>
            <w:lang w:val="el-GR"/>
          </w:rPr>
          <w:t>,</w:t>
        </w:r>
      </w:ins>
      <w:ins w:id="4390" w:author="Στάθης Καπ" w:date="2023-03-07T00:20:00Z">
        <w:r w:rsidR="001E1619">
          <w:rPr>
            <w:lang w:val="el-GR"/>
          </w:rPr>
          <w:t xml:space="preserve"> σε μι</w:t>
        </w:r>
      </w:ins>
      <w:ins w:id="4391" w:author="Στάθης Καπ" w:date="2023-03-07T00:21:00Z">
        <w:r w:rsidR="001E1619">
          <w:rPr>
            <w:lang w:val="el-GR"/>
          </w:rPr>
          <w:t>α ακραία περίπτωση</w:t>
        </w:r>
      </w:ins>
      <w:ins w:id="4392" w:author="Στάθης Καπ" w:date="2023-03-07T00:22:00Z">
        <w:r w:rsidR="001E1619">
          <w:rPr>
            <w:lang w:val="el-GR"/>
          </w:rPr>
          <w:t>,</w:t>
        </w:r>
      </w:ins>
      <w:ins w:id="4393" w:author="Στάθης Καπ" w:date="2023-03-07T00:21:00Z">
        <w:r w:rsidR="001E1619">
          <w:rPr>
            <w:lang w:val="el-GR"/>
          </w:rPr>
          <w:t xml:space="preserve"> </w:t>
        </w:r>
      </w:ins>
      <w:ins w:id="4394" w:author="Στάθης Καπ" w:date="2023-03-07T00:20:00Z">
        <w:r w:rsidR="001E1619">
          <w:rPr>
            <w:lang w:val="el-GR"/>
          </w:rPr>
          <w:t xml:space="preserve">όλοι οι κόμβοι καταλήξουν σε ένα υποδιάστημα, τότε το </w:t>
        </w:r>
      </w:ins>
      <w:ins w:id="4395" w:author="Στάθης Καπ" w:date="2023-03-07T00:23:00Z">
        <w:r w:rsidR="001E1619">
          <w:rPr>
            <w:lang w:val="el-GR"/>
          </w:rPr>
          <w:t>μόνο</w:t>
        </w:r>
      </w:ins>
      <w:ins w:id="4396" w:author="Στάθης Καπ" w:date="2023-03-07T00:20:00Z">
        <w:r w:rsidR="001E1619">
          <w:rPr>
            <w:lang w:val="el-GR"/>
          </w:rPr>
          <w:t xml:space="preserve"> που θα έχει </w:t>
        </w:r>
      </w:ins>
      <w:ins w:id="4397" w:author="Στάθης Καπ" w:date="2023-03-07T00:21:00Z">
        <w:r w:rsidR="001E1619">
          <w:rPr>
            <w:lang w:val="el-GR"/>
          </w:rPr>
          <w:t xml:space="preserve">επιτευχθεί </w:t>
        </w:r>
      </w:ins>
      <w:ins w:id="4398" w:author="Στάθης Καπ" w:date="2023-03-07T00:23:00Z">
        <w:r w:rsidR="001E1619">
          <w:rPr>
            <w:lang w:val="el-GR"/>
          </w:rPr>
          <w:t>πρακτικά</w:t>
        </w:r>
      </w:ins>
      <w:ins w:id="4399" w:author="Στάθης Καπ" w:date="2023-03-07T00:21:00Z">
        <w:r w:rsidR="001E1619">
          <w:rPr>
            <w:lang w:val="el-GR"/>
          </w:rPr>
          <w:t xml:space="preserve"> είναι να έχει μειωθεί το χρονικό απόθεμα του πρωτότυπου προβλήματος</w:t>
        </w:r>
      </w:ins>
      <w:ins w:id="4400" w:author="Στάθης Καπ" w:date="2023-03-07T00:25:00Z">
        <w:r w:rsidR="00CE03CB">
          <w:rPr>
            <w:lang w:val="el-GR"/>
          </w:rPr>
          <w:t>.</w:t>
        </w:r>
      </w:ins>
      <w:del w:id="4401" w:author="Στάθης Καπ" w:date="2023-03-07T00:21:00Z">
        <w:r w:rsidR="00854462" w:rsidDel="001E1619">
          <w:rPr>
            <w:lang w:val="el-GR"/>
          </w:rPr>
          <w:delText xml:space="preserve">Με </w:delText>
        </w:r>
      </w:del>
      <w:del w:id="4402" w:author="Στάθης Καπ" w:date="2023-03-07T00:22:00Z">
        <w:r w:rsidR="00854462" w:rsidDel="001E1619">
          <w:rPr>
            <w:lang w:val="el-GR"/>
          </w:rPr>
          <w:delText xml:space="preserve">βάση λοιπόν το προηγούμενο παράδειγμα, υπάρχει </w:delText>
        </w:r>
      </w:del>
      <w:del w:id="4403" w:author="Στάθης Καπ" w:date="2023-02-01T06:01:00Z">
        <w:r w:rsidR="00854462">
          <w:rPr>
            <w:lang w:val="el-GR"/>
          </w:rPr>
          <w:delText>η πιθανότητα</w:delText>
        </w:r>
      </w:del>
      <w:del w:id="440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405" w:author="Στάθης Καπ" w:date="2023-02-01T06:01:00Z">
        <w:r w:rsidR="00854462">
          <w:rPr>
            <w:lang w:val="el-GR"/>
          </w:rPr>
          <w:delText>διάστημα. Πρέπει λοιπόν</w:delText>
        </w:r>
      </w:del>
      <w:del w:id="4406" w:author="Στάθης Καπ" w:date="2023-03-07T00:22:00Z">
        <w:r w:rsidR="00854462" w:rsidDel="001E1619">
          <w:rPr>
            <w:lang w:val="el-GR"/>
          </w:rPr>
          <w:delText xml:space="preserve"> να οριοθετηθούν </w:delText>
        </w:r>
      </w:del>
      <w:del w:id="4407" w:author="Στάθης Καπ" w:date="2023-02-01T06:01:00Z">
        <w:r w:rsidR="00854462">
          <w:rPr>
            <w:lang w:val="el-GR"/>
          </w:rPr>
          <w:delText xml:space="preserve">τα διαστήματα </w:delText>
        </w:r>
      </w:del>
      <w:del w:id="4408" w:author="Στάθης Καπ" w:date="2023-03-07T00:22:00Z">
        <w:r w:rsidR="00854462" w:rsidDel="001E1619">
          <w:rPr>
            <w:lang w:val="el-GR"/>
          </w:rPr>
          <w:delText xml:space="preserve">λαμβάνοντας υπόψιν τα χρονικά παράθυρα των κόμβων έτσι ώστε </w:delText>
        </w:r>
      </w:del>
      <w:del w:id="4409" w:author="Στάθης Καπ" w:date="2023-02-01T06:01:00Z">
        <w:r w:rsidR="00854462">
          <w:rPr>
            <w:lang w:val="el-GR"/>
          </w:rPr>
          <w:delText xml:space="preserve">να κατανεμηθούν </w:delText>
        </w:r>
      </w:del>
      <w:del w:id="4410" w:author="Στάθης Καπ" w:date="2023-03-07T00:22:00Z">
        <w:r w:rsidR="00854462" w:rsidDel="001E1619">
          <w:rPr>
            <w:lang w:val="el-GR"/>
          </w:rPr>
          <w:delText xml:space="preserve">στη συνέχεια οι κόμβοι όσο το </w:delText>
        </w:r>
      </w:del>
      <w:del w:id="4411" w:author="Στάθης Καπ" w:date="2023-02-01T06:01:00Z">
        <w:r w:rsidR="00854462">
          <w:rPr>
            <w:lang w:val="el-GR"/>
          </w:rPr>
          <w:delText>δυνατόν</w:delText>
        </w:r>
      </w:del>
      <w:del w:id="441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1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1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15" w:author="Στάθης Καπ" w:date="2023-02-15T02:30:00Z"/>
          <w:lang w:val="el-GR"/>
        </w:rPr>
      </w:pPr>
      <w:ins w:id="4416" w:author="Στάθης Καπ" w:date="2023-02-15T02:24:00Z">
        <w:r>
          <w:rPr>
            <w:lang w:val="el-GR"/>
          </w:rPr>
          <w:lastRenderedPageBreak/>
          <w:t>Για το σκοπό αυτό, υλοποιήθηκε ένας απλός ευρετικός που προσπαθεί να ο</w:t>
        </w:r>
      </w:ins>
      <w:ins w:id="4417" w:author="Στάθης Καπ" w:date="2023-02-15T02:25:00Z">
        <w:r>
          <w:rPr>
            <w:lang w:val="el-GR"/>
          </w:rPr>
          <w:t xml:space="preserve">ριοθετήσει τα χρονικά διαστήματα </w:t>
        </w:r>
      </w:ins>
      <w:ins w:id="4418" w:author="Στάθης Καπ" w:date="2023-02-15T02:26:00Z">
        <w:r>
          <w:rPr>
            <w:lang w:val="el-GR"/>
          </w:rPr>
          <w:t>μειώνοντας</w:t>
        </w:r>
      </w:ins>
      <w:ins w:id="4419" w:author="Στάθης Καπ" w:date="2023-02-15T02:27:00Z">
        <w:r>
          <w:rPr>
            <w:lang w:val="el-GR"/>
          </w:rPr>
          <w:t>, επαναλαμβανόμενα,</w:t>
        </w:r>
      </w:ins>
      <w:ins w:id="4420" w:author="Στάθης Καπ" w:date="2023-02-15T02:26:00Z">
        <w:r>
          <w:rPr>
            <w:lang w:val="el-GR"/>
          </w:rPr>
          <w:t xml:space="preserve"> τα όρια του διαστήματος </w:t>
        </w:r>
      </w:ins>
      <w:ins w:id="4421" w:author="Στάθης Καπ" w:date="2023-02-15T02:30:00Z">
        <w:r>
          <w:rPr>
            <w:lang w:val="el-GR"/>
          </w:rPr>
          <w:t xml:space="preserve">με τους περισσότερους κόμβους. </w:t>
        </w:r>
      </w:ins>
    </w:p>
    <w:p w14:paraId="1613D472" w14:textId="4D2E67D6" w:rsidR="00227D7C" w:rsidRDefault="00E632CD" w:rsidP="00646626">
      <w:pPr>
        <w:rPr>
          <w:ins w:id="4422" w:author="Στάθης Καπ" w:date="2023-03-07T00:58:00Z"/>
          <w:lang w:val="el-GR"/>
        </w:rPr>
      </w:pPr>
      <w:ins w:id="4423" w:author="Στάθης Καπ" w:date="2023-02-15T02:30:00Z">
        <w:r>
          <w:rPr>
            <w:lang w:val="el-GR"/>
          </w:rPr>
          <w:t xml:space="preserve">Πιο συγκεκριμένα, </w:t>
        </w:r>
      </w:ins>
      <w:ins w:id="4424" w:author="Στάθης Καπ" w:date="2023-02-15T02:31:00Z">
        <w:r>
          <w:rPr>
            <w:lang w:val="el-GR"/>
          </w:rPr>
          <w:t>αρχικά ορίζεται η αντικειμενική συνάρτησ</w:t>
        </w:r>
      </w:ins>
      <w:ins w:id="4425" w:author="Στάθης Καπ" w:date="2023-02-16T00:06:00Z">
        <w:r w:rsidR="00646626">
          <w:rPr>
            <w:lang w:val="el-GR"/>
          </w:rPr>
          <w:t>η</w:t>
        </w:r>
      </w:ins>
      <w:ins w:id="4426" w:author="Στάθης Καπ" w:date="2023-03-07T00:26:00Z">
        <w:r w:rsidR="00CE03CB" w:rsidRPr="00CE03CB">
          <w:rPr>
            <w:lang w:val="el-GR"/>
            <w:rPrChange w:id="4427" w:author="Στάθης Καπ" w:date="2023-03-07T00:26:00Z">
              <w:rPr/>
            </w:rPrChange>
          </w:rPr>
          <w:t>:</w:t>
        </w:r>
      </w:ins>
      <m:oMath>
        <m:func>
          <m:funcPr>
            <m:ctrlPr>
              <w:del w:id="4428" w:author="Στάθης Καπ" w:date="2023-02-15T02:31:00Z">
                <w:rPr>
                  <w:rFonts w:ascii="Cambria Math" w:eastAsiaTheme="minorEastAsia" w:hAnsi="Cambria Math"/>
                  <w:i/>
                </w:rPr>
              </w:del>
            </m:ctrlPr>
          </m:funcPr>
          <m:fName>
            <m:r>
              <w:del w:id="4429" w:author="Στάθης Καπ" w:date="2023-02-15T02:31:00Z">
                <m:rPr>
                  <m:sty m:val="p"/>
                </m:rPr>
                <w:rPr>
                  <w:rFonts w:ascii="Cambria Math" w:eastAsiaTheme="minorEastAsia" w:hAnsi="Cambria Math"/>
                </w:rPr>
                <m:t>min</m:t>
              </w:del>
            </m:r>
          </m:fName>
          <m:e/>
        </m:func>
        <m:func>
          <m:funcPr>
            <m:ctrlPr>
              <w:del w:id="4430" w:author="Στάθης Καπ" w:date="2023-02-16T00:06:00Z">
                <w:rPr>
                  <w:rFonts w:ascii="Cambria Math" w:hAnsi="Cambria Math"/>
                  <w:i/>
                </w:rPr>
              </w:del>
            </m:ctrlPr>
          </m:funcPr>
          <m:fName>
            <m:r>
              <w:del w:id="443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432" w:author="Στάθης Καπ" w:date="2023-03-07T00:58:00Z"/>
        </w:trPr>
        <w:tc>
          <w:tcPr>
            <w:tcW w:w="350" w:type="pct"/>
          </w:tcPr>
          <w:p w14:paraId="07976D89" w14:textId="77777777" w:rsidR="00ED5F68" w:rsidRDefault="00ED5F68" w:rsidP="002453A0">
            <w:pPr>
              <w:spacing w:after="160"/>
              <w:rPr>
                <w:ins w:id="4433" w:author="Στάθης Καπ" w:date="2023-03-07T00:58:00Z"/>
                <w:lang w:val="el-GR"/>
              </w:rPr>
            </w:pPr>
          </w:p>
        </w:tc>
        <w:tc>
          <w:tcPr>
            <w:tcW w:w="4300" w:type="pct"/>
          </w:tcPr>
          <w:p w14:paraId="5751D79E" w14:textId="75EBAE3C" w:rsidR="00ED5F68" w:rsidRPr="00ED5F68" w:rsidRDefault="00ED5F68" w:rsidP="002453A0">
            <w:pPr>
              <w:rPr>
                <w:ins w:id="4434" w:author="Στάθης Καπ" w:date="2023-03-07T00:58:00Z"/>
                <w:rFonts w:eastAsiaTheme="minorEastAsia"/>
                <w:rPrChange w:id="4435" w:author="Στάθης Καπ" w:date="2023-03-07T00:58:00Z">
                  <w:rPr>
                    <w:ins w:id="4436" w:author="Στάθης Καπ" w:date="2023-03-07T00:58:00Z"/>
                    <w:lang w:val="el-GR"/>
                  </w:rPr>
                </w:rPrChange>
              </w:rPr>
            </w:pPr>
            <m:oMathPara>
              <m:oMath>
                <m:r>
                  <w:ins w:id="4437" w:author="Στάθης Καπ" w:date="2023-03-07T00:58:00Z">
                    <w:rPr>
                      <w:rFonts w:ascii="Cambria Math" w:hAnsi="Cambria Math"/>
                    </w:rPr>
                    <m:t>minimize P=maxCount-minCount</m:t>
                  </w:ins>
                </m:r>
              </m:oMath>
            </m:oMathPara>
          </w:p>
        </w:tc>
        <w:tc>
          <w:tcPr>
            <w:tcW w:w="350" w:type="pct"/>
            <w:vAlign w:val="center"/>
          </w:tcPr>
          <w:p w14:paraId="79C9A0BC" w14:textId="3F3D5F66" w:rsidR="00ED5F68" w:rsidRPr="002453A0" w:rsidRDefault="00ED5F68" w:rsidP="002453A0">
            <w:pPr>
              <w:pStyle w:val="Caption"/>
              <w:spacing w:after="160"/>
              <w:rPr>
                <w:ins w:id="4438" w:author="Στάθης Καπ" w:date="2023-03-07T00:58:00Z"/>
              </w:rPr>
            </w:pPr>
            <w:ins w:id="443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44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41" w:author="Στάθης Καπ" w:date="2023-03-09T04:14:00Z">
              <w:r w:rsidR="00586FC2">
                <w:rPr>
                  <w:noProof/>
                  <w:lang w:val="el-GR"/>
                </w:rPr>
                <w:t>1</w:t>
              </w:r>
            </w:ins>
            <w:ins w:id="4442" w:author="Στάθης Καπ" w:date="2023-03-07T00:58:00Z">
              <w:r>
                <w:rPr>
                  <w:lang w:val="el-GR"/>
                </w:rPr>
                <w:fldChar w:fldCharType="end"/>
              </w:r>
              <w:r>
                <w:t>)</w:t>
              </w:r>
            </w:ins>
          </w:p>
        </w:tc>
      </w:tr>
    </w:tbl>
    <w:p w14:paraId="1FF144E4" w14:textId="77777777" w:rsidR="00DD68CA" w:rsidRDefault="00CE03CB" w:rsidP="00646626">
      <w:pPr>
        <w:rPr>
          <w:ins w:id="4443" w:author="Στάθης Καπ" w:date="2023-03-07T01:01:00Z"/>
          <w:rFonts w:eastAsiaTheme="minorEastAsia"/>
          <w:lang w:val="el-GR"/>
        </w:rPr>
      </w:pPr>
      <w:ins w:id="444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44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44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447" w:author="Στάθης Καπ" w:date="2023-03-07T00:28:00Z">
        <w:r>
          <w:rPr>
            <w:rFonts w:eastAsiaTheme="minorEastAsia"/>
            <w:lang w:val="el-GR"/>
          </w:rPr>
          <w:t xml:space="preserve">ει τη διαφορά αυτή μειώνοντας το υποδιάστημα </w:t>
        </w:r>
      </w:ins>
      <w:ins w:id="444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449" w:author="Στάθης Καπ" w:date="2023-03-07T00:58:00Z">
              <w:rPr>
                <w:rFonts w:eastAsiaTheme="minorEastAsia"/>
              </w:rPr>
            </w:rPrChange>
          </w:rPr>
          <w:t>.</w:t>
        </w:r>
      </w:ins>
      <w:ins w:id="4450" w:author="Στάθης Καπ" w:date="2023-03-07T00:59:00Z">
        <w:r w:rsidR="00DD68CA" w:rsidRPr="00DD68CA">
          <w:rPr>
            <w:rFonts w:eastAsiaTheme="minorEastAsia"/>
            <w:lang w:val="el-GR"/>
            <w:rPrChange w:id="445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452" w:author="Στάθης Καπ" w:date="2023-03-07T01:00:00Z">
        <w:r w:rsidR="00DD68CA">
          <w:rPr>
            <w:rFonts w:eastAsiaTheme="minorEastAsia"/>
            <w:lang w:val="el-GR"/>
          </w:rPr>
          <w:t xml:space="preserve">στήματα έχουν δυο μεταβλητά όρια, ένα αριστερό και ένα δεξί. </w:t>
        </w:r>
      </w:ins>
      <w:ins w:id="4453" w:author="Στάθης Καπ" w:date="2023-03-07T01:01:00Z">
        <w:r w:rsidR="00DD68CA">
          <w:rPr>
            <w:rFonts w:eastAsiaTheme="minorEastAsia"/>
            <w:lang w:val="el-GR"/>
          </w:rPr>
          <w:t xml:space="preserve">Οπότε πρέπει να καθοριστεί ο τρόπος με τον οποίο θα μειωθεί. </w:t>
        </w:r>
      </w:ins>
    </w:p>
    <w:p w14:paraId="1165174D" w14:textId="03D28C0F" w:rsidR="00646626" w:rsidRPr="0060013A" w:rsidRDefault="00DD68CA" w:rsidP="00646626">
      <w:pPr>
        <w:rPr>
          <w:rFonts w:eastAsiaTheme="minorEastAsia"/>
          <w:i/>
          <w:lang w:val="el-GR"/>
          <w:rPrChange w:id="4454" w:author="Στάθης Καπ" w:date="2023-03-07T04:56:00Z">
            <w:rPr>
              <w:lang w:val="el-GR"/>
            </w:rPr>
          </w:rPrChange>
        </w:rPr>
      </w:pPr>
      <w:ins w:id="4455" w:author="Στάθης Καπ" w:date="2023-03-07T01:01:00Z">
        <w:r>
          <w:rPr>
            <w:rFonts w:eastAsiaTheme="minorEastAsia"/>
            <w:lang w:val="el-GR"/>
          </w:rPr>
          <w:t xml:space="preserve">Έστω ένα υποδιάστημα </w:t>
        </w:r>
      </w:ins>
      <m:oMath>
        <m:r>
          <w:ins w:id="4456" w:author="Στάθης Καπ" w:date="2023-03-07T01:01:00Z">
            <w:rPr>
              <w:rFonts w:ascii="Cambria Math" w:eastAsiaTheme="minorEastAsia" w:hAnsi="Cambria Math"/>
              <w:lang w:val="el-GR"/>
            </w:rPr>
            <m:t>interva</m:t>
          </w:ins>
        </m:r>
        <m:sSub>
          <m:sSubPr>
            <m:ctrlPr>
              <w:ins w:id="4457" w:author="Στάθης Καπ" w:date="2023-03-07T01:01:00Z">
                <w:rPr>
                  <w:rFonts w:ascii="Cambria Math" w:eastAsiaTheme="minorEastAsia" w:hAnsi="Cambria Math"/>
                  <w:i/>
                  <w:lang w:val="el-GR"/>
                </w:rPr>
              </w:ins>
            </m:ctrlPr>
          </m:sSubPr>
          <m:e>
            <m:r>
              <w:ins w:id="4458" w:author="Στάθης Καπ" w:date="2023-03-07T01:01:00Z">
                <w:rPr>
                  <w:rFonts w:ascii="Cambria Math" w:eastAsiaTheme="minorEastAsia" w:hAnsi="Cambria Math"/>
                  <w:lang w:val="el-GR"/>
                </w:rPr>
                <m:t>l</m:t>
              </w:ins>
            </m:r>
          </m:e>
          <m:sub>
            <m:r>
              <w:ins w:id="4459" w:author="Στάθης Καπ" w:date="2023-03-07T01:01:00Z">
                <w:rPr>
                  <w:rFonts w:ascii="Cambria Math" w:eastAsiaTheme="minorEastAsia" w:hAnsi="Cambria Math"/>
                  <w:lang w:val="el-GR"/>
                </w:rPr>
                <m:t>i</m:t>
              </w:ins>
            </m:r>
          </m:sub>
        </m:sSub>
      </m:oMath>
      <w:ins w:id="4460" w:author="Στάθης Καπ" w:date="2023-03-07T01:01:00Z">
        <w:r>
          <w:rPr>
            <w:rFonts w:eastAsiaTheme="minorEastAsia"/>
            <w:lang w:val="el-GR"/>
          </w:rPr>
          <w:t xml:space="preserve"> στο οποίο αντιστοιχεί το</w:t>
        </w:r>
      </w:ins>
      <w:ins w:id="4461" w:author="Στάθης Καπ" w:date="2023-03-07T01:02:00Z">
        <w:r>
          <w:rPr>
            <w:rFonts w:eastAsiaTheme="minorEastAsia"/>
            <w:lang w:val="el-GR"/>
          </w:rPr>
          <w:t xml:space="preserve"> </w:t>
        </w:r>
        <w:r>
          <w:rPr>
            <w:rFonts w:eastAsiaTheme="minorEastAsia"/>
          </w:rPr>
          <w:t>maxCount</w:t>
        </w:r>
        <w:r>
          <w:rPr>
            <w:rFonts w:eastAsiaTheme="minorEastAsia"/>
            <w:lang w:val="el-GR"/>
          </w:rPr>
          <w:t xml:space="preserve"> και </w:t>
        </w:r>
      </w:ins>
      <m:oMath>
        <m:r>
          <w:ins w:id="4462" w:author="Στάθης Καπ" w:date="2023-03-07T01:02:00Z">
            <w:rPr>
              <w:rFonts w:ascii="Cambria Math" w:eastAsiaTheme="minorEastAsia" w:hAnsi="Cambria Math"/>
              <w:lang w:val="el-GR"/>
            </w:rPr>
            <m:t>duratio</m:t>
          </w:ins>
        </m:r>
        <m:sSub>
          <m:sSubPr>
            <m:ctrlPr>
              <w:ins w:id="4463" w:author="Στάθης Καπ" w:date="2023-03-07T01:02:00Z">
                <w:rPr>
                  <w:rFonts w:ascii="Cambria Math" w:eastAsiaTheme="minorEastAsia" w:hAnsi="Cambria Math"/>
                  <w:i/>
                  <w:lang w:val="el-GR"/>
                </w:rPr>
              </w:ins>
            </m:ctrlPr>
          </m:sSubPr>
          <m:e>
            <m:r>
              <w:ins w:id="4464" w:author="Στάθης Καπ" w:date="2023-03-07T01:02:00Z">
                <w:rPr>
                  <w:rFonts w:ascii="Cambria Math" w:eastAsiaTheme="minorEastAsia" w:hAnsi="Cambria Math"/>
                  <w:lang w:val="el-GR"/>
                </w:rPr>
                <m:t>n</m:t>
              </w:ins>
            </m:r>
          </m:e>
          <m:sub>
            <m:r>
              <w:ins w:id="4465" w:author="Στάθης Καπ" w:date="2023-03-07T01:02:00Z">
                <w:rPr>
                  <w:rFonts w:ascii="Cambria Math" w:eastAsiaTheme="minorEastAsia" w:hAnsi="Cambria Math"/>
                  <w:lang w:val="el-GR"/>
                </w:rPr>
                <m:t>i</m:t>
              </w:ins>
            </m:r>
          </m:sub>
        </m:sSub>
      </m:oMath>
      <w:ins w:id="4466" w:author="Στάθης Καπ" w:date="2023-03-07T01:02:00Z">
        <w:r>
          <w:rPr>
            <w:rFonts w:eastAsiaTheme="minorEastAsia"/>
            <w:lang w:val="el-GR"/>
          </w:rPr>
          <w:t xml:space="preserve"> η διάρκεια του </w:t>
        </w:r>
      </w:ins>
      <m:oMath>
        <m:r>
          <w:ins w:id="4467" w:author="Στάθης Καπ" w:date="2023-03-07T01:02:00Z">
            <w:rPr>
              <w:rFonts w:ascii="Cambria Math" w:eastAsiaTheme="minorEastAsia" w:hAnsi="Cambria Math"/>
              <w:lang w:val="el-GR"/>
            </w:rPr>
            <m:t>interva</m:t>
          </w:ins>
        </m:r>
        <m:sSub>
          <m:sSubPr>
            <m:ctrlPr>
              <w:ins w:id="4468" w:author="Στάθης Καπ" w:date="2023-03-07T01:02:00Z">
                <w:rPr>
                  <w:rFonts w:ascii="Cambria Math" w:eastAsiaTheme="minorEastAsia" w:hAnsi="Cambria Math"/>
                  <w:i/>
                  <w:lang w:val="el-GR"/>
                </w:rPr>
              </w:ins>
            </m:ctrlPr>
          </m:sSubPr>
          <m:e>
            <m:r>
              <w:ins w:id="4469" w:author="Στάθης Καπ" w:date="2023-03-07T01:02:00Z">
                <w:rPr>
                  <w:rFonts w:ascii="Cambria Math" w:eastAsiaTheme="minorEastAsia" w:hAnsi="Cambria Math"/>
                  <w:lang w:val="el-GR"/>
                </w:rPr>
                <m:t>l</m:t>
              </w:ins>
            </m:r>
          </m:e>
          <m:sub>
            <m:r>
              <w:ins w:id="4470" w:author="Στάθης Καπ" w:date="2023-03-07T01:02:00Z">
                <w:rPr>
                  <w:rFonts w:ascii="Cambria Math" w:eastAsiaTheme="minorEastAsia" w:hAnsi="Cambria Math"/>
                  <w:lang w:val="el-GR"/>
                </w:rPr>
                <m:t>i</m:t>
              </w:ins>
            </m:r>
          </m:sub>
        </m:sSub>
      </m:oMath>
      <w:ins w:id="4471" w:author="Στάθης Καπ" w:date="2023-03-07T01:02:00Z">
        <w:r>
          <w:rPr>
            <w:rFonts w:eastAsiaTheme="minorEastAsia"/>
            <w:lang w:val="el-GR"/>
          </w:rPr>
          <w:t xml:space="preserve">. Το </w:t>
        </w:r>
      </w:ins>
      <m:oMath>
        <m:r>
          <w:ins w:id="4472" w:author="Στάθης Καπ" w:date="2023-03-07T01:02:00Z">
            <w:rPr>
              <w:rFonts w:ascii="Cambria Math" w:eastAsiaTheme="minorEastAsia" w:hAnsi="Cambria Math"/>
              <w:lang w:val="el-GR"/>
            </w:rPr>
            <m:t>interva</m:t>
          </w:ins>
        </m:r>
        <m:sSub>
          <m:sSubPr>
            <m:ctrlPr>
              <w:ins w:id="4473" w:author="Στάθης Καπ" w:date="2023-03-07T01:02:00Z">
                <w:rPr>
                  <w:rFonts w:ascii="Cambria Math" w:eastAsiaTheme="minorEastAsia" w:hAnsi="Cambria Math"/>
                  <w:i/>
                  <w:lang w:val="el-GR"/>
                </w:rPr>
              </w:ins>
            </m:ctrlPr>
          </m:sSubPr>
          <m:e>
            <m:r>
              <w:ins w:id="4474" w:author="Στάθης Καπ" w:date="2023-03-07T01:02:00Z">
                <w:rPr>
                  <w:rFonts w:ascii="Cambria Math" w:eastAsiaTheme="minorEastAsia" w:hAnsi="Cambria Math"/>
                  <w:lang w:val="el-GR"/>
                </w:rPr>
                <m:t>l</m:t>
              </w:ins>
            </m:r>
          </m:e>
          <m:sub>
            <m:r>
              <w:ins w:id="4475" w:author="Στάθης Καπ" w:date="2023-03-07T01:02:00Z">
                <w:rPr>
                  <w:rFonts w:ascii="Cambria Math" w:eastAsiaTheme="minorEastAsia" w:hAnsi="Cambria Math"/>
                  <w:lang w:val="el-GR"/>
                </w:rPr>
                <m:t>i</m:t>
              </w:ins>
            </m:r>
          </m:sub>
        </m:sSub>
      </m:oMath>
      <w:ins w:id="4476" w:author="Στάθης Καπ" w:date="2023-03-07T01:02:00Z">
        <w:r>
          <w:rPr>
            <w:rFonts w:eastAsiaTheme="minorEastAsia"/>
            <w:lang w:val="el-GR"/>
          </w:rPr>
          <w:t xml:space="preserve"> θα μειωθεί κατά</w:t>
        </w:r>
      </w:ins>
      <w:ins w:id="4477" w:author="Στάθης Καπ" w:date="2023-03-07T01:06:00Z">
        <w:r>
          <w:rPr>
            <w:rFonts w:eastAsiaTheme="minorEastAsia"/>
            <w:lang w:val="el-GR"/>
          </w:rPr>
          <w:t xml:space="preserve"> </w:t>
        </w:r>
      </w:ins>
      <w:ins w:id="4478" w:author="Στάθης Καπ" w:date="2023-03-07T01:02:00Z">
        <w:r>
          <w:rPr>
            <w:rFonts w:eastAsiaTheme="minorEastAsia"/>
            <w:lang w:val="el-GR"/>
          </w:rPr>
          <w:t xml:space="preserve"> </w:t>
        </w:r>
      </w:ins>
      <m:oMath>
        <m:r>
          <w:ins w:id="4479" w:author="Στάθης Καπ" w:date="2023-03-07T01:06:00Z">
            <w:rPr>
              <w:rFonts w:ascii="Cambria Math" w:eastAsiaTheme="minorEastAsia" w:hAnsi="Cambria Math"/>
              <w:lang w:val="el-GR"/>
            </w:rPr>
            <m:t>reduc</m:t>
          </w:ins>
        </m:r>
        <m:sSub>
          <m:sSubPr>
            <m:ctrlPr>
              <w:ins w:id="4480" w:author="Στάθης Καπ" w:date="2023-03-07T01:06:00Z">
                <w:rPr>
                  <w:rFonts w:ascii="Cambria Math" w:eastAsiaTheme="minorEastAsia" w:hAnsi="Cambria Math"/>
                  <w:i/>
                  <w:lang w:val="el-GR"/>
                </w:rPr>
              </w:ins>
            </m:ctrlPr>
          </m:sSubPr>
          <m:e>
            <m:r>
              <w:ins w:id="4481" w:author="Στάθης Καπ" w:date="2023-03-07T01:06:00Z">
                <w:rPr>
                  <w:rFonts w:ascii="Cambria Math" w:eastAsiaTheme="minorEastAsia" w:hAnsi="Cambria Math"/>
                  <w:lang w:val="el-GR"/>
                </w:rPr>
                <m:t>e</m:t>
              </w:ins>
            </m:r>
          </m:e>
          <m:sub>
            <m:r>
              <w:ins w:id="4482" w:author="Στάθης Καπ" w:date="2023-03-07T01:06:00Z">
                <w:rPr>
                  <w:rFonts w:ascii="Cambria Math" w:eastAsiaTheme="minorEastAsia" w:hAnsi="Cambria Math"/>
                  <w:lang w:val="el-GR"/>
                </w:rPr>
                <m:t>i</m:t>
              </w:ins>
            </m:r>
          </m:sub>
        </m:sSub>
        <m:r>
          <w:ins w:id="4483" w:author="Στάθης Καπ" w:date="2023-03-07T01:06:00Z">
            <w:rPr>
              <w:rFonts w:ascii="Cambria Math" w:eastAsiaTheme="minorEastAsia" w:hAnsi="Cambria Math"/>
              <w:lang w:val="el-GR"/>
            </w:rPr>
            <m:t xml:space="preserve">= </m:t>
          </w:ins>
        </m:r>
        <m:r>
          <w:ins w:id="4484" w:author="Στάθης Καπ" w:date="2023-03-07T01:03:00Z">
            <w:rPr>
              <w:rFonts w:ascii="Cambria Math" w:eastAsiaTheme="minorEastAsia" w:hAnsi="Cambria Math"/>
              <w:lang w:val="el-GR"/>
            </w:rPr>
            <m:t>a*duratio</m:t>
          </w:ins>
        </m:r>
        <m:sSub>
          <m:sSubPr>
            <m:ctrlPr>
              <w:ins w:id="4485" w:author="Στάθης Καπ" w:date="2023-03-07T01:03:00Z">
                <w:rPr>
                  <w:rFonts w:ascii="Cambria Math" w:eastAsiaTheme="minorEastAsia" w:hAnsi="Cambria Math"/>
                  <w:i/>
                  <w:lang w:val="el-GR"/>
                </w:rPr>
              </w:ins>
            </m:ctrlPr>
          </m:sSubPr>
          <m:e>
            <m:r>
              <w:ins w:id="4486" w:author="Στάθης Καπ" w:date="2023-03-07T01:03:00Z">
                <w:rPr>
                  <w:rFonts w:ascii="Cambria Math" w:eastAsiaTheme="minorEastAsia" w:hAnsi="Cambria Math"/>
                  <w:lang w:val="el-GR"/>
                </w:rPr>
                <m:t>n</m:t>
              </w:ins>
            </m:r>
          </m:e>
          <m:sub>
            <m:r>
              <w:ins w:id="4487" w:author="Στάθης Καπ" w:date="2023-03-07T01:03:00Z">
                <w:rPr>
                  <w:rFonts w:ascii="Cambria Math" w:eastAsiaTheme="minorEastAsia" w:hAnsi="Cambria Math"/>
                  <w:lang w:val="el-GR"/>
                </w:rPr>
                <m:t>i</m:t>
              </w:ins>
            </m:r>
          </m:sub>
        </m:sSub>
      </m:oMath>
      <w:ins w:id="4488" w:author="Στάθης Καπ" w:date="2023-03-07T01:03:00Z">
        <w:r>
          <w:rPr>
            <w:rFonts w:eastAsiaTheme="minorEastAsia"/>
            <w:lang w:val="el-GR"/>
          </w:rPr>
          <w:t xml:space="preserve"> όπου α μια σταθερά με τιμή 0.2.  </w:t>
        </w:r>
      </w:ins>
    </w:p>
    <w:p w14:paraId="03EFBF85" w14:textId="63E05ED6" w:rsidR="00475FA1" w:rsidRDefault="004A2AAE">
      <w:pPr>
        <w:pStyle w:val="Heading2"/>
        <w:pPrChange w:id="4489" w:author="Στάθης Καπ" w:date="2023-02-26T00:54:00Z">
          <w:pPr>
            <w:pStyle w:val="Heading2"/>
            <w:numPr>
              <w:numId w:val="4"/>
            </w:numPr>
            <w:ind w:left="960" w:hanging="600"/>
          </w:pPr>
        </w:pPrChange>
      </w:pPr>
      <w:bookmarkStart w:id="4490" w:name="_Toc129197855"/>
      <w:r>
        <w:rPr>
          <w:lang w:val="el-GR"/>
        </w:rPr>
        <w:t xml:space="preserve">Διαχωρισμός των </w:t>
      </w:r>
      <w:r>
        <w:t xml:space="preserve">Unvisited </w:t>
      </w:r>
      <w:r>
        <w:rPr>
          <w:lang w:val="el-GR"/>
        </w:rPr>
        <w:t>κόμβων</w:t>
      </w:r>
      <w:bookmarkEnd w:id="4490"/>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491" w:author="Στάθης Καπ" w:date="2023-03-07T00:30:00Z">
        <w:r w:rsidDel="00CE03CB">
          <w:delText>registry</w:delText>
        </w:r>
      </w:del>
      <w:ins w:id="4492" w:author="Στάθης Καπ" w:date="2023-03-07T00:30:00Z">
        <w:r w:rsidR="00CE03CB">
          <w:t>hi</w:t>
        </w:r>
      </w:ins>
      <w:ins w:id="449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494"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495" w:author="Στάθης Καπ" w:date="2023-02-01T21:27:00Z"/>
        </w:trPr>
        <w:tc>
          <w:tcPr>
            <w:tcW w:w="350" w:type="pct"/>
          </w:tcPr>
          <w:p w14:paraId="08C5AE9B" w14:textId="77777777" w:rsidR="0043421D" w:rsidRDefault="0043421D">
            <w:pPr>
              <w:spacing w:after="160"/>
              <w:rPr>
                <w:ins w:id="4496" w:author="Στάθης Καπ" w:date="2023-02-01T21:27:00Z"/>
                <w:lang w:val="el-GR"/>
              </w:rPr>
              <w:pPrChange w:id="4497" w:author="Στάθης Καπ" w:date="2023-02-01T08:46:00Z">
                <w:pPr/>
              </w:pPrChange>
            </w:pPr>
          </w:p>
        </w:tc>
        <w:tc>
          <w:tcPr>
            <w:tcW w:w="4300" w:type="pct"/>
          </w:tcPr>
          <w:p w14:paraId="22C82702" w14:textId="3D089422" w:rsidR="0043421D" w:rsidRPr="005846FF" w:rsidRDefault="0043421D">
            <w:pPr>
              <w:spacing w:after="160"/>
              <w:rPr>
                <w:ins w:id="4498" w:author="Στάθης Καπ" w:date="2023-02-01T21:27:00Z"/>
                <w:lang w:val="el-GR"/>
              </w:rPr>
              <w:pPrChange w:id="4499" w:author="Στάθης Καπ" w:date="2023-02-01T08:46:00Z">
                <w:pPr/>
              </w:pPrChange>
            </w:pPr>
            <m:oMathPara>
              <m:oMath>
                <m:r>
                  <w:ins w:id="4500" w:author="Στάθης Καπ" w:date="2023-02-01T21:27:00Z">
                    <w:rPr>
                      <w:rFonts w:ascii="Cambria Math" w:hAnsi="Cambria Math"/>
                      <w:lang w:val="el-GR"/>
                    </w:rPr>
                    <m:t>scor</m:t>
                  </w:ins>
                </m:r>
                <m:sSub>
                  <m:sSubPr>
                    <m:ctrlPr>
                      <w:ins w:id="4501" w:author="Στάθης Καπ" w:date="2023-02-01T21:27:00Z">
                        <w:rPr>
                          <w:rFonts w:ascii="Cambria Math" w:hAnsi="Cambria Math"/>
                          <w:i/>
                          <w:lang w:val="el-GR"/>
                        </w:rPr>
                      </w:ins>
                    </m:ctrlPr>
                  </m:sSubPr>
                  <m:e>
                    <m:r>
                      <w:ins w:id="4502" w:author="Στάθης Καπ" w:date="2023-02-01T21:27:00Z">
                        <w:rPr>
                          <w:rFonts w:ascii="Cambria Math" w:hAnsi="Cambria Math"/>
                          <w:lang w:val="el-GR"/>
                        </w:rPr>
                        <m:t>e</m:t>
                      </w:ins>
                    </m:r>
                  </m:e>
                  <m:sub>
                    <m:r>
                      <w:ins w:id="4503" w:author="Στάθης Καπ" w:date="2023-02-01T21:27:00Z">
                        <w:rPr>
                          <w:rFonts w:ascii="Cambria Math" w:hAnsi="Cambria Math"/>
                          <w:lang w:val="el-GR"/>
                        </w:rPr>
                        <m:t>ik</m:t>
                      </w:ins>
                    </m:r>
                  </m:sub>
                </m:sSub>
                <m:r>
                  <w:ins w:id="4504" w:author="Στάθης Καπ" w:date="2023-02-01T21:27:00Z">
                    <w:rPr>
                      <w:rFonts w:ascii="Cambria Math" w:hAnsi="Cambria Math"/>
                      <w:lang w:val="el-GR"/>
                    </w:rPr>
                    <m:t>=activityRati</m:t>
                  </w:ins>
                </m:r>
                <m:sSub>
                  <m:sSubPr>
                    <m:ctrlPr>
                      <w:ins w:id="4505" w:author="Στάθης Καπ" w:date="2023-02-01T21:27:00Z">
                        <w:rPr>
                          <w:rFonts w:ascii="Cambria Math" w:hAnsi="Cambria Math"/>
                          <w:i/>
                          <w:lang w:val="el-GR"/>
                        </w:rPr>
                      </w:ins>
                    </m:ctrlPr>
                  </m:sSubPr>
                  <m:e>
                    <m:r>
                      <w:ins w:id="4506" w:author="Στάθης Καπ" w:date="2023-02-01T21:27:00Z">
                        <w:rPr>
                          <w:rFonts w:ascii="Cambria Math" w:hAnsi="Cambria Math"/>
                          <w:lang w:val="el-GR"/>
                        </w:rPr>
                        <m:t>o</m:t>
                      </w:ins>
                    </m:r>
                  </m:e>
                  <m:sub>
                    <m:r>
                      <w:ins w:id="4507" w:author="Στάθης Καπ" w:date="2023-02-01T21:27:00Z">
                        <w:rPr>
                          <w:rFonts w:ascii="Cambria Math" w:hAnsi="Cambria Math"/>
                          <w:lang w:val="el-GR"/>
                        </w:rPr>
                        <m:t>ik</m:t>
                      </w:ins>
                    </m:r>
                  </m:sub>
                </m:sSub>
                <m:r>
                  <w:ins w:id="4508" w:author="Στάθης Καπ" w:date="2023-02-01T21:27:00Z">
                    <w:rPr>
                      <w:rFonts w:ascii="Cambria Math" w:hAnsi="Cambria Math"/>
                      <w:lang w:val="el-GR"/>
                    </w:rPr>
                    <m:t>∙</m:t>
                  </w:ins>
                </m:r>
                <m:f>
                  <m:fPr>
                    <m:ctrlPr>
                      <w:ins w:id="4509" w:author="Στάθης Καπ" w:date="2023-02-01T21:27:00Z">
                        <w:rPr>
                          <w:rFonts w:ascii="Cambria Math" w:hAnsi="Cambria Math"/>
                          <w:i/>
                          <w:lang w:val="el-GR"/>
                        </w:rPr>
                      </w:ins>
                    </m:ctrlPr>
                  </m:fPr>
                  <m:num>
                    <m:sSub>
                      <m:sSubPr>
                        <m:ctrlPr>
                          <w:ins w:id="4510" w:author="Στάθης Καπ" w:date="2023-02-01T21:27:00Z">
                            <w:rPr>
                              <w:rFonts w:ascii="Cambria Math" w:hAnsi="Cambria Math"/>
                              <w:i/>
                              <w:lang w:val="el-GR"/>
                            </w:rPr>
                          </w:ins>
                        </m:ctrlPr>
                      </m:sSubPr>
                      <m:e>
                        <m:r>
                          <w:ins w:id="4511" w:author="Στάθης Καπ" w:date="2023-02-01T21:27:00Z">
                            <w:rPr>
                              <w:rFonts w:ascii="Cambria Math" w:hAnsi="Cambria Math"/>
                              <w:lang w:val="el-GR"/>
                            </w:rPr>
                            <m:t>S</m:t>
                          </w:ins>
                        </m:r>
                      </m:e>
                      <m:sub>
                        <m:r>
                          <w:ins w:id="4512" w:author="Στάθης Καπ" w:date="2023-02-01T21:27:00Z">
                            <w:rPr>
                              <w:rFonts w:ascii="Cambria Math" w:hAnsi="Cambria Math"/>
                              <w:lang w:val="el-GR"/>
                            </w:rPr>
                            <m:t>ik</m:t>
                          </w:ins>
                        </m:r>
                      </m:sub>
                    </m:sSub>
                  </m:num>
                  <m:den>
                    <m:sSub>
                      <m:sSubPr>
                        <m:ctrlPr>
                          <w:ins w:id="4513" w:author="Στάθης Καπ" w:date="2023-02-01T21:27:00Z">
                            <w:rPr>
                              <w:rFonts w:ascii="Cambria Math" w:hAnsi="Cambria Math"/>
                              <w:i/>
                              <w:lang w:val="el-GR"/>
                            </w:rPr>
                          </w:ins>
                        </m:ctrlPr>
                      </m:sSubPr>
                      <m:e>
                        <m:r>
                          <w:ins w:id="4514" w:author="Στάθης Καπ" w:date="2023-02-01T21:27:00Z">
                            <w:rPr>
                              <w:rFonts w:ascii="Cambria Math" w:hAnsi="Cambria Math"/>
                              <w:lang w:val="el-GR"/>
                            </w:rPr>
                            <m:t>N</m:t>
                          </w:ins>
                        </m:r>
                      </m:e>
                      <m:sub>
                        <m:r>
                          <w:ins w:id="4515" w:author="Στάθης Καπ" w:date="2023-02-01T21:27:00Z">
                            <w:rPr>
                              <w:rFonts w:ascii="Cambria Math" w:hAnsi="Cambria Math"/>
                              <w:lang w:val="el-GR"/>
                            </w:rPr>
                            <m:t>ik</m:t>
                          </w:ins>
                        </m:r>
                      </m:sub>
                    </m:sSub>
                  </m:den>
                </m:f>
              </m:oMath>
            </m:oMathPara>
          </w:p>
        </w:tc>
        <w:tc>
          <w:tcPr>
            <w:tcW w:w="350" w:type="pct"/>
            <w:vAlign w:val="center"/>
          </w:tcPr>
          <w:p w14:paraId="738D4221" w14:textId="09193DC9" w:rsidR="0043421D" w:rsidRPr="00603993" w:rsidRDefault="0043421D" w:rsidP="00237FE3">
            <w:pPr>
              <w:pStyle w:val="Caption"/>
              <w:spacing w:after="160"/>
              <w:rPr>
                <w:ins w:id="4516" w:author="Στάθης Καπ" w:date="2023-02-01T21:27:00Z"/>
                <w:rPrChange w:id="4517" w:author="Στάθης Καπ" w:date="2023-02-01T08:49:00Z">
                  <w:rPr>
                    <w:ins w:id="4518" w:author="Στάθης Καπ" w:date="2023-02-01T21:27:00Z"/>
                    <w:lang w:val="el-GR"/>
                  </w:rPr>
                </w:rPrChange>
              </w:rPr>
            </w:pPr>
            <w:ins w:id="4519" w:author="Στάθης Καπ" w:date="2023-02-01T21:27: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520"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21" w:author="Στάθης Καπ" w:date="2023-03-09T04:14:00Z">
              <w:r w:rsidR="00586FC2">
                <w:rPr>
                  <w:noProof/>
                  <w:lang w:val="el-GR"/>
                </w:rPr>
                <w:t>2</w:t>
              </w:r>
            </w:ins>
            <w:del w:id="4522" w:author="Στάθης Καπ" w:date="2023-03-07T05:32:00Z">
              <w:r w:rsidR="00EB09EC" w:rsidDel="006A55A9">
                <w:rPr>
                  <w:noProof/>
                  <w:lang w:val="el-GR"/>
                </w:rPr>
                <w:delText>1</w:delText>
              </w:r>
            </w:del>
            <w:ins w:id="4523" w:author="Στάθης Καπ" w:date="2023-02-01T21:27:00Z">
              <w:r>
                <w:rPr>
                  <w:lang w:val="el-GR"/>
                </w:rPr>
                <w:fldChar w:fldCharType="end"/>
              </w:r>
              <w:r>
                <w:t>)</w:t>
              </w:r>
            </w:ins>
          </w:p>
        </w:tc>
      </w:tr>
    </w:tbl>
    <w:p w14:paraId="338A1B4E" w14:textId="23A1CFCB" w:rsidR="0043421D" w:rsidDel="00F65311" w:rsidRDefault="0043421D" w:rsidP="00012557">
      <w:pPr>
        <w:rPr>
          <w:del w:id="4524" w:author="Στάθης Καπ" w:date="2023-02-01T21:27:00Z"/>
          <w:lang w:val="el-GR"/>
        </w:rPr>
      </w:pPr>
    </w:p>
    <w:p w14:paraId="0EEC1303" w14:textId="455042D8" w:rsidR="006B6447" w:rsidRPr="00281BD0" w:rsidDel="008D495F" w:rsidRDefault="006B6447" w:rsidP="00012557">
      <w:pPr>
        <w:rPr>
          <w:del w:id="4525" w:author="Στάθης Καπ" w:date="2023-02-01T21:27:00Z"/>
          <w:rFonts w:eastAsiaTheme="minorEastAsia"/>
          <w:i/>
          <w:lang w:val="el-GR"/>
        </w:rPr>
      </w:pPr>
      <m:oMathPara>
        <m:oMath>
          <m:r>
            <w:del w:id="4526" w:author="Στάθης Καπ" w:date="2023-02-01T21:27:00Z">
              <w:rPr>
                <w:rFonts w:ascii="Cambria Math" w:hAnsi="Cambria Math"/>
                <w:lang w:val="el-GR"/>
              </w:rPr>
              <m:t>scor</m:t>
            </w:del>
          </m:r>
          <m:sSub>
            <m:sSubPr>
              <m:ctrlPr>
                <w:del w:id="4527" w:author="Στάθης Καπ" w:date="2023-02-01T21:27:00Z">
                  <w:rPr>
                    <w:rFonts w:ascii="Cambria Math" w:hAnsi="Cambria Math"/>
                    <w:i/>
                    <w:lang w:val="el-GR"/>
                  </w:rPr>
                </w:del>
              </m:ctrlPr>
            </m:sSubPr>
            <m:e>
              <m:r>
                <w:del w:id="4528" w:author="Στάθης Καπ" w:date="2023-02-01T21:27:00Z">
                  <w:rPr>
                    <w:rFonts w:ascii="Cambria Math" w:hAnsi="Cambria Math"/>
                    <w:lang w:val="el-GR"/>
                  </w:rPr>
                  <m:t>e</m:t>
                </w:del>
              </m:r>
            </m:e>
            <m:sub>
              <m:r>
                <w:del w:id="4529" w:author="Στάθης Καπ" w:date="2023-02-01T21:27:00Z">
                  <w:rPr>
                    <w:rFonts w:ascii="Cambria Math" w:hAnsi="Cambria Math"/>
                    <w:lang w:val="el-GR"/>
                  </w:rPr>
                  <m:t>ik</m:t>
                </w:del>
              </m:r>
            </m:sub>
          </m:sSub>
          <m:r>
            <w:del w:id="4530" w:author="Στάθης Καπ" w:date="2023-02-01T21:27:00Z">
              <w:rPr>
                <w:rFonts w:ascii="Cambria Math" w:hAnsi="Cambria Math"/>
                <w:lang w:val="el-GR"/>
              </w:rPr>
              <m:t>=activityRati</m:t>
            </w:del>
          </m:r>
          <m:sSub>
            <m:sSubPr>
              <m:ctrlPr>
                <w:del w:id="4531" w:author="Στάθης Καπ" w:date="2023-02-01T21:27:00Z">
                  <w:rPr>
                    <w:rFonts w:ascii="Cambria Math" w:hAnsi="Cambria Math"/>
                    <w:i/>
                    <w:lang w:val="el-GR"/>
                  </w:rPr>
                </w:del>
              </m:ctrlPr>
            </m:sSubPr>
            <m:e>
              <m:r>
                <w:del w:id="4532" w:author="Στάθης Καπ" w:date="2023-02-01T21:27:00Z">
                  <w:rPr>
                    <w:rFonts w:ascii="Cambria Math" w:hAnsi="Cambria Math"/>
                    <w:lang w:val="el-GR"/>
                  </w:rPr>
                  <m:t>o</m:t>
                </w:del>
              </m:r>
            </m:e>
            <m:sub>
              <m:r>
                <w:del w:id="4533" w:author="Στάθης Καπ" w:date="2023-02-01T21:27:00Z">
                  <w:rPr>
                    <w:rFonts w:ascii="Cambria Math" w:hAnsi="Cambria Math"/>
                    <w:lang w:val="el-GR"/>
                  </w:rPr>
                  <m:t>ik</m:t>
                </w:del>
              </m:r>
            </m:sub>
          </m:sSub>
          <m:r>
            <w:del w:id="4534" w:author="Στάθης Καπ" w:date="2023-02-01T21:27:00Z">
              <w:rPr>
                <w:rFonts w:ascii="Cambria Math" w:hAnsi="Cambria Math"/>
                <w:lang w:val="el-GR"/>
              </w:rPr>
              <m:t>∙</m:t>
            </w:del>
          </m:r>
          <m:f>
            <m:fPr>
              <m:ctrlPr>
                <w:del w:id="4535" w:author="Στάθης Καπ" w:date="2023-02-01T21:27:00Z">
                  <w:rPr>
                    <w:rFonts w:ascii="Cambria Math" w:hAnsi="Cambria Math"/>
                    <w:i/>
                    <w:lang w:val="el-GR"/>
                  </w:rPr>
                </w:del>
              </m:ctrlPr>
            </m:fPr>
            <m:num>
              <m:sSub>
                <m:sSubPr>
                  <m:ctrlPr>
                    <w:del w:id="4536" w:author="Στάθης Καπ" w:date="2023-02-01T21:27:00Z">
                      <w:rPr>
                        <w:rFonts w:ascii="Cambria Math" w:hAnsi="Cambria Math"/>
                        <w:i/>
                        <w:lang w:val="el-GR"/>
                      </w:rPr>
                    </w:del>
                  </m:ctrlPr>
                </m:sSubPr>
                <m:e>
                  <m:r>
                    <w:del w:id="4537" w:author="Στάθης Καπ" w:date="2023-02-01T21:27:00Z">
                      <w:rPr>
                        <w:rFonts w:ascii="Cambria Math" w:hAnsi="Cambria Math"/>
                        <w:lang w:val="el-GR"/>
                      </w:rPr>
                      <m:t>S</m:t>
                    </w:del>
                  </m:r>
                </m:e>
                <m:sub>
                  <m:r>
                    <w:del w:id="4538" w:author="Στάθης Καπ" w:date="2023-02-01T21:27:00Z">
                      <w:rPr>
                        <w:rFonts w:ascii="Cambria Math" w:hAnsi="Cambria Math"/>
                        <w:lang w:val="el-GR"/>
                      </w:rPr>
                      <m:t>ik</m:t>
                    </w:del>
                  </m:r>
                </m:sub>
              </m:sSub>
            </m:num>
            <m:den>
              <m:sSub>
                <m:sSubPr>
                  <m:ctrlPr>
                    <w:del w:id="4539" w:author="Στάθης Καπ" w:date="2023-02-01T21:27:00Z">
                      <w:rPr>
                        <w:rFonts w:ascii="Cambria Math" w:hAnsi="Cambria Math"/>
                        <w:i/>
                        <w:lang w:val="el-GR"/>
                      </w:rPr>
                    </w:del>
                  </m:ctrlPr>
                </m:sSubPr>
                <m:e>
                  <m:r>
                    <w:del w:id="4540" w:author="Στάθης Καπ" w:date="2023-02-01T21:27:00Z">
                      <w:rPr>
                        <w:rFonts w:ascii="Cambria Math" w:hAnsi="Cambria Math"/>
                        <w:lang w:val="el-GR"/>
                      </w:rPr>
                      <m:t>N</m:t>
                    </w:del>
                  </m:r>
                </m:e>
                <m:sub>
                  <m:r>
                    <w:del w:id="4541"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542" w:author="Στάθης Καπ" w:date="2023-02-02T08:06:00Z">
            <w:rPr>
              <w:rFonts w:ascii="Cambria Math" w:hAnsi="Cambria Math"/>
              <w:lang w:val="el-GR"/>
            </w:rPr>
            <m:t>acti</m:t>
          </w:ins>
        </m:r>
        <m:r>
          <w:ins w:id="4543" w:author="Στάθης Καπ" w:date="2023-02-02T08:07:00Z">
            <w:rPr>
              <w:rFonts w:ascii="Cambria Math" w:hAnsi="Cambria Math"/>
              <w:lang w:val="el-GR"/>
            </w:rPr>
            <m:t>vityRati</m:t>
          </w:ins>
        </m:r>
        <m:sSub>
          <m:sSubPr>
            <m:ctrlPr>
              <w:ins w:id="4544" w:author="Στάθης Καπ" w:date="2023-02-02T08:07:00Z">
                <w:rPr>
                  <w:rFonts w:ascii="Cambria Math" w:hAnsi="Cambria Math"/>
                  <w:i/>
                  <w:lang w:val="el-GR"/>
                </w:rPr>
              </w:ins>
            </m:ctrlPr>
          </m:sSubPr>
          <m:e>
            <m:r>
              <w:ins w:id="4545" w:author="Στάθης Καπ" w:date="2023-02-02T08:07:00Z">
                <w:rPr>
                  <w:rFonts w:ascii="Cambria Math" w:hAnsi="Cambria Math"/>
                  <w:lang w:val="el-GR"/>
                </w:rPr>
                <m:t>o</m:t>
              </w:ins>
            </m:r>
          </m:e>
          <m:sub>
            <m:r>
              <w:ins w:id="4546" w:author="Στάθης Καπ" w:date="2023-02-02T08:07:00Z">
                <w:rPr>
                  <w:rFonts w:ascii="Cambria Math" w:hAnsi="Cambria Math"/>
                  <w:lang w:val="el-GR"/>
                </w:rPr>
                <m:t>ik</m:t>
              </w:ins>
            </m:r>
          </m:sub>
        </m:sSub>
      </m:oMath>
      <w:del w:id="4547" w:author="Στάθης Καπ" w:date="2023-02-02T08:06:00Z">
        <w:r w:rsidR="000F2BD3" w:rsidRPr="00A045E7" w:rsidDel="004B0943">
          <w:rPr>
            <w:highlight w:val="yellow"/>
            <w:rPrChange w:id="4548" w:author=" " w:date="2023-02-01T06:01:00Z">
              <w:rPr/>
            </w:rPrChange>
          </w:rPr>
          <w:delText>activityRatio</w:delText>
        </w:r>
        <w:r w:rsidR="00A33AA4" w:rsidRPr="00A045E7" w:rsidDel="004B0943">
          <w:rPr>
            <w:highlight w:val="yellow"/>
            <w:lang w:val="el-GR"/>
            <w:rPrChange w:id="4549" w:author=" " w:date="2023-02-01T06:01:00Z">
              <w:rPr>
                <w:lang w:val="el-GR"/>
              </w:rPr>
            </w:rPrChange>
          </w:rPr>
          <w:delText>{</w:delText>
        </w:r>
        <w:r w:rsidR="000F2BD3" w:rsidRPr="00A045E7" w:rsidDel="004B0943">
          <w:rPr>
            <w:highlight w:val="yellow"/>
            <w:rPrChange w:id="4550" w:author=" " w:date="2023-02-01T06:01:00Z">
              <w:rPr/>
            </w:rPrChange>
          </w:rPr>
          <w:delText>ik</w:delText>
        </w:r>
        <w:r w:rsidR="00A33AA4" w:rsidRPr="00A045E7" w:rsidDel="004B0943">
          <w:rPr>
            <w:highlight w:val="yellow"/>
            <w:lang w:val="el-GR"/>
            <w:rPrChange w:id="4551" w:author=" " w:date="2023-02-01T06:01:00Z">
              <w:rPr>
                <w:lang w:val="el-GR"/>
              </w:rPr>
            </w:rPrChange>
          </w:rPr>
          <w:delText>}</w:delText>
        </w:r>
      </w:del>
      <w:r w:rsidR="000F2BD3" w:rsidRPr="005510AA">
        <w:rPr>
          <w:lang w:val="el-GR"/>
        </w:rPr>
        <w:t xml:space="preserve"> άρα και το </w:t>
      </w:r>
      <m:oMath>
        <m:r>
          <w:ins w:id="4552" w:author="Στάθης Καπ" w:date="2023-02-02T08:07:00Z">
            <w:rPr>
              <w:rFonts w:ascii="Cambria Math" w:hAnsi="Cambria Math"/>
              <w:lang w:val="el-GR"/>
            </w:rPr>
            <m:t>scor</m:t>
          </w:ins>
        </m:r>
        <m:sSub>
          <m:sSubPr>
            <m:ctrlPr>
              <w:ins w:id="4553" w:author="Στάθης Καπ" w:date="2023-02-02T08:07:00Z">
                <w:rPr>
                  <w:rFonts w:ascii="Cambria Math" w:hAnsi="Cambria Math"/>
                  <w:i/>
                  <w:lang w:val="el-GR"/>
                </w:rPr>
              </w:ins>
            </m:ctrlPr>
          </m:sSubPr>
          <m:e>
            <m:r>
              <w:ins w:id="4554" w:author="Στάθης Καπ" w:date="2023-02-02T08:07:00Z">
                <w:rPr>
                  <w:rFonts w:ascii="Cambria Math" w:hAnsi="Cambria Math"/>
                  <w:lang w:val="el-GR"/>
                </w:rPr>
                <m:t>e</m:t>
              </w:ins>
            </m:r>
          </m:e>
          <m:sub>
            <m:r>
              <w:ins w:id="4555" w:author="Στάθης Καπ" w:date="2023-02-02T08:07:00Z">
                <w:rPr>
                  <w:rFonts w:ascii="Cambria Math" w:hAnsi="Cambria Math"/>
                  <w:lang w:val="el-GR"/>
                </w:rPr>
                <m:t>ik</m:t>
              </w:ins>
            </m:r>
          </m:sub>
        </m:sSub>
      </m:oMath>
      <w:del w:id="4556" w:author="Στάθης Καπ" w:date="2023-02-02T08:07:00Z">
        <w:r w:rsidR="000F2BD3" w:rsidRPr="00A045E7" w:rsidDel="00BA0F54">
          <w:rPr>
            <w:highlight w:val="yellow"/>
            <w:rPrChange w:id="4557" w:author=" " w:date="2023-02-01T06:01:00Z">
              <w:rPr/>
            </w:rPrChange>
          </w:rPr>
          <w:delText>score</w:delText>
        </w:r>
        <w:r w:rsidR="006D14D2" w:rsidRPr="00A045E7" w:rsidDel="00BA0F54">
          <w:rPr>
            <w:highlight w:val="yellow"/>
            <w:lang w:val="el-GR"/>
            <w:rPrChange w:id="4558" w:author=" " w:date="2023-02-01T06:01:00Z">
              <w:rPr>
                <w:lang w:val="el-GR"/>
              </w:rPr>
            </w:rPrChange>
          </w:rPr>
          <w:delText>{</w:delText>
        </w:r>
        <w:r w:rsidR="000F2BD3" w:rsidRPr="00A045E7" w:rsidDel="00BA0F54">
          <w:rPr>
            <w:highlight w:val="yellow"/>
            <w:rPrChange w:id="4559" w:author=" " w:date="2023-02-01T06:01:00Z">
              <w:rPr/>
            </w:rPrChange>
          </w:rPr>
          <w:delText>ik</w:delText>
        </w:r>
        <w:r w:rsidR="006D14D2" w:rsidRPr="00A045E7" w:rsidDel="00BA0F54">
          <w:rPr>
            <w:highlight w:val="yellow"/>
            <w:lang w:val="el-GR"/>
            <w:rPrChange w:id="4560"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494D0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561" w:author=" " w:date="2023-01-29T18:21:00Z">
        <w:del w:id="4562" w:author="Στάθης Καπ" w:date="2023-03-07T14:58:00Z">
          <w:r w:rsidR="00144F68" w:rsidDel="00406DF0">
            <w:rPr>
              <w:lang w:val="el-GR"/>
            </w:rPr>
            <w:delText>τ</w:delText>
          </w:r>
        </w:del>
      </w:ins>
      <w:ins w:id="4563" w:author="Στάθης Καπ" w:date="2023-03-07T14:58:00Z">
        <w:r w:rsidR="00406DF0">
          <w:rPr>
            <w:lang w:val="el-GR"/>
          </w:rPr>
          <w:t xml:space="preserve">τις φορές </w:t>
        </w:r>
      </w:ins>
      <w:ins w:id="4564" w:author=" " w:date="2023-01-29T18:21:00Z">
        <w:del w:id="4565" w:author="Στάθης Καπ" w:date="2023-03-07T14:58:00Z">
          <w:r w:rsidR="00144F68" w:rsidDel="00406DF0">
            <w:rPr>
              <w:lang w:val="el-GR"/>
            </w:rPr>
            <w:delText>ο πλ</w:delText>
          </w:r>
        </w:del>
      </w:ins>
      <w:ins w:id="4566" w:author=" " w:date="2023-01-29T18:22:00Z">
        <w:del w:id="4567" w:author="Στάθης Καπ" w:date="2023-03-07T14:58:00Z">
          <w:r w:rsidR="00144F68" w:rsidDel="00406DF0">
            <w:rPr>
              <w:lang w:val="el-GR"/>
            </w:rPr>
            <w:delText xml:space="preserve">ήθος των φορών </w:delText>
          </w:r>
        </w:del>
      </w:ins>
      <w:del w:id="4568"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569"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570"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571" w:author="Στάθης Καπ" w:date="2023-02-09T17:49:00Z">
        <w:r w:rsidR="00227696" w:rsidRPr="000A07B3" w:rsidDel="007E5B7F">
          <w:rPr>
            <w:lang w:val="el-GR"/>
          </w:rPr>
          <w:delText xml:space="preserve">επιδιώκουμε </w:delText>
        </w:r>
      </w:del>
      <w:ins w:id="4572"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573" w:author="Στάθης Καπ" w:date="2023-02-02T08:07:00Z">
                <w:rPr>
                  <w:rFonts w:ascii="Cambria Math" w:hAnsi="Cambria Math"/>
                  <w:i/>
                  <w:lang w:val="el-GR"/>
                </w:rPr>
              </w:ins>
            </m:ctrlPr>
          </m:sSubPr>
          <m:e>
            <m:r>
              <w:ins w:id="4574" w:author="Στάθης Καπ" w:date="2023-02-02T08:07:00Z">
                <w:rPr>
                  <w:rFonts w:ascii="Cambria Math" w:hAnsi="Cambria Math"/>
                  <w:lang w:val="el-GR"/>
                </w:rPr>
                <m:t>N</m:t>
              </w:ins>
            </m:r>
          </m:e>
          <m:sub>
            <m:r>
              <w:ins w:id="4575" w:author="Στάθης Καπ" w:date="2023-02-02T08:07:00Z">
                <w:rPr>
                  <w:rFonts w:ascii="Cambria Math" w:hAnsi="Cambria Math"/>
                  <w:lang w:val="el-GR"/>
                </w:rPr>
                <m:t>ik</m:t>
              </w:ins>
            </m:r>
          </m:sub>
        </m:sSub>
      </m:oMath>
      <w:del w:id="4576" w:author="Στάθης Καπ" w:date="2023-02-02T08:07:00Z">
        <w:r w:rsidR="00227696" w:rsidRPr="00144F68" w:rsidDel="007A75BA">
          <w:rPr>
            <w:highlight w:val="yellow"/>
            <w:rPrChange w:id="4577" w:author=" " w:date="2023-02-01T06:01:00Z">
              <w:rPr/>
            </w:rPrChange>
          </w:rPr>
          <w:delText>N</w:delText>
        </w:r>
        <w:r w:rsidR="00AC3D02" w:rsidRPr="00144F68" w:rsidDel="007A75BA">
          <w:rPr>
            <w:highlight w:val="yellow"/>
            <w:lang w:val="el-GR"/>
            <w:rPrChange w:id="4578" w:author=" " w:date="2023-02-01T06:01:00Z">
              <w:rPr>
                <w:lang w:val="el-GR"/>
              </w:rPr>
            </w:rPrChange>
          </w:rPr>
          <w:delText>{</w:delText>
        </w:r>
        <w:r w:rsidR="00227696" w:rsidRPr="00144F68" w:rsidDel="007A75BA">
          <w:rPr>
            <w:highlight w:val="yellow"/>
            <w:rPrChange w:id="4579" w:author=" " w:date="2023-02-01T06:01:00Z">
              <w:rPr/>
            </w:rPrChange>
          </w:rPr>
          <w:delText>ik</w:delText>
        </w:r>
        <w:r w:rsidR="00AC3D02" w:rsidRPr="00144F68" w:rsidDel="007A75BA">
          <w:rPr>
            <w:highlight w:val="yellow"/>
            <w:lang w:val="el-GR"/>
            <w:rPrChange w:id="4580" w:author=" " w:date="2023-02-01T06:01:00Z">
              <w:rPr>
                <w:lang w:val="el-GR"/>
              </w:rPr>
            </w:rPrChange>
          </w:rPr>
          <w:delText>}</w:delText>
        </w:r>
      </w:del>
      <w:r w:rsidR="00227696" w:rsidRPr="000A07B3">
        <w:rPr>
          <w:lang w:val="el-GR"/>
        </w:rPr>
        <w:t xml:space="preserve"> συνεχίσει να αυξάνεται, το</w:t>
      </w:r>
      <w:ins w:id="4581" w:author="Στάθης Καπ" w:date="2023-02-02T08:07:00Z">
        <w:r w:rsidR="009C1801" w:rsidRPr="00CA02E5">
          <w:rPr>
            <w:lang w:val="el-GR"/>
            <w:rPrChange w:id="4582" w:author="Στάθης Καπ" w:date="2023-02-02T08:07:00Z">
              <w:rPr/>
            </w:rPrChange>
          </w:rPr>
          <w:t xml:space="preserve"> </w:t>
        </w:r>
      </w:ins>
      <m:oMath>
        <m:r>
          <w:ins w:id="4583" w:author="Στάθης Καπ" w:date="2023-02-02T08:07:00Z">
            <w:rPr>
              <w:rFonts w:ascii="Cambria Math" w:hAnsi="Cambria Math"/>
            </w:rPr>
            <w:lastRenderedPageBreak/>
            <m:t>scor</m:t>
          </w:ins>
        </m:r>
        <m:sSub>
          <m:sSubPr>
            <m:ctrlPr>
              <w:ins w:id="4584" w:author="Στάθης Καπ" w:date="2023-02-02T08:07:00Z">
                <w:rPr>
                  <w:rFonts w:ascii="Cambria Math" w:hAnsi="Cambria Math"/>
                  <w:i/>
                </w:rPr>
              </w:ins>
            </m:ctrlPr>
          </m:sSubPr>
          <m:e>
            <m:r>
              <w:ins w:id="4585" w:author="Στάθης Καπ" w:date="2023-02-02T08:07:00Z">
                <w:rPr>
                  <w:rFonts w:ascii="Cambria Math" w:hAnsi="Cambria Math"/>
                </w:rPr>
                <m:t>e</m:t>
              </w:ins>
            </m:r>
          </m:e>
          <m:sub>
            <m:r>
              <w:ins w:id="4586" w:author="Στάθης Καπ" w:date="2023-02-02T08:07:00Z">
                <w:rPr>
                  <w:rFonts w:ascii="Cambria Math" w:hAnsi="Cambria Math"/>
                </w:rPr>
                <m:t>ik</m:t>
              </w:ins>
            </m:r>
          </m:sub>
        </m:sSub>
      </m:oMath>
      <w:del w:id="4587" w:author="Στάθης Καπ" w:date="2023-02-02T08:07:00Z">
        <w:r w:rsidR="00227696" w:rsidRPr="000A07B3" w:rsidDel="009C1801">
          <w:rPr>
            <w:lang w:val="el-GR"/>
          </w:rPr>
          <w:delText xml:space="preserve"> </w:delText>
        </w:r>
        <w:r w:rsidR="00227696" w:rsidRPr="00144F68" w:rsidDel="009C1801">
          <w:rPr>
            <w:highlight w:val="yellow"/>
            <w:rPrChange w:id="4588" w:author=" " w:date="2023-02-01T06:01:00Z">
              <w:rPr/>
            </w:rPrChange>
          </w:rPr>
          <w:delText>score</w:delText>
        </w:r>
        <w:r w:rsidR="0028029A" w:rsidRPr="00144F68" w:rsidDel="009C1801">
          <w:rPr>
            <w:highlight w:val="yellow"/>
            <w:lang w:val="el-GR"/>
            <w:rPrChange w:id="4589" w:author=" " w:date="2023-02-01T06:01:00Z">
              <w:rPr>
                <w:lang w:val="el-GR"/>
              </w:rPr>
            </w:rPrChange>
          </w:rPr>
          <w:delText>{</w:delText>
        </w:r>
        <w:r w:rsidR="00227696" w:rsidRPr="00144F68" w:rsidDel="009C1801">
          <w:rPr>
            <w:highlight w:val="yellow"/>
            <w:rPrChange w:id="4590" w:author=" " w:date="2023-02-01T06:01:00Z">
              <w:rPr/>
            </w:rPrChange>
          </w:rPr>
          <w:delText>ik</w:delText>
        </w:r>
        <w:r w:rsidR="0028029A" w:rsidRPr="00144F68" w:rsidDel="009C1801">
          <w:rPr>
            <w:highlight w:val="yellow"/>
            <w:lang w:val="el-GR"/>
            <w:rPrChange w:id="4591"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494D04"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592" w:author="Charalampos Konstantopoulos" w:date="2023-02-01T06:01:00Z">
        <w:r w:rsidR="00A34A96" w:rsidRPr="00E4151C">
          <w:rPr>
            <w:lang w:val="el-GR"/>
          </w:rPr>
          <w:delText>τον</w:delText>
        </w:r>
      </w:del>
      <w:ins w:id="4593" w:author="Charalampos Konstantopoulos" w:date="2023-02-01T06:01:00Z">
        <w:del w:id="4594" w:author="Στάθης Καπ" w:date="2023-03-07T14:58:00Z">
          <w:r w:rsidR="00A34A96" w:rsidRPr="00E4151C" w:rsidDel="00406DF0">
            <w:rPr>
              <w:lang w:val="el-GR"/>
            </w:rPr>
            <w:delText>τ</w:delText>
          </w:r>
        </w:del>
      </w:ins>
      <w:ins w:id="4595" w:author="Στάθης Καπ" w:date="2023-03-07T14:58:00Z">
        <w:r w:rsidR="00406DF0">
          <w:rPr>
            <w:lang w:val="el-GR"/>
          </w:rPr>
          <w:t xml:space="preserve">τις φορές </w:t>
        </w:r>
      </w:ins>
      <w:ins w:id="4596" w:author=" " w:date="2023-01-29T18:22:00Z">
        <w:del w:id="4597" w:author="Στάθης Καπ" w:date="2023-03-07T14:58:00Z">
          <w:r w:rsidR="00144F68" w:rsidDel="00406DF0">
            <w:rPr>
              <w:lang w:val="el-GR"/>
            </w:rPr>
            <w:delText xml:space="preserve">ο πλήθος των φορών </w:delText>
          </w:r>
        </w:del>
      </w:ins>
      <w:del w:id="4598"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599" w:author="Στάθης Καπ" w:date="2023-02-02T08:12:00Z">
        <w:r w:rsidR="00A34A96" w:rsidRPr="00E4151C" w:rsidDel="008209C0">
          <w:rPr>
            <w:lang w:val="el-GR"/>
          </w:rPr>
          <w:delText xml:space="preserve">διαδρομή </w:delText>
        </w:r>
      </w:del>
      <w:ins w:id="4600"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601"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602" w:author="Στάθης Καπ" w:date="2023-02-02T08:12:00Z">
        <w:r w:rsidR="00A34A96" w:rsidRPr="00E4151C" w:rsidDel="008209C0">
          <w:rPr>
            <w:lang w:val="el-GR"/>
          </w:rPr>
          <w:delText xml:space="preserve">διαδρομή </w:delText>
        </w:r>
      </w:del>
      <w:del w:id="4603"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604" w:author="Στάθης Καπ" w:date="2023-02-02T08:13:00Z">
        <w:r w:rsidR="00A34A96" w:rsidRPr="00E4151C" w:rsidDel="008209C0">
          <w:rPr>
            <w:lang w:val="el-GR"/>
          </w:rPr>
          <w:delText xml:space="preserve"> </w:delText>
        </w:r>
      </w:del>
      <w:del w:id="4605" w:author="Στάθης Καπ" w:date="2023-02-02T08:10:00Z">
        <w:r w:rsidR="00A34A96" w:rsidRPr="00E4151C" w:rsidDel="00F01408">
          <w:rPr>
            <w:lang w:val="el-GR"/>
          </w:rPr>
          <w:delText xml:space="preserve">και </w:delText>
        </w:r>
      </w:del>
      <w:del w:id="4606" w:author="Στάθης Καπ" w:date="2023-02-02T08:13:00Z">
        <w:r w:rsidR="00A34A96" w:rsidRPr="00E4151C" w:rsidDel="008209C0">
          <w:rPr>
            <w:lang w:val="el-GR"/>
          </w:rPr>
          <w:delText xml:space="preserve">να αυξηθεί </w:delText>
        </w:r>
      </w:del>
      <w:del w:id="4607" w:author="Στάθης Καπ" w:date="2023-02-02T08:08:00Z">
        <w:r w:rsidR="00A34A96" w:rsidRPr="00E4151C" w:rsidDel="00CA02E5">
          <w:rPr>
            <w:lang w:val="el-GR"/>
          </w:rPr>
          <w:delText xml:space="preserve">το </w:delText>
        </w:r>
        <w:r w:rsidR="00A34A96" w:rsidRPr="00144F68" w:rsidDel="00CA02E5">
          <w:rPr>
            <w:highlight w:val="yellow"/>
            <w:rPrChange w:id="4608" w:author=" " w:date="2023-02-01T06:01:00Z">
              <w:rPr/>
            </w:rPrChange>
          </w:rPr>
          <w:delText>N</w:delText>
        </w:r>
      </w:del>
      <w:del w:id="4609" w:author="Στάθης Καπ" w:date="2023-02-02T08:07:00Z">
        <w:r w:rsidR="00A34A96" w:rsidRPr="00144F68" w:rsidDel="00CA02E5">
          <w:rPr>
            <w:highlight w:val="yellow"/>
            <w:rPrChange w:id="4610" w:author=" " w:date="2023-02-01T06:01:00Z">
              <w:rPr/>
            </w:rPrChange>
          </w:rPr>
          <w:delText>ik</w:delText>
        </w:r>
      </w:del>
      <w:del w:id="4611" w:author="Στάθης Καπ" w:date="2023-02-02T08:08:00Z">
        <w:r w:rsidR="00A34A96" w:rsidRPr="00E4151C" w:rsidDel="00CA02E5">
          <w:rPr>
            <w:lang w:val="el-GR"/>
          </w:rPr>
          <w:delText xml:space="preserve"> </w:delText>
        </w:r>
      </w:del>
      <w:del w:id="4612" w:author="Στάθης Καπ" w:date="2023-02-02T08:13:00Z">
        <w:r w:rsidR="00A34A96" w:rsidRPr="00E4151C" w:rsidDel="008209C0">
          <w:rPr>
            <w:lang w:val="el-GR"/>
          </w:rPr>
          <w:delText xml:space="preserve">κατά 1. Οπότε, η μέγιστη τιμή που μπορεί να πάρει </w:delText>
        </w:r>
      </w:del>
      <w:del w:id="4613"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614" w:author="Στάθης Καπ" w:date="2023-02-02T08:09:00Z">
            <w:rPr>
              <w:rFonts w:ascii="Cambria Math" w:hAnsi="Cambria Math"/>
            </w:rPr>
            <m:t>scor</m:t>
          </w:del>
        </m:r>
        <m:sSub>
          <m:sSubPr>
            <m:ctrlPr>
              <w:del w:id="4615" w:author="Στάθης Καπ" w:date="2023-02-02T08:09:00Z">
                <w:rPr>
                  <w:rFonts w:ascii="Cambria Math" w:hAnsi="Cambria Math"/>
                  <w:i/>
                  <w:lang w:val="el-GR"/>
                </w:rPr>
              </w:del>
            </m:ctrlPr>
          </m:sSubPr>
          <m:e>
            <m:r>
              <w:del w:id="4616" w:author="Στάθης Καπ" w:date="2023-02-02T08:09:00Z">
                <w:rPr>
                  <w:rFonts w:ascii="Cambria Math" w:hAnsi="Cambria Math"/>
                </w:rPr>
                <m:t>e</m:t>
              </w:del>
            </m:r>
            <m:ctrlPr>
              <w:del w:id="4617" w:author="Στάθης Καπ" w:date="2023-02-02T08:09:00Z">
                <w:rPr>
                  <w:rFonts w:ascii="Cambria Math" w:hAnsi="Cambria Math"/>
                  <w:i/>
                </w:rPr>
              </w:del>
            </m:ctrlPr>
          </m:e>
          <m:sub>
            <m:r>
              <w:del w:id="4618" w:author="Στάθης Καπ" w:date="2023-02-02T08:09:00Z">
                <w:rPr>
                  <w:rFonts w:ascii="Cambria Math" w:hAnsi="Cambria Math"/>
                  <w:lang w:val="el-GR"/>
                </w:rPr>
                <m:t>ik</m:t>
              </w:del>
            </m:r>
          </m:sub>
        </m:sSub>
      </m:oMath>
      <w:del w:id="4619"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620" w:author="Στάθης Καπ" w:date="2023-02-09T17:49:00Z">
        <w:r w:rsidRPr="00F917F0" w:rsidDel="00785F50">
          <w:rPr>
            <w:lang w:val="el-GR"/>
          </w:rPr>
          <w:delText xml:space="preserve">Επειδή, το </w:delText>
        </w:r>
      </w:del>
      <m:oMath>
        <m:sSub>
          <m:sSubPr>
            <m:ctrlPr>
              <w:del w:id="4621" w:author="Στάθης Καπ" w:date="2023-02-09T17:49:00Z">
                <w:rPr>
                  <w:rFonts w:ascii="Cambria Math" w:hAnsi="Cambria Math"/>
                  <w:i/>
                  <w:lang w:val="el-GR"/>
                </w:rPr>
              </w:del>
            </m:ctrlPr>
          </m:sSubPr>
          <m:e>
            <m:r>
              <w:del w:id="4622" w:author="Στάθης Καπ" w:date="2023-02-09T17:49:00Z">
                <w:rPr>
                  <w:rFonts w:ascii="Cambria Math" w:hAnsi="Cambria Math"/>
                  <w:lang w:val="el-GR"/>
                </w:rPr>
                <m:t>N</m:t>
              </w:del>
            </m:r>
          </m:e>
          <m:sub>
            <m:r>
              <w:del w:id="4623" w:author="Στάθης Καπ" w:date="2023-02-09T17:49:00Z">
                <w:rPr>
                  <w:rFonts w:ascii="Cambria Math" w:hAnsi="Cambria Math"/>
                  <w:lang w:val="el-GR"/>
                </w:rPr>
                <m:t>ik</m:t>
              </w:del>
            </m:r>
          </m:sub>
        </m:sSub>
      </m:oMath>
      <w:del w:id="4624"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625" w:author="Στάθης Καπ" w:date="2023-02-09T17:49:00Z">
                <w:rPr>
                  <w:rFonts w:ascii="Cambria Math" w:hAnsi="Cambria Math"/>
                  <w:i/>
                  <w:lang w:val="el-GR"/>
                </w:rPr>
              </w:del>
            </m:ctrlPr>
          </m:sSubPr>
          <m:e>
            <m:r>
              <w:del w:id="4626" w:author="Στάθης Καπ" w:date="2023-02-09T17:49:00Z">
                <w:rPr>
                  <w:rFonts w:ascii="Cambria Math" w:hAnsi="Cambria Math"/>
                  <w:lang w:val="el-GR"/>
                </w:rPr>
                <m:t>S</m:t>
              </w:del>
            </m:r>
          </m:e>
          <m:sub>
            <m:r>
              <w:del w:id="4627" w:author="Στάθης Καπ" w:date="2023-02-09T17:49:00Z">
                <w:rPr>
                  <w:rFonts w:ascii="Cambria Math" w:hAnsi="Cambria Math"/>
                  <w:lang w:val="el-GR"/>
                </w:rPr>
                <m:t>ik</m:t>
              </w:del>
            </m:r>
          </m:sub>
        </m:sSub>
      </m:oMath>
      <w:del w:id="4628" w:author="Στάθης Καπ" w:date="2023-02-09T17:49:00Z">
        <w:r w:rsidRPr="00F917F0" w:rsidDel="00785F50">
          <w:rPr>
            <w:lang w:val="el-GR"/>
          </w:rPr>
          <w:delText xml:space="preserve"> και </w:delText>
        </w:r>
      </w:del>
      <m:oMath>
        <m:sSub>
          <m:sSubPr>
            <m:ctrlPr>
              <w:del w:id="4629" w:author="Στάθης Καπ" w:date="2023-02-09T17:49:00Z">
                <w:rPr>
                  <w:rFonts w:ascii="Cambria Math" w:hAnsi="Cambria Math"/>
                  <w:i/>
                  <w:lang w:val="el-GR"/>
                </w:rPr>
              </w:del>
            </m:ctrlPr>
          </m:sSubPr>
          <m:e>
            <m:r>
              <w:del w:id="4630" w:author="Στάθης Καπ" w:date="2023-02-09T17:49:00Z">
                <w:rPr>
                  <w:rFonts w:ascii="Cambria Math" w:hAnsi="Cambria Math"/>
                  <w:lang w:val="el-GR"/>
                </w:rPr>
                <m:t>N</m:t>
              </w:del>
            </m:r>
          </m:e>
          <m:sub>
            <m:r>
              <w:del w:id="4631" w:author="Στάθης Καπ" w:date="2023-02-09T17:49:00Z">
                <w:rPr>
                  <w:rFonts w:ascii="Cambria Math" w:hAnsi="Cambria Math"/>
                  <w:lang w:val="el-GR"/>
                </w:rPr>
                <m:t>ik</m:t>
              </w:del>
            </m:r>
          </m:sub>
        </m:sSub>
      </m:oMath>
      <w:del w:id="4632" w:author="Στάθης Καπ" w:date="2023-02-09T17:49:00Z">
        <w:r w:rsidRPr="00F917F0" w:rsidDel="00785F50">
          <w:rPr>
            <w:lang w:val="el-GR"/>
          </w:rPr>
          <w:delText xml:space="preserve"> αρχικοποιούνται με τη τιμή 1.</w:delText>
        </w:r>
      </w:del>
      <w:ins w:id="4633" w:author="Στάθης Καπ" w:date="2023-02-09T17:49:00Z">
        <w:r w:rsidR="00785F50">
          <w:rPr>
            <w:lang w:val="el-GR"/>
          </w:rPr>
          <w:t xml:space="preserve">Ο λόγος </w:t>
        </w:r>
      </w:ins>
      <m:oMath>
        <m:sSub>
          <m:sSubPr>
            <m:ctrlPr>
              <w:ins w:id="4634" w:author="Στάθης Καπ" w:date="2023-02-09T17:49:00Z">
                <w:rPr>
                  <w:rFonts w:ascii="Cambria Math" w:hAnsi="Cambria Math"/>
                  <w:i/>
                  <w:lang w:val="el-GR"/>
                </w:rPr>
              </w:ins>
            </m:ctrlPr>
          </m:sSubPr>
          <m:e>
            <m:r>
              <w:ins w:id="4635" w:author="Στάθης Καπ" w:date="2023-02-09T17:49:00Z">
                <w:rPr>
                  <w:rFonts w:ascii="Cambria Math" w:hAnsi="Cambria Math"/>
                  <w:lang w:val="el-GR"/>
                </w:rPr>
                <m:t>S</m:t>
              </w:ins>
            </m:r>
          </m:e>
          <m:sub>
            <m:r>
              <w:ins w:id="4636" w:author="Στάθης Καπ" w:date="2023-02-09T17:49:00Z">
                <w:rPr>
                  <w:rFonts w:ascii="Cambria Math" w:hAnsi="Cambria Math"/>
                  <w:lang w:val="el-GR"/>
                </w:rPr>
                <m:t>i</m:t>
              </w:ins>
            </m:r>
            <m:r>
              <w:ins w:id="4637" w:author="Στάθης Καπ" w:date="2023-02-09T17:50:00Z">
                <w:rPr>
                  <w:rFonts w:ascii="Cambria Math" w:hAnsi="Cambria Math"/>
                  <w:lang w:val="el-GR"/>
                </w:rPr>
                <m:t>k</m:t>
              </w:ins>
            </m:r>
          </m:sub>
        </m:sSub>
        <m:r>
          <w:ins w:id="4638" w:author="Στάθης Καπ" w:date="2023-02-09T17:50:00Z">
            <w:rPr>
              <w:rFonts w:ascii="Cambria Math" w:hAnsi="Cambria Math"/>
              <w:lang w:val="el-GR"/>
            </w:rPr>
            <m:t>/</m:t>
          </w:ins>
        </m:r>
        <m:sSub>
          <m:sSubPr>
            <m:ctrlPr>
              <w:ins w:id="4639" w:author="Στάθης Καπ" w:date="2023-02-09T17:50:00Z">
                <w:rPr>
                  <w:rFonts w:ascii="Cambria Math" w:hAnsi="Cambria Math"/>
                  <w:i/>
                  <w:lang w:val="el-GR"/>
                </w:rPr>
              </w:ins>
            </m:ctrlPr>
          </m:sSubPr>
          <m:e>
            <m:r>
              <w:ins w:id="4640" w:author="Στάθης Καπ" w:date="2023-02-09T17:50:00Z">
                <w:rPr>
                  <w:rFonts w:ascii="Cambria Math" w:hAnsi="Cambria Math"/>
                  <w:lang w:val="el-GR"/>
                </w:rPr>
                <m:t>N</m:t>
              </w:ins>
            </m:r>
          </m:e>
          <m:sub>
            <m:r>
              <w:ins w:id="4641" w:author="Στάθης Καπ" w:date="2023-02-09T17:50:00Z">
                <w:rPr>
                  <w:rFonts w:ascii="Cambria Math" w:hAnsi="Cambria Math"/>
                  <w:lang w:val="el-GR"/>
                </w:rPr>
                <m:t>ik</m:t>
              </w:ins>
            </m:r>
          </m:sub>
        </m:sSub>
      </m:oMath>
      <w:ins w:id="4642"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643"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644" w:author="Στάθης Καπ" w:date="2023-02-09T17:50:00Z">
              <w:rPr>
                <w:rFonts w:eastAsiaTheme="minorEastAsia"/>
              </w:rPr>
            </w:rPrChange>
          </w:rPr>
          <w:t xml:space="preserve">. </w:t>
        </w:r>
      </w:ins>
    </w:p>
    <w:p w14:paraId="2457619C" w14:textId="4297A74A" w:rsidR="00BB0296" w:rsidRDefault="00EC1D17">
      <w:pPr>
        <w:pStyle w:val="Heading2"/>
        <w:pPrChange w:id="4645" w:author="Στάθης Καπ" w:date="2023-02-26T00:55:00Z">
          <w:pPr>
            <w:pStyle w:val="Heading2"/>
            <w:numPr>
              <w:numId w:val="4"/>
            </w:numPr>
            <w:ind w:left="960" w:hanging="600"/>
          </w:pPr>
        </w:pPrChange>
      </w:pPr>
      <w:bookmarkStart w:id="4646" w:name="_Toc129197856"/>
      <w:r>
        <w:rPr>
          <w:lang w:val="el-GR"/>
        </w:rPr>
        <w:t>Διαχωρισμένη Τοπική Αναζήτηση</w:t>
      </w:r>
      <w:bookmarkEnd w:id="4646"/>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647" w:author="Στάθης Καπ" w:date="2023-03-07T00:34:00Z">
        <w:r w:rsidR="00F84886">
          <w:rPr>
            <w:lang w:val="el-GR"/>
          </w:rPr>
          <w:t>ιστεί το γράφημα</w:t>
        </w:r>
      </w:ins>
      <w:del w:id="4648"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649" w:author="Στάθης Καπ" w:date="2023-03-07T00:33:00Z">
        <w:r w:rsidR="00482B89" w:rsidDel="00887718">
          <w:delText>startDepot</w:delText>
        </w:r>
      </w:del>
      <w:ins w:id="4650" w:author="Στάθης Καπ" w:date="2023-03-07T00:33:00Z">
        <w:r w:rsidR="00887718">
          <w:rPr>
            <w:lang w:val="el-GR"/>
          </w:rPr>
          <w:t>αφετηρία</w:t>
        </w:r>
        <w:r w:rsidR="00887718" w:rsidRPr="00887718">
          <w:rPr>
            <w:lang w:val="el-GR"/>
            <w:rPrChange w:id="4651"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652" w:author="Στάθης Καπ" w:date="2023-03-07T00:33:00Z">
        <w:r w:rsidR="00482B89" w:rsidDel="00887718">
          <w:delText>endDepot</w:delText>
        </w:r>
        <w:r w:rsidR="00482B89" w:rsidRPr="00D33A8C" w:rsidDel="00887718">
          <w:rPr>
            <w:lang w:val="el-GR"/>
          </w:rPr>
          <w:delText xml:space="preserve"> </w:delText>
        </w:r>
      </w:del>
      <w:ins w:id="4653" w:author="Στάθης Καπ" w:date="2023-03-07T00:33:00Z">
        <w:r w:rsidR="00887718">
          <w:rPr>
            <w:lang w:val="el-GR"/>
          </w:rPr>
          <w:t>τερματισμός</w:t>
        </w:r>
      </w:ins>
      <w:ins w:id="4654" w:author="Στάθης Καπ" w:date="2023-03-07T00:34:00Z">
        <w:r w:rsidR="00F84886">
          <w:rPr>
            <w:lang w:val="el-GR"/>
          </w:rPr>
          <w:t xml:space="preserve"> </w:t>
        </w:r>
        <w:r w:rsidR="00F84886" w:rsidRPr="00D33956">
          <w:rPr>
            <w:lang w:val="el-GR"/>
            <w:rPrChange w:id="4655" w:author="Στάθης Καπ" w:date="2023-03-07T00:34:00Z">
              <w:rPr/>
            </w:rPrChange>
          </w:rPr>
          <w:t>(</w:t>
        </w:r>
        <w:r w:rsidR="00F84886">
          <w:t>ed</w:t>
        </w:r>
        <w:r w:rsidR="00F84886" w:rsidRPr="00D33956">
          <w:rPr>
            <w:lang w:val="el-GR"/>
            <w:rPrChange w:id="4656" w:author="Στάθης Καπ" w:date="2023-03-07T00:34:00Z">
              <w:rPr/>
            </w:rPrChange>
          </w:rPr>
          <w:t>)</w:t>
        </w:r>
      </w:ins>
      <w:ins w:id="4657" w:author="Στάθης Καπ" w:date="2023-03-07T00:33:00Z">
        <w:r w:rsidR="00887718" w:rsidRPr="00D33A8C">
          <w:rPr>
            <w:lang w:val="el-GR"/>
          </w:rPr>
          <w:t xml:space="preserve"> </w:t>
        </w:r>
      </w:ins>
      <w:r w:rsidR="00482B89" w:rsidRPr="00D33A8C">
        <w:rPr>
          <w:lang w:val="el-GR"/>
        </w:rPr>
        <w:t>του κάθε υπο</w:t>
      </w:r>
      <w:del w:id="4658"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659" w:author="Στάθης Καπ" w:date="2023-03-08T02:02:00Z">
        <w:r w:rsidR="002B469B">
          <w:rPr>
            <w:lang w:val="el-GR"/>
          </w:rPr>
          <w:t xml:space="preserve">η αφετηρία και </w:t>
        </w:r>
      </w:ins>
      <w:ins w:id="4660" w:author="Στάθης Καπ" w:date="2023-03-08T02:03:00Z">
        <w:r w:rsidR="002B469B">
          <w:rPr>
            <w:lang w:val="el-GR"/>
          </w:rPr>
          <w:t xml:space="preserve">ο τερματισμός </w:t>
        </w:r>
      </w:ins>
      <w:del w:id="4661"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662" w:author="Στάθης Καπ" w:date="2023-03-07T16:57:00Z">
        <w:r w:rsidR="00685184">
          <w:rPr>
            <w:lang w:val="el-GR"/>
          </w:rPr>
          <w:t xml:space="preserve">πρωτότυπου </w:t>
        </w:r>
      </w:ins>
      <w:r w:rsidRPr="00DA304C">
        <w:rPr>
          <w:lang w:val="el-GR"/>
        </w:rPr>
        <w:t xml:space="preserve">προβλήματος ως </w:t>
      </w:r>
      <w:del w:id="4663"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664" w:author="Στάθης Καπ" w:date="2023-03-07T16:57:00Z">
        <w:r w:rsidR="00DA304C" w:rsidDel="007F5DF0">
          <w:rPr>
            <w:lang w:val="el-GR"/>
          </w:rPr>
          <w:delText>-</w:delText>
        </w:r>
      </w:del>
      <w:del w:id="4665" w:author="Στάθης Καπ" w:date="2023-03-08T02:03:00Z">
        <w:r w:rsidRPr="00DA304C" w:rsidDel="002B469B">
          <w:rPr>
            <w:lang w:val="el-GR"/>
          </w:rPr>
          <w:delText>πρόβλημα</w:delText>
        </w:r>
      </w:del>
      <w:ins w:id="4666"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667"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668" w:author=" " w:date="2023-01-29T18:24:00Z">
        <w:r w:rsidR="00144F68">
          <w:t>OPTW</w:t>
        </w:r>
      </w:ins>
      <w:del w:id="4669"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670"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671" w:author="Στάθης Καπ" w:date="2023-02-04T06:10:00Z">
          <w:pPr/>
        </w:pPrChange>
      </w:pPr>
    </w:p>
    <w:p w14:paraId="1111DD60" w14:textId="756666C4" w:rsidR="00112988" w:rsidRDefault="00112988" w:rsidP="002D5F19">
      <w:pPr>
        <w:rPr>
          <w:ins w:id="4672" w:author="Στάθης Καπ" w:date="2023-02-01T06:01:00Z"/>
          <w:lang w:val="el-GR"/>
        </w:rPr>
      </w:pPr>
    </w:p>
    <w:p w14:paraId="6583A1C2" w14:textId="553A0284" w:rsidR="00210F9A" w:rsidRDefault="00371114" w:rsidP="00210F9A">
      <w:pPr>
        <w:keepNext/>
        <w:jc w:val="center"/>
        <w:rPr>
          <w:ins w:id="4673" w:author="Στάθης Καπ" w:date="2023-02-01T06:01:00Z"/>
        </w:rPr>
      </w:pPr>
      <w:ins w:id="4674" w:author="Στάθης Καπ" w:date="2023-02-24T07:18:00Z">
        <w:r>
          <w:rPr>
            <w:noProof/>
          </w:rPr>
          <w:lastRenderedPageBreak/>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1CD539B4" w:rsidR="00112988" w:rsidRPr="009659CD" w:rsidRDefault="00210F9A" w:rsidP="00210F9A">
      <w:pPr>
        <w:pStyle w:val="Caption"/>
        <w:rPr>
          <w:ins w:id="4675" w:author="Στάθης Καπ" w:date="2023-02-01T06:01:00Z"/>
          <w:lang w:val="el-GR"/>
        </w:rPr>
      </w:pPr>
      <w:ins w:id="4676" w:author="Στάθης Καπ" w:date="2023-02-01T06:01:00Z">
        <w:r w:rsidRPr="00210F9A">
          <w:rPr>
            <w:lang w:val="el-GR"/>
          </w:rPr>
          <w:t xml:space="preserve">Εικόνα </w:t>
        </w:r>
      </w:ins>
      <w:ins w:id="46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4</w:t>
      </w:r>
      <w:ins w:id="46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79" w:author="Στάθης Καπ" w:date="2023-03-09T04:14:00Z">
        <w:r w:rsidR="00586FC2">
          <w:rPr>
            <w:noProof/>
            <w:lang w:val="el-GR"/>
          </w:rPr>
          <w:t>1</w:t>
        </w:r>
      </w:ins>
      <w:ins w:id="4680" w:author="Στάθης Καπ" w:date="2023-03-04T16:58:00Z">
        <w:r w:rsidR="00782116">
          <w:rPr>
            <w:lang w:val="el-GR"/>
          </w:rPr>
          <w:fldChar w:fldCharType="end"/>
        </w:r>
      </w:ins>
      <w:ins w:id="4681" w:author="Στάθης Καπ" w:date="2023-02-01T06:01:00Z">
        <w:r>
          <w:rPr>
            <w:lang w:val="el-GR"/>
          </w:rPr>
          <w:t xml:space="preserve">: </w:t>
        </w:r>
        <w:r w:rsidR="00EE44E9">
          <w:rPr>
            <w:lang w:val="el-GR"/>
          </w:rPr>
          <w:t xml:space="preserve">Σε αυτό το παράδειγμα η επιστροφή </w:t>
        </w:r>
      </w:ins>
      <w:ins w:id="4682" w:author="Στάθης Καπ" w:date="2023-02-24T07:19:00Z">
        <w:r w:rsidR="00371114">
          <w:rPr>
            <w:lang w:val="el-GR"/>
          </w:rPr>
          <w:t xml:space="preserve">στην αφετηρία </w:t>
        </w:r>
      </w:ins>
      <w:ins w:id="4683" w:author="Στάθης Καπ" w:date="2023-02-01T06:01:00Z">
        <w:r w:rsidR="00EE44E9">
          <w:rPr>
            <w:lang w:val="el-GR"/>
          </w:rPr>
          <w:t xml:space="preserve">δεν είναι τόσο </w:t>
        </w:r>
      </w:ins>
      <w:ins w:id="4684" w:author="Στάθης Καπ" w:date="2023-02-02T08:18:00Z">
        <w:r w:rsidR="000B4A24">
          <w:rPr>
            <w:lang w:val="el-GR"/>
          </w:rPr>
          <w:t>χρονοβόρα</w:t>
        </w:r>
      </w:ins>
      <w:ins w:id="4685" w:author="Στάθης Καπ" w:date="2023-02-01T06:01:00Z">
        <w:r w:rsidR="00EE44E9">
          <w:rPr>
            <w:lang w:val="el-GR"/>
          </w:rPr>
          <w:t xml:space="preserve"> καθώς </w:t>
        </w:r>
      </w:ins>
      <w:ins w:id="4686" w:author="Στάθης Καπ" w:date="2023-02-24T07:19:00Z">
        <w:r w:rsidR="00371114">
          <w:rPr>
            <w:lang w:val="el-GR"/>
          </w:rPr>
          <w:t>οι κόμβοι των 2 υποπροβλημάτων είναι συμμετρικοί ως προς τον αρχικό κόμβο</w:t>
        </w:r>
      </w:ins>
      <w:ins w:id="4687" w:author="Στάθης Καπ" w:date="2023-02-24T07:20:00Z">
        <w:r w:rsidR="00371114">
          <w:rPr>
            <w:lang w:val="el-GR"/>
          </w:rPr>
          <w:t xml:space="preserve"> (0).</w:t>
        </w:r>
      </w:ins>
    </w:p>
    <w:p w14:paraId="6B0903ED" w14:textId="40092EED" w:rsidR="00D0402D" w:rsidRDefault="00371114" w:rsidP="00D0402D">
      <w:pPr>
        <w:keepNext/>
        <w:jc w:val="center"/>
        <w:rPr>
          <w:ins w:id="4688" w:author="Στάθης Καπ" w:date="2023-02-01T06:01:00Z"/>
        </w:rPr>
      </w:pPr>
      <w:ins w:id="4689"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17CBC8A6" w:rsidR="00210F9A" w:rsidRPr="00346577" w:rsidRDefault="00D0402D">
      <w:pPr>
        <w:pStyle w:val="Caption"/>
        <w:rPr>
          <w:ins w:id="4690" w:author="Στάθης Καπ" w:date="2023-02-01T06:01:00Z"/>
          <w:lang w:val="el-GR"/>
        </w:rPr>
        <w:pPrChange w:id="4691" w:author="Στάθης Καπ" w:date="2023-02-24T07:21:00Z">
          <w:pPr>
            <w:pStyle w:val="Caption"/>
            <w:jc w:val="center"/>
          </w:pPr>
        </w:pPrChange>
      </w:pPr>
      <w:ins w:id="4692" w:author="Στάθης Καπ" w:date="2023-02-01T06:01:00Z">
        <w:r w:rsidRPr="00D0402D">
          <w:rPr>
            <w:lang w:val="el-GR"/>
          </w:rPr>
          <w:t xml:space="preserve">Εικόνα </w:t>
        </w:r>
      </w:ins>
      <w:ins w:id="469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4</w:t>
      </w:r>
      <w:ins w:id="469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95" w:author="Στάθης Καπ" w:date="2023-03-09T04:14:00Z">
        <w:r w:rsidR="00586FC2">
          <w:rPr>
            <w:noProof/>
            <w:lang w:val="el-GR"/>
          </w:rPr>
          <w:t>2</w:t>
        </w:r>
      </w:ins>
      <w:ins w:id="4696" w:author="Στάθης Καπ" w:date="2023-03-04T16:58:00Z">
        <w:r w:rsidR="00782116">
          <w:rPr>
            <w:lang w:val="el-GR"/>
          </w:rPr>
          <w:fldChar w:fldCharType="end"/>
        </w:r>
      </w:ins>
      <w:ins w:id="4697" w:author="Στάθης Καπ" w:date="2023-02-01T06:01:00Z">
        <w:r>
          <w:rPr>
            <w:lang w:val="el-GR"/>
          </w:rPr>
          <w:t xml:space="preserve">: Σε αυτό το παράδειγμα η επιστροφή στον αρχικό κόμβο </w:t>
        </w:r>
      </w:ins>
      <w:ins w:id="4698" w:author="Στάθης Καπ" w:date="2023-02-25T21:31:00Z">
        <w:r w:rsidR="000B254B">
          <w:rPr>
            <w:lang w:val="el-GR"/>
          </w:rPr>
          <w:t xml:space="preserve">και η </w:t>
        </w:r>
      </w:ins>
      <w:ins w:id="4699" w:author="Στάθης Καπ" w:date="2023-02-25T21:32:00Z">
        <w:r w:rsidR="000B254B">
          <w:rPr>
            <w:lang w:val="el-GR"/>
          </w:rPr>
          <w:t>μετάβαση στους κ</w:t>
        </w:r>
      </w:ins>
      <w:ins w:id="4700" w:author="Στάθης Καπ" w:date="2023-02-25T21:33:00Z">
        <w:r w:rsidR="000B254B">
          <w:rPr>
            <w:lang w:val="el-GR"/>
          </w:rPr>
          <w:t>όμβους του δεύτερου υποπροβλήματος</w:t>
        </w:r>
      </w:ins>
      <w:ins w:id="4701" w:author="Στάθης Καπ" w:date="2023-02-25T21:34:00Z">
        <w:r w:rsidR="000B254B">
          <w:rPr>
            <w:lang w:val="el-GR"/>
          </w:rPr>
          <w:t xml:space="preserve"> καταλαμβάνει μεγάλα χρονικά διαστήματα</w:t>
        </w:r>
      </w:ins>
      <w:ins w:id="4702" w:author="Στάθης Καπ" w:date="2023-03-01T05:42:00Z">
        <w:r w:rsidR="000B4410">
          <w:rPr>
            <w:lang w:val="el-GR"/>
          </w:rPr>
          <w:t>.</w:t>
        </w:r>
      </w:ins>
    </w:p>
    <w:p w14:paraId="1513D971" w14:textId="27AC9EA4" w:rsidR="00804956" w:rsidRDefault="00804956">
      <w:pPr>
        <w:pStyle w:val="Heading3"/>
        <w:rPr>
          <w:lang w:val="el-GR"/>
        </w:rPr>
        <w:pPrChange w:id="4703" w:author="Στάθης Καπ" w:date="2023-02-26T00:55:00Z">
          <w:pPr>
            <w:pStyle w:val="Heading3"/>
            <w:numPr>
              <w:numId w:val="4"/>
            </w:numPr>
            <w:ind w:left="1080"/>
          </w:pPr>
        </w:pPrChange>
      </w:pPr>
      <w:bookmarkStart w:id="4704" w:name="_Toc129197857"/>
      <w:r w:rsidRPr="00093B36">
        <w:rPr>
          <w:rPrChange w:id="4705" w:author="Στάθης Καπ" w:date="2023-02-26T00:55:00Z">
            <w:rPr>
              <w:lang w:val="el-GR"/>
            </w:rPr>
          </w:rPrChange>
        </w:rPr>
        <w:t>Προσθήκη</w:t>
      </w:r>
      <w:r>
        <w:rPr>
          <w:lang w:val="el-GR"/>
        </w:rPr>
        <w:t xml:space="preserve"> </w:t>
      </w:r>
      <w:ins w:id="4706" w:author="Στάθης Καπ" w:date="2023-03-07T04:54:00Z">
        <w:r w:rsidR="00E07557">
          <w:rPr>
            <w:lang w:val="el-GR"/>
          </w:rPr>
          <w:t>στόχω</w:t>
        </w:r>
      </w:ins>
      <w:ins w:id="4707" w:author="Στάθης Καπ" w:date="2023-03-07T04:55:00Z">
        <w:r w:rsidR="00E07557">
          <w:rPr>
            <w:lang w:val="el-GR"/>
          </w:rPr>
          <w:t>ν</w:t>
        </w:r>
      </w:ins>
      <w:bookmarkEnd w:id="4704"/>
      <w:del w:id="4708"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4709" w:author="Στάθης Καπ" w:date="2023-03-08T04:42:00Z">
        <w:r w:rsidR="00556EE1" w:rsidRPr="00AD7A8C" w:rsidDel="00202789">
          <w:rPr>
            <w:lang w:val="el-GR"/>
          </w:rPr>
          <w:delText xml:space="preserve">εύρεσης </w:delText>
        </w:r>
      </w:del>
      <w:ins w:id="4710"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4711" w:author="Στάθης Καπ" w:date="2023-03-07T04:55:00Z">
        <w:r w:rsidR="00556EE1" w:rsidRPr="00AD7A8C" w:rsidDel="00946D42">
          <w:rPr>
            <w:lang w:val="el-GR"/>
          </w:rPr>
          <w:delText xml:space="preserve">το </w:delText>
        </w:r>
      </w:del>
      <w:ins w:id="4712"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4713" w:author="Στάθης Καπ" w:date="2023-03-07T04:55:00Z">
        <w:r w:rsidR="00AD7A8C" w:rsidDel="002A7538">
          <w:rPr>
            <w:lang w:val="el-GR"/>
          </w:rPr>
          <w:delText>-</w:delText>
        </w:r>
      </w:del>
      <w:r w:rsidR="00556EE1" w:rsidRPr="00AD7A8C">
        <w:rPr>
          <w:lang w:val="el-GR"/>
        </w:rPr>
        <w:t xml:space="preserve">πρόβλημα </w:t>
      </w:r>
      <m:oMath>
        <m:r>
          <w:ins w:id="471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4715" w:author="Στάθης Καπ" w:date="2023-03-08T05:03:00Z">
        <w:r w:rsidR="00556EE1" w:rsidRPr="00AD7A8C" w:rsidDel="00993A48">
          <w:rPr>
            <w:lang w:val="el-GR"/>
          </w:rPr>
          <w:delText xml:space="preserve">ήταν </w:delText>
        </w:r>
      </w:del>
      <w:ins w:id="4716"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4717" w:author="Στάθης Καπ" w:date="2023-02-24T07:22:00Z">
        <w:r w:rsidR="00556EE1" w:rsidDel="00371114">
          <w:delText>weighted</w:delText>
        </w:r>
        <w:r w:rsidR="00556EE1" w:rsidRPr="00AD7A8C" w:rsidDel="00371114">
          <w:rPr>
            <w:lang w:val="el-GR"/>
          </w:rPr>
          <w:delText xml:space="preserve"> </w:delText>
        </w:r>
      </w:del>
      <w:ins w:id="4718" w:author="Στάθης Καπ" w:date="2023-02-24T07:22:00Z">
        <w:r w:rsidR="00371114">
          <w:rPr>
            <w:lang w:val="el-GR"/>
          </w:rPr>
          <w:t xml:space="preserve">σταθμισμένο </w:t>
        </w:r>
      </w:ins>
      <w:ins w:id="4719" w:author="Στάθης Καπ" w:date="2023-03-08T04:49:00Z">
        <w:r w:rsidR="00077D29">
          <w:rPr>
            <w:lang w:val="el-GR"/>
          </w:rPr>
          <w:t>κεντροειδές</w:t>
        </w:r>
      </w:ins>
      <w:del w:id="4720" w:author="Στάθης Καπ" w:date="2023-02-24T07:22:00Z">
        <w:r w:rsidR="00556EE1" w:rsidDel="00371114">
          <w:delText>centroid</w:delText>
        </w:r>
      </w:del>
      <w:r w:rsidR="00556EE1" w:rsidRPr="00AD7A8C">
        <w:rPr>
          <w:lang w:val="el-GR"/>
        </w:rPr>
        <w:t xml:space="preserve"> του επόμενου υπο</w:t>
      </w:r>
      <w:del w:id="4721"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4722" w:author="Στάθης Καπ" w:date="2023-03-08T04:42:00Z">
            <w:rPr>
              <w:rFonts w:ascii="Cambria Math" w:hAnsi="Cambria Math"/>
              <w:lang w:val="el-GR"/>
            </w:rPr>
            <m:t>(</m:t>
          </w:ins>
        </m:r>
        <m:r>
          <w:ins w:id="472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4724" w:author="Στάθης Καπ" w:date="2023-03-08T04:43:00Z">
            <w:rPr>
              <w:rFonts w:ascii="Cambria Math" w:hAnsi="Cambria Math"/>
              <w:lang w:val="el-GR"/>
            </w:rPr>
            <m:t>)</m:t>
          </w:ins>
        </m:r>
      </m:oMath>
      <w:ins w:id="4725" w:author="Στάθης Καπ" w:date="2023-03-08T05:02:00Z">
        <w:r w:rsidR="00993A48">
          <w:rPr>
            <w:lang w:val="el-GR"/>
          </w:rPr>
          <w:t xml:space="preserve"> το οποίο </w:t>
        </w:r>
      </w:ins>
      <w:del w:id="4726" w:author="Στάθης Καπ" w:date="2023-03-08T05:02:00Z">
        <w:r w:rsidR="00556EE1" w:rsidRPr="00AD7A8C" w:rsidDel="00993A48">
          <w:rPr>
            <w:lang w:val="el-GR"/>
          </w:rPr>
          <w:delText xml:space="preserve">. Τα βάρη των κόμβων είναι τα </w:delText>
        </w:r>
      </w:del>
      <w:del w:id="4727" w:author="Στάθης Καπ" w:date="2023-02-24T07:22:00Z">
        <w:r w:rsidR="00556EE1" w:rsidDel="00371114">
          <w:delText>profits</w:delText>
        </w:r>
        <w:r w:rsidR="00556EE1" w:rsidRPr="00AD7A8C" w:rsidDel="00371114">
          <w:rPr>
            <w:lang w:val="el-GR"/>
          </w:rPr>
          <w:delText xml:space="preserve"> </w:delText>
        </w:r>
      </w:del>
      <w:del w:id="4728" w:author="Στάθης Καπ" w:date="2023-03-08T05:02:00Z">
        <w:r w:rsidR="00556EE1" w:rsidRPr="00AD7A8C" w:rsidDel="00993A48">
          <w:rPr>
            <w:lang w:val="el-GR"/>
          </w:rPr>
          <w:delText xml:space="preserve">τους. </w:delText>
        </w:r>
      </w:del>
      <w:ins w:id="4729" w:author="Στάθης Καπ" w:date="2023-03-08T04:48:00Z">
        <w:r w:rsidR="00077D29">
          <w:rPr>
            <w:lang w:val="el-GR"/>
          </w:rPr>
          <w:t>είναι ένα τεχνητό σημείο</w:t>
        </w:r>
      </w:ins>
      <w:ins w:id="4730" w:author="Στάθης Καπ" w:date="2023-03-08T04:49:00Z">
        <w:r w:rsidR="00F1642C">
          <w:rPr>
            <w:lang w:val="el-GR"/>
          </w:rPr>
          <w:t xml:space="preserve"> που προκύπτει από τους </w:t>
        </w:r>
        <w:r w:rsidR="00F1642C">
          <w:t>Unvisited</w:t>
        </w:r>
        <w:r w:rsidR="00F1642C" w:rsidRPr="00F1642C">
          <w:rPr>
            <w:lang w:val="el-GR"/>
            <w:rPrChange w:id="4731" w:author="Στάθης Καπ" w:date="2023-03-08T04:50:00Z">
              <w:rPr/>
            </w:rPrChange>
          </w:rPr>
          <w:t xml:space="preserve"> </w:t>
        </w:r>
      </w:ins>
      <w:ins w:id="4732" w:author="Στάθης Καπ" w:date="2023-03-08T05:01:00Z">
        <w:r w:rsidR="00993A48">
          <w:rPr>
            <w:lang w:val="el-GR"/>
          </w:rPr>
          <w:t>κόμβους</w:t>
        </w:r>
      </w:ins>
      <w:ins w:id="4733" w:author="Στάθης Καπ" w:date="2023-03-08T05:03:00Z">
        <w:r w:rsidR="00993A48">
          <w:rPr>
            <w:lang w:val="el-GR"/>
          </w:rPr>
          <w:t xml:space="preserve"> </w:t>
        </w:r>
      </w:ins>
      <w:ins w:id="4734" w:author="Στάθης Καπ" w:date="2023-03-08T05:01:00Z">
        <w:r w:rsidR="00993A48">
          <w:rPr>
            <w:lang w:val="el-GR"/>
          </w:rPr>
          <w:t>λαμβάνοντας υπόψιν και τα κέρδη τους.</w:t>
        </w:r>
      </w:ins>
      <w:ins w:id="4735" w:author="Στάθης Καπ" w:date="2023-03-08T04:48:00Z">
        <w:r w:rsidR="00077D29">
          <w:rPr>
            <w:lang w:val="el-GR"/>
          </w:rPr>
          <w:t xml:space="preserve"> </w:t>
        </w:r>
      </w:ins>
      <w:r w:rsidR="00556EE1" w:rsidRPr="00AD7A8C">
        <w:rPr>
          <w:lang w:val="el-GR"/>
        </w:rPr>
        <w:t xml:space="preserve">Με αυτό τον τρόπο, η κάθε </w:t>
      </w:r>
      <w:del w:id="4736" w:author="Στάθης Καπ" w:date="2023-02-24T07:23:00Z">
        <w:r w:rsidR="00556EE1" w:rsidRPr="00AD7A8C" w:rsidDel="00371114">
          <w:rPr>
            <w:lang w:val="el-GR"/>
          </w:rPr>
          <w:delText xml:space="preserve">λύση </w:delText>
        </w:r>
      </w:del>
      <w:ins w:id="473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473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4739" w:author="Στάθης Καπ" w:date="2023-03-08T04:43:00Z">
        <w:r w:rsidR="00B5293D" w:rsidRPr="00F540F2" w:rsidDel="001F48ED">
          <w:rPr>
            <w:lang w:val="el-GR"/>
          </w:rPr>
          <w:delText xml:space="preserve">έχει </w:delText>
        </w:r>
      </w:del>
      <w:ins w:id="474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741" w:author="Στάθης Καπ" w:date="2023-02-25T20:13:00Z">
        <w:r w:rsidRPr="00F540F2" w:rsidDel="00A07A96">
          <w:rPr>
            <w:lang w:val="el-GR"/>
          </w:rPr>
          <w:delText xml:space="preserve">στιγμιότυπα </w:delText>
        </w:r>
      </w:del>
      <w:ins w:id="4742" w:author="Στάθης Καπ" w:date="2023-03-08T04:43:00Z">
        <w:r w:rsidR="00AF6137">
          <w:rPr>
            <w:lang w:val="el-GR"/>
          </w:rPr>
          <w:t>στιγμιότυπα εισόδου</w:t>
        </w:r>
      </w:ins>
      <w:ins w:id="474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4744" w:author="Στάθης Καπ" w:date="2023-03-08T04:43:00Z">
        <w:r w:rsidRPr="00F540F2" w:rsidDel="008D42EB">
          <w:rPr>
            <w:lang w:val="el-GR"/>
          </w:rPr>
          <w:delText xml:space="preserve">υπολογίζονται </w:delText>
        </w:r>
      </w:del>
      <w:ins w:id="474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474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4747" w:author="Στάθης Καπ" w:date="2023-02-25T20:13:00Z">
        <w:r w:rsidR="00072363">
          <w:rPr>
            <w:lang w:val="el-GR"/>
          </w:rPr>
          <w:t xml:space="preserve">δισδιάστατος </w:t>
        </w:r>
      </w:ins>
      <w:r w:rsidRPr="00F540F2">
        <w:rPr>
          <w:lang w:val="el-GR"/>
        </w:rPr>
        <w:t xml:space="preserve">πίνακας </w:t>
      </w:r>
      <w:del w:id="474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4749" w:author="Στάθης Καπ" w:date="2023-02-25T20:14:00Z">
        <w:r w:rsidDel="00AA14F8">
          <w:delText>construction</w:delText>
        </w:r>
        <w:r w:rsidRPr="00F540F2" w:rsidDel="00AA14F8">
          <w:rPr>
            <w:lang w:val="el-GR"/>
          </w:rPr>
          <w:delText xml:space="preserve"> </w:delText>
        </w:r>
      </w:del>
      <w:ins w:id="4750" w:author="Στάθης Καπ" w:date="2023-03-08T04:44:00Z">
        <w:r w:rsidR="00B84F25">
          <w:rPr>
            <w:lang w:val="el-GR"/>
          </w:rPr>
          <w:t>της τοπικής αναζήτησης</w:t>
        </w:r>
      </w:ins>
      <w:ins w:id="4751" w:author="Στάθης Καπ" w:date="2023-02-25T20:14:00Z">
        <w:r w:rsidR="00AA14F8" w:rsidRPr="00F540F2">
          <w:rPr>
            <w:lang w:val="el-GR"/>
          </w:rPr>
          <w:t xml:space="preserve"> </w:t>
        </w:r>
      </w:ins>
      <w:del w:id="475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4753" w:author="Στάθης Καπ" w:date="2023-03-08T04:44:00Z">
        <w:r w:rsidR="00B84F25">
          <w:rPr>
            <w:lang w:val="el-GR"/>
          </w:rPr>
          <w:t>για την κατασκευή των διαδρομών</w:t>
        </w:r>
      </w:ins>
      <w:del w:id="4754" w:author="Στάθης Καπ" w:date="2023-03-08T04:44:00Z">
        <w:r w:rsidRPr="00F540F2" w:rsidDel="00B84F25">
          <w:rPr>
            <w:lang w:val="el-GR"/>
          </w:rPr>
          <w:delText xml:space="preserve"> οι διαδρομές.</w:delText>
        </w:r>
      </w:del>
      <w:ins w:id="475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4756" w:author="Στάθης Καπ" w:date="2023-02-25T20:14:00Z">
        <w:r w:rsidDel="00DE082D">
          <w:delText>weighted</w:delText>
        </w:r>
        <w:r w:rsidRPr="00F540F2" w:rsidDel="00DE082D">
          <w:rPr>
            <w:lang w:val="el-GR"/>
          </w:rPr>
          <w:delText xml:space="preserve"> </w:delText>
        </w:r>
        <w:r w:rsidDel="00DE082D">
          <w:delText>centroid</w:delText>
        </w:r>
      </w:del>
      <w:ins w:id="4757" w:author="Στάθης Καπ" w:date="2023-02-25T20:14:00Z">
        <w:r w:rsidR="00DE082D">
          <w:rPr>
            <w:lang w:val="el-GR"/>
          </w:rPr>
          <w:t>σταθμισμένο</w:t>
        </w:r>
      </w:ins>
      <w:r w:rsidRPr="00F540F2">
        <w:rPr>
          <w:lang w:val="el-GR"/>
        </w:rPr>
        <w:t xml:space="preserve"> </w:t>
      </w:r>
      <w:ins w:id="4758" w:author="Στάθης Καπ" w:date="2023-02-25T20:14:00Z">
        <w:r w:rsidR="00DE082D">
          <w:rPr>
            <w:lang w:val="el-GR"/>
          </w:rPr>
          <w:t xml:space="preserve">κέντρο </w:t>
        </w:r>
      </w:ins>
      <w:r w:rsidRPr="00F540F2">
        <w:rPr>
          <w:lang w:val="el-GR"/>
        </w:rPr>
        <w:t>του επόμενου υπο</w:t>
      </w:r>
      <w:del w:id="4759" w:author="Στάθης Καπ" w:date="2023-02-25T20:16:00Z">
        <w:r w:rsidR="006C366B" w:rsidRPr="00A15133" w:rsidDel="00D07844">
          <w:rPr>
            <w:lang w:val="el-GR"/>
          </w:rPr>
          <w:delText>-</w:delText>
        </w:r>
      </w:del>
      <w:r w:rsidRPr="00F540F2">
        <w:rPr>
          <w:lang w:val="el-GR"/>
        </w:rPr>
        <w:t>προβλήματος</w:t>
      </w:r>
      <w:ins w:id="4760" w:author="Στάθης Καπ" w:date="2023-02-25T20:15:00Z">
        <w:r w:rsidR="00DC58AA">
          <w:rPr>
            <w:lang w:val="el-GR"/>
          </w:rPr>
          <w:t xml:space="preserve">, </w:t>
        </w:r>
      </w:ins>
      <w:del w:id="476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762" w:author="Στάθης Καπ" w:date="2023-02-25T20:15:00Z">
        <w:r w:rsidR="00DC58AA">
          <w:rPr>
            <w:lang w:val="el-GR"/>
          </w:rPr>
          <w:t xml:space="preserve">το τρέχον εξεταζόμενο </w:t>
        </w:r>
      </w:ins>
      <w:del w:id="4763" w:author="Στάθης Καπ" w:date="2023-02-25T20:15:00Z">
        <w:r w:rsidRPr="00F540F2" w:rsidDel="00DC58AA">
          <w:rPr>
            <w:lang w:val="el-GR"/>
          </w:rPr>
          <w:delText xml:space="preserve">ε ένα </w:delText>
        </w:r>
      </w:del>
      <w:ins w:id="4764" w:author=" " w:date="2023-01-29T18:31:00Z">
        <w:del w:id="4765" w:author="Στάθης Καπ" w:date="2023-02-25T20:15:00Z">
          <w:r w:rsidR="00162BBB" w:rsidDel="00DC58AA">
            <w:rPr>
              <w:lang w:val="el-GR"/>
            </w:rPr>
            <w:delText>τρέχον</w:delText>
          </w:r>
        </w:del>
      </w:ins>
      <w:del w:id="4766" w:author=" " w:date="2023-01-29T18:31:00Z">
        <w:r w:rsidRPr="00F540F2" w:rsidDel="00162BBB">
          <w:rPr>
            <w:lang w:val="el-GR"/>
          </w:rPr>
          <w:delText>τρέ</w:delText>
        </w:r>
      </w:del>
      <w:del w:id="4767" w:author=" " w:date="2023-01-29T18:30:00Z">
        <w:r w:rsidRPr="00F540F2" w:rsidDel="00162BBB">
          <w:rPr>
            <w:lang w:val="el-GR"/>
          </w:rPr>
          <w:delText>χων</w:delText>
        </w:r>
      </w:del>
      <w:r w:rsidRPr="00F540F2">
        <w:rPr>
          <w:lang w:val="el-GR"/>
        </w:rPr>
        <w:t xml:space="preserve"> </w:t>
      </w:r>
      <w:ins w:id="4768" w:author="Στάθης Καπ" w:date="2023-02-25T20:15:00Z">
        <w:r w:rsidR="00DC58AA">
          <w:rPr>
            <w:lang w:val="el-GR"/>
          </w:rPr>
          <w:t>υπο</w:t>
        </w:r>
      </w:ins>
      <w:r w:rsidRPr="00F540F2">
        <w:rPr>
          <w:lang w:val="el-GR"/>
        </w:rPr>
        <w:t>πρόβλημα</w:t>
      </w:r>
      <w:ins w:id="4769" w:author="Στάθης Καπ" w:date="2023-02-25T20:15:00Z">
        <w:r w:rsidR="008C3901">
          <w:rPr>
            <w:lang w:val="el-GR"/>
          </w:rPr>
          <w:t xml:space="preserve">. </w:t>
        </w:r>
      </w:ins>
      <w:del w:id="4770" w:author="Στάθης Καπ" w:date="2023-02-25T20:15:00Z">
        <w:r w:rsidRPr="00F540F2" w:rsidDel="008C3901">
          <w:rPr>
            <w:lang w:val="el-GR"/>
          </w:rPr>
          <w:delText xml:space="preserve">, τότε </w:delText>
        </w:r>
      </w:del>
      <w:ins w:id="4771" w:author="Στάθης Καπ" w:date="2023-02-25T20:15:00Z">
        <w:r w:rsidR="008C3901">
          <w:rPr>
            <w:lang w:val="el-GR"/>
          </w:rPr>
          <w:t>Κ</w:t>
        </w:r>
      </w:ins>
      <w:del w:id="4772" w:author="Στάθης Καπ" w:date="2023-02-25T20:15:00Z">
        <w:r w:rsidR="00A15133" w:rsidRPr="00F540F2" w:rsidDel="008C3901">
          <w:rPr>
            <w:lang w:val="el-GR"/>
          </w:rPr>
          <w:delText>κ</w:delText>
        </w:r>
      </w:del>
      <w:r w:rsidR="00A15133" w:rsidRPr="00F540F2">
        <w:rPr>
          <w:lang w:val="el-GR"/>
        </w:rPr>
        <w:t>αθίσταται</w:t>
      </w:r>
      <w:ins w:id="477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774" w:author="Στάθης Καπ" w:date="2023-02-25T20:16:00Z">
        <w:r w:rsidR="004C4B92">
          <w:rPr>
            <w:lang w:val="el-GR"/>
          </w:rPr>
          <w:t xml:space="preserve"> καθώς πλέον ο καινούριος αυτός κόμβος αποτελεί μέρος του</w:t>
        </w:r>
      </w:ins>
      <w:ins w:id="4775" w:author="Στάθης Καπ" w:date="2023-03-08T04:46:00Z">
        <w:r w:rsidR="0045538F">
          <w:rPr>
            <w:lang w:val="el-GR"/>
          </w:rPr>
          <w:t xml:space="preserve"> </w:t>
        </w:r>
        <w:r w:rsidR="00A2166B">
          <w:rPr>
            <w:lang w:val="el-GR"/>
          </w:rPr>
          <w:t>τρέχοντος</w:t>
        </w:r>
      </w:ins>
      <w:ins w:id="4776" w:author="Στάθης Καπ" w:date="2023-02-25T20:16:00Z">
        <w:r w:rsidR="004C4B92">
          <w:rPr>
            <w:lang w:val="el-GR"/>
          </w:rPr>
          <w:t xml:space="preserve"> υποπροβλήματος.</w:t>
        </w:r>
      </w:ins>
      <w:del w:id="477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778" w:author="Charalampos Konstantopoulos" w:date="2023-02-01T06:01:00Z">
        <w:r w:rsidRPr="00F540F2">
          <w:rPr>
            <w:lang w:val="el-GR"/>
          </w:rPr>
          <w:lastRenderedPageBreak/>
          <w:delText>τρέχων</w:delText>
        </w:r>
      </w:del>
      <w:ins w:id="4779" w:author="Charalampos Konstantopoulos" w:date="2023-02-01T06:01:00Z">
        <w:r w:rsidRPr="00F540F2">
          <w:rPr>
            <w:lang w:val="el-GR"/>
          </w:rPr>
          <w:t>τρέχ</w:t>
        </w:r>
      </w:ins>
      <w:ins w:id="4780" w:author=" " w:date="2023-01-29T18:31:00Z">
        <w:r w:rsidR="00162BBB">
          <w:rPr>
            <w:lang w:val="el-GR"/>
          </w:rPr>
          <w:t>ον</w:t>
        </w:r>
      </w:ins>
      <w:del w:id="4781" w:author=" " w:date="2023-01-29T18:31:00Z">
        <w:r w:rsidRPr="00F540F2" w:rsidDel="00162BBB">
          <w:rPr>
            <w:lang w:val="el-GR"/>
          </w:rPr>
          <w:delText>ων</w:delText>
        </w:r>
      </w:del>
      <w:r w:rsidRPr="00F540F2">
        <w:rPr>
          <w:lang w:val="el-GR"/>
        </w:rPr>
        <w:t xml:space="preserve"> υπο</w:t>
      </w:r>
      <w:del w:id="4782"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783" w:author="Στάθης Καπ" w:date="2023-02-25T20:17:00Z">
        <w:r w:rsidR="002E7C5C">
          <w:rPr>
            <w:lang w:val="el-GR"/>
          </w:rPr>
          <w:t>ι</w:t>
        </w:r>
      </w:ins>
      <w:r w:rsidRPr="00F540F2">
        <w:rPr>
          <w:lang w:val="el-GR"/>
        </w:rPr>
        <w:t xml:space="preserve"> 80 υπολογισμοί </w:t>
      </w:r>
      <w:ins w:id="4784" w:author="Στάθης Καπ" w:date="2023-02-25T20:17:00Z">
        <w:r w:rsidR="00EB2610">
          <w:rPr>
            <w:lang w:val="el-GR"/>
          </w:rPr>
          <w:t>είναι αχρείαστοι</w:t>
        </w:r>
      </w:ins>
      <w:ins w:id="4785" w:author=" " w:date="2023-01-29T18:33:00Z">
        <w:del w:id="4786" w:author="Στάθης Καπ" w:date="2023-02-25T20:17:00Z">
          <w:r w:rsidR="00162BBB" w:rsidDel="00EB2610">
            <w:rPr>
              <w:lang w:val="el-GR"/>
            </w:rPr>
            <w:delText xml:space="preserve">δεν </w:delText>
          </w:r>
          <w:r w:rsidR="00162BBB" w:rsidDel="00971448">
            <w:rPr>
              <w:lang w:val="el-GR"/>
            </w:rPr>
            <w:delText>απαιτούνται</w:delText>
          </w:r>
        </w:del>
      </w:ins>
      <w:del w:id="478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788" w:author=" " w:date="2023-01-29T18:31:00Z">
        <w:del w:id="4789" w:author="Στάθης Καπ" w:date="2023-02-02T00:08:00Z">
          <w:r w:rsidR="00162BBB" w:rsidDel="0057328F">
            <w:rPr>
              <w:lang w:val="el-GR"/>
            </w:rPr>
            <w:delText>κατασκευ</w:delText>
          </w:r>
        </w:del>
      </w:ins>
      <w:ins w:id="4790" w:author=" " w:date="2023-01-29T18:32:00Z">
        <w:del w:id="4791" w:author="Στάθης Καπ" w:date="2023-02-02T00:08:00Z">
          <w:r w:rsidR="00162BBB" w:rsidDel="0057328F">
            <w:rPr>
              <w:lang w:val="el-GR"/>
            </w:rPr>
            <w:delText>άζεται</w:delText>
          </w:r>
        </w:del>
      </w:ins>
      <w:del w:id="4792" w:author="Στάθης Καπ" w:date="2023-02-02T00:08:00Z">
        <w:r w:rsidR="00A71856" w:rsidRPr="00F540F2" w:rsidDel="0057328F">
          <w:rPr>
            <w:lang w:val="el-GR"/>
          </w:rPr>
          <w:delText>φτιάχνεται</w:delText>
        </w:r>
      </w:del>
      <w:ins w:id="479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79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79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479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4797" w:author="Στάθης Καπ" w:date="2023-03-08T04:46:00Z">
        <w:r w:rsidR="00077D29">
          <w:rPr>
            <w:lang w:val="el-GR"/>
          </w:rPr>
          <w:t xml:space="preserve">, </w:t>
        </w:r>
      </w:ins>
      <w:ins w:id="4798" w:author="Στάθης Καπ" w:date="2023-03-08T04:47:00Z">
        <w:r w:rsidR="00077D29">
          <w:rPr>
            <w:lang w:val="el-GR"/>
          </w:rPr>
          <w:t xml:space="preserve">όπως εξηγείται και στην Ενότητα 4.2, </w:t>
        </w:r>
      </w:ins>
      <w:del w:id="4799" w:author="Στάθης Καπ" w:date="2023-03-08T04:46:00Z">
        <w:r w:rsidRPr="00F540F2" w:rsidDel="00077D29">
          <w:rPr>
            <w:lang w:val="el-GR"/>
          </w:rPr>
          <w:delText xml:space="preserve"> </w:delText>
        </w:r>
      </w:del>
      <w:del w:id="4800" w:author="Στάθης Καπ" w:date="2023-03-08T04:47:00Z">
        <w:r w:rsidRPr="00F540F2" w:rsidDel="00077D29">
          <w:rPr>
            <w:lang w:val="el-GR"/>
          </w:rPr>
          <w:delText>μπορεί</w:delText>
        </w:r>
      </w:del>
      <w:ins w:id="4801" w:author="Στάθης Καπ" w:date="2023-03-08T04:47:00Z">
        <w:r w:rsidR="00077D29">
          <w:rPr>
            <w:lang w:val="el-GR"/>
          </w:rPr>
          <w:t>μπορούν</w:t>
        </w:r>
      </w:ins>
      <w:r w:rsidRPr="00F540F2">
        <w:rPr>
          <w:lang w:val="el-GR"/>
        </w:rPr>
        <w:t xml:space="preserve"> να αλλάξουν υπο</w:t>
      </w:r>
      <w:del w:id="4802" w:author="Στάθης Καπ" w:date="2023-02-25T20:18:00Z">
        <w:r w:rsidR="00341621" w:rsidRPr="000E5A0D" w:rsidDel="003301D7">
          <w:rPr>
            <w:lang w:val="el-GR"/>
          </w:rPr>
          <w:delText>-</w:delText>
        </w:r>
      </w:del>
      <w:r w:rsidRPr="00F540F2">
        <w:rPr>
          <w:lang w:val="el-GR"/>
        </w:rPr>
        <w:t xml:space="preserve">πρόβλημα </w:t>
      </w:r>
      <w:ins w:id="4803" w:author="Στάθης Καπ" w:date="2023-03-08T04:47:00Z">
        <w:r w:rsidR="00077D29">
          <w:rPr>
            <w:lang w:val="el-GR"/>
          </w:rPr>
          <w:t xml:space="preserve">κατά τη διάρκεια του αλγορίθμου </w:t>
        </w:r>
      </w:ins>
      <w:del w:id="480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4805" w:author="Στάθης Καπ" w:date="2023-03-08T04:47:00Z">
        <w:r w:rsidR="00077D29">
          <w:rPr>
            <w:lang w:val="el-GR"/>
          </w:rPr>
          <w:t>το ιστορικό καταλληλότητας τους</w:t>
        </w:r>
      </w:ins>
      <w:del w:id="480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4807" w:author="Στάθης Καπ" w:date="2023-02-25T20:18:00Z">
        <w:r w:rsidRPr="00F540F2" w:rsidDel="00ED6B95">
          <w:rPr>
            <w:lang w:val="el-GR"/>
          </w:rPr>
          <w:delText xml:space="preserve">κεντροειδή </w:delText>
        </w:r>
      </w:del>
      <w:ins w:id="480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809" w:author="Στάθης Καπ" w:date="2023-02-25T20:18:00Z">
        <w:r w:rsidR="001E2E17">
          <w:rPr>
            <w:lang w:val="el-GR"/>
          </w:rPr>
          <w:t>α</w:t>
        </w:r>
      </w:ins>
      <w:ins w:id="481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481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481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4813" w:author="Στάθης Καπ" w:date="2023-03-08T05:04:00Z">
        <w:r w:rsidRPr="009423AF" w:rsidDel="00993A48">
          <w:rPr>
            <w:lang w:val="el-GR"/>
          </w:rPr>
          <w:delText xml:space="preserve">αφαιρεί </w:delText>
        </w:r>
      </w:del>
      <w:ins w:id="4814" w:author="Στάθης Καπ" w:date="2023-03-08T05:05:00Z">
        <w:r w:rsidR="00993A48">
          <w:rPr>
            <w:lang w:val="el-GR"/>
          </w:rPr>
          <w:t>αφαιρούνται</w:t>
        </w:r>
      </w:ins>
      <w:ins w:id="4815" w:author="Στάθης Καπ" w:date="2023-03-08T05:04:00Z">
        <w:r w:rsidR="00993A48" w:rsidRPr="009423AF">
          <w:rPr>
            <w:lang w:val="el-GR"/>
          </w:rPr>
          <w:t xml:space="preserve"> </w:t>
        </w:r>
      </w:ins>
      <w:r w:rsidRPr="009423AF">
        <w:rPr>
          <w:lang w:val="el-GR"/>
        </w:rPr>
        <w:t>κόμβο</w:t>
      </w:r>
      <w:ins w:id="4816" w:author="Στάθης Καπ" w:date="2023-03-08T05:05:00Z">
        <w:r w:rsidR="00993A48">
          <w:rPr>
            <w:lang w:val="el-GR"/>
          </w:rPr>
          <w:t>ι και δημιουργούντα χρονικά κενά</w:t>
        </w:r>
      </w:ins>
      <w:del w:id="4817" w:author="Στάθης Καπ" w:date="2023-03-08T05:05:00Z">
        <w:r w:rsidRPr="009423AF" w:rsidDel="00993A48">
          <w:rPr>
            <w:lang w:val="el-GR"/>
          </w:rPr>
          <w:delText xml:space="preserve">υς δημιουργώντας χρονικά </w:delText>
        </w:r>
      </w:del>
      <w:del w:id="481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81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82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821" w:author="Στάθης Καπ" w:date="2023-02-25T20:20:00Z">
        <w:r w:rsidR="009423AF" w:rsidDel="008954B2">
          <w:delText>weighted</w:delText>
        </w:r>
        <w:r w:rsidR="009423AF" w:rsidRPr="002057AA" w:rsidDel="008954B2">
          <w:rPr>
            <w:lang w:val="el-GR"/>
          </w:rPr>
          <w:delText xml:space="preserve"> </w:delText>
        </w:r>
      </w:del>
      <w:ins w:id="4822" w:author="Στάθης Καπ" w:date="2023-02-25T20:20:00Z">
        <w:r w:rsidR="008954B2">
          <w:rPr>
            <w:lang w:val="el-GR"/>
          </w:rPr>
          <w:t xml:space="preserve">σταθμισμένο </w:t>
        </w:r>
      </w:ins>
      <w:ins w:id="4823" w:author="Στάθης Καπ" w:date="2023-03-08T05:06:00Z">
        <w:r w:rsidR="00993A48">
          <w:rPr>
            <w:lang w:val="el-GR"/>
          </w:rPr>
          <w:t>κεντροειδές</w:t>
        </w:r>
      </w:ins>
      <w:del w:id="4824" w:author="Στάθης Καπ" w:date="2023-02-25T20:20:00Z">
        <w:r w:rsidR="009423AF" w:rsidDel="008954B2">
          <w:delText>centroid</w:delText>
        </w:r>
      </w:del>
      <w:r w:rsidR="009423AF" w:rsidRPr="002057AA">
        <w:rPr>
          <w:lang w:val="el-GR"/>
        </w:rPr>
        <w:t xml:space="preserve"> τ</w:t>
      </w:r>
      <w:ins w:id="4825" w:author="Στάθης Καπ" w:date="2023-03-08T05:06:00Z">
        <w:r w:rsidR="00993A48">
          <w:rPr>
            <w:lang w:val="el-GR"/>
          </w:rPr>
          <w:t xml:space="preserve">ου επόμενου υποπροβλήματος </w:t>
        </w:r>
      </w:ins>
      <w:del w:id="482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827" w:author="Στάθης Καπ" w:date="2023-02-25T20:23:00Z">
        <w:r w:rsidR="00105282">
          <w:rPr>
            <w:lang w:val="el-GR"/>
          </w:rPr>
          <w:br/>
        </w:r>
      </w:ins>
      <w:r w:rsidR="009423AF" w:rsidRPr="002057AA">
        <w:rPr>
          <w:lang w:val="el-GR"/>
        </w:rPr>
        <w:t xml:space="preserve">Για παράδειγμα, έστω </w:t>
      </w:r>
      <w:ins w:id="4828" w:author="Στάθης Καπ" w:date="2023-02-25T20:21:00Z">
        <w:r w:rsidR="002E1956">
          <w:rPr>
            <w:lang w:val="el-GR"/>
          </w:rPr>
          <w:t xml:space="preserve">ένα </w:t>
        </w:r>
      </w:ins>
      <w:ins w:id="4829" w:author="Στάθης Καπ" w:date="2023-02-25T20:26:00Z">
        <w:r w:rsidR="001A35FD">
          <w:rPr>
            <w:lang w:val="el-GR"/>
          </w:rPr>
          <w:t>πρόβλημα</w:t>
        </w:r>
      </w:ins>
      <w:ins w:id="4830" w:author="Στάθης Καπ" w:date="2023-02-25T20:21:00Z">
        <w:r w:rsidR="002E1956">
          <w:rPr>
            <w:lang w:val="el-GR"/>
          </w:rPr>
          <w:t xml:space="preserve"> </w:t>
        </w:r>
      </w:ins>
      <w:ins w:id="4831" w:author="Στάθης Καπ" w:date="2023-02-25T20:26:00Z">
        <w:r w:rsidR="001A35FD">
          <w:t>OPTW</w:t>
        </w:r>
        <w:r w:rsidR="001A35FD" w:rsidRPr="00157A67">
          <w:rPr>
            <w:lang w:val="el-GR"/>
            <w:rPrChange w:id="4832" w:author="Στάθης Καπ" w:date="2023-02-25T20:26:00Z">
              <w:rPr/>
            </w:rPrChange>
          </w:rPr>
          <w:t xml:space="preserve"> (</w:t>
        </w:r>
      </w:ins>
      <w:ins w:id="4833" w:author="Στάθης Καπ" w:date="2023-03-08T05:06:00Z">
        <w:r w:rsidR="00E73E25">
          <w:rPr>
            <w:lang w:val="el-GR"/>
          </w:rPr>
          <w:t>μόνο μία</w:t>
        </w:r>
      </w:ins>
      <w:ins w:id="4834" w:author="Στάθης Καπ" w:date="2023-02-25T20:26:00Z">
        <w:r w:rsidR="001A35FD">
          <w:rPr>
            <w:lang w:val="el-GR"/>
          </w:rPr>
          <w:t xml:space="preserve"> διαδρομή</w:t>
        </w:r>
        <w:r w:rsidR="001A35FD" w:rsidRPr="00157A67">
          <w:rPr>
            <w:lang w:val="el-GR"/>
            <w:rPrChange w:id="4835" w:author="Στάθης Καπ" w:date="2023-02-25T20:26:00Z">
              <w:rPr/>
            </w:rPrChange>
          </w:rPr>
          <w:t>)</w:t>
        </w:r>
      </w:ins>
      <w:ins w:id="4836" w:author="Στάθης Καπ" w:date="2023-02-25T20:21:00Z">
        <w:r w:rsidR="002E1956" w:rsidRPr="002E1956">
          <w:rPr>
            <w:lang w:val="el-GR"/>
            <w:rPrChange w:id="4837" w:author="Στάθης Καπ" w:date="2023-02-25T20:21:00Z">
              <w:rPr/>
            </w:rPrChange>
          </w:rPr>
          <w:t xml:space="preserve"> </w:t>
        </w:r>
        <w:r w:rsidR="002E1956">
          <w:rPr>
            <w:lang w:val="el-GR"/>
          </w:rPr>
          <w:t xml:space="preserve">με </w:t>
        </w:r>
      </w:ins>
      <w:ins w:id="4838" w:author="Στάθης Καπ" w:date="2023-02-25T20:25:00Z">
        <w:r w:rsidR="005647F2">
          <w:rPr>
            <w:lang w:val="el-GR"/>
          </w:rPr>
          <w:t xml:space="preserve">χρονικό </w:t>
        </w:r>
      </w:ins>
      <w:ins w:id="4839" w:author="Στάθης Καπ" w:date="2023-03-08T05:07:00Z">
        <w:r w:rsidR="00CF5039">
          <w:rPr>
            <w:lang w:val="el-GR"/>
          </w:rPr>
          <w:t>απόθεμα</w:t>
        </w:r>
      </w:ins>
      <w:ins w:id="4840" w:author="Στάθης Καπ" w:date="2023-02-25T20:26:00Z">
        <w:r w:rsidR="005647F2">
          <w:rPr>
            <w:lang w:val="el-GR"/>
          </w:rPr>
          <w:t xml:space="preserve"> </w:t>
        </w:r>
      </w:ins>
      <m:oMath>
        <m:r>
          <w:ins w:id="4841" w:author="Στάθης Καπ" w:date="2023-02-25T20:21:00Z">
            <w:rPr>
              <w:rFonts w:ascii="Cambria Math" w:hAnsi="Cambria Math"/>
              <w:lang w:val="el-GR"/>
            </w:rPr>
            <m:t>timeBudget=[0-</m:t>
          </w:ins>
        </m:r>
        <m:r>
          <w:ins w:id="4842" w:author="Στάθης Καπ" w:date="2023-02-25T20:23:00Z">
            <w:rPr>
              <w:rFonts w:ascii="Cambria Math" w:hAnsi="Cambria Math"/>
              <w:lang w:val="el-GR"/>
            </w:rPr>
            <m:t>1000</m:t>
          </w:ins>
        </m:r>
        <m:r>
          <w:ins w:id="4843" w:author="Στάθης Καπ" w:date="2023-02-25T20:21:00Z">
            <w:rPr>
              <w:rFonts w:ascii="Cambria Math" w:hAnsi="Cambria Math"/>
              <w:lang w:val="el-GR"/>
            </w:rPr>
            <m:t>]</m:t>
          </w:ins>
        </m:r>
      </m:oMath>
      <w:ins w:id="4844" w:author="Στάθης Καπ" w:date="2023-02-25T20:24:00Z">
        <w:r w:rsidR="00105282">
          <w:rPr>
            <w:rFonts w:eastAsiaTheme="minorEastAsia"/>
            <w:lang w:val="el-GR"/>
          </w:rPr>
          <w:t xml:space="preserve">, χωρισμένο σε δύο διαστήματα/προβλήματα </w:t>
        </w:r>
      </w:ins>
      <m:oMath>
        <m:r>
          <w:ins w:id="4845" w:author="Στάθης Καπ" w:date="2023-02-25T20:24:00Z">
            <w:rPr>
              <w:rFonts w:ascii="Cambria Math" w:eastAsiaTheme="minorEastAsia" w:hAnsi="Cambria Math"/>
              <w:lang w:val="el-GR"/>
            </w:rPr>
            <m:t>opt</m:t>
          </w:ins>
        </m:r>
        <m:sSub>
          <m:sSubPr>
            <m:ctrlPr>
              <w:ins w:id="4846" w:author="Στάθης Καπ" w:date="2023-02-25T20:24:00Z">
                <w:rPr>
                  <w:rFonts w:ascii="Cambria Math" w:eastAsiaTheme="minorEastAsia" w:hAnsi="Cambria Math"/>
                  <w:i/>
                  <w:lang w:val="el-GR"/>
                </w:rPr>
              </w:ins>
            </m:ctrlPr>
          </m:sSubPr>
          <m:e>
            <m:r>
              <w:ins w:id="4847" w:author="Στάθης Καπ" w:date="2023-02-25T20:24:00Z">
                <w:rPr>
                  <w:rFonts w:ascii="Cambria Math" w:eastAsiaTheme="minorEastAsia" w:hAnsi="Cambria Math"/>
                  <w:lang w:val="el-GR"/>
                </w:rPr>
                <m:t>w</m:t>
              </w:ins>
            </m:r>
          </m:e>
          <m:sub>
            <m:r>
              <w:ins w:id="4848" w:author="Στάθης Καπ" w:date="2023-02-25T20:24:00Z">
                <w:rPr>
                  <w:rFonts w:ascii="Cambria Math" w:eastAsiaTheme="minorEastAsia" w:hAnsi="Cambria Math"/>
                  <w:lang w:val="el-GR"/>
                </w:rPr>
                <m:t>a</m:t>
              </w:ins>
            </m:r>
          </m:sub>
        </m:sSub>
      </m:oMath>
      <w:ins w:id="4849" w:author="Στάθης Καπ" w:date="2023-02-25T20:24:00Z">
        <w:r w:rsidR="00105282">
          <w:rPr>
            <w:rFonts w:eastAsiaTheme="minorEastAsia"/>
            <w:lang w:val="el-GR"/>
          </w:rPr>
          <w:t xml:space="preserve"> και </w:t>
        </w:r>
      </w:ins>
      <m:oMath>
        <m:r>
          <w:ins w:id="4850" w:author="Στάθης Καπ" w:date="2023-02-25T20:24:00Z">
            <w:rPr>
              <w:rFonts w:ascii="Cambria Math" w:eastAsiaTheme="minorEastAsia" w:hAnsi="Cambria Math"/>
              <w:lang w:val="el-GR"/>
            </w:rPr>
            <m:t>opt</m:t>
          </w:ins>
        </m:r>
        <m:sSub>
          <m:sSubPr>
            <m:ctrlPr>
              <w:ins w:id="4851" w:author="Στάθης Καπ" w:date="2023-02-25T20:24:00Z">
                <w:rPr>
                  <w:rFonts w:ascii="Cambria Math" w:eastAsiaTheme="minorEastAsia" w:hAnsi="Cambria Math"/>
                  <w:i/>
                  <w:lang w:val="el-GR"/>
                </w:rPr>
              </w:ins>
            </m:ctrlPr>
          </m:sSubPr>
          <m:e>
            <m:r>
              <w:ins w:id="4852" w:author="Στάθης Καπ" w:date="2023-02-25T20:24:00Z">
                <w:rPr>
                  <w:rFonts w:ascii="Cambria Math" w:eastAsiaTheme="minorEastAsia" w:hAnsi="Cambria Math"/>
                  <w:lang w:val="el-GR"/>
                </w:rPr>
                <m:t>w</m:t>
              </w:ins>
            </m:r>
          </m:e>
          <m:sub>
            <m:r>
              <w:ins w:id="4853" w:author="Στάθης Καπ" w:date="2023-02-25T20:24:00Z">
                <w:rPr>
                  <w:rFonts w:ascii="Cambria Math" w:eastAsiaTheme="minorEastAsia" w:hAnsi="Cambria Math"/>
                  <w:lang w:val="el-GR"/>
                </w:rPr>
                <m:t>b</m:t>
              </w:ins>
            </m:r>
          </m:sub>
        </m:sSub>
      </m:oMath>
      <w:ins w:id="4854" w:author="Στάθης Καπ" w:date="2023-02-25T20:24:00Z">
        <w:r w:rsidR="00105282">
          <w:rPr>
            <w:rFonts w:eastAsiaTheme="minorEastAsia"/>
            <w:lang w:val="el-GR"/>
          </w:rPr>
          <w:t xml:space="preserve"> με χρονικά </w:t>
        </w:r>
      </w:ins>
      <w:ins w:id="4855" w:author="Στάθης Καπ" w:date="2023-02-25T20:25:00Z">
        <w:r w:rsidR="00CB272B">
          <w:rPr>
            <w:rFonts w:eastAsiaTheme="minorEastAsia"/>
            <w:lang w:val="el-GR"/>
          </w:rPr>
          <w:t>παράθυρα</w:t>
        </w:r>
      </w:ins>
      <w:ins w:id="4856" w:author="Στάθης Καπ" w:date="2023-02-25T20:24:00Z">
        <w:r w:rsidR="00105282">
          <w:rPr>
            <w:rFonts w:eastAsiaTheme="minorEastAsia"/>
            <w:lang w:val="el-GR"/>
          </w:rPr>
          <w:t xml:space="preserve"> </w:t>
        </w:r>
      </w:ins>
      <m:oMath>
        <m:r>
          <w:ins w:id="4857" w:author="Στάθης Καπ" w:date="2023-02-25T20:24:00Z">
            <w:rPr>
              <w:rFonts w:ascii="Cambria Math" w:eastAsiaTheme="minorEastAsia" w:hAnsi="Cambria Math"/>
              <w:lang w:val="el-GR"/>
            </w:rPr>
            <m:t>timeBudge</m:t>
          </w:ins>
        </m:r>
        <m:sSub>
          <m:sSubPr>
            <m:ctrlPr>
              <w:ins w:id="4858" w:author="Στάθης Καπ" w:date="2023-02-25T20:24:00Z">
                <w:rPr>
                  <w:rFonts w:ascii="Cambria Math" w:eastAsiaTheme="minorEastAsia" w:hAnsi="Cambria Math"/>
                  <w:i/>
                  <w:lang w:val="el-GR"/>
                </w:rPr>
              </w:ins>
            </m:ctrlPr>
          </m:sSubPr>
          <m:e>
            <m:r>
              <w:ins w:id="4859" w:author="Στάθης Καπ" w:date="2023-02-25T20:24:00Z">
                <w:rPr>
                  <w:rFonts w:ascii="Cambria Math" w:eastAsiaTheme="minorEastAsia" w:hAnsi="Cambria Math"/>
                  <w:lang w:val="el-GR"/>
                </w:rPr>
                <m:t>t</m:t>
              </w:ins>
            </m:r>
          </m:e>
          <m:sub>
            <m:r>
              <w:ins w:id="4860" w:author="Στάθης Καπ" w:date="2023-02-25T20:24:00Z">
                <w:rPr>
                  <w:rFonts w:ascii="Cambria Math" w:eastAsiaTheme="minorEastAsia" w:hAnsi="Cambria Math"/>
                  <w:lang w:val="el-GR"/>
                </w:rPr>
                <m:t>a</m:t>
              </w:ins>
            </m:r>
          </m:sub>
        </m:sSub>
        <m:r>
          <w:ins w:id="4861" w:author="Στάθης Καπ" w:date="2023-02-25T20:24:00Z">
            <w:rPr>
              <w:rFonts w:ascii="Cambria Math" w:eastAsiaTheme="minorEastAsia" w:hAnsi="Cambria Math"/>
              <w:lang w:val="el-GR"/>
            </w:rPr>
            <m:t>=[0</m:t>
          </w:ins>
        </m:r>
        <m:r>
          <w:ins w:id="4862" w:author="Στάθης Καπ" w:date="2023-02-25T20:25:00Z">
            <w:rPr>
              <w:rFonts w:ascii="Cambria Math" w:eastAsiaTheme="minorEastAsia" w:hAnsi="Cambria Math"/>
              <w:lang w:val="el-GR"/>
            </w:rPr>
            <m:t>-500</m:t>
          </w:ins>
        </m:r>
        <m:r>
          <w:ins w:id="4863" w:author="Στάθης Καπ" w:date="2023-02-25T20:24:00Z">
            <w:rPr>
              <w:rFonts w:ascii="Cambria Math" w:eastAsiaTheme="minorEastAsia" w:hAnsi="Cambria Math"/>
              <w:lang w:val="el-GR"/>
            </w:rPr>
            <m:t>]</m:t>
          </w:ins>
        </m:r>
      </m:oMath>
      <w:ins w:id="4864" w:author="Στάθης Καπ" w:date="2023-02-25T20:25:00Z">
        <w:r w:rsidR="00105282">
          <w:rPr>
            <w:rFonts w:eastAsiaTheme="minorEastAsia"/>
            <w:lang w:val="el-GR"/>
          </w:rPr>
          <w:t xml:space="preserve"> και </w:t>
        </w:r>
      </w:ins>
      <m:oMath>
        <m:r>
          <w:ins w:id="4865" w:author="Στάθης Καπ" w:date="2023-02-25T20:25:00Z">
            <w:rPr>
              <w:rFonts w:ascii="Cambria Math" w:eastAsiaTheme="minorEastAsia" w:hAnsi="Cambria Math"/>
              <w:lang w:val="el-GR"/>
            </w:rPr>
            <m:t>timeBudge</m:t>
          </w:ins>
        </m:r>
        <m:sSub>
          <m:sSubPr>
            <m:ctrlPr>
              <w:ins w:id="4866" w:author="Στάθης Καπ" w:date="2023-02-25T20:25:00Z">
                <w:rPr>
                  <w:rFonts w:ascii="Cambria Math" w:eastAsiaTheme="minorEastAsia" w:hAnsi="Cambria Math"/>
                  <w:i/>
                  <w:lang w:val="el-GR"/>
                </w:rPr>
              </w:ins>
            </m:ctrlPr>
          </m:sSubPr>
          <m:e>
            <m:r>
              <w:ins w:id="4867" w:author="Στάθης Καπ" w:date="2023-02-25T20:25:00Z">
                <w:rPr>
                  <w:rFonts w:ascii="Cambria Math" w:eastAsiaTheme="minorEastAsia" w:hAnsi="Cambria Math"/>
                  <w:lang w:val="el-GR"/>
                </w:rPr>
                <m:t>t</m:t>
              </w:ins>
            </m:r>
          </m:e>
          <m:sub>
            <m:r>
              <w:ins w:id="4868" w:author="Στάθης Καπ" w:date="2023-02-25T20:25:00Z">
                <w:rPr>
                  <w:rFonts w:ascii="Cambria Math" w:eastAsiaTheme="minorEastAsia" w:hAnsi="Cambria Math"/>
                  <w:lang w:val="el-GR"/>
                </w:rPr>
                <m:t>b</m:t>
              </w:ins>
            </m:r>
          </m:sub>
        </m:sSub>
        <m:r>
          <w:ins w:id="4869" w:author="Στάθης Καπ" w:date="2023-02-25T20:25:00Z">
            <w:rPr>
              <w:rFonts w:ascii="Cambria Math" w:eastAsiaTheme="minorEastAsia" w:hAnsi="Cambria Math"/>
              <w:lang w:val="el-GR"/>
            </w:rPr>
            <m:t>=[500-1000]</m:t>
          </w:ins>
        </m:r>
      </m:oMath>
      <w:ins w:id="4870" w:author="Στάθης Καπ" w:date="2023-02-25T20:25:00Z">
        <w:r w:rsidR="00105282">
          <w:rPr>
            <w:rFonts w:eastAsiaTheme="minorEastAsia"/>
            <w:lang w:val="el-GR"/>
          </w:rPr>
          <w:t xml:space="preserve"> αντίστοιχα</w:t>
        </w:r>
      </w:ins>
      <w:ins w:id="4871" w:author="Στάθης Καπ" w:date="2023-02-25T20:21:00Z">
        <w:r w:rsidR="002E1956" w:rsidRPr="00457104">
          <w:rPr>
            <w:rFonts w:eastAsiaTheme="minorEastAsia"/>
            <w:lang w:val="el-GR"/>
            <w:rPrChange w:id="4872" w:author="Στάθης Καπ" w:date="2023-02-25T20:22:00Z">
              <w:rPr>
                <w:rFonts w:eastAsiaTheme="minorEastAsia"/>
              </w:rPr>
            </w:rPrChange>
          </w:rPr>
          <w:t>.</w:t>
        </w:r>
      </w:ins>
      <w:ins w:id="4873" w:author="Στάθης Καπ" w:date="2023-02-25T20:22:00Z">
        <w:r w:rsidR="00457104" w:rsidRPr="00457104">
          <w:rPr>
            <w:rFonts w:eastAsiaTheme="minorEastAsia"/>
            <w:lang w:val="el-GR"/>
            <w:rPrChange w:id="4874" w:author="Στάθης Καπ" w:date="2023-02-25T20:22:00Z">
              <w:rPr>
                <w:rFonts w:eastAsiaTheme="minorEastAsia"/>
              </w:rPr>
            </w:rPrChange>
          </w:rPr>
          <w:t xml:space="preserve"> </w:t>
        </w:r>
      </w:ins>
      <w:ins w:id="4875" w:author="Στάθης Καπ" w:date="2023-02-25T20:26:00Z">
        <w:r w:rsidR="00157A67">
          <w:rPr>
            <w:rFonts w:eastAsiaTheme="minorEastAsia"/>
            <w:lang w:val="el-GR"/>
          </w:rPr>
          <w:t xml:space="preserve">Έστω </w:t>
        </w:r>
      </w:ins>
      <w:del w:id="4876" w:author="Στάθης Καπ" w:date="2023-02-25T20:22:00Z">
        <w:r w:rsidR="009423AF" w:rsidRPr="002057AA" w:rsidDel="00457104">
          <w:rPr>
            <w:lang w:val="el-GR"/>
          </w:rPr>
          <w:delText xml:space="preserve">πως σε μια διαδρομή </w:delText>
        </w:r>
        <w:r w:rsidR="009423AF" w:rsidDel="00457104">
          <w:delText>WalkA</w:delText>
        </w:r>
      </w:del>
      <w:del w:id="4877" w:author="Στάθης Καπ" w:date="2023-02-25T20:26:00Z">
        <w:r w:rsidR="009423AF" w:rsidRPr="002057AA" w:rsidDel="00157A67">
          <w:rPr>
            <w:lang w:val="el-GR"/>
          </w:rPr>
          <w:delText>,</w:delText>
        </w:r>
      </w:del>
      <w:ins w:id="4878" w:author="Στάθης Καπ" w:date="2023-02-25T20:22:00Z">
        <w:r w:rsidR="00457104">
          <w:rPr>
            <w:lang w:val="el-GR"/>
          </w:rPr>
          <w:t>πως</w:t>
        </w:r>
      </w:ins>
      <w:r w:rsidR="009423AF" w:rsidRPr="002057AA">
        <w:rPr>
          <w:lang w:val="el-GR"/>
        </w:rPr>
        <w:t xml:space="preserve"> ο τελευταίος κόμβος</w:t>
      </w:r>
      <w:ins w:id="4879" w:author="Στάθης Καπ" w:date="2023-02-25T20:22:00Z">
        <w:r w:rsidR="00457104">
          <w:rPr>
            <w:lang w:val="el-GR"/>
          </w:rPr>
          <w:t xml:space="preserve"> της</w:t>
        </w:r>
      </w:ins>
      <w:r w:rsidR="009423AF" w:rsidRPr="002057AA">
        <w:rPr>
          <w:lang w:val="el-GR"/>
        </w:rPr>
        <w:t xml:space="preserve"> </w:t>
      </w:r>
      <w:ins w:id="4880" w:author="Στάθης Καπ" w:date="2023-02-25T20:26:00Z">
        <w:r w:rsidR="00157A67">
          <w:rPr>
            <w:lang w:val="el-GR"/>
          </w:rPr>
          <w:t xml:space="preserve">διαδρομής του </w:t>
        </w:r>
      </w:ins>
      <m:oMath>
        <m:r>
          <w:ins w:id="4881" w:author="Στάθης Καπ" w:date="2023-02-25T20:26:00Z">
            <w:rPr>
              <w:rFonts w:ascii="Cambria Math" w:hAnsi="Cambria Math"/>
              <w:lang w:val="el-GR"/>
            </w:rPr>
            <m:t>opt</m:t>
          </w:ins>
        </m:r>
        <m:sSub>
          <m:sSubPr>
            <m:ctrlPr>
              <w:ins w:id="4882" w:author="Στάθης Καπ" w:date="2023-02-25T20:26:00Z">
                <w:rPr>
                  <w:rFonts w:ascii="Cambria Math" w:hAnsi="Cambria Math"/>
                  <w:i/>
                  <w:lang w:val="el-GR"/>
                </w:rPr>
              </w:ins>
            </m:ctrlPr>
          </m:sSubPr>
          <m:e>
            <m:r>
              <w:ins w:id="4883" w:author="Στάθης Καπ" w:date="2023-02-25T20:26:00Z">
                <w:rPr>
                  <w:rFonts w:ascii="Cambria Math" w:hAnsi="Cambria Math"/>
                  <w:lang w:val="el-GR"/>
                </w:rPr>
                <m:t>w</m:t>
              </w:ins>
            </m:r>
          </m:e>
          <m:sub>
            <m:r>
              <w:ins w:id="4884" w:author="Στάθης Καπ" w:date="2023-02-25T20:26:00Z">
                <w:rPr>
                  <w:rFonts w:ascii="Cambria Math" w:hAnsi="Cambria Math"/>
                  <w:lang w:val="el-GR"/>
                </w:rPr>
                <m:t>a</m:t>
              </w:ins>
            </m:r>
          </m:sub>
        </m:sSub>
        <m:r>
          <w:ins w:id="488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886" w:author="Στάθης Καπ" w:date="2023-02-02T00:06:00Z">
            <w:rPr>
              <w:rFonts w:ascii="Cambria Math" w:hAnsi="Cambria Math"/>
              <w:lang w:val="el-GR"/>
            </w:rPr>
            <m:t>80</m:t>
          </w:ins>
        </m:r>
        <m:r>
          <w:del w:id="488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88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889" w:author="Στάθης Καπ" w:date="2023-02-25T20:20:00Z">
        <w:r w:rsidR="004523AF">
          <w:rPr>
            <w:lang w:val="el-GR"/>
          </w:rPr>
          <w:t xml:space="preserve">σταθμισμένο </w:t>
        </w:r>
      </w:ins>
      <w:ins w:id="4890" w:author="Στάθης Καπ" w:date="2023-03-08T05:07:00Z">
        <w:r w:rsidR="001725EA">
          <w:rPr>
            <w:lang w:val="el-GR"/>
          </w:rPr>
          <w:t>κεντροειδές</w:t>
        </w:r>
      </w:ins>
      <w:r w:rsidR="009423AF" w:rsidRPr="002057AA">
        <w:rPr>
          <w:lang w:val="el-GR"/>
        </w:rPr>
        <w:t xml:space="preserve"> </w:t>
      </w:r>
      <w:ins w:id="4891" w:author="Στάθης Καπ" w:date="2023-02-25T20:27:00Z">
        <w:r w:rsidR="00DF3674">
          <w:rPr>
            <w:lang w:val="el-GR"/>
          </w:rPr>
          <w:t xml:space="preserve">του </w:t>
        </w:r>
      </w:ins>
      <m:oMath>
        <m:r>
          <w:ins w:id="4892" w:author="Στάθης Καπ" w:date="2023-02-25T20:27:00Z">
            <w:rPr>
              <w:rFonts w:ascii="Cambria Math" w:hAnsi="Cambria Math"/>
              <w:lang w:val="el-GR"/>
            </w:rPr>
            <m:t>opt</m:t>
          </w:ins>
        </m:r>
        <m:sSub>
          <m:sSubPr>
            <m:ctrlPr>
              <w:ins w:id="4893" w:author="Στάθης Καπ" w:date="2023-02-25T20:27:00Z">
                <w:rPr>
                  <w:rFonts w:ascii="Cambria Math" w:hAnsi="Cambria Math"/>
                  <w:i/>
                  <w:lang w:val="el-GR"/>
                </w:rPr>
              </w:ins>
            </m:ctrlPr>
          </m:sSubPr>
          <m:e>
            <m:r>
              <w:ins w:id="4894" w:author="Στάθης Καπ" w:date="2023-02-25T20:27:00Z">
                <w:rPr>
                  <w:rFonts w:ascii="Cambria Math" w:hAnsi="Cambria Math"/>
                  <w:lang w:val="el-GR"/>
                </w:rPr>
                <m:t>w</m:t>
              </w:ins>
            </m:r>
          </m:e>
          <m:sub>
            <m:r>
              <w:ins w:id="4895" w:author="Στάθης Καπ" w:date="2023-02-25T20:27:00Z">
                <w:rPr>
                  <w:rFonts w:ascii="Cambria Math" w:hAnsi="Cambria Math"/>
                  <w:lang w:val="el-GR"/>
                </w:rPr>
                <m:t>b</m:t>
              </w:ins>
            </m:r>
          </m:sub>
        </m:sSub>
      </m:oMath>
      <w:ins w:id="4896" w:author="Στάθης Καπ" w:date="2023-02-25T20:27:00Z">
        <w:r w:rsidR="00DF3674" w:rsidRPr="001B282E">
          <w:rPr>
            <w:rFonts w:eastAsiaTheme="minorEastAsia"/>
            <w:lang w:val="el-GR"/>
            <w:rPrChange w:id="4897" w:author="Στάθης Καπ" w:date="2023-02-25T20:27:00Z">
              <w:rPr>
                <w:rFonts w:eastAsiaTheme="minorEastAsia"/>
              </w:rPr>
            </w:rPrChange>
          </w:rPr>
          <w:t xml:space="preserve"> </w:t>
        </w:r>
      </w:ins>
      <w:del w:id="4898" w:author="Στάθης Καπ" w:date="2023-02-25T20:27:00Z">
        <w:r w:rsidR="009423AF" w:rsidRPr="002057AA" w:rsidDel="00DF3674">
          <w:rPr>
            <w:lang w:val="el-GR"/>
          </w:rPr>
          <w:delText xml:space="preserve">της </w:delText>
        </w:r>
      </w:del>
      <w:del w:id="4899" w:author="Στάθης Καπ" w:date="2023-02-25T20:23:00Z">
        <w:r w:rsidR="009423AF" w:rsidRPr="002057AA" w:rsidDel="00482AD5">
          <w:rPr>
            <w:lang w:val="el-GR"/>
          </w:rPr>
          <w:delText xml:space="preserve">επόμενης </w:delText>
        </w:r>
      </w:del>
      <w:del w:id="4900" w:author="Στάθης Καπ" w:date="2023-02-25T20:26:00Z">
        <w:r w:rsidR="009423AF" w:rsidRPr="002057AA" w:rsidDel="00DF3674">
          <w:rPr>
            <w:lang w:val="el-GR"/>
          </w:rPr>
          <w:delText>διαδρομής</w:delText>
        </w:r>
      </w:del>
      <w:ins w:id="4901" w:author="Στάθης Καπ" w:date="2023-02-02T10:32:00Z">
        <w:r w:rsidR="00CD50FF">
          <w:rPr>
            <w:lang w:val="el-GR"/>
          </w:rPr>
          <w:t>με</w:t>
        </w:r>
      </w:ins>
      <w:ins w:id="4902" w:author="Στάθης Καπ" w:date="2023-03-08T05:07:00Z">
        <w:r w:rsidR="00243FA3">
          <w:rPr>
            <w:lang w:val="el-GR"/>
          </w:rPr>
          <w:t xml:space="preserve"> </w:t>
        </w:r>
      </w:ins>
      <w:ins w:id="4903" w:author="Στάθης Καπ" w:date="2023-03-08T05:08:00Z">
        <w:r w:rsidR="00243FA3">
          <w:rPr>
            <w:lang w:val="el-GR"/>
          </w:rPr>
          <w:t xml:space="preserve">χρονική </w:t>
        </w:r>
      </w:ins>
      <w:ins w:id="4904" w:author="Στάθης Καπ" w:date="2023-03-08T05:07:00Z">
        <w:r w:rsidR="00243FA3">
          <w:rPr>
            <w:lang w:val="el-GR"/>
          </w:rPr>
          <w:t xml:space="preserve">απόσταση από το </w:t>
        </w:r>
        <w:r w:rsidR="00243FA3">
          <w:t>z</w:t>
        </w:r>
      </w:ins>
      <w:ins w:id="4905" w:author="Στάθης Καπ" w:date="2023-03-08T05:08:00Z">
        <w:r w:rsidR="00243FA3" w:rsidRPr="00243FA3">
          <w:rPr>
            <w:lang w:val="el-GR"/>
            <w:rPrChange w:id="4906"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4907" w:author="Στάθης Καπ" w:date="2023-03-08T05:08:00Z">
          <w:pPr>
            <w:pStyle w:val="ListParagraph"/>
            <w:numPr>
              <w:numId w:val="15"/>
            </w:numPr>
            <w:ind w:hanging="360"/>
          </w:pPr>
        </w:pPrChange>
      </w:pPr>
      <w:del w:id="4908" w:author="Στάθης Καπ" w:date="2023-02-02T10:32:00Z">
        <w:r w:rsidRPr="002057AA" w:rsidDel="00CD50FF">
          <w:rPr>
            <w:lang w:val="el-GR"/>
          </w:rPr>
          <w:delText>. Εάν</w:delText>
        </w:r>
      </w:del>
      <w:del w:id="4909" w:author="Στάθης Καπ" w:date="2023-03-08T05:08:00Z">
        <w:r w:rsidRPr="002057AA" w:rsidDel="00243FA3">
          <w:rPr>
            <w:lang w:val="el-GR"/>
          </w:rPr>
          <w:delText xml:space="preserve"> </w:delText>
        </w:r>
      </w:del>
      <w:ins w:id="4910" w:author="Στάθης Καπ" w:date="2023-03-08T05:08:00Z">
        <w:r w:rsidR="00243FA3">
          <w:rPr>
            <w:lang w:val="el-GR"/>
          </w:rPr>
          <w:t>(</w:t>
        </w:r>
      </w:ins>
      <w:commentRangeStart w:id="491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911"/>
        <m:r>
          <m:rPr>
            <m:sty m:val="p"/>
          </m:rPr>
          <w:rPr>
            <w:rStyle w:val="CommentReference"/>
            <w:rFonts w:ascii="Cambria Math" w:hAnsi="Cambria Math"/>
          </w:rPr>
          <w:commentReference w:id="4911"/>
        </m:r>
      </m:oMath>
      <w:ins w:id="4912" w:author="Στάθης Καπ" w:date="2023-03-08T05:08:00Z">
        <w:r w:rsidR="00243FA3">
          <w:rPr>
            <w:rFonts w:eastAsiaTheme="minorEastAsia"/>
            <w:lang w:val="el-GR"/>
          </w:rPr>
          <w:t>)</w:t>
        </w:r>
      </w:ins>
      <w:ins w:id="4913" w:author="Στάθης Καπ" w:date="2023-02-02T10:32:00Z">
        <w:r w:rsidR="00CD50FF">
          <w:rPr>
            <w:lang w:val="el-GR"/>
          </w:rPr>
          <w:t xml:space="preserve">. </w:t>
        </w:r>
      </w:ins>
      <w:del w:id="4914" w:author="Στάθης Καπ" w:date="2023-02-02T10:32:00Z">
        <w:r w:rsidRPr="002057AA" w:rsidDel="00CD50FF">
          <w:rPr>
            <w:lang w:val="el-GR"/>
          </w:rPr>
          <w:delText xml:space="preserve">, τότε </w:delText>
        </w:r>
      </w:del>
      <w:ins w:id="4915" w:author="Στάθης Καπ" w:date="2023-02-02T10:32:00Z">
        <w:r w:rsidR="00CD50FF">
          <w:rPr>
            <w:lang w:val="el-GR"/>
          </w:rPr>
          <w:t>Ο</w:t>
        </w:r>
      </w:ins>
      <w:del w:id="4916" w:author="Στάθης Καπ" w:date="2023-02-02T10:32:00Z">
        <w:r w:rsidRPr="002057AA" w:rsidDel="00CD50FF">
          <w:rPr>
            <w:lang w:val="el-GR"/>
          </w:rPr>
          <w:delText>ο</w:delText>
        </w:r>
      </w:del>
      <w:r w:rsidRPr="002057AA">
        <w:rPr>
          <w:lang w:val="el-GR"/>
        </w:rPr>
        <w:t xml:space="preserve"> τελικός κόμβος </w:t>
      </w:r>
      <w:del w:id="4917" w:author="Στάθης Καπ" w:date="2023-02-02T09:31:00Z">
        <w:r w:rsidDel="00FF702D">
          <w:delText>final</w:delText>
        </w:r>
        <w:r w:rsidRPr="002057AA" w:rsidDel="00FF702D">
          <w:rPr>
            <w:lang w:val="el-GR"/>
          </w:rPr>
          <w:delText xml:space="preserve"> </w:delText>
        </w:r>
      </w:del>
      <w:ins w:id="4918" w:author="Στάθης Καπ" w:date="2023-02-02T09:32:00Z">
        <w:r w:rsidR="00226AD4">
          <w:t>ed</w:t>
        </w:r>
      </w:ins>
      <w:ins w:id="4919" w:author="Στάθης Καπ" w:date="2023-02-02T09:31:00Z">
        <w:r w:rsidR="00FF702D" w:rsidRPr="002057AA">
          <w:rPr>
            <w:lang w:val="el-GR"/>
          </w:rPr>
          <w:t xml:space="preserve"> </w:t>
        </w:r>
      </w:ins>
      <w:del w:id="4920" w:author="Στάθης Καπ" w:date="2023-02-25T20:27:00Z">
        <w:r w:rsidRPr="002057AA" w:rsidDel="0074374E">
          <w:rPr>
            <w:lang w:val="el-GR"/>
          </w:rPr>
          <w:delText>τ</w:delText>
        </w:r>
      </w:del>
      <w:ins w:id="4921" w:author="Στάθης Καπ" w:date="2023-02-25T20:27:00Z">
        <w:r w:rsidR="0074374E">
          <w:rPr>
            <w:lang w:val="el-GR"/>
          </w:rPr>
          <w:t xml:space="preserve">της </w:t>
        </w:r>
      </w:ins>
      <w:del w:id="4922" w:author="Στάθης Καπ" w:date="2023-02-25T20:27:00Z">
        <w:r w:rsidRPr="002057AA" w:rsidDel="0074374E">
          <w:rPr>
            <w:lang w:val="el-GR"/>
          </w:rPr>
          <w:delText xml:space="preserve">ης τρέχουσας </w:delText>
        </w:r>
      </w:del>
      <w:r w:rsidRPr="002057AA">
        <w:rPr>
          <w:lang w:val="el-GR"/>
        </w:rPr>
        <w:t>διαδρομής</w:t>
      </w:r>
      <w:ins w:id="4923" w:author="Στάθης Καπ" w:date="2023-02-25T20:27:00Z">
        <w:r w:rsidR="0074374E">
          <w:rPr>
            <w:lang w:val="el-GR"/>
          </w:rPr>
          <w:t xml:space="preserve"> του </w:t>
        </w:r>
      </w:ins>
      <m:oMath>
        <m:r>
          <w:ins w:id="4924" w:author="Στάθης Καπ" w:date="2023-02-25T20:27:00Z">
            <w:rPr>
              <w:rFonts w:ascii="Cambria Math" w:hAnsi="Cambria Math"/>
              <w:lang w:val="el-GR"/>
            </w:rPr>
            <m:t>opt</m:t>
          </w:ins>
        </m:r>
        <m:sSub>
          <m:sSubPr>
            <m:ctrlPr>
              <w:ins w:id="4925" w:author="Στάθης Καπ" w:date="2023-02-25T20:27:00Z">
                <w:rPr>
                  <w:rFonts w:ascii="Cambria Math" w:hAnsi="Cambria Math"/>
                  <w:i/>
                  <w:lang w:val="el-GR"/>
                </w:rPr>
              </w:ins>
            </m:ctrlPr>
          </m:sSubPr>
          <m:e>
            <m:r>
              <w:ins w:id="4926" w:author="Στάθης Καπ" w:date="2023-02-25T20:27:00Z">
                <w:rPr>
                  <w:rFonts w:ascii="Cambria Math" w:hAnsi="Cambria Math"/>
                  <w:lang w:val="el-GR"/>
                </w:rPr>
                <m:t>w</m:t>
              </w:ins>
            </m:r>
          </m:e>
          <m:sub>
            <m:r>
              <w:ins w:id="4927" w:author="Στάθης Καπ" w:date="2023-02-25T20:27:00Z">
                <w:rPr>
                  <w:rFonts w:ascii="Cambria Math" w:hAnsi="Cambria Math"/>
                  <w:lang w:val="el-GR"/>
                </w:rPr>
                <m:t>a</m:t>
              </w:ins>
            </m:r>
          </m:sub>
        </m:sSub>
      </m:oMath>
      <w:r w:rsidRPr="002057AA">
        <w:rPr>
          <w:lang w:val="el-GR"/>
        </w:rPr>
        <w:t xml:space="preserve"> </w:t>
      </w:r>
      <w:del w:id="4928" w:author="Στάθης Καπ" w:date="2023-02-25T20:27:00Z">
        <w:r w:rsidRPr="002057AA" w:rsidDel="001B282E">
          <w:rPr>
            <w:lang w:val="el-GR"/>
          </w:rPr>
          <w:delText xml:space="preserve">υπολογίζεται </w:delText>
        </w:r>
      </w:del>
      <w:ins w:id="4929" w:author="Στάθης Καπ" w:date="2023-03-08T05:10:00Z">
        <w:r w:rsidR="00243FA3">
          <w:rPr>
            <w:lang w:val="el-GR"/>
          </w:rPr>
          <w:t xml:space="preserve">υπολογίζεται </w:t>
        </w:r>
      </w:ins>
      <w:ins w:id="4930" w:author="Στάθης Καπ" w:date="2023-02-02T10:32:00Z">
        <w:r w:rsidR="00CD50FF">
          <w:rPr>
            <w:lang w:val="el-GR"/>
          </w:rPr>
          <w:t>από τις σχέσεις</w:t>
        </w:r>
      </w:ins>
      <w:del w:id="493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3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4933">
          <w:tblGrid>
            <w:gridCol w:w="618"/>
            <w:gridCol w:w="7601"/>
            <w:gridCol w:w="619"/>
          </w:tblGrid>
        </w:tblGridChange>
      </w:tblGrid>
      <w:tr w:rsidR="00A13A8D" w14:paraId="39177BD3" w14:textId="77777777" w:rsidTr="00603993">
        <w:trPr>
          <w:ins w:id="4934" w:author="Στάθης Καπ" w:date="2023-02-01T21:29:00Z"/>
        </w:trPr>
        <w:tc>
          <w:tcPr>
            <w:tcW w:w="350" w:type="pct"/>
            <w:tcPrChange w:id="4935" w:author="Στάθης Καπ" w:date="2023-02-01T08:48:00Z">
              <w:tcPr>
                <w:tcW w:w="350" w:type="pct"/>
              </w:tcPr>
            </w:tcPrChange>
          </w:tcPr>
          <w:p w14:paraId="0F0ABAA7" w14:textId="77777777" w:rsidR="00A13A8D" w:rsidRPr="00CD50FF" w:rsidRDefault="00A13A8D">
            <w:pPr>
              <w:spacing w:after="160"/>
              <w:rPr>
                <w:ins w:id="4936" w:author="Στάθης Καπ" w:date="2023-02-01T21:29:00Z"/>
                <w:lang w:val="el-GR"/>
              </w:rPr>
              <w:pPrChange w:id="4937" w:author="Στάθης Καπ" w:date="2023-02-01T08:46:00Z">
                <w:pPr/>
              </w:pPrChange>
            </w:pPr>
          </w:p>
        </w:tc>
        <w:tc>
          <w:tcPr>
            <w:tcW w:w="4300" w:type="pct"/>
            <w:tcPrChange w:id="4938" w:author="Στάθης Καπ" w:date="2023-02-01T08:48:00Z">
              <w:tcPr>
                <w:tcW w:w="4300" w:type="pct"/>
              </w:tcPr>
            </w:tcPrChange>
          </w:tcPr>
          <w:p w14:paraId="29A75A9B" w14:textId="3AD0E3AD" w:rsidR="00A13A8D" w:rsidRPr="005846FF" w:rsidRDefault="00A13A8D">
            <w:pPr>
              <w:spacing w:after="160"/>
              <w:rPr>
                <w:ins w:id="4939" w:author="Στάθης Καπ" w:date="2023-02-01T21:29:00Z"/>
                <w:lang w:val="el-GR"/>
              </w:rPr>
              <w:pPrChange w:id="4940" w:author="Στάθης Καπ" w:date="2023-02-01T08:46:00Z">
                <w:pPr/>
              </w:pPrChange>
            </w:pPr>
            <m:oMathPara>
              <m:oMath>
                <m:r>
                  <w:ins w:id="4941" w:author="Στάθης Καπ" w:date="2023-02-01T21:29:00Z">
                    <w:rPr>
                      <w:rFonts w:ascii="Cambria Math" w:hAnsi="Cambria Math"/>
                    </w:rPr>
                    <m:t>t=</m:t>
                  </w:ins>
                </m:r>
                <m:f>
                  <m:fPr>
                    <m:ctrlPr>
                      <w:ins w:id="4942" w:author="Στάθης Καπ" w:date="2023-02-01T21:29:00Z">
                        <w:rPr>
                          <w:rFonts w:ascii="Cambria Math" w:hAnsi="Cambria Math"/>
                          <w:i/>
                        </w:rPr>
                      </w:ins>
                    </m:ctrlPr>
                  </m:fPr>
                  <m:num>
                    <m:r>
                      <w:ins w:id="4943" w:author="Στάθης Καπ" w:date="2023-02-02T09:22:00Z">
                        <w:rPr>
                          <w:rFonts w:ascii="Cambria Math" w:hAnsi="Cambria Math"/>
                        </w:rPr>
                        <m:t>maxShif</m:t>
                      </w:ins>
                    </m:r>
                    <m:sSub>
                      <m:sSubPr>
                        <m:ctrlPr>
                          <w:ins w:id="4944" w:author="Στάθης Καπ" w:date="2023-02-02T09:22:00Z">
                            <w:rPr>
                              <w:rFonts w:ascii="Cambria Math" w:hAnsi="Cambria Math"/>
                              <w:i/>
                            </w:rPr>
                          </w:ins>
                        </m:ctrlPr>
                      </m:sSubPr>
                      <m:e>
                        <m:r>
                          <w:ins w:id="4945" w:author="Στάθης Καπ" w:date="2023-02-02T09:22:00Z">
                            <w:rPr>
                              <w:rFonts w:ascii="Cambria Math" w:hAnsi="Cambria Math"/>
                            </w:rPr>
                            <m:t>t</m:t>
                          </w:ins>
                        </m:r>
                      </m:e>
                      <m:sub>
                        <m:r>
                          <w:ins w:id="4946" w:author="Στάθης Καπ" w:date="2023-02-02T09:22:00Z">
                            <w:rPr>
                              <w:rFonts w:ascii="Cambria Math" w:hAnsi="Cambria Math"/>
                            </w:rPr>
                            <m:t>z</m:t>
                          </w:ins>
                        </m:r>
                      </m:sub>
                    </m:sSub>
                  </m:num>
                  <m:den>
                    <m:r>
                      <w:ins w:id="4947" w:author="Στάθης Καπ" w:date="2023-02-02T09:35:00Z">
                        <w:rPr>
                          <w:rFonts w:ascii="Cambria Math" w:hAnsi="Cambria Math"/>
                        </w:rPr>
                        <m:t>travelTim</m:t>
                      </w:ins>
                    </m:r>
                    <m:sSub>
                      <m:sSubPr>
                        <m:ctrlPr>
                          <w:ins w:id="4948" w:author="Στάθης Καπ" w:date="2023-02-02T09:35:00Z">
                            <w:rPr>
                              <w:rFonts w:ascii="Cambria Math" w:hAnsi="Cambria Math"/>
                              <w:i/>
                            </w:rPr>
                          </w:ins>
                        </m:ctrlPr>
                      </m:sSubPr>
                      <m:e>
                        <m:r>
                          <w:ins w:id="4949" w:author="Στάθης Καπ" w:date="2023-02-02T09:35:00Z">
                            <w:rPr>
                              <w:rFonts w:ascii="Cambria Math" w:hAnsi="Cambria Math"/>
                            </w:rPr>
                            <m:t>e</m:t>
                          </w:ins>
                        </m:r>
                      </m:e>
                      <m:sub>
                        <m:r>
                          <w:ins w:id="4950" w:author="Στάθης Καπ" w:date="2023-02-02T09:35:00Z">
                            <w:rPr>
                              <w:rFonts w:ascii="Cambria Math" w:hAnsi="Cambria Math"/>
                            </w:rPr>
                            <m:t>z→cnext</m:t>
                          </w:ins>
                        </m:r>
                      </m:sub>
                    </m:sSub>
                  </m:den>
                </m:f>
              </m:oMath>
            </m:oMathPara>
          </w:p>
        </w:tc>
        <w:tc>
          <w:tcPr>
            <w:tcW w:w="350" w:type="pct"/>
            <w:vAlign w:val="center"/>
            <w:tcPrChange w:id="4951" w:author="Στάθης Καπ" w:date="2023-02-01T08:48:00Z">
              <w:tcPr>
                <w:tcW w:w="350" w:type="pct"/>
                <w:vAlign w:val="bottom"/>
              </w:tcPr>
            </w:tcPrChange>
          </w:tcPr>
          <w:p w14:paraId="144BC028" w14:textId="1E1AECA3" w:rsidR="00A13A8D" w:rsidRPr="00650B05" w:rsidRDefault="00A13A8D">
            <w:pPr>
              <w:pStyle w:val="Caption"/>
              <w:spacing w:after="160"/>
              <w:rPr>
                <w:ins w:id="4952" w:author="Στάθης Καπ" w:date="2023-02-01T21:29:00Z"/>
                <w:lang w:val="el-GR"/>
              </w:rPr>
              <w:pPrChange w:id="4953" w:author="Στάθης Καπ" w:date="2023-02-01T08:47:00Z">
                <w:pPr/>
              </w:pPrChange>
            </w:pPr>
            <w:ins w:id="495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95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56" w:author="Στάθης Καπ" w:date="2023-03-09T04:14:00Z">
              <w:r w:rsidR="00586FC2">
                <w:rPr>
                  <w:noProof/>
                  <w:lang w:val="el-GR"/>
                </w:rPr>
                <w:t>3</w:t>
              </w:r>
            </w:ins>
            <w:del w:id="4957" w:author="Στάθης Καπ" w:date="2023-02-12T05:59:00Z">
              <w:r w:rsidDel="00237FE3">
                <w:rPr>
                  <w:noProof/>
                  <w:lang w:val="el-GR"/>
                </w:rPr>
                <w:delText>4</w:delText>
              </w:r>
            </w:del>
            <w:ins w:id="4958" w:author="Στάθης Καπ" w:date="2023-02-01T21:29:00Z">
              <w:r>
                <w:rPr>
                  <w:lang w:val="el-GR"/>
                </w:rPr>
                <w:fldChar w:fldCharType="end"/>
              </w:r>
              <w:r>
                <w:t>)</w:t>
              </w:r>
            </w:ins>
          </w:p>
        </w:tc>
      </w:tr>
      <w:tr w:rsidR="00E56844" w14:paraId="4FF895FB" w14:textId="77777777" w:rsidTr="00603993">
        <w:trPr>
          <w:ins w:id="4959" w:author="Στάθης Καπ" w:date="2023-02-01T21:29:00Z"/>
        </w:trPr>
        <w:tc>
          <w:tcPr>
            <w:tcW w:w="350" w:type="pct"/>
            <w:tcPrChange w:id="4960" w:author="Στάθης Καπ" w:date="2023-02-01T08:48:00Z">
              <w:tcPr>
                <w:tcW w:w="350" w:type="pct"/>
              </w:tcPr>
            </w:tcPrChange>
          </w:tcPr>
          <w:p w14:paraId="76E729B7" w14:textId="77777777" w:rsidR="00E56844" w:rsidRDefault="00E56844">
            <w:pPr>
              <w:spacing w:after="160"/>
              <w:rPr>
                <w:ins w:id="4961" w:author="Στάθης Καπ" w:date="2023-02-01T21:29:00Z"/>
                <w:lang w:val="el-GR"/>
              </w:rPr>
              <w:pPrChange w:id="4962" w:author="Στάθης Καπ" w:date="2023-02-01T08:46:00Z">
                <w:pPr/>
              </w:pPrChange>
            </w:pPr>
          </w:p>
        </w:tc>
        <w:tc>
          <w:tcPr>
            <w:tcW w:w="4300" w:type="pct"/>
            <w:tcPrChange w:id="4963" w:author="Στάθης Καπ" w:date="2023-02-01T08:48:00Z">
              <w:tcPr>
                <w:tcW w:w="4300" w:type="pct"/>
              </w:tcPr>
            </w:tcPrChange>
          </w:tcPr>
          <w:p w14:paraId="1D38415A" w14:textId="517B777D" w:rsidR="00E56844" w:rsidRPr="005846FF" w:rsidRDefault="00494D04">
            <w:pPr>
              <w:spacing w:after="160"/>
              <w:rPr>
                <w:ins w:id="4964" w:author="Στάθης Καπ" w:date="2023-02-01T21:29:00Z"/>
                <w:lang w:val="el-GR"/>
              </w:rPr>
              <w:pPrChange w:id="4965" w:author="Στάθης Καπ" w:date="2023-02-01T08:46:00Z">
                <w:pPr/>
              </w:pPrChange>
            </w:pPr>
            <m:oMathPara>
              <m:oMath>
                <m:sSub>
                  <m:sSubPr>
                    <m:ctrlPr>
                      <w:ins w:id="4966" w:author="Στάθης Καπ" w:date="2023-02-02T10:29:00Z">
                        <w:rPr>
                          <w:rFonts w:ascii="Cambria Math" w:hAnsi="Cambria Math"/>
                          <w:i/>
                        </w:rPr>
                      </w:ins>
                    </m:ctrlPr>
                  </m:sSubPr>
                  <m:e>
                    <m:d>
                      <m:dPr>
                        <m:ctrlPr>
                          <w:ins w:id="4967" w:author="Στάθης Καπ" w:date="2023-02-02T10:29:00Z">
                            <w:rPr>
                              <w:rFonts w:ascii="Cambria Math" w:hAnsi="Cambria Math"/>
                              <w:i/>
                            </w:rPr>
                          </w:ins>
                        </m:ctrlPr>
                      </m:dPr>
                      <m:e>
                        <m:r>
                          <w:ins w:id="4968" w:author="Στάθης Καπ" w:date="2023-02-02T10:29:00Z">
                            <w:rPr>
                              <w:rFonts w:ascii="Cambria Math" w:hAnsi="Cambria Math"/>
                            </w:rPr>
                            <m:t>x,y</m:t>
                          </w:ins>
                        </m:r>
                      </m:e>
                    </m:d>
                  </m:e>
                  <m:sub>
                    <m:r>
                      <w:ins w:id="4969" w:author="Στάθης Καπ" w:date="2023-02-02T10:29:00Z">
                        <w:rPr>
                          <w:rFonts w:ascii="Cambria Math" w:hAnsi="Cambria Math"/>
                        </w:rPr>
                        <m:t>ed</m:t>
                      </w:ins>
                    </m:r>
                  </m:sub>
                </m:sSub>
                <m:r>
                  <w:ins w:id="4970" w:author="Στάθης Καπ" w:date="2023-02-01T21:29:00Z">
                    <w:rPr>
                      <w:rFonts w:ascii="Cambria Math" w:hAnsi="Cambria Math"/>
                    </w:rPr>
                    <m:t>=((1-t)∙</m:t>
                  </w:ins>
                </m:r>
                <m:sSub>
                  <m:sSubPr>
                    <m:ctrlPr>
                      <w:ins w:id="4971" w:author="Στάθης Καπ" w:date="2023-02-01T21:29:00Z">
                        <w:rPr>
                          <w:rFonts w:ascii="Cambria Math" w:hAnsi="Cambria Math"/>
                          <w:i/>
                        </w:rPr>
                      </w:ins>
                    </m:ctrlPr>
                  </m:sSubPr>
                  <m:e>
                    <m:r>
                      <w:ins w:id="4972" w:author="Στάθης Καπ" w:date="2023-02-01T21:29:00Z">
                        <w:rPr>
                          <w:rFonts w:ascii="Cambria Math" w:hAnsi="Cambria Math"/>
                        </w:rPr>
                        <m:t>x</m:t>
                      </w:ins>
                    </m:r>
                  </m:e>
                  <m:sub>
                    <m:r>
                      <w:ins w:id="4973" w:author="Στάθης Καπ" w:date="2023-02-01T21:29:00Z">
                        <w:rPr>
                          <w:rFonts w:ascii="Cambria Math" w:hAnsi="Cambria Math"/>
                        </w:rPr>
                        <m:t>z</m:t>
                      </w:ins>
                    </m:r>
                  </m:sub>
                </m:sSub>
                <m:r>
                  <w:ins w:id="4974" w:author="Στάθης Καπ" w:date="2023-02-01T21:29:00Z">
                    <w:rPr>
                      <w:rFonts w:ascii="Cambria Math" w:hAnsi="Cambria Math"/>
                    </w:rPr>
                    <m:t>+t∙</m:t>
                  </w:ins>
                </m:r>
                <m:sSub>
                  <m:sSubPr>
                    <m:ctrlPr>
                      <w:ins w:id="4975" w:author="Στάθης Καπ" w:date="2023-02-01T21:29:00Z">
                        <w:rPr>
                          <w:rFonts w:ascii="Cambria Math" w:hAnsi="Cambria Math"/>
                          <w:i/>
                        </w:rPr>
                      </w:ins>
                    </m:ctrlPr>
                  </m:sSubPr>
                  <m:e>
                    <m:r>
                      <w:ins w:id="4976" w:author="Στάθης Καπ" w:date="2023-02-01T21:29:00Z">
                        <w:rPr>
                          <w:rFonts w:ascii="Cambria Math" w:hAnsi="Cambria Math"/>
                        </w:rPr>
                        <m:t>x</m:t>
                      </w:ins>
                    </m:r>
                  </m:e>
                  <m:sub>
                    <m:r>
                      <w:ins w:id="4977" w:author="Στάθης Καπ" w:date="2023-02-01T21:29:00Z">
                        <w:rPr>
                          <w:rFonts w:ascii="Cambria Math" w:hAnsi="Cambria Math"/>
                        </w:rPr>
                        <m:t>cnext</m:t>
                      </w:ins>
                    </m:r>
                  </m:sub>
                </m:sSub>
                <m:r>
                  <w:ins w:id="4978" w:author="Στάθης Καπ" w:date="2023-02-01T21:29:00Z">
                    <w:rPr>
                      <w:rFonts w:ascii="Cambria Math" w:hAnsi="Cambria Math"/>
                    </w:rPr>
                    <m:t>, (1-t)∙</m:t>
                  </w:ins>
                </m:r>
                <m:sSub>
                  <m:sSubPr>
                    <m:ctrlPr>
                      <w:ins w:id="4979" w:author="Στάθης Καπ" w:date="2023-02-01T21:29:00Z">
                        <w:rPr>
                          <w:rFonts w:ascii="Cambria Math" w:hAnsi="Cambria Math"/>
                          <w:i/>
                        </w:rPr>
                      </w:ins>
                    </m:ctrlPr>
                  </m:sSubPr>
                  <m:e>
                    <m:r>
                      <w:ins w:id="4980" w:author="Στάθης Καπ" w:date="2023-02-01T21:29:00Z">
                        <w:rPr>
                          <w:rFonts w:ascii="Cambria Math" w:hAnsi="Cambria Math"/>
                        </w:rPr>
                        <m:t>y</m:t>
                      </w:ins>
                    </m:r>
                  </m:e>
                  <m:sub>
                    <m:r>
                      <w:ins w:id="4981" w:author="Στάθης Καπ" w:date="2023-02-01T21:29:00Z">
                        <w:rPr>
                          <w:rFonts w:ascii="Cambria Math" w:hAnsi="Cambria Math"/>
                        </w:rPr>
                        <m:t>z</m:t>
                      </w:ins>
                    </m:r>
                  </m:sub>
                </m:sSub>
                <m:r>
                  <w:ins w:id="4982" w:author="Στάθης Καπ" w:date="2023-02-01T21:29:00Z">
                    <w:rPr>
                      <w:rFonts w:ascii="Cambria Math" w:hAnsi="Cambria Math"/>
                    </w:rPr>
                    <m:t>+t∙</m:t>
                  </w:ins>
                </m:r>
                <m:sSub>
                  <m:sSubPr>
                    <m:ctrlPr>
                      <w:ins w:id="4983" w:author="Στάθης Καπ" w:date="2023-02-01T21:29:00Z">
                        <w:rPr>
                          <w:rFonts w:ascii="Cambria Math" w:hAnsi="Cambria Math"/>
                          <w:i/>
                        </w:rPr>
                      </w:ins>
                    </m:ctrlPr>
                  </m:sSubPr>
                  <m:e>
                    <m:r>
                      <w:ins w:id="4984" w:author="Στάθης Καπ" w:date="2023-02-01T21:29:00Z">
                        <w:rPr>
                          <w:rFonts w:ascii="Cambria Math" w:hAnsi="Cambria Math"/>
                        </w:rPr>
                        <m:t>y</m:t>
                      </w:ins>
                    </m:r>
                  </m:e>
                  <m:sub>
                    <m:r>
                      <w:ins w:id="4985" w:author="Στάθης Καπ" w:date="2023-02-01T21:29:00Z">
                        <w:rPr>
                          <w:rFonts w:ascii="Cambria Math" w:hAnsi="Cambria Math"/>
                        </w:rPr>
                        <m:t>cnext</m:t>
                      </w:ins>
                    </m:r>
                  </m:sub>
                </m:sSub>
                <m:r>
                  <w:ins w:id="4986" w:author="Στάθης Καπ" w:date="2023-02-01T21:29:00Z">
                    <w:rPr>
                      <w:rFonts w:ascii="Cambria Math" w:hAnsi="Cambria Math"/>
                    </w:rPr>
                    <m:t>)</m:t>
                  </w:ins>
                </m:r>
              </m:oMath>
            </m:oMathPara>
          </w:p>
        </w:tc>
        <w:tc>
          <w:tcPr>
            <w:tcW w:w="350" w:type="pct"/>
            <w:vAlign w:val="center"/>
            <w:tcPrChange w:id="4987" w:author="Στάθης Καπ" w:date="2023-02-01T08:48:00Z">
              <w:tcPr>
                <w:tcW w:w="350" w:type="pct"/>
                <w:vAlign w:val="bottom"/>
              </w:tcPr>
            </w:tcPrChange>
          </w:tcPr>
          <w:p w14:paraId="122FD484" w14:textId="26963414" w:rsidR="00E56844" w:rsidRPr="00603993" w:rsidRDefault="00E56844">
            <w:pPr>
              <w:pStyle w:val="Caption"/>
              <w:spacing w:after="160"/>
              <w:rPr>
                <w:ins w:id="4988" w:author="Στάθης Καπ" w:date="2023-02-01T21:29:00Z"/>
                <w:sz w:val="18"/>
                <w:rPrChange w:id="4989" w:author="Στάθης Καπ" w:date="2023-02-01T08:49:00Z">
                  <w:rPr>
                    <w:ins w:id="4990" w:author="Στάθης Καπ" w:date="2023-02-01T21:29:00Z"/>
                    <w:lang w:val="el-GR"/>
                  </w:rPr>
                </w:rPrChange>
              </w:rPr>
              <w:pPrChange w:id="4991" w:author="Στάθης Καπ" w:date="2023-02-01T08:47:00Z">
                <w:pPr/>
              </w:pPrChange>
            </w:pPr>
            <w:ins w:id="499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99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94" w:author="Στάθης Καπ" w:date="2023-03-09T04:14:00Z">
              <w:r w:rsidR="00586FC2">
                <w:rPr>
                  <w:noProof/>
                  <w:lang w:val="el-GR"/>
                </w:rPr>
                <w:t>4</w:t>
              </w:r>
            </w:ins>
            <w:del w:id="4995" w:author="Στάθης Καπ" w:date="2023-02-12T05:59:00Z">
              <w:r w:rsidDel="00237FE3">
                <w:rPr>
                  <w:noProof/>
                  <w:lang w:val="el-GR"/>
                </w:rPr>
                <w:delText>5</w:delText>
              </w:r>
            </w:del>
            <w:ins w:id="499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99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998" w:author="Στάθης Καπ" w:date="2023-02-01T21:28:00Z"/>
          <w:rFonts w:eastAsiaTheme="minorEastAsia"/>
          <w:lang w:val="el-GR"/>
        </w:rPr>
      </w:pPr>
      <m:oMathPara>
        <m:oMath>
          <m:r>
            <w:del w:id="499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000" w:author="Στάθης Καπ" w:date="2023-02-01T21:28:00Z"/>
          <w:rFonts w:eastAsiaTheme="minorEastAsia"/>
        </w:rPr>
      </w:pPr>
      <m:oMathPara>
        <m:oMath>
          <m:r>
            <w:del w:id="5001" w:author="Στάθης Καπ" w:date="2023-02-01T21:28:00Z">
              <w:rPr>
                <w:rFonts w:ascii="Cambria Math" w:hAnsi="Cambria Math"/>
              </w:rPr>
              <m:t>dt=maxShif</m:t>
            </w:del>
          </m:r>
          <m:sSub>
            <m:sSubPr>
              <m:ctrlPr>
                <w:del w:id="5002" w:author="Στάθης Καπ" w:date="2023-02-01T21:28:00Z">
                  <w:rPr>
                    <w:rFonts w:ascii="Cambria Math" w:hAnsi="Cambria Math"/>
                    <w:i/>
                  </w:rPr>
                </w:del>
              </m:ctrlPr>
            </m:sSubPr>
            <m:e>
              <m:r>
                <w:del w:id="5003" w:author="Στάθης Καπ" w:date="2023-02-01T21:28:00Z">
                  <w:rPr>
                    <w:rFonts w:ascii="Cambria Math" w:hAnsi="Cambria Math"/>
                  </w:rPr>
                  <m:t>t</m:t>
                </w:del>
              </m:r>
            </m:e>
            <m:sub>
              <m:r>
                <w:del w:id="5004" w:author="Στάθης Καπ" w:date="2023-02-01T21:28:00Z">
                  <w:rPr>
                    <w:rFonts w:ascii="Cambria Math" w:hAnsi="Cambria Math"/>
                  </w:rPr>
                  <m:t>z</m:t>
                </w:del>
              </m:r>
            </m:sub>
          </m:sSub>
          <w:commentRangeStart w:id="5005"/>
          <m:r>
            <w:del w:id="5006" w:author="Στάθης Καπ" w:date="2023-02-01T21:28:00Z">
              <w:rPr>
                <w:rFonts w:ascii="Cambria Math" w:hAnsi="Cambria Math"/>
              </w:rPr>
              <m:t>-depTim</m:t>
            </w:del>
          </m:r>
          <m:sSub>
            <m:sSubPr>
              <m:ctrlPr>
                <w:del w:id="5007" w:author="Στάθης Καπ" w:date="2023-02-01T21:28:00Z">
                  <w:rPr>
                    <w:rFonts w:ascii="Cambria Math" w:hAnsi="Cambria Math"/>
                    <w:i/>
                  </w:rPr>
                </w:del>
              </m:ctrlPr>
            </m:sSubPr>
            <m:e>
              <m:r>
                <w:del w:id="5008" w:author="Στάθης Καπ" w:date="2023-02-01T21:28:00Z">
                  <w:rPr>
                    <w:rFonts w:ascii="Cambria Math" w:hAnsi="Cambria Math"/>
                  </w:rPr>
                  <m:t>e</m:t>
                </w:del>
              </m:r>
            </m:e>
            <m:sub>
              <m:r>
                <w:del w:id="5009" w:author="Στάθης Καπ" w:date="2023-02-01T21:28:00Z">
                  <w:rPr>
                    <w:rFonts w:ascii="Cambria Math" w:hAnsi="Cambria Math"/>
                  </w:rPr>
                  <m:t>z</m:t>
                </w:del>
              </m:r>
            </m:sub>
          </m:sSub>
          <w:commentRangeEnd w:id="5005"/>
          <m:r>
            <w:del w:id="5010" w:author="Στάθης Καπ" w:date="2023-02-01T21:28:00Z">
              <m:rPr>
                <m:sty m:val="p"/>
              </m:rPr>
              <w:rPr>
                <w:rStyle w:val="CommentReference"/>
              </w:rPr>
              <w:commentReference w:id="5005"/>
            </w:del>
          </m:r>
        </m:oMath>
      </m:oMathPara>
    </w:p>
    <w:p w14:paraId="6842FDC4" w14:textId="3AEB3E68" w:rsidR="00390401" w:rsidRPr="00390401" w:rsidDel="003E4AE0" w:rsidRDefault="00390401" w:rsidP="002057AA">
      <w:pPr>
        <w:pStyle w:val="ListParagraph"/>
        <w:rPr>
          <w:del w:id="5011" w:author="Στάθης Καπ" w:date="2023-02-01T21:28:00Z"/>
          <w:rFonts w:eastAsiaTheme="minorEastAsia"/>
        </w:rPr>
      </w:pPr>
      <m:oMathPara>
        <m:oMath>
          <m:r>
            <w:del w:id="5012" w:author="Στάθης Καπ" w:date="2023-02-01T21:28:00Z">
              <w:rPr>
                <w:rFonts w:ascii="Cambria Math" w:hAnsi="Cambria Math"/>
              </w:rPr>
              <m:t>t=</m:t>
            </w:del>
          </m:r>
          <m:f>
            <m:fPr>
              <m:ctrlPr>
                <w:del w:id="5013" w:author="Στάθης Καπ" w:date="2023-02-01T21:28:00Z">
                  <w:rPr>
                    <w:rFonts w:ascii="Cambria Math" w:hAnsi="Cambria Math"/>
                    <w:i/>
                  </w:rPr>
                </w:del>
              </m:ctrlPr>
            </m:fPr>
            <m:num>
              <m:r>
                <w:del w:id="5014" w:author="Στάθης Καπ" w:date="2023-02-01T21:28:00Z">
                  <w:rPr>
                    <w:rFonts w:ascii="Cambria Math" w:hAnsi="Cambria Math"/>
                  </w:rPr>
                  <m:t>dt</m:t>
                </w:del>
              </m:r>
            </m:num>
            <m:den>
              <m:r>
                <w:del w:id="501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016" w:author="Στάθης Καπ" w:date="2023-02-01T21:28:00Z"/>
          <w:rFonts w:eastAsiaTheme="minorEastAsia"/>
        </w:rPr>
      </w:pPr>
      <m:oMathPara>
        <m:oMath>
          <m:r>
            <w:del w:id="5017" w:author="Στάθης Καπ" w:date="2023-02-01T21:28:00Z">
              <w:rPr>
                <w:rFonts w:ascii="Cambria Math" w:hAnsi="Cambria Math"/>
              </w:rPr>
              <m:t>final=((1-t)∙</m:t>
            </w:del>
          </m:r>
          <m:sSub>
            <m:sSubPr>
              <m:ctrlPr>
                <w:del w:id="5018" w:author="Στάθης Καπ" w:date="2023-02-01T21:28:00Z">
                  <w:rPr>
                    <w:rFonts w:ascii="Cambria Math" w:hAnsi="Cambria Math"/>
                    <w:i/>
                  </w:rPr>
                </w:del>
              </m:ctrlPr>
            </m:sSubPr>
            <m:e>
              <m:r>
                <w:del w:id="5019" w:author="Στάθης Καπ" w:date="2023-02-01T21:28:00Z">
                  <w:rPr>
                    <w:rFonts w:ascii="Cambria Math" w:hAnsi="Cambria Math"/>
                  </w:rPr>
                  <m:t>x</m:t>
                </w:del>
              </m:r>
            </m:e>
            <m:sub>
              <m:r>
                <w:del w:id="5020" w:author="Στάθης Καπ" w:date="2023-02-01T21:28:00Z">
                  <w:rPr>
                    <w:rFonts w:ascii="Cambria Math" w:hAnsi="Cambria Math"/>
                  </w:rPr>
                  <m:t>z</m:t>
                </w:del>
              </m:r>
            </m:sub>
          </m:sSub>
          <m:r>
            <w:del w:id="5021" w:author="Στάθης Καπ" w:date="2023-02-01T21:28:00Z">
              <w:rPr>
                <w:rFonts w:ascii="Cambria Math" w:hAnsi="Cambria Math"/>
              </w:rPr>
              <m:t>+t∙</m:t>
            </w:del>
          </m:r>
          <m:sSub>
            <m:sSubPr>
              <m:ctrlPr>
                <w:del w:id="5022" w:author="Στάθης Καπ" w:date="2023-02-01T21:28:00Z">
                  <w:rPr>
                    <w:rFonts w:ascii="Cambria Math" w:hAnsi="Cambria Math"/>
                    <w:i/>
                  </w:rPr>
                </w:del>
              </m:ctrlPr>
            </m:sSubPr>
            <m:e>
              <m:r>
                <w:del w:id="5023" w:author="Στάθης Καπ" w:date="2023-02-01T21:28:00Z">
                  <w:rPr>
                    <w:rFonts w:ascii="Cambria Math" w:hAnsi="Cambria Math"/>
                  </w:rPr>
                  <m:t>x</m:t>
                </w:del>
              </m:r>
            </m:e>
            <m:sub>
              <m:r>
                <w:del w:id="5024" w:author="Στάθης Καπ" w:date="2023-02-01T21:28:00Z">
                  <w:rPr>
                    <w:rFonts w:ascii="Cambria Math" w:hAnsi="Cambria Math"/>
                  </w:rPr>
                  <m:t>cnext</m:t>
                </w:del>
              </m:r>
            </m:sub>
          </m:sSub>
          <m:r>
            <w:del w:id="5025" w:author="Στάθης Καπ" w:date="2023-02-01T21:28:00Z">
              <w:rPr>
                <w:rFonts w:ascii="Cambria Math" w:hAnsi="Cambria Math"/>
              </w:rPr>
              <m:t>, (1-t)∙</m:t>
            </w:del>
          </m:r>
          <m:sSub>
            <m:sSubPr>
              <m:ctrlPr>
                <w:del w:id="5026" w:author="Στάθης Καπ" w:date="2023-02-01T21:28:00Z">
                  <w:rPr>
                    <w:rFonts w:ascii="Cambria Math" w:hAnsi="Cambria Math"/>
                    <w:i/>
                  </w:rPr>
                </w:del>
              </m:ctrlPr>
            </m:sSubPr>
            <m:e>
              <m:r>
                <w:del w:id="5027" w:author="Στάθης Καπ" w:date="2023-02-01T21:28:00Z">
                  <w:rPr>
                    <w:rFonts w:ascii="Cambria Math" w:hAnsi="Cambria Math"/>
                  </w:rPr>
                  <m:t>y</m:t>
                </w:del>
              </m:r>
            </m:e>
            <m:sub>
              <m:r>
                <w:del w:id="5028" w:author="Στάθης Καπ" w:date="2023-02-01T21:28:00Z">
                  <w:rPr>
                    <w:rFonts w:ascii="Cambria Math" w:hAnsi="Cambria Math"/>
                  </w:rPr>
                  <m:t>z</m:t>
                </w:del>
              </m:r>
            </m:sub>
          </m:sSub>
          <m:r>
            <w:del w:id="5029" w:author="Στάθης Καπ" w:date="2023-02-01T21:28:00Z">
              <w:rPr>
                <w:rFonts w:ascii="Cambria Math" w:hAnsi="Cambria Math"/>
              </w:rPr>
              <m:t>+t∙</m:t>
            </w:del>
          </m:r>
          <m:sSub>
            <m:sSubPr>
              <m:ctrlPr>
                <w:del w:id="5030" w:author="Στάθης Καπ" w:date="2023-02-01T21:28:00Z">
                  <w:rPr>
                    <w:rFonts w:ascii="Cambria Math" w:hAnsi="Cambria Math"/>
                    <w:i/>
                  </w:rPr>
                </w:del>
              </m:ctrlPr>
            </m:sSubPr>
            <m:e>
              <m:r>
                <w:del w:id="5031" w:author="Στάθης Καπ" w:date="2023-02-01T21:28:00Z">
                  <w:rPr>
                    <w:rFonts w:ascii="Cambria Math" w:hAnsi="Cambria Math"/>
                  </w:rPr>
                  <m:t>y</m:t>
                </w:del>
              </m:r>
            </m:e>
            <m:sub>
              <m:r>
                <w:del w:id="5032" w:author="Στάθης Καπ" w:date="2023-02-01T21:28:00Z">
                  <w:rPr>
                    <w:rFonts w:ascii="Cambria Math" w:hAnsi="Cambria Math"/>
                  </w:rPr>
                  <m:t>cnext</m:t>
                </w:del>
              </m:r>
            </m:sub>
          </m:sSub>
          <m:r>
            <w:del w:id="503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03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lastRenderedPageBreak/>
        <w:t xml:space="preserve">Από τη διαδικασία αυτή, θα </w:t>
      </w:r>
      <w:del w:id="5035" w:author="Στάθης Καπ" w:date="2023-02-25T20:28:00Z">
        <w:r w:rsidRPr="0066528E" w:rsidDel="009024FF">
          <w:rPr>
            <w:lang w:val="el-GR"/>
          </w:rPr>
          <w:delText xml:space="preserve">προκύψει </w:delText>
        </w:r>
      </w:del>
      <w:ins w:id="5036" w:author="Στάθης Καπ" w:date="2023-03-08T05:10:00Z">
        <w:r w:rsidR="00243FA3">
          <w:rPr>
            <w:lang w:val="el-GR"/>
          </w:rPr>
          <w:t>προκύψει</w:t>
        </w:r>
      </w:ins>
      <w:ins w:id="5037" w:author="Στάθης Καπ" w:date="2023-02-25T20:28:00Z">
        <w:r w:rsidR="009024FF" w:rsidRPr="0066528E">
          <w:rPr>
            <w:lang w:val="el-GR"/>
          </w:rPr>
          <w:t xml:space="preserve"> </w:t>
        </w:r>
      </w:ins>
      <w:ins w:id="5038" w:author="Στάθης Καπ" w:date="2023-02-02T09:32:00Z">
        <w:r w:rsidR="00A0283E">
          <w:rPr>
            <w:lang w:val="el-GR"/>
          </w:rPr>
          <w:t xml:space="preserve">ο τελικός </w:t>
        </w:r>
      </w:ins>
      <w:del w:id="503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040" w:author="Στάθης Καπ" w:date="2023-02-02T09:31:00Z">
        <w:r w:rsidR="006F4537" w:rsidRPr="006F4537">
          <w:rPr>
            <w:lang w:val="el-GR"/>
            <w:rPrChange w:id="5041" w:author="Στάθης Καπ" w:date="2023-02-02T09:31:00Z">
              <w:rPr/>
            </w:rPrChange>
          </w:rPr>
          <w:t xml:space="preserve"> </w:t>
        </w:r>
      </w:ins>
      <w:ins w:id="5042" w:author="Στάθης Καπ" w:date="2023-02-02T09:32:00Z">
        <w:r w:rsidR="00FE21B5">
          <w:t>ed</w:t>
        </w:r>
      </w:ins>
      <w:r w:rsidRPr="0066528E">
        <w:rPr>
          <w:lang w:val="el-GR"/>
        </w:rPr>
        <w:t xml:space="preserve"> με χρόνο άφιξης </w:t>
      </w:r>
      <w:ins w:id="504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044" w:author="Στάθης Καπ" w:date="2023-02-02T09:33:00Z">
                <w:rPr>
                  <w:rFonts w:ascii="Cambria Math" w:hAnsi="Cambria Math"/>
                  <w:lang w:val="el-GR"/>
                </w:rPr>
                <m:t>ed</m:t>
              </w:ins>
            </m:r>
            <m:r>
              <w:del w:id="5045" w:author="Στάθης Καπ" w:date="2023-02-02T09:33:00Z">
                <w:rPr>
                  <w:rFonts w:ascii="Cambria Math" w:hAnsi="Cambria Math"/>
                  <w:lang w:val="el-GR"/>
                </w:rPr>
                <m:t>final</m:t>
              </w:del>
            </m:r>
          </m:sub>
        </m:sSub>
        <m:r>
          <w:ins w:id="5046" w:author="Στάθης Καπ" w:date="2023-02-02T09:33:00Z">
            <w:rPr>
              <w:rFonts w:ascii="Cambria Math" w:hAnsi="Cambria Math"/>
              <w:lang w:val="el-GR"/>
            </w:rPr>
            <m:t>=depTim</m:t>
          </w:ins>
        </m:r>
        <m:sSub>
          <m:sSubPr>
            <m:ctrlPr>
              <w:ins w:id="5047" w:author="Στάθης Καπ" w:date="2023-02-02T09:33:00Z">
                <w:rPr>
                  <w:rFonts w:ascii="Cambria Math" w:hAnsi="Cambria Math"/>
                  <w:i/>
                  <w:lang w:val="el-GR"/>
                </w:rPr>
              </w:ins>
            </m:ctrlPr>
          </m:sSubPr>
          <m:e>
            <m:r>
              <w:ins w:id="5048" w:author="Στάθης Καπ" w:date="2023-02-02T09:33:00Z">
                <w:rPr>
                  <w:rFonts w:ascii="Cambria Math" w:hAnsi="Cambria Math"/>
                  <w:lang w:val="el-GR"/>
                </w:rPr>
                <m:t>e</m:t>
              </w:ins>
            </m:r>
          </m:e>
          <m:sub>
            <m:r>
              <w:ins w:id="5049" w:author="Στάθης Καπ" w:date="2023-02-02T09:33:00Z">
                <w:rPr>
                  <w:rFonts w:ascii="Cambria Math" w:hAnsi="Cambria Math"/>
                  <w:lang w:val="el-GR"/>
                </w:rPr>
                <m:t>ed</m:t>
              </w:ins>
            </m:r>
          </m:sub>
        </m:sSub>
        <m:r>
          <w:rPr>
            <w:rFonts w:ascii="Cambria Math" w:hAnsi="Cambria Math"/>
            <w:lang w:val="el-GR"/>
          </w:rPr>
          <m:t>=500</m:t>
        </m:r>
      </m:oMath>
      <w:ins w:id="5050" w:author="Στάθης Καπ" w:date="2023-02-02T09:33:00Z">
        <w:r w:rsidR="00F91E72">
          <w:rPr>
            <w:rFonts w:eastAsiaTheme="minorEastAsia"/>
            <w:lang w:val="el-GR"/>
          </w:rPr>
          <w:t xml:space="preserve"> και</w:t>
        </w:r>
      </w:ins>
      <w:ins w:id="505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052" w:author="Στάθης Καπ" w:date="2023-02-02T09:33:00Z">
        <w:r w:rsidR="00F91E72">
          <w:rPr>
            <w:rFonts w:eastAsiaTheme="minorEastAsia"/>
            <w:lang w:val="el-GR"/>
          </w:rPr>
          <w:t xml:space="preserve"> </w:t>
        </w:r>
      </w:ins>
      <m:oMath>
        <m:r>
          <w:ins w:id="5053" w:author="Στάθης Καπ" w:date="2023-02-25T20:28:00Z">
            <w:rPr>
              <w:rFonts w:ascii="Cambria Math" w:eastAsiaTheme="minorEastAsia" w:hAnsi="Cambria Math"/>
              <w:lang w:val="el-GR"/>
            </w:rPr>
            <m:t>(</m:t>
          </w:ins>
        </m:r>
        <m:r>
          <w:ins w:id="5054" w:author="Στάθης Καπ" w:date="2023-02-02T09:33:00Z">
            <w:rPr>
              <w:rFonts w:ascii="Cambria Math" w:eastAsiaTheme="minorEastAsia" w:hAnsi="Cambria Math"/>
              <w:lang w:val="el-GR"/>
            </w:rPr>
            <m:t>visitDuration=0</m:t>
          </w:ins>
        </m:r>
        <m:r>
          <w:ins w:id="5055" w:author="Στάθης Καπ" w:date="2023-02-25T20:28:00Z">
            <w:rPr>
              <w:rFonts w:ascii="Cambria Math" w:eastAsiaTheme="minorEastAsia" w:hAnsi="Cambria Math"/>
              <w:lang w:val="el-GR"/>
            </w:rPr>
            <m:t>)</m:t>
          </w:ins>
        </m:r>
      </m:oMath>
      <w:ins w:id="5056" w:author="Στάθης Καπ" w:date="2023-02-02T09:33:00Z">
        <w:r w:rsidR="00F91E72" w:rsidRPr="00E06BC9">
          <w:rPr>
            <w:rFonts w:eastAsiaTheme="minorEastAsia"/>
            <w:lang w:val="el-GR"/>
            <w:rPrChange w:id="5057" w:author="Στάθης Καπ" w:date="2023-02-02T09:33:00Z">
              <w:rPr>
                <w:rFonts w:eastAsiaTheme="minorEastAsia"/>
              </w:rPr>
            </w:rPrChange>
          </w:rPr>
          <w:t>.</w:t>
        </w:r>
        <w:r w:rsidR="00F91E72">
          <w:rPr>
            <w:rFonts w:eastAsiaTheme="minorEastAsia"/>
            <w:lang w:val="el-GR"/>
          </w:rPr>
          <w:t xml:space="preserve"> </w:t>
        </w:r>
      </w:ins>
      <w:del w:id="505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059" w:author="Στάθης Καπ" w:date="2023-02-02T10:30:00Z">
        <w:r w:rsidRPr="0066528E" w:rsidDel="004B2240">
          <w:rPr>
            <w:lang w:val="el-GR"/>
          </w:rPr>
          <w:delText>δεν έχει πλέον διαθέσιμο χώρο για άλλες εισαγωγές</w:delText>
        </w:r>
      </w:del>
      <w:ins w:id="506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061" w:author="Στάθης Καπ" w:date="2023-02-25T20:30:00Z">
        <w:r w:rsidR="00B3028F">
          <w:rPr>
            <w:lang w:val="el-GR"/>
          </w:rPr>
          <w:t xml:space="preserve">εκτός από τους χρόνους αναμονής </w:t>
        </w:r>
      </w:ins>
      <w:ins w:id="506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063" w:author="Στάθης Καπ" w:date="2023-02-02T10:36:00Z">
        <w:r w:rsidR="00D158A5">
          <w:rPr>
            <w:lang w:val="el-GR"/>
          </w:rPr>
          <w:t>Τ</w:t>
        </w:r>
      </w:ins>
      <w:del w:id="5064" w:author="Στάθης Καπ" w:date="2023-02-02T10:36:00Z">
        <w:r w:rsidR="00F100DF" w:rsidDel="00D158A5">
          <w:rPr>
            <w:lang w:val="el-GR"/>
          </w:rPr>
          <w:delText>τ</w:delText>
        </w:r>
      </w:del>
      <w:r w:rsidR="00F100DF">
        <w:rPr>
          <w:lang w:val="el-GR"/>
        </w:rPr>
        <w:t xml:space="preserve">οπικής </w:t>
      </w:r>
      <w:del w:id="5065" w:author="Στάθης Καπ" w:date="2023-02-02T10:36:00Z">
        <w:r w:rsidR="00F100DF" w:rsidDel="00D158A5">
          <w:rPr>
            <w:lang w:val="el-GR"/>
          </w:rPr>
          <w:delText>α</w:delText>
        </w:r>
      </w:del>
      <w:del w:id="5066" w:author="Στάθης Καπ" w:date="2023-02-25T20:29:00Z">
        <w:r w:rsidR="00F100DF" w:rsidDel="00B3028F">
          <w:rPr>
            <w:lang w:val="el-GR"/>
          </w:rPr>
          <w:delText>ναζήτησης</w:delText>
        </w:r>
      </w:del>
      <w:ins w:id="5067" w:author="Στάθης Καπ" w:date="2023-02-25T20:29:00Z">
        <w:r w:rsidR="00B3028F">
          <w:rPr>
            <w:lang w:val="el-GR"/>
          </w:rPr>
          <w:t>Αναζήτησης</w:t>
        </w:r>
      </w:ins>
      <w:r w:rsidRPr="0066528E">
        <w:rPr>
          <w:lang w:val="el-GR"/>
        </w:rPr>
        <w:t xml:space="preserve">. </w:t>
      </w:r>
      <w:ins w:id="5068" w:author="Στάθης Καπ" w:date="2023-02-02T10:30:00Z">
        <w:r w:rsidR="00CD50FF">
          <w:rPr>
            <w:lang w:val="el-GR"/>
          </w:rPr>
          <w:t xml:space="preserve">Πρέπει λοιπόν να προστεθεί </w:t>
        </w:r>
      </w:ins>
      <w:ins w:id="5069" w:author="Στάθης Καπ" w:date="2023-02-02T10:31:00Z">
        <w:r w:rsidR="00CD50FF">
          <w:rPr>
            <w:lang w:val="el-GR"/>
          </w:rPr>
          <w:t xml:space="preserve">μια παράμετρος α στη σχέση </w:t>
        </w:r>
        <w:r w:rsidR="00CD50FF" w:rsidRPr="00CD50FF">
          <w:rPr>
            <w:lang w:val="el-GR"/>
            <w:rPrChange w:id="5070" w:author="Στάθης Καπ" w:date="2023-02-02T10:31:00Z">
              <w:rPr/>
            </w:rPrChange>
          </w:rPr>
          <w:t xml:space="preserve">4.3 </w:t>
        </w:r>
        <w:r w:rsidR="00CD50FF">
          <w:rPr>
            <w:lang w:val="el-GR"/>
          </w:rPr>
          <w:t xml:space="preserve">που θα ρυθμίζει το ποσοστό </w:t>
        </w:r>
      </w:ins>
      <w:ins w:id="507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072" w:author="Στάθης Καπ" w:date="2023-02-02T10:34:00Z">
              <w:rPr/>
            </w:rPrChange>
          </w:rPr>
          <w:t xml:space="preserve">. </w:t>
        </w:r>
        <w:r w:rsidR="008E4B56">
          <w:rPr>
            <w:lang w:val="el-GR"/>
          </w:rPr>
          <w:t xml:space="preserve">Εάν στο </w:t>
        </w:r>
      </w:ins>
      <w:ins w:id="507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074" w:author="Στάθης Καπ" w:date="2023-02-02T10:35:00Z">
              <w:rPr/>
            </w:rPrChange>
          </w:rPr>
          <w:t xml:space="preserve"> </w:t>
        </w:r>
        <w:r w:rsidR="008E4B56">
          <w:rPr>
            <w:lang w:val="el-GR"/>
          </w:rPr>
          <w:t>με χρόνο άφ</w:t>
        </w:r>
      </w:ins>
      <w:ins w:id="5075" w:author="Στάθης Καπ" w:date="2023-02-02T10:36:00Z">
        <w:r w:rsidR="008E4B56">
          <w:rPr>
            <w:lang w:val="el-GR"/>
          </w:rPr>
          <w:t xml:space="preserve">ιξης </w:t>
        </w:r>
      </w:ins>
      <m:oMath>
        <m:r>
          <w:ins w:id="5076" w:author="Στάθης Καπ" w:date="2023-02-02T10:36:00Z">
            <w:rPr>
              <w:rFonts w:ascii="Cambria Math" w:hAnsi="Cambria Math"/>
              <w:lang w:val="el-GR"/>
            </w:rPr>
            <m:t>arrTim</m:t>
          </w:ins>
        </m:r>
        <m:sSub>
          <m:sSubPr>
            <m:ctrlPr>
              <w:ins w:id="5077" w:author="Στάθης Καπ" w:date="2023-02-02T10:36:00Z">
                <w:rPr>
                  <w:rFonts w:ascii="Cambria Math" w:hAnsi="Cambria Math"/>
                  <w:i/>
                  <w:lang w:val="el-GR"/>
                </w:rPr>
              </w:ins>
            </m:ctrlPr>
          </m:sSubPr>
          <m:e>
            <m:r>
              <w:ins w:id="5078" w:author="Στάθης Καπ" w:date="2023-02-02T10:36:00Z">
                <w:rPr>
                  <w:rFonts w:ascii="Cambria Math" w:hAnsi="Cambria Math"/>
                  <w:lang w:val="el-GR"/>
                </w:rPr>
                <m:t>e</m:t>
              </w:ins>
            </m:r>
          </m:e>
          <m:sub>
            <m:r>
              <w:ins w:id="5079" w:author="Στάθης Καπ" w:date="2023-02-02T10:36:00Z">
                <w:rPr>
                  <w:rFonts w:ascii="Cambria Math" w:hAnsi="Cambria Math"/>
                  <w:lang w:val="el-GR"/>
                </w:rPr>
                <m:t>ed</m:t>
              </w:ins>
            </m:r>
          </m:sub>
        </m:sSub>
        <m:r>
          <w:ins w:id="5080" w:author="Στάθης Καπ" w:date="2023-02-02T10:36:00Z">
            <w:rPr>
              <w:rFonts w:ascii="Cambria Math" w:hAnsi="Cambria Math"/>
              <w:lang w:val="el-GR"/>
            </w:rPr>
            <m:t>=460</m:t>
          </w:ins>
        </m:r>
      </m:oMath>
      <w:ins w:id="508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082" w:author="Στάθης Καπ" w:date="2023-02-02T10:36:00Z">
        <w:r w:rsidRPr="0066528E" w:rsidDel="002B39CD">
          <w:rPr>
            <w:lang w:val="el-GR"/>
          </w:rPr>
          <w:delText xml:space="preserve">Το </w:delText>
        </w:r>
      </w:del>
      <w:del w:id="5083" w:author="Στάθης Καπ" w:date="2023-02-02T10:30:00Z">
        <w:r w:rsidDel="00C82669">
          <w:delText>dt</w:delText>
        </w:r>
      </w:del>
      <w:del w:id="508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08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086" w:author="Στάθης Καπ" w:date="2023-02-25T20:57:00Z">
        <w:r w:rsidR="00FD4776">
          <w:rPr>
            <w:lang w:val="el-GR"/>
          </w:rPr>
          <w:t>Όπως αναφέρθηκε και στο Κεφάλαιο 2</w:t>
        </w:r>
      </w:ins>
      <w:del w:id="5087" w:author="Στάθης Καπ" w:date="2023-02-25T20:57:00Z">
        <w:r w:rsidRPr="00083299" w:rsidDel="00FD4776">
          <w:rPr>
            <w:lang w:val="el-GR"/>
          </w:rPr>
          <w:delText>2</w:delText>
        </w:r>
      </w:del>
      <w:r w:rsidRPr="00083299">
        <w:rPr>
          <w:lang w:val="el-GR"/>
        </w:rPr>
        <w:t xml:space="preserve">, </w:t>
      </w:r>
      <w:del w:id="5088" w:author="Στάθης Καπ" w:date="2023-02-25T21:00:00Z">
        <w:r w:rsidRPr="00083299" w:rsidDel="00FD4776">
          <w:rPr>
            <w:lang w:val="el-GR"/>
          </w:rPr>
          <w:delText xml:space="preserve">το </w:delText>
        </w:r>
      </w:del>
      <w:ins w:id="508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090" w:author="Στάθης Καπ" w:date="2023-02-25T20:57:00Z">
        <w:r w:rsidR="00FD4776">
          <w:rPr>
            <w:lang w:val="el-GR"/>
          </w:rPr>
          <w:t xml:space="preserve">μπορεί </w:t>
        </w:r>
      </w:ins>
      <w:ins w:id="5091" w:author="Στάθης Καπ" w:date="2023-02-25T20:58:00Z">
        <w:r w:rsidR="00FD4776">
          <w:rPr>
            <w:lang w:val="el-GR"/>
          </w:rPr>
          <w:t xml:space="preserve">να έχει σταθερή </w:t>
        </w:r>
      </w:ins>
      <w:ins w:id="5092" w:author="Στάθης Καπ" w:date="2023-02-25T20:59:00Z">
        <w:r w:rsidR="00FD4776">
          <w:rPr>
            <w:lang w:val="el-GR"/>
          </w:rPr>
          <w:t>αφετηρία</w:t>
        </w:r>
      </w:ins>
      <w:ins w:id="5093" w:author="Στάθης Καπ" w:date="2023-02-25T20:58:00Z">
        <w:r w:rsidR="00FD4776">
          <w:rPr>
            <w:lang w:val="el-GR"/>
          </w:rPr>
          <w:t xml:space="preserve"> και </w:t>
        </w:r>
      </w:ins>
      <w:ins w:id="5094" w:author="Στάθης Καπ" w:date="2023-02-25T20:59:00Z">
        <w:r w:rsidR="00FD4776">
          <w:rPr>
            <w:lang w:val="el-GR"/>
          </w:rPr>
          <w:t>τερματισμό</w:t>
        </w:r>
      </w:ins>
      <w:ins w:id="5095" w:author="Στάθης Καπ" w:date="2023-02-25T20:58:00Z">
        <w:r w:rsidR="00FD4776">
          <w:rPr>
            <w:lang w:val="el-GR"/>
          </w:rPr>
          <w:t xml:space="preserve">, σταθερή </w:t>
        </w:r>
      </w:ins>
      <w:ins w:id="5096" w:author="Στάθης Καπ" w:date="2023-02-25T20:59:00Z">
        <w:r w:rsidR="00FD4776">
          <w:rPr>
            <w:lang w:val="el-GR"/>
          </w:rPr>
          <w:t>αφετηρία</w:t>
        </w:r>
      </w:ins>
      <w:ins w:id="5097" w:author="Στάθης Καπ" w:date="2023-02-25T20:58:00Z">
        <w:r w:rsidR="00FD4776">
          <w:rPr>
            <w:lang w:val="el-GR"/>
          </w:rPr>
          <w:t xml:space="preserve"> χωρίς </w:t>
        </w:r>
      </w:ins>
      <w:ins w:id="5098" w:author="Στάθης Καπ" w:date="2023-02-25T20:59:00Z">
        <w:r w:rsidR="00FD4776">
          <w:rPr>
            <w:lang w:val="el-GR"/>
          </w:rPr>
          <w:t xml:space="preserve">τερματισμό </w:t>
        </w:r>
        <w:r w:rsidR="00FD4776" w:rsidRPr="00FD4776">
          <w:rPr>
            <w:lang w:val="el-GR"/>
            <w:rPrChange w:id="5099" w:author="Στάθης Καπ" w:date="2023-02-25T20:59:00Z">
              <w:rPr/>
            </w:rPrChange>
          </w:rPr>
          <w:t>(</w:t>
        </w:r>
        <w:r w:rsidR="00FD4776">
          <w:t>rooted</w:t>
        </w:r>
        <w:r w:rsidR="00FD4776" w:rsidRPr="00FD4776">
          <w:rPr>
            <w:lang w:val="el-GR"/>
            <w:rPrChange w:id="5100" w:author="Στάθης Καπ" w:date="2023-02-25T20:59:00Z">
              <w:rPr/>
            </w:rPrChange>
          </w:rPr>
          <w:t>)</w:t>
        </w:r>
        <w:r w:rsidR="00FD4776">
          <w:rPr>
            <w:lang w:val="el-GR"/>
          </w:rPr>
          <w:t xml:space="preserve"> ή </w:t>
        </w:r>
      </w:ins>
      <w:ins w:id="5101" w:author="Στάθης Καπ" w:date="2023-02-25T21:00:00Z">
        <w:r w:rsidR="0033194F">
          <w:rPr>
            <w:lang w:val="el-GR"/>
          </w:rPr>
          <w:t>να μην είναι γνωσ</w:t>
        </w:r>
      </w:ins>
      <w:ins w:id="510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103" w:author="Στάθης Καπ" w:date="2023-02-25T21:02:00Z">
              <w:rPr/>
            </w:rPrChange>
          </w:rPr>
          <w:t xml:space="preserve"> </w:t>
        </w:r>
        <w:r w:rsidR="0033194F">
          <w:t>TOPTW</w:t>
        </w:r>
        <w:r w:rsidR="0033194F" w:rsidRPr="0033194F">
          <w:rPr>
            <w:lang w:val="el-GR"/>
            <w:rPrChange w:id="5104" w:author="Στάθης Καπ" w:date="2023-02-25T21:02:00Z">
              <w:rPr/>
            </w:rPrChange>
          </w:rPr>
          <w:t xml:space="preserve"> </w:t>
        </w:r>
        <w:r w:rsidR="0033194F">
          <w:rPr>
            <w:lang w:val="el-GR"/>
          </w:rPr>
          <w:t xml:space="preserve">δηλαδή </w:t>
        </w:r>
      </w:ins>
      <w:ins w:id="5105" w:author="Στάθης Καπ" w:date="2023-02-25T21:02:00Z">
        <w:r w:rsidR="0033194F">
          <w:rPr>
            <w:lang w:val="el-GR"/>
          </w:rPr>
          <w:t xml:space="preserve">οι διαδρομές είναι ανοικτές </w:t>
        </w:r>
      </w:ins>
      <w:ins w:id="5106" w:author="Στάθης Καπ" w:date="2023-02-25T21:03:00Z">
        <w:r w:rsidR="0033194F">
          <w:rPr>
            <w:lang w:val="el-GR"/>
          </w:rPr>
          <w:t>καθώς</w:t>
        </w:r>
      </w:ins>
      <w:ins w:id="5107" w:author="Στάθης Καπ" w:date="2023-02-25T21:02:00Z">
        <w:r w:rsidR="0033194F">
          <w:rPr>
            <w:lang w:val="el-GR"/>
          </w:rPr>
          <w:t xml:space="preserve"> είναι δυνατή </w:t>
        </w:r>
      </w:ins>
      <w:ins w:id="510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10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110" w:author="Στάθης Καπ" w:date="2023-02-15T02:20:00Z">
        <w:r w:rsidDel="00E632CD">
          <w:delText>depot</w:delText>
        </w:r>
        <w:r w:rsidRPr="00083299" w:rsidDel="00E632CD">
          <w:rPr>
            <w:lang w:val="el-GR"/>
          </w:rPr>
          <w:delText xml:space="preserve"> </w:delText>
        </w:r>
      </w:del>
      <w:del w:id="511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112" w:author="Στάθης Καπ" w:date="2023-02-15T02:20:00Z">
        <w:r w:rsidRPr="007C0FF2" w:rsidDel="001523FD">
          <w:rPr>
            <w:highlight w:val="yellow"/>
            <w:rPrChange w:id="5113" w:author=" " w:date="2023-02-01T06:01:00Z">
              <w:rPr/>
            </w:rPrChange>
          </w:rPr>
          <w:delText>time</w:delText>
        </w:r>
        <w:r w:rsidRPr="007C0FF2" w:rsidDel="001523FD">
          <w:rPr>
            <w:highlight w:val="yellow"/>
            <w:lang w:val="el-GR"/>
            <w:rPrChange w:id="5114" w:author=" " w:date="2023-02-01T06:01:00Z">
              <w:rPr>
                <w:lang w:val="el-GR"/>
              </w:rPr>
            </w:rPrChange>
          </w:rPr>
          <w:delText xml:space="preserve"> </w:delText>
        </w:r>
        <w:r w:rsidRPr="007C0FF2" w:rsidDel="001523FD">
          <w:rPr>
            <w:highlight w:val="yellow"/>
            <w:rPrChange w:id="5115" w:author=" " w:date="2023-02-01T06:01:00Z">
              <w:rPr/>
            </w:rPrChange>
          </w:rPr>
          <w:delText>budget</w:delText>
        </w:r>
        <w:r w:rsidRPr="00083299" w:rsidDel="001523FD">
          <w:rPr>
            <w:lang w:val="el-GR"/>
          </w:rPr>
          <w:delText xml:space="preserve"> </w:delText>
        </w:r>
      </w:del>
      <w:del w:id="5116" w:author="Στάθης Καπ" w:date="2023-02-25T20:57:00Z">
        <w:r w:rsidRPr="00083299" w:rsidDel="00FD4776">
          <w:rPr>
            <w:lang w:val="el-GR"/>
          </w:rPr>
          <w:delText xml:space="preserve">του, </w:delText>
        </w:r>
      </w:del>
      <w:del w:id="5117" w:author="Στάθης Καπ" w:date="2023-02-15T02:20:00Z">
        <w:r w:rsidRPr="00083299" w:rsidDel="009F20AF">
          <w:rPr>
            <w:lang w:val="el-GR"/>
          </w:rPr>
          <w:delText xml:space="preserve">το όχημα </w:delText>
        </w:r>
      </w:del>
      <w:del w:id="511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11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120" w:author="Στάθης Καπ" w:date="2023-02-25T21:04:00Z">
        <w:r w:rsidR="00FD47DD">
          <w:rPr>
            <w:lang w:val="el-GR"/>
          </w:rPr>
          <w:t xml:space="preserve">Φυσικά, η </w:t>
        </w:r>
      </w:ins>
      <w:ins w:id="512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122" w:author="Στάθης Καπ" w:date="2023-02-25T21:07:00Z">
              <w:rPr/>
            </w:rPrChange>
          </w:rPr>
          <w:t xml:space="preserve"> </w:t>
        </w:r>
        <w:r w:rsidR="00FD47DD">
          <w:t>TOPTW</w:t>
        </w:r>
        <w:r w:rsidR="00FD47DD">
          <w:rPr>
            <w:lang w:val="el-GR"/>
          </w:rPr>
          <w:t xml:space="preserve"> </w:t>
        </w:r>
      </w:ins>
      <w:ins w:id="5123" w:author="Στάθης Καπ" w:date="2023-02-25T21:09:00Z">
        <w:r w:rsidR="00FD47DD">
          <w:rPr>
            <w:lang w:val="el-GR"/>
          </w:rPr>
          <w:t>μπορεί να χειροτερέψει τη</w:t>
        </w:r>
      </w:ins>
      <w:ins w:id="5124" w:author="Στάθης Καπ" w:date="2023-02-25T21:10:00Z">
        <w:r w:rsidR="00FA2D9E">
          <w:rPr>
            <w:lang w:val="el-GR"/>
          </w:rPr>
          <w:t>ν ποιότητα</w:t>
        </w:r>
      </w:ins>
      <w:ins w:id="5125" w:author="Στάθης Καπ" w:date="2023-02-25T21:09:00Z">
        <w:r w:rsidR="00FD47DD">
          <w:rPr>
            <w:lang w:val="el-GR"/>
          </w:rPr>
          <w:t xml:space="preserve"> των λ</w:t>
        </w:r>
      </w:ins>
      <w:ins w:id="5126" w:author="Στάθης Καπ" w:date="2023-02-25T21:10:00Z">
        <w:r w:rsidR="00FD47DD">
          <w:rPr>
            <w:lang w:val="el-GR"/>
          </w:rPr>
          <w:t>ύσεων καθώς ό</w:t>
        </w:r>
      </w:ins>
      <w:del w:id="512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128" w:author="Στάθης Καπ" w:date="2023-02-24T07:23:00Z">
        <w:r w:rsidR="00371114">
          <w:rPr>
            <w:lang w:val="el-GR"/>
          </w:rPr>
          <w:t>ην αφετηρία</w:t>
        </w:r>
      </w:ins>
      <w:del w:id="512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13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131" w:author="Στάθης Καπ" w:date="2023-02-24T07:24:00Z">
        <w:r w:rsidR="00371114">
          <w:rPr>
            <w:lang w:val="el-GR"/>
          </w:rPr>
          <w:t xml:space="preserve">κόμβου, </w:t>
        </w:r>
      </w:ins>
      <w:ins w:id="5132" w:author="Στάθης Καπ" w:date="2023-02-25T21:11:00Z">
        <w:r w:rsidR="00BE1442">
          <w:rPr>
            <w:lang w:val="el-GR"/>
          </w:rPr>
          <w:t>που θα</w:t>
        </w:r>
      </w:ins>
      <w:ins w:id="5133" w:author="Στάθης Καπ" w:date="2023-02-24T07:24:00Z">
        <w:r w:rsidR="00371114">
          <w:rPr>
            <w:lang w:val="el-GR"/>
          </w:rPr>
          <w:t xml:space="preserve"> δ</w:t>
        </w:r>
      </w:ins>
      <w:ins w:id="5134" w:author="Στάθης Καπ" w:date="2023-02-25T21:11:00Z">
        <w:r w:rsidR="00BE1442">
          <w:rPr>
            <w:lang w:val="el-GR"/>
          </w:rPr>
          <w:t>έσμευε</w:t>
        </w:r>
      </w:ins>
      <w:ins w:id="5135" w:author="Στάθης Καπ" w:date="2023-02-24T07:25:00Z">
        <w:r w:rsidR="00371114">
          <w:rPr>
            <w:lang w:val="el-GR"/>
          </w:rPr>
          <w:t xml:space="preserve"> σημαντικό χρόνο </w:t>
        </w:r>
      </w:ins>
      <w:ins w:id="5136" w:author="Στάθης Καπ" w:date="2023-02-25T21:12:00Z">
        <w:r w:rsidR="00BE1442">
          <w:rPr>
            <w:lang w:val="el-GR"/>
          </w:rPr>
          <w:t>από την επίσκεψη</w:t>
        </w:r>
      </w:ins>
      <w:ins w:id="5137" w:author="Στάθης Καπ" w:date="2023-02-24T07:25:00Z">
        <w:r w:rsidR="00371114">
          <w:rPr>
            <w:lang w:val="el-GR"/>
          </w:rPr>
          <w:t xml:space="preserve"> κερδοφόρων κόμβων.</w:t>
        </w:r>
      </w:ins>
      <w:del w:id="5138"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139" w:author="Στάθης Καπ" w:date="2023-02-01T06:01:00Z">
        <w:r w:rsidR="00C873A9">
          <w:rPr>
            <w:lang w:val="el-GR"/>
          </w:rPr>
          <w:t>αναλύθηκε</w:t>
        </w:r>
      </w:ins>
      <w:del w:id="514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14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142" w:author="Στάθης Καπ" w:date="2023-03-08T05:14:00Z">
        <w:r w:rsidR="00285D35">
          <w:rPr>
            <w:lang w:val="el-GR"/>
          </w:rPr>
          <w:t>Η χρονική ολίσθηση</w:t>
        </w:r>
      </w:ins>
      <w:del w:id="5143" w:author="Στάθης Καπ" w:date="2023-03-08T05:14:00Z">
        <w:r w:rsidR="002D1148" w:rsidRPr="002D1148" w:rsidDel="00285D35">
          <w:rPr>
            <w:lang w:val="el-GR"/>
          </w:rPr>
          <w:delText xml:space="preserve">Το </w:delText>
        </w:r>
      </w:del>
      <w:del w:id="5144" w:author="Στάθης Καπ" w:date="2023-03-08T05:13:00Z">
        <w:r w:rsidR="00DB7B47" w:rsidDel="00285D35">
          <w:delText>shift</w:delText>
        </w:r>
        <w:r w:rsidR="002D1148" w:rsidRPr="002D1148" w:rsidDel="00285D35">
          <w:rPr>
            <w:lang w:val="el-GR"/>
          </w:rPr>
          <w:delText xml:space="preserve"> </w:delText>
        </w:r>
      </w:del>
      <w:ins w:id="514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4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147">
          <w:tblGrid>
            <w:gridCol w:w="618"/>
            <w:gridCol w:w="7601"/>
            <w:gridCol w:w="619"/>
          </w:tblGrid>
        </w:tblGridChange>
      </w:tblGrid>
      <w:tr w:rsidR="00E6705C" w14:paraId="1A90FBC2" w14:textId="77777777" w:rsidTr="00603993">
        <w:trPr>
          <w:ins w:id="5148" w:author="Στάθης Καπ" w:date="2023-02-01T21:30:00Z"/>
        </w:trPr>
        <w:tc>
          <w:tcPr>
            <w:tcW w:w="350" w:type="pct"/>
            <w:tcPrChange w:id="5149" w:author="Στάθης Καπ" w:date="2023-02-01T08:48:00Z">
              <w:tcPr>
                <w:tcW w:w="350" w:type="pct"/>
              </w:tcPr>
            </w:tcPrChange>
          </w:tcPr>
          <w:p w14:paraId="5828EDF2" w14:textId="77777777" w:rsidR="00E6705C" w:rsidRDefault="00E6705C">
            <w:pPr>
              <w:spacing w:after="160"/>
              <w:rPr>
                <w:ins w:id="5150" w:author="Στάθης Καπ" w:date="2023-02-01T21:30:00Z"/>
                <w:lang w:val="el-GR"/>
              </w:rPr>
              <w:pPrChange w:id="5151" w:author="Στάθης Καπ" w:date="2023-02-01T08:46:00Z">
                <w:pPr/>
              </w:pPrChange>
            </w:pPr>
          </w:p>
        </w:tc>
        <w:tc>
          <w:tcPr>
            <w:tcW w:w="4300" w:type="pct"/>
            <w:tcPrChange w:id="5152" w:author="Στάθης Καπ" w:date="2023-02-01T08:48:00Z">
              <w:tcPr>
                <w:tcW w:w="4300" w:type="pct"/>
              </w:tcPr>
            </w:tcPrChange>
          </w:tcPr>
          <w:p w14:paraId="353D3C00" w14:textId="4E192304" w:rsidR="00E6705C" w:rsidRPr="005846FF" w:rsidRDefault="00E6705C">
            <w:pPr>
              <w:spacing w:after="160"/>
              <w:rPr>
                <w:ins w:id="5153" w:author="Στάθης Καπ" w:date="2023-02-01T21:30:00Z"/>
                <w:lang w:val="el-GR"/>
              </w:rPr>
              <w:pPrChange w:id="5154" w:author="Στάθης Καπ" w:date="2023-02-01T08:46:00Z">
                <w:pPr/>
              </w:pPrChange>
            </w:pPr>
            <m:oMathPara>
              <m:oMath>
                <m:r>
                  <w:ins w:id="5155" w:author="Στάθης Καπ" w:date="2023-02-01T21:30:00Z">
                    <w:rPr>
                      <w:rFonts w:ascii="Cambria Math" w:hAnsi="Cambria Math"/>
                      <w:lang w:val="el-GR"/>
                    </w:rPr>
                    <m:t>shif</m:t>
                  </w:ins>
                </m:r>
                <m:sSub>
                  <m:sSubPr>
                    <m:ctrlPr>
                      <w:ins w:id="5156" w:author="Στάθης Καπ" w:date="2023-02-01T21:30:00Z">
                        <w:rPr>
                          <w:rFonts w:ascii="Cambria Math" w:hAnsi="Cambria Math"/>
                          <w:i/>
                          <w:lang w:val="el-GR"/>
                        </w:rPr>
                      </w:ins>
                    </m:ctrlPr>
                  </m:sSubPr>
                  <m:e>
                    <m:r>
                      <w:ins w:id="5157" w:author="Στάθης Καπ" w:date="2023-02-01T21:30:00Z">
                        <w:rPr>
                          <w:rFonts w:ascii="Cambria Math" w:hAnsi="Cambria Math"/>
                          <w:lang w:val="el-GR"/>
                        </w:rPr>
                        <m:t>t</m:t>
                      </w:ins>
                    </m:r>
                  </m:e>
                  <m:sub>
                    <m:r>
                      <w:ins w:id="5158" w:author="Στάθης Καπ" w:date="2023-02-01T21:30:00Z">
                        <w:rPr>
                          <w:rFonts w:ascii="Cambria Math" w:hAnsi="Cambria Math"/>
                          <w:lang w:val="el-GR"/>
                        </w:rPr>
                        <m:t>j</m:t>
                      </w:ins>
                    </m:r>
                  </m:sub>
                </m:sSub>
                <m:r>
                  <w:ins w:id="5159" w:author="Στάθης Καπ" w:date="2023-02-01T21:30:00Z">
                    <w:rPr>
                      <w:rFonts w:ascii="Cambria Math" w:hAnsi="Cambria Math"/>
                      <w:lang w:val="el-GR"/>
                    </w:rPr>
                    <m:t>=travelTim</m:t>
                  </w:ins>
                </m:r>
                <m:sSub>
                  <m:sSubPr>
                    <m:ctrlPr>
                      <w:ins w:id="5160" w:author="Στάθης Καπ" w:date="2023-02-01T21:30:00Z">
                        <w:rPr>
                          <w:rFonts w:ascii="Cambria Math" w:hAnsi="Cambria Math"/>
                          <w:i/>
                        </w:rPr>
                      </w:ins>
                    </m:ctrlPr>
                  </m:sSubPr>
                  <m:e>
                    <m:r>
                      <w:ins w:id="5161" w:author="Στάθης Καπ" w:date="2023-02-01T21:30:00Z">
                        <w:rPr>
                          <w:rFonts w:ascii="Cambria Math" w:hAnsi="Cambria Math"/>
                        </w:rPr>
                        <m:t>e</m:t>
                      </w:ins>
                    </m:r>
                  </m:e>
                  <m:sub>
                    <m:r>
                      <w:ins w:id="5162" w:author="Στάθης Καπ" w:date="2023-02-01T21:30:00Z">
                        <w:rPr>
                          <w:rFonts w:ascii="Cambria Math" w:hAnsi="Cambria Math"/>
                        </w:rPr>
                        <m:t>i→j</m:t>
                      </w:ins>
                    </m:r>
                  </m:sub>
                </m:sSub>
                <m:r>
                  <w:ins w:id="5163" w:author="Στάθης Καπ" w:date="2023-02-01T21:30:00Z">
                    <w:rPr>
                      <w:rFonts w:ascii="Cambria Math" w:hAnsi="Cambria Math"/>
                      <w:lang w:val="el-GR"/>
                    </w:rPr>
                    <m:t>+wai</m:t>
                  </w:ins>
                </m:r>
                <m:sSub>
                  <m:sSubPr>
                    <m:ctrlPr>
                      <w:ins w:id="5164" w:author="Στάθης Καπ" w:date="2023-02-01T21:30:00Z">
                        <w:rPr>
                          <w:rFonts w:ascii="Cambria Math" w:hAnsi="Cambria Math"/>
                          <w:i/>
                          <w:lang w:val="el-GR"/>
                        </w:rPr>
                      </w:ins>
                    </m:ctrlPr>
                  </m:sSubPr>
                  <m:e>
                    <m:r>
                      <w:ins w:id="5165" w:author="Στάθης Καπ" w:date="2023-02-01T21:30:00Z">
                        <w:rPr>
                          <w:rFonts w:ascii="Cambria Math" w:hAnsi="Cambria Math"/>
                          <w:lang w:val="el-GR"/>
                        </w:rPr>
                        <m:t>t</m:t>
                      </w:ins>
                    </m:r>
                  </m:e>
                  <m:sub>
                    <m:r>
                      <w:ins w:id="5166" w:author="Στάθης Καπ" w:date="2023-02-01T21:30:00Z">
                        <w:rPr>
                          <w:rFonts w:ascii="Cambria Math" w:hAnsi="Cambria Math"/>
                          <w:lang w:val="el-GR"/>
                        </w:rPr>
                        <m:t>j</m:t>
                      </w:ins>
                    </m:r>
                  </m:sub>
                </m:sSub>
                <m:r>
                  <w:ins w:id="5167" w:author="Στάθης Καπ" w:date="2023-02-01T21:30:00Z">
                    <w:rPr>
                      <w:rFonts w:ascii="Cambria Math" w:hAnsi="Cambria Math"/>
                      <w:lang w:val="el-GR"/>
                    </w:rPr>
                    <m:t>+visitDu</m:t>
                  </w:ins>
                </m:r>
                <m:sSub>
                  <m:sSubPr>
                    <m:ctrlPr>
                      <w:ins w:id="5168" w:author="Στάθης Καπ" w:date="2023-02-01T21:30:00Z">
                        <w:rPr>
                          <w:rFonts w:ascii="Cambria Math" w:hAnsi="Cambria Math"/>
                          <w:i/>
                          <w:lang w:val="el-GR"/>
                        </w:rPr>
                      </w:ins>
                    </m:ctrlPr>
                  </m:sSubPr>
                  <m:e>
                    <m:r>
                      <w:ins w:id="5169" w:author="Στάθης Καπ" w:date="2023-02-01T21:30:00Z">
                        <w:rPr>
                          <w:rFonts w:ascii="Cambria Math" w:hAnsi="Cambria Math"/>
                          <w:lang w:val="el-GR"/>
                        </w:rPr>
                        <m:t>r</m:t>
                      </w:ins>
                    </m:r>
                  </m:e>
                  <m:sub>
                    <m:r>
                      <w:ins w:id="5170" w:author="Στάθης Καπ" w:date="2023-02-01T21:30:00Z">
                        <w:rPr>
                          <w:rFonts w:ascii="Cambria Math" w:hAnsi="Cambria Math"/>
                          <w:lang w:val="el-GR"/>
                        </w:rPr>
                        <m:t>j</m:t>
                      </w:ins>
                    </m:r>
                  </m:sub>
                </m:sSub>
                <m:r>
                  <w:ins w:id="5171" w:author="Στάθης Καπ" w:date="2023-02-01T21:30:00Z">
                    <w:rPr>
                      <w:rFonts w:ascii="Cambria Math" w:hAnsi="Cambria Math"/>
                      <w:lang w:val="el-GR"/>
                    </w:rPr>
                    <m:t>+travelTim</m:t>
                  </w:ins>
                </m:r>
                <m:sSub>
                  <m:sSubPr>
                    <m:ctrlPr>
                      <w:ins w:id="5172" w:author="Στάθης Καπ" w:date="2023-02-01T21:30:00Z">
                        <w:rPr>
                          <w:rFonts w:ascii="Cambria Math" w:hAnsi="Cambria Math"/>
                          <w:i/>
                          <w:lang w:val="el-GR"/>
                        </w:rPr>
                      </w:ins>
                    </m:ctrlPr>
                  </m:sSubPr>
                  <m:e>
                    <m:r>
                      <w:ins w:id="5173" w:author="Στάθης Καπ" w:date="2023-02-01T21:30:00Z">
                        <w:rPr>
                          <w:rFonts w:ascii="Cambria Math" w:hAnsi="Cambria Math"/>
                          <w:lang w:val="el-GR"/>
                        </w:rPr>
                        <m:t>e</m:t>
                      </w:ins>
                    </m:r>
                  </m:e>
                  <m:sub>
                    <m:r>
                      <w:ins w:id="5174" w:author="Στάθης Καπ" w:date="2023-02-01T21:30:00Z">
                        <w:rPr>
                          <w:rFonts w:ascii="Cambria Math" w:hAnsi="Cambria Math"/>
                          <w:lang w:val="el-GR"/>
                        </w:rPr>
                        <m:t>j→k</m:t>
                      </w:ins>
                    </m:r>
                  </m:sub>
                </m:sSub>
                <m:r>
                  <w:ins w:id="5175" w:author="Στάθης Καπ" w:date="2023-02-01T21:30:00Z">
                    <w:rPr>
                      <w:rFonts w:ascii="Cambria Math" w:hAnsi="Cambria Math"/>
                      <w:lang w:val="el-GR"/>
                    </w:rPr>
                    <m:t>-travelTim</m:t>
                  </w:ins>
                </m:r>
                <m:sSub>
                  <m:sSubPr>
                    <m:ctrlPr>
                      <w:ins w:id="5176" w:author="Στάθης Καπ" w:date="2023-02-01T21:30:00Z">
                        <w:rPr>
                          <w:rFonts w:ascii="Cambria Math" w:hAnsi="Cambria Math"/>
                          <w:i/>
                          <w:lang w:val="el-GR"/>
                        </w:rPr>
                      </w:ins>
                    </m:ctrlPr>
                  </m:sSubPr>
                  <m:e>
                    <m:r>
                      <w:ins w:id="5177" w:author="Στάθης Καπ" w:date="2023-02-01T21:30:00Z">
                        <w:rPr>
                          <w:rFonts w:ascii="Cambria Math" w:hAnsi="Cambria Math"/>
                          <w:lang w:val="el-GR"/>
                        </w:rPr>
                        <m:t>e</m:t>
                      </w:ins>
                    </m:r>
                  </m:e>
                  <m:sub>
                    <m:r>
                      <w:ins w:id="5178" w:author="Στάθης Καπ" w:date="2023-02-01T21:30:00Z">
                        <w:rPr>
                          <w:rFonts w:ascii="Cambria Math" w:hAnsi="Cambria Math"/>
                          <w:lang w:val="el-GR"/>
                        </w:rPr>
                        <m:t>i→k</m:t>
                      </w:ins>
                    </m:r>
                  </m:sub>
                </m:sSub>
              </m:oMath>
            </m:oMathPara>
          </w:p>
        </w:tc>
        <w:tc>
          <w:tcPr>
            <w:tcW w:w="350" w:type="pct"/>
            <w:vAlign w:val="center"/>
            <w:tcPrChange w:id="5179" w:author="Στάθης Καπ" w:date="2023-02-01T08:48:00Z">
              <w:tcPr>
                <w:tcW w:w="350" w:type="pct"/>
                <w:vAlign w:val="bottom"/>
              </w:tcPr>
            </w:tcPrChange>
          </w:tcPr>
          <w:p w14:paraId="093392BC" w14:textId="70E80A00" w:rsidR="00E6705C" w:rsidRPr="00603993" w:rsidRDefault="00E6705C">
            <w:pPr>
              <w:pStyle w:val="Caption"/>
              <w:spacing w:after="160"/>
              <w:rPr>
                <w:ins w:id="5180" w:author="Στάθης Καπ" w:date="2023-02-01T21:30:00Z"/>
                <w:sz w:val="18"/>
                <w:rPrChange w:id="5181" w:author="Στάθης Καπ" w:date="2023-02-01T08:49:00Z">
                  <w:rPr>
                    <w:ins w:id="5182" w:author="Στάθης Καπ" w:date="2023-02-01T21:30:00Z"/>
                    <w:lang w:val="el-GR"/>
                  </w:rPr>
                </w:rPrChange>
              </w:rPr>
              <w:pPrChange w:id="5183" w:author="Στάθης Καπ" w:date="2023-02-01T08:47:00Z">
                <w:pPr/>
              </w:pPrChange>
            </w:pPr>
            <w:ins w:id="518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18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86" w:author="Στάθης Καπ" w:date="2023-03-09T04:14:00Z">
              <w:r w:rsidR="00586FC2">
                <w:rPr>
                  <w:noProof/>
                  <w:lang w:val="el-GR"/>
                </w:rPr>
                <w:t>5</w:t>
              </w:r>
            </w:ins>
            <w:del w:id="5187" w:author="Στάθης Καπ" w:date="2023-02-12T05:59:00Z">
              <w:r w:rsidDel="00237FE3">
                <w:rPr>
                  <w:noProof/>
                  <w:lang w:val="el-GR"/>
                </w:rPr>
                <w:delText>6</w:delText>
              </w:r>
            </w:del>
            <w:ins w:id="518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189" w:author="Στάθης Καπ" w:date="2023-02-01T21:30:00Z"/>
          <w:rFonts w:eastAsiaTheme="minorEastAsia"/>
          <w:lang w:val="el-GR"/>
        </w:rPr>
      </w:pPr>
    </w:p>
    <w:p w14:paraId="4AAFABB0" w14:textId="2CB1CE6D" w:rsidR="00866244" w:rsidRPr="00597D9F" w:rsidDel="00910441" w:rsidRDefault="00BD0527" w:rsidP="002220AE">
      <w:pPr>
        <w:rPr>
          <w:del w:id="5190" w:author="Στάθης Καπ" w:date="2023-02-25T21:13:00Z"/>
          <w:rFonts w:eastAsiaTheme="minorEastAsia"/>
          <w:lang w:val="el-GR"/>
        </w:rPr>
      </w:pPr>
      <m:oMathPara>
        <m:oMath>
          <m:r>
            <w:del w:id="5191" w:author="Στάθης Καπ" w:date="2023-02-01T21:30:00Z">
              <w:rPr>
                <w:rFonts w:ascii="Cambria Math" w:hAnsi="Cambria Math"/>
                <w:lang w:val="el-GR"/>
              </w:rPr>
              <m:t>shif</m:t>
            </w:del>
          </m:r>
          <m:sSub>
            <m:sSubPr>
              <m:ctrlPr>
                <w:del w:id="5192" w:author="Στάθης Καπ" w:date="2023-02-01T21:30:00Z">
                  <w:rPr>
                    <w:rFonts w:ascii="Cambria Math" w:hAnsi="Cambria Math"/>
                    <w:i/>
                    <w:lang w:val="el-GR"/>
                  </w:rPr>
                </w:del>
              </m:ctrlPr>
            </m:sSubPr>
            <m:e>
              <m:r>
                <w:del w:id="5193" w:author="Στάθης Καπ" w:date="2023-02-01T21:30:00Z">
                  <w:rPr>
                    <w:rFonts w:ascii="Cambria Math" w:hAnsi="Cambria Math"/>
                    <w:lang w:val="el-GR"/>
                  </w:rPr>
                  <m:t>t</m:t>
                </w:del>
              </m:r>
            </m:e>
            <m:sub>
              <m:r>
                <w:del w:id="5194" w:author="Στάθης Καπ" w:date="2023-02-01T21:30:00Z">
                  <w:rPr>
                    <w:rFonts w:ascii="Cambria Math" w:hAnsi="Cambria Math"/>
                    <w:lang w:val="el-GR"/>
                  </w:rPr>
                  <m:t>j</m:t>
                </w:del>
              </m:r>
            </m:sub>
          </m:sSub>
          <m:r>
            <w:del w:id="5195" w:author="Στάθης Καπ" w:date="2023-02-01T21:30:00Z">
              <w:rPr>
                <w:rFonts w:ascii="Cambria Math" w:hAnsi="Cambria Math"/>
                <w:lang w:val="el-GR"/>
              </w:rPr>
              <m:t>=</m:t>
            </w:del>
          </m:r>
          <w:bookmarkStart w:id="5196" w:name="_Hlk124878225"/>
          <m:r>
            <w:del w:id="5197" w:author="Στάθης Καπ" w:date="2023-02-01T21:30:00Z">
              <w:rPr>
                <w:rFonts w:ascii="Cambria Math" w:hAnsi="Cambria Math"/>
                <w:lang w:val="el-GR"/>
              </w:rPr>
              <m:t>travelTim</m:t>
            </w:del>
          </m:r>
          <m:sSub>
            <m:sSubPr>
              <m:ctrlPr>
                <w:del w:id="5198" w:author="Στάθης Καπ" w:date="2023-02-01T21:30:00Z">
                  <w:rPr>
                    <w:rFonts w:ascii="Cambria Math" w:hAnsi="Cambria Math"/>
                    <w:i/>
                  </w:rPr>
                </w:del>
              </m:ctrlPr>
            </m:sSubPr>
            <m:e>
              <m:r>
                <w:del w:id="5199" w:author="Στάθης Καπ" w:date="2023-02-01T21:30:00Z">
                  <w:rPr>
                    <w:rFonts w:ascii="Cambria Math" w:hAnsi="Cambria Math"/>
                  </w:rPr>
                  <m:t>e</m:t>
                </w:del>
              </m:r>
            </m:e>
            <m:sub>
              <m:r>
                <w:del w:id="5200" w:author="Στάθης Καπ" w:date="2023-02-01T21:30:00Z">
                  <w:rPr>
                    <w:rFonts w:ascii="Cambria Math" w:hAnsi="Cambria Math"/>
                  </w:rPr>
                  <m:t>i→j</m:t>
                </w:del>
              </m:r>
            </m:sub>
          </m:sSub>
          <w:bookmarkEnd w:id="5196"/>
          <m:r>
            <w:del w:id="5201" w:author="Στάθης Καπ" w:date="2023-02-01T21:30:00Z">
              <w:rPr>
                <w:rFonts w:ascii="Cambria Math" w:hAnsi="Cambria Math"/>
                <w:lang w:val="el-GR"/>
              </w:rPr>
              <m:t>+wai</m:t>
            </w:del>
          </m:r>
          <m:sSub>
            <m:sSubPr>
              <m:ctrlPr>
                <w:del w:id="5202" w:author="Στάθης Καπ" w:date="2023-02-01T21:30:00Z">
                  <w:rPr>
                    <w:rFonts w:ascii="Cambria Math" w:hAnsi="Cambria Math"/>
                    <w:i/>
                    <w:lang w:val="el-GR"/>
                  </w:rPr>
                </w:del>
              </m:ctrlPr>
            </m:sSubPr>
            <m:e>
              <m:r>
                <w:del w:id="5203" w:author="Στάθης Καπ" w:date="2023-02-01T21:30:00Z">
                  <w:rPr>
                    <w:rFonts w:ascii="Cambria Math" w:hAnsi="Cambria Math"/>
                    <w:lang w:val="el-GR"/>
                  </w:rPr>
                  <m:t>t</m:t>
                </w:del>
              </m:r>
            </m:e>
            <m:sub>
              <m:r>
                <w:del w:id="5204" w:author="Στάθης Καπ" w:date="2023-02-01T21:30:00Z">
                  <w:rPr>
                    <w:rFonts w:ascii="Cambria Math" w:hAnsi="Cambria Math"/>
                    <w:lang w:val="el-GR"/>
                  </w:rPr>
                  <m:t>j</m:t>
                </w:del>
              </m:r>
            </m:sub>
          </m:sSub>
          <m:r>
            <w:del w:id="5205" w:author="Στάθης Καπ" w:date="2023-02-01T21:30:00Z">
              <w:rPr>
                <w:rFonts w:ascii="Cambria Math" w:hAnsi="Cambria Math"/>
                <w:lang w:val="el-GR"/>
              </w:rPr>
              <m:t>+visitDu</m:t>
            </w:del>
          </m:r>
          <m:sSub>
            <m:sSubPr>
              <m:ctrlPr>
                <w:del w:id="5206" w:author="Στάθης Καπ" w:date="2023-02-01T21:30:00Z">
                  <w:rPr>
                    <w:rFonts w:ascii="Cambria Math" w:hAnsi="Cambria Math"/>
                    <w:i/>
                    <w:lang w:val="el-GR"/>
                  </w:rPr>
                </w:del>
              </m:ctrlPr>
            </m:sSubPr>
            <m:e>
              <m:r>
                <w:del w:id="5207" w:author="Στάθης Καπ" w:date="2023-02-01T21:30:00Z">
                  <w:rPr>
                    <w:rFonts w:ascii="Cambria Math" w:hAnsi="Cambria Math"/>
                    <w:lang w:val="el-GR"/>
                  </w:rPr>
                  <m:t>r</m:t>
                </w:del>
              </m:r>
            </m:e>
            <m:sub>
              <m:r>
                <w:del w:id="5208" w:author="Στάθης Καπ" w:date="2023-02-01T21:30:00Z">
                  <w:rPr>
                    <w:rFonts w:ascii="Cambria Math" w:hAnsi="Cambria Math"/>
                    <w:lang w:val="el-GR"/>
                  </w:rPr>
                  <m:t>j</m:t>
                </w:del>
              </m:r>
            </m:sub>
          </m:sSub>
          <m:r>
            <w:del w:id="5209" w:author="Στάθης Καπ" w:date="2023-02-01T21:30:00Z">
              <w:rPr>
                <w:rFonts w:ascii="Cambria Math" w:hAnsi="Cambria Math"/>
                <w:lang w:val="el-GR"/>
              </w:rPr>
              <m:t>+travelTim</m:t>
            </w:del>
          </m:r>
          <m:sSub>
            <m:sSubPr>
              <m:ctrlPr>
                <w:del w:id="5210" w:author="Στάθης Καπ" w:date="2023-02-01T21:30:00Z">
                  <w:rPr>
                    <w:rFonts w:ascii="Cambria Math" w:hAnsi="Cambria Math"/>
                    <w:i/>
                    <w:lang w:val="el-GR"/>
                  </w:rPr>
                </w:del>
              </m:ctrlPr>
            </m:sSubPr>
            <m:e>
              <m:r>
                <w:del w:id="5211" w:author="Στάθης Καπ" w:date="2023-02-01T21:30:00Z">
                  <w:rPr>
                    <w:rFonts w:ascii="Cambria Math" w:hAnsi="Cambria Math"/>
                    <w:lang w:val="el-GR"/>
                  </w:rPr>
                  <m:t>e</m:t>
                </w:del>
              </m:r>
            </m:e>
            <m:sub>
              <m:r>
                <w:del w:id="5212" w:author="Στάθης Καπ" w:date="2023-02-01T21:30:00Z">
                  <w:rPr>
                    <w:rFonts w:ascii="Cambria Math" w:hAnsi="Cambria Math"/>
                    <w:lang w:val="el-GR"/>
                  </w:rPr>
                  <m:t>j→k</m:t>
                </w:del>
              </m:r>
            </m:sub>
          </m:sSub>
          <m:r>
            <w:del w:id="5213" w:author="Στάθης Καπ" w:date="2023-02-01T21:30:00Z">
              <w:rPr>
                <w:rFonts w:ascii="Cambria Math" w:hAnsi="Cambria Math"/>
                <w:lang w:val="el-GR"/>
              </w:rPr>
              <m:t>-travelTim</m:t>
            </w:del>
          </m:r>
          <m:sSub>
            <m:sSubPr>
              <m:ctrlPr>
                <w:del w:id="5214" w:author="Στάθης Καπ" w:date="2023-02-01T21:30:00Z">
                  <w:rPr>
                    <w:rFonts w:ascii="Cambria Math" w:hAnsi="Cambria Math"/>
                    <w:i/>
                    <w:lang w:val="el-GR"/>
                  </w:rPr>
                </w:del>
              </m:ctrlPr>
            </m:sSubPr>
            <m:e>
              <m:r>
                <w:del w:id="5215" w:author="Στάθης Καπ" w:date="2023-02-01T21:30:00Z">
                  <w:rPr>
                    <w:rFonts w:ascii="Cambria Math" w:hAnsi="Cambria Math"/>
                    <w:lang w:val="el-GR"/>
                  </w:rPr>
                  <m:t>e</m:t>
                </w:del>
              </m:r>
            </m:e>
            <m:sub>
              <m:r>
                <w:del w:id="521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1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218">
          <w:tblGrid>
            <w:gridCol w:w="618"/>
            <w:gridCol w:w="7601"/>
            <w:gridCol w:w="619"/>
          </w:tblGrid>
        </w:tblGridChange>
      </w:tblGrid>
      <w:tr w:rsidR="00180EF4" w14:paraId="18BED39B" w14:textId="77777777" w:rsidTr="00603993">
        <w:trPr>
          <w:ins w:id="5219" w:author="Στάθης Καπ" w:date="2023-02-01T21:31:00Z"/>
        </w:trPr>
        <w:tc>
          <w:tcPr>
            <w:tcW w:w="350" w:type="pct"/>
            <w:tcPrChange w:id="5220" w:author="Στάθης Καπ" w:date="2023-02-01T08:48:00Z">
              <w:tcPr>
                <w:tcW w:w="350" w:type="pct"/>
              </w:tcPr>
            </w:tcPrChange>
          </w:tcPr>
          <w:p w14:paraId="518F61CC" w14:textId="77777777" w:rsidR="00180EF4" w:rsidRDefault="00180EF4">
            <w:pPr>
              <w:spacing w:after="160"/>
              <w:rPr>
                <w:ins w:id="5221" w:author="Στάθης Καπ" w:date="2023-02-01T21:31:00Z"/>
                <w:lang w:val="el-GR"/>
              </w:rPr>
              <w:pPrChange w:id="5222" w:author="Στάθης Καπ" w:date="2023-02-01T08:46:00Z">
                <w:pPr/>
              </w:pPrChange>
            </w:pPr>
          </w:p>
        </w:tc>
        <w:tc>
          <w:tcPr>
            <w:tcW w:w="4300" w:type="pct"/>
            <w:tcPrChange w:id="5223" w:author="Στάθης Καπ" w:date="2023-02-01T08:48:00Z">
              <w:tcPr>
                <w:tcW w:w="4300" w:type="pct"/>
              </w:tcPr>
            </w:tcPrChange>
          </w:tcPr>
          <w:p w14:paraId="04A7C25A" w14:textId="3F9871A4" w:rsidR="00180EF4" w:rsidRPr="005846FF" w:rsidRDefault="00180EF4">
            <w:pPr>
              <w:spacing w:after="160"/>
              <w:rPr>
                <w:ins w:id="5224" w:author="Στάθης Καπ" w:date="2023-02-01T21:31:00Z"/>
                <w:lang w:val="el-GR"/>
              </w:rPr>
              <w:pPrChange w:id="5225" w:author="Στάθης Καπ" w:date="2023-02-01T08:46:00Z">
                <w:pPr/>
              </w:pPrChange>
            </w:pPr>
            <m:oMathPara>
              <m:oMath>
                <m:r>
                  <w:ins w:id="5226" w:author="Στάθης Καπ" w:date="2023-02-01T21:31:00Z">
                    <w:rPr>
                      <w:rFonts w:ascii="Cambria Math" w:hAnsi="Cambria Math"/>
                      <w:lang w:val="el-GR"/>
                    </w:rPr>
                    <m:t>shif</m:t>
                  </w:ins>
                </m:r>
                <m:sSub>
                  <m:sSubPr>
                    <m:ctrlPr>
                      <w:ins w:id="5227" w:author="Στάθης Καπ" w:date="2023-02-01T21:31:00Z">
                        <w:rPr>
                          <w:rFonts w:ascii="Cambria Math" w:hAnsi="Cambria Math"/>
                          <w:i/>
                          <w:lang w:val="el-GR"/>
                        </w:rPr>
                      </w:ins>
                    </m:ctrlPr>
                  </m:sSubPr>
                  <m:e>
                    <m:r>
                      <w:ins w:id="5228" w:author="Στάθης Καπ" w:date="2023-02-01T21:31:00Z">
                        <w:rPr>
                          <w:rFonts w:ascii="Cambria Math" w:hAnsi="Cambria Math"/>
                          <w:lang w:val="el-GR"/>
                        </w:rPr>
                        <m:t>t</m:t>
                      </w:ins>
                    </m:r>
                  </m:e>
                  <m:sub>
                    <m:r>
                      <w:ins w:id="5229" w:author="Στάθης Καπ" w:date="2023-02-01T21:31:00Z">
                        <w:rPr>
                          <w:rFonts w:ascii="Cambria Math" w:hAnsi="Cambria Math"/>
                          <w:lang w:val="el-GR"/>
                        </w:rPr>
                        <m:t>j</m:t>
                      </w:ins>
                    </m:r>
                  </m:sub>
                </m:sSub>
                <m:r>
                  <w:ins w:id="5230" w:author="Στάθης Καπ" w:date="2023-02-01T21:31:00Z">
                    <w:rPr>
                      <w:rFonts w:ascii="Cambria Math" w:hAnsi="Cambria Math"/>
                      <w:lang w:val="el-GR"/>
                    </w:rPr>
                    <m:t>=travelTim</m:t>
                  </w:ins>
                </m:r>
                <m:sSub>
                  <m:sSubPr>
                    <m:ctrlPr>
                      <w:ins w:id="5231" w:author="Στάθης Καπ" w:date="2023-02-01T21:31:00Z">
                        <w:rPr>
                          <w:rFonts w:ascii="Cambria Math" w:hAnsi="Cambria Math"/>
                          <w:i/>
                        </w:rPr>
                      </w:ins>
                    </m:ctrlPr>
                  </m:sSubPr>
                  <m:e>
                    <m:r>
                      <w:ins w:id="5232" w:author="Στάθης Καπ" w:date="2023-02-01T21:31:00Z">
                        <w:rPr>
                          <w:rFonts w:ascii="Cambria Math" w:hAnsi="Cambria Math"/>
                        </w:rPr>
                        <m:t>e</m:t>
                      </w:ins>
                    </m:r>
                  </m:e>
                  <m:sub>
                    <m:r>
                      <w:ins w:id="5233" w:author="Στάθης Καπ" w:date="2023-02-01T21:31:00Z">
                        <w:rPr>
                          <w:rFonts w:ascii="Cambria Math" w:hAnsi="Cambria Math"/>
                        </w:rPr>
                        <m:t>i→j</m:t>
                      </w:ins>
                    </m:r>
                  </m:sub>
                </m:sSub>
                <m:r>
                  <w:ins w:id="5234" w:author="Στάθης Καπ" w:date="2023-02-01T21:31:00Z">
                    <w:rPr>
                      <w:rFonts w:ascii="Cambria Math" w:hAnsi="Cambria Math"/>
                      <w:lang w:val="el-GR"/>
                    </w:rPr>
                    <m:t>+wai</m:t>
                  </w:ins>
                </m:r>
                <m:sSub>
                  <m:sSubPr>
                    <m:ctrlPr>
                      <w:ins w:id="5235" w:author="Στάθης Καπ" w:date="2023-02-01T21:31:00Z">
                        <w:rPr>
                          <w:rFonts w:ascii="Cambria Math" w:hAnsi="Cambria Math"/>
                          <w:i/>
                          <w:lang w:val="el-GR"/>
                        </w:rPr>
                      </w:ins>
                    </m:ctrlPr>
                  </m:sSubPr>
                  <m:e>
                    <m:r>
                      <w:ins w:id="5236" w:author="Στάθης Καπ" w:date="2023-02-01T21:31:00Z">
                        <w:rPr>
                          <w:rFonts w:ascii="Cambria Math" w:hAnsi="Cambria Math"/>
                          <w:lang w:val="el-GR"/>
                        </w:rPr>
                        <m:t>t</m:t>
                      </w:ins>
                    </m:r>
                  </m:e>
                  <m:sub>
                    <m:r>
                      <w:ins w:id="5237" w:author="Στάθης Καπ" w:date="2023-02-01T21:31:00Z">
                        <w:rPr>
                          <w:rFonts w:ascii="Cambria Math" w:hAnsi="Cambria Math"/>
                          <w:lang w:val="el-GR"/>
                        </w:rPr>
                        <m:t>j</m:t>
                      </w:ins>
                    </m:r>
                  </m:sub>
                </m:sSub>
                <m:r>
                  <w:ins w:id="5238" w:author="Στάθης Καπ" w:date="2023-02-01T21:31:00Z">
                    <w:rPr>
                      <w:rFonts w:ascii="Cambria Math" w:hAnsi="Cambria Math"/>
                      <w:lang w:val="el-GR"/>
                    </w:rPr>
                    <m:t>+visitDu</m:t>
                  </w:ins>
                </m:r>
                <m:sSub>
                  <m:sSubPr>
                    <m:ctrlPr>
                      <w:ins w:id="5239" w:author="Στάθης Καπ" w:date="2023-02-01T21:31:00Z">
                        <w:rPr>
                          <w:rFonts w:ascii="Cambria Math" w:hAnsi="Cambria Math"/>
                          <w:i/>
                          <w:lang w:val="el-GR"/>
                        </w:rPr>
                      </w:ins>
                    </m:ctrlPr>
                  </m:sSubPr>
                  <m:e>
                    <m:r>
                      <w:ins w:id="5240" w:author="Στάθης Καπ" w:date="2023-02-01T21:31:00Z">
                        <w:rPr>
                          <w:rFonts w:ascii="Cambria Math" w:hAnsi="Cambria Math"/>
                          <w:lang w:val="el-GR"/>
                        </w:rPr>
                        <m:t>r</m:t>
                      </w:ins>
                    </m:r>
                  </m:e>
                  <m:sub>
                    <m:r>
                      <w:ins w:id="5241" w:author="Στάθης Καπ" w:date="2023-02-01T21:31:00Z">
                        <w:rPr>
                          <w:rFonts w:ascii="Cambria Math" w:hAnsi="Cambria Math"/>
                          <w:lang w:val="el-GR"/>
                        </w:rPr>
                        <m:t>j</m:t>
                      </w:ins>
                    </m:r>
                  </m:sub>
                </m:sSub>
              </m:oMath>
            </m:oMathPara>
          </w:p>
        </w:tc>
        <w:tc>
          <w:tcPr>
            <w:tcW w:w="350" w:type="pct"/>
            <w:vAlign w:val="center"/>
            <w:tcPrChange w:id="5242" w:author="Στάθης Καπ" w:date="2023-02-01T08:48:00Z">
              <w:tcPr>
                <w:tcW w:w="350" w:type="pct"/>
                <w:vAlign w:val="bottom"/>
              </w:tcPr>
            </w:tcPrChange>
          </w:tcPr>
          <w:p w14:paraId="32D7B81C" w14:textId="775C66F4" w:rsidR="00180EF4" w:rsidRPr="00603993" w:rsidRDefault="00180EF4">
            <w:pPr>
              <w:pStyle w:val="Caption"/>
              <w:spacing w:after="160"/>
              <w:rPr>
                <w:ins w:id="5243" w:author="Στάθης Καπ" w:date="2023-02-01T21:31:00Z"/>
                <w:sz w:val="18"/>
                <w:rPrChange w:id="5244" w:author="Στάθης Καπ" w:date="2023-02-01T08:49:00Z">
                  <w:rPr>
                    <w:ins w:id="5245" w:author="Στάθης Καπ" w:date="2023-02-01T21:31:00Z"/>
                    <w:lang w:val="el-GR"/>
                  </w:rPr>
                </w:rPrChange>
              </w:rPr>
              <w:pPrChange w:id="5246" w:author="Στάθης Καπ" w:date="2023-02-01T08:47:00Z">
                <w:pPr/>
              </w:pPrChange>
            </w:pPr>
            <w:ins w:id="524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24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49" w:author="Στάθης Καπ" w:date="2023-03-09T04:14:00Z">
              <w:r w:rsidR="00586FC2">
                <w:rPr>
                  <w:noProof/>
                  <w:lang w:val="el-GR"/>
                </w:rPr>
                <w:t>6</w:t>
              </w:r>
            </w:ins>
            <w:del w:id="5250" w:author="Στάθης Καπ" w:date="2023-02-12T05:59:00Z">
              <w:r w:rsidDel="00237FE3">
                <w:rPr>
                  <w:noProof/>
                  <w:lang w:val="el-GR"/>
                </w:rPr>
                <w:delText>7</w:delText>
              </w:r>
            </w:del>
            <w:ins w:id="5251" w:author="Στάθης Καπ" w:date="2023-02-01T21:31:00Z">
              <w:r>
                <w:rPr>
                  <w:lang w:val="el-GR"/>
                </w:rPr>
                <w:fldChar w:fldCharType="end"/>
              </w:r>
              <w:r>
                <w:t>)</w:t>
              </w:r>
            </w:ins>
          </w:p>
        </w:tc>
      </w:tr>
    </w:tbl>
    <w:p w14:paraId="510540AF" w14:textId="1668B02D" w:rsidR="00180EF4" w:rsidDel="00BC49CF" w:rsidRDefault="00BC49CF" w:rsidP="002220AE">
      <w:pPr>
        <w:rPr>
          <w:del w:id="5252" w:author="Στάθης Καπ" w:date="2023-02-01T21:31:00Z"/>
          <w:rFonts w:eastAsiaTheme="minorEastAsia"/>
          <w:lang w:val="el-GR"/>
        </w:rPr>
      </w:pPr>
      <w:ins w:id="5253" w:author="Στάθης Καπ" w:date="2023-03-08T05:17:00Z">
        <w:r>
          <w:rPr>
            <w:rFonts w:eastAsiaTheme="minorEastAsia"/>
            <w:lang w:val="el-GR"/>
          </w:rPr>
          <w:t xml:space="preserve">Η θέση εισαγωγής, που δίνει το καλύτερο σκορ </w:t>
        </w:r>
      </w:ins>
      <w:ins w:id="525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255" w:author="Στάθης Καπ" w:date="2023-03-08T05:18:00Z">
              <w:rPr>
                <w:rFonts w:eastAsiaTheme="minorEastAsia"/>
              </w:rPr>
            </w:rPrChange>
          </w:rPr>
          <w:t xml:space="preserve">. </w:t>
        </w:r>
        <w:r>
          <w:rPr>
            <w:rFonts w:eastAsiaTheme="minorEastAsia"/>
            <w:lang w:val="el-GR"/>
          </w:rPr>
          <w:t xml:space="preserve">Στον αλγόριθμο των </w:t>
        </w:r>
      </w:ins>
      <w:ins w:id="5256" w:author="Στάθης Καπ" w:date="2023-03-08T05:20:00Z">
        <w:r>
          <w:rPr>
            <w:rFonts w:eastAsiaTheme="minorEastAsia"/>
          </w:rPr>
          <w:t>Vansteenwegen</w:t>
        </w:r>
      </w:ins>
      <w:ins w:id="5257" w:author="Στάθης Καπ" w:date="2023-03-08T05:18:00Z">
        <w:r w:rsidRPr="00BC49CF">
          <w:rPr>
            <w:rFonts w:eastAsiaTheme="minorEastAsia"/>
            <w:lang w:val="el-GR"/>
            <w:rPrChange w:id="525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25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260" w:author="Στάθης Καπ" w:date="2023-03-08T05:18:00Z">
              <w:rPr>
                <w:rFonts w:eastAsiaTheme="minorEastAsia"/>
              </w:rPr>
            </w:rPrChange>
          </w:rPr>
          <w:t xml:space="preserve">. </w:t>
        </w:r>
        <w:r w:rsidRPr="00BC49CF">
          <w:rPr>
            <w:rFonts w:eastAsiaTheme="minorEastAsia"/>
            <w:lang w:val="el-GR"/>
            <w:rPrChange w:id="5261" w:author="Στάθης Καπ" w:date="2023-03-08T05:19:00Z">
              <w:rPr>
                <w:rFonts w:eastAsiaTheme="minorEastAsia"/>
              </w:rPr>
            </w:rPrChange>
          </w:rPr>
          <w:t>(2009)</w:t>
        </w:r>
      </w:ins>
      <w:customXmlInsRangeStart w:id="5262" w:author="Στάθης Καπ" w:date="2023-03-08T05:21:00Z"/>
      <w:sdt>
        <w:sdtPr>
          <w:rPr>
            <w:rFonts w:eastAsiaTheme="minorEastAsia"/>
            <w:lang w:val="el-GR"/>
          </w:rPr>
          <w:id w:val="-1443605635"/>
          <w:citation/>
        </w:sdtPr>
        <w:sdtEndPr/>
        <w:sdtContent>
          <w:customXmlInsRangeEnd w:id="5262"/>
          <w:ins w:id="5263" w:author="Στάθης Καπ" w:date="2023-03-08T05:21:00Z">
            <w:r>
              <w:rPr>
                <w:rFonts w:eastAsiaTheme="minorEastAsia"/>
                <w:lang w:val="el-GR"/>
              </w:rPr>
              <w:fldChar w:fldCharType="begin"/>
            </w:r>
            <w:r w:rsidRPr="00BC49CF">
              <w:rPr>
                <w:rFonts w:eastAsiaTheme="minorEastAsia"/>
                <w:lang w:val="el-GR"/>
                <w:rPrChange w:id="526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26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26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267" w:author="Στάθης Καπ" w:date="2023-03-08T05:21:00Z">
                  <w:rPr>
                    <w:rFonts w:eastAsiaTheme="minorEastAsia"/>
                  </w:rPr>
                </w:rPrChange>
              </w:rPr>
              <w:instrText xml:space="preserve"> 1033 </w:instrText>
            </w:r>
          </w:ins>
          <w:r>
            <w:rPr>
              <w:rFonts w:eastAsiaTheme="minorEastAsia"/>
              <w:lang w:val="el-GR"/>
            </w:rPr>
            <w:fldChar w:fldCharType="separate"/>
          </w:r>
          <w:ins w:id="5268" w:author="Στάθης Καπ" w:date="2023-03-08T05:21:00Z">
            <w:r w:rsidRPr="00BC49CF">
              <w:rPr>
                <w:rFonts w:eastAsiaTheme="minorEastAsia"/>
                <w:noProof/>
                <w:lang w:val="el-GR"/>
                <w:rPrChange w:id="5269" w:author="Στάθης Καπ" w:date="2023-03-08T05:21:00Z">
                  <w:rPr>
                    <w:rFonts w:eastAsiaTheme="minorEastAsia"/>
                    <w:noProof/>
                  </w:rPr>
                </w:rPrChange>
              </w:rPr>
              <w:t xml:space="preserve"> </w:t>
            </w:r>
            <w:r w:rsidRPr="00BC49CF">
              <w:rPr>
                <w:rFonts w:eastAsiaTheme="minorEastAsia"/>
                <w:noProof/>
                <w:lang w:val="el-GR"/>
                <w:rPrChange w:id="5270" w:author="Στάθης Καπ" w:date="2023-03-08T05:21:00Z">
                  <w:rPr>
                    <w:rFonts w:eastAsia="Times New Roman"/>
                  </w:rPr>
                </w:rPrChange>
              </w:rPr>
              <w:t>[6]</w:t>
            </w:r>
            <w:r>
              <w:rPr>
                <w:rFonts w:eastAsiaTheme="minorEastAsia"/>
                <w:lang w:val="el-GR"/>
              </w:rPr>
              <w:fldChar w:fldCharType="end"/>
            </w:r>
          </w:ins>
          <w:customXmlInsRangeStart w:id="5271" w:author="Στάθης Καπ" w:date="2023-03-08T05:21:00Z"/>
        </w:sdtContent>
      </w:sdt>
      <w:customXmlInsRangeEnd w:id="5271"/>
      <w:ins w:id="5272" w:author="Στάθης Καπ" w:date="2023-03-08T05:18:00Z">
        <w:r w:rsidRPr="00BC49CF">
          <w:rPr>
            <w:rFonts w:eastAsiaTheme="minorEastAsia"/>
            <w:lang w:val="el-GR"/>
            <w:rPrChange w:id="5273"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274" w:author="Στάθης Καπ" w:date="2023-02-01T21:31:00Z"/>
          <w:rFonts w:eastAsiaTheme="minorEastAsia"/>
          <w:lang w:val="el-GR"/>
          <w:rPrChange w:id="5275" w:author="Στάθης Καπ" w:date="2023-02-01T21:31:00Z">
            <w:rPr>
              <w:del w:id="5276" w:author="Στάθης Καπ" w:date="2023-02-01T21:31:00Z"/>
              <w:rFonts w:ascii="Cambria Math" w:hAnsi="Cambria Math"/>
              <w:i/>
              <w:lang w:val="el-GR"/>
            </w:rPr>
          </w:rPrChange>
        </w:rPr>
      </w:pPr>
      <w:ins w:id="5277" w:author="Στάθης Καπ" w:date="2023-03-08T05:20:00Z">
        <w:r w:rsidRPr="00BC49CF">
          <w:rPr>
            <w:rFonts w:eastAsiaTheme="minorEastAsia"/>
            <w:lang w:val="el-GR"/>
            <w:rPrChange w:id="5278" w:author="Στάθης Καπ" w:date="2023-03-08T05:21:00Z">
              <w:rPr>
                <w:rFonts w:eastAsiaTheme="minorEastAsia"/>
              </w:rPr>
            </w:rPrChange>
          </w:rPr>
          <w:t xml:space="preserve"> </w:t>
        </w:r>
      </w:ins>
      <m:oMath>
        <m:r>
          <w:del w:id="5279" w:author="Στάθης Καπ" w:date="2023-03-08T05:19:00Z">
            <m:rPr>
              <m:sty m:val="p"/>
            </m:rPr>
            <w:rPr>
              <w:rFonts w:ascii="Cambria Math" w:hAnsi="Cambria Math"/>
              <w:lang w:val="el-GR"/>
            </w:rPr>
            <m:t>min⁡</m:t>
          </w:del>
        </m:r>
        <m:r>
          <w:del w:id="5280" w:author="Στάθης Καπ" w:date="2023-02-01T21:31:00Z">
            <w:rPr>
              <w:rFonts w:ascii="Cambria Math" w:hAnsi="Cambria Math"/>
              <w:lang w:val="el-GR"/>
            </w:rPr>
            <m:t>shif</m:t>
          </w:del>
        </m:r>
        <m:sSub>
          <m:sSubPr>
            <m:ctrlPr>
              <w:del w:id="5281" w:author="Στάθης Καπ" w:date="2023-02-01T21:31:00Z">
                <w:rPr>
                  <w:rFonts w:ascii="Cambria Math" w:hAnsi="Cambria Math"/>
                  <w:i/>
                  <w:lang w:val="el-GR"/>
                </w:rPr>
              </w:del>
            </m:ctrlPr>
          </m:sSubPr>
          <m:e>
            <m:r>
              <w:del w:id="5282" w:author="Στάθης Καπ" w:date="2023-02-01T21:31:00Z">
                <w:rPr>
                  <w:rFonts w:ascii="Cambria Math" w:hAnsi="Cambria Math"/>
                  <w:lang w:val="el-GR"/>
                </w:rPr>
                <m:t>t</m:t>
              </w:del>
            </m:r>
          </m:e>
          <m:sub>
            <m:r>
              <w:del w:id="5283" w:author="Στάθης Καπ" w:date="2023-02-01T21:31:00Z">
                <w:rPr>
                  <w:rFonts w:ascii="Cambria Math" w:hAnsi="Cambria Math"/>
                  <w:lang w:val="el-GR"/>
                </w:rPr>
                <m:t>j</m:t>
              </w:del>
            </m:r>
          </m:sub>
        </m:sSub>
        <m:r>
          <w:del w:id="5284" w:author="Στάθης Καπ" w:date="2023-02-01T21:31:00Z">
            <w:rPr>
              <w:rFonts w:ascii="Cambria Math" w:hAnsi="Cambria Math"/>
              <w:lang w:val="el-GR"/>
            </w:rPr>
            <m:t>=travelTim</m:t>
          </w:del>
        </m:r>
        <m:sSub>
          <m:sSubPr>
            <m:ctrlPr>
              <w:del w:id="5285" w:author="Στάθης Καπ" w:date="2023-02-01T21:31:00Z">
                <w:rPr>
                  <w:rFonts w:ascii="Cambria Math" w:hAnsi="Cambria Math"/>
                  <w:i/>
                </w:rPr>
              </w:del>
            </m:ctrlPr>
          </m:sSubPr>
          <m:e>
            <m:r>
              <w:del w:id="5286" w:author="Στάθης Καπ" w:date="2023-02-01T21:31:00Z">
                <w:rPr>
                  <w:rFonts w:ascii="Cambria Math" w:hAnsi="Cambria Math"/>
                </w:rPr>
                <m:t>e</m:t>
              </w:del>
            </m:r>
          </m:e>
          <m:sub>
            <m:r>
              <w:del w:id="5287" w:author="Στάθης Καπ" w:date="2023-02-01T21:31:00Z">
                <w:rPr>
                  <w:rFonts w:ascii="Cambria Math" w:hAnsi="Cambria Math"/>
                </w:rPr>
                <m:t>i</m:t>
              </w:del>
            </m:r>
            <m:r>
              <w:del w:id="5288" w:author="Στάθης Καπ" w:date="2023-02-01T21:31:00Z">
                <w:rPr>
                  <w:rFonts w:ascii="Cambria Math" w:hAnsi="Cambria Math"/>
                  <w:lang w:val="el-GR"/>
                  <w:rPrChange w:id="5289" w:author="Στάθης Καπ" w:date="2023-03-08T05:21:00Z">
                    <w:rPr>
                      <w:rFonts w:ascii="Cambria Math" w:hAnsi="Cambria Math"/>
                    </w:rPr>
                  </w:rPrChange>
                </w:rPr>
                <m:t>→</m:t>
              </w:del>
            </m:r>
            <m:r>
              <w:del w:id="5290" w:author="Στάθης Καπ" w:date="2023-02-01T21:31:00Z">
                <w:rPr>
                  <w:rFonts w:ascii="Cambria Math" w:hAnsi="Cambria Math"/>
                </w:rPr>
                <m:t>j</m:t>
              </w:del>
            </m:r>
          </m:sub>
        </m:sSub>
        <m:r>
          <w:del w:id="5291" w:author="Στάθης Καπ" w:date="2023-02-01T21:31:00Z">
            <w:rPr>
              <w:rFonts w:ascii="Cambria Math" w:hAnsi="Cambria Math"/>
              <w:lang w:val="el-GR"/>
            </w:rPr>
            <m:t>+wai</m:t>
          </w:del>
        </m:r>
        <m:sSub>
          <m:sSubPr>
            <m:ctrlPr>
              <w:del w:id="5292" w:author="Στάθης Καπ" w:date="2023-02-01T21:31:00Z">
                <w:rPr>
                  <w:rFonts w:ascii="Cambria Math" w:hAnsi="Cambria Math"/>
                  <w:i/>
                  <w:lang w:val="el-GR"/>
                </w:rPr>
              </w:del>
            </m:ctrlPr>
          </m:sSubPr>
          <m:e>
            <m:r>
              <w:del w:id="5293" w:author="Στάθης Καπ" w:date="2023-02-01T21:31:00Z">
                <w:rPr>
                  <w:rFonts w:ascii="Cambria Math" w:hAnsi="Cambria Math"/>
                  <w:lang w:val="el-GR"/>
                </w:rPr>
                <m:t>t</m:t>
              </w:del>
            </m:r>
          </m:e>
          <m:sub>
            <m:r>
              <w:del w:id="5294" w:author="Στάθης Καπ" w:date="2023-02-01T21:31:00Z">
                <w:rPr>
                  <w:rFonts w:ascii="Cambria Math" w:hAnsi="Cambria Math"/>
                  <w:lang w:val="el-GR"/>
                </w:rPr>
                <m:t>j</m:t>
              </w:del>
            </m:r>
          </m:sub>
        </m:sSub>
        <m:r>
          <w:del w:id="5295" w:author="Στάθης Καπ" w:date="2023-02-01T21:31:00Z">
            <w:rPr>
              <w:rFonts w:ascii="Cambria Math" w:hAnsi="Cambria Math"/>
              <w:lang w:val="el-GR"/>
            </w:rPr>
            <m:t>+visitDu</m:t>
          </w:del>
        </m:r>
        <m:sSub>
          <m:sSubPr>
            <m:ctrlPr>
              <w:del w:id="5296" w:author="Στάθης Καπ" w:date="2023-02-01T21:31:00Z">
                <w:rPr>
                  <w:rFonts w:ascii="Cambria Math" w:hAnsi="Cambria Math"/>
                  <w:i/>
                  <w:lang w:val="el-GR"/>
                </w:rPr>
              </w:del>
            </m:ctrlPr>
          </m:sSubPr>
          <m:e>
            <m:r>
              <w:del w:id="5297" w:author="Στάθης Καπ" w:date="2023-02-01T21:31:00Z">
                <w:rPr>
                  <w:rFonts w:ascii="Cambria Math" w:hAnsi="Cambria Math"/>
                  <w:lang w:val="el-GR"/>
                </w:rPr>
                <m:t>r</m:t>
              </w:del>
            </m:r>
          </m:e>
          <m:sub>
            <m:r>
              <w:del w:id="5298"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299" w:author="Στάθης Καπ" w:date="2023-03-08T05:21:00Z">
        <w:r w:rsidRPr="003A2AA6" w:rsidDel="00BC49CF">
          <w:rPr>
            <w:lang w:val="el-GR"/>
          </w:rPr>
          <w:delText xml:space="preserve">αι </w:delText>
        </w:r>
      </w:del>
      <w:ins w:id="5300"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301" w:author="Στάθης Καπ" w:date="2023-03-08T05:22:00Z">
              <w:rPr/>
            </w:rPrChange>
          </w:rPr>
          <w:t>(</w:t>
        </w:r>
        <w:r w:rsidR="00BC49CF">
          <w:t>cnext</w:t>
        </w:r>
        <w:r w:rsidR="00BC49CF" w:rsidRPr="00BC49CF">
          <w:rPr>
            <w:lang w:val="el-GR"/>
            <w:rPrChange w:id="5302" w:author="Στάθης Καπ" w:date="2023-03-08T05:22:00Z">
              <w:rPr/>
            </w:rPrChange>
          </w:rPr>
          <w:t>)</w:t>
        </w:r>
      </w:ins>
      <w:del w:id="5303"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304" w:author="Στάθης Καπ" w:date="2023-03-08T05:22:00Z">
        <w:r w:rsidDel="00BC49CF">
          <w:delText>t</w:delText>
        </w:r>
        <w:r w:rsidRPr="003A2AA6" w:rsidDel="00BC49CF">
          <w:rPr>
            <w:lang w:val="el-GR"/>
          </w:rPr>
          <w:delText xml:space="preserve"> της επόμενης λύσης</w:delText>
        </w:r>
      </w:del>
      <w:ins w:id="5305" w:author="Στάθης Καπ" w:date="2023-03-08T05:22:00Z">
        <w:r w:rsidR="00BC49CF">
          <w:t>t</w:t>
        </w:r>
        <w:r w:rsidR="00BC49CF" w:rsidRPr="00DA5168">
          <w:rPr>
            <w:lang w:val="el-GR"/>
            <w:rPrChange w:id="5306" w:author="Στάθης Καπ" w:date="2023-03-08T05:22:00Z">
              <w:rPr/>
            </w:rPrChange>
          </w:rPr>
          <w:t>:</w:t>
        </w:r>
      </w:ins>
      <w:del w:id="5307"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0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309">
          <w:tblGrid>
            <w:gridCol w:w="618"/>
            <w:gridCol w:w="7601"/>
            <w:gridCol w:w="619"/>
          </w:tblGrid>
        </w:tblGridChange>
      </w:tblGrid>
      <w:tr w:rsidR="00F000B6" w14:paraId="749FF93E" w14:textId="77777777" w:rsidTr="00603993">
        <w:trPr>
          <w:ins w:id="5310" w:author="Στάθης Καπ" w:date="2023-02-01T21:32:00Z"/>
        </w:trPr>
        <w:tc>
          <w:tcPr>
            <w:tcW w:w="350" w:type="pct"/>
            <w:tcPrChange w:id="5311" w:author="Στάθης Καπ" w:date="2023-02-01T08:48:00Z">
              <w:tcPr>
                <w:tcW w:w="350" w:type="pct"/>
              </w:tcPr>
            </w:tcPrChange>
          </w:tcPr>
          <w:p w14:paraId="724CD3F9" w14:textId="77777777" w:rsidR="00F000B6" w:rsidRDefault="00F000B6">
            <w:pPr>
              <w:spacing w:after="160"/>
              <w:rPr>
                <w:ins w:id="5312" w:author="Στάθης Καπ" w:date="2023-02-01T21:32:00Z"/>
                <w:lang w:val="el-GR"/>
              </w:rPr>
              <w:pPrChange w:id="5313" w:author="Στάθης Καπ" w:date="2023-02-01T08:46:00Z">
                <w:pPr/>
              </w:pPrChange>
            </w:pPr>
          </w:p>
        </w:tc>
        <w:tc>
          <w:tcPr>
            <w:tcW w:w="4300" w:type="pct"/>
            <w:tcPrChange w:id="5314" w:author="Στάθης Καπ" w:date="2023-02-01T08:48:00Z">
              <w:tcPr>
                <w:tcW w:w="4300" w:type="pct"/>
              </w:tcPr>
            </w:tcPrChange>
          </w:tcPr>
          <w:p w14:paraId="086CEF92" w14:textId="3565B03F" w:rsidR="00F000B6" w:rsidRPr="005846FF" w:rsidRDefault="00BC49CF">
            <w:pPr>
              <w:spacing w:after="160"/>
              <w:rPr>
                <w:ins w:id="5315" w:author="Στάθης Καπ" w:date="2023-02-01T21:32:00Z"/>
                <w:lang w:val="el-GR"/>
              </w:rPr>
              <w:pPrChange w:id="5316" w:author="Στάθης Καπ" w:date="2023-02-01T08:46:00Z">
                <w:pPr/>
              </w:pPrChange>
            </w:pPr>
            <m:oMathPara>
              <m:oMath>
                <m:r>
                  <w:ins w:id="5317" w:author="Στάθης Καπ" w:date="2023-03-08T05:20:00Z">
                    <w:rPr>
                      <w:rFonts w:ascii="Cambria Math" w:hAnsi="Cambria Math"/>
                    </w:rPr>
                    <m:t>posScor</m:t>
                  </w:ins>
                </m:r>
                <m:sSub>
                  <m:sSubPr>
                    <m:ctrlPr>
                      <w:ins w:id="5318" w:author="Στάθης Καπ" w:date="2023-03-08T05:20:00Z">
                        <w:rPr>
                          <w:rFonts w:ascii="Cambria Math" w:hAnsi="Cambria Math"/>
                          <w:i/>
                        </w:rPr>
                      </w:ins>
                    </m:ctrlPr>
                  </m:sSubPr>
                  <m:e>
                    <m:r>
                      <w:ins w:id="5319" w:author="Στάθης Καπ" w:date="2023-03-08T05:20:00Z">
                        <w:rPr>
                          <w:rFonts w:ascii="Cambria Math" w:hAnsi="Cambria Math"/>
                        </w:rPr>
                        <m:t>e</m:t>
                      </w:ins>
                    </m:r>
                  </m:e>
                  <m:sub>
                    <m:r>
                      <w:ins w:id="5320" w:author="Στάθης Καπ" w:date="2023-03-08T05:20:00Z">
                        <w:rPr>
                          <w:rFonts w:ascii="Cambria Math" w:hAnsi="Cambria Math"/>
                        </w:rPr>
                        <m:t>j</m:t>
                      </w:ins>
                    </m:r>
                  </m:sub>
                </m:sSub>
                <m:r>
                  <w:ins w:id="5321" w:author="Στάθης Καπ" w:date="2023-02-01T21:32:00Z">
                    <w:rPr>
                      <w:rFonts w:ascii="Cambria Math" w:hAnsi="Cambria Math"/>
                    </w:rPr>
                    <m:t>=</m:t>
                  </w:ins>
                </m:r>
                <m:r>
                  <w:ins w:id="5322" w:author="Στάθης Καπ" w:date="2023-03-08T05:20:00Z">
                    <w:rPr>
                      <w:rFonts w:ascii="Cambria Math" w:hAnsi="Cambria Math"/>
                      <w:lang w:val="el-GR"/>
                    </w:rPr>
                    <m:t>shif</m:t>
                  </w:ins>
                </m:r>
                <m:sSub>
                  <m:sSubPr>
                    <m:ctrlPr>
                      <w:ins w:id="5323" w:author="Στάθης Καπ" w:date="2023-03-08T05:20:00Z">
                        <w:rPr>
                          <w:rFonts w:ascii="Cambria Math" w:hAnsi="Cambria Math"/>
                          <w:i/>
                          <w:lang w:val="el-GR"/>
                        </w:rPr>
                      </w:ins>
                    </m:ctrlPr>
                  </m:sSubPr>
                  <m:e>
                    <m:r>
                      <w:ins w:id="5324" w:author="Στάθης Καπ" w:date="2023-03-08T05:20:00Z">
                        <w:rPr>
                          <w:rFonts w:ascii="Cambria Math" w:hAnsi="Cambria Math"/>
                          <w:lang w:val="el-GR"/>
                        </w:rPr>
                        <m:t>t</m:t>
                      </w:ins>
                    </m:r>
                  </m:e>
                  <m:sub>
                    <m:r>
                      <w:ins w:id="5325" w:author="Στάθης Καπ" w:date="2023-03-08T05:20:00Z">
                        <w:rPr>
                          <w:rFonts w:ascii="Cambria Math" w:hAnsi="Cambria Math"/>
                          <w:lang w:val="el-GR"/>
                        </w:rPr>
                        <m:t>j</m:t>
                      </w:ins>
                    </m:r>
                  </m:sub>
                </m:sSub>
                <m:r>
                  <w:ins w:id="5326" w:author="Στάθης Καπ" w:date="2023-02-01T21:32:00Z">
                    <w:rPr>
                      <w:rFonts w:ascii="Cambria Math" w:hAnsi="Cambria Math"/>
                    </w:rPr>
                    <m:t>+distance(j, cnext)</m:t>
                  </w:ins>
                </m:r>
              </m:oMath>
            </m:oMathPara>
          </w:p>
        </w:tc>
        <w:tc>
          <w:tcPr>
            <w:tcW w:w="350" w:type="pct"/>
            <w:vAlign w:val="center"/>
            <w:tcPrChange w:id="5327" w:author="Στάθης Καπ" w:date="2023-02-01T08:48:00Z">
              <w:tcPr>
                <w:tcW w:w="350" w:type="pct"/>
                <w:vAlign w:val="bottom"/>
              </w:tcPr>
            </w:tcPrChange>
          </w:tcPr>
          <w:p w14:paraId="562F6E1C" w14:textId="0B4B00A1" w:rsidR="00F000B6" w:rsidRPr="00603993" w:rsidRDefault="00F000B6">
            <w:pPr>
              <w:pStyle w:val="Caption"/>
              <w:spacing w:after="160"/>
              <w:rPr>
                <w:ins w:id="5328" w:author="Στάθης Καπ" w:date="2023-02-01T21:32:00Z"/>
                <w:sz w:val="18"/>
                <w:rPrChange w:id="5329" w:author="Στάθης Καπ" w:date="2023-02-01T08:49:00Z">
                  <w:rPr>
                    <w:ins w:id="5330" w:author="Στάθης Καπ" w:date="2023-02-01T21:32:00Z"/>
                    <w:lang w:val="el-GR"/>
                  </w:rPr>
                </w:rPrChange>
              </w:rPr>
              <w:pPrChange w:id="5331" w:author="Στάθης Καπ" w:date="2023-02-01T08:47:00Z">
                <w:pPr/>
              </w:pPrChange>
            </w:pPr>
            <w:ins w:id="533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3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34" w:author="Στάθης Καπ" w:date="2023-03-09T04:14:00Z">
              <w:r w:rsidR="00586FC2">
                <w:rPr>
                  <w:noProof/>
                  <w:lang w:val="el-GR"/>
                </w:rPr>
                <w:t>7</w:t>
              </w:r>
            </w:ins>
            <w:del w:id="5335" w:author="Στάθης Καπ" w:date="2023-02-12T05:59:00Z">
              <w:r w:rsidDel="00237FE3">
                <w:rPr>
                  <w:noProof/>
                  <w:lang w:val="el-GR"/>
                </w:rPr>
                <w:delText>8</w:delText>
              </w:r>
            </w:del>
            <w:ins w:id="533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337" w:author="Στάθης Καπ" w:date="2023-02-01T21:32:00Z"/>
          <w:rFonts w:eastAsiaTheme="minorEastAsia"/>
        </w:rPr>
      </w:pPr>
    </w:p>
    <w:p w14:paraId="57B77542" w14:textId="26ECFE89" w:rsidR="003A2AA6" w:rsidRPr="00F000B6" w:rsidDel="00F000B6" w:rsidRDefault="009D12F2" w:rsidP="002220AE">
      <w:pPr>
        <w:rPr>
          <w:del w:id="5338" w:author="Στάθης Καπ" w:date="2023-02-01T21:32:00Z"/>
          <w:rFonts w:eastAsiaTheme="minorEastAsia"/>
          <w:rPrChange w:id="5339" w:author="Στάθης Καπ" w:date="2023-02-01T21:32:00Z">
            <w:rPr>
              <w:del w:id="5340" w:author="Στάθης Καπ" w:date="2023-02-01T21:32:00Z"/>
              <w:rFonts w:ascii="Cambria Math" w:hAnsi="Cambria Math"/>
              <w:i/>
            </w:rPr>
          </w:rPrChange>
        </w:rPr>
      </w:pPr>
      <m:oMathPara>
        <m:oMath>
          <m:r>
            <w:del w:id="5341" w:author="Στάθης Καπ" w:date="2023-02-01T21:32:00Z">
              <w:rPr>
                <w:rFonts w:ascii="Cambria Math" w:hAnsi="Cambria Math"/>
              </w:rPr>
              <m:t>shif</m:t>
            </w:del>
          </m:r>
          <m:sSub>
            <m:sSubPr>
              <m:ctrlPr>
                <w:del w:id="5342" w:author="Στάθης Καπ" w:date="2023-02-01T21:32:00Z">
                  <w:rPr>
                    <w:rFonts w:ascii="Cambria Math" w:hAnsi="Cambria Math"/>
                    <w:i/>
                  </w:rPr>
                </w:del>
              </m:ctrlPr>
            </m:sSubPr>
            <m:e>
              <m:r>
                <w:del w:id="5343" w:author="Στάθης Καπ" w:date="2023-02-01T21:32:00Z">
                  <w:rPr>
                    <w:rFonts w:ascii="Cambria Math" w:hAnsi="Cambria Math"/>
                  </w:rPr>
                  <m:t>t</m:t>
                </w:del>
              </m:r>
            </m:e>
            <m:sub>
              <m:r>
                <w:del w:id="5344" w:author="Στάθης Καπ" w:date="2023-02-01T21:32:00Z">
                  <w:rPr>
                    <w:rFonts w:ascii="Cambria Math" w:hAnsi="Cambria Math"/>
                  </w:rPr>
                  <m:t>j</m:t>
                </w:del>
              </m:r>
            </m:sub>
          </m:sSub>
          <m:r>
            <w:del w:id="5345" w:author="Στάθης Καπ" w:date="2023-02-01T21:32:00Z">
              <w:rPr>
                <w:rFonts w:ascii="Cambria Math" w:hAnsi="Cambria Math"/>
              </w:rPr>
              <m:t>=</m:t>
            </w:del>
          </m:r>
          <m:r>
            <w:del w:id="5346" w:author="Στάθης Καπ" w:date="2023-02-01T21:32:00Z">
              <w:rPr>
                <w:rFonts w:ascii="Cambria Math" w:hAnsi="Cambria Math"/>
                <w:lang w:val="el-GR"/>
              </w:rPr>
              <m:t>travelTim</m:t>
            </w:del>
          </m:r>
          <m:sSub>
            <m:sSubPr>
              <m:ctrlPr>
                <w:del w:id="5347" w:author="Στάθης Καπ" w:date="2023-02-01T21:32:00Z">
                  <w:rPr>
                    <w:rFonts w:ascii="Cambria Math" w:hAnsi="Cambria Math"/>
                    <w:i/>
                  </w:rPr>
                </w:del>
              </m:ctrlPr>
            </m:sSubPr>
            <m:e>
              <m:r>
                <w:del w:id="5348" w:author="Στάθης Καπ" w:date="2023-02-01T21:32:00Z">
                  <w:rPr>
                    <w:rFonts w:ascii="Cambria Math" w:hAnsi="Cambria Math"/>
                  </w:rPr>
                  <m:t>e</m:t>
                </w:del>
              </m:r>
            </m:e>
            <m:sub>
              <m:r>
                <w:del w:id="5349" w:author="Στάθης Καπ" w:date="2023-02-01T21:32:00Z">
                  <w:rPr>
                    <w:rFonts w:ascii="Cambria Math" w:hAnsi="Cambria Math"/>
                  </w:rPr>
                  <m:t>i→j</m:t>
                </w:del>
              </m:r>
            </m:sub>
          </m:sSub>
          <m:r>
            <w:del w:id="5350" w:author="Στάθης Καπ" w:date="2023-02-01T21:32:00Z">
              <w:rPr>
                <w:rFonts w:ascii="Cambria Math" w:hAnsi="Cambria Math"/>
              </w:rPr>
              <m:t>+wai</m:t>
            </w:del>
          </m:r>
          <m:sSub>
            <m:sSubPr>
              <m:ctrlPr>
                <w:del w:id="5351" w:author="Στάθης Καπ" w:date="2023-02-01T21:32:00Z">
                  <w:rPr>
                    <w:rFonts w:ascii="Cambria Math" w:hAnsi="Cambria Math"/>
                    <w:i/>
                  </w:rPr>
                </w:del>
              </m:ctrlPr>
            </m:sSubPr>
            <m:e>
              <m:r>
                <w:del w:id="5352" w:author="Στάθης Καπ" w:date="2023-02-01T21:32:00Z">
                  <w:rPr>
                    <w:rFonts w:ascii="Cambria Math" w:hAnsi="Cambria Math"/>
                  </w:rPr>
                  <m:t>t</m:t>
                </w:del>
              </m:r>
            </m:e>
            <m:sub>
              <m:r>
                <w:del w:id="5353" w:author="Στάθης Καπ" w:date="2023-02-01T21:32:00Z">
                  <w:rPr>
                    <w:rFonts w:ascii="Cambria Math" w:hAnsi="Cambria Math"/>
                  </w:rPr>
                  <m:t>j</m:t>
                </w:del>
              </m:r>
            </m:sub>
          </m:sSub>
          <m:r>
            <w:del w:id="5354" w:author="Στάθης Καπ" w:date="2023-02-01T21:32:00Z">
              <w:rPr>
                <w:rFonts w:ascii="Cambria Math" w:hAnsi="Cambria Math"/>
              </w:rPr>
              <m:t>+visitDu</m:t>
            </w:del>
          </m:r>
          <m:sSub>
            <m:sSubPr>
              <m:ctrlPr>
                <w:del w:id="5355" w:author="Στάθης Καπ" w:date="2023-02-01T21:32:00Z">
                  <w:rPr>
                    <w:rFonts w:ascii="Cambria Math" w:hAnsi="Cambria Math"/>
                    <w:i/>
                  </w:rPr>
                </w:del>
              </m:ctrlPr>
            </m:sSubPr>
            <m:e>
              <m:r>
                <w:del w:id="5356" w:author="Στάθης Καπ" w:date="2023-02-01T21:32:00Z">
                  <w:rPr>
                    <w:rFonts w:ascii="Cambria Math" w:hAnsi="Cambria Math"/>
                  </w:rPr>
                  <m:t>r</m:t>
                </w:del>
              </m:r>
            </m:e>
            <m:sub>
              <m:r>
                <w:del w:id="5357" w:author="Στάθης Καπ" w:date="2023-02-01T21:32:00Z">
                  <w:rPr>
                    <w:rFonts w:ascii="Cambria Math" w:hAnsi="Cambria Math"/>
                  </w:rPr>
                  <m:t>j</m:t>
                </w:del>
              </m:r>
            </m:sub>
          </m:sSub>
          <m:r>
            <w:del w:id="5358"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359"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360" w:author="Στάθης Καπ" w:date="2023-03-08T05:22:00Z">
        <w:r w:rsidRPr="00EA5374" w:rsidDel="00DA5168">
          <w:rPr>
            <w:lang w:val="el-GR"/>
          </w:rPr>
          <w:delText xml:space="preserve">και </w:delText>
        </w:r>
      </w:del>
      <w:r w:rsidRPr="00EA5374">
        <w:rPr>
          <w:lang w:val="el-GR"/>
        </w:rPr>
        <w:t xml:space="preserve">νόημα να </w:t>
      </w:r>
      <w:ins w:id="5361" w:author="Στάθης Καπ" w:date="2023-02-01T06:01:00Z">
        <w:r w:rsidR="008A7620">
          <w:rPr>
            <w:lang w:val="el-GR"/>
          </w:rPr>
          <w:t>λαμβάνεται</w:t>
        </w:r>
      </w:ins>
      <w:del w:id="536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363" w:author="Στάθης Καπ" w:date="2023-02-01T06:01:00Z">
        <w:r w:rsidR="008A7620">
          <w:rPr>
            <w:lang w:val="el-GR"/>
          </w:rPr>
          <w:t>η</w:t>
        </w:r>
      </w:ins>
      <w:del w:id="536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365" w:author="Στάθης Καπ" w:date="2023-02-01T06:01:00Z">
        <w:r w:rsidR="00BC424C">
          <w:rPr>
            <w:lang w:val="el-GR"/>
          </w:rPr>
          <w:t>εξετάζεται</w:t>
        </w:r>
      </w:ins>
      <w:del w:id="5366"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367"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6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369">
          <w:tblGrid>
            <w:gridCol w:w="618"/>
            <w:gridCol w:w="7601"/>
            <w:gridCol w:w="619"/>
          </w:tblGrid>
        </w:tblGridChange>
      </w:tblGrid>
      <w:tr w:rsidR="00CA3FD3" w14:paraId="6905173A" w14:textId="77777777" w:rsidTr="00603993">
        <w:trPr>
          <w:ins w:id="5370" w:author="Στάθης Καπ" w:date="2023-02-01T21:32:00Z"/>
        </w:trPr>
        <w:tc>
          <w:tcPr>
            <w:tcW w:w="350" w:type="pct"/>
            <w:tcPrChange w:id="5371" w:author="Στάθης Καπ" w:date="2023-02-01T08:48:00Z">
              <w:tcPr>
                <w:tcW w:w="350" w:type="pct"/>
              </w:tcPr>
            </w:tcPrChange>
          </w:tcPr>
          <w:p w14:paraId="0C87E077" w14:textId="77777777" w:rsidR="00CA3FD3" w:rsidRDefault="00CA3FD3">
            <w:pPr>
              <w:spacing w:after="160"/>
              <w:rPr>
                <w:ins w:id="5372" w:author="Στάθης Καπ" w:date="2023-02-01T21:32:00Z"/>
                <w:lang w:val="el-GR"/>
              </w:rPr>
              <w:pPrChange w:id="5373" w:author="Στάθης Καπ" w:date="2023-02-01T08:46:00Z">
                <w:pPr/>
              </w:pPrChange>
            </w:pPr>
          </w:p>
        </w:tc>
        <w:tc>
          <w:tcPr>
            <w:tcW w:w="4300" w:type="pct"/>
            <w:tcPrChange w:id="5374" w:author="Στάθης Καπ" w:date="2023-02-01T08:48:00Z">
              <w:tcPr>
                <w:tcW w:w="4300" w:type="pct"/>
              </w:tcPr>
            </w:tcPrChange>
          </w:tcPr>
          <w:p w14:paraId="53BADB85" w14:textId="2CFA3133" w:rsidR="00CA3FD3" w:rsidRPr="005846FF" w:rsidRDefault="00DA5168">
            <w:pPr>
              <w:spacing w:after="160"/>
              <w:rPr>
                <w:ins w:id="5375" w:author="Στάθης Καπ" w:date="2023-02-01T21:32:00Z"/>
                <w:lang w:val="el-GR"/>
              </w:rPr>
              <w:pPrChange w:id="5376" w:author="Στάθης Καπ" w:date="2023-02-01T08:46:00Z">
                <w:pPr/>
              </w:pPrChange>
            </w:pPr>
            <m:oMathPara>
              <m:oMath>
                <m:r>
                  <w:ins w:id="5377" w:author="Στάθης Καπ" w:date="2023-03-08T05:22:00Z">
                    <w:rPr>
                      <w:rFonts w:ascii="Cambria Math" w:hAnsi="Cambria Math"/>
                    </w:rPr>
                    <m:t>posScor</m:t>
                  </w:ins>
                </m:r>
                <m:sSub>
                  <m:sSubPr>
                    <m:ctrlPr>
                      <w:ins w:id="5378" w:author="Στάθης Καπ" w:date="2023-03-08T05:22:00Z">
                        <w:rPr>
                          <w:rFonts w:ascii="Cambria Math" w:hAnsi="Cambria Math"/>
                          <w:i/>
                        </w:rPr>
                      </w:ins>
                    </m:ctrlPr>
                  </m:sSubPr>
                  <m:e>
                    <m:r>
                      <w:ins w:id="5379" w:author="Στάθης Καπ" w:date="2023-03-08T05:22:00Z">
                        <w:rPr>
                          <w:rFonts w:ascii="Cambria Math" w:hAnsi="Cambria Math"/>
                        </w:rPr>
                        <m:t>e</m:t>
                      </w:ins>
                    </m:r>
                  </m:e>
                  <m:sub>
                    <m:r>
                      <w:ins w:id="5380" w:author="Στάθης Καπ" w:date="2023-03-08T05:22:00Z">
                        <w:rPr>
                          <w:rFonts w:ascii="Cambria Math" w:hAnsi="Cambria Math"/>
                        </w:rPr>
                        <m:t>j</m:t>
                      </w:ins>
                    </m:r>
                  </m:sub>
                </m:sSub>
                <m:r>
                  <w:ins w:id="5381" w:author="Στάθης Καπ" w:date="2023-03-08T05:22:00Z">
                    <w:rPr>
                      <w:rFonts w:ascii="Cambria Math" w:hAnsi="Cambria Math"/>
                    </w:rPr>
                    <m:t>=</m:t>
                  </w:ins>
                </m:r>
                <m:r>
                  <w:ins w:id="5382" w:author="Στάθης Καπ" w:date="2023-03-08T05:22:00Z">
                    <w:rPr>
                      <w:rFonts w:ascii="Cambria Math" w:hAnsi="Cambria Math"/>
                      <w:lang w:val="el-GR"/>
                    </w:rPr>
                    <m:t>shif</m:t>
                  </w:ins>
                </m:r>
                <m:sSub>
                  <m:sSubPr>
                    <m:ctrlPr>
                      <w:ins w:id="5383" w:author="Στάθης Καπ" w:date="2023-03-08T05:22:00Z">
                        <w:rPr>
                          <w:rFonts w:ascii="Cambria Math" w:hAnsi="Cambria Math"/>
                          <w:i/>
                          <w:lang w:val="el-GR"/>
                        </w:rPr>
                      </w:ins>
                    </m:ctrlPr>
                  </m:sSubPr>
                  <m:e>
                    <m:r>
                      <w:ins w:id="5384" w:author="Στάθης Καπ" w:date="2023-03-08T05:22:00Z">
                        <w:rPr>
                          <w:rFonts w:ascii="Cambria Math" w:hAnsi="Cambria Math"/>
                          <w:lang w:val="el-GR"/>
                        </w:rPr>
                        <m:t>t</m:t>
                      </w:ins>
                    </m:r>
                  </m:e>
                  <m:sub>
                    <m:r>
                      <w:ins w:id="5385" w:author="Στάθης Καπ" w:date="2023-03-08T05:22:00Z">
                        <w:rPr>
                          <w:rFonts w:ascii="Cambria Math" w:hAnsi="Cambria Math"/>
                          <w:lang w:val="el-GR"/>
                        </w:rPr>
                        <m:t>j</m:t>
                      </w:ins>
                    </m:r>
                  </m:sub>
                </m:sSub>
                <m:r>
                  <w:ins w:id="5386" w:author="Στάθης Καπ" w:date="2023-03-08T05:22:00Z">
                    <w:rPr>
                      <w:rFonts w:ascii="Cambria Math" w:hAnsi="Cambria Math"/>
                    </w:rPr>
                    <m:t>+distance(j, cnext)</m:t>
                  </w:ins>
                </m:r>
                <m:r>
                  <w:ins w:id="5387" w:author="Στάθης Καπ" w:date="2023-02-01T21:32:00Z">
                    <w:rPr>
                      <w:rFonts w:ascii="Cambria Math" w:eastAsiaTheme="minorEastAsia" w:hAnsi="Cambria Math"/>
                    </w:rPr>
                    <m:t>∙(p/t)</m:t>
                  </w:ins>
                </m:r>
              </m:oMath>
            </m:oMathPara>
          </w:p>
        </w:tc>
        <w:tc>
          <w:tcPr>
            <w:tcW w:w="350" w:type="pct"/>
            <w:vAlign w:val="center"/>
            <w:tcPrChange w:id="5388" w:author="Στάθης Καπ" w:date="2023-02-01T08:48:00Z">
              <w:tcPr>
                <w:tcW w:w="350" w:type="pct"/>
                <w:vAlign w:val="bottom"/>
              </w:tcPr>
            </w:tcPrChange>
          </w:tcPr>
          <w:p w14:paraId="42845030" w14:textId="4D6E4F62" w:rsidR="00CA3FD3" w:rsidRPr="00603993" w:rsidRDefault="00CA3FD3">
            <w:pPr>
              <w:pStyle w:val="Caption"/>
              <w:spacing w:after="160"/>
              <w:rPr>
                <w:ins w:id="5389" w:author="Στάθης Καπ" w:date="2023-02-01T21:32:00Z"/>
                <w:sz w:val="18"/>
                <w:rPrChange w:id="5390" w:author="Στάθης Καπ" w:date="2023-02-01T08:49:00Z">
                  <w:rPr>
                    <w:ins w:id="5391" w:author="Στάθης Καπ" w:date="2023-02-01T21:32:00Z"/>
                    <w:lang w:val="el-GR"/>
                  </w:rPr>
                </w:rPrChange>
              </w:rPr>
              <w:pPrChange w:id="5392" w:author="Στάθης Καπ" w:date="2023-02-01T08:47:00Z">
                <w:pPr/>
              </w:pPrChange>
            </w:pPr>
            <w:ins w:id="539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9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95" w:author="Στάθης Καπ" w:date="2023-03-09T04:14:00Z">
              <w:r w:rsidR="00586FC2">
                <w:rPr>
                  <w:noProof/>
                  <w:lang w:val="el-GR"/>
                </w:rPr>
                <w:t>8</w:t>
              </w:r>
            </w:ins>
            <w:del w:id="5396" w:author="Στάθης Καπ" w:date="2023-02-12T05:59:00Z">
              <w:r w:rsidDel="00237FE3">
                <w:rPr>
                  <w:noProof/>
                  <w:lang w:val="el-GR"/>
                </w:rPr>
                <w:delText>9</w:delText>
              </w:r>
            </w:del>
            <w:ins w:id="539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398" w:author="Στάθης Καπ" w:date="2023-02-01T21:32:00Z"/>
          <w:rFonts w:eastAsiaTheme="minorEastAsia"/>
          <w:i/>
        </w:rPr>
      </w:pPr>
    </w:p>
    <w:p w14:paraId="67D8CB43" w14:textId="42E22F33" w:rsidR="00EA5374" w:rsidRPr="001872CC" w:rsidDel="00F0569C" w:rsidRDefault="00403263" w:rsidP="002220AE">
      <w:pPr>
        <w:rPr>
          <w:del w:id="5399" w:author="Στάθης Καπ" w:date="2023-02-01T21:32:00Z"/>
          <w:rFonts w:eastAsiaTheme="minorEastAsia"/>
          <w:i/>
        </w:rPr>
      </w:pPr>
      <m:oMathPara>
        <m:oMath>
          <m:r>
            <w:del w:id="5400" w:author="Στάθης Καπ" w:date="2023-02-01T21:32:00Z">
              <w:rPr>
                <w:rFonts w:ascii="Cambria Math" w:hAnsi="Cambria Math"/>
              </w:rPr>
              <m:t>Shif</m:t>
            </w:del>
          </m:r>
          <m:sSub>
            <m:sSubPr>
              <m:ctrlPr>
                <w:del w:id="5401" w:author="Στάθης Καπ" w:date="2023-02-01T21:32:00Z">
                  <w:rPr>
                    <w:rFonts w:ascii="Cambria Math" w:hAnsi="Cambria Math"/>
                    <w:i/>
                  </w:rPr>
                </w:del>
              </m:ctrlPr>
            </m:sSubPr>
            <m:e>
              <m:r>
                <w:del w:id="5402" w:author="Στάθης Καπ" w:date="2023-02-01T21:32:00Z">
                  <w:rPr>
                    <w:rFonts w:ascii="Cambria Math" w:hAnsi="Cambria Math"/>
                  </w:rPr>
                  <m:t>t</m:t>
                </w:del>
              </m:r>
            </m:e>
            <m:sub>
              <m:r>
                <w:del w:id="5403" w:author="Στάθης Καπ" w:date="2023-02-01T21:32:00Z">
                  <w:rPr>
                    <w:rFonts w:ascii="Cambria Math" w:hAnsi="Cambria Math"/>
                  </w:rPr>
                  <m:t>j</m:t>
                </w:del>
              </m:r>
            </m:sub>
          </m:sSub>
          <m:r>
            <w:del w:id="5404" w:author="Στάθης Καπ" w:date="2023-02-01T21:32:00Z">
              <w:rPr>
                <w:rFonts w:ascii="Cambria Math" w:hAnsi="Cambria Math"/>
              </w:rPr>
              <m:t>=</m:t>
            </w:del>
          </m:r>
          <m:r>
            <w:del w:id="5405" w:author="Στάθης Καπ" w:date="2023-02-01T21:32:00Z">
              <w:rPr>
                <w:rFonts w:ascii="Cambria Math" w:hAnsi="Cambria Math"/>
                <w:lang w:val="el-GR"/>
              </w:rPr>
              <m:t>travelTim</m:t>
            </w:del>
          </m:r>
          <m:sSub>
            <m:sSubPr>
              <m:ctrlPr>
                <w:del w:id="5406" w:author="Στάθης Καπ" w:date="2023-02-01T21:32:00Z">
                  <w:rPr>
                    <w:rFonts w:ascii="Cambria Math" w:hAnsi="Cambria Math"/>
                    <w:i/>
                  </w:rPr>
                </w:del>
              </m:ctrlPr>
            </m:sSubPr>
            <m:e>
              <m:r>
                <w:del w:id="5407" w:author="Στάθης Καπ" w:date="2023-02-01T21:32:00Z">
                  <w:rPr>
                    <w:rFonts w:ascii="Cambria Math" w:hAnsi="Cambria Math"/>
                  </w:rPr>
                  <m:t>e</m:t>
                </w:del>
              </m:r>
            </m:e>
            <m:sub>
              <m:r>
                <w:del w:id="5408" w:author="Στάθης Καπ" w:date="2023-02-01T21:32:00Z">
                  <w:rPr>
                    <w:rFonts w:ascii="Cambria Math" w:hAnsi="Cambria Math"/>
                  </w:rPr>
                  <m:t>i→j</m:t>
                </w:del>
              </m:r>
            </m:sub>
          </m:sSub>
          <m:r>
            <w:del w:id="5409" w:author="Στάθης Καπ" w:date="2023-02-01T21:32:00Z">
              <w:rPr>
                <w:rFonts w:ascii="Cambria Math" w:eastAsiaTheme="minorEastAsia" w:hAnsi="Cambria Math"/>
              </w:rPr>
              <m:t>+wai</m:t>
            </w:del>
          </m:r>
          <m:sSub>
            <m:sSubPr>
              <m:ctrlPr>
                <w:del w:id="5410" w:author="Στάθης Καπ" w:date="2023-02-01T21:32:00Z">
                  <w:rPr>
                    <w:rFonts w:ascii="Cambria Math" w:eastAsiaTheme="minorEastAsia" w:hAnsi="Cambria Math"/>
                    <w:i/>
                  </w:rPr>
                </w:del>
              </m:ctrlPr>
            </m:sSubPr>
            <m:e>
              <m:r>
                <w:del w:id="5411" w:author="Στάθης Καπ" w:date="2023-02-01T21:32:00Z">
                  <w:rPr>
                    <w:rFonts w:ascii="Cambria Math" w:eastAsiaTheme="minorEastAsia" w:hAnsi="Cambria Math"/>
                  </w:rPr>
                  <m:t>t</m:t>
                </w:del>
              </m:r>
            </m:e>
            <m:sub>
              <m:r>
                <w:del w:id="5412" w:author="Στάθης Καπ" w:date="2023-02-01T21:32:00Z">
                  <w:rPr>
                    <w:rFonts w:ascii="Cambria Math" w:eastAsiaTheme="minorEastAsia" w:hAnsi="Cambria Math"/>
                  </w:rPr>
                  <m:t>j</m:t>
                </w:del>
              </m:r>
            </m:sub>
          </m:sSub>
          <m:r>
            <w:del w:id="5413" w:author="Στάθης Καπ" w:date="2023-02-01T21:32:00Z">
              <w:rPr>
                <w:rFonts w:ascii="Cambria Math" w:eastAsiaTheme="minorEastAsia" w:hAnsi="Cambria Math"/>
              </w:rPr>
              <m:t>+visitDu</m:t>
            </w:del>
          </m:r>
          <m:sSub>
            <m:sSubPr>
              <m:ctrlPr>
                <w:del w:id="5414" w:author="Στάθης Καπ" w:date="2023-02-01T21:32:00Z">
                  <w:rPr>
                    <w:rFonts w:ascii="Cambria Math" w:eastAsiaTheme="minorEastAsia" w:hAnsi="Cambria Math"/>
                    <w:i/>
                  </w:rPr>
                </w:del>
              </m:ctrlPr>
            </m:sSubPr>
            <m:e>
              <m:r>
                <w:del w:id="5415" w:author="Στάθης Καπ" w:date="2023-02-01T21:32:00Z">
                  <w:rPr>
                    <w:rFonts w:ascii="Cambria Math" w:eastAsiaTheme="minorEastAsia" w:hAnsi="Cambria Math"/>
                  </w:rPr>
                  <m:t>r</m:t>
                </w:del>
              </m:r>
            </m:e>
            <m:sub>
              <m:r>
                <w:del w:id="5416" w:author="Στάθης Καπ" w:date="2023-02-01T21:32:00Z">
                  <w:rPr>
                    <w:rFonts w:ascii="Cambria Math" w:eastAsiaTheme="minorEastAsia" w:hAnsi="Cambria Math"/>
                  </w:rPr>
                  <m:t>j</m:t>
                </w:del>
              </m:r>
            </m:sub>
          </m:sSub>
          <m:r>
            <w:del w:id="541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418"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41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42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421" w:author="Στάθης Καπ" w:date="2023-03-08T05:23:00Z">
        <w:r w:rsidR="00DA5168" w:rsidRPr="00DA5168">
          <w:rPr>
            <w:lang w:val="el-GR"/>
            <w:rPrChange w:id="5422" w:author="Στάθης Καπ" w:date="2023-03-08T05:23:00Z">
              <w:rPr/>
            </w:rPrChange>
          </w:rPr>
          <w:t xml:space="preserve">  </w:t>
        </w:r>
        <w:r w:rsidR="00DA5168">
          <w:rPr>
            <w:lang w:val="el-GR"/>
          </w:rPr>
          <w:t xml:space="preserve">Η θέση εισαγωγής, λοιπόν, με </w:t>
        </w:r>
      </w:ins>
      <w:ins w:id="5423" w:author="Στάθης Καπ" w:date="2023-03-08T05:24:00Z">
        <w:r w:rsidR="002738E9">
          <w:rPr>
            <w:lang w:val="el-GR"/>
          </w:rPr>
          <w:t>τη</w:t>
        </w:r>
      </w:ins>
      <w:ins w:id="5424" w:author="Στάθης Καπ" w:date="2023-03-08T05:23:00Z">
        <w:r w:rsidR="00DA5168">
          <w:rPr>
            <w:lang w:val="el-GR"/>
          </w:rPr>
          <w:t xml:space="preserve"> μικρότερ</w:t>
        </w:r>
      </w:ins>
      <w:ins w:id="5425" w:author="Στάθης Καπ" w:date="2023-03-08T05:24:00Z">
        <w:r w:rsidR="002738E9">
          <w:rPr>
            <w:lang w:val="el-GR"/>
          </w:rPr>
          <w:t xml:space="preserve">η τιμή του </w:t>
        </w:r>
      </w:ins>
      <w:ins w:id="5426" w:author="Στάθης Καπ" w:date="2023-03-08T05:23:00Z">
        <w:r w:rsidR="00DA5168">
          <w:t>posScore</w:t>
        </w:r>
        <w:r w:rsidR="00DA5168" w:rsidRPr="00DA5168">
          <w:rPr>
            <w:lang w:val="el-GR"/>
            <w:rPrChange w:id="5427" w:author="Στάθης Καπ" w:date="2023-03-08T05:23:00Z">
              <w:rPr/>
            </w:rPrChange>
          </w:rPr>
          <w:t xml:space="preserve"> </w:t>
        </w:r>
        <w:r w:rsidR="00DA5168">
          <w:rPr>
            <w:lang w:val="el-GR"/>
          </w:rPr>
          <w:t xml:space="preserve">θα </w:t>
        </w:r>
      </w:ins>
      <w:ins w:id="5428" w:author="Στάθης Καπ" w:date="2023-03-08T05:24:00Z">
        <w:r w:rsidR="00DA5168">
          <w:rPr>
            <w:lang w:val="el-GR"/>
          </w:rPr>
          <w:t>θεωρηθεί</w:t>
        </w:r>
      </w:ins>
      <w:ins w:id="5429" w:author="Στάθης Καπ" w:date="2023-03-08T05:23:00Z">
        <w:r w:rsidR="00DA5168">
          <w:rPr>
            <w:lang w:val="el-GR"/>
          </w:rPr>
          <w:t xml:space="preserve"> ως</w:t>
        </w:r>
      </w:ins>
      <w:ins w:id="5430" w:author="Στάθης Καπ" w:date="2023-03-08T05:24:00Z">
        <w:r w:rsidR="00DA5168">
          <w:rPr>
            <w:lang w:val="el-GR"/>
          </w:rPr>
          <w:t xml:space="preserve"> η</w:t>
        </w:r>
      </w:ins>
      <w:ins w:id="5431" w:author="Στάθης Καπ" w:date="2023-03-08T05:23:00Z">
        <w:r w:rsidR="00DA5168">
          <w:rPr>
            <w:lang w:val="el-GR"/>
          </w:rPr>
          <w:t xml:space="preserve"> βέλτιστη</w:t>
        </w:r>
      </w:ins>
      <w:ins w:id="5432" w:author="Στάθης Καπ" w:date="2023-03-08T05:24:00Z">
        <w:r w:rsidR="00DA5168">
          <w:rPr>
            <w:lang w:val="el-GR"/>
          </w:rPr>
          <w:t xml:space="preserve"> θέση </w:t>
        </w:r>
      </w:ins>
      <w:ins w:id="5433" w:author="Στάθης Καπ" w:date="2023-03-08T05:23:00Z">
        <w:r w:rsidR="00DA5168">
          <w:rPr>
            <w:lang w:val="el-GR"/>
          </w:rPr>
          <w:t xml:space="preserve">εισαγωγής για τον κόμβο </w:t>
        </w:r>
        <w:r w:rsidR="00DA5168">
          <w:t>j</w:t>
        </w:r>
        <w:r w:rsidR="00DA5168" w:rsidRPr="00DA5168">
          <w:rPr>
            <w:lang w:val="el-GR"/>
            <w:rPrChange w:id="5434" w:author="Στάθης Καπ" w:date="2023-03-08T05:23:00Z">
              <w:rPr/>
            </w:rPrChange>
          </w:rPr>
          <w:t>.</w:t>
        </w:r>
      </w:ins>
    </w:p>
    <w:p w14:paraId="5528D6D6" w14:textId="2E5239A1" w:rsidR="005C6AD6" w:rsidRDefault="005C6AD6">
      <w:pPr>
        <w:pStyle w:val="Heading3"/>
        <w:rPr>
          <w:lang w:val="el-GR"/>
        </w:rPr>
        <w:pPrChange w:id="5435" w:author="Στάθης Καπ" w:date="2023-02-26T00:55:00Z">
          <w:pPr>
            <w:pStyle w:val="Heading3"/>
            <w:numPr>
              <w:numId w:val="4"/>
            </w:numPr>
            <w:ind w:left="1080"/>
          </w:pPr>
        </w:pPrChange>
      </w:pPr>
      <w:bookmarkStart w:id="5436" w:name="_Toc129197858"/>
      <w:r w:rsidRPr="00093B36">
        <w:rPr>
          <w:rPrChange w:id="5437" w:author="Στάθης Καπ" w:date="2023-02-26T00:55:00Z">
            <w:rPr>
              <w:lang w:val="el-GR"/>
            </w:rPr>
          </w:rPrChange>
        </w:rPr>
        <w:lastRenderedPageBreak/>
        <w:t>Προσθήκη</w:t>
      </w:r>
      <w:r>
        <w:rPr>
          <w:lang w:val="el-GR"/>
        </w:rPr>
        <w:t xml:space="preserve"> αρχικών κόμβων</w:t>
      </w:r>
      <w:bookmarkEnd w:id="5436"/>
    </w:p>
    <w:p w14:paraId="449392FB" w14:textId="4AFC6C43" w:rsidR="008A3936" w:rsidRDefault="008C473E" w:rsidP="008A3936">
      <w:pPr>
        <w:rPr>
          <w:lang w:val="el-GR"/>
        </w:rPr>
      </w:pPr>
      <w:r w:rsidRPr="004D7D74">
        <w:rPr>
          <w:lang w:val="el-GR"/>
        </w:rPr>
        <w:t>Στην προσθήκη αρχικών κόμβω</w:t>
      </w:r>
      <w:ins w:id="5438" w:author="Στάθης Καπ" w:date="2023-02-14T21:39:00Z">
        <w:r w:rsidR="009659CD">
          <w:rPr>
            <w:lang w:val="el-GR"/>
          </w:rPr>
          <w:t xml:space="preserve">ν </w:t>
        </w:r>
      </w:ins>
      <w:del w:id="5439"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440"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441" w:author="Στάθης Καπ" w:date="2023-02-14T21:39:00Z">
        <w:r w:rsidR="009659CD">
          <w:rPr>
            <w:lang w:val="el-GR"/>
          </w:rPr>
          <w:t>κατασκευής του προηγούμενου διαστήματος</w:t>
        </w:r>
      </w:ins>
      <w:del w:id="5442"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443" w:author="Στάθης Καπ" w:date="2023-02-14T22:45:00Z"/>
          <w:rFonts w:eastAsiaTheme="minorEastAsia"/>
          <w:lang w:val="el-GR"/>
        </w:rPr>
      </w:pPr>
      <w:r w:rsidRPr="005D19C5">
        <w:rPr>
          <w:lang w:val="el-GR"/>
        </w:rPr>
        <w:t>Έστ</w:t>
      </w:r>
      <w:ins w:id="5444" w:author="Στάθης Καπ" w:date="2023-02-14T21:42:00Z">
        <w:r w:rsidR="009659CD">
          <w:rPr>
            <w:lang w:val="el-GR"/>
          </w:rPr>
          <w:t xml:space="preserve">ω </w:t>
        </w:r>
      </w:ins>
      <m:oMath>
        <m:sSub>
          <m:sSubPr>
            <m:ctrlPr>
              <w:ins w:id="5445" w:author="Στάθης Καπ" w:date="2023-02-14T21:59:00Z">
                <w:rPr>
                  <w:rFonts w:ascii="Cambria Math" w:hAnsi="Cambria Math"/>
                  <w:i/>
                  <w:lang w:val="el-GR"/>
                </w:rPr>
              </w:ins>
            </m:ctrlPr>
          </m:sSubPr>
          <m:e>
            <m:r>
              <w:ins w:id="5446" w:author="Στάθης Καπ" w:date="2023-02-14T21:59:00Z">
                <w:rPr>
                  <w:rFonts w:ascii="Cambria Math" w:hAnsi="Cambria Math"/>
                  <w:lang w:val="el-GR"/>
                </w:rPr>
                <m:t>z</m:t>
              </w:ins>
            </m:r>
          </m:e>
          <m:sub>
            <m:r>
              <w:ins w:id="5447" w:author="Στάθης Καπ" w:date="2023-02-14T21:59:00Z">
                <w:rPr>
                  <w:rFonts w:ascii="Cambria Math" w:hAnsi="Cambria Math"/>
                  <w:lang w:val="el-GR"/>
                </w:rPr>
                <m:t>i</m:t>
              </w:ins>
            </m:r>
            <m:r>
              <w:ins w:id="5448" w:author="Στάθης Καπ" w:date="2023-02-14T22:59:00Z">
                <w:rPr>
                  <w:rFonts w:ascii="Cambria Math" w:hAnsi="Cambria Math"/>
                  <w:lang w:val="el-GR"/>
                </w:rPr>
                <m:t>,</m:t>
              </w:ins>
            </m:r>
            <m:r>
              <w:ins w:id="5449" w:author="Στάθης Καπ" w:date="2023-02-14T22:59:00Z">
                <w:rPr>
                  <w:rFonts w:ascii="Cambria Math" w:hAnsi="Cambria Math"/>
                </w:rPr>
                <m:t>j</m:t>
              </w:ins>
            </m:r>
          </m:sub>
        </m:sSub>
      </m:oMath>
      <w:ins w:id="5450" w:author="Στάθης Καπ" w:date="2023-02-14T21:42:00Z">
        <w:r w:rsidR="009659CD" w:rsidRPr="009659CD">
          <w:rPr>
            <w:lang w:val="el-GR"/>
            <w:rPrChange w:id="5451" w:author="Στάθης Καπ" w:date="2023-02-14T21:42:00Z">
              <w:rPr/>
            </w:rPrChange>
          </w:rPr>
          <w:t xml:space="preserve"> </w:t>
        </w:r>
        <w:r w:rsidR="009659CD">
          <w:rPr>
            <w:lang w:val="el-GR"/>
          </w:rPr>
          <w:t xml:space="preserve">ο τελευταίος κόμβος μιας </w:t>
        </w:r>
      </w:ins>
      <w:del w:id="545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453" w:author="Στάθης Καπ" w:date="2023-02-14T21:39:00Z">
        <w:r w:rsidR="004D7D74" w:rsidRPr="005D19C5" w:rsidDel="009659CD">
          <w:rPr>
            <w:lang w:val="el-GR"/>
          </w:rPr>
          <w:delText xml:space="preserve">της </w:delText>
        </w:r>
      </w:del>
      <w:r w:rsidR="004D7D74" w:rsidRPr="005D19C5">
        <w:rPr>
          <w:lang w:val="el-GR"/>
        </w:rPr>
        <w:t>διαδρομής</w:t>
      </w:r>
      <w:ins w:id="5454" w:author="Στάθης Καπ" w:date="2023-02-14T21:39:00Z">
        <w:r w:rsidR="009659CD" w:rsidRPr="009659CD">
          <w:rPr>
            <w:lang w:val="el-GR"/>
            <w:rPrChange w:id="5455" w:author="Στάθης Καπ" w:date="2023-02-14T21:39:00Z">
              <w:rPr/>
            </w:rPrChange>
          </w:rPr>
          <w:t xml:space="preserve"> </w:t>
        </w:r>
      </w:ins>
      <m:oMath>
        <m:sSub>
          <m:sSubPr>
            <m:ctrlPr>
              <w:ins w:id="5456" w:author="Στάθης Καπ" w:date="2023-02-14T21:45:00Z">
                <w:rPr>
                  <w:rFonts w:ascii="Cambria Math" w:hAnsi="Cambria Math"/>
                  <w:i/>
                  <w:lang w:val="el-GR"/>
                </w:rPr>
              </w:ins>
            </m:ctrlPr>
          </m:sSubPr>
          <m:e>
            <m:r>
              <w:ins w:id="5457" w:author="Στάθης Καπ" w:date="2023-02-14T21:45:00Z">
                <w:rPr>
                  <w:rFonts w:ascii="Cambria Math" w:hAnsi="Cambria Math"/>
                  <w:lang w:val="el-GR"/>
                </w:rPr>
                <m:t>R</m:t>
              </w:ins>
            </m:r>
          </m:e>
          <m:sub>
            <m:r>
              <w:ins w:id="5458" w:author="Στάθης Καπ" w:date="2023-02-14T21:45:00Z">
                <w:rPr>
                  <w:rFonts w:ascii="Cambria Math" w:hAnsi="Cambria Math"/>
                  <w:lang w:val="el-GR"/>
                </w:rPr>
                <m:t>i</m:t>
              </w:ins>
            </m:r>
            <m:r>
              <w:ins w:id="5459" w:author="Στάθης Καπ" w:date="2023-02-14T22:35:00Z">
                <w:rPr>
                  <w:rFonts w:ascii="Cambria Math" w:hAnsi="Cambria Math"/>
                  <w:lang w:val="el-GR"/>
                </w:rPr>
                <m:t>,</m:t>
              </w:ins>
            </m:r>
            <m:r>
              <w:ins w:id="5460" w:author="Στάθης Καπ" w:date="2023-02-14T22:35:00Z">
                <w:rPr>
                  <w:rFonts w:ascii="Cambria Math" w:hAnsi="Cambria Math"/>
                </w:rPr>
                <m:t>j</m:t>
              </w:ins>
            </m:r>
          </m:sub>
        </m:sSub>
      </m:oMath>
      <w:r w:rsidR="004D7D74" w:rsidRPr="005D19C5">
        <w:rPr>
          <w:lang w:val="el-GR"/>
        </w:rPr>
        <w:t xml:space="preserve"> </w:t>
      </w:r>
      <w:del w:id="5461" w:author="Στάθης Καπ" w:date="2023-02-14T21:43:00Z">
        <w:r w:rsidR="004D7D74" w:rsidRPr="005D19C5" w:rsidDel="009659CD">
          <w:rPr>
            <w:lang w:val="el-GR"/>
          </w:rPr>
          <w:delText>του</w:delText>
        </w:r>
      </w:del>
      <w:del w:id="5462" w:author="Στάθης Καπ" w:date="2023-02-14T21:42:00Z">
        <w:r w:rsidR="004D7D74" w:rsidRPr="005D19C5" w:rsidDel="009659CD">
          <w:rPr>
            <w:lang w:val="el-GR"/>
          </w:rPr>
          <w:delText xml:space="preserve"> προηγούμενου </w:delText>
        </w:r>
      </w:del>
      <w:del w:id="5463" w:author="Στάθης Καπ" w:date="2023-02-02T18:01:00Z">
        <w:r w:rsidR="004D7D74" w:rsidDel="002F10D4">
          <w:delText>Solution</w:delText>
        </w:r>
        <w:r w:rsidR="004D7D74" w:rsidRPr="005D19C5" w:rsidDel="002F10D4">
          <w:rPr>
            <w:lang w:val="el-GR"/>
          </w:rPr>
          <w:delText xml:space="preserve"> </w:delText>
        </w:r>
      </w:del>
      <w:ins w:id="5464" w:author="Στάθης Καπ" w:date="2023-02-14T21:45:00Z">
        <w:r w:rsidR="009659CD">
          <w:rPr>
            <w:lang w:val="el-GR"/>
          </w:rPr>
          <w:t>με</w:t>
        </w:r>
      </w:ins>
      <w:ins w:id="5465" w:author="Στάθης Καπ" w:date="2023-02-14T21:53:00Z">
        <w:r w:rsidR="000A27F6" w:rsidRPr="000A27F6">
          <w:rPr>
            <w:lang w:val="el-GR"/>
            <w:rPrChange w:id="5466" w:author="Στάθης Καπ" w:date="2023-02-14T21:53:00Z">
              <w:rPr/>
            </w:rPrChange>
          </w:rPr>
          <w:t xml:space="preserve"> </w:t>
        </w:r>
      </w:ins>
      <m:oMath>
        <m:r>
          <w:ins w:id="5467" w:author="Στάθης Καπ" w:date="2023-02-14T21:53:00Z">
            <w:rPr>
              <w:rFonts w:ascii="Cambria Math" w:hAnsi="Cambria Math"/>
            </w:rPr>
            <m:t>i</m:t>
          </w:ins>
        </m:r>
        <m:r>
          <w:ins w:id="5468" w:author="Στάθης Καπ" w:date="2023-02-14T21:53:00Z">
            <w:rPr>
              <w:rFonts w:ascii="Cambria Math" w:hAnsi="Cambria Math"/>
              <w:lang w:val="el-GR"/>
              <w:rPrChange w:id="5469" w:author="Στάθης Καπ" w:date="2023-02-14T21:53:00Z">
                <w:rPr>
                  <w:rFonts w:ascii="Cambria Math" w:hAnsi="Cambria Math"/>
                </w:rPr>
              </w:rPrChange>
            </w:rPr>
            <m:t>∈[1,</m:t>
          </w:ins>
        </m:r>
        <m:r>
          <w:ins w:id="5470" w:author="Στάθης Καπ" w:date="2023-02-14T21:53:00Z">
            <w:rPr>
              <w:rFonts w:ascii="Cambria Math" w:hAnsi="Cambria Math"/>
            </w:rPr>
            <m:t>m</m:t>
          </w:ins>
        </m:r>
        <m:r>
          <w:ins w:id="5471" w:author="Στάθης Καπ" w:date="2023-02-14T21:53:00Z">
            <w:rPr>
              <w:rFonts w:ascii="Cambria Math" w:eastAsiaTheme="minorEastAsia" w:hAnsi="Cambria Math"/>
              <w:lang w:val="el-GR"/>
              <w:rPrChange w:id="5472" w:author="Στάθης Καπ" w:date="2023-02-14T21:53:00Z">
                <w:rPr>
                  <w:rFonts w:ascii="Cambria Math" w:eastAsiaTheme="minorEastAsia" w:hAnsi="Cambria Math"/>
                </w:rPr>
              </w:rPrChange>
            </w:rPr>
            <m:t>]</m:t>
          </w:ins>
        </m:r>
      </m:oMath>
      <w:ins w:id="5473" w:author="Στάθης Καπ" w:date="2023-02-14T21:53:00Z">
        <w:r w:rsidR="000A27F6">
          <w:rPr>
            <w:rFonts w:eastAsiaTheme="minorEastAsia"/>
            <w:lang w:val="el-GR"/>
          </w:rPr>
          <w:t xml:space="preserve"> και </w:t>
        </w:r>
      </w:ins>
      <m:oMath>
        <m:r>
          <w:ins w:id="5474" w:author="Στάθης Καπ" w:date="2023-02-14T21:53:00Z">
            <w:rPr>
              <w:rFonts w:ascii="Cambria Math" w:eastAsiaTheme="minorEastAsia" w:hAnsi="Cambria Math"/>
              <w:lang w:val="el-GR"/>
            </w:rPr>
            <m:t>j∈[</m:t>
          </w:ins>
        </m:r>
        <m:r>
          <w:ins w:id="5475" w:author="Στάθης Καπ" w:date="2023-02-14T21:54:00Z">
            <w:rPr>
              <w:rFonts w:ascii="Cambria Math" w:eastAsiaTheme="minorEastAsia" w:hAnsi="Cambria Math"/>
              <w:lang w:val="el-GR"/>
            </w:rPr>
            <m:t>1,s</m:t>
          </w:ins>
        </m:r>
        <m:r>
          <w:ins w:id="5476" w:author="Στάθης Καπ" w:date="2023-02-14T21:53:00Z">
            <w:rPr>
              <w:rFonts w:ascii="Cambria Math" w:eastAsiaTheme="minorEastAsia" w:hAnsi="Cambria Math"/>
              <w:lang w:val="el-GR"/>
            </w:rPr>
            <m:t>]</m:t>
          </w:ins>
        </m:r>
      </m:oMath>
      <w:del w:id="5477" w:author="Στάθης Καπ" w:date="2023-02-14T21:42:00Z">
        <w:r w:rsidR="004D7D74" w:rsidRPr="005D19C5" w:rsidDel="009659CD">
          <w:rPr>
            <w:lang w:val="el-GR"/>
          </w:rPr>
          <w:delText xml:space="preserve">είναι ο κόμβος </w:delText>
        </w:r>
        <w:r w:rsidR="004D7D74" w:rsidDel="009659CD">
          <w:delText>z</w:delText>
        </w:r>
      </w:del>
      <w:del w:id="5478" w:author="Στάθης Καπ" w:date="2023-02-14T22:36:00Z">
        <w:r w:rsidR="004D7D74" w:rsidRPr="005D19C5" w:rsidDel="002C69A2">
          <w:rPr>
            <w:lang w:val="el-GR"/>
          </w:rPr>
          <w:delText xml:space="preserve">. </w:delText>
        </w:r>
      </w:del>
      <w:ins w:id="547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480" w:author="Στάθης Καπ" w:date="2023-02-14T22:40:00Z">
              <w:rPr>
                <w:rFonts w:eastAsiaTheme="minorEastAsia"/>
              </w:rPr>
            </w:rPrChange>
          </w:rPr>
          <w:t xml:space="preserve">, </w:t>
        </w:r>
        <w:r w:rsidR="004E54EE">
          <w:rPr>
            <w:rFonts w:eastAsiaTheme="minorEastAsia"/>
            <w:lang w:val="el-GR"/>
          </w:rPr>
          <w:t>ο αλγόριθμος</w:t>
        </w:r>
      </w:ins>
      <w:ins w:id="5481" w:author="Στάθης Καπ" w:date="2023-02-14T22:40:00Z">
        <w:r w:rsidR="004E54EE">
          <w:rPr>
            <w:rFonts w:eastAsiaTheme="minorEastAsia"/>
            <w:lang w:val="el-GR"/>
          </w:rPr>
          <w:t xml:space="preserve"> εξετάζει το διάστημα </w:t>
        </w:r>
      </w:ins>
      <m:oMath>
        <m:sSub>
          <m:sSubPr>
            <m:ctrlPr>
              <w:ins w:id="5482" w:author="Στάθης Καπ" w:date="2023-02-14T22:40:00Z">
                <w:rPr>
                  <w:rFonts w:ascii="Cambria Math" w:eastAsiaTheme="minorEastAsia" w:hAnsi="Cambria Math"/>
                  <w:i/>
                  <w:lang w:val="el-GR"/>
                </w:rPr>
              </w:ins>
            </m:ctrlPr>
          </m:sSubPr>
          <m:e>
            <m:r>
              <w:ins w:id="5483" w:author="Στάθης Καπ" w:date="2023-02-14T22:40:00Z">
                <w:rPr>
                  <w:rFonts w:ascii="Cambria Math" w:eastAsiaTheme="minorEastAsia" w:hAnsi="Cambria Math"/>
                  <w:lang w:val="el-GR"/>
                </w:rPr>
                <m:t>I</m:t>
              </w:ins>
            </m:r>
          </m:e>
          <m:sub>
            <m:r>
              <w:ins w:id="5484" w:author="Στάθης Καπ" w:date="2023-02-14T22:42:00Z">
                <w:rPr>
                  <w:rFonts w:ascii="Cambria Math" w:eastAsiaTheme="minorEastAsia" w:hAnsi="Cambria Math"/>
                </w:rPr>
                <m:t>j</m:t>
              </w:ins>
            </m:r>
            <m:r>
              <w:ins w:id="5485" w:author="Στάθης Καπ" w:date="2023-02-14T22:40:00Z">
                <w:rPr>
                  <w:rFonts w:ascii="Cambria Math" w:eastAsiaTheme="minorEastAsia" w:hAnsi="Cambria Math"/>
                  <w:lang w:val="el-GR"/>
                </w:rPr>
                <m:t>+1</m:t>
              </w:ins>
            </m:r>
          </m:sub>
        </m:sSub>
      </m:oMath>
      <w:ins w:id="5486" w:author="Στάθης Καπ" w:date="2023-02-14T22:40:00Z">
        <w:r w:rsidR="004E54EE">
          <w:rPr>
            <w:rFonts w:eastAsiaTheme="minorEastAsia"/>
            <w:lang w:val="el-GR"/>
          </w:rPr>
          <w:t>. Αρχικά θα θεωρηθεί ως υποψήφιος αρχικός κόμβος</w:t>
        </w:r>
      </w:ins>
      <w:ins w:id="5487" w:author="Στάθης Καπ" w:date="2023-02-14T22:41:00Z">
        <w:r w:rsidR="004E54EE" w:rsidRPr="004E54EE">
          <w:rPr>
            <w:rFonts w:eastAsiaTheme="minorEastAsia"/>
            <w:lang w:val="el-GR"/>
            <w:rPrChange w:id="5488" w:author="Στάθης Καπ" w:date="2023-02-14T22:41:00Z">
              <w:rPr>
                <w:rFonts w:eastAsiaTheme="minorEastAsia"/>
              </w:rPr>
            </w:rPrChange>
          </w:rPr>
          <w:t xml:space="preserve"> (</w:t>
        </w:r>
      </w:ins>
      <m:oMath>
        <m:sSub>
          <m:sSubPr>
            <m:ctrlPr>
              <w:ins w:id="5489" w:author="Στάθης Καπ" w:date="2023-02-14T22:46:00Z">
                <w:rPr>
                  <w:rFonts w:ascii="Cambria Math" w:eastAsiaTheme="minorEastAsia" w:hAnsi="Cambria Math"/>
                  <w:i/>
                  <w:lang w:val="el-GR"/>
                </w:rPr>
              </w:ins>
            </m:ctrlPr>
          </m:sSubPr>
          <m:e>
            <m:r>
              <w:ins w:id="5490" w:author="Στάθης Καπ" w:date="2023-02-14T22:46:00Z">
                <w:rPr>
                  <w:rFonts w:ascii="Cambria Math" w:eastAsiaTheme="minorEastAsia" w:hAnsi="Cambria Math"/>
                  <w:lang w:val="el-GR"/>
                </w:rPr>
                <m:t>c</m:t>
              </w:ins>
            </m:r>
          </m:e>
          <m:sub>
            <m:r>
              <w:ins w:id="5491" w:author="Στάθης Καπ" w:date="2023-02-14T22:46:00Z">
                <w:rPr>
                  <w:rFonts w:ascii="Cambria Math" w:eastAsiaTheme="minorEastAsia" w:hAnsi="Cambria Math"/>
                  <w:lang w:val="el-GR"/>
                </w:rPr>
                <m:t>i,j</m:t>
              </w:ins>
            </m:r>
            <m:r>
              <w:ins w:id="5492" w:author="Στάθης Καπ" w:date="2023-02-14T22:54:00Z">
                <w:rPr>
                  <w:rFonts w:ascii="Cambria Math" w:eastAsiaTheme="minorEastAsia" w:hAnsi="Cambria Math"/>
                  <w:lang w:val="el-GR"/>
                </w:rPr>
                <m:t>+1</m:t>
              </w:ins>
            </m:r>
          </m:sub>
        </m:sSub>
      </m:oMath>
      <w:ins w:id="5493" w:author="Στάθης Καπ" w:date="2023-02-14T22:41:00Z">
        <w:r w:rsidR="004E54EE" w:rsidRPr="004E54EE">
          <w:rPr>
            <w:rFonts w:eastAsiaTheme="minorEastAsia"/>
            <w:lang w:val="el-GR"/>
            <w:rPrChange w:id="5494" w:author="Στάθης Καπ" w:date="2023-02-14T22:41:00Z">
              <w:rPr>
                <w:rFonts w:eastAsiaTheme="minorEastAsia"/>
              </w:rPr>
            </w:rPrChange>
          </w:rPr>
          <w:t>)</w:t>
        </w:r>
      </w:ins>
      <w:ins w:id="5495" w:author="Στάθης Καπ" w:date="2023-02-14T22:40:00Z">
        <w:r w:rsidR="004E54EE">
          <w:rPr>
            <w:rFonts w:eastAsiaTheme="minorEastAsia"/>
            <w:lang w:val="el-GR"/>
          </w:rPr>
          <w:t xml:space="preserve"> </w:t>
        </w:r>
      </w:ins>
      <w:ins w:id="5496" w:author="Στάθης Καπ" w:date="2023-02-14T22:41:00Z">
        <w:r w:rsidR="004E54EE">
          <w:rPr>
            <w:rFonts w:eastAsiaTheme="minorEastAsia"/>
            <w:lang w:val="el-GR"/>
          </w:rPr>
          <w:t xml:space="preserve">της διαδρομής </w:t>
        </w:r>
      </w:ins>
      <w:ins w:id="5497" w:author="Στάθης Καπ" w:date="2023-02-14T22:00:00Z">
        <w:r w:rsidR="004E531B">
          <w:rPr>
            <w:lang w:val="el-GR"/>
          </w:rPr>
          <w:t xml:space="preserve"> </w:t>
        </w:r>
      </w:ins>
      <m:oMath>
        <m:sSub>
          <m:sSubPr>
            <m:ctrlPr>
              <w:ins w:id="5498" w:author="Στάθης Καπ" w:date="2023-02-14T22:41:00Z">
                <w:rPr>
                  <w:rFonts w:ascii="Cambria Math" w:hAnsi="Cambria Math"/>
                  <w:i/>
                  <w:lang w:val="el-GR"/>
                </w:rPr>
              </w:ins>
            </m:ctrlPr>
          </m:sSubPr>
          <m:e>
            <m:r>
              <w:ins w:id="5499" w:author="Στάθης Καπ" w:date="2023-02-14T22:41:00Z">
                <w:rPr>
                  <w:rFonts w:ascii="Cambria Math" w:hAnsi="Cambria Math"/>
                  <w:lang w:val="el-GR"/>
                </w:rPr>
                <m:t>R</m:t>
              </w:ins>
            </m:r>
          </m:e>
          <m:sub>
            <m:r>
              <w:ins w:id="5500" w:author="Στάθης Καπ" w:date="2023-02-14T22:41:00Z">
                <w:rPr>
                  <w:rFonts w:ascii="Cambria Math" w:hAnsi="Cambria Math"/>
                  <w:lang w:val="el-GR"/>
                </w:rPr>
                <m:t>i,j+1</m:t>
              </w:ins>
            </m:r>
          </m:sub>
        </m:sSub>
      </m:oMath>
      <w:ins w:id="5501" w:author="Στάθης Καπ" w:date="2023-02-14T22:42:00Z">
        <w:r w:rsidR="004E54EE">
          <w:rPr>
            <w:rFonts w:eastAsiaTheme="minorEastAsia"/>
            <w:lang w:val="el-GR"/>
          </w:rPr>
          <w:t xml:space="preserve"> </w:t>
        </w:r>
      </w:ins>
      <w:ins w:id="5502" w:author="Στάθης Καπ" w:date="2023-02-14T22:48:00Z">
        <w:r w:rsidR="004E54EE">
          <w:rPr>
            <w:rFonts w:eastAsiaTheme="minorEastAsia"/>
            <w:lang w:val="el-GR"/>
          </w:rPr>
          <w:t>ένας κλώνος τ</w:t>
        </w:r>
      </w:ins>
      <w:ins w:id="5503" w:author="Στάθης Καπ" w:date="2023-02-14T22:42:00Z">
        <w:r w:rsidR="004E54EE">
          <w:rPr>
            <w:rFonts w:eastAsiaTheme="minorEastAsia"/>
            <w:lang w:val="el-GR"/>
          </w:rPr>
          <w:t>ο</w:t>
        </w:r>
      </w:ins>
      <w:ins w:id="5504" w:author="Στάθης Καπ" w:date="2023-02-14T22:48:00Z">
        <w:r w:rsidR="004E54EE">
          <w:rPr>
            <w:rFonts w:eastAsiaTheme="minorEastAsia"/>
            <w:lang w:val="el-GR"/>
          </w:rPr>
          <w:t>υ</w:t>
        </w:r>
      </w:ins>
      <w:ins w:id="5505" w:author="Στάθης Καπ" w:date="2023-02-14T22:42:00Z">
        <w:r w:rsidR="004E54EE">
          <w:rPr>
            <w:rFonts w:eastAsiaTheme="minorEastAsia"/>
            <w:lang w:val="el-GR"/>
          </w:rPr>
          <w:t xml:space="preserve"> κόμβο</w:t>
        </w:r>
      </w:ins>
      <w:ins w:id="5506" w:author="Στάθης Καπ" w:date="2023-02-14T22:48:00Z">
        <w:r w:rsidR="004E54EE">
          <w:rPr>
            <w:rFonts w:eastAsiaTheme="minorEastAsia"/>
            <w:lang w:val="el-GR"/>
          </w:rPr>
          <w:t>υ</w:t>
        </w:r>
      </w:ins>
      <w:ins w:id="5507" w:author="Στάθης Καπ" w:date="2023-02-14T22:42:00Z">
        <w:r w:rsidR="004E54EE" w:rsidRPr="004E54EE">
          <w:rPr>
            <w:rFonts w:eastAsiaTheme="minorEastAsia"/>
            <w:lang w:val="el-GR"/>
            <w:rPrChange w:id="5508" w:author="Στάθης Καπ" w:date="2023-02-14T22:43:00Z">
              <w:rPr>
                <w:rFonts w:eastAsiaTheme="minorEastAsia"/>
              </w:rPr>
            </w:rPrChange>
          </w:rPr>
          <w:t xml:space="preserve"> </w:t>
        </w:r>
      </w:ins>
      <m:oMath>
        <m:sSub>
          <m:sSubPr>
            <m:ctrlPr>
              <w:ins w:id="5509" w:author="Στάθης Καπ" w:date="2023-02-14T22:43:00Z">
                <w:rPr>
                  <w:rFonts w:ascii="Cambria Math" w:eastAsiaTheme="minorEastAsia" w:hAnsi="Cambria Math"/>
                  <w:i/>
                  <w:lang w:val="el-GR"/>
                </w:rPr>
              </w:ins>
            </m:ctrlPr>
          </m:sSubPr>
          <m:e>
            <m:r>
              <w:ins w:id="5510" w:author="Στάθης Καπ" w:date="2023-02-14T22:43:00Z">
                <w:rPr>
                  <w:rFonts w:ascii="Cambria Math" w:eastAsiaTheme="minorEastAsia" w:hAnsi="Cambria Math"/>
                </w:rPr>
                <m:t>z</m:t>
              </w:ins>
            </m:r>
            <m:ctrlPr>
              <w:ins w:id="5511" w:author="Στάθης Καπ" w:date="2023-02-14T22:43:00Z">
                <w:rPr>
                  <w:rFonts w:ascii="Cambria Math" w:eastAsiaTheme="minorEastAsia" w:hAnsi="Cambria Math"/>
                  <w:i/>
                </w:rPr>
              </w:ins>
            </m:ctrlPr>
          </m:e>
          <m:sub>
            <m:r>
              <w:ins w:id="5512" w:author="Στάθης Καπ" w:date="2023-02-14T22:43:00Z">
                <w:rPr>
                  <w:rFonts w:ascii="Cambria Math" w:eastAsiaTheme="minorEastAsia" w:hAnsi="Cambria Math"/>
                </w:rPr>
                <m:t>i</m:t>
              </w:ins>
            </m:r>
            <m:r>
              <w:ins w:id="5513" w:author="Στάθης Καπ" w:date="2023-02-14T22:59:00Z">
                <w:rPr>
                  <w:rFonts w:ascii="Cambria Math" w:eastAsiaTheme="minorEastAsia" w:hAnsi="Cambria Math"/>
                  <w:lang w:val="el-GR"/>
                  <w:rPrChange w:id="5514" w:author="Στάθης Καπ" w:date="2023-02-15T23:09:00Z">
                    <w:rPr>
                      <w:rFonts w:ascii="Cambria Math" w:eastAsiaTheme="minorEastAsia" w:hAnsi="Cambria Math"/>
                    </w:rPr>
                  </w:rPrChange>
                </w:rPr>
                <m:t>,</m:t>
              </w:ins>
            </m:r>
            <m:r>
              <w:ins w:id="5515" w:author="Στάθης Καπ" w:date="2023-02-14T22:59:00Z">
                <w:rPr>
                  <w:rFonts w:ascii="Cambria Math" w:eastAsiaTheme="minorEastAsia" w:hAnsi="Cambria Math"/>
                </w:rPr>
                <m:t>j</m:t>
              </w:ins>
            </m:r>
          </m:sub>
        </m:sSub>
      </m:oMath>
      <w:ins w:id="5516" w:author="Στάθης Καπ" w:date="2023-02-14T22:43:00Z">
        <w:r w:rsidR="004E54EE">
          <w:rPr>
            <w:rFonts w:eastAsiaTheme="minorEastAsia"/>
            <w:lang w:val="el-GR"/>
          </w:rPr>
          <w:t xml:space="preserve"> του διαστήματος </w:t>
        </w:r>
      </w:ins>
      <m:oMath>
        <m:sSub>
          <m:sSubPr>
            <m:ctrlPr>
              <w:ins w:id="5517" w:author="Στάθης Καπ" w:date="2023-02-14T22:43:00Z">
                <w:rPr>
                  <w:rFonts w:ascii="Cambria Math" w:eastAsiaTheme="minorEastAsia" w:hAnsi="Cambria Math"/>
                  <w:i/>
                  <w:lang w:val="el-GR"/>
                </w:rPr>
              </w:ins>
            </m:ctrlPr>
          </m:sSubPr>
          <m:e>
            <m:r>
              <w:ins w:id="5518" w:author="Στάθης Καπ" w:date="2023-02-14T22:43:00Z">
                <w:rPr>
                  <w:rFonts w:ascii="Cambria Math" w:eastAsiaTheme="minorEastAsia" w:hAnsi="Cambria Math"/>
                  <w:lang w:val="el-GR"/>
                </w:rPr>
                <m:t>I</m:t>
              </w:ins>
            </m:r>
          </m:e>
          <m:sub>
            <m:r>
              <w:ins w:id="5519" w:author="Στάθης Καπ" w:date="2023-02-14T22:43:00Z">
                <w:rPr>
                  <w:rFonts w:ascii="Cambria Math" w:eastAsiaTheme="minorEastAsia" w:hAnsi="Cambria Math"/>
                </w:rPr>
                <m:t>j</m:t>
              </w:ins>
            </m:r>
          </m:sub>
        </m:sSub>
      </m:oMath>
      <w:ins w:id="5520" w:author="Στάθης Καπ" w:date="2023-02-14T22:43:00Z">
        <w:r w:rsidR="004E54EE">
          <w:rPr>
            <w:rFonts w:eastAsiaTheme="minorEastAsia"/>
            <w:lang w:val="el-GR"/>
          </w:rPr>
          <w:t xml:space="preserve">. Για να είναι </w:t>
        </w:r>
      </w:ins>
      <w:ins w:id="5521" w:author="Στάθης Καπ" w:date="2023-02-14T22:44:00Z">
        <w:r w:rsidR="004E54EE">
          <w:rPr>
            <w:rFonts w:eastAsiaTheme="minorEastAsia"/>
            <w:lang w:val="el-GR"/>
          </w:rPr>
          <w:t>έγκυρη</w:t>
        </w:r>
      </w:ins>
      <w:ins w:id="5522" w:author="Στάθης Καπ" w:date="2023-02-14T22:43:00Z">
        <w:r w:rsidR="004E54EE">
          <w:rPr>
            <w:rFonts w:eastAsiaTheme="minorEastAsia"/>
            <w:lang w:val="el-GR"/>
          </w:rPr>
          <w:t xml:space="preserve"> η εισαγωγή του κόμβου </w:t>
        </w:r>
      </w:ins>
      <m:oMath>
        <m:sSub>
          <m:sSubPr>
            <m:ctrlPr>
              <w:ins w:id="5523" w:author="Στάθης Καπ" w:date="2023-02-14T22:44:00Z">
                <w:rPr>
                  <w:rFonts w:ascii="Cambria Math" w:eastAsiaTheme="minorEastAsia" w:hAnsi="Cambria Math"/>
                  <w:i/>
                  <w:lang w:val="el-GR"/>
                </w:rPr>
              </w:ins>
            </m:ctrlPr>
          </m:sSubPr>
          <m:e>
            <m:r>
              <w:ins w:id="5524" w:author="Στάθης Καπ" w:date="2023-02-14T22:54:00Z">
                <w:rPr>
                  <w:rFonts w:ascii="Cambria Math" w:eastAsiaTheme="minorEastAsia" w:hAnsi="Cambria Math"/>
                  <w:lang w:val="el-GR"/>
                </w:rPr>
                <m:t>c</m:t>
              </w:ins>
            </m:r>
          </m:e>
          <m:sub>
            <m:r>
              <w:ins w:id="5525" w:author="Στάθης Καπ" w:date="2023-02-14T22:44:00Z">
                <w:rPr>
                  <w:rFonts w:ascii="Cambria Math" w:eastAsiaTheme="minorEastAsia" w:hAnsi="Cambria Math"/>
                  <w:lang w:val="el-GR"/>
                </w:rPr>
                <m:t>i</m:t>
              </w:ins>
            </m:r>
            <m:r>
              <w:ins w:id="5526" w:author="Στάθης Καπ" w:date="2023-02-14T22:54:00Z">
                <w:rPr>
                  <w:rFonts w:ascii="Cambria Math" w:eastAsiaTheme="minorEastAsia" w:hAnsi="Cambria Math"/>
                  <w:lang w:val="el-GR"/>
                </w:rPr>
                <m:t>,j+1</m:t>
              </w:ins>
            </m:r>
          </m:sub>
        </m:sSub>
      </m:oMath>
      <w:ins w:id="5527" w:author="Στάθης Καπ" w:date="2023-02-14T22:44:00Z">
        <w:r w:rsidR="004E54EE">
          <w:rPr>
            <w:rFonts w:eastAsiaTheme="minorEastAsia"/>
            <w:lang w:val="el-GR"/>
          </w:rPr>
          <w:t xml:space="preserve"> στην αρχή του </w:t>
        </w:r>
      </w:ins>
      <m:oMath>
        <m:sSub>
          <m:sSubPr>
            <m:ctrlPr>
              <w:ins w:id="5528" w:author="Στάθης Καπ" w:date="2023-02-14T22:45:00Z">
                <w:rPr>
                  <w:rFonts w:ascii="Cambria Math" w:hAnsi="Cambria Math"/>
                  <w:i/>
                  <w:lang w:val="el-GR"/>
                </w:rPr>
              </w:ins>
            </m:ctrlPr>
          </m:sSubPr>
          <m:e>
            <m:r>
              <w:ins w:id="5529" w:author="Στάθης Καπ" w:date="2023-02-14T22:45:00Z">
                <w:rPr>
                  <w:rFonts w:ascii="Cambria Math" w:hAnsi="Cambria Math"/>
                  <w:lang w:val="el-GR"/>
                </w:rPr>
                <m:t>R</m:t>
              </w:ins>
            </m:r>
          </m:e>
          <m:sub>
            <m:r>
              <w:ins w:id="5530" w:author="Στάθης Καπ" w:date="2023-02-14T22:45:00Z">
                <w:rPr>
                  <w:rFonts w:ascii="Cambria Math" w:hAnsi="Cambria Math"/>
                  <w:lang w:val="el-GR"/>
                </w:rPr>
                <m:t>i,j+1</m:t>
              </w:ins>
            </m:r>
          </m:sub>
        </m:sSub>
      </m:oMath>
      <w:ins w:id="5531" w:author="Στάθης Καπ" w:date="2023-02-14T22:42:00Z">
        <w:r w:rsidR="004E54EE">
          <w:rPr>
            <w:rFonts w:eastAsiaTheme="minorEastAsia"/>
            <w:lang w:val="el-GR"/>
          </w:rPr>
          <w:t xml:space="preserve"> </w:t>
        </w:r>
      </w:ins>
      <w:ins w:id="553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533" w:author="Στάθης Καπ" w:date="2023-02-14T22:46:00Z"/>
          <w:rFonts w:eastAsiaTheme="minorEastAsia"/>
          <w:lang w:val="el-GR"/>
        </w:rPr>
      </w:pPr>
      <w:ins w:id="5534" w:author="Στάθης Καπ" w:date="2023-02-14T22:45:00Z">
        <w:r>
          <w:rPr>
            <w:rFonts w:eastAsiaTheme="minorEastAsia"/>
            <w:lang w:val="el-GR"/>
          </w:rPr>
          <w:t xml:space="preserve">Δεν παραβιάζονται οι χρόνοι του </w:t>
        </w:r>
      </w:ins>
      <m:oMath>
        <m:sSub>
          <m:sSubPr>
            <m:ctrlPr>
              <w:ins w:id="5535" w:author="Στάθης Καπ" w:date="2023-02-14T22:46:00Z">
                <w:rPr>
                  <w:rFonts w:ascii="Cambria Math" w:eastAsiaTheme="minorEastAsia" w:hAnsi="Cambria Math"/>
                  <w:i/>
                  <w:lang w:val="el-GR"/>
                </w:rPr>
              </w:ins>
            </m:ctrlPr>
          </m:sSubPr>
          <m:e>
            <m:r>
              <w:ins w:id="5536" w:author="Στάθης Καπ" w:date="2023-02-14T22:46:00Z">
                <w:rPr>
                  <w:rFonts w:ascii="Cambria Math" w:eastAsiaTheme="minorEastAsia" w:hAnsi="Cambria Math"/>
                  <w:lang w:val="el-GR"/>
                </w:rPr>
                <m:t>c</m:t>
              </w:ins>
            </m:r>
          </m:e>
          <m:sub>
            <m:r>
              <w:ins w:id="5537" w:author="Στάθης Καπ" w:date="2023-02-14T22:46:00Z">
                <w:rPr>
                  <w:rFonts w:ascii="Cambria Math" w:eastAsiaTheme="minorEastAsia" w:hAnsi="Cambria Math"/>
                  <w:lang w:val="el-GR"/>
                </w:rPr>
                <m:t>i</m:t>
              </w:ins>
            </m:r>
            <m:r>
              <w:ins w:id="5538" w:author="Στάθης Καπ" w:date="2023-02-14T22:49:00Z">
                <w:rPr>
                  <w:rFonts w:ascii="Cambria Math" w:eastAsiaTheme="minorEastAsia" w:hAnsi="Cambria Math"/>
                  <w:lang w:val="el-GR"/>
                </w:rPr>
                <m:t>,</m:t>
              </w:ins>
            </m:r>
            <m:r>
              <w:ins w:id="5539" w:author="Στάθης Καπ" w:date="2023-02-14T22:46:00Z">
                <w:rPr>
                  <w:rFonts w:ascii="Cambria Math" w:eastAsiaTheme="minorEastAsia" w:hAnsi="Cambria Math"/>
                  <w:lang w:val="el-GR"/>
                </w:rPr>
                <m:t>j</m:t>
              </w:ins>
            </m:r>
            <m:r>
              <w:ins w:id="554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541" w:author="Στάθης Καπ" w:date="2023-02-14T22:49:00Z"/>
          <w:rFonts w:eastAsiaTheme="minorEastAsia"/>
          <w:lang w:val="el-GR"/>
        </w:rPr>
      </w:pPr>
      <w:ins w:id="554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543" w:author="Στάθης Καπ" w:date="2023-02-14T22:47:00Z">
                <w:rPr>
                  <w:rFonts w:ascii="Cambria Math" w:eastAsiaTheme="minorEastAsia" w:hAnsi="Cambria Math"/>
                  <w:i/>
                  <w:lang w:val="el-GR"/>
                </w:rPr>
              </w:ins>
            </m:ctrlPr>
          </m:sSubPr>
          <m:e>
            <m:r>
              <w:ins w:id="5544" w:author="Στάθης Καπ" w:date="2023-02-14T22:47:00Z">
                <w:rPr>
                  <w:rFonts w:ascii="Cambria Math" w:eastAsiaTheme="minorEastAsia" w:hAnsi="Cambria Math"/>
                  <w:lang w:val="el-GR"/>
                </w:rPr>
                <m:t>c</m:t>
              </w:ins>
            </m:r>
          </m:e>
          <m:sub>
            <m:r>
              <w:ins w:id="5545" w:author="Στάθης Καπ" w:date="2023-02-14T22:47:00Z">
                <w:rPr>
                  <w:rFonts w:ascii="Cambria Math" w:eastAsiaTheme="minorEastAsia" w:hAnsi="Cambria Math"/>
                  <w:lang w:val="el-GR"/>
                </w:rPr>
                <m:t>i</m:t>
              </w:ins>
            </m:r>
            <m:r>
              <w:ins w:id="5546" w:author="Στάθης Καπ" w:date="2023-02-14T22:49:00Z">
                <w:rPr>
                  <w:rFonts w:ascii="Cambria Math" w:eastAsiaTheme="minorEastAsia" w:hAnsi="Cambria Math"/>
                  <w:lang w:val="el-GR"/>
                </w:rPr>
                <m:t>,</m:t>
              </w:ins>
            </m:r>
            <m:r>
              <w:ins w:id="5547" w:author="Στάθης Καπ" w:date="2023-02-14T22:47:00Z">
                <w:rPr>
                  <w:rFonts w:ascii="Cambria Math" w:eastAsiaTheme="minorEastAsia" w:hAnsi="Cambria Math"/>
                  <w:lang w:val="el-GR"/>
                </w:rPr>
                <m:t>j</m:t>
              </w:ins>
            </m:r>
            <m:r>
              <w:ins w:id="5548" w:author="Στάθης Καπ" w:date="2023-02-14T22:55:00Z">
                <w:rPr>
                  <w:rFonts w:ascii="Cambria Math" w:eastAsiaTheme="minorEastAsia" w:hAnsi="Cambria Math"/>
                  <w:lang w:val="el-GR"/>
                </w:rPr>
                <m:t>+1</m:t>
              </w:ins>
            </m:r>
          </m:sub>
        </m:sSub>
      </m:oMath>
      <w:ins w:id="5549" w:author="Στάθης Καπ" w:date="2023-02-14T22:47:00Z">
        <w:r>
          <w:rPr>
            <w:rFonts w:eastAsiaTheme="minorEastAsia"/>
            <w:lang w:val="el-GR"/>
          </w:rPr>
          <w:t xml:space="preserve"> δε</w:t>
        </w:r>
      </w:ins>
      <w:ins w:id="5550"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551" w:author="Στάθης Καπ" w:date="2023-02-14T22:53:00Z"/>
          <w:rFonts w:eastAsiaTheme="minorEastAsia"/>
          <w:lang w:val="el-GR"/>
        </w:rPr>
      </w:pPr>
      <w:ins w:id="5552" w:author="Στάθης Καπ" w:date="2023-02-14T22:49:00Z">
        <w:r>
          <w:rPr>
            <w:rFonts w:eastAsiaTheme="minorEastAsia"/>
            <w:lang w:val="el-GR"/>
          </w:rPr>
          <w:t xml:space="preserve">Ο κόμβος </w:t>
        </w:r>
      </w:ins>
      <m:oMath>
        <m:sSub>
          <m:sSubPr>
            <m:ctrlPr>
              <w:ins w:id="5553" w:author="Στάθης Καπ" w:date="2023-02-14T22:49:00Z">
                <w:rPr>
                  <w:rFonts w:ascii="Cambria Math" w:eastAsiaTheme="minorEastAsia" w:hAnsi="Cambria Math"/>
                  <w:i/>
                  <w:lang w:val="el-GR"/>
                </w:rPr>
              </w:ins>
            </m:ctrlPr>
          </m:sSubPr>
          <m:e>
            <m:r>
              <w:ins w:id="5554" w:author="Στάθης Καπ" w:date="2023-02-14T22:49:00Z">
                <w:rPr>
                  <w:rFonts w:ascii="Cambria Math" w:eastAsiaTheme="minorEastAsia" w:hAnsi="Cambria Math"/>
                  <w:lang w:val="el-GR"/>
                </w:rPr>
                <m:t>c</m:t>
              </w:ins>
            </m:r>
          </m:e>
          <m:sub>
            <m:r>
              <w:ins w:id="5555" w:author="Στάθης Καπ" w:date="2023-02-14T22:50:00Z">
                <w:rPr>
                  <w:rFonts w:ascii="Cambria Math" w:eastAsiaTheme="minorEastAsia" w:hAnsi="Cambria Math"/>
                  <w:lang w:val="el-GR"/>
                </w:rPr>
                <m:t>i,j</m:t>
              </w:ins>
            </m:r>
            <m:r>
              <w:ins w:id="5556" w:author="Στάθης Καπ" w:date="2023-02-14T22:55:00Z">
                <w:rPr>
                  <w:rFonts w:ascii="Cambria Math" w:eastAsiaTheme="minorEastAsia" w:hAnsi="Cambria Math"/>
                  <w:lang w:val="el-GR"/>
                </w:rPr>
                <m:t>+1</m:t>
              </w:ins>
            </m:r>
          </m:sub>
        </m:sSub>
      </m:oMath>
      <w:ins w:id="5557" w:author="Στάθης Καπ" w:date="2023-02-14T22:50:00Z">
        <w:r>
          <w:rPr>
            <w:rFonts w:eastAsiaTheme="minorEastAsia"/>
            <w:lang w:val="el-GR"/>
          </w:rPr>
          <w:t xml:space="preserve"> θεωρείται ουδέτερος κόμβος, καθώς έχει μηδενική διάρκεια επίσκεψης</w:t>
        </w:r>
      </w:ins>
      <w:ins w:id="5558"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559" w:author="Στάθης Καπ" w:date="2023-02-14T22:51:00Z">
                <w:rPr>
                  <w:rFonts w:ascii="Cambria Math" w:eastAsiaTheme="minorEastAsia" w:hAnsi="Cambria Math"/>
                  <w:i/>
                  <w:lang w:val="el-GR"/>
                </w:rPr>
              </w:ins>
            </m:ctrlPr>
          </m:sSubPr>
          <m:e>
            <m:r>
              <w:ins w:id="5560" w:author="Στάθης Καπ" w:date="2023-02-14T22:51:00Z">
                <w:rPr>
                  <w:rFonts w:ascii="Cambria Math" w:eastAsiaTheme="minorEastAsia" w:hAnsi="Cambria Math"/>
                  <w:lang w:val="el-GR"/>
                </w:rPr>
                <m:t>I</m:t>
              </w:ins>
            </m:r>
          </m:e>
          <m:sub>
            <m:r>
              <w:ins w:id="5561" w:author="Στάθης Καπ" w:date="2023-02-14T22:51:00Z">
                <w:rPr>
                  <w:rFonts w:ascii="Cambria Math" w:eastAsiaTheme="minorEastAsia" w:hAnsi="Cambria Math"/>
                  <w:lang w:val="el-GR"/>
                </w:rPr>
                <m:t>j</m:t>
              </w:ins>
            </m:r>
            <m:r>
              <w:ins w:id="5562" w:author="Στάθης Καπ" w:date="2023-02-14T22:55:00Z">
                <w:rPr>
                  <w:rFonts w:ascii="Cambria Math" w:eastAsiaTheme="minorEastAsia" w:hAnsi="Cambria Math"/>
                  <w:lang w:val="el-GR"/>
                </w:rPr>
                <m:t>+1</m:t>
              </w:ins>
            </m:r>
          </m:sub>
        </m:sSub>
      </m:oMath>
      <w:ins w:id="5563" w:author="Στάθης Καπ" w:date="2023-02-14T22:51:00Z">
        <w:r w:rsidRPr="007A5C11">
          <w:rPr>
            <w:rFonts w:eastAsiaTheme="minorEastAsia"/>
            <w:lang w:val="el-GR"/>
            <w:rPrChange w:id="5564" w:author="Στάθης Καπ" w:date="2023-02-14T22:51:00Z">
              <w:rPr>
                <w:rFonts w:eastAsiaTheme="minorEastAsia"/>
              </w:rPr>
            </w:rPrChange>
          </w:rPr>
          <w:t>.</w:t>
        </w:r>
      </w:ins>
      <w:ins w:id="5565" w:author="Στάθης Καπ" w:date="2023-02-14T22:52:00Z">
        <w:r w:rsidRPr="007A5C11">
          <w:rPr>
            <w:rFonts w:eastAsiaTheme="minorEastAsia"/>
            <w:lang w:val="el-GR"/>
            <w:rPrChange w:id="5566"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567" w:author="Στάθης Καπ" w:date="2023-02-14T22:52:00Z">
                <w:rPr>
                  <w:rFonts w:ascii="Cambria Math" w:eastAsiaTheme="minorEastAsia" w:hAnsi="Cambria Math"/>
                  <w:i/>
                  <w:lang w:val="el-GR"/>
                </w:rPr>
              </w:ins>
            </m:ctrlPr>
          </m:sSubPr>
          <m:e>
            <m:r>
              <w:ins w:id="5568" w:author="Στάθης Καπ" w:date="2023-02-14T22:52:00Z">
                <w:rPr>
                  <w:rFonts w:ascii="Cambria Math" w:eastAsiaTheme="minorEastAsia" w:hAnsi="Cambria Math"/>
                  <w:lang w:val="el-GR"/>
                </w:rPr>
                <m:t>c</m:t>
              </w:ins>
            </m:r>
          </m:e>
          <m:sub>
            <m:r>
              <w:ins w:id="5569" w:author="Στάθης Καπ" w:date="2023-02-14T22:52:00Z">
                <w:rPr>
                  <w:rFonts w:ascii="Cambria Math" w:eastAsiaTheme="minorEastAsia" w:hAnsi="Cambria Math"/>
                  <w:lang w:val="el-GR"/>
                </w:rPr>
                <m:t>i,j</m:t>
              </w:ins>
            </m:r>
            <m:r>
              <w:ins w:id="5570" w:author="Στάθης Καπ" w:date="2023-02-14T22:55:00Z">
                <w:rPr>
                  <w:rFonts w:ascii="Cambria Math" w:eastAsiaTheme="minorEastAsia" w:hAnsi="Cambria Math"/>
                  <w:lang w:val="el-GR"/>
                </w:rPr>
                <m:t>+1</m:t>
              </w:ins>
            </m:r>
          </m:sub>
        </m:sSub>
      </m:oMath>
      <w:ins w:id="5571" w:author="Στάθης Καπ" w:date="2023-02-14T22:52:00Z">
        <w:r>
          <w:rPr>
            <w:rFonts w:eastAsiaTheme="minorEastAsia"/>
            <w:lang w:val="el-GR"/>
          </w:rPr>
          <w:t>.</w:t>
        </w:r>
      </w:ins>
    </w:p>
    <w:p w14:paraId="08E9A24A" w14:textId="507319FF" w:rsidR="007A5C11" w:rsidRPr="006444E0" w:rsidRDefault="007A5C11" w:rsidP="007A5C11">
      <w:pPr>
        <w:rPr>
          <w:ins w:id="5572" w:author="Στάθης Καπ" w:date="2023-02-14T22:45:00Z"/>
          <w:rFonts w:eastAsiaTheme="minorEastAsia"/>
          <w:i/>
          <w:lang w:val="el-GR"/>
          <w:rPrChange w:id="5573" w:author="Στάθης Καπ" w:date="2023-02-15T23:09:00Z">
            <w:rPr>
              <w:ins w:id="5574" w:author="Στάθης Καπ" w:date="2023-02-14T22:45:00Z"/>
              <w:lang w:val="el-GR"/>
            </w:rPr>
          </w:rPrChange>
        </w:rPr>
      </w:pPr>
      <w:ins w:id="5575" w:author="Στάθης Καπ" w:date="2023-02-14T22:58:00Z">
        <w:r>
          <w:rPr>
            <w:rFonts w:eastAsiaTheme="minorEastAsia"/>
            <w:lang w:val="el-GR"/>
          </w:rPr>
          <w:t>Παρ ’όλα</w:t>
        </w:r>
      </w:ins>
      <w:ins w:id="5576" w:author="Στάθης Καπ" w:date="2023-02-14T22:53:00Z">
        <w:r>
          <w:rPr>
            <w:rFonts w:eastAsiaTheme="minorEastAsia"/>
            <w:lang w:val="el-GR"/>
          </w:rPr>
          <w:t xml:space="preserve"> αυτά το </w:t>
        </w:r>
      </w:ins>
      <m:oMath>
        <m:sSub>
          <m:sSubPr>
            <m:ctrlPr>
              <w:ins w:id="5577" w:author="Στάθης Καπ" w:date="2023-02-14T22:54:00Z">
                <w:rPr>
                  <w:rFonts w:ascii="Cambria Math" w:eastAsiaTheme="minorEastAsia" w:hAnsi="Cambria Math"/>
                  <w:i/>
                  <w:lang w:val="el-GR"/>
                </w:rPr>
              </w:ins>
            </m:ctrlPr>
          </m:sSubPr>
          <m:e>
            <m:r>
              <w:ins w:id="5578" w:author="Στάθης Καπ" w:date="2023-02-14T22:54:00Z">
                <w:rPr>
                  <w:rFonts w:ascii="Cambria Math" w:eastAsiaTheme="minorEastAsia" w:hAnsi="Cambria Math"/>
                  <w:lang w:val="el-GR"/>
                </w:rPr>
                <m:t>c</m:t>
              </w:ins>
            </m:r>
          </m:e>
          <m:sub>
            <m:r>
              <w:ins w:id="5579" w:author="Στάθης Καπ" w:date="2023-02-14T22:54:00Z">
                <w:rPr>
                  <w:rFonts w:ascii="Cambria Math" w:eastAsiaTheme="minorEastAsia" w:hAnsi="Cambria Math"/>
                  <w:lang w:val="el-GR"/>
                </w:rPr>
                <m:t>i,j</m:t>
              </w:ins>
            </m:r>
            <m:r>
              <w:ins w:id="5580" w:author="Στάθης Καπ" w:date="2023-02-14T22:55:00Z">
                <w:rPr>
                  <w:rFonts w:ascii="Cambria Math" w:eastAsiaTheme="minorEastAsia" w:hAnsi="Cambria Math"/>
                  <w:lang w:val="el-GR"/>
                </w:rPr>
                <m:t>+1</m:t>
              </w:ins>
            </m:r>
          </m:sub>
        </m:sSub>
      </m:oMath>
      <w:ins w:id="5581" w:author="Στάθης Καπ" w:date="2023-02-14T22:54:00Z">
        <w:r>
          <w:rPr>
            <w:rFonts w:eastAsiaTheme="minorEastAsia"/>
            <w:lang w:val="el-GR"/>
          </w:rPr>
          <w:t xml:space="preserve"> διατηρεί τις συντεταγμένες του </w:t>
        </w:r>
      </w:ins>
      <m:oMath>
        <m:sSub>
          <m:sSubPr>
            <m:ctrlPr>
              <w:ins w:id="5582" w:author="Στάθης Καπ" w:date="2023-02-14T22:55:00Z">
                <w:rPr>
                  <w:rFonts w:ascii="Cambria Math" w:eastAsiaTheme="minorEastAsia" w:hAnsi="Cambria Math"/>
                  <w:i/>
                  <w:lang w:val="el-GR"/>
                </w:rPr>
              </w:ins>
            </m:ctrlPr>
          </m:sSubPr>
          <m:e>
            <m:r>
              <w:ins w:id="5583" w:author="Στάθης Καπ" w:date="2023-02-14T22:55:00Z">
                <w:rPr>
                  <w:rFonts w:ascii="Cambria Math" w:eastAsiaTheme="minorEastAsia" w:hAnsi="Cambria Math"/>
                  <w:lang w:val="el-GR"/>
                </w:rPr>
                <m:t>z</m:t>
              </w:ins>
            </m:r>
          </m:e>
          <m:sub>
            <m:r>
              <w:ins w:id="5584" w:author="Στάθης Καπ" w:date="2023-02-14T22:55:00Z">
                <w:rPr>
                  <w:rFonts w:ascii="Cambria Math" w:eastAsiaTheme="minorEastAsia" w:hAnsi="Cambria Math"/>
                  <w:lang w:val="el-GR"/>
                </w:rPr>
                <m:t>i</m:t>
              </w:ins>
            </m:r>
            <m:r>
              <w:ins w:id="5585" w:author="Στάθης Καπ" w:date="2023-02-14T23:00:00Z">
                <w:rPr>
                  <w:rFonts w:ascii="Cambria Math" w:eastAsiaTheme="minorEastAsia" w:hAnsi="Cambria Math"/>
                  <w:lang w:val="el-GR"/>
                </w:rPr>
                <m:t>,j</m:t>
              </w:ins>
            </m:r>
          </m:sub>
        </m:sSub>
      </m:oMath>
      <w:ins w:id="5586" w:author="Στάθης Καπ" w:date="2023-02-14T22:55:00Z">
        <w:r>
          <w:rPr>
            <w:rFonts w:eastAsiaTheme="minorEastAsia"/>
            <w:lang w:val="el-GR"/>
          </w:rPr>
          <w:t xml:space="preserve"> </w:t>
        </w:r>
      </w:ins>
      <w:ins w:id="5587" w:author="Στάθης Καπ" w:date="2023-02-14T22:56:00Z">
        <w:r>
          <w:rPr>
            <w:rFonts w:eastAsiaTheme="minorEastAsia"/>
            <w:lang w:val="el-GR"/>
          </w:rPr>
          <w:t xml:space="preserve">οπότε ο χρόνος ταξιδιού από τον </w:t>
        </w:r>
      </w:ins>
      <m:oMath>
        <m:sSub>
          <m:sSubPr>
            <m:ctrlPr>
              <w:ins w:id="5588" w:author="Στάθης Καπ" w:date="2023-02-14T22:56:00Z">
                <w:rPr>
                  <w:rFonts w:ascii="Cambria Math" w:eastAsiaTheme="minorEastAsia" w:hAnsi="Cambria Math"/>
                  <w:i/>
                  <w:lang w:val="el-GR"/>
                </w:rPr>
              </w:ins>
            </m:ctrlPr>
          </m:sSubPr>
          <m:e>
            <m:r>
              <w:ins w:id="5589" w:author="Στάθης Καπ" w:date="2023-02-14T22:56:00Z">
                <w:rPr>
                  <w:rFonts w:ascii="Cambria Math" w:eastAsiaTheme="minorEastAsia" w:hAnsi="Cambria Math"/>
                  <w:lang w:val="el-GR"/>
                </w:rPr>
                <m:t>c</m:t>
              </w:ins>
            </m:r>
          </m:e>
          <m:sub>
            <m:r>
              <w:ins w:id="5590" w:author="Στάθης Καπ" w:date="2023-02-14T22:56:00Z">
                <w:rPr>
                  <w:rFonts w:ascii="Cambria Math" w:eastAsiaTheme="minorEastAsia" w:hAnsi="Cambria Math"/>
                  <w:lang w:val="el-GR"/>
                </w:rPr>
                <m:t>i,j+1</m:t>
              </w:ins>
            </m:r>
          </m:sub>
        </m:sSub>
      </m:oMath>
      <w:ins w:id="5591" w:author="Στάθης Καπ" w:date="2023-02-14T22:56:00Z">
        <w:r>
          <w:rPr>
            <w:rFonts w:eastAsiaTheme="minorEastAsia"/>
            <w:lang w:val="el-GR"/>
          </w:rPr>
          <w:t xml:space="preserve"> προς τον τρέχων αρχικό κόμβο της διαδρομής </w:t>
        </w:r>
      </w:ins>
      <m:oMath>
        <m:sSub>
          <m:sSubPr>
            <m:ctrlPr>
              <w:ins w:id="5592" w:author="Στάθης Καπ" w:date="2023-02-14T22:56:00Z">
                <w:rPr>
                  <w:rFonts w:ascii="Cambria Math" w:eastAsiaTheme="minorEastAsia" w:hAnsi="Cambria Math"/>
                  <w:i/>
                  <w:lang w:val="el-GR"/>
                </w:rPr>
              </w:ins>
            </m:ctrlPr>
          </m:sSubPr>
          <m:e>
            <m:r>
              <w:ins w:id="5593" w:author="Στάθης Καπ" w:date="2023-02-14T22:56:00Z">
                <w:rPr>
                  <w:rFonts w:ascii="Cambria Math" w:eastAsiaTheme="minorEastAsia" w:hAnsi="Cambria Math"/>
                  <w:lang w:val="el-GR"/>
                </w:rPr>
                <m:t>R</m:t>
              </w:ins>
            </m:r>
          </m:e>
          <m:sub>
            <m:r>
              <w:ins w:id="5594" w:author="Στάθης Καπ" w:date="2023-02-14T22:56:00Z">
                <w:rPr>
                  <w:rFonts w:ascii="Cambria Math" w:eastAsiaTheme="minorEastAsia" w:hAnsi="Cambria Math"/>
                  <w:lang w:val="el-GR"/>
                </w:rPr>
                <m:t>i,j</m:t>
              </w:ins>
            </m:r>
            <m:r>
              <w:ins w:id="5595" w:author="Στάθης Καπ" w:date="2023-02-14T22:57:00Z">
                <w:rPr>
                  <w:rFonts w:ascii="Cambria Math" w:eastAsiaTheme="minorEastAsia" w:hAnsi="Cambria Math"/>
                  <w:lang w:val="el-GR"/>
                </w:rPr>
                <m:t>+1</m:t>
              </w:ins>
            </m:r>
          </m:sub>
        </m:sSub>
      </m:oMath>
      <w:ins w:id="5596" w:author="Στάθης Καπ" w:date="2023-02-14T22:57:00Z">
        <w:r>
          <w:rPr>
            <w:rFonts w:eastAsiaTheme="minorEastAsia"/>
            <w:lang w:val="el-GR"/>
          </w:rPr>
          <w:t xml:space="preserve"> θα προκαλέσει μια ολίσθηση των χρόνων άφιξης, αναχώρησης </w:t>
        </w:r>
      </w:ins>
      <w:ins w:id="5597" w:author="Στάθης Καπ" w:date="2023-02-14T22:58:00Z">
        <w:r>
          <w:rPr>
            <w:rFonts w:eastAsiaTheme="minorEastAsia"/>
            <w:lang w:val="el-GR"/>
          </w:rPr>
          <w:t>κ.λπ.</w:t>
        </w:r>
      </w:ins>
      <w:ins w:id="5598" w:author="Στάθης Καπ" w:date="2023-02-14T22:57:00Z">
        <w:r>
          <w:rPr>
            <w:rFonts w:eastAsiaTheme="minorEastAsia"/>
            <w:lang w:val="el-GR"/>
          </w:rPr>
          <w:t xml:space="preserve"> των </w:t>
        </w:r>
      </w:ins>
      <w:ins w:id="5599" w:author="Στάθης Καπ" w:date="2023-02-14T22:58:00Z">
        <w:r>
          <w:rPr>
            <w:rFonts w:eastAsiaTheme="minorEastAsia"/>
            <w:lang w:val="el-GR"/>
          </w:rPr>
          <w:t xml:space="preserve">υπόλοιπων κόμβων της διαδρομής </w:t>
        </w:r>
      </w:ins>
      <m:oMath>
        <m:sSub>
          <m:sSubPr>
            <m:ctrlPr>
              <w:ins w:id="5600" w:author="Στάθης Καπ" w:date="2023-02-14T22:58:00Z">
                <w:rPr>
                  <w:rFonts w:ascii="Cambria Math" w:eastAsiaTheme="minorEastAsia" w:hAnsi="Cambria Math"/>
                  <w:i/>
                  <w:lang w:val="el-GR"/>
                </w:rPr>
              </w:ins>
            </m:ctrlPr>
          </m:sSubPr>
          <m:e>
            <m:r>
              <w:ins w:id="5601" w:author="Στάθης Καπ" w:date="2023-02-14T22:58:00Z">
                <w:rPr>
                  <w:rFonts w:ascii="Cambria Math" w:eastAsiaTheme="minorEastAsia" w:hAnsi="Cambria Math"/>
                  <w:lang w:val="el-GR"/>
                </w:rPr>
                <m:t>R</m:t>
              </w:ins>
            </m:r>
          </m:e>
          <m:sub>
            <m:r>
              <w:ins w:id="5602" w:author="Στάθης Καπ" w:date="2023-02-14T22:58:00Z">
                <w:rPr>
                  <w:rFonts w:ascii="Cambria Math" w:eastAsiaTheme="minorEastAsia" w:hAnsi="Cambria Math"/>
                  <w:lang w:val="el-GR"/>
                </w:rPr>
                <m:t>i,j+1</m:t>
              </w:ins>
            </m:r>
          </m:sub>
        </m:sSub>
      </m:oMath>
      <w:ins w:id="560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60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605" w:author="Στάθης Καπ" w:date="2023-02-14T23:02:00Z">
        <w:r w:rsidR="00FE275F">
          <w:rPr>
            <w:rFonts w:eastAsiaTheme="minorEastAsia"/>
            <w:lang w:val="el-GR"/>
          </w:rPr>
          <w:t xml:space="preserve">αφαιρείται ο αρχικός κόμβος της διαδρομής </w:t>
        </w:r>
      </w:ins>
      <m:oMath>
        <m:sSub>
          <m:sSubPr>
            <m:ctrlPr>
              <w:ins w:id="5606" w:author="Στάθης Καπ" w:date="2023-02-14T23:02:00Z">
                <w:rPr>
                  <w:rFonts w:ascii="Cambria Math" w:eastAsiaTheme="minorEastAsia" w:hAnsi="Cambria Math"/>
                  <w:i/>
                  <w:lang w:val="el-GR"/>
                </w:rPr>
              </w:ins>
            </m:ctrlPr>
          </m:sSubPr>
          <m:e>
            <m:r>
              <w:ins w:id="5607" w:author="Στάθης Καπ" w:date="2023-02-14T23:02:00Z">
                <w:rPr>
                  <w:rFonts w:ascii="Cambria Math" w:eastAsiaTheme="minorEastAsia" w:hAnsi="Cambria Math"/>
                  <w:lang w:val="el-GR"/>
                </w:rPr>
                <m:t>R</m:t>
              </w:ins>
            </m:r>
          </m:e>
          <m:sub>
            <m:r>
              <w:ins w:id="5608" w:author="Στάθης Καπ" w:date="2023-02-14T23:02:00Z">
                <w:rPr>
                  <w:rFonts w:ascii="Cambria Math" w:eastAsiaTheme="minorEastAsia" w:hAnsi="Cambria Math"/>
                  <w:lang w:val="el-GR"/>
                </w:rPr>
                <m:t>i,j</m:t>
              </w:ins>
            </m:r>
          </m:sub>
        </m:sSub>
      </m:oMath>
      <w:ins w:id="560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610" w:author="Στάθης Καπ" w:date="2023-02-14T23:03:00Z">
              <w:rPr>
                <w:rFonts w:eastAsiaTheme="minorEastAsia"/>
              </w:rPr>
            </w:rPrChange>
          </w:rPr>
          <w:t xml:space="preserve"> </w:t>
        </w:r>
      </w:ins>
      <w:ins w:id="5611" w:author="Στάθης Καπ" w:date="2023-02-14T23:03:00Z">
        <w:r w:rsidR="00FE275F">
          <w:rPr>
            <w:rFonts w:eastAsiaTheme="minorEastAsia"/>
            <w:lang w:val="el-GR"/>
          </w:rPr>
          <w:t xml:space="preserve">του διαστήματος </w:t>
        </w:r>
      </w:ins>
      <m:oMath>
        <m:sSub>
          <m:sSubPr>
            <m:ctrlPr>
              <w:ins w:id="5612" w:author="Στάθης Καπ" w:date="2023-02-14T23:03:00Z">
                <w:rPr>
                  <w:rFonts w:ascii="Cambria Math" w:eastAsiaTheme="minorEastAsia" w:hAnsi="Cambria Math"/>
                  <w:i/>
                  <w:lang w:val="el-GR"/>
                </w:rPr>
              </w:ins>
            </m:ctrlPr>
          </m:sSubPr>
          <m:e>
            <m:r>
              <w:ins w:id="5613" w:author="Στάθης Καπ" w:date="2023-02-14T23:03:00Z">
                <w:rPr>
                  <w:rFonts w:ascii="Cambria Math" w:eastAsiaTheme="minorEastAsia" w:hAnsi="Cambria Math"/>
                  <w:lang w:val="el-GR"/>
                </w:rPr>
                <m:t>I</m:t>
              </w:ins>
            </m:r>
          </m:e>
          <m:sub>
            <m:r>
              <w:ins w:id="5614" w:author="Στάθης Καπ" w:date="2023-02-14T23:03:00Z">
                <w:rPr>
                  <w:rFonts w:ascii="Cambria Math" w:eastAsiaTheme="minorEastAsia" w:hAnsi="Cambria Math"/>
                  <w:lang w:val="el-GR"/>
                </w:rPr>
                <m:t>j+1</m:t>
              </w:ins>
            </m:r>
          </m:sub>
        </m:sSub>
      </m:oMath>
      <w:ins w:id="5615" w:author="Στάθης Καπ" w:date="2023-02-14T22:59:00Z">
        <w:r w:rsidR="00881D02">
          <w:rPr>
            <w:rFonts w:eastAsiaTheme="minorEastAsia"/>
            <w:lang w:val="el-GR"/>
          </w:rPr>
          <w:t xml:space="preserve"> </w:t>
        </w:r>
      </w:ins>
      <w:ins w:id="5616" w:author="Στάθης Καπ" w:date="2023-02-14T23:03:00Z">
        <w:r w:rsidR="00FE275F" w:rsidRPr="00FE275F">
          <w:rPr>
            <w:rFonts w:eastAsiaTheme="minorEastAsia"/>
            <w:lang w:val="el-GR"/>
            <w:rPrChange w:id="5617" w:author="Στάθης Καπ" w:date="2023-02-14T23:03:00Z">
              <w:rPr>
                <w:rFonts w:eastAsiaTheme="minorEastAsia"/>
              </w:rPr>
            </w:rPrChange>
          </w:rPr>
          <w:t>.</w:t>
        </w:r>
      </w:ins>
    </w:p>
    <w:p w14:paraId="56738131" w14:textId="77D5B273" w:rsidR="00E609DD" w:rsidRPr="006444E0" w:rsidRDefault="004D7D74" w:rsidP="008A3936">
      <w:pPr>
        <w:rPr>
          <w:ins w:id="5618" w:author="Στάθης Καπ" w:date="2023-02-02T18:06:00Z"/>
          <w:lang w:val="el-GR"/>
        </w:rPr>
      </w:pPr>
      <w:del w:id="5619" w:author="Στάθης Καπ" w:date="2023-02-14T23:03:00Z">
        <w:r w:rsidRPr="005D19C5" w:rsidDel="00FE275F">
          <w:rPr>
            <w:lang w:val="el-GR"/>
          </w:rPr>
          <w:delText xml:space="preserve">Δεν </w:delText>
        </w:r>
      </w:del>
      <w:del w:id="5620" w:author="Στάθης Καπ" w:date="2023-02-01T06:01:00Z">
        <w:r w:rsidRPr="005D19C5">
          <w:rPr>
            <w:lang w:val="el-GR"/>
          </w:rPr>
          <w:delText>μπορούμε</w:delText>
        </w:r>
      </w:del>
      <w:del w:id="5621" w:author="Στάθης Καπ" w:date="2023-02-14T23:03:00Z">
        <w:r w:rsidRPr="005D19C5" w:rsidDel="00FE275F">
          <w:rPr>
            <w:lang w:val="el-GR"/>
          </w:rPr>
          <w:delText xml:space="preserve"> να </w:delText>
        </w:r>
      </w:del>
      <w:del w:id="5622" w:author="Στάθης Καπ" w:date="2023-02-01T06:01:00Z">
        <w:r w:rsidRPr="005D19C5">
          <w:rPr>
            <w:lang w:val="el-GR"/>
          </w:rPr>
          <w:delText>εισάγουμε</w:delText>
        </w:r>
      </w:del>
      <w:del w:id="5623" w:author="Στάθης Καπ" w:date="2023-02-14T23:03:00Z">
        <w:r w:rsidRPr="005D19C5" w:rsidDel="00FE275F">
          <w:rPr>
            <w:lang w:val="el-GR"/>
          </w:rPr>
          <w:delText xml:space="preserve"> αυθαίρετα </w:delText>
        </w:r>
      </w:del>
      <w:del w:id="5624"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625" w:author="Στάθης Καπ" w:date="2023-02-14T23:03:00Z">
        <w:r w:rsidRPr="005D19C5" w:rsidDel="00FE275F">
          <w:rPr>
            <w:lang w:val="el-GR"/>
          </w:rPr>
          <w:delText xml:space="preserve"> διαδρομή και να </w:delText>
        </w:r>
      </w:del>
      <w:del w:id="5626" w:author="Στάθης Καπ" w:date="2023-02-01T06:01:00Z">
        <w:r w:rsidRPr="005D19C5">
          <w:rPr>
            <w:lang w:val="el-GR"/>
          </w:rPr>
          <w:delText xml:space="preserve">ξεκινήσουμε το </w:delText>
        </w:r>
        <w:r>
          <w:delText>construction</w:delText>
        </w:r>
        <w:r w:rsidRPr="005D19C5">
          <w:rPr>
            <w:lang w:val="el-GR"/>
          </w:rPr>
          <w:delText>.</w:delText>
        </w:r>
      </w:del>
      <w:del w:id="5627"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628" w:author="Στάθης Καπ" w:date="2023-02-01T06:01:00Z">
        <w:r w:rsidRPr="005D19C5">
          <w:rPr>
            <w:lang w:val="el-GR"/>
          </w:rPr>
          <w:delText xml:space="preserve">βάζουμε έναν καινούριο κόμβο, είτε στην αρχή της </w:delText>
        </w:r>
      </w:del>
      <w:del w:id="5629" w:author="Στάθης Καπ" w:date="2023-02-14T23:03:00Z">
        <w:r w:rsidRPr="005D19C5" w:rsidDel="00FE275F">
          <w:rPr>
            <w:lang w:val="el-GR"/>
          </w:rPr>
          <w:delText xml:space="preserve">διαδρομής, </w:delText>
        </w:r>
      </w:del>
      <w:del w:id="5630" w:author="Στάθης Καπ" w:date="2023-02-01T06:01:00Z">
        <w:r w:rsidRPr="005D19C5">
          <w:rPr>
            <w:lang w:val="el-GR"/>
          </w:rPr>
          <w:delText xml:space="preserve">είτε στη μέση, είτε στο τέλος </w:delText>
        </w:r>
      </w:del>
      <w:del w:id="5631" w:author="Στάθης Καπ" w:date="2023-02-14T23:03:00Z">
        <w:r w:rsidRPr="005D19C5" w:rsidDel="00FE275F">
          <w:rPr>
            <w:lang w:val="el-GR"/>
          </w:rPr>
          <w:delText xml:space="preserve">πρέπει </w:delText>
        </w:r>
      </w:del>
      <w:del w:id="5632" w:author="Στάθης Καπ" w:date="2023-02-01T06:01:00Z">
        <w:r w:rsidRPr="005D19C5">
          <w:rPr>
            <w:lang w:val="el-GR"/>
          </w:rPr>
          <w:delText xml:space="preserve">να βεβαιωθούμε ότι </w:delText>
        </w:r>
      </w:del>
      <w:del w:id="5633" w:author="Στάθης Καπ" w:date="2023-02-14T23:03:00Z">
        <w:r w:rsidRPr="005D19C5" w:rsidDel="00FE275F">
          <w:rPr>
            <w:lang w:val="el-GR"/>
          </w:rPr>
          <w:delText xml:space="preserve">η διαδρομή </w:delText>
        </w:r>
      </w:del>
      <w:del w:id="5634" w:author="Στάθης Καπ" w:date="2023-02-01T06:01:00Z">
        <w:r w:rsidRPr="005D19C5">
          <w:rPr>
            <w:lang w:val="el-GR"/>
          </w:rPr>
          <w:delText>συνεχίζει</w:delText>
        </w:r>
      </w:del>
      <w:del w:id="5635" w:author="Στάθης Καπ" w:date="2023-02-14T23:03:00Z">
        <w:r w:rsidRPr="005D19C5" w:rsidDel="00FE275F">
          <w:rPr>
            <w:lang w:val="el-GR"/>
          </w:rPr>
          <w:delText xml:space="preserve"> να είναι έγκυρη</w:delText>
        </w:r>
      </w:del>
      <w:del w:id="5636"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637" w:author="Στάθης Καπ" w:date="2023-02-14T23:03:00Z">
        <w:r w:rsidRPr="005D19C5" w:rsidDel="00FE275F">
          <w:rPr>
            <w:lang w:val="el-GR"/>
          </w:rPr>
          <w:delText xml:space="preserve"> Για </w:delText>
        </w:r>
      </w:del>
      <w:del w:id="5638" w:author="Στάθης Καπ" w:date="2023-02-01T06:01:00Z">
        <w:r w:rsidRPr="005D19C5">
          <w:rPr>
            <w:lang w:val="el-GR"/>
          </w:rPr>
          <w:delText>να επιτευχθεί</w:delText>
        </w:r>
      </w:del>
      <w:del w:id="5639"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640" w:author="Στάθης Καπ" w:date="2023-02-02T18:02:00Z">
        <w:r w:rsidRPr="005D19C5" w:rsidDel="00E609DD">
          <w:rPr>
            <w:lang w:val="el-GR"/>
          </w:rPr>
          <w:delText xml:space="preserve"> της διαδρομής</w:delText>
        </w:r>
      </w:del>
      <w:del w:id="5641" w:author="Στάθης Καπ" w:date="2023-02-14T23:03:00Z">
        <w:r w:rsidRPr="005D19C5" w:rsidDel="00FE275F">
          <w:rPr>
            <w:lang w:val="el-GR"/>
          </w:rPr>
          <w:delText xml:space="preserve"> </w:delText>
        </w:r>
      </w:del>
      <w:del w:id="5642" w:author="Στάθης Καπ" w:date="2023-02-01T06:01:00Z">
        <w:r w:rsidRPr="005D19C5">
          <w:rPr>
            <w:lang w:val="el-GR"/>
          </w:rPr>
          <w:delText xml:space="preserve">μέχρι η </w:delText>
        </w:r>
      </w:del>
      <w:del w:id="5643" w:author="Στάθης Καπ" w:date="2023-02-14T23:03:00Z">
        <w:r w:rsidRPr="005D19C5" w:rsidDel="00FE275F">
          <w:rPr>
            <w:lang w:val="el-GR"/>
          </w:rPr>
          <w:delText xml:space="preserve">εισαγωγή </w:delText>
        </w:r>
      </w:del>
      <w:ins w:id="5644" w:author="Στάθης Καπ" w:date="2023-02-02T18:04:00Z">
        <w:r w:rsidR="00E609DD">
          <w:rPr>
            <w:lang w:val="el-GR"/>
          </w:rPr>
          <w:t xml:space="preserve">Έστω λοιπόν ένα πρόβλημα </w:t>
        </w:r>
      </w:ins>
      <w:ins w:id="5645" w:author="Στάθης Καπ" w:date="2023-02-14T23:03:00Z">
        <w:r w:rsidR="00FE275F">
          <w:t>T</w:t>
        </w:r>
      </w:ins>
      <w:ins w:id="5646" w:author="Στάθης Καπ" w:date="2023-02-02T18:04:00Z">
        <w:r w:rsidR="00E609DD">
          <w:t>OPTW</w:t>
        </w:r>
        <w:r w:rsidR="00E609DD" w:rsidRPr="00E609DD">
          <w:rPr>
            <w:lang w:val="el-GR"/>
            <w:rPrChange w:id="5647" w:author="Στάθης Καπ" w:date="2023-02-02T18:04:00Z">
              <w:rPr/>
            </w:rPrChange>
          </w:rPr>
          <w:t xml:space="preserve"> </w:t>
        </w:r>
        <w:r w:rsidR="00E609DD">
          <w:rPr>
            <w:lang w:val="el-GR"/>
          </w:rPr>
          <w:t>που έχει χωριστεί σε 2 διαστήματα</w:t>
        </w:r>
      </w:ins>
      <w:ins w:id="5648" w:author="Στάθης Καπ" w:date="2023-02-02T18:05:00Z">
        <w:r w:rsidR="00E609DD">
          <w:rPr>
            <w:lang w:val="el-GR"/>
          </w:rPr>
          <w:t xml:space="preserve"> Α και </w:t>
        </w:r>
      </w:ins>
      <w:ins w:id="5649" w:author="Στάθης Καπ" w:date="2023-02-02T18:09:00Z">
        <w:r w:rsidR="00771290">
          <w:rPr>
            <w:lang w:val="el-GR"/>
          </w:rPr>
          <w:t xml:space="preserve">Β και μια χρονική στιγμή </w:t>
        </w:r>
        <w:r w:rsidR="00771290">
          <w:t>t</w:t>
        </w:r>
        <w:r w:rsidR="00771290" w:rsidRPr="00771290">
          <w:rPr>
            <w:lang w:val="el-GR"/>
            <w:rPrChange w:id="5650"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651" w:author="Στάθης Καπ" w:date="2023-02-07T22:28:00Z"/>
        </w:rPr>
        <w:pPrChange w:id="5652" w:author="Στάθης Καπ" w:date="2023-02-07T22:28:00Z">
          <w:pPr>
            <w:jc w:val="center"/>
          </w:pPr>
        </w:pPrChange>
      </w:pPr>
      <w:ins w:id="5653" w:author="Στάθης Καπ" w:date="2023-03-07T03:46:00Z">
        <w:r>
          <w:rPr>
            <w:noProof/>
          </w:rPr>
          <w:lastRenderedPageBreak/>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654" w:author="Στάθης Καπ" w:date="2023-02-14T23:05:00Z"/>
          <w:i/>
          <w:lang w:val="el-GR"/>
          <w:rPrChange w:id="5655" w:author="Στάθης Καπ" w:date="2023-02-14T23:07:00Z">
            <w:rPr>
              <w:ins w:id="5656" w:author="Στάθης Καπ" w:date="2023-02-14T23:05:00Z"/>
              <w:lang w:val="el-GR"/>
            </w:rPr>
          </w:rPrChange>
        </w:rPr>
      </w:pPr>
      <w:ins w:id="5657" w:author="Στάθης Καπ" w:date="2023-02-14T23:05:00Z">
        <w:r>
          <w:rPr>
            <w:lang w:val="el-GR"/>
          </w:rPr>
          <w:t>Η προεργασία που π</w:t>
        </w:r>
      </w:ins>
      <w:ins w:id="5658"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659" w:author="Στάθης Καπ" w:date="2023-02-14T23:06:00Z">
                <w:rPr>
                  <w:rFonts w:ascii="Cambria Math" w:hAnsi="Cambria Math"/>
                  <w:i/>
                  <w:lang w:val="el-GR"/>
                </w:rPr>
              </w:ins>
            </m:ctrlPr>
          </m:sSubPr>
          <m:e>
            <m:r>
              <w:ins w:id="5660" w:author="Στάθης Καπ" w:date="2023-02-14T23:06:00Z">
                <w:rPr>
                  <w:rFonts w:ascii="Cambria Math" w:hAnsi="Cambria Math"/>
                  <w:lang w:val="el-GR"/>
                </w:rPr>
                <m:t>w</m:t>
              </w:ins>
            </m:r>
          </m:e>
          <m:sub>
            <m:r>
              <w:ins w:id="5661" w:author="Στάθης Καπ" w:date="2023-02-14T23:06:00Z">
                <w:rPr>
                  <w:rFonts w:ascii="Cambria Math" w:hAnsi="Cambria Math"/>
                  <w:lang w:val="el-GR"/>
                </w:rPr>
                <m:t>a</m:t>
              </w:ins>
            </m:r>
          </m:sub>
        </m:sSub>
      </m:oMath>
      <w:ins w:id="5662" w:author="Στάθης Καπ" w:date="2023-02-14T23:06:00Z">
        <w:r>
          <w:rPr>
            <w:rFonts w:eastAsiaTheme="minorEastAsia"/>
            <w:lang w:val="el-GR"/>
          </w:rPr>
          <w:t xml:space="preserve"> του </w:t>
        </w:r>
      </w:ins>
      <w:ins w:id="5663" w:author="Στάθης Καπ" w:date="2023-02-14T23:07:00Z">
        <w:r>
          <w:rPr>
            <w:rFonts w:eastAsiaTheme="minorEastAsia"/>
            <w:lang w:val="el-GR"/>
          </w:rPr>
          <w:t xml:space="preserve">προβλήματος </w:t>
        </w:r>
      </w:ins>
      <m:oMath>
        <m:r>
          <w:ins w:id="5664" w:author="Στάθης Καπ" w:date="2023-02-14T23:07:00Z">
            <w:rPr>
              <w:rFonts w:ascii="Cambria Math" w:eastAsiaTheme="minorEastAsia" w:hAnsi="Cambria Math"/>
              <w:lang w:val="el-GR"/>
            </w:rPr>
            <m:t>topt</m:t>
          </w:ins>
        </m:r>
        <m:sSub>
          <m:sSubPr>
            <m:ctrlPr>
              <w:ins w:id="5665" w:author="Στάθης Καπ" w:date="2023-02-14T23:07:00Z">
                <w:rPr>
                  <w:rFonts w:ascii="Cambria Math" w:eastAsiaTheme="minorEastAsia" w:hAnsi="Cambria Math"/>
                  <w:i/>
                  <w:lang w:val="el-GR"/>
                </w:rPr>
              </w:ins>
            </m:ctrlPr>
          </m:sSubPr>
          <m:e>
            <m:r>
              <w:ins w:id="5666" w:author="Στάθης Καπ" w:date="2023-02-14T23:07:00Z">
                <w:rPr>
                  <w:rFonts w:ascii="Cambria Math" w:eastAsiaTheme="minorEastAsia" w:hAnsi="Cambria Math"/>
                  <w:lang w:val="el-GR"/>
                </w:rPr>
                <m:t>w</m:t>
              </w:ins>
            </m:r>
          </m:e>
          <m:sub>
            <m:r>
              <w:ins w:id="5667" w:author="Στάθης Καπ" w:date="2023-02-14T23:07:00Z">
                <w:rPr>
                  <w:rFonts w:ascii="Cambria Math" w:eastAsiaTheme="minorEastAsia" w:hAnsi="Cambria Math"/>
                  <w:lang w:val="el-GR"/>
                </w:rPr>
                <m:t>b</m:t>
              </w:ins>
            </m:r>
          </m:sub>
        </m:sSub>
      </m:oMath>
      <w:ins w:id="5668" w:author="Στάθης Καπ" w:date="2023-02-14T23:06:00Z">
        <w:r>
          <w:rPr>
            <w:rFonts w:eastAsiaTheme="minorEastAsia"/>
            <w:lang w:val="el-GR"/>
          </w:rPr>
          <w:t xml:space="preserve"> </w:t>
        </w:r>
      </w:ins>
      <w:ins w:id="5669" w:author="Στάθης Καπ" w:date="2023-02-14T23:07:00Z">
        <w:r w:rsidRPr="00FB12EA">
          <w:rPr>
            <w:rFonts w:eastAsiaTheme="minorEastAsia"/>
            <w:lang w:val="el-GR"/>
            <w:rPrChange w:id="5670" w:author="Στάθης Καπ" w:date="2023-02-14T23:07:00Z">
              <w:rPr>
                <w:rFonts w:eastAsiaTheme="minorEastAsia"/>
              </w:rPr>
            </w:rPrChange>
          </w:rPr>
          <w:t>.</w:t>
        </w:r>
      </w:ins>
    </w:p>
    <w:p w14:paraId="5DC2B78D" w14:textId="248CDC89" w:rsidR="00771290" w:rsidRPr="009F2340" w:rsidRDefault="00771290" w:rsidP="008A3936">
      <w:pPr>
        <w:rPr>
          <w:ins w:id="5671" w:author="Στάθης Καπ" w:date="2023-02-07T19:17:00Z"/>
          <w:lang w:val="el-GR"/>
          <w:rPrChange w:id="5672" w:author="Στάθης Καπ" w:date="2023-02-07T19:20:00Z">
            <w:rPr>
              <w:ins w:id="5673" w:author="Στάθης Καπ" w:date="2023-02-07T19:17:00Z"/>
            </w:rPr>
          </w:rPrChange>
        </w:rPr>
      </w:pPr>
      <w:ins w:id="5674" w:author="Στάθης Καπ" w:date="2023-02-02T18:09:00Z">
        <w:r>
          <w:rPr>
            <w:lang w:val="el-GR"/>
          </w:rPr>
          <w:t xml:space="preserve">Αρχικά, </w:t>
        </w:r>
      </w:ins>
      <w:ins w:id="5675" w:author="Στάθης Καπ" w:date="2023-02-07T22:19:00Z">
        <w:r w:rsidR="00AB1CD1">
          <w:rPr>
            <w:lang w:val="el-GR"/>
          </w:rPr>
          <w:t xml:space="preserve">ως αφετηρία κάθε τροχιάς του προβλήματος </w:t>
        </w:r>
      </w:ins>
      <m:oMath>
        <m:r>
          <w:ins w:id="5676" w:author="Στάθης Καπ" w:date="2023-02-07T22:18:00Z">
            <w:rPr>
              <w:rFonts w:ascii="Cambria Math" w:hAnsi="Cambria Math"/>
              <w:lang w:val="el-GR"/>
            </w:rPr>
            <m:t>topt</m:t>
          </w:ins>
        </m:r>
        <m:sSub>
          <m:sSubPr>
            <m:ctrlPr>
              <w:ins w:id="5677" w:author="Στάθης Καπ" w:date="2023-02-07T22:18:00Z">
                <w:rPr>
                  <w:rFonts w:ascii="Cambria Math" w:hAnsi="Cambria Math"/>
                  <w:i/>
                  <w:lang w:val="el-GR"/>
                </w:rPr>
              </w:ins>
            </m:ctrlPr>
          </m:sSubPr>
          <m:e>
            <m:r>
              <w:ins w:id="5678" w:author="Στάθης Καπ" w:date="2023-02-07T22:18:00Z">
                <w:rPr>
                  <w:rFonts w:ascii="Cambria Math" w:hAnsi="Cambria Math"/>
                  <w:lang w:val="el-GR"/>
                </w:rPr>
                <m:t>w</m:t>
              </w:ins>
            </m:r>
          </m:e>
          <m:sub>
            <m:r>
              <w:ins w:id="5679" w:author="Στάθης Καπ" w:date="2023-02-07T22:18:00Z">
                <w:rPr>
                  <w:rFonts w:ascii="Cambria Math" w:hAnsi="Cambria Math"/>
                  <w:lang w:val="el-GR"/>
                </w:rPr>
                <m:t>b</m:t>
              </w:ins>
            </m:r>
          </m:sub>
        </m:sSub>
      </m:oMath>
      <w:ins w:id="5680" w:author="Στάθης Καπ" w:date="2023-02-02T18:10:00Z">
        <w:r>
          <w:rPr>
            <w:lang w:val="el-GR"/>
          </w:rPr>
          <w:t>,</w:t>
        </w:r>
      </w:ins>
      <w:ins w:id="5681" w:author="Στάθης Καπ" w:date="2023-02-07T22:19:00Z">
        <w:r w:rsidR="00AB1CD1">
          <w:rPr>
            <w:lang w:val="el-GR"/>
          </w:rPr>
          <w:t xml:space="preserve"> τοποθετείται </w:t>
        </w:r>
      </w:ins>
      <w:ins w:id="5682" w:author="Στάθης Καπ" w:date="2023-02-07T19:20:00Z">
        <w:r w:rsidR="009F2340">
          <w:rPr>
            <w:lang w:val="el-GR"/>
          </w:rPr>
          <w:t>ένας κλώνος του τελευταίου κόμβου</w:t>
        </w:r>
      </w:ins>
      <w:ins w:id="5683" w:author="Στάθης Καπ" w:date="2023-02-07T19:25:00Z">
        <w:r w:rsidR="00417CCE">
          <w:rPr>
            <w:lang w:val="el-GR"/>
          </w:rPr>
          <w:t xml:space="preserve"> της αντίστοιχης </w:t>
        </w:r>
      </w:ins>
      <w:ins w:id="5684" w:author="Στάθης Καπ" w:date="2023-02-07T22:19:00Z">
        <w:r w:rsidR="00AB1CD1">
          <w:rPr>
            <w:lang w:val="el-GR"/>
          </w:rPr>
          <w:t>τροχιάς</w:t>
        </w:r>
      </w:ins>
      <w:ins w:id="5685" w:author="Στάθης Καπ" w:date="2023-02-07T19:20:00Z">
        <w:r w:rsidR="009F2340">
          <w:rPr>
            <w:lang w:val="el-GR"/>
          </w:rPr>
          <w:t xml:space="preserve"> του προηγούμενο</w:t>
        </w:r>
      </w:ins>
      <w:ins w:id="5686" w:author="Στάθης Καπ" w:date="2023-02-07T22:19:00Z">
        <w:r w:rsidR="00AB1CD1">
          <w:rPr>
            <w:lang w:val="el-GR"/>
          </w:rPr>
          <w:t>υ</w:t>
        </w:r>
      </w:ins>
      <w:ins w:id="5687" w:author="Στάθης Καπ" w:date="2023-02-07T19:20:00Z">
        <w:r w:rsidR="009F2340">
          <w:rPr>
            <w:lang w:val="el-GR"/>
          </w:rPr>
          <w:t xml:space="preserve"> </w:t>
        </w:r>
      </w:ins>
      <w:ins w:id="5688" w:author="Στάθης Καπ" w:date="2023-02-07T22:19:00Z">
        <w:r w:rsidR="00AB1CD1">
          <w:rPr>
            <w:lang w:val="el-GR"/>
          </w:rPr>
          <w:t>υποπροβλήματος</w:t>
        </w:r>
      </w:ins>
      <w:ins w:id="5689" w:author="Στάθης Καπ" w:date="2023-02-02T18:13:00Z">
        <w:r w:rsidRPr="00771290">
          <w:rPr>
            <w:lang w:val="el-GR"/>
            <w:rPrChange w:id="5690" w:author="Στάθης Καπ" w:date="2023-02-02T18:13:00Z">
              <w:rPr/>
            </w:rPrChange>
          </w:rPr>
          <w:t xml:space="preserve">, </w:t>
        </w:r>
        <w:r>
          <w:rPr>
            <w:lang w:val="el-GR"/>
          </w:rPr>
          <w:t>δηλαδή στο συγκεκριμένο παράδειγμα</w:t>
        </w:r>
        <w:r w:rsidRPr="00771290">
          <w:rPr>
            <w:lang w:val="el-GR"/>
            <w:rPrChange w:id="5691" w:author="Στάθης Καπ" w:date="2023-02-02T18:13:00Z">
              <w:rPr/>
            </w:rPrChange>
          </w:rPr>
          <w:t>,</w:t>
        </w:r>
        <w:r>
          <w:rPr>
            <w:lang w:val="el-GR"/>
          </w:rPr>
          <w:t xml:space="preserve"> </w:t>
        </w:r>
      </w:ins>
      <w:ins w:id="5692" w:author="Στάθης Καπ" w:date="2023-02-07T22:20:00Z">
        <w:r w:rsidR="00AB1CD1">
          <w:rPr>
            <w:lang w:val="el-GR"/>
          </w:rPr>
          <w:t xml:space="preserve">οι κόμβοι </w:t>
        </w:r>
      </w:ins>
      <w:ins w:id="5693" w:author="Στάθης Καπ" w:date="2023-02-14T23:04:00Z">
        <w:r w:rsidR="007E09DD">
          <w:t>g</w:t>
        </w:r>
      </w:ins>
      <w:ins w:id="5694" w:author="Στάθης Καπ" w:date="2023-02-07T22:20:00Z">
        <w:r w:rsidR="00AB1CD1" w:rsidRPr="00D16A18">
          <w:rPr>
            <w:lang w:val="el-GR"/>
            <w:rPrChange w:id="5695" w:author="Στάθης Καπ" w:date="2023-02-07T22:20:00Z">
              <w:rPr/>
            </w:rPrChange>
          </w:rPr>
          <w:t xml:space="preserve"> </w:t>
        </w:r>
        <w:r w:rsidR="00AB1CD1">
          <w:rPr>
            <w:lang w:val="el-GR"/>
          </w:rPr>
          <w:t xml:space="preserve">και </w:t>
        </w:r>
      </w:ins>
      <w:ins w:id="5696" w:author="Στάθης Καπ" w:date="2023-02-14T23:04:00Z">
        <w:r w:rsidR="007E09DD">
          <w:t>u</w:t>
        </w:r>
      </w:ins>
      <w:ins w:id="5697" w:author="Στάθης Καπ" w:date="2023-02-07T22:20:00Z">
        <w:r w:rsidR="00AB1CD1" w:rsidRPr="00D16A18">
          <w:rPr>
            <w:lang w:val="el-GR"/>
            <w:rPrChange w:id="5698" w:author="Στάθης Καπ" w:date="2023-02-07T22:20:00Z">
              <w:rPr/>
            </w:rPrChange>
          </w:rPr>
          <w:t xml:space="preserve"> </w:t>
        </w:r>
        <w:r w:rsidR="00AB1CD1">
          <w:rPr>
            <w:lang w:val="el-GR"/>
          </w:rPr>
          <w:t xml:space="preserve">για τις τροχιές </w:t>
        </w:r>
      </w:ins>
      <m:oMath>
        <m:sSub>
          <m:sSubPr>
            <m:ctrlPr>
              <w:ins w:id="5699" w:author="Στάθης Καπ" w:date="2023-02-07T22:20:00Z">
                <w:rPr>
                  <w:rFonts w:ascii="Cambria Math" w:hAnsi="Cambria Math"/>
                  <w:i/>
                  <w:lang w:val="el-GR"/>
                </w:rPr>
              </w:ins>
            </m:ctrlPr>
          </m:sSubPr>
          <m:e>
            <m:r>
              <w:ins w:id="5700" w:author="Στάθης Καπ" w:date="2023-02-07T22:20:00Z">
                <w:rPr>
                  <w:rFonts w:ascii="Cambria Math" w:hAnsi="Cambria Math"/>
                  <w:lang w:val="el-GR"/>
                </w:rPr>
                <m:t>w</m:t>
              </w:ins>
            </m:r>
          </m:e>
          <m:sub>
            <m:r>
              <w:ins w:id="5701" w:author="Στάθης Καπ" w:date="2023-02-07T22:20:00Z">
                <w:rPr>
                  <w:rFonts w:ascii="Cambria Math" w:hAnsi="Cambria Math"/>
                  <w:lang w:val="el-GR"/>
                </w:rPr>
                <m:t>a</m:t>
              </w:ins>
            </m:r>
          </m:sub>
        </m:sSub>
      </m:oMath>
      <w:ins w:id="5702" w:author="Στάθης Καπ" w:date="2023-02-07T22:20:00Z">
        <w:r w:rsidR="00AB1CD1">
          <w:rPr>
            <w:rFonts w:eastAsiaTheme="minorEastAsia"/>
            <w:lang w:val="el-GR"/>
          </w:rPr>
          <w:t xml:space="preserve"> και </w:t>
        </w:r>
      </w:ins>
      <m:oMath>
        <m:sSub>
          <m:sSubPr>
            <m:ctrlPr>
              <w:ins w:id="5703" w:author="Στάθης Καπ" w:date="2023-02-07T22:20:00Z">
                <w:rPr>
                  <w:rFonts w:ascii="Cambria Math" w:eastAsiaTheme="minorEastAsia" w:hAnsi="Cambria Math"/>
                  <w:i/>
                  <w:lang w:val="el-GR"/>
                </w:rPr>
              </w:ins>
            </m:ctrlPr>
          </m:sSubPr>
          <m:e>
            <m:r>
              <w:ins w:id="5704" w:author="Στάθης Καπ" w:date="2023-02-07T22:20:00Z">
                <w:rPr>
                  <w:rFonts w:ascii="Cambria Math" w:eastAsiaTheme="minorEastAsia" w:hAnsi="Cambria Math"/>
                  <w:lang w:val="el-GR"/>
                </w:rPr>
                <m:t>w</m:t>
              </w:ins>
            </m:r>
          </m:e>
          <m:sub>
            <m:r>
              <w:ins w:id="5705" w:author="Στάθης Καπ" w:date="2023-02-07T22:20:00Z">
                <w:rPr>
                  <w:rFonts w:ascii="Cambria Math" w:eastAsiaTheme="minorEastAsia" w:hAnsi="Cambria Math"/>
                  <w:lang w:val="el-GR"/>
                </w:rPr>
                <m:t>b</m:t>
              </w:ins>
            </m:r>
          </m:sub>
        </m:sSub>
      </m:oMath>
      <w:ins w:id="5706" w:author="Στάθης Καπ" w:date="2023-02-07T22:20:00Z">
        <w:r w:rsidR="00D16A18" w:rsidRPr="00D16A18">
          <w:rPr>
            <w:rFonts w:eastAsiaTheme="minorEastAsia"/>
            <w:lang w:val="el-GR"/>
            <w:rPrChange w:id="5707" w:author="Στάθης Καπ" w:date="2023-02-07T22:20:00Z">
              <w:rPr>
                <w:rFonts w:eastAsiaTheme="minorEastAsia"/>
              </w:rPr>
            </w:rPrChange>
          </w:rPr>
          <w:t xml:space="preserve"> </w:t>
        </w:r>
        <w:r w:rsidR="00D16A18">
          <w:rPr>
            <w:rFonts w:eastAsiaTheme="minorEastAsia"/>
            <w:lang w:val="el-GR"/>
          </w:rPr>
          <w:t>αντίστοιχα</w:t>
        </w:r>
      </w:ins>
      <w:ins w:id="5708" w:author="Στάθης Καπ" w:date="2023-02-02T18:10:00Z">
        <w:r>
          <w:rPr>
            <w:lang w:val="el-GR"/>
          </w:rPr>
          <w:t xml:space="preserve">. </w:t>
        </w:r>
      </w:ins>
      <w:ins w:id="5709" w:author="Στάθης Καπ" w:date="2023-02-07T19:20:00Z">
        <w:r w:rsidR="009F2340">
          <w:rPr>
            <w:lang w:val="el-GR"/>
          </w:rPr>
          <w:t xml:space="preserve">Έστω </w:t>
        </w:r>
      </w:ins>
      <w:ins w:id="5710" w:author="Στάθης Καπ" w:date="2023-02-14T23:04:00Z">
        <w:r w:rsidR="007E09DD">
          <w:t>g</w:t>
        </w:r>
      </w:ins>
      <w:ins w:id="5711" w:author="Στάθης Καπ" w:date="2023-02-07T19:20:00Z">
        <w:r w:rsidR="009F2340" w:rsidRPr="009F2340">
          <w:rPr>
            <w:lang w:val="el-GR"/>
            <w:rPrChange w:id="5712" w:author="Στάθης Καπ" w:date="2023-02-07T19:20:00Z">
              <w:rPr/>
            </w:rPrChange>
          </w:rPr>
          <w:t xml:space="preserve">’ </w:t>
        </w:r>
        <w:r w:rsidR="009F2340">
          <w:rPr>
            <w:lang w:val="el-GR"/>
          </w:rPr>
          <w:t xml:space="preserve">ο κλώνος του κόμβου </w:t>
        </w:r>
      </w:ins>
      <w:ins w:id="5713" w:author="Στάθης Καπ" w:date="2023-02-14T23:04:00Z">
        <w:r w:rsidR="007E09DD">
          <w:t>g</w:t>
        </w:r>
      </w:ins>
      <w:ins w:id="5714" w:author="Στάθης Καπ" w:date="2023-02-07T22:21:00Z">
        <w:r w:rsidR="00D16A18">
          <w:rPr>
            <w:lang w:val="el-GR"/>
          </w:rPr>
          <w:t xml:space="preserve"> και </w:t>
        </w:r>
      </w:ins>
      <w:ins w:id="5715" w:author="Στάθης Καπ" w:date="2023-02-14T23:04:00Z">
        <w:r w:rsidR="007E09DD">
          <w:t>u</w:t>
        </w:r>
      </w:ins>
      <w:ins w:id="5716" w:author="Στάθης Καπ" w:date="2023-02-07T22:21:00Z">
        <w:r w:rsidR="00D16A18" w:rsidRPr="008F172D">
          <w:rPr>
            <w:lang w:val="el-GR"/>
            <w:rPrChange w:id="5717" w:author="Στάθης Καπ" w:date="2023-02-07T22:21:00Z">
              <w:rPr/>
            </w:rPrChange>
          </w:rPr>
          <w:t xml:space="preserve">’ </w:t>
        </w:r>
        <w:r w:rsidR="00D16A18">
          <w:rPr>
            <w:lang w:val="el-GR"/>
          </w:rPr>
          <w:t xml:space="preserve">ο κλώνος του κόμβου </w:t>
        </w:r>
      </w:ins>
      <w:ins w:id="5718" w:author="Στάθης Καπ" w:date="2023-02-14T23:04:00Z">
        <w:r w:rsidR="00F30746">
          <w:t>u</w:t>
        </w:r>
      </w:ins>
      <w:ins w:id="5719" w:author="Στάθης Καπ" w:date="2023-02-07T19:20:00Z">
        <w:r w:rsidR="009F2340" w:rsidRPr="009F2340">
          <w:rPr>
            <w:lang w:val="el-GR"/>
            <w:rPrChange w:id="5720"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721" w:author="Στάθης Καπ" w:date="2023-02-07T19:24:00Z"/>
          <w:lang w:val="el-GR"/>
          <w:rPrChange w:id="5722" w:author="Στάθης Καπ" w:date="2023-02-07T19:24:00Z">
            <w:rPr>
              <w:ins w:id="5723" w:author="Στάθης Καπ" w:date="2023-02-07T19:24:00Z"/>
              <w:rFonts w:eastAsiaTheme="minorEastAsia"/>
              <w:lang w:val="el-GR"/>
            </w:rPr>
          </w:rPrChange>
        </w:rPr>
      </w:pPr>
      <m:oMath>
        <m:r>
          <w:ins w:id="5724" w:author="Στάθης Καπ" w:date="2023-02-07T19:18:00Z">
            <w:rPr>
              <w:rFonts w:ascii="Cambria Math" w:hAnsi="Cambria Math"/>
              <w:lang w:val="el-GR"/>
            </w:rPr>
            <m:t>i</m:t>
          </w:ins>
        </m:r>
        <m:sSub>
          <m:sSubPr>
            <m:ctrlPr>
              <w:ins w:id="5725" w:author="Στάθης Καπ" w:date="2023-02-07T19:18:00Z">
                <w:rPr>
                  <w:rFonts w:ascii="Cambria Math" w:hAnsi="Cambria Math"/>
                  <w:i/>
                  <w:lang w:val="el-GR"/>
                </w:rPr>
              </w:ins>
            </m:ctrlPr>
          </m:sSubPr>
          <m:e>
            <m:r>
              <w:ins w:id="5726" w:author="Στάθης Καπ" w:date="2023-02-07T19:18:00Z">
                <w:rPr>
                  <w:rFonts w:ascii="Cambria Math" w:hAnsi="Cambria Math"/>
                  <w:lang w:val="el-GR"/>
                </w:rPr>
                <m:t>d</m:t>
              </w:ins>
            </m:r>
          </m:e>
          <m:sub>
            <m:r>
              <w:ins w:id="5727" w:author="Στάθης Καπ" w:date="2023-02-14T23:04:00Z">
                <w:rPr>
                  <w:rFonts w:ascii="Cambria Math" w:hAnsi="Cambria Math"/>
                  <w:lang w:val="el-GR"/>
                </w:rPr>
                <m:t>g</m:t>
              </w:ins>
            </m:r>
            <m:r>
              <w:ins w:id="5728" w:author="Στάθης Καπ" w:date="2023-02-07T19:18:00Z">
                <w:rPr>
                  <w:rFonts w:ascii="Cambria Math" w:hAnsi="Cambria Math"/>
                  <w:lang w:val="el-GR"/>
                </w:rPr>
                <m:t>'</m:t>
              </w:ins>
            </m:r>
          </m:sub>
        </m:sSub>
        <m:r>
          <w:ins w:id="5729" w:author="Στάθης Καπ" w:date="2023-02-07T22:21:00Z">
            <w:rPr>
              <w:rFonts w:ascii="Cambria Math" w:eastAsiaTheme="minorEastAsia" w:hAnsi="Cambria Math"/>
              <w:lang w:val="el-GR"/>
            </w:rPr>
            <m:t>=</m:t>
          </w:ins>
        </m:r>
        <m:r>
          <w:ins w:id="5730"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731" w:author="Στάθης Καπ" w:date="2023-02-07T19:24:00Z"/>
          <w:lang w:val="el-GR"/>
        </w:rPr>
      </w:pPr>
      <m:oMath>
        <m:r>
          <w:ins w:id="5732" w:author="Στάθης Καπ" w:date="2023-02-07T19:24:00Z">
            <w:rPr>
              <w:rFonts w:ascii="Cambria Math" w:hAnsi="Cambria Math"/>
              <w:lang w:val="el-GR"/>
            </w:rPr>
            <m:t>visitDuratio</m:t>
          </w:ins>
        </m:r>
        <m:sSub>
          <m:sSubPr>
            <m:ctrlPr>
              <w:ins w:id="5733" w:author="Στάθης Καπ" w:date="2023-02-07T19:24:00Z">
                <w:rPr>
                  <w:rFonts w:ascii="Cambria Math" w:hAnsi="Cambria Math"/>
                  <w:i/>
                  <w:lang w:val="el-GR"/>
                </w:rPr>
              </w:ins>
            </m:ctrlPr>
          </m:sSubPr>
          <m:e>
            <m:r>
              <w:ins w:id="5734" w:author="Στάθης Καπ" w:date="2023-02-07T19:24:00Z">
                <w:rPr>
                  <w:rFonts w:ascii="Cambria Math" w:hAnsi="Cambria Math"/>
                  <w:lang w:val="el-GR"/>
                </w:rPr>
                <m:t>n</m:t>
              </w:ins>
            </m:r>
          </m:e>
          <m:sub>
            <m:r>
              <w:ins w:id="5735" w:author="Στάθης Καπ" w:date="2023-02-14T23:07:00Z">
                <w:rPr>
                  <w:rFonts w:ascii="Cambria Math" w:hAnsi="Cambria Math"/>
                  <w:lang w:val="el-GR"/>
                </w:rPr>
                <m:t>g</m:t>
              </w:ins>
            </m:r>
            <m:r>
              <w:ins w:id="5736" w:author="Στάθης Καπ" w:date="2023-02-07T19:24:00Z">
                <w:rPr>
                  <w:rFonts w:ascii="Cambria Math" w:hAnsi="Cambria Math"/>
                  <w:lang w:val="el-GR"/>
                </w:rPr>
                <m:t>'</m:t>
              </w:ins>
            </m:r>
          </m:sub>
        </m:sSub>
        <m:r>
          <w:ins w:id="5737" w:author="Στάθης Καπ" w:date="2023-02-07T19:24:00Z">
            <w:rPr>
              <w:rFonts w:ascii="Cambria Math" w:hAnsi="Cambria Math"/>
              <w:lang w:val="el-GR"/>
            </w:rPr>
            <m:t>=waitDuratio</m:t>
          </w:ins>
        </m:r>
        <m:sSub>
          <m:sSubPr>
            <m:ctrlPr>
              <w:ins w:id="5738" w:author="Στάθης Καπ" w:date="2023-02-07T19:24:00Z">
                <w:rPr>
                  <w:rFonts w:ascii="Cambria Math" w:hAnsi="Cambria Math"/>
                  <w:i/>
                  <w:lang w:val="el-GR"/>
                </w:rPr>
              </w:ins>
            </m:ctrlPr>
          </m:sSubPr>
          <m:e>
            <m:r>
              <w:ins w:id="5739" w:author="Στάθης Καπ" w:date="2023-02-07T19:24:00Z">
                <w:rPr>
                  <w:rFonts w:ascii="Cambria Math" w:hAnsi="Cambria Math"/>
                  <w:lang w:val="el-GR"/>
                </w:rPr>
                <m:t>n</m:t>
              </w:ins>
            </m:r>
          </m:e>
          <m:sub>
            <m:r>
              <w:ins w:id="5740" w:author="Στάθης Καπ" w:date="2023-02-14T23:07:00Z">
                <w:rPr>
                  <w:rFonts w:ascii="Cambria Math" w:hAnsi="Cambria Math"/>
                  <w:lang w:val="el-GR"/>
                </w:rPr>
                <m:t>g</m:t>
              </w:ins>
            </m:r>
            <m:r>
              <w:ins w:id="5741" w:author="Στάθης Καπ" w:date="2023-02-07T19:24:00Z">
                <w:rPr>
                  <w:rFonts w:ascii="Cambria Math" w:hAnsi="Cambria Math"/>
                  <w:lang w:val="el-GR"/>
                </w:rPr>
                <m:t>'</m:t>
              </w:ins>
            </m:r>
          </m:sub>
        </m:sSub>
        <m:r>
          <w:ins w:id="5742"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743" w:author="Στάθης Καπ" w:date="2023-02-07T19:19:00Z"/>
          <w:lang w:val="el-GR"/>
          <w:rPrChange w:id="5744" w:author="Στάθης Καπ" w:date="2023-02-07T19:24:00Z">
            <w:rPr>
              <w:ins w:id="5745" w:author="Στάθης Καπ" w:date="2023-02-07T19:19:00Z"/>
              <w:rFonts w:eastAsiaTheme="minorEastAsia"/>
              <w:lang w:val="el-GR"/>
            </w:rPr>
          </w:rPrChange>
        </w:rPr>
      </w:pPr>
      <m:oMath>
        <m:r>
          <w:ins w:id="5746" w:author="Στάθης Καπ" w:date="2023-02-07T19:24:00Z">
            <w:rPr>
              <w:rFonts w:ascii="Cambria Math" w:hAnsi="Cambria Math"/>
              <w:lang w:val="el-GR"/>
            </w:rPr>
            <m:t>arrTim</m:t>
          </w:ins>
        </m:r>
        <m:sSub>
          <m:sSubPr>
            <m:ctrlPr>
              <w:ins w:id="5747" w:author="Στάθης Καπ" w:date="2023-02-07T19:24:00Z">
                <w:rPr>
                  <w:rFonts w:ascii="Cambria Math" w:hAnsi="Cambria Math"/>
                  <w:i/>
                  <w:lang w:val="el-GR"/>
                </w:rPr>
              </w:ins>
            </m:ctrlPr>
          </m:sSubPr>
          <m:e>
            <m:r>
              <w:ins w:id="5748" w:author="Στάθης Καπ" w:date="2023-02-07T19:24:00Z">
                <w:rPr>
                  <w:rFonts w:ascii="Cambria Math" w:hAnsi="Cambria Math"/>
                  <w:lang w:val="el-GR"/>
                </w:rPr>
                <m:t>e</m:t>
              </w:ins>
            </m:r>
          </m:e>
          <m:sub>
            <m:r>
              <w:ins w:id="5749" w:author="Στάθης Καπ" w:date="2023-02-14T23:08:00Z">
                <w:rPr>
                  <w:rFonts w:ascii="Cambria Math" w:hAnsi="Cambria Math"/>
                  <w:lang w:val="el-GR"/>
                </w:rPr>
                <m:t>g</m:t>
              </w:ins>
            </m:r>
            <m:r>
              <w:ins w:id="5750" w:author="Στάθης Καπ" w:date="2023-02-07T19:24:00Z">
                <w:rPr>
                  <w:rFonts w:ascii="Cambria Math" w:hAnsi="Cambria Math"/>
                  <w:lang w:val="el-GR"/>
                </w:rPr>
                <m:t>'</m:t>
              </w:ins>
            </m:r>
          </m:sub>
        </m:sSub>
        <m:r>
          <w:ins w:id="5751" w:author="Στάθης Καπ" w:date="2023-02-07T19:24:00Z">
            <w:rPr>
              <w:rFonts w:ascii="Cambria Math" w:hAnsi="Cambria Math"/>
              <w:lang w:val="el-GR"/>
            </w:rPr>
            <m:t>=depTim</m:t>
          </w:ins>
        </m:r>
        <m:sSub>
          <m:sSubPr>
            <m:ctrlPr>
              <w:ins w:id="5752" w:author="Στάθης Καπ" w:date="2023-02-07T19:24:00Z">
                <w:rPr>
                  <w:rFonts w:ascii="Cambria Math" w:hAnsi="Cambria Math"/>
                  <w:i/>
                  <w:lang w:val="el-GR"/>
                </w:rPr>
              </w:ins>
            </m:ctrlPr>
          </m:sSubPr>
          <m:e>
            <m:r>
              <w:ins w:id="5753" w:author="Στάθης Καπ" w:date="2023-02-07T19:24:00Z">
                <w:rPr>
                  <w:rFonts w:ascii="Cambria Math" w:hAnsi="Cambria Math"/>
                  <w:lang w:val="el-GR"/>
                </w:rPr>
                <m:t>e</m:t>
              </w:ins>
            </m:r>
          </m:e>
          <m:sub>
            <m:r>
              <w:ins w:id="5754" w:author="Στάθης Καπ" w:date="2023-02-14T23:08:00Z">
                <w:rPr>
                  <w:rFonts w:ascii="Cambria Math" w:hAnsi="Cambria Math"/>
                  <w:lang w:val="el-GR"/>
                </w:rPr>
                <m:t>g</m:t>
              </w:ins>
            </m:r>
            <m:r>
              <w:ins w:id="5755" w:author="Στάθης Καπ" w:date="2023-02-07T19:24:00Z">
                <w:rPr>
                  <w:rFonts w:ascii="Cambria Math" w:hAnsi="Cambria Math"/>
                  <w:lang w:val="el-GR"/>
                </w:rPr>
                <m:t>'</m:t>
              </w:ins>
            </m:r>
          </m:sub>
        </m:sSub>
        <m:r>
          <w:ins w:id="5756" w:author="Στάθης Καπ" w:date="2023-02-07T19:24:00Z">
            <w:rPr>
              <w:rFonts w:ascii="Cambria Math" w:hAnsi="Cambria Math"/>
              <w:lang w:val="el-GR"/>
            </w:rPr>
            <m:t>=</m:t>
          </w:ins>
        </m:r>
        <m:r>
          <w:ins w:id="5757" w:author="Στάθης Καπ" w:date="2023-02-15T00:46:00Z">
            <w:rPr>
              <w:rFonts w:ascii="Cambria Math" w:hAnsi="Cambria Math"/>
              <w:lang w:val="el-GR"/>
            </w:rPr>
            <m:t>timeWindo</m:t>
          </w:ins>
        </m:r>
        <m:sSub>
          <m:sSubPr>
            <m:ctrlPr>
              <w:ins w:id="5758" w:author="Στάθης Καπ" w:date="2023-02-15T00:46:00Z">
                <w:rPr>
                  <w:rFonts w:ascii="Cambria Math" w:hAnsi="Cambria Math"/>
                  <w:i/>
                  <w:lang w:val="el-GR"/>
                </w:rPr>
              </w:ins>
            </m:ctrlPr>
          </m:sSubPr>
          <m:e>
            <m:r>
              <w:ins w:id="5759" w:author="Στάθης Καπ" w:date="2023-02-15T00:46:00Z">
                <w:rPr>
                  <w:rFonts w:ascii="Cambria Math" w:hAnsi="Cambria Math"/>
                  <w:lang w:val="el-GR"/>
                </w:rPr>
                <m:t>w</m:t>
              </w:ins>
            </m:r>
          </m:e>
          <m:sub>
            <m:r>
              <w:ins w:id="5760" w:author="Στάθης Καπ" w:date="2023-02-15T00:52:00Z">
                <w:rPr>
                  <w:rFonts w:ascii="Cambria Math" w:hAnsi="Cambria Math"/>
                  <w:lang w:val="el-GR"/>
                </w:rPr>
                <m:t>b</m:t>
              </w:ins>
            </m:r>
          </m:sub>
        </m:sSub>
        <m:r>
          <w:ins w:id="5761"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762" w:author="Στάθης Καπ" w:date="2023-02-15T00:47:00Z"/>
          <w:lang w:val="el-GR"/>
          <w:rPrChange w:id="5763" w:author="Στάθης Καπ" w:date="2023-02-15T00:47:00Z">
            <w:rPr>
              <w:ins w:id="5764" w:author="Στάθης Καπ" w:date="2023-02-15T00:47:00Z"/>
              <w:rFonts w:eastAsiaTheme="minorEastAsia"/>
            </w:rPr>
          </w:rPrChange>
        </w:rPr>
      </w:pPr>
      <m:oMath>
        <m:r>
          <w:ins w:id="5765" w:author="Στάθης Καπ" w:date="2023-02-07T19:19:00Z">
            <w:rPr>
              <w:rFonts w:ascii="Cambria Math" w:hAnsi="Cambria Math"/>
              <w:lang w:val="el-GR"/>
            </w:rPr>
            <m:t>timeWindo</m:t>
          </w:ins>
        </m:r>
        <m:sSub>
          <m:sSubPr>
            <m:ctrlPr>
              <w:ins w:id="5766" w:author="Στάθης Καπ" w:date="2023-02-07T19:19:00Z">
                <w:rPr>
                  <w:rFonts w:ascii="Cambria Math" w:hAnsi="Cambria Math"/>
                  <w:i/>
                  <w:lang w:val="el-GR"/>
                </w:rPr>
              </w:ins>
            </m:ctrlPr>
          </m:sSubPr>
          <m:e>
            <m:r>
              <w:ins w:id="5767" w:author="Στάθης Καπ" w:date="2023-02-07T19:19:00Z">
                <w:rPr>
                  <w:rFonts w:ascii="Cambria Math" w:hAnsi="Cambria Math"/>
                  <w:lang w:val="el-GR"/>
                </w:rPr>
                <m:t>w</m:t>
              </w:ins>
            </m:r>
          </m:e>
          <m:sub>
            <m:r>
              <w:ins w:id="5768" w:author="Στάθης Καπ" w:date="2023-02-14T23:08:00Z">
                <w:rPr>
                  <w:rFonts w:ascii="Cambria Math" w:hAnsi="Cambria Math"/>
                  <w:lang w:val="el-GR"/>
                </w:rPr>
                <m:t>g</m:t>
              </w:ins>
            </m:r>
            <m:r>
              <w:ins w:id="5769" w:author="Στάθης Καπ" w:date="2023-02-07T19:19:00Z">
                <w:rPr>
                  <w:rFonts w:ascii="Cambria Math" w:hAnsi="Cambria Math"/>
                  <w:lang w:val="el-GR"/>
                </w:rPr>
                <m:t>'</m:t>
              </w:ins>
            </m:r>
          </m:sub>
        </m:sSub>
        <m:r>
          <w:ins w:id="5770" w:author="Στάθης Καπ" w:date="2023-02-07T19:19:00Z">
            <w:rPr>
              <w:rFonts w:ascii="Cambria Math" w:hAnsi="Cambria Math"/>
              <w:lang w:val="el-GR"/>
            </w:rPr>
            <m:t>=</m:t>
          </w:ins>
        </m:r>
        <m:r>
          <w:ins w:id="5771" w:author="Στάθης Καπ" w:date="2023-02-15T00:46:00Z">
            <w:rPr>
              <w:rFonts w:ascii="Cambria Math" w:eastAsiaTheme="minorEastAsia" w:hAnsi="Cambria Math"/>
            </w:rPr>
            <m:t>timeWindo</m:t>
          </w:ins>
        </m:r>
        <m:sSub>
          <m:sSubPr>
            <m:ctrlPr>
              <w:ins w:id="5772" w:author="Στάθης Καπ" w:date="2023-02-15T00:46:00Z">
                <w:rPr>
                  <w:rFonts w:ascii="Cambria Math" w:eastAsiaTheme="minorEastAsia" w:hAnsi="Cambria Math"/>
                  <w:i/>
                </w:rPr>
              </w:ins>
            </m:ctrlPr>
          </m:sSubPr>
          <m:e>
            <m:r>
              <w:ins w:id="5773" w:author="Στάθης Καπ" w:date="2023-02-15T00:46:00Z">
                <w:rPr>
                  <w:rFonts w:ascii="Cambria Math" w:eastAsiaTheme="minorEastAsia" w:hAnsi="Cambria Math"/>
                </w:rPr>
                <m:t>w</m:t>
              </w:ins>
            </m:r>
          </m:e>
          <m:sub>
            <m:r>
              <w:ins w:id="5774"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5775" w:author="Στάθης Καπ" w:date="2023-02-02T18:14:00Z"/>
          <w:lang w:val="el-GR"/>
        </w:rPr>
      </w:pPr>
      <w:ins w:id="5776"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5777" w:author="Στάθης Καπ" w:date="2023-02-15T00:50:00Z"/>
          <w:lang w:val="el-GR"/>
        </w:rPr>
      </w:pPr>
      <w:ins w:id="5778" w:author="Στάθης Καπ" w:date="2023-02-07T19:26:00Z">
        <w:r>
          <w:rPr>
            <w:lang w:val="el-GR"/>
          </w:rPr>
          <w:t>Εφόσον</w:t>
        </w:r>
      </w:ins>
      <w:ins w:id="5779" w:author="Στάθης Καπ" w:date="2023-02-07T19:27:00Z">
        <w:r w:rsidRPr="00417CCE">
          <w:rPr>
            <w:lang w:val="el-GR"/>
            <w:rPrChange w:id="5780" w:author="Στάθης Καπ" w:date="2023-02-07T19:28:00Z">
              <w:rPr/>
            </w:rPrChange>
          </w:rPr>
          <w:t xml:space="preserve"> </w:t>
        </w:r>
      </w:ins>
      <w:ins w:id="5781" w:author="Στάθης Καπ" w:date="2023-02-07T19:28:00Z">
        <w:r>
          <w:rPr>
            <w:lang w:val="el-GR"/>
          </w:rPr>
          <w:t>για την ώρα αναχώρησης</w:t>
        </w:r>
      </w:ins>
      <w:ins w:id="5782" w:author="Στάθης Καπ" w:date="2023-02-07T19:29:00Z">
        <w:r>
          <w:rPr>
            <w:lang w:val="el-GR"/>
          </w:rPr>
          <w:t xml:space="preserve"> του </w:t>
        </w:r>
      </w:ins>
      <w:ins w:id="5783" w:author="Στάθης Καπ" w:date="2023-02-14T23:08:00Z">
        <w:r w:rsidR="00FB12EA">
          <w:t>g</w:t>
        </w:r>
      </w:ins>
      <w:ins w:id="5784" w:author="Στάθης Καπ" w:date="2023-02-07T19:29:00Z">
        <w:r w:rsidRPr="00417CCE">
          <w:rPr>
            <w:lang w:val="el-GR"/>
            <w:rPrChange w:id="5785" w:author="Στάθης Καπ" w:date="2023-02-07T19:29:00Z">
              <w:rPr/>
            </w:rPrChange>
          </w:rPr>
          <w:t>’</w:t>
        </w:r>
      </w:ins>
      <w:ins w:id="5786" w:author="Στάθης Καπ" w:date="2023-02-07T19:28:00Z">
        <w:r>
          <w:rPr>
            <w:lang w:val="el-GR"/>
          </w:rPr>
          <w:t xml:space="preserve"> έχει</w:t>
        </w:r>
      </w:ins>
      <w:ins w:id="5787" w:author="Στάθης Καπ" w:date="2023-02-07T19:27:00Z">
        <w:r>
          <w:rPr>
            <w:lang w:val="el-GR"/>
          </w:rPr>
          <w:t xml:space="preserve"> οριστ</w:t>
        </w:r>
      </w:ins>
      <w:ins w:id="5788" w:author="Στάθης Καπ" w:date="2023-02-07T19:28:00Z">
        <w:r>
          <w:rPr>
            <w:lang w:val="el-GR"/>
          </w:rPr>
          <w:t xml:space="preserve">εί πως </w:t>
        </w:r>
      </w:ins>
      <m:oMath>
        <m:r>
          <w:ins w:id="5789" w:author="Στάθης Καπ" w:date="2023-02-07T19:28:00Z">
            <w:rPr>
              <w:rFonts w:ascii="Cambria Math" w:hAnsi="Cambria Math"/>
              <w:lang w:val="el-GR"/>
            </w:rPr>
            <m:t>depTim</m:t>
          </w:ins>
        </m:r>
        <m:sSub>
          <m:sSubPr>
            <m:ctrlPr>
              <w:ins w:id="5790" w:author="Στάθης Καπ" w:date="2023-02-07T19:28:00Z">
                <w:rPr>
                  <w:rFonts w:ascii="Cambria Math" w:hAnsi="Cambria Math"/>
                  <w:i/>
                  <w:lang w:val="el-GR"/>
                </w:rPr>
              </w:ins>
            </m:ctrlPr>
          </m:sSubPr>
          <m:e>
            <m:r>
              <w:ins w:id="5791" w:author="Στάθης Καπ" w:date="2023-02-07T19:28:00Z">
                <w:rPr>
                  <w:rFonts w:ascii="Cambria Math" w:hAnsi="Cambria Math"/>
                  <w:lang w:val="el-GR"/>
                </w:rPr>
                <m:t>e</m:t>
              </w:ins>
            </m:r>
          </m:e>
          <m:sub>
            <m:r>
              <w:ins w:id="5792" w:author="Στάθης Καπ" w:date="2023-02-14T23:08:00Z">
                <w:rPr>
                  <w:rFonts w:ascii="Cambria Math" w:hAnsi="Cambria Math"/>
                  <w:lang w:val="el-GR"/>
                </w:rPr>
                <m:t>g</m:t>
              </w:ins>
            </m:r>
            <m:r>
              <w:ins w:id="5793" w:author="Στάθης Καπ" w:date="2023-02-07T19:28:00Z">
                <w:rPr>
                  <w:rFonts w:ascii="Cambria Math" w:hAnsi="Cambria Math"/>
                  <w:lang w:val="el-GR"/>
                </w:rPr>
                <m:t>'</m:t>
              </w:ins>
            </m:r>
          </m:sub>
        </m:sSub>
        <m:r>
          <w:ins w:id="5794" w:author="Στάθης Καπ" w:date="2023-02-07T19:28:00Z">
            <w:rPr>
              <w:rFonts w:ascii="Cambria Math" w:hAnsi="Cambria Math"/>
              <w:lang w:val="el-GR"/>
            </w:rPr>
            <m:t>=</m:t>
          </w:ins>
        </m:r>
        <m:r>
          <w:ins w:id="5795" w:author="Στάθης Καπ" w:date="2023-02-15T00:48:00Z">
            <w:rPr>
              <w:rFonts w:ascii="Cambria Math" w:hAnsi="Cambria Math"/>
              <w:lang w:val="el-GR"/>
            </w:rPr>
            <m:t>timeWindo</m:t>
          </w:ins>
        </m:r>
        <m:sSub>
          <m:sSubPr>
            <m:ctrlPr>
              <w:ins w:id="5796" w:author="Στάθης Καπ" w:date="2023-02-15T00:48:00Z">
                <w:rPr>
                  <w:rFonts w:ascii="Cambria Math" w:hAnsi="Cambria Math"/>
                  <w:i/>
                  <w:lang w:val="el-GR"/>
                </w:rPr>
              </w:ins>
            </m:ctrlPr>
          </m:sSubPr>
          <m:e>
            <m:r>
              <w:ins w:id="5797" w:author="Στάθης Καπ" w:date="2023-02-15T00:48:00Z">
                <w:rPr>
                  <w:rFonts w:ascii="Cambria Math" w:hAnsi="Cambria Math"/>
                  <w:lang w:val="el-GR"/>
                </w:rPr>
                <m:t>w</m:t>
              </w:ins>
            </m:r>
          </m:e>
          <m:sub>
            <m:r>
              <w:ins w:id="5798" w:author="Στάθης Καπ" w:date="2023-02-15T00:48:00Z">
                <w:rPr>
                  <w:rFonts w:ascii="Cambria Math" w:hAnsi="Cambria Math"/>
                  <w:lang w:val="el-GR"/>
                </w:rPr>
                <m:t>B</m:t>
              </w:ins>
            </m:r>
          </m:sub>
        </m:sSub>
        <m:r>
          <w:ins w:id="5799" w:author="Στάθης Καπ" w:date="2023-02-07T19:28:00Z">
            <w:rPr>
              <w:rFonts w:ascii="Cambria Math" w:hAnsi="Cambria Math"/>
              <w:lang w:val="el-GR"/>
            </w:rPr>
            <m:t>.openTime</m:t>
          </w:ins>
        </m:r>
      </m:oMath>
      <w:ins w:id="5800" w:author="Στάθης Καπ" w:date="2023-02-07T19:28:00Z">
        <w:r>
          <w:rPr>
            <w:lang w:val="el-GR"/>
          </w:rPr>
          <w:t xml:space="preserve"> </w:t>
        </w:r>
      </w:ins>
      <w:ins w:id="5801" w:author="Στάθης Καπ" w:date="2023-02-07T19:29:00Z">
        <w:r>
          <w:rPr>
            <w:lang w:val="el-GR"/>
          </w:rPr>
          <w:t xml:space="preserve">, η εισαγωγή του </w:t>
        </w:r>
      </w:ins>
      <w:ins w:id="5802" w:author="Στάθης Καπ" w:date="2023-02-14T23:08:00Z">
        <w:r w:rsidR="00FB12EA">
          <w:t>g</w:t>
        </w:r>
      </w:ins>
      <w:ins w:id="5803" w:author="Στάθης Καπ" w:date="2023-02-07T19:29:00Z">
        <w:r w:rsidRPr="00417CCE">
          <w:rPr>
            <w:lang w:val="el-GR"/>
            <w:rPrChange w:id="5804" w:author="Στάθης Καπ" w:date="2023-02-07T19:29:00Z">
              <w:rPr/>
            </w:rPrChange>
          </w:rPr>
          <w:t>’</w:t>
        </w:r>
        <w:r>
          <w:rPr>
            <w:lang w:val="el-GR"/>
          </w:rPr>
          <w:t xml:space="preserve"> δεν παραβιάζει </w:t>
        </w:r>
      </w:ins>
      <w:ins w:id="5805" w:author="Στάθης Καπ" w:date="2023-02-07T19:32:00Z">
        <w:r w:rsidR="000B4428">
          <w:rPr>
            <w:lang w:val="el-GR"/>
          </w:rPr>
          <w:t>το χρονικό του παράθυρο</w:t>
        </w:r>
      </w:ins>
      <w:ins w:id="5806" w:author="Στάθης Καπ" w:date="2023-02-07T19:29:00Z">
        <w:r>
          <w:rPr>
            <w:lang w:val="el-GR"/>
          </w:rPr>
          <w:t>. Παρ’</w:t>
        </w:r>
      </w:ins>
      <w:ins w:id="5807" w:author="Στάθης Καπ" w:date="2023-02-07T19:30:00Z">
        <w:r w:rsidR="00DE61A6">
          <w:rPr>
            <w:lang w:val="el-GR"/>
          </w:rPr>
          <w:t xml:space="preserve"> </w:t>
        </w:r>
      </w:ins>
      <w:ins w:id="5808" w:author="Στάθης Καπ" w:date="2023-02-07T19:29:00Z">
        <w:r>
          <w:rPr>
            <w:lang w:val="el-GR"/>
          </w:rPr>
          <w:t xml:space="preserve">όλα αυτά πρέπει να εξεταστεί εάν η εισαγωγή του </w:t>
        </w:r>
      </w:ins>
      <w:ins w:id="5809" w:author="Στάθης Καπ" w:date="2023-02-14T23:08:00Z">
        <w:r w:rsidR="00FB12EA">
          <w:t>g</w:t>
        </w:r>
      </w:ins>
      <w:ins w:id="5810" w:author="Στάθης Καπ" w:date="2023-02-07T19:29:00Z">
        <w:r w:rsidRPr="00417CCE">
          <w:rPr>
            <w:lang w:val="el-GR"/>
            <w:rPrChange w:id="5811" w:author="Στάθης Καπ" w:date="2023-02-07T19:29:00Z">
              <w:rPr/>
            </w:rPrChange>
          </w:rPr>
          <w:t>’</w:t>
        </w:r>
        <w:r>
          <w:rPr>
            <w:lang w:val="el-GR"/>
          </w:rPr>
          <w:t xml:space="preserve"> προκαλεί κάποιο </w:t>
        </w:r>
      </w:ins>
      <w:ins w:id="5812" w:author="Στάθης Καπ" w:date="2023-02-07T19:30:00Z">
        <w:r>
          <w:rPr>
            <w:lang w:val="el-GR"/>
          </w:rPr>
          <w:t xml:space="preserve">πρόβλημα στη συνέχεια της διαδρομής. </w:t>
        </w:r>
        <w:r w:rsidR="000B4428">
          <w:rPr>
            <w:lang w:val="el-GR"/>
          </w:rPr>
          <w:t>Εάν όντως προκαλεί,</w:t>
        </w:r>
      </w:ins>
      <w:ins w:id="5813" w:author="Στάθης Καπ" w:date="2023-02-25T21:16:00Z">
        <w:r w:rsidR="009E28A9">
          <w:rPr>
            <w:lang w:val="el-GR"/>
          </w:rPr>
          <w:t xml:space="preserve"> τότε</w:t>
        </w:r>
      </w:ins>
      <w:ins w:id="5814" w:author="Στάθης Καπ" w:date="2023-02-07T19:30:00Z">
        <w:r w:rsidR="000B4428">
          <w:rPr>
            <w:lang w:val="el-GR"/>
          </w:rPr>
          <w:t xml:space="preserve"> αφαιρείται ο πρώτος κ</w:t>
        </w:r>
      </w:ins>
      <w:ins w:id="5815" w:author="Στάθης Καπ" w:date="2023-02-07T19:31:00Z">
        <w:r w:rsidR="000B4428">
          <w:rPr>
            <w:lang w:val="el-GR"/>
          </w:rPr>
          <w:t xml:space="preserve">όμβος της διαδρομής, </w:t>
        </w:r>
      </w:ins>
      <w:ins w:id="5816" w:author="Στάθης Καπ" w:date="2023-02-14T23:09:00Z">
        <w:r w:rsidR="00FB12EA">
          <w:rPr>
            <w:lang w:val="el-GR"/>
          </w:rPr>
          <w:t xml:space="preserve">δηλαδή </w:t>
        </w:r>
      </w:ins>
      <w:ins w:id="5817" w:author="Στάθης Καπ" w:date="2023-02-07T19:31:00Z">
        <w:r w:rsidR="000B4428">
          <w:rPr>
            <w:lang w:val="el-GR"/>
          </w:rPr>
          <w:t xml:space="preserve">στο συγκεκριμένο παράδειγμα ο κόμβος </w:t>
        </w:r>
      </w:ins>
      <w:ins w:id="5818" w:author="Στάθης Καπ" w:date="2023-02-15T00:46:00Z">
        <w:r w:rsidR="001F58A2">
          <w:t>b</w:t>
        </w:r>
      </w:ins>
      <w:ins w:id="5819" w:author="Στάθης Καπ" w:date="2023-02-07T19:31:00Z">
        <w:r w:rsidR="000B4428" w:rsidRPr="000B4428">
          <w:rPr>
            <w:lang w:val="el-GR"/>
            <w:rPrChange w:id="5820" w:author="Στάθης Καπ" w:date="2023-02-07T19:31:00Z">
              <w:rPr/>
            </w:rPrChange>
          </w:rPr>
          <w:t xml:space="preserve">. </w:t>
        </w:r>
      </w:ins>
    </w:p>
    <w:p w14:paraId="65CB8E8A" w14:textId="3DD35685" w:rsidR="005F016D" w:rsidRDefault="00533C3A">
      <w:pPr>
        <w:jc w:val="center"/>
        <w:rPr>
          <w:ins w:id="5821" w:author="Στάθης Καπ" w:date="2023-02-07T19:40:00Z"/>
          <w:lang w:val="el-GR"/>
        </w:rPr>
        <w:pPrChange w:id="5822" w:author="Στάθης Καπ" w:date="2023-02-15T00:50:00Z">
          <w:pPr/>
        </w:pPrChange>
      </w:pPr>
      <w:ins w:id="5823"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5824" w:author="Στάθης Καπ" w:date="2023-02-07T19:31:00Z">
        <w:r>
          <w:rPr>
            <w:lang w:val="el-GR"/>
          </w:rPr>
          <w:t xml:space="preserve">Αυτό θα συνεχιστεί μέχρι να είναι έγκυρη η διαδρομή </w:t>
        </w:r>
      </w:ins>
      <m:oMath>
        <m:r>
          <w:ins w:id="5825" w:author="Στάθης Καπ" w:date="2023-02-07T19:31:00Z">
            <w:rPr>
              <w:rFonts w:ascii="Cambria Math" w:hAnsi="Cambria Math"/>
              <w:lang w:val="el-GR"/>
            </w:rPr>
            <m:t>Wal</m:t>
          </w:ins>
        </m:r>
        <m:sSub>
          <m:sSubPr>
            <m:ctrlPr>
              <w:ins w:id="5826" w:author="Στάθης Καπ" w:date="2023-02-07T19:31:00Z">
                <w:rPr>
                  <w:rFonts w:ascii="Cambria Math" w:hAnsi="Cambria Math"/>
                  <w:i/>
                  <w:lang w:val="el-GR"/>
                </w:rPr>
              </w:ins>
            </m:ctrlPr>
          </m:sSubPr>
          <m:e>
            <m:r>
              <w:ins w:id="5827" w:author="Στάθης Καπ" w:date="2023-02-07T19:31:00Z">
                <w:rPr>
                  <w:rFonts w:ascii="Cambria Math" w:hAnsi="Cambria Math"/>
                  <w:lang w:val="el-GR"/>
                </w:rPr>
                <m:t>k</m:t>
              </w:ins>
            </m:r>
          </m:e>
          <m:sub>
            <m:r>
              <w:ins w:id="5828" w:author="Στάθης Καπ" w:date="2023-02-07T19:31:00Z">
                <w:rPr>
                  <w:rFonts w:ascii="Cambria Math" w:hAnsi="Cambria Math"/>
                  <w:lang w:val="el-GR"/>
                </w:rPr>
                <m:t>B</m:t>
              </w:ins>
            </m:r>
          </m:sub>
        </m:sSub>
      </m:oMath>
      <w:ins w:id="5829" w:author="Στάθης Καπ" w:date="2023-02-07T19:31:00Z">
        <w:r>
          <w:rPr>
            <w:rFonts w:eastAsiaTheme="minorEastAsia"/>
            <w:lang w:val="el-GR"/>
          </w:rPr>
          <w:t xml:space="preserve"> μ</w:t>
        </w:r>
      </w:ins>
      <w:ins w:id="5830" w:author="Στάθης Καπ" w:date="2023-02-07T19:32:00Z">
        <w:r>
          <w:rPr>
            <w:rFonts w:eastAsiaTheme="minorEastAsia"/>
            <w:lang w:val="el-GR"/>
          </w:rPr>
          <w:t xml:space="preserve">ε την εισαγωγή του </w:t>
        </w:r>
      </w:ins>
      <w:ins w:id="5831" w:author="Στάθης Καπ" w:date="2023-02-14T23:09:00Z">
        <w:r w:rsidR="00FB12EA">
          <w:rPr>
            <w:rFonts w:eastAsiaTheme="minorEastAsia"/>
          </w:rPr>
          <w:t>g</w:t>
        </w:r>
      </w:ins>
      <w:ins w:id="5832" w:author="Στάθης Καπ" w:date="2023-02-07T19:32:00Z">
        <w:r w:rsidRPr="000B4428">
          <w:rPr>
            <w:rFonts w:eastAsiaTheme="minorEastAsia"/>
            <w:lang w:val="el-GR"/>
            <w:rPrChange w:id="5833" w:author="Στάθης Καπ" w:date="2023-02-07T19:32:00Z">
              <w:rPr>
                <w:rFonts w:eastAsiaTheme="minorEastAsia"/>
              </w:rPr>
            </w:rPrChange>
          </w:rPr>
          <w:t>’.</w:t>
        </w:r>
      </w:ins>
      <w:ins w:id="5834" w:author="Στάθης Καπ" w:date="2023-02-07T19:35:00Z">
        <w:r>
          <w:rPr>
            <w:rFonts w:eastAsiaTheme="minorEastAsia"/>
            <w:lang w:val="el-GR"/>
          </w:rPr>
          <w:t xml:space="preserve"> </w:t>
        </w:r>
      </w:ins>
      <w:ins w:id="5835"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836" w:author="Στάθης Καπ" w:date="2023-02-25T21:17:00Z">
              <w:rPr>
                <w:rFonts w:eastAsiaTheme="minorEastAsia"/>
              </w:rPr>
            </w:rPrChange>
          </w:rPr>
          <w:t>’</w:t>
        </w:r>
        <w:r w:rsidR="00521297">
          <w:rPr>
            <w:rFonts w:eastAsiaTheme="minorEastAsia"/>
            <w:lang w:val="el-GR"/>
          </w:rPr>
          <w:t xml:space="preserve"> είναι έγκυρη,</w:t>
        </w:r>
      </w:ins>
      <w:ins w:id="5837" w:author="Στάθης Καπ" w:date="2023-03-07T04:02:00Z">
        <w:r w:rsidR="00A264C8" w:rsidRPr="00A264C8">
          <w:rPr>
            <w:rFonts w:eastAsiaTheme="minorEastAsia"/>
            <w:lang w:val="el-GR"/>
            <w:rPrChange w:id="5838"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5839" w:author="Στάθης Καπ" w:date="2023-02-25T21:16:00Z">
        <w:r w:rsidR="00521297">
          <w:rPr>
            <w:rFonts w:eastAsiaTheme="minorEastAsia"/>
            <w:lang w:val="el-GR"/>
          </w:rPr>
          <w:t xml:space="preserve"> η</w:t>
        </w:r>
      </w:ins>
      <w:ins w:id="5840" w:author="Στάθης Καπ" w:date="2023-02-15T01:21:00Z">
        <w:r w:rsidR="00353FEE" w:rsidRPr="00353FEE">
          <w:rPr>
            <w:rFonts w:eastAsiaTheme="minorEastAsia"/>
            <w:lang w:val="el-GR"/>
            <w:rPrChange w:id="5841"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842" w:author="Στάθης Καπ" w:date="2023-02-15T01:22:00Z">
        <w:r w:rsidR="00353FEE" w:rsidRPr="00353FEE">
          <w:rPr>
            <w:rFonts w:eastAsiaTheme="minorEastAsia"/>
            <w:lang w:val="el-GR"/>
            <w:rPrChange w:id="5843" w:author="Στάθης Καπ" w:date="2023-02-15T01:22:00Z">
              <w:rPr>
                <w:rFonts w:eastAsiaTheme="minorEastAsia"/>
              </w:rPr>
            </w:rPrChange>
          </w:rPr>
          <w:t xml:space="preserve"> </w:t>
        </w:r>
      </w:ins>
      <m:oMath>
        <m:sSub>
          <m:sSubPr>
            <m:ctrlPr>
              <w:ins w:id="5844" w:author="Στάθης Καπ" w:date="2023-02-15T01:22:00Z">
                <w:rPr>
                  <w:rFonts w:ascii="Cambria Math" w:eastAsiaTheme="minorEastAsia" w:hAnsi="Cambria Math"/>
                  <w:i/>
                  <w:lang w:val="el-GR"/>
                </w:rPr>
              </w:ins>
            </m:ctrlPr>
          </m:sSubPr>
          <m:e>
            <m:r>
              <w:ins w:id="5845" w:author="Στάθης Καπ" w:date="2023-02-15T01:22:00Z">
                <w:rPr>
                  <w:rFonts w:ascii="Cambria Math" w:eastAsiaTheme="minorEastAsia" w:hAnsi="Cambria Math"/>
                  <w:lang w:val="el-GR"/>
                </w:rPr>
                <m:t>w</m:t>
              </w:ins>
            </m:r>
          </m:e>
          <m:sub>
            <m:r>
              <w:ins w:id="5846" w:author="Στάθης Καπ" w:date="2023-02-15T01:22:00Z">
                <w:rPr>
                  <w:rFonts w:ascii="Cambria Math" w:eastAsiaTheme="minorEastAsia" w:hAnsi="Cambria Math"/>
                  <w:lang w:val="el-GR"/>
                </w:rPr>
                <m:t>b</m:t>
              </w:ins>
            </m:r>
          </m:sub>
        </m:sSub>
      </m:oMath>
      <w:ins w:id="5847" w:author="Στάθης Καπ" w:date="2023-02-15T01:22:00Z">
        <w:r w:rsidR="00353FEE" w:rsidRPr="00353FEE">
          <w:rPr>
            <w:rFonts w:eastAsiaTheme="minorEastAsia"/>
            <w:lang w:val="el-GR"/>
            <w:rPrChange w:id="5848" w:author="Στάθης Καπ" w:date="2023-02-15T01:22:00Z">
              <w:rPr>
                <w:rFonts w:eastAsiaTheme="minorEastAsia"/>
              </w:rPr>
            </w:rPrChange>
          </w:rPr>
          <w:t>.</w:t>
        </w:r>
      </w:ins>
      <w:ins w:id="5849" w:author="Στάθης Καπ" w:date="2023-02-15T01:28:00Z">
        <w:r w:rsidR="006C401B" w:rsidRPr="006C401B">
          <w:rPr>
            <w:rFonts w:eastAsiaTheme="minorEastAsia"/>
            <w:lang w:val="el-GR"/>
            <w:rPrChange w:id="5850" w:author="Στάθης Καπ" w:date="2023-02-15T01:28:00Z">
              <w:rPr>
                <w:rFonts w:eastAsiaTheme="minorEastAsia"/>
              </w:rPr>
            </w:rPrChange>
          </w:rPr>
          <w:t xml:space="preserve"> </w:t>
        </w:r>
      </w:ins>
      <w:ins w:id="5851" w:author="Στάθης Καπ" w:date="2023-02-07T19:35:00Z">
        <w:r>
          <w:rPr>
            <w:rFonts w:eastAsiaTheme="minorEastAsia"/>
            <w:lang w:val="el-GR"/>
          </w:rPr>
          <w:t>Ακόμα και αν αφαιρεθούν όλοι οι</w:t>
        </w:r>
      </w:ins>
      <w:ins w:id="5852" w:author="Στάθης Καπ" w:date="2023-02-15T01:22:00Z">
        <w:r w:rsidR="00353FEE">
          <w:rPr>
            <w:rFonts w:eastAsiaTheme="minorEastAsia"/>
            <w:lang w:val="el-GR"/>
          </w:rPr>
          <w:t xml:space="preserve"> κόμβοι από μία διαδρομή και μείνει μόνο ο </w:t>
        </w:r>
      </w:ins>
      <w:ins w:id="5853" w:author="Στάθης Καπ" w:date="2023-02-15T01:23:00Z">
        <w:r w:rsidR="00353FEE">
          <w:rPr>
            <w:rFonts w:eastAsiaTheme="minorEastAsia"/>
            <w:lang w:val="el-GR"/>
          </w:rPr>
          <w:t xml:space="preserve">ουδέτερος </w:t>
        </w:r>
      </w:ins>
      <w:ins w:id="5854" w:author="Στάθης Καπ" w:date="2023-02-25T21:17:00Z">
        <w:r w:rsidR="002725DE">
          <w:rPr>
            <w:rFonts w:eastAsiaTheme="minorEastAsia"/>
            <w:lang w:val="el-GR"/>
          </w:rPr>
          <w:t xml:space="preserve">τεχνητός </w:t>
        </w:r>
      </w:ins>
      <w:ins w:id="5855" w:author="Στάθης Καπ" w:date="2023-02-15T01:23:00Z">
        <w:r w:rsidR="00353FEE">
          <w:rPr>
            <w:rFonts w:eastAsiaTheme="minorEastAsia"/>
            <w:lang w:val="el-GR"/>
          </w:rPr>
          <w:t>κόμβος του προηγούμενου διαστήματος</w:t>
        </w:r>
      </w:ins>
      <w:ins w:id="5856" w:author="Στάθης Καπ" w:date="2023-02-07T19:35:00Z">
        <w:r w:rsidRPr="000B4428">
          <w:rPr>
            <w:rFonts w:eastAsiaTheme="minorEastAsia"/>
            <w:lang w:val="el-GR"/>
            <w:rPrChange w:id="5857" w:author="Στάθης Καπ" w:date="2023-02-07T19:35:00Z">
              <w:rPr>
                <w:rFonts w:eastAsiaTheme="minorEastAsia"/>
              </w:rPr>
            </w:rPrChange>
          </w:rPr>
          <w:t>,</w:t>
        </w:r>
      </w:ins>
      <w:ins w:id="5858" w:author="Στάθης Καπ" w:date="2023-02-15T01:23:00Z">
        <w:r w:rsidR="00353FEE">
          <w:rPr>
            <w:rFonts w:eastAsiaTheme="minorEastAsia"/>
            <w:lang w:val="el-GR"/>
          </w:rPr>
          <w:t xml:space="preserve"> ο αλγόριθμος μπορεί να το διαχειριστεί </w:t>
        </w:r>
      </w:ins>
      <w:ins w:id="5859" w:author="Στάθης Καπ" w:date="2023-02-14T23:10:00Z">
        <w:r w:rsidR="00A13208">
          <w:rPr>
            <w:rFonts w:eastAsiaTheme="minorEastAsia"/>
            <w:lang w:val="el-GR"/>
          </w:rPr>
          <w:t xml:space="preserve">καθώς όπως αναφέρθηκε και στην υποενότητα 4.3.1, </w:t>
        </w:r>
        <w:r w:rsidR="00A13208">
          <w:rPr>
            <w:rFonts w:eastAsiaTheme="minorEastAsia"/>
            <w:lang w:val="el-GR"/>
          </w:rPr>
          <w:lastRenderedPageBreak/>
          <w:t>εξετά</w:t>
        </w:r>
      </w:ins>
      <w:ins w:id="5860" w:author="Στάθης Καπ" w:date="2023-02-14T23:11:00Z">
        <w:r w:rsidR="00A13208">
          <w:rPr>
            <w:rFonts w:eastAsiaTheme="minorEastAsia"/>
            <w:lang w:val="el-GR"/>
          </w:rPr>
          <w:t xml:space="preserve">ζεται ακόμα και η </w:t>
        </w:r>
      </w:ins>
      <w:ins w:id="5861" w:author="Στάθης Καπ" w:date="2023-02-14T23:12:00Z">
        <w:r w:rsidR="00A13208">
          <w:rPr>
            <w:rFonts w:eastAsiaTheme="minorEastAsia"/>
            <w:lang w:val="el-GR"/>
          </w:rPr>
          <w:t xml:space="preserve">θέση μετά τον τελευταίο κόμβο ως θέση εισαγωγής. </w:t>
        </w:r>
      </w:ins>
      <w:ins w:id="5862" w:author="Στάθης Καπ" w:date="2023-02-14T23:10:00Z">
        <w:r w:rsidR="00A13208">
          <w:rPr>
            <w:rFonts w:eastAsiaTheme="minorEastAsia"/>
            <w:lang w:val="el-GR"/>
          </w:rPr>
          <w:t xml:space="preserve">Οπότε ο ελάχιστος αριθμός κόμβων που </w:t>
        </w:r>
      </w:ins>
      <w:ins w:id="5863" w:author="Στάθης Καπ" w:date="2023-02-15T01:17:00Z">
        <w:r w:rsidR="00FF1BC7">
          <w:rPr>
            <w:rFonts w:eastAsiaTheme="minorEastAsia"/>
            <w:lang w:val="el-GR"/>
          </w:rPr>
          <w:t>μπορεί</w:t>
        </w:r>
      </w:ins>
      <w:ins w:id="5864" w:author="Στάθης Καπ" w:date="2023-02-14T23:10:00Z">
        <w:r w:rsidR="00A13208">
          <w:rPr>
            <w:rFonts w:eastAsiaTheme="minorEastAsia"/>
            <w:lang w:val="el-GR"/>
          </w:rPr>
          <w:t xml:space="preserve"> να έχει μια διαδρομή είναι 1.</w:t>
        </w:r>
      </w:ins>
      <w:del w:id="5865" w:author="Στάθης Καπ" w:date="2023-02-01T06:01:00Z">
        <w:r w:rsidR="004D7D74" w:rsidRPr="00302E72">
          <w:rPr>
            <w:lang w:val="el-GR"/>
          </w:rPr>
          <w:delText>αυτή να μην παραβιάζει κάποιον</w:delText>
        </w:r>
      </w:del>
      <w:del w:id="5866"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5867" w:author="Στάθης Καπ" w:date="2023-02-07T20:42:00Z">
          <w:pPr/>
        </w:pPrChange>
      </w:pPr>
      <w:del w:id="5868"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del>
      <w:ins w:id="5869" w:author="Στάθης Καπ" w:date="2023-03-07T03:37:00Z">
        <w:r w:rsidR="00E0795A" w:rsidRPr="00D1420C">
          <w:rPr>
            <w:noProof/>
            <w:lang w:val="el-GR"/>
            <w:rPrChange w:id="5870" w:author="Στάθης Καπ" w:date="2023-03-07T04:01:00Z">
              <w:rPr>
                <w:noProof/>
              </w:rPr>
            </w:rPrChange>
          </w:rPr>
          <w:t xml:space="preserve"> </w:t>
        </w:r>
      </w:ins>
      <w:ins w:id="5871" w:author="Στάθης Καπ" w:date="2023-03-07T04:54:00Z">
        <w:r w:rsidR="00E07557">
          <w:rPr>
            <w:noProof/>
          </w:rPr>
          <w:t>s</w:t>
        </w:r>
      </w:ins>
      <w:ins w:id="5872"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873"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5874" w:author="Στάθης Καπ" w:date="2023-02-07T21:01:00Z">
          <w:pPr/>
        </w:pPrChange>
      </w:pPr>
      <w:del w:id="5875"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725" cy="1190625"/>
                      </a:xfrm>
                      <a:prstGeom prst="rect">
                        <a:avLst/>
                      </a:prstGeom>
                    </pic:spPr>
                  </pic:pic>
                </a:graphicData>
              </a:graphic>
            </wp:inline>
          </w:drawing>
        </w:r>
      </w:del>
      <w:ins w:id="5876" w:author="Στάθης Καπ" w:date="2023-03-07T03:38:00Z">
        <w:r w:rsidR="00E0795A" w:rsidRPr="00D1420C">
          <w:rPr>
            <w:noProof/>
            <w:lang w:val="el-GR"/>
            <w:rPrChange w:id="5877" w:author="Στάθης Καπ" w:date="2023-03-07T04:01:00Z">
              <w:rPr>
                <w:noProof/>
              </w:rPr>
            </w:rPrChange>
          </w:rPr>
          <w:t xml:space="preserve"> </w:t>
        </w:r>
      </w:ins>
      <w:ins w:id="5878"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5879" w:author="Στάθης Καπ" w:date="2023-02-07T21:03:00Z">
          <w:pPr/>
        </w:pPrChange>
      </w:pPr>
      <w:del w:id="5880" w:author="Στάθης Καπ" w:date="2023-03-07T04:34:00Z">
        <w:r w:rsidDel="00C5347B">
          <w:rPr>
            <w:noProof/>
          </w:rPr>
          <w:lastRenderedPageBreak/>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425" cy="1228725"/>
                      </a:xfrm>
                      <a:prstGeom prst="rect">
                        <a:avLst/>
                      </a:prstGeom>
                    </pic:spPr>
                  </pic:pic>
                </a:graphicData>
              </a:graphic>
            </wp:inline>
          </w:drawing>
        </w:r>
      </w:del>
      <w:ins w:id="5881" w:author="Στάθης Καπ" w:date="2023-03-07T04:34:00Z">
        <w:r w:rsidR="00C5347B" w:rsidRPr="00C03D35">
          <w:rPr>
            <w:noProof/>
            <w:lang w:val="el-GR"/>
            <w:rPrChange w:id="5882"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5883"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884" w:name="_Toc129197859"/>
      <w:r w:rsidRPr="00093B36">
        <w:rPr>
          <w:rPrChange w:id="5885"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884"/>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886"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887" w:author="Στάθης Καπ" w:date="2023-03-01T05:42:00Z">
        <w:r w:rsidR="004819F9">
          <w:rPr>
            <w:iCs/>
            <w:lang w:val="el-GR"/>
          </w:rPr>
          <w:t>.</w:t>
        </w:r>
      </w:ins>
      <w:del w:id="5888" w:author="Στάθης Καπ" w:date="2023-03-01T05:42:00Z">
        <w:r w:rsidRPr="006D6DCE" w:rsidDel="004819F9">
          <w:rPr>
            <w:iCs/>
            <w:highlight w:val="yellow"/>
            <w:lang w:val="el-GR"/>
            <w:rPrChange w:id="5889" w:author="Στάθης Καπ" w:date="2023-02-27T00:05:00Z">
              <w:rPr>
                <w:iCs/>
              </w:rPr>
            </w:rPrChange>
          </w:rPr>
          <w:delText xml:space="preserve">. </w:delText>
        </w:r>
        <w:r w:rsidRPr="006D6DCE" w:rsidDel="004819F9">
          <w:rPr>
            <w:iCs/>
            <w:highlight w:val="yellow"/>
            <w:lang w:val="el-GR"/>
            <w:rPrChange w:id="5890"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891"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892" w:author="Στάθης Καπ" w:date="2023-02-17T18:23:00Z">
            <w:rPr>
              <w:iCs/>
              <w:lang w:val="el-GR"/>
            </w:rPr>
          </w:rPrChange>
        </w:rPr>
        <w:pPrChange w:id="5893"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894"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895"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896" w:author="Στάθης Καπ" w:date="2023-02-17T18:30:00Z">
            <w:rPr>
              <w:iCs/>
              <w:lang w:val="el-GR"/>
            </w:rPr>
          </w:rPrChange>
        </w:rPr>
        <w:pPrChange w:id="5897"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898" w:author="Στάθης Καπ" w:date="2023-02-17T18:25:00Z">
            <w:rPr>
              <w:rFonts w:eastAsiaTheme="minorEastAsia"/>
              <w:iCs/>
            </w:rPr>
          </w:rPrChange>
        </w:rPr>
        <w:t>’</w:t>
      </w:r>
      <w:r w:rsidR="00066468" w:rsidRPr="00066468">
        <w:rPr>
          <w:rFonts w:eastAsiaTheme="minorEastAsia"/>
          <w:iCs/>
          <w:lang w:val="el-GR"/>
          <w:rPrChange w:id="5899"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900"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5901" w:author="Στάθης Καπ" w:date="2023-03-07T05:01:00Z">
          <w:pPr>
            <w:pStyle w:val="ListParagraph"/>
          </w:pPr>
        </w:pPrChange>
      </w:pPr>
      <w:bookmarkStart w:id="5902" w:name="_Toc129197860"/>
      <w:ins w:id="5903" w:author="Στάθης Καπ" w:date="2023-03-07T05:01:00Z">
        <w:r>
          <w:rPr>
            <w:lang w:val="el-GR"/>
          </w:rPr>
          <w:lastRenderedPageBreak/>
          <w:t>Διαχωρισμένη Διαταραχ</w:t>
        </w:r>
      </w:ins>
      <w:ins w:id="5904" w:author="Στάθης Καπ" w:date="2023-03-07T05:02:00Z">
        <w:r>
          <w:rPr>
            <w:lang w:val="el-GR"/>
          </w:rPr>
          <w:t>ή</w:t>
        </w:r>
      </w:ins>
      <w:bookmarkEnd w:id="5902"/>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905" w:author="Στάθης Καπ" w:date="2023-02-26T00:55:00Z">
          <w:pPr>
            <w:pStyle w:val="Heading1"/>
            <w:numPr>
              <w:numId w:val="4"/>
            </w:numPr>
            <w:ind w:left="720"/>
          </w:pPr>
        </w:pPrChange>
      </w:pPr>
      <w:bookmarkStart w:id="5906" w:name="_Toc129197861"/>
      <w:r>
        <w:rPr>
          <w:lang w:val="el-GR"/>
        </w:rPr>
        <w:lastRenderedPageBreak/>
        <w:t xml:space="preserve">Πειραματικά </w:t>
      </w:r>
      <w:r w:rsidRPr="00093B36">
        <w:rPr>
          <w:rPrChange w:id="5907" w:author="Στάθης Καπ" w:date="2023-02-26T00:55:00Z">
            <w:rPr>
              <w:lang w:val="el-GR"/>
            </w:rPr>
          </w:rPrChange>
        </w:rPr>
        <w:t>Αποτελέσματα</w:t>
      </w:r>
      <w:bookmarkEnd w:id="5906"/>
    </w:p>
    <w:tbl>
      <w:tblPr>
        <w:tblStyle w:val="TableGrid"/>
        <w:tblW w:w="5000" w:type="pct"/>
        <w:tblCellMar>
          <w:left w:w="0" w:type="dxa"/>
          <w:right w:w="0" w:type="dxa"/>
        </w:tblCellMar>
        <w:tblLook w:val="04A0" w:firstRow="1" w:lastRow="0" w:firstColumn="1" w:lastColumn="0" w:noHBand="0" w:noVBand="1"/>
        <w:tblPrChange w:id="5908"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909">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910" w:author="Στάθης Καπ" w:date="2023-02-27T02:00:00Z"/>
        </w:trPr>
        <w:tc>
          <w:tcPr>
            <w:tcW w:w="536" w:type="pct"/>
            <w:tcPrChange w:id="5911" w:author="Στάθης Καπ" w:date="2023-02-27T02:00:00Z">
              <w:tcPr>
                <w:tcW w:w="882" w:type="dxa"/>
              </w:tcPr>
            </w:tcPrChange>
          </w:tcPr>
          <w:p w14:paraId="48B6F269" w14:textId="1A208966" w:rsidR="00FF66E2" w:rsidRPr="00FF66E2" w:rsidDel="001E2354" w:rsidRDefault="00FF66E2">
            <w:pPr>
              <w:jc w:val="center"/>
              <w:rPr>
                <w:del w:id="5912" w:author="Στάθης Καπ" w:date="2023-02-27T02:00:00Z"/>
                <w:sz w:val="20"/>
                <w:szCs w:val="20"/>
                <w:rPrChange w:id="5913" w:author="Στάθης Καπ" w:date="2023-02-26T07:43:00Z">
                  <w:rPr>
                    <w:del w:id="5914" w:author="Στάθης Καπ" w:date="2023-02-27T02:00:00Z"/>
                    <w:lang w:val="el-GR"/>
                  </w:rPr>
                </w:rPrChange>
              </w:rPr>
              <w:pPrChange w:id="5915" w:author="Στάθης Καπ" w:date="2023-02-26T07:43:00Z">
                <w:pPr/>
              </w:pPrChange>
            </w:pPr>
          </w:p>
        </w:tc>
        <w:tc>
          <w:tcPr>
            <w:tcW w:w="573" w:type="pct"/>
            <w:tcPrChange w:id="5916" w:author="Στάθης Καπ" w:date="2023-02-27T02:00:00Z">
              <w:tcPr>
                <w:tcW w:w="882" w:type="dxa"/>
              </w:tcPr>
            </w:tcPrChange>
          </w:tcPr>
          <w:p w14:paraId="2D7E94F7" w14:textId="5F18E566" w:rsidR="00FF66E2" w:rsidRPr="00FF66E2" w:rsidDel="001E2354" w:rsidRDefault="00FF66E2">
            <w:pPr>
              <w:jc w:val="center"/>
              <w:rPr>
                <w:del w:id="5917" w:author="Στάθης Καπ" w:date="2023-02-27T02:00:00Z"/>
                <w:sz w:val="20"/>
                <w:szCs w:val="20"/>
                <w:rPrChange w:id="5918" w:author="Στάθης Καπ" w:date="2023-02-26T07:43:00Z">
                  <w:rPr>
                    <w:del w:id="5919" w:author="Στάθης Καπ" w:date="2023-02-27T02:00:00Z"/>
                    <w:lang w:val="el-GR"/>
                  </w:rPr>
                </w:rPrChange>
              </w:rPr>
              <w:pPrChange w:id="5920" w:author="Στάθης Καπ" w:date="2023-02-26T07:43:00Z">
                <w:pPr/>
              </w:pPrChange>
            </w:pPr>
            <w:del w:id="5921" w:author="Στάθης Καπ" w:date="2023-02-27T02:00:00Z">
              <w:r w:rsidRPr="00FF66E2" w:rsidDel="001E2354">
                <w:rPr>
                  <w:sz w:val="20"/>
                  <w:szCs w:val="20"/>
                  <w:rPrChange w:id="5922" w:author="Στάθης Καπ" w:date="2023-02-26T07:43:00Z">
                    <w:rPr/>
                  </w:rPrChange>
                </w:rPr>
                <w:delText>M</w:delText>
              </w:r>
            </w:del>
          </w:p>
        </w:tc>
        <w:tc>
          <w:tcPr>
            <w:tcW w:w="572" w:type="pct"/>
            <w:tcPrChange w:id="5923" w:author="Στάθης Καπ" w:date="2023-02-27T02:00:00Z">
              <w:tcPr>
                <w:tcW w:w="883" w:type="dxa"/>
              </w:tcPr>
            </w:tcPrChange>
          </w:tcPr>
          <w:p w14:paraId="6C259401" w14:textId="0B29A62C" w:rsidR="00FF66E2" w:rsidRPr="00FF66E2" w:rsidDel="001E2354" w:rsidRDefault="00FF66E2">
            <w:pPr>
              <w:jc w:val="center"/>
              <w:rPr>
                <w:del w:id="5924" w:author="Στάθης Καπ" w:date="2023-02-27T02:00:00Z"/>
                <w:sz w:val="20"/>
                <w:szCs w:val="20"/>
                <w:rPrChange w:id="5925" w:author="Στάθης Καπ" w:date="2023-02-26T07:43:00Z">
                  <w:rPr>
                    <w:del w:id="5926" w:author="Στάθης Καπ" w:date="2023-02-27T02:00:00Z"/>
                    <w:lang w:val="el-GR"/>
                  </w:rPr>
                </w:rPrChange>
              </w:rPr>
              <w:pPrChange w:id="5927" w:author="Στάθης Καπ" w:date="2023-02-26T07:43:00Z">
                <w:pPr/>
              </w:pPrChange>
            </w:pPr>
            <w:del w:id="5928" w:author="Στάθης Καπ" w:date="2023-02-27T02:00:00Z">
              <w:r w:rsidRPr="00FF66E2" w:rsidDel="001E2354">
                <w:rPr>
                  <w:sz w:val="20"/>
                  <w:szCs w:val="20"/>
                  <w:rPrChange w:id="5929" w:author="Στάθης Καπ" w:date="2023-02-26T07:43:00Z">
                    <w:rPr/>
                  </w:rPrChange>
                </w:rPr>
                <w:delText>SD</w:delText>
              </w:r>
            </w:del>
          </w:p>
        </w:tc>
        <w:tc>
          <w:tcPr>
            <w:tcW w:w="640" w:type="pct"/>
            <w:tcPrChange w:id="5930" w:author="Στάθης Καπ" w:date="2023-02-27T02:00:00Z">
              <w:tcPr>
                <w:tcW w:w="883" w:type="dxa"/>
              </w:tcPr>
            </w:tcPrChange>
          </w:tcPr>
          <w:p w14:paraId="78ABE71E" w14:textId="2D783F0A" w:rsidR="00FF66E2" w:rsidRPr="00FF66E2" w:rsidDel="001E2354" w:rsidRDefault="00FF66E2">
            <w:pPr>
              <w:jc w:val="center"/>
              <w:rPr>
                <w:del w:id="5931" w:author="Στάθης Καπ" w:date="2023-02-27T02:00:00Z"/>
                <w:sz w:val="20"/>
                <w:szCs w:val="20"/>
                <w:rPrChange w:id="5932" w:author="Στάθης Καπ" w:date="2023-02-26T07:43:00Z">
                  <w:rPr>
                    <w:del w:id="5933" w:author="Στάθης Καπ" w:date="2023-02-27T02:00:00Z"/>
                    <w:lang w:val="el-GR"/>
                  </w:rPr>
                </w:rPrChange>
              </w:rPr>
              <w:pPrChange w:id="5934" w:author="Στάθης Καπ" w:date="2023-02-26T07:43:00Z">
                <w:pPr/>
              </w:pPrChange>
            </w:pPr>
            <w:del w:id="5935" w:author="Στάθης Καπ" w:date="2023-02-27T02:00:00Z">
              <w:r w:rsidRPr="00FF66E2" w:rsidDel="001E2354">
                <w:rPr>
                  <w:sz w:val="20"/>
                  <w:szCs w:val="20"/>
                  <w:rPrChange w:id="5936" w:author="Στάθης Καπ" w:date="2023-02-26T07:43:00Z">
                    <w:rPr/>
                  </w:rPrChange>
                </w:rPr>
                <w:delText>S</w:delText>
              </w:r>
            </w:del>
          </w:p>
        </w:tc>
        <w:tc>
          <w:tcPr>
            <w:tcW w:w="536" w:type="pct"/>
            <w:tcPrChange w:id="5937" w:author="Στάθης Καπ" w:date="2023-02-27T02:00:00Z">
              <w:tcPr>
                <w:tcW w:w="883" w:type="dxa"/>
              </w:tcPr>
            </w:tcPrChange>
          </w:tcPr>
          <w:p w14:paraId="75CE545E" w14:textId="076CEE31" w:rsidR="00FF66E2" w:rsidRPr="00FF66E2" w:rsidDel="001E2354" w:rsidRDefault="00FF66E2">
            <w:pPr>
              <w:jc w:val="center"/>
              <w:rPr>
                <w:del w:id="5938" w:author="Στάθης Καπ" w:date="2023-02-27T02:00:00Z"/>
                <w:sz w:val="20"/>
                <w:szCs w:val="20"/>
                <w:rPrChange w:id="5939" w:author="Στάθης Καπ" w:date="2023-02-26T07:43:00Z">
                  <w:rPr>
                    <w:del w:id="5940" w:author="Στάθης Καπ" w:date="2023-02-27T02:00:00Z"/>
                    <w:lang w:val="el-GR"/>
                  </w:rPr>
                </w:rPrChange>
              </w:rPr>
              <w:pPrChange w:id="5941" w:author="Στάθης Καπ" w:date="2023-02-26T07:43:00Z">
                <w:pPr/>
              </w:pPrChange>
            </w:pPr>
            <w:del w:id="5942" w:author="Στάθης Καπ" w:date="2023-02-27T02:00:00Z">
              <w:r w:rsidRPr="00FF66E2" w:rsidDel="001E2354">
                <w:rPr>
                  <w:sz w:val="20"/>
                  <w:szCs w:val="20"/>
                  <w:rPrChange w:id="5943" w:author="Στάθης Καπ" w:date="2023-02-26T07:43:00Z">
                    <w:rPr/>
                  </w:rPrChange>
                </w:rPr>
                <w:delText>K</w:delText>
              </w:r>
            </w:del>
          </w:p>
        </w:tc>
        <w:tc>
          <w:tcPr>
            <w:tcW w:w="536" w:type="pct"/>
            <w:tcPrChange w:id="5944" w:author="Στάθης Καπ" w:date="2023-02-27T02:00:00Z">
              <w:tcPr>
                <w:tcW w:w="883" w:type="dxa"/>
              </w:tcPr>
            </w:tcPrChange>
          </w:tcPr>
          <w:p w14:paraId="07879EB3" w14:textId="3B4FE8B6" w:rsidR="00FF66E2" w:rsidRPr="00FF66E2" w:rsidDel="001E2354" w:rsidRDefault="00FF66E2">
            <w:pPr>
              <w:jc w:val="center"/>
              <w:rPr>
                <w:del w:id="5945" w:author="Στάθης Καπ" w:date="2023-02-27T02:00:00Z"/>
                <w:sz w:val="20"/>
                <w:szCs w:val="20"/>
                <w:rPrChange w:id="5946" w:author="Στάθης Καπ" w:date="2023-02-26T07:43:00Z">
                  <w:rPr>
                    <w:del w:id="5947" w:author="Στάθης Καπ" w:date="2023-02-27T02:00:00Z"/>
                    <w:lang w:val="el-GR"/>
                  </w:rPr>
                </w:rPrChange>
              </w:rPr>
              <w:pPrChange w:id="5948" w:author="Στάθης Καπ" w:date="2023-02-26T07:43:00Z">
                <w:pPr/>
              </w:pPrChange>
            </w:pPr>
          </w:p>
        </w:tc>
        <w:tc>
          <w:tcPr>
            <w:tcW w:w="536" w:type="pct"/>
            <w:tcPrChange w:id="5949" w:author="Στάθης Καπ" w:date="2023-02-27T02:00:00Z">
              <w:tcPr>
                <w:tcW w:w="883" w:type="dxa"/>
              </w:tcPr>
            </w:tcPrChange>
          </w:tcPr>
          <w:p w14:paraId="78DFF8F0" w14:textId="125616DB" w:rsidR="00FF66E2" w:rsidRPr="00FF66E2" w:rsidDel="001E2354" w:rsidRDefault="00FF66E2">
            <w:pPr>
              <w:jc w:val="center"/>
              <w:rPr>
                <w:del w:id="5950" w:author="Στάθης Καπ" w:date="2023-02-27T02:00:00Z"/>
                <w:sz w:val="20"/>
                <w:szCs w:val="20"/>
                <w:rPrChange w:id="5951" w:author="Στάθης Καπ" w:date="2023-02-26T07:43:00Z">
                  <w:rPr>
                    <w:del w:id="5952" w:author="Στάθης Καπ" w:date="2023-02-27T02:00:00Z"/>
                    <w:lang w:val="el-GR"/>
                  </w:rPr>
                </w:rPrChange>
              </w:rPr>
              <w:pPrChange w:id="5953" w:author="Στάθης Καπ" w:date="2023-02-26T07:43:00Z">
                <w:pPr/>
              </w:pPrChange>
            </w:pPr>
          </w:p>
        </w:tc>
        <w:tc>
          <w:tcPr>
            <w:tcW w:w="536" w:type="pct"/>
            <w:tcPrChange w:id="5954" w:author="Στάθης Καπ" w:date="2023-02-27T02:00:00Z">
              <w:tcPr>
                <w:tcW w:w="883" w:type="dxa"/>
              </w:tcPr>
            </w:tcPrChange>
          </w:tcPr>
          <w:p w14:paraId="435E0D11" w14:textId="1B5B743C" w:rsidR="00FF66E2" w:rsidRPr="00FF66E2" w:rsidDel="001E2354" w:rsidRDefault="00FF66E2">
            <w:pPr>
              <w:jc w:val="center"/>
              <w:rPr>
                <w:del w:id="5955" w:author="Στάθης Καπ" w:date="2023-02-27T02:00:00Z"/>
                <w:sz w:val="20"/>
                <w:szCs w:val="20"/>
                <w:rPrChange w:id="5956" w:author="Στάθης Καπ" w:date="2023-02-26T07:43:00Z">
                  <w:rPr>
                    <w:del w:id="5957" w:author="Στάθης Καπ" w:date="2023-02-27T02:00:00Z"/>
                    <w:lang w:val="el-GR"/>
                  </w:rPr>
                </w:rPrChange>
              </w:rPr>
              <w:pPrChange w:id="5958" w:author="Στάθης Καπ" w:date="2023-02-26T07:43:00Z">
                <w:pPr/>
              </w:pPrChange>
            </w:pPr>
          </w:p>
        </w:tc>
        <w:tc>
          <w:tcPr>
            <w:tcW w:w="536" w:type="pct"/>
            <w:tcPrChange w:id="5959" w:author="Στάθης Καπ" w:date="2023-02-27T02:00:00Z">
              <w:tcPr>
                <w:tcW w:w="883" w:type="dxa"/>
              </w:tcPr>
            </w:tcPrChange>
          </w:tcPr>
          <w:p w14:paraId="0A282503" w14:textId="39260845" w:rsidR="00FF66E2" w:rsidRPr="00FF66E2" w:rsidDel="001E2354" w:rsidRDefault="00FF66E2">
            <w:pPr>
              <w:jc w:val="center"/>
              <w:rPr>
                <w:del w:id="5960" w:author="Στάθης Καπ" w:date="2023-02-27T02:00:00Z"/>
                <w:sz w:val="20"/>
                <w:szCs w:val="20"/>
                <w:rPrChange w:id="5961" w:author="Στάθης Καπ" w:date="2023-02-26T07:43:00Z">
                  <w:rPr>
                    <w:del w:id="5962" w:author="Στάθης Καπ" w:date="2023-02-27T02:00:00Z"/>
                    <w:lang w:val="el-GR"/>
                  </w:rPr>
                </w:rPrChange>
              </w:rPr>
              <w:pPrChange w:id="5963" w:author="Στάθης Καπ" w:date="2023-02-26T07:43:00Z">
                <w:pPr/>
              </w:pPrChange>
            </w:pPr>
          </w:p>
        </w:tc>
      </w:tr>
      <w:tr w:rsidR="00FF66E2" w:rsidDel="001E2354" w14:paraId="76C57781" w14:textId="49D02D7F" w:rsidTr="001E2354">
        <w:trPr>
          <w:del w:id="5964" w:author="Στάθης Καπ" w:date="2023-02-27T02:00:00Z"/>
        </w:trPr>
        <w:tc>
          <w:tcPr>
            <w:tcW w:w="536" w:type="pct"/>
            <w:tcPrChange w:id="5965" w:author="Στάθης Καπ" w:date="2023-02-27T02:00:00Z">
              <w:tcPr>
                <w:tcW w:w="882" w:type="dxa"/>
              </w:tcPr>
            </w:tcPrChange>
          </w:tcPr>
          <w:p w14:paraId="295606E7" w14:textId="217AB480" w:rsidR="00FF66E2" w:rsidRPr="00FF66E2" w:rsidDel="001E2354" w:rsidRDefault="00FF66E2">
            <w:pPr>
              <w:jc w:val="center"/>
              <w:rPr>
                <w:del w:id="5966" w:author="Στάθης Καπ" w:date="2023-02-27T02:00:00Z"/>
                <w:sz w:val="20"/>
                <w:szCs w:val="20"/>
                <w:rPrChange w:id="5967" w:author="Στάθης Καπ" w:date="2023-02-26T07:43:00Z">
                  <w:rPr>
                    <w:del w:id="5968" w:author="Στάθης Καπ" w:date="2023-02-27T02:00:00Z"/>
                    <w:lang w:val="el-GR"/>
                  </w:rPr>
                </w:rPrChange>
              </w:rPr>
              <w:pPrChange w:id="5969" w:author="Στάθης Καπ" w:date="2023-02-26T07:43:00Z">
                <w:pPr/>
              </w:pPrChange>
            </w:pPr>
            <w:del w:id="5970" w:author="Στάθης Καπ" w:date="2023-02-27T02:00:00Z">
              <w:r w:rsidRPr="00FF66E2" w:rsidDel="001E2354">
                <w:rPr>
                  <w:sz w:val="20"/>
                  <w:szCs w:val="20"/>
                  <w:rPrChange w:id="5971" w:author="Στάθης Καπ" w:date="2023-02-26T07:43:00Z">
                    <w:rPr/>
                  </w:rPrChange>
                </w:rPr>
                <w:delText>Pr01</w:delText>
              </w:r>
            </w:del>
          </w:p>
        </w:tc>
        <w:tc>
          <w:tcPr>
            <w:tcW w:w="573" w:type="pct"/>
            <w:tcPrChange w:id="5972" w:author="Στάθης Καπ" w:date="2023-02-27T02:00:00Z">
              <w:tcPr>
                <w:tcW w:w="882" w:type="dxa"/>
              </w:tcPr>
            </w:tcPrChange>
          </w:tcPr>
          <w:p w14:paraId="64538A7B" w14:textId="620E63F3" w:rsidR="00FF66E2" w:rsidRPr="00FF66E2" w:rsidDel="001E2354" w:rsidRDefault="00FF66E2">
            <w:pPr>
              <w:jc w:val="center"/>
              <w:rPr>
                <w:del w:id="5973" w:author="Στάθης Καπ" w:date="2023-02-27T02:00:00Z"/>
                <w:sz w:val="20"/>
                <w:szCs w:val="20"/>
                <w:lang w:val="el-GR"/>
                <w:rPrChange w:id="5974" w:author="Στάθης Καπ" w:date="2023-02-26T07:43:00Z">
                  <w:rPr>
                    <w:del w:id="5975" w:author="Στάθης Καπ" w:date="2023-02-27T02:00:00Z"/>
                    <w:lang w:val="el-GR"/>
                  </w:rPr>
                </w:rPrChange>
              </w:rPr>
              <w:pPrChange w:id="5976" w:author="Στάθης Καπ" w:date="2023-02-26T07:43:00Z">
                <w:pPr/>
              </w:pPrChange>
            </w:pPr>
          </w:p>
        </w:tc>
        <w:tc>
          <w:tcPr>
            <w:tcW w:w="572" w:type="pct"/>
            <w:tcPrChange w:id="5977" w:author="Στάθης Καπ" w:date="2023-02-27T02:00:00Z">
              <w:tcPr>
                <w:tcW w:w="883" w:type="dxa"/>
              </w:tcPr>
            </w:tcPrChange>
          </w:tcPr>
          <w:p w14:paraId="73F48438" w14:textId="48689D6E" w:rsidR="00FF66E2" w:rsidRPr="00FF66E2" w:rsidDel="001E2354" w:rsidRDefault="00FF66E2">
            <w:pPr>
              <w:jc w:val="center"/>
              <w:rPr>
                <w:del w:id="5978" w:author="Στάθης Καπ" w:date="2023-02-27T02:00:00Z"/>
                <w:sz w:val="20"/>
                <w:szCs w:val="20"/>
                <w:lang w:val="el-GR"/>
                <w:rPrChange w:id="5979" w:author="Στάθης Καπ" w:date="2023-02-26T07:43:00Z">
                  <w:rPr>
                    <w:del w:id="5980" w:author="Στάθης Καπ" w:date="2023-02-27T02:00:00Z"/>
                    <w:lang w:val="el-GR"/>
                  </w:rPr>
                </w:rPrChange>
              </w:rPr>
              <w:pPrChange w:id="5981" w:author="Στάθης Καπ" w:date="2023-02-26T07:43:00Z">
                <w:pPr/>
              </w:pPrChange>
            </w:pPr>
          </w:p>
        </w:tc>
        <w:tc>
          <w:tcPr>
            <w:tcW w:w="640" w:type="pct"/>
            <w:tcPrChange w:id="5982" w:author="Στάθης Καπ" w:date="2023-02-27T02:00:00Z">
              <w:tcPr>
                <w:tcW w:w="883" w:type="dxa"/>
              </w:tcPr>
            </w:tcPrChange>
          </w:tcPr>
          <w:p w14:paraId="06815BFF" w14:textId="0098BD9C" w:rsidR="00FF66E2" w:rsidRPr="00FF66E2" w:rsidDel="001E2354" w:rsidRDefault="00FF66E2">
            <w:pPr>
              <w:jc w:val="center"/>
              <w:rPr>
                <w:del w:id="5983" w:author="Στάθης Καπ" w:date="2023-02-27T02:00:00Z"/>
                <w:sz w:val="20"/>
                <w:szCs w:val="20"/>
                <w:lang w:val="el-GR"/>
                <w:rPrChange w:id="5984" w:author="Στάθης Καπ" w:date="2023-02-26T07:43:00Z">
                  <w:rPr>
                    <w:del w:id="5985" w:author="Στάθης Καπ" w:date="2023-02-27T02:00:00Z"/>
                    <w:lang w:val="el-GR"/>
                  </w:rPr>
                </w:rPrChange>
              </w:rPr>
              <w:pPrChange w:id="5986" w:author="Στάθης Καπ" w:date="2023-02-26T07:43:00Z">
                <w:pPr/>
              </w:pPrChange>
            </w:pPr>
          </w:p>
        </w:tc>
        <w:tc>
          <w:tcPr>
            <w:tcW w:w="536" w:type="pct"/>
            <w:tcPrChange w:id="5987" w:author="Στάθης Καπ" w:date="2023-02-27T02:00:00Z">
              <w:tcPr>
                <w:tcW w:w="883" w:type="dxa"/>
              </w:tcPr>
            </w:tcPrChange>
          </w:tcPr>
          <w:p w14:paraId="2BB2FEA9" w14:textId="0FB256F5" w:rsidR="00FF66E2" w:rsidRPr="00FF66E2" w:rsidDel="001E2354" w:rsidRDefault="00FF66E2">
            <w:pPr>
              <w:jc w:val="center"/>
              <w:rPr>
                <w:del w:id="5988" w:author="Στάθης Καπ" w:date="2023-02-27T02:00:00Z"/>
                <w:sz w:val="20"/>
                <w:szCs w:val="20"/>
                <w:lang w:val="el-GR"/>
                <w:rPrChange w:id="5989" w:author="Στάθης Καπ" w:date="2023-02-26T07:43:00Z">
                  <w:rPr>
                    <w:del w:id="5990" w:author="Στάθης Καπ" w:date="2023-02-27T02:00:00Z"/>
                    <w:lang w:val="el-GR"/>
                  </w:rPr>
                </w:rPrChange>
              </w:rPr>
              <w:pPrChange w:id="5991" w:author="Στάθης Καπ" w:date="2023-02-26T07:43:00Z">
                <w:pPr/>
              </w:pPrChange>
            </w:pPr>
          </w:p>
        </w:tc>
        <w:tc>
          <w:tcPr>
            <w:tcW w:w="536" w:type="pct"/>
            <w:tcPrChange w:id="5992" w:author="Στάθης Καπ" w:date="2023-02-27T02:00:00Z">
              <w:tcPr>
                <w:tcW w:w="883" w:type="dxa"/>
              </w:tcPr>
            </w:tcPrChange>
          </w:tcPr>
          <w:p w14:paraId="0CE055A4" w14:textId="7846C8DF" w:rsidR="00FF66E2" w:rsidRPr="00FF66E2" w:rsidDel="001E2354" w:rsidRDefault="00FF66E2">
            <w:pPr>
              <w:jc w:val="center"/>
              <w:rPr>
                <w:del w:id="5993" w:author="Στάθης Καπ" w:date="2023-02-27T02:00:00Z"/>
                <w:sz w:val="20"/>
                <w:szCs w:val="20"/>
                <w:lang w:val="el-GR"/>
                <w:rPrChange w:id="5994" w:author="Στάθης Καπ" w:date="2023-02-26T07:43:00Z">
                  <w:rPr>
                    <w:del w:id="5995" w:author="Στάθης Καπ" w:date="2023-02-27T02:00:00Z"/>
                    <w:lang w:val="el-GR"/>
                  </w:rPr>
                </w:rPrChange>
              </w:rPr>
              <w:pPrChange w:id="5996" w:author="Στάθης Καπ" w:date="2023-02-26T07:43:00Z">
                <w:pPr/>
              </w:pPrChange>
            </w:pPr>
          </w:p>
        </w:tc>
        <w:tc>
          <w:tcPr>
            <w:tcW w:w="536" w:type="pct"/>
            <w:tcPrChange w:id="5997" w:author="Στάθης Καπ" w:date="2023-02-27T02:00:00Z">
              <w:tcPr>
                <w:tcW w:w="883" w:type="dxa"/>
              </w:tcPr>
            </w:tcPrChange>
          </w:tcPr>
          <w:p w14:paraId="1542298E" w14:textId="44B65D44" w:rsidR="00FF66E2" w:rsidRPr="00FF66E2" w:rsidDel="001E2354" w:rsidRDefault="00FF66E2">
            <w:pPr>
              <w:jc w:val="center"/>
              <w:rPr>
                <w:del w:id="5998" w:author="Στάθης Καπ" w:date="2023-02-27T02:00:00Z"/>
                <w:sz w:val="20"/>
                <w:szCs w:val="20"/>
                <w:lang w:val="el-GR"/>
                <w:rPrChange w:id="5999" w:author="Στάθης Καπ" w:date="2023-02-26T07:43:00Z">
                  <w:rPr>
                    <w:del w:id="6000" w:author="Στάθης Καπ" w:date="2023-02-27T02:00:00Z"/>
                    <w:lang w:val="el-GR"/>
                  </w:rPr>
                </w:rPrChange>
              </w:rPr>
              <w:pPrChange w:id="6001" w:author="Στάθης Καπ" w:date="2023-02-26T07:43:00Z">
                <w:pPr/>
              </w:pPrChange>
            </w:pPr>
          </w:p>
        </w:tc>
        <w:tc>
          <w:tcPr>
            <w:tcW w:w="536" w:type="pct"/>
            <w:tcPrChange w:id="6002" w:author="Στάθης Καπ" w:date="2023-02-27T02:00:00Z">
              <w:tcPr>
                <w:tcW w:w="883" w:type="dxa"/>
              </w:tcPr>
            </w:tcPrChange>
          </w:tcPr>
          <w:p w14:paraId="2640F02C" w14:textId="57DFA124" w:rsidR="00FF66E2" w:rsidRPr="00FF66E2" w:rsidDel="001E2354" w:rsidRDefault="00FF66E2">
            <w:pPr>
              <w:jc w:val="center"/>
              <w:rPr>
                <w:del w:id="6003" w:author="Στάθης Καπ" w:date="2023-02-27T02:00:00Z"/>
                <w:sz w:val="20"/>
                <w:szCs w:val="20"/>
                <w:lang w:val="el-GR"/>
                <w:rPrChange w:id="6004" w:author="Στάθης Καπ" w:date="2023-02-26T07:43:00Z">
                  <w:rPr>
                    <w:del w:id="6005" w:author="Στάθης Καπ" w:date="2023-02-27T02:00:00Z"/>
                    <w:lang w:val="el-GR"/>
                  </w:rPr>
                </w:rPrChange>
              </w:rPr>
              <w:pPrChange w:id="6006" w:author="Στάθης Καπ" w:date="2023-02-26T07:43:00Z">
                <w:pPr/>
              </w:pPrChange>
            </w:pPr>
          </w:p>
        </w:tc>
        <w:tc>
          <w:tcPr>
            <w:tcW w:w="536" w:type="pct"/>
            <w:tcPrChange w:id="6007" w:author="Στάθης Καπ" w:date="2023-02-27T02:00:00Z">
              <w:tcPr>
                <w:tcW w:w="883" w:type="dxa"/>
              </w:tcPr>
            </w:tcPrChange>
          </w:tcPr>
          <w:p w14:paraId="244A9BAE" w14:textId="5D74182C" w:rsidR="00FF66E2" w:rsidRPr="00FF66E2" w:rsidDel="001E2354" w:rsidRDefault="00FF66E2">
            <w:pPr>
              <w:jc w:val="center"/>
              <w:rPr>
                <w:del w:id="6008" w:author="Στάθης Καπ" w:date="2023-02-27T02:00:00Z"/>
                <w:sz w:val="20"/>
                <w:szCs w:val="20"/>
                <w:lang w:val="el-GR"/>
                <w:rPrChange w:id="6009" w:author="Στάθης Καπ" w:date="2023-02-26T07:43:00Z">
                  <w:rPr>
                    <w:del w:id="6010" w:author="Στάθης Καπ" w:date="2023-02-27T02:00:00Z"/>
                    <w:lang w:val="el-GR"/>
                  </w:rPr>
                </w:rPrChange>
              </w:rPr>
              <w:pPrChange w:id="6011" w:author="Στάθης Καπ" w:date="2023-02-26T07:43:00Z">
                <w:pPr/>
              </w:pPrChange>
            </w:pPr>
          </w:p>
        </w:tc>
      </w:tr>
      <w:tr w:rsidR="00FF66E2" w:rsidDel="001E2354" w14:paraId="718DAB79" w14:textId="18BB2756" w:rsidTr="001E2354">
        <w:trPr>
          <w:del w:id="6012" w:author="Στάθης Καπ" w:date="2023-02-27T02:00:00Z"/>
        </w:trPr>
        <w:tc>
          <w:tcPr>
            <w:tcW w:w="536" w:type="pct"/>
            <w:tcPrChange w:id="6013" w:author="Στάθης Καπ" w:date="2023-02-27T02:00:00Z">
              <w:tcPr>
                <w:tcW w:w="882" w:type="dxa"/>
              </w:tcPr>
            </w:tcPrChange>
          </w:tcPr>
          <w:p w14:paraId="10868C19" w14:textId="680D6F2F" w:rsidR="00FF66E2" w:rsidRPr="00FF66E2" w:rsidDel="001E2354" w:rsidRDefault="00FF66E2">
            <w:pPr>
              <w:jc w:val="center"/>
              <w:rPr>
                <w:del w:id="6014" w:author="Στάθης Καπ" w:date="2023-02-27T02:00:00Z"/>
                <w:sz w:val="20"/>
                <w:szCs w:val="20"/>
                <w:rPrChange w:id="6015" w:author="Στάθης Καπ" w:date="2023-02-26T07:43:00Z">
                  <w:rPr>
                    <w:del w:id="6016" w:author="Στάθης Καπ" w:date="2023-02-27T02:00:00Z"/>
                    <w:lang w:val="el-GR"/>
                  </w:rPr>
                </w:rPrChange>
              </w:rPr>
              <w:pPrChange w:id="6017" w:author="Στάθης Καπ" w:date="2023-02-26T07:43:00Z">
                <w:pPr/>
              </w:pPrChange>
            </w:pPr>
            <w:del w:id="6018" w:author="Στάθης Καπ" w:date="2023-02-27T02:00:00Z">
              <w:r w:rsidRPr="00FF66E2" w:rsidDel="001E2354">
                <w:rPr>
                  <w:sz w:val="20"/>
                  <w:szCs w:val="20"/>
                  <w:rPrChange w:id="6019" w:author="Στάθης Καπ" w:date="2023-02-26T07:43:00Z">
                    <w:rPr/>
                  </w:rPrChange>
                </w:rPr>
                <w:delText>Pr02</w:delText>
              </w:r>
            </w:del>
          </w:p>
        </w:tc>
        <w:tc>
          <w:tcPr>
            <w:tcW w:w="573" w:type="pct"/>
            <w:tcPrChange w:id="6020" w:author="Στάθης Καπ" w:date="2023-02-27T02:00:00Z">
              <w:tcPr>
                <w:tcW w:w="882" w:type="dxa"/>
              </w:tcPr>
            </w:tcPrChange>
          </w:tcPr>
          <w:p w14:paraId="14B954DB" w14:textId="666F3EA8" w:rsidR="00FF66E2" w:rsidRPr="00FF66E2" w:rsidDel="001E2354" w:rsidRDefault="00FF66E2">
            <w:pPr>
              <w:jc w:val="center"/>
              <w:rPr>
                <w:del w:id="6021" w:author="Στάθης Καπ" w:date="2023-02-27T02:00:00Z"/>
                <w:sz w:val="20"/>
                <w:szCs w:val="20"/>
                <w:lang w:val="el-GR"/>
                <w:rPrChange w:id="6022" w:author="Στάθης Καπ" w:date="2023-02-26T07:43:00Z">
                  <w:rPr>
                    <w:del w:id="6023" w:author="Στάθης Καπ" w:date="2023-02-27T02:00:00Z"/>
                    <w:lang w:val="el-GR"/>
                  </w:rPr>
                </w:rPrChange>
              </w:rPr>
              <w:pPrChange w:id="6024" w:author="Στάθης Καπ" w:date="2023-02-26T07:43:00Z">
                <w:pPr/>
              </w:pPrChange>
            </w:pPr>
          </w:p>
        </w:tc>
        <w:tc>
          <w:tcPr>
            <w:tcW w:w="572" w:type="pct"/>
            <w:tcPrChange w:id="6025" w:author="Στάθης Καπ" w:date="2023-02-27T02:00:00Z">
              <w:tcPr>
                <w:tcW w:w="883" w:type="dxa"/>
              </w:tcPr>
            </w:tcPrChange>
          </w:tcPr>
          <w:p w14:paraId="24F90AC2" w14:textId="54C3920A" w:rsidR="00FF66E2" w:rsidRPr="00FF66E2" w:rsidDel="001E2354" w:rsidRDefault="00FF66E2">
            <w:pPr>
              <w:jc w:val="center"/>
              <w:rPr>
                <w:del w:id="6026" w:author="Στάθης Καπ" w:date="2023-02-27T02:00:00Z"/>
                <w:sz w:val="20"/>
                <w:szCs w:val="20"/>
                <w:lang w:val="el-GR"/>
                <w:rPrChange w:id="6027" w:author="Στάθης Καπ" w:date="2023-02-26T07:43:00Z">
                  <w:rPr>
                    <w:del w:id="6028" w:author="Στάθης Καπ" w:date="2023-02-27T02:00:00Z"/>
                    <w:lang w:val="el-GR"/>
                  </w:rPr>
                </w:rPrChange>
              </w:rPr>
              <w:pPrChange w:id="6029" w:author="Στάθης Καπ" w:date="2023-02-26T07:43:00Z">
                <w:pPr/>
              </w:pPrChange>
            </w:pPr>
          </w:p>
        </w:tc>
        <w:tc>
          <w:tcPr>
            <w:tcW w:w="640" w:type="pct"/>
            <w:tcPrChange w:id="6030" w:author="Στάθης Καπ" w:date="2023-02-27T02:00:00Z">
              <w:tcPr>
                <w:tcW w:w="883" w:type="dxa"/>
              </w:tcPr>
            </w:tcPrChange>
          </w:tcPr>
          <w:p w14:paraId="011E8CF9" w14:textId="6DC66FC2" w:rsidR="00FF66E2" w:rsidRPr="00FF66E2" w:rsidDel="001E2354" w:rsidRDefault="00FF66E2">
            <w:pPr>
              <w:jc w:val="center"/>
              <w:rPr>
                <w:del w:id="6031" w:author="Στάθης Καπ" w:date="2023-02-27T02:00:00Z"/>
                <w:sz w:val="20"/>
                <w:szCs w:val="20"/>
                <w:lang w:val="el-GR"/>
                <w:rPrChange w:id="6032" w:author="Στάθης Καπ" w:date="2023-02-26T07:43:00Z">
                  <w:rPr>
                    <w:del w:id="6033" w:author="Στάθης Καπ" w:date="2023-02-27T02:00:00Z"/>
                    <w:lang w:val="el-GR"/>
                  </w:rPr>
                </w:rPrChange>
              </w:rPr>
              <w:pPrChange w:id="6034" w:author="Στάθης Καπ" w:date="2023-02-26T07:43:00Z">
                <w:pPr/>
              </w:pPrChange>
            </w:pPr>
          </w:p>
        </w:tc>
        <w:tc>
          <w:tcPr>
            <w:tcW w:w="536" w:type="pct"/>
            <w:tcPrChange w:id="6035" w:author="Στάθης Καπ" w:date="2023-02-27T02:00:00Z">
              <w:tcPr>
                <w:tcW w:w="883" w:type="dxa"/>
              </w:tcPr>
            </w:tcPrChange>
          </w:tcPr>
          <w:p w14:paraId="0C12CD6E" w14:textId="70BA556B" w:rsidR="00FF66E2" w:rsidRPr="00FF66E2" w:rsidDel="001E2354" w:rsidRDefault="00FF66E2">
            <w:pPr>
              <w:jc w:val="center"/>
              <w:rPr>
                <w:del w:id="6036" w:author="Στάθης Καπ" w:date="2023-02-27T02:00:00Z"/>
                <w:sz w:val="20"/>
                <w:szCs w:val="20"/>
                <w:lang w:val="el-GR"/>
                <w:rPrChange w:id="6037" w:author="Στάθης Καπ" w:date="2023-02-26T07:43:00Z">
                  <w:rPr>
                    <w:del w:id="6038" w:author="Στάθης Καπ" w:date="2023-02-27T02:00:00Z"/>
                    <w:lang w:val="el-GR"/>
                  </w:rPr>
                </w:rPrChange>
              </w:rPr>
              <w:pPrChange w:id="6039" w:author="Στάθης Καπ" w:date="2023-02-26T07:43:00Z">
                <w:pPr/>
              </w:pPrChange>
            </w:pPr>
          </w:p>
        </w:tc>
        <w:tc>
          <w:tcPr>
            <w:tcW w:w="536" w:type="pct"/>
            <w:tcPrChange w:id="6040" w:author="Στάθης Καπ" w:date="2023-02-27T02:00:00Z">
              <w:tcPr>
                <w:tcW w:w="883" w:type="dxa"/>
              </w:tcPr>
            </w:tcPrChange>
          </w:tcPr>
          <w:p w14:paraId="485FA571" w14:textId="376BD219" w:rsidR="00FF66E2" w:rsidRPr="00FF66E2" w:rsidDel="001E2354" w:rsidRDefault="00FF66E2">
            <w:pPr>
              <w:jc w:val="center"/>
              <w:rPr>
                <w:del w:id="6041" w:author="Στάθης Καπ" w:date="2023-02-27T02:00:00Z"/>
                <w:sz w:val="20"/>
                <w:szCs w:val="20"/>
                <w:lang w:val="el-GR"/>
                <w:rPrChange w:id="6042" w:author="Στάθης Καπ" w:date="2023-02-26T07:43:00Z">
                  <w:rPr>
                    <w:del w:id="6043" w:author="Στάθης Καπ" w:date="2023-02-27T02:00:00Z"/>
                    <w:lang w:val="el-GR"/>
                  </w:rPr>
                </w:rPrChange>
              </w:rPr>
              <w:pPrChange w:id="6044" w:author="Στάθης Καπ" w:date="2023-02-26T07:43:00Z">
                <w:pPr/>
              </w:pPrChange>
            </w:pPr>
          </w:p>
        </w:tc>
        <w:tc>
          <w:tcPr>
            <w:tcW w:w="536" w:type="pct"/>
            <w:tcPrChange w:id="6045" w:author="Στάθης Καπ" w:date="2023-02-27T02:00:00Z">
              <w:tcPr>
                <w:tcW w:w="883" w:type="dxa"/>
              </w:tcPr>
            </w:tcPrChange>
          </w:tcPr>
          <w:p w14:paraId="185AB309" w14:textId="3E67D609" w:rsidR="00FF66E2" w:rsidRPr="00FF66E2" w:rsidDel="001E2354" w:rsidRDefault="00FF66E2">
            <w:pPr>
              <w:jc w:val="center"/>
              <w:rPr>
                <w:del w:id="6046" w:author="Στάθης Καπ" w:date="2023-02-27T02:00:00Z"/>
                <w:sz w:val="20"/>
                <w:szCs w:val="20"/>
                <w:lang w:val="el-GR"/>
                <w:rPrChange w:id="6047" w:author="Στάθης Καπ" w:date="2023-02-26T07:43:00Z">
                  <w:rPr>
                    <w:del w:id="6048" w:author="Στάθης Καπ" w:date="2023-02-27T02:00:00Z"/>
                    <w:lang w:val="el-GR"/>
                  </w:rPr>
                </w:rPrChange>
              </w:rPr>
              <w:pPrChange w:id="6049" w:author="Στάθης Καπ" w:date="2023-02-26T07:43:00Z">
                <w:pPr/>
              </w:pPrChange>
            </w:pPr>
          </w:p>
        </w:tc>
        <w:tc>
          <w:tcPr>
            <w:tcW w:w="536" w:type="pct"/>
            <w:tcPrChange w:id="6050" w:author="Στάθης Καπ" w:date="2023-02-27T02:00:00Z">
              <w:tcPr>
                <w:tcW w:w="883" w:type="dxa"/>
              </w:tcPr>
            </w:tcPrChange>
          </w:tcPr>
          <w:p w14:paraId="6A932D4B" w14:textId="308ADFA7" w:rsidR="00FF66E2" w:rsidRPr="00FF66E2" w:rsidDel="001E2354" w:rsidRDefault="00FF66E2">
            <w:pPr>
              <w:jc w:val="center"/>
              <w:rPr>
                <w:del w:id="6051" w:author="Στάθης Καπ" w:date="2023-02-27T02:00:00Z"/>
                <w:sz w:val="20"/>
                <w:szCs w:val="20"/>
                <w:lang w:val="el-GR"/>
                <w:rPrChange w:id="6052" w:author="Στάθης Καπ" w:date="2023-02-26T07:43:00Z">
                  <w:rPr>
                    <w:del w:id="6053" w:author="Στάθης Καπ" w:date="2023-02-27T02:00:00Z"/>
                    <w:lang w:val="el-GR"/>
                  </w:rPr>
                </w:rPrChange>
              </w:rPr>
              <w:pPrChange w:id="6054" w:author="Στάθης Καπ" w:date="2023-02-26T07:43:00Z">
                <w:pPr/>
              </w:pPrChange>
            </w:pPr>
          </w:p>
        </w:tc>
        <w:tc>
          <w:tcPr>
            <w:tcW w:w="536" w:type="pct"/>
            <w:tcPrChange w:id="6055" w:author="Στάθης Καπ" w:date="2023-02-27T02:00:00Z">
              <w:tcPr>
                <w:tcW w:w="883" w:type="dxa"/>
              </w:tcPr>
            </w:tcPrChange>
          </w:tcPr>
          <w:p w14:paraId="2B3D8BF6" w14:textId="5AB2CEFA" w:rsidR="00FF66E2" w:rsidRPr="00FF66E2" w:rsidDel="001E2354" w:rsidRDefault="00FF66E2">
            <w:pPr>
              <w:jc w:val="center"/>
              <w:rPr>
                <w:del w:id="6056" w:author="Στάθης Καπ" w:date="2023-02-27T02:00:00Z"/>
                <w:sz w:val="20"/>
                <w:szCs w:val="20"/>
                <w:lang w:val="el-GR"/>
                <w:rPrChange w:id="6057" w:author="Στάθης Καπ" w:date="2023-02-26T07:43:00Z">
                  <w:rPr>
                    <w:del w:id="6058" w:author="Στάθης Καπ" w:date="2023-02-27T02:00:00Z"/>
                    <w:lang w:val="el-GR"/>
                  </w:rPr>
                </w:rPrChange>
              </w:rPr>
              <w:pPrChange w:id="6059" w:author="Στάθης Καπ" w:date="2023-02-26T07:43:00Z">
                <w:pPr/>
              </w:pPrChange>
            </w:pPr>
          </w:p>
        </w:tc>
      </w:tr>
      <w:tr w:rsidR="00FF66E2" w:rsidDel="001E2354" w14:paraId="5A02740D" w14:textId="056BEDB7" w:rsidTr="001E2354">
        <w:trPr>
          <w:del w:id="6060" w:author="Στάθης Καπ" w:date="2023-02-27T02:00:00Z"/>
        </w:trPr>
        <w:tc>
          <w:tcPr>
            <w:tcW w:w="536" w:type="pct"/>
            <w:tcPrChange w:id="6061" w:author="Στάθης Καπ" w:date="2023-02-27T02:00:00Z">
              <w:tcPr>
                <w:tcW w:w="882" w:type="dxa"/>
              </w:tcPr>
            </w:tcPrChange>
          </w:tcPr>
          <w:p w14:paraId="62F82788" w14:textId="71E16594" w:rsidR="00FF66E2" w:rsidRPr="00FF66E2" w:rsidDel="001E2354" w:rsidRDefault="00FF66E2">
            <w:pPr>
              <w:jc w:val="center"/>
              <w:rPr>
                <w:del w:id="6062" w:author="Στάθης Καπ" w:date="2023-02-27T02:00:00Z"/>
                <w:sz w:val="20"/>
                <w:szCs w:val="20"/>
                <w:rPrChange w:id="6063" w:author="Στάθης Καπ" w:date="2023-02-26T07:43:00Z">
                  <w:rPr>
                    <w:del w:id="6064" w:author="Στάθης Καπ" w:date="2023-02-27T02:00:00Z"/>
                    <w:lang w:val="el-GR"/>
                  </w:rPr>
                </w:rPrChange>
              </w:rPr>
              <w:pPrChange w:id="6065" w:author="Στάθης Καπ" w:date="2023-02-26T07:43:00Z">
                <w:pPr/>
              </w:pPrChange>
            </w:pPr>
            <w:del w:id="6066" w:author="Στάθης Καπ" w:date="2023-02-27T02:00:00Z">
              <w:r w:rsidRPr="00FF66E2" w:rsidDel="001E2354">
                <w:rPr>
                  <w:sz w:val="20"/>
                  <w:szCs w:val="20"/>
                  <w:rPrChange w:id="6067" w:author="Στάθης Καπ" w:date="2023-02-26T07:43:00Z">
                    <w:rPr/>
                  </w:rPrChange>
                </w:rPr>
                <w:delText>Pr03</w:delText>
              </w:r>
            </w:del>
          </w:p>
        </w:tc>
        <w:tc>
          <w:tcPr>
            <w:tcW w:w="573" w:type="pct"/>
            <w:tcPrChange w:id="6068" w:author="Στάθης Καπ" w:date="2023-02-27T02:00:00Z">
              <w:tcPr>
                <w:tcW w:w="882" w:type="dxa"/>
              </w:tcPr>
            </w:tcPrChange>
          </w:tcPr>
          <w:p w14:paraId="65117FDE" w14:textId="6F02D6B9" w:rsidR="00FF66E2" w:rsidRPr="00FF66E2" w:rsidDel="001E2354" w:rsidRDefault="00FF66E2">
            <w:pPr>
              <w:jc w:val="center"/>
              <w:rPr>
                <w:del w:id="6069" w:author="Στάθης Καπ" w:date="2023-02-27T02:00:00Z"/>
                <w:sz w:val="20"/>
                <w:szCs w:val="20"/>
                <w:lang w:val="el-GR"/>
                <w:rPrChange w:id="6070" w:author="Στάθης Καπ" w:date="2023-02-26T07:43:00Z">
                  <w:rPr>
                    <w:del w:id="6071" w:author="Στάθης Καπ" w:date="2023-02-27T02:00:00Z"/>
                    <w:lang w:val="el-GR"/>
                  </w:rPr>
                </w:rPrChange>
              </w:rPr>
              <w:pPrChange w:id="6072" w:author="Στάθης Καπ" w:date="2023-02-26T07:43:00Z">
                <w:pPr/>
              </w:pPrChange>
            </w:pPr>
          </w:p>
        </w:tc>
        <w:tc>
          <w:tcPr>
            <w:tcW w:w="572" w:type="pct"/>
            <w:tcPrChange w:id="6073" w:author="Στάθης Καπ" w:date="2023-02-27T02:00:00Z">
              <w:tcPr>
                <w:tcW w:w="883" w:type="dxa"/>
              </w:tcPr>
            </w:tcPrChange>
          </w:tcPr>
          <w:p w14:paraId="6B636454" w14:textId="5AF47011" w:rsidR="00FF66E2" w:rsidRPr="00FF66E2" w:rsidDel="001E2354" w:rsidRDefault="00FF66E2">
            <w:pPr>
              <w:jc w:val="center"/>
              <w:rPr>
                <w:del w:id="6074" w:author="Στάθης Καπ" w:date="2023-02-27T02:00:00Z"/>
                <w:sz w:val="20"/>
                <w:szCs w:val="20"/>
                <w:lang w:val="el-GR"/>
                <w:rPrChange w:id="6075" w:author="Στάθης Καπ" w:date="2023-02-26T07:43:00Z">
                  <w:rPr>
                    <w:del w:id="6076" w:author="Στάθης Καπ" w:date="2023-02-27T02:00:00Z"/>
                    <w:lang w:val="el-GR"/>
                  </w:rPr>
                </w:rPrChange>
              </w:rPr>
              <w:pPrChange w:id="6077" w:author="Στάθης Καπ" w:date="2023-02-26T07:43:00Z">
                <w:pPr/>
              </w:pPrChange>
            </w:pPr>
          </w:p>
        </w:tc>
        <w:tc>
          <w:tcPr>
            <w:tcW w:w="640" w:type="pct"/>
            <w:tcPrChange w:id="6078" w:author="Στάθης Καπ" w:date="2023-02-27T02:00:00Z">
              <w:tcPr>
                <w:tcW w:w="883" w:type="dxa"/>
              </w:tcPr>
            </w:tcPrChange>
          </w:tcPr>
          <w:p w14:paraId="5F0CCDF2" w14:textId="6E7C1590" w:rsidR="00FF66E2" w:rsidRPr="00FF66E2" w:rsidDel="001E2354" w:rsidRDefault="00FF66E2">
            <w:pPr>
              <w:jc w:val="center"/>
              <w:rPr>
                <w:del w:id="6079" w:author="Στάθης Καπ" w:date="2023-02-27T02:00:00Z"/>
                <w:sz w:val="20"/>
                <w:szCs w:val="20"/>
                <w:lang w:val="el-GR"/>
                <w:rPrChange w:id="6080" w:author="Στάθης Καπ" w:date="2023-02-26T07:43:00Z">
                  <w:rPr>
                    <w:del w:id="6081" w:author="Στάθης Καπ" w:date="2023-02-27T02:00:00Z"/>
                    <w:lang w:val="el-GR"/>
                  </w:rPr>
                </w:rPrChange>
              </w:rPr>
              <w:pPrChange w:id="6082" w:author="Στάθης Καπ" w:date="2023-02-26T07:43:00Z">
                <w:pPr/>
              </w:pPrChange>
            </w:pPr>
          </w:p>
        </w:tc>
        <w:tc>
          <w:tcPr>
            <w:tcW w:w="536" w:type="pct"/>
            <w:tcPrChange w:id="6083" w:author="Στάθης Καπ" w:date="2023-02-27T02:00:00Z">
              <w:tcPr>
                <w:tcW w:w="883" w:type="dxa"/>
              </w:tcPr>
            </w:tcPrChange>
          </w:tcPr>
          <w:p w14:paraId="09459841" w14:textId="295429E7" w:rsidR="00FF66E2" w:rsidRPr="00FF66E2" w:rsidDel="001E2354" w:rsidRDefault="00FF66E2">
            <w:pPr>
              <w:jc w:val="center"/>
              <w:rPr>
                <w:del w:id="6084" w:author="Στάθης Καπ" w:date="2023-02-27T02:00:00Z"/>
                <w:sz w:val="20"/>
                <w:szCs w:val="20"/>
                <w:lang w:val="el-GR"/>
                <w:rPrChange w:id="6085" w:author="Στάθης Καπ" w:date="2023-02-26T07:43:00Z">
                  <w:rPr>
                    <w:del w:id="6086" w:author="Στάθης Καπ" w:date="2023-02-27T02:00:00Z"/>
                    <w:lang w:val="el-GR"/>
                  </w:rPr>
                </w:rPrChange>
              </w:rPr>
              <w:pPrChange w:id="6087" w:author="Στάθης Καπ" w:date="2023-02-26T07:43:00Z">
                <w:pPr/>
              </w:pPrChange>
            </w:pPr>
          </w:p>
        </w:tc>
        <w:tc>
          <w:tcPr>
            <w:tcW w:w="536" w:type="pct"/>
            <w:tcPrChange w:id="6088" w:author="Στάθης Καπ" w:date="2023-02-27T02:00:00Z">
              <w:tcPr>
                <w:tcW w:w="883" w:type="dxa"/>
              </w:tcPr>
            </w:tcPrChange>
          </w:tcPr>
          <w:p w14:paraId="4DEEB933" w14:textId="1CD84EAC" w:rsidR="00FF66E2" w:rsidRPr="00FF66E2" w:rsidDel="001E2354" w:rsidRDefault="00FF66E2">
            <w:pPr>
              <w:jc w:val="center"/>
              <w:rPr>
                <w:del w:id="6089" w:author="Στάθης Καπ" w:date="2023-02-27T02:00:00Z"/>
                <w:sz w:val="20"/>
                <w:szCs w:val="20"/>
                <w:lang w:val="el-GR"/>
                <w:rPrChange w:id="6090" w:author="Στάθης Καπ" w:date="2023-02-26T07:43:00Z">
                  <w:rPr>
                    <w:del w:id="6091" w:author="Στάθης Καπ" w:date="2023-02-27T02:00:00Z"/>
                    <w:lang w:val="el-GR"/>
                  </w:rPr>
                </w:rPrChange>
              </w:rPr>
              <w:pPrChange w:id="6092" w:author="Στάθης Καπ" w:date="2023-02-26T07:43:00Z">
                <w:pPr/>
              </w:pPrChange>
            </w:pPr>
          </w:p>
        </w:tc>
        <w:tc>
          <w:tcPr>
            <w:tcW w:w="536" w:type="pct"/>
            <w:tcPrChange w:id="6093" w:author="Στάθης Καπ" w:date="2023-02-27T02:00:00Z">
              <w:tcPr>
                <w:tcW w:w="883" w:type="dxa"/>
              </w:tcPr>
            </w:tcPrChange>
          </w:tcPr>
          <w:p w14:paraId="5A43AD39" w14:textId="314EE876" w:rsidR="00FF66E2" w:rsidRPr="00FF66E2" w:rsidDel="001E2354" w:rsidRDefault="00FF66E2">
            <w:pPr>
              <w:jc w:val="center"/>
              <w:rPr>
                <w:del w:id="6094" w:author="Στάθης Καπ" w:date="2023-02-27T02:00:00Z"/>
                <w:sz w:val="20"/>
                <w:szCs w:val="20"/>
                <w:lang w:val="el-GR"/>
                <w:rPrChange w:id="6095" w:author="Στάθης Καπ" w:date="2023-02-26T07:43:00Z">
                  <w:rPr>
                    <w:del w:id="6096" w:author="Στάθης Καπ" w:date="2023-02-27T02:00:00Z"/>
                    <w:lang w:val="el-GR"/>
                  </w:rPr>
                </w:rPrChange>
              </w:rPr>
              <w:pPrChange w:id="6097" w:author="Στάθης Καπ" w:date="2023-02-26T07:43:00Z">
                <w:pPr/>
              </w:pPrChange>
            </w:pPr>
          </w:p>
        </w:tc>
        <w:tc>
          <w:tcPr>
            <w:tcW w:w="536" w:type="pct"/>
            <w:tcPrChange w:id="6098" w:author="Στάθης Καπ" w:date="2023-02-27T02:00:00Z">
              <w:tcPr>
                <w:tcW w:w="883" w:type="dxa"/>
              </w:tcPr>
            </w:tcPrChange>
          </w:tcPr>
          <w:p w14:paraId="7159396C" w14:textId="3B38D7C0" w:rsidR="00FF66E2" w:rsidRPr="00FF66E2" w:rsidDel="001E2354" w:rsidRDefault="00FF66E2">
            <w:pPr>
              <w:jc w:val="center"/>
              <w:rPr>
                <w:del w:id="6099" w:author="Στάθης Καπ" w:date="2023-02-27T02:00:00Z"/>
                <w:sz w:val="20"/>
                <w:szCs w:val="20"/>
                <w:lang w:val="el-GR"/>
                <w:rPrChange w:id="6100" w:author="Στάθης Καπ" w:date="2023-02-26T07:43:00Z">
                  <w:rPr>
                    <w:del w:id="6101" w:author="Στάθης Καπ" w:date="2023-02-27T02:00:00Z"/>
                    <w:lang w:val="el-GR"/>
                  </w:rPr>
                </w:rPrChange>
              </w:rPr>
              <w:pPrChange w:id="6102" w:author="Στάθης Καπ" w:date="2023-02-26T07:43:00Z">
                <w:pPr/>
              </w:pPrChange>
            </w:pPr>
          </w:p>
        </w:tc>
        <w:tc>
          <w:tcPr>
            <w:tcW w:w="536" w:type="pct"/>
            <w:tcPrChange w:id="6103" w:author="Στάθης Καπ" w:date="2023-02-27T02:00:00Z">
              <w:tcPr>
                <w:tcW w:w="883" w:type="dxa"/>
              </w:tcPr>
            </w:tcPrChange>
          </w:tcPr>
          <w:p w14:paraId="06FCDCA6" w14:textId="0EB9B546" w:rsidR="00FF66E2" w:rsidRPr="00FF66E2" w:rsidDel="001E2354" w:rsidRDefault="00FF66E2">
            <w:pPr>
              <w:jc w:val="center"/>
              <w:rPr>
                <w:del w:id="6104" w:author="Στάθης Καπ" w:date="2023-02-27T02:00:00Z"/>
                <w:sz w:val="20"/>
                <w:szCs w:val="20"/>
                <w:lang w:val="el-GR"/>
                <w:rPrChange w:id="6105" w:author="Στάθης Καπ" w:date="2023-02-26T07:43:00Z">
                  <w:rPr>
                    <w:del w:id="6106" w:author="Στάθης Καπ" w:date="2023-02-27T02:00:00Z"/>
                    <w:lang w:val="el-GR"/>
                  </w:rPr>
                </w:rPrChange>
              </w:rPr>
              <w:pPrChange w:id="6107" w:author="Στάθης Καπ" w:date="2023-02-26T07:43:00Z">
                <w:pPr/>
              </w:pPrChange>
            </w:pPr>
          </w:p>
        </w:tc>
      </w:tr>
      <w:tr w:rsidR="00FF66E2" w:rsidDel="001E2354" w14:paraId="1E10DDB5" w14:textId="402226C2" w:rsidTr="001E2354">
        <w:trPr>
          <w:del w:id="6108" w:author="Στάθης Καπ" w:date="2023-02-27T02:00:00Z"/>
        </w:trPr>
        <w:tc>
          <w:tcPr>
            <w:tcW w:w="536" w:type="pct"/>
            <w:tcPrChange w:id="6109" w:author="Στάθης Καπ" w:date="2023-02-27T02:00:00Z">
              <w:tcPr>
                <w:tcW w:w="882" w:type="dxa"/>
              </w:tcPr>
            </w:tcPrChange>
          </w:tcPr>
          <w:p w14:paraId="2B2B0698" w14:textId="2DDE9A28" w:rsidR="00FF66E2" w:rsidRPr="00FF66E2" w:rsidDel="001E2354" w:rsidRDefault="00FF66E2">
            <w:pPr>
              <w:jc w:val="center"/>
              <w:rPr>
                <w:del w:id="6110" w:author="Στάθης Καπ" w:date="2023-02-27T02:00:00Z"/>
                <w:sz w:val="20"/>
                <w:szCs w:val="20"/>
                <w:rPrChange w:id="6111" w:author="Στάθης Καπ" w:date="2023-02-26T07:43:00Z">
                  <w:rPr>
                    <w:del w:id="6112" w:author="Στάθης Καπ" w:date="2023-02-27T02:00:00Z"/>
                    <w:lang w:val="el-GR"/>
                  </w:rPr>
                </w:rPrChange>
              </w:rPr>
              <w:pPrChange w:id="6113" w:author="Στάθης Καπ" w:date="2023-02-26T07:43:00Z">
                <w:pPr/>
              </w:pPrChange>
            </w:pPr>
            <w:del w:id="6114" w:author="Στάθης Καπ" w:date="2023-02-26T07:46:00Z">
              <w:r w:rsidRPr="00FF66E2" w:rsidDel="00FF66E2">
                <w:rPr>
                  <w:sz w:val="20"/>
                  <w:szCs w:val="20"/>
                  <w:rPrChange w:id="6115" w:author="Στάθης Καπ" w:date="2023-02-26T07:43:00Z">
                    <w:rPr/>
                  </w:rPrChange>
                </w:rPr>
                <w:delText>Pr04</w:delText>
              </w:r>
            </w:del>
          </w:p>
        </w:tc>
        <w:tc>
          <w:tcPr>
            <w:tcW w:w="573" w:type="pct"/>
            <w:tcPrChange w:id="6116" w:author="Στάθης Καπ" w:date="2023-02-27T02:00:00Z">
              <w:tcPr>
                <w:tcW w:w="882" w:type="dxa"/>
              </w:tcPr>
            </w:tcPrChange>
          </w:tcPr>
          <w:p w14:paraId="2CA8AFF7" w14:textId="799A0870" w:rsidR="00FF66E2" w:rsidRPr="00FF66E2" w:rsidDel="001E2354" w:rsidRDefault="00FF66E2">
            <w:pPr>
              <w:jc w:val="center"/>
              <w:rPr>
                <w:del w:id="6117" w:author="Στάθης Καπ" w:date="2023-02-27T02:00:00Z"/>
                <w:sz w:val="20"/>
                <w:szCs w:val="20"/>
                <w:lang w:val="el-GR"/>
                <w:rPrChange w:id="6118" w:author="Στάθης Καπ" w:date="2023-02-26T07:43:00Z">
                  <w:rPr>
                    <w:del w:id="6119" w:author="Στάθης Καπ" w:date="2023-02-27T02:00:00Z"/>
                    <w:lang w:val="el-GR"/>
                  </w:rPr>
                </w:rPrChange>
              </w:rPr>
              <w:pPrChange w:id="6120" w:author="Στάθης Καπ" w:date="2023-02-26T07:43:00Z">
                <w:pPr/>
              </w:pPrChange>
            </w:pPr>
          </w:p>
        </w:tc>
        <w:tc>
          <w:tcPr>
            <w:tcW w:w="572" w:type="pct"/>
            <w:tcPrChange w:id="6121" w:author="Στάθης Καπ" w:date="2023-02-27T02:00:00Z">
              <w:tcPr>
                <w:tcW w:w="883" w:type="dxa"/>
              </w:tcPr>
            </w:tcPrChange>
          </w:tcPr>
          <w:p w14:paraId="5E7359CA" w14:textId="08E81F68" w:rsidR="00FF66E2" w:rsidRPr="00FF66E2" w:rsidDel="001E2354" w:rsidRDefault="00FF66E2">
            <w:pPr>
              <w:jc w:val="center"/>
              <w:rPr>
                <w:del w:id="6122" w:author="Στάθης Καπ" w:date="2023-02-27T02:00:00Z"/>
                <w:sz w:val="20"/>
                <w:szCs w:val="20"/>
                <w:lang w:val="el-GR"/>
                <w:rPrChange w:id="6123" w:author="Στάθης Καπ" w:date="2023-02-26T07:43:00Z">
                  <w:rPr>
                    <w:del w:id="6124" w:author="Στάθης Καπ" w:date="2023-02-27T02:00:00Z"/>
                    <w:lang w:val="el-GR"/>
                  </w:rPr>
                </w:rPrChange>
              </w:rPr>
              <w:pPrChange w:id="6125" w:author="Στάθης Καπ" w:date="2023-02-26T07:43:00Z">
                <w:pPr/>
              </w:pPrChange>
            </w:pPr>
          </w:p>
        </w:tc>
        <w:tc>
          <w:tcPr>
            <w:tcW w:w="640" w:type="pct"/>
            <w:tcPrChange w:id="6126" w:author="Στάθης Καπ" w:date="2023-02-27T02:00:00Z">
              <w:tcPr>
                <w:tcW w:w="883" w:type="dxa"/>
              </w:tcPr>
            </w:tcPrChange>
          </w:tcPr>
          <w:p w14:paraId="0A488A08" w14:textId="24EC366F" w:rsidR="00FF66E2" w:rsidRPr="00FF66E2" w:rsidDel="001E2354" w:rsidRDefault="00FF66E2">
            <w:pPr>
              <w:jc w:val="center"/>
              <w:rPr>
                <w:del w:id="6127" w:author="Στάθης Καπ" w:date="2023-02-27T02:00:00Z"/>
                <w:sz w:val="20"/>
                <w:szCs w:val="20"/>
                <w:lang w:val="el-GR"/>
                <w:rPrChange w:id="6128" w:author="Στάθης Καπ" w:date="2023-02-26T07:43:00Z">
                  <w:rPr>
                    <w:del w:id="6129" w:author="Στάθης Καπ" w:date="2023-02-27T02:00:00Z"/>
                    <w:lang w:val="el-GR"/>
                  </w:rPr>
                </w:rPrChange>
              </w:rPr>
              <w:pPrChange w:id="6130" w:author="Στάθης Καπ" w:date="2023-02-26T07:43:00Z">
                <w:pPr/>
              </w:pPrChange>
            </w:pPr>
          </w:p>
        </w:tc>
        <w:tc>
          <w:tcPr>
            <w:tcW w:w="536" w:type="pct"/>
            <w:tcPrChange w:id="6131" w:author="Στάθης Καπ" w:date="2023-02-27T02:00:00Z">
              <w:tcPr>
                <w:tcW w:w="883" w:type="dxa"/>
              </w:tcPr>
            </w:tcPrChange>
          </w:tcPr>
          <w:p w14:paraId="1BE3FABF" w14:textId="004EF164" w:rsidR="00FF66E2" w:rsidRPr="00FF66E2" w:rsidDel="001E2354" w:rsidRDefault="00FF66E2">
            <w:pPr>
              <w:jc w:val="center"/>
              <w:rPr>
                <w:del w:id="6132" w:author="Στάθης Καπ" w:date="2023-02-27T02:00:00Z"/>
                <w:sz w:val="20"/>
                <w:szCs w:val="20"/>
                <w:lang w:val="el-GR"/>
                <w:rPrChange w:id="6133" w:author="Στάθης Καπ" w:date="2023-02-26T07:43:00Z">
                  <w:rPr>
                    <w:del w:id="6134" w:author="Στάθης Καπ" w:date="2023-02-27T02:00:00Z"/>
                    <w:lang w:val="el-GR"/>
                  </w:rPr>
                </w:rPrChange>
              </w:rPr>
              <w:pPrChange w:id="6135" w:author="Στάθης Καπ" w:date="2023-02-26T07:43:00Z">
                <w:pPr/>
              </w:pPrChange>
            </w:pPr>
          </w:p>
        </w:tc>
        <w:tc>
          <w:tcPr>
            <w:tcW w:w="536" w:type="pct"/>
            <w:tcPrChange w:id="6136" w:author="Στάθης Καπ" w:date="2023-02-27T02:00:00Z">
              <w:tcPr>
                <w:tcW w:w="883" w:type="dxa"/>
              </w:tcPr>
            </w:tcPrChange>
          </w:tcPr>
          <w:p w14:paraId="141740D0" w14:textId="65479A91" w:rsidR="00FF66E2" w:rsidRPr="00FF66E2" w:rsidDel="001E2354" w:rsidRDefault="00FF66E2">
            <w:pPr>
              <w:jc w:val="center"/>
              <w:rPr>
                <w:del w:id="6137" w:author="Στάθης Καπ" w:date="2023-02-27T02:00:00Z"/>
                <w:sz w:val="20"/>
                <w:szCs w:val="20"/>
                <w:lang w:val="el-GR"/>
                <w:rPrChange w:id="6138" w:author="Στάθης Καπ" w:date="2023-02-26T07:43:00Z">
                  <w:rPr>
                    <w:del w:id="6139" w:author="Στάθης Καπ" w:date="2023-02-27T02:00:00Z"/>
                    <w:lang w:val="el-GR"/>
                  </w:rPr>
                </w:rPrChange>
              </w:rPr>
              <w:pPrChange w:id="6140" w:author="Στάθης Καπ" w:date="2023-02-26T07:43:00Z">
                <w:pPr/>
              </w:pPrChange>
            </w:pPr>
          </w:p>
        </w:tc>
        <w:tc>
          <w:tcPr>
            <w:tcW w:w="536" w:type="pct"/>
            <w:tcPrChange w:id="6141" w:author="Στάθης Καπ" w:date="2023-02-27T02:00:00Z">
              <w:tcPr>
                <w:tcW w:w="883" w:type="dxa"/>
              </w:tcPr>
            </w:tcPrChange>
          </w:tcPr>
          <w:p w14:paraId="5B1E33B8" w14:textId="64E7D5B4" w:rsidR="00FF66E2" w:rsidRPr="00FF66E2" w:rsidDel="001E2354" w:rsidRDefault="00FF66E2">
            <w:pPr>
              <w:jc w:val="center"/>
              <w:rPr>
                <w:del w:id="6142" w:author="Στάθης Καπ" w:date="2023-02-27T02:00:00Z"/>
                <w:sz w:val="20"/>
                <w:szCs w:val="20"/>
                <w:lang w:val="el-GR"/>
                <w:rPrChange w:id="6143" w:author="Στάθης Καπ" w:date="2023-02-26T07:43:00Z">
                  <w:rPr>
                    <w:del w:id="6144" w:author="Στάθης Καπ" w:date="2023-02-27T02:00:00Z"/>
                    <w:lang w:val="el-GR"/>
                  </w:rPr>
                </w:rPrChange>
              </w:rPr>
              <w:pPrChange w:id="6145" w:author="Στάθης Καπ" w:date="2023-02-26T07:43:00Z">
                <w:pPr/>
              </w:pPrChange>
            </w:pPr>
          </w:p>
        </w:tc>
        <w:tc>
          <w:tcPr>
            <w:tcW w:w="536" w:type="pct"/>
            <w:tcPrChange w:id="6146" w:author="Στάθης Καπ" w:date="2023-02-27T02:00:00Z">
              <w:tcPr>
                <w:tcW w:w="883" w:type="dxa"/>
              </w:tcPr>
            </w:tcPrChange>
          </w:tcPr>
          <w:p w14:paraId="30B2F09D" w14:textId="3228EA73" w:rsidR="00FF66E2" w:rsidRPr="00FF66E2" w:rsidDel="001E2354" w:rsidRDefault="00FF66E2">
            <w:pPr>
              <w:jc w:val="center"/>
              <w:rPr>
                <w:del w:id="6147" w:author="Στάθης Καπ" w:date="2023-02-27T02:00:00Z"/>
                <w:sz w:val="20"/>
                <w:szCs w:val="20"/>
                <w:lang w:val="el-GR"/>
                <w:rPrChange w:id="6148" w:author="Στάθης Καπ" w:date="2023-02-26T07:43:00Z">
                  <w:rPr>
                    <w:del w:id="6149" w:author="Στάθης Καπ" w:date="2023-02-27T02:00:00Z"/>
                    <w:lang w:val="el-GR"/>
                  </w:rPr>
                </w:rPrChange>
              </w:rPr>
              <w:pPrChange w:id="6150" w:author="Στάθης Καπ" w:date="2023-02-26T07:43:00Z">
                <w:pPr/>
              </w:pPrChange>
            </w:pPr>
          </w:p>
        </w:tc>
        <w:tc>
          <w:tcPr>
            <w:tcW w:w="536" w:type="pct"/>
            <w:tcPrChange w:id="6151" w:author="Στάθης Καπ" w:date="2023-02-27T02:00:00Z">
              <w:tcPr>
                <w:tcW w:w="883" w:type="dxa"/>
              </w:tcPr>
            </w:tcPrChange>
          </w:tcPr>
          <w:p w14:paraId="5BC5778C" w14:textId="14774F19" w:rsidR="00FF66E2" w:rsidRPr="00FF66E2" w:rsidDel="001E2354" w:rsidRDefault="00FF66E2">
            <w:pPr>
              <w:jc w:val="center"/>
              <w:rPr>
                <w:del w:id="6152" w:author="Στάθης Καπ" w:date="2023-02-27T02:00:00Z"/>
                <w:sz w:val="20"/>
                <w:szCs w:val="20"/>
                <w:lang w:val="el-GR"/>
                <w:rPrChange w:id="6153" w:author="Στάθης Καπ" w:date="2023-02-26T07:43:00Z">
                  <w:rPr>
                    <w:del w:id="6154" w:author="Στάθης Καπ" w:date="2023-02-27T02:00:00Z"/>
                    <w:lang w:val="el-GR"/>
                  </w:rPr>
                </w:rPrChange>
              </w:rPr>
              <w:pPrChange w:id="6155" w:author="Στάθης Καπ" w:date="2023-02-26T07:43:00Z">
                <w:pPr/>
              </w:pPrChange>
            </w:pPr>
          </w:p>
        </w:tc>
      </w:tr>
    </w:tbl>
    <w:p w14:paraId="165E1AA0" w14:textId="5878AC82" w:rsidR="002D19F0" w:rsidRPr="007575C9" w:rsidDel="001E2354" w:rsidRDefault="002D19F0" w:rsidP="002D19F0">
      <w:pPr>
        <w:rPr>
          <w:del w:id="6156" w:author="Στάθης Καπ" w:date="2023-02-27T02:00:00Z"/>
          <w:lang w:val="el-GR"/>
          <w:rPrChange w:id="6157" w:author="Στάθης Καπ" w:date="2023-02-26T07:37:00Z">
            <w:rPr>
              <w:del w:id="6158" w:author="Στάθης Καπ" w:date="2023-02-27T02:00:00Z"/>
            </w:rPr>
          </w:rPrChange>
        </w:rPr>
      </w:pPr>
    </w:p>
    <w:p w14:paraId="2E1BF098" w14:textId="043CB676" w:rsidR="002D19F0" w:rsidDel="001E2354" w:rsidRDefault="002D19F0">
      <w:pPr>
        <w:rPr>
          <w:del w:id="6159" w:author="Στάθης Καπ" w:date="2023-02-27T02:00:00Z"/>
        </w:rPr>
      </w:pPr>
    </w:p>
    <w:p w14:paraId="669C3E6F" w14:textId="287EE8E5" w:rsidR="00CF69D4" w:rsidDel="001E2354" w:rsidRDefault="002D19F0" w:rsidP="002D19F0">
      <w:pPr>
        <w:rPr>
          <w:del w:id="6160" w:author="Στάθης Καπ" w:date="2023-02-27T02:00:00Z"/>
        </w:rPr>
      </w:pPr>
      <w:del w:id="6161"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162"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163">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164" w:author="Στάθης Καπ" w:date="2023-02-27T02:00:00Z"/>
          <w:trPrChange w:id="6165" w:author="Στάθης Καπ" w:date="2023-02-02T17:14:00Z">
            <w:trPr>
              <w:gridAfter w:val="0"/>
            </w:trPr>
          </w:trPrChange>
        </w:trPr>
        <w:tc>
          <w:tcPr>
            <w:tcW w:w="1427" w:type="dxa"/>
            <w:tcPrChange w:id="6166" w:author="Στάθης Καπ" w:date="2023-02-02T17:14:00Z">
              <w:tcPr>
                <w:tcW w:w="882" w:type="dxa"/>
              </w:tcPr>
            </w:tcPrChange>
          </w:tcPr>
          <w:p w14:paraId="4A3EC32C" w14:textId="1816CEE7" w:rsidR="0019182E" w:rsidRPr="00A21C84" w:rsidDel="001E2354" w:rsidRDefault="008B0881" w:rsidP="002D19F0">
            <w:pPr>
              <w:rPr>
                <w:del w:id="6167" w:author="Στάθης Καπ" w:date="2023-02-27T02:00:00Z"/>
                <w:rFonts w:cstheme="minorHAnsi"/>
                <w:sz w:val="20"/>
                <w:szCs w:val="20"/>
                <w:rPrChange w:id="6168" w:author="Στάθης Καπ" w:date="2023-02-02T17:47:00Z">
                  <w:rPr>
                    <w:del w:id="6169" w:author="Στάθης Καπ" w:date="2023-02-27T02:00:00Z"/>
                    <w:rFonts w:cstheme="minorHAnsi"/>
                  </w:rPr>
                </w:rPrChange>
              </w:rPr>
            </w:pPr>
            <w:del w:id="6170" w:author="Στάθης Καπ" w:date="2023-02-27T02:00:00Z">
              <w:r w:rsidDel="001E2354">
                <w:rPr>
                  <w:rFonts w:cstheme="minorHAnsi"/>
                  <w:sz w:val="20"/>
                  <w:szCs w:val="20"/>
                </w:rPr>
                <w:delText>Name</w:delText>
              </w:r>
            </w:del>
          </w:p>
        </w:tc>
        <w:tc>
          <w:tcPr>
            <w:tcW w:w="1427" w:type="dxa"/>
            <w:tcPrChange w:id="6171" w:author="Στάθης Καπ" w:date="2023-02-02T17:14:00Z">
              <w:tcPr>
                <w:tcW w:w="882" w:type="dxa"/>
                <w:gridSpan w:val="2"/>
              </w:tcPr>
            </w:tcPrChange>
          </w:tcPr>
          <w:p w14:paraId="64D25170" w14:textId="72A0C740" w:rsidR="0019182E" w:rsidRPr="00A21C84" w:rsidDel="001E2354" w:rsidRDefault="0019182E" w:rsidP="002D19F0">
            <w:pPr>
              <w:rPr>
                <w:del w:id="6172" w:author="Στάθης Καπ" w:date="2023-02-27T02:00:00Z"/>
                <w:rFonts w:cstheme="minorHAnsi"/>
                <w:sz w:val="20"/>
                <w:szCs w:val="20"/>
                <w:rPrChange w:id="6173" w:author="Στάθης Καπ" w:date="2023-02-02T17:47:00Z">
                  <w:rPr>
                    <w:del w:id="6174" w:author="Στάθης Καπ" w:date="2023-02-27T02:00:00Z"/>
                    <w:rFonts w:cstheme="minorHAnsi"/>
                  </w:rPr>
                </w:rPrChange>
              </w:rPr>
            </w:pPr>
            <w:del w:id="6175" w:author="Στάθης Καπ" w:date="2023-02-27T02:00:00Z">
              <w:r w:rsidRPr="00A21C84" w:rsidDel="001E2354">
                <w:rPr>
                  <w:rFonts w:cstheme="minorHAnsi"/>
                  <w:sz w:val="20"/>
                  <w:szCs w:val="20"/>
                  <w:rPrChange w:id="6176" w:author="Στάθης Καπ" w:date="2023-02-02T17:47:00Z">
                    <w:rPr>
                      <w:rFonts w:cstheme="minorHAnsi"/>
                    </w:rPr>
                  </w:rPrChange>
                </w:rPr>
                <w:delText>BK</w:delText>
              </w:r>
            </w:del>
          </w:p>
        </w:tc>
        <w:tc>
          <w:tcPr>
            <w:tcW w:w="1690" w:type="dxa"/>
            <w:tcPrChange w:id="6177" w:author="Στάθης Καπ" w:date="2023-02-02T17:14:00Z">
              <w:tcPr>
                <w:tcW w:w="883" w:type="dxa"/>
              </w:tcPr>
            </w:tcPrChange>
          </w:tcPr>
          <w:p w14:paraId="738B2973" w14:textId="2EE6C9A6" w:rsidR="0019182E" w:rsidRPr="00A21C84" w:rsidDel="001E2354" w:rsidRDefault="0019182E" w:rsidP="002D19F0">
            <w:pPr>
              <w:rPr>
                <w:del w:id="6178" w:author="Στάθης Καπ" w:date="2023-02-27T02:00:00Z"/>
                <w:rFonts w:cstheme="minorHAnsi"/>
                <w:sz w:val="20"/>
                <w:szCs w:val="20"/>
                <w:rPrChange w:id="6179" w:author="Στάθης Καπ" w:date="2023-02-02T17:47:00Z">
                  <w:rPr>
                    <w:del w:id="6180" w:author="Στάθης Καπ" w:date="2023-02-27T02:00:00Z"/>
                    <w:rFonts w:cstheme="minorHAnsi"/>
                  </w:rPr>
                </w:rPrChange>
              </w:rPr>
            </w:pPr>
            <w:del w:id="6181" w:author="Στάθης Καπ" w:date="2023-02-27T02:00:00Z">
              <w:r w:rsidRPr="00A21C84" w:rsidDel="001E2354">
                <w:rPr>
                  <w:rFonts w:cstheme="minorHAnsi"/>
                  <w:sz w:val="20"/>
                  <w:szCs w:val="20"/>
                  <w:rPrChange w:id="6182" w:author="Στάθης Καπ" w:date="2023-02-02T17:47:00Z">
                    <w:rPr>
                      <w:rFonts w:cstheme="minorHAnsi"/>
                    </w:rPr>
                  </w:rPrChange>
                </w:rPr>
                <w:delText>ILS</w:delText>
              </w:r>
              <w:r w:rsidR="00C95F04" w:rsidRPr="00A21C84" w:rsidDel="001E2354">
                <w:rPr>
                  <w:rFonts w:cstheme="minorHAnsi"/>
                  <w:sz w:val="20"/>
                  <w:szCs w:val="20"/>
                  <w:rPrChange w:id="6183" w:author="Στάθης Καπ" w:date="2023-02-02T17:47:00Z">
                    <w:rPr>
                      <w:rFonts w:cstheme="minorHAnsi"/>
                    </w:rPr>
                  </w:rPrChange>
                </w:rPr>
                <w:delText>(2009)</w:delText>
              </w:r>
            </w:del>
          </w:p>
        </w:tc>
        <w:tc>
          <w:tcPr>
            <w:tcW w:w="1428" w:type="dxa"/>
            <w:tcPrChange w:id="6184" w:author="Στάθης Καπ" w:date="2023-02-02T17:14:00Z">
              <w:tcPr>
                <w:tcW w:w="883" w:type="dxa"/>
                <w:gridSpan w:val="2"/>
              </w:tcPr>
            </w:tcPrChange>
          </w:tcPr>
          <w:p w14:paraId="3CC212F8" w14:textId="3A91E76E" w:rsidR="0019182E" w:rsidRPr="00A21C84" w:rsidDel="001E2354" w:rsidRDefault="0019182E" w:rsidP="002D19F0">
            <w:pPr>
              <w:rPr>
                <w:del w:id="6185" w:author="Στάθης Καπ" w:date="2023-02-27T02:00:00Z"/>
                <w:rFonts w:cstheme="minorHAnsi"/>
                <w:sz w:val="20"/>
                <w:szCs w:val="20"/>
                <w:rPrChange w:id="6186" w:author="Στάθης Καπ" w:date="2023-02-02T17:47:00Z">
                  <w:rPr>
                    <w:del w:id="6187" w:author="Στάθης Καπ" w:date="2023-02-27T02:00:00Z"/>
                    <w:rFonts w:cstheme="minorHAnsi"/>
                  </w:rPr>
                </w:rPrChange>
              </w:rPr>
            </w:pPr>
            <w:del w:id="6188" w:author="Στάθης Καπ" w:date="2023-02-27T02:00:00Z">
              <w:r w:rsidRPr="00A21C84" w:rsidDel="001E2354">
                <w:rPr>
                  <w:rFonts w:cstheme="minorHAnsi"/>
                  <w:sz w:val="20"/>
                  <w:szCs w:val="20"/>
                  <w:rPrChange w:id="6189" w:author="Στάθης Καπ" w:date="2023-02-02T17:47:00Z">
                    <w:rPr>
                      <w:rFonts w:cstheme="minorHAnsi"/>
                    </w:rPr>
                  </w:rPrChange>
                </w:rPr>
                <w:delText>ILS</w:delText>
              </w:r>
            </w:del>
          </w:p>
        </w:tc>
        <w:tc>
          <w:tcPr>
            <w:tcW w:w="1428" w:type="dxa"/>
            <w:tcPrChange w:id="6190" w:author="Στάθης Καπ" w:date="2023-02-02T17:14:00Z">
              <w:tcPr>
                <w:tcW w:w="883" w:type="dxa"/>
              </w:tcPr>
            </w:tcPrChange>
          </w:tcPr>
          <w:p w14:paraId="7C5E8709" w14:textId="5A7FA1AE" w:rsidR="0019182E" w:rsidRPr="00A21C84" w:rsidDel="001E2354" w:rsidRDefault="0019182E" w:rsidP="002D19F0">
            <w:pPr>
              <w:rPr>
                <w:del w:id="6191" w:author="Στάθης Καπ" w:date="2023-02-27T02:00:00Z"/>
                <w:rFonts w:cstheme="minorHAnsi"/>
                <w:sz w:val="20"/>
                <w:szCs w:val="20"/>
                <w:rPrChange w:id="6192" w:author="Στάθης Καπ" w:date="2023-02-02T17:47:00Z">
                  <w:rPr>
                    <w:del w:id="6193" w:author="Στάθης Καπ" w:date="2023-02-27T02:00:00Z"/>
                    <w:rFonts w:cstheme="minorHAnsi"/>
                  </w:rPr>
                </w:rPrChange>
              </w:rPr>
            </w:pPr>
            <w:del w:id="6194" w:author="Στάθης Καπ" w:date="2023-02-27T02:00:00Z">
              <w:r w:rsidRPr="00A21C84" w:rsidDel="001E2354">
                <w:rPr>
                  <w:rFonts w:cstheme="minorHAnsi"/>
                  <w:sz w:val="20"/>
                  <w:szCs w:val="20"/>
                  <w:rPrChange w:id="6195" w:author="Στάθης Καπ" w:date="2023-02-02T17:47:00Z">
                    <w:rPr>
                      <w:rFonts w:cstheme="minorHAnsi"/>
                    </w:rPr>
                  </w:rPrChange>
                </w:rPr>
                <w:delText>CPU(s)</w:delText>
              </w:r>
            </w:del>
          </w:p>
        </w:tc>
        <w:tc>
          <w:tcPr>
            <w:tcW w:w="1428" w:type="dxa"/>
            <w:tcPrChange w:id="6196" w:author="Στάθης Καπ" w:date="2023-02-02T17:14:00Z">
              <w:tcPr>
                <w:tcW w:w="883" w:type="dxa"/>
                <w:gridSpan w:val="2"/>
              </w:tcPr>
            </w:tcPrChange>
          </w:tcPr>
          <w:p w14:paraId="516F6765" w14:textId="298CA2B4" w:rsidR="0019182E" w:rsidRPr="00A21C84" w:rsidDel="001E2354" w:rsidRDefault="0019182E" w:rsidP="002D19F0">
            <w:pPr>
              <w:rPr>
                <w:del w:id="6197" w:author="Στάθης Καπ" w:date="2023-02-27T02:00:00Z"/>
                <w:rFonts w:cstheme="minorHAnsi"/>
                <w:sz w:val="20"/>
                <w:szCs w:val="20"/>
                <w:rPrChange w:id="6198" w:author="Στάθης Καπ" w:date="2023-02-02T17:47:00Z">
                  <w:rPr>
                    <w:del w:id="6199" w:author="Στάθης Καπ" w:date="2023-02-27T02:00:00Z"/>
                    <w:rFonts w:cstheme="minorHAnsi"/>
                  </w:rPr>
                </w:rPrChange>
              </w:rPr>
            </w:pPr>
            <w:del w:id="6200" w:author="Στάθης Καπ" w:date="2023-02-27T02:00:00Z">
              <w:r w:rsidRPr="00A21C84" w:rsidDel="001E2354">
                <w:rPr>
                  <w:rFonts w:cstheme="minorHAnsi"/>
                  <w:sz w:val="20"/>
                  <w:szCs w:val="20"/>
                  <w:rPrChange w:id="6201" w:author="Στάθης Καπ" w:date="2023-02-02T17:47:00Z">
                    <w:rPr>
                      <w:rFonts w:cstheme="minorHAnsi"/>
                    </w:rPr>
                  </w:rPrChange>
                </w:rPr>
                <w:delText>Visits</w:delText>
              </w:r>
            </w:del>
          </w:p>
        </w:tc>
      </w:tr>
      <w:tr w:rsidR="008A6DAE" w:rsidDel="001E2354" w14:paraId="2809BC51" w14:textId="4FAD863D" w:rsidTr="008A6DAE">
        <w:trPr>
          <w:jc w:val="center"/>
          <w:del w:id="6202" w:author="Στάθης Καπ" w:date="2023-02-27T02:00:00Z"/>
          <w:trPrChange w:id="6203" w:author="Στάθης Καπ" w:date="2023-02-02T17:14:00Z">
            <w:trPr>
              <w:gridAfter w:val="0"/>
            </w:trPr>
          </w:trPrChange>
        </w:trPr>
        <w:tc>
          <w:tcPr>
            <w:tcW w:w="1427" w:type="dxa"/>
            <w:tcPrChange w:id="6204" w:author="Στάθης Καπ" w:date="2023-02-02T17:14:00Z">
              <w:tcPr>
                <w:tcW w:w="882" w:type="dxa"/>
              </w:tcPr>
            </w:tcPrChange>
          </w:tcPr>
          <w:p w14:paraId="1128F3E7" w14:textId="4570719F" w:rsidR="008A6DAE" w:rsidRPr="00A21C84" w:rsidDel="001E2354" w:rsidRDefault="00DE0B51" w:rsidP="008A6DAE">
            <w:pPr>
              <w:rPr>
                <w:del w:id="6205" w:author="Στάθης Καπ" w:date="2023-02-27T02:00:00Z"/>
                <w:rFonts w:cstheme="minorHAnsi"/>
                <w:sz w:val="20"/>
                <w:szCs w:val="20"/>
                <w:rPrChange w:id="6206" w:author="Στάθης Καπ" w:date="2023-02-02T17:47:00Z">
                  <w:rPr>
                    <w:del w:id="6207" w:author="Στάθης Καπ" w:date="2023-02-27T02:00:00Z"/>
                    <w:rFonts w:cstheme="minorHAnsi"/>
                  </w:rPr>
                </w:rPrChange>
              </w:rPr>
            </w:pPr>
            <w:del w:id="6208" w:author="Στάθης Καπ" w:date="2023-02-27T02:00:00Z">
              <w:r w:rsidRPr="00A21C84" w:rsidDel="001E2354">
                <w:rPr>
                  <w:rFonts w:cstheme="minorHAnsi"/>
                  <w:sz w:val="20"/>
                  <w:szCs w:val="20"/>
                  <w:rPrChange w:id="6209" w:author="Στάθης Καπ" w:date="2023-02-02T17:47:00Z">
                    <w:rPr>
                      <w:rFonts w:cstheme="minorHAnsi"/>
                      <w:sz w:val="18"/>
                      <w:szCs w:val="18"/>
                    </w:rPr>
                  </w:rPrChange>
                </w:rPr>
                <w:delText>p</w:delText>
              </w:r>
              <w:r w:rsidR="008A6DAE" w:rsidRPr="00A21C84" w:rsidDel="001E2354">
                <w:rPr>
                  <w:rFonts w:cstheme="minorHAnsi"/>
                  <w:sz w:val="20"/>
                  <w:szCs w:val="20"/>
                  <w:rPrChange w:id="6210" w:author="Στάθης Καπ" w:date="2023-02-02T17:47:00Z">
                    <w:rPr>
                      <w:rFonts w:cstheme="minorHAnsi"/>
                    </w:rPr>
                  </w:rPrChange>
                </w:rPr>
                <w:delText>r01</w:delText>
              </w:r>
            </w:del>
          </w:p>
        </w:tc>
        <w:tc>
          <w:tcPr>
            <w:tcW w:w="1427" w:type="dxa"/>
            <w:tcPrChange w:id="6211" w:author="Στάθης Καπ" w:date="2023-02-02T17:14:00Z">
              <w:tcPr>
                <w:tcW w:w="882" w:type="dxa"/>
                <w:gridSpan w:val="2"/>
              </w:tcPr>
            </w:tcPrChange>
          </w:tcPr>
          <w:p w14:paraId="6B219AA4" w14:textId="4397D810" w:rsidR="008A6DAE" w:rsidRPr="00A21C84" w:rsidDel="001E2354" w:rsidRDefault="008A6DAE" w:rsidP="008A6DAE">
            <w:pPr>
              <w:rPr>
                <w:del w:id="6212" w:author="Στάθης Καπ" w:date="2023-02-27T02:00:00Z"/>
                <w:rFonts w:cstheme="minorHAnsi"/>
                <w:sz w:val="20"/>
                <w:szCs w:val="20"/>
                <w:rPrChange w:id="6213" w:author="Στάθης Καπ" w:date="2023-02-02T17:47:00Z">
                  <w:rPr>
                    <w:del w:id="6214" w:author="Στάθης Καπ" w:date="2023-02-27T02:00:00Z"/>
                    <w:rFonts w:cstheme="minorHAnsi"/>
                  </w:rPr>
                </w:rPrChange>
              </w:rPr>
            </w:pPr>
            <w:del w:id="6215" w:author="Στάθης Καπ" w:date="2023-02-27T02:00:00Z">
              <w:r w:rsidRPr="00A21C84" w:rsidDel="001E2354">
                <w:rPr>
                  <w:rFonts w:cstheme="minorHAnsi"/>
                  <w:sz w:val="20"/>
                  <w:szCs w:val="20"/>
                  <w:rPrChange w:id="6216" w:author="Στάθης Καπ" w:date="2023-02-02T17:47:00Z">
                    <w:rPr>
                      <w:rFonts w:cstheme="minorHAnsi"/>
                    </w:rPr>
                  </w:rPrChange>
                </w:rPr>
                <w:delText>308</w:delText>
              </w:r>
            </w:del>
          </w:p>
        </w:tc>
        <w:tc>
          <w:tcPr>
            <w:tcW w:w="1690" w:type="dxa"/>
            <w:tcPrChange w:id="6217" w:author="Στάθης Καπ" w:date="2023-02-02T17:14:00Z">
              <w:tcPr>
                <w:tcW w:w="883" w:type="dxa"/>
              </w:tcPr>
            </w:tcPrChange>
          </w:tcPr>
          <w:p w14:paraId="0336687D" w14:textId="0672A216" w:rsidR="008A6DAE" w:rsidRPr="00A21C84" w:rsidDel="001E2354" w:rsidRDefault="008A6DAE" w:rsidP="008A6DAE">
            <w:pPr>
              <w:rPr>
                <w:del w:id="6218" w:author="Στάθης Καπ" w:date="2023-02-27T02:00:00Z"/>
                <w:rFonts w:cstheme="minorHAnsi"/>
                <w:sz w:val="20"/>
                <w:szCs w:val="20"/>
                <w:rPrChange w:id="6219" w:author="Στάθης Καπ" w:date="2023-02-02T17:47:00Z">
                  <w:rPr>
                    <w:del w:id="6220" w:author="Στάθης Καπ" w:date="2023-02-27T02:00:00Z"/>
                    <w:rFonts w:cstheme="minorHAnsi"/>
                  </w:rPr>
                </w:rPrChange>
              </w:rPr>
            </w:pPr>
            <w:del w:id="6221" w:author="Στάθης Καπ" w:date="2023-02-27T02:00:00Z">
              <w:r w:rsidRPr="00A21C84" w:rsidDel="001E2354">
                <w:rPr>
                  <w:rFonts w:cstheme="minorHAnsi"/>
                  <w:sz w:val="20"/>
                  <w:szCs w:val="20"/>
                  <w:rPrChange w:id="6222" w:author="Στάθης Καπ" w:date="2023-02-02T17:47:00Z">
                    <w:rPr>
                      <w:rFonts w:cstheme="minorHAnsi"/>
                    </w:rPr>
                  </w:rPrChange>
                </w:rPr>
                <w:delText>304</w:delText>
              </w:r>
            </w:del>
          </w:p>
        </w:tc>
        <w:tc>
          <w:tcPr>
            <w:tcW w:w="1428" w:type="dxa"/>
            <w:tcPrChange w:id="6223" w:author="Στάθης Καπ" w:date="2023-02-02T17:14:00Z">
              <w:tcPr>
                <w:tcW w:w="883" w:type="dxa"/>
                <w:gridSpan w:val="2"/>
              </w:tcPr>
            </w:tcPrChange>
          </w:tcPr>
          <w:p w14:paraId="59532DE5" w14:textId="60BC92BF" w:rsidR="008A6DAE" w:rsidRPr="00A21C84" w:rsidDel="001E2354" w:rsidRDefault="008A6DAE" w:rsidP="008A6DAE">
            <w:pPr>
              <w:rPr>
                <w:del w:id="6224" w:author="Στάθης Καπ" w:date="2023-02-27T02:00:00Z"/>
                <w:rFonts w:cstheme="minorHAnsi"/>
                <w:sz w:val="20"/>
                <w:szCs w:val="20"/>
                <w:rPrChange w:id="6225" w:author="Στάθης Καπ" w:date="2023-02-02T17:47:00Z">
                  <w:rPr>
                    <w:del w:id="6226" w:author="Στάθης Καπ" w:date="2023-02-27T02:00:00Z"/>
                    <w:rFonts w:cstheme="minorHAnsi"/>
                  </w:rPr>
                </w:rPrChange>
              </w:rPr>
            </w:pPr>
            <w:del w:id="6227" w:author="Στάθης Καπ" w:date="2023-02-27T02:00:00Z">
              <w:r w:rsidRPr="00A21C84" w:rsidDel="001E2354">
                <w:rPr>
                  <w:rFonts w:cstheme="minorHAnsi"/>
                  <w:sz w:val="20"/>
                  <w:szCs w:val="20"/>
                  <w:rPrChange w:id="6228" w:author="Στάθης Καπ" w:date="2023-02-02T17:47:00Z">
                    <w:rPr>
                      <w:rFonts w:cstheme="minorHAnsi"/>
                    </w:rPr>
                  </w:rPrChange>
                </w:rPr>
                <w:delText>298</w:delText>
              </w:r>
            </w:del>
          </w:p>
        </w:tc>
        <w:tc>
          <w:tcPr>
            <w:tcW w:w="1428" w:type="dxa"/>
            <w:tcPrChange w:id="6229" w:author="Στάθης Καπ" w:date="2023-02-02T17:14:00Z">
              <w:tcPr>
                <w:tcW w:w="883" w:type="dxa"/>
              </w:tcPr>
            </w:tcPrChange>
          </w:tcPr>
          <w:p w14:paraId="671483A8" w14:textId="3B8A9305" w:rsidR="008A6DAE" w:rsidRPr="00A21C84" w:rsidDel="001E2354" w:rsidRDefault="008A6DAE" w:rsidP="008A6DAE">
            <w:pPr>
              <w:rPr>
                <w:del w:id="6230" w:author="Στάθης Καπ" w:date="2023-02-27T02:00:00Z"/>
                <w:rFonts w:cstheme="minorHAnsi"/>
                <w:sz w:val="20"/>
                <w:szCs w:val="20"/>
                <w:rPrChange w:id="6231" w:author="Στάθης Καπ" w:date="2023-02-02T17:47:00Z">
                  <w:rPr>
                    <w:del w:id="6232" w:author="Στάθης Καπ" w:date="2023-02-27T02:00:00Z"/>
                    <w:rFonts w:cstheme="minorHAnsi"/>
                  </w:rPr>
                </w:rPrChange>
              </w:rPr>
            </w:pPr>
            <w:del w:id="6233" w:author="Στάθης Καπ" w:date="2023-02-27T02:00:00Z">
              <w:r w:rsidRPr="00A21C84" w:rsidDel="001E2354">
                <w:rPr>
                  <w:rFonts w:cstheme="minorHAnsi"/>
                  <w:sz w:val="20"/>
                  <w:szCs w:val="20"/>
                  <w:rPrChange w:id="6234" w:author="Στάθης Καπ" w:date="2023-02-02T17:47:00Z">
                    <w:rPr>
                      <w:rFonts w:cstheme="minorHAnsi"/>
                    </w:rPr>
                  </w:rPrChange>
                </w:rPr>
                <w:delText>0.07</w:delText>
              </w:r>
            </w:del>
          </w:p>
        </w:tc>
        <w:tc>
          <w:tcPr>
            <w:tcW w:w="1428" w:type="dxa"/>
            <w:tcPrChange w:id="6235" w:author="Στάθης Καπ" w:date="2023-02-02T17:14:00Z">
              <w:tcPr>
                <w:tcW w:w="883" w:type="dxa"/>
                <w:gridSpan w:val="2"/>
              </w:tcPr>
            </w:tcPrChange>
          </w:tcPr>
          <w:p w14:paraId="190BB03B" w14:textId="2BB16647" w:rsidR="008A6DAE" w:rsidRPr="00A21C84" w:rsidDel="001E2354" w:rsidRDefault="008A6DAE" w:rsidP="008A6DAE">
            <w:pPr>
              <w:rPr>
                <w:del w:id="6236" w:author="Στάθης Καπ" w:date="2023-02-27T02:00:00Z"/>
                <w:rFonts w:cstheme="minorHAnsi"/>
                <w:sz w:val="20"/>
                <w:szCs w:val="20"/>
                <w:rPrChange w:id="6237" w:author="Στάθης Καπ" w:date="2023-02-02T17:47:00Z">
                  <w:rPr>
                    <w:del w:id="6238" w:author="Στάθης Καπ" w:date="2023-02-27T02:00:00Z"/>
                    <w:rFonts w:cstheme="minorHAnsi"/>
                  </w:rPr>
                </w:rPrChange>
              </w:rPr>
            </w:pPr>
            <w:del w:id="6239" w:author="Στάθης Καπ" w:date="2023-02-27T02:00:00Z">
              <w:r w:rsidRPr="00A21C84" w:rsidDel="001E2354">
                <w:rPr>
                  <w:rFonts w:cstheme="minorHAnsi"/>
                  <w:sz w:val="20"/>
                  <w:szCs w:val="20"/>
                  <w:rPrChange w:id="6240" w:author="Στάθης Καπ" w:date="2023-02-02T17:47:00Z">
                    <w:rPr>
                      <w:rFonts w:cstheme="minorHAnsi"/>
                    </w:rPr>
                  </w:rPrChange>
                </w:rPr>
                <w:delText>21</w:delText>
              </w:r>
            </w:del>
          </w:p>
        </w:tc>
      </w:tr>
      <w:tr w:rsidR="008A6DAE" w:rsidDel="001E2354" w14:paraId="713A0E82" w14:textId="65C20CDA" w:rsidTr="008A6DAE">
        <w:trPr>
          <w:jc w:val="center"/>
          <w:del w:id="6241" w:author="Στάθης Καπ" w:date="2023-02-27T02:00:00Z"/>
          <w:trPrChange w:id="6242" w:author="Στάθης Καπ" w:date="2023-02-02T17:14:00Z">
            <w:trPr>
              <w:gridAfter w:val="0"/>
            </w:trPr>
          </w:trPrChange>
        </w:trPr>
        <w:tc>
          <w:tcPr>
            <w:tcW w:w="1427" w:type="dxa"/>
            <w:tcPrChange w:id="6243" w:author="Στάθης Καπ" w:date="2023-02-02T17:14:00Z">
              <w:tcPr>
                <w:tcW w:w="882" w:type="dxa"/>
              </w:tcPr>
            </w:tcPrChange>
          </w:tcPr>
          <w:p w14:paraId="188A2946" w14:textId="3AB6F72A" w:rsidR="008A6DAE" w:rsidRPr="00A21C84" w:rsidDel="001E2354" w:rsidRDefault="00DE0B51" w:rsidP="008A6DAE">
            <w:pPr>
              <w:rPr>
                <w:del w:id="6244" w:author="Στάθης Καπ" w:date="2023-02-27T02:00:00Z"/>
                <w:rFonts w:cstheme="minorHAnsi"/>
                <w:sz w:val="20"/>
                <w:szCs w:val="20"/>
                <w:rPrChange w:id="6245" w:author="Στάθης Καπ" w:date="2023-02-02T17:47:00Z">
                  <w:rPr>
                    <w:del w:id="6246" w:author="Στάθης Καπ" w:date="2023-02-27T02:00:00Z"/>
                    <w:rFonts w:cstheme="minorHAnsi"/>
                  </w:rPr>
                </w:rPrChange>
              </w:rPr>
            </w:pPr>
            <w:del w:id="6247" w:author="Στάθης Καπ" w:date="2023-02-27T02:00:00Z">
              <w:r w:rsidRPr="00A21C84" w:rsidDel="001E2354">
                <w:rPr>
                  <w:rFonts w:cstheme="minorHAnsi"/>
                  <w:sz w:val="20"/>
                  <w:szCs w:val="20"/>
                  <w:rPrChange w:id="6248" w:author="Στάθης Καπ" w:date="2023-02-02T17:47:00Z">
                    <w:rPr>
                      <w:rFonts w:cstheme="minorHAnsi"/>
                      <w:sz w:val="18"/>
                      <w:szCs w:val="18"/>
                    </w:rPr>
                  </w:rPrChange>
                </w:rPr>
                <w:delText>p</w:delText>
              </w:r>
              <w:r w:rsidR="008A6DAE" w:rsidRPr="00A21C84" w:rsidDel="001E2354">
                <w:rPr>
                  <w:rFonts w:cstheme="minorHAnsi"/>
                  <w:sz w:val="20"/>
                  <w:szCs w:val="20"/>
                  <w:rPrChange w:id="6249" w:author="Στάθης Καπ" w:date="2023-02-02T17:47:00Z">
                    <w:rPr>
                      <w:rFonts w:cstheme="minorHAnsi"/>
                    </w:rPr>
                  </w:rPrChange>
                </w:rPr>
                <w:delText>r02</w:delText>
              </w:r>
            </w:del>
          </w:p>
        </w:tc>
        <w:tc>
          <w:tcPr>
            <w:tcW w:w="1427" w:type="dxa"/>
            <w:tcPrChange w:id="6250" w:author="Στάθης Καπ" w:date="2023-02-02T17:14:00Z">
              <w:tcPr>
                <w:tcW w:w="882" w:type="dxa"/>
                <w:gridSpan w:val="2"/>
              </w:tcPr>
            </w:tcPrChange>
          </w:tcPr>
          <w:p w14:paraId="075E1E9A" w14:textId="40EA60B8" w:rsidR="008A6DAE" w:rsidRPr="00A21C84" w:rsidDel="001E2354" w:rsidRDefault="008A6DAE" w:rsidP="008A6DAE">
            <w:pPr>
              <w:rPr>
                <w:del w:id="6251" w:author="Στάθης Καπ" w:date="2023-02-27T02:00:00Z"/>
                <w:rFonts w:cstheme="minorHAnsi"/>
                <w:sz w:val="20"/>
                <w:szCs w:val="20"/>
                <w:rPrChange w:id="6252" w:author="Στάθης Καπ" w:date="2023-02-02T17:47:00Z">
                  <w:rPr>
                    <w:del w:id="6253" w:author="Στάθης Καπ" w:date="2023-02-27T02:00:00Z"/>
                    <w:rFonts w:cstheme="minorHAnsi"/>
                  </w:rPr>
                </w:rPrChange>
              </w:rPr>
            </w:pPr>
            <w:del w:id="6254" w:author="Στάθης Καπ" w:date="2023-02-27T02:00:00Z">
              <w:r w:rsidRPr="00A21C84" w:rsidDel="001E2354">
                <w:rPr>
                  <w:rFonts w:cstheme="minorHAnsi"/>
                  <w:sz w:val="20"/>
                  <w:szCs w:val="20"/>
                  <w:rPrChange w:id="6255" w:author="Στάθης Καπ" w:date="2023-02-02T17:47:00Z">
                    <w:rPr>
                      <w:rFonts w:cstheme="minorHAnsi"/>
                    </w:rPr>
                  </w:rPrChange>
                </w:rPr>
                <w:delText>404</w:delText>
              </w:r>
            </w:del>
          </w:p>
        </w:tc>
        <w:tc>
          <w:tcPr>
            <w:tcW w:w="1690" w:type="dxa"/>
            <w:tcPrChange w:id="6256" w:author="Στάθης Καπ" w:date="2023-02-02T17:14:00Z">
              <w:tcPr>
                <w:tcW w:w="883" w:type="dxa"/>
              </w:tcPr>
            </w:tcPrChange>
          </w:tcPr>
          <w:p w14:paraId="40C8A7F4" w14:textId="17DAFD3C" w:rsidR="008A6DAE" w:rsidRPr="00A21C84" w:rsidDel="001E2354" w:rsidRDefault="008A6DAE" w:rsidP="008A6DAE">
            <w:pPr>
              <w:rPr>
                <w:del w:id="6257" w:author="Στάθης Καπ" w:date="2023-02-27T02:00:00Z"/>
                <w:rFonts w:cstheme="minorHAnsi"/>
                <w:sz w:val="20"/>
                <w:szCs w:val="20"/>
                <w:rPrChange w:id="6258" w:author="Στάθης Καπ" w:date="2023-02-02T17:47:00Z">
                  <w:rPr>
                    <w:del w:id="6259" w:author="Στάθης Καπ" w:date="2023-02-27T02:00:00Z"/>
                    <w:rFonts w:cstheme="minorHAnsi"/>
                  </w:rPr>
                </w:rPrChange>
              </w:rPr>
            </w:pPr>
            <w:del w:id="6260" w:author="Στάθης Καπ" w:date="2023-02-27T02:00:00Z">
              <w:r w:rsidRPr="00A21C84" w:rsidDel="001E2354">
                <w:rPr>
                  <w:rFonts w:cstheme="minorHAnsi"/>
                  <w:sz w:val="20"/>
                  <w:szCs w:val="20"/>
                  <w:rPrChange w:id="6261" w:author="Στάθης Καπ" w:date="2023-02-02T17:47:00Z">
                    <w:rPr>
                      <w:rFonts w:cstheme="minorHAnsi"/>
                    </w:rPr>
                  </w:rPrChange>
                </w:rPr>
                <w:delText>385</w:delText>
              </w:r>
            </w:del>
          </w:p>
        </w:tc>
        <w:tc>
          <w:tcPr>
            <w:tcW w:w="1428" w:type="dxa"/>
            <w:tcPrChange w:id="6262" w:author="Στάθης Καπ" w:date="2023-02-02T17:14:00Z">
              <w:tcPr>
                <w:tcW w:w="883" w:type="dxa"/>
                <w:gridSpan w:val="2"/>
              </w:tcPr>
            </w:tcPrChange>
          </w:tcPr>
          <w:p w14:paraId="6CE00358" w14:textId="5668308C" w:rsidR="008A6DAE" w:rsidRPr="00A21C84" w:rsidDel="001E2354" w:rsidRDefault="008A6DAE" w:rsidP="008A6DAE">
            <w:pPr>
              <w:rPr>
                <w:del w:id="6263" w:author="Στάθης Καπ" w:date="2023-02-27T02:00:00Z"/>
                <w:rFonts w:cstheme="minorHAnsi"/>
                <w:sz w:val="20"/>
                <w:szCs w:val="20"/>
                <w:rPrChange w:id="6264" w:author="Στάθης Καπ" w:date="2023-02-02T17:47:00Z">
                  <w:rPr>
                    <w:del w:id="6265" w:author="Στάθης Καπ" w:date="2023-02-27T02:00:00Z"/>
                    <w:rFonts w:cstheme="minorHAnsi"/>
                  </w:rPr>
                </w:rPrChange>
              </w:rPr>
            </w:pPr>
            <w:del w:id="6266" w:author="Στάθης Καπ" w:date="2023-02-27T02:00:00Z">
              <w:r w:rsidRPr="00A21C84" w:rsidDel="001E2354">
                <w:rPr>
                  <w:rFonts w:cstheme="minorHAnsi"/>
                  <w:sz w:val="20"/>
                  <w:szCs w:val="20"/>
                  <w:rPrChange w:id="6267" w:author="Στάθης Καπ" w:date="2023-02-02T17:47:00Z">
                    <w:rPr>
                      <w:rFonts w:cstheme="minorHAnsi"/>
                    </w:rPr>
                  </w:rPrChange>
                </w:rPr>
                <w:delText>372</w:delText>
              </w:r>
            </w:del>
          </w:p>
        </w:tc>
        <w:tc>
          <w:tcPr>
            <w:tcW w:w="1428" w:type="dxa"/>
            <w:tcPrChange w:id="6268" w:author="Στάθης Καπ" w:date="2023-02-02T17:14:00Z">
              <w:tcPr>
                <w:tcW w:w="883" w:type="dxa"/>
              </w:tcPr>
            </w:tcPrChange>
          </w:tcPr>
          <w:p w14:paraId="68ED40A6" w14:textId="108608ED" w:rsidR="008A6DAE" w:rsidRPr="00A21C84" w:rsidDel="001E2354" w:rsidRDefault="008A6DAE" w:rsidP="008A6DAE">
            <w:pPr>
              <w:rPr>
                <w:del w:id="6269" w:author="Στάθης Καπ" w:date="2023-02-27T02:00:00Z"/>
                <w:rFonts w:cstheme="minorHAnsi"/>
                <w:sz w:val="20"/>
                <w:szCs w:val="20"/>
                <w:rPrChange w:id="6270" w:author="Στάθης Καπ" w:date="2023-02-02T17:47:00Z">
                  <w:rPr>
                    <w:del w:id="6271" w:author="Στάθης Καπ" w:date="2023-02-27T02:00:00Z"/>
                    <w:rFonts w:cstheme="minorHAnsi"/>
                  </w:rPr>
                </w:rPrChange>
              </w:rPr>
            </w:pPr>
            <w:del w:id="6272" w:author="Στάθης Καπ" w:date="2023-02-27T02:00:00Z">
              <w:r w:rsidRPr="00A21C84" w:rsidDel="001E2354">
                <w:rPr>
                  <w:rFonts w:cstheme="minorHAnsi"/>
                  <w:sz w:val="20"/>
                  <w:szCs w:val="20"/>
                  <w:rPrChange w:id="6273" w:author="Στάθης Καπ" w:date="2023-02-02T17:47:00Z">
                    <w:rPr>
                      <w:rFonts w:cstheme="minorHAnsi"/>
                    </w:rPr>
                  </w:rPrChange>
                </w:rPr>
                <w:delText>0.179</w:delText>
              </w:r>
            </w:del>
          </w:p>
        </w:tc>
        <w:tc>
          <w:tcPr>
            <w:tcW w:w="1428" w:type="dxa"/>
            <w:tcPrChange w:id="6274" w:author="Στάθης Καπ" w:date="2023-02-02T17:14:00Z">
              <w:tcPr>
                <w:tcW w:w="883" w:type="dxa"/>
                <w:gridSpan w:val="2"/>
              </w:tcPr>
            </w:tcPrChange>
          </w:tcPr>
          <w:p w14:paraId="70D61FE8" w14:textId="0848A3D6" w:rsidR="008A6DAE" w:rsidRPr="00A21C84" w:rsidDel="001E2354" w:rsidRDefault="008A6DAE" w:rsidP="008A6DAE">
            <w:pPr>
              <w:rPr>
                <w:del w:id="6275" w:author="Στάθης Καπ" w:date="2023-02-27T02:00:00Z"/>
                <w:rFonts w:cstheme="minorHAnsi"/>
                <w:sz w:val="20"/>
                <w:szCs w:val="20"/>
                <w:rPrChange w:id="6276" w:author="Στάθης Καπ" w:date="2023-02-02T17:47:00Z">
                  <w:rPr>
                    <w:del w:id="6277" w:author="Στάθης Καπ" w:date="2023-02-27T02:00:00Z"/>
                    <w:rFonts w:cstheme="minorHAnsi"/>
                  </w:rPr>
                </w:rPrChange>
              </w:rPr>
            </w:pPr>
            <w:del w:id="6278" w:author="Στάθης Καπ" w:date="2023-02-27T02:00:00Z">
              <w:r w:rsidRPr="00A21C84" w:rsidDel="001E2354">
                <w:rPr>
                  <w:rFonts w:cstheme="minorHAnsi"/>
                  <w:sz w:val="20"/>
                  <w:szCs w:val="20"/>
                  <w:rPrChange w:id="6279" w:author="Στάθης Καπ" w:date="2023-02-02T17:47:00Z">
                    <w:rPr>
                      <w:rFonts w:cstheme="minorHAnsi"/>
                    </w:rPr>
                  </w:rPrChange>
                </w:rPr>
                <w:delText>21</w:delText>
              </w:r>
            </w:del>
          </w:p>
        </w:tc>
      </w:tr>
      <w:tr w:rsidR="008A6DAE" w:rsidDel="001E2354" w14:paraId="1EDAF80D" w14:textId="0309598E" w:rsidTr="008A6DAE">
        <w:trPr>
          <w:jc w:val="center"/>
          <w:del w:id="6280" w:author="Στάθης Καπ" w:date="2023-02-27T02:00:00Z"/>
          <w:trPrChange w:id="6281" w:author="Στάθης Καπ" w:date="2023-02-02T17:14:00Z">
            <w:trPr>
              <w:gridAfter w:val="0"/>
            </w:trPr>
          </w:trPrChange>
        </w:trPr>
        <w:tc>
          <w:tcPr>
            <w:tcW w:w="1427" w:type="dxa"/>
            <w:tcPrChange w:id="6282" w:author="Στάθης Καπ" w:date="2023-02-02T17:14:00Z">
              <w:tcPr>
                <w:tcW w:w="882" w:type="dxa"/>
              </w:tcPr>
            </w:tcPrChange>
          </w:tcPr>
          <w:p w14:paraId="5B4B8271" w14:textId="5D8F83FD" w:rsidR="008A6DAE" w:rsidRPr="00A21C84" w:rsidDel="001E2354" w:rsidRDefault="00DE0B51" w:rsidP="008A6DAE">
            <w:pPr>
              <w:rPr>
                <w:del w:id="6283" w:author="Στάθης Καπ" w:date="2023-02-27T02:00:00Z"/>
                <w:rFonts w:cstheme="minorHAnsi"/>
                <w:sz w:val="20"/>
                <w:szCs w:val="20"/>
                <w:rPrChange w:id="6284" w:author="Στάθης Καπ" w:date="2023-02-02T17:47:00Z">
                  <w:rPr>
                    <w:del w:id="6285" w:author="Στάθης Καπ" w:date="2023-02-27T02:00:00Z"/>
                    <w:rFonts w:cstheme="minorHAnsi"/>
                  </w:rPr>
                </w:rPrChange>
              </w:rPr>
            </w:pPr>
            <w:del w:id="6286" w:author="Στάθης Καπ" w:date="2023-02-27T02:00:00Z">
              <w:r w:rsidRPr="00A21C84" w:rsidDel="001E2354">
                <w:rPr>
                  <w:rFonts w:cstheme="minorHAnsi"/>
                  <w:sz w:val="20"/>
                  <w:szCs w:val="20"/>
                  <w:rPrChange w:id="6287" w:author="Στάθης Καπ" w:date="2023-02-02T17:47:00Z">
                    <w:rPr>
                      <w:rFonts w:cstheme="minorHAnsi"/>
                      <w:sz w:val="18"/>
                      <w:szCs w:val="18"/>
                    </w:rPr>
                  </w:rPrChange>
                </w:rPr>
                <w:delText>p</w:delText>
              </w:r>
              <w:r w:rsidR="008A6DAE" w:rsidRPr="00A21C84" w:rsidDel="001E2354">
                <w:rPr>
                  <w:rFonts w:cstheme="minorHAnsi"/>
                  <w:sz w:val="20"/>
                  <w:szCs w:val="20"/>
                  <w:rPrChange w:id="6288" w:author="Στάθης Καπ" w:date="2023-02-02T17:47:00Z">
                    <w:rPr>
                      <w:rFonts w:cstheme="minorHAnsi"/>
                    </w:rPr>
                  </w:rPrChange>
                </w:rPr>
                <w:delText>r03</w:delText>
              </w:r>
            </w:del>
          </w:p>
        </w:tc>
        <w:tc>
          <w:tcPr>
            <w:tcW w:w="1427" w:type="dxa"/>
            <w:tcPrChange w:id="6289" w:author="Στάθης Καπ" w:date="2023-02-02T17:14:00Z">
              <w:tcPr>
                <w:tcW w:w="882" w:type="dxa"/>
                <w:gridSpan w:val="2"/>
              </w:tcPr>
            </w:tcPrChange>
          </w:tcPr>
          <w:p w14:paraId="7AD81492" w14:textId="2DB4951E" w:rsidR="008A6DAE" w:rsidRPr="00A21C84" w:rsidDel="001E2354" w:rsidRDefault="008A6DAE" w:rsidP="008A6DAE">
            <w:pPr>
              <w:rPr>
                <w:del w:id="6290" w:author="Στάθης Καπ" w:date="2023-02-27T02:00:00Z"/>
                <w:rFonts w:cstheme="minorHAnsi"/>
                <w:sz w:val="20"/>
                <w:szCs w:val="20"/>
                <w:rPrChange w:id="6291" w:author="Στάθης Καπ" w:date="2023-02-02T17:47:00Z">
                  <w:rPr>
                    <w:del w:id="6292" w:author="Στάθης Καπ" w:date="2023-02-27T02:00:00Z"/>
                    <w:rFonts w:cstheme="minorHAnsi"/>
                  </w:rPr>
                </w:rPrChange>
              </w:rPr>
            </w:pPr>
            <w:del w:id="6293" w:author="Στάθης Καπ" w:date="2023-02-27T02:00:00Z">
              <w:r w:rsidRPr="00A21C84" w:rsidDel="001E2354">
                <w:rPr>
                  <w:rFonts w:cstheme="minorHAnsi"/>
                  <w:sz w:val="20"/>
                  <w:szCs w:val="20"/>
                  <w:rPrChange w:id="6294" w:author="Στάθης Καπ" w:date="2023-02-02T17:47:00Z">
                    <w:rPr>
                      <w:rFonts w:cstheme="minorHAnsi"/>
                    </w:rPr>
                  </w:rPrChange>
                </w:rPr>
                <w:delText>394</w:delText>
              </w:r>
            </w:del>
          </w:p>
        </w:tc>
        <w:tc>
          <w:tcPr>
            <w:tcW w:w="1690" w:type="dxa"/>
            <w:tcPrChange w:id="6295" w:author="Στάθης Καπ" w:date="2023-02-02T17:14:00Z">
              <w:tcPr>
                <w:tcW w:w="883" w:type="dxa"/>
              </w:tcPr>
            </w:tcPrChange>
          </w:tcPr>
          <w:p w14:paraId="4E9A17FA" w14:textId="6405312F" w:rsidR="008A6DAE" w:rsidRPr="00A21C84" w:rsidDel="001E2354" w:rsidRDefault="008A6DAE" w:rsidP="008A6DAE">
            <w:pPr>
              <w:rPr>
                <w:del w:id="6296" w:author="Στάθης Καπ" w:date="2023-02-27T02:00:00Z"/>
                <w:rFonts w:cstheme="minorHAnsi"/>
                <w:sz w:val="20"/>
                <w:szCs w:val="20"/>
                <w:rPrChange w:id="6297" w:author="Στάθης Καπ" w:date="2023-02-02T17:47:00Z">
                  <w:rPr>
                    <w:del w:id="6298" w:author="Στάθης Καπ" w:date="2023-02-27T02:00:00Z"/>
                    <w:rFonts w:cstheme="minorHAnsi"/>
                  </w:rPr>
                </w:rPrChange>
              </w:rPr>
            </w:pPr>
            <w:del w:id="6299" w:author="Στάθης Καπ" w:date="2023-02-27T02:00:00Z">
              <w:r w:rsidRPr="00A21C84" w:rsidDel="001E2354">
                <w:rPr>
                  <w:rFonts w:cstheme="minorHAnsi"/>
                  <w:sz w:val="20"/>
                  <w:szCs w:val="20"/>
                  <w:rPrChange w:id="6300" w:author="Στάθης Καπ" w:date="2023-02-02T17:47:00Z">
                    <w:rPr>
                      <w:rFonts w:cstheme="minorHAnsi"/>
                    </w:rPr>
                  </w:rPrChange>
                </w:rPr>
                <w:delText>384</w:delText>
              </w:r>
            </w:del>
          </w:p>
        </w:tc>
        <w:tc>
          <w:tcPr>
            <w:tcW w:w="1428" w:type="dxa"/>
            <w:tcPrChange w:id="6301" w:author="Στάθης Καπ" w:date="2023-02-02T17:14:00Z">
              <w:tcPr>
                <w:tcW w:w="883" w:type="dxa"/>
                <w:gridSpan w:val="2"/>
              </w:tcPr>
            </w:tcPrChange>
          </w:tcPr>
          <w:p w14:paraId="0896C43D" w14:textId="52C70111" w:rsidR="008A6DAE" w:rsidRPr="00A21C84" w:rsidDel="001E2354" w:rsidRDefault="008A6DAE" w:rsidP="008A6DAE">
            <w:pPr>
              <w:rPr>
                <w:del w:id="6302" w:author="Στάθης Καπ" w:date="2023-02-27T02:00:00Z"/>
                <w:rFonts w:cstheme="minorHAnsi"/>
                <w:sz w:val="20"/>
                <w:szCs w:val="20"/>
                <w:rPrChange w:id="6303" w:author="Στάθης Καπ" w:date="2023-02-02T17:47:00Z">
                  <w:rPr>
                    <w:del w:id="6304" w:author="Στάθης Καπ" w:date="2023-02-27T02:00:00Z"/>
                    <w:rFonts w:cstheme="minorHAnsi"/>
                  </w:rPr>
                </w:rPrChange>
              </w:rPr>
            </w:pPr>
            <w:del w:id="6305" w:author="Στάθης Καπ" w:date="2023-02-27T02:00:00Z">
              <w:r w:rsidRPr="00A21C84" w:rsidDel="001E2354">
                <w:rPr>
                  <w:rFonts w:cstheme="minorHAnsi"/>
                  <w:sz w:val="20"/>
                  <w:szCs w:val="20"/>
                  <w:rPrChange w:id="6306" w:author="Στάθης Καπ" w:date="2023-02-02T17:47:00Z">
                    <w:rPr>
                      <w:rFonts w:cstheme="minorHAnsi"/>
                    </w:rPr>
                  </w:rPrChange>
                </w:rPr>
                <w:delText>377</w:delText>
              </w:r>
            </w:del>
          </w:p>
        </w:tc>
        <w:tc>
          <w:tcPr>
            <w:tcW w:w="1428" w:type="dxa"/>
            <w:tcPrChange w:id="6307" w:author="Στάθης Καπ" w:date="2023-02-02T17:14:00Z">
              <w:tcPr>
                <w:tcW w:w="883" w:type="dxa"/>
              </w:tcPr>
            </w:tcPrChange>
          </w:tcPr>
          <w:p w14:paraId="1AF319A6" w14:textId="60E8EC15" w:rsidR="008A6DAE" w:rsidRPr="00A21C84" w:rsidDel="001E2354" w:rsidRDefault="008A6DAE" w:rsidP="008A6DAE">
            <w:pPr>
              <w:rPr>
                <w:del w:id="6308" w:author="Στάθης Καπ" w:date="2023-02-27T02:00:00Z"/>
                <w:rFonts w:cstheme="minorHAnsi"/>
                <w:sz w:val="20"/>
                <w:szCs w:val="20"/>
                <w:rPrChange w:id="6309" w:author="Στάθης Καπ" w:date="2023-02-02T17:47:00Z">
                  <w:rPr>
                    <w:del w:id="6310" w:author="Στάθης Καπ" w:date="2023-02-27T02:00:00Z"/>
                    <w:rFonts w:cstheme="minorHAnsi"/>
                  </w:rPr>
                </w:rPrChange>
              </w:rPr>
            </w:pPr>
            <w:del w:id="6311" w:author="Στάθης Καπ" w:date="2023-02-27T02:00:00Z">
              <w:r w:rsidRPr="00A21C84" w:rsidDel="001E2354">
                <w:rPr>
                  <w:rFonts w:cstheme="minorHAnsi"/>
                  <w:sz w:val="20"/>
                  <w:szCs w:val="20"/>
                  <w:rPrChange w:id="6312" w:author="Στάθης Καπ" w:date="2023-02-02T17:47:00Z">
                    <w:rPr>
                      <w:rFonts w:cstheme="minorHAnsi"/>
                    </w:rPr>
                  </w:rPrChange>
                </w:rPr>
                <w:delText>0.299</w:delText>
              </w:r>
            </w:del>
          </w:p>
        </w:tc>
        <w:tc>
          <w:tcPr>
            <w:tcW w:w="1428" w:type="dxa"/>
            <w:tcPrChange w:id="6313" w:author="Στάθης Καπ" w:date="2023-02-02T17:14:00Z">
              <w:tcPr>
                <w:tcW w:w="883" w:type="dxa"/>
                <w:gridSpan w:val="2"/>
              </w:tcPr>
            </w:tcPrChange>
          </w:tcPr>
          <w:p w14:paraId="7B2BC5B3" w14:textId="72640B10" w:rsidR="008A6DAE" w:rsidRPr="00A21C84" w:rsidDel="001E2354" w:rsidRDefault="008A6DAE" w:rsidP="008A6DAE">
            <w:pPr>
              <w:rPr>
                <w:del w:id="6314" w:author="Στάθης Καπ" w:date="2023-02-27T02:00:00Z"/>
                <w:rFonts w:cstheme="minorHAnsi"/>
                <w:sz w:val="20"/>
                <w:szCs w:val="20"/>
                <w:rPrChange w:id="6315" w:author="Στάθης Καπ" w:date="2023-02-02T17:47:00Z">
                  <w:rPr>
                    <w:del w:id="6316" w:author="Στάθης Καπ" w:date="2023-02-27T02:00:00Z"/>
                    <w:rFonts w:cstheme="minorHAnsi"/>
                  </w:rPr>
                </w:rPrChange>
              </w:rPr>
            </w:pPr>
            <w:del w:id="6317" w:author="Στάθης Καπ" w:date="2023-02-27T02:00:00Z">
              <w:r w:rsidRPr="00A21C84" w:rsidDel="001E2354">
                <w:rPr>
                  <w:rFonts w:cstheme="minorHAnsi"/>
                  <w:sz w:val="20"/>
                  <w:szCs w:val="20"/>
                  <w:rPrChange w:id="6318" w:author="Στάθης Καπ" w:date="2023-02-02T17:47:00Z">
                    <w:rPr>
                      <w:rFonts w:cstheme="minorHAnsi"/>
                    </w:rPr>
                  </w:rPrChange>
                </w:rPr>
                <w:delText>21</w:delText>
              </w:r>
            </w:del>
          </w:p>
        </w:tc>
      </w:tr>
      <w:tr w:rsidR="008A6DAE" w:rsidDel="001E2354" w14:paraId="6A7626B9" w14:textId="4C5B621F" w:rsidTr="008A6DAE">
        <w:trPr>
          <w:jc w:val="center"/>
          <w:del w:id="6319" w:author="Στάθης Καπ" w:date="2023-02-27T02:00:00Z"/>
          <w:trPrChange w:id="6320" w:author="Στάθης Καπ" w:date="2023-02-02T17:14:00Z">
            <w:trPr>
              <w:gridAfter w:val="0"/>
            </w:trPr>
          </w:trPrChange>
        </w:trPr>
        <w:tc>
          <w:tcPr>
            <w:tcW w:w="1427" w:type="dxa"/>
            <w:tcPrChange w:id="6321" w:author="Στάθης Καπ" w:date="2023-02-02T17:14:00Z">
              <w:tcPr>
                <w:tcW w:w="882" w:type="dxa"/>
              </w:tcPr>
            </w:tcPrChange>
          </w:tcPr>
          <w:p w14:paraId="516ABF66" w14:textId="12845071" w:rsidR="008A6DAE" w:rsidRPr="00A21C84" w:rsidDel="001E2354" w:rsidRDefault="00DE0B51" w:rsidP="008A6DAE">
            <w:pPr>
              <w:rPr>
                <w:del w:id="6322" w:author="Στάθης Καπ" w:date="2023-02-27T02:00:00Z"/>
                <w:rFonts w:cstheme="minorHAnsi"/>
                <w:sz w:val="20"/>
                <w:szCs w:val="20"/>
                <w:rPrChange w:id="6323" w:author="Στάθης Καπ" w:date="2023-02-02T17:47:00Z">
                  <w:rPr>
                    <w:del w:id="6324" w:author="Στάθης Καπ" w:date="2023-02-27T02:00:00Z"/>
                    <w:rFonts w:cstheme="minorHAnsi"/>
                  </w:rPr>
                </w:rPrChange>
              </w:rPr>
            </w:pPr>
            <w:del w:id="6325" w:author="Στάθης Καπ" w:date="2023-02-27T02:00:00Z">
              <w:r w:rsidRPr="00A21C84" w:rsidDel="001E2354">
                <w:rPr>
                  <w:rFonts w:cstheme="minorHAnsi"/>
                  <w:sz w:val="20"/>
                  <w:szCs w:val="20"/>
                  <w:rPrChange w:id="6326" w:author="Στάθης Καπ" w:date="2023-02-02T17:47:00Z">
                    <w:rPr>
                      <w:rFonts w:cstheme="minorHAnsi"/>
                      <w:sz w:val="18"/>
                      <w:szCs w:val="18"/>
                    </w:rPr>
                  </w:rPrChange>
                </w:rPr>
                <w:delText>p</w:delText>
              </w:r>
              <w:r w:rsidR="008A6DAE" w:rsidRPr="00A21C84" w:rsidDel="001E2354">
                <w:rPr>
                  <w:rFonts w:cstheme="minorHAnsi"/>
                  <w:sz w:val="20"/>
                  <w:szCs w:val="20"/>
                  <w:rPrChange w:id="6327" w:author="Στάθης Καπ" w:date="2023-02-02T17:47:00Z">
                    <w:rPr>
                      <w:rFonts w:cstheme="minorHAnsi"/>
                    </w:rPr>
                  </w:rPrChange>
                </w:rPr>
                <w:delText>r04</w:delText>
              </w:r>
            </w:del>
          </w:p>
        </w:tc>
        <w:tc>
          <w:tcPr>
            <w:tcW w:w="1427" w:type="dxa"/>
            <w:tcPrChange w:id="6328" w:author="Στάθης Καπ" w:date="2023-02-02T17:14:00Z">
              <w:tcPr>
                <w:tcW w:w="882" w:type="dxa"/>
                <w:gridSpan w:val="2"/>
              </w:tcPr>
            </w:tcPrChange>
          </w:tcPr>
          <w:p w14:paraId="073D7A22" w14:textId="468A1832" w:rsidR="008A6DAE" w:rsidRPr="00A21C84" w:rsidDel="001E2354" w:rsidRDefault="008A6DAE" w:rsidP="008A6DAE">
            <w:pPr>
              <w:rPr>
                <w:del w:id="6329" w:author="Στάθης Καπ" w:date="2023-02-27T02:00:00Z"/>
                <w:rFonts w:cstheme="minorHAnsi"/>
                <w:sz w:val="20"/>
                <w:szCs w:val="20"/>
                <w:rPrChange w:id="6330" w:author="Στάθης Καπ" w:date="2023-02-02T17:47:00Z">
                  <w:rPr>
                    <w:del w:id="6331" w:author="Στάθης Καπ" w:date="2023-02-27T02:00:00Z"/>
                    <w:rFonts w:cstheme="minorHAnsi"/>
                  </w:rPr>
                </w:rPrChange>
              </w:rPr>
            </w:pPr>
            <w:del w:id="6332" w:author="Στάθης Καπ" w:date="2023-02-27T02:00:00Z">
              <w:r w:rsidRPr="00A21C84" w:rsidDel="001E2354">
                <w:rPr>
                  <w:rFonts w:cstheme="minorHAnsi"/>
                  <w:sz w:val="20"/>
                  <w:szCs w:val="20"/>
                  <w:rPrChange w:id="6333" w:author="Στάθης Καπ" w:date="2023-02-02T17:47:00Z">
                    <w:rPr>
                      <w:rFonts w:cstheme="minorHAnsi"/>
                    </w:rPr>
                  </w:rPrChange>
                </w:rPr>
                <w:delText>489</w:delText>
              </w:r>
            </w:del>
          </w:p>
        </w:tc>
        <w:tc>
          <w:tcPr>
            <w:tcW w:w="1690" w:type="dxa"/>
            <w:tcPrChange w:id="6334" w:author="Στάθης Καπ" w:date="2023-02-02T17:14:00Z">
              <w:tcPr>
                <w:tcW w:w="883" w:type="dxa"/>
              </w:tcPr>
            </w:tcPrChange>
          </w:tcPr>
          <w:p w14:paraId="5C83282A" w14:textId="3294DFD5" w:rsidR="008A6DAE" w:rsidRPr="00A21C84" w:rsidDel="001E2354" w:rsidRDefault="008A6DAE" w:rsidP="008A6DAE">
            <w:pPr>
              <w:rPr>
                <w:del w:id="6335" w:author="Στάθης Καπ" w:date="2023-02-27T02:00:00Z"/>
                <w:rFonts w:cstheme="minorHAnsi"/>
                <w:sz w:val="20"/>
                <w:szCs w:val="20"/>
                <w:rPrChange w:id="6336" w:author="Στάθης Καπ" w:date="2023-02-02T17:47:00Z">
                  <w:rPr>
                    <w:del w:id="6337" w:author="Στάθης Καπ" w:date="2023-02-27T02:00:00Z"/>
                    <w:rFonts w:cstheme="minorHAnsi"/>
                  </w:rPr>
                </w:rPrChange>
              </w:rPr>
            </w:pPr>
            <w:del w:id="6338" w:author="Στάθης Καπ" w:date="2023-02-27T02:00:00Z">
              <w:r w:rsidRPr="00A21C84" w:rsidDel="001E2354">
                <w:rPr>
                  <w:rFonts w:cstheme="minorHAnsi"/>
                  <w:sz w:val="20"/>
                  <w:szCs w:val="20"/>
                  <w:rPrChange w:id="6339" w:author="Στάθης Καπ" w:date="2023-02-02T17:47:00Z">
                    <w:rPr>
                      <w:rFonts w:cstheme="minorHAnsi"/>
                    </w:rPr>
                  </w:rPrChange>
                </w:rPr>
                <w:delText>447</w:delText>
              </w:r>
            </w:del>
          </w:p>
        </w:tc>
        <w:tc>
          <w:tcPr>
            <w:tcW w:w="1428" w:type="dxa"/>
            <w:tcPrChange w:id="6340" w:author="Στάθης Καπ" w:date="2023-02-02T17:14:00Z">
              <w:tcPr>
                <w:tcW w:w="883" w:type="dxa"/>
                <w:gridSpan w:val="2"/>
              </w:tcPr>
            </w:tcPrChange>
          </w:tcPr>
          <w:p w14:paraId="2EA8CDD8" w14:textId="1EB2AE50" w:rsidR="008A6DAE" w:rsidRPr="00A21C84" w:rsidDel="001E2354" w:rsidRDefault="008A6DAE" w:rsidP="008A6DAE">
            <w:pPr>
              <w:rPr>
                <w:del w:id="6341" w:author="Στάθης Καπ" w:date="2023-02-27T02:00:00Z"/>
                <w:rFonts w:cstheme="minorHAnsi"/>
                <w:sz w:val="20"/>
                <w:szCs w:val="20"/>
                <w:rPrChange w:id="6342" w:author="Στάθης Καπ" w:date="2023-02-02T17:47:00Z">
                  <w:rPr>
                    <w:del w:id="6343" w:author="Στάθης Καπ" w:date="2023-02-27T02:00:00Z"/>
                    <w:rFonts w:cstheme="minorHAnsi"/>
                  </w:rPr>
                </w:rPrChange>
              </w:rPr>
            </w:pPr>
            <w:del w:id="6344" w:author="Στάθης Καπ" w:date="2023-02-27T02:00:00Z">
              <w:r w:rsidRPr="00A21C84" w:rsidDel="001E2354">
                <w:rPr>
                  <w:rFonts w:cstheme="minorHAnsi"/>
                  <w:sz w:val="20"/>
                  <w:szCs w:val="20"/>
                  <w:rPrChange w:id="6345" w:author="Στάθης Καπ" w:date="2023-02-02T17:47:00Z">
                    <w:rPr>
                      <w:rFonts w:cstheme="minorHAnsi"/>
                    </w:rPr>
                  </w:rPrChange>
                </w:rPr>
                <w:delText>412</w:delText>
              </w:r>
            </w:del>
          </w:p>
        </w:tc>
        <w:tc>
          <w:tcPr>
            <w:tcW w:w="1428" w:type="dxa"/>
            <w:tcPrChange w:id="6346" w:author="Στάθης Καπ" w:date="2023-02-02T17:14:00Z">
              <w:tcPr>
                <w:tcW w:w="883" w:type="dxa"/>
              </w:tcPr>
            </w:tcPrChange>
          </w:tcPr>
          <w:p w14:paraId="1CED913E" w14:textId="76FC6B24" w:rsidR="008A6DAE" w:rsidRPr="00A21C84" w:rsidDel="001E2354" w:rsidRDefault="008A6DAE" w:rsidP="008A6DAE">
            <w:pPr>
              <w:rPr>
                <w:del w:id="6347" w:author="Στάθης Καπ" w:date="2023-02-27T02:00:00Z"/>
                <w:rFonts w:cstheme="minorHAnsi"/>
                <w:sz w:val="20"/>
                <w:szCs w:val="20"/>
                <w:rPrChange w:id="6348" w:author="Στάθης Καπ" w:date="2023-02-02T17:47:00Z">
                  <w:rPr>
                    <w:del w:id="6349" w:author="Στάθης Καπ" w:date="2023-02-27T02:00:00Z"/>
                    <w:rFonts w:cstheme="minorHAnsi"/>
                  </w:rPr>
                </w:rPrChange>
              </w:rPr>
            </w:pPr>
            <w:del w:id="6350" w:author="Στάθης Καπ" w:date="2023-02-27T02:00:00Z">
              <w:r w:rsidRPr="00A21C84" w:rsidDel="001E2354">
                <w:rPr>
                  <w:rFonts w:cstheme="minorHAnsi"/>
                  <w:sz w:val="20"/>
                  <w:szCs w:val="20"/>
                  <w:rPrChange w:id="6351" w:author="Στάθης Καπ" w:date="2023-02-02T17:47:00Z">
                    <w:rPr>
                      <w:rFonts w:cstheme="minorHAnsi"/>
                    </w:rPr>
                  </w:rPrChange>
                </w:rPr>
                <w:delText>0.463</w:delText>
              </w:r>
            </w:del>
          </w:p>
        </w:tc>
        <w:tc>
          <w:tcPr>
            <w:tcW w:w="1428" w:type="dxa"/>
            <w:tcPrChange w:id="6352" w:author="Στάθης Καπ" w:date="2023-02-02T17:14:00Z">
              <w:tcPr>
                <w:tcW w:w="883" w:type="dxa"/>
                <w:gridSpan w:val="2"/>
              </w:tcPr>
            </w:tcPrChange>
          </w:tcPr>
          <w:p w14:paraId="60E9ACB9" w14:textId="491882B6" w:rsidR="008A6DAE" w:rsidRPr="00A21C84" w:rsidDel="001E2354" w:rsidRDefault="008A6DAE" w:rsidP="008A6DAE">
            <w:pPr>
              <w:rPr>
                <w:del w:id="6353" w:author="Στάθης Καπ" w:date="2023-02-27T02:00:00Z"/>
                <w:rFonts w:cstheme="minorHAnsi"/>
                <w:sz w:val="20"/>
                <w:szCs w:val="20"/>
                <w:rPrChange w:id="6354" w:author="Στάθης Καπ" w:date="2023-02-02T17:47:00Z">
                  <w:rPr>
                    <w:del w:id="6355" w:author="Στάθης Καπ" w:date="2023-02-27T02:00:00Z"/>
                    <w:rFonts w:cstheme="minorHAnsi"/>
                  </w:rPr>
                </w:rPrChange>
              </w:rPr>
            </w:pPr>
            <w:del w:id="6356" w:author="Στάθης Καπ" w:date="2023-02-27T02:00:00Z">
              <w:r w:rsidRPr="00A21C84" w:rsidDel="001E2354">
                <w:rPr>
                  <w:rFonts w:cstheme="minorHAnsi"/>
                  <w:sz w:val="20"/>
                  <w:szCs w:val="20"/>
                  <w:rPrChange w:id="6357" w:author="Στάθης Καπ" w:date="2023-02-02T17:47:00Z">
                    <w:rPr>
                      <w:rFonts w:cstheme="minorHAnsi"/>
                    </w:rPr>
                  </w:rPrChange>
                </w:rPr>
                <w:delText>25</w:delText>
              </w:r>
            </w:del>
          </w:p>
        </w:tc>
      </w:tr>
      <w:tr w:rsidR="008A6DAE" w:rsidDel="001E2354" w14:paraId="1383C72B" w14:textId="363AF0EA" w:rsidTr="008A6DAE">
        <w:trPr>
          <w:jc w:val="center"/>
          <w:del w:id="6358" w:author="Στάθης Καπ" w:date="2023-02-27T02:00:00Z"/>
          <w:trPrChange w:id="6359" w:author="Στάθης Καπ" w:date="2023-02-02T17:14:00Z">
            <w:trPr>
              <w:gridAfter w:val="0"/>
            </w:trPr>
          </w:trPrChange>
        </w:trPr>
        <w:tc>
          <w:tcPr>
            <w:tcW w:w="1427" w:type="dxa"/>
            <w:tcPrChange w:id="6360" w:author="Στάθης Καπ" w:date="2023-02-02T17:14:00Z">
              <w:tcPr>
                <w:tcW w:w="882" w:type="dxa"/>
              </w:tcPr>
            </w:tcPrChange>
          </w:tcPr>
          <w:p w14:paraId="51B868B0" w14:textId="3AAA8B7D" w:rsidR="008A6DAE" w:rsidRPr="00A21C84" w:rsidDel="001E2354" w:rsidRDefault="00DE0B51" w:rsidP="008A6DAE">
            <w:pPr>
              <w:rPr>
                <w:del w:id="6361" w:author="Στάθης Καπ" w:date="2023-02-27T02:00:00Z"/>
                <w:rFonts w:cstheme="minorHAnsi"/>
                <w:sz w:val="20"/>
                <w:szCs w:val="20"/>
                <w:rPrChange w:id="6362" w:author="Στάθης Καπ" w:date="2023-02-02T17:47:00Z">
                  <w:rPr>
                    <w:del w:id="6363" w:author="Στάθης Καπ" w:date="2023-02-27T02:00:00Z"/>
                    <w:rFonts w:cstheme="minorHAnsi"/>
                  </w:rPr>
                </w:rPrChange>
              </w:rPr>
            </w:pPr>
            <w:del w:id="6364" w:author="Στάθης Καπ" w:date="2023-02-27T02:00:00Z">
              <w:r w:rsidRPr="00A21C84" w:rsidDel="001E2354">
                <w:rPr>
                  <w:rFonts w:cstheme="minorHAnsi"/>
                  <w:sz w:val="20"/>
                  <w:szCs w:val="20"/>
                  <w:rPrChange w:id="6365" w:author="Στάθης Καπ" w:date="2023-02-02T17:47:00Z">
                    <w:rPr>
                      <w:rFonts w:cstheme="minorHAnsi"/>
                      <w:sz w:val="18"/>
                      <w:szCs w:val="18"/>
                    </w:rPr>
                  </w:rPrChange>
                </w:rPr>
                <w:delText>p</w:delText>
              </w:r>
              <w:r w:rsidR="008A6DAE" w:rsidRPr="00A21C84" w:rsidDel="001E2354">
                <w:rPr>
                  <w:rFonts w:cstheme="minorHAnsi"/>
                  <w:sz w:val="20"/>
                  <w:szCs w:val="20"/>
                  <w:rPrChange w:id="6366" w:author="Στάθης Καπ" w:date="2023-02-02T17:47:00Z">
                    <w:rPr>
                      <w:rFonts w:cstheme="minorHAnsi"/>
                    </w:rPr>
                  </w:rPrChange>
                </w:rPr>
                <w:delText>r05</w:delText>
              </w:r>
            </w:del>
          </w:p>
        </w:tc>
        <w:tc>
          <w:tcPr>
            <w:tcW w:w="1427" w:type="dxa"/>
            <w:tcPrChange w:id="6367" w:author="Στάθης Καπ" w:date="2023-02-02T17:14:00Z">
              <w:tcPr>
                <w:tcW w:w="882" w:type="dxa"/>
                <w:gridSpan w:val="2"/>
              </w:tcPr>
            </w:tcPrChange>
          </w:tcPr>
          <w:p w14:paraId="2A950DD7" w14:textId="510EA59F" w:rsidR="008A6DAE" w:rsidRPr="00A21C84" w:rsidDel="001E2354" w:rsidRDefault="008A6DAE" w:rsidP="008A6DAE">
            <w:pPr>
              <w:rPr>
                <w:del w:id="6368" w:author="Στάθης Καπ" w:date="2023-02-27T02:00:00Z"/>
                <w:rFonts w:cstheme="minorHAnsi"/>
                <w:sz w:val="20"/>
                <w:szCs w:val="20"/>
                <w:rPrChange w:id="6369" w:author="Στάθης Καπ" w:date="2023-02-02T17:47:00Z">
                  <w:rPr>
                    <w:del w:id="6370" w:author="Στάθης Καπ" w:date="2023-02-27T02:00:00Z"/>
                    <w:rFonts w:cstheme="minorHAnsi"/>
                  </w:rPr>
                </w:rPrChange>
              </w:rPr>
            </w:pPr>
            <w:del w:id="6371" w:author="Στάθης Καπ" w:date="2023-02-27T02:00:00Z">
              <w:r w:rsidRPr="00A21C84" w:rsidDel="001E2354">
                <w:rPr>
                  <w:rFonts w:cstheme="minorHAnsi"/>
                  <w:sz w:val="20"/>
                  <w:szCs w:val="20"/>
                  <w:rPrChange w:id="6372" w:author="Στάθης Καπ" w:date="2023-02-02T17:47:00Z">
                    <w:rPr>
                      <w:rFonts w:cstheme="minorHAnsi"/>
                    </w:rPr>
                  </w:rPrChange>
                </w:rPr>
                <w:delText>595</w:delText>
              </w:r>
            </w:del>
          </w:p>
        </w:tc>
        <w:tc>
          <w:tcPr>
            <w:tcW w:w="1690" w:type="dxa"/>
            <w:tcPrChange w:id="6373" w:author="Στάθης Καπ" w:date="2023-02-02T17:14:00Z">
              <w:tcPr>
                <w:tcW w:w="883" w:type="dxa"/>
              </w:tcPr>
            </w:tcPrChange>
          </w:tcPr>
          <w:p w14:paraId="3340CC25" w14:textId="7B5DCA1E" w:rsidR="008A6DAE" w:rsidRPr="00A21C84" w:rsidDel="001E2354" w:rsidRDefault="008A6DAE" w:rsidP="008A6DAE">
            <w:pPr>
              <w:rPr>
                <w:del w:id="6374" w:author="Στάθης Καπ" w:date="2023-02-27T02:00:00Z"/>
                <w:rFonts w:cstheme="minorHAnsi"/>
                <w:sz w:val="20"/>
                <w:szCs w:val="20"/>
                <w:rPrChange w:id="6375" w:author="Στάθης Καπ" w:date="2023-02-02T17:47:00Z">
                  <w:rPr>
                    <w:del w:id="6376" w:author="Στάθης Καπ" w:date="2023-02-27T02:00:00Z"/>
                    <w:rFonts w:cstheme="minorHAnsi"/>
                  </w:rPr>
                </w:rPrChange>
              </w:rPr>
            </w:pPr>
            <w:del w:id="6377" w:author="Στάθης Καπ" w:date="2023-02-27T02:00:00Z">
              <w:r w:rsidRPr="00A21C84" w:rsidDel="001E2354">
                <w:rPr>
                  <w:rFonts w:cstheme="minorHAnsi"/>
                  <w:sz w:val="20"/>
                  <w:szCs w:val="20"/>
                  <w:rPrChange w:id="6378" w:author="Στάθης Καπ" w:date="2023-02-02T17:47:00Z">
                    <w:rPr>
                      <w:rFonts w:cstheme="minorHAnsi"/>
                    </w:rPr>
                  </w:rPrChange>
                </w:rPr>
                <w:delText>576</w:delText>
              </w:r>
            </w:del>
          </w:p>
        </w:tc>
        <w:tc>
          <w:tcPr>
            <w:tcW w:w="1428" w:type="dxa"/>
            <w:tcPrChange w:id="6379" w:author="Στάθης Καπ" w:date="2023-02-02T17:14:00Z">
              <w:tcPr>
                <w:tcW w:w="883" w:type="dxa"/>
                <w:gridSpan w:val="2"/>
              </w:tcPr>
            </w:tcPrChange>
          </w:tcPr>
          <w:p w14:paraId="57E47584" w14:textId="5AFFC920" w:rsidR="008A6DAE" w:rsidRPr="00A21C84" w:rsidDel="001E2354" w:rsidRDefault="008A6DAE" w:rsidP="008A6DAE">
            <w:pPr>
              <w:rPr>
                <w:del w:id="6380" w:author="Στάθης Καπ" w:date="2023-02-27T02:00:00Z"/>
                <w:rFonts w:cstheme="minorHAnsi"/>
                <w:sz w:val="20"/>
                <w:szCs w:val="20"/>
                <w:rPrChange w:id="6381" w:author="Στάθης Καπ" w:date="2023-02-02T17:47:00Z">
                  <w:rPr>
                    <w:del w:id="6382" w:author="Στάθης Καπ" w:date="2023-02-27T02:00:00Z"/>
                    <w:rFonts w:cstheme="minorHAnsi"/>
                  </w:rPr>
                </w:rPrChange>
              </w:rPr>
            </w:pPr>
            <w:del w:id="6383" w:author="Στάθης Καπ" w:date="2023-02-27T02:00:00Z">
              <w:r w:rsidRPr="00A21C84" w:rsidDel="001E2354">
                <w:rPr>
                  <w:rFonts w:cstheme="minorHAnsi"/>
                  <w:sz w:val="20"/>
                  <w:szCs w:val="20"/>
                  <w:rPrChange w:id="6384" w:author="Στάθης Καπ" w:date="2023-02-02T17:47:00Z">
                    <w:rPr>
                      <w:rFonts w:cstheme="minorHAnsi"/>
                    </w:rPr>
                  </w:rPrChange>
                </w:rPr>
                <w:delText>565</w:delText>
              </w:r>
            </w:del>
          </w:p>
        </w:tc>
        <w:tc>
          <w:tcPr>
            <w:tcW w:w="1428" w:type="dxa"/>
            <w:tcPrChange w:id="6385" w:author="Στάθης Καπ" w:date="2023-02-02T17:14:00Z">
              <w:tcPr>
                <w:tcW w:w="883" w:type="dxa"/>
              </w:tcPr>
            </w:tcPrChange>
          </w:tcPr>
          <w:p w14:paraId="727D2D21" w14:textId="4F6D9258" w:rsidR="008A6DAE" w:rsidRPr="00A21C84" w:rsidDel="001E2354" w:rsidRDefault="008A6DAE" w:rsidP="008A6DAE">
            <w:pPr>
              <w:rPr>
                <w:del w:id="6386" w:author="Στάθης Καπ" w:date="2023-02-27T02:00:00Z"/>
                <w:rFonts w:cstheme="minorHAnsi"/>
                <w:sz w:val="20"/>
                <w:szCs w:val="20"/>
                <w:rPrChange w:id="6387" w:author="Στάθης Καπ" w:date="2023-02-02T17:47:00Z">
                  <w:rPr>
                    <w:del w:id="6388" w:author="Στάθης Καπ" w:date="2023-02-27T02:00:00Z"/>
                    <w:rFonts w:cstheme="minorHAnsi"/>
                  </w:rPr>
                </w:rPrChange>
              </w:rPr>
            </w:pPr>
            <w:del w:id="6389" w:author="Στάθης Καπ" w:date="2023-02-27T02:00:00Z">
              <w:r w:rsidRPr="00A21C84" w:rsidDel="001E2354">
                <w:rPr>
                  <w:rFonts w:cstheme="minorHAnsi"/>
                  <w:sz w:val="20"/>
                  <w:szCs w:val="20"/>
                  <w:rPrChange w:id="6390" w:author="Στάθης Καπ" w:date="2023-02-02T17:47:00Z">
                    <w:rPr>
                      <w:rFonts w:cstheme="minorHAnsi"/>
                    </w:rPr>
                  </w:rPrChange>
                </w:rPr>
                <w:delText>1.138</w:delText>
              </w:r>
            </w:del>
          </w:p>
        </w:tc>
        <w:tc>
          <w:tcPr>
            <w:tcW w:w="1428" w:type="dxa"/>
            <w:tcPrChange w:id="6391" w:author="Στάθης Καπ" w:date="2023-02-02T17:14:00Z">
              <w:tcPr>
                <w:tcW w:w="883" w:type="dxa"/>
                <w:gridSpan w:val="2"/>
              </w:tcPr>
            </w:tcPrChange>
          </w:tcPr>
          <w:p w14:paraId="47394592" w14:textId="7FCEA91E" w:rsidR="008A6DAE" w:rsidRPr="00A21C84" w:rsidDel="001E2354" w:rsidRDefault="008A6DAE" w:rsidP="008A6DAE">
            <w:pPr>
              <w:rPr>
                <w:del w:id="6392" w:author="Στάθης Καπ" w:date="2023-02-27T02:00:00Z"/>
                <w:rFonts w:cstheme="minorHAnsi"/>
                <w:sz w:val="20"/>
                <w:szCs w:val="20"/>
                <w:rPrChange w:id="6393" w:author="Στάθης Καπ" w:date="2023-02-02T17:47:00Z">
                  <w:rPr>
                    <w:del w:id="6394" w:author="Στάθης Καπ" w:date="2023-02-27T02:00:00Z"/>
                    <w:rFonts w:cstheme="minorHAnsi"/>
                  </w:rPr>
                </w:rPrChange>
              </w:rPr>
            </w:pPr>
            <w:del w:id="6395" w:author="Στάθης Καπ" w:date="2023-02-27T02:00:00Z">
              <w:r w:rsidRPr="00A21C84" w:rsidDel="001E2354">
                <w:rPr>
                  <w:rFonts w:cstheme="minorHAnsi"/>
                  <w:sz w:val="20"/>
                  <w:szCs w:val="20"/>
                  <w:rPrChange w:id="6396" w:author="Στάθης Καπ" w:date="2023-02-02T17:47:00Z">
                    <w:rPr>
                      <w:rFonts w:cstheme="minorHAnsi"/>
                    </w:rPr>
                  </w:rPrChange>
                </w:rPr>
                <w:delText>31</w:delText>
              </w:r>
            </w:del>
          </w:p>
        </w:tc>
      </w:tr>
      <w:tr w:rsidR="008A6DAE" w:rsidDel="001E2354" w14:paraId="153F6B04" w14:textId="6BE846FC" w:rsidTr="008A6DAE">
        <w:trPr>
          <w:jc w:val="center"/>
          <w:del w:id="6397" w:author="Στάθης Καπ" w:date="2023-02-27T02:00:00Z"/>
          <w:trPrChange w:id="6398" w:author="Στάθης Καπ" w:date="2023-02-02T17:14:00Z">
            <w:trPr>
              <w:gridAfter w:val="0"/>
            </w:trPr>
          </w:trPrChange>
        </w:trPr>
        <w:tc>
          <w:tcPr>
            <w:tcW w:w="1427" w:type="dxa"/>
            <w:tcPrChange w:id="6399" w:author="Στάθης Καπ" w:date="2023-02-02T17:14:00Z">
              <w:tcPr>
                <w:tcW w:w="882" w:type="dxa"/>
              </w:tcPr>
            </w:tcPrChange>
          </w:tcPr>
          <w:p w14:paraId="417C84ED" w14:textId="317C6690" w:rsidR="008A6DAE" w:rsidRPr="00A21C84" w:rsidDel="001E2354" w:rsidRDefault="00DE0B51" w:rsidP="008A6DAE">
            <w:pPr>
              <w:rPr>
                <w:del w:id="6400" w:author="Στάθης Καπ" w:date="2023-02-27T02:00:00Z"/>
                <w:rFonts w:cstheme="minorHAnsi"/>
                <w:sz w:val="20"/>
                <w:szCs w:val="20"/>
                <w:rPrChange w:id="6401" w:author="Στάθης Καπ" w:date="2023-02-02T17:47:00Z">
                  <w:rPr>
                    <w:del w:id="6402" w:author="Στάθης Καπ" w:date="2023-02-27T02:00:00Z"/>
                    <w:rFonts w:cstheme="minorHAnsi"/>
                  </w:rPr>
                </w:rPrChange>
              </w:rPr>
            </w:pPr>
            <w:del w:id="6403" w:author="Στάθης Καπ" w:date="2023-02-27T02:00:00Z">
              <w:r w:rsidRPr="00A21C84" w:rsidDel="001E2354">
                <w:rPr>
                  <w:rFonts w:cstheme="minorHAnsi"/>
                  <w:sz w:val="20"/>
                  <w:szCs w:val="20"/>
                  <w:rPrChange w:id="6404" w:author="Στάθης Καπ" w:date="2023-02-02T17:47:00Z">
                    <w:rPr>
                      <w:rFonts w:cstheme="minorHAnsi"/>
                      <w:sz w:val="18"/>
                      <w:szCs w:val="18"/>
                    </w:rPr>
                  </w:rPrChange>
                </w:rPr>
                <w:delText>p</w:delText>
              </w:r>
              <w:r w:rsidR="008A6DAE" w:rsidRPr="00A21C84" w:rsidDel="001E2354">
                <w:rPr>
                  <w:rFonts w:cstheme="minorHAnsi"/>
                  <w:sz w:val="20"/>
                  <w:szCs w:val="20"/>
                  <w:rPrChange w:id="6405" w:author="Στάθης Καπ" w:date="2023-02-02T17:47:00Z">
                    <w:rPr>
                      <w:rFonts w:cstheme="minorHAnsi"/>
                    </w:rPr>
                  </w:rPrChange>
                </w:rPr>
                <w:delText>r06</w:delText>
              </w:r>
            </w:del>
          </w:p>
        </w:tc>
        <w:tc>
          <w:tcPr>
            <w:tcW w:w="1427" w:type="dxa"/>
            <w:tcPrChange w:id="6406" w:author="Στάθης Καπ" w:date="2023-02-02T17:14:00Z">
              <w:tcPr>
                <w:tcW w:w="882" w:type="dxa"/>
                <w:gridSpan w:val="2"/>
              </w:tcPr>
            </w:tcPrChange>
          </w:tcPr>
          <w:p w14:paraId="61045CCD" w14:textId="5EA098D0" w:rsidR="008A6DAE" w:rsidRPr="00A21C84" w:rsidDel="001E2354" w:rsidRDefault="008A6DAE" w:rsidP="008A6DAE">
            <w:pPr>
              <w:rPr>
                <w:del w:id="6407" w:author="Στάθης Καπ" w:date="2023-02-27T02:00:00Z"/>
                <w:rFonts w:cstheme="minorHAnsi"/>
                <w:sz w:val="20"/>
                <w:szCs w:val="20"/>
                <w:rPrChange w:id="6408" w:author="Στάθης Καπ" w:date="2023-02-02T17:47:00Z">
                  <w:rPr>
                    <w:del w:id="6409" w:author="Στάθης Καπ" w:date="2023-02-27T02:00:00Z"/>
                    <w:rFonts w:cstheme="minorHAnsi"/>
                  </w:rPr>
                </w:rPrChange>
              </w:rPr>
            </w:pPr>
            <w:del w:id="6410" w:author="Στάθης Καπ" w:date="2023-02-27T02:00:00Z">
              <w:r w:rsidRPr="00A21C84" w:rsidDel="001E2354">
                <w:rPr>
                  <w:rFonts w:cstheme="minorHAnsi"/>
                  <w:sz w:val="20"/>
                  <w:szCs w:val="20"/>
                  <w:rPrChange w:id="6411" w:author="Στάθης Καπ" w:date="2023-02-02T17:47:00Z">
                    <w:rPr>
                      <w:rFonts w:cstheme="minorHAnsi"/>
                    </w:rPr>
                  </w:rPrChange>
                </w:rPr>
                <w:delText>590</w:delText>
              </w:r>
            </w:del>
          </w:p>
        </w:tc>
        <w:tc>
          <w:tcPr>
            <w:tcW w:w="1690" w:type="dxa"/>
            <w:tcPrChange w:id="6412" w:author="Στάθης Καπ" w:date="2023-02-02T17:14:00Z">
              <w:tcPr>
                <w:tcW w:w="883" w:type="dxa"/>
              </w:tcPr>
            </w:tcPrChange>
          </w:tcPr>
          <w:p w14:paraId="7F69031B" w14:textId="49CAEBB3" w:rsidR="008A6DAE" w:rsidRPr="00A21C84" w:rsidDel="001E2354" w:rsidRDefault="008A6DAE" w:rsidP="008A6DAE">
            <w:pPr>
              <w:rPr>
                <w:del w:id="6413" w:author="Στάθης Καπ" w:date="2023-02-27T02:00:00Z"/>
                <w:rFonts w:cstheme="minorHAnsi"/>
                <w:sz w:val="20"/>
                <w:szCs w:val="20"/>
                <w:rPrChange w:id="6414" w:author="Στάθης Καπ" w:date="2023-02-02T17:47:00Z">
                  <w:rPr>
                    <w:del w:id="6415" w:author="Στάθης Καπ" w:date="2023-02-27T02:00:00Z"/>
                    <w:rFonts w:cstheme="minorHAnsi"/>
                  </w:rPr>
                </w:rPrChange>
              </w:rPr>
            </w:pPr>
            <w:del w:id="6416" w:author="Στάθης Καπ" w:date="2023-02-27T02:00:00Z">
              <w:r w:rsidRPr="00A21C84" w:rsidDel="001E2354">
                <w:rPr>
                  <w:rFonts w:cstheme="minorHAnsi"/>
                  <w:sz w:val="20"/>
                  <w:szCs w:val="20"/>
                  <w:rPrChange w:id="6417" w:author="Στάθης Καπ" w:date="2023-02-02T17:47:00Z">
                    <w:rPr>
                      <w:rFonts w:cstheme="minorHAnsi"/>
                    </w:rPr>
                  </w:rPrChange>
                </w:rPr>
                <w:delText>538</w:delText>
              </w:r>
            </w:del>
          </w:p>
        </w:tc>
        <w:tc>
          <w:tcPr>
            <w:tcW w:w="1428" w:type="dxa"/>
            <w:tcPrChange w:id="6418" w:author="Στάθης Καπ" w:date="2023-02-02T17:14:00Z">
              <w:tcPr>
                <w:tcW w:w="883" w:type="dxa"/>
                <w:gridSpan w:val="2"/>
              </w:tcPr>
            </w:tcPrChange>
          </w:tcPr>
          <w:p w14:paraId="7AA90C74" w14:textId="6F788642" w:rsidR="008A6DAE" w:rsidRPr="00A21C84" w:rsidDel="001E2354" w:rsidRDefault="008A6DAE" w:rsidP="008A6DAE">
            <w:pPr>
              <w:rPr>
                <w:del w:id="6419" w:author="Στάθης Καπ" w:date="2023-02-27T02:00:00Z"/>
                <w:rFonts w:cstheme="minorHAnsi"/>
                <w:sz w:val="20"/>
                <w:szCs w:val="20"/>
                <w:rPrChange w:id="6420" w:author="Στάθης Καπ" w:date="2023-02-02T17:47:00Z">
                  <w:rPr>
                    <w:del w:id="6421" w:author="Στάθης Καπ" w:date="2023-02-27T02:00:00Z"/>
                    <w:rFonts w:cstheme="minorHAnsi"/>
                  </w:rPr>
                </w:rPrChange>
              </w:rPr>
            </w:pPr>
            <w:del w:id="6422" w:author="Στάθης Καπ" w:date="2023-02-27T02:00:00Z">
              <w:r w:rsidRPr="00A21C84" w:rsidDel="001E2354">
                <w:rPr>
                  <w:rFonts w:cstheme="minorHAnsi"/>
                  <w:sz w:val="20"/>
                  <w:szCs w:val="20"/>
                  <w:rPrChange w:id="6423" w:author="Στάθης Καπ" w:date="2023-02-02T17:47:00Z">
                    <w:rPr>
                      <w:rFonts w:cstheme="minorHAnsi"/>
                    </w:rPr>
                  </w:rPrChange>
                </w:rPr>
                <w:delText>466</w:delText>
              </w:r>
            </w:del>
          </w:p>
        </w:tc>
        <w:tc>
          <w:tcPr>
            <w:tcW w:w="1428" w:type="dxa"/>
            <w:tcPrChange w:id="6424" w:author="Στάθης Καπ" w:date="2023-02-02T17:14:00Z">
              <w:tcPr>
                <w:tcW w:w="883" w:type="dxa"/>
              </w:tcPr>
            </w:tcPrChange>
          </w:tcPr>
          <w:p w14:paraId="424FC2D7" w14:textId="5324DC86" w:rsidR="008A6DAE" w:rsidRPr="00A21C84" w:rsidDel="001E2354" w:rsidRDefault="008A6DAE" w:rsidP="008A6DAE">
            <w:pPr>
              <w:rPr>
                <w:del w:id="6425" w:author="Στάθης Καπ" w:date="2023-02-27T02:00:00Z"/>
                <w:rFonts w:cstheme="minorHAnsi"/>
                <w:sz w:val="20"/>
                <w:szCs w:val="20"/>
                <w:rPrChange w:id="6426" w:author="Στάθης Καπ" w:date="2023-02-02T17:47:00Z">
                  <w:rPr>
                    <w:del w:id="6427" w:author="Στάθης Καπ" w:date="2023-02-27T02:00:00Z"/>
                    <w:rFonts w:cstheme="minorHAnsi"/>
                  </w:rPr>
                </w:rPrChange>
              </w:rPr>
            </w:pPr>
            <w:del w:id="6428" w:author="Στάθης Καπ" w:date="2023-02-27T02:00:00Z">
              <w:r w:rsidRPr="00A21C84" w:rsidDel="001E2354">
                <w:rPr>
                  <w:rFonts w:cstheme="minorHAnsi"/>
                  <w:sz w:val="20"/>
                  <w:szCs w:val="20"/>
                  <w:rPrChange w:id="6429" w:author="Στάθης Καπ" w:date="2023-02-02T17:47:00Z">
                    <w:rPr>
                      <w:rFonts w:cstheme="minorHAnsi"/>
                    </w:rPr>
                  </w:rPrChange>
                </w:rPr>
                <w:delText>0.758</w:delText>
              </w:r>
            </w:del>
          </w:p>
        </w:tc>
        <w:tc>
          <w:tcPr>
            <w:tcW w:w="1428" w:type="dxa"/>
            <w:tcPrChange w:id="6430" w:author="Στάθης Καπ" w:date="2023-02-02T17:14:00Z">
              <w:tcPr>
                <w:tcW w:w="883" w:type="dxa"/>
                <w:gridSpan w:val="2"/>
              </w:tcPr>
            </w:tcPrChange>
          </w:tcPr>
          <w:p w14:paraId="08F27FF6" w14:textId="7BEA706F" w:rsidR="008A6DAE" w:rsidRPr="00A21C84" w:rsidDel="001E2354" w:rsidRDefault="008A6DAE" w:rsidP="008A6DAE">
            <w:pPr>
              <w:rPr>
                <w:del w:id="6431" w:author="Στάθης Καπ" w:date="2023-02-27T02:00:00Z"/>
                <w:rFonts w:cstheme="minorHAnsi"/>
                <w:sz w:val="20"/>
                <w:szCs w:val="20"/>
                <w:rPrChange w:id="6432" w:author="Στάθης Καπ" w:date="2023-02-02T17:47:00Z">
                  <w:rPr>
                    <w:del w:id="6433" w:author="Στάθης Καπ" w:date="2023-02-27T02:00:00Z"/>
                    <w:rFonts w:cstheme="minorHAnsi"/>
                  </w:rPr>
                </w:rPrChange>
              </w:rPr>
            </w:pPr>
            <w:del w:id="6434" w:author="Στάθης Καπ" w:date="2023-02-27T02:00:00Z">
              <w:r w:rsidRPr="00A21C84" w:rsidDel="001E2354">
                <w:rPr>
                  <w:rFonts w:cstheme="minorHAnsi"/>
                  <w:sz w:val="20"/>
                  <w:szCs w:val="20"/>
                  <w:rPrChange w:id="6435" w:author="Στάθης Καπ" w:date="2023-02-02T17:47:00Z">
                    <w:rPr>
                      <w:rFonts w:cstheme="minorHAnsi"/>
                    </w:rPr>
                  </w:rPrChange>
                </w:rPr>
                <w:delText>24</w:delText>
              </w:r>
            </w:del>
          </w:p>
        </w:tc>
      </w:tr>
      <w:tr w:rsidR="008A6DAE" w:rsidDel="001E2354" w14:paraId="1F3F8063" w14:textId="789E6F57" w:rsidTr="008A6DAE">
        <w:trPr>
          <w:jc w:val="center"/>
          <w:del w:id="6436" w:author="Στάθης Καπ" w:date="2023-02-27T02:00:00Z"/>
          <w:trPrChange w:id="6437" w:author="Στάθης Καπ" w:date="2023-02-02T17:14:00Z">
            <w:trPr>
              <w:gridAfter w:val="0"/>
            </w:trPr>
          </w:trPrChange>
        </w:trPr>
        <w:tc>
          <w:tcPr>
            <w:tcW w:w="1427" w:type="dxa"/>
            <w:tcPrChange w:id="6438" w:author="Στάθης Καπ" w:date="2023-02-02T17:14:00Z">
              <w:tcPr>
                <w:tcW w:w="882" w:type="dxa"/>
              </w:tcPr>
            </w:tcPrChange>
          </w:tcPr>
          <w:p w14:paraId="3CF93A2A" w14:textId="3DD65AC6" w:rsidR="008A6DAE" w:rsidRPr="00A21C84" w:rsidDel="001E2354" w:rsidRDefault="00DE0B51" w:rsidP="008A6DAE">
            <w:pPr>
              <w:rPr>
                <w:del w:id="6439" w:author="Στάθης Καπ" w:date="2023-02-27T02:00:00Z"/>
                <w:rFonts w:cstheme="minorHAnsi"/>
                <w:sz w:val="20"/>
                <w:szCs w:val="20"/>
                <w:lang w:val="el-GR"/>
                <w:rPrChange w:id="6440" w:author="Στάθης Καπ" w:date="2023-02-02T17:47:00Z">
                  <w:rPr>
                    <w:del w:id="6441" w:author="Στάθης Καπ" w:date="2023-02-27T02:00:00Z"/>
                  </w:rPr>
                </w:rPrChange>
              </w:rPr>
            </w:pPr>
            <w:del w:id="6442" w:author="Στάθης Καπ" w:date="2023-02-27T02:00:00Z">
              <w:r w:rsidRPr="00A21C84" w:rsidDel="001E2354">
                <w:rPr>
                  <w:rFonts w:cstheme="minorHAnsi"/>
                  <w:sz w:val="20"/>
                  <w:szCs w:val="20"/>
                  <w:rPrChange w:id="6443" w:author="Στάθης Καπ" w:date="2023-02-02T17:47:00Z">
                    <w:rPr>
                      <w:rFonts w:cstheme="minorHAnsi"/>
                      <w:sz w:val="18"/>
                      <w:szCs w:val="18"/>
                    </w:rPr>
                  </w:rPrChange>
                </w:rPr>
                <w:delText>p</w:delText>
              </w:r>
              <w:r w:rsidR="008A6DAE" w:rsidRPr="00A21C84" w:rsidDel="001E2354">
                <w:rPr>
                  <w:rFonts w:cstheme="minorHAnsi"/>
                  <w:sz w:val="20"/>
                  <w:szCs w:val="20"/>
                  <w:rPrChange w:id="6444" w:author="Στάθης Καπ" w:date="2023-02-02T17:47:00Z">
                    <w:rPr>
                      <w:rFonts w:cstheme="minorHAnsi"/>
                    </w:rPr>
                  </w:rPrChange>
                </w:rPr>
                <w:delText>r07</w:delText>
              </w:r>
            </w:del>
          </w:p>
        </w:tc>
        <w:tc>
          <w:tcPr>
            <w:tcW w:w="1427" w:type="dxa"/>
            <w:tcPrChange w:id="6445" w:author="Στάθης Καπ" w:date="2023-02-02T17:14:00Z">
              <w:tcPr>
                <w:tcW w:w="882" w:type="dxa"/>
                <w:gridSpan w:val="2"/>
              </w:tcPr>
            </w:tcPrChange>
          </w:tcPr>
          <w:p w14:paraId="40394290" w14:textId="3B3667F7" w:rsidR="008A6DAE" w:rsidRPr="00A21C84" w:rsidDel="001E2354" w:rsidRDefault="008A6DAE" w:rsidP="008A6DAE">
            <w:pPr>
              <w:rPr>
                <w:del w:id="6446" w:author="Στάθης Καπ" w:date="2023-02-27T02:00:00Z"/>
                <w:rFonts w:cstheme="minorHAnsi"/>
                <w:sz w:val="20"/>
                <w:szCs w:val="20"/>
                <w:rPrChange w:id="6447" w:author="Στάθης Καπ" w:date="2023-02-02T17:47:00Z">
                  <w:rPr>
                    <w:del w:id="6448" w:author="Στάθης Καπ" w:date="2023-02-27T02:00:00Z"/>
                    <w:rFonts w:cstheme="minorHAnsi"/>
                  </w:rPr>
                </w:rPrChange>
              </w:rPr>
            </w:pPr>
            <w:del w:id="6449" w:author="Στάθης Καπ" w:date="2023-02-27T02:00:00Z">
              <w:r w:rsidRPr="00A21C84" w:rsidDel="001E2354">
                <w:rPr>
                  <w:rFonts w:cstheme="minorHAnsi"/>
                  <w:sz w:val="20"/>
                  <w:szCs w:val="20"/>
                  <w:rPrChange w:id="6450" w:author="Στάθης Καπ" w:date="2023-02-02T17:47:00Z">
                    <w:rPr>
                      <w:rFonts w:cstheme="minorHAnsi"/>
                    </w:rPr>
                  </w:rPrChange>
                </w:rPr>
                <w:delText>298</w:delText>
              </w:r>
            </w:del>
          </w:p>
        </w:tc>
        <w:tc>
          <w:tcPr>
            <w:tcW w:w="1690" w:type="dxa"/>
            <w:tcPrChange w:id="6451" w:author="Στάθης Καπ" w:date="2023-02-02T17:14:00Z">
              <w:tcPr>
                <w:tcW w:w="883" w:type="dxa"/>
              </w:tcPr>
            </w:tcPrChange>
          </w:tcPr>
          <w:p w14:paraId="6FBB57F7" w14:textId="64039862" w:rsidR="008A6DAE" w:rsidRPr="00A21C84" w:rsidDel="001E2354" w:rsidRDefault="008A6DAE" w:rsidP="008A6DAE">
            <w:pPr>
              <w:rPr>
                <w:del w:id="6452" w:author="Στάθης Καπ" w:date="2023-02-27T02:00:00Z"/>
                <w:rFonts w:cstheme="minorHAnsi"/>
                <w:sz w:val="20"/>
                <w:szCs w:val="20"/>
                <w:rPrChange w:id="6453" w:author="Στάθης Καπ" w:date="2023-02-02T17:47:00Z">
                  <w:rPr>
                    <w:del w:id="6454" w:author="Στάθης Καπ" w:date="2023-02-27T02:00:00Z"/>
                    <w:rFonts w:cstheme="minorHAnsi"/>
                  </w:rPr>
                </w:rPrChange>
              </w:rPr>
            </w:pPr>
            <w:del w:id="6455" w:author="Στάθης Καπ" w:date="2023-02-27T02:00:00Z">
              <w:r w:rsidRPr="00A21C84" w:rsidDel="001E2354">
                <w:rPr>
                  <w:rFonts w:cstheme="minorHAnsi"/>
                  <w:sz w:val="20"/>
                  <w:szCs w:val="20"/>
                  <w:rPrChange w:id="6456" w:author="Στάθης Καπ" w:date="2023-02-02T17:47:00Z">
                    <w:rPr>
                      <w:rFonts w:cstheme="minorHAnsi"/>
                    </w:rPr>
                  </w:rPrChange>
                </w:rPr>
                <w:delText>291</w:delText>
              </w:r>
            </w:del>
          </w:p>
        </w:tc>
        <w:tc>
          <w:tcPr>
            <w:tcW w:w="1428" w:type="dxa"/>
            <w:tcPrChange w:id="6457" w:author="Στάθης Καπ" w:date="2023-02-02T17:14:00Z">
              <w:tcPr>
                <w:tcW w:w="883" w:type="dxa"/>
                <w:gridSpan w:val="2"/>
              </w:tcPr>
            </w:tcPrChange>
          </w:tcPr>
          <w:p w14:paraId="012A8DC7" w14:textId="20CF5A1B" w:rsidR="008A6DAE" w:rsidRPr="00A21C84" w:rsidDel="001E2354" w:rsidRDefault="008A6DAE" w:rsidP="008A6DAE">
            <w:pPr>
              <w:rPr>
                <w:del w:id="6458" w:author="Στάθης Καπ" w:date="2023-02-27T02:00:00Z"/>
                <w:rFonts w:cstheme="minorHAnsi"/>
                <w:sz w:val="20"/>
                <w:szCs w:val="20"/>
                <w:rPrChange w:id="6459" w:author="Στάθης Καπ" w:date="2023-02-02T17:47:00Z">
                  <w:rPr>
                    <w:del w:id="6460" w:author="Στάθης Καπ" w:date="2023-02-27T02:00:00Z"/>
                    <w:rFonts w:cstheme="minorHAnsi"/>
                  </w:rPr>
                </w:rPrChange>
              </w:rPr>
            </w:pPr>
            <w:del w:id="6461" w:author="Στάθης Καπ" w:date="2023-02-27T02:00:00Z">
              <w:r w:rsidRPr="00A21C84" w:rsidDel="001E2354">
                <w:rPr>
                  <w:rFonts w:cstheme="minorHAnsi"/>
                  <w:sz w:val="20"/>
                  <w:szCs w:val="20"/>
                  <w:rPrChange w:id="6462" w:author="Στάθης Καπ" w:date="2023-02-02T17:47:00Z">
                    <w:rPr>
                      <w:rFonts w:cstheme="minorHAnsi"/>
                    </w:rPr>
                  </w:rPrChange>
                </w:rPr>
                <w:delText>275</w:delText>
              </w:r>
            </w:del>
          </w:p>
        </w:tc>
        <w:tc>
          <w:tcPr>
            <w:tcW w:w="1428" w:type="dxa"/>
            <w:tcPrChange w:id="6463" w:author="Στάθης Καπ" w:date="2023-02-02T17:14:00Z">
              <w:tcPr>
                <w:tcW w:w="883" w:type="dxa"/>
              </w:tcPr>
            </w:tcPrChange>
          </w:tcPr>
          <w:p w14:paraId="588DC643" w14:textId="6AAFD039" w:rsidR="008A6DAE" w:rsidRPr="00A21C84" w:rsidDel="001E2354" w:rsidRDefault="008A6DAE" w:rsidP="008A6DAE">
            <w:pPr>
              <w:rPr>
                <w:del w:id="6464" w:author="Στάθης Καπ" w:date="2023-02-27T02:00:00Z"/>
                <w:rFonts w:cstheme="minorHAnsi"/>
                <w:sz w:val="20"/>
                <w:szCs w:val="20"/>
                <w:rPrChange w:id="6465" w:author="Στάθης Καπ" w:date="2023-02-02T17:47:00Z">
                  <w:rPr>
                    <w:del w:id="6466" w:author="Στάθης Καπ" w:date="2023-02-27T02:00:00Z"/>
                    <w:rFonts w:cstheme="minorHAnsi"/>
                  </w:rPr>
                </w:rPrChange>
              </w:rPr>
            </w:pPr>
            <w:del w:id="6467" w:author="Στάθης Καπ" w:date="2023-02-27T02:00:00Z">
              <w:r w:rsidRPr="00A21C84" w:rsidDel="001E2354">
                <w:rPr>
                  <w:rFonts w:cstheme="minorHAnsi"/>
                  <w:sz w:val="20"/>
                  <w:szCs w:val="20"/>
                  <w:rPrChange w:id="6468" w:author="Στάθης Καπ" w:date="2023-02-02T17:47:00Z">
                    <w:rPr>
                      <w:rFonts w:cstheme="minorHAnsi"/>
                    </w:rPr>
                  </w:rPrChange>
                </w:rPr>
                <w:delText>0.1</w:delText>
              </w:r>
            </w:del>
          </w:p>
        </w:tc>
        <w:tc>
          <w:tcPr>
            <w:tcW w:w="1428" w:type="dxa"/>
            <w:tcPrChange w:id="6469" w:author="Στάθης Καπ" w:date="2023-02-02T17:14:00Z">
              <w:tcPr>
                <w:tcW w:w="883" w:type="dxa"/>
                <w:gridSpan w:val="2"/>
              </w:tcPr>
            </w:tcPrChange>
          </w:tcPr>
          <w:p w14:paraId="51FBD04E" w14:textId="6438F867" w:rsidR="008A6DAE" w:rsidRPr="00A21C84" w:rsidDel="001E2354" w:rsidRDefault="008A6DAE" w:rsidP="008A6DAE">
            <w:pPr>
              <w:rPr>
                <w:del w:id="6470" w:author="Στάθης Καπ" w:date="2023-02-27T02:00:00Z"/>
                <w:rFonts w:cstheme="minorHAnsi"/>
                <w:sz w:val="20"/>
                <w:szCs w:val="20"/>
                <w:rPrChange w:id="6471" w:author="Στάθης Καπ" w:date="2023-02-02T17:47:00Z">
                  <w:rPr>
                    <w:del w:id="6472" w:author="Στάθης Καπ" w:date="2023-02-27T02:00:00Z"/>
                    <w:rFonts w:cstheme="minorHAnsi"/>
                  </w:rPr>
                </w:rPrChange>
              </w:rPr>
            </w:pPr>
            <w:del w:id="6473" w:author="Στάθης Καπ" w:date="2023-02-27T02:00:00Z">
              <w:r w:rsidRPr="00A21C84" w:rsidDel="001E2354">
                <w:rPr>
                  <w:rFonts w:cstheme="minorHAnsi"/>
                  <w:sz w:val="20"/>
                  <w:szCs w:val="20"/>
                  <w:rPrChange w:id="6474" w:author="Στάθης Καπ" w:date="2023-02-02T17:47:00Z">
                    <w:rPr>
                      <w:rFonts w:cstheme="minorHAnsi"/>
                    </w:rPr>
                  </w:rPrChange>
                </w:rPr>
                <w:delText>16</w:delText>
              </w:r>
            </w:del>
          </w:p>
        </w:tc>
      </w:tr>
      <w:tr w:rsidR="008A6DAE" w:rsidDel="001E2354" w14:paraId="4F16B2C4" w14:textId="21AEBB98" w:rsidTr="008A6DAE">
        <w:trPr>
          <w:jc w:val="center"/>
          <w:del w:id="6475" w:author="Στάθης Καπ" w:date="2023-02-27T02:00:00Z"/>
        </w:trPr>
        <w:tc>
          <w:tcPr>
            <w:tcW w:w="1427" w:type="dxa"/>
          </w:tcPr>
          <w:p w14:paraId="1443420A" w14:textId="1AB757D4" w:rsidR="008A6DAE" w:rsidRPr="00A21C84" w:rsidDel="001E2354" w:rsidRDefault="00DE0B51" w:rsidP="008A6DAE">
            <w:pPr>
              <w:rPr>
                <w:del w:id="6476" w:author="Στάθης Καπ" w:date="2023-02-27T02:00:00Z"/>
                <w:rFonts w:cstheme="minorHAnsi"/>
                <w:sz w:val="20"/>
                <w:szCs w:val="20"/>
                <w:rPrChange w:id="6477" w:author="Στάθης Καπ" w:date="2023-02-02T17:47:00Z">
                  <w:rPr>
                    <w:del w:id="6478" w:author="Στάθης Καπ" w:date="2023-02-27T02:00:00Z"/>
                    <w:rFonts w:cstheme="minorHAnsi"/>
                  </w:rPr>
                </w:rPrChange>
              </w:rPr>
            </w:pPr>
            <w:del w:id="6479" w:author="Στάθης Καπ" w:date="2023-02-27T02:00:00Z">
              <w:r w:rsidRPr="00A21C84" w:rsidDel="001E2354">
                <w:rPr>
                  <w:rFonts w:cstheme="minorHAnsi"/>
                  <w:sz w:val="20"/>
                  <w:szCs w:val="20"/>
                  <w:rPrChange w:id="6480" w:author="Στάθης Καπ" w:date="2023-02-02T17:47:00Z">
                    <w:rPr>
                      <w:rFonts w:cstheme="minorHAnsi"/>
                      <w:sz w:val="18"/>
                      <w:szCs w:val="18"/>
                    </w:rPr>
                  </w:rPrChange>
                </w:rPr>
                <w:delText>p</w:delText>
              </w:r>
              <w:r w:rsidR="008A6DAE" w:rsidRPr="00A21C84" w:rsidDel="001E2354">
                <w:rPr>
                  <w:rFonts w:cstheme="minorHAnsi"/>
                  <w:sz w:val="20"/>
                  <w:szCs w:val="20"/>
                  <w:rPrChange w:id="6481"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482" w:author="Στάθης Καπ" w:date="2023-02-27T02:00:00Z"/>
                <w:rFonts w:cstheme="minorHAnsi"/>
                <w:sz w:val="20"/>
                <w:szCs w:val="20"/>
                <w:rPrChange w:id="6483" w:author="Στάθης Καπ" w:date="2023-02-02T17:47:00Z">
                  <w:rPr>
                    <w:del w:id="6484" w:author="Στάθης Καπ" w:date="2023-02-27T02:00:00Z"/>
                    <w:rFonts w:cstheme="minorHAnsi"/>
                  </w:rPr>
                </w:rPrChange>
              </w:rPr>
            </w:pPr>
            <w:del w:id="6485" w:author="Στάθης Καπ" w:date="2023-02-27T02:00:00Z">
              <w:r w:rsidRPr="00A21C84" w:rsidDel="001E2354">
                <w:rPr>
                  <w:rFonts w:cstheme="minorHAnsi"/>
                  <w:sz w:val="20"/>
                  <w:szCs w:val="20"/>
                  <w:rPrChange w:id="6486"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487" w:author="Στάθης Καπ" w:date="2023-02-27T02:00:00Z"/>
                <w:rFonts w:cstheme="minorHAnsi"/>
                <w:sz w:val="20"/>
                <w:szCs w:val="20"/>
                <w:rPrChange w:id="6488" w:author="Στάθης Καπ" w:date="2023-02-02T17:47:00Z">
                  <w:rPr>
                    <w:del w:id="6489" w:author="Στάθης Καπ" w:date="2023-02-27T02:00:00Z"/>
                    <w:rFonts w:cstheme="minorHAnsi"/>
                  </w:rPr>
                </w:rPrChange>
              </w:rPr>
            </w:pPr>
            <w:del w:id="6490" w:author="Στάθης Καπ" w:date="2023-02-27T02:00:00Z">
              <w:r w:rsidRPr="00A21C84" w:rsidDel="001E2354">
                <w:rPr>
                  <w:rFonts w:cstheme="minorHAnsi"/>
                  <w:sz w:val="20"/>
                  <w:szCs w:val="20"/>
                  <w:rPrChange w:id="6491"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492" w:author="Στάθης Καπ" w:date="2023-02-27T02:00:00Z"/>
                <w:rFonts w:cstheme="minorHAnsi"/>
                <w:sz w:val="20"/>
                <w:szCs w:val="20"/>
                <w:rPrChange w:id="6493" w:author="Στάθης Καπ" w:date="2023-02-02T17:47:00Z">
                  <w:rPr>
                    <w:del w:id="6494" w:author="Στάθης Καπ" w:date="2023-02-27T02:00:00Z"/>
                    <w:rFonts w:cstheme="minorHAnsi"/>
                  </w:rPr>
                </w:rPrChange>
              </w:rPr>
            </w:pPr>
            <w:del w:id="6495" w:author="Στάθης Καπ" w:date="2023-02-27T02:00:00Z">
              <w:r w:rsidRPr="00A21C84" w:rsidDel="001E2354">
                <w:rPr>
                  <w:rFonts w:cstheme="minorHAnsi"/>
                  <w:sz w:val="20"/>
                  <w:szCs w:val="20"/>
                  <w:rPrChange w:id="6496"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497" w:author="Στάθης Καπ" w:date="2023-02-27T02:00:00Z"/>
                <w:rFonts w:cstheme="minorHAnsi"/>
                <w:sz w:val="20"/>
                <w:szCs w:val="20"/>
                <w:rPrChange w:id="6498" w:author="Στάθης Καπ" w:date="2023-02-02T17:47:00Z">
                  <w:rPr>
                    <w:del w:id="6499" w:author="Στάθης Καπ" w:date="2023-02-27T02:00:00Z"/>
                    <w:rFonts w:cstheme="minorHAnsi"/>
                  </w:rPr>
                </w:rPrChange>
              </w:rPr>
            </w:pPr>
            <w:del w:id="6500" w:author="Στάθης Καπ" w:date="2023-02-27T02:00:00Z">
              <w:r w:rsidRPr="00A21C84" w:rsidDel="001E2354">
                <w:rPr>
                  <w:rFonts w:cstheme="minorHAnsi"/>
                  <w:sz w:val="20"/>
                  <w:szCs w:val="20"/>
                  <w:rPrChange w:id="6501"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502" w:author="Στάθης Καπ" w:date="2023-02-27T02:00:00Z"/>
                <w:rFonts w:cstheme="minorHAnsi"/>
                <w:sz w:val="20"/>
                <w:szCs w:val="20"/>
                <w:rPrChange w:id="6503" w:author="Στάθης Καπ" w:date="2023-02-02T17:47:00Z">
                  <w:rPr>
                    <w:del w:id="6504" w:author="Στάθης Καπ" w:date="2023-02-27T02:00:00Z"/>
                    <w:rFonts w:cstheme="minorHAnsi"/>
                  </w:rPr>
                </w:rPrChange>
              </w:rPr>
            </w:pPr>
            <w:del w:id="6505" w:author="Στάθης Καπ" w:date="2023-02-27T02:00:00Z">
              <w:r w:rsidRPr="00A21C84" w:rsidDel="001E2354">
                <w:rPr>
                  <w:rFonts w:cstheme="minorHAnsi"/>
                  <w:sz w:val="20"/>
                  <w:szCs w:val="20"/>
                  <w:rPrChange w:id="6506" w:author="Στάθης Καπ" w:date="2023-02-02T17:47:00Z">
                    <w:rPr>
                      <w:rFonts w:cstheme="minorHAnsi"/>
                    </w:rPr>
                  </w:rPrChange>
                </w:rPr>
                <w:delText>25</w:delText>
              </w:r>
            </w:del>
          </w:p>
        </w:tc>
      </w:tr>
      <w:tr w:rsidR="008A6DAE" w:rsidDel="001E2354" w14:paraId="5EC89179" w14:textId="4DC680FB" w:rsidTr="008A6DAE">
        <w:trPr>
          <w:jc w:val="center"/>
          <w:del w:id="6507" w:author="Στάθης Καπ" w:date="2023-02-27T02:00:00Z"/>
        </w:trPr>
        <w:tc>
          <w:tcPr>
            <w:tcW w:w="1427" w:type="dxa"/>
          </w:tcPr>
          <w:p w14:paraId="34D4E97D" w14:textId="2063D304" w:rsidR="008A6DAE" w:rsidRPr="00A21C84" w:rsidDel="001E2354" w:rsidRDefault="00DE0B51" w:rsidP="008A6DAE">
            <w:pPr>
              <w:rPr>
                <w:del w:id="6508" w:author="Στάθης Καπ" w:date="2023-02-27T02:00:00Z"/>
                <w:rFonts w:cstheme="minorHAnsi"/>
                <w:sz w:val="20"/>
                <w:szCs w:val="20"/>
                <w:rPrChange w:id="6509" w:author="Στάθης Καπ" w:date="2023-02-02T17:47:00Z">
                  <w:rPr>
                    <w:del w:id="6510" w:author="Στάθης Καπ" w:date="2023-02-27T02:00:00Z"/>
                    <w:rFonts w:cstheme="minorHAnsi"/>
                  </w:rPr>
                </w:rPrChange>
              </w:rPr>
            </w:pPr>
            <w:del w:id="6511" w:author="Στάθης Καπ" w:date="2023-02-27T02:00:00Z">
              <w:r w:rsidRPr="00A21C84" w:rsidDel="001E2354">
                <w:rPr>
                  <w:rFonts w:cstheme="minorHAnsi"/>
                  <w:sz w:val="20"/>
                  <w:szCs w:val="20"/>
                  <w:rPrChange w:id="6512" w:author="Στάθης Καπ" w:date="2023-02-02T17:47:00Z">
                    <w:rPr>
                      <w:rFonts w:cstheme="minorHAnsi"/>
                      <w:sz w:val="18"/>
                      <w:szCs w:val="18"/>
                    </w:rPr>
                  </w:rPrChange>
                </w:rPr>
                <w:delText>p</w:delText>
              </w:r>
              <w:r w:rsidR="008A6DAE" w:rsidRPr="00A21C84" w:rsidDel="001E2354">
                <w:rPr>
                  <w:rFonts w:cstheme="minorHAnsi"/>
                  <w:sz w:val="20"/>
                  <w:szCs w:val="20"/>
                  <w:rPrChange w:id="6513"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514" w:author="Στάθης Καπ" w:date="2023-02-27T02:00:00Z"/>
                <w:rFonts w:cstheme="minorHAnsi"/>
                <w:sz w:val="20"/>
                <w:szCs w:val="20"/>
                <w:rPrChange w:id="6515" w:author="Στάθης Καπ" w:date="2023-02-02T17:47:00Z">
                  <w:rPr>
                    <w:del w:id="6516" w:author="Στάθης Καπ" w:date="2023-02-27T02:00:00Z"/>
                    <w:rFonts w:cstheme="minorHAnsi"/>
                  </w:rPr>
                </w:rPrChange>
              </w:rPr>
            </w:pPr>
            <w:del w:id="6517" w:author="Στάθης Καπ" w:date="2023-02-27T02:00:00Z">
              <w:r w:rsidRPr="00A21C84" w:rsidDel="001E2354">
                <w:rPr>
                  <w:rFonts w:cstheme="minorHAnsi"/>
                  <w:sz w:val="20"/>
                  <w:szCs w:val="20"/>
                  <w:rPrChange w:id="6518"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519" w:author="Στάθης Καπ" w:date="2023-02-27T02:00:00Z"/>
                <w:rFonts w:cstheme="minorHAnsi"/>
                <w:sz w:val="20"/>
                <w:szCs w:val="20"/>
                <w:rPrChange w:id="6520" w:author="Στάθης Καπ" w:date="2023-02-02T17:47:00Z">
                  <w:rPr>
                    <w:del w:id="6521" w:author="Στάθης Καπ" w:date="2023-02-27T02:00:00Z"/>
                    <w:rFonts w:cstheme="minorHAnsi"/>
                  </w:rPr>
                </w:rPrChange>
              </w:rPr>
            </w:pPr>
            <w:del w:id="6522" w:author="Στάθης Καπ" w:date="2023-02-27T02:00:00Z">
              <w:r w:rsidRPr="00A21C84" w:rsidDel="001E2354">
                <w:rPr>
                  <w:rFonts w:cstheme="minorHAnsi"/>
                  <w:sz w:val="20"/>
                  <w:szCs w:val="20"/>
                  <w:rPrChange w:id="6523"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524" w:author="Στάθης Καπ" w:date="2023-02-27T02:00:00Z"/>
                <w:rFonts w:cstheme="minorHAnsi"/>
                <w:sz w:val="20"/>
                <w:szCs w:val="20"/>
                <w:rPrChange w:id="6525" w:author="Στάθης Καπ" w:date="2023-02-02T17:47:00Z">
                  <w:rPr>
                    <w:del w:id="6526" w:author="Στάθης Καπ" w:date="2023-02-27T02:00:00Z"/>
                    <w:rFonts w:cstheme="minorHAnsi"/>
                  </w:rPr>
                </w:rPrChange>
              </w:rPr>
            </w:pPr>
            <w:del w:id="6527" w:author="Στάθης Καπ" w:date="2023-02-27T02:00:00Z">
              <w:r w:rsidRPr="00A21C84" w:rsidDel="001E2354">
                <w:rPr>
                  <w:rFonts w:cstheme="minorHAnsi"/>
                  <w:sz w:val="20"/>
                  <w:szCs w:val="20"/>
                  <w:rPrChange w:id="6528"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529" w:author="Στάθης Καπ" w:date="2023-02-27T02:00:00Z"/>
                <w:rFonts w:cstheme="minorHAnsi"/>
                <w:sz w:val="20"/>
                <w:szCs w:val="20"/>
                <w:rPrChange w:id="6530" w:author="Στάθης Καπ" w:date="2023-02-02T17:47:00Z">
                  <w:rPr>
                    <w:del w:id="6531" w:author="Στάθης Καπ" w:date="2023-02-27T02:00:00Z"/>
                    <w:rFonts w:cstheme="minorHAnsi"/>
                  </w:rPr>
                </w:rPrChange>
              </w:rPr>
            </w:pPr>
            <w:del w:id="6532" w:author="Στάθης Καπ" w:date="2023-02-27T02:00:00Z">
              <w:r w:rsidRPr="00A21C84" w:rsidDel="001E2354">
                <w:rPr>
                  <w:rFonts w:cstheme="minorHAnsi"/>
                  <w:sz w:val="20"/>
                  <w:szCs w:val="20"/>
                  <w:rPrChange w:id="6533"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534" w:author="Στάθης Καπ" w:date="2023-02-27T02:00:00Z"/>
                <w:rFonts w:cstheme="minorHAnsi"/>
                <w:sz w:val="20"/>
                <w:szCs w:val="20"/>
                <w:rPrChange w:id="6535" w:author="Στάθης Καπ" w:date="2023-02-02T17:47:00Z">
                  <w:rPr>
                    <w:del w:id="6536" w:author="Στάθης Καπ" w:date="2023-02-27T02:00:00Z"/>
                    <w:rFonts w:cstheme="minorHAnsi"/>
                  </w:rPr>
                </w:rPrChange>
              </w:rPr>
            </w:pPr>
            <w:del w:id="6537" w:author="Στάθης Καπ" w:date="2023-02-27T02:00:00Z">
              <w:r w:rsidRPr="00A21C84" w:rsidDel="001E2354">
                <w:rPr>
                  <w:rFonts w:cstheme="minorHAnsi"/>
                  <w:sz w:val="20"/>
                  <w:szCs w:val="20"/>
                  <w:rPrChange w:id="6538" w:author="Στάθης Καπ" w:date="2023-02-02T17:47:00Z">
                    <w:rPr>
                      <w:rFonts w:cstheme="minorHAnsi"/>
                    </w:rPr>
                  </w:rPrChange>
                </w:rPr>
                <w:delText>25</w:delText>
              </w:r>
            </w:del>
          </w:p>
        </w:tc>
      </w:tr>
      <w:tr w:rsidR="008A6DAE" w:rsidDel="001E2354" w14:paraId="464A5A69" w14:textId="1130B8C2" w:rsidTr="008A6DAE">
        <w:trPr>
          <w:jc w:val="center"/>
          <w:del w:id="6539" w:author="Στάθης Καπ" w:date="2023-02-27T02:00:00Z"/>
        </w:trPr>
        <w:tc>
          <w:tcPr>
            <w:tcW w:w="1427" w:type="dxa"/>
          </w:tcPr>
          <w:p w14:paraId="4F81B396" w14:textId="2BAB9910" w:rsidR="008A6DAE" w:rsidRPr="00A21C84" w:rsidDel="001E2354" w:rsidRDefault="00DE0B51" w:rsidP="008A6DAE">
            <w:pPr>
              <w:rPr>
                <w:del w:id="6540" w:author="Στάθης Καπ" w:date="2023-02-27T02:00:00Z"/>
                <w:rFonts w:cstheme="minorHAnsi"/>
                <w:sz w:val="20"/>
                <w:szCs w:val="20"/>
                <w:rPrChange w:id="6541" w:author="Στάθης Καπ" w:date="2023-02-02T17:47:00Z">
                  <w:rPr>
                    <w:del w:id="6542" w:author="Στάθης Καπ" w:date="2023-02-27T02:00:00Z"/>
                    <w:rFonts w:cstheme="minorHAnsi"/>
                  </w:rPr>
                </w:rPrChange>
              </w:rPr>
            </w:pPr>
            <w:del w:id="6543" w:author="Στάθης Καπ" w:date="2023-02-27T02:00:00Z">
              <w:r w:rsidRPr="00A21C84" w:rsidDel="001E2354">
                <w:rPr>
                  <w:rFonts w:cstheme="minorHAnsi"/>
                  <w:sz w:val="20"/>
                  <w:szCs w:val="20"/>
                  <w:rPrChange w:id="6544" w:author="Στάθης Καπ" w:date="2023-02-02T17:47:00Z">
                    <w:rPr>
                      <w:rFonts w:cstheme="minorHAnsi"/>
                      <w:sz w:val="18"/>
                      <w:szCs w:val="18"/>
                    </w:rPr>
                  </w:rPrChange>
                </w:rPr>
                <w:delText>p</w:delText>
              </w:r>
              <w:r w:rsidR="008A6DAE" w:rsidRPr="00A21C84" w:rsidDel="001E2354">
                <w:rPr>
                  <w:rFonts w:cstheme="minorHAnsi"/>
                  <w:sz w:val="20"/>
                  <w:szCs w:val="20"/>
                  <w:rPrChange w:id="6545"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546" w:author="Στάθης Καπ" w:date="2023-02-27T02:00:00Z"/>
                <w:rFonts w:cstheme="minorHAnsi"/>
                <w:sz w:val="20"/>
                <w:szCs w:val="20"/>
                <w:rPrChange w:id="6547" w:author="Στάθης Καπ" w:date="2023-02-02T17:47:00Z">
                  <w:rPr>
                    <w:del w:id="6548" w:author="Στάθης Καπ" w:date="2023-02-27T02:00:00Z"/>
                    <w:rFonts w:cstheme="minorHAnsi"/>
                  </w:rPr>
                </w:rPrChange>
              </w:rPr>
            </w:pPr>
            <w:del w:id="6549" w:author="Στάθης Καπ" w:date="2023-02-27T02:00:00Z">
              <w:r w:rsidRPr="00A21C84" w:rsidDel="001E2354">
                <w:rPr>
                  <w:rFonts w:cstheme="minorHAnsi"/>
                  <w:sz w:val="20"/>
                  <w:szCs w:val="20"/>
                  <w:rPrChange w:id="6550"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551" w:author="Στάθης Καπ" w:date="2023-02-27T02:00:00Z"/>
                <w:rFonts w:cstheme="minorHAnsi"/>
                <w:sz w:val="20"/>
                <w:szCs w:val="20"/>
                <w:rPrChange w:id="6552" w:author="Στάθης Καπ" w:date="2023-02-02T17:47:00Z">
                  <w:rPr>
                    <w:del w:id="6553" w:author="Στάθης Καπ" w:date="2023-02-27T02:00:00Z"/>
                    <w:rFonts w:cstheme="minorHAnsi"/>
                  </w:rPr>
                </w:rPrChange>
              </w:rPr>
            </w:pPr>
            <w:del w:id="6554" w:author="Στάθης Καπ" w:date="2023-02-27T02:00:00Z">
              <w:r w:rsidRPr="00A21C84" w:rsidDel="001E2354">
                <w:rPr>
                  <w:rFonts w:cstheme="minorHAnsi"/>
                  <w:sz w:val="20"/>
                  <w:szCs w:val="20"/>
                  <w:rPrChange w:id="6555"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556" w:author="Στάθης Καπ" w:date="2023-02-27T02:00:00Z"/>
                <w:rFonts w:cstheme="minorHAnsi"/>
                <w:sz w:val="20"/>
                <w:szCs w:val="20"/>
                <w:rPrChange w:id="6557" w:author="Στάθης Καπ" w:date="2023-02-02T17:47:00Z">
                  <w:rPr>
                    <w:del w:id="6558" w:author="Στάθης Καπ" w:date="2023-02-27T02:00:00Z"/>
                    <w:rFonts w:cstheme="minorHAnsi"/>
                  </w:rPr>
                </w:rPrChange>
              </w:rPr>
            </w:pPr>
            <w:del w:id="6559" w:author="Στάθης Καπ" w:date="2023-02-27T02:00:00Z">
              <w:r w:rsidRPr="00A21C84" w:rsidDel="001E2354">
                <w:rPr>
                  <w:rFonts w:cstheme="minorHAnsi"/>
                  <w:sz w:val="20"/>
                  <w:szCs w:val="20"/>
                  <w:rPrChange w:id="6560"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561" w:author="Στάθης Καπ" w:date="2023-02-27T02:00:00Z"/>
                <w:rFonts w:cstheme="minorHAnsi"/>
                <w:sz w:val="20"/>
                <w:szCs w:val="20"/>
                <w:rPrChange w:id="6562" w:author="Στάθης Καπ" w:date="2023-02-02T17:47:00Z">
                  <w:rPr>
                    <w:del w:id="6563" w:author="Στάθης Καπ" w:date="2023-02-27T02:00:00Z"/>
                    <w:rFonts w:cstheme="minorHAnsi"/>
                  </w:rPr>
                </w:rPrChange>
              </w:rPr>
            </w:pPr>
            <w:del w:id="6564" w:author="Στάθης Καπ" w:date="2023-02-27T02:00:00Z">
              <w:r w:rsidRPr="00A21C84" w:rsidDel="001E2354">
                <w:rPr>
                  <w:rFonts w:cstheme="minorHAnsi"/>
                  <w:sz w:val="20"/>
                  <w:szCs w:val="20"/>
                  <w:rPrChange w:id="6565"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566" w:author="Στάθης Καπ" w:date="2023-02-27T02:00:00Z"/>
                <w:rFonts w:cstheme="minorHAnsi"/>
                <w:sz w:val="20"/>
                <w:szCs w:val="20"/>
                <w:rPrChange w:id="6567" w:author="Στάθης Καπ" w:date="2023-02-02T17:47:00Z">
                  <w:rPr>
                    <w:del w:id="6568" w:author="Στάθης Καπ" w:date="2023-02-27T02:00:00Z"/>
                    <w:rFonts w:cstheme="minorHAnsi"/>
                  </w:rPr>
                </w:rPrChange>
              </w:rPr>
            </w:pPr>
            <w:del w:id="6569" w:author="Στάθης Καπ" w:date="2023-02-27T02:00:00Z">
              <w:r w:rsidRPr="00A21C84" w:rsidDel="001E2354">
                <w:rPr>
                  <w:rFonts w:cstheme="minorHAnsi"/>
                  <w:sz w:val="20"/>
                  <w:szCs w:val="20"/>
                  <w:rPrChange w:id="6570" w:author="Στάθης Καπ" w:date="2023-02-02T17:47:00Z">
                    <w:rPr>
                      <w:rFonts w:cstheme="minorHAnsi"/>
                    </w:rPr>
                  </w:rPrChange>
                </w:rPr>
                <w:delText>29</w:delText>
              </w:r>
            </w:del>
          </w:p>
        </w:tc>
      </w:tr>
      <w:tr w:rsidR="008A6DAE" w:rsidDel="001E2354" w14:paraId="45018DE8" w14:textId="0159EE52" w:rsidTr="008A6DAE">
        <w:trPr>
          <w:jc w:val="center"/>
          <w:del w:id="6571" w:author="Στάθης Καπ" w:date="2023-02-27T02:00:00Z"/>
        </w:trPr>
        <w:tc>
          <w:tcPr>
            <w:tcW w:w="1427" w:type="dxa"/>
          </w:tcPr>
          <w:p w14:paraId="2D7B3F25" w14:textId="34491E1E" w:rsidR="008A6DAE" w:rsidRPr="00A21C84" w:rsidDel="001E2354" w:rsidRDefault="00DE0B51" w:rsidP="008A6DAE">
            <w:pPr>
              <w:rPr>
                <w:del w:id="6572" w:author="Στάθης Καπ" w:date="2023-02-27T02:00:00Z"/>
                <w:rFonts w:cstheme="minorHAnsi"/>
                <w:sz w:val="20"/>
                <w:szCs w:val="20"/>
                <w:rPrChange w:id="6573" w:author="Στάθης Καπ" w:date="2023-02-02T17:47:00Z">
                  <w:rPr>
                    <w:del w:id="6574" w:author="Στάθης Καπ" w:date="2023-02-27T02:00:00Z"/>
                    <w:rFonts w:cstheme="minorHAnsi"/>
                  </w:rPr>
                </w:rPrChange>
              </w:rPr>
            </w:pPr>
            <w:del w:id="6575" w:author="Στάθης Καπ" w:date="2023-02-27T02:00:00Z">
              <w:r w:rsidRPr="00A21C84" w:rsidDel="001E2354">
                <w:rPr>
                  <w:rFonts w:cstheme="minorHAnsi"/>
                  <w:sz w:val="20"/>
                  <w:szCs w:val="20"/>
                  <w:rPrChange w:id="6576" w:author="Στάθης Καπ" w:date="2023-02-02T17:47:00Z">
                    <w:rPr>
                      <w:rFonts w:cstheme="minorHAnsi"/>
                      <w:sz w:val="18"/>
                      <w:szCs w:val="18"/>
                    </w:rPr>
                  </w:rPrChange>
                </w:rPr>
                <w:delText>p</w:delText>
              </w:r>
              <w:r w:rsidR="008A6DAE" w:rsidRPr="00A21C84" w:rsidDel="001E2354">
                <w:rPr>
                  <w:rFonts w:cstheme="minorHAnsi"/>
                  <w:sz w:val="20"/>
                  <w:szCs w:val="20"/>
                  <w:rPrChange w:id="6577"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578" w:author="Στάθης Καπ" w:date="2023-02-27T02:00:00Z"/>
                <w:rFonts w:cstheme="minorHAnsi"/>
                <w:sz w:val="20"/>
                <w:szCs w:val="20"/>
                <w:rPrChange w:id="6579" w:author="Στάθης Καπ" w:date="2023-02-02T17:47:00Z">
                  <w:rPr>
                    <w:del w:id="6580" w:author="Στάθης Καπ" w:date="2023-02-27T02:00:00Z"/>
                    <w:rFonts w:cstheme="minorHAnsi"/>
                  </w:rPr>
                </w:rPrChange>
              </w:rPr>
            </w:pPr>
            <w:del w:id="6581" w:author="Στάθης Καπ" w:date="2023-02-27T02:00:00Z">
              <w:r w:rsidRPr="00A21C84" w:rsidDel="001E2354">
                <w:rPr>
                  <w:rFonts w:cstheme="minorHAnsi"/>
                  <w:sz w:val="20"/>
                  <w:szCs w:val="20"/>
                  <w:rPrChange w:id="6582"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583" w:author="Στάθης Καπ" w:date="2023-02-27T02:00:00Z"/>
                <w:rFonts w:cstheme="minorHAnsi"/>
                <w:sz w:val="20"/>
                <w:szCs w:val="20"/>
                <w:rPrChange w:id="6584" w:author="Στάθης Καπ" w:date="2023-02-02T17:47:00Z">
                  <w:rPr>
                    <w:del w:id="6585" w:author="Στάθης Καπ" w:date="2023-02-27T02:00:00Z"/>
                    <w:rFonts w:cstheme="minorHAnsi"/>
                  </w:rPr>
                </w:rPrChange>
              </w:rPr>
            </w:pPr>
            <w:del w:id="6586" w:author="Στάθης Καπ" w:date="2023-02-27T02:00:00Z">
              <w:r w:rsidRPr="00A21C84" w:rsidDel="001E2354">
                <w:rPr>
                  <w:rFonts w:cstheme="minorHAnsi"/>
                  <w:sz w:val="20"/>
                  <w:szCs w:val="20"/>
                  <w:rPrChange w:id="6587"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588" w:author="Στάθης Καπ" w:date="2023-02-27T02:00:00Z"/>
                <w:rFonts w:cstheme="minorHAnsi"/>
                <w:sz w:val="20"/>
                <w:szCs w:val="20"/>
                <w:rPrChange w:id="6589" w:author="Στάθης Καπ" w:date="2023-02-02T17:47:00Z">
                  <w:rPr>
                    <w:del w:id="6590" w:author="Στάθης Καπ" w:date="2023-02-27T02:00:00Z"/>
                    <w:rFonts w:cstheme="minorHAnsi"/>
                  </w:rPr>
                </w:rPrChange>
              </w:rPr>
            </w:pPr>
            <w:del w:id="6591" w:author="Στάθης Καπ" w:date="2023-02-27T02:00:00Z">
              <w:r w:rsidRPr="00A21C84" w:rsidDel="001E2354">
                <w:rPr>
                  <w:rFonts w:cstheme="minorHAnsi"/>
                  <w:sz w:val="20"/>
                  <w:szCs w:val="20"/>
                  <w:rPrChange w:id="6592"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593" w:author="Στάθης Καπ" w:date="2023-02-27T02:00:00Z"/>
                <w:rFonts w:cstheme="minorHAnsi"/>
                <w:sz w:val="20"/>
                <w:szCs w:val="20"/>
                <w:rPrChange w:id="6594" w:author="Στάθης Καπ" w:date="2023-02-02T17:47:00Z">
                  <w:rPr>
                    <w:del w:id="6595" w:author="Στάθης Καπ" w:date="2023-02-27T02:00:00Z"/>
                    <w:rFonts w:cstheme="minorHAnsi"/>
                  </w:rPr>
                </w:rPrChange>
              </w:rPr>
            </w:pPr>
            <w:del w:id="6596" w:author="Στάθης Καπ" w:date="2023-02-27T02:00:00Z">
              <w:r w:rsidRPr="00A21C84" w:rsidDel="001E2354">
                <w:rPr>
                  <w:rFonts w:cstheme="minorHAnsi"/>
                  <w:sz w:val="20"/>
                  <w:szCs w:val="20"/>
                  <w:rPrChange w:id="6597"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598" w:author="Στάθης Καπ" w:date="2023-02-27T02:00:00Z"/>
                <w:rFonts w:cstheme="minorHAnsi"/>
                <w:sz w:val="20"/>
                <w:szCs w:val="20"/>
                <w:rPrChange w:id="6599" w:author="Στάθης Καπ" w:date="2023-02-02T17:47:00Z">
                  <w:rPr>
                    <w:del w:id="6600" w:author="Στάθης Καπ" w:date="2023-02-27T02:00:00Z"/>
                    <w:rFonts w:cstheme="minorHAnsi"/>
                  </w:rPr>
                </w:rPrChange>
              </w:rPr>
            </w:pPr>
            <w:del w:id="6601" w:author="Στάθης Καπ" w:date="2023-02-27T02:00:00Z">
              <w:r w:rsidRPr="00A21C84" w:rsidDel="001E2354">
                <w:rPr>
                  <w:rFonts w:cstheme="minorHAnsi"/>
                  <w:sz w:val="20"/>
                  <w:szCs w:val="20"/>
                  <w:rPrChange w:id="6602" w:author="Στάθης Καπ" w:date="2023-02-02T17:47:00Z">
                    <w:rPr>
                      <w:rFonts w:cstheme="minorHAnsi"/>
                    </w:rPr>
                  </w:rPrChange>
                </w:rPr>
                <w:delText>21</w:delText>
              </w:r>
            </w:del>
          </w:p>
        </w:tc>
      </w:tr>
      <w:tr w:rsidR="008A6DAE" w:rsidDel="001E2354" w14:paraId="6464C33B" w14:textId="5294A976" w:rsidTr="008A6DAE">
        <w:trPr>
          <w:jc w:val="center"/>
          <w:del w:id="6603" w:author="Στάθης Καπ" w:date="2023-02-27T02:00:00Z"/>
        </w:trPr>
        <w:tc>
          <w:tcPr>
            <w:tcW w:w="1427" w:type="dxa"/>
          </w:tcPr>
          <w:p w14:paraId="67ADDB77" w14:textId="41DD640F" w:rsidR="008A6DAE" w:rsidRPr="00A21C84" w:rsidDel="001E2354" w:rsidRDefault="00DE0B51" w:rsidP="008A6DAE">
            <w:pPr>
              <w:rPr>
                <w:del w:id="6604" w:author="Στάθης Καπ" w:date="2023-02-27T02:00:00Z"/>
                <w:rFonts w:cstheme="minorHAnsi"/>
                <w:sz w:val="20"/>
                <w:szCs w:val="20"/>
                <w:rPrChange w:id="6605" w:author="Στάθης Καπ" w:date="2023-02-02T17:47:00Z">
                  <w:rPr>
                    <w:del w:id="6606" w:author="Στάθης Καπ" w:date="2023-02-27T02:00:00Z"/>
                    <w:rFonts w:cstheme="minorHAnsi"/>
                  </w:rPr>
                </w:rPrChange>
              </w:rPr>
            </w:pPr>
            <w:del w:id="6607" w:author="Στάθης Καπ" w:date="2023-02-27T02:00:00Z">
              <w:r w:rsidRPr="00A21C84" w:rsidDel="001E2354">
                <w:rPr>
                  <w:rFonts w:cstheme="minorHAnsi"/>
                  <w:sz w:val="20"/>
                  <w:szCs w:val="20"/>
                  <w:rPrChange w:id="6608" w:author="Στάθης Καπ" w:date="2023-02-02T17:47:00Z">
                    <w:rPr>
                      <w:rFonts w:cstheme="minorHAnsi"/>
                      <w:sz w:val="18"/>
                      <w:szCs w:val="18"/>
                    </w:rPr>
                  </w:rPrChange>
                </w:rPr>
                <w:delText>p</w:delText>
              </w:r>
              <w:r w:rsidR="008A6DAE" w:rsidRPr="00A21C84" w:rsidDel="001E2354">
                <w:rPr>
                  <w:rFonts w:cstheme="minorHAnsi"/>
                  <w:sz w:val="20"/>
                  <w:szCs w:val="20"/>
                  <w:rPrChange w:id="6609"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610" w:author="Στάθης Καπ" w:date="2023-02-27T02:00:00Z"/>
                <w:rFonts w:cstheme="minorHAnsi"/>
                <w:sz w:val="20"/>
                <w:szCs w:val="20"/>
                <w:rPrChange w:id="6611" w:author="Στάθης Καπ" w:date="2023-02-02T17:47:00Z">
                  <w:rPr>
                    <w:del w:id="6612" w:author="Στάθης Καπ" w:date="2023-02-27T02:00:00Z"/>
                    <w:rFonts w:cstheme="minorHAnsi"/>
                  </w:rPr>
                </w:rPrChange>
              </w:rPr>
            </w:pPr>
            <w:del w:id="6613" w:author="Στάθης Καπ" w:date="2023-02-27T02:00:00Z">
              <w:r w:rsidRPr="00A21C84" w:rsidDel="001E2354">
                <w:rPr>
                  <w:rFonts w:cstheme="minorHAnsi"/>
                  <w:sz w:val="20"/>
                  <w:szCs w:val="20"/>
                  <w:rPrChange w:id="6614"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615" w:author="Στάθης Καπ" w:date="2023-02-27T02:00:00Z"/>
                <w:rFonts w:cstheme="minorHAnsi"/>
                <w:sz w:val="20"/>
                <w:szCs w:val="20"/>
                <w:rPrChange w:id="6616" w:author="Στάθης Καπ" w:date="2023-02-02T17:47:00Z">
                  <w:rPr>
                    <w:del w:id="6617" w:author="Στάθης Καπ" w:date="2023-02-27T02:00:00Z"/>
                    <w:rFonts w:cstheme="minorHAnsi"/>
                  </w:rPr>
                </w:rPrChange>
              </w:rPr>
            </w:pPr>
            <w:del w:id="6618" w:author="Στάθης Καπ" w:date="2023-02-27T02:00:00Z">
              <w:r w:rsidRPr="00A21C84" w:rsidDel="001E2354">
                <w:rPr>
                  <w:rFonts w:cstheme="minorHAnsi"/>
                  <w:sz w:val="20"/>
                  <w:szCs w:val="20"/>
                  <w:rPrChange w:id="6619"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620" w:author="Στάθης Καπ" w:date="2023-02-27T02:00:00Z"/>
                <w:rFonts w:cstheme="minorHAnsi"/>
                <w:sz w:val="20"/>
                <w:szCs w:val="20"/>
                <w:rPrChange w:id="6621" w:author="Στάθης Καπ" w:date="2023-02-02T17:47:00Z">
                  <w:rPr>
                    <w:del w:id="6622" w:author="Στάθης Καπ" w:date="2023-02-27T02:00:00Z"/>
                    <w:rFonts w:cstheme="minorHAnsi"/>
                  </w:rPr>
                </w:rPrChange>
              </w:rPr>
            </w:pPr>
            <w:del w:id="6623" w:author="Στάθης Καπ" w:date="2023-02-27T02:00:00Z">
              <w:r w:rsidRPr="00A21C84" w:rsidDel="001E2354">
                <w:rPr>
                  <w:rFonts w:cstheme="minorHAnsi"/>
                  <w:sz w:val="20"/>
                  <w:szCs w:val="20"/>
                  <w:rPrChange w:id="6624"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625" w:author="Στάθης Καπ" w:date="2023-02-27T02:00:00Z"/>
                <w:rFonts w:cstheme="minorHAnsi"/>
                <w:sz w:val="20"/>
                <w:szCs w:val="20"/>
                <w:rPrChange w:id="6626" w:author="Στάθης Καπ" w:date="2023-02-02T17:47:00Z">
                  <w:rPr>
                    <w:del w:id="6627" w:author="Στάθης Καπ" w:date="2023-02-27T02:00:00Z"/>
                    <w:rFonts w:cstheme="minorHAnsi"/>
                  </w:rPr>
                </w:rPrChange>
              </w:rPr>
            </w:pPr>
            <w:del w:id="6628" w:author="Στάθης Καπ" w:date="2023-02-27T02:00:00Z">
              <w:r w:rsidRPr="00A21C84" w:rsidDel="001E2354">
                <w:rPr>
                  <w:rFonts w:cstheme="minorHAnsi"/>
                  <w:sz w:val="20"/>
                  <w:szCs w:val="20"/>
                  <w:rPrChange w:id="6629"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630" w:author="Στάθης Καπ" w:date="2023-02-27T02:00:00Z"/>
                <w:rFonts w:cstheme="minorHAnsi"/>
                <w:sz w:val="20"/>
                <w:szCs w:val="20"/>
                <w:rPrChange w:id="6631" w:author="Στάθης Καπ" w:date="2023-02-02T17:47:00Z">
                  <w:rPr>
                    <w:del w:id="6632" w:author="Στάθης Καπ" w:date="2023-02-27T02:00:00Z"/>
                    <w:rFonts w:cstheme="minorHAnsi"/>
                  </w:rPr>
                </w:rPrChange>
              </w:rPr>
            </w:pPr>
            <w:del w:id="6633" w:author="Στάθης Καπ" w:date="2023-02-27T02:00:00Z">
              <w:r w:rsidRPr="00A21C84" w:rsidDel="001E2354">
                <w:rPr>
                  <w:rFonts w:cstheme="minorHAnsi"/>
                  <w:sz w:val="20"/>
                  <w:szCs w:val="20"/>
                  <w:rPrChange w:id="6634" w:author="Στάθης Καπ" w:date="2023-02-02T17:47:00Z">
                    <w:rPr>
                      <w:rFonts w:cstheme="minorHAnsi"/>
                    </w:rPr>
                  </w:rPrChange>
                </w:rPr>
                <w:delText>24</w:delText>
              </w:r>
            </w:del>
          </w:p>
        </w:tc>
      </w:tr>
      <w:tr w:rsidR="008A6DAE" w:rsidDel="001E2354" w14:paraId="0EDF86EB" w14:textId="5153591F" w:rsidTr="008A6DAE">
        <w:trPr>
          <w:jc w:val="center"/>
          <w:del w:id="6635" w:author="Στάθης Καπ" w:date="2023-02-27T02:00:00Z"/>
        </w:trPr>
        <w:tc>
          <w:tcPr>
            <w:tcW w:w="1427" w:type="dxa"/>
          </w:tcPr>
          <w:p w14:paraId="08A2917E" w14:textId="101E9DBF" w:rsidR="008A6DAE" w:rsidRPr="00A21C84" w:rsidDel="001E2354" w:rsidRDefault="00DE0B51" w:rsidP="008A6DAE">
            <w:pPr>
              <w:rPr>
                <w:del w:id="6636" w:author="Στάθης Καπ" w:date="2023-02-27T02:00:00Z"/>
                <w:rFonts w:cstheme="minorHAnsi"/>
                <w:sz w:val="20"/>
                <w:szCs w:val="20"/>
                <w:rPrChange w:id="6637" w:author="Στάθης Καπ" w:date="2023-02-02T17:47:00Z">
                  <w:rPr>
                    <w:del w:id="6638" w:author="Στάθης Καπ" w:date="2023-02-27T02:00:00Z"/>
                    <w:rFonts w:cstheme="minorHAnsi"/>
                  </w:rPr>
                </w:rPrChange>
              </w:rPr>
            </w:pPr>
            <w:del w:id="6639" w:author="Στάθης Καπ" w:date="2023-02-27T02:00:00Z">
              <w:r w:rsidRPr="00A21C84" w:rsidDel="001E2354">
                <w:rPr>
                  <w:rFonts w:cstheme="minorHAnsi"/>
                  <w:sz w:val="20"/>
                  <w:szCs w:val="20"/>
                  <w:rPrChange w:id="6640" w:author="Στάθης Καπ" w:date="2023-02-02T17:47:00Z">
                    <w:rPr>
                      <w:rFonts w:cstheme="minorHAnsi"/>
                      <w:sz w:val="18"/>
                      <w:szCs w:val="18"/>
                    </w:rPr>
                  </w:rPrChange>
                </w:rPr>
                <w:delText>p</w:delText>
              </w:r>
              <w:r w:rsidR="008A6DAE" w:rsidRPr="00A21C84" w:rsidDel="001E2354">
                <w:rPr>
                  <w:rFonts w:cstheme="minorHAnsi"/>
                  <w:sz w:val="20"/>
                  <w:szCs w:val="20"/>
                  <w:rPrChange w:id="6641"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642" w:author="Στάθης Καπ" w:date="2023-02-27T02:00:00Z"/>
                <w:rFonts w:cstheme="minorHAnsi"/>
                <w:sz w:val="20"/>
                <w:szCs w:val="20"/>
                <w:rPrChange w:id="6643" w:author="Στάθης Καπ" w:date="2023-02-02T17:47:00Z">
                  <w:rPr>
                    <w:del w:id="6644" w:author="Στάθης Καπ" w:date="2023-02-27T02:00:00Z"/>
                    <w:rFonts w:cstheme="minorHAnsi"/>
                  </w:rPr>
                </w:rPrChange>
              </w:rPr>
            </w:pPr>
            <w:del w:id="6645" w:author="Στάθης Καπ" w:date="2023-02-27T02:00:00Z">
              <w:r w:rsidRPr="00A21C84" w:rsidDel="001E2354">
                <w:rPr>
                  <w:rFonts w:cstheme="minorHAnsi"/>
                  <w:sz w:val="20"/>
                  <w:szCs w:val="20"/>
                  <w:rPrChange w:id="6646"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647" w:author="Στάθης Καπ" w:date="2023-02-27T02:00:00Z"/>
                <w:rFonts w:cstheme="minorHAnsi"/>
                <w:sz w:val="20"/>
                <w:szCs w:val="20"/>
                <w:rPrChange w:id="6648" w:author="Στάθης Καπ" w:date="2023-02-02T17:47:00Z">
                  <w:rPr>
                    <w:del w:id="6649" w:author="Στάθης Καπ" w:date="2023-02-27T02:00:00Z"/>
                    <w:rFonts w:cstheme="minorHAnsi"/>
                  </w:rPr>
                </w:rPrChange>
              </w:rPr>
            </w:pPr>
            <w:del w:id="6650" w:author="Στάθης Καπ" w:date="2023-02-27T02:00:00Z">
              <w:r w:rsidRPr="00A21C84" w:rsidDel="001E2354">
                <w:rPr>
                  <w:rFonts w:cstheme="minorHAnsi"/>
                  <w:sz w:val="20"/>
                  <w:szCs w:val="20"/>
                  <w:rPrChange w:id="6651"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652" w:author="Στάθης Καπ" w:date="2023-02-27T02:00:00Z"/>
                <w:rFonts w:cstheme="minorHAnsi"/>
                <w:sz w:val="20"/>
                <w:szCs w:val="20"/>
                <w:rPrChange w:id="6653" w:author="Στάθης Καπ" w:date="2023-02-02T17:47:00Z">
                  <w:rPr>
                    <w:del w:id="6654" w:author="Στάθης Καπ" w:date="2023-02-27T02:00:00Z"/>
                    <w:rFonts w:cstheme="minorHAnsi"/>
                  </w:rPr>
                </w:rPrChange>
              </w:rPr>
            </w:pPr>
            <w:del w:id="6655" w:author="Στάθης Καπ" w:date="2023-02-27T02:00:00Z">
              <w:r w:rsidRPr="00A21C84" w:rsidDel="001E2354">
                <w:rPr>
                  <w:rFonts w:cstheme="minorHAnsi"/>
                  <w:sz w:val="20"/>
                  <w:szCs w:val="20"/>
                  <w:rPrChange w:id="6656"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657" w:author="Στάθης Καπ" w:date="2023-02-27T02:00:00Z"/>
                <w:rFonts w:cstheme="minorHAnsi"/>
                <w:sz w:val="20"/>
                <w:szCs w:val="20"/>
                <w:rPrChange w:id="6658" w:author="Στάθης Καπ" w:date="2023-02-02T17:47:00Z">
                  <w:rPr>
                    <w:del w:id="6659" w:author="Στάθης Καπ" w:date="2023-02-27T02:00:00Z"/>
                    <w:rFonts w:cstheme="minorHAnsi"/>
                  </w:rPr>
                </w:rPrChange>
              </w:rPr>
            </w:pPr>
            <w:del w:id="6660" w:author="Στάθης Καπ" w:date="2023-02-27T02:00:00Z">
              <w:r w:rsidRPr="00A21C84" w:rsidDel="001E2354">
                <w:rPr>
                  <w:rFonts w:cstheme="minorHAnsi"/>
                  <w:sz w:val="20"/>
                  <w:szCs w:val="20"/>
                  <w:rPrChange w:id="6661"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662" w:author="Στάθης Καπ" w:date="2023-02-27T02:00:00Z"/>
                <w:rFonts w:cstheme="minorHAnsi"/>
                <w:sz w:val="20"/>
                <w:szCs w:val="20"/>
                <w:rPrChange w:id="6663" w:author="Στάθης Καπ" w:date="2023-02-02T17:47:00Z">
                  <w:rPr>
                    <w:del w:id="6664" w:author="Στάθης Καπ" w:date="2023-02-27T02:00:00Z"/>
                    <w:rFonts w:cstheme="minorHAnsi"/>
                  </w:rPr>
                </w:rPrChange>
              </w:rPr>
            </w:pPr>
            <w:del w:id="6665" w:author="Στάθης Καπ" w:date="2023-02-27T02:00:00Z">
              <w:r w:rsidRPr="00A21C84" w:rsidDel="001E2354">
                <w:rPr>
                  <w:rFonts w:cstheme="minorHAnsi"/>
                  <w:sz w:val="20"/>
                  <w:szCs w:val="20"/>
                  <w:rPrChange w:id="6666" w:author="Στάθης Καπ" w:date="2023-02-02T17:47:00Z">
                    <w:rPr>
                      <w:rFonts w:cstheme="minorHAnsi"/>
                    </w:rPr>
                  </w:rPrChange>
                </w:rPr>
                <w:delText>27</w:delText>
              </w:r>
            </w:del>
          </w:p>
        </w:tc>
      </w:tr>
      <w:tr w:rsidR="008A6DAE" w:rsidDel="001E2354" w14:paraId="06BC582E" w14:textId="244833C8" w:rsidTr="008A6DAE">
        <w:trPr>
          <w:jc w:val="center"/>
          <w:del w:id="6667" w:author="Στάθης Καπ" w:date="2023-02-27T02:00:00Z"/>
        </w:trPr>
        <w:tc>
          <w:tcPr>
            <w:tcW w:w="1427" w:type="dxa"/>
          </w:tcPr>
          <w:p w14:paraId="3047A210" w14:textId="4937C743" w:rsidR="008A6DAE" w:rsidRPr="00A21C84" w:rsidDel="001E2354" w:rsidRDefault="00DE0B51" w:rsidP="008A6DAE">
            <w:pPr>
              <w:rPr>
                <w:del w:id="6668" w:author="Στάθης Καπ" w:date="2023-02-27T02:00:00Z"/>
                <w:rFonts w:cstheme="minorHAnsi"/>
                <w:sz w:val="20"/>
                <w:szCs w:val="20"/>
                <w:rPrChange w:id="6669" w:author="Στάθης Καπ" w:date="2023-02-02T17:47:00Z">
                  <w:rPr>
                    <w:del w:id="6670" w:author="Στάθης Καπ" w:date="2023-02-27T02:00:00Z"/>
                    <w:rFonts w:cstheme="minorHAnsi"/>
                  </w:rPr>
                </w:rPrChange>
              </w:rPr>
            </w:pPr>
            <w:del w:id="6671" w:author="Στάθης Καπ" w:date="2023-02-27T02:00:00Z">
              <w:r w:rsidRPr="00A21C84" w:rsidDel="001E2354">
                <w:rPr>
                  <w:rFonts w:cstheme="minorHAnsi"/>
                  <w:sz w:val="20"/>
                  <w:szCs w:val="20"/>
                  <w:rPrChange w:id="6672" w:author="Στάθης Καπ" w:date="2023-02-02T17:47:00Z">
                    <w:rPr>
                      <w:rFonts w:cstheme="minorHAnsi"/>
                      <w:sz w:val="18"/>
                      <w:szCs w:val="18"/>
                    </w:rPr>
                  </w:rPrChange>
                </w:rPr>
                <w:delText>p</w:delText>
              </w:r>
              <w:r w:rsidR="008A6DAE" w:rsidRPr="00A21C84" w:rsidDel="001E2354">
                <w:rPr>
                  <w:rFonts w:cstheme="minorHAnsi"/>
                  <w:sz w:val="20"/>
                  <w:szCs w:val="20"/>
                  <w:rPrChange w:id="6673"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674" w:author="Στάθης Καπ" w:date="2023-02-27T02:00:00Z"/>
                <w:rFonts w:cstheme="minorHAnsi"/>
                <w:sz w:val="20"/>
                <w:szCs w:val="20"/>
                <w:rPrChange w:id="6675" w:author="Στάθης Καπ" w:date="2023-02-02T17:47:00Z">
                  <w:rPr>
                    <w:del w:id="6676" w:author="Στάθης Καπ" w:date="2023-02-27T02:00:00Z"/>
                    <w:rFonts w:cstheme="minorHAnsi"/>
                  </w:rPr>
                </w:rPrChange>
              </w:rPr>
            </w:pPr>
            <w:del w:id="6677" w:author="Στάθης Καπ" w:date="2023-02-27T02:00:00Z">
              <w:r w:rsidRPr="00A21C84" w:rsidDel="001E2354">
                <w:rPr>
                  <w:rFonts w:cstheme="minorHAnsi"/>
                  <w:sz w:val="20"/>
                  <w:szCs w:val="20"/>
                  <w:rPrChange w:id="6678"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679" w:author="Στάθης Καπ" w:date="2023-02-27T02:00:00Z"/>
                <w:rFonts w:cstheme="minorHAnsi"/>
                <w:sz w:val="20"/>
                <w:szCs w:val="20"/>
                <w:rPrChange w:id="6680" w:author="Στάθης Καπ" w:date="2023-02-02T17:47:00Z">
                  <w:rPr>
                    <w:del w:id="6681" w:author="Στάθης Καπ" w:date="2023-02-27T02:00:00Z"/>
                    <w:rFonts w:cstheme="minorHAnsi"/>
                  </w:rPr>
                </w:rPrChange>
              </w:rPr>
            </w:pPr>
            <w:del w:id="6682" w:author="Στάθης Καπ" w:date="2023-02-27T02:00:00Z">
              <w:r w:rsidRPr="00A21C84" w:rsidDel="001E2354">
                <w:rPr>
                  <w:rFonts w:cstheme="minorHAnsi"/>
                  <w:sz w:val="20"/>
                  <w:szCs w:val="20"/>
                  <w:rPrChange w:id="6683"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684" w:author="Στάθης Καπ" w:date="2023-02-27T02:00:00Z"/>
                <w:rFonts w:cstheme="minorHAnsi"/>
                <w:sz w:val="20"/>
                <w:szCs w:val="20"/>
                <w:rPrChange w:id="6685" w:author="Στάθης Καπ" w:date="2023-02-02T17:47:00Z">
                  <w:rPr>
                    <w:del w:id="6686" w:author="Στάθης Καπ" w:date="2023-02-27T02:00:00Z"/>
                    <w:rFonts w:cstheme="minorHAnsi"/>
                  </w:rPr>
                </w:rPrChange>
              </w:rPr>
            </w:pPr>
            <w:del w:id="6687" w:author="Στάθης Καπ" w:date="2023-02-27T02:00:00Z">
              <w:r w:rsidRPr="00A21C84" w:rsidDel="001E2354">
                <w:rPr>
                  <w:rFonts w:cstheme="minorHAnsi"/>
                  <w:sz w:val="20"/>
                  <w:szCs w:val="20"/>
                  <w:rPrChange w:id="6688"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689" w:author="Στάθης Καπ" w:date="2023-02-27T02:00:00Z"/>
                <w:rFonts w:cstheme="minorHAnsi"/>
                <w:sz w:val="20"/>
                <w:szCs w:val="20"/>
                <w:rPrChange w:id="6690" w:author="Στάθης Καπ" w:date="2023-02-02T17:47:00Z">
                  <w:rPr>
                    <w:del w:id="6691" w:author="Στάθης Καπ" w:date="2023-02-27T02:00:00Z"/>
                    <w:rFonts w:cstheme="minorHAnsi"/>
                  </w:rPr>
                </w:rPrChange>
              </w:rPr>
            </w:pPr>
            <w:del w:id="6692" w:author="Στάθης Καπ" w:date="2023-02-27T02:00:00Z">
              <w:r w:rsidRPr="00A21C84" w:rsidDel="001E2354">
                <w:rPr>
                  <w:rFonts w:cstheme="minorHAnsi"/>
                  <w:sz w:val="20"/>
                  <w:szCs w:val="20"/>
                  <w:rPrChange w:id="6693"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694" w:author="Στάθης Καπ" w:date="2023-02-27T02:00:00Z"/>
                <w:rFonts w:cstheme="minorHAnsi"/>
                <w:sz w:val="20"/>
                <w:szCs w:val="20"/>
                <w:rPrChange w:id="6695" w:author="Στάθης Καπ" w:date="2023-02-02T17:47:00Z">
                  <w:rPr>
                    <w:del w:id="6696" w:author="Στάθης Καπ" w:date="2023-02-27T02:00:00Z"/>
                    <w:rFonts w:cstheme="minorHAnsi"/>
                  </w:rPr>
                </w:rPrChange>
              </w:rPr>
            </w:pPr>
            <w:del w:id="6697" w:author="Στάθης Καπ" w:date="2023-02-27T02:00:00Z">
              <w:r w:rsidRPr="00A21C84" w:rsidDel="001E2354">
                <w:rPr>
                  <w:rFonts w:cstheme="minorHAnsi"/>
                  <w:sz w:val="20"/>
                  <w:szCs w:val="20"/>
                  <w:rPrChange w:id="6698" w:author="Στάθης Καπ" w:date="2023-02-02T17:47:00Z">
                    <w:rPr>
                      <w:rFonts w:cstheme="minorHAnsi"/>
                    </w:rPr>
                  </w:rPrChange>
                </w:rPr>
                <w:delText>29</w:delText>
              </w:r>
            </w:del>
          </w:p>
        </w:tc>
      </w:tr>
      <w:tr w:rsidR="008A6DAE" w:rsidDel="001E2354" w14:paraId="09D277CA" w14:textId="377E4F2D" w:rsidTr="008A6DAE">
        <w:trPr>
          <w:jc w:val="center"/>
          <w:del w:id="6699" w:author="Στάθης Καπ" w:date="2023-02-27T02:00:00Z"/>
        </w:trPr>
        <w:tc>
          <w:tcPr>
            <w:tcW w:w="1427" w:type="dxa"/>
          </w:tcPr>
          <w:p w14:paraId="05EB43B6" w14:textId="3EC9EE33" w:rsidR="008A6DAE" w:rsidRPr="00A21C84" w:rsidDel="001E2354" w:rsidRDefault="00DE0B51" w:rsidP="008A6DAE">
            <w:pPr>
              <w:rPr>
                <w:del w:id="6700" w:author="Στάθης Καπ" w:date="2023-02-27T02:00:00Z"/>
                <w:rFonts w:cstheme="minorHAnsi"/>
                <w:sz w:val="20"/>
                <w:szCs w:val="20"/>
                <w:rPrChange w:id="6701" w:author="Στάθης Καπ" w:date="2023-02-02T17:47:00Z">
                  <w:rPr>
                    <w:del w:id="6702" w:author="Στάθης Καπ" w:date="2023-02-27T02:00:00Z"/>
                    <w:rFonts w:cstheme="minorHAnsi"/>
                  </w:rPr>
                </w:rPrChange>
              </w:rPr>
            </w:pPr>
            <w:del w:id="6703" w:author="Στάθης Καπ" w:date="2023-02-27T02:00:00Z">
              <w:r w:rsidRPr="00A21C84" w:rsidDel="001E2354">
                <w:rPr>
                  <w:rFonts w:cstheme="minorHAnsi"/>
                  <w:sz w:val="20"/>
                  <w:szCs w:val="20"/>
                  <w:rPrChange w:id="6704" w:author="Στάθης Καπ" w:date="2023-02-02T17:47:00Z">
                    <w:rPr>
                      <w:rFonts w:cstheme="minorHAnsi"/>
                      <w:sz w:val="18"/>
                      <w:szCs w:val="18"/>
                    </w:rPr>
                  </w:rPrChange>
                </w:rPr>
                <w:delText>p</w:delText>
              </w:r>
              <w:r w:rsidR="008A6DAE" w:rsidRPr="00A21C84" w:rsidDel="001E2354">
                <w:rPr>
                  <w:rFonts w:cstheme="minorHAnsi"/>
                  <w:sz w:val="20"/>
                  <w:szCs w:val="20"/>
                  <w:rPrChange w:id="6705"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706" w:author="Στάθης Καπ" w:date="2023-02-27T02:00:00Z"/>
                <w:rFonts w:cstheme="minorHAnsi"/>
                <w:sz w:val="20"/>
                <w:szCs w:val="20"/>
                <w:rPrChange w:id="6707" w:author="Στάθης Καπ" w:date="2023-02-02T17:47:00Z">
                  <w:rPr>
                    <w:del w:id="6708" w:author="Στάθης Καπ" w:date="2023-02-27T02:00:00Z"/>
                    <w:rFonts w:cstheme="minorHAnsi"/>
                  </w:rPr>
                </w:rPrChange>
              </w:rPr>
            </w:pPr>
            <w:del w:id="6709" w:author="Στάθης Καπ" w:date="2023-02-27T02:00:00Z">
              <w:r w:rsidRPr="00A21C84" w:rsidDel="001E2354">
                <w:rPr>
                  <w:rFonts w:cstheme="minorHAnsi"/>
                  <w:sz w:val="20"/>
                  <w:szCs w:val="20"/>
                  <w:rPrChange w:id="6710"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711" w:author="Στάθης Καπ" w:date="2023-02-27T02:00:00Z"/>
                <w:rFonts w:cstheme="minorHAnsi"/>
                <w:sz w:val="20"/>
                <w:szCs w:val="20"/>
                <w:rPrChange w:id="6712" w:author="Στάθης Καπ" w:date="2023-02-02T17:47:00Z">
                  <w:rPr>
                    <w:del w:id="6713" w:author="Στάθης Καπ" w:date="2023-02-27T02:00:00Z"/>
                    <w:rFonts w:cstheme="minorHAnsi"/>
                  </w:rPr>
                </w:rPrChange>
              </w:rPr>
            </w:pPr>
            <w:del w:id="6714" w:author="Στάθης Καπ" w:date="2023-02-27T02:00:00Z">
              <w:r w:rsidRPr="00A21C84" w:rsidDel="001E2354">
                <w:rPr>
                  <w:rFonts w:cstheme="minorHAnsi"/>
                  <w:sz w:val="20"/>
                  <w:szCs w:val="20"/>
                  <w:rPrChange w:id="6715"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716" w:author="Στάθης Καπ" w:date="2023-02-27T02:00:00Z"/>
                <w:rFonts w:cstheme="minorHAnsi"/>
                <w:sz w:val="20"/>
                <w:szCs w:val="20"/>
                <w:rPrChange w:id="6717" w:author="Στάθης Καπ" w:date="2023-02-02T17:47:00Z">
                  <w:rPr>
                    <w:del w:id="6718" w:author="Στάθης Καπ" w:date="2023-02-27T02:00:00Z"/>
                    <w:rFonts w:cstheme="minorHAnsi"/>
                  </w:rPr>
                </w:rPrChange>
              </w:rPr>
            </w:pPr>
            <w:del w:id="6719" w:author="Στάθης Καπ" w:date="2023-02-27T02:00:00Z">
              <w:r w:rsidRPr="00A21C84" w:rsidDel="001E2354">
                <w:rPr>
                  <w:rFonts w:cstheme="minorHAnsi"/>
                  <w:sz w:val="20"/>
                  <w:szCs w:val="20"/>
                  <w:rPrChange w:id="6720"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721" w:author="Στάθης Καπ" w:date="2023-02-27T02:00:00Z"/>
                <w:rFonts w:cstheme="minorHAnsi"/>
                <w:sz w:val="20"/>
                <w:szCs w:val="20"/>
                <w:rPrChange w:id="6722" w:author="Στάθης Καπ" w:date="2023-02-02T17:47:00Z">
                  <w:rPr>
                    <w:del w:id="6723" w:author="Στάθης Καπ" w:date="2023-02-27T02:00:00Z"/>
                    <w:rFonts w:cstheme="minorHAnsi"/>
                  </w:rPr>
                </w:rPrChange>
              </w:rPr>
            </w:pPr>
            <w:del w:id="6724" w:author="Στάθης Καπ" w:date="2023-02-27T02:00:00Z">
              <w:r w:rsidRPr="00A21C84" w:rsidDel="001E2354">
                <w:rPr>
                  <w:rFonts w:cstheme="minorHAnsi"/>
                  <w:sz w:val="20"/>
                  <w:szCs w:val="20"/>
                  <w:rPrChange w:id="6725"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726" w:author="Στάθης Καπ" w:date="2023-02-27T02:00:00Z"/>
                <w:rFonts w:cstheme="minorHAnsi"/>
                <w:sz w:val="20"/>
                <w:szCs w:val="20"/>
                <w:rPrChange w:id="6727" w:author="Στάθης Καπ" w:date="2023-02-02T17:47:00Z">
                  <w:rPr>
                    <w:del w:id="6728" w:author="Στάθης Καπ" w:date="2023-02-27T02:00:00Z"/>
                    <w:rFonts w:cstheme="minorHAnsi"/>
                  </w:rPr>
                </w:rPrChange>
              </w:rPr>
            </w:pPr>
            <w:del w:id="6729" w:author="Στάθης Καπ" w:date="2023-02-27T02:00:00Z">
              <w:r w:rsidRPr="00A21C84" w:rsidDel="001E2354">
                <w:rPr>
                  <w:rFonts w:cstheme="minorHAnsi"/>
                  <w:sz w:val="20"/>
                  <w:szCs w:val="20"/>
                  <w:rPrChange w:id="6730" w:author="Στάθης Καπ" w:date="2023-02-02T17:47:00Z">
                    <w:rPr>
                      <w:rFonts w:cstheme="minorHAnsi"/>
                    </w:rPr>
                  </w:rPrChange>
                </w:rPr>
                <w:delText>38</w:delText>
              </w:r>
            </w:del>
          </w:p>
        </w:tc>
      </w:tr>
      <w:tr w:rsidR="008A6DAE" w:rsidDel="001E2354" w14:paraId="3B792BCE" w14:textId="71305BBF" w:rsidTr="008A6DAE">
        <w:trPr>
          <w:jc w:val="center"/>
          <w:del w:id="6731" w:author="Στάθης Καπ" w:date="2023-02-27T02:00:00Z"/>
        </w:trPr>
        <w:tc>
          <w:tcPr>
            <w:tcW w:w="1427" w:type="dxa"/>
          </w:tcPr>
          <w:p w14:paraId="6A4A3D13" w14:textId="12D2F9E9" w:rsidR="008A6DAE" w:rsidRPr="00A21C84" w:rsidDel="001E2354" w:rsidRDefault="00DE0B51" w:rsidP="008A6DAE">
            <w:pPr>
              <w:rPr>
                <w:del w:id="6732" w:author="Στάθης Καπ" w:date="2023-02-27T02:00:00Z"/>
                <w:rFonts w:cstheme="minorHAnsi"/>
                <w:sz w:val="20"/>
                <w:szCs w:val="20"/>
                <w:rPrChange w:id="6733" w:author="Στάθης Καπ" w:date="2023-02-02T17:47:00Z">
                  <w:rPr>
                    <w:del w:id="6734" w:author="Στάθης Καπ" w:date="2023-02-27T02:00:00Z"/>
                    <w:rFonts w:cstheme="minorHAnsi"/>
                  </w:rPr>
                </w:rPrChange>
              </w:rPr>
            </w:pPr>
            <w:del w:id="6735" w:author="Στάθης Καπ" w:date="2023-02-27T02:00:00Z">
              <w:r w:rsidRPr="00A21C84" w:rsidDel="001E2354">
                <w:rPr>
                  <w:rFonts w:cstheme="minorHAnsi"/>
                  <w:sz w:val="20"/>
                  <w:szCs w:val="20"/>
                  <w:rPrChange w:id="6736" w:author="Στάθης Καπ" w:date="2023-02-02T17:47:00Z">
                    <w:rPr>
                      <w:rFonts w:cstheme="minorHAnsi"/>
                      <w:sz w:val="18"/>
                      <w:szCs w:val="18"/>
                    </w:rPr>
                  </w:rPrChange>
                </w:rPr>
                <w:delText>p</w:delText>
              </w:r>
              <w:r w:rsidR="008A6DAE" w:rsidRPr="00A21C84" w:rsidDel="001E2354">
                <w:rPr>
                  <w:rFonts w:cstheme="minorHAnsi"/>
                  <w:sz w:val="20"/>
                  <w:szCs w:val="20"/>
                  <w:rPrChange w:id="6737"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738" w:author="Στάθης Καπ" w:date="2023-02-27T02:00:00Z"/>
                <w:rFonts w:cstheme="minorHAnsi"/>
                <w:sz w:val="20"/>
                <w:szCs w:val="20"/>
                <w:rPrChange w:id="6739" w:author="Στάθης Καπ" w:date="2023-02-02T17:47:00Z">
                  <w:rPr>
                    <w:del w:id="6740" w:author="Στάθης Καπ" w:date="2023-02-27T02:00:00Z"/>
                    <w:rFonts w:cstheme="minorHAnsi"/>
                  </w:rPr>
                </w:rPrChange>
              </w:rPr>
            </w:pPr>
            <w:del w:id="6741" w:author="Στάθης Καπ" w:date="2023-02-27T02:00:00Z">
              <w:r w:rsidRPr="00A21C84" w:rsidDel="001E2354">
                <w:rPr>
                  <w:rFonts w:cstheme="minorHAnsi"/>
                  <w:sz w:val="20"/>
                  <w:szCs w:val="20"/>
                  <w:rPrChange w:id="6742"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743" w:author="Στάθης Καπ" w:date="2023-02-27T02:00:00Z"/>
                <w:rFonts w:cstheme="minorHAnsi"/>
                <w:sz w:val="20"/>
                <w:szCs w:val="20"/>
                <w:rPrChange w:id="6744" w:author="Στάθης Καπ" w:date="2023-02-02T17:47:00Z">
                  <w:rPr>
                    <w:del w:id="6745" w:author="Στάθης Καπ" w:date="2023-02-27T02:00:00Z"/>
                    <w:rFonts w:cstheme="minorHAnsi"/>
                  </w:rPr>
                </w:rPrChange>
              </w:rPr>
            </w:pPr>
            <w:del w:id="6746" w:author="Στάθης Καπ" w:date="2023-02-27T02:00:00Z">
              <w:r w:rsidRPr="00A21C84" w:rsidDel="001E2354">
                <w:rPr>
                  <w:rFonts w:cstheme="minorHAnsi"/>
                  <w:sz w:val="20"/>
                  <w:szCs w:val="20"/>
                  <w:rPrChange w:id="6747"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748" w:author="Στάθης Καπ" w:date="2023-02-27T02:00:00Z"/>
                <w:rFonts w:cstheme="minorHAnsi"/>
                <w:sz w:val="20"/>
                <w:szCs w:val="20"/>
                <w:rPrChange w:id="6749" w:author="Στάθης Καπ" w:date="2023-02-02T17:47:00Z">
                  <w:rPr>
                    <w:del w:id="6750" w:author="Στάθης Καπ" w:date="2023-02-27T02:00:00Z"/>
                    <w:rFonts w:cstheme="minorHAnsi"/>
                  </w:rPr>
                </w:rPrChange>
              </w:rPr>
            </w:pPr>
            <w:del w:id="6751" w:author="Στάθης Καπ" w:date="2023-02-27T02:00:00Z">
              <w:r w:rsidRPr="00A21C84" w:rsidDel="001E2354">
                <w:rPr>
                  <w:rFonts w:cstheme="minorHAnsi"/>
                  <w:sz w:val="20"/>
                  <w:szCs w:val="20"/>
                  <w:rPrChange w:id="6752"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753" w:author="Στάθης Καπ" w:date="2023-02-27T02:00:00Z"/>
                <w:rFonts w:cstheme="minorHAnsi"/>
                <w:sz w:val="20"/>
                <w:szCs w:val="20"/>
                <w:rPrChange w:id="6754" w:author="Στάθης Καπ" w:date="2023-02-02T17:47:00Z">
                  <w:rPr>
                    <w:del w:id="6755" w:author="Στάθης Καπ" w:date="2023-02-27T02:00:00Z"/>
                    <w:rFonts w:cstheme="minorHAnsi"/>
                  </w:rPr>
                </w:rPrChange>
              </w:rPr>
            </w:pPr>
            <w:del w:id="6756" w:author="Στάθης Καπ" w:date="2023-02-27T02:00:00Z">
              <w:r w:rsidRPr="00A21C84" w:rsidDel="001E2354">
                <w:rPr>
                  <w:rFonts w:cstheme="minorHAnsi"/>
                  <w:sz w:val="20"/>
                  <w:szCs w:val="20"/>
                  <w:rPrChange w:id="6757"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758" w:author="Στάθης Καπ" w:date="2023-02-27T02:00:00Z"/>
                <w:rFonts w:cstheme="minorHAnsi"/>
                <w:sz w:val="20"/>
                <w:szCs w:val="20"/>
                <w:rPrChange w:id="6759" w:author="Στάθης Καπ" w:date="2023-02-02T17:47:00Z">
                  <w:rPr>
                    <w:del w:id="6760" w:author="Στάθης Καπ" w:date="2023-02-27T02:00:00Z"/>
                    <w:rFonts w:cstheme="minorHAnsi"/>
                  </w:rPr>
                </w:rPrChange>
              </w:rPr>
            </w:pPr>
            <w:del w:id="6761" w:author="Στάθης Καπ" w:date="2023-02-27T02:00:00Z">
              <w:r w:rsidRPr="00A21C84" w:rsidDel="001E2354">
                <w:rPr>
                  <w:rFonts w:cstheme="minorHAnsi"/>
                  <w:sz w:val="20"/>
                  <w:szCs w:val="20"/>
                  <w:rPrChange w:id="6762" w:author="Στάθης Καπ" w:date="2023-02-02T17:47:00Z">
                    <w:rPr>
                      <w:rFonts w:cstheme="minorHAnsi"/>
                    </w:rPr>
                  </w:rPrChange>
                </w:rPr>
                <w:delText>33</w:delText>
              </w:r>
            </w:del>
          </w:p>
        </w:tc>
      </w:tr>
      <w:tr w:rsidR="008A6DAE" w:rsidDel="001E2354" w14:paraId="68673170" w14:textId="1655BD24" w:rsidTr="008A6DAE">
        <w:trPr>
          <w:jc w:val="center"/>
          <w:del w:id="6763" w:author="Στάθης Καπ" w:date="2023-02-27T02:00:00Z"/>
        </w:trPr>
        <w:tc>
          <w:tcPr>
            <w:tcW w:w="1427" w:type="dxa"/>
          </w:tcPr>
          <w:p w14:paraId="329247DE" w14:textId="0ABC62BD" w:rsidR="008A6DAE" w:rsidRPr="00A21C84" w:rsidDel="001E2354" w:rsidRDefault="00DE0B51" w:rsidP="008A6DAE">
            <w:pPr>
              <w:rPr>
                <w:del w:id="6764" w:author="Στάθης Καπ" w:date="2023-02-27T02:00:00Z"/>
                <w:rFonts w:cstheme="minorHAnsi"/>
                <w:sz w:val="20"/>
                <w:szCs w:val="20"/>
                <w:rPrChange w:id="6765" w:author="Στάθης Καπ" w:date="2023-02-02T17:47:00Z">
                  <w:rPr>
                    <w:del w:id="6766" w:author="Στάθης Καπ" w:date="2023-02-27T02:00:00Z"/>
                    <w:rFonts w:cstheme="minorHAnsi"/>
                  </w:rPr>
                </w:rPrChange>
              </w:rPr>
            </w:pPr>
            <w:del w:id="6767" w:author="Στάθης Καπ" w:date="2023-02-27T02:00:00Z">
              <w:r w:rsidRPr="00A21C84" w:rsidDel="001E2354">
                <w:rPr>
                  <w:rFonts w:cstheme="minorHAnsi"/>
                  <w:sz w:val="20"/>
                  <w:szCs w:val="20"/>
                  <w:rPrChange w:id="6768" w:author="Στάθης Καπ" w:date="2023-02-02T17:47:00Z">
                    <w:rPr>
                      <w:rFonts w:cstheme="minorHAnsi"/>
                      <w:sz w:val="18"/>
                      <w:szCs w:val="18"/>
                    </w:rPr>
                  </w:rPrChange>
                </w:rPr>
                <w:delText>p</w:delText>
              </w:r>
              <w:r w:rsidR="008A6DAE" w:rsidRPr="00A21C84" w:rsidDel="001E2354">
                <w:rPr>
                  <w:rFonts w:cstheme="minorHAnsi"/>
                  <w:sz w:val="20"/>
                  <w:szCs w:val="20"/>
                  <w:rPrChange w:id="6769"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770" w:author="Στάθης Καπ" w:date="2023-02-27T02:00:00Z"/>
                <w:rFonts w:cstheme="minorHAnsi"/>
                <w:sz w:val="20"/>
                <w:szCs w:val="20"/>
                <w:rPrChange w:id="6771" w:author="Στάθης Καπ" w:date="2023-02-02T17:47:00Z">
                  <w:rPr>
                    <w:del w:id="6772" w:author="Στάθης Καπ" w:date="2023-02-27T02:00:00Z"/>
                    <w:rFonts w:cstheme="minorHAnsi"/>
                  </w:rPr>
                </w:rPrChange>
              </w:rPr>
            </w:pPr>
            <w:del w:id="6773" w:author="Στάθης Καπ" w:date="2023-02-27T02:00:00Z">
              <w:r w:rsidRPr="00A21C84" w:rsidDel="001E2354">
                <w:rPr>
                  <w:rFonts w:cstheme="minorHAnsi"/>
                  <w:sz w:val="20"/>
                  <w:szCs w:val="20"/>
                  <w:rPrChange w:id="6774"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775" w:author="Στάθης Καπ" w:date="2023-02-27T02:00:00Z"/>
                <w:rFonts w:cstheme="minorHAnsi"/>
                <w:sz w:val="20"/>
                <w:szCs w:val="20"/>
                <w:rPrChange w:id="6776" w:author="Στάθης Καπ" w:date="2023-02-02T17:47:00Z">
                  <w:rPr>
                    <w:del w:id="6777" w:author="Στάθης Καπ" w:date="2023-02-27T02:00:00Z"/>
                    <w:rFonts w:cstheme="minorHAnsi"/>
                  </w:rPr>
                </w:rPrChange>
              </w:rPr>
            </w:pPr>
            <w:del w:id="6778" w:author="Στάθης Καπ" w:date="2023-02-27T02:00:00Z">
              <w:r w:rsidRPr="00A21C84" w:rsidDel="001E2354">
                <w:rPr>
                  <w:rFonts w:cstheme="minorHAnsi"/>
                  <w:sz w:val="20"/>
                  <w:szCs w:val="20"/>
                  <w:rPrChange w:id="6779"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780" w:author="Στάθης Καπ" w:date="2023-02-27T02:00:00Z"/>
                <w:rFonts w:cstheme="minorHAnsi"/>
                <w:sz w:val="20"/>
                <w:szCs w:val="20"/>
                <w:rPrChange w:id="6781" w:author="Στάθης Καπ" w:date="2023-02-02T17:47:00Z">
                  <w:rPr>
                    <w:del w:id="6782" w:author="Στάθης Καπ" w:date="2023-02-27T02:00:00Z"/>
                    <w:rFonts w:cstheme="minorHAnsi"/>
                  </w:rPr>
                </w:rPrChange>
              </w:rPr>
            </w:pPr>
            <w:del w:id="6783" w:author="Στάθης Καπ" w:date="2023-02-27T02:00:00Z">
              <w:r w:rsidRPr="00A21C84" w:rsidDel="001E2354">
                <w:rPr>
                  <w:rFonts w:cstheme="minorHAnsi"/>
                  <w:sz w:val="20"/>
                  <w:szCs w:val="20"/>
                  <w:rPrChange w:id="6784"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785" w:author="Στάθης Καπ" w:date="2023-02-27T02:00:00Z"/>
                <w:rFonts w:cstheme="minorHAnsi"/>
                <w:sz w:val="20"/>
                <w:szCs w:val="20"/>
                <w:rPrChange w:id="6786" w:author="Στάθης Καπ" w:date="2023-02-02T17:47:00Z">
                  <w:rPr>
                    <w:del w:id="6787" w:author="Στάθης Καπ" w:date="2023-02-27T02:00:00Z"/>
                    <w:rFonts w:cstheme="minorHAnsi"/>
                  </w:rPr>
                </w:rPrChange>
              </w:rPr>
            </w:pPr>
            <w:del w:id="6788" w:author="Στάθης Καπ" w:date="2023-02-27T02:00:00Z">
              <w:r w:rsidRPr="00A21C84" w:rsidDel="001E2354">
                <w:rPr>
                  <w:rFonts w:cstheme="minorHAnsi"/>
                  <w:sz w:val="20"/>
                  <w:szCs w:val="20"/>
                  <w:rPrChange w:id="6789"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790" w:author="Στάθης Καπ" w:date="2023-02-27T02:00:00Z"/>
                <w:rFonts w:cstheme="minorHAnsi"/>
                <w:sz w:val="20"/>
                <w:szCs w:val="20"/>
                <w:rPrChange w:id="6791" w:author="Στάθης Καπ" w:date="2023-02-02T17:47:00Z">
                  <w:rPr>
                    <w:del w:id="6792" w:author="Στάθης Καπ" w:date="2023-02-27T02:00:00Z"/>
                    <w:rFonts w:cstheme="minorHAnsi"/>
                  </w:rPr>
                </w:rPrChange>
              </w:rPr>
            </w:pPr>
            <w:del w:id="6793" w:author="Στάθης Καπ" w:date="2023-02-27T02:00:00Z">
              <w:r w:rsidRPr="00A21C84" w:rsidDel="001E2354">
                <w:rPr>
                  <w:rFonts w:cstheme="minorHAnsi"/>
                  <w:sz w:val="20"/>
                  <w:szCs w:val="20"/>
                  <w:rPrChange w:id="6794" w:author="Στάθης Καπ" w:date="2023-02-02T17:47:00Z">
                    <w:rPr>
                      <w:rFonts w:cstheme="minorHAnsi"/>
                    </w:rPr>
                  </w:rPrChange>
                </w:rPr>
                <w:delText>21</w:delText>
              </w:r>
            </w:del>
          </w:p>
        </w:tc>
      </w:tr>
      <w:tr w:rsidR="008A6DAE" w:rsidDel="001E2354" w14:paraId="4055B524" w14:textId="7F168CF7" w:rsidTr="008A6DAE">
        <w:trPr>
          <w:jc w:val="center"/>
          <w:del w:id="6795" w:author="Στάθης Καπ" w:date="2023-02-27T02:00:00Z"/>
        </w:trPr>
        <w:tc>
          <w:tcPr>
            <w:tcW w:w="1427" w:type="dxa"/>
          </w:tcPr>
          <w:p w14:paraId="59E08B19" w14:textId="450CEBC5" w:rsidR="008A6DAE" w:rsidRPr="00A21C84" w:rsidDel="001E2354" w:rsidRDefault="00DE0B51" w:rsidP="008A6DAE">
            <w:pPr>
              <w:rPr>
                <w:del w:id="6796" w:author="Στάθης Καπ" w:date="2023-02-27T02:00:00Z"/>
                <w:rFonts w:cstheme="minorHAnsi"/>
                <w:sz w:val="20"/>
                <w:szCs w:val="20"/>
                <w:rPrChange w:id="6797" w:author="Στάθης Καπ" w:date="2023-02-02T17:47:00Z">
                  <w:rPr>
                    <w:del w:id="6798" w:author="Στάθης Καπ" w:date="2023-02-27T02:00:00Z"/>
                    <w:rFonts w:cstheme="minorHAnsi"/>
                  </w:rPr>
                </w:rPrChange>
              </w:rPr>
            </w:pPr>
            <w:del w:id="6799" w:author="Στάθης Καπ" w:date="2023-02-27T02:00:00Z">
              <w:r w:rsidRPr="00A21C84" w:rsidDel="001E2354">
                <w:rPr>
                  <w:rFonts w:cstheme="minorHAnsi"/>
                  <w:sz w:val="20"/>
                  <w:szCs w:val="20"/>
                  <w:rPrChange w:id="6800" w:author="Στάθης Καπ" w:date="2023-02-02T17:47:00Z">
                    <w:rPr>
                      <w:rFonts w:cstheme="minorHAnsi"/>
                      <w:sz w:val="18"/>
                      <w:szCs w:val="18"/>
                    </w:rPr>
                  </w:rPrChange>
                </w:rPr>
                <w:delText>p</w:delText>
              </w:r>
              <w:r w:rsidR="008A6DAE" w:rsidRPr="00A21C84" w:rsidDel="001E2354">
                <w:rPr>
                  <w:rFonts w:cstheme="minorHAnsi"/>
                  <w:sz w:val="20"/>
                  <w:szCs w:val="20"/>
                  <w:rPrChange w:id="6801"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802" w:author="Στάθης Καπ" w:date="2023-02-27T02:00:00Z"/>
                <w:rFonts w:cstheme="minorHAnsi"/>
                <w:sz w:val="20"/>
                <w:szCs w:val="20"/>
                <w:rPrChange w:id="6803" w:author="Στάθης Καπ" w:date="2023-02-02T17:47:00Z">
                  <w:rPr>
                    <w:del w:id="6804" w:author="Στάθης Καπ" w:date="2023-02-27T02:00:00Z"/>
                    <w:rFonts w:cstheme="minorHAnsi"/>
                  </w:rPr>
                </w:rPrChange>
              </w:rPr>
            </w:pPr>
            <w:del w:id="6805" w:author="Στάθης Καπ" w:date="2023-02-27T02:00:00Z">
              <w:r w:rsidRPr="00A21C84" w:rsidDel="001E2354">
                <w:rPr>
                  <w:rFonts w:cstheme="minorHAnsi"/>
                  <w:sz w:val="20"/>
                  <w:szCs w:val="20"/>
                  <w:rPrChange w:id="6806"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807" w:author="Στάθης Καπ" w:date="2023-02-27T02:00:00Z"/>
                <w:rFonts w:cstheme="minorHAnsi"/>
                <w:sz w:val="20"/>
                <w:szCs w:val="20"/>
                <w:rPrChange w:id="6808" w:author="Στάθης Καπ" w:date="2023-02-02T17:47:00Z">
                  <w:rPr>
                    <w:del w:id="6809" w:author="Στάθης Καπ" w:date="2023-02-27T02:00:00Z"/>
                    <w:rFonts w:cstheme="minorHAnsi"/>
                  </w:rPr>
                </w:rPrChange>
              </w:rPr>
            </w:pPr>
            <w:del w:id="6810" w:author="Στάθης Καπ" w:date="2023-02-27T02:00:00Z">
              <w:r w:rsidRPr="00A21C84" w:rsidDel="001E2354">
                <w:rPr>
                  <w:rFonts w:cstheme="minorHAnsi"/>
                  <w:sz w:val="20"/>
                  <w:szCs w:val="20"/>
                  <w:rPrChange w:id="6811"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812" w:author="Στάθης Καπ" w:date="2023-02-27T02:00:00Z"/>
                <w:rFonts w:cstheme="minorHAnsi"/>
                <w:sz w:val="20"/>
                <w:szCs w:val="20"/>
                <w:rPrChange w:id="6813" w:author="Στάθης Καπ" w:date="2023-02-02T17:47:00Z">
                  <w:rPr>
                    <w:del w:id="6814" w:author="Στάθης Καπ" w:date="2023-02-27T02:00:00Z"/>
                    <w:rFonts w:cstheme="minorHAnsi"/>
                  </w:rPr>
                </w:rPrChange>
              </w:rPr>
            </w:pPr>
            <w:del w:id="6815" w:author="Στάθης Καπ" w:date="2023-02-27T02:00:00Z">
              <w:r w:rsidRPr="00A21C84" w:rsidDel="001E2354">
                <w:rPr>
                  <w:rFonts w:cstheme="minorHAnsi"/>
                  <w:sz w:val="20"/>
                  <w:szCs w:val="20"/>
                  <w:rPrChange w:id="6816"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817" w:author="Στάθης Καπ" w:date="2023-02-27T02:00:00Z"/>
                <w:rFonts w:cstheme="minorHAnsi"/>
                <w:sz w:val="20"/>
                <w:szCs w:val="20"/>
                <w:rPrChange w:id="6818" w:author="Στάθης Καπ" w:date="2023-02-02T17:47:00Z">
                  <w:rPr>
                    <w:del w:id="6819" w:author="Στάθης Καπ" w:date="2023-02-27T02:00:00Z"/>
                    <w:rFonts w:cstheme="minorHAnsi"/>
                  </w:rPr>
                </w:rPrChange>
              </w:rPr>
            </w:pPr>
            <w:del w:id="6820" w:author="Στάθης Καπ" w:date="2023-02-27T02:00:00Z">
              <w:r w:rsidRPr="00A21C84" w:rsidDel="001E2354">
                <w:rPr>
                  <w:rFonts w:cstheme="minorHAnsi"/>
                  <w:sz w:val="20"/>
                  <w:szCs w:val="20"/>
                  <w:rPrChange w:id="6821"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822" w:author="Στάθης Καπ" w:date="2023-02-27T02:00:00Z"/>
                <w:rFonts w:cstheme="minorHAnsi"/>
                <w:sz w:val="20"/>
                <w:szCs w:val="20"/>
                <w:rPrChange w:id="6823" w:author="Στάθης Καπ" w:date="2023-02-02T17:47:00Z">
                  <w:rPr>
                    <w:del w:id="6824" w:author="Στάθης Καπ" w:date="2023-02-27T02:00:00Z"/>
                    <w:rFonts w:cstheme="minorHAnsi"/>
                  </w:rPr>
                </w:rPrChange>
              </w:rPr>
            </w:pPr>
            <w:del w:id="6825" w:author="Στάθης Καπ" w:date="2023-02-27T02:00:00Z">
              <w:r w:rsidRPr="00A21C84" w:rsidDel="001E2354">
                <w:rPr>
                  <w:rFonts w:cstheme="minorHAnsi"/>
                  <w:sz w:val="20"/>
                  <w:szCs w:val="20"/>
                  <w:rPrChange w:id="6826" w:author="Στάθης Καπ" w:date="2023-02-02T17:47:00Z">
                    <w:rPr>
                      <w:rFonts w:cstheme="minorHAnsi"/>
                    </w:rPr>
                  </w:rPrChange>
                </w:rPr>
                <w:delText>25</w:delText>
              </w:r>
            </w:del>
          </w:p>
        </w:tc>
      </w:tr>
      <w:tr w:rsidR="008A6DAE" w:rsidDel="001E2354" w14:paraId="54ADBA6D" w14:textId="6FBD3B0E" w:rsidTr="008A6DAE">
        <w:trPr>
          <w:jc w:val="center"/>
          <w:del w:id="6827" w:author="Στάθης Καπ" w:date="2023-02-27T02:00:00Z"/>
        </w:trPr>
        <w:tc>
          <w:tcPr>
            <w:tcW w:w="1427" w:type="dxa"/>
          </w:tcPr>
          <w:p w14:paraId="3312FA13" w14:textId="22E5B0D9" w:rsidR="008A6DAE" w:rsidRPr="00A21C84" w:rsidDel="001E2354" w:rsidRDefault="00DE0B51" w:rsidP="008A6DAE">
            <w:pPr>
              <w:rPr>
                <w:del w:id="6828" w:author="Στάθης Καπ" w:date="2023-02-27T02:00:00Z"/>
                <w:rFonts w:cstheme="minorHAnsi"/>
                <w:sz w:val="20"/>
                <w:szCs w:val="20"/>
                <w:rPrChange w:id="6829" w:author="Στάθης Καπ" w:date="2023-02-02T17:47:00Z">
                  <w:rPr>
                    <w:del w:id="6830" w:author="Στάθης Καπ" w:date="2023-02-27T02:00:00Z"/>
                    <w:rFonts w:cstheme="minorHAnsi"/>
                  </w:rPr>
                </w:rPrChange>
              </w:rPr>
            </w:pPr>
            <w:del w:id="6831" w:author="Στάθης Καπ" w:date="2023-02-27T02:00:00Z">
              <w:r w:rsidRPr="00A21C84" w:rsidDel="001E2354">
                <w:rPr>
                  <w:rFonts w:cstheme="minorHAnsi"/>
                  <w:sz w:val="20"/>
                  <w:szCs w:val="20"/>
                  <w:rPrChange w:id="6832" w:author="Στάθης Καπ" w:date="2023-02-02T17:47:00Z">
                    <w:rPr>
                      <w:rFonts w:cstheme="minorHAnsi"/>
                      <w:sz w:val="18"/>
                      <w:szCs w:val="18"/>
                    </w:rPr>
                  </w:rPrChange>
                </w:rPr>
                <w:delText>p</w:delText>
              </w:r>
              <w:r w:rsidR="008A6DAE" w:rsidRPr="00A21C84" w:rsidDel="001E2354">
                <w:rPr>
                  <w:rFonts w:cstheme="minorHAnsi"/>
                  <w:sz w:val="20"/>
                  <w:szCs w:val="20"/>
                  <w:rPrChange w:id="6833"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834" w:author="Στάθης Καπ" w:date="2023-02-27T02:00:00Z"/>
                <w:rFonts w:cstheme="minorHAnsi"/>
                <w:sz w:val="20"/>
                <w:szCs w:val="20"/>
                <w:rPrChange w:id="6835" w:author="Στάθης Καπ" w:date="2023-02-02T17:47:00Z">
                  <w:rPr>
                    <w:del w:id="6836" w:author="Στάθης Καπ" w:date="2023-02-27T02:00:00Z"/>
                    <w:rFonts w:cstheme="minorHAnsi"/>
                  </w:rPr>
                </w:rPrChange>
              </w:rPr>
            </w:pPr>
            <w:del w:id="6837" w:author="Στάθης Καπ" w:date="2023-02-27T02:00:00Z">
              <w:r w:rsidRPr="00A21C84" w:rsidDel="001E2354">
                <w:rPr>
                  <w:rFonts w:cstheme="minorHAnsi"/>
                  <w:sz w:val="20"/>
                  <w:szCs w:val="20"/>
                  <w:rPrChange w:id="6838"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839" w:author="Στάθης Καπ" w:date="2023-02-27T02:00:00Z"/>
                <w:rFonts w:cstheme="minorHAnsi"/>
                <w:sz w:val="20"/>
                <w:szCs w:val="20"/>
                <w:rPrChange w:id="6840" w:author="Στάθης Καπ" w:date="2023-02-02T17:47:00Z">
                  <w:rPr>
                    <w:del w:id="6841" w:author="Στάθης Καπ" w:date="2023-02-27T02:00:00Z"/>
                    <w:rFonts w:cstheme="minorHAnsi"/>
                  </w:rPr>
                </w:rPrChange>
              </w:rPr>
            </w:pPr>
            <w:del w:id="6842" w:author="Στάθης Καπ" w:date="2023-02-27T02:00:00Z">
              <w:r w:rsidRPr="00A21C84" w:rsidDel="001E2354">
                <w:rPr>
                  <w:rFonts w:cstheme="minorHAnsi"/>
                  <w:sz w:val="20"/>
                  <w:szCs w:val="20"/>
                  <w:rPrChange w:id="6843"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844" w:author="Στάθης Καπ" w:date="2023-02-27T02:00:00Z"/>
                <w:rFonts w:cstheme="minorHAnsi"/>
                <w:sz w:val="20"/>
                <w:szCs w:val="20"/>
                <w:rPrChange w:id="6845" w:author="Στάθης Καπ" w:date="2023-02-02T17:47:00Z">
                  <w:rPr>
                    <w:del w:id="6846" w:author="Στάθης Καπ" w:date="2023-02-27T02:00:00Z"/>
                    <w:rFonts w:cstheme="minorHAnsi"/>
                  </w:rPr>
                </w:rPrChange>
              </w:rPr>
            </w:pPr>
            <w:del w:id="6847" w:author="Στάθης Καπ" w:date="2023-02-27T02:00:00Z">
              <w:r w:rsidRPr="00A21C84" w:rsidDel="001E2354">
                <w:rPr>
                  <w:rFonts w:cstheme="minorHAnsi"/>
                  <w:sz w:val="20"/>
                  <w:szCs w:val="20"/>
                  <w:rPrChange w:id="6848"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849" w:author="Στάθης Καπ" w:date="2023-02-27T02:00:00Z"/>
                <w:rFonts w:cstheme="minorHAnsi"/>
                <w:sz w:val="20"/>
                <w:szCs w:val="20"/>
                <w:rPrChange w:id="6850" w:author="Στάθης Καπ" w:date="2023-02-02T17:47:00Z">
                  <w:rPr>
                    <w:del w:id="6851" w:author="Στάθης Καπ" w:date="2023-02-27T02:00:00Z"/>
                    <w:rFonts w:cstheme="minorHAnsi"/>
                  </w:rPr>
                </w:rPrChange>
              </w:rPr>
            </w:pPr>
            <w:del w:id="6852" w:author="Στάθης Καπ" w:date="2023-02-27T02:00:00Z">
              <w:r w:rsidRPr="00A21C84" w:rsidDel="001E2354">
                <w:rPr>
                  <w:rFonts w:cstheme="minorHAnsi"/>
                  <w:sz w:val="20"/>
                  <w:szCs w:val="20"/>
                  <w:rPrChange w:id="6853"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854" w:author="Στάθης Καπ" w:date="2023-02-27T02:00:00Z"/>
                <w:rFonts w:cstheme="minorHAnsi"/>
                <w:sz w:val="20"/>
                <w:szCs w:val="20"/>
                <w:rPrChange w:id="6855" w:author="Στάθης Καπ" w:date="2023-02-02T17:47:00Z">
                  <w:rPr>
                    <w:del w:id="6856" w:author="Στάθης Καπ" w:date="2023-02-27T02:00:00Z"/>
                    <w:rFonts w:cstheme="minorHAnsi"/>
                  </w:rPr>
                </w:rPrChange>
              </w:rPr>
            </w:pPr>
            <w:del w:id="6857" w:author="Στάθης Καπ" w:date="2023-02-27T02:00:00Z">
              <w:r w:rsidRPr="00A21C84" w:rsidDel="001E2354">
                <w:rPr>
                  <w:rFonts w:cstheme="minorHAnsi"/>
                  <w:sz w:val="20"/>
                  <w:szCs w:val="20"/>
                  <w:rPrChange w:id="6858" w:author="Στάθης Καπ" w:date="2023-02-02T17:47:00Z">
                    <w:rPr>
                      <w:rFonts w:cstheme="minorHAnsi"/>
                    </w:rPr>
                  </w:rPrChange>
                </w:rPr>
                <w:delText>26</w:delText>
              </w:r>
            </w:del>
          </w:p>
        </w:tc>
      </w:tr>
      <w:tr w:rsidR="008A6DAE" w:rsidDel="001E2354" w14:paraId="6CC29891" w14:textId="6F797219" w:rsidTr="008A6DAE">
        <w:trPr>
          <w:jc w:val="center"/>
          <w:del w:id="6859" w:author="Στάθης Καπ" w:date="2023-02-27T02:00:00Z"/>
        </w:trPr>
        <w:tc>
          <w:tcPr>
            <w:tcW w:w="1427" w:type="dxa"/>
          </w:tcPr>
          <w:p w14:paraId="27D5B7EC" w14:textId="226F62FF" w:rsidR="008A6DAE" w:rsidRPr="00A21C84" w:rsidDel="001E2354" w:rsidRDefault="00DE0B51" w:rsidP="008A6DAE">
            <w:pPr>
              <w:rPr>
                <w:del w:id="6860" w:author="Στάθης Καπ" w:date="2023-02-27T02:00:00Z"/>
                <w:rFonts w:cstheme="minorHAnsi"/>
                <w:sz w:val="20"/>
                <w:szCs w:val="20"/>
                <w:rPrChange w:id="6861" w:author="Στάθης Καπ" w:date="2023-02-02T17:47:00Z">
                  <w:rPr>
                    <w:del w:id="6862" w:author="Στάθης Καπ" w:date="2023-02-27T02:00:00Z"/>
                    <w:rFonts w:cstheme="minorHAnsi"/>
                  </w:rPr>
                </w:rPrChange>
              </w:rPr>
            </w:pPr>
            <w:del w:id="6863" w:author="Στάθης Καπ" w:date="2023-02-27T02:00:00Z">
              <w:r w:rsidRPr="00A21C84" w:rsidDel="001E2354">
                <w:rPr>
                  <w:rFonts w:cstheme="minorHAnsi"/>
                  <w:sz w:val="20"/>
                  <w:szCs w:val="20"/>
                  <w:rPrChange w:id="6864" w:author="Στάθης Καπ" w:date="2023-02-02T17:47:00Z">
                    <w:rPr>
                      <w:rFonts w:cstheme="minorHAnsi"/>
                      <w:sz w:val="18"/>
                      <w:szCs w:val="18"/>
                    </w:rPr>
                  </w:rPrChange>
                </w:rPr>
                <w:delText>p</w:delText>
              </w:r>
              <w:r w:rsidR="008A6DAE" w:rsidRPr="00A21C84" w:rsidDel="001E2354">
                <w:rPr>
                  <w:rFonts w:cstheme="minorHAnsi"/>
                  <w:sz w:val="20"/>
                  <w:szCs w:val="20"/>
                  <w:rPrChange w:id="6865"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866" w:author="Στάθης Καπ" w:date="2023-02-27T02:00:00Z"/>
                <w:rFonts w:cstheme="minorHAnsi"/>
                <w:sz w:val="20"/>
                <w:szCs w:val="20"/>
                <w:rPrChange w:id="6867" w:author="Στάθης Καπ" w:date="2023-02-02T17:47:00Z">
                  <w:rPr>
                    <w:del w:id="6868" w:author="Στάθης Καπ" w:date="2023-02-27T02:00:00Z"/>
                    <w:rFonts w:cstheme="minorHAnsi"/>
                  </w:rPr>
                </w:rPrChange>
              </w:rPr>
            </w:pPr>
            <w:del w:id="6869" w:author="Στάθης Καπ" w:date="2023-02-27T02:00:00Z">
              <w:r w:rsidRPr="00A21C84" w:rsidDel="001E2354">
                <w:rPr>
                  <w:rFonts w:cstheme="minorHAnsi"/>
                  <w:sz w:val="20"/>
                  <w:szCs w:val="20"/>
                  <w:rPrChange w:id="6870"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871" w:author="Στάθης Καπ" w:date="2023-02-27T02:00:00Z"/>
                <w:rFonts w:cstheme="minorHAnsi"/>
                <w:sz w:val="20"/>
                <w:szCs w:val="20"/>
                <w:rPrChange w:id="6872" w:author="Στάθης Καπ" w:date="2023-02-02T17:47:00Z">
                  <w:rPr>
                    <w:del w:id="6873" w:author="Στάθης Καπ" w:date="2023-02-27T02:00:00Z"/>
                    <w:rFonts w:cstheme="minorHAnsi"/>
                  </w:rPr>
                </w:rPrChange>
              </w:rPr>
            </w:pPr>
            <w:del w:id="6874" w:author="Στάθης Καπ" w:date="2023-02-27T02:00:00Z">
              <w:r w:rsidRPr="00A21C84" w:rsidDel="001E2354">
                <w:rPr>
                  <w:rFonts w:cstheme="minorHAnsi"/>
                  <w:sz w:val="20"/>
                  <w:szCs w:val="20"/>
                  <w:rPrChange w:id="6875"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876" w:author="Στάθης Καπ" w:date="2023-02-27T02:00:00Z"/>
                <w:rFonts w:cstheme="minorHAnsi"/>
                <w:sz w:val="20"/>
                <w:szCs w:val="20"/>
                <w:rPrChange w:id="6877" w:author="Στάθης Καπ" w:date="2023-02-02T17:47:00Z">
                  <w:rPr>
                    <w:del w:id="6878" w:author="Στάθης Καπ" w:date="2023-02-27T02:00:00Z"/>
                    <w:rFonts w:cstheme="minorHAnsi"/>
                  </w:rPr>
                </w:rPrChange>
              </w:rPr>
            </w:pPr>
            <w:del w:id="6879" w:author="Στάθης Καπ" w:date="2023-02-27T02:00:00Z">
              <w:r w:rsidRPr="00A21C84" w:rsidDel="001E2354">
                <w:rPr>
                  <w:rFonts w:cstheme="minorHAnsi"/>
                  <w:sz w:val="20"/>
                  <w:szCs w:val="20"/>
                  <w:rPrChange w:id="6880"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881" w:author="Στάθης Καπ" w:date="2023-02-27T02:00:00Z"/>
                <w:rFonts w:cstheme="minorHAnsi"/>
                <w:sz w:val="20"/>
                <w:szCs w:val="20"/>
                <w:rPrChange w:id="6882" w:author="Στάθης Καπ" w:date="2023-02-02T17:47:00Z">
                  <w:rPr>
                    <w:del w:id="6883" w:author="Στάθης Καπ" w:date="2023-02-27T02:00:00Z"/>
                    <w:rFonts w:cstheme="minorHAnsi"/>
                  </w:rPr>
                </w:rPrChange>
              </w:rPr>
            </w:pPr>
            <w:del w:id="6884" w:author="Στάθης Καπ" w:date="2023-02-27T02:00:00Z">
              <w:r w:rsidRPr="00A21C84" w:rsidDel="001E2354">
                <w:rPr>
                  <w:rFonts w:cstheme="minorHAnsi"/>
                  <w:sz w:val="20"/>
                  <w:szCs w:val="20"/>
                  <w:rPrChange w:id="6885"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886" w:author="Στάθης Καπ" w:date="2023-02-27T02:00:00Z"/>
                <w:rFonts w:cstheme="minorHAnsi"/>
                <w:sz w:val="20"/>
                <w:szCs w:val="20"/>
                <w:rPrChange w:id="6887" w:author="Στάθης Καπ" w:date="2023-02-02T17:47:00Z">
                  <w:rPr>
                    <w:del w:id="6888" w:author="Στάθης Καπ" w:date="2023-02-27T02:00:00Z"/>
                    <w:rFonts w:cstheme="minorHAnsi"/>
                  </w:rPr>
                </w:rPrChange>
              </w:rPr>
            </w:pPr>
            <w:del w:id="6889" w:author="Στάθης Καπ" w:date="2023-02-27T02:00:00Z">
              <w:r w:rsidRPr="00A21C84" w:rsidDel="001E2354">
                <w:rPr>
                  <w:rFonts w:cstheme="minorHAnsi"/>
                  <w:sz w:val="20"/>
                  <w:szCs w:val="20"/>
                  <w:rPrChange w:id="6890" w:author="Στάθης Καπ" w:date="2023-02-02T17:47:00Z">
                    <w:rPr>
                      <w:rFonts w:cstheme="minorHAnsi"/>
                    </w:rPr>
                  </w:rPrChange>
                </w:rPr>
                <w:delText>33</w:delText>
              </w:r>
            </w:del>
          </w:p>
        </w:tc>
      </w:tr>
    </w:tbl>
    <w:p w14:paraId="4DE0FAD9" w14:textId="5C8B5C5E" w:rsidR="00047198" w:rsidDel="001E2354" w:rsidRDefault="00047198" w:rsidP="002D19F0">
      <w:pPr>
        <w:rPr>
          <w:del w:id="6891" w:author="Στάθης Καπ" w:date="2023-02-27T02:00:00Z"/>
        </w:rPr>
      </w:pPr>
    </w:p>
    <w:p w14:paraId="17FA1B53" w14:textId="27B961B9" w:rsidR="000D5020" w:rsidRPr="00346577" w:rsidDel="001E2354" w:rsidRDefault="000D5020" w:rsidP="00346577">
      <w:pPr>
        <w:rPr>
          <w:del w:id="6892" w:author="Στάθης Καπ" w:date="2023-02-27T02:00:00Z"/>
        </w:rPr>
      </w:pPr>
    </w:p>
    <w:p w14:paraId="506A4670" w14:textId="23D5D705" w:rsidR="00A44DBB" w:rsidDel="001E2354" w:rsidRDefault="000841B0">
      <w:pPr>
        <w:rPr>
          <w:del w:id="6893" w:author="Στάθης Καπ" w:date="2023-02-27T01:59:00Z"/>
        </w:rPr>
      </w:pPr>
      <w:del w:id="6894"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895" w:author="Στάθης Καπ" w:date="2023-02-27T01:59:00Z"/>
        </w:trPr>
        <w:tc>
          <w:tcPr>
            <w:tcW w:w="1427" w:type="dxa"/>
          </w:tcPr>
          <w:p w14:paraId="0308CCFE" w14:textId="5124EEB0" w:rsidR="003079BD" w:rsidRPr="00A21C84" w:rsidDel="001E2354" w:rsidRDefault="00971CCF" w:rsidP="00AA2735">
            <w:pPr>
              <w:rPr>
                <w:del w:id="6896" w:author="Στάθης Καπ" w:date="2023-02-27T01:59:00Z"/>
                <w:rFonts w:cstheme="minorHAnsi"/>
                <w:sz w:val="20"/>
                <w:szCs w:val="20"/>
                <w:rPrChange w:id="6897" w:author="Στάθης Καπ" w:date="2023-02-02T17:47:00Z">
                  <w:rPr>
                    <w:del w:id="6898" w:author="Στάθης Καπ" w:date="2023-02-27T01:59:00Z"/>
                    <w:rFonts w:cstheme="minorHAnsi"/>
                    <w:sz w:val="18"/>
                    <w:szCs w:val="18"/>
                  </w:rPr>
                </w:rPrChange>
              </w:rPr>
            </w:pPr>
            <w:del w:id="6899"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900" w:author="Στάθης Καπ" w:date="2023-02-27T01:59:00Z"/>
                <w:rFonts w:cstheme="minorHAnsi"/>
                <w:sz w:val="20"/>
                <w:szCs w:val="20"/>
                <w:rPrChange w:id="6901" w:author="Στάθης Καπ" w:date="2023-02-02T17:47:00Z">
                  <w:rPr>
                    <w:del w:id="6902" w:author="Στάθης Καπ" w:date="2023-02-27T01:59:00Z"/>
                    <w:rFonts w:cstheme="minorHAnsi"/>
                    <w:sz w:val="18"/>
                    <w:szCs w:val="18"/>
                  </w:rPr>
                </w:rPrChange>
              </w:rPr>
            </w:pPr>
            <w:del w:id="6903" w:author="Στάθης Καπ" w:date="2023-02-27T01:59:00Z">
              <w:r w:rsidRPr="00A21C84" w:rsidDel="001E2354">
                <w:rPr>
                  <w:rFonts w:cstheme="minorHAnsi"/>
                  <w:sz w:val="20"/>
                  <w:szCs w:val="20"/>
                  <w:rPrChange w:id="6904"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905" w:author="Στάθης Καπ" w:date="2023-02-27T01:59:00Z"/>
                <w:rFonts w:cstheme="minorHAnsi"/>
                <w:sz w:val="20"/>
                <w:szCs w:val="20"/>
                <w:rPrChange w:id="6906" w:author="Στάθης Καπ" w:date="2023-02-02T17:47:00Z">
                  <w:rPr>
                    <w:del w:id="6907" w:author="Στάθης Καπ" w:date="2023-02-27T01:59:00Z"/>
                    <w:rFonts w:cstheme="minorHAnsi"/>
                    <w:sz w:val="18"/>
                    <w:szCs w:val="18"/>
                  </w:rPr>
                </w:rPrChange>
              </w:rPr>
            </w:pPr>
            <w:del w:id="6908" w:author="Στάθης Καπ" w:date="2023-02-27T01:59:00Z">
              <w:r w:rsidRPr="00A21C84" w:rsidDel="001E2354">
                <w:rPr>
                  <w:rFonts w:cstheme="minorHAnsi"/>
                  <w:sz w:val="20"/>
                  <w:szCs w:val="20"/>
                  <w:rPrChange w:id="6909"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910" w:author="Στάθης Καπ" w:date="2023-02-27T01:59:00Z"/>
                <w:rFonts w:cstheme="minorHAnsi"/>
                <w:sz w:val="20"/>
                <w:szCs w:val="20"/>
                <w:rPrChange w:id="6911" w:author="Στάθης Καπ" w:date="2023-02-02T17:47:00Z">
                  <w:rPr>
                    <w:del w:id="6912" w:author="Στάθης Καπ" w:date="2023-02-27T01:59:00Z"/>
                    <w:rFonts w:cstheme="minorHAnsi"/>
                    <w:sz w:val="18"/>
                    <w:szCs w:val="18"/>
                  </w:rPr>
                </w:rPrChange>
              </w:rPr>
            </w:pPr>
            <w:del w:id="6913" w:author="Στάθης Καπ" w:date="2023-02-27T01:59:00Z">
              <w:r w:rsidRPr="00A21C84" w:rsidDel="001E2354">
                <w:rPr>
                  <w:rFonts w:cstheme="minorHAnsi"/>
                  <w:sz w:val="20"/>
                  <w:szCs w:val="20"/>
                  <w:rPrChange w:id="6914"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915" w:author="Στάθης Καπ" w:date="2023-02-27T01:59:00Z"/>
                <w:rFonts w:cstheme="minorHAnsi"/>
                <w:sz w:val="20"/>
                <w:szCs w:val="20"/>
                <w:rPrChange w:id="6916" w:author="Στάθης Καπ" w:date="2023-02-02T17:47:00Z">
                  <w:rPr>
                    <w:del w:id="6917" w:author="Στάθης Καπ" w:date="2023-02-27T01:59:00Z"/>
                    <w:rFonts w:cstheme="minorHAnsi"/>
                    <w:sz w:val="18"/>
                    <w:szCs w:val="18"/>
                  </w:rPr>
                </w:rPrChange>
              </w:rPr>
            </w:pPr>
            <w:del w:id="6918" w:author="Στάθης Καπ" w:date="2023-02-27T01:59:00Z">
              <w:r w:rsidRPr="00A21C84" w:rsidDel="001E2354">
                <w:rPr>
                  <w:rFonts w:cstheme="minorHAnsi"/>
                  <w:sz w:val="20"/>
                  <w:szCs w:val="20"/>
                  <w:rPrChange w:id="6919"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920" w:author="Στάθης Καπ" w:date="2023-02-27T01:59:00Z"/>
                <w:rFonts w:cstheme="minorHAnsi"/>
                <w:sz w:val="20"/>
                <w:szCs w:val="20"/>
                <w:rPrChange w:id="6921" w:author="Στάθης Καπ" w:date="2023-02-02T17:47:00Z">
                  <w:rPr>
                    <w:del w:id="6922" w:author="Στάθης Καπ" w:date="2023-02-27T01:59:00Z"/>
                    <w:rFonts w:cstheme="minorHAnsi"/>
                    <w:sz w:val="18"/>
                    <w:szCs w:val="18"/>
                  </w:rPr>
                </w:rPrChange>
              </w:rPr>
            </w:pPr>
            <w:del w:id="6923" w:author="Στάθης Καπ" w:date="2023-02-27T01:59:00Z">
              <w:r w:rsidRPr="00A21C84" w:rsidDel="001E2354">
                <w:rPr>
                  <w:rFonts w:cstheme="minorHAnsi"/>
                  <w:sz w:val="20"/>
                  <w:szCs w:val="20"/>
                  <w:rPrChange w:id="6924"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925" w:author="Στάθης Καπ" w:date="2023-02-27T01:59:00Z"/>
        </w:trPr>
        <w:tc>
          <w:tcPr>
            <w:tcW w:w="1427" w:type="dxa"/>
          </w:tcPr>
          <w:p w14:paraId="72D5B751" w14:textId="2BD6128D" w:rsidR="007456DB" w:rsidRPr="00A21C84" w:rsidDel="001E2354" w:rsidRDefault="007456DB" w:rsidP="007456DB">
            <w:pPr>
              <w:rPr>
                <w:del w:id="6926" w:author="Στάθης Καπ" w:date="2023-02-27T01:59:00Z"/>
                <w:rFonts w:cstheme="minorHAnsi"/>
                <w:sz w:val="20"/>
                <w:szCs w:val="20"/>
                <w:rPrChange w:id="6927" w:author="Στάθης Καπ" w:date="2023-02-02T17:47:00Z">
                  <w:rPr>
                    <w:del w:id="6928" w:author="Στάθης Καπ" w:date="2023-02-27T01:59:00Z"/>
                    <w:rFonts w:cstheme="minorHAnsi"/>
                    <w:sz w:val="18"/>
                    <w:szCs w:val="18"/>
                  </w:rPr>
                </w:rPrChange>
              </w:rPr>
            </w:pPr>
            <w:del w:id="6929" w:author="Στάθης Καπ" w:date="2023-02-27T01:59:00Z">
              <w:r w:rsidRPr="00A21C84" w:rsidDel="001E2354">
                <w:rPr>
                  <w:rFonts w:cstheme="minorHAnsi"/>
                  <w:sz w:val="20"/>
                  <w:szCs w:val="20"/>
                  <w:rPrChange w:id="6930"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931" w:author="Στάθης Καπ" w:date="2023-02-27T01:59:00Z"/>
                <w:rFonts w:cstheme="minorHAnsi"/>
                <w:sz w:val="20"/>
                <w:szCs w:val="20"/>
                <w:rPrChange w:id="6932" w:author="Στάθης Καπ" w:date="2023-02-02T17:47:00Z">
                  <w:rPr>
                    <w:del w:id="6933" w:author="Στάθης Καπ" w:date="2023-02-27T01:59:00Z"/>
                    <w:rFonts w:cstheme="minorHAnsi"/>
                    <w:sz w:val="18"/>
                    <w:szCs w:val="18"/>
                  </w:rPr>
                </w:rPrChange>
              </w:rPr>
            </w:pPr>
            <w:del w:id="6934" w:author="Στάθης Καπ" w:date="2023-02-27T01:59:00Z">
              <w:r w:rsidRPr="00A21C84" w:rsidDel="001E2354">
                <w:rPr>
                  <w:sz w:val="20"/>
                  <w:szCs w:val="20"/>
                  <w:rPrChange w:id="6935"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936" w:author="Στάθης Καπ" w:date="2023-02-27T01:59:00Z"/>
                <w:rFonts w:cstheme="minorHAnsi"/>
                <w:sz w:val="20"/>
                <w:szCs w:val="20"/>
                <w:rPrChange w:id="6937" w:author="Στάθης Καπ" w:date="2023-02-02T17:47:00Z">
                  <w:rPr>
                    <w:del w:id="6938" w:author="Στάθης Καπ" w:date="2023-02-27T01:59:00Z"/>
                    <w:rFonts w:cstheme="minorHAnsi"/>
                    <w:sz w:val="18"/>
                    <w:szCs w:val="18"/>
                  </w:rPr>
                </w:rPrChange>
              </w:rPr>
            </w:pPr>
            <w:del w:id="6939" w:author="Στάθης Καπ" w:date="2023-02-27T01:59:00Z">
              <w:r w:rsidRPr="00A21C84" w:rsidDel="001E2354">
                <w:rPr>
                  <w:sz w:val="20"/>
                  <w:szCs w:val="20"/>
                  <w:rPrChange w:id="6940"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941" w:author="Στάθης Καπ" w:date="2023-02-27T01:59:00Z"/>
                <w:rFonts w:cstheme="minorHAnsi"/>
                <w:sz w:val="20"/>
                <w:szCs w:val="20"/>
                <w:rPrChange w:id="6942" w:author="Στάθης Καπ" w:date="2023-02-02T17:47:00Z">
                  <w:rPr>
                    <w:del w:id="6943" w:author="Στάθης Καπ" w:date="2023-02-27T01:59:00Z"/>
                    <w:rFonts w:cstheme="minorHAnsi"/>
                    <w:sz w:val="18"/>
                    <w:szCs w:val="18"/>
                  </w:rPr>
                </w:rPrChange>
              </w:rPr>
            </w:pPr>
            <w:del w:id="6944" w:author="Στάθης Καπ" w:date="2023-02-27T01:59:00Z">
              <w:r w:rsidRPr="00A21C84" w:rsidDel="001E2354">
                <w:rPr>
                  <w:sz w:val="20"/>
                  <w:szCs w:val="20"/>
                  <w:rPrChange w:id="6945"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946" w:author="Στάθης Καπ" w:date="2023-02-27T01:59:00Z"/>
                <w:rFonts w:cstheme="minorHAnsi"/>
                <w:sz w:val="20"/>
                <w:szCs w:val="20"/>
                <w:rPrChange w:id="6947" w:author="Στάθης Καπ" w:date="2023-02-02T17:47:00Z">
                  <w:rPr>
                    <w:del w:id="6948" w:author="Στάθης Καπ" w:date="2023-02-27T01:59:00Z"/>
                    <w:rFonts w:cstheme="minorHAnsi"/>
                    <w:sz w:val="18"/>
                    <w:szCs w:val="18"/>
                  </w:rPr>
                </w:rPrChange>
              </w:rPr>
            </w:pPr>
            <w:del w:id="6949" w:author="Στάθης Καπ" w:date="2023-02-27T01:59:00Z">
              <w:r w:rsidRPr="00A21C84" w:rsidDel="001E2354">
                <w:rPr>
                  <w:sz w:val="20"/>
                  <w:szCs w:val="20"/>
                  <w:rPrChange w:id="6950"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951" w:author="Στάθης Καπ" w:date="2023-02-27T01:59:00Z"/>
                <w:rFonts w:cstheme="minorHAnsi"/>
                <w:sz w:val="20"/>
                <w:szCs w:val="20"/>
                <w:rPrChange w:id="6952" w:author="Στάθης Καπ" w:date="2023-02-02T17:47:00Z">
                  <w:rPr>
                    <w:del w:id="6953" w:author="Στάθης Καπ" w:date="2023-02-27T01:59:00Z"/>
                    <w:rFonts w:cstheme="minorHAnsi"/>
                    <w:sz w:val="18"/>
                    <w:szCs w:val="18"/>
                  </w:rPr>
                </w:rPrChange>
              </w:rPr>
            </w:pPr>
            <w:del w:id="6954" w:author="Στάθης Καπ" w:date="2023-02-27T01:59:00Z">
              <w:r w:rsidRPr="00A21C84" w:rsidDel="001E2354">
                <w:rPr>
                  <w:sz w:val="20"/>
                  <w:szCs w:val="20"/>
                  <w:rPrChange w:id="6955" w:author="Στάθης Καπ" w:date="2023-02-02T17:47:00Z">
                    <w:rPr/>
                  </w:rPrChange>
                </w:rPr>
                <w:delText>33</w:delText>
              </w:r>
            </w:del>
          </w:p>
        </w:tc>
      </w:tr>
      <w:tr w:rsidR="007456DB" w:rsidDel="001E2354" w14:paraId="0E067341" w14:textId="13516E7A" w:rsidTr="00AA2735">
        <w:trPr>
          <w:jc w:val="center"/>
          <w:del w:id="6956" w:author="Στάθης Καπ" w:date="2023-02-27T01:59:00Z"/>
        </w:trPr>
        <w:tc>
          <w:tcPr>
            <w:tcW w:w="1427" w:type="dxa"/>
          </w:tcPr>
          <w:p w14:paraId="3CD621CE" w14:textId="5380FA41" w:rsidR="007456DB" w:rsidRPr="00A21C84" w:rsidDel="001E2354" w:rsidRDefault="007456DB" w:rsidP="007456DB">
            <w:pPr>
              <w:rPr>
                <w:del w:id="6957" w:author="Στάθης Καπ" w:date="2023-02-27T01:59:00Z"/>
                <w:rFonts w:cstheme="minorHAnsi"/>
                <w:sz w:val="20"/>
                <w:szCs w:val="20"/>
                <w:rPrChange w:id="6958" w:author="Στάθης Καπ" w:date="2023-02-02T17:47:00Z">
                  <w:rPr>
                    <w:del w:id="6959" w:author="Στάθης Καπ" w:date="2023-02-27T01:59:00Z"/>
                    <w:rFonts w:cstheme="minorHAnsi"/>
                    <w:sz w:val="18"/>
                    <w:szCs w:val="18"/>
                  </w:rPr>
                </w:rPrChange>
              </w:rPr>
            </w:pPr>
            <w:del w:id="6960" w:author="Στάθης Καπ" w:date="2023-02-27T01:59:00Z">
              <w:r w:rsidRPr="00A21C84" w:rsidDel="001E2354">
                <w:rPr>
                  <w:rFonts w:cstheme="minorHAnsi"/>
                  <w:sz w:val="20"/>
                  <w:szCs w:val="20"/>
                  <w:rPrChange w:id="6961"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962" w:author="Στάθης Καπ" w:date="2023-02-27T01:59:00Z"/>
                <w:rFonts w:cstheme="minorHAnsi"/>
                <w:sz w:val="20"/>
                <w:szCs w:val="20"/>
                <w:rPrChange w:id="6963" w:author="Στάθης Καπ" w:date="2023-02-02T17:47:00Z">
                  <w:rPr>
                    <w:del w:id="6964" w:author="Στάθης Καπ" w:date="2023-02-27T01:59:00Z"/>
                    <w:rFonts w:cstheme="minorHAnsi"/>
                    <w:sz w:val="18"/>
                    <w:szCs w:val="18"/>
                  </w:rPr>
                </w:rPrChange>
              </w:rPr>
            </w:pPr>
            <w:del w:id="6965" w:author="Στάθης Καπ" w:date="2023-02-27T01:59:00Z">
              <w:r w:rsidRPr="00A21C84" w:rsidDel="001E2354">
                <w:rPr>
                  <w:sz w:val="20"/>
                  <w:szCs w:val="20"/>
                  <w:rPrChange w:id="6966"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967" w:author="Στάθης Καπ" w:date="2023-02-27T01:59:00Z"/>
                <w:rFonts w:cstheme="minorHAnsi"/>
                <w:sz w:val="20"/>
                <w:szCs w:val="20"/>
                <w:rPrChange w:id="6968" w:author="Στάθης Καπ" w:date="2023-02-02T17:47:00Z">
                  <w:rPr>
                    <w:del w:id="6969" w:author="Στάθης Καπ" w:date="2023-02-27T01:59:00Z"/>
                    <w:rFonts w:cstheme="minorHAnsi"/>
                    <w:sz w:val="18"/>
                    <w:szCs w:val="18"/>
                  </w:rPr>
                </w:rPrChange>
              </w:rPr>
            </w:pPr>
            <w:del w:id="6970" w:author="Στάθης Καπ" w:date="2023-02-27T01:59:00Z">
              <w:r w:rsidRPr="00A21C84" w:rsidDel="001E2354">
                <w:rPr>
                  <w:sz w:val="20"/>
                  <w:szCs w:val="20"/>
                  <w:rPrChange w:id="6971"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972" w:author="Στάθης Καπ" w:date="2023-02-27T01:59:00Z"/>
                <w:rFonts w:cstheme="minorHAnsi"/>
                <w:sz w:val="20"/>
                <w:szCs w:val="20"/>
                <w:rPrChange w:id="6973" w:author="Στάθης Καπ" w:date="2023-02-02T17:47:00Z">
                  <w:rPr>
                    <w:del w:id="6974" w:author="Στάθης Καπ" w:date="2023-02-27T01:59:00Z"/>
                    <w:rFonts w:cstheme="minorHAnsi"/>
                    <w:sz w:val="18"/>
                    <w:szCs w:val="18"/>
                  </w:rPr>
                </w:rPrChange>
              </w:rPr>
            </w:pPr>
            <w:del w:id="6975" w:author="Στάθης Καπ" w:date="2023-02-27T01:59:00Z">
              <w:r w:rsidRPr="00A21C84" w:rsidDel="001E2354">
                <w:rPr>
                  <w:sz w:val="20"/>
                  <w:szCs w:val="20"/>
                  <w:rPrChange w:id="6976"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977" w:author="Στάθης Καπ" w:date="2023-02-27T01:59:00Z"/>
                <w:rFonts w:cstheme="minorHAnsi"/>
                <w:sz w:val="20"/>
                <w:szCs w:val="20"/>
                <w:rPrChange w:id="6978" w:author="Στάθης Καπ" w:date="2023-02-02T17:47:00Z">
                  <w:rPr>
                    <w:del w:id="6979" w:author="Στάθης Καπ" w:date="2023-02-27T01:59:00Z"/>
                    <w:rFonts w:cstheme="minorHAnsi"/>
                    <w:sz w:val="18"/>
                    <w:szCs w:val="18"/>
                  </w:rPr>
                </w:rPrChange>
              </w:rPr>
            </w:pPr>
            <w:del w:id="6980" w:author="Στάθης Καπ" w:date="2023-02-27T01:59:00Z">
              <w:r w:rsidRPr="00A21C84" w:rsidDel="001E2354">
                <w:rPr>
                  <w:sz w:val="20"/>
                  <w:szCs w:val="20"/>
                  <w:rPrChange w:id="6981"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982" w:author="Στάθης Καπ" w:date="2023-02-27T01:59:00Z"/>
                <w:rFonts w:cstheme="minorHAnsi"/>
                <w:sz w:val="20"/>
                <w:szCs w:val="20"/>
                <w:rPrChange w:id="6983" w:author="Στάθης Καπ" w:date="2023-02-02T17:47:00Z">
                  <w:rPr>
                    <w:del w:id="6984" w:author="Στάθης Καπ" w:date="2023-02-27T01:59:00Z"/>
                    <w:rFonts w:cstheme="minorHAnsi"/>
                    <w:sz w:val="18"/>
                    <w:szCs w:val="18"/>
                  </w:rPr>
                </w:rPrChange>
              </w:rPr>
            </w:pPr>
            <w:del w:id="6985" w:author="Στάθης Καπ" w:date="2023-02-27T01:59:00Z">
              <w:r w:rsidRPr="00A21C84" w:rsidDel="001E2354">
                <w:rPr>
                  <w:sz w:val="20"/>
                  <w:szCs w:val="20"/>
                  <w:rPrChange w:id="6986" w:author="Στάθης Καπ" w:date="2023-02-02T17:47:00Z">
                    <w:rPr/>
                  </w:rPrChange>
                </w:rPr>
                <w:delText>42</w:delText>
              </w:r>
            </w:del>
          </w:p>
        </w:tc>
      </w:tr>
      <w:tr w:rsidR="007456DB" w:rsidDel="001E2354" w14:paraId="22AED78A" w14:textId="27A4C35C" w:rsidTr="00AA2735">
        <w:trPr>
          <w:jc w:val="center"/>
          <w:del w:id="6987" w:author="Στάθης Καπ" w:date="2023-02-27T01:59:00Z"/>
        </w:trPr>
        <w:tc>
          <w:tcPr>
            <w:tcW w:w="1427" w:type="dxa"/>
          </w:tcPr>
          <w:p w14:paraId="28802AFA" w14:textId="6B3580DF" w:rsidR="007456DB" w:rsidRPr="00A21C84" w:rsidDel="001E2354" w:rsidRDefault="007456DB" w:rsidP="007456DB">
            <w:pPr>
              <w:rPr>
                <w:del w:id="6988" w:author="Στάθης Καπ" w:date="2023-02-27T01:59:00Z"/>
                <w:rFonts w:cstheme="minorHAnsi"/>
                <w:sz w:val="20"/>
                <w:szCs w:val="20"/>
                <w:rPrChange w:id="6989" w:author="Στάθης Καπ" w:date="2023-02-02T17:47:00Z">
                  <w:rPr>
                    <w:del w:id="6990" w:author="Στάθης Καπ" w:date="2023-02-27T01:59:00Z"/>
                    <w:rFonts w:cstheme="minorHAnsi"/>
                    <w:sz w:val="18"/>
                    <w:szCs w:val="18"/>
                  </w:rPr>
                </w:rPrChange>
              </w:rPr>
            </w:pPr>
            <w:del w:id="6991" w:author="Στάθης Καπ" w:date="2023-02-27T01:59:00Z">
              <w:r w:rsidRPr="00A21C84" w:rsidDel="001E2354">
                <w:rPr>
                  <w:rFonts w:cstheme="minorHAnsi"/>
                  <w:sz w:val="20"/>
                  <w:szCs w:val="20"/>
                  <w:rPrChange w:id="6992"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993" w:author="Στάθης Καπ" w:date="2023-02-27T01:59:00Z"/>
                <w:rFonts w:cstheme="minorHAnsi"/>
                <w:sz w:val="20"/>
                <w:szCs w:val="20"/>
                <w:rPrChange w:id="6994" w:author="Στάθης Καπ" w:date="2023-02-02T17:47:00Z">
                  <w:rPr>
                    <w:del w:id="6995" w:author="Στάθης Καπ" w:date="2023-02-27T01:59:00Z"/>
                    <w:rFonts w:cstheme="minorHAnsi"/>
                    <w:sz w:val="18"/>
                    <w:szCs w:val="18"/>
                  </w:rPr>
                </w:rPrChange>
              </w:rPr>
            </w:pPr>
            <w:del w:id="6996" w:author="Στάθης Καπ" w:date="2023-02-27T01:59:00Z">
              <w:r w:rsidRPr="00A21C84" w:rsidDel="001E2354">
                <w:rPr>
                  <w:sz w:val="20"/>
                  <w:szCs w:val="20"/>
                  <w:rPrChange w:id="6997"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998" w:author="Στάθης Καπ" w:date="2023-02-27T01:59:00Z"/>
                <w:rFonts w:cstheme="minorHAnsi"/>
                <w:sz w:val="20"/>
                <w:szCs w:val="20"/>
                <w:rPrChange w:id="6999" w:author="Στάθης Καπ" w:date="2023-02-02T17:47:00Z">
                  <w:rPr>
                    <w:del w:id="7000" w:author="Στάθης Καπ" w:date="2023-02-27T01:59:00Z"/>
                    <w:rFonts w:cstheme="minorHAnsi"/>
                    <w:sz w:val="18"/>
                    <w:szCs w:val="18"/>
                  </w:rPr>
                </w:rPrChange>
              </w:rPr>
            </w:pPr>
            <w:del w:id="7001" w:author="Στάθης Καπ" w:date="2023-02-27T01:59:00Z">
              <w:r w:rsidRPr="00A21C84" w:rsidDel="001E2354">
                <w:rPr>
                  <w:sz w:val="20"/>
                  <w:szCs w:val="20"/>
                  <w:rPrChange w:id="7002"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003" w:author="Στάθης Καπ" w:date="2023-02-27T01:59:00Z"/>
                <w:rFonts w:cstheme="minorHAnsi"/>
                <w:sz w:val="20"/>
                <w:szCs w:val="20"/>
                <w:rPrChange w:id="7004" w:author="Στάθης Καπ" w:date="2023-02-02T17:47:00Z">
                  <w:rPr>
                    <w:del w:id="7005" w:author="Στάθης Καπ" w:date="2023-02-27T01:59:00Z"/>
                    <w:rFonts w:cstheme="minorHAnsi"/>
                    <w:sz w:val="18"/>
                    <w:szCs w:val="18"/>
                  </w:rPr>
                </w:rPrChange>
              </w:rPr>
            </w:pPr>
            <w:del w:id="7006" w:author="Στάθης Καπ" w:date="2023-02-27T01:59:00Z">
              <w:r w:rsidRPr="00A21C84" w:rsidDel="001E2354">
                <w:rPr>
                  <w:sz w:val="20"/>
                  <w:szCs w:val="20"/>
                  <w:rPrChange w:id="7007"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008" w:author="Στάθης Καπ" w:date="2023-02-27T01:59:00Z"/>
                <w:rFonts w:cstheme="minorHAnsi"/>
                <w:sz w:val="20"/>
                <w:szCs w:val="20"/>
                <w:rPrChange w:id="7009" w:author="Στάθης Καπ" w:date="2023-02-02T17:47:00Z">
                  <w:rPr>
                    <w:del w:id="7010" w:author="Στάθης Καπ" w:date="2023-02-27T01:59:00Z"/>
                    <w:rFonts w:cstheme="minorHAnsi"/>
                    <w:sz w:val="18"/>
                    <w:szCs w:val="18"/>
                  </w:rPr>
                </w:rPrChange>
              </w:rPr>
            </w:pPr>
            <w:del w:id="7011" w:author="Στάθης Καπ" w:date="2023-02-27T01:59:00Z">
              <w:r w:rsidRPr="00A21C84" w:rsidDel="001E2354">
                <w:rPr>
                  <w:sz w:val="20"/>
                  <w:szCs w:val="20"/>
                  <w:rPrChange w:id="7012"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013" w:author="Στάθης Καπ" w:date="2023-02-27T01:59:00Z"/>
                <w:rFonts w:cstheme="minorHAnsi"/>
                <w:sz w:val="20"/>
                <w:szCs w:val="20"/>
                <w:rPrChange w:id="7014" w:author="Στάθης Καπ" w:date="2023-02-02T17:47:00Z">
                  <w:rPr>
                    <w:del w:id="7015" w:author="Στάθης Καπ" w:date="2023-02-27T01:59:00Z"/>
                    <w:rFonts w:cstheme="minorHAnsi"/>
                    <w:sz w:val="18"/>
                    <w:szCs w:val="18"/>
                  </w:rPr>
                </w:rPrChange>
              </w:rPr>
            </w:pPr>
            <w:del w:id="7016" w:author="Στάθης Καπ" w:date="2023-02-27T01:59:00Z">
              <w:r w:rsidRPr="00A21C84" w:rsidDel="001E2354">
                <w:rPr>
                  <w:sz w:val="20"/>
                  <w:szCs w:val="20"/>
                  <w:rPrChange w:id="7017" w:author="Στάθης Καπ" w:date="2023-02-02T17:47:00Z">
                    <w:rPr/>
                  </w:rPrChange>
                </w:rPr>
                <w:delText>40</w:delText>
              </w:r>
            </w:del>
          </w:p>
        </w:tc>
      </w:tr>
      <w:tr w:rsidR="007456DB" w:rsidDel="001E2354" w14:paraId="275E1085" w14:textId="4F706245" w:rsidTr="00AA2735">
        <w:trPr>
          <w:jc w:val="center"/>
          <w:del w:id="7018" w:author="Στάθης Καπ" w:date="2023-02-27T01:59:00Z"/>
        </w:trPr>
        <w:tc>
          <w:tcPr>
            <w:tcW w:w="1427" w:type="dxa"/>
          </w:tcPr>
          <w:p w14:paraId="288F8AB2" w14:textId="2647D0AC" w:rsidR="007456DB" w:rsidRPr="00A21C84" w:rsidDel="001E2354" w:rsidRDefault="007456DB" w:rsidP="007456DB">
            <w:pPr>
              <w:rPr>
                <w:del w:id="7019" w:author="Στάθης Καπ" w:date="2023-02-27T01:59:00Z"/>
                <w:rFonts w:cstheme="minorHAnsi"/>
                <w:sz w:val="20"/>
                <w:szCs w:val="20"/>
                <w:rPrChange w:id="7020" w:author="Στάθης Καπ" w:date="2023-02-02T17:47:00Z">
                  <w:rPr>
                    <w:del w:id="7021" w:author="Στάθης Καπ" w:date="2023-02-27T01:59:00Z"/>
                    <w:rFonts w:cstheme="minorHAnsi"/>
                    <w:sz w:val="18"/>
                    <w:szCs w:val="18"/>
                  </w:rPr>
                </w:rPrChange>
              </w:rPr>
            </w:pPr>
            <w:del w:id="7022" w:author="Στάθης Καπ" w:date="2023-02-27T01:59:00Z">
              <w:r w:rsidRPr="00A21C84" w:rsidDel="001E2354">
                <w:rPr>
                  <w:rFonts w:cstheme="minorHAnsi"/>
                  <w:sz w:val="20"/>
                  <w:szCs w:val="20"/>
                  <w:rPrChange w:id="7023"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024" w:author="Στάθης Καπ" w:date="2023-02-27T01:59:00Z"/>
                <w:rFonts w:cstheme="minorHAnsi"/>
                <w:sz w:val="20"/>
                <w:szCs w:val="20"/>
                <w:rPrChange w:id="7025" w:author="Στάθης Καπ" w:date="2023-02-02T17:47:00Z">
                  <w:rPr>
                    <w:del w:id="7026" w:author="Στάθης Καπ" w:date="2023-02-27T01:59:00Z"/>
                    <w:rFonts w:cstheme="minorHAnsi"/>
                    <w:sz w:val="18"/>
                    <w:szCs w:val="18"/>
                  </w:rPr>
                </w:rPrChange>
              </w:rPr>
            </w:pPr>
            <w:del w:id="7027" w:author="Στάθης Καπ" w:date="2023-02-27T01:59:00Z">
              <w:r w:rsidRPr="00A21C84" w:rsidDel="001E2354">
                <w:rPr>
                  <w:sz w:val="20"/>
                  <w:szCs w:val="20"/>
                  <w:rPrChange w:id="7028"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029" w:author="Στάθης Καπ" w:date="2023-02-27T01:59:00Z"/>
                <w:rFonts w:cstheme="minorHAnsi"/>
                <w:sz w:val="20"/>
                <w:szCs w:val="20"/>
                <w:rPrChange w:id="7030" w:author="Στάθης Καπ" w:date="2023-02-02T17:47:00Z">
                  <w:rPr>
                    <w:del w:id="7031" w:author="Στάθης Καπ" w:date="2023-02-27T01:59:00Z"/>
                    <w:rFonts w:cstheme="minorHAnsi"/>
                    <w:sz w:val="18"/>
                    <w:szCs w:val="18"/>
                  </w:rPr>
                </w:rPrChange>
              </w:rPr>
            </w:pPr>
            <w:del w:id="7032" w:author="Στάθης Καπ" w:date="2023-02-27T01:59:00Z">
              <w:r w:rsidRPr="00A21C84" w:rsidDel="001E2354">
                <w:rPr>
                  <w:sz w:val="20"/>
                  <w:szCs w:val="20"/>
                  <w:rPrChange w:id="7033"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034" w:author="Στάθης Καπ" w:date="2023-02-27T01:59:00Z"/>
                <w:rFonts w:cstheme="minorHAnsi"/>
                <w:sz w:val="20"/>
                <w:szCs w:val="20"/>
                <w:rPrChange w:id="7035" w:author="Στάθης Καπ" w:date="2023-02-02T17:47:00Z">
                  <w:rPr>
                    <w:del w:id="7036" w:author="Στάθης Καπ" w:date="2023-02-27T01:59:00Z"/>
                    <w:rFonts w:cstheme="minorHAnsi"/>
                    <w:sz w:val="18"/>
                    <w:szCs w:val="18"/>
                  </w:rPr>
                </w:rPrChange>
              </w:rPr>
            </w:pPr>
            <w:del w:id="7037" w:author="Στάθης Καπ" w:date="2023-02-27T01:59:00Z">
              <w:r w:rsidRPr="00A21C84" w:rsidDel="001E2354">
                <w:rPr>
                  <w:sz w:val="20"/>
                  <w:szCs w:val="20"/>
                  <w:rPrChange w:id="7038"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039" w:author="Στάθης Καπ" w:date="2023-02-27T01:59:00Z"/>
                <w:rFonts w:cstheme="minorHAnsi"/>
                <w:sz w:val="20"/>
                <w:szCs w:val="20"/>
                <w:rPrChange w:id="7040" w:author="Στάθης Καπ" w:date="2023-02-02T17:47:00Z">
                  <w:rPr>
                    <w:del w:id="7041" w:author="Στάθης Καπ" w:date="2023-02-27T01:59:00Z"/>
                    <w:rFonts w:cstheme="minorHAnsi"/>
                    <w:sz w:val="18"/>
                    <w:szCs w:val="18"/>
                  </w:rPr>
                </w:rPrChange>
              </w:rPr>
            </w:pPr>
            <w:del w:id="7042" w:author="Στάθης Καπ" w:date="2023-02-27T01:59:00Z">
              <w:r w:rsidRPr="00A21C84" w:rsidDel="001E2354">
                <w:rPr>
                  <w:sz w:val="20"/>
                  <w:szCs w:val="20"/>
                  <w:rPrChange w:id="7043"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044" w:author="Στάθης Καπ" w:date="2023-02-27T01:59:00Z"/>
                <w:rFonts w:cstheme="minorHAnsi"/>
                <w:sz w:val="20"/>
                <w:szCs w:val="20"/>
                <w:rPrChange w:id="7045" w:author="Στάθης Καπ" w:date="2023-02-02T17:47:00Z">
                  <w:rPr>
                    <w:del w:id="7046" w:author="Στάθης Καπ" w:date="2023-02-27T01:59:00Z"/>
                    <w:rFonts w:cstheme="minorHAnsi"/>
                    <w:sz w:val="18"/>
                    <w:szCs w:val="18"/>
                  </w:rPr>
                </w:rPrChange>
              </w:rPr>
            </w:pPr>
            <w:del w:id="7047" w:author="Στάθης Καπ" w:date="2023-02-27T01:59:00Z">
              <w:r w:rsidRPr="00A21C84" w:rsidDel="001E2354">
                <w:rPr>
                  <w:sz w:val="20"/>
                  <w:szCs w:val="20"/>
                  <w:rPrChange w:id="7048" w:author="Στάθης Καπ" w:date="2023-02-02T17:47:00Z">
                    <w:rPr/>
                  </w:rPrChange>
                </w:rPr>
                <w:delText>49</w:delText>
              </w:r>
            </w:del>
          </w:p>
        </w:tc>
      </w:tr>
      <w:tr w:rsidR="007456DB" w:rsidDel="001E2354" w14:paraId="48560253" w14:textId="176109A9" w:rsidTr="00AA2735">
        <w:trPr>
          <w:jc w:val="center"/>
          <w:del w:id="7049" w:author="Στάθης Καπ" w:date="2023-02-27T01:59:00Z"/>
        </w:trPr>
        <w:tc>
          <w:tcPr>
            <w:tcW w:w="1427" w:type="dxa"/>
          </w:tcPr>
          <w:p w14:paraId="5EAC87BF" w14:textId="58D47DA4" w:rsidR="007456DB" w:rsidRPr="00A21C84" w:rsidDel="001E2354" w:rsidRDefault="007456DB" w:rsidP="007456DB">
            <w:pPr>
              <w:rPr>
                <w:del w:id="7050" w:author="Στάθης Καπ" w:date="2023-02-27T01:59:00Z"/>
                <w:rFonts w:cstheme="minorHAnsi"/>
                <w:sz w:val="20"/>
                <w:szCs w:val="20"/>
                <w:rPrChange w:id="7051" w:author="Στάθης Καπ" w:date="2023-02-02T17:47:00Z">
                  <w:rPr>
                    <w:del w:id="7052" w:author="Στάθης Καπ" w:date="2023-02-27T01:59:00Z"/>
                    <w:rFonts w:cstheme="minorHAnsi"/>
                    <w:sz w:val="18"/>
                    <w:szCs w:val="18"/>
                  </w:rPr>
                </w:rPrChange>
              </w:rPr>
            </w:pPr>
            <w:del w:id="7053" w:author="Στάθης Καπ" w:date="2023-02-27T01:59:00Z">
              <w:r w:rsidRPr="00A21C84" w:rsidDel="001E2354">
                <w:rPr>
                  <w:rFonts w:cstheme="minorHAnsi"/>
                  <w:sz w:val="20"/>
                  <w:szCs w:val="20"/>
                  <w:rPrChange w:id="7054"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055" w:author="Στάθης Καπ" w:date="2023-02-27T01:59:00Z"/>
                <w:rFonts w:cstheme="minorHAnsi"/>
                <w:sz w:val="20"/>
                <w:szCs w:val="20"/>
                <w:rPrChange w:id="7056" w:author="Στάθης Καπ" w:date="2023-02-02T17:47:00Z">
                  <w:rPr>
                    <w:del w:id="7057" w:author="Στάθης Καπ" w:date="2023-02-27T01:59:00Z"/>
                    <w:rFonts w:cstheme="minorHAnsi"/>
                    <w:sz w:val="18"/>
                    <w:szCs w:val="18"/>
                  </w:rPr>
                </w:rPrChange>
              </w:rPr>
            </w:pPr>
            <w:del w:id="7058" w:author="Στάθης Καπ" w:date="2023-02-27T01:59:00Z">
              <w:r w:rsidRPr="00A21C84" w:rsidDel="001E2354">
                <w:rPr>
                  <w:sz w:val="20"/>
                  <w:szCs w:val="20"/>
                  <w:rPrChange w:id="7059"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060" w:author="Στάθης Καπ" w:date="2023-02-27T01:59:00Z"/>
                <w:rFonts w:cstheme="minorHAnsi"/>
                <w:sz w:val="20"/>
                <w:szCs w:val="20"/>
                <w:rPrChange w:id="7061" w:author="Στάθης Καπ" w:date="2023-02-02T17:47:00Z">
                  <w:rPr>
                    <w:del w:id="7062" w:author="Στάθης Καπ" w:date="2023-02-27T01:59:00Z"/>
                    <w:rFonts w:cstheme="minorHAnsi"/>
                    <w:sz w:val="18"/>
                    <w:szCs w:val="18"/>
                  </w:rPr>
                </w:rPrChange>
              </w:rPr>
            </w:pPr>
            <w:del w:id="7063" w:author="Στάθης Καπ" w:date="2023-02-27T01:59:00Z">
              <w:r w:rsidRPr="00A21C84" w:rsidDel="001E2354">
                <w:rPr>
                  <w:sz w:val="20"/>
                  <w:szCs w:val="20"/>
                  <w:rPrChange w:id="7064"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065" w:author="Στάθης Καπ" w:date="2023-02-27T01:59:00Z"/>
                <w:rFonts w:cstheme="minorHAnsi"/>
                <w:sz w:val="20"/>
                <w:szCs w:val="20"/>
                <w:rPrChange w:id="7066" w:author="Στάθης Καπ" w:date="2023-02-02T17:47:00Z">
                  <w:rPr>
                    <w:del w:id="7067" w:author="Στάθης Καπ" w:date="2023-02-27T01:59:00Z"/>
                    <w:rFonts w:cstheme="minorHAnsi"/>
                    <w:sz w:val="18"/>
                    <w:szCs w:val="18"/>
                  </w:rPr>
                </w:rPrChange>
              </w:rPr>
            </w:pPr>
            <w:del w:id="7068" w:author="Στάθης Καπ" w:date="2023-02-27T01:59:00Z">
              <w:r w:rsidRPr="00A21C84" w:rsidDel="001E2354">
                <w:rPr>
                  <w:sz w:val="20"/>
                  <w:szCs w:val="20"/>
                  <w:rPrChange w:id="7069"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070" w:author="Στάθης Καπ" w:date="2023-02-27T01:59:00Z"/>
                <w:rFonts w:cstheme="minorHAnsi"/>
                <w:sz w:val="20"/>
                <w:szCs w:val="20"/>
                <w:rPrChange w:id="7071" w:author="Στάθης Καπ" w:date="2023-02-02T17:47:00Z">
                  <w:rPr>
                    <w:del w:id="7072" w:author="Στάθης Καπ" w:date="2023-02-27T01:59:00Z"/>
                    <w:rFonts w:cstheme="minorHAnsi"/>
                    <w:sz w:val="18"/>
                    <w:szCs w:val="18"/>
                  </w:rPr>
                </w:rPrChange>
              </w:rPr>
            </w:pPr>
            <w:del w:id="7073" w:author="Στάθης Καπ" w:date="2023-02-27T01:59:00Z">
              <w:r w:rsidRPr="00A21C84" w:rsidDel="001E2354">
                <w:rPr>
                  <w:sz w:val="20"/>
                  <w:szCs w:val="20"/>
                  <w:rPrChange w:id="7074"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075" w:author="Στάθης Καπ" w:date="2023-02-27T01:59:00Z"/>
                <w:rFonts w:cstheme="minorHAnsi"/>
                <w:sz w:val="20"/>
                <w:szCs w:val="20"/>
                <w:rPrChange w:id="7076" w:author="Στάθης Καπ" w:date="2023-02-02T17:47:00Z">
                  <w:rPr>
                    <w:del w:id="7077" w:author="Στάθης Καπ" w:date="2023-02-27T01:59:00Z"/>
                    <w:rFonts w:cstheme="minorHAnsi"/>
                    <w:sz w:val="18"/>
                    <w:szCs w:val="18"/>
                  </w:rPr>
                </w:rPrChange>
              </w:rPr>
            </w:pPr>
            <w:del w:id="7078" w:author="Στάθης Καπ" w:date="2023-02-27T01:59:00Z">
              <w:r w:rsidRPr="00A21C84" w:rsidDel="001E2354">
                <w:rPr>
                  <w:sz w:val="20"/>
                  <w:szCs w:val="20"/>
                  <w:rPrChange w:id="7079" w:author="Στάθης Καπ" w:date="2023-02-02T17:47:00Z">
                    <w:rPr/>
                  </w:rPrChange>
                </w:rPr>
                <w:delText>56</w:delText>
              </w:r>
            </w:del>
          </w:p>
        </w:tc>
      </w:tr>
      <w:tr w:rsidR="007456DB" w:rsidDel="001E2354" w14:paraId="79177A08" w14:textId="0BE62226" w:rsidTr="00AA2735">
        <w:trPr>
          <w:jc w:val="center"/>
          <w:del w:id="7080" w:author="Στάθης Καπ" w:date="2023-02-27T01:59:00Z"/>
        </w:trPr>
        <w:tc>
          <w:tcPr>
            <w:tcW w:w="1427" w:type="dxa"/>
          </w:tcPr>
          <w:p w14:paraId="26A41288" w14:textId="5449E994" w:rsidR="007456DB" w:rsidRPr="00A21C84" w:rsidDel="001E2354" w:rsidRDefault="007456DB" w:rsidP="007456DB">
            <w:pPr>
              <w:rPr>
                <w:del w:id="7081" w:author="Στάθης Καπ" w:date="2023-02-27T01:59:00Z"/>
                <w:rFonts w:cstheme="minorHAnsi"/>
                <w:sz w:val="20"/>
                <w:szCs w:val="20"/>
                <w:rPrChange w:id="7082" w:author="Στάθης Καπ" w:date="2023-02-02T17:47:00Z">
                  <w:rPr>
                    <w:del w:id="7083" w:author="Στάθης Καπ" w:date="2023-02-27T01:59:00Z"/>
                    <w:rFonts w:cstheme="minorHAnsi"/>
                    <w:sz w:val="18"/>
                    <w:szCs w:val="18"/>
                  </w:rPr>
                </w:rPrChange>
              </w:rPr>
            </w:pPr>
            <w:del w:id="7084" w:author="Στάθης Καπ" w:date="2023-02-27T01:59:00Z">
              <w:r w:rsidRPr="00A21C84" w:rsidDel="001E2354">
                <w:rPr>
                  <w:rFonts w:cstheme="minorHAnsi"/>
                  <w:sz w:val="20"/>
                  <w:szCs w:val="20"/>
                  <w:rPrChange w:id="7085"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086" w:author="Στάθης Καπ" w:date="2023-02-27T01:59:00Z"/>
                <w:rFonts w:cstheme="minorHAnsi"/>
                <w:sz w:val="20"/>
                <w:szCs w:val="20"/>
                <w:rPrChange w:id="7087" w:author="Στάθης Καπ" w:date="2023-02-02T17:47:00Z">
                  <w:rPr>
                    <w:del w:id="7088" w:author="Στάθης Καπ" w:date="2023-02-27T01:59:00Z"/>
                    <w:rFonts w:cstheme="minorHAnsi"/>
                    <w:sz w:val="18"/>
                    <w:szCs w:val="18"/>
                  </w:rPr>
                </w:rPrChange>
              </w:rPr>
            </w:pPr>
            <w:del w:id="7089" w:author="Στάθης Καπ" w:date="2023-02-27T01:59:00Z">
              <w:r w:rsidRPr="00A21C84" w:rsidDel="001E2354">
                <w:rPr>
                  <w:sz w:val="20"/>
                  <w:szCs w:val="20"/>
                  <w:rPrChange w:id="7090"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091" w:author="Στάθης Καπ" w:date="2023-02-27T01:59:00Z"/>
                <w:rFonts w:cstheme="minorHAnsi"/>
                <w:sz w:val="20"/>
                <w:szCs w:val="20"/>
                <w:rPrChange w:id="7092" w:author="Στάθης Καπ" w:date="2023-02-02T17:47:00Z">
                  <w:rPr>
                    <w:del w:id="7093" w:author="Στάθης Καπ" w:date="2023-02-27T01:59:00Z"/>
                    <w:rFonts w:cstheme="minorHAnsi"/>
                    <w:sz w:val="18"/>
                    <w:szCs w:val="18"/>
                  </w:rPr>
                </w:rPrChange>
              </w:rPr>
            </w:pPr>
            <w:del w:id="7094" w:author="Στάθης Καπ" w:date="2023-02-27T01:59:00Z">
              <w:r w:rsidRPr="00A21C84" w:rsidDel="001E2354">
                <w:rPr>
                  <w:sz w:val="20"/>
                  <w:szCs w:val="20"/>
                  <w:rPrChange w:id="7095"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096" w:author="Στάθης Καπ" w:date="2023-02-27T01:59:00Z"/>
                <w:rFonts w:cstheme="minorHAnsi"/>
                <w:sz w:val="20"/>
                <w:szCs w:val="20"/>
                <w:rPrChange w:id="7097" w:author="Στάθης Καπ" w:date="2023-02-02T17:47:00Z">
                  <w:rPr>
                    <w:del w:id="7098" w:author="Στάθης Καπ" w:date="2023-02-27T01:59:00Z"/>
                    <w:rFonts w:cstheme="minorHAnsi"/>
                    <w:sz w:val="18"/>
                    <w:szCs w:val="18"/>
                  </w:rPr>
                </w:rPrChange>
              </w:rPr>
            </w:pPr>
            <w:del w:id="7099" w:author="Στάθης Καπ" w:date="2023-02-27T01:59:00Z">
              <w:r w:rsidRPr="00A21C84" w:rsidDel="001E2354">
                <w:rPr>
                  <w:sz w:val="20"/>
                  <w:szCs w:val="20"/>
                  <w:rPrChange w:id="7100"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101" w:author="Στάθης Καπ" w:date="2023-02-27T01:59:00Z"/>
                <w:rFonts w:cstheme="minorHAnsi"/>
                <w:sz w:val="20"/>
                <w:szCs w:val="20"/>
                <w:rPrChange w:id="7102" w:author="Στάθης Καπ" w:date="2023-02-02T17:47:00Z">
                  <w:rPr>
                    <w:del w:id="7103" w:author="Στάθης Καπ" w:date="2023-02-27T01:59:00Z"/>
                    <w:rFonts w:cstheme="minorHAnsi"/>
                    <w:sz w:val="18"/>
                    <w:szCs w:val="18"/>
                  </w:rPr>
                </w:rPrChange>
              </w:rPr>
            </w:pPr>
            <w:del w:id="7104" w:author="Στάθης Καπ" w:date="2023-02-27T01:59:00Z">
              <w:r w:rsidRPr="00A21C84" w:rsidDel="001E2354">
                <w:rPr>
                  <w:sz w:val="20"/>
                  <w:szCs w:val="20"/>
                  <w:rPrChange w:id="7105"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106" w:author="Στάθης Καπ" w:date="2023-02-27T01:59:00Z"/>
                <w:rFonts w:cstheme="minorHAnsi"/>
                <w:sz w:val="20"/>
                <w:szCs w:val="20"/>
                <w:rPrChange w:id="7107" w:author="Στάθης Καπ" w:date="2023-02-02T17:47:00Z">
                  <w:rPr>
                    <w:del w:id="7108" w:author="Στάθης Καπ" w:date="2023-02-27T01:59:00Z"/>
                    <w:rFonts w:cstheme="minorHAnsi"/>
                    <w:sz w:val="18"/>
                    <w:szCs w:val="18"/>
                  </w:rPr>
                </w:rPrChange>
              </w:rPr>
            </w:pPr>
            <w:del w:id="7109" w:author="Στάθης Καπ" w:date="2023-02-27T01:59:00Z">
              <w:r w:rsidRPr="00A21C84" w:rsidDel="001E2354">
                <w:rPr>
                  <w:sz w:val="20"/>
                  <w:szCs w:val="20"/>
                  <w:rPrChange w:id="7110" w:author="Στάθης Καπ" w:date="2023-02-02T17:47:00Z">
                    <w:rPr/>
                  </w:rPrChange>
                </w:rPr>
                <w:delText>52</w:delText>
              </w:r>
            </w:del>
          </w:p>
        </w:tc>
      </w:tr>
      <w:tr w:rsidR="007456DB" w:rsidDel="001E2354" w14:paraId="008715F4" w14:textId="2C5B3DB1" w:rsidTr="00AA2735">
        <w:trPr>
          <w:jc w:val="center"/>
          <w:del w:id="7111" w:author="Στάθης Καπ" w:date="2023-02-27T01:59:00Z"/>
        </w:trPr>
        <w:tc>
          <w:tcPr>
            <w:tcW w:w="1427" w:type="dxa"/>
          </w:tcPr>
          <w:p w14:paraId="14B17959" w14:textId="46C5F364" w:rsidR="007456DB" w:rsidRPr="00A21C84" w:rsidDel="001E2354" w:rsidRDefault="007456DB" w:rsidP="007456DB">
            <w:pPr>
              <w:rPr>
                <w:del w:id="7112" w:author="Στάθης Καπ" w:date="2023-02-27T01:59:00Z"/>
                <w:rFonts w:cstheme="minorHAnsi"/>
                <w:sz w:val="20"/>
                <w:szCs w:val="20"/>
                <w:lang w:val="el-GR"/>
                <w:rPrChange w:id="7113" w:author="Στάθης Καπ" w:date="2023-02-02T17:47:00Z">
                  <w:rPr>
                    <w:del w:id="7114" w:author="Στάθης Καπ" w:date="2023-02-27T01:59:00Z"/>
                    <w:rFonts w:cstheme="minorHAnsi"/>
                    <w:sz w:val="18"/>
                    <w:szCs w:val="18"/>
                    <w:lang w:val="el-GR"/>
                  </w:rPr>
                </w:rPrChange>
              </w:rPr>
            </w:pPr>
            <w:del w:id="7115" w:author="Στάθης Καπ" w:date="2023-02-27T01:59:00Z">
              <w:r w:rsidRPr="00A21C84" w:rsidDel="001E2354">
                <w:rPr>
                  <w:rFonts w:cstheme="minorHAnsi"/>
                  <w:sz w:val="20"/>
                  <w:szCs w:val="20"/>
                  <w:rPrChange w:id="7116" w:author="Στάθης Καπ" w:date="2023-02-02T17:47:00Z">
                    <w:rPr>
                      <w:rFonts w:cstheme="minorHAnsi"/>
                      <w:sz w:val="18"/>
                      <w:szCs w:val="18"/>
                    </w:rPr>
                  </w:rPrChange>
                </w:rPr>
                <w:lastRenderedPageBreak/>
                <w:delText>pr07</w:delText>
              </w:r>
            </w:del>
          </w:p>
        </w:tc>
        <w:tc>
          <w:tcPr>
            <w:tcW w:w="1427" w:type="dxa"/>
          </w:tcPr>
          <w:p w14:paraId="7789094B" w14:textId="192B67C5" w:rsidR="007456DB" w:rsidRPr="00A21C84" w:rsidDel="001E2354" w:rsidRDefault="007456DB" w:rsidP="007456DB">
            <w:pPr>
              <w:rPr>
                <w:del w:id="7117" w:author="Στάθης Καπ" w:date="2023-02-27T01:59:00Z"/>
                <w:rFonts w:cstheme="minorHAnsi"/>
                <w:sz w:val="20"/>
                <w:szCs w:val="20"/>
                <w:rPrChange w:id="7118" w:author="Στάθης Καπ" w:date="2023-02-02T17:47:00Z">
                  <w:rPr>
                    <w:del w:id="7119" w:author="Στάθης Καπ" w:date="2023-02-27T01:59:00Z"/>
                    <w:rFonts w:cstheme="minorHAnsi"/>
                    <w:sz w:val="18"/>
                    <w:szCs w:val="18"/>
                  </w:rPr>
                </w:rPrChange>
              </w:rPr>
            </w:pPr>
            <w:del w:id="7120" w:author="Στάθης Καπ" w:date="2023-02-27T01:59:00Z">
              <w:r w:rsidRPr="00A21C84" w:rsidDel="001E2354">
                <w:rPr>
                  <w:sz w:val="20"/>
                  <w:szCs w:val="20"/>
                  <w:rPrChange w:id="7121"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122" w:author="Στάθης Καπ" w:date="2023-02-27T01:59:00Z"/>
                <w:rFonts w:cstheme="minorHAnsi"/>
                <w:sz w:val="20"/>
                <w:szCs w:val="20"/>
                <w:rPrChange w:id="7123" w:author="Στάθης Καπ" w:date="2023-02-02T17:47:00Z">
                  <w:rPr>
                    <w:del w:id="7124" w:author="Στάθης Καπ" w:date="2023-02-27T01:59:00Z"/>
                    <w:rFonts w:cstheme="minorHAnsi"/>
                    <w:sz w:val="18"/>
                    <w:szCs w:val="18"/>
                  </w:rPr>
                </w:rPrChange>
              </w:rPr>
            </w:pPr>
            <w:del w:id="7125" w:author="Στάθης Καπ" w:date="2023-02-27T01:59:00Z">
              <w:r w:rsidRPr="00A21C84" w:rsidDel="001E2354">
                <w:rPr>
                  <w:sz w:val="20"/>
                  <w:szCs w:val="20"/>
                  <w:rPrChange w:id="7126"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127" w:author="Στάθης Καπ" w:date="2023-02-27T01:59:00Z"/>
                <w:rFonts w:cstheme="minorHAnsi"/>
                <w:sz w:val="20"/>
                <w:szCs w:val="20"/>
                <w:rPrChange w:id="7128" w:author="Στάθης Καπ" w:date="2023-02-02T17:47:00Z">
                  <w:rPr>
                    <w:del w:id="7129" w:author="Στάθης Καπ" w:date="2023-02-27T01:59:00Z"/>
                    <w:rFonts w:cstheme="minorHAnsi"/>
                    <w:sz w:val="18"/>
                    <w:szCs w:val="18"/>
                  </w:rPr>
                </w:rPrChange>
              </w:rPr>
            </w:pPr>
            <w:del w:id="7130" w:author="Στάθης Καπ" w:date="2023-02-27T01:59:00Z">
              <w:r w:rsidRPr="00A21C84" w:rsidDel="001E2354">
                <w:rPr>
                  <w:sz w:val="20"/>
                  <w:szCs w:val="20"/>
                  <w:rPrChange w:id="7131"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132" w:author="Στάθης Καπ" w:date="2023-02-27T01:59:00Z"/>
                <w:rFonts w:cstheme="minorHAnsi"/>
                <w:sz w:val="20"/>
                <w:szCs w:val="20"/>
                <w:rPrChange w:id="7133" w:author="Στάθης Καπ" w:date="2023-02-02T17:47:00Z">
                  <w:rPr>
                    <w:del w:id="7134" w:author="Στάθης Καπ" w:date="2023-02-27T01:59:00Z"/>
                    <w:rFonts w:cstheme="minorHAnsi"/>
                    <w:sz w:val="18"/>
                    <w:szCs w:val="18"/>
                  </w:rPr>
                </w:rPrChange>
              </w:rPr>
            </w:pPr>
            <w:del w:id="7135" w:author="Στάθης Καπ" w:date="2023-02-27T01:59:00Z">
              <w:r w:rsidRPr="00A21C84" w:rsidDel="001E2354">
                <w:rPr>
                  <w:sz w:val="20"/>
                  <w:szCs w:val="20"/>
                  <w:rPrChange w:id="7136"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137" w:author="Στάθης Καπ" w:date="2023-02-27T01:59:00Z"/>
                <w:rFonts w:cstheme="minorHAnsi"/>
                <w:sz w:val="20"/>
                <w:szCs w:val="20"/>
                <w:rPrChange w:id="7138" w:author="Στάθης Καπ" w:date="2023-02-02T17:47:00Z">
                  <w:rPr>
                    <w:del w:id="7139" w:author="Στάθης Καπ" w:date="2023-02-27T01:59:00Z"/>
                    <w:rFonts w:cstheme="minorHAnsi"/>
                    <w:sz w:val="18"/>
                    <w:szCs w:val="18"/>
                  </w:rPr>
                </w:rPrChange>
              </w:rPr>
            </w:pPr>
            <w:del w:id="7140" w:author="Στάθης Καπ" w:date="2023-02-27T01:59:00Z">
              <w:r w:rsidRPr="00A21C84" w:rsidDel="001E2354">
                <w:rPr>
                  <w:sz w:val="20"/>
                  <w:szCs w:val="20"/>
                  <w:rPrChange w:id="7141" w:author="Στάθης Καπ" w:date="2023-02-02T17:47:00Z">
                    <w:rPr/>
                  </w:rPrChange>
                </w:rPr>
                <w:delText>35</w:delText>
              </w:r>
            </w:del>
          </w:p>
        </w:tc>
      </w:tr>
      <w:tr w:rsidR="007456DB" w:rsidDel="001E2354" w14:paraId="747272A8" w14:textId="386E3B49" w:rsidTr="00AA2735">
        <w:trPr>
          <w:jc w:val="center"/>
          <w:del w:id="7142" w:author="Στάθης Καπ" w:date="2023-02-27T01:59:00Z"/>
        </w:trPr>
        <w:tc>
          <w:tcPr>
            <w:tcW w:w="1427" w:type="dxa"/>
          </w:tcPr>
          <w:p w14:paraId="5961DED2" w14:textId="7E94B210" w:rsidR="007456DB" w:rsidRPr="00A21C84" w:rsidDel="001E2354" w:rsidRDefault="007456DB" w:rsidP="007456DB">
            <w:pPr>
              <w:rPr>
                <w:del w:id="7143" w:author="Στάθης Καπ" w:date="2023-02-27T01:59:00Z"/>
                <w:rFonts w:cstheme="minorHAnsi"/>
                <w:sz w:val="20"/>
                <w:szCs w:val="20"/>
                <w:rPrChange w:id="7144" w:author="Στάθης Καπ" w:date="2023-02-02T17:47:00Z">
                  <w:rPr>
                    <w:del w:id="7145" w:author="Στάθης Καπ" w:date="2023-02-27T01:59:00Z"/>
                    <w:rFonts w:cstheme="minorHAnsi"/>
                    <w:sz w:val="18"/>
                    <w:szCs w:val="18"/>
                  </w:rPr>
                </w:rPrChange>
              </w:rPr>
            </w:pPr>
            <w:del w:id="7146" w:author="Στάθης Καπ" w:date="2023-02-27T01:59:00Z">
              <w:r w:rsidRPr="00A21C84" w:rsidDel="001E2354">
                <w:rPr>
                  <w:rFonts w:cstheme="minorHAnsi"/>
                  <w:sz w:val="20"/>
                  <w:szCs w:val="20"/>
                  <w:rPrChange w:id="7147"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148" w:author="Στάθης Καπ" w:date="2023-02-27T01:59:00Z"/>
                <w:rFonts w:cstheme="minorHAnsi"/>
                <w:sz w:val="20"/>
                <w:szCs w:val="20"/>
                <w:rPrChange w:id="7149" w:author="Στάθης Καπ" w:date="2023-02-02T17:47:00Z">
                  <w:rPr>
                    <w:del w:id="7150" w:author="Στάθης Καπ" w:date="2023-02-27T01:59:00Z"/>
                    <w:rFonts w:cstheme="minorHAnsi"/>
                    <w:sz w:val="18"/>
                    <w:szCs w:val="18"/>
                  </w:rPr>
                </w:rPrChange>
              </w:rPr>
            </w:pPr>
            <w:del w:id="7151" w:author="Στάθης Καπ" w:date="2023-02-27T01:59:00Z">
              <w:r w:rsidRPr="00A21C84" w:rsidDel="001E2354">
                <w:rPr>
                  <w:sz w:val="20"/>
                  <w:szCs w:val="20"/>
                  <w:rPrChange w:id="7152"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153" w:author="Στάθης Καπ" w:date="2023-02-27T01:59:00Z"/>
                <w:rFonts w:cstheme="minorHAnsi"/>
                <w:sz w:val="20"/>
                <w:szCs w:val="20"/>
                <w:rPrChange w:id="7154" w:author="Στάθης Καπ" w:date="2023-02-02T17:47:00Z">
                  <w:rPr>
                    <w:del w:id="7155" w:author="Στάθης Καπ" w:date="2023-02-27T01:59:00Z"/>
                    <w:rFonts w:cstheme="minorHAnsi"/>
                    <w:sz w:val="18"/>
                    <w:szCs w:val="18"/>
                  </w:rPr>
                </w:rPrChange>
              </w:rPr>
            </w:pPr>
            <w:del w:id="7156" w:author="Στάθης Καπ" w:date="2023-02-27T01:59:00Z">
              <w:r w:rsidRPr="00A21C84" w:rsidDel="001E2354">
                <w:rPr>
                  <w:sz w:val="20"/>
                  <w:szCs w:val="20"/>
                  <w:rPrChange w:id="7157"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158" w:author="Στάθης Καπ" w:date="2023-02-27T01:59:00Z"/>
                <w:rFonts w:cstheme="minorHAnsi"/>
                <w:sz w:val="20"/>
                <w:szCs w:val="20"/>
                <w:rPrChange w:id="7159" w:author="Στάθης Καπ" w:date="2023-02-02T17:47:00Z">
                  <w:rPr>
                    <w:del w:id="7160" w:author="Στάθης Καπ" w:date="2023-02-27T01:59:00Z"/>
                    <w:rFonts w:cstheme="minorHAnsi"/>
                    <w:sz w:val="18"/>
                    <w:szCs w:val="18"/>
                  </w:rPr>
                </w:rPrChange>
              </w:rPr>
            </w:pPr>
            <w:del w:id="7161" w:author="Στάθης Καπ" w:date="2023-02-27T01:59:00Z">
              <w:r w:rsidRPr="00A21C84" w:rsidDel="001E2354">
                <w:rPr>
                  <w:sz w:val="20"/>
                  <w:szCs w:val="20"/>
                  <w:rPrChange w:id="7162"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163" w:author="Στάθης Καπ" w:date="2023-02-27T01:59:00Z"/>
                <w:rFonts w:cstheme="minorHAnsi"/>
                <w:sz w:val="20"/>
                <w:szCs w:val="20"/>
                <w:rPrChange w:id="7164" w:author="Στάθης Καπ" w:date="2023-02-02T17:47:00Z">
                  <w:rPr>
                    <w:del w:id="7165" w:author="Στάθης Καπ" w:date="2023-02-27T01:59:00Z"/>
                    <w:rFonts w:cstheme="minorHAnsi"/>
                    <w:sz w:val="18"/>
                    <w:szCs w:val="18"/>
                  </w:rPr>
                </w:rPrChange>
              </w:rPr>
            </w:pPr>
            <w:del w:id="7166" w:author="Στάθης Καπ" w:date="2023-02-27T01:59:00Z">
              <w:r w:rsidRPr="00A21C84" w:rsidDel="001E2354">
                <w:rPr>
                  <w:sz w:val="20"/>
                  <w:szCs w:val="20"/>
                  <w:rPrChange w:id="7167"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168" w:author="Στάθης Καπ" w:date="2023-02-27T01:59:00Z"/>
                <w:rFonts w:cstheme="minorHAnsi"/>
                <w:sz w:val="20"/>
                <w:szCs w:val="20"/>
                <w:rPrChange w:id="7169" w:author="Στάθης Καπ" w:date="2023-02-02T17:47:00Z">
                  <w:rPr>
                    <w:del w:id="7170" w:author="Στάθης Καπ" w:date="2023-02-27T01:59:00Z"/>
                    <w:rFonts w:cstheme="minorHAnsi"/>
                    <w:sz w:val="18"/>
                    <w:szCs w:val="18"/>
                  </w:rPr>
                </w:rPrChange>
              </w:rPr>
            </w:pPr>
            <w:del w:id="7171" w:author="Στάθης Καπ" w:date="2023-02-27T01:59:00Z">
              <w:r w:rsidRPr="00A21C84" w:rsidDel="001E2354">
                <w:rPr>
                  <w:sz w:val="20"/>
                  <w:szCs w:val="20"/>
                  <w:rPrChange w:id="7172" w:author="Στάθης Καπ" w:date="2023-02-02T17:47:00Z">
                    <w:rPr/>
                  </w:rPrChange>
                </w:rPr>
                <w:delText>44</w:delText>
              </w:r>
            </w:del>
          </w:p>
        </w:tc>
      </w:tr>
      <w:tr w:rsidR="007456DB" w:rsidDel="001E2354" w14:paraId="4CD513C6" w14:textId="3218A89F" w:rsidTr="00AA2735">
        <w:trPr>
          <w:jc w:val="center"/>
          <w:del w:id="7173" w:author="Στάθης Καπ" w:date="2023-02-27T01:59:00Z"/>
        </w:trPr>
        <w:tc>
          <w:tcPr>
            <w:tcW w:w="1427" w:type="dxa"/>
          </w:tcPr>
          <w:p w14:paraId="65A57A02" w14:textId="2E71E022" w:rsidR="007456DB" w:rsidRPr="00A21C84" w:rsidDel="001E2354" w:rsidRDefault="007456DB" w:rsidP="007456DB">
            <w:pPr>
              <w:rPr>
                <w:del w:id="7174" w:author="Στάθης Καπ" w:date="2023-02-27T01:59:00Z"/>
                <w:rFonts w:cstheme="minorHAnsi"/>
                <w:sz w:val="20"/>
                <w:szCs w:val="20"/>
                <w:rPrChange w:id="7175" w:author="Στάθης Καπ" w:date="2023-02-02T17:47:00Z">
                  <w:rPr>
                    <w:del w:id="7176" w:author="Στάθης Καπ" w:date="2023-02-27T01:59:00Z"/>
                    <w:rFonts w:cstheme="minorHAnsi"/>
                    <w:sz w:val="18"/>
                    <w:szCs w:val="18"/>
                  </w:rPr>
                </w:rPrChange>
              </w:rPr>
            </w:pPr>
            <w:del w:id="7177" w:author="Στάθης Καπ" w:date="2023-02-27T01:59:00Z">
              <w:r w:rsidRPr="00A21C84" w:rsidDel="001E2354">
                <w:rPr>
                  <w:rFonts w:cstheme="minorHAnsi"/>
                  <w:sz w:val="20"/>
                  <w:szCs w:val="20"/>
                  <w:rPrChange w:id="7178"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179" w:author="Στάθης Καπ" w:date="2023-02-27T01:59:00Z"/>
                <w:rFonts w:cstheme="minorHAnsi"/>
                <w:sz w:val="20"/>
                <w:szCs w:val="20"/>
                <w:rPrChange w:id="7180" w:author="Στάθης Καπ" w:date="2023-02-02T17:47:00Z">
                  <w:rPr>
                    <w:del w:id="7181" w:author="Στάθης Καπ" w:date="2023-02-27T01:59:00Z"/>
                    <w:rFonts w:cstheme="minorHAnsi"/>
                    <w:sz w:val="18"/>
                    <w:szCs w:val="18"/>
                  </w:rPr>
                </w:rPrChange>
              </w:rPr>
            </w:pPr>
            <w:del w:id="7182" w:author="Στάθης Καπ" w:date="2023-02-27T01:59:00Z">
              <w:r w:rsidRPr="00A21C84" w:rsidDel="001E2354">
                <w:rPr>
                  <w:sz w:val="20"/>
                  <w:szCs w:val="20"/>
                  <w:rPrChange w:id="7183"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184" w:author="Στάθης Καπ" w:date="2023-02-27T01:59:00Z"/>
                <w:rFonts w:cstheme="minorHAnsi"/>
                <w:sz w:val="20"/>
                <w:szCs w:val="20"/>
                <w:rPrChange w:id="7185" w:author="Στάθης Καπ" w:date="2023-02-02T17:47:00Z">
                  <w:rPr>
                    <w:del w:id="7186" w:author="Στάθης Καπ" w:date="2023-02-27T01:59:00Z"/>
                    <w:rFonts w:cstheme="minorHAnsi"/>
                    <w:sz w:val="18"/>
                    <w:szCs w:val="18"/>
                  </w:rPr>
                </w:rPrChange>
              </w:rPr>
            </w:pPr>
            <w:del w:id="7187" w:author="Στάθης Καπ" w:date="2023-02-27T01:59:00Z">
              <w:r w:rsidRPr="00A21C84" w:rsidDel="001E2354">
                <w:rPr>
                  <w:sz w:val="20"/>
                  <w:szCs w:val="20"/>
                  <w:rPrChange w:id="7188"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189" w:author="Στάθης Καπ" w:date="2023-02-27T01:59:00Z"/>
                <w:rFonts w:cstheme="minorHAnsi"/>
                <w:sz w:val="20"/>
                <w:szCs w:val="20"/>
                <w:rPrChange w:id="7190" w:author="Στάθης Καπ" w:date="2023-02-02T17:47:00Z">
                  <w:rPr>
                    <w:del w:id="7191" w:author="Στάθης Καπ" w:date="2023-02-27T01:59:00Z"/>
                    <w:rFonts w:cstheme="minorHAnsi"/>
                    <w:sz w:val="18"/>
                    <w:szCs w:val="18"/>
                  </w:rPr>
                </w:rPrChange>
              </w:rPr>
            </w:pPr>
            <w:del w:id="7192" w:author="Στάθης Καπ" w:date="2023-02-27T01:59:00Z">
              <w:r w:rsidRPr="00A21C84" w:rsidDel="001E2354">
                <w:rPr>
                  <w:sz w:val="20"/>
                  <w:szCs w:val="20"/>
                  <w:rPrChange w:id="7193"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194" w:author="Στάθης Καπ" w:date="2023-02-27T01:59:00Z"/>
                <w:rFonts w:cstheme="minorHAnsi"/>
                <w:sz w:val="20"/>
                <w:szCs w:val="20"/>
                <w:rPrChange w:id="7195" w:author="Στάθης Καπ" w:date="2023-02-02T17:47:00Z">
                  <w:rPr>
                    <w:del w:id="7196" w:author="Στάθης Καπ" w:date="2023-02-27T01:59:00Z"/>
                    <w:rFonts w:cstheme="minorHAnsi"/>
                    <w:sz w:val="18"/>
                    <w:szCs w:val="18"/>
                  </w:rPr>
                </w:rPrChange>
              </w:rPr>
            </w:pPr>
            <w:del w:id="7197" w:author="Στάθης Καπ" w:date="2023-02-27T01:59:00Z">
              <w:r w:rsidRPr="00A21C84" w:rsidDel="001E2354">
                <w:rPr>
                  <w:sz w:val="20"/>
                  <w:szCs w:val="20"/>
                  <w:rPrChange w:id="7198"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199" w:author="Στάθης Καπ" w:date="2023-02-27T01:59:00Z"/>
                <w:rFonts w:cstheme="minorHAnsi"/>
                <w:sz w:val="20"/>
                <w:szCs w:val="20"/>
                <w:rPrChange w:id="7200" w:author="Στάθης Καπ" w:date="2023-02-02T17:47:00Z">
                  <w:rPr>
                    <w:del w:id="7201" w:author="Στάθης Καπ" w:date="2023-02-27T01:59:00Z"/>
                    <w:rFonts w:cstheme="minorHAnsi"/>
                    <w:sz w:val="18"/>
                    <w:szCs w:val="18"/>
                  </w:rPr>
                </w:rPrChange>
              </w:rPr>
            </w:pPr>
            <w:del w:id="7202" w:author="Στάθης Καπ" w:date="2023-02-27T01:59:00Z">
              <w:r w:rsidRPr="00A21C84" w:rsidDel="001E2354">
                <w:rPr>
                  <w:sz w:val="20"/>
                  <w:szCs w:val="20"/>
                  <w:rPrChange w:id="7203" w:author="Στάθης Καπ" w:date="2023-02-02T17:47:00Z">
                    <w:rPr/>
                  </w:rPrChange>
                </w:rPr>
                <w:delText>53</w:delText>
              </w:r>
            </w:del>
          </w:p>
        </w:tc>
      </w:tr>
      <w:tr w:rsidR="007456DB" w:rsidDel="001E2354" w14:paraId="41C9B0B0" w14:textId="7E7F73CC" w:rsidTr="00AA2735">
        <w:trPr>
          <w:jc w:val="center"/>
          <w:del w:id="7204" w:author="Στάθης Καπ" w:date="2023-02-27T01:59:00Z"/>
        </w:trPr>
        <w:tc>
          <w:tcPr>
            <w:tcW w:w="1427" w:type="dxa"/>
          </w:tcPr>
          <w:p w14:paraId="25646979" w14:textId="482A21E8" w:rsidR="007456DB" w:rsidRPr="00A21C84" w:rsidDel="001E2354" w:rsidRDefault="007456DB" w:rsidP="007456DB">
            <w:pPr>
              <w:rPr>
                <w:del w:id="7205" w:author="Στάθης Καπ" w:date="2023-02-27T01:59:00Z"/>
                <w:rFonts w:cstheme="minorHAnsi"/>
                <w:sz w:val="20"/>
                <w:szCs w:val="20"/>
                <w:rPrChange w:id="7206" w:author="Στάθης Καπ" w:date="2023-02-02T17:47:00Z">
                  <w:rPr>
                    <w:del w:id="7207" w:author="Στάθης Καπ" w:date="2023-02-27T01:59:00Z"/>
                    <w:rFonts w:cstheme="minorHAnsi"/>
                    <w:sz w:val="18"/>
                    <w:szCs w:val="18"/>
                  </w:rPr>
                </w:rPrChange>
              </w:rPr>
            </w:pPr>
            <w:del w:id="7208" w:author="Στάθης Καπ" w:date="2023-02-27T01:59:00Z">
              <w:r w:rsidRPr="00A21C84" w:rsidDel="001E2354">
                <w:rPr>
                  <w:rFonts w:cstheme="minorHAnsi"/>
                  <w:sz w:val="20"/>
                  <w:szCs w:val="20"/>
                  <w:rPrChange w:id="7209"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210" w:author="Στάθης Καπ" w:date="2023-02-27T01:59:00Z"/>
                <w:rFonts w:cstheme="minorHAnsi"/>
                <w:sz w:val="20"/>
                <w:szCs w:val="20"/>
                <w:rPrChange w:id="7211" w:author="Στάθης Καπ" w:date="2023-02-02T17:47:00Z">
                  <w:rPr>
                    <w:del w:id="7212" w:author="Στάθης Καπ" w:date="2023-02-27T01:59:00Z"/>
                    <w:rFonts w:cstheme="minorHAnsi"/>
                    <w:sz w:val="18"/>
                    <w:szCs w:val="18"/>
                  </w:rPr>
                </w:rPrChange>
              </w:rPr>
            </w:pPr>
            <w:del w:id="7213" w:author="Στάθης Καπ" w:date="2023-02-27T01:59:00Z">
              <w:r w:rsidRPr="00A21C84" w:rsidDel="001E2354">
                <w:rPr>
                  <w:sz w:val="20"/>
                  <w:szCs w:val="20"/>
                  <w:rPrChange w:id="7214"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215" w:author="Στάθης Καπ" w:date="2023-02-27T01:59:00Z"/>
                <w:rFonts w:cstheme="minorHAnsi"/>
                <w:sz w:val="20"/>
                <w:szCs w:val="20"/>
                <w:rPrChange w:id="7216" w:author="Στάθης Καπ" w:date="2023-02-02T17:47:00Z">
                  <w:rPr>
                    <w:del w:id="7217" w:author="Στάθης Καπ" w:date="2023-02-27T01:59:00Z"/>
                    <w:rFonts w:cstheme="minorHAnsi"/>
                    <w:sz w:val="18"/>
                    <w:szCs w:val="18"/>
                  </w:rPr>
                </w:rPrChange>
              </w:rPr>
            </w:pPr>
            <w:del w:id="7218" w:author="Στάθης Καπ" w:date="2023-02-27T01:59:00Z">
              <w:r w:rsidRPr="00A21C84" w:rsidDel="001E2354">
                <w:rPr>
                  <w:sz w:val="20"/>
                  <w:szCs w:val="20"/>
                  <w:rPrChange w:id="7219"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220" w:author="Στάθης Καπ" w:date="2023-02-27T01:59:00Z"/>
                <w:rFonts w:cstheme="minorHAnsi"/>
                <w:sz w:val="20"/>
                <w:szCs w:val="20"/>
                <w:rPrChange w:id="7221" w:author="Στάθης Καπ" w:date="2023-02-02T17:47:00Z">
                  <w:rPr>
                    <w:del w:id="7222" w:author="Στάθης Καπ" w:date="2023-02-27T01:59:00Z"/>
                    <w:rFonts w:cstheme="minorHAnsi"/>
                    <w:sz w:val="18"/>
                    <w:szCs w:val="18"/>
                  </w:rPr>
                </w:rPrChange>
              </w:rPr>
            </w:pPr>
            <w:del w:id="7223" w:author="Στάθης Καπ" w:date="2023-02-27T01:59:00Z">
              <w:r w:rsidRPr="00A21C84" w:rsidDel="001E2354">
                <w:rPr>
                  <w:sz w:val="20"/>
                  <w:szCs w:val="20"/>
                  <w:rPrChange w:id="7224"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225" w:author="Στάθης Καπ" w:date="2023-02-27T01:59:00Z"/>
                <w:rFonts w:cstheme="minorHAnsi"/>
                <w:sz w:val="20"/>
                <w:szCs w:val="20"/>
                <w:rPrChange w:id="7226" w:author="Στάθης Καπ" w:date="2023-02-02T17:47:00Z">
                  <w:rPr>
                    <w:del w:id="7227" w:author="Στάθης Καπ" w:date="2023-02-27T01:59:00Z"/>
                    <w:rFonts w:cstheme="minorHAnsi"/>
                    <w:sz w:val="18"/>
                    <w:szCs w:val="18"/>
                  </w:rPr>
                </w:rPrChange>
              </w:rPr>
            </w:pPr>
            <w:del w:id="7228" w:author="Στάθης Καπ" w:date="2023-02-27T01:59:00Z">
              <w:r w:rsidRPr="00A21C84" w:rsidDel="001E2354">
                <w:rPr>
                  <w:sz w:val="20"/>
                  <w:szCs w:val="20"/>
                  <w:rPrChange w:id="7229"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230" w:author="Στάθης Καπ" w:date="2023-02-27T01:59:00Z"/>
                <w:rFonts w:cstheme="minorHAnsi"/>
                <w:sz w:val="20"/>
                <w:szCs w:val="20"/>
                <w:rPrChange w:id="7231" w:author="Στάθης Καπ" w:date="2023-02-02T17:47:00Z">
                  <w:rPr>
                    <w:del w:id="7232" w:author="Στάθης Καπ" w:date="2023-02-27T01:59:00Z"/>
                    <w:rFonts w:cstheme="minorHAnsi"/>
                    <w:sz w:val="18"/>
                    <w:szCs w:val="18"/>
                  </w:rPr>
                </w:rPrChange>
              </w:rPr>
            </w:pPr>
            <w:del w:id="7233" w:author="Στάθης Καπ" w:date="2023-02-27T01:59:00Z">
              <w:r w:rsidRPr="00A21C84" w:rsidDel="001E2354">
                <w:rPr>
                  <w:sz w:val="20"/>
                  <w:szCs w:val="20"/>
                  <w:rPrChange w:id="7234" w:author="Στάθης Καπ" w:date="2023-02-02T17:47:00Z">
                    <w:rPr/>
                  </w:rPrChange>
                </w:rPr>
                <w:delText>61</w:delText>
              </w:r>
            </w:del>
          </w:p>
        </w:tc>
      </w:tr>
      <w:tr w:rsidR="007456DB" w:rsidDel="001E2354" w14:paraId="64D26887" w14:textId="0C742386" w:rsidTr="00AA2735">
        <w:trPr>
          <w:jc w:val="center"/>
          <w:del w:id="7235" w:author="Στάθης Καπ" w:date="2023-02-27T01:59:00Z"/>
        </w:trPr>
        <w:tc>
          <w:tcPr>
            <w:tcW w:w="1427" w:type="dxa"/>
          </w:tcPr>
          <w:p w14:paraId="718C2BF2" w14:textId="260D40C8" w:rsidR="007456DB" w:rsidRPr="00A21C84" w:rsidDel="001E2354" w:rsidRDefault="007456DB" w:rsidP="007456DB">
            <w:pPr>
              <w:rPr>
                <w:del w:id="7236" w:author="Στάθης Καπ" w:date="2023-02-27T01:59:00Z"/>
                <w:rFonts w:cstheme="minorHAnsi"/>
                <w:sz w:val="20"/>
                <w:szCs w:val="20"/>
                <w:rPrChange w:id="7237" w:author="Στάθης Καπ" w:date="2023-02-02T17:47:00Z">
                  <w:rPr>
                    <w:del w:id="7238" w:author="Στάθης Καπ" w:date="2023-02-27T01:59:00Z"/>
                    <w:rFonts w:cstheme="minorHAnsi"/>
                    <w:sz w:val="18"/>
                    <w:szCs w:val="18"/>
                  </w:rPr>
                </w:rPrChange>
              </w:rPr>
            </w:pPr>
            <w:del w:id="7239" w:author="Στάθης Καπ" w:date="2023-02-27T01:59:00Z">
              <w:r w:rsidRPr="00A21C84" w:rsidDel="001E2354">
                <w:rPr>
                  <w:rFonts w:cstheme="minorHAnsi"/>
                  <w:sz w:val="20"/>
                  <w:szCs w:val="20"/>
                  <w:rPrChange w:id="7240"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241" w:author="Στάθης Καπ" w:date="2023-02-27T01:59:00Z"/>
                <w:rFonts w:cstheme="minorHAnsi"/>
                <w:sz w:val="20"/>
                <w:szCs w:val="20"/>
                <w:rPrChange w:id="7242" w:author="Στάθης Καπ" w:date="2023-02-02T17:47:00Z">
                  <w:rPr>
                    <w:del w:id="7243" w:author="Στάθης Καπ" w:date="2023-02-27T01:59:00Z"/>
                    <w:rFonts w:cstheme="minorHAnsi"/>
                    <w:sz w:val="18"/>
                    <w:szCs w:val="18"/>
                  </w:rPr>
                </w:rPrChange>
              </w:rPr>
            </w:pPr>
            <w:del w:id="7244" w:author="Στάθης Καπ" w:date="2023-02-27T01:59:00Z">
              <w:r w:rsidRPr="00A21C84" w:rsidDel="001E2354">
                <w:rPr>
                  <w:sz w:val="20"/>
                  <w:szCs w:val="20"/>
                  <w:rPrChange w:id="7245"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246" w:author="Στάθης Καπ" w:date="2023-02-27T01:59:00Z"/>
                <w:rFonts w:cstheme="minorHAnsi"/>
                <w:sz w:val="20"/>
                <w:szCs w:val="20"/>
                <w:rPrChange w:id="7247" w:author="Στάθης Καπ" w:date="2023-02-02T17:47:00Z">
                  <w:rPr>
                    <w:del w:id="7248" w:author="Στάθης Καπ" w:date="2023-02-27T01:59:00Z"/>
                    <w:rFonts w:cstheme="minorHAnsi"/>
                    <w:sz w:val="18"/>
                    <w:szCs w:val="18"/>
                  </w:rPr>
                </w:rPrChange>
              </w:rPr>
            </w:pPr>
            <w:del w:id="7249" w:author="Στάθης Καπ" w:date="2023-02-27T01:59:00Z">
              <w:r w:rsidRPr="00A21C84" w:rsidDel="001E2354">
                <w:rPr>
                  <w:sz w:val="20"/>
                  <w:szCs w:val="20"/>
                  <w:rPrChange w:id="7250"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251" w:author="Στάθης Καπ" w:date="2023-02-27T01:59:00Z"/>
                <w:rFonts w:cstheme="minorHAnsi"/>
                <w:sz w:val="20"/>
                <w:szCs w:val="20"/>
                <w:rPrChange w:id="7252" w:author="Στάθης Καπ" w:date="2023-02-02T17:47:00Z">
                  <w:rPr>
                    <w:del w:id="7253" w:author="Στάθης Καπ" w:date="2023-02-27T01:59:00Z"/>
                    <w:rFonts w:cstheme="minorHAnsi"/>
                    <w:sz w:val="18"/>
                    <w:szCs w:val="18"/>
                  </w:rPr>
                </w:rPrChange>
              </w:rPr>
            </w:pPr>
            <w:del w:id="7254" w:author="Στάθης Καπ" w:date="2023-02-27T01:59:00Z">
              <w:r w:rsidRPr="00A21C84" w:rsidDel="001E2354">
                <w:rPr>
                  <w:sz w:val="20"/>
                  <w:szCs w:val="20"/>
                  <w:rPrChange w:id="7255"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256" w:author="Στάθης Καπ" w:date="2023-02-27T01:59:00Z"/>
                <w:rFonts w:cstheme="minorHAnsi"/>
                <w:sz w:val="20"/>
                <w:szCs w:val="20"/>
                <w:rPrChange w:id="7257" w:author="Στάθης Καπ" w:date="2023-02-02T17:47:00Z">
                  <w:rPr>
                    <w:del w:id="7258" w:author="Στάθης Καπ" w:date="2023-02-27T01:59:00Z"/>
                    <w:rFonts w:cstheme="minorHAnsi"/>
                    <w:sz w:val="18"/>
                    <w:szCs w:val="18"/>
                  </w:rPr>
                </w:rPrChange>
              </w:rPr>
            </w:pPr>
            <w:del w:id="7259" w:author="Στάθης Καπ" w:date="2023-02-27T01:59:00Z">
              <w:r w:rsidRPr="00A21C84" w:rsidDel="001E2354">
                <w:rPr>
                  <w:sz w:val="20"/>
                  <w:szCs w:val="20"/>
                  <w:rPrChange w:id="7260"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261" w:author="Στάθης Καπ" w:date="2023-02-27T01:59:00Z"/>
                <w:rFonts w:cstheme="minorHAnsi"/>
                <w:sz w:val="20"/>
                <w:szCs w:val="20"/>
                <w:rPrChange w:id="7262" w:author="Στάθης Καπ" w:date="2023-02-02T17:47:00Z">
                  <w:rPr>
                    <w:del w:id="7263" w:author="Στάθης Καπ" w:date="2023-02-27T01:59:00Z"/>
                    <w:rFonts w:cstheme="minorHAnsi"/>
                    <w:sz w:val="18"/>
                    <w:szCs w:val="18"/>
                  </w:rPr>
                </w:rPrChange>
              </w:rPr>
            </w:pPr>
            <w:del w:id="7264" w:author="Στάθης Καπ" w:date="2023-02-27T01:59:00Z">
              <w:r w:rsidRPr="00A21C84" w:rsidDel="001E2354">
                <w:rPr>
                  <w:sz w:val="20"/>
                  <w:szCs w:val="20"/>
                  <w:rPrChange w:id="7265" w:author="Στάθης Καπ" w:date="2023-02-02T17:47:00Z">
                    <w:rPr/>
                  </w:rPrChange>
                </w:rPr>
                <w:delText>36</w:delText>
              </w:r>
            </w:del>
          </w:p>
        </w:tc>
      </w:tr>
      <w:tr w:rsidR="007456DB" w:rsidDel="001E2354" w14:paraId="3F48A30B" w14:textId="2EB3166F" w:rsidTr="00AA2735">
        <w:trPr>
          <w:jc w:val="center"/>
          <w:del w:id="7266" w:author="Στάθης Καπ" w:date="2023-02-27T01:59:00Z"/>
        </w:trPr>
        <w:tc>
          <w:tcPr>
            <w:tcW w:w="1427" w:type="dxa"/>
          </w:tcPr>
          <w:p w14:paraId="7700DD67" w14:textId="74AC5EF8" w:rsidR="007456DB" w:rsidRPr="00A21C84" w:rsidDel="001E2354" w:rsidRDefault="007456DB" w:rsidP="007456DB">
            <w:pPr>
              <w:rPr>
                <w:del w:id="7267" w:author="Στάθης Καπ" w:date="2023-02-27T01:59:00Z"/>
                <w:rFonts w:cstheme="minorHAnsi"/>
                <w:sz w:val="20"/>
                <w:szCs w:val="20"/>
                <w:rPrChange w:id="7268" w:author="Στάθης Καπ" w:date="2023-02-02T17:47:00Z">
                  <w:rPr>
                    <w:del w:id="7269" w:author="Στάθης Καπ" w:date="2023-02-27T01:59:00Z"/>
                    <w:rFonts w:cstheme="minorHAnsi"/>
                    <w:sz w:val="18"/>
                    <w:szCs w:val="18"/>
                  </w:rPr>
                </w:rPrChange>
              </w:rPr>
            </w:pPr>
            <w:del w:id="7270" w:author="Στάθης Καπ" w:date="2023-02-27T01:59:00Z">
              <w:r w:rsidRPr="00A21C84" w:rsidDel="001E2354">
                <w:rPr>
                  <w:rFonts w:cstheme="minorHAnsi"/>
                  <w:sz w:val="20"/>
                  <w:szCs w:val="20"/>
                  <w:rPrChange w:id="7271"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272" w:author="Στάθης Καπ" w:date="2023-02-27T01:59:00Z"/>
                <w:rFonts w:cstheme="minorHAnsi"/>
                <w:sz w:val="20"/>
                <w:szCs w:val="20"/>
                <w:rPrChange w:id="7273" w:author="Στάθης Καπ" w:date="2023-02-02T17:47:00Z">
                  <w:rPr>
                    <w:del w:id="7274" w:author="Στάθης Καπ" w:date="2023-02-27T01:59:00Z"/>
                    <w:rFonts w:cstheme="minorHAnsi"/>
                    <w:sz w:val="18"/>
                    <w:szCs w:val="18"/>
                  </w:rPr>
                </w:rPrChange>
              </w:rPr>
            </w:pPr>
            <w:del w:id="7275" w:author="Στάθης Καπ" w:date="2023-02-27T01:59:00Z">
              <w:r w:rsidRPr="00A21C84" w:rsidDel="001E2354">
                <w:rPr>
                  <w:sz w:val="20"/>
                  <w:szCs w:val="20"/>
                  <w:rPrChange w:id="7276"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277" w:author="Στάθης Καπ" w:date="2023-02-27T01:59:00Z"/>
                <w:rFonts w:cstheme="minorHAnsi"/>
                <w:sz w:val="20"/>
                <w:szCs w:val="20"/>
                <w:rPrChange w:id="7278" w:author="Στάθης Καπ" w:date="2023-02-02T17:47:00Z">
                  <w:rPr>
                    <w:del w:id="7279" w:author="Στάθης Καπ" w:date="2023-02-27T01:59:00Z"/>
                    <w:rFonts w:cstheme="minorHAnsi"/>
                    <w:sz w:val="18"/>
                    <w:szCs w:val="18"/>
                  </w:rPr>
                </w:rPrChange>
              </w:rPr>
            </w:pPr>
            <w:del w:id="7280" w:author="Στάθης Καπ" w:date="2023-02-27T01:59:00Z">
              <w:r w:rsidRPr="00A21C84" w:rsidDel="001E2354">
                <w:rPr>
                  <w:sz w:val="20"/>
                  <w:szCs w:val="20"/>
                  <w:rPrChange w:id="7281"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282" w:author="Στάθης Καπ" w:date="2023-02-27T01:59:00Z"/>
                <w:rFonts w:cstheme="minorHAnsi"/>
                <w:sz w:val="20"/>
                <w:szCs w:val="20"/>
                <w:rPrChange w:id="7283" w:author="Στάθης Καπ" w:date="2023-02-02T17:47:00Z">
                  <w:rPr>
                    <w:del w:id="7284" w:author="Στάθης Καπ" w:date="2023-02-27T01:59:00Z"/>
                    <w:rFonts w:cstheme="minorHAnsi"/>
                    <w:sz w:val="18"/>
                    <w:szCs w:val="18"/>
                  </w:rPr>
                </w:rPrChange>
              </w:rPr>
            </w:pPr>
            <w:del w:id="7285" w:author="Στάθης Καπ" w:date="2023-02-27T01:59:00Z">
              <w:r w:rsidRPr="00A21C84" w:rsidDel="001E2354">
                <w:rPr>
                  <w:sz w:val="20"/>
                  <w:szCs w:val="20"/>
                  <w:rPrChange w:id="7286"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287" w:author="Στάθης Καπ" w:date="2023-02-27T01:59:00Z"/>
                <w:rFonts w:cstheme="minorHAnsi"/>
                <w:sz w:val="20"/>
                <w:szCs w:val="20"/>
                <w:rPrChange w:id="7288" w:author="Στάθης Καπ" w:date="2023-02-02T17:47:00Z">
                  <w:rPr>
                    <w:del w:id="7289" w:author="Στάθης Καπ" w:date="2023-02-27T01:59:00Z"/>
                    <w:rFonts w:cstheme="minorHAnsi"/>
                    <w:sz w:val="18"/>
                    <w:szCs w:val="18"/>
                  </w:rPr>
                </w:rPrChange>
              </w:rPr>
            </w:pPr>
            <w:del w:id="7290" w:author="Στάθης Καπ" w:date="2023-02-27T01:59:00Z">
              <w:r w:rsidRPr="00A21C84" w:rsidDel="001E2354">
                <w:rPr>
                  <w:sz w:val="20"/>
                  <w:szCs w:val="20"/>
                  <w:rPrChange w:id="7291"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292" w:author="Στάθης Καπ" w:date="2023-02-27T01:59:00Z"/>
                <w:rFonts w:cstheme="minorHAnsi"/>
                <w:sz w:val="20"/>
                <w:szCs w:val="20"/>
                <w:rPrChange w:id="7293" w:author="Στάθης Καπ" w:date="2023-02-02T17:47:00Z">
                  <w:rPr>
                    <w:del w:id="7294" w:author="Στάθης Καπ" w:date="2023-02-27T01:59:00Z"/>
                    <w:rFonts w:cstheme="minorHAnsi"/>
                    <w:sz w:val="18"/>
                    <w:szCs w:val="18"/>
                  </w:rPr>
                </w:rPrChange>
              </w:rPr>
            </w:pPr>
            <w:del w:id="7295" w:author="Στάθης Καπ" w:date="2023-02-27T01:59:00Z">
              <w:r w:rsidRPr="00A21C84" w:rsidDel="001E2354">
                <w:rPr>
                  <w:sz w:val="20"/>
                  <w:szCs w:val="20"/>
                  <w:rPrChange w:id="7296" w:author="Στάθης Καπ" w:date="2023-02-02T17:47:00Z">
                    <w:rPr/>
                  </w:rPrChange>
                </w:rPr>
                <w:delText>41</w:delText>
              </w:r>
            </w:del>
          </w:p>
        </w:tc>
      </w:tr>
      <w:tr w:rsidR="007456DB" w:rsidDel="001E2354" w14:paraId="2AE5130E" w14:textId="419E44CA" w:rsidTr="00AA2735">
        <w:trPr>
          <w:jc w:val="center"/>
          <w:del w:id="7297" w:author="Στάθης Καπ" w:date="2023-02-27T01:59:00Z"/>
        </w:trPr>
        <w:tc>
          <w:tcPr>
            <w:tcW w:w="1427" w:type="dxa"/>
          </w:tcPr>
          <w:p w14:paraId="60A3BE8D" w14:textId="1DA4761E" w:rsidR="007456DB" w:rsidRPr="00A21C84" w:rsidDel="001E2354" w:rsidRDefault="007456DB" w:rsidP="007456DB">
            <w:pPr>
              <w:rPr>
                <w:del w:id="7298" w:author="Στάθης Καπ" w:date="2023-02-27T01:59:00Z"/>
                <w:rFonts w:cstheme="minorHAnsi"/>
                <w:sz w:val="20"/>
                <w:szCs w:val="20"/>
                <w:rPrChange w:id="7299" w:author="Στάθης Καπ" w:date="2023-02-02T17:47:00Z">
                  <w:rPr>
                    <w:del w:id="7300" w:author="Στάθης Καπ" w:date="2023-02-27T01:59:00Z"/>
                    <w:rFonts w:cstheme="minorHAnsi"/>
                    <w:sz w:val="18"/>
                    <w:szCs w:val="18"/>
                  </w:rPr>
                </w:rPrChange>
              </w:rPr>
            </w:pPr>
            <w:del w:id="7301" w:author="Στάθης Καπ" w:date="2023-02-27T01:59:00Z">
              <w:r w:rsidRPr="00A21C84" w:rsidDel="001E2354">
                <w:rPr>
                  <w:rFonts w:cstheme="minorHAnsi"/>
                  <w:sz w:val="20"/>
                  <w:szCs w:val="20"/>
                  <w:rPrChange w:id="7302"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303" w:author="Στάθης Καπ" w:date="2023-02-27T01:59:00Z"/>
                <w:rFonts w:cstheme="minorHAnsi"/>
                <w:sz w:val="20"/>
                <w:szCs w:val="20"/>
                <w:rPrChange w:id="7304" w:author="Στάθης Καπ" w:date="2023-02-02T17:47:00Z">
                  <w:rPr>
                    <w:del w:id="7305" w:author="Στάθης Καπ" w:date="2023-02-27T01:59:00Z"/>
                    <w:rFonts w:cstheme="minorHAnsi"/>
                    <w:sz w:val="18"/>
                    <w:szCs w:val="18"/>
                  </w:rPr>
                </w:rPrChange>
              </w:rPr>
            </w:pPr>
            <w:del w:id="7306" w:author="Στάθης Καπ" w:date="2023-02-27T01:59:00Z">
              <w:r w:rsidRPr="00A21C84" w:rsidDel="001E2354">
                <w:rPr>
                  <w:sz w:val="20"/>
                  <w:szCs w:val="20"/>
                  <w:rPrChange w:id="7307"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308" w:author="Στάθης Καπ" w:date="2023-02-27T01:59:00Z"/>
                <w:rFonts w:cstheme="minorHAnsi"/>
                <w:sz w:val="20"/>
                <w:szCs w:val="20"/>
                <w:rPrChange w:id="7309" w:author="Στάθης Καπ" w:date="2023-02-02T17:47:00Z">
                  <w:rPr>
                    <w:del w:id="7310" w:author="Στάθης Καπ" w:date="2023-02-27T01:59:00Z"/>
                    <w:rFonts w:cstheme="minorHAnsi"/>
                    <w:sz w:val="18"/>
                    <w:szCs w:val="18"/>
                  </w:rPr>
                </w:rPrChange>
              </w:rPr>
            </w:pPr>
            <w:del w:id="7311" w:author="Στάθης Καπ" w:date="2023-02-27T01:59:00Z">
              <w:r w:rsidRPr="00A21C84" w:rsidDel="001E2354">
                <w:rPr>
                  <w:sz w:val="20"/>
                  <w:szCs w:val="20"/>
                  <w:rPrChange w:id="7312"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313" w:author="Στάθης Καπ" w:date="2023-02-27T01:59:00Z"/>
                <w:rFonts w:cstheme="minorHAnsi"/>
                <w:sz w:val="20"/>
                <w:szCs w:val="20"/>
                <w:rPrChange w:id="7314" w:author="Στάθης Καπ" w:date="2023-02-02T17:47:00Z">
                  <w:rPr>
                    <w:del w:id="7315" w:author="Στάθης Καπ" w:date="2023-02-27T01:59:00Z"/>
                    <w:rFonts w:cstheme="minorHAnsi"/>
                    <w:sz w:val="18"/>
                    <w:szCs w:val="18"/>
                  </w:rPr>
                </w:rPrChange>
              </w:rPr>
            </w:pPr>
            <w:del w:id="7316" w:author="Στάθης Καπ" w:date="2023-02-27T01:59:00Z">
              <w:r w:rsidRPr="00A21C84" w:rsidDel="001E2354">
                <w:rPr>
                  <w:sz w:val="20"/>
                  <w:szCs w:val="20"/>
                  <w:rPrChange w:id="7317"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318" w:author="Στάθης Καπ" w:date="2023-02-27T01:59:00Z"/>
                <w:rFonts w:cstheme="minorHAnsi"/>
                <w:sz w:val="20"/>
                <w:szCs w:val="20"/>
                <w:rPrChange w:id="7319" w:author="Στάθης Καπ" w:date="2023-02-02T17:47:00Z">
                  <w:rPr>
                    <w:del w:id="7320" w:author="Στάθης Καπ" w:date="2023-02-27T01:59:00Z"/>
                    <w:rFonts w:cstheme="minorHAnsi"/>
                    <w:sz w:val="18"/>
                    <w:szCs w:val="18"/>
                  </w:rPr>
                </w:rPrChange>
              </w:rPr>
            </w:pPr>
            <w:del w:id="7321" w:author="Στάθης Καπ" w:date="2023-02-27T01:59:00Z">
              <w:r w:rsidRPr="00A21C84" w:rsidDel="001E2354">
                <w:rPr>
                  <w:sz w:val="20"/>
                  <w:szCs w:val="20"/>
                  <w:rPrChange w:id="7322"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323" w:author="Στάθης Καπ" w:date="2023-02-27T01:59:00Z"/>
                <w:rFonts w:cstheme="minorHAnsi"/>
                <w:sz w:val="20"/>
                <w:szCs w:val="20"/>
                <w:rPrChange w:id="7324" w:author="Στάθης Καπ" w:date="2023-02-02T17:47:00Z">
                  <w:rPr>
                    <w:del w:id="7325" w:author="Στάθης Καπ" w:date="2023-02-27T01:59:00Z"/>
                    <w:rFonts w:cstheme="minorHAnsi"/>
                    <w:sz w:val="18"/>
                    <w:szCs w:val="18"/>
                  </w:rPr>
                </w:rPrChange>
              </w:rPr>
            </w:pPr>
            <w:del w:id="7326" w:author="Στάθης Καπ" w:date="2023-02-27T01:59:00Z">
              <w:r w:rsidRPr="00A21C84" w:rsidDel="001E2354">
                <w:rPr>
                  <w:sz w:val="20"/>
                  <w:szCs w:val="20"/>
                  <w:rPrChange w:id="7327" w:author="Στάθης Καπ" w:date="2023-02-02T17:47:00Z">
                    <w:rPr/>
                  </w:rPrChange>
                </w:rPr>
                <w:delText>46</w:delText>
              </w:r>
            </w:del>
          </w:p>
        </w:tc>
      </w:tr>
      <w:tr w:rsidR="007456DB" w:rsidDel="001E2354" w14:paraId="4F42BFA5" w14:textId="77A3D652" w:rsidTr="00AA2735">
        <w:trPr>
          <w:jc w:val="center"/>
          <w:del w:id="7328" w:author="Στάθης Καπ" w:date="2023-02-27T01:59:00Z"/>
        </w:trPr>
        <w:tc>
          <w:tcPr>
            <w:tcW w:w="1427" w:type="dxa"/>
          </w:tcPr>
          <w:p w14:paraId="3118CA0B" w14:textId="78AEB070" w:rsidR="007456DB" w:rsidRPr="00A21C84" w:rsidDel="001E2354" w:rsidRDefault="007456DB" w:rsidP="007456DB">
            <w:pPr>
              <w:rPr>
                <w:del w:id="7329" w:author="Στάθης Καπ" w:date="2023-02-27T01:59:00Z"/>
                <w:rFonts w:cstheme="minorHAnsi"/>
                <w:sz w:val="20"/>
                <w:szCs w:val="20"/>
                <w:rPrChange w:id="7330" w:author="Στάθης Καπ" w:date="2023-02-02T17:47:00Z">
                  <w:rPr>
                    <w:del w:id="7331" w:author="Στάθης Καπ" w:date="2023-02-27T01:59:00Z"/>
                    <w:rFonts w:cstheme="minorHAnsi"/>
                    <w:sz w:val="18"/>
                    <w:szCs w:val="18"/>
                  </w:rPr>
                </w:rPrChange>
              </w:rPr>
            </w:pPr>
            <w:del w:id="7332" w:author="Στάθης Καπ" w:date="2023-02-27T01:59:00Z">
              <w:r w:rsidRPr="00A21C84" w:rsidDel="001E2354">
                <w:rPr>
                  <w:rFonts w:cstheme="minorHAnsi"/>
                  <w:sz w:val="20"/>
                  <w:szCs w:val="20"/>
                  <w:rPrChange w:id="7333"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334" w:author="Στάθης Καπ" w:date="2023-02-27T01:59:00Z"/>
                <w:rFonts w:cstheme="minorHAnsi"/>
                <w:sz w:val="20"/>
                <w:szCs w:val="20"/>
                <w:rPrChange w:id="7335" w:author="Στάθης Καπ" w:date="2023-02-02T17:47:00Z">
                  <w:rPr>
                    <w:del w:id="7336" w:author="Στάθης Καπ" w:date="2023-02-27T01:59:00Z"/>
                    <w:rFonts w:cstheme="minorHAnsi"/>
                    <w:sz w:val="18"/>
                    <w:szCs w:val="18"/>
                  </w:rPr>
                </w:rPrChange>
              </w:rPr>
            </w:pPr>
            <w:del w:id="7337" w:author="Στάθης Καπ" w:date="2023-02-27T01:59:00Z">
              <w:r w:rsidRPr="00A21C84" w:rsidDel="001E2354">
                <w:rPr>
                  <w:sz w:val="20"/>
                  <w:szCs w:val="20"/>
                  <w:rPrChange w:id="7338"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339" w:author="Στάθης Καπ" w:date="2023-02-27T01:59:00Z"/>
                <w:rFonts w:cstheme="minorHAnsi"/>
                <w:sz w:val="20"/>
                <w:szCs w:val="20"/>
                <w:rPrChange w:id="7340" w:author="Στάθης Καπ" w:date="2023-02-02T17:47:00Z">
                  <w:rPr>
                    <w:del w:id="7341" w:author="Στάθης Καπ" w:date="2023-02-27T01:59:00Z"/>
                    <w:rFonts w:cstheme="minorHAnsi"/>
                    <w:sz w:val="18"/>
                    <w:szCs w:val="18"/>
                  </w:rPr>
                </w:rPrChange>
              </w:rPr>
            </w:pPr>
            <w:del w:id="7342" w:author="Στάθης Καπ" w:date="2023-02-27T01:59:00Z">
              <w:r w:rsidRPr="00A21C84" w:rsidDel="001E2354">
                <w:rPr>
                  <w:sz w:val="20"/>
                  <w:szCs w:val="20"/>
                  <w:rPrChange w:id="7343"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344" w:author="Στάθης Καπ" w:date="2023-02-27T01:59:00Z"/>
                <w:rFonts w:cstheme="minorHAnsi"/>
                <w:sz w:val="20"/>
                <w:szCs w:val="20"/>
                <w:rPrChange w:id="7345" w:author="Στάθης Καπ" w:date="2023-02-02T17:47:00Z">
                  <w:rPr>
                    <w:del w:id="7346" w:author="Στάθης Καπ" w:date="2023-02-27T01:59:00Z"/>
                    <w:rFonts w:cstheme="minorHAnsi"/>
                    <w:sz w:val="18"/>
                    <w:szCs w:val="18"/>
                  </w:rPr>
                </w:rPrChange>
              </w:rPr>
            </w:pPr>
            <w:del w:id="7347" w:author="Στάθης Καπ" w:date="2023-02-27T01:59:00Z">
              <w:r w:rsidRPr="00A21C84" w:rsidDel="001E2354">
                <w:rPr>
                  <w:sz w:val="20"/>
                  <w:szCs w:val="20"/>
                  <w:rPrChange w:id="7348"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349" w:author="Στάθης Καπ" w:date="2023-02-27T01:59:00Z"/>
                <w:rFonts w:cstheme="minorHAnsi"/>
                <w:sz w:val="20"/>
                <w:szCs w:val="20"/>
                <w:rPrChange w:id="7350" w:author="Στάθης Καπ" w:date="2023-02-02T17:47:00Z">
                  <w:rPr>
                    <w:del w:id="7351" w:author="Στάθης Καπ" w:date="2023-02-27T01:59:00Z"/>
                    <w:rFonts w:cstheme="minorHAnsi"/>
                    <w:sz w:val="18"/>
                    <w:szCs w:val="18"/>
                  </w:rPr>
                </w:rPrChange>
              </w:rPr>
            </w:pPr>
            <w:del w:id="7352" w:author="Στάθης Καπ" w:date="2023-02-27T01:59:00Z">
              <w:r w:rsidRPr="00A21C84" w:rsidDel="001E2354">
                <w:rPr>
                  <w:sz w:val="20"/>
                  <w:szCs w:val="20"/>
                  <w:rPrChange w:id="7353"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354" w:author="Στάθης Καπ" w:date="2023-02-27T01:59:00Z"/>
                <w:rFonts w:cstheme="minorHAnsi"/>
                <w:sz w:val="20"/>
                <w:szCs w:val="20"/>
                <w:rPrChange w:id="7355" w:author="Στάθης Καπ" w:date="2023-02-02T17:47:00Z">
                  <w:rPr>
                    <w:del w:id="7356" w:author="Στάθης Καπ" w:date="2023-02-27T01:59:00Z"/>
                    <w:rFonts w:cstheme="minorHAnsi"/>
                    <w:sz w:val="18"/>
                    <w:szCs w:val="18"/>
                  </w:rPr>
                </w:rPrChange>
              </w:rPr>
            </w:pPr>
            <w:del w:id="7357" w:author="Στάθης Καπ" w:date="2023-02-27T01:59:00Z">
              <w:r w:rsidRPr="00A21C84" w:rsidDel="001E2354">
                <w:rPr>
                  <w:sz w:val="20"/>
                  <w:szCs w:val="20"/>
                  <w:rPrChange w:id="7358" w:author="Στάθης Καπ" w:date="2023-02-02T17:47:00Z">
                    <w:rPr/>
                  </w:rPrChange>
                </w:rPr>
                <w:delText>52</w:delText>
              </w:r>
            </w:del>
          </w:p>
        </w:tc>
      </w:tr>
      <w:tr w:rsidR="007456DB" w:rsidDel="001E2354" w14:paraId="78C76EFA" w14:textId="01BE4925" w:rsidTr="00AA2735">
        <w:trPr>
          <w:jc w:val="center"/>
          <w:del w:id="7359" w:author="Στάθης Καπ" w:date="2023-02-27T01:59:00Z"/>
        </w:trPr>
        <w:tc>
          <w:tcPr>
            <w:tcW w:w="1427" w:type="dxa"/>
          </w:tcPr>
          <w:p w14:paraId="4EBEFD26" w14:textId="4271F1AD" w:rsidR="007456DB" w:rsidRPr="00A21C84" w:rsidDel="001E2354" w:rsidRDefault="007456DB" w:rsidP="007456DB">
            <w:pPr>
              <w:rPr>
                <w:del w:id="7360" w:author="Στάθης Καπ" w:date="2023-02-27T01:59:00Z"/>
                <w:rFonts w:cstheme="minorHAnsi"/>
                <w:sz w:val="20"/>
                <w:szCs w:val="20"/>
                <w:rPrChange w:id="7361" w:author="Στάθης Καπ" w:date="2023-02-02T17:47:00Z">
                  <w:rPr>
                    <w:del w:id="7362" w:author="Στάθης Καπ" w:date="2023-02-27T01:59:00Z"/>
                    <w:rFonts w:cstheme="minorHAnsi"/>
                    <w:sz w:val="18"/>
                    <w:szCs w:val="18"/>
                  </w:rPr>
                </w:rPrChange>
              </w:rPr>
            </w:pPr>
            <w:del w:id="7363" w:author="Στάθης Καπ" w:date="2023-02-27T01:59:00Z">
              <w:r w:rsidRPr="00A21C84" w:rsidDel="001E2354">
                <w:rPr>
                  <w:rFonts w:cstheme="minorHAnsi"/>
                  <w:sz w:val="20"/>
                  <w:szCs w:val="20"/>
                  <w:rPrChange w:id="7364"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365" w:author="Στάθης Καπ" w:date="2023-02-27T01:59:00Z"/>
                <w:rFonts w:cstheme="minorHAnsi"/>
                <w:sz w:val="20"/>
                <w:szCs w:val="20"/>
                <w:rPrChange w:id="7366" w:author="Στάθης Καπ" w:date="2023-02-02T17:47:00Z">
                  <w:rPr>
                    <w:del w:id="7367" w:author="Στάθης Καπ" w:date="2023-02-27T01:59:00Z"/>
                    <w:rFonts w:cstheme="minorHAnsi"/>
                    <w:sz w:val="18"/>
                    <w:szCs w:val="18"/>
                  </w:rPr>
                </w:rPrChange>
              </w:rPr>
            </w:pPr>
            <w:del w:id="7368" w:author="Στάθης Καπ" w:date="2023-02-27T01:59:00Z">
              <w:r w:rsidRPr="00A21C84" w:rsidDel="001E2354">
                <w:rPr>
                  <w:sz w:val="20"/>
                  <w:szCs w:val="20"/>
                  <w:rPrChange w:id="7369"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370" w:author="Στάθης Καπ" w:date="2023-02-27T01:59:00Z"/>
                <w:rFonts w:cstheme="minorHAnsi"/>
                <w:sz w:val="20"/>
                <w:szCs w:val="20"/>
                <w:rPrChange w:id="7371" w:author="Στάθης Καπ" w:date="2023-02-02T17:47:00Z">
                  <w:rPr>
                    <w:del w:id="7372" w:author="Στάθης Καπ" w:date="2023-02-27T01:59:00Z"/>
                    <w:rFonts w:cstheme="minorHAnsi"/>
                    <w:sz w:val="18"/>
                    <w:szCs w:val="18"/>
                  </w:rPr>
                </w:rPrChange>
              </w:rPr>
            </w:pPr>
            <w:del w:id="7373" w:author="Στάθης Καπ" w:date="2023-02-27T01:59:00Z">
              <w:r w:rsidRPr="00A21C84" w:rsidDel="001E2354">
                <w:rPr>
                  <w:sz w:val="20"/>
                  <w:szCs w:val="20"/>
                  <w:rPrChange w:id="7374"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375" w:author="Στάθης Καπ" w:date="2023-02-27T01:59:00Z"/>
                <w:rFonts w:cstheme="minorHAnsi"/>
                <w:sz w:val="20"/>
                <w:szCs w:val="20"/>
                <w:rPrChange w:id="7376" w:author="Στάθης Καπ" w:date="2023-02-02T17:47:00Z">
                  <w:rPr>
                    <w:del w:id="7377" w:author="Στάθης Καπ" w:date="2023-02-27T01:59:00Z"/>
                    <w:rFonts w:cstheme="minorHAnsi"/>
                    <w:sz w:val="18"/>
                    <w:szCs w:val="18"/>
                  </w:rPr>
                </w:rPrChange>
              </w:rPr>
            </w:pPr>
            <w:del w:id="7378" w:author="Στάθης Καπ" w:date="2023-02-27T01:59:00Z">
              <w:r w:rsidRPr="00A21C84" w:rsidDel="001E2354">
                <w:rPr>
                  <w:sz w:val="20"/>
                  <w:szCs w:val="20"/>
                  <w:rPrChange w:id="7379"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380" w:author="Στάθης Καπ" w:date="2023-02-27T01:59:00Z"/>
                <w:rFonts w:cstheme="minorHAnsi"/>
                <w:sz w:val="20"/>
                <w:szCs w:val="20"/>
                <w:rPrChange w:id="7381" w:author="Στάθης Καπ" w:date="2023-02-02T17:47:00Z">
                  <w:rPr>
                    <w:del w:id="7382" w:author="Στάθης Καπ" w:date="2023-02-27T01:59:00Z"/>
                    <w:rFonts w:cstheme="minorHAnsi"/>
                    <w:sz w:val="18"/>
                    <w:szCs w:val="18"/>
                  </w:rPr>
                </w:rPrChange>
              </w:rPr>
            </w:pPr>
            <w:del w:id="7383" w:author="Στάθης Καπ" w:date="2023-02-27T01:59:00Z">
              <w:r w:rsidRPr="00A21C84" w:rsidDel="001E2354">
                <w:rPr>
                  <w:sz w:val="20"/>
                  <w:szCs w:val="20"/>
                  <w:rPrChange w:id="7384"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385" w:author="Στάθης Καπ" w:date="2023-02-27T01:59:00Z"/>
                <w:rFonts w:cstheme="minorHAnsi"/>
                <w:sz w:val="20"/>
                <w:szCs w:val="20"/>
                <w:rPrChange w:id="7386" w:author="Στάθης Καπ" w:date="2023-02-02T17:47:00Z">
                  <w:rPr>
                    <w:del w:id="7387" w:author="Στάθης Καπ" w:date="2023-02-27T01:59:00Z"/>
                    <w:rFonts w:cstheme="minorHAnsi"/>
                    <w:sz w:val="18"/>
                    <w:szCs w:val="18"/>
                  </w:rPr>
                </w:rPrChange>
              </w:rPr>
            </w:pPr>
            <w:del w:id="7388" w:author="Στάθης Καπ" w:date="2023-02-27T01:59:00Z">
              <w:r w:rsidRPr="00A21C84" w:rsidDel="001E2354">
                <w:rPr>
                  <w:sz w:val="20"/>
                  <w:szCs w:val="20"/>
                  <w:rPrChange w:id="7389" w:author="Στάθης Καπ" w:date="2023-02-02T17:47:00Z">
                    <w:rPr/>
                  </w:rPrChange>
                </w:rPr>
                <w:delText>63</w:delText>
              </w:r>
            </w:del>
          </w:p>
        </w:tc>
      </w:tr>
      <w:tr w:rsidR="007456DB" w:rsidDel="001E2354" w14:paraId="2CE555F6" w14:textId="6E7B32A6" w:rsidTr="00AA2735">
        <w:trPr>
          <w:jc w:val="center"/>
          <w:del w:id="7390" w:author="Στάθης Καπ" w:date="2023-02-27T01:59:00Z"/>
        </w:trPr>
        <w:tc>
          <w:tcPr>
            <w:tcW w:w="1427" w:type="dxa"/>
          </w:tcPr>
          <w:p w14:paraId="15F96E26" w14:textId="77735E7E" w:rsidR="007456DB" w:rsidRPr="00A21C84" w:rsidDel="001E2354" w:rsidRDefault="007456DB" w:rsidP="007456DB">
            <w:pPr>
              <w:rPr>
                <w:del w:id="7391" w:author="Στάθης Καπ" w:date="2023-02-27T01:59:00Z"/>
                <w:rFonts w:cstheme="minorHAnsi"/>
                <w:sz w:val="20"/>
                <w:szCs w:val="20"/>
                <w:rPrChange w:id="7392" w:author="Στάθης Καπ" w:date="2023-02-02T17:47:00Z">
                  <w:rPr>
                    <w:del w:id="7393" w:author="Στάθης Καπ" w:date="2023-02-27T01:59:00Z"/>
                    <w:rFonts w:cstheme="minorHAnsi"/>
                    <w:sz w:val="18"/>
                    <w:szCs w:val="18"/>
                  </w:rPr>
                </w:rPrChange>
              </w:rPr>
            </w:pPr>
            <w:del w:id="7394" w:author="Στάθης Καπ" w:date="2023-02-27T01:59:00Z">
              <w:r w:rsidRPr="00A21C84" w:rsidDel="001E2354">
                <w:rPr>
                  <w:rFonts w:cstheme="minorHAnsi"/>
                  <w:sz w:val="20"/>
                  <w:szCs w:val="20"/>
                  <w:rPrChange w:id="7395"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396" w:author="Στάθης Καπ" w:date="2023-02-27T01:59:00Z"/>
                <w:rFonts w:cstheme="minorHAnsi"/>
                <w:sz w:val="20"/>
                <w:szCs w:val="20"/>
                <w:rPrChange w:id="7397" w:author="Στάθης Καπ" w:date="2023-02-02T17:47:00Z">
                  <w:rPr>
                    <w:del w:id="7398" w:author="Στάθης Καπ" w:date="2023-02-27T01:59:00Z"/>
                    <w:rFonts w:cstheme="minorHAnsi"/>
                    <w:sz w:val="18"/>
                    <w:szCs w:val="18"/>
                  </w:rPr>
                </w:rPrChange>
              </w:rPr>
              <w:pPrChange w:id="7399" w:author="Στάθης Καπ" w:date="2023-02-02T17:41:00Z">
                <w:pPr/>
              </w:pPrChange>
            </w:pPr>
            <w:del w:id="7400" w:author="Στάθης Καπ" w:date="2023-02-27T01:59:00Z">
              <w:r w:rsidRPr="00A21C84" w:rsidDel="001E2354">
                <w:rPr>
                  <w:sz w:val="20"/>
                  <w:szCs w:val="20"/>
                  <w:rPrChange w:id="7401"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402" w:author="Στάθης Καπ" w:date="2023-02-27T01:59:00Z"/>
                <w:rFonts w:cstheme="minorHAnsi"/>
                <w:sz w:val="20"/>
                <w:szCs w:val="20"/>
                <w:rPrChange w:id="7403" w:author="Στάθης Καπ" w:date="2023-02-02T17:47:00Z">
                  <w:rPr>
                    <w:del w:id="7404" w:author="Στάθης Καπ" w:date="2023-02-27T01:59:00Z"/>
                    <w:rFonts w:cstheme="minorHAnsi"/>
                    <w:sz w:val="18"/>
                    <w:szCs w:val="18"/>
                  </w:rPr>
                </w:rPrChange>
              </w:rPr>
            </w:pPr>
            <w:del w:id="7405" w:author="Στάθης Καπ" w:date="2023-02-27T01:59:00Z">
              <w:r w:rsidRPr="00A21C84" w:rsidDel="001E2354">
                <w:rPr>
                  <w:sz w:val="20"/>
                  <w:szCs w:val="20"/>
                  <w:rPrChange w:id="7406"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407" w:author="Στάθης Καπ" w:date="2023-02-27T01:59:00Z"/>
                <w:rFonts w:cstheme="minorHAnsi"/>
                <w:sz w:val="20"/>
                <w:szCs w:val="20"/>
                <w:rPrChange w:id="7408" w:author="Στάθης Καπ" w:date="2023-02-02T17:47:00Z">
                  <w:rPr>
                    <w:del w:id="7409" w:author="Στάθης Καπ" w:date="2023-02-27T01:59:00Z"/>
                    <w:rFonts w:cstheme="minorHAnsi"/>
                    <w:sz w:val="18"/>
                    <w:szCs w:val="18"/>
                  </w:rPr>
                </w:rPrChange>
              </w:rPr>
            </w:pPr>
            <w:del w:id="7410" w:author="Στάθης Καπ" w:date="2023-02-27T01:59:00Z">
              <w:r w:rsidRPr="00A21C84" w:rsidDel="001E2354">
                <w:rPr>
                  <w:sz w:val="20"/>
                  <w:szCs w:val="20"/>
                  <w:rPrChange w:id="7411"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412" w:author="Στάθης Καπ" w:date="2023-02-27T01:59:00Z"/>
                <w:rFonts w:cstheme="minorHAnsi"/>
                <w:sz w:val="20"/>
                <w:szCs w:val="20"/>
                <w:rPrChange w:id="7413" w:author="Στάθης Καπ" w:date="2023-02-02T17:47:00Z">
                  <w:rPr>
                    <w:del w:id="7414" w:author="Στάθης Καπ" w:date="2023-02-27T01:59:00Z"/>
                    <w:rFonts w:cstheme="minorHAnsi"/>
                    <w:sz w:val="18"/>
                    <w:szCs w:val="18"/>
                  </w:rPr>
                </w:rPrChange>
              </w:rPr>
            </w:pPr>
            <w:del w:id="7415" w:author="Στάθης Καπ" w:date="2023-02-27T01:59:00Z">
              <w:r w:rsidRPr="00A21C84" w:rsidDel="001E2354">
                <w:rPr>
                  <w:sz w:val="20"/>
                  <w:szCs w:val="20"/>
                  <w:rPrChange w:id="7416"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417" w:author="Στάθης Καπ" w:date="2023-02-27T01:59:00Z"/>
                <w:rFonts w:cstheme="minorHAnsi"/>
                <w:sz w:val="20"/>
                <w:szCs w:val="20"/>
                <w:rPrChange w:id="7418" w:author="Στάθης Καπ" w:date="2023-02-02T17:47:00Z">
                  <w:rPr>
                    <w:del w:id="7419" w:author="Στάθης Καπ" w:date="2023-02-27T01:59:00Z"/>
                    <w:rFonts w:cstheme="minorHAnsi"/>
                    <w:sz w:val="18"/>
                    <w:szCs w:val="18"/>
                  </w:rPr>
                </w:rPrChange>
              </w:rPr>
            </w:pPr>
            <w:del w:id="7420" w:author="Στάθης Καπ" w:date="2023-02-27T01:59:00Z">
              <w:r w:rsidRPr="00A21C84" w:rsidDel="001E2354">
                <w:rPr>
                  <w:sz w:val="20"/>
                  <w:szCs w:val="20"/>
                  <w:rPrChange w:id="7421" w:author="Στάθης Καπ" w:date="2023-02-02T17:47:00Z">
                    <w:rPr/>
                  </w:rPrChange>
                </w:rPr>
                <w:delText>58</w:delText>
              </w:r>
            </w:del>
          </w:p>
        </w:tc>
      </w:tr>
      <w:tr w:rsidR="007456DB" w:rsidDel="001E2354" w14:paraId="5C317B4A" w14:textId="25FBA667" w:rsidTr="00AA2735">
        <w:trPr>
          <w:jc w:val="center"/>
          <w:del w:id="7422" w:author="Στάθης Καπ" w:date="2023-02-27T01:59:00Z"/>
        </w:trPr>
        <w:tc>
          <w:tcPr>
            <w:tcW w:w="1427" w:type="dxa"/>
          </w:tcPr>
          <w:p w14:paraId="751F9B0D" w14:textId="17AFF003" w:rsidR="007456DB" w:rsidRPr="00A21C84" w:rsidDel="001E2354" w:rsidRDefault="007456DB" w:rsidP="007456DB">
            <w:pPr>
              <w:rPr>
                <w:del w:id="7423" w:author="Στάθης Καπ" w:date="2023-02-27T01:59:00Z"/>
                <w:rFonts w:cstheme="minorHAnsi"/>
                <w:sz w:val="20"/>
                <w:szCs w:val="20"/>
                <w:rPrChange w:id="7424" w:author="Στάθης Καπ" w:date="2023-02-02T17:47:00Z">
                  <w:rPr>
                    <w:del w:id="7425" w:author="Στάθης Καπ" w:date="2023-02-27T01:59:00Z"/>
                    <w:rFonts w:cstheme="minorHAnsi"/>
                    <w:sz w:val="18"/>
                    <w:szCs w:val="18"/>
                  </w:rPr>
                </w:rPrChange>
              </w:rPr>
            </w:pPr>
            <w:del w:id="7426" w:author="Στάθης Καπ" w:date="2023-02-27T01:59:00Z">
              <w:r w:rsidRPr="00A21C84" w:rsidDel="001E2354">
                <w:rPr>
                  <w:rFonts w:cstheme="minorHAnsi"/>
                  <w:sz w:val="20"/>
                  <w:szCs w:val="20"/>
                  <w:rPrChange w:id="7427"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428" w:author="Στάθης Καπ" w:date="2023-02-27T01:59:00Z"/>
                <w:rFonts w:cstheme="minorHAnsi"/>
                <w:sz w:val="20"/>
                <w:szCs w:val="20"/>
                <w:rPrChange w:id="7429" w:author="Στάθης Καπ" w:date="2023-02-02T17:47:00Z">
                  <w:rPr>
                    <w:del w:id="7430" w:author="Στάθης Καπ" w:date="2023-02-27T01:59:00Z"/>
                    <w:rFonts w:cstheme="minorHAnsi"/>
                    <w:sz w:val="18"/>
                    <w:szCs w:val="18"/>
                  </w:rPr>
                </w:rPrChange>
              </w:rPr>
            </w:pPr>
            <w:del w:id="7431" w:author="Στάθης Καπ" w:date="2023-02-27T01:59:00Z">
              <w:r w:rsidRPr="00A21C84" w:rsidDel="001E2354">
                <w:rPr>
                  <w:sz w:val="20"/>
                  <w:szCs w:val="20"/>
                  <w:rPrChange w:id="7432"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433" w:author="Στάθης Καπ" w:date="2023-02-27T01:59:00Z"/>
                <w:rFonts w:cstheme="minorHAnsi"/>
                <w:sz w:val="20"/>
                <w:szCs w:val="20"/>
                <w:rPrChange w:id="7434" w:author="Στάθης Καπ" w:date="2023-02-02T17:47:00Z">
                  <w:rPr>
                    <w:del w:id="7435" w:author="Στάθης Καπ" w:date="2023-02-27T01:59:00Z"/>
                    <w:rFonts w:cstheme="minorHAnsi"/>
                    <w:sz w:val="18"/>
                    <w:szCs w:val="18"/>
                  </w:rPr>
                </w:rPrChange>
              </w:rPr>
            </w:pPr>
            <w:del w:id="7436" w:author="Στάθης Καπ" w:date="2023-02-27T01:59:00Z">
              <w:r w:rsidRPr="00A21C84" w:rsidDel="001E2354">
                <w:rPr>
                  <w:sz w:val="20"/>
                  <w:szCs w:val="20"/>
                  <w:rPrChange w:id="7437"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438" w:author="Στάθης Καπ" w:date="2023-02-27T01:59:00Z"/>
                <w:rFonts w:cstheme="minorHAnsi"/>
                <w:sz w:val="20"/>
                <w:szCs w:val="20"/>
                <w:rPrChange w:id="7439" w:author="Στάθης Καπ" w:date="2023-02-02T17:47:00Z">
                  <w:rPr>
                    <w:del w:id="7440" w:author="Στάθης Καπ" w:date="2023-02-27T01:59:00Z"/>
                    <w:rFonts w:cstheme="minorHAnsi"/>
                    <w:sz w:val="18"/>
                    <w:szCs w:val="18"/>
                  </w:rPr>
                </w:rPrChange>
              </w:rPr>
            </w:pPr>
            <w:del w:id="7441" w:author="Στάθης Καπ" w:date="2023-02-27T01:59:00Z">
              <w:r w:rsidRPr="00A21C84" w:rsidDel="001E2354">
                <w:rPr>
                  <w:sz w:val="20"/>
                  <w:szCs w:val="20"/>
                  <w:rPrChange w:id="7442"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443" w:author="Στάθης Καπ" w:date="2023-02-27T01:59:00Z"/>
                <w:rFonts w:cstheme="minorHAnsi"/>
                <w:sz w:val="20"/>
                <w:szCs w:val="20"/>
                <w:rPrChange w:id="7444" w:author="Στάθης Καπ" w:date="2023-02-02T17:47:00Z">
                  <w:rPr>
                    <w:del w:id="7445" w:author="Στάθης Καπ" w:date="2023-02-27T01:59:00Z"/>
                    <w:rFonts w:cstheme="minorHAnsi"/>
                    <w:sz w:val="18"/>
                    <w:szCs w:val="18"/>
                  </w:rPr>
                </w:rPrChange>
              </w:rPr>
            </w:pPr>
            <w:del w:id="7446" w:author="Στάθης Καπ" w:date="2023-02-27T01:59:00Z">
              <w:r w:rsidRPr="00A21C84" w:rsidDel="001E2354">
                <w:rPr>
                  <w:sz w:val="20"/>
                  <w:szCs w:val="20"/>
                  <w:rPrChange w:id="7447"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448" w:author="Στάθης Καπ" w:date="2023-02-27T01:59:00Z"/>
                <w:rFonts w:cstheme="minorHAnsi"/>
                <w:sz w:val="20"/>
                <w:szCs w:val="20"/>
                <w:rPrChange w:id="7449" w:author="Στάθης Καπ" w:date="2023-02-02T17:47:00Z">
                  <w:rPr>
                    <w:del w:id="7450" w:author="Στάθης Καπ" w:date="2023-02-27T01:59:00Z"/>
                    <w:rFonts w:cstheme="minorHAnsi"/>
                    <w:sz w:val="18"/>
                    <w:szCs w:val="18"/>
                  </w:rPr>
                </w:rPrChange>
              </w:rPr>
            </w:pPr>
            <w:del w:id="7451" w:author="Στάθης Καπ" w:date="2023-02-27T01:59:00Z">
              <w:r w:rsidRPr="00A21C84" w:rsidDel="001E2354">
                <w:rPr>
                  <w:sz w:val="20"/>
                  <w:szCs w:val="20"/>
                  <w:rPrChange w:id="7452" w:author="Στάθης Καπ" w:date="2023-02-02T17:47:00Z">
                    <w:rPr/>
                  </w:rPrChange>
                </w:rPr>
                <w:delText>36</w:delText>
              </w:r>
            </w:del>
          </w:p>
        </w:tc>
      </w:tr>
      <w:tr w:rsidR="007456DB" w:rsidDel="001E2354" w14:paraId="7AF209D5" w14:textId="11E8F73A" w:rsidTr="00AA2735">
        <w:trPr>
          <w:jc w:val="center"/>
          <w:del w:id="7453" w:author="Στάθης Καπ" w:date="2023-02-27T01:59:00Z"/>
        </w:trPr>
        <w:tc>
          <w:tcPr>
            <w:tcW w:w="1427" w:type="dxa"/>
          </w:tcPr>
          <w:p w14:paraId="7153AFD4" w14:textId="1BCFA23D" w:rsidR="007456DB" w:rsidRPr="00A21C84" w:rsidDel="001E2354" w:rsidRDefault="007456DB" w:rsidP="007456DB">
            <w:pPr>
              <w:rPr>
                <w:del w:id="7454" w:author="Στάθης Καπ" w:date="2023-02-27T01:59:00Z"/>
                <w:rFonts w:cstheme="minorHAnsi"/>
                <w:sz w:val="20"/>
                <w:szCs w:val="20"/>
                <w:rPrChange w:id="7455" w:author="Στάθης Καπ" w:date="2023-02-02T17:47:00Z">
                  <w:rPr>
                    <w:del w:id="7456" w:author="Στάθης Καπ" w:date="2023-02-27T01:59:00Z"/>
                    <w:rFonts w:cstheme="minorHAnsi"/>
                    <w:sz w:val="18"/>
                    <w:szCs w:val="18"/>
                  </w:rPr>
                </w:rPrChange>
              </w:rPr>
            </w:pPr>
            <w:del w:id="7457" w:author="Στάθης Καπ" w:date="2023-02-27T01:59:00Z">
              <w:r w:rsidRPr="00A21C84" w:rsidDel="001E2354">
                <w:rPr>
                  <w:rFonts w:cstheme="minorHAnsi"/>
                  <w:sz w:val="20"/>
                  <w:szCs w:val="20"/>
                  <w:rPrChange w:id="7458"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459" w:author="Στάθης Καπ" w:date="2023-02-27T01:59:00Z"/>
                <w:rFonts w:cstheme="minorHAnsi"/>
                <w:sz w:val="20"/>
                <w:szCs w:val="20"/>
                <w:rPrChange w:id="7460" w:author="Στάθης Καπ" w:date="2023-02-02T17:47:00Z">
                  <w:rPr>
                    <w:del w:id="7461" w:author="Στάθης Καπ" w:date="2023-02-27T01:59:00Z"/>
                    <w:rFonts w:cstheme="minorHAnsi"/>
                    <w:sz w:val="18"/>
                    <w:szCs w:val="18"/>
                  </w:rPr>
                </w:rPrChange>
              </w:rPr>
            </w:pPr>
            <w:del w:id="7462" w:author="Στάθης Καπ" w:date="2023-02-27T01:59:00Z">
              <w:r w:rsidRPr="00A21C84" w:rsidDel="001E2354">
                <w:rPr>
                  <w:sz w:val="20"/>
                  <w:szCs w:val="20"/>
                  <w:rPrChange w:id="7463"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464" w:author="Στάθης Καπ" w:date="2023-02-27T01:59:00Z"/>
                <w:rFonts w:cstheme="minorHAnsi"/>
                <w:sz w:val="20"/>
                <w:szCs w:val="20"/>
                <w:rPrChange w:id="7465" w:author="Στάθης Καπ" w:date="2023-02-02T17:47:00Z">
                  <w:rPr>
                    <w:del w:id="7466" w:author="Στάθης Καπ" w:date="2023-02-27T01:59:00Z"/>
                    <w:rFonts w:cstheme="minorHAnsi"/>
                    <w:sz w:val="18"/>
                    <w:szCs w:val="18"/>
                  </w:rPr>
                </w:rPrChange>
              </w:rPr>
            </w:pPr>
            <w:del w:id="7467" w:author="Στάθης Καπ" w:date="2023-02-27T01:59:00Z">
              <w:r w:rsidRPr="00A21C84" w:rsidDel="001E2354">
                <w:rPr>
                  <w:sz w:val="20"/>
                  <w:szCs w:val="20"/>
                  <w:rPrChange w:id="7468"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469" w:author="Στάθης Καπ" w:date="2023-02-27T01:59:00Z"/>
                <w:rFonts w:cstheme="minorHAnsi"/>
                <w:sz w:val="20"/>
                <w:szCs w:val="20"/>
                <w:rPrChange w:id="7470" w:author="Στάθης Καπ" w:date="2023-02-02T17:47:00Z">
                  <w:rPr>
                    <w:del w:id="7471" w:author="Στάθης Καπ" w:date="2023-02-27T01:59:00Z"/>
                    <w:rFonts w:cstheme="minorHAnsi"/>
                    <w:sz w:val="18"/>
                    <w:szCs w:val="18"/>
                  </w:rPr>
                </w:rPrChange>
              </w:rPr>
            </w:pPr>
            <w:del w:id="7472" w:author="Στάθης Καπ" w:date="2023-02-27T01:59:00Z">
              <w:r w:rsidRPr="00A21C84" w:rsidDel="001E2354">
                <w:rPr>
                  <w:sz w:val="20"/>
                  <w:szCs w:val="20"/>
                  <w:rPrChange w:id="7473"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474" w:author="Στάθης Καπ" w:date="2023-02-27T01:59:00Z"/>
                <w:rFonts w:cstheme="minorHAnsi"/>
                <w:sz w:val="20"/>
                <w:szCs w:val="20"/>
                <w:rPrChange w:id="7475" w:author="Στάθης Καπ" w:date="2023-02-02T17:47:00Z">
                  <w:rPr>
                    <w:del w:id="7476" w:author="Στάθης Καπ" w:date="2023-02-27T01:59:00Z"/>
                    <w:rFonts w:cstheme="minorHAnsi"/>
                    <w:sz w:val="18"/>
                    <w:szCs w:val="18"/>
                  </w:rPr>
                </w:rPrChange>
              </w:rPr>
            </w:pPr>
            <w:del w:id="7477" w:author="Στάθης Καπ" w:date="2023-02-27T01:59:00Z">
              <w:r w:rsidRPr="00A21C84" w:rsidDel="001E2354">
                <w:rPr>
                  <w:sz w:val="20"/>
                  <w:szCs w:val="20"/>
                  <w:rPrChange w:id="7478"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479" w:author="Στάθης Καπ" w:date="2023-02-27T01:59:00Z"/>
                <w:rFonts w:cstheme="minorHAnsi"/>
                <w:sz w:val="20"/>
                <w:szCs w:val="20"/>
                <w:rPrChange w:id="7480" w:author="Στάθης Καπ" w:date="2023-02-02T17:47:00Z">
                  <w:rPr>
                    <w:del w:id="7481" w:author="Στάθης Καπ" w:date="2023-02-27T01:59:00Z"/>
                    <w:rFonts w:cstheme="minorHAnsi"/>
                    <w:sz w:val="18"/>
                    <w:szCs w:val="18"/>
                  </w:rPr>
                </w:rPrChange>
              </w:rPr>
            </w:pPr>
            <w:del w:id="7482" w:author="Στάθης Καπ" w:date="2023-02-27T01:59:00Z">
              <w:r w:rsidRPr="00A21C84" w:rsidDel="001E2354">
                <w:rPr>
                  <w:sz w:val="20"/>
                  <w:szCs w:val="20"/>
                  <w:rPrChange w:id="7483" w:author="Στάθης Καπ" w:date="2023-02-02T17:47:00Z">
                    <w:rPr/>
                  </w:rPrChange>
                </w:rPr>
                <w:delText>50</w:delText>
              </w:r>
            </w:del>
          </w:p>
        </w:tc>
      </w:tr>
      <w:tr w:rsidR="007456DB" w:rsidDel="001E2354" w14:paraId="01FECFFA" w14:textId="4C7F26DC" w:rsidTr="00AA2735">
        <w:trPr>
          <w:jc w:val="center"/>
          <w:del w:id="7484" w:author="Στάθης Καπ" w:date="2023-02-27T01:59:00Z"/>
        </w:trPr>
        <w:tc>
          <w:tcPr>
            <w:tcW w:w="1427" w:type="dxa"/>
          </w:tcPr>
          <w:p w14:paraId="327025B8" w14:textId="7706C3E4" w:rsidR="007456DB" w:rsidRPr="00A21C84" w:rsidDel="001E2354" w:rsidRDefault="007456DB" w:rsidP="007456DB">
            <w:pPr>
              <w:rPr>
                <w:del w:id="7485" w:author="Στάθης Καπ" w:date="2023-02-27T01:59:00Z"/>
                <w:rFonts w:cstheme="minorHAnsi"/>
                <w:sz w:val="20"/>
                <w:szCs w:val="20"/>
                <w:rPrChange w:id="7486" w:author="Στάθης Καπ" w:date="2023-02-02T17:47:00Z">
                  <w:rPr>
                    <w:del w:id="7487" w:author="Στάθης Καπ" w:date="2023-02-27T01:59:00Z"/>
                    <w:rFonts w:cstheme="minorHAnsi"/>
                    <w:sz w:val="18"/>
                    <w:szCs w:val="18"/>
                  </w:rPr>
                </w:rPrChange>
              </w:rPr>
            </w:pPr>
            <w:del w:id="7488" w:author="Στάθης Καπ" w:date="2023-02-27T01:59:00Z">
              <w:r w:rsidRPr="00A21C84" w:rsidDel="001E2354">
                <w:rPr>
                  <w:rFonts w:cstheme="minorHAnsi"/>
                  <w:sz w:val="20"/>
                  <w:szCs w:val="20"/>
                  <w:rPrChange w:id="7489"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490" w:author="Στάθης Καπ" w:date="2023-02-27T01:59:00Z"/>
                <w:rFonts w:cstheme="minorHAnsi"/>
                <w:sz w:val="20"/>
                <w:szCs w:val="20"/>
                <w:rPrChange w:id="7491" w:author="Στάθης Καπ" w:date="2023-02-02T17:47:00Z">
                  <w:rPr>
                    <w:del w:id="7492" w:author="Στάθης Καπ" w:date="2023-02-27T01:59:00Z"/>
                    <w:rFonts w:cstheme="minorHAnsi"/>
                    <w:sz w:val="18"/>
                    <w:szCs w:val="18"/>
                  </w:rPr>
                </w:rPrChange>
              </w:rPr>
            </w:pPr>
            <w:del w:id="7493" w:author="Στάθης Καπ" w:date="2023-02-27T01:59:00Z">
              <w:r w:rsidRPr="00A21C84" w:rsidDel="001E2354">
                <w:rPr>
                  <w:sz w:val="20"/>
                  <w:szCs w:val="20"/>
                  <w:rPrChange w:id="7494"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495" w:author="Στάθης Καπ" w:date="2023-02-27T01:59:00Z"/>
                <w:rFonts w:cstheme="minorHAnsi"/>
                <w:sz w:val="20"/>
                <w:szCs w:val="20"/>
                <w:rPrChange w:id="7496" w:author="Στάθης Καπ" w:date="2023-02-02T17:47:00Z">
                  <w:rPr>
                    <w:del w:id="7497" w:author="Στάθης Καπ" w:date="2023-02-27T01:59:00Z"/>
                    <w:rFonts w:cstheme="minorHAnsi"/>
                    <w:sz w:val="18"/>
                    <w:szCs w:val="18"/>
                  </w:rPr>
                </w:rPrChange>
              </w:rPr>
            </w:pPr>
            <w:del w:id="7498" w:author="Στάθης Καπ" w:date="2023-02-27T01:59:00Z">
              <w:r w:rsidRPr="00A21C84" w:rsidDel="001E2354">
                <w:rPr>
                  <w:sz w:val="20"/>
                  <w:szCs w:val="20"/>
                  <w:rPrChange w:id="7499"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500" w:author="Στάθης Καπ" w:date="2023-02-27T01:59:00Z"/>
                <w:rFonts w:cstheme="minorHAnsi"/>
                <w:sz w:val="20"/>
                <w:szCs w:val="20"/>
                <w:rPrChange w:id="7501" w:author="Στάθης Καπ" w:date="2023-02-02T17:47:00Z">
                  <w:rPr>
                    <w:del w:id="7502" w:author="Στάθης Καπ" w:date="2023-02-27T01:59:00Z"/>
                    <w:rFonts w:cstheme="minorHAnsi"/>
                    <w:sz w:val="18"/>
                    <w:szCs w:val="18"/>
                  </w:rPr>
                </w:rPrChange>
              </w:rPr>
            </w:pPr>
            <w:del w:id="7503" w:author="Στάθης Καπ" w:date="2023-02-27T01:59:00Z">
              <w:r w:rsidRPr="00A21C84" w:rsidDel="001E2354">
                <w:rPr>
                  <w:sz w:val="20"/>
                  <w:szCs w:val="20"/>
                  <w:rPrChange w:id="7504"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505" w:author="Στάθης Καπ" w:date="2023-02-27T01:59:00Z"/>
                <w:rFonts w:cstheme="minorHAnsi"/>
                <w:sz w:val="20"/>
                <w:szCs w:val="20"/>
                <w:rPrChange w:id="7506" w:author="Στάθης Καπ" w:date="2023-02-02T17:47:00Z">
                  <w:rPr>
                    <w:del w:id="7507" w:author="Στάθης Καπ" w:date="2023-02-27T01:59:00Z"/>
                    <w:rFonts w:cstheme="minorHAnsi"/>
                    <w:sz w:val="18"/>
                    <w:szCs w:val="18"/>
                  </w:rPr>
                </w:rPrChange>
              </w:rPr>
            </w:pPr>
            <w:del w:id="7508" w:author="Στάθης Καπ" w:date="2023-02-27T01:59:00Z">
              <w:r w:rsidRPr="00A21C84" w:rsidDel="001E2354">
                <w:rPr>
                  <w:sz w:val="20"/>
                  <w:szCs w:val="20"/>
                  <w:rPrChange w:id="7509"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510" w:author="Στάθης Καπ" w:date="2023-02-27T01:59:00Z"/>
                <w:rFonts w:cstheme="minorHAnsi"/>
                <w:sz w:val="20"/>
                <w:szCs w:val="20"/>
                <w:rPrChange w:id="7511" w:author="Στάθης Καπ" w:date="2023-02-02T17:47:00Z">
                  <w:rPr>
                    <w:del w:id="7512" w:author="Στάθης Καπ" w:date="2023-02-27T01:59:00Z"/>
                    <w:rFonts w:cstheme="minorHAnsi"/>
                    <w:sz w:val="18"/>
                    <w:szCs w:val="18"/>
                  </w:rPr>
                </w:rPrChange>
              </w:rPr>
            </w:pPr>
            <w:del w:id="7513" w:author="Στάθης Καπ" w:date="2023-02-27T01:59:00Z">
              <w:r w:rsidRPr="00A21C84" w:rsidDel="001E2354">
                <w:rPr>
                  <w:sz w:val="20"/>
                  <w:szCs w:val="20"/>
                  <w:rPrChange w:id="7514" w:author="Στάθης Καπ" w:date="2023-02-02T17:47:00Z">
                    <w:rPr/>
                  </w:rPrChange>
                </w:rPr>
                <w:delText>53</w:delText>
              </w:r>
            </w:del>
          </w:p>
        </w:tc>
      </w:tr>
      <w:tr w:rsidR="007456DB" w:rsidDel="001E2354" w14:paraId="4B6C4BC5" w14:textId="486ABB2E" w:rsidTr="00AA2735">
        <w:trPr>
          <w:jc w:val="center"/>
          <w:del w:id="7515" w:author="Στάθης Καπ" w:date="2023-02-27T01:59:00Z"/>
        </w:trPr>
        <w:tc>
          <w:tcPr>
            <w:tcW w:w="1427" w:type="dxa"/>
          </w:tcPr>
          <w:p w14:paraId="277D6D2F" w14:textId="13BA2ADB" w:rsidR="007456DB" w:rsidRPr="00A21C84" w:rsidDel="001E2354" w:rsidRDefault="007456DB" w:rsidP="007456DB">
            <w:pPr>
              <w:rPr>
                <w:del w:id="7516" w:author="Στάθης Καπ" w:date="2023-02-27T01:59:00Z"/>
                <w:rFonts w:cstheme="minorHAnsi"/>
                <w:sz w:val="20"/>
                <w:szCs w:val="20"/>
                <w:rPrChange w:id="7517" w:author="Στάθης Καπ" w:date="2023-02-02T17:47:00Z">
                  <w:rPr>
                    <w:del w:id="7518" w:author="Στάθης Καπ" w:date="2023-02-27T01:59:00Z"/>
                    <w:rFonts w:cstheme="minorHAnsi"/>
                    <w:sz w:val="18"/>
                    <w:szCs w:val="18"/>
                  </w:rPr>
                </w:rPrChange>
              </w:rPr>
            </w:pPr>
            <w:del w:id="7519" w:author="Στάθης Καπ" w:date="2023-02-27T01:59:00Z">
              <w:r w:rsidRPr="00A21C84" w:rsidDel="001E2354">
                <w:rPr>
                  <w:rFonts w:cstheme="minorHAnsi"/>
                  <w:sz w:val="20"/>
                  <w:szCs w:val="20"/>
                  <w:rPrChange w:id="7520"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521" w:author="Στάθης Καπ" w:date="2023-02-27T01:59:00Z"/>
                <w:rFonts w:cstheme="minorHAnsi"/>
                <w:sz w:val="20"/>
                <w:szCs w:val="20"/>
                <w:rPrChange w:id="7522" w:author="Στάθης Καπ" w:date="2023-02-02T17:47:00Z">
                  <w:rPr>
                    <w:del w:id="7523" w:author="Στάθης Καπ" w:date="2023-02-27T01:59:00Z"/>
                    <w:rFonts w:cstheme="minorHAnsi"/>
                    <w:sz w:val="18"/>
                    <w:szCs w:val="18"/>
                  </w:rPr>
                </w:rPrChange>
              </w:rPr>
            </w:pPr>
            <w:del w:id="7524" w:author="Στάθης Καπ" w:date="2023-02-27T01:59:00Z">
              <w:r w:rsidRPr="00A21C84" w:rsidDel="001E2354">
                <w:rPr>
                  <w:sz w:val="20"/>
                  <w:szCs w:val="20"/>
                  <w:rPrChange w:id="7525"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526" w:author="Στάθης Καπ" w:date="2023-02-27T01:59:00Z"/>
                <w:rFonts w:cstheme="minorHAnsi"/>
                <w:sz w:val="20"/>
                <w:szCs w:val="20"/>
                <w:rPrChange w:id="7527" w:author="Στάθης Καπ" w:date="2023-02-02T17:47:00Z">
                  <w:rPr>
                    <w:del w:id="7528" w:author="Στάθης Καπ" w:date="2023-02-27T01:59:00Z"/>
                    <w:rFonts w:cstheme="minorHAnsi"/>
                    <w:sz w:val="18"/>
                    <w:szCs w:val="18"/>
                  </w:rPr>
                </w:rPrChange>
              </w:rPr>
            </w:pPr>
            <w:del w:id="7529" w:author="Στάθης Καπ" w:date="2023-02-27T01:59:00Z">
              <w:r w:rsidRPr="00A21C84" w:rsidDel="001E2354">
                <w:rPr>
                  <w:sz w:val="20"/>
                  <w:szCs w:val="20"/>
                  <w:rPrChange w:id="7530"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531" w:author="Στάθης Καπ" w:date="2023-02-27T01:59:00Z"/>
                <w:rFonts w:cstheme="minorHAnsi"/>
                <w:sz w:val="20"/>
                <w:szCs w:val="20"/>
                <w:rPrChange w:id="7532" w:author="Στάθης Καπ" w:date="2023-02-02T17:47:00Z">
                  <w:rPr>
                    <w:del w:id="7533" w:author="Στάθης Καπ" w:date="2023-02-27T01:59:00Z"/>
                    <w:rFonts w:cstheme="minorHAnsi"/>
                    <w:sz w:val="18"/>
                    <w:szCs w:val="18"/>
                  </w:rPr>
                </w:rPrChange>
              </w:rPr>
            </w:pPr>
            <w:del w:id="7534" w:author="Στάθης Καπ" w:date="2023-02-27T01:59:00Z">
              <w:r w:rsidRPr="00A21C84" w:rsidDel="001E2354">
                <w:rPr>
                  <w:sz w:val="20"/>
                  <w:szCs w:val="20"/>
                  <w:rPrChange w:id="7535"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536" w:author="Στάθης Καπ" w:date="2023-02-27T01:59:00Z"/>
                <w:rFonts w:cstheme="minorHAnsi"/>
                <w:sz w:val="20"/>
                <w:szCs w:val="20"/>
                <w:rPrChange w:id="7537" w:author="Στάθης Καπ" w:date="2023-02-02T17:47:00Z">
                  <w:rPr>
                    <w:del w:id="7538" w:author="Στάθης Καπ" w:date="2023-02-27T01:59:00Z"/>
                    <w:rFonts w:cstheme="minorHAnsi"/>
                    <w:sz w:val="18"/>
                    <w:szCs w:val="18"/>
                  </w:rPr>
                </w:rPrChange>
              </w:rPr>
            </w:pPr>
            <w:del w:id="7539" w:author="Στάθης Καπ" w:date="2023-02-27T01:59:00Z">
              <w:r w:rsidRPr="00A21C84" w:rsidDel="001E2354">
                <w:rPr>
                  <w:sz w:val="20"/>
                  <w:szCs w:val="20"/>
                  <w:rPrChange w:id="7540"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541" w:author="Στάθης Καπ" w:date="2023-02-27T01:59:00Z"/>
                <w:rFonts w:cstheme="minorHAnsi"/>
                <w:sz w:val="20"/>
                <w:szCs w:val="20"/>
                <w:rPrChange w:id="7542" w:author="Στάθης Καπ" w:date="2023-02-02T17:47:00Z">
                  <w:rPr>
                    <w:del w:id="7543" w:author="Στάθης Καπ" w:date="2023-02-27T01:59:00Z"/>
                    <w:rFonts w:cstheme="minorHAnsi"/>
                    <w:sz w:val="18"/>
                    <w:szCs w:val="18"/>
                  </w:rPr>
                </w:rPrChange>
              </w:rPr>
            </w:pPr>
            <w:del w:id="7544" w:author="Στάθης Καπ" w:date="2023-02-27T01:59:00Z">
              <w:r w:rsidRPr="00A21C84" w:rsidDel="001E2354">
                <w:rPr>
                  <w:sz w:val="20"/>
                  <w:szCs w:val="20"/>
                  <w:rPrChange w:id="7545" w:author="Στάθης Καπ" w:date="2023-02-02T17:47:00Z">
                    <w:rPr/>
                  </w:rPrChange>
                </w:rPr>
                <w:delText>64</w:delText>
              </w:r>
            </w:del>
          </w:p>
        </w:tc>
      </w:tr>
    </w:tbl>
    <w:p w14:paraId="577DC92F" w14:textId="41954F49" w:rsidR="004A0401" w:rsidDel="001E2354" w:rsidRDefault="004A0401">
      <w:pPr>
        <w:rPr>
          <w:del w:id="7546" w:author="Στάθης Καπ" w:date="2023-02-27T01:59:00Z"/>
        </w:rPr>
      </w:pPr>
    </w:p>
    <w:p w14:paraId="180F74D2" w14:textId="5DA69988" w:rsidR="00853890" w:rsidRPr="00701249" w:rsidDel="001E2354" w:rsidRDefault="00853890">
      <w:pPr>
        <w:rPr>
          <w:del w:id="7547" w:author="Στάθης Καπ" w:date="2023-02-27T01:59:00Z"/>
        </w:rPr>
      </w:pPr>
      <w:del w:id="7548"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549" w:author="Στάθης Καπ" w:date="2023-02-27T01:59:00Z"/>
        </w:trPr>
        <w:tc>
          <w:tcPr>
            <w:tcW w:w="1427" w:type="dxa"/>
          </w:tcPr>
          <w:p w14:paraId="6A984D71" w14:textId="1DDFD51C" w:rsidR="004A0401" w:rsidRPr="0037443C" w:rsidDel="001E2354" w:rsidRDefault="0037443C" w:rsidP="00AA2735">
            <w:pPr>
              <w:rPr>
                <w:del w:id="7550" w:author="Στάθης Καπ" w:date="2023-02-27T01:59:00Z"/>
                <w:rFonts w:cstheme="minorHAnsi"/>
                <w:sz w:val="20"/>
                <w:szCs w:val="20"/>
                <w:rPrChange w:id="7551" w:author="Στάθης Καπ" w:date="2023-02-02T17:57:00Z">
                  <w:rPr>
                    <w:del w:id="7552" w:author="Στάθης Καπ" w:date="2023-02-27T01:59:00Z"/>
                    <w:rFonts w:cstheme="minorHAnsi"/>
                    <w:sz w:val="18"/>
                    <w:szCs w:val="18"/>
                  </w:rPr>
                </w:rPrChange>
              </w:rPr>
            </w:pPr>
            <w:del w:id="7553"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554" w:author="Στάθης Καπ" w:date="2023-02-27T01:59:00Z"/>
                <w:rFonts w:cstheme="minorHAnsi"/>
                <w:sz w:val="20"/>
                <w:szCs w:val="20"/>
                <w:rPrChange w:id="7555" w:author="Στάθης Καπ" w:date="2023-02-02T17:57:00Z">
                  <w:rPr>
                    <w:del w:id="7556" w:author="Στάθης Καπ" w:date="2023-02-27T01:59:00Z"/>
                    <w:rFonts w:cstheme="minorHAnsi"/>
                    <w:sz w:val="18"/>
                    <w:szCs w:val="18"/>
                  </w:rPr>
                </w:rPrChange>
              </w:rPr>
            </w:pPr>
            <w:del w:id="7557" w:author="Στάθης Καπ" w:date="2023-02-27T01:59:00Z">
              <w:r w:rsidRPr="0037443C" w:rsidDel="001E2354">
                <w:rPr>
                  <w:rFonts w:cstheme="minorHAnsi"/>
                  <w:sz w:val="20"/>
                  <w:szCs w:val="20"/>
                  <w:rPrChange w:id="7558"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559" w:author="Στάθης Καπ" w:date="2023-02-27T01:59:00Z"/>
                <w:rFonts w:cstheme="minorHAnsi"/>
                <w:sz w:val="20"/>
                <w:szCs w:val="20"/>
                <w:rPrChange w:id="7560" w:author="Στάθης Καπ" w:date="2023-02-02T17:57:00Z">
                  <w:rPr>
                    <w:del w:id="7561" w:author="Στάθης Καπ" w:date="2023-02-27T01:59:00Z"/>
                    <w:rFonts w:cstheme="minorHAnsi"/>
                    <w:sz w:val="18"/>
                    <w:szCs w:val="18"/>
                  </w:rPr>
                </w:rPrChange>
              </w:rPr>
            </w:pPr>
            <w:del w:id="7562" w:author="Στάθης Καπ" w:date="2023-02-27T01:59:00Z">
              <w:r w:rsidRPr="0037443C" w:rsidDel="001E2354">
                <w:rPr>
                  <w:rFonts w:cstheme="minorHAnsi"/>
                  <w:sz w:val="20"/>
                  <w:szCs w:val="20"/>
                  <w:rPrChange w:id="7563"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564" w:author="Στάθης Καπ" w:date="2023-02-27T01:59:00Z"/>
                <w:rFonts w:cstheme="minorHAnsi"/>
                <w:sz w:val="20"/>
                <w:szCs w:val="20"/>
                <w:rPrChange w:id="7565" w:author="Στάθης Καπ" w:date="2023-02-02T17:57:00Z">
                  <w:rPr>
                    <w:del w:id="7566" w:author="Στάθης Καπ" w:date="2023-02-27T01:59:00Z"/>
                    <w:rFonts w:cstheme="minorHAnsi"/>
                    <w:sz w:val="18"/>
                    <w:szCs w:val="18"/>
                  </w:rPr>
                </w:rPrChange>
              </w:rPr>
            </w:pPr>
            <w:del w:id="7567" w:author="Στάθης Καπ" w:date="2023-02-27T01:59:00Z">
              <w:r w:rsidRPr="0037443C" w:rsidDel="001E2354">
                <w:rPr>
                  <w:rFonts w:cstheme="minorHAnsi"/>
                  <w:sz w:val="20"/>
                  <w:szCs w:val="20"/>
                  <w:rPrChange w:id="7568"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569" w:author="Στάθης Καπ" w:date="2023-02-27T01:59:00Z"/>
                <w:rFonts w:cstheme="minorHAnsi"/>
                <w:sz w:val="20"/>
                <w:szCs w:val="20"/>
                <w:rPrChange w:id="7570" w:author="Στάθης Καπ" w:date="2023-02-02T17:57:00Z">
                  <w:rPr>
                    <w:del w:id="7571" w:author="Στάθης Καπ" w:date="2023-02-27T01:59:00Z"/>
                    <w:rFonts w:cstheme="minorHAnsi"/>
                    <w:sz w:val="18"/>
                    <w:szCs w:val="18"/>
                  </w:rPr>
                </w:rPrChange>
              </w:rPr>
            </w:pPr>
            <w:del w:id="7572" w:author="Στάθης Καπ" w:date="2023-02-27T01:59:00Z">
              <w:r w:rsidRPr="0037443C" w:rsidDel="001E2354">
                <w:rPr>
                  <w:rFonts w:cstheme="minorHAnsi"/>
                  <w:sz w:val="20"/>
                  <w:szCs w:val="20"/>
                  <w:rPrChange w:id="7573"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574" w:author="Στάθης Καπ" w:date="2023-02-27T01:59:00Z"/>
                <w:rFonts w:cstheme="minorHAnsi"/>
                <w:sz w:val="20"/>
                <w:szCs w:val="20"/>
                <w:rPrChange w:id="7575" w:author="Στάθης Καπ" w:date="2023-02-02T17:57:00Z">
                  <w:rPr>
                    <w:del w:id="7576" w:author="Στάθης Καπ" w:date="2023-02-27T01:59:00Z"/>
                    <w:rFonts w:cstheme="minorHAnsi"/>
                    <w:sz w:val="18"/>
                    <w:szCs w:val="18"/>
                  </w:rPr>
                </w:rPrChange>
              </w:rPr>
            </w:pPr>
            <w:del w:id="7577" w:author="Στάθης Καπ" w:date="2023-02-27T01:59:00Z">
              <w:r w:rsidRPr="0037443C" w:rsidDel="001E2354">
                <w:rPr>
                  <w:rFonts w:cstheme="minorHAnsi"/>
                  <w:sz w:val="20"/>
                  <w:szCs w:val="20"/>
                  <w:rPrChange w:id="7578"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579" w:author="Στάθης Καπ" w:date="2023-02-27T01:59:00Z"/>
        </w:trPr>
        <w:tc>
          <w:tcPr>
            <w:tcW w:w="1427" w:type="dxa"/>
          </w:tcPr>
          <w:p w14:paraId="4F89A4EE" w14:textId="2FAE3ADC" w:rsidR="002B540C" w:rsidRPr="0037443C" w:rsidDel="001E2354" w:rsidRDefault="002B540C" w:rsidP="002B540C">
            <w:pPr>
              <w:rPr>
                <w:del w:id="7580" w:author="Στάθης Καπ" w:date="2023-02-27T01:59:00Z"/>
                <w:rFonts w:cstheme="minorHAnsi"/>
                <w:sz w:val="20"/>
                <w:szCs w:val="20"/>
                <w:rPrChange w:id="7581" w:author="Στάθης Καπ" w:date="2023-02-02T17:57:00Z">
                  <w:rPr>
                    <w:del w:id="7582" w:author="Στάθης Καπ" w:date="2023-02-27T01:59:00Z"/>
                    <w:rFonts w:cstheme="minorHAnsi"/>
                    <w:sz w:val="18"/>
                    <w:szCs w:val="18"/>
                  </w:rPr>
                </w:rPrChange>
              </w:rPr>
            </w:pPr>
            <w:del w:id="7583" w:author="Στάθης Καπ" w:date="2023-02-27T01:59:00Z">
              <w:r w:rsidRPr="0037443C" w:rsidDel="001E2354">
                <w:rPr>
                  <w:rFonts w:cstheme="minorHAnsi"/>
                  <w:sz w:val="20"/>
                  <w:szCs w:val="20"/>
                  <w:rPrChange w:id="7584"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585" w:author="Στάθης Καπ" w:date="2023-02-27T01:59:00Z"/>
                <w:rFonts w:cstheme="minorHAnsi"/>
                <w:sz w:val="20"/>
                <w:szCs w:val="20"/>
                <w:rPrChange w:id="7586" w:author="Στάθης Καπ" w:date="2023-02-02T17:57:00Z">
                  <w:rPr>
                    <w:del w:id="7587" w:author="Στάθης Καπ" w:date="2023-02-27T01:59:00Z"/>
                    <w:rFonts w:cstheme="minorHAnsi"/>
                    <w:sz w:val="18"/>
                    <w:szCs w:val="18"/>
                  </w:rPr>
                </w:rPrChange>
              </w:rPr>
            </w:pPr>
            <w:del w:id="7588" w:author="Στάθης Καπ" w:date="2023-02-27T01:59:00Z">
              <w:r w:rsidRPr="0037443C" w:rsidDel="001E2354">
                <w:rPr>
                  <w:sz w:val="20"/>
                  <w:szCs w:val="20"/>
                  <w:rPrChange w:id="7589"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590" w:author="Στάθης Καπ" w:date="2023-02-27T01:59:00Z"/>
                <w:rFonts w:cstheme="minorHAnsi"/>
                <w:sz w:val="20"/>
                <w:szCs w:val="20"/>
                <w:rPrChange w:id="7591" w:author="Στάθης Καπ" w:date="2023-02-02T17:57:00Z">
                  <w:rPr>
                    <w:del w:id="7592" w:author="Στάθης Καπ" w:date="2023-02-27T01:59:00Z"/>
                    <w:rFonts w:cstheme="minorHAnsi"/>
                    <w:sz w:val="18"/>
                    <w:szCs w:val="18"/>
                  </w:rPr>
                </w:rPrChange>
              </w:rPr>
            </w:pPr>
            <w:del w:id="7593" w:author="Στάθης Καπ" w:date="2023-02-27T01:59:00Z">
              <w:r w:rsidRPr="0037443C" w:rsidDel="001E2354">
                <w:rPr>
                  <w:sz w:val="20"/>
                  <w:szCs w:val="20"/>
                  <w:rPrChange w:id="7594"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595" w:author="Στάθης Καπ" w:date="2023-02-27T01:59:00Z"/>
                <w:rFonts w:cstheme="minorHAnsi"/>
                <w:sz w:val="20"/>
                <w:szCs w:val="20"/>
                <w:rPrChange w:id="7596" w:author="Στάθης Καπ" w:date="2023-02-02T17:57:00Z">
                  <w:rPr>
                    <w:del w:id="7597" w:author="Στάθης Καπ" w:date="2023-02-27T01:59:00Z"/>
                    <w:rFonts w:cstheme="minorHAnsi"/>
                    <w:sz w:val="18"/>
                    <w:szCs w:val="18"/>
                  </w:rPr>
                </w:rPrChange>
              </w:rPr>
            </w:pPr>
            <w:del w:id="7598" w:author="Στάθης Καπ" w:date="2023-02-27T01:59:00Z">
              <w:r w:rsidRPr="0037443C" w:rsidDel="001E2354">
                <w:rPr>
                  <w:sz w:val="20"/>
                  <w:szCs w:val="20"/>
                  <w:rPrChange w:id="7599"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600" w:author="Στάθης Καπ" w:date="2023-02-27T01:59:00Z"/>
                <w:rFonts w:cstheme="minorHAnsi"/>
                <w:sz w:val="20"/>
                <w:szCs w:val="20"/>
                <w:rPrChange w:id="7601" w:author="Στάθης Καπ" w:date="2023-02-02T17:57:00Z">
                  <w:rPr>
                    <w:del w:id="7602" w:author="Στάθης Καπ" w:date="2023-02-27T01:59:00Z"/>
                    <w:rFonts w:cstheme="minorHAnsi"/>
                    <w:sz w:val="18"/>
                    <w:szCs w:val="18"/>
                  </w:rPr>
                </w:rPrChange>
              </w:rPr>
            </w:pPr>
            <w:del w:id="7603" w:author="Στάθης Καπ" w:date="2023-02-27T01:59:00Z">
              <w:r w:rsidRPr="0037443C" w:rsidDel="001E2354">
                <w:rPr>
                  <w:sz w:val="20"/>
                  <w:szCs w:val="20"/>
                  <w:rPrChange w:id="7604"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605" w:author="Στάθης Καπ" w:date="2023-02-27T01:59:00Z"/>
                <w:rFonts w:cstheme="minorHAnsi"/>
                <w:sz w:val="20"/>
                <w:szCs w:val="20"/>
                <w:rPrChange w:id="7606" w:author="Στάθης Καπ" w:date="2023-02-02T17:57:00Z">
                  <w:rPr>
                    <w:del w:id="7607" w:author="Στάθης Καπ" w:date="2023-02-27T01:59:00Z"/>
                    <w:rFonts w:cstheme="minorHAnsi"/>
                    <w:sz w:val="18"/>
                    <w:szCs w:val="18"/>
                  </w:rPr>
                </w:rPrChange>
              </w:rPr>
            </w:pPr>
            <w:del w:id="7608" w:author="Στάθης Καπ" w:date="2023-02-27T01:59:00Z">
              <w:r w:rsidRPr="0037443C" w:rsidDel="001E2354">
                <w:rPr>
                  <w:sz w:val="20"/>
                  <w:szCs w:val="20"/>
                  <w:rPrChange w:id="7609" w:author="Στάθης Καπ" w:date="2023-02-02T17:57:00Z">
                    <w:rPr/>
                  </w:rPrChange>
                </w:rPr>
                <w:delText>44</w:delText>
              </w:r>
            </w:del>
          </w:p>
        </w:tc>
      </w:tr>
      <w:tr w:rsidR="002B540C" w:rsidDel="001E2354" w14:paraId="2E4C7283" w14:textId="043CFAAF" w:rsidTr="00AA2735">
        <w:trPr>
          <w:jc w:val="center"/>
          <w:del w:id="7610" w:author="Στάθης Καπ" w:date="2023-02-27T01:59:00Z"/>
        </w:trPr>
        <w:tc>
          <w:tcPr>
            <w:tcW w:w="1427" w:type="dxa"/>
          </w:tcPr>
          <w:p w14:paraId="3B7A9C43" w14:textId="4EA8EA14" w:rsidR="002B540C" w:rsidRPr="0037443C" w:rsidDel="001E2354" w:rsidRDefault="002B540C" w:rsidP="002B540C">
            <w:pPr>
              <w:rPr>
                <w:del w:id="7611" w:author="Στάθης Καπ" w:date="2023-02-27T01:59:00Z"/>
                <w:rFonts w:cstheme="minorHAnsi"/>
                <w:sz w:val="20"/>
                <w:szCs w:val="20"/>
                <w:rPrChange w:id="7612" w:author="Στάθης Καπ" w:date="2023-02-02T17:57:00Z">
                  <w:rPr>
                    <w:del w:id="7613" w:author="Στάθης Καπ" w:date="2023-02-27T01:59:00Z"/>
                    <w:rFonts w:cstheme="minorHAnsi"/>
                    <w:sz w:val="18"/>
                    <w:szCs w:val="18"/>
                  </w:rPr>
                </w:rPrChange>
              </w:rPr>
            </w:pPr>
            <w:del w:id="7614" w:author="Στάθης Καπ" w:date="2023-02-27T01:59:00Z">
              <w:r w:rsidRPr="0037443C" w:rsidDel="001E2354">
                <w:rPr>
                  <w:rFonts w:cstheme="minorHAnsi"/>
                  <w:sz w:val="20"/>
                  <w:szCs w:val="20"/>
                  <w:rPrChange w:id="7615"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616" w:author="Στάθης Καπ" w:date="2023-02-27T01:59:00Z"/>
                <w:rFonts w:cstheme="minorHAnsi"/>
                <w:sz w:val="20"/>
                <w:szCs w:val="20"/>
                <w:rPrChange w:id="7617" w:author="Στάθης Καπ" w:date="2023-02-02T17:57:00Z">
                  <w:rPr>
                    <w:del w:id="7618" w:author="Στάθης Καπ" w:date="2023-02-27T01:59:00Z"/>
                    <w:rFonts w:cstheme="minorHAnsi"/>
                    <w:sz w:val="18"/>
                    <w:szCs w:val="18"/>
                  </w:rPr>
                </w:rPrChange>
              </w:rPr>
            </w:pPr>
            <w:del w:id="7619" w:author="Στάθης Καπ" w:date="2023-02-27T01:59:00Z">
              <w:r w:rsidRPr="0037443C" w:rsidDel="001E2354">
                <w:rPr>
                  <w:sz w:val="20"/>
                  <w:szCs w:val="20"/>
                  <w:rPrChange w:id="7620"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621" w:author="Στάθης Καπ" w:date="2023-02-27T01:59:00Z"/>
                <w:rFonts w:cstheme="minorHAnsi"/>
                <w:sz w:val="20"/>
                <w:szCs w:val="20"/>
                <w:rPrChange w:id="7622" w:author="Στάθης Καπ" w:date="2023-02-02T17:57:00Z">
                  <w:rPr>
                    <w:del w:id="7623" w:author="Στάθης Καπ" w:date="2023-02-27T01:59:00Z"/>
                    <w:rFonts w:cstheme="minorHAnsi"/>
                    <w:sz w:val="18"/>
                    <w:szCs w:val="18"/>
                  </w:rPr>
                </w:rPrChange>
              </w:rPr>
            </w:pPr>
            <w:del w:id="7624" w:author="Στάθης Καπ" w:date="2023-02-27T01:59:00Z">
              <w:r w:rsidRPr="0037443C" w:rsidDel="001E2354">
                <w:rPr>
                  <w:sz w:val="20"/>
                  <w:szCs w:val="20"/>
                  <w:rPrChange w:id="7625"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626" w:author="Στάθης Καπ" w:date="2023-02-27T01:59:00Z"/>
                <w:rFonts w:cstheme="minorHAnsi"/>
                <w:sz w:val="20"/>
                <w:szCs w:val="20"/>
                <w:rPrChange w:id="7627" w:author="Στάθης Καπ" w:date="2023-02-02T17:57:00Z">
                  <w:rPr>
                    <w:del w:id="7628" w:author="Στάθης Καπ" w:date="2023-02-27T01:59:00Z"/>
                    <w:rFonts w:cstheme="minorHAnsi"/>
                    <w:sz w:val="18"/>
                    <w:szCs w:val="18"/>
                  </w:rPr>
                </w:rPrChange>
              </w:rPr>
            </w:pPr>
            <w:del w:id="7629" w:author="Στάθης Καπ" w:date="2023-02-27T01:59:00Z">
              <w:r w:rsidRPr="0037443C" w:rsidDel="001E2354">
                <w:rPr>
                  <w:sz w:val="20"/>
                  <w:szCs w:val="20"/>
                  <w:rPrChange w:id="7630"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631" w:author="Στάθης Καπ" w:date="2023-02-27T01:59:00Z"/>
                <w:rFonts w:cstheme="minorHAnsi"/>
                <w:sz w:val="20"/>
                <w:szCs w:val="20"/>
                <w:rPrChange w:id="7632" w:author="Στάθης Καπ" w:date="2023-02-02T17:57:00Z">
                  <w:rPr>
                    <w:del w:id="7633" w:author="Στάθης Καπ" w:date="2023-02-27T01:59:00Z"/>
                    <w:rFonts w:cstheme="minorHAnsi"/>
                    <w:sz w:val="18"/>
                    <w:szCs w:val="18"/>
                  </w:rPr>
                </w:rPrChange>
              </w:rPr>
            </w:pPr>
            <w:del w:id="7634" w:author="Στάθης Καπ" w:date="2023-02-27T01:59:00Z">
              <w:r w:rsidRPr="0037443C" w:rsidDel="001E2354">
                <w:rPr>
                  <w:sz w:val="20"/>
                  <w:szCs w:val="20"/>
                  <w:rPrChange w:id="7635"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636" w:author="Στάθης Καπ" w:date="2023-02-27T01:59:00Z"/>
                <w:rFonts w:cstheme="minorHAnsi"/>
                <w:sz w:val="20"/>
                <w:szCs w:val="20"/>
                <w:rPrChange w:id="7637" w:author="Στάθης Καπ" w:date="2023-02-02T17:57:00Z">
                  <w:rPr>
                    <w:del w:id="7638" w:author="Στάθης Καπ" w:date="2023-02-27T01:59:00Z"/>
                    <w:rFonts w:cstheme="minorHAnsi"/>
                    <w:sz w:val="18"/>
                    <w:szCs w:val="18"/>
                  </w:rPr>
                </w:rPrChange>
              </w:rPr>
            </w:pPr>
            <w:del w:id="7639" w:author="Στάθης Καπ" w:date="2023-02-27T01:59:00Z">
              <w:r w:rsidRPr="0037443C" w:rsidDel="001E2354">
                <w:rPr>
                  <w:sz w:val="20"/>
                  <w:szCs w:val="20"/>
                  <w:rPrChange w:id="7640" w:author="Στάθης Καπ" w:date="2023-02-02T17:57:00Z">
                    <w:rPr/>
                  </w:rPrChange>
                </w:rPr>
                <w:delText>55</w:delText>
              </w:r>
            </w:del>
          </w:p>
        </w:tc>
      </w:tr>
      <w:tr w:rsidR="002B540C" w:rsidDel="001E2354" w14:paraId="5325D031" w14:textId="44DF7FA2" w:rsidTr="00AA2735">
        <w:trPr>
          <w:jc w:val="center"/>
          <w:del w:id="7641" w:author="Στάθης Καπ" w:date="2023-02-27T01:59:00Z"/>
        </w:trPr>
        <w:tc>
          <w:tcPr>
            <w:tcW w:w="1427" w:type="dxa"/>
          </w:tcPr>
          <w:p w14:paraId="45D1E5A7" w14:textId="1EF57A56" w:rsidR="002B540C" w:rsidRPr="0037443C" w:rsidDel="001E2354" w:rsidRDefault="002B540C" w:rsidP="002B540C">
            <w:pPr>
              <w:rPr>
                <w:del w:id="7642" w:author="Στάθης Καπ" w:date="2023-02-27T01:59:00Z"/>
                <w:rFonts w:cstheme="minorHAnsi"/>
                <w:sz w:val="20"/>
                <w:szCs w:val="20"/>
                <w:rPrChange w:id="7643" w:author="Στάθης Καπ" w:date="2023-02-02T17:57:00Z">
                  <w:rPr>
                    <w:del w:id="7644" w:author="Στάθης Καπ" w:date="2023-02-27T01:59:00Z"/>
                    <w:rFonts w:cstheme="minorHAnsi"/>
                    <w:sz w:val="18"/>
                    <w:szCs w:val="18"/>
                  </w:rPr>
                </w:rPrChange>
              </w:rPr>
            </w:pPr>
            <w:del w:id="7645" w:author="Στάθης Καπ" w:date="2023-02-27T01:59:00Z">
              <w:r w:rsidRPr="0037443C" w:rsidDel="001E2354">
                <w:rPr>
                  <w:rFonts w:cstheme="minorHAnsi"/>
                  <w:sz w:val="20"/>
                  <w:szCs w:val="20"/>
                  <w:rPrChange w:id="7646"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647" w:author="Στάθης Καπ" w:date="2023-02-27T01:59:00Z"/>
                <w:rFonts w:cstheme="minorHAnsi"/>
                <w:sz w:val="20"/>
                <w:szCs w:val="20"/>
                <w:rPrChange w:id="7648" w:author="Στάθης Καπ" w:date="2023-02-02T17:57:00Z">
                  <w:rPr>
                    <w:del w:id="7649" w:author="Στάθης Καπ" w:date="2023-02-27T01:59:00Z"/>
                    <w:rFonts w:cstheme="minorHAnsi"/>
                    <w:sz w:val="18"/>
                    <w:szCs w:val="18"/>
                  </w:rPr>
                </w:rPrChange>
              </w:rPr>
            </w:pPr>
            <w:del w:id="7650" w:author="Στάθης Καπ" w:date="2023-02-27T01:59:00Z">
              <w:r w:rsidRPr="0037443C" w:rsidDel="001E2354">
                <w:rPr>
                  <w:sz w:val="20"/>
                  <w:szCs w:val="20"/>
                  <w:rPrChange w:id="7651"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652" w:author="Στάθης Καπ" w:date="2023-02-27T01:59:00Z"/>
                <w:rFonts w:cstheme="minorHAnsi"/>
                <w:sz w:val="20"/>
                <w:szCs w:val="20"/>
                <w:rPrChange w:id="7653" w:author="Στάθης Καπ" w:date="2023-02-02T17:57:00Z">
                  <w:rPr>
                    <w:del w:id="7654" w:author="Στάθης Καπ" w:date="2023-02-27T01:59:00Z"/>
                    <w:rFonts w:cstheme="minorHAnsi"/>
                    <w:sz w:val="18"/>
                    <w:szCs w:val="18"/>
                  </w:rPr>
                </w:rPrChange>
              </w:rPr>
            </w:pPr>
            <w:del w:id="7655" w:author="Στάθης Καπ" w:date="2023-02-27T01:59:00Z">
              <w:r w:rsidRPr="0037443C" w:rsidDel="001E2354">
                <w:rPr>
                  <w:sz w:val="20"/>
                  <w:szCs w:val="20"/>
                  <w:rPrChange w:id="7656"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657" w:author="Στάθης Καπ" w:date="2023-02-27T01:59:00Z"/>
                <w:rFonts w:cstheme="minorHAnsi"/>
                <w:sz w:val="20"/>
                <w:szCs w:val="20"/>
                <w:rPrChange w:id="7658" w:author="Στάθης Καπ" w:date="2023-02-02T17:57:00Z">
                  <w:rPr>
                    <w:del w:id="7659" w:author="Στάθης Καπ" w:date="2023-02-27T01:59:00Z"/>
                    <w:rFonts w:cstheme="minorHAnsi"/>
                    <w:sz w:val="18"/>
                    <w:szCs w:val="18"/>
                  </w:rPr>
                </w:rPrChange>
              </w:rPr>
            </w:pPr>
            <w:del w:id="7660" w:author="Στάθης Καπ" w:date="2023-02-27T01:59:00Z">
              <w:r w:rsidRPr="0037443C" w:rsidDel="001E2354">
                <w:rPr>
                  <w:sz w:val="20"/>
                  <w:szCs w:val="20"/>
                  <w:rPrChange w:id="7661"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662" w:author="Στάθης Καπ" w:date="2023-02-27T01:59:00Z"/>
                <w:rFonts w:cstheme="minorHAnsi"/>
                <w:sz w:val="20"/>
                <w:szCs w:val="20"/>
                <w:rPrChange w:id="7663" w:author="Στάθης Καπ" w:date="2023-02-02T17:57:00Z">
                  <w:rPr>
                    <w:del w:id="7664" w:author="Στάθης Καπ" w:date="2023-02-27T01:59:00Z"/>
                    <w:rFonts w:cstheme="minorHAnsi"/>
                    <w:sz w:val="18"/>
                    <w:szCs w:val="18"/>
                  </w:rPr>
                </w:rPrChange>
              </w:rPr>
            </w:pPr>
            <w:del w:id="7665" w:author="Στάθης Καπ" w:date="2023-02-27T01:59:00Z">
              <w:r w:rsidRPr="0037443C" w:rsidDel="001E2354">
                <w:rPr>
                  <w:sz w:val="20"/>
                  <w:szCs w:val="20"/>
                  <w:rPrChange w:id="7666"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667" w:author="Στάθης Καπ" w:date="2023-02-27T01:59:00Z"/>
                <w:rFonts w:cstheme="minorHAnsi"/>
                <w:sz w:val="20"/>
                <w:szCs w:val="20"/>
                <w:rPrChange w:id="7668" w:author="Στάθης Καπ" w:date="2023-02-02T17:57:00Z">
                  <w:rPr>
                    <w:del w:id="7669" w:author="Στάθης Καπ" w:date="2023-02-27T01:59:00Z"/>
                    <w:rFonts w:cstheme="minorHAnsi"/>
                    <w:sz w:val="18"/>
                    <w:szCs w:val="18"/>
                  </w:rPr>
                </w:rPrChange>
              </w:rPr>
            </w:pPr>
            <w:del w:id="7670" w:author="Στάθης Καπ" w:date="2023-02-27T01:59:00Z">
              <w:r w:rsidRPr="0037443C" w:rsidDel="001E2354">
                <w:rPr>
                  <w:sz w:val="20"/>
                  <w:szCs w:val="20"/>
                  <w:rPrChange w:id="7671" w:author="Στάθης Καπ" w:date="2023-02-02T17:57:00Z">
                    <w:rPr/>
                  </w:rPrChange>
                </w:rPr>
                <w:delText>59</w:delText>
              </w:r>
            </w:del>
          </w:p>
        </w:tc>
      </w:tr>
      <w:tr w:rsidR="002B540C" w:rsidDel="001E2354" w14:paraId="09CEC694" w14:textId="0946D176" w:rsidTr="00AA2735">
        <w:trPr>
          <w:jc w:val="center"/>
          <w:del w:id="7672" w:author="Στάθης Καπ" w:date="2023-02-27T01:59:00Z"/>
        </w:trPr>
        <w:tc>
          <w:tcPr>
            <w:tcW w:w="1427" w:type="dxa"/>
          </w:tcPr>
          <w:p w14:paraId="6CB0CBFA" w14:textId="4E6E1CCF" w:rsidR="002B540C" w:rsidRPr="0037443C" w:rsidDel="001E2354" w:rsidRDefault="002B540C" w:rsidP="002B540C">
            <w:pPr>
              <w:rPr>
                <w:del w:id="7673" w:author="Στάθης Καπ" w:date="2023-02-27T01:59:00Z"/>
                <w:rFonts w:cstheme="minorHAnsi"/>
                <w:sz w:val="20"/>
                <w:szCs w:val="20"/>
                <w:rPrChange w:id="7674" w:author="Στάθης Καπ" w:date="2023-02-02T17:57:00Z">
                  <w:rPr>
                    <w:del w:id="7675" w:author="Στάθης Καπ" w:date="2023-02-27T01:59:00Z"/>
                    <w:rFonts w:cstheme="minorHAnsi"/>
                    <w:sz w:val="18"/>
                    <w:szCs w:val="18"/>
                  </w:rPr>
                </w:rPrChange>
              </w:rPr>
            </w:pPr>
            <w:del w:id="7676" w:author="Στάθης Καπ" w:date="2023-02-27T01:59:00Z">
              <w:r w:rsidRPr="0037443C" w:rsidDel="001E2354">
                <w:rPr>
                  <w:rFonts w:cstheme="minorHAnsi"/>
                  <w:sz w:val="20"/>
                  <w:szCs w:val="20"/>
                  <w:rPrChange w:id="7677"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678" w:author="Στάθης Καπ" w:date="2023-02-27T01:59:00Z"/>
                <w:rFonts w:cstheme="minorHAnsi"/>
                <w:sz w:val="20"/>
                <w:szCs w:val="20"/>
                <w:rPrChange w:id="7679" w:author="Στάθης Καπ" w:date="2023-02-02T17:57:00Z">
                  <w:rPr>
                    <w:del w:id="7680" w:author="Στάθης Καπ" w:date="2023-02-27T01:59:00Z"/>
                    <w:rFonts w:cstheme="minorHAnsi"/>
                    <w:sz w:val="18"/>
                    <w:szCs w:val="18"/>
                  </w:rPr>
                </w:rPrChange>
              </w:rPr>
            </w:pPr>
            <w:del w:id="7681" w:author="Στάθης Καπ" w:date="2023-02-27T01:59:00Z">
              <w:r w:rsidRPr="0037443C" w:rsidDel="001E2354">
                <w:rPr>
                  <w:sz w:val="20"/>
                  <w:szCs w:val="20"/>
                  <w:rPrChange w:id="7682"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683" w:author="Στάθης Καπ" w:date="2023-02-27T01:59:00Z"/>
                <w:rFonts w:cstheme="minorHAnsi"/>
                <w:sz w:val="20"/>
                <w:szCs w:val="20"/>
                <w:rPrChange w:id="7684" w:author="Στάθης Καπ" w:date="2023-02-02T17:57:00Z">
                  <w:rPr>
                    <w:del w:id="7685" w:author="Στάθης Καπ" w:date="2023-02-27T01:59:00Z"/>
                    <w:rFonts w:cstheme="minorHAnsi"/>
                    <w:sz w:val="18"/>
                    <w:szCs w:val="18"/>
                  </w:rPr>
                </w:rPrChange>
              </w:rPr>
            </w:pPr>
            <w:del w:id="7686" w:author="Στάθης Καπ" w:date="2023-02-27T01:59:00Z">
              <w:r w:rsidRPr="0037443C" w:rsidDel="001E2354">
                <w:rPr>
                  <w:sz w:val="20"/>
                  <w:szCs w:val="20"/>
                  <w:rPrChange w:id="7687"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688" w:author="Στάθης Καπ" w:date="2023-02-27T01:59:00Z"/>
                <w:rFonts w:cstheme="minorHAnsi"/>
                <w:sz w:val="20"/>
                <w:szCs w:val="20"/>
                <w:rPrChange w:id="7689" w:author="Στάθης Καπ" w:date="2023-02-02T17:57:00Z">
                  <w:rPr>
                    <w:del w:id="7690" w:author="Στάθης Καπ" w:date="2023-02-27T01:59:00Z"/>
                    <w:rFonts w:cstheme="minorHAnsi"/>
                    <w:sz w:val="18"/>
                    <w:szCs w:val="18"/>
                  </w:rPr>
                </w:rPrChange>
              </w:rPr>
            </w:pPr>
            <w:del w:id="7691" w:author="Στάθης Καπ" w:date="2023-02-27T01:59:00Z">
              <w:r w:rsidRPr="0037443C" w:rsidDel="001E2354">
                <w:rPr>
                  <w:sz w:val="20"/>
                  <w:szCs w:val="20"/>
                  <w:rPrChange w:id="7692"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693" w:author="Στάθης Καπ" w:date="2023-02-27T01:59:00Z"/>
                <w:rFonts w:cstheme="minorHAnsi"/>
                <w:sz w:val="20"/>
                <w:szCs w:val="20"/>
                <w:rPrChange w:id="7694" w:author="Στάθης Καπ" w:date="2023-02-02T17:57:00Z">
                  <w:rPr>
                    <w:del w:id="7695" w:author="Στάθης Καπ" w:date="2023-02-27T01:59:00Z"/>
                    <w:rFonts w:cstheme="minorHAnsi"/>
                    <w:sz w:val="18"/>
                    <w:szCs w:val="18"/>
                  </w:rPr>
                </w:rPrChange>
              </w:rPr>
            </w:pPr>
            <w:del w:id="7696" w:author="Στάθης Καπ" w:date="2023-02-27T01:59:00Z">
              <w:r w:rsidRPr="0037443C" w:rsidDel="001E2354">
                <w:rPr>
                  <w:sz w:val="20"/>
                  <w:szCs w:val="20"/>
                  <w:rPrChange w:id="7697"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698" w:author="Στάθης Καπ" w:date="2023-02-27T01:59:00Z"/>
                <w:rFonts w:cstheme="minorHAnsi"/>
                <w:sz w:val="20"/>
                <w:szCs w:val="20"/>
                <w:rPrChange w:id="7699" w:author="Στάθης Καπ" w:date="2023-02-02T17:57:00Z">
                  <w:rPr>
                    <w:del w:id="7700" w:author="Στάθης Καπ" w:date="2023-02-27T01:59:00Z"/>
                    <w:rFonts w:cstheme="minorHAnsi"/>
                    <w:sz w:val="18"/>
                    <w:szCs w:val="18"/>
                  </w:rPr>
                </w:rPrChange>
              </w:rPr>
            </w:pPr>
            <w:del w:id="7701" w:author="Στάθης Καπ" w:date="2023-02-27T01:59:00Z">
              <w:r w:rsidRPr="0037443C" w:rsidDel="001E2354">
                <w:rPr>
                  <w:sz w:val="20"/>
                  <w:szCs w:val="20"/>
                  <w:rPrChange w:id="7702" w:author="Στάθης Καπ" w:date="2023-02-02T17:57:00Z">
                    <w:rPr/>
                  </w:rPrChange>
                </w:rPr>
                <w:delText>74</w:delText>
              </w:r>
            </w:del>
          </w:p>
        </w:tc>
      </w:tr>
      <w:tr w:rsidR="002B540C" w:rsidDel="001E2354" w14:paraId="12280E8B" w14:textId="44E88970" w:rsidTr="00AA2735">
        <w:trPr>
          <w:jc w:val="center"/>
          <w:del w:id="7703" w:author="Στάθης Καπ" w:date="2023-02-27T01:59:00Z"/>
        </w:trPr>
        <w:tc>
          <w:tcPr>
            <w:tcW w:w="1427" w:type="dxa"/>
          </w:tcPr>
          <w:p w14:paraId="5CA4E33F" w14:textId="7685A0EC" w:rsidR="002B540C" w:rsidRPr="0037443C" w:rsidDel="001E2354" w:rsidRDefault="002B540C" w:rsidP="002B540C">
            <w:pPr>
              <w:rPr>
                <w:del w:id="7704" w:author="Στάθης Καπ" w:date="2023-02-27T01:59:00Z"/>
                <w:rFonts w:cstheme="minorHAnsi"/>
                <w:sz w:val="20"/>
                <w:szCs w:val="20"/>
                <w:rPrChange w:id="7705" w:author="Στάθης Καπ" w:date="2023-02-02T17:57:00Z">
                  <w:rPr>
                    <w:del w:id="7706" w:author="Στάθης Καπ" w:date="2023-02-27T01:59:00Z"/>
                    <w:rFonts w:cstheme="minorHAnsi"/>
                    <w:sz w:val="18"/>
                    <w:szCs w:val="18"/>
                  </w:rPr>
                </w:rPrChange>
              </w:rPr>
            </w:pPr>
            <w:del w:id="7707" w:author="Στάθης Καπ" w:date="2023-02-27T01:59:00Z">
              <w:r w:rsidRPr="0037443C" w:rsidDel="001E2354">
                <w:rPr>
                  <w:rFonts w:cstheme="minorHAnsi"/>
                  <w:sz w:val="20"/>
                  <w:szCs w:val="20"/>
                  <w:rPrChange w:id="7708"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709" w:author="Στάθης Καπ" w:date="2023-02-27T01:59:00Z"/>
                <w:rFonts w:cstheme="minorHAnsi"/>
                <w:sz w:val="20"/>
                <w:szCs w:val="20"/>
                <w:rPrChange w:id="7710" w:author="Στάθης Καπ" w:date="2023-02-02T17:57:00Z">
                  <w:rPr>
                    <w:del w:id="7711" w:author="Στάθης Καπ" w:date="2023-02-27T01:59:00Z"/>
                    <w:rFonts w:cstheme="minorHAnsi"/>
                    <w:sz w:val="18"/>
                    <w:szCs w:val="18"/>
                  </w:rPr>
                </w:rPrChange>
              </w:rPr>
            </w:pPr>
            <w:del w:id="7712" w:author="Στάθης Καπ" w:date="2023-02-27T01:59:00Z">
              <w:r w:rsidRPr="0037443C" w:rsidDel="001E2354">
                <w:rPr>
                  <w:sz w:val="20"/>
                  <w:szCs w:val="20"/>
                  <w:rPrChange w:id="7713"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714" w:author="Στάθης Καπ" w:date="2023-02-27T01:59:00Z"/>
                <w:rFonts w:cstheme="minorHAnsi"/>
                <w:sz w:val="20"/>
                <w:szCs w:val="20"/>
                <w:rPrChange w:id="7715" w:author="Στάθης Καπ" w:date="2023-02-02T17:57:00Z">
                  <w:rPr>
                    <w:del w:id="7716" w:author="Στάθης Καπ" w:date="2023-02-27T01:59:00Z"/>
                    <w:rFonts w:cstheme="minorHAnsi"/>
                    <w:sz w:val="18"/>
                    <w:szCs w:val="18"/>
                  </w:rPr>
                </w:rPrChange>
              </w:rPr>
            </w:pPr>
            <w:del w:id="7717" w:author="Στάθης Καπ" w:date="2023-02-27T01:59:00Z">
              <w:r w:rsidRPr="0037443C" w:rsidDel="001E2354">
                <w:rPr>
                  <w:sz w:val="20"/>
                  <w:szCs w:val="20"/>
                  <w:rPrChange w:id="7718"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719" w:author="Στάθης Καπ" w:date="2023-02-27T01:59:00Z"/>
                <w:rFonts w:cstheme="minorHAnsi"/>
                <w:sz w:val="20"/>
                <w:szCs w:val="20"/>
                <w:rPrChange w:id="7720" w:author="Στάθης Καπ" w:date="2023-02-02T17:57:00Z">
                  <w:rPr>
                    <w:del w:id="7721" w:author="Στάθης Καπ" w:date="2023-02-27T01:59:00Z"/>
                    <w:rFonts w:cstheme="minorHAnsi"/>
                    <w:sz w:val="18"/>
                    <w:szCs w:val="18"/>
                  </w:rPr>
                </w:rPrChange>
              </w:rPr>
            </w:pPr>
            <w:del w:id="7722" w:author="Στάθης Καπ" w:date="2023-02-27T01:59:00Z">
              <w:r w:rsidRPr="0037443C" w:rsidDel="001E2354">
                <w:rPr>
                  <w:sz w:val="20"/>
                  <w:szCs w:val="20"/>
                  <w:rPrChange w:id="7723"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724" w:author="Στάθης Καπ" w:date="2023-02-27T01:59:00Z"/>
                <w:rFonts w:cstheme="minorHAnsi"/>
                <w:sz w:val="20"/>
                <w:szCs w:val="20"/>
                <w:rPrChange w:id="7725" w:author="Στάθης Καπ" w:date="2023-02-02T17:57:00Z">
                  <w:rPr>
                    <w:del w:id="7726" w:author="Στάθης Καπ" w:date="2023-02-27T01:59:00Z"/>
                    <w:rFonts w:cstheme="minorHAnsi"/>
                    <w:sz w:val="18"/>
                    <w:szCs w:val="18"/>
                  </w:rPr>
                </w:rPrChange>
              </w:rPr>
            </w:pPr>
            <w:del w:id="7727" w:author="Στάθης Καπ" w:date="2023-02-27T01:59:00Z">
              <w:r w:rsidRPr="0037443C" w:rsidDel="001E2354">
                <w:rPr>
                  <w:sz w:val="20"/>
                  <w:szCs w:val="20"/>
                  <w:rPrChange w:id="7728"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729" w:author="Στάθης Καπ" w:date="2023-02-27T01:59:00Z"/>
                <w:rFonts w:cstheme="minorHAnsi"/>
                <w:sz w:val="20"/>
                <w:szCs w:val="20"/>
                <w:rPrChange w:id="7730" w:author="Στάθης Καπ" w:date="2023-02-02T17:57:00Z">
                  <w:rPr>
                    <w:del w:id="7731" w:author="Στάθης Καπ" w:date="2023-02-27T01:59:00Z"/>
                    <w:rFonts w:cstheme="minorHAnsi"/>
                    <w:sz w:val="18"/>
                    <w:szCs w:val="18"/>
                  </w:rPr>
                </w:rPrChange>
              </w:rPr>
            </w:pPr>
            <w:del w:id="7732" w:author="Στάθης Καπ" w:date="2023-02-27T01:59:00Z">
              <w:r w:rsidRPr="0037443C" w:rsidDel="001E2354">
                <w:rPr>
                  <w:sz w:val="20"/>
                  <w:szCs w:val="20"/>
                  <w:rPrChange w:id="7733" w:author="Στάθης Καπ" w:date="2023-02-02T17:57:00Z">
                    <w:rPr/>
                  </w:rPrChange>
                </w:rPr>
                <w:delText>76</w:delText>
              </w:r>
            </w:del>
          </w:p>
        </w:tc>
      </w:tr>
      <w:tr w:rsidR="002B540C" w:rsidDel="001E2354" w14:paraId="6783DE6C" w14:textId="79BCF576" w:rsidTr="00AA2735">
        <w:trPr>
          <w:jc w:val="center"/>
          <w:del w:id="7734" w:author="Στάθης Καπ" w:date="2023-02-27T01:59:00Z"/>
        </w:trPr>
        <w:tc>
          <w:tcPr>
            <w:tcW w:w="1427" w:type="dxa"/>
          </w:tcPr>
          <w:p w14:paraId="25C2A9F6" w14:textId="5C0DBC2B" w:rsidR="002B540C" w:rsidRPr="0037443C" w:rsidDel="001E2354" w:rsidRDefault="002B540C" w:rsidP="002B540C">
            <w:pPr>
              <w:rPr>
                <w:del w:id="7735" w:author="Στάθης Καπ" w:date="2023-02-27T01:59:00Z"/>
                <w:rFonts w:cstheme="minorHAnsi"/>
                <w:sz w:val="20"/>
                <w:szCs w:val="20"/>
                <w:rPrChange w:id="7736" w:author="Στάθης Καπ" w:date="2023-02-02T17:57:00Z">
                  <w:rPr>
                    <w:del w:id="7737" w:author="Στάθης Καπ" w:date="2023-02-27T01:59:00Z"/>
                    <w:rFonts w:cstheme="minorHAnsi"/>
                    <w:sz w:val="18"/>
                    <w:szCs w:val="18"/>
                  </w:rPr>
                </w:rPrChange>
              </w:rPr>
            </w:pPr>
            <w:del w:id="7738" w:author="Στάθης Καπ" w:date="2023-02-27T01:59:00Z">
              <w:r w:rsidRPr="0037443C" w:rsidDel="001E2354">
                <w:rPr>
                  <w:rFonts w:cstheme="minorHAnsi"/>
                  <w:sz w:val="20"/>
                  <w:szCs w:val="20"/>
                  <w:rPrChange w:id="7739"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740" w:author="Στάθης Καπ" w:date="2023-02-27T01:59:00Z"/>
                <w:rFonts w:cstheme="minorHAnsi"/>
                <w:sz w:val="20"/>
                <w:szCs w:val="20"/>
                <w:rPrChange w:id="7741" w:author="Στάθης Καπ" w:date="2023-02-02T17:57:00Z">
                  <w:rPr>
                    <w:del w:id="7742" w:author="Στάθης Καπ" w:date="2023-02-27T01:59:00Z"/>
                    <w:rFonts w:cstheme="minorHAnsi"/>
                    <w:sz w:val="18"/>
                    <w:szCs w:val="18"/>
                  </w:rPr>
                </w:rPrChange>
              </w:rPr>
            </w:pPr>
            <w:del w:id="7743" w:author="Στάθης Καπ" w:date="2023-02-27T01:59:00Z">
              <w:r w:rsidRPr="0037443C" w:rsidDel="001E2354">
                <w:rPr>
                  <w:sz w:val="20"/>
                  <w:szCs w:val="20"/>
                  <w:rPrChange w:id="7744"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745" w:author="Στάθης Καπ" w:date="2023-02-27T01:59:00Z"/>
                <w:rFonts w:cstheme="minorHAnsi"/>
                <w:sz w:val="20"/>
                <w:szCs w:val="20"/>
                <w:rPrChange w:id="7746" w:author="Στάθης Καπ" w:date="2023-02-02T17:57:00Z">
                  <w:rPr>
                    <w:del w:id="7747" w:author="Στάθης Καπ" w:date="2023-02-27T01:59:00Z"/>
                    <w:rFonts w:cstheme="minorHAnsi"/>
                    <w:sz w:val="18"/>
                    <w:szCs w:val="18"/>
                  </w:rPr>
                </w:rPrChange>
              </w:rPr>
            </w:pPr>
            <w:del w:id="7748" w:author="Στάθης Καπ" w:date="2023-02-27T01:59:00Z">
              <w:r w:rsidRPr="0037443C" w:rsidDel="001E2354">
                <w:rPr>
                  <w:sz w:val="20"/>
                  <w:szCs w:val="20"/>
                  <w:rPrChange w:id="7749"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750" w:author="Στάθης Καπ" w:date="2023-02-27T01:59:00Z"/>
                <w:rFonts w:cstheme="minorHAnsi"/>
                <w:sz w:val="20"/>
                <w:szCs w:val="20"/>
                <w:rPrChange w:id="7751" w:author="Στάθης Καπ" w:date="2023-02-02T17:57:00Z">
                  <w:rPr>
                    <w:del w:id="7752" w:author="Στάθης Καπ" w:date="2023-02-27T01:59:00Z"/>
                    <w:rFonts w:cstheme="minorHAnsi"/>
                    <w:sz w:val="18"/>
                    <w:szCs w:val="18"/>
                  </w:rPr>
                </w:rPrChange>
              </w:rPr>
            </w:pPr>
            <w:del w:id="7753" w:author="Στάθης Καπ" w:date="2023-02-27T01:59:00Z">
              <w:r w:rsidRPr="0037443C" w:rsidDel="001E2354">
                <w:rPr>
                  <w:sz w:val="20"/>
                  <w:szCs w:val="20"/>
                  <w:rPrChange w:id="7754"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755" w:author="Στάθης Καπ" w:date="2023-02-27T01:59:00Z"/>
                <w:rFonts w:cstheme="minorHAnsi"/>
                <w:sz w:val="20"/>
                <w:szCs w:val="20"/>
                <w:rPrChange w:id="7756" w:author="Στάθης Καπ" w:date="2023-02-02T17:57:00Z">
                  <w:rPr>
                    <w:del w:id="7757" w:author="Στάθης Καπ" w:date="2023-02-27T01:59:00Z"/>
                    <w:rFonts w:cstheme="minorHAnsi"/>
                    <w:sz w:val="18"/>
                    <w:szCs w:val="18"/>
                  </w:rPr>
                </w:rPrChange>
              </w:rPr>
            </w:pPr>
            <w:del w:id="7758" w:author="Στάθης Καπ" w:date="2023-02-27T01:59:00Z">
              <w:r w:rsidRPr="0037443C" w:rsidDel="001E2354">
                <w:rPr>
                  <w:sz w:val="20"/>
                  <w:szCs w:val="20"/>
                  <w:rPrChange w:id="7759"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760" w:author="Στάθης Καπ" w:date="2023-02-27T01:59:00Z"/>
                <w:rFonts w:cstheme="minorHAnsi"/>
                <w:sz w:val="20"/>
                <w:szCs w:val="20"/>
                <w:rPrChange w:id="7761" w:author="Στάθης Καπ" w:date="2023-02-02T17:57:00Z">
                  <w:rPr>
                    <w:del w:id="7762" w:author="Στάθης Καπ" w:date="2023-02-27T01:59:00Z"/>
                    <w:rFonts w:cstheme="minorHAnsi"/>
                    <w:sz w:val="18"/>
                    <w:szCs w:val="18"/>
                  </w:rPr>
                </w:rPrChange>
              </w:rPr>
            </w:pPr>
            <w:del w:id="7763" w:author="Στάθης Καπ" w:date="2023-02-27T01:59:00Z">
              <w:r w:rsidRPr="0037443C" w:rsidDel="001E2354">
                <w:rPr>
                  <w:sz w:val="20"/>
                  <w:szCs w:val="20"/>
                  <w:rPrChange w:id="7764" w:author="Στάθης Καπ" w:date="2023-02-02T17:57:00Z">
                    <w:rPr/>
                  </w:rPrChange>
                </w:rPr>
                <w:delText>75</w:delText>
              </w:r>
            </w:del>
          </w:p>
        </w:tc>
      </w:tr>
      <w:tr w:rsidR="002B540C" w:rsidDel="001E2354" w14:paraId="34EACF17" w14:textId="7AC67939" w:rsidTr="00AA2735">
        <w:trPr>
          <w:jc w:val="center"/>
          <w:del w:id="7765" w:author="Στάθης Καπ" w:date="2023-02-27T01:59:00Z"/>
        </w:trPr>
        <w:tc>
          <w:tcPr>
            <w:tcW w:w="1427" w:type="dxa"/>
          </w:tcPr>
          <w:p w14:paraId="48F8CD45" w14:textId="6252EC65" w:rsidR="002B540C" w:rsidRPr="0037443C" w:rsidDel="001E2354" w:rsidRDefault="002B540C" w:rsidP="002B540C">
            <w:pPr>
              <w:rPr>
                <w:del w:id="7766" w:author="Στάθης Καπ" w:date="2023-02-27T01:59:00Z"/>
                <w:rFonts w:cstheme="minorHAnsi"/>
                <w:sz w:val="20"/>
                <w:szCs w:val="20"/>
                <w:lang w:val="el-GR"/>
                <w:rPrChange w:id="7767" w:author="Στάθης Καπ" w:date="2023-02-02T17:57:00Z">
                  <w:rPr>
                    <w:del w:id="7768" w:author="Στάθης Καπ" w:date="2023-02-27T01:59:00Z"/>
                    <w:rFonts w:cstheme="minorHAnsi"/>
                    <w:sz w:val="18"/>
                    <w:szCs w:val="18"/>
                    <w:lang w:val="el-GR"/>
                  </w:rPr>
                </w:rPrChange>
              </w:rPr>
            </w:pPr>
            <w:del w:id="7769" w:author="Στάθης Καπ" w:date="2023-02-27T01:59:00Z">
              <w:r w:rsidRPr="0037443C" w:rsidDel="001E2354">
                <w:rPr>
                  <w:rFonts w:cstheme="minorHAnsi"/>
                  <w:sz w:val="20"/>
                  <w:szCs w:val="20"/>
                  <w:rPrChange w:id="7770"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771" w:author="Στάθης Καπ" w:date="2023-02-27T01:59:00Z"/>
                <w:rFonts w:cstheme="minorHAnsi"/>
                <w:sz w:val="20"/>
                <w:szCs w:val="20"/>
                <w:rPrChange w:id="7772" w:author="Στάθης Καπ" w:date="2023-02-02T17:57:00Z">
                  <w:rPr>
                    <w:del w:id="7773" w:author="Στάθης Καπ" w:date="2023-02-27T01:59:00Z"/>
                    <w:rFonts w:cstheme="minorHAnsi"/>
                    <w:sz w:val="18"/>
                    <w:szCs w:val="18"/>
                  </w:rPr>
                </w:rPrChange>
              </w:rPr>
            </w:pPr>
            <w:del w:id="7774" w:author="Στάθης Καπ" w:date="2023-02-27T01:59:00Z">
              <w:r w:rsidRPr="0037443C" w:rsidDel="001E2354">
                <w:rPr>
                  <w:sz w:val="20"/>
                  <w:szCs w:val="20"/>
                  <w:rPrChange w:id="7775"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776" w:author="Στάθης Καπ" w:date="2023-02-27T01:59:00Z"/>
                <w:rFonts w:cstheme="minorHAnsi"/>
                <w:sz w:val="20"/>
                <w:szCs w:val="20"/>
                <w:rPrChange w:id="7777" w:author="Στάθης Καπ" w:date="2023-02-02T17:57:00Z">
                  <w:rPr>
                    <w:del w:id="7778" w:author="Στάθης Καπ" w:date="2023-02-27T01:59:00Z"/>
                    <w:rFonts w:cstheme="minorHAnsi"/>
                    <w:sz w:val="18"/>
                    <w:szCs w:val="18"/>
                  </w:rPr>
                </w:rPrChange>
              </w:rPr>
            </w:pPr>
            <w:del w:id="7779" w:author="Στάθης Καπ" w:date="2023-02-27T01:59:00Z">
              <w:r w:rsidRPr="0037443C" w:rsidDel="001E2354">
                <w:rPr>
                  <w:sz w:val="20"/>
                  <w:szCs w:val="20"/>
                  <w:rPrChange w:id="7780"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781" w:author="Στάθης Καπ" w:date="2023-02-27T01:59:00Z"/>
                <w:rFonts w:cstheme="minorHAnsi"/>
                <w:sz w:val="20"/>
                <w:szCs w:val="20"/>
                <w:rPrChange w:id="7782" w:author="Στάθης Καπ" w:date="2023-02-02T17:57:00Z">
                  <w:rPr>
                    <w:del w:id="7783" w:author="Στάθης Καπ" w:date="2023-02-27T01:59:00Z"/>
                    <w:rFonts w:cstheme="minorHAnsi"/>
                    <w:sz w:val="18"/>
                    <w:szCs w:val="18"/>
                  </w:rPr>
                </w:rPrChange>
              </w:rPr>
            </w:pPr>
            <w:del w:id="7784" w:author="Στάθης Καπ" w:date="2023-02-27T01:59:00Z">
              <w:r w:rsidRPr="0037443C" w:rsidDel="001E2354">
                <w:rPr>
                  <w:sz w:val="20"/>
                  <w:szCs w:val="20"/>
                  <w:rPrChange w:id="7785"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786" w:author="Στάθης Καπ" w:date="2023-02-27T01:59:00Z"/>
                <w:rFonts w:cstheme="minorHAnsi"/>
                <w:sz w:val="20"/>
                <w:szCs w:val="20"/>
                <w:rPrChange w:id="7787" w:author="Στάθης Καπ" w:date="2023-02-02T17:57:00Z">
                  <w:rPr>
                    <w:del w:id="7788" w:author="Στάθης Καπ" w:date="2023-02-27T01:59:00Z"/>
                    <w:rFonts w:cstheme="minorHAnsi"/>
                    <w:sz w:val="18"/>
                    <w:szCs w:val="18"/>
                  </w:rPr>
                </w:rPrChange>
              </w:rPr>
            </w:pPr>
            <w:del w:id="7789" w:author="Στάθης Καπ" w:date="2023-02-27T01:59:00Z">
              <w:r w:rsidRPr="0037443C" w:rsidDel="001E2354">
                <w:rPr>
                  <w:sz w:val="20"/>
                  <w:szCs w:val="20"/>
                  <w:rPrChange w:id="7790"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791" w:author="Στάθης Καπ" w:date="2023-02-27T01:59:00Z"/>
                <w:rFonts w:cstheme="minorHAnsi"/>
                <w:sz w:val="20"/>
                <w:szCs w:val="20"/>
                <w:rPrChange w:id="7792" w:author="Στάθης Καπ" w:date="2023-02-02T17:57:00Z">
                  <w:rPr>
                    <w:del w:id="7793" w:author="Στάθης Καπ" w:date="2023-02-27T01:59:00Z"/>
                    <w:rFonts w:cstheme="minorHAnsi"/>
                    <w:sz w:val="18"/>
                    <w:szCs w:val="18"/>
                  </w:rPr>
                </w:rPrChange>
              </w:rPr>
            </w:pPr>
            <w:del w:id="7794" w:author="Στάθης Καπ" w:date="2023-02-27T01:59:00Z">
              <w:r w:rsidRPr="0037443C" w:rsidDel="001E2354">
                <w:rPr>
                  <w:sz w:val="20"/>
                  <w:szCs w:val="20"/>
                  <w:rPrChange w:id="7795" w:author="Στάθης Καπ" w:date="2023-02-02T17:57:00Z">
                    <w:rPr/>
                  </w:rPrChange>
                </w:rPr>
                <w:delText>46</w:delText>
              </w:r>
            </w:del>
          </w:p>
        </w:tc>
      </w:tr>
      <w:tr w:rsidR="002B540C" w:rsidDel="001E2354" w14:paraId="79FC7A7C" w14:textId="3A56F530" w:rsidTr="00AA2735">
        <w:trPr>
          <w:jc w:val="center"/>
          <w:del w:id="7796" w:author="Στάθης Καπ" w:date="2023-02-27T01:59:00Z"/>
        </w:trPr>
        <w:tc>
          <w:tcPr>
            <w:tcW w:w="1427" w:type="dxa"/>
          </w:tcPr>
          <w:p w14:paraId="2F1772C2" w14:textId="584443D7" w:rsidR="002B540C" w:rsidRPr="0037443C" w:rsidDel="001E2354" w:rsidRDefault="002B540C" w:rsidP="002B540C">
            <w:pPr>
              <w:rPr>
                <w:del w:id="7797" w:author="Στάθης Καπ" w:date="2023-02-27T01:59:00Z"/>
                <w:rFonts w:cstheme="minorHAnsi"/>
                <w:sz w:val="20"/>
                <w:szCs w:val="20"/>
                <w:rPrChange w:id="7798" w:author="Στάθης Καπ" w:date="2023-02-02T17:57:00Z">
                  <w:rPr>
                    <w:del w:id="7799" w:author="Στάθης Καπ" w:date="2023-02-27T01:59:00Z"/>
                    <w:rFonts w:cstheme="minorHAnsi"/>
                    <w:sz w:val="18"/>
                    <w:szCs w:val="18"/>
                  </w:rPr>
                </w:rPrChange>
              </w:rPr>
            </w:pPr>
            <w:del w:id="7800" w:author="Στάθης Καπ" w:date="2023-02-27T01:59:00Z">
              <w:r w:rsidRPr="0037443C" w:rsidDel="001E2354">
                <w:rPr>
                  <w:rFonts w:cstheme="minorHAnsi"/>
                  <w:sz w:val="20"/>
                  <w:szCs w:val="20"/>
                  <w:rPrChange w:id="7801"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802" w:author="Στάθης Καπ" w:date="2023-02-27T01:59:00Z"/>
                <w:rFonts w:cstheme="minorHAnsi"/>
                <w:sz w:val="20"/>
                <w:szCs w:val="20"/>
                <w:rPrChange w:id="7803" w:author="Στάθης Καπ" w:date="2023-02-02T17:57:00Z">
                  <w:rPr>
                    <w:del w:id="7804" w:author="Στάθης Καπ" w:date="2023-02-27T01:59:00Z"/>
                    <w:rFonts w:cstheme="minorHAnsi"/>
                    <w:sz w:val="18"/>
                    <w:szCs w:val="18"/>
                  </w:rPr>
                </w:rPrChange>
              </w:rPr>
              <w:pPrChange w:id="7805" w:author="Στάθης Καπ" w:date="2023-02-02T17:49:00Z">
                <w:pPr/>
              </w:pPrChange>
            </w:pPr>
            <w:del w:id="7806" w:author="Στάθης Καπ" w:date="2023-02-27T01:59:00Z">
              <w:r w:rsidRPr="0037443C" w:rsidDel="001E2354">
                <w:rPr>
                  <w:sz w:val="20"/>
                  <w:szCs w:val="20"/>
                  <w:rPrChange w:id="7807"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808" w:author="Στάθης Καπ" w:date="2023-02-27T01:59:00Z"/>
                <w:rFonts w:cstheme="minorHAnsi"/>
                <w:sz w:val="20"/>
                <w:szCs w:val="20"/>
                <w:rPrChange w:id="7809" w:author="Στάθης Καπ" w:date="2023-02-02T17:57:00Z">
                  <w:rPr>
                    <w:del w:id="7810" w:author="Στάθης Καπ" w:date="2023-02-27T01:59:00Z"/>
                    <w:rFonts w:cstheme="minorHAnsi"/>
                    <w:sz w:val="18"/>
                    <w:szCs w:val="18"/>
                  </w:rPr>
                </w:rPrChange>
              </w:rPr>
            </w:pPr>
            <w:del w:id="7811" w:author="Στάθης Καπ" w:date="2023-02-27T01:59:00Z">
              <w:r w:rsidRPr="0037443C" w:rsidDel="001E2354">
                <w:rPr>
                  <w:sz w:val="20"/>
                  <w:szCs w:val="20"/>
                  <w:rPrChange w:id="7812"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813" w:author="Στάθης Καπ" w:date="2023-02-27T01:59:00Z"/>
                <w:rFonts w:cstheme="minorHAnsi"/>
                <w:sz w:val="20"/>
                <w:szCs w:val="20"/>
                <w:rPrChange w:id="7814" w:author="Στάθης Καπ" w:date="2023-02-02T17:57:00Z">
                  <w:rPr>
                    <w:del w:id="7815" w:author="Στάθης Καπ" w:date="2023-02-27T01:59:00Z"/>
                    <w:rFonts w:cstheme="minorHAnsi"/>
                    <w:sz w:val="18"/>
                    <w:szCs w:val="18"/>
                  </w:rPr>
                </w:rPrChange>
              </w:rPr>
            </w:pPr>
            <w:del w:id="7816" w:author="Στάθης Καπ" w:date="2023-02-27T01:59:00Z">
              <w:r w:rsidRPr="0037443C" w:rsidDel="001E2354">
                <w:rPr>
                  <w:sz w:val="20"/>
                  <w:szCs w:val="20"/>
                  <w:rPrChange w:id="7817"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818" w:author="Στάθης Καπ" w:date="2023-02-27T01:59:00Z"/>
                <w:rFonts w:cstheme="minorHAnsi"/>
                <w:sz w:val="20"/>
                <w:szCs w:val="20"/>
                <w:rPrChange w:id="7819" w:author="Στάθης Καπ" w:date="2023-02-02T17:57:00Z">
                  <w:rPr>
                    <w:del w:id="7820" w:author="Στάθης Καπ" w:date="2023-02-27T01:59:00Z"/>
                    <w:rFonts w:cstheme="minorHAnsi"/>
                    <w:sz w:val="18"/>
                    <w:szCs w:val="18"/>
                  </w:rPr>
                </w:rPrChange>
              </w:rPr>
            </w:pPr>
            <w:del w:id="7821" w:author="Στάθης Καπ" w:date="2023-02-27T01:59:00Z">
              <w:r w:rsidRPr="0037443C" w:rsidDel="001E2354">
                <w:rPr>
                  <w:sz w:val="20"/>
                  <w:szCs w:val="20"/>
                  <w:rPrChange w:id="7822"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823" w:author="Στάθης Καπ" w:date="2023-02-27T01:59:00Z"/>
                <w:rFonts w:cstheme="minorHAnsi"/>
                <w:sz w:val="20"/>
                <w:szCs w:val="20"/>
                <w:rPrChange w:id="7824" w:author="Στάθης Καπ" w:date="2023-02-02T17:57:00Z">
                  <w:rPr>
                    <w:del w:id="7825" w:author="Στάθης Καπ" w:date="2023-02-27T01:59:00Z"/>
                    <w:rFonts w:cstheme="minorHAnsi"/>
                    <w:sz w:val="18"/>
                    <w:szCs w:val="18"/>
                  </w:rPr>
                </w:rPrChange>
              </w:rPr>
            </w:pPr>
            <w:del w:id="7826" w:author="Στάθης Καπ" w:date="2023-02-27T01:59:00Z">
              <w:r w:rsidRPr="0037443C" w:rsidDel="001E2354">
                <w:rPr>
                  <w:sz w:val="20"/>
                  <w:szCs w:val="20"/>
                  <w:rPrChange w:id="7827" w:author="Στάθης Καπ" w:date="2023-02-02T17:57:00Z">
                    <w:rPr/>
                  </w:rPrChange>
                </w:rPr>
                <w:delText>63</w:delText>
              </w:r>
            </w:del>
          </w:p>
        </w:tc>
      </w:tr>
      <w:tr w:rsidR="002B540C" w:rsidDel="001E2354" w14:paraId="2F73E4BA" w14:textId="49446E64" w:rsidTr="00AA2735">
        <w:trPr>
          <w:jc w:val="center"/>
          <w:del w:id="7828" w:author="Στάθης Καπ" w:date="2023-02-27T01:59:00Z"/>
        </w:trPr>
        <w:tc>
          <w:tcPr>
            <w:tcW w:w="1427" w:type="dxa"/>
          </w:tcPr>
          <w:p w14:paraId="65F3E958" w14:textId="37CF89F7" w:rsidR="002B540C" w:rsidRPr="0037443C" w:rsidDel="001E2354" w:rsidRDefault="002B540C" w:rsidP="002B540C">
            <w:pPr>
              <w:rPr>
                <w:del w:id="7829" w:author="Στάθης Καπ" w:date="2023-02-27T01:59:00Z"/>
                <w:rFonts w:cstheme="minorHAnsi"/>
                <w:sz w:val="20"/>
                <w:szCs w:val="20"/>
                <w:rPrChange w:id="7830" w:author="Στάθης Καπ" w:date="2023-02-02T17:57:00Z">
                  <w:rPr>
                    <w:del w:id="7831" w:author="Στάθης Καπ" w:date="2023-02-27T01:59:00Z"/>
                    <w:rFonts w:cstheme="minorHAnsi"/>
                    <w:sz w:val="18"/>
                    <w:szCs w:val="18"/>
                  </w:rPr>
                </w:rPrChange>
              </w:rPr>
            </w:pPr>
            <w:del w:id="7832" w:author="Στάθης Καπ" w:date="2023-02-27T01:59:00Z">
              <w:r w:rsidRPr="0037443C" w:rsidDel="001E2354">
                <w:rPr>
                  <w:rFonts w:cstheme="minorHAnsi"/>
                  <w:sz w:val="20"/>
                  <w:szCs w:val="20"/>
                  <w:rPrChange w:id="7833"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834" w:author="Στάθης Καπ" w:date="2023-02-27T01:59:00Z"/>
                <w:rFonts w:cstheme="minorHAnsi"/>
                <w:sz w:val="20"/>
                <w:szCs w:val="20"/>
                <w:rPrChange w:id="7835" w:author="Στάθης Καπ" w:date="2023-02-02T17:57:00Z">
                  <w:rPr>
                    <w:del w:id="7836" w:author="Στάθης Καπ" w:date="2023-02-27T01:59:00Z"/>
                    <w:rFonts w:cstheme="minorHAnsi"/>
                    <w:sz w:val="18"/>
                    <w:szCs w:val="18"/>
                  </w:rPr>
                </w:rPrChange>
              </w:rPr>
            </w:pPr>
            <w:del w:id="7837" w:author="Στάθης Καπ" w:date="2023-02-27T01:59:00Z">
              <w:r w:rsidRPr="0037443C" w:rsidDel="001E2354">
                <w:rPr>
                  <w:sz w:val="20"/>
                  <w:szCs w:val="20"/>
                  <w:rPrChange w:id="7838"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839" w:author="Στάθης Καπ" w:date="2023-02-27T01:59:00Z"/>
                <w:rFonts w:cstheme="minorHAnsi"/>
                <w:sz w:val="20"/>
                <w:szCs w:val="20"/>
                <w:rPrChange w:id="7840" w:author="Στάθης Καπ" w:date="2023-02-02T17:57:00Z">
                  <w:rPr>
                    <w:del w:id="7841" w:author="Στάθης Καπ" w:date="2023-02-27T01:59:00Z"/>
                    <w:rFonts w:cstheme="minorHAnsi"/>
                    <w:sz w:val="18"/>
                    <w:szCs w:val="18"/>
                  </w:rPr>
                </w:rPrChange>
              </w:rPr>
            </w:pPr>
            <w:del w:id="7842" w:author="Στάθης Καπ" w:date="2023-02-27T01:59:00Z">
              <w:r w:rsidRPr="0037443C" w:rsidDel="001E2354">
                <w:rPr>
                  <w:sz w:val="20"/>
                  <w:szCs w:val="20"/>
                  <w:rPrChange w:id="7843"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844" w:author="Στάθης Καπ" w:date="2023-02-27T01:59:00Z"/>
                <w:rFonts w:cstheme="minorHAnsi"/>
                <w:sz w:val="20"/>
                <w:szCs w:val="20"/>
                <w:rPrChange w:id="7845" w:author="Στάθης Καπ" w:date="2023-02-02T17:57:00Z">
                  <w:rPr>
                    <w:del w:id="7846" w:author="Στάθης Καπ" w:date="2023-02-27T01:59:00Z"/>
                    <w:rFonts w:cstheme="minorHAnsi"/>
                    <w:sz w:val="18"/>
                    <w:szCs w:val="18"/>
                  </w:rPr>
                </w:rPrChange>
              </w:rPr>
            </w:pPr>
            <w:del w:id="7847" w:author="Στάθης Καπ" w:date="2023-02-27T01:59:00Z">
              <w:r w:rsidRPr="0037443C" w:rsidDel="001E2354">
                <w:rPr>
                  <w:sz w:val="20"/>
                  <w:szCs w:val="20"/>
                  <w:rPrChange w:id="7848"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849" w:author="Στάθης Καπ" w:date="2023-02-27T01:59:00Z"/>
                <w:rFonts w:cstheme="minorHAnsi"/>
                <w:sz w:val="20"/>
                <w:szCs w:val="20"/>
                <w:rPrChange w:id="7850" w:author="Στάθης Καπ" w:date="2023-02-02T17:57:00Z">
                  <w:rPr>
                    <w:del w:id="7851" w:author="Στάθης Καπ" w:date="2023-02-27T01:59:00Z"/>
                    <w:rFonts w:cstheme="minorHAnsi"/>
                    <w:sz w:val="18"/>
                    <w:szCs w:val="18"/>
                  </w:rPr>
                </w:rPrChange>
              </w:rPr>
            </w:pPr>
            <w:del w:id="7852" w:author="Στάθης Καπ" w:date="2023-02-27T01:59:00Z">
              <w:r w:rsidRPr="0037443C" w:rsidDel="001E2354">
                <w:rPr>
                  <w:sz w:val="20"/>
                  <w:szCs w:val="20"/>
                  <w:rPrChange w:id="7853"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854" w:author="Στάθης Καπ" w:date="2023-02-27T01:59:00Z"/>
                <w:rFonts w:cstheme="minorHAnsi"/>
                <w:sz w:val="20"/>
                <w:szCs w:val="20"/>
                <w:rPrChange w:id="7855" w:author="Στάθης Καπ" w:date="2023-02-02T17:57:00Z">
                  <w:rPr>
                    <w:del w:id="7856" w:author="Στάθης Καπ" w:date="2023-02-27T01:59:00Z"/>
                    <w:rFonts w:cstheme="minorHAnsi"/>
                    <w:sz w:val="18"/>
                    <w:szCs w:val="18"/>
                  </w:rPr>
                </w:rPrChange>
              </w:rPr>
            </w:pPr>
            <w:del w:id="7857" w:author="Στάθης Καπ" w:date="2023-02-27T01:59:00Z">
              <w:r w:rsidRPr="0037443C" w:rsidDel="001E2354">
                <w:rPr>
                  <w:sz w:val="20"/>
                  <w:szCs w:val="20"/>
                  <w:rPrChange w:id="7858" w:author="Στάθης Καπ" w:date="2023-02-02T17:57:00Z">
                    <w:rPr/>
                  </w:rPrChange>
                </w:rPr>
                <w:delText>76</w:delText>
              </w:r>
            </w:del>
          </w:p>
        </w:tc>
      </w:tr>
      <w:tr w:rsidR="002B540C" w:rsidDel="001E2354" w14:paraId="6EDE6639" w14:textId="7836DFE4" w:rsidTr="00AA2735">
        <w:trPr>
          <w:jc w:val="center"/>
          <w:del w:id="7859" w:author="Στάθης Καπ" w:date="2023-02-27T01:59:00Z"/>
        </w:trPr>
        <w:tc>
          <w:tcPr>
            <w:tcW w:w="1427" w:type="dxa"/>
          </w:tcPr>
          <w:p w14:paraId="0C1A8FA9" w14:textId="34F852E1" w:rsidR="002B540C" w:rsidRPr="0037443C" w:rsidDel="001E2354" w:rsidRDefault="002B540C" w:rsidP="002B540C">
            <w:pPr>
              <w:rPr>
                <w:del w:id="7860" w:author="Στάθης Καπ" w:date="2023-02-27T01:59:00Z"/>
                <w:rFonts w:cstheme="minorHAnsi"/>
                <w:sz w:val="20"/>
                <w:szCs w:val="20"/>
                <w:rPrChange w:id="7861" w:author="Στάθης Καπ" w:date="2023-02-02T17:57:00Z">
                  <w:rPr>
                    <w:del w:id="7862" w:author="Στάθης Καπ" w:date="2023-02-27T01:59:00Z"/>
                    <w:rFonts w:cstheme="minorHAnsi"/>
                    <w:sz w:val="18"/>
                    <w:szCs w:val="18"/>
                  </w:rPr>
                </w:rPrChange>
              </w:rPr>
            </w:pPr>
            <w:del w:id="7863" w:author="Στάθης Καπ" w:date="2023-02-27T01:59:00Z">
              <w:r w:rsidRPr="0037443C" w:rsidDel="001E2354">
                <w:rPr>
                  <w:rFonts w:cstheme="minorHAnsi"/>
                  <w:sz w:val="20"/>
                  <w:szCs w:val="20"/>
                  <w:rPrChange w:id="7864"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865" w:author="Στάθης Καπ" w:date="2023-02-27T01:59:00Z"/>
                <w:rFonts w:cstheme="minorHAnsi"/>
                <w:sz w:val="20"/>
                <w:szCs w:val="20"/>
                <w:rPrChange w:id="7866" w:author="Στάθης Καπ" w:date="2023-02-02T17:57:00Z">
                  <w:rPr>
                    <w:del w:id="7867" w:author="Στάθης Καπ" w:date="2023-02-27T01:59:00Z"/>
                    <w:rFonts w:cstheme="minorHAnsi"/>
                    <w:sz w:val="18"/>
                    <w:szCs w:val="18"/>
                  </w:rPr>
                </w:rPrChange>
              </w:rPr>
              <w:pPrChange w:id="7868" w:author="Στάθης Καπ" w:date="2023-02-02T17:49:00Z">
                <w:pPr/>
              </w:pPrChange>
            </w:pPr>
            <w:del w:id="7869" w:author="Στάθης Καπ" w:date="2023-02-27T01:59:00Z">
              <w:r w:rsidRPr="0037443C" w:rsidDel="001E2354">
                <w:rPr>
                  <w:sz w:val="20"/>
                  <w:szCs w:val="20"/>
                  <w:rPrChange w:id="7870"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871" w:author="Στάθης Καπ" w:date="2023-02-27T01:59:00Z"/>
                <w:rFonts w:cstheme="minorHAnsi"/>
                <w:sz w:val="20"/>
                <w:szCs w:val="20"/>
                <w:rPrChange w:id="7872" w:author="Στάθης Καπ" w:date="2023-02-02T17:57:00Z">
                  <w:rPr>
                    <w:del w:id="7873" w:author="Στάθης Καπ" w:date="2023-02-27T01:59:00Z"/>
                    <w:rFonts w:cstheme="minorHAnsi"/>
                    <w:sz w:val="18"/>
                    <w:szCs w:val="18"/>
                  </w:rPr>
                </w:rPrChange>
              </w:rPr>
            </w:pPr>
            <w:del w:id="7874" w:author="Στάθης Καπ" w:date="2023-02-27T01:59:00Z">
              <w:r w:rsidRPr="0037443C" w:rsidDel="001E2354">
                <w:rPr>
                  <w:sz w:val="20"/>
                  <w:szCs w:val="20"/>
                  <w:rPrChange w:id="7875"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876" w:author="Στάθης Καπ" w:date="2023-02-27T01:59:00Z"/>
                <w:rFonts w:cstheme="minorHAnsi"/>
                <w:sz w:val="20"/>
                <w:szCs w:val="20"/>
                <w:rPrChange w:id="7877" w:author="Στάθης Καπ" w:date="2023-02-02T17:57:00Z">
                  <w:rPr>
                    <w:del w:id="7878" w:author="Στάθης Καπ" w:date="2023-02-27T01:59:00Z"/>
                    <w:rFonts w:cstheme="minorHAnsi"/>
                    <w:sz w:val="18"/>
                    <w:szCs w:val="18"/>
                  </w:rPr>
                </w:rPrChange>
              </w:rPr>
            </w:pPr>
            <w:del w:id="7879" w:author="Στάθης Καπ" w:date="2023-02-27T01:59:00Z">
              <w:r w:rsidRPr="0037443C" w:rsidDel="001E2354">
                <w:rPr>
                  <w:sz w:val="20"/>
                  <w:szCs w:val="20"/>
                  <w:rPrChange w:id="7880"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881" w:author="Στάθης Καπ" w:date="2023-02-27T01:59:00Z"/>
                <w:rFonts w:cstheme="minorHAnsi"/>
                <w:sz w:val="20"/>
                <w:szCs w:val="20"/>
                <w:rPrChange w:id="7882" w:author="Στάθης Καπ" w:date="2023-02-02T17:57:00Z">
                  <w:rPr>
                    <w:del w:id="7883" w:author="Στάθης Καπ" w:date="2023-02-27T01:59:00Z"/>
                    <w:rFonts w:cstheme="minorHAnsi"/>
                    <w:sz w:val="18"/>
                    <w:szCs w:val="18"/>
                  </w:rPr>
                </w:rPrChange>
              </w:rPr>
            </w:pPr>
            <w:del w:id="7884" w:author="Στάθης Καπ" w:date="2023-02-27T01:59:00Z">
              <w:r w:rsidRPr="0037443C" w:rsidDel="001E2354">
                <w:rPr>
                  <w:sz w:val="20"/>
                  <w:szCs w:val="20"/>
                  <w:rPrChange w:id="7885"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886" w:author="Στάθης Καπ" w:date="2023-02-27T01:59:00Z"/>
                <w:rFonts w:cstheme="minorHAnsi"/>
                <w:sz w:val="20"/>
                <w:szCs w:val="20"/>
                <w:rPrChange w:id="7887" w:author="Στάθης Καπ" w:date="2023-02-02T17:57:00Z">
                  <w:rPr>
                    <w:del w:id="7888" w:author="Στάθης Καπ" w:date="2023-02-27T01:59:00Z"/>
                    <w:rFonts w:cstheme="minorHAnsi"/>
                    <w:sz w:val="18"/>
                    <w:szCs w:val="18"/>
                  </w:rPr>
                </w:rPrChange>
              </w:rPr>
            </w:pPr>
            <w:del w:id="7889" w:author="Στάθης Καπ" w:date="2023-02-27T01:59:00Z">
              <w:r w:rsidRPr="0037443C" w:rsidDel="001E2354">
                <w:rPr>
                  <w:sz w:val="20"/>
                  <w:szCs w:val="20"/>
                  <w:rPrChange w:id="7890" w:author="Στάθης Καπ" w:date="2023-02-02T17:57:00Z">
                    <w:rPr/>
                  </w:rPrChange>
                </w:rPr>
                <w:delText>81</w:delText>
              </w:r>
            </w:del>
          </w:p>
        </w:tc>
      </w:tr>
      <w:tr w:rsidR="002B540C" w:rsidDel="001E2354" w14:paraId="509667FE" w14:textId="65369574" w:rsidTr="00AA2735">
        <w:trPr>
          <w:jc w:val="center"/>
          <w:del w:id="7891" w:author="Στάθης Καπ" w:date="2023-02-27T01:59:00Z"/>
        </w:trPr>
        <w:tc>
          <w:tcPr>
            <w:tcW w:w="1427" w:type="dxa"/>
          </w:tcPr>
          <w:p w14:paraId="65049948" w14:textId="4022D37C" w:rsidR="002B540C" w:rsidRPr="0037443C" w:rsidDel="001E2354" w:rsidRDefault="002B540C" w:rsidP="002B540C">
            <w:pPr>
              <w:rPr>
                <w:del w:id="7892" w:author="Στάθης Καπ" w:date="2023-02-27T01:59:00Z"/>
                <w:rFonts w:cstheme="minorHAnsi"/>
                <w:sz w:val="20"/>
                <w:szCs w:val="20"/>
                <w:rPrChange w:id="7893" w:author="Στάθης Καπ" w:date="2023-02-02T17:57:00Z">
                  <w:rPr>
                    <w:del w:id="7894" w:author="Στάθης Καπ" w:date="2023-02-27T01:59:00Z"/>
                    <w:rFonts w:cstheme="minorHAnsi"/>
                    <w:sz w:val="18"/>
                    <w:szCs w:val="18"/>
                  </w:rPr>
                </w:rPrChange>
              </w:rPr>
            </w:pPr>
            <w:del w:id="7895" w:author="Στάθης Καπ" w:date="2023-02-27T01:59:00Z">
              <w:r w:rsidRPr="0037443C" w:rsidDel="001E2354">
                <w:rPr>
                  <w:rFonts w:cstheme="minorHAnsi"/>
                  <w:sz w:val="20"/>
                  <w:szCs w:val="20"/>
                  <w:rPrChange w:id="7896"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897" w:author="Στάθης Καπ" w:date="2023-02-27T01:59:00Z"/>
                <w:rFonts w:cstheme="minorHAnsi"/>
                <w:sz w:val="20"/>
                <w:szCs w:val="20"/>
                <w:rPrChange w:id="7898" w:author="Στάθης Καπ" w:date="2023-02-02T17:57:00Z">
                  <w:rPr>
                    <w:del w:id="7899" w:author="Στάθης Καπ" w:date="2023-02-27T01:59:00Z"/>
                    <w:rFonts w:cstheme="minorHAnsi"/>
                    <w:sz w:val="18"/>
                    <w:szCs w:val="18"/>
                  </w:rPr>
                </w:rPrChange>
              </w:rPr>
            </w:pPr>
            <w:del w:id="7900" w:author="Στάθης Καπ" w:date="2023-02-27T01:59:00Z">
              <w:r w:rsidRPr="0037443C" w:rsidDel="001E2354">
                <w:rPr>
                  <w:sz w:val="20"/>
                  <w:szCs w:val="20"/>
                  <w:rPrChange w:id="7901"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902" w:author="Στάθης Καπ" w:date="2023-02-27T01:59:00Z"/>
                <w:rFonts w:cstheme="minorHAnsi"/>
                <w:sz w:val="20"/>
                <w:szCs w:val="20"/>
                <w:rPrChange w:id="7903" w:author="Στάθης Καπ" w:date="2023-02-02T17:57:00Z">
                  <w:rPr>
                    <w:del w:id="7904" w:author="Στάθης Καπ" w:date="2023-02-27T01:59:00Z"/>
                    <w:rFonts w:cstheme="minorHAnsi"/>
                    <w:sz w:val="18"/>
                    <w:szCs w:val="18"/>
                  </w:rPr>
                </w:rPrChange>
              </w:rPr>
            </w:pPr>
            <w:del w:id="7905" w:author="Στάθης Καπ" w:date="2023-02-27T01:59:00Z">
              <w:r w:rsidRPr="0037443C" w:rsidDel="001E2354">
                <w:rPr>
                  <w:sz w:val="20"/>
                  <w:szCs w:val="20"/>
                  <w:rPrChange w:id="7906"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907" w:author="Στάθης Καπ" w:date="2023-02-27T01:59:00Z"/>
                <w:rFonts w:cstheme="minorHAnsi"/>
                <w:sz w:val="20"/>
                <w:szCs w:val="20"/>
                <w:rPrChange w:id="7908" w:author="Στάθης Καπ" w:date="2023-02-02T17:57:00Z">
                  <w:rPr>
                    <w:del w:id="7909" w:author="Στάθης Καπ" w:date="2023-02-27T01:59:00Z"/>
                    <w:rFonts w:cstheme="minorHAnsi"/>
                    <w:sz w:val="18"/>
                    <w:szCs w:val="18"/>
                  </w:rPr>
                </w:rPrChange>
              </w:rPr>
            </w:pPr>
            <w:del w:id="7910" w:author="Στάθης Καπ" w:date="2023-02-27T01:59:00Z">
              <w:r w:rsidRPr="0037443C" w:rsidDel="001E2354">
                <w:rPr>
                  <w:sz w:val="20"/>
                  <w:szCs w:val="20"/>
                  <w:rPrChange w:id="7911"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912" w:author="Στάθης Καπ" w:date="2023-02-27T01:59:00Z"/>
                <w:rFonts w:cstheme="minorHAnsi"/>
                <w:sz w:val="20"/>
                <w:szCs w:val="20"/>
                <w:rPrChange w:id="7913" w:author="Στάθης Καπ" w:date="2023-02-02T17:57:00Z">
                  <w:rPr>
                    <w:del w:id="7914" w:author="Στάθης Καπ" w:date="2023-02-27T01:59:00Z"/>
                    <w:rFonts w:cstheme="minorHAnsi"/>
                    <w:sz w:val="18"/>
                    <w:szCs w:val="18"/>
                  </w:rPr>
                </w:rPrChange>
              </w:rPr>
            </w:pPr>
            <w:del w:id="7915" w:author="Στάθης Καπ" w:date="2023-02-27T01:59:00Z">
              <w:r w:rsidRPr="0037443C" w:rsidDel="001E2354">
                <w:rPr>
                  <w:sz w:val="20"/>
                  <w:szCs w:val="20"/>
                  <w:rPrChange w:id="7916"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917" w:author="Στάθης Καπ" w:date="2023-02-27T01:59:00Z"/>
                <w:rFonts w:cstheme="minorHAnsi"/>
                <w:sz w:val="20"/>
                <w:szCs w:val="20"/>
                <w:rPrChange w:id="7918" w:author="Στάθης Καπ" w:date="2023-02-02T17:57:00Z">
                  <w:rPr>
                    <w:del w:id="7919" w:author="Στάθης Καπ" w:date="2023-02-27T01:59:00Z"/>
                    <w:rFonts w:cstheme="minorHAnsi"/>
                    <w:sz w:val="18"/>
                    <w:szCs w:val="18"/>
                  </w:rPr>
                </w:rPrChange>
              </w:rPr>
            </w:pPr>
            <w:del w:id="7920" w:author="Στάθης Καπ" w:date="2023-02-27T01:59:00Z">
              <w:r w:rsidRPr="0037443C" w:rsidDel="001E2354">
                <w:rPr>
                  <w:sz w:val="20"/>
                  <w:szCs w:val="20"/>
                  <w:rPrChange w:id="7921" w:author="Στάθης Καπ" w:date="2023-02-02T17:57:00Z">
                    <w:rPr/>
                  </w:rPrChange>
                </w:rPr>
                <w:delText>45</w:delText>
              </w:r>
            </w:del>
          </w:p>
        </w:tc>
      </w:tr>
      <w:tr w:rsidR="002B540C" w:rsidDel="001E2354" w14:paraId="04BC0379" w14:textId="1B9455C0" w:rsidTr="00AA2735">
        <w:trPr>
          <w:jc w:val="center"/>
          <w:del w:id="7922" w:author="Στάθης Καπ" w:date="2023-02-27T01:59:00Z"/>
        </w:trPr>
        <w:tc>
          <w:tcPr>
            <w:tcW w:w="1427" w:type="dxa"/>
          </w:tcPr>
          <w:p w14:paraId="35206287" w14:textId="60C8FAFC" w:rsidR="002B540C" w:rsidRPr="0037443C" w:rsidDel="001E2354" w:rsidRDefault="002B540C" w:rsidP="002B540C">
            <w:pPr>
              <w:rPr>
                <w:del w:id="7923" w:author="Στάθης Καπ" w:date="2023-02-27T01:59:00Z"/>
                <w:rFonts w:cstheme="minorHAnsi"/>
                <w:sz w:val="20"/>
                <w:szCs w:val="20"/>
                <w:rPrChange w:id="7924" w:author="Στάθης Καπ" w:date="2023-02-02T17:57:00Z">
                  <w:rPr>
                    <w:del w:id="7925" w:author="Στάθης Καπ" w:date="2023-02-27T01:59:00Z"/>
                    <w:rFonts w:cstheme="minorHAnsi"/>
                    <w:sz w:val="18"/>
                    <w:szCs w:val="18"/>
                  </w:rPr>
                </w:rPrChange>
              </w:rPr>
            </w:pPr>
            <w:del w:id="7926" w:author="Στάθης Καπ" w:date="2023-02-27T01:59:00Z">
              <w:r w:rsidRPr="0037443C" w:rsidDel="001E2354">
                <w:rPr>
                  <w:rFonts w:cstheme="minorHAnsi"/>
                  <w:sz w:val="20"/>
                  <w:szCs w:val="20"/>
                  <w:rPrChange w:id="7927"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928" w:author="Στάθης Καπ" w:date="2023-02-27T01:59:00Z"/>
                <w:rFonts w:cstheme="minorHAnsi"/>
                <w:sz w:val="20"/>
                <w:szCs w:val="20"/>
                <w:rPrChange w:id="7929" w:author="Στάθης Καπ" w:date="2023-02-02T17:57:00Z">
                  <w:rPr>
                    <w:del w:id="7930" w:author="Στάθης Καπ" w:date="2023-02-27T01:59:00Z"/>
                    <w:rFonts w:cstheme="minorHAnsi"/>
                    <w:sz w:val="18"/>
                    <w:szCs w:val="18"/>
                  </w:rPr>
                </w:rPrChange>
              </w:rPr>
            </w:pPr>
            <w:del w:id="7931" w:author="Στάθης Καπ" w:date="2023-02-27T01:59:00Z">
              <w:r w:rsidRPr="0037443C" w:rsidDel="001E2354">
                <w:rPr>
                  <w:sz w:val="20"/>
                  <w:szCs w:val="20"/>
                  <w:rPrChange w:id="7932"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933" w:author="Στάθης Καπ" w:date="2023-02-27T01:59:00Z"/>
                <w:rFonts w:cstheme="minorHAnsi"/>
                <w:sz w:val="20"/>
                <w:szCs w:val="20"/>
                <w:rPrChange w:id="7934" w:author="Στάθης Καπ" w:date="2023-02-02T17:57:00Z">
                  <w:rPr>
                    <w:del w:id="7935" w:author="Στάθης Καπ" w:date="2023-02-27T01:59:00Z"/>
                    <w:rFonts w:cstheme="minorHAnsi"/>
                    <w:sz w:val="18"/>
                    <w:szCs w:val="18"/>
                  </w:rPr>
                </w:rPrChange>
              </w:rPr>
            </w:pPr>
            <w:del w:id="7936" w:author="Στάθης Καπ" w:date="2023-02-27T01:59:00Z">
              <w:r w:rsidRPr="0037443C" w:rsidDel="001E2354">
                <w:rPr>
                  <w:sz w:val="20"/>
                  <w:szCs w:val="20"/>
                  <w:rPrChange w:id="7937"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938" w:author="Στάθης Καπ" w:date="2023-02-27T01:59:00Z"/>
                <w:rFonts w:cstheme="minorHAnsi"/>
                <w:sz w:val="20"/>
                <w:szCs w:val="20"/>
                <w:rPrChange w:id="7939" w:author="Στάθης Καπ" w:date="2023-02-02T17:57:00Z">
                  <w:rPr>
                    <w:del w:id="7940" w:author="Στάθης Καπ" w:date="2023-02-27T01:59:00Z"/>
                    <w:rFonts w:cstheme="minorHAnsi"/>
                    <w:sz w:val="18"/>
                    <w:szCs w:val="18"/>
                  </w:rPr>
                </w:rPrChange>
              </w:rPr>
            </w:pPr>
            <w:del w:id="7941" w:author="Στάθης Καπ" w:date="2023-02-27T01:59:00Z">
              <w:r w:rsidRPr="0037443C" w:rsidDel="001E2354">
                <w:rPr>
                  <w:sz w:val="20"/>
                  <w:szCs w:val="20"/>
                  <w:rPrChange w:id="7942"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943" w:author="Στάθης Καπ" w:date="2023-02-27T01:59:00Z"/>
                <w:rFonts w:cstheme="minorHAnsi"/>
                <w:sz w:val="20"/>
                <w:szCs w:val="20"/>
                <w:rPrChange w:id="7944" w:author="Στάθης Καπ" w:date="2023-02-02T17:57:00Z">
                  <w:rPr>
                    <w:del w:id="7945" w:author="Στάθης Καπ" w:date="2023-02-27T01:59:00Z"/>
                    <w:rFonts w:cstheme="minorHAnsi"/>
                    <w:sz w:val="18"/>
                    <w:szCs w:val="18"/>
                  </w:rPr>
                </w:rPrChange>
              </w:rPr>
            </w:pPr>
            <w:del w:id="7946" w:author="Στάθης Καπ" w:date="2023-02-27T01:59:00Z">
              <w:r w:rsidRPr="0037443C" w:rsidDel="001E2354">
                <w:rPr>
                  <w:sz w:val="20"/>
                  <w:szCs w:val="20"/>
                  <w:rPrChange w:id="7947"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948" w:author="Στάθης Καπ" w:date="2023-02-27T01:59:00Z"/>
                <w:rFonts w:cstheme="minorHAnsi"/>
                <w:sz w:val="20"/>
                <w:szCs w:val="20"/>
                <w:rPrChange w:id="7949" w:author="Στάθης Καπ" w:date="2023-02-02T17:57:00Z">
                  <w:rPr>
                    <w:del w:id="7950" w:author="Στάθης Καπ" w:date="2023-02-27T01:59:00Z"/>
                    <w:rFonts w:cstheme="minorHAnsi"/>
                    <w:sz w:val="18"/>
                    <w:szCs w:val="18"/>
                  </w:rPr>
                </w:rPrChange>
              </w:rPr>
            </w:pPr>
            <w:del w:id="7951" w:author="Στάθης Καπ" w:date="2023-02-27T01:59:00Z">
              <w:r w:rsidRPr="0037443C" w:rsidDel="001E2354">
                <w:rPr>
                  <w:sz w:val="20"/>
                  <w:szCs w:val="20"/>
                  <w:rPrChange w:id="7952" w:author="Στάθης Καπ" w:date="2023-02-02T17:57:00Z">
                    <w:rPr/>
                  </w:rPrChange>
                </w:rPr>
                <w:delText>63</w:delText>
              </w:r>
            </w:del>
          </w:p>
        </w:tc>
      </w:tr>
      <w:tr w:rsidR="002B540C" w:rsidDel="001E2354" w14:paraId="2707A69F" w14:textId="7ADC21A1" w:rsidTr="00AA2735">
        <w:trPr>
          <w:jc w:val="center"/>
          <w:del w:id="7953" w:author="Στάθης Καπ" w:date="2023-02-27T01:59:00Z"/>
        </w:trPr>
        <w:tc>
          <w:tcPr>
            <w:tcW w:w="1427" w:type="dxa"/>
          </w:tcPr>
          <w:p w14:paraId="3BDDD8CD" w14:textId="3AB8222D" w:rsidR="002B540C" w:rsidRPr="0037443C" w:rsidDel="001E2354" w:rsidRDefault="002B540C" w:rsidP="002B540C">
            <w:pPr>
              <w:rPr>
                <w:del w:id="7954" w:author="Στάθης Καπ" w:date="2023-02-27T01:59:00Z"/>
                <w:rFonts w:cstheme="minorHAnsi"/>
                <w:sz w:val="20"/>
                <w:szCs w:val="20"/>
                <w:rPrChange w:id="7955" w:author="Στάθης Καπ" w:date="2023-02-02T17:57:00Z">
                  <w:rPr>
                    <w:del w:id="7956" w:author="Στάθης Καπ" w:date="2023-02-27T01:59:00Z"/>
                    <w:rFonts w:cstheme="minorHAnsi"/>
                    <w:sz w:val="18"/>
                    <w:szCs w:val="18"/>
                  </w:rPr>
                </w:rPrChange>
              </w:rPr>
            </w:pPr>
            <w:del w:id="7957" w:author="Στάθης Καπ" w:date="2023-02-27T01:59:00Z">
              <w:r w:rsidRPr="0037443C" w:rsidDel="001E2354">
                <w:rPr>
                  <w:rFonts w:cstheme="minorHAnsi"/>
                  <w:sz w:val="20"/>
                  <w:szCs w:val="20"/>
                  <w:rPrChange w:id="7958"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959" w:author="Στάθης Καπ" w:date="2023-02-27T01:59:00Z"/>
                <w:rFonts w:cstheme="minorHAnsi"/>
                <w:sz w:val="20"/>
                <w:szCs w:val="20"/>
                <w:rPrChange w:id="7960" w:author="Στάθης Καπ" w:date="2023-02-02T17:57:00Z">
                  <w:rPr>
                    <w:del w:id="7961" w:author="Στάθης Καπ" w:date="2023-02-27T01:59:00Z"/>
                    <w:rFonts w:cstheme="minorHAnsi"/>
                    <w:sz w:val="18"/>
                    <w:szCs w:val="18"/>
                  </w:rPr>
                </w:rPrChange>
              </w:rPr>
            </w:pPr>
            <w:del w:id="7962" w:author="Στάθης Καπ" w:date="2023-02-27T01:59:00Z">
              <w:r w:rsidRPr="0037443C" w:rsidDel="001E2354">
                <w:rPr>
                  <w:sz w:val="20"/>
                  <w:szCs w:val="20"/>
                  <w:rPrChange w:id="7963"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964" w:author="Στάθης Καπ" w:date="2023-02-27T01:59:00Z"/>
                <w:rFonts w:cstheme="minorHAnsi"/>
                <w:sz w:val="20"/>
                <w:szCs w:val="20"/>
                <w:rPrChange w:id="7965" w:author="Στάθης Καπ" w:date="2023-02-02T17:57:00Z">
                  <w:rPr>
                    <w:del w:id="7966" w:author="Στάθης Καπ" w:date="2023-02-27T01:59:00Z"/>
                    <w:rFonts w:cstheme="minorHAnsi"/>
                    <w:sz w:val="18"/>
                    <w:szCs w:val="18"/>
                  </w:rPr>
                </w:rPrChange>
              </w:rPr>
            </w:pPr>
            <w:del w:id="7967" w:author="Στάθης Καπ" w:date="2023-02-27T01:59:00Z">
              <w:r w:rsidRPr="0037443C" w:rsidDel="001E2354">
                <w:rPr>
                  <w:sz w:val="20"/>
                  <w:szCs w:val="20"/>
                  <w:rPrChange w:id="7968"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969" w:author="Στάθης Καπ" w:date="2023-02-27T01:59:00Z"/>
                <w:rFonts w:cstheme="minorHAnsi"/>
                <w:sz w:val="20"/>
                <w:szCs w:val="20"/>
                <w:rPrChange w:id="7970" w:author="Στάθης Καπ" w:date="2023-02-02T17:57:00Z">
                  <w:rPr>
                    <w:del w:id="7971" w:author="Στάθης Καπ" w:date="2023-02-27T01:59:00Z"/>
                    <w:rFonts w:cstheme="minorHAnsi"/>
                    <w:sz w:val="18"/>
                    <w:szCs w:val="18"/>
                  </w:rPr>
                </w:rPrChange>
              </w:rPr>
            </w:pPr>
            <w:del w:id="7972" w:author="Στάθης Καπ" w:date="2023-02-27T01:59:00Z">
              <w:r w:rsidRPr="0037443C" w:rsidDel="001E2354">
                <w:rPr>
                  <w:sz w:val="20"/>
                  <w:szCs w:val="20"/>
                  <w:rPrChange w:id="7973"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974" w:author="Στάθης Καπ" w:date="2023-02-27T01:59:00Z"/>
                <w:rFonts w:cstheme="minorHAnsi"/>
                <w:sz w:val="20"/>
                <w:szCs w:val="20"/>
                <w:rPrChange w:id="7975" w:author="Στάθης Καπ" w:date="2023-02-02T17:57:00Z">
                  <w:rPr>
                    <w:del w:id="7976" w:author="Στάθης Καπ" w:date="2023-02-27T01:59:00Z"/>
                    <w:rFonts w:cstheme="minorHAnsi"/>
                    <w:sz w:val="18"/>
                    <w:szCs w:val="18"/>
                  </w:rPr>
                </w:rPrChange>
              </w:rPr>
            </w:pPr>
            <w:del w:id="7977" w:author="Στάθης Καπ" w:date="2023-02-27T01:59:00Z">
              <w:r w:rsidRPr="0037443C" w:rsidDel="001E2354">
                <w:rPr>
                  <w:sz w:val="20"/>
                  <w:szCs w:val="20"/>
                  <w:rPrChange w:id="7978"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979" w:author="Στάθης Καπ" w:date="2023-02-27T01:59:00Z"/>
                <w:rFonts w:cstheme="minorHAnsi"/>
                <w:sz w:val="20"/>
                <w:szCs w:val="20"/>
                <w:rPrChange w:id="7980" w:author="Στάθης Καπ" w:date="2023-02-02T17:57:00Z">
                  <w:rPr>
                    <w:del w:id="7981" w:author="Στάθης Καπ" w:date="2023-02-27T01:59:00Z"/>
                    <w:rFonts w:cstheme="minorHAnsi"/>
                    <w:sz w:val="18"/>
                    <w:szCs w:val="18"/>
                  </w:rPr>
                </w:rPrChange>
              </w:rPr>
            </w:pPr>
            <w:del w:id="7982" w:author="Στάθης Καπ" w:date="2023-02-27T01:59:00Z">
              <w:r w:rsidRPr="0037443C" w:rsidDel="001E2354">
                <w:rPr>
                  <w:sz w:val="20"/>
                  <w:szCs w:val="20"/>
                  <w:rPrChange w:id="7983" w:author="Στάθης Καπ" w:date="2023-02-02T17:57:00Z">
                    <w:rPr/>
                  </w:rPrChange>
                </w:rPr>
                <w:delText>73</w:delText>
              </w:r>
            </w:del>
          </w:p>
        </w:tc>
      </w:tr>
      <w:tr w:rsidR="002B540C" w:rsidDel="001E2354" w14:paraId="533A8BAF" w14:textId="3BE7667F" w:rsidTr="00AA2735">
        <w:trPr>
          <w:jc w:val="center"/>
          <w:del w:id="7984" w:author="Στάθης Καπ" w:date="2023-02-27T01:59:00Z"/>
        </w:trPr>
        <w:tc>
          <w:tcPr>
            <w:tcW w:w="1427" w:type="dxa"/>
          </w:tcPr>
          <w:p w14:paraId="6B8FD9A8" w14:textId="10D3EC4D" w:rsidR="002B540C" w:rsidRPr="0037443C" w:rsidDel="001E2354" w:rsidRDefault="002B540C" w:rsidP="002B540C">
            <w:pPr>
              <w:rPr>
                <w:del w:id="7985" w:author="Στάθης Καπ" w:date="2023-02-27T01:59:00Z"/>
                <w:rFonts w:cstheme="minorHAnsi"/>
                <w:sz w:val="20"/>
                <w:szCs w:val="20"/>
                <w:rPrChange w:id="7986" w:author="Στάθης Καπ" w:date="2023-02-02T17:57:00Z">
                  <w:rPr>
                    <w:del w:id="7987" w:author="Στάθης Καπ" w:date="2023-02-27T01:59:00Z"/>
                    <w:rFonts w:cstheme="minorHAnsi"/>
                    <w:sz w:val="18"/>
                    <w:szCs w:val="18"/>
                  </w:rPr>
                </w:rPrChange>
              </w:rPr>
            </w:pPr>
            <w:del w:id="7988" w:author="Στάθης Καπ" w:date="2023-02-27T01:59:00Z">
              <w:r w:rsidRPr="0037443C" w:rsidDel="001E2354">
                <w:rPr>
                  <w:rFonts w:cstheme="minorHAnsi"/>
                  <w:sz w:val="20"/>
                  <w:szCs w:val="20"/>
                  <w:rPrChange w:id="7989"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990" w:author="Στάθης Καπ" w:date="2023-02-27T01:59:00Z"/>
                <w:rFonts w:cstheme="minorHAnsi"/>
                <w:sz w:val="20"/>
                <w:szCs w:val="20"/>
                <w:rPrChange w:id="7991" w:author="Στάθης Καπ" w:date="2023-02-02T17:57:00Z">
                  <w:rPr>
                    <w:del w:id="7992" w:author="Στάθης Καπ" w:date="2023-02-27T01:59:00Z"/>
                    <w:rFonts w:cstheme="minorHAnsi"/>
                    <w:sz w:val="18"/>
                    <w:szCs w:val="18"/>
                  </w:rPr>
                </w:rPrChange>
              </w:rPr>
            </w:pPr>
            <w:del w:id="7993" w:author="Στάθης Καπ" w:date="2023-02-27T01:59:00Z">
              <w:r w:rsidRPr="0037443C" w:rsidDel="001E2354">
                <w:rPr>
                  <w:sz w:val="20"/>
                  <w:szCs w:val="20"/>
                  <w:rPrChange w:id="7994"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995" w:author="Στάθης Καπ" w:date="2023-02-27T01:59:00Z"/>
                <w:rFonts w:cstheme="minorHAnsi"/>
                <w:sz w:val="20"/>
                <w:szCs w:val="20"/>
                <w:rPrChange w:id="7996" w:author="Στάθης Καπ" w:date="2023-02-02T17:57:00Z">
                  <w:rPr>
                    <w:del w:id="7997" w:author="Στάθης Καπ" w:date="2023-02-27T01:59:00Z"/>
                    <w:rFonts w:cstheme="minorHAnsi"/>
                    <w:sz w:val="18"/>
                    <w:szCs w:val="18"/>
                  </w:rPr>
                </w:rPrChange>
              </w:rPr>
            </w:pPr>
            <w:del w:id="7998" w:author="Στάθης Καπ" w:date="2023-02-27T01:59:00Z">
              <w:r w:rsidRPr="0037443C" w:rsidDel="001E2354">
                <w:rPr>
                  <w:sz w:val="20"/>
                  <w:szCs w:val="20"/>
                  <w:rPrChange w:id="7999"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000" w:author="Στάθης Καπ" w:date="2023-02-27T01:59:00Z"/>
                <w:rFonts w:cstheme="minorHAnsi"/>
                <w:sz w:val="20"/>
                <w:szCs w:val="20"/>
                <w:rPrChange w:id="8001" w:author="Στάθης Καπ" w:date="2023-02-02T17:57:00Z">
                  <w:rPr>
                    <w:del w:id="8002" w:author="Στάθης Καπ" w:date="2023-02-27T01:59:00Z"/>
                    <w:rFonts w:cstheme="minorHAnsi"/>
                    <w:sz w:val="18"/>
                    <w:szCs w:val="18"/>
                  </w:rPr>
                </w:rPrChange>
              </w:rPr>
            </w:pPr>
            <w:del w:id="8003" w:author="Στάθης Καπ" w:date="2023-02-27T01:59:00Z">
              <w:r w:rsidRPr="0037443C" w:rsidDel="001E2354">
                <w:rPr>
                  <w:sz w:val="20"/>
                  <w:szCs w:val="20"/>
                  <w:rPrChange w:id="8004"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005" w:author="Στάθης Καπ" w:date="2023-02-27T01:59:00Z"/>
                <w:rFonts w:cstheme="minorHAnsi"/>
                <w:sz w:val="20"/>
                <w:szCs w:val="20"/>
                <w:rPrChange w:id="8006" w:author="Στάθης Καπ" w:date="2023-02-02T17:57:00Z">
                  <w:rPr>
                    <w:del w:id="8007" w:author="Στάθης Καπ" w:date="2023-02-27T01:59:00Z"/>
                    <w:rFonts w:cstheme="minorHAnsi"/>
                    <w:sz w:val="18"/>
                    <w:szCs w:val="18"/>
                  </w:rPr>
                </w:rPrChange>
              </w:rPr>
            </w:pPr>
            <w:del w:id="8008" w:author="Στάθης Καπ" w:date="2023-02-27T01:59:00Z">
              <w:r w:rsidRPr="0037443C" w:rsidDel="001E2354">
                <w:rPr>
                  <w:sz w:val="20"/>
                  <w:szCs w:val="20"/>
                  <w:rPrChange w:id="8009"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010" w:author="Στάθης Καπ" w:date="2023-02-27T01:59:00Z"/>
                <w:rFonts w:cstheme="minorHAnsi"/>
                <w:sz w:val="20"/>
                <w:szCs w:val="20"/>
                <w:rPrChange w:id="8011" w:author="Στάθης Καπ" w:date="2023-02-02T17:57:00Z">
                  <w:rPr>
                    <w:del w:id="8012" w:author="Στάθης Καπ" w:date="2023-02-27T01:59:00Z"/>
                    <w:rFonts w:cstheme="minorHAnsi"/>
                    <w:sz w:val="18"/>
                    <w:szCs w:val="18"/>
                  </w:rPr>
                </w:rPrChange>
              </w:rPr>
            </w:pPr>
            <w:del w:id="8013" w:author="Στάθης Καπ" w:date="2023-02-27T01:59:00Z">
              <w:r w:rsidRPr="0037443C" w:rsidDel="001E2354">
                <w:rPr>
                  <w:sz w:val="20"/>
                  <w:szCs w:val="20"/>
                  <w:rPrChange w:id="8014" w:author="Στάθης Καπ" w:date="2023-02-02T17:57:00Z">
                    <w:rPr/>
                  </w:rPrChange>
                </w:rPr>
                <w:delText>75</w:delText>
              </w:r>
            </w:del>
          </w:p>
        </w:tc>
      </w:tr>
      <w:tr w:rsidR="002B540C" w:rsidDel="001E2354" w14:paraId="1E5047E8" w14:textId="0C6E3142" w:rsidTr="00AA2735">
        <w:trPr>
          <w:jc w:val="center"/>
          <w:del w:id="8015" w:author="Στάθης Καπ" w:date="2023-02-27T01:59:00Z"/>
        </w:trPr>
        <w:tc>
          <w:tcPr>
            <w:tcW w:w="1427" w:type="dxa"/>
          </w:tcPr>
          <w:p w14:paraId="080D9BC8" w14:textId="2AA895CE" w:rsidR="002B540C" w:rsidRPr="0037443C" w:rsidDel="001E2354" w:rsidRDefault="002B540C" w:rsidP="002B540C">
            <w:pPr>
              <w:rPr>
                <w:del w:id="8016" w:author="Στάθης Καπ" w:date="2023-02-27T01:59:00Z"/>
                <w:rFonts w:cstheme="minorHAnsi"/>
                <w:sz w:val="20"/>
                <w:szCs w:val="20"/>
                <w:rPrChange w:id="8017" w:author="Στάθης Καπ" w:date="2023-02-02T17:57:00Z">
                  <w:rPr>
                    <w:del w:id="8018" w:author="Στάθης Καπ" w:date="2023-02-27T01:59:00Z"/>
                    <w:rFonts w:cstheme="minorHAnsi"/>
                    <w:sz w:val="18"/>
                    <w:szCs w:val="18"/>
                  </w:rPr>
                </w:rPrChange>
              </w:rPr>
            </w:pPr>
            <w:del w:id="8019" w:author="Στάθης Καπ" w:date="2023-02-27T01:59:00Z">
              <w:r w:rsidRPr="0037443C" w:rsidDel="001E2354">
                <w:rPr>
                  <w:rFonts w:cstheme="minorHAnsi"/>
                  <w:sz w:val="20"/>
                  <w:szCs w:val="20"/>
                  <w:rPrChange w:id="8020"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021" w:author="Στάθης Καπ" w:date="2023-02-27T01:59:00Z"/>
                <w:rFonts w:cstheme="minorHAnsi"/>
                <w:sz w:val="20"/>
                <w:szCs w:val="20"/>
                <w:rPrChange w:id="8022" w:author="Στάθης Καπ" w:date="2023-02-02T17:57:00Z">
                  <w:rPr>
                    <w:del w:id="8023" w:author="Στάθης Καπ" w:date="2023-02-27T01:59:00Z"/>
                    <w:rFonts w:cstheme="minorHAnsi"/>
                    <w:sz w:val="18"/>
                    <w:szCs w:val="18"/>
                  </w:rPr>
                </w:rPrChange>
              </w:rPr>
            </w:pPr>
            <w:del w:id="8024" w:author="Στάθης Καπ" w:date="2023-02-27T01:59:00Z">
              <w:r w:rsidRPr="0037443C" w:rsidDel="001E2354">
                <w:rPr>
                  <w:sz w:val="20"/>
                  <w:szCs w:val="20"/>
                  <w:rPrChange w:id="8025"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026" w:author="Στάθης Καπ" w:date="2023-02-27T01:59:00Z"/>
                <w:rFonts w:cstheme="minorHAnsi"/>
                <w:sz w:val="20"/>
                <w:szCs w:val="20"/>
                <w:rPrChange w:id="8027" w:author="Στάθης Καπ" w:date="2023-02-02T17:57:00Z">
                  <w:rPr>
                    <w:del w:id="8028" w:author="Στάθης Καπ" w:date="2023-02-27T01:59:00Z"/>
                    <w:rFonts w:cstheme="minorHAnsi"/>
                    <w:sz w:val="18"/>
                    <w:szCs w:val="18"/>
                  </w:rPr>
                </w:rPrChange>
              </w:rPr>
            </w:pPr>
            <w:del w:id="8029" w:author="Στάθης Καπ" w:date="2023-02-27T01:59:00Z">
              <w:r w:rsidRPr="0037443C" w:rsidDel="001E2354">
                <w:rPr>
                  <w:sz w:val="20"/>
                  <w:szCs w:val="20"/>
                  <w:rPrChange w:id="8030"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031" w:author="Στάθης Καπ" w:date="2023-02-27T01:59:00Z"/>
                <w:rFonts w:cstheme="minorHAnsi"/>
                <w:sz w:val="20"/>
                <w:szCs w:val="20"/>
                <w:rPrChange w:id="8032" w:author="Στάθης Καπ" w:date="2023-02-02T17:57:00Z">
                  <w:rPr>
                    <w:del w:id="8033" w:author="Στάθης Καπ" w:date="2023-02-27T01:59:00Z"/>
                    <w:rFonts w:cstheme="minorHAnsi"/>
                    <w:sz w:val="18"/>
                    <w:szCs w:val="18"/>
                  </w:rPr>
                </w:rPrChange>
              </w:rPr>
            </w:pPr>
            <w:del w:id="8034" w:author="Στάθης Καπ" w:date="2023-02-27T01:59:00Z">
              <w:r w:rsidRPr="0037443C" w:rsidDel="001E2354">
                <w:rPr>
                  <w:sz w:val="20"/>
                  <w:szCs w:val="20"/>
                  <w:rPrChange w:id="8035"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036" w:author="Στάθης Καπ" w:date="2023-02-27T01:59:00Z"/>
                <w:rFonts w:cstheme="minorHAnsi"/>
                <w:sz w:val="20"/>
                <w:szCs w:val="20"/>
                <w:rPrChange w:id="8037" w:author="Στάθης Καπ" w:date="2023-02-02T17:57:00Z">
                  <w:rPr>
                    <w:del w:id="8038" w:author="Στάθης Καπ" w:date="2023-02-27T01:59:00Z"/>
                    <w:rFonts w:cstheme="minorHAnsi"/>
                    <w:sz w:val="18"/>
                    <w:szCs w:val="18"/>
                  </w:rPr>
                </w:rPrChange>
              </w:rPr>
            </w:pPr>
            <w:del w:id="8039" w:author="Στάθης Καπ" w:date="2023-02-27T01:59:00Z">
              <w:r w:rsidRPr="0037443C" w:rsidDel="001E2354">
                <w:rPr>
                  <w:sz w:val="20"/>
                  <w:szCs w:val="20"/>
                  <w:rPrChange w:id="8040"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041" w:author="Στάθης Καπ" w:date="2023-02-27T01:59:00Z"/>
                <w:rFonts w:cstheme="minorHAnsi"/>
                <w:sz w:val="20"/>
                <w:szCs w:val="20"/>
                <w:rPrChange w:id="8042" w:author="Στάθης Καπ" w:date="2023-02-02T17:57:00Z">
                  <w:rPr>
                    <w:del w:id="8043" w:author="Στάθης Καπ" w:date="2023-02-27T01:59:00Z"/>
                    <w:rFonts w:cstheme="minorHAnsi"/>
                    <w:sz w:val="18"/>
                    <w:szCs w:val="18"/>
                  </w:rPr>
                </w:rPrChange>
              </w:rPr>
            </w:pPr>
            <w:del w:id="8044" w:author="Στάθης Καπ" w:date="2023-02-27T01:59:00Z">
              <w:r w:rsidRPr="0037443C" w:rsidDel="001E2354">
                <w:rPr>
                  <w:sz w:val="20"/>
                  <w:szCs w:val="20"/>
                  <w:rPrChange w:id="8045" w:author="Στάθης Καπ" w:date="2023-02-02T17:57:00Z">
                    <w:rPr/>
                  </w:rPrChange>
                </w:rPr>
                <w:delText>86</w:delText>
              </w:r>
            </w:del>
          </w:p>
        </w:tc>
      </w:tr>
      <w:tr w:rsidR="002B540C" w:rsidDel="001E2354" w14:paraId="294FD3CF" w14:textId="112BE14D" w:rsidTr="00AA2735">
        <w:trPr>
          <w:jc w:val="center"/>
          <w:del w:id="8046" w:author="Στάθης Καπ" w:date="2023-02-27T01:59:00Z"/>
        </w:trPr>
        <w:tc>
          <w:tcPr>
            <w:tcW w:w="1427" w:type="dxa"/>
          </w:tcPr>
          <w:p w14:paraId="08E3557E" w14:textId="7796F182" w:rsidR="002B540C" w:rsidRPr="0037443C" w:rsidDel="001E2354" w:rsidRDefault="002B540C" w:rsidP="002B540C">
            <w:pPr>
              <w:rPr>
                <w:del w:id="8047" w:author="Στάθης Καπ" w:date="2023-02-27T01:59:00Z"/>
                <w:rFonts w:cstheme="minorHAnsi"/>
                <w:sz w:val="20"/>
                <w:szCs w:val="20"/>
                <w:rPrChange w:id="8048" w:author="Στάθης Καπ" w:date="2023-02-02T17:57:00Z">
                  <w:rPr>
                    <w:del w:id="8049" w:author="Στάθης Καπ" w:date="2023-02-27T01:59:00Z"/>
                    <w:rFonts w:cstheme="minorHAnsi"/>
                    <w:sz w:val="18"/>
                    <w:szCs w:val="18"/>
                  </w:rPr>
                </w:rPrChange>
              </w:rPr>
            </w:pPr>
            <w:del w:id="8050" w:author="Στάθης Καπ" w:date="2023-02-27T01:59:00Z">
              <w:r w:rsidRPr="0037443C" w:rsidDel="001E2354">
                <w:rPr>
                  <w:rFonts w:cstheme="minorHAnsi"/>
                  <w:sz w:val="20"/>
                  <w:szCs w:val="20"/>
                  <w:rPrChange w:id="8051"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052" w:author="Στάθης Καπ" w:date="2023-02-27T01:59:00Z"/>
                <w:rFonts w:cstheme="minorHAnsi"/>
                <w:sz w:val="20"/>
                <w:szCs w:val="20"/>
                <w:rPrChange w:id="8053" w:author="Στάθης Καπ" w:date="2023-02-02T17:57:00Z">
                  <w:rPr>
                    <w:del w:id="8054" w:author="Στάθης Καπ" w:date="2023-02-27T01:59:00Z"/>
                    <w:rFonts w:cstheme="minorHAnsi"/>
                    <w:sz w:val="18"/>
                    <w:szCs w:val="18"/>
                  </w:rPr>
                </w:rPrChange>
              </w:rPr>
            </w:pPr>
            <w:del w:id="8055" w:author="Στάθης Καπ" w:date="2023-02-27T01:59:00Z">
              <w:r w:rsidRPr="0037443C" w:rsidDel="001E2354">
                <w:rPr>
                  <w:sz w:val="20"/>
                  <w:szCs w:val="20"/>
                  <w:rPrChange w:id="8056"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057" w:author="Στάθης Καπ" w:date="2023-02-27T01:59:00Z"/>
                <w:rFonts w:cstheme="minorHAnsi"/>
                <w:sz w:val="20"/>
                <w:szCs w:val="20"/>
                <w:rPrChange w:id="8058" w:author="Στάθης Καπ" w:date="2023-02-02T17:57:00Z">
                  <w:rPr>
                    <w:del w:id="8059" w:author="Στάθης Καπ" w:date="2023-02-27T01:59:00Z"/>
                    <w:rFonts w:cstheme="minorHAnsi"/>
                    <w:sz w:val="18"/>
                    <w:szCs w:val="18"/>
                  </w:rPr>
                </w:rPrChange>
              </w:rPr>
            </w:pPr>
            <w:del w:id="8060" w:author="Στάθης Καπ" w:date="2023-02-27T01:59:00Z">
              <w:r w:rsidRPr="0037443C" w:rsidDel="001E2354">
                <w:rPr>
                  <w:sz w:val="20"/>
                  <w:szCs w:val="20"/>
                  <w:rPrChange w:id="8061"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062" w:author="Στάθης Καπ" w:date="2023-02-27T01:59:00Z"/>
                <w:rFonts w:cstheme="minorHAnsi"/>
                <w:sz w:val="20"/>
                <w:szCs w:val="20"/>
                <w:rPrChange w:id="8063" w:author="Στάθης Καπ" w:date="2023-02-02T17:57:00Z">
                  <w:rPr>
                    <w:del w:id="8064" w:author="Στάθης Καπ" w:date="2023-02-27T01:59:00Z"/>
                    <w:rFonts w:cstheme="minorHAnsi"/>
                    <w:sz w:val="18"/>
                    <w:szCs w:val="18"/>
                  </w:rPr>
                </w:rPrChange>
              </w:rPr>
            </w:pPr>
            <w:del w:id="8065" w:author="Στάθης Καπ" w:date="2023-02-27T01:59:00Z">
              <w:r w:rsidRPr="0037443C" w:rsidDel="001E2354">
                <w:rPr>
                  <w:sz w:val="20"/>
                  <w:szCs w:val="20"/>
                  <w:rPrChange w:id="8066"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067" w:author="Στάθης Καπ" w:date="2023-02-27T01:59:00Z"/>
                <w:rFonts w:cstheme="minorHAnsi"/>
                <w:sz w:val="20"/>
                <w:szCs w:val="20"/>
                <w:rPrChange w:id="8068" w:author="Στάθης Καπ" w:date="2023-02-02T17:57:00Z">
                  <w:rPr>
                    <w:del w:id="8069" w:author="Στάθης Καπ" w:date="2023-02-27T01:59:00Z"/>
                    <w:rFonts w:cstheme="minorHAnsi"/>
                    <w:sz w:val="18"/>
                    <w:szCs w:val="18"/>
                  </w:rPr>
                </w:rPrChange>
              </w:rPr>
            </w:pPr>
            <w:del w:id="8070" w:author="Στάθης Καπ" w:date="2023-02-27T01:59:00Z">
              <w:r w:rsidRPr="0037443C" w:rsidDel="001E2354">
                <w:rPr>
                  <w:sz w:val="20"/>
                  <w:szCs w:val="20"/>
                  <w:rPrChange w:id="8071"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072" w:author="Στάθης Καπ" w:date="2023-02-27T01:59:00Z"/>
                <w:rFonts w:cstheme="minorHAnsi"/>
                <w:sz w:val="20"/>
                <w:szCs w:val="20"/>
                <w:rPrChange w:id="8073" w:author="Στάθης Καπ" w:date="2023-02-02T17:57:00Z">
                  <w:rPr>
                    <w:del w:id="8074" w:author="Στάθης Καπ" w:date="2023-02-27T01:59:00Z"/>
                    <w:rFonts w:cstheme="minorHAnsi"/>
                    <w:sz w:val="18"/>
                    <w:szCs w:val="18"/>
                  </w:rPr>
                </w:rPrChange>
              </w:rPr>
            </w:pPr>
            <w:del w:id="8075" w:author="Στάθης Καπ" w:date="2023-02-27T01:59:00Z">
              <w:r w:rsidRPr="0037443C" w:rsidDel="001E2354">
                <w:rPr>
                  <w:sz w:val="20"/>
                  <w:szCs w:val="20"/>
                  <w:rPrChange w:id="8076" w:author="Στάθης Καπ" w:date="2023-02-02T17:57:00Z">
                    <w:rPr/>
                  </w:rPrChange>
                </w:rPr>
                <w:delText>85</w:delText>
              </w:r>
            </w:del>
          </w:p>
        </w:tc>
      </w:tr>
      <w:tr w:rsidR="002B540C" w:rsidDel="001E2354" w14:paraId="111810A0" w14:textId="4DEAAE18" w:rsidTr="00AA2735">
        <w:trPr>
          <w:jc w:val="center"/>
          <w:del w:id="8077" w:author="Στάθης Καπ" w:date="2023-02-27T01:59:00Z"/>
        </w:trPr>
        <w:tc>
          <w:tcPr>
            <w:tcW w:w="1427" w:type="dxa"/>
          </w:tcPr>
          <w:p w14:paraId="767D6418" w14:textId="4C65559F" w:rsidR="002B540C" w:rsidRPr="0037443C" w:rsidDel="001E2354" w:rsidRDefault="002B540C" w:rsidP="002B540C">
            <w:pPr>
              <w:rPr>
                <w:del w:id="8078" w:author="Στάθης Καπ" w:date="2023-02-27T01:59:00Z"/>
                <w:rFonts w:cstheme="minorHAnsi"/>
                <w:sz w:val="20"/>
                <w:szCs w:val="20"/>
                <w:rPrChange w:id="8079" w:author="Στάθης Καπ" w:date="2023-02-02T17:57:00Z">
                  <w:rPr>
                    <w:del w:id="8080" w:author="Στάθης Καπ" w:date="2023-02-27T01:59:00Z"/>
                    <w:rFonts w:cstheme="minorHAnsi"/>
                    <w:sz w:val="18"/>
                    <w:szCs w:val="18"/>
                  </w:rPr>
                </w:rPrChange>
              </w:rPr>
            </w:pPr>
            <w:del w:id="8081" w:author="Στάθης Καπ" w:date="2023-02-27T01:59:00Z">
              <w:r w:rsidRPr="0037443C" w:rsidDel="001E2354">
                <w:rPr>
                  <w:rFonts w:cstheme="minorHAnsi"/>
                  <w:sz w:val="20"/>
                  <w:szCs w:val="20"/>
                  <w:rPrChange w:id="8082"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083" w:author="Στάθης Καπ" w:date="2023-02-27T01:59:00Z"/>
                <w:rFonts w:cstheme="minorHAnsi"/>
                <w:sz w:val="20"/>
                <w:szCs w:val="20"/>
                <w:rPrChange w:id="8084" w:author="Στάθης Καπ" w:date="2023-02-02T17:57:00Z">
                  <w:rPr>
                    <w:del w:id="8085" w:author="Στάθης Καπ" w:date="2023-02-27T01:59:00Z"/>
                    <w:rFonts w:cstheme="minorHAnsi"/>
                    <w:sz w:val="18"/>
                    <w:szCs w:val="18"/>
                  </w:rPr>
                </w:rPrChange>
              </w:rPr>
              <w:pPrChange w:id="8086" w:author="Στάθης Καπ" w:date="2023-02-02T17:50:00Z">
                <w:pPr/>
              </w:pPrChange>
            </w:pPr>
            <w:del w:id="8087" w:author="Στάθης Καπ" w:date="2023-02-27T01:59:00Z">
              <w:r w:rsidRPr="0037443C" w:rsidDel="001E2354">
                <w:rPr>
                  <w:sz w:val="20"/>
                  <w:szCs w:val="20"/>
                  <w:rPrChange w:id="8088"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089" w:author="Στάθης Καπ" w:date="2023-02-27T01:59:00Z"/>
                <w:rFonts w:cstheme="minorHAnsi"/>
                <w:sz w:val="20"/>
                <w:szCs w:val="20"/>
                <w:rPrChange w:id="8090" w:author="Στάθης Καπ" w:date="2023-02-02T17:57:00Z">
                  <w:rPr>
                    <w:del w:id="8091" w:author="Στάθης Καπ" w:date="2023-02-27T01:59:00Z"/>
                    <w:rFonts w:cstheme="minorHAnsi"/>
                    <w:sz w:val="18"/>
                    <w:szCs w:val="18"/>
                  </w:rPr>
                </w:rPrChange>
              </w:rPr>
            </w:pPr>
            <w:del w:id="8092" w:author="Στάθης Καπ" w:date="2023-02-27T01:59:00Z">
              <w:r w:rsidRPr="0037443C" w:rsidDel="001E2354">
                <w:rPr>
                  <w:sz w:val="20"/>
                  <w:szCs w:val="20"/>
                  <w:rPrChange w:id="8093"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094" w:author="Στάθης Καπ" w:date="2023-02-27T01:59:00Z"/>
                <w:rFonts w:cstheme="minorHAnsi"/>
                <w:sz w:val="20"/>
                <w:szCs w:val="20"/>
                <w:rPrChange w:id="8095" w:author="Στάθης Καπ" w:date="2023-02-02T17:57:00Z">
                  <w:rPr>
                    <w:del w:id="8096" w:author="Στάθης Καπ" w:date="2023-02-27T01:59:00Z"/>
                    <w:rFonts w:cstheme="minorHAnsi"/>
                    <w:sz w:val="18"/>
                    <w:szCs w:val="18"/>
                  </w:rPr>
                </w:rPrChange>
              </w:rPr>
            </w:pPr>
            <w:del w:id="8097" w:author="Στάθης Καπ" w:date="2023-02-27T01:59:00Z">
              <w:r w:rsidRPr="0037443C" w:rsidDel="001E2354">
                <w:rPr>
                  <w:sz w:val="20"/>
                  <w:szCs w:val="20"/>
                  <w:rPrChange w:id="8098"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099" w:author="Στάθης Καπ" w:date="2023-02-27T01:59:00Z"/>
                <w:rFonts w:cstheme="minorHAnsi"/>
                <w:sz w:val="20"/>
                <w:szCs w:val="20"/>
                <w:rPrChange w:id="8100" w:author="Στάθης Καπ" w:date="2023-02-02T17:57:00Z">
                  <w:rPr>
                    <w:del w:id="8101" w:author="Στάθης Καπ" w:date="2023-02-27T01:59:00Z"/>
                    <w:rFonts w:cstheme="minorHAnsi"/>
                    <w:sz w:val="18"/>
                    <w:szCs w:val="18"/>
                  </w:rPr>
                </w:rPrChange>
              </w:rPr>
            </w:pPr>
            <w:del w:id="8102" w:author="Στάθης Καπ" w:date="2023-02-27T01:59:00Z">
              <w:r w:rsidRPr="0037443C" w:rsidDel="001E2354">
                <w:rPr>
                  <w:sz w:val="20"/>
                  <w:szCs w:val="20"/>
                  <w:rPrChange w:id="8103"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104" w:author="Στάθης Καπ" w:date="2023-02-27T01:59:00Z"/>
                <w:rFonts w:cstheme="minorHAnsi"/>
                <w:sz w:val="20"/>
                <w:szCs w:val="20"/>
                <w:rPrChange w:id="8105" w:author="Στάθης Καπ" w:date="2023-02-02T17:57:00Z">
                  <w:rPr>
                    <w:del w:id="8106" w:author="Στάθης Καπ" w:date="2023-02-27T01:59:00Z"/>
                    <w:rFonts w:cstheme="minorHAnsi"/>
                    <w:sz w:val="18"/>
                    <w:szCs w:val="18"/>
                  </w:rPr>
                </w:rPrChange>
              </w:rPr>
            </w:pPr>
            <w:del w:id="8107" w:author="Στάθης Καπ" w:date="2023-02-27T01:59:00Z">
              <w:r w:rsidRPr="0037443C" w:rsidDel="001E2354">
                <w:rPr>
                  <w:sz w:val="20"/>
                  <w:szCs w:val="20"/>
                  <w:rPrChange w:id="8108" w:author="Στάθης Καπ" w:date="2023-02-02T17:57:00Z">
                    <w:rPr/>
                  </w:rPrChange>
                </w:rPr>
                <w:delText>54</w:delText>
              </w:r>
            </w:del>
          </w:p>
        </w:tc>
      </w:tr>
      <w:tr w:rsidR="002B540C" w:rsidDel="001E2354" w14:paraId="63C8A97B" w14:textId="508C28F3" w:rsidTr="00AA2735">
        <w:trPr>
          <w:jc w:val="center"/>
          <w:del w:id="8109" w:author="Στάθης Καπ" w:date="2023-02-27T01:59:00Z"/>
        </w:trPr>
        <w:tc>
          <w:tcPr>
            <w:tcW w:w="1427" w:type="dxa"/>
          </w:tcPr>
          <w:p w14:paraId="634286F7" w14:textId="258367CF" w:rsidR="002B540C" w:rsidRPr="0037443C" w:rsidDel="001E2354" w:rsidRDefault="002B540C" w:rsidP="002B540C">
            <w:pPr>
              <w:rPr>
                <w:del w:id="8110" w:author="Στάθης Καπ" w:date="2023-02-27T01:59:00Z"/>
                <w:rFonts w:cstheme="minorHAnsi"/>
                <w:sz w:val="20"/>
                <w:szCs w:val="20"/>
                <w:rPrChange w:id="8111" w:author="Στάθης Καπ" w:date="2023-02-02T17:57:00Z">
                  <w:rPr>
                    <w:del w:id="8112" w:author="Στάθης Καπ" w:date="2023-02-27T01:59:00Z"/>
                    <w:rFonts w:cstheme="minorHAnsi"/>
                    <w:sz w:val="18"/>
                    <w:szCs w:val="18"/>
                  </w:rPr>
                </w:rPrChange>
              </w:rPr>
            </w:pPr>
            <w:del w:id="8113" w:author="Στάθης Καπ" w:date="2023-02-27T01:59:00Z">
              <w:r w:rsidRPr="0037443C" w:rsidDel="001E2354">
                <w:rPr>
                  <w:rFonts w:cstheme="minorHAnsi"/>
                  <w:sz w:val="20"/>
                  <w:szCs w:val="20"/>
                  <w:rPrChange w:id="8114"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115" w:author="Στάθης Καπ" w:date="2023-02-27T01:59:00Z"/>
                <w:rFonts w:cstheme="minorHAnsi"/>
                <w:sz w:val="20"/>
                <w:szCs w:val="20"/>
                <w:rPrChange w:id="8116" w:author="Στάθης Καπ" w:date="2023-02-02T17:57:00Z">
                  <w:rPr>
                    <w:del w:id="8117" w:author="Στάθης Καπ" w:date="2023-02-27T01:59:00Z"/>
                    <w:rFonts w:cstheme="minorHAnsi"/>
                    <w:sz w:val="18"/>
                    <w:szCs w:val="18"/>
                  </w:rPr>
                </w:rPrChange>
              </w:rPr>
            </w:pPr>
            <w:del w:id="8118" w:author="Στάθης Καπ" w:date="2023-02-27T01:59:00Z">
              <w:r w:rsidRPr="0037443C" w:rsidDel="001E2354">
                <w:rPr>
                  <w:sz w:val="20"/>
                  <w:szCs w:val="20"/>
                  <w:rPrChange w:id="8119"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120" w:author="Στάθης Καπ" w:date="2023-02-27T01:59:00Z"/>
                <w:rFonts w:cstheme="minorHAnsi"/>
                <w:sz w:val="20"/>
                <w:szCs w:val="20"/>
                <w:rPrChange w:id="8121" w:author="Στάθης Καπ" w:date="2023-02-02T17:57:00Z">
                  <w:rPr>
                    <w:del w:id="8122" w:author="Στάθης Καπ" w:date="2023-02-27T01:59:00Z"/>
                    <w:rFonts w:cstheme="minorHAnsi"/>
                    <w:sz w:val="18"/>
                    <w:szCs w:val="18"/>
                  </w:rPr>
                </w:rPrChange>
              </w:rPr>
            </w:pPr>
            <w:del w:id="8123" w:author="Στάθης Καπ" w:date="2023-02-27T01:59:00Z">
              <w:r w:rsidRPr="0037443C" w:rsidDel="001E2354">
                <w:rPr>
                  <w:sz w:val="20"/>
                  <w:szCs w:val="20"/>
                  <w:rPrChange w:id="8124"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125" w:author="Στάθης Καπ" w:date="2023-02-27T01:59:00Z"/>
                <w:rFonts w:cstheme="minorHAnsi"/>
                <w:sz w:val="20"/>
                <w:szCs w:val="20"/>
                <w:rPrChange w:id="8126" w:author="Στάθης Καπ" w:date="2023-02-02T17:57:00Z">
                  <w:rPr>
                    <w:del w:id="8127" w:author="Στάθης Καπ" w:date="2023-02-27T01:59:00Z"/>
                    <w:rFonts w:cstheme="minorHAnsi"/>
                    <w:sz w:val="18"/>
                    <w:szCs w:val="18"/>
                  </w:rPr>
                </w:rPrChange>
              </w:rPr>
            </w:pPr>
            <w:del w:id="8128" w:author="Στάθης Καπ" w:date="2023-02-27T01:59:00Z">
              <w:r w:rsidRPr="0037443C" w:rsidDel="001E2354">
                <w:rPr>
                  <w:sz w:val="20"/>
                  <w:szCs w:val="20"/>
                  <w:rPrChange w:id="8129"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130" w:author="Στάθης Καπ" w:date="2023-02-27T01:59:00Z"/>
                <w:rFonts w:cstheme="minorHAnsi"/>
                <w:sz w:val="20"/>
                <w:szCs w:val="20"/>
                <w:rPrChange w:id="8131" w:author="Στάθης Καπ" w:date="2023-02-02T17:57:00Z">
                  <w:rPr>
                    <w:del w:id="8132" w:author="Στάθης Καπ" w:date="2023-02-27T01:59:00Z"/>
                    <w:rFonts w:cstheme="minorHAnsi"/>
                    <w:sz w:val="18"/>
                    <w:szCs w:val="18"/>
                  </w:rPr>
                </w:rPrChange>
              </w:rPr>
            </w:pPr>
            <w:del w:id="8133" w:author="Στάθης Καπ" w:date="2023-02-27T01:59:00Z">
              <w:r w:rsidRPr="0037443C" w:rsidDel="001E2354">
                <w:rPr>
                  <w:sz w:val="20"/>
                  <w:szCs w:val="20"/>
                  <w:rPrChange w:id="8134"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135" w:author="Στάθης Καπ" w:date="2023-02-27T01:59:00Z"/>
                <w:rFonts w:cstheme="minorHAnsi"/>
                <w:sz w:val="20"/>
                <w:szCs w:val="20"/>
                <w:rPrChange w:id="8136" w:author="Στάθης Καπ" w:date="2023-02-02T17:57:00Z">
                  <w:rPr>
                    <w:del w:id="8137" w:author="Στάθης Καπ" w:date="2023-02-27T01:59:00Z"/>
                    <w:rFonts w:cstheme="minorHAnsi"/>
                    <w:sz w:val="18"/>
                    <w:szCs w:val="18"/>
                  </w:rPr>
                </w:rPrChange>
              </w:rPr>
            </w:pPr>
            <w:del w:id="8138" w:author="Στάθης Καπ" w:date="2023-02-27T01:59:00Z">
              <w:r w:rsidRPr="0037443C" w:rsidDel="001E2354">
                <w:rPr>
                  <w:sz w:val="20"/>
                  <w:szCs w:val="20"/>
                  <w:rPrChange w:id="8139" w:author="Στάθης Καπ" w:date="2023-02-02T17:57:00Z">
                    <w:rPr/>
                  </w:rPrChange>
                </w:rPr>
                <w:delText>66</w:delText>
              </w:r>
            </w:del>
          </w:p>
        </w:tc>
      </w:tr>
      <w:tr w:rsidR="002B540C" w:rsidDel="001E2354" w14:paraId="67BA0188" w14:textId="34BC064A" w:rsidTr="00AA2735">
        <w:trPr>
          <w:jc w:val="center"/>
          <w:del w:id="8140" w:author="Στάθης Καπ" w:date="2023-02-27T01:59:00Z"/>
        </w:trPr>
        <w:tc>
          <w:tcPr>
            <w:tcW w:w="1427" w:type="dxa"/>
          </w:tcPr>
          <w:p w14:paraId="241AC0A2" w14:textId="5BB0CBEC" w:rsidR="002B540C" w:rsidRPr="0037443C" w:rsidDel="001E2354" w:rsidRDefault="002B540C" w:rsidP="002B540C">
            <w:pPr>
              <w:rPr>
                <w:del w:id="8141" w:author="Στάθης Καπ" w:date="2023-02-27T01:59:00Z"/>
                <w:rFonts w:cstheme="minorHAnsi"/>
                <w:sz w:val="20"/>
                <w:szCs w:val="20"/>
                <w:rPrChange w:id="8142" w:author="Στάθης Καπ" w:date="2023-02-02T17:57:00Z">
                  <w:rPr>
                    <w:del w:id="8143" w:author="Στάθης Καπ" w:date="2023-02-27T01:59:00Z"/>
                    <w:rFonts w:cstheme="minorHAnsi"/>
                    <w:sz w:val="18"/>
                    <w:szCs w:val="18"/>
                  </w:rPr>
                </w:rPrChange>
              </w:rPr>
            </w:pPr>
            <w:del w:id="8144" w:author="Στάθης Καπ" w:date="2023-02-27T01:59:00Z">
              <w:r w:rsidRPr="0037443C" w:rsidDel="001E2354">
                <w:rPr>
                  <w:rFonts w:cstheme="minorHAnsi"/>
                  <w:sz w:val="20"/>
                  <w:szCs w:val="20"/>
                  <w:rPrChange w:id="8145"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146" w:author="Στάθης Καπ" w:date="2023-02-27T01:59:00Z"/>
                <w:rFonts w:cstheme="minorHAnsi"/>
                <w:sz w:val="20"/>
                <w:szCs w:val="20"/>
                <w:rPrChange w:id="8147" w:author="Στάθης Καπ" w:date="2023-02-02T17:57:00Z">
                  <w:rPr>
                    <w:del w:id="8148" w:author="Στάθης Καπ" w:date="2023-02-27T01:59:00Z"/>
                    <w:rFonts w:cstheme="minorHAnsi"/>
                    <w:sz w:val="18"/>
                    <w:szCs w:val="18"/>
                  </w:rPr>
                </w:rPrChange>
              </w:rPr>
            </w:pPr>
            <w:del w:id="8149" w:author="Στάθης Καπ" w:date="2023-02-27T01:59:00Z">
              <w:r w:rsidRPr="0037443C" w:rsidDel="001E2354">
                <w:rPr>
                  <w:sz w:val="20"/>
                  <w:szCs w:val="20"/>
                  <w:rPrChange w:id="8150"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151" w:author="Στάθης Καπ" w:date="2023-02-27T01:59:00Z"/>
                <w:rFonts w:cstheme="minorHAnsi"/>
                <w:sz w:val="20"/>
                <w:szCs w:val="20"/>
                <w:rPrChange w:id="8152" w:author="Στάθης Καπ" w:date="2023-02-02T17:57:00Z">
                  <w:rPr>
                    <w:del w:id="8153" w:author="Στάθης Καπ" w:date="2023-02-27T01:59:00Z"/>
                    <w:rFonts w:cstheme="minorHAnsi"/>
                    <w:sz w:val="18"/>
                    <w:szCs w:val="18"/>
                  </w:rPr>
                </w:rPrChange>
              </w:rPr>
            </w:pPr>
            <w:del w:id="8154" w:author="Στάθης Καπ" w:date="2023-02-27T01:59:00Z">
              <w:r w:rsidRPr="0037443C" w:rsidDel="001E2354">
                <w:rPr>
                  <w:sz w:val="20"/>
                  <w:szCs w:val="20"/>
                  <w:rPrChange w:id="8155"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156" w:author="Στάθης Καπ" w:date="2023-02-27T01:59:00Z"/>
                <w:rFonts w:cstheme="minorHAnsi"/>
                <w:sz w:val="20"/>
                <w:szCs w:val="20"/>
                <w:rPrChange w:id="8157" w:author="Στάθης Καπ" w:date="2023-02-02T17:57:00Z">
                  <w:rPr>
                    <w:del w:id="8158" w:author="Στάθης Καπ" w:date="2023-02-27T01:59:00Z"/>
                    <w:rFonts w:cstheme="minorHAnsi"/>
                    <w:sz w:val="18"/>
                    <w:szCs w:val="18"/>
                  </w:rPr>
                </w:rPrChange>
              </w:rPr>
            </w:pPr>
            <w:del w:id="8159" w:author="Στάθης Καπ" w:date="2023-02-27T01:59:00Z">
              <w:r w:rsidRPr="0037443C" w:rsidDel="001E2354">
                <w:rPr>
                  <w:sz w:val="20"/>
                  <w:szCs w:val="20"/>
                  <w:rPrChange w:id="8160"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161" w:author="Στάθης Καπ" w:date="2023-02-27T01:59:00Z"/>
                <w:rFonts w:cstheme="minorHAnsi"/>
                <w:sz w:val="20"/>
                <w:szCs w:val="20"/>
                <w:rPrChange w:id="8162" w:author="Στάθης Καπ" w:date="2023-02-02T17:57:00Z">
                  <w:rPr>
                    <w:del w:id="8163" w:author="Στάθης Καπ" w:date="2023-02-27T01:59:00Z"/>
                    <w:rFonts w:cstheme="minorHAnsi"/>
                    <w:sz w:val="18"/>
                    <w:szCs w:val="18"/>
                  </w:rPr>
                </w:rPrChange>
              </w:rPr>
            </w:pPr>
            <w:del w:id="8164" w:author="Στάθης Καπ" w:date="2023-02-27T01:59:00Z">
              <w:r w:rsidRPr="0037443C" w:rsidDel="001E2354">
                <w:rPr>
                  <w:sz w:val="20"/>
                  <w:szCs w:val="20"/>
                  <w:rPrChange w:id="8165"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166" w:author="Στάθης Καπ" w:date="2023-02-27T01:59:00Z"/>
                <w:rFonts w:cstheme="minorHAnsi"/>
                <w:sz w:val="20"/>
                <w:szCs w:val="20"/>
                <w:rPrChange w:id="8167" w:author="Στάθης Καπ" w:date="2023-02-02T17:57:00Z">
                  <w:rPr>
                    <w:del w:id="8168" w:author="Στάθης Καπ" w:date="2023-02-27T01:59:00Z"/>
                    <w:rFonts w:cstheme="minorHAnsi"/>
                    <w:sz w:val="18"/>
                    <w:szCs w:val="18"/>
                  </w:rPr>
                </w:rPrChange>
              </w:rPr>
            </w:pPr>
            <w:del w:id="8169" w:author="Στάθης Καπ" w:date="2023-02-27T01:59:00Z">
              <w:r w:rsidRPr="0037443C" w:rsidDel="001E2354">
                <w:rPr>
                  <w:sz w:val="20"/>
                  <w:szCs w:val="20"/>
                  <w:rPrChange w:id="8170" w:author="Στάθης Καπ" w:date="2023-02-02T17:57:00Z">
                    <w:rPr/>
                  </w:rPrChange>
                </w:rPr>
                <w:delText>76</w:delText>
              </w:r>
            </w:del>
          </w:p>
        </w:tc>
      </w:tr>
      <w:tr w:rsidR="002B540C" w:rsidDel="001E2354" w14:paraId="768CA500" w14:textId="60EB2E57" w:rsidTr="00AA2735">
        <w:trPr>
          <w:jc w:val="center"/>
          <w:del w:id="8171" w:author="Στάθης Καπ" w:date="2023-02-27T01:59:00Z"/>
        </w:trPr>
        <w:tc>
          <w:tcPr>
            <w:tcW w:w="1427" w:type="dxa"/>
          </w:tcPr>
          <w:p w14:paraId="65D9B684" w14:textId="33472858" w:rsidR="002B540C" w:rsidRPr="0037443C" w:rsidDel="001E2354" w:rsidRDefault="002B540C" w:rsidP="002B540C">
            <w:pPr>
              <w:rPr>
                <w:del w:id="8172" w:author="Στάθης Καπ" w:date="2023-02-27T01:59:00Z"/>
                <w:rFonts w:cstheme="minorHAnsi"/>
                <w:sz w:val="20"/>
                <w:szCs w:val="20"/>
                <w:rPrChange w:id="8173" w:author="Στάθης Καπ" w:date="2023-02-02T17:57:00Z">
                  <w:rPr>
                    <w:del w:id="8174" w:author="Στάθης Καπ" w:date="2023-02-27T01:59:00Z"/>
                    <w:rFonts w:cstheme="minorHAnsi"/>
                    <w:sz w:val="18"/>
                    <w:szCs w:val="18"/>
                  </w:rPr>
                </w:rPrChange>
              </w:rPr>
            </w:pPr>
            <w:del w:id="8175" w:author="Στάθης Καπ" w:date="2023-02-27T01:59:00Z">
              <w:r w:rsidRPr="0037443C" w:rsidDel="001E2354">
                <w:rPr>
                  <w:rFonts w:cstheme="minorHAnsi"/>
                  <w:sz w:val="20"/>
                  <w:szCs w:val="20"/>
                  <w:rPrChange w:id="8176"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177" w:author="Στάθης Καπ" w:date="2023-02-27T01:59:00Z"/>
                <w:rFonts w:cstheme="minorHAnsi"/>
                <w:sz w:val="20"/>
                <w:szCs w:val="20"/>
                <w:rPrChange w:id="8178" w:author="Στάθης Καπ" w:date="2023-02-02T17:57:00Z">
                  <w:rPr>
                    <w:del w:id="8179" w:author="Στάθης Καπ" w:date="2023-02-27T01:59:00Z"/>
                    <w:rFonts w:cstheme="minorHAnsi"/>
                    <w:sz w:val="18"/>
                    <w:szCs w:val="18"/>
                  </w:rPr>
                </w:rPrChange>
              </w:rPr>
            </w:pPr>
            <w:del w:id="8180" w:author="Στάθης Καπ" w:date="2023-02-27T01:59:00Z">
              <w:r w:rsidRPr="0037443C" w:rsidDel="001E2354">
                <w:rPr>
                  <w:sz w:val="20"/>
                  <w:szCs w:val="20"/>
                  <w:rPrChange w:id="8181"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182" w:author="Στάθης Καπ" w:date="2023-02-27T01:59:00Z"/>
                <w:rFonts w:cstheme="minorHAnsi"/>
                <w:sz w:val="20"/>
                <w:szCs w:val="20"/>
                <w:rPrChange w:id="8183" w:author="Στάθης Καπ" w:date="2023-02-02T17:57:00Z">
                  <w:rPr>
                    <w:del w:id="8184" w:author="Στάθης Καπ" w:date="2023-02-27T01:59:00Z"/>
                    <w:rFonts w:cstheme="minorHAnsi"/>
                    <w:sz w:val="18"/>
                    <w:szCs w:val="18"/>
                  </w:rPr>
                </w:rPrChange>
              </w:rPr>
            </w:pPr>
            <w:del w:id="8185" w:author="Στάθης Καπ" w:date="2023-02-27T01:59:00Z">
              <w:r w:rsidRPr="0037443C" w:rsidDel="001E2354">
                <w:rPr>
                  <w:sz w:val="20"/>
                  <w:szCs w:val="20"/>
                  <w:rPrChange w:id="8186"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187" w:author="Στάθης Καπ" w:date="2023-02-27T01:59:00Z"/>
                <w:rFonts w:cstheme="minorHAnsi"/>
                <w:sz w:val="20"/>
                <w:szCs w:val="20"/>
                <w:rPrChange w:id="8188" w:author="Στάθης Καπ" w:date="2023-02-02T17:57:00Z">
                  <w:rPr>
                    <w:del w:id="8189" w:author="Στάθης Καπ" w:date="2023-02-27T01:59:00Z"/>
                    <w:rFonts w:cstheme="minorHAnsi"/>
                    <w:sz w:val="18"/>
                    <w:szCs w:val="18"/>
                  </w:rPr>
                </w:rPrChange>
              </w:rPr>
            </w:pPr>
            <w:del w:id="8190" w:author="Στάθης Καπ" w:date="2023-02-27T01:59:00Z">
              <w:r w:rsidRPr="0037443C" w:rsidDel="001E2354">
                <w:rPr>
                  <w:sz w:val="20"/>
                  <w:szCs w:val="20"/>
                  <w:rPrChange w:id="8191"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192" w:author="Στάθης Καπ" w:date="2023-02-27T01:59:00Z"/>
                <w:rFonts w:cstheme="minorHAnsi"/>
                <w:sz w:val="20"/>
                <w:szCs w:val="20"/>
                <w:rPrChange w:id="8193" w:author="Στάθης Καπ" w:date="2023-02-02T17:57:00Z">
                  <w:rPr>
                    <w:del w:id="8194" w:author="Στάθης Καπ" w:date="2023-02-27T01:59:00Z"/>
                    <w:rFonts w:cstheme="minorHAnsi"/>
                    <w:sz w:val="18"/>
                    <w:szCs w:val="18"/>
                  </w:rPr>
                </w:rPrChange>
              </w:rPr>
            </w:pPr>
            <w:del w:id="8195" w:author="Στάθης Καπ" w:date="2023-02-27T01:59:00Z">
              <w:r w:rsidRPr="0037443C" w:rsidDel="001E2354">
                <w:rPr>
                  <w:sz w:val="20"/>
                  <w:szCs w:val="20"/>
                  <w:rPrChange w:id="8196"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197" w:author="Στάθης Καπ" w:date="2023-02-27T01:59:00Z"/>
                <w:rFonts w:cstheme="minorHAnsi"/>
                <w:sz w:val="20"/>
                <w:szCs w:val="20"/>
                <w:rPrChange w:id="8198" w:author="Στάθης Καπ" w:date="2023-02-02T17:57:00Z">
                  <w:rPr>
                    <w:del w:id="8199" w:author="Στάθης Καπ" w:date="2023-02-27T01:59:00Z"/>
                    <w:rFonts w:cstheme="minorHAnsi"/>
                    <w:sz w:val="18"/>
                    <w:szCs w:val="18"/>
                  </w:rPr>
                </w:rPrChange>
              </w:rPr>
            </w:pPr>
            <w:del w:id="8200" w:author="Στάθης Καπ" w:date="2023-02-27T01:59:00Z">
              <w:r w:rsidRPr="0037443C" w:rsidDel="001E2354">
                <w:rPr>
                  <w:sz w:val="20"/>
                  <w:szCs w:val="20"/>
                  <w:rPrChange w:id="8201" w:author="Στάθης Καπ" w:date="2023-02-02T17:57:00Z">
                    <w:rPr/>
                  </w:rPrChange>
                </w:rPr>
                <w:delText>89</w:delText>
              </w:r>
            </w:del>
          </w:p>
        </w:tc>
      </w:tr>
    </w:tbl>
    <w:p w14:paraId="37EFEB82" w14:textId="09ED9DFF" w:rsidR="00833224" w:rsidDel="00CE5D60" w:rsidRDefault="0007513A" w:rsidP="00CE5D60">
      <w:pPr>
        <w:rPr>
          <w:del w:id="8202" w:author="Στάθης Καπ" w:date="2023-02-27T01:59:00Z"/>
          <w:rFonts w:cstheme="minorHAnsi"/>
          <w:color w:val="333333"/>
          <w:lang w:val="el-GR"/>
        </w:rPr>
      </w:pPr>
      <w:ins w:id="8203" w:author="Στάθης Καπ" w:date="2023-02-28T07:52:00Z">
        <w:r w:rsidRPr="009123A3">
          <w:rPr>
            <w:rFonts w:cstheme="minorHAnsi"/>
            <w:lang w:val="el-GR"/>
          </w:rPr>
          <w:t>Οι υπολογισμοί έγιναν σε ένα</w:t>
        </w:r>
      </w:ins>
      <w:ins w:id="8204" w:author="Στάθης Καπ" w:date="2023-02-28T08:12:00Z">
        <w:r w:rsidR="00DC677A" w:rsidRPr="009123A3">
          <w:rPr>
            <w:rFonts w:cstheme="minorHAnsi"/>
            <w:lang w:val="el-GR"/>
            <w:rPrChange w:id="8205" w:author="Στάθης Καπ" w:date="2023-02-28T16:55:00Z">
              <w:rPr/>
            </w:rPrChange>
          </w:rPr>
          <w:t xml:space="preserve"> </w:t>
        </w:r>
        <w:r w:rsidR="00DC677A" w:rsidRPr="009123A3">
          <w:rPr>
            <w:rFonts w:cstheme="minorHAnsi"/>
            <w:color w:val="16191F"/>
            <w:shd w:val="clear" w:color="auto" w:fill="FFFFFF"/>
            <w:rPrChange w:id="8206"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207"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208" w:author="Στάθης Καπ" w:date="2023-02-28T16:55:00Z">
              <w:rPr>
                <w:rFonts w:ascii="Roboto" w:hAnsi="Roboto"/>
                <w:color w:val="16191F"/>
                <w:sz w:val="21"/>
                <w:szCs w:val="21"/>
                <w:shd w:val="clear" w:color="auto" w:fill="FFFFFF"/>
              </w:rPr>
            </w:rPrChange>
          </w:rPr>
          <w:t>medium</w:t>
        </w:r>
      </w:ins>
      <w:ins w:id="8209"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210" w:author="Στάθης Καπ" w:date="2023-02-28T16:55:00Z">
              <w:rPr/>
            </w:rPrChange>
          </w:rPr>
          <w:t xml:space="preserve"> </w:t>
        </w:r>
      </w:ins>
      <w:ins w:id="8211"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212"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213"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21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5"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21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7"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21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9"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220" w:author="Στάθης Καπ" w:date="2023-02-28T16:55:00Z">
              <w:rPr>
                <w:rFonts w:ascii="Helvetica" w:hAnsi="Helvetica" w:cs="Helvetica"/>
                <w:color w:val="333333"/>
                <w:sz w:val="21"/>
                <w:szCs w:val="21"/>
                <w:lang w:val="el-GR"/>
              </w:rPr>
            </w:rPrChange>
          </w:rPr>
          <w:t xml:space="preserve"> και </w:t>
        </w:r>
      </w:ins>
      <w:ins w:id="8221" w:author="Στάθης Καπ" w:date="2023-02-28T08:21:00Z">
        <w:r w:rsidR="00DC677A" w:rsidRPr="009123A3">
          <w:rPr>
            <w:rFonts w:cstheme="minorHAnsi"/>
            <w:color w:val="333333"/>
            <w:lang w:val="el-GR"/>
            <w:rPrChange w:id="8222"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223"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224" w:author="Στάθης Καπ" w:date="2023-02-28T16:55:00Z">
              <w:rPr>
                <w:rFonts w:ascii="Helvetica" w:hAnsi="Helvetica" w:cs="Helvetica"/>
                <w:color w:val="333333"/>
                <w:sz w:val="21"/>
                <w:szCs w:val="21"/>
              </w:rPr>
            </w:rPrChange>
          </w:rPr>
          <w:t xml:space="preserve"> </w:t>
        </w:r>
      </w:ins>
      <w:ins w:id="8225" w:author="Στάθης Καπ" w:date="2023-02-28T08:13:00Z">
        <w:r w:rsidR="00DC677A" w:rsidRPr="009123A3">
          <w:rPr>
            <w:rFonts w:cstheme="minorHAnsi"/>
            <w:color w:val="333333"/>
            <w:lang w:val="el-GR"/>
            <w:rPrChange w:id="8226" w:author="Στάθης Καπ" w:date="2023-02-28T16:55:00Z">
              <w:rPr>
                <w:rFonts w:ascii="Helvetica" w:hAnsi="Helvetica" w:cs="Helvetica"/>
                <w:color w:val="333333"/>
                <w:sz w:val="21"/>
                <w:szCs w:val="21"/>
                <w:lang w:val="el-GR"/>
              </w:rPr>
            </w:rPrChange>
          </w:rPr>
          <w:t>4</w:t>
        </w:r>
      </w:ins>
      <w:ins w:id="8227" w:author="Στάθης Καπ" w:date="2023-02-28T08:14:00Z">
        <w:r w:rsidR="00DC677A" w:rsidRPr="009123A3">
          <w:rPr>
            <w:rFonts w:cstheme="minorHAnsi"/>
            <w:color w:val="333333"/>
            <w:rPrChange w:id="8228" w:author="Στάθης Καπ" w:date="2023-02-28T16:55:00Z">
              <w:rPr>
                <w:rFonts w:ascii="Helvetica" w:hAnsi="Helvetica" w:cs="Helvetica"/>
                <w:color w:val="333333"/>
                <w:sz w:val="21"/>
                <w:szCs w:val="21"/>
              </w:rPr>
            </w:rPrChange>
          </w:rPr>
          <w:t>G</w:t>
        </w:r>
      </w:ins>
      <w:ins w:id="8229" w:author="Στάθης Καπ" w:date="2023-02-28T08:21:00Z">
        <w:r w:rsidR="00DC677A" w:rsidRPr="009123A3">
          <w:rPr>
            <w:rFonts w:cstheme="minorHAnsi"/>
            <w:color w:val="333333"/>
            <w:rPrChange w:id="8230" w:author="Στάθης Καπ" w:date="2023-02-28T16:55:00Z">
              <w:rPr>
                <w:rFonts w:ascii="Helvetica" w:hAnsi="Helvetica" w:cs="Helvetica"/>
                <w:color w:val="333333"/>
                <w:sz w:val="21"/>
                <w:szCs w:val="21"/>
              </w:rPr>
            </w:rPrChange>
          </w:rPr>
          <w:t>B</w:t>
        </w:r>
      </w:ins>
      <w:ins w:id="8231" w:author="Στάθης Καπ" w:date="2023-02-28T08:14:00Z">
        <w:r w:rsidR="00DC677A" w:rsidRPr="009123A3">
          <w:rPr>
            <w:rFonts w:cstheme="minorHAnsi"/>
            <w:color w:val="333333"/>
            <w:lang w:val="el-GR"/>
            <w:rPrChange w:id="8232" w:author="Στάθης Καπ" w:date="2023-02-28T16:55:00Z">
              <w:rPr>
                <w:rFonts w:ascii="Helvetica" w:hAnsi="Helvetica" w:cs="Helvetica"/>
                <w:color w:val="333333"/>
                <w:sz w:val="21"/>
                <w:szCs w:val="21"/>
              </w:rPr>
            </w:rPrChange>
          </w:rPr>
          <w:t>.</w:t>
        </w:r>
      </w:ins>
      <w:ins w:id="8233" w:author="Στάθης Καπ" w:date="2023-03-03T01:38:00Z">
        <w:r w:rsidR="00371D23" w:rsidRPr="00371D23">
          <w:rPr>
            <w:rFonts w:cstheme="minorHAnsi"/>
            <w:color w:val="333333"/>
            <w:lang w:val="el-GR"/>
            <w:rPrChange w:id="8234" w:author="Στάθης Καπ" w:date="2023-03-03T01:38:00Z">
              <w:rPr>
                <w:rFonts w:cstheme="minorHAnsi"/>
                <w:color w:val="333333"/>
              </w:rPr>
            </w:rPrChange>
          </w:rPr>
          <w:t xml:space="preserve"> </w:t>
        </w:r>
      </w:ins>
      <w:ins w:id="8235" w:author="Στάθης Καπ" w:date="2023-03-03T04:16:00Z">
        <w:r w:rsidR="00AD1204">
          <w:rPr>
            <w:rFonts w:cstheme="minorHAnsi"/>
            <w:color w:val="333333"/>
            <w:lang w:val="el-GR"/>
          </w:rPr>
          <w:t xml:space="preserve">Για όλα τα παρακάτω παραδείγματα, η παράμετρος </w:t>
        </w:r>
      </w:ins>
      <w:ins w:id="8236" w:author="Στάθης Καπ" w:date="2023-03-03T04:17:00Z">
        <w:r w:rsidR="00AD1204">
          <w:rPr>
            <w:rFonts w:cstheme="minorHAnsi"/>
            <w:color w:val="333333"/>
          </w:rPr>
          <w:t>MAX</w:t>
        </w:r>
        <w:r w:rsidR="00AD1204" w:rsidRPr="00CE5D60">
          <w:rPr>
            <w:rFonts w:cstheme="minorHAnsi"/>
            <w:color w:val="333333"/>
            <w:lang w:val="el-GR"/>
            <w:rPrChange w:id="8237"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238"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239"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240"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241" w:author="Στάθης Καπ" w:date="2023-03-03T04:20:00Z">
        <w:r w:rsidR="00CE5D60">
          <w:rPr>
            <w:rFonts w:cstheme="minorHAnsi"/>
            <w:color w:val="333333"/>
            <w:lang w:val="el-GR"/>
          </w:rPr>
          <w:t xml:space="preserve"> για κάθε παράδειγμα</w:t>
        </w:r>
      </w:ins>
      <w:ins w:id="8242" w:author="Στάθης Καπ" w:date="2023-03-03T04:17:00Z">
        <w:r w:rsidR="00AD1204">
          <w:rPr>
            <w:rFonts w:cstheme="minorHAnsi"/>
            <w:color w:val="333333"/>
            <w:lang w:val="el-GR"/>
          </w:rPr>
          <w:t xml:space="preserve"> </w:t>
        </w:r>
      </w:ins>
      <w:ins w:id="8243"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244" w:author="Στάθης Καπ" w:date="2023-03-03T04:19:00Z">
        <w:r w:rsidR="00CE5D60" w:rsidRPr="00CE5D60">
          <w:rPr>
            <w:rFonts w:cstheme="minorHAnsi"/>
            <w:color w:val="333333"/>
            <w:lang w:val="el-GR"/>
            <w:rPrChange w:id="8245" w:author="Στάθης Καπ" w:date="2023-03-03T04:20:00Z">
              <w:rPr>
                <w:rFonts w:cstheme="minorHAnsi"/>
                <w:color w:val="333333"/>
              </w:rPr>
            </w:rPrChange>
          </w:rPr>
          <w:t>.</w:t>
        </w:r>
      </w:ins>
      <w:ins w:id="8246"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247" w:author="Στάθης Καπ" w:date="2023-02-27T01:59:00Z"/>
          <w:lang w:val="el-GR"/>
          <w:rPrChange w:id="8248" w:author="Στάθης Καπ" w:date="2023-03-03T04:20:00Z">
            <w:rPr>
              <w:del w:id="8249" w:author="Στάθης Καπ" w:date="2023-02-27T01:59:00Z"/>
            </w:rPr>
          </w:rPrChange>
        </w:rPr>
      </w:pPr>
      <w:del w:id="8250" w:author="Στάθης Καπ" w:date="2023-02-27T01:59:00Z">
        <w:r w:rsidDel="001E2354">
          <w:lastRenderedPageBreak/>
          <w:delText>Table</w:delText>
        </w:r>
        <w:r w:rsidRPr="0007513A" w:rsidDel="001E2354">
          <w:rPr>
            <w:rFonts w:eastAsiaTheme="majorEastAsia" w:cstheme="majorBidi"/>
            <w:sz w:val="18"/>
            <w:lang w:val="el-GR"/>
            <w:rPrChange w:id="8251"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252"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253"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254"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255"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256"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257"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258"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259"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260"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261" w:author="Στάθης Καπ" w:date="2023-02-28T07:52:00Z">
              <w:rPr>
                <w:sz w:val="18"/>
              </w:rPr>
            </w:rPrChange>
          </w:rPr>
          <w:delText>=1</w:delText>
        </w:r>
        <w:bookmarkStart w:id="8262" w:name="_Toc128497612"/>
        <w:bookmarkEnd w:id="8262"/>
      </w:del>
    </w:p>
    <w:p w14:paraId="367E3074" w14:textId="44F4ED4A" w:rsidR="00CE5D60" w:rsidRPr="00CE5D60" w:rsidRDefault="00CE5D60" w:rsidP="00CE5D60">
      <w:pPr>
        <w:rPr>
          <w:ins w:id="8263" w:author="Στάθης Καπ" w:date="2023-03-03T04:19:00Z"/>
          <w:lang w:val="el-GR"/>
          <w:rPrChange w:id="8264" w:author="Στάθης Καπ" w:date="2023-03-03T04:20:00Z">
            <w:rPr>
              <w:ins w:id="8265" w:author="Στάθης Καπ" w:date="2023-03-03T04:19:00Z"/>
            </w:rPr>
          </w:rPrChange>
        </w:rPr>
      </w:pPr>
    </w:p>
    <w:p w14:paraId="034009A7" w14:textId="30600FF6" w:rsidR="00CE5D60" w:rsidRDefault="00CE5D60" w:rsidP="00CE5D60">
      <w:pPr>
        <w:pStyle w:val="Heading2"/>
        <w:rPr>
          <w:ins w:id="8266" w:author="Στάθης Καπ" w:date="2023-03-03T04:20:00Z"/>
        </w:rPr>
      </w:pPr>
      <w:bookmarkStart w:id="8267" w:name="_Toc129197862"/>
      <w:ins w:id="8268" w:author="Στάθης Καπ" w:date="2023-03-03T04:20:00Z">
        <w:r>
          <w:rPr>
            <w:lang w:val="el-GR"/>
          </w:rPr>
          <w:t xml:space="preserve">Σύγκριση αποτελεσμάτων για διαφορετικά </w:t>
        </w:r>
        <w:r>
          <w:t>S</w:t>
        </w:r>
        <w:bookmarkEnd w:id="8267"/>
      </w:ins>
    </w:p>
    <w:p w14:paraId="2B44B63A" w14:textId="1A16949A" w:rsidR="0085119B" w:rsidRPr="00FB20F5" w:rsidRDefault="00E02FF0">
      <w:pPr>
        <w:rPr>
          <w:ins w:id="8269" w:author="Στάθης Καπ" w:date="2023-03-03T04:19:00Z"/>
          <w:b/>
          <w:iCs/>
          <w:lang w:val="el-GR"/>
          <w:rPrChange w:id="8270" w:author="Στάθης Καπ" w:date="2023-03-06T22:49:00Z">
            <w:rPr>
              <w:ins w:id="8271" w:author="Στάθης Καπ" w:date="2023-03-03T04:19:00Z"/>
              <w:rFonts w:asciiTheme="minorHAnsi" w:hAnsiTheme="minorHAnsi"/>
              <w:b w:val="0"/>
              <w:iCs w:val="0"/>
              <w:color w:val="auto"/>
              <w:sz w:val="22"/>
              <w:szCs w:val="22"/>
            </w:rPr>
          </w:rPrChange>
        </w:rPr>
        <w:pPrChange w:id="8272" w:author="Στάθης Καπ" w:date="2023-03-03T04:19:00Z">
          <w:pPr>
            <w:pStyle w:val="Caption"/>
            <w:keepNext/>
          </w:pPr>
        </w:pPrChange>
      </w:pPr>
      <w:ins w:id="8273" w:author="Στάθης Καπ" w:date="2023-03-03T04:21:00Z">
        <w:r>
          <w:rPr>
            <w:lang w:val="el-GR"/>
          </w:rPr>
          <w:t xml:space="preserve">Η παράμετρος </w:t>
        </w:r>
        <w:r>
          <w:t>S</w:t>
        </w:r>
        <w:r>
          <w:rPr>
            <w:lang w:val="el-GR"/>
          </w:rPr>
          <w:t xml:space="preserve"> καθορίζει τον αριθμό </w:t>
        </w:r>
      </w:ins>
      <w:ins w:id="8274" w:author="Στάθης Καπ" w:date="2023-03-03T04:22:00Z">
        <w:r>
          <w:rPr>
            <w:lang w:val="el-GR"/>
          </w:rPr>
          <w:t xml:space="preserve">των </w:t>
        </w:r>
      </w:ins>
      <w:ins w:id="8275" w:author="Στάθης Καπ" w:date="2023-03-03T04:28:00Z">
        <w:r w:rsidR="0033527D">
          <w:rPr>
            <w:lang w:val="el-GR"/>
          </w:rPr>
          <w:t>υποπροβλημάτων που θα διαχωριστεί το αρχικό γράφημα</w:t>
        </w:r>
      </w:ins>
      <w:ins w:id="8276" w:author="Στάθης Καπ" w:date="2023-03-03T04:22:00Z">
        <w:r>
          <w:rPr>
            <w:lang w:val="el-GR"/>
          </w:rPr>
          <w:t xml:space="preserve">. </w:t>
        </w:r>
      </w:ins>
      <w:ins w:id="8277" w:author="Στάθης Καπ" w:date="2023-03-03T04:24:00Z">
        <w:r>
          <w:rPr>
            <w:lang w:val="el-GR"/>
          </w:rPr>
          <w:t xml:space="preserve">Εάν </w:t>
        </w:r>
      </w:ins>
      <w:ins w:id="8278" w:author="Στάθης Καπ" w:date="2023-03-03T04:23:00Z">
        <w:r>
          <w:rPr>
            <w:lang w:val="el-GR"/>
          </w:rPr>
          <w:t xml:space="preserve"> </w:t>
        </w:r>
        <w:r>
          <w:t>S</w:t>
        </w:r>
        <w:r w:rsidRPr="00E02FF0">
          <w:rPr>
            <w:lang w:val="el-GR"/>
            <w:rPrChange w:id="8279" w:author="Στάθης Καπ" w:date="2023-03-03T04:24:00Z">
              <w:rPr>
                <w:b w:val="0"/>
                <w:iCs w:val="0"/>
                <w:sz w:val="18"/>
              </w:rPr>
            </w:rPrChange>
          </w:rPr>
          <w:t>=</w:t>
        </w:r>
        <w:r>
          <w:rPr>
            <w:lang w:val="el-GR"/>
          </w:rPr>
          <w:t>1, ο αλγόριθμος θα τρέξει ως ένας κανονικός</w:t>
        </w:r>
      </w:ins>
      <w:ins w:id="8280" w:author="Στάθης Καπ" w:date="2023-03-03T04:24:00Z">
        <w:r>
          <w:rPr>
            <w:lang w:val="el-GR"/>
          </w:rPr>
          <w:t xml:space="preserve"> αλγόριθμος</w:t>
        </w:r>
      </w:ins>
      <w:ins w:id="8281" w:author="Στάθης Καπ" w:date="2023-03-03T04:23:00Z">
        <w:r>
          <w:rPr>
            <w:lang w:val="el-GR"/>
          </w:rPr>
          <w:t xml:space="preserve"> </w:t>
        </w:r>
        <w:r>
          <w:t>ILS</w:t>
        </w:r>
        <w:r w:rsidRPr="00E02FF0">
          <w:rPr>
            <w:lang w:val="el-GR"/>
            <w:rPrChange w:id="8282" w:author="Στάθης Καπ" w:date="2023-03-03T04:24:00Z">
              <w:rPr>
                <w:b w:val="0"/>
                <w:iCs w:val="0"/>
                <w:sz w:val="18"/>
              </w:rPr>
            </w:rPrChange>
          </w:rPr>
          <w:t xml:space="preserve"> </w:t>
        </w:r>
        <w:r>
          <w:rPr>
            <w:lang w:val="el-GR"/>
          </w:rPr>
          <w:t xml:space="preserve">για ένα </w:t>
        </w:r>
        <w:r>
          <w:t>rooted</w:t>
        </w:r>
        <w:r w:rsidRPr="00E02FF0">
          <w:rPr>
            <w:lang w:val="el-GR"/>
            <w:rPrChange w:id="8283" w:author="Στάθης Καπ" w:date="2023-03-03T04:24:00Z">
              <w:rPr>
                <w:b w:val="0"/>
                <w:iCs w:val="0"/>
                <w:sz w:val="18"/>
              </w:rPr>
            </w:rPrChange>
          </w:rPr>
          <w:t xml:space="preserve"> </w:t>
        </w:r>
        <w:r>
          <w:t>TOPTW</w:t>
        </w:r>
      </w:ins>
      <w:ins w:id="8284" w:author="Στάθης Καπ" w:date="2023-03-03T04:24:00Z">
        <w:r>
          <w:rPr>
            <w:lang w:val="el-GR"/>
          </w:rPr>
          <w:t xml:space="preserve"> πρόβλημα.</w:t>
        </w:r>
      </w:ins>
      <w:ins w:id="8285" w:author="Στάθης Καπ" w:date="2023-03-05T19:24:00Z">
        <w:r w:rsidR="0085119B">
          <w:rPr>
            <w:lang w:val="el-GR"/>
          </w:rPr>
          <w:t xml:space="preserve"> Σε κάθε πίνακα που ακολουθεί</w:t>
        </w:r>
      </w:ins>
      <w:ins w:id="8286" w:author="Στάθης Καπ" w:date="2023-03-06T21:49:00Z">
        <w:r w:rsidR="004F3721">
          <w:rPr>
            <w:lang w:val="el-GR"/>
          </w:rPr>
          <w:t xml:space="preserve"> και για στιγμιότυπο εισόδου</w:t>
        </w:r>
      </w:ins>
      <w:ins w:id="8287" w:author="Στάθης Καπ" w:date="2023-03-05T19:24:00Z">
        <w:r w:rsidR="0085119B">
          <w:rPr>
            <w:lang w:val="el-GR"/>
          </w:rPr>
          <w:t xml:space="preserve"> συμπεριλαμβάνεται η βαθμολογία και ο χρόνος εκτέλεσης του </w:t>
        </w:r>
        <w:r w:rsidR="0085119B">
          <w:t>ILS</w:t>
        </w:r>
      </w:ins>
      <w:ins w:id="8288" w:author="Στάθης Καπ" w:date="2023-03-05T19:25:00Z">
        <w:r w:rsidR="0085119B">
          <w:rPr>
            <w:lang w:val="el-GR"/>
          </w:rPr>
          <w:t>,</w:t>
        </w:r>
      </w:ins>
      <w:ins w:id="8289" w:author="Στάθης Καπ" w:date="2023-03-05T19:24:00Z">
        <w:r w:rsidR="0085119B" w:rsidRPr="0085119B">
          <w:rPr>
            <w:lang w:val="el-GR"/>
            <w:rPrChange w:id="8290" w:author="Στάθης Καπ" w:date="2023-03-05T19:25:00Z">
              <w:rPr>
                <w:b w:val="0"/>
                <w:iCs w:val="0"/>
                <w:sz w:val="18"/>
              </w:rPr>
            </w:rPrChange>
          </w:rPr>
          <w:t xml:space="preserve"> </w:t>
        </w:r>
        <w:r w:rsidR="0085119B">
          <w:rPr>
            <w:lang w:val="el-GR"/>
          </w:rPr>
          <w:t xml:space="preserve">που υλοποιήθηκε για τους </w:t>
        </w:r>
      </w:ins>
      <w:ins w:id="8291" w:author="Στάθης Καπ" w:date="2023-03-05T19:25:00Z">
        <w:r w:rsidR="0085119B">
          <w:rPr>
            <w:lang w:val="el-GR"/>
          </w:rPr>
          <w:t xml:space="preserve">σκοπούς της τρέχουσας εργασίας, </w:t>
        </w:r>
      </w:ins>
      <w:ins w:id="8292" w:author="Στάθης Καπ" w:date="2023-03-06T21:48:00Z">
        <w:r w:rsidR="004F3721">
          <w:rPr>
            <w:lang w:val="el-GR"/>
          </w:rPr>
          <w:t>με</w:t>
        </w:r>
      </w:ins>
      <w:ins w:id="8293" w:author="Στάθης Καπ" w:date="2023-03-05T19:25:00Z">
        <w:r w:rsidR="0085119B">
          <w:rPr>
            <w:lang w:val="el-GR"/>
          </w:rPr>
          <w:t xml:space="preserve"> </w:t>
        </w:r>
      </w:ins>
      <m:oMath>
        <m:r>
          <w:ins w:id="8294" w:author="Στάθης Καπ" w:date="2023-03-05T19:25:00Z">
            <w:rPr>
              <w:rFonts w:ascii="Cambria Math" w:hAnsi="Cambria Math"/>
              <w:lang w:val="el-GR"/>
            </w:rPr>
            <m:t>S∈{1,2,3,4}</m:t>
          </w:ins>
        </m:r>
      </m:oMath>
      <w:ins w:id="8295" w:author="Στάθης Καπ" w:date="2023-03-05T19:25:00Z">
        <w:r w:rsidR="0085119B">
          <w:rPr>
            <w:lang w:val="el-GR"/>
          </w:rPr>
          <w:t xml:space="preserve"> </w:t>
        </w:r>
      </w:ins>
      <w:ins w:id="8296" w:author="Στάθης Καπ" w:date="2023-03-06T21:47:00Z">
        <w:r w:rsidR="004F3721">
          <w:rPr>
            <w:lang w:val="el-GR"/>
          </w:rPr>
          <w:t xml:space="preserve">, το αντίστοιχο σκορ του </w:t>
        </w:r>
        <w:r w:rsidR="004F3721">
          <w:t>ILS</w:t>
        </w:r>
        <w:r w:rsidR="004F3721" w:rsidRPr="004F3721">
          <w:rPr>
            <w:lang w:val="el-GR"/>
            <w:rPrChange w:id="8297" w:author="Στάθης Καπ" w:date="2023-03-06T21:47:00Z">
              <w:rPr>
                <w:b w:val="0"/>
                <w:iCs w:val="0"/>
                <w:sz w:val="18"/>
              </w:rPr>
            </w:rPrChange>
          </w:rPr>
          <w:t xml:space="preserve"> </w:t>
        </w:r>
        <w:r w:rsidR="004F3721">
          <w:rPr>
            <w:lang w:val="el-GR"/>
          </w:rPr>
          <w:t xml:space="preserve">των </w:t>
        </w:r>
      </w:ins>
      <w:ins w:id="8298" w:author="Στάθης Καπ" w:date="2023-03-06T21:48:00Z">
        <w:r w:rsidR="004F3721">
          <w:t>Vansteenwegen</w:t>
        </w:r>
      </w:ins>
      <w:ins w:id="8299" w:author="Στάθης Καπ" w:date="2023-03-06T21:47:00Z">
        <w:r w:rsidR="004F3721" w:rsidRPr="004F3721">
          <w:rPr>
            <w:lang w:val="el-GR"/>
            <w:rPrChange w:id="8300" w:author="Στάθης Καπ" w:date="2023-03-06T21:47:00Z">
              <w:rPr>
                <w:b w:val="0"/>
                <w:iCs w:val="0"/>
                <w:sz w:val="18"/>
              </w:rPr>
            </w:rPrChange>
          </w:rPr>
          <w:t xml:space="preserve"> </w:t>
        </w:r>
        <w:r w:rsidR="004F3721">
          <w:t>et</w:t>
        </w:r>
        <w:r w:rsidR="004F3721" w:rsidRPr="004F3721">
          <w:rPr>
            <w:lang w:val="el-GR"/>
            <w:rPrChange w:id="8301" w:author="Στάθης Καπ" w:date="2023-03-06T21:47:00Z">
              <w:rPr>
                <w:b w:val="0"/>
                <w:iCs w:val="0"/>
                <w:sz w:val="18"/>
              </w:rPr>
            </w:rPrChange>
          </w:rPr>
          <w:t xml:space="preserve"> </w:t>
        </w:r>
        <w:r w:rsidR="004F3721">
          <w:t>al</w:t>
        </w:r>
        <w:r w:rsidR="004F3721" w:rsidRPr="004F3721">
          <w:rPr>
            <w:lang w:val="el-GR"/>
            <w:rPrChange w:id="8302" w:author="Στάθης Καπ" w:date="2023-03-06T21:47:00Z">
              <w:rPr>
                <w:b w:val="0"/>
                <w:iCs w:val="0"/>
                <w:sz w:val="18"/>
              </w:rPr>
            </w:rPrChange>
          </w:rPr>
          <w:t xml:space="preserve">. </w:t>
        </w:r>
        <w:r w:rsidR="004F3721" w:rsidRPr="004F3721">
          <w:rPr>
            <w:lang w:val="el-GR"/>
            <w:rPrChange w:id="8303" w:author="Στάθης Καπ" w:date="2023-03-06T21:48:00Z">
              <w:rPr>
                <w:b w:val="0"/>
                <w:iCs w:val="0"/>
                <w:sz w:val="18"/>
              </w:rPr>
            </w:rPrChange>
          </w:rPr>
          <w:t>(2009)</w:t>
        </w:r>
      </w:ins>
      <w:customXmlInsRangeStart w:id="8304" w:author="Στάθης Καπ" w:date="2023-03-06T21:49:00Z"/>
      <w:sdt>
        <w:sdtPr>
          <w:rPr>
            <w:lang w:val="el-GR"/>
          </w:rPr>
          <w:id w:val="-1510975018"/>
          <w:citation/>
        </w:sdtPr>
        <w:sdtEndPr/>
        <w:sdtContent>
          <w:customXmlInsRangeEnd w:id="8304"/>
          <w:ins w:id="8305"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306" w:author="Στάθης Καπ" w:date="2023-03-06T21:49:00Z">
            <w:r w:rsidR="004F3721">
              <w:rPr>
                <w:lang w:val="el-GR"/>
              </w:rPr>
              <w:fldChar w:fldCharType="end"/>
            </w:r>
          </w:ins>
          <w:customXmlInsRangeStart w:id="8307" w:author="Στάθης Καπ" w:date="2023-03-06T21:49:00Z"/>
        </w:sdtContent>
      </w:sdt>
      <w:customXmlInsRangeEnd w:id="8307"/>
      <w:ins w:id="8308" w:author="Στάθης Καπ" w:date="2023-03-06T21:49:00Z">
        <w:r w:rsidR="004F3721">
          <w:rPr>
            <w:lang w:val="el-GR"/>
          </w:rPr>
          <w:t>, και το σκορ της καλύτερης γ</w:t>
        </w:r>
      </w:ins>
      <w:ins w:id="8309" w:author="Στάθης Καπ" w:date="2023-03-06T21:50:00Z">
        <w:r w:rsidR="004F3721">
          <w:rPr>
            <w:lang w:val="el-GR"/>
          </w:rPr>
          <w:t xml:space="preserve">νωστής λύσης με </w:t>
        </w:r>
      </w:ins>
      <w:ins w:id="8310" w:author="Στάθης Καπ" w:date="2023-03-06T21:55:00Z">
        <w:r w:rsidR="004F3721">
          <w:rPr>
            <w:lang w:val="el-GR"/>
          </w:rPr>
          <w:t xml:space="preserve">βάση </w:t>
        </w:r>
      </w:ins>
      <w:ins w:id="8311" w:author="Στάθης Καπ" w:date="2023-03-06T21:50:00Z">
        <w:r w:rsidR="004F3721">
          <w:rPr>
            <w:lang w:val="el-GR"/>
          </w:rPr>
          <w:t>τ</w:t>
        </w:r>
      </w:ins>
      <w:ins w:id="8312" w:author="Στάθης Καπ" w:date="2023-03-06T21:55:00Z">
        <w:r w:rsidR="004F3721">
          <w:rPr>
            <w:lang w:val="el-GR"/>
          </w:rPr>
          <w:t xml:space="preserve">α πειραματικά </w:t>
        </w:r>
      </w:ins>
      <w:ins w:id="8313" w:author="Στάθης Καπ" w:date="2023-03-06T21:59:00Z">
        <w:r w:rsidR="004F3721">
          <w:rPr>
            <w:lang w:val="el-GR"/>
          </w:rPr>
          <w:t xml:space="preserve">αποτελέσματα </w:t>
        </w:r>
      </w:ins>
      <w:ins w:id="8314" w:author="Στάθης Καπ" w:date="2023-03-06T21:55:00Z">
        <w:r w:rsidR="004F3721">
          <w:rPr>
            <w:lang w:val="el-GR"/>
          </w:rPr>
          <w:t xml:space="preserve">των </w:t>
        </w:r>
      </w:ins>
      <w:ins w:id="8315" w:author="Στάθης Καπ" w:date="2023-03-06T21:56:00Z">
        <w:r w:rsidR="004F3721">
          <w:t>Karabalut</w:t>
        </w:r>
        <w:r w:rsidR="004F3721" w:rsidRPr="004F3721">
          <w:rPr>
            <w:lang w:val="el-GR"/>
            <w:rPrChange w:id="8316" w:author="Στάθης Καπ" w:date="2023-03-06T21:56:00Z">
              <w:rPr>
                <w:b w:val="0"/>
                <w:iCs w:val="0"/>
                <w:sz w:val="18"/>
              </w:rPr>
            </w:rPrChange>
          </w:rPr>
          <w:t xml:space="preserve"> </w:t>
        </w:r>
        <w:r w:rsidR="004F3721">
          <w:t>et</w:t>
        </w:r>
        <w:r w:rsidR="004F3721" w:rsidRPr="004F3721">
          <w:rPr>
            <w:lang w:val="el-GR"/>
            <w:rPrChange w:id="8317" w:author="Στάθης Καπ" w:date="2023-03-06T21:56:00Z">
              <w:rPr>
                <w:b w:val="0"/>
                <w:iCs w:val="0"/>
                <w:sz w:val="18"/>
              </w:rPr>
            </w:rPrChange>
          </w:rPr>
          <w:t xml:space="preserve"> </w:t>
        </w:r>
        <w:r w:rsidR="004F3721">
          <w:t>al</w:t>
        </w:r>
        <w:r w:rsidR="004F3721" w:rsidRPr="004F3721">
          <w:rPr>
            <w:lang w:val="el-GR"/>
            <w:rPrChange w:id="8318" w:author="Στάθης Καπ" w:date="2023-03-06T21:56:00Z">
              <w:rPr>
                <w:b w:val="0"/>
                <w:iCs w:val="0"/>
                <w:sz w:val="18"/>
              </w:rPr>
            </w:rPrChange>
          </w:rPr>
          <w:t>.(</w:t>
        </w:r>
        <w:r w:rsidR="004F3721" w:rsidRPr="004F3721">
          <w:rPr>
            <w:lang w:val="el-GR"/>
            <w:rPrChange w:id="8319" w:author="Στάθης Καπ" w:date="2023-03-06T21:59:00Z">
              <w:rPr>
                <w:b w:val="0"/>
                <w:iCs w:val="0"/>
                <w:sz w:val="18"/>
              </w:rPr>
            </w:rPrChange>
          </w:rPr>
          <w:t>2020</w:t>
        </w:r>
        <w:r w:rsidR="004F3721" w:rsidRPr="004F3721">
          <w:rPr>
            <w:lang w:val="el-GR"/>
            <w:rPrChange w:id="8320" w:author="Στάθης Καπ" w:date="2023-03-06T21:56:00Z">
              <w:rPr>
                <w:b w:val="0"/>
                <w:iCs w:val="0"/>
                <w:sz w:val="18"/>
              </w:rPr>
            </w:rPrChange>
          </w:rPr>
          <w:t>)</w:t>
        </w:r>
      </w:ins>
      <w:customXmlInsRangeStart w:id="8321" w:author="Στάθης Καπ" w:date="2023-03-06T21:59:00Z"/>
      <w:sdt>
        <w:sdtPr>
          <w:rPr>
            <w:lang w:val="el-GR"/>
          </w:rPr>
          <w:id w:val="831877575"/>
          <w:citation/>
        </w:sdtPr>
        <w:sdtEndPr/>
        <w:sdtContent>
          <w:customXmlInsRangeEnd w:id="8321"/>
          <w:ins w:id="8322" w:author="Στάθης Καπ" w:date="2023-03-06T21:59:00Z">
            <w:r w:rsidR="004F3721">
              <w:rPr>
                <w:lang w:val="el-GR"/>
              </w:rPr>
              <w:fldChar w:fldCharType="begin"/>
            </w:r>
            <w:r w:rsidR="004F3721" w:rsidRPr="00166F58">
              <w:rPr>
                <w:lang w:val="el-GR"/>
                <w:rPrChange w:id="8323" w:author="Στάθης Καπ" w:date="2023-03-06T22:00:00Z">
                  <w:rPr>
                    <w:b w:val="0"/>
                    <w:iCs w:val="0"/>
                    <w:sz w:val="18"/>
                  </w:rPr>
                </w:rPrChange>
              </w:rPr>
              <w:instrText xml:space="preserve"> </w:instrText>
            </w:r>
            <w:r w:rsidR="004F3721">
              <w:instrText>CITATION</w:instrText>
            </w:r>
            <w:r w:rsidR="004F3721" w:rsidRPr="00166F58">
              <w:rPr>
                <w:lang w:val="el-GR"/>
                <w:rPrChange w:id="8324" w:author="Στάθης Καπ" w:date="2023-03-06T22:00:00Z">
                  <w:rPr>
                    <w:b w:val="0"/>
                    <w:iCs w:val="0"/>
                    <w:sz w:val="18"/>
                  </w:rPr>
                </w:rPrChange>
              </w:rPr>
              <w:instrText xml:space="preserve"> </w:instrText>
            </w:r>
            <w:r w:rsidR="004F3721">
              <w:instrText>Kor</w:instrText>
            </w:r>
            <w:r w:rsidR="004F3721" w:rsidRPr="00166F58">
              <w:rPr>
                <w:lang w:val="el-GR"/>
                <w:rPrChange w:id="8325" w:author="Στάθης Καπ" w:date="2023-03-06T22:00:00Z">
                  <w:rPr>
                    <w:b w:val="0"/>
                    <w:iCs w:val="0"/>
                    <w:sz w:val="18"/>
                  </w:rPr>
                </w:rPrChange>
              </w:rPr>
              <w:instrText>20 \</w:instrText>
            </w:r>
            <w:r w:rsidR="004F3721">
              <w:instrText>l</w:instrText>
            </w:r>
            <w:r w:rsidR="004F3721" w:rsidRPr="00166F58">
              <w:rPr>
                <w:lang w:val="el-GR"/>
                <w:rPrChange w:id="8326" w:author="Στάθης Καπ" w:date="2023-03-06T22:00:00Z">
                  <w:rPr>
                    <w:b w:val="0"/>
                    <w:iCs w:val="0"/>
                    <w:sz w:val="18"/>
                  </w:rPr>
                </w:rPrChange>
              </w:rPr>
              <w:instrText xml:space="preserve"> 1033 </w:instrText>
            </w:r>
          </w:ins>
          <w:r w:rsidR="004F3721">
            <w:rPr>
              <w:lang w:val="el-GR"/>
            </w:rPr>
            <w:fldChar w:fldCharType="separate"/>
          </w:r>
          <w:r w:rsidR="004B7EF5" w:rsidRPr="00F2792E">
            <w:rPr>
              <w:noProof/>
              <w:lang w:val="el-GR"/>
              <w:rPrChange w:id="8327" w:author="Στάθης Καπ" w:date="2023-03-07T05:02:00Z">
                <w:rPr>
                  <w:b w:val="0"/>
                  <w:iCs w:val="0"/>
                  <w:noProof/>
                  <w:sz w:val="18"/>
                </w:rPr>
              </w:rPrChange>
            </w:rPr>
            <w:t xml:space="preserve"> [37]</w:t>
          </w:r>
          <w:ins w:id="8328" w:author="Στάθης Καπ" w:date="2023-03-06T21:59:00Z">
            <w:r w:rsidR="004F3721">
              <w:rPr>
                <w:lang w:val="el-GR"/>
              </w:rPr>
              <w:fldChar w:fldCharType="end"/>
            </w:r>
          </w:ins>
          <w:customXmlInsRangeStart w:id="8329" w:author="Στάθης Καπ" w:date="2023-03-06T21:59:00Z"/>
        </w:sdtContent>
      </w:sdt>
      <w:customXmlInsRangeEnd w:id="8329"/>
      <w:ins w:id="8330" w:author="Στάθης Καπ" w:date="2023-03-06T21:59:00Z">
        <w:r w:rsidR="004F3721" w:rsidRPr="00166F58">
          <w:rPr>
            <w:lang w:val="el-GR"/>
            <w:rPrChange w:id="8331" w:author="Στάθης Καπ" w:date="2023-03-06T22:00:00Z">
              <w:rPr>
                <w:b w:val="0"/>
                <w:iCs w:val="0"/>
                <w:sz w:val="18"/>
              </w:rPr>
            </w:rPrChange>
          </w:rPr>
          <w:t>.</w:t>
        </w:r>
      </w:ins>
    </w:p>
    <w:p w14:paraId="5799E7EC" w14:textId="77777777" w:rsidR="00C3762F" w:rsidRPr="0007513A" w:rsidDel="001E2354" w:rsidRDefault="00C3762F">
      <w:pPr>
        <w:pStyle w:val="Heading2"/>
        <w:rPr>
          <w:del w:id="8332" w:author="Στάθης Καπ" w:date="2023-02-27T01:59:00Z"/>
          <w:lang w:val="el-GR"/>
          <w:rPrChange w:id="8333" w:author="Στάθης Καπ" w:date="2023-02-28T07:52:00Z">
            <w:rPr>
              <w:del w:id="8334" w:author="Στάθης Καπ" w:date="2023-02-27T01:59:00Z"/>
            </w:rPr>
          </w:rPrChange>
        </w:rPr>
        <w:pPrChange w:id="8335" w:author="Στάθης Καπ" w:date="2023-02-28T16:55:00Z">
          <w:pPr/>
        </w:pPrChange>
      </w:pPr>
      <w:bookmarkStart w:id="8336" w:name="_Toc128497613"/>
      <w:bookmarkEnd w:id="8336"/>
    </w:p>
    <w:p w14:paraId="51E46A0B" w14:textId="32768ED8" w:rsidR="00C3762F" w:rsidRPr="0007513A" w:rsidDel="001E2354" w:rsidRDefault="00C3762F">
      <w:pPr>
        <w:pStyle w:val="Heading2"/>
        <w:rPr>
          <w:del w:id="8337" w:author="Στάθης Καπ" w:date="2023-02-27T01:59:00Z"/>
          <w:rFonts w:ascii="Arial" w:hAnsi="Arial"/>
          <w:b/>
          <w:iCs/>
          <w:color w:val="44546A" w:themeColor="text2"/>
          <w:sz w:val="18"/>
          <w:szCs w:val="18"/>
          <w:lang w:val="el-GR"/>
          <w:rPrChange w:id="8338" w:author="Στάθης Καπ" w:date="2023-02-28T07:52:00Z">
            <w:rPr>
              <w:del w:id="8339" w:author="Στάθης Καπ" w:date="2023-02-27T01:59:00Z"/>
            </w:rPr>
          </w:rPrChange>
        </w:rPr>
        <w:pPrChange w:id="8340" w:author="Στάθης Καπ" w:date="2023-02-28T16:55:00Z">
          <w:pPr/>
        </w:pPrChange>
      </w:pPr>
      <w:del w:id="8341" w:author="Στάθης Καπ" w:date="2023-02-27T01:59:00Z">
        <w:r w:rsidDel="001E2354">
          <w:delText>Table</w:delText>
        </w:r>
        <w:r w:rsidRPr="0007513A" w:rsidDel="001E2354">
          <w:rPr>
            <w:rFonts w:ascii="Arial" w:hAnsi="Arial"/>
            <w:b/>
            <w:iCs/>
            <w:color w:val="44546A" w:themeColor="text2"/>
            <w:sz w:val="18"/>
            <w:szCs w:val="18"/>
            <w:lang w:val="el-GR"/>
            <w:rPrChange w:id="8342"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343"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344"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345"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346" w:author="Στάθης Καπ" w:date="2023-02-28T07:52:00Z">
              <w:rPr/>
            </w:rPrChange>
          </w:rPr>
          <w:delText>=4</w:delText>
        </w:r>
        <w:bookmarkStart w:id="8347" w:name="_Toc128497614"/>
        <w:bookmarkEnd w:id="8347"/>
      </w:del>
    </w:p>
    <w:p w14:paraId="03DF4B82" w14:textId="16C34A80" w:rsidR="003603A8" w:rsidRPr="0007513A" w:rsidDel="001E2354" w:rsidRDefault="00833224">
      <w:pPr>
        <w:pStyle w:val="Heading2"/>
        <w:rPr>
          <w:del w:id="8348" w:author="Στάθης Καπ" w:date="2023-02-27T02:00:00Z"/>
          <w:rFonts w:ascii="Arial" w:hAnsi="Arial"/>
          <w:b/>
          <w:iCs/>
          <w:color w:val="44546A" w:themeColor="text2"/>
          <w:sz w:val="18"/>
          <w:szCs w:val="18"/>
          <w:lang w:val="el-GR"/>
          <w:rPrChange w:id="8349" w:author="Στάθης Καπ" w:date="2023-02-28T07:52:00Z">
            <w:rPr>
              <w:del w:id="8350" w:author="Στάθης Καπ" w:date="2023-02-27T02:00:00Z"/>
            </w:rPr>
          </w:rPrChange>
        </w:rPr>
        <w:pPrChange w:id="8351" w:author="Στάθης Καπ" w:date="2023-02-28T16:55:00Z">
          <w:pPr/>
        </w:pPrChange>
      </w:pPr>
      <w:del w:id="8352" w:author="Στάθης Καπ" w:date="2023-02-26T20:57:00Z">
        <w:r w:rsidRPr="0007513A" w:rsidDel="003603A8">
          <w:rPr>
            <w:rFonts w:ascii="Arial" w:hAnsi="Arial"/>
            <w:b/>
            <w:iCs/>
            <w:color w:val="44546A" w:themeColor="text2"/>
            <w:sz w:val="18"/>
            <w:szCs w:val="18"/>
            <w:lang w:val="el-GR"/>
            <w:rPrChange w:id="8353" w:author="Στάθης Καπ" w:date="2023-02-28T07:52:00Z">
              <w:rPr/>
            </w:rPrChange>
          </w:rPr>
          <w:br w:type="page"/>
        </w:r>
      </w:del>
    </w:p>
    <w:p w14:paraId="54E9A274" w14:textId="66E7A507" w:rsidR="008E010E" w:rsidRPr="0007513A" w:rsidDel="006D6DCE" w:rsidRDefault="008E010E">
      <w:pPr>
        <w:pStyle w:val="Heading2"/>
        <w:rPr>
          <w:del w:id="8354" w:author="Στάθης Καπ" w:date="2023-02-27T00:06:00Z"/>
          <w:lang w:val="el-GR"/>
          <w:rPrChange w:id="8355" w:author="Στάθης Καπ" w:date="2023-02-28T07:52:00Z">
            <w:rPr>
              <w:del w:id="8356" w:author="Στάθης Καπ" w:date="2023-02-27T00:06:00Z"/>
            </w:rPr>
          </w:rPrChange>
        </w:rPr>
        <w:pPrChange w:id="8357" w:author="Στάθης Καπ" w:date="2023-02-28T16:55:00Z">
          <w:pPr/>
        </w:pPrChange>
      </w:pPr>
      <w:del w:id="8358" w:author="Στάθης Καπ" w:date="2023-02-27T00:06:00Z">
        <w:r w:rsidDel="006D6DCE">
          <w:lastRenderedPageBreak/>
          <w:delText>Case</w:delText>
        </w:r>
        <w:r w:rsidRPr="0007513A" w:rsidDel="006D6DCE">
          <w:rPr>
            <w:lang w:val="el-GR"/>
            <w:rPrChange w:id="8359" w:author="Στάθης Καπ" w:date="2023-02-28T07:52:00Z">
              <w:rPr/>
            </w:rPrChange>
          </w:rPr>
          <w:delText xml:space="preserve"> </w:delText>
        </w:r>
        <w:r w:rsidDel="006D6DCE">
          <w:delText>C</w:delText>
        </w:r>
        <w:r w:rsidRPr="0007513A" w:rsidDel="006D6DCE">
          <w:rPr>
            <w:lang w:val="el-GR"/>
            <w:rPrChange w:id="8360" w:author="Στάθης Καπ" w:date="2023-02-28T07:52:00Z">
              <w:rPr/>
            </w:rPrChange>
          </w:rPr>
          <w:delText>:</w:delText>
        </w:r>
        <w:bookmarkStart w:id="8361" w:name="_Toc128497615"/>
        <w:bookmarkEnd w:id="8361"/>
      </w:del>
    </w:p>
    <w:p w14:paraId="4B4CBA3F" w14:textId="6D5C20FC" w:rsidR="008E010E" w:rsidRPr="0007513A" w:rsidDel="006D6DCE" w:rsidRDefault="008E010E">
      <w:pPr>
        <w:pStyle w:val="Heading2"/>
        <w:rPr>
          <w:del w:id="8362" w:author="Στάθης Καπ" w:date="2023-02-27T00:06:00Z"/>
          <w:lang w:val="el-GR"/>
          <w:rPrChange w:id="8363" w:author="Στάθης Καπ" w:date="2023-02-28T07:52:00Z">
            <w:rPr>
              <w:del w:id="8364" w:author="Στάθης Καπ" w:date="2023-02-27T00:06:00Z"/>
            </w:rPr>
          </w:rPrChange>
        </w:rPr>
        <w:pPrChange w:id="8365" w:author="Στάθης Καπ" w:date="2023-02-28T16:55:00Z">
          <w:pPr>
            <w:pStyle w:val="ListParagraph"/>
            <w:numPr>
              <w:numId w:val="44"/>
            </w:numPr>
            <w:ind w:hanging="360"/>
          </w:pPr>
        </w:pPrChange>
      </w:pPr>
      <w:del w:id="8366" w:author="Στάθης Καπ" w:date="2023-02-27T00:06:00Z">
        <w:r w:rsidDel="006D6DCE">
          <w:delText>Perturbation</w:delText>
        </w:r>
        <w:r w:rsidRPr="0007513A" w:rsidDel="006D6DCE">
          <w:rPr>
            <w:lang w:val="el-GR"/>
            <w:rPrChange w:id="8367" w:author="Στάθης Καπ" w:date="2023-02-28T07:52:00Z">
              <w:rPr/>
            </w:rPrChange>
          </w:rPr>
          <w:delText xml:space="preserve">: </w:delText>
        </w:r>
        <w:r w:rsidDel="006D6DCE">
          <w:delText>Shake</w:delText>
        </w:r>
        <w:bookmarkStart w:id="8368" w:name="_Toc128497616"/>
        <w:bookmarkEnd w:id="8368"/>
      </w:del>
    </w:p>
    <w:p w14:paraId="6394D28F" w14:textId="429C1B4C" w:rsidR="008E010E" w:rsidRPr="0007513A" w:rsidDel="006D6DCE" w:rsidRDefault="008E010E">
      <w:pPr>
        <w:pStyle w:val="Heading2"/>
        <w:rPr>
          <w:del w:id="8369" w:author="Στάθης Καπ" w:date="2023-02-27T00:06:00Z"/>
          <w:lang w:val="el-GR"/>
          <w:rPrChange w:id="8370" w:author="Στάθης Καπ" w:date="2023-02-28T07:52:00Z">
            <w:rPr>
              <w:del w:id="8371" w:author="Στάθης Καπ" w:date="2023-02-27T00:06:00Z"/>
            </w:rPr>
          </w:rPrChange>
        </w:rPr>
        <w:pPrChange w:id="8372" w:author="Στάθης Καπ" w:date="2023-02-28T16:55:00Z">
          <w:pPr>
            <w:pStyle w:val="ListParagraph"/>
            <w:numPr>
              <w:numId w:val="44"/>
            </w:numPr>
            <w:ind w:hanging="360"/>
          </w:pPr>
        </w:pPrChange>
      </w:pPr>
      <w:del w:id="8373" w:author="Στάθης Καπ" w:date="2023-02-27T00:06:00Z">
        <w:r w:rsidDel="006D6DCE">
          <w:delText>Split</w:delText>
        </w:r>
        <w:r w:rsidRPr="0007513A" w:rsidDel="006D6DCE">
          <w:rPr>
            <w:lang w:val="el-GR"/>
            <w:rPrChange w:id="8374" w:author="Στάθης Καπ" w:date="2023-02-28T07:52:00Z">
              <w:rPr/>
            </w:rPrChange>
          </w:rPr>
          <w:delText xml:space="preserve">: </w:delText>
        </w:r>
        <w:r w:rsidDel="006D6DCE">
          <w:delText>At</w:delText>
        </w:r>
        <w:r w:rsidRPr="0007513A" w:rsidDel="006D6DCE">
          <w:rPr>
            <w:lang w:val="el-GR"/>
            <w:rPrChange w:id="8375" w:author="Στάθης Καπ" w:date="2023-02-28T07:52:00Z">
              <w:rPr/>
            </w:rPrChange>
          </w:rPr>
          <w:delText xml:space="preserve"> </w:delText>
        </w:r>
        <w:r w:rsidDel="006D6DCE">
          <w:delText>each</w:delText>
        </w:r>
        <w:r w:rsidRPr="0007513A" w:rsidDel="006D6DCE">
          <w:rPr>
            <w:lang w:val="el-GR"/>
            <w:rPrChange w:id="8376" w:author="Στάθης Καπ" w:date="2023-02-28T07:52:00Z">
              <w:rPr/>
            </w:rPrChange>
          </w:rPr>
          <w:delText xml:space="preserve"> </w:delText>
        </w:r>
        <w:r w:rsidDel="006D6DCE">
          <w:delText>iteration</w:delText>
        </w:r>
        <w:bookmarkStart w:id="8377" w:name="_Toc128497617"/>
        <w:bookmarkEnd w:id="8377"/>
      </w:del>
    </w:p>
    <w:p w14:paraId="34A2F035" w14:textId="38BFCD46" w:rsidR="00BB05AC" w:rsidRDefault="008E010E">
      <w:pPr>
        <w:pStyle w:val="Caption"/>
        <w:keepNext/>
        <w:spacing w:after="0"/>
        <w:rPr>
          <w:ins w:id="8378" w:author="Στάθης Καπ" w:date="2023-03-03T03:33:00Z"/>
        </w:rPr>
        <w:pPrChange w:id="8379" w:author="Στάθης Καπ" w:date="2023-03-03T03:33:00Z">
          <w:pPr/>
        </w:pPrChange>
      </w:pPr>
      <w:del w:id="8380" w:author="Στάθης Καπ" w:date="2023-02-27T00:06:00Z">
        <w:r w:rsidDel="006D6DCE">
          <w:delText>Registry</w:delText>
        </w:r>
        <w:r w:rsidRPr="0007513A" w:rsidDel="006D6DCE">
          <w:rPr>
            <w:rFonts w:ascii="Arial Black" w:eastAsiaTheme="majorEastAsia" w:hAnsi="Arial Black" w:cstheme="majorBidi"/>
            <w:color w:val="000000" w:themeColor="text1"/>
            <w:sz w:val="18"/>
            <w:szCs w:val="26"/>
            <w:lang w:val="el-GR"/>
            <w:rPrChange w:id="8381" w:author="Στάθης Καπ" w:date="2023-02-28T07:52:00Z">
              <w:rPr>
                <w:b/>
                <w:iCs/>
              </w:rPr>
            </w:rPrChange>
          </w:rPr>
          <w:delText xml:space="preserve">: </w:delText>
        </w:r>
        <w:r w:rsidDel="006D6DCE">
          <w:delText>No</w:delText>
        </w:r>
      </w:del>
      <w:ins w:id="8382" w:author="Στάθης Καπ" w:date="2023-03-03T03:33:00Z">
        <w:r w:rsidR="00BB05AC">
          <w:t xml:space="preserve">Πίνακας </w:t>
        </w:r>
      </w:ins>
      <w:ins w:id="8383"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8384"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8385" w:author="Στάθης Καπ" w:date="2023-03-09T06:41:00Z">
        <w:r w:rsidR="00C36EAC">
          <w:rPr>
            <w:noProof/>
          </w:rPr>
          <w:t>1</w:t>
        </w:r>
        <w:r w:rsidR="00C36EAC">
          <w:fldChar w:fldCharType="end"/>
        </w:r>
      </w:ins>
      <w:ins w:id="8386"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8387"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838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8389"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390"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8391" w:author="Στάθης Καπ" w:date="2023-02-26T20:58:00Z"/>
                <w:sz w:val="16"/>
                <w:szCs w:val="16"/>
                <w:rPrChange w:id="8392" w:author="Στάθης Καπ" w:date="2023-03-03T03:18:00Z">
                  <w:rPr>
                    <w:ins w:id="8393" w:author="Στάθης Καπ" w:date="2023-02-26T20:58:00Z"/>
                    <w:sz w:val="18"/>
                    <w:szCs w:val="18"/>
                  </w:rPr>
                </w:rPrChange>
              </w:rPr>
              <w:pPrChange w:id="8394"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8395"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8396" w:author="Στάθης Καπ" w:date="2023-02-26T20:58:00Z"/>
                <w:rFonts w:cstheme="minorHAnsi"/>
                <w:sz w:val="16"/>
                <w:szCs w:val="16"/>
                <w:rPrChange w:id="8397" w:author="Στάθης Καπ" w:date="2023-03-03T03:18:00Z">
                  <w:rPr>
                    <w:ins w:id="8398" w:author="Στάθης Καπ" w:date="2023-02-26T20:58:00Z"/>
                  </w:rPr>
                </w:rPrChange>
              </w:rPr>
              <w:pPrChange w:id="8399" w:author="Στάθης Καπ" w:date="2023-02-26T21:00:00Z">
                <w:pPr/>
              </w:pPrChange>
            </w:pPr>
            <w:ins w:id="8400" w:author="Στάθης Καπ" w:date="2023-02-26T20:59:00Z">
              <w:r w:rsidRPr="00AC6F02">
                <w:rPr>
                  <w:rFonts w:cstheme="minorHAnsi"/>
                  <w:sz w:val="16"/>
                  <w:szCs w:val="16"/>
                  <w:rPrChange w:id="8401"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8402"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8403" w:author="Στάθης Καπ" w:date="2023-02-26T20:58:00Z"/>
                <w:rFonts w:cstheme="minorHAnsi"/>
                <w:sz w:val="16"/>
                <w:szCs w:val="16"/>
                <w:rPrChange w:id="8404" w:author="Στάθης Καπ" w:date="2023-03-03T03:18:00Z">
                  <w:rPr>
                    <w:ins w:id="8405" w:author="Στάθης Καπ" w:date="2023-02-26T20:58:00Z"/>
                  </w:rPr>
                </w:rPrChange>
              </w:rPr>
              <w:pPrChange w:id="8406" w:author="Στάθης Καπ" w:date="2023-02-26T21:00:00Z">
                <w:pPr/>
              </w:pPrChange>
            </w:pPr>
            <w:ins w:id="8407" w:author="Στάθης Καπ" w:date="2023-03-03T01:40:00Z">
              <w:r w:rsidRPr="00AC6F02">
                <w:rPr>
                  <w:rFonts w:cstheme="minorHAnsi"/>
                  <w:sz w:val="16"/>
                  <w:szCs w:val="16"/>
                </w:rPr>
                <w:t>ILS (</w:t>
              </w:r>
            </w:ins>
            <w:ins w:id="8408" w:author="Στάθης Καπ" w:date="2023-02-26T20:59:00Z">
              <w:r w:rsidRPr="00AC6F02">
                <w:rPr>
                  <w:rFonts w:cstheme="minorHAnsi"/>
                  <w:sz w:val="16"/>
                  <w:szCs w:val="16"/>
                  <w:rPrChange w:id="8409"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8410"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8411" w:author="Στάθης Καπ" w:date="2023-02-26T20:58:00Z"/>
                <w:rFonts w:cstheme="minorHAnsi"/>
                <w:sz w:val="16"/>
                <w:szCs w:val="16"/>
                <w:rPrChange w:id="8412" w:author="Στάθης Καπ" w:date="2023-03-03T03:18:00Z">
                  <w:rPr>
                    <w:ins w:id="8413" w:author="Στάθης Καπ" w:date="2023-02-26T20:58:00Z"/>
                  </w:rPr>
                </w:rPrChange>
              </w:rPr>
              <w:pPrChange w:id="8414" w:author="Στάθης Καπ" w:date="2023-02-26T21:00:00Z">
                <w:pPr/>
              </w:pPrChange>
            </w:pPr>
            <w:ins w:id="8415" w:author="Στάθης Καπ" w:date="2023-02-26T20:59:00Z">
              <w:r w:rsidRPr="00AC6F02">
                <w:rPr>
                  <w:rFonts w:cstheme="minorHAnsi"/>
                  <w:sz w:val="16"/>
                  <w:szCs w:val="16"/>
                  <w:rPrChange w:id="8416"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8417"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8418" w:author="Στάθης Καπ" w:date="2023-02-26T20:58:00Z"/>
                <w:rFonts w:cstheme="minorHAnsi"/>
                <w:sz w:val="16"/>
                <w:szCs w:val="16"/>
                <w:rPrChange w:id="8419" w:author="Στάθης Καπ" w:date="2023-03-03T03:18:00Z">
                  <w:rPr>
                    <w:ins w:id="8420" w:author="Στάθης Καπ" w:date="2023-02-26T20:58:00Z"/>
                  </w:rPr>
                </w:rPrChange>
              </w:rPr>
              <w:pPrChange w:id="8421" w:author="Στάθης Καπ" w:date="2023-02-26T21:00:00Z">
                <w:pPr/>
              </w:pPrChange>
            </w:pPr>
            <w:ins w:id="8422" w:author="Στάθης Καπ" w:date="2023-02-26T20:59:00Z">
              <w:r w:rsidRPr="00AC6F02">
                <w:rPr>
                  <w:rFonts w:cstheme="minorHAnsi"/>
                  <w:sz w:val="16"/>
                  <w:szCs w:val="16"/>
                  <w:rPrChange w:id="8423"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8424"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8425" w:author="Στάθης Καπ" w:date="2023-02-26T20:58:00Z"/>
                <w:rFonts w:cstheme="minorHAnsi"/>
                <w:sz w:val="16"/>
                <w:szCs w:val="16"/>
                <w:rPrChange w:id="8426" w:author="Στάθης Καπ" w:date="2023-03-03T03:18:00Z">
                  <w:rPr>
                    <w:ins w:id="8427" w:author="Στάθης Καπ" w:date="2023-02-26T20:58:00Z"/>
                  </w:rPr>
                </w:rPrChange>
              </w:rPr>
              <w:pPrChange w:id="8428" w:author="Στάθης Καπ" w:date="2023-02-26T21:00:00Z">
                <w:pPr/>
              </w:pPrChange>
            </w:pPr>
            <w:ins w:id="8429" w:author="Στάθης Καπ" w:date="2023-02-26T20:59:00Z">
              <w:r w:rsidRPr="00AC6F02">
                <w:rPr>
                  <w:rFonts w:cstheme="minorHAnsi"/>
                  <w:sz w:val="16"/>
                  <w:szCs w:val="16"/>
                  <w:rPrChange w:id="8430"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8431"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8432" w:author="Στάθης Καπ" w:date="2023-02-26T21:00:00Z"/>
                <w:rFonts w:cstheme="minorHAnsi"/>
                <w:sz w:val="16"/>
                <w:szCs w:val="16"/>
                <w:rPrChange w:id="8433" w:author="Στάθης Καπ" w:date="2023-03-03T03:18:00Z">
                  <w:rPr>
                    <w:ins w:id="8434" w:author="Στάθης Καπ" w:date="2023-02-26T21:00:00Z"/>
                  </w:rPr>
                </w:rPrChange>
              </w:rPr>
              <w:pPrChange w:id="8435" w:author="Στάθης Καπ" w:date="2023-02-26T21:00:00Z">
                <w:pPr/>
              </w:pPrChange>
            </w:pPr>
            <w:ins w:id="8436" w:author="Στάθης Καπ" w:date="2023-02-26T21:02:00Z">
              <w:r w:rsidRPr="00AC6F02">
                <w:rPr>
                  <w:rFonts w:cstheme="minorHAnsi"/>
                  <w:sz w:val="16"/>
                  <w:szCs w:val="16"/>
                  <w:rPrChange w:id="8437" w:author="Στάθης Καπ" w:date="2023-03-03T03:18:00Z">
                    <w:rPr>
                      <w:rFonts w:cstheme="minorHAnsi"/>
                      <w:sz w:val="18"/>
                      <w:szCs w:val="18"/>
                    </w:rPr>
                  </w:rPrChange>
                </w:rPr>
                <w:t>S=4</w:t>
              </w:r>
            </w:ins>
          </w:p>
        </w:tc>
      </w:tr>
      <w:tr w:rsidR="00AC6F02" w14:paraId="2001CEB8" w14:textId="77777777" w:rsidTr="00F03C40">
        <w:trPr>
          <w:ins w:id="8438"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439"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8440" w:author="Στάθης Καπ" w:date="2023-02-26T20:58:00Z"/>
                <w:sz w:val="16"/>
                <w:szCs w:val="16"/>
                <w:rPrChange w:id="8441" w:author="Στάθης Καπ" w:date="2023-03-03T03:18:00Z">
                  <w:rPr>
                    <w:ins w:id="8442" w:author="Στάθης Καπ" w:date="2023-02-26T20:58:00Z"/>
                    <w:sz w:val="18"/>
                    <w:szCs w:val="18"/>
                  </w:rPr>
                </w:rPrChange>
              </w:rPr>
              <w:pPrChange w:id="8443" w:author="Στάθης Καπ" w:date="2023-02-26T21:00:00Z">
                <w:pPr/>
              </w:pPrChange>
            </w:pPr>
            <w:ins w:id="8444"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8445"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8446" w:author="Στάθης Καπ" w:date="2023-02-26T20:58:00Z"/>
                <w:rFonts w:cstheme="minorHAnsi"/>
                <w:sz w:val="16"/>
                <w:szCs w:val="16"/>
                <w:rPrChange w:id="8447" w:author="Στάθης Καπ" w:date="2023-03-03T03:18:00Z">
                  <w:rPr>
                    <w:ins w:id="8448" w:author="Στάθης Καπ" w:date="2023-02-26T20:58:00Z"/>
                  </w:rPr>
                </w:rPrChange>
              </w:rPr>
              <w:pPrChange w:id="8449" w:author="Στάθης Καπ" w:date="2023-02-26T21:00:00Z">
                <w:pPr/>
              </w:pPrChange>
            </w:pPr>
            <w:ins w:id="8450" w:author="Στάθης Καπ" w:date="2023-02-26T21:01:00Z">
              <w:r w:rsidRPr="00AC6F02">
                <w:rPr>
                  <w:rFonts w:cstheme="minorHAnsi"/>
                  <w:sz w:val="16"/>
                  <w:szCs w:val="16"/>
                  <w:rPrChange w:id="8451"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8452"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8453" w:author="Στάθης Καπ" w:date="2023-02-26T20:58:00Z"/>
                <w:rFonts w:cstheme="minorHAnsi"/>
                <w:sz w:val="16"/>
                <w:szCs w:val="16"/>
                <w:rPrChange w:id="8454" w:author="Στάθης Καπ" w:date="2023-03-03T03:18:00Z">
                  <w:rPr>
                    <w:ins w:id="8455" w:author="Στάθης Καπ" w:date="2023-02-26T20:58:00Z"/>
                  </w:rPr>
                </w:rPrChange>
              </w:rPr>
              <w:pPrChange w:id="8456" w:author="Στάθης Καπ" w:date="2023-02-26T21:00:00Z">
                <w:pPr/>
              </w:pPrChange>
            </w:pPr>
            <w:ins w:id="8457" w:author="Στάθης Καπ" w:date="2023-02-26T21:01:00Z">
              <w:r w:rsidRPr="00AC6F02">
                <w:rPr>
                  <w:rFonts w:cstheme="minorHAnsi"/>
                  <w:sz w:val="16"/>
                  <w:szCs w:val="16"/>
                  <w:rPrChange w:id="8458"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8459"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8460" w:author="Στάθης Καπ" w:date="2023-02-26T20:58:00Z"/>
                <w:rFonts w:cstheme="minorHAnsi"/>
                <w:sz w:val="16"/>
                <w:szCs w:val="16"/>
                <w:rPrChange w:id="8461" w:author="Στάθης Καπ" w:date="2023-03-03T03:18:00Z">
                  <w:rPr>
                    <w:ins w:id="8462" w:author="Στάθης Καπ" w:date="2023-02-26T20:58:00Z"/>
                  </w:rPr>
                </w:rPrChange>
              </w:rPr>
              <w:pPrChange w:id="8463" w:author="Στάθης Καπ" w:date="2023-02-26T21:00:00Z">
                <w:pPr/>
              </w:pPrChange>
            </w:pPr>
            <w:ins w:id="8464" w:author="Στάθης Καπ" w:date="2023-02-26T21:01:00Z">
              <w:r w:rsidRPr="00AC6F02">
                <w:rPr>
                  <w:rFonts w:cstheme="minorHAnsi"/>
                  <w:sz w:val="16"/>
                  <w:szCs w:val="16"/>
                  <w:rPrChange w:id="8465"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466"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8467" w:author="Στάθης Καπ" w:date="2023-02-26T20:58:00Z"/>
                <w:rFonts w:cstheme="minorHAnsi"/>
                <w:sz w:val="16"/>
                <w:szCs w:val="16"/>
                <w:rPrChange w:id="8468" w:author="Στάθης Καπ" w:date="2023-03-03T03:18:00Z">
                  <w:rPr>
                    <w:ins w:id="8469" w:author="Στάθης Καπ" w:date="2023-02-26T20:58:00Z"/>
                  </w:rPr>
                </w:rPrChange>
              </w:rPr>
              <w:pPrChange w:id="8470" w:author="Στάθης Καπ" w:date="2023-02-26T21:00:00Z">
                <w:pPr/>
              </w:pPrChange>
            </w:pPr>
            <w:ins w:id="8471" w:author="Στάθης Καπ" w:date="2023-02-26T21:01:00Z">
              <w:r w:rsidRPr="00AC6F02">
                <w:rPr>
                  <w:rFonts w:cstheme="minorHAnsi"/>
                  <w:sz w:val="16"/>
                  <w:szCs w:val="16"/>
                  <w:rPrChange w:id="8472"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473"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8474" w:author="Στάθης Καπ" w:date="2023-02-26T20:58:00Z"/>
                <w:rFonts w:cstheme="minorHAnsi"/>
                <w:sz w:val="16"/>
                <w:szCs w:val="16"/>
                <w:rPrChange w:id="8475" w:author="Στάθης Καπ" w:date="2023-03-03T03:18:00Z">
                  <w:rPr>
                    <w:ins w:id="8476" w:author="Στάθης Καπ" w:date="2023-02-26T20:58:00Z"/>
                  </w:rPr>
                </w:rPrChange>
              </w:rPr>
              <w:pPrChange w:id="8477" w:author="Στάθης Καπ" w:date="2023-02-26T21:00:00Z">
                <w:pPr/>
              </w:pPrChange>
            </w:pPr>
            <w:ins w:id="8478" w:author="Στάθης Καπ" w:date="2023-02-26T21:04:00Z">
              <w:r w:rsidRPr="00AC6F02">
                <w:rPr>
                  <w:rFonts w:cstheme="minorHAnsi"/>
                  <w:sz w:val="16"/>
                  <w:szCs w:val="16"/>
                  <w:rPrChange w:id="8479" w:author="Στάθης Καπ" w:date="2023-03-03T03:18:00Z">
                    <w:rPr>
                      <w:rFonts w:cstheme="minorHAnsi"/>
                      <w:sz w:val="18"/>
                      <w:szCs w:val="18"/>
                    </w:rPr>
                  </w:rPrChange>
                </w:rPr>
                <w:t>Gap (</w:t>
              </w:r>
            </w:ins>
            <w:ins w:id="8480" w:author="Στάθης Καπ" w:date="2023-02-26T21:02:00Z">
              <w:r w:rsidRPr="00AC6F02">
                <w:rPr>
                  <w:rFonts w:cstheme="minorHAnsi"/>
                  <w:sz w:val="16"/>
                  <w:szCs w:val="16"/>
                  <w:rPrChange w:id="8481" w:author="Στάθης Καπ" w:date="2023-03-03T03:18:00Z">
                    <w:rPr>
                      <w:rFonts w:cstheme="minorHAnsi"/>
                      <w:sz w:val="18"/>
                      <w:szCs w:val="18"/>
                    </w:rPr>
                  </w:rPrChange>
                </w:rPr>
                <w:t>%)</w:t>
              </w:r>
            </w:ins>
            <w:ins w:id="8482" w:author="Στάθης Καπ" w:date="2023-03-03T01:39:00Z">
              <w:r w:rsidR="00371D23" w:rsidRPr="00AC6F02">
                <w:rPr>
                  <w:rFonts w:cstheme="minorHAnsi"/>
                  <w:sz w:val="16"/>
                  <w:szCs w:val="16"/>
                  <w:rPrChange w:id="8483" w:author="Στάθης Καπ" w:date="2023-03-03T03:18:00Z">
                    <w:rPr>
                      <w:rFonts w:cstheme="minorHAnsi"/>
                      <w:sz w:val="18"/>
                      <w:szCs w:val="18"/>
                    </w:rPr>
                  </w:rPrChange>
                </w:rPr>
                <w:t xml:space="preserve"> </w:t>
              </w:r>
            </w:ins>
            <w:ins w:id="8484"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8485"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8486" w:author="Στάθης Καπ" w:date="2023-02-26T20:58:00Z"/>
                <w:rFonts w:cstheme="minorHAnsi"/>
                <w:sz w:val="16"/>
                <w:szCs w:val="16"/>
                <w:rPrChange w:id="8487" w:author="Στάθης Καπ" w:date="2023-03-03T03:18:00Z">
                  <w:rPr>
                    <w:ins w:id="8488" w:author="Στάθης Καπ" w:date="2023-02-26T20:58:00Z"/>
                  </w:rPr>
                </w:rPrChange>
              </w:rPr>
              <w:pPrChange w:id="8489" w:author="Στάθης Καπ" w:date="2023-02-26T21:00:00Z">
                <w:pPr/>
              </w:pPrChange>
            </w:pPr>
            <w:ins w:id="8490" w:author="Στάθης Καπ" w:date="2023-02-26T21:02:00Z">
              <w:r w:rsidRPr="00AC6F02">
                <w:rPr>
                  <w:rFonts w:cstheme="minorHAnsi"/>
                  <w:sz w:val="16"/>
                  <w:szCs w:val="16"/>
                  <w:rPrChange w:id="8491"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492"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8493" w:author="Στάθης Καπ" w:date="2023-02-26T20:58:00Z"/>
                <w:rFonts w:cstheme="minorHAnsi"/>
                <w:sz w:val="16"/>
                <w:szCs w:val="16"/>
                <w:rPrChange w:id="8494" w:author="Στάθης Καπ" w:date="2023-03-03T03:18:00Z">
                  <w:rPr>
                    <w:ins w:id="8495" w:author="Στάθης Καπ" w:date="2023-02-26T20:58:00Z"/>
                  </w:rPr>
                </w:rPrChange>
              </w:rPr>
              <w:pPrChange w:id="8496" w:author="Στάθης Καπ" w:date="2023-02-26T21:00:00Z">
                <w:pPr/>
              </w:pPrChange>
            </w:pPr>
            <w:ins w:id="8497" w:author="Στάθης Καπ" w:date="2023-02-26T21:02:00Z">
              <w:r w:rsidRPr="00AC6F02">
                <w:rPr>
                  <w:rFonts w:cstheme="minorHAnsi"/>
                  <w:sz w:val="16"/>
                  <w:szCs w:val="16"/>
                  <w:rPrChange w:id="8498"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499"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8500" w:author="Στάθης Καπ" w:date="2023-02-26T20:58:00Z"/>
                <w:rFonts w:cstheme="minorHAnsi"/>
                <w:sz w:val="16"/>
                <w:szCs w:val="16"/>
                <w:rPrChange w:id="8501" w:author="Στάθης Καπ" w:date="2023-03-03T03:18:00Z">
                  <w:rPr>
                    <w:ins w:id="8502" w:author="Στάθης Καπ" w:date="2023-02-26T20:58:00Z"/>
                  </w:rPr>
                </w:rPrChange>
              </w:rPr>
              <w:pPrChange w:id="8503" w:author="Στάθης Καπ" w:date="2023-02-26T21:00:00Z">
                <w:pPr/>
              </w:pPrChange>
            </w:pPr>
            <w:ins w:id="8504" w:author="Στάθης Καπ" w:date="2023-02-26T21:05:00Z">
              <w:r w:rsidRPr="00AC6F02">
                <w:rPr>
                  <w:rFonts w:cstheme="minorHAnsi"/>
                  <w:sz w:val="16"/>
                  <w:szCs w:val="16"/>
                  <w:rPrChange w:id="8505" w:author="Στάθης Καπ" w:date="2023-03-03T03:18:00Z">
                    <w:rPr>
                      <w:rFonts w:cstheme="minorHAnsi"/>
                      <w:sz w:val="18"/>
                      <w:szCs w:val="18"/>
                    </w:rPr>
                  </w:rPrChange>
                </w:rPr>
                <w:t>Gap (</w:t>
              </w:r>
            </w:ins>
            <w:ins w:id="8506" w:author="Στάθης Καπ" w:date="2023-02-26T21:02:00Z">
              <w:r w:rsidRPr="00AC6F02">
                <w:rPr>
                  <w:rFonts w:cstheme="minorHAnsi"/>
                  <w:sz w:val="16"/>
                  <w:szCs w:val="16"/>
                  <w:rPrChange w:id="8507" w:author="Στάθης Καπ" w:date="2023-03-03T03:18:00Z">
                    <w:rPr>
                      <w:rFonts w:cstheme="minorHAnsi"/>
                      <w:sz w:val="18"/>
                      <w:szCs w:val="18"/>
                    </w:rPr>
                  </w:rPrChange>
                </w:rPr>
                <w:t>%)</w:t>
              </w:r>
            </w:ins>
            <w:ins w:id="8508" w:author="Στάθης Καπ" w:date="2023-03-03T01:39:00Z">
              <w:r w:rsidR="00371D23" w:rsidRPr="00AC6F02">
                <w:rPr>
                  <w:rFonts w:cstheme="minorHAnsi"/>
                  <w:sz w:val="16"/>
                  <w:szCs w:val="16"/>
                  <w:rPrChange w:id="8509"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8510"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8511" w:author="Στάθης Καπ" w:date="2023-02-26T20:58:00Z"/>
                <w:rFonts w:cstheme="minorHAnsi"/>
                <w:sz w:val="16"/>
                <w:szCs w:val="16"/>
                <w:rPrChange w:id="8512" w:author="Στάθης Καπ" w:date="2023-03-03T03:18:00Z">
                  <w:rPr>
                    <w:ins w:id="8513" w:author="Στάθης Καπ" w:date="2023-02-26T20:58:00Z"/>
                  </w:rPr>
                </w:rPrChange>
              </w:rPr>
              <w:pPrChange w:id="8514" w:author="Στάθης Καπ" w:date="2023-02-26T21:00:00Z">
                <w:pPr/>
              </w:pPrChange>
            </w:pPr>
            <w:ins w:id="8515" w:author="Στάθης Καπ" w:date="2023-02-26T21:02:00Z">
              <w:r w:rsidRPr="00AC6F02">
                <w:rPr>
                  <w:rFonts w:cstheme="minorHAnsi"/>
                  <w:sz w:val="16"/>
                  <w:szCs w:val="16"/>
                  <w:rPrChange w:id="8516"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517"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8518" w:author="Στάθης Καπ" w:date="2023-02-26T20:58:00Z"/>
                <w:rFonts w:cstheme="minorHAnsi"/>
                <w:sz w:val="16"/>
                <w:szCs w:val="16"/>
                <w:rPrChange w:id="8519" w:author="Στάθης Καπ" w:date="2023-03-03T03:18:00Z">
                  <w:rPr>
                    <w:ins w:id="8520" w:author="Στάθης Καπ" w:date="2023-02-26T20:58:00Z"/>
                  </w:rPr>
                </w:rPrChange>
              </w:rPr>
              <w:pPrChange w:id="8521" w:author="Στάθης Καπ" w:date="2023-02-26T21:00:00Z">
                <w:pPr/>
              </w:pPrChange>
            </w:pPr>
            <w:ins w:id="8522" w:author="Στάθης Καπ" w:date="2023-02-26T21:02:00Z">
              <w:r w:rsidRPr="00AC6F02">
                <w:rPr>
                  <w:rFonts w:cstheme="minorHAnsi"/>
                  <w:sz w:val="16"/>
                  <w:szCs w:val="16"/>
                  <w:rPrChange w:id="8523"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524"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8525" w:author="Στάθης Καπ" w:date="2023-02-26T20:58:00Z"/>
                <w:rFonts w:cstheme="minorHAnsi"/>
                <w:sz w:val="16"/>
                <w:szCs w:val="16"/>
                <w:rPrChange w:id="8526" w:author="Στάθης Καπ" w:date="2023-03-03T03:18:00Z">
                  <w:rPr>
                    <w:ins w:id="8527" w:author="Στάθης Καπ" w:date="2023-02-26T20:58:00Z"/>
                  </w:rPr>
                </w:rPrChange>
              </w:rPr>
              <w:pPrChange w:id="8528" w:author="Στάθης Καπ" w:date="2023-03-03T01:40:00Z">
                <w:pPr/>
              </w:pPrChange>
            </w:pPr>
            <w:ins w:id="8529" w:author="Στάθης Καπ" w:date="2023-02-26T21:05:00Z">
              <w:r w:rsidRPr="00AC6F02">
                <w:rPr>
                  <w:rFonts w:cstheme="minorHAnsi"/>
                  <w:sz w:val="16"/>
                  <w:szCs w:val="16"/>
                  <w:rPrChange w:id="8530" w:author="Στάθης Καπ" w:date="2023-03-03T03:18:00Z">
                    <w:rPr>
                      <w:rFonts w:cstheme="minorHAnsi"/>
                      <w:sz w:val="18"/>
                      <w:szCs w:val="18"/>
                    </w:rPr>
                  </w:rPrChange>
                </w:rPr>
                <w:t>Gap (</w:t>
              </w:r>
            </w:ins>
            <w:ins w:id="8531" w:author="Στάθης Καπ" w:date="2023-02-26T21:02:00Z">
              <w:r w:rsidRPr="00AC6F02">
                <w:rPr>
                  <w:rFonts w:cstheme="minorHAnsi"/>
                  <w:sz w:val="16"/>
                  <w:szCs w:val="16"/>
                  <w:rPrChange w:id="8532" w:author="Στάθης Καπ" w:date="2023-03-03T03:18:00Z">
                    <w:rPr>
                      <w:rFonts w:cstheme="minorHAnsi"/>
                      <w:sz w:val="18"/>
                      <w:szCs w:val="18"/>
                    </w:rPr>
                  </w:rPrChange>
                </w:rPr>
                <w:t>%)</w:t>
              </w:r>
            </w:ins>
            <w:ins w:id="8533" w:author="Στάθης Καπ" w:date="2023-03-03T01:40:00Z">
              <w:r w:rsidR="00371D23" w:rsidRPr="00AC6F02">
                <w:rPr>
                  <w:rFonts w:cstheme="minorHAnsi"/>
                  <w:sz w:val="16"/>
                  <w:szCs w:val="16"/>
                  <w:rPrChange w:id="8534"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8535"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8536" w:author="Στάθης Καπ" w:date="2023-02-26T20:58:00Z"/>
                <w:rFonts w:cstheme="minorHAnsi"/>
                <w:sz w:val="16"/>
                <w:szCs w:val="16"/>
                <w:rPrChange w:id="8537" w:author="Στάθης Καπ" w:date="2023-03-03T03:18:00Z">
                  <w:rPr>
                    <w:ins w:id="8538" w:author="Στάθης Καπ" w:date="2023-02-26T20:58:00Z"/>
                  </w:rPr>
                </w:rPrChange>
              </w:rPr>
              <w:pPrChange w:id="8539" w:author="Στάθης Καπ" w:date="2023-02-26T21:00:00Z">
                <w:pPr/>
              </w:pPrChange>
            </w:pPr>
            <w:ins w:id="8540" w:author="Στάθης Καπ" w:date="2023-02-26T21:03:00Z">
              <w:r w:rsidRPr="00AC6F02">
                <w:rPr>
                  <w:rFonts w:cstheme="minorHAnsi"/>
                  <w:sz w:val="16"/>
                  <w:szCs w:val="16"/>
                  <w:rPrChange w:id="8541"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542"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8543" w:author="Στάθης Καπ" w:date="2023-02-26T21:00:00Z"/>
                <w:rFonts w:cstheme="minorHAnsi"/>
                <w:sz w:val="16"/>
                <w:szCs w:val="16"/>
                <w:rPrChange w:id="8544" w:author="Στάθης Καπ" w:date="2023-03-03T03:18:00Z">
                  <w:rPr>
                    <w:ins w:id="8545" w:author="Στάθης Καπ" w:date="2023-02-26T21:00:00Z"/>
                  </w:rPr>
                </w:rPrChange>
              </w:rPr>
              <w:pPrChange w:id="8546" w:author="Στάθης Καπ" w:date="2023-02-26T21:00:00Z">
                <w:pPr/>
              </w:pPrChange>
            </w:pPr>
            <w:ins w:id="8547" w:author="Στάθης Καπ" w:date="2023-02-26T21:03:00Z">
              <w:r w:rsidRPr="00AC6F02">
                <w:rPr>
                  <w:rFonts w:cstheme="minorHAnsi"/>
                  <w:sz w:val="16"/>
                  <w:szCs w:val="16"/>
                  <w:rPrChange w:id="8548"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549"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8550" w:author="Στάθης Καπ" w:date="2023-02-26T21:00:00Z"/>
                <w:rFonts w:cstheme="minorHAnsi"/>
                <w:sz w:val="16"/>
                <w:szCs w:val="16"/>
                <w:rPrChange w:id="8551" w:author="Στάθης Καπ" w:date="2023-03-03T03:18:00Z">
                  <w:rPr>
                    <w:ins w:id="8552" w:author="Στάθης Καπ" w:date="2023-02-26T21:00:00Z"/>
                  </w:rPr>
                </w:rPrChange>
              </w:rPr>
              <w:pPrChange w:id="8553" w:author="Στάθης Καπ" w:date="2023-02-26T21:00:00Z">
                <w:pPr/>
              </w:pPrChange>
            </w:pPr>
            <w:ins w:id="8554" w:author="Στάθης Καπ" w:date="2023-02-26T21:05:00Z">
              <w:r w:rsidRPr="00AC6F02">
                <w:rPr>
                  <w:rFonts w:cstheme="minorHAnsi"/>
                  <w:sz w:val="16"/>
                  <w:szCs w:val="16"/>
                  <w:rPrChange w:id="8555" w:author="Στάθης Καπ" w:date="2023-03-03T03:18:00Z">
                    <w:rPr>
                      <w:rFonts w:cstheme="minorHAnsi"/>
                      <w:sz w:val="18"/>
                      <w:szCs w:val="18"/>
                    </w:rPr>
                  </w:rPrChange>
                </w:rPr>
                <w:t>Gap (</w:t>
              </w:r>
            </w:ins>
            <w:ins w:id="8556" w:author="Στάθης Καπ" w:date="2023-02-26T21:03:00Z">
              <w:r w:rsidRPr="00AC6F02">
                <w:rPr>
                  <w:rFonts w:cstheme="minorHAnsi"/>
                  <w:sz w:val="16"/>
                  <w:szCs w:val="16"/>
                  <w:rPrChange w:id="8557" w:author="Στάθης Καπ" w:date="2023-03-03T03:18:00Z">
                    <w:rPr>
                      <w:rFonts w:cstheme="minorHAnsi"/>
                      <w:sz w:val="18"/>
                      <w:szCs w:val="18"/>
                    </w:rPr>
                  </w:rPrChange>
                </w:rPr>
                <w:t>%)</w:t>
              </w:r>
            </w:ins>
            <w:ins w:id="8558" w:author="Στάθης Καπ" w:date="2023-03-03T01:40:00Z">
              <w:r w:rsidR="00371D23" w:rsidRPr="00AC6F02">
                <w:rPr>
                  <w:rFonts w:cstheme="minorHAnsi"/>
                  <w:sz w:val="16"/>
                  <w:szCs w:val="16"/>
                  <w:rPrChange w:id="8559" w:author="Στάθης Καπ" w:date="2023-03-03T03:18:00Z">
                    <w:rPr>
                      <w:rFonts w:cstheme="minorHAnsi"/>
                      <w:sz w:val="18"/>
                      <w:szCs w:val="18"/>
                    </w:rPr>
                  </w:rPrChange>
                </w:rPr>
                <w:t xml:space="preserve"> S=1</w:t>
              </w:r>
            </w:ins>
          </w:p>
        </w:tc>
      </w:tr>
      <w:tr w:rsidR="00577FCD" w14:paraId="4414A3FB" w14:textId="5FBECD55" w:rsidTr="00F03C40">
        <w:trPr>
          <w:ins w:id="8560"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8561"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8562" w:author="Στάθης Καπ" w:date="2023-02-26T20:57:00Z"/>
                <w:sz w:val="16"/>
                <w:szCs w:val="16"/>
                <w:rPrChange w:id="8563" w:author="Στάθης Καπ" w:date="2023-03-03T03:18:00Z">
                  <w:rPr>
                    <w:ins w:id="8564" w:author="Στάθης Καπ" w:date="2023-02-26T20:57:00Z"/>
                  </w:rPr>
                </w:rPrChange>
              </w:rPr>
              <w:pPrChange w:id="8565" w:author="Στάθης Καπ" w:date="2023-02-26T21:00:00Z">
                <w:pPr/>
              </w:pPrChange>
            </w:pPr>
            <w:ins w:id="8566" w:author="Στάθης Καπ" w:date="2023-02-27T03:01:00Z">
              <w:r w:rsidRPr="00AC6F02">
                <w:rPr>
                  <w:sz w:val="16"/>
                  <w:szCs w:val="16"/>
                  <w:rPrChange w:id="8567" w:author="Στάθης Καπ" w:date="2023-03-03T03:18:00Z">
                    <w:rPr>
                      <w:sz w:val="18"/>
                      <w:szCs w:val="18"/>
                    </w:rPr>
                  </w:rPrChange>
                </w:rPr>
                <w:t>p</w:t>
              </w:r>
            </w:ins>
            <w:ins w:id="8568" w:author="Στάθης Καπ" w:date="2023-02-26T20:57:00Z">
              <w:r w:rsidRPr="00AC6F02">
                <w:rPr>
                  <w:sz w:val="16"/>
                  <w:szCs w:val="16"/>
                  <w:rPrChange w:id="8569" w:author="Στάθης Καπ" w:date="2023-03-03T03:18:00Z">
                    <w:rPr>
                      <w:sz w:val="18"/>
                      <w:szCs w:val="18"/>
                    </w:rPr>
                  </w:rPrChange>
                </w:rPr>
                <w:t>r01</w:t>
              </w:r>
            </w:ins>
          </w:p>
        </w:tc>
        <w:tc>
          <w:tcPr>
            <w:tcW w:w="560" w:type="dxa"/>
            <w:tcBorders>
              <w:top w:val="single" w:sz="4" w:space="0" w:color="auto"/>
              <w:left w:val="single" w:sz="4" w:space="0" w:color="auto"/>
            </w:tcBorders>
            <w:tcPrChange w:id="8570"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8571" w:author="Στάθης Καπ" w:date="2023-02-26T20:57:00Z"/>
                <w:rFonts w:cstheme="minorHAnsi"/>
                <w:sz w:val="16"/>
                <w:szCs w:val="16"/>
                <w:rPrChange w:id="8572" w:author="Στάθης Καπ" w:date="2023-03-03T03:18:00Z">
                  <w:rPr>
                    <w:ins w:id="8573" w:author="Στάθης Καπ" w:date="2023-02-26T20:57:00Z"/>
                  </w:rPr>
                </w:rPrChange>
              </w:rPr>
              <w:pPrChange w:id="8574" w:author="Στάθης Καπ" w:date="2023-02-26T21:00:00Z">
                <w:pPr/>
              </w:pPrChange>
            </w:pPr>
            <w:ins w:id="8575" w:author="Στάθης Καπ" w:date="2023-02-26T21:04:00Z">
              <w:r w:rsidRPr="00AC6F02">
                <w:rPr>
                  <w:rFonts w:cstheme="minorHAnsi"/>
                  <w:sz w:val="16"/>
                  <w:szCs w:val="16"/>
                  <w:rPrChange w:id="8576" w:author="Στάθης Καπ" w:date="2023-03-03T03:18:00Z">
                    <w:rPr>
                      <w:rFonts w:cstheme="minorHAnsi"/>
                      <w:sz w:val="20"/>
                      <w:szCs w:val="20"/>
                    </w:rPr>
                  </w:rPrChange>
                </w:rPr>
                <w:t>308</w:t>
              </w:r>
            </w:ins>
          </w:p>
        </w:tc>
        <w:tc>
          <w:tcPr>
            <w:tcW w:w="855" w:type="dxa"/>
            <w:tcBorders>
              <w:top w:val="single" w:sz="4" w:space="0" w:color="auto"/>
            </w:tcBorders>
            <w:tcPrChange w:id="8577"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8578" w:author="Στάθης Καπ" w:date="2023-02-26T20:57:00Z"/>
                <w:rFonts w:cstheme="minorHAnsi"/>
                <w:sz w:val="16"/>
                <w:szCs w:val="16"/>
                <w:rPrChange w:id="8579" w:author="Στάθης Καπ" w:date="2023-03-03T03:18:00Z">
                  <w:rPr>
                    <w:ins w:id="8580" w:author="Στάθης Καπ" w:date="2023-02-26T20:57:00Z"/>
                  </w:rPr>
                </w:rPrChange>
              </w:rPr>
              <w:pPrChange w:id="8581" w:author="Στάθης Καπ" w:date="2023-02-26T21:00:00Z">
                <w:pPr/>
              </w:pPrChange>
            </w:pPr>
            <w:ins w:id="8582" w:author="Στάθης Καπ" w:date="2023-02-26T21:07:00Z">
              <w:r w:rsidRPr="00AC6F02">
                <w:rPr>
                  <w:rFonts w:cstheme="minorHAnsi"/>
                  <w:sz w:val="16"/>
                  <w:szCs w:val="16"/>
                  <w:rPrChange w:id="8583" w:author="Στάθης Καπ" w:date="2023-03-03T03:18:00Z">
                    <w:rPr>
                      <w:rFonts w:cstheme="minorHAnsi"/>
                      <w:sz w:val="20"/>
                      <w:szCs w:val="20"/>
                    </w:rPr>
                  </w:rPrChange>
                </w:rPr>
                <w:t>304</w:t>
              </w:r>
            </w:ins>
          </w:p>
        </w:tc>
        <w:tc>
          <w:tcPr>
            <w:tcW w:w="544" w:type="dxa"/>
            <w:tcBorders>
              <w:top w:val="single" w:sz="4" w:space="0" w:color="auto"/>
            </w:tcBorders>
            <w:vAlign w:val="bottom"/>
            <w:tcPrChange w:id="8584"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8585" w:author="Στάθης Καπ" w:date="2023-02-26T20:57:00Z"/>
                <w:rFonts w:cstheme="minorHAnsi"/>
                <w:sz w:val="16"/>
                <w:szCs w:val="16"/>
                <w:lang w:val="el-GR"/>
                <w:rPrChange w:id="8586" w:author="Στάθης Καπ" w:date="2023-03-03T03:18:00Z">
                  <w:rPr>
                    <w:ins w:id="8587" w:author="Στάθης Καπ" w:date="2023-02-26T20:57:00Z"/>
                  </w:rPr>
                </w:rPrChange>
              </w:rPr>
              <w:pPrChange w:id="8588" w:author="Στάθης Καπ" w:date="2023-02-26T21:00:00Z">
                <w:pPr/>
              </w:pPrChange>
            </w:pPr>
            <w:ins w:id="8589" w:author="Στάθης Καπ" w:date="2023-03-03T00:39:00Z">
              <w:r w:rsidRPr="00AC6F02">
                <w:rPr>
                  <w:rFonts w:ascii="Calibri" w:hAnsi="Calibri" w:cs="Calibri"/>
                  <w:color w:val="000000"/>
                  <w:sz w:val="16"/>
                  <w:szCs w:val="16"/>
                  <w:rPrChange w:id="8590"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8591"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8592" w:author="Στάθης Καπ" w:date="2023-02-26T20:57:00Z"/>
                <w:rFonts w:cstheme="minorHAnsi"/>
                <w:sz w:val="16"/>
                <w:szCs w:val="16"/>
                <w:rPrChange w:id="8593" w:author="Στάθης Καπ" w:date="2023-03-03T03:18:00Z">
                  <w:rPr>
                    <w:ins w:id="8594" w:author="Στάθης Καπ" w:date="2023-02-26T20:57:00Z"/>
                  </w:rPr>
                </w:rPrChange>
              </w:rPr>
              <w:pPrChange w:id="8595" w:author="Στάθης Καπ" w:date="2023-02-26T21:00:00Z">
                <w:pPr/>
              </w:pPrChange>
            </w:pPr>
            <w:ins w:id="8596" w:author="Στάθης Καπ" w:date="2023-03-03T00:39:00Z">
              <w:r w:rsidRPr="00AC6F02">
                <w:rPr>
                  <w:rFonts w:ascii="Calibri" w:hAnsi="Calibri" w:cs="Calibri"/>
                  <w:color w:val="000000"/>
                  <w:sz w:val="16"/>
                  <w:szCs w:val="16"/>
                  <w:rPrChange w:id="8597"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8598"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8599" w:author="Στάθης Καπ" w:date="2023-02-26T20:57:00Z"/>
                <w:rFonts w:cstheme="minorHAnsi"/>
                <w:sz w:val="16"/>
                <w:szCs w:val="16"/>
                <w:rPrChange w:id="8600" w:author="Στάθης Καπ" w:date="2023-03-03T03:18:00Z">
                  <w:rPr>
                    <w:ins w:id="8601" w:author="Στάθης Καπ" w:date="2023-02-26T20:57:00Z"/>
                  </w:rPr>
                </w:rPrChange>
              </w:rPr>
              <w:pPrChange w:id="8602" w:author="Στάθης Καπ" w:date="2023-02-26T21:00:00Z">
                <w:pPr/>
              </w:pPrChange>
            </w:pPr>
            <w:ins w:id="8603"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8604"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8605" w:author="Στάθης Καπ" w:date="2023-02-26T20:57:00Z"/>
                <w:rFonts w:cstheme="minorHAnsi"/>
                <w:sz w:val="16"/>
                <w:szCs w:val="16"/>
                <w:rPrChange w:id="8606" w:author="Στάθης Καπ" w:date="2023-03-03T03:18:00Z">
                  <w:rPr>
                    <w:ins w:id="8607" w:author="Στάθης Καπ" w:date="2023-02-26T20:57:00Z"/>
                  </w:rPr>
                </w:rPrChange>
              </w:rPr>
              <w:pPrChange w:id="8608" w:author="Στάθης Καπ" w:date="2023-02-26T21:00:00Z">
                <w:pPr/>
              </w:pPrChange>
            </w:pPr>
            <w:ins w:id="8609" w:author="Στάθης Καπ" w:date="2023-03-03T00:39:00Z">
              <w:r w:rsidRPr="00AC6F02">
                <w:rPr>
                  <w:rFonts w:ascii="Calibri" w:hAnsi="Calibri" w:cs="Calibri"/>
                  <w:color w:val="000000"/>
                  <w:sz w:val="16"/>
                  <w:szCs w:val="16"/>
                  <w:rPrChange w:id="8610"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8611"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8612" w:author="Στάθης Καπ" w:date="2023-02-26T20:57:00Z"/>
                <w:rFonts w:cstheme="minorHAnsi"/>
                <w:sz w:val="16"/>
                <w:szCs w:val="16"/>
                <w:rPrChange w:id="8613" w:author="Στάθης Καπ" w:date="2023-03-03T03:18:00Z">
                  <w:rPr>
                    <w:ins w:id="8614" w:author="Στάθης Καπ" w:date="2023-02-26T20:57:00Z"/>
                  </w:rPr>
                </w:rPrChange>
              </w:rPr>
              <w:pPrChange w:id="8615" w:author="Στάθης Καπ" w:date="2023-02-26T21:00:00Z">
                <w:pPr/>
              </w:pPrChange>
            </w:pPr>
            <w:ins w:id="8616" w:author="Στάθης Καπ" w:date="2023-03-03T00:39:00Z">
              <w:r w:rsidRPr="00AC6F02">
                <w:rPr>
                  <w:rFonts w:ascii="Calibri" w:hAnsi="Calibri" w:cs="Calibri"/>
                  <w:color w:val="000000"/>
                  <w:sz w:val="16"/>
                  <w:szCs w:val="16"/>
                  <w:rPrChange w:id="8617"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8618"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8619" w:author="Στάθης Καπ" w:date="2023-02-26T20:57:00Z"/>
                <w:rFonts w:cstheme="minorHAnsi"/>
                <w:sz w:val="16"/>
                <w:szCs w:val="16"/>
                <w:rPrChange w:id="8620" w:author="Στάθης Καπ" w:date="2023-03-03T03:18:00Z">
                  <w:rPr>
                    <w:ins w:id="8621" w:author="Στάθης Καπ" w:date="2023-02-26T20:57:00Z"/>
                  </w:rPr>
                </w:rPrChange>
              </w:rPr>
              <w:pPrChange w:id="8622" w:author="Στάθης Καπ" w:date="2023-02-26T21:00:00Z">
                <w:pPr/>
              </w:pPrChange>
            </w:pPr>
            <w:ins w:id="8623"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8624"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8625" w:author="Στάθης Καπ" w:date="2023-02-26T20:57:00Z"/>
                <w:rFonts w:cstheme="minorHAnsi"/>
                <w:sz w:val="16"/>
                <w:szCs w:val="16"/>
                <w:rPrChange w:id="8626" w:author="Στάθης Καπ" w:date="2023-03-03T03:18:00Z">
                  <w:rPr>
                    <w:ins w:id="8627" w:author="Στάθης Καπ" w:date="2023-02-26T20:57:00Z"/>
                  </w:rPr>
                </w:rPrChange>
              </w:rPr>
              <w:pPrChange w:id="8628" w:author="Στάθης Καπ" w:date="2023-02-26T21:00:00Z">
                <w:pPr/>
              </w:pPrChange>
            </w:pPr>
            <w:ins w:id="8629" w:author="Στάθης Καπ" w:date="2023-03-03T00:39:00Z">
              <w:r w:rsidRPr="00AC6F02">
                <w:rPr>
                  <w:rFonts w:ascii="Calibri" w:hAnsi="Calibri" w:cs="Calibri"/>
                  <w:color w:val="000000"/>
                  <w:sz w:val="16"/>
                  <w:szCs w:val="16"/>
                  <w:rPrChange w:id="8630"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8631"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8632" w:author="Στάθης Καπ" w:date="2023-02-26T20:58:00Z"/>
                <w:rFonts w:cstheme="minorHAnsi"/>
                <w:sz w:val="16"/>
                <w:szCs w:val="16"/>
                <w:rPrChange w:id="8633" w:author="Στάθης Καπ" w:date="2023-03-03T03:18:00Z">
                  <w:rPr>
                    <w:ins w:id="8634" w:author="Στάθης Καπ" w:date="2023-02-26T20:58:00Z"/>
                  </w:rPr>
                </w:rPrChange>
              </w:rPr>
              <w:pPrChange w:id="8635" w:author="Στάθης Καπ" w:date="2023-02-26T21:00:00Z">
                <w:pPr/>
              </w:pPrChange>
            </w:pPr>
            <w:ins w:id="8636" w:author="Στάθης Καπ" w:date="2023-03-03T00:39:00Z">
              <w:r w:rsidRPr="00AC6F02">
                <w:rPr>
                  <w:rFonts w:ascii="Calibri" w:hAnsi="Calibri" w:cs="Calibri"/>
                  <w:color w:val="000000"/>
                  <w:sz w:val="16"/>
                  <w:szCs w:val="16"/>
                  <w:rPrChange w:id="8637"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8638"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8639" w:author="Στάθης Καπ" w:date="2023-02-26T20:58:00Z"/>
                <w:rFonts w:cstheme="minorHAnsi"/>
                <w:sz w:val="16"/>
                <w:szCs w:val="16"/>
                <w:rPrChange w:id="8640" w:author="Στάθης Καπ" w:date="2023-03-03T03:18:00Z">
                  <w:rPr>
                    <w:ins w:id="8641" w:author="Στάθης Καπ" w:date="2023-02-26T20:58:00Z"/>
                  </w:rPr>
                </w:rPrChange>
              </w:rPr>
              <w:pPrChange w:id="8642" w:author="Στάθης Καπ" w:date="2023-02-26T21:00:00Z">
                <w:pPr/>
              </w:pPrChange>
            </w:pPr>
            <w:ins w:id="8643"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8644"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8645" w:author="Στάθης Καπ" w:date="2023-02-26T20:58:00Z"/>
                <w:rFonts w:cstheme="minorHAnsi"/>
                <w:sz w:val="16"/>
                <w:szCs w:val="16"/>
                <w:rPrChange w:id="8646" w:author="Στάθης Καπ" w:date="2023-03-03T03:18:00Z">
                  <w:rPr>
                    <w:ins w:id="8647" w:author="Στάθης Καπ" w:date="2023-02-26T20:58:00Z"/>
                  </w:rPr>
                </w:rPrChange>
              </w:rPr>
              <w:pPrChange w:id="8648" w:author="Στάθης Καπ" w:date="2023-02-26T21:00:00Z">
                <w:pPr/>
              </w:pPrChange>
            </w:pPr>
            <w:ins w:id="8649" w:author="Στάθης Καπ" w:date="2023-03-03T00:40:00Z">
              <w:r w:rsidRPr="00AC6F02">
                <w:rPr>
                  <w:rFonts w:ascii="Calibri" w:hAnsi="Calibri" w:cs="Calibri"/>
                  <w:color w:val="000000"/>
                  <w:sz w:val="16"/>
                  <w:szCs w:val="16"/>
                  <w:rPrChange w:id="8650"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651"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652" w:author="Στάθης Καπ" w:date="2023-02-26T21:00:00Z"/>
                <w:rFonts w:cstheme="minorHAnsi"/>
                <w:sz w:val="16"/>
                <w:szCs w:val="16"/>
                <w:rPrChange w:id="8653" w:author="Στάθης Καπ" w:date="2023-03-03T03:18:00Z">
                  <w:rPr>
                    <w:ins w:id="8654" w:author="Στάθης Καπ" w:date="2023-02-26T21:00:00Z"/>
                  </w:rPr>
                </w:rPrChange>
              </w:rPr>
              <w:pPrChange w:id="8655" w:author="Στάθης Καπ" w:date="2023-02-26T21:00:00Z">
                <w:pPr/>
              </w:pPrChange>
            </w:pPr>
            <w:ins w:id="8656" w:author="Στάθης Καπ" w:date="2023-03-03T00:40:00Z">
              <w:r w:rsidRPr="00AC6F02">
                <w:rPr>
                  <w:rFonts w:ascii="Calibri" w:hAnsi="Calibri" w:cs="Calibri"/>
                  <w:color w:val="000000"/>
                  <w:sz w:val="16"/>
                  <w:szCs w:val="16"/>
                  <w:rPrChange w:id="8657"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658"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659" w:author="Στάθης Καπ" w:date="2023-02-26T21:00:00Z"/>
                <w:rFonts w:cstheme="minorHAnsi"/>
                <w:sz w:val="16"/>
                <w:szCs w:val="16"/>
                <w:rPrChange w:id="8660" w:author="Στάθης Καπ" w:date="2023-03-03T03:18:00Z">
                  <w:rPr>
                    <w:ins w:id="8661" w:author="Στάθης Καπ" w:date="2023-02-26T21:00:00Z"/>
                  </w:rPr>
                </w:rPrChange>
              </w:rPr>
              <w:pPrChange w:id="8662" w:author="Στάθης Καπ" w:date="2023-02-26T21:00:00Z">
                <w:pPr/>
              </w:pPrChange>
            </w:pPr>
            <w:ins w:id="8663" w:author="Στάθης Καπ" w:date="2023-03-03T04:45:00Z">
              <w:r>
                <w:rPr>
                  <w:rFonts w:ascii="Calibri" w:hAnsi="Calibri" w:cstheme="minorHAnsi"/>
                  <w:color w:val="000000"/>
                  <w:sz w:val="16"/>
                  <w:szCs w:val="16"/>
                </w:rPr>
                <w:t>5.37</w:t>
              </w:r>
            </w:ins>
          </w:p>
        </w:tc>
      </w:tr>
      <w:tr w:rsidR="00F03C40" w14:paraId="25660D98" w14:textId="3D21F48B" w:rsidTr="00F03C40">
        <w:trPr>
          <w:ins w:id="8664" w:author="Στάθης Καπ" w:date="2023-02-26T20:57:00Z"/>
        </w:trPr>
        <w:tc>
          <w:tcPr>
            <w:tcW w:w="515" w:type="dxa"/>
            <w:tcBorders>
              <w:top w:val="nil"/>
              <w:bottom w:val="nil"/>
              <w:right w:val="single" w:sz="4" w:space="0" w:color="auto"/>
            </w:tcBorders>
            <w:shd w:val="clear" w:color="auto" w:fill="E7E6E6" w:themeFill="background2"/>
            <w:vAlign w:val="center"/>
            <w:tcPrChange w:id="8665"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666" w:author="Στάθης Καπ" w:date="2023-02-26T20:57:00Z"/>
                <w:sz w:val="16"/>
                <w:szCs w:val="16"/>
                <w:rPrChange w:id="8667" w:author="Στάθης Καπ" w:date="2023-03-03T03:18:00Z">
                  <w:rPr>
                    <w:ins w:id="8668" w:author="Στάθης Καπ" w:date="2023-02-26T20:57:00Z"/>
                  </w:rPr>
                </w:rPrChange>
              </w:rPr>
              <w:pPrChange w:id="8669" w:author="Στάθης Καπ" w:date="2023-02-26T21:00:00Z">
                <w:pPr/>
              </w:pPrChange>
            </w:pPr>
            <w:ins w:id="8670" w:author="Στάθης Καπ" w:date="2023-02-27T03:01:00Z">
              <w:r w:rsidRPr="00AC6F02">
                <w:rPr>
                  <w:sz w:val="16"/>
                  <w:szCs w:val="16"/>
                  <w:rPrChange w:id="8671" w:author="Στάθης Καπ" w:date="2023-03-03T03:18:00Z">
                    <w:rPr>
                      <w:sz w:val="18"/>
                      <w:szCs w:val="18"/>
                    </w:rPr>
                  </w:rPrChange>
                </w:rPr>
                <w:t>p</w:t>
              </w:r>
            </w:ins>
            <w:ins w:id="8672" w:author="Στάθης Καπ" w:date="2023-02-26T20:57:00Z">
              <w:r w:rsidRPr="00AC6F02">
                <w:rPr>
                  <w:sz w:val="16"/>
                  <w:szCs w:val="16"/>
                  <w:rPrChange w:id="8673" w:author="Στάθης Καπ" w:date="2023-03-03T03:18:00Z">
                    <w:rPr>
                      <w:sz w:val="18"/>
                      <w:szCs w:val="18"/>
                    </w:rPr>
                  </w:rPrChange>
                </w:rPr>
                <w:t>r02</w:t>
              </w:r>
            </w:ins>
          </w:p>
        </w:tc>
        <w:tc>
          <w:tcPr>
            <w:tcW w:w="560" w:type="dxa"/>
            <w:tcBorders>
              <w:left w:val="single" w:sz="4" w:space="0" w:color="auto"/>
            </w:tcBorders>
            <w:tcPrChange w:id="8674" w:author="Στάθης Καπ" w:date="2023-03-03T06:24:00Z">
              <w:tcPr>
                <w:tcW w:w="560" w:type="dxa"/>
              </w:tcPr>
            </w:tcPrChange>
          </w:tcPr>
          <w:p w14:paraId="4821E7A5" w14:textId="56BE6BB3" w:rsidR="00577FCD" w:rsidRPr="00AC6F02" w:rsidRDefault="00577FCD">
            <w:pPr>
              <w:jc w:val="center"/>
              <w:rPr>
                <w:ins w:id="8675" w:author="Στάθης Καπ" w:date="2023-02-26T20:57:00Z"/>
                <w:rFonts w:cstheme="minorHAnsi"/>
                <w:sz w:val="16"/>
                <w:szCs w:val="16"/>
                <w:rPrChange w:id="8676" w:author="Στάθης Καπ" w:date="2023-03-03T03:18:00Z">
                  <w:rPr>
                    <w:ins w:id="8677" w:author="Στάθης Καπ" w:date="2023-02-26T20:57:00Z"/>
                  </w:rPr>
                </w:rPrChange>
              </w:rPr>
              <w:pPrChange w:id="8678" w:author="Στάθης Καπ" w:date="2023-02-26T21:00:00Z">
                <w:pPr/>
              </w:pPrChange>
            </w:pPr>
            <w:ins w:id="8679" w:author="Στάθης Καπ" w:date="2023-02-26T21:04:00Z">
              <w:r w:rsidRPr="00AC6F02">
                <w:rPr>
                  <w:rFonts w:cstheme="minorHAnsi"/>
                  <w:sz w:val="16"/>
                  <w:szCs w:val="16"/>
                  <w:rPrChange w:id="8680" w:author="Στάθης Καπ" w:date="2023-03-03T03:18:00Z">
                    <w:rPr>
                      <w:rFonts w:cstheme="minorHAnsi"/>
                      <w:sz w:val="20"/>
                      <w:szCs w:val="20"/>
                    </w:rPr>
                  </w:rPrChange>
                </w:rPr>
                <w:t>404</w:t>
              </w:r>
            </w:ins>
          </w:p>
        </w:tc>
        <w:tc>
          <w:tcPr>
            <w:tcW w:w="855" w:type="dxa"/>
            <w:tcPrChange w:id="8681" w:author="Στάθης Καπ" w:date="2023-03-03T06:24:00Z">
              <w:tcPr>
                <w:tcW w:w="855" w:type="dxa"/>
              </w:tcPr>
            </w:tcPrChange>
          </w:tcPr>
          <w:p w14:paraId="57C07856" w14:textId="257C0AF9" w:rsidR="00577FCD" w:rsidRPr="00AC6F02" w:rsidRDefault="00577FCD">
            <w:pPr>
              <w:jc w:val="center"/>
              <w:rPr>
                <w:ins w:id="8682" w:author="Στάθης Καπ" w:date="2023-02-26T20:57:00Z"/>
                <w:rFonts w:cstheme="minorHAnsi"/>
                <w:sz w:val="16"/>
                <w:szCs w:val="16"/>
                <w:rPrChange w:id="8683" w:author="Στάθης Καπ" w:date="2023-03-03T03:18:00Z">
                  <w:rPr>
                    <w:ins w:id="8684" w:author="Στάθης Καπ" w:date="2023-02-26T20:57:00Z"/>
                  </w:rPr>
                </w:rPrChange>
              </w:rPr>
              <w:pPrChange w:id="8685" w:author="Στάθης Καπ" w:date="2023-02-26T21:00:00Z">
                <w:pPr/>
              </w:pPrChange>
            </w:pPr>
            <w:ins w:id="8686" w:author="Στάθης Καπ" w:date="2023-02-26T21:07:00Z">
              <w:r w:rsidRPr="00AC6F02">
                <w:rPr>
                  <w:rFonts w:cstheme="minorHAnsi"/>
                  <w:sz w:val="16"/>
                  <w:szCs w:val="16"/>
                  <w:rPrChange w:id="8687" w:author="Στάθης Καπ" w:date="2023-03-03T03:18:00Z">
                    <w:rPr>
                      <w:rFonts w:cstheme="minorHAnsi"/>
                      <w:sz w:val="20"/>
                      <w:szCs w:val="20"/>
                    </w:rPr>
                  </w:rPrChange>
                </w:rPr>
                <w:t>385</w:t>
              </w:r>
            </w:ins>
          </w:p>
        </w:tc>
        <w:tc>
          <w:tcPr>
            <w:tcW w:w="544" w:type="dxa"/>
            <w:vAlign w:val="bottom"/>
            <w:tcPrChange w:id="8688" w:author="Στάθης Καπ" w:date="2023-03-03T06:24:00Z">
              <w:tcPr>
                <w:tcW w:w="544" w:type="dxa"/>
                <w:vAlign w:val="bottom"/>
              </w:tcPr>
            </w:tcPrChange>
          </w:tcPr>
          <w:p w14:paraId="0DD55B74" w14:textId="15C49899" w:rsidR="00577FCD" w:rsidRPr="00AC6F02" w:rsidRDefault="00577FCD">
            <w:pPr>
              <w:jc w:val="center"/>
              <w:rPr>
                <w:ins w:id="8689" w:author="Στάθης Καπ" w:date="2023-02-26T20:57:00Z"/>
                <w:rFonts w:cstheme="minorHAnsi"/>
                <w:sz w:val="16"/>
                <w:szCs w:val="16"/>
                <w:rPrChange w:id="8690" w:author="Στάθης Καπ" w:date="2023-03-03T03:18:00Z">
                  <w:rPr>
                    <w:ins w:id="8691" w:author="Στάθης Καπ" w:date="2023-02-26T20:57:00Z"/>
                  </w:rPr>
                </w:rPrChange>
              </w:rPr>
              <w:pPrChange w:id="8692" w:author="Στάθης Καπ" w:date="2023-02-26T21:00:00Z">
                <w:pPr/>
              </w:pPrChange>
            </w:pPr>
            <w:ins w:id="8693" w:author="Στάθης Καπ" w:date="2023-03-03T00:39:00Z">
              <w:r w:rsidRPr="00AC6F02">
                <w:rPr>
                  <w:rFonts w:ascii="Calibri" w:hAnsi="Calibri" w:cs="Calibri"/>
                  <w:color w:val="000000"/>
                  <w:sz w:val="16"/>
                  <w:szCs w:val="16"/>
                  <w:rPrChange w:id="8694" w:author="Στάθης Καπ" w:date="2023-03-03T03:18:00Z">
                    <w:rPr>
                      <w:rFonts w:ascii="Calibri" w:hAnsi="Calibri" w:cs="Calibri"/>
                      <w:color w:val="000000"/>
                    </w:rPr>
                  </w:rPrChange>
                </w:rPr>
                <w:t>375</w:t>
              </w:r>
            </w:ins>
          </w:p>
        </w:tc>
        <w:tc>
          <w:tcPr>
            <w:tcW w:w="621" w:type="dxa"/>
            <w:vAlign w:val="bottom"/>
            <w:tcPrChange w:id="8695" w:author="Στάθης Καπ" w:date="2023-03-03T06:24:00Z">
              <w:tcPr>
                <w:tcW w:w="621" w:type="dxa"/>
                <w:vAlign w:val="bottom"/>
              </w:tcPr>
            </w:tcPrChange>
          </w:tcPr>
          <w:p w14:paraId="4D222D4F" w14:textId="321EE3C6" w:rsidR="00577FCD" w:rsidRPr="00AC6F02" w:rsidRDefault="00577FCD">
            <w:pPr>
              <w:jc w:val="center"/>
              <w:rPr>
                <w:ins w:id="8696" w:author="Στάθης Καπ" w:date="2023-02-26T20:57:00Z"/>
                <w:rFonts w:cstheme="minorHAnsi"/>
                <w:sz w:val="16"/>
                <w:szCs w:val="16"/>
                <w:rPrChange w:id="8697" w:author="Στάθης Καπ" w:date="2023-03-03T03:18:00Z">
                  <w:rPr>
                    <w:ins w:id="8698" w:author="Στάθης Καπ" w:date="2023-02-26T20:57:00Z"/>
                  </w:rPr>
                </w:rPrChange>
              </w:rPr>
              <w:pPrChange w:id="8699" w:author="Στάθης Καπ" w:date="2023-02-26T21:00:00Z">
                <w:pPr/>
              </w:pPrChange>
            </w:pPr>
            <w:ins w:id="8700" w:author="Στάθης Καπ" w:date="2023-03-03T00:39:00Z">
              <w:r w:rsidRPr="00AC6F02">
                <w:rPr>
                  <w:rFonts w:ascii="Calibri" w:hAnsi="Calibri" w:cs="Calibri"/>
                  <w:color w:val="000000"/>
                  <w:sz w:val="16"/>
                  <w:szCs w:val="16"/>
                  <w:rPrChange w:id="8701" w:author="Στάθης Καπ" w:date="2023-03-03T03:18:00Z">
                    <w:rPr>
                      <w:rFonts w:ascii="Calibri" w:hAnsi="Calibri" w:cs="Calibri"/>
                      <w:color w:val="000000"/>
                    </w:rPr>
                  </w:rPrChange>
                </w:rPr>
                <w:t>0.222</w:t>
              </w:r>
            </w:ins>
          </w:p>
        </w:tc>
        <w:tc>
          <w:tcPr>
            <w:tcW w:w="669" w:type="dxa"/>
            <w:vAlign w:val="center"/>
            <w:tcPrChange w:id="8702" w:author="Στάθης Καπ" w:date="2023-03-03T06:24:00Z">
              <w:tcPr>
                <w:tcW w:w="669" w:type="dxa"/>
                <w:vAlign w:val="center"/>
              </w:tcPr>
            </w:tcPrChange>
          </w:tcPr>
          <w:p w14:paraId="33310412" w14:textId="465C170C" w:rsidR="00577FCD" w:rsidRPr="00AC6F02" w:rsidRDefault="00577FCD">
            <w:pPr>
              <w:jc w:val="center"/>
              <w:rPr>
                <w:ins w:id="8703" w:author="Στάθης Καπ" w:date="2023-02-26T20:57:00Z"/>
                <w:rFonts w:cstheme="minorHAnsi"/>
                <w:sz w:val="16"/>
                <w:szCs w:val="16"/>
                <w:rPrChange w:id="8704" w:author="Στάθης Καπ" w:date="2023-03-03T03:18:00Z">
                  <w:rPr>
                    <w:ins w:id="8705" w:author="Στάθης Καπ" w:date="2023-02-26T20:57:00Z"/>
                  </w:rPr>
                </w:rPrChange>
              </w:rPr>
              <w:pPrChange w:id="8706" w:author="Στάθης Καπ" w:date="2023-02-26T21:00:00Z">
                <w:pPr/>
              </w:pPrChange>
            </w:pPr>
            <w:ins w:id="8707" w:author="Στάθης Καπ" w:date="2023-03-03T05:59:00Z">
              <w:r>
                <w:rPr>
                  <w:rFonts w:ascii="Calibri" w:hAnsi="Calibri" w:cs="Calibri"/>
                  <w:color w:val="000000"/>
                  <w:sz w:val="16"/>
                  <w:szCs w:val="16"/>
                </w:rPr>
                <w:t>7.18</w:t>
              </w:r>
            </w:ins>
          </w:p>
        </w:tc>
        <w:tc>
          <w:tcPr>
            <w:tcW w:w="543" w:type="dxa"/>
            <w:vAlign w:val="bottom"/>
            <w:tcPrChange w:id="8708" w:author="Στάθης Καπ" w:date="2023-03-03T06:24:00Z">
              <w:tcPr>
                <w:tcW w:w="543" w:type="dxa"/>
                <w:vAlign w:val="bottom"/>
              </w:tcPr>
            </w:tcPrChange>
          </w:tcPr>
          <w:p w14:paraId="7A75EE3E" w14:textId="59FBBAEF" w:rsidR="00577FCD" w:rsidRPr="00AC6F02" w:rsidRDefault="00577FCD">
            <w:pPr>
              <w:jc w:val="center"/>
              <w:rPr>
                <w:ins w:id="8709" w:author="Στάθης Καπ" w:date="2023-02-26T20:57:00Z"/>
                <w:rFonts w:cstheme="minorHAnsi"/>
                <w:sz w:val="16"/>
                <w:szCs w:val="16"/>
                <w:rPrChange w:id="8710" w:author="Στάθης Καπ" w:date="2023-03-03T03:18:00Z">
                  <w:rPr>
                    <w:ins w:id="8711" w:author="Στάθης Καπ" w:date="2023-02-26T20:57:00Z"/>
                  </w:rPr>
                </w:rPrChange>
              </w:rPr>
              <w:pPrChange w:id="8712" w:author="Στάθης Καπ" w:date="2023-02-26T21:00:00Z">
                <w:pPr/>
              </w:pPrChange>
            </w:pPr>
            <w:ins w:id="8713" w:author="Στάθης Καπ" w:date="2023-03-03T00:39:00Z">
              <w:r w:rsidRPr="00AC6F02">
                <w:rPr>
                  <w:rFonts w:ascii="Calibri" w:hAnsi="Calibri" w:cs="Calibri"/>
                  <w:color w:val="000000"/>
                  <w:sz w:val="16"/>
                  <w:szCs w:val="16"/>
                  <w:rPrChange w:id="8714" w:author="Στάθης Καπ" w:date="2023-03-03T03:18:00Z">
                    <w:rPr>
                      <w:rFonts w:ascii="Calibri" w:hAnsi="Calibri" w:cs="Calibri"/>
                      <w:color w:val="000000"/>
                    </w:rPr>
                  </w:rPrChange>
                </w:rPr>
                <w:t>328</w:t>
              </w:r>
            </w:ins>
          </w:p>
        </w:tc>
        <w:tc>
          <w:tcPr>
            <w:tcW w:w="621" w:type="dxa"/>
            <w:vAlign w:val="bottom"/>
            <w:tcPrChange w:id="8715" w:author="Στάθης Καπ" w:date="2023-03-03T06:24:00Z">
              <w:tcPr>
                <w:tcW w:w="621" w:type="dxa"/>
                <w:vAlign w:val="bottom"/>
              </w:tcPr>
            </w:tcPrChange>
          </w:tcPr>
          <w:p w14:paraId="1941BA36" w14:textId="293F5325" w:rsidR="00577FCD" w:rsidRPr="00AC6F02" w:rsidRDefault="00577FCD">
            <w:pPr>
              <w:jc w:val="center"/>
              <w:rPr>
                <w:ins w:id="8716" w:author="Στάθης Καπ" w:date="2023-02-26T20:57:00Z"/>
                <w:rFonts w:cstheme="minorHAnsi"/>
                <w:sz w:val="16"/>
                <w:szCs w:val="16"/>
                <w:rPrChange w:id="8717" w:author="Στάθης Καπ" w:date="2023-03-03T03:18:00Z">
                  <w:rPr>
                    <w:ins w:id="8718" w:author="Στάθης Καπ" w:date="2023-02-26T20:57:00Z"/>
                  </w:rPr>
                </w:rPrChange>
              </w:rPr>
              <w:pPrChange w:id="8719" w:author="Στάθης Καπ" w:date="2023-02-26T21:00:00Z">
                <w:pPr/>
              </w:pPrChange>
            </w:pPr>
            <w:ins w:id="8720" w:author="Στάθης Καπ" w:date="2023-03-03T00:39:00Z">
              <w:r w:rsidRPr="00AC6F02">
                <w:rPr>
                  <w:rFonts w:ascii="Calibri" w:hAnsi="Calibri" w:cs="Calibri"/>
                  <w:color w:val="000000"/>
                  <w:sz w:val="16"/>
                  <w:szCs w:val="16"/>
                  <w:rPrChange w:id="8721" w:author="Στάθης Καπ" w:date="2023-03-03T03:18:00Z">
                    <w:rPr>
                      <w:rFonts w:ascii="Calibri" w:hAnsi="Calibri" w:cs="Calibri"/>
                      <w:color w:val="000000"/>
                    </w:rPr>
                  </w:rPrChange>
                </w:rPr>
                <w:t>0.172</w:t>
              </w:r>
            </w:ins>
          </w:p>
        </w:tc>
        <w:tc>
          <w:tcPr>
            <w:tcW w:w="669" w:type="dxa"/>
            <w:vAlign w:val="center"/>
            <w:tcPrChange w:id="8722" w:author="Στάθης Καπ" w:date="2023-03-03T06:24:00Z">
              <w:tcPr>
                <w:tcW w:w="669" w:type="dxa"/>
                <w:vAlign w:val="center"/>
              </w:tcPr>
            </w:tcPrChange>
          </w:tcPr>
          <w:p w14:paraId="09915C7F" w14:textId="2F567794" w:rsidR="00577FCD" w:rsidRPr="00AC6F02" w:rsidRDefault="00577FCD">
            <w:pPr>
              <w:jc w:val="center"/>
              <w:rPr>
                <w:ins w:id="8723" w:author="Στάθης Καπ" w:date="2023-02-26T20:57:00Z"/>
                <w:rFonts w:cstheme="minorHAnsi"/>
                <w:sz w:val="16"/>
                <w:szCs w:val="16"/>
                <w:rPrChange w:id="8724" w:author="Στάθης Καπ" w:date="2023-03-03T03:18:00Z">
                  <w:rPr>
                    <w:ins w:id="8725" w:author="Στάθης Καπ" w:date="2023-02-26T20:57:00Z"/>
                  </w:rPr>
                </w:rPrChange>
              </w:rPr>
              <w:pPrChange w:id="8726" w:author="Στάθης Καπ" w:date="2023-02-26T21:00:00Z">
                <w:pPr/>
              </w:pPrChange>
            </w:pPr>
            <w:ins w:id="8727" w:author="Στάθης Καπ" w:date="2023-03-03T04:44:00Z">
              <w:r>
                <w:rPr>
                  <w:rFonts w:ascii="Calibri" w:hAnsi="Calibri" w:cstheme="minorHAnsi"/>
                  <w:color w:val="000000"/>
                  <w:sz w:val="16"/>
                  <w:szCs w:val="16"/>
                </w:rPr>
                <w:t>12.53</w:t>
              </w:r>
            </w:ins>
          </w:p>
        </w:tc>
        <w:tc>
          <w:tcPr>
            <w:tcW w:w="508" w:type="dxa"/>
            <w:vAlign w:val="bottom"/>
            <w:tcPrChange w:id="8728" w:author="Στάθης Καπ" w:date="2023-03-03T06:24:00Z">
              <w:tcPr>
                <w:tcW w:w="508" w:type="dxa"/>
                <w:vAlign w:val="bottom"/>
              </w:tcPr>
            </w:tcPrChange>
          </w:tcPr>
          <w:p w14:paraId="2896346D" w14:textId="30278682" w:rsidR="00577FCD" w:rsidRPr="00AC6F02" w:rsidRDefault="00577FCD">
            <w:pPr>
              <w:jc w:val="center"/>
              <w:rPr>
                <w:ins w:id="8729" w:author="Στάθης Καπ" w:date="2023-02-26T20:57:00Z"/>
                <w:rFonts w:cstheme="minorHAnsi"/>
                <w:sz w:val="16"/>
                <w:szCs w:val="16"/>
                <w:rPrChange w:id="8730" w:author="Στάθης Καπ" w:date="2023-03-03T03:18:00Z">
                  <w:rPr>
                    <w:ins w:id="8731" w:author="Στάθης Καπ" w:date="2023-02-26T20:57:00Z"/>
                  </w:rPr>
                </w:rPrChange>
              </w:rPr>
              <w:pPrChange w:id="8732" w:author="Στάθης Καπ" w:date="2023-02-26T21:00:00Z">
                <w:pPr/>
              </w:pPrChange>
            </w:pPr>
            <w:ins w:id="8733" w:author="Στάθης Καπ" w:date="2023-03-03T00:39:00Z">
              <w:r w:rsidRPr="00AC6F02">
                <w:rPr>
                  <w:rFonts w:ascii="Calibri" w:hAnsi="Calibri" w:cs="Calibri"/>
                  <w:color w:val="000000"/>
                  <w:sz w:val="16"/>
                  <w:szCs w:val="16"/>
                  <w:rPrChange w:id="8734" w:author="Στάθης Καπ" w:date="2023-03-03T03:18:00Z">
                    <w:rPr>
                      <w:rFonts w:ascii="Calibri" w:hAnsi="Calibri" w:cs="Calibri"/>
                      <w:color w:val="000000"/>
                    </w:rPr>
                  </w:rPrChange>
                </w:rPr>
                <w:t>322</w:t>
              </w:r>
            </w:ins>
          </w:p>
        </w:tc>
        <w:tc>
          <w:tcPr>
            <w:tcW w:w="541" w:type="dxa"/>
            <w:vAlign w:val="bottom"/>
            <w:tcPrChange w:id="8735" w:author="Στάθης Καπ" w:date="2023-03-03T06:24:00Z">
              <w:tcPr>
                <w:tcW w:w="541" w:type="dxa"/>
                <w:vAlign w:val="bottom"/>
              </w:tcPr>
            </w:tcPrChange>
          </w:tcPr>
          <w:p w14:paraId="4E8AD75D" w14:textId="776005AF" w:rsidR="00577FCD" w:rsidRPr="00AC6F02" w:rsidRDefault="00577FCD">
            <w:pPr>
              <w:jc w:val="center"/>
              <w:rPr>
                <w:ins w:id="8736" w:author="Στάθης Καπ" w:date="2023-02-26T20:58:00Z"/>
                <w:rFonts w:cstheme="minorHAnsi"/>
                <w:sz w:val="16"/>
                <w:szCs w:val="16"/>
                <w:rPrChange w:id="8737" w:author="Στάθης Καπ" w:date="2023-03-03T03:18:00Z">
                  <w:rPr>
                    <w:ins w:id="8738" w:author="Στάθης Καπ" w:date="2023-02-26T20:58:00Z"/>
                  </w:rPr>
                </w:rPrChange>
              </w:rPr>
              <w:pPrChange w:id="8739" w:author="Στάθης Καπ" w:date="2023-02-26T21:00:00Z">
                <w:pPr/>
              </w:pPrChange>
            </w:pPr>
            <w:ins w:id="8740" w:author="Στάθης Καπ" w:date="2023-03-03T00:39:00Z">
              <w:r w:rsidRPr="00AC6F02">
                <w:rPr>
                  <w:rFonts w:ascii="Calibri" w:hAnsi="Calibri" w:cs="Calibri"/>
                  <w:color w:val="000000"/>
                  <w:sz w:val="16"/>
                  <w:szCs w:val="16"/>
                  <w:rPrChange w:id="8741" w:author="Στάθης Καπ" w:date="2023-03-03T03:18:00Z">
                    <w:rPr>
                      <w:rFonts w:ascii="Calibri" w:hAnsi="Calibri" w:cs="Calibri"/>
                      <w:color w:val="000000"/>
                    </w:rPr>
                  </w:rPrChange>
                </w:rPr>
                <w:t>0.171</w:t>
              </w:r>
            </w:ins>
          </w:p>
        </w:tc>
        <w:tc>
          <w:tcPr>
            <w:tcW w:w="589" w:type="dxa"/>
            <w:vAlign w:val="center"/>
            <w:tcPrChange w:id="8742" w:author="Στάθης Καπ" w:date="2023-03-03T06:24:00Z">
              <w:tcPr>
                <w:tcW w:w="589" w:type="dxa"/>
                <w:vAlign w:val="center"/>
              </w:tcPr>
            </w:tcPrChange>
          </w:tcPr>
          <w:p w14:paraId="0A59FDFB" w14:textId="54F7CEB6" w:rsidR="00577FCD" w:rsidRPr="00AC6F02" w:rsidRDefault="00577FCD">
            <w:pPr>
              <w:jc w:val="center"/>
              <w:rPr>
                <w:ins w:id="8743" w:author="Στάθης Καπ" w:date="2023-02-26T20:58:00Z"/>
                <w:rFonts w:cstheme="minorHAnsi"/>
                <w:sz w:val="16"/>
                <w:szCs w:val="16"/>
                <w:rPrChange w:id="8744" w:author="Στάθης Καπ" w:date="2023-03-03T03:18:00Z">
                  <w:rPr>
                    <w:ins w:id="8745" w:author="Στάθης Καπ" w:date="2023-02-26T20:58:00Z"/>
                  </w:rPr>
                </w:rPrChange>
              </w:rPr>
              <w:pPrChange w:id="8746" w:author="Στάθης Καπ" w:date="2023-02-26T21:00:00Z">
                <w:pPr/>
              </w:pPrChange>
            </w:pPr>
            <w:ins w:id="8747" w:author="Στάθης Καπ" w:date="2023-03-03T04:44:00Z">
              <w:r>
                <w:rPr>
                  <w:rFonts w:ascii="Calibri" w:hAnsi="Calibri" w:cstheme="minorHAnsi"/>
                  <w:color w:val="000000"/>
                  <w:sz w:val="16"/>
                  <w:szCs w:val="16"/>
                </w:rPr>
                <w:t>14.13</w:t>
              </w:r>
            </w:ins>
          </w:p>
        </w:tc>
        <w:tc>
          <w:tcPr>
            <w:tcW w:w="463" w:type="dxa"/>
            <w:vAlign w:val="bottom"/>
            <w:tcPrChange w:id="8748" w:author="Στάθης Καπ" w:date="2023-03-03T06:24:00Z">
              <w:tcPr>
                <w:tcW w:w="463" w:type="dxa"/>
                <w:vAlign w:val="bottom"/>
              </w:tcPr>
            </w:tcPrChange>
          </w:tcPr>
          <w:p w14:paraId="19C690E6" w14:textId="5AB3AC7E" w:rsidR="00577FCD" w:rsidRPr="00AC6F02" w:rsidRDefault="00577FCD">
            <w:pPr>
              <w:jc w:val="center"/>
              <w:rPr>
                <w:ins w:id="8749" w:author="Στάθης Καπ" w:date="2023-02-26T20:58:00Z"/>
                <w:rFonts w:cstheme="minorHAnsi"/>
                <w:sz w:val="16"/>
                <w:szCs w:val="16"/>
                <w:rPrChange w:id="8750" w:author="Στάθης Καπ" w:date="2023-03-03T03:18:00Z">
                  <w:rPr>
                    <w:ins w:id="8751" w:author="Στάθης Καπ" w:date="2023-02-26T20:58:00Z"/>
                  </w:rPr>
                </w:rPrChange>
              </w:rPr>
              <w:pPrChange w:id="8752" w:author="Στάθης Καπ" w:date="2023-02-26T21:00:00Z">
                <w:pPr/>
              </w:pPrChange>
            </w:pPr>
            <w:ins w:id="8753" w:author="Στάθης Καπ" w:date="2023-03-03T00:40:00Z">
              <w:r w:rsidRPr="00AC6F02">
                <w:rPr>
                  <w:rFonts w:ascii="Calibri" w:hAnsi="Calibri" w:cs="Calibri"/>
                  <w:color w:val="000000"/>
                  <w:sz w:val="16"/>
                  <w:szCs w:val="16"/>
                  <w:rPrChange w:id="8754" w:author="Στάθης Καπ" w:date="2023-03-03T03:18:00Z">
                    <w:rPr>
                      <w:rFonts w:ascii="Calibri" w:hAnsi="Calibri" w:cs="Calibri"/>
                      <w:color w:val="000000"/>
                    </w:rPr>
                  </w:rPrChange>
                </w:rPr>
                <w:t>295</w:t>
              </w:r>
            </w:ins>
          </w:p>
        </w:tc>
        <w:tc>
          <w:tcPr>
            <w:tcW w:w="541" w:type="dxa"/>
            <w:vAlign w:val="bottom"/>
            <w:tcPrChange w:id="8755" w:author="Στάθης Καπ" w:date="2023-03-03T06:24:00Z">
              <w:tcPr>
                <w:tcW w:w="541" w:type="dxa"/>
                <w:vAlign w:val="bottom"/>
              </w:tcPr>
            </w:tcPrChange>
          </w:tcPr>
          <w:p w14:paraId="18D820A7" w14:textId="39ED3CC9" w:rsidR="00577FCD" w:rsidRPr="00AC6F02" w:rsidRDefault="00577FCD">
            <w:pPr>
              <w:jc w:val="center"/>
              <w:rPr>
                <w:ins w:id="8756" w:author="Στάθης Καπ" w:date="2023-02-26T21:00:00Z"/>
                <w:rFonts w:cstheme="minorHAnsi"/>
                <w:sz w:val="16"/>
                <w:szCs w:val="16"/>
                <w:rPrChange w:id="8757" w:author="Στάθης Καπ" w:date="2023-03-03T03:18:00Z">
                  <w:rPr>
                    <w:ins w:id="8758" w:author="Στάθης Καπ" w:date="2023-02-26T21:00:00Z"/>
                  </w:rPr>
                </w:rPrChange>
              </w:rPr>
              <w:pPrChange w:id="8759" w:author="Στάθης Καπ" w:date="2023-02-26T21:00:00Z">
                <w:pPr/>
              </w:pPrChange>
            </w:pPr>
            <w:ins w:id="8760" w:author="Στάθης Καπ" w:date="2023-03-03T00:40:00Z">
              <w:r w:rsidRPr="00AC6F02">
                <w:rPr>
                  <w:rFonts w:ascii="Calibri" w:hAnsi="Calibri" w:cs="Calibri"/>
                  <w:color w:val="000000"/>
                  <w:sz w:val="16"/>
                  <w:szCs w:val="16"/>
                  <w:rPrChange w:id="8761" w:author="Στάθης Καπ" w:date="2023-03-03T03:18:00Z">
                    <w:rPr>
                      <w:rFonts w:ascii="Calibri" w:hAnsi="Calibri" w:cs="Calibri"/>
                      <w:color w:val="000000"/>
                    </w:rPr>
                  </w:rPrChange>
                </w:rPr>
                <w:t>0.21</w:t>
              </w:r>
            </w:ins>
          </w:p>
        </w:tc>
        <w:tc>
          <w:tcPr>
            <w:tcW w:w="589" w:type="dxa"/>
            <w:vAlign w:val="center"/>
            <w:tcPrChange w:id="8762" w:author="Στάθης Καπ" w:date="2023-03-03T06:24:00Z">
              <w:tcPr>
                <w:tcW w:w="589" w:type="dxa"/>
                <w:vAlign w:val="center"/>
              </w:tcPr>
            </w:tcPrChange>
          </w:tcPr>
          <w:p w14:paraId="5AAF3FD4" w14:textId="7CF9F64A" w:rsidR="00577FCD" w:rsidRPr="00AC6F02" w:rsidRDefault="00577FCD">
            <w:pPr>
              <w:jc w:val="center"/>
              <w:rPr>
                <w:ins w:id="8763" w:author="Στάθης Καπ" w:date="2023-02-26T21:00:00Z"/>
                <w:rFonts w:cstheme="minorHAnsi"/>
                <w:sz w:val="16"/>
                <w:szCs w:val="16"/>
                <w:rPrChange w:id="8764" w:author="Στάθης Καπ" w:date="2023-03-03T03:18:00Z">
                  <w:rPr>
                    <w:ins w:id="8765" w:author="Στάθης Καπ" w:date="2023-02-26T21:00:00Z"/>
                  </w:rPr>
                </w:rPrChange>
              </w:rPr>
              <w:pPrChange w:id="8766" w:author="Στάθης Καπ" w:date="2023-02-26T21:00:00Z">
                <w:pPr/>
              </w:pPrChange>
            </w:pPr>
            <w:ins w:id="8767" w:author="Στάθης Καπ" w:date="2023-03-03T04:45:00Z">
              <w:r>
                <w:rPr>
                  <w:rFonts w:ascii="Calibri" w:hAnsi="Calibri" w:cstheme="minorHAnsi"/>
                  <w:color w:val="000000"/>
                  <w:sz w:val="16"/>
                  <w:szCs w:val="16"/>
                </w:rPr>
                <w:t>21.33</w:t>
              </w:r>
            </w:ins>
          </w:p>
        </w:tc>
      </w:tr>
      <w:tr w:rsidR="00F03C40" w14:paraId="71D3ABDD" w14:textId="10307EDC" w:rsidTr="00F03C40">
        <w:trPr>
          <w:ins w:id="8768" w:author="Στάθης Καπ" w:date="2023-02-26T20:57:00Z"/>
        </w:trPr>
        <w:tc>
          <w:tcPr>
            <w:tcW w:w="515" w:type="dxa"/>
            <w:tcBorders>
              <w:top w:val="nil"/>
              <w:bottom w:val="nil"/>
              <w:right w:val="single" w:sz="4" w:space="0" w:color="auto"/>
            </w:tcBorders>
            <w:shd w:val="clear" w:color="auto" w:fill="E7E6E6" w:themeFill="background2"/>
            <w:vAlign w:val="center"/>
            <w:tcPrChange w:id="8769"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770" w:author="Στάθης Καπ" w:date="2023-02-26T20:57:00Z"/>
                <w:sz w:val="16"/>
                <w:szCs w:val="16"/>
                <w:rPrChange w:id="8771" w:author="Στάθης Καπ" w:date="2023-03-03T03:18:00Z">
                  <w:rPr>
                    <w:ins w:id="8772" w:author="Στάθης Καπ" w:date="2023-02-26T20:57:00Z"/>
                  </w:rPr>
                </w:rPrChange>
              </w:rPr>
              <w:pPrChange w:id="8773" w:author="Στάθης Καπ" w:date="2023-02-26T21:00:00Z">
                <w:pPr/>
              </w:pPrChange>
            </w:pPr>
            <w:ins w:id="8774" w:author="Στάθης Καπ" w:date="2023-02-27T03:02:00Z">
              <w:r w:rsidRPr="00AC6F02">
                <w:rPr>
                  <w:sz w:val="16"/>
                  <w:szCs w:val="16"/>
                  <w:rPrChange w:id="8775" w:author="Στάθης Καπ" w:date="2023-03-03T03:18:00Z">
                    <w:rPr>
                      <w:sz w:val="18"/>
                      <w:szCs w:val="18"/>
                    </w:rPr>
                  </w:rPrChange>
                </w:rPr>
                <w:t>p</w:t>
              </w:r>
            </w:ins>
            <w:ins w:id="8776" w:author="Στάθης Καπ" w:date="2023-02-26T20:57:00Z">
              <w:r w:rsidRPr="00AC6F02">
                <w:rPr>
                  <w:sz w:val="16"/>
                  <w:szCs w:val="16"/>
                  <w:rPrChange w:id="8777" w:author="Στάθης Καπ" w:date="2023-03-03T03:18:00Z">
                    <w:rPr>
                      <w:sz w:val="18"/>
                      <w:szCs w:val="18"/>
                    </w:rPr>
                  </w:rPrChange>
                </w:rPr>
                <w:t>r03</w:t>
              </w:r>
            </w:ins>
          </w:p>
        </w:tc>
        <w:tc>
          <w:tcPr>
            <w:tcW w:w="560" w:type="dxa"/>
            <w:tcBorders>
              <w:left w:val="single" w:sz="4" w:space="0" w:color="auto"/>
            </w:tcBorders>
            <w:tcPrChange w:id="8778" w:author="Στάθης Καπ" w:date="2023-03-03T06:24:00Z">
              <w:tcPr>
                <w:tcW w:w="560" w:type="dxa"/>
              </w:tcPr>
            </w:tcPrChange>
          </w:tcPr>
          <w:p w14:paraId="266F3C57" w14:textId="62368D10" w:rsidR="00577FCD" w:rsidRPr="00AC6F02" w:rsidRDefault="00577FCD">
            <w:pPr>
              <w:jc w:val="center"/>
              <w:rPr>
                <w:ins w:id="8779" w:author="Στάθης Καπ" w:date="2023-02-26T20:57:00Z"/>
                <w:rFonts w:cstheme="minorHAnsi"/>
                <w:sz w:val="16"/>
                <w:szCs w:val="16"/>
                <w:rPrChange w:id="8780" w:author="Στάθης Καπ" w:date="2023-03-03T03:18:00Z">
                  <w:rPr>
                    <w:ins w:id="8781" w:author="Στάθης Καπ" w:date="2023-02-26T20:57:00Z"/>
                  </w:rPr>
                </w:rPrChange>
              </w:rPr>
              <w:pPrChange w:id="8782" w:author="Στάθης Καπ" w:date="2023-02-26T21:00:00Z">
                <w:pPr/>
              </w:pPrChange>
            </w:pPr>
            <w:ins w:id="8783" w:author="Στάθης Καπ" w:date="2023-02-26T21:04:00Z">
              <w:r w:rsidRPr="00AC6F02">
                <w:rPr>
                  <w:rFonts w:cstheme="minorHAnsi"/>
                  <w:sz w:val="16"/>
                  <w:szCs w:val="16"/>
                  <w:rPrChange w:id="8784" w:author="Στάθης Καπ" w:date="2023-03-03T03:18:00Z">
                    <w:rPr>
                      <w:rFonts w:cstheme="minorHAnsi"/>
                      <w:sz w:val="20"/>
                      <w:szCs w:val="20"/>
                    </w:rPr>
                  </w:rPrChange>
                </w:rPr>
                <w:t>394</w:t>
              </w:r>
            </w:ins>
          </w:p>
        </w:tc>
        <w:tc>
          <w:tcPr>
            <w:tcW w:w="855" w:type="dxa"/>
            <w:tcPrChange w:id="8785" w:author="Στάθης Καπ" w:date="2023-03-03T06:24:00Z">
              <w:tcPr>
                <w:tcW w:w="855" w:type="dxa"/>
              </w:tcPr>
            </w:tcPrChange>
          </w:tcPr>
          <w:p w14:paraId="146AACFA" w14:textId="65845A97" w:rsidR="00577FCD" w:rsidRPr="00AC6F02" w:rsidRDefault="00577FCD">
            <w:pPr>
              <w:jc w:val="center"/>
              <w:rPr>
                <w:ins w:id="8786" w:author="Στάθης Καπ" w:date="2023-02-26T20:57:00Z"/>
                <w:rFonts w:cstheme="minorHAnsi"/>
                <w:sz w:val="16"/>
                <w:szCs w:val="16"/>
                <w:rPrChange w:id="8787" w:author="Στάθης Καπ" w:date="2023-03-03T03:18:00Z">
                  <w:rPr>
                    <w:ins w:id="8788" w:author="Στάθης Καπ" w:date="2023-02-26T20:57:00Z"/>
                  </w:rPr>
                </w:rPrChange>
              </w:rPr>
              <w:pPrChange w:id="8789" w:author="Στάθης Καπ" w:date="2023-02-26T21:00:00Z">
                <w:pPr/>
              </w:pPrChange>
            </w:pPr>
            <w:ins w:id="8790" w:author="Στάθης Καπ" w:date="2023-02-26T21:07:00Z">
              <w:r w:rsidRPr="00AC6F02">
                <w:rPr>
                  <w:rFonts w:cstheme="minorHAnsi"/>
                  <w:sz w:val="16"/>
                  <w:szCs w:val="16"/>
                  <w:rPrChange w:id="8791" w:author="Στάθης Καπ" w:date="2023-03-03T03:18:00Z">
                    <w:rPr>
                      <w:rFonts w:cstheme="minorHAnsi"/>
                      <w:sz w:val="20"/>
                      <w:szCs w:val="20"/>
                    </w:rPr>
                  </w:rPrChange>
                </w:rPr>
                <w:t>384</w:t>
              </w:r>
            </w:ins>
          </w:p>
        </w:tc>
        <w:tc>
          <w:tcPr>
            <w:tcW w:w="544" w:type="dxa"/>
            <w:vAlign w:val="bottom"/>
            <w:tcPrChange w:id="8792" w:author="Στάθης Καπ" w:date="2023-03-03T06:24:00Z">
              <w:tcPr>
                <w:tcW w:w="544" w:type="dxa"/>
                <w:vAlign w:val="bottom"/>
              </w:tcPr>
            </w:tcPrChange>
          </w:tcPr>
          <w:p w14:paraId="5B7A9E5A" w14:textId="6614F3A0" w:rsidR="00577FCD" w:rsidRPr="00AC6F02" w:rsidRDefault="00577FCD">
            <w:pPr>
              <w:jc w:val="center"/>
              <w:rPr>
                <w:ins w:id="8793" w:author="Στάθης Καπ" w:date="2023-02-26T20:57:00Z"/>
                <w:rFonts w:cstheme="minorHAnsi"/>
                <w:sz w:val="16"/>
                <w:szCs w:val="16"/>
                <w:rPrChange w:id="8794" w:author="Στάθης Καπ" w:date="2023-03-03T03:18:00Z">
                  <w:rPr>
                    <w:ins w:id="8795" w:author="Στάθης Καπ" w:date="2023-02-26T20:57:00Z"/>
                  </w:rPr>
                </w:rPrChange>
              </w:rPr>
              <w:pPrChange w:id="8796" w:author="Στάθης Καπ" w:date="2023-02-26T21:00:00Z">
                <w:pPr/>
              </w:pPrChange>
            </w:pPr>
            <w:ins w:id="8797" w:author="Στάθης Καπ" w:date="2023-03-03T00:39:00Z">
              <w:r w:rsidRPr="00AC6F02">
                <w:rPr>
                  <w:rFonts w:ascii="Calibri" w:hAnsi="Calibri" w:cs="Calibri"/>
                  <w:color w:val="000000"/>
                  <w:sz w:val="16"/>
                  <w:szCs w:val="16"/>
                  <w:rPrChange w:id="8798" w:author="Στάθης Καπ" w:date="2023-03-03T03:18:00Z">
                    <w:rPr>
                      <w:rFonts w:ascii="Calibri" w:hAnsi="Calibri" w:cs="Calibri"/>
                      <w:color w:val="000000"/>
                    </w:rPr>
                  </w:rPrChange>
                </w:rPr>
                <w:t>376</w:t>
              </w:r>
            </w:ins>
          </w:p>
        </w:tc>
        <w:tc>
          <w:tcPr>
            <w:tcW w:w="621" w:type="dxa"/>
            <w:vAlign w:val="bottom"/>
            <w:tcPrChange w:id="8799" w:author="Στάθης Καπ" w:date="2023-03-03T06:24:00Z">
              <w:tcPr>
                <w:tcW w:w="621" w:type="dxa"/>
                <w:vAlign w:val="bottom"/>
              </w:tcPr>
            </w:tcPrChange>
          </w:tcPr>
          <w:p w14:paraId="0A19D0FE" w14:textId="4CD33304" w:rsidR="00577FCD" w:rsidRPr="00AC6F02" w:rsidRDefault="00577FCD">
            <w:pPr>
              <w:jc w:val="center"/>
              <w:rPr>
                <w:ins w:id="8800" w:author="Στάθης Καπ" w:date="2023-02-26T20:57:00Z"/>
                <w:rFonts w:cstheme="minorHAnsi"/>
                <w:sz w:val="16"/>
                <w:szCs w:val="16"/>
                <w:rPrChange w:id="8801" w:author="Στάθης Καπ" w:date="2023-03-03T03:18:00Z">
                  <w:rPr>
                    <w:ins w:id="8802" w:author="Στάθης Καπ" w:date="2023-02-26T20:57:00Z"/>
                  </w:rPr>
                </w:rPrChange>
              </w:rPr>
              <w:pPrChange w:id="8803" w:author="Στάθης Καπ" w:date="2023-02-26T21:00:00Z">
                <w:pPr/>
              </w:pPrChange>
            </w:pPr>
            <w:ins w:id="8804" w:author="Στάθης Καπ" w:date="2023-03-03T00:39:00Z">
              <w:r w:rsidRPr="00AC6F02">
                <w:rPr>
                  <w:rFonts w:ascii="Calibri" w:hAnsi="Calibri" w:cs="Calibri"/>
                  <w:color w:val="000000"/>
                  <w:sz w:val="16"/>
                  <w:szCs w:val="16"/>
                  <w:rPrChange w:id="8805" w:author="Στάθης Καπ" w:date="2023-03-03T03:18:00Z">
                    <w:rPr>
                      <w:rFonts w:ascii="Calibri" w:hAnsi="Calibri" w:cs="Calibri"/>
                      <w:color w:val="000000"/>
                    </w:rPr>
                  </w:rPrChange>
                </w:rPr>
                <w:t>0.37</w:t>
              </w:r>
            </w:ins>
          </w:p>
        </w:tc>
        <w:tc>
          <w:tcPr>
            <w:tcW w:w="669" w:type="dxa"/>
            <w:vAlign w:val="center"/>
            <w:tcPrChange w:id="8806" w:author="Στάθης Καπ" w:date="2023-03-03T06:24:00Z">
              <w:tcPr>
                <w:tcW w:w="669" w:type="dxa"/>
                <w:vAlign w:val="center"/>
              </w:tcPr>
            </w:tcPrChange>
          </w:tcPr>
          <w:p w14:paraId="1B736223" w14:textId="0162070C" w:rsidR="00577FCD" w:rsidRPr="00AC6F02" w:rsidRDefault="00577FCD">
            <w:pPr>
              <w:jc w:val="center"/>
              <w:rPr>
                <w:ins w:id="8807" w:author="Στάθης Καπ" w:date="2023-02-26T20:57:00Z"/>
                <w:rFonts w:cstheme="minorHAnsi"/>
                <w:sz w:val="16"/>
                <w:szCs w:val="16"/>
                <w:rPrChange w:id="8808" w:author="Στάθης Καπ" w:date="2023-03-03T03:18:00Z">
                  <w:rPr>
                    <w:ins w:id="8809" w:author="Στάθης Καπ" w:date="2023-02-26T20:57:00Z"/>
                  </w:rPr>
                </w:rPrChange>
              </w:rPr>
              <w:pPrChange w:id="8810" w:author="Στάθης Καπ" w:date="2023-02-26T21:00:00Z">
                <w:pPr/>
              </w:pPrChange>
            </w:pPr>
            <w:ins w:id="8811" w:author="Στάθης Καπ" w:date="2023-03-03T05:59:00Z">
              <w:r>
                <w:rPr>
                  <w:rFonts w:ascii="Calibri" w:hAnsi="Calibri" w:cs="Calibri"/>
                  <w:color w:val="000000"/>
                  <w:sz w:val="16"/>
                  <w:szCs w:val="16"/>
                </w:rPr>
                <w:t>4.57</w:t>
              </w:r>
            </w:ins>
          </w:p>
        </w:tc>
        <w:tc>
          <w:tcPr>
            <w:tcW w:w="543" w:type="dxa"/>
            <w:vAlign w:val="bottom"/>
            <w:tcPrChange w:id="8812" w:author="Στάθης Καπ" w:date="2023-03-03T06:24:00Z">
              <w:tcPr>
                <w:tcW w:w="543" w:type="dxa"/>
                <w:vAlign w:val="bottom"/>
              </w:tcPr>
            </w:tcPrChange>
          </w:tcPr>
          <w:p w14:paraId="3488A598" w14:textId="7D6570A1" w:rsidR="00577FCD" w:rsidRPr="00AC6F02" w:rsidRDefault="00577FCD">
            <w:pPr>
              <w:jc w:val="center"/>
              <w:rPr>
                <w:ins w:id="8813" w:author="Στάθης Καπ" w:date="2023-02-26T20:57:00Z"/>
                <w:rFonts w:cstheme="minorHAnsi"/>
                <w:sz w:val="16"/>
                <w:szCs w:val="16"/>
                <w:rPrChange w:id="8814" w:author="Στάθης Καπ" w:date="2023-03-03T03:18:00Z">
                  <w:rPr>
                    <w:ins w:id="8815" w:author="Στάθης Καπ" w:date="2023-02-26T20:57:00Z"/>
                  </w:rPr>
                </w:rPrChange>
              </w:rPr>
              <w:pPrChange w:id="8816" w:author="Στάθης Καπ" w:date="2023-02-26T21:00:00Z">
                <w:pPr/>
              </w:pPrChange>
            </w:pPr>
            <w:ins w:id="8817" w:author="Στάθης Καπ" w:date="2023-03-03T00:39:00Z">
              <w:r w:rsidRPr="00AC6F02">
                <w:rPr>
                  <w:rFonts w:ascii="Calibri" w:hAnsi="Calibri" w:cs="Calibri"/>
                  <w:color w:val="000000"/>
                  <w:sz w:val="16"/>
                  <w:szCs w:val="16"/>
                  <w:rPrChange w:id="8818" w:author="Στάθης Καπ" w:date="2023-03-03T03:18:00Z">
                    <w:rPr>
                      <w:rFonts w:ascii="Calibri" w:hAnsi="Calibri" w:cs="Calibri"/>
                      <w:color w:val="000000"/>
                    </w:rPr>
                  </w:rPrChange>
                </w:rPr>
                <w:t>366</w:t>
              </w:r>
            </w:ins>
          </w:p>
        </w:tc>
        <w:tc>
          <w:tcPr>
            <w:tcW w:w="621" w:type="dxa"/>
            <w:vAlign w:val="bottom"/>
            <w:tcPrChange w:id="8819" w:author="Στάθης Καπ" w:date="2023-03-03T06:24:00Z">
              <w:tcPr>
                <w:tcW w:w="621" w:type="dxa"/>
                <w:vAlign w:val="bottom"/>
              </w:tcPr>
            </w:tcPrChange>
          </w:tcPr>
          <w:p w14:paraId="794579A1" w14:textId="379EC78D" w:rsidR="00577FCD" w:rsidRPr="00AC6F02" w:rsidRDefault="00577FCD">
            <w:pPr>
              <w:jc w:val="center"/>
              <w:rPr>
                <w:ins w:id="8820" w:author="Στάθης Καπ" w:date="2023-02-26T20:57:00Z"/>
                <w:rFonts w:cstheme="minorHAnsi"/>
                <w:sz w:val="16"/>
                <w:szCs w:val="16"/>
                <w:rPrChange w:id="8821" w:author="Στάθης Καπ" w:date="2023-03-03T03:18:00Z">
                  <w:rPr>
                    <w:ins w:id="8822" w:author="Στάθης Καπ" w:date="2023-02-26T20:57:00Z"/>
                  </w:rPr>
                </w:rPrChange>
              </w:rPr>
              <w:pPrChange w:id="8823" w:author="Στάθης Καπ" w:date="2023-02-26T21:00:00Z">
                <w:pPr/>
              </w:pPrChange>
            </w:pPr>
            <w:ins w:id="8824" w:author="Στάθης Καπ" w:date="2023-03-03T00:39:00Z">
              <w:r w:rsidRPr="00AC6F02">
                <w:rPr>
                  <w:rFonts w:ascii="Calibri" w:hAnsi="Calibri" w:cs="Calibri"/>
                  <w:color w:val="000000"/>
                  <w:sz w:val="16"/>
                  <w:szCs w:val="16"/>
                  <w:rPrChange w:id="8825" w:author="Στάθης Καπ" w:date="2023-03-03T03:18:00Z">
                    <w:rPr>
                      <w:rFonts w:ascii="Calibri" w:hAnsi="Calibri" w:cs="Calibri"/>
                      <w:color w:val="000000"/>
                    </w:rPr>
                  </w:rPrChange>
                </w:rPr>
                <w:t>0.531</w:t>
              </w:r>
            </w:ins>
          </w:p>
        </w:tc>
        <w:tc>
          <w:tcPr>
            <w:tcW w:w="669" w:type="dxa"/>
            <w:vAlign w:val="center"/>
            <w:tcPrChange w:id="8826" w:author="Στάθης Καπ" w:date="2023-03-03T06:24:00Z">
              <w:tcPr>
                <w:tcW w:w="669" w:type="dxa"/>
                <w:vAlign w:val="center"/>
              </w:tcPr>
            </w:tcPrChange>
          </w:tcPr>
          <w:p w14:paraId="79580547" w14:textId="23364634" w:rsidR="00577FCD" w:rsidRPr="00AC6F02" w:rsidRDefault="00577FCD">
            <w:pPr>
              <w:jc w:val="center"/>
              <w:rPr>
                <w:ins w:id="8827" w:author="Στάθης Καπ" w:date="2023-02-26T20:57:00Z"/>
                <w:rFonts w:cstheme="minorHAnsi"/>
                <w:sz w:val="16"/>
                <w:szCs w:val="16"/>
                <w:rPrChange w:id="8828" w:author="Στάθης Καπ" w:date="2023-03-03T03:18:00Z">
                  <w:rPr>
                    <w:ins w:id="8829" w:author="Στάθης Καπ" w:date="2023-02-26T20:57:00Z"/>
                  </w:rPr>
                </w:rPrChange>
              </w:rPr>
              <w:pPrChange w:id="8830" w:author="Στάθης Καπ" w:date="2023-02-26T21:00:00Z">
                <w:pPr/>
              </w:pPrChange>
            </w:pPr>
            <w:ins w:id="8831" w:author="Στάθης Καπ" w:date="2023-03-03T04:44:00Z">
              <w:r>
                <w:rPr>
                  <w:rFonts w:ascii="Calibri" w:hAnsi="Calibri" w:cstheme="minorHAnsi"/>
                  <w:color w:val="000000"/>
                  <w:sz w:val="16"/>
                  <w:szCs w:val="16"/>
                </w:rPr>
                <w:t>2.66</w:t>
              </w:r>
            </w:ins>
          </w:p>
        </w:tc>
        <w:tc>
          <w:tcPr>
            <w:tcW w:w="508" w:type="dxa"/>
            <w:vAlign w:val="bottom"/>
            <w:tcPrChange w:id="8832" w:author="Στάθης Καπ" w:date="2023-03-03T06:24:00Z">
              <w:tcPr>
                <w:tcW w:w="508" w:type="dxa"/>
                <w:vAlign w:val="bottom"/>
              </w:tcPr>
            </w:tcPrChange>
          </w:tcPr>
          <w:p w14:paraId="40CF754C" w14:textId="39C71052" w:rsidR="00577FCD" w:rsidRPr="00AC6F02" w:rsidRDefault="00577FCD">
            <w:pPr>
              <w:jc w:val="center"/>
              <w:rPr>
                <w:ins w:id="8833" w:author="Στάθης Καπ" w:date="2023-02-26T20:57:00Z"/>
                <w:rFonts w:cstheme="minorHAnsi"/>
                <w:sz w:val="16"/>
                <w:szCs w:val="16"/>
                <w:rPrChange w:id="8834" w:author="Στάθης Καπ" w:date="2023-03-03T03:18:00Z">
                  <w:rPr>
                    <w:ins w:id="8835" w:author="Στάθης Καπ" w:date="2023-02-26T20:57:00Z"/>
                  </w:rPr>
                </w:rPrChange>
              </w:rPr>
              <w:pPrChange w:id="8836" w:author="Στάθης Καπ" w:date="2023-02-26T21:00:00Z">
                <w:pPr/>
              </w:pPrChange>
            </w:pPr>
            <w:ins w:id="8837" w:author="Στάθης Καπ" w:date="2023-03-03T00:39:00Z">
              <w:r w:rsidRPr="00AC6F02">
                <w:rPr>
                  <w:rFonts w:ascii="Calibri" w:hAnsi="Calibri" w:cs="Calibri"/>
                  <w:color w:val="000000"/>
                  <w:sz w:val="16"/>
                  <w:szCs w:val="16"/>
                  <w:rPrChange w:id="8838" w:author="Στάθης Καπ" w:date="2023-03-03T03:18:00Z">
                    <w:rPr>
                      <w:rFonts w:ascii="Calibri" w:hAnsi="Calibri" w:cs="Calibri"/>
                      <w:color w:val="000000"/>
                    </w:rPr>
                  </w:rPrChange>
                </w:rPr>
                <w:t>350</w:t>
              </w:r>
            </w:ins>
          </w:p>
        </w:tc>
        <w:tc>
          <w:tcPr>
            <w:tcW w:w="541" w:type="dxa"/>
            <w:vAlign w:val="bottom"/>
            <w:tcPrChange w:id="8839" w:author="Στάθης Καπ" w:date="2023-03-03T06:24:00Z">
              <w:tcPr>
                <w:tcW w:w="541" w:type="dxa"/>
                <w:vAlign w:val="bottom"/>
              </w:tcPr>
            </w:tcPrChange>
          </w:tcPr>
          <w:p w14:paraId="00C75312" w14:textId="24C9FC79" w:rsidR="00577FCD" w:rsidRPr="00AC6F02" w:rsidRDefault="00577FCD">
            <w:pPr>
              <w:jc w:val="center"/>
              <w:rPr>
                <w:ins w:id="8840" w:author="Στάθης Καπ" w:date="2023-02-26T20:58:00Z"/>
                <w:rFonts w:cstheme="minorHAnsi"/>
                <w:sz w:val="16"/>
                <w:szCs w:val="16"/>
                <w:rPrChange w:id="8841" w:author="Στάθης Καπ" w:date="2023-03-03T03:18:00Z">
                  <w:rPr>
                    <w:ins w:id="8842" w:author="Στάθης Καπ" w:date="2023-02-26T20:58:00Z"/>
                  </w:rPr>
                </w:rPrChange>
              </w:rPr>
              <w:pPrChange w:id="8843" w:author="Στάθης Καπ" w:date="2023-02-26T21:00:00Z">
                <w:pPr/>
              </w:pPrChange>
            </w:pPr>
            <w:ins w:id="8844" w:author="Στάθης Καπ" w:date="2023-03-03T00:39:00Z">
              <w:r w:rsidRPr="00AC6F02">
                <w:rPr>
                  <w:rFonts w:ascii="Calibri" w:hAnsi="Calibri" w:cs="Calibri"/>
                  <w:color w:val="000000"/>
                  <w:sz w:val="16"/>
                  <w:szCs w:val="16"/>
                  <w:rPrChange w:id="8845" w:author="Στάθης Καπ" w:date="2023-03-03T03:18:00Z">
                    <w:rPr>
                      <w:rFonts w:ascii="Calibri" w:hAnsi="Calibri" w:cs="Calibri"/>
                      <w:color w:val="000000"/>
                    </w:rPr>
                  </w:rPrChange>
                </w:rPr>
                <w:t>0.288</w:t>
              </w:r>
            </w:ins>
          </w:p>
        </w:tc>
        <w:tc>
          <w:tcPr>
            <w:tcW w:w="589" w:type="dxa"/>
            <w:vAlign w:val="center"/>
            <w:tcPrChange w:id="8846" w:author="Στάθης Καπ" w:date="2023-03-03T06:24:00Z">
              <w:tcPr>
                <w:tcW w:w="589" w:type="dxa"/>
                <w:vAlign w:val="center"/>
              </w:tcPr>
            </w:tcPrChange>
          </w:tcPr>
          <w:p w14:paraId="4ACBB6E4" w14:textId="41C21128" w:rsidR="00577FCD" w:rsidRPr="00AC6F02" w:rsidRDefault="00577FCD">
            <w:pPr>
              <w:jc w:val="center"/>
              <w:rPr>
                <w:ins w:id="8847" w:author="Στάθης Καπ" w:date="2023-02-26T20:58:00Z"/>
                <w:rFonts w:cstheme="minorHAnsi"/>
                <w:sz w:val="16"/>
                <w:szCs w:val="16"/>
                <w:rPrChange w:id="8848" w:author="Στάθης Καπ" w:date="2023-03-03T03:18:00Z">
                  <w:rPr>
                    <w:ins w:id="8849" w:author="Στάθης Καπ" w:date="2023-02-26T20:58:00Z"/>
                  </w:rPr>
                </w:rPrChange>
              </w:rPr>
              <w:pPrChange w:id="8850" w:author="Στάθης Καπ" w:date="2023-02-26T21:00:00Z">
                <w:pPr/>
              </w:pPrChange>
            </w:pPr>
            <w:ins w:id="8851" w:author="Στάθης Καπ" w:date="2023-03-03T04:44:00Z">
              <w:r>
                <w:rPr>
                  <w:rFonts w:ascii="Calibri" w:hAnsi="Calibri" w:cstheme="minorHAnsi"/>
                  <w:color w:val="000000"/>
                  <w:sz w:val="16"/>
                  <w:szCs w:val="16"/>
                </w:rPr>
                <w:t>6.91</w:t>
              </w:r>
            </w:ins>
          </w:p>
        </w:tc>
        <w:tc>
          <w:tcPr>
            <w:tcW w:w="463" w:type="dxa"/>
            <w:vAlign w:val="bottom"/>
            <w:tcPrChange w:id="8852" w:author="Στάθης Καπ" w:date="2023-03-03T06:24:00Z">
              <w:tcPr>
                <w:tcW w:w="463" w:type="dxa"/>
                <w:vAlign w:val="bottom"/>
              </w:tcPr>
            </w:tcPrChange>
          </w:tcPr>
          <w:p w14:paraId="42987EC2" w14:textId="5D41AAC8" w:rsidR="00577FCD" w:rsidRPr="00AC6F02" w:rsidRDefault="00577FCD">
            <w:pPr>
              <w:jc w:val="center"/>
              <w:rPr>
                <w:ins w:id="8853" w:author="Στάθης Καπ" w:date="2023-02-26T20:58:00Z"/>
                <w:rFonts w:cstheme="minorHAnsi"/>
                <w:sz w:val="16"/>
                <w:szCs w:val="16"/>
                <w:rPrChange w:id="8854" w:author="Στάθης Καπ" w:date="2023-03-03T03:18:00Z">
                  <w:rPr>
                    <w:ins w:id="8855" w:author="Στάθης Καπ" w:date="2023-02-26T20:58:00Z"/>
                  </w:rPr>
                </w:rPrChange>
              </w:rPr>
              <w:pPrChange w:id="8856" w:author="Στάθης Καπ" w:date="2023-02-26T21:00:00Z">
                <w:pPr/>
              </w:pPrChange>
            </w:pPr>
            <w:ins w:id="8857" w:author="Στάθης Καπ" w:date="2023-03-03T00:40:00Z">
              <w:r w:rsidRPr="00AC6F02">
                <w:rPr>
                  <w:rFonts w:ascii="Calibri" w:hAnsi="Calibri" w:cs="Calibri"/>
                  <w:color w:val="000000"/>
                  <w:sz w:val="16"/>
                  <w:szCs w:val="16"/>
                  <w:rPrChange w:id="8858" w:author="Στάθης Καπ" w:date="2023-03-03T03:18:00Z">
                    <w:rPr>
                      <w:rFonts w:ascii="Calibri" w:hAnsi="Calibri" w:cs="Calibri"/>
                      <w:color w:val="000000"/>
                    </w:rPr>
                  </w:rPrChange>
                </w:rPr>
                <w:t>309</w:t>
              </w:r>
            </w:ins>
          </w:p>
        </w:tc>
        <w:tc>
          <w:tcPr>
            <w:tcW w:w="541" w:type="dxa"/>
            <w:vAlign w:val="bottom"/>
            <w:tcPrChange w:id="8859" w:author="Στάθης Καπ" w:date="2023-03-03T06:24:00Z">
              <w:tcPr>
                <w:tcW w:w="541" w:type="dxa"/>
                <w:vAlign w:val="bottom"/>
              </w:tcPr>
            </w:tcPrChange>
          </w:tcPr>
          <w:p w14:paraId="03214A34" w14:textId="3B41AA9A" w:rsidR="00577FCD" w:rsidRPr="00AC6F02" w:rsidRDefault="00577FCD">
            <w:pPr>
              <w:jc w:val="center"/>
              <w:rPr>
                <w:ins w:id="8860" w:author="Στάθης Καπ" w:date="2023-02-26T21:00:00Z"/>
                <w:rFonts w:cstheme="minorHAnsi"/>
                <w:sz w:val="16"/>
                <w:szCs w:val="16"/>
                <w:rPrChange w:id="8861" w:author="Στάθης Καπ" w:date="2023-03-03T03:18:00Z">
                  <w:rPr>
                    <w:ins w:id="8862" w:author="Στάθης Καπ" w:date="2023-02-26T21:00:00Z"/>
                  </w:rPr>
                </w:rPrChange>
              </w:rPr>
              <w:pPrChange w:id="8863" w:author="Στάθης Καπ" w:date="2023-02-26T21:00:00Z">
                <w:pPr/>
              </w:pPrChange>
            </w:pPr>
            <w:ins w:id="8864" w:author="Στάθης Καπ" w:date="2023-03-03T00:40:00Z">
              <w:r w:rsidRPr="00AC6F02">
                <w:rPr>
                  <w:rFonts w:ascii="Calibri" w:hAnsi="Calibri" w:cs="Calibri"/>
                  <w:color w:val="000000"/>
                  <w:sz w:val="16"/>
                  <w:szCs w:val="16"/>
                  <w:rPrChange w:id="8865" w:author="Στάθης Καπ" w:date="2023-03-03T03:18:00Z">
                    <w:rPr>
                      <w:rFonts w:ascii="Calibri" w:hAnsi="Calibri" w:cs="Calibri"/>
                      <w:color w:val="000000"/>
                    </w:rPr>
                  </w:rPrChange>
                </w:rPr>
                <w:t>0.3</w:t>
              </w:r>
            </w:ins>
          </w:p>
        </w:tc>
        <w:tc>
          <w:tcPr>
            <w:tcW w:w="589" w:type="dxa"/>
            <w:vAlign w:val="center"/>
            <w:tcPrChange w:id="8866" w:author="Στάθης Καπ" w:date="2023-03-03T06:24:00Z">
              <w:tcPr>
                <w:tcW w:w="589" w:type="dxa"/>
                <w:vAlign w:val="center"/>
              </w:tcPr>
            </w:tcPrChange>
          </w:tcPr>
          <w:p w14:paraId="2F7F8568" w14:textId="1C6A67D3" w:rsidR="00577FCD" w:rsidRPr="00AC6F02" w:rsidRDefault="00577FCD">
            <w:pPr>
              <w:jc w:val="center"/>
              <w:rPr>
                <w:ins w:id="8867" w:author="Στάθης Καπ" w:date="2023-02-26T21:00:00Z"/>
                <w:rFonts w:cstheme="minorHAnsi"/>
                <w:sz w:val="16"/>
                <w:szCs w:val="16"/>
                <w:rPrChange w:id="8868" w:author="Στάθης Καπ" w:date="2023-03-03T03:18:00Z">
                  <w:rPr>
                    <w:ins w:id="8869" w:author="Στάθης Καπ" w:date="2023-02-26T21:00:00Z"/>
                  </w:rPr>
                </w:rPrChange>
              </w:rPr>
              <w:pPrChange w:id="8870" w:author="Στάθης Καπ" w:date="2023-02-26T21:00:00Z">
                <w:pPr/>
              </w:pPrChange>
            </w:pPr>
            <w:ins w:id="8871" w:author="Στάθης Καπ" w:date="2023-03-03T04:45:00Z">
              <w:r>
                <w:rPr>
                  <w:rFonts w:ascii="Calibri" w:hAnsi="Calibri" w:cstheme="minorHAnsi"/>
                  <w:color w:val="000000"/>
                  <w:sz w:val="16"/>
                  <w:szCs w:val="16"/>
                </w:rPr>
                <w:t>17.82</w:t>
              </w:r>
            </w:ins>
          </w:p>
        </w:tc>
      </w:tr>
      <w:tr w:rsidR="00F03C40" w14:paraId="737A3CB2" w14:textId="4A2DA532" w:rsidTr="00F03C40">
        <w:trPr>
          <w:ins w:id="8872" w:author="Στάθης Καπ" w:date="2023-02-26T20:57:00Z"/>
        </w:trPr>
        <w:tc>
          <w:tcPr>
            <w:tcW w:w="515" w:type="dxa"/>
            <w:tcBorders>
              <w:top w:val="nil"/>
              <w:bottom w:val="nil"/>
              <w:right w:val="single" w:sz="4" w:space="0" w:color="auto"/>
            </w:tcBorders>
            <w:shd w:val="clear" w:color="auto" w:fill="E7E6E6" w:themeFill="background2"/>
            <w:vAlign w:val="center"/>
            <w:tcPrChange w:id="8873"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874" w:author="Στάθης Καπ" w:date="2023-02-26T20:57:00Z"/>
                <w:sz w:val="16"/>
                <w:szCs w:val="16"/>
                <w:rPrChange w:id="8875" w:author="Στάθης Καπ" w:date="2023-03-03T03:18:00Z">
                  <w:rPr>
                    <w:ins w:id="8876" w:author="Στάθης Καπ" w:date="2023-02-26T20:57:00Z"/>
                  </w:rPr>
                </w:rPrChange>
              </w:rPr>
              <w:pPrChange w:id="8877" w:author="Στάθης Καπ" w:date="2023-02-26T21:00:00Z">
                <w:pPr/>
              </w:pPrChange>
            </w:pPr>
            <w:ins w:id="8878" w:author="Στάθης Καπ" w:date="2023-02-27T03:02:00Z">
              <w:r w:rsidRPr="00AC6F02">
                <w:rPr>
                  <w:sz w:val="16"/>
                  <w:szCs w:val="16"/>
                  <w:rPrChange w:id="8879" w:author="Στάθης Καπ" w:date="2023-03-03T03:18:00Z">
                    <w:rPr>
                      <w:sz w:val="18"/>
                      <w:szCs w:val="18"/>
                    </w:rPr>
                  </w:rPrChange>
                </w:rPr>
                <w:t>p</w:t>
              </w:r>
            </w:ins>
            <w:ins w:id="8880" w:author="Στάθης Καπ" w:date="2023-02-26T20:57:00Z">
              <w:r w:rsidRPr="00AC6F02">
                <w:rPr>
                  <w:sz w:val="16"/>
                  <w:szCs w:val="16"/>
                  <w:rPrChange w:id="8881" w:author="Στάθης Καπ" w:date="2023-03-03T03:18:00Z">
                    <w:rPr>
                      <w:sz w:val="18"/>
                      <w:szCs w:val="18"/>
                    </w:rPr>
                  </w:rPrChange>
                </w:rPr>
                <w:t>r04</w:t>
              </w:r>
            </w:ins>
          </w:p>
        </w:tc>
        <w:tc>
          <w:tcPr>
            <w:tcW w:w="560" w:type="dxa"/>
            <w:tcBorders>
              <w:left w:val="single" w:sz="4" w:space="0" w:color="auto"/>
            </w:tcBorders>
            <w:tcPrChange w:id="8882" w:author="Στάθης Καπ" w:date="2023-03-03T06:24:00Z">
              <w:tcPr>
                <w:tcW w:w="560" w:type="dxa"/>
              </w:tcPr>
            </w:tcPrChange>
          </w:tcPr>
          <w:p w14:paraId="0B466770" w14:textId="61CE9340" w:rsidR="00577FCD" w:rsidRPr="00AC6F02" w:rsidRDefault="00577FCD">
            <w:pPr>
              <w:jc w:val="center"/>
              <w:rPr>
                <w:ins w:id="8883" w:author="Στάθης Καπ" w:date="2023-02-26T20:57:00Z"/>
                <w:rFonts w:cstheme="minorHAnsi"/>
                <w:sz w:val="16"/>
                <w:szCs w:val="16"/>
                <w:rPrChange w:id="8884" w:author="Στάθης Καπ" w:date="2023-03-03T03:18:00Z">
                  <w:rPr>
                    <w:ins w:id="8885" w:author="Στάθης Καπ" w:date="2023-02-26T20:57:00Z"/>
                  </w:rPr>
                </w:rPrChange>
              </w:rPr>
              <w:pPrChange w:id="8886" w:author="Στάθης Καπ" w:date="2023-02-26T21:00:00Z">
                <w:pPr/>
              </w:pPrChange>
            </w:pPr>
            <w:ins w:id="8887" w:author="Στάθης Καπ" w:date="2023-02-26T21:04:00Z">
              <w:r w:rsidRPr="00AC6F02">
                <w:rPr>
                  <w:rFonts w:cstheme="minorHAnsi"/>
                  <w:sz w:val="16"/>
                  <w:szCs w:val="16"/>
                  <w:rPrChange w:id="8888" w:author="Στάθης Καπ" w:date="2023-03-03T03:18:00Z">
                    <w:rPr>
                      <w:rFonts w:cstheme="minorHAnsi"/>
                      <w:sz w:val="20"/>
                      <w:szCs w:val="20"/>
                    </w:rPr>
                  </w:rPrChange>
                </w:rPr>
                <w:t>489</w:t>
              </w:r>
            </w:ins>
          </w:p>
        </w:tc>
        <w:tc>
          <w:tcPr>
            <w:tcW w:w="855" w:type="dxa"/>
            <w:tcPrChange w:id="8889" w:author="Στάθης Καπ" w:date="2023-03-03T06:24:00Z">
              <w:tcPr>
                <w:tcW w:w="855" w:type="dxa"/>
              </w:tcPr>
            </w:tcPrChange>
          </w:tcPr>
          <w:p w14:paraId="26FAD94E" w14:textId="50AB0A7C" w:rsidR="00577FCD" w:rsidRPr="00AC6F02" w:rsidRDefault="00577FCD">
            <w:pPr>
              <w:jc w:val="center"/>
              <w:rPr>
                <w:ins w:id="8890" w:author="Στάθης Καπ" w:date="2023-02-26T20:57:00Z"/>
                <w:rFonts w:cstheme="minorHAnsi"/>
                <w:sz w:val="16"/>
                <w:szCs w:val="16"/>
                <w:rPrChange w:id="8891" w:author="Στάθης Καπ" w:date="2023-03-03T03:18:00Z">
                  <w:rPr>
                    <w:ins w:id="8892" w:author="Στάθης Καπ" w:date="2023-02-26T20:57:00Z"/>
                  </w:rPr>
                </w:rPrChange>
              </w:rPr>
              <w:pPrChange w:id="8893" w:author="Στάθης Καπ" w:date="2023-02-26T21:00:00Z">
                <w:pPr/>
              </w:pPrChange>
            </w:pPr>
            <w:ins w:id="8894" w:author="Στάθης Καπ" w:date="2023-02-26T21:07:00Z">
              <w:r w:rsidRPr="00AC6F02">
                <w:rPr>
                  <w:rFonts w:cstheme="minorHAnsi"/>
                  <w:sz w:val="16"/>
                  <w:szCs w:val="16"/>
                  <w:rPrChange w:id="8895" w:author="Στάθης Καπ" w:date="2023-03-03T03:18:00Z">
                    <w:rPr>
                      <w:rFonts w:cstheme="minorHAnsi"/>
                      <w:sz w:val="20"/>
                      <w:szCs w:val="20"/>
                    </w:rPr>
                  </w:rPrChange>
                </w:rPr>
                <w:t>447</w:t>
              </w:r>
            </w:ins>
          </w:p>
        </w:tc>
        <w:tc>
          <w:tcPr>
            <w:tcW w:w="544" w:type="dxa"/>
            <w:vAlign w:val="bottom"/>
            <w:tcPrChange w:id="8896" w:author="Στάθης Καπ" w:date="2023-03-03T06:24:00Z">
              <w:tcPr>
                <w:tcW w:w="544" w:type="dxa"/>
                <w:vAlign w:val="bottom"/>
              </w:tcPr>
            </w:tcPrChange>
          </w:tcPr>
          <w:p w14:paraId="006F3FDC" w14:textId="5D58FDE3" w:rsidR="00577FCD" w:rsidRPr="00AC6F02" w:rsidRDefault="00577FCD">
            <w:pPr>
              <w:jc w:val="center"/>
              <w:rPr>
                <w:ins w:id="8897" w:author="Στάθης Καπ" w:date="2023-02-26T20:57:00Z"/>
                <w:rFonts w:cstheme="minorHAnsi"/>
                <w:sz w:val="16"/>
                <w:szCs w:val="16"/>
                <w:rPrChange w:id="8898" w:author="Στάθης Καπ" w:date="2023-03-03T03:18:00Z">
                  <w:rPr>
                    <w:ins w:id="8899" w:author="Στάθης Καπ" w:date="2023-02-26T20:57:00Z"/>
                  </w:rPr>
                </w:rPrChange>
              </w:rPr>
              <w:pPrChange w:id="8900" w:author="Στάθης Καπ" w:date="2023-02-26T21:00:00Z">
                <w:pPr/>
              </w:pPrChange>
            </w:pPr>
            <w:ins w:id="8901" w:author="Στάθης Καπ" w:date="2023-03-03T00:39:00Z">
              <w:r w:rsidRPr="00AC6F02">
                <w:rPr>
                  <w:rFonts w:ascii="Calibri" w:hAnsi="Calibri" w:cs="Calibri"/>
                  <w:color w:val="000000"/>
                  <w:sz w:val="16"/>
                  <w:szCs w:val="16"/>
                  <w:rPrChange w:id="8902" w:author="Στάθης Καπ" w:date="2023-03-03T03:18:00Z">
                    <w:rPr>
                      <w:rFonts w:ascii="Calibri" w:hAnsi="Calibri" w:cs="Calibri"/>
                      <w:color w:val="000000"/>
                    </w:rPr>
                  </w:rPrChange>
                </w:rPr>
                <w:t>478</w:t>
              </w:r>
            </w:ins>
          </w:p>
        </w:tc>
        <w:tc>
          <w:tcPr>
            <w:tcW w:w="621" w:type="dxa"/>
            <w:vAlign w:val="bottom"/>
            <w:tcPrChange w:id="8903" w:author="Στάθης Καπ" w:date="2023-03-03T06:24:00Z">
              <w:tcPr>
                <w:tcW w:w="621" w:type="dxa"/>
                <w:vAlign w:val="bottom"/>
              </w:tcPr>
            </w:tcPrChange>
          </w:tcPr>
          <w:p w14:paraId="46F18914" w14:textId="3A10DAB6" w:rsidR="00577FCD" w:rsidRPr="00AC6F02" w:rsidRDefault="00577FCD">
            <w:pPr>
              <w:jc w:val="center"/>
              <w:rPr>
                <w:ins w:id="8904" w:author="Στάθης Καπ" w:date="2023-02-26T20:57:00Z"/>
                <w:rFonts w:cstheme="minorHAnsi"/>
                <w:sz w:val="16"/>
                <w:szCs w:val="16"/>
                <w:rPrChange w:id="8905" w:author="Στάθης Καπ" w:date="2023-03-03T03:18:00Z">
                  <w:rPr>
                    <w:ins w:id="8906" w:author="Στάθης Καπ" w:date="2023-02-26T20:57:00Z"/>
                  </w:rPr>
                </w:rPrChange>
              </w:rPr>
              <w:pPrChange w:id="8907" w:author="Στάθης Καπ" w:date="2023-02-26T21:00:00Z">
                <w:pPr/>
              </w:pPrChange>
            </w:pPr>
            <w:ins w:id="8908" w:author="Στάθης Καπ" w:date="2023-03-03T00:39:00Z">
              <w:r w:rsidRPr="00AC6F02">
                <w:rPr>
                  <w:rFonts w:ascii="Calibri" w:hAnsi="Calibri" w:cs="Calibri"/>
                  <w:color w:val="000000"/>
                  <w:sz w:val="16"/>
                  <w:szCs w:val="16"/>
                  <w:rPrChange w:id="8909" w:author="Στάθης Καπ" w:date="2023-03-03T03:18:00Z">
                    <w:rPr>
                      <w:rFonts w:ascii="Calibri" w:hAnsi="Calibri" w:cs="Calibri"/>
                      <w:color w:val="000000"/>
                    </w:rPr>
                  </w:rPrChange>
                </w:rPr>
                <w:t>1.095</w:t>
              </w:r>
            </w:ins>
          </w:p>
        </w:tc>
        <w:tc>
          <w:tcPr>
            <w:tcW w:w="669" w:type="dxa"/>
            <w:vAlign w:val="center"/>
            <w:tcPrChange w:id="8910" w:author="Στάθης Καπ" w:date="2023-03-03T06:24:00Z">
              <w:tcPr>
                <w:tcW w:w="669" w:type="dxa"/>
                <w:vAlign w:val="center"/>
              </w:tcPr>
            </w:tcPrChange>
          </w:tcPr>
          <w:p w14:paraId="3B2499E9" w14:textId="43CC8CA8" w:rsidR="00577FCD" w:rsidRPr="00AC6F02" w:rsidRDefault="00577FCD">
            <w:pPr>
              <w:jc w:val="center"/>
              <w:rPr>
                <w:ins w:id="8911" w:author="Στάθης Καπ" w:date="2023-02-26T20:57:00Z"/>
                <w:rFonts w:cstheme="minorHAnsi"/>
                <w:sz w:val="16"/>
                <w:szCs w:val="16"/>
                <w:rPrChange w:id="8912" w:author="Στάθης Καπ" w:date="2023-03-03T03:18:00Z">
                  <w:rPr>
                    <w:ins w:id="8913" w:author="Στάθης Καπ" w:date="2023-02-26T20:57:00Z"/>
                  </w:rPr>
                </w:rPrChange>
              </w:rPr>
              <w:pPrChange w:id="8914" w:author="Στάθης Καπ" w:date="2023-02-26T21:00:00Z">
                <w:pPr/>
              </w:pPrChange>
            </w:pPr>
            <w:ins w:id="8915" w:author="Στάθης Καπ" w:date="2023-03-03T05:59:00Z">
              <w:r>
                <w:rPr>
                  <w:rFonts w:ascii="Calibri" w:hAnsi="Calibri" w:cs="Calibri"/>
                  <w:color w:val="000000"/>
                  <w:sz w:val="16"/>
                  <w:szCs w:val="16"/>
                </w:rPr>
                <w:t>2.25</w:t>
              </w:r>
            </w:ins>
          </w:p>
        </w:tc>
        <w:tc>
          <w:tcPr>
            <w:tcW w:w="543" w:type="dxa"/>
            <w:vAlign w:val="bottom"/>
            <w:tcPrChange w:id="8916" w:author="Στάθης Καπ" w:date="2023-03-03T06:24:00Z">
              <w:tcPr>
                <w:tcW w:w="543" w:type="dxa"/>
                <w:vAlign w:val="bottom"/>
              </w:tcPr>
            </w:tcPrChange>
          </w:tcPr>
          <w:p w14:paraId="06315631" w14:textId="615A37D3" w:rsidR="00577FCD" w:rsidRPr="00AC6F02" w:rsidRDefault="00577FCD">
            <w:pPr>
              <w:jc w:val="center"/>
              <w:rPr>
                <w:ins w:id="8917" w:author="Στάθης Καπ" w:date="2023-02-26T20:57:00Z"/>
                <w:rFonts w:cstheme="minorHAnsi"/>
                <w:sz w:val="16"/>
                <w:szCs w:val="16"/>
                <w:rPrChange w:id="8918" w:author="Στάθης Καπ" w:date="2023-03-03T03:18:00Z">
                  <w:rPr>
                    <w:ins w:id="8919" w:author="Στάθης Καπ" w:date="2023-02-26T20:57:00Z"/>
                  </w:rPr>
                </w:rPrChange>
              </w:rPr>
              <w:pPrChange w:id="8920" w:author="Στάθης Καπ" w:date="2023-02-26T21:00:00Z">
                <w:pPr/>
              </w:pPrChange>
            </w:pPr>
            <w:ins w:id="8921" w:author="Στάθης Καπ" w:date="2023-03-03T00:39:00Z">
              <w:r w:rsidRPr="00AC6F02">
                <w:rPr>
                  <w:rFonts w:ascii="Calibri" w:hAnsi="Calibri" w:cs="Calibri"/>
                  <w:color w:val="000000"/>
                  <w:sz w:val="16"/>
                  <w:szCs w:val="16"/>
                  <w:rPrChange w:id="8922" w:author="Στάθης Καπ" w:date="2023-03-03T03:18:00Z">
                    <w:rPr>
                      <w:rFonts w:ascii="Calibri" w:hAnsi="Calibri" w:cs="Calibri"/>
                      <w:color w:val="000000"/>
                    </w:rPr>
                  </w:rPrChange>
                </w:rPr>
                <w:t>447</w:t>
              </w:r>
            </w:ins>
          </w:p>
        </w:tc>
        <w:tc>
          <w:tcPr>
            <w:tcW w:w="621" w:type="dxa"/>
            <w:vAlign w:val="bottom"/>
            <w:tcPrChange w:id="8923" w:author="Στάθης Καπ" w:date="2023-03-03T06:24:00Z">
              <w:tcPr>
                <w:tcW w:w="621" w:type="dxa"/>
                <w:vAlign w:val="bottom"/>
              </w:tcPr>
            </w:tcPrChange>
          </w:tcPr>
          <w:p w14:paraId="2DC44169" w14:textId="5D1C7E0E" w:rsidR="00577FCD" w:rsidRPr="00AC6F02" w:rsidRDefault="00577FCD">
            <w:pPr>
              <w:jc w:val="center"/>
              <w:rPr>
                <w:ins w:id="8924" w:author="Στάθης Καπ" w:date="2023-02-26T20:57:00Z"/>
                <w:rFonts w:cstheme="minorHAnsi"/>
                <w:sz w:val="16"/>
                <w:szCs w:val="16"/>
                <w:rPrChange w:id="8925" w:author="Στάθης Καπ" w:date="2023-03-03T03:18:00Z">
                  <w:rPr>
                    <w:ins w:id="8926" w:author="Στάθης Καπ" w:date="2023-02-26T20:57:00Z"/>
                  </w:rPr>
                </w:rPrChange>
              </w:rPr>
              <w:pPrChange w:id="8927" w:author="Στάθης Καπ" w:date="2023-02-26T21:00:00Z">
                <w:pPr/>
              </w:pPrChange>
            </w:pPr>
            <w:ins w:id="8928" w:author="Στάθης Καπ" w:date="2023-03-03T00:39:00Z">
              <w:r w:rsidRPr="00AC6F02">
                <w:rPr>
                  <w:rFonts w:ascii="Calibri" w:hAnsi="Calibri" w:cs="Calibri"/>
                  <w:color w:val="000000"/>
                  <w:sz w:val="16"/>
                  <w:szCs w:val="16"/>
                  <w:rPrChange w:id="8929" w:author="Στάθης Καπ" w:date="2023-03-03T03:18:00Z">
                    <w:rPr>
                      <w:rFonts w:ascii="Calibri" w:hAnsi="Calibri" w:cs="Calibri"/>
                      <w:color w:val="000000"/>
                    </w:rPr>
                  </w:rPrChange>
                </w:rPr>
                <w:t>0.492</w:t>
              </w:r>
            </w:ins>
          </w:p>
        </w:tc>
        <w:tc>
          <w:tcPr>
            <w:tcW w:w="669" w:type="dxa"/>
            <w:vAlign w:val="center"/>
            <w:tcPrChange w:id="8930" w:author="Στάθης Καπ" w:date="2023-03-03T06:24:00Z">
              <w:tcPr>
                <w:tcW w:w="669" w:type="dxa"/>
                <w:vAlign w:val="center"/>
              </w:tcPr>
            </w:tcPrChange>
          </w:tcPr>
          <w:p w14:paraId="5D0E280B" w14:textId="742FFFC5" w:rsidR="00577FCD" w:rsidRPr="00AC6F02" w:rsidRDefault="00577FCD">
            <w:pPr>
              <w:jc w:val="center"/>
              <w:rPr>
                <w:ins w:id="8931" w:author="Στάθης Καπ" w:date="2023-02-26T20:57:00Z"/>
                <w:rFonts w:cstheme="minorHAnsi"/>
                <w:sz w:val="16"/>
                <w:szCs w:val="16"/>
                <w:rPrChange w:id="8932" w:author="Στάθης Καπ" w:date="2023-03-03T03:18:00Z">
                  <w:rPr>
                    <w:ins w:id="8933" w:author="Στάθης Καπ" w:date="2023-02-26T20:57:00Z"/>
                  </w:rPr>
                </w:rPrChange>
              </w:rPr>
              <w:pPrChange w:id="8934" w:author="Στάθης Καπ" w:date="2023-02-26T21:00:00Z">
                <w:pPr/>
              </w:pPrChange>
            </w:pPr>
            <w:ins w:id="8935" w:author="Στάθης Καπ" w:date="2023-03-03T04:44:00Z">
              <w:r>
                <w:rPr>
                  <w:rFonts w:ascii="Calibri" w:hAnsi="Calibri" w:cstheme="minorHAnsi"/>
                  <w:color w:val="000000"/>
                  <w:sz w:val="16"/>
                  <w:szCs w:val="16"/>
                </w:rPr>
                <w:t>6.49</w:t>
              </w:r>
            </w:ins>
          </w:p>
        </w:tc>
        <w:tc>
          <w:tcPr>
            <w:tcW w:w="508" w:type="dxa"/>
            <w:vAlign w:val="bottom"/>
            <w:tcPrChange w:id="8936" w:author="Στάθης Καπ" w:date="2023-03-03T06:24:00Z">
              <w:tcPr>
                <w:tcW w:w="508" w:type="dxa"/>
                <w:vAlign w:val="bottom"/>
              </w:tcPr>
            </w:tcPrChange>
          </w:tcPr>
          <w:p w14:paraId="0323121B" w14:textId="73E769E6" w:rsidR="00577FCD" w:rsidRPr="00AC6F02" w:rsidRDefault="00577FCD">
            <w:pPr>
              <w:jc w:val="center"/>
              <w:rPr>
                <w:ins w:id="8937" w:author="Στάθης Καπ" w:date="2023-02-26T20:57:00Z"/>
                <w:rFonts w:cstheme="minorHAnsi"/>
                <w:sz w:val="16"/>
                <w:szCs w:val="16"/>
                <w:rPrChange w:id="8938" w:author="Στάθης Καπ" w:date="2023-03-03T03:18:00Z">
                  <w:rPr>
                    <w:ins w:id="8939" w:author="Στάθης Καπ" w:date="2023-02-26T20:57:00Z"/>
                  </w:rPr>
                </w:rPrChange>
              </w:rPr>
              <w:pPrChange w:id="8940" w:author="Στάθης Καπ" w:date="2023-02-26T21:00:00Z">
                <w:pPr/>
              </w:pPrChange>
            </w:pPr>
            <w:ins w:id="8941" w:author="Στάθης Καπ" w:date="2023-03-03T00:39:00Z">
              <w:r w:rsidRPr="00AC6F02">
                <w:rPr>
                  <w:rFonts w:ascii="Calibri" w:hAnsi="Calibri" w:cs="Calibri"/>
                  <w:color w:val="000000"/>
                  <w:sz w:val="16"/>
                  <w:szCs w:val="16"/>
                  <w:rPrChange w:id="8942" w:author="Στάθης Καπ" w:date="2023-03-03T03:18:00Z">
                    <w:rPr>
                      <w:rFonts w:ascii="Calibri" w:hAnsi="Calibri" w:cs="Calibri"/>
                      <w:color w:val="000000"/>
                    </w:rPr>
                  </w:rPrChange>
                </w:rPr>
                <w:t>411</w:t>
              </w:r>
            </w:ins>
          </w:p>
        </w:tc>
        <w:tc>
          <w:tcPr>
            <w:tcW w:w="541" w:type="dxa"/>
            <w:vAlign w:val="bottom"/>
            <w:tcPrChange w:id="8943" w:author="Στάθης Καπ" w:date="2023-03-03T06:24:00Z">
              <w:tcPr>
                <w:tcW w:w="541" w:type="dxa"/>
                <w:vAlign w:val="bottom"/>
              </w:tcPr>
            </w:tcPrChange>
          </w:tcPr>
          <w:p w14:paraId="6A880483" w14:textId="0FD68263" w:rsidR="00577FCD" w:rsidRPr="00AC6F02" w:rsidRDefault="00577FCD">
            <w:pPr>
              <w:jc w:val="center"/>
              <w:rPr>
                <w:ins w:id="8944" w:author="Στάθης Καπ" w:date="2023-02-26T20:58:00Z"/>
                <w:rFonts w:cstheme="minorHAnsi"/>
                <w:sz w:val="16"/>
                <w:szCs w:val="16"/>
                <w:rPrChange w:id="8945" w:author="Στάθης Καπ" w:date="2023-03-03T03:18:00Z">
                  <w:rPr>
                    <w:ins w:id="8946" w:author="Στάθης Καπ" w:date="2023-02-26T20:58:00Z"/>
                  </w:rPr>
                </w:rPrChange>
              </w:rPr>
              <w:pPrChange w:id="8947" w:author="Στάθης Καπ" w:date="2023-02-26T21:00:00Z">
                <w:pPr/>
              </w:pPrChange>
            </w:pPr>
            <w:ins w:id="8948" w:author="Στάθης Καπ" w:date="2023-03-03T00:39:00Z">
              <w:r w:rsidRPr="00AC6F02">
                <w:rPr>
                  <w:rFonts w:ascii="Calibri" w:hAnsi="Calibri" w:cs="Calibri"/>
                  <w:color w:val="000000"/>
                  <w:sz w:val="16"/>
                  <w:szCs w:val="16"/>
                  <w:rPrChange w:id="8949" w:author="Στάθης Καπ" w:date="2023-03-03T03:18:00Z">
                    <w:rPr>
                      <w:rFonts w:ascii="Calibri" w:hAnsi="Calibri" w:cs="Calibri"/>
                      <w:color w:val="000000"/>
                    </w:rPr>
                  </w:rPrChange>
                </w:rPr>
                <w:t>0.436</w:t>
              </w:r>
            </w:ins>
          </w:p>
        </w:tc>
        <w:tc>
          <w:tcPr>
            <w:tcW w:w="589" w:type="dxa"/>
            <w:vAlign w:val="center"/>
            <w:tcPrChange w:id="8950" w:author="Στάθης Καπ" w:date="2023-03-03T06:24:00Z">
              <w:tcPr>
                <w:tcW w:w="589" w:type="dxa"/>
                <w:vAlign w:val="center"/>
              </w:tcPr>
            </w:tcPrChange>
          </w:tcPr>
          <w:p w14:paraId="5DCF9B0D" w14:textId="4D18FABB" w:rsidR="00577FCD" w:rsidRPr="00AC6F02" w:rsidRDefault="00577FCD">
            <w:pPr>
              <w:jc w:val="center"/>
              <w:rPr>
                <w:ins w:id="8951" w:author="Στάθης Καπ" w:date="2023-02-26T20:58:00Z"/>
                <w:rFonts w:cstheme="minorHAnsi"/>
                <w:sz w:val="16"/>
                <w:szCs w:val="16"/>
                <w:rPrChange w:id="8952" w:author="Στάθης Καπ" w:date="2023-03-03T03:18:00Z">
                  <w:rPr>
                    <w:ins w:id="8953" w:author="Στάθης Καπ" w:date="2023-02-26T20:58:00Z"/>
                  </w:rPr>
                </w:rPrChange>
              </w:rPr>
              <w:pPrChange w:id="8954" w:author="Στάθης Καπ" w:date="2023-02-26T21:00:00Z">
                <w:pPr/>
              </w:pPrChange>
            </w:pPr>
            <w:ins w:id="8955" w:author="Στάθης Καπ" w:date="2023-03-03T04:44:00Z">
              <w:r>
                <w:rPr>
                  <w:rFonts w:ascii="Calibri" w:hAnsi="Calibri" w:cstheme="minorHAnsi"/>
                  <w:color w:val="000000"/>
                  <w:sz w:val="16"/>
                  <w:szCs w:val="16"/>
                </w:rPr>
                <w:t>14.02</w:t>
              </w:r>
            </w:ins>
          </w:p>
        </w:tc>
        <w:tc>
          <w:tcPr>
            <w:tcW w:w="463" w:type="dxa"/>
            <w:vAlign w:val="bottom"/>
            <w:tcPrChange w:id="8956" w:author="Στάθης Καπ" w:date="2023-03-03T06:24:00Z">
              <w:tcPr>
                <w:tcW w:w="463" w:type="dxa"/>
                <w:vAlign w:val="bottom"/>
              </w:tcPr>
            </w:tcPrChange>
          </w:tcPr>
          <w:p w14:paraId="115C3347" w14:textId="613A97A8" w:rsidR="00577FCD" w:rsidRPr="00AC6F02" w:rsidRDefault="00577FCD">
            <w:pPr>
              <w:jc w:val="center"/>
              <w:rPr>
                <w:ins w:id="8957" w:author="Στάθης Καπ" w:date="2023-02-26T20:58:00Z"/>
                <w:rFonts w:cstheme="minorHAnsi"/>
                <w:sz w:val="16"/>
                <w:szCs w:val="16"/>
                <w:rPrChange w:id="8958" w:author="Στάθης Καπ" w:date="2023-03-03T03:18:00Z">
                  <w:rPr>
                    <w:ins w:id="8959" w:author="Στάθης Καπ" w:date="2023-02-26T20:58:00Z"/>
                  </w:rPr>
                </w:rPrChange>
              </w:rPr>
              <w:pPrChange w:id="8960" w:author="Στάθης Καπ" w:date="2023-02-26T21:00:00Z">
                <w:pPr/>
              </w:pPrChange>
            </w:pPr>
            <w:ins w:id="8961" w:author="Στάθης Καπ" w:date="2023-03-03T00:40:00Z">
              <w:r w:rsidRPr="00AC6F02">
                <w:rPr>
                  <w:rFonts w:ascii="Calibri" w:hAnsi="Calibri" w:cs="Calibri"/>
                  <w:color w:val="000000"/>
                  <w:sz w:val="16"/>
                  <w:szCs w:val="16"/>
                  <w:rPrChange w:id="8962" w:author="Στάθης Καπ" w:date="2023-03-03T03:18:00Z">
                    <w:rPr>
                      <w:rFonts w:ascii="Calibri" w:hAnsi="Calibri" w:cs="Calibri"/>
                      <w:color w:val="000000"/>
                    </w:rPr>
                  </w:rPrChange>
                </w:rPr>
                <w:t>433</w:t>
              </w:r>
            </w:ins>
          </w:p>
        </w:tc>
        <w:tc>
          <w:tcPr>
            <w:tcW w:w="541" w:type="dxa"/>
            <w:vAlign w:val="bottom"/>
            <w:tcPrChange w:id="8963" w:author="Στάθης Καπ" w:date="2023-03-03T06:24:00Z">
              <w:tcPr>
                <w:tcW w:w="541" w:type="dxa"/>
                <w:vAlign w:val="bottom"/>
              </w:tcPr>
            </w:tcPrChange>
          </w:tcPr>
          <w:p w14:paraId="3A7BCE08" w14:textId="1FD8ED56" w:rsidR="00577FCD" w:rsidRPr="00AC6F02" w:rsidRDefault="00577FCD">
            <w:pPr>
              <w:jc w:val="center"/>
              <w:rPr>
                <w:ins w:id="8964" w:author="Στάθης Καπ" w:date="2023-02-26T21:00:00Z"/>
                <w:rFonts w:cstheme="minorHAnsi"/>
                <w:sz w:val="16"/>
                <w:szCs w:val="16"/>
                <w:rPrChange w:id="8965" w:author="Στάθης Καπ" w:date="2023-03-03T03:18:00Z">
                  <w:rPr>
                    <w:ins w:id="8966" w:author="Στάθης Καπ" w:date="2023-02-26T21:00:00Z"/>
                  </w:rPr>
                </w:rPrChange>
              </w:rPr>
              <w:pPrChange w:id="8967" w:author="Στάθης Καπ" w:date="2023-02-26T21:00:00Z">
                <w:pPr/>
              </w:pPrChange>
            </w:pPr>
            <w:ins w:id="8968" w:author="Στάθης Καπ" w:date="2023-03-03T00:40:00Z">
              <w:r w:rsidRPr="00AC6F02">
                <w:rPr>
                  <w:rFonts w:ascii="Calibri" w:hAnsi="Calibri" w:cs="Calibri"/>
                  <w:color w:val="000000"/>
                  <w:sz w:val="16"/>
                  <w:szCs w:val="16"/>
                  <w:rPrChange w:id="8969" w:author="Στάθης Καπ" w:date="2023-03-03T03:18:00Z">
                    <w:rPr>
                      <w:rFonts w:ascii="Calibri" w:hAnsi="Calibri" w:cs="Calibri"/>
                      <w:color w:val="000000"/>
                    </w:rPr>
                  </w:rPrChange>
                </w:rPr>
                <w:t>0.423</w:t>
              </w:r>
            </w:ins>
          </w:p>
        </w:tc>
        <w:tc>
          <w:tcPr>
            <w:tcW w:w="589" w:type="dxa"/>
            <w:vAlign w:val="center"/>
            <w:tcPrChange w:id="8970" w:author="Στάθης Καπ" w:date="2023-03-03T06:24:00Z">
              <w:tcPr>
                <w:tcW w:w="589" w:type="dxa"/>
                <w:vAlign w:val="center"/>
              </w:tcPr>
            </w:tcPrChange>
          </w:tcPr>
          <w:p w14:paraId="542754C4" w14:textId="391DD5B5" w:rsidR="00577FCD" w:rsidRPr="00AC6F02" w:rsidRDefault="00577FCD">
            <w:pPr>
              <w:jc w:val="center"/>
              <w:rPr>
                <w:ins w:id="8971" w:author="Στάθης Καπ" w:date="2023-02-26T21:00:00Z"/>
                <w:rFonts w:cstheme="minorHAnsi"/>
                <w:sz w:val="16"/>
                <w:szCs w:val="16"/>
                <w:rPrChange w:id="8972" w:author="Στάθης Καπ" w:date="2023-03-03T03:18:00Z">
                  <w:rPr>
                    <w:ins w:id="8973" w:author="Στάθης Καπ" w:date="2023-02-26T21:00:00Z"/>
                  </w:rPr>
                </w:rPrChange>
              </w:rPr>
              <w:pPrChange w:id="8974" w:author="Στάθης Καπ" w:date="2023-02-26T21:00:00Z">
                <w:pPr/>
              </w:pPrChange>
            </w:pPr>
            <w:ins w:id="8975" w:author="Στάθης Καπ" w:date="2023-03-03T04:45:00Z">
              <w:r>
                <w:rPr>
                  <w:rFonts w:ascii="Calibri" w:hAnsi="Calibri" w:cstheme="minorHAnsi"/>
                  <w:color w:val="000000"/>
                  <w:sz w:val="16"/>
                  <w:szCs w:val="16"/>
                </w:rPr>
                <w:t>9.41</w:t>
              </w:r>
            </w:ins>
          </w:p>
        </w:tc>
      </w:tr>
      <w:tr w:rsidR="00F03C40" w14:paraId="5CCFEB06" w14:textId="03EBC8BC" w:rsidTr="00F03C40">
        <w:trPr>
          <w:ins w:id="8976" w:author="Στάθης Καπ" w:date="2023-02-26T20:57:00Z"/>
        </w:trPr>
        <w:tc>
          <w:tcPr>
            <w:tcW w:w="515" w:type="dxa"/>
            <w:tcBorders>
              <w:top w:val="nil"/>
              <w:bottom w:val="nil"/>
              <w:right w:val="single" w:sz="4" w:space="0" w:color="auto"/>
            </w:tcBorders>
            <w:shd w:val="clear" w:color="auto" w:fill="E7E6E6" w:themeFill="background2"/>
            <w:vAlign w:val="center"/>
            <w:tcPrChange w:id="8977"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978" w:author="Στάθης Καπ" w:date="2023-02-26T20:57:00Z"/>
                <w:sz w:val="16"/>
                <w:szCs w:val="16"/>
                <w:rPrChange w:id="8979" w:author="Στάθης Καπ" w:date="2023-03-03T03:18:00Z">
                  <w:rPr>
                    <w:ins w:id="8980" w:author="Στάθης Καπ" w:date="2023-02-26T20:57:00Z"/>
                  </w:rPr>
                </w:rPrChange>
              </w:rPr>
              <w:pPrChange w:id="8981" w:author="Στάθης Καπ" w:date="2023-02-26T21:00:00Z">
                <w:pPr/>
              </w:pPrChange>
            </w:pPr>
            <w:ins w:id="8982" w:author="Στάθης Καπ" w:date="2023-02-27T03:02:00Z">
              <w:r w:rsidRPr="00AC6F02">
                <w:rPr>
                  <w:sz w:val="16"/>
                  <w:szCs w:val="16"/>
                  <w:rPrChange w:id="8983" w:author="Στάθης Καπ" w:date="2023-03-03T03:18:00Z">
                    <w:rPr>
                      <w:sz w:val="18"/>
                      <w:szCs w:val="18"/>
                    </w:rPr>
                  </w:rPrChange>
                </w:rPr>
                <w:t>p</w:t>
              </w:r>
            </w:ins>
            <w:ins w:id="8984" w:author="Στάθης Καπ" w:date="2023-02-26T20:57:00Z">
              <w:r w:rsidRPr="00AC6F02">
                <w:rPr>
                  <w:sz w:val="16"/>
                  <w:szCs w:val="16"/>
                  <w:rPrChange w:id="8985" w:author="Στάθης Καπ" w:date="2023-03-03T03:18:00Z">
                    <w:rPr>
                      <w:sz w:val="18"/>
                      <w:szCs w:val="18"/>
                    </w:rPr>
                  </w:rPrChange>
                </w:rPr>
                <w:t>r05</w:t>
              </w:r>
            </w:ins>
          </w:p>
        </w:tc>
        <w:tc>
          <w:tcPr>
            <w:tcW w:w="560" w:type="dxa"/>
            <w:tcBorders>
              <w:left w:val="single" w:sz="4" w:space="0" w:color="auto"/>
            </w:tcBorders>
            <w:tcPrChange w:id="8986" w:author="Στάθης Καπ" w:date="2023-03-03T06:24:00Z">
              <w:tcPr>
                <w:tcW w:w="560" w:type="dxa"/>
              </w:tcPr>
            </w:tcPrChange>
          </w:tcPr>
          <w:p w14:paraId="053495A4" w14:textId="4CF3E26E" w:rsidR="00577FCD" w:rsidRPr="00AC6F02" w:rsidRDefault="00577FCD">
            <w:pPr>
              <w:jc w:val="center"/>
              <w:rPr>
                <w:ins w:id="8987" w:author="Στάθης Καπ" w:date="2023-02-26T20:57:00Z"/>
                <w:rFonts w:cstheme="minorHAnsi"/>
                <w:sz w:val="16"/>
                <w:szCs w:val="16"/>
                <w:rPrChange w:id="8988" w:author="Στάθης Καπ" w:date="2023-03-03T03:18:00Z">
                  <w:rPr>
                    <w:ins w:id="8989" w:author="Στάθης Καπ" w:date="2023-02-26T20:57:00Z"/>
                  </w:rPr>
                </w:rPrChange>
              </w:rPr>
              <w:pPrChange w:id="8990" w:author="Στάθης Καπ" w:date="2023-02-26T21:00:00Z">
                <w:pPr/>
              </w:pPrChange>
            </w:pPr>
            <w:ins w:id="8991" w:author="Στάθης Καπ" w:date="2023-02-26T21:04:00Z">
              <w:r w:rsidRPr="00AC6F02">
                <w:rPr>
                  <w:rFonts w:cstheme="minorHAnsi"/>
                  <w:sz w:val="16"/>
                  <w:szCs w:val="16"/>
                  <w:rPrChange w:id="8992" w:author="Στάθης Καπ" w:date="2023-03-03T03:18:00Z">
                    <w:rPr>
                      <w:rFonts w:cstheme="minorHAnsi"/>
                      <w:sz w:val="20"/>
                      <w:szCs w:val="20"/>
                    </w:rPr>
                  </w:rPrChange>
                </w:rPr>
                <w:t>595</w:t>
              </w:r>
            </w:ins>
          </w:p>
        </w:tc>
        <w:tc>
          <w:tcPr>
            <w:tcW w:w="855" w:type="dxa"/>
            <w:tcPrChange w:id="8993" w:author="Στάθης Καπ" w:date="2023-03-03T06:24:00Z">
              <w:tcPr>
                <w:tcW w:w="855" w:type="dxa"/>
              </w:tcPr>
            </w:tcPrChange>
          </w:tcPr>
          <w:p w14:paraId="4D5D6821" w14:textId="33FF161A" w:rsidR="00577FCD" w:rsidRPr="00AC6F02" w:rsidRDefault="00577FCD">
            <w:pPr>
              <w:jc w:val="center"/>
              <w:rPr>
                <w:ins w:id="8994" w:author="Στάθης Καπ" w:date="2023-02-26T20:57:00Z"/>
                <w:rFonts w:cstheme="minorHAnsi"/>
                <w:sz w:val="16"/>
                <w:szCs w:val="16"/>
                <w:rPrChange w:id="8995" w:author="Στάθης Καπ" w:date="2023-03-03T03:18:00Z">
                  <w:rPr>
                    <w:ins w:id="8996" w:author="Στάθης Καπ" w:date="2023-02-26T20:57:00Z"/>
                  </w:rPr>
                </w:rPrChange>
              </w:rPr>
              <w:pPrChange w:id="8997" w:author="Στάθης Καπ" w:date="2023-02-26T21:00:00Z">
                <w:pPr/>
              </w:pPrChange>
            </w:pPr>
            <w:ins w:id="8998" w:author="Στάθης Καπ" w:date="2023-02-26T21:07:00Z">
              <w:r w:rsidRPr="00AC6F02">
                <w:rPr>
                  <w:rFonts w:cstheme="minorHAnsi"/>
                  <w:sz w:val="16"/>
                  <w:szCs w:val="16"/>
                  <w:rPrChange w:id="8999" w:author="Στάθης Καπ" w:date="2023-03-03T03:18:00Z">
                    <w:rPr>
                      <w:rFonts w:cstheme="minorHAnsi"/>
                      <w:sz w:val="20"/>
                      <w:szCs w:val="20"/>
                    </w:rPr>
                  </w:rPrChange>
                </w:rPr>
                <w:t>576</w:t>
              </w:r>
            </w:ins>
          </w:p>
        </w:tc>
        <w:tc>
          <w:tcPr>
            <w:tcW w:w="544" w:type="dxa"/>
            <w:vAlign w:val="bottom"/>
            <w:tcPrChange w:id="9000" w:author="Στάθης Καπ" w:date="2023-03-03T06:24:00Z">
              <w:tcPr>
                <w:tcW w:w="544" w:type="dxa"/>
                <w:vAlign w:val="bottom"/>
              </w:tcPr>
            </w:tcPrChange>
          </w:tcPr>
          <w:p w14:paraId="137092A2" w14:textId="33A34B83" w:rsidR="00577FCD" w:rsidRPr="00AC6F02" w:rsidRDefault="00577FCD">
            <w:pPr>
              <w:jc w:val="center"/>
              <w:rPr>
                <w:ins w:id="9001" w:author="Στάθης Καπ" w:date="2023-02-26T20:57:00Z"/>
                <w:rFonts w:cstheme="minorHAnsi"/>
                <w:sz w:val="16"/>
                <w:szCs w:val="16"/>
                <w:rPrChange w:id="9002" w:author="Στάθης Καπ" w:date="2023-03-03T03:18:00Z">
                  <w:rPr>
                    <w:ins w:id="9003" w:author="Στάθης Καπ" w:date="2023-02-26T20:57:00Z"/>
                  </w:rPr>
                </w:rPrChange>
              </w:rPr>
              <w:pPrChange w:id="9004" w:author="Στάθης Καπ" w:date="2023-02-26T21:00:00Z">
                <w:pPr/>
              </w:pPrChange>
            </w:pPr>
            <w:ins w:id="9005" w:author="Στάθης Καπ" w:date="2023-03-03T00:39:00Z">
              <w:r w:rsidRPr="00AC6F02">
                <w:rPr>
                  <w:rFonts w:ascii="Calibri" w:hAnsi="Calibri" w:cs="Calibri"/>
                  <w:color w:val="000000"/>
                  <w:sz w:val="16"/>
                  <w:szCs w:val="16"/>
                  <w:rPrChange w:id="9006" w:author="Στάθης Καπ" w:date="2023-03-03T03:18:00Z">
                    <w:rPr>
                      <w:rFonts w:ascii="Calibri" w:hAnsi="Calibri" w:cs="Calibri"/>
                      <w:color w:val="000000"/>
                    </w:rPr>
                  </w:rPrChange>
                </w:rPr>
                <w:t>524</w:t>
              </w:r>
            </w:ins>
          </w:p>
        </w:tc>
        <w:tc>
          <w:tcPr>
            <w:tcW w:w="621" w:type="dxa"/>
            <w:vAlign w:val="bottom"/>
            <w:tcPrChange w:id="9007" w:author="Στάθης Καπ" w:date="2023-03-03T06:24:00Z">
              <w:tcPr>
                <w:tcW w:w="621" w:type="dxa"/>
                <w:vAlign w:val="bottom"/>
              </w:tcPr>
            </w:tcPrChange>
          </w:tcPr>
          <w:p w14:paraId="60B5FFC1" w14:textId="1A94C0CD" w:rsidR="00577FCD" w:rsidRPr="00AC6F02" w:rsidRDefault="00577FCD">
            <w:pPr>
              <w:jc w:val="center"/>
              <w:rPr>
                <w:ins w:id="9008" w:author="Στάθης Καπ" w:date="2023-02-26T20:57:00Z"/>
                <w:rFonts w:cstheme="minorHAnsi"/>
                <w:sz w:val="16"/>
                <w:szCs w:val="16"/>
                <w:rPrChange w:id="9009" w:author="Στάθης Καπ" w:date="2023-03-03T03:18:00Z">
                  <w:rPr>
                    <w:ins w:id="9010" w:author="Στάθης Καπ" w:date="2023-02-26T20:57:00Z"/>
                  </w:rPr>
                </w:rPrChange>
              </w:rPr>
              <w:pPrChange w:id="9011" w:author="Στάθης Καπ" w:date="2023-02-26T21:00:00Z">
                <w:pPr/>
              </w:pPrChange>
            </w:pPr>
            <w:ins w:id="9012" w:author="Στάθης Καπ" w:date="2023-03-03T00:39:00Z">
              <w:r w:rsidRPr="00AC6F02">
                <w:rPr>
                  <w:rFonts w:ascii="Calibri" w:hAnsi="Calibri" w:cs="Calibri"/>
                  <w:color w:val="000000"/>
                  <w:sz w:val="16"/>
                  <w:szCs w:val="16"/>
                  <w:rPrChange w:id="9013" w:author="Στάθης Καπ" w:date="2023-03-03T03:18:00Z">
                    <w:rPr>
                      <w:rFonts w:ascii="Calibri" w:hAnsi="Calibri" w:cs="Calibri"/>
                      <w:color w:val="000000"/>
                    </w:rPr>
                  </w:rPrChange>
                </w:rPr>
                <w:t>1.13</w:t>
              </w:r>
            </w:ins>
          </w:p>
        </w:tc>
        <w:tc>
          <w:tcPr>
            <w:tcW w:w="669" w:type="dxa"/>
            <w:vAlign w:val="center"/>
            <w:tcPrChange w:id="9014" w:author="Στάθης Καπ" w:date="2023-03-03T06:24:00Z">
              <w:tcPr>
                <w:tcW w:w="669" w:type="dxa"/>
                <w:vAlign w:val="center"/>
              </w:tcPr>
            </w:tcPrChange>
          </w:tcPr>
          <w:p w14:paraId="41218414" w14:textId="5197529C" w:rsidR="00577FCD" w:rsidRPr="00AC6F02" w:rsidRDefault="00577FCD">
            <w:pPr>
              <w:jc w:val="center"/>
              <w:rPr>
                <w:ins w:id="9015" w:author="Στάθης Καπ" w:date="2023-02-26T20:57:00Z"/>
                <w:rFonts w:cstheme="minorHAnsi"/>
                <w:sz w:val="16"/>
                <w:szCs w:val="16"/>
                <w:rPrChange w:id="9016" w:author="Στάθης Καπ" w:date="2023-03-03T03:18:00Z">
                  <w:rPr>
                    <w:ins w:id="9017" w:author="Στάθης Καπ" w:date="2023-02-26T20:57:00Z"/>
                  </w:rPr>
                </w:rPrChange>
              </w:rPr>
              <w:pPrChange w:id="9018" w:author="Στάθης Καπ" w:date="2023-02-26T21:00:00Z">
                <w:pPr/>
              </w:pPrChange>
            </w:pPr>
            <w:ins w:id="9019" w:author="Στάθης Καπ" w:date="2023-03-03T05:59:00Z">
              <w:r>
                <w:rPr>
                  <w:rFonts w:ascii="Calibri" w:hAnsi="Calibri" w:cs="Calibri"/>
                  <w:color w:val="000000"/>
                  <w:sz w:val="16"/>
                  <w:szCs w:val="16"/>
                </w:rPr>
                <w:t>11.93</w:t>
              </w:r>
            </w:ins>
          </w:p>
        </w:tc>
        <w:tc>
          <w:tcPr>
            <w:tcW w:w="543" w:type="dxa"/>
            <w:vAlign w:val="bottom"/>
            <w:tcPrChange w:id="9020" w:author="Στάθης Καπ" w:date="2023-03-03T06:24:00Z">
              <w:tcPr>
                <w:tcW w:w="543" w:type="dxa"/>
                <w:vAlign w:val="bottom"/>
              </w:tcPr>
            </w:tcPrChange>
          </w:tcPr>
          <w:p w14:paraId="3DD4BB7F" w14:textId="291CC836" w:rsidR="00577FCD" w:rsidRPr="00AC6F02" w:rsidRDefault="00577FCD">
            <w:pPr>
              <w:jc w:val="center"/>
              <w:rPr>
                <w:ins w:id="9021" w:author="Στάθης Καπ" w:date="2023-02-26T20:57:00Z"/>
                <w:rFonts w:cstheme="minorHAnsi"/>
                <w:sz w:val="16"/>
                <w:szCs w:val="16"/>
                <w:rPrChange w:id="9022" w:author="Στάθης Καπ" w:date="2023-03-03T03:18:00Z">
                  <w:rPr>
                    <w:ins w:id="9023" w:author="Στάθης Καπ" w:date="2023-02-26T20:57:00Z"/>
                  </w:rPr>
                </w:rPrChange>
              </w:rPr>
              <w:pPrChange w:id="9024" w:author="Στάθης Καπ" w:date="2023-02-26T21:00:00Z">
                <w:pPr/>
              </w:pPrChange>
            </w:pPr>
            <w:ins w:id="9025" w:author="Στάθης Καπ" w:date="2023-03-03T00:39:00Z">
              <w:r w:rsidRPr="00AC6F02">
                <w:rPr>
                  <w:rFonts w:ascii="Calibri" w:hAnsi="Calibri" w:cs="Calibri"/>
                  <w:color w:val="000000"/>
                  <w:sz w:val="16"/>
                  <w:szCs w:val="16"/>
                  <w:rPrChange w:id="9026" w:author="Στάθης Καπ" w:date="2023-03-03T03:18:00Z">
                    <w:rPr>
                      <w:rFonts w:ascii="Calibri" w:hAnsi="Calibri" w:cs="Calibri"/>
                      <w:color w:val="000000"/>
                    </w:rPr>
                  </w:rPrChange>
                </w:rPr>
                <w:t>511</w:t>
              </w:r>
            </w:ins>
          </w:p>
        </w:tc>
        <w:tc>
          <w:tcPr>
            <w:tcW w:w="621" w:type="dxa"/>
            <w:vAlign w:val="bottom"/>
            <w:tcPrChange w:id="9027" w:author="Στάθης Καπ" w:date="2023-03-03T06:24:00Z">
              <w:tcPr>
                <w:tcW w:w="621" w:type="dxa"/>
                <w:vAlign w:val="bottom"/>
              </w:tcPr>
            </w:tcPrChange>
          </w:tcPr>
          <w:p w14:paraId="2529D4E0" w14:textId="50399363" w:rsidR="00577FCD" w:rsidRPr="00AC6F02" w:rsidRDefault="00577FCD">
            <w:pPr>
              <w:jc w:val="center"/>
              <w:rPr>
                <w:ins w:id="9028" w:author="Στάθης Καπ" w:date="2023-02-26T20:57:00Z"/>
                <w:rFonts w:cstheme="minorHAnsi"/>
                <w:sz w:val="16"/>
                <w:szCs w:val="16"/>
                <w:rPrChange w:id="9029" w:author="Στάθης Καπ" w:date="2023-03-03T03:18:00Z">
                  <w:rPr>
                    <w:ins w:id="9030" w:author="Στάθης Καπ" w:date="2023-02-26T20:57:00Z"/>
                  </w:rPr>
                </w:rPrChange>
              </w:rPr>
              <w:pPrChange w:id="9031" w:author="Στάθης Καπ" w:date="2023-02-26T21:00:00Z">
                <w:pPr/>
              </w:pPrChange>
            </w:pPr>
            <w:ins w:id="9032" w:author="Στάθης Καπ" w:date="2023-03-03T00:39:00Z">
              <w:r w:rsidRPr="00AC6F02">
                <w:rPr>
                  <w:rFonts w:ascii="Calibri" w:hAnsi="Calibri" w:cs="Calibri"/>
                  <w:color w:val="000000"/>
                  <w:sz w:val="16"/>
                  <w:szCs w:val="16"/>
                  <w:rPrChange w:id="9033" w:author="Στάθης Καπ" w:date="2023-03-03T03:18:00Z">
                    <w:rPr>
                      <w:rFonts w:ascii="Calibri" w:hAnsi="Calibri" w:cs="Calibri"/>
                      <w:color w:val="000000"/>
                    </w:rPr>
                  </w:rPrChange>
                </w:rPr>
                <w:t>0.639</w:t>
              </w:r>
            </w:ins>
          </w:p>
        </w:tc>
        <w:tc>
          <w:tcPr>
            <w:tcW w:w="669" w:type="dxa"/>
            <w:vAlign w:val="center"/>
            <w:tcPrChange w:id="9034" w:author="Στάθης Καπ" w:date="2023-03-03T06:24:00Z">
              <w:tcPr>
                <w:tcW w:w="669" w:type="dxa"/>
                <w:vAlign w:val="center"/>
              </w:tcPr>
            </w:tcPrChange>
          </w:tcPr>
          <w:p w14:paraId="50D851C4" w14:textId="70742252" w:rsidR="00577FCD" w:rsidRPr="00AC6F02" w:rsidRDefault="00577FCD">
            <w:pPr>
              <w:jc w:val="center"/>
              <w:rPr>
                <w:ins w:id="9035" w:author="Στάθης Καπ" w:date="2023-02-26T20:57:00Z"/>
                <w:rFonts w:cstheme="minorHAnsi"/>
                <w:sz w:val="16"/>
                <w:szCs w:val="16"/>
                <w:rPrChange w:id="9036" w:author="Στάθης Καπ" w:date="2023-03-03T03:18:00Z">
                  <w:rPr>
                    <w:ins w:id="9037" w:author="Στάθης Καπ" w:date="2023-02-26T20:57:00Z"/>
                  </w:rPr>
                </w:rPrChange>
              </w:rPr>
              <w:pPrChange w:id="9038" w:author="Στάθης Καπ" w:date="2023-02-26T21:00:00Z">
                <w:pPr/>
              </w:pPrChange>
            </w:pPr>
            <w:ins w:id="9039" w:author="Στάθης Καπ" w:date="2023-03-03T04:44:00Z">
              <w:r>
                <w:rPr>
                  <w:rFonts w:ascii="Calibri" w:hAnsi="Calibri" w:cstheme="minorHAnsi"/>
                  <w:color w:val="000000"/>
                  <w:sz w:val="16"/>
                  <w:szCs w:val="16"/>
                </w:rPr>
                <w:t>2.48</w:t>
              </w:r>
            </w:ins>
          </w:p>
        </w:tc>
        <w:tc>
          <w:tcPr>
            <w:tcW w:w="508" w:type="dxa"/>
            <w:vAlign w:val="bottom"/>
            <w:tcPrChange w:id="9040" w:author="Στάθης Καπ" w:date="2023-03-03T06:24:00Z">
              <w:tcPr>
                <w:tcW w:w="508" w:type="dxa"/>
                <w:vAlign w:val="bottom"/>
              </w:tcPr>
            </w:tcPrChange>
          </w:tcPr>
          <w:p w14:paraId="15C5B57B" w14:textId="3354BDBF" w:rsidR="00577FCD" w:rsidRPr="00AC6F02" w:rsidRDefault="00577FCD">
            <w:pPr>
              <w:jc w:val="center"/>
              <w:rPr>
                <w:ins w:id="9041" w:author="Στάθης Καπ" w:date="2023-02-26T20:57:00Z"/>
                <w:rFonts w:cstheme="minorHAnsi"/>
                <w:sz w:val="16"/>
                <w:szCs w:val="16"/>
                <w:rPrChange w:id="9042" w:author="Στάθης Καπ" w:date="2023-03-03T03:18:00Z">
                  <w:rPr>
                    <w:ins w:id="9043" w:author="Στάθης Καπ" w:date="2023-02-26T20:57:00Z"/>
                  </w:rPr>
                </w:rPrChange>
              </w:rPr>
              <w:pPrChange w:id="9044" w:author="Στάθης Καπ" w:date="2023-02-26T21:00:00Z">
                <w:pPr/>
              </w:pPrChange>
            </w:pPr>
            <w:ins w:id="9045" w:author="Στάθης Καπ" w:date="2023-03-03T00:39:00Z">
              <w:r w:rsidRPr="00AC6F02">
                <w:rPr>
                  <w:rFonts w:ascii="Calibri" w:hAnsi="Calibri" w:cs="Calibri"/>
                  <w:color w:val="000000"/>
                  <w:sz w:val="16"/>
                  <w:szCs w:val="16"/>
                  <w:rPrChange w:id="9046" w:author="Στάθης Καπ" w:date="2023-03-03T03:18:00Z">
                    <w:rPr>
                      <w:rFonts w:ascii="Calibri" w:hAnsi="Calibri" w:cs="Calibri"/>
                      <w:color w:val="000000"/>
                    </w:rPr>
                  </w:rPrChange>
                </w:rPr>
                <w:t>486</w:t>
              </w:r>
            </w:ins>
          </w:p>
        </w:tc>
        <w:tc>
          <w:tcPr>
            <w:tcW w:w="541" w:type="dxa"/>
            <w:vAlign w:val="bottom"/>
            <w:tcPrChange w:id="9047" w:author="Στάθης Καπ" w:date="2023-03-03T06:24:00Z">
              <w:tcPr>
                <w:tcW w:w="541" w:type="dxa"/>
                <w:vAlign w:val="bottom"/>
              </w:tcPr>
            </w:tcPrChange>
          </w:tcPr>
          <w:p w14:paraId="5771B806" w14:textId="5500218D" w:rsidR="00577FCD" w:rsidRPr="00AC6F02" w:rsidRDefault="00577FCD">
            <w:pPr>
              <w:jc w:val="center"/>
              <w:rPr>
                <w:ins w:id="9048" w:author="Στάθης Καπ" w:date="2023-02-26T20:58:00Z"/>
                <w:rFonts w:cstheme="minorHAnsi"/>
                <w:sz w:val="16"/>
                <w:szCs w:val="16"/>
                <w:rPrChange w:id="9049" w:author="Στάθης Καπ" w:date="2023-03-03T03:18:00Z">
                  <w:rPr>
                    <w:ins w:id="9050" w:author="Στάθης Καπ" w:date="2023-02-26T20:58:00Z"/>
                  </w:rPr>
                </w:rPrChange>
              </w:rPr>
              <w:pPrChange w:id="9051" w:author="Στάθης Καπ" w:date="2023-02-26T21:00:00Z">
                <w:pPr/>
              </w:pPrChange>
            </w:pPr>
            <w:ins w:id="9052" w:author="Στάθης Καπ" w:date="2023-03-03T00:39:00Z">
              <w:r w:rsidRPr="00AC6F02">
                <w:rPr>
                  <w:rFonts w:ascii="Calibri" w:hAnsi="Calibri" w:cs="Calibri"/>
                  <w:color w:val="000000"/>
                  <w:sz w:val="16"/>
                  <w:szCs w:val="16"/>
                  <w:rPrChange w:id="9053" w:author="Στάθης Καπ" w:date="2023-03-03T03:18:00Z">
                    <w:rPr>
                      <w:rFonts w:ascii="Calibri" w:hAnsi="Calibri" w:cs="Calibri"/>
                      <w:color w:val="000000"/>
                    </w:rPr>
                  </w:rPrChange>
                </w:rPr>
                <w:t>1.119</w:t>
              </w:r>
            </w:ins>
          </w:p>
        </w:tc>
        <w:tc>
          <w:tcPr>
            <w:tcW w:w="589" w:type="dxa"/>
            <w:vAlign w:val="center"/>
            <w:tcPrChange w:id="9054" w:author="Στάθης Καπ" w:date="2023-03-03T06:24:00Z">
              <w:tcPr>
                <w:tcW w:w="589" w:type="dxa"/>
                <w:vAlign w:val="center"/>
              </w:tcPr>
            </w:tcPrChange>
          </w:tcPr>
          <w:p w14:paraId="380B8904" w14:textId="5257B18C" w:rsidR="00577FCD" w:rsidRPr="00AC6F02" w:rsidRDefault="00577FCD">
            <w:pPr>
              <w:jc w:val="center"/>
              <w:rPr>
                <w:ins w:id="9055" w:author="Στάθης Καπ" w:date="2023-02-26T20:58:00Z"/>
                <w:rFonts w:cstheme="minorHAnsi"/>
                <w:sz w:val="16"/>
                <w:szCs w:val="16"/>
                <w:rPrChange w:id="9056" w:author="Στάθης Καπ" w:date="2023-03-03T03:18:00Z">
                  <w:rPr>
                    <w:ins w:id="9057" w:author="Στάθης Καπ" w:date="2023-02-26T20:58:00Z"/>
                  </w:rPr>
                </w:rPrChange>
              </w:rPr>
              <w:pPrChange w:id="9058" w:author="Στάθης Καπ" w:date="2023-02-26T21:00:00Z">
                <w:pPr/>
              </w:pPrChange>
            </w:pPr>
            <w:ins w:id="9059" w:author="Στάθης Καπ" w:date="2023-03-03T04:44:00Z">
              <w:r>
                <w:rPr>
                  <w:rFonts w:ascii="Calibri" w:hAnsi="Calibri" w:cstheme="minorHAnsi"/>
                  <w:color w:val="000000"/>
                  <w:sz w:val="16"/>
                  <w:szCs w:val="16"/>
                </w:rPr>
                <w:t>7.25</w:t>
              </w:r>
            </w:ins>
          </w:p>
        </w:tc>
        <w:tc>
          <w:tcPr>
            <w:tcW w:w="463" w:type="dxa"/>
            <w:vAlign w:val="bottom"/>
            <w:tcPrChange w:id="9060" w:author="Στάθης Καπ" w:date="2023-03-03T06:24:00Z">
              <w:tcPr>
                <w:tcW w:w="463" w:type="dxa"/>
                <w:vAlign w:val="bottom"/>
              </w:tcPr>
            </w:tcPrChange>
          </w:tcPr>
          <w:p w14:paraId="2816DF4B" w14:textId="6015C5E5" w:rsidR="00577FCD" w:rsidRPr="00AC6F02" w:rsidRDefault="00577FCD">
            <w:pPr>
              <w:jc w:val="center"/>
              <w:rPr>
                <w:ins w:id="9061" w:author="Στάθης Καπ" w:date="2023-02-26T20:58:00Z"/>
                <w:rFonts w:cstheme="minorHAnsi"/>
                <w:sz w:val="16"/>
                <w:szCs w:val="16"/>
                <w:rPrChange w:id="9062" w:author="Στάθης Καπ" w:date="2023-03-03T03:18:00Z">
                  <w:rPr>
                    <w:ins w:id="9063" w:author="Στάθης Καπ" w:date="2023-02-26T20:58:00Z"/>
                  </w:rPr>
                </w:rPrChange>
              </w:rPr>
              <w:pPrChange w:id="9064" w:author="Στάθης Καπ" w:date="2023-02-26T21:00:00Z">
                <w:pPr/>
              </w:pPrChange>
            </w:pPr>
            <w:ins w:id="9065" w:author="Στάθης Καπ" w:date="2023-03-03T00:40:00Z">
              <w:r w:rsidRPr="00AC6F02">
                <w:rPr>
                  <w:rFonts w:ascii="Calibri" w:hAnsi="Calibri" w:cs="Calibri"/>
                  <w:color w:val="000000"/>
                  <w:sz w:val="16"/>
                  <w:szCs w:val="16"/>
                  <w:rPrChange w:id="9066" w:author="Στάθης Καπ" w:date="2023-03-03T03:18:00Z">
                    <w:rPr>
                      <w:rFonts w:ascii="Calibri" w:hAnsi="Calibri" w:cs="Calibri"/>
                      <w:color w:val="000000"/>
                    </w:rPr>
                  </w:rPrChange>
                </w:rPr>
                <w:t>504</w:t>
              </w:r>
            </w:ins>
          </w:p>
        </w:tc>
        <w:tc>
          <w:tcPr>
            <w:tcW w:w="541" w:type="dxa"/>
            <w:vAlign w:val="bottom"/>
            <w:tcPrChange w:id="9067" w:author="Στάθης Καπ" w:date="2023-03-03T06:24:00Z">
              <w:tcPr>
                <w:tcW w:w="541" w:type="dxa"/>
                <w:vAlign w:val="bottom"/>
              </w:tcPr>
            </w:tcPrChange>
          </w:tcPr>
          <w:p w14:paraId="07DDFC01" w14:textId="3E55D13C" w:rsidR="00577FCD" w:rsidRPr="00AC6F02" w:rsidRDefault="00577FCD">
            <w:pPr>
              <w:jc w:val="center"/>
              <w:rPr>
                <w:ins w:id="9068" w:author="Στάθης Καπ" w:date="2023-02-26T21:00:00Z"/>
                <w:rFonts w:cstheme="minorHAnsi"/>
                <w:sz w:val="16"/>
                <w:szCs w:val="16"/>
                <w:rPrChange w:id="9069" w:author="Στάθης Καπ" w:date="2023-03-03T03:18:00Z">
                  <w:rPr>
                    <w:ins w:id="9070" w:author="Στάθης Καπ" w:date="2023-02-26T21:00:00Z"/>
                  </w:rPr>
                </w:rPrChange>
              </w:rPr>
              <w:pPrChange w:id="9071" w:author="Στάθης Καπ" w:date="2023-02-26T21:00:00Z">
                <w:pPr/>
              </w:pPrChange>
            </w:pPr>
            <w:ins w:id="9072" w:author="Στάθης Καπ" w:date="2023-03-03T00:40:00Z">
              <w:r w:rsidRPr="00AC6F02">
                <w:rPr>
                  <w:rFonts w:ascii="Calibri" w:hAnsi="Calibri" w:cs="Calibri"/>
                  <w:color w:val="000000"/>
                  <w:sz w:val="16"/>
                  <w:szCs w:val="16"/>
                  <w:rPrChange w:id="9073" w:author="Στάθης Καπ" w:date="2023-03-03T03:18:00Z">
                    <w:rPr>
                      <w:rFonts w:ascii="Calibri" w:hAnsi="Calibri" w:cs="Calibri"/>
                      <w:color w:val="000000"/>
                    </w:rPr>
                  </w:rPrChange>
                </w:rPr>
                <w:t>1.143</w:t>
              </w:r>
            </w:ins>
          </w:p>
        </w:tc>
        <w:tc>
          <w:tcPr>
            <w:tcW w:w="589" w:type="dxa"/>
            <w:vAlign w:val="center"/>
            <w:tcPrChange w:id="9074" w:author="Στάθης Καπ" w:date="2023-03-03T06:24:00Z">
              <w:tcPr>
                <w:tcW w:w="589" w:type="dxa"/>
                <w:vAlign w:val="center"/>
              </w:tcPr>
            </w:tcPrChange>
          </w:tcPr>
          <w:p w14:paraId="07808C7F" w14:textId="489C423E" w:rsidR="00577FCD" w:rsidRPr="00AC6F02" w:rsidRDefault="00577FCD">
            <w:pPr>
              <w:jc w:val="center"/>
              <w:rPr>
                <w:ins w:id="9075" w:author="Στάθης Καπ" w:date="2023-02-26T21:00:00Z"/>
                <w:rFonts w:cstheme="minorHAnsi"/>
                <w:sz w:val="16"/>
                <w:szCs w:val="16"/>
                <w:rPrChange w:id="9076" w:author="Στάθης Καπ" w:date="2023-03-03T03:18:00Z">
                  <w:rPr>
                    <w:ins w:id="9077" w:author="Στάθης Καπ" w:date="2023-02-26T21:00:00Z"/>
                  </w:rPr>
                </w:rPrChange>
              </w:rPr>
              <w:pPrChange w:id="9078" w:author="Στάθης Καπ" w:date="2023-02-26T21:00:00Z">
                <w:pPr/>
              </w:pPrChange>
            </w:pPr>
            <w:ins w:id="9079" w:author="Στάθης Καπ" w:date="2023-03-03T04:45:00Z">
              <w:r>
                <w:rPr>
                  <w:rFonts w:ascii="Calibri" w:hAnsi="Calibri" w:cstheme="minorHAnsi"/>
                  <w:color w:val="000000"/>
                  <w:sz w:val="16"/>
                  <w:szCs w:val="16"/>
                </w:rPr>
                <w:t>3.82</w:t>
              </w:r>
            </w:ins>
          </w:p>
        </w:tc>
      </w:tr>
      <w:tr w:rsidR="00F03C40" w14:paraId="45D46C54" w14:textId="699AA074" w:rsidTr="00F03C40">
        <w:trPr>
          <w:ins w:id="9080" w:author="Στάθης Καπ" w:date="2023-02-26T20:57:00Z"/>
        </w:trPr>
        <w:tc>
          <w:tcPr>
            <w:tcW w:w="515" w:type="dxa"/>
            <w:tcBorders>
              <w:top w:val="nil"/>
              <w:bottom w:val="nil"/>
              <w:right w:val="single" w:sz="4" w:space="0" w:color="auto"/>
            </w:tcBorders>
            <w:shd w:val="clear" w:color="auto" w:fill="E7E6E6" w:themeFill="background2"/>
            <w:vAlign w:val="center"/>
            <w:tcPrChange w:id="9081"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9082" w:author="Στάθης Καπ" w:date="2023-02-26T20:57:00Z"/>
                <w:sz w:val="16"/>
                <w:szCs w:val="16"/>
                <w:rPrChange w:id="9083" w:author="Στάθης Καπ" w:date="2023-03-03T03:18:00Z">
                  <w:rPr>
                    <w:ins w:id="9084" w:author="Στάθης Καπ" w:date="2023-02-26T20:57:00Z"/>
                  </w:rPr>
                </w:rPrChange>
              </w:rPr>
              <w:pPrChange w:id="9085" w:author="Στάθης Καπ" w:date="2023-02-26T21:00:00Z">
                <w:pPr/>
              </w:pPrChange>
            </w:pPr>
            <w:ins w:id="9086" w:author="Στάθης Καπ" w:date="2023-02-27T03:02:00Z">
              <w:r w:rsidRPr="00AC6F02">
                <w:rPr>
                  <w:sz w:val="16"/>
                  <w:szCs w:val="16"/>
                  <w:rPrChange w:id="9087" w:author="Στάθης Καπ" w:date="2023-03-03T03:18:00Z">
                    <w:rPr>
                      <w:sz w:val="18"/>
                      <w:szCs w:val="18"/>
                    </w:rPr>
                  </w:rPrChange>
                </w:rPr>
                <w:t>p</w:t>
              </w:r>
            </w:ins>
            <w:ins w:id="9088" w:author="Στάθης Καπ" w:date="2023-02-26T20:57:00Z">
              <w:r w:rsidRPr="00AC6F02">
                <w:rPr>
                  <w:sz w:val="16"/>
                  <w:szCs w:val="16"/>
                  <w:rPrChange w:id="9089" w:author="Στάθης Καπ" w:date="2023-03-03T03:18:00Z">
                    <w:rPr>
                      <w:sz w:val="18"/>
                      <w:szCs w:val="18"/>
                    </w:rPr>
                  </w:rPrChange>
                </w:rPr>
                <w:t>r06</w:t>
              </w:r>
            </w:ins>
          </w:p>
        </w:tc>
        <w:tc>
          <w:tcPr>
            <w:tcW w:w="560" w:type="dxa"/>
            <w:tcBorders>
              <w:left w:val="single" w:sz="4" w:space="0" w:color="auto"/>
            </w:tcBorders>
            <w:tcPrChange w:id="9090" w:author="Στάθης Καπ" w:date="2023-03-03T06:24:00Z">
              <w:tcPr>
                <w:tcW w:w="560" w:type="dxa"/>
              </w:tcPr>
            </w:tcPrChange>
          </w:tcPr>
          <w:p w14:paraId="333B9B96" w14:textId="43426A2E" w:rsidR="00577FCD" w:rsidRPr="00AC6F02" w:rsidRDefault="00577FCD">
            <w:pPr>
              <w:jc w:val="center"/>
              <w:rPr>
                <w:ins w:id="9091" w:author="Στάθης Καπ" w:date="2023-02-26T20:57:00Z"/>
                <w:rFonts w:cstheme="minorHAnsi"/>
                <w:sz w:val="16"/>
                <w:szCs w:val="16"/>
                <w:rPrChange w:id="9092" w:author="Στάθης Καπ" w:date="2023-03-03T03:18:00Z">
                  <w:rPr>
                    <w:ins w:id="9093" w:author="Στάθης Καπ" w:date="2023-02-26T20:57:00Z"/>
                  </w:rPr>
                </w:rPrChange>
              </w:rPr>
              <w:pPrChange w:id="9094" w:author="Στάθης Καπ" w:date="2023-02-26T21:00:00Z">
                <w:pPr/>
              </w:pPrChange>
            </w:pPr>
            <w:ins w:id="9095" w:author="Στάθης Καπ" w:date="2023-02-26T21:04:00Z">
              <w:r w:rsidRPr="00AC6F02">
                <w:rPr>
                  <w:rFonts w:cstheme="minorHAnsi"/>
                  <w:sz w:val="16"/>
                  <w:szCs w:val="16"/>
                  <w:rPrChange w:id="9096" w:author="Στάθης Καπ" w:date="2023-03-03T03:18:00Z">
                    <w:rPr>
                      <w:rFonts w:cstheme="minorHAnsi"/>
                      <w:sz w:val="20"/>
                      <w:szCs w:val="20"/>
                    </w:rPr>
                  </w:rPrChange>
                </w:rPr>
                <w:t>590</w:t>
              </w:r>
            </w:ins>
          </w:p>
        </w:tc>
        <w:tc>
          <w:tcPr>
            <w:tcW w:w="855" w:type="dxa"/>
            <w:tcPrChange w:id="9097" w:author="Στάθης Καπ" w:date="2023-03-03T06:24:00Z">
              <w:tcPr>
                <w:tcW w:w="855" w:type="dxa"/>
              </w:tcPr>
            </w:tcPrChange>
          </w:tcPr>
          <w:p w14:paraId="10CC98B2" w14:textId="7B24C12C" w:rsidR="00577FCD" w:rsidRPr="00AC6F02" w:rsidRDefault="00577FCD">
            <w:pPr>
              <w:jc w:val="center"/>
              <w:rPr>
                <w:ins w:id="9098" w:author="Στάθης Καπ" w:date="2023-02-26T20:57:00Z"/>
                <w:rFonts w:cstheme="minorHAnsi"/>
                <w:sz w:val="16"/>
                <w:szCs w:val="16"/>
                <w:rPrChange w:id="9099" w:author="Στάθης Καπ" w:date="2023-03-03T03:18:00Z">
                  <w:rPr>
                    <w:ins w:id="9100" w:author="Στάθης Καπ" w:date="2023-02-26T20:57:00Z"/>
                  </w:rPr>
                </w:rPrChange>
              </w:rPr>
              <w:pPrChange w:id="9101" w:author="Στάθης Καπ" w:date="2023-02-26T21:00:00Z">
                <w:pPr/>
              </w:pPrChange>
            </w:pPr>
            <w:ins w:id="9102" w:author="Στάθης Καπ" w:date="2023-02-26T21:07:00Z">
              <w:r w:rsidRPr="00AC6F02">
                <w:rPr>
                  <w:rFonts w:cstheme="minorHAnsi"/>
                  <w:sz w:val="16"/>
                  <w:szCs w:val="16"/>
                  <w:rPrChange w:id="9103" w:author="Στάθης Καπ" w:date="2023-03-03T03:18:00Z">
                    <w:rPr>
                      <w:rFonts w:cstheme="minorHAnsi"/>
                      <w:sz w:val="20"/>
                      <w:szCs w:val="20"/>
                    </w:rPr>
                  </w:rPrChange>
                </w:rPr>
                <w:t>538</w:t>
              </w:r>
            </w:ins>
          </w:p>
        </w:tc>
        <w:tc>
          <w:tcPr>
            <w:tcW w:w="544" w:type="dxa"/>
            <w:vAlign w:val="bottom"/>
            <w:tcPrChange w:id="9104" w:author="Στάθης Καπ" w:date="2023-03-03T06:24:00Z">
              <w:tcPr>
                <w:tcW w:w="544" w:type="dxa"/>
                <w:vAlign w:val="bottom"/>
              </w:tcPr>
            </w:tcPrChange>
          </w:tcPr>
          <w:p w14:paraId="140A97EB" w14:textId="57B534A4" w:rsidR="00577FCD" w:rsidRPr="00AC6F02" w:rsidRDefault="00577FCD">
            <w:pPr>
              <w:jc w:val="center"/>
              <w:rPr>
                <w:ins w:id="9105" w:author="Στάθης Καπ" w:date="2023-02-26T20:57:00Z"/>
                <w:rFonts w:cstheme="minorHAnsi"/>
                <w:sz w:val="16"/>
                <w:szCs w:val="16"/>
                <w:rPrChange w:id="9106" w:author="Στάθης Καπ" w:date="2023-03-03T03:18:00Z">
                  <w:rPr>
                    <w:ins w:id="9107" w:author="Στάθης Καπ" w:date="2023-02-26T20:57:00Z"/>
                  </w:rPr>
                </w:rPrChange>
              </w:rPr>
              <w:pPrChange w:id="9108" w:author="Στάθης Καπ" w:date="2023-02-26T21:00:00Z">
                <w:pPr/>
              </w:pPrChange>
            </w:pPr>
            <w:ins w:id="9109" w:author="Στάθης Καπ" w:date="2023-03-03T00:39:00Z">
              <w:r w:rsidRPr="00AC6F02">
                <w:rPr>
                  <w:rFonts w:ascii="Calibri" w:hAnsi="Calibri" w:cs="Calibri"/>
                  <w:color w:val="000000"/>
                  <w:sz w:val="16"/>
                  <w:szCs w:val="16"/>
                  <w:rPrChange w:id="9110" w:author="Στάθης Καπ" w:date="2023-03-03T03:18:00Z">
                    <w:rPr>
                      <w:rFonts w:ascii="Calibri" w:hAnsi="Calibri" w:cs="Calibri"/>
                      <w:color w:val="000000"/>
                    </w:rPr>
                  </w:rPrChange>
                </w:rPr>
                <w:t>574</w:t>
              </w:r>
            </w:ins>
          </w:p>
        </w:tc>
        <w:tc>
          <w:tcPr>
            <w:tcW w:w="621" w:type="dxa"/>
            <w:vAlign w:val="bottom"/>
            <w:tcPrChange w:id="9111" w:author="Στάθης Καπ" w:date="2023-03-03T06:24:00Z">
              <w:tcPr>
                <w:tcW w:w="621" w:type="dxa"/>
                <w:vAlign w:val="bottom"/>
              </w:tcPr>
            </w:tcPrChange>
          </w:tcPr>
          <w:p w14:paraId="7572CF23" w14:textId="5DB14BF2" w:rsidR="00577FCD" w:rsidRPr="00AC6F02" w:rsidRDefault="00577FCD">
            <w:pPr>
              <w:jc w:val="center"/>
              <w:rPr>
                <w:ins w:id="9112" w:author="Στάθης Καπ" w:date="2023-02-26T20:57:00Z"/>
                <w:rFonts w:cstheme="minorHAnsi"/>
                <w:sz w:val="16"/>
                <w:szCs w:val="16"/>
                <w:rPrChange w:id="9113" w:author="Στάθης Καπ" w:date="2023-03-03T03:18:00Z">
                  <w:rPr>
                    <w:ins w:id="9114" w:author="Στάθης Καπ" w:date="2023-02-26T20:57:00Z"/>
                  </w:rPr>
                </w:rPrChange>
              </w:rPr>
              <w:pPrChange w:id="9115" w:author="Στάθης Καπ" w:date="2023-02-26T21:00:00Z">
                <w:pPr/>
              </w:pPrChange>
            </w:pPr>
            <w:ins w:id="9116" w:author="Στάθης Καπ" w:date="2023-03-03T00:39:00Z">
              <w:r w:rsidRPr="00AC6F02">
                <w:rPr>
                  <w:rFonts w:ascii="Calibri" w:hAnsi="Calibri" w:cs="Calibri"/>
                  <w:color w:val="000000"/>
                  <w:sz w:val="16"/>
                  <w:szCs w:val="16"/>
                  <w:rPrChange w:id="9117" w:author="Στάθης Καπ" w:date="2023-03-03T03:18:00Z">
                    <w:rPr>
                      <w:rFonts w:ascii="Calibri" w:hAnsi="Calibri" w:cs="Calibri"/>
                      <w:color w:val="000000"/>
                    </w:rPr>
                  </w:rPrChange>
                </w:rPr>
                <w:t>1.131</w:t>
              </w:r>
            </w:ins>
          </w:p>
        </w:tc>
        <w:tc>
          <w:tcPr>
            <w:tcW w:w="669" w:type="dxa"/>
            <w:vAlign w:val="center"/>
            <w:tcPrChange w:id="9118" w:author="Στάθης Καπ" w:date="2023-03-03T06:24:00Z">
              <w:tcPr>
                <w:tcW w:w="669" w:type="dxa"/>
                <w:vAlign w:val="center"/>
              </w:tcPr>
            </w:tcPrChange>
          </w:tcPr>
          <w:p w14:paraId="50815777" w14:textId="4F66CE6E" w:rsidR="00577FCD" w:rsidRPr="00AC6F02" w:rsidRDefault="00577FCD">
            <w:pPr>
              <w:jc w:val="center"/>
              <w:rPr>
                <w:ins w:id="9119" w:author="Στάθης Καπ" w:date="2023-02-26T20:57:00Z"/>
                <w:rFonts w:cstheme="minorHAnsi"/>
                <w:sz w:val="16"/>
                <w:szCs w:val="16"/>
                <w:rPrChange w:id="9120" w:author="Στάθης Καπ" w:date="2023-03-03T03:18:00Z">
                  <w:rPr>
                    <w:ins w:id="9121" w:author="Στάθης Καπ" w:date="2023-02-26T20:57:00Z"/>
                  </w:rPr>
                </w:rPrChange>
              </w:rPr>
              <w:pPrChange w:id="9122" w:author="Στάθης Καπ" w:date="2023-02-26T21:00:00Z">
                <w:pPr/>
              </w:pPrChange>
            </w:pPr>
            <w:ins w:id="9123" w:author="Στάθης Καπ" w:date="2023-03-03T05:59:00Z">
              <w:r>
                <w:rPr>
                  <w:rFonts w:ascii="Calibri" w:hAnsi="Calibri" w:cs="Calibri"/>
                  <w:color w:val="000000"/>
                  <w:sz w:val="16"/>
                  <w:szCs w:val="16"/>
                </w:rPr>
                <w:t>2.71</w:t>
              </w:r>
            </w:ins>
          </w:p>
        </w:tc>
        <w:tc>
          <w:tcPr>
            <w:tcW w:w="543" w:type="dxa"/>
            <w:vAlign w:val="bottom"/>
            <w:tcPrChange w:id="9124" w:author="Στάθης Καπ" w:date="2023-03-03T06:24:00Z">
              <w:tcPr>
                <w:tcW w:w="543" w:type="dxa"/>
                <w:vAlign w:val="bottom"/>
              </w:tcPr>
            </w:tcPrChange>
          </w:tcPr>
          <w:p w14:paraId="0D0563D9" w14:textId="4BD819A7" w:rsidR="00577FCD" w:rsidRPr="00AC6F02" w:rsidRDefault="00577FCD">
            <w:pPr>
              <w:jc w:val="center"/>
              <w:rPr>
                <w:ins w:id="9125" w:author="Στάθης Καπ" w:date="2023-02-26T20:57:00Z"/>
                <w:rFonts w:cstheme="minorHAnsi"/>
                <w:sz w:val="16"/>
                <w:szCs w:val="16"/>
                <w:rPrChange w:id="9126" w:author="Στάθης Καπ" w:date="2023-03-03T03:18:00Z">
                  <w:rPr>
                    <w:ins w:id="9127" w:author="Στάθης Καπ" w:date="2023-02-26T20:57:00Z"/>
                  </w:rPr>
                </w:rPrChange>
              </w:rPr>
              <w:pPrChange w:id="9128" w:author="Στάθης Καπ" w:date="2023-02-26T21:00:00Z">
                <w:pPr/>
              </w:pPrChange>
            </w:pPr>
            <w:ins w:id="9129" w:author="Στάθης Καπ" w:date="2023-03-03T00:39:00Z">
              <w:r w:rsidRPr="00AC6F02">
                <w:rPr>
                  <w:rFonts w:ascii="Calibri" w:hAnsi="Calibri" w:cs="Calibri"/>
                  <w:color w:val="000000"/>
                  <w:sz w:val="16"/>
                  <w:szCs w:val="16"/>
                  <w:rPrChange w:id="9130" w:author="Στάθης Καπ" w:date="2023-03-03T03:18:00Z">
                    <w:rPr>
                      <w:rFonts w:ascii="Calibri" w:hAnsi="Calibri" w:cs="Calibri"/>
                      <w:color w:val="000000"/>
                    </w:rPr>
                  </w:rPrChange>
                </w:rPr>
                <w:t>543</w:t>
              </w:r>
            </w:ins>
          </w:p>
        </w:tc>
        <w:tc>
          <w:tcPr>
            <w:tcW w:w="621" w:type="dxa"/>
            <w:vAlign w:val="bottom"/>
            <w:tcPrChange w:id="9131" w:author="Στάθης Καπ" w:date="2023-03-03T06:24:00Z">
              <w:tcPr>
                <w:tcW w:w="621" w:type="dxa"/>
                <w:vAlign w:val="bottom"/>
              </w:tcPr>
            </w:tcPrChange>
          </w:tcPr>
          <w:p w14:paraId="22D439BA" w14:textId="3C5CE998" w:rsidR="00577FCD" w:rsidRPr="00AC6F02" w:rsidRDefault="00577FCD">
            <w:pPr>
              <w:jc w:val="center"/>
              <w:rPr>
                <w:ins w:id="9132" w:author="Στάθης Καπ" w:date="2023-02-26T20:57:00Z"/>
                <w:rFonts w:cstheme="minorHAnsi"/>
                <w:sz w:val="16"/>
                <w:szCs w:val="16"/>
                <w:rPrChange w:id="9133" w:author="Στάθης Καπ" w:date="2023-03-03T03:18:00Z">
                  <w:rPr>
                    <w:ins w:id="9134" w:author="Στάθης Καπ" w:date="2023-02-26T20:57:00Z"/>
                  </w:rPr>
                </w:rPrChange>
              </w:rPr>
              <w:pPrChange w:id="9135" w:author="Στάθης Καπ" w:date="2023-02-26T21:00:00Z">
                <w:pPr/>
              </w:pPrChange>
            </w:pPr>
            <w:ins w:id="9136" w:author="Στάθης Καπ" w:date="2023-03-03T00:39:00Z">
              <w:r w:rsidRPr="00AC6F02">
                <w:rPr>
                  <w:rFonts w:ascii="Calibri" w:hAnsi="Calibri" w:cs="Calibri"/>
                  <w:color w:val="000000"/>
                  <w:sz w:val="16"/>
                  <w:szCs w:val="16"/>
                  <w:rPrChange w:id="9137" w:author="Στάθης Καπ" w:date="2023-03-03T03:18:00Z">
                    <w:rPr>
                      <w:rFonts w:ascii="Calibri" w:hAnsi="Calibri" w:cs="Calibri"/>
                      <w:color w:val="000000"/>
                    </w:rPr>
                  </w:rPrChange>
                </w:rPr>
                <w:t>0.931</w:t>
              </w:r>
            </w:ins>
          </w:p>
        </w:tc>
        <w:tc>
          <w:tcPr>
            <w:tcW w:w="669" w:type="dxa"/>
            <w:vAlign w:val="center"/>
            <w:tcPrChange w:id="9138" w:author="Στάθης Καπ" w:date="2023-03-03T06:24:00Z">
              <w:tcPr>
                <w:tcW w:w="669" w:type="dxa"/>
                <w:vAlign w:val="center"/>
              </w:tcPr>
            </w:tcPrChange>
          </w:tcPr>
          <w:p w14:paraId="42B74965" w14:textId="3255AA70" w:rsidR="00577FCD" w:rsidRPr="00AC6F02" w:rsidRDefault="00577FCD">
            <w:pPr>
              <w:jc w:val="center"/>
              <w:rPr>
                <w:ins w:id="9139" w:author="Στάθης Καπ" w:date="2023-02-26T20:57:00Z"/>
                <w:rFonts w:cstheme="minorHAnsi"/>
                <w:sz w:val="16"/>
                <w:szCs w:val="16"/>
                <w:rPrChange w:id="9140" w:author="Στάθης Καπ" w:date="2023-03-03T03:18:00Z">
                  <w:rPr>
                    <w:ins w:id="9141" w:author="Στάθης Καπ" w:date="2023-02-26T20:57:00Z"/>
                  </w:rPr>
                </w:rPrChange>
              </w:rPr>
              <w:pPrChange w:id="9142" w:author="Στάθης Καπ" w:date="2023-02-26T21:00:00Z">
                <w:pPr/>
              </w:pPrChange>
            </w:pPr>
            <w:ins w:id="9143" w:author="Στάθης Καπ" w:date="2023-03-03T04:44:00Z">
              <w:r>
                <w:rPr>
                  <w:rFonts w:ascii="Calibri" w:hAnsi="Calibri" w:cstheme="minorHAnsi"/>
                  <w:color w:val="000000"/>
                  <w:sz w:val="16"/>
                  <w:szCs w:val="16"/>
                </w:rPr>
                <w:t>5.4</w:t>
              </w:r>
            </w:ins>
          </w:p>
        </w:tc>
        <w:tc>
          <w:tcPr>
            <w:tcW w:w="508" w:type="dxa"/>
            <w:vAlign w:val="bottom"/>
            <w:tcPrChange w:id="9144" w:author="Στάθης Καπ" w:date="2023-03-03T06:24:00Z">
              <w:tcPr>
                <w:tcW w:w="508" w:type="dxa"/>
                <w:vAlign w:val="bottom"/>
              </w:tcPr>
            </w:tcPrChange>
          </w:tcPr>
          <w:p w14:paraId="0C8783B5" w14:textId="0113FDE9" w:rsidR="00577FCD" w:rsidRPr="00AC6F02" w:rsidRDefault="00577FCD">
            <w:pPr>
              <w:jc w:val="center"/>
              <w:rPr>
                <w:ins w:id="9145" w:author="Στάθης Καπ" w:date="2023-02-26T20:57:00Z"/>
                <w:rFonts w:cstheme="minorHAnsi"/>
                <w:sz w:val="16"/>
                <w:szCs w:val="16"/>
                <w:rPrChange w:id="9146" w:author="Στάθης Καπ" w:date="2023-03-03T03:18:00Z">
                  <w:rPr>
                    <w:ins w:id="9147" w:author="Στάθης Καπ" w:date="2023-02-26T20:57:00Z"/>
                  </w:rPr>
                </w:rPrChange>
              </w:rPr>
              <w:pPrChange w:id="9148" w:author="Στάθης Καπ" w:date="2023-02-26T21:00:00Z">
                <w:pPr/>
              </w:pPrChange>
            </w:pPr>
            <w:ins w:id="9149" w:author="Στάθης Καπ" w:date="2023-03-03T00:39:00Z">
              <w:r w:rsidRPr="00AC6F02">
                <w:rPr>
                  <w:rFonts w:ascii="Calibri" w:hAnsi="Calibri" w:cs="Calibri"/>
                  <w:color w:val="000000"/>
                  <w:sz w:val="16"/>
                  <w:szCs w:val="16"/>
                  <w:rPrChange w:id="9150" w:author="Στάθης Καπ" w:date="2023-03-03T03:18:00Z">
                    <w:rPr>
                      <w:rFonts w:ascii="Calibri" w:hAnsi="Calibri" w:cs="Calibri"/>
                      <w:color w:val="000000"/>
                    </w:rPr>
                  </w:rPrChange>
                </w:rPr>
                <w:t>518</w:t>
              </w:r>
            </w:ins>
          </w:p>
        </w:tc>
        <w:tc>
          <w:tcPr>
            <w:tcW w:w="541" w:type="dxa"/>
            <w:vAlign w:val="bottom"/>
            <w:tcPrChange w:id="9151" w:author="Στάθης Καπ" w:date="2023-03-03T06:24:00Z">
              <w:tcPr>
                <w:tcW w:w="541" w:type="dxa"/>
                <w:vAlign w:val="bottom"/>
              </w:tcPr>
            </w:tcPrChange>
          </w:tcPr>
          <w:p w14:paraId="6029386A" w14:textId="77008565" w:rsidR="00577FCD" w:rsidRPr="00AC6F02" w:rsidRDefault="00577FCD">
            <w:pPr>
              <w:jc w:val="center"/>
              <w:rPr>
                <w:ins w:id="9152" w:author="Στάθης Καπ" w:date="2023-02-26T20:58:00Z"/>
                <w:rFonts w:cstheme="minorHAnsi"/>
                <w:sz w:val="16"/>
                <w:szCs w:val="16"/>
                <w:rPrChange w:id="9153" w:author="Στάθης Καπ" w:date="2023-03-03T03:18:00Z">
                  <w:rPr>
                    <w:ins w:id="9154" w:author="Στάθης Καπ" w:date="2023-02-26T20:58:00Z"/>
                  </w:rPr>
                </w:rPrChange>
              </w:rPr>
              <w:pPrChange w:id="9155" w:author="Στάθης Καπ" w:date="2023-02-26T21:00:00Z">
                <w:pPr/>
              </w:pPrChange>
            </w:pPr>
            <w:ins w:id="9156" w:author="Στάθης Καπ" w:date="2023-03-03T00:39:00Z">
              <w:r w:rsidRPr="00AC6F02">
                <w:rPr>
                  <w:rFonts w:ascii="Calibri" w:hAnsi="Calibri" w:cs="Calibri"/>
                  <w:color w:val="000000"/>
                  <w:sz w:val="16"/>
                  <w:szCs w:val="16"/>
                  <w:rPrChange w:id="9157" w:author="Στάθης Καπ" w:date="2023-03-03T03:18:00Z">
                    <w:rPr>
                      <w:rFonts w:ascii="Calibri" w:hAnsi="Calibri" w:cs="Calibri"/>
                      <w:color w:val="000000"/>
                    </w:rPr>
                  </w:rPrChange>
                </w:rPr>
                <w:t>0.752</w:t>
              </w:r>
            </w:ins>
          </w:p>
        </w:tc>
        <w:tc>
          <w:tcPr>
            <w:tcW w:w="589" w:type="dxa"/>
            <w:vAlign w:val="center"/>
            <w:tcPrChange w:id="9158" w:author="Στάθης Καπ" w:date="2023-03-03T06:24:00Z">
              <w:tcPr>
                <w:tcW w:w="589" w:type="dxa"/>
                <w:vAlign w:val="center"/>
              </w:tcPr>
            </w:tcPrChange>
          </w:tcPr>
          <w:p w14:paraId="272CD5D2" w14:textId="09432AFE" w:rsidR="00577FCD" w:rsidRPr="00AC6F02" w:rsidRDefault="00577FCD">
            <w:pPr>
              <w:jc w:val="center"/>
              <w:rPr>
                <w:ins w:id="9159" w:author="Στάθης Καπ" w:date="2023-02-26T20:58:00Z"/>
                <w:rFonts w:cstheme="minorHAnsi"/>
                <w:sz w:val="16"/>
                <w:szCs w:val="16"/>
                <w:rPrChange w:id="9160" w:author="Στάθης Καπ" w:date="2023-03-03T03:18:00Z">
                  <w:rPr>
                    <w:ins w:id="9161" w:author="Στάθης Καπ" w:date="2023-02-26T20:58:00Z"/>
                  </w:rPr>
                </w:rPrChange>
              </w:rPr>
              <w:pPrChange w:id="9162" w:author="Στάθης Καπ" w:date="2023-02-26T21:00:00Z">
                <w:pPr/>
              </w:pPrChange>
            </w:pPr>
            <w:ins w:id="9163" w:author="Στάθης Καπ" w:date="2023-03-03T04:44:00Z">
              <w:r>
                <w:rPr>
                  <w:rFonts w:ascii="Calibri" w:hAnsi="Calibri" w:cstheme="minorHAnsi"/>
                  <w:color w:val="000000"/>
                  <w:sz w:val="16"/>
                  <w:szCs w:val="16"/>
                </w:rPr>
                <w:t>9.76</w:t>
              </w:r>
            </w:ins>
          </w:p>
        </w:tc>
        <w:tc>
          <w:tcPr>
            <w:tcW w:w="463" w:type="dxa"/>
            <w:vAlign w:val="bottom"/>
            <w:tcPrChange w:id="9164" w:author="Στάθης Καπ" w:date="2023-03-03T06:24:00Z">
              <w:tcPr>
                <w:tcW w:w="463" w:type="dxa"/>
                <w:vAlign w:val="bottom"/>
              </w:tcPr>
            </w:tcPrChange>
          </w:tcPr>
          <w:p w14:paraId="425160FE" w14:textId="7D48CBFA" w:rsidR="00577FCD" w:rsidRPr="00AC6F02" w:rsidRDefault="00577FCD">
            <w:pPr>
              <w:jc w:val="center"/>
              <w:rPr>
                <w:ins w:id="9165" w:author="Στάθης Καπ" w:date="2023-02-26T20:58:00Z"/>
                <w:rFonts w:cstheme="minorHAnsi"/>
                <w:sz w:val="16"/>
                <w:szCs w:val="16"/>
                <w:rPrChange w:id="9166" w:author="Στάθης Καπ" w:date="2023-03-03T03:18:00Z">
                  <w:rPr>
                    <w:ins w:id="9167" w:author="Στάθης Καπ" w:date="2023-02-26T20:58:00Z"/>
                  </w:rPr>
                </w:rPrChange>
              </w:rPr>
              <w:pPrChange w:id="9168" w:author="Στάθης Καπ" w:date="2023-02-26T21:00:00Z">
                <w:pPr/>
              </w:pPrChange>
            </w:pPr>
            <w:ins w:id="9169" w:author="Στάθης Καπ" w:date="2023-03-03T00:40:00Z">
              <w:r w:rsidRPr="00AC6F02">
                <w:rPr>
                  <w:rFonts w:ascii="Calibri" w:hAnsi="Calibri" w:cs="Calibri"/>
                  <w:color w:val="000000"/>
                  <w:sz w:val="16"/>
                  <w:szCs w:val="16"/>
                  <w:rPrChange w:id="9170" w:author="Στάθης Καπ" w:date="2023-03-03T03:18:00Z">
                    <w:rPr>
                      <w:rFonts w:ascii="Calibri" w:hAnsi="Calibri" w:cs="Calibri"/>
                      <w:color w:val="000000"/>
                    </w:rPr>
                  </w:rPrChange>
                </w:rPr>
                <w:t>460</w:t>
              </w:r>
            </w:ins>
          </w:p>
        </w:tc>
        <w:tc>
          <w:tcPr>
            <w:tcW w:w="541" w:type="dxa"/>
            <w:vAlign w:val="bottom"/>
            <w:tcPrChange w:id="9171" w:author="Στάθης Καπ" w:date="2023-03-03T06:24:00Z">
              <w:tcPr>
                <w:tcW w:w="541" w:type="dxa"/>
                <w:vAlign w:val="bottom"/>
              </w:tcPr>
            </w:tcPrChange>
          </w:tcPr>
          <w:p w14:paraId="6BBDD6C4" w14:textId="6CC62636" w:rsidR="00577FCD" w:rsidRPr="00AC6F02" w:rsidRDefault="00577FCD">
            <w:pPr>
              <w:jc w:val="center"/>
              <w:rPr>
                <w:ins w:id="9172" w:author="Στάθης Καπ" w:date="2023-02-26T21:00:00Z"/>
                <w:rFonts w:cstheme="minorHAnsi"/>
                <w:sz w:val="16"/>
                <w:szCs w:val="16"/>
                <w:rPrChange w:id="9173" w:author="Στάθης Καπ" w:date="2023-03-03T03:18:00Z">
                  <w:rPr>
                    <w:ins w:id="9174" w:author="Στάθης Καπ" w:date="2023-02-26T21:00:00Z"/>
                  </w:rPr>
                </w:rPrChange>
              </w:rPr>
              <w:pPrChange w:id="9175" w:author="Στάθης Καπ" w:date="2023-02-26T21:00:00Z">
                <w:pPr/>
              </w:pPrChange>
            </w:pPr>
            <w:ins w:id="9176" w:author="Στάθης Καπ" w:date="2023-03-03T00:40:00Z">
              <w:r w:rsidRPr="00AC6F02">
                <w:rPr>
                  <w:rFonts w:ascii="Calibri" w:hAnsi="Calibri" w:cs="Calibri"/>
                  <w:color w:val="000000"/>
                  <w:sz w:val="16"/>
                  <w:szCs w:val="16"/>
                  <w:rPrChange w:id="9177" w:author="Στάθης Καπ" w:date="2023-03-03T03:18:00Z">
                    <w:rPr>
                      <w:rFonts w:ascii="Calibri" w:hAnsi="Calibri" w:cs="Calibri"/>
                      <w:color w:val="000000"/>
                    </w:rPr>
                  </w:rPrChange>
                </w:rPr>
                <w:t>0.679</w:t>
              </w:r>
            </w:ins>
          </w:p>
        </w:tc>
        <w:tc>
          <w:tcPr>
            <w:tcW w:w="589" w:type="dxa"/>
            <w:vAlign w:val="center"/>
            <w:tcPrChange w:id="9178" w:author="Στάθης Καπ" w:date="2023-03-03T06:24:00Z">
              <w:tcPr>
                <w:tcW w:w="589" w:type="dxa"/>
                <w:vAlign w:val="center"/>
              </w:tcPr>
            </w:tcPrChange>
          </w:tcPr>
          <w:p w14:paraId="6C0A6472" w14:textId="2DA614EC" w:rsidR="00577FCD" w:rsidRPr="00AC6F02" w:rsidRDefault="00577FCD">
            <w:pPr>
              <w:jc w:val="center"/>
              <w:rPr>
                <w:ins w:id="9179" w:author="Στάθης Καπ" w:date="2023-02-26T21:00:00Z"/>
                <w:rFonts w:cstheme="minorHAnsi"/>
                <w:sz w:val="16"/>
                <w:szCs w:val="16"/>
                <w:rPrChange w:id="9180" w:author="Στάθης Καπ" w:date="2023-03-03T03:18:00Z">
                  <w:rPr>
                    <w:ins w:id="9181" w:author="Στάθης Καπ" w:date="2023-02-26T21:00:00Z"/>
                  </w:rPr>
                </w:rPrChange>
              </w:rPr>
              <w:pPrChange w:id="9182" w:author="Στάθης Καπ" w:date="2023-02-26T21:00:00Z">
                <w:pPr/>
              </w:pPrChange>
            </w:pPr>
            <w:ins w:id="9183" w:author="Στάθης Καπ" w:date="2023-03-03T04:45:00Z">
              <w:r>
                <w:rPr>
                  <w:rFonts w:ascii="Calibri" w:hAnsi="Calibri" w:cstheme="minorHAnsi"/>
                  <w:color w:val="000000"/>
                  <w:sz w:val="16"/>
                  <w:szCs w:val="16"/>
                </w:rPr>
                <w:t>19.86</w:t>
              </w:r>
            </w:ins>
          </w:p>
        </w:tc>
      </w:tr>
      <w:tr w:rsidR="00F03C40" w14:paraId="431CC9EB" w14:textId="65BC4F3D" w:rsidTr="00F03C40">
        <w:trPr>
          <w:ins w:id="9184" w:author="Στάθης Καπ" w:date="2023-02-26T20:57:00Z"/>
        </w:trPr>
        <w:tc>
          <w:tcPr>
            <w:tcW w:w="515" w:type="dxa"/>
            <w:tcBorders>
              <w:top w:val="nil"/>
              <w:bottom w:val="nil"/>
              <w:right w:val="single" w:sz="4" w:space="0" w:color="auto"/>
            </w:tcBorders>
            <w:shd w:val="clear" w:color="auto" w:fill="E7E6E6" w:themeFill="background2"/>
            <w:vAlign w:val="center"/>
            <w:tcPrChange w:id="9185"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9186" w:author="Στάθης Καπ" w:date="2023-02-26T20:57:00Z"/>
                <w:sz w:val="16"/>
                <w:szCs w:val="16"/>
                <w:rPrChange w:id="9187" w:author="Στάθης Καπ" w:date="2023-03-03T03:18:00Z">
                  <w:rPr>
                    <w:ins w:id="9188" w:author="Στάθης Καπ" w:date="2023-02-26T20:57:00Z"/>
                  </w:rPr>
                </w:rPrChange>
              </w:rPr>
              <w:pPrChange w:id="9189" w:author="Στάθης Καπ" w:date="2023-02-26T21:00:00Z">
                <w:pPr/>
              </w:pPrChange>
            </w:pPr>
            <w:ins w:id="9190" w:author="Στάθης Καπ" w:date="2023-02-27T03:02:00Z">
              <w:r w:rsidRPr="00AC6F02">
                <w:rPr>
                  <w:sz w:val="16"/>
                  <w:szCs w:val="16"/>
                  <w:rPrChange w:id="9191" w:author="Στάθης Καπ" w:date="2023-03-03T03:18:00Z">
                    <w:rPr>
                      <w:sz w:val="18"/>
                      <w:szCs w:val="18"/>
                    </w:rPr>
                  </w:rPrChange>
                </w:rPr>
                <w:t>p</w:t>
              </w:r>
            </w:ins>
            <w:ins w:id="9192" w:author="Στάθης Καπ" w:date="2023-02-26T20:57:00Z">
              <w:r w:rsidRPr="00AC6F02">
                <w:rPr>
                  <w:sz w:val="16"/>
                  <w:szCs w:val="16"/>
                  <w:rPrChange w:id="9193" w:author="Στάθης Καπ" w:date="2023-03-03T03:18:00Z">
                    <w:rPr>
                      <w:sz w:val="18"/>
                      <w:szCs w:val="18"/>
                    </w:rPr>
                  </w:rPrChange>
                </w:rPr>
                <w:t>r07</w:t>
              </w:r>
            </w:ins>
          </w:p>
        </w:tc>
        <w:tc>
          <w:tcPr>
            <w:tcW w:w="560" w:type="dxa"/>
            <w:tcBorders>
              <w:left w:val="single" w:sz="4" w:space="0" w:color="auto"/>
            </w:tcBorders>
            <w:tcPrChange w:id="9194" w:author="Στάθης Καπ" w:date="2023-03-03T06:24:00Z">
              <w:tcPr>
                <w:tcW w:w="560" w:type="dxa"/>
              </w:tcPr>
            </w:tcPrChange>
          </w:tcPr>
          <w:p w14:paraId="74C21922" w14:textId="65F046D8" w:rsidR="00577FCD" w:rsidRPr="00AC6F02" w:rsidRDefault="00577FCD">
            <w:pPr>
              <w:jc w:val="center"/>
              <w:rPr>
                <w:ins w:id="9195" w:author="Στάθης Καπ" w:date="2023-02-26T20:57:00Z"/>
                <w:rFonts w:cstheme="minorHAnsi"/>
                <w:sz w:val="16"/>
                <w:szCs w:val="16"/>
                <w:rPrChange w:id="9196" w:author="Στάθης Καπ" w:date="2023-03-03T03:18:00Z">
                  <w:rPr>
                    <w:ins w:id="9197" w:author="Στάθης Καπ" w:date="2023-02-26T20:57:00Z"/>
                  </w:rPr>
                </w:rPrChange>
              </w:rPr>
              <w:pPrChange w:id="9198" w:author="Στάθης Καπ" w:date="2023-02-26T21:00:00Z">
                <w:pPr/>
              </w:pPrChange>
            </w:pPr>
            <w:ins w:id="9199" w:author="Στάθης Καπ" w:date="2023-02-26T21:04:00Z">
              <w:r w:rsidRPr="00AC6F02">
                <w:rPr>
                  <w:rFonts w:cstheme="minorHAnsi"/>
                  <w:sz w:val="16"/>
                  <w:szCs w:val="16"/>
                  <w:rPrChange w:id="9200" w:author="Στάθης Καπ" w:date="2023-03-03T03:18:00Z">
                    <w:rPr>
                      <w:rFonts w:cstheme="minorHAnsi"/>
                      <w:sz w:val="20"/>
                      <w:szCs w:val="20"/>
                    </w:rPr>
                  </w:rPrChange>
                </w:rPr>
                <w:t>298</w:t>
              </w:r>
            </w:ins>
          </w:p>
        </w:tc>
        <w:tc>
          <w:tcPr>
            <w:tcW w:w="855" w:type="dxa"/>
            <w:tcPrChange w:id="9201" w:author="Στάθης Καπ" w:date="2023-03-03T06:24:00Z">
              <w:tcPr>
                <w:tcW w:w="855" w:type="dxa"/>
              </w:tcPr>
            </w:tcPrChange>
          </w:tcPr>
          <w:p w14:paraId="554B2C6E" w14:textId="2C8AB3A2" w:rsidR="00577FCD" w:rsidRPr="00AC6F02" w:rsidRDefault="00577FCD">
            <w:pPr>
              <w:jc w:val="center"/>
              <w:rPr>
                <w:ins w:id="9202" w:author="Στάθης Καπ" w:date="2023-02-26T20:57:00Z"/>
                <w:rFonts w:cstheme="minorHAnsi"/>
                <w:sz w:val="16"/>
                <w:szCs w:val="16"/>
                <w:rPrChange w:id="9203" w:author="Στάθης Καπ" w:date="2023-03-03T03:18:00Z">
                  <w:rPr>
                    <w:ins w:id="9204" w:author="Στάθης Καπ" w:date="2023-02-26T20:57:00Z"/>
                  </w:rPr>
                </w:rPrChange>
              </w:rPr>
              <w:pPrChange w:id="9205" w:author="Στάθης Καπ" w:date="2023-02-26T21:00:00Z">
                <w:pPr/>
              </w:pPrChange>
            </w:pPr>
            <w:ins w:id="9206" w:author="Στάθης Καπ" w:date="2023-02-26T21:07:00Z">
              <w:r w:rsidRPr="00AC6F02">
                <w:rPr>
                  <w:rFonts w:cstheme="minorHAnsi"/>
                  <w:sz w:val="16"/>
                  <w:szCs w:val="16"/>
                  <w:rPrChange w:id="9207" w:author="Στάθης Καπ" w:date="2023-03-03T03:18:00Z">
                    <w:rPr>
                      <w:rFonts w:cstheme="minorHAnsi"/>
                      <w:sz w:val="20"/>
                      <w:szCs w:val="20"/>
                    </w:rPr>
                  </w:rPrChange>
                </w:rPr>
                <w:t>291</w:t>
              </w:r>
            </w:ins>
          </w:p>
        </w:tc>
        <w:tc>
          <w:tcPr>
            <w:tcW w:w="544" w:type="dxa"/>
            <w:vAlign w:val="bottom"/>
            <w:tcPrChange w:id="9208" w:author="Στάθης Καπ" w:date="2023-03-03T06:24:00Z">
              <w:tcPr>
                <w:tcW w:w="544" w:type="dxa"/>
                <w:vAlign w:val="bottom"/>
              </w:tcPr>
            </w:tcPrChange>
          </w:tcPr>
          <w:p w14:paraId="3FF45FBD" w14:textId="75BB70FB" w:rsidR="00577FCD" w:rsidRPr="00AC6F02" w:rsidRDefault="00577FCD">
            <w:pPr>
              <w:jc w:val="center"/>
              <w:rPr>
                <w:ins w:id="9209" w:author="Στάθης Καπ" w:date="2023-02-26T20:57:00Z"/>
                <w:rFonts w:cstheme="minorHAnsi"/>
                <w:sz w:val="16"/>
                <w:szCs w:val="16"/>
                <w:rPrChange w:id="9210" w:author="Στάθης Καπ" w:date="2023-03-03T03:18:00Z">
                  <w:rPr>
                    <w:ins w:id="9211" w:author="Στάθης Καπ" w:date="2023-02-26T20:57:00Z"/>
                  </w:rPr>
                </w:rPrChange>
              </w:rPr>
              <w:pPrChange w:id="9212" w:author="Στάθης Καπ" w:date="2023-02-26T21:00:00Z">
                <w:pPr/>
              </w:pPrChange>
            </w:pPr>
            <w:ins w:id="9213" w:author="Στάθης Καπ" w:date="2023-03-03T00:39:00Z">
              <w:r w:rsidRPr="00AC6F02">
                <w:rPr>
                  <w:rFonts w:ascii="Calibri" w:hAnsi="Calibri" w:cs="Calibri"/>
                  <w:color w:val="000000"/>
                  <w:sz w:val="16"/>
                  <w:szCs w:val="16"/>
                  <w:rPrChange w:id="9214" w:author="Στάθης Καπ" w:date="2023-03-03T03:18:00Z">
                    <w:rPr>
                      <w:rFonts w:ascii="Calibri" w:hAnsi="Calibri" w:cs="Calibri"/>
                      <w:color w:val="000000"/>
                    </w:rPr>
                  </w:rPrChange>
                </w:rPr>
                <w:t>261</w:t>
              </w:r>
            </w:ins>
          </w:p>
        </w:tc>
        <w:tc>
          <w:tcPr>
            <w:tcW w:w="621" w:type="dxa"/>
            <w:vAlign w:val="bottom"/>
            <w:tcPrChange w:id="9215" w:author="Στάθης Καπ" w:date="2023-03-03T06:24:00Z">
              <w:tcPr>
                <w:tcW w:w="621" w:type="dxa"/>
                <w:vAlign w:val="bottom"/>
              </w:tcPr>
            </w:tcPrChange>
          </w:tcPr>
          <w:p w14:paraId="1D099F18" w14:textId="32EA46DE" w:rsidR="00577FCD" w:rsidRPr="00AC6F02" w:rsidRDefault="00577FCD">
            <w:pPr>
              <w:jc w:val="center"/>
              <w:rPr>
                <w:ins w:id="9216" w:author="Στάθης Καπ" w:date="2023-02-26T20:57:00Z"/>
                <w:rFonts w:cstheme="minorHAnsi"/>
                <w:sz w:val="16"/>
                <w:szCs w:val="16"/>
                <w:rPrChange w:id="9217" w:author="Στάθης Καπ" w:date="2023-03-03T03:18:00Z">
                  <w:rPr>
                    <w:ins w:id="9218" w:author="Στάθης Καπ" w:date="2023-02-26T20:57:00Z"/>
                  </w:rPr>
                </w:rPrChange>
              </w:rPr>
              <w:pPrChange w:id="9219" w:author="Στάθης Καπ" w:date="2023-02-26T21:00:00Z">
                <w:pPr/>
              </w:pPrChange>
            </w:pPr>
            <w:ins w:id="9220" w:author="Στάθης Καπ" w:date="2023-03-03T00:39:00Z">
              <w:r w:rsidRPr="00AC6F02">
                <w:rPr>
                  <w:rFonts w:ascii="Calibri" w:hAnsi="Calibri" w:cs="Calibri"/>
                  <w:color w:val="000000"/>
                  <w:sz w:val="16"/>
                  <w:szCs w:val="16"/>
                  <w:rPrChange w:id="9221" w:author="Στάθης Καπ" w:date="2023-03-03T03:18:00Z">
                    <w:rPr>
                      <w:rFonts w:ascii="Calibri" w:hAnsi="Calibri" w:cs="Calibri"/>
                      <w:color w:val="000000"/>
                    </w:rPr>
                  </w:rPrChange>
                </w:rPr>
                <w:t>0.141</w:t>
              </w:r>
            </w:ins>
          </w:p>
        </w:tc>
        <w:tc>
          <w:tcPr>
            <w:tcW w:w="669" w:type="dxa"/>
            <w:vAlign w:val="center"/>
            <w:tcPrChange w:id="9222" w:author="Στάθης Καπ" w:date="2023-03-03T06:24:00Z">
              <w:tcPr>
                <w:tcW w:w="669" w:type="dxa"/>
                <w:vAlign w:val="center"/>
              </w:tcPr>
            </w:tcPrChange>
          </w:tcPr>
          <w:p w14:paraId="15290F7F" w14:textId="4155D117" w:rsidR="00577FCD" w:rsidRPr="00AC6F02" w:rsidRDefault="00577FCD">
            <w:pPr>
              <w:jc w:val="center"/>
              <w:rPr>
                <w:ins w:id="9223" w:author="Στάθης Καπ" w:date="2023-02-26T20:57:00Z"/>
                <w:rFonts w:cstheme="minorHAnsi"/>
                <w:sz w:val="16"/>
                <w:szCs w:val="16"/>
                <w:rPrChange w:id="9224" w:author="Στάθης Καπ" w:date="2023-03-03T03:18:00Z">
                  <w:rPr>
                    <w:ins w:id="9225" w:author="Στάθης Καπ" w:date="2023-02-26T20:57:00Z"/>
                  </w:rPr>
                </w:rPrChange>
              </w:rPr>
              <w:pPrChange w:id="9226" w:author="Στάθης Καπ" w:date="2023-02-26T21:00:00Z">
                <w:pPr/>
              </w:pPrChange>
            </w:pPr>
            <w:ins w:id="9227" w:author="Στάθης Καπ" w:date="2023-03-03T05:59:00Z">
              <w:r>
                <w:rPr>
                  <w:rFonts w:ascii="Calibri" w:hAnsi="Calibri" w:cs="Calibri"/>
                  <w:color w:val="000000"/>
                  <w:sz w:val="16"/>
                  <w:szCs w:val="16"/>
                </w:rPr>
                <w:t>12.42</w:t>
              </w:r>
            </w:ins>
          </w:p>
        </w:tc>
        <w:tc>
          <w:tcPr>
            <w:tcW w:w="543" w:type="dxa"/>
            <w:vAlign w:val="bottom"/>
            <w:tcPrChange w:id="9228" w:author="Στάθης Καπ" w:date="2023-03-03T06:24:00Z">
              <w:tcPr>
                <w:tcW w:w="543" w:type="dxa"/>
                <w:vAlign w:val="bottom"/>
              </w:tcPr>
            </w:tcPrChange>
          </w:tcPr>
          <w:p w14:paraId="63444251" w14:textId="537A4276" w:rsidR="00577FCD" w:rsidRPr="00AC6F02" w:rsidRDefault="00577FCD">
            <w:pPr>
              <w:jc w:val="center"/>
              <w:rPr>
                <w:ins w:id="9229" w:author="Στάθης Καπ" w:date="2023-02-26T20:57:00Z"/>
                <w:rFonts w:cstheme="minorHAnsi"/>
                <w:sz w:val="16"/>
                <w:szCs w:val="16"/>
                <w:rPrChange w:id="9230" w:author="Στάθης Καπ" w:date="2023-03-03T03:18:00Z">
                  <w:rPr>
                    <w:ins w:id="9231" w:author="Στάθης Καπ" w:date="2023-02-26T20:57:00Z"/>
                  </w:rPr>
                </w:rPrChange>
              </w:rPr>
              <w:pPrChange w:id="9232" w:author="Στάθης Καπ" w:date="2023-02-26T21:00:00Z">
                <w:pPr/>
              </w:pPrChange>
            </w:pPr>
            <w:ins w:id="9233" w:author="Στάθης Καπ" w:date="2023-03-03T00:39:00Z">
              <w:r w:rsidRPr="00AC6F02">
                <w:rPr>
                  <w:rFonts w:ascii="Calibri" w:hAnsi="Calibri" w:cs="Calibri"/>
                  <w:color w:val="000000"/>
                  <w:sz w:val="16"/>
                  <w:szCs w:val="16"/>
                  <w:rPrChange w:id="9234" w:author="Στάθης Καπ" w:date="2023-03-03T03:18:00Z">
                    <w:rPr>
                      <w:rFonts w:ascii="Calibri" w:hAnsi="Calibri" w:cs="Calibri"/>
                      <w:color w:val="000000"/>
                    </w:rPr>
                  </w:rPrChange>
                </w:rPr>
                <w:t>251</w:t>
              </w:r>
            </w:ins>
          </w:p>
        </w:tc>
        <w:tc>
          <w:tcPr>
            <w:tcW w:w="621" w:type="dxa"/>
            <w:vAlign w:val="bottom"/>
            <w:tcPrChange w:id="9235" w:author="Στάθης Καπ" w:date="2023-03-03T06:24:00Z">
              <w:tcPr>
                <w:tcW w:w="621" w:type="dxa"/>
                <w:vAlign w:val="bottom"/>
              </w:tcPr>
            </w:tcPrChange>
          </w:tcPr>
          <w:p w14:paraId="4CB10CB2" w14:textId="14548555" w:rsidR="00577FCD" w:rsidRPr="00AC6F02" w:rsidRDefault="00577FCD">
            <w:pPr>
              <w:jc w:val="center"/>
              <w:rPr>
                <w:ins w:id="9236" w:author="Στάθης Καπ" w:date="2023-02-26T20:57:00Z"/>
                <w:rFonts w:cstheme="minorHAnsi"/>
                <w:sz w:val="16"/>
                <w:szCs w:val="16"/>
                <w:rPrChange w:id="9237" w:author="Στάθης Καπ" w:date="2023-03-03T03:18:00Z">
                  <w:rPr>
                    <w:ins w:id="9238" w:author="Στάθης Καπ" w:date="2023-02-26T20:57:00Z"/>
                  </w:rPr>
                </w:rPrChange>
              </w:rPr>
              <w:pPrChange w:id="9239" w:author="Στάθης Καπ" w:date="2023-02-26T21:00:00Z">
                <w:pPr/>
              </w:pPrChange>
            </w:pPr>
            <w:ins w:id="9240" w:author="Στάθης Καπ" w:date="2023-03-03T00:39:00Z">
              <w:r w:rsidRPr="00AC6F02">
                <w:rPr>
                  <w:rFonts w:ascii="Calibri" w:hAnsi="Calibri" w:cs="Calibri"/>
                  <w:color w:val="000000"/>
                  <w:sz w:val="16"/>
                  <w:szCs w:val="16"/>
                  <w:rPrChange w:id="9241" w:author="Στάθης Καπ" w:date="2023-03-03T03:18:00Z">
                    <w:rPr>
                      <w:rFonts w:ascii="Calibri" w:hAnsi="Calibri" w:cs="Calibri"/>
                      <w:color w:val="000000"/>
                    </w:rPr>
                  </w:rPrChange>
                </w:rPr>
                <w:t>0.123</w:t>
              </w:r>
            </w:ins>
          </w:p>
        </w:tc>
        <w:tc>
          <w:tcPr>
            <w:tcW w:w="669" w:type="dxa"/>
            <w:vAlign w:val="center"/>
            <w:tcPrChange w:id="9242" w:author="Στάθης Καπ" w:date="2023-03-03T06:24:00Z">
              <w:tcPr>
                <w:tcW w:w="669" w:type="dxa"/>
                <w:vAlign w:val="center"/>
              </w:tcPr>
            </w:tcPrChange>
          </w:tcPr>
          <w:p w14:paraId="3F40D863" w14:textId="1B784DE7" w:rsidR="00577FCD" w:rsidRPr="00AC6F02" w:rsidRDefault="00577FCD">
            <w:pPr>
              <w:jc w:val="center"/>
              <w:rPr>
                <w:ins w:id="9243" w:author="Στάθης Καπ" w:date="2023-02-26T20:57:00Z"/>
                <w:rFonts w:cstheme="minorHAnsi"/>
                <w:sz w:val="16"/>
                <w:szCs w:val="16"/>
                <w:rPrChange w:id="9244" w:author="Στάθης Καπ" w:date="2023-03-03T03:18:00Z">
                  <w:rPr>
                    <w:ins w:id="9245" w:author="Στάθης Καπ" w:date="2023-02-26T20:57:00Z"/>
                  </w:rPr>
                </w:rPrChange>
              </w:rPr>
              <w:pPrChange w:id="9246" w:author="Στάθης Καπ" w:date="2023-02-26T21:00:00Z">
                <w:pPr/>
              </w:pPrChange>
            </w:pPr>
            <w:ins w:id="9247" w:author="Στάθης Καπ" w:date="2023-03-03T04:44:00Z">
              <w:r>
                <w:rPr>
                  <w:rFonts w:ascii="Calibri" w:hAnsi="Calibri" w:cstheme="minorHAnsi"/>
                  <w:color w:val="000000"/>
                  <w:sz w:val="16"/>
                  <w:szCs w:val="16"/>
                </w:rPr>
                <w:t>3.83</w:t>
              </w:r>
            </w:ins>
          </w:p>
        </w:tc>
        <w:tc>
          <w:tcPr>
            <w:tcW w:w="508" w:type="dxa"/>
            <w:vAlign w:val="bottom"/>
            <w:tcPrChange w:id="9248" w:author="Στάθης Καπ" w:date="2023-03-03T06:24:00Z">
              <w:tcPr>
                <w:tcW w:w="508" w:type="dxa"/>
                <w:vAlign w:val="bottom"/>
              </w:tcPr>
            </w:tcPrChange>
          </w:tcPr>
          <w:p w14:paraId="35BA31FF" w14:textId="6A0A64E8" w:rsidR="00577FCD" w:rsidRPr="00AC6F02" w:rsidRDefault="00577FCD">
            <w:pPr>
              <w:jc w:val="center"/>
              <w:rPr>
                <w:ins w:id="9249" w:author="Στάθης Καπ" w:date="2023-02-26T20:57:00Z"/>
                <w:rFonts w:cstheme="minorHAnsi"/>
                <w:sz w:val="16"/>
                <w:szCs w:val="16"/>
                <w:rPrChange w:id="9250" w:author="Στάθης Καπ" w:date="2023-03-03T03:18:00Z">
                  <w:rPr>
                    <w:ins w:id="9251" w:author="Στάθης Καπ" w:date="2023-02-26T20:57:00Z"/>
                  </w:rPr>
                </w:rPrChange>
              </w:rPr>
              <w:pPrChange w:id="9252" w:author="Στάθης Καπ" w:date="2023-02-26T21:00:00Z">
                <w:pPr/>
              </w:pPrChange>
            </w:pPr>
            <w:ins w:id="9253" w:author="Στάθης Καπ" w:date="2023-03-03T00:39:00Z">
              <w:r w:rsidRPr="00AC6F02">
                <w:rPr>
                  <w:rFonts w:ascii="Calibri" w:hAnsi="Calibri" w:cs="Calibri"/>
                  <w:color w:val="000000"/>
                  <w:sz w:val="16"/>
                  <w:szCs w:val="16"/>
                  <w:rPrChange w:id="9254" w:author="Στάθης Καπ" w:date="2023-03-03T03:18:00Z">
                    <w:rPr>
                      <w:rFonts w:ascii="Calibri" w:hAnsi="Calibri" w:cs="Calibri"/>
                      <w:color w:val="000000"/>
                    </w:rPr>
                  </w:rPrChange>
                </w:rPr>
                <w:t>229</w:t>
              </w:r>
            </w:ins>
          </w:p>
        </w:tc>
        <w:tc>
          <w:tcPr>
            <w:tcW w:w="541" w:type="dxa"/>
            <w:vAlign w:val="bottom"/>
            <w:tcPrChange w:id="9255" w:author="Στάθης Καπ" w:date="2023-03-03T06:24:00Z">
              <w:tcPr>
                <w:tcW w:w="541" w:type="dxa"/>
                <w:vAlign w:val="bottom"/>
              </w:tcPr>
            </w:tcPrChange>
          </w:tcPr>
          <w:p w14:paraId="73CD7676" w14:textId="2BCE0F58" w:rsidR="00577FCD" w:rsidRPr="00AC6F02" w:rsidRDefault="00577FCD">
            <w:pPr>
              <w:jc w:val="center"/>
              <w:rPr>
                <w:ins w:id="9256" w:author="Στάθης Καπ" w:date="2023-02-26T20:58:00Z"/>
                <w:rFonts w:cstheme="minorHAnsi"/>
                <w:sz w:val="16"/>
                <w:szCs w:val="16"/>
                <w:rPrChange w:id="9257" w:author="Στάθης Καπ" w:date="2023-03-03T03:18:00Z">
                  <w:rPr>
                    <w:ins w:id="9258" w:author="Στάθης Καπ" w:date="2023-02-26T20:58:00Z"/>
                  </w:rPr>
                </w:rPrChange>
              </w:rPr>
              <w:pPrChange w:id="9259" w:author="Στάθης Καπ" w:date="2023-02-26T21:00:00Z">
                <w:pPr/>
              </w:pPrChange>
            </w:pPr>
            <w:ins w:id="9260" w:author="Στάθης Καπ" w:date="2023-03-03T00:39:00Z">
              <w:r w:rsidRPr="00AC6F02">
                <w:rPr>
                  <w:rFonts w:ascii="Calibri" w:hAnsi="Calibri" w:cs="Calibri"/>
                  <w:color w:val="000000"/>
                  <w:sz w:val="16"/>
                  <w:szCs w:val="16"/>
                  <w:rPrChange w:id="9261" w:author="Στάθης Καπ" w:date="2023-03-03T03:18:00Z">
                    <w:rPr>
                      <w:rFonts w:ascii="Calibri" w:hAnsi="Calibri" w:cs="Calibri"/>
                      <w:color w:val="000000"/>
                    </w:rPr>
                  </w:rPrChange>
                </w:rPr>
                <w:t>0.123</w:t>
              </w:r>
            </w:ins>
          </w:p>
        </w:tc>
        <w:tc>
          <w:tcPr>
            <w:tcW w:w="589" w:type="dxa"/>
            <w:vAlign w:val="center"/>
            <w:tcPrChange w:id="9262" w:author="Στάθης Καπ" w:date="2023-03-03T06:24:00Z">
              <w:tcPr>
                <w:tcW w:w="589" w:type="dxa"/>
                <w:vAlign w:val="center"/>
              </w:tcPr>
            </w:tcPrChange>
          </w:tcPr>
          <w:p w14:paraId="50455EC7" w14:textId="70D511A9" w:rsidR="00577FCD" w:rsidRPr="00AC6F02" w:rsidRDefault="00577FCD">
            <w:pPr>
              <w:jc w:val="center"/>
              <w:rPr>
                <w:ins w:id="9263" w:author="Στάθης Καπ" w:date="2023-02-26T20:58:00Z"/>
                <w:rFonts w:cstheme="minorHAnsi"/>
                <w:sz w:val="16"/>
                <w:szCs w:val="16"/>
                <w:rPrChange w:id="9264" w:author="Στάθης Καπ" w:date="2023-03-03T03:18:00Z">
                  <w:rPr>
                    <w:ins w:id="9265" w:author="Στάθης Καπ" w:date="2023-02-26T20:58:00Z"/>
                  </w:rPr>
                </w:rPrChange>
              </w:rPr>
              <w:pPrChange w:id="9266" w:author="Στάθης Καπ" w:date="2023-02-26T21:00:00Z">
                <w:pPr/>
              </w:pPrChange>
            </w:pPr>
            <w:ins w:id="9267" w:author="Στάθης Καπ" w:date="2023-03-03T04:44:00Z">
              <w:r>
                <w:rPr>
                  <w:rFonts w:ascii="Calibri" w:hAnsi="Calibri" w:cstheme="minorHAnsi"/>
                  <w:color w:val="000000"/>
                  <w:sz w:val="16"/>
                  <w:szCs w:val="16"/>
                </w:rPr>
                <w:t>12.26</w:t>
              </w:r>
            </w:ins>
          </w:p>
        </w:tc>
        <w:tc>
          <w:tcPr>
            <w:tcW w:w="463" w:type="dxa"/>
            <w:vAlign w:val="bottom"/>
            <w:tcPrChange w:id="9268" w:author="Στάθης Καπ" w:date="2023-03-03T06:24:00Z">
              <w:tcPr>
                <w:tcW w:w="463" w:type="dxa"/>
                <w:vAlign w:val="bottom"/>
              </w:tcPr>
            </w:tcPrChange>
          </w:tcPr>
          <w:p w14:paraId="5343F2DC" w14:textId="08B4D125" w:rsidR="00577FCD" w:rsidRPr="00AC6F02" w:rsidRDefault="00577FCD">
            <w:pPr>
              <w:jc w:val="center"/>
              <w:rPr>
                <w:ins w:id="9269" w:author="Στάθης Καπ" w:date="2023-02-26T20:58:00Z"/>
                <w:rFonts w:cstheme="minorHAnsi"/>
                <w:sz w:val="16"/>
                <w:szCs w:val="16"/>
                <w:rPrChange w:id="9270" w:author="Στάθης Καπ" w:date="2023-03-03T03:18:00Z">
                  <w:rPr>
                    <w:ins w:id="9271" w:author="Στάθης Καπ" w:date="2023-02-26T20:58:00Z"/>
                  </w:rPr>
                </w:rPrChange>
              </w:rPr>
              <w:pPrChange w:id="9272" w:author="Στάθης Καπ" w:date="2023-02-26T21:00:00Z">
                <w:pPr/>
              </w:pPrChange>
            </w:pPr>
            <w:ins w:id="9273" w:author="Στάθης Καπ" w:date="2023-03-03T00:40:00Z">
              <w:r w:rsidRPr="00AC6F02">
                <w:rPr>
                  <w:rFonts w:ascii="Calibri" w:hAnsi="Calibri" w:cs="Calibri"/>
                  <w:color w:val="000000"/>
                  <w:sz w:val="16"/>
                  <w:szCs w:val="16"/>
                  <w:rPrChange w:id="9274" w:author="Στάθης Καπ" w:date="2023-03-03T03:18:00Z">
                    <w:rPr>
                      <w:rFonts w:ascii="Calibri" w:hAnsi="Calibri" w:cs="Calibri"/>
                      <w:color w:val="000000"/>
                    </w:rPr>
                  </w:rPrChange>
                </w:rPr>
                <w:t>251</w:t>
              </w:r>
            </w:ins>
          </w:p>
        </w:tc>
        <w:tc>
          <w:tcPr>
            <w:tcW w:w="541" w:type="dxa"/>
            <w:vAlign w:val="bottom"/>
            <w:tcPrChange w:id="9275" w:author="Στάθης Καπ" w:date="2023-03-03T06:24:00Z">
              <w:tcPr>
                <w:tcW w:w="541" w:type="dxa"/>
                <w:vAlign w:val="bottom"/>
              </w:tcPr>
            </w:tcPrChange>
          </w:tcPr>
          <w:p w14:paraId="2AAEE716" w14:textId="1BC81EBB" w:rsidR="00577FCD" w:rsidRPr="00AC6F02" w:rsidRDefault="00577FCD">
            <w:pPr>
              <w:jc w:val="center"/>
              <w:rPr>
                <w:ins w:id="9276" w:author="Στάθης Καπ" w:date="2023-02-26T21:00:00Z"/>
                <w:rFonts w:cstheme="minorHAnsi"/>
                <w:sz w:val="16"/>
                <w:szCs w:val="16"/>
                <w:rPrChange w:id="9277" w:author="Στάθης Καπ" w:date="2023-03-03T03:18:00Z">
                  <w:rPr>
                    <w:ins w:id="9278" w:author="Στάθης Καπ" w:date="2023-02-26T21:00:00Z"/>
                  </w:rPr>
                </w:rPrChange>
              </w:rPr>
              <w:pPrChange w:id="9279" w:author="Στάθης Καπ" w:date="2023-02-26T21:00:00Z">
                <w:pPr/>
              </w:pPrChange>
            </w:pPr>
            <w:ins w:id="9280" w:author="Στάθης Καπ" w:date="2023-03-03T00:40:00Z">
              <w:r w:rsidRPr="00AC6F02">
                <w:rPr>
                  <w:rFonts w:ascii="Calibri" w:hAnsi="Calibri" w:cs="Calibri"/>
                  <w:color w:val="000000"/>
                  <w:sz w:val="16"/>
                  <w:szCs w:val="16"/>
                  <w:rPrChange w:id="9281" w:author="Στάθης Καπ" w:date="2023-03-03T03:18:00Z">
                    <w:rPr>
                      <w:rFonts w:ascii="Calibri" w:hAnsi="Calibri" w:cs="Calibri"/>
                      <w:color w:val="000000"/>
                    </w:rPr>
                  </w:rPrChange>
                </w:rPr>
                <w:t>0.125</w:t>
              </w:r>
            </w:ins>
          </w:p>
        </w:tc>
        <w:tc>
          <w:tcPr>
            <w:tcW w:w="589" w:type="dxa"/>
            <w:vAlign w:val="center"/>
            <w:tcPrChange w:id="9282" w:author="Στάθης Καπ" w:date="2023-03-03T06:24:00Z">
              <w:tcPr>
                <w:tcW w:w="589" w:type="dxa"/>
                <w:vAlign w:val="center"/>
              </w:tcPr>
            </w:tcPrChange>
          </w:tcPr>
          <w:p w14:paraId="0438D1AC" w14:textId="577D77C0" w:rsidR="00577FCD" w:rsidRPr="00AC6F02" w:rsidRDefault="00577FCD">
            <w:pPr>
              <w:jc w:val="center"/>
              <w:rPr>
                <w:ins w:id="9283" w:author="Στάθης Καπ" w:date="2023-02-26T21:00:00Z"/>
                <w:rFonts w:cstheme="minorHAnsi"/>
                <w:sz w:val="16"/>
                <w:szCs w:val="16"/>
                <w:rPrChange w:id="9284" w:author="Στάθης Καπ" w:date="2023-03-03T03:18:00Z">
                  <w:rPr>
                    <w:ins w:id="9285" w:author="Στάθης Καπ" w:date="2023-02-26T21:00:00Z"/>
                  </w:rPr>
                </w:rPrChange>
              </w:rPr>
              <w:pPrChange w:id="9286" w:author="Στάθης Καπ" w:date="2023-02-26T21:00:00Z">
                <w:pPr/>
              </w:pPrChange>
            </w:pPr>
            <w:ins w:id="9287" w:author="Στάθης Καπ" w:date="2023-03-03T04:45:00Z">
              <w:r>
                <w:rPr>
                  <w:rFonts w:ascii="Calibri" w:hAnsi="Calibri" w:cstheme="minorHAnsi"/>
                  <w:color w:val="000000"/>
                  <w:sz w:val="16"/>
                  <w:szCs w:val="16"/>
                </w:rPr>
                <w:t>3.83</w:t>
              </w:r>
            </w:ins>
          </w:p>
        </w:tc>
      </w:tr>
      <w:tr w:rsidR="00F03C40" w14:paraId="79802C1E" w14:textId="12D0664A" w:rsidTr="00F03C40">
        <w:trPr>
          <w:ins w:id="9288" w:author="Στάθης Καπ" w:date="2023-02-26T20:57:00Z"/>
        </w:trPr>
        <w:tc>
          <w:tcPr>
            <w:tcW w:w="515" w:type="dxa"/>
            <w:tcBorders>
              <w:top w:val="nil"/>
              <w:bottom w:val="nil"/>
              <w:right w:val="single" w:sz="4" w:space="0" w:color="auto"/>
            </w:tcBorders>
            <w:shd w:val="clear" w:color="auto" w:fill="E7E6E6" w:themeFill="background2"/>
            <w:vAlign w:val="center"/>
            <w:tcPrChange w:id="9289"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9290" w:author="Στάθης Καπ" w:date="2023-02-26T20:57:00Z"/>
                <w:sz w:val="16"/>
                <w:szCs w:val="16"/>
                <w:rPrChange w:id="9291" w:author="Στάθης Καπ" w:date="2023-03-03T03:18:00Z">
                  <w:rPr>
                    <w:ins w:id="9292" w:author="Στάθης Καπ" w:date="2023-02-26T20:57:00Z"/>
                  </w:rPr>
                </w:rPrChange>
              </w:rPr>
              <w:pPrChange w:id="9293" w:author="Στάθης Καπ" w:date="2023-02-26T21:00:00Z">
                <w:pPr/>
              </w:pPrChange>
            </w:pPr>
            <w:ins w:id="9294" w:author="Στάθης Καπ" w:date="2023-02-27T03:02:00Z">
              <w:r w:rsidRPr="00AC6F02">
                <w:rPr>
                  <w:sz w:val="16"/>
                  <w:szCs w:val="16"/>
                  <w:rPrChange w:id="9295" w:author="Στάθης Καπ" w:date="2023-03-03T03:18:00Z">
                    <w:rPr>
                      <w:sz w:val="18"/>
                      <w:szCs w:val="18"/>
                    </w:rPr>
                  </w:rPrChange>
                </w:rPr>
                <w:t>p</w:t>
              </w:r>
            </w:ins>
            <w:ins w:id="9296" w:author="Στάθης Καπ" w:date="2023-02-26T20:57:00Z">
              <w:r w:rsidRPr="00AC6F02">
                <w:rPr>
                  <w:sz w:val="16"/>
                  <w:szCs w:val="16"/>
                  <w:rPrChange w:id="9297" w:author="Στάθης Καπ" w:date="2023-03-03T03:18:00Z">
                    <w:rPr>
                      <w:sz w:val="18"/>
                      <w:szCs w:val="18"/>
                    </w:rPr>
                  </w:rPrChange>
                </w:rPr>
                <w:t>r08</w:t>
              </w:r>
            </w:ins>
          </w:p>
        </w:tc>
        <w:tc>
          <w:tcPr>
            <w:tcW w:w="560" w:type="dxa"/>
            <w:tcBorders>
              <w:left w:val="single" w:sz="4" w:space="0" w:color="auto"/>
            </w:tcBorders>
            <w:tcPrChange w:id="9298" w:author="Στάθης Καπ" w:date="2023-03-03T06:24:00Z">
              <w:tcPr>
                <w:tcW w:w="560" w:type="dxa"/>
              </w:tcPr>
            </w:tcPrChange>
          </w:tcPr>
          <w:p w14:paraId="093D8E34" w14:textId="4DDAA808" w:rsidR="00577FCD" w:rsidRPr="00AC6F02" w:rsidRDefault="00577FCD">
            <w:pPr>
              <w:jc w:val="center"/>
              <w:rPr>
                <w:ins w:id="9299" w:author="Στάθης Καπ" w:date="2023-02-26T20:57:00Z"/>
                <w:rFonts w:cstheme="minorHAnsi"/>
                <w:sz w:val="16"/>
                <w:szCs w:val="16"/>
                <w:rPrChange w:id="9300" w:author="Στάθης Καπ" w:date="2023-03-03T03:18:00Z">
                  <w:rPr>
                    <w:ins w:id="9301" w:author="Στάθης Καπ" w:date="2023-02-26T20:57:00Z"/>
                  </w:rPr>
                </w:rPrChange>
              </w:rPr>
              <w:pPrChange w:id="9302" w:author="Στάθης Καπ" w:date="2023-02-26T21:00:00Z">
                <w:pPr/>
              </w:pPrChange>
            </w:pPr>
            <w:ins w:id="9303" w:author="Στάθης Καπ" w:date="2023-02-26T21:04:00Z">
              <w:r w:rsidRPr="00AC6F02">
                <w:rPr>
                  <w:rFonts w:cstheme="minorHAnsi"/>
                  <w:sz w:val="16"/>
                  <w:szCs w:val="16"/>
                  <w:rPrChange w:id="9304" w:author="Στάθης Καπ" w:date="2023-03-03T03:18:00Z">
                    <w:rPr>
                      <w:rFonts w:cstheme="minorHAnsi"/>
                      <w:sz w:val="20"/>
                      <w:szCs w:val="20"/>
                    </w:rPr>
                  </w:rPrChange>
                </w:rPr>
                <w:t>463</w:t>
              </w:r>
            </w:ins>
          </w:p>
        </w:tc>
        <w:tc>
          <w:tcPr>
            <w:tcW w:w="855" w:type="dxa"/>
            <w:tcPrChange w:id="9305" w:author="Στάθης Καπ" w:date="2023-03-03T06:24:00Z">
              <w:tcPr>
                <w:tcW w:w="855" w:type="dxa"/>
              </w:tcPr>
            </w:tcPrChange>
          </w:tcPr>
          <w:p w14:paraId="19851A10" w14:textId="631BC961" w:rsidR="00577FCD" w:rsidRPr="00AC6F02" w:rsidRDefault="00577FCD">
            <w:pPr>
              <w:jc w:val="center"/>
              <w:rPr>
                <w:ins w:id="9306" w:author="Στάθης Καπ" w:date="2023-02-26T20:57:00Z"/>
                <w:rFonts w:cstheme="minorHAnsi"/>
                <w:sz w:val="16"/>
                <w:szCs w:val="16"/>
                <w:rPrChange w:id="9307" w:author="Στάθης Καπ" w:date="2023-03-03T03:18:00Z">
                  <w:rPr>
                    <w:ins w:id="9308" w:author="Στάθης Καπ" w:date="2023-02-26T20:57:00Z"/>
                  </w:rPr>
                </w:rPrChange>
              </w:rPr>
              <w:pPrChange w:id="9309" w:author="Στάθης Καπ" w:date="2023-02-26T21:00:00Z">
                <w:pPr/>
              </w:pPrChange>
            </w:pPr>
            <w:ins w:id="9310" w:author="Στάθης Καπ" w:date="2023-02-26T21:07:00Z">
              <w:r w:rsidRPr="00AC6F02">
                <w:rPr>
                  <w:rFonts w:cstheme="minorHAnsi"/>
                  <w:sz w:val="16"/>
                  <w:szCs w:val="16"/>
                  <w:rPrChange w:id="9311" w:author="Στάθης Καπ" w:date="2023-03-03T03:18:00Z">
                    <w:rPr>
                      <w:rFonts w:cstheme="minorHAnsi"/>
                      <w:sz w:val="20"/>
                      <w:szCs w:val="20"/>
                    </w:rPr>
                  </w:rPrChange>
                </w:rPr>
                <w:t>463</w:t>
              </w:r>
            </w:ins>
          </w:p>
        </w:tc>
        <w:tc>
          <w:tcPr>
            <w:tcW w:w="544" w:type="dxa"/>
            <w:vAlign w:val="bottom"/>
            <w:tcPrChange w:id="9312" w:author="Στάθης Καπ" w:date="2023-03-03T06:24:00Z">
              <w:tcPr>
                <w:tcW w:w="544" w:type="dxa"/>
                <w:vAlign w:val="bottom"/>
              </w:tcPr>
            </w:tcPrChange>
          </w:tcPr>
          <w:p w14:paraId="2245A1FE" w14:textId="60AD8BE3" w:rsidR="00577FCD" w:rsidRPr="00AC6F02" w:rsidRDefault="00577FCD">
            <w:pPr>
              <w:jc w:val="center"/>
              <w:rPr>
                <w:ins w:id="9313" w:author="Στάθης Καπ" w:date="2023-02-26T20:57:00Z"/>
                <w:rFonts w:cstheme="minorHAnsi"/>
                <w:sz w:val="16"/>
                <w:szCs w:val="16"/>
                <w:rPrChange w:id="9314" w:author="Στάθης Καπ" w:date="2023-03-03T03:18:00Z">
                  <w:rPr>
                    <w:ins w:id="9315" w:author="Στάθης Καπ" w:date="2023-02-26T20:57:00Z"/>
                  </w:rPr>
                </w:rPrChange>
              </w:rPr>
              <w:pPrChange w:id="9316" w:author="Στάθης Καπ" w:date="2023-02-26T21:00:00Z">
                <w:pPr/>
              </w:pPrChange>
            </w:pPr>
            <w:ins w:id="9317" w:author="Στάθης Καπ" w:date="2023-03-03T00:39:00Z">
              <w:r w:rsidRPr="00AC6F02">
                <w:rPr>
                  <w:rFonts w:ascii="Calibri" w:hAnsi="Calibri" w:cs="Calibri"/>
                  <w:color w:val="000000"/>
                  <w:sz w:val="16"/>
                  <w:szCs w:val="16"/>
                  <w:rPrChange w:id="9318" w:author="Στάθης Καπ" w:date="2023-03-03T03:18:00Z">
                    <w:rPr>
                      <w:rFonts w:ascii="Calibri" w:hAnsi="Calibri" w:cs="Calibri"/>
                      <w:color w:val="000000"/>
                    </w:rPr>
                  </w:rPrChange>
                </w:rPr>
                <w:t>447</w:t>
              </w:r>
            </w:ins>
          </w:p>
        </w:tc>
        <w:tc>
          <w:tcPr>
            <w:tcW w:w="621" w:type="dxa"/>
            <w:vAlign w:val="bottom"/>
            <w:tcPrChange w:id="9319" w:author="Στάθης Καπ" w:date="2023-03-03T06:24:00Z">
              <w:tcPr>
                <w:tcW w:w="621" w:type="dxa"/>
                <w:vAlign w:val="bottom"/>
              </w:tcPr>
            </w:tcPrChange>
          </w:tcPr>
          <w:p w14:paraId="6464605E" w14:textId="7CDC6A1D" w:rsidR="00577FCD" w:rsidRPr="00AC6F02" w:rsidRDefault="00577FCD">
            <w:pPr>
              <w:jc w:val="center"/>
              <w:rPr>
                <w:ins w:id="9320" w:author="Στάθης Καπ" w:date="2023-02-26T20:57:00Z"/>
                <w:rFonts w:cstheme="minorHAnsi"/>
                <w:sz w:val="16"/>
                <w:szCs w:val="16"/>
                <w:rPrChange w:id="9321" w:author="Στάθης Καπ" w:date="2023-03-03T03:18:00Z">
                  <w:rPr>
                    <w:ins w:id="9322" w:author="Στάθης Καπ" w:date="2023-02-26T20:57:00Z"/>
                  </w:rPr>
                </w:rPrChange>
              </w:rPr>
              <w:pPrChange w:id="9323" w:author="Στάθης Καπ" w:date="2023-02-26T21:00:00Z">
                <w:pPr/>
              </w:pPrChange>
            </w:pPr>
            <w:ins w:id="9324" w:author="Στάθης Καπ" w:date="2023-03-03T00:39:00Z">
              <w:r w:rsidRPr="00AC6F02">
                <w:rPr>
                  <w:rFonts w:ascii="Calibri" w:hAnsi="Calibri" w:cs="Calibri"/>
                  <w:color w:val="000000"/>
                  <w:sz w:val="16"/>
                  <w:szCs w:val="16"/>
                  <w:rPrChange w:id="9325" w:author="Στάθης Καπ" w:date="2023-03-03T03:18:00Z">
                    <w:rPr>
                      <w:rFonts w:ascii="Calibri" w:hAnsi="Calibri" w:cs="Calibri"/>
                      <w:color w:val="000000"/>
                    </w:rPr>
                  </w:rPrChange>
                </w:rPr>
                <w:t>0.508</w:t>
              </w:r>
            </w:ins>
          </w:p>
        </w:tc>
        <w:tc>
          <w:tcPr>
            <w:tcW w:w="669" w:type="dxa"/>
            <w:vAlign w:val="center"/>
            <w:tcPrChange w:id="9326" w:author="Στάθης Καπ" w:date="2023-03-03T06:24:00Z">
              <w:tcPr>
                <w:tcW w:w="669" w:type="dxa"/>
                <w:vAlign w:val="center"/>
              </w:tcPr>
            </w:tcPrChange>
          </w:tcPr>
          <w:p w14:paraId="79D1E0D8" w14:textId="72018451" w:rsidR="00577FCD" w:rsidRPr="00AC6F02" w:rsidRDefault="00577FCD">
            <w:pPr>
              <w:jc w:val="center"/>
              <w:rPr>
                <w:ins w:id="9327" w:author="Στάθης Καπ" w:date="2023-02-26T20:57:00Z"/>
                <w:rFonts w:cstheme="minorHAnsi"/>
                <w:sz w:val="16"/>
                <w:szCs w:val="16"/>
                <w:rPrChange w:id="9328" w:author="Στάθης Καπ" w:date="2023-03-03T03:18:00Z">
                  <w:rPr>
                    <w:ins w:id="9329" w:author="Στάθης Καπ" w:date="2023-02-26T20:57:00Z"/>
                  </w:rPr>
                </w:rPrChange>
              </w:rPr>
              <w:pPrChange w:id="9330" w:author="Στάθης Καπ" w:date="2023-02-26T21:00:00Z">
                <w:pPr/>
              </w:pPrChange>
            </w:pPr>
            <w:ins w:id="9331" w:author="Στάθης Καπ" w:date="2023-03-03T05:59:00Z">
              <w:r>
                <w:rPr>
                  <w:rFonts w:ascii="Calibri" w:hAnsi="Calibri" w:cs="Calibri"/>
                  <w:color w:val="000000"/>
                  <w:sz w:val="16"/>
                  <w:szCs w:val="16"/>
                </w:rPr>
                <w:t>3.46</w:t>
              </w:r>
            </w:ins>
          </w:p>
        </w:tc>
        <w:tc>
          <w:tcPr>
            <w:tcW w:w="543" w:type="dxa"/>
            <w:vAlign w:val="bottom"/>
            <w:tcPrChange w:id="9332" w:author="Στάθης Καπ" w:date="2023-03-03T06:24:00Z">
              <w:tcPr>
                <w:tcW w:w="543" w:type="dxa"/>
                <w:vAlign w:val="bottom"/>
              </w:tcPr>
            </w:tcPrChange>
          </w:tcPr>
          <w:p w14:paraId="03ABB17D" w14:textId="098BC6E7" w:rsidR="00577FCD" w:rsidRPr="00AC6F02" w:rsidRDefault="00577FCD">
            <w:pPr>
              <w:jc w:val="center"/>
              <w:rPr>
                <w:ins w:id="9333" w:author="Στάθης Καπ" w:date="2023-02-26T20:57:00Z"/>
                <w:rFonts w:cstheme="minorHAnsi"/>
                <w:sz w:val="16"/>
                <w:szCs w:val="16"/>
                <w:rPrChange w:id="9334" w:author="Στάθης Καπ" w:date="2023-03-03T03:18:00Z">
                  <w:rPr>
                    <w:ins w:id="9335" w:author="Στάθης Καπ" w:date="2023-02-26T20:57:00Z"/>
                  </w:rPr>
                </w:rPrChange>
              </w:rPr>
              <w:pPrChange w:id="9336" w:author="Στάθης Καπ" w:date="2023-02-26T21:00:00Z">
                <w:pPr/>
              </w:pPrChange>
            </w:pPr>
            <w:ins w:id="9337" w:author="Στάθης Καπ" w:date="2023-03-03T00:39:00Z">
              <w:r w:rsidRPr="00AC6F02">
                <w:rPr>
                  <w:rFonts w:ascii="Calibri" w:hAnsi="Calibri" w:cs="Calibri"/>
                  <w:color w:val="000000"/>
                  <w:sz w:val="16"/>
                  <w:szCs w:val="16"/>
                  <w:rPrChange w:id="9338" w:author="Στάθης Καπ" w:date="2023-03-03T03:18:00Z">
                    <w:rPr>
                      <w:rFonts w:ascii="Calibri" w:hAnsi="Calibri" w:cs="Calibri"/>
                      <w:color w:val="000000"/>
                    </w:rPr>
                  </w:rPrChange>
                </w:rPr>
                <w:t>389</w:t>
              </w:r>
            </w:ins>
          </w:p>
        </w:tc>
        <w:tc>
          <w:tcPr>
            <w:tcW w:w="621" w:type="dxa"/>
            <w:vAlign w:val="bottom"/>
            <w:tcPrChange w:id="9339" w:author="Στάθης Καπ" w:date="2023-03-03T06:24:00Z">
              <w:tcPr>
                <w:tcW w:w="621" w:type="dxa"/>
                <w:vAlign w:val="bottom"/>
              </w:tcPr>
            </w:tcPrChange>
          </w:tcPr>
          <w:p w14:paraId="6CC4B4FD" w14:textId="525A4829" w:rsidR="00577FCD" w:rsidRPr="00AC6F02" w:rsidRDefault="00577FCD">
            <w:pPr>
              <w:jc w:val="center"/>
              <w:rPr>
                <w:ins w:id="9340" w:author="Στάθης Καπ" w:date="2023-02-26T20:57:00Z"/>
                <w:rFonts w:cstheme="minorHAnsi"/>
                <w:sz w:val="16"/>
                <w:szCs w:val="16"/>
                <w:rPrChange w:id="9341" w:author="Στάθης Καπ" w:date="2023-03-03T03:18:00Z">
                  <w:rPr>
                    <w:ins w:id="9342" w:author="Στάθης Καπ" w:date="2023-02-26T20:57:00Z"/>
                  </w:rPr>
                </w:rPrChange>
              </w:rPr>
              <w:pPrChange w:id="9343" w:author="Στάθης Καπ" w:date="2023-02-26T21:00:00Z">
                <w:pPr/>
              </w:pPrChange>
            </w:pPr>
            <w:ins w:id="9344" w:author="Στάθης Καπ" w:date="2023-03-03T00:39:00Z">
              <w:r w:rsidRPr="00AC6F02">
                <w:rPr>
                  <w:rFonts w:ascii="Calibri" w:hAnsi="Calibri" w:cs="Calibri"/>
                  <w:color w:val="000000"/>
                  <w:sz w:val="16"/>
                  <w:szCs w:val="16"/>
                  <w:rPrChange w:id="9345" w:author="Στάθης Καπ" w:date="2023-03-03T03:18:00Z">
                    <w:rPr>
                      <w:rFonts w:ascii="Calibri" w:hAnsi="Calibri" w:cs="Calibri"/>
                      <w:color w:val="000000"/>
                    </w:rPr>
                  </w:rPrChange>
                </w:rPr>
                <w:t>0.332</w:t>
              </w:r>
            </w:ins>
          </w:p>
        </w:tc>
        <w:tc>
          <w:tcPr>
            <w:tcW w:w="669" w:type="dxa"/>
            <w:vAlign w:val="center"/>
            <w:tcPrChange w:id="9346" w:author="Στάθης Καπ" w:date="2023-03-03T06:24:00Z">
              <w:tcPr>
                <w:tcW w:w="669" w:type="dxa"/>
                <w:vAlign w:val="center"/>
              </w:tcPr>
            </w:tcPrChange>
          </w:tcPr>
          <w:p w14:paraId="51605109" w14:textId="715147C5" w:rsidR="00577FCD" w:rsidRPr="00AC6F02" w:rsidRDefault="00577FCD">
            <w:pPr>
              <w:jc w:val="center"/>
              <w:rPr>
                <w:ins w:id="9347" w:author="Στάθης Καπ" w:date="2023-02-26T20:57:00Z"/>
                <w:rFonts w:cstheme="minorHAnsi"/>
                <w:sz w:val="16"/>
                <w:szCs w:val="16"/>
                <w:rPrChange w:id="9348" w:author="Στάθης Καπ" w:date="2023-03-03T03:18:00Z">
                  <w:rPr>
                    <w:ins w:id="9349" w:author="Στάθης Καπ" w:date="2023-02-26T20:57:00Z"/>
                  </w:rPr>
                </w:rPrChange>
              </w:rPr>
              <w:pPrChange w:id="9350" w:author="Στάθης Καπ" w:date="2023-02-26T21:00:00Z">
                <w:pPr/>
              </w:pPrChange>
            </w:pPr>
            <w:ins w:id="9351" w:author="Στάθης Καπ" w:date="2023-03-03T04:44:00Z">
              <w:r>
                <w:rPr>
                  <w:rFonts w:ascii="Calibri" w:hAnsi="Calibri" w:cstheme="minorHAnsi"/>
                  <w:color w:val="000000"/>
                  <w:sz w:val="16"/>
                  <w:szCs w:val="16"/>
                </w:rPr>
                <w:t>12.98</w:t>
              </w:r>
            </w:ins>
          </w:p>
        </w:tc>
        <w:tc>
          <w:tcPr>
            <w:tcW w:w="508" w:type="dxa"/>
            <w:vAlign w:val="bottom"/>
            <w:tcPrChange w:id="9352" w:author="Στάθης Καπ" w:date="2023-03-03T06:24:00Z">
              <w:tcPr>
                <w:tcW w:w="508" w:type="dxa"/>
                <w:vAlign w:val="bottom"/>
              </w:tcPr>
            </w:tcPrChange>
          </w:tcPr>
          <w:p w14:paraId="77119B4F" w14:textId="1B2F6E80" w:rsidR="00577FCD" w:rsidRPr="00AC6F02" w:rsidRDefault="00577FCD">
            <w:pPr>
              <w:jc w:val="center"/>
              <w:rPr>
                <w:ins w:id="9353" w:author="Στάθης Καπ" w:date="2023-02-26T20:57:00Z"/>
                <w:rFonts w:cstheme="minorHAnsi"/>
                <w:sz w:val="16"/>
                <w:szCs w:val="16"/>
                <w:rPrChange w:id="9354" w:author="Στάθης Καπ" w:date="2023-03-03T03:18:00Z">
                  <w:rPr>
                    <w:ins w:id="9355" w:author="Στάθης Καπ" w:date="2023-02-26T20:57:00Z"/>
                  </w:rPr>
                </w:rPrChange>
              </w:rPr>
              <w:pPrChange w:id="9356" w:author="Στάθης Καπ" w:date="2023-02-26T21:00:00Z">
                <w:pPr/>
              </w:pPrChange>
            </w:pPr>
            <w:ins w:id="9357" w:author="Στάθης Καπ" w:date="2023-03-03T00:39:00Z">
              <w:r w:rsidRPr="00AC6F02">
                <w:rPr>
                  <w:rFonts w:ascii="Calibri" w:hAnsi="Calibri" w:cs="Calibri"/>
                  <w:color w:val="000000"/>
                  <w:sz w:val="16"/>
                  <w:szCs w:val="16"/>
                  <w:rPrChange w:id="9358" w:author="Στάθης Καπ" w:date="2023-03-03T03:18:00Z">
                    <w:rPr>
                      <w:rFonts w:ascii="Calibri" w:hAnsi="Calibri" w:cs="Calibri"/>
                      <w:color w:val="000000"/>
                    </w:rPr>
                  </w:rPrChange>
                </w:rPr>
                <w:t>417</w:t>
              </w:r>
            </w:ins>
          </w:p>
        </w:tc>
        <w:tc>
          <w:tcPr>
            <w:tcW w:w="541" w:type="dxa"/>
            <w:vAlign w:val="bottom"/>
            <w:tcPrChange w:id="9359" w:author="Στάθης Καπ" w:date="2023-03-03T06:24:00Z">
              <w:tcPr>
                <w:tcW w:w="541" w:type="dxa"/>
                <w:vAlign w:val="bottom"/>
              </w:tcPr>
            </w:tcPrChange>
          </w:tcPr>
          <w:p w14:paraId="26D5DD5C" w14:textId="05AEDB94" w:rsidR="00577FCD" w:rsidRPr="00AC6F02" w:rsidRDefault="00577FCD">
            <w:pPr>
              <w:jc w:val="center"/>
              <w:rPr>
                <w:ins w:id="9360" w:author="Στάθης Καπ" w:date="2023-02-26T20:58:00Z"/>
                <w:rFonts w:cstheme="minorHAnsi"/>
                <w:sz w:val="16"/>
                <w:szCs w:val="16"/>
                <w:rPrChange w:id="9361" w:author="Στάθης Καπ" w:date="2023-03-03T03:18:00Z">
                  <w:rPr>
                    <w:ins w:id="9362" w:author="Στάθης Καπ" w:date="2023-02-26T20:58:00Z"/>
                  </w:rPr>
                </w:rPrChange>
              </w:rPr>
              <w:pPrChange w:id="9363" w:author="Στάθης Καπ" w:date="2023-02-26T21:00:00Z">
                <w:pPr/>
              </w:pPrChange>
            </w:pPr>
            <w:ins w:id="9364" w:author="Στάθης Καπ" w:date="2023-03-03T00:39:00Z">
              <w:r w:rsidRPr="00AC6F02">
                <w:rPr>
                  <w:rFonts w:ascii="Calibri" w:hAnsi="Calibri" w:cs="Calibri"/>
                  <w:color w:val="000000"/>
                  <w:sz w:val="16"/>
                  <w:szCs w:val="16"/>
                  <w:rPrChange w:id="9365" w:author="Στάθης Καπ" w:date="2023-03-03T03:18:00Z">
                    <w:rPr>
                      <w:rFonts w:ascii="Calibri" w:hAnsi="Calibri" w:cs="Calibri"/>
                      <w:color w:val="000000"/>
                    </w:rPr>
                  </w:rPrChange>
                </w:rPr>
                <w:t>0.35</w:t>
              </w:r>
            </w:ins>
          </w:p>
        </w:tc>
        <w:tc>
          <w:tcPr>
            <w:tcW w:w="589" w:type="dxa"/>
            <w:vAlign w:val="center"/>
            <w:tcPrChange w:id="9366" w:author="Στάθης Καπ" w:date="2023-03-03T06:24:00Z">
              <w:tcPr>
                <w:tcW w:w="589" w:type="dxa"/>
                <w:vAlign w:val="center"/>
              </w:tcPr>
            </w:tcPrChange>
          </w:tcPr>
          <w:p w14:paraId="2F952167" w14:textId="391373DC" w:rsidR="00577FCD" w:rsidRPr="00AC6F02" w:rsidRDefault="00577FCD">
            <w:pPr>
              <w:jc w:val="center"/>
              <w:rPr>
                <w:ins w:id="9367" w:author="Στάθης Καπ" w:date="2023-02-26T20:58:00Z"/>
                <w:rFonts w:cstheme="minorHAnsi"/>
                <w:sz w:val="16"/>
                <w:szCs w:val="16"/>
                <w:rPrChange w:id="9368" w:author="Στάθης Καπ" w:date="2023-03-03T03:18:00Z">
                  <w:rPr>
                    <w:ins w:id="9369" w:author="Στάθης Καπ" w:date="2023-02-26T20:58:00Z"/>
                  </w:rPr>
                </w:rPrChange>
              </w:rPr>
              <w:pPrChange w:id="9370" w:author="Στάθης Καπ" w:date="2023-02-26T21:00:00Z">
                <w:pPr/>
              </w:pPrChange>
            </w:pPr>
            <w:ins w:id="9371" w:author="Στάθης Καπ" w:date="2023-03-03T04:44:00Z">
              <w:r>
                <w:rPr>
                  <w:rFonts w:ascii="Calibri" w:hAnsi="Calibri" w:cstheme="minorHAnsi"/>
                  <w:color w:val="000000"/>
                  <w:sz w:val="16"/>
                  <w:szCs w:val="16"/>
                </w:rPr>
                <w:t>6.71</w:t>
              </w:r>
            </w:ins>
          </w:p>
        </w:tc>
        <w:tc>
          <w:tcPr>
            <w:tcW w:w="463" w:type="dxa"/>
            <w:vAlign w:val="bottom"/>
            <w:tcPrChange w:id="9372" w:author="Στάθης Καπ" w:date="2023-03-03T06:24:00Z">
              <w:tcPr>
                <w:tcW w:w="463" w:type="dxa"/>
                <w:vAlign w:val="bottom"/>
              </w:tcPr>
            </w:tcPrChange>
          </w:tcPr>
          <w:p w14:paraId="5F763DE8" w14:textId="674FBECD" w:rsidR="00577FCD" w:rsidRPr="00AC6F02" w:rsidRDefault="00577FCD">
            <w:pPr>
              <w:jc w:val="center"/>
              <w:rPr>
                <w:ins w:id="9373" w:author="Στάθης Καπ" w:date="2023-02-26T20:58:00Z"/>
                <w:rFonts w:cstheme="minorHAnsi"/>
                <w:sz w:val="16"/>
                <w:szCs w:val="16"/>
                <w:rPrChange w:id="9374" w:author="Στάθης Καπ" w:date="2023-03-03T03:18:00Z">
                  <w:rPr>
                    <w:ins w:id="9375" w:author="Στάθης Καπ" w:date="2023-02-26T20:58:00Z"/>
                  </w:rPr>
                </w:rPrChange>
              </w:rPr>
              <w:pPrChange w:id="9376" w:author="Στάθης Καπ" w:date="2023-02-26T21:00:00Z">
                <w:pPr/>
              </w:pPrChange>
            </w:pPr>
            <w:ins w:id="9377" w:author="Στάθης Καπ" w:date="2023-03-03T00:40:00Z">
              <w:r w:rsidRPr="00AC6F02">
                <w:rPr>
                  <w:rFonts w:ascii="Calibri" w:hAnsi="Calibri" w:cs="Calibri"/>
                  <w:color w:val="000000"/>
                  <w:sz w:val="16"/>
                  <w:szCs w:val="16"/>
                  <w:rPrChange w:id="9378" w:author="Στάθης Καπ" w:date="2023-03-03T03:18:00Z">
                    <w:rPr>
                      <w:rFonts w:ascii="Calibri" w:hAnsi="Calibri" w:cs="Calibri"/>
                      <w:color w:val="000000"/>
                    </w:rPr>
                  </w:rPrChange>
                </w:rPr>
                <w:t>355</w:t>
              </w:r>
            </w:ins>
          </w:p>
        </w:tc>
        <w:tc>
          <w:tcPr>
            <w:tcW w:w="541" w:type="dxa"/>
            <w:vAlign w:val="bottom"/>
            <w:tcPrChange w:id="9379" w:author="Στάθης Καπ" w:date="2023-03-03T06:24:00Z">
              <w:tcPr>
                <w:tcW w:w="541" w:type="dxa"/>
                <w:vAlign w:val="bottom"/>
              </w:tcPr>
            </w:tcPrChange>
          </w:tcPr>
          <w:p w14:paraId="51301B04" w14:textId="7957BAA0" w:rsidR="00577FCD" w:rsidRPr="00AC6F02" w:rsidRDefault="00577FCD">
            <w:pPr>
              <w:jc w:val="center"/>
              <w:rPr>
                <w:ins w:id="9380" w:author="Στάθης Καπ" w:date="2023-02-26T21:00:00Z"/>
                <w:rFonts w:cstheme="minorHAnsi"/>
                <w:sz w:val="16"/>
                <w:szCs w:val="16"/>
                <w:rPrChange w:id="9381" w:author="Στάθης Καπ" w:date="2023-03-03T03:18:00Z">
                  <w:rPr>
                    <w:ins w:id="9382" w:author="Στάθης Καπ" w:date="2023-02-26T21:00:00Z"/>
                  </w:rPr>
                </w:rPrChange>
              </w:rPr>
              <w:pPrChange w:id="9383" w:author="Στάθης Καπ" w:date="2023-02-26T21:00:00Z">
                <w:pPr/>
              </w:pPrChange>
            </w:pPr>
            <w:ins w:id="9384" w:author="Στάθης Καπ" w:date="2023-03-03T00:40:00Z">
              <w:r w:rsidRPr="00AC6F02">
                <w:rPr>
                  <w:rFonts w:ascii="Calibri" w:hAnsi="Calibri" w:cs="Calibri"/>
                  <w:color w:val="000000"/>
                  <w:sz w:val="16"/>
                  <w:szCs w:val="16"/>
                  <w:rPrChange w:id="9385" w:author="Στάθης Καπ" w:date="2023-03-03T03:18:00Z">
                    <w:rPr>
                      <w:rFonts w:ascii="Calibri" w:hAnsi="Calibri" w:cs="Calibri"/>
                      <w:color w:val="000000"/>
                    </w:rPr>
                  </w:rPrChange>
                </w:rPr>
                <w:t>0.282</w:t>
              </w:r>
            </w:ins>
          </w:p>
        </w:tc>
        <w:tc>
          <w:tcPr>
            <w:tcW w:w="589" w:type="dxa"/>
            <w:vAlign w:val="center"/>
            <w:tcPrChange w:id="9386" w:author="Στάθης Καπ" w:date="2023-03-03T06:24:00Z">
              <w:tcPr>
                <w:tcW w:w="589" w:type="dxa"/>
                <w:vAlign w:val="center"/>
              </w:tcPr>
            </w:tcPrChange>
          </w:tcPr>
          <w:p w14:paraId="5FF0DE34" w14:textId="0367EEAC" w:rsidR="00577FCD" w:rsidRPr="00AC6F02" w:rsidRDefault="00577FCD">
            <w:pPr>
              <w:jc w:val="center"/>
              <w:rPr>
                <w:ins w:id="9387" w:author="Στάθης Καπ" w:date="2023-02-26T21:00:00Z"/>
                <w:rFonts w:cstheme="minorHAnsi"/>
                <w:sz w:val="16"/>
                <w:szCs w:val="16"/>
                <w:rPrChange w:id="9388" w:author="Στάθης Καπ" w:date="2023-03-03T03:18:00Z">
                  <w:rPr>
                    <w:ins w:id="9389" w:author="Στάθης Καπ" w:date="2023-02-26T21:00:00Z"/>
                  </w:rPr>
                </w:rPrChange>
              </w:rPr>
              <w:pPrChange w:id="9390" w:author="Στάθης Καπ" w:date="2023-02-26T21:00:00Z">
                <w:pPr/>
              </w:pPrChange>
            </w:pPr>
            <w:ins w:id="9391" w:author="Στάθης Καπ" w:date="2023-03-03T04:45:00Z">
              <w:r>
                <w:rPr>
                  <w:rFonts w:ascii="Calibri" w:hAnsi="Calibri" w:cstheme="minorHAnsi"/>
                  <w:color w:val="000000"/>
                  <w:sz w:val="16"/>
                  <w:szCs w:val="16"/>
                </w:rPr>
                <w:t>20.58</w:t>
              </w:r>
            </w:ins>
          </w:p>
        </w:tc>
      </w:tr>
      <w:tr w:rsidR="00F03C40" w14:paraId="38AE29CD" w14:textId="36894902" w:rsidTr="00F03C40">
        <w:trPr>
          <w:ins w:id="9392" w:author="Στάθης Καπ" w:date="2023-02-26T20:57:00Z"/>
        </w:trPr>
        <w:tc>
          <w:tcPr>
            <w:tcW w:w="515" w:type="dxa"/>
            <w:tcBorders>
              <w:top w:val="nil"/>
              <w:bottom w:val="nil"/>
              <w:right w:val="single" w:sz="4" w:space="0" w:color="auto"/>
            </w:tcBorders>
            <w:shd w:val="clear" w:color="auto" w:fill="E7E6E6" w:themeFill="background2"/>
            <w:vAlign w:val="center"/>
            <w:tcPrChange w:id="9393"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9394" w:author="Στάθης Καπ" w:date="2023-02-26T20:57:00Z"/>
                <w:sz w:val="16"/>
                <w:szCs w:val="16"/>
                <w:rPrChange w:id="9395" w:author="Στάθης Καπ" w:date="2023-03-03T03:18:00Z">
                  <w:rPr>
                    <w:ins w:id="9396" w:author="Στάθης Καπ" w:date="2023-02-26T20:57:00Z"/>
                    <w:sz w:val="18"/>
                    <w:szCs w:val="18"/>
                  </w:rPr>
                </w:rPrChange>
              </w:rPr>
              <w:pPrChange w:id="9397" w:author="Στάθης Καπ" w:date="2023-02-26T21:00:00Z">
                <w:pPr/>
              </w:pPrChange>
            </w:pPr>
            <w:ins w:id="9398" w:author="Στάθης Καπ" w:date="2023-02-27T03:02:00Z">
              <w:r w:rsidRPr="00AC6F02">
                <w:rPr>
                  <w:sz w:val="16"/>
                  <w:szCs w:val="16"/>
                  <w:rPrChange w:id="9399" w:author="Στάθης Καπ" w:date="2023-03-03T03:18:00Z">
                    <w:rPr>
                      <w:sz w:val="18"/>
                      <w:szCs w:val="18"/>
                    </w:rPr>
                  </w:rPrChange>
                </w:rPr>
                <w:t>p</w:t>
              </w:r>
            </w:ins>
            <w:ins w:id="9400" w:author="Στάθης Καπ" w:date="2023-02-26T20:57:00Z">
              <w:r w:rsidRPr="00AC6F02">
                <w:rPr>
                  <w:sz w:val="16"/>
                  <w:szCs w:val="16"/>
                  <w:rPrChange w:id="9401" w:author="Στάθης Καπ" w:date="2023-03-03T03:18:00Z">
                    <w:rPr>
                      <w:sz w:val="18"/>
                      <w:szCs w:val="18"/>
                    </w:rPr>
                  </w:rPrChange>
                </w:rPr>
                <w:t>r09</w:t>
              </w:r>
            </w:ins>
          </w:p>
        </w:tc>
        <w:tc>
          <w:tcPr>
            <w:tcW w:w="560" w:type="dxa"/>
            <w:tcBorders>
              <w:left w:val="single" w:sz="4" w:space="0" w:color="auto"/>
            </w:tcBorders>
            <w:tcPrChange w:id="9402" w:author="Στάθης Καπ" w:date="2023-03-03T06:24:00Z">
              <w:tcPr>
                <w:tcW w:w="560" w:type="dxa"/>
              </w:tcPr>
            </w:tcPrChange>
          </w:tcPr>
          <w:p w14:paraId="145E5624" w14:textId="586D1365" w:rsidR="00577FCD" w:rsidRPr="00AC6F02" w:rsidRDefault="00577FCD">
            <w:pPr>
              <w:jc w:val="center"/>
              <w:rPr>
                <w:ins w:id="9403" w:author="Στάθης Καπ" w:date="2023-02-26T20:57:00Z"/>
                <w:rFonts w:cstheme="minorHAnsi"/>
                <w:sz w:val="16"/>
                <w:szCs w:val="16"/>
                <w:rPrChange w:id="9404" w:author="Στάθης Καπ" w:date="2023-03-03T03:18:00Z">
                  <w:rPr>
                    <w:ins w:id="9405" w:author="Στάθης Καπ" w:date="2023-02-26T20:57:00Z"/>
                  </w:rPr>
                </w:rPrChange>
              </w:rPr>
              <w:pPrChange w:id="9406" w:author="Στάθης Καπ" w:date="2023-02-26T21:00:00Z">
                <w:pPr/>
              </w:pPrChange>
            </w:pPr>
            <w:ins w:id="9407" w:author="Στάθης Καπ" w:date="2023-02-26T21:04:00Z">
              <w:r w:rsidRPr="00AC6F02">
                <w:rPr>
                  <w:rFonts w:cstheme="minorHAnsi"/>
                  <w:sz w:val="16"/>
                  <w:szCs w:val="16"/>
                  <w:rPrChange w:id="9408" w:author="Στάθης Καπ" w:date="2023-03-03T03:18:00Z">
                    <w:rPr>
                      <w:rFonts w:cstheme="minorHAnsi"/>
                      <w:sz w:val="20"/>
                      <w:szCs w:val="20"/>
                    </w:rPr>
                  </w:rPrChange>
                </w:rPr>
                <w:t>493</w:t>
              </w:r>
            </w:ins>
          </w:p>
        </w:tc>
        <w:tc>
          <w:tcPr>
            <w:tcW w:w="855" w:type="dxa"/>
            <w:tcPrChange w:id="9409" w:author="Στάθης Καπ" w:date="2023-03-03T06:24:00Z">
              <w:tcPr>
                <w:tcW w:w="855" w:type="dxa"/>
              </w:tcPr>
            </w:tcPrChange>
          </w:tcPr>
          <w:p w14:paraId="021B6CE3" w14:textId="550C3DD6" w:rsidR="00577FCD" w:rsidRPr="00AC6F02" w:rsidRDefault="00577FCD">
            <w:pPr>
              <w:jc w:val="center"/>
              <w:rPr>
                <w:ins w:id="9410" w:author="Στάθης Καπ" w:date="2023-02-26T20:57:00Z"/>
                <w:rFonts w:cstheme="minorHAnsi"/>
                <w:sz w:val="16"/>
                <w:szCs w:val="16"/>
                <w:rPrChange w:id="9411" w:author="Στάθης Καπ" w:date="2023-03-03T03:18:00Z">
                  <w:rPr>
                    <w:ins w:id="9412" w:author="Στάθης Καπ" w:date="2023-02-26T20:57:00Z"/>
                  </w:rPr>
                </w:rPrChange>
              </w:rPr>
              <w:pPrChange w:id="9413" w:author="Στάθης Καπ" w:date="2023-02-26T21:00:00Z">
                <w:pPr/>
              </w:pPrChange>
            </w:pPr>
            <w:ins w:id="9414" w:author="Στάθης Καπ" w:date="2023-02-26T21:07:00Z">
              <w:r w:rsidRPr="00AC6F02">
                <w:rPr>
                  <w:rFonts w:cstheme="minorHAnsi"/>
                  <w:sz w:val="16"/>
                  <w:szCs w:val="16"/>
                  <w:rPrChange w:id="9415" w:author="Στάθης Καπ" w:date="2023-03-03T03:18:00Z">
                    <w:rPr>
                      <w:rFonts w:cstheme="minorHAnsi"/>
                      <w:sz w:val="20"/>
                      <w:szCs w:val="20"/>
                    </w:rPr>
                  </w:rPrChange>
                </w:rPr>
                <w:t>461</w:t>
              </w:r>
            </w:ins>
          </w:p>
        </w:tc>
        <w:tc>
          <w:tcPr>
            <w:tcW w:w="544" w:type="dxa"/>
            <w:vAlign w:val="bottom"/>
            <w:tcPrChange w:id="9416" w:author="Στάθης Καπ" w:date="2023-03-03T06:24:00Z">
              <w:tcPr>
                <w:tcW w:w="544" w:type="dxa"/>
                <w:vAlign w:val="bottom"/>
              </w:tcPr>
            </w:tcPrChange>
          </w:tcPr>
          <w:p w14:paraId="712CF0B7" w14:textId="2EDFD4E5" w:rsidR="00577FCD" w:rsidRPr="00AC6F02" w:rsidRDefault="00577FCD">
            <w:pPr>
              <w:jc w:val="center"/>
              <w:rPr>
                <w:ins w:id="9417" w:author="Στάθης Καπ" w:date="2023-02-26T20:57:00Z"/>
                <w:rFonts w:cstheme="minorHAnsi"/>
                <w:sz w:val="16"/>
                <w:szCs w:val="16"/>
                <w:rPrChange w:id="9418" w:author="Στάθης Καπ" w:date="2023-03-03T03:18:00Z">
                  <w:rPr>
                    <w:ins w:id="9419" w:author="Στάθης Καπ" w:date="2023-02-26T20:57:00Z"/>
                  </w:rPr>
                </w:rPrChange>
              </w:rPr>
              <w:pPrChange w:id="9420" w:author="Στάθης Καπ" w:date="2023-02-26T21:00:00Z">
                <w:pPr/>
              </w:pPrChange>
            </w:pPr>
            <w:ins w:id="9421" w:author="Στάθης Καπ" w:date="2023-03-03T00:39:00Z">
              <w:r w:rsidRPr="00AC6F02">
                <w:rPr>
                  <w:rFonts w:ascii="Calibri" w:hAnsi="Calibri" w:cs="Calibri"/>
                  <w:color w:val="000000"/>
                  <w:sz w:val="16"/>
                  <w:szCs w:val="16"/>
                  <w:rPrChange w:id="9422" w:author="Στάθης Καπ" w:date="2023-03-03T03:18:00Z">
                    <w:rPr>
                      <w:rFonts w:ascii="Calibri" w:hAnsi="Calibri" w:cs="Calibri"/>
                      <w:color w:val="000000"/>
                    </w:rPr>
                  </w:rPrChange>
                </w:rPr>
                <w:t>424</w:t>
              </w:r>
            </w:ins>
          </w:p>
        </w:tc>
        <w:tc>
          <w:tcPr>
            <w:tcW w:w="621" w:type="dxa"/>
            <w:vAlign w:val="bottom"/>
            <w:tcPrChange w:id="9423" w:author="Στάθης Καπ" w:date="2023-03-03T06:24:00Z">
              <w:tcPr>
                <w:tcW w:w="621" w:type="dxa"/>
                <w:vAlign w:val="bottom"/>
              </w:tcPr>
            </w:tcPrChange>
          </w:tcPr>
          <w:p w14:paraId="641B9BC9" w14:textId="5BF7207E" w:rsidR="00577FCD" w:rsidRPr="00AC6F02" w:rsidRDefault="00577FCD">
            <w:pPr>
              <w:jc w:val="center"/>
              <w:rPr>
                <w:ins w:id="9424" w:author="Στάθης Καπ" w:date="2023-02-26T20:57:00Z"/>
                <w:rFonts w:cstheme="minorHAnsi"/>
                <w:sz w:val="16"/>
                <w:szCs w:val="16"/>
                <w:rPrChange w:id="9425" w:author="Στάθης Καπ" w:date="2023-03-03T03:18:00Z">
                  <w:rPr>
                    <w:ins w:id="9426" w:author="Στάθης Καπ" w:date="2023-02-26T20:57:00Z"/>
                  </w:rPr>
                </w:rPrChange>
              </w:rPr>
              <w:pPrChange w:id="9427" w:author="Στάθης Καπ" w:date="2023-02-26T21:00:00Z">
                <w:pPr/>
              </w:pPrChange>
            </w:pPr>
            <w:ins w:id="9428" w:author="Στάθης Καπ" w:date="2023-03-03T00:39:00Z">
              <w:r w:rsidRPr="00AC6F02">
                <w:rPr>
                  <w:rFonts w:ascii="Calibri" w:hAnsi="Calibri" w:cs="Calibri"/>
                  <w:color w:val="000000"/>
                  <w:sz w:val="16"/>
                  <w:szCs w:val="16"/>
                  <w:rPrChange w:id="9429" w:author="Στάθης Καπ" w:date="2023-03-03T03:18:00Z">
                    <w:rPr>
                      <w:rFonts w:ascii="Calibri" w:hAnsi="Calibri" w:cs="Calibri"/>
                      <w:color w:val="000000"/>
                    </w:rPr>
                  </w:rPrChange>
                </w:rPr>
                <w:t>0.822</w:t>
              </w:r>
            </w:ins>
          </w:p>
        </w:tc>
        <w:tc>
          <w:tcPr>
            <w:tcW w:w="669" w:type="dxa"/>
            <w:vAlign w:val="center"/>
            <w:tcPrChange w:id="9430" w:author="Στάθης Καπ" w:date="2023-03-03T06:24:00Z">
              <w:tcPr>
                <w:tcW w:w="669" w:type="dxa"/>
                <w:vAlign w:val="center"/>
              </w:tcPr>
            </w:tcPrChange>
          </w:tcPr>
          <w:p w14:paraId="12344FCE" w14:textId="4993AA76" w:rsidR="00577FCD" w:rsidRPr="00AC6F02" w:rsidRDefault="00577FCD">
            <w:pPr>
              <w:jc w:val="center"/>
              <w:rPr>
                <w:ins w:id="9431" w:author="Στάθης Καπ" w:date="2023-02-26T20:57:00Z"/>
                <w:rFonts w:cstheme="minorHAnsi"/>
                <w:sz w:val="16"/>
                <w:szCs w:val="16"/>
                <w:rPrChange w:id="9432" w:author="Στάθης Καπ" w:date="2023-03-03T03:18:00Z">
                  <w:rPr>
                    <w:ins w:id="9433" w:author="Στάθης Καπ" w:date="2023-02-26T20:57:00Z"/>
                  </w:rPr>
                </w:rPrChange>
              </w:rPr>
              <w:pPrChange w:id="9434" w:author="Στάθης Καπ" w:date="2023-02-26T21:00:00Z">
                <w:pPr/>
              </w:pPrChange>
            </w:pPr>
            <w:ins w:id="9435" w:author="Στάθης Καπ" w:date="2023-03-03T05:59:00Z">
              <w:r>
                <w:rPr>
                  <w:rFonts w:ascii="Calibri" w:hAnsi="Calibri" w:cs="Calibri"/>
                  <w:color w:val="000000"/>
                  <w:sz w:val="16"/>
                  <w:szCs w:val="16"/>
                </w:rPr>
                <w:t>14</w:t>
              </w:r>
            </w:ins>
          </w:p>
        </w:tc>
        <w:tc>
          <w:tcPr>
            <w:tcW w:w="543" w:type="dxa"/>
            <w:vAlign w:val="bottom"/>
            <w:tcPrChange w:id="9436" w:author="Στάθης Καπ" w:date="2023-03-03T06:24:00Z">
              <w:tcPr>
                <w:tcW w:w="543" w:type="dxa"/>
                <w:vAlign w:val="bottom"/>
              </w:tcPr>
            </w:tcPrChange>
          </w:tcPr>
          <w:p w14:paraId="7BE646E2" w14:textId="6C8F283B" w:rsidR="00577FCD" w:rsidRPr="00AC6F02" w:rsidRDefault="00577FCD">
            <w:pPr>
              <w:jc w:val="center"/>
              <w:rPr>
                <w:ins w:id="9437" w:author="Στάθης Καπ" w:date="2023-02-26T20:57:00Z"/>
                <w:rFonts w:cstheme="minorHAnsi"/>
                <w:sz w:val="16"/>
                <w:szCs w:val="16"/>
                <w:rPrChange w:id="9438" w:author="Στάθης Καπ" w:date="2023-03-03T03:18:00Z">
                  <w:rPr>
                    <w:ins w:id="9439" w:author="Στάθης Καπ" w:date="2023-02-26T20:57:00Z"/>
                  </w:rPr>
                </w:rPrChange>
              </w:rPr>
              <w:pPrChange w:id="9440" w:author="Στάθης Καπ" w:date="2023-02-26T21:00:00Z">
                <w:pPr/>
              </w:pPrChange>
            </w:pPr>
            <w:ins w:id="9441" w:author="Στάθης Καπ" w:date="2023-03-03T00:39:00Z">
              <w:r w:rsidRPr="00AC6F02">
                <w:rPr>
                  <w:rFonts w:ascii="Calibri" w:hAnsi="Calibri" w:cs="Calibri"/>
                  <w:color w:val="000000"/>
                  <w:sz w:val="16"/>
                  <w:szCs w:val="16"/>
                  <w:rPrChange w:id="9442" w:author="Στάθης Καπ" w:date="2023-03-03T03:18:00Z">
                    <w:rPr>
                      <w:rFonts w:ascii="Calibri" w:hAnsi="Calibri" w:cs="Calibri"/>
                      <w:color w:val="000000"/>
                    </w:rPr>
                  </w:rPrChange>
                </w:rPr>
                <w:t>416</w:t>
              </w:r>
            </w:ins>
          </w:p>
        </w:tc>
        <w:tc>
          <w:tcPr>
            <w:tcW w:w="621" w:type="dxa"/>
            <w:vAlign w:val="bottom"/>
            <w:tcPrChange w:id="9443" w:author="Στάθης Καπ" w:date="2023-03-03T06:24:00Z">
              <w:tcPr>
                <w:tcW w:w="621" w:type="dxa"/>
                <w:vAlign w:val="bottom"/>
              </w:tcPr>
            </w:tcPrChange>
          </w:tcPr>
          <w:p w14:paraId="4C3A3D05" w14:textId="4B074962" w:rsidR="00577FCD" w:rsidRPr="00AC6F02" w:rsidRDefault="00577FCD">
            <w:pPr>
              <w:jc w:val="center"/>
              <w:rPr>
                <w:ins w:id="9444" w:author="Στάθης Καπ" w:date="2023-02-26T20:57:00Z"/>
                <w:rFonts w:cstheme="minorHAnsi"/>
                <w:sz w:val="16"/>
                <w:szCs w:val="16"/>
                <w:rPrChange w:id="9445" w:author="Στάθης Καπ" w:date="2023-03-03T03:18:00Z">
                  <w:rPr>
                    <w:ins w:id="9446" w:author="Στάθης Καπ" w:date="2023-02-26T20:57:00Z"/>
                  </w:rPr>
                </w:rPrChange>
              </w:rPr>
              <w:pPrChange w:id="9447" w:author="Στάθης Καπ" w:date="2023-02-26T21:00:00Z">
                <w:pPr/>
              </w:pPrChange>
            </w:pPr>
            <w:ins w:id="9448" w:author="Στάθης Καπ" w:date="2023-03-03T00:39:00Z">
              <w:r w:rsidRPr="00AC6F02">
                <w:rPr>
                  <w:rFonts w:ascii="Calibri" w:hAnsi="Calibri" w:cs="Calibri"/>
                  <w:color w:val="000000"/>
                  <w:sz w:val="16"/>
                  <w:szCs w:val="16"/>
                  <w:rPrChange w:id="9449" w:author="Στάθης Καπ" w:date="2023-03-03T03:18:00Z">
                    <w:rPr>
                      <w:rFonts w:ascii="Calibri" w:hAnsi="Calibri" w:cs="Calibri"/>
                      <w:color w:val="000000"/>
                    </w:rPr>
                  </w:rPrChange>
                </w:rPr>
                <w:t>0.699</w:t>
              </w:r>
            </w:ins>
          </w:p>
        </w:tc>
        <w:tc>
          <w:tcPr>
            <w:tcW w:w="669" w:type="dxa"/>
            <w:vAlign w:val="center"/>
            <w:tcPrChange w:id="9450" w:author="Στάθης Καπ" w:date="2023-03-03T06:24:00Z">
              <w:tcPr>
                <w:tcW w:w="669" w:type="dxa"/>
                <w:vAlign w:val="center"/>
              </w:tcPr>
            </w:tcPrChange>
          </w:tcPr>
          <w:p w14:paraId="7143B876" w14:textId="563B3AE3" w:rsidR="00577FCD" w:rsidRPr="00AC6F02" w:rsidRDefault="00577FCD">
            <w:pPr>
              <w:jc w:val="center"/>
              <w:rPr>
                <w:ins w:id="9451" w:author="Στάθης Καπ" w:date="2023-02-26T20:57:00Z"/>
                <w:rFonts w:cstheme="minorHAnsi"/>
                <w:sz w:val="16"/>
                <w:szCs w:val="16"/>
                <w:rPrChange w:id="9452" w:author="Στάθης Καπ" w:date="2023-03-03T03:18:00Z">
                  <w:rPr>
                    <w:ins w:id="9453" w:author="Στάθης Καπ" w:date="2023-02-26T20:57:00Z"/>
                  </w:rPr>
                </w:rPrChange>
              </w:rPr>
              <w:pPrChange w:id="9454" w:author="Στάθης Καπ" w:date="2023-02-26T21:00:00Z">
                <w:pPr/>
              </w:pPrChange>
            </w:pPr>
            <w:ins w:id="9455" w:author="Στάθης Καπ" w:date="2023-03-03T04:44:00Z">
              <w:r>
                <w:rPr>
                  <w:rFonts w:ascii="Calibri" w:hAnsi="Calibri" w:cstheme="minorHAnsi"/>
                  <w:color w:val="000000"/>
                  <w:sz w:val="16"/>
                  <w:szCs w:val="16"/>
                </w:rPr>
                <w:t>1.89</w:t>
              </w:r>
            </w:ins>
          </w:p>
        </w:tc>
        <w:tc>
          <w:tcPr>
            <w:tcW w:w="508" w:type="dxa"/>
            <w:vAlign w:val="bottom"/>
            <w:tcPrChange w:id="9456" w:author="Στάθης Καπ" w:date="2023-03-03T06:24:00Z">
              <w:tcPr>
                <w:tcW w:w="508" w:type="dxa"/>
                <w:vAlign w:val="bottom"/>
              </w:tcPr>
            </w:tcPrChange>
          </w:tcPr>
          <w:p w14:paraId="4E088A4A" w14:textId="202A5D49" w:rsidR="00577FCD" w:rsidRPr="00AC6F02" w:rsidRDefault="00577FCD">
            <w:pPr>
              <w:jc w:val="center"/>
              <w:rPr>
                <w:ins w:id="9457" w:author="Στάθης Καπ" w:date="2023-02-26T20:57:00Z"/>
                <w:rFonts w:cstheme="minorHAnsi"/>
                <w:sz w:val="16"/>
                <w:szCs w:val="16"/>
                <w:rPrChange w:id="9458" w:author="Στάθης Καπ" w:date="2023-03-03T03:18:00Z">
                  <w:rPr>
                    <w:ins w:id="9459" w:author="Στάθης Καπ" w:date="2023-02-26T20:57:00Z"/>
                  </w:rPr>
                </w:rPrChange>
              </w:rPr>
              <w:pPrChange w:id="9460" w:author="Στάθης Καπ" w:date="2023-02-26T21:00:00Z">
                <w:pPr/>
              </w:pPrChange>
            </w:pPr>
            <w:ins w:id="9461" w:author="Στάθης Καπ" w:date="2023-03-03T00:39:00Z">
              <w:r w:rsidRPr="00AC6F02">
                <w:rPr>
                  <w:rFonts w:ascii="Calibri" w:hAnsi="Calibri" w:cs="Calibri"/>
                  <w:color w:val="000000"/>
                  <w:sz w:val="16"/>
                  <w:szCs w:val="16"/>
                  <w:rPrChange w:id="9462" w:author="Στάθης Καπ" w:date="2023-03-03T03:18:00Z">
                    <w:rPr>
                      <w:rFonts w:ascii="Calibri" w:hAnsi="Calibri" w:cs="Calibri"/>
                      <w:color w:val="000000"/>
                    </w:rPr>
                  </w:rPrChange>
                </w:rPr>
                <w:t>333</w:t>
              </w:r>
            </w:ins>
          </w:p>
        </w:tc>
        <w:tc>
          <w:tcPr>
            <w:tcW w:w="541" w:type="dxa"/>
            <w:vAlign w:val="bottom"/>
            <w:tcPrChange w:id="9463" w:author="Στάθης Καπ" w:date="2023-03-03T06:24:00Z">
              <w:tcPr>
                <w:tcW w:w="541" w:type="dxa"/>
                <w:vAlign w:val="bottom"/>
              </w:tcPr>
            </w:tcPrChange>
          </w:tcPr>
          <w:p w14:paraId="2BF2C48F" w14:textId="14498CEB" w:rsidR="00577FCD" w:rsidRPr="00AC6F02" w:rsidRDefault="00577FCD">
            <w:pPr>
              <w:jc w:val="center"/>
              <w:rPr>
                <w:ins w:id="9464" w:author="Στάθης Καπ" w:date="2023-02-26T20:58:00Z"/>
                <w:rFonts w:cstheme="minorHAnsi"/>
                <w:sz w:val="16"/>
                <w:szCs w:val="16"/>
                <w:rPrChange w:id="9465" w:author="Στάθης Καπ" w:date="2023-03-03T03:18:00Z">
                  <w:rPr>
                    <w:ins w:id="9466" w:author="Στάθης Καπ" w:date="2023-02-26T20:58:00Z"/>
                  </w:rPr>
                </w:rPrChange>
              </w:rPr>
              <w:pPrChange w:id="9467" w:author="Στάθης Καπ" w:date="2023-02-26T21:00:00Z">
                <w:pPr/>
              </w:pPrChange>
            </w:pPr>
            <w:ins w:id="9468" w:author="Στάθης Καπ" w:date="2023-03-03T00:39:00Z">
              <w:r w:rsidRPr="00AC6F02">
                <w:rPr>
                  <w:rFonts w:ascii="Calibri" w:hAnsi="Calibri" w:cs="Calibri"/>
                  <w:color w:val="000000"/>
                  <w:sz w:val="16"/>
                  <w:szCs w:val="16"/>
                  <w:rPrChange w:id="9469" w:author="Στάθης Καπ" w:date="2023-03-03T03:18:00Z">
                    <w:rPr>
                      <w:rFonts w:ascii="Calibri" w:hAnsi="Calibri" w:cs="Calibri"/>
                      <w:color w:val="000000"/>
                    </w:rPr>
                  </w:rPrChange>
                </w:rPr>
                <w:t>0.585</w:t>
              </w:r>
            </w:ins>
          </w:p>
        </w:tc>
        <w:tc>
          <w:tcPr>
            <w:tcW w:w="589" w:type="dxa"/>
            <w:vAlign w:val="center"/>
            <w:tcPrChange w:id="9470" w:author="Στάθης Καπ" w:date="2023-03-03T06:24:00Z">
              <w:tcPr>
                <w:tcW w:w="589" w:type="dxa"/>
                <w:vAlign w:val="center"/>
              </w:tcPr>
            </w:tcPrChange>
          </w:tcPr>
          <w:p w14:paraId="38E40377" w14:textId="3A509551" w:rsidR="00577FCD" w:rsidRPr="00AC6F02" w:rsidRDefault="00577FCD">
            <w:pPr>
              <w:jc w:val="center"/>
              <w:rPr>
                <w:ins w:id="9471" w:author="Στάθης Καπ" w:date="2023-02-26T20:58:00Z"/>
                <w:rFonts w:cstheme="minorHAnsi"/>
                <w:sz w:val="16"/>
                <w:szCs w:val="16"/>
                <w:rPrChange w:id="9472" w:author="Στάθης Καπ" w:date="2023-03-03T03:18:00Z">
                  <w:rPr>
                    <w:ins w:id="9473" w:author="Στάθης Καπ" w:date="2023-02-26T20:58:00Z"/>
                  </w:rPr>
                </w:rPrChange>
              </w:rPr>
              <w:pPrChange w:id="9474" w:author="Στάθης Καπ" w:date="2023-02-26T21:00:00Z">
                <w:pPr/>
              </w:pPrChange>
            </w:pPr>
            <w:ins w:id="9475" w:author="Στάθης Καπ" w:date="2023-03-03T04:44:00Z">
              <w:r>
                <w:rPr>
                  <w:rFonts w:ascii="Calibri" w:hAnsi="Calibri" w:cstheme="minorHAnsi"/>
                  <w:color w:val="000000"/>
                  <w:sz w:val="16"/>
                  <w:szCs w:val="16"/>
                </w:rPr>
                <w:t>21.46</w:t>
              </w:r>
            </w:ins>
          </w:p>
        </w:tc>
        <w:tc>
          <w:tcPr>
            <w:tcW w:w="463" w:type="dxa"/>
            <w:vAlign w:val="bottom"/>
            <w:tcPrChange w:id="9476" w:author="Στάθης Καπ" w:date="2023-03-03T06:24:00Z">
              <w:tcPr>
                <w:tcW w:w="463" w:type="dxa"/>
                <w:vAlign w:val="bottom"/>
              </w:tcPr>
            </w:tcPrChange>
          </w:tcPr>
          <w:p w14:paraId="525F9784" w14:textId="359F8B81" w:rsidR="00577FCD" w:rsidRPr="00AC6F02" w:rsidRDefault="00577FCD">
            <w:pPr>
              <w:jc w:val="center"/>
              <w:rPr>
                <w:ins w:id="9477" w:author="Στάθης Καπ" w:date="2023-02-26T20:58:00Z"/>
                <w:rFonts w:cstheme="minorHAnsi"/>
                <w:sz w:val="16"/>
                <w:szCs w:val="16"/>
                <w:rPrChange w:id="9478" w:author="Στάθης Καπ" w:date="2023-03-03T03:18:00Z">
                  <w:rPr>
                    <w:ins w:id="9479" w:author="Στάθης Καπ" w:date="2023-02-26T20:58:00Z"/>
                  </w:rPr>
                </w:rPrChange>
              </w:rPr>
              <w:pPrChange w:id="9480" w:author="Στάθης Καπ" w:date="2023-02-26T21:00:00Z">
                <w:pPr/>
              </w:pPrChange>
            </w:pPr>
            <w:ins w:id="9481" w:author="Στάθης Καπ" w:date="2023-03-03T00:40:00Z">
              <w:r w:rsidRPr="00AC6F02">
                <w:rPr>
                  <w:rFonts w:ascii="Calibri" w:hAnsi="Calibri" w:cs="Calibri"/>
                  <w:color w:val="000000"/>
                  <w:sz w:val="16"/>
                  <w:szCs w:val="16"/>
                  <w:rPrChange w:id="9482" w:author="Στάθης Καπ" w:date="2023-03-03T03:18:00Z">
                    <w:rPr>
                      <w:rFonts w:ascii="Calibri" w:hAnsi="Calibri" w:cs="Calibri"/>
                      <w:color w:val="000000"/>
                    </w:rPr>
                  </w:rPrChange>
                </w:rPr>
                <w:t>322</w:t>
              </w:r>
            </w:ins>
          </w:p>
        </w:tc>
        <w:tc>
          <w:tcPr>
            <w:tcW w:w="541" w:type="dxa"/>
            <w:vAlign w:val="bottom"/>
            <w:tcPrChange w:id="9483" w:author="Στάθης Καπ" w:date="2023-03-03T06:24:00Z">
              <w:tcPr>
                <w:tcW w:w="541" w:type="dxa"/>
                <w:vAlign w:val="bottom"/>
              </w:tcPr>
            </w:tcPrChange>
          </w:tcPr>
          <w:p w14:paraId="592521DC" w14:textId="44B7A59C" w:rsidR="00577FCD" w:rsidRPr="00AC6F02" w:rsidRDefault="00577FCD">
            <w:pPr>
              <w:jc w:val="center"/>
              <w:rPr>
                <w:ins w:id="9484" w:author="Στάθης Καπ" w:date="2023-02-26T21:00:00Z"/>
                <w:rFonts w:cstheme="minorHAnsi"/>
                <w:sz w:val="16"/>
                <w:szCs w:val="16"/>
                <w:rPrChange w:id="9485" w:author="Στάθης Καπ" w:date="2023-03-03T03:18:00Z">
                  <w:rPr>
                    <w:ins w:id="9486" w:author="Στάθης Καπ" w:date="2023-02-26T21:00:00Z"/>
                  </w:rPr>
                </w:rPrChange>
              </w:rPr>
              <w:pPrChange w:id="9487" w:author="Στάθης Καπ" w:date="2023-02-26T21:00:00Z">
                <w:pPr/>
              </w:pPrChange>
            </w:pPr>
            <w:ins w:id="9488" w:author="Στάθης Καπ" w:date="2023-03-03T00:40:00Z">
              <w:r w:rsidRPr="00AC6F02">
                <w:rPr>
                  <w:rFonts w:ascii="Calibri" w:hAnsi="Calibri" w:cs="Calibri"/>
                  <w:color w:val="000000"/>
                  <w:sz w:val="16"/>
                  <w:szCs w:val="16"/>
                  <w:rPrChange w:id="9489" w:author="Στάθης Καπ" w:date="2023-03-03T03:18:00Z">
                    <w:rPr>
                      <w:rFonts w:ascii="Calibri" w:hAnsi="Calibri" w:cs="Calibri"/>
                      <w:color w:val="000000"/>
                    </w:rPr>
                  </w:rPrChange>
                </w:rPr>
                <w:t>0.427</w:t>
              </w:r>
            </w:ins>
          </w:p>
        </w:tc>
        <w:tc>
          <w:tcPr>
            <w:tcW w:w="589" w:type="dxa"/>
            <w:vAlign w:val="center"/>
            <w:tcPrChange w:id="9490" w:author="Στάθης Καπ" w:date="2023-03-03T06:24:00Z">
              <w:tcPr>
                <w:tcW w:w="589" w:type="dxa"/>
                <w:vAlign w:val="center"/>
              </w:tcPr>
            </w:tcPrChange>
          </w:tcPr>
          <w:p w14:paraId="4BC29C94" w14:textId="453C01DE" w:rsidR="00577FCD" w:rsidRPr="00AC6F02" w:rsidRDefault="00577FCD">
            <w:pPr>
              <w:jc w:val="center"/>
              <w:rPr>
                <w:ins w:id="9491" w:author="Στάθης Καπ" w:date="2023-02-26T21:00:00Z"/>
                <w:rFonts w:cstheme="minorHAnsi"/>
                <w:sz w:val="16"/>
                <w:szCs w:val="16"/>
                <w:rPrChange w:id="9492" w:author="Στάθης Καπ" w:date="2023-03-03T03:18:00Z">
                  <w:rPr>
                    <w:ins w:id="9493" w:author="Στάθης Καπ" w:date="2023-02-26T21:00:00Z"/>
                  </w:rPr>
                </w:rPrChange>
              </w:rPr>
              <w:pPrChange w:id="9494" w:author="Στάθης Καπ" w:date="2023-02-26T21:00:00Z">
                <w:pPr/>
              </w:pPrChange>
            </w:pPr>
            <w:ins w:id="9495" w:author="Στάθης Καπ" w:date="2023-03-03T04:45:00Z">
              <w:r>
                <w:rPr>
                  <w:rFonts w:ascii="Calibri" w:hAnsi="Calibri" w:cstheme="minorHAnsi"/>
                  <w:color w:val="000000"/>
                  <w:sz w:val="16"/>
                  <w:szCs w:val="16"/>
                </w:rPr>
                <w:t>24.06</w:t>
              </w:r>
            </w:ins>
          </w:p>
        </w:tc>
      </w:tr>
      <w:tr w:rsidR="00F03C40" w14:paraId="64AAEF1B" w14:textId="03FDC537" w:rsidTr="00F03C40">
        <w:trPr>
          <w:ins w:id="9496" w:author="Στάθης Καπ" w:date="2023-02-26T20:57:00Z"/>
        </w:trPr>
        <w:tc>
          <w:tcPr>
            <w:tcW w:w="515" w:type="dxa"/>
            <w:tcBorders>
              <w:top w:val="nil"/>
              <w:bottom w:val="nil"/>
              <w:right w:val="single" w:sz="4" w:space="0" w:color="auto"/>
            </w:tcBorders>
            <w:shd w:val="clear" w:color="auto" w:fill="E7E6E6" w:themeFill="background2"/>
            <w:vAlign w:val="center"/>
            <w:tcPrChange w:id="9497"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9498" w:author="Στάθης Καπ" w:date="2023-02-26T20:57:00Z"/>
                <w:sz w:val="16"/>
                <w:szCs w:val="16"/>
                <w:rPrChange w:id="9499" w:author="Στάθης Καπ" w:date="2023-03-03T03:18:00Z">
                  <w:rPr>
                    <w:ins w:id="9500" w:author="Στάθης Καπ" w:date="2023-02-26T20:57:00Z"/>
                    <w:sz w:val="18"/>
                    <w:szCs w:val="18"/>
                  </w:rPr>
                </w:rPrChange>
              </w:rPr>
              <w:pPrChange w:id="9501" w:author="Στάθης Καπ" w:date="2023-02-26T21:00:00Z">
                <w:pPr/>
              </w:pPrChange>
            </w:pPr>
            <w:ins w:id="9502" w:author="Στάθης Καπ" w:date="2023-02-27T03:02:00Z">
              <w:r w:rsidRPr="00AC6F02">
                <w:rPr>
                  <w:sz w:val="16"/>
                  <w:szCs w:val="16"/>
                  <w:rPrChange w:id="9503" w:author="Στάθης Καπ" w:date="2023-03-03T03:18:00Z">
                    <w:rPr>
                      <w:sz w:val="18"/>
                      <w:szCs w:val="18"/>
                    </w:rPr>
                  </w:rPrChange>
                </w:rPr>
                <w:t>p</w:t>
              </w:r>
            </w:ins>
            <w:ins w:id="9504" w:author="Στάθης Καπ" w:date="2023-02-26T20:57:00Z">
              <w:r w:rsidRPr="00AC6F02">
                <w:rPr>
                  <w:sz w:val="16"/>
                  <w:szCs w:val="16"/>
                  <w:rPrChange w:id="9505" w:author="Στάθης Καπ" w:date="2023-03-03T03:18:00Z">
                    <w:rPr>
                      <w:sz w:val="18"/>
                      <w:szCs w:val="18"/>
                    </w:rPr>
                  </w:rPrChange>
                </w:rPr>
                <w:t>r10</w:t>
              </w:r>
            </w:ins>
          </w:p>
        </w:tc>
        <w:tc>
          <w:tcPr>
            <w:tcW w:w="560" w:type="dxa"/>
            <w:tcBorders>
              <w:left w:val="single" w:sz="4" w:space="0" w:color="auto"/>
            </w:tcBorders>
            <w:tcPrChange w:id="9506" w:author="Στάθης Καπ" w:date="2023-03-03T06:24:00Z">
              <w:tcPr>
                <w:tcW w:w="560" w:type="dxa"/>
              </w:tcPr>
            </w:tcPrChange>
          </w:tcPr>
          <w:p w14:paraId="2EFBF954" w14:textId="6B8DF762" w:rsidR="00577FCD" w:rsidRPr="00AC6F02" w:rsidRDefault="00577FCD">
            <w:pPr>
              <w:jc w:val="center"/>
              <w:rPr>
                <w:ins w:id="9507" w:author="Στάθης Καπ" w:date="2023-02-26T20:57:00Z"/>
                <w:rFonts w:cstheme="minorHAnsi"/>
                <w:sz w:val="16"/>
                <w:szCs w:val="16"/>
                <w:rPrChange w:id="9508" w:author="Στάθης Καπ" w:date="2023-03-03T03:18:00Z">
                  <w:rPr>
                    <w:ins w:id="9509" w:author="Στάθης Καπ" w:date="2023-02-26T20:57:00Z"/>
                  </w:rPr>
                </w:rPrChange>
              </w:rPr>
              <w:pPrChange w:id="9510" w:author="Στάθης Καπ" w:date="2023-02-26T21:00:00Z">
                <w:pPr/>
              </w:pPrChange>
            </w:pPr>
            <w:ins w:id="9511" w:author="Στάθης Καπ" w:date="2023-02-26T21:04:00Z">
              <w:r w:rsidRPr="00AC6F02">
                <w:rPr>
                  <w:rFonts w:cstheme="minorHAnsi"/>
                  <w:sz w:val="16"/>
                  <w:szCs w:val="16"/>
                  <w:rPrChange w:id="9512" w:author="Στάθης Καπ" w:date="2023-03-03T03:18:00Z">
                    <w:rPr>
                      <w:rFonts w:cstheme="minorHAnsi"/>
                      <w:sz w:val="20"/>
                      <w:szCs w:val="20"/>
                    </w:rPr>
                  </w:rPrChange>
                </w:rPr>
                <w:t>594</w:t>
              </w:r>
            </w:ins>
          </w:p>
        </w:tc>
        <w:tc>
          <w:tcPr>
            <w:tcW w:w="855" w:type="dxa"/>
            <w:tcPrChange w:id="9513" w:author="Στάθης Καπ" w:date="2023-03-03T06:24:00Z">
              <w:tcPr>
                <w:tcW w:w="855" w:type="dxa"/>
              </w:tcPr>
            </w:tcPrChange>
          </w:tcPr>
          <w:p w14:paraId="1398EA61" w14:textId="776310A7" w:rsidR="00577FCD" w:rsidRPr="00AC6F02" w:rsidRDefault="00577FCD">
            <w:pPr>
              <w:jc w:val="center"/>
              <w:rPr>
                <w:ins w:id="9514" w:author="Στάθης Καπ" w:date="2023-02-26T20:57:00Z"/>
                <w:rFonts w:cstheme="minorHAnsi"/>
                <w:sz w:val="16"/>
                <w:szCs w:val="16"/>
                <w:rPrChange w:id="9515" w:author="Στάθης Καπ" w:date="2023-03-03T03:18:00Z">
                  <w:rPr>
                    <w:ins w:id="9516" w:author="Στάθης Καπ" w:date="2023-02-26T20:57:00Z"/>
                  </w:rPr>
                </w:rPrChange>
              </w:rPr>
              <w:pPrChange w:id="9517" w:author="Στάθης Καπ" w:date="2023-02-26T21:00:00Z">
                <w:pPr/>
              </w:pPrChange>
            </w:pPr>
            <w:ins w:id="9518" w:author="Στάθης Καπ" w:date="2023-02-26T21:07:00Z">
              <w:r w:rsidRPr="00AC6F02">
                <w:rPr>
                  <w:rFonts w:cstheme="minorHAnsi"/>
                  <w:sz w:val="16"/>
                  <w:szCs w:val="16"/>
                  <w:rPrChange w:id="9519" w:author="Στάθης Καπ" w:date="2023-03-03T03:18:00Z">
                    <w:rPr>
                      <w:rFonts w:cstheme="minorHAnsi"/>
                      <w:sz w:val="20"/>
                      <w:szCs w:val="20"/>
                    </w:rPr>
                  </w:rPrChange>
                </w:rPr>
                <w:t>539</w:t>
              </w:r>
            </w:ins>
          </w:p>
        </w:tc>
        <w:tc>
          <w:tcPr>
            <w:tcW w:w="544" w:type="dxa"/>
            <w:vAlign w:val="bottom"/>
            <w:tcPrChange w:id="9520" w:author="Στάθης Καπ" w:date="2023-03-03T06:24:00Z">
              <w:tcPr>
                <w:tcW w:w="544" w:type="dxa"/>
                <w:vAlign w:val="bottom"/>
              </w:tcPr>
            </w:tcPrChange>
          </w:tcPr>
          <w:p w14:paraId="6C643D10" w14:textId="32A670AB" w:rsidR="00577FCD" w:rsidRPr="00AC6F02" w:rsidRDefault="00577FCD">
            <w:pPr>
              <w:jc w:val="center"/>
              <w:rPr>
                <w:ins w:id="9521" w:author="Στάθης Καπ" w:date="2023-02-26T20:57:00Z"/>
                <w:rFonts w:cstheme="minorHAnsi"/>
                <w:sz w:val="16"/>
                <w:szCs w:val="16"/>
                <w:rPrChange w:id="9522" w:author="Στάθης Καπ" w:date="2023-03-03T03:18:00Z">
                  <w:rPr>
                    <w:ins w:id="9523" w:author="Στάθης Καπ" w:date="2023-02-26T20:57:00Z"/>
                  </w:rPr>
                </w:rPrChange>
              </w:rPr>
              <w:pPrChange w:id="9524" w:author="Στάθης Καπ" w:date="2023-02-26T21:00:00Z">
                <w:pPr/>
              </w:pPrChange>
            </w:pPr>
            <w:ins w:id="9525" w:author="Στάθης Καπ" w:date="2023-03-03T00:39:00Z">
              <w:r w:rsidRPr="00AC6F02">
                <w:rPr>
                  <w:rFonts w:ascii="Calibri" w:hAnsi="Calibri" w:cs="Calibri"/>
                  <w:color w:val="000000"/>
                  <w:sz w:val="16"/>
                  <w:szCs w:val="16"/>
                  <w:rPrChange w:id="9526" w:author="Στάθης Καπ" w:date="2023-03-03T03:18:00Z">
                    <w:rPr>
                      <w:rFonts w:ascii="Calibri" w:hAnsi="Calibri" w:cs="Calibri"/>
                      <w:color w:val="000000"/>
                    </w:rPr>
                  </w:rPrChange>
                </w:rPr>
                <w:t>520</w:t>
              </w:r>
            </w:ins>
          </w:p>
        </w:tc>
        <w:tc>
          <w:tcPr>
            <w:tcW w:w="621" w:type="dxa"/>
            <w:vAlign w:val="bottom"/>
            <w:tcPrChange w:id="9527" w:author="Στάθης Καπ" w:date="2023-03-03T06:24:00Z">
              <w:tcPr>
                <w:tcW w:w="621" w:type="dxa"/>
                <w:vAlign w:val="bottom"/>
              </w:tcPr>
            </w:tcPrChange>
          </w:tcPr>
          <w:p w14:paraId="5C8786FF" w14:textId="363D235E" w:rsidR="00577FCD" w:rsidRPr="00AC6F02" w:rsidRDefault="00577FCD">
            <w:pPr>
              <w:jc w:val="center"/>
              <w:rPr>
                <w:ins w:id="9528" w:author="Στάθης Καπ" w:date="2023-02-26T20:57:00Z"/>
                <w:rFonts w:cstheme="minorHAnsi"/>
                <w:sz w:val="16"/>
                <w:szCs w:val="16"/>
                <w:rPrChange w:id="9529" w:author="Στάθης Καπ" w:date="2023-03-03T03:18:00Z">
                  <w:rPr>
                    <w:ins w:id="9530" w:author="Στάθης Καπ" w:date="2023-02-26T20:57:00Z"/>
                  </w:rPr>
                </w:rPrChange>
              </w:rPr>
              <w:pPrChange w:id="9531" w:author="Στάθης Καπ" w:date="2023-02-26T21:00:00Z">
                <w:pPr/>
              </w:pPrChange>
            </w:pPr>
            <w:ins w:id="9532" w:author="Στάθης Καπ" w:date="2023-03-03T00:39:00Z">
              <w:r w:rsidRPr="00AC6F02">
                <w:rPr>
                  <w:rFonts w:ascii="Calibri" w:hAnsi="Calibri" w:cs="Calibri"/>
                  <w:color w:val="000000"/>
                  <w:sz w:val="16"/>
                  <w:szCs w:val="16"/>
                  <w:rPrChange w:id="9533" w:author="Στάθης Καπ" w:date="2023-03-03T03:18:00Z">
                    <w:rPr>
                      <w:rFonts w:ascii="Calibri" w:hAnsi="Calibri" w:cs="Calibri"/>
                      <w:color w:val="000000"/>
                    </w:rPr>
                  </w:rPrChange>
                </w:rPr>
                <w:t>1.188</w:t>
              </w:r>
            </w:ins>
          </w:p>
        </w:tc>
        <w:tc>
          <w:tcPr>
            <w:tcW w:w="669" w:type="dxa"/>
            <w:vAlign w:val="center"/>
            <w:tcPrChange w:id="9534" w:author="Στάθης Καπ" w:date="2023-03-03T06:24:00Z">
              <w:tcPr>
                <w:tcW w:w="669" w:type="dxa"/>
                <w:vAlign w:val="center"/>
              </w:tcPr>
            </w:tcPrChange>
          </w:tcPr>
          <w:p w14:paraId="5652CBF6" w14:textId="1F7415D0" w:rsidR="00577FCD" w:rsidRPr="00AC6F02" w:rsidRDefault="00577FCD">
            <w:pPr>
              <w:jc w:val="center"/>
              <w:rPr>
                <w:ins w:id="9535" w:author="Στάθης Καπ" w:date="2023-02-26T20:57:00Z"/>
                <w:rFonts w:cstheme="minorHAnsi"/>
                <w:sz w:val="16"/>
                <w:szCs w:val="16"/>
                <w:rPrChange w:id="9536" w:author="Στάθης Καπ" w:date="2023-03-03T03:18:00Z">
                  <w:rPr>
                    <w:ins w:id="9537" w:author="Στάθης Καπ" w:date="2023-02-26T20:57:00Z"/>
                  </w:rPr>
                </w:rPrChange>
              </w:rPr>
              <w:pPrChange w:id="9538" w:author="Στάθης Καπ" w:date="2023-02-26T21:00:00Z">
                <w:pPr/>
              </w:pPrChange>
            </w:pPr>
            <w:ins w:id="9539" w:author="Στάθης Καπ" w:date="2023-03-03T05:59:00Z">
              <w:r>
                <w:rPr>
                  <w:rFonts w:ascii="Calibri" w:hAnsi="Calibri" w:cs="Calibri"/>
                  <w:color w:val="000000"/>
                  <w:sz w:val="16"/>
                  <w:szCs w:val="16"/>
                </w:rPr>
                <w:t>12.46</w:t>
              </w:r>
            </w:ins>
          </w:p>
        </w:tc>
        <w:tc>
          <w:tcPr>
            <w:tcW w:w="543" w:type="dxa"/>
            <w:vAlign w:val="bottom"/>
            <w:tcPrChange w:id="9540" w:author="Στάθης Καπ" w:date="2023-03-03T06:24:00Z">
              <w:tcPr>
                <w:tcW w:w="543" w:type="dxa"/>
                <w:vAlign w:val="bottom"/>
              </w:tcPr>
            </w:tcPrChange>
          </w:tcPr>
          <w:p w14:paraId="416788B7" w14:textId="71970872" w:rsidR="00577FCD" w:rsidRPr="00AC6F02" w:rsidRDefault="00577FCD">
            <w:pPr>
              <w:jc w:val="center"/>
              <w:rPr>
                <w:ins w:id="9541" w:author="Στάθης Καπ" w:date="2023-02-26T20:57:00Z"/>
                <w:rFonts w:cstheme="minorHAnsi"/>
                <w:sz w:val="16"/>
                <w:szCs w:val="16"/>
                <w:rPrChange w:id="9542" w:author="Στάθης Καπ" w:date="2023-03-03T03:18:00Z">
                  <w:rPr>
                    <w:ins w:id="9543" w:author="Στάθης Καπ" w:date="2023-02-26T20:57:00Z"/>
                  </w:rPr>
                </w:rPrChange>
              </w:rPr>
              <w:pPrChange w:id="9544" w:author="Στάθης Καπ" w:date="2023-02-26T21:00:00Z">
                <w:pPr/>
              </w:pPrChange>
            </w:pPr>
            <w:ins w:id="9545" w:author="Στάθης Καπ" w:date="2023-03-03T00:39:00Z">
              <w:r w:rsidRPr="00AC6F02">
                <w:rPr>
                  <w:rFonts w:ascii="Calibri" w:hAnsi="Calibri" w:cs="Calibri"/>
                  <w:color w:val="000000"/>
                  <w:sz w:val="16"/>
                  <w:szCs w:val="16"/>
                  <w:rPrChange w:id="9546" w:author="Στάθης Καπ" w:date="2023-03-03T03:18:00Z">
                    <w:rPr>
                      <w:rFonts w:ascii="Calibri" w:hAnsi="Calibri" w:cs="Calibri"/>
                      <w:color w:val="000000"/>
                    </w:rPr>
                  </w:rPrChange>
                </w:rPr>
                <w:t>519</w:t>
              </w:r>
            </w:ins>
          </w:p>
        </w:tc>
        <w:tc>
          <w:tcPr>
            <w:tcW w:w="621" w:type="dxa"/>
            <w:vAlign w:val="bottom"/>
            <w:tcPrChange w:id="9547" w:author="Στάθης Καπ" w:date="2023-03-03T06:24:00Z">
              <w:tcPr>
                <w:tcW w:w="621" w:type="dxa"/>
                <w:vAlign w:val="bottom"/>
              </w:tcPr>
            </w:tcPrChange>
          </w:tcPr>
          <w:p w14:paraId="3BF4A0FC" w14:textId="4A2BE112" w:rsidR="00577FCD" w:rsidRPr="00AC6F02" w:rsidRDefault="00577FCD">
            <w:pPr>
              <w:jc w:val="center"/>
              <w:rPr>
                <w:ins w:id="9548" w:author="Στάθης Καπ" w:date="2023-02-26T20:57:00Z"/>
                <w:rFonts w:cstheme="minorHAnsi"/>
                <w:sz w:val="16"/>
                <w:szCs w:val="16"/>
                <w:rPrChange w:id="9549" w:author="Στάθης Καπ" w:date="2023-03-03T03:18:00Z">
                  <w:rPr>
                    <w:ins w:id="9550" w:author="Στάθης Καπ" w:date="2023-02-26T20:57:00Z"/>
                  </w:rPr>
                </w:rPrChange>
              </w:rPr>
              <w:pPrChange w:id="9551" w:author="Στάθης Καπ" w:date="2023-02-26T21:00:00Z">
                <w:pPr/>
              </w:pPrChange>
            </w:pPr>
            <w:ins w:id="9552" w:author="Στάθης Καπ" w:date="2023-03-03T00:39:00Z">
              <w:r w:rsidRPr="00AC6F02">
                <w:rPr>
                  <w:rFonts w:ascii="Calibri" w:hAnsi="Calibri" w:cs="Calibri"/>
                  <w:color w:val="000000"/>
                  <w:sz w:val="16"/>
                  <w:szCs w:val="16"/>
                  <w:rPrChange w:id="9553" w:author="Στάθης Καπ" w:date="2023-03-03T03:18:00Z">
                    <w:rPr>
                      <w:rFonts w:ascii="Calibri" w:hAnsi="Calibri" w:cs="Calibri"/>
                      <w:color w:val="000000"/>
                    </w:rPr>
                  </w:rPrChange>
                </w:rPr>
                <w:t>1.413</w:t>
              </w:r>
            </w:ins>
          </w:p>
        </w:tc>
        <w:tc>
          <w:tcPr>
            <w:tcW w:w="669" w:type="dxa"/>
            <w:vAlign w:val="center"/>
            <w:tcPrChange w:id="9554" w:author="Στάθης Καπ" w:date="2023-03-03T06:24:00Z">
              <w:tcPr>
                <w:tcW w:w="669" w:type="dxa"/>
                <w:vAlign w:val="center"/>
              </w:tcPr>
            </w:tcPrChange>
          </w:tcPr>
          <w:p w14:paraId="32D0A87B" w14:textId="394F0D14" w:rsidR="00577FCD" w:rsidRPr="00AC6F02" w:rsidRDefault="00577FCD">
            <w:pPr>
              <w:jc w:val="center"/>
              <w:rPr>
                <w:ins w:id="9555" w:author="Στάθης Καπ" w:date="2023-02-26T20:57:00Z"/>
                <w:rFonts w:cstheme="minorHAnsi"/>
                <w:sz w:val="16"/>
                <w:szCs w:val="16"/>
                <w:rPrChange w:id="9556" w:author="Στάθης Καπ" w:date="2023-03-03T03:18:00Z">
                  <w:rPr>
                    <w:ins w:id="9557" w:author="Στάθης Καπ" w:date="2023-02-26T20:57:00Z"/>
                  </w:rPr>
                </w:rPrChange>
              </w:rPr>
              <w:pPrChange w:id="9558" w:author="Στάθης Καπ" w:date="2023-02-26T21:00:00Z">
                <w:pPr/>
              </w:pPrChange>
            </w:pPr>
            <w:ins w:id="9559" w:author="Στάθης Καπ" w:date="2023-03-03T04:44:00Z">
              <w:r>
                <w:rPr>
                  <w:rFonts w:ascii="Calibri" w:hAnsi="Calibri" w:cstheme="minorHAnsi"/>
                  <w:color w:val="000000"/>
                  <w:sz w:val="16"/>
                  <w:szCs w:val="16"/>
                </w:rPr>
                <w:t>0.19</w:t>
              </w:r>
            </w:ins>
          </w:p>
        </w:tc>
        <w:tc>
          <w:tcPr>
            <w:tcW w:w="508" w:type="dxa"/>
            <w:vAlign w:val="bottom"/>
            <w:tcPrChange w:id="9560" w:author="Στάθης Καπ" w:date="2023-03-03T06:24:00Z">
              <w:tcPr>
                <w:tcW w:w="508" w:type="dxa"/>
                <w:vAlign w:val="bottom"/>
              </w:tcPr>
            </w:tcPrChange>
          </w:tcPr>
          <w:p w14:paraId="09DC54B9" w14:textId="64AFCD37" w:rsidR="00577FCD" w:rsidRPr="00AC6F02" w:rsidRDefault="00577FCD">
            <w:pPr>
              <w:jc w:val="center"/>
              <w:rPr>
                <w:ins w:id="9561" w:author="Στάθης Καπ" w:date="2023-02-26T20:57:00Z"/>
                <w:rFonts w:cstheme="minorHAnsi"/>
                <w:sz w:val="16"/>
                <w:szCs w:val="16"/>
                <w:rPrChange w:id="9562" w:author="Στάθης Καπ" w:date="2023-03-03T03:18:00Z">
                  <w:rPr>
                    <w:ins w:id="9563" w:author="Στάθης Καπ" w:date="2023-02-26T20:57:00Z"/>
                  </w:rPr>
                </w:rPrChange>
              </w:rPr>
              <w:pPrChange w:id="9564" w:author="Στάθης Καπ" w:date="2023-02-26T21:00:00Z">
                <w:pPr/>
              </w:pPrChange>
            </w:pPr>
            <w:ins w:id="9565" w:author="Στάθης Καπ" w:date="2023-03-03T00:39:00Z">
              <w:r w:rsidRPr="00AC6F02">
                <w:rPr>
                  <w:rFonts w:ascii="Calibri" w:hAnsi="Calibri" w:cs="Calibri"/>
                  <w:color w:val="000000"/>
                  <w:sz w:val="16"/>
                  <w:szCs w:val="16"/>
                  <w:rPrChange w:id="9566" w:author="Στάθης Καπ" w:date="2023-03-03T03:18:00Z">
                    <w:rPr>
                      <w:rFonts w:ascii="Calibri" w:hAnsi="Calibri" w:cs="Calibri"/>
                      <w:color w:val="000000"/>
                    </w:rPr>
                  </w:rPrChange>
                </w:rPr>
                <w:t>472</w:t>
              </w:r>
            </w:ins>
          </w:p>
        </w:tc>
        <w:tc>
          <w:tcPr>
            <w:tcW w:w="541" w:type="dxa"/>
            <w:vAlign w:val="bottom"/>
            <w:tcPrChange w:id="9567" w:author="Στάθης Καπ" w:date="2023-03-03T06:24:00Z">
              <w:tcPr>
                <w:tcW w:w="541" w:type="dxa"/>
                <w:vAlign w:val="bottom"/>
              </w:tcPr>
            </w:tcPrChange>
          </w:tcPr>
          <w:p w14:paraId="0214AD1D" w14:textId="47609983" w:rsidR="00577FCD" w:rsidRPr="00AC6F02" w:rsidRDefault="00577FCD">
            <w:pPr>
              <w:jc w:val="center"/>
              <w:rPr>
                <w:ins w:id="9568" w:author="Στάθης Καπ" w:date="2023-02-26T20:58:00Z"/>
                <w:rFonts w:cstheme="minorHAnsi"/>
                <w:sz w:val="16"/>
                <w:szCs w:val="16"/>
                <w:rPrChange w:id="9569" w:author="Στάθης Καπ" w:date="2023-03-03T03:18:00Z">
                  <w:rPr>
                    <w:ins w:id="9570" w:author="Στάθης Καπ" w:date="2023-02-26T20:58:00Z"/>
                  </w:rPr>
                </w:rPrChange>
              </w:rPr>
              <w:pPrChange w:id="9571" w:author="Στάθης Καπ" w:date="2023-02-26T21:00:00Z">
                <w:pPr/>
              </w:pPrChange>
            </w:pPr>
            <w:ins w:id="9572" w:author="Στάθης Καπ" w:date="2023-03-03T00:39:00Z">
              <w:r w:rsidRPr="00AC6F02">
                <w:rPr>
                  <w:rFonts w:ascii="Calibri" w:hAnsi="Calibri" w:cs="Calibri"/>
                  <w:color w:val="000000"/>
                  <w:sz w:val="16"/>
                  <w:szCs w:val="16"/>
                  <w:rPrChange w:id="9573" w:author="Στάθης Καπ" w:date="2023-03-03T03:18:00Z">
                    <w:rPr>
                      <w:rFonts w:ascii="Calibri" w:hAnsi="Calibri" w:cs="Calibri"/>
                      <w:color w:val="000000"/>
                    </w:rPr>
                  </w:rPrChange>
                </w:rPr>
                <w:t>0.659</w:t>
              </w:r>
            </w:ins>
          </w:p>
        </w:tc>
        <w:tc>
          <w:tcPr>
            <w:tcW w:w="589" w:type="dxa"/>
            <w:vAlign w:val="center"/>
            <w:tcPrChange w:id="9574" w:author="Στάθης Καπ" w:date="2023-03-03T06:24:00Z">
              <w:tcPr>
                <w:tcW w:w="589" w:type="dxa"/>
                <w:vAlign w:val="center"/>
              </w:tcPr>
            </w:tcPrChange>
          </w:tcPr>
          <w:p w14:paraId="3E0E1902" w14:textId="407D0876" w:rsidR="00577FCD" w:rsidRPr="00AC6F02" w:rsidRDefault="00577FCD">
            <w:pPr>
              <w:jc w:val="center"/>
              <w:rPr>
                <w:ins w:id="9575" w:author="Στάθης Καπ" w:date="2023-02-26T20:58:00Z"/>
                <w:rFonts w:cstheme="minorHAnsi"/>
                <w:sz w:val="16"/>
                <w:szCs w:val="16"/>
                <w:rPrChange w:id="9576" w:author="Στάθης Καπ" w:date="2023-03-03T03:18:00Z">
                  <w:rPr>
                    <w:ins w:id="9577" w:author="Στάθης Καπ" w:date="2023-02-26T20:58:00Z"/>
                  </w:rPr>
                </w:rPrChange>
              </w:rPr>
              <w:pPrChange w:id="9578" w:author="Στάθης Καπ" w:date="2023-02-26T21:00:00Z">
                <w:pPr/>
              </w:pPrChange>
            </w:pPr>
            <w:ins w:id="9579" w:author="Στάθης Καπ" w:date="2023-03-03T04:44:00Z">
              <w:r>
                <w:rPr>
                  <w:rFonts w:ascii="Calibri" w:hAnsi="Calibri" w:cstheme="minorHAnsi"/>
                  <w:color w:val="000000"/>
                  <w:sz w:val="16"/>
                  <w:szCs w:val="16"/>
                </w:rPr>
                <w:t>9.23</w:t>
              </w:r>
            </w:ins>
          </w:p>
        </w:tc>
        <w:tc>
          <w:tcPr>
            <w:tcW w:w="463" w:type="dxa"/>
            <w:vAlign w:val="bottom"/>
            <w:tcPrChange w:id="9580" w:author="Στάθης Καπ" w:date="2023-03-03T06:24:00Z">
              <w:tcPr>
                <w:tcW w:w="463" w:type="dxa"/>
                <w:vAlign w:val="bottom"/>
              </w:tcPr>
            </w:tcPrChange>
          </w:tcPr>
          <w:p w14:paraId="350A19B7" w14:textId="54593207" w:rsidR="00577FCD" w:rsidRPr="00AC6F02" w:rsidRDefault="00577FCD">
            <w:pPr>
              <w:jc w:val="center"/>
              <w:rPr>
                <w:ins w:id="9581" w:author="Στάθης Καπ" w:date="2023-02-26T20:58:00Z"/>
                <w:rFonts w:cstheme="minorHAnsi"/>
                <w:sz w:val="16"/>
                <w:szCs w:val="16"/>
                <w:rPrChange w:id="9582" w:author="Στάθης Καπ" w:date="2023-03-03T03:18:00Z">
                  <w:rPr>
                    <w:ins w:id="9583" w:author="Στάθης Καπ" w:date="2023-02-26T20:58:00Z"/>
                  </w:rPr>
                </w:rPrChange>
              </w:rPr>
              <w:pPrChange w:id="9584" w:author="Στάθης Καπ" w:date="2023-02-26T21:00:00Z">
                <w:pPr/>
              </w:pPrChange>
            </w:pPr>
            <w:ins w:id="9585" w:author="Στάθης Καπ" w:date="2023-03-03T00:40:00Z">
              <w:r w:rsidRPr="00AC6F02">
                <w:rPr>
                  <w:rFonts w:ascii="Calibri" w:hAnsi="Calibri" w:cs="Calibri"/>
                  <w:color w:val="000000"/>
                  <w:sz w:val="16"/>
                  <w:szCs w:val="16"/>
                  <w:rPrChange w:id="9586" w:author="Στάθης Καπ" w:date="2023-03-03T03:18:00Z">
                    <w:rPr>
                      <w:rFonts w:ascii="Calibri" w:hAnsi="Calibri" w:cs="Calibri"/>
                      <w:color w:val="000000"/>
                    </w:rPr>
                  </w:rPrChange>
                </w:rPr>
                <w:t>440</w:t>
              </w:r>
            </w:ins>
          </w:p>
        </w:tc>
        <w:tc>
          <w:tcPr>
            <w:tcW w:w="541" w:type="dxa"/>
            <w:vAlign w:val="bottom"/>
            <w:tcPrChange w:id="9587" w:author="Στάθης Καπ" w:date="2023-03-03T06:24:00Z">
              <w:tcPr>
                <w:tcW w:w="541" w:type="dxa"/>
                <w:vAlign w:val="bottom"/>
              </w:tcPr>
            </w:tcPrChange>
          </w:tcPr>
          <w:p w14:paraId="517DBC4D" w14:textId="7CE12702" w:rsidR="00577FCD" w:rsidRPr="00AC6F02" w:rsidRDefault="00577FCD">
            <w:pPr>
              <w:jc w:val="center"/>
              <w:rPr>
                <w:ins w:id="9588" w:author="Στάθης Καπ" w:date="2023-02-26T21:00:00Z"/>
                <w:rFonts w:cstheme="minorHAnsi"/>
                <w:sz w:val="16"/>
                <w:szCs w:val="16"/>
                <w:rPrChange w:id="9589" w:author="Στάθης Καπ" w:date="2023-03-03T03:18:00Z">
                  <w:rPr>
                    <w:ins w:id="9590" w:author="Στάθης Καπ" w:date="2023-02-26T21:00:00Z"/>
                  </w:rPr>
                </w:rPrChange>
              </w:rPr>
              <w:pPrChange w:id="9591" w:author="Στάθης Καπ" w:date="2023-02-26T21:00:00Z">
                <w:pPr/>
              </w:pPrChange>
            </w:pPr>
            <w:ins w:id="9592" w:author="Στάθης Καπ" w:date="2023-03-03T00:40:00Z">
              <w:r w:rsidRPr="00AC6F02">
                <w:rPr>
                  <w:rFonts w:ascii="Calibri" w:hAnsi="Calibri" w:cs="Calibri"/>
                  <w:color w:val="000000"/>
                  <w:sz w:val="16"/>
                  <w:szCs w:val="16"/>
                  <w:rPrChange w:id="9593" w:author="Στάθης Καπ" w:date="2023-03-03T03:18:00Z">
                    <w:rPr>
                      <w:rFonts w:ascii="Calibri" w:hAnsi="Calibri" w:cs="Calibri"/>
                      <w:color w:val="000000"/>
                    </w:rPr>
                  </w:rPrChange>
                </w:rPr>
                <w:t>0.637</w:t>
              </w:r>
            </w:ins>
          </w:p>
        </w:tc>
        <w:tc>
          <w:tcPr>
            <w:tcW w:w="589" w:type="dxa"/>
            <w:vAlign w:val="center"/>
            <w:tcPrChange w:id="9594" w:author="Στάθης Καπ" w:date="2023-03-03T06:24:00Z">
              <w:tcPr>
                <w:tcW w:w="589" w:type="dxa"/>
                <w:vAlign w:val="center"/>
              </w:tcPr>
            </w:tcPrChange>
          </w:tcPr>
          <w:p w14:paraId="39839497" w14:textId="2A208322" w:rsidR="00577FCD" w:rsidRPr="00AC6F02" w:rsidRDefault="00577FCD">
            <w:pPr>
              <w:jc w:val="center"/>
              <w:rPr>
                <w:ins w:id="9595" w:author="Στάθης Καπ" w:date="2023-02-26T21:00:00Z"/>
                <w:rFonts w:cstheme="minorHAnsi"/>
                <w:sz w:val="16"/>
                <w:szCs w:val="16"/>
                <w:rPrChange w:id="9596" w:author="Στάθης Καπ" w:date="2023-03-03T03:18:00Z">
                  <w:rPr>
                    <w:ins w:id="9597" w:author="Στάθης Καπ" w:date="2023-02-26T21:00:00Z"/>
                  </w:rPr>
                </w:rPrChange>
              </w:rPr>
              <w:pPrChange w:id="9598" w:author="Στάθης Καπ" w:date="2023-02-26T21:00:00Z">
                <w:pPr/>
              </w:pPrChange>
            </w:pPr>
            <w:ins w:id="9599" w:author="Στάθης Καπ" w:date="2023-03-03T04:45:00Z">
              <w:r>
                <w:rPr>
                  <w:rFonts w:ascii="Calibri" w:hAnsi="Calibri" w:cstheme="minorHAnsi"/>
                  <w:color w:val="000000"/>
                  <w:sz w:val="16"/>
                  <w:szCs w:val="16"/>
                </w:rPr>
                <w:t>15.38</w:t>
              </w:r>
            </w:ins>
          </w:p>
        </w:tc>
      </w:tr>
      <w:tr w:rsidR="00F03C40" w14:paraId="1852E6F6" w14:textId="07E834E2" w:rsidTr="00F03C40">
        <w:trPr>
          <w:ins w:id="9600" w:author="Στάθης Καπ" w:date="2023-02-26T20:57:00Z"/>
        </w:trPr>
        <w:tc>
          <w:tcPr>
            <w:tcW w:w="515" w:type="dxa"/>
            <w:tcBorders>
              <w:top w:val="nil"/>
              <w:bottom w:val="nil"/>
              <w:right w:val="single" w:sz="4" w:space="0" w:color="auto"/>
            </w:tcBorders>
            <w:shd w:val="clear" w:color="auto" w:fill="E7E6E6" w:themeFill="background2"/>
            <w:vAlign w:val="center"/>
            <w:tcPrChange w:id="9601"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9602" w:author="Στάθης Καπ" w:date="2023-02-26T20:57:00Z"/>
                <w:sz w:val="16"/>
                <w:szCs w:val="16"/>
                <w:rPrChange w:id="9603" w:author="Στάθης Καπ" w:date="2023-03-03T03:18:00Z">
                  <w:rPr>
                    <w:ins w:id="9604" w:author="Στάθης Καπ" w:date="2023-02-26T20:57:00Z"/>
                    <w:sz w:val="18"/>
                    <w:szCs w:val="18"/>
                  </w:rPr>
                </w:rPrChange>
              </w:rPr>
              <w:pPrChange w:id="9605" w:author="Στάθης Καπ" w:date="2023-02-26T21:00:00Z">
                <w:pPr/>
              </w:pPrChange>
            </w:pPr>
            <w:ins w:id="9606" w:author="Στάθης Καπ" w:date="2023-02-27T03:02:00Z">
              <w:r w:rsidRPr="00AC6F02">
                <w:rPr>
                  <w:sz w:val="16"/>
                  <w:szCs w:val="16"/>
                  <w:rPrChange w:id="9607" w:author="Στάθης Καπ" w:date="2023-03-03T03:18:00Z">
                    <w:rPr>
                      <w:sz w:val="18"/>
                      <w:szCs w:val="18"/>
                    </w:rPr>
                  </w:rPrChange>
                </w:rPr>
                <w:t>p</w:t>
              </w:r>
            </w:ins>
            <w:ins w:id="9608" w:author="Στάθης Καπ" w:date="2023-02-26T20:57:00Z">
              <w:r w:rsidRPr="00AC6F02">
                <w:rPr>
                  <w:sz w:val="16"/>
                  <w:szCs w:val="16"/>
                  <w:rPrChange w:id="9609" w:author="Στάθης Καπ" w:date="2023-03-03T03:18:00Z">
                    <w:rPr>
                      <w:sz w:val="18"/>
                      <w:szCs w:val="18"/>
                    </w:rPr>
                  </w:rPrChange>
                </w:rPr>
                <w:t>r11</w:t>
              </w:r>
            </w:ins>
          </w:p>
        </w:tc>
        <w:tc>
          <w:tcPr>
            <w:tcW w:w="560" w:type="dxa"/>
            <w:tcBorders>
              <w:left w:val="single" w:sz="4" w:space="0" w:color="auto"/>
            </w:tcBorders>
            <w:tcPrChange w:id="9610" w:author="Στάθης Καπ" w:date="2023-03-03T06:24:00Z">
              <w:tcPr>
                <w:tcW w:w="560" w:type="dxa"/>
              </w:tcPr>
            </w:tcPrChange>
          </w:tcPr>
          <w:p w14:paraId="7C086EAB" w14:textId="405867CF" w:rsidR="00577FCD" w:rsidRPr="00AC6F02" w:rsidRDefault="00577FCD">
            <w:pPr>
              <w:jc w:val="center"/>
              <w:rPr>
                <w:ins w:id="9611" w:author="Στάθης Καπ" w:date="2023-02-26T20:57:00Z"/>
                <w:rFonts w:cstheme="minorHAnsi"/>
                <w:sz w:val="16"/>
                <w:szCs w:val="16"/>
                <w:rPrChange w:id="9612" w:author="Στάθης Καπ" w:date="2023-03-03T03:18:00Z">
                  <w:rPr>
                    <w:ins w:id="9613" w:author="Στάθης Καπ" w:date="2023-02-26T20:57:00Z"/>
                  </w:rPr>
                </w:rPrChange>
              </w:rPr>
              <w:pPrChange w:id="9614" w:author="Στάθης Καπ" w:date="2023-02-26T21:00:00Z">
                <w:pPr/>
              </w:pPrChange>
            </w:pPr>
            <w:ins w:id="9615" w:author="Στάθης Καπ" w:date="2023-02-26T21:04:00Z">
              <w:r w:rsidRPr="00AC6F02">
                <w:rPr>
                  <w:rFonts w:cstheme="minorHAnsi"/>
                  <w:sz w:val="16"/>
                  <w:szCs w:val="16"/>
                  <w:rPrChange w:id="9616" w:author="Στάθης Καπ" w:date="2023-03-03T03:18:00Z">
                    <w:rPr>
                      <w:rFonts w:cstheme="minorHAnsi"/>
                      <w:sz w:val="20"/>
                      <w:szCs w:val="20"/>
                    </w:rPr>
                  </w:rPrChange>
                </w:rPr>
                <w:t>353</w:t>
              </w:r>
            </w:ins>
          </w:p>
        </w:tc>
        <w:tc>
          <w:tcPr>
            <w:tcW w:w="855" w:type="dxa"/>
            <w:tcPrChange w:id="9617" w:author="Στάθης Καπ" w:date="2023-03-03T06:24:00Z">
              <w:tcPr>
                <w:tcW w:w="855" w:type="dxa"/>
              </w:tcPr>
            </w:tcPrChange>
          </w:tcPr>
          <w:p w14:paraId="6A8A94D3" w14:textId="6AA56FC3" w:rsidR="00577FCD" w:rsidRPr="00AC6F02" w:rsidRDefault="00577FCD">
            <w:pPr>
              <w:jc w:val="center"/>
              <w:rPr>
                <w:ins w:id="9618" w:author="Στάθης Καπ" w:date="2023-02-26T20:57:00Z"/>
                <w:rFonts w:cstheme="minorHAnsi"/>
                <w:sz w:val="16"/>
                <w:szCs w:val="16"/>
                <w:rPrChange w:id="9619" w:author="Στάθης Καπ" w:date="2023-03-03T03:18:00Z">
                  <w:rPr>
                    <w:ins w:id="9620" w:author="Στάθης Καπ" w:date="2023-02-26T20:57:00Z"/>
                  </w:rPr>
                </w:rPrChange>
              </w:rPr>
              <w:pPrChange w:id="9621" w:author="Στάθης Καπ" w:date="2023-02-26T21:00:00Z">
                <w:pPr/>
              </w:pPrChange>
            </w:pPr>
            <w:ins w:id="9622" w:author="Στάθης Καπ" w:date="2023-02-26T21:07:00Z">
              <w:r w:rsidRPr="00AC6F02">
                <w:rPr>
                  <w:rFonts w:cstheme="minorHAnsi"/>
                  <w:sz w:val="16"/>
                  <w:szCs w:val="16"/>
                  <w:rPrChange w:id="9623" w:author="Στάθης Καπ" w:date="2023-03-03T03:18:00Z">
                    <w:rPr>
                      <w:rFonts w:cstheme="minorHAnsi"/>
                      <w:sz w:val="20"/>
                      <w:szCs w:val="20"/>
                    </w:rPr>
                  </w:rPrChange>
                </w:rPr>
                <w:t>330</w:t>
              </w:r>
            </w:ins>
          </w:p>
        </w:tc>
        <w:tc>
          <w:tcPr>
            <w:tcW w:w="544" w:type="dxa"/>
            <w:vAlign w:val="bottom"/>
            <w:tcPrChange w:id="9624" w:author="Στάθης Καπ" w:date="2023-03-03T06:24:00Z">
              <w:tcPr>
                <w:tcW w:w="544" w:type="dxa"/>
                <w:vAlign w:val="bottom"/>
              </w:tcPr>
            </w:tcPrChange>
          </w:tcPr>
          <w:p w14:paraId="617C427C" w14:textId="62829F6B" w:rsidR="00577FCD" w:rsidRPr="00AC6F02" w:rsidRDefault="00577FCD">
            <w:pPr>
              <w:jc w:val="center"/>
              <w:rPr>
                <w:ins w:id="9625" w:author="Στάθης Καπ" w:date="2023-02-26T20:57:00Z"/>
                <w:rFonts w:cstheme="minorHAnsi"/>
                <w:sz w:val="16"/>
                <w:szCs w:val="16"/>
                <w:rPrChange w:id="9626" w:author="Στάθης Καπ" w:date="2023-03-03T03:18:00Z">
                  <w:rPr>
                    <w:ins w:id="9627" w:author="Στάθης Καπ" w:date="2023-02-26T20:57:00Z"/>
                  </w:rPr>
                </w:rPrChange>
              </w:rPr>
              <w:pPrChange w:id="9628" w:author="Στάθης Καπ" w:date="2023-02-26T21:00:00Z">
                <w:pPr/>
              </w:pPrChange>
            </w:pPr>
            <w:ins w:id="9629" w:author="Στάθης Καπ" w:date="2023-03-03T00:39:00Z">
              <w:r w:rsidRPr="00AC6F02">
                <w:rPr>
                  <w:rFonts w:ascii="Calibri" w:hAnsi="Calibri" w:cs="Calibri"/>
                  <w:color w:val="000000"/>
                  <w:sz w:val="16"/>
                  <w:szCs w:val="16"/>
                  <w:rPrChange w:id="9630" w:author="Στάθης Καπ" w:date="2023-03-03T03:18:00Z">
                    <w:rPr>
                      <w:rFonts w:ascii="Calibri" w:hAnsi="Calibri" w:cs="Calibri"/>
                      <w:color w:val="000000"/>
                    </w:rPr>
                  </w:rPrChange>
                </w:rPr>
                <w:t>319</w:t>
              </w:r>
            </w:ins>
          </w:p>
        </w:tc>
        <w:tc>
          <w:tcPr>
            <w:tcW w:w="621" w:type="dxa"/>
            <w:vAlign w:val="bottom"/>
            <w:tcPrChange w:id="9631" w:author="Στάθης Καπ" w:date="2023-03-03T06:24:00Z">
              <w:tcPr>
                <w:tcW w:w="621" w:type="dxa"/>
                <w:vAlign w:val="bottom"/>
              </w:tcPr>
            </w:tcPrChange>
          </w:tcPr>
          <w:p w14:paraId="770F7519" w14:textId="482AB6A5" w:rsidR="00577FCD" w:rsidRPr="00AC6F02" w:rsidRDefault="00577FCD">
            <w:pPr>
              <w:jc w:val="center"/>
              <w:rPr>
                <w:ins w:id="9632" w:author="Στάθης Καπ" w:date="2023-02-26T20:57:00Z"/>
                <w:rFonts w:cstheme="minorHAnsi"/>
                <w:sz w:val="16"/>
                <w:szCs w:val="16"/>
                <w:rPrChange w:id="9633" w:author="Στάθης Καπ" w:date="2023-03-03T03:18:00Z">
                  <w:rPr>
                    <w:ins w:id="9634" w:author="Στάθης Καπ" w:date="2023-02-26T20:57:00Z"/>
                  </w:rPr>
                </w:rPrChange>
              </w:rPr>
              <w:pPrChange w:id="9635" w:author="Στάθης Καπ" w:date="2023-02-26T21:00:00Z">
                <w:pPr/>
              </w:pPrChange>
            </w:pPr>
            <w:ins w:id="9636" w:author="Στάθης Καπ" w:date="2023-03-03T00:39:00Z">
              <w:r w:rsidRPr="00AC6F02">
                <w:rPr>
                  <w:rFonts w:ascii="Calibri" w:hAnsi="Calibri" w:cs="Calibri"/>
                  <w:color w:val="000000"/>
                  <w:sz w:val="16"/>
                  <w:szCs w:val="16"/>
                  <w:rPrChange w:id="9637" w:author="Στάθης Καπ" w:date="2023-03-03T03:18:00Z">
                    <w:rPr>
                      <w:rFonts w:ascii="Calibri" w:hAnsi="Calibri" w:cs="Calibri"/>
                      <w:color w:val="000000"/>
                    </w:rPr>
                  </w:rPrChange>
                </w:rPr>
                <w:t>0.109</w:t>
              </w:r>
            </w:ins>
          </w:p>
        </w:tc>
        <w:tc>
          <w:tcPr>
            <w:tcW w:w="669" w:type="dxa"/>
            <w:vAlign w:val="center"/>
            <w:tcPrChange w:id="9638" w:author="Στάθης Καπ" w:date="2023-03-03T06:24:00Z">
              <w:tcPr>
                <w:tcW w:w="669" w:type="dxa"/>
                <w:vAlign w:val="center"/>
              </w:tcPr>
            </w:tcPrChange>
          </w:tcPr>
          <w:p w14:paraId="270C290F" w14:textId="0FF9D792" w:rsidR="00577FCD" w:rsidRPr="00AC6F02" w:rsidRDefault="00577FCD">
            <w:pPr>
              <w:jc w:val="center"/>
              <w:rPr>
                <w:ins w:id="9639" w:author="Στάθης Καπ" w:date="2023-02-26T20:57:00Z"/>
                <w:rFonts w:cstheme="minorHAnsi"/>
                <w:sz w:val="16"/>
                <w:szCs w:val="16"/>
                <w:rPrChange w:id="9640" w:author="Στάθης Καπ" w:date="2023-03-03T03:18:00Z">
                  <w:rPr>
                    <w:ins w:id="9641" w:author="Στάθης Καπ" w:date="2023-02-26T20:57:00Z"/>
                  </w:rPr>
                </w:rPrChange>
              </w:rPr>
              <w:pPrChange w:id="9642" w:author="Στάθης Καπ" w:date="2023-02-26T21:00:00Z">
                <w:pPr/>
              </w:pPrChange>
            </w:pPr>
            <w:ins w:id="9643" w:author="Στάθης Καπ" w:date="2023-03-03T05:59:00Z">
              <w:r>
                <w:rPr>
                  <w:rFonts w:ascii="Calibri" w:hAnsi="Calibri" w:cs="Calibri"/>
                  <w:color w:val="000000"/>
                  <w:sz w:val="16"/>
                  <w:szCs w:val="16"/>
                </w:rPr>
                <w:t>9.63</w:t>
              </w:r>
            </w:ins>
          </w:p>
        </w:tc>
        <w:tc>
          <w:tcPr>
            <w:tcW w:w="543" w:type="dxa"/>
            <w:vAlign w:val="bottom"/>
            <w:tcPrChange w:id="9644" w:author="Στάθης Καπ" w:date="2023-03-03T06:24:00Z">
              <w:tcPr>
                <w:tcW w:w="543" w:type="dxa"/>
                <w:vAlign w:val="bottom"/>
              </w:tcPr>
            </w:tcPrChange>
          </w:tcPr>
          <w:p w14:paraId="188FEA5C" w14:textId="1066397F" w:rsidR="00577FCD" w:rsidRPr="00AC6F02" w:rsidRDefault="00577FCD">
            <w:pPr>
              <w:jc w:val="center"/>
              <w:rPr>
                <w:ins w:id="9645" w:author="Στάθης Καπ" w:date="2023-02-26T20:57:00Z"/>
                <w:rFonts w:cstheme="minorHAnsi"/>
                <w:sz w:val="16"/>
                <w:szCs w:val="16"/>
                <w:rPrChange w:id="9646" w:author="Στάθης Καπ" w:date="2023-03-03T03:18:00Z">
                  <w:rPr>
                    <w:ins w:id="9647" w:author="Στάθης Καπ" w:date="2023-02-26T20:57:00Z"/>
                  </w:rPr>
                </w:rPrChange>
              </w:rPr>
              <w:pPrChange w:id="9648" w:author="Στάθης Καπ" w:date="2023-02-26T21:00:00Z">
                <w:pPr/>
              </w:pPrChange>
            </w:pPr>
            <w:ins w:id="9649" w:author="Στάθης Καπ" w:date="2023-03-03T00:39:00Z">
              <w:r w:rsidRPr="00AC6F02">
                <w:rPr>
                  <w:rFonts w:ascii="Calibri" w:hAnsi="Calibri" w:cs="Calibri"/>
                  <w:color w:val="000000"/>
                  <w:sz w:val="16"/>
                  <w:szCs w:val="16"/>
                  <w:rPrChange w:id="9650" w:author="Στάθης Καπ" w:date="2023-03-03T03:18:00Z">
                    <w:rPr>
                      <w:rFonts w:ascii="Calibri" w:hAnsi="Calibri" w:cs="Calibri"/>
                      <w:color w:val="000000"/>
                    </w:rPr>
                  </w:rPrChange>
                </w:rPr>
                <w:t>308</w:t>
              </w:r>
            </w:ins>
          </w:p>
        </w:tc>
        <w:tc>
          <w:tcPr>
            <w:tcW w:w="621" w:type="dxa"/>
            <w:vAlign w:val="bottom"/>
            <w:tcPrChange w:id="9651" w:author="Στάθης Καπ" w:date="2023-03-03T06:24:00Z">
              <w:tcPr>
                <w:tcW w:w="621" w:type="dxa"/>
                <w:vAlign w:val="bottom"/>
              </w:tcPr>
            </w:tcPrChange>
          </w:tcPr>
          <w:p w14:paraId="641E90F4" w14:textId="3CB87B54" w:rsidR="00577FCD" w:rsidRPr="00AC6F02" w:rsidRDefault="00577FCD">
            <w:pPr>
              <w:jc w:val="center"/>
              <w:rPr>
                <w:ins w:id="9652" w:author="Στάθης Καπ" w:date="2023-02-26T20:57:00Z"/>
                <w:rFonts w:cstheme="minorHAnsi"/>
                <w:sz w:val="16"/>
                <w:szCs w:val="16"/>
                <w:rPrChange w:id="9653" w:author="Στάθης Καπ" w:date="2023-03-03T03:18:00Z">
                  <w:rPr>
                    <w:ins w:id="9654" w:author="Στάθης Καπ" w:date="2023-02-26T20:57:00Z"/>
                  </w:rPr>
                </w:rPrChange>
              </w:rPr>
              <w:pPrChange w:id="9655" w:author="Στάθης Καπ" w:date="2023-02-26T21:00:00Z">
                <w:pPr/>
              </w:pPrChange>
            </w:pPr>
            <w:ins w:id="9656" w:author="Στάθης Καπ" w:date="2023-03-03T00:39:00Z">
              <w:r w:rsidRPr="00AC6F02">
                <w:rPr>
                  <w:rFonts w:ascii="Calibri" w:hAnsi="Calibri" w:cs="Calibri"/>
                  <w:color w:val="000000"/>
                  <w:sz w:val="16"/>
                  <w:szCs w:val="16"/>
                  <w:rPrChange w:id="9657" w:author="Στάθης Καπ" w:date="2023-03-03T03:18:00Z">
                    <w:rPr>
                      <w:rFonts w:ascii="Calibri" w:hAnsi="Calibri" w:cs="Calibri"/>
                      <w:color w:val="000000"/>
                    </w:rPr>
                  </w:rPrChange>
                </w:rPr>
                <w:t>0.118</w:t>
              </w:r>
            </w:ins>
          </w:p>
        </w:tc>
        <w:tc>
          <w:tcPr>
            <w:tcW w:w="669" w:type="dxa"/>
            <w:vAlign w:val="center"/>
            <w:tcPrChange w:id="9658" w:author="Στάθης Καπ" w:date="2023-03-03T06:24:00Z">
              <w:tcPr>
                <w:tcW w:w="669" w:type="dxa"/>
                <w:vAlign w:val="center"/>
              </w:tcPr>
            </w:tcPrChange>
          </w:tcPr>
          <w:p w14:paraId="03ABD010" w14:textId="28B58059" w:rsidR="00577FCD" w:rsidRPr="00AC6F02" w:rsidRDefault="00577FCD">
            <w:pPr>
              <w:jc w:val="center"/>
              <w:rPr>
                <w:ins w:id="9659" w:author="Στάθης Καπ" w:date="2023-02-26T20:57:00Z"/>
                <w:rFonts w:cstheme="minorHAnsi"/>
                <w:sz w:val="16"/>
                <w:szCs w:val="16"/>
                <w:rPrChange w:id="9660" w:author="Στάθης Καπ" w:date="2023-03-03T03:18:00Z">
                  <w:rPr>
                    <w:ins w:id="9661" w:author="Στάθης Καπ" w:date="2023-02-26T20:57:00Z"/>
                  </w:rPr>
                </w:rPrChange>
              </w:rPr>
              <w:pPrChange w:id="9662" w:author="Στάθης Καπ" w:date="2023-02-26T21:00:00Z">
                <w:pPr/>
              </w:pPrChange>
            </w:pPr>
            <w:ins w:id="9663" w:author="Στάθης Καπ" w:date="2023-03-03T04:44:00Z">
              <w:r>
                <w:rPr>
                  <w:rFonts w:ascii="Calibri" w:hAnsi="Calibri" w:cstheme="minorHAnsi"/>
                  <w:color w:val="000000"/>
                  <w:sz w:val="16"/>
                  <w:szCs w:val="16"/>
                </w:rPr>
                <w:t>3.45</w:t>
              </w:r>
            </w:ins>
          </w:p>
        </w:tc>
        <w:tc>
          <w:tcPr>
            <w:tcW w:w="508" w:type="dxa"/>
            <w:vAlign w:val="bottom"/>
            <w:tcPrChange w:id="9664" w:author="Στάθης Καπ" w:date="2023-03-03T06:24:00Z">
              <w:tcPr>
                <w:tcW w:w="508" w:type="dxa"/>
                <w:vAlign w:val="bottom"/>
              </w:tcPr>
            </w:tcPrChange>
          </w:tcPr>
          <w:p w14:paraId="7159AD1B" w14:textId="5FEE0AF5" w:rsidR="00577FCD" w:rsidRPr="00AC6F02" w:rsidRDefault="00577FCD">
            <w:pPr>
              <w:jc w:val="center"/>
              <w:rPr>
                <w:ins w:id="9665" w:author="Στάθης Καπ" w:date="2023-02-26T20:57:00Z"/>
                <w:rFonts w:cstheme="minorHAnsi"/>
                <w:sz w:val="16"/>
                <w:szCs w:val="16"/>
                <w:rPrChange w:id="9666" w:author="Στάθης Καπ" w:date="2023-03-03T03:18:00Z">
                  <w:rPr>
                    <w:ins w:id="9667" w:author="Στάθης Καπ" w:date="2023-02-26T20:57:00Z"/>
                  </w:rPr>
                </w:rPrChange>
              </w:rPr>
              <w:pPrChange w:id="9668" w:author="Στάθης Καπ" w:date="2023-02-26T21:00:00Z">
                <w:pPr/>
              </w:pPrChange>
            </w:pPr>
            <w:ins w:id="9669" w:author="Στάθης Καπ" w:date="2023-03-03T00:39:00Z">
              <w:r w:rsidRPr="00AC6F02">
                <w:rPr>
                  <w:rFonts w:ascii="Calibri" w:hAnsi="Calibri" w:cs="Calibri"/>
                  <w:color w:val="000000"/>
                  <w:sz w:val="16"/>
                  <w:szCs w:val="16"/>
                  <w:rPrChange w:id="9670" w:author="Στάθης Καπ" w:date="2023-03-03T03:18:00Z">
                    <w:rPr>
                      <w:rFonts w:ascii="Calibri" w:hAnsi="Calibri" w:cs="Calibri"/>
                      <w:color w:val="000000"/>
                    </w:rPr>
                  </w:rPrChange>
                </w:rPr>
                <w:t>274</w:t>
              </w:r>
            </w:ins>
          </w:p>
        </w:tc>
        <w:tc>
          <w:tcPr>
            <w:tcW w:w="541" w:type="dxa"/>
            <w:vAlign w:val="bottom"/>
            <w:tcPrChange w:id="9671" w:author="Στάθης Καπ" w:date="2023-03-03T06:24:00Z">
              <w:tcPr>
                <w:tcW w:w="541" w:type="dxa"/>
                <w:vAlign w:val="bottom"/>
              </w:tcPr>
            </w:tcPrChange>
          </w:tcPr>
          <w:p w14:paraId="7373D94F" w14:textId="4A274713" w:rsidR="00577FCD" w:rsidRPr="00AC6F02" w:rsidRDefault="00577FCD">
            <w:pPr>
              <w:jc w:val="center"/>
              <w:rPr>
                <w:ins w:id="9672" w:author="Στάθης Καπ" w:date="2023-02-26T20:58:00Z"/>
                <w:rFonts w:cstheme="minorHAnsi"/>
                <w:sz w:val="16"/>
                <w:szCs w:val="16"/>
                <w:rPrChange w:id="9673" w:author="Στάθης Καπ" w:date="2023-03-03T03:18:00Z">
                  <w:rPr>
                    <w:ins w:id="9674" w:author="Στάθης Καπ" w:date="2023-02-26T20:58:00Z"/>
                  </w:rPr>
                </w:rPrChange>
              </w:rPr>
              <w:pPrChange w:id="9675" w:author="Στάθης Καπ" w:date="2023-02-26T21:00:00Z">
                <w:pPr/>
              </w:pPrChange>
            </w:pPr>
            <w:ins w:id="9676" w:author="Στάθης Καπ" w:date="2023-03-03T00:39:00Z">
              <w:r w:rsidRPr="00AC6F02">
                <w:rPr>
                  <w:rFonts w:ascii="Calibri" w:hAnsi="Calibri" w:cs="Calibri"/>
                  <w:color w:val="000000"/>
                  <w:sz w:val="16"/>
                  <w:szCs w:val="16"/>
                  <w:rPrChange w:id="9677" w:author="Στάθης Καπ" w:date="2023-03-03T03:18:00Z">
                    <w:rPr>
                      <w:rFonts w:ascii="Calibri" w:hAnsi="Calibri" w:cs="Calibri"/>
                      <w:color w:val="000000"/>
                    </w:rPr>
                  </w:rPrChange>
                </w:rPr>
                <w:t>0.083</w:t>
              </w:r>
            </w:ins>
          </w:p>
        </w:tc>
        <w:tc>
          <w:tcPr>
            <w:tcW w:w="589" w:type="dxa"/>
            <w:vAlign w:val="center"/>
            <w:tcPrChange w:id="9678" w:author="Στάθης Καπ" w:date="2023-03-03T06:24:00Z">
              <w:tcPr>
                <w:tcW w:w="589" w:type="dxa"/>
                <w:vAlign w:val="center"/>
              </w:tcPr>
            </w:tcPrChange>
          </w:tcPr>
          <w:p w14:paraId="2C502D20" w14:textId="17BA6E03" w:rsidR="00577FCD" w:rsidRPr="00AC6F02" w:rsidRDefault="00577FCD">
            <w:pPr>
              <w:jc w:val="center"/>
              <w:rPr>
                <w:ins w:id="9679" w:author="Στάθης Καπ" w:date="2023-02-26T20:58:00Z"/>
                <w:rFonts w:cstheme="minorHAnsi"/>
                <w:sz w:val="16"/>
                <w:szCs w:val="16"/>
                <w:rPrChange w:id="9680" w:author="Στάθης Καπ" w:date="2023-03-03T03:18:00Z">
                  <w:rPr>
                    <w:ins w:id="9681" w:author="Στάθης Καπ" w:date="2023-02-26T20:58:00Z"/>
                  </w:rPr>
                </w:rPrChange>
              </w:rPr>
              <w:pPrChange w:id="9682" w:author="Στάθης Καπ" w:date="2023-02-26T21:00:00Z">
                <w:pPr/>
              </w:pPrChange>
            </w:pPr>
            <w:ins w:id="9683" w:author="Στάθης Καπ" w:date="2023-03-03T04:44:00Z">
              <w:r>
                <w:rPr>
                  <w:rFonts w:ascii="Calibri" w:hAnsi="Calibri" w:cstheme="minorHAnsi"/>
                  <w:color w:val="000000"/>
                  <w:sz w:val="16"/>
                  <w:szCs w:val="16"/>
                </w:rPr>
                <w:t>14.11</w:t>
              </w:r>
            </w:ins>
          </w:p>
        </w:tc>
        <w:tc>
          <w:tcPr>
            <w:tcW w:w="463" w:type="dxa"/>
            <w:vAlign w:val="bottom"/>
            <w:tcPrChange w:id="9684" w:author="Στάθης Καπ" w:date="2023-03-03T06:24:00Z">
              <w:tcPr>
                <w:tcW w:w="463" w:type="dxa"/>
                <w:vAlign w:val="bottom"/>
              </w:tcPr>
            </w:tcPrChange>
          </w:tcPr>
          <w:p w14:paraId="30C3CA05" w14:textId="64A26A37" w:rsidR="00577FCD" w:rsidRPr="00AC6F02" w:rsidRDefault="00577FCD">
            <w:pPr>
              <w:jc w:val="center"/>
              <w:rPr>
                <w:ins w:id="9685" w:author="Στάθης Καπ" w:date="2023-02-26T20:58:00Z"/>
                <w:rFonts w:cstheme="minorHAnsi"/>
                <w:sz w:val="16"/>
                <w:szCs w:val="16"/>
                <w:rPrChange w:id="9686" w:author="Στάθης Καπ" w:date="2023-03-03T03:18:00Z">
                  <w:rPr>
                    <w:ins w:id="9687" w:author="Στάθης Καπ" w:date="2023-02-26T20:58:00Z"/>
                  </w:rPr>
                </w:rPrChange>
              </w:rPr>
              <w:pPrChange w:id="9688" w:author="Στάθης Καπ" w:date="2023-02-26T21:00:00Z">
                <w:pPr/>
              </w:pPrChange>
            </w:pPr>
            <w:ins w:id="9689" w:author="Στάθης Καπ" w:date="2023-03-03T00:40:00Z">
              <w:r w:rsidRPr="00AC6F02">
                <w:rPr>
                  <w:rFonts w:ascii="Calibri" w:hAnsi="Calibri" w:cs="Calibri"/>
                  <w:color w:val="000000"/>
                  <w:sz w:val="16"/>
                  <w:szCs w:val="16"/>
                  <w:rPrChange w:id="9690" w:author="Στάθης Καπ" w:date="2023-03-03T03:18:00Z">
                    <w:rPr>
                      <w:rFonts w:ascii="Calibri" w:hAnsi="Calibri" w:cs="Calibri"/>
                      <w:color w:val="000000"/>
                    </w:rPr>
                  </w:rPrChange>
                </w:rPr>
                <w:t>285</w:t>
              </w:r>
            </w:ins>
          </w:p>
        </w:tc>
        <w:tc>
          <w:tcPr>
            <w:tcW w:w="541" w:type="dxa"/>
            <w:vAlign w:val="bottom"/>
            <w:tcPrChange w:id="9691" w:author="Στάθης Καπ" w:date="2023-03-03T06:24:00Z">
              <w:tcPr>
                <w:tcW w:w="541" w:type="dxa"/>
                <w:vAlign w:val="bottom"/>
              </w:tcPr>
            </w:tcPrChange>
          </w:tcPr>
          <w:p w14:paraId="24BA61A6" w14:textId="45D1AECD" w:rsidR="00577FCD" w:rsidRPr="00AC6F02" w:rsidRDefault="00577FCD">
            <w:pPr>
              <w:jc w:val="center"/>
              <w:rPr>
                <w:ins w:id="9692" w:author="Στάθης Καπ" w:date="2023-02-26T21:00:00Z"/>
                <w:rFonts w:cstheme="minorHAnsi"/>
                <w:sz w:val="16"/>
                <w:szCs w:val="16"/>
                <w:rPrChange w:id="9693" w:author="Στάθης Καπ" w:date="2023-03-03T03:18:00Z">
                  <w:rPr>
                    <w:ins w:id="9694" w:author="Στάθης Καπ" w:date="2023-02-26T21:00:00Z"/>
                  </w:rPr>
                </w:rPrChange>
              </w:rPr>
              <w:pPrChange w:id="9695" w:author="Στάθης Καπ" w:date="2023-02-26T21:00:00Z">
                <w:pPr/>
              </w:pPrChange>
            </w:pPr>
            <w:ins w:id="9696" w:author="Στάθης Καπ" w:date="2023-03-03T00:40:00Z">
              <w:r w:rsidRPr="00AC6F02">
                <w:rPr>
                  <w:rFonts w:ascii="Calibri" w:hAnsi="Calibri" w:cs="Calibri"/>
                  <w:color w:val="000000"/>
                  <w:sz w:val="16"/>
                  <w:szCs w:val="16"/>
                  <w:rPrChange w:id="9697" w:author="Στάθης Καπ" w:date="2023-03-03T03:18:00Z">
                    <w:rPr>
                      <w:rFonts w:ascii="Calibri" w:hAnsi="Calibri" w:cs="Calibri"/>
                      <w:color w:val="000000"/>
                    </w:rPr>
                  </w:rPrChange>
                </w:rPr>
                <w:t>0.09</w:t>
              </w:r>
            </w:ins>
          </w:p>
        </w:tc>
        <w:tc>
          <w:tcPr>
            <w:tcW w:w="589" w:type="dxa"/>
            <w:vAlign w:val="center"/>
            <w:tcPrChange w:id="9698" w:author="Στάθης Καπ" w:date="2023-03-03T06:24:00Z">
              <w:tcPr>
                <w:tcW w:w="589" w:type="dxa"/>
                <w:vAlign w:val="center"/>
              </w:tcPr>
            </w:tcPrChange>
          </w:tcPr>
          <w:p w14:paraId="72417546" w14:textId="3C536EE4" w:rsidR="00577FCD" w:rsidRPr="00AC6F02" w:rsidRDefault="00577FCD">
            <w:pPr>
              <w:jc w:val="center"/>
              <w:rPr>
                <w:ins w:id="9699" w:author="Στάθης Καπ" w:date="2023-02-26T21:00:00Z"/>
                <w:rFonts w:cstheme="minorHAnsi"/>
                <w:sz w:val="16"/>
                <w:szCs w:val="16"/>
                <w:rPrChange w:id="9700" w:author="Στάθης Καπ" w:date="2023-03-03T03:18:00Z">
                  <w:rPr>
                    <w:ins w:id="9701" w:author="Στάθης Καπ" w:date="2023-02-26T21:00:00Z"/>
                  </w:rPr>
                </w:rPrChange>
              </w:rPr>
              <w:pPrChange w:id="9702" w:author="Στάθης Καπ" w:date="2023-02-26T21:00:00Z">
                <w:pPr/>
              </w:pPrChange>
            </w:pPr>
            <w:ins w:id="9703" w:author="Στάθης Καπ" w:date="2023-03-03T04:45:00Z">
              <w:r>
                <w:rPr>
                  <w:rFonts w:ascii="Calibri" w:hAnsi="Calibri" w:cstheme="minorHAnsi"/>
                  <w:color w:val="000000"/>
                  <w:sz w:val="16"/>
                  <w:szCs w:val="16"/>
                </w:rPr>
                <w:t>10.66</w:t>
              </w:r>
            </w:ins>
          </w:p>
        </w:tc>
      </w:tr>
      <w:tr w:rsidR="00F03C40" w14:paraId="6210FEC5" w14:textId="543D00F4" w:rsidTr="00F03C40">
        <w:trPr>
          <w:ins w:id="9704" w:author="Στάθης Καπ" w:date="2023-02-26T20:57:00Z"/>
        </w:trPr>
        <w:tc>
          <w:tcPr>
            <w:tcW w:w="515" w:type="dxa"/>
            <w:tcBorders>
              <w:top w:val="nil"/>
              <w:bottom w:val="nil"/>
              <w:right w:val="single" w:sz="4" w:space="0" w:color="auto"/>
            </w:tcBorders>
            <w:shd w:val="clear" w:color="auto" w:fill="E7E6E6" w:themeFill="background2"/>
            <w:vAlign w:val="center"/>
            <w:tcPrChange w:id="9705"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706" w:author="Στάθης Καπ" w:date="2023-02-26T20:57:00Z"/>
                <w:sz w:val="16"/>
                <w:szCs w:val="16"/>
                <w:rPrChange w:id="9707" w:author="Στάθης Καπ" w:date="2023-03-03T03:18:00Z">
                  <w:rPr>
                    <w:ins w:id="9708" w:author="Στάθης Καπ" w:date="2023-02-26T20:57:00Z"/>
                    <w:sz w:val="18"/>
                    <w:szCs w:val="18"/>
                  </w:rPr>
                </w:rPrChange>
              </w:rPr>
              <w:pPrChange w:id="9709" w:author="Στάθης Καπ" w:date="2023-02-26T21:00:00Z">
                <w:pPr/>
              </w:pPrChange>
            </w:pPr>
            <w:ins w:id="9710" w:author="Στάθης Καπ" w:date="2023-02-27T03:02:00Z">
              <w:r w:rsidRPr="00AC6F02">
                <w:rPr>
                  <w:sz w:val="16"/>
                  <w:szCs w:val="16"/>
                  <w:rPrChange w:id="9711" w:author="Στάθης Καπ" w:date="2023-03-03T03:18:00Z">
                    <w:rPr>
                      <w:sz w:val="18"/>
                      <w:szCs w:val="18"/>
                    </w:rPr>
                  </w:rPrChange>
                </w:rPr>
                <w:t>p</w:t>
              </w:r>
            </w:ins>
            <w:ins w:id="9712" w:author="Στάθης Καπ" w:date="2023-02-26T20:57:00Z">
              <w:r w:rsidRPr="00AC6F02">
                <w:rPr>
                  <w:sz w:val="16"/>
                  <w:szCs w:val="16"/>
                  <w:rPrChange w:id="9713" w:author="Στάθης Καπ" w:date="2023-03-03T03:18:00Z">
                    <w:rPr>
                      <w:sz w:val="18"/>
                      <w:szCs w:val="18"/>
                    </w:rPr>
                  </w:rPrChange>
                </w:rPr>
                <w:t>r12</w:t>
              </w:r>
            </w:ins>
          </w:p>
        </w:tc>
        <w:tc>
          <w:tcPr>
            <w:tcW w:w="560" w:type="dxa"/>
            <w:tcBorders>
              <w:left w:val="single" w:sz="4" w:space="0" w:color="auto"/>
            </w:tcBorders>
            <w:tcPrChange w:id="9714" w:author="Στάθης Καπ" w:date="2023-03-03T06:24:00Z">
              <w:tcPr>
                <w:tcW w:w="560" w:type="dxa"/>
              </w:tcPr>
            </w:tcPrChange>
          </w:tcPr>
          <w:p w14:paraId="7D57E8FD" w14:textId="1A9337C2" w:rsidR="00577FCD" w:rsidRPr="00AC6F02" w:rsidRDefault="00577FCD">
            <w:pPr>
              <w:jc w:val="center"/>
              <w:rPr>
                <w:ins w:id="9715" w:author="Στάθης Καπ" w:date="2023-02-26T20:57:00Z"/>
                <w:rFonts w:cstheme="minorHAnsi"/>
                <w:sz w:val="16"/>
                <w:szCs w:val="16"/>
                <w:rPrChange w:id="9716" w:author="Στάθης Καπ" w:date="2023-03-03T03:18:00Z">
                  <w:rPr>
                    <w:ins w:id="9717" w:author="Στάθης Καπ" w:date="2023-02-26T20:57:00Z"/>
                  </w:rPr>
                </w:rPrChange>
              </w:rPr>
              <w:pPrChange w:id="9718" w:author="Στάθης Καπ" w:date="2023-02-26T21:00:00Z">
                <w:pPr/>
              </w:pPrChange>
            </w:pPr>
            <w:ins w:id="9719" w:author="Στάθης Καπ" w:date="2023-02-26T21:04:00Z">
              <w:r w:rsidRPr="00AC6F02">
                <w:rPr>
                  <w:rFonts w:cstheme="minorHAnsi"/>
                  <w:sz w:val="16"/>
                  <w:szCs w:val="16"/>
                  <w:rPrChange w:id="9720" w:author="Στάθης Καπ" w:date="2023-03-03T03:18:00Z">
                    <w:rPr>
                      <w:rFonts w:cstheme="minorHAnsi"/>
                      <w:sz w:val="20"/>
                      <w:szCs w:val="20"/>
                    </w:rPr>
                  </w:rPrChange>
                </w:rPr>
                <w:t>442</w:t>
              </w:r>
            </w:ins>
          </w:p>
        </w:tc>
        <w:tc>
          <w:tcPr>
            <w:tcW w:w="855" w:type="dxa"/>
            <w:tcPrChange w:id="9721" w:author="Στάθης Καπ" w:date="2023-03-03T06:24:00Z">
              <w:tcPr>
                <w:tcW w:w="855" w:type="dxa"/>
              </w:tcPr>
            </w:tcPrChange>
          </w:tcPr>
          <w:p w14:paraId="309225FA" w14:textId="6ACF94E7" w:rsidR="00577FCD" w:rsidRPr="00AC6F02" w:rsidRDefault="00577FCD">
            <w:pPr>
              <w:jc w:val="center"/>
              <w:rPr>
                <w:ins w:id="9722" w:author="Στάθης Καπ" w:date="2023-02-26T20:57:00Z"/>
                <w:rFonts w:cstheme="minorHAnsi"/>
                <w:sz w:val="16"/>
                <w:szCs w:val="16"/>
                <w:rPrChange w:id="9723" w:author="Στάθης Καπ" w:date="2023-03-03T03:18:00Z">
                  <w:rPr>
                    <w:ins w:id="9724" w:author="Στάθης Καπ" w:date="2023-02-26T20:57:00Z"/>
                  </w:rPr>
                </w:rPrChange>
              </w:rPr>
              <w:pPrChange w:id="9725" w:author="Στάθης Καπ" w:date="2023-02-26T21:00:00Z">
                <w:pPr/>
              </w:pPrChange>
            </w:pPr>
            <w:ins w:id="9726" w:author="Στάθης Καπ" w:date="2023-02-26T21:07:00Z">
              <w:r w:rsidRPr="00AC6F02">
                <w:rPr>
                  <w:rFonts w:cstheme="minorHAnsi"/>
                  <w:sz w:val="16"/>
                  <w:szCs w:val="16"/>
                  <w:rPrChange w:id="9727" w:author="Στάθης Καπ" w:date="2023-03-03T03:18:00Z">
                    <w:rPr>
                      <w:rFonts w:cstheme="minorHAnsi"/>
                      <w:sz w:val="20"/>
                      <w:szCs w:val="20"/>
                    </w:rPr>
                  </w:rPrChange>
                </w:rPr>
                <w:t>431</w:t>
              </w:r>
            </w:ins>
          </w:p>
        </w:tc>
        <w:tc>
          <w:tcPr>
            <w:tcW w:w="544" w:type="dxa"/>
            <w:vAlign w:val="bottom"/>
            <w:tcPrChange w:id="9728" w:author="Στάθης Καπ" w:date="2023-03-03T06:24:00Z">
              <w:tcPr>
                <w:tcW w:w="544" w:type="dxa"/>
                <w:vAlign w:val="bottom"/>
              </w:tcPr>
            </w:tcPrChange>
          </w:tcPr>
          <w:p w14:paraId="71C7A93B" w14:textId="29ADAB90" w:rsidR="00577FCD" w:rsidRPr="00AC6F02" w:rsidRDefault="00577FCD">
            <w:pPr>
              <w:jc w:val="center"/>
              <w:rPr>
                <w:ins w:id="9729" w:author="Στάθης Καπ" w:date="2023-02-26T20:57:00Z"/>
                <w:rFonts w:cstheme="minorHAnsi"/>
                <w:sz w:val="16"/>
                <w:szCs w:val="16"/>
                <w:rPrChange w:id="9730" w:author="Στάθης Καπ" w:date="2023-03-03T03:18:00Z">
                  <w:rPr>
                    <w:ins w:id="9731" w:author="Στάθης Καπ" w:date="2023-02-26T20:57:00Z"/>
                  </w:rPr>
                </w:rPrChange>
              </w:rPr>
              <w:pPrChange w:id="9732" w:author="Στάθης Καπ" w:date="2023-02-26T21:00:00Z">
                <w:pPr/>
              </w:pPrChange>
            </w:pPr>
            <w:ins w:id="9733" w:author="Στάθης Καπ" w:date="2023-03-03T00:39:00Z">
              <w:r w:rsidRPr="00AC6F02">
                <w:rPr>
                  <w:rFonts w:ascii="Calibri" w:hAnsi="Calibri" w:cs="Calibri"/>
                  <w:color w:val="000000"/>
                  <w:sz w:val="16"/>
                  <w:szCs w:val="16"/>
                  <w:rPrChange w:id="9734" w:author="Στάθης Καπ" w:date="2023-03-03T03:18:00Z">
                    <w:rPr>
                      <w:rFonts w:ascii="Calibri" w:hAnsi="Calibri" w:cs="Calibri"/>
                      <w:color w:val="000000"/>
                    </w:rPr>
                  </w:rPrChange>
                </w:rPr>
                <w:t>424</w:t>
              </w:r>
            </w:ins>
          </w:p>
        </w:tc>
        <w:tc>
          <w:tcPr>
            <w:tcW w:w="621" w:type="dxa"/>
            <w:vAlign w:val="bottom"/>
            <w:tcPrChange w:id="9735" w:author="Στάθης Καπ" w:date="2023-03-03T06:24:00Z">
              <w:tcPr>
                <w:tcW w:w="621" w:type="dxa"/>
                <w:vAlign w:val="bottom"/>
              </w:tcPr>
            </w:tcPrChange>
          </w:tcPr>
          <w:p w14:paraId="13B42C3B" w14:textId="069B8211" w:rsidR="00577FCD" w:rsidRPr="00AC6F02" w:rsidRDefault="00577FCD">
            <w:pPr>
              <w:jc w:val="center"/>
              <w:rPr>
                <w:ins w:id="9736" w:author="Στάθης Καπ" w:date="2023-02-26T20:57:00Z"/>
                <w:rFonts w:cstheme="minorHAnsi"/>
                <w:sz w:val="16"/>
                <w:szCs w:val="16"/>
                <w:rPrChange w:id="9737" w:author="Στάθης Καπ" w:date="2023-03-03T03:18:00Z">
                  <w:rPr>
                    <w:ins w:id="9738" w:author="Στάθης Καπ" w:date="2023-02-26T20:57:00Z"/>
                  </w:rPr>
                </w:rPrChange>
              </w:rPr>
              <w:pPrChange w:id="9739" w:author="Στάθης Καπ" w:date="2023-02-26T21:00:00Z">
                <w:pPr/>
              </w:pPrChange>
            </w:pPr>
            <w:ins w:id="9740" w:author="Στάθης Καπ" w:date="2023-03-03T00:39:00Z">
              <w:r w:rsidRPr="00AC6F02">
                <w:rPr>
                  <w:rFonts w:ascii="Calibri" w:hAnsi="Calibri" w:cs="Calibri"/>
                  <w:color w:val="000000"/>
                  <w:sz w:val="16"/>
                  <w:szCs w:val="16"/>
                  <w:rPrChange w:id="9741" w:author="Στάθης Καπ" w:date="2023-03-03T03:18:00Z">
                    <w:rPr>
                      <w:rFonts w:ascii="Calibri" w:hAnsi="Calibri" w:cs="Calibri"/>
                      <w:color w:val="000000"/>
                    </w:rPr>
                  </w:rPrChange>
                </w:rPr>
                <w:t>0.371</w:t>
              </w:r>
            </w:ins>
          </w:p>
        </w:tc>
        <w:tc>
          <w:tcPr>
            <w:tcW w:w="669" w:type="dxa"/>
            <w:vAlign w:val="center"/>
            <w:tcPrChange w:id="9742" w:author="Στάθης Καπ" w:date="2023-03-03T06:24:00Z">
              <w:tcPr>
                <w:tcW w:w="669" w:type="dxa"/>
                <w:vAlign w:val="center"/>
              </w:tcPr>
            </w:tcPrChange>
          </w:tcPr>
          <w:p w14:paraId="02118737" w14:textId="0410E426" w:rsidR="00577FCD" w:rsidRPr="00AC6F02" w:rsidRDefault="00577FCD">
            <w:pPr>
              <w:jc w:val="center"/>
              <w:rPr>
                <w:ins w:id="9743" w:author="Στάθης Καπ" w:date="2023-02-26T20:57:00Z"/>
                <w:rFonts w:cstheme="minorHAnsi"/>
                <w:sz w:val="16"/>
                <w:szCs w:val="16"/>
                <w:rPrChange w:id="9744" w:author="Στάθης Καπ" w:date="2023-03-03T03:18:00Z">
                  <w:rPr>
                    <w:ins w:id="9745" w:author="Στάθης Καπ" w:date="2023-02-26T20:57:00Z"/>
                  </w:rPr>
                </w:rPrChange>
              </w:rPr>
              <w:pPrChange w:id="9746" w:author="Στάθης Καπ" w:date="2023-02-26T21:00:00Z">
                <w:pPr/>
              </w:pPrChange>
            </w:pPr>
            <w:ins w:id="9747" w:author="Στάθης Καπ" w:date="2023-03-03T05:59:00Z">
              <w:r>
                <w:rPr>
                  <w:rFonts w:ascii="Calibri" w:hAnsi="Calibri" w:cs="Calibri"/>
                  <w:color w:val="000000"/>
                  <w:sz w:val="16"/>
                  <w:szCs w:val="16"/>
                </w:rPr>
                <w:t>4.07</w:t>
              </w:r>
            </w:ins>
          </w:p>
        </w:tc>
        <w:tc>
          <w:tcPr>
            <w:tcW w:w="543" w:type="dxa"/>
            <w:vAlign w:val="bottom"/>
            <w:tcPrChange w:id="9748" w:author="Στάθης Καπ" w:date="2023-03-03T06:24:00Z">
              <w:tcPr>
                <w:tcW w:w="543" w:type="dxa"/>
                <w:vAlign w:val="bottom"/>
              </w:tcPr>
            </w:tcPrChange>
          </w:tcPr>
          <w:p w14:paraId="757CE9CC" w14:textId="0C601638" w:rsidR="00577FCD" w:rsidRPr="00AC6F02" w:rsidRDefault="00577FCD">
            <w:pPr>
              <w:jc w:val="center"/>
              <w:rPr>
                <w:ins w:id="9749" w:author="Στάθης Καπ" w:date="2023-02-26T20:57:00Z"/>
                <w:rFonts w:cstheme="minorHAnsi"/>
                <w:sz w:val="16"/>
                <w:szCs w:val="16"/>
                <w:rPrChange w:id="9750" w:author="Στάθης Καπ" w:date="2023-03-03T03:18:00Z">
                  <w:rPr>
                    <w:ins w:id="9751" w:author="Στάθης Καπ" w:date="2023-02-26T20:57:00Z"/>
                  </w:rPr>
                </w:rPrChange>
              </w:rPr>
              <w:pPrChange w:id="9752" w:author="Στάθης Καπ" w:date="2023-02-26T21:00:00Z">
                <w:pPr/>
              </w:pPrChange>
            </w:pPr>
            <w:ins w:id="9753" w:author="Στάθης Καπ" w:date="2023-03-03T00:39:00Z">
              <w:r w:rsidRPr="00AC6F02">
                <w:rPr>
                  <w:rFonts w:ascii="Calibri" w:hAnsi="Calibri" w:cs="Calibri"/>
                  <w:color w:val="000000"/>
                  <w:sz w:val="16"/>
                  <w:szCs w:val="16"/>
                  <w:rPrChange w:id="9754" w:author="Στάθης Καπ" w:date="2023-03-03T03:18:00Z">
                    <w:rPr>
                      <w:rFonts w:ascii="Calibri" w:hAnsi="Calibri" w:cs="Calibri"/>
                      <w:color w:val="000000"/>
                    </w:rPr>
                  </w:rPrChange>
                </w:rPr>
                <w:t>418</w:t>
              </w:r>
            </w:ins>
          </w:p>
        </w:tc>
        <w:tc>
          <w:tcPr>
            <w:tcW w:w="621" w:type="dxa"/>
            <w:vAlign w:val="bottom"/>
            <w:tcPrChange w:id="9755" w:author="Στάθης Καπ" w:date="2023-03-03T06:24:00Z">
              <w:tcPr>
                <w:tcW w:w="621" w:type="dxa"/>
                <w:vAlign w:val="bottom"/>
              </w:tcPr>
            </w:tcPrChange>
          </w:tcPr>
          <w:p w14:paraId="54222661" w14:textId="5D410782" w:rsidR="00577FCD" w:rsidRPr="00AC6F02" w:rsidRDefault="00577FCD">
            <w:pPr>
              <w:jc w:val="center"/>
              <w:rPr>
                <w:ins w:id="9756" w:author="Στάθης Καπ" w:date="2023-02-26T20:57:00Z"/>
                <w:rFonts w:cstheme="minorHAnsi"/>
                <w:sz w:val="16"/>
                <w:szCs w:val="16"/>
                <w:rPrChange w:id="9757" w:author="Στάθης Καπ" w:date="2023-03-03T03:18:00Z">
                  <w:rPr>
                    <w:ins w:id="9758" w:author="Στάθης Καπ" w:date="2023-02-26T20:57:00Z"/>
                  </w:rPr>
                </w:rPrChange>
              </w:rPr>
              <w:pPrChange w:id="9759" w:author="Στάθης Καπ" w:date="2023-02-26T21:00:00Z">
                <w:pPr/>
              </w:pPrChange>
            </w:pPr>
            <w:ins w:id="9760" w:author="Στάθης Καπ" w:date="2023-03-03T00:39:00Z">
              <w:r w:rsidRPr="00AC6F02">
                <w:rPr>
                  <w:rFonts w:ascii="Calibri" w:hAnsi="Calibri" w:cs="Calibri"/>
                  <w:color w:val="000000"/>
                  <w:sz w:val="16"/>
                  <w:szCs w:val="16"/>
                  <w:rPrChange w:id="9761" w:author="Στάθης Καπ" w:date="2023-03-03T03:18:00Z">
                    <w:rPr>
                      <w:rFonts w:ascii="Calibri" w:hAnsi="Calibri" w:cs="Calibri"/>
                      <w:color w:val="000000"/>
                    </w:rPr>
                  </w:rPrChange>
                </w:rPr>
                <w:t>0.246</w:t>
              </w:r>
            </w:ins>
          </w:p>
        </w:tc>
        <w:tc>
          <w:tcPr>
            <w:tcW w:w="669" w:type="dxa"/>
            <w:vAlign w:val="center"/>
            <w:tcPrChange w:id="9762" w:author="Στάθης Καπ" w:date="2023-03-03T06:24:00Z">
              <w:tcPr>
                <w:tcW w:w="669" w:type="dxa"/>
                <w:vAlign w:val="center"/>
              </w:tcPr>
            </w:tcPrChange>
          </w:tcPr>
          <w:p w14:paraId="3D273DF7" w14:textId="5609A621" w:rsidR="00577FCD" w:rsidRPr="00AC6F02" w:rsidRDefault="00577FCD">
            <w:pPr>
              <w:jc w:val="center"/>
              <w:rPr>
                <w:ins w:id="9763" w:author="Στάθης Καπ" w:date="2023-02-26T20:57:00Z"/>
                <w:rFonts w:cstheme="minorHAnsi"/>
                <w:sz w:val="16"/>
                <w:szCs w:val="16"/>
                <w:rPrChange w:id="9764" w:author="Στάθης Καπ" w:date="2023-03-03T03:18:00Z">
                  <w:rPr>
                    <w:ins w:id="9765" w:author="Στάθης Καπ" w:date="2023-02-26T20:57:00Z"/>
                  </w:rPr>
                </w:rPrChange>
              </w:rPr>
              <w:pPrChange w:id="9766" w:author="Στάθης Καπ" w:date="2023-02-26T21:00:00Z">
                <w:pPr/>
              </w:pPrChange>
            </w:pPr>
            <w:ins w:id="9767" w:author="Στάθης Καπ" w:date="2023-03-03T04:44:00Z">
              <w:r>
                <w:rPr>
                  <w:rFonts w:ascii="Calibri" w:hAnsi="Calibri" w:cstheme="minorHAnsi"/>
                  <w:color w:val="000000"/>
                  <w:sz w:val="16"/>
                  <w:szCs w:val="16"/>
                </w:rPr>
                <w:t>1.42</w:t>
              </w:r>
            </w:ins>
          </w:p>
        </w:tc>
        <w:tc>
          <w:tcPr>
            <w:tcW w:w="508" w:type="dxa"/>
            <w:vAlign w:val="bottom"/>
            <w:tcPrChange w:id="9768" w:author="Στάθης Καπ" w:date="2023-03-03T06:24:00Z">
              <w:tcPr>
                <w:tcW w:w="508" w:type="dxa"/>
                <w:vAlign w:val="bottom"/>
              </w:tcPr>
            </w:tcPrChange>
          </w:tcPr>
          <w:p w14:paraId="258107B2" w14:textId="5FDE7739" w:rsidR="00577FCD" w:rsidRPr="00AC6F02" w:rsidRDefault="00577FCD">
            <w:pPr>
              <w:jc w:val="center"/>
              <w:rPr>
                <w:ins w:id="9769" w:author="Στάθης Καπ" w:date="2023-02-26T20:57:00Z"/>
                <w:rFonts w:cstheme="minorHAnsi"/>
                <w:sz w:val="16"/>
                <w:szCs w:val="16"/>
                <w:rPrChange w:id="9770" w:author="Στάθης Καπ" w:date="2023-03-03T03:18:00Z">
                  <w:rPr>
                    <w:ins w:id="9771" w:author="Στάθης Καπ" w:date="2023-02-26T20:57:00Z"/>
                  </w:rPr>
                </w:rPrChange>
              </w:rPr>
              <w:pPrChange w:id="9772" w:author="Στάθης Καπ" w:date="2023-02-26T21:00:00Z">
                <w:pPr/>
              </w:pPrChange>
            </w:pPr>
            <w:ins w:id="9773" w:author="Στάθης Καπ" w:date="2023-03-03T00:39:00Z">
              <w:r w:rsidRPr="00AC6F02">
                <w:rPr>
                  <w:rFonts w:ascii="Calibri" w:hAnsi="Calibri" w:cs="Calibri"/>
                  <w:color w:val="000000"/>
                  <w:sz w:val="16"/>
                  <w:szCs w:val="16"/>
                  <w:rPrChange w:id="9774" w:author="Στάθης Καπ" w:date="2023-03-03T03:18:00Z">
                    <w:rPr>
                      <w:rFonts w:ascii="Calibri" w:hAnsi="Calibri" w:cs="Calibri"/>
                      <w:color w:val="000000"/>
                    </w:rPr>
                  </w:rPrChange>
                </w:rPr>
                <w:t>407</w:t>
              </w:r>
            </w:ins>
          </w:p>
        </w:tc>
        <w:tc>
          <w:tcPr>
            <w:tcW w:w="541" w:type="dxa"/>
            <w:vAlign w:val="bottom"/>
            <w:tcPrChange w:id="9775" w:author="Στάθης Καπ" w:date="2023-03-03T06:24:00Z">
              <w:tcPr>
                <w:tcW w:w="541" w:type="dxa"/>
                <w:vAlign w:val="bottom"/>
              </w:tcPr>
            </w:tcPrChange>
          </w:tcPr>
          <w:p w14:paraId="36E45183" w14:textId="74909EF2" w:rsidR="00577FCD" w:rsidRPr="00AC6F02" w:rsidRDefault="00577FCD">
            <w:pPr>
              <w:jc w:val="center"/>
              <w:rPr>
                <w:ins w:id="9776" w:author="Στάθης Καπ" w:date="2023-02-26T20:58:00Z"/>
                <w:rFonts w:cstheme="minorHAnsi"/>
                <w:sz w:val="16"/>
                <w:szCs w:val="16"/>
                <w:rPrChange w:id="9777" w:author="Στάθης Καπ" w:date="2023-03-03T03:18:00Z">
                  <w:rPr>
                    <w:ins w:id="9778" w:author="Στάθης Καπ" w:date="2023-02-26T20:58:00Z"/>
                  </w:rPr>
                </w:rPrChange>
              </w:rPr>
              <w:pPrChange w:id="9779" w:author="Στάθης Καπ" w:date="2023-02-26T21:00:00Z">
                <w:pPr/>
              </w:pPrChange>
            </w:pPr>
            <w:ins w:id="9780" w:author="Στάθης Καπ" w:date="2023-03-03T00:39:00Z">
              <w:r w:rsidRPr="00AC6F02">
                <w:rPr>
                  <w:rFonts w:ascii="Calibri" w:hAnsi="Calibri" w:cs="Calibri"/>
                  <w:color w:val="000000"/>
                  <w:sz w:val="16"/>
                  <w:szCs w:val="16"/>
                  <w:rPrChange w:id="9781" w:author="Στάθης Καπ" w:date="2023-03-03T03:18:00Z">
                    <w:rPr>
                      <w:rFonts w:ascii="Calibri" w:hAnsi="Calibri" w:cs="Calibri"/>
                      <w:color w:val="000000"/>
                    </w:rPr>
                  </w:rPrChange>
                </w:rPr>
                <w:t>0.533</w:t>
              </w:r>
            </w:ins>
          </w:p>
        </w:tc>
        <w:tc>
          <w:tcPr>
            <w:tcW w:w="589" w:type="dxa"/>
            <w:vAlign w:val="center"/>
            <w:tcPrChange w:id="9782" w:author="Στάθης Καπ" w:date="2023-03-03T06:24:00Z">
              <w:tcPr>
                <w:tcW w:w="589" w:type="dxa"/>
                <w:vAlign w:val="center"/>
              </w:tcPr>
            </w:tcPrChange>
          </w:tcPr>
          <w:p w14:paraId="196F23BD" w14:textId="661B2614" w:rsidR="00577FCD" w:rsidRPr="00AC6F02" w:rsidRDefault="00577FCD">
            <w:pPr>
              <w:jc w:val="center"/>
              <w:rPr>
                <w:ins w:id="9783" w:author="Στάθης Καπ" w:date="2023-02-26T20:58:00Z"/>
                <w:rFonts w:cstheme="minorHAnsi"/>
                <w:sz w:val="16"/>
                <w:szCs w:val="16"/>
                <w:rPrChange w:id="9784" w:author="Στάθης Καπ" w:date="2023-03-03T03:18:00Z">
                  <w:rPr>
                    <w:ins w:id="9785" w:author="Στάθης Καπ" w:date="2023-02-26T20:58:00Z"/>
                  </w:rPr>
                </w:rPrChange>
              </w:rPr>
              <w:pPrChange w:id="9786" w:author="Στάθης Καπ" w:date="2023-02-26T21:00:00Z">
                <w:pPr/>
              </w:pPrChange>
            </w:pPr>
            <w:ins w:id="9787" w:author="Στάθης Καπ" w:date="2023-03-03T04:44:00Z">
              <w:r>
                <w:rPr>
                  <w:rFonts w:ascii="Calibri" w:hAnsi="Calibri" w:cstheme="minorHAnsi"/>
                  <w:color w:val="000000"/>
                  <w:sz w:val="16"/>
                  <w:szCs w:val="16"/>
                </w:rPr>
                <w:t>4.01</w:t>
              </w:r>
            </w:ins>
          </w:p>
        </w:tc>
        <w:tc>
          <w:tcPr>
            <w:tcW w:w="463" w:type="dxa"/>
            <w:vAlign w:val="bottom"/>
            <w:tcPrChange w:id="9788" w:author="Στάθης Καπ" w:date="2023-03-03T06:24:00Z">
              <w:tcPr>
                <w:tcW w:w="463" w:type="dxa"/>
                <w:vAlign w:val="bottom"/>
              </w:tcPr>
            </w:tcPrChange>
          </w:tcPr>
          <w:p w14:paraId="7B0DA2B9" w14:textId="182BBAC1" w:rsidR="00577FCD" w:rsidRPr="00AC6F02" w:rsidRDefault="00577FCD">
            <w:pPr>
              <w:jc w:val="center"/>
              <w:rPr>
                <w:ins w:id="9789" w:author="Στάθης Καπ" w:date="2023-02-26T20:58:00Z"/>
                <w:rFonts w:cstheme="minorHAnsi"/>
                <w:sz w:val="16"/>
                <w:szCs w:val="16"/>
                <w:rPrChange w:id="9790" w:author="Στάθης Καπ" w:date="2023-03-03T03:18:00Z">
                  <w:rPr>
                    <w:ins w:id="9791" w:author="Στάθης Καπ" w:date="2023-02-26T20:58:00Z"/>
                  </w:rPr>
                </w:rPrChange>
              </w:rPr>
              <w:pPrChange w:id="9792" w:author="Στάθης Καπ" w:date="2023-02-26T21:00:00Z">
                <w:pPr/>
              </w:pPrChange>
            </w:pPr>
            <w:ins w:id="9793" w:author="Στάθης Καπ" w:date="2023-03-03T00:40:00Z">
              <w:r w:rsidRPr="00AC6F02">
                <w:rPr>
                  <w:rFonts w:ascii="Calibri" w:hAnsi="Calibri" w:cs="Calibri"/>
                  <w:color w:val="000000"/>
                  <w:sz w:val="16"/>
                  <w:szCs w:val="16"/>
                  <w:rPrChange w:id="9794" w:author="Στάθης Καπ" w:date="2023-03-03T03:18:00Z">
                    <w:rPr>
                      <w:rFonts w:ascii="Calibri" w:hAnsi="Calibri" w:cs="Calibri"/>
                      <w:color w:val="000000"/>
                    </w:rPr>
                  </w:rPrChange>
                </w:rPr>
                <w:t>403</w:t>
              </w:r>
            </w:ins>
          </w:p>
        </w:tc>
        <w:tc>
          <w:tcPr>
            <w:tcW w:w="541" w:type="dxa"/>
            <w:vAlign w:val="bottom"/>
            <w:tcPrChange w:id="9795" w:author="Στάθης Καπ" w:date="2023-03-03T06:24:00Z">
              <w:tcPr>
                <w:tcW w:w="541" w:type="dxa"/>
                <w:vAlign w:val="bottom"/>
              </w:tcPr>
            </w:tcPrChange>
          </w:tcPr>
          <w:p w14:paraId="5EBB0A9B" w14:textId="60A82E24" w:rsidR="00577FCD" w:rsidRPr="00AC6F02" w:rsidRDefault="00577FCD">
            <w:pPr>
              <w:jc w:val="center"/>
              <w:rPr>
                <w:ins w:id="9796" w:author="Στάθης Καπ" w:date="2023-02-26T21:00:00Z"/>
                <w:rFonts w:cstheme="minorHAnsi"/>
                <w:sz w:val="16"/>
                <w:szCs w:val="16"/>
                <w:rPrChange w:id="9797" w:author="Στάθης Καπ" w:date="2023-03-03T03:18:00Z">
                  <w:rPr>
                    <w:ins w:id="9798" w:author="Στάθης Καπ" w:date="2023-02-26T21:00:00Z"/>
                  </w:rPr>
                </w:rPrChange>
              </w:rPr>
              <w:pPrChange w:id="9799" w:author="Στάθης Καπ" w:date="2023-02-26T21:00:00Z">
                <w:pPr/>
              </w:pPrChange>
            </w:pPr>
            <w:ins w:id="9800" w:author="Στάθης Καπ" w:date="2023-03-03T00:40:00Z">
              <w:r w:rsidRPr="00AC6F02">
                <w:rPr>
                  <w:rFonts w:ascii="Calibri" w:hAnsi="Calibri" w:cs="Calibri"/>
                  <w:color w:val="000000"/>
                  <w:sz w:val="16"/>
                  <w:szCs w:val="16"/>
                  <w:rPrChange w:id="9801" w:author="Στάθης Καπ" w:date="2023-03-03T03:18:00Z">
                    <w:rPr>
                      <w:rFonts w:ascii="Calibri" w:hAnsi="Calibri" w:cs="Calibri"/>
                      <w:color w:val="000000"/>
                    </w:rPr>
                  </w:rPrChange>
                </w:rPr>
                <w:t>0.449</w:t>
              </w:r>
            </w:ins>
          </w:p>
        </w:tc>
        <w:tc>
          <w:tcPr>
            <w:tcW w:w="589" w:type="dxa"/>
            <w:vAlign w:val="center"/>
            <w:tcPrChange w:id="9802" w:author="Στάθης Καπ" w:date="2023-03-03T06:24:00Z">
              <w:tcPr>
                <w:tcW w:w="589" w:type="dxa"/>
                <w:vAlign w:val="center"/>
              </w:tcPr>
            </w:tcPrChange>
          </w:tcPr>
          <w:p w14:paraId="435A7AAA" w14:textId="67D1FBDD" w:rsidR="00577FCD" w:rsidRPr="00AC6F02" w:rsidRDefault="00577FCD">
            <w:pPr>
              <w:jc w:val="center"/>
              <w:rPr>
                <w:ins w:id="9803" w:author="Στάθης Καπ" w:date="2023-02-26T21:00:00Z"/>
                <w:rFonts w:cstheme="minorHAnsi"/>
                <w:sz w:val="16"/>
                <w:szCs w:val="16"/>
                <w:rPrChange w:id="9804" w:author="Στάθης Καπ" w:date="2023-03-03T03:18:00Z">
                  <w:rPr>
                    <w:ins w:id="9805" w:author="Στάθης Καπ" w:date="2023-02-26T21:00:00Z"/>
                  </w:rPr>
                </w:rPrChange>
              </w:rPr>
              <w:pPrChange w:id="9806" w:author="Στάθης Καπ" w:date="2023-02-26T21:00:00Z">
                <w:pPr/>
              </w:pPrChange>
            </w:pPr>
            <w:ins w:id="9807" w:author="Στάθης Καπ" w:date="2023-03-03T04:45:00Z">
              <w:r>
                <w:rPr>
                  <w:rFonts w:ascii="Calibri" w:hAnsi="Calibri" w:cstheme="minorHAnsi"/>
                  <w:color w:val="000000"/>
                  <w:sz w:val="16"/>
                  <w:szCs w:val="16"/>
                </w:rPr>
                <w:t>4.95</w:t>
              </w:r>
            </w:ins>
          </w:p>
        </w:tc>
      </w:tr>
      <w:tr w:rsidR="00F03C40" w14:paraId="565B80E8" w14:textId="0120A66D" w:rsidTr="00F03C40">
        <w:trPr>
          <w:ins w:id="9808" w:author="Στάθης Καπ" w:date="2023-02-26T20:57:00Z"/>
        </w:trPr>
        <w:tc>
          <w:tcPr>
            <w:tcW w:w="515" w:type="dxa"/>
            <w:tcBorders>
              <w:top w:val="nil"/>
              <w:bottom w:val="nil"/>
              <w:right w:val="single" w:sz="4" w:space="0" w:color="auto"/>
            </w:tcBorders>
            <w:shd w:val="clear" w:color="auto" w:fill="E7E6E6" w:themeFill="background2"/>
            <w:vAlign w:val="center"/>
            <w:tcPrChange w:id="9809"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810" w:author="Στάθης Καπ" w:date="2023-02-26T20:57:00Z"/>
                <w:sz w:val="16"/>
                <w:szCs w:val="16"/>
                <w:rPrChange w:id="9811" w:author="Στάθης Καπ" w:date="2023-03-03T03:18:00Z">
                  <w:rPr>
                    <w:ins w:id="9812" w:author="Στάθης Καπ" w:date="2023-02-26T20:57:00Z"/>
                    <w:sz w:val="18"/>
                    <w:szCs w:val="18"/>
                  </w:rPr>
                </w:rPrChange>
              </w:rPr>
              <w:pPrChange w:id="9813" w:author="Στάθης Καπ" w:date="2023-02-26T21:00:00Z">
                <w:pPr/>
              </w:pPrChange>
            </w:pPr>
            <w:ins w:id="9814" w:author="Στάθης Καπ" w:date="2023-02-27T03:02:00Z">
              <w:r w:rsidRPr="00AC6F02">
                <w:rPr>
                  <w:sz w:val="16"/>
                  <w:szCs w:val="16"/>
                  <w:rPrChange w:id="9815" w:author="Στάθης Καπ" w:date="2023-03-03T03:18:00Z">
                    <w:rPr>
                      <w:sz w:val="18"/>
                      <w:szCs w:val="18"/>
                    </w:rPr>
                  </w:rPrChange>
                </w:rPr>
                <w:t>p</w:t>
              </w:r>
            </w:ins>
            <w:ins w:id="9816" w:author="Στάθης Καπ" w:date="2023-02-26T20:57:00Z">
              <w:r w:rsidRPr="00AC6F02">
                <w:rPr>
                  <w:sz w:val="16"/>
                  <w:szCs w:val="16"/>
                  <w:rPrChange w:id="9817" w:author="Στάθης Καπ" w:date="2023-03-03T03:18:00Z">
                    <w:rPr>
                      <w:sz w:val="18"/>
                      <w:szCs w:val="18"/>
                    </w:rPr>
                  </w:rPrChange>
                </w:rPr>
                <w:t>r13</w:t>
              </w:r>
            </w:ins>
          </w:p>
        </w:tc>
        <w:tc>
          <w:tcPr>
            <w:tcW w:w="560" w:type="dxa"/>
            <w:tcBorders>
              <w:left w:val="single" w:sz="4" w:space="0" w:color="auto"/>
            </w:tcBorders>
            <w:tcPrChange w:id="9818" w:author="Στάθης Καπ" w:date="2023-03-03T06:24:00Z">
              <w:tcPr>
                <w:tcW w:w="560" w:type="dxa"/>
              </w:tcPr>
            </w:tcPrChange>
          </w:tcPr>
          <w:p w14:paraId="342C4C09" w14:textId="1CCED2DD" w:rsidR="00577FCD" w:rsidRPr="00AC6F02" w:rsidRDefault="00577FCD">
            <w:pPr>
              <w:jc w:val="center"/>
              <w:rPr>
                <w:ins w:id="9819" w:author="Στάθης Καπ" w:date="2023-02-26T20:57:00Z"/>
                <w:rFonts w:cstheme="minorHAnsi"/>
                <w:sz w:val="16"/>
                <w:szCs w:val="16"/>
                <w:rPrChange w:id="9820" w:author="Στάθης Καπ" w:date="2023-03-03T03:18:00Z">
                  <w:rPr>
                    <w:ins w:id="9821" w:author="Στάθης Καπ" w:date="2023-02-26T20:57:00Z"/>
                  </w:rPr>
                </w:rPrChange>
              </w:rPr>
              <w:pPrChange w:id="9822" w:author="Στάθης Καπ" w:date="2023-02-26T21:00:00Z">
                <w:pPr/>
              </w:pPrChange>
            </w:pPr>
            <w:ins w:id="9823" w:author="Στάθης Καπ" w:date="2023-02-26T21:04:00Z">
              <w:r w:rsidRPr="00AC6F02">
                <w:rPr>
                  <w:rFonts w:cstheme="minorHAnsi"/>
                  <w:sz w:val="16"/>
                  <w:szCs w:val="16"/>
                  <w:rPrChange w:id="9824" w:author="Στάθης Καπ" w:date="2023-03-03T03:18:00Z">
                    <w:rPr>
                      <w:rFonts w:cstheme="minorHAnsi"/>
                      <w:sz w:val="20"/>
                      <w:szCs w:val="20"/>
                    </w:rPr>
                  </w:rPrChange>
                </w:rPr>
                <w:t>467</w:t>
              </w:r>
            </w:ins>
          </w:p>
        </w:tc>
        <w:tc>
          <w:tcPr>
            <w:tcW w:w="855" w:type="dxa"/>
            <w:tcPrChange w:id="9825" w:author="Στάθης Καπ" w:date="2023-03-03T06:24:00Z">
              <w:tcPr>
                <w:tcW w:w="855" w:type="dxa"/>
              </w:tcPr>
            </w:tcPrChange>
          </w:tcPr>
          <w:p w14:paraId="226DD39B" w14:textId="13BE0BB5" w:rsidR="00577FCD" w:rsidRPr="00AC6F02" w:rsidRDefault="00577FCD">
            <w:pPr>
              <w:jc w:val="center"/>
              <w:rPr>
                <w:ins w:id="9826" w:author="Στάθης Καπ" w:date="2023-02-26T20:57:00Z"/>
                <w:rFonts w:cstheme="minorHAnsi"/>
                <w:sz w:val="16"/>
                <w:szCs w:val="16"/>
                <w:rPrChange w:id="9827" w:author="Στάθης Καπ" w:date="2023-03-03T03:18:00Z">
                  <w:rPr>
                    <w:ins w:id="9828" w:author="Στάθης Καπ" w:date="2023-02-26T20:57:00Z"/>
                  </w:rPr>
                </w:rPrChange>
              </w:rPr>
              <w:pPrChange w:id="9829" w:author="Στάθης Καπ" w:date="2023-02-26T21:00:00Z">
                <w:pPr/>
              </w:pPrChange>
            </w:pPr>
            <w:ins w:id="9830" w:author="Στάθης Καπ" w:date="2023-02-26T21:07:00Z">
              <w:r w:rsidRPr="00AC6F02">
                <w:rPr>
                  <w:rFonts w:cstheme="minorHAnsi"/>
                  <w:sz w:val="16"/>
                  <w:szCs w:val="16"/>
                  <w:rPrChange w:id="9831" w:author="Στάθης Καπ" w:date="2023-03-03T03:18:00Z">
                    <w:rPr>
                      <w:rFonts w:cstheme="minorHAnsi"/>
                      <w:sz w:val="20"/>
                      <w:szCs w:val="20"/>
                    </w:rPr>
                  </w:rPrChange>
                </w:rPr>
                <w:t>450</w:t>
              </w:r>
            </w:ins>
          </w:p>
        </w:tc>
        <w:tc>
          <w:tcPr>
            <w:tcW w:w="544" w:type="dxa"/>
            <w:vAlign w:val="bottom"/>
            <w:tcPrChange w:id="9832" w:author="Στάθης Καπ" w:date="2023-03-03T06:24:00Z">
              <w:tcPr>
                <w:tcW w:w="544" w:type="dxa"/>
                <w:vAlign w:val="bottom"/>
              </w:tcPr>
            </w:tcPrChange>
          </w:tcPr>
          <w:p w14:paraId="6A5BAF15" w14:textId="16D975FC" w:rsidR="00577FCD" w:rsidRPr="00AC6F02" w:rsidRDefault="00577FCD">
            <w:pPr>
              <w:jc w:val="center"/>
              <w:rPr>
                <w:ins w:id="9833" w:author="Στάθης Καπ" w:date="2023-02-26T20:57:00Z"/>
                <w:rFonts w:cstheme="minorHAnsi"/>
                <w:sz w:val="16"/>
                <w:szCs w:val="16"/>
                <w:rPrChange w:id="9834" w:author="Στάθης Καπ" w:date="2023-03-03T03:18:00Z">
                  <w:rPr>
                    <w:ins w:id="9835" w:author="Στάθης Καπ" w:date="2023-02-26T20:57:00Z"/>
                  </w:rPr>
                </w:rPrChange>
              </w:rPr>
              <w:pPrChange w:id="9836" w:author="Στάθης Καπ" w:date="2023-02-26T21:00:00Z">
                <w:pPr/>
              </w:pPrChange>
            </w:pPr>
            <w:ins w:id="9837" w:author="Στάθης Καπ" w:date="2023-03-03T00:39:00Z">
              <w:r w:rsidRPr="00AC6F02">
                <w:rPr>
                  <w:rFonts w:ascii="Calibri" w:hAnsi="Calibri" w:cs="Calibri"/>
                  <w:color w:val="000000"/>
                  <w:sz w:val="16"/>
                  <w:szCs w:val="16"/>
                  <w:rPrChange w:id="9838" w:author="Στάθης Καπ" w:date="2023-03-03T03:18:00Z">
                    <w:rPr>
                      <w:rFonts w:ascii="Calibri" w:hAnsi="Calibri" w:cs="Calibri"/>
                      <w:color w:val="000000"/>
                    </w:rPr>
                  </w:rPrChange>
                </w:rPr>
                <w:t>444</w:t>
              </w:r>
            </w:ins>
          </w:p>
        </w:tc>
        <w:tc>
          <w:tcPr>
            <w:tcW w:w="621" w:type="dxa"/>
            <w:vAlign w:val="bottom"/>
            <w:tcPrChange w:id="9839" w:author="Στάθης Καπ" w:date="2023-03-03T06:24:00Z">
              <w:tcPr>
                <w:tcW w:w="621" w:type="dxa"/>
                <w:vAlign w:val="bottom"/>
              </w:tcPr>
            </w:tcPrChange>
          </w:tcPr>
          <w:p w14:paraId="5A58A74C" w14:textId="2F8FF3AE" w:rsidR="00577FCD" w:rsidRPr="00AC6F02" w:rsidRDefault="00577FCD">
            <w:pPr>
              <w:jc w:val="center"/>
              <w:rPr>
                <w:ins w:id="9840" w:author="Στάθης Καπ" w:date="2023-02-26T20:57:00Z"/>
                <w:rFonts w:cstheme="minorHAnsi"/>
                <w:sz w:val="16"/>
                <w:szCs w:val="16"/>
                <w:rPrChange w:id="9841" w:author="Στάθης Καπ" w:date="2023-03-03T03:18:00Z">
                  <w:rPr>
                    <w:ins w:id="9842" w:author="Στάθης Καπ" w:date="2023-02-26T20:57:00Z"/>
                  </w:rPr>
                </w:rPrChange>
              </w:rPr>
              <w:pPrChange w:id="9843" w:author="Στάθης Καπ" w:date="2023-02-26T21:00:00Z">
                <w:pPr/>
              </w:pPrChange>
            </w:pPr>
            <w:ins w:id="9844" w:author="Στάθης Καπ" w:date="2023-03-03T00:39:00Z">
              <w:r w:rsidRPr="00AC6F02">
                <w:rPr>
                  <w:rFonts w:ascii="Calibri" w:hAnsi="Calibri" w:cs="Calibri"/>
                  <w:color w:val="000000"/>
                  <w:sz w:val="16"/>
                  <w:szCs w:val="16"/>
                  <w:rPrChange w:id="9845" w:author="Στάθης Καπ" w:date="2023-03-03T03:18:00Z">
                    <w:rPr>
                      <w:rFonts w:ascii="Calibri" w:hAnsi="Calibri" w:cs="Calibri"/>
                      <w:color w:val="000000"/>
                    </w:rPr>
                  </w:rPrChange>
                </w:rPr>
                <w:t>0.475</w:t>
              </w:r>
            </w:ins>
          </w:p>
        </w:tc>
        <w:tc>
          <w:tcPr>
            <w:tcW w:w="669" w:type="dxa"/>
            <w:vAlign w:val="center"/>
            <w:tcPrChange w:id="9846" w:author="Στάθης Καπ" w:date="2023-03-03T06:24:00Z">
              <w:tcPr>
                <w:tcW w:w="669" w:type="dxa"/>
                <w:vAlign w:val="center"/>
              </w:tcPr>
            </w:tcPrChange>
          </w:tcPr>
          <w:p w14:paraId="1616F351" w14:textId="7377B883" w:rsidR="00577FCD" w:rsidRPr="00AC6F02" w:rsidRDefault="00577FCD">
            <w:pPr>
              <w:jc w:val="center"/>
              <w:rPr>
                <w:ins w:id="9847" w:author="Στάθης Καπ" w:date="2023-02-26T20:57:00Z"/>
                <w:rFonts w:cstheme="minorHAnsi"/>
                <w:sz w:val="16"/>
                <w:szCs w:val="16"/>
                <w:rPrChange w:id="9848" w:author="Στάθης Καπ" w:date="2023-03-03T03:18:00Z">
                  <w:rPr>
                    <w:ins w:id="9849" w:author="Στάθης Καπ" w:date="2023-02-26T20:57:00Z"/>
                  </w:rPr>
                </w:rPrChange>
              </w:rPr>
              <w:pPrChange w:id="9850" w:author="Στάθης Καπ" w:date="2023-02-26T21:00:00Z">
                <w:pPr/>
              </w:pPrChange>
            </w:pPr>
            <w:ins w:id="9851" w:author="Στάθης Καπ" w:date="2023-03-03T05:59:00Z">
              <w:r>
                <w:rPr>
                  <w:rFonts w:ascii="Calibri" w:hAnsi="Calibri" w:cs="Calibri"/>
                  <w:color w:val="000000"/>
                  <w:sz w:val="16"/>
                  <w:szCs w:val="16"/>
                </w:rPr>
                <w:t>4.93</w:t>
              </w:r>
            </w:ins>
          </w:p>
        </w:tc>
        <w:tc>
          <w:tcPr>
            <w:tcW w:w="543" w:type="dxa"/>
            <w:vAlign w:val="bottom"/>
            <w:tcPrChange w:id="9852" w:author="Στάθης Καπ" w:date="2023-03-03T06:24:00Z">
              <w:tcPr>
                <w:tcW w:w="543" w:type="dxa"/>
                <w:vAlign w:val="bottom"/>
              </w:tcPr>
            </w:tcPrChange>
          </w:tcPr>
          <w:p w14:paraId="098122B3" w14:textId="22C9E3AA" w:rsidR="00577FCD" w:rsidRPr="00AC6F02" w:rsidRDefault="00577FCD">
            <w:pPr>
              <w:jc w:val="center"/>
              <w:rPr>
                <w:ins w:id="9853" w:author="Στάθης Καπ" w:date="2023-02-26T20:57:00Z"/>
                <w:rFonts w:cstheme="minorHAnsi"/>
                <w:sz w:val="16"/>
                <w:szCs w:val="16"/>
                <w:rPrChange w:id="9854" w:author="Στάθης Καπ" w:date="2023-03-03T03:18:00Z">
                  <w:rPr>
                    <w:ins w:id="9855" w:author="Στάθης Καπ" w:date="2023-02-26T20:57:00Z"/>
                  </w:rPr>
                </w:rPrChange>
              </w:rPr>
              <w:pPrChange w:id="9856" w:author="Στάθης Καπ" w:date="2023-02-26T21:00:00Z">
                <w:pPr/>
              </w:pPrChange>
            </w:pPr>
            <w:ins w:id="9857" w:author="Στάθης Καπ" w:date="2023-03-03T00:39:00Z">
              <w:r w:rsidRPr="00AC6F02">
                <w:rPr>
                  <w:rFonts w:ascii="Calibri" w:hAnsi="Calibri" w:cs="Calibri"/>
                  <w:color w:val="000000"/>
                  <w:sz w:val="16"/>
                  <w:szCs w:val="16"/>
                  <w:rPrChange w:id="9858" w:author="Στάθης Καπ" w:date="2023-03-03T03:18:00Z">
                    <w:rPr>
                      <w:rFonts w:ascii="Calibri" w:hAnsi="Calibri" w:cs="Calibri"/>
                      <w:color w:val="000000"/>
                    </w:rPr>
                  </w:rPrChange>
                </w:rPr>
                <w:t>377</w:t>
              </w:r>
            </w:ins>
          </w:p>
        </w:tc>
        <w:tc>
          <w:tcPr>
            <w:tcW w:w="621" w:type="dxa"/>
            <w:vAlign w:val="bottom"/>
            <w:tcPrChange w:id="9859" w:author="Στάθης Καπ" w:date="2023-03-03T06:24:00Z">
              <w:tcPr>
                <w:tcW w:w="621" w:type="dxa"/>
                <w:vAlign w:val="bottom"/>
              </w:tcPr>
            </w:tcPrChange>
          </w:tcPr>
          <w:p w14:paraId="3A1CF050" w14:textId="362FB7A4" w:rsidR="00577FCD" w:rsidRPr="00AC6F02" w:rsidRDefault="00577FCD">
            <w:pPr>
              <w:jc w:val="center"/>
              <w:rPr>
                <w:ins w:id="9860" w:author="Στάθης Καπ" w:date="2023-02-26T20:57:00Z"/>
                <w:rFonts w:cstheme="minorHAnsi"/>
                <w:sz w:val="16"/>
                <w:szCs w:val="16"/>
                <w:rPrChange w:id="9861" w:author="Στάθης Καπ" w:date="2023-03-03T03:18:00Z">
                  <w:rPr>
                    <w:ins w:id="9862" w:author="Στάθης Καπ" w:date="2023-02-26T20:57:00Z"/>
                  </w:rPr>
                </w:rPrChange>
              </w:rPr>
              <w:pPrChange w:id="9863" w:author="Στάθης Καπ" w:date="2023-02-26T21:00:00Z">
                <w:pPr/>
              </w:pPrChange>
            </w:pPr>
            <w:ins w:id="9864" w:author="Στάθης Καπ" w:date="2023-03-03T00:39:00Z">
              <w:r w:rsidRPr="00AC6F02">
                <w:rPr>
                  <w:rFonts w:ascii="Calibri" w:hAnsi="Calibri" w:cs="Calibri"/>
                  <w:color w:val="000000"/>
                  <w:sz w:val="16"/>
                  <w:szCs w:val="16"/>
                  <w:rPrChange w:id="9865" w:author="Στάθης Καπ" w:date="2023-03-03T03:18:00Z">
                    <w:rPr>
                      <w:rFonts w:ascii="Calibri" w:hAnsi="Calibri" w:cs="Calibri"/>
                      <w:color w:val="000000"/>
                    </w:rPr>
                  </w:rPrChange>
                </w:rPr>
                <w:t>0.384</w:t>
              </w:r>
            </w:ins>
          </w:p>
        </w:tc>
        <w:tc>
          <w:tcPr>
            <w:tcW w:w="669" w:type="dxa"/>
            <w:vAlign w:val="center"/>
            <w:tcPrChange w:id="9866" w:author="Στάθης Καπ" w:date="2023-03-03T06:24:00Z">
              <w:tcPr>
                <w:tcW w:w="669" w:type="dxa"/>
                <w:vAlign w:val="center"/>
              </w:tcPr>
            </w:tcPrChange>
          </w:tcPr>
          <w:p w14:paraId="033C0B40" w14:textId="4B372AFC" w:rsidR="00577FCD" w:rsidRPr="00AC6F02" w:rsidRDefault="00577FCD">
            <w:pPr>
              <w:jc w:val="center"/>
              <w:rPr>
                <w:ins w:id="9867" w:author="Στάθης Καπ" w:date="2023-02-26T20:57:00Z"/>
                <w:rFonts w:cstheme="minorHAnsi"/>
                <w:sz w:val="16"/>
                <w:szCs w:val="16"/>
                <w:rPrChange w:id="9868" w:author="Στάθης Καπ" w:date="2023-03-03T03:18:00Z">
                  <w:rPr>
                    <w:ins w:id="9869" w:author="Στάθης Καπ" w:date="2023-02-26T20:57:00Z"/>
                  </w:rPr>
                </w:rPrChange>
              </w:rPr>
              <w:pPrChange w:id="9870" w:author="Στάθης Καπ" w:date="2023-02-26T21:00:00Z">
                <w:pPr/>
              </w:pPrChange>
            </w:pPr>
            <w:ins w:id="9871" w:author="Στάθης Καπ" w:date="2023-03-03T04:44:00Z">
              <w:r>
                <w:rPr>
                  <w:rFonts w:ascii="Calibri" w:hAnsi="Calibri" w:cstheme="minorHAnsi"/>
                  <w:color w:val="000000"/>
                  <w:sz w:val="16"/>
                  <w:szCs w:val="16"/>
                </w:rPr>
                <w:t>15.09</w:t>
              </w:r>
            </w:ins>
          </w:p>
        </w:tc>
        <w:tc>
          <w:tcPr>
            <w:tcW w:w="508" w:type="dxa"/>
            <w:vAlign w:val="bottom"/>
            <w:tcPrChange w:id="9872" w:author="Στάθης Καπ" w:date="2023-03-03T06:24:00Z">
              <w:tcPr>
                <w:tcW w:w="508" w:type="dxa"/>
                <w:vAlign w:val="bottom"/>
              </w:tcPr>
            </w:tcPrChange>
          </w:tcPr>
          <w:p w14:paraId="31885617" w14:textId="6B2E9090" w:rsidR="00577FCD" w:rsidRPr="00AC6F02" w:rsidRDefault="00577FCD">
            <w:pPr>
              <w:jc w:val="center"/>
              <w:rPr>
                <w:ins w:id="9873" w:author="Στάθης Καπ" w:date="2023-02-26T20:57:00Z"/>
                <w:rFonts w:cstheme="minorHAnsi"/>
                <w:sz w:val="16"/>
                <w:szCs w:val="16"/>
                <w:rPrChange w:id="9874" w:author="Στάθης Καπ" w:date="2023-03-03T03:18:00Z">
                  <w:rPr>
                    <w:ins w:id="9875" w:author="Στάθης Καπ" w:date="2023-02-26T20:57:00Z"/>
                  </w:rPr>
                </w:rPrChange>
              </w:rPr>
              <w:pPrChange w:id="9876" w:author="Στάθης Καπ" w:date="2023-02-26T21:00:00Z">
                <w:pPr/>
              </w:pPrChange>
            </w:pPr>
            <w:ins w:id="9877" w:author="Στάθης Καπ" w:date="2023-03-03T00:39:00Z">
              <w:r w:rsidRPr="00AC6F02">
                <w:rPr>
                  <w:rFonts w:ascii="Calibri" w:hAnsi="Calibri" w:cs="Calibri"/>
                  <w:color w:val="000000"/>
                  <w:sz w:val="16"/>
                  <w:szCs w:val="16"/>
                  <w:rPrChange w:id="9878" w:author="Στάθης Καπ" w:date="2023-03-03T03:18:00Z">
                    <w:rPr>
                      <w:rFonts w:ascii="Calibri" w:hAnsi="Calibri" w:cs="Calibri"/>
                      <w:color w:val="000000"/>
                    </w:rPr>
                  </w:rPrChange>
                </w:rPr>
                <w:t>376</w:t>
              </w:r>
            </w:ins>
          </w:p>
        </w:tc>
        <w:tc>
          <w:tcPr>
            <w:tcW w:w="541" w:type="dxa"/>
            <w:vAlign w:val="bottom"/>
            <w:tcPrChange w:id="9879" w:author="Στάθης Καπ" w:date="2023-03-03T06:24:00Z">
              <w:tcPr>
                <w:tcW w:w="541" w:type="dxa"/>
                <w:vAlign w:val="bottom"/>
              </w:tcPr>
            </w:tcPrChange>
          </w:tcPr>
          <w:p w14:paraId="5D8D948A" w14:textId="746CDED1" w:rsidR="00577FCD" w:rsidRPr="00AC6F02" w:rsidRDefault="00577FCD">
            <w:pPr>
              <w:jc w:val="center"/>
              <w:rPr>
                <w:ins w:id="9880" w:author="Στάθης Καπ" w:date="2023-02-26T20:58:00Z"/>
                <w:rFonts w:cstheme="minorHAnsi"/>
                <w:sz w:val="16"/>
                <w:szCs w:val="16"/>
                <w:rPrChange w:id="9881" w:author="Στάθης Καπ" w:date="2023-03-03T03:18:00Z">
                  <w:rPr>
                    <w:ins w:id="9882" w:author="Στάθης Καπ" w:date="2023-02-26T20:58:00Z"/>
                  </w:rPr>
                </w:rPrChange>
              </w:rPr>
              <w:pPrChange w:id="9883" w:author="Στάθης Καπ" w:date="2023-02-26T21:00:00Z">
                <w:pPr/>
              </w:pPrChange>
            </w:pPr>
            <w:ins w:id="9884" w:author="Στάθης Καπ" w:date="2023-03-03T00:39:00Z">
              <w:r w:rsidRPr="00AC6F02">
                <w:rPr>
                  <w:rFonts w:ascii="Calibri" w:hAnsi="Calibri" w:cs="Calibri"/>
                  <w:color w:val="000000"/>
                  <w:sz w:val="16"/>
                  <w:szCs w:val="16"/>
                  <w:rPrChange w:id="9885" w:author="Στάθης Καπ" w:date="2023-03-03T03:18:00Z">
                    <w:rPr>
                      <w:rFonts w:ascii="Calibri" w:hAnsi="Calibri" w:cs="Calibri"/>
                      <w:color w:val="000000"/>
                    </w:rPr>
                  </w:rPrChange>
                </w:rPr>
                <w:t>0.315</w:t>
              </w:r>
            </w:ins>
          </w:p>
        </w:tc>
        <w:tc>
          <w:tcPr>
            <w:tcW w:w="589" w:type="dxa"/>
            <w:vAlign w:val="center"/>
            <w:tcPrChange w:id="9886" w:author="Στάθης Καπ" w:date="2023-03-03T06:24:00Z">
              <w:tcPr>
                <w:tcW w:w="589" w:type="dxa"/>
                <w:vAlign w:val="center"/>
              </w:tcPr>
            </w:tcPrChange>
          </w:tcPr>
          <w:p w14:paraId="350A55F4" w14:textId="3A90C7ED" w:rsidR="00577FCD" w:rsidRPr="00AC6F02" w:rsidRDefault="00577FCD">
            <w:pPr>
              <w:jc w:val="center"/>
              <w:rPr>
                <w:ins w:id="9887" w:author="Στάθης Καπ" w:date="2023-02-26T20:58:00Z"/>
                <w:rFonts w:cstheme="minorHAnsi"/>
                <w:sz w:val="16"/>
                <w:szCs w:val="16"/>
                <w:rPrChange w:id="9888" w:author="Στάθης Καπ" w:date="2023-03-03T03:18:00Z">
                  <w:rPr>
                    <w:ins w:id="9889" w:author="Στάθης Καπ" w:date="2023-02-26T20:58:00Z"/>
                  </w:rPr>
                </w:rPrChange>
              </w:rPr>
              <w:pPrChange w:id="9890" w:author="Στάθης Καπ" w:date="2023-02-26T21:00:00Z">
                <w:pPr/>
              </w:pPrChange>
            </w:pPr>
            <w:ins w:id="9891" w:author="Στάθης Καπ" w:date="2023-03-03T04:44:00Z">
              <w:r>
                <w:rPr>
                  <w:rFonts w:ascii="Calibri" w:hAnsi="Calibri" w:cstheme="minorHAnsi"/>
                  <w:color w:val="000000"/>
                  <w:sz w:val="16"/>
                  <w:szCs w:val="16"/>
                </w:rPr>
                <w:t>15.32</w:t>
              </w:r>
            </w:ins>
          </w:p>
        </w:tc>
        <w:tc>
          <w:tcPr>
            <w:tcW w:w="463" w:type="dxa"/>
            <w:vAlign w:val="bottom"/>
            <w:tcPrChange w:id="9892" w:author="Στάθης Καπ" w:date="2023-03-03T06:24:00Z">
              <w:tcPr>
                <w:tcW w:w="463" w:type="dxa"/>
                <w:vAlign w:val="bottom"/>
              </w:tcPr>
            </w:tcPrChange>
          </w:tcPr>
          <w:p w14:paraId="10D9F2D3" w14:textId="2EFF057A" w:rsidR="00577FCD" w:rsidRPr="00AC6F02" w:rsidRDefault="00577FCD">
            <w:pPr>
              <w:jc w:val="center"/>
              <w:rPr>
                <w:ins w:id="9893" w:author="Στάθης Καπ" w:date="2023-02-26T20:58:00Z"/>
                <w:rFonts w:cstheme="minorHAnsi"/>
                <w:sz w:val="16"/>
                <w:szCs w:val="16"/>
                <w:rPrChange w:id="9894" w:author="Στάθης Καπ" w:date="2023-03-03T03:18:00Z">
                  <w:rPr>
                    <w:ins w:id="9895" w:author="Στάθης Καπ" w:date="2023-02-26T20:58:00Z"/>
                  </w:rPr>
                </w:rPrChange>
              </w:rPr>
              <w:pPrChange w:id="9896" w:author="Στάθης Καπ" w:date="2023-02-26T21:00:00Z">
                <w:pPr/>
              </w:pPrChange>
            </w:pPr>
            <w:ins w:id="9897" w:author="Στάθης Καπ" w:date="2023-03-03T00:40:00Z">
              <w:r w:rsidRPr="00AC6F02">
                <w:rPr>
                  <w:rFonts w:ascii="Calibri" w:hAnsi="Calibri" w:cs="Calibri"/>
                  <w:color w:val="000000"/>
                  <w:sz w:val="16"/>
                  <w:szCs w:val="16"/>
                  <w:rPrChange w:id="9898" w:author="Στάθης Καπ" w:date="2023-03-03T03:18:00Z">
                    <w:rPr>
                      <w:rFonts w:ascii="Calibri" w:hAnsi="Calibri" w:cs="Calibri"/>
                      <w:color w:val="000000"/>
                    </w:rPr>
                  </w:rPrChange>
                </w:rPr>
                <w:t>391</w:t>
              </w:r>
            </w:ins>
          </w:p>
        </w:tc>
        <w:tc>
          <w:tcPr>
            <w:tcW w:w="541" w:type="dxa"/>
            <w:vAlign w:val="bottom"/>
            <w:tcPrChange w:id="9899" w:author="Στάθης Καπ" w:date="2023-03-03T06:24:00Z">
              <w:tcPr>
                <w:tcW w:w="541" w:type="dxa"/>
                <w:vAlign w:val="bottom"/>
              </w:tcPr>
            </w:tcPrChange>
          </w:tcPr>
          <w:p w14:paraId="41652A54" w14:textId="0881F077" w:rsidR="00577FCD" w:rsidRPr="00AC6F02" w:rsidRDefault="00577FCD">
            <w:pPr>
              <w:jc w:val="center"/>
              <w:rPr>
                <w:ins w:id="9900" w:author="Στάθης Καπ" w:date="2023-02-26T21:00:00Z"/>
                <w:rFonts w:cstheme="minorHAnsi"/>
                <w:sz w:val="16"/>
                <w:szCs w:val="16"/>
                <w:rPrChange w:id="9901" w:author="Στάθης Καπ" w:date="2023-03-03T03:18:00Z">
                  <w:rPr>
                    <w:ins w:id="9902" w:author="Στάθης Καπ" w:date="2023-02-26T21:00:00Z"/>
                  </w:rPr>
                </w:rPrChange>
              </w:rPr>
              <w:pPrChange w:id="9903" w:author="Στάθης Καπ" w:date="2023-02-26T21:00:00Z">
                <w:pPr/>
              </w:pPrChange>
            </w:pPr>
            <w:ins w:id="9904" w:author="Στάθης Καπ" w:date="2023-03-03T00:40:00Z">
              <w:r w:rsidRPr="00AC6F02">
                <w:rPr>
                  <w:rFonts w:ascii="Calibri" w:hAnsi="Calibri" w:cs="Calibri"/>
                  <w:color w:val="000000"/>
                  <w:sz w:val="16"/>
                  <w:szCs w:val="16"/>
                  <w:rPrChange w:id="9905" w:author="Στάθης Καπ" w:date="2023-03-03T03:18:00Z">
                    <w:rPr>
                      <w:rFonts w:ascii="Calibri" w:hAnsi="Calibri" w:cs="Calibri"/>
                      <w:color w:val="000000"/>
                    </w:rPr>
                  </w:rPrChange>
                </w:rPr>
                <w:t>0.398</w:t>
              </w:r>
            </w:ins>
          </w:p>
        </w:tc>
        <w:tc>
          <w:tcPr>
            <w:tcW w:w="589" w:type="dxa"/>
            <w:vAlign w:val="center"/>
            <w:tcPrChange w:id="9906" w:author="Στάθης Καπ" w:date="2023-03-03T06:24:00Z">
              <w:tcPr>
                <w:tcW w:w="589" w:type="dxa"/>
                <w:vAlign w:val="center"/>
              </w:tcPr>
            </w:tcPrChange>
          </w:tcPr>
          <w:p w14:paraId="5C9D4ED4" w14:textId="7DB841B8" w:rsidR="00577FCD" w:rsidRPr="00AC6F02" w:rsidRDefault="00577FCD">
            <w:pPr>
              <w:jc w:val="center"/>
              <w:rPr>
                <w:ins w:id="9907" w:author="Στάθης Καπ" w:date="2023-02-26T21:00:00Z"/>
                <w:rFonts w:cstheme="minorHAnsi"/>
                <w:sz w:val="16"/>
                <w:szCs w:val="16"/>
                <w:rPrChange w:id="9908" w:author="Στάθης Καπ" w:date="2023-03-03T03:18:00Z">
                  <w:rPr>
                    <w:ins w:id="9909" w:author="Στάθης Καπ" w:date="2023-02-26T21:00:00Z"/>
                  </w:rPr>
                </w:rPrChange>
              </w:rPr>
              <w:pPrChange w:id="9910" w:author="Στάθης Καπ" w:date="2023-02-26T21:00:00Z">
                <w:pPr/>
              </w:pPrChange>
            </w:pPr>
            <w:ins w:id="9911" w:author="Στάθης Καπ" w:date="2023-03-03T04:45:00Z">
              <w:r>
                <w:rPr>
                  <w:rFonts w:ascii="Calibri" w:hAnsi="Calibri" w:cstheme="minorHAnsi"/>
                  <w:color w:val="000000"/>
                  <w:sz w:val="16"/>
                  <w:szCs w:val="16"/>
                </w:rPr>
                <w:t>11.94</w:t>
              </w:r>
            </w:ins>
          </w:p>
        </w:tc>
      </w:tr>
      <w:tr w:rsidR="00F03C40" w14:paraId="432A0EA3" w14:textId="19E613CE" w:rsidTr="00F03C40">
        <w:trPr>
          <w:ins w:id="9912" w:author="Στάθης Καπ" w:date="2023-02-26T20:57:00Z"/>
        </w:trPr>
        <w:tc>
          <w:tcPr>
            <w:tcW w:w="515" w:type="dxa"/>
            <w:tcBorders>
              <w:top w:val="nil"/>
              <w:bottom w:val="nil"/>
              <w:right w:val="single" w:sz="4" w:space="0" w:color="auto"/>
            </w:tcBorders>
            <w:shd w:val="clear" w:color="auto" w:fill="E7E6E6" w:themeFill="background2"/>
            <w:vAlign w:val="center"/>
            <w:tcPrChange w:id="9913"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914" w:author="Στάθης Καπ" w:date="2023-02-26T20:57:00Z"/>
                <w:sz w:val="16"/>
                <w:szCs w:val="16"/>
                <w:rPrChange w:id="9915" w:author="Στάθης Καπ" w:date="2023-03-03T03:18:00Z">
                  <w:rPr>
                    <w:ins w:id="9916" w:author="Στάθης Καπ" w:date="2023-02-26T20:57:00Z"/>
                    <w:sz w:val="18"/>
                    <w:szCs w:val="18"/>
                  </w:rPr>
                </w:rPrChange>
              </w:rPr>
              <w:pPrChange w:id="9917" w:author="Στάθης Καπ" w:date="2023-02-26T21:00:00Z">
                <w:pPr/>
              </w:pPrChange>
            </w:pPr>
            <w:ins w:id="9918" w:author="Στάθης Καπ" w:date="2023-02-27T03:02:00Z">
              <w:r w:rsidRPr="00AC6F02">
                <w:rPr>
                  <w:sz w:val="16"/>
                  <w:szCs w:val="16"/>
                  <w:rPrChange w:id="9919" w:author="Στάθης Καπ" w:date="2023-03-03T03:18:00Z">
                    <w:rPr>
                      <w:sz w:val="18"/>
                      <w:szCs w:val="18"/>
                    </w:rPr>
                  </w:rPrChange>
                </w:rPr>
                <w:t>p</w:t>
              </w:r>
            </w:ins>
            <w:ins w:id="9920" w:author="Στάθης Καπ" w:date="2023-02-26T20:57:00Z">
              <w:r w:rsidRPr="00AC6F02">
                <w:rPr>
                  <w:sz w:val="16"/>
                  <w:szCs w:val="16"/>
                  <w:rPrChange w:id="9921" w:author="Στάθης Καπ" w:date="2023-03-03T03:18:00Z">
                    <w:rPr>
                      <w:sz w:val="18"/>
                      <w:szCs w:val="18"/>
                    </w:rPr>
                  </w:rPrChange>
                </w:rPr>
                <w:t>r14</w:t>
              </w:r>
            </w:ins>
          </w:p>
        </w:tc>
        <w:tc>
          <w:tcPr>
            <w:tcW w:w="560" w:type="dxa"/>
            <w:tcBorders>
              <w:left w:val="single" w:sz="4" w:space="0" w:color="auto"/>
            </w:tcBorders>
            <w:tcPrChange w:id="9922" w:author="Στάθης Καπ" w:date="2023-03-03T06:24:00Z">
              <w:tcPr>
                <w:tcW w:w="560" w:type="dxa"/>
              </w:tcPr>
            </w:tcPrChange>
          </w:tcPr>
          <w:p w14:paraId="13C75BA3" w14:textId="457C2367" w:rsidR="00577FCD" w:rsidRPr="00AC6F02" w:rsidRDefault="00577FCD">
            <w:pPr>
              <w:jc w:val="center"/>
              <w:rPr>
                <w:ins w:id="9923" w:author="Στάθης Καπ" w:date="2023-02-26T20:57:00Z"/>
                <w:rFonts w:cstheme="minorHAnsi"/>
                <w:sz w:val="16"/>
                <w:szCs w:val="16"/>
                <w:rPrChange w:id="9924" w:author="Στάθης Καπ" w:date="2023-03-03T03:18:00Z">
                  <w:rPr>
                    <w:ins w:id="9925" w:author="Στάθης Καπ" w:date="2023-02-26T20:57:00Z"/>
                  </w:rPr>
                </w:rPrChange>
              </w:rPr>
              <w:pPrChange w:id="9926" w:author="Στάθης Καπ" w:date="2023-02-26T21:00:00Z">
                <w:pPr/>
              </w:pPrChange>
            </w:pPr>
            <w:ins w:id="9927" w:author="Στάθης Καπ" w:date="2023-02-26T21:04:00Z">
              <w:r w:rsidRPr="00AC6F02">
                <w:rPr>
                  <w:rFonts w:cstheme="minorHAnsi"/>
                  <w:sz w:val="16"/>
                  <w:szCs w:val="16"/>
                  <w:rPrChange w:id="9928" w:author="Στάθης Καπ" w:date="2023-03-03T03:18:00Z">
                    <w:rPr>
                      <w:rFonts w:cstheme="minorHAnsi"/>
                      <w:sz w:val="20"/>
                      <w:szCs w:val="20"/>
                    </w:rPr>
                  </w:rPrChange>
                </w:rPr>
                <w:t>567</w:t>
              </w:r>
            </w:ins>
          </w:p>
        </w:tc>
        <w:tc>
          <w:tcPr>
            <w:tcW w:w="855" w:type="dxa"/>
            <w:tcPrChange w:id="9929" w:author="Στάθης Καπ" w:date="2023-03-03T06:24:00Z">
              <w:tcPr>
                <w:tcW w:w="855" w:type="dxa"/>
              </w:tcPr>
            </w:tcPrChange>
          </w:tcPr>
          <w:p w14:paraId="6213402C" w14:textId="667F843B" w:rsidR="00577FCD" w:rsidRPr="00AC6F02" w:rsidRDefault="00577FCD">
            <w:pPr>
              <w:jc w:val="center"/>
              <w:rPr>
                <w:ins w:id="9930" w:author="Στάθης Καπ" w:date="2023-02-26T20:57:00Z"/>
                <w:rFonts w:cstheme="minorHAnsi"/>
                <w:sz w:val="16"/>
                <w:szCs w:val="16"/>
                <w:rPrChange w:id="9931" w:author="Στάθης Καπ" w:date="2023-03-03T03:18:00Z">
                  <w:rPr>
                    <w:ins w:id="9932" w:author="Στάθης Καπ" w:date="2023-02-26T20:57:00Z"/>
                  </w:rPr>
                </w:rPrChange>
              </w:rPr>
              <w:pPrChange w:id="9933" w:author="Στάθης Καπ" w:date="2023-02-26T21:00:00Z">
                <w:pPr/>
              </w:pPrChange>
            </w:pPr>
            <w:ins w:id="9934" w:author="Στάθης Καπ" w:date="2023-02-26T21:07:00Z">
              <w:r w:rsidRPr="00AC6F02">
                <w:rPr>
                  <w:rFonts w:cstheme="minorHAnsi"/>
                  <w:sz w:val="16"/>
                  <w:szCs w:val="16"/>
                  <w:rPrChange w:id="9935" w:author="Στάθης Καπ" w:date="2023-03-03T03:18:00Z">
                    <w:rPr>
                      <w:rFonts w:cstheme="minorHAnsi"/>
                      <w:sz w:val="20"/>
                      <w:szCs w:val="20"/>
                    </w:rPr>
                  </w:rPrChange>
                </w:rPr>
                <w:t>482</w:t>
              </w:r>
            </w:ins>
          </w:p>
        </w:tc>
        <w:tc>
          <w:tcPr>
            <w:tcW w:w="544" w:type="dxa"/>
            <w:vAlign w:val="bottom"/>
            <w:tcPrChange w:id="9936" w:author="Στάθης Καπ" w:date="2023-03-03T06:24:00Z">
              <w:tcPr>
                <w:tcW w:w="544" w:type="dxa"/>
                <w:vAlign w:val="bottom"/>
              </w:tcPr>
            </w:tcPrChange>
          </w:tcPr>
          <w:p w14:paraId="1791CE86" w14:textId="4084175A" w:rsidR="00577FCD" w:rsidRPr="00AC6F02" w:rsidRDefault="00577FCD">
            <w:pPr>
              <w:jc w:val="center"/>
              <w:rPr>
                <w:ins w:id="9937" w:author="Στάθης Καπ" w:date="2023-02-26T20:57:00Z"/>
                <w:rFonts w:cstheme="minorHAnsi"/>
                <w:sz w:val="16"/>
                <w:szCs w:val="16"/>
                <w:rPrChange w:id="9938" w:author="Στάθης Καπ" w:date="2023-03-03T03:18:00Z">
                  <w:rPr>
                    <w:ins w:id="9939" w:author="Στάθης Καπ" w:date="2023-02-26T20:57:00Z"/>
                  </w:rPr>
                </w:rPrChange>
              </w:rPr>
              <w:pPrChange w:id="9940" w:author="Στάθης Καπ" w:date="2023-02-26T21:00:00Z">
                <w:pPr/>
              </w:pPrChange>
            </w:pPr>
            <w:ins w:id="9941" w:author="Στάθης Καπ" w:date="2023-03-03T00:39:00Z">
              <w:r w:rsidRPr="00AC6F02">
                <w:rPr>
                  <w:rFonts w:ascii="Calibri" w:hAnsi="Calibri" w:cs="Calibri"/>
                  <w:color w:val="000000"/>
                  <w:sz w:val="16"/>
                  <w:szCs w:val="16"/>
                  <w:rPrChange w:id="9942" w:author="Στάθης Καπ" w:date="2023-03-03T03:18:00Z">
                    <w:rPr>
                      <w:rFonts w:ascii="Calibri" w:hAnsi="Calibri" w:cs="Calibri"/>
                      <w:color w:val="000000"/>
                    </w:rPr>
                  </w:rPrChange>
                </w:rPr>
                <w:t>510</w:t>
              </w:r>
            </w:ins>
          </w:p>
        </w:tc>
        <w:tc>
          <w:tcPr>
            <w:tcW w:w="621" w:type="dxa"/>
            <w:vAlign w:val="bottom"/>
            <w:tcPrChange w:id="9943" w:author="Στάθης Καπ" w:date="2023-03-03T06:24:00Z">
              <w:tcPr>
                <w:tcW w:w="621" w:type="dxa"/>
                <w:vAlign w:val="bottom"/>
              </w:tcPr>
            </w:tcPrChange>
          </w:tcPr>
          <w:p w14:paraId="4FACABCB" w14:textId="2680B9EE" w:rsidR="00577FCD" w:rsidRPr="00AC6F02" w:rsidRDefault="00577FCD">
            <w:pPr>
              <w:jc w:val="center"/>
              <w:rPr>
                <w:ins w:id="9944" w:author="Στάθης Καπ" w:date="2023-02-26T20:57:00Z"/>
                <w:rFonts w:cstheme="minorHAnsi"/>
                <w:sz w:val="16"/>
                <w:szCs w:val="16"/>
                <w:rPrChange w:id="9945" w:author="Στάθης Καπ" w:date="2023-03-03T03:18:00Z">
                  <w:rPr>
                    <w:ins w:id="9946" w:author="Στάθης Καπ" w:date="2023-02-26T20:57:00Z"/>
                  </w:rPr>
                </w:rPrChange>
              </w:rPr>
              <w:pPrChange w:id="9947" w:author="Στάθης Καπ" w:date="2023-02-26T21:00:00Z">
                <w:pPr/>
              </w:pPrChange>
            </w:pPr>
            <w:ins w:id="9948" w:author="Στάθης Καπ" w:date="2023-03-03T00:39:00Z">
              <w:r w:rsidRPr="00AC6F02">
                <w:rPr>
                  <w:rFonts w:ascii="Calibri" w:hAnsi="Calibri" w:cs="Calibri"/>
                  <w:color w:val="000000"/>
                  <w:sz w:val="16"/>
                  <w:szCs w:val="16"/>
                  <w:rPrChange w:id="9949" w:author="Στάθης Καπ" w:date="2023-03-03T03:18:00Z">
                    <w:rPr>
                      <w:rFonts w:ascii="Calibri" w:hAnsi="Calibri" w:cs="Calibri"/>
                      <w:color w:val="000000"/>
                    </w:rPr>
                  </w:rPrChange>
                </w:rPr>
                <w:t>1.005</w:t>
              </w:r>
            </w:ins>
          </w:p>
        </w:tc>
        <w:tc>
          <w:tcPr>
            <w:tcW w:w="669" w:type="dxa"/>
            <w:vAlign w:val="center"/>
            <w:tcPrChange w:id="9950" w:author="Στάθης Καπ" w:date="2023-03-03T06:24:00Z">
              <w:tcPr>
                <w:tcW w:w="669" w:type="dxa"/>
                <w:vAlign w:val="center"/>
              </w:tcPr>
            </w:tcPrChange>
          </w:tcPr>
          <w:p w14:paraId="2E475EAB" w14:textId="20928034" w:rsidR="00577FCD" w:rsidRPr="00AC6F02" w:rsidRDefault="00577FCD">
            <w:pPr>
              <w:jc w:val="center"/>
              <w:rPr>
                <w:ins w:id="9951" w:author="Στάθης Καπ" w:date="2023-02-26T20:57:00Z"/>
                <w:rFonts w:cstheme="minorHAnsi"/>
                <w:sz w:val="16"/>
                <w:szCs w:val="16"/>
                <w:rPrChange w:id="9952" w:author="Στάθης Καπ" w:date="2023-03-03T03:18:00Z">
                  <w:rPr>
                    <w:ins w:id="9953" w:author="Στάθης Καπ" w:date="2023-02-26T20:57:00Z"/>
                  </w:rPr>
                </w:rPrChange>
              </w:rPr>
              <w:pPrChange w:id="9954" w:author="Στάθης Καπ" w:date="2023-02-26T21:00:00Z">
                <w:pPr/>
              </w:pPrChange>
            </w:pPr>
            <w:ins w:id="9955" w:author="Στάθης Καπ" w:date="2023-03-03T05:59:00Z">
              <w:r>
                <w:rPr>
                  <w:rFonts w:ascii="Calibri" w:hAnsi="Calibri" w:cs="Calibri"/>
                  <w:color w:val="000000"/>
                  <w:sz w:val="16"/>
                  <w:szCs w:val="16"/>
                </w:rPr>
                <w:t>10.05</w:t>
              </w:r>
            </w:ins>
          </w:p>
        </w:tc>
        <w:tc>
          <w:tcPr>
            <w:tcW w:w="543" w:type="dxa"/>
            <w:vAlign w:val="bottom"/>
            <w:tcPrChange w:id="9956" w:author="Στάθης Καπ" w:date="2023-03-03T06:24:00Z">
              <w:tcPr>
                <w:tcW w:w="543" w:type="dxa"/>
                <w:vAlign w:val="bottom"/>
              </w:tcPr>
            </w:tcPrChange>
          </w:tcPr>
          <w:p w14:paraId="03078A63" w14:textId="5FA4E1F9" w:rsidR="00577FCD" w:rsidRPr="00AC6F02" w:rsidRDefault="00577FCD">
            <w:pPr>
              <w:jc w:val="center"/>
              <w:rPr>
                <w:ins w:id="9957" w:author="Στάθης Καπ" w:date="2023-02-26T20:57:00Z"/>
                <w:rFonts w:cstheme="minorHAnsi"/>
                <w:sz w:val="16"/>
                <w:szCs w:val="16"/>
                <w:rPrChange w:id="9958" w:author="Στάθης Καπ" w:date="2023-03-03T03:18:00Z">
                  <w:rPr>
                    <w:ins w:id="9959" w:author="Στάθης Καπ" w:date="2023-02-26T20:57:00Z"/>
                  </w:rPr>
                </w:rPrChange>
              </w:rPr>
              <w:pPrChange w:id="9960" w:author="Στάθης Καπ" w:date="2023-02-26T21:00:00Z">
                <w:pPr/>
              </w:pPrChange>
            </w:pPr>
            <w:ins w:id="9961" w:author="Στάθης Καπ" w:date="2023-03-03T00:39:00Z">
              <w:r w:rsidRPr="00AC6F02">
                <w:rPr>
                  <w:rFonts w:ascii="Calibri" w:hAnsi="Calibri" w:cs="Calibri"/>
                  <w:color w:val="000000"/>
                  <w:sz w:val="16"/>
                  <w:szCs w:val="16"/>
                  <w:rPrChange w:id="9962" w:author="Στάθης Καπ" w:date="2023-03-03T03:18:00Z">
                    <w:rPr>
                      <w:rFonts w:ascii="Calibri" w:hAnsi="Calibri" w:cs="Calibri"/>
                      <w:color w:val="000000"/>
                    </w:rPr>
                  </w:rPrChange>
                </w:rPr>
                <w:t>480</w:t>
              </w:r>
            </w:ins>
          </w:p>
        </w:tc>
        <w:tc>
          <w:tcPr>
            <w:tcW w:w="621" w:type="dxa"/>
            <w:vAlign w:val="bottom"/>
            <w:tcPrChange w:id="9963" w:author="Στάθης Καπ" w:date="2023-03-03T06:24:00Z">
              <w:tcPr>
                <w:tcW w:w="621" w:type="dxa"/>
                <w:vAlign w:val="bottom"/>
              </w:tcPr>
            </w:tcPrChange>
          </w:tcPr>
          <w:p w14:paraId="53549749" w14:textId="537DEDAA" w:rsidR="00577FCD" w:rsidRPr="00AC6F02" w:rsidRDefault="00577FCD">
            <w:pPr>
              <w:jc w:val="center"/>
              <w:rPr>
                <w:ins w:id="9964" w:author="Στάθης Καπ" w:date="2023-02-26T20:57:00Z"/>
                <w:rFonts w:cstheme="minorHAnsi"/>
                <w:sz w:val="16"/>
                <w:szCs w:val="16"/>
                <w:rPrChange w:id="9965" w:author="Στάθης Καπ" w:date="2023-03-03T03:18:00Z">
                  <w:rPr>
                    <w:ins w:id="9966" w:author="Στάθης Καπ" w:date="2023-02-26T20:57:00Z"/>
                  </w:rPr>
                </w:rPrChange>
              </w:rPr>
              <w:pPrChange w:id="9967" w:author="Στάθης Καπ" w:date="2023-02-26T21:00:00Z">
                <w:pPr/>
              </w:pPrChange>
            </w:pPr>
            <w:ins w:id="9968" w:author="Στάθης Καπ" w:date="2023-03-03T00:39:00Z">
              <w:r w:rsidRPr="00AC6F02">
                <w:rPr>
                  <w:rFonts w:ascii="Calibri" w:hAnsi="Calibri" w:cs="Calibri"/>
                  <w:color w:val="000000"/>
                  <w:sz w:val="16"/>
                  <w:szCs w:val="16"/>
                  <w:rPrChange w:id="9969" w:author="Στάθης Καπ" w:date="2023-03-03T03:18:00Z">
                    <w:rPr>
                      <w:rFonts w:ascii="Calibri" w:hAnsi="Calibri" w:cs="Calibri"/>
                      <w:color w:val="000000"/>
                    </w:rPr>
                  </w:rPrChange>
                </w:rPr>
                <w:t>0.875</w:t>
              </w:r>
            </w:ins>
          </w:p>
        </w:tc>
        <w:tc>
          <w:tcPr>
            <w:tcW w:w="669" w:type="dxa"/>
            <w:vAlign w:val="center"/>
            <w:tcPrChange w:id="9970" w:author="Στάθης Καπ" w:date="2023-03-03T06:24:00Z">
              <w:tcPr>
                <w:tcW w:w="669" w:type="dxa"/>
                <w:vAlign w:val="center"/>
              </w:tcPr>
            </w:tcPrChange>
          </w:tcPr>
          <w:p w14:paraId="6F3CA283" w14:textId="1E78EE13" w:rsidR="00577FCD" w:rsidRPr="00AC6F02" w:rsidRDefault="00577FCD">
            <w:pPr>
              <w:jc w:val="center"/>
              <w:rPr>
                <w:ins w:id="9971" w:author="Στάθης Καπ" w:date="2023-02-26T20:57:00Z"/>
                <w:rFonts w:cstheme="minorHAnsi"/>
                <w:sz w:val="16"/>
                <w:szCs w:val="16"/>
                <w:rPrChange w:id="9972" w:author="Στάθης Καπ" w:date="2023-03-03T03:18:00Z">
                  <w:rPr>
                    <w:ins w:id="9973" w:author="Στάθης Καπ" w:date="2023-02-26T20:57:00Z"/>
                  </w:rPr>
                </w:rPrChange>
              </w:rPr>
              <w:pPrChange w:id="9974" w:author="Στάθης Καπ" w:date="2023-02-26T21:00:00Z">
                <w:pPr/>
              </w:pPrChange>
            </w:pPr>
            <w:ins w:id="9975" w:author="Στάθης Καπ" w:date="2023-03-03T04:44:00Z">
              <w:r>
                <w:rPr>
                  <w:rFonts w:ascii="Calibri" w:hAnsi="Calibri" w:cstheme="minorHAnsi"/>
                  <w:color w:val="000000"/>
                  <w:sz w:val="16"/>
                  <w:szCs w:val="16"/>
                </w:rPr>
                <w:t>5.88</w:t>
              </w:r>
            </w:ins>
          </w:p>
        </w:tc>
        <w:tc>
          <w:tcPr>
            <w:tcW w:w="508" w:type="dxa"/>
            <w:vAlign w:val="bottom"/>
            <w:tcPrChange w:id="9976" w:author="Στάθης Καπ" w:date="2023-03-03T06:24:00Z">
              <w:tcPr>
                <w:tcW w:w="508" w:type="dxa"/>
                <w:vAlign w:val="bottom"/>
              </w:tcPr>
            </w:tcPrChange>
          </w:tcPr>
          <w:p w14:paraId="04336804" w14:textId="0FACF788" w:rsidR="00577FCD" w:rsidRPr="00AC6F02" w:rsidRDefault="00577FCD">
            <w:pPr>
              <w:jc w:val="center"/>
              <w:rPr>
                <w:ins w:id="9977" w:author="Στάθης Καπ" w:date="2023-02-26T20:57:00Z"/>
                <w:rFonts w:cstheme="minorHAnsi"/>
                <w:sz w:val="16"/>
                <w:szCs w:val="16"/>
                <w:rPrChange w:id="9978" w:author="Στάθης Καπ" w:date="2023-03-03T03:18:00Z">
                  <w:rPr>
                    <w:ins w:id="9979" w:author="Στάθης Καπ" w:date="2023-02-26T20:57:00Z"/>
                  </w:rPr>
                </w:rPrChange>
              </w:rPr>
              <w:pPrChange w:id="9980" w:author="Στάθης Καπ" w:date="2023-02-26T21:00:00Z">
                <w:pPr/>
              </w:pPrChange>
            </w:pPr>
            <w:ins w:id="9981" w:author="Στάθης Καπ" w:date="2023-03-03T00:39:00Z">
              <w:r w:rsidRPr="00AC6F02">
                <w:rPr>
                  <w:rFonts w:ascii="Calibri" w:hAnsi="Calibri" w:cs="Calibri"/>
                  <w:color w:val="000000"/>
                  <w:sz w:val="16"/>
                  <w:szCs w:val="16"/>
                  <w:rPrChange w:id="9982" w:author="Στάθης Καπ" w:date="2023-03-03T03:18:00Z">
                    <w:rPr>
                      <w:rFonts w:ascii="Calibri" w:hAnsi="Calibri" w:cs="Calibri"/>
                      <w:color w:val="000000"/>
                    </w:rPr>
                  </w:rPrChange>
                </w:rPr>
                <w:t>434</w:t>
              </w:r>
            </w:ins>
          </w:p>
        </w:tc>
        <w:tc>
          <w:tcPr>
            <w:tcW w:w="541" w:type="dxa"/>
            <w:vAlign w:val="bottom"/>
            <w:tcPrChange w:id="9983" w:author="Στάθης Καπ" w:date="2023-03-03T06:24:00Z">
              <w:tcPr>
                <w:tcW w:w="541" w:type="dxa"/>
                <w:vAlign w:val="bottom"/>
              </w:tcPr>
            </w:tcPrChange>
          </w:tcPr>
          <w:p w14:paraId="5AA8B528" w14:textId="79A0DCC4" w:rsidR="00577FCD" w:rsidRPr="00AC6F02" w:rsidRDefault="00577FCD">
            <w:pPr>
              <w:jc w:val="center"/>
              <w:rPr>
                <w:ins w:id="9984" w:author="Στάθης Καπ" w:date="2023-02-26T20:58:00Z"/>
                <w:rFonts w:cstheme="minorHAnsi"/>
                <w:sz w:val="16"/>
                <w:szCs w:val="16"/>
                <w:rPrChange w:id="9985" w:author="Στάθης Καπ" w:date="2023-03-03T03:18:00Z">
                  <w:rPr>
                    <w:ins w:id="9986" w:author="Στάθης Καπ" w:date="2023-02-26T20:58:00Z"/>
                  </w:rPr>
                </w:rPrChange>
              </w:rPr>
              <w:pPrChange w:id="9987" w:author="Στάθης Καπ" w:date="2023-02-26T21:00:00Z">
                <w:pPr/>
              </w:pPrChange>
            </w:pPr>
            <w:ins w:id="9988" w:author="Στάθης Καπ" w:date="2023-03-03T00:39:00Z">
              <w:r w:rsidRPr="00AC6F02">
                <w:rPr>
                  <w:rFonts w:ascii="Calibri" w:hAnsi="Calibri" w:cs="Calibri"/>
                  <w:color w:val="000000"/>
                  <w:sz w:val="16"/>
                  <w:szCs w:val="16"/>
                  <w:rPrChange w:id="9989" w:author="Στάθης Καπ" w:date="2023-03-03T03:18:00Z">
                    <w:rPr>
                      <w:rFonts w:ascii="Calibri" w:hAnsi="Calibri" w:cs="Calibri"/>
                      <w:color w:val="000000"/>
                    </w:rPr>
                  </w:rPrChange>
                </w:rPr>
                <w:t>0.448</w:t>
              </w:r>
            </w:ins>
          </w:p>
        </w:tc>
        <w:tc>
          <w:tcPr>
            <w:tcW w:w="589" w:type="dxa"/>
            <w:vAlign w:val="center"/>
            <w:tcPrChange w:id="9990" w:author="Στάθης Καπ" w:date="2023-03-03T06:24:00Z">
              <w:tcPr>
                <w:tcW w:w="589" w:type="dxa"/>
                <w:vAlign w:val="center"/>
              </w:tcPr>
            </w:tcPrChange>
          </w:tcPr>
          <w:p w14:paraId="001D1CD9" w14:textId="5F528FD6" w:rsidR="00577FCD" w:rsidRPr="00AC6F02" w:rsidRDefault="00577FCD">
            <w:pPr>
              <w:jc w:val="center"/>
              <w:rPr>
                <w:ins w:id="9991" w:author="Στάθης Καπ" w:date="2023-02-26T20:58:00Z"/>
                <w:rFonts w:cstheme="minorHAnsi"/>
                <w:sz w:val="16"/>
                <w:szCs w:val="16"/>
                <w:rPrChange w:id="9992" w:author="Στάθης Καπ" w:date="2023-03-03T03:18:00Z">
                  <w:rPr>
                    <w:ins w:id="9993" w:author="Στάθης Καπ" w:date="2023-02-26T20:58:00Z"/>
                  </w:rPr>
                </w:rPrChange>
              </w:rPr>
              <w:pPrChange w:id="9994" w:author="Στάθης Καπ" w:date="2023-02-26T21:00:00Z">
                <w:pPr/>
              </w:pPrChange>
            </w:pPr>
            <w:ins w:id="9995" w:author="Στάθης Καπ" w:date="2023-03-03T04:44:00Z">
              <w:r>
                <w:rPr>
                  <w:rFonts w:ascii="Calibri" w:hAnsi="Calibri" w:cstheme="minorHAnsi"/>
                  <w:color w:val="000000"/>
                  <w:sz w:val="16"/>
                  <w:szCs w:val="16"/>
                </w:rPr>
                <w:t>14.9</w:t>
              </w:r>
            </w:ins>
          </w:p>
        </w:tc>
        <w:tc>
          <w:tcPr>
            <w:tcW w:w="463" w:type="dxa"/>
            <w:vAlign w:val="bottom"/>
            <w:tcPrChange w:id="9996" w:author="Στάθης Καπ" w:date="2023-03-03T06:24:00Z">
              <w:tcPr>
                <w:tcW w:w="463" w:type="dxa"/>
                <w:vAlign w:val="bottom"/>
              </w:tcPr>
            </w:tcPrChange>
          </w:tcPr>
          <w:p w14:paraId="41B891C9" w14:textId="7BF2C238" w:rsidR="00577FCD" w:rsidRPr="00AC6F02" w:rsidRDefault="00577FCD">
            <w:pPr>
              <w:jc w:val="center"/>
              <w:rPr>
                <w:ins w:id="9997" w:author="Στάθης Καπ" w:date="2023-02-26T20:58:00Z"/>
                <w:rFonts w:cstheme="minorHAnsi"/>
                <w:sz w:val="16"/>
                <w:szCs w:val="16"/>
                <w:rPrChange w:id="9998" w:author="Στάθης Καπ" w:date="2023-03-03T03:18:00Z">
                  <w:rPr>
                    <w:ins w:id="9999" w:author="Στάθης Καπ" w:date="2023-02-26T20:58:00Z"/>
                  </w:rPr>
                </w:rPrChange>
              </w:rPr>
              <w:pPrChange w:id="10000" w:author="Στάθης Καπ" w:date="2023-02-26T21:00:00Z">
                <w:pPr/>
              </w:pPrChange>
            </w:pPr>
            <w:ins w:id="10001" w:author="Στάθης Καπ" w:date="2023-03-03T00:40:00Z">
              <w:r w:rsidRPr="00AC6F02">
                <w:rPr>
                  <w:rFonts w:ascii="Calibri" w:hAnsi="Calibri" w:cs="Calibri"/>
                  <w:color w:val="000000"/>
                  <w:sz w:val="16"/>
                  <w:szCs w:val="16"/>
                  <w:rPrChange w:id="10002" w:author="Στάθης Καπ" w:date="2023-03-03T03:18:00Z">
                    <w:rPr>
                      <w:rFonts w:ascii="Calibri" w:hAnsi="Calibri" w:cs="Calibri"/>
                      <w:color w:val="000000"/>
                    </w:rPr>
                  </w:rPrChange>
                </w:rPr>
                <w:t>450</w:t>
              </w:r>
            </w:ins>
          </w:p>
        </w:tc>
        <w:tc>
          <w:tcPr>
            <w:tcW w:w="541" w:type="dxa"/>
            <w:vAlign w:val="bottom"/>
            <w:tcPrChange w:id="10003" w:author="Στάθης Καπ" w:date="2023-03-03T06:24:00Z">
              <w:tcPr>
                <w:tcW w:w="541" w:type="dxa"/>
                <w:vAlign w:val="bottom"/>
              </w:tcPr>
            </w:tcPrChange>
          </w:tcPr>
          <w:p w14:paraId="17068EA4" w14:textId="2B11D901" w:rsidR="00577FCD" w:rsidRPr="00AC6F02" w:rsidRDefault="00577FCD">
            <w:pPr>
              <w:jc w:val="center"/>
              <w:rPr>
                <w:ins w:id="10004" w:author="Στάθης Καπ" w:date="2023-02-26T21:00:00Z"/>
                <w:rFonts w:cstheme="minorHAnsi"/>
                <w:sz w:val="16"/>
                <w:szCs w:val="16"/>
                <w:rPrChange w:id="10005" w:author="Στάθης Καπ" w:date="2023-03-03T03:18:00Z">
                  <w:rPr>
                    <w:ins w:id="10006" w:author="Στάθης Καπ" w:date="2023-02-26T21:00:00Z"/>
                  </w:rPr>
                </w:rPrChange>
              </w:rPr>
              <w:pPrChange w:id="10007" w:author="Στάθης Καπ" w:date="2023-02-26T21:00:00Z">
                <w:pPr/>
              </w:pPrChange>
            </w:pPr>
            <w:ins w:id="10008" w:author="Στάθης Καπ" w:date="2023-03-03T00:40:00Z">
              <w:r w:rsidRPr="00AC6F02">
                <w:rPr>
                  <w:rFonts w:ascii="Calibri" w:hAnsi="Calibri" w:cs="Calibri"/>
                  <w:color w:val="000000"/>
                  <w:sz w:val="16"/>
                  <w:szCs w:val="16"/>
                  <w:rPrChange w:id="10009" w:author="Στάθης Καπ" w:date="2023-03-03T03:18:00Z">
                    <w:rPr>
                      <w:rFonts w:ascii="Calibri" w:hAnsi="Calibri" w:cs="Calibri"/>
                      <w:color w:val="000000"/>
                    </w:rPr>
                  </w:rPrChange>
                </w:rPr>
                <w:t>0.465</w:t>
              </w:r>
            </w:ins>
          </w:p>
        </w:tc>
        <w:tc>
          <w:tcPr>
            <w:tcW w:w="589" w:type="dxa"/>
            <w:vAlign w:val="center"/>
            <w:tcPrChange w:id="10010" w:author="Στάθης Καπ" w:date="2023-03-03T06:24:00Z">
              <w:tcPr>
                <w:tcW w:w="589" w:type="dxa"/>
                <w:vAlign w:val="center"/>
              </w:tcPr>
            </w:tcPrChange>
          </w:tcPr>
          <w:p w14:paraId="2A927D49" w14:textId="20BE3A63" w:rsidR="00577FCD" w:rsidRPr="00AC6F02" w:rsidRDefault="00577FCD">
            <w:pPr>
              <w:jc w:val="center"/>
              <w:rPr>
                <w:ins w:id="10011" w:author="Στάθης Καπ" w:date="2023-02-26T21:00:00Z"/>
                <w:rFonts w:cstheme="minorHAnsi"/>
                <w:sz w:val="16"/>
                <w:szCs w:val="16"/>
                <w:rPrChange w:id="10012" w:author="Στάθης Καπ" w:date="2023-03-03T03:18:00Z">
                  <w:rPr>
                    <w:ins w:id="10013" w:author="Στάθης Καπ" w:date="2023-02-26T21:00:00Z"/>
                  </w:rPr>
                </w:rPrChange>
              </w:rPr>
              <w:pPrChange w:id="10014" w:author="Στάθης Καπ" w:date="2023-02-26T21:00:00Z">
                <w:pPr/>
              </w:pPrChange>
            </w:pPr>
            <w:ins w:id="10015" w:author="Στάθης Καπ" w:date="2023-03-03T04:45:00Z">
              <w:r>
                <w:rPr>
                  <w:rFonts w:ascii="Calibri" w:hAnsi="Calibri" w:cstheme="minorHAnsi"/>
                  <w:color w:val="000000"/>
                  <w:sz w:val="16"/>
                  <w:szCs w:val="16"/>
                </w:rPr>
                <w:t>11.76</w:t>
              </w:r>
            </w:ins>
          </w:p>
        </w:tc>
      </w:tr>
      <w:tr w:rsidR="00F03C40" w14:paraId="337C2985" w14:textId="50DD1CE1" w:rsidTr="00F03C40">
        <w:trPr>
          <w:ins w:id="10016" w:author="Στάθης Καπ" w:date="2023-02-26T20:57:00Z"/>
        </w:trPr>
        <w:tc>
          <w:tcPr>
            <w:tcW w:w="515" w:type="dxa"/>
            <w:tcBorders>
              <w:top w:val="nil"/>
              <w:bottom w:val="nil"/>
              <w:right w:val="single" w:sz="4" w:space="0" w:color="auto"/>
            </w:tcBorders>
            <w:shd w:val="clear" w:color="auto" w:fill="E7E6E6" w:themeFill="background2"/>
            <w:vAlign w:val="center"/>
            <w:tcPrChange w:id="10017"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10018" w:author="Στάθης Καπ" w:date="2023-02-26T20:57:00Z"/>
                <w:sz w:val="16"/>
                <w:szCs w:val="16"/>
                <w:rPrChange w:id="10019" w:author="Στάθης Καπ" w:date="2023-03-03T03:18:00Z">
                  <w:rPr>
                    <w:ins w:id="10020" w:author="Στάθης Καπ" w:date="2023-02-26T20:57:00Z"/>
                    <w:sz w:val="18"/>
                    <w:szCs w:val="18"/>
                  </w:rPr>
                </w:rPrChange>
              </w:rPr>
              <w:pPrChange w:id="10021" w:author="Στάθης Καπ" w:date="2023-02-26T21:00:00Z">
                <w:pPr/>
              </w:pPrChange>
            </w:pPr>
            <w:ins w:id="10022" w:author="Στάθης Καπ" w:date="2023-02-27T03:02:00Z">
              <w:r w:rsidRPr="00AC6F02">
                <w:rPr>
                  <w:sz w:val="16"/>
                  <w:szCs w:val="16"/>
                  <w:rPrChange w:id="10023" w:author="Στάθης Καπ" w:date="2023-03-03T03:18:00Z">
                    <w:rPr>
                      <w:sz w:val="18"/>
                      <w:szCs w:val="18"/>
                    </w:rPr>
                  </w:rPrChange>
                </w:rPr>
                <w:t>p</w:t>
              </w:r>
            </w:ins>
            <w:ins w:id="10024" w:author="Στάθης Καπ" w:date="2023-02-26T20:57:00Z">
              <w:r w:rsidRPr="00AC6F02">
                <w:rPr>
                  <w:sz w:val="16"/>
                  <w:szCs w:val="16"/>
                  <w:rPrChange w:id="10025" w:author="Στάθης Καπ" w:date="2023-03-03T03:18:00Z">
                    <w:rPr>
                      <w:sz w:val="18"/>
                      <w:szCs w:val="18"/>
                    </w:rPr>
                  </w:rPrChange>
                </w:rPr>
                <w:t>r15</w:t>
              </w:r>
            </w:ins>
          </w:p>
        </w:tc>
        <w:tc>
          <w:tcPr>
            <w:tcW w:w="560" w:type="dxa"/>
            <w:tcBorders>
              <w:left w:val="single" w:sz="4" w:space="0" w:color="auto"/>
            </w:tcBorders>
            <w:tcPrChange w:id="10026" w:author="Στάθης Καπ" w:date="2023-03-03T06:24:00Z">
              <w:tcPr>
                <w:tcW w:w="560" w:type="dxa"/>
              </w:tcPr>
            </w:tcPrChange>
          </w:tcPr>
          <w:p w14:paraId="4F87B4E3" w14:textId="46670C52" w:rsidR="00577FCD" w:rsidRPr="00AC6F02" w:rsidRDefault="00577FCD">
            <w:pPr>
              <w:jc w:val="center"/>
              <w:rPr>
                <w:ins w:id="10027" w:author="Στάθης Καπ" w:date="2023-02-26T20:57:00Z"/>
                <w:rFonts w:cstheme="minorHAnsi"/>
                <w:sz w:val="16"/>
                <w:szCs w:val="16"/>
                <w:rPrChange w:id="10028" w:author="Στάθης Καπ" w:date="2023-03-03T03:18:00Z">
                  <w:rPr>
                    <w:ins w:id="10029" w:author="Στάθης Καπ" w:date="2023-02-26T20:57:00Z"/>
                  </w:rPr>
                </w:rPrChange>
              </w:rPr>
              <w:pPrChange w:id="10030" w:author="Στάθης Καπ" w:date="2023-02-26T21:00:00Z">
                <w:pPr/>
              </w:pPrChange>
            </w:pPr>
            <w:ins w:id="10031" w:author="Στάθης Καπ" w:date="2023-02-26T21:04:00Z">
              <w:r w:rsidRPr="00AC6F02">
                <w:rPr>
                  <w:rFonts w:cstheme="minorHAnsi"/>
                  <w:sz w:val="16"/>
                  <w:szCs w:val="16"/>
                  <w:rPrChange w:id="10032" w:author="Στάθης Καπ" w:date="2023-03-03T03:18:00Z">
                    <w:rPr>
                      <w:rFonts w:cstheme="minorHAnsi"/>
                      <w:sz w:val="20"/>
                      <w:szCs w:val="20"/>
                    </w:rPr>
                  </w:rPrChange>
                </w:rPr>
                <w:t>708</w:t>
              </w:r>
            </w:ins>
          </w:p>
        </w:tc>
        <w:tc>
          <w:tcPr>
            <w:tcW w:w="855" w:type="dxa"/>
            <w:tcPrChange w:id="10033" w:author="Στάθης Καπ" w:date="2023-03-03T06:24:00Z">
              <w:tcPr>
                <w:tcW w:w="855" w:type="dxa"/>
              </w:tcPr>
            </w:tcPrChange>
          </w:tcPr>
          <w:p w14:paraId="2433460D" w14:textId="487A55F1" w:rsidR="00577FCD" w:rsidRPr="00AC6F02" w:rsidRDefault="00577FCD">
            <w:pPr>
              <w:jc w:val="center"/>
              <w:rPr>
                <w:ins w:id="10034" w:author="Στάθης Καπ" w:date="2023-02-26T20:57:00Z"/>
                <w:rFonts w:cstheme="minorHAnsi"/>
                <w:sz w:val="16"/>
                <w:szCs w:val="16"/>
                <w:rPrChange w:id="10035" w:author="Στάθης Καπ" w:date="2023-03-03T03:18:00Z">
                  <w:rPr>
                    <w:ins w:id="10036" w:author="Στάθης Καπ" w:date="2023-02-26T20:57:00Z"/>
                  </w:rPr>
                </w:rPrChange>
              </w:rPr>
              <w:pPrChange w:id="10037" w:author="Στάθης Καπ" w:date="2023-02-26T21:00:00Z">
                <w:pPr/>
              </w:pPrChange>
            </w:pPr>
            <w:ins w:id="10038" w:author="Στάθης Καπ" w:date="2023-02-26T21:07:00Z">
              <w:r w:rsidRPr="00AC6F02">
                <w:rPr>
                  <w:rFonts w:cstheme="minorHAnsi"/>
                  <w:sz w:val="16"/>
                  <w:szCs w:val="16"/>
                  <w:rPrChange w:id="10039" w:author="Στάθης Καπ" w:date="2023-03-03T03:18:00Z">
                    <w:rPr>
                      <w:rFonts w:cstheme="minorHAnsi"/>
                      <w:sz w:val="20"/>
                      <w:szCs w:val="20"/>
                    </w:rPr>
                  </w:rPrChange>
                </w:rPr>
                <w:t>638</w:t>
              </w:r>
            </w:ins>
          </w:p>
        </w:tc>
        <w:tc>
          <w:tcPr>
            <w:tcW w:w="544" w:type="dxa"/>
            <w:vAlign w:val="bottom"/>
            <w:tcPrChange w:id="10040" w:author="Στάθης Καπ" w:date="2023-03-03T06:24:00Z">
              <w:tcPr>
                <w:tcW w:w="544" w:type="dxa"/>
                <w:vAlign w:val="bottom"/>
              </w:tcPr>
            </w:tcPrChange>
          </w:tcPr>
          <w:p w14:paraId="5E13358A" w14:textId="336997F5" w:rsidR="00577FCD" w:rsidRPr="00AC6F02" w:rsidRDefault="00577FCD">
            <w:pPr>
              <w:jc w:val="center"/>
              <w:rPr>
                <w:ins w:id="10041" w:author="Στάθης Καπ" w:date="2023-02-26T20:57:00Z"/>
                <w:rFonts w:cstheme="minorHAnsi"/>
                <w:sz w:val="16"/>
                <w:szCs w:val="16"/>
                <w:rPrChange w:id="10042" w:author="Στάθης Καπ" w:date="2023-03-03T03:18:00Z">
                  <w:rPr>
                    <w:ins w:id="10043" w:author="Στάθης Καπ" w:date="2023-02-26T20:57:00Z"/>
                  </w:rPr>
                </w:rPrChange>
              </w:rPr>
              <w:pPrChange w:id="10044" w:author="Στάθης Καπ" w:date="2023-02-26T21:00:00Z">
                <w:pPr/>
              </w:pPrChange>
            </w:pPr>
            <w:ins w:id="10045" w:author="Στάθης Καπ" w:date="2023-03-03T00:39:00Z">
              <w:r w:rsidRPr="00AC6F02">
                <w:rPr>
                  <w:rFonts w:ascii="Calibri" w:hAnsi="Calibri" w:cs="Calibri"/>
                  <w:color w:val="000000"/>
                  <w:sz w:val="16"/>
                  <w:szCs w:val="16"/>
                  <w:rPrChange w:id="10046" w:author="Στάθης Καπ" w:date="2023-03-03T03:18:00Z">
                    <w:rPr>
                      <w:rFonts w:ascii="Calibri" w:hAnsi="Calibri" w:cs="Calibri"/>
                      <w:color w:val="000000"/>
                    </w:rPr>
                  </w:rPrChange>
                </w:rPr>
                <w:t>661</w:t>
              </w:r>
            </w:ins>
          </w:p>
        </w:tc>
        <w:tc>
          <w:tcPr>
            <w:tcW w:w="621" w:type="dxa"/>
            <w:vAlign w:val="bottom"/>
            <w:tcPrChange w:id="10047" w:author="Στάθης Καπ" w:date="2023-03-03T06:24:00Z">
              <w:tcPr>
                <w:tcW w:w="621" w:type="dxa"/>
                <w:vAlign w:val="bottom"/>
              </w:tcPr>
            </w:tcPrChange>
          </w:tcPr>
          <w:p w14:paraId="21F9E0A7" w14:textId="74F76A31" w:rsidR="00577FCD" w:rsidRPr="00AC6F02" w:rsidRDefault="00577FCD">
            <w:pPr>
              <w:jc w:val="center"/>
              <w:rPr>
                <w:ins w:id="10048" w:author="Στάθης Καπ" w:date="2023-02-26T20:57:00Z"/>
                <w:rFonts w:cstheme="minorHAnsi"/>
                <w:sz w:val="16"/>
                <w:szCs w:val="16"/>
                <w:rPrChange w:id="10049" w:author="Στάθης Καπ" w:date="2023-03-03T03:18:00Z">
                  <w:rPr>
                    <w:ins w:id="10050" w:author="Στάθης Καπ" w:date="2023-02-26T20:57:00Z"/>
                  </w:rPr>
                </w:rPrChange>
              </w:rPr>
              <w:pPrChange w:id="10051" w:author="Στάθης Καπ" w:date="2023-02-26T21:00:00Z">
                <w:pPr/>
              </w:pPrChange>
            </w:pPr>
            <w:ins w:id="10052" w:author="Στάθης Καπ" w:date="2023-03-03T00:39:00Z">
              <w:r w:rsidRPr="00AC6F02">
                <w:rPr>
                  <w:rFonts w:ascii="Calibri" w:hAnsi="Calibri" w:cs="Calibri"/>
                  <w:color w:val="000000"/>
                  <w:sz w:val="16"/>
                  <w:szCs w:val="16"/>
                  <w:rPrChange w:id="10053" w:author="Στάθης Καπ" w:date="2023-03-03T03:18:00Z">
                    <w:rPr>
                      <w:rFonts w:ascii="Calibri" w:hAnsi="Calibri" w:cs="Calibri"/>
                      <w:color w:val="000000"/>
                    </w:rPr>
                  </w:rPrChange>
                </w:rPr>
                <w:t>1.491</w:t>
              </w:r>
            </w:ins>
          </w:p>
        </w:tc>
        <w:tc>
          <w:tcPr>
            <w:tcW w:w="669" w:type="dxa"/>
            <w:vAlign w:val="center"/>
            <w:tcPrChange w:id="10054" w:author="Στάθης Καπ" w:date="2023-03-03T06:24:00Z">
              <w:tcPr>
                <w:tcW w:w="669" w:type="dxa"/>
                <w:vAlign w:val="center"/>
              </w:tcPr>
            </w:tcPrChange>
          </w:tcPr>
          <w:p w14:paraId="0A2C2144" w14:textId="3AFA68F7" w:rsidR="00577FCD" w:rsidRPr="00AC6F02" w:rsidRDefault="00577FCD">
            <w:pPr>
              <w:jc w:val="center"/>
              <w:rPr>
                <w:ins w:id="10055" w:author="Στάθης Καπ" w:date="2023-02-26T20:57:00Z"/>
                <w:rFonts w:cstheme="minorHAnsi"/>
                <w:sz w:val="16"/>
                <w:szCs w:val="16"/>
                <w:rPrChange w:id="10056" w:author="Στάθης Καπ" w:date="2023-03-03T03:18:00Z">
                  <w:rPr>
                    <w:ins w:id="10057" w:author="Στάθης Καπ" w:date="2023-02-26T20:57:00Z"/>
                  </w:rPr>
                </w:rPrChange>
              </w:rPr>
              <w:pPrChange w:id="10058" w:author="Στάθης Καπ" w:date="2023-02-26T21:00:00Z">
                <w:pPr/>
              </w:pPrChange>
            </w:pPr>
            <w:ins w:id="10059" w:author="Στάθης Καπ" w:date="2023-03-03T05:59:00Z">
              <w:r>
                <w:rPr>
                  <w:rFonts w:ascii="Calibri" w:hAnsi="Calibri" w:cs="Calibri"/>
                  <w:color w:val="000000"/>
                  <w:sz w:val="16"/>
                  <w:szCs w:val="16"/>
                </w:rPr>
                <w:t>6.64</w:t>
              </w:r>
            </w:ins>
          </w:p>
        </w:tc>
        <w:tc>
          <w:tcPr>
            <w:tcW w:w="543" w:type="dxa"/>
            <w:vAlign w:val="bottom"/>
            <w:tcPrChange w:id="10060" w:author="Στάθης Καπ" w:date="2023-03-03T06:24:00Z">
              <w:tcPr>
                <w:tcW w:w="543" w:type="dxa"/>
                <w:vAlign w:val="bottom"/>
              </w:tcPr>
            </w:tcPrChange>
          </w:tcPr>
          <w:p w14:paraId="5A04E2D3" w14:textId="2113754A" w:rsidR="00577FCD" w:rsidRPr="00AC6F02" w:rsidRDefault="00577FCD">
            <w:pPr>
              <w:jc w:val="center"/>
              <w:rPr>
                <w:ins w:id="10061" w:author="Στάθης Καπ" w:date="2023-02-26T20:57:00Z"/>
                <w:rFonts w:cstheme="minorHAnsi"/>
                <w:sz w:val="16"/>
                <w:szCs w:val="16"/>
                <w:rPrChange w:id="10062" w:author="Στάθης Καπ" w:date="2023-03-03T03:18:00Z">
                  <w:rPr>
                    <w:ins w:id="10063" w:author="Στάθης Καπ" w:date="2023-02-26T20:57:00Z"/>
                  </w:rPr>
                </w:rPrChange>
              </w:rPr>
              <w:pPrChange w:id="10064" w:author="Στάθης Καπ" w:date="2023-02-26T21:00:00Z">
                <w:pPr/>
              </w:pPrChange>
            </w:pPr>
            <w:ins w:id="10065" w:author="Στάθης Καπ" w:date="2023-03-03T00:39:00Z">
              <w:r w:rsidRPr="00AC6F02">
                <w:rPr>
                  <w:rFonts w:ascii="Calibri" w:hAnsi="Calibri" w:cs="Calibri"/>
                  <w:color w:val="000000"/>
                  <w:sz w:val="16"/>
                  <w:szCs w:val="16"/>
                  <w:rPrChange w:id="10066" w:author="Στάθης Καπ" w:date="2023-03-03T03:18:00Z">
                    <w:rPr>
                      <w:rFonts w:ascii="Calibri" w:hAnsi="Calibri" w:cs="Calibri"/>
                      <w:color w:val="000000"/>
                    </w:rPr>
                  </w:rPrChange>
                </w:rPr>
                <w:t>597</w:t>
              </w:r>
            </w:ins>
          </w:p>
        </w:tc>
        <w:tc>
          <w:tcPr>
            <w:tcW w:w="621" w:type="dxa"/>
            <w:vAlign w:val="bottom"/>
            <w:tcPrChange w:id="10067" w:author="Στάθης Καπ" w:date="2023-03-03T06:24:00Z">
              <w:tcPr>
                <w:tcW w:w="621" w:type="dxa"/>
                <w:vAlign w:val="bottom"/>
              </w:tcPr>
            </w:tcPrChange>
          </w:tcPr>
          <w:p w14:paraId="087EB08B" w14:textId="02876C42" w:rsidR="00577FCD" w:rsidRPr="00AC6F02" w:rsidRDefault="00577FCD">
            <w:pPr>
              <w:jc w:val="center"/>
              <w:rPr>
                <w:ins w:id="10068" w:author="Στάθης Καπ" w:date="2023-02-26T20:57:00Z"/>
                <w:rFonts w:cstheme="minorHAnsi"/>
                <w:sz w:val="16"/>
                <w:szCs w:val="16"/>
                <w:rPrChange w:id="10069" w:author="Στάθης Καπ" w:date="2023-03-03T03:18:00Z">
                  <w:rPr>
                    <w:ins w:id="10070" w:author="Στάθης Καπ" w:date="2023-02-26T20:57:00Z"/>
                  </w:rPr>
                </w:rPrChange>
              </w:rPr>
              <w:pPrChange w:id="10071" w:author="Στάθης Καπ" w:date="2023-02-26T21:00:00Z">
                <w:pPr/>
              </w:pPrChange>
            </w:pPr>
            <w:ins w:id="10072" w:author="Στάθης Καπ" w:date="2023-03-03T00:39:00Z">
              <w:r w:rsidRPr="00AC6F02">
                <w:rPr>
                  <w:rFonts w:ascii="Calibri" w:hAnsi="Calibri" w:cs="Calibri"/>
                  <w:color w:val="000000"/>
                  <w:sz w:val="16"/>
                  <w:szCs w:val="16"/>
                  <w:rPrChange w:id="10073" w:author="Στάθης Καπ" w:date="2023-03-03T03:18:00Z">
                    <w:rPr>
                      <w:rFonts w:ascii="Calibri" w:hAnsi="Calibri" w:cs="Calibri"/>
                      <w:color w:val="000000"/>
                    </w:rPr>
                  </w:rPrChange>
                </w:rPr>
                <w:t>1.021</w:t>
              </w:r>
            </w:ins>
          </w:p>
        </w:tc>
        <w:tc>
          <w:tcPr>
            <w:tcW w:w="669" w:type="dxa"/>
            <w:vAlign w:val="center"/>
            <w:tcPrChange w:id="10074" w:author="Στάθης Καπ" w:date="2023-03-03T06:24:00Z">
              <w:tcPr>
                <w:tcW w:w="669" w:type="dxa"/>
                <w:vAlign w:val="center"/>
              </w:tcPr>
            </w:tcPrChange>
          </w:tcPr>
          <w:p w14:paraId="7F476995" w14:textId="2052114B" w:rsidR="00577FCD" w:rsidRPr="00AC6F02" w:rsidRDefault="00577FCD">
            <w:pPr>
              <w:jc w:val="center"/>
              <w:rPr>
                <w:ins w:id="10075" w:author="Στάθης Καπ" w:date="2023-02-26T20:57:00Z"/>
                <w:rFonts w:cstheme="minorHAnsi"/>
                <w:sz w:val="16"/>
                <w:szCs w:val="16"/>
                <w:rPrChange w:id="10076" w:author="Στάθης Καπ" w:date="2023-03-03T03:18:00Z">
                  <w:rPr>
                    <w:ins w:id="10077" w:author="Στάθης Καπ" w:date="2023-02-26T20:57:00Z"/>
                  </w:rPr>
                </w:rPrChange>
              </w:rPr>
              <w:pPrChange w:id="10078" w:author="Στάθης Καπ" w:date="2023-02-26T21:00:00Z">
                <w:pPr/>
              </w:pPrChange>
            </w:pPr>
            <w:ins w:id="10079" w:author="Στάθης Καπ" w:date="2023-03-03T04:44:00Z">
              <w:r>
                <w:rPr>
                  <w:rFonts w:ascii="Calibri" w:hAnsi="Calibri" w:cstheme="minorHAnsi"/>
                  <w:color w:val="000000"/>
                  <w:sz w:val="16"/>
                  <w:szCs w:val="16"/>
                </w:rPr>
                <w:t>9.68</w:t>
              </w:r>
            </w:ins>
          </w:p>
        </w:tc>
        <w:tc>
          <w:tcPr>
            <w:tcW w:w="508" w:type="dxa"/>
            <w:vAlign w:val="bottom"/>
            <w:tcPrChange w:id="10080" w:author="Στάθης Καπ" w:date="2023-03-03T06:24:00Z">
              <w:tcPr>
                <w:tcW w:w="508" w:type="dxa"/>
                <w:vAlign w:val="bottom"/>
              </w:tcPr>
            </w:tcPrChange>
          </w:tcPr>
          <w:p w14:paraId="71AA75F5" w14:textId="2B424C88" w:rsidR="00577FCD" w:rsidRPr="00AC6F02" w:rsidRDefault="00577FCD">
            <w:pPr>
              <w:jc w:val="center"/>
              <w:rPr>
                <w:ins w:id="10081" w:author="Στάθης Καπ" w:date="2023-02-26T20:57:00Z"/>
                <w:rFonts w:cstheme="minorHAnsi"/>
                <w:sz w:val="16"/>
                <w:szCs w:val="16"/>
                <w:rPrChange w:id="10082" w:author="Στάθης Καπ" w:date="2023-03-03T03:18:00Z">
                  <w:rPr>
                    <w:ins w:id="10083" w:author="Στάθης Καπ" w:date="2023-02-26T20:57:00Z"/>
                  </w:rPr>
                </w:rPrChange>
              </w:rPr>
              <w:pPrChange w:id="10084" w:author="Στάθης Καπ" w:date="2023-02-26T21:00:00Z">
                <w:pPr/>
              </w:pPrChange>
            </w:pPr>
            <w:ins w:id="10085" w:author="Στάθης Καπ" w:date="2023-03-03T00:39:00Z">
              <w:r w:rsidRPr="00AC6F02">
                <w:rPr>
                  <w:rFonts w:ascii="Calibri" w:hAnsi="Calibri" w:cs="Calibri"/>
                  <w:color w:val="000000"/>
                  <w:sz w:val="16"/>
                  <w:szCs w:val="16"/>
                  <w:rPrChange w:id="10086" w:author="Στάθης Καπ" w:date="2023-03-03T03:18:00Z">
                    <w:rPr>
                      <w:rFonts w:ascii="Calibri" w:hAnsi="Calibri" w:cs="Calibri"/>
                      <w:color w:val="000000"/>
                    </w:rPr>
                  </w:rPrChange>
                </w:rPr>
                <w:t>580</w:t>
              </w:r>
            </w:ins>
          </w:p>
        </w:tc>
        <w:tc>
          <w:tcPr>
            <w:tcW w:w="541" w:type="dxa"/>
            <w:vAlign w:val="bottom"/>
            <w:tcPrChange w:id="10087" w:author="Στάθης Καπ" w:date="2023-03-03T06:24:00Z">
              <w:tcPr>
                <w:tcW w:w="541" w:type="dxa"/>
                <w:vAlign w:val="bottom"/>
              </w:tcPr>
            </w:tcPrChange>
          </w:tcPr>
          <w:p w14:paraId="06C6C468" w14:textId="297EC4AA" w:rsidR="00577FCD" w:rsidRPr="00AC6F02" w:rsidRDefault="00577FCD">
            <w:pPr>
              <w:jc w:val="center"/>
              <w:rPr>
                <w:ins w:id="10088" w:author="Στάθης Καπ" w:date="2023-02-26T20:58:00Z"/>
                <w:rFonts w:cstheme="minorHAnsi"/>
                <w:sz w:val="16"/>
                <w:szCs w:val="16"/>
                <w:rPrChange w:id="10089" w:author="Στάθης Καπ" w:date="2023-03-03T03:18:00Z">
                  <w:rPr>
                    <w:ins w:id="10090" w:author="Στάθης Καπ" w:date="2023-02-26T20:58:00Z"/>
                  </w:rPr>
                </w:rPrChange>
              </w:rPr>
              <w:pPrChange w:id="10091" w:author="Στάθης Καπ" w:date="2023-02-26T21:00:00Z">
                <w:pPr/>
              </w:pPrChange>
            </w:pPr>
            <w:ins w:id="10092" w:author="Στάθης Καπ" w:date="2023-03-03T00:39:00Z">
              <w:r w:rsidRPr="00AC6F02">
                <w:rPr>
                  <w:rFonts w:ascii="Calibri" w:hAnsi="Calibri" w:cs="Calibri"/>
                  <w:color w:val="000000"/>
                  <w:sz w:val="16"/>
                  <w:szCs w:val="16"/>
                  <w:rPrChange w:id="10093" w:author="Στάθης Καπ" w:date="2023-03-03T03:18:00Z">
                    <w:rPr>
                      <w:rFonts w:ascii="Calibri" w:hAnsi="Calibri" w:cs="Calibri"/>
                      <w:color w:val="000000"/>
                    </w:rPr>
                  </w:rPrChange>
                </w:rPr>
                <w:t>0.635</w:t>
              </w:r>
            </w:ins>
          </w:p>
        </w:tc>
        <w:tc>
          <w:tcPr>
            <w:tcW w:w="589" w:type="dxa"/>
            <w:vAlign w:val="center"/>
            <w:tcPrChange w:id="10094" w:author="Στάθης Καπ" w:date="2023-03-03T06:24:00Z">
              <w:tcPr>
                <w:tcW w:w="589" w:type="dxa"/>
                <w:vAlign w:val="center"/>
              </w:tcPr>
            </w:tcPrChange>
          </w:tcPr>
          <w:p w14:paraId="26605EC6" w14:textId="7D64DC2E" w:rsidR="00577FCD" w:rsidRPr="00AC6F02" w:rsidRDefault="00577FCD">
            <w:pPr>
              <w:jc w:val="center"/>
              <w:rPr>
                <w:ins w:id="10095" w:author="Στάθης Καπ" w:date="2023-02-26T20:58:00Z"/>
                <w:rFonts w:cstheme="minorHAnsi"/>
                <w:sz w:val="16"/>
                <w:szCs w:val="16"/>
                <w:rPrChange w:id="10096" w:author="Στάθης Καπ" w:date="2023-03-03T03:18:00Z">
                  <w:rPr>
                    <w:ins w:id="10097" w:author="Στάθης Καπ" w:date="2023-02-26T20:58:00Z"/>
                  </w:rPr>
                </w:rPrChange>
              </w:rPr>
              <w:pPrChange w:id="10098" w:author="Στάθης Καπ" w:date="2023-02-26T21:00:00Z">
                <w:pPr/>
              </w:pPrChange>
            </w:pPr>
            <w:ins w:id="10099" w:author="Στάθης Καπ" w:date="2023-03-03T04:44:00Z">
              <w:r>
                <w:rPr>
                  <w:rFonts w:ascii="Calibri" w:hAnsi="Calibri" w:cstheme="minorHAnsi"/>
                  <w:color w:val="000000"/>
                  <w:sz w:val="16"/>
                  <w:szCs w:val="16"/>
                </w:rPr>
                <w:t>12.25</w:t>
              </w:r>
            </w:ins>
          </w:p>
        </w:tc>
        <w:tc>
          <w:tcPr>
            <w:tcW w:w="463" w:type="dxa"/>
            <w:vAlign w:val="bottom"/>
            <w:tcPrChange w:id="10100" w:author="Στάθης Καπ" w:date="2023-03-03T06:24:00Z">
              <w:tcPr>
                <w:tcW w:w="463" w:type="dxa"/>
                <w:vAlign w:val="bottom"/>
              </w:tcPr>
            </w:tcPrChange>
          </w:tcPr>
          <w:p w14:paraId="67908F15" w14:textId="66BEBC2D" w:rsidR="00577FCD" w:rsidRPr="00AC6F02" w:rsidRDefault="00577FCD">
            <w:pPr>
              <w:jc w:val="center"/>
              <w:rPr>
                <w:ins w:id="10101" w:author="Στάθης Καπ" w:date="2023-02-26T20:58:00Z"/>
                <w:rFonts w:cstheme="minorHAnsi"/>
                <w:sz w:val="16"/>
                <w:szCs w:val="16"/>
                <w:rPrChange w:id="10102" w:author="Στάθης Καπ" w:date="2023-03-03T03:18:00Z">
                  <w:rPr>
                    <w:ins w:id="10103" w:author="Στάθης Καπ" w:date="2023-02-26T20:58:00Z"/>
                  </w:rPr>
                </w:rPrChange>
              </w:rPr>
              <w:pPrChange w:id="10104" w:author="Στάθης Καπ" w:date="2023-02-26T21:00:00Z">
                <w:pPr/>
              </w:pPrChange>
            </w:pPr>
            <w:ins w:id="10105" w:author="Στάθης Καπ" w:date="2023-03-03T00:40:00Z">
              <w:r w:rsidRPr="00AC6F02">
                <w:rPr>
                  <w:rFonts w:ascii="Calibri" w:hAnsi="Calibri" w:cs="Calibri"/>
                  <w:color w:val="000000"/>
                  <w:sz w:val="16"/>
                  <w:szCs w:val="16"/>
                  <w:rPrChange w:id="10106" w:author="Στάθης Καπ" w:date="2023-03-03T03:18:00Z">
                    <w:rPr>
                      <w:rFonts w:ascii="Calibri" w:hAnsi="Calibri" w:cs="Calibri"/>
                      <w:color w:val="000000"/>
                    </w:rPr>
                  </w:rPrChange>
                </w:rPr>
                <w:t>553</w:t>
              </w:r>
            </w:ins>
          </w:p>
        </w:tc>
        <w:tc>
          <w:tcPr>
            <w:tcW w:w="541" w:type="dxa"/>
            <w:vAlign w:val="bottom"/>
            <w:tcPrChange w:id="10107" w:author="Στάθης Καπ" w:date="2023-03-03T06:24:00Z">
              <w:tcPr>
                <w:tcW w:w="541" w:type="dxa"/>
                <w:vAlign w:val="bottom"/>
              </w:tcPr>
            </w:tcPrChange>
          </w:tcPr>
          <w:p w14:paraId="5E474670" w14:textId="3E45E8C2" w:rsidR="00577FCD" w:rsidRPr="00AC6F02" w:rsidRDefault="00577FCD">
            <w:pPr>
              <w:jc w:val="center"/>
              <w:rPr>
                <w:ins w:id="10108" w:author="Στάθης Καπ" w:date="2023-02-26T21:00:00Z"/>
                <w:rFonts w:cstheme="minorHAnsi"/>
                <w:sz w:val="16"/>
                <w:szCs w:val="16"/>
                <w:rPrChange w:id="10109" w:author="Στάθης Καπ" w:date="2023-03-03T03:18:00Z">
                  <w:rPr>
                    <w:ins w:id="10110" w:author="Στάθης Καπ" w:date="2023-02-26T21:00:00Z"/>
                  </w:rPr>
                </w:rPrChange>
              </w:rPr>
              <w:pPrChange w:id="10111" w:author="Στάθης Καπ" w:date="2023-02-26T21:00:00Z">
                <w:pPr/>
              </w:pPrChange>
            </w:pPr>
            <w:ins w:id="10112" w:author="Στάθης Καπ" w:date="2023-03-03T00:40:00Z">
              <w:r w:rsidRPr="00AC6F02">
                <w:rPr>
                  <w:rFonts w:ascii="Calibri" w:hAnsi="Calibri" w:cs="Calibri"/>
                  <w:color w:val="000000"/>
                  <w:sz w:val="16"/>
                  <w:szCs w:val="16"/>
                  <w:rPrChange w:id="10113" w:author="Στάθης Καπ" w:date="2023-03-03T03:18:00Z">
                    <w:rPr>
                      <w:rFonts w:ascii="Calibri" w:hAnsi="Calibri" w:cs="Calibri"/>
                      <w:color w:val="000000"/>
                    </w:rPr>
                  </w:rPrChange>
                </w:rPr>
                <w:t>0.549</w:t>
              </w:r>
            </w:ins>
          </w:p>
        </w:tc>
        <w:tc>
          <w:tcPr>
            <w:tcW w:w="589" w:type="dxa"/>
            <w:vAlign w:val="center"/>
            <w:tcPrChange w:id="10114" w:author="Στάθης Καπ" w:date="2023-03-03T06:24:00Z">
              <w:tcPr>
                <w:tcW w:w="589" w:type="dxa"/>
                <w:vAlign w:val="center"/>
              </w:tcPr>
            </w:tcPrChange>
          </w:tcPr>
          <w:p w14:paraId="4DA9C8E4" w14:textId="3CD2BC42" w:rsidR="00577FCD" w:rsidRPr="00AC6F02" w:rsidRDefault="00577FCD">
            <w:pPr>
              <w:jc w:val="center"/>
              <w:rPr>
                <w:ins w:id="10115" w:author="Στάθης Καπ" w:date="2023-02-26T21:00:00Z"/>
                <w:rFonts w:cstheme="minorHAnsi"/>
                <w:sz w:val="16"/>
                <w:szCs w:val="16"/>
                <w:rPrChange w:id="10116" w:author="Στάθης Καπ" w:date="2023-03-03T03:18:00Z">
                  <w:rPr>
                    <w:ins w:id="10117" w:author="Στάθης Καπ" w:date="2023-02-26T21:00:00Z"/>
                  </w:rPr>
                </w:rPrChange>
              </w:rPr>
              <w:pPrChange w:id="10118" w:author="Στάθης Καπ" w:date="2023-02-26T21:00:00Z">
                <w:pPr/>
              </w:pPrChange>
            </w:pPr>
            <w:ins w:id="10119" w:author="Στάθης Καπ" w:date="2023-03-03T04:45:00Z">
              <w:r>
                <w:rPr>
                  <w:rFonts w:ascii="Calibri" w:hAnsi="Calibri" w:cstheme="minorHAnsi"/>
                  <w:color w:val="000000"/>
                  <w:sz w:val="16"/>
                  <w:szCs w:val="16"/>
                </w:rPr>
                <w:t>16.34</w:t>
              </w:r>
            </w:ins>
          </w:p>
        </w:tc>
      </w:tr>
      <w:tr w:rsidR="00F03C40" w14:paraId="5FE6F64F" w14:textId="058CB4EA" w:rsidTr="00F03C40">
        <w:trPr>
          <w:ins w:id="10120" w:author="Στάθης Καπ" w:date="2023-02-26T20:57:00Z"/>
        </w:trPr>
        <w:tc>
          <w:tcPr>
            <w:tcW w:w="515" w:type="dxa"/>
            <w:tcBorders>
              <w:top w:val="nil"/>
              <w:bottom w:val="nil"/>
              <w:right w:val="single" w:sz="4" w:space="0" w:color="auto"/>
            </w:tcBorders>
            <w:shd w:val="clear" w:color="auto" w:fill="E7E6E6" w:themeFill="background2"/>
            <w:vAlign w:val="center"/>
            <w:tcPrChange w:id="10121"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10122" w:author="Στάθης Καπ" w:date="2023-02-26T20:57:00Z"/>
                <w:sz w:val="16"/>
                <w:szCs w:val="16"/>
                <w:rPrChange w:id="10123" w:author="Στάθης Καπ" w:date="2023-03-03T03:18:00Z">
                  <w:rPr>
                    <w:ins w:id="10124" w:author="Στάθης Καπ" w:date="2023-02-26T20:57:00Z"/>
                    <w:sz w:val="18"/>
                    <w:szCs w:val="18"/>
                  </w:rPr>
                </w:rPrChange>
              </w:rPr>
              <w:pPrChange w:id="10125" w:author="Στάθης Καπ" w:date="2023-02-26T21:00:00Z">
                <w:pPr/>
              </w:pPrChange>
            </w:pPr>
            <w:ins w:id="10126" w:author="Στάθης Καπ" w:date="2023-02-27T03:02:00Z">
              <w:r w:rsidRPr="00AC6F02">
                <w:rPr>
                  <w:sz w:val="16"/>
                  <w:szCs w:val="16"/>
                  <w:rPrChange w:id="10127" w:author="Στάθης Καπ" w:date="2023-03-03T03:18:00Z">
                    <w:rPr>
                      <w:sz w:val="18"/>
                      <w:szCs w:val="18"/>
                    </w:rPr>
                  </w:rPrChange>
                </w:rPr>
                <w:t>p</w:t>
              </w:r>
            </w:ins>
            <w:ins w:id="10128" w:author="Στάθης Καπ" w:date="2023-02-26T20:57:00Z">
              <w:r w:rsidRPr="00AC6F02">
                <w:rPr>
                  <w:sz w:val="16"/>
                  <w:szCs w:val="16"/>
                  <w:rPrChange w:id="10129" w:author="Στάθης Καπ" w:date="2023-03-03T03:18:00Z">
                    <w:rPr>
                      <w:sz w:val="18"/>
                      <w:szCs w:val="18"/>
                    </w:rPr>
                  </w:rPrChange>
                </w:rPr>
                <w:t>r16</w:t>
              </w:r>
            </w:ins>
          </w:p>
        </w:tc>
        <w:tc>
          <w:tcPr>
            <w:tcW w:w="560" w:type="dxa"/>
            <w:tcBorders>
              <w:left w:val="single" w:sz="4" w:space="0" w:color="auto"/>
            </w:tcBorders>
            <w:tcPrChange w:id="10130" w:author="Στάθης Καπ" w:date="2023-03-03T06:24:00Z">
              <w:tcPr>
                <w:tcW w:w="560" w:type="dxa"/>
              </w:tcPr>
            </w:tcPrChange>
          </w:tcPr>
          <w:p w14:paraId="2DF6D968" w14:textId="7A5080D3" w:rsidR="00577FCD" w:rsidRPr="00AC6F02" w:rsidRDefault="00577FCD">
            <w:pPr>
              <w:jc w:val="center"/>
              <w:rPr>
                <w:ins w:id="10131" w:author="Στάθης Καπ" w:date="2023-02-26T20:57:00Z"/>
                <w:rFonts w:cstheme="minorHAnsi"/>
                <w:sz w:val="16"/>
                <w:szCs w:val="16"/>
                <w:rPrChange w:id="10132" w:author="Στάθης Καπ" w:date="2023-03-03T03:18:00Z">
                  <w:rPr>
                    <w:ins w:id="10133" w:author="Στάθης Καπ" w:date="2023-02-26T20:57:00Z"/>
                  </w:rPr>
                </w:rPrChange>
              </w:rPr>
              <w:pPrChange w:id="10134" w:author="Στάθης Καπ" w:date="2023-02-26T21:00:00Z">
                <w:pPr/>
              </w:pPrChange>
            </w:pPr>
            <w:ins w:id="10135" w:author="Στάθης Καπ" w:date="2023-02-26T21:04:00Z">
              <w:r w:rsidRPr="00AC6F02">
                <w:rPr>
                  <w:rFonts w:cstheme="minorHAnsi"/>
                  <w:sz w:val="16"/>
                  <w:szCs w:val="16"/>
                  <w:rPrChange w:id="10136" w:author="Στάθης Καπ" w:date="2023-03-03T03:18:00Z">
                    <w:rPr>
                      <w:rFonts w:cstheme="minorHAnsi"/>
                      <w:sz w:val="20"/>
                      <w:szCs w:val="20"/>
                    </w:rPr>
                  </w:rPrChange>
                </w:rPr>
                <w:t>674</w:t>
              </w:r>
            </w:ins>
          </w:p>
        </w:tc>
        <w:tc>
          <w:tcPr>
            <w:tcW w:w="855" w:type="dxa"/>
            <w:tcPrChange w:id="10137" w:author="Στάθης Καπ" w:date="2023-03-03T06:24:00Z">
              <w:tcPr>
                <w:tcW w:w="855" w:type="dxa"/>
              </w:tcPr>
            </w:tcPrChange>
          </w:tcPr>
          <w:p w14:paraId="71FF485D" w14:textId="642F4811" w:rsidR="00577FCD" w:rsidRPr="00AC6F02" w:rsidRDefault="00577FCD">
            <w:pPr>
              <w:jc w:val="center"/>
              <w:rPr>
                <w:ins w:id="10138" w:author="Στάθης Καπ" w:date="2023-02-26T20:57:00Z"/>
                <w:rFonts w:cstheme="minorHAnsi"/>
                <w:sz w:val="16"/>
                <w:szCs w:val="16"/>
                <w:rPrChange w:id="10139" w:author="Στάθης Καπ" w:date="2023-03-03T03:18:00Z">
                  <w:rPr>
                    <w:ins w:id="10140" w:author="Στάθης Καπ" w:date="2023-02-26T20:57:00Z"/>
                  </w:rPr>
                </w:rPrChange>
              </w:rPr>
              <w:pPrChange w:id="10141" w:author="Στάθης Καπ" w:date="2023-02-26T21:00:00Z">
                <w:pPr/>
              </w:pPrChange>
            </w:pPr>
            <w:ins w:id="10142" w:author="Στάθης Καπ" w:date="2023-02-26T21:07:00Z">
              <w:r w:rsidRPr="00AC6F02">
                <w:rPr>
                  <w:rFonts w:cstheme="minorHAnsi"/>
                  <w:sz w:val="16"/>
                  <w:szCs w:val="16"/>
                  <w:rPrChange w:id="10143" w:author="Στάθης Καπ" w:date="2023-03-03T03:18:00Z">
                    <w:rPr>
                      <w:rFonts w:cstheme="minorHAnsi"/>
                      <w:sz w:val="20"/>
                      <w:szCs w:val="20"/>
                    </w:rPr>
                  </w:rPrChange>
                </w:rPr>
                <w:t>559</w:t>
              </w:r>
            </w:ins>
          </w:p>
        </w:tc>
        <w:tc>
          <w:tcPr>
            <w:tcW w:w="544" w:type="dxa"/>
            <w:vAlign w:val="bottom"/>
            <w:tcPrChange w:id="10144" w:author="Στάθης Καπ" w:date="2023-03-03T06:24:00Z">
              <w:tcPr>
                <w:tcW w:w="544" w:type="dxa"/>
                <w:vAlign w:val="bottom"/>
              </w:tcPr>
            </w:tcPrChange>
          </w:tcPr>
          <w:p w14:paraId="698812F7" w14:textId="52B1D1FC" w:rsidR="00577FCD" w:rsidRPr="00AC6F02" w:rsidRDefault="00577FCD">
            <w:pPr>
              <w:jc w:val="center"/>
              <w:rPr>
                <w:ins w:id="10145" w:author="Στάθης Καπ" w:date="2023-02-26T20:57:00Z"/>
                <w:rFonts w:cstheme="minorHAnsi"/>
                <w:sz w:val="16"/>
                <w:szCs w:val="16"/>
                <w:rPrChange w:id="10146" w:author="Στάθης Καπ" w:date="2023-03-03T03:18:00Z">
                  <w:rPr>
                    <w:ins w:id="10147" w:author="Στάθης Καπ" w:date="2023-02-26T20:57:00Z"/>
                  </w:rPr>
                </w:rPrChange>
              </w:rPr>
              <w:pPrChange w:id="10148" w:author="Στάθης Καπ" w:date="2023-02-26T21:00:00Z">
                <w:pPr/>
              </w:pPrChange>
            </w:pPr>
            <w:ins w:id="10149" w:author="Στάθης Καπ" w:date="2023-03-03T00:39:00Z">
              <w:r w:rsidRPr="00AC6F02">
                <w:rPr>
                  <w:rFonts w:ascii="Calibri" w:hAnsi="Calibri" w:cs="Calibri"/>
                  <w:color w:val="000000"/>
                  <w:sz w:val="16"/>
                  <w:szCs w:val="16"/>
                  <w:rPrChange w:id="10150" w:author="Στάθης Καπ" w:date="2023-03-03T03:18:00Z">
                    <w:rPr>
                      <w:rFonts w:ascii="Calibri" w:hAnsi="Calibri" w:cs="Calibri"/>
                      <w:color w:val="000000"/>
                    </w:rPr>
                  </w:rPrChange>
                </w:rPr>
                <w:t>596</w:t>
              </w:r>
            </w:ins>
          </w:p>
        </w:tc>
        <w:tc>
          <w:tcPr>
            <w:tcW w:w="621" w:type="dxa"/>
            <w:vAlign w:val="bottom"/>
            <w:tcPrChange w:id="10151" w:author="Στάθης Καπ" w:date="2023-03-03T06:24:00Z">
              <w:tcPr>
                <w:tcW w:w="621" w:type="dxa"/>
                <w:vAlign w:val="bottom"/>
              </w:tcPr>
            </w:tcPrChange>
          </w:tcPr>
          <w:p w14:paraId="244C7F40" w14:textId="0AD197E0" w:rsidR="00577FCD" w:rsidRPr="00AC6F02" w:rsidRDefault="00577FCD">
            <w:pPr>
              <w:jc w:val="center"/>
              <w:rPr>
                <w:ins w:id="10152" w:author="Στάθης Καπ" w:date="2023-02-26T20:57:00Z"/>
                <w:rFonts w:cstheme="minorHAnsi"/>
                <w:sz w:val="16"/>
                <w:szCs w:val="16"/>
                <w:rPrChange w:id="10153" w:author="Στάθης Καπ" w:date="2023-03-03T03:18:00Z">
                  <w:rPr>
                    <w:ins w:id="10154" w:author="Στάθης Καπ" w:date="2023-02-26T20:57:00Z"/>
                  </w:rPr>
                </w:rPrChange>
              </w:rPr>
              <w:pPrChange w:id="10155" w:author="Στάθης Καπ" w:date="2023-02-26T21:00:00Z">
                <w:pPr/>
              </w:pPrChange>
            </w:pPr>
            <w:ins w:id="10156" w:author="Στάθης Καπ" w:date="2023-03-03T00:39:00Z">
              <w:r w:rsidRPr="00AC6F02">
                <w:rPr>
                  <w:rFonts w:ascii="Calibri" w:hAnsi="Calibri" w:cs="Calibri"/>
                  <w:color w:val="000000"/>
                  <w:sz w:val="16"/>
                  <w:szCs w:val="16"/>
                  <w:rPrChange w:id="10157" w:author="Στάθης Καπ" w:date="2023-03-03T03:18:00Z">
                    <w:rPr>
                      <w:rFonts w:ascii="Calibri" w:hAnsi="Calibri" w:cs="Calibri"/>
                      <w:color w:val="000000"/>
                    </w:rPr>
                  </w:rPrChange>
                </w:rPr>
                <w:t>3.491</w:t>
              </w:r>
            </w:ins>
          </w:p>
        </w:tc>
        <w:tc>
          <w:tcPr>
            <w:tcW w:w="669" w:type="dxa"/>
            <w:vAlign w:val="center"/>
            <w:tcPrChange w:id="10158" w:author="Στάθης Καπ" w:date="2023-03-03T06:24:00Z">
              <w:tcPr>
                <w:tcW w:w="669" w:type="dxa"/>
                <w:vAlign w:val="center"/>
              </w:tcPr>
            </w:tcPrChange>
          </w:tcPr>
          <w:p w14:paraId="25BA74D9" w14:textId="24D6ED3A" w:rsidR="00577FCD" w:rsidRPr="00AC6F02" w:rsidRDefault="00577FCD">
            <w:pPr>
              <w:jc w:val="center"/>
              <w:rPr>
                <w:ins w:id="10159" w:author="Στάθης Καπ" w:date="2023-02-26T20:57:00Z"/>
                <w:rFonts w:cstheme="minorHAnsi"/>
                <w:sz w:val="16"/>
                <w:szCs w:val="16"/>
                <w:rPrChange w:id="10160" w:author="Στάθης Καπ" w:date="2023-03-03T03:18:00Z">
                  <w:rPr>
                    <w:ins w:id="10161" w:author="Στάθης Καπ" w:date="2023-02-26T20:57:00Z"/>
                  </w:rPr>
                </w:rPrChange>
              </w:rPr>
              <w:pPrChange w:id="10162" w:author="Στάθης Καπ" w:date="2023-02-26T21:00:00Z">
                <w:pPr/>
              </w:pPrChange>
            </w:pPr>
            <w:ins w:id="10163" w:author="Στάθης Καπ" w:date="2023-03-03T05:59:00Z">
              <w:r>
                <w:rPr>
                  <w:rFonts w:ascii="Calibri" w:hAnsi="Calibri" w:cs="Calibri"/>
                  <w:color w:val="000000"/>
                  <w:sz w:val="16"/>
                  <w:szCs w:val="16"/>
                </w:rPr>
                <w:t>11.57</w:t>
              </w:r>
            </w:ins>
          </w:p>
        </w:tc>
        <w:tc>
          <w:tcPr>
            <w:tcW w:w="543" w:type="dxa"/>
            <w:vAlign w:val="bottom"/>
            <w:tcPrChange w:id="10164" w:author="Στάθης Καπ" w:date="2023-03-03T06:24:00Z">
              <w:tcPr>
                <w:tcW w:w="543" w:type="dxa"/>
                <w:vAlign w:val="bottom"/>
              </w:tcPr>
            </w:tcPrChange>
          </w:tcPr>
          <w:p w14:paraId="7D215DF4" w14:textId="2050C152" w:rsidR="00577FCD" w:rsidRPr="00AC6F02" w:rsidRDefault="00577FCD">
            <w:pPr>
              <w:jc w:val="center"/>
              <w:rPr>
                <w:ins w:id="10165" w:author="Στάθης Καπ" w:date="2023-02-26T20:57:00Z"/>
                <w:rFonts w:cstheme="minorHAnsi"/>
                <w:sz w:val="16"/>
                <w:szCs w:val="16"/>
                <w:rPrChange w:id="10166" w:author="Στάθης Καπ" w:date="2023-03-03T03:18:00Z">
                  <w:rPr>
                    <w:ins w:id="10167" w:author="Στάθης Καπ" w:date="2023-02-26T20:57:00Z"/>
                  </w:rPr>
                </w:rPrChange>
              </w:rPr>
              <w:pPrChange w:id="10168" w:author="Στάθης Καπ" w:date="2023-02-26T21:00:00Z">
                <w:pPr/>
              </w:pPrChange>
            </w:pPr>
            <w:ins w:id="10169" w:author="Στάθης Καπ" w:date="2023-03-03T00:39:00Z">
              <w:r w:rsidRPr="00AC6F02">
                <w:rPr>
                  <w:rFonts w:ascii="Calibri" w:hAnsi="Calibri" w:cs="Calibri"/>
                  <w:color w:val="000000"/>
                  <w:sz w:val="16"/>
                  <w:szCs w:val="16"/>
                  <w:rPrChange w:id="10170" w:author="Στάθης Καπ" w:date="2023-03-03T03:18:00Z">
                    <w:rPr>
                      <w:rFonts w:ascii="Calibri" w:hAnsi="Calibri" w:cs="Calibri"/>
                      <w:color w:val="000000"/>
                    </w:rPr>
                  </w:rPrChange>
                </w:rPr>
                <w:t>553</w:t>
              </w:r>
            </w:ins>
          </w:p>
        </w:tc>
        <w:tc>
          <w:tcPr>
            <w:tcW w:w="621" w:type="dxa"/>
            <w:vAlign w:val="bottom"/>
            <w:tcPrChange w:id="10171" w:author="Στάθης Καπ" w:date="2023-03-03T06:24:00Z">
              <w:tcPr>
                <w:tcW w:w="621" w:type="dxa"/>
                <w:vAlign w:val="bottom"/>
              </w:tcPr>
            </w:tcPrChange>
          </w:tcPr>
          <w:p w14:paraId="041E5188" w14:textId="55153A1C" w:rsidR="00577FCD" w:rsidRPr="00AC6F02" w:rsidRDefault="00577FCD">
            <w:pPr>
              <w:jc w:val="center"/>
              <w:rPr>
                <w:ins w:id="10172" w:author="Στάθης Καπ" w:date="2023-02-26T20:57:00Z"/>
                <w:rFonts w:cstheme="minorHAnsi"/>
                <w:sz w:val="16"/>
                <w:szCs w:val="16"/>
                <w:rPrChange w:id="10173" w:author="Στάθης Καπ" w:date="2023-03-03T03:18:00Z">
                  <w:rPr>
                    <w:ins w:id="10174" w:author="Στάθης Καπ" w:date="2023-02-26T20:57:00Z"/>
                  </w:rPr>
                </w:rPrChange>
              </w:rPr>
              <w:pPrChange w:id="10175" w:author="Στάθης Καπ" w:date="2023-02-26T21:00:00Z">
                <w:pPr/>
              </w:pPrChange>
            </w:pPr>
            <w:ins w:id="10176" w:author="Στάθης Καπ" w:date="2023-03-03T00:39:00Z">
              <w:r w:rsidRPr="00AC6F02">
                <w:rPr>
                  <w:rFonts w:ascii="Calibri" w:hAnsi="Calibri" w:cs="Calibri"/>
                  <w:color w:val="000000"/>
                  <w:sz w:val="16"/>
                  <w:szCs w:val="16"/>
                  <w:rPrChange w:id="10177" w:author="Στάθης Καπ" w:date="2023-03-03T03:18:00Z">
                    <w:rPr>
                      <w:rFonts w:ascii="Calibri" w:hAnsi="Calibri" w:cs="Calibri"/>
                      <w:color w:val="000000"/>
                    </w:rPr>
                  </w:rPrChange>
                </w:rPr>
                <w:t>2.016</w:t>
              </w:r>
            </w:ins>
          </w:p>
        </w:tc>
        <w:tc>
          <w:tcPr>
            <w:tcW w:w="669" w:type="dxa"/>
            <w:vAlign w:val="center"/>
            <w:tcPrChange w:id="10178" w:author="Στάθης Καπ" w:date="2023-03-03T06:24:00Z">
              <w:tcPr>
                <w:tcW w:w="669" w:type="dxa"/>
                <w:vAlign w:val="center"/>
              </w:tcPr>
            </w:tcPrChange>
          </w:tcPr>
          <w:p w14:paraId="1A2A7380" w14:textId="076E1B2E" w:rsidR="00577FCD" w:rsidRPr="00AC6F02" w:rsidRDefault="00577FCD">
            <w:pPr>
              <w:jc w:val="center"/>
              <w:rPr>
                <w:ins w:id="10179" w:author="Στάθης Καπ" w:date="2023-02-26T20:57:00Z"/>
                <w:rFonts w:cstheme="minorHAnsi"/>
                <w:sz w:val="16"/>
                <w:szCs w:val="16"/>
                <w:rPrChange w:id="10180" w:author="Στάθης Καπ" w:date="2023-03-03T03:18:00Z">
                  <w:rPr>
                    <w:ins w:id="10181" w:author="Στάθης Καπ" w:date="2023-02-26T20:57:00Z"/>
                  </w:rPr>
                </w:rPrChange>
              </w:rPr>
              <w:pPrChange w:id="10182" w:author="Στάθης Καπ" w:date="2023-02-26T21:00:00Z">
                <w:pPr/>
              </w:pPrChange>
            </w:pPr>
            <w:ins w:id="10183" w:author="Στάθης Καπ" w:date="2023-03-03T04:44:00Z">
              <w:r>
                <w:rPr>
                  <w:rFonts w:ascii="Calibri" w:hAnsi="Calibri" w:cstheme="minorHAnsi"/>
                  <w:color w:val="000000"/>
                  <w:sz w:val="16"/>
                  <w:szCs w:val="16"/>
                </w:rPr>
                <w:t>7.21</w:t>
              </w:r>
            </w:ins>
          </w:p>
        </w:tc>
        <w:tc>
          <w:tcPr>
            <w:tcW w:w="508" w:type="dxa"/>
            <w:vAlign w:val="bottom"/>
            <w:tcPrChange w:id="10184" w:author="Στάθης Καπ" w:date="2023-03-03T06:24:00Z">
              <w:tcPr>
                <w:tcW w:w="508" w:type="dxa"/>
                <w:vAlign w:val="bottom"/>
              </w:tcPr>
            </w:tcPrChange>
          </w:tcPr>
          <w:p w14:paraId="699DA59A" w14:textId="7F4B7DA1" w:rsidR="00577FCD" w:rsidRPr="00AC6F02" w:rsidRDefault="00577FCD">
            <w:pPr>
              <w:jc w:val="center"/>
              <w:rPr>
                <w:ins w:id="10185" w:author="Στάθης Καπ" w:date="2023-02-26T20:57:00Z"/>
                <w:rFonts w:cstheme="minorHAnsi"/>
                <w:sz w:val="16"/>
                <w:szCs w:val="16"/>
                <w:rPrChange w:id="10186" w:author="Στάθης Καπ" w:date="2023-03-03T03:18:00Z">
                  <w:rPr>
                    <w:ins w:id="10187" w:author="Στάθης Καπ" w:date="2023-02-26T20:57:00Z"/>
                  </w:rPr>
                </w:rPrChange>
              </w:rPr>
              <w:pPrChange w:id="10188" w:author="Στάθης Καπ" w:date="2023-02-26T21:00:00Z">
                <w:pPr/>
              </w:pPrChange>
            </w:pPr>
            <w:ins w:id="10189" w:author="Στάθης Καπ" w:date="2023-03-03T00:39:00Z">
              <w:r w:rsidRPr="00AC6F02">
                <w:rPr>
                  <w:rFonts w:ascii="Calibri" w:hAnsi="Calibri" w:cs="Calibri"/>
                  <w:color w:val="000000"/>
                  <w:sz w:val="16"/>
                  <w:szCs w:val="16"/>
                  <w:rPrChange w:id="10190" w:author="Στάθης Καπ" w:date="2023-03-03T03:18:00Z">
                    <w:rPr>
                      <w:rFonts w:ascii="Calibri" w:hAnsi="Calibri" w:cs="Calibri"/>
                      <w:color w:val="000000"/>
                    </w:rPr>
                  </w:rPrChange>
                </w:rPr>
                <w:t>533</w:t>
              </w:r>
            </w:ins>
          </w:p>
        </w:tc>
        <w:tc>
          <w:tcPr>
            <w:tcW w:w="541" w:type="dxa"/>
            <w:vAlign w:val="bottom"/>
            <w:tcPrChange w:id="10191" w:author="Στάθης Καπ" w:date="2023-03-03T06:24:00Z">
              <w:tcPr>
                <w:tcW w:w="541" w:type="dxa"/>
                <w:vAlign w:val="bottom"/>
              </w:tcPr>
            </w:tcPrChange>
          </w:tcPr>
          <w:p w14:paraId="766402B6" w14:textId="0E1F7B75" w:rsidR="00577FCD" w:rsidRPr="00AC6F02" w:rsidRDefault="00577FCD">
            <w:pPr>
              <w:jc w:val="center"/>
              <w:rPr>
                <w:ins w:id="10192" w:author="Στάθης Καπ" w:date="2023-02-26T20:58:00Z"/>
                <w:rFonts w:cstheme="minorHAnsi"/>
                <w:sz w:val="16"/>
                <w:szCs w:val="16"/>
                <w:rPrChange w:id="10193" w:author="Στάθης Καπ" w:date="2023-03-03T03:18:00Z">
                  <w:rPr>
                    <w:ins w:id="10194" w:author="Στάθης Καπ" w:date="2023-02-26T20:58:00Z"/>
                  </w:rPr>
                </w:rPrChange>
              </w:rPr>
              <w:pPrChange w:id="10195" w:author="Στάθης Καπ" w:date="2023-02-26T21:00:00Z">
                <w:pPr/>
              </w:pPrChange>
            </w:pPr>
            <w:ins w:id="10196" w:author="Στάθης Καπ" w:date="2023-03-03T00:39:00Z">
              <w:r w:rsidRPr="00AC6F02">
                <w:rPr>
                  <w:rFonts w:ascii="Calibri" w:hAnsi="Calibri" w:cs="Calibri"/>
                  <w:color w:val="000000"/>
                  <w:sz w:val="16"/>
                  <w:szCs w:val="16"/>
                  <w:rPrChange w:id="10197" w:author="Στάθης Καπ" w:date="2023-03-03T03:18:00Z">
                    <w:rPr>
                      <w:rFonts w:ascii="Calibri" w:hAnsi="Calibri" w:cs="Calibri"/>
                      <w:color w:val="000000"/>
                    </w:rPr>
                  </w:rPrChange>
                </w:rPr>
                <w:t>0.82</w:t>
              </w:r>
            </w:ins>
          </w:p>
        </w:tc>
        <w:tc>
          <w:tcPr>
            <w:tcW w:w="589" w:type="dxa"/>
            <w:vAlign w:val="center"/>
            <w:tcPrChange w:id="10198" w:author="Στάθης Καπ" w:date="2023-03-03T06:24:00Z">
              <w:tcPr>
                <w:tcW w:w="589" w:type="dxa"/>
                <w:vAlign w:val="center"/>
              </w:tcPr>
            </w:tcPrChange>
          </w:tcPr>
          <w:p w14:paraId="320E7A61" w14:textId="215FCFF1" w:rsidR="00577FCD" w:rsidRPr="00AC6F02" w:rsidRDefault="00577FCD">
            <w:pPr>
              <w:jc w:val="center"/>
              <w:rPr>
                <w:ins w:id="10199" w:author="Στάθης Καπ" w:date="2023-02-26T20:58:00Z"/>
                <w:rFonts w:cstheme="minorHAnsi"/>
                <w:sz w:val="16"/>
                <w:szCs w:val="16"/>
                <w:rPrChange w:id="10200" w:author="Στάθης Καπ" w:date="2023-03-03T03:18:00Z">
                  <w:rPr>
                    <w:ins w:id="10201" w:author="Στάθης Καπ" w:date="2023-02-26T20:58:00Z"/>
                  </w:rPr>
                </w:rPrChange>
              </w:rPr>
              <w:pPrChange w:id="10202" w:author="Στάθης Καπ" w:date="2023-02-26T21:00:00Z">
                <w:pPr/>
              </w:pPrChange>
            </w:pPr>
            <w:ins w:id="10203" w:author="Στάθης Καπ" w:date="2023-03-03T04:44:00Z">
              <w:r>
                <w:rPr>
                  <w:rFonts w:ascii="Calibri" w:hAnsi="Calibri" w:cstheme="minorHAnsi"/>
                  <w:color w:val="000000"/>
                  <w:sz w:val="16"/>
                  <w:szCs w:val="16"/>
                </w:rPr>
                <w:t>10.57</w:t>
              </w:r>
            </w:ins>
          </w:p>
        </w:tc>
        <w:tc>
          <w:tcPr>
            <w:tcW w:w="463" w:type="dxa"/>
            <w:vAlign w:val="bottom"/>
            <w:tcPrChange w:id="10204" w:author="Στάθης Καπ" w:date="2023-03-03T06:24:00Z">
              <w:tcPr>
                <w:tcW w:w="463" w:type="dxa"/>
                <w:vAlign w:val="bottom"/>
              </w:tcPr>
            </w:tcPrChange>
          </w:tcPr>
          <w:p w14:paraId="0D513AF2" w14:textId="1AFF2F39" w:rsidR="00577FCD" w:rsidRPr="00AC6F02" w:rsidRDefault="00577FCD">
            <w:pPr>
              <w:jc w:val="center"/>
              <w:rPr>
                <w:ins w:id="10205" w:author="Στάθης Καπ" w:date="2023-02-26T20:58:00Z"/>
                <w:rFonts w:cstheme="minorHAnsi"/>
                <w:sz w:val="16"/>
                <w:szCs w:val="16"/>
                <w:rPrChange w:id="10206" w:author="Στάθης Καπ" w:date="2023-03-03T03:18:00Z">
                  <w:rPr>
                    <w:ins w:id="10207" w:author="Στάθης Καπ" w:date="2023-02-26T20:58:00Z"/>
                  </w:rPr>
                </w:rPrChange>
              </w:rPr>
              <w:pPrChange w:id="10208" w:author="Στάθης Καπ" w:date="2023-02-26T21:00:00Z">
                <w:pPr/>
              </w:pPrChange>
            </w:pPr>
            <w:ins w:id="10209" w:author="Στάθης Καπ" w:date="2023-03-03T00:40:00Z">
              <w:r w:rsidRPr="00AC6F02">
                <w:rPr>
                  <w:rFonts w:ascii="Calibri" w:hAnsi="Calibri" w:cs="Calibri"/>
                  <w:color w:val="000000"/>
                  <w:sz w:val="16"/>
                  <w:szCs w:val="16"/>
                  <w:rPrChange w:id="10210" w:author="Στάθης Καπ" w:date="2023-03-03T03:18:00Z">
                    <w:rPr>
                      <w:rFonts w:ascii="Calibri" w:hAnsi="Calibri" w:cs="Calibri"/>
                      <w:color w:val="000000"/>
                    </w:rPr>
                  </w:rPrChange>
                </w:rPr>
                <w:t>509</w:t>
              </w:r>
            </w:ins>
          </w:p>
        </w:tc>
        <w:tc>
          <w:tcPr>
            <w:tcW w:w="541" w:type="dxa"/>
            <w:vAlign w:val="bottom"/>
            <w:tcPrChange w:id="10211" w:author="Στάθης Καπ" w:date="2023-03-03T06:24:00Z">
              <w:tcPr>
                <w:tcW w:w="541" w:type="dxa"/>
                <w:vAlign w:val="bottom"/>
              </w:tcPr>
            </w:tcPrChange>
          </w:tcPr>
          <w:p w14:paraId="3927A1A1" w14:textId="4AC361E4" w:rsidR="00577FCD" w:rsidRPr="00AC6F02" w:rsidRDefault="00577FCD">
            <w:pPr>
              <w:jc w:val="center"/>
              <w:rPr>
                <w:ins w:id="10212" w:author="Στάθης Καπ" w:date="2023-02-26T21:00:00Z"/>
                <w:rFonts w:cstheme="minorHAnsi"/>
                <w:sz w:val="16"/>
                <w:szCs w:val="16"/>
                <w:rPrChange w:id="10213" w:author="Στάθης Καπ" w:date="2023-03-03T03:18:00Z">
                  <w:rPr>
                    <w:ins w:id="10214" w:author="Στάθης Καπ" w:date="2023-02-26T21:00:00Z"/>
                  </w:rPr>
                </w:rPrChange>
              </w:rPr>
              <w:pPrChange w:id="10215" w:author="Στάθης Καπ" w:date="2023-02-26T21:00:00Z">
                <w:pPr/>
              </w:pPrChange>
            </w:pPr>
            <w:ins w:id="10216" w:author="Στάθης Καπ" w:date="2023-03-03T00:40:00Z">
              <w:r w:rsidRPr="00AC6F02">
                <w:rPr>
                  <w:rFonts w:ascii="Calibri" w:hAnsi="Calibri" w:cs="Calibri"/>
                  <w:color w:val="000000"/>
                  <w:sz w:val="16"/>
                  <w:szCs w:val="16"/>
                  <w:rPrChange w:id="10217" w:author="Στάθης Καπ" w:date="2023-03-03T03:18:00Z">
                    <w:rPr>
                      <w:rFonts w:ascii="Calibri" w:hAnsi="Calibri" w:cs="Calibri"/>
                      <w:color w:val="000000"/>
                    </w:rPr>
                  </w:rPrChange>
                </w:rPr>
                <w:t>0.898</w:t>
              </w:r>
            </w:ins>
          </w:p>
        </w:tc>
        <w:tc>
          <w:tcPr>
            <w:tcW w:w="589" w:type="dxa"/>
            <w:vAlign w:val="center"/>
            <w:tcPrChange w:id="10218" w:author="Στάθης Καπ" w:date="2023-03-03T06:24:00Z">
              <w:tcPr>
                <w:tcW w:w="589" w:type="dxa"/>
                <w:vAlign w:val="center"/>
              </w:tcPr>
            </w:tcPrChange>
          </w:tcPr>
          <w:p w14:paraId="02051F92" w14:textId="7B8D1713" w:rsidR="00577FCD" w:rsidRPr="00AC6F02" w:rsidRDefault="00577FCD">
            <w:pPr>
              <w:jc w:val="center"/>
              <w:rPr>
                <w:ins w:id="10219" w:author="Στάθης Καπ" w:date="2023-02-26T21:00:00Z"/>
                <w:rFonts w:cstheme="minorHAnsi"/>
                <w:sz w:val="16"/>
                <w:szCs w:val="16"/>
                <w:rPrChange w:id="10220" w:author="Στάθης Καπ" w:date="2023-03-03T03:18:00Z">
                  <w:rPr>
                    <w:ins w:id="10221" w:author="Στάθης Καπ" w:date="2023-02-26T21:00:00Z"/>
                  </w:rPr>
                </w:rPrChange>
              </w:rPr>
              <w:pPrChange w:id="10222" w:author="Στάθης Καπ" w:date="2023-02-26T21:00:00Z">
                <w:pPr/>
              </w:pPrChange>
            </w:pPr>
            <w:ins w:id="10223" w:author="Στάθης Καπ" w:date="2023-03-03T04:45:00Z">
              <w:r>
                <w:rPr>
                  <w:rFonts w:ascii="Calibri" w:hAnsi="Calibri" w:cstheme="minorHAnsi"/>
                  <w:color w:val="000000"/>
                  <w:sz w:val="16"/>
                  <w:szCs w:val="16"/>
                </w:rPr>
                <w:t>14.6</w:t>
              </w:r>
            </w:ins>
          </w:p>
        </w:tc>
      </w:tr>
      <w:tr w:rsidR="00F03C40" w14:paraId="6F1F38FE" w14:textId="1998DE1C" w:rsidTr="00F03C40">
        <w:trPr>
          <w:ins w:id="10224" w:author="Στάθης Καπ" w:date="2023-02-26T20:57:00Z"/>
        </w:trPr>
        <w:tc>
          <w:tcPr>
            <w:tcW w:w="515" w:type="dxa"/>
            <w:tcBorders>
              <w:top w:val="nil"/>
              <w:bottom w:val="nil"/>
              <w:right w:val="single" w:sz="4" w:space="0" w:color="auto"/>
            </w:tcBorders>
            <w:shd w:val="clear" w:color="auto" w:fill="E7E6E6" w:themeFill="background2"/>
            <w:vAlign w:val="center"/>
            <w:tcPrChange w:id="10225"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10226" w:author="Στάθης Καπ" w:date="2023-02-26T20:57:00Z"/>
                <w:sz w:val="16"/>
                <w:szCs w:val="16"/>
                <w:rPrChange w:id="10227" w:author="Στάθης Καπ" w:date="2023-03-03T03:18:00Z">
                  <w:rPr>
                    <w:ins w:id="10228" w:author="Στάθης Καπ" w:date="2023-02-26T20:57:00Z"/>
                    <w:sz w:val="18"/>
                    <w:szCs w:val="18"/>
                  </w:rPr>
                </w:rPrChange>
              </w:rPr>
              <w:pPrChange w:id="10229" w:author="Στάθης Καπ" w:date="2023-02-26T21:00:00Z">
                <w:pPr/>
              </w:pPrChange>
            </w:pPr>
            <w:ins w:id="10230" w:author="Στάθης Καπ" w:date="2023-02-27T03:02:00Z">
              <w:r w:rsidRPr="00AC6F02">
                <w:rPr>
                  <w:sz w:val="16"/>
                  <w:szCs w:val="16"/>
                  <w:rPrChange w:id="10231" w:author="Στάθης Καπ" w:date="2023-03-03T03:18:00Z">
                    <w:rPr>
                      <w:sz w:val="18"/>
                      <w:szCs w:val="18"/>
                    </w:rPr>
                  </w:rPrChange>
                </w:rPr>
                <w:t>p</w:t>
              </w:r>
            </w:ins>
            <w:ins w:id="10232" w:author="Στάθης Καπ" w:date="2023-02-26T20:57:00Z">
              <w:r w:rsidRPr="00AC6F02">
                <w:rPr>
                  <w:sz w:val="16"/>
                  <w:szCs w:val="16"/>
                  <w:rPrChange w:id="10233" w:author="Στάθης Καπ" w:date="2023-03-03T03:18:00Z">
                    <w:rPr>
                      <w:sz w:val="18"/>
                      <w:szCs w:val="18"/>
                    </w:rPr>
                  </w:rPrChange>
                </w:rPr>
                <w:t>r17</w:t>
              </w:r>
            </w:ins>
          </w:p>
        </w:tc>
        <w:tc>
          <w:tcPr>
            <w:tcW w:w="560" w:type="dxa"/>
            <w:tcBorders>
              <w:left w:val="single" w:sz="4" w:space="0" w:color="auto"/>
            </w:tcBorders>
            <w:tcPrChange w:id="10234" w:author="Στάθης Καπ" w:date="2023-03-03T06:24:00Z">
              <w:tcPr>
                <w:tcW w:w="560" w:type="dxa"/>
              </w:tcPr>
            </w:tcPrChange>
          </w:tcPr>
          <w:p w14:paraId="21459076" w14:textId="7D6B1316" w:rsidR="00577FCD" w:rsidRPr="00AC6F02" w:rsidRDefault="00577FCD">
            <w:pPr>
              <w:jc w:val="center"/>
              <w:rPr>
                <w:ins w:id="10235" w:author="Στάθης Καπ" w:date="2023-02-26T20:57:00Z"/>
                <w:rFonts w:cstheme="minorHAnsi"/>
                <w:sz w:val="16"/>
                <w:szCs w:val="16"/>
                <w:rPrChange w:id="10236" w:author="Στάθης Καπ" w:date="2023-03-03T03:18:00Z">
                  <w:rPr>
                    <w:ins w:id="10237" w:author="Στάθης Καπ" w:date="2023-02-26T20:57:00Z"/>
                  </w:rPr>
                </w:rPrChange>
              </w:rPr>
              <w:pPrChange w:id="10238" w:author="Στάθης Καπ" w:date="2023-02-26T21:00:00Z">
                <w:pPr/>
              </w:pPrChange>
            </w:pPr>
            <w:ins w:id="10239" w:author="Στάθης Καπ" w:date="2023-02-26T21:04:00Z">
              <w:r w:rsidRPr="00AC6F02">
                <w:rPr>
                  <w:rFonts w:cstheme="minorHAnsi"/>
                  <w:sz w:val="16"/>
                  <w:szCs w:val="16"/>
                  <w:rPrChange w:id="10240" w:author="Στάθης Καπ" w:date="2023-03-03T03:18:00Z">
                    <w:rPr>
                      <w:rFonts w:cstheme="minorHAnsi"/>
                      <w:sz w:val="20"/>
                      <w:szCs w:val="20"/>
                    </w:rPr>
                  </w:rPrChange>
                </w:rPr>
                <w:t>362</w:t>
              </w:r>
            </w:ins>
          </w:p>
        </w:tc>
        <w:tc>
          <w:tcPr>
            <w:tcW w:w="855" w:type="dxa"/>
            <w:tcPrChange w:id="10241" w:author="Στάθης Καπ" w:date="2023-03-03T06:24:00Z">
              <w:tcPr>
                <w:tcW w:w="855" w:type="dxa"/>
              </w:tcPr>
            </w:tcPrChange>
          </w:tcPr>
          <w:p w14:paraId="04C3D3FD" w14:textId="06219250" w:rsidR="00577FCD" w:rsidRPr="00AC6F02" w:rsidRDefault="00577FCD">
            <w:pPr>
              <w:jc w:val="center"/>
              <w:rPr>
                <w:ins w:id="10242" w:author="Στάθης Καπ" w:date="2023-02-26T20:57:00Z"/>
                <w:rFonts w:cstheme="minorHAnsi"/>
                <w:sz w:val="16"/>
                <w:szCs w:val="16"/>
                <w:rPrChange w:id="10243" w:author="Στάθης Καπ" w:date="2023-03-03T03:18:00Z">
                  <w:rPr>
                    <w:ins w:id="10244" w:author="Στάθης Καπ" w:date="2023-02-26T20:57:00Z"/>
                  </w:rPr>
                </w:rPrChange>
              </w:rPr>
              <w:pPrChange w:id="10245" w:author="Στάθης Καπ" w:date="2023-02-26T21:00:00Z">
                <w:pPr/>
              </w:pPrChange>
            </w:pPr>
            <w:ins w:id="10246" w:author="Στάθης Καπ" w:date="2023-02-26T21:07:00Z">
              <w:r w:rsidRPr="00AC6F02">
                <w:rPr>
                  <w:rFonts w:cstheme="minorHAnsi"/>
                  <w:sz w:val="16"/>
                  <w:szCs w:val="16"/>
                  <w:rPrChange w:id="10247" w:author="Στάθης Καπ" w:date="2023-03-03T03:18:00Z">
                    <w:rPr>
                      <w:rFonts w:cstheme="minorHAnsi"/>
                      <w:sz w:val="20"/>
                      <w:szCs w:val="20"/>
                    </w:rPr>
                  </w:rPrChange>
                </w:rPr>
                <w:t>346</w:t>
              </w:r>
            </w:ins>
          </w:p>
        </w:tc>
        <w:tc>
          <w:tcPr>
            <w:tcW w:w="544" w:type="dxa"/>
            <w:vAlign w:val="bottom"/>
            <w:tcPrChange w:id="10248" w:author="Στάθης Καπ" w:date="2023-03-03T06:24:00Z">
              <w:tcPr>
                <w:tcW w:w="544" w:type="dxa"/>
                <w:vAlign w:val="bottom"/>
              </w:tcPr>
            </w:tcPrChange>
          </w:tcPr>
          <w:p w14:paraId="67A85192" w14:textId="25BC325C" w:rsidR="00577FCD" w:rsidRPr="00AC6F02" w:rsidRDefault="00577FCD">
            <w:pPr>
              <w:jc w:val="center"/>
              <w:rPr>
                <w:ins w:id="10249" w:author="Στάθης Καπ" w:date="2023-02-26T20:57:00Z"/>
                <w:rFonts w:cstheme="minorHAnsi"/>
                <w:sz w:val="16"/>
                <w:szCs w:val="16"/>
                <w:rPrChange w:id="10250" w:author="Στάθης Καπ" w:date="2023-03-03T03:18:00Z">
                  <w:rPr>
                    <w:ins w:id="10251" w:author="Στάθης Καπ" w:date="2023-02-26T20:57:00Z"/>
                  </w:rPr>
                </w:rPrChange>
              </w:rPr>
              <w:pPrChange w:id="10252" w:author="Στάθης Καπ" w:date="2023-02-26T21:00:00Z">
                <w:pPr/>
              </w:pPrChange>
            </w:pPr>
            <w:ins w:id="10253" w:author="Στάθης Καπ" w:date="2023-03-03T00:39:00Z">
              <w:r w:rsidRPr="00AC6F02">
                <w:rPr>
                  <w:rFonts w:ascii="Calibri" w:hAnsi="Calibri" w:cs="Calibri"/>
                  <w:color w:val="000000"/>
                  <w:sz w:val="16"/>
                  <w:szCs w:val="16"/>
                  <w:rPrChange w:id="10254" w:author="Στάθης Καπ" w:date="2023-03-03T03:18:00Z">
                    <w:rPr>
                      <w:rFonts w:ascii="Calibri" w:hAnsi="Calibri" w:cs="Calibri"/>
                      <w:color w:val="000000"/>
                    </w:rPr>
                  </w:rPrChange>
                </w:rPr>
                <w:t>341</w:t>
              </w:r>
            </w:ins>
          </w:p>
        </w:tc>
        <w:tc>
          <w:tcPr>
            <w:tcW w:w="621" w:type="dxa"/>
            <w:vAlign w:val="bottom"/>
            <w:tcPrChange w:id="10255" w:author="Στάθης Καπ" w:date="2023-03-03T06:24:00Z">
              <w:tcPr>
                <w:tcW w:w="621" w:type="dxa"/>
                <w:vAlign w:val="bottom"/>
              </w:tcPr>
            </w:tcPrChange>
          </w:tcPr>
          <w:p w14:paraId="3F4E44E0" w14:textId="3FE4BFED" w:rsidR="00577FCD" w:rsidRPr="00AC6F02" w:rsidRDefault="00577FCD">
            <w:pPr>
              <w:jc w:val="center"/>
              <w:rPr>
                <w:ins w:id="10256" w:author="Στάθης Καπ" w:date="2023-02-26T20:57:00Z"/>
                <w:rFonts w:cstheme="minorHAnsi"/>
                <w:sz w:val="16"/>
                <w:szCs w:val="16"/>
                <w:rPrChange w:id="10257" w:author="Στάθης Καπ" w:date="2023-03-03T03:18:00Z">
                  <w:rPr>
                    <w:ins w:id="10258" w:author="Στάθης Καπ" w:date="2023-02-26T20:57:00Z"/>
                  </w:rPr>
                </w:rPrChange>
              </w:rPr>
              <w:pPrChange w:id="10259" w:author="Στάθης Καπ" w:date="2023-02-26T21:00:00Z">
                <w:pPr/>
              </w:pPrChange>
            </w:pPr>
            <w:ins w:id="10260" w:author="Στάθης Καπ" w:date="2023-03-03T00:39:00Z">
              <w:r w:rsidRPr="00AC6F02">
                <w:rPr>
                  <w:rFonts w:ascii="Calibri" w:hAnsi="Calibri" w:cs="Calibri"/>
                  <w:color w:val="000000"/>
                  <w:sz w:val="16"/>
                  <w:szCs w:val="16"/>
                  <w:rPrChange w:id="10261" w:author="Στάθης Καπ" w:date="2023-03-03T03:18:00Z">
                    <w:rPr>
                      <w:rFonts w:ascii="Calibri" w:hAnsi="Calibri" w:cs="Calibri"/>
                      <w:color w:val="000000"/>
                    </w:rPr>
                  </w:rPrChange>
                </w:rPr>
                <w:t>0.16</w:t>
              </w:r>
            </w:ins>
          </w:p>
        </w:tc>
        <w:tc>
          <w:tcPr>
            <w:tcW w:w="669" w:type="dxa"/>
            <w:vAlign w:val="center"/>
            <w:tcPrChange w:id="10262" w:author="Στάθης Καπ" w:date="2023-03-03T06:24:00Z">
              <w:tcPr>
                <w:tcW w:w="669" w:type="dxa"/>
                <w:vAlign w:val="center"/>
              </w:tcPr>
            </w:tcPrChange>
          </w:tcPr>
          <w:p w14:paraId="38B5225D" w14:textId="0E2CF65E" w:rsidR="00577FCD" w:rsidRPr="00AC6F02" w:rsidRDefault="00577FCD">
            <w:pPr>
              <w:jc w:val="center"/>
              <w:rPr>
                <w:ins w:id="10263" w:author="Στάθης Καπ" w:date="2023-02-26T20:57:00Z"/>
                <w:rFonts w:cstheme="minorHAnsi"/>
                <w:sz w:val="16"/>
                <w:szCs w:val="16"/>
                <w:rPrChange w:id="10264" w:author="Στάθης Καπ" w:date="2023-03-03T03:18:00Z">
                  <w:rPr>
                    <w:ins w:id="10265" w:author="Στάθης Καπ" w:date="2023-02-26T20:57:00Z"/>
                  </w:rPr>
                </w:rPrChange>
              </w:rPr>
              <w:pPrChange w:id="10266" w:author="Στάθης Καπ" w:date="2023-02-26T21:00:00Z">
                <w:pPr/>
              </w:pPrChange>
            </w:pPr>
            <w:ins w:id="10267" w:author="Στάθης Καπ" w:date="2023-03-03T05:59:00Z">
              <w:r>
                <w:rPr>
                  <w:rFonts w:ascii="Calibri" w:hAnsi="Calibri" w:cs="Calibri"/>
                  <w:color w:val="000000"/>
                  <w:sz w:val="16"/>
                  <w:szCs w:val="16"/>
                </w:rPr>
                <w:t>5.8</w:t>
              </w:r>
            </w:ins>
          </w:p>
        </w:tc>
        <w:tc>
          <w:tcPr>
            <w:tcW w:w="543" w:type="dxa"/>
            <w:vAlign w:val="bottom"/>
            <w:tcPrChange w:id="10268" w:author="Στάθης Καπ" w:date="2023-03-03T06:24:00Z">
              <w:tcPr>
                <w:tcW w:w="543" w:type="dxa"/>
                <w:vAlign w:val="bottom"/>
              </w:tcPr>
            </w:tcPrChange>
          </w:tcPr>
          <w:p w14:paraId="17F40D39" w14:textId="2A63346B" w:rsidR="00577FCD" w:rsidRPr="00AC6F02" w:rsidRDefault="00577FCD">
            <w:pPr>
              <w:jc w:val="center"/>
              <w:rPr>
                <w:ins w:id="10269" w:author="Στάθης Καπ" w:date="2023-02-26T20:57:00Z"/>
                <w:rFonts w:cstheme="minorHAnsi"/>
                <w:sz w:val="16"/>
                <w:szCs w:val="16"/>
                <w:rPrChange w:id="10270" w:author="Στάθης Καπ" w:date="2023-03-03T03:18:00Z">
                  <w:rPr>
                    <w:ins w:id="10271" w:author="Στάθης Καπ" w:date="2023-02-26T20:57:00Z"/>
                  </w:rPr>
                </w:rPrChange>
              </w:rPr>
              <w:pPrChange w:id="10272" w:author="Στάθης Καπ" w:date="2023-02-26T21:00:00Z">
                <w:pPr/>
              </w:pPrChange>
            </w:pPr>
            <w:ins w:id="10273" w:author="Στάθης Καπ" w:date="2023-03-03T00:39:00Z">
              <w:r w:rsidRPr="00AC6F02">
                <w:rPr>
                  <w:rFonts w:ascii="Calibri" w:hAnsi="Calibri" w:cs="Calibri"/>
                  <w:color w:val="000000"/>
                  <w:sz w:val="16"/>
                  <w:szCs w:val="16"/>
                  <w:rPrChange w:id="10274" w:author="Στάθης Καπ" w:date="2023-03-03T03:18:00Z">
                    <w:rPr>
                      <w:rFonts w:ascii="Calibri" w:hAnsi="Calibri" w:cs="Calibri"/>
                      <w:color w:val="000000"/>
                    </w:rPr>
                  </w:rPrChange>
                </w:rPr>
                <w:t>320</w:t>
              </w:r>
            </w:ins>
          </w:p>
        </w:tc>
        <w:tc>
          <w:tcPr>
            <w:tcW w:w="621" w:type="dxa"/>
            <w:vAlign w:val="bottom"/>
            <w:tcPrChange w:id="10275" w:author="Στάθης Καπ" w:date="2023-03-03T06:24:00Z">
              <w:tcPr>
                <w:tcW w:w="621" w:type="dxa"/>
                <w:vAlign w:val="bottom"/>
              </w:tcPr>
            </w:tcPrChange>
          </w:tcPr>
          <w:p w14:paraId="08AC0978" w14:textId="3ADEA418" w:rsidR="00577FCD" w:rsidRPr="00AC6F02" w:rsidRDefault="00577FCD">
            <w:pPr>
              <w:jc w:val="center"/>
              <w:rPr>
                <w:ins w:id="10276" w:author="Στάθης Καπ" w:date="2023-02-26T20:57:00Z"/>
                <w:rFonts w:cstheme="minorHAnsi"/>
                <w:sz w:val="16"/>
                <w:szCs w:val="16"/>
                <w:rPrChange w:id="10277" w:author="Στάθης Καπ" w:date="2023-03-03T03:18:00Z">
                  <w:rPr>
                    <w:ins w:id="10278" w:author="Στάθης Καπ" w:date="2023-02-26T20:57:00Z"/>
                  </w:rPr>
                </w:rPrChange>
              </w:rPr>
              <w:pPrChange w:id="10279" w:author="Στάθης Καπ" w:date="2023-02-26T21:00:00Z">
                <w:pPr/>
              </w:pPrChange>
            </w:pPr>
            <w:ins w:id="10280" w:author="Στάθης Καπ" w:date="2023-03-03T00:39:00Z">
              <w:r w:rsidRPr="00AC6F02">
                <w:rPr>
                  <w:rFonts w:ascii="Calibri" w:hAnsi="Calibri" w:cs="Calibri"/>
                  <w:color w:val="000000"/>
                  <w:sz w:val="16"/>
                  <w:szCs w:val="16"/>
                  <w:rPrChange w:id="10281" w:author="Στάθης Καπ" w:date="2023-03-03T03:18:00Z">
                    <w:rPr>
                      <w:rFonts w:ascii="Calibri" w:hAnsi="Calibri" w:cs="Calibri"/>
                      <w:color w:val="000000"/>
                    </w:rPr>
                  </w:rPrChange>
                </w:rPr>
                <w:t>0.174</w:t>
              </w:r>
            </w:ins>
          </w:p>
        </w:tc>
        <w:tc>
          <w:tcPr>
            <w:tcW w:w="669" w:type="dxa"/>
            <w:vAlign w:val="center"/>
            <w:tcPrChange w:id="10282" w:author="Στάθης Καπ" w:date="2023-03-03T06:24:00Z">
              <w:tcPr>
                <w:tcW w:w="669" w:type="dxa"/>
                <w:vAlign w:val="center"/>
              </w:tcPr>
            </w:tcPrChange>
          </w:tcPr>
          <w:p w14:paraId="4AF3F831" w14:textId="26155847" w:rsidR="00577FCD" w:rsidRPr="00AC6F02" w:rsidRDefault="00577FCD">
            <w:pPr>
              <w:jc w:val="center"/>
              <w:rPr>
                <w:ins w:id="10283" w:author="Στάθης Καπ" w:date="2023-02-26T20:57:00Z"/>
                <w:rFonts w:cstheme="minorHAnsi"/>
                <w:sz w:val="16"/>
                <w:szCs w:val="16"/>
                <w:rPrChange w:id="10284" w:author="Στάθης Καπ" w:date="2023-03-03T03:18:00Z">
                  <w:rPr>
                    <w:ins w:id="10285" w:author="Στάθης Καπ" w:date="2023-02-26T20:57:00Z"/>
                  </w:rPr>
                </w:rPrChange>
              </w:rPr>
              <w:pPrChange w:id="10286" w:author="Στάθης Καπ" w:date="2023-02-26T21:00:00Z">
                <w:pPr/>
              </w:pPrChange>
            </w:pPr>
            <w:ins w:id="10287" w:author="Στάθης Καπ" w:date="2023-03-03T04:44:00Z">
              <w:r>
                <w:rPr>
                  <w:rFonts w:ascii="Calibri" w:hAnsi="Calibri" w:cstheme="minorHAnsi"/>
                  <w:color w:val="000000"/>
                  <w:sz w:val="16"/>
                  <w:szCs w:val="16"/>
                </w:rPr>
                <w:t>6.16</w:t>
              </w:r>
            </w:ins>
          </w:p>
        </w:tc>
        <w:tc>
          <w:tcPr>
            <w:tcW w:w="508" w:type="dxa"/>
            <w:vAlign w:val="bottom"/>
            <w:tcPrChange w:id="10288" w:author="Στάθης Καπ" w:date="2023-03-03T06:24:00Z">
              <w:tcPr>
                <w:tcW w:w="508" w:type="dxa"/>
                <w:vAlign w:val="bottom"/>
              </w:tcPr>
            </w:tcPrChange>
          </w:tcPr>
          <w:p w14:paraId="0C85411A" w14:textId="68CFF59E" w:rsidR="00577FCD" w:rsidRPr="00AC6F02" w:rsidRDefault="00577FCD">
            <w:pPr>
              <w:jc w:val="center"/>
              <w:rPr>
                <w:ins w:id="10289" w:author="Στάθης Καπ" w:date="2023-02-26T20:57:00Z"/>
                <w:rFonts w:cstheme="minorHAnsi"/>
                <w:sz w:val="16"/>
                <w:szCs w:val="16"/>
                <w:rPrChange w:id="10290" w:author="Στάθης Καπ" w:date="2023-03-03T03:18:00Z">
                  <w:rPr>
                    <w:ins w:id="10291" w:author="Στάθης Καπ" w:date="2023-02-26T20:57:00Z"/>
                  </w:rPr>
                </w:rPrChange>
              </w:rPr>
              <w:pPrChange w:id="10292" w:author="Στάθης Καπ" w:date="2023-02-26T21:00:00Z">
                <w:pPr/>
              </w:pPrChange>
            </w:pPr>
            <w:ins w:id="10293" w:author="Στάθης Καπ" w:date="2023-03-03T00:39:00Z">
              <w:r w:rsidRPr="00AC6F02">
                <w:rPr>
                  <w:rFonts w:ascii="Calibri" w:hAnsi="Calibri" w:cs="Calibri"/>
                  <w:color w:val="000000"/>
                  <w:sz w:val="16"/>
                  <w:szCs w:val="16"/>
                  <w:rPrChange w:id="10294" w:author="Στάθης Καπ" w:date="2023-03-03T03:18:00Z">
                    <w:rPr>
                      <w:rFonts w:ascii="Calibri" w:hAnsi="Calibri" w:cs="Calibri"/>
                      <w:color w:val="000000"/>
                    </w:rPr>
                  </w:rPrChange>
                </w:rPr>
                <w:t>285</w:t>
              </w:r>
            </w:ins>
          </w:p>
        </w:tc>
        <w:tc>
          <w:tcPr>
            <w:tcW w:w="541" w:type="dxa"/>
            <w:vAlign w:val="bottom"/>
            <w:tcPrChange w:id="10295" w:author="Στάθης Καπ" w:date="2023-03-03T06:24:00Z">
              <w:tcPr>
                <w:tcW w:w="541" w:type="dxa"/>
                <w:vAlign w:val="bottom"/>
              </w:tcPr>
            </w:tcPrChange>
          </w:tcPr>
          <w:p w14:paraId="39E1E9C3" w14:textId="0D0E9E7F" w:rsidR="00577FCD" w:rsidRPr="00AC6F02" w:rsidRDefault="00577FCD">
            <w:pPr>
              <w:jc w:val="center"/>
              <w:rPr>
                <w:ins w:id="10296" w:author="Στάθης Καπ" w:date="2023-02-26T20:58:00Z"/>
                <w:rFonts w:cstheme="minorHAnsi"/>
                <w:sz w:val="16"/>
                <w:szCs w:val="16"/>
                <w:rPrChange w:id="10297" w:author="Στάθης Καπ" w:date="2023-03-03T03:18:00Z">
                  <w:rPr>
                    <w:ins w:id="10298" w:author="Στάθης Καπ" w:date="2023-02-26T20:58:00Z"/>
                  </w:rPr>
                </w:rPrChange>
              </w:rPr>
              <w:pPrChange w:id="10299" w:author="Στάθης Καπ" w:date="2023-02-26T21:00:00Z">
                <w:pPr/>
              </w:pPrChange>
            </w:pPr>
            <w:ins w:id="10300" w:author="Στάθης Καπ" w:date="2023-03-03T00:39:00Z">
              <w:r w:rsidRPr="00AC6F02">
                <w:rPr>
                  <w:rFonts w:ascii="Calibri" w:hAnsi="Calibri" w:cs="Calibri"/>
                  <w:color w:val="000000"/>
                  <w:sz w:val="16"/>
                  <w:szCs w:val="16"/>
                  <w:rPrChange w:id="10301" w:author="Στάθης Καπ" w:date="2023-03-03T03:18:00Z">
                    <w:rPr>
                      <w:rFonts w:ascii="Calibri" w:hAnsi="Calibri" w:cs="Calibri"/>
                      <w:color w:val="000000"/>
                    </w:rPr>
                  </w:rPrChange>
                </w:rPr>
                <w:t>0.124</w:t>
              </w:r>
            </w:ins>
          </w:p>
        </w:tc>
        <w:tc>
          <w:tcPr>
            <w:tcW w:w="589" w:type="dxa"/>
            <w:vAlign w:val="center"/>
            <w:tcPrChange w:id="10302" w:author="Στάθης Καπ" w:date="2023-03-03T06:24:00Z">
              <w:tcPr>
                <w:tcW w:w="589" w:type="dxa"/>
                <w:vAlign w:val="center"/>
              </w:tcPr>
            </w:tcPrChange>
          </w:tcPr>
          <w:p w14:paraId="04D777F7" w14:textId="73B91482" w:rsidR="00577FCD" w:rsidRPr="00AC6F02" w:rsidRDefault="00577FCD">
            <w:pPr>
              <w:jc w:val="center"/>
              <w:rPr>
                <w:ins w:id="10303" w:author="Στάθης Καπ" w:date="2023-02-26T20:58:00Z"/>
                <w:rFonts w:cstheme="minorHAnsi"/>
                <w:sz w:val="16"/>
                <w:szCs w:val="16"/>
                <w:rPrChange w:id="10304" w:author="Στάθης Καπ" w:date="2023-03-03T03:18:00Z">
                  <w:rPr>
                    <w:ins w:id="10305" w:author="Στάθης Καπ" w:date="2023-02-26T20:58:00Z"/>
                  </w:rPr>
                </w:rPrChange>
              </w:rPr>
              <w:pPrChange w:id="10306" w:author="Στάθης Καπ" w:date="2023-02-26T21:00:00Z">
                <w:pPr/>
              </w:pPrChange>
            </w:pPr>
            <w:ins w:id="10307" w:author="Στάθης Καπ" w:date="2023-03-03T04:44:00Z">
              <w:r>
                <w:rPr>
                  <w:rFonts w:ascii="Calibri" w:hAnsi="Calibri" w:cstheme="minorHAnsi"/>
                  <w:color w:val="000000"/>
                  <w:sz w:val="16"/>
                  <w:szCs w:val="16"/>
                </w:rPr>
                <w:t>16.42</w:t>
              </w:r>
            </w:ins>
          </w:p>
        </w:tc>
        <w:tc>
          <w:tcPr>
            <w:tcW w:w="463" w:type="dxa"/>
            <w:vAlign w:val="bottom"/>
            <w:tcPrChange w:id="10308" w:author="Στάθης Καπ" w:date="2023-03-03T06:24:00Z">
              <w:tcPr>
                <w:tcW w:w="463" w:type="dxa"/>
                <w:vAlign w:val="bottom"/>
              </w:tcPr>
            </w:tcPrChange>
          </w:tcPr>
          <w:p w14:paraId="75D15459" w14:textId="448F4CE8" w:rsidR="00577FCD" w:rsidRPr="00AC6F02" w:rsidRDefault="00577FCD">
            <w:pPr>
              <w:jc w:val="center"/>
              <w:rPr>
                <w:ins w:id="10309" w:author="Στάθης Καπ" w:date="2023-02-26T20:58:00Z"/>
                <w:rFonts w:cstheme="minorHAnsi"/>
                <w:sz w:val="16"/>
                <w:szCs w:val="16"/>
                <w:rPrChange w:id="10310" w:author="Στάθης Καπ" w:date="2023-03-03T03:18:00Z">
                  <w:rPr>
                    <w:ins w:id="10311" w:author="Στάθης Καπ" w:date="2023-02-26T20:58:00Z"/>
                  </w:rPr>
                </w:rPrChange>
              </w:rPr>
              <w:pPrChange w:id="10312" w:author="Στάθης Καπ" w:date="2023-02-26T21:00:00Z">
                <w:pPr/>
              </w:pPrChange>
            </w:pPr>
            <w:ins w:id="10313" w:author="Στάθης Καπ" w:date="2023-03-03T00:40:00Z">
              <w:r w:rsidRPr="00AC6F02">
                <w:rPr>
                  <w:rFonts w:ascii="Calibri" w:hAnsi="Calibri" w:cs="Calibri"/>
                  <w:color w:val="000000"/>
                  <w:sz w:val="16"/>
                  <w:szCs w:val="16"/>
                  <w:rPrChange w:id="10314" w:author="Στάθης Καπ" w:date="2023-03-03T03:18:00Z">
                    <w:rPr>
                      <w:rFonts w:ascii="Calibri" w:hAnsi="Calibri" w:cs="Calibri"/>
                      <w:color w:val="000000"/>
                    </w:rPr>
                  </w:rPrChange>
                </w:rPr>
                <w:t>258</w:t>
              </w:r>
            </w:ins>
          </w:p>
        </w:tc>
        <w:tc>
          <w:tcPr>
            <w:tcW w:w="541" w:type="dxa"/>
            <w:vAlign w:val="bottom"/>
            <w:tcPrChange w:id="10315" w:author="Στάθης Καπ" w:date="2023-03-03T06:24:00Z">
              <w:tcPr>
                <w:tcW w:w="541" w:type="dxa"/>
                <w:vAlign w:val="bottom"/>
              </w:tcPr>
            </w:tcPrChange>
          </w:tcPr>
          <w:p w14:paraId="36061E88" w14:textId="48863B65" w:rsidR="00577FCD" w:rsidRPr="00AC6F02" w:rsidRDefault="00577FCD">
            <w:pPr>
              <w:jc w:val="center"/>
              <w:rPr>
                <w:ins w:id="10316" w:author="Στάθης Καπ" w:date="2023-02-26T21:00:00Z"/>
                <w:rFonts w:cstheme="minorHAnsi"/>
                <w:sz w:val="16"/>
                <w:szCs w:val="16"/>
                <w:rPrChange w:id="10317" w:author="Στάθης Καπ" w:date="2023-03-03T03:18:00Z">
                  <w:rPr>
                    <w:ins w:id="10318" w:author="Στάθης Καπ" w:date="2023-02-26T21:00:00Z"/>
                  </w:rPr>
                </w:rPrChange>
              </w:rPr>
              <w:pPrChange w:id="10319" w:author="Στάθης Καπ" w:date="2023-02-26T21:00:00Z">
                <w:pPr/>
              </w:pPrChange>
            </w:pPr>
            <w:ins w:id="10320" w:author="Στάθης Καπ" w:date="2023-03-03T00:40:00Z">
              <w:r w:rsidRPr="00AC6F02">
                <w:rPr>
                  <w:rFonts w:ascii="Calibri" w:hAnsi="Calibri" w:cs="Calibri"/>
                  <w:color w:val="000000"/>
                  <w:sz w:val="16"/>
                  <w:szCs w:val="16"/>
                  <w:rPrChange w:id="10321" w:author="Στάθης Καπ" w:date="2023-03-03T03:18:00Z">
                    <w:rPr>
                      <w:rFonts w:ascii="Calibri" w:hAnsi="Calibri" w:cs="Calibri"/>
                      <w:color w:val="000000"/>
                    </w:rPr>
                  </w:rPrChange>
                </w:rPr>
                <w:t>0.129</w:t>
              </w:r>
            </w:ins>
          </w:p>
        </w:tc>
        <w:tc>
          <w:tcPr>
            <w:tcW w:w="589" w:type="dxa"/>
            <w:vAlign w:val="center"/>
            <w:tcPrChange w:id="10322" w:author="Στάθης Καπ" w:date="2023-03-03T06:24:00Z">
              <w:tcPr>
                <w:tcW w:w="589" w:type="dxa"/>
                <w:vAlign w:val="center"/>
              </w:tcPr>
            </w:tcPrChange>
          </w:tcPr>
          <w:p w14:paraId="188DA940" w14:textId="6EBB31B4" w:rsidR="00577FCD" w:rsidRPr="00AC6F02" w:rsidRDefault="00577FCD">
            <w:pPr>
              <w:jc w:val="center"/>
              <w:rPr>
                <w:ins w:id="10323" w:author="Στάθης Καπ" w:date="2023-02-26T21:00:00Z"/>
                <w:rFonts w:cstheme="minorHAnsi"/>
                <w:sz w:val="16"/>
                <w:szCs w:val="16"/>
                <w:rPrChange w:id="10324" w:author="Στάθης Καπ" w:date="2023-03-03T03:18:00Z">
                  <w:rPr>
                    <w:ins w:id="10325" w:author="Στάθης Καπ" w:date="2023-02-26T21:00:00Z"/>
                  </w:rPr>
                </w:rPrChange>
              </w:rPr>
              <w:pPrChange w:id="10326" w:author="Στάθης Καπ" w:date="2023-02-26T21:00:00Z">
                <w:pPr/>
              </w:pPrChange>
            </w:pPr>
            <w:ins w:id="10327" w:author="Στάθης Καπ" w:date="2023-03-03T04:45:00Z">
              <w:r>
                <w:rPr>
                  <w:rFonts w:ascii="Calibri" w:hAnsi="Calibri" w:cstheme="minorHAnsi"/>
                  <w:color w:val="000000"/>
                  <w:sz w:val="16"/>
                  <w:szCs w:val="16"/>
                </w:rPr>
                <w:t>24.34</w:t>
              </w:r>
            </w:ins>
          </w:p>
        </w:tc>
      </w:tr>
      <w:tr w:rsidR="00F03C40" w14:paraId="198B70C0" w14:textId="0DA2B4E6" w:rsidTr="00F03C40">
        <w:trPr>
          <w:ins w:id="10328" w:author="Στάθης Καπ" w:date="2023-02-26T20:57:00Z"/>
        </w:trPr>
        <w:tc>
          <w:tcPr>
            <w:tcW w:w="515" w:type="dxa"/>
            <w:tcBorders>
              <w:top w:val="nil"/>
              <w:bottom w:val="nil"/>
              <w:right w:val="single" w:sz="4" w:space="0" w:color="auto"/>
            </w:tcBorders>
            <w:shd w:val="clear" w:color="auto" w:fill="E7E6E6" w:themeFill="background2"/>
            <w:vAlign w:val="center"/>
            <w:tcPrChange w:id="10329"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10330" w:author="Στάθης Καπ" w:date="2023-02-26T20:57:00Z"/>
                <w:sz w:val="16"/>
                <w:szCs w:val="16"/>
                <w:rPrChange w:id="10331" w:author="Στάθης Καπ" w:date="2023-03-03T03:18:00Z">
                  <w:rPr>
                    <w:ins w:id="10332" w:author="Στάθης Καπ" w:date="2023-02-26T20:57:00Z"/>
                    <w:sz w:val="18"/>
                    <w:szCs w:val="18"/>
                  </w:rPr>
                </w:rPrChange>
              </w:rPr>
              <w:pPrChange w:id="10333" w:author="Στάθης Καπ" w:date="2023-02-26T21:00:00Z">
                <w:pPr/>
              </w:pPrChange>
            </w:pPr>
            <w:ins w:id="10334" w:author="Στάθης Καπ" w:date="2023-02-27T03:02:00Z">
              <w:r w:rsidRPr="00AC6F02">
                <w:rPr>
                  <w:sz w:val="16"/>
                  <w:szCs w:val="16"/>
                  <w:rPrChange w:id="10335" w:author="Στάθης Καπ" w:date="2023-03-03T03:18:00Z">
                    <w:rPr>
                      <w:sz w:val="18"/>
                      <w:szCs w:val="18"/>
                    </w:rPr>
                  </w:rPrChange>
                </w:rPr>
                <w:t>p</w:t>
              </w:r>
            </w:ins>
            <w:ins w:id="10336" w:author="Στάθης Καπ" w:date="2023-02-26T20:57:00Z">
              <w:r w:rsidRPr="00AC6F02">
                <w:rPr>
                  <w:sz w:val="16"/>
                  <w:szCs w:val="16"/>
                  <w:rPrChange w:id="10337" w:author="Στάθης Καπ" w:date="2023-03-03T03:18:00Z">
                    <w:rPr>
                      <w:sz w:val="18"/>
                      <w:szCs w:val="18"/>
                    </w:rPr>
                  </w:rPrChange>
                </w:rPr>
                <w:t>r18</w:t>
              </w:r>
            </w:ins>
          </w:p>
        </w:tc>
        <w:tc>
          <w:tcPr>
            <w:tcW w:w="560" w:type="dxa"/>
            <w:tcBorders>
              <w:left w:val="single" w:sz="4" w:space="0" w:color="auto"/>
            </w:tcBorders>
            <w:tcPrChange w:id="10338" w:author="Στάθης Καπ" w:date="2023-03-03T06:24:00Z">
              <w:tcPr>
                <w:tcW w:w="560" w:type="dxa"/>
              </w:tcPr>
            </w:tcPrChange>
          </w:tcPr>
          <w:p w14:paraId="02BD7FD4" w14:textId="0FC83DB0" w:rsidR="00577FCD" w:rsidRPr="00AC6F02" w:rsidRDefault="00577FCD">
            <w:pPr>
              <w:jc w:val="center"/>
              <w:rPr>
                <w:ins w:id="10339" w:author="Στάθης Καπ" w:date="2023-02-26T20:57:00Z"/>
                <w:rFonts w:cstheme="minorHAnsi"/>
                <w:sz w:val="16"/>
                <w:szCs w:val="16"/>
                <w:rPrChange w:id="10340" w:author="Στάθης Καπ" w:date="2023-03-03T03:18:00Z">
                  <w:rPr>
                    <w:ins w:id="10341" w:author="Στάθης Καπ" w:date="2023-02-26T20:57:00Z"/>
                  </w:rPr>
                </w:rPrChange>
              </w:rPr>
              <w:pPrChange w:id="10342" w:author="Στάθης Καπ" w:date="2023-02-26T21:00:00Z">
                <w:pPr/>
              </w:pPrChange>
            </w:pPr>
            <w:ins w:id="10343" w:author="Στάθης Καπ" w:date="2023-02-26T21:04:00Z">
              <w:r w:rsidRPr="00AC6F02">
                <w:rPr>
                  <w:rFonts w:cstheme="minorHAnsi"/>
                  <w:sz w:val="16"/>
                  <w:szCs w:val="16"/>
                  <w:rPrChange w:id="10344" w:author="Στάθης Καπ" w:date="2023-03-03T03:18:00Z">
                    <w:rPr>
                      <w:rFonts w:cstheme="minorHAnsi"/>
                      <w:sz w:val="20"/>
                      <w:szCs w:val="20"/>
                    </w:rPr>
                  </w:rPrChange>
                </w:rPr>
                <w:t>539</w:t>
              </w:r>
            </w:ins>
          </w:p>
        </w:tc>
        <w:tc>
          <w:tcPr>
            <w:tcW w:w="855" w:type="dxa"/>
            <w:tcPrChange w:id="10345" w:author="Στάθης Καπ" w:date="2023-03-03T06:24:00Z">
              <w:tcPr>
                <w:tcW w:w="855" w:type="dxa"/>
              </w:tcPr>
            </w:tcPrChange>
          </w:tcPr>
          <w:p w14:paraId="3ADDA71B" w14:textId="24F48B15" w:rsidR="00577FCD" w:rsidRPr="00AC6F02" w:rsidRDefault="00577FCD">
            <w:pPr>
              <w:jc w:val="center"/>
              <w:rPr>
                <w:ins w:id="10346" w:author="Στάθης Καπ" w:date="2023-02-26T20:57:00Z"/>
                <w:rFonts w:cstheme="minorHAnsi"/>
                <w:sz w:val="16"/>
                <w:szCs w:val="16"/>
                <w:rPrChange w:id="10347" w:author="Στάθης Καπ" w:date="2023-03-03T03:18:00Z">
                  <w:rPr>
                    <w:ins w:id="10348" w:author="Στάθης Καπ" w:date="2023-02-26T20:57:00Z"/>
                  </w:rPr>
                </w:rPrChange>
              </w:rPr>
              <w:pPrChange w:id="10349" w:author="Στάθης Καπ" w:date="2023-02-26T21:00:00Z">
                <w:pPr/>
              </w:pPrChange>
            </w:pPr>
            <w:ins w:id="10350" w:author="Στάθης Καπ" w:date="2023-02-26T21:07:00Z">
              <w:r w:rsidRPr="00AC6F02">
                <w:rPr>
                  <w:rFonts w:cstheme="minorHAnsi"/>
                  <w:sz w:val="16"/>
                  <w:szCs w:val="16"/>
                  <w:rPrChange w:id="10351" w:author="Στάθης Καπ" w:date="2023-03-03T03:18:00Z">
                    <w:rPr>
                      <w:rFonts w:cstheme="minorHAnsi"/>
                      <w:sz w:val="20"/>
                      <w:szCs w:val="20"/>
                    </w:rPr>
                  </w:rPrChange>
                </w:rPr>
                <w:t>479</w:t>
              </w:r>
            </w:ins>
          </w:p>
        </w:tc>
        <w:tc>
          <w:tcPr>
            <w:tcW w:w="544" w:type="dxa"/>
            <w:vAlign w:val="bottom"/>
            <w:tcPrChange w:id="10352" w:author="Στάθης Καπ" w:date="2023-03-03T06:24:00Z">
              <w:tcPr>
                <w:tcW w:w="544" w:type="dxa"/>
                <w:vAlign w:val="bottom"/>
              </w:tcPr>
            </w:tcPrChange>
          </w:tcPr>
          <w:p w14:paraId="64608E66" w14:textId="45A3AC08" w:rsidR="00577FCD" w:rsidRPr="00AC6F02" w:rsidRDefault="00577FCD">
            <w:pPr>
              <w:jc w:val="center"/>
              <w:rPr>
                <w:ins w:id="10353" w:author="Στάθης Καπ" w:date="2023-02-26T20:57:00Z"/>
                <w:rFonts w:cstheme="minorHAnsi"/>
                <w:sz w:val="16"/>
                <w:szCs w:val="16"/>
                <w:rPrChange w:id="10354" w:author="Στάθης Καπ" w:date="2023-03-03T03:18:00Z">
                  <w:rPr>
                    <w:ins w:id="10355" w:author="Στάθης Καπ" w:date="2023-02-26T20:57:00Z"/>
                  </w:rPr>
                </w:rPrChange>
              </w:rPr>
              <w:pPrChange w:id="10356" w:author="Στάθης Καπ" w:date="2023-02-26T21:00:00Z">
                <w:pPr/>
              </w:pPrChange>
            </w:pPr>
            <w:ins w:id="10357" w:author="Στάθης Καπ" w:date="2023-03-03T00:39:00Z">
              <w:r w:rsidRPr="00AC6F02">
                <w:rPr>
                  <w:rFonts w:ascii="Calibri" w:hAnsi="Calibri" w:cs="Calibri"/>
                  <w:color w:val="000000"/>
                  <w:sz w:val="16"/>
                  <w:szCs w:val="16"/>
                  <w:rPrChange w:id="10358" w:author="Στάθης Καπ" w:date="2023-03-03T03:18:00Z">
                    <w:rPr>
                      <w:rFonts w:ascii="Calibri" w:hAnsi="Calibri" w:cs="Calibri"/>
                      <w:color w:val="000000"/>
                    </w:rPr>
                  </w:rPrChange>
                </w:rPr>
                <w:t>447</w:t>
              </w:r>
            </w:ins>
          </w:p>
        </w:tc>
        <w:tc>
          <w:tcPr>
            <w:tcW w:w="621" w:type="dxa"/>
            <w:vAlign w:val="bottom"/>
            <w:tcPrChange w:id="10359" w:author="Στάθης Καπ" w:date="2023-03-03T06:24:00Z">
              <w:tcPr>
                <w:tcW w:w="621" w:type="dxa"/>
                <w:vAlign w:val="bottom"/>
              </w:tcPr>
            </w:tcPrChange>
          </w:tcPr>
          <w:p w14:paraId="6743DCDB" w14:textId="330B8CF1" w:rsidR="00577FCD" w:rsidRPr="00AC6F02" w:rsidRDefault="00577FCD">
            <w:pPr>
              <w:jc w:val="center"/>
              <w:rPr>
                <w:ins w:id="10360" w:author="Στάθης Καπ" w:date="2023-02-26T20:57:00Z"/>
                <w:rFonts w:cstheme="minorHAnsi"/>
                <w:sz w:val="16"/>
                <w:szCs w:val="16"/>
                <w:rPrChange w:id="10361" w:author="Στάθης Καπ" w:date="2023-03-03T03:18:00Z">
                  <w:rPr>
                    <w:ins w:id="10362" w:author="Στάθης Καπ" w:date="2023-02-26T20:57:00Z"/>
                  </w:rPr>
                </w:rPrChange>
              </w:rPr>
              <w:pPrChange w:id="10363" w:author="Στάθης Καπ" w:date="2023-02-26T21:00:00Z">
                <w:pPr/>
              </w:pPrChange>
            </w:pPr>
            <w:ins w:id="10364" w:author="Στάθης Καπ" w:date="2023-03-03T00:39:00Z">
              <w:r w:rsidRPr="00AC6F02">
                <w:rPr>
                  <w:rFonts w:ascii="Calibri" w:hAnsi="Calibri" w:cs="Calibri"/>
                  <w:color w:val="000000"/>
                  <w:sz w:val="16"/>
                  <w:szCs w:val="16"/>
                  <w:rPrChange w:id="10365" w:author="Στάθης Καπ" w:date="2023-03-03T03:18:00Z">
                    <w:rPr>
                      <w:rFonts w:ascii="Calibri" w:hAnsi="Calibri" w:cs="Calibri"/>
                      <w:color w:val="000000"/>
                    </w:rPr>
                  </w:rPrChange>
                </w:rPr>
                <w:t>0.492</w:t>
              </w:r>
            </w:ins>
          </w:p>
        </w:tc>
        <w:tc>
          <w:tcPr>
            <w:tcW w:w="669" w:type="dxa"/>
            <w:vAlign w:val="center"/>
            <w:tcPrChange w:id="10366" w:author="Στάθης Καπ" w:date="2023-03-03T06:24:00Z">
              <w:tcPr>
                <w:tcW w:w="669" w:type="dxa"/>
                <w:vAlign w:val="center"/>
              </w:tcPr>
            </w:tcPrChange>
          </w:tcPr>
          <w:p w14:paraId="317CBCCA" w14:textId="4B339033" w:rsidR="00577FCD" w:rsidRPr="00AC6F02" w:rsidRDefault="00577FCD">
            <w:pPr>
              <w:jc w:val="center"/>
              <w:rPr>
                <w:ins w:id="10367" w:author="Στάθης Καπ" w:date="2023-02-26T20:57:00Z"/>
                <w:rFonts w:cstheme="minorHAnsi"/>
                <w:sz w:val="16"/>
                <w:szCs w:val="16"/>
                <w:rPrChange w:id="10368" w:author="Στάθης Καπ" w:date="2023-03-03T03:18:00Z">
                  <w:rPr>
                    <w:ins w:id="10369" w:author="Στάθης Καπ" w:date="2023-02-26T20:57:00Z"/>
                  </w:rPr>
                </w:rPrChange>
              </w:rPr>
              <w:pPrChange w:id="10370" w:author="Στάθης Καπ" w:date="2023-02-26T21:00:00Z">
                <w:pPr/>
              </w:pPrChange>
            </w:pPr>
            <w:ins w:id="10371" w:author="Στάθης Καπ" w:date="2023-03-03T05:59:00Z">
              <w:r>
                <w:rPr>
                  <w:rFonts w:ascii="Calibri" w:hAnsi="Calibri" w:cs="Calibri"/>
                  <w:color w:val="000000"/>
                  <w:sz w:val="16"/>
                  <w:szCs w:val="16"/>
                </w:rPr>
                <w:t>17.07</w:t>
              </w:r>
            </w:ins>
          </w:p>
        </w:tc>
        <w:tc>
          <w:tcPr>
            <w:tcW w:w="543" w:type="dxa"/>
            <w:vAlign w:val="bottom"/>
            <w:tcPrChange w:id="10372" w:author="Στάθης Καπ" w:date="2023-03-03T06:24:00Z">
              <w:tcPr>
                <w:tcW w:w="543" w:type="dxa"/>
                <w:vAlign w:val="bottom"/>
              </w:tcPr>
            </w:tcPrChange>
          </w:tcPr>
          <w:p w14:paraId="19635532" w14:textId="0A4A018B" w:rsidR="00577FCD" w:rsidRPr="00AC6F02" w:rsidRDefault="00577FCD">
            <w:pPr>
              <w:jc w:val="center"/>
              <w:rPr>
                <w:ins w:id="10373" w:author="Στάθης Καπ" w:date="2023-02-26T20:57:00Z"/>
                <w:rFonts w:cstheme="minorHAnsi"/>
                <w:sz w:val="16"/>
                <w:szCs w:val="16"/>
                <w:rPrChange w:id="10374" w:author="Στάθης Καπ" w:date="2023-03-03T03:18:00Z">
                  <w:rPr>
                    <w:ins w:id="10375" w:author="Στάθης Καπ" w:date="2023-02-26T20:57:00Z"/>
                  </w:rPr>
                </w:rPrChange>
              </w:rPr>
              <w:pPrChange w:id="10376" w:author="Στάθης Καπ" w:date="2023-02-26T21:00:00Z">
                <w:pPr/>
              </w:pPrChange>
            </w:pPr>
            <w:ins w:id="10377" w:author="Στάθης Καπ" w:date="2023-03-03T00:39:00Z">
              <w:r w:rsidRPr="00AC6F02">
                <w:rPr>
                  <w:rFonts w:ascii="Calibri" w:hAnsi="Calibri" w:cs="Calibri"/>
                  <w:color w:val="000000"/>
                  <w:sz w:val="16"/>
                  <w:szCs w:val="16"/>
                  <w:rPrChange w:id="10378" w:author="Στάθης Καπ" w:date="2023-03-03T03:18:00Z">
                    <w:rPr>
                      <w:rFonts w:ascii="Calibri" w:hAnsi="Calibri" w:cs="Calibri"/>
                      <w:color w:val="000000"/>
                    </w:rPr>
                  </w:rPrChange>
                </w:rPr>
                <w:t>507</w:t>
              </w:r>
            </w:ins>
          </w:p>
        </w:tc>
        <w:tc>
          <w:tcPr>
            <w:tcW w:w="621" w:type="dxa"/>
            <w:vAlign w:val="bottom"/>
            <w:tcPrChange w:id="10379" w:author="Στάθης Καπ" w:date="2023-03-03T06:24:00Z">
              <w:tcPr>
                <w:tcW w:w="621" w:type="dxa"/>
                <w:vAlign w:val="bottom"/>
              </w:tcPr>
            </w:tcPrChange>
          </w:tcPr>
          <w:p w14:paraId="12C82167" w14:textId="5429D649" w:rsidR="00577FCD" w:rsidRPr="00AC6F02" w:rsidRDefault="00577FCD">
            <w:pPr>
              <w:jc w:val="center"/>
              <w:rPr>
                <w:ins w:id="10380" w:author="Στάθης Καπ" w:date="2023-02-26T20:57:00Z"/>
                <w:rFonts w:cstheme="minorHAnsi"/>
                <w:sz w:val="16"/>
                <w:szCs w:val="16"/>
                <w:rPrChange w:id="10381" w:author="Στάθης Καπ" w:date="2023-03-03T03:18:00Z">
                  <w:rPr>
                    <w:ins w:id="10382" w:author="Στάθης Καπ" w:date="2023-02-26T20:57:00Z"/>
                  </w:rPr>
                </w:rPrChange>
              </w:rPr>
              <w:pPrChange w:id="10383" w:author="Στάθης Καπ" w:date="2023-02-26T21:00:00Z">
                <w:pPr/>
              </w:pPrChange>
            </w:pPr>
            <w:ins w:id="10384" w:author="Στάθης Καπ" w:date="2023-03-03T00:39:00Z">
              <w:r w:rsidRPr="00AC6F02">
                <w:rPr>
                  <w:rFonts w:ascii="Calibri" w:hAnsi="Calibri" w:cs="Calibri"/>
                  <w:color w:val="000000"/>
                  <w:sz w:val="16"/>
                  <w:szCs w:val="16"/>
                  <w:rPrChange w:id="10385" w:author="Στάθης Καπ" w:date="2023-03-03T03:18:00Z">
                    <w:rPr>
                      <w:rFonts w:ascii="Calibri" w:hAnsi="Calibri" w:cs="Calibri"/>
                      <w:color w:val="000000"/>
                    </w:rPr>
                  </w:rPrChange>
                </w:rPr>
                <w:t>0.347</w:t>
              </w:r>
            </w:ins>
          </w:p>
        </w:tc>
        <w:tc>
          <w:tcPr>
            <w:tcW w:w="669" w:type="dxa"/>
            <w:vAlign w:val="center"/>
            <w:tcPrChange w:id="10386" w:author="Στάθης Καπ" w:date="2023-03-03T06:24:00Z">
              <w:tcPr>
                <w:tcW w:w="669" w:type="dxa"/>
                <w:vAlign w:val="center"/>
              </w:tcPr>
            </w:tcPrChange>
          </w:tcPr>
          <w:p w14:paraId="22B635C6" w14:textId="1BE867D9" w:rsidR="00577FCD" w:rsidRPr="00AC6F02" w:rsidRDefault="00577FCD">
            <w:pPr>
              <w:jc w:val="center"/>
              <w:rPr>
                <w:ins w:id="10387" w:author="Στάθης Καπ" w:date="2023-02-26T20:57:00Z"/>
                <w:rFonts w:cstheme="minorHAnsi"/>
                <w:sz w:val="16"/>
                <w:szCs w:val="16"/>
                <w:rPrChange w:id="10388" w:author="Στάθης Καπ" w:date="2023-03-03T03:18:00Z">
                  <w:rPr>
                    <w:ins w:id="10389" w:author="Στάθης Καπ" w:date="2023-02-26T20:57:00Z"/>
                  </w:rPr>
                </w:rPrChange>
              </w:rPr>
              <w:pPrChange w:id="10390" w:author="Στάθης Καπ" w:date="2023-02-26T21:00:00Z">
                <w:pPr/>
              </w:pPrChange>
            </w:pPr>
            <w:ins w:id="10391" w:author="Στάθης Καπ" w:date="2023-03-03T04:44:00Z">
              <w:r>
                <w:rPr>
                  <w:rFonts w:ascii="Calibri" w:hAnsi="Calibri" w:cstheme="minorHAnsi"/>
                  <w:color w:val="000000"/>
                  <w:sz w:val="16"/>
                  <w:szCs w:val="16"/>
                </w:rPr>
                <w:t>-13.42</w:t>
              </w:r>
            </w:ins>
          </w:p>
        </w:tc>
        <w:tc>
          <w:tcPr>
            <w:tcW w:w="508" w:type="dxa"/>
            <w:vAlign w:val="bottom"/>
            <w:tcPrChange w:id="10392" w:author="Στάθης Καπ" w:date="2023-03-03T06:24:00Z">
              <w:tcPr>
                <w:tcW w:w="508" w:type="dxa"/>
                <w:vAlign w:val="bottom"/>
              </w:tcPr>
            </w:tcPrChange>
          </w:tcPr>
          <w:p w14:paraId="4339C01A" w14:textId="04E3176D" w:rsidR="00577FCD" w:rsidRPr="00AC6F02" w:rsidRDefault="00577FCD">
            <w:pPr>
              <w:jc w:val="center"/>
              <w:rPr>
                <w:ins w:id="10393" w:author="Στάθης Καπ" w:date="2023-02-26T20:57:00Z"/>
                <w:rFonts w:cstheme="minorHAnsi"/>
                <w:sz w:val="16"/>
                <w:szCs w:val="16"/>
                <w:rPrChange w:id="10394" w:author="Στάθης Καπ" w:date="2023-03-03T03:18:00Z">
                  <w:rPr>
                    <w:ins w:id="10395" w:author="Στάθης Καπ" w:date="2023-02-26T20:57:00Z"/>
                  </w:rPr>
                </w:rPrChange>
              </w:rPr>
              <w:pPrChange w:id="10396" w:author="Στάθης Καπ" w:date="2023-02-26T21:00:00Z">
                <w:pPr/>
              </w:pPrChange>
            </w:pPr>
            <w:ins w:id="10397" w:author="Στάθης Καπ" w:date="2023-03-03T00:39:00Z">
              <w:r w:rsidRPr="00AC6F02">
                <w:rPr>
                  <w:rFonts w:ascii="Calibri" w:hAnsi="Calibri" w:cs="Calibri"/>
                  <w:color w:val="000000"/>
                  <w:sz w:val="16"/>
                  <w:szCs w:val="16"/>
                  <w:rPrChange w:id="10398" w:author="Στάθης Καπ" w:date="2023-03-03T03:18:00Z">
                    <w:rPr>
                      <w:rFonts w:ascii="Calibri" w:hAnsi="Calibri" w:cs="Calibri"/>
                      <w:color w:val="000000"/>
                    </w:rPr>
                  </w:rPrChange>
                </w:rPr>
                <w:t>435</w:t>
              </w:r>
            </w:ins>
          </w:p>
        </w:tc>
        <w:tc>
          <w:tcPr>
            <w:tcW w:w="541" w:type="dxa"/>
            <w:vAlign w:val="bottom"/>
            <w:tcPrChange w:id="10399" w:author="Στάθης Καπ" w:date="2023-03-03T06:24:00Z">
              <w:tcPr>
                <w:tcW w:w="541" w:type="dxa"/>
                <w:vAlign w:val="bottom"/>
              </w:tcPr>
            </w:tcPrChange>
          </w:tcPr>
          <w:p w14:paraId="4A6F20A9" w14:textId="1706674C" w:rsidR="00577FCD" w:rsidRPr="00AC6F02" w:rsidRDefault="00577FCD">
            <w:pPr>
              <w:jc w:val="center"/>
              <w:rPr>
                <w:ins w:id="10400" w:author="Στάθης Καπ" w:date="2023-02-26T20:58:00Z"/>
                <w:rFonts w:cstheme="minorHAnsi"/>
                <w:sz w:val="16"/>
                <w:szCs w:val="16"/>
                <w:rPrChange w:id="10401" w:author="Στάθης Καπ" w:date="2023-03-03T03:18:00Z">
                  <w:rPr>
                    <w:ins w:id="10402" w:author="Στάθης Καπ" w:date="2023-02-26T20:58:00Z"/>
                  </w:rPr>
                </w:rPrChange>
              </w:rPr>
              <w:pPrChange w:id="10403" w:author="Στάθης Καπ" w:date="2023-02-26T21:00:00Z">
                <w:pPr/>
              </w:pPrChange>
            </w:pPr>
            <w:ins w:id="10404" w:author="Στάθης Καπ" w:date="2023-03-03T00:39:00Z">
              <w:r w:rsidRPr="00AC6F02">
                <w:rPr>
                  <w:rFonts w:ascii="Calibri" w:hAnsi="Calibri" w:cs="Calibri"/>
                  <w:color w:val="000000"/>
                  <w:sz w:val="16"/>
                  <w:szCs w:val="16"/>
                  <w:rPrChange w:id="10405" w:author="Στάθης Καπ" w:date="2023-03-03T03:18:00Z">
                    <w:rPr>
                      <w:rFonts w:ascii="Calibri" w:hAnsi="Calibri" w:cs="Calibri"/>
                      <w:color w:val="000000"/>
                    </w:rPr>
                  </w:rPrChange>
                </w:rPr>
                <w:t>0.307</w:t>
              </w:r>
            </w:ins>
          </w:p>
        </w:tc>
        <w:tc>
          <w:tcPr>
            <w:tcW w:w="589" w:type="dxa"/>
            <w:vAlign w:val="center"/>
            <w:tcPrChange w:id="10406" w:author="Στάθης Καπ" w:date="2023-03-03T06:24:00Z">
              <w:tcPr>
                <w:tcW w:w="589" w:type="dxa"/>
                <w:vAlign w:val="center"/>
              </w:tcPr>
            </w:tcPrChange>
          </w:tcPr>
          <w:p w14:paraId="03DD4962" w14:textId="1E54B5C4" w:rsidR="00577FCD" w:rsidRPr="00AC6F02" w:rsidRDefault="00577FCD">
            <w:pPr>
              <w:jc w:val="center"/>
              <w:rPr>
                <w:ins w:id="10407" w:author="Στάθης Καπ" w:date="2023-02-26T20:58:00Z"/>
                <w:rFonts w:cstheme="minorHAnsi"/>
                <w:sz w:val="16"/>
                <w:szCs w:val="16"/>
                <w:rPrChange w:id="10408" w:author="Στάθης Καπ" w:date="2023-03-03T03:18:00Z">
                  <w:rPr>
                    <w:ins w:id="10409" w:author="Στάθης Καπ" w:date="2023-02-26T20:58:00Z"/>
                  </w:rPr>
                </w:rPrChange>
              </w:rPr>
              <w:pPrChange w:id="10410" w:author="Στάθης Καπ" w:date="2023-02-26T21:00:00Z">
                <w:pPr/>
              </w:pPrChange>
            </w:pPr>
            <w:ins w:id="10411" w:author="Στάθης Καπ" w:date="2023-03-03T04:44:00Z">
              <w:r>
                <w:rPr>
                  <w:rFonts w:ascii="Calibri" w:hAnsi="Calibri" w:cstheme="minorHAnsi"/>
                  <w:color w:val="000000"/>
                  <w:sz w:val="16"/>
                  <w:szCs w:val="16"/>
                </w:rPr>
                <w:t>2.68</w:t>
              </w:r>
            </w:ins>
          </w:p>
        </w:tc>
        <w:tc>
          <w:tcPr>
            <w:tcW w:w="463" w:type="dxa"/>
            <w:vAlign w:val="bottom"/>
            <w:tcPrChange w:id="10412" w:author="Στάθης Καπ" w:date="2023-03-03T06:24:00Z">
              <w:tcPr>
                <w:tcW w:w="463" w:type="dxa"/>
                <w:vAlign w:val="bottom"/>
              </w:tcPr>
            </w:tcPrChange>
          </w:tcPr>
          <w:p w14:paraId="1220D900" w14:textId="60A166BC" w:rsidR="00577FCD" w:rsidRPr="00AC6F02" w:rsidRDefault="00577FCD">
            <w:pPr>
              <w:jc w:val="center"/>
              <w:rPr>
                <w:ins w:id="10413" w:author="Στάθης Καπ" w:date="2023-02-26T20:58:00Z"/>
                <w:rFonts w:cstheme="minorHAnsi"/>
                <w:sz w:val="16"/>
                <w:szCs w:val="16"/>
                <w:rPrChange w:id="10414" w:author="Στάθης Καπ" w:date="2023-03-03T03:18:00Z">
                  <w:rPr>
                    <w:ins w:id="10415" w:author="Στάθης Καπ" w:date="2023-02-26T20:58:00Z"/>
                  </w:rPr>
                </w:rPrChange>
              </w:rPr>
              <w:pPrChange w:id="10416" w:author="Στάθης Καπ" w:date="2023-02-26T21:00:00Z">
                <w:pPr/>
              </w:pPrChange>
            </w:pPr>
            <w:ins w:id="10417" w:author="Στάθης Καπ" w:date="2023-03-03T00:40:00Z">
              <w:r w:rsidRPr="00AC6F02">
                <w:rPr>
                  <w:rFonts w:ascii="Calibri" w:hAnsi="Calibri" w:cs="Calibri"/>
                  <w:color w:val="000000"/>
                  <w:sz w:val="16"/>
                  <w:szCs w:val="16"/>
                  <w:rPrChange w:id="10418" w:author="Στάθης Καπ" w:date="2023-03-03T03:18:00Z">
                    <w:rPr>
                      <w:rFonts w:ascii="Calibri" w:hAnsi="Calibri" w:cs="Calibri"/>
                      <w:color w:val="000000"/>
                    </w:rPr>
                  </w:rPrChange>
                </w:rPr>
                <w:t>390</w:t>
              </w:r>
            </w:ins>
          </w:p>
        </w:tc>
        <w:tc>
          <w:tcPr>
            <w:tcW w:w="541" w:type="dxa"/>
            <w:vAlign w:val="bottom"/>
            <w:tcPrChange w:id="10419" w:author="Στάθης Καπ" w:date="2023-03-03T06:24:00Z">
              <w:tcPr>
                <w:tcW w:w="541" w:type="dxa"/>
                <w:vAlign w:val="bottom"/>
              </w:tcPr>
            </w:tcPrChange>
          </w:tcPr>
          <w:p w14:paraId="3690778B" w14:textId="2AEF1A5B" w:rsidR="00577FCD" w:rsidRPr="00AC6F02" w:rsidRDefault="00577FCD">
            <w:pPr>
              <w:jc w:val="center"/>
              <w:rPr>
                <w:ins w:id="10420" w:author="Στάθης Καπ" w:date="2023-02-26T21:00:00Z"/>
                <w:rFonts w:cstheme="minorHAnsi"/>
                <w:sz w:val="16"/>
                <w:szCs w:val="16"/>
                <w:rPrChange w:id="10421" w:author="Στάθης Καπ" w:date="2023-03-03T03:18:00Z">
                  <w:rPr>
                    <w:ins w:id="10422" w:author="Στάθης Καπ" w:date="2023-02-26T21:00:00Z"/>
                  </w:rPr>
                </w:rPrChange>
              </w:rPr>
              <w:pPrChange w:id="10423" w:author="Στάθης Καπ" w:date="2023-02-26T21:00:00Z">
                <w:pPr/>
              </w:pPrChange>
            </w:pPr>
            <w:ins w:id="10424" w:author="Στάθης Καπ" w:date="2023-03-03T00:40:00Z">
              <w:r w:rsidRPr="00AC6F02">
                <w:rPr>
                  <w:rFonts w:ascii="Calibri" w:hAnsi="Calibri" w:cs="Calibri"/>
                  <w:color w:val="000000"/>
                  <w:sz w:val="16"/>
                  <w:szCs w:val="16"/>
                  <w:rPrChange w:id="10425" w:author="Στάθης Καπ" w:date="2023-03-03T03:18:00Z">
                    <w:rPr>
                      <w:rFonts w:ascii="Calibri" w:hAnsi="Calibri" w:cs="Calibri"/>
                      <w:color w:val="000000"/>
                    </w:rPr>
                  </w:rPrChange>
                </w:rPr>
                <w:t>0.308</w:t>
              </w:r>
            </w:ins>
          </w:p>
        </w:tc>
        <w:tc>
          <w:tcPr>
            <w:tcW w:w="589" w:type="dxa"/>
            <w:vAlign w:val="center"/>
            <w:tcPrChange w:id="10426" w:author="Στάθης Καπ" w:date="2023-03-03T06:24:00Z">
              <w:tcPr>
                <w:tcW w:w="589" w:type="dxa"/>
                <w:vAlign w:val="center"/>
              </w:tcPr>
            </w:tcPrChange>
          </w:tcPr>
          <w:p w14:paraId="36029B52" w14:textId="1E6EC5B2" w:rsidR="00577FCD" w:rsidRPr="00AC6F02" w:rsidRDefault="00577FCD">
            <w:pPr>
              <w:jc w:val="center"/>
              <w:rPr>
                <w:ins w:id="10427" w:author="Στάθης Καπ" w:date="2023-02-26T21:00:00Z"/>
                <w:rFonts w:cstheme="minorHAnsi"/>
                <w:sz w:val="16"/>
                <w:szCs w:val="16"/>
                <w:rPrChange w:id="10428" w:author="Στάθης Καπ" w:date="2023-03-03T03:18:00Z">
                  <w:rPr>
                    <w:ins w:id="10429" w:author="Στάθης Καπ" w:date="2023-02-26T21:00:00Z"/>
                  </w:rPr>
                </w:rPrChange>
              </w:rPr>
              <w:pPrChange w:id="10430" w:author="Στάθης Καπ" w:date="2023-02-26T21:00:00Z">
                <w:pPr/>
              </w:pPrChange>
            </w:pPr>
            <w:ins w:id="10431" w:author="Στάθης Καπ" w:date="2023-03-03T04:45:00Z">
              <w:r>
                <w:rPr>
                  <w:rFonts w:ascii="Calibri" w:hAnsi="Calibri" w:cstheme="minorHAnsi"/>
                  <w:color w:val="000000"/>
                  <w:sz w:val="16"/>
                  <w:szCs w:val="16"/>
                </w:rPr>
                <w:t>12.75</w:t>
              </w:r>
            </w:ins>
          </w:p>
        </w:tc>
      </w:tr>
      <w:tr w:rsidR="00F03C40" w14:paraId="4174C1D4" w14:textId="1D0D625F" w:rsidTr="00F03C40">
        <w:trPr>
          <w:ins w:id="10432" w:author="Στάθης Καπ" w:date="2023-02-26T20:57:00Z"/>
        </w:trPr>
        <w:tc>
          <w:tcPr>
            <w:tcW w:w="515" w:type="dxa"/>
            <w:tcBorders>
              <w:top w:val="nil"/>
              <w:bottom w:val="nil"/>
              <w:right w:val="single" w:sz="4" w:space="0" w:color="auto"/>
            </w:tcBorders>
            <w:shd w:val="clear" w:color="auto" w:fill="E7E6E6" w:themeFill="background2"/>
            <w:vAlign w:val="center"/>
            <w:tcPrChange w:id="10433"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10434" w:author="Στάθης Καπ" w:date="2023-02-26T20:57:00Z"/>
                <w:sz w:val="16"/>
                <w:szCs w:val="16"/>
                <w:rPrChange w:id="10435" w:author="Στάθης Καπ" w:date="2023-03-03T03:18:00Z">
                  <w:rPr>
                    <w:ins w:id="10436" w:author="Στάθης Καπ" w:date="2023-02-26T20:57:00Z"/>
                    <w:sz w:val="18"/>
                    <w:szCs w:val="18"/>
                  </w:rPr>
                </w:rPrChange>
              </w:rPr>
              <w:pPrChange w:id="10437" w:author="Στάθης Καπ" w:date="2023-02-26T21:00:00Z">
                <w:pPr/>
              </w:pPrChange>
            </w:pPr>
            <w:ins w:id="10438" w:author="Στάθης Καπ" w:date="2023-02-27T03:02:00Z">
              <w:r w:rsidRPr="00AC6F02">
                <w:rPr>
                  <w:sz w:val="16"/>
                  <w:szCs w:val="16"/>
                  <w:rPrChange w:id="10439" w:author="Στάθης Καπ" w:date="2023-03-03T03:18:00Z">
                    <w:rPr>
                      <w:sz w:val="18"/>
                      <w:szCs w:val="18"/>
                    </w:rPr>
                  </w:rPrChange>
                </w:rPr>
                <w:t>p</w:t>
              </w:r>
            </w:ins>
            <w:ins w:id="10440" w:author="Στάθης Καπ" w:date="2023-02-26T20:57:00Z">
              <w:r w:rsidRPr="00AC6F02">
                <w:rPr>
                  <w:sz w:val="16"/>
                  <w:szCs w:val="16"/>
                  <w:rPrChange w:id="10441" w:author="Στάθης Καπ" w:date="2023-03-03T03:18:00Z">
                    <w:rPr>
                      <w:sz w:val="18"/>
                      <w:szCs w:val="18"/>
                    </w:rPr>
                  </w:rPrChange>
                </w:rPr>
                <w:t>r19</w:t>
              </w:r>
            </w:ins>
          </w:p>
        </w:tc>
        <w:tc>
          <w:tcPr>
            <w:tcW w:w="560" w:type="dxa"/>
            <w:tcBorders>
              <w:left w:val="single" w:sz="4" w:space="0" w:color="auto"/>
            </w:tcBorders>
            <w:tcPrChange w:id="10442" w:author="Στάθης Καπ" w:date="2023-03-03T06:24:00Z">
              <w:tcPr>
                <w:tcW w:w="560" w:type="dxa"/>
              </w:tcPr>
            </w:tcPrChange>
          </w:tcPr>
          <w:p w14:paraId="48CEC5CE" w14:textId="0FF344CF" w:rsidR="00577FCD" w:rsidRPr="00AC6F02" w:rsidRDefault="00577FCD">
            <w:pPr>
              <w:jc w:val="center"/>
              <w:rPr>
                <w:ins w:id="10443" w:author="Στάθης Καπ" w:date="2023-02-26T20:57:00Z"/>
                <w:rFonts w:cstheme="minorHAnsi"/>
                <w:sz w:val="16"/>
                <w:szCs w:val="16"/>
                <w:rPrChange w:id="10444" w:author="Στάθης Καπ" w:date="2023-03-03T03:18:00Z">
                  <w:rPr>
                    <w:ins w:id="10445" w:author="Στάθης Καπ" w:date="2023-02-26T20:57:00Z"/>
                  </w:rPr>
                </w:rPrChange>
              </w:rPr>
              <w:pPrChange w:id="10446" w:author="Στάθης Καπ" w:date="2023-02-26T21:00:00Z">
                <w:pPr/>
              </w:pPrChange>
            </w:pPr>
            <w:ins w:id="10447" w:author="Στάθης Καπ" w:date="2023-02-26T21:04:00Z">
              <w:r w:rsidRPr="00AC6F02">
                <w:rPr>
                  <w:rFonts w:cstheme="minorHAnsi"/>
                  <w:sz w:val="16"/>
                  <w:szCs w:val="16"/>
                  <w:rPrChange w:id="10448" w:author="Στάθης Καπ" w:date="2023-03-03T03:18:00Z">
                    <w:rPr>
                      <w:rFonts w:cstheme="minorHAnsi"/>
                      <w:sz w:val="20"/>
                      <w:szCs w:val="20"/>
                    </w:rPr>
                  </w:rPrChange>
                </w:rPr>
                <w:t>562</w:t>
              </w:r>
            </w:ins>
          </w:p>
        </w:tc>
        <w:tc>
          <w:tcPr>
            <w:tcW w:w="855" w:type="dxa"/>
            <w:tcPrChange w:id="10449" w:author="Στάθης Καπ" w:date="2023-03-03T06:24:00Z">
              <w:tcPr>
                <w:tcW w:w="855" w:type="dxa"/>
              </w:tcPr>
            </w:tcPrChange>
          </w:tcPr>
          <w:p w14:paraId="3F87507E" w14:textId="0FF8FAD8" w:rsidR="00577FCD" w:rsidRPr="00AC6F02" w:rsidRDefault="00577FCD">
            <w:pPr>
              <w:jc w:val="center"/>
              <w:rPr>
                <w:ins w:id="10450" w:author="Στάθης Καπ" w:date="2023-02-26T20:57:00Z"/>
                <w:rFonts w:cstheme="minorHAnsi"/>
                <w:sz w:val="16"/>
                <w:szCs w:val="16"/>
                <w:rPrChange w:id="10451" w:author="Στάθης Καπ" w:date="2023-03-03T03:18:00Z">
                  <w:rPr>
                    <w:ins w:id="10452" w:author="Στάθης Καπ" w:date="2023-02-26T20:57:00Z"/>
                  </w:rPr>
                </w:rPrChange>
              </w:rPr>
              <w:pPrChange w:id="10453" w:author="Στάθης Καπ" w:date="2023-02-26T21:00:00Z">
                <w:pPr/>
              </w:pPrChange>
            </w:pPr>
            <w:ins w:id="10454" w:author="Στάθης Καπ" w:date="2023-02-26T21:07:00Z">
              <w:r w:rsidRPr="00AC6F02">
                <w:rPr>
                  <w:rFonts w:cstheme="minorHAnsi"/>
                  <w:sz w:val="16"/>
                  <w:szCs w:val="16"/>
                  <w:rPrChange w:id="10455" w:author="Στάθης Καπ" w:date="2023-03-03T03:18:00Z">
                    <w:rPr>
                      <w:rFonts w:cstheme="minorHAnsi"/>
                      <w:sz w:val="20"/>
                      <w:szCs w:val="20"/>
                    </w:rPr>
                  </w:rPrChange>
                </w:rPr>
                <w:t>499</w:t>
              </w:r>
            </w:ins>
          </w:p>
        </w:tc>
        <w:tc>
          <w:tcPr>
            <w:tcW w:w="544" w:type="dxa"/>
            <w:vAlign w:val="bottom"/>
            <w:tcPrChange w:id="10456" w:author="Στάθης Καπ" w:date="2023-03-03T06:24:00Z">
              <w:tcPr>
                <w:tcW w:w="544" w:type="dxa"/>
                <w:vAlign w:val="bottom"/>
              </w:tcPr>
            </w:tcPrChange>
          </w:tcPr>
          <w:p w14:paraId="4527D7C0" w14:textId="5D2AD1D1" w:rsidR="00577FCD" w:rsidRPr="00AC6F02" w:rsidRDefault="00577FCD">
            <w:pPr>
              <w:jc w:val="center"/>
              <w:rPr>
                <w:ins w:id="10457" w:author="Στάθης Καπ" w:date="2023-02-26T20:57:00Z"/>
                <w:rFonts w:cstheme="minorHAnsi"/>
                <w:sz w:val="16"/>
                <w:szCs w:val="16"/>
                <w:rPrChange w:id="10458" w:author="Στάθης Καπ" w:date="2023-03-03T03:18:00Z">
                  <w:rPr>
                    <w:ins w:id="10459" w:author="Στάθης Καπ" w:date="2023-02-26T20:57:00Z"/>
                  </w:rPr>
                </w:rPrChange>
              </w:rPr>
              <w:pPrChange w:id="10460" w:author="Στάθης Καπ" w:date="2023-02-26T21:00:00Z">
                <w:pPr/>
              </w:pPrChange>
            </w:pPr>
            <w:ins w:id="10461" w:author="Στάθης Καπ" w:date="2023-03-03T00:39:00Z">
              <w:r w:rsidRPr="00AC6F02">
                <w:rPr>
                  <w:rFonts w:ascii="Calibri" w:hAnsi="Calibri" w:cs="Calibri"/>
                  <w:color w:val="000000"/>
                  <w:sz w:val="16"/>
                  <w:szCs w:val="16"/>
                  <w:rPrChange w:id="10462" w:author="Στάθης Καπ" w:date="2023-03-03T03:18:00Z">
                    <w:rPr>
                      <w:rFonts w:ascii="Calibri" w:hAnsi="Calibri" w:cs="Calibri"/>
                      <w:color w:val="000000"/>
                    </w:rPr>
                  </w:rPrChange>
                </w:rPr>
                <w:t>468</w:t>
              </w:r>
            </w:ins>
          </w:p>
        </w:tc>
        <w:tc>
          <w:tcPr>
            <w:tcW w:w="621" w:type="dxa"/>
            <w:vAlign w:val="bottom"/>
            <w:tcPrChange w:id="10463" w:author="Στάθης Καπ" w:date="2023-03-03T06:24:00Z">
              <w:tcPr>
                <w:tcW w:w="621" w:type="dxa"/>
                <w:vAlign w:val="bottom"/>
              </w:tcPr>
            </w:tcPrChange>
          </w:tcPr>
          <w:p w14:paraId="248CC2C2" w14:textId="4EC017B7" w:rsidR="00577FCD" w:rsidRPr="00AC6F02" w:rsidRDefault="00577FCD">
            <w:pPr>
              <w:jc w:val="center"/>
              <w:rPr>
                <w:ins w:id="10464" w:author="Στάθης Καπ" w:date="2023-02-26T20:57:00Z"/>
                <w:rFonts w:cstheme="minorHAnsi"/>
                <w:sz w:val="16"/>
                <w:szCs w:val="16"/>
                <w:rPrChange w:id="10465" w:author="Στάθης Καπ" w:date="2023-03-03T03:18:00Z">
                  <w:rPr>
                    <w:ins w:id="10466" w:author="Στάθης Καπ" w:date="2023-02-26T20:57:00Z"/>
                  </w:rPr>
                </w:rPrChange>
              </w:rPr>
              <w:pPrChange w:id="10467" w:author="Στάθης Καπ" w:date="2023-02-26T21:00:00Z">
                <w:pPr/>
              </w:pPrChange>
            </w:pPr>
            <w:ins w:id="10468" w:author="Στάθης Καπ" w:date="2023-03-03T00:39:00Z">
              <w:r w:rsidRPr="00AC6F02">
                <w:rPr>
                  <w:rFonts w:ascii="Calibri" w:hAnsi="Calibri" w:cs="Calibri"/>
                  <w:color w:val="000000"/>
                  <w:sz w:val="16"/>
                  <w:szCs w:val="16"/>
                  <w:rPrChange w:id="10469" w:author="Στάθης Καπ" w:date="2023-03-03T03:18:00Z">
                    <w:rPr>
                      <w:rFonts w:ascii="Calibri" w:hAnsi="Calibri" w:cs="Calibri"/>
                      <w:color w:val="000000"/>
                    </w:rPr>
                  </w:rPrChange>
                </w:rPr>
                <w:t>1.253</w:t>
              </w:r>
            </w:ins>
          </w:p>
        </w:tc>
        <w:tc>
          <w:tcPr>
            <w:tcW w:w="669" w:type="dxa"/>
            <w:vAlign w:val="center"/>
            <w:tcPrChange w:id="10470" w:author="Στάθης Καπ" w:date="2023-03-03T06:24:00Z">
              <w:tcPr>
                <w:tcW w:w="669" w:type="dxa"/>
                <w:vAlign w:val="center"/>
              </w:tcPr>
            </w:tcPrChange>
          </w:tcPr>
          <w:p w14:paraId="4718566E" w14:textId="0BFDDBF1" w:rsidR="00577FCD" w:rsidRPr="00AC6F02" w:rsidRDefault="00577FCD">
            <w:pPr>
              <w:jc w:val="center"/>
              <w:rPr>
                <w:ins w:id="10471" w:author="Στάθης Καπ" w:date="2023-02-26T20:57:00Z"/>
                <w:rFonts w:cstheme="minorHAnsi"/>
                <w:sz w:val="16"/>
                <w:szCs w:val="16"/>
                <w:rPrChange w:id="10472" w:author="Στάθης Καπ" w:date="2023-03-03T03:18:00Z">
                  <w:rPr>
                    <w:ins w:id="10473" w:author="Στάθης Καπ" w:date="2023-02-26T20:57:00Z"/>
                  </w:rPr>
                </w:rPrChange>
              </w:rPr>
              <w:pPrChange w:id="10474" w:author="Στάθης Καπ" w:date="2023-02-26T21:00:00Z">
                <w:pPr/>
              </w:pPrChange>
            </w:pPr>
            <w:ins w:id="10475" w:author="Στάθης Καπ" w:date="2023-03-03T05:59:00Z">
              <w:r>
                <w:rPr>
                  <w:rFonts w:ascii="Calibri" w:hAnsi="Calibri" w:cs="Calibri"/>
                  <w:color w:val="000000"/>
                  <w:sz w:val="16"/>
                  <w:szCs w:val="16"/>
                </w:rPr>
                <w:t>16.73</w:t>
              </w:r>
            </w:ins>
          </w:p>
        </w:tc>
        <w:tc>
          <w:tcPr>
            <w:tcW w:w="543" w:type="dxa"/>
            <w:vAlign w:val="bottom"/>
            <w:tcPrChange w:id="10476" w:author="Στάθης Καπ" w:date="2023-03-03T06:24:00Z">
              <w:tcPr>
                <w:tcW w:w="543" w:type="dxa"/>
                <w:vAlign w:val="bottom"/>
              </w:tcPr>
            </w:tcPrChange>
          </w:tcPr>
          <w:p w14:paraId="0BB89E85" w14:textId="640E8F7A" w:rsidR="00577FCD" w:rsidRPr="00AC6F02" w:rsidRDefault="00577FCD">
            <w:pPr>
              <w:jc w:val="center"/>
              <w:rPr>
                <w:ins w:id="10477" w:author="Στάθης Καπ" w:date="2023-02-26T20:57:00Z"/>
                <w:rFonts w:cstheme="minorHAnsi"/>
                <w:sz w:val="16"/>
                <w:szCs w:val="16"/>
                <w:rPrChange w:id="10478" w:author="Στάθης Καπ" w:date="2023-03-03T03:18:00Z">
                  <w:rPr>
                    <w:ins w:id="10479" w:author="Στάθης Καπ" w:date="2023-02-26T20:57:00Z"/>
                  </w:rPr>
                </w:rPrChange>
              </w:rPr>
              <w:pPrChange w:id="10480" w:author="Στάθης Καπ" w:date="2023-02-26T21:00:00Z">
                <w:pPr/>
              </w:pPrChange>
            </w:pPr>
            <w:ins w:id="10481" w:author="Στάθης Καπ" w:date="2023-03-03T00:39:00Z">
              <w:r w:rsidRPr="00AC6F02">
                <w:rPr>
                  <w:rFonts w:ascii="Calibri" w:hAnsi="Calibri" w:cs="Calibri"/>
                  <w:color w:val="000000"/>
                  <w:sz w:val="16"/>
                  <w:szCs w:val="16"/>
                  <w:rPrChange w:id="10482" w:author="Στάθης Καπ" w:date="2023-03-03T03:18:00Z">
                    <w:rPr>
                      <w:rFonts w:ascii="Calibri" w:hAnsi="Calibri" w:cs="Calibri"/>
                      <w:color w:val="000000"/>
                    </w:rPr>
                  </w:rPrChange>
                </w:rPr>
                <w:t>427</w:t>
              </w:r>
            </w:ins>
          </w:p>
        </w:tc>
        <w:tc>
          <w:tcPr>
            <w:tcW w:w="621" w:type="dxa"/>
            <w:vAlign w:val="bottom"/>
            <w:tcPrChange w:id="10483" w:author="Στάθης Καπ" w:date="2023-03-03T06:24:00Z">
              <w:tcPr>
                <w:tcW w:w="621" w:type="dxa"/>
                <w:vAlign w:val="bottom"/>
              </w:tcPr>
            </w:tcPrChange>
          </w:tcPr>
          <w:p w14:paraId="44A5FEA7" w14:textId="1DA316CF" w:rsidR="00577FCD" w:rsidRPr="00AC6F02" w:rsidRDefault="00577FCD">
            <w:pPr>
              <w:jc w:val="center"/>
              <w:rPr>
                <w:ins w:id="10484" w:author="Στάθης Καπ" w:date="2023-02-26T20:57:00Z"/>
                <w:rFonts w:cstheme="minorHAnsi"/>
                <w:sz w:val="16"/>
                <w:szCs w:val="16"/>
                <w:rPrChange w:id="10485" w:author="Στάθης Καπ" w:date="2023-03-03T03:18:00Z">
                  <w:rPr>
                    <w:ins w:id="10486" w:author="Στάθης Καπ" w:date="2023-02-26T20:57:00Z"/>
                  </w:rPr>
                </w:rPrChange>
              </w:rPr>
              <w:pPrChange w:id="10487" w:author="Στάθης Καπ" w:date="2023-02-26T21:00:00Z">
                <w:pPr/>
              </w:pPrChange>
            </w:pPr>
            <w:ins w:id="10488" w:author="Στάθης Καπ" w:date="2023-03-03T00:39:00Z">
              <w:r w:rsidRPr="00AC6F02">
                <w:rPr>
                  <w:rFonts w:ascii="Calibri" w:hAnsi="Calibri" w:cs="Calibri"/>
                  <w:color w:val="000000"/>
                  <w:sz w:val="16"/>
                  <w:szCs w:val="16"/>
                  <w:rPrChange w:id="10489" w:author="Στάθης Καπ" w:date="2023-03-03T03:18:00Z">
                    <w:rPr>
                      <w:rFonts w:ascii="Calibri" w:hAnsi="Calibri" w:cs="Calibri"/>
                      <w:color w:val="000000"/>
                    </w:rPr>
                  </w:rPrChange>
                </w:rPr>
                <w:t>0.617</w:t>
              </w:r>
            </w:ins>
          </w:p>
        </w:tc>
        <w:tc>
          <w:tcPr>
            <w:tcW w:w="669" w:type="dxa"/>
            <w:vAlign w:val="center"/>
            <w:tcPrChange w:id="10490" w:author="Στάθης Καπ" w:date="2023-03-03T06:24:00Z">
              <w:tcPr>
                <w:tcW w:w="669" w:type="dxa"/>
                <w:vAlign w:val="center"/>
              </w:tcPr>
            </w:tcPrChange>
          </w:tcPr>
          <w:p w14:paraId="2F271832" w14:textId="3DE4B152" w:rsidR="00577FCD" w:rsidRPr="00AC6F02" w:rsidRDefault="00577FCD">
            <w:pPr>
              <w:jc w:val="center"/>
              <w:rPr>
                <w:ins w:id="10491" w:author="Στάθης Καπ" w:date="2023-02-26T20:57:00Z"/>
                <w:rFonts w:cstheme="minorHAnsi"/>
                <w:sz w:val="16"/>
                <w:szCs w:val="16"/>
                <w:rPrChange w:id="10492" w:author="Στάθης Καπ" w:date="2023-03-03T03:18:00Z">
                  <w:rPr>
                    <w:ins w:id="10493" w:author="Στάθης Καπ" w:date="2023-02-26T20:57:00Z"/>
                  </w:rPr>
                </w:rPrChange>
              </w:rPr>
              <w:pPrChange w:id="10494" w:author="Στάθης Καπ" w:date="2023-02-26T21:00:00Z">
                <w:pPr/>
              </w:pPrChange>
            </w:pPr>
            <w:ins w:id="10495" w:author="Στάθης Καπ" w:date="2023-03-03T04:44:00Z">
              <w:r>
                <w:rPr>
                  <w:rFonts w:ascii="Calibri" w:hAnsi="Calibri" w:cstheme="minorHAnsi"/>
                  <w:color w:val="000000"/>
                  <w:sz w:val="16"/>
                  <w:szCs w:val="16"/>
                </w:rPr>
                <w:t>8.76</w:t>
              </w:r>
            </w:ins>
          </w:p>
        </w:tc>
        <w:tc>
          <w:tcPr>
            <w:tcW w:w="508" w:type="dxa"/>
            <w:vAlign w:val="bottom"/>
            <w:tcPrChange w:id="10496" w:author="Στάθης Καπ" w:date="2023-03-03T06:24:00Z">
              <w:tcPr>
                <w:tcW w:w="508" w:type="dxa"/>
                <w:vAlign w:val="bottom"/>
              </w:tcPr>
            </w:tcPrChange>
          </w:tcPr>
          <w:p w14:paraId="09D8139A" w14:textId="6BB59903" w:rsidR="00577FCD" w:rsidRPr="00AC6F02" w:rsidRDefault="00577FCD">
            <w:pPr>
              <w:jc w:val="center"/>
              <w:rPr>
                <w:ins w:id="10497" w:author="Στάθης Καπ" w:date="2023-02-26T20:57:00Z"/>
                <w:rFonts w:cstheme="minorHAnsi"/>
                <w:sz w:val="16"/>
                <w:szCs w:val="16"/>
                <w:rPrChange w:id="10498" w:author="Στάθης Καπ" w:date="2023-03-03T03:18:00Z">
                  <w:rPr>
                    <w:ins w:id="10499" w:author="Στάθης Καπ" w:date="2023-02-26T20:57:00Z"/>
                  </w:rPr>
                </w:rPrChange>
              </w:rPr>
              <w:pPrChange w:id="10500" w:author="Στάθης Καπ" w:date="2023-02-26T21:00:00Z">
                <w:pPr/>
              </w:pPrChange>
            </w:pPr>
            <w:ins w:id="10501" w:author="Στάθης Καπ" w:date="2023-03-03T00:39:00Z">
              <w:r w:rsidRPr="00AC6F02">
                <w:rPr>
                  <w:rFonts w:ascii="Calibri" w:hAnsi="Calibri" w:cs="Calibri"/>
                  <w:color w:val="000000"/>
                  <w:sz w:val="16"/>
                  <w:szCs w:val="16"/>
                  <w:rPrChange w:id="10502" w:author="Στάθης Καπ" w:date="2023-03-03T03:18:00Z">
                    <w:rPr>
                      <w:rFonts w:ascii="Calibri" w:hAnsi="Calibri" w:cs="Calibri"/>
                      <w:color w:val="000000"/>
                    </w:rPr>
                  </w:rPrChange>
                </w:rPr>
                <w:t>428</w:t>
              </w:r>
            </w:ins>
          </w:p>
        </w:tc>
        <w:tc>
          <w:tcPr>
            <w:tcW w:w="541" w:type="dxa"/>
            <w:vAlign w:val="bottom"/>
            <w:tcPrChange w:id="10503" w:author="Στάθης Καπ" w:date="2023-03-03T06:24:00Z">
              <w:tcPr>
                <w:tcW w:w="541" w:type="dxa"/>
                <w:vAlign w:val="bottom"/>
              </w:tcPr>
            </w:tcPrChange>
          </w:tcPr>
          <w:p w14:paraId="7C65E0C7" w14:textId="30BBF017" w:rsidR="00577FCD" w:rsidRPr="00AC6F02" w:rsidRDefault="00577FCD">
            <w:pPr>
              <w:jc w:val="center"/>
              <w:rPr>
                <w:ins w:id="10504" w:author="Στάθης Καπ" w:date="2023-02-26T20:58:00Z"/>
                <w:rFonts w:cstheme="minorHAnsi"/>
                <w:sz w:val="16"/>
                <w:szCs w:val="16"/>
                <w:rPrChange w:id="10505" w:author="Στάθης Καπ" w:date="2023-03-03T03:18:00Z">
                  <w:rPr>
                    <w:ins w:id="10506" w:author="Στάθης Καπ" w:date="2023-02-26T20:58:00Z"/>
                  </w:rPr>
                </w:rPrChange>
              </w:rPr>
              <w:pPrChange w:id="10507" w:author="Στάθης Καπ" w:date="2023-02-26T21:00:00Z">
                <w:pPr/>
              </w:pPrChange>
            </w:pPr>
            <w:ins w:id="10508" w:author="Στάθης Καπ" w:date="2023-03-03T00:39:00Z">
              <w:r w:rsidRPr="00AC6F02">
                <w:rPr>
                  <w:rFonts w:ascii="Calibri" w:hAnsi="Calibri" w:cs="Calibri"/>
                  <w:color w:val="000000"/>
                  <w:sz w:val="16"/>
                  <w:szCs w:val="16"/>
                  <w:rPrChange w:id="10509" w:author="Στάθης Καπ" w:date="2023-03-03T03:18:00Z">
                    <w:rPr>
                      <w:rFonts w:ascii="Calibri" w:hAnsi="Calibri" w:cs="Calibri"/>
                      <w:color w:val="000000"/>
                    </w:rPr>
                  </w:rPrChange>
                </w:rPr>
                <w:t>0.898</w:t>
              </w:r>
            </w:ins>
          </w:p>
        </w:tc>
        <w:tc>
          <w:tcPr>
            <w:tcW w:w="589" w:type="dxa"/>
            <w:vAlign w:val="center"/>
            <w:tcPrChange w:id="10510" w:author="Στάθης Καπ" w:date="2023-03-03T06:24:00Z">
              <w:tcPr>
                <w:tcW w:w="589" w:type="dxa"/>
                <w:vAlign w:val="center"/>
              </w:tcPr>
            </w:tcPrChange>
          </w:tcPr>
          <w:p w14:paraId="612A7206" w14:textId="32CDE178" w:rsidR="00577FCD" w:rsidRPr="00AC6F02" w:rsidRDefault="00577FCD">
            <w:pPr>
              <w:jc w:val="center"/>
              <w:rPr>
                <w:ins w:id="10511" w:author="Στάθης Καπ" w:date="2023-02-26T20:58:00Z"/>
                <w:rFonts w:cstheme="minorHAnsi"/>
                <w:sz w:val="16"/>
                <w:szCs w:val="16"/>
                <w:rPrChange w:id="10512" w:author="Στάθης Καπ" w:date="2023-03-03T03:18:00Z">
                  <w:rPr>
                    <w:ins w:id="10513" w:author="Στάθης Καπ" w:date="2023-02-26T20:58:00Z"/>
                  </w:rPr>
                </w:rPrChange>
              </w:rPr>
              <w:pPrChange w:id="10514" w:author="Στάθης Καπ" w:date="2023-02-26T21:00:00Z">
                <w:pPr/>
              </w:pPrChange>
            </w:pPr>
            <w:ins w:id="10515" w:author="Στάθης Καπ" w:date="2023-03-03T04:44:00Z">
              <w:r>
                <w:rPr>
                  <w:rFonts w:ascii="Calibri" w:hAnsi="Calibri" w:cstheme="minorHAnsi"/>
                  <w:color w:val="000000"/>
                  <w:sz w:val="16"/>
                  <w:szCs w:val="16"/>
                </w:rPr>
                <w:t>8.55</w:t>
              </w:r>
            </w:ins>
          </w:p>
        </w:tc>
        <w:tc>
          <w:tcPr>
            <w:tcW w:w="463" w:type="dxa"/>
            <w:vAlign w:val="bottom"/>
            <w:tcPrChange w:id="10516" w:author="Στάθης Καπ" w:date="2023-03-03T06:24:00Z">
              <w:tcPr>
                <w:tcW w:w="463" w:type="dxa"/>
                <w:vAlign w:val="bottom"/>
              </w:tcPr>
            </w:tcPrChange>
          </w:tcPr>
          <w:p w14:paraId="32E3524A" w14:textId="31D2E9A7" w:rsidR="00577FCD" w:rsidRPr="00AC6F02" w:rsidRDefault="00577FCD">
            <w:pPr>
              <w:jc w:val="center"/>
              <w:rPr>
                <w:ins w:id="10517" w:author="Στάθης Καπ" w:date="2023-02-26T20:58:00Z"/>
                <w:rFonts w:cstheme="minorHAnsi"/>
                <w:sz w:val="16"/>
                <w:szCs w:val="16"/>
                <w:rPrChange w:id="10518" w:author="Στάθης Καπ" w:date="2023-03-03T03:18:00Z">
                  <w:rPr>
                    <w:ins w:id="10519" w:author="Στάθης Καπ" w:date="2023-02-26T20:58:00Z"/>
                  </w:rPr>
                </w:rPrChange>
              </w:rPr>
              <w:pPrChange w:id="10520" w:author="Στάθης Καπ" w:date="2023-02-26T21:00:00Z">
                <w:pPr/>
              </w:pPrChange>
            </w:pPr>
            <w:ins w:id="10521" w:author="Στάθης Καπ" w:date="2023-03-03T00:40:00Z">
              <w:r w:rsidRPr="00AC6F02">
                <w:rPr>
                  <w:rFonts w:ascii="Calibri" w:hAnsi="Calibri" w:cs="Calibri"/>
                  <w:color w:val="000000"/>
                  <w:sz w:val="16"/>
                  <w:szCs w:val="16"/>
                  <w:rPrChange w:id="10522" w:author="Στάθης Καπ" w:date="2023-03-03T03:18:00Z">
                    <w:rPr>
                      <w:rFonts w:ascii="Calibri" w:hAnsi="Calibri" w:cs="Calibri"/>
                      <w:color w:val="000000"/>
                    </w:rPr>
                  </w:rPrChange>
                </w:rPr>
                <w:t>384</w:t>
              </w:r>
            </w:ins>
          </w:p>
        </w:tc>
        <w:tc>
          <w:tcPr>
            <w:tcW w:w="541" w:type="dxa"/>
            <w:vAlign w:val="bottom"/>
            <w:tcPrChange w:id="10523" w:author="Στάθης Καπ" w:date="2023-03-03T06:24:00Z">
              <w:tcPr>
                <w:tcW w:w="541" w:type="dxa"/>
                <w:vAlign w:val="bottom"/>
              </w:tcPr>
            </w:tcPrChange>
          </w:tcPr>
          <w:p w14:paraId="3A958667" w14:textId="035A8849" w:rsidR="00577FCD" w:rsidRPr="00AC6F02" w:rsidRDefault="00577FCD">
            <w:pPr>
              <w:jc w:val="center"/>
              <w:rPr>
                <w:ins w:id="10524" w:author="Στάθης Καπ" w:date="2023-02-26T21:00:00Z"/>
                <w:rFonts w:cstheme="minorHAnsi"/>
                <w:sz w:val="16"/>
                <w:szCs w:val="16"/>
                <w:rPrChange w:id="10525" w:author="Στάθης Καπ" w:date="2023-03-03T03:18:00Z">
                  <w:rPr>
                    <w:ins w:id="10526" w:author="Στάθης Καπ" w:date="2023-02-26T21:00:00Z"/>
                  </w:rPr>
                </w:rPrChange>
              </w:rPr>
              <w:pPrChange w:id="10527" w:author="Στάθης Καπ" w:date="2023-02-26T21:00:00Z">
                <w:pPr/>
              </w:pPrChange>
            </w:pPr>
            <w:ins w:id="10528" w:author="Στάθης Καπ" w:date="2023-03-03T00:40:00Z">
              <w:r w:rsidRPr="00AC6F02">
                <w:rPr>
                  <w:rFonts w:ascii="Calibri" w:hAnsi="Calibri" w:cs="Calibri"/>
                  <w:color w:val="000000"/>
                  <w:sz w:val="16"/>
                  <w:szCs w:val="16"/>
                  <w:rPrChange w:id="10529" w:author="Στάθης Καπ" w:date="2023-03-03T03:18:00Z">
                    <w:rPr>
                      <w:rFonts w:ascii="Calibri" w:hAnsi="Calibri" w:cs="Calibri"/>
                      <w:color w:val="000000"/>
                    </w:rPr>
                  </w:rPrChange>
                </w:rPr>
                <w:t>0.462</w:t>
              </w:r>
            </w:ins>
          </w:p>
        </w:tc>
        <w:tc>
          <w:tcPr>
            <w:tcW w:w="589" w:type="dxa"/>
            <w:vAlign w:val="center"/>
            <w:tcPrChange w:id="10530" w:author="Στάθης Καπ" w:date="2023-03-03T06:24:00Z">
              <w:tcPr>
                <w:tcW w:w="589" w:type="dxa"/>
                <w:vAlign w:val="center"/>
              </w:tcPr>
            </w:tcPrChange>
          </w:tcPr>
          <w:p w14:paraId="2583983A" w14:textId="1AA30885" w:rsidR="00577FCD" w:rsidRPr="00AC6F02" w:rsidRDefault="00577FCD">
            <w:pPr>
              <w:jc w:val="center"/>
              <w:rPr>
                <w:ins w:id="10531" w:author="Στάθης Καπ" w:date="2023-02-26T21:00:00Z"/>
                <w:rFonts w:cstheme="minorHAnsi"/>
                <w:sz w:val="16"/>
                <w:szCs w:val="16"/>
                <w:rPrChange w:id="10532" w:author="Στάθης Καπ" w:date="2023-03-03T03:18:00Z">
                  <w:rPr>
                    <w:ins w:id="10533" w:author="Στάθης Καπ" w:date="2023-02-26T21:00:00Z"/>
                  </w:rPr>
                </w:rPrChange>
              </w:rPr>
              <w:pPrChange w:id="10534" w:author="Στάθης Καπ" w:date="2023-02-26T21:00:00Z">
                <w:pPr/>
              </w:pPrChange>
            </w:pPr>
            <w:ins w:id="10535" w:author="Στάθης Καπ" w:date="2023-03-03T04:45:00Z">
              <w:r>
                <w:rPr>
                  <w:rFonts w:ascii="Calibri" w:hAnsi="Calibri" w:cstheme="minorHAnsi"/>
                  <w:color w:val="000000"/>
                  <w:sz w:val="16"/>
                  <w:szCs w:val="16"/>
                </w:rPr>
                <w:t>17.95</w:t>
              </w:r>
            </w:ins>
          </w:p>
        </w:tc>
      </w:tr>
      <w:tr w:rsidR="00F03C40" w14:paraId="2BCBD10D" w14:textId="4473A803" w:rsidTr="00F03C40">
        <w:trPr>
          <w:ins w:id="10536"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10537"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10538" w:author="Στάθης Καπ" w:date="2023-02-26T20:57:00Z"/>
                <w:sz w:val="16"/>
                <w:szCs w:val="16"/>
                <w:rPrChange w:id="10539" w:author="Στάθης Καπ" w:date="2023-03-03T03:18:00Z">
                  <w:rPr>
                    <w:ins w:id="10540" w:author="Στάθης Καπ" w:date="2023-02-26T20:57:00Z"/>
                    <w:sz w:val="18"/>
                    <w:szCs w:val="18"/>
                  </w:rPr>
                </w:rPrChange>
              </w:rPr>
              <w:pPrChange w:id="10541" w:author="Στάθης Καπ" w:date="2023-02-26T21:00:00Z">
                <w:pPr/>
              </w:pPrChange>
            </w:pPr>
            <w:ins w:id="10542" w:author="Στάθης Καπ" w:date="2023-02-27T03:02:00Z">
              <w:r w:rsidRPr="00AC6F02">
                <w:rPr>
                  <w:sz w:val="16"/>
                  <w:szCs w:val="16"/>
                  <w:rPrChange w:id="10543" w:author="Στάθης Καπ" w:date="2023-03-03T03:18:00Z">
                    <w:rPr>
                      <w:sz w:val="18"/>
                      <w:szCs w:val="18"/>
                    </w:rPr>
                  </w:rPrChange>
                </w:rPr>
                <w:t>p</w:t>
              </w:r>
            </w:ins>
            <w:ins w:id="10544" w:author="Στάθης Καπ" w:date="2023-02-26T20:57:00Z">
              <w:r w:rsidRPr="00AC6F02">
                <w:rPr>
                  <w:sz w:val="16"/>
                  <w:szCs w:val="16"/>
                  <w:rPrChange w:id="10545" w:author="Στάθης Καπ" w:date="2023-03-03T03:18:00Z">
                    <w:rPr>
                      <w:sz w:val="18"/>
                      <w:szCs w:val="18"/>
                    </w:rPr>
                  </w:rPrChange>
                </w:rPr>
                <w:t>r20</w:t>
              </w:r>
            </w:ins>
          </w:p>
        </w:tc>
        <w:tc>
          <w:tcPr>
            <w:tcW w:w="560" w:type="dxa"/>
            <w:tcBorders>
              <w:left w:val="single" w:sz="4" w:space="0" w:color="auto"/>
            </w:tcBorders>
            <w:tcPrChange w:id="10546" w:author="Στάθης Καπ" w:date="2023-03-03T06:24:00Z">
              <w:tcPr>
                <w:tcW w:w="560" w:type="dxa"/>
              </w:tcPr>
            </w:tcPrChange>
          </w:tcPr>
          <w:p w14:paraId="51897548" w14:textId="02A371B3" w:rsidR="00577FCD" w:rsidRPr="00AC6F02" w:rsidRDefault="00577FCD">
            <w:pPr>
              <w:jc w:val="center"/>
              <w:rPr>
                <w:ins w:id="10547" w:author="Στάθης Καπ" w:date="2023-02-26T20:57:00Z"/>
                <w:rFonts w:cstheme="minorHAnsi"/>
                <w:sz w:val="16"/>
                <w:szCs w:val="16"/>
                <w:rPrChange w:id="10548" w:author="Στάθης Καπ" w:date="2023-03-03T03:18:00Z">
                  <w:rPr>
                    <w:ins w:id="10549" w:author="Στάθης Καπ" w:date="2023-02-26T20:57:00Z"/>
                  </w:rPr>
                </w:rPrChange>
              </w:rPr>
              <w:pPrChange w:id="10550" w:author="Στάθης Καπ" w:date="2023-02-26T21:00:00Z">
                <w:pPr/>
              </w:pPrChange>
            </w:pPr>
            <w:ins w:id="10551" w:author="Στάθης Καπ" w:date="2023-02-26T21:04:00Z">
              <w:r w:rsidRPr="00AC6F02">
                <w:rPr>
                  <w:rFonts w:cstheme="minorHAnsi"/>
                  <w:sz w:val="16"/>
                  <w:szCs w:val="16"/>
                  <w:rPrChange w:id="10552" w:author="Στάθης Καπ" w:date="2023-03-03T03:18:00Z">
                    <w:rPr>
                      <w:rFonts w:cstheme="minorHAnsi"/>
                      <w:sz w:val="20"/>
                      <w:szCs w:val="20"/>
                    </w:rPr>
                  </w:rPrChange>
                </w:rPr>
                <w:t>667</w:t>
              </w:r>
            </w:ins>
          </w:p>
        </w:tc>
        <w:tc>
          <w:tcPr>
            <w:tcW w:w="855" w:type="dxa"/>
            <w:tcPrChange w:id="10553" w:author="Στάθης Καπ" w:date="2023-03-03T06:24:00Z">
              <w:tcPr>
                <w:tcW w:w="855" w:type="dxa"/>
              </w:tcPr>
            </w:tcPrChange>
          </w:tcPr>
          <w:p w14:paraId="21651A0F" w14:textId="0B5595E7" w:rsidR="00577FCD" w:rsidRPr="00AC6F02" w:rsidRDefault="00577FCD">
            <w:pPr>
              <w:jc w:val="center"/>
              <w:rPr>
                <w:ins w:id="10554" w:author="Στάθης Καπ" w:date="2023-02-26T20:57:00Z"/>
                <w:rFonts w:cstheme="minorHAnsi"/>
                <w:sz w:val="16"/>
                <w:szCs w:val="16"/>
                <w:rPrChange w:id="10555" w:author="Στάθης Καπ" w:date="2023-03-03T03:18:00Z">
                  <w:rPr>
                    <w:ins w:id="10556" w:author="Στάθης Καπ" w:date="2023-02-26T20:57:00Z"/>
                  </w:rPr>
                </w:rPrChange>
              </w:rPr>
              <w:pPrChange w:id="10557" w:author="Στάθης Καπ" w:date="2023-02-26T21:00:00Z">
                <w:pPr/>
              </w:pPrChange>
            </w:pPr>
            <w:ins w:id="10558" w:author="Στάθης Καπ" w:date="2023-02-26T21:07:00Z">
              <w:r w:rsidRPr="00AC6F02">
                <w:rPr>
                  <w:rFonts w:cstheme="minorHAnsi"/>
                  <w:sz w:val="16"/>
                  <w:szCs w:val="16"/>
                  <w:rPrChange w:id="10559" w:author="Στάθης Καπ" w:date="2023-03-03T03:18:00Z">
                    <w:rPr>
                      <w:rFonts w:cstheme="minorHAnsi"/>
                      <w:sz w:val="20"/>
                      <w:szCs w:val="20"/>
                    </w:rPr>
                  </w:rPrChange>
                </w:rPr>
                <w:t>570</w:t>
              </w:r>
            </w:ins>
          </w:p>
        </w:tc>
        <w:tc>
          <w:tcPr>
            <w:tcW w:w="544" w:type="dxa"/>
            <w:vAlign w:val="bottom"/>
            <w:tcPrChange w:id="10560" w:author="Στάθης Καπ" w:date="2023-03-03T06:24:00Z">
              <w:tcPr>
                <w:tcW w:w="544" w:type="dxa"/>
                <w:vAlign w:val="bottom"/>
              </w:tcPr>
            </w:tcPrChange>
          </w:tcPr>
          <w:p w14:paraId="3EA56F31" w14:textId="3A5AAAB0" w:rsidR="00577FCD" w:rsidRPr="00AC6F02" w:rsidRDefault="00577FCD">
            <w:pPr>
              <w:jc w:val="center"/>
              <w:rPr>
                <w:ins w:id="10561" w:author="Στάθης Καπ" w:date="2023-02-26T20:57:00Z"/>
                <w:rFonts w:cstheme="minorHAnsi"/>
                <w:sz w:val="16"/>
                <w:szCs w:val="16"/>
                <w:rPrChange w:id="10562" w:author="Στάθης Καπ" w:date="2023-03-03T03:18:00Z">
                  <w:rPr>
                    <w:ins w:id="10563" w:author="Στάθης Καπ" w:date="2023-02-26T20:57:00Z"/>
                  </w:rPr>
                </w:rPrChange>
              </w:rPr>
              <w:pPrChange w:id="10564" w:author="Στάθης Καπ" w:date="2023-02-26T21:00:00Z">
                <w:pPr/>
              </w:pPrChange>
            </w:pPr>
            <w:ins w:id="10565" w:author="Στάθης Καπ" w:date="2023-03-03T00:39:00Z">
              <w:r w:rsidRPr="00AC6F02">
                <w:rPr>
                  <w:rFonts w:ascii="Calibri" w:hAnsi="Calibri" w:cs="Calibri"/>
                  <w:color w:val="000000"/>
                  <w:sz w:val="16"/>
                  <w:szCs w:val="16"/>
                  <w:rPrChange w:id="10566" w:author="Στάθης Καπ" w:date="2023-03-03T03:18:00Z">
                    <w:rPr>
                      <w:rFonts w:ascii="Calibri" w:hAnsi="Calibri" w:cs="Calibri"/>
                      <w:color w:val="000000"/>
                    </w:rPr>
                  </w:rPrChange>
                </w:rPr>
                <w:t>610</w:t>
              </w:r>
            </w:ins>
          </w:p>
        </w:tc>
        <w:tc>
          <w:tcPr>
            <w:tcW w:w="621" w:type="dxa"/>
            <w:vAlign w:val="bottom"/>
            <w:tcPrChange w:id="10567" w:author="Στάθης Καπ" w:date="2023-03-03T06:24:00Z">
              <w:tcPr>
                <w:tcW w:w="621" w:type="dxa"/>
                <w:vAlign w:val="bottom"/>
              </w:tcPr>
            </w:tcPrChange>
          </w:tcPr>
          <w:p w14:paraId="6BA7780D" w14:textId="4352E84C" w:rsidR="00577FCD" w:rsidRPr="00AC6F02" w:rsidRDefault="00577FCD">
            <w:pPr>
              <w:jc w:val="center"/>
              <w:rPr>
                <w:ins w:id="10568" w:author="Στάθης Καπ" w:date="2023-02-26T20:57:00Z"/>
                <w:rFonts w:cstheme="minorHAnsi"/>
                <w:sz w:val="16"/>
                <w:szCs w:val="16"/>
                <w:rPrChange w:id="10569" w:author="Στάθης Καπ" w:date="2023-03-03T03:18:00Z">
                  <w:rPr>
                    <w:ins w:id="10570" w:author="Στάθης Καπ" w:date="2023-02-26T20:57:00Z"/>
                  </w:rPr>
                </w:rPrChange>
              </w:rPr>
              <w:pPrChange w:id="10571" w:author="Στάθης Καπ" w:date="2023-02-26T21:00:00Z">
                <w:pPr/>
              </w:pPrChange>
            </w:pPr>
            <w:ins w:id="10572" w:author="Στάθης Καπ" w:date="2023-03-03T00:39:00Z">
              <w:r w:rsidRPr="00AC6F02">
                <w:rPr>
                  <w:rFonts w:ascii="Calibri" w:hAnsi="Calibri" w:cs="Calibri"/>
                  <w:color w:val="000000"/>
                  <w:sz w:val="16"/>
                  <w:szCs w:val="16"/>
                  <w:rPrChange w:id="10573" w:author="Στάθης Καπ" w:date="2023-03-03T03:18:00Z">
                    <w:rPr>
                      <w:rFonts w:ascii="Calibri" w:hAnsi="Calibri" w:cs="Calibri"/>
                      <w:color w:val="000000"/>
                    </w:rPr>
                  </w:rPrChange>
                </w:rPr>
                <w:t>2.248</w:t>
              </w:r>
            </w:ins>
          </w:p>
        </w:tc>
        <w:tc>
          <w:tcPr>
            <w:tcW w:w="669" w:type="dxa"/>
            <w:vAlign w:val="center"/>
            <w:tcPrChange w:id="10574" w:author="Στάθης Καπ" w:date="2023-03-03T06:24:00Z">
              <w:tcPr>
                <w:tcW w:w="669" w:type="dxa"/>
                <w:vAlign w:val="center"/>
              </w:tcPr>
            </w:tcPrChange>
          </w:tcPr>
          <w:p w14:paraId="12B56EFB" w14:textId="73E9C88F" w:rsidR="00577FCD" w:rsidRPr="00AC6F02" w:rsidRDefault="00577FCD">
            <w:pPr>
              <w:jc w:val="center"/>
              <w:rPr>
                <w:ins w:id="10575" w:author="Στάθης Καπ" w:date="2023-02-26T20:57:00Z"/>
                <w:rFonts w:cstheme="minorHAnsi"/>
                <w:sz w:val="16"/>
                <w:szCs w:val="16"/>
                <w:rPrChange w:id="10576" w:author="Στάθης Καπ" w:date="2023-03-03T03:18:00Z">
                  <w:rPr>
                    <w:ins w:id="10577" w:author="Στάθης Καπ" w:date="2023-02-26T20:57:00Z"/>
                  </w:rPr>
                </w:rPrChange>
              </w:rPr>
              <w:pPrChange w:id="10578" w:author="Στάθης Καπ" w:date="2023-02-26T21:00:00Z">
                <w:pPr/>
              </w:pPrChange>
            </w:pPr>
            <w:ins w:id="10579" w:author="Στάθης Καπ" w:date="2023-03-03T05:59:00Z">
              <w:r>
                <w:rPr>
                  <w:rFonts w:ascii="Calibri" w:hAnsi="Calibri" w:cs="Calibri"/>
                  <w:color w:val="000000"/>
                  <w:sz w:val="16"/>
                  <w:szCs w:val="16"/>
                </w:rPr>
                <w:t>8.55</w:t>
              </w:r>
            </w:ins>
          </w:p>
        </w:tc>
        <w:tc>
          <w:tcPr>
            <w:tcW w:w="543" w:type="dxa"/>
            <w:vAlign w:val="bottom"/>
            <w:tcPrChange w:id="10580" w:author="Στάθης Καπ" w:date="2023-03-03T06:24:00Z">
              <w:tcPr>
                <w:tcW w:w="543" w:type="dxa"/>
                <w:vAlign w:val="bottom"/>
              </w:tcPr>
            </w:tcPrChange>
          </w:tcPr>
          <w:p w14:paraId="556F4828" w14:textId="14AED4B9" w:rsidR="00577FCD" w:rsidRPr="00AC6F02" w:rsidRDefault="00577FCD">
            <w:pPr>
              <w:jc w:val="center"/>
              <w:rPr>
                <w:ins w:id="10581" w:author="Στάθης Καπ" w:date="2023-02-26T20:57:00Z"/>
                <w:rFonts w:cstheme="minorHAnsi"/>
                <w:sz w:val="16"/>
                <w:szCs w:val="16"/>
                <w:rPrChange w:id="10582" w:author="Στάθης Καπ" w:date="2023-03-03T03:18:00Z">
                  <w:rPr>
                    <w:ins w:id="10583" w:author="Στάθης Καπ" w:date="2023-02-26T20:57:00Z"/>
                  </w:rPr>
                </w:rPrChange>
              </w:rPr>
              <w:pPrChange w:id="10584" w:author="Στάθης Καπ" w:date="2023-02-26T21:00:00Z">
                <w:pPr/>
              </w:pPrChange>
            </w:pPr>
            <w:ins w:id="10585" w:author="Στάθης Καπ" w:date="2023-03-03T00:39:00Z">
              <w:r w:rsidRPr="00AC6F02">
                <w:rPr>
                  <w:rFonts w:ascii="Calibri" w:hAnsi="Calibri" w:cs="Calibri"/>
                  <w:color w:val="000000"/>
                  <w:sz w:val="16"/>
                  <w:szCs w:val="16"/>
                  <w:rPrChange w:id="10586" w:author="Στάθης Καπ" w:date="2023-03-03T03:18:00Z">
                    <w:rPr>
                      <w:rFonts w:ascii="Calibri" w:hAnsi="Calibri" w:cs="Calibri"/>
                      <w:color w:val="000000"/>
                    </w:rPr>
                  </w:rPrChange>
                </w:rPr>
                <w:t>586</w:t>
              </w:r>
            </w:ins>
          </w:p>
        </w:tc>
        <w:tc>
          <w:tcPr>
            <w:tcW w:w="621" w:type="dxa"/>
            <w:vAlign w:val="bottom"/>
            <w:tcPrChange w:id="10587" w:author="Στάθης Καπ" w:date="2023-03-03T06:24:00Z">
              <w:tcPr>
                <w:tcW w:w="621" w:type="dxa"/>
                <w:vAlign w:val="bottom"/>
              </w:tcPr>
            </w:tcPrChange>
          </w:tcPr>
          <w:p w14:paraId="2930107B" w14:textId="122388AA" w:rsidR="00577FCD" w:rsidRPr="00AC6F02" w:rsidRDefault="00577FCD">
            <w:pPr>
              <w:jc w:val="center"/>
              <w:rPr>
                <w:ins w:id="10588" w:author="Στάθης Καπ" w:date="2023-02-26T20:57:00Z"/>
                <w:rFonts w:cstheme="minorHAnsi"/>
                <w:sz w:val="16"/>
                <w:szCs w:val="16"/>
                <w:rPrChange w:id="10589" w:author="Στάθης Καπ" w:date="2023-03-03T03:18:00Z">
                  <w:rPr>
                    <w:ins w:id="10590" w:author="Στάθης Καπ" w:date="2023-02-26T20:57:00Z"/>
                  </w:rPr>
                </w:rPrChange>
              </w:rPr>
              <w:pPrChange w:id="10591" w:author="Στάθης Καπ" w:date="2023-02-26T21:00:00Z">
                <w:pPr/>
              </w:pPrChange>
            </w:pPr>
            <w:ins w:id="10592" w:author="Στάθης Καπ" w:date="2023-03-03T00:39:00Z">
              <w:r w:rsidRPr="00AC6F02">
                <w:rPr>
                  <w:rFonts w:ascii="Calibri" w:hAnsi="Calibri" w:cs="Calibri"/>
                  <w:color w:val="000000"/>
                  <w:sz w:val="16"/>
                  <w:szCs w:val="16"/>
                  <w:rPrChange w:id="10593" w:author="Στάθης Καπ" w:date="2023-03-03T03:18:00Z">
                    <w:rPr>
                      <w:rFonts w:ascii="Calibri" w:hAnsi="Calibri" w:cs="Calibri"/>
                      <w:color w:val="000000"/>
                    </w:rPr>
                  </w:rPrChange>
                </w:rPr>
                <w:t>1.833</w:t>
              </w:r>
            </w:ins>
          </w:p>
        </w:tc>
        <w:tc>
          <w:tcPr>
            <w:tcW w:w="669" w:type="dxa"/>
            <w:vAlign w:val="center"/>
            <w:tcPrChange w:id="10594" w:author="Στάθης Καπ" w:date="2023-03-03T06:24:00Z">
              <w:tcPr>
                <w:tcW w:w="669" w:type="dxa"/>
                <w:vAlign w:val="center"/>
              </w:tcPr>
            </w:tcPrChange>
          </w:tcPr>
          <w:p w14:paraId="33F51261" w14:textId="09736731" w:rsidR="00577FCD" w:rsidRPr="00AC6F02" w:rsidRDefault="00577FCD">
            <w:pPr>
              <w:jc w:val="center"/>
              <w:rPr>
                <w:ins w:id="10595" w:author="Στάθης Καπ" w:date="2023-02-26T20:57:00Z"/>
                <w:rFonts w:cstheme="minorHAnsi"/>
                <w:sz w:val="16"/>
                <w:szCs w:val="16"/>
                <w:rPrChange w:id="10596" w:author="Στάθης Καπ" w:date="2023-03-03T03:18:00Z">
                  <w:rPr>
                    <w:ins w:id="10597" w:author="Στάθης Καπ" w:date="2023-02-26T20:57:00Z"/>
                  </w:rPr>
                </w:rPrChange>
              </w:rPr>
              <w:pPrChange w:id="10598" w:author="Στάθης Καπ" w:date="2023-02-26T21:00:00Z">
                <w:pPr/>
              </w:pPrChange>
            </w:pPr>
            <w:ins w:id="10599" w:author="Στάθης Καπ" w:date="2023-03-03T04:44:00Z">
              <w:r>
                <w:rPr>
                  <w:rFonts w:ascii="Calibri" w:hAnsi="Calibri" w:cstheme="minorHAnsi"/>
                  <w:color w:val="000000"/>
                  <w:sz w:val="16"/>
                  <w:szCs w:val="16"/>
                </w:rPr>
                <w:t>3.93</w:t>
              </w:r>
            </w:ins>
          </w:p>
        </w:tc>
        <w:tc>
          <w:tcPr>
            <w:tcW w:w="508" w:type="dxa"/>
            <w:vAlign w:val="bottom"/>
            <w:tcPrChange w:id="10600" w:author="Στάθης Καπ" w:date="2023-03-03T06:24:00Z">
              <w:tcPr>
                <w:tcW w:w="508" w:type="dxa"/>
                <w:vAlign w:val="bottom"/>
              </w:tcPr>
            </w:tcPrChange>
          </w:tcPr>
          <w:p w14:paraId="5BCEE8F4" w14:textId="34F680B1" w:rsidR="00577FCD" w:rsidRPr="00AC6F02" w:rsidRDefault="00577FCD">
            <w:pPr>
              <w:jc w:val="center"/>
              <w:rPr>
                <w:ins w:id="10601" w:author="Στάθης Καπ" w:date="2023-02-26T20:57:00Z"/>
                <w:rFonts w:cstheme="minorHAnsi"/>
                <w:sz w:val="16"/>
                <w:szCs w:val="16"/>
                <w:rPrChange w:id="10602" w:author="Στάθης Καπ" w:date="2023-03-03T03:18:00Z">
                  <w:rPr>
                    <w:ins w:id="10603" w:author="Στάθης Καπ" w:date="2023-02-26T20:57:00Z"/>
                  </w:rPr>
                </w:rPrChange>
              </w:rPr>
              <w:pPrChange w:id="10604" w:author="Στάθης Καπ" w:date="2023-02-26T21:00:00Z">
                <w:pPr/>
              </w:pPrChange>
            </w:pPr>
            <w:ins w:id="10605" w:author="Στάθης Καπ" w:date="2023-03-03T00:39:00Z">
              <w:r w:rsidRPr="00AC6F02">
                <w:rPr>
                  <w:rFonts w:ascii="Calibri" w:hAnsi="Calibri" w:cs="Calibri"/>
                  <w:color w:val="000000"/>
                  <w:sz w:val="16"/>
                  <w:szCs w:val="16"/>
                  <w:rPrChange w:id="10606" w:author="Στάθης Καπ" w:date="2023-03-03T03:18:00Z">
                    <w:rPr>
                      <w:rFonts w:ascii="Calibri" w:hAnsi="Calibri" w:cs="Calibri"/>
                      <w:color w:val="000000"/>
                    </w:rPr>
                  </w:rPrChange>
                </w:rPr>
                <w:t>534</w:t>
              </w:r>
            </w:ins>
          </w:p>
        </w:tc>
        <w:tc>
          <w:tcPr>
            <w:tcW w:w="541" w:type="dxa"/>
            <w:vAlign w:val="bottom"/>
            <w:tcPrChange w:id="10607" w:author="Στάθης Καπ" w:date="2023-03-03T06:24:00Z">
              <w:tcPr>
                <w:tcW w:w="541" w:type="dxa"/>
                <w:vAlign w:val="bottom"/>
              </w:tcPr>
            </w:tcPrChange>
          </w:tcPr>
          <w:p w14:paraId="584537BA" w14:textId="6FB3D413" w:rsidR="00577FCD" w:rsidRPr="00AC6F02" w:rsidRDefault="00577FCD">
            <w:pPr>
              <w:jc w:val="center"/>
              <w:rPr>
                <w:ins w:id="10608" w:author="Στάθης Καπ" w:date="2023-02-26T20:58:00Z"/>
                <w:rFonts w:cstheme="minorHAnsi"/>
                <w:sz w:val="16"/>
                <w:szCs w:val="16"/>
                <w:rPrChange w:id="10609" w:author="Στάθης Καπ" w:date="2023-03-03T03:18:00Z">
                  <w:rPr>
                    <w:ins w:id="10610" w:author="Στάθης Καπ" w:date="2023-02-26T20:58:00Z"/>
                  </w:rPr>
                </w:rPrChange>
              </w:rPr>
              <w:pPrChange w:id="10611" w:author="Στάθης Καπ" w:date="2023-02-26T21:00:00Z">
                <w:pPr/>
              </w:pPrChange>
            </w:pPr>
            <w:ins w:id="10612" w:author="Στάθης Καπ" w:date="2023-03-03T00:39:00Z">
              <w:r w:rsidRPr="00AC6F02">
                <w:rPr>
                  <w:rFonts w:ascii="Calibri" w:hAnsi="Calibri" w:cs="Calibri"/>
                  <w:color w:val="000000"/>
                  <w:sz w:val="16"/>
                  <w:szCs w:val="16"/>
                  <w:rPrChange w:id="10613" w:author="Στάθης Καπ" w:date="2023-03-03T03:18:00Z">
                    <w:rPr>
                      <w:rFonts w:ascii="Calibri" w:hAnsi="Calibri" w:cs="Calibri"/>
                      <w:color w:val="000000"/>
                    </w:rPr>
                  </w:rPrChange>
                </w:rPr>
                <w:t>0.655</w:t>
              </w:r>
            </w:ins>
          </w:p>
        </w:tc>
        <w:tc>
          <w:tcPr>
            <w:tcW w:w="589" w:type="dxa"/>
            <w:vAlign w:val="center"/>
            <w:tcPrChange w:id="10614" w:author="Στάθης Καπ" w:date="2023-03-03T06:24:00Z">
              <w:tcPr>
                <w:tcW w:w="589" w:type="dxa"/>
                <w:vAlign w:val="center"/>
              </w:tcPr>
            </w:tcPrChange>
          </w:tcPr>
          <w:p w14:paraId="2CCC9CA8" w14:textId="1F4F7417" w:rsidR="00577FCD" w:rsidRPr="00AC6F02" w:rsidRDefault="00577FCD">
            <w:pPr>
              <w:jc w:val="center"/>
              <w:rPr>
                <w:ins w:id="10615" w:author="Στάθης Καπ" w:date="2023-02-26T20:58:00Z"/>
                <w:rFonts w:cstheme="minorHAnsi"/>
                <w:sz w:val="16"/>
                <w:szCs w:val="16"/>
                <w:rPrChange w:id="10616" w:author="Στάθης Καπ" w:date="2023-03-03T03:18:00Z">
                  <w:rPr>
                    <w:ins w:id="10617" w:author="Στάθης Καπ" w:date="2023-02-26T20:58:00Z"/>
                  </w:rPr>
                </w:rPrChange>
              </w:rPr>
              <w:pPrChange w:id="10618" w:author="Στάθης Καπ" w:date="2023-02-26T21:00:00Z">
                <w:pPr/>
              </w:pPrChange>
            </w:pPr>
            <w:ins w:id="10619" w:author="Στάθης Καπ" w:date="2023-03-03T04:44:00Z">
              <w:r>
                <w:rPr>
                  <w:rFonts w:ascii="Calibri" w:hAnsi="Calibri" w:cstheme="minorHAnsi"/>
                  <w:color w:val="000000"/>
                  <w:sz w:val="16"/>
                  <w:szCs w:val="16"/>
                </w:rPr>
                <w:t>12.46</w:t>
              </w:r>
            </w:ins>
          </w:p>
        </w:tc>
        <w:tc>
          <w:tcPr>
            <w:tcW w:w="463" w:type="dxa"/>
            <w:vAlign w:val="bottom"/>
            <w:tcPrChange w:id="10620" w:author="Στάθης Καπ" w:date="2023-03-03T06:24:00Z">
              <w:tcPr>
                <w:tcW w:w="463" w:type="dxa"/>
                <w:vAlign w:val="bottom"/>
              </w:tcPr>
            </w:tcPrChange>
          </w:tcPr>
          <w:p w14:paraId="73C2BC6E" w14:textId="432AF91D" w:rsidR="00577FCD" w:rsidRPr="00AC6F02" w:rsidRDefault="00577FCD">
            <w:pPr>
              <w:jc w:val="center"/>
              <w:rPr>
                <w:ins w:id="10621" w:author="Στάθης Καπ" w:date="2023-02-26T20:58:00Z"/>
                <w:rFonts w:cstheme="minorHAnsi"/>
                <w:sz w:val="16"/>
                <w:szCs w:val="16"/>
                <w:rPrChange w:id="10622" w:author="Στάθης Καπ" w:date="2023-03-03T03:18:00Z">
                  <w:rPr>
                    <w:ins w:id="10623" w:author="Στάθης Καπ" w:date="2023-02-26T20:58:00Z"/>
                  </w:rPr>
                </w:rPrChange>
              </w:rPr>
              <w:pPrChange w:id="10624" w:author="Στάθης Καπ" w:date="2023-02-26T21:00:00Z">
                <w:pPr/>
              </w:pPrChange>
            </w:pPr>
            <w:ins w:id="10625" w:author="Στάθης Καπ" w:date="2023-03-03T00:40:00Z">
              <w:r w:rsidRPr="00AC6F02">
                <w:rPr>
                  <w:rFonts w:ascii="Calibri" w:hAnsi="Calibri" w:cs="Calibri"/>
                  <w:color w:val="000000"/>
                  <w:sz w:val="16"/>
                  <w:szCs w:val="16"/>
                  <w:rPrChange w:id="10626" w:author="Στάθης Καπ" w:date="2023-03-03T03:18:00Z">
                    <w:rPr>
                      <w:rFonts w:ascii="Calibri" w:hAnsi="Calibri" w:cs="Calibri"/>
                      <w:color w:val="000000"/>
                    </w:rPr>
                  </w:rPrChange>
                </w:rPr>
                <w:t>556</w:t>
              </w:r>
            </w:ins>
          </w:p>
        </w:tc>
        <w:tc>
          <w:tcPr>
            <w:tcW w:w="541" w:type="dxa"/>
            <w:vAlign w:val="bottom"/>
            <w:tcPrChange w:id="10627" w:author="Στάθης Καπ" w:date="2023-03-03T06:24:00Z">
              <w:tcPr>
                <w:tcW w:w="541" w:type="dxa"/>
                <w:vAlign w:val="bottom"/>
              </w:tcPr>
            </w:tcPrChange>
          </w:tcPr>
          <w:p w14:paraId="04313488" w14:textId="62A3A7E6" w:rsidR="00577FCD" w:rsidRPr="00AC6F02" w:rsidRDefault="00577FCD">
            <w:pPr>
              <w:jc w:val="center"/>
              <w:rPr>
                <w:ins w:id="10628" w:author="Στάθης Καπ" w:date="2023-02-26T21:00:00Z"/>
                <w:rFonts w:cstheme="minorHAnsi"/>
                <w:sz w:val="16"/>
                <w:szCs w:val="16"/>
                <w:rPrChange w:id="10629" w:author="Στάθης Καπ" w:date="2023-03-03T03:18:00Z">
                  <w:rPr>
                    <w:ins w:id="10630" w:author="Στάθης Καπ" w:date="2023-02-26T21:00:00Z"/>
                  </w:rPr>
                </w:rPrChange>
              </w:rPr>
              <w:pPrChange w:id="10631" w:author="Στάθης Καπ" w:date="2023-02-26T21:00:00Z">
                <w:pPr/>
              </w:pPrChange>
            </w:pPr>
            <w:ins w:id="10632" w:author="Στάθης Καπ" w:date="2023-03-03T00:40:00Z">
              <w:r w:rsidRPr="00AC6F02">
                <w:rPr>
                  <w:rFonts w:ascii="Calibri" w:hAnsi="Calibri" w:cs="Calibri"/>
                  <w:color w:val="000000"/>
                  <w:sz w:val="16"/>
                  <w:szCs w:val="16"/>
                  <w:rPrChange w:id="10633" w:author="Στάθης Καπ" w:date="2023-03-03T03:18:00Z">
                    <w:rPr>
                      <w:rFonts w:ascii="Calibri" w:hAnsi="Calibri" w:cs="Calibri"/>
                      <w:color w:val="000000"/>
                    </w:rPr>
                  </w:rPrChange>
                </w:rPr>
                <w:t>0.895</w:t>
              </w:r>
            </w:ins>
          </w:p>
        </w:tc>
        <w:tc>
          <w:tcPr>
            <w:tcW w:w="589" w:type="dxa"/>
            <w:vAlign w:val="center"/>
            <w:tcPrChange w:id="10634" w:author="Στάθης Καπ" w:date="2023-03-03T06:24:00Z">
              <w:tcPr>
                <w:tcW w:w="589" w:type="dxa"/>
                <w:vAlign w:val="center"/>
              </w:tcPr>
            </w:tcPrChange>
          </w:tcPr>
          <w:p w14:paraId="240144BF" w14:textId="7B8A9B66" w:rsidR="00577FCD" w:rsidRPr="00AC6F02" w:rsidRDefault="00577FCD">
            <w:pPr>
              <w:jc w:val="center"/>
              <w:rPr>
                <w:ins w:id="10635" w:author="Στάθης Καπ" w:date="2023-02-26T21:00:00Z"/>
                <w:rFonts w:cstheme="minorHAnsi"/>
                <w:sz w:val="16"/>
                <w:szCs w:val="16"/>
                <w:rPrChange w:id="10636" w:author="Στάθης Καπ" w:date="2023-03-03T03:18:00Z">
                  <w:rPr>
                    <w:ins w:id="10637" w:author="Στάθης Καπ" w:date="2023-02-26T21:00:00Z"/>
                  </w:rPr>
                </w:rPrChange>
              </w:rPr>
              <w:pPrChange w:id="10638" w:author="Στάθης Καπ" w:date="2023-02-26T21:00:00Z">
                <w:pPr/>
              </w:pPrChange>
            </w:pPr>
            <w:ins w:id="10639" w:author="Στάθης Καπ" w:date="2023-03-03T04:45:00Z">
              <w:r>
                <w:rPr>
                  <w:rFonts w:ascii="Calibri" w:hAnsi="Calibri" w:cstheme="minorHAnsi"/>
                  <w:color w:val="000000"/>
                  <w:sz w:val="16"/>
                  <w:szCs w:val="16"/>
                </w:rPr>
                <w:t>8.85</w:t>
              </w:r>
            </w:ins>
          </w:p>
        </w:tc>
      </w:tr>
    </w:tbl>
    <w:p w14:paraId="77DFF78E" w14:textId="37C27E02" w:rsidR="008E0CF9" w:rsidRDefault="008E0CF9" w:rsidP="00594C15">
      <w:pPr>
        <w:rPr>
          <w:ins w:id="10640" w:author="Στάθης Καπ" w:date="2023-03-08T20:23:00Z"/>
        </w:rPr>
      </w:pPr>
    </w:p>
    <w:p w14:paraId="17EEF927" w14:textId="43006A04" w:rsidR="00F33ECC" w:rsidRPr="00F33ECC" w:rsidRDefault="00F33ECC" w:rsidP="00F33ECC">
      <w:pPr>
        <w:pStyle w:val="Caption"/>
        <w:keepNext/>
        <w:rPr>
          <w:ins w:id="10641" w:author="Στάθης Καπ" w:date="2023-03-09T04:06:00Z"/>
          <w:lang w:val="el-GR"/>
          <w:rPrChange w:id="10642" w:author="Στάθης Καπ" w:date="2023-03-09T04:06:00Z">
            <w:rPr>
              <w:ins w:id="10643" w:author="Στάθης Καπ" w:date="2023-03-09T04:06:00Z"/>
            </w:rPr>
          </w:rPrChange>
        </w:rPr>
        <w:pPrChange w:id="10644" w:author="Στάθης Καπ" w:date="2023-03-09T04:06:00Z">
          <w:pPr/>
        </w:pPrChange>
      </w:pPr>
      <w:ins w:id="10645" w:author="Στάθης Καπ" w:date="2023-03-09T04:06:00Z">
        <w:r w:rsidRPr="00F33ECC">
          <w:rPr>
            <w:lang w:val="el-GR"/>
            <w:rPrChange w:id="10646" w:author="Στάθης Καπ" w:date="2023-03-09T04:06:00Z">
              <w:rPr/>
            </w:rPrChange>
          </w:rPr>
          <w:t xml:space="preserve">Πίνακας </w:t>
        </w:r>
      </w:ins>
      <w:ins w:id="10647"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10648"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10649" w:author="Στάθης Καπ" w:date="2023-03-09T06:41:00Z">
        <w:r w:rsidR="00C36EAC">
          <w:rPr>
            <w:noProof/>
            <w:lang w:val="el-GR"/>
          </w:rPr>
          <w:t>2</w:t>
        </w:r>
        <w:r w:rsidR="00C36EAC">
          <w:rPr>
            <w:lang w:val="el-GR"/>
          </w:rPr>
          <w:fldChar w:fldCharType="end"/>
        </w:r>
      </w:ins>
      <w:ins w:id="10650" w:author="Στάθης Καπ" w:date="2023-03-09T04:06:00Z">
        <w:r w:rsidRPr="00F33ECC">
          <w:rPr>
            <w:lang w:val="el-GR"/>
            <w:rPrChange w:id="10651"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652" w:author="Στάθης Καπ" w:date="2023-03-09T04:07:00Z">
        <w:r>
          <w:rPr>
            <w:lang w:val="el-GR"/>
          </w:rPr>
          <w:t>και</w:t>
        </w:r>
      </w:ins>
      <w:ins w:id="10653"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654"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65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656" w:author="Στάθης Καπ" w:date="2023-03-08T21:05:00Z"/>
          <w:trPrChange w:id="10657"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658"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659" w:author="Στάθης Καπ" w:date="2023-03-08T21:05:00Z"/>
                <w:sz w:val="16"/>
                <w:szCs w:val="16"/>
                <w:lang w:val="el-GR"/>
                <w:rPrChange w:id="10660" w:author="Στάθης Καπ" w:date="2023-03-09T05:19:00Z">
                  <w:rPr>
                    <w:ins w:id="10661" w:author="Στάθης Καπ" w:date="2023-03-08T21:05:00Z"/>
                  </w:rPr>
                </w:rPrChange>
              </w:rPr>
              <w:pPrChange w:id="10662"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663"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664" w:author="Στάθης Καπ" w:date="2023-03-08T21:05:00Z"/>
                <w:sz w:val="16"/>
                <w:szCs w:val="16"/>
                <w:rPrChange w:id="10665" w:author="Στάθης Καπ" w:date="2023-03-09T05:19:00Z">
                  <w:rPr>
                    <w:ins w:id="10666" w:author="Στάθης Καπ" w:date="2023-03-08T21:05:00Z"/>
                  </w:rPr>
                </w:rPrChange>
              </w:rPr>
              <w:pPrChange w:id="10667" w:author="Στάθης Καπ" w:date="2023-03-08T21:07:00Z">
                <w:pPr/>
              </w:pPrChange>
            </w:pPr>
            <w:ins w:id="10668" w:author="Στάθης Καπ" w:date="2023-03-08T21:07:00Z">
              <w:r w:rsidRPr="007E0F91">
                <w:rPr>
                  <w:sz w:val="16"/>
                  <w:szCs w:val="16"/>
                  <w:rPrChange w:id="10669"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670"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671" w:author="Στάθης Καπ" w:date="2023-03-08T21:05:00Z"/>
                <w:sz w:val="16"/>
                <w:szCs w:val="16"/>
                <w:rPrChange w:id="10672" w:author="Στάθης Καπ" w:date="2023-03-09T05:19:00Z">
                  <w:rPr>
                    <w:ins w:id="10673" w:author="Στάθης Καπ" w:date="2023-03-08T21:05:00Z"/>
                  </w:rPr>
                </w:rPrChange>
              </w:rPr>
              <w:pPrChange w:id="10674" w:author="Στάθης Καπ" w:date="2023-03-08T21:07:00Z">
                <w:pPr/>
              </w:pPrChange>
            </w:pPr>
            <w:ins w:id="10675"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676"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677" w:author="Στάθης Καπ" w:date="2023-03-08T21:05:00Z"/>
                <w:sz w:val="16"/>
                <w:szCs w:val="16"/>
                <w:rPrChange w:id="10678" w:author="Στάθης Καπ" w:date="2023-03-09T05:19:00Z">
                  <w:rPr>
                    <w:ins w:id="10679" w:author="Στάθης Καπ" w:date="2023-03-08T21:05:00Z"/>
                  </w:rPr>
                </w:rPrChange>
              </w:rPr>
              <w:pPrChange w:id="10680" w:author="Στάθης Καπ" w:date="2023-03-08T21:07:00Z">
                <w:pPr/>
              </w:pPrChange>
            </w:pPr>
            <w:ins w:id="10681"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682"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683" w:author="Στάθης Καπ" w:date="2023-03-08T21:09:00Z"/>
                <w:sz w:val="16"/>
                <w:szCs w:val="16"/>
              </w:rPr>
            </w:pPr>
            <w:ins w:id="10684"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685"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686" w:author="Στάθης Καπ" w:date="2023-03-08T21:09:00Z"/>
                <w:sz w:val="16"/>
                <w:szCs w:val="16"/>
              </w:rPr>
            </w:pPr>
            <w:ins w:id="10687"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688"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689" w:author="Στάθης Καπ" w:date="2023-03-08T22:05:00Z"/>
                <w:sz w:val="16"/>
                <w:szCs w:val="16"/>
              </w:rPr>
            </w:pPr>
            <w:ins w:id="10690" w:author="Στάθης Καπ" w:date="2023-03-08T22:06:00Z">
              <w:r w:rsidRPr="007E0F91">
                <w:rPr>
                  <w:sz w:val="16"/>
                  <w:szCs w:val="16"/>
                </w:rPr>
                <w:t>S=4</w:t>
              </w:r>
            </w:ins>
          </w:p>
        </w:tc>
      </w:tr>
      <w:tr w:rsidR="007E0F91" w14:paraId="7F5BB139" w14:textId="77777777" w:rsidTr="007E0F91">
        <w:trPr>
          <w:trHeight w:val="170"/>
          <w:jc w:val="center"/>
          <w:ins w:id="10691"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692" w:author="Στάθης Καπ" w:date="2023-03-08T21:05:00Z"/>
                <w:sz w:val="16"/>
                <w:szCs w:val="16"/>
                <w:rPrChange w:id="10693" w:author="Στάθης Καπ" w:date="2023-03-09T05:19:00Z">
                  <w:rPr>
                    <w:ins w:id="10694" w:author="Στάθης Καπ" w:date="2023-03-08T21:05:00Z"/>
                  </w:rPr>
                </w:rPrChange>
              </w:rPr>
              <w:pPrChange w:id="10695" w:author="Στάθης Καπ" w:date="2023-03-08T22:18:00Z">
                <w:pPr/>
              </w:pPrChange>
            </w:pPr>
            <w:ins w:id="10696"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697" w:author="Στάθης Καπ" w:date="2023-03-08T21:05:00Z"/>
                <w:sz w:val="16"/>
                <w:szCs w:val="16"/>
                <w:rPrChange w:id="10698" w:author="Στάθης Καπ" w:date="2023-03-09T05:19:00Z">
                  <w:rPr>
                    <w:ins w:id="10699" w:author="Στάθης Καπ" w:date="2023-03-08T21:05:00Z"/>
                  </w:rPr>
                </w:rPrChange>
              </w:rPr>
              <w:pPrChange w:id="10700" w:author="Στάθης Καπ" w:date="2023-03-08T22:18:00Z">
                <w:pPr/>
              </w:pPrChange>
            </w:pPr>
            <w:ins w:id="10701"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702" w:author="Στάθης Καπ" w:date="2023-03-08T21:05:00Z"/>
                <w:sz w:val="16"/>
                <w:szCs w:val="16"/>
                <w:rPrChange w:id="10703" w:author="Στάθης Καπ" w:date="2023-03-09T05:19:00Z">
                  <w:rPr>
                    <w:ins w:id="10704" w:author="Στάθης Καπ" w:date="2023-03-08T21:05:00Z"/>
                  </w:rPr>
                </w:rPrChange>
              </w:rPr>
              <w:pPrChange w:id="10705" w:author="Στάθης Καπ" w:date="2023-03-08T22:17:00Z">
                <w:pPr/>
              </w:pPrChange>
            </w:pPr>
            <w:ins w:id="10706"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707" w:author="Στάθης Καπ" w:date="2023-03-08T21:05:00Z"/>
                <w:sz w:val="16"/>
                <w:szCs w:val="16"/>
                <w:rPrChange w:id="10708" w:author="Στάθης Καπ" w:date="2023-03-09T05:19:00Z">
                  <w:rPr>
                    <w:ins w:id="10709" w:author="Στάθης Καπ" w:date="2023-03-08T21:05:00Z"/>
                  </w:rPr>
                </w:rPrChange>
              </w:rPr>
              <w:pPrChange w:id="10710" w:author="Στάθης Καπ" w:date="2023-03-08T21:07:00Z">
                <w:pPr/>
              </w:pPrChange>
            </w:pPr>
            <w:ins w:id="10711"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712" w:author="Στάθης Καπ" w:date="2023-03-08T21:05:00Z"/>
                <w:sz w:val="16"/>
                <w:szCs w:val="16"/>
                <w:rPrChange w:id="10713" w:author="Στάθης Καπ" w:date="2023-03-09T05:19:00Z">
                  <w:rPr>
                    <w:ins w:id="10714" w:author="Στάθης Καπ" w:date="2023-03-08T21:05:00Z"/>
                  </w:rPr>
                </w:rPrChange>
              </w:rPr>
              <w:pPrChange w:id="10715" w:author="Στάθης Καπ" w:date="2023-03-09T01:13:00Z">
                <w:pPr/>
              </w:pPrChange>
            </w:pPr>
            <w:ins w:id="10716"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717" w:author="Στάθης Καπ" w:date="2023-03-08T21:05:00Z"/>
                <w:sz w:val="16"/>
                <w:szCs w:val="16"/>
                <w:rPrChange w:id="10718" w:author="Στάθης Καπ" w:date="2023-03-09T05:19:00Z">
                  <w:rPr>
                    <w:ins w:id="10719" w:author="Στάθης Καπ" w:date="2023-03-08T21:05:00Z"/>
                  </w:rPr>
                </w:rPrChange>
              </w:rPr>
              <w:pPrChange w:id="10720" w:author="Στάθης Καπ" w:date="2023-03-08T21:07:00Z">
                <w:pPr/>
              </w:pPrChange>
            </w:pPr>
            <w:ins w:id="10721"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722" w:author="Στάθης Καπ" w:date="2023-03-08T21:09:00Z"/>
                <w:sz w:val="16"/>
                <w:szCs w:val="16"/>
              </w:rPr>
            </w:pPr>
            <w:ins w:id="10723"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724" w:author="Στάθης Καπ" w:date="2023-03-08T21:09:00Z"/>
                <w:sz w:val="16"/>
                <w:szCs w:val="16"/>
              </w:rPr>
            </w:pPr>
            <w:ins w:id="10725"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726" w:author="Στάθης Καπ" w:date="2023-03-08T21:09:00Z"/>
                <w:sz w:val="16"/>
                <w:szCs w:val="16"/>
              </w:rPr>
            </w:pPr>
            <w:ins w:id="10727"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728" w:author="Στάθης Καπ" w:date="2023-03-08T22:05:00Z"/>
                <w:sz w:val="16"/>
                <w:szCs w:val="16"/>
              </w:rPr>
            </w:pPr>
            <w:ins w:id="10729"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730" w:author="Στάθης Καπ" w:date="2023-03-08T22:05:00Z"/>
                <w:sz w:val="16"/>
                <w:szCs w:val="16"/>
              </w:rPr>
            </w:pPr>
            <w:ins w:id="10731" w:author="Στάθης Καπ" w:date="2023-03-09T00:56:00Z">
              <w:r w:rsidRPr="007E0F91">
                <w:rPr>
                  <w:sz w:val="16"/>
                  <w:szCs w:val="16"/>
                </w:rPr>
                <w:t>CPU(s)</w:t>
              </w:r>
            </w:ins>
          </w:p>
        </w:tc>
      </w:tr>
      <w:tr w:rsidR="007E0F91" w14:paraId="16B0B64B" w14:textId="77777777" w:rsidTr="007E0F91">
        <w:trPr>
          <w:trHeight w:val="170"/>
          <w:jc w:val="center"/>
          <w:ins w:id="10732" w:author="Στάθης Καπ" w:date="2023-03-08T21:05:00Z"/>
          <w:trPrChange w:id="10733" w:author="Στάθης Καπ" w:date="2023-03-09T05:21:00Z">
            <w:trPr>
              <w:trHeight w:val="170"/>
              <w:jc w:val="center"/>
            </w:trPr>
          </w:trPrChange>
        </w:trPr>
        <w:tc>
          <w:tcPr>
            <w:tcW w:w="453" w:type="dxa"/>
            <w:vMerge/>
            <w:tcBorders>
              <w:left w:val="single" w:sz="4" w:space="0" w:color="auto"/>
              <w:bottom w:val="single" w:sz="4" w:space="0" w:color="auto"/>
            </w:tcBorders>
            <w:shd w:val="clear" w:color="auto" w:fill="E7E6E6" w:themeFill="background2"/>
            <w:tcPrChange w:id="10734" w:author="Στάθης Καπ" w:date="2023-03-09T05:21:00Z">
              <w:tcPr>
                <w:tcW w:w="453" w:type="dxa"/>
                <w:vMerge/>
                <w:tcBorders>
                  <w:left w:val="single" w:sz="4" w:space="0" w:color="auto"/>
                  <w:bottom w:val="single" w:sz="4" w:space="0" w:color="auto"/>
                </w:tcBorders>
                <w:shd w:val="clear" w:color="auto" w:fill="E7E6E6" w:themeFill="background2"/>
              </w:tcPr>
            </w:tcPrChange>
          </w:tcPr>
          <w:p w14:paraId="7D6D7A35" w14:textId="77777777" w:rsidR="00B6735C" w:rsidRPr="00E719CF" w:rsidRDefault="00B6735C">
            <w:pPr>
              <w:jc w:val="center"/>
              <w:rPr>
                <w:ins w:id="10735" w:author="Στάθης Καπ" w:date="2023-03-08T21:05:00Z"/>
                <w:sz w:val="14"/>
                <w:szCs w:val="14"/>
                <w:rPrChange w:id="10736" w:author="Στάθης Καπ" w:date="2023-03-09T04:09:00Z">
                  <w:rPr>
                    <w:ins w:id="10737" w:author="Στάθης Καπ" w:date="2023-03-08T21:05:00Z"/>
                  </w:rPr>
                </w:rPrChange>
              </w:rPr>
              <w:pPrChange w:id="10738" w:author="Στάθης Καπ" w:date="2023-03-08T21:07:00Z">
                <w:pPr/>
              </w:pPrChange>
            </w:pPr>
          </w:p>
        </w:tc>
        <w:tc>
          <w:tcPr>
            <w:tcW w:w="565" w:type="dxa"/>
            <w:vMerge/>
            <w:tcBorders>
              <w:bottom w:val="single" w:sz="4" w:space="0" w:color="auto"/>
            </w:tcBorders>
            <w:shd w:val="clear" w:color="auto" w:fill="E7E6E6" w:themeFill="background2"/>
            <w:tcPrChange w:id="10739" w:author="Στάθης Καπ" w:date="2023-03-09T05:21:00Z">
              <w:tcPr>
                <w:tcW w:w="565" w:type="dxa"/>
                <w:vMerge/>
                <w:tcBorders>
                  <w:bottom w:val="single" w:sz="4" w:space="0" w:color="auto"/>
                </w:tcBorders>
                <w:shd w:val="clear" w:color="auto" w:fill="E7E6E6" w:themeFill="background2"/>
              </w:tcPr>
            </w:tcPrChange>
          </w:tcPr>
          <w:p w14:paraId="6BF64DCB" w14:textId="77777777" w:rsidR="00B6735C" w:rsidRPr="00E719CF" w:rsidRDefault="00B6735C">
            <w:pPr>
              <w:jc w:val="center"/>
              <w:rPr>
                <w:ins w:id="10740" w:author="Στάθης Καπ" w:date="2023-03-08T21:05:00Z"/>
                <w:sz w:val="14"/>
                <w:szCs w:val="14"/>
                <w:rPrChange w:id="10741" w:author="Στάθης Καπ" w:date="2023-03-09T04:09:00Z">
                  <w:rPr>
                    <w:ins w:id="10742" w:author="Στάθης Καπ" w:date="2023-03-08T21:05:00Z"/>
                  </w:rPr>
                </w:rPrChange>
              </w:rPr>
              <w:pPrChange w:id="10743" w:author="Στάθης Καπ" w:date="2023-03-08T21:07:00Z">
                <w:pPr/>
              </w:pPrChange>
            </w:pPr>
          </w:p>
        </w:tc>
        <w:tc>
          <w:tcPr>
            <w:tcW w:w="679" w:type="dxa"/>
            <w:vMerge/>
            <w:tcBorders>
              <w:bottom w:val="single" w:sz="4" w:space="0" w:color="auto"/>
            </w:tcBorders>
            <w:shd w:val="clear" w:color="auto" w:fill="E7E6E6" w:themeFill="background2"/>
            <w:tcPrChange w:id="10744" w:author="Στάθης Καπ" w:date="2023-03-09T05:21:00Z">
              <w:tcPr>
                <w:tcW w:w="679" w:type="dxa"/>
                <w:vMerge/>
                <w:tcBorders>
                  <w:bottom w:val="single" w:sz="4" w:space="0" w:color="auto"/>
                  <w:right w:val="single" w:sz="4" w:space="0" w:color="auto"/>
                </w:tcBorders>
                <w:shd w:val="clear" w:color="auto" w:fill="E7E6E6" w:themeFill="background2"/>
              </w:tcPr>
            </w:tcPrChange>
          </w:tcPr>
          <w:p w14:paraId="63135F67" w14:textId="77777777" w:rsidR="00B6735C" w:rsidRPr="00E719CF" w:rsidRDefault="00B6735C">
            <w:pPr>
              <w:jc w:val="center"/>
              <w:rPr>
                <w:ins w:id="10745" w:author="Στάθης Καπ" w:date="2023-03-08T21:05:00Z"/>
                <w:sz w:val="14"/>
                <w:szCs w:val="14"/>
                <w:rPrChange w:id="10746" w:author="Στάθης Καπ" w:date="2023-03-09T04:09:00Z">
                  <w:rPr>
                    <w:ins w:id="10747" w:author="Στάθης Καπ" w:date="2023-03-08T21:05:00Z"/>
                  </w:rPr>
                </w:rPrChange>
              </w:rPr>
              <w:pPrChange w:id="10748" w:author="Στάθης Καπ" w:date="2023-03-08T21:07:00Z">
                <w:pPr/>
              </w:pPrChange>
            </w:pPr>
          </w:p>
        </w:tc>
        <w:tc>
          <w:tcPr>
            <w:tcW w:w="453" w:type="dxa"/>
            <w:tcBorders>
              <w:top w:val="single" w:sz="4" w:space="0" w:color="auto"/>
              <w:bottom w:val="single" w:sz="4" w:space="0" w:color="auto"/>
            </w:tcBorders>
            <w:shd w:val="clear" w:color="auto" w:fill="E7E6E6" w:themeFill="background2"/>
            <w:tcPrChange w:id="10749" w:author="Στάθης Καπ" w:date="2023-03-09T05:21:00Z">
              <w:tcPr>
                <w:tcW w:w="453" w:type="dxa"/>
                <w:tcBorders>
                  <w:left w:val="single" w:sz="4" w:space="0" w:color="auto"/>
                  <w:bottom w:val="single" w:sz="4" w:space="0" w:color="auto"/>
                </w:tcBorders>
                <w:shd w:val="clear" w:color="auto" w:fill="E7E6E6" w:themeFill="background2"/>
              </w:tcPr>
            </w:tcPrChange>
          </w:tcPr>
          <w:p w14:paraId="793FD997" w14:textId="6AA7045A" w:rsidR="00B6735C" w:rsidRPr="00E719CF" w:rsidRDefault="00B6735C">
            <w:pPr>
              <w:jc w:val="center"/>
              <w:rPr>
                <w:ins w:id="10750" w:author="Στάθης Καπ" w:date="2023-03-08T21:05:00Z"/>
                <w:sz w:val="14"/>
                <w:szCs w:val="14"/>
                <w:rPrChange w:id="10751" w:author="Στάθης Καπ" w:date="2023-03-09T04:09:00Z">
                  <w:rPr>
                    <w:ins w:id="10752" w:author="Στάθης Καπ" w:date="2023-03-08T21:05:00Z"/>
                  </w:rPr>
                </w:rPrChange>
              </w:rPr>
              <w:pPrChange w:id="10753" w:author="Στάθης Καπ" w:date="2023-03-08T21:07:00Z">
                <w:pPr/>
              </w:pPrChange>
            </w:pPr>
            <w:ins w:id="10754" w:author="Στάθης Καπ" w:date="2023-03-09T00:47:00Z">
              <w:r w:rsidRPr="00E719CF">
                <w:rPr>
                  <w:sz w:val="14"/>
                  <w:szCs w:val="14"/>
                  <w:rPrChange w:id="10755"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Change w:id="10756" w:author="Στάθης Καπ" w:date="2023-03-09T05:21:00Z">
              <w:tcPr>
                <w:tcW w:w="708" w:type="dxa"/>
                <w:tcBorders>
                  <w:bottom w:val="single" w:sz="4" w:space="0" w:color="auto"/>
                </w:tcBorders>
                <w:shd w:val="clear" w:color="auto" w:fill="E7E6E6" w:themeFill="background2"/>
              </w:tcPr>
            </w:tcPrChange>
          </w:tcPr>
          <w:p w14:paraId="218B7AA1" w14:textId="5B90C67D" w:rsidR="00B6735C" w:rsidRPr="00E719CF" w:rsidRDefault="005B3C97">
            <w:pPr>
              <w:jc w:val="center"/>
              <w:rPr>
                <w:ins w:id="10757" w:author="Στάθης Καπ" w:date="2023-03-08T21:05:00Z"/>
                <w:sz w:val="14"/>
                <w:szCs w:val="14"/>
                <w:rPrChange w:id="10758" w:author="Στάθης Καπ" w:date="2023-03-09T04:09:00Z">
                  <w:rPr>
                    <w:ins w:id="10759" w:author="Στάθης Καπ" w:date="2023-03-08T21:05:00Z"/>
                  </w:rPr>
                </w:rPrChange>
              </w:rPr>
              <w:pPrChange w:id="10760" w:author="Στάθης Καπ" w:date="2023-03-08T21:07:00Z">
                <w:pPr/>
              </w:pPrChange>
            </w:pPr>
            <w:ins w:id="10761" w:author="Στάθης Καπ" w:date="2023-03-09T03:54:00Z">
              <w:r w:rsidRPr="00E719CF">
                <w:rPr>
                  <w:sz w:val="14"/>
                  <w:szCs w:val="14"/>
                </w:rPr>
                <w:t xml:space="preserve">Gap </w:t>
              </w:r>
            </w:ins>
            <w:ins w:id="10762" w:author="Στάθης Καπ" w:date="2023-03-09T00:47:00Z">
              <w:r w:rsidR="00B6735C" w:rsidRPr="00E719CF">
                <w:rPr>
                  <w:sz w:val="14"/>
                  <w:szCs w:val="14"/>
                  <w:rPrChange w:id="10763"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Change w:id="10764" w:author="Στάθης Καπ" w:date="2023-03-09T05:21:00Z">
              <w:tcPr>
                <w:tcW w:w="652" w:type="dxa"/>
                <w:tcBorders>
                  <w:top w:val="single" w:sz="4" w:space="0" w:color="auto"/>
                  <w:bottom w:val="single" w:sz="4" w:space="0" w:color="auto"/>
                </w:tcBorders>
                <w:shd w:val="clear" w:color="auto" w:fill="E7E6E6" w:themeFill="background2"/>
              </w:tcPr>
            </w:tcPrChange>
          </w:tcPr>
          <w:p w14:paraId="49758CFB" w14:textId="24DB65FB" w:rsidR="00B6735C" w:rsidRPr="00E719CF" w:rsidRDefault="00B6735C">
            <w:pPr>
              <w:jc w:val="center"/>
              <w:rPr>
                <w:ins w:id="10765" w:author="Στάθης Καπ" w:date="2023-03-08T21:05:00Z"/>
                <w:sz w:val="14"/>
                <w:szCs w:val="14"/>
                <w:rPrChange w:id="10766" w:author="Στάθης Καπ" w:date="2023-03-09T04:09:00Z">
                  <w:rPr>
                    <w:ins w:id="10767" w:author="Στάθης Καπ" w:date="2023-03-08T21:05:00Z"/>
                  </w:rPr>
                </w:rPrChange>
              </w:rPr>
              <w:pPrChange w:id="10768" w:author="Στάθης Καπ" w:date="2023-03-08T21:07:00Z">
                <w:pPr/>
              </w:pPrChange>
            </w:pPr>
            <w:ins w:id="10769"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Change w:id="10770" w:author="Στάθης Καπ" w:date="2023-03-09T05:21:00Z">
              <w:tcPr>
                <w:tcW w:w="453" w:type="dxa"/>
                <w:tcBorders>
                  <w:top w:val="single" w:sz="4" w:space="0" w:color="auto"/>
                  <w:left w:val="nil"/>
                  <w:bottom w:val="single" w:sz="4" w:space="0" w:color="auto"/>
                </w:tcBorders>
                <w:shd w:val="clear" w:color="auto" w:fill="E7E6E6" w:themeFill="background2"/>
              </w:tcPr>
            </w:tcPrChange>
          </w:tcPr>
          <w:p w14:paraId="3DAE5E6A" w14:textId="26154DBF" w:rsidR="00B6735C" w:rsidRPr="00E719CF" w:rsidRDefault="00B6735C">
            <w:pPr>
              <w:jc w:val="center"/>
              <w:rPr>
                <w:ins w:id="10771" w:author="Στάθης Καπ" w:date="2023-03-08T21:05:00Z"/>
                <w:sz w:val="14"/>
                <w:szCs w:val="14"/>
                <w:rPrChange w:id="10772" w:author="Στάθης Καπ" w:date="2023-03-09T04:09:00Z">
                  <w:rPr>
                    <w:ins w:id="10773" w:author="Στάθης Καπ" w:date="2023-03-08T21:05:00Z"/>
                  </w:rPr>
                </w:rPrChange>
              </w:rPr>
              <w:pPrChange w:id="10774" w:author="Στάθης Καπ" w:date="2023-03-08T21:07:00Z">
                <w:pPr/>
              </w:pPrChange>
            </w:pPr>
            <w:ins w:id="10775" w:author="Στάθης Καπ" w:date="2023-03-09T00:48:00Z">
              <w:r w:rsidRPr="00E719CF">
                <w:rPr>
                  <w:sz w:val="14"/>
                  <w:szCs w:val="14"/>
                  <w:rPrChange w:id="10776"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Change w:id="10777" w:author="Στάθης Καπ" w:date="2023-03-09T05:21:00Z">
              <w:tcPr>
                <w:tcW w:w="454" w:type="dxa"/>
                <w:tcBorders>
                  <w:top w:val="single" w:sz="4" w:space="0" w:color="auto"/>
                  <w:bottom w:val="single" w:sz="4" w:space="0" w:color="auto"/>
                </w:tcBorders>
                <w:shd w:val="clear" w:color="auto" w:fill="E7E6E6" w:themeFill="background2"/>
              </w:tcPr>
            </w:tcPrChange>
          </w:tcPr>
          <w:p w14:paraId="6568CB31" w14:textId="26D89AA2" w:rsidR="00B6735C" w:rsidRPr="00E719CF" w:rsidRDefault="00B6735C">
            <w:pPr>
              <w:jc w:val="center"/>
              <w:rPr>
                <w:ins w:id="10778" w:author="Στάθης Καπ" w:date="2023-03-08T21:05:00Z"/>
                <w:sz w:val="14"/>
                <w:szCs w:val="14"/>
                <w:rPrChange w:id="10779" w:author="Στάθης Καπ" w:date="2023-03-09T04:09:00Z">
                  <w:rPr>
                    <w:ins w:id="10780" w:author="Στάθης Καπ" w:date="2023-03-08T21:05:00Z"/>
                  </w:rPr>
                </w:rPrChange>
              </w:rPr>
              <w:pPrChange w:id="10781" w:author="Στάθης Καπ" w:date="2023-03-08T21:07:00Z">
                <w:pPr/>
              </w:pPrChange>
            </w:pPr>
            <w:ins w:id="10782"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Change w:id="10783" w:author="Στάθης Καπ" w:date="2023-03-09T05:21:00Z">
              <w:tcPr>
                <w:tcW w:w="454" w:type="dxa"/>
                <w:tcBorders>
                  <w:top w:val="single" w:sz="4" w:space="0" w:color="auto"/>
                  <w:bottom w:val="single" w:sz="4" w:space="0" w:color="auto"/>
                </w:tcBorders>
                <w:shd w:val="clear" w:color="auto" w:fill="E7E6E6" w:themeFill="background2"/>
              </w:tcPr>
            </w:tcPrChange>
          </w:tcPr>
          <w:p w14:paraId="004809F8" w14:textId="7F2FF8FF" w:rsidR="00B6735C" w:rsidRPr="00E719CF" w:rsidRDefault="00B6735C">
            <w:pPr>
              <w:jc w:val="center"/>
              <w:rPr>
                <w:ins w:id="10784" w:author="Στάθης Καπ" w:date="2023-03-08T21:05:00Z"/>
                <w:sz w:val="14"/>
                <w:szCs w:val="14"/>
                <w:rPrChange w:id="10785" w:author="Στάθης Καπ" w:date="2023-03-09T04:09:00Z">
                  <w:rPr>
                    <w:ins w:id="10786" w:author="Στάθης Καπ" w:date="2023-03-08T21:05:00Z"/>
                  </w:rPr>
                </w:rPrChange>
              </w:rPr>
              <w:pPrChange w:id="10787" w:author="Στάθης Καπ" w:date="2023-03-08T21:07:00Z">
                <w:pPr/>
              </w:pPrChange>
            </w:pPr>
            <w:ins w:id="10788"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Change w:id="10789" w:author="Στάθης Καπ" w:date="2023-03-09T05:21:00Z">
              <w:tcPr>
                <w:tcW w:w="457" w:type="dxa"/>
                <w:tcBorders>
                  <w:top w:val="single" w:sz="4" w:space="0" w:color="auto"/>
                  <w:bottom w:val="single" w:sz="4" w:space="0" w:color="auto"/>
                  <w:right w:val="single" w:sz="4" w:space="0" w:color="auto"/>
                </w:tcBorders>
                <w:shd w:val="clear" w:color="auto" w:fill="E7E6E6" w:themeFill="background2"/>
              </w:tcPr>
            </w:tcPrChange>
          </w:tcPr>
          <w:p w14:paraId="38F3AF95" w14:textId="6CA0440B" w:rsidR="00B6735C" w:rsidRPr="00E719CF" w:rsidRDefault="00B6735C" w:rsidP="00B7579D">
            <w:pPr>
              <w:jc w:val="center"/>
              <w:rPr>
                <w:ins w:id="10790" w:author="Στάθης Καπ" w:date="2023-03-08T21:09:00Z"/>
                <w:sz w:val="14"/>
                <w:szCs w:val="14"/>
                <w:rPrChange w:id="10791" w:author="Στάθης Καπ" w:date="2023-03-09T04:09:00Z">
                  <w:rPr>
                    <w:ins w:id="10792" w:author="Στάθης Καπ" w:date="2023-03-08T21:09:00Z"/>
                    <w:sz w:val="16"/>
                    <w:szCs w:val="16"/>
                  </w:rPr>
                </w:rPrChange>
              </w:rPr>
            </w:pPr>
            <w:ins w:id="10793"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Change w:id="10794" w:author="Στάθης Καπ" w:date="2023-03-09T05:21:00Z">
              <w:tcPr>
                <w:tcW w:w="453" w:type="dxa"/>
                <w:tcBorders>
                  <w:left w:val="single" w:sz="4" w:space="0" w:color="auto"/>
                  <w:bottom w:val="single" w:sz="4" w:space="0" w:color="auto"/>
                </w:tcBorders>
                <w:shd w:val="clear" w:color="auto" w:fill="E7E6E6" w:themeFill="background2"/>
              </w:tcPr>
            </w:tcPrChange>
          </w:tcPr>
          <w:p w14:paraId="2F8B4B1D" w14:textId="16FBB160" w:rsidR="00B6735C" w:rsidRPr="00E719CF" w:rsidRDefault="00B6735C" w:rsidP="00B7579D">
            <w:pPr>
              <w:jc w:val="center"/>
              <w:rPr>
                <w:ins w:id="10795" w:author="Στάθης Καπ" w:date="2023-03-08T21:09:00Z"/>
                <w:sz w:val="14"/>
                <w:szCs w:val="14"/>
                <w:rPrChange w:id="10796" w:author="Στάθης Καπ" w:date="2023-03-09T04:09:00Z">
                  <w:rPr>
                    <w:ins w:id="10797" w:author="Στάθης Καπ" w:date="2023-03-08T21:09:00Z"/>
                    <w:sz w:val="16"/>
                    <w:szCs w:val="16"/>
                  </w:rPr>
                </w:rPrChange>
              </w:rPr>
            </w:pPr>
            <w:ins w:id="10798"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10799" w:author="Στάθης Καπ" w:date="2023-03-09T05:21:00Z">
              <w:tcPr>
                <w:tcW w:w="454" w:type="dxa"/>
                <w:tcBorders>
                  <w:bottom w:val="single" w:sz="4" w:space="0" w:color="auto"/>
                </w:tcBorders>
                <w:shd w:val="clear" w:color="auto" w:fill="E7E6E6" w:themeFill="background2"/>
              </w:tcPr>
            </w:tcPrChange>
          </w:tcPr>
          <w:p w14:paraId="728C9F6D" w14:textId="731C64B3" w:rsidR="00B6735C" w:rsidRPr="00E719CF" w:rsidRDefault="00B6735C" w:rsidP="00B7579D">
            <w:pPr>
              <w:jc w:val="center"/>
              <w:rPr>
                <w:ins w:id="10800" w:author="Στάθης Καπ" w:date="2023-03-08T21:09:00Z"/>
                <w:sz w:val="14"/>
                <w:szCs w:val="14"/>
                <w:rPrChange w:id="10801" w:author="Στάθης Καπ" w:date="2023-03-09T04:09:00Z">
                  <w:rPr>
                    <w:ins w:id="10802" w:author="Στάθης Καπ" w:date="2023-03-08T21:09:00Z"/>
                    <w:sz w:val="16"/>
                    <w:szCs w:val="16"/>
                  </w:rPr>
                </w:rPrChange>
              </w:rPr>
            </w:pPr>
            <w:ins w:id="10803"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10804" w:author="Στάθης Καπ" w:date="2023-03-09T05:21:00Z">
              <w:tcPr>
                <w:tcW w:w="454" w:type="dxa"/>
                <w:tcBorders>
                  <w:bottom w:val="single" w:sz="4" w:space="0" w:color="auto"/>
                </w:tcBorders>
                <w:shd w:val="clear" w:color="auto" w:fill="E7E6E6" w:themeFill="background2"/>
              </w:tcPr>
            </w:tcPrChange>
          </w:tcPr>
          <w:p w14:paraId="76FC06F1" w14:textId="702BB51F" w:rsidR="00B6735C" w:rsidRPr="00E719CF" w:rsidRDefault="00B6735C" w:rsidP="00B7579D">
            <w:pPr>
              <w:jc w:val="center"/>
              <w:rPr>
                <w:ins w:id="10805" w:author="Στάθης Καπ" w:date="2023-03-08T21:09:00Z"/>
                <w:sz w:val="14"/>
                <w:szCs w:val="14"/>
                <w:rPrChange w:id="10806" w:author="Στάθης Καπ" w:date="2023-03-09T04:09:00Z">
                  <w:rPr>
                    <w:ins w:id="10807" w:author="Στάθης Καπ" w:date="2023-03-08T21:09:00Z"/>
                    <w:sz w:val="16"/>
                    <w:szCs w:val="16"/>
                  </w:rPr>
                </w:rPrChange>
              </w:rPr>
            </w:pPr>
            <w:ins w:id="10808"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10809" w:author="Στάθης Καπ" w:date="2023-03-09T05:21:00Z">
              <w:tcPr>
                <w:tcW w:w="454" w:type="dxa"/>
                <w:tcBorders>
                  <w:bottom w:val="single" w:sz="4" w:space="0" w:color="auto"/>
                </w:tcBorders>
                <w:shd w:val="clear" w:color="auto" w:fill="E7E6E6" w:themeFill="background2"/>
              </w:tcPr>
            </w:tcPrChange>
          </w:tcPr>
          <w:p w14:paraId="0073AC67" w14:textId="61926480" w:rsidR="00B6735C" w:rsidRPr="00E719CF" w:rsidRDefault="00B6735C" w:rsidP="00B7579D">
            <w:pPr>
              <w:jc w:val="center"/>
              <w:rPr>
                <w:ins w:id="10810" w:author="Στάθης Καπ" w:date="2023-03-08T21:09:00Z"/>
                <w:sz w:val="14"/>
                <w:szCs w:val="14"/>
                <w:rPrChange w:id="10811" w:author="Στάθης Καπ" w:date="2023-03-09T04:09:00Z">
                  <w:rPr>
                    <w:ins w:id="10812" w:author="Στάθης Καπ" w:date="2023-03-08T21:09:00Z"/>
                    <w:sz w:val="16"/>
                    <w:szCs w:val="16"/>
                  </w:rPr>
                </w:rPrChange>
              </w:rPr>
            </w:pPr>
            <w:ins w:id="10813"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Change w:id="10814" w:author="Στάθης Καπ" w:date="2023-03-09T05:21:00Z">
              <w:tcPr>
                <w:tcW w:w="453" w:type="dxa"/>
                <w:tcBorders>
                  <w:bottom w:val="single" w:sz="4" w:space="0" w:color="auto"/>
                </w:tcBorders>
                <w:shd w:val="clear" w:color="auto" w:fill="E7E6E6" w:themeFill="background2"/>
              </w:tcPr>
            </w:tcPrChange>
          </w:tcPr>
          <w:p w14:paraId="06213703" w14:textId="3A47FEC4" w:rsidR="00B6735C" w:rsidRPr="00E719CF" w:rsidRDefault="00B6735C" w:rsidP="00B7579D">
            <w:pPr>
              <w:jc w:val="center"/>
              <w:rPr>
                <w:ins w:id="10815" w:author="Στάθης Καπ" w:date="2023-03-08T22:05:00Z"/>
                <w:sz w:val="14"/>
                <w:szCs w:val="14"/>
                <w:rPrChange w:id="10816" w:author="Στάθης Καπ" w:date="2023-03-09T04:09:00Z">
                  <w:rPr>
                    <w:ins w:id="10817" w:author="Στάθης Καπ" w:date="2023-03-08T22:05:00Z"/>
                    <w:sz w:val="16"/>
                    <w:szCs w:val="16"/>
                  </w:rPr>
                </w:rPrChange>
              </w:rPr>
            </w:pPr>
            <w:ins w:id="10818"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10819" w:author="Στάθης Καπ" w:date="2023-03-09T05:21:00Z">
              <w:tcPr>
                <w:tcW w:w="454" w:type="dxa"/>
                <w:tcBorders>
                  <w:bottom w:val="single" w:sz="4" w:space="0" w:color="auto"/>
                </w:tcBorders>
                <w:shd w:val="clear" w:color="auto" w:fill="E7E6E6" w:themeFill="background2"/>
              </w:tcPr>
            </w:tcPrChange>
          </w:tcPr>
          <w:p w14:paraId="1C2FBD74" w14:textId="6692AB75" w:rsidR="00B6735C" w:rsidRPr="00E719CF" w:rsidRDefault="00B6735C" w:rsidP="00B7579D">
            <w:pPr>
              <w:jc w:val="center"/>
              <w:rPr>
                <w:ins w:id="10820" w:author="Στάθης Καπ" w:date="2023-03-08T22:05:00Z"/>
                <w:sz w:val="14"/>
                <w:szCs w:val="14"/>
                <w:rPrChange w:id="10821" w:author="Στάθης Καπ" w:date="2023-03-09T04:09:00Z">
                  <w:rPr>
                    <w:ins w:id="10822" w:author="Στάθης Καπ" w:date="2023-03-08T22:05:00Z"/>
                    <w:sz w:val="16"/>
                    <w:szCs w:val="16"/>
                  </w:rPr>
                </w:rPrChange>
              </w:rPr>
            </w:pPr>
            <w:ins w:id="10823"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10824" w:author="Στάθης Καπ" w:date="2023-03-09T05:21:00Z">
              <w:tcPr>
                <w:tcW w:w="454" w:type="dxa"/>
                <w:tcBorders>
                  <w:bottom w:val="single" w:sz="4" w:space="0" w:color="auto"/>
                </w:tcBorders>
                <w:shd w:val="clear" w:color="auto" w:fill="E7E6E6" w:themeFill="background2"/>
              </w:tcPr>
            </w:tcPrChange>
          </w:tcPr>
          <w:p w14:paraId="0F5D418B" w14:textId="1A07DCE7" w:rsidR="00B6735C" w:rsidRPr="00E719CF" w:rsidRDefault="00B6735C" w:rsidP="00B7579D">
            <w:pPr>
              <w:jc w:val="center"/>
              <w:rPr>
                <w:ins w:id="10825" w:author="Στάθης Καπ" w:date="2023-03-08T22:05:00Z"/>
                <w:sz w:val="14"/>
                <w:szCs w:val="14"/>
                <w:rPrChange w:id="10826" w:author="Στάθης Καπ" w:date="2023-03-09T04:09:00Z">
                  <w:rPr>
                    <w:ins w:id="10827" w:author="Στάθης Καπ" w:date="2023-03-08T22:05:00Z"/>
                    <w:sz w:val="16"/>
                    <w:szCs w:val="16"/>
                  </w:rPr>
                </w:rPrChange>
              </w:rPr>
            </w:pPr>
            <w:ins w:id="10828"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Change w:id="10829" w:author="Στάθης Καπ" w:date="2023-03-09T05:21:00Z">
              <w:tcPr>
                <w:tcW w:w="461" w:type="dxa"/>
                <w:tcBorders>
                  <w:bottom w:val="single" w:sz="4" w:space="0" w:color="auto"/>
                  <w:right w:val="single" w:sz="4" w:space="0" w:color="auto"/>
                </w:tcBorders>
                <w:shd w:val="clear" w:color="auto" w:fill="E7E6E6" w:themeFill="background2"/>
              </w:tcPr>
            </w:tcPrChange>
          </w:tcPr>
          <w:p w14:paraId="4F09C182" w14:textId="37A8F7D9" w:rsidR="00B6735C" w:rsidRPr="00E719CF" w:rsidRDefault="00B6735C" w:rsidP="00B7579D">
            <w:pPr>
              <w:jc w:val="center"/>
              <w:rPr>
                <w:ins w:id="10830" w:author="Στάθης Καπ" w:date="2023-03-08T22:05:00Z"/>
                <w:sz w:val="14"/>
                <w:szCs w:val="14"/>
                <w:rPrChange w:id="10831" w:author="Στάθης Καπ" w:date="2023-03-09T04:09:00Z">
                  <w:rPr>
                    <w:ins w:id="10832" w:author="Στάθης Καπ" w:date="2023-03-08T22:05:00Z"/>
                    <w:sz w:val="16"/>
                    <w:szCs w:val="16"/>
                  </w:rPr>
                </w:rPrChange>
              </w:rPr>
            </w:pPr>
            <w:ins w:id="10833" w:author="Στάθης Καπ" w:date="2023-03-09T02:07:00Z">
              <w:r w:rsidRPr="00E719CF">
                <w:rPr>
                  <w:sz w:val="14"/>
                  <w:szCs w:val="14"/>
                </w:rPr>
                <w:t>Gap (%)</w:t>
              </w:r>
            </w:ins>
          </w:p>
        </w:tc>
      </w:tr>
      <w:tr w:rsidR="00F33ECC" w14:paraId="4B2E1203" w14:textId="77777777" w:rsidTr="00E719CF">
        <w:trPr>
          <w:trHeight w:val="170"/>
          <w:jc w:val="center"/>
          <w:ins w:id="10834" w:author="Στάθης Καπ" w:date="2023-03-09T00:33:00Z"/>
          <w:trPrChange w:id="10835"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836"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837" w:author="Στάθης Καπ" w:date="2023-03-09T00:33:00Z"/>
                <w:sz w:val="16"/>
                <w:szCs w:val="16"/>
              </w:rPr>
            </w:pPr>
            <w:ins w:id="10838"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839"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840" w:author="Στάθης Καπ" w:date="2023-03-09T00:33:00Z"/>
                <w:sz w:val="16"/>
                <w:szCs w:val="16"/>
              </w:rPr>
            </w:pPr>
            <w:ins w:id="10841"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842"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843" w:author="Στάθης Καπ" w:date="2023-03-09T00:33:00Z"/>
                <w:sz w:val="16"/>
                <w:szCs w:val="16"/>
              </w:rPr>
            </w:pPr>
            <w:ins w:id="10844"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845"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846" w:author="Στάθης Καπ" w:date="2023-03-09T00:33:00Z"/>
                <w:sz w:val="16"/>
                <w:szCs w:val="16"/>
              </w:rPr>
            </w:pPr>
            <w:ins w:id="10847"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848"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849" w:author="Στάθης Καπ" w:date="2023-03-09T00:33:00Z"/>
                <w:sz w:val="16"/>
                <w:szCs w:val="16"/>
              </w:rPr>
            </w:pPr>
            <w:ins w:id="10850"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851"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852" w:author="Στάθης Καπ" w:date="2023-03-09T02:06:00Z"/>
                <w:sz w:val="16"/>
                <w:szCs w:val="16"/>
              </w:rPr>
            </w:pPr>
            <w:ins w:id="10853"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854" w:author="Στάθης Καπ" w:date="2023-03-09T02:06:00Z"/>
                <w:sz w:val="16"/>
                <w:szCs w:val="16"/>
              </w:rPr>
            </w:pPr>
            <w:ins w:id="10855"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856" w:author="Στάθης Καπ" w:date="2023-03-09T02:06:00Z"/>
                <w:sz w:val="16"/>
                <w:szCs w:val="16"/>
              </w:rPr>
            </w:pPr>
            <w:ins w:id="10857"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858" w:author="Στάθης Καπ" w:date="2023-03-09T02:06:00Z"/>
                <w:sz w:val="16"/>
                <w:szCs w:val="16"/>
              </w:rPr>
            </w:pPr>
            <w:ins w:id="10859"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860" w:author="Στάθης Καπ" w:date="2023-03-09T02:06:00Z"/>
                <w:sz w:val="16"/>
                <w:szCs w:val="16"/>
              </w:rPr>
            </w:pPr>
            <w:ins w:id="10861"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862" w:author="Στάθης Καπ" w:date="2023-03-09T02:06:00Z"/>
                <w:sz w:val="16"/>
                <w:szCs w:val="16"/>
              </w:rPr>
            </w:pPr>
            <w:ins w:id="10863"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864" w:author="Στάθης Καπ" w:date="2023-03-09T02:06:00Z"/>
                <w:sz w:val="16"/>
                <w:szCs w:val="16"/>
              </w:rPr>
            </w:pPr>
            <w:ins w:id="10865"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866" w:author="Στάθης Καπ" w:date="2023-03-09T02:06:00Z"/>
                <w:sz w:val="16"/>
                <w:szCs w:val="16"/>
              </w:rPr>
            </w:pPr>
            <w:ins w:id="10867"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868" w:author="Στάθης Καπ" w:date="2023-03-09T02:06:00Z"/>
                <w:sz w:val="16"/>
                <w:szCs w:val="16"/>
              </w:rPr>
            </w:pPr>
            <w:ins w:id="10869"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870" w:author="Στάθης Καπ" w:date="2023-03-09T02:06:00Z"/>
                <w:sz w:val="16"/>
                <w:szCs w:val="16"/>
              </w:rPr>
            </w:pPr>
            <w:ins w:id="10871"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872" w:author="Στάθης Καπ" w:date="2023-03-09T02:06:00Z"/>
                <w:sz w:val="16"/>
                <w:szCs w:val="16"/>
              </w:rPr>
            </w:pPr>
            <w:ins w:id="10873"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874" w:author="Στάθης Καπ" w:date="2023-03-09T02:06:00Z"/>
                <w:sz w:val="16"/>
                <w:szCs w:val="16"/>
              </w:rPr>
            </w:pPr>
            <w:ins w:id="10875"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876" w:author="Στάθης Καπ" w:date="2023-03-09T02:06:00Z"/>
                <w:sz w:val="16"/>
                <w:szCs w:val="16"/>
              </w:rPr>
            </w:pPr>
            <w:ins w:id="10877"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878" w:author="Στάθης Καπ" w:date="2023-03-09T02:06:00Z"/>
                <w:sz w:val="16"/>
                <w:szCs w:val="16"/>
              </w:rPr>
            </w:pPr>
            <w:ins w:id="10879"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880" w:author="Στάθης Καπ" w:date="2023-03-09T02:06:00Z"/>
                <w:sz w:val="16"/>
                <w:szCs w:val="16"/>
              </w:rPr>
            </w:pPr>
            <w:ins w:id="10881"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882" w:author="Στάθης Καπ" w:date="2023-03-09T02:06:00Z"/>
                <w:sz w:val="16"/>
                <w:szCs w:val="16"/>
              </w:rPr>
            </w:pPr>
            <w:ins w:id="10883"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884" w:author="Στάθης Καπ" w:date="2023-03-09T02:06:00Z"/>
                <w:sz w:val="16"/>
                <w:szCs w:val="16"/>
              </w:rPr>
            </w:pPr>
            <w:ins w:id="10885"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886" w:author="Στάθης Καπ" w:date="2023-03-09T02:06:00Z"/>
                <w:sz w:val="16"/>
                <w:szCs w:val="16"/>
              </w:rPr>
            </w:pPr>
            <w:ins w:id="10887"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888" w:author="Στάθης Καπ" w:date="2023-03-09T02:06:00Z"/>
                <w:sz w:val="16"/>
                <w:szCs w:val="16"/>
              </w:rPr>
            </w:pPr>
            <w:ins w:id="10889"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890" w:author="Στάθης Καπ" w:date="2023-03-09T00:33:00Z"/>
                <w:sz w:val="16"/>
                <w:szCs w:val="16"/>
              </w:rPr>
            </w:pPr>
            <w:ins w:id="10891"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892"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893" w:author="Στάθης Καπ" w:date="2023-03-09T00:33:00Z"/>
                <w:sz w:val="16"/>
                <w:szCs w:val="16"/>
              </w:rPr>
            </w:pPr>
            <w:ins w:id="10894"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895"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896" w:author="Στάθης Καπ" w:date="2023-03-09T00:33:00Z"/>
                <w:sz w:val="16"/>
                <w:szCs w:val="16"/>
              </w:rPr>
            </w:pPr>
            <w:ins w:id="10897"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898"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899" w:author="Στάθης Καπ" w:date="2023-03-09T00:33:00Z"/>
                <w:sz w:val="16"/>
                <w:szCs w:val="16"/>
              </w:rPr>
            </w:pPr>
            <w:ins w:id="10900"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901"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902" w:author="Στάθης Καπ" w:date="2023-03-09T00:33:00Z"/>
                <w:sz w:val="16"/>
                <w:szCs w:val="16"/>
              </w:rPr>
            </w:pPr>
            <w:ins w:id="10903"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904"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905" w:author="Στάθης Καπ" w:date="2023-03-09T00:33:00Z"/>
                <w:sz w:val="16"/>
                <w:szCs w:val="16"/>
              </w:rPr>
            </w:pPr>
            <w:ins w:id="10906"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907"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908" w:author="Στάθης Καπ" w:date="2023-03-09T00:33:00Z"/>
                <w:sz w:val="16"/>
                <w:szCs w:val="16"/>
              </w:rPr>
            </w:pPr>
            <w:ins w:id="10909"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910"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911" w:author="Στάθης Καπ" w:date="2023-03-09T00:33:00Z"/>
                <w:sz w:val="16"/>
                <w:szCs w:val="16"/>
              </w:rPr>
            </w:pPr>
            <w:ins w:id="10912"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913"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914" w:author="Στάθης Καπ" w:date="2023-03-09T00:33:00Z"/>
                <w:sz w:val="16"/>
                <w:szCs w:val="16"/>
              </w:rPr>
            </w:pPr>
            <w:ins w:id="10915"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916"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917" w:author="Στάθης Καπ" w:date="2023-03-09T00:33:00Z"/>
                <w:sz w:val="16"/>
                <w:szCs w:val="16"/>
              </w:rPr>
            </w:pPr>
            <w:ins w:id="10918"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919"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920" w:author="Στάθης Καπ" w:date="2023-03-09T00:33:00Z"/>
                <w:sz w:val="16"/>
                <w:szCs w:val="16"/>
              </w:rPr>
            </w:pPr>
            <w:ins w:id="10921"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922"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923" w:author="Στάθης Καπ" w:date="2023-03-09T00:33:00Z"/>
                <w:sz w:val="16"/>
                <w:szCs w:val="16"/>
              </w:rPr>
            </w:pPr>
            <w:ins w:id="10924"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925"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926" w:author="Στάθης Καπ" w:date="2023-03-09T00:33:00Z"/>
                <w:sz w:val="16"/>
                <w:szCs w:val="16"/>
              </w:rPr>
            </w:pPr>
            <w:ins w:id="10927"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928" w:author="Στάθης Καπ" w:date="2023-03-09T00:33:00Z"/>
          <w:trPrChange w:id="1092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3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931" w:author="Στάθης Καπ" w:date="2023-03-09T00:33:00Z"/>
                <w:sz w:val="16"/>
                <w:szCs w:val="16"/>
              </w:rPr>
            </w:pPr>
            <w:ins w:id="10932" w:author="Στάθης Καπ" w:date="2023-03-09T00:36:00Z">
              <w:r w:rsidRPr="007E0F91">
                <w:rPr>
                  <w:sz w:val="16"/>
                  <w:szCs w:val="16"/>
                </w:rPr>
                <w:t>pr02</w:t>
              </w:r>
            </w:ins>
          </w:p>
        </w:tc>
        <w:tc>
          <w:tcPr>
            <w:tcW w:w="565" w:type="dxa"/>
            <w:tcBorders>
              <w:left w:val="single" w:sz="4" w:space="0" w:color="auto"/>
            </w:tcBorders>
            <w:vAlign w:val="center"/>
            <w:tcPrChange w:id="10933"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934" w:author="Στάθης Καπ" w:date="2023-03-09T00:33:00Z"/>
                <w:sz w:val="16"/>
                <w:szCs w:val="16"/>
              </w:rPr>
            </w:pPr>
            <w:ins w:id="10935"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936"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937" w:author="Στάθης Καπ" w:date="2023-03-09T00:33:00Z"/>
                <w:sz w:val="16"/>
                <w:szCs w:val="16"/>
              </w:rPr>
            </w:pPr>
            <w:ins w:id="10938"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939"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940" w:author="Στάθης Καπ" w:date="2023-03-09T00:33:00Z"/>
                <w:sz w:val="16"/>
                <w:szCs w:val="16"/>
              </w:rPr>
            </w:pPr>
            <w:ins w:id="10941" w:author="Στάθης Καπ" w:date="2023-03-09T02:06:00Z">
              <w:r w:rsidRPr="007E0F91">
                <w:rPr>
                  <w:rFonts w:ascii="Calibri" w:hAnsi="Calibri" w:cs="Calibri"/>
                  <w:color w:val="000000"/>
                  <w:sz w:val="16"/>
                  <w:szCs w:val="16"/>
                </w:rPr>
                <w:t>375</w:t>
              </w:r>
            </w:ins>
          </w:p>
        </w:tc>
        <w:tc>
          <w:tcPr>
            <w:tcW w:w="708" w:type="dxa"/>
            <w:vAlign w:val="center"/>
            <w:tcPrChange w:id="10942" w:author="Στάθης Καπ" w:date="2023-03-09T04:10:00Z">
              <w:tcPr>
                <w:tcW w:w="708" w:type="dxa"/>
                <w:vAlign w:val="center"/>
              </w:tcPr>
            </w:tcPrChange>
          </w:tcPr>
          <w:p w14:paraId="31C3EBBC" w14:textId="3C1837E8" w:rsidR="00B7579D" w:rsidRPr="007E0F91" w:rsidRDefault="00B7579D" w:rsidP="00B7579D">
            <w:pPr>
              <w:jc w:val="center"/>
              <w:rPr>
                <w:ins w:id="10943" w:author="Στάθης Καπ" w:date="2023-03-09T00:33:00Z"/>
                <w:sz w:val="16"/>
                <w:szCs w:val="16"/>
              </w:rPr>
            </w:pPr>
            <w:ins w:id="10944"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945"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946" w:author="Στάθης Καπ" w:date="2023-03-09T00:33:00Z"/>
                <w:sz w:val="16"/>
                <w:szCs w:val="16"/>
              </w:rPr>
            </w:pPr>
          </w:p>
        </w:tc>
        <w:tc>
          <w:tcPr>
            <w:tcW w:w="453" w:type="dxa"/>
            <w:tcBorders>
              <w:left w:val="single" w:sz="4" w:space="0" w:color="auto"/>
            </w:tcBorders>
            <w:vAlign w:val="center"/>
            <w:tcPrChange w:id="10947"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948" w:author="Στάθης Καπ" w:date="2023-03-09T00:33:00Z"/>
                <w:sz w:val="16"/>
                <w:szCs w:val="16"/>
              </w:rPr>
            </w:pPr>
            <w:ins w:id="10949" w:author="Στάθης Καπ" w:date="2023-03-09T02:06:00Z">
              <w:r w:rsidRPr="007E0F91">
                <w:rPr>
                  <w:rFonts w:ascii="Calibri" w:hAnsi="Calibri" w:cs="Calibri"/>
                  <w:color w:val="000000"/>
                  <w:sz w:val="16"/>
                  <w:szCs w:val="16"/>
                </w:rPr>
                <w:t>328</w:t>
              </w:r>
            </w:ins>
          </w:p>
        </w:tc>
        <w:tc>
          <w:tcPr>
            <w:tcW w:w="454" w:type="dxa"/>
            <w:vAlign w:val="center"/>
            <w:tcPrChange w:id="10950" w:author="Στάθης Καπ" w:date="2023-03-09T04:10:00Z">
              <w:tcPr>
                <w:tcW w:w="454" w:type="dxa"/>
                <w:vAlign w:val="center"/>
              </w:tcPr>
            </w:tcPrChange>
          </w:tcPr>
          <w:p w14:paraId="2EE7D96A" w14:textId="5939BFBC" w:rsidR="00B7579D" w:rsidRPr="007E0F91" w:rsidRDefault="00B7579D" w:rsidP="00B7579D">
            <w:pPr>
              <w:jc w:val="center"/>
              <w:rPr>
                <w:ins w:id="10951" w:author="Στάθης Καπ" w:date="2023-03-09T00:33:00Z"/>
                <w:sz w:val="16"/>
                <w:szCs w:val="16"/>
              </w:rPr>
            </w:pPr>
            <w:ins w:id="10952" w:author="Στάθης Καπ" w:date="2023-03-09T02:06:00Z">
              <w:r w:rsidRPr="007E0F91">
                <w:rPr>
                  <w:rFonts w:ascii="Calibri" w:hAnsi="Calibri" w:cs="Calibri"/>
                  <w:color w:val="000000"/>
                  <w:sz w:val="16"/>
                  <w:szCs w:val="16"/>
                </w:rPr>
                <w:t>12.53</w:t>
              </w:r>
            </w:ins>
          </w:p>
        </w:tc>
        <w:tc>
          <w:tcPr>
            <w:tcW w:w="454" w:type="dxa"/>
            <w:vAlign w:val="center"/>
            <w:tcPrChange w:id="10953" w:author="Στάθης Καπ" w:date="2023-03-09T04:10:00Z">
              <w:tcPr>
                <w:tcW w:w="454" w:type="dxa"/>
                <w:vAlign w:val="center"/>
              </w:tcPr>
            </w:tcPrChange>
          </w:tcPr>
          <w:p w14:paraId="0F8C831D" w14:textId="41625372" w:rsidR="00B7579D" w:rsidRPr="007E0F91" w:rsidRDefault="00B7579D" w:rsidP="00B7579D">
            <w:pPr>
              <w:jc w:val="center"/>
              <w:rPr>
                <w:ins w:id="10954" w:author="Στάθης Καπ" w:date="2023-03-09T00:33:00Z"/>
                <w:sz w:val="16"/>
                <w:szCs w:val="16"/>
              </w:rPr>
            </w:pPr>
            <w:ins w:id="10955"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956"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957" w:author="Στάθης Καπ" w:date="2023-03-09T00:33:00Z"/>
                <w:sz w:val="16"/>
                <w:szCs w:val="16"/>
              </w:rPr>
            </w:pPr>
            <w:ins w:id="10958"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959"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960" w:author="Στάθης Καπ" w:date="2023-03-09T00:33:00Z"/>
                <w:sz w:val="16"/>
                <w:szCs w:val="16"/>
              </w:rPr>
            </w:pPr>
            <w:ins w:id="10961" w:author="Στάθης Καπ" w:date="2023-03-09T02:06:00Z">
              <w:r w:rsidRPr="007E0F91">
                <w:rPr>
                  <w:rFonts w:ascii="Calibri" w:hAnsi="Calibri" w:cs="Calibri"/>
                  <w:color w:val="000000"/>
                  <w:sz w:val="16"/>
                  <w:szCs w:val="16"/>
                </w:rPr>
                <w:t>322</w:t>
              </w:r>
            </w:ins>
          </w:p>
        </w:tc>
        <w:tc>
          <w:tcPr>
            <w:tcW w:w="454" w:type="dxa"/>
            <w:vAlign w:val="center"/>
            <w:tcPrChange w:id="10962" w:author="Στάθης Καπ" w:date="2023-03-09T04:10:00Z">
              <w:tcPr>
                <w:tcW w:w="454" w:type="dxa"/>
                <w:vAlign w:val="center"/>
              </w:tcPr>
            </w:tcPrChange>
          </w:tcPr>
          <w:p w14:paraId="7B3113CF" w14:textId="042B68E0" w:rsidR="00B7579D" w:rsidRPr="007E0F91" w:rsidRDefault="00B7579D" w:rsidP="00B7579D">
            <w:pPr>
              <w:jc w:val="center"/>
              <w:rPr>
                <w:ins w:id="10963" w:author="Στάθης Καπ" w:date="2023-03-09T00:33:00Z"/>
                <w:sz w:val="16"/>
                <w:szCs w:val="16"/>
              </w:rPr>
            </w:pPr>
            <w:ins w:id="10964" w:author="Στάθης Καπ" w:date="2023-03-09T02:06:00Z">
              <w:r w:rsidRPr="007E0F91">
                <w:rPr>
                  <w:rFonts w:ascii="Calibri" w:hAnsi="Calibri" w:cs="Calibri"/>
                  <w:color w:val="000000"/>
                  <w:sz w:val="16"/>
                  <w:szCs w:val="16"/>
                </w:rPr>
                <w:t>14.13</w:t>
              </w:r>
            </w:ins>
          </w:p>
        </w:tc>
        <w:tc>
          <w:tcPr>
            <w:tcW w:w="454" w:type="dxa"/>
            <w:vAlign w:val="center"/>
            <w:tcPrChange w:id="10965" w:author="Στάθης Καπ" w:date="2023-03-09T04:10:00Z">
              <w:tcPr>
                <w:tcW w:w="454" w:type="dxa"/>
                <w:vAlign w:val="center"/>
              </w:tcPr>
            </w:tcPrChange>
          </w:tcPr>
          <w:p w14:paraId="24D1EF40" w14:textId="42DCB9C6" w:rsidR="00B7579D" w:rsidRPr="007E0F91" w:rsidRDefault="00B7579D" w:rsidP="00B7579D">
            <w:pPr>
              <w:jc w:val="center"/>
              <w:rPr>
                <w:ins w:id="10966" w:author="Στάθης Καπ" w:date="2023-03-09T00:33:00Z"/>
                <w:sz w:val="16"/>
                <w:szCs w:val="16"/>
              </w:rPr>
            </w:pPr>
            <w:ins w:id="10967"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968"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969" w:author="Στάθης Καπ" w:date="2023-03-09T00:33:00Z"/>
                <w:sz w:val="16"/>
                <w:szCs w:val="16"/>
              </w:rPr>
            </w:pPr>
            <w:ins w:id="10970"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971"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972" w:author="Στάθης Καπ" w:date="2023-03-09T00:33:00Z"/>
                <w:sz w:val="16"/>
                <w:szCs w:val="16"/>
              </w:rPr>
            </w:pPr>
            <w:ins w:id="10973" w:author="Στάθης Καπ" w:date="2023-03-09T02:06:00Z">
              <w:r w:rsidRPr="007E0F91">
                <w:rPr>
                  <w:rFonts w:ascii="Calibri" w:hAnsi="Calibri" w:cs="Calibri"/>
                  <w:color w:val="000000"/>
                  <w:sz w:val="16"/>
                  <w:szCs w:val="16"/>
                </w:rPr>
                <w:t>295</w:t>
              </w:r>
            </w:ins>
          </w:p>
        </w:tc>
        <w:tc>
          <w:tcPr>
            <w:tcW w:w="454" w:type="dxa"/>
            <w:vAlign w:val="center"/>
            <w:tcPrChange w:id="10974" w:author="Στάθης Καπ" w:date="2023-03-09T04:10:00Z">
              <w:tcPr>
                <w:tcW w:w="454" w:type="dxa"/>
                <w:vAlign w:val="center"/>
              </w:tcPr>
            </w:tcPrChange>
          </w:tcPr>
          <w:p w14:paraId="2776A336" w14:textId="47A12874" w:rsidR="00B7579D" w:rsidRPr="007E0F91" w:rsidRDefault="00B7579D" w:rsidP="00B7579D">
            <w:pPr>
              <w:jc w:val="center"/>
              <w:rPr>
                <w:ins w:id="10975" w:author="Στάθης Καπ" w:date="2023-03-09T00:33:00Z"/>
                <w:sz w:val="16"/>
                <w:szCs w:val="16"/>
              </w:rPr>
            </w:pPr>
            <w:ins w:id="10976" w:author="Στάθης Καπ" w:date="2023-03-09T02:06:00Z">
              <w:r w:rsidRPr="007E0F91">
                <w:rPr>
                  <w:rFonts w:ascii="Calibri" w:hAnsi="Calibri" w:cs="Calibri"/>
                  <w:color w:val="000000"/>
                  <w:sz w:val="16"/>
                  <w:szCs w:val="16"/>
                </w:rPr>
                <w:t>21.33</w:t>
              </w:r>
            </w:ins>
          </w:p>
        </w:tc>
        <w:tc>
          <w:tcPr>
            <w:tcW w:w="454" w:type="dxa"/>
            <w:vAlign w:val="center"/>
            <w:tcPrChange w:id="10977" w:author="Στάθης Καπ" w:date="2023-03-09T04:10:00Z">
              <w:tcPr>
                <w:tcW w:w="454" w:type="dxa"/>
                <w:vAlign w:val="center"/>
              </w:tcPr>
            </w:tcPrChange>
          </w:tcPr>
          <w:p w14:paraId="0D600817" w14:textId="026D80F2" w:rsidR="00B7579D" w:rsidRPr="007E0F91" w:rsidRDefault="00B7579D" w:rsidP="00B7579D">
            <w:pPr>
              <w:jc w:val="center"/>
              <w:rPr>
                <w:ins w:id="10978" w:author="Στάθης Καπ" w:date="2023-03-09T00:33:00Z"/>
                <w:sz w:val="16"/>
                <w:szCs w:val="16"/>
              </w:rPr>
            </w:pPr>
            <w:ins w:id="10979"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980"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981" w:author="Στάθης Καπ" w:date="2023-03-09T00:33:00Z"/>
                <w:sz w:val="16"/>
                <w:szCs w:val="16"/>
              </w:rPr>
            </w:pPr>
            <w:ins w:id="10982"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983" w:author="Στάθης Καπ" w:date="2023-03-09T00:33:00Z"/>
          <w:trPrChange w:id="1098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8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986" w:author="Στάθης Καπ" w:date="2023-03-09T00:33:00Z"/>
                <w:sz w:val="16"/>
                <w:szCs w:val="16"/>
              </w:rPr>
            </w:pPr>
            <w:ins w:id="10987" w:author="Στάθης Καπ" w:date="2023-03-09T00:36:00Z">
              <w:r w:rsidRPr="007E0F91">
                <w:rPr>
                  <w:sz w:val="16"/>
                  <w:szCs w:val="16"/>
                </w:rPr>
                <w:t>pr03</w:t>
              </w:r>
            </w:ins>
          </w:p>
        </w:tc>
        <w:tc>
          <w:tcPr>
            <w:tcW w:w="565" w:type="dxa"/>
            <w:tcBorders>
              <w:left w:val="single" w:sz="4" w:space="0" w:color="auto"/>
            </w:tcBorders>
            <w:vAlign w:val="center"/>
            <w:tcPrChange w:id="10988"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989" w:author="Στάθης Καπ" w:date="2023-03-09T00:33:00Z"/>
                <w:sz w:val="16"/>
                <w:szCs w:val="16"/>
              </w:rPr>
            </w:pPr>
            <w:ins w:id="10990"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991"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992" w:author="Στάθης Καπ" w:date="2023-03-09T00:33:00Z"/>
                <w:sz w:val="16"/>
                <w:szCs w:val="16"/>
              </w:rPr>
            </w:pPr>
            <w:ins w:id="10993"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994"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995" w:author="Στάθης Καπ" w:date="2023-03-09T00:33:00Z"/>
                <w:sz w:val="16"/>
                <w:szCs w:val="16"/>
              </w:rPr>
            </w:pPr>
            <w:ins w:id="10996" w:author="Στάθης Καπ" w:date="2023-03-09T02:06:00Z">
              <w:r w:rsidRPr="007E0F91">
                <w:rPr>
                  <w:rFonts w:ascii="Calibri" w:hAnsi="Calibri" w:cs="Calibri"/>
                  <w:color w:val="000000"/>
                  <w:sz w:val="16"/>
                  <w:szCs w:val="16"/>
                </w:rPr>
                <w:t>376</w:t>
              </w:r>
            </w:ins>
          </w:p>
        </w:tc>
        <w:tc>
          <w:tcPr>
            <w:tcW w:w="708" w:type="dxa"/>
            <w:vAlign w:val="center"/>
            <w:tcPrChange w:id="10997" w:author="Στάθης Καπ" w:date="2023-03-09T04:10:00Z">
              <w:tcPr>
                <w:tcW w:w="708" w:type="dxa"/>
                <w:vAlign w:val="center"/>
              </w:tcPr>
            </w:tcPrChange>
          </w:tcPr>
          <w:p w14:paraId="6D4084ED" w14:textId="32459370" w:rsidR="00B7579D" w:rsidRPr="007E0F91" w:rsidRDefault="00B7579D" w:rsidP="00B7579D">
            <w:pPr>
              <w:jc w:val="center"/>
              <w:rPr>
                <w:ins w:id="10998" w:author="Στάθης Καπ" w:date="2023-03-09T00:33:00Z"/>
                <w:sz w:val="16"/>
                <w:szCs w:val="16"/>
              </w:rPr>
            </w:pPr>
            <w:ins w:id="10999"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1000"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1001" w:author="Στάθης Καπ" w:date="2023-03-09T00:33:00Z"/>
                <w:sz w:val="16"/>
                <w:szCs w:val="16"/>
              </w:rPr>
            </w:pPr>
          </w:p>
        </w:tc>
        <w:tc>
          <w:tcPr>
            <w:tcW w:w="453" w:type="dxa"/>
            <w:tcBorders>
              <w:left w:val="single" w:sz="4" w:space="0" w:color="auto"/>
            </w:tcBorders>
            <w:vAlign w:val="center"/>
            <w:tcPrChange w:id="11002"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1003" w:author="Στάθης Καπ" w:date="2023-03-09T00:33:00Z"/>
                <w:sz w:val="16"/>
                <w:szCs w:val="16"/>
              </w:rPr>
            </w:pPr>
            <w:ins w:id="11004" w:author="Στάθης Καπ" w:date="2023-03-09T02:06:00Z">
              <w:r w:rsidRPr="007E0F91">
                <w:rPr>
                  <w:rFonts w:ascii="Calibri" w:hAnsi="Calibri" w:cs="Calibri"/>
                  <w:color w:val="000000"/>
                  <w:sz w:val="16"/>
                  <w:szCs w:val="16"/>
                </w:rPr>
                <w:t>366</w:t>
              </w:r>
            </w:ins>
          </w:p>
        </w:tc>
        <w:tc>
          <w:tcPr>
            <w:tcW w:w="454" w:type="dxa"/>
            <w:vAlign w:val="center"/>
            <w:tcPrChange w:id="11005" w:author="Στάθης Καπ" w:date="2023-03-09T04:10:00Z">
              <w:tcPr>
                <w:tcW w:w="454" w:type="dxa"/>
                <w:vAlign w:val="center"/>
              </w:tcPr>
            </w:tcPrChange>
          </w:tcPr>
          <w:p w14:paraId="15F640E1" w14:textId="1F7E2581" w:rsidR="00B7579D" w:rsidRPr="007E0F91" w:rsidRDefault="00B7579D" w:rsidP="00B7579D">
            <w:pPr>
              <w:jc w:val="center"/>
              <w:rPr>
                <w:ins w:id="11006" w:author="Στάθης Καπ" w:date="2023-03-09T00:33:00Z"/>
                <w:sz w:val="16"/>
                <w:szCs w:val="16"/>
              </w:rPr>
            </w:pPr>
            <w:ins w:id="11007" w:author="Στάθης Καπ" w:date="2023-03-09T02:06:00Z">
              <w:r w:rsidRPr="007E0F91">
                <w:rPr>
                  <w:rFonts w:ascii="Calibri" w:hAnsi="Calibri" w:cs="Calibri"/>
                  <w:color w:val="000000"/>
                  <w:sz w:val="16"/>
                  <w:szCs w:val="16"/>
                </w:rPr>
                <w:t>2.66</w:t>
              </w:r>
            </w:ins>
          </w:p>
        </w:tc>
        <w:tc>
          <w:tcPr>
            <w:tcW w:w="454" w:type="dxa"/>
            <w:vAlign w:val="center"/>
            <w:tcPrChange w:id="11008" w:author="Στάθης Καπ" w:date="2023-03-09T04:10:00Z">
              <w:tcPr>
                <w:tcW w:w="454" w:type="dxa"/>
                <w:vAlign w:val="center"/>
              </w:tcPr>
            </w:tcPrChange>
          </w:tcPr>
          <w:p w14:paraId="2323A765" w14:textId="30D2478A" w:rsidR="00B7579D" w:rsidRPr="007E0F91" w:rsidRDefault="00B7579D" w:rsidP="00B7579D">
            <w:pPr>
              <w:jc w:val="center"/>
              <w:rPr>
                <w:ins w:id="11009" w:author="Στάθης Καπ" w:date="2023-03-09T00:33:00Z"/>
                <w:sz w:val="16"/>
                <w:szCs w:val="16"/>
              </w:rPr>
            </w:pPr>
            <w:ins w:id="11010"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1011"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1012" w:author="Στάθης Καπ" w:date="2023-03-09T00:33:00Z"/>
                <w:sz w:val="16"/>
                <w:szCs w:val="16"/>
              </w:rPr>
            </w:pPr>
            <w:ins w:id="11013"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1014"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1015" w:author="Στάθης Καπ" w:date="2023-03-09T00:33:00Z"/>
                <w:sz w:val="16"/>
                <w:szCs w:val="16"/>
              </w:rPr>
            </w:pPr>
            <w:ins w:id="11016" w:author="Στάθης Καπ" w:date="2023-03-09T02:06:00Z">
              <w:r w:rsidRPr="007E0F91">
                <w:rPr>
                  <w:rFonts w:ascii="Calibri" w:hAnsi="Calibri" w:cs="Calibri"/>
                  <w:color w:val="000000"/>
                  <w:sz w:val="16"/>
                  <w:szCs w:val="16"/>
                </w:rPr>
                <w:t>350</w:t>
              </w:r>
            </w:ins>
          </w:p>
        </w:tc>
        <w:tc>
          <w:tcPr>
            <w:tcW w:w="454" w:type="dxa"/>
            <w:vAlign w:val="center"/>
            <w:tcPrChange w:id="11017" w:author="Στάθης Καπ" w:date="2023-03-09T04:10:00Z">
              <w:tcPr>
                <w:tcW w:w="454" w:type="dxa"/>
                <w:vAlign w:val="center"/>
              </w:tcPr>
            </w:tcPrChange>
          </w:tcPr>
          <w:p w14:paraId="6DC39155" w14:textId="773FC222" w:rsidR="00B7579D" w:rsidRPr="007E0F91" w:rsidRDefault="00B7579D" w:rsidP="00B7579D">
            <w:pPr>
              <w:jc w:val="center"/>
              <w:rPr>
                <w:ins w:id="11018" w:author="Στάθης Καπ" w:date="2023-03-09T00:33:00Z"/>
                <w:sz w:val="16"/>
                <w:szCs w:val="16"/>
              </w:rPr>
            </w:pPr>
            <w:ins w:id="11019" w:author="Στάθης Καπ" w:date="2023-03-09T02:06:00Z">
              <w:r w:rsidRPr="007E0F91">
                <w:rPr>
                  <w:rFonts w:ascii="Calibri" w:hAnsi="Calibri" w:cs="Calibri"/>
                  <w:color w:val="000000"/>
                  <w:sz w:val="16"/>
                  <w:szCs w:val="16"/>
                </w:rPr>
                <w:t>6.91</w:t>
              </w:r>
            </w:ins>
          </w:p>
        </w:tc>
        <w:tc>
          <w:tcPr>
            <w:tcW w:w="454" w:type="dxa"/>
            <w:vAlign w:val="center"/>
            <w:tcPrChange w:id="11020" w:author="Στάθης Καπ" w:date="2023-03-09T04:10:00Z">
              <w:tcPr>
                <w:tcW w:w="454" w:type="dxa"/>
                <w:vAlign w:val="center"/>
              </w:tcPr>
            </w:tcPrChange>
          </w:tcPr>
          <w:p w14:paraId="02AB4FC9" w14:textId="11EFDEF0" w:rsidR="00B7579D" w:rsidRPr="007E0F91" w:rsidRDefault="00B7579D" w:rsidP="00B7579D">
            <w:pPr>
              <w:jc w:val="center"/>
              <w:rPr>
                <w:ins w:id="11021" w:author="Στάθης Καπ" w:date="2023-03-09T00:33:00Z"/>
                <w:sz w:val="16"/>
                <w:szCs w:val="16"/>
              </w:rPr>
            </w:pPr>
            <w:ins w:id="11022"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1023"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1024" w:author="Στάθης Καπ" w:date="2023-03-09T00:33:00Z"/>
                <w:sz w:val="16"/>
                <w:szCs w:val="16"/>
              </w:rPr>
            </w:pPr>
            <w:ins w:id="11025"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1026"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1027" w:author="Στάθης Καπ" w:date="2023-03-09T00:33:00Z"/>
                <w:sz w:val="16"/>
                <w:szCs w:val="16"/>
              </w:rPr>
            </w:pPr>
            <w:ins w:id="11028" w:author="Στάθης Καπ" w:date="2023-03-09T02:06:00Z">
              <w:r w:rsidRPr="007E0F91">
                <w:rPr>
                  <w:rFonts w:ascii="Calibri" w:hAnsi="Calibri" w:cs="Calibri"/>
                  <w:color w:val="000000"/>
                  <w:sz w:val="16"/>
                  <w:szCs w:val="16"/>
                </w:rPr>
                <w:t>309</w:t>
              </w:r>
            </w:ins>
          </w:p>
        </w:tc>
        <w:tc>
          <w:tcPr>
            <w:tcW w:w="454" w:type="dxa"/>
            <w:vAlign w:val="center"/>
            <w:tcPrChange w:id="11029" w:author="Στάθης Καπ" w:date="2023-03-09T04:10:00Z">
              <w:tcPr>
                <w:tcW w:w="454" w:type="dxa"/>
                <w:vAlign w:val="center"/>
              </w:tcPr>
            </w:tcPrChange>
          </w:tcPr>
          <w:p w14:paraId="3413D5D6" w14:textId="04918046" w:rsidR="00B7579D" w:rsidRPr="007E0F91" w:rsidRDefault="00B7579D" w:rsidP="00B7579D">
            <w:pPr>
              <w:jc w:val="center"/>
              <w:rPr>
                <w:ins w:id="11030" w:author="Στάθης Καπ" w:date="2023-03-09T00:33:00Z"/>
                <w:sz w:val="16"/>
                <w:szCs w:val="16"/>
              </w:rPr>
            </w:pPr>
            <w:ins w:id="11031" w:author="Στάθης Καπ" w:date="2023-03-09T02:06:00Z">
              <w:r w:rsidRPr="007E0F91">
                <w:rPr>
                  <w:rFonts w:ascii="Calibri" w:hAnsi="Calibri" w:cs="Calibri"/>
                  <w:color w:val="000000"/>
                  <w:sz w:val="16"/>
                  <w:szCs w:val="16"/>
                </w:rPr>
                <w:t>17.82</w:t>
              </w:r>
            </w:ins>
          </w:p>
        </w:tc>
        <w:tc>
          <w:tcPr>
            <w:tcW w:w="454" w:type="dxa"/>
            <w:vAlign w:val="center"/>
            <w:tcPrChange w:id="11032" w:author="Στάθης Καπ" w:date="2023-03-09T04:10:00Z">
              <w:tcPr>
                <w:tcW w:w="454" w:type="dxa"/>
                <w:vAlign w:val="center"/>
              </w:tcPr>
            </w:tcPrChange>
          </w:tcPr>
          <w:p w14:paraId="77FF5126" w14:textId="6739F1C7" w:rsidR="00B7579D" w:rsidRPr="007E0F91" w:rsidRDefault="00B7579D" w:rsidP="00B7579D">
            <w:pPr>
              <w:jc w:val="center"/>
              <w:rPr>
                <w:ins w:id="11033" w:author="Στάθης Καπ" w:date="2023-03-09T00:33:00Z"/>
                <w:sz w:val="16"/>
                <w:szCs w:val="16"/>
              </w:rPr>
            </w:pPr>
            <w:ins w:id="11034"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1035"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1036" w:author="Στάθης Καπ" w:date="2023-03-09T00:33:00Z"/>
                <w:sz w:val="16"/>
                <w:szCs w:val="16"/>
              </w:rPr>
            </w:pPr>
            <w:ins w:id="11037"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1038" w:author="Στάθης Καπ" w:date="2023-03-09T00:33:00Z"/>
          <w:trPrChange w:id="1103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4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1041" w:author="Στάθης Καπ" w:date="2023-03-09T00:33:00Z"/>
                <w:sz w:val="16"/>
                <w:szCs w:val="16"/>
              </w:rPr>
            </w:pPr>
            <w:ins w:id="11042" w:author="Στάθης Καπ" w:date="2023-03-09T00:36:00Z">
              <w:r w:rsidRPr="007E0F91">
                <w:rPr>
                  <w:sz w:val="16"/>
                  <w:szCs w:val="16"/>
                </w:rPr>
                <w:t>pr04</w:t>
              </w:r>
            </w:ins>
          </w:p>
        </w:tc>
        <w:tc>
          <w:tcPr>
            <w:tcW w:w="565" w:type="dxa"/>
            <w:tcBorders>
              <w:left w:val="single" w:sz="4" w:space="0" w:color="auto"/>
            </w:tcBorders>
            <w:vAlign w:val="center"/>
            <w:tcPrChange w:id="11043"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1044" w:author="Στάθης Καπ" w:date="2023-03-09T00:33:00Z"/>
                <w:sz w:val="16"/>
                <w:szCs w:val="16"/>
              </w:rPr>
            </w:pPr>
            <w:ins w:id="11045"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1046"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1047" w:author="Στάθης Καπ" w:date="2023-03-09T00:33:00Z"/>
                <w:sz w:val="16"/>
                <w:szCs w:val="16"/>
              </w:rPr>
            </w:pPr>
            <w:ins w:id="11048"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1049"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1050" w:author="Στάθης Καπ" w:date="2023-03-09T00:33:00Z"/>
                <w:sz w:val="16"/>
                <w:szCs w:val="16"/>
              </w:rPr>
            </w:pPr>
            <w:ins w:id="11051" w:author="Στάθης Καπ" w:date="2023-03-09T02:06:00Z">
              <w:r w:rsidRPr="007E0F91">
                <w:rPr>
                  <w:rFonts w:ascii="Calibri" w:hAnsi="Calibri" w:cs="Calibri"/>
                  <w:color w:val="000000"/>
                  <w:sz w:val="16"/>
                  <w:szCs w:val="16"/>
                </w:rPr>
                <w:t>478</w:t>
              </w:r>
            </w:ins>
          </w:p>
        </w:tc>
        <w:tc>
          <w:tcPr>
            <w:tcW w:w="708" w:type="dxa"/>
            <w:vAlign w:val="center"/>
            <w:tcPrChange w:id="11052" w:author="Στάθης Καπ" w:date="2023-03-09T04:10:00Z">
              <w:tcPr>
                <w:tcW w:w="708" w:type="dxa"/>
                <w:vAlign w:val="center"/>
              </w:tcPr>
            </w:tcPrChange>
          </w:tcPr>
          <w:p w14:paraId="35AAD360" w14:textId="5C0EC01B" w:rsidR="00B7579D" w:rsidRPr="007E0F91" w:rsidRDefault="00B7579D" w:rsidP="00B7579D">
            <w:pPr>
              <w:jc w:val="center"/>
              <w:rPr>
                <w:ins w:id="11053" w:author="Στάθης Καπ" w:date="2023-03-09T00:33:00Z"/>
                <w:sz w:val="16"/>
                <w:szCs w:val="16"/>
              </w:rPr>
            </w:pPr>
            <w:ins w:id="11054"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1055"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1056" w:author="Στάθης Καπ" w:date="2023-03-09T00:33:00Z"/>
                <w:sz w:val="16"/>
                <w:szCs w:val="16"/>
              </w:rPr>
            </w:pPr>
          </w:p>
        </w:tc>
        <w:tc>
          <w:tcPr>
            <w:tcW w:w="453" w:type="dxa"/>
            <w:tcBorders>
              <w:left w:val="single" w:sz="4" w:space="0" w:color="auto"/>
            </w:tcBorders>
            <w:vAlign w:val="center"/>
            <w:tcPrChange w:id="11057"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1058" w:author="Στάθης Καπ" w:date="2023-03-09T00:33:00Z"/>
                <w:sz w:val="16"/>
                <w:szCs w:val="16"/>
              </w:rPr>
            </w:pPr>
            <w:ins w:id="11059" w:author="Στάθης Καπ" w:date="2023-03-09T02:06:00Z">
              <w:r w:rsidRPr="007E0F91">
                <w:rPr>
                  <w:rFonts w:ascii="Calibri" w:hAnsi="Calibri" w:cs="Calibri"/>
                  <w:color w:val="000000"/>
                  <w:sz w:val="16"/>
                  <w:szCs w:val="16"/>
                </w:rPr>
                <w:t>447</w:t>
              </w:r>
            </w:ins>
          </w:p>
        </w:tc>
        <w:tc>
          <w:tcPr>
            <w:tcW w:w="454" w:type="dxa"/>
            <w:vAlign w:val="center"/>
            <w:tcPrChange w:id="11060" w:author="Στάθης Καπ" w:date="2023-03-09T04:10:00Z">
              <w:tcPr>
                <w:tcW w:w="454" w:type="dxa"/>
                <w:vAlign w:val="center"/>
              </w:tcPr>
            </w:tcPrChange>
          </w:tcPr>
          <w:p w14:paraId="5A62D158" w14:textId="5FD7EC78" w:rsidR="00B7579D" w:rsidRPr="007E0F91" w:rsidRDefault="00B7579D" w:rsidP="00B7579D">
            <w:pPr>
              <w:jc w:val="center"/>
              <w:rPr>
                <w:ins w:id="11061" w:author="Στάθης Καπ" w:date="2023-03-09T00:33:00Z"/>
                <w:sz w:val="16"/>
                <w:szCs w:val="16"/>
              </w:rPr>
            </w:pPr>
            <w:ins w:id="11062" w:author="Στάθης Καπ" w:date="2023-03-09T02:06:00Z">
              <w:r w:rsidRPr="007E0F91">
                <w:rPr>
                  <w:rFonts w:ascii="Calibri" w:hAnsi="Calibri" w:cs="Calibri"/>
                  <w:color w:val="000000"/>
                  <w:sz w:val="16"/>
                  <w:szCs w:val="16"/>
                </w:rPr>
                <w:t>6.49</w:t>
              </w:r>
            </w:ins>
          </w:p>
        </w:tc>
        <w:tc>
          <w:tcPr>
            <w:tcW w:w="454" w:type="dxa"/>
            <w:vAlign w:val="center"/>
            <w:tcPrChange w:id="11063" w:author="Στάθης Καπ" w:date="2023-03-09T04:10:00Z">
              <w:tcPr>
                <w:tcW w:w="454" w:type="dxa"/>
                <w:vAlign w:val="center"/>
              </w:tcPr>
            </w:tcPrChange>
          </w:tcPr>
          <w:p w14:paraId="1C05FC35" w14:textId="49708171" w:rsidR="00B7579D" w:rsidRPr="007E0F91" w:rsidRDefault="00B7579D" w:rsidP="00B7579D">
            <w:pPr>
              <w:jc w:val="center"/>
              <w:rPr>
                <w:ins w:id="11064" w:author="Στάθης Καπ" w:date="2023-03-09T00:33:00Z"/>
                <w:sz w:val="16"/>
                <w:szCs w:val="16"/>
              </w:rPr>
            </w:pPr>
            <w:ins w:id="11065"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1066"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1067" w:author="Στάθης Καπ" w:date="2023-03-09T00:33:00Z"/>
                <w:sz w:val="16"/>
                <w:szCs w:val="16"/>
              </w:rPr>
            </w:pPr>
            <w:ins w:id="11068"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1069"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1070" w:author="Στάθης Καπ" w:date="2023-03-09T00:33:00Z"/>
                <w:sz w:val="16"/>
                <w:szCs w:val="16"/>
              </w:rPr>
            </w:pPr>
            <w:ins w:id="11071" w:author="Στάθης Καπ" w:date="2023-03-09T02:06:00Z">
              <w:r w:rsidRPr="007E0F91">
                <w:rPr>
                  <w:rFonts w:ascii="Calibri" w:hAnsi="Calibri" w:cs="Calibri"/>
                  <w:color w:val="000000"/>
                  <w:sz w:val="16"/>
                  <w:szCs w:val="16"/>
                </w:rPr>
                <w:t>411</w:t>
              </w:r>
            </w:ins>
          </w:p>
        </w:tc>
        <w:tc>
          <w:tcPr>
            <w:tcW w:w="454" w:type="dxa"/>
            <w:vAlign w:val="center"/>
            <w:tcPrChange w:id="11072" w:author="Στάθης Καπ" w:date="2023-03-09T04:10:00Z">
              <w:tcPr>
                <w:tcW w:w="454" w:type="dxa"/>
                <w:vAlign w:val="center"/>
              </w:tcPr>
            </w:tcPrChange>
          </w:tcPr>
          <w:p w14:paraId="1930543F" w14:textId="6E0B144A" w:rsidR="00B7579D" w:rsidRPr="007E0F91" w:rsidRDefault="00B7579D" w:rsidP="00B7579D">
            <w:pPr>
              <w:jc w:val="center"/>
              <w:rPr>
                <w:ins w:id="11073" w:author="Στάθης Καπ" w:date="2023-03-09T00:33:00Z"/>
                <w:sz w:val="16"/>
                <w:szCs w:val="16"/>
              </w:rPr>
            </w:pPr>
            <w:ins w:id="11074" w:author="Στάθης Καπ" w:date="2023-03-09T02:06:00Z">
              <w:r w:rsidRPr="007E0F91">
                <w:rPr>
                  <w:rFonts w:ascii="Calibri" w:hAnsi="Calibri" w:cs="Calibri"/>
                  <w:color w:val="000000"/>
                  <w:sz w:val="16"/>
                  <w:szCs w:val="16"/>
                </w:rPr>
                <w:t>14.02</w:t>
              </w:r>
            </w:ins>
          </w:p>
        </w:tc>
        <w:tc>
          <w:tcPr>
            <w:tcW w:w="454" w:type="dxa"/>
            <w:vAlign w:val="center"/>
            <w:tcPrChange w:id="11075" w:author="Στάθης Καπ" w:date="2023-03-09T04:10:00Z">
              <w:tcPr>
                <w:tcW w:w="454" w:type="dxa"/>
                <w:vAlign w:val="center"/>
              </w:tcPr>
            </w:tcPrChange>
          </w:tcPr>
          <w:p w14:paraId="6E1CA942" w14:textId="05A018F4" w:rsidR="00B7579D" w:rsidRPr="007E0F91" w:rsidRDefault="00B7579D" w:rsidP="00B7579D">
            <w:pPr>
              <w:jc w:val="center"/>
              <w:rPr>
                <w:ins w:id="11076" w:author="Στάθης Καπ" w:date="2023-03-09T00:33:00Z"/>
                <w:sz w:val="16"/>
                <w:szCs w:val="16"/>
              </w:rPr>
            </w:pPr>
            <w:ins w:id="11077"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1078"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1079" w:author="Στάθης Καπ" w:date="2023-03-09T00:33:00Z"/>
                <w:sz w:val="16"/>
                <w:szCs w:val="16"/>
              </w:rPr>
            </w:pPr>
            <w:ins w:id="11080"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1081"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1082" w:author="Στάθης Καπ" w:date="2023-03-09T00:33:00Z"/>
                <w:sz w:val="16"/>
                <w:szCs w:val="16"/>
              </w:rPr>
            </w:pPr>
            <w:ins w:id="11083" w:author="Στάθης Καπ" w:date="2023-03-09T02:06:00Z">
              <w:r w:rsidRPr="007E0F91">
                <w:rPr>
                  <w:rFonts w:ascii="Calibri" w:hAnsi="Calibri" w:cs="Calibri"/>
                  <w:color w:val="000000"/>
                  <w:sz w:val="16"/>
                  <w:szCs w:val="16"/>
                </w:rPr>
                <w:t>433</w:t>
              </w:r>
            </w:ins>
          </w:p>
        </w:tc>
        <w:tc>
          <w:tcPr>
            <w:tcW w:w="454" w:type="dxa"/>
            <w:vAlign w:val="center"/>
            <w:tcPrChange w:id="11084" w:author="Στάθης Καπ" w:date="2023-03-09T04:10:00Z">
              <w:tcPr>
                <w:tcW w:w="454" w:type="dxa"/>
                <w:vAlign w:val="center"/>
              </w:tcPr>
            </w:tcPrChange>
          </w:tcPr>
          <w:p w14:paraId="2885AF98" w14:textId="2FBE7EB9" w:rsidR="00B7579D" w:rsidRPr="007E0F91" w:rsidRDefault="00B7579D" w:rsidP="00B7579D">
            <w:pPr>
              <w:jc w:val="center"/>
              <w:rPr>
                <w:ins w:id="11085" w:author="Στάθης Καπ" w:date="2023-03-09T00:33:00Z"/>
                <w:sz w:val="16"/>
                <w:szCs w:val="16"/>
              </w:rPr>
            </w:pPr>
            <w:ins w:id="11086" w:author="Στάθης Καπ" w:date="2023-03-09T02:06:00Z">
              <w:r w:rsidRPr="007E0F91">
                <w:rPr>
                  <w:rFonts w:ascii="Calibri" w:hAnsi="Calibri" w:cs="Calibri"/>
                  <w:color w:val="000000"/>
                  <w:sz w:val="16"/>
                  <w:szCs w:val="16"/>
                </w:rPr>
                <w:t>9.41</w:t>
              </w:r>
            </w:ins>
          </w:p>
        </w:tc>
        <w:tc>
          <w:tcPr>
            <w:tcW w:w="454" w:type="dxa"/>
            <w:vAlign w:val="center"/>
            <w:tcPrChange w:id="11087" w:author="Στάθης Καπ" w:date="2023-03-09T04:10:00Z">
              <w:tcPr>
                <w:tcW w:w="454" w:type="dxa"/>
                <w:vAlign w:val="center"/>
              </w:tcPr>
            </w:tcPrChange>
          </w:tcPr>
          <w:p w14:paraId="2BAE19D6" w14:textId="1D215678" w:rsidR="00B7579D" w:rsidRPr="007E0F91" w:rsidRDefault="00B7579D" w:rsidP="00B7579D">
            <w:pPr>
              <w:jc w:val="center"/>
              <w:rPr>
                <w:ins w:id="11088" w:author="Στάθης Καπ" w:date="2023-03-09T00:33:00Z"/>
                <w:sz w:val="16"/>
                <w:szCs w:val="16"/>
              </w:rPr>
            </w:pPr>
            <w:ins w:id="11089"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1090"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1091" w:author="Στάθης Καπ" w:date="2023-03-09T00:33:00Z"/>
                <w:sz w:val="16"/>
                <w:szCs w:val="16"/>
              </w:rPr>
            </w:pPr>
            <w:ins w:id="11092"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1093" w:author="Στάθης Καπ" w:date="2023-03-09T00:34:00Z"/>
          <w:trPrChange w:id="1109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9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1096" w:author="Στάθης Καπ" w:date="2023-03-09T00:34:00Z"/>
                <w:sz w:val="16"/>
                <w:szCs w:val="16"/>
              </w:rPr>
            </w:pPr>
            <w:ins w:id="11097" w:author="Στάθης Καπ" w:date="2023-03-09T00:36:00Z">
              <w:r w:rsidRPr="007E0F91">
                <w:rPr>
                  <w:sz w:val="16"/>
                  <w:szCs w:val="16"/>
                </w:rPr>
                <w:t>pr05</w:t>
              </w:r>
            </w:ins>
          </w:p>
        </w:tc>
        <w:tc>
          <w:tcPr>
            <w:tcW w:w="565" w:type="dxa"/>
            <w:tcBorders>
              <w:left w:val="single" w:sz="4" w:space="0" w:color="auto"/>
            </w:tcBorders>
            <w:vAlign w:val="center"/>
            <w:tcPrChange w:id="11098"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1099" w:author="Στάθης Καπ" w:date="2023-03-09T00:34:00Z"/>
                <w:sz w:val="16"/>
                <w:szCs w:val="16"/>
              </w:rPr>
            </w:pPr>
            <w:ins w:id="11100"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1101"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1102" w:author="Στάθης Καπ" w:date="2023-03-09T00:34:00Z"/>
                <w:sz w:val="16"/>
                <w:szCs w:val="16"/>
              </w:rPr>
            </w:pPr>
            <w:ins w:id="11103"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1104"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1105" w:author="Στάθης Καπ" w:date="2023-03-09T00:34:00Z"/>
                <w:sz w:val="16"/>
                <w:szCs w:val="16"/>
              </w:rPr>
            </w:pPr>
            <w:ins w:id="11106" w:author="Στάθης Καπ" w:date="2023-03-09T02:06:00Z">
              <w:r w:rsidRPr="007E0F91">
                <w:rPr>
                  <w:rFonts w:ascii="Calibri" w:hAnsi="Calibri" w:cs="Calibri"/>
                  <w:color w:val="000000"/>
                  <w:sz w:val="16"/>
                  <w:szCs w:val="16"/>
                </w:rPr>
                <w:t>524</w:t>
              </w:r>
            </w:ins>
          </w:p>
        </w:tc>
        <w:tc>
          <w:tcPr>
            <w:tcW w:w="708" w:type="dxa"/>
            <w:vAlign w:val="center"/>
            <w:tcPrChange w:id="11107" w:author="Στάθης Καπ" w:date="2023-03-09T04:10:00Z">
              <w:tcPr>
                <w:tcW w:w="708" w:type="dxa"/>
                <w:vAlign w:val="center"/>
              </w:tcPr>
            </w:tcPrChange>
          </w:tcPr>
          <w:p w14:paraId="1E79382B" w14:textId="3008F114" w:rsidR="00B7579D" w:rsidRPr="007E0F91" w:rsidRDefault="00B7579D" w:rsidP="00B7579D">
            <w:pPr>
              <w:jc w:val="center"/>
              <w:rPr>
                <w:ins w:id="11108" w:author="Στάθης Καπ" w:date="2023-03-09T00:34:00Z"/>
                <w:sz w:val="16"/>
                <w:szCs w:val="16"/>
              </w:rPr>
            </w:pPr>
            <w:ins w:id="11109"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1110"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1111" w:author="Στάθης Καπ" w:date="2023-03-09T00:34:00Z"/>
                <w:sz w:val="16"/>
                <w:szCs w:val="16"/>
              </w:rPr>
            </w:pPr>
          </w:p>
        </w:tc>
        <w:tc>
          <w:tcPr>
            <w:tcW w:w="453" w:type="dxa"/>
            <w:tcBorders>
              <w:left w:val="single" w:sz="4" w:space="0" w:color="auto"/>
            </w:tcBorders>
            <w:vAlign w:val="center"/>
            <w:tcPrChange w:id="11112"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1113" w:author="Στάθης Καπ" w:date="2023-03-09T00:34:00Z"/>
                <w:sz w:val="16"/>
                <w:szCs w:val="16"/>
              </w:rPr>
            </w:pPr>
            <w:ins w:id="11114" w:author="Στάθης Καπ" w:date="2023-03-09T02:06:00Z">
              <w:r w:rsidRPr="007E0F91">
                <w:rPr>
                  <w:rFonts w:ascii="Calibri" w:hAnsi="Calibri" w:cs="Calibri"/>
                  <w:color w:val="000000"/>
                  <w:sz w:val="16"/>
                  <w:szCs w:val="16"/>
                </w:rPr>
                <w:t>511</w:t>
              </w:r>
            </w:ins>
          </w:p>
        </w:tc>
        <w:tc>
          <w:tcPr>
            <w:tcW w:w="454" w:type="dxa"/>
            <w:vAlign w:val="center"/>
            <w:tcPrChange w:id="11115" w:author="Στάθης Καπ" w:date="2023-03-09T04:10:00Z">
              <w:tcPr>
                <w:tcW w:w="454" w:type="dxa"/>
                <w:vAlign w:val="center"/>
              </w:tcPr>
            </w:tcPrChange>
          </w:tcPr>
          <w:p w14:paraId="77C12842" w14:textId="18E8FD73" w:rsidR="00B7579D" w:rsidRPr="007E0F91" w:rsidRDefault="00B7579D" w:rsidP="00B7579D">
            <w:pPr>
              <w:jc w:val="center"/>
              <w:rPr>
                <w:ins w:id="11116" w:author="Στάθης Καπ" w:date="2023-03-09T00:34:00Z"/>
                <w:sz w:val="16"/>
                <w:szCs w:val="16"/>
              </w:rPr>
            </w:pPr>
            <w:ins w:id="11117" w:author="Στάθης Καπ" w:date="2023-03-09T02:06:00Z">
              <w:r w:rsidRPr="007E0F91">
                <w:rPr>
                  <w:rFonts w:ascii="Calibri" w:hAnsi="Calibri" w:cs="Calibri"/>
                  <w:color w:val="000000"/>
                  <w:sz w:val="16"/>
                  <w:szCs w:val="16"/>
                </w:rPr>
                <w:t>2.48</w:t>
              </w:r>
            </w:ins>
          </w:p>
        </w:tc>
        <w:tc>
          <w:tcPr>
            <w:tcW w:w="454" w:type="dxa"/>
            <w:vAlign w:val="center"/>
            <w:tcPrChange w:id="11118" w:author="Στάθης Καπ" w:date="2023-03-09T04:10:00Z">
              <w:tcPr>
                <w:tcW w:w="454" w:type="dxa"/>
                <w:vAlign w:val="center"/>
              </w:tcPr>
            </w:tcPrChange>
          </w:tcPr>
          <w:p w14:paraId="48325FF7" w14:textId="3F32D8BA" w:rsidR="00B7579D" w:rsidRPr="007E0F91" w:rsidRDefault="00B7579D" w:rsidP="00B7579D">
            <w:pPr>
              <w:jc w:val="center"/>
              <w:rPr>
                <w:ins w:id="11119" w:author="Στάθης Καπ" w:date="2023-03-09T00:34:00Z"/>
                <w:sz w:val="16"/>
                <w:szCs w:val="16"/>
              </w:rPr>
            </w:pPr>
            <w:ins w:id="11120"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1121"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1122" w:author="Στάθης Καπ" w:date="2023-03-09T00:34:00Z"/>
                <w:sz w:val="16"/>
                <w:szCs w:val="16"/>
              </w:rPr>
            </w:pPr>
            <w:ins w:id="11123"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1124"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1125" w:author="Στάθης Καπ" w:date="2023-03-09T00:34:00Z"/>
                <w:sz w:val="16"/>
                <w:szCs w:val="16"/>
              </w:rPr>
            </w:pPr>
            <w:ins w:id="11126" w:author="Στάθης Καπ" w:date="2023-03-09T02:06:00Z">
              <w:r w:rsidRPr="007E0F91">
                <w:rPr>
                  <w:rFonts w:ascii="Calibri" w:hAnsi="Calibri" w:cs="Calibri"/>
                  <w:color w:val="000000"/>
                  <w:sz w:val="16"/>
                  <w:szCs w:val="16"/>
                </w:rPr>
                <w:t>486</w:t>
              </w:r>
            </w:ins>
          </w:p>
        </w:tc>
        <w:tc>
          <w:tcPr>
            <w:tcW w:w="454" w:type="dxa"/>
            <w:vAlign w:val="center"/>
            <w:tcPrChange w:id="11127" w:author="Στάθης Καπ" w:date="2023-03-09T04:10:00Z">
              <w:tcPr>
                <w:tcW w:w="454" w:type="dxa"/>
                <w:vAlign w:val="center"/>
              </w:tcPr>
            </w:tcPrChange>
          </w:tcPr>
          <w:p w14:paraId="5C003772" w14:textId="43472E33" w:rsidR="00B7579D" w:rsidRPr="007E0F91" w:rsidRDefault="00B7579D" w:rsidP="00B7579D">
            <w:pPr>
              <w:jc w:val="center"/>
              <w:rPr>
                <w:ins w:id="11128" w:author="Στάθης Καπ" w:date="2023-03-09T00:34:00Z"/>
                <w:sz w:val="16"/>
                <w:szCs w:val="16"/>
              </w:rPr>
            </w:pPr>
            <w:ins w:id="11129" w:author="Στάθης Καπ" w:date="2023-03-09T02:06:00Z">
              <w:r w:rsidRPr="007E0F91">
                <w:rPr>
                  <w:rFonts w:ascii="Calibri" w:hAnsi="Calibri" w:cs="Calibri"/>
                  <w:color w:val="000000"/>
                  <w:sz w:val="16"/>
                  <w:szCs w:val="16"/>
                </w:rPr>
                <w:t>7.25</w:t>
              </w:r>
            </w:ins>
          </w:p>
        </w:tc>
        <w:tc>
          <w:tcPr>
            <w:tcW w:w="454" w:type="dxa"/>
            <w:vAlign w:val="center"/>
            <w:tcPrChange w:id="11130" w:author="Στάθης Καπ" w:date="2023-03-09T04:10:00Z">
              <w:tcPr>
                <w:tcW w:w="454" w:type="dxa"/>
                <w:vAlign w:val="center"/>
              </w:tcPr>
            </w:tcPrChange>
          </w:tcPr>
          <w:p w14:paraId="0F5C011C" w14:textId="2BF4C486" w:rsidR="00B7579D" w:rsidRPr="007E0F91" w:rsidRDefault="00B7579D" w:rsidP="00B7579D">
            <w:pPr>
              <w:jc w:val="center"/>
              <w:rPr>
                <w:ins w:id="11131" w:author="Στάθης Καπ" w:date="2023-03-09T00:34:00Z"/>
                <w:sz w:val="16"/>
                <w:szCs w:val="16"/>
              </w:rPr>
            </w:pPr>
            <w:ins w:id="11132"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1133"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1134" w:author="Στάθης Καπ" w:date="2023-03-09T00:34:00Z"/>
                <w:sz w:val="16"/>
                <w:szCs w:val="16"/>
              </w:rPr>
            </w:pPr>
            <w:ins w:id="11135"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1136"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1137" w:author="Στάθης Καπ" w:date="2023-03-09T00:34:00Z"/>
                <w:sz w:val="16"/>
                <w:szCs w:val="16"/>
              </w:rPr>
            </w:pPr>
            <w:ins w:id="11138" w:author="Στάθης Καπ" w:date="2023-03-09T02:06:00Z">
              <w:r w:rsidRPr="007E0F91">
                <w:rPr>
                  <w:rFonts w:ascii="Calibri" w:hAnsi="Calibri" w:cs="Calibri"/>
                  <w:color w:val="000000"/>
                  <w:sz w:val="16"/>
                  <w:szCs w:val="16"/>
                </w:rPr>
                <w:t>504</w:t>
              </w:r>
            </w:ins>
          </w:p>
        </w:tc>
        <w:tc>
          <w:tcPr>
            <w:tcW w:w="454" w:type="dxa"/>
            <w:vAlign w:val="center"/>
            <w:tcPrChange w:id="11139" w:author="Στάθης Καπ" w:date="2023-03-09T04:10:00Z">
              <w:tcPr>
                <w:tcW w:w="454" w:type="dxa"/>
                <w:vAlign w:val="center"/>
              </w:tcPr>
            </w:tcPrChange>
          </w:tcPr>
          <w:p w14:paraId="7F7A24B6" w14:textId="2DE327ED" w:rsidR="00B7579D" w:rsidRPr="007E0F91" w:rsidRDefault="00B7579D" w:rsidP="00B7579D">
            <w:pPr>
              <w:jc w:val="center"/>
              <w:rPr>
                <w:ins w:id="11140" w:author="Στάθης Καπ" w:date="2023-03-09T00:34:00Z"/>
                <w:sz w:val="16"/>
                <w:szCs w:val="16"/>
              </w:rPr>
            </w:pPr>
            <w:ins w:id="11141" w:author="Στάθης Καπ" w:date="2023-03-09T02:06:00Z">
              <w:r w:rsidRPr="007E0F91">
                <w:rPr>
                  <w:rFonts w:ascii="Calibri" w:hAnsi="Calibri" w:cs="Calibri"/>
                  <w:color w:val="000000"/>
                  <w:sz w:val="16"/>
                  <w:szCs w:val="16"/>
                </w:rPr>
                <w:t>3.82</w:t>
              </w:r>
            </w:ins>
          </w:p>
        </w:tc>
        <w:tc>
          <w:tcPr>
            <w:tcW w:w="454" w:type="dxa"/>
            <w:vAlign w:val="center"/>
            <w:tcPrChange w:id="11142" w:author="Στάθης Καπ" w:date="2023-03-09T04:10:00Z">
              <w:tcPr>
                <w:tcW w:w="454" w:type="dxa"/>
                <w:vAlign w:val="center"/>
              </w:tcPr>
            </w:tcPrChange>
          </w:tcPr>
          <w:p w14:paraId="0BDF4C50" w14:textId="7AFD9027" w:rsidR="00B7579D" w:rsidRPr="007E0F91" w:rsidRDefault="00B7579D" w:rsidP="00B7579D">
            <w:pPr>
              <w:jc w:val="center"/>
              <w:rPr>
                <w:ins w:id="11143" w:author="Στάθης Καπ" w:date="2023-03-09T00:34:00Z"/>
                <w:sz w:val="16"/>
                <w:szCs w:val="16"/>
              </w:rPr>
            </w:pPr>
            <w:ins w:id="11144"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1145"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1146" w:author="Στάθης Καπ" w:date="2023-03-09T00:34:00Z"/>
                <w:sz w:val="16"/>
                <w:szCs w:val="16"/>
              </w:rPr>
            </w:pPr>
            <w:ins w:id="11147"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1148" w:author="Στάθης Καπ" w:date="2023-03-09T00:34:00Z"/>
          <w:trPrChange w:id="1114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5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1151" w:author="Στάθης Καπ" w:date="2023-03-09T00:34:00Z"/>
                <w:sz w:val="16"/>
                <w:szCs w:val="16"/>
              </w:rPr>
            </w:pPr>
            <w:ins w:id="11152" w:author="Στάθης Καπ" w:date="2023-03-09T00:36:00Z">
              <w:r w:rsidRPr="007E0F91">
                <w:rPr>
                  <w:sz w:val="16"/>
                  <w:szCs w:val="16"/>
                </w:rPr>
                <w:t>pr06</w:t>
              </w:r>
            </w:ins>
          </w:p>
        </w:tc>
        <w:tc>
          <w:tcPr>
            <w:tcW w:w="565" w:type="dxa"/>
            <w:tcBorders>
              <w:left w:val="single" w:sz="4" w:space="0" w:color="auto"/>
            </w:tcBorders>
            <w:vAlign w:val="center"/>
            <w:tcPrChange w:id="11153"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1154" w:author="Στάθης Καπ" w:date="2023-03-09T00:34:00Z"/>
                <w:sz w:val="16"/>
                <w:szCs w:val="16"/>
              </w:rPr>
            </w:pPr>
            <w:ins w:id="11155"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1156"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1157" w:author="Στάθης Καπ" w:date="2023-03-09T00:34:00Z"/>
                <w:sz w:val="16"/>
                <w:szCs w:val="16"/>
              </w:rPr>
            </w:pPr>
            <w:ins w:id="11158"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1159"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1160" w:author="Στάθης Καπ" w:date="2023-03-09T00:34:00Z"/>
                <w:sz w:val="16"/>
                <w:szCs w:val="16"/>
              </w:rPr>
            </w:pPr>
            <w:ins w:id="11161" w:author="Στάθης Καπ" w:date="2023-03-09T02:06:00Z">
              <w:r w:rsidRPr="007E0F91">
                <w:rPr>
                  <w:rFonts w:ascii="Calibri" w:hAnsi="Calibri" w:cs="Calibri"/>
                  <w:color w:val="000000"/>
                  <w:sz w:val="16"/>
                  <w:szCs w:val="16"/>
                </w:rPr>
                <w:t>574</w:t>
              </w:r>
            </w:ins>
          </w:p>
        </w:tc>
        <w:tc>
          <w:tcPr>
            <w:tcW w:w="708" w:type="dxa"/>
            <w:vAlign w:val="center"/>
            <w:tcPrChange w:id="11162" w:author="Στάθης Καπ" w:date="2023-03-09T04:10:00Z">
              <w:tcPr>
                <w:tcW w:w="708" w:type="dxa"/>
                <w:vAlign w:val="center"/>
              </w:tcPr>
            </w:tcPrChange>
          </w:tcPr>
          <w:p w14:paraId="64B9ED31" w14:textId="2C6EDD46" w:rsidR="00B7579D" w:rsidRPr="007E0F91" w:rsidRDefault="00B7579D" w:rsidP="00B7579D">
            <w:pPr>
              <w:jc w:val="center"/>
              <w:rPr>
                <w:ins w:id="11163" w:author="Στάθης Καπ" w:date="2023-03-09T00:34:00Z"/>
                <w:sz w:val="16"/>
                <w:szCs w:val="16"/>
              </w:rPr>
            </w:pPr>
            <w:ins w:id="11164"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1165"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1166" w:author="Στάθης Καπ" w:date="2023-03-09T00:34:00Z"/>
                <w:sz w:val="16"/>
                <w:szCs w:val="16"/>
              </w:rPr>
            </w:pPr>
          </w:p>
        </w:tc>
        <w:tc>
          <w:tcPr>
            <w:tcW w:w="453" w:type="dxa"/>
            <w:tcBorders>
              <w:left w:val="single" w:sz="4" w:space="0" w:color="auto"/>
            </w:tcBorders>
            <w:vAlign w:val="center"/>
            <w:tcPrChange w:id="11167"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1168" w:author="Στάθης Καπ" w:date="2023-03-09T00:34:00Z"/>
                <w:sz w:val="16"/>
                <w:szCs w:val="16"/>
              </w:rPr>
            </w:pPr>
            <w:ins w:id="11169" w:author="Στάθης Καπ" w:date="2023-03-09T02:06:00Z">
              <w:r w:rsidRPr="007E0F91">
                <w:rPr>
                  <w:rFonts w:ascii="Calibri" w:hAnsi="Calibri" w:cs="Calibri"/>
                  <w:color w:val="000000"/>
                  <w:sz w:val="16"/>
                  <w:szCs w:val="16"/>
                </w:rPr>
                <w:t>543</w:t>
              </w:r>
            </w:ins>
          </w:p>
        </w:tc>
        <w:tc>
          <w:tcPr>
            <w:tcW w:w="454" w:type="dxa"/>
            <w:vAlign w:val="center"/>
            <w:tcPrChange w:id="11170" w:author="Στάθης Καπ" w:date="2023-03-09T04:10:00Z">
              <w:tcPr>
                <w:tcW w:w="454" w:type="dxa"/>
                <w:vAlign w:val="center"/>
              </w:tcPr>
            </w:tcPrChange>
          </w:tcPr>
          <w:p w14:paraId="2B17141B" w14:textId="3880DADB" w:rsidR="00B7579D" w:rsidRPr="007E0F91" w:rsidRDefault="00B7579D" w:rsidP="00B7579D">
            <w:pPr>
              <w:jc w:val="center"/>
              <w:rPr>
                <w:ins w:id="11171" w:author="Στάθης Καπ" w:date="2023-03-09T00:34:00Z"/>
                <w:sz w:val="16"/>
                <w:szCs w:val="16"/>
              </w:rPr>
            </w:pPr>
            <w:ins w:id="11172" w:author="Στάθης Καπ" w:date="2023-03-09T02:06:00Z">
              <w:r w:rsidRPr="007E0F91">
                <w:rPr>
                  <w:rFonts w:ascii="Calibri" w:hAnsi="Calibri" w:cs="Calibri"/>
                  <w:color w:val="000000"/>
                  <w:sz w:val="16"/>
                  <w:szCs w:val="16"/>
                </w:rPr>
                <w:t>5.4</w:t>
              </w:r>
            </w:ins>
          </w:p>
        </w:tc>
        <w:tc>
          <w:tcPr>
            <w:tcW w:w="454" w:type="dxa"/>
            <w:vAlign w:val="center"/>
            <w:tcPrChange w:id="11173" w:author="Στάθης Καπ" w:date="2023-03-09T04:10:00Z">
              <w:tcPr>
                <w:tcW w:w="454" w:type="dxa"/>
                <w:vAlign w:val="center"/>
              </w:tcPr>
            </w:tcPrChange>
          </w:tcPr>
          <w:p w14:paraId="2F6B12F2" w14:textId="62F0C93B" w:rsidR="00B7579D" w:rsidRPr="007E0F91" w:rsidRDefault="00B7579D" w:rsidP="00B7579D">
            <w:pPr>
              <w:jc w:val="center"/>
              <w:rPr>
                <w:ins w:id="11174" w:author="Στάθης Καπ" w:date="2023-03-09T00:34:00Z"/>
                <w:sz w:val="16"/>
                <w:szCs w:val="16"/>
              </w:rPr>
            </w:pPr>
            <w:ins w:id="11175"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1176"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1177" w:author="Στάθης Καπ" w:date="2023-03-09T00:34:00Z"/>
                <w:sz w:val="16"/>
                <w:szCs w:val="16"/>
              </w:rPr>
            </w:pPr>
            <w:ins w:id="11178"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1179"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1180" w:author="Στάθης Καπ" w:date="2023-03-09T00:34:00Z"/>
                <w:sz w:val="16"/>
                <w:szCs w:val="16"/>
              </w:rPr>
            </w:pPr>
            <w:ins w:id="11181" w:author="Στάθης Καπ" w:date="2023-03-09T02:06:00Z">
              <w:r w:rsidRPr="007E0F91">
                <w:rPr>
                  <w:rFonts w:ascii="Calibri" w:hAnsi="Calibri" w:cs="Calibri"/>
                  <w:color w:val="000000"/>
                  <w:sz w:val="16"/>
                  <w:szCs w:val="16"/>
                </w:rPr>
                <w:t>518</w:t>
              </w:r>
            </w:ins>
          </w:p>
        </w:tc>
        <w:tc>
          <w:tcPr>
            <w:tcW w:w="454" w:type="dxa"/>
            <w:vAlign w:val="center"/>
            <w:tcPrChange w:id="11182" w:author="Στάθης Καπ" w:date="2023-03-09T04:10:00Z">
              <w:tcPr>
                <w:tcW w:w="454" w:type="dxa"/>
                <w:vAlign w:val="center"/>
              </w:tcPr>
            </w:tcPrChange>
          </w:tcPr>
          <w:p w14:paraId="304DCE68" w14:textId="3ADFDA6A" w:rsidR="00B7579D" w:rsidRPr="007E0F91" w:rsidRDefault="00B7579D" w:rsidP="00B7579D">
            <w:pPr>
              <w:jc w:val="center"/>
              <w:rPr>
                <w:ins w:id="11183" w:author="Στάθης Καπ" w:date="2023-03-09T00:34:00Z"/>
                <w:sz w:val="16"/>
                <w:szCs w:val="16"/>
              </w:rPr>
            </w:pPr>
            <w:ins w:id="11184" w:author="Στάθης Καπ" w:date="2023-03-09T02:06:00Z">
              <w:r w:rsidRPr="007E0F91">
                <w:rPr>
                  <w:rFonts w:ascii="Calibri" w:hAnsi="Calibri" w:cs="Calibri"/>
                  <w:color w:val="000000"/>
                  <w:sz w:val="16"/>
                  <w:szCs w:val="16"/>
                </w:rPr>
                <w:t>9.76</w:t>
              </w:r>
            </w:ins>
          </w:p>
        </w:tc>
        <w:tc>
          <w:tcPr>
            <w:tcW w:w="454" w:type="dxa"/>
            <w:vAlign w:val="center"/>
            <w:tcPrChange w:id="11185" w:author="Στάθης Καπ" w:date="2023-03-09T04:10:00Z">
              <w:tcPr>
                <w:tcW w:w="454" w:type="dxa"/>
                <w:vAlign w:val="center"/>
              </w:tcPr>
            </w:tcPrChange>
          </w:tcPr>
          <w:p w14:paraId="33F4307E" w14:textId="5BF5C033" w:rsidR="00B7579D" w:rsidRPr="007E0F91" w:rsidRDefault="00B7579D" w:rsidP="00B7579D">
            <w:pPr>
              <w:jc w:val="center"/>
              <w:rPr>
                <w:ins w:id="11186" w:author="Στάθης Καπ" w:date="2023-03-09T00:34:00Z"/>
                <w:sz w:val="16"/>
                <w:szCs w:val="16"/>
              </w:rPr>
            </w:pPr>
            <w:ins w:id="11187"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1188"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1189" w:author="Στάθης Καπ" w:date="2023-03-09T00:34:00Z"/>
                <w:sz w:val="16"/>
                <w:szCs w:val="16"/>
              </w:rPr>
            </w:pPr>
            <w:ins w:id="11190"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1191"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1192" w:author="Στάθης Καπ" w:date="2023-03-09T00:34:00Z"/>
                <w:sz w:val="16"/>
                <w:szCs w:val="16"/>
              </w:rPr>
            </w:pPr>
            <w:ins w:id="11193" w:author="Στάθης Καπ" w:date="2023-03-09T02:06:00Z">
              <w:r w:rsidRPr="007E0F91">
                <w:rPr>
                  <w:rFonts w:ascii="Calibri" w:hAnsi="Calibri" w:cs="Calibri"/>
                  <w:color w:val="000000"/>
                  <w:sz w:val="16"/>
                  <w:szCs w:val="16"/>
                </w:rPr>
                <w:t>460</w:t>
              </w:r>
            </w:ins>
          </w:p>
        </w:tc>
        <w:tc>
          <w:tcPr>
            <w:tcW w:w="454" w:type="dxa"/>
            <w:vAlign w:val="center"/>
            <w:tcPrChange w:id="11194" w:author="Στάθης Καπ" w:date="2023-03-09T04:10:00Z">
              <w:tcPr>
                <w:tcW w:w="454" w:type="dxa"/>
                <w:vAlign w:val="center"/>
              </w:tcPr>
            </w:tcPrChange>
          </w:tcPr>
          <w:p w14:paraId="64537686" w14:textId="1B6F4635" w:rsidR="00B7579D" w:rsidRPr="007E0F91" w:rsidRDefault="00B7579D" w:rsidP="00B7579D">
            <w:pPr>
              <w:jc w:val="center"/>
              <w:rPr>
                <w:ins w:id="11195" w:author="Στάθης Καπ" w:date="2023-03-09T00:34:00Z"/>
                <w:sz w:val="16"/>
                <w:szCs w:val="16"/>
              </w:rPr>
            </w:pPr>
            <w:ins w:id="11196" w:author="Στάθης Καπ" w:date="2023-03-09T02:06:00Z">
              <w:r w:rsidRPr="007E0F91">
                <w:rPr>
                  <w:rFonts w:ascii="Calibri" w:hAnsi="Calibri" w:cs="Calibri"/>
                  <w:color w:val="000000"/>
                  <w:sz w:val="16"/>
                  <w:szCs w:val="16"/>
                </w:rPr>
                <w:t>19.86</w:t>
              </w:r>
            </w:ins>
          </w:p>
        </w:tc>
        <w:tc>
          <w:tcPr>
            <w:tcW w:w="454" w:type="dxa"/>
            <w:vAlign w:val="center"/>
            <w:tcPrChange w:id="11197" w:author="Στάθης Καπ" w:date="2023-03-09T04:10:00Z">
              <w:tcPr>
                <w:tcW w:w="454" w:type="dxa"/>
                <w:vAlign w:val="center"/>
              </w:tcPr>
            </w:tcPrChange>
          </w:tcPr>
          <w:p w14:paraId="70F6E072" w14:textId="6E9ECF7F" w:rsidR="00B7579D" w:rsidRPr="007E0F91" w:rsidRDefault="00B7579D" w:rsidP="00B7579D">
            <w:pPr>
              <w:jc w:val="center"/>
              <w:rPr>
                <w:ins w:id="11198" w:author="Στάθης Καπ" w:date="2023-03-09T00:34:00Z"/>
                <w:sz w:val="16"/>
                <w:szCs w:val="16"/>
              </w:rPr>
            </w:pPr>
            <w:ins w:id="11199"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1200"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1201" w:author="Στάθης Καπ" w:date="2023-03-09T00:34:00Z"/>
                <w:sz w:val="16"/>
                <w:szCs w:val="16"/>
              </w:rPr>
            </w:pPr>
            <w:ins w:id="11202"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1203" w:author="Στάθης Καπ" w:date="2023-03-09T00:34:00Z"/>
          <w:trPrChange w:id="1120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0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1206" w:author="Στάθης Καπ" w:date="2023-03-09T00:34:00Z"/>
                <w:sz w:val="16"/>
                <w:szCs w:val="16"/>
              </w:rPr>
            </w:pPr>
            <w:ins w:id="11207" w:author="Στάθης Καπ" w:date="2023-03-09T00:36:00Z">
              <w:r w:rsidRPr="007E0F91">
                <w:rPr>
                  <w:sz w:val="16"/>
                  <w:szCs w:val="16"/>
                </w:rPr>
                <w:t>pr07</w:t>
              </w:r>
            </w:ins>
          </w:p>
        </w:tc>
        <w:tc>
          <w:tcPr>
            <w:tcW w:w="565" w:type="dxa"/>
            <w:tcBorders>
              <w:left w:val="single" w:sz="4" w:space="0" w:color="auto"/>
            </w:tcBorders>
            <w:vAlign w:val="center"/>
            <w:tcPrChange w:id="11208"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1209" w:author="Στάθης Καπ" w:date="2023-03-09T00:34:00Z"/>
                <w:sz w:val="16"/>
                <w:szCs w:val="16"/>
              </w:rPr>
            </w:pPr>
            <w:ins w:id="11210"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1211"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1212" w:author="Στάθης Καπ" w:date="2023-03-09T00:34:00Z"/>
                <w:sz w:val="16"/>
                <w:szCs w:val="16"/>
              </w:rPr>
            </w:pPr>
            <w:ins w:id="11213"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1214"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1215" w:author="Στάθης Καπ" w:date="2023-03-09T00:34:00Z"/>
                <w:sz w:val="16"/>
                <w:szCs w:val="16"/>
              </w:rPr>
            </w:pPr>
            <w:ins w:id="11216" w:author="Στάθης Καπ" w:date="2023-03-09T02:06:00Z">
              <w:r w:rsidRPr="007E0F91">
                <w:rPr>
                  <w:rFonts w:ascii="Calibri" w:hAnsi="Calibri" w:cs="Calibri"/>
                  <w:color w:val="000000"/>
                  <w:sz w:val="16"/>
                  <w:szCs w:val="16"/>
                </w:rPr>
                <w:t>261</w:t>
              </w:r>
            </w:ins>
          </w:p>
        </w:tc>
        <w:tc>
          <w:tcPr>
            <w:tcW w:w="708" w:type="dxa"/>
            <w:vAlign w:val="center"/>
            <w:tcPrChange w:id="11217" w:author="Στάθης Καπ" w:date="2023-03-09T04:10:00Z">
              <w:tcPr>
                <w:tcW w:w="708" w:type="dxa"/>
                <w:vAlign w:val="center"/>
              </w:tcPr>
            </w:tcPrChange>
          </w:tcPr>
          <w:p w14:paraId="541A3B81" w14:textId="388BD452" w:rsidR="00B7579D" w:rsidRPr="007E0F91" w:rsidRDefault="00B7579D" w:rsidP="00B7579D">
            <w:pPr>
              <w:jc w:val="center"/>
              <w:rPr>
                <w:ins w:id="11218" w:author="Στάθης Καπ" w:date="2023-03-09T00:34:00Z"/>
                <w:sz w:val="16"/>
                <w:szCs w:val="16"/>
              </w:rPr>
            </w:pPr>
            <w:ins w:id="11219"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1220"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1221" w:author="Στάθης Καπ" w:date="2023-03-09T00:34:00Z"/>
                <w:sz w:val="16"/>
                <w:szCs w:val="16"/>
              </w:rPr>
            </w:pPr>
          </w:p>
        </w:tc>
        <w:tc>
          <w:tcPr>
            <w:tcW w:w="453" w:type="dxa"/>
            <w:tcBorders>
              <w:left w:val="single" w:sz="4" w:space="0" w:color="auto"/>
            </w:tcBorders>
            <w:vAlign w:val="center"/>
            <w:tcPrChange w:id="11222"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1223" w:author="Στάθης Καπ" w:date="2023-03-09T00:34:00Z"/>
                <w:sz w:val="16"/>
                <w:szCs w:val="16"/>
              </w:rPr>
            </w:pPr>
            <w:ins w:id="11224" w:author="Στάθης Καπ" w:date="2023-03-09T02:06:00Z">
              <w:r w:rsidRPr="007E0F91">
                <w:rPr>
                  <w:rFonts w:ascii="Calibri" w:hAnsi="Calibri" w:cs="Calibri"/>
                  <w:color w:val="000000"/>
                  <w:sz w:val="16"/>
                  <w:szCs w:val="16"/>
                </w:rPr>
                <w:t>251</w:t>
              </w:r>
            </w:ins>
          </w:p>
        </w:tc>
        <w:tc>
          <w:tcPr>
            <w:tcW w:w="454" w:type="dxa"/>
            <w:vAlign w:val="center"/>
            <w:tcPrChange w:id="11225" w:author="Στάθης Καπ" w:date="2023-03-09T04:10:00Z">
              <w:tcPr>
                <w:tcW w:w="454" w:type="dxa"/>
                <w:vAlign w:val="center"/>
              </w:tcPr>
            </w:tcPrChange>
          </w:tcPr>
          <w:p w14:paraId="6CCB3695" w14:textId="6CE0E66C" w:rsidR="00B7579D" w:rsidRPr="007E0F91" w:rsidRDefault="00B7579D" w:rsidP="00B7579D">
            <w:pPr>
              <w:jc w:val="center"/>
              <w:rPr>
                <w:ins w:id="11226" w:author="Στάθης Καπ" w:date="2023-03-09T00:34:00Z"/>
                <w:sz w:val="16"/>
                <w:szCs w:val="16"/>
              </w:rPr>
            </w:pPr>
            <w:ins w:id="11227" w:author="Στάθης Καπ" w:date="2023-03-09T02:06:00Z">
              <w:r w:rsidRPr="007E0F91">
                <w:rPr>
                  <w:rFonts w:ascii="Calibri" w:hAnsi="Calibri" w:cs="Calibri"/>
                  <w:color w:val="000000"/>
                  <w:sz w:val="16"/>
                  <w:szCs w:val="16"/>
                </w:rPr>
                <w:t>3.83</w:t>
              </w:r>
            </w:ins>
          </w:p>
        </w:tc>
        <w:tc>
          <w:tcPr>
            <w:tcW w:w="454" w:type="dxa"/>
            <w:vAlign w:val="center"/>
            <w:tcPrChange w:id="11228" w:author="Στάθης Καπ" w:date="2023-03-09T04:10:00Z">
              <w:tcPr>
                <w:tcW w:w="454" w:type="dxa"/>
                <w:vAlign w:val="center"/>
              </w:tcPr>
            </w:tcPrChange>
          </w:tcPr>
          <w:p w14:paraId="4AF9F04F" w14:textId="6A817E85" w:rsidR="00B7579D" w:rsidRPr="007E0F91" w:rsidRDefault="00B7579D" w:rsidP="00B7579D">
            <w:pPr>
              <w:jc w:val="center"/>
              <w:rPr>
                <w:ins w:id="11229" w:author="Στάθης Καπ" w:date="2023-03-09T00:34:00Z"/>
                <w:sz w:val="16"/>
                <w:szCs w:val="16"/>
              </w:rPr>
            </w:pPr>
            <w:ins w:id="11230"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1231"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1232" w:author="Στάθης Καπ" w:date="2023-03-09T00:34:00Z"/>
                <w:sz w:val="16"/>
                <w:szCs w:val="16"/>
              </w:rPr>
            </w:pPr>
            <w:ins w:id="11233"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1234"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1235" w:author="Στάθης Καπ" w:date="2023-03-09T00:34:00Z"/>
                <w:sz w:val="16"/>
                <w:szCs w:val="16"/>
              </w:rPr>
            </w:pPr>
            <w:ins w:id="11236" w:author="Στάθης Καπ" w:date="2023-03-09T02:06:00Z">
              <w:r w:rsidRPr="007E0F91">
                <w:rPr>
                  <w:rFonts w:ascii="Calibri" w:hAnsi="Calibri" w:cs="Calibri"/>
                  <w:color w:val="000000"/>
                  <w:sz w:val="16"/>
                  <w:szCs w:val="16"/>
                </w:rPr>
                <w:t>229</w:t>
              </w:r>
            </w:ins>
          </w:p>
        </w:tc>
        <w:tc>
          <w:tcPr>
            <w:tcW w:w="454" w:type="dxa"/>
            <w:vAlign w:val="center"/>
            <w:tcPrChange w:id="11237" w:author="Στάθης Καπ" w:date="2023-03-09T04:10:00Z">
              <w:tcPr>
                <w:tcW w:w="454" w:type="dxa"/>
                <w:vAlign w:val="center"/>
              </w:tcPr>
            </w:tcPrChange>
          </w:tcPr>
          <w:p w14:paraId="7163E9EF" w14:textId="504F5108" w:rsidR="00B7579D" w:rsidRPr="007E0F91" w:rsidRDefault="00B7579D" w:rsidP="00B7579D">
            <w:pPr>
              <w:jc w:val="center"/>
              <w:rPr>
                <w:ins w:id="11238" w:author="Στάθης Καπ" w:date="2023-03-09T00:34:00Z"/>
                <w:sz w:val="16"/>
                <w:szCs w:val="16"/>
              </w:rPr>
            </w:pPr>
            <w:ins w:id="11239" w:author="Στάθης Καπ" w:date="2023-03-09T02:06:00Z">
              <w:r w:rsidRPr="007E0F91">
                <w:rPr>
                  <w:rFonts w:ascii="Calibri" w:hAnsi="Calibri" w:cs="Calibri"/>
                  <w:color w:val="000000"/>
                  <w:sz w:val="16"/>
                  <w:szCs w:val="16"/>
                </w:rPr>
                <w:t>12.26</w:t>
              </w:r>
            </w:ins>
          </w:p>
        </w:tc>
        <w:tc>
          <w:tcPr>
            <w:tcW w:w="454" w:type="dxa"/>
            <w:vAlign w:val="center"/>
            <w:tcPrChange w:id="11240" w:author="Στάθης Καπ" w:date="2023-03-09T04:10:00Z">
              <w:tcPr>
                <w:tcW w:w="454" w:type="dxa"/>
                <w:vAlign w:val="center"/>
              </w:tcPr>
            </w:tcPrChange>
          </w:tcPr>
          <w:p w14:paraId="211261DF" w14:textId="14DC9AFF" w:rsidR="00B7579D" w:rsidRPr="007E0F91" w:rsidRDefault="00B7579D" w:rsidP="00B7579D">
            <w:pPr>
              <w:jc w:val="center"/>
              <w:rPr>
                <w:ins w:id="11241" w:author="Στάθης Καπ" w:date="2023-03-09T00:34:00Z"/>
                <w:sz w:val="16"/>
                <w:szCs w:val="16"/>
              </w:rPr>
            </w:pPr>
            <w:ins w:id="11242"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1243"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1244" w:author="Στάθης Καπ" w:date="2023-03-09T00:34:00Z"/>
                <w:sz w:val="16"/>
                <w:szCs w:val="16"/>
              </w:rPr>
            </w:pPr>
            <w:ins w:id="11245"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1246"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1247" w:author="Στάθης Καπ" w:date="2023-03-09T00:34:00Z"/>
                <w:sz w:val="16"/>
                <w:szCs w:val="16"/>
              </w:rPr>
            </w:pPr>
            <w:ins w:id="11248" w:author="Στάθης Καπ" w:date="2023-03-09T02:06:00Z">
              <w:r w:rsidRPr="007E0F91">
                <w:rPr>
                  <w:rFonts w:ascii="Calibri" w:hAnsi="Calibri" w:cs="Calibri"/>
                  <w:color w:val="000000"/>
                  <w:sz w:val="16"/>
                  <w:szCs w:val="16"/>
                </w:rPr>
                <w:t>251</w:t>
              </w:r>
            </w:ins>
          </w:p>
        </w:tc>
        <w:tc>
          <w:tcPr>
            <w:tcW w:w="454" w:type="dxa"/>
            <w:vAlign w:val="center"/>
            <w:tcPrChange w:id="11249" w:author="Στάθης Καπ" w:date="2023-03-09T04:10:00Z">
              <w:tcPr>
                <w:tcW w:w="454" w:type="dxa"/>
                <w:vAlign w:val="center"/>
              </w:tcPr>
            </w:tcPrChange>
          </w:tcPr>
          <w:p w14:paraId="68E08EF9" w14:textId="268D793A" w:rsidR="00B7579D" w:rsidRPr="007E0F91" w:rsidRDefault="00B7579D" w:rsidP="00B7579D">
            <w:pPr>
              <w:jc w:val="center"/>
              <w:rPr>
                <w:ins w:id="11250" w:author="Στάθης Καπ" w:date="2023-03-09T00:34:00Z"/>
                <w:sz w:val="16"/>
                <w:szCs w:val="16"/>
              </w:rPr>
            </w:pPr>
            <w:ins w:id="11251" w:author="Στάθης Καπ" w:date="2023-03-09T02:06:00Z">
              <w:r w:rsidRPr="007E0F91">
                <w:rPr>
                  <w:rFonts w:ascii="Calibri" w:hAnsi="Calibri" w:cs="Calibri"/>
                  <w:color w:val="000000"/>
                  <w:sz w:val="16"/>
                  <w:szCs w:val="16"/>
                </w:rPr>
                <w:t>3.83</w:t>
              </w:r>
            </w:ins>
          </w:p>
        </w:tc>
        <w:tc>
          <w:tcPr>
            <w:tcW w:w="454" w:type="dxa"/>
            <w:vAlign w:val="center"/>
            <w:tcPrChange w:id="11252" w:author="Στάθης Καπ" w:date="2023-03-09T04:10:00Z">
              <w:tcPr>
                <w:tcW w:w="454" w:type="dxa"/>
                <w:vAlign w:val="center"/>
              </w:tcPr>
            </w:tcPrChange>
          </w:tcPr>
          <w:p w14:paraId="09D9CD90" w14:textId="1D561F77" w:rsidR="00B7579D" w:rsidRPr="007E0F91" w:rsidRDefault="00B7579D" w:rsidP="00B7579D">
            <w:pPr>
              <w:jc w:val="center"/>
              <w:rPr>
                <w:ins w:id="11253" w:author="Στάθης Καπ" w:date="2023-03-09T00:34:00Z"/>
                <w:sz w:val="16"/>
                <w:szCs w:val="16"/>
              </w:rPr>
            </w:pPr>
            <w:ins w:id="11254"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1255"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1256" w:author="Στάθης Καπ" w:date="2023-03-09T00:34:00Z"/>
                <w:sz w:val="16"/>
                <w:szCs w:val="16"/>
              </w:rPr>
            </w:pPr>
            <w:ins w:id="11257"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1258" w:author="Στάθης Καπ" w:date="2023-03-09T00:34:00Z"/>
          <w:trPrChange w:id="1125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6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1261" w:author="Στάθης Καπ" w:date="2023-03-09T00:34:00Z"/>
                <w:sz w:val="16"/>
                <w:szCs w:val="16"/>
              </w:rPr>
            </w:pPr>
            <w:ins w:id="11262" w:author="Στάθης Καπ" w:date="2023-03-09T00:36:00Z">
              <w:r w:rsidRPr="007E0F91">
                <w:rPr>
                  <w:sz w:val="16"/>
                  <w:szCs w:val="16"/>
                </w:rPr>
                <w:t>pr08</w:t>
              </w:r>
            </w:ins>
          </w:p>
        </w:tc>
        <w:tc>
          <w:tcPr>
            <w:tcW w:w="565" w:type="dxa"/>
            <w:tcBorders>
              <w:left w:val="single" w:sz="4" w:space="0" w:color="auto"/>
            </w:tcBorders>
            <w:vAlign w:val="center"/>
            <w:tcPrChange w:id="11263"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1264" w:author="Στάθης Καπ" w:date="2023-03-09T00:34:00Z"/>
                <w:sz w:val="16"/>
                <w:szCs w:val="16"/>
              </w:rPr>
            </w:pPr>
            <w:ins w:id="11265"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1266"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1267" w:author="Στάθης Καπ" w:date="2023-03-09T00:34:00Z"/>
                <w:sz w:val="16"/>
                <w:szCs w:val="16"/>
              </w:rPr>
            </w:pPr>
            <w:ins w:id="11268"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1269"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1270" w:author="Στάθης Καπ" w:date="2023-03-09T00:34:00Z"/>
                <w:sz w:val="16"/>
                <w:szCs w:val="16"/>
              </w:rPr>
            </w:pPr>
            <w:ins w:id="11271" w:author="Στάθης Καπ" w:date="2023-03-09T02:06:00Z">
              <w:r w:rsidRPr="007E0F91">
                <w:rPr>
                  <w:rFonts w:ascii="Calibri" w:hAnsi="Calibri" w:cs="Calibri"/>
                  <w:color w:val="000000"/>
                  <w:sz w:val="16"/>
                  <w:szCs w:val="16"/>
                </w:rPr>
                <w:t>447</w:t>
              </w:r>
            </w:ins>
          </w:p>
        </w:tc>
        <w:tc>
          <w:tcPr>
            <w:tcW w:w="708" w:type="dxa"/>
            <w:vAlign w:val="center"/>
            <w:tcPrChange w:id="11272" w:author="Στάθης Καπ" w:date="2023-03-09T04:10:00Z">
              <w:tcPr>
                <w:tcW w:w="708" w:type="dxa"/>
                <w:vAlign w:val="center"/>
              </w:tcPr>
            </w:tcPrChange>
          </w:tcPr>
          <w:p w14:paraId="20A4E63F" w14:textId="617FF1A7" w:rsidR="00B7579D" w:rsidRPr="007E0F91" w:rsidRDefault="00B7579D" w:rsidP="00B7579D">
            <w:pPr>
              <w:jc w:val="center"/>
              <w:rPr>
                <w:ins w:id="11273" w:author="Στάθης Καπ" w:date="2023-03-09T00:34:00Z"/>
                <w:sz w:val="16"/>
                <w:szCs w:val="16"/>
              </w:rPr>
            </w:pPr>
            <w:ins w:id="11274"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1275"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1276" w:author="Στάθης Καπ" w:date="2023-03-09T00:34:00Z"/>
                <w:sz w:val="16"/>
                <w:szCs w:val="16"/>
              </w:rPr>
            </w:pPr>
          </w:p>
        </w:tc>
        <w:tc>
          <w:tcPr>
            <w:tcW w:w="453" w:type="dxa"/>
            <w:tcBorders>
              <w:left w:val="single" w:sz="4" w:space="0" w:color="auto"/>
            </w:tcBorders>
            <w:vAlign w:val="center"/>
            <w:tcPrChange w:id="11277"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1278" w:author="Στάθης Καπ" w:date="2023-03-09T00:34:00Z"/>
                <w:sz w:val="16"/>
                <w:szCs w:val="16"/>
              </w:rPr>
            </w:pPr>
            <w:ins w:id="11279" w:author="Στάθης Καπ" w:date="2023-03-09T02:06:00Z">
              <w:r w:rsidRPr="007E0F91">
                <w:rPr>
                  <w:rFonts w:ascii="Calibri" w:hAnsi="Calibri" w:cs="Calibri"/>
                  <w:color w:val="000000"/>
                  <w:sz w:val="16"/>
                  <w:szCs w:val="16"/>
                </w:rPr>
                <w:t>389</w:t>
              </w:r>
            </w:ins>
          </w:p>
        </w:tc>
        <w:tc>
          <w:tcPr>
            <w:tcW w:w="454" w:type="dxa"/>
            <w:vAlign w:val="center"/>
            <w:tcPrChange w:id="11280" w:author="Στάθης Καπ" w:date="2023-03-09T04:10:00Z">
              <w:tcPr>
                <w:tcW w:w="454" w:type="dxa"/>
                <w:vAlign w:val="center"/>
              </w:tcPr>
            </w:tcPrChange>
          </w:tcPr>
          <w:p w14:paraId="5BF9307C" w14:textId="14F853C3" w:rsidR="00B7579D" w:rsidRPr="007E0F91" w:rsidRDefault="00B7579D" w:rsidP="00B7579D">
            <w:pPr>
              <w:jc w:val="center"/>
              <w:rPr>
                <w:ins w:id="11281" w:author="Στάθης Καπ" w:date="2023-03-09T00:34:00Z"/>
                <w:sz w:val="16"/>
                <w:szCs w:val="16"/>
              </w:rPr>
            </w:pPr>
            <w:ins w:id="11282" w:author="Στάθης Καπ" w:date="2023-03-09T02:06:00Z">
              <w:r w:rsidRPr="007E0F91">
                <w:rPr>
                  <w:rFonts w:ascii="Calibri" w:hAnsi="Calibri" w:cs="Calibri"/>
                  <w:color w:val="000000"/>
                  <w:sz w:val="16"/>
                  <w:szCs w:val="16"/>
                </w:rPr>
                <w:t>12.98</w:t>
              </w:r>
            </w:ins>
          </w:p>
        </w:tc>
        <w:tc>
          <w:tcPr>
            <w:tcW w:w="454" w:type="dxa"/>
            <w:vAlign w:val="center"/>
            <w:tcPrChange w:id="11283" w:author="Στάθης Καπ" w:date="2023-03-09T04:10:00Z">
              <w:tcPr>
                <w:tcW w:w="454" w:type="dxa"/>
                <w:vAlign w:val="center"/>
              </w:tcPr>
            </w:tcPrChange>
          </w:tcPr>
          <w:p w14:paraId="01C5EEED" w14:textId="6F50716B" w:rsidR="00B7579D" w:rsidRPr="007E0F91" w:rsidRDefault="00B7579D" w:rsidP="00B7579D">
            <w:pPr>
              <w:jc w:val="center"/>
              <w:rPr>
                <w:ins w:id="11284" w:author="Στάθης Καπ" w:date="2023-03-09T00:34:00Z"/>
                <w:sz w:val="16"/>
                <w:szCs w:val="16"/>
              </w:rPr>
            </w:pPr>
            <w:ins w:id="11285"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1286"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1287" w:author="Στάθης Καπ" w:date="2023-03-09T00:34:00Z"/>
                <w:sz w:val="16"/>
                <w:szCs w:val="16"/>
              </w:rPr>
            </w:pPr>
            <w:ins w:id="11288"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1289"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1290" w:author="Στάθης Καπ" w:date="2023-03-09T00:34:00Z"/>
                <w:sz w:val="16"/>
                <w:szCs w:val="16"/>
              </w:rPr>
            </w:pPr>
            <w:ins w:id="11291" w:author="Στάθης Καπ" w:date="2023-03-09T02:06:00Z">
              <w:r w:rsidRPr="007E0F91">
                <w:rPr>
                  <w:rFonts w:ascii="Calibri" w:hAnsi="Calibri" w:cs="Calibri"/>
                  <w:color w:val="000000"/>
                  <w:sz w:val="16"/>
                  <w:szCs w:val="16"/>
                </w:rPr>
                <w:t>417</w:t>
              </w:r>
            </w:ins>
          </w:p>
        </w:tc>
        <w:tc>
          <w:tcPr>
            <w:tcW w:w="454" w:type="dxa"/>
            <w:vAlign w:val="center"/>
            <w:tcPrChange w:id="11292" w:author="Στάθης Καπ" w:date="2023-03-09T04:10:00Z">
              <w:tcPr>
                <w:tcW w:w="454" w:type="dxa"/>
                <w:vAlign w:val="center"/>
              </w:tcPr>
            </w:tcPrChange>
          </w:tcPr>
          <w:p w14:paraId="1010106F" w14:textId="29502839" w:rsidR="00B7579D" w:rsidRPr="007E0F91" w:rsidRDefault="00B7579D" w:rsidP="00B7579D">
            <w:pPr>
              <w:jc w:val="center"/>
              <w:rPr>
                <w:ins w:id="11293" w:author="Στάθης Καπ" w:date="2023-03-09T00:34:00Z"/>
                <w:sz w:val="16"/>
                <w:szCs w:val="16"/>
              </w:rPr>
            </w:pPr>
            <w:ins w:id="11294" w:author="Στάθης Καπ" w:date="2023-03-09T02:06:00Z">
              <w:r w:rsidRPr="007E0F91">
                <w:rPr>
                  <w:rFonts w:ascii="Calibri" w:hAnsi="Calibri" w:cs="Calibri"/>
                  <w:color w:val="000000"/>
                  <w:sz w:val="16"/>
                  <w:szCs w:val="16"/>
                </w:rPr>
                <w:t>6.71</w:t>
              </w:r>
            </w:ins>
          </w:p>
        </w:tc>
        <w:tc>
          <w:tcPr>
            <w:tcW w:w="454" w:type="dxa"/>
            <w:vAlign w:val="center"/>
            <w:tcPrChange w:id="11295" w:author="Στάθης Καπ" w:date="2023-03-09T04:10:00Z">
              <w:tcPr>
                <w:tcW w:w="454" w:type="dxa"/>
                <w:vAlign w:val="center"/>
              </w:tcPr>
            </w:tcPrChange>
          </w:tcPr>
          <w:p w14:paraId="53531C49" w14:textId="104595EE" w:rsidR="00B7579D" w:rsidRPr="007E0F91" w:rsidRDefault="00B7579D" w:rsidP="00B7579D">
            <w:pPr>
              <w:jc w:val="center"/>
              <w:rPr>
                <w:ins w:id="11296" w:author="Στάθης Καπ" w:date="2023-03-09T00:34:00Z"/>
                <w:sz w:val="16"/>
                <w:szCs w:val="16"/>
              </w:rPr>
            </w:pPr>
            <w:ins w:id="11297"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1298"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1299" w:author="Στάθης Καπ" w:date="2023-03-09T00:34:00Z"/>
                <w:sz w:val="16"/>
                <w:szCs w:val="16"/>
              </w:rPr>
            </w:pPr>
            <w:ins w:id="11300"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1301"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1302" w:author="Στάθης Καπ" w:date="2023-03-09T00:34:00Z"/>
                <w:sz w:val="16"/>
                <w:szCs w:val="16"/>
              </w:rPr>
            </w:pPr>
            <w:ins w:id="11303" w:author="Στάθης Καπ" w:date="2023-03-09T02:06:00Z">
              <w:r w:rsidRPr="007E0F91">
                <w:rPr>
                  <w:rFonts w:ascii="Calibri" w:hAnsi="Calibri" w:cs="Calibri"/>
                  <w:color w:val="000000"/>
                  <w:sz w:val="16"/>
                  <w:szCs w:val="16"/>
                </w:rPr>
                <w:t>355</w:t>
              </w:r>
            </w:ins>
          </w:p>
        </w:tc>
        <w:tc>
          <w:tcPr>
            <w:tcW w:w="454" w:type="dxa"/>
            <w:vAlign w:val="center"/>
            <w:tcPrChange w:id="11304" w:author="Στάθης Καπ" w:date="2023-03-09T04:10:00Z">
              <w:tcPr>
                <w:tcW w:w="454" w:type="dxa"/>
                <w:vAlign w:val="center"/>
              </w:tcPr>
            </w:tcPrChange>
          </w:tcPr>
          <w:p w14:paraId="0D7056DB" w14:textId="525679D2" w:rsidR="00B7579D" w:rsidRPr="007E0F91" w:rsidRDefault="00B7579D" w:rsidP="00B7579D">
            <w:pPr>
              <w:jc w:val="center"/>
              <w:rPr>
                <w:ins w:id="11305" w:author="Στάθης Καπ" w:date="2023-03-09T00:34:00Z"/>
                <w:sz w:val="16"/>
                <w:szCs w:val="16"/>
              </w:rPr>
            </w:pPr>
            <w:ins w:id="11306" w:author="Στάθης Καπ" w:date="2023-03-09T02:06:00Z">
              <w:r w:rsidRPr="007E0F91">
                <w:rPr>
                  <w:rFonts w:ascii="Calibri" w:hAnsi="Calibri" w:cs="Calibri"/>
                  <w:color w:val="000000"/>
                  <w:sz w:val="16"/>
                  <w:szCs w:val="16"/>
                </w:rPr>
                <w:t>20.58</w:t>
              </w:r>
            </w:ins>
          </w:p>
        </w:tc>
        <w:tc>
          <w:tcPr>
            <w:tcW w:w="454" w:type="dxa"/>
            <w:vAlign w:val="center"/>
            <w:tcPrChange w:id="11307" w:author="Στάθης Καπ" w:date="2023-03-09T04:10:00Z">
              <w:tcPr>
                <w:tcW w:w="454" w:type="dxa"/>
                <w:vAlign w:val="center"/>
              </w:tcPr>
            </w:tcPrChange>
          </w:tcPr>
          <w:p w14:paraId="29C0CE33" w14:textId="5679E1A7" w:rsidR="00B7579D" w:rsidRPr="007E0F91" w:rsidRDefault="00B7579D" w:rsidP="00B7579D">
            <w:pPr>
              <w:jc w:val="center"/>
              <w:rPr>
                <w:ins w:id="11308" w:author="Στάθης Καπ" w:date="2023-03-09T00:34:00Z"/>
                <w:sz w:val="16"/>
                <w:szCs w:val="16"/>
              </w:rPr>
            </w:pPr>
            <w:ins w:id="11309"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1310"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1311" w:author="Στάθης Καπ" w:date="2023-03-09T00:34:00Z"/>
                <w:sz w:val="16"/>
                <w:szCs w:val="16"/>
              </w:rPr>
            </w:pPr>
            <w:ins w:id="11312"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1313" w:author="Στάθης Καπ" w:date="2023-03-09T00:34:00Z"/>
          <w:trPrChange w:id="1131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1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1316" w:author="Στάθης Καπ" w:date="2023-03-09T00:34:00Z"/>
                <w:sz w:val="16"/>
                <w:szCs w:val="16"/>
              </w:rPr>
            </w:pPr>
            <w:ins w:id="11317" w:author="Στάθης Καπ" w:date="2023-03-09T00:36:00Z">
              <w:r w:rsidRPr="007E0F91">
                <w:rPr>
                  <w:sz w:val="16"/>
                  <w:szCs w:val="16"/>
                </w:rPr>
                <w:t>pr09</w:t>
              </w:r>
            </w:ins>
          </w:p>
        </w:tc>
        <w:tc>
          <w:tcPr>
            <w:tcW w:w="565" w:type="dxa"/>
            <w:tcBorders>
              <w:left w:val="single" w:sz="4" w:space="0" w:color="auto"/>
            </w:tcBorders>
            <w:vAlign w:val="center"/>
            <w:tcPrChange w:id="11318"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1319" w:author="Στάθης Καπ" w:date="2023-03-09T00:34:00Z"/>
                <w:sz w:val="16"/>
                <w:szCs w:val="16"/>
              </w:rPr>
            </w:pPr>
            <w:ins w:id="11320"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1321"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1322" w:author="Στάθης Καπ" w:date="2023-03-09T00:34:00Z"/>
                <w:sz w:val="16"/>
                <w:szCs w:val="16"/>
              </w:rPr>
            </w:pPr>
            <w:ins w:id="11323"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1324"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1325" w:author="Στάθης Καπ" w:date="2023-03-09T00:34:00Z"/>
                <w:sz w:val="16"/>
                <w:szCs w:val="16"/>
              </w:rPr>
            </w:pPr>
            <w:ins w:id="11326" w:author="Στάθης Καπ" w:date="2023-03-09T02:06:00Z">
              <w:r w:rsidRPr="007E0F91">
                <w:rPr>
                  <w:rFonts w:ascii="Calibri" w:hAnsi="Calibri" w:cs="Calibri"/>
                  <w:color w:val="000000"/>
                  <w:sz w:val="16"/>
                  <w:szCs w:val="16"/>
                </w:rPr>
                <w:t>424</w:t>
              </w:r>
            </w:ins>
          </w:p>
        </w:tc>
        <w:tc>
          <w:tcPr>
            <w:tcW w:w="708" w:type="dxa"/>
            <w:vAlign w:val="center"/>
            <w:tcPrChange w:id="11327" w:author="Στάθης Καπ" w:date="2023-03-09T04:10:00Z">
              <w:tcPr>
                <w:tcW w:w="708" w:type="dxa"/>
                <w:vAlign w:val="center"/>
              </w:tcPr>
            </w:tcPrChange>
          </w:tcPr>
          <w:p w14:paraId="6D39C48F" w14:textId="4418A861" w:rsidR="00B7579D" w:rsidRPr="007E0F91" w:rsidRDefault="00B7579D" w:rsidP="00B7579D">
            <w:pPr>
              <w:jc w:val="center"/>
              <w:rPr>
                <w:ins w:id="11328" w:author="Στάθης Καπ" w:date="2023-03-09T00:34:00Z"/>
                <w:sz w:val="16"/>
                <w:szCs w:val="16"/>
              </w:rPr>
            </w:pPr>
            <w:ins w:id="11329"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1330"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1331" w:author="Στάθης Καπ" w:date="2023-03-09T00:34:00Z"/>
                <w:sz w:val="16"/>
                <w:szCs w:val="16"/>
              </w:rPr>
            </w:pPr>
          </w:p>
        </w:tc>
        <w:tc>
          <w:tcPr>
            <w:tcW w:w="453" w:type="dxa"/>
            <w:tcBorders>
              <w:left w:val="single" w:sz="4" w:space="0" w:color="auto"/>
            </w:tcBorders>
            <w:vAlign w:val="center"/>
            <w:tcPrChange w:id="11332"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1333" w:author="Στάθης Καπ" w:date="2023-03-09T00:34:00Z"/>
                <w:sz w:val="16"/>
                <w:szCs w:val="16"/>
              </w:rPr>
            </w:pPr>
            <w:ins w:id="11334" w:author="Στάθης Καπ" w:date="2023-03-09T02:06:00Z">
              <w:r w:rsidRPr="007E0F91">
                <w:rPr>
                  <w:rFonts w:ascii="Calibri" w:hAnsi="Calibri" w:cs="Calibri"/>
                  <w:color w:val="000000"/>
                  <w:sz w:val="16"/>
                  <w:szCs w:val="16"/>
                </w:rPr>
                <w:t>416</w:t>
              </w:r>
            </w:ins>
          </w:p>
        </w:tc>
        <w:tc>
          <w:tcPr>
            <w:tcW w:w="454" w:type="dxa"/>
            <w:vAlign w:val="center"/>
            <w:tcPrChange w:id="11335" w:author="Στάθης Καπ" w:date="2023-03-09T04:10:00Z">
              <w:tcPr>
                <w:tcW w:w="454" w:type="dxa"/>
                <w:vAlign w:val="center"/>
              </w:tcPr>
            </w:tcPrChange>
          </w:tcPr>
          <w:p w14:paraId="2AA627D0" w14:textId="3C989868" w:rsidR="00B7579D" w:rsidRPr="007E0F91" w:rsidRDefault="00B7579D" w:rsidP="00B7579D">
            <w:pPr>
              <w:jc w:val="center"/>
              <w:rPr>
                <w:ins w:id="11336" w:author="Στάθης Καπ" w:date="2023-03-09T00:34:00Z"/>
                <w:sz w:val="16"/>
                <w:szCs w:val="16"/>
              </w:rPr>
            </w:pPr>
            <w:ins w:id="11337" w:author="Στάθης Καπ" w:date="2023-03-09T02:06:00Z">
              <w:r w:rsidRPr="007E0F91">
                <w:rPr>
                  <w:rFonts w:ascii="Calibri" w:hAnsi="Calibri" w:cs="Calibri"/>
                  <w:color w:val="000000"/>
                  <w:sz w:val="16"/>
                  <w:szCs w:val="16"/>
                </w:rPr>
                <w:t>1.89</w:t>
              </w:r>
            </w:ins>
          </w:p>
        </w:tc>
        <w:tc>
          <w:tcPr>
            <w:tcW w:w="454" w:type="dxa"/>
            <w:vAlign w:val="center"/>
            <w:tcPrChange w:id="11338" w:author="Στάθης Καπ" w:date="2023-03-09T04:10:00Z">
              <w:tcPr>
                <w:tcW w:w="454" w:type="dxa"/>
                <w:vAlign w:val="center"/>
              </w:tcPr>
            </w:tcPrChange>
          </w:tcPr>
          <w:p w14:paraId="435216B4" w14:textId="4FCC7E03" w:rsidR="00B7579D" w:rsidRPr="007E0F91" w:rsidRDefault="00B7579D" w:rsidP="00B7579D">
            <w:pPr>
              <w:jc w:val="center"/>
              <w:rPr>
                <w:ins w:id="11339" w:author="Στάθης Καπ" w:date="2023-03-09T00:34:00Z"/>
                <w:sz w:val="16"/>
                <w:szCs w:val="16"/>
              </w:rPr>
            </w:pPr>
            <w:ins w:id="11340"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1341"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1342" w:author="Στάθης Καπ" w:date="2023-03-09T00:34:00Z"/>
                <w:sz w:val="16"/>
                <w:szCs w:val="16"/>
              </w:rPr>
            </w:pPr>
            <w:ins w:id="11343"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1344"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1345" w:author="Στάθης Καπ" w:date="2023-03-09T00:34:00Z"/>
                <w:sz w:val="16"/>
                <w:szCs w:val="16"/>
              </w:rPr>
            </w:pPr>
            <w:ins w:id="11346" w:author="Στάθης Καπ" w:date="2023-03-09T02:06:00Z">
              <w:r w:rsidRPr="007E0F91">
                <w:rPr>
                  <w:rFonts w:ascii="Calibri" w:hAnsi="Calibri" w:cs="Calibri"/>
                  <w:color w:val="000000"/>
                  <w:sz w:val="16"/>
                  <w:szCs w:val="16"/>
                </w:rPr>
                <w:t>333</w:t>
              </w:r>
            </w:ins>
          </w:p>
        </w:tc>
        <w:tc>
          <w:tcPr>
            <w:tcW w:w="454" w:type="dxa"/>
            <w:vAlign w:val="center"/>
            <w:tcPrChange w:id="11347" w:author="Στάθης Καπ" w:date="2023-03-09T04:10:00Z">
              <w:tcPr>
                <w:tcW w:w="454" w:type="dxa"/>
                <w:vAlign w:val="center"/>
              </w:tcPr>
            </w:tcPrChange>
          </w:tcPr>
          <w:p w14:paraId="2A3E3011" w14:textId="20163073" w:rsidR="00B7579D" w:rsidRPr="007E0F91" w:rsidRDefault="00B7579D" w:rsidP="00B7579D">
            <w:pPr>
              <w:jc w:val="center"/>
              <w:rPr>
                <w:ins w:id="11348" w:author="Στάθης Καπ" w:date="2023-03-09T00:34:00Z"/>
                <w:sz w:val="16"/>
                <w:szCs w:val="16"/>
              </w:rPr>
            </w:pPr>
            <w:ins w:id="11349" w:author="Στάθης Καπ" w:date="2023-03-09T02:06:00Z">
              <w:r w:rsidRPr="007E0F91">
                <w:rPr>
                  <w:rFonts w:ascii="Calibri" w:hAnsi="Calibri" w:cs="Calibri"/>
                  <w:color w:val="000000"/>
                  <w:sz w:val="16"/>
                  <w:szCs w:val="16"/>
                </w:rPr>
                <w:t>21.46</w:t>
              </w:r>
            </w:ins>
          </w:p>
        </w:tc>
        <w:tc>
          <w:tcPr>
            <w:tcW w:w="454" w:type="dxa"/>
            <w:vAlign w:val="center"/>
            <w:tcPrChange w:id="11350" w:author="Στάθης Καπ" w:date="2023-03-09T04:10:00Z">
              <w:tcPr>
                <w:tcW w:w="454" w:type="dxa"/>
                <w:vAlign w:val="center"/>
              </w:tcPr>
            </w:tcPrChange>
          </w:tcPr>
          <w:p w14:paraId="2EC6B439" w14:textId="49AAEE04" w:rsidR="00B7579D" w:rsidRPr="007E0F91" w:rsidRDefault="00B7579D" w:rsidP="00B7579D">
            <w:pPr>
              <w:jc w:val="center"/>
              <w:rPr>
                <w:ins w:id="11351" w:author="Στάθης Καπ" w:date="2023-03-09T00:34:00Z"/>
                <w:sz w:val="16"/>
                <w:szCs w:val="16"/>
              </w:rPr>
            </w:pPr>
            <w:ins w:id="11352"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1353"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1354" w:author="Στάθης Καπ" w:date="2023-03-09T00:34:00Z"/>
                <w:sz w:val="16"/>
                <w:szCs w:val="16"/>
              </w:rPr>
            </w:pPr>
            <w:ins w:id="11355"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1356"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1357" w:author="Στάθης Καπ" w:date="2023-03-09T00:34:00Z"/>
                <w:sz w:val="16"/>
                <w:szCs w:val="16"/>
              </w:rPr>
            </w:pPr>
            <w:ins w:id="11358" w:author="Στάθης Καπ" w:date="2023-03-09T02:06:00Z">
              <w:r w:rsidRPr="007E0F91">
                <w:rPr>
                  <w:rFonts w:ascii="Calibri" w:hAnsi="Calibri" w:cs="Calibri"/>
                  <w:color w:val="000000"/>
                  <w:sz w:val="16"/>
                  <w:szCs w:val="16"/>
                </w:rPr>
                <w:t>322</w:t>
              </w:r>
            </w:ins>
          </w:p>
        </w:tc>
        <w:tc>
          <w:tcPr>
            <w:tcW w:w="454" w:type="dxa"/>
            <w:vAlign w:val="center"/>
            <w:tcPrChange w:id="11359" w:author="Στάθης Καπ" w:date="2023-03-09T04:10:00Z">
              <w:tcPr>
                <w:tcW w:w="454" w:type="dxa"/>
                <w:vAlign w:val="center"/>
              </w:tcPr>
            </w:tcPrChange>
          </w:tcPr>
          <w:p w14:paraId="5D1D3E3B" w14:textId="1537EAB1" w:rsidR="00B7579D" w:rsidRPr="007E0F91" w:rsidRDefault="00B7579D" w:rsidP="00B7579D">
            <w:pPr>
              <w:jc w:val="center"/>
              <w:rPr>
                <w:ins w:id="11360" w:author="Στάθης Καπ" w:date="2023-03-09T00:34:00Z"/>
                <w:sz w:val="16"/>
                <w:szCs w:val="16"/>
              </w:rPr>
            </w:pPr>
            <w:ins w:id="11361" w:author="Στάθης Καπ" w:date="2023-03-09T02:06:00Z">
              <w:r w:rsidRPr="007E0F91">
                <w:rPr>
                  <w:rFonts w:ascii="Calibri" w:hAnsi="Calibri" w:cs="Calibri"/>
                  <w:color w:val="000000"/>
                  <w:sz w:val="16"/>
                  <w:szCs w:val="16"/>
                </w:rPr>
                <w:t>24.06</w:t>
              </w:r>
            </w:ins>
          </w:p>
        </w:tc>
        <w:tc>
          <w:tcPr>
            <w:tcW w:w="454" w:type="dxa"/>
            <w:vAlign w:val="center"/>
            <w:tcPrChange w:id="11362" w:author="Στάθης Καπ" w:date="2023-03-09T04:10:00Z">
              <w:tcPr>
                <w:tcW w:w="454" w:type="dxa"/>
                <w:vAlign w:val="center"/>
              </w:tcPr>
            </w:tcPrChange>
          </w:tcPr>
          <w:p w14:paraId="45E9388C" w14:textId="55A52F22" w:rsidR="00B7579D" w:rsidRPr="007E0F91" w:rsidRDefault="00B7579D" w:rsidP="00B7579D">
            <w:pPr>
              <w:jc w:val="center"/>
              <w:rPr>
                <w:ins w:id="11363" w:author="Στάθης Καπ" w:date="2023-03-09T00:34:00Z"/>
                <w:sz w:val="16"/>
                <w:szCs w:val="16"/>
              </w:rPr>
            </w:pPr>
            <w:ins w:id="11364"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1365"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1366" w:author="Στάθης Καπ" w:date="2023-03-09T00:34:00Z"/>
                <w:sz w:val="16"/>
                <w:szCs w:val="16"/>
              </w:rPr>
            </w:pPr>
            <w:ins w:id="11367"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1368" w:author="Στάθης Καπ" w:date="2023-03-09T00:34:00Z"/>
          <w:trPrChange w:id="1136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7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1371" w:author="Στάθης Καπ" w:date="2023-03-09T00:34:00Z"/>
                <w:sz w:val="16"/>
                <w:szCs w:val="16"/>
              </w:rPr>
            </w:pPr>
            <w:ins w:id="11372" w:author="Στάθης Καπ" w:date="2023-03-09T00:36:00Z">
              <w:r w:rsidRPr="007E0F91">
                <w:rPr>
                  <w:sz w:val="16"/>
                  <w:szCs w:val="16"/>
                </w:rPr>
                <w:t>pr10</w:t>
              </w:r>
            </w:ins>
          </w:p>
        </w:tc>
        <w:tc>
          <w:tcPr>
            <w:tcW w:w="565" w:type="dxa"/>
            <w:tcBorders>
              <w:left w:val="single" w:sz="4" w:space="0" w:color="auto"/>
            </w:tcBorders>
            <w:vAlign w:val="center"/>
            <w:tcPrChange w:id="11373"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1374" w:author="Στάθης Καπ" w:date="2023-03-09T00:34:00Z"/>
                <w:sz w:val="16"/>
                <w:szCs w:val="16"/>
              </w:rPr>
            </w:pPr>
            <w:ins w:id="11375"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1376"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1377" w:author="Στάθης Καπ" w:date="2023-03-09T00:34:00Z"/>
                <w:sz w:val="16"/>
                <w:szCs w:val="16"/>
              </w:rPr>
            </w:pPr>
            <w:ins w:id="11378"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1379"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1380" w:author="Στάθης Καπ" w:date="2023-03-09T00:34:00Z"/>
                <w:sz w:val="16"/>
                <w:szCs w:val="16"/>
              </w:rPr>
            </w:pPr>
            <w:ins w:id="11381" w:author="Στάθης Καπ" w:date="2023-03-09T02:06:00Z">
              <w:r w:rsidRPr="007E0F91">
                <w:rPr>
                  <w:rFonts w:ascii="Calibri" w:hAnsi="Calibri" w:cs="Calibri"/>
                  <w:color w:val="000000"/>
                  <w:sz w:val="16"/>
                  <w:szCs w:val="16"/>
                </w:rPr>
                <w:t>520</w:t>
              </w:r>
            </w:ins>
          </w:p>
        </w:tc>
        <w:tc>
          <w:tcPr>
            <w:tcW w:w="708" w:type="dxa"/>
            <w:vAlign w:val="center"/>
            <w:tcPrChange w:id="11382" w:author="Στάθης Καπ" w:date="2023-03-09T04:10:00Z">
              <w:tcPr>
                <w:tcW w:w="708" w:type="dxa"/>
                <w:vAlign w:val="center"/>
              </w:tcPr>
            </w:tcPrChange>
          </w:tcPr>
          <w:p w14:paraId="4BE29740" w14:textId="68CBC603" w:rsidR="00B7579D" w:rsidRPr="007E0F91" w:rsidRDefault="00B7579D" w:rsidP="00B7579D">
            <w:pPr>
              <w:jc w:val="center"/>
              <w:rPr>
                <w:ins w:id="11383" w:author="Στάθης Καπ" w:date="2023-03-09T00:34:00Z"/>
                <w:sz w:val="16"/>
                <w:szCs w:val="16"/>
              </w:rPr>
            </w:pPr>
            <w:ins w:id="11384"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1385"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1386" w:author="Στάθης Καπ" w:date="2023-03-09T00:34:00Z"/>
                <w:sz w:val="16"/>
                <w:szCs w:val="16"/>
              </w:rPr>
            </w:pPr>
          </w:p>
        </w:tc>
        <w:tc>
          <w:tcPr>
            <w:tcW w:w="453" w:type="dxa"/>
            <w:tcBorders>
              <w:left w:val="single" w:sz="4" w:space="0" w:color="auto"/>
            </w:tcBorders>
            <w:vAlign w:val="center"/>
            <w:tcPrChange w:id="11387"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1388" w:author="Στάθης Καπ" w:date="2023-03-09T00:34:00Z"/>
                <w:sz w:val="16"/>
                <w:szCs w:val="16"/>
              </w:rPr>
            </w:pPr>
            <w:ins w:id="11389" w:author="Στάθης Καπ" w:date="2023-03-09T02:06:00Z">
              <w:r w:rsidRPr="007E0F91">
                <w:rPr>
                  <w:rFonts w:ascii="Calibri" w:hAnsi="Calibri" w:cs="Calibri"/>
                  <w:color w:val="000000"/>
                  <w:sz w:val="16"/>
                  <w:szCs w:val="16"/>
                </w:rPr>
                <w:t>519</w:t>
              </w:r>
            </w:ins>
          </w:p>
        </w:tc>
        <w:tc>
          <w:tcPr>
            <w:tcW w:w="454" w:type="dxa"/>
            <w:vAlign w:val="center"/>
            <w:tcPrChange w:id="11390" w:author="Στάθης Καπ" w:date="2023-03-09T04:10:00Z">
              <w:tcPr>
                <w:tcW w:w="454" w:type="dxa"/>
                <w:vAlign w:val="center"/>
              </w:tcPr>
            </w:tcPrChange>
          </w:tcPr>
          <w:p w14:paraId="2F4AE7F5" w14:textId="5B5E9B3B" w:rsidR="00B7579D" w:rsidRPr="007E0F91" w:rsidRDefault="00B7579D" w:rsidP="00B7579D">
            <w:pPr>
              <w:jc w:val="center"/>
              <w:rPr>
                <w:ins w:id="11391" w:author="Στάθης Καπ" w:date="2023-03-09T00:34:00Z"/>
                <w:sz w:val="16"/>
                <w:szCs w:val="16"/>
              </w:rPr>
            </w:pPr>
            <w:ins w:id="11392" w:author="Στάθης Καπ" w:date="2023-03-09T02:06:00Z">
              <w:r w:rsidRPr="007E0F91">
                <w:rPr>
                  <w:rFonts w:ascii="Calibri" w:hAnsi="Calibri" w:cs="Calibri"/>
                  <w:color w:val="000000"/>
                  <w:sz w:val="16"/>
                  <w:szCs w:val="16"/>
                </w:rPr>
                <w:t>0.19</w:t>
              </w:r>
            </w:ins>
          </w:p>
        </w:tc>
        <w:tc>
          <w:tcPr>
            <w:tcW w:w="454" w:type="dxa"/>
            <w:vAlign w:val="center"/>
            <w:tcPrChange w:id="11393" w:author="Στάθης Καπ" w:date="2023-03-09T04:10:00Z">
              <w:tcPr>
                <w:tcW w:w="454" w:type="dxa"/>
                <w:vAlign w:val="center"/>
              </w:tcPr>
            </w:tcPrChange>
          </w:tcPr>
          <w:p w14:paraId="67B17DDD" w14:textId="69C9577D" w:rsidR="00B7579D" w:rsidRPr="007E0F91" w:rsidRDefault="00B7579D" w:rsidP="00B7579D">
            <w:pPr>
              <w:jc w:val="center"/>
              <w:rPr>
                <w:ins w:id="11394" w:author="Στάθης Καπ" w:date="2023-03-09T00:34:00Z"/>
                <w:sz w:val="16"/>
                <w:szCs w:val="16"/>
              </w:rPr>
            </w:pPr>
            <w:ins w:id="11395"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1396"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1397" w:author="Στάθης Καπ" w:date="2023-03-09T00:34:00Z"/>
                <w:sz w:val="16"/>
                <w:szCs w:val="16"/>
              </w:rPr>
            </w:pPr>
            <w:ins w:id="11398"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1399"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1400" w:author="Στάθης Καπ" w:date="2023-03-09T00:34:00Z"/>
                <w:sz w:val="16"/>
                <w:szCs w:val="16"/>
              </w:rPr>
            </w:pPr>
            <w:ins w:id="11401" w:author="Στάθης Καπ" w:date="2023-03-09T02:06:00Z">
              <w:r w:rsidRPr="007E0F91">
                <w:rPr>
                  <w:rFonts w:ascii="Calibri" w:hAnsi="Calibri" w:cs="Calibri"/>
                  <w:color w:val="000000"/>
                  <w:sz w:val="16"/>
                  <w:szCs w:val="16"/>
                </w:rPr>
                <w:t>472</w:t>
              </w:r>
            </w:ins>
          </w:p>
        </w:tc>
        <w:tc>
          <w:tcPr>
            <w:tcW w:w="454" w:type="dxa"/>
            <w:vAlign w:val="center"/>
            <w:tcPrChange w:id="11402" w:author="Στάθης Καπ" w:date="2023-03-09T04:10:00Z">
              <w:tcPr>
                <w:tcW w:w="454" w:type="dxa"/>
                <w:vAlign w:val="center"/>
              </w:tcPr>
            </w:tcPrChange>
          </w:tcPr>
          <w:p w14:paraId="1179DC4C" w14:textId="1C578548" w:rsidR="00B7579D" w:rsidRPr="007E0F91" w:rsidRDefault="00B7579D" w:rsidP="00B7579D">
            <w:pPr>
              <w:jc w:val="center"/>
              <w:rPr>
                <w:ins w:id="11403" w:author="Στάθης Καπ" w:date="2023-03-09T00:34:00Z"/>
                <w:sz w:val="16"/>
                <w:szCs w:val="16"/>
              </w:rPr>
            </w:pPr>
            <w:ins w:id="11404" w:author="Στάθης Καπ" w:date="2023-03-09T02:06:00Z">
              <w:r w:rsidRPr="007E0F91">
                <w:rPr>
                  <w:rFonts w:ascii="Calibri" w:hAnsi="Calibri" w:cs="Calibri"/>
                  <w:color w:val="000000"/>
                  <w:sz w:val="16"/>
                  <w:szCs w:val="16"/>
                </w:rPr>
                <w:t>9.23</w:t>
              </w:r>
            </w:ins>
          </w:p>
        </w:tc>
        <w:tc>
          <w:tcPr>
            <w:tcW w:w="454" w:type="dxa"/>
            <w:vAlign w:val="center"/>
            <w:tcPrChange w:id="11405" w:author="Στάθης Καπ" w:date="2023-03-09T04:10:00Z">
              <w:tcPr>
                <w:tcW w:w="454" w:type="dxa"/>
                <w:vAlign w:val="center"/>
              </w:tcPr>
            </w:tcPrChange>
          </w:tcPr>
          <w:p w14:paraId="0B050902" w14:textId="0B1DAC41" w:rsidR="00B7579D" w:rsidRPr="007E0F91" w:rsidRDefault="00B7579D" w:rsidP="00B7579D">
            <w:pPr>
              <w:jc w:val="center"/>
              <w:rPr>
                <w:ins w:id="11406" w:author="Στάθης Καπ" w:date="2023-03-09T00:34:00Z"/>
                <w:sz w:val="16"/>
                <w:szCs w:val="16"/>
              </w:rPr>
            </w:pPr>
            <w:ins w:id="11407"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1408"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1409" w:author="Στάθης Καπ" w:date="2023-03-09T00:34:00Z"/>
                <w:sz w:val="16"/>
                <w:szCs w:val="16"/>
              </w:rPr>
            </w:pPr>
            <w:ins w:id="11410"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1411"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1412" w:author="Στάθης Καπ" w:date="2023-03-09T00:34:00Z"/>
                <w:sz w:val="16"/>
                <w:szCs w:val="16"/>
              </w:rPr>
            </w:pPr>
            <w:ins w:id="11413" w:author="Στάθης Καπ" w:date="2023-03-09T02:06:00Z">
              <w:r w:rsidRPr="007E0F91">
                <w:rPr>
                  <w:rFonts w:ascii="Calibri" w:hAnsi="Calibri" w:cs="Calibri"/>
                  <w:color w:val="000000"/>
                  <w:sz w:val="16"/>
                  <w:szCs w:val="16"/>
                </w:rPr>
                <w:t>440</w:t>
              </w:r>
            </w:ins>
          </w:p>
        </w:tc>
        <w:tc>
          <w:tcPr>
            <w:tcW w:w="454" w:type="dxa"/>
            <w:vAlign w:val="center"/>
            <w:tcPrChange w:id="11414" w:author="Στάθης Καπ" w:date="2023-03-09T04:10:00Z">
              <w:tcPr>
                <w:tcW w:w="454" w:type="dxa"/>
                <w:vAlign w:val="center"/>
              </w:tcPr>
            </w:tcPrChange>
          </w:tcPr>
          <w:p w14:paraId="0F5E3B0D" w14:textId="020FBF00" w:rsidR="00B7579D" w:rsidRPr="007E0F91" w:rsidRDefault="00B7579D" w:rsidP="00B7579D">
            <w:pPr>
              <w:jc w:val="center"/>
              <w:rPr>
                <w:ins w:id="11415" w:author="Στάθης Καπ" w:date="2023-03-09T00:34:00Z"/>
                <w:sz w:val="16"/>
                <w:szCs w:val="16"/>
              </w:rPr>
            </w:pPr>
            <w:ins w:id="11416" w:author="Στάθης Καπ" w:date="2023-03-09T02:06:00Z">
              <w:r w:rsidRPr="007E0F91">
                <w:rPr>
                  <w:rFonts w:ascii="Calibri" w:hAnsi="Calibri" w:cs="Calibri"/>
                  <w:color w:val="000000"/>
                  <w:sz w:val="16"/>
                  <w:szCs w:val="16"/>
                </w:rPr>
                <w:t>15.38</w:t>
              </w:r>
            </w:ins>
          </w:p>
        </w:tc>
        <w:tc>
          <w:tcPr>
            <w:tcW w:w="454" w:type="dxa"/>
            <w:vAlign w:val="center"/>
            <w:tcPrChange w:id="11417" w:author="Στάθης Καπ" w:date="2023-03-09T04:10:00Z">
              <w:tcPr>
                <w:tcW w:w="454" w:type="dxa"/>
                <w:vAlign w:val="center"/>
              </w:tcPr>
            </w:tcPrChange>
          </w:tcPr>
          <w:p w14:paraId="2D0C23E3" w14:textId="120148BD" w:rsidR="00B7579D" w:rsidRPr="007E0F91" w:rsidRDefault="00B7579D" w:rsidP="00B7579D">
            <w:pPr>
              <w:jc w:val="center"/>
              <w:rPr>
                <w:ins w:id="11418" w:author="Στάθης Καπ" w:date="2023-03-09T00:34:00Z"/>
                <w:sz w:val="16"/>
                <w:szCs w:val="16"/>
              </w:rPr>
            </w:pPr>
            <w:ins w:id="11419"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1420"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1421" w:author="Στάθης Καπ" w:date="2023-03-09T00:34:00Z"/>
                <w:sz w:val="16"/>
                <w:szCs w:val="16"/>
              </w:rPr>
            </w:pPr>
            <w:ins w:id="11422"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1423" w:author="Στάθης Καπ" w:date="2023-03-09T00:34:00Z"/>
          <w:trPrChange w:id="1142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2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1426" w:author="Στάθης Καπ" w:date="2023-03-09T00:34:00Z"/>
                <w:sz w:val="16"/>
                <w:szCs w:val="16"/>
              </w:rPr>
            </w:pPr>
            <w:ins w:id="11427" w:author="Στάθης Καπ" w:date="2023-03-09T00:36:00Z">
              <w:r w:rsidRPr="007E0F91">
                <w:rPr>
                  <w:sz w:val="16"/>
                  <w:szCs w:val="16"/>
                </w:rPr>
                <w:t>pr11</w:t>
              </w:r>
            </w:ins>
          </w:p>
        </w:tc>
        <w:tc>
          <w:tcPr>
            <w:tcW w:w="565" w:type="dxa"/>
            <w:tcBorders>
              <w:left w:val="single" w:sz="4" w:space="0" w:color="auto"/>
            </w:tcBorders>
            <w:vAlign w:val="center"/>
            <w:tcPrChange w:id="11428"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1429" w:author="Στάθης Καπ" w:date="2023-03-09T00:34:00Z"/>
                <w:sz w:val="16"/>
                <w:szCs w:val="16"/>
              </w:rPr>
            </w:pPr>
            <w:ins w:id="11430"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1431"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1432" w:author="Στάθης Καπ" w:date="2023-03-09T00:34:00Z"/>
                <w:sz w:val="16"/>
                <w:szCs w:val="16"/>
              </w:rPr>
            </w:pPr>
            <w:ins w:id="11433"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1434"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1435" w:author="Στάθης Καπ" w:date="2023-03-09T00:34:00Z"/>
                <w:sz w:val="16"/>
                <w:szCs w:val="16"/>
              </w:rPr>
            </w:pPr>
            <w:ins w:id="11436" w:author="Στάθης Καπ" w:date="2023-03-09T02:06:00Z">
              <w:r w:rsidRPr="007E0F91">
                <w:rPr>
                  <w:rFonts w:ascii="Calibri" w:hAnsi="Calibri" w:cs="Calibri"/>
                  <w:color w:val="000000"/>
                  <w:sz w:val="16"/>
                  <w:szCs w:val="16"/>
                </w:rPr>
                <w:t>319</w:t>
              </w:r>
            </w:ins>
          </w:p>
        </w:tc>
        <w:tc>
          <w:tcPr>
            <w:tcW w:w="708" w:type="dxa"/>
            <w:vAlign w:val="center"/>
            <w:tcPrChange w:id="11437" w:author="Στάθης Καπ" w:date="2023-03-09T04:10:00Z">
              <w:tcPr>
                <w:tcW w:w="708" w:type="dxa"/>
                <w:vAlign w:val="center"/>
              </w:tcPr>
            </w:tcPrChange>
          </w:tcPr>
          <w:p w14:paraId="2E0EE9BF" w14:textId="5C3BEB9B" w:rsidR="00B7579D" w:rsidRPr="007E0F91" w:rsidRDefault="00B7579D" w:rsidP="00B7579D">
            <w:pPr>
              <w:jc w:val="center"/>
              <w:rPr>
                <w:ins w:id="11438" w:author="Στάθης Καπ" w:date="2023-03-09T00:34:00Z"/>
                <w:sz w:val="16"/>
                <w:szCs w:val="16"/>
              </w:rPr>
            </w:pPr>
            <w:ins w:id="11439"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1440"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1441" w:author="Στάθης Καπ" w:date="2023-03-09T00:34:00Z"/>
                <w:sz w:val="16"/>
                <w:szCs w:val="16"/>
              </w:rPr>
            </w:pPr>
          </w:p>
        </w:tc>
        <w:tc>
          <w:tcPr>
            <w:tcW w:w="453" w:type="dxa"/>
            <w:tcBorders>
              <w:left w:val="single" w:sz="4" w:space="0" w:color="auto"/>
            </w:tcBorders>
            <w:vAlign w:val="center"/>
            <w:tcPrChange w:id="11442"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1443" w:author="Στάθης Καπ" w:date="2023-03-09T00:34:00Z"/>
                <w:sz w:val="16"/>
                <w:szCs w:val="16"/>
              </w:rPr>
            </w:pPr>
            <w:ins w:id="11444" w:author="Στάθης Καπ" w:date="2023-03-09T02:06:00Z">
              <w:r w:rsidRPr="007E0F91">
                <w:rPr>
                  <w:rFonts w:ascii="Calibri" w:hAnsi="Calibri" w:cs="Calibri"/>
                  <w:color w:val="000000"/>
                  <w:sz w:val="16"/>
                  <w:szCs w:val="16"/>
                </w:rPr>
                <w:t>308</w:t>
              </w:r>
            </w:ins>
          </w:p>
        </w:tc>
        <w:tc>
          <w:tcPr>
            <w:tcW w:w="454" w:type="dxa"/>
            <w:vAlign w:val="center"/>
            <w:tcPrChange w:id="11445" w:author="Στάθης Καπ" w:date="2023-03-09T04:10:00Z">
              <w:tcPr>
                <w:tcW w:w="454" w:type="dxa"/>
                <w:vAlign w:val="center"/>
              </w:tcPr>
            </w:tcPrChange>
          </w:tcPr>
          <w:p w14:paraId="1439E1ED" w14:textId="6C0CD54E" w:rsidR="00B7579D" w:rsidRPr="007E0F91" w:rsidRDefault="00B7579D" w:rsidP="00B7579D">
            <w:pPr>
              <w:jc w:val="center"/>
              <w:rPr>
                <w:ins w:id="11446" w:author="Στάθης Καπ" w:date="2023-03-09T00:34:00Z"/>
                <w:sz w:val="16"/>
                <w:szCs w:val="16"/>
              </w:rPr>
            </w:pPr>
            <w:ins w:id="11447" w:author="Στάθης Καπ" w:date="2023-03-09T02:06:00Z">
              <w:r w:rsidRPr="007E0F91">
                <w:rPr>
                  <w:rFonts w:ascii="Calibri" w:hAnsi="Calibri" w:cs="Calibri"/>
                  <w:color w:val="000000"/>
                  <w:sz w:val="16"/>
                  <w:szCs w:val="16"/>
                </w:rPr>
                <w:t>3.45</w:t>
              </w:r>
            </w:ins>
          </w:p>
        </w:tc>
        <w:tc>
          <w:tcPr>
            <w:tcW w:w="454" w:type="dxa"/>
            <w:vAlign w:val="center"/>
            <w:tcPrChange w:id="11448" w:author="Στάθης Καπ" w:date="2023-03-09T04:10:00Z">
              <w:tcPr>
                <w:tcW w:w="454" w:type="dxa"/>
                <w:vAlign w:val="center"/>
              </w:tcPr>
            </w:tcPrChange>
          </w:tcPr>
          <w:p w14:paraId="0B9CF494" w14:textId="52F601D9" w:rsidR="00B7579D" w:rsidRPr="007E0F91" w:rsidRDefault="00B7579D" w:rsidP="00B7579D">
            <w:pPr>
              <w:jc w:val="center"/>
              <w:rPr>
                <w:ins w:id="11449" w:author="Στάθης Καπ" w:date="2023-03-09T00:34:00Z"/>
                <w:sz w:val="16"/>
                <w:szCs w:val="16"/>
              </w:rPr>
            </w:pPr>
            <w:ins w:id="11450"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1451"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1452" w:author="Στάθης Καπ" w:date="2023-03-09T00:34:00Z"/>
                <w:sz w:val="16"/>
                <w:szCs w:val="16"/>
              </w:rPr>
            </w:pPr>
            <w:ins w:id="11453"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1454"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1455" w:author="Στάθης Καπ" w:date="2023-03-09T00:34:00Z"/>
                <w:sz w:val="16"/>
                <w:szCs w:val="16"/>
              </w:rPr>
            </w:pPr>
            <w:ins w:id="11456" w:author="Στάθης Καπ" w:date="2023-03-09T02:06:00Z">
              <w:r w:rsidRPr="007E0F91">
                <w:rPr>
                  <w:rFonts w:ascii="Calibri" w:hAnsi="Calibri" w:cs="Calibri"/>
                  <w:color w:val="000000"/>
                  <w:sz w:val="16"/>
                  <w:szCs w:val="16"/>
                </w:rPr>
                <w:t>274</w:t>
              </w:r>
            </w:ins>
          </w:p>
        </w:tc>
        <w:tc>
          <w:tcPr>
            <w:tcW w:w="454" w:type="dxa"/>
            <w:vAlign w:val="center"/>
            <w:tcPrChange w:id="11457" w:author="Στάθης Καπ" w:date="2023-03-09T04:10:00Z">
              <w:tcPr>
                <w:tcW w:w="454" w:type="dxa"/>
                <w:vAlign w:val="center"/>
              </w:tcPr>
            </w:tcPrChange>
          </w:tcPr>
          <w:p w14:paraId="2879DA79" w14:textId="4FCC655D" w:rsidR="00B7579D" w:rsidRPr="007E0F91" w:rsidRDefault="00B7579D" w:rsidP="00B7579D">
            <w:pPr>
              <w:jc w:val="center"/>
              <w:rPr>
                <w:ins w:id="11458" w:author="Στάθης Καπ" w:date="2023-03-09T00:34:00Z"/>
                <w:sz w:val="16"/>
                <w:szCs w:val="16"/>
              </w:rPr>
            </w:pPr>
            <w:ins w:id="11459" w:author="Στάθης Καπ" w:date="2023-03-09T02:06:00Z">
              <w:r w:rsidRPr="007E0F91">
                <w:rPr>
                  <w:rFonts w:ascii="Calibri" w:hAnsi="Calibri" w:cs="Calibri"/>
                  <w:color w:val="000000"/>
                  <w:sz w:val="16"/>
                  <w:szCs w:val="16"/>
                </w:rPr>
                <w:t>14.11</w:t>
              </w:r>
            </w:ins>
          </w:p>
        </w:tc>
        <w:tc>
          <w:tcPr>
            <w:tcW w:w="454" w:type="dxa"/>
            <w:vAlign w:val="center"/>
            <w:tcPrChange w:id="11460" w:author="Στάθης Καπ" w:date="2023-03-09T04:10:00Z">
              <w:tcPr>
                <w:tcW w:w="454" w:type="dxa"/>
                <w:vAlign w:val="center"/>
              </w:tcPr>
            </w:tcPrChange>
          </w:tcPr>
          <w:p w14:paraId="65BF1FB5" w14:textId="54F072BF" w:rsidR="00B7579D" w:rsidRPr="007E0F91" w:rsidRDefault="00B7579D" w:rsidP="00B7579D">
            <w:pPr>
              <w:jc w:val="center"/>
              <w:rPr>
                <w:ins w:id="11461" w:author="Στάθης Καπ" w:date="2023-03-09T00:34:00Z"/>
                <w:sz w:val="16"/>
                <w:szCs w:val="16"/>
              </w:rPr>
            </w:pPr>
            <w:ins w:id="11462"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1463"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1464" w:author="Στάθης Καπ" w:date="2023-03-09T00:34:00Z"/>
                <w:sz w:val="16"/>
                <w:szCs w:val="16"/>
              </w:rPr>
            </w:pPr>
            <w:ins w:id="11465"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1466"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1467" w:author="Στάθης Καπ" w:date="2023-03-09T00:34:00Z"/>
                <w:sz w:val="16"/>
                <w:szCs w:val="16"/>
              </w:rPr>
            </w:pPr>
            <w:ins w:id="11468" w:author="Στάθης Καπ" w:date="2023-03-09T02:06:00Z">
              <w:r w:rsidRPr="007E0F91">
                <w:rPr>
                  <w:rFonts w:ascii="Calibri" w:hAnsi="Calibri" w:cs="Calibri"/>
                  <w:color w:val="000000"/>
                  <w:sz w:val="16"/>
                  <w:szCs w:val="16"/>
                </w:rPr>
                <w:t>285</w:t>
              </w:r>
            </w:ins>
          </w:p>
        </w:tc>
        <w:tc>
          <w:tcPr>
            <w:tcW w:w="454" w:type="dxa"/>
            <w:vAlign w:val="center"/>
            <w:tcPrChange w:id="11469" w:author="Στάθης Καπ" w:date="2023-03-09T04:10:00Z">
              <w:tcPr>
                <w:tcW w:w="454" w:type="dxa"/>
                <w:vAlign w:val="center"/>
              </w:tcPr>
            </w:tcPrChange>
          </w:tcPr>
          <w:p w14:paraId="11C99A8B" w14:textId="113068DA" w:rsidR="00B7579D" w:rsidRPr="007E0F91" w:rsidRDefault="00B7579D" w:rsidP="00B7579D">
            <w:pPr>
              <w:jc w:val="center"/>
              <w:rPr>
                <w:ins w:id="11470" w:author="Στάθης Καπ" w:date="2023-03-09T00:34:00Z"/>
                <w:sz w:val="16"/>
                <w:szCs w:val="16"/>
              </w:rPr>
            </w:pPr>
            <w:ins w:id="11471" w:author="Στάθης Καπ" w:date="2023-03-09T02:06:00Z">
              <w:r w:rsidRPr="007E0F91">
                <w:rPr>
                  <w:rFonts w:ascii="Calibri" w:hAnsi="Calibri" w:cs="Calibri"/>
                  <w:color w:val="000000"/>
                  <w:sz w:val="16"/>
                  <w:szCs w:val="16"/>
                </w:rPr>
                <w:t>10.66</w:t>
              </w:r>
            </w:ins>
          </w:p>
        </w:tc>
        <w:tc>
          <w:tcPr>
            <w:tcW w:w="454" w:type="dxa"/>
            <w:vAlign w:val="center"/>
            <w:tcPrChange w:id="11472" w:author="Στάθης Καπ" w:date="2023-03-09T04:10:00Z">
              <w:tcPr>
                <w:tcW w:w="454" w:type="dxa"/>
                <w:vAlign w:val="center"/>
              </w:tcPr>
            </w:tcPrChange>
          </w:tcPr>
          <w:p w14:paraId="7E3A7CBE" w14:textId="0B9E77CE" w:rsidR="00B7579D" w:rsidRPr="007E0F91" w:rsidRDefault="00B7579D" w:rsidP="00B7579D">
            <w:pPr>
              <w:jc w:val="center"/>
              <w:rPr>
                <w:ins w:id="11473" w:author="Στάθης Καπ" w:date="2023-03-09T00:34:00Z"/>
                <w:sz w:val="16"/>
                <w:szCs w:val="16"/>
              </w:rPr>
            </w:pPr>
            <w:ins w:id="11474"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1475"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1476" w:author="Στάθης Καπ" w:date="2023-03-09T00:34:00Z"/>
                <w:sz w:val="16"/>
                <w:szCs w:val="16"/>
              </w:rPr>
            </w:pPr>
            <w:ins w:id="11477"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1478" w:author="Στάθης Καπ" w:date="2023-03-09T00:34:00Z"/>
          <w:trPrChange w:id="1147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8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1481" w:author="Στάθης Καπ" w:date="2023-03-09T00:34:00Z"/>
                <w:sz w:val="16"/>
                <w:szCs w:val="16"/>
              </w:rPr>
            </w:pPr>
            <w:ins w:id="11482" w:author="Στάθης Καπ" w:date="2023-03-09T00:36:00Z">
              <w:r w:rsidRPr="007E0F91">
                <w:rPr>
                  <w:sz w:val="16"/>
                  <w:szCs w:val="16"/>
                </w:rPr>
                <w:t>pr12</w:t>
              </w:r>
            </w:ins>
          </w:p>
        </w:tc>
        <w:tc>
          <w:tcPr>
            <w:tcW w:w="565" w:type="dxa"/>
            <w:tcBorders>
              <w:left w:val="single" w:sz="4" w:space="0" w:color="auto"/>
            </w:tcBorders>
            <w:vAlign w:val="center"/>
            <w:tcPrChange w:id="11483"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1484" w:author="Στάθης Καπ" w:date="2023-03-09T00:34:00Z"/>
                <w:sz w:val="16"/>
                <w:szCs w:val="16"/>
              </w:rPr>
            </w:pPr>
            <w:ins w:id="11485"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1486"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1487" w:author="Στάθης Καπ" w:date="2023-03-09T00:34:00Z"/>
                <w:sz w:val="16"/>
                <w:szCs w:val="16"/>
              </w:rPr>
            </w:pPr>
            <w:ins w:id="11488"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1489"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1490" w:author="Στάθης Καπ" w:date="2023-03-09T00:34:00Z"/>
                <w:sz w:val="16"/>
                <w:szCs w:val="16"/>
              </w:rPr>
            </w:pPr>
            <w:ins w:id="11491" w:author="Στάθης Καπ" w:date="2023-03-09T02:06:00Z">
              <w:r w:rsidRPr="007E0F91">
                <w:rPr>
                  <w:rFonts w:ascii="Calibri" w:hAnsi="Calibri" w:cs="Calibri"/>
                  <w:color w:val="000000"/>
                  <w:sz w:val="16"/>
                  <w:szCs w:val="16"/>
                </w:rPr>
                <w:t>424</w:t>
              </w:r>
            </w:ins>
          </w:p>
        </w:tc>
        <w:tc>
          <w:tcPr>
            <w:tcW w:w="708" w:type="dxa"/>
            <w:vAlign w:val="center"/>
            <w:tcPrChange w:id="11492" w:author="Στάθης Καπ" w:date="2023-03-09T04:10:00Z">
              <w:tcPr>
                <w:tcW w:w="708" w:type="dxa"/>
                <w:vAlign w:val="center"/>
              </w:tcPr>
            </w:tcPrChange>
          </w:tcPr>
          <w:p w14:paraId="5B7A7DB6" w14:textId="19B70311" w:rsidR="00B7579D" w:rsidRPr="007E0F91" w:rsidRDefault="00B7579D" w:rsidP="00B7579D">
            <w:pPr>
              <w:jc w:val="center"/>
              <w:rPr>
                <w:ins w:id="11493" w:author="Στάθης Καπ" w:date="2023-03-09T00:34:00Z"/>
                <w:sz w:val="16"/>
                <w:szCs w:val="16"/>
              </w:rPr>
            </w:pPr>
            <w:ins w:id="11494"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1495"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1496" w:author="Στάθης Καπ" w:date="2023-03-09T00:34:00Z"/>
                <w:sz w:val="16"/>
                <w:szCs w:val="16"/>
              </w:rPr>
            </w:pPr>
          </w:p>
        </w:tc>
        <w:tc>
          <w:tcPr>
            <w:tcW w:w="453" w:type="dxa"/>
            <w:tcBorders>
              <w:left w:val="single" w:sz="4" w:space="0" w:color="auto"/>
            </w:tcBorders>
            <w:vAlign w:val="center"/>
            <w:tcPrChange w:id="11497"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1498" w:author="Στάθης Καπ" w:date="2023-03-09T00:34:00Z"/>
                <w:sz w:val="16"/>
                <w:szCs w:val="16"/>
              </w:rPr>
            </w:pPr>
            <w:ins w:id="11499" w:author="Στάθης Καπ" w:date="2023-03-09T02:06:00Z">
              <w:r w:rsidRPr="007E0F91">
                <w:rPr>
                  <w:rFonts w:ascii="Calibri" w:hAnsi="Calibri" w:cs="Calibri"/>
                  <w:color w:val="000000"/>
                  <w:sz w:val="16"/>
                  <w:szCs w:val="16"/>
                </w:rPr>
                <w:t>418</w:t>
              </w:r>
            </w:ins>
          </w:p>
        </w:tc>
        <w:tc>
          <w:tcPr>
            <w:tcW w:w="454" w:type="dxa"/>
            <w:vAlign w:val="center"/>
            <w:tcPrChange w:id="11500" w:author="Στάθης Καπ" w:date="2023-03-09T04:10:00Z">
              <w:tcPr>
                <w:tcW w:w="454" w:type="dxa"/>
                <w:vAlign w:val="center"/>
              </w:tcPr>
            </w:tcPrChange>
          </w:tcPr>
          <w:p w14:paraId="5CF9F347" w14:textId="539D6F3A" w:rsidR="00B7579D" w:rsidRPr="007E0F91" w:rsidRDefault="00B7579D" w:rsidP="00B7579D">
            <w:pPr>
              <w:jc w:val="center"/>
              <w:rPr>
                <w:ins w:id="11501" w:author="Στάθης Καπ" w:date="2023-03-09T00:34:00Z"/>
                <w:sz w:val="16"/>
                <w:szCs w:val="16"/>
              </w:rPr>
            </w:pPr>
            <w:ins w:id="11502" w:author="Στάθης Καπ" w:date="2023-03-09T02:06:00Z">
              <w:r w:rsidRPr="007E0F91">
                <w:rPr>
                  <w:rFonts w:ascii="Calibri" w:hAnsi="Calibri" w:cs="Calibri"/>
                  <w:color w:val="000000"/>
                  <w:sz w:val="16"/>
                  <w:szCs w:val="16"/>
                </w:rPr>
                <w:t>1.42</w:t>
              </w:r>
            </w:ins>
          </w:p>
        </w:tc>
        <w:tc>
          <w:tcPr>
            <w:tcW w:w="454" w:type="dxa"/>
            <w:vAlign w:val="center"/>
            <w:tcPrChange w:id="11503" w:author="Στάθης Καπ" w:date="2023-03-09T04:10:00Z">
              <w:tcPr>
                <w:tcW w:w="454" w:type="dxa"/>
                <w:vAlign w:val="center"/>
              </w:tcPr>
            </w:tcPrChange>
          </w:tcPr>
          <w:p w14:paraId="7BF6DB55" w14:textId="56BAA911" w:rsidR="00B7579D" w:rsidRPr="007E0F91" w:rsidRDefault="00B7579D" w:rsidP="00B7579D">
            <w:pPr>
              <w:jc w:val="center"/>
              <w:rPr>
                <w:ins w:id="11504" w:author="Στάθης Καπ" w:date="2023-03-09T00:34:00Z"/>
                <w:sz w:val="16"/>
                <w:szCs w:val="16"/>
              </w:rPr>
            </w:pPr>
            <w:ins w:id="11505"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1506"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1507" w:author="Στάθης Καπ" w:date="2023-03-09T00:34:00Z"/>
                <w:sz w:val="16"/>
                <w:szCs w:val="16"/>
              </w:rPr>
            </w:pPr>
            <w:ins w:id="11508"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509"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510" w:author="Στάθης Καπ" w:date="2023-03-09T00:34:00Z"/>
                <w:sz w:val="16"/>
                <w:szCs w:val="16"/>
              </w:rPr>
            </w:pPr>
            <w:ins w:id="11511" w:author="Στάθης Καπ" w:date="2023-03-09T02:06:00Z">
              <w:r w:rsidRPr="007E0F91">
                <w:rPr>
                  <w:rFonts w:ascii="Calibri" w:hAnsi="Calibri" w:cs="Calibri"/>
                  <w:color w:val="000000"/>
                  <w:sz w:val="16"/>
                  <w:szCs w:val="16"/>
                </w:rPr>
                <w:t>407</w:t>
              </w:r>
            </w:ins>
          </w:p>
        </w:tc>
        <w:tc>
          <w:tcPr>
            <w:tcW w:w="454" w:type="dxa"/>
            <w:vAlign w:val="center"/>
            <w:tcPrChange w:id="11512" w:author="Στάθης Καπ" w:date="2023-03-09T04:10:00Z">
              <w:tcPr>
                <w:tcW w:w="454" w:type="dxa"/>
                <w:vAlign w:val="center"/>
              </w:tcPr>
            </w:tcPrChange>
          </w:tcPr>
          <w:p w14:paraId="1C797013" w14:textId="28A93F86" w:rsidR="00B7579D" w:rsidRPr="007E0F91" w:rsidRDefault="00B7579D" w:rsidP="00B7579D">
            <w:pPr>
              <w:jc w:val="center"/>
              <w:rPr>
                <w:ins w:id="11513" w:author="Στάθης Καπ" w:date="2023-03-09T00:34:00Z"/>
                <w:sz w:val="16"/>
                <w:szCs w:val="16"/>
              </w:rPr>
            </w:pPr>
            <w:ins w:id="11514" w:author="Στάθης Καπ" w:date="2023-03-09T02:06:00Z">
              <w:r w:rsidRPr="007E0F91">
                <w:rPr>
                  <w:rFonts w:ascii="Calibri" w:hAnsi="Calibri" w:cs="Calibri"/>
                  <w:color w:val="000000"/>
                  <w:sz w:val="16"/>
                  <w:szCs w:val="16"/>
                </w:rPr>
                <w:t>4.01</w:t>
              </w:r>
            </w:ins>
          </w:p>
        </w:tc>
        <w:tc>
          <w:tcPr>
            <w:tcW w:w="454" w:type="dxa"/>
            <w:vAlign w:val="center"/>
            <w:tcPrChange w:id="11515" w:author="Στάθης Καπ" w:date="2023-03-09T04:10:00Z">
              <w:tcPr>
                <w:tcW w:w="454" w:type="dxa"/>
                <w:vAlign w:val="center"/>
              </w:tcPr>
            </w:tcPrChange>
          </w:tcPr>
          <w:p w14:paraId="79CD57A6" w14:textId="360DE3D3" w:rsidR="00B7579D" w:rsidRPr="007E0F91" w:rsidRDefault="00B7579D" w:rsidP="00B7579D">
            <w:pPr>
              <w:jc w:val="center"/>
              <w:rPr>
                <w:ins w:id="11516" w:author="Στάθης Καπ" w:date="2023-03-09T00:34:00Z"/>
                <w:sz w:val="16"/>
                <w:szCs w:val="16"/>
              </w:rPr>
            </w:pPr>
            <w:ins w:id="11517"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518"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519" w:author="Στάθης Καπ" w:date="2023-03-09T00:34:00Z"/>
                <w:sz w:val="16"/>
                <w:szCs w:val="16"/>
              </w:rPr>
            </w:pPr>
            <w:ins w:id="11520"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521"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522" w:author="Στάθης Καπ" w:date="2023-03-09T00:34:00Z"/>
                <w:sz w:val="16"/>
                <w:szCs w:val="16"/>
              </w:rPr>
            </w:pPr>
            <w:ins w:id="11523" w:author="Στάθης Καπ" w:date="2023-03-09T02:06:00Z">
              <w:r w:rsidRPr="007E0F91">
                <w:rPr>
                  <w:rFonts w:ascii="Calibri" w:hAnsi="Calibri" w:cs="Calibri"/>
                  <w:color w:val="000000"/>
                  <w:sz w:val="16"/>
                  <w:szCs w:val="16"/>
                </w:rPr>
                <w:t>403</w:t>
              </w:r>
            </w:ins>
          </w:p>
        </w:tc>
        <w:tc>
          <w:tcPr>
            <w:tcW w:w="454" w:type="dxa"/>
            <w:vAlign w:val="center"/>
            <w:tcPrChange w:id="11524" w:author="Στάθης Καπ" w:date="2023-03-09T04:10:00Z">
              <w:tcPr>
                <w:tcW w:w="454" w:type="dxa"/>
                <w:vAlign w:val="center"/>
              </w:tcPr>
            </w:tcPrChange>
          </w:tcPr>
          <w:p w14:paraId="0ED5FB0C" w14:textId="3E25FB7C" w:rsidR="00B7579D" w:rsidRPr="007E0F91" w:rsidRDefault="00B7579D" w:rsidP="00B7579D">
            <w:pPr>
              <w:jc w:val="center"/>
              <w:rPr>
                <w:ins w:id="11525" w:author="Στάθης Καπ" w:date="2023-03-09T00:34:00Z"/>
                <w:sz w:val="16"/>
                <w:szCs w:val="16"/>
              </w:rPr>
            </w:pPr>
            <w:ins w:id="11526" w:author="Στάθης Καπ" w:date="2023-03-09T02:06:00Z">
              <w:r w:rsidRPr="007E0F91">
                <w:rPr>
                  <w:rFonts w:ascii="Calibri" w:hAnsi="Calibri" w:cs="Calibri"/>
                  <w:color w:val="000000"/>
                  <w:sz w:val="16"/>
                  <w:szCs w:val="16"/>
                </w:rPr>
                <w:t>4.95</w:t>
              </w:r>
            </w:ins>
          </w:p>
        </w:tc>
        <w:tc>
          <w:tcPr>
            <w:tcW w:w="454" w:type="dxa"/>
            <w:vAlign w:val="center"/>
            <w:tcPrChange w:id="11527" w:author="Στάθης Καπ" w:date="2023-03-09T04:10:00Z">
              <w:tcPr>
                <w:tcW w:w="454" w:type="dxa"/>
                <w:vAlign w:val="center"/>
              </w:tcPr>
            </w:tcPrChange>
          </w:tcPr>
          <w:p w14:paraId="420CAEFC" w14:textId="3796A719" w:rsidR="00B7579D" w:rsidRPr="007E0F91" w:rsidRDefault="00B7579D" w:rsidP="00B7579D">
            <w:pPr>
              <w:jc w:val="center"/>
              <w:rPr>
                <w:ins w:id="11528" w:author="Στάθης Καπ" w:date="2023-03-09T00:34:00Z"/>
                <w:sz w:val="16"/>
                <w:szCs w:val="16"/>
              </w:rPr>
            </w:pPr>
            <w:ins w:id="11529"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530"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531" w:author="Στάθης Καπ" w:date="2023-03-09T00:34:00Z"/>
                <w:sz w:val="16"/>
                <w:szCs w:val="16"/>
              </w:rPr>
            </w:pPr>
            <w:ins w:id="11532"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533" w:author="Στάθης Καπ" w:date="2023-03-09T00:34:00Z"/>
          <w:trPrChange w:id="1153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3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536" w:author="Στάθης Καπ" w:date="2023-03-09T00:34:00Z"/>
                <w:sz w:val="16"/>
                <w:szCs w:val="16"/>
              </w:rPr>
            </w:pPr>
            <w:ins w:id="11537" w:author="Στάθης Καπ" w:date="2023-03-09T00:36:00Z">
              <w:r w:rsidRPr="007E0F91">
                <w:rPr>
                  <w:sz w:val="16"/>
                  <w:szCs w:val="16"/>
                </w:rPr>
                <w:t>pr13</w:t>
              </w:r>
            </w:ins>
          </w:p>
        </w:tc>
        <w:tc>
          <w:tcPr>
            <w:tcW w:w="565" w:type="dxa"/>
            <w:tcBorders>
              <w:left w:val="single" w:sz="4" w:space="0" w:color="auto"/>
            </w:tcBorders>
            <w:vAlign w:val="center"/>
            <w:tcPrChange w:id="11538"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539" w:author="Στάθης Καπ" w:date="2023-03-09T00:34:00Z"/>
                <w:sz w:val="16"/>
                <w:szCs w:val="16"/>
              </w:rPr>
            </w:pPr>
            <w:ins w:id="11540"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541"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542" w:author="Στάθης Καπ" w:date="2023-03-09T00:34:00Z"/>
                <w:sz w:val="16"/>
                <w:szCs w:val="16"/>
              </w:rPr>
            </w:pPr>
            <w:ins w:id="11543"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544"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545" w:author="Στάθης Καπ" w:date="2023-03-09T00:34:00Z"/>
                <w:sz w:val="16"/>
                <w:szCs w:val="16"/>
              </w:rPr>
            </w:pPr>
            <w:ins w:id="11546" w:author="Στάθης Καπ" w:date="2023-03-09T02:06:00Z">
              <w:r w:rsidRPr="007E0F91">
                <w:rPr>
                  <w:rFonts w:ascii="Calibri" w:hAnsi="Calibri" w:cs="Calibri"/>
                  <w:color w:val="000000"/>
                  <w:sz w:val="16"/>
                  <w:szCs w:val="16"/>
                </w:rPr>
                <w:t>444</w:t>
              </w:r>
            </w:ins>
          </w:p>
        </w:tc>
        <w:tc>
          <w:tcPr>
            <w:tcW w:w="708" w:type="dxa"/>
            <w:vAlign w:val="center"/>
            <w:tcPrChange w:id="11547" w:author="Στάθης Καπ" w:date="2023-03-09T04:10:00Z">
              <w:tcPr>
                <w:tcW w:w="708" w:type="dxa"/>
                <w:vAlign w:val="center"/>
              </w:tcPr>
            </w:tcPrChange>
          </w:tcPr>
          <w:p w14:paraId="6B311B12" w14:textId="303C2554" w:rsidR="00B7579D" w:rsidRPr="007E0F91" w:rsidRDefault="00B7579D" w:rsidP="00B7579D">
            <w:pPr>
              <w:jc w:val="center"/>
              <w:rPr>
                <w:ins w:id="11548" w:author="Στάθης Καπ" w:date="2023-03-09T00:34:00Z"/>
                <w:sz w:val="16"/>
                <w:szCs w:val="16"/>
              </w:rPr>
            </w:pPr>
            <w:ins w:id="11549"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550"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551" w:author="Στάθης Καπ" w:date="2023-03-09T00:34:00Z"/>
                <w:sz w:val="16"/>
                <w:szCs w:val="16"/>
              </w:rPr>
            </w:pPr>
          </w:p>
        </w:tc>
        <w:tc>
          <w:tcPr>
            <w:tcW w:w="453" w:type="dxa"/>
            <w:tcBorders>
              <w:left w:val="single" w:sz="4" w:space="0" w:color="auto"/>
            </w:tcBorders>
            <w:vAlign w:val="center"/>
            <w:tcPrChange w:id="11552"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553" w:author="Στάθης Καπ" w:date="2023-03-09T00:34:00Z"/>
                <w:sz w:val="16"/>
                <w:szCs w:val="16"/>
              </w:rPr>
            </w:pPr>
            <w:ins w:id="11554" w:author="Στάθης Καπ" w:date="2023-03-09T02:06:00Z">
              <w:r w:rsidRPr="007E0F91">
                <w:rPr>
                  <w:rFonts w:ascii="Calibri" w:hAnsi="Calibri" w:cs="Calibri"/>
                  <w:color w:val="000000"/>
                  <w:sz w:val="16"/>
                  <w:szCs w:val="16"/>
                </w:rPr>
                <w:t>377</w:t>
              </w:r>
            </w:ins>
          </w:p>
        </w:tc>
        <w:tc>
          <w:tcPr>
            <w:tcW w:w="454" w:type="dxa"/>
            <w:vAlign w:val="center"/>
            <w:tcPrChange w:id="11555" w:author="Στάθης Καπ" w:date="2023-03-09T04:10:00Z">
              <w:tcPr>
                <w:tcW w:w="454" w:type="dxa"/>
                <w:vAlign w:val="center"/>
              </w:tcPr>
            </w:tcPrChange>
          </w:tcPr>
          <w:p w14:paraId="0816B003" w14:textId="0F35088E" w:rsidR="00B7579D" w:rsidRPr="007E0F91" w:rsidRDefault="00B7579D" w:rsidP="00B7579D">
            <w:pPr>
              <w:jc w:val="center"/>
              <w:rPr>
                <w:ins w:id="11556" w:author="Στάθης Καπ" w:date="2023-03-09T00:34:00Z"/>
                <w:sz w:val="16"/>
                <w:szCs w:val="16"/>
              </w:rPr>
            </w:pPr>
            <w:ins w:id="11557" w:author="Στάθης Καπ" w:date="2023-03-09T02:06:00Z">
              <w:r w:rsidRPr="007E0F91">
                <w:rPr>
                  <w:rFonts w:ascii="Calibri" w:hAnsi="Calibri" w:cs="Calibri"/>
                  <w:color w:val="000000"/>
                  <w:sz w:val="16"/>
                  <w:szCs w:val="16"/>
                </w:rPr>
                <w:t>15.09</w:t>
              </w:r>
            </w:ins>
          </w:p>
        </w:tc>
        <w:tc>
          <w:tcPr>
            <w:tcW w:w="454" w:type="dxa"/>
            <w:vAlign w:val="center"/>
            <w:tcPrChange w:id="11558" w:author="Στάθης Καπ" w:date="2023-03-09T04:10:00Z">
              <w:tcPr>
                <w:tcW w:w="454" w:type="dxa"/>
                <w:vAlign w:val="center"/>
              </w:tcPr>
            </w:tcPrChange>
          </w:tcPr>
          <w:p w14:paraId="696B1930" w14:textId="1254218E" w:rsidR="00B7579D" w:rsidRPr="007E0F91" w:rsidRDefault="00B7579D" w:rsidP="00B7579D">
            <w:pPr>
              <w:jc w:val="center"/>
              <w:rPr>
                <w:ins w:id="11559" w:author="Στάθης Καπ" w:date="2023-03-09T00:34:00Z"/>
                <w:sz w:val="16"/>
                <w:szCs w:val="16"/>
              </w:rPr>
            </w:pPr>
            <w:ins w:id="11560"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561"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562" w:author="Στάθης Καπ" w:date="2023-03-09T00:34:00Z"/>
                <w:sz w:val="16"/>
                <w:szCs w:val="16"/>
              </w:rPr>
            </w:pPr>
            <w:ins w:id="11563"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564"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565" w:author="Στάθης Καπ" w:date="2023-03-09T00:34:00Z"/>
                <w:sz w:val="16"/>
                <w:szCs w:val="16"/>
              </w:rPr>
            </w:pPr>
            <w:ins w:id="11566" w:author="Στάθης Καπ" w:date="2023-03-09T02:06:00Z">
              <w:r w:rsidRPr="007E0F91">
                <w:rPr>
                  <w:rFonts w:ascii="Calibri" w:hAnsi="Calibri" w:cs="Calibri"/>
                  <w:color w:val="000000"/>
                  <w:sz w:val="16"/>
                  <w:szCs w:val="16"/>
                </w:rPr>
                <w:t>376</w:t>
              </w:r>
            </w:ins>
          </w:p>
        </w:tc>
        <w:tc>
          <w:tcPr>
            <w:tcW w:w="454" w:type="dxa"/>
            <w:vAlign w:val="center"/>
            <w:tcPrChange w:id="11567" w:author="Στάθης Καπ" w:date="2023-03-09T04:10:00Z">
              <w:tcPr>
                <w:tcW w:w="454" w:type="dxa"/>
                <w:vAlign w:val="center"/>
              </w:tcPr>
            </w:tcPrChange>
          </w:tcPr>
          <w:p w14:paraId="67D7EB87" w14:textId="517D2682" w:rsidR="00B7579D" w:rsidRPr="007E0F91" w:rsidRDefault="00B7579D" w:rsidP="00B7579D">
            <w:pPr>
              <w:jc w:val="center"/>
              <w:rPr>
                <w:ins w:id="11568" w:author="Στάθης Καπ" w:date="2023-03-09T00:34:00Z"/>
                <w:sz w:val="16"/>
                <w:szCs w:val="16"/>
              </w:rPr>
            </w:pPr>
            <w:ins w:id="11569" w:author="Στάθης Καπ" w:date="2023-03-09T02:06:00Z">
              <w:r w:rsidRPr="007E0F91">
                <w:rPr>
                  <w:rFonts w:ascii="Calibri" w:hAnsi="Calibri" w:cs="Calibri"/>
                  <w:color w:val="000000"/>
                  <w:sz w:val="16"/>
                  <w:szCs w:val="16"/>
                </w:rPr>
                <w:t>15.32</w:t>
              </w:r>
            </w:ins>
          </w:p>
        </w:tc>
        <w:tc>
          <w:tcPr>
            <w:tcW w:w="454" w:type="dxa"/>
            <w:vAlign w:val="center"/>
            <w:tcPrChange w:id="11570" w:author="Στάθης Καπ" w:date="2023-03-09T04:10:00Z">
              <w:tcPr>
                <w:tcW w:w="454" w:type="dxa"/>
                <w:vAlign w:val="center"/>
              </w:tcPr>
            </w:tcPrChange>
          </w:tcPr>
          <w:p w14:paraId="617383FD" w14:textId="7D04F19C" w:rsidR="00B7579D" w:rsidRPr="007E0F91" w:rsidRDefault="00B7579D" w:rsidP="00B7579D">
            <w:pPr>
              <w:jc w:val="center"/>
              <w:rPr>
                <w:ins w:id="11571" w:author="Στάθης Καπ" w:date="2023-03-09T00:34:00Z"/>
                <w:sz w:val="16"/>
                <w:szCs w:val="16"/>
              </w:rPr>
            </w:pPr>
            <w:ins w:id="11572"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573"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574" w:author="Στάθης Καπ" w:date="2023-03-09T00:34:00Z"/>
                <w:sz w:val="16"/>
                <w:szCs w:val="16"/>
              </w:rPr>
            </w:pPr>
            <w:ins w:id="11575"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576"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577" w:author="Στάθης Καπ" w:date="2023-03-09T00:34:00Z"/>
                <w:sz w:val="16"/>
                <w:szCs w:val="16"/>
              </w:rPr>
            </w:pPr>
            <w:ins w:id="11578" w:author="Στάθης Καπ" w:date="2023-03-09T02:06:00Z">
              <w:r w:rsidRPr="007E0F91">
                <w:rPr>
                  <w:rFonts w:ascii="Calibri" w:hAnsi="Calibri" w:cs="Calibri"/>
                  <w:color w:val="000000"/>
                  <w:sz w:val="16"/>
                  <w:szCs w:val="16"/>
                </w:rPr>
                <w:t>391</w:t>
              </w:r>
            </w:ins>
          </w:p>
        </w:tc>
        <w:tc>
          <w:tcPr>
            <w:tcW w:w="454" w:type="dxa"/>
            <w:vAlign w:val="center"/>
            <w:tcPrChange w:id="11579" w:author="Στάθης Καπ" w:date="2023-03-09T04:10:00Z">
              <w:tcPr>
                <w:tcW w:w="454" w:type="dxa"/>
                <w:vAlign w:val="center"/>
              </w:tcPr>
            </w:tcPrChange>
          </w:tcPr>
          <w:p w14:paraId="50546A9C" w14:textId="2E9168EA" w:rsidR="00B7579D" w:rsidRPr="007E0F91" w:rsidRDefault="00B7579D" w:rsidP="00B7579D">
            <w:pPr>
              <w:jc w:val="center"/>
              <w:rPr>
                <w:ins w:id="11580" w:author="Στάθης Καπ" w:date="2023-03-09T00:34:00Z"/>
                <w:sz w:val="16"/>
                <w:szCs w:val="16"/>
              </w:rPr>
            </w:pPr>
            <w:ins w:id="11581" w:author="Στάθης Καπ" w:date="2023-03-09T02:06:00Z">
              <w:r w:rsidRPr="007E0F91">
                <w:rPr>
                  <w:rFonts w:ascii="Calibri" w:hAnsi="Calibri" w:cs="Calibri"/>
                  <w:color w:val="000000"/>
                  <w:sz w:val="16"/>
                  <w:szCs w:val="16"/>
                </w:rPr>
                <w:t>11.94</w:t>
              </w:r>
            </w:ins>
          </w:p>
        </w:tc>
        <w:tc>
          <w:tcPr>
            <w:tcW w:w="454" w:type="dxa"/>
            <w:vAlign w:val="center"/>
            <w:tcPrChange w:id="11582" w:author="Στάθης Καπ" w:date="2023-03-09T04:10:00Z">
              <w:tcPr>
                <w:tcW w:w="454" w:type="dxa"/>
                <w:vAlign w:val="center"/>
              </w:tcPr>
            </w:tcPrChange>
          </w:tcPr>
          <w:p w14:paraId="518AB88A" w14:textId="1A32C148" w:rsidR="00B7579D" w:rsidRPr="007E0F91" w:rsidRDefault="00B7579D" w:rsidP="00B7579D">
            <w:pPr>
              <w:jc w:val="center"/>
              <w:rPr>
                <w:ins w:id="11583" w:author="Στάθης Καπ" w:date="2023-03-09T00:34:00Z"/>
                <w:sz w:val="16"/>
                <w:szCs w:val="16"/>
              </w:rPr>
            </w:pPr>
            <w:ins w:id="11584"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585"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586" w:author="Στάθης Καπ" w:date="2023-03-09T00:34:00Z"/>
                <w:sz w:val="16"/>
                <w:szCs w:val="16"/>
              </w:rPr>
            </w:pPr>
            <w:ins w:id="11587"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588" w:author="Στάθης Καπ" w:date="2023-03-09T00:34:00Z"/>
          <w:trPrChange w:id="1158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9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591" w:author="Στάθης Καπ" w:date="2023-03-09T00:34:00Z"/>
                <w:sz w:val="16"/>
                <w:szCs w:val="16"/>
              </w:rPr>
            </w:pPr>
            <w:ins w:id="11592" w:author="Στάθης Καπ" w:date="2023-03-09T00:36:00Z">
              <w:r w:rsidRPr="007E0F91">
                <w:rPr>
                  <w:sz w:val="16"/>
                  <w:szCs w:val="16"/>
                </w:rPr>
                <w:t>pr14</w:t>
              </w:r>
            </w:ins>
          </w:p>
        </w:tc>
        <w:tc>
          <w:tcPr>
            <w:tcW w:w="565" w:type="dxa"/>
            <w:tcBorders>
              <w:left w:val="single" w:sz="4" w:space="0" w:color="auto"/>
            </w:tcBorders>
            <w:vAlign w:val="center"/>
            <w:tcPrChange w:id="11593"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594" w:author="Στάθης Καπ" w:date="2023-03-09T00:34:00Z"/>
                <w:sz w:val="16"/>
                <w:szCs w:val="16"/>
              </w:rPr>
            </w:pPr>
            <w:ins w:id="11595"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596"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597" w:author="Στάθης Καπ" w:date="2023-03-09T00:34:00Z"/>
                <w:sz w:val="16"/>
                <w:szCs w:val="16"/>
              </w:rPr>
            </w:pPr>
            <w:ins w:id="11598"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599"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600" w:author="Στάθης Καπ" w:date="2023-03-09T00:34:00Z"/>
                <w:sz w:val="16"/>
                <w:szCs w:val="16"/>
              </w:rPr>
            </w:pPr>
            <w:ins w:id="11601" w:author="Στάθης Καπ" w:date="2023-03-09T02:06:00Z">
              <w:r w:rsidRPr="007E0F91">
                <w:rPr>
                  <w:rFonts w:ascii="Calibri" w:hAnsi="Calibri" w:cs="Calibri"/>
                  <w:color w:val="000000"/>
                  <w:sz w:val="16"/>
                  <w:szCs w:val="16"/>
                </w:rPr>
                <w:t>510</w:t>
              </w:r>
            </w:ins>
          </w:p>
        </w:tc>
        <w:tc>
          <w:tcPr>
            <w:tcW w:w="708" w:type="dxa"/>
            <w:vAlign w:val="center"/>
            <w:tcPrChange w:id="11602" w:author="Στάθης Καπ" w:date="2023-03-09T04:10:00Z">
              <w:tcPr>
                <w:tcW w:w="708" w:type="dxa"/>
                <w:vAlign w:val="center"/>
              </w:tcPr>
            </w:tcPrChange>
          </w:tcPr>
          <w:p w14:paraId="4B197498" w14:textId="19C3379A" w:rsidR="00B7579D" w:rsidRPr="007E0F91" w:rsidRDefault="00B7579D" w:rsidP="00B7579D">
            <w:pPr>
              <w:jc w:val="center"/>
              <w:rPr>
                <w:ins w:id="11603" w:author="Στάθης Καπ" w:date="2023-03-09T00:34:00Z"/>
                <w:sz w:val="16"/>
                <w:szCs w:val="16"/>
              </w:rPr>
            </w:pPr>
            <w:ins w:id="11604"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605"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606" w:author="Στάθης Καπ" w:date="2023-03-09T00:34:00Z"/>
                <w:sz w:val="16"/>
                <w:szCs w:val="16"/>
              </w:rPr>
            </w:pPr>
          </w:p>
        </w:tc>
        <w:tc>
          <w:tcPr>
            <w:tcW w:w="453" w:type="dxa"/>
            <w:tcBorders>
              <w:left w:val="single" w:sz="4" w:space="0" w:color="auto"/>
            </w:tcBorders>
            <w:vAlign w:val="center"/>
            <w:tcPrChange w:id="11607"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608" w:author="Στάθης Καπ" w:date="2023-03-09T00:34:00Z"/>
                <w:sz w:val="16"/>
                <w:szCs w:val="16"/>
              </w:rPr>
            </w:pPr>
            <w:ins w:id="11609" w:author="Στάθης Καπ" w:date="2023-03-09T02:06:00Z">
              <w:r w:rsidRPr="007E0F91">
                <w:rPr>
                  <w:rFonts w:ascii="Calibri" w:hAnsi="Calibri" w:cs="Calibri"/>
                  <w:color w:val="000000"/>
                  <w:sz w:val="16"/>
                  <w:szCs w:val="16"/>
                </w:rPr>
                <w:t>480</w:t>
              </w:r>
            </w:ins>
          </w:p>
        </w:tc>
        <w:tc>
          <w:tcPr>
            <w:tcW w:w="454" w:type="dxa"/>
            <w:vAlign w:val="center"/>
            <w:tcPrChange w:id="11610" w:author="Στάθης Καπ" w:date="2023-03-09T04:10:00Z">
              <w:tcPr>
                <w:tcW w:w="454" w:type="dxa"/>
                <w:vAlign w:val="center"/>
              </w:tcPr>
            </w:tcPrChange>
          </w:tcPr>
          <w:p w14:paraId="49B95697" w14:textId="2983AD21" w:rsidR="00B7579D" w:rsidRPr="007E0F91" w:rsidRDefault="00B7579D" w:rsidP="00B7579D">
            <w:pPr>
              <w:jc w:val="center"/>
              <w:rPr>
                <w:ins w:id="11611" w:author="Στάθης Καπ" w:date="2023-03-09T00:34:00Z"/>
                <w:sz w:val="16"/>
                <w:szCs w:val="16"/>
              </w:rPr>
            </w:pPr>
            <w:ins w:id="11612" w:author="Στάθης Καπ" w:date="2023-03-09T02:06:00Z">
              <w:r w:rsidRPr="007E0F91">
                <w:rPr>
                  <w:rFonts w:ascii="Calibri" w:hAnsi="Calibri" w:cs="Calibri"/>
                  <w:color w:val="000000"/>
                  <w:sz w:val="16"/>
                  <w:szCs w:val="16"/>
                </w:rPr>
                <w:t>5.88</w:t>
              </w:r>
            </w:ins>
          </w:p>
        </w:tc>
        <w:tc>
          <w:tcPr>
            <w:tcW w:w="454" w:type="dxa"/>
            <w:vAlign w:val="center"/>
            <w:tcPrChange w:id="11613" w:author="Στάθης Καπ" w:date="2023-03-09T04:10:00Z">
              <w:tcPr>
                <w:tcW w:w="454" w:type="dxa"/>
                <w:vAlign w:val="center"/>
              </w:tcPr>
            </w:tcPrChange>
          </w:tcPr>
          <w:p w14:paraId="663BAE81" w14:textId="745A67C8" w:rsidR="00B7579D" w:rsidRPr="007E0F91" w:rsidRDefault="00B7579D" w:rsidP="00B7579D">
            <w:pPr>
              <w:jc w:val="center"/>
              <w:rPr>
                <w:ins w:id="11614" w:author="Στάθης Καπ" w:date="2023-03-09T00:34:00Z"/>
                <w:sz w:val="16"/>
                <w:szCs w:val="16"/>
              </w:rPr>
            </w:pPr>
            <w:ins w:id="11615"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616"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617" w:author="Στάθης Καπ" w:date="2023-03-09T00:34:00Z"/>
                <w:sz w:val="16"/>
                <w:szCs w:val="16"/>
              </w:rPr>
            </w:pPr>
            <w:ins w:id="11618"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619"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620" w:author="Στάθης Καπ" w:date="2023-03-09T00:34:00Z"/>
                <w:sz w:val="16"/>
                <w:szCs w:val="16"/>
              </w:rPr>
            </w:pPr>
            <w:ins w:id="11621" w:author="Στάθης Καπ" w:date="2023-03-09T02:06:00Z">
              <w:r w:rsidRPr="007E0F91">
                <w:rPr>
                  <w:rFonts w:ascii="Calibri" w:hAnsi="Calibri" w:cs="Calibri"/>
                  <w:color w:val="000000"/>
                  <w:sz w:val="16"/>
                  <w:szCs w:val="16"/>
                </w:rPr>
                <w:t>434</w:t>
              </w:r>
            </w:ins>
          </w:p>
        </w:tc>
        <w:tc>
          <w:tcPr>
            <w:tcW w:w="454" w:type="dxa"/>
            <w:vAlign w:val="center"/>
            <w:tcPrChange w:id="11622" w:author="Στάθης Καπ" w:date="2023-03-09T04:10:00Z">
              <w:tcPr>
                <w:tcW w:w="454" w:type="dxa"/>
                <w:vAlign w:val="center"/>
              </w:tcPr>
            </w:tcPrChange>
          </w:tcPr>
          <w:p w14:paraId="4FCE4B80" w14:textId="78437E31" w:rsidR="00B7579D" w:rsidRPr="007E0F91" w:rsidRDefault="00B7579D" w:rsidP="00B7579D">
            <w:pPr>
              <w:jc w:val="center"/>
              <w:rPr>
                <w:ins w:id="11623" w:author="Στάθης Καπ" w:date="2023-03-09T00:34:00Z"/>
                <w:sz w:val="16"/>
                <w:szCs w:val="16"/>
              </w:rPr>
            </w:pPr>
            <w:ins w:id="11624" w:author="Στάθης Καπ" w:date="2023-03-09T02:06:00Z">
              <w:r w:rsidRPr="007E0F91">
                <w:rPr>
                  <w:rFonts w:ascii="Calibri" w:hAnsi="Calibri" w:cs="Calibri"/>
                  <w:color w:val="000000"/>
                  <w:sz w:val="16"/>
                  <w:szCs w:val="16"/>
                </w:rPr>
                <w:t>14.9</w:t>
              </w:r>
            </w:ins>
          </w:p>
        </w:tc>
        <w:tc>
          <w:tcPr>
            <w:tcW w:w="454" w:type="dxa"/>
            <w:vAlign w:val="center"/>
            <w:tcPrChange w:id="11625" w:author="Στάθης Καπ" w:date="2023-03-09T04:10:00Z">
              <w:tcPr>
                <w:tcW w:w="454" w:type="dxa"/>
                <w:vAlign w:val="center"/>
              </w:tcPr>
            </w:tcPrChange>
          </w:tcPr>
          <w:p w14:paraId="38334BD6" w14:textId="3A485551" w:rsidR="00B7579D" w:rsidRPr="007E0F91" w:rsidRDefault="00B7579D" w:rsidP="00B7579D">
            <w:pPr>
              <w:jc w:val="center"/>
              <w:rPr>
                <w:ins w:id="11626" w:author="Στάθης Καπ" w:date="2023-03-09T00:34:00Z"/>
                <w:sz w:val="16"/>
                <w:szCs w:val="16"/>
              </w:rPr>
            </w:pPr>
            <w:ins w:id="11627"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628"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629" w:author="Στάθης Καπ" w:date="2023-03-09T00:34:00Z"/>
                <w:sz w:val="16"/>
                <w:szCs w:val="16"/>
              </w:rPr>
            </w:pPr>
            <w:ins w:id="11630"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631"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632" w:author="Στάθης Καπ" w:date="2023-03-09T00:34:00Z"/>
                <w:sz w:val="16"/>
                <w:szCs w:val="16"/>
              </w:rPr>
            </w:pPr>
            <w:ins w:id="11633" w:author="Στάθης Καπ" w:date="2023-03-09T02:06:00Z">
              <w:r w:rsidRPr="007E0F91">
                <w:rPr>
                  <w:rFonts w:ascii="Calibri" w:hAnsi="Calibri" w:cs="Calibri"/>
                  <w:color w:val="000000"/>
                  <w:sz w:val="16"/>
                  <w:szCs w:val="16"/>
                </w:rPr>
                <w:t>450</w:t>
              </w:r>
            </w:ins>
          </w:p>
        </w:tc>
        <w:tc>
          <w:tcPr>
            <w:tcW w:w="454" w:type="dxa"/>
            <w:vAlign w:val="center"/>
            <w:tcPrChange w:id="11634" w:author="Στάθης Καπ" w:date="2023-03-09T04:10:00Z">
              <w:tcPr>
                <w:tcW w:w="454" w:type="dxa"/>
                <w:vAlign w:val="center"/>
              </w:tcPr>
            </w:tcPrChange>
          </w:tcPr>
          <w:p w14:paraId="25816478" w14:textId="082A13C2" w:rsidR="00B7579D" w:rsidRPr="007E0F91" w:rsidRDefault="00B7579D" w:rsidP="00B7579D">
            <w:pPr>
              <w:jc w:val="center"/>
              <w:rPr>
                <w:ins w:id="11635" w:author="Στάθης Καπ" w:date="2023-03-09T00:34:00Z"/>
                <w:sz w:val="16"/>
                <w:szCs w:val="16"/>
              </w:rPr>
            </w:pPr>
            <w:ins w:id="11636" w:author="Στάθης Καπ" w:date="2023-03-09T02:06:00Z">
              <w:r w:rsidRPr="007E0F91">
                <w:rPr>
                  <w:rFonts w:ascii="Calibri" w:hAnsi="Calibri" w:cs="Calibri"/>
                  <w:color w:val="000000"/>
                  <w:sz w:val="16"/>
                  <w:szCs w:val="16"/>
                </w:rPr>
                <w:t>11.76</w:t>
              </w:r>
            </w:ins>
          </w:p>
        </w:tc>
        <w:tc>
          <w:tcPr>
            <w:tcW w:w="454" w:type="dxa"/>
            <w:vAlign w:val="center"/>
            <w:tcPrChange w:id="11637" w:author="Στάθης Καπ" w:date="2023-03-09T04:10:00Z">
              <w:tcPr>
                <w:tcW w:w="454" w:type="dxa"/>
                <w:vAlign w:val="center"/>
              </w:tcPr>
            </w:tcPrChange>
          </w:tcPr>
          <w:p w14:paraId="6FF807DD" w14:textId="50F1323A" w:rsidR="00B7579D" w:rsidRPr="007E0F91" w:rsidRDefault="00B7579D" w:rsidP="00B7579D">
            <w:pPr>
              <w:jc w:val="center"/>
              <w:rPr>
                <w:ins w:id="11638" w:author="Στάθης Καπ" w:date="2023-03-09T00:34:00Z"/>
                <w:sz w:val="16"/>
                <w:szCs w:val="16"/>
              </w:rPr>
            </w:pPr>
            <w:ins w:id="11639"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640"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641" w:author="Στάθης Καπ" w:date="2023-03-09T00:34:00Z"/>
                <w:sz w:val="16"/>
                <w:szCs w:val="16"/>
              </w:rPr>
            </w:pPr>
            <w:ins w:id="11642"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643" w:author="Στάθης Καπ" w:date="2023-03-09T00:34:00Z"/>
          <w:trPrChange w:id="1164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4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646" w:author="Στάθης Καπ" w:date="2023-03-09T00:34:00Z"/>
                <w:sz w:val="16"/>
                <w:szCs w:val="16"/>
              </w:rPr>
            </w:pPr>
            <w:ins w:id="11647" w:author="Στάθης Καπ" w:date="2023-03-09T00:36:00Z">
              <w:r w:rsidRPr="007E0F91">
                <w:rPr>
                  <w:sz w:val="16"/>
                  <w:szCs w:val="16"/>
                </w:rPr>
                <w:t>pr15</w:t>
              </w:r>
            </w:ins>
          </w:p>
        </w:tc>
        <w:tc>
          <w:tcPr>
            <w:tcW w:w="565" w:type="dxa"/>
            <w:tcBorders>
              <w:left w:val="single" w:sz="4" w:space="0" w:color="auto"/>
            </w:tcBorders>
            <w:vAlign w:val="center"/>
            <w:tcPrChange w:id="11648"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649" w:author="Στάθης Καπ" w:date="2023-03-09T00:34:00Z"/>
                <w:sz w:val="16"/>
                <w:szCs w:val="16"/>
              </w:rPr>
            </w:pPr>
            <w:ins w:id="11650"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651"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652" w:author="Στάθης Καπ" w:date="2023-03-09T00:34:00Z"/>
                <w:sz w:val="16"/>
                <w:szCs w:val="16"/>
              </w:rPr>
            </w:pPr>
            <w:ins w:id="11653"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654"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655" w:author="Στάθης Καπ" w:date="2023-03-09T00:34:00Z"/>
                <w:sz w:val="16"/>
                <w:szCs w:val="16"/>
              </w:rPr>
            </w:pPr>
            <w:ins w:id="11656" w:author="Στάθης Καπ" w:date="2023-03-09T02:06:00Z">
              <w:r w:rsidRPr="007E0F91">
                <w:rPr>
                  <w:rFonts w:ascii="Calibri" w:hAnsi="Calibri" w:cs="Calibri"/>
                  <w:color w:val="000000"/>
                  <w:sz w:val="16"/>
                  <w:szCs w:val="16"/>
                </w:rPr>
                <w:t>661</w:t>
              </w:r>
            </w:ins>
          </w:p>
        </w:tc>
        <w:tc>
          <w:tcPr>
            <w:tcW w:w="708" w:type="dxa"/>
            <w:vAlign w:val="center"/>
            <w:tcPrChange w:id="11657" w:author="Στάθης Καπ" w:date="2023-03-09T04:10:00Z">
              <w:tcPr>
                <w:tcW w:w="708" w:type="dxa"/>
                <w:vAlign w:val="center"/>
              </w:tcPr>
            </w:tcPrChange>
          </w:tcPr>
          <w:p w14:paraId="01BBC17C" w14:textId="6D429C2C" w:rsidR="00B7579D" w:rsidRPr="007E0F91" w:rsidRDefault="00B7579D" w:rsidP="00B7579D">
            <w:pPr>
              <w:jc w:val="center"/>
              <w:rPr>
                <w:ins w:id="11658" w:author="Στάθης Καπ" w:date="2023-03-09T00:34:00Z"/>
                <w:sz w:val="16"/>
                <w:szCs w:val="16"/>
              </w:rPr>
            </w:pPr>
            <w:ins w:id="11659"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660"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661" w:author="Στάθης Καπ" w:date="2023-03-09T00:34:00Z"/>
                <w:sz w:val="16"/>
                <w:szCs w:val="16"/>
              </w:rPr>
            </w:pPr>
          </w:p>
        </w:tc>
        <w:tc>
          <w:tcPr>
            <w:tcW w:w="453" w:type="dxa"/>
            <w:tcBorders>
              <w:left w:val="single" w:sz="4" w:space="0" w:color="auto"/>
            </w:tcBorders>
            <w:vAlign w:val="center"/>
            <w:tcPrChange w:id="11662"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663" w:author="Στάθης Καπ" w:date="2023-03-09T00:34:00Z"/>
                <w:sz w:val="16"/>
                <w:szCs w:val="16"/>
              </w:rPr>
            </w:pPr>
            <w:ins w:id="11664" w:author="Στάθης Καπ" w:date="2023-03-09T02:06:00Z">
              <w:r w:rsidRPr="007E0F91">
                <w:rPr>
                  <w:rFonts w:ascii="Calibri" w:hAnsi="Calibri" w:cs="Calibri"/>
                  <w:color w:val="000000"/>
                  <w:sz w:val="16"/>
                  <w:szCs w:val="16"/>
                </w:rPr>
                <w:t>597</w:t>
              </w:r>
            </w:ins>
          </w:p>
        </w:tc>
        <w:tc>
          <w:tcPr>
            <w:tcW w:w="454" w:type="dxa"/>
            <w:vAlign w:val="center"/>
            <w:tcPrChange w:id="11665" w:author="Στάθης Καπ" w:date="2023-03-09T04:10:00Z">
              <w:tcPr>
                <w:tcW w:w="454" w:type="dxa"/>
                <w:vAlign w:val="center"/>
              </w:tcPr>
            </w:tcPrChange>
          </w:tcPr>
          <w:p w14:paraId="37DCDB7A" w14:textId="6C6536FB" w:rsidR="00B7579D" w:rsidRPr="007E0F91" w:rsidRDefault="00B7579D" w:rsidP="00B7579D">
            <w:pPr>
              <w:jc w:val="center"/>
              <w:rPr>
                <w:ins w:id="11666" w:author="Στάθης Καπ" w:date="2023-03-09T00:34:00Z"/>
                <w:sz w:val="16"/>
                <w:szCs w:val="16"/>
              </w:rPr>
            </w:pPr>
            <w:ins w:id="11667" w:author="Στάθης Καπ" w:date="2023-03-09T02:06:00Z">
              <w:r w:rsidRPr="007E0F91">
                <w:rPr>
                  <w:rFonts w:ascii="Calibri" w:hAnsi="Calibri" w:cs="Calibri"/>
                  <w:color w:val="000000"/>
                  <w:sz w:val="16"/>
                  <w:szCs w:val="16"/>
                </w:rPr>
                <w:t>9.68</w:t>
              </w:r>
            </w:ins>
          </w:p>
        </w:tc>
        <w:tc>
          <w:tcPr>
            <w:tcW w:w="454" w:type="dxa"/>
            <w:vAlign w:val="center"/>
            <w:tcPrChange w:id="11668" w:author="Στάθης Καπ" w:date="2023-03-09T04:10:00Z">
              <w:tcPr>
                <w:tcW w:w="454" w:type="dxa"/>
                <w:vAlign w:val="center"/>
              </w:tcPr>
            </w:tcPrChange>
          </w:tcPr>
          <w:p w14:paraId="2EDCBA4D" w14:textId="1CB22745" w:rsidR="00B7579D" w:rsidRPr="007E0F91" w:rsidRDefault="00B7579D" w:rsidP="00B7579D">
            <w:pPr>
              <w:jc w:val="center"/>
              <w:rPr>
                <w:ins w:id="11669" w:author="Στάθης Καπ" w:date="2023-03-09T00:34:00Z"/>
                <w:sz w:val="16"/>
                <w:szCs w:val="16"/>
              </w:rPr>
            </w:pPr>
            <w:ins w:id="11670"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671"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672" w:author="Στάθης Καπ" w:date="2023-03-09T00:34:00Z"/>
                <w:sz w:val="16"/>
                <w:szCs w:val="16"/>
              </w:rPr>
            </w:pPr>
            <w:ins w:id="11673"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674"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675" w:author="Στάθης Καπ" w:date="2023-03-09T00:34:00Z"/>
                <w:sz w:val="16"/>
                <w:szCs w:val="16"/>
              </w:rPr>
            </w:pPr>
            <w:ins w:id="11676" w:author="Στάθης Καπ" w:date="2023-03-09T02:06:00Z">
              <w:r w:rsidRPr="007E0F91">
                <w:rPr>
                  <w:rFonts w:ascii="Calibri" w:hAnsi="Calibri" w:cs="Calibri"/>
                  <w:color w:val="000000"/>
                  <w:sz w:val="16"/>
                  <w:szCs w:val="16"/>
                </w:rPr>
                <w:t>580</w:t>
              </w:r>
            </w:ins>
          </w:p>
        </w:tc>
        <w:tc>
          <w:tcPr>
            <w:tcW w:w="454" w:type="dxa"/>
            <w:vAlign w:val="center"/>
            <w:tcPrChange w:id="11677" w:author="Στάθης Καπ" w:date="2023-03-09T04:10:00Z">
              <w:tcPr>
                <w:tcW w:w="454" w:type="dxa"/>
                <w:vAlign w:val="center"/>
              </w:tcPr>
            </w:tcPrChange>
          </w:tcPr>
          <w:p w14:paraId="2E0DF224" w14:textId="6E95A272" w:rsidR="00B7579D" w:rsidRPr="007E0F91" w:rsidRDefault="00B7579D" w:rsidP="00B7579D">
            <w:pPr>
              <w:jc w:val="center"/>
              <w:rPr>
                <w:ins w:id="11678" w:author="Στάθης Καπ" w:date="2023-03-09T00:34:00Z"/>
                <w:sz w:val="16"/>
                <w:szCs w:val="16"/>
              </w:rPr>
            </w:pPr>
            <w:ins w:id="11679" w:author="Στάθης Καπ" w:date="2023-03-09T02:06:00Z">
              <w:r w:rsidRPr="007E0F91">
                <w:rPr>
                  <w:rFonts w:ascii="Calibri" w:hAnsi="Calibri" w:cs="Calibri"/>
                  <w:color w:val="000000"/>
                  <w:sz w:val="16"/>
                  <w:szCs w:val="16"/>
                </w:rPr>
                <w:t>12.25</w:t>
              </w:r>
            </w:ins>
          </w:p>
        </w:tc>
        <w:tc>
          <w:tcPr>
            <w:tcW w:w="454" w:type="dxa"/>
            <w:vAlign w:val="center"/>
            <w:tcPrChange w:id="11680" w:author="Στάθης Καπ" w:date="2023-03-09T04:10:00Z">
              <w:tcPr>
                <w:tcW w:w="454" w:type="dxa"/>
                <w:vAlign w:val="center"/>
              </w:tcPr>
            </w:tcPrChange>
          </w:tcPr>
          <w:p w14:paraId="680F1330" w14:textId="155D7CB3" w:rsidR="00B7579D" w:rsidRPr="007E0F91" w:rsidRDefault="00B7579D" w:rsidP="00B7579D">
            <w:pPr>
              <w:jc w:val="center"/>
              <w:rPr>
                <w:ins w:id="11681" w:author="Στάθης Καπ" w:date="2023-03-09T00:34:00Z"/>
                <w:sz w:val="16"/>
                <w:szCs w:val="16"/>
              </w:rPr>
            </w:pPr>
            <w:ins w:id="11682"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683"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684" w:author="Στάθης Καπ" w:date="2023-03-09T00:34:00Z"/>
                <w:sz w:val="16"/>
                <w:szCs w:val="16"/>
              </w:rPr>
            </w:pPr>
            <w:ins w:id="11685"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686"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687" w:author="Στάθης Καπ" w:date="2023-03-09T00:34:00Z"/>
                <w:sz w:val="16"/>
                <w:szCs w:val="16"/>
              </w:rPr>
            </w:pPr>
            <w:ins w:id="11688" w:author="Στάθης Καπ" w:date="2023-03-09T02:06:00Z">
              <w:r w:rsidRPr="007E0F91">
                <w:rPr>
                  <w:rFonts w:ascii="Calibri" w:hAnsi="Calibri" w:cs="Calibri"/>
                  <w:color w:val="000000"/>
                  <w:sz w:val="16"/>
                  <w:szCs w:val="16"/>
                </w:rPr>
                <w:t>553</w:t>
              </w:r>
            </w:ins>
          </w:p>
        </w:tc>
        <w:tc>
          <w:tcPr>
            <w:tcW w:w="454" w:type="dxa"/>
            <w:vAlign w:val="center"/>
            <w:tcPrChange w:id="11689" w:author="Στάθης Καπ" w:date="2023-03-09T04:10:00Z">
              <w:tcPr>
                <w:tcW w:w="454" w:type="dxa"/>
                <w:vAlign w:val="center"/>
              </w:tcPr>
            </w:tcPrChange>
          </w:tcPr>
          <w:p w14:paraId="37AEC563" w14:textId="4B8A5F59" w:rsidR="00B7579D" w:rsidRPr="007E0F91" w:rsidRDefault="00B7579D" w:rsidP="00B7579D">
            <w:pPr>
              <w:jc w:val="center"/>
              <w:rPr>
                <w:ins w:id="11690" w:author="Στάθης Καπ" w:date="2023-03-09T00:34:00Z"/>
                <w:sz w:val="16"/>
                <w:szCs w:val="16"/>
              </w:rPr>
            </w:pPr>
            <w:ins w:id="11691" w:author="Στάθης Καπ" w:date="2023-03-09T02:06:00Z">
              <w:r w:rsidRPr="007E0F91">
                <w:rPr>
                  <w:rFonts w:ascii="Calibri" w:hAnsi="Calibri" w:cs="Calibri"/>
                  <w:color w:val="000000"/>
                  <w:sz w:val="16"/>
                  <w:szCs w:val="16"/>
                </w:rPr>
                <w:t>16.34</w:t>
              </w:r>
            </w:ins>
          </w:p>
        </w:tc>
        <w:tc>
          <w:tcPr>
            <w:tcW w:w="454" w:type="dxa"/>
            <w:vAlign w:val="center"/>
            <w:tcPrChange w:id="11692" w:author="Στάθης Καπ" w:date="2023-03-09T04:10:00Z">
              <w:tcPr>
                <w:tcW w:w="454" w:type="dxa"/>
                <w:vAlign w:val="center"/>
              </w:tcPr>
            </w:tcPrChange>
          </w:tcPr>
          <w:p w14:paraId="46D74AB2" w14:textId="2D312B2B" w:rsidR="00B7579D" w:rsidRPr="007E0F91" w:rsidRDefault="00B7579D" w:rsidP="00B7579D">
            <w:pPr>
              <w:jc w:val="center"/>
              <w:rPr>
                <w:ins w:id="11693" w:author="Στάθης Καπ" w:date="2023-03-09T00:34:00Z"/>
                <w:sz w:val="16"/>
                <w:szCs w:val="16"/>
              </w:rPr>
            </w:pPr>
            <w:ins w:id="11694"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695"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696" w:author="Στάθης Καπ" w:date="2023-03-09T00:34:00Z"/>
                <w:sz w:val="16"/>
                <w:szCs w:val="16"/>
              </w:rPr>
            </w:pPr>
            <w:ins w:id="11697"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698" w:author="Στάθης Καπ" w:date="2023-03-09T00:34:00Z"/>
          <w:trPrChange w:id="1169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0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701" w:author="Στάθης Καπ" w:date="2023-03-09T00:34:00Z"/>
                <w:sz w:val="16"/>
                <w:szCs w:val="16"/>
              </w:rPr>
            </w:pPr>
            <w:ins w:id="11702" w:author="Στάθης Καπ" w:date="2023-03-09T00:36:00Z">
              <w:r w:rsidRPr="007E0F91">
                <w:rPr>
                  <w:sz w:val="16"/>
                  <w:szCs w:val="16"/>
                </w:rPr>
                <w:t>pr16</w:t>
              </w:r>
            </w:ins>
          </w:p>
        </w:tc>
        <w:tc>
          <w:tcPr>
            <w:tcW w:w="565" w:type="dxa"/>
            <w:tcBorders>
              <w:left w:val="single" w:sz="4" w:space="0" w:color="auto"/>
            </w:tcBorders>
            <w:vAlign w:val="center"/>
            <w:tcPrChange w:id="11703"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704" w:author="Στάθης Καπ" w:date="2023-03-09T00:34:00Z"/>
                <w:sz w:val="16"/>
                <w:szCs w:val="16"/>
              </w:rPr>
            </w:pPr>
            <w:ins w:id="11705"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706"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707" w:author="Στάθης Καπ" w:date="2023-03-09T00:34:00Z"/>
                <w:sz w:val="16"/>
                <w:szCs w:val="16"/>
              </w:rPr>
            </w:pPr>
            <w:ins w:id="11708"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709"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710" w:author="Στάθης Καπ" w:date="2023-03-09T00:34:00Z"/>
                <w:sz w:val="16"/>
                <w:szCs w:val="16"/>
              </w:rPr>
            </w:pPr>
            <w:ins w:id="11711" w:author="Στάθης Καπ" w:date="2023-03-09T02:06:00Z">
              <w:r w:rsidRPr="007E0F91">
                <w:rPr>
                  <w:rFonts w:ascii="Calibri" w:hAnsi="Calibri" w:cs="Calibri"/>
                  <w:color w:val="000000"/>
                  <w:sz w:val="16"/>
                  <w:szCs w:val="16"/>
                </w:rPr>
                <w:t>596</w:t>
              </w:r>
            </w:ins>
          </w:p>
        </w:tc>
        <w:tc>
          <w:tcPr>
            <w:tcW w:w="708" w:type="dxa"/>
            <w:vAlign w:val="center"/>
            <w:tcPrChange w:id="11712" w:author="Στάθης Καπ" w:date="2023-03-09T04:10:00Z">
              <w:tcPr>
                <w:tcW w:w="708" w:type="dxa"/>
                <w:vAlign w:val="center"/>
              </w:tcPr>
            </w:tcPrChange>
          </w:tcPr>
          <w:p w14:paraId="35E46858" w14:textId="183F055F" w:rsidR="00B7579D" w:rsidRPr="007E0F91" w:rsidRDefault="00B7579D" w:rsidP="00B7579D">
            <w:pPr>
              <w:jc w:val="center"/>
              <w:rPr>
                <w:ins w:id="11713" w:author="Στάθης Καπ" w:date="2023-03-09T00:34:00Z"/>
                <w:sz w:val="16"/>
                <w:szCs w:val="16"/>
              </w:rPr>
            </w:pPr>
            <w:ins w:id="11714"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715"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716" w:author="Στάθης Καπ" w:date="2023-03-09T00:34:00Z"/>
                <w:sz w:val="16"/>
                <w:szCs w:val="16"/>
              </w:rPr>
            </w:pPr>
          </w:p>
        </w:tc>
        <w:tc>
          <w:tcPr>
            <w:tcW w:w="453" w:type="dxa"/>
            <w:tcBorders>
              <w:left w:val="single" w:sz="4" w:space="0" w:color="auto"/>
            </w:tcBorders>
            <w:vAlign w:val="center"/>
            <w:tcPrChange w:id="11717"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718" w:author="Στάθης Καπ" w:date="2023-03-09T00:34:00Z"/>
                <w:sz w:val="16"/>
                <w:szCs w:val="16"/>
              </w:rPr>
            </w:pPr>
            <w:ins w:id="11719" w:author="Στάθης Καπ" w:date="2023-03-09T02:06:00Z">
              <w:r w:rsidRPr="007E0F91">
                <w:rPr>
                  <w:rFonts w:ascii="Calibri" w:hAnsi="Calibri" w:cs="Calibri"/>
                  <w:color w:val="000000"/>
                  <w:sz w:val="16"/>
                  <w:szCs w:val="16"/>
                </w:rPr>
                <w:t>553</w:t>
              </w:r>
            </w:ins>
          </w:p>
        </w:tc>
        <w:tc>
          <w:tcPr>
            <w:tcW w:w="454" w:type="dxa"/>
            <w:vAlign w:val="center"/>
            <w:tcPrChange w:id="11720" w:author="Στάθης Καπ" w:date="2023-03-09T04:10:00Z">
              <w:tcPr>
                <w:tcW w:w="454" w:type="dxa"/>
                <w:vAlign w:val="center"/>
              </w:tcPr>
            </w:tcPrChange>
          </w:tcPr>
          <w:p w14:paraId="3851C2DB" w14:textId="1A63D658" w:rsidR="00B7579D" w:rsidRPr="007E0F91" w:rsidRDefault="00B7579D" w:rsidP="00B7579D">
            <w:pPr>
              <w:jc w:val="center"/>
              <w:rPr>
                <w:ins w:id="11721" w:author="Στάθης Καπ" w:date="2023-03-09T00:34:00Z"/>
                <w:sz w:val="16"/>
                <w:szCs w:val="16"/>
              </w:rPr>
            </w:pPr>
            <w:ins w:id="11722" w:author="Στάθης Καπ" w:date="2023-03-09T02:06:00Z">
              <w:r w:rsidRPr="007E0F91">
                <w:rPr>
                  <w:rFonts w:ascii="Calibri" w:hAnsi="Calibri" w:cs="Calibri"/>
                  <w:color w:val="000000"/>
                  <w:sz w:val="16"/>
                  <w:szCs w:val="16"/>
                </w:rPr>
                <w:t>7.21</w:t>
              </w:r>
            </w:ins>
          </w:p>
        </w:tc>
        <w:tc>
          <w:tcPr>
            <w:tcW w:w="454" w:type="dxa"/>
            <w:vAlign w:val="center"/>
            <w:tcPrChange w:id="11723" w:author="Στάθης Καπ" w:date="2023-03-09T04:10:00Z">
              <w:tcPr>
                <w:tcW w:w="454" w:type="dxa"/>
                <w:vAlign w:val="center"/>
              </w:tcPr>
            </w:tcPrChange>
          </w:tcPr>
          <w:p w14:paraId="33AD1D88" w14:textId="65CBAABA" w:rsidR="00B7579D" w:rsidRPr="007E0F91" w:rsidRDefault="00B7579D" w:rsidP="00B7579D">
            <w:pPr>
              <w:jc w:val="center"/>
              <w:rPr>
                <w:ins w:id="11724" w:author="Στάθης Καπ" w:date="2023-03-09T00:34:00Z"/>
                <w:sz w:val="16"/>
                <w:szCs w:val="16"/>
              </w:rPr>
            </w:pPr>
            <w:ins w:id="11725"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726"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727" w:author="Στάθης Καπ" w:date="2023-03-09T00:34:00Z"/>
                <w:sz w:val="16"/>
                <w:szCs w:val="16"/>
              </w:rPr>
            </w:pPr>
            <w:ins w:id="11728"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729"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730" w:author="Στάθης Καπ" w:date="2023-03-09T00:34:00Z"/>
                <w:sz w:val="16"/>
                <w:szCs w:val="16"/>
              </w:rPr>
            </w:pPr>
            <w:ins w:id="11731" w:author="Στάθης Καπ" w:date="2023-03-09T02:06:00Z">
              <w:r w:rsidRPr="007E0F91">
                <w:rPr>
                  <w:rFonts w:ascii="Calibri" w:hAnsi="Calibri" w:cs="Calibri"/>
                  <w:color w:val="000000"/>
                  <w:sz w:val="16"/>
                  <w:szCs w:val="16"/>
                </w:rPr>
                <w:t>533</w:t>
              </w:r>
            </w:ins>
          </w:p>
        </w:tc>
        <w:tc>
          <w:tcPr>
            <w:tcW w:w="454" w:type="dxa"/>
            <w:vAlign w:val="center"/>
            <w:tcPrChange w:id="11732" w:author="Στάθης Καπ" w:date="2023-03-09T04:10:00Z">
              <w:tcPr>
                <w:tcW w:w="454" w:type="dxa"/>
                <w:vAlign w:val="center"/>
              </w:tcPr>
            </w:tcPrChange>
          </w:tcPr>
          <w:p w14:paraId="5E8BC14D" w14:textId="77E47CAF" w:rsidR="00B7579D" w:rsidRPr="007E0F91" w:rsidRDefault="00B7579D" w:rsidP="00B7579D">
            <w:pPr>
              <w:jc w:val="center"/>
              <w:rPr>
                <w:ins w:id="11733" w:author="Στάθης Καπ" w:date="2023-03-09T00:34:00Z"/>
                <w:sz w:val="16"/>
                <w:szCs w:val="16"/>
              </w:rPr>
            </w:pPr>
            <w:ins w:id="11734" w:author="Στάθης Καπ" w:date="2023-03-09T02:06:00Z">
              <w:r w:rsidRPr="007E0F91">
                <w:rPr>
                  <w:rFonts w:ascii="Calibri" w:hAnsi="Calibri" w:cs="Calibri"/>
                  <w:color w:val="000000"/>
                  <w:sz w:val="16"/>
                  <w:szCs w:val="16"/>
                </w:rPr>
                <w:t>10.57</w:t>
              </w:r>
            </w:ins>
          </w:p>
        </w:tc>
        <w:tc>
          <w:tcPr>
            <w:tcW w:w="454" w:type="dxa"/>
            <w:vAlign w:val="center"/>
            <w:tcPrChange w:id="11735" w:author="Στάθης Καπ" w:date="2023-03-09T04:10:00Z">
              <w:tcPr>
                <w:tcW w:w="454" w:type="dxa"/>
                <w:vAlign w:val="center"/>
              </w:tcPr>
            </w:tcPrChange>
          </w:tcPr>
          <w:p w14:paraId="32838B3A" w14:textId="1D735BD7" w:rsidR="00B7579D" w:rsidRPr="007E0F91" w:rsidRDefault="00B7579D" w:rsidP="00B7579D">
            <w:pPr>
              <w:jc w:val="center"/>
              <w:rPr>
                <w:ins w:id="11736" w:author="Στάθης Καπ" w:date="2023-03-09T00:34:00Z"/>
                <w:sz w:val="16"/>
                <w:szCs w:val="16"/>
              </w:rPr>
            </w:pPr>
            <w:ins w:id="11737"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738"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739" w:author="Στάθης Καπ" w:date="2023-03-09T00:34:00Z"/>
                <w:sz w:val="16"/>
                <w:szCs w:val="16"/>
              </w:rPr>
            </w:pPr>
            <w:ins w:id="11740"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741"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742" w:author="Στάθης Καπ" w:date="2023-03-09T00:34:00Z"/>
                <w:sz w:val="16"/>
                <w:szCs w:val="16"/>
              </w:rPr>
            </w:pPr>
            <w:ins w:id="11743" w:author="Στάθης Καπ" w:date="2023-03-09T02:06:00Z">
              <w:r w:rsidRPr="007E0F91">
                <w:rPr>
                  <w:rFonts w:ascii="Calibri" w:hAnsi="Calibri" w:cs="Calibri"/>
                  <w:color w:val="000000"/>
                  <w:sz w:val="16"/>
                  <w:szCs w:val="16"/>
                </w:rPr>
                <w:t>509</w:t>
              </w:r>
            </w:ins>
          </w:p>
        </w:tc>
        <w:tc>
          <w:tcPr>
            <w:tcW w:w="454" w:type="dxa"/>
            <w:vAlign w:val="center"/>
            <w:tcPrChange w:id="11744" w:author="Στάθης Καπ" w:date="2023-03-09T04:10:00Z">
              <w:tcPr>
                <w:tcW w:w="454" w:type="dxa"/>
                <w:vAlign w:val="center"/>
              </w:tcPr>
            </w:tcPrChange>
          </w:tcPr>
          <w:p w14:paraId="4540CBD9" w14:textId="1C5A0724" w:rsidR="00B7579D" w:rsidRPr="007E0F91" w:rsidRDefault="00B7579D" w:rsidP="00B7579D">
            <w:pPr>
              <w:jc w:val="center"/>
              <w:rPr>
                <w:ins w:id="11745" w:author="Στάθης Καπ" w:date="2023-03-09T00:34:00Z"/>
                <w:sz w:val="16"/>
                <w:szCs w:val="16"/>
              </w:rPr>
            </w:pPr>
            <w:ins w:id="11746" w:author="Στάθης Καπ" w:date="2023-03-09T02:06:00Z">
              <w:r w:rsidRPr="007E0F91">
                <w:rPr>
                  <w:rFonts w:ascii="Calibri" w:hAnsi="Calibri" w:cs="Calibri"/>
                  <w:color w:val="000000"/>
                  <w:sz w:val="16"/>
                  <w:szCs w:val="16"/>
                </w:rPr>
                <w:t>14.6</w:t>
              </w:r>
            </w:ins>
          </w:p>
        </w:tc>
        <w:tc>
          <w:tcPr>
            <w:tcW w:w="454" w:type="dxa"/>
            <w:vAlign w:val="center"/>
            <w:tcPrChange w:id="11747" w:author="Στάθης Καπ" w:date="2023-03-09T04:10:00Z">
              <w:tcPr>
                <w:tcW w:w="454" w:type="dxa"/>
                <w:vAlign w:val="center"/>
              </w:tcPr>
            </w:tcPrChange>
          </w:tcPr>
          <w:p w14:paraId="61D918CD" w14:textId="16A8C786" w:rsidR="00B7579D" w:rsidRPr="007E0F91" w:rsidRDefault="00B7579D" w:rsidP="00B7579D">
            <w:pPr>
              <w:jc w:val="center"/>
              <w:rPr>
                <w:ins w:id="11748" w:author="Στάθης Καπ" w:date="2023-03-09T00:34:00Z"/>
                <w:sz w:val="16"/>
                <w:szCs w:val="16"/>
              </w:rPr>
            </w:pPr>
            <w:ins w:id="11749"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750"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751" w:author="Στάθης Καπ" w:date="2023-03-09T00:34:00Z"/>
                <w:sz w:val="16"/>
                <w:szCs w:val="16"/>
              </w:rPr>
            </w:pPr>
            <w:ins w:id="11752"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753" w:author="Στάθης Καπ" w:date="2023-03-09T00:34:00Z"/>
          <w:trPrChange w:id="1175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5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756" w:author="Στάθης Καπ" w:date="2023-03-09T00:34:00Z"/>
                <w:sz w:val="16"/>
                <w:szCs w:val="16"/>
              </w:rPr>
            </w:pPr>
            <w:ins w:id="11757" w:author="Στάθης Καπ" w:date="2023-03-09T00:36:00Z">
              <w:r w:rsidRPr="007E0F91">
                <w:rPr>
                  <w:sz w:val="16"/>
                  <w:szCs w:val="16"/>
                </w:rPr>
                <w:t>pr17</w:t>
              </w:r>
            </w:ins>
          </w:p>
        </w:tc>
        <w:tc>
          <w:tcPr>
            <w:tcW w:w="565" w:type="dxa"/>
            <w:tcBorders>
              <w:left w:val="single" w:sz="4" w:space="0" w:color="auto"/>
            </w:tcBorders>
            <w:vAlign w:val="center"/>
            <w:tcPrChange w:id="11758"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759" w:author="Στάθης Καπ" w:date="2023-03-09T00:34:00Z"/>
                <w:sz w:val="16"/>
                <w:szCs w:val="16"/>
              </w:rPr>
            </w:pPr>
            <w:ins w:id="11760"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761"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762" w:author="Στάθης Καπ" w:date="2023-03-09T00:34:00Z"/>
                <w:sz w:val="16"/>
                <w:szCs w:val="16"/>
              </w:rPr>
            </w:pPr>
            <w:ins w:id="11763"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764"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765" w:author="Στάθης Καπ" w:date="2023-03-09T00:34:00Z"/>
                <w:sz w:val="16"/>
                <w:szCs w:val="16"/>
              </w:rPr>
            </w:pPr>
            <w:ins w:id="11766" w:author="Στάθης Καπ" w:date="2023-03-09T02:06:00Z">
              <w:r w:rsidRPr="007E0F91">
                <w:rPr>
                  <w:rFonts w:ascii="Calibri" w:hAnsi="Calibri" w:cs="Calibri"/>
                  <w:color w:val="000000"/>
                  <w:sz w:val="16"/>
                  <w:szCs w:val="16"/>
                </w:rPr>
                <w:t>341</w:t>
              </w:r>
            </w:ins>
          </w:p>
        </w:tc>
        <w:tc>
          <w:tcPr>
            <w:tcW w:w="708" w:type="dxa"/>
            <w:vAlign w:val="center"/>
            <w:tcPrChange w:id="11767" w:author="Στάθης Καπ" w:date="2023-03-09T04:10:00Z">
              <w:tcPr>
                <w:tcW w:w="708" w:type="dxa"/>
                <w:vAlign w:val="center"/>
              </w:tcPr>
            </w:tcPrChange>
          </w:tcPr>
          <w:p w14:paraId="5607C524" w14:textId="02958663" w:rsidR="00B7579D" w:rsidRPr="007E0F91" w:rsidRDefault="00B7579D" w:rsidP="00B7579D">
            <w:pPr>
              <w:jc w:val="center"/>
              <w:rPr>
                <w:ins w:id="11768" w:author="Στάθης Καπ" w:date="2023-03-09T00:34:00Z"/>
                <w:sz w:val="16"/>
                <w:szCs w:val="16"/>
              </w:rPr>
            </w:pPr>
            <w:ins w:id="11769"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770"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771" w:author="Στάθης Καπ" w:date="2023-03-09T00:34:00Z"/>
                <w:sz w:val="16"/>
                <w:szCs w:val="16"/>
              </w:rPr>
            </w:pPr>
          </w:p>
        </w:tc>
        <w:tc>
          <w:tcPr>
            <w:tcW w:w="453" w:type="dxa"/>
            <w:tcBorders>
              <w:left w:val="single" w:sz="4" w:space="0" w:color="auto"/>
            </w:tcBorders>
            <w:vAlign w:val="center"/>
            <w:tcPrChange w:id="11772"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773" w:author="Στάθης Καπ" w:date="2023-03-09T00:34:00Z"/>
                <w:sz w:val="16"/>
                <w:szCs w:val="16"/>
              </w:rPr>
            </w:pPr>
            <w:ins w:id="11774" w:author="Στάθης Καπ" w:date="2023-03-09T02:06:00Z">
              <w:r w:rsidRPr="007E0F91">
                <w:rPr>
                  <w:rFonts w:ascii="Calibri" w:hAnsi="Calibri" w:cs="Calibri"/>
                  <w:color w:val="000000"/>
                  <w:sz w:val="16"/>
                  <w:szCs w:val="16"/>
                </w:rPr>
                <w:t>320</w:t>
              </w:r>
            </w:ins>
          </w:p>
        </w:tc>
        <w:tc>
          <w:tcPr>
            <w:tcW w:w="454" w:type="dxa"/>
            <w:vAlign w:val="center"/>
            <w:tcPrChange w:id="11775" w:author="Στάθης Καπ" w:date="2023-03-09T04:10:00Z">
              <w:tcPr>
                <w:tcW w:w="454" w:type="dxa"/>
                <w:vAlign w:val="center"/>
              </w:tcPr>
            </w:tcPrChange>
          </w:tcPr>
          <w:p w14:paraId="12872ADC" w14:textId="2B958F09" w:rsidR="00B7579D" w:rsidRPr="007E0F91" w:rsidRDefault="00B7579D" w:rsidP="00B7579D">
            <w:pPr>
              <w:jc w:val="center"/>
              <w:rPr>
                <w:ins w:id="11776" w:author="Στάθης Καπ" w:date="2023-03-09T00:34:00Z"/>
                <w:sz w:val="16"/>
                <w:szCs w:val="16"/>
              </w:rPr>
            </w:pPr>
            <w:ins w:id="11777" w:author="Στάθης Καπ" w:date="2023-03-09T02:06:00Z">
              <w:r w:rsidRPr="007E0F91">
                <w:rPr>
                  <w:rFonts w:ascii="Calibri" w:hAnsi="Calibri" w:cs="Calibri"/>
                  <w:color w:val="000000"/>
                  <w:sz w:val="16"/>
                  <w:szCs w:val="16"/>
                </w:rPr>
                <w:t>6.16</w:t>
              </w:r>
            </w:ins>
          </w:p>
        </w:tc>
        <w:tc>
          <w:tcPr>
            <w:tcW w:w="454" w:type="dxa"/>
            <w:vAlign w:val="center"/>
            <w:tcPrChange w:id="11778" w:author="Στάθης Καπ" w:date="2023-03-09T04:10:00Z">
              <w:tcPr>
                <w:tcW w:w="454" w:type="dxa"/>
                <w:vAlign w:val="center"/>
              </w:tcPr>
            </w:tcPrChange>
          </w:tcPr>
          <w:p w14:paraId="6683FB68" w14:textId="5D9B1F8D" w:rsidR="00B7579D" w:rsidRPr="007E0F91" w:rsidRDefault="00B7579D" w:rsidP="00B7579D">
            <w:pPr>
              <w:jc w:val="center"/>
              <w:rPr>
                <w:ins w:id="11779" w:author="Στάθης Καπ" w:date="2023-03-09T00:34:00Z"/>
                <w:sz w:val="16"/>
                <w:szCs w:val="16"/>
              </w:rPr>
            </w:pPr>
            <w:ins w:id="11780"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781"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782" w:author="Στάθης Καπ" w:date="2023-03-09T00:34:00Z"/>
                <w:sz w:val="16"/>
                <w:szCs w:val="16"/>
              </w:rPr>
            </w:pPr>
            <w:ins w:id="11783"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784"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785" w:author="Στάθης Καπ" w:date="2023-03-09T00:34:00Z"/>
                <w:sz w:val="16"/>
                <w:szCs w:val="16"/>
              </w:rPr>
            </w:pPr>
            <w:ins w:id="11786" w:author="Στάθης Καπ" w:date="2023-03-09T02:06:00Z">
              <w:r w:rsidRPr="007E0F91">
                <w:rPr>
                  <w:rFonts w:ascii="Calibri" w:hAnsi="Calibri" w:cs="Calibri"/>
                  <w:color w:val="000000"/>
                  <w:sz w:val="16"/>
                  <w:szCs w:val="16"/>
                </w:rPr>
                <w:t>285</w:t>
              </w:r>
            </w:ins>
          </w:p>
        </w:tc>
        <w:tc>
          <w:tcPr>
            <w:tcW w:w="454" w:type="dxa"/>
            <w:vAlign w:val="center"/>
            <w:tcPrChange w:id="11787" w:author="Στάθης Καπ" w:date="2023-03-09T04:10:00Z">
              <w:tcPr>
                <w:tcW w:w="454" w:type="dxa"/>
                <w:vAlign w:val="center"/>
              </w:tcPr>
            </w:tcPrChange>
          </w:tcPr>
          <w:p w14:paraId="44092482" w14:textId="7B16F09B" w:rsidR="00B7579D" w:rsidRPr="007E0F91" w:rsidRDefault="00B7579D" w:rsidP="00B7579D">
            <w:pPr>
              <w:jc w:val="center"/>
              <w:rPr>
                <w:ins w:id="11788" w:author="Στάθης Καπ" w:date="2023-03-09T00:34:00Z"/>
                <w:sz w:val="16"/>
                <w:szCs w:val="16"/>
              </w:rPr>
            </w:pPr>
            <w:ins w:id="11789" w:author="Στάθης Καπ" w:date="2023-03-09T02:06:00Z">
              <w:r w:rsidRPr="007E0F91">
                <w:rPr>
                  <w:rFonts w:ascii="Calibri" w:hAnsi="Calibri" w:cs="Calibri"/>
                  <w:color w:val="000000"/>
                  <w:sz w:val="16"/>
                  <w:szCs w:val="16"/>
                </w:rPr>
                <w:t>16.42</w:t>
              </w:r>
            </w:ins>
          </w:p>
        </w:tc>
        <w:tc>
          <w:tcPr>
            <w:tcW w:w="454" w:type="dxa"/>
            <w:vAlign w:val="center"/>
            <w:tcPrChange w:id="11790" w:author="Στάθης Καπ" w:date="2023-03-09T04:10:00Z">
              <w:tcPr>
                <w:tcW w:w="454" w:type="dxa"/>
                <w:vAlign w:val="center"/>
              </w:tcPr>
            </w:tcPrChange>
          </w:tcPr>
          <w:p w14:paraId="2DCA7AFA" w14:textId="794C359C" w:rsidR="00B7579D" w:rsidRPr="007E0F91" w:rsidRDefault="00B7579D" w:rsidP="00B7579D">
            <w:pPr>
              <w:jc w:val="center"/>
              <w:rPr>
                <w:ins w:id="11791" w:author="Στάθης Καπ" w:date="2023-03-09T00:34:00Z"/>
                <w:sz w:val="16"/>
                <w:szCs w:val="16"/>
              </w:rPr>
            </w:pPr>
            <w:ins w:id="11792"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793"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794" w:author="Στάθης Καπ" w:date="2023-03-09T00:34:00Z"/>
                <w:sz w:val="16"/>
                <w:szCs w:val="16"/>
              </w:rPr>
            </w:pPr>
            <w:ins w:id="11795"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796"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797" w:author="Στάθης Καπ" w:date="2023-03-09T00:34:00Z"/>
                <w:sz w:val="16"/>
                <w:szCs w:val="16"/>
              </w:rPr>
            </w:pPr>
            <w:ins w:id="11798" w:author="Στάθης Καπ" w:date="2023-03-09T02:06:00Z">
              <w:r w:rsidRPr="007E0F91">
                <w:rPr>
                  <w:rFonts w:ascii="Calibri" w:hAnsi="Calibri" w:cs="Calibri"/>
                  <w:color w:val="000000"/>
                  <w:sz w:val="16"/>
                  <w:szCs w:val="16"/>
                </w:rPr>
                <w:t>258</w:t>
              </w:r>
            </w:ins>
          </w:p>
        </w:tc>
        <w:tc>
          <w:tcPr>
            <w:tcW w:w="454" w:type="dxa"/>
            <w:vAlign w:val="center"/>
            <w:tcPrChange w:id="11799" w:author="Στάθης Καπ" w:date="2023-03-09T04:10:00Z">
              <w:tcPr>
                <w:tcW w:w="454" w:type="dxa"/>
                <w:vAlign w:val="center"/>
              </w:tcPr>
            </w:tcPrChange>
          </w:tcPr>
          <w:p w14:paraId="56787164" w14:textId="076488B1" w:rsidR="00B7579D" w:rsidRPr="007E0F91" w:rsidRDefault="00B7579D" w:rsidP="00B7579D">
            <w:pPr>
              <w:jc w:val="center"/>
              <w:rPr>
                <w:ins w:id="11800" w:author="Στάθης Καπ" w:date="2023-03-09T00:34:00Z"/>
                <w:sz w:val="16"/>
                <w:szCs w:val="16"/>
              </w:rPr>
            </w:pPr>
            <w:ins w:id="11801" w:author="Στάθης Καπ" w:date="2023-03-09T02:06:00Z">
              <w:r w:rsidRPr="007E0F91">
                <w:rPr>
                  <w:rFonts w:ascii="Calibri" w:hAnsi="Calibri" w:cs="Calibri"/>
                  <w:color w:val="000000"/>
                  <w:sz w:val="16"/>
                  <w:szCs w:val="16"/>
                </w:rPr>
                <w:t>24.34</w:t>
              </w:r>
            </w:ins>
          </w:p>
        </w:tc>
        <w:tc>
          <w:tcPr>
            <w:tcW w:w="454" w:type="dxa"/>
            <w:vAlign w:val="center"/>
            <w:tcPrChange w:id="11802" w:author="Στάθης Καπ" w:date="2023-03-09T04:10:00Z">
              <w:tcPr>
                <w:tcW w:w="454" w:type="dxa"/>
                <w:vAlign w:val="center"/>
              </w:tcPr>
            </w:tcPrChange>
          </w:tcPr>
          <w:p w14:paraId="65A2FDC4" w14:textId="49A45C0D" w:rsidR="00B7579D" w:rsidRPr="007E0F91" w:rsidRDefault="00B7579D" w:rsidP="00B7579D">
            <w:pPr>
              <w:jc w:val="center"/>
              <w:rPr>
                <w:ins w:id="11803" w:author="Στάθης Καπ" w:date="2023-03-09T00:34:00Z"/>
                <w:sz w:val="16"/>
                <w:szCs w:val="16"/>
              </w:rPr>
            </w:pPr>
            <w:ins w:id="11804"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805"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806" w:author="Στάθης Καπ" w:date="2023-03-09T00:34:00Z"/>
                <w:sz w:val="16"/>
                <w:szCs w:val="16"/>
              </w:rPr>
            </w:pPr>
            <w:ins w:id="11807"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808" w:author="Στάθης Καπ" w:date="2023-03-09T00:34:00Z"/>
          <w:trPrChange w:id="11809"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10"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811" w:author="Στάθης Καπ" w:date="2023-03-09T00:34:00Z"/>
                <w:sz w:val="16"/>
                <w:szCs w:val="16"/>
              </w:rPr>
            </w:pPr>
            <w:ins w:id="11812" w:author="Στάθης Καπ" w:date="2023-03-09T00:36:00Z">
              <w:r w:rsidRPr="007E0F91">
                <w:rPr>
                  <w:sz w:val="16"/>
                  <w:szCs w:val="16"/>
                </w:rPr>
                <w:t>pr18</w:t>
              </w:r>
            </w:ins>
          </w:p>
        </w:tc>
        <w:tc>
          <w:tcPr>
            <w:tcW w:w="565" w:type="dxa"/>
            <w:tcBorders>
              <w:left w:val="single" w:sz="4" w:space="0" w:color="auto"/>
            </w:tcBorders>
            <w:vAlign w:val="center"/>
            <w:tcPrChange w:id="11813"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814" w:author="Στάθης Καπ" w:date="2023-03-09T00:34:00Z"/>
                <w:sz w:val="16"/>
                <w:szCs w:val="16"/>
              </w:rPr>
            </w:pPr>
            <w:ins w:id="11815"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816"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817" w:author="Στάθης Καπ" w:date="2023-03-09T00:34:00Z"/>
                <w:sz w:val="16"/>
                <w:szCs w:val="16"/>
              </w:rPr>
            </w:pPr>
            <w:ins w:id="11818"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819"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820" w:author="Στάθης Καπ" w:date="2023-03-09T00:34:00Z"/>
                <w:sz w:val="16"/>
                <w:szCs w:val="16"/>
              </w:rPr>
            </w:pPr>
            <w:ins w:id="11821" w:author="Στάθης Καπ" w:date="2023-03-09T02:06:00Z">
              <w:r w:rsidRPr="007E0F91">
                <w:rPr>
                  <w:rFonts w:ascii="Calibri" w:hAnsi="Calibri" w:cs="Calibri"/>
                  <w:color w:val="000000"/>
                  <w:sz w:val="16"/>
                  <w:szCs w:val="16"/>
                </w:rPr>
                <w:t>447</w:t>
              </w:r>
            </w:ins>
          </w:p>
        </w:tc>
        <w:tc>
          <w:tcPr>
            <w:tcW w:w="708" w:type="dxa"/>
            <w:vAlign w:val="center"/>
            <w:tcPrChange w:id="11822" w:author="Στάθης Καπ" w:date="2023-03-09T04:10:00Z">
              <w:tcPr>
                <w:tcW w:w="708" w:type="dxa"/>
                <w:vAlign w:val="center"/>
              </w:tcPr>
            </w:tcPrChange>
          </w:tcPr>
          <w:p w14:paraId="4474DC9A" w14:textId="3A7FDB1E" w:rsidR="00B7579D" w:rsidRPr="007E0F91" w:rsidRDefault="00B7579D" w:rsidP="00B7579D">
            <w:pPr>
              <w:jc w:val="center"/>
              <w:rPr>
                <w:ins w:id="11823" w:author="Στάθης Καπ" w:date="2023-03-09T00:34:00Z"/>
                <w:sz w:val="16"/>
                <w:szCs w:val="16"/>
              </w:rPr>
            </w:pPr>
            <w:ins w:id="11824"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825"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826" w:author="Στάθης Καπ" w:date="2023-03-09T00:34:00Z"/>
                <w:sz w:val="16"/>
                <w:szCs w:val="16"/>
              </w:rPr>
            </w:pPr>
          </w:p>
        </w:tc>
        <w:tc>
          <w:tcPr>
            <w:tcW w:w="453" w:type="dxa"/>
            <w:tcBorders>
              <w:left w:val="single" w:sz="4" w:space="0" w:color="auto"/>
            </w:tcBorders>
            <w:vAlign w:val="center"/>
            <w:tcPrChange w:id="11827"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828" w:author="Στάθης Καπ" w:date="2023-03-09T00:34:00Z"/>
                <w:sz w:val="16"/>
                <w:szCs w:val="16"/>
              </w:rPr>
            </w:pPr>
            <w:ins w:id="11829" w:author="Στάθης Καπ" w:date="2023-03-09T02:06:00Z">
              <w:r w:rsidRPr="007E0F91">
                <w:rPr>
                  <w:rFonts w:ascii="Calibri" w:hAnsi="Calibri" w:cs="Calibri"/>
                  <w:color w:val="000000"/>
                  <w:sz w:val="16"/>
                  <w:szCs w:val="16"/>
                </w:rPr>
                <w:t>507</w:t>
              </w:r>
            </w:ins>
          </w:p>
        </w:tc>
        <w:tc>
          <w:tcPr>
            <w:tcW w:w="454" w:type="dxa"/>
            <w:vAlign w:val="center"/>
            <w:tcPrChange w:id="11830" w:author="Στάθης Καπ" w:date="2023-03-09T04:10:00Z">
              <w:tcPr>
                <w:tcW w:w="454" w:type="dxa"/>
                <w:vAlign w:val="center"/>
              </w:tcPr>
            </w:tcPrChange>
          </w:tcPr>
          <w:p w14:paraId="7320E00B" w14:textId="1A7D07A9" w:rsidR="00B7579D" w:rsidRPr="007E0F91" w:rsidRDefault="00B7579D" w:rsidP="00B7579D">
            <w:pPr>
              <w:jc w:val="center"/>
              <w:rPr>
                <w:ins w:id="11831" w:author="Στάθης Καπ" w:date="2023-03-09T00:34:00Z"/>
                <w:sz w:val="16"/>
                <w:szCs w:val="16"/>
              </w:rPr>
            </w:pPr>
            <w:ins w:id="11832" w:author="Στάθης Καπ" w:date="2023-03-09T02:06:00Z">
              <w:r w:rsidRPr="007E0F91">
                <w:rPr>
                  <w:rFonts w:ascii="Calibri" w:hAnsi="Calibri" w:cs="Calibri"/>
                  <w:color w:val="000000"/>
                  <w:sz w:val="16"/>
                  <w:szCs w:val="16"/>
                </w:rPr>
                <w:t>-13.42</w:t>
              </w:r>
            </w:ins>
          </w:p>
        </w:tc>
        <w:tc>
          <w:tcPr>
            <w:tcW w:w="454" w:type="dxa"/>
            <w:vAlign w:val="center"/>
            <w:tcPrChange w:id="11833" w:author="Στάθης Καπ" w:date="2023-03-09T04:10:00Z">
              <w:tcPr>
                <w:tcW w:w="454" w:type="dxa"/>
                <w:vAlign w:val="center"/>
              </w:tcPr>
            </w:tcPrChange>
          </w:tcPr>
          <w:p w14:paraId="4F40029A" w14:textId="703229F1" w:rsidR="00B7579D" w:rsidRPr="007E0F91" w:rsidRDefault="00B7579D" w:rsidP="00B7579D">
            <w:pPr>
              <w:jc w:val="center"/>
              <w:rPr>
                <w:ins w:id="11834" w:author="Στάθης Καπ" w:date="2023-03-09T00:34:00Z"/>
                <w:sz w:val="16"/>
                <w:szCs w:val="16"/>
              </w:rPr>
            </w:pPr>
            <w:ins w:id="11835"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836"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837" w:author="Στάθης Καπ" w:date="2023-03-09T00:34:00Z"/>
                <w:sz w:val="16"/>
                <w:szCs w:val="16"/>
              </w:rPr>
            </w:pPr>
            <w:ins w:id="11838"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839"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840" w:author="Στάθης Καπ" w:date="2023-03-09T00:34:00Z"/>
                <w:sz w:val="16"/>
                <w:szCs w:val="16"/>
              </w:rPr>
            </w:pPr>
            <w:ins w:id="11841" w:author="Στάθης Καπ" w:date="2023-03-09T02:06:00Z">
              <w:r w:rsidRPr="007E0F91">
                <w:rPr>
                  <w:rFonts w:ascii="Calibri" w:hAnsi="Calibri" w:cs="Calibri"/>
                  <w:color w:val="000000"/>
                  <w:sz w:val="16"/>
                  <w:szCs w:val="16"/>
                </w:rPr>
                <w:t>435</w:t>
              </w:r>
            </w:ins>
          </w:p>
        </w:tc>
        <w:tc>
          <w:tcPr>
            <w:tcW w:w="454" w:type="dxa"/>
            <w:vAlign w:val="center"/>
            <w:tcPrChange w:id="11842" w:author="Στάθης Καπ" w:date="2023-03-09T04:10:00Z">
              <w:tcPr>
                <w:tcW w:w="454" w:type="dxa"/>
                <w:vAlign w:val="center"/>
              </w:tcPr>
            </w:tcPrChange>
          </w:tcPr>
          <w:p w14:paraId="374592C1" w14:textId="4C8D06A8" w:rsidR="00B7579D" w:rsidRPr="007E0F91" w:rsidRDefault="00B7579D" w:rsidP="00B7579D">
            <w:pPr>
              <w:jc w:val="center"/>
              <w:rPr>
                <w:ins w:id="11843" w:author="Στάθης Καπ" w:date="2023-03-09T00:34:00Z"/>
                <w:sz w:val="16"/>
                <w:szCs w:val="16"/>
              </w:rPr>
            </w:pPr>
            <w:ins w:id="11844" w:author="Στάθης Καπ" w:date="2023-03-09T02:06:00Z">
              <w:r w:rsidRPr="007E0F91">
                <w:rPr>
                  <w:rFonts w:ascii="Calibri" w:hAnsi="Calibri" w:cs="Calibri"/>
                  <w:color w:val="000000"/>
                  <w:sz w:val="16"/>
                  <w:szCs w:val="16"/>
                </w:rPr>
                <w:t>2.68</w:t>
              </w:r>
            </w:ins>
          </w:p>
        </w:tc>
        <w:tc>
          <w:tcPr>
            <w:tcW w:w="454" w:type="dxa"/>
            <w:vAlign w:val="center"/>
            <w:tcPrChange w:id="11845" w:author="Στάθης Καπ" w:date="2023-03-09T04:10:00Z">
              <w:tcPr>
                <w:tcW w:w="454" w:type="dxa"/>
                <w:vAlign w:val="center"/>
              </w:tcPr>
            </w:tcPrChange>
          </w:tcPr>
          <w:p w14:paraId="031BD1D4" w14:textId="51C1C163" w:rsidR="00B7579D" w:rsidRPr="007E0F91" w:rsidRDefault="00B7579D" w:rsidP="00B7579D">
            <w:pPr>
              <w:jc w:val="center"/>
              <w:rPr>
                <w:ins w:id="11846" w:author="Στάθης Καπ" w:date="2023-03-09T00:34:00Z"/>
                <w:sz w:val="16"/>
                <w:szCs w:val="16"/>
              </w:rPr>
            </w:pPr>
            <w:ins w:id="11847"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848"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849" w:author="Στάθης Καπ" w:date="2023-03-09T00:34:00Z"/>
                <w:sz w:val="16"/>
                <w:szCs w:val="16"/>
              </w:rPr>
            </w:pPr>
            <w:ins w:id="11850"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851"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852" w:author="Στάθης Καπ" w:date="2023-03-09T00:34:00Z"/>
                <w:sz w:val="16"/>
                <w:szCs w:val="16"/>
              </w:rPr>
            </w:pPr>
            <w:ins w:id="11853" w:author="Στάθης Καπ" w:date="2023-03-09T02:06:00Z">
              <w:r w:rsidRPr="007E0F91">
                <w:rPr>
                  <w:rFonts w:ascii="Calibri" w:hAnsi="Calibri" w:cs="Calibri"/>
                  <w:color w:val="000000"/>
                  <w:sz w:val="16"/>
                  <w:szCs w:val="16"/>
                </w:rPr>
                <w:t>390</w:t>
              </w:r>
            </w:ins>
          </w:p>
        </w:tc>
        <w:tc>
          <w:tcPr>
            <w:tcW w:w="454" w:type="dxa"/>
            <w:vAlign w:val="center"/>
            <w:tcPrChange w:id="11854" w:author="Στάθης Καπ" w:date="2023-03-09T04:10:00Z">
              <w:tcPr>
                <w:tcW w:w="454" w:type="dxa"/>
                <w:vAlign w:val="center"/>
              </w:tcPr>
            </w:tcPrChange>
          </w:tcPr>
          <w:p w14:paraId="48BED770" w14:textId="24030767" w:rsidR="00B7579D" w:rsidRPr="007E0F91" w:rsidRDefault="00B7579D" w:rsidP="00B7579D">
            <w:pPr>
              <w:jc w:val="center"/>
              <w:rPr>
                <w:ins w:id="11855" w:author="Στάθης Καπ" w:date="2023-03-09T00:34:00Z"/>
                <w:sz w:val="16"/>
                <w:szCs w:val="16"/>
              </w:rPr>
            </w:pPr>
            <w:ins w:id="11856" w:author="Στάθης Καπ" w:date="2023-03-09T02:06:00Z">
              <w:r w:rsidRPr="007E0F91">
                <w:rPr>
                  <w:rFonts w:ascii="Calibri" w:hAnsi="Calibri" w:cs="Calibri"/>
                  <w:color w:val="000000"/>
                  <w:sz w:val="16"/>
                  <w:szCs w:val="16"/>
                </w:rPr>
                <w:t>12.75</w:t>
              </w:r>
            </w:ins>
          </w:p>
        </w:tc>
        <w:tc>
          <w:tcPr>
            <w:tcW w:w="454" w:type="dxa"/>
            <w:vAlign w:val="center"/>
            <w:tcPrChange w:id="11857" w:author="Στάθης Καπ" w:date="2023-03-09T04:10:00Z">
              <w:tcPr>
                <w:tcW w:w="454" w:type="dxa"/>
                <w:vAlign w:val="center"/>
              </w:tcPr>
            </w:tcPrChange>
          </w:tcPr>
          <w:p w14:paraId="5C5BC16C" w14:textId="618567BE" w:rsidR="00B7579D" w:rsidRPr="007E0F91" w:rsidRDefault="00B7579D" w:rsidP="00B7579D">
            <w:pPr>
              <w:jc w:val="center"/>
              <w:rPr>
                <w:ins w:id="11858" w:author="Στάθης Καπ" w:date="2023-03-09T00:34:00Z"/>
                <w:sz w:val="16"/>
                <w:szCs w:val="16"/>
              </w:rPr>
            </w:pPr>
            <w:ins w:id="11859"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860"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861" w:author="Στάθης Καπ" w:date="2023-03-09T00:34:00Z"/>
                <w:sz w:val="16"/>
                <w:szCs w:val="16"/>
              </w:rPr>
            </w:pPr>
            <w:ins w:id="11862"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863" w:author="Στάθης Καπ" w:date="2023-03-09T00:34:00Z"/>
          <w:trPrChange w:id="11864"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65"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866" w:author="Στάθης Καπ" w:date="2023-03-09T00:34:00Z"/>
                <w:sz w:val="16"/>
                <w:szCs w:val="16"/>
              </w:rPr>
            </w:pPr>
            <w:ins w:id="11867" w:author="Στάθης Καπ" w:date="2023-03-09T00:36:00Z">
              <w:r w:rsidRPr="007E0F91">
                <w:rPr>
                  <w:sz w:val="16"/>
                  <w:szCs w:val="16"/>
                </w:rPr>
                <w:t>pr19</w:t>
              </w:r>
            </w:ins>
          </w:p>
        </w:tc>
        <w:tc>
          <w:tcPr>
            <w:tcW w:w="565" w:type="dxa"/>
            <w:tcBorders>
              <w:left w:val="single" w:sz="4" w:space="0" w:color="auto"/>
            </w:tcBorders>
            <w:vAlign w:val="center"/>
            <w:tcPrChange w:id="11868"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869" w:author="Στάθης Καπ" w:date="2023-03-09T00:34:00Z"/>
                <w:sz w:val="16"/>
                <w:szCs w:val="16"/>
              </w:rPr>
            </w:pPr>
            <w:ins w:id="11870"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871"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872" w:author="Στάθης Καπ" w:date="2023-03-09T00:34:00Z"/>
                <w:sz w:val="16"/>
                <w:szCs w:val="16"/>
              </w:rPr>
            </w:pPr>
            <w:ins w:id="11873"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874"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875" w:author="Στάθης Καπ" w:date="2023-03-09T00:34:00Z"/>
                <w:sz w:val="16"/>
                <w:szCs w:val="16"/>
              </w:rPr>
            </w:pPr>
            <w:ins w:id="11876" w:author="Στάθης Καπ" w:date="2023-03-09T02:06:00Z">
              <w:r w:rsidRPr="007E0F91">
                <w:rPr>
                  <w:rFonts w:ascii="Calibri" w:hAnsi="Calibri" w:cs="Calibri"/>
                  <w:color w:val="000000"/>
                  <w:sz w:val="16"/>
                  <w:szCs w:val="16"/>
                </w:rPr>
                <w:t>468</w:t>
              </w:r>
            </w:ins>
          </w:p>
        </w:tc>
        <w:tc>
          <w:tcPr>
            <w:tcW w:w="708" w:type="dxa"/>
            <w:vAlign w:val="center"/>
            <w:tcPrChange w:id="11877" w:author="Στάθης Καπ" w:date="2023-03-09T04:10:00Z">
              <w:tcPr>
                <w:tcW w:w="708" w:type="dxa"/>
                <w:vAlign w:val="center"/>
              </w:tcPr>
            </w:tcPrChange>
          </w:tcPr>
          <w:p w14:paraId="4A67FA0A" w14:textId="5AE58420" w:rsidR="00B7579D" w:rsidRPr="007E0F91" w:rsidRDefault="00B7579D" w:rsidP="00B7579D">
            <w:pPr>
              <w:jc w:val="center"/>
              <w:rPr>
                <w:ins w:id="11878" w:author="Στάθης Καπ" w:date="2023-03-09T00:34:00Z"/>
                <w:sz w:val="16"/>
                <w:szCs w:val="16"/>
              </w:rPr>
            </w:pPr>
            <w:ins w:id="11879"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880"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881" w:author="Στάθης Καπ" w:date="2023-03-09T00:34:00Z"/>
                <w:sz w:val="16"/>
                <w:szCs w:val="16"/>
              </w:rPr>
            </w:pPr>
          </w:p>
        </w:tc>
        <w:tc>
          <w:tcPr>
            <w:tcW w:w="453" w:type="dxa"/>
            <w:tcBorders>
              <w:left w:val="single" w:sz="4" w:space="0" w:color="auto"/>
            </w:tcBorders>
            <w:vAlign w:val="center"/>
            <w:tcPrChange w:id="11882"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883" w:author="Στάθης Καπ" w:date="2023-03-09T00:34:00Z"/>
                <w:sz w:val="16"/>
                <w:szCs w:val="16"/>
              </w:rPr>
            </w:pPr>
            <w:ins w:id="11884" w:author="Στάθης Καπ" w:date="2023-03-09T02:06:00Z">
              <w:r w:rsidRPr="007E0F91">
                <w:rPr>
                  <w:rFonts w:ascii="Calibri" w:hAnsi="Calibri" w:cs="Calibri"/>
                  <w:color w:val="000000"/>
                  <w:sz w:val="16"/>
                  <w:szCs w:val="16"/>
                </w:rPr>
                <w:t>427</w:t>
              </w:r>
            </w:ins>
          </w:p>
        </w:tc>
        <w:tc>
          <w:tcPr>
            <w:tcW w:w="454" w:type="dxa"/>
            <w:vAlign w:val="center"/>
            <w:tcPrChange w:id="11885" w:author="Στάθης Καπ" w:date="2023-03-09T04:10:00Z">
              <w:tcPr>
                <w:tcW w:w="454" w:type="dxa"/>
                <w:vAlign w:val="center"/>
              </w:tcPr>
            </w:tcPrChange>
          </w:tcPr>
          <w:p w14:paraId="1A5310DB" w14:textId="09532B1B" w:rsidR="00B7579D" w:rsidRPr="007E0F91" w:rsidRDefault="00B7579D" w:rsidP="00B7579D">
            <w:pPr>
              <w:jc w:val="center"/>
              <w:rPr>
                <w:ins w:id="11886" w:author="Στάθης Καπ" w:date="2023-03-09T00:34:00Z"/>
                <w:sz w:val="16"/>
                <w:szCs w:val="16"/>
              </w:rPr>
            </w:pPr>
            <w:ins w:id="11887" w:author="Στάθης Καπ" w:date="2023-03-09T02:06:00Z">
              <w:r w:rsidRPr="007E0F91">
                <w:rPr>
                  <w:rFonts w:ascii="Calibri" w:hAnsi="Calibri" w:cs="Calibri"/>
                  <w:color w:val="000000"/>
                  <w:sz w:val="16"/>
                  <w:szCs w:val="16"/>
                </w:rPr>
                <w:t>8.76</w:t>
              </w:r>
            </w:ins>
          </w:p>
        </w:tc>
        <w:tc>
          <w:tcPr>
            <w:tcW w:w="454" w:type="dxa"/>
            <w:vAlign w:val="center"/>
            <w:tcPrChange w:id="11888" w:author="Στάθης Καπ" w:date="2023-03-09T04:10:00Z">
              <w:tcPr>
                <w:tcW w:w="454" w:type="dxa"/>
                <w:vAlign w:val="center"/>
              </w:tcPr>
            </w:tcPrChange>
          </w:tcPr>
          <w:p w14:paraId="7FBA63CB" w14:textId="3998D372" w:rsidR="00B7579D" w:rsidRPr="007E0F91" w:rsidRDefault="00B7579D" w:rsidP="00B7579D">
            <w:pPr>
              <w:jc w:val="center"/>
              <w:rPr>
                <w:ins w:id="11889" w:author="Στάθης Καπ" w:date="2023-03-09T00:34:00Z"/>
                <w:sz w:val="16"/>
                <w:szCs w:val="16"/>
              </w:rPr>
            </w:pPr>
            <w:ins w:id="11890"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891"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892" w:author="Στάθης Καπ" w:date="2023-03-09T00:34:00Z"/>
                <w:sz w:val="16"/>
                <w:szCs w:val="16"/>
              </w:rPr>
            </w:pPr>
            <w:ins w:id="11893"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894"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895" w:author="Στάθης Καπ" w:date="2023-03-09T00:34:00Z"/>
                <w:sz w:val="16"/>
                <w:szCs w:val="16"/>
              </w:rPr>
            </w:pPr>
            <w:ins w:id="11896" w:author="Στάθης Καπ" w:date="2023-03-09T02:06:00Z">
              <w:r w:rsidRPr="007E0F91">
                <w:rPr>
                  <w:rFonts w:ascii="Calibri" w:hAnsi="Calibri" w:cs="Calibri"/>
                  <w:color w:val="000000"/>
                  <w:sz w:val="16"/>
                  <w:szCs w:val="16"/>
                </w:rPr>
                <w:t>428</w:t>
              </w:r>
            </w:ins>
          </w:p>
        </w:tc>
        <w:tc>
          <w:tcPr>
            <w:tcW w:w="454" w:type="dxa"/>
            <w:vAlign w:val="center"/>
            <w:tcPrChange w:id="11897" w:author="Στάθης Καπ" w:date="2023-03-09T04:10:00Z">
              <w:tcPr>
                <w:tcW w:w="454" w:type="dxa"/>
                <w:vAlign w:val="center"/>
              </w:tcPr>
            </w:tcPrChange>
          </w:tcPr>
          <w:p w14:paraId="73678497" w14:textId="12D83FF1" w:rsidR="00B7579D" w:rsidRPr="007E0F91" w:rsidRDefault="00B7579D" w:rsidP="00B7579D">
            <w:pPr>
              <w:jc w:val="center"/>
              <w:rPr>
                <w:ins w:id="11898" w:author="Στάθης Καπ" w:date="2023-03-09T00:34:00Z"/>
                <w:sz w:val="16"/>
                <w:szCs w:val="16"/>
              </w:rPr>
            </w:pPr>
            <w:ins w:id="11899" w:author="Στάθης Καπ" w:date="2023-03-09T02:06:00Z">
              <w:r w:rsidRPr="007E0F91">
                <w:rPr>
                  <w:rFonts w:ascii="Calibri" w:hAnsi="Calibri" w:cs="Calibri"/>
                  <w:color w:val="000000"/>
                  <w:sz w:val="16"/>
                  <w:szCs w:val="16"/>
                </w:rPr>
                <w:t>8.55</w:t>
              </w:r>
            </w:ins>
          </w:p>
        </w:tc>
        <w:tc>
          <w:tcPr>
            <w:tcW w:w="454" w:type="dxa"/>
            <w:vAlign w:val="center"/>
            <w:tcPrChange w:id="11900" w:author="Στάθης Καπ" w:date="2023-03-09T04:10:00Z">
              <w:tcPr>
                <w:tcW w:w="454" w:type="dxa"/>
                <w:vAlign w:val="center"/>
              </w:tcPr>
            </w:tcPrChange>
          </w:tcPr>
          <w:p w14:paraId="65567FA0" w14:textId="2CF14FAB" w:rsidR="00B7579D" w:rsidRPr="007E0F91" w:rsidRDefault="00B7579D" w:rsidP="00B7579D">
            <w:pPr>
              <w:jc w:val="center"/>
              <w:rPr>
                <w:ins w:id="11901" w:author="Στάθης Καπ" w:date="2023-03-09T00:34:00Z"/>
                <w:sz w:val="16"/>
                <w:szCs w:val="16"/>
              </w:rPr>
            </w:pPr>
            <w:ins w:id="11902"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903"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904" w:author="Στάθης Καπ" w:date="2023-03-09T00:34:00Z"/>
                <w:sz w:val="16"/>
                <w:szCs w:val="16"/>
              </w:rPr>
            </w:pPr>
            <w:ins w:id="11905"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906"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907" w:author="Στάθης Καπ" w:date="2023-03-09T00:34:00Z"/>
                <w:sz w:val="16"/>
                <w:szCs w:val="16"/>
              </w:rPr>
            </w:pPr>
            <w:ins w:id="11908" w:author="Στάθης Καπ" w:date="2023-03-09T02:06:00Z">
              <w:r w:rsidRPr="007E0F91">
                <w:rPr>
                  <w:rFonts w:ascii="Calibri" w:hAnsi="Calibri" w:cs="Calibri"/>
                  <w:color w:val="000000"/>
                  <w:sz w:val="16"/>
                  <w:szCs w:val="16"/>
                </w:rPr>
                <w:t>384</w:t>
              </w:r>
            </w:ins>
          </w:p>
        </w:tc>
        <w:tc>
          <w:tcPr>
            <w:tcW w:w="454" w:type="dxa"/>
            <w:vAlign w:val="center"/>
            <w:tcPrChange w:id="11909" w:author="Στάθης Καπ" w:date="2023-03-09T04:10:00Z">
              <w:tcPr>
                <w:tcW w:w="454" w:type="dxa"/>
                <w:vAlign w:val="center"/>
              </w:tcPr>
            </w:tcPrChange>
          </w:tcPr>
          <w:p w14:paraId="43B3ACCB" w14:textId="70D03CDD" w:rsidR="00B7579D" w:rsidRPr="007E0F91" w:rsidRDefault="00B7579D" w:rsidP="00B7579D">
            <w:pPr>
              <w:jc w:val="center"/>
              <w:rPr>
                <w:ins w:id="11910" w:author="Στάθης Καπ" w:date="2023-03-09T00:34:00Z"/>
                <w:sz w:val="16"/>
                <w:szCs w:val="16"/>
              </w:rPr>
            </w:pPr>
            <w:ins w:id="11911" w:author="Στάθης Καπ" w:date="2023-03-09T02:06:00Z">
              <w:r w:rsidRPr="007E0F91">
                <w:rPr>
                  <w:rFonts w:ascii="Calibri" w:hAnsi="Calibri" w:cs="Calibri"/>
                  <w:color w:val="000000"/>
                  <w:sz w:val="16"/>
                  <w:szCs w:val="16"/>
                </w:rPr>
                <w:t>17.95</w:t>
              </w:r>
            </w:ins>
          </w:p>
        </w:tc>
        <w:tc>
          <w:tcPr>
            <w:tcW w:w="454" w:type="dxa"/>
            <w:vAlign w:val="center"/>
            <w:tcPrChange w:id="11912" w:author="Στάθης Καπ" w:date="2023-03-09T04:10:00Z">
              <w:tcPr>
                <w:tcW w:w="454" w:type="dxa"/>
                <w:vAlign w:val="center"/>
              </w:tcPr>
            </w:tcPrChange>
          </w:tcPr>
          <w:p w14:paraId="5EF8BD9D" w14:textId="64CC89DA" w:rsidR="00B7579D" w:rsidRPr="007E0F91" w:rsidRDefault="00B7579D" w:rsidP="00B7579D">
            <w:pPr>
              <w:jc w:val="center"/>
              <w:rPr>
                <w:ins w:id="11913" w:author="Στάθης Καπ" w:date="2023-03-09T00:34:00Z"/>
                <w:sz w:val="16"/>
                <w:szCs w:val="16"/>
              </w:rPr>
            </w:pPr>
            <w:ins w:id="11914"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915"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916" w:author="Στάθης Καπ" w:date="2023-03-09T00:34:00Z"/>
                <w:sz w:val="16"/>
                <w:szCs w:val="16"/>
              </w:rPr>
            </w:pPr>
            <w:ins w:id="11917"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918" w:author="Στάθης Καπ" w:date="2023-03-09T00:34:00Z"/>
          <w:trPrChange w:id="11919"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920"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921" w:author="Στάθης Καπ" w:date="2023-03-09T00:34:00Z"/>
                <w:sz w:val="16"/>
                <w:szCs w:val="16"/>
              </w:rPr>
            </w:pPr>
            <w:ins w:id="11922"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923"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924" w:author="Στάθης Καπ" w:date="2023-03-09T00:34:00Z"/>
                <w:sz w:val="16"/>
                <w:szCs w:val="16"/>
              </w:rPr>
            </w:pPr>
            <w:ins w:id="11925"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926"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927" w:author="Στάθης Καπ" w:date="2023-03-09T00:34:00Z"/>
                <w:sz w:val="16"/>
                <w:szCs w:val="16"/>
              </w:rPr>
            </w:pPr>
            <w:ins w:id="11928"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929"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930" w:author="Στάθης Καπ" w:date="2023-03-09T00:34:00Z"/>
                <w:sz w:val="16"/>
                <w:szCs w:val="16"/>
              </w:rPr>
            </w:pPr>
            <w:ins w:id="11931"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932"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933" w:author="Στάθης Καπ" w:date="2023-03-09T00:34:00Z"/>
                <w:sz w:val="16"/>
                <w:szCs w:val="16"/>
              </w:rPr>
            </w:pPr>
            <w:ins w:id="11934"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935"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936" w:author="Στάθης Καπ" w:date="2023-03-09T00:34:00Z"/>
                <w:sz w:val="16"/>
                <w:szCs w:val="16"/>
              </w:rPr>
            </w:pPr>
          </w:p>
        </w:tc>
        <w:tc>
          <w:tcPr>
            <w:tcW w:w="453" w:type="dxa"/>
            <w:tcBorders>
              <w:left w:val="single" w:sz="4" w:space="0" w:color="auto"/>
              <w:bottom w:val="single" w:sz="4" w:space="0" w:color="auto"/>
            </w:tcBorders>
            <w:vAlign w:val="center"/>
            <w:tcPrChange w:id="11937"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938" w:author="Στάθης Καπ" w:date="2023-03-09T00:34:00Z"/>
                <w:sz w:val="16"/>
                <w:szCs w:val="16"/>
              </w:rPr>
            </w:pPr>
            <w:ins w:id="11939"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940"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941" w:author="Στάθης Καπ" w:date="2023-03-09T00:34:00Z"/>
                <w:sz w:val="16"/>
                <w:szCs w:val="16"/>
              </w:rPr>
            </w:pPr>
            <w:ins w:id="11942"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943"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944" w:author="Στάθης Καπ" w:date="2023-03-09T00:34:00Z"/>
                <w:sz w:val="16"/>
                <w:szCs w:val="16"/>
              </w:rPr>
            </w:pPr>
            <w:ins w:id="11945"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946"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947" w:author="Στάθης Καπ" w:date="2023-03-09T00:34:00Z"/>
                <w:sz w:val="16"/>
                <w:szCs w:val="16"/>
              </w:rPr>
            </w:pPr>
            <w:ins w:id="11948"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949"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950" w:author="Στάθης Καπ" w:date="2023-03-09T00:34:00Z"/>
                <w:sz w:val="16"/>
                <w:szCs w:val="16"/>
              </w:rPr>
            </w:pPr>
            <w:ins w:id="11951"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952"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953" w:author="Στάθης Καπ" w:date="2023-03-09T00:34:00Z"/>
                <w:sz w:val="16"/>
                <w:szCs w:val="16"/>
              </w:rPr>
            </w:pPr>
            <w:ins w:id="11954"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955"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956" w:author="Στάθης Καπ" w:date="2023-03-09T00:34:00Z"/>
                <w:sz w:val="16"/>
                <w:szCs w:val="16"/>
              </w:rPr>
            </w:pPr>
            <w:ins w:id="11957"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958"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959" w:author="Στάθης Καπ" w:date="2023-03-09T00:34:00Z"/>
                <w:sz w:val="16"/>
                <w:szCs w:val="16"/>
              </w:rPr>
            </w:pPr>
            <w:ins w:id="11960"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961"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962" w:author="Στάθης Καπ" w:date="2023-03-09T00:34:00Z"/>
                <w:sz w:val="16"/>
                <w:szCs w:val="16"/>
              </w:rPr>
            </w:pPr>
            <w:ins w:id="11963"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964"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965" w:author="Στάθης Καπ" w:date="2023-03-09T00:34:00Z"/>
                <w:sz w:val="16"/>
                <w:szCs w:val="16"/>
              </w:rPr>
            </w:pPr>
            <w:ins w:id="11966"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967"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968" w:author="Στάθης Καπ" w:date="2023-03-09T00:34:00Z"/>
                <w:sz w:val="16"/>
                <w:szCs w:val="16"/>
              </w:rPr>
            </w:pPr>
            <w:ins w:id="11969"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970"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971" w:author="Στάθης Καπ" w:date="2023-03-09T00:34:00Z"/>
                <w:sz w:val="16"/>
                <w:szCs w:val="16"/>
              </w:rPr>
            </w:pPr>
            <w:ins w:id="11972" w:author="Στάθης Καπ" w:date="2023-03-09T02:06:00Z">
              <w:r w:rsidRPr="007E0F91">
                <w:rPr>
                  <w:rFonts w:ascii="Calibri" w:hAnsi="Calibri" w:cs="Calibri"/>
                  <w:color w:val="000000"/>
                  <w:sz w:val="16"/>
                  <w:szCs w:val="16"/>
                </w:rPr>
                <w:t>60.19</w:t>
              </w:r>
            </w:ins>
          </w:p>
        </w:tc>
      </w:tr>
    </w:tbl>
    <w:p w14:paraId="3B68E5AC" w14:textId="77777777" w:rsidR="003B00CE" w:rsidRDefault="003B00CE" w:rsidP="00594C15">
      <w:pPr>
        <w:rPr>
          <w:ins w:id="11973" w:author="Στάθης Καπ" w:date="2023-03-08T20:23:00Z"/>
        </w:rPr>
      </w:pPr>
    </w:p>
    <w:p w14:paraId="168EA114" w14:textId="77777777" w:rsidR="003B00CE" w:rsidRDefault="003B00CE" w:rsidP="00594C15">
      <w:pPr>
        <w:rPr>
          <w:ins w:id="11974" w:author="Στάθης Καπ" w:date="2023-03-03T03:26:00Z"/>
        </w:rPr>
      </w:pPr>
    </w:p>
    <w:p w14:paraId="4A2492F7" w14:textId="0382C249" w:rsidR="00AC6F02" w:rsidRDefault="00AC6F02">
      <w:pPr>
        <w:pStyle w:val="Caption"/>
        <w:keepNext/>
        <w:spacing w:after="0"/>
        <w:rPr>
          <w:ins w:id="11975" w:author="Στάθης Καπ" w:date="2023-03-03T03:29:00Z"/>
        </w:rPr>
        <w:pPrChange w:id="11976" w:author="Στάθης Καπ" w:date="2023-03-03T03:33:00Z">
          <w:pPr/>
        </w:pPrChange>
      </w:pPr>
      <w:ins w:id="11977" w:author="Στάθης Καπ" w:date="2023-03-03T03:29:00Z">
        <w:r>
          <w:t xml:space="preserve">Πίνακας </w:t>
        </w:r>
      </w:ins>
      <w:ins w:id="11978"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11979"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11980" w:author="Στάθης Καπ" w:date="2023-03-09T06:41:00Z">
        <w:r w:rsidR="00C36EAC">
          <w:rPr>
            <w:noProof/>
          </w:rPr>
          <w:t>3</w:t>
        </w:r>
        <w:r w:rsidR="00C36EAC">
          <w:fldChar w:fldCharType="end"/>
        </w:r>
      </w:ins>
      <w:ins w:id="11981"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982"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98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1984"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1985"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1986"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987"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1988" w:author="Στάθης Καπ" w:date="2023-03-03T03:26:00Z"/>
                <w:rFonts w:cstheme="minorHAnsi"/>
                <w:sz w:val="16"/>
                <w:szCs w:val="16"/>
              </w:rPr>
            </w:pPr>
            <w:ins w:id="11989"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990"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1991" w:author="Στάθης Καπ" w:date="2023-03-03T03:26:00Z"/>
                <w:rFonts w:cstheme="minorHAnsi"/>
                <w:sz w:val="16"/>
                <w:szCs w:val="16"/>
              </w:rPr>
            </w:pPr>
            <w:ins w:id="11992"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993"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1994" w:author="Στάθης Καπ" w:date="2023-03-03T03:26:00Z"/>
                <w:rFonts w:cstheme="minorHAnsi"/>
                <w:sz w:val="16"/>
                <w:szCs w:val="16"/>
              </w:rPr>
            </w:pPr>
            <w:ins w:id="11995"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996"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1997" w:author="Στάθης Καπ" w:date="2023-03-03T03:26:00Z"/>
                <w:rFonts w:cstheme="minorHAnsi"/>
                <w:sz w:val="16"/>
                <w:szCs w:val="16"/>
              </w:rPr>
            </w:pPr>
            <w:ins w:id="11998"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999"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2000" w:author="Στάθης Καπ" w:date="2023-03-03T03:26:00Z"/>
                <w:rFonts w:cstheme="minorHAnsi"/>
                <w:sz w:val="16"/>
                <w:szCs w:val="16"/>
              </w:rPr>
            </w:pPr>
            <w:ins w:id="12001"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002"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2003" w:author="Στάθης Καπ" w:date="2023-03-03T03:26:00Z"/>
                <w:rFonts w:cstheme="minorHAnsi"/>
                <w:sz w:val="16"/>
                <w:szCs w:val="16"/>
              </w:rPr>
            </w:pPr>
            <w:ins w:id="12004" w:author="Στάθης Καπ" w:date="2023-03-03T03:26:00Z">
              <w:r w:rsidRPr="009748F7">
                <w:rPr>
                  <w:rFonts w:cstheme="minorHAnsi"/>
                  <w:sz w:val="16"/>
                  <w:szCs w:val="16"/>
                </w:rPr>
                <w:t>S=4</w:t>
              </w:r>
            </w:ins>
          </w:p>
        </w:tc>
      </w:tr>
      <w:tr w:rsidR="00592E0A" w14:paraId="68AA0CDC" w14:textId="77777777" w:rsidTr="00F03C40">
        <w:trPr>
          <w:ins w:id="12005"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2006"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2007" w:author="Στάθης Καπ" w:date="2023-03-03T03:26:00Z"/>
                <w:sz w:val="16"/>
                <w:szCs w:val="16"/>
              </w:rPr>
            </w:pPr>
            <w:ins w:id="12008"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2009"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2010" w:author="Στάθης Καπ" w:date="2023-03-03T03:26:00Z"/>
                <w:rFonts w:cstheme="minorHAnsi"/>
                <w:sz w:val="16"/>
                <w:szCs w:val="16"/>
              </w:rPr>
            </w:pPr>
            <w:ins w:id="12011"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2012"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2013" w:author="Στάθης Καπ" w:date="2023-03-03T03:26:00Z"/>
                <w:rFonts w:cstheme="minorHAnsi"/>
                <w:sz w:val="16"/>
                <w:szCs w:val="16"/>
              </w:rPr>
            </w:pPr>
            <w:ins w:id="12014"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2015"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2016" w:author="Στάθης Καπ" w:date="2023-03-03T03:26:00Z"/>
                <w:rFonts w:cstheme="minorHAnsi"/>
                <w:sz w:val="16"/>
                <w:szCs w:val="16"/>
              </w:rPr>
            </w:pPr>
            <w:ins w:id="12017"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018"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2019" w:author="Στάθης Καπ" w:date="2023-03-03T03:26:00Z"/>
                <w:rFonts w:cstheme="minorHAnsi"/>
                <w:sz w:val="16"/>
                <w:szCs w:val="16"/>
              </w:rPr>
            </w:pPr>
            <w:ins w:id="12020"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021"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2022" w:author="Στάθης Καπ" w:date="2023-03-03T03:26:00Z"/>
                <w:rFonts w:cstheme="minorHAnsi"/>
                <w:sz w:val="16"/>
                <w:szCs w:val="16"/>
              </w:rPr>
            </w:pPr>
            <w:ins w:id="12023" w:author="Στάθης Καπ" w:date="2023-03-03T03:26:00Z">
              <w:r w:rsidRPr="009748F7">
                <w:rPr>
                  <w:rFonts w:cstheme="minorHAnsi"/>
                  <w:sz w:val="16"/>
                  <w:szCs w:val="16"/>
                </w:rPr>
                <w:t xml:space="preserve">Gap (%) </w:t>
              </w:r>
            </w:ins>
            <w:ins w:id="12024"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2025"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2026" w:author="Στάθης Καπ" w:date="2023-03-03T03:26:00Z"/>
                <w:rFonts w:cstheme="minorHAnsi"/>
                <w:sz w:val="16"/>
                <w:szCs w:val="16"/>
              </w:rPr>
            </w:pPr>
            <w:ins w:id="12027"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028"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2029" w:author="Στάθης Καπ" w:date="2023-03-03T03:26:00Z"/>
                <w:rFonts w:cstheme="minorHAnsi"/>
                <w:sz w:val="16"/>
                <w:szCs w:val="16"/>
              </w:rPr>
            </w:pPr>
            <w:ins w:id="12030"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031"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2032" w:author="Στάθης Καπ" w:date="2023-03-03T03:26:00Z"/>
                <w:rFonts w:cstheme="minorHAnsi"/>
                <w:sz w:val="16"/>
                <w:szCs w:val="16"/>
              </w:rPr>
            </w:pPr>
            <w:ins w:id="12033"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2034"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2035" w:author="Στάθης Καπ" w:date="2023-03-03T03:26:00Z"/>
                <w:rFonts w:cstheme="minorHAnsi"/>
                <w:sz w:val="16"/>
                <w:szCs w:val="16"/>
              </w:rPr>
            </w:pPr>
            <w:ins w:id="12036"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037"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2038" w:author="Στάθης Καπ" w:date="2023-03-03T03:26:00Z"/>
                <w:rFonts w:cstheme="minorHAnsi"/>
                <w:sz w:val="16"/>
                <w:szCs w:val="16"/>
              </w:rPr>
            </w:pPr>
            <w:ins w:id="12039"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040"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2041" w:author="Στάθης Καπ" w:date="2023-03-03T03:26:00Z"/>
                <w:rFonts w:cstheme="minorHAnsi"/>
                <w:sz w:val="16"/>
                <w:szCs w:val="16"/>
              </w:rPr>
            </w:pPr>
            <w:ins w:id="12042"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2043"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2044" w:author="Στάθης Καπ" w:date="2023-03-03T03:26:00Z"/>
                <w:rFonts w:cstheme="minorHAnsi"/>
                <w:sz w:val="16"/>
                <w:szCs w:val="16"/>
              </w:rPr>
            </w:pPr>
            <w:ins w:id="12045"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046"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2047" w:author="Στάθης Καπ" w:date="2023-03-03T03:26:00Z"/>
                <w:rFonts w:cstheme="minorHAnsi"/>
                <w:sz w:val="16"/>
                <w:szCs w:val="16"/>
              </w:rPr>
            </w:pPr>
            <w:ins w:id="12048"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049"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2050" w:author="Στάθης Καπ" w:date="2023-03-03T03:26:00Z"/>
                <w:rFonts w:cstheme="minorHAnsi"/>
                <w:sz w:val="16"/>
                <w:szCs w:val="16"/>
              </w:rPr>
            </w:pPr>
            <w:ins w:id="12051" w:author="Στάθης Καπ" w:date="2023-03-03T03:26:00Z">
              <w:r w:rsidRPr="009748F7">
                <w:rPr>
                  <w:rFonts w:cstheme="minorHAnsi"/>
                  <w:sz w:val="16"/>
                  <w:szCs w:val="16"/>
                </w:rPr>
                <w:t>Gap (%) S=1</w:t>
              </w:r>
            </w:ins>
          </w:p>
        </w:tc>
      </w:tr>
      <w:tr w:rsidR="009B17D5" w14:paraId="108CF840" w14:textId="77777777" w:rsidTr="00F03C40">
        <w:trPr>
          <w:ins w:id="12052"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2053"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2054" w:author="Στάθης Καπ" w:date="2023-03-03T03:26:00Z"/>
                <w:sz w:val="16"/>
                <w:szCs w:val="16"/>
              </w:rPr>
            </w:pPr>
            <w:ins w:id="12055" w:author="Στάθης Καπ" w:date="2023-03-03T03:27:00Z">
              <w:r w:rsidRPr="00AC6F02">
                <w:rPr>
                  <w:sz w:val="16"/>
                  <w:szCs w:val="16"/>
                  <w:rPrChange w:id="12056" w:author="Στάθης Καπ" w:date="2023-03-03T03:27:00Z">
                    <w:rPr>
                      <w:sz w:val="18"/>
                      <w:szCs w:val="18"/>
                    </w:rPr>
                  </w:rPrChange>
                </w:rPr>
                <w:t>pr01</w:t>
              </w:r>
            </w:ins>
          </w:p>
        </w:tc>
        <w:tc>
          <w:tcPr>
            <w:tcW w:w="560" w:type="dxa"/>
            <w:tcBorders>
              <w:top w:val="single" w:sz="4" w:space="0" w:color="auto"/>
              <w:left w:val="single" w:sz="4" w:space="0" w:color="auto"/>
            </w:tcBorders>
            <w:tcPrChange w:id="12057"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2058" w:author="Στάθης Καπ" w:date="2023-03-03T03:26:00Z"/>
                <w:rFonts w:cstheme="minorHAnsi"/>
                <w:sz w:val="16"/>
                <w:szCs w:val="16"/>
              </w:rPr>
            </w:pPr>
            <w:ins w:id="12059" w:author="Στάθης Καπ" w:date="2023-03-03T03:27:00Z">
              <w:r w:rsidRPr="00AC6F02">
                <w:rPr>
                  <w:sz w:val="16"/>
                  <w:szCs w:val="16"/>
                  <w:rPrChange w:id="12060" w:author="Στάθης Καπ" w:date="2023-03-03T03:27:00Z">
                    <w:rPr>
                      <w:sz w:val="18"/>
                      <w:szCs w:val="18"/>
                    </w:rPr>
                  </w:rPrChange>
                </w:rPr>
                <w:t>502</w:t>
              </w:r>
            </w:ins>
          </w:p>
        </w:tc>
        <w:tc>
          <w:tcPr>
            <w:tcW w:w="855" w:type="dxa"/>
            <w:tcBorders>
              <w:top w:val="single" w:sz="4" w:space="0" w:color="auto"/>
            </w:tcBorders>
            <w:tcPrChange w:id="12061"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2062" w:author="Στάθης Καπ" w:date="2023-03-03T03:26:00Z"/>
                <w:rFonts w:cstheme="minorHAnsi"/>
                <w:sz w:val="16"/>
                <w:szCs w:val="16"/>
              </w:rPr>
            </w:pPr>
            <w:ins w:id="12063" w:author="Στάθης Καπ" w:date="2023-03-03T03:27:00Z">
              <w:r w:rsidRPr="00AC6F02">
                <w:rPr>
                  <w:sz w:val="16"/>
                  <w:szCs w:val="16"/>
                  <w:rPrChange w:id="12064" w:author="Στάθης Καπ" w:date="2023-03-03T03:27:00Z">
                    <w:rPr>
                      <w:sz w:val="18"/>
                      <w:szCs w:val="18"/>
                    </w:rPr>
                  </w:rPrChange>
                </w:rPr>
                <w:t>471</w:t>
              </w:r>
            </w:ins>
          </w:p>
        </w:tc>
        <w:tc>
          <w:tcPr>
            <w:tcW w:w="544" w:type="dxa"/>
            <w:tcBorders>
              <w:top w:val="single" w:sz="4" w:space="0" w:color="auto"/>
            </w:tcBorders>
            <w:vAlign w:val="bottom"/>
            <w:tcPrChange w:id="12065"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2066" w:author="Στάθης Καπ" w:date="2023-03-03T03:26:00Z"/>
                <w:rFonts w:cstheme="minorHAnsi"/>
                <w:sz w:val="16"/>
                <w:szCs w:val="16"/>
                <w:lang w:val="el-GR"/>
              </w:rPr>
            </w:pPr>
            <w:ins w:id="12067" w:author="Στάθης Καπ" w:date="2023-03-03T03:27:00Z">
              <w:r w:rsidRPr="00AC6F02">
                <w:rPr>
                  <w:rFonts w:ascii="Calibri" w:hAnsi="Calibri" w:cs="Calibri"/>
                  <w:color w:val="000000"/>
                  <w:sz w:val="16"/>
                  <w:szCs w:val="16"/>
                  <w:rPrChange w:id="12068"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2069"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2070" w:author="Στάθης Καπ" w:date="2023-03-03T03:26:00Z"/>
                <w:rFonts w:cstheme="minorHAnsi"/>
                <w:sz w:val="16"/>
                <w:szCs w:val="16"/>
              </w:rPr>
            </w:pPr>
            <w:ins w:id="12071" w:author="Στάθης Καπ" w:date="2023-03-03T03:27:00Z">
              <w:r w:rsidRPr="00AC6F02">
                <w:rPr>
                  <w:rFonts w:ascii="Calibri" w:hAnsi="Calibri" w:cs="Calibri"/>
                  <w:color w:val="000000"/>
                  <w:sz w:val="16"/>
                  <w:szCs w:val="16"/>
                  <w:rPrChange w:id="12072"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2073"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2074" w:author="Στάθης Καπ" w:date="2023-03-03T03:26:00Z"/>
                <w:rFonts w:cstheme="minorHAnsi"/>
                <w:sz w:val="16"/>
                <w:szCs w:val="16"/>
              </w:rPr>
            </w:pPr>
            <w:ins w:id="12075"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2076"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2077" w:author="Στάθης Καπ" w:date="2023-03-03T03:26:00Z"/>
                <w:rFonts w:cstheme="minorHAnsi"/>
                <w:sz w:val="16"/>
                <w:szCs w:val="16"/>
              </w:rPr>
            </w:pPr>
            <w:ins w:id="12078" w:author="Στάθης Καπ" w:date="2023-03-03T03:27:00Z">
              <w:r w:rsidRPr="00AC6F02">
                <w:rPr>
                  <w:rFonts w:ascii="Calibri" w:hAnsi="Calibri" w:cs="Calibri"/>
                  <w:color w:val="000000"/>
                  <w:sz w:val="16"/>
                  <w:szCs w:val="16"/>
                  <w:rPrChange w:id="12079"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2080"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2081" w:author="Στάθης Καπ" w:date="2023-03-03T03:26:00Z"/>
                <w:rFonts w:cstheme="minorHAnsi"/>
                <w:sz w:val="16"/>
                <w:szCs w:val="16"/>
              </w:rPr>
            </w:pPr>
            <w:ins w:id="12082" w:author="Στάθης Καπ" w:date="2023-03-03T03:27:00Z">
              <w:r w:rsidRPr="00AC6F02">
                <w:rPr>
                  <w:rFonts w:ascii="Calibri" w:hAnsi="Calibri" w:cs="Calibri"/>
                  <w:color w:val="000000"/>
                  <w:sz w:val="16"/>
                  <w:szCs w:val="16"/>
                  <w:rPrChange w:id="12083"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2084"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2085" w:author="Στάθης Καπ" w:date="2023-03-03T03:26:00Z"/>
                <w:rFonts w:cstheme="minorHAnsi"/>
                <w:sz w:val="16"/>
                <w:szCs w:val="16"/>
              </w:rPr>
            </w:pPr>
            <w:ins w:id="12086"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2087"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2088" w:author="Στάθης Καπ" w:date="2023-03-03T03:26:00Z"/>
                <w:rFonts w:cstheme="minorHAnsi"/>
                <w:sz w:val="16"/>
                <w:szCs w:val="16"/>
              </w:rPr>
            </w:pPr>
            <w:ins w:id="12089" w:author="Στάθης Καπ" w:date="2023-03-03T03:27:00Z">
              <w:r w:rsidRPr="00AC6F02">
                <w:rPr>
                  <w:rFonts w:ascii="Calibri" w:hAnsi="Calibri" w:cs="Calibri"/>
                  <w:color w:val="000000"/>
                  <w:sz w:val="16"/>
                  <w:szCs w:val="16"/>
                  <w:rPrChange w:id="12090"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2091"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2092" w:author="Στάθης Καπ" w:date="2023-03-03T03:26:00Z"/>
                <w:rFonts w:cstheme="minorHAnsi"/>
                <w:sz w:val="16"/>
                <w:szCs w:val="16"/>
              </w:rPr>
            </w:pPr>
            <w:ins w:id="12093" w:author="Στάθης Καπ" w:date="2023-03-03T03:27:00Z">
              <w:r w:rsidRPr="00AC6F02">
                <w:rPr>
                  <w:rFonts w:ascii="Calibri" w:hAnsi="Calibri" w:cs="Calibri"/>
                  <w:color w:val="000000"/>
                  <w:sz w:val="16"/>
                  <w:szCs w:val="16"/>
                  <w:rPrChange w:id="12094"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2095"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2096" w:author="Στάθης Καπ" w:date="2023-03-03T03:26:00Z"/>
                <w:rFonts w:cstheme="minorHAnsi"/>
                <w:sz w:val="16"/>
                <w:szCs w:val="16"/>
              </w:rPr>
            </w:pPr>
            <w:ins w:id="12097"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2098"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2099" w:author="Στάθης Καπ" w:date="2023-03-03T03:26:00Z"/>
                <w:rFonts w:cstheme="minorHAnsi"/>
                <w:sz w:val="16"/>
                <w:szCs w:val="16"/>
              </w:rPr>
            </w:pPr>
            <w:ins w:id="12100" w:author="Στάθης Καπ" w:date="2023-03-03T03:27:00Z">
              <w:r w:rsidRPr="00AC6F02">
                <w:rPr>
                  <w:rFonts w:ascii="Calibri" w:hAnsi="Calibri" w:cs="Calibri"/>
                  <w:color w:val="000000"/>
                  <w:sz w:val="16"/>
                  <w:szCs w:val="16"/>
                  <w:rPrChange w:id="12101"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2102"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2103" w:author="Στάθης Καπ" w:date="2023-03-03T03:26:00Z"/>
                <w:rFonts w:cstheme="minorHAnsi"/>
                <w:sz w:val="16"/>
                <w:szCs w:val="16"/>
              </w:rPr>
            </w:pPr>
            <w:ins w:id="12104" w:author="Στάθης Καπ" w:date="2023-03-03T03:27:00Z">
              <w:r w:rsidRPr="00AC6F02">
                <w:rPr>
                  <w:rFonts w:ascii="Calibri" w:hAnsi="Calibri" w:cs="Calibri"/>
                  <w:color w:val="000000"/>
                  <w:sz w:val="16"/>
                  <w:szCs w:val="16"/>
                  <w:rPrChange w:id="12105"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2106"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2107" w:author="Στάθης Καπ" w:date="2023-03-03T03:26:00Z"/>
                <w:rFonts w:cstheme="minorHAnsi"/>
                <w:sz w:val="16"/>
                <w:szCs w:val="16"/>
              </w:rPr>
            </w:pPr>
            <w:ins w:id="12108" w:author="Στάθης Καπ" w:date="2023-03-03T06:10:00Z">
              <w:r>
                <w:rPr>
                  <w:rFonts w:ascii="Calibri" w:hAnsi="Calibri" w:cs="Calibri"/>
                  <w:color w:val="000000"/>
                  <w:sz w:val="16"/>
                  <w:szCs w:val="16"/>
                </w:rPr>
                <w:t>5.32</w:t>
              </w:r>
            </w:ins>
          </w:p>
        </w:tc>
      </w:tr>
      <w:tr w:rsidR="009B17D5" w14:paraId="7C68A250" w14:textId="77777777" w:rsidTr="00F03C40">
        <w:trPr>
          <w:ins w:id="12109" w:author="Στάθης Καπ" w:date="2023-03-03T03:26:00Z"/>
        </w:trPr>
        <w:tc>
          <w:tcPr>
            <w:tcW w:w="515" w:type="dxa"/>
            <w:tcBorders>
              <w:top w:val="nil"/>
              <w:bottom w:val="nil"/>
              <w:right w:val="single" w:sz="4" w:space="0" w:color="auto"/>
            </w:tcBorders>
            <w:shd w:val="clear" w:color="auto" w:fill="E7E6E6" w:themeFill="background2"/>
            <w:vAlign w:val="center"/>
            <w:tcPrChange w:id="12110" w:author="Στάθης Καπ" w:date="2023-03-03T06:25:00Z">
              <w:tcPr>
                <w:tcW w:w="515" w:type="dxa"/>
                <w:vAlign w:val="center"/>
              </w:tcPr>
            </w:tcPrChange>
          </w:tcPr>
          <w:p w14:paraId="0B1C7144" w14:textId="5690C61C" w:rsidR="009B17D5" w:rsidRPr="00AC6F02" w:rsidRDefault="009B17D5" w:rsidP="009B17D5">
            <w:pPr>
              <w:jc w:val="center"/>
              <w:rPr>
                <w:ins w:id="12111" w:author="Στάθης Καπ" w:date="2023-03-03T03:26:00Z"/>
                <w:sz w:val="16"/>
                <w:szCs w:val="16"/>
              </w:rPr>
            </w:pPr>
            <w:ins w:id="12112" w:author="Στάθης Καπ" w:date="2023-03-03T03:27:00Z">
              <w:r w:rsidRPr="00AC6F02">
                <w:rPr>
                  <w:sz w:val="16"/>
                  <w:szCs w:val="16"/>
                  <w:rPrChange w:id="12113" w:author="Στάθης Καπ" w:date="2023-03-03T03:27:00Z">
                    <w:rPr>
                      <w:sz w:val="18"/>
                      <w:szCs w:val="18"/>
                    </w:rPr>
                  </w:rPrChange>
                </w:rPr>
                <w:t>pr02</w:t>
              </w:r>
            </w:ins>
          </w:p>
        </w:tc>
        <w:tc>
          <w:tcPr>
            <w:tcW w:w="560" w:type="dxa"/>
            <w:tcBorders>
              <w:left w:val="single" w:sz="4" w:space="0" w:color="auto"/>
            </w:tcBorders>
            <w:tcPrChange w:id="12114" w:author="Στάθης Καπ" w:date="2023-03-03T06:25:00Z">
              <w:tcPr>
                <w:tcW w:w="560" w:type="dxa"/>
              </w:tcPr>
            </w:tcPrChange>
          </w:tcPr>
          <w:p w14:paraId="5D31F227" w14:textId="0CB7AD11" w:rsidR="009B17D5" w:rsidRPr="00AC6F02" w:rsidRDefault="009B17D5" w:rsidP="009B17D5">
            <w:pPr>
              <w:jc w:val="center"/>
              <w:rPr>
                <w:ins w:id="12115" w:author="Στάθης Καπ" w:date="2023-03-03T03:26:00Z"/>
                <w:rFonts w:cstheme="minorHAnsi"/>
                <w:sz w:val="16"/>
                <w:szCs w:val="16"/>
              </w:rPr>
            </w:pPr>
            <w:ins w:id="12116" w:author="Στάθης Καπ" w:date="2023-03-03T03:27:00Z">
              <w:r w:rsidRPr="00AC6F02">
                <w:rPr>
                  <w:sz w:val="16"/>
                  <w:szCs w:val="16"/>
                  <w:rPrChange w:id="12117" w:author="Στάθης Καπ" w:date="2023-03-03T03:27:00Z">
                    <w:rPr>
                      <w:sz w:val="18"/>
                      <w:szCs w:val="18"/>
                    </w:rPr>
                  </w:rPrChange>
                </w:rPr>
                <w:t>715</w:t>
              </w:r>
            </w:ins>
          </w:p>
        </w:tc>
        <w:tc>
          <w:tcPr>
            <w:tcW w:w="855" w:type="dxa"/>
            <w:tcPrChange w:id="12118" w:author="Στάθης Καπ" w:date="2023-03-03T06:25:00Z">
              <w:tcPr>
                <w:tcW w:w="855" w:type="dxa"/>
              </w:tcPr>
            </w:tcPrChange>
          </w:tcPr>
          <w:p w14:paraId="6023A1B3" w14:textId="5C94F4DD" w:rsidR="009B17D5" w:rsidRPr="00AC6F02" w:rsidRDefault="009B17D5" w:rsidP="009B17D5">
            <w:pPr>
              <w:jc w:val="center"/>
              <w:rPr>
                <w:ins w:id="12119" w:author="Στάθης Καπ" w:date="2023-03-03T03:26:00Z"/>
                <w:rFonts w:cstheme="minorHAnsi"/>
                <w:sz w:val="16"/>
                <w:szCs w:val="16"/>
              </w:rPr>
            </w:pPr>
            <w:ins w:id="12120" w:author="Στάθης Καπ" w:date="2023-03-03T03:27:00Z">
              <w:r w:rsidRPr="00AC6F02">
                <w:rPr>
                  <w:sz w:val="16"/>
                  <w:szCs w:val="16"/>
                  <w:rPrChange w:id="12121" w:author="Στάθης Καπ" w:date="2023-03-03T03:27:00Z">
                    <w:rPr>
                      <w:sz w:val="18"/>
                      <w:szCs w:val="18"/>
                    </w:rPr>
                  </w:rPrChange>
                </w:rPr>
                <w:t>660</w:t>
              </w:r>
            </w:ins>
          </w:p>
        </w:tc>
        <w:tc>
          <w:tcPr>
            <w:tcW w:w="544" w:type="dxa"/>
            <w:vAlign w:val="bottom"/>
            <w:tcPrChange w:id="12122" w:author="Στάθης Καπ" w:date="2023-03-03T06:25:00Z">
              <w:tcPr>
                <w:tcW w:w="544" w:type="dxa"/>
                <w:vAlign w:val="bottom"/>
              </w:tcPr>
            </w:tcPrChange>
          </w:tcPr>
          <w:p w14:paraId="51FF4092" w14:textId="06FC17A4" w:rsidR="009B17D5" w:rsidRPr="00AC6F02" w:rsidRDefault="009B17D5" w:rsidP="009B17D5">
            <w:pPr>
              <w:jc w:val="center"/>
              <w:rPr>
                <w:ins w:id="12123" w:author="Στάθης Καπ" w:date="2023-03-03T03:26:00Z"/>
                <w:rFonts w:cstheme="minorHAnsi"/>
                <w:sz w:val="16"/>
                <w:szCs w:val="16"/>
              </w:rPr>
            </w:pPr>
            <w:ins w:id="12124" w:author="Στάθης Καπ" w:date="2023-03-03T03:27:00Z">
              <w:r w:rsidRPr="00AC6F02">
                <w:rPr>
                  <w:rFonts w:ascii="Calibri" w:hAnsi="Calibri" w:cs="Calibri"/>
                  <w:color w:val="000000"/>
                  <w:sz w:val="16"/>
                  <w:szCs w:val="16"/>
                  <w:rPrChange w:id="12125" w:author="Στάθης Καπ" w:date="2023-03-03T03:27:00Z">
                    <w:rPr>
                      <w:rFonts w:ascii="Calibri" w:hAnsi="Calibri" w:cs="Calibri"/>
                      <w:color w:val="000000"/>
                      <w:sz w:val="18"/>
                      <w:szCs w:val="18"/>
                    </w:rPr>
                  </w:rPrChange>
                </w:rPr>
                <w:t>670</w:t>
              </w:r>
            </w:ins>
          </w:p>
        </w:tc>
        <w:tc>
          <w:tcPr>
            <w:tcW w:w="621" w:type="dxa"/>
            <w:vAlign w:val="bottom"/>
            <w:tcPrChange w:id="12126" w:author="Στάθης Καπ" w:date="2023-03-03T06:25:00Z">
              <w:tcPr>
                <w:tcW w:w="621" w:type="dxa"/>
                <w:vAlign w:val="bottom"/>
              </w:tcPr>
            </w:tcPrChange>
          </w:tcPr>
          <w:p w14:paraId="485CF422" w14:textId="408B9616" w:rsidR="009B17D5" w:rsidRPr="00AC6F02" w:rsidRDefault="009B17D5" w:rsidP="009B17D5">
            <w:pPr>
              <w:jc w:val="center"/>
              <w:rPr>
                <w:ins w:id="12127" w:author="Στάθης Καπ" w:date="2023-03-03T03:26:00Z"/>
                <w:rFonts w:cstheme="minorHAnsi"/>
                <w:sz w:val="16"/>
                <w:szCs w:val="16"/>
              </w:rPr>
            </w:pPr>
            <w:ins w:id="12128" w:author="Στάθης Καπ" w:date="2023-03-03T03:27:00Z">
              <w:r w:rsidRPr="00AC6F02">
                <w:rPr>
                  <w:rFonts w:ascii="Calibri" w:hAnsi="Calibri" w:cs="Calibri"/>
                  <w:color w:val="000000"/>
                  <w:sz w:val="16"/>
                  <w:szCs w:val="16"/>
                  <w:rPrChange w:id="12129" w:author="Στάθης Καπ" w:date="2023-03-03T03:27:00Z">
                    <w:rPr>
                      <w:rFonts w:ascii="Calibri" w:hAnsi="Calibri" w:cs="Calibri"/>
                      <w:color w:val="000000"/>
                      <w:sz w:val="18"/>
                      <w:szCs w:val="18"/>
                    </w:rPr>
                  </w:rPrChange>
                </w:rPr>
                <w:t>0.576</w:t>
              </w:r>
            </w:ins>
          </w:p>
        </w:tc>
        <w:tc>
          <w:tcPr>
            <w:tcW w:w="669" w:type="dxa"/>
            <w:vAlign w:val="center"/>
            <w:tcPrChange w:id="12130" w:author="Στάθης Καπ" w:date="2023-03-03T06:25:00Z">
              <w:tcPr>
                <w:tcW w:w="669" w:type="dxa"/>
                <w:vAlign w:val="center"/>
              </w:tcPr>
            </w:tcPrChange>
          </w:tcPr>
          <w:p w14:paraId="310EA70D" w14:textId="26C1ED96" w:rsidR="009B17D5" w:rsidRPr="00AC6F02" w:rsidRDefault="009B17D5" w:rsidP="009B17D5">
            <w:pPr>
              <w:jc w:val="center"/>
              <w:rPr>
                <w:ins w:id="12131" w:author="Στάθης Καπ" w:date="2023-03-03T03:26:00Z"/>
                <w:rFonts w:cstheme="minorHAnsi"/>
                <w:sz w:val="16"/>
                <w:szCs w:val="16"/>
              </w:rPr>
            </w:pPr>
            <w:ins w:id="12132" w:author="Στάθης Καπ" w:date="2023-03-03T06:09:00Z">
              <w:r>
                <w:rPr>
                  <w:rFonts w:ascii="Calibri" w:hAnsi="Calibri" w:cstheme="minorHAnsi"/>
                  <w:color w:val="000000"/>
                  <w:sz w:val="16"/>
                  <w:szCs w:val="16"/>
                </w:rPr>
                <w:t>6.29</w:t>
              </w:r>
            </w:ins>
          </w:p>
        </w:tc>
        <w:tc>
          <w:tcPr>
            <w:tcW w:w="543" w:type="dxa"/>
            <w:vAlign w:val="bottom"/>
            <w:tcPrChange w:id="12133" w:author="Στάθης Καπ" w:date="2023-03-03T06:25:00Z">
              <w:tcPr>
                <w:tcW w:w="543" w:type="dxa"/>
                <w:vAlign w:val="bottom"/>
              </w:tcPr>
            </w:tcPrChange>
          </w:tcPr>
          <w:p w14:paraId="1A2B6A60" w14:textId="7D125AB3" w:rsidR="009B17D5" w:rsidRPr="00AC6F02" w:rsidRDefault="009B17D5" w:rsidP="009B17D5">
            <w:pPr>
              <w:jc w:val="center"/>
              <w:rPr>
                <w:ins w:id="12134" w:author="Στάθης Καπ" w:date="2023-03-03T03:26:00Z"/>
                <w:rFonts w:cstheme="minorHAnsi"/>
                <w:sz w:val="16"/>
                <w:szCs w:val="16"/>
              </w:rPr>
            </w:pPr>
            <w:ins w:id="12135" w:author="Στάθης Καπ" w:date="2023-03-03T03:27:00Z">
              <w:r w:rsidRPr="00AC6F02">
                <w:rPr>
                  <w:rFonts w:ascii="Calibri" w:hAnsi="Calibri" w:cs="Calibri"/>
                  <w:color w:val="000000"/>
                  <w:sz w:val="16"/>
                  <w:szCs w:val="16"/>
                  <w:rPrChange w:id="12136" w:author="Στάθης Καπ" w:date="2023-03-03T03:27:00Z">
                    <w:rPr>
                      <w:rFonts w:ascii="Calibri" w:hAnsi="Calibri" w:cs="Calibri"/>
                      <w:color w:val="000000"/>
                      <w:sz w:val="18"/>
                      <w:szCs w:val="18"/>
                    </w:rPr>
                  </w:rPrChange>
                </w:rPr>
                <w:t>620</w:t>
              </w:r>
            </w:ins>
          </w:p>
        </w:tc>
        <w:tc>
          <w:tcPr>
            <w:tcW w:w="621" w:type="dxa"/>
            <w:vAlign w:val="bottom"/>
            <w:tcPrChange w:id="12137" w:author="Στάθης Καπ" w:date="2023-03-03T06:25:00Z">
              <w:tcPr>
                <w:tcW w:w="621" w:type="dxa"/>
                <w:vAlign w:val="bottom"/>
              </w:tcPr>
            </w:tcPrChange>
          </w:tcPr>
          <w:p w14:paraId="0E9CB7C0" w14:textId="47583E94" w:rsidR="009B17D5" w:rsidRPr="00AC6F02" w:rsidRDefault="009B17D5" w:rsidP="009B17D5">
            <w:pPr>
              <w:jc w:val="center"/>
              <w:rPr>
                <w:ins w:id="12138" w:author="Στάθης Καπ" w:date="2023-03-03T03:26:00Z"/>
                <w:rFonts w:cstheme="minorHAnsi"/>
                <w:sz w:val="16"/>
                <w:szCs w:val="16"/>
              </w:rPr>
            </w:pPr>
            <w:ins w:id="12139" w:author="Στάθης Καπ" w:date="2023-03-03T03:27:00Z">
              <w:r w:rsidRPr="00AC6F02">
                <w:rPr>
                  <w:rFonts w:ascii="Calibri" w:hAnsi="Calibri" w:cs="Calibri"/>
                  <w:color w:val="000000"/>
                  <w:sz w:val="16"/>
                  <w:szCs w:val="16"/>
                  <w:rPrChange w:id="12140" w:author="Στάθης Καπ" w:date="2023-03-03T03:27:00Z">
                    <w:rPr>
                      <w:rFonts w:ascii="Calibri" w:hAnsi="Calibri" w:cs="Calibri"/>
                      <w:color w:val="000000"/>
                      <w:sz w:val="18"/>
                      <w:szCs w:val="18"/>
                    </w:rPr>
                  </w:rPrChange>
                </w:rPr>
                <w:t>0.359</w:t>
              </w:r>
            </w:ins>
          </w:p>
        </w:tc>
        <w:tc>
          <w:tcPr>
            <w:tcW w:w="669" w:type="dxa"/>
            <w:vAlign w:val="center"/>
            <w:tcPrChange w:id="12141" w:author="Στάθης Καπ" w:date="2023-03-03T06:25:00Z">
              <w:tcPr>
                <w:tcW w:w="669" w:type="dxa"/>
                <w:vAlign w:val="center"/>
              </w:tcPr>
            </w:tcPrChange>
          </w:tcPr>
          <w:p w14:paraId="2D41F02E" w14:textId="7117195C" w:rsidR="009B17D5" w:rsidRPr="00AC6F02" w:rsidRDefault="009B17D5" w:rsidP="009B17D5">
            <w:pPr>
              <w:jc w:val="center"/>
              <w:rPr>
                <w:ins w:id="12142" w:author="Στάθης Καπ" w:date="2023-03-03T03:26:00Z"/>
                <w:rFonts w:cstheme="minorHAnsi"/>
                <w:sz w:val="16"/>
                <w:szCs w:val="16"/>
              </w:rPr>
            </w:pPr>
            <w:ins w:id="12143" w:author="Στάθης Καπ" w:date="2023-03-03T06:09:00Z">
              <w:r>
                <w:rPr>
                  <w:rFonts w:ascii="Calibri" w:hAnsi="Calibri" w:cstheme="minorHAnsi"/>
                  <w:color w:val="000000"/>
                  <w:sz w:val="16"/>
                  <w:szCs w:val="16"/>
                </w:rPr>
                <w:t>7.46</w:t>
              </w:r>
            </w:ins>
          </w:p>
        </w:tc>
        <w:tc>
          <w:tcPr>
            <w:tcW w:w="508" w:type="dxa"/>
            <w:vAlign w:val="bottom"/>
            <w:tcPrChange w:id="12144" w:author="Στάθης Καπ" w:date="2023-03-03T06:25:00Z">
              <w:tcPr>
                <w:tcW w:w="508" w:type="dxa"/>
                <w:vAlign w:val="bottom"/>
              </w:tcPr>
            </w:tcPrChange>
          </w:tcPr>
          <w:p w14:paraId="55A7EDBA" w14:textId="14F0B0C1" w:rsidR="009B17D5" w:rsidRPr="00AC6F02" w:rsidRDefault="009B17D5" w:rsidP="009B17D5">
            <w:pPr>
              <w:jc w:val="center"/>
              <w:rPr>
                <w:ins w:id="12145" w:author="Στάθης Καπ" w:date="2023-03-03T03:26:00Z"/>
                <w:rFonts w:cstheme="minorHAnsi"/>
                <w:sz w:val="16"/>
                <w:szCs w:val="16"/>
              </w:rPr>
            </w:pPr>
            <w:ins w:id="12146" w:author="Στάθης Καπ" w:date="2023-03-03T03:27:00Z">
              <w:r w:rsidRPr="00AC6F02">
                <w:rPr>
                  <w:rFonts w:ascii="Calibri" w:hAnsi="Calibri" w:cs="Calibri"/>
                  <w:color w:val="000000"/>
                  <w:sz w:val="16"/>
                  <w:szCs w:val="16"/>
                  <w:rPrChange w:id="12147" w:author="Στάθης Καπ" w:date="2023-03-03T03:27:00Z">
                    <w:rPr>
                      <w:rFonts w:ascii="Calibri" w:hAnsi="Calibri" w:cs="Calibri"/>
                      <w:color w:val="000000"/>
                      <w:sz w:val="18"/>
                      <w:szCs w:val="18"/>
                    </w:rPr>
                  </w:rPrChange>
                </w:rPr>
                <w:t>597</w:t>
              </w:r>
            </w:ins>
          </w:p>
        </w:tc>
        <w:tc>
          <w:tcPr>
            <w:tcW w:w="541" w:type="dxa"/>
            <w:vAlign w:val="bottom"/>
            <w:tcPrChange w:id="12148" w:author="Στάθης Καπ" w:date="2023-03-03T06:25:00Z">
              <w:tcPr>
                <w:tcW w:w="541" w:type="dxa"/>
                <w:vAlign w:val="bottom"/>
              </w:tcPr>
            </w:tcPrChange>
          </w:tcPr>
          <w:p w14:paraId="2657CA52" w14:textId="186A952E" w:rsidR="009B17D5" w:rsidRPr="00AC6F02" w:rsidRDefault="009B17D5" w:rsidP="009B17D5">
            <w:pPr>
              <w:jc w:val="center"/>
              <w:rPr>
                <w:ins w:id="12149" w:author="Στάθης Καπ" w:date="2023-03-03T03:26:00Z"/>
                <w:rFonts w:cstheme="minorHAnsi"/>
                <w:sz w:val="16"/>
                <w:szCs w:val="16"/>
              </w:rPr>
            </w:pPr>
            <w:ins w:id="12150" w:author="Στάθης Καπ" w:date="2023-03-03T03:27:00Z">
              <w:r w:rsidRPr="00AC6F02">
                <w:rPr>
                  <w:rFonts w:ascii="Calibri" w:hAnsi="Calibri" w:cs="Calibri"/>
                  <w:color w:val="000000"/>
                  <w:sz w:val="16"/>
                  <w:szCs w:val="16"/>
                  <w:rPrChange w:id="12151" w:author="Στάθης Καπ" w:date="2023-03-03T03:27:00Z">
                    <w:rPr>
                      <w:rFonts w:ascii="Calibri" w:hAnsi="Calibri" w:cs="Calibri"/>
                      <w:color w:val="000000"/>
                      <w:sz w:val="18"/>
                      <w:szCs w:val="18"/>
                    </w:rPr>
                  </w:rPrChange>
                </w:rPr>
                <w:t>0.331</w:t>
              </w:r>
            </w:ins>
          </w:p>
        </w:tc>
        <w:tc>
          <w:tcPr>
            <w:tcW w:w="589" w:type="dxa"/>
            <w:vAlign w:val="center"/>
            <w:tcPrChange w:id="12152" w:author="Στάθης Καπ" w:date="2023-03-03T06:25:00Z">
              <w:tcPr>
                <w:tcW w:w="589" w:type="dxa"/>
                <w:vAlign w:val="center"/>
              </w:tcPr>
            </w:tcPrChange>
          </w:tcPr>
          <w:p w14:paraId="10F965C9" w14:textId="62774D8B" w:rsidR="009B17D5" w:rsidRPr="00AC6F02" w:rsidRDefault="009B17D5" w:rsidP="009B17D5">
            <w:pPr>
              <w:jc w:val="center"/>
              <w:rPr>
                <w:ins w:id="12153" w:author="Στάθης Καπ" w:date="2023-03-03T03:26:00Z"/>
                <w:rFonts w:cstheme="minorHAnsi"/>
                <w:sz w:val="16"/>
                <w:szCs w:val="16"/>
              </w:rPr>
            </w:pPr>
            <w:ins w:id="12154" w:author="Στάθης Καπ" w:date="2023-03-03T06:10:00Z">
              <w:r>
                <w:rPr>
                  <w:rFonts w:ascii="Calibri" w:hAnsi="Calibri" w:cstheme="minorHAnsi"/>
                  <w:color w:val="000000"/>
                  <w:sz w:val="16"/>
                  <w:szCs w:val="16"/>
                </w:rPr>
                <w:t>10.9</w:t>
              </w:r>
            </w:ins>
          </w:p>
        </w:tc>
        <w:tc>
          <w:tcPr>
            <w:tcW w:w="463" w:type="dxa"/>
            <w:vAlign w:val="bottom"/>
            <w:tcPrChange w:id="12155" w:author="Στάθης Καπ" w:date="2023-03-03T06:25:00Z">
              <w:tcPr>
                <w:tcW w:w="463" w:type="dxa"/>
                <w:vAlign w:val="bottom"/>
              </w:tcPr>
            </w:tcPrChange>
          </w:tcPr>
          <w:p w14:paraId="4AC29A20" w14:textId="6060F8E2" w:rsidR="009B17D5" w:rsidRPr="00AC6F02" w:rsidRDefault="009B17D5" w:rsidP="009B17D5">
            <w:pPr>
              <w:jc w:val="center"/>
              <w:rPr>
                <w:ins w:id="12156" w:author="Στάθης Καπ" w:date="2023-03-03T03:26:00Z"/>
                <w:rFonts w:cstheme="minorHAnsi"/>
                <w:sz w:val="16"/>
                <w:szCs w:val="16"/>
              </w:rPr>
            </w:pPr>
            <w:ins w:id="12157" w:author="Στάθης Καπ" w:date="2023-03-03T03:27:00Z">
              <w:r w:rsidRPr="00AC6F02">
                <w:rPr>
                  <w:rFonts w:ascii="Calibri" w:hAnsi="Calibri" w:cs="Calibri"/>
                  <w:color w:val="000000"/>
                  <w:sz w:val="16"/>
                  <w:szCs w:val="16"/>
                  <w:rPrChange w:id="12158" w:author="Στάθης Καπ" w:date="2023-03-03T03:27:00Z">
                    <w:rPr>
                      <w:rFonts w:ascii="Calibri" w:hAnsi="Calibri" w:cs="Calibri"/>
                      <w:color w:val="000000"/>
                      <w:sz w:val="18"/>
                      <w:szCs w:val="18"/>
                    </w:rPr>
                  </w:rPrChange>
                </w:rPr>
                <w:t>576</w:t>
              </w:r>
            </w:ins>
          </w:p>
        </w:tc>
        <w:tc>
          <w:tcPr>
            <w:tcW w:w="541" w:type="dxa"/>
            <w:vAlign w:val="bottom"/>
            <w:tcPrChange w:id="12159" w:author="Στάθης Καπ" w:date="2023-03-03T06:25:00Z">
              <w:tcPr>
                <w:tcW w:w="541" w:type="dxa"/>
                <w:vAlign w:val="bottom"/>
              </w:tcPr>
            </w:tcPrChange>
          </w:tcPr>
          <w:p w14:paraId="269F89C1" w14:textId="39317852" w:rsidR="009B17D5" w:rsidRPr="00AC6F02" w:rsidRDefault="009B17D5" w:rsidP="009B17D5">
            <w:pPr>
              <w:jc w:val="center"/>
              <w:rPr>
                <w:ins w:id="12160" w:author="Στάθης Καπ" w:date="2023-03-03T03:26:00Z"/>
                <w:rFonts w:cstheme="minorHAnsi"/>
                <w:sz w:val="16"/>
                <w:szCs w:val="16"/>
              </w:rPr>
            </w:pPr>
            <w:ins w:id="12161" w:author="Στάθης Καπ" w:date="2023-03-03T03:27:00Z">
              <w:r w:rsidRPr="00AC6F02">
                <w:rPr>
                  <w:rFonts w:ascii="Calibri" w:hAnsi="Calibri" w:cs="Calibri"/>
                  <w:color w:val="000000"/>
                  <w:sz w:val="16"/>
                  <w:szCs w:val="16"/>
                  <w:rPrChange w:id="12162" w:author="Στάθης Καπ" w:date="2023-03-03T03:27:00Z">
                    <w:rPr>
                      <w:rFonts w:ascii="Calibri" w:hAnsi="Calibri" w:cs="Calibri"/>
                      <w:color w:val="000000"/>
                      <w:sz w:val="18"/>
                      <w:szCs w:val="18"/>
                    </w:rPr>
                  </w:rPrChange>
                </w:rPr>
                <w:t>0.262</w:t>
              </w:r>
            </w:ins>
          </w:p>
        </w:tc>
        <w:tc>
          <w:tcPr>
            <w:tcW w:w="589" w:type="dxa"/>
            <w:vAlign w:val="center"/>
            <w:tcPrChange w:id="12163" w:author="Στάθης Καπ" w:date="2023-03-03T06:25:00Z">
              <w:tcPr>
                <w:tcW w:w="589" w:type="dxa"/>
                <w:vAlign w:val="center"/>
              </w:tcPr>
            </w:tcPrChange>
          </w:tcPr>
          <w:p w14:paraId="51747991" w14:textId="1B8A2019" w:rsidR="009B17D5" w:rsidRPr="00AC6F02" w:rsidRDefault="009B17D5" w:rsidP="009B17D5">
            <w:pPr>
              <w:jc w:val="center"/>
              <w:rPr>
                <w:ins w:id="12164" w:author="Στάθης Καπ" w:date="2023-03-03T03:26:00Z"/>
                <w:rFonts w:cstheme="minorHAnsi"/>
                <w:sz w:val="16"/>
                <w:szCs w:val="16"/>
              </w:rPr>
            </w:pPr>
            <w:ins w:id="12165" w:author="Στάθης Καπ" w:date="2023-03-03T06:10:00Z">
              <w:r>
                <w:rPr>
                  <w:rFonts w:ascii="Calibri" w:hAnsi="Calibri" w:cstheme="minorHAnsi"/>
                  <w:color w:val="000000"/>
                  <w:sz w:val="16"/>
                  <w:szCs w:val="16"/>
                </w:rPr>
                <w:t>14.03</w:t>
              </w:r>
            </w:ins>
          </w:p>
        </w:tc>
      </w:tr>
      <w:tr w:rsidR="009B17D5" w14:paraId="12F4A573" w14:textId="77777777" w:rsidTr="00F03C40">
        <w:trPr>
          <w:ins w:id="12166" w:author="Στάθης Καπ" w:date="2023-03-03T03:26:00Z"/>
        </w:trPr>
        <w:tc>
          <w:tcPr>
            <w:tcW w:w="515" w:type="dxa"/>
            <w:tcBorders>
              <w:top w:val="nil"/>
              <w:bottom w:val="nil"/>
              <w:right w:val="single" w:sz="4" w:space="0" w:color="auto"/>
            </w:tcBorders>
            <w:shd w:val="clear" w:color="auto" w:fill="E7E6E6" w:themeFill="background2"/>
            <w:vAlign w:val="center"/>
            <w:tcPrChange w:id="12167" w:author="Στάθης Καπ" w:date="2023-03-03T06:25:00Z">
              <w:tcPr>
                <w:tcW w:w="515" w:type="dxa"/>
                <w:vAlign w:val="center"/>
              </w:tcPr>
            </w:tcPrChange>
          </w:tcPr>
          <w:p w14:paraId="5527D3D1" w14:textId="1303154E" w:rsidR="009B17D5" w:rsidRPr="00AC6F02" w:rsidRDefault="009B17D5" w:rsidP="009B17D5">
            <w:pPr>
              <w:jc w:val="center"/>
              <w:rPr>
                <w:ins w:id="12168" w:author="Στάθης Καπ" w:date="2023-03-03T03:26:00Z"/>
                <w:sz w:val="16"/>
                <w:szCs w:val="16"/>
              </w:rPr>
            </w:pPr>
            <w:ins w:id="12169" w:author="Στάθης Καπ" w:date="2023-03-03T03:27:00Z">
              <w:r w:rsidRPr="00AC6F02">
                <w:rPr>
                  <w:sz w:val="16"/>
                  <w:szCs w:val="16"/>
                  <w:rPrChange w:id="12170" w:author="Στάθης Καπ" w:date="2023-03-03T03:27:00Z">
                    <w:rPr>
                      <w:sz w:val="18"/>
                      <w:szCs w:val="18"/>
                    </w:rPr>
                  </w:rPrChange>
                </w:rPr>
                <w:t>pr03</w:t>
              </w:r>
            </w:ins>
          </w:p>
        </w:tc>
        <w:tc>
          <w:tcPr>
            <w:tcW w:w="560" w:type="dxa"/>
            <w:tcBorders>
              <w:left w:val="single" w:sz="4" w:space="0" w:color="auto"/>
            </w:tcBorders>
            <w:tcPrChange w:id="12171" w:author="Στάθης Καπ" w:date="2023-03-03T06:25:00Z">
              <w:tcPr>
                <w:tcW w:w="560" w:type="dxa"/>
              </w:tcPr>
            </w:tcPrChange>
          </w:tcPr>
          <w:p w14:paraId="73F5E365" w14:textId="744F8712" w:rsidR="009B17D5" w:rsidRPr="00AC6F02" w:rsidRDefault="009B17D5" w:rsidP="009B17D5">
            <w:pPr>
              <w:jc w:val="center"/>
              <w:rPr>
                <w:ins w:id="12172" w:author="Στάθης Καπ" w:date="2023-03-03T03:26:00Z"/>
                <w:rFonts w:cstheme="minorHAnsi"/>
                <w:sz w:val="16"/>
                <w:szCs w:val="16"/>
              </w:rPr>
            </w:pPr>
            <w:ins w:id="12173" w:author="Στάθης Καπ" w:date="2023-03-03T03:27:00Z">
              <w:r w:rsidRPr="00AC6F02">
                <w:rPr>
                  <w:sz w:val="16"/>
                  <w:szCs w:val="16"/>
                  <w:rPrChange w:id="12174" w:author="Στάθης Καπ" w:date="2023-03-03T03:27:00Z">
                    <w:rPr>
                      <w:sz w:val="18"/>
                      <w:szCs w:val="18"/>
                    </w:rPr>
                  </w:rPrChange>
                </w:rPr>
                <w:t>742</w:t>
              </w:r>
            </w:ins>
          </w:p>
        </w:tc>
        <w:tc>
          <w:tcPr>
            <w:tcW w:w="855" w:type="dxa"/>
            <w:tcPrChange w:id="12175" w:author="Στάθης Καπ" w:date="2023-03-03T06:25:00Z">
              <w:tcPr>
                <w:tcW w:w="855" w:type="dxa"/>
              </w:tcPr>
            </w:tcPrChange>
          </w:tcPr>
          <w:p w14:paraId="3B219E2A" w14:textId="0636F5D8" w:rsidR="009B17D5" w:rsidRPr="00AC6F02" w:rsidRDefault="009B17D5" w:rsidP="009B17D5">
            <w:pPr>
              <w:jc w:val="center"/>
              <w:rPr>
                <w:ins w:id="12176" w:author="Στάθης Καπ" w:date="2023-03-03T03:26:00Z"/>
                <w:rFonts w:cstheme="minorHAnsi"/>
                <w:sz w:val="16"/>
                <w:szCs w:val="16"/>
              </w:rPr>
            </w:pPr>
            <w:ins w:id="12177" w:author="Στάθης Καπ" w:date="2023-03-03T03:27:00Z">
              <w:r w:rsidRPr="00AC6F02">
                <w:rPr>
                  <w:sz w:val="16"/>
                  <w:szCs w:val="16"/>
                  <w:rPrChange w:id="12178" w:author="Στάθης Καπ" w:date="2023-03-03T03:27:00Z">
                    <w:rPr>
                      <w:sz w:val="18"/>
                      <w:szCs w:val="18"/>
                    </w:rPr>
                  </w:rPrChange>
                </w:rPr>
                <w:t>714</w:t>
              </w:r>
            </w:ins>
          </w:p>
        </w:tc>
        <w:tc>
          <w:tcPr>
            <w:tcW w:w="544" w:type="dxa"/>
            <w:vAlign w:val="bottom"/>
            <w:tcPrChange w:id="12179" w:author="Στάθης Καπ" w:date="2023-03-03T06:25:00Z">
              <w:tcPr>
                <w:tcW w:w="544" w:type="dxa"/>
                <w:vAlign w:val="bottom"/>
              </w:tcPr>
            </w:tcPrChange>
          </w:tcPr>
          <w:p w14:paraId="13BD907F" w14:textId="6979C6F5" w:rsidR="009B17D5" w:rsidRPr="00AC6F02" w:rsidRDefault="009B17D5" w:rsidP="009B17D5">
            <w:pPr>
              <w:jc w:val="center"/>
              <w:rPr>
                <w:ins w:id="12180" w:author="Στάθης Καπ" w:date="2023-03-03T03:26:00Z"/>
                <w:rFonts w:cstheme="minorHAnsi"/>
                <w:sz w:val="16"/>
                <w:szCs w:val="16"/>
              </w:rPr>
            </w:pPr>
            <w:ins w:id="12181" w:author="Στάθης Καπ" w:date="2023-03-03T03:27:00Z">
              <w:r w:rsidRPr="00AC6F02">
                <w:rPr>
                  <w:rFonts w:ascii="Calibri" w:hAnsi="Calibri" w:cs="Calibri"/>
                  <w:color w:val="000000"/>
                  <w:sz w:val="16"/>
                  <w:szCs w:val="16"/>
                  <w:rPrChange w:id="12182" w:author="Στάθης Καπ" w:date="2023-03-03T03:27:00Z">
                    <w:rPr>
                      <w:rFonts w:ascii="Calibri" w:hAnsi="Calibri" w:cs="Calibri"/>
                      <w:color w:val="000000"/>
                      <w:sz w:val="18"/>
                      <w:szCs w:val="18"/>
                    </w:rPr>
                  </w:rPrChange>
                </w:rPr>
                <w:t>673</w:t>
              </w:r>
            </w:ins>
          </w:p>
        </w:tc>
        <w:tc>
          <w:tcPr>
            <w:tcW w:w="621" w:type="dxa"/>
            <w:vAlign w:val="bottom"/>
            <w:tcPrChange w:id="12183" w:author="Στάθης Καπ" w:date="2023-03-03T06:25:00Z">
              <w:tcPr>
                <w:tcW w:w="621" w:type="dxa"/>
                <w:vAlign w:val="bottom"/>
              </w:tcPr>
            </w:tcPrChange>
          </w:tcPr>
          <w:p w14:paraId="6A5D0671" w14:textId="49FCCEC5" w:rsidR="009B17D5" w:rsidRPr="00AC6F02" w:rsidRDefault="009B17D5" w:rsidP="009B17D5">
            <w:pPr>
              <w:jc w:val="center"/>
              <w:rPr>
                <w:ins w:id="12184" w:author="Στάθης Καπ" w:date="2023-03-03T03:26:00Z"/>
                <w:rFonts w:cstheme="minorHAnsi"/>
                <w:sz w:val="16"/>
                <w:szCs w:val="16"/>
              </w:rPr>
            </w:pPr>
            <w:ins w:id="12185" w:author="Στάθης Καπ" w:date="2023-03-03T03:27:00Z">
              <w:r w:rsidRPr="00AC6F02">
                <w:rPr>
                  <w:rFonts w:ascii="Calibri" w:hAnsi="Calibri" w:cs="Calibri"/>
                  <w:color w:val="000000"/>
                  <w:sz w:val="16"/>
                  <w:szCs w:val="16"/>
                  <w:rPrChange w:id="12186" w:author="Στάθης Καπ" w:date="2023-03-03T03:27:00Z">
                    <w:rPr>
                      <w:rFonts w:ascii="Calibri" w:hAnsi="Calibri" w:cs="Calibri"/>
                      <w:color w:val="000000"/>
                      <w:sz w:val="18"/>
                      <w:szCs w:val="18"/>
                    </w:rPr>
                  </w:rPrChange>
                </w:rPr>
                <w:t>0.881</w:t>
              </w:r>
            </w:ins>
          </w:p>
        </w:tc>
        <w:tc>
          <w:tcPr>
            <w:tcW w:w="669" w:type="dxa"/>
            <w:vAlign w:val="center"/>
            <w:tcPrChange w:id="12187" w:author="Στάθης Καπ" w:date="2023-03-03T06:25:00Z">
              <w:tcPr>
                <w:tcW w:w="669" w:type="dxa"/>
                <w:vAlign w:val="center"/>
              </w:tcPr>
            </w:tcPrChange>
          </w:tcPr>
          <w:p w14:paraId="0DCD00A2" w14:textId="78C45A5F" w:rsidR="009B17D5" w:rsidRPr="00AC6F02" w:rsidRDefault="009B17D5" w:rsidP="009B17D5">
            <w:pPr>
              <w:jc w:val="center"/>
              <w:rPr>
                <w:ins w:id="12188" w:author="Στάθης Καπ" w:date="2023-03-03T03:26:00Z"/>
                <w:rFonts w:cstheme="minorHAnsi"/>
                <w:sz w:val="16"/>
                <w:szCs w:val="16"/>
              </w:rPr>
            </w:pPr>
            <w:ins w:id="12189" w:author="Στάθης Καπ" w:date="2023-03-03T06:09:00Z">
              <w:r>
                <w:rPr>
                  <w:rFonts w:ascii="Calibri" w:hAnsi="Calibri" w:cstheme="minorHAnsi"/>
                  <w:color w:val="000000"/>
                  <w:sz w:val="16"/>
                  <w:szCs w:val="16"/>
                </w:rPr>
                <w:t>9.3</w:t>
              </w:r>
            </w:ins>
          </w:p>
        </w:tc>
        <w:tc>
          <w:tcPr>
            <w:tcW w:w="543" w:type="dxa"/>
            <w:vAlign w:val="bottom"/>
            <w:tcPrChange w:id="12190" w:author="Στάθης Καπ" w:date="2023-03-03T06:25:00Z">
              <w:tcPr>
                <w:tcW w:w="543" w:type="dxa"/>
                <w:vAlign w:val="bottom"/>
              </w:tcPr>
            </w:tcPrChange>
          </w:tcPr>
          <w:p w14:paraId="0C9E09B1" w14:textId="306B3140" w:rsidR="009B17D5" w:rsidRPr="00AC6F02" w:rsidRDefault="009B17D5" w:rsidP="009B17D5">
            <w:pPr>
              <w:jc w:val="center"/>
              <w:rPr>
                <w:ins w:id="12191" w:author="Στάθης Καπ" w:date="2023-03-03T03:26:00Z"/>
                <w:rFonts w:cstheme="minorHAnsi"/>
                <w:sz w:val="16"/>
                <w:szCs w:val="16"/>
              </w:rPr>
            </w:pPr>
            <w:ins w:id="12192" w:author="Στάθης Καπ" w:date="2023-03-03T03:27:00Z">
              <w:r w:rsidRPr="00AC6F02">
                <w:rPr>
                  <w:rFonts w:ascii="Calibri" w:hAnsi="Calibri" w:cs="Calibri"/>
                  <w:color w:val="000000"/>
                  <w:sz w:val="16"/>
                  <w:szCs w:val="16"/>
                  <w:rPrChange w:id="12193" w:author="Στάθης Καπ" w:date="2023-03-03T03:27:00Z">
                    <w:rPr>
                      <w:rFonts w:ascii="Calibri" w:hAnsi="Calibri" w:cs="Calibri"/>
                      <w:color w:val="000000"/>
                      <w:sz w:val="18"/>
                      <w:szCs w:val="18"/>
                    </w:rPr>
                  </w:rPrChange>
                </w:rPr>
                <w:t>639</w:t>
              </w:r>
            </w:ins>
          </w:p>
        </w:tc>
        <w:tc>
          <w:tcPr>
            <w:tcW w:w="621" w:type="dxa"/>
            <w:vAlign w:val="bottom"/>
            <w:tcPrChange w:id="12194" w:author="Στάθης Καπ" w:date="2023-03-03T06:25:00Z">
              <w:tcPr>
                <w:tcW w:w="621" w:type="dxa"/>
                <w:vAlign w:val="bottom"/>
              </w:tcPr>
            </w:tcPrChange>
          </w:tcPr>
          <w:p w14:paraId="25E67FAD" w14:textId="79434FD8" w:rsidR="009B17D5" w:rsidRPr="00AC6F02" w:rsidRDefault="009B17D5" w:rsidP="009B17D5">
            <w:pPr>
              <w:jc w:val="center"/>
              <w:rPr>
                <w:ins w:id="12195" w:author="Στάθης Καπ" w:date="2023-03-03T03:26:00Z"/>
                <w:rFonts w:cstheme="minorHAnsi"/>
                <w:sz w:val="16"/>
                <w:szCs w:val="16"/>
              </w:rPr>
            </w:pPr>
            <w:ins w:id="12196" w:author="Στάθης Καπ" w:date="2023-03-03T03:27:00Z">
              <w:r w:rsidRPr="00AC6F02">
                <w:rPr>
                  <w:rFonts w:ascii="Calibri" w:hAnsi="Calibri" w:cs="Calibri"/>
                  <w:color w:val="000000"/>
                  <w:sz w:val="16"/>
                  <w:szCs w:val="16"/>
                  <w:rPrChange w:id="12197" w:author="Στάθης Καπ" w:date="2023-03-03T03:27:00Z">
                    <w:rPr>
                      <w:rFonts w:ascii="Calibri" w:hAnsi="Calibri" w:cs="Calibri"/>
                      <w:color w:val="000000"/>
                      <w:sz w:val="18"/>
                      <w:szCs w:val="18"/>
                    </w:rPr>
                  </w:rPrChange>
                </w:rPr>
                <w:t>0.518</w:t>
              </w:r>
            </w:ins>
          </w:p>
        </w:tc>
        <w:tc>
          <w:tcPr>
            <w:tcW w:w="669" w:type="dxa"/>
            <w:vAlign w:val="center"/>
            <w:tcPrChange w:id="12198" w:author="Στάθης Καπ" w:date="2023-03-03T06:25:00Z">
              <w:tcPr>
                <w:tcW w:w="669" w:type="dxa"/>
                <w:vAlign w:val="center"/>
              </w:tcPr>
            </w:tcPrChange>
          </w:tcPr>
          <w:p w14:paraId="16BCE86A" w14:textId="1E34DC27" w:rsidR="009B17D5" w:rsidRPr="00AC6F02" w:rsidRDefault="009B17D5" w:rsidP="009B17D5">
            <w:pPr>
              <w:jc w:val="center"/>
              <w:rPr>
                <w:ins w:id="12199" w:author="Στάθης Καπ" w:date="2023-03-03T03:26:00Z"/>
                <w:rFonts w:cstheme="minorHAnsi"/>
                <w:sz w:val="16"/>
                <w:szCs w:val="16"/>
              </w:rPr>
            </w:pPr>
            <w:ins w:id="12200" w:author="Στάθης Καπ" w:date="2023-03-03T06:09:00Z">
              <w:r>
                <w:rPr>
                  <w:rFonts w:ascii="Calibri" w:hAnsi="Calibri" w:cstheme="minorHAnsi"/>
                  <w:color w:val="000000"/>
                  <w:sz w:val="16"/>
                  <w:szCs w:val="16"/>
                </w:rPr>
                <w:t>5.05</w:t>
              </w:r>
            </w:ins>
          </w:p>
        </w:tc>
        <w:tc>
          <w:tcPr>
            <w:tcW w:w="508" w:type="dxa"/>
            <w:vAlign w:val="bottom"/>
            <w:tcPrChange w:id="12201" w:author="Στάθης Καπ" w:date="2023-03-03T06:25:00Z">
              <w:tcPr>
                <w:tcW w:w="508" w:type="dxa"/>
                <w:vAlign w:val="bottom"/>
              </w:tcPr>
            </w:tcPrChange>
          </w:tcPr>
          <w:p w14:paraId="682CF8CE" w14:textId="0CADFD3C" w:rsidR="009B17D5" w:rsidRPr="00AC6F02" w:rsidRDefault="009B17D5" w:rsidP="009B17D5">
            <w:pPr>
              <w:jc w:val="center"/>
              <w:rPr>
                <w:ins w:id="12202" w:author="Στάθης Καπ" w:date="2023-03-03T03:26:00Z"/>
                <w:rFonts w:cstheme="minorHAnsi"/>
                <w:sz w:val="16"/>
                <w:szCs w:val="16"/>
              </w:rPr>
            </w:pPr>
            <w:ins w:id="12203" w:author="Στάθης Καπ" w:date="2023-03-03T03:27:00Z">
              <w:r w:rsidRPr="00AC6F02">
                <w:rPr>
                  <w:rFonts w:ascii="Calibri" w:hAnsi="Calibri" w:cs="Calibri"/>
                  <w:color w:val="000000"/>
                  <w:sz w:val="16"/>
                  <w:szCs w:val="16"/>
                  <w:rPrChange w:id="12204" w:author="Στάθης Καπ" w:date="2023-03-03T03:27:00Z">
                    <w:rPr>
                      <w:rFonts w:ascii="Calibri" w:hAnsi="Calibri" w:cs="Calibri"/>
                      <w:color w:val="000000"/>
                      <w:sz w:val="18"/>
                      <w:szCs w:val="18"/>
                    </w:rPr>
                  </w:rPrChange>
                </w:rPr>
                <w:t>663</w:t>
              </w:r>
            </w:ins>
          </w:p>
        </w:tc>
        <w:tc>
          <w:tcPr>
            <w:tcW w:w="541" w:type="dxa"/>
            <w:vAlign w:val="bottom"/>
            <w:tcPrChange w:id="12205" w:author="Στάθης Καπ" w:date="2023-03-03T06:25:00Z">
              <w:tcPr>
                <w:tcW w:w="541" w:type="dxa"/>
                <w:vAlign w:val="bottom"/>
              </w:tcPr>
            </w:tcPrChange>
          </w:tcPr>
          <w:p w14:paraId="2051EFEC" w14:textId="56EDD23A" w:rsidR="009B17D5" w:rsidRPr="00AC6F02" w:rsidRDefault="009B17D5" w:rsidP="009B17D5">
            <w:pPr>
              <w:jc w:val="center"/>
              <w:rPr>
                <w:ins w:id="12206" w:author="Στάθης Καπ" w:date="2023-03-03T03:26:00Z"/>
                <w:rFonts w:cstheme="minorHAnsi"/>
                <w:sz w:val="16"/>
                <w:szCs w:val="16"/>
              </w:rPr>
            </w:pPr>
            <w:ins w:id="12207" w:author="Στάθης Καπ" w:date="2023-03-03T03:27:00Z">
              <w:r w:rsidRPr="00AC6F02">
                <w:rPr>
                  <w:rFonts w:ascii="Calibri" w:hAnsi="Calibri" w:cs="Calibri"/>
                  <w:color w:val="000000"/>
                  <w:sz w:val="16"/>
                  <w:szCs w:val="16"/>
                  <w:rPrChange w:id="12208" w:author="Στάθης Καπ" w:date="2023-03-03T03:27:00Z">
                    <w:rPr>
                      <w:rFonts w:ascii="Calibri" w:hAnsi="Calibri" w:cs="Calibri"/>
                      <w:color w:val="000000"/>
                      <w:sz w:val="18"/>
                      <w:szCs w:val="18"/>
                    </w:rPr>
                  </w:rPrChange>
                </w:rPr>
                <w:t>0.567</w:t>
              </w:r>
            </w:ins>
          </w:p>
        </w:tc>
        <w:tc>
          <w:tcPr>
            <w:tcW w:w="589" w:type="dxa"/>
            <w:vAlign w:val="center"/>
            <w:tcPrChange w:id="12209" w:author="Στάθης Καπ" w:date="2023-03-03T06:25:00Z">
              <w:tcPr>
                <w:tcW w:w="589" w:type="dxa"/>
                <w:vAlign w:val="center"/>
              </w:tcPr>
            </w:tcPrChange>
          </w:tcPr>
          <w:p w14:paraId="026DF898" w14:textId="15E6A5A7" w:rsidR="009B17D5" w:rsidRPr="00AC6F02" w:rsidRDefault="009B17D5" w:rsidP="009B17D5">
            <w:pPr>
              <w:jc w:val="center"/>
              <w:rPr>
                <w:ins w:id="12210" w:author="Στάθης Καπ" w:date="2023-03-03T03:26:00Z"/>
                <w:rFonts w:cstheme="minorHAnsi"/>
                <w:sz w:val="16"/>
                <w:szCs w:val="16"/>
              </w:rPr>
            </w:pPr>
            <w:ins w:id="12211" w:author="Στάθης Καπ" w:date="2023-03-03T06:10:00Z">
              <w:r>
                <w:rPr>
                  <w:rFonts w:ascii="Calibri" w:hAnsi="Calibri" w:cstheme="minorHAnsi"/>
                  <w:color w:val="000000"/>
                  <w:sz w:val="16"/>
                  <w:szCs w:val="16"/>
                </w:rPr>
                <w:t>1.49</w:t>
              </w:r>
            </w:ins>
          </w:p>
        </w:tc>
        <w:tc>
          <w:tcPr>
            <w:tcW w:w="463" w:type="dxa"/>
            <w:vAlign w:val="bottom"/>
            <w:tcPrChange w:id="12212" w:author="Στάθης Καπ" w:date="2023-03-03T06:25:00Z">
              <w:tcPr>
                <w:tcW w:w="463" w:type="dxa"/>
                <w:vAlign w:val="bottom"/>
              </w:tcPr>
            </w:tcPrChange>
          </w:tcPr>
          <w:p w14:paraId="4FE69A1D" w14:textId="2AE8F649" w:rsidR="009B17D5" w:rsidRPr="00AC6F02" w:rsidRDefault="009B17D5" w:rsidP="009B17D5">
            <w:pPr>
              <w:jc w:val="center"/>
              <w:rPr>
                <w:ins w:id="12213" w:author="Στάθης Καπ" w:date="2023-03-03T03:26:00Z"/>
                <w:rFonts w:cstheme="minorHAnsi"/>
                <w:sz w:val="16"/>
                <w:szCs w:val="16"/>
              </w:rPr>
            </w:pPr>
            <w:ins w:id="12214" w:author="Στάθης Καπ" w:date="2023-03-03T03:27:00Z">
              <w:r w:rsidRPr="00AC6F02">
                <w:rPr>
                  <w:rFonts w:ascii="Calibri" w:hAnsi="Calibri" w:cs="Calibri"/>
                  <w:color w:val="000000"/>
                  <w:sz w:val="16"/>
                  <w:szCs w:val="16"/>
                  <w:rPrChange w:id="12215" w:author="Στάθης Καπ" w:date="2023-03-03T03:27:00Z">
                    <w:rPr>
                      <w:rFonts w:ascii="Calibri" w:hAnsi="Calibri" w:cs="Calibri"/>
                      <w:color w:val="000000"/>
                      <w:sz w:val="18"/>
                      <w:szCs w:val="18"/>
                    </w:rPr>
                  </w:rPrChange>
                </w:rPr>
                <w:t>600</w:t>
              </w:r>
            </w:ins>
          </w:p>
        </w:tc>
        <w:tc>
          <w:tcPr>
            <w:tcW w:w="541" w:type="dxa"/>
            <w:vAlign w:val="bottom"/>
            <w:tcPrChange w:id="12216" w:author="Στάθης Καπ" w:date="2023-03-03T06:25:00Z">
              <w:tcPr>
                <w:tcW w:w="541" w:type="dxa"/>
                <w:vAlign w:val="bottom"/>
              </w:tcPr>
            </w:tcPrChange>
          </w:tcPr>
          <w:p w14:paraId="5CB31B89" w14:textId="33B51DEC" w:rsidR="009B17D5" w:rsidRPr="00AC6F02" w:rsidRDefault="009B17D5" w:rsidP="009B17D5">
            <w:pPr>
              <w:jc w:val="center"/>
              <w:rPr>
                <w:ins w:id="12217" w:author="Στάθης Καπ" w:date="2023-03-03T03:26:00Z"/>
                <w:rFonts w:cstheme="minorHAnsi"/>
                <w:sz w:val="16"/>
                <w:szCs w:val="16"/>
              </w:rPr>
            </w:pPr>
            <w:ins w:id="12218" w:author="Στάθης Καπ" w:date="2023-03-03T03:27:00Z">
              <w:r w:rsidRPr="00AC6F02">
                <w:rPr>
                  <w:rFonts w:ascii="Calibri" w:hAnsi="Calibri" w:cs="Calibri"/>
                  <w:color w:val="000000"/>
                  <w:sz w:val="16"/>
                  <w:szCs w:val="16"/>
                  <w:rPrChange w:id="12219" w:author="Στάθης Καπ" w:date="2023-03-03T03:27:00Z">
                    <w:rPr>
                      <w:rFonts w:ascii="Calibri" w:hAnsi="Calibri" w:cs="Calibri"/>
                      <w:color w:val="000000"/>
                      <w:sz w:val="18"/>
                      <w:szCs w:val="18"/>
                    </w:rPr>
                  </w:rPrChange>
                </w:rPr>
                <w:t>0.337</w:t>
              </w:r>
            </w:ins>
          </w:p>
        </w:tc>
        <w:tc>
          <w:tcPr>
            <w:tcW w:w="589" w:type="dxa"/>
            <w:vAlign w:val="center"/>
            <w:tcPrChange w:id="12220" w:author="Στάθης Καπ" w:date="2023-03-03T06:25:00Z">
              <w:tcPr>
                <w:tcW w:w="589" w:type="dxa"/>
                <w:vAlign w:val="center"/>
              </w:tcPr>
            </w:tcPrChange>
          </w:tcPr>
          <w:p w14:paraId="5E342ECF" w14:textId="1CFE21EC" w:rsidR="009B17D5" w:rsidRPr="00AC6F02" w:rsidRDefault="009B17D5" w:rsidP="009B17D5">
            <w:pPr>
              <w:jc w:val="center"/>
              <w:rPr>
                <w:ins w:id="12221" w:author="Στάθης Καπ" w:date="2023-03-03T03:26:00Z"/>
                <w:rFonts w:cstheme="minorHAnsi"/>
                <w:sz w:val="16"/>
                <w:szCs w:val="16"/>
              </w:rPr>
            </w:pPr>
            <w:ins w:id="12222" w:author="Στάθης Καπ" w:date="2023-03-03T06:10:00Z">
              <w:r>
                <w:rPr>
                  <w:rFonts w:ascii="Calibri" w:hAnsi="Calibri" w:cstheme="minorHAnsi"/>
                  <w:color w:val="000000"/>
                  <w:sz w:val="16"/>
                  <w:szCs w:val="16"/>
                </w:rPr>
                <w:t>10.85</w:t>
              </w:r>
            </w:ins>
          </w:p>
        </w:tc>
      </w:tr>
      <w:tr w:rsidR="009B17D5" w14:paraId="0BF9BA35" w14:textId="77777777" w:rsidTr="00F03C40">
        <w:trPr>
          <w:ins w:id="12223" w:author="Στάθης Καπ" w:date="2023-03-03T03:26:00Z"/>
        </w:trPr>
        <w:tc>
          <w:tcPr>
            <w:tcW w:w="515" w:type="dxa"/>
            <w:tcBorders>
              <w:top w:val="nil"/>
              <w:bottom w:val="nil"/>
              <w:right w:val="single" w:sz="4" w:space="0" w:color="auto"/>
            </w:tcBorders>
            <w:shd w:val="clear" w:color="auto" w:fill="E7E6E6" w:themeFill="background2"/>
            <w:vAlign w:val="center"/>
            <w:tcPrChange w:id="12224" w:author="Στάθης Καπ" w:date="2023-03-03T06:25:00Z">
              <w:tcPr>
                <w:tcW w:w="515" w:type="dxa"/>
                <w:vAlign w:val="center"/>
              </w:tcPr>
            </w:tcPrChange>
          </w:tcPr>
          <w:p w14:paraId="4E7BF5FB" w14:textId="7620EC90" w:rsidR="009B17D5" w:rsidRPr="00AC6F02" w:rsidRDefault="009B17D5" w:rsidP="009B17D5">
            <w:pPr>
              <w:jc w:val="center"/>
              <w:rPr>
                <w:ins w:id="12225" w:author="Στάθης Καπ" w:date="2023-03-03T03:26:00Z"/>
                <w:sz w:val="16"/>
                <w:szCs w:val="16"/>
              </w:rPr>
            </w:pPr>
            <w:ins w:id="12226" w:author="Στάθης Καπ" w:date="2023-03-03T03:27:00Z">
              <w:r w:rsidRPr="00AC6F02">
                <w:rPr>
                  <w:sz w:val="16"/>
                  <w:szCs w:val="16"/>
                  <w:rPrChange w:id="12227" w:author="Στάθης Καπ" w:date="2023-03-03T03:27:00Z">
                    <w:rPr>
                      <w:sz w:val="18"/>
                      <w:szCs w:val="18"/>
                    </w:rPr>
                  </w:rPrChange>
                </w:rPr>
                <w:t>pr04</w:t>
              </w:r>
            </w:ins>
          </w:p>
        </w:tc>
        <w:tc>
          <w:tcPr>
            <w:tcW w:w="560" w:type="dxa"/>
            <w:tcBorders>
              <w:left w:val="single" w:sz="4" w:space="0" w:color="auto"/>
            </w:tcBorders>
            <w:tcPrChange w:id="12228" w:author="Στάθης Καπ" w:date="2023-03-03T06:25:00Z">
              <w:tcPr>
                <w:tcW w:w="560" w:type="dxa"/>
              </w:tcPr>
            </w:tcPrChange>
          </w:tcPr>
          <w:p w14:paraId="049889C9" w14:textId="3BA0BF8F" w:rsidR="009B17D5" w:rsidRPr="00AC6F02" w:rsidRDefault="009B17D5" w:rsidP="009B17D5">
            <w:pPr>
              <w:jc w:val="center"/>
              <w:rPr>
                <w:ins w:id="12229" w:author="Στάθης Καπ" w:date="2023-03-03T03:26:00Z"/>
                <w:rFonts w:cstheme="minorHAnsi"/>
                <w:sz w:val="16"/>
                <w:szCs w:val="16"/>
              </w:rPr>
            </w:pPr>
            <w:ins w:id="12230" w:author="Στάθης Καπ" w:date="2023-03-03T03:27:00Z">
              <w:r w:rsidRPr="00AC6F02">
                <w:rPr>
                  <w:sz w:val="16"/>
                  <w:szCs w:val="16"/>
                  <w:rPrChange w:id="12231" w:author="Στάθης Καπ" w:date="2023-03-03T03:27:00Z">
                    <w:rPr>
                      <w:sz w:val="18"/>
                      <w:szCs w:val="18"/>
                    </w:rPr>
                  </w:rPrChange>
                </w:rPr>
                <w:t>926</w:t>
              </w:r>
            </w:ins>
          </w:p>
        </w:tc>
        <w:tc>
          <w:tcPr>
            <w:tcW w:w="855" w:type="dxa"/>
            <w:tcPrChange w:id="12232" w:author="Στάθης Καπ" w:date="2023-03-03T06:25:00Z">
              <w:tcPr>
                <w:tcW w:w="855" w:type="dxa"/>
              </w:tcPr>
            </w:tcPrChange>
          </w:tcPr>
          <w:p w14:paraId="6AEA9133" w14:textId="0B9B81FB" w:rsidR="009B17D5" w:rsidRPr="00AC6F02" w:rsidRDefault="009B17D5" w:rsidP="009B17D5">
            <w:pPr>
              <w:jc w:val="center"/>
              <w:rPr>
                <w:ins w:id="12233" w:author="Στάθης Καπ" w:date="2023-03-03T03:26:00Z"/>
                <w:rFonts w:cstheme="minorHAnsi"/>
                <w:sz w:val="16"/>
                <w:szCs w:val="16"/>
              </w:rPr>
            </w:pPr>
            <w:ins w:id="12234" w:author="Στάθης Καπ" w:date="2023-03-03T03:27:00Z">
              <w:r w:rsidRPr="00AC6F02">
                <w:rPr>
                  <w:sz w:val="16"/>
                  <w:szCs w:val="16"/>
                  <w:rPrChange w:id="12235" w:author="Στάθης Καπ" w:date="2023-03-03T03:27:00Z">
                    <w:rPr>
                      <w:sz w:val="18"/>
                      <w:szCs w:val="18"/>
                    </w:rPr>
                  </w:rPrChange>
                </w:rPr>
                <w:t>863</w:t>
              </w:r>
            </w:ins>
          </w:p>
        </w:tc>
        <w:tc>
          <w:tcPr>
            <w:tcW w:w="544" w:type="dxa"/>
            <w:vAlign w:val="bottom"/>
            <w:tcPrChange w:id="12236" w:author="Στάθης Καπ" w:date="2023-03-03T06:25:00Z">
              <w:tcPr>
                <w:tcW w:w="544" w:type="dxa"/>
                <w:vAlign w:val="bottom"/>
              </w:tcPr>
            </w:tcPrChange>
          </w:tcPr>
          <w:p w14:paraId="43D13FAC" w14:textId="20EFC38F" w:rsidR="009B17D5" w:rsidRPr="00AC6F02" w:rsidRDefault="009B17D5" w:rsidP="009B17D5">
            <w:pPr>
              <w:jc w:val="center"/>
              <w:rPr>
                <w:ins w:id="12237" w:author="Στάθης Καπ" w:date="2023-03-03T03:26:00Z"/>
                <w:rFonts w:cstheme="minorHAnsi"/>
                <w:sz w:val="16"/>
                <w:szCs w:val="16"/>
              </w:rPr>
            </w:pPr>
            <w:ins w:id="12238" w:author="Στάθης Καπ" w:date="2023-03-03T03:27:00Z">
              <w:r w:rsidRPr="00AC6F02">
                <w:rPr>
                  <w:rFonts w:ascii="Calibri" w:hAnsi="Calibri" w:cs="Calibri"/>
                  <w:color w:val="000000"/>
                  <w:sz w:val="16"/>
                  <w:szCs w:val="16"/>
                  <w:rPrChange w:id="12239" w:author="Στάθης Καπ" w:date="2023-03-03T03:27:00Z">
                    <w:rPr>
                      <w:rFonts w:ascii="Calibri" w:hAnsi="Calibri" w:cs="Calibri"/>
                      <w:color w:val="000000"/>
                      <w:sz w:val="18"/>
                      <w:szCs w:val="18"/>
                    </w:rPr>
                  </w:rPrChange>
                </w:rPr>
                <w:t>799</w:t>
              </w:r>
            </w:ins>
          </w:p>
        </w:tc>
        <w:tc>
          <w:tcPr>
            <w:tcW w:w="621" w:type="dxa"/>
            <w:vAlign w:val="bottom"/>
            <w:tcPrChange w:id="12240" w:author="Στάθης Καπ" w:date="2023-03-03T06:25:00Z">
              <w:tcPr>
                <w:tcW w:w="621" w:type="dxa"/>
                <w:vAlign w:val="bottom"/>
              </w:tcPr>
            </w:tcPrChange>
          </w:tcPr>
          <w:p w14:paraId="4D8483EC" w14:textId="636F6177" w:rsidR="009B17D5" w:rsidRPr="00AC6F02" w:rsidRDefault="009B17D5" w:rsidP="009B17D5">
            <w:pPr>
              <w:jc w:val="center"/>
              <w:rPr>
                <w:ins w:id="12241" w:author="Στάθης Καπ" w:date="2023-03-03T03:26:00Z"/>
                <w:rFonts w:cstheme="minorHAnsi"/>
                <w:sz w:val="16"/>
                <w:szCs w:val="16"/>
              </w:rPr>
            </w:pPr>
            <w:ins w:id="12242" w:author="Στάθης Καπ" w:date="2023-03-03T03:27:00Z">
              <w:r w:rsidRPr="00AC6F02">
                <w:rPr>
                  <w:rFonts w:ascii="Calibri" w:hAnsi="Calibri" w:cs="Calibri"/>
                  <w:color w:val="000000"/>
                  <w:sz w:val="16"/>
                  <w:szCs w:val="16"/>
                  <w:rPrChange w:id="12243" w:author="Στάθης Καπ" w:date="2023-03-03T03:27:00Z">
                    <w:rPr>
                      <w:rFonts w:ascii="Calibri" w:hAnsi="Calibri" w:cs="Calibri"/>
                      <w:color w:val="000000"/>
                      <w:sz w:val="18"/>
                      <w:szCs w:val="18"/>
                    </w:rPr>
                  </w:rPrChange>
                </w:rPr>
                <w:t>1.108</w:t>
              </w:r>
            </w:ins>
          </w:p>
        </w:tc>
        <w:tc>
          <w:tcPr>
            <w:tcW w:w="669" w:type="dxa"/>
            <w:vAlign w:val="center"/>
            <w:tcPrChange w:id="12244" w:author="Στάθης Καπ" w:date="2023-03-03T06:25:00Z">
              <w:tcPr>
                <w:tcW w:w="669" w:type="dxa"/>
                <w:vAlign w:val="center"/>
              </w:tcPr>
            </w:tcPrChange>
          </w:tcPr>
          <w:p w14:paraId="6FC5D7C9" w14:textId="1FCBE846" w:rsidR="009B17D5" w:rsidRPr="00AC6F02" w:rsidRDefault="009B17D5" w:rsidP="009B17D5">
            <w:pPr>
              <w:jc w:val="center"/>
              <w:rPr>
                <w:ins w:id="12245" w:author="Στάθης Καπ" w:date="2023-03-03T03:26:00Z"/>
                <w:rFonts w:cstheme="minorHAnsi"/>
                <w:sz w:val="16"/>
                <w:szCs w:val="16"/>
              </w:rPr>
            </w:pPr>
            <w:ins w:id="12246" w:author="Στάθης Καπ" w:date="2023-03-03T06:09:00Z">
              <w:r>
                <w:rPr>
                  <w:rFonts w:ascii="Calibri" w:hAnsi="Calibri" w:cstheme="minorHAnsi"/>
                  <w:color w:val="000000"/>
                  <w:sz w:val="16"/>
                  <w:szCs w:val="16"/>
                </w:rPr>
                <w:t>13.71</w:t>
              </w:r>
            </w:ins>
          </w:p>
        </w:tc>
        <w:tc>
          <w:tcPr>
            <w:tcW w:w="543" w:type="dxa"/>
            <w:vAlign w:val="bottom"/>
            <w:tcPrChange w:id="12247" w:author="Στάθης Καπ" w:date="2023-03-03T06:25:00Z">
              <w:tcPr>
                <w:tcW w:w="543" w:type="dxa"/>
                <w:vAlign w:val="bottom"/>
              </w:tcPr>
            </w:tcPrChange>
          </w:tcPr>
          <w:p w14:paraId="13F43F2C" w14:textId="33EDEA48" w:rsidR="009B17D5" w:rsidRPr="00AC6F02" w:rsidRDefault="009B17D5" w:rsidP="009B17D5">
            <w:pPr>
              <w:jc w:val="center"/>
              <w:rPr>
                <w:ins w:id="12248" w:author="Στάθης Καπ" w:date="2023-03-03T03:26:00Z"/>
                <w:rFonts w:cstheme="minorHAnsi"/>
                <w:sz w:val="16"/>
                <w:szCs w:val="16"/>
              </w:rPr>
            </w:pPr>
            <w:ins w:id="12249" w:author="Στάθης Καπ" w:date="2023-03-03T03:27:00Z">
              <w:r w:rsidRPr="00AC6F02">
                <w:rPr>
                  <w:rFonts w:ascii="Calibri" w:hAnsi="Calibri" w:cs="Calibri"/>
                  <w:color w:val="000000"/>
                  <w:sz w:val="16"/>
                  <w:szCs w:val="16"/>
                  <w:rPrChange w:id="12250" w:author="Στάθης Καπ" w:date="2023-03-03T03:27:00Z">
                    <w:rPr>
                      <w:rFonts w:ascii="Calibri" w:hAnsi="Calibri" w:cs="Calibri"/>
                      <w:color w:val="000000"/>
                      <w:sz w:val="18"/>
                      <w:szCs w:val="18"/>
                    </w:rPr>
                  </w:rPrChange>
                </w:rPr>
                <w:t>790</w:t>
              </w:r>
            </w:ins>
          </w:p>
        </w:tc>
        <w:tc>
          <w:tcPr>
            <w:tcW w:w="621" w:type="dxa"/>
            <w:vAlign w:val="bottom"/>
            <w:tcPrChange w:id="12251" w:author="Στάθης Καπ" w:date="2023-03-03T06:25:00Z">
              <w:tcPr>
                <w:tcW w:w="621" w:type="dxa"/>
                <w:vAlign w:val="bottom"/>
              </w:tcPr>
            </w:tcPrChange>
          </w:tcPr>
          <w:p w14:paraId="1C2825EC" w14:textId="77A68C81" w:rsidR="009B17D5" w:rsidRPr="00AC6F02" w:rsidRDefault="009B17D5" w:rsidP="009B17D5">
            <w:pPr>
              <w:jc w:val="center"/>
              <w:rPr>
                <w:ins w:id="12252" w:author="Στάθης Καπ" w:date="2023-03-03T03:26:00Z"/>
                <w:rFonts w:cstheme="minorHAnsi"/>
                <w:sz w:val="16"/>
                <w:szCs w:val="16"/>
              </w:rPr>
            </w:pPr>
            <w:ins w:id="12253" w:author="Στάθης Καπ" w:date="2023-03-03T03:27:00Z">
              <w:r w:rsidRPr="00AC6F02">
                <w:rPr>
                  <w:rFonts w:ascii="Calibri" w:hAnsi="Calibri" w:cs="Calibri"/>
                  <w:color w:val="000000"/>
                  <w:sz w:val="16"/>
                  <w:szCs w:val="16"/>
                  <w:rPrChange w:id="12254" w:author="Στάθης Καπ" w:date="2023-03-03T03:27:00Z">
                    <w:rPr>
                      <w:rFonts w:ascii="Calibri" w:hAnsi="Calibri" w:cs="Calibri"/>
                      <w:color w:val="000000"/>
                      <w:sz w:val="18"/>
                      <w:szCs w:val="18"/>
                    </w:rPr>
                  </w:rPrChange>
                </w:rPr>
                <w:t>0.91</w:t>
              </w:r>
            </w:ins>
          </w:p>
        </w:tc>
        <w:tc>
          <w:tcPr>
            <w:tcW w:w="669" w:type="dxa"/>
            <w:vAlign w:val="center"/>
            <w:tcPrChange w:id="12255" w:author="Στάθης Καπ" w:date="2023-03-03T06:25:00Z">
              <w:tcPr>
                <w:tcW w:w="669" w:type="dxa"/>
                <w:vAlign w:val="center"/>
              </w:tcPr>
            </w:tcPrChange>
          </w:tcPr>
          <w:p w14:paraId="4B438548" w14:textId="6CEE9636" w:rsidR="009B17D5" w:rsidRPr="00AC6F02" w:rsidRDefault="009B17D5" w:rsidP="009B17D5">
            <w:pPr>
              <w:jc w:val="center"/>
              <w:rPr>
                <w:ins w:id="12256" w:author="Στάθης Καπ" w:date="2023-03-03T03:26:00Z"/>
                <w:rFonts w:cstheme="minorHAnsi"/>
                <w:sz w:val="16"/>
                <w:szCs w:val="16"/>
              </w:rPr>
            </w:pPr>
            <w:ins w:id="12257" w:author="Στάθης Καπ" w:date="2023-03-03T06:09:00Z">
              <w:r>
                <w:rPr>
                  <w:rFonts w:ascii="Calibri" w:hAnsi="Calibri" w:cstheme="minorHAnsi"/>
                  <w:color w:val="000000"/>
                  <w:sz w:val="16"/>
                  <w:szCs w:val="16"/>
                </w:rPr>
                <w:t>1.13</w:t>
              </w:r>
            </w:ins>
          </w:p>
        </w:tc>
        <w:tc>
          <w:tcPr>
            <w:tcW w:w="508" w:type="dxa"/>
            <w:vAlign w:val="bottom"/>
            <w:tcPrChange w:id="12258" w:author="Στάθης Καπ" w:date="2023-03-03T06:25:00Z">
              <w:tcPr>
                <w:tcW w:w="508" w:type="dxa"/>
                <w:vAlign w:val="bottom"/>
              </w:tcPr>
            </w:tcPrChange>
          </w:tcPr>
          <w:p w14:paraId="785CFDFC" w14:textId="19D4B5A8" w:rsidR="009B17D5" w:rsidRPr="00AC6F02" w:rsidRDefault="009B17D5" w:rsidP="009B17D5">
            <w:pPr>
              <w:jc w:val="center"/>
              <w:rPr>
                <w:ins w:id="12259" w:author="Στάθης Καπ" w:date="2023-03-03T03:26:00Z"/>
                <w:rFonts w:cstheme="minorHAnsi"/>
                <w:sz w:val="16"/>
                <w:szCs w:val="16"/>
              </w:rPr>
            </w:pPr>
            <w:ins w:id="12260" w:author="Στάθης Καπ" w:date="2023-03-03T03:27:00Z">
              <w:r w:rsidRPr="00AC6F02">
                <w:rPr>
                  <w:rFonts w:ascii="Calibri" w:hAnsi="Calibri" w:cs="Calibri"/>
                  <w:color w:val="000000"/>
                  <w:sz w:val="16"/>
                  <w:szCs w:val="16"/>
                  <w:rPrChange w:id="12261" w:author="Στάθης Καπ" w:date="2023-03-03T03:27:00Z">
                    <w:rPr>
                      <w:rFonts w:ascii="Calibri" w:hAnsi="Calibri" w:cs="Calibri"/>
                      <w:color w:val="000000"/>
                      <w:sz w:val="18"/>
                      <w:szCs w:val="18"/>
                    </w:rPr>
                  </w:rPrChange>
                </w:rPr>
                <w:t>807</w:t>
              </w:r>
            </w:ins>
          </w:p>
        </w:tc>
        <w:tc>
          <w:tcPr>
            <w:tcW w:w="541" w:type="dxa"/>
            <w:vAlign w:val="bottom"/>
            <w:tcPrChange w:id="12262" w:author="Στάθης Καπ" w:date="2023-03-03T06:25:00Z">
              <w:tcPr>
                <w:tcW w:w="541" w:type="dxa"/>
                <w:vAlign w:val="bottom"/>
              </w:tcPr>
            </w:tcPrChange>
          </w:tcPr>
          <w:p w14:paraId="22889CCB" w14:textId="76E7C5D0" w:rsidR="009B17D5" w:rsidRPr="00AC6F02" w:rsidRDefault="009B17D5" w:rsidP="009B17D5">
            <w:pPr>
              <w:jc w:val="center"/>
              <w:rPr>
                <w:ins w:id="12263" w:author="Στάθης Καπ" w:date="2023-03-03T03:26:00Z"/>
                <w:rFonts w:cstheme="minorHAnsi"/>
                <w:sz w:val="16"/>
                <w:szCs w:val="16"/>
              </w:rPr>
            </w:pPr>
            <w:ins w:id="12264" w:author="Στάθης Καπ" w:date="2023-03-03T03:27:00Z">
              <w:r w:rsidRPr="00AC6F02">
                <w:rPr>
                  <w:rFonts w:ascii="Calibri" w:hAnsi="Calibri" w:cs="Calibri"/>
                  <w:color w:val="000000"/>
                  <w:sz w:val="16"/>
                  <w:szCs w:val="16"/>
                  <w:rPrChange w:id="12265" w:author="Στάθης Καπ" w:date="2023-03-03T03:27:00Z">
                    <w:rPr>
                      <w:rFonts w:ascii="Calibri" w:hAnsi="Calibri" w:cs="Calibri"/>
                      <w:color w:val="000000"/>
                      <w:sz w:val="18"/>
                      <w:szCs w:val="18"/>
                    </w:rPr>
                  </w:rPrChange>
                </w:rPr>
                <w:t>0.596</w:t>
              </w:r>
            </w:ins>
          </w:p>
        </w:tc>
        <w:tc>
          <w:tcPr>
            <w:tcW w:w="589" w:type="dxa"/>
            <w:vAlign w:val="center"/>
            <w:tcPrChange w:id="12266" w:author="Στάθης Καπ" w:date="2023-03-03T06:25:00Z">
              <w:tcPr>
                <w:tcW w:w="589" w:type="dxa"/>
                <w:vAlign w:val="center"/>
              </w:tcPr>
            </w:tcPrChange>
          </w:tcPr>
          <w:p w14:paraId="6DF3CF1E" w14:textId="4C6DB2DC" w:rsidR="009B17D5" w:rsidRPr="00AC6F02" w:rsidRDefault="009B17D5" w:rsidP="009B17D5">
            <w:pPr>
              <w:jc w:val="center"/>
              <w:rPr>
                <w:ins w:id="12267" w:author="Στάθης Καπ" w:date="2023-03-03T03:26:00Z"/>
                <w:rFonts w:cstheme="minorHAnsi"/>
                <w:sz w:val="16"/>
                <w:szCs w:val="16"/>
              </w:rPr>
            </w:pPr>
            <w:ins w:id="12268" w:author="Στάθης Καπ" w:date="2023-03-03T06:10:00Z">
              <w:r>
                <w:rPr>
                  <w:rFonts w:ascii="Calibri" w:hAnsi="Calibri" w:cstheme="minorHAnsi"/>
                  <w:color w:val="000000"/>
                  <w:sz w:val="16"/>
                  <w:szCs w:val="16"/>
                </w:rPr>
                <w:t>-1</w:t>
              </w:r>
            </w:ins>
          </w:p>
        </w:tc>
        <w:tc>
          <w:tcPr>
            <w:tcW w:w="463" w:type="dxa"/>
            <w:vAlign w:val="bottom"/>
            <w:tcPrChange w:id="12269" w:author="Στάθης Καπ" w:date="2023-03-03T06:25:00Z">
              <w:tcPr>
                <w:tcW w:w="463" w:type="dxa"/>
                <w:vAlign w:val="bottom"/>
              </w:tcPr>
            </w:tcPrChange>
          </w:tcPr>
          <w:p w14:paraId="3D5D94A8" w14:textId="7C1C5BB5" w:rsidR="009B17D5" w:rsidRPr="00AC6F02" w:rsidRDefault="009B17D5" w:rsidP="009B17D5">
            <w:pPr>
              <w:jc w:val="center"/>
              <w:rPr>
                <w:ins w:id="12270" w:author="Στάθης Καπ" w:date="2023-03-03T03:26:00Z"/>
                <w:rFonts w:cstheme="minorHAnsi"/>
                <w:sz w:val="16"/>
                <w:szCs w:val="16"/>
              </w:rPr>
            </w:pPr>
            <w:ins w:id="12271" w:author="Στάθης Καπ" w:date="2023-03-03T03:27:00Z">
              <w:r w:rsidRPr="00AC6F02">
                <w:rPr>
                  <w:rFonts w:ascii="Calibri" w:hAnsi="Calibri" w:cs="Calibri"/>
                  <w:color w:val="000000"/>
                  <w:sz w:val="16"/>
                  <w:szCs w:val="16"/>
                  <w:rPrChange w:id="12272" w:author="Στάθης Καπ" w:date="2023-03-03T03:27:00Z">
                    <w:rPr>
                      <w:rFonts w:ascii="Calibri" w:hAnsi="Calibri" w:cs="Calibri"/>
                      <w:color w:val="000000"/>
                      <w:sz w:val="18"/>
                      <w:szCs w:val="18"/>
                    </w:rPr>
                  </w:rPrChange>
                </w:rPr>
                <w:t>745</w:t>
              </w:r>
            </w:ins>
          </w:p>
        </w:tc>
        <w:tc>
          <w:tcPr>
            <w:tcW w:w="541" w:type="dxa"/>
            <w:vAlign w:val="bottom"/>
            <w:tcPrChange w:id="12273" w:author="Στάθης Καπ" w:date="2023-03-03T06:25:00Z">
              <w:tcPr>
                <w:tcW w:w="541" w:type="dxa"/>
                <w:vAlign w:val="bottom"/>
              </w:tcPr>
            </w:tcPrChange>
          </w:tcPr>
          <w:p w14:paraId="4A1CB417" w14:textId="33F0DD67" w:rsidR="009B17D5" w:rsidRPr="00AC6F02" w:rsidRDefault="009B17D5" w:rsidP="009B17D5">
            <w:pPr>
              <w:jc w:val="center"/>
              <w:rPr>
                <w:ins w:id="12274" w:author="Στάθης Καπ" w:date="2023-03-03T03:26:00Z"/>
                <w:rFonts w:cstheme="minorHAnsi"/>
                <w:sz w:val="16"/>
                <w:szCs w:val="16"/>
              </w:rPr>
            </w:pPr>
            <w:ins w:id="12275" w:author="Στάθης Καπ" w:date="2023-03-03T03:27:00Z">
              <w:r w:rsidRPr="00AC6F02">
                <w:rPr>
                  <w:rFonts w:ascii="Calibri" w:hAnsi="Calibri" w:cs="Calibri"/>
                  <w:color w:val="000000"/>
                  <w:sz w:val="16"/>
                  <w:szCs w:val="16"/>
                  <w:rPrChange w:id="12276" w:author="Στάθης Καπ" w:date="2023-03-03T03:27:00Z">
                    <w:rPr>
                      <w:rFonts w:ascii="Calibri" w:hAnsi="Calibri" w:cs="Calibri"/>
                      <w:color w:val="000000"/>
                      <w:sz w:val="18"/>
                      <w:szCs w:val="18"/>
                    </w:rPr>
                  </w:rPrChange>
                </w:rPr>
                <w:t>0.542</w:t>
              </w:r>
            </w:ins>
          </w:p>
        </w:tc>
        <w:tc>
          <w:tcPr>
            <w:tcW w:w="589" w:type="dxa"/>
            <w:vAlign w:val="center"/>
            <w:tcPrChange w:id="12277" w:author="Στάθης Καπ" w:date="2023-03-03T06:25:00Z">
              <w:tcPr>
                <w:tcW w:w="589" w:type="dxa"/>
                <w:vAlign w:val="center"/>
              </w:tcPr>
            </w:tcPrChange>
          </w:tcPr>
          <w:p w14:paraId="4A35C600" w14:textId="5C680F1C" w:rsidR="009B17D5" w:rsidRPr="00AC6F02" w:rsidRDefault="009B17D5" w:rsidP="009B17D5">
            <w:pPr>
              <w:jc w:val="center"/>
              <w:rPr>
                <w:ins w:id="12278" w:author="Στάθης Καπ" w:date="2023-03-03T03:26:00Z"/>
                <w:rFonts w:cstheme="minorHAnsi"/>
                <w:sz w:val="16"/>
                <w:szCs w:val="16"/>
              </w:rPr>
            </w:pPr>
            <w:ins w:id="12279" w:author="Στάθης Καπ" w:date="2023-03-03T06:10:00Z">
              <w:r>
                <w:rPr>
                  <w:rFonts w:ascii="Calibri" w:hAnsi="Calibri" w:cstheme="minorHAnsi"/>
                  <w:color w:val="000000"/>
                  <w:sz w:val="16"/>
                  <w:szCs w:val="16"/>
                </w:rPr>
                <w:t>6.76</w:t>
              </w:r>
            </w:ins>
          </w:p>
        </w:tc>
      </w:tr>
      <w:tr w:rsidR="009B17D5" w14:paraId="5ADF4B4B" w14:textId="77777777" w:rsidTr="00F03C40">
        <w:trPr>
          <w:ins w:id="12280" w:author="Στάθης Καπ" w:date="2023-03-03T03:26:00Z"/>
        </w:trPr>
        <w:tc>
          <w:tcPr>
            <w:tcW w:w="515" w:type="dxa"/>
            <w:tcBorders>
              <w:top w:val="nil"/>
              <w:bottom w:val="nil"/>
              <w:right w:val="single" w:sz="4" w:space="0" w:color="auto"/>
            </w:tcBorders>
            <w:shd w:val="clear" w:color="auto" w:fill="E7E6E6" w:themeFill="background2"/>
            <w:vAlign w:val="center"/>
            <w:tcPrChange w:id="12281" w:author="Στάθης Καπ" w:date="2023-03-03T06:25:00Z">
              <w:tcPr>
                <w:tcW w:w="515" w:type="dxa"/>
                <w:vAlign w:val="center"/>
              </w:tcPr>
            </w:tcPrChange>
          </w:tcPr>
          <w:p w14:paraId="06692C52" w14:textId="44A8192F" w:rsidR="009B17D5" w:rsidRPr="00AC6F02" w:rsidRDefault="009B17D5" w:rsidP="009B17D5">
            <w:pPr>
              <w:jc w:val="center"/>
              <w:rPr>
                <w:ins w:id="12282" w:author="Στάθης Καπ" w:date="2023-03-03T03:26:00Z"/>
                <w:sz w:val="16"/>
                <w:szCs w:val="16"/>
              </w:rPr>
            </w:pPr>
            <w:ins w:id="12283" w:author="Στάθης Καπ" w:date="2023-03-03T03:27:00Z">
              <w:r w:rsidRPr="00AC6F02">
                <w:rPr>
                  <w:sz w:val="16"/>
                  <w:szCs w:val="16"/>
                  <w:rPrChange w:id="12284" w:author="Στάθης Καπ" w:date="2023-03-03T03:27:00Z">
                    <w:rPr>
                      <w:sz w:val="18"/>
                      <w:szCs w:val="18"/>
                    </w:rPr>
                  </w:rPrChange>
                </w:rPr>
                <w:t>pr05</w:t>
              </w:r>
            </w:ins>
          </w:p>
        </w:tc>
        <w:tc>
          <w:tcPr>
            <w:tcW w:w="560" w:type="dxa"/>
            <w:tcBorders>
              <w:left w:val="single" w:sz="4" w:space="0" w:color="auto"/>
            </w:tcBorders>
            <w:tcPrChange w:id="12285" w:author="Στάθης Καπ" w:date="2023-03-03T06:25:00Z">
              <w:tcPr>
                <w:tcW w:w="560" w:type="dxa"/>
              </w:tcPr>
            </w:tcPrChange>
          </w:tcPr>
          <w:p w14:paraId="0BD5E796" w14:textId="0C1775B0" w:rsidR="009B17D5" w:rsidRPr="00AC6F02" w:rsidRDefault="009B17D5" w:rsidP="009B17D5">
            <w:pPr>
              <w:jc w:val="center"/>
              <w:rPr>
                <w:ins w:id="12286" w:author="Στάθης Καπ" w:date="2023-03-03T03:26:00Z"/>
                <w:rFonts w:cstheme="minorHAnsi"/>
                <w:sz w:val="16"/>
                <w:szCs w:val="16"/>
              </w:rPr>
            </w:pPr>
            <w:ins w:id="12287" w:author="Στάθης Καπ" w:date="2023-03-03T03:27:00Z">
              <w:r w:rsidRPr="00AC6F02">
                <w:rPr>
                  <w:sz w:val="16"/>
                  <w:szCs w:val="16"/>
                  <w:rPrChange w:id="12288" w:author="Στάθης Καπ" w:date="2023-03-03T03:27:00Z">
                    <w:rPr>
                      <w:sz w:val="18"/>
                      <w:szCs w:val="18"/>
                    </w:rPr>
                  </w:rPrChange>
                </w:rPr>
                <w:t>1101</w:t>
              </w:r>
            </w:ins>
          </w:p>
        </w:tc>
        <w:tc>
          <w:tcPr>
            <w:tcW w:w="855" w:type="dxa"/>
            <w:tcPrChange w:id="12289" w:author="Στάθης Καπ" w:date="2023-03-03T06:25:00Z">
              <w:tcPr>
                <w:tcW w:w="855" w:type="dxa"/>
              </w:tcPr>
            </w:tcPrChange>
          </w:tcPr>
          <w:p w14:paraId="282215E6" w14:textId="5F6DFDDE" w:rsidR="009B17D5" w:rsidRPr="00AC6F02" w:rsidRDefault="009B17D5" w:rsidP="009B17D5">
            <w:pPr>
              <w:jc w:val="center"/>
              <w:rPr>
                <w:ins w:id="12290" w:author="Στάθης Καπ" w:date="2023-03-03T03:26:00Z"/>
                <w:rFonts w:cstheme="minorHAnsi"/>
                <w:sz w:val="16"/>
                <w:szCs w:val="16"/>
              </w:rPr>
            </w:pPr>
            <w:ins w:id="12291" w:author="Στάθης Καπ" w:date="2023-03-03T03:27:00Z">
              <w:r w:rsidRPr="00AC6F02">
                <w:rPr>
                  <w:sz w:val="16"/>
                  <w:szCs w:val="16"/>
                  <w:rPrChange w:id="12292" w:author="Στάθης Καπ" w:date="2023-03-03T03:27:00Z">
                    <w:rPr>
                      <w:sz w:val="18"/>
                      <w:szCs w:val="18"/>
                    </w:rPr>
                  </w:rPrChange>
                </w:rPr>
                <w:t>1011</w:t>
              </w:r>
            </w:ins>
          </w:p>
        </w:tc>
        <w:tc>
          <w:tcPr>
            <w:tcW w:w="544" w:type="dxa"/>
            <w:vAlign w:val="bottom"/>
            <w:tcPrChange w:id="12293" w:author="Στάθης Καπ" w:date="2023-03-03T06:25:00Z">
              <w:tcPr>
                <w:tcW w:w="544" w:type="dxa"/>
                <w:vAlign w:val="bottom"/>
              </w:tcPr>
            </w:tcPrChange>
          </w:tcPr>
          <w:p w14:paraId="3EAED911" w14:textId="3B9AE87E" w:rsidR="009B17D5" w:rsidRPr="00AC6F02" w:rsidRDefault="009B17D5" w:rsidP="009B17D5">
            <w:pPr>
              <w:jc w:val="center"/>
              <w:rPr>
                <w:ins w:id="12294" w:author="Στάθης Καπ" w:date="2023-03-03T03:26:00Z"/>
                <w:rFonts w:cstheme="minorHAnsi"/>
                <w:sz w:val="16"/>
                <w:szCs w:val="16"/>
              </w:rPr>
            </w:pPr>
            <w:ins w:id="12295" w:author="Στάθης Καπ" w:date="2023-03-03T03:27:00Z">
              <w:r w:rsidRPr="00AC6F02">
                <w:rPr>
                  <w:rFonts w:ascii="Calibri" w:hAnsi="Calibri" w:cs="Calibri"/>
                  <w:color w:val="000000"/>
                  <w:sz w:val="16"/>
                  <w:szCs w:val="16"/>
                  <w:rPrChange w:id="12296" w:author="Στάθης Καπ" w:date="2023-03-03T03:27:00Z">
                    <w:rPr>
                      <w:rFonts w:ascii="Calibri" w:hAnsi="Calibri" w:cs="Calibri"/>
                      <w:color w:val="000000"/>
                      <w:sz w:val="18"/>
                      <w:szCs w:val="18"/>
                    </w:rPr>
                  </w:rPrChange>
                </w:rPr>
                <w:t>1018</w:t>
              </w:r>
            </w:ins>
          </w:p>
        </w:tc>
        <w:tc>
          <w:tcPr>
            <w:tcW w:w="621" w:type="dxa"/>
            <w:vAlign w:val="bottom"/>
            <w:tcPrChange w:id="12297" w:author="Στάθης Καπ" w:date="2023-03-03T06:25:00Z">
              <w:tcPr>
                <w:tcW w:w="621" w:type="dxa"/>
                <w:vAlign w:val="bottom"/>
              </w:tcPr>
            </w:tcPrChange>
          </w:tcPr>
          <w:p w14:paraId="54CA4A13" w14:textId="6A3653A8" w:rsidR="009B17D5" w:rsidRPr="00AC6F02" w:rsidRDefault="009B17D5" w:rsidP="009B17D5">
            <w:pPr>
              <w:jc w:val="center"/>
              <w:rPr>
                <w:ins w:id="12298" w:author="Στάθης Καπ" w:date="2023-03-03T03:26:00Z"/>
                <w:rFonts w:cstheme="minorHAnsi"/>
                <w:sz w:val="16"/>
                <w:szCs w:val="16"/>
              </w:rPr>
            </w:pPr>
            <w:ins w:id="12299" w:author="Στάθης Καπ" w:date="2023-03-03T03:27:00Z">
              <w:r w:rsidRPr="00AC6F02">
                <w:rPr>
                  <w:rFonts w:ascii="Calibri" w:hAnsi="Calibri" w:cs="Calibri"/>
                  <w:color w:val="000000"/>
                  <w:sz w:val="16"/>
                  <w:szCs w:val="16"/>
                  <w:rPrChange w:id="12300" w:author="Στάθης Καπ" w:date="2023-03-03T03:27:00Z">
                    <w:rPr>
                      <w:rFonts w:ascii="Calibri" w:hAnsi="Calibri" w:cs="Calibri"/>
                      <w:color w:val="000000"/>
                      <w:sz w:val="18"/>
                      <w:szCs w:val="18"/>
                    </w:rPr>
                  </w:rPrChange>
                </w:rPr>
                <w:t>6.089</w:t>
              </w:r>
            </w:ins>
          </w:p>
        </w:tc>
        <w:tc>
          <w:tcPr>
            <w:tcW w:w="669" w:type="dxa"/>
            <w:vAlign w:val="center"/>
            <w:tcPrChange w:id="12301" w:author="Στάθης Καπ" w:date="2023-03-03T06:25:00Z">
              <w:tcPr>
                <w:tcW w:w="669" w:type="dxa"/>
                <w:vAlign w:val="center"/>
              </w:tcPr>
            </w:tcPrChange>
          </w:tcPr>
          <w:p w14:paraId="6F88A021" w14:textId="6C9A7F59" w:rsidR="009B17D5" w:rsidRPr="00AC6F02" w:rsidRDefault="009B17D5" w:rsidP="009B17D5">
            <w:pPr>
              <w:jc w:val="center"/>
              <w:rPr>
                <w:ins w:id="12302" w:author="Στάθης Καπ" w:date="2023-03-03T03:26:00Z"/>
                <w:rFonts w:cstheme="minorHAnsi"/>
                <w:sz w:val="16"/>
                <w:szCs w:val="16"/>
              </w:rPr>
            </w:pPr>
            <w:ins w:id="12303" w:author="Στάθης Καπ" w:date="2023-03-03T06:09:00Z">
              <w:r>
                <w:rPr>
                  <w:rFonts w:ascii="Calibri" w:hAnsi="Calibri" w:cstheme="minorHAnsi"/>
                  <w:color w:val="000000"/>
                  <w:sz w:val="16"/>
                  <w:szCs w:val="16"/>
                </w:rPr>
                <w:t>7.54</w:t>
              </w:r>
            </w:ins>
          </w:p>
        </w:tc>
        <w:tc>
          <w:tcPr>
            <w:tcW w:w="543" w:type="dxa"/>
            <w:vAlign w:val="bottom"/>
            <w:tcPrChange w:id="12304" w:author="Στάθης Καπ" w:date="2023-03-03T06:25:00Z">
              <w:tcPr>
                <w:tcW w:w="543" w:type="dxa"/>
                <w:vAlign w:val="bottom"/>
              </w:tcPr>
            </w:tcPrChange>
          </w:tcPr>
          <w:p w14:paraId="6773FB09" w14:textId="0EB5DD4D" w:rsidR="009B17D5" w:rsidRPr="00AC6F02" w:rsidRDefault="009B17D5" w:rsidP="009B17D5">
            <w:pPr>
              <w:jc w:val="center"/>
              <w:rPr>
                <w:ins w:id="12305" w:author="Στάθης Καπ" w:date="2023-03-03T03:26:00Z"/>
                <w:rFonts w:cstheme="minorHAnsi"/>
                <w:sz w:val="16"/>
                <w:szCs w:val="16"/>
              </w:rPr>
            </w:pPr>
            <w:ins w:id="12306" w:author="Στάθης Καπ" w:date="2023-03-03T03:27:00Z">
              <w:r w:rsidRPr="00AC6F02">
                <w:rPr>
                  <w:rFonts w:ascii="Calibri" w:hAnsi="Calibri" w:cs="Calibri"/>
                  <w:color w:val="000000"/>
                  <w:sz w:val="16"/>
                  <w:szCs w:val="16"/>
                  <w:rPrChange w:id="12307" w:author="Στάθης Καπ" w:date="2023-03-03T03:27:00Z">
                    <w:rPr>
                      <w:rFonts w:ascii="Calibri" w:hAnsi="Calibri" w:cs="Calibri"/>
                      <w:color w:val="000000"/>
                      <w:sz w:val="18"/>
                      <w:szCs w:val="18"/>
                    </w:rPr>
                  </w:rPrChange>
                </w:rPr>
                <w:t>870</w:t>
              </w:r>
            </w:ins>
          </w:p>
        </w:tc>
        <w:tc>
          <w:tcPr>
            <w:tcW w:w="621" w:type="dxa"/>
            <w:vAlign w:val="bottom"/>
            <w:tcPrChange w:id="12308" w:author="Στάθης Καπ" w:date="2023-03-03T06:25:00Z">
              <w:tcPr>
                <w:tcW w:w="621" w:type="dxa"/>
                <w:vAlign w:val="bottom"/>
              </w:tcPr>
            </w:tcPrChange>
          </w:tcPr>
          <w:p w14:paraId="67727B95" w14:textId="40CDF15D" w:rsidR="009B17D5" w:rsidRPr="00AC6F02" w:rsidRDefault="009B17D5" w:rsidP="009B17D5">
            <w:pPr>
              <w:jc w:val="center"/>
              <w:rPr>
                <w:ins w:id="12309" w:author="Στάθης Καπ" w:date="2023-03-03T03:26:00Z"/>
                <w:rFonts w:cstheme="minorHAnsi"/>
                <w:sz w:val="16"/>
                <w:szCs w:val="16"/>
              </w:rPr>
            </w:pPr>
            <w:ins w:id="12310" w:author="Στάθης Καπ" w:date="2023-03-03T03:27:00Z">
              <w:r w:rsidRPr="00AC6F02">
                <w:rPr>
                  <w:rFonts w:ascii="Calibri" w:hAnsi="Calibri" w:cs="Calibri"/>
                  <w:color w:val="000000"/>
                  <w:sz w:val="16"/>
                  <w:szCs w:val="16"/>
                  <w:rPrChange w:id="12311" w:author="Στάθης Καπ" w:date="2023-03-03T03:27:00Z">
                    <w:rPr>
                      <w:rFonts w:ascii="Calibri" w:hAnsi="Calibri" w:cs="Calibri"/>
                      <w:color w:val="000000"/>
                      <w:sz w:val="18"/>
                      <w:szCs w:val="18"/>
                    </w:rPr>
                  </w:rPrChange>
                </w:rPr>
                <w:t>1.618</w:t>
              </w:r>
            </w:ins>
          </w:p>
        </w:tc>
        <w:tc>
          <w:tcPr>
            <w:tcW w:w="669" w:type="dxa"/>
            <w:vAlign w:val="center"/>
            <w:tcPrChange w:id="12312" w:author="Στάθης Καπ" w:date="2023-03-03T06:25:00Z">
              <w:tcPr>
                <w:tcW w:w="669" w:type="dxa"/>
                <w:vAlign w:val="center"/>
              </w:tcPr>
            </w:tcPrChange>
          </w:tcPr>
          <w:p w14:paraId="2DFBF1E0" w14:textId="180591DA" w:rsidR="009B17D5" w:rsidRPr="00AC6F02" w:rsidRDefault="009B17D5" w:rsidP="009B17D5">
            <w:pPr>
              <w:jc w:val="center"/>
              <w:rPr>
                <w:ins w:id="12313" w:author="Στάθης Καπ" w:date="2023-03-03T03:26:00Z"/>
                <w:rFonts w:cstheme="minorHAnsi"/>
                <w:sz w:val="16"/>
                <w:szCs w:val="16"/>
              </w:rPr>
            </w:pPr>
            <w:ins w:id="12314" w:author="Στάθης Καπ" w:date="2023-03-03T06:09:00Z">
              <w:r>
                <w:rPr>
                  <w:rFonts w:ascii="Calibri" w:hAnsi="Calibri" w:cstheme="minorHAnsi"/>
                  <w:color w:val="000000"/>
                  <w:sz w:val="16"/>
                  <w:szCs w:val="16"/>
                </w:rPr>
                <w:t>14.54</w:t>
              </w:r>
            </w:ins>
          </w:p>
        </w:tc>
        <w:tc>
          <w:tcPr>
            <w:tcW w:w="508" w:type="dxa"/>
            <w:vAlign w:val="bottom"/>
            <w:tcPrChange w:id="12315" w:author="Στάθης Καπ" w:date="2023-03-03T06:25:00Z">
              <w:tcPr>
                <w:tcW w:w="508" w:type="dxa"/>
                <w:vAlign w:val="bottom"/>
              </w:tcPr>
            </w:tcPrChange>
          </w:tcPr>
          <w:p w14:paraId="357AE3AF" w14:textId="271623AA" w:rsidR="009B17D5" w:rsidRPr="00AC6F02" w:rsidRDefault="009B17D5" w:rsidP="009B17D5">
            <w:pPr>
              <w:jc w:val="center"/>
              <w:rPr>
                <w:ins w:id="12316" w:author="Στάθης Καπ" w:date="2023-03-03T03:26:00Z"/>
                <w:rFonts w:cstheme="minorHAnsi"/>
                <w:sz w:val="16"/>
                <w:szCs w:val="16"/>
              </w:rPr>
            </w:pPr>
            <w:ins w:id="12317" w:author="Στάθης Καπ" w:date="2023-03-03T03:27:00Z">
              <w:r w:rsidRPr="00AC6F02">
                <w:rPr>
                  <w:rFonts w:ascii="Calibri" w:hAnsi="Calibri" w:cs="Calibri"/>
                  <w:color w:val="000000"/>
                  <w:sz w:val="16"/>
                  <w:szCs w:val="16"/>
                  <w:rPrChange w:id="12318" w:author="Στάθης Καπ" w:date="2023-03-03T03:27:00Z">
                    <w:rPr>
                      <w:rFonts w:ascii="Calibri" w:hAnsi="Calibri" w:cs="Calibri"/>
                      <w:color w:val="000000"/>
                      <w:sz w:val="18"/>
                      <w:szCs w:val="18"/>
                    </w:rPr>
                  </w:rPrChange>
                </w:rPr>
                <w:t>852</w:t>
              </w:r>
            </w:ins>
          </w:p>
        </w:tc>
        <w:tc>
          <w:tcPr>
            <w:tcW w:w="541" w:type="dxa"/>
            <w:vAlign w:val="bottom"/>
            <w:tcPrChange w:id="12319" w:author="Στάθης Καπ" w:date="2023-03-03T06:25:00Z">
              <w:tcPr>
                <w:tcW w:w="541" w:type="dxa"/>
                <w:vAlign w:val="bottom"/>
              </w:tcPr>
            </w:tcPrChange>
          </w:tcPr>
          <w:p w14:paraId="467D8B16" w14:textId="4A92442C" w:rsidR="009B17D5" w:rsidRPr="00AC6F02" w:rsidRDefault="009B17D5" w:rsidP="009B17D5">
            <w:pPr>
              <w:jc w:val="center"/>
              <w:rPr>
                <w:ins w:id="12320" w:author="Στάθης Καπ" w:date="2023-03-03T03:26:00Z"/>
                <w:rFonts w:cstheme="minorHAnsi"/>
                <w:sz w:val="16"/>
                <w:szCs w:val="16"/>
              </w:rPr>
            </w:pPr>
            <w:ins w:id="12321" w:author="Στάθης Καπ" w:date="2023-03-03T03:27:00Z">
              <w:r w:rsidRPr="00AC6F02">
                <w:rPr>
                  <w:rFonts w:ascii="Calibri" w:hAnsi="Calibri" w:cs="Calibri"/>
                  <w:color w:val="000000"/>
                  <w:sz w:val="16"/>
                  <w:szCs w:val="16"/>
                  <w:rPrChange w:id="12322" w:author="Στάθης Καπ" w:date="2023-03-03T03:27:00Z">
                    <w:rPr>
                      <w:rFonts w:ascii="Calibri" w:hAnsi="Calibri" w:cs="Calibri"/>
                      <w:color w:val="000000"/>
                      <w:sz w:val="18"/>
                      <w:szCs w:val="18"/>
                    </w:rPr>
                  </w:rPrChange>
                </w:rPr>
                <w:t>1.641</w:t>
              </w:r>
            </w:ins>
          </w:p>
        </w:tc>
        <w:tc>
          <w:tcPr>
            <w:tcW w:w="589" w:type="dxa"/>
            <w:vAlign w:val="center"/>
            <w:tcPrChange w:id="12323" w:author="Στάθης Καπ" w:date="2023-03-03T06:25:00Z">
              <w:tcPr>
                <w:tcW w:w="589" w:type="dxa"/>
                <w:vAlign w:val="center"/>
              </w:tcPr>
            </w:tcPrChange>
          </w:tcPr>
          <w:p w14:paraId="594DB504" w14:textId="27738ECB" w:rsidR="009B17D5" w:rsidRPr="00AC6F02" w:rsidRDefault="009B17D5" w:rsidP="009B17D5">
            <w:pPr>
              <w:jc w:val="center"/>
              <w:rPr>
                <w:ins w:id="12324" w:author="Στάθης Καπ" w:date="2023-03-03T03:26:00Z"/>
                <w:rFonts w:cstheme="minorHAnsi"/>
                <w:sz w:val="16"/>
                <w:szCs w:val="16"/>
              </w:rPr>
            </w:pPr>
            <w:ins w:id="12325" w:author="Στάθης Καπ" w:date="2023-03-03T06:10:00Z">
              <w:r>
                <w:rPr>
                  <w:rFonts w:ascii="Calibri" w:hAnsi="Calibri" w:cstheme="minorHAnsi"/>
                  <w:color w:val="000000"/>
                  <w:sz w:val="16"/>
                  <w:szCs w:val="16"/>
                </w:rPr>
                <w:t>16.31</w:t>
              </w:r>
            </w:ins>
          </w:p>
        </w:tc>
        <w:tc>
          <w:tcPr>
            <w:tcW w:w="463" w:type="dxa"/>
            <w:vAlign w:val="bottom"/>
            <w:tcPrChange w:id="12326" w:author="Στάθης Καπ" w:date="2023-03-03T06:25:00Z">
              <w:tcPr>
                <w:tcW w:w="463" w:type="dxa"/>
                <w:vAlign w:val="bottom"/>
              </w:tcPr>
            </w:tcPrChange>
          </w:tcPr>
          <w:p w14:paraId="1526351F" w14:textId="190261D8" w:rsidR="009B17D5" w:rsidRPr="00AC6F02" w:rsidRDefault="009B17D5" w:rsidP="009B17D5">
            <w:pPr>
              <w:jc w:val="center"/>
              <w:rPr>
                <w:ins w:id="12327" w:author="Στάθης Καπ" w:date="2023-03-03T03:26:00Z"/>
                <w:rFonts w:cstheme="minorHAnsi"/>
                <w:sz w:val="16"/>
                <w:szCs w:val="16"/>
              </w:rPr>
            </w:pPr>
            <w:ins w:id="12328" w:author="Στάθης Καπ" w:date="2023-03-03T03:27:00Z">
              <w:r w:rsidRPr="00AC6F02">
                <w:rPr>
                  <w:rFonts w:ascii="Calibri" w:hAnsi="Calibri" w:cs="Calibri"/>
                  <w:color w:val="000000"/>
                  <w:sz w:val="16"/>
                  <w:szCs w:val="16"/>
                  <w:rPrChange w:id="12329" w:author="Στάθης Καπ" w:date="2023-03-03T03:27:00Z">
                    <w:rPr>
                      <w:rFonts w:ascii="Calibri" w:hAnsi="Calibri" w:cs="Calibri"/>
                      <w:color w:val="000000"/>
                      <w:sz w:val="18"/>
                      <w:szCs w:val="18"/>
                    </w:rPr>
                  </w:rPrChange>
                </w:rPr>
                <w:t>770</w:t>
              </w:r>
            </w:ins>
          </w:p>
        </w:tc>
        <w:tc>
          <w:tcPr>
            <w:tcW w:w="541" w:type="dxa"/>
            <w:vAlign w:val="bottom"/>
            <w:tcPrChange w:id="12330" w:author="Στάθης Καπ" w:date="2023-03-03T06:25:00Z">
              <w:tcPr>
                <w:tcW w:w="541" w:type="dxa"/>
                <w:vAlign w:val="bottom"/>
              </w:tcPr>
            </w:tcPrChange>
          </w:tcPr>
          <w:p w14:paraId="75D0917E" w14:textId="70F88FE8" w:rsidR="009B17D5" w:rsidRPr="00AC6F02" w:rsidRDefault="009B17D5" w:rsidP="009B17D5">
            <w:pPr>
              <w:jc w:val="center"/>
              <w:rPr>
                <w:ins w:id="12331" w:author="Στάθης Καπ" w:date="2023-03-03T03:26:00Z"/>
                <w:rFonts w:cstheme="minorHAnsi"/>
                <w:sz w:val="16"/>
                <w:szCs w:val="16"/>
              </w:rPr>
            </w:pPr>
            <w:ins w:id="12332" w:author="Στάθης Καπ" w:date="2023-03-03T03:27:00Z">
              <w:r w:rsidRPr="00AC6F02">
                <w:rPr>
                  <w:rFonts w:ascii="Calibri" w:hAnsi="Calibri" w:cs="Calibri"/>
                  <w:color w:val="000000"/>
                  <w:sz w:val="16"/>
                  <w:szCs w:val="16"/>
                  <w:rPrChange w:id="12333" w:author="Στάθης Καπ" w:date="2023-03-03T03:27:00Z">
                    <w:rPr>
                      <w:rFonts w:ascii="Calibri" w:hAnsi="Calibri" w:cs="Calibri"/>
                      <w:color w:val="000000"/>
                      <w:sz w:val="18"/>
                      <w:szCs w:val="18"/>
                    </w:rPr>
                  </w:rPrChange>
                </w:rPr>
                <w:t>0.81</w:t>
              </w:r>
            </w:ins>
          </w:p>
        </w:tc>
        <w:tc>
          <w:tcPr>
            <w:tcW w:w="589" w:type="dxa"/>
            <w:vAlign w:val="center"/>
            <w:tcPrChange w:id="12334" w:author="Στάθης Καπ" w:date="2023-03-03T06:25:00Z">
              <w:tcPr>
                <w:tcW w:w="589" w:type="dxa"/>
                <w:vAlign w:val="center"/>
              </w:tcPr>
            </w:tcPrChange>
          </w:tcPr>
          <w:p w14:paraId="5D6A878E" w14:textId="1F187DBD" w:rsidR="009B17D5" w:rsidRPr="00AC6F02" w:rsidRDefault="009B17D5" w:rsidP="009B17D5">
            <w:pPr>
              <w:jc w:val="center"/>
              <w:rPr>
                <w:ins w:id="12335" w:author="Στάθης Καπ" w:date="2023-03-03T03:26:00Z"/>
                <w:rFonts w:cstheme="minorHAnsi"/>
                <w:sz w:val="16"/>
                <w:szCs w:val="16"/>
              </w:rPr>
            </w:pPr>
            <w:ins w:id="12336" w:author="Στάθης Καπ" w:date="2023-03-03T06:10:00Z">
              <w:r>
                <w:rPr>
                  <w:rFonts w:ascii="Calibri" w:hAnsi="Calibri" w:cstheme="minorHAnsi"/>
                  <w:color w:val="000000"/>
                  <w:sz w:val="16"/>
                  <w:szCs w:val="16"/>
                </w:rPr>
                <w:t>24.36</w:t>
              </w:r>
            </w:ins>
          </w:p>
        </w:tc>
      </w:tr>
      <w:tr w:rsidR="009B17D5" w14:paraId="1A7B3125" w14:textId="77777777" w:rsidTr="00DD03FB">
        <w:trPr>
          <w:ins w:id="12337" w:author="Στάθης Καπ" w:date="2023-03-03T03:26:00Z"/>
        </w:trPr>
        <w:tc>
          <w:tcPr>
            <w:tcW w:w="515" w:type="dxa"/>
            <w:tcBorders>
              <w:top w:val="nil"/>
              <w:bottom w:val="nil"/>
              <w:right w:val="single" w:sz="4" w:space="0" w:color="auto"/>
            </w:tcBorders>
            <w:shd w:val="clear" w:color="auto" w:fill="E7E6E6" w:themeFill="background2"/>
            <w:vAlign w:val="center"/>
            <w:tcPrChange w:id="12338" w:author="Στάθης Καπ" w:date="2023-03-07T04:29:00Z">
              <w:tcPr>
                <w:tcW w:w="515" w:type="dxa"/>
                <w:vAlign w:val="center"/>
              </w:tcPr>
            </w:tcPrChange>
          </w:tcPr>
          <w:p w14:paraId="43586DFD" w14:textId="387F091B" w:rsidR="009B17D5" w:rsidRPr="00AC6F02" w:rsidRDefault="009B17D5" w:rsidP="009B17D5">
            <w:pPr>
              <w:jc w:val="center"/>
              <w:rPr>
                <w:ins w:id="12339" w:author="Στάθης Καπ" w:date="2023-03-03T03:26:00Z"/>
                <w:sz w:val="16"/>
                <w:szCs w:val="16"/>
              </w:rPr>
            </w:pPr>
            <w:ins w:id="12340" w:author="Στάθης Καπ" w:date="2023-03-03T03:27:00Z">
              <w:r w:rsidRPr="00AC6F02">
                <w:rPr>
                  <w:sz w:val="16"/>
                  <w:szCs w:val="16"/>
                  <w:rPrChange w:id="12341" w:author="Στάθης Καπ" w:date="2023-03-03T03:27:00Z">
                    <w:rPr>
                      <w:sz w:val="18"/>
                      <w:szCs w:val="18"/>
                    </w:rPr>
                  </w:rPrChange>
                </w:rPr>
                <w:t>pr06</w:t>
              </w:r>
            </w:ins>
          </w:p>
        </w:tc>
        <w:tc>
          <w:tcPr>
            <w:tcW w:w="560" w:type="dxa"/>
            <w:tcBorders>
              <w:left w:val="single" w:sz="4" w:space="0" w:color="auto"/>
              <w:bottom w:val="nil"/>
            </w:tcBorders>
            <w:tcPrChange w:id="12342" w:author="Στάθης Καπ" w:date="2023-03-07T04:29:00Z">
              <w:tcPr>
                <w:tcW w:w="560" w:type="dxa"/>
              </w:tcPr>
            </w:tcPrChange>
          </w:tcPr>
          <w:p w14:paraId="32805269" w14:textId="4C540EE0" w:rsidR="009B17D5" w:rsidRPr="00AC6F02" w:rsidRDefault="009B17D5" w:rsidP="009B17D5">
            <w:pPr>
              <w:jc w:val="center"/>
              <w:rPr>
                <w:ins w:id="12343" w:author="Στάθης Καπ" w:date="2023-03-03T03:26:00Z"/>
                <w:rFonts w:cstheme="minorHAnsi"/>
                <w:sz w:val="16"/>
                <w:szCs w:val="16"/>
              </w:rPr>
            </w:pPr>
            <w:ins w:id="12344" w:author="Στάθης Καπ" w:date="2023-03-03T03:27:00Z">
              <w:r w:rsidRPr="00AC6F02">
                <w:rPr>
                  <w:sz w:val="16"/>
                  <w:szCs w:val="16"/>
                  <w:rPrChange w:id="12345" w:author="Στάθης Καπ" w:date="2023-03-03T03:27:00Z">
                    <w:rPr>
                      <w:sz w:val="18"/>
                      <w:szCs w:val="18"/>
                    </w:rPr>
                  </w:rPrChange>
                </w:rPr>
                <w:t>1076</w:t>
              </w:r>
            </w:ins>
          </w:p>
        </w:tc>
        <w:tc>
          <w:tcPr>
            <w:tcW w:w="855" w:type="dxa"/>
            <w:tcBorders>
              <w:bottom w:val="nil"/>
            </w:tcBorders>
            <w:tcPrChange w:id="12346" w:author="Στάθης Καπ" w:date="2023-03-07T04:29:00Z">
              <w:tcPr>
                <w:tcW w:w="855" w:type="dxa"/>
              </w:tcPr>
            </w:tcPrChange>
          </w:tcPr>
          <w:p w14:paraId="7FE65544" w14:textId="4F175668" w:rsidR="009B17D5" w:rsidRPr="00AC6F02" w:rsidRDefault="009B17D5" w:rsidP="009B17D5">
            <w:pPr>
              <w:jc w:val="center"/>
              <w:rPr>
                <w:ins w:id="12347" w:author="Στάθης Καπ" w:date="2023-03-03T03:26:00Z"/>
                <w:rFonts w:cstheme="minorHAnsi"/>
                <w:sz w:val="16"/>
                <w:szCs w:val="16"/>
              </w:rPr>
            </w:pPr>
            <w:ins w:id="12348" w:author="Στάθης Καπ" w:date="2023-03-03T03:27:00Z">
              <w:r w:rsidRPr="00AC6F02">
                <w:rPr>
                  <w:sz w:val="16"/>
                  <w:szCs w:val="16"/>
                  <w:rPrChange w:id="12349" w:author="Στάθης Καπ" w:date="2023-03-03T03:27:00Z">
                    <w:rPr>
                      <w:sz w:val="18"/>
                      <w:szCs w:val="18"/>
                    </w:rPr>
                  </w:rPrChange>
                </w:rPr>
                <w:t>997</w:t>
              </w:r>
            </w:ins>
          </w:p>
        </w:tc>
        <w:tc>
          <w:tcPr>
            <w:tcW w:w="544" w:type="dxa"/>
            <w:tcBorders>
              <w:bottom w:val="nil"/>
            </w:tcBorders>
            <w:vAlign w:val="bottom"/>
            <w:tcPrChange w:id="12350" w:author="Στάθης Καπ" w:date="2023-03-07T04:29:00Z">
              <w:tcPr>
                <w:tcW w:w="544" w:type="dxa"/>
                <w:vAlign w:val="bottom"/>
              </w:tcPr>
            </w:tcPrChange>
          </w:tcPr>
          <w:p w14:paraId="42620AB6" w14:textId="2DB49C8D" w:rsidR="009B17D5" w:rsidRPr="00AC6F02" w:rsidRDefault="009B17D5" w:rsidP="009B17D5">
            <w:pPr>
              <w:jc w:val="center"/>
              <w:rPr>
                <w:ins w:id="12351" w:author="Στάθης Καπ" w:date="2023-03-03T03:26:00Z"/>
                <w:rFonts w:cstheme="minorHAnsi"/>
                <w:sz w:val="16"/>
                <w:szCs w:val="16"/>
              </w:rPr>
            </w:pPr>
            <w:ins w:id="12352" w:author="Στάθης Καπ" w:date="2023-03-03T03:27:00Z">
              <w:r w:rsidRPr="00AC6F02">
                <w:rPr>
                  <w:rFonts w:ascii="Calibri" w:hAnsi="Calibri" w:cs="Calibri"/>
                  <w:color w:val="000000"/>
                  <w:sz w:val="16"/>
                  <w:szCs w:val="16"/>
                  <w:rPrChange w:id="12353" w:author="Στάθης Καπ" w:date="2023-03-03T03:27:00Z">
                    <w:rPr>
                      <w:rFonts w:ascii="Calibri" w:hAnsi="Calibri" w:cs="Calibri"/>
                      <w:color w:val="000000"/>
                      <w:sz w:val="18"/>
                      <w:szCs w:val="18"/>
                    </w:rPr>
                  </w:rPrChange>
                </w:rPr>
                <w:t>1009</w:t>
              </w:r>
            </w:ins>
          </w:p>
        </w:tc>
        <w:tc>
          <w:tcPr>
            <w:tcW w:w="621" w:type="dxa"/>
            <w:tcBorders>
              <w:bottom w:val="nil"/>
            </w:tcBorders>
            <w:vAlign w:val="bottom"/>
            <w:tcPrChange w:id="12354" w:author="Στάθης Καπ" w:date="2023-03-07T04:29:00Z">
              <w:tcPr>
                <w:tcW w:w="621" w:type="dxa"/>
                <w:vAlign w:val="bottom"/>
              </w:tcPr>
            </w:tcPrChange>
          </w:tcPr>
          <w:p w14:paraId="4641CF71" w14:textId="1EBDECD5" w:rsidR="009B17D5" w:rsidRPr="00AC6F02" w:rsidRDefault="009B17D5" w:rsidP="009B17D5">
            <w:pPr>
              <w:jc w:val="center"/>
              <w:rPr>
                <w:ins w:id="12355" w:author="Στάθης Καπ" w:date="2023-03-03T03:26:00Z"/>
                <w:rFonts w:cstheme="minorHAnsi"/>
                <w:sz w:val="16"/>
                <w:szCs w:val="16"/>
              </w:rPr>
            </w:pPr>
            <w:ins w:id="12356" w:author="Στάθης Καπ" w:date="2023-03-03T03:27:00Z">
              <w:r w:rsidRPr="00AC6F02">
                <w:rPr>
                  <w:rFonts w:ascii="Calibri" w:hAnsi="Calibri" w:cs="Calibri"/>
                  <w:color w:val="000000"/>
                  <w:sz w:val="16"/>
                  <w:szCs w:val="16"/>
                  <w:rPrChange w:id="12357" w:author="Στάθης Καπ" w:date="2023-03-03T03:27:00Z">
                    <w:rPr>
                      <w:rFonts w:ascii="Calibri" w:hAnsi="Calibri" w:cs="Calibri"/>
                      <w:color w:val="000000"/>
                      <w:sz w:val="18"/>
                      <w:szCs w:val="18"/>
                    </w:rPr>
                  </w:rPrChange>
                </w:rPr>
                <w:t>3.48</w:t>
              </w:r>
            </w:ins>
          </w:p>
        </w:tc>
        <w:tc>
          <w:tcPr>
            <w:tcW w:w="669" w:type="dxa"/>
            <w:tcBorders>
              <w:bottom w:val="nil"/>
            </w:tcBorders>
            <w:vAlign w:val="center"/>
            <w:tcPrChange w:id="12358" w:author="Στάθης Καπ" w:date="2023-03-07T04:29:00Z">
              <w:tcPr>
                <w:tcW w:w="669" w:type="dxa"/>
                <w:vAlign w:val="center"/>
              </w:tcPr>
            </w:tcPrChange>
          </w:tcPr>
          <w:p w14:paraId="65C00E65" w14:textId="7E1462D4" w:rsidR="009B17D5" w:rsidRPr="00AC6F02" w:rsidRDefault="009B17D5" w:rsidP="009B17D5">
            <w:pPr>
              <w:jc w:val="center"/>
              <w:rPr>
                <w:ins w:id="12359" w:author="Στάθης Καπ" w:date="2023-03-03T03:26:00Z"/>
                <w:rFonts w:cstheme="minorHAnsi"/>
                <w:sz w:val="16"/>
                <w:szCs w:val="16"/>
              </w:rPr>
            </w:pPr>
            <w:ins w:id="12360" w:author="Στάθης Καπ" w:date="2023-03-03T06:09:00Z">
              <w:r>
                <w:rPr>
                  <w:rFonts w:ascii="Calibri" w:hAnsi="Calibri" w:cstheme="minorHAnsi"/>
                  <w:color w:val="000000"/>
                  <w:sz w:val="16"/>
                  <w:szCs w:val="16"/>
                </w:rPr>
                <w:t>6.23</w:t>
              </w:r>
            </w:ins>
          </w:p>
        </w:tc>
        <w:tc>
          <w:tcPr>
            <w:tcW w:w="543" w:type="dxa"/>
            <w:tcBorders>
              <w:bottom w:val="nil"/>
            </w:tcBorders>
            <w:vAlign w:val="bottom"/>
            <w:tcPrChange w:id="12361" w:author="Στάθης Καπ" w:date="2023-03-07T04:29:00Z">
              <w:tcPr>
                <w:tcW w:w="543" w:type="dxa"/>
                <w:vAlign w:val="bottom"/>
              </w:tcPr>
            </w:tcPrChange>
          </w:tcPr>
          <w:p w14:paraId="13F52B8F" w14:textId="0B89EEB2" w:rsidR="009B17D5" w:rsidRPr="00AC6F02" w:rsidRDefault="009B17D5" w:rsidP="009B17D5">
            <w:pPr>
              <w:jc w:val="center"/>
              <w:rPr>
                <w:ins w:id="12362" w:author="Στάθης Καπ" w:date="2023-03-03T03:26:00Z"/>
                <w:rFonts w:cstheme="minorHAnsi"/>
                <w:sz w:val="16"/>
                <w:szCs w:val="16"/>
              </w:rPr>
            </w:pPr>
            <w:ins w:id="12363" w:author="Στάθης Καπ" w:date="2023-03-03T03:27:00Z">
              <w:r w:rsidRPr="00AC6F02">
                <w:rPr>
                  <w:rFonts w:ascii="Calibri" w:hAnsi="Calibri" w:cs="Calibri"/>
                  <w:color w:val="000000"/>
                  <w:sz w:val="16"/>
                  <w:szCs w:val="16"/>
                  <w:rPrChange w:id="12364" w:author="Στάθης Καπ" w:date="2023-03-03T03:27:00Z">
                    <w:rPr>
                      <w:rFonts w:ascii="Calibri" w:hAnsi="Calibri" w:cs="Calibri"/>
                      <w:color w:val="000000"/>
                      <w:sz w:val="18"/>
                      <w:szCs w:val="18"/>
                    </w:rPr>
                  </w:rPrChange>
                </w:rPr>
                <w:t>987</w:t>
              </w:r>
            </w:ins>
          </w:p>
        </w:tc>
        <w:tc>
          <w:tcPr>
            <w:tcW w:w="621" w:type="dxa"/>
            <w:tcBorders>
              <w:bottom w:val="nil"/>
            </w:tcBorders>
            <w:vAlign w:val="bottom"/>
            <w:tcPrChange w:id="12365" w:author="Στάθης Καπ" w:date="2023-03-07T04:29:00Z">
              <w:tcPr>
                <w:tcW w:w="621" w:type="dxa"/>
                <w:vAlign w:val="bottom"/>
              </w:tcPr>
            </w:tcPrChange>
          </w:tcPr>
          <w:p w14:paraId="3F94D1E2" w14:textId="467F764D" w:rsidR="009B17D5" w:rsidRPr="00AC6F02" w:rsidRDefault="009B17D5" w:rsidP="009B17D5">
            <w:pPr>
              <w:jc w:val="center"/>
              <w:rPr>
                <w:ins w:id="12366" w:author="Στάθης Καπ" w:date="2023-03-03T03:26:00Z"/>
                <w:rFonts w:cstheme="minorHAnsi"/>
                <w:sz w:val="16"/>
                <w:szCs w:val="16"/>
              </w:rPr>
            </w:pPr>
            <w:ins w:id="12367" w:author="Στάθης Καπ" w:date="2023-03-03T03:27:00Z">
              <w:r w:rsidRPr="00AC6F02">
                <w:rPr>
                  <w:rFonts w:ascii="Calibri" w:hAnsi="Calibri" w:cs="Calibri"/>
                  <w:color w:val="000000"/>
                  <w:sz w:val="16"/>
                  <w:szCs w:val="16"/>
                  <w:rPrChange w:id="12368" w:author="Στάθης Καπ" w:date="2023-03-03T03:27:00Z">
                    <w:rPr>
                      <w:rFonts w:ascii="Calibri" w:hAnsi="Calibri" w:cs="Calibri"/>
                      <w:color w:val="000000"/>
                      <w:sz w:val="18"/>
                      <w:szCs w:val="18"/>
                    </w:rPr>
                  </w:rPrChange>
                </w:rPr>
                <w:t>1.456</w:t>
              </w:r>
            </w:ins>
          </w:p>
        </w:tc>
        <w:tc>
          <w:tcPr>
            <w:tcW w:w="669" w:type="dxa"/>
            <w:tcBorders>
              <w:bottom w:val="nil"/>
            </w:tcBorders>
            <w:vAlign w:val="center"/>
            <w:tcPrChange w:id="12369" w:author="Στάθης Καπ" w:date="2023-03-07T04:29:00Z">
              <w:tcPr>
                <w:tcW w:w="669" w:type="dxa"/>
                <w:vAlign w:val="center"/>
              </w:tcPr>
            </w:tcPrChange>
          </w:tcPr>
          <w:p w14:paraId="4B44A923" w14:textId="28B911F7" w:rsidR="009B17D5" w:rsidRPr="00AC6F02" w:rsidRDefault="009B17D5" w:rsidP="009B17D5">
            <w:pPr>
              <w:jc w:val="center"/>
              <w:rPr>
                <w:ins w:id="12370" w:author="Στάθης Καπ" w:date="2023-03-03T03:26:00Z"/>
                <w:rFonts w:cstheme="minorHAnsi"/>
                <w:sz w:val="16"/>
                <w:szCs w:val="16"/>
              </w:rPr>
            </w:pPr>
            <w:ins w:id="12371" w:author="Στάθης Καπ" w:date="2023-03-03T06:09:00Z">
              <w:r>
                <w:rPr>
                  <w:rFonts w:ascii="Calibri" w:hAnsi="Calibri" w:cstheme="minorHAnsi"/>
                  <w:color w:val="000000"/>
                  <w:sz w:val="16"/>
                  <w:szCs w:val="16"/>
                </w:rPr>
                <w:t>2.18</w:t>
              </w:r>
            </w:ins>
          </w:p>
        </w:tc>
        <w:tc>
          <w:tcPr>
            <w:tcW w:w="508" w:type="dxa"/>
            <w:tcBorders>
              <w:bottom w:val="nil"/>
            </w:tcBorders>
            <w:vAlign w:val="bottom"/>
            <w:tcPrChange w:id="12372" w:author="Στάθης Καπ" w:date="2023-03-07T04:29:00Z">
              <w:tcPr>
                <w:tcW w:w="508" w:type="dxa"/>
                <w:vAlign w:val="bottom"/>
              </w:tcPr>
            </w:tcPrChange>
          </w:tcPr>
          <w:p w14:paraId="24197BFB" w14:textId="1183C7E0" w:rsidR="009B17D5" w:rsidRPr="00AC6F02" w:rsidRDefault="009B17D5" w:rsidP="009B17D5">
            <w:pPr>
              <w:jc w:val="center"/>
              <w:rPr>
                <w:ins w:id="12373" w:author="Στάθης Καπ" w:date="2023-03-03T03:26:00Z"/>
                <w:rFonts w:cstheme="minorHAnsi"/>
                <w:sz w:val="16"/>
                <w:szCs w:val="16"/>
              </w:rPr>
            </w:pPr>
            <w:ins w:id="12374" w:author="Στάθης Καπ" w:date="2023-03-03T03:27:00Z">
              <w:r w:rsidRPr="00AC6F02">
                <w:rPr>
                  <w:rFonts w:ascii="Calibri" w:hAnsi="Calibri" w:cs="Calibri"/>
                  <w:color w:val="000000"/>
                  <w:sz w:val="16"/>
                  <w:szCs w:val="16"/>
                  <w:rPrChange w:id="12375" w:author="Στάθης Καπ" w:date="2023-03-03T03:27:00Z">
                    <w:rPr>
                      <w:rFonts w:ascii="Calibri" w:hAnsi="Calibri" w:cs="Calibri"/>
                      <w:color w:val="000000"/>
                      <w:sz w:val="18"/>
                      <w:szCs w:val="18"/>
                    </w:rPr>
                  </w:rPrChange>
                </w:rPr>
                <w:t>933</w:t>
              </w:r>
            </w:ins>
          </w:p>
        </w:tc>
        <w:tc>
          <w:tcPr>
            <w:tcW w:w="541" w:type="dxa"/>
            <w:tcBorders>
              <w:bottom w:val="nil"/>
            </w:tcBorders>
            <w:vAlign w:val="bottom"/>
            <w:tcPrChange w:id="12376" w:author="Στάθης Καπ" w:date="2023-03-07T04:29:00Z">
              <w:tcPr>
                <w:tcW w:w="541" w:type="dxa"/>
                <w:vAlign w:val="bottom"/>
              </w:tcPr>
            </w:tcPrChange>
          </w:tcPr>
          <w:p w14:paraId="00B624FA" w14:textId="5AEF8174" w:rsidR="009B17D5" w:rsidRPr="00AC6F02" w:rsidRDefault="009B17D5" w:rsidP="009B17D5">
            <w:pPr>
              <w:jc w:val="center"/>
              <w:rPr>
                <w:ins w:id="12377" w:author="Στάθης Καπ" w:date="2023-03-03T03:26:00Z"/>
                <w:rFonts w:cstheme="minorHAnsi"/>
                <w:sz w:val="16"/>
                <w:szCs w:val="16"/>
              </w:rPr>
            </w:pPr>
            <w:ins w:id="12378" w:author="Στάθης Καπ" w:date="2023-03-03T03:27:00Z">
              <w:r w:rsidRPr="00AC6F02">
                <w:rPr>
                  <w:rFonts w:ascii="Calibri" w:hAnsi="Calibri" w:cs="Calibri"/>
                  <w:color w:val="000000"/>
                  <w:sz w:val="16"/>
                  <w:szCs w:val="16"/>
                  <w:rPrChange w:id="12379" w:author="Στάθης Καπ" w:date="2023-03-03T03:27:00Z">
                    <w:rPr>
                      <w:rFonts w:ascii="Calibri" w:hAnsi="Calibri" w:cs="Calibri"/>
                      <w:color w:val="000000"/>
                      <w:sz w:val="18"/>
                      <w:szCs w:val="18"/>
                    </w:rPr>
                  </w:rPrChange>
                </w:rPr>
                <w:t>1.264</w:t>
              </w:r>
            </w:ins>
          </w:p>
        </w:tc>
        <w:tc>
          <w:tcPr>
            <w:tcW w:w="589" w:type="dxa"/>
            <w:tcBorders>
              <w:bottom w:val="nil"/>
            </w:tcBorders>
            <w:vAlign w:val="center"/>
            <w:tcPrChange w:id="12380" w:author="Στάθης Καπ" w:date="2023-03-07T04:29:00Z">
              <w:tcPr>
                <w:tcW w:w="589" w:type="dxa"/>
                <w:vAlign w:val="center"/>
              </w:tcPr>
            </w:tcPrChange>
          </w:tcPr>
          <w:p w14:paraId="66B547A9" w14:textId="1739D8AA" w:rsidR="009B17D5" w:rsidRPr="00AC6F02" w:rsidRDefault="009B17D5" w:rsidP="009B17D5">
            <w:pPr>
              <w:jc w:val="center"/>
              <w:rPr>
                <w:ins w:id="12381" w:author="Στάθης Καπ" w:date="2023-03-03T03:26:00Z"/>
                <w:rFonts w:cstheme="minorHAnsi"/>
                <w:sz w:val="16"/>
                <w:szCs w:val="16"/>
              </w:rPr>
            </w:pPr>
            <w:ins w:id="12382" w:author="Στάθης Καπ" w:date="2023-03-03T06:10:00Z">
              <w:r>
                <w:rPr>
                  <w:rFonts w:ascii="Calibri" w:hAnsi="Calibri" w:cstheme="minorHAnsi"/>
                  <w:color w:val="000000"/>
                  <w:sz w:val="16"/>
                  <w:szCs w:val="16"/>
                </w:rPr>
                <w:t>7.53</w:t>
              </w:r>
            </w:ins>
          </w:p>
        </w:tc>
        <w:tc>
          <w:tcPr>
            <w:tcW w:w="463" w:type="dxa"/>
            <w:tcBorders>
              <w:bottom w:val="nil"/>
            </w:tcBorders>
            <w:vAlign w:val="bottom"/>
            <w:tcPrChange w:id="12383" w:author="Στάθης Καπ" w:date="2023-03-07T04:29:00Z">
              <w:tcPr>
                <w:tcW w:w="463" w:type="dxa"/>
                <w:vAlign w:val="bottom"/>
              </w:tcPr>
            </w:tcPrChange>
          </w:tcPr>
          <w:p w14:paraId="538B0B1E" w14:textId="6CA8BF48" w:rsidR="009B17D5" w:rsidRPr="00AC6F02" w:rsidRDefault="009B17D5" w:rsidP="009B17D5">
            <w:pPr>
              <w:jc w:val="center"/>
              <w:rPr>
                <w:ins w:id="12384" w:author="Στάθης Καπ" w:date="2023-03-03T03:26:00Z"/>
                <w:rFonts w:cstheme="minorHAnsi"/>
                <w:sz w:val="16"/>
                <w:szCs w:val="16"/>
              </w:rPr>
            </w:pPr>
            <w:ins w:id="12385" w:author="Στάθης Καπ" w:date="2023-03-03T03:27:00Z">
              <w:r w:rsidRPr="00AC6F02">
                <w:rPr>
                  <w:rFonts w:ascii="Calibri" w:hAnsi="Calibri" w:cs="Calibri"/>
                  <w:color w:val="000000"/>
                  <w:sz w:val="16"/>
                  <w:szCs w:val="16"/>
                  <w:rPrChange w:id="12386" w:author="Στάθης Καπ" w:date="2023-03-03T03:27:00Z">
                    <w:rPr>
                      <w:rFonts w:ascii="Calibri" w:hAnsi="Calibri" w:cs="Calibri"/>
                      <w:color w:val="000000"/>
                      <w:sz w:val="18"/>
                      <w:szCs w:val="18"/>
                    </w:rPr>
                  </w:rPrChange>
                </w:rPr>
                <w:t>943</w:t>
              </w:r>
            </w:ins>
          </w:p>
        </w:tc>
        <w:tc>
          <w:tcPr>
            <w:tcW w:w="541" w:type="dxa"/>
            <w:tcBorders>
              <w:bottom w:val="nil"/>
            </w:tcBorders>
            <w:vAlign w:val="bottom"/>
            <w:tcPrChange w:id="12387" w:author="Στάθης Καπ" w:date="2023-03-07T04:29:00Z">
              <w:tcPr>
                <w:tcW w:w="541" w:type="dxa"/>
                <w:vAlign w:val="bottom"/>
              </w:tcPr>
            </w:tcPrChange>
          </w:tcPr>
          <w:p w14:paraId="18365258" w14:textId="5C28AE9F" w:rsidR="009B17D5" w:rsidRPr="00AC6F02" w:rsidRDefault="009B17D5" w:rsidP="009B17D5">
            <w:pPr>
              <w:jc w:val="center"/>
              <w:rPr>
                <w:ins w:id="12388" w:author="Στάθης Καπ" w:date="2023-03-03T03:26:00Z"/>
                <w:rFonts w:cstheme="minorHAnsi"/>
                <w:sz w:val="16"/>
                <w:szCs w:val="16"/>
              </w:rPr>
            </w:pPr>
            <w:ins w:id="12389" w:author="Στάθης Καπ" w:date="2023-03-03T03:27:00Z">
              <w:r w:rsidRPr="00AC6F02">
                <w:rPr>
                  <w:rFonts w:ascii="Calibri" w:hAnsi="Calibri" w:cs="Calibri"/>
                  <w:color w:val="000000"/>
                  <w:sz w:val="16"/>
                  <w:szCs w:val="16"/>
                  <w:rPrChange w:id="12390" w:author="Στάθης Καπ" w:date="2023-03-03T03:27:00Z">
                    <w:rPr>
                      <w:rFonts w:ascii="Calibri" w:hAnsi="Calibri" w:cs="Calibri"/>
                      <w:color w:val="000000"/>
                      <w:sz w:val="18"/>
                      <w:szCs w:val="18"/>
                    </w:rPr>
                  </w:rPrChange>
                </w:rPr>
                <w:t>1.011</w:t>
              </w:r>
            </w:ins>
          </w:p>
        </w:tc>
        <w:tc>
          <w:tcPr>
            <w:tcW w:w="589" w:type="dxa"/>
            <w:tcBorders>
              <w:bottom w:val="nil"/>
            </w:tcBorders>
            <w:vAlign w:val="center"/>
            <w:tcPrChange w:id="12391" w:author="Στάθης Καπ" w:date="2023-03-07T04:29:00Z">
              <w:tcPr>
                <w:tcW w:w="589" w:type="dxa"/>
                <w:vAlign w:val="center"/>
              </w:tcPr>
            </w:tcPrChange>
          </w:tcPr>
          <w:p w14:paraId="7701C8A4" w14:textId="099C89F7" w:rsidR="009B17D5" w:rsidRPr="00AC6F02" w:rsidRDefault="009B17D5" w:rsidP="009B17D5">
            <w:pPr>
              <w:jc w:val="center"/>
              <w:rPr>
                <w:ins w:id="12392" w:author="Στάθης Καπ" w:date="2023-03-03T03:26:00Z"/>
                <w:rFonts w:cstheme="minorHAnsi"/>
                <w:sz w:val="16"/>
                <w:szCs w:val="16"/>
              </w:rPr>
            </w:pPr>
            <w:ins w:id="12393" w:author="Στάθης Καπ" w:date="2023-03-03T06:10:00Z">
              <w:r>
                <w:rPr>
                  <w:rFonts w:ascii="Calibri" w:hAnsi="Calibri" w:cstheme="minorHAnsi"/>
                  <w:color w:val="000000"/>
                  <w:sz w:val="16"/>
                  <w:szCs w:val="16"/>
                </w:rPr>
                <w:t>6.54</w:t>
              </w:r>
            </w:ins>
          </w:p>
        </w:tc>
      </w:tr>
      <w:tr w:rsidR="009B17D5" w14:paraId="1CF7AB61" w14:textId="77777777" w:rsidTr="00DD03FB">
        <w:trPr>
          <w:ins w:id="12394" w:author="Στάθης Καπ" w:date="2023-03-03T03:26:00Z"/>
        </w:trPr>
        <w:tc>
          <w:tcPr>
            <w:tcW w:w="515" w:type="dxa"/>
            <w:tcBorders>
              <w:top w:val="nil"/>
              <w:bottom w:val="nil"/>
              <w:right w:val="single" w:sz="4" w:space="0" w:color="auto"/>
            </w:tcBorders>
            <w:shd w:val="clear" w:color="auto" w:fill="E7E6E6" w:themeFill="background2"/>
            <w:vAlign w:val="center"/>
            <w:tcPrChange w:id="12395" w:author="Στάθης Καπ" w:date="2023-03-07T04:29:00Z">
              <w:tcPr>
                <w:tcW w:w="515" w:type="dxa"/>
                <w:vAlign w:val="center"/>
              </w:tcPr>
            </w:tcPrChange>
          </w:tcPr>
          <w:p w14:paraId="03190BC5" w14:textId="1078683A" w:rsidR="009B17D5" w:rsidRPr="00AC6F02" w:rsidRDefault="009B17D5" w:rsidP="009B17D5">
            <w:pPr>
              <w:jc w:val="center"/>
              <w:rPr>
                <w:ins w:id="12396" w:author="Στάθης Καπ" w:date="2023-03-03T03:26:00Z"/>
                <w:sz w:val="16"/>
                <w:szCs w:val="16"/>
              </w:rPr>
            </w:pPr>
            <w:ins w:id="12397" w:author="Στάθης Καπ" w:date="2023-03-03T03:27:00Z">
              <w:r w:rsidRPr="00AC6F02">
                <w:rPr>
                  <w:sz w:val="16"/>
                  <w:szCs w:val="16"/>
                  <w:rPrChange w:id="12398" w:author="Στάθης Καπ" w:date="2023-03-03T03:27:00Z">
                    <w:rPr>
                      <w:sz w:val="18"/>
                      <w:szCs w:val="18"/>
                    </w:rPr>
                  </w:rPrChange>
                </w:rPr>
                <w:t>pr07</w:t>
              </w:r>
            </w:ins>
          </w:p>
        </w:tc>
        <w:tc>
          <w:tcPr>
            <w:tcW w:w="560" w:type="dxa"/>
            <w:tcBorders>
              <w:top w:val="nil"/>
              <w:left w:val="single" w:sz="4" w:space="0" w:color="auto"/>
              <w:bottom w:val="nil"/>
            </w:tcBorders>
            <w:tcPrChange w:id="12399" w:author="Στάθης Καπ" w:date="2023-03-07T04:29:00Z">
              <w:tcPr>
                <w:tcW w:w="560" w:type="dxa"/>
              </w:tcPr>
            </w:tcPrChange>
          </w:tcPr>
          <w:p w14:paraId="72E5484C" w14:textId="0BE83353" w:rsidR="009B17D5" w:rsidRPr="00AC6F02" w:rsidRDefault="009B17D5" w:rsidP="009B17D5">
            <w:pPr>
              <w:jc w:val="center"/>
              <w:rPr>
                <w:ins w:id="12400" w:author="Στάθης Καπ" w:date="2023-03-03T03:26:00Z"/>
                <w:rFonts w:cstheme="minorHAnsi"/>
                <w:sz w:val="16"/>
                <w:szCs w:val="16"/>
              </w:rPr>
            </w:pPr>
            <w:ins w:id="12401" w:author="Στάθης Καπ" w:date="2023-03-03T03:27:00Z">
              <w:r w:rsidRPr="00AC6F02">
                <w:rPr>
                  <w:sz w:val="16"/>
                  <w:szCs w:val="16"/>
                  <w:rPrChange w:id="12402" w:author="Στάθης Καπ" w:date="2023-03-03T03:27:00Z">
                    <w:rPr>
                      <w:sz w:val="18"/>
                      <w:szCs w:val="18"/>
                    </w:rPr>
                  </w:rPrChange>
                </w:rPr>
                <w:t>566</w:t>
              </w:r>
            </w:ins>
          </w:p>
        </w:tc>
        <w:tc>
          <w:tcPr>
            <w:tcW w:w="855" w:type="dxa"/>
            <w:tcBorders>
              <w:top w:val="nil"/>
              <w:bottom w:val="nil"/>
            </w:tcBorders>
            <w:tcPrChange w:id="12403" w:author="Στάθης Καπ" w:date="2023-03-07T04:29:00Z">
              <w:tcPr>
                <w:tcW w:w="855" w:type="dxa"/>
              </w:tcPr>
            </w:tcPrChange>
          </w:tcPr>
          <w:p w14:paraId="6113939B" w14:textId="04979B55" w:rsidR="009B17D5" w:rsidRPr="00AC6F02" w:rsidRDefault="009B17D5" w:rsidP="009B17D5">
            <w:pPr>
              <w:jc w:val="center"/>
              <w:rPr>
                <w:ins w:id="12404" w:author="Στάθης Καπ" w:date="2023-03-03T03:26:00Z"/>
                <w:rFonts w:cstheme="minorHAnsi"/>
                <w:sz w:val="16"/>
                <w:szCs w:val="16"/>
              </w:rPr>
            </w:pPr>
            <w:ins w:id="12405" w:author="Στάθης Καπ" w:date="2023-03-03T03:27:00Z">
              <w:r w:rsidRPr="00AC6F02">
                <w:rPr>
                  <w:sz w:val="16"/>
                  <w:szCs w:val="16"/>
                  <w:rPrChange w:id="12406" w:author="Στάθης Καπ" w:date="2023-03-03T03:27:00Z">
                    <w:rPr>
                      <w:sz w:val="18"/>
                      <w:szCs w:val="18"/>
                    </w:rPr>
                  </w:rPrChange>
                </w:rPr>
                <w:t>552</w:t>
              </w:r>
            </w:ins>
          </w:p>
        </w:tc>
        <w:tc>
          <w:tcPr>
            <w:tcW w:w="544" w:type="dxa"/>
            <w:tcBorders>
              <w:top w:val="nil"/>
              <w:bottom w:val="nil"/>
            </w:tcBorders>
            <w:vAlign w:val="bottom"/>
            <w:tcPrChange w:id="12407" w:author="Στάθης Καπ" w:date="2023-03-07T04:29:00Z">
              <w:tcPr>
                <w:tcW w:w="544" w:type="dxa"/>
                <w:vAlign w:val="bottom"/>
              </w:tcPr>
            </w:tcPrChange>
          </w:tcPr>
          <w:p w14:paraId="471285CA" w14:textId="69867FAC" w:rsidR="009B17D5" w:rsidRPr="00AC6F02" w:rsidRDefault="009B17D5" w:rsidP="009B17D5">
            <w:pPr>
              <w:jc w:val="center"/>
              <w:rPr>
                <w:ins w:id="12408" w:author="Στάθης Καπ" w:date="2023-03-03T03:26:00Z"/>
                <w:rFonts w:cstheme="minorHAnsi"/>
                <w:sz w:val="16"/>
                <w:szCs w:val="16"/>
              </w:rPr>
            </w:pPr>
            <w:ins w:id="12409" w:author="Στάθης Καπ" w:date="2023-03-03T03:27:00Z">
              <w:r w:rsidRPr="00AC6F02">
                <w:rPr>
                  <w:rFonts w:ascii="Calibri" w:hAnsi="Calibri" w:cs="Calibri"/>
                  <w:color w:val="000000"/>
                  <w:sz w:val="16"/>
                  <w:szCs w:val="16"/>
                  <w:rPrChange w:id="12410" w:author="Στάθης Καπ" w:date="2023-03-03T03:27:00Z">
                    <w:rPr>
                      <w:rFonts w:ascii="Calibri" w:hAnsi="Calibri" w:cs="Calibri"/>
                      <w:color w:val="000000"/>
                      <w:sz w:val="18"/>
                      <w:szCs w:val="18"/>
                    </w:rPr>
                  </w:rPrChange>
                </w:rPr>
                <w:t>541</w:t>
              </w:r>
            </w:ins>
          </w:p>
        </w:tc>
        <w:tc>
          <w:tcPr>
            <w:tcW w:w="621" w:type="dxa"/>
            <w:tcBorders>
              <w:top w:val="nil"/>
              <w:bottom w:val="nil"/>
            </w:tcBorders>
            <w:vAlign w:val="bottom"/>
            <w:tcPrChange w:id="12411" w:author="Στάθης Καπ" w:date="2023-03-07T04:29:00Z">
              <w:tcPr>
                <w:tcW w:w="621" w:type="dxa"/>
                <w:vAlign w:val="bottom"/>
              </w:tcPr>
            </w:tcPrChange>
          </w:tcPr>
          <w:p w14:paraId="2CA3601D" w14:textId="21095618" w:rsidR="009B17D5" w:rsidRPr="00AC6F02" w:rsidRDefault="009B17D5" w:rsidP="009B17D5">
            <w:pPr>
              <w:jc w:val="center"/>
              <w:rPr>
                <w:ins w:id="12412" w:author="Στάθης Καπ" w:date="2023-03-03T03:26:00Z"/>
                <w:rFonts w:cstheme="minorHAnsi"/>
                <w:sz w:val="16"/>
                <w:szCs w:val="16"/>
              </w:rPr>
            </w:pPr>
            <w:ins w:id="12413" w:author="Στάθης Καπ" w:date="2023-03-03T03:27:00Z">
              <w:r w:rsidRPr="00AC6F02">
                <w:rPr>
                  <w:rFonts w:ascii="Calibri" w:hAnsi="Calibri" w:cs="Calibri"/>
                  <w:color w:val="000000"/>
                  <w:sz w:val="16"/>
                  <w:szCs w:val="16"/>
                  <w:rPrChange w:id="12414" w:author="Στάθης Καπ" w:date="2023-03-03T03:27:00Z">
                    <w:rPr>
                      <w:rFonts w:ascii="Calibri" w:hAnsi="Calibri" w:cs="Calibri"/>
                      <w:color w:val="000000"/>
                      <w:sz w:val="18"/>
                      <w:szCs w:val="18"/>
                    </w:rPr>
                  </w:rPrChange>
                </w:rPr>
                <w:t>0.261</w:t>
              </w:r>
            </w:ins>
          </w:p>
        </w:tc>
        <w:tc>
          <w:tcPr>
            <w:tcW w:w="669" w:type="dxa"/>
            <w:tcBorders>
              <w:top w:val="nil"/>
              <w:bottom w:val="nil"/>
            </w:tcBorders>
            <w:vAlign w:val="center"/>
            <w:tcPrChange w:id="12415" w:author="Στάθης Καπ" w:date="2023-03-07T04:29:00Z">
              <w:tcPr>
                <w:tcW w:w="669" w:type="dxa"/>
                <w:vAlign w:val="center"/>
              </w:tcPr>
            </w:tcPrChange>
          </w:tcPr>
          <w:p w14:paraId="12AB0830" w14:textId="6F2055A0" w:rsidR="009B17D5" w:rsidRPr="00AC6F02" w:rsidRDefault="009B17D5" w:rsidP="009B17D5">
            <w:pPr>
              <w:jc w:val="center"/>
              <w:rPr>
                <w:ins w:id="12416" w:author="Στάθης Καπ" w:date="2023-03-03T03:26:00Z"/>
                <w:rFonts w:cstheme="minorHAnsi"/>
                <w:sz w:val="16"/>
                <w:szCs w:val="16"/>
              </w:rPr>
            </w:pPr>
            <w:ins w:id="12417" w:author="Στάθης Καπ" w:date="2023-03-03T06:09:00Z">
              <w:r>
                <w:rPr>
                  <w:rFonts w:ascii="Calibri" w:hAnsi="Calibri" w:cstheme="minorHAnsi"/>
                  <w:color w:val="000000"/>
                  <w:sz w:val="16"/>
                  <w:szCs w:val="16"/>
                </w:rPr>
                <w:t>4.42</w:t>
              </w:r>
            </w:ins>
          </w:p>
        </w:tc>
        <w:tc>
          <w:tcPr>
            <w:tcW w:w="543" w:type="dxa"/>
            <w:tcBorders>
              <w:top w:val="nil"/>
              <w:bottom w:val="nil"/>
            </w:tcBorders>
            <w:vAlign w:val="bottom"/>
            <w:tcPrChange w:id="12418" w:author="Στάθης Καπ" w:date="2023-03-07T04:29:00Z">
              <w:tcPr>
                <w:tcW w:w="543" w:type="dxa"/>
                <w:vAlign w:val="bottom"/>
              </w:tcPr>
            </w:tcPrChange>
          </w:tcPr>
          <w:p w14:paraId="4665D023" w14:textId="5D508CD9" w:rsidR="009B17D5" w:rsidRPr="00AC6F02" w:rsidRDefault="009B17D5" w:rsidP="009B17D5">
            <w:pPr>
              <w:jc w:val="center"/>
              <w:rPr>
                <w:ins w:id="12419" w:author="Στάθης Καπ" w:date="2023-03-03T03:26:00Z"/>
                <w:rFonts w:cstheme="minorHAnsi"/>
                <w:sz w:val="16"/>
                <w:szCs w:val="16"/>
              </w:rPr>
            </w:pPr>
            <w:ins w:id="12420" w:author="Στάθης Καπ" w:date="2023-03-03T03:27:00Z">
              <w:r w:rsidRPr="00AC6F02">
                <w:rPr>
                  <w:rFonts w:ascii="Calibri" w:hAnsi="Calibri" w:cs="Calibri"/>
                  <w:color w:val="000000"/>
                  <w:sz w:val="16"/>
                  <w:szCs w:val="16"/>
                  <w:rPrChange w:id="12421" w:author="Στάθης Καπ" w:date="2023-03-03T03:27:00Z">
                    <w:rPr>
                      <w:rFonts w:ascii="Calibri" w:hAnsi="Calibri" w:cs="Calibri"/>
                      <w:color w:val="000000"/>
                      <w:sz w:val="18"/>
                      <w:szCs w:val="18"/>
                    </w:rPr>
                  </w:rPrChange>
                </w:rPr>
                <w:t>498</w:t>
              </w:r>
            </w:ins>
          </w:p>
        </w:tc>
        <w:tc>
          <w:tcPr>
            <w:tcW w:w="621" w:type="dxa"/>
            <w:tcBorders>
              <w:top w:val="nil"/>
              <w:bottom w:val="nil"/>
            </w:tcBorders>
            <w:vAlign w:val="bottom"/>
            <w:tcPrChange w:id="12422" w:author="Στάθης Καπ" w:date="2023-03-07T04:29:00Z">
              <w:tcPr>
                <w:tcW w:w="621" w:type="dxa"/>
                <w:vAlign w:val="bottom"/>
              </w:tcPr>
            </w:tcPrChange>
          </w:tcPr>
          <w:p w14:paraId="4AEE991E" w14:textId="67B69891" w:rsidR="009B17D5" w:rsidRPr="00AC6F02" w:rsidRDefault="009B17D5" w:rsidP="009B17D5">
            <w:pPr>
              <w:jc w:val="center"/>
              <w:rPr>
                <w:ins w:id="12423" w:author="Στάθης Καπ" w:date="2023-03-03T03:26:00Z"/>
                <w:rFonts w:cstheme="minorHAnsi"/>
                <w:sz w:val="16"/>
                <w:szCs w:val="16"/>
              </w:rPr>
            </w:pPr>
            <w:ins w:id="12424" w:author="Στάθης Καπ" w:date="2023-03-03T03:27:00Z">
              <w:r w:rsidRPr="00AC6F02">
                <w:rPr>
                  <w:rFonts w:ascii="Calibri" w:hAnsi="Calibri" w:cs="Calibri"/>
                  <w:color w:val="000000"/>
                  <w:sz w:val="16"/>
                  <w:szCs w:val="16"/>
                  <w:rPrChange w:id="12425" w:author="Στάθης Καπ" w:date="2023-03-03T03:27:00Z">
                    <w:rPr>
                      <w:rFonts w:ascii="Calibri" w:hAnsi="Calibri" w:cs="Calibri"/>
                      <w:color w:val="000000"/>
                      <w:sz w:val="18"/>
                      <w:szCs w:val="18"/>
                    </w:rPr>
                  </w:rPrChange>
                </w:rPr>
                <w:t>0.167</w:t>
              </w:r>
            </w:ins>
          </w:p>
        </w:tc>
        <w:tc>
          <w:tcPr>
            <w:tcW w:w="669" w:type="dxa"/>
            <w:tcBorders>
              <w:top w:val="nil"/>
              <w:bottom w:val="nil"/>
            </w:tcBorders>
            <w:vAlign w:val="center"/>
            <w:tcPrChange w:id="12426" w:author="Στάθης Καπ" w:date="2023-03-07T04:29:00Z">
              <w:tcPr>
                <w:tcW w:w="669" w:type="dxa"/>
                <w:vAlign w:val="center"/>
              </w:tcPr>
            </w:tcPrChange>
          </w:tcPr>
          <w:p w14:paraId="3E74FBE6" w14:textId="5EF30C4B" w:rsidR="009B17D5" w:rsidRPr="00AC6F02" w:rsidRDefault="009B17D5" w:rsidP="009B17D5">
            <w:pPr>
              <w:jc w:val="center"/>
              <w:rPr>
                <w:ins w:id="12427" w:author="Στάθης Καπ" w:date="2023-03-03T03:26:00Z"/>
                <w:rFonts w:cstheme="minorHAnsi"/>
                <w:sz w:val="16"/>
                <w:szCs w:val="16"/>
              </w:rPr>
            </w:pPr>
            <w:ins w:id="12428" w:author="Στάθης Καπ" w:date="2023-03-03T06:09:00Z">
              <w:r>
                <w:rPr>
                  <w:rFonts w:ascii="Calibri" w:hAnsi="Calibri" w:cstheme="minorHAnsi"/>
                  <w:color w:val="000000"/>
                  <w:sz w:val="16"/>
                  <w:szCs w:val="16"/>
                </w:rPr>
                <w:t>7.95</w:t>
              </w:r>
            </w:ins>
          </w:p>
        </w:tc>
        <w:tc>
          <w:tcPr>
            <w:tcW w:w="508" w:type="dxa"/>
            <w:tcBorders>
              <w:top w:val="nil"/>
              <w:bottom w:val="nil"/>
            </w:tcBorders>
            <w:vAlign w:val="bottom"/>
            <w:tcPrChange w:id="12429" w:author="Στάθης Καπ" w:date="2023-03-07T04:29:00Z">
              <w:tcPr>
                <w:tcW w:w="508" w:type="dxa"/>
                <w:vAlign w:val="bottom"/>
              </w:tcPr>
            </w:tcPrChange>
          </w:tcPr>
          <w:p w14:paraId="28F084E4" w14:textId="3F711C47" w:rsidR="009B17D5" w:rsidRPr="00AC6F02" w:rsidRDefault="009B17D5" w:rsidP="009B17D5">
            <w:pPr>
              <w:jc w:val="center"/>
              <w:rPr>
                <w:ins w:id="12430" w:author="Στάθης Καπ" w:date="2023-03-03T03:26:00Z"/>
                <w:rFonts w:cstheme="minorHAnsi"/>
                <w:sz w:val="16"/>
                <w:szCs w:val="16"/>
              </w:rPr>
            </w:pPr>
            <w:ins w:id="12431" w:author="Στάθης Καπ" w:date="2023-03-03T03:27:00Z">
              <w:r w:rsidRPr="00AC6F02">
                <w:rPr>
                  <w:rFonts w:ascii="Calibri" w:hAnsi="Calibri" w:cs="Calibri"/>
                  <w:color w:val="000000"/>
                  <w:sz w:val="16"/>
                  <w:szCs w:val="16"/>
                  <w:rPrChange w:id="12432" w:author="Στάθης Καπ" w:date="2023-03-03T03:27:00Z">
                    <w:rPr>
                      <w:rFonts w:ascii="Calibri" w:hAnsi="Calibri" w:cs="Calibri"/>
                      <w:color w:val="000000"/>
                      <w:sz w:val="18"/>
                      <w:szCs w:val="18"/>
                    </w:rPr>
                  </w:rPrChange>
                </w:rPr>
                <w:t>444</w:t>
              </w:r>
            </w:ins>
          </w:p>
        </w:tc>
        <w:tc>
          <w:tcPr>
            <w:tcW w:w="541" w:type="dxa"/>
            <w:tcBorders>
              <w:top w:val="nil"/>
              <w:bottom w:val="nil"/>
            </w:tcBorders>
            <w:vAlign w:val="bottom"/>
            <w:tcPrChange w:id="12433" w:author="Στάθης Καπ" w:date="2023-03-07T04:29:00Z">
              <w:tcPr>
                <w:tcW w:w="541" w:type="dxa"/>
                <w:vAlign w:val="bottom"/>
              </w:tcPr>
            </w:tcPrChange>
          </w:tcPr>
          <w:p w14:paraId="2E26EC9B" w14:textId="2454C1EC" w:rsidR="009B17D5" w:rsidRPr="00AC6F02" w:rsidRDefault="009B17D5" w:rsidP="009B17D5">
            <w:pPr>
              <w:jc w:val="center"/>
              <w:rPr>
                <w:ins w:id="12434" w:author="Στάθης Καπ" w:date="2023-03-03T03:26:00Z"/>
                <w:rFonts w:cstheme="minorHAnsi"/>
                <w:sz w:val="16"/>
                <w:szCs w:val="16"/>
              </w:rPr>
            </w:pPr>
            <w:ins w:id="12435" w:author="Στάθης Καπ" w:date="2023-03-03T03:27:00Z">
              <w:r w:rsidRPr="00AC6F02">
                <w:rPr>
                  <w:rFonts w:ascii="Calibri" w:hAnsi="Calibri" w:cs="Calibri"/>
                  <w:color w:val="000000"/>
                  <w:sz w:val="16"/>
                  <w:szCs w:val="16"/>
                  <w:rPrChange w:id="12436" w:author="Στάθης Καπ" w:date="2023-03-03T03:27:00Z">
                    <w:rPr>
                      <w:rFonts w:ascii="Calibri" w:hAnsi="Calibri" w:cs="Calibri"/>
                      <w:color w:val="000000"/>
                      <w:sz w:val="18"/>
                      <w:szCs w:val="18"/>
                    </w:rPr>
                  </w:rPrChange>
                </w:rPr>
                <w:t>0.134</w:t>
              </w:r>
            </w:ins>
          </w:p>
        </w:tc>
        <w:tc>
          <w:tcPr>
            <w:tcW w:w="589" w:type="dxa"/>
            <w:tcBorders>
              <w:top w:val="nil"/>
              <w:bottom w:val="nil"/>
            </w:tcBorders>
            <w:vAlign w:val="center"/>
            <w:tcPrChange w:id="12437" w:author="Στάθης Καπ" w:date="2023-03-07T04:29:00Z">
              <w:tcPr>
                <w:tcW w:w="589" w:type="dxa"/>
                <w:vAlign w:val="center"/>
              </w:tcPr>
            </w:tcPrChange>
          </w:tcPr>
          <w:p w14:paraId="264FBE9E" w14:textId="2139C036" w:rsidR="009B17D5" w:rsidRPr="00AC6F02" w:rsidRDefault="009B17D5" w:rsidP="009B17D5">
            <w:pPr>
              <w:jc w:val="center"/>
              <w:rPr>
                <w:ins w:id="12438" w:author="Στάθης Καπ" w:date="2023-03-03T03:26:00Z"/>
                <w:rFonts w:cstheme="minorHAnsi"/>
                <w:sz w:val="16"/>
                <w:szCs w:val="16"/>
              </w:rPr>
            </w:pPr>
            <w:ins w:id="12439" w:author="Στάθης Καπ" w:date="2023-03-03T06:10:00Z">
              <w:r>
                <w:rPr>
                  <w:rFonts w:ascii="Calibri" w:hAnsi="Calibri" w:cstheme="minorHAnsi"/>
                  <w:color w:val="000000"/>
                  <w:sz w:val="16"/>
                  <w:szCs w:val="16"/>
                </w:rPr>
                <w:t>17.93</w:t>
              </w:r>
            </w:ins>
          </w:p>
        </w:tc>
        <w:tc>
          <w:tcPr>
            <w:tcW w:w="463" w:type="dxa"/>
            <w:tcBorders>
              <w:top w:val="nil"/>
              <w:bottom w:val="nil"/>
            </w:tcBorders>
            <w:vAlign w:val="bottom"/>
            <w:tcPrChange w:id="12440" w:author="Στάθης Καπ" w:date="2023-03-07T04:29:00Z">
              <w:tcPr>
                <w:tcW w:w="463" w:type="dxa"/>
                <w:vAlign w:val="bottom"/>
              </w:tcPr>
            </w:tcPrChange>
          </w:tcPr>
          <w:p w14:paraId="5C5071BD" w14:textId="39C874DF" w:rsidR="009B17D5" w:rsidRPr="00AC6F02" w:rsidRDefault="009B17D5" w:rsidP="009B17D5">
            <w:pPr>
              <w:jc w:val="center"/>
              <w:rPr>
                <w:ins w:id="12441" w:author="Στάθης Καπ" w:date="2023-03-03T03:26:00Z"/>
                <w:rFonts w:cstheme="minorHAnsi"/>
                <w:sz w:val="16"/>
                <w:szCs w:val="16"/>
              </w:rPr>
            </w:pPr>
            <w:ins w:id="12442" w:author="Στάθης Καπ" w:date="2023-03-03T03:27:00Z">
              <w:r w:rsidRPr="00AC6F02">
                <w:rPr>
                  <w:rFonts w:ascii="Calibri" w:hAnsi="Calibri" w:cs="Calibri"/>
                  <w:color w:val="000000"/>
                  <w:sz w:val="16"/>
                  <w:szCs w:val="16"/>
                  <w:rPrChange w:id="12443" w:author="Στάθης Καπ" w:date="2023-03-03T03:27:00Z">
                    <w:rPr>
                      <w:rFonts w:ascii="Calibri" w:hAnsi="Calibri" w:cs="Calibri"/>
                      <w:color w:val="000000"/>
                      <w:sz w:val="18"/>
                      <w:szCs w:val="18"/>
                    </w:rPr>
                  </w:rPrChange>
                </w:rPr>
                <w:t>517</w:t>
              </w:r>
            </w:ins>
          </w:p>
        </w:tc>
        <w:tc>
          <w:tcPr>
            <w:tcW w:w="541" w:type="dxa"/>
            <w:tcBorders>
              <w:top w:val="nil"/>
              <w:bottom w:val="nil"/>
            </w:tcBorders>
            <w:vAlign w:val="bottom"/>
            <w:tcPrChange w:id="12444" w:author="Στάθης Καπ" w:date="2023-03-07T04:29:00Z">
              <w:tcPr>
                <w:tcW w:w="541" w:type="dxa"/>
                <w:vAlign w:val="bottom"/>
              </w:tcPr>
            </w:tcPrChange>
          </w:tcPr>
          <w:p w14:paraId="15283E4C" w14:textId="3FB1152A" w:rsidR="009B17D5" w:rsidRPr="00AC6F02" w:rsidRDefault="009B17D5" w:rsidP="009B17D5">
            <w:pPr>
              <w:jc w:val="center"/>
              <w:rPr>
                <w:ins w:id="12445" w:author="Στάθης Καπ" w:date="2023-03-03T03:26:00Z"/>
                <w:rFonts w:cstheme="minorHAnsi"/>
                <w:sz w:val="16"/>
                <w:szCs w:val="16"/>
              </w:rPr>
            </w:pPr>
            <w:ins w:id="12446" w:author="Στάθης Καπ" w:date="2023-03-03T03:27:00Z">
              <w:r w:rsidRPr="00AC6F02">
                <w:rPr>
                  <w:rFonts w:ascii="Calibri" w:hAnsi="Calibri" w:cs="Calibri"/>
                  <w:color w:val="000000"/>
                  <w:sz w:val="16"/>
                  <w:szCs w:val="16"/>
                  <w:rPrChange w:id="12447" w:author="Στάθης Καπ" w:date="2023-03-03T03:27:00Z">
                    <w:rPr>
                      <w:rFonts w:ascii="Calibri" w:hAnsi="Calibri" w:cs="Calibri"/>
                      <w:color w:val="000000"/>
                      <w:sz w:val="18"/>
                      <w:szCs w:val="18"/>
                    </w:rPr>
                  </w:rPrChange>
                </w:rPr>
                <w:t>0.18</w:t>
              </w:r>
            </w:ins>
          </w:p>
        </w:tc>
        <w:tc>
          <w:tcPr>
            <w:tcW w:w="589" w:type="dxa"/>
            <w:tcBorders>
              <w:top w:val="nil"/>
              <w:bottom w:val="nil"/>
            </w:tcBorders>
            <w:vAlign w:val="center"/>
            <w:tcPrChange w:id="12448" w:author="Στάθης Καπ" w:date="2023-03-07T04:29:00Z">
              <w:tcPr>
                <w:tcW w:w="589" w:type="dxa"/>
                <w:vAlign w:val="center"/>
              </w:tcPr>
            </w:tcPrChange>
          </w:tcPr>
          <w:p w14:paraId="43EAACE5" w14:textId="55657516" w:rsidR="009B17D5" w:rsidRPr="00AC6F02" w:rsidRDefault="009B17D5" w:rsidP="009B17D5">
            <w:pPr>
              <w:jc w:val="center"/>
              <w:rPr>
                <w:ins w:id="12449" w:author="Στάθης Καπ" w:date="2023-03-03T03:26:00Z"/>
                <w:rFonts w:cstheme="minorHAnsi"/>
                <w:sz w:val="16"/>
                <w:szCs w:val="16"/>
              </w:rPr>
            </w:pPr>
            <w:ins w:id="12450" w:author="Στάθης Καπ" w:date="2023-03-03T06:10:00Z">
              <w:r>
                <w:rPr>
                  <w:rFonts w:ascii="Calibri" w:hAnsi="Calibri" w:cstheme="minorHAnsi"/>
                  <w:color w:val="000000"/>
                  <w:sz w:val="16"/>
                  <w:szCs w:val="16"/>
                </w:rPr>
                <w:t>4.44</w:t>
              </w:r>
            </w:ins>
          </w:p>
        </w:tc>
      </w:tr>
      <w:tr w:rsidR="009B17D5" w14:paraId="0CB88B2E" w14:textId="77777777" w:rsidTr="00DD03FB">
        <w:trPr>
          <w:ins w:id="12451" w:author="Στάθης Καπ" w:date="2023-03-03T03:26:00Z"/>
        </w:trPr>
        <w:tc>
          <w:tcPr>
            <w:tcW w:w="515" w:type="dxa"/>
            <w:tcBorders>
              <w:top w:val="nil"/>
              <w:bottom w:val="nil"/>
              <w:right w:val="single" w:sz="4" w:space="0" w:color="auto"/>
            </w:tcBorders>
            <w:shd w:val="clear" w:color="auto" w:fill="E7E6E6" w:themeFill="background2"/>
            <w:vAlign w:val="center"/>
            <w:tcPrChange w:id="12452" w:author="Στάθης Καπ" w:date="2023-03-07T04:29:00Z">
              <w:tcPr>
                <w:tcW w:w="515" w:type="dxa"/>
                <w:vAlign w:val="center"/>
              </w:tcPr>
            </w:tcPrChange>
          </w:tcPr>
          <w:p w14:paraId="64766813" w14:textId="2FA79E2F" w:rsidR="009B17D5" w:rsidRPr="00AC6F02" w:rsidRDefault="009B17D5" w:rsidP="009B17D5">
            <w:pPr>
              <w:jc w:val="center"/>
              <w:rPr>
                <w:ins w:id="12453" w:author="Στάθης Καπ" w:date="2023-03-03T03:26:00Z"/>
                <w:sz w:val="16"/>
                <w:szCs w:val="16"/>
              </w:rPr>
            </w:pPr>
            <w:ins w:id="12454" w:author="Στάθης Καπ" w:date="2023-03-03T03:27:00Z">
              <w:r w:rsidRPr="00AC6F02">
                <w:rPr>
                  <w:sz w:val="16"/>
                  <w:szCs w:val="16"/>
                  <w:rPrChange w:id="12455" w:author="Στάθης Καπ" w:date="2023-03-03T03:27:00Z">
                    <w:rPr>
                      <w:sz w:val="18"/>
                      <w:szCs w:val="18"/>
                    </w:rPr>
                  </w:rPrChange>
                </w:rPr>
                <w:t>pr08</w:t>
              </w:r>
            </w:ins>
          </w:p>
        </w:tc>
        <w:tc>
          <w:tcPr>
            <w:tcW w:w="560" w:type="dxa"/>
            <w:tcBorders>
              <w:top w:val="nil"/>
              <w:left w:val="single" w:sz="4" w:space="0" w:color="auto"/>
            </w:tcBorders>
            <w:tcPrChange w:id="12456" w:author="Στάθης Καπ" w:date="2023-03-07T04:29:00Z">
              <w:tcPr>
                <w:tcW w:w="560" w:type="dxa"/>
              </w:tcPr>
            </w:tcPrChange>
          </w:tcPr>
          <w:p w14:paraId="2D8397D1" w14:textId="6D91D212" w:rsidR="009B17D5" w:rsidRPr="00AC6F02" w:rsidRDefault="009B17D5" w:rsidP="009B17D5">
            <w:pPr>
              <w:jc w:val="center"/>
              <w:rPr>
                <w:ins w:id="12457" w:author="Στάθης Καπ" w:date="2023-03-03T03:26:00Z"/>
                <w:rFonts w:cstheme="minorHAnsi"/>
                <w:sz w:val="16"/>
                <w:szCs w:val="16"/>
              </w:rPr>
            </w:pPr>
            <w:ins w:id="12458" w:author="Στάθης Καπ" w:date="2023-03-03T03:27:00Z">
              <w:r w:rsidRPr="00AC6F02">
                <w:rPr>
                  <w:sz w:val="16"/>
                  <w:szCs w:val="16"/>
                  <w:rPrChange w:id="12459" w:author="Στάθης Καπ" w:date="2023-03-03T03:27:00Z">
                    <w:rPr>
                      <w:sz w:val="18"/>
                      <w:szCs w:val="18"/>
                    </w:rPr>
                  </w:rPrChange>
                </w:rPr>
                <w:t>834</w:t>
              </w:r>
            </w:ins>
          </w:p>
        </w:tc>
        <w:tc>
          <w:tcPr>
            <w:tcW w:w="855" w:type="dxa"/>
            <w:tcBorders>
              <w:top w:val="nil"/>
            </w:tcBorders>
            <w:tcPrChange w:id="12460" w:author="Στάθης Καπ" w:date="2023-03-07T04:29:00Z">
              <w:tcPr>
                <w:tcW w:w="855" w:type="dxa"/>
              </w:tcPr>
            </w:tcPrChange>
          </w:tcPr>
          <w:p w14:paraId="2C63EA85" w14:textId="200D8B27" w:rsidR="009B17D5" w:rsidRPr="00AC6F02" w:rsidRDefault="009B17D5" w:rsidP="009B17D5">
            <w:pPr>
              <w:jc w:val="center"/>
              <w:rPr>
                <w:ins w:id="12461" w:author="Στάθης Καπ" w:date="2023-03-03T03:26:00Z"/>
                <w:rFonts w:cstheme="minorHAnsi"/>
                <w:sz w:val="16"/>
                <w:szCs w:val="16"/>
              </w:rPr>
            </w:pPr>
            <w:ins w:id="12462" w:author="Στάθης Καπ" w:date="2023-03-03T03:27:00Z">
              <w:r w:rsidRPr="00AC6F02">
                <w:rPr>
                  <w:sz w:val="16"/>
                  <w:szCs w:val="16"/>
                  <w:rPrChange w:id="12463" w:author="Στάθης Καπ" w:date="2023-03-03T03:27:00Z">
                    <w:rPr>
                      <w:sz w:val="18"/>
                      <w:szCs w:val="18"/>
                    </w:rPr>
                  </w:rPrChange>
                </w:rPr>
                <w:t>796</w:t>
              </w:r>
            </w:ins>
          </w:p>
        </w:tc>
        <w:tc>
          <w:tcPr>
            <w:tcW w:w="544" w:type="dxa"/>
            <w:tcBorders>
              <w:top w:val="nil"/>
            </w:tcBorders>
            <w:vAlign w:val="bottom"/>
            <w:tcPrChange w:id="12464" w:author="Στάθης Καπ" w:date="2023-03-07T04:29:00Z">
              <w:tcPr>
                <w:tcW w:w="544" w:type="dxa"/>
                <w:vAlign w:val="bottom"/>
              </w:tcPr>
            </w:tcPrChange>
          </w:tcPr>
          <w:p w14:paraId="1028AFA2" w14:textId="12043F43" w:rsidR="009B17D5" w:rsidRPr="00AC6F02" w:rsidRDefault="009B17D5" w:rsidP="009B17D5">
            <w:pPr>
              <w:jc w:val="center"/>
              <w:rPr>
                <w:ins w:id="12465" w:author="Στάθης Καπ" w:date="2023-03-03T03:26:00Z"/>
                <w:rFonts w:cstheme="minorHAnsi"/>
                <w:sz w:val="16"/>
                <w:szCs w:val="16"/>
              </w:rPr>
            </w:pPr>
            <w:ins w:id="12466" w:author="Στάθης Καπ" w:date="2023-03-03T03:27:00Z">
              <w:r w:rsidRPr="00AC6F02">
                <w:rPr>
                  <w:rFonts w:ascii="Calibri" w:hAnsi="Calibri" w:cs="Calibri"/>
                  <w:color w:val="000000"/>
                  <w:sz w:val="16"/>
                  <w:szCs w:val="16"/>
                  <w:rPrChange w:id="12467" w:author="Στάθης Καπ" w:date="2023-03-03T03:27:00Z">
                    <w:rPr>
                      <w:rFonts w:ascii="Calibri" w:hAnsi="Calibri" w:cs="Calibri"/>
                      <w:color w:val="000000"/>
                      <w:sz w:val="18"/>
                      <w:szCs w:val="18"/>
                    </w:rPr>
                  </w:rPrChange>
                </w:rPr>
                <w:t>776</w:t>
              </w:r>
            </w:ins>
          </w:p>
        </w:tc>
        <w:tc>
          <w:tcPr>
            <w:tcW w:w="621" w:type="dxa"/>
            <w:tcBorders>
              <w:top w:val="nil"/>
            </w:tcBorders>
            <w:vAlign w:val="bottom"/>
            <w:tcPrChange w:id="12468" w:author="Στάθης Καπ" w:date="2023-03-07T04:29:00Z">
              <w:tcPr>
                <w:tcW w:w="621" w:type="dxa"/>
                <w:vAlign w:val="bottom"/>
              </w:tcPr>
            </w:tcPrChange>
          </w:tcPr>
          <w:p w14:paraId="03E69FFD" w14:textId="1BB41F55" w:rsidR="009B17D5" w:rsidRPr="00AC6F02" w:rsidRDefault="009B17D5" w:rsidP="009B17D5">
            <w:pPr>
              <w:jc w:val="center"/>
              <w:rPr>
                <w:ins w:id="12469" w:author="Στάθης Καπ" w:date="2023-03-03T03:26:00Z"/>
                <w:rFonts w:cstheme="minorHAnsi"/>
                <w:sz w:val="16"/>
                <w:szCs w:val="16"/>
              </w:rPr>
            </w:pPr>
            <w:ins w:id="12470" w:author="Στάθης Καπ" w:date="2023-03-03T03:27:00Z">
              <w:r w:rsidRPr="00AC6F02">
                <w:rPr>
                  <w:rFonts w:ascii="Calibri" w:hAnsi="Calibri" w:cs="Calibri"/>
                  <w:color w:val="000000"/>
                  <w:sz w:val="16"/>
                  <w:szCs w:val="16"/>
                  <w:rPrChange w:id="12471" w:author="Στάθης Καπ" w:date="2023-03-03T03:27:00Z">
                    <w:rPr>
                      <w:rFonts w:ascii="Calibri" w:hAnsi="Calibri" w:cs="Calibri"/>
                      <w:color w:val="000000"/>
                      <w:sz w:val="18"/>
                      <w:szCs w:val="18"/>
                    </w:rPr>
                  </w:rPrChange>
                </w:rPr>
                <w:t>0.858</w:t>
              </w:r>
            </w:ins>
          </w:p>
        </w:tc>
        <w:tc>
          <w:tcPr>
            <w:tcW w:w="669" w:type="dxa"/>
            <w:tcBorders>
              <w:top w:val="nil"/>
            </w:tcBorders>
            <w:vAlign w:val="center"/>
            <w:tcPrChange w:id="12472" w:author="Στάθης Καπ" w:date="2023-03-07T04:29:00Z">
              <w:tcPr>
                <w:tcW w:w="669" w:type="dxa"/>
                <w:vAlign w:val="center"/>
              </w:tcPr>
            </w:tcPrChange>
          </w:tcPr>
          <w:p w14:paraId="419460FC" w14:textId="4681C9A5" w:rsidR="009B17D5" w:rsidRPr="00AC6F02" w:rsidRDefault="009B17D5" w:rsidP="009B17D5">
            <w:pPr>
              <w:jc w:val="center"/>
              <w:rPr>
                <w:ins w:id="12473" w:author="Στάθης Καπ" w:date="2023-03-03T03:26:00Z"/>
                <w:rFonts w:cstheme="minorHAnsi"/>
                <w:sz w:val="16"/>
                <w:szCs w:val="16"/>
              </w:rPr>
            </w:pPr>
            <w:ins w:id="12474" w:author="Στάθης Καπ" w:date="2023-03-03T06:09:00Z">
              <w:r>
                <w:rPr>
                  <w:rFonts w:ascii="Calibri" w:hAnsi="Calibri" w:cstheme="minorHAnsi"/>
                  <w:color w:val="000000"/>
                  <w:sz w:val="16"/>
                  <w:szCs w:val="16"/>
                </w:rPr>
                <w:t>6.95</w:t>
              </w:r>
            </w:ins>
          </w:p>
        </w:tc>
        <w:tc>
          <w:tcPr>
            <w:tcW w:w="543" w:type="dxa"/>
            <w:tcBorders>
              <w:top w:val="nil"/>
            </w:tcBorders>
            <w:vAlign w:val="bottom"/>
            <w:tcPrChange w:id="12475" w:author="Στάθης Καπ" w:date="2023-03-07T04:29:00Z">
              <w:tcPr>
                <w:tcW w:w="543" w:type="dxa"/>
                <w:vAlign w:val="bottom"/>
              </w:tcPr>
            </w:tcPrChange>
          </w:tcPr>
          <w:p w14:paraId="74598699" w14:textId="18D3FE60" w:rsidR="009B17D5" w:rsidRPr="00AC6F02" w:rsidRDefault="009B17D5" w:rsidP="009B17D5">
            <w:pPr>
              <w:jc w:val="center"/>
              <w:rPr>
                <w:ins w:id="12476" w:author="Στάθης Καπ" w:date="2023-03-03T03:26:00Z"/>
                <w:rFonts w:cstheme="minorHAnsi"/>
                <w:sz w:val="16"/>
                <w:szCs w:val="16"/>
              </w:rPr>
            </w:pPr>
            <w:ins w:id="12477" w:author="Στάθης Καπ" w:date="2023-03-03T03:27:00Z">
              <w:r w:rsidRPr="00AC6F02">
                <w:rPr>
                  <w:rFonts w:ascii="Calibri" w:hAnsi="Calibri" w:cs="Calibri"/>
                  <w:color w:val="000000"/>
                  <w:sz w:val="16"/>
                  <w:szCs w:val="16"/>
                  <w:rPrChange w:id="12478" w:author="Στάθης Καπ" w:date="2023-03-03T03:27:00Z">
                    <w:rPr>
                      <w:rFonts w:ascii="Calibri" w:hAnsi="Calibri" w:cs="Calibri"/>
                      <w:color w:val="000000"/>
                      <w:sz w:val="18"/>
                      <w:szCs w:val="18"/>
                    </w:rPr>
                  </w:rPrChange>
                </w:rPr>
                <w:t>727</w:t>
              </w:r>
            </w:ins>
          </w:p>
        </w:tc>
        <w:tc>
          <w:tcPr>
            <w:tcW w:w="621" w:type="dxa"/>
            <w:tcBorders>
              <w:top w:val="nil"/>
            </w:tcBorders>
            <w:vAlign w:val="bottom"/>
            <w:tcPrChange w:id="12479" w:author="Στάθης Καπ" w:date="2023-03-07T04:29:00Z">
              <w:tcPr>
                <w:tcW w:w="621" w:type="dxa"/>
                <w:vAlign w:val="bottom"/>
              </w:tcPr>
            </w:tcPrChange>
          </w:tcPr>
          <w:p w14:paraId="298DA0BB" w14:textId="7FA5F267" w:rsidR="009B17D5" w:rsidRPr="00AC6F02" w:rsidRDefault="009B17D5" w:rsidP="009B17D5">
            <w:pPr>
              <w:jc w:val="center"/>
              <w:rPr>
                <w:ins w:id="12480" w:author="Στάθης Καπ" w:date="2023-03-03T03:26:00Z"/>
                <w:rFonts w:cstheme="minorHAnsi"/>
                <w:sz w:val="16"/>
                <w:szCs w:val="16"/>
              </w:rPr>
            </w:pPr>
            <w:ins w:id="12481" w:author="Στάθης Καπ" w:date="2023-03-03T03:27:00Z">
              <w:r w:rsidRPr="00AC6F02">
                <w:rPr>
                  <w:rFonts w:ascii="Calibri" w:hAnsi="Calibri" w:cs="Calibri"/>
                  <w:color w:val="000000"/>
                  <w:sz w:val="16"/>
                  <w:szCs w:val="16"/>
                  <w:rPrChange w:id="12482" w:author="Στάθης Καπ" w:date="2023-03-03T03:27:00Z">
                    <w:rPr>
                      <w:rFonts w:ascii="Calibri" w:hAnsi="Calibri" w:cs="Calibri"/>
                      <w:color w:val="000000"/>
                      <w:sz w:val="18"/>
                      <w:szCs w:val="18"/>
                    </w:rPr>
                  </w:rPrChange>
                </w:rPr>
                <w:t>0.68</w:t>
              </w:r>
            </w:ins>
          </w:p>
        </w:tc>
        <w:tc>
          <w:tcPr>
            <w:tcW w:w="669" w:type="dxa"/>
            <w:tcBorders>
              <w:top w:val="nil"/>
            </w:tcBorders>
            <w:vAlign w:val="center"/>
            <w:tcPrChange w:id="12483" w:author="Στάθης Καπ" w:date="2023-03-07T04:29:00Z">
              <w:tcPr>
                <w:tcW w:w="669" w:type="dxa"/>
                <w:vAlign w:val="center"/>
              </w:tcPr>
            </w:tcPrChange>
          </w:tcPr>
          <w:p w14:paraId="395BF73B" w14:textId="2D2B71BD" w:rsidR="009B17D5" w:rsidRPr="00AC6F02" w:rsidRDefault="009B17D5" w:rsidP="009B17D5">
            <w:pPr>
              <w:jc w:val="center"/>
              <w:rPr>
                <w:ins w:id="12484" w:author="Στάθης Καπ" w:date="2023-03-03T03:26:00Z"/>
                <w:rFonts w:cstheme="minorHAnsi"/>
                <w:sz w:val="16"/>
                <w:szCs w:val="16"/>
              </w:rPr>
            </w:pPr>
            <w:ins w:id="12485" w:author="Στάθης Καπ" w:date="2023-03-03T06:09:00Z">
              <w:r>
                <w:rPr>
                  <w:rFonts w:ascii="Calibri" w:hAnsi="Calibri" w:cstheme="minorHAnsi"/>
                  <w:color w:val="000000"/>
                  <w:sz w:val="16"/>
                  <w:szCs w:val="16"/>
                </w:rPr>
                <w:t>6.31</w:t>
              </w:r>
            </w:ins>
          </w:p>
        </w:tc>
        <w:tc>
          <w:tcPr>
            <w:tcW w:w="508" w:type="dxa"/>
            <w:tcBorders>
              <w:top w:val="nil"/>
            </w:tcBorders>
            <w:vAlign w:val="bottom"/>
            <w:tcPrChange w:id="12486" w:author="Στάθης Καπ" w:date="2023-03-07T04:29:00Z">
              <w:tcPr>
                <w:tcW w:w="508" w:type="dxa"/>
                <w:vAlign w:val="bottom"/>
              </w:tcPr>
            </w:tcPrChange>
          </w:tcPr>
          <w:p w14:paraId="18286F59" w14:textId="76BA2829" w:rsidR="009B17D5" w:rsidRPr="00AC6F02" w:rsidRDefault="009B17D5" w:rsidP="009B17D5">
            <w:pPr>
              <w:jc w:val="center"/>
              <w:rPr>
                <w:ins w:id="12487" w:author="Στάθης Καπ" w:date="2023-03-03T03:26:00Z"/>
                <w:rFonts w:cstheme="minorHAnsi"/>
                <w:sz w:val="16"/>
                <w:szCs w:val="16"/>
              </w:rPr>
            </w:pPr>
            <w:ins w:id="12488" w:author="Στάθης Καπ" w:date="2023-03-03T03:27:00Z">
              <w:r w:rsidRPr="00AC6F02">
                <w:rPr>
                  <w:rFonts w:ascii="Calibri" w:hAnsi="Calibri" w:cs="Calibri"/>
                  <w:color w:val="000000"/>
                  <w:sz w:val="16"/>
                  <w:szCs w:val="16"/>
                  <w:rPrChange w:id="12489" w:author="Στάθης Καπ" w:date="2023-03-03T03:27:00Z">
                    <w:rPr>
                      <w:rFonts w:ascii="Calibri" w:hAnsi="Calibri" w:cs="Calibri"/>
                      <w:color w:val="000000"/>
                      <w:sz w:val="18"/>
                      <w:szCs w:val="18"/>
                    </w:rPr>
                  </w:rPrChange>
                </w:rPr>
                <w:t>705</w:t>
              </w:r>
            </w:ins>
          </w:p>
        </w:tc>
        <w:tc>
          <w:tcPr>
            <w:tcW w:w="541" w:type="dxa"/>
            <w:tcBorders>
              <w:top w:val="nil"/>
            </w:tcBorders>
            <w:vAlign w:val="bottom"/>
            <w:tcPrChange w:id="12490" w:author="Στάθης Καπ" w:date="2023-03-07T04:29:00Z">
              <w:tcPr>
                <w:tcW w:w="541" w:type="dxa"/>
                <w:vAlign w:val="bottom"/>
              </w:tcPr>
            </w:tcPrChange>
          </w:tcPr>
          <w:p w14:paraId="624465CC" w14:textId="46152259" w:rsidR="009B17D5" w:rsidRPr="00AC6F02" w:rsidRDefault="009B17D5" w:rsidP="009B17D5">
            <w:pPr>
              <w:jc w:val="center"/>
              <w:rPr>
                <w:ins w:id="12491" w:author="Στάθης Καπ" w:date="2023-03-03T03:26:00Z"/>
                <w:rFonts w:cstheme="minorHAnsi"/>
                <w:sz w:val="16"/>
                <w:szCs w:val="16"/>
              </w:rPr>
            </w:pPr>
            <w:ins w:id="12492" w:author="Στάθης Καπ" w:date="2023-03-03T03:27:00Z">
              <w:r w:rsidRPr="00AC6F02">
                <w:rPr>
                  <w:rFonts w:ascii="Calibri" w:hAnsi="Calibri" w:cs="Calibri"/>
                  <w:color w:val="000000"/>
                  <w:sz w:val="16"/>
                  <w:szCs w:val="16"/>
                  <w:rPrChange w:id="12493" w:author="Στάθης Καπ" w:date="2023-03-03T03:27:00Z">
                    <w:rPr>
                      <w:rFonts w:ascii="Calibri" w:hAnsi="Calibri" w:cs="Calibri"/>
                      <w:color w:val="000000"/>
                      <w:sz w:val="18"/>
                      <w:szCs w:val="18"/>
                    </w:rPr>
                  </w:rPrChange>
                </w:rPr>
                <w:t>0.387</w:t>
              </w:r>
            </w:ins>
          </w:p>
        </w:tc>
        <w:tc>
          <w:tcPr>
            <w:tcW w:w="589" w:type="dxa"/>
            <w:tcBorders>
              <w:top w:val="nil"/>
            </w:tcBorders>
            <w:vAlign w:val="center"/>
            <w:tcPrChange w:id="12494" w:author="Στάθης Καπ" w:date="2023-03-07T04:29:00Z">
              <w:tcPr>
                <w:tcW w:w="589" w:type="dxa"/>
                <w:vAlign w:val="center"/>
              </w:tcPr>
            </w:tcPrChange>
          </w:tcPr>
          <w:p w14:paraId="75023359" w14:textId="3F8F91E9" w:rsidR="009B17D5" w:rsidRPr="00AC6F02" w:rsidRDefault="009B17D5" w:rsidP="009B17D5">
            <w:pPr>
              <w:jc w:val="center"/>
              <w:rPr>
                <w:ins w:id="12495" w:author="Στάθης Καπ" w:date="2023-03-03T03:26:00Z"/>
                <w:rFonts w:cstheme="minorHAnsi"/>
                <w:sz w:val="16"/>
                <w:szCs w:val="16"/>
              </w:rPr>
            </w:pPr>
            <w:ins w:id="12496" w:author="Στάθης Καπ" w:date="2023-03-03T06:10:00Z">
              <w:r>
                <w:rPr>
                  <w:rFonts w:ascii="Calibri" w:hAnsi="Calibri" w:cstheme="minorHAnsi"/>
                  <w:color w:val="000000"/>
                  <w:sz w:val="16"/>
                  <w:szCs w:val="16"/>
                </w:rPr>
                <w:t>9.15</w:t>
              </w:r>
            </w:ins>
          </w:p>
        </w:tc>
        <w:tc>
          <w:tcPr>
            <w:tcW w:w="463" w:type="dxa"/>
            <w:tcBorders>
              <w:top w:val="nil"/>
            </w:tcBorders>
            <w:vAlign w:val="bottom"/>
            <w:tcPrChange w:id="12497" w:author="Στάθης Καπ" w:date="2023-03-07T04:29:00Z">
              <w:tcPr>
                <w:tcW w:w="463" w:type="dxa"/>
                <w:vAlign w:val="bottom"/>
              </w:tcPr>
            </w:tcPrChange>
          </w:tcPr>
          <w:p w14:paraId="7078E147" w14:textId="536BC28C" w:rsidR="009B17D5" w:rsidRPr="00AC6F02" w:rsidRDefault="009B17D5" w:rsidP="009B17D5">
            <w:pPr>
              <w:jc w:val="center"/>
              <w:rPr>
                <w:ins w:id="12498" w:author="Στάθης Καπ" w:date="2023-03-03T03:26:00Z"/>
                <w:rFonts w:cstheme="minorHAnsi"/>
                <w:sz w:val="16"/>
                <w:szCs w:val="16"/>
              </w:rPr>
            </w:pPr>
            <w:ins w:id="12499" w:author="Στάθης Καπ" w:date="2023-03-03T03:27:00Z">
              <w:r w:rsidRPr="00AC6F02">
                <w:rPr>
                  <w:rFonts w:ascii="Calibri" w:hAnsi="Calibri" w:cs="Calibri"/>
                  <w:color w:val="000000"/>
                  <w:sz w:val="16"/>
                  <w:szCs w:val="16"/>
                  <w:rPrChange w:id="12500" w:author="Στάθης Καπ" w:date="2023-03-03T03:27:00Z">
                    <w:rPr>
                      <w:rFonts w:ascii="Calibri" w:hAnsi="Calibri" w:cs="Calibri"/>
                      <w:color w:val="000000"/>
                      <w:sz w:val="18"/>
                      <w:szCs w:val="18"/>
                    </w:rPr>
                  </w:rPrChange>
                </w:rPr>
                <w:t>647</w:t>
              </w:r>
            </w:ins>
          </w:p>
        </w:tc>
        <w:tc>
          <w:tcPr>
            <w:tcW w:w="541" w:type="dxa"/>
            <w:tcBorders>
              <w:top w:val="nil"/>
            </w:tcBorders>
            <w:vAlign w:val="bottom"/>
            <w:tcPrChange w:id="12501" w:author="Στάθης Καπ" w:date="2023-03-07T04:29:00Z">
              <w:tcPr>
                <w:tcW w:w="541" w:type="dxa"/>
                <w:vAlign w:val="bottom"/>
              </w:tcPr>
            </w:tcPrChange>
          </w:tcPr>
          <w:p w14:paraId="68675C0C" w14:textId="47C1DA92" w:rsidR="009B17D5" w:rsidRPr="00AC6F02" w:rsidRDefault="009B17D5" w:rsidP="009B17D5">
            <w:pPr>
              <w:jc w:val="center"/>
              <w:rPr>
                <w:ins w:id="12502" w:author="Στάθης Καπ" w:date="2023-03-03T03:26:00Z"/>
                <w:rFonts w:cstheme="minorHAnsi"/>
                <w:sz w:val="16"/>
                <w:szCs w:val="16"/>
              </w:rPr>
            </w:pPr>
            <w:ins w:id="12503" w:author="Στάθης Καπ" w:date="2023-03-03T03:27:00Z">
              <w:r w:rsidRPr="00AC6F02">
                <w:rPr>
                  <w:rFonts w:ascii="Calibri" w:hAnsi="Calibri" w:cs="Calibri"/>
                  <w:color w:val="000000"/>
                  <w:sz w:val="16"/>
                  <w:szCs w:val="16"/>
                  <w:rPrChange w:id="12504" w:author="Στάθης Καπ" w:date="2023-03-03T03:27:00Z">
                    <w:rPr>
                      <w:rFonts w:ascii="Calibri" w:hAnsi="Calibri" w:cs="Calibri"/>
                      <w:color w:val="000000"/>
                      <w:sz w:val="18"/>
                      <w:szCs w:val="18"/>
                    </w:rPr>
                  </w:rPrChange>
                </w:rPr>
                <w:t>0.347</w:t>
              </w:r>
            </w:ins>
          </w:p>
        </w:tc>
        <w:tc>
          <w:tcPr>
            <w:tcW w:w="589" w:type="dxa"/>
            <w:tcBorders>
              <w:top w:val="nil"/>
            </w:tcBorders>
            <w:vAlign w:val="center"/>
            <w:tcPrChange w:id="12505" w:author="Στάθης Καπ" w:date="2023-03-07T04:29:00Z">
              <w:tcPr>
                <w:tcW w:w="589" w:type="dxa"/>
                <w:vAlign w:val="center"/>
              </w:tcPr>
            </w:tcPrChange>
          </w:tcPr>
          <w:p w14:paraId="604330EB" w14:textId="3049BB37" w:rsidR="009B17D5" w:rsidRPr="00AC6F02" w:rsidRDefault="009B17D5" w:rsidP="009B17D5">
            <w:pPr>
              <w:jc w:val="center"/>
              <w:rPr>
                <w:ins w:id="12506" w:author="Στάθης Καπ" w:date="2023-03-03T03:26:00Z"/>
                <w:rFonts w:cstheme="minorHAnsi"/>
                <w:sz w:val="16"/>
                <w:szCs w:val="16"/>
              </w:rPr>
            </w:pPr>
            <w:ins w:id="12507" w:author="Στάθης Καπ" w:date="2023-03-03T06:10:00Z">
              <w:r>
                <w:rPr>
                  <w:rFonts w:ascii="Calibri" w:hAnsi="Calibri" w:cstheme="minorHAnsi"/>
                  <w:color w:val="000000"/>
                  <w:sz w:val="16"/>
                  <w:szCs w:val="16"/>
                </w:rPr>
                <w:t>16.62</w:t>
              </w:r>
            </w:ins>
          </w:p>
        </w:tc>
      </w:tr>
      <w:tr w:rsidR="009B17D5" w14:paraId="3481057B" w14:textId="77777777" w:rsidTr="00F03C40">
        <w:trPr>
          <w:ins w:id="12508" w:author="Στάθης Καπ" w:date="2023-03-03T03:26:00Z"/>
        </w:trPr>
        <w:tc>
          <w:tcPr>
            <w:tcW w:w="515" w:type="dxa"/>
            <w:tcBorders>
              <w:top w:val="nil"/>
              <w:bottom w:val="nil"/>
              <w:right w:val="single" w:sz="4" w:space="0" w:color="auto"/>
            </w:tcBorders>
            <w:shd w:val="clear" w:color="auto" w:fill="E7E6E6" w:themeFill="background2"/>
            <w:vAlign w:val="center"/>
            <w:tcPrChange w:id="12509" w:author="Στάθης Καπ" w:date="2023-03-03T06:25:00Z">
              <w:tcPr>
                <w:tcW w:w="515" w:type="dxa"/>
                <w:vAlign w:val="center"/>
              </w:tcPr>
            </w:tcPrChange>
          </w:tcPr>
          <w:p w14:paraId="1EC01517" w14:textId="5B426B47" w:rsidR="009B17D5" w:rsidRPr="00AC6F02" w:rsidRDefault="009B17D5" w:rsidP="009B17D5">
            <w:pPr>
              <w:jc w:val="center"/>
              <w:rPr>
                <w:ins w:id="12510" w:author="Στάθης Καπ" w:date="2023-03-03T03:26:00Z"/>
                <w:sz w:val="16"/>
                <w:szCs w:val="16"/>
              </w:rPr>
            </w:pPr>
            <w:ins w:id="12511" w:author="Στάθης Καπ" w:date="2023-03-03T03:27:00Z">
              <w:r w:rsidRPr="00AC6F02">
                <w:rPr>
                  <w:sz w:val="16"/>
                  <w:szCs w:val="16"/>
                  <w:rPrChange w:id="12512" w:author="Στάθης Καπ" w:date="2023-03-03T03:27:00Z">
                    <w:rPr>
                      <w:sz w:val="18"/>
                      <w:szCs w:val="18"/>
                    </w:rPr>
                  </w:rPrChange>
                </w:rPr>
                <w:t>pr09</w:t>
              </w:r>
            </w:ins>
          </w:p>
        </w:tc>
        <w:tc>
          <w:tcPr>
            <w:tcW w:w="560" w:type="dxa"/>
            <w:tcBorders>
              <w:left w:val="single" w:sz="4" w:space="0" w:color="auto"/>
            </w:tcBorders>
            <w:tcPrChange w:id="12513" w:author="Στάθης Καπ" w:date="2023-03-03T06:25:00Z">
              <w:tcPr>
                <w:tcW w:w="560" w:type="dxa"/>
              </w:tcPr>
            </w:tcPrChange>
          </w:tcPr>
          <w:p w14:paraId="49F5E1BB" w14:textId="760151C5" w:rsidR="009B17D5" w:rsidRPr="00AC6F02" w:rsidRDefault="009B17D5" w:rsidP="009B17D5">
            <w:pPr>
              <w:jc w:val="center"/>
              <w:rPr>
                <w:ins w:id="12514" w:author="Στάθης Καπ" w:date="2023-03-03T03:26:00Z"/>
                <w:rFonts w:cstheme="minorHAnsi"/>
                <w:sz w:val="16"/>
                <w:szCs w:val="16"/>
              </w:rPr>
            </w:pPr>
            <w:ins w:id="12515" w:author="Στάθης Καπ" w:date="2023-03-03T03:27:00Z">
              <w:r w:rsidRPr="00AC6F02">
                <w:rPr>
                  <w:sz w:val="16"/>
                  <w:szCs w:val="16"/>
                  <w:rPrChange w:id="12516" w:author="Στάθης Καπ" w:date="2023-03-03T03:27:00Z">
                    <w:rPr>
                      <w:sz w:val="18"/>
                      <w:szCs w:val="18"/>
                    </w:rPr>
                  </w:rPrChange>
                </w:rPr>
                <w:t>909</w:t>
              </w:r>
            </w:ins>
          </w:p>
        </w:tc>
        <w:tc>
          <w:tcPr>
            <w:tcW w:w="855" w:type="dxa"/>
            <w:tcPrChange w:id="12517" w:author="Στάθης Καπ" w:date="2023-03-03T06:25:00Z">
              <w:tcPr>
                <w:tcW w:w="855" w:type="dxa"/>
              </w:tcPr>
            </w:tcPrChange>
          </w:tcPr>
          <w:p w14:paraId="78E19C9F" w14:textId="54CF0850" w:rsidR="009B17D5" w:rsidRPr="00AC6F02" w:rsidRDefault="009B17D5" w:rsidP="009B17D5">
            <w:pPr>
              <w:jc w:val="center"/>
              <w:rPr>
                <w:ins w:id="12518" w:author="Στάθης Καπ" w:date="2023-03-03T03:26:00Z"/>
                <w:rFonts w:cstheme="minorHAnsi"/>
                <w:sz w:val="16"/>
                <w:szCs w:val="16"/>
              </w:rPr>
            </w:pPr>
            <w:ins w:id="12519" w:author="Στάθης Καπ" w:date="2023-03-03T03:27:00Z">
              <w:r w:rsidRPr="00AC6F02">
                <w:rPr>
                  <w:sz w:val="16"/>
                  <w:szCs w:val="16"/>
                  <w:rPrChange w:id="12520" w:author="Στάθης Καπ" w:date="2023-03-03T03:27:00Z">
                    <w:rPr>
                      <w:sz w:val="18"/>
                      <w:szCs w:val="18"/>
                    </w:rPr>
                  </w:rPrChange>
                </w:rPr>
                <w:t>867</w:t>
              </w:r>
            </w:ins>
          </w:p>
        </w:tc>
        <w:tc>
          <w:tcPr>
            <w:tcW w:w="544" w:type="dxa"/>
            <w:vAlign w:val="bottom"/>
            <w:tcPrChange w:id="12521" w:author="Στάθης Καπ" w:date="2023-03-03T06:25:00Z">
              <w:tcPr>
                <w:tcW w:w="544" w:type="dxa"/>
                <w:vAlign w:val="bottom"/>
              </w:tcPr>
            </w:tcPrChange>
          </w:tcPr>
          <w:p w14:paraId="024269DD" w14:textId="0E5F6833" w:rsidR="009B17D5" w:rsidRPr="00AC6F02" w:rsidRDefault="009B17D5" w:rsidP="009B17D5">
            <w:pPr>
              <w:jc w:val="center"/>
              <w:rPr>
                <w:ins w:id="12522" w:author="Στάθης Καπ" w:date="2023-03-03T03:26:00Z"/>
                <w:rFonts w:cstheme="minorHAnsi"/>
                <w:sz w:val="16"/>
                <w:szCs w:val="16"/>
              </w:rPr>
            </w:pPr>
            <w:ins w:id="12523" w:author="Στάθης Καπ" w:date="2023-03-03T03:27:00Z">
              <w:r w:rsidRPr="00AC6F02">
                <w:rPr>
                  <w:rFonts w:ascii="Calibri" w:hAnsi="Calibri" w:cs="Calibri"/>
                  <w:color w:val="000000"/>
                  <w:sz w:val="16"/>
                  <w:szCs w:val="16"/>
                  <w:rPrChange w:id="12524" w:author="Στάθης Καπ" w:date="2023-03-03T03:27:00Z">
                    <w:rPr>
                      <w:rFonts w:ascii="Calibri" w:hAnsi="Calibri" w:cs="Calibri"/>
                      <w:color w:val="000000"/>
                      <w:sz w:val="18"/>
                      <w:szCs w:val="18"/>
                    </w:rPr>
                  </w:rPrChange>
                </w:rPr>
                <w:t>843</w:t>
              </w:r>
            </w:ins>
          </w:p>
        </w:tc>
        <w:tc>
          <w:tcPr>
            <w:tcW w:w="621" w:type="dxa"/>
            <w:vAlign w:val="bottom"/>
            <w:tcPrChange w:id="12525" w:author="Στάθης Καπ" w:date="2023-03-03T06:25:00Z">
              <w:tcPr>
                <w:tcW w:w="621" w:type="dxa"/>
                <w:vAlign w:val="bottom"/>
              </w:tcPr>
            </w:tcPrChange>
          </w:tcPr>
          <w:p w14:paraId="48E3FE8E" w14:textId="48D26548" w:rsidR="009B17D5" w:rsidRPr="00AC6F02" w:rsidRDefault="009B17D5" w:rsidP="009B17D5">
            <w:pPr>
              <w:jc w:val="center"/>
              <w:rPr>
                <w:ins w:id="12526" w:author="Στάθης Καπ" w:date="2023-03-03T03:26:00Z"/>
                <w:rFonts w:cstheme="minorHAnsi"/>
                <w:sz w:val="16"/>
                <w:szCs w:val="16"/>
              </w:rPr>
            </w:pPr>
            <w:ins w:id="12527" w:author="Στάθης Καπ" w:date="2023-03-03T03:27:00Z">
              <w:r w:rsidRPr="00AC6F02">
                <w:rPr>
                  <w:rFonts w:ascii="Calibri" w:hAnsi="Calibri" w:cs="Calibri"/>
                  <w:color w:val="000000"/>
                  <w:sz w:val="16"/>
                  <w:szCs w:val="16"/>
                  <w:rPrChange w:id="12528" w:author="Στάθης Καπ" w:date="2023-03-03T03:27:00Z">
                    <w:rPr>
                      <w:rFonts w:ascii="Calibri" w:hAnsi="Calibri" w:cs="Calibri"/>
                      <w:color w:val="000000"/>
                      <w:sz w:val="18"/>
                      <w:szCs w:val="18"/>
                    </w:rPr>
                  </w:rPrChange>
                </w:rPr>
                <w:t>4.332</w:t>
              </w:r>
            </w:ins>
          </w:p>
        </w:tc>
        <w:tc>
          <w:tcPr>
            <w:tcW w:w="669" w:type="dxa"/>
            <w:vAlign w:val="center"/>
            <w:tcPrChange w:id="12529" w:author="Στάθης Καπ" w:date="2023-03-03T06:25:00Z">
              <w:tcPr>
                <w:tcW w:w="669" w:type="dxa"/>
                <w:vAlign w:val="center"/>
              </w:tcPr>
            </w:tcPrChange>
          </w:tcPr>
          <w:p w14:paraId="6DA95B10" w14:textId="7C2195C8" w:rsidR="009B17D5" w:rsidRPr="00AC6F02" w:rsidRDefault="009B17D5" w:rsidP="009B17D5">
            <w:pPr>
              <w:jc w:val="center"/>
              <w:rPr>
                <w:ins w:id="12530" w:author="Στάθης Καπ" w:date="2023-03-03T03:26:00Z"/>
                <w:rFonts w:cstheme="minorHAnsi"/>
                <w:sz w:val="16"/>
                <w:szCs w:val="16"/>
              </w:rPr>
            </w:pPr>
            <w:ins w:id="12531" w:author="Στάθης Καπ" w:date="2023-03-03T06:09:00Z">
              <w:r>
                <w:rPr>
                  <w:rFonts w:ascii="Calibri" w:hAnsi="Calibri" w:cstheme="minorHAnsi"/>
                  <w:color w:val="000000"/>
                  <w:sz w:val="16"/>
                  <w:szCs w:val="16"/>
                </w:rPr>
                <w:t>7.26</w:t>
              </w:r>
            </w:ins>
          </w:p>
        </w:tc>
        <w:tc>
          <w:tcPr>
            <w:tcW w:w="543" w:type="dxa"/>
            <w:vAlign w:val="bottom"/>
            <w:tcPrChange w:id="12532" w:author="Στάθης Καπ" w:date="2023-03-03T06:25:00Z">
              <w:tcPr>
                <w:tcW w:w="543" w:type="dxa"/>
                <w:vAlign w:val="bottom"/>
              </w:tcPr>
            </w:tcPrChange>
          </w:tcPr>
          <w:p w14:paraId="15175E9D" w14:textId="541EF0E4" w:rsidR="009B17D5" w:rsidRPr="00AC6F02" w:rsidRDefault="009B17D5" w:rsidP="009B17D5">
            <w:pPr>
              <w:jc w:val="center"/>
              <w:rPr>
                <w:ins w:id="12533" w:author="Στάθης Καπ" w:date="2023-03-03T03:26:00Z"/>
                <w:rFonts w:cstheme="minorHAnsi"/>
                <w:sz w:val="16"/>
                <w:szCs w:val="16"/>
              </w:rPr>
            </w:pPr>
            <w:ins w:id="12534" w:author="Στάθης Καπ" w:date="2023-03-03T03:27:00Z">
              <w:r w:rsidRPr="00AC6F02">
                <w:rPr>
                  <w:rFonts w:ascii="Calibri" w:hAnsi="Calibri" w:cs="Calibri"/>
                  <w:color w:val="000000"/>
                  <w:sz w:val="16"/>
                  <w:szCs w:val="16"/>
                  <w:rPrChange w:id="12535" w:author="Στάθης Καπ" w:date="2023-03-03T03:27:00Z">
                    <w:rPr>
                      <w:rFonts w:ascii="Calibri" w:hAnsi="Calibri" w:cs="Calibri"/>
                      <w:color w:val="000000"/>
                      <w:sz w:val="18"/>
                      <w:szCs w:val="18"/>
                    </w:rPr>
                  </w:rPrChange>
                </w:rPr>
                <w:t>738</w:t>
              </w:r>
            </w:ins>
          </w:p>
        </w:tc>
        <w:tc>
          <w:tcPr>
            <w:tcW w:w="621" w:type="dxa"/>
            <w:vAlign w:val="bottom"/>
            <w:tcPrChange w:id="12536" w:author="Στάθης Καπ" w:date="2023-03-03T06:25:00Z">
              <w:tcPr>
                <w:tcW w:w="621" w:type="dxa"/>
                <w:vAlign w:val="bottom"/>
              </w:tcPr>
            </w:tcPrChange>
          </w:tcPr>
          <w:p w14:paraId="3C9572CB" w14:textId="6A898791" w:rsidR="009B17D5" w:rsidRPr="00AC6F02" w:rsidRDefault="009B17D5" w:rsidP="009B17D5">
            <w:pPr>
              <w:jc w:val="center"/>
              <w:rPr>
                <w:ins w:id="12537" w:author="Στάθης Καπ" w:date="2023-03-03T03:26:00Z"/>
                <w:rFonts w:cstheme="minorHAnsi"/>
                <w:sz w:val="16"/>
                <w:szCs w:val="16"/>
              </w:rPr>
            </w:pPr>
            <w:ins w:id="12538" w:author="Στάθης Καπ" w:date="2023-03-03T03:27:00Z">
              <w:r w:rsidRPr="00AC6F02">
                <w:rPr>
                  <w:rFonts w:ascii="Calibri" w:hAnsi="Calibri" w:cs="Calibri"/>
                  <w:color w:val="000000"/>
                  <w:sz w:val="16"/>
                  <w:szCs w:val="16"/>
                  <w:rPrChange w:id="12539" w:author="Στάθης Καπ" w:date="2023-03-03T03:27:00Z">
                    <w:rPr>
                      <w:rFonts w:ascii="Calibri" w:hAnsi="Calibri" w:cs="Calibri"/>
                      <w:color w:val="000000"/>
                      <w:sz w:val="18"/>
                      <w:szCs w:val="18"/>
                    </w:rPr>
                  </w:rPrChange>
                </w:rPr>
                <w:t>1.636</w:t>
              </w:r>
            </w:ins>
          </w:p>
        </w:tc>
        <w:tc>
          <w:tcPr>
            <w:tcW w:w="669" w:type="dxa"/>
            <w:vAlign w:val="center"/>
            <w:tcPrChange w:id="12540" w:author="Στάθης Καπ" w:date="2023-03-03T06:25:00Z">
              <w:tcPr>
                <w:tcW w:w="669" w:type="dxa"/>
                <w:vAlign w:val="center"/>
              </w:tcPr>
            </w:tcPrChange>
          </w:tcPr>
          <w:p w14:paraId="4C61B3B5" w14:textId="76B726FD" w:rsidR="009B17D5" w:rsidRPr="00AC6F02" w:rsidRDefault="009B17D5" w:rsidP="009B17D5">
            <w:pPr>
              <w:jc w:val="center"/>
              <w:rPr>
                <w:ins w:id="12541" w:author="Στάθης Καπ" w:date="2023-03-03T03:26:00Z"/>
                <w:rFonts w:cstheme="minorHAnsi"/>
                <w:sz w:val="16"/>
                <w:szCs w:val="16"/>
              </w:rPr>
            </w:pPr>
            <w:ins w:id="12542" w:author="Στάθης Καπ" w:date="2023-03-03T06:09:00Z">
              <w:r>
                <w:rPr>
                  <w:rFonts w:ascii="Calibri" w:hAnsi="Calibri" w:cstheme="minorHAnsi"/>
                  <w:color w:val="000000"/>
                  <w:sz w:val="16"/>
                  <w:szCs w:val="16"/>
                </w:rPr>
                <w:t>12.46</w:t>
              </w:r>
            </w:ins>
          </w:p>
        </w:tc>
        <w:tc>
          <w:tcPr>
            <w:tcW w:w="508" w:type="dxa"/>
            <w:vAlign w:val="bottom"/>
            <w:tcPrChange w:id="12543" w:author="Στάθης Καπ" w:date="2023-03-03T06:25:00Z">
              <w:tcPr>
                <w:tcW w:w="508" w:type="dxa"/>
                <w:vAlign w:val="bottom"/>
              </w:tcPr>
            </w:tcPrChange>
          </w:tcPr>
          <w:p w14:paraId="5B37F80D" w14:textId="014B5140" w:rsidR="009B17D5" w:rsidRPr="00AC6F02" w:rsidRDefault="009B17D5" w:rsidP="009B17D5">
            <w:pPr>
              <w:jc w:val="center"/>
              <w:rPr>
                <w:ins w:id="12544" w:author="Στάθης Καπ" w:date="2023-03-03T03:26:00Z"/>
                <w:rFonts w:cstheme="minorHAnsi"/>
                <w:sz w:val="16"/>
                <w:szCs w:val="16"/>
              </w:rPr>
            </w:pPr>
            <w:ins w:id="12545" w:author="Στάθης Καπ" w:date="2023-03-03T03:27:00Z">
              <w:r w:rsidRPr="00AC6F02">
                <w:rPr>
                  <w:rFonts w:ascii="Calibri" w:hAnsi="Calibri" w:cs="Calibri"/>
                  <w:color w:val="000000"/>
                  <w:sz w:val="16"/>
                  <w:szCs w:val="16"/>
                  <w:rPrChange w:id="12546" w:author="Στάθης Καπ" w:date="2023-03-03T03:27:00Z">
                    <w:rPr>
                      <w:rFonts w:ascii="Calibri" w:hAnsi="Calibri" w:cs="Calibri"/>
                      <w:color w:val="000000"/>
                      <w:sz w:val="18"/>
                      <w:szCs w:val="18"/>
                    </w:rPr>
                  </w:rPrChange>
                </w:rPr>
                <w:t>716</w:t>
              </w:r>
            </w:ins>
          </w:p>
        </w:tc>
        <w:tc>
          <w:tcPr>
            <w:tcW w:w="541" w:type="dxa"/>
            <w:vAlign w:val="bottom"/>
            <w:tcPrChange w:id="12547" w:author="Στάθης Καπ" w:date="2023-03-03T06:25:00Z">
              <w:tcPr>
                <w:tcW w:w="541" w:type="dxa"/>
                <w:vAlign w:val="bottom"/>
              </w:tcPr>
            </w:tcPrChange>
          </w:tcPr>
          <w:p w14:paraId="0D33E7A3" w14:textId="4C810B06" w:rsidR="009B17D5" w:rsidRPr="00AC6F02" w:rsidRDefault="009B17D5" w:rsidP="009B17D5">
            <w:pPr>
              <w:jc w:val="center"/>
              <w:rPr>
                <w:ins w:id="12548" w:author="Στάθης Καπ" w:date="2023-03-03T03:26:00Z"/>
                <w:rFonts w:cstheme="minorHAnsi"/>
                <w:sz w:val="16"/>
                <w:szCs w:val="16"/>
              </w:rPr>
            </w:pPr>
            <w:ins w:id="12549" w:author="Στάθης Καπ" w:date="2023-03-03T03:27:00Z">
              <w:r w:rsidRPr="00AC6F02">
                <w:rPr>
                  <w:rFonts w:ascii="Calibri" w:hAnsi="Calibri" w:cs="Calibri"/>
                  <w:color w:val="000000"/>
                  <w:sz w:val="16"/>
                  <w:szCs w:val="16"/>
                  <w:rPrChange w:id="12550" w:author="Στάθης Καπ" w:date="2023-03-03T03:27:00Z">
                    <w:rPr>
                      <w:rFonts w:ascii="Calibri" w:hAnsi="Calibri" w:cs="Calibri"/>
                      <w:color w:val="000000"/>
                      <w:sz w:val="18"/>
                      <w:szCs w:val="18"/>
                    </w:rPr>
                  </w:rPrChange>
                </w:rPr>
                <w:t>0.778</w:t>
              </w:r>
            </w:ins>
          </w:p>
        </w:tc>
        <w:tc>
          <w:tcPr>
            <w:tcW w:w="589" w:type="dxa"/>
            <w:vAlign w:val="center"/>
            <w:tcPrChange w:id="12551" w:author="Στάθης Καπ" w:date="2023-03-03T06:25:00Z">
              <w:tcPr>
                <w:tcW w:w="589" w:type="dxa"/>
                <w:vAlign w:val="center"/>
              </w:tcPr>
            </w:tcPrChange>
          </w:tcPr>
          <w:p w14:paraId="1B4A14AF" w14:textId="01DD7DA0" w:rsidR="009B17D5" w:rsidRPr="00AC6F02" w:rsidRDefault="009B17D5" w:rsidP="009B17D5">
            <w:pPr>
              <w:jc w:val="center"/>
              <w:rPr>
                <w:ins w:id="12552" w:author="Στάθης Καπ" w:date="2023-03-03T03:26:00Z"/>
                <w:rFonts w:cstheme="minorHAnsi"/>
                <w:sz w:val="16"/>
                <w:szCs w:val="16"/>
              </w:rPr>
            </w:pPr>
            <w:ins w:id="12553" w:author="Στάθης Καπ" w:date="2023-03-03T06:10:00Z">
              <w:r>
                <w:rPr>
                  <w:rFonts w:ascii="Calibri" w:hAnsi="Calibri" w:cstheme="minorHAnsi"/>
                  <w:color w:val="000000"/>
                  <w:sz w:val="16"/>
                  <w:szCs w:val="16"/>
                </w:rPr>
                <w:t>15.07</w:t>
              </w:r>
            </w:ins>
          </w:p>
        </w:tc>
        <w:tc>
          <w:tcPr>
            <w:tcW w:w="463" w:type="dxa"/>
            <w:vAlign w:val="bottom"/>
            <w:tcPrChange w:id="12554" w:author="Στάθης Καπ" w:date="2023-03-03T06:25:00Z">
              <w:tcPr>
                <w:tcW w:w="463" w:type="dxa"/>
                <w:vAlign w:val="bottom"/>
              </w:tcPr>
            </w:tcPrChange>
          </w:tcPr>
          <w:p w14:paraId="04084775" w14:textId="04255E31" w:rsidR="009B17D5" w:rsidRPr="00AC6F02" w:rsidRDefault="009B17D5" w:rsidP="009B17D5">
            <w:pPr>
              <w:jc w:val="center"/>
              <w:rPr>
                <w:ins w:id="12555" w:author="Στάθης Καπ" w:date="2023-03-03T03:26:00Z"/>
                <w:rFonts w:cstheme="minorHAnsi"/>
                <w:sz w:val="16"/>
                <w:szCs w:val="16"/>
              </w:rPr>
            </w:pPr>
            <w:ins w:id="12556" w:author="Στάθης Καπ" w:date="2023-03-03T03:27:00Z">
              <w:r w:rsidRPr="00AC6F02">
                <w:rPr>
                  <w:rFonts w:ascii="Calibri" w:hAnsi="Calibri" w:cs="Calibri"/>
                  <w:color w:val="000000"/>
                  <w:sz w:val="16"/>
                  <w:szCs w:val="16"/>
                  <w:rPrChange w:id="12557" w:author="Στάθης Καπ" w:date="2023-03-03T03:27:00Z">
                    <w:rPr>
                      <w:rFonts w:ascii="Calibri" w:hAnsi="Calibri" w:cs="Calibri"/>
                      <w:color w:val="000000"/>
                      <w:sz w:val="18"/>
                      <w:szCs w:val="18"/>
                    </w:rPr>
                  </w:rPrChange>
                </w:rPr>
                <w:t>726</w:t>
              </w:r>
            </w:ins>
          </w:p>
        </w:tc>
        <w:tc>
          <w:tcPr>
            <w:tcW w:w="541" w:type="dxa"/>
            <w:vAlign w:val="bottom"/>
            <w:tcPrChange w:id="12558" w:author="Στάθης Καπ" w:date="2023-03-03T06:25:00Z">
              <w:tcPr>
                <w:tcW w:w="541" w:type="dxa"/>
                <w:vAlign w:val="bottom"/>
              </w:tcPr>
            </w:tcPrChange>
          </w:tcPr>
          <w:p w14:paraId="4CAA0ABA" w14:textId="65005F7D" w:rsidR="009B17D5" w:rsidRPr="00AC6F02" w:rsidRDefault="009B17D5" w:rsidP="009B17D5">
            <w:pPr>
              <w:jc w:val="center"/>
              <w:rPr>
                <w:ins w:id="12559" w:author="Στάθης Καπ" w:date="2023-03-03T03:26:00Z"/>
                <w:rFonts w:cstheme="minorHAnsi"/>
                <w:sz w:val="16"/>
                <w:szCs w:val="16"/>
              </w:rPr>
            </w:pPr>
            <w:ins w:id="12560" w:author="Στάθης Καπ" w:date="2023-03-03T03:27:00Z">
              <w:r w:rsidRPr="00AC6F02">
                <w:rPr>
                  <w:rFonts w:ascii="Calibri" w:hAnsi="Calibri" w:cs="Calibri"/>
                  <w:color w:val="000000"/>
                  <w:sz w:val="16"/>
                  <w:szCs w:val="16"/>
                  <w:rPrChange w:id="12561" w:author="Στάθης Καπ" w:date="2023-03-03T03:27:00Z">
                    <w:rPr>
                      <w:rFonts w:ascii="Calibri" w:hAnsi="Calibri" w:cs="Calibri"/>
                      <w:color w:val="000000"/>
                      <w:sz w:val="18"/>
                      <w:szCs w:val="18"/>
                    </w:rPr>
                  </w:rPrChange>
                </w:rPr>
                <w:t>0.615</w:t>
              </w:r>
            </w:ins>
          </w:p>
        </w:tc>
        <w:tc>
          <w:tcPr>
            <w:tcW w:w="589" w:type="dxa"/>
            <w:vAlign w:val="center"/>
            <w:tcPrChange w:id="12562" w:author="Στάθης Καπ" w:date="2023-03-03T06:25:00Z">
              <w:tcPr>
                <w:tcW w:w="589" w:type="dxa"/>
                <w:vAlign w:val="center"/>
              </w:tcPr>
            </w:tcPrChange>
          </w:tcPr>
          <w:p w14:paraId="326A5664" w14:textId="179FE7E0" w:rsidR="009B17D5" w:rsidRPr="00AC6F02" w:rsidRDefault="009B17D5" w:rsidP="009B17D5">
            <w:pPr>
              <w:jc w:val="center"/>
              <w:rPr>
                <w:ins w:id="12563" w:author="Στάθης Καπ" w:date="2023-03-03T03:26:00Z"/>
                <w:rFonts w:cstheme="minorHAnsi"/>
                <w:sz w:val="16"/>
                <w:szCs w:val="16"/>
              </w:rPr>
            </w:pPr>
            <w:ins w:id="12564" w:author="Στάθης Καπ" w:date="2023-03-03T06:10:00Z">
              <w:r>
                <w:rPr>
                  <w:rFonts w:ascii="Calibri" w:hAnsi="Calibri" w:cstheme="minorHAnsi"/>
                  <w:color w:val="000000"/>
                  <w:sz w:val="16"/>
                  <w:szCs w:val="16"/>
                </w:rPr>
                <w:t>13.88</w:t>
              </w:r>
            </w:ins>
          </w:p>
        </w:tc>
      </w:tr>
      <w:tr w:rsidR="009B17D5" w14:paraId="5F537BD9" w14:textId="77777777" w:rsidTr="00F03C40">
        <w:trPr>
          <w:ins w:id="12565" w:author="Στάθης Καπ" w:date="2023-03-03T03:26:00Z"/>
        </w:trPr>
        <w:tc>
          <w:tcPr>
            <w:tcW w:w="515" w:type="dxa"/>
            <w:tcBorders>
              <w:top w:val="nil"/>
              <w:bottom w:val="nil"/>
              <w:right w:val="single" w:sz="4" w:space="0" w:color="auto"/>
            </w:tcBorders>
            <w:shd w:val="clear" w:color="auto" w:fill="E7E6E6" w:themeFill="background2"/>
            <w:vAlign w:val="center"/>
            <w:tcPrChange w:id="12566" w:author="Στάθης Καπ" w:date="2023-03-03T06:25:00Z">
              <w:tcPr>
                <w:tcW w:w="515" w:type="dxa"/>
                <w:vAlign w:val="center"/>
              </w:tcPr>
            </w:tcPrChange>
          </w:tcPr>
          <w:p w14:paraId="54BC20A4" w14:textId="44AE7426" w:rsidR="009B17D5" w:rsidRPr="00AC6F02" w:rsidRDefault="009B17D5" w:rsidP="009B17D5">
            <w:pPr>
              <w:jc w:val="center"/>
              <w:rPr>
                <w:ins w:id="12567" w:author="Στάθης Καπ" w:date="2023-03-03T03:26:00Z"/>
                <w:sz w:val="16"/>
                <w:szCs w:val="16"/>
              </w:rPr>
            </w:pPr>
            <w:ins w:id="12568" w:author="Στάθης Καπ" w:date="2023-03-03T03:27:00Z">
              <w:r w:rsidRPr="00AC6F02">
                <w:rPr>
                  <w:sz w:val="16"/>
                  <w:szCs w:val="16"/>
                  <w:rPrChange w:id="12569" w:author="Στάθης Καπ" w:date="2023-03-03T03:27:00Z">
                    <w:rPr>
                      <w:sz w:val="18"/>
                      <w:szCs w:val="18"/>
                    </w:rPr>
                  </w:rPrChange>
                </w:rPr>
                <w:t>pr10</w:t>
              </w:r>
            </w:ins>
          </w:p>
        </w:tc>
        <w:tc>
          <w:tcPr>
            <w:tcW w:w="560" w:type="dxa"/>
            <w:tcBorders>
              <w:left w:val="single" w:sz="4" w:space="0" w:color="auto"/>
            </w:tcBorders>
            <w:tcPrChange w:id="12570" w:author="Στάθης Καπ" w:date="2023-03-03T06:25:00Z">
              <w:tcPr>
                <w:tcW w:w="560" w:type="dxa"/>
              </w:tcPr>
            </w:tcPrChange>
          </w:tcPr>
          <w:p w14:paraId="503D0F11" w14:textId="77C4CBBB" w:rsidR="009B17D5" w:rsidRPr="00AC6F02" w:rsidRDefault="009B17D5" w:rsidP="009B17D5">
            <w:pPr>
              <w:jc w:val="center"/>
              <w:rPr>
                <w:ins w:id="12571" w:author="Στάθης Καπ" w:date="2023-03-03T03:26:00Z"/>
                <w:rFonts w:cstheme="minorHAnsi"/>
                <w:sz w:val="16"/>
                <w:szCs w:val="16"/>
              </w:rPr>
            </w:pPr>
            <w:ins w:id="12572" w:author="Στάθης Καπ" w:date="2023-03-03T03:27:00Z">
              <w:r w:rsidRPr="00AC6F02">
                <w:rPr>
                  <w:sz w:val="16"/>
                  <w:szCs w:val="16"/>
                  <w:rPrChange w:id="12573" w:author="Στάθης Καπ" w:date="2023-03-03T03:27:00Z">
                    <w:rPr>
                      <w:sz w:val="18"/>
                      <w:szCs w:val="18"/>
                    </w:rPr>
                  </w:rPrChange>
                </w:rPr>
                <w:t>1134</w:t>
              </w:r>
            </w:ins>
          </w:p>
        </w:tc>
        <w:tc>
          <w:tcPr>
            <w:tcW w:w="855" w:type="dxa"/>
            <w:tcPrChange w:id="12574" w:author="Στάθης Καπ" w:date="2023-03-03T06:25:00Z">
              <w:tcPr>
                <w:tcW w:w="855" w:type="dxa"/>
              </w:tcPr>
            </w:tcPrChange>
          </w:tcPr>
          <w:p w14:paraId="5177D0B2" w14:textId="54404F80" w:rsidR="009B17D5" w:rsidRPr="00AC6F02" w:rsidRDefault="009B17D5" w:rsidP="009B17D5">
            <w:pPr>
              <w:jc w:val="center"/>
              <w:rPr>
                <w:ins w:id="12575" w:author="Στάθης Καπ" w:date="2023-03-03T03:26:00Z"/>
                <w:rFonts w:cstheme="minorHAnsi"/>
                <w:sz w:val="16"/>
                <w:szCs w:val="16"/>
              </w:rPr>
            </w:pPr>
            <w:ins w:id="12576" w:author="Στάθης Καπ" w:date="2023-03-03T03:27:00Z">
              <w:r w:rsidRPr="00AC6F02">
                <w:rPr>
                  <w:sz w:val="16"/>
                  <w:szCs w:val="16"/>
                  <w:rPrChange w:id="12577" w:author="Στάθης Καπ" w:date="2023-03-03T03:27:00Z">
                    <w:rPr>
                      <w:sz w:val="18"/>
                      <w:szCs w:val="18"/>
                    </w:rPr>
                  </w:rPrChange>
                </w:rPr>
                <w:t>1004</w:t>
              </w:r>
            </w:ins>
          </w:p>
        </w:tc>
        <w:tc>
          <w:tcPr>
            <w:tcW w:w="544" w:type="dxa"/>
            <w:vAlign w:val="bottom"/>
            <w:tcPrChange w:id="12578" w:author="Στάθης Καπ" w:date="2023-03-03T06:25:00Z">
              <w:tcPr>
                <w:tcW w:w="544" w:type="dxa"/>
                <w:vAlign w:val="bottom"/>
              </w:tcPr>
            </w:tcPrChange>
          </w:tcPr>
          <w:p w14:paraId="7C8E2E7A" w14:textId="4B1C4EFD" w:rsidR="009B17D5" w:rsidRPr="00AC6F02" w:rsidRDefault="009B17D5" w:rsidP="009B17D5">
            <w:pPr>
              <w:jc w:val="center"/>
              <w:rPr>
                <w:ins w:id="12579" w:author="Στάθης Καπ" w:date="2023-03-03T03:26:00Z"/>
                <w:rFonts w:cstheme="minorHAnsi"/>
                <w:sz w:val="16"/>
                <w:szCs w:val="16"/>
              </w:rPr>
            </w:pPr>
            <w:ins w:id="12580" w:author="Στάθης Καπ" w:date="2023-03-03T03:27:00Z">
              <w:r w:rsidRPr="00AC6F02">
                <w:rPr>
                  <w:rFonts w:ascii="Calibri" w:hAnsi="Calibri" w:cs="Calibri"/>
                  <w:color w:val="000000"/>
                  <w:sz w:val="16"/>
                  <w:szCs w:val="16"/>
                  <w:rPrChange w:id="12581" w:author="Στάθης Καπ" w:date="2023-03-03T03:27:00Z">
                    <w:rPr>
                      <w:rFonts w:ascii="Calibri" w:hAnsi="Calibri" w:cs="Calibri"/>
                      <w:color w:val="000000"/>
                      <w:sz w:val="18"/>
                      <w:szCs w:val="18"/>
                    </w:rPr>
                  </w:rPrChange>
                </w:rPr>
                <w:t>1016</w:t>
              </w:r>
            </w:ins>
          </w:p>
        </w:tc>
        <w:tc>
          <w:tcPr>
            <w:tcW w:w="621" w:type="dxa"/>
            <w:vAlign w:val="bottom"/>
            <w:tcPrChange w:id="12582" w:author="Στάθης Καπ" w:date="2023-03-03T06:25:00Z">
              <w:tcPr>
                <w:tcW w:w="621" w:type="dxa"/>
                <w:vAlign w:val="bottom"/>
              </w:tcPr>
            </w:tcPrChange>
          </w:tcPr>
          <w:p w14:paraId="7599FB26" w14:textId="1835F716" w:rsidR="009B17D5" w:rsidRPr="00AC6F02" w:rsidRDefault="009B17D5" w:rsidP="009B17D5">
            <w:pPr>
              <w:jc w:val="center"/>
              <w:rPr>
                <w:ins w:id="12583" w:author="Στάθης Καπ" w:date="2023-03-03T03:26:00Z"/>
                <w:rFonts w:cstheme="minorHAnsi"/>
                <w:sz w:val="16"/>
                <w:szCs w:val="16"/>
              </w:rPr>
            </w:pPr>
            <w:ins w:id="12584" w:author="Στάθης Καπ" w:date="2023-03-03T03:27:00Z">
              <w:r w:rsidRPr="00AC6F02">
                <w:rPr>
                  <w:rFonts w:ascii="Calibri" w:hAnsi="Calibri" w:cs="Calibri"/>
                  <w:color w:val="000000"/>
                  <w:sz w:val="16"/>
                  <w:szCs w:val="16"/>
                  <w:rPrChange w:id="12585" w:author="Στάθης Καπ" w:date="2023-03-03T03:27:00Z">
                    <w:rPr>
                      <w:rFonts w:ascii="Calibri" w:hAnsi="Calibri" w:cs="Calibri"/>
                      <w:color w:val="000000"/>
                      <w:sz w:val="18"/>
                      <w:szCs w:val="18"/>
                    </w:rPr>
                  </w:rPrChange>
                </w:rPr>
                <w:t>2.843</w:t>
              </w:r>
            </w:ins>
          </w:p>
        </w:tc>
        <w:tc>
          <w:tcPr>
            <w:tcW w:w="669" w:type="dxa"/>
            <w:vAlign w:val="center"/>
            <w:tcPrChange w:id="12586" w:author="Στάθης Καπ" w:date="2023-03-03T06:25:00Z">
              <w:tcPr>
                <w:tcW w:w="669" w:type="dxa"/>
                <w:vAlign w:val="center"/>
              </w:tcPr>
            </w:tcPrChange>
          </w:tcPr>
          <w:p w14:paraId="2F44D253" w14:textId="2F7C0781" w:rsidR="009B17D5" w:rsidRPr="00AC6F02" w:rsidRDefault="009B17D5" w:rsidP="009B17D5">
            <w:pPr>
              <w:jc w:val="center"/>
              <w:rPr>
                <w:ins w:id="12587" w:author="Στάθης Καπ" w:date="2023-03-03T03:26:00Z"/>
                <w:rFonts w:cstheme="minorHAnsi"/>
                <w:sz w:val="16"/>
                <w:szCs w:val="16"/>
              </w:rPr>
            </w:pPr>
            <w:ins w:id="12588" w:author="Στάθης Καπ" w:date="2023-03-03T06:09:00Z">
              <w:r>
                <w:rPr>
                  <w:rFonts w:ascii="Calibri" w:hAnsi="Calibri" w:cstheme="minorHAnsi"/>
                  <w:color w:val="000000"/>
                  <w:sz w:val="16"/>
                  <w:szCs w:val="16"/>
                </w:rPr>
                <w:t>10.41</w:t>
              </w:r>
            </w:ins>
          </w:p>
        </w:tc>
        <w:tc>
          <w:tcPr>
            <w:tcW w:w="543" w:type="dxa"/>
            <w:vAlign w:val="bottom"/>
            <w:tcPrChange w:id="12589" w:author="Στάθης Καπ" w:date="2023-03-03T06:25:00Z">
              <w:tcPr>
                <w:tcW w:w="543" w:type="dxa"/>
                <w:vAlign w:val="bottom"/>
              </w:tcPr>
            </w:tcPrChange>
          </w:tcPr>
          <w:p w14:paraId="7E4574D1" w14:textId="74066DCE" w:rsidR="009B17D5" w:rsidRPr="00AC6F02" w:rsidRDefault="009B17D5" w:rsidP="009B17D5">
            <w:pPr>
              <w:jc w:val="center"/>
              <w:rPr>
                <w:ins w:id="12590" w:author="Στάθης Καπ" w:date="2023-03-03T03:26:00Z"/>
                <w:rFonts w:cstheme="minorHAnsi"/>
                <w:sz w:val="16"/>
                <w:szCs w:val="16"/>
              </w:rPr>
            </w:pPr>
            <w:ins w:id="12591" w:author="Στάθης Καπ" w:date="2023-03-03T03:27:00Z">
              <w:r w:rsidRPr="00AC6F02">
                <w:rPr>
                  <w:rFonts w:ascii="Calibri" w:hAnsi="Calibri" w:cs="Calibri"/>
                  <w:color w:val="000000"/>
                  <w:sz w:val="16"/>
                  <w:szCs w:val="16"/>
                  <w:rPrChange w:id="12592" w:author="Στάθης Καπ" w:date="2023-03-03T03:27:00Z">
                    <w:rPr>
                      <w:rFonts w:ascii="Calibri" w:hAnsi="Calibri" w:cs="Calibri"/>
                      <w:color w:val="000000"/>
                      <w:sz w:val="18"/>
                      <w:szCs w:val="18"/>
                    </w:rPr>
                  </w:rPrChange>
                </w:rPr>
                <w:t>961</w:t>
              </w:r>
            </w:ins>
          </w:p>
        </w:tc>
        <w:tc>
          <w:tcPr>
            <w:tcW w:w="621" w:type="dxa"/>
            <w:vAlign w:val="bottom"/>
            <w:tcPrChange w:id="12593" w:author="Στάθης Καπ" w:date="2023-03-03T06:25:00Z">
              <w:tcPr>
                <w:tcW w:w="621" w:type="dxa"/>
                <w:vAlign w:val="bottom"/>
              </w:tcPr>
            </w:tcPrChange>
          </w:tcPr>
          <w:p w14:paraId="499F7EBF" w14:textId="24A8EB52" w:rsidR="009B17D5" w:rsidRPr="00AC6F02" w:rsidRDefault="009B17D5" w:rsidP="009B17D5">
            <w:pPr>
              <w:jc w:val="center"/>
              <w:rPr>
                <w:ins w:id="12594" w:author="Στάθης Καπ" w:date="2023-03-03T03:26:00Z"/>
                <w:rFonts w:cstheme="minorHAnsi"/>
                <w:sz w:val="16"/>
                <w:szCs w:val="16"/>
              </w:rPr>
            </w:pPr>
            <w:ins w:id="12595" w:author="Στάθης Καπ" w:date="2023-03-03T03:27:00Z">
              <w:r w:rsidRPr="00AC6F02">
                <w:rPr>
                  <w:rFonts w:ascii="Calibri" w:hAnsi="Calibri" w:cs="Calibri"/>
                  <w:color w:val="000000"/>
                  <w:sz w:val="16"/>
                  <w:szCs w:val="16"/>
                  <w:rPrChange w:id="12596" w:author="Στάθης Καπ" w:date="2023-03-03T03:27:00Z">
                    <w:rPr>
                      <w:rFonts w:ascii="Calibri" w:hAnsi="Calibri" w:cs="Calibri"/>
                      <w:color w:val="000000"/>
                      <w:sz w:val="18"/>
                      <w:szCs w:val="18"/>
                    </w:rPr>
                  </w:rPrChange>
                </w:rPr>
                <w:t>1.719</w:t>
              </w:r>
            </w:ins>
          </w:p>
        </w:tc>
        <w:tc>
          <w:tcPr>
            <w:tcW w:w="669" w:type="dxa"/>
            <w:vAlign w:val="center"/>
            <w:tcPrChange w:id="12597" w:author="Στάθης Καπ" w:date="2023-03-03T06:25:00Z">
              <w:tcPr>
                <w:tcW w:w="669" w:type="dxa"/>
                <w:vAlign w:val="center"/>
              </w:tcPr>
            </w:tcPrChange>
          </w:tcPr>
          <w:p w14:paraId="06CE32F1" w14:textId="6B5FB51D" w:rsidR="009B17D5" w:rsidRPr="00AC6F02" w:rsidRDefault="009B17D5" w:rsidP="009B17D5">
            <w:pPr>
              <w:jc w:val="center"/>
              <w:rPr>
                <w:ins w:id="12598" w:author="Στάθης Καπ" w:date="2023-03-03T03:26:00Z"/>
                <w:rFonts w:cstheme="minorHAnsi"/>
                <w:sz w:val="16"/>
                <w:szCs w:val="16"/>
              </w:rPr>
            </w:pPr>
            <w:ins w:id="12599" w:author="Στάθης Καπ" w:date="2023-03-03T06:09:00Z">
              <w:r>
                <w:rPr>
                  <w:rFonts w:ascii="Calibri" w:hAnsi="Calibri" w:cstheme="minorHAnsi"/>
                  <w:color w:val="000000"/>
                  <w:sz w:val="16"/>
                  <w:szCs w:val="16"/>
                </w:rPr>
                <w:t>5.41</w:t>
              </w:r>
            </w:ins>
          </w:p>
        </w:tc>
        <w:tc>
          <w:tcPr>
            <w:tcW w:w="508" w:type="dxa"/>
            <w:vAlign w:val="bottom"/>
            <w:tcPrChange w:id="12600" w:author="Στάθης Καπ" w:date="2023-03-03T06:25:00Z">
              <w:tcPr>
                <w:tcW w:w="508" w:type="dxa"/>
                <w:vAlign w:val="bottom"/>
              </w:tcPr>
            </w:tcPrChange>
          </w:tcPr>
          <w:p w14:paraId="2F84FAF4" w14:textId="7D39FE77" w:rsidR="009B17D5" w:rsidRPr="00AC6F02" w:rsidRDefault="009B17D5" w:rsidP="009B17D5">
            <w:pPr>
              <w:jc w:val="center"/>
              <w:rPr>
                <w:ins w:id="12601" w:author="Στάθης Καπ" w:date="2023-03-03T03:26:00Z"/>
                <w:rFonts w:cstheme="minorHAnsi"/>
                <w:sz w:val="16"/>
                <w:szCs w:val="16"/>
              </w:rPr>
            </w:pPr>
            <w:ins w:id="12602" w:author="Στάθης Καπ" w:date="2023-03-03T03:27:00Z">
              <w:r w:rsidRPr="00AC6F02">
                <w:rPr>
                  <w:rFonts w:ascii="Calibri" w:hAnsi="Calibri" w:cs="Calibri"/>
                  <w:color w:val="000000"/>
                  <w:sz w:val="16"/>
                  <w:szCs w:val="16"/>
                  <w:rPrChange w:id="12603" w:author="Στάθης Καπ" w:date="2023-03-03T03:27:00Z">
                    <w:rPr>
                      <w:rFonts w:ascii="Calibri" w:hAnsi="Calibri" w:cs="Calibri"/>
                      <w:color w:val="000000"/>
                      <w:sz w:val="18"/>
                      <w:szCs w:val="18"/>
                    </w:rPr>
                  </w:rPrChange>
                </w:rPr>
                <w:t>955</w:t>
              </w:r>
            </w:ins>
          </w:p>
        </w:tc>
        <w:tc>
          <w:tcPr>
            <w:tcW w:w="541" w:type="dxa"/>
            <w:vAlign w:val="bottom"/>
            <w:tcPrChange w:id="12604" w:author="Στάθης Καπ" w:date="2023-03-03T06:25:00Z">
              <w:tcPr>
                <w:tcW w:w="541" w:type="dxa"/>
                <w:vAlign w:val="bottom"/>
              </w:tcPr>
            </w:tcPrChange>
          </w:tcPr>
          <w:p w14:paraId="1B9C2D59" w14:textId="2CB591D1" w:rsidR="009B17D5" w:rsidRPr="00AC6F02" w:rsidRDefault="009B17D5" w:rsidP="009B17D5">
            <w:pPr>
              <w:jc w:val="center"/>
              <w:rPr>
                <w:ins w:id="12605" w:author="Στάθης Καπ" w:date="2023-03-03T03:26:00Z"/>
                <w:rFonts w:cstheme="minorHAnsi"/>
                <w:sz w:val="16"/>
                <w:szCs w:val="16"/>
              </w:rPr>
            </w:pPr>
            <w:ins w:id="12606" w:author="Στάθης Καπ" w:date="2023-03-03T03:27:00Z">
              <w:r w:rsidRPr="00AC6F02">
                <w:rPr>
                  <w:rFonts w:ascii="Calibri" w:hAnsi="Calibri" w:cs="Calibri"/>
                  <w:color w:val="000000"/>
                  <w:sz w:val="16"/>
                  <w:szCs w:val="16"/>
                  <w:rPrChange w:id="12607" w:author="Στάθης Καπ" w:date="2023-03-03T03:27:00Z">
                    <w:rPr>
                      <w:rFonts w:ascii="Calibri" w:hAnsi="Calibri" w:cs="Calibri"/>
                      <w:color w:val="000000"/>
                      <w:sz w:val="18"/>
                      <w:szCs w:val="18"/>
                    </w:rPr>
                  </w:rPrChange>
                </w:rPr>
                <w:t>1.218</w:t>
              </w:r>
            </w:ins>
          </w:p>
        </w:tc>
        <w:tc>
          <w:tcPr>
            <w:tcW w:w="589" w:type="dxa"/>
            <w:vAlign w:val="center"/>
            <w:tcPrChange w:id="12608" w:author="Στάθης Καπ" w:date="2023-03-03T06:25:00Z">
              <w:tcPr>
                <w:tcW w:w="589" w:type="dxa"/>
                <w:vAlign w:val="center"/>
              </w:tcPr>
            </w:tcPrChange>
          </w:tcPr>
          <w:p w14:paraId="5184667A" w14:textId="29291EC5" w:rsidR="009B17D5" w:rsidRPr="00AC6F02" w:rsidRDefault="009B17D5" w:rsidP="009B17D5">
            <w:pPr>
              <w:jc w:val="center"/>
              <w:rPr>
                <w:ins w:id="12609" w:author="Στάθης Καπ" w:date="2023-03-03T03:26:00Z"/>
                <w:rFonts w:cstheme="minorHAnsi"/>
                <w:sz w:val="16"/>
                <w:szCs w:val="16"/>
              </w:rPr>
            </w:pPr>
            <w:ins w:id="12610" w:author="Στάθης Καπ" w:date="2023-03-03T06:10:00Z">
              <w:r>
                <w:rPr>
                  <w:rFonts w:ascii="Calibri" w:hAnsi="Calibri" w:cstheme="minorHAnsi"/>
                  <w:color w:val="000000"/>
                  <w:sz w:val="16"/>
                  <w:szCs w:val="16"/>
                </w:rPr>
                <w:t>6</w:t>
              </w:r>
            </w:ins>
          </w:p>
        </w:tc>
        <w:tc>
          <w:tcPr>
            <w:tcW w:w="463" w:type="dxa"/>
            <w:vAlign w:val="bottom"/>
            <w:tcPrChange w:id="12611" w:author="Στάθης Καπ" w:date="2023-03-03T06:25:00Z">
              <w:tcPr>
                <w:tcW w:w="463" w:type="dxa"/>
                <w:vAlign w:val="bottom"/>
              </w:tcPr>
            </w:tcPrChange>
          </w:tcPr>
          <w:p w14:paraId="5F5C4A88" w14:textId="5AD82F8B" w:rsidR="009B17D5" w:rsidRPr="00AC6F02" w:rsidRDefault="009B17D5" w:rsidP="009B17D5">
            <w:pPr>
              <w:jc w:val="center"/>
              <w:rPr>
                <w:ins w:id="12612" w:author="Στάθης Καπ" w:date="2023-03-03T03:26:00Z"/>
                <w:rFonts w:cstheme="minorHAnsi"/>
                <w:sz w:val="16"/>
                <w:szCs w:val="16"/>
              </w:rPr>
            </w:pPr>
            <w:ins w:id="12613" w:author="Στάθης Καπ" w:date="2023-03-03T03:27:00Z">
              <w:r w:rsidRPr="00AC6F02">
                <w:rPr>
                  <w:rFonts w:ascii="Calibri" w:hAnsi="Calibri" w:cs="Calibri"/>
                  <w:color w:val="000000"/>
                  <w:sz w:val="16"/>
                  <w:szCs w:val="16"/>
                  <w:rPrChange w:id="12614" w:author="Στάθης Καπ" w:date="2023-03-03T03:27:00Z">
                    <w:rPr>
                      <w:rFonts w:ascii="Calibri" w:hAnsi="Calibri" w:cs="Calibri"/>
                      <w:color w:val="000000"/>
                      <w:sz w:val="18"/>
                      <w:szCs w:val="18"/>
                    </w:rPr>
                  </w:rPrChange>
                </w:rPr>
                <w:t>908</w:t>
              </w:r>
            </w:ins>
          </w:p>
        </w:tc>
        <w:tc>
          <w:tcPr>
            <w:tcW w:w="541" w:type="dxa"/>
            <w:vAlign w:val="bottom"/>
            <w:tcPrChange w:id="12615" w:author="Στάθης Καπ" w:date="2023-03-03T06:25:00Z">
              <w:tcPr>
                <w:tcW w:w="541" w:type="dxa"/>
                <w:vAlign w:val="bottom"/>
              </w:tcPr>
            </w:tcPrChange>
          </w:tcPr>
          <w:p w14:paraId="72A4390A" w14:textId="7637EACC" w:rsidR="009B17D5" w:rsidRPr="00AC6F02" w:rsidRDefault="009B17D5" w:rsidP="009B17D5">
            <w:pPr>
              <w:jc w:val="center"/>
              <w:rPr>
                <w:ins w:id="12616" w:author="Στάθης Καπ" w:date="2023-03-03T03:26:00Z"/>
                <w:rFonts w:cstheme="minorHAnsi"/>
                <w:sz w:val="16"/>
                <w:szCs w:val="16"/>
              </w:rPr>
            </w:pPr>
            <w:ins w:id="12617" w:author="Στάθης Καπ" w:date="2023-03-03T03:27:00Z">
              <w:r w:rsidRPr="00AC6F02">
                <w:rPr>
                  <w:rFonts w:ascii="Calibri" w:hAnsi="Calibri" w:cs="Calibri"/>
                  <w:color w:val="000000"/>
                  <w:sz w:val="16"/>
                  <w:szCs w:val="16"/>
                  <w:rPrChange w:id="12618" w:author="Στάθης Καπ" w:date="2023-03-03T03:27:00Z">
                    <w:rPr>
                      <w:rFonts w:ascii="Calibri" w:hAnsi="Calibri" w:cs="Calibri"/>
                      <w:color w:val="000000"/>
                      <w:sz w:val="18"/>
                      <w:szCs w:val="18"/>
                    </w:rPr>
                  </w:rPrChange>
                </w:rPr>
                <w:t>1.097</w:t>
              </w:r>
            </w:ins>
          </w:p>
        </w:tc>
        <w:tc>
          <w:tcPr>
            <w:tcW w:w="589" w:type="dxa"/>
            <w:vAlign w:val="center"/>
            <w:tcPrChange w:id="12619" w:author="Στάθης Καπ" w:date="2023-03-03T06:25:00Z">
              <w:tcPr>
                <w:tcW w:w="589" w:type="dxa"/>
                <w:vAlign w:val="center"/>
              </w:tcPr>
            </w:tcPrChange>
          </w:tcPr>
          <w:p w14:paraId="212D3B95" w14:textId="6C8F4D5F" w:rsidR="009B17D5" w:rsidRPr="00AC6F02" w:rsidRDefault="009B17D5" w:rsidP="009B17D5">
            <w:pPr>
              <w:jc w:val="center"/>
              <w:rPr>
                <w:ins w:id="12620" w:author="Στάθης Καπ" w:date="2023-03-03T03:26:00Z"/>
                <w:rFonts w:cstheme="minorHAnsi"/>
                <w:sz w:val="16"/>
                <w:szCs w:val="16"/>
              </w:rPr>
            </w:pPr>
            <w:ins w:id="12621" w:author="Στάθης Καπ" w:date="2023-03-03T06:10:00Z">
              <w:r>
                <w:rPr>
                  <w:rFonts w:ascii="Calibri" w:hAnsi="Calibri" w:cstheme="minorHAnsi"/>
                  <w:color w:val="000000"/>
                  <w:sz w:val="16"/>
                  <w:szCs w:val="16"/>
                </w:rPr>
                <w:t>10.63</w:t>
              </w:r>
            </w:ins>
          </w:p>
        </w:tc>
      </w:tr>
      <w:tr w:rsidR="009B17D5" w14:paraId="76E68FB1" w14:textId="77777777" w:rsidTr="00F03C40">
        <w:trPr>
          <w:ins w:id="12622" w:author="Στάθης Καπ" w:date="2023-03-03T03:26:00Z"/>
        </w:trPr>
        <w:tc>
          <w:tcPr>
            <w:tcW w:w="515" w:type="dxa"/>
            <w:tcBorders>
              <w:top w:val="nil"/>
              <w:bottom w:val="nil"/>
              <w:right w:val="single" w:sz="4" w:space="0" w:color="auto"/>
            </w:tcBorders>
            <w:shd w:val="clear" w:color="auto" w:fill="E7E6E6" w:themeFill="background2"/>
            <w:vAlign w:val="center"/>
            <w:tcPrChange w:id="12623" w:author="Στάθης Καπ" w:date="2023-03-03T06:25:00Z">
              <w:tcPr>
                <w:tcW w:w="515" w:type="dxa"/>
                <w:vAlign w:val="center"/>
              </w:tcPr>
            </w:tcPrChange>
          </w:tcPr>
          <w:p w14:paraId="20C320EE" w14:textId="14EE0535" w:rsidR="009B17D5" w:rsidRPr="00AC6F02" w:rsidRDefault="009B17D5" w:rsidP="009B17D5">
            <w:pPr>
              <w:jc w:val="center"/>
              <w:rPr>
                <w:ins w:id="12624" w:author="Στάθης Καπ" w:date="2023-03-03T03:26:00Z"/>
                <w:sz w:val="16"/>
                <w:szCs w:val="16"/>
              </w:rPr>
            </w:pPr>
            <w:ins w:id="12625" w:author="Στάθης Καπ" w:date="2023-03-03T03:27:00Z">
              <w:r w:rsidRPr="00AC6F02">
                <w:rPr>
                  <w:sz w:val="16"/>
                  <w:szCs w:val="16"/>
                  <w:rPrChange w:id="12626" w:author="Στάθης Καπ" w:date="2023-03-03T03:27:00Z">
                    <w:rPr>
                      <w:sz w:val="18"/>
                      <w:szCs w:val="18"/>
                    </w:rPr>
                  </w:rPrChange>
                </w:rPr>
                <w:t>pr11</w:t>
              </w:r>
            </w:ins>
          </w:p>
        </w:tc>
        <w:tc>
          <w:tcPr>
            <w:tcW w:w="560" w:type="dxa"/>
            <w:tcBorders>
              <w:left w:val="single" w:sz="4" w:space="0" w:color="auto"/>
            </w:tcBorders>
            <w:tcPrChange w:id="12627" w:author="Στάθης Καπ" w:date="2023-03-03T06:25:00Z">
              <w:tcPr>
                <w:tcW w:w="560" w:type="dxa"/>
              </w:tcPr>
            </w:tcPrChange>
          </w:tcPr>
          <w:p w14:paraId="78D30FEB" w14:textId="66231223" w:rsidR="009B17D5" w:rsidRPr="00AC6F02" w:rsidRDefault="009B17D5" w:rsidP="009B17D5">
            <w:pPr>
              <w:jc w:val="center"/>
              <w:rPr>
                <w:ins w:id="12628" w:author="Στάθης Καπ" w:date="2023-03-03T03:26:00Z"/>
                <w:rFonts w:cstheme="minorHAnsi"/>
                <w:sz w:val="16"/>
                <w:szCs w:val="16"/>
              </w:rPr>
            </w:pPr>
            <w:ins w:id="12629" w:author="Στάθης Καπ" w:date="2023-03-03T03:27:00Z">
              <w:r w:rsidRPr="00AC6F02">
                <w:rPr>
                  <w:sz w:val="16"/>
                  <w:szCs w:val="16"/>
                  <w:rPrChange w:id="12630" w:author="Στάθης Καπ" w:date="2023-03-03T03:27:00Z">
                    <w:rPr>
                      <w:sz w:val="18"/>
                      <w:szCs w:val="18"/>
                    </w:rPr>
                  </w:rPrChange>
                </w:rPr>
                <w:t>566</w:t>
              </w:r>
            </w:ins>
          </w:p>
        </w:tc>
        <w:tc>
          <w:tcPr>
            <w:tcW w:w="855" w:type="dxa"/>
            <w:tcPrChange w:id="12631" w:author="Στάθης Καπ" w:date="2023-03-03T06:25:00Z">
              <w:tcPr>
                <w:tcW w:w="855" w:type="dxa"/>
              </w:tcPr>
            </w:tcPrChange>
          </w:tcPr>
          <w:p w14:paraId="541692D2" w14:textId="27A44A65" w:rsidR="009B17D5" w:rsidRPr="00AC6F02" w:rsidRDefault="009B17D5" w:rsidP="009B17D5">
            <w:pPr>
              <w:jc w:val="center"/>
              <w:rPr>
                <w:ins w:id="12632" w:author="Στάθης Καπ" w:date="2023-03-03T03:26:00Z"/>
                <w:rFonts w:cstheme="minorHAnsi"/>
                <w:sz w:val="16"/>
                <w:szCs w:val="16"/>
              </w:rPr>
            </w:pPr>
            <w:ins w:id="12633" w:author="Στάθης Καπ" w:date="2023-03-03T03:27:00Z">
              <w:r w:rsidRPr="00AC6F02">
                <w:rPr>
                  <w:sz w:val="16"/>
                  <w:szCs w:val="16"/>
                  <w:rPrChange w:id="12634" w:author="Στάθης Καπ" w:date="2023-03-03T03:27:00Z">
                    <w:rPr>
                      <w:sz w:val="18"/>
                      <w:szCs w:val="18"/>
                    </w:rPr>
                  </w:rPrChange>
                </w:rPr>
                <w:t>542</w:t>
              </w:r>
            </w:ins>
          </w:p>
        </w:tc>
        <w:tc>
          <w:tcPr>
            <w:tcW w:w="544" w:type="dxa"/>
            <w:vAlign w:val="bottom"/>
            <w:tcPrChange w:id="12635" w:author="Στάθης Καπ" w:date="2023-03-03T06:25:00Z">
              <w:tcPr>
                <w:tcW w:w="544" w:type="dxa"/>
                <w:vAlign w:val="bottom"/>
              </w:tcPr>
            </w:tcPrChange>
          </w:tcPr>
          <w:p w14:paraId="010B6439" w14:textId="36D35873" w:rsidR="009B17D5" w:rsidRPr="00AC6F02" w:rsidRDefault="009B17D5" w:rsidP="009B17D5">
            <w:pPr>
              <w:jc w:val="center"/>
              <w:rPr>
                <w:ins w:id="12636" w:author="Στάθης Καπ" w:date="2023-03-03T03:26:00Z"/>
                <w:rFonts w:cstheme="minorHAnsi"/>
                <w:sz w:val="16"/>
                <w:szCs w:val="16"/>
              </w:rPr>
            </w:pPr>
            <w:ins w:id="12637" w:author="Στάθης Καπ" w:date="2023-03-03T03:27:00Z">
              <w:r w:rsidRPr="00AC6F02">
                <w:rPr>
                  <w:rFonts w:ascii="Calibri" w:hAnsi="Calibri" w:cs="Calibri"/>
                  <w:color w:val="000000"/>
                  <w:sz w:val="16"/>
                  <w:szCs w:val="16"/>
                  <w:rPrChange w:id="12638" w:author="Στάθης Καπ" w:date="2023-03-03T03:27:00Z">
                    <w:rPr>
                      <w:rFonts w:ascii="Calibri" w:hAnsi="Calibri" w:cs="Calibri"/>
                      <w:color w:val="000000"/>
                      <w:sz w:val="18"/>
                      <w:szCs w:val="18"/>
                    </w:rPr>
                  </w:rPrChange>
                </w:rPr>
                <w:t>525</w:t>
              </w:r>
            </w:ins>
          </w:p>
        </w:tc>
        <w:tc>
          <w:tcPr>
            <w:tcW w:w="621" w:type="dxa"/>
            <w:vAlign w:val="bottom"/>
            <w:tcPrChange w:id="12639" w:author="Στάθης Καπ" w:date="2023-03-03T06:25:00Z">
              <w:tcPr>
                <w:tcW w:w="621" w:type="dxa"/>
                <w:vAlign w:val="bottom"/>
              </w:tcPr>
            </w:tcPrChange>
          </w:tcPr>
          <w:p w14:paraId="2D10A1B2" w14:textId="25F050E7" w:rsidR="009B17D5" w:rsidRPr="00AC6F02" w:rsidRDefault="009B17D5" w:rsidP="009B17D5">
            <w:pPr>
              <w:jc w:val="center"/>
              <w:rPr>
                <w:ins w:id="12640" w:author="Στάθης Καπ" w:date="2023-03-03T03:26:00Z"/>
                <w:rFonts w:cstheme="minorHAnsi"/>
                <w:sz w:val="16"/>
                <w:szCs w:val="16"/>
              </w:rPr>
            </w:pPr>
            <w:ins w:id="12641" w:author="Στάθης Καπ" w:date="2023-03-03T03:27:00Z">
              <w:r w:rsidRPr="00AC6F02">
                <w:rPr>
                  <w:rFonts w:ascii="Calibri" w:hAnsi="Calibri" w:cs="Calibri"/>
                  <w:color w:val="000000"/>
                  <w:sz w:val="16"/>
                  <w:szCs w:val="16"/>
                  <w:rPrChange w:id="12642" w:author="Στάθης Καπ" w:date="2023-03-03T03:27:00Z">
                    <w:rPr>
                      <w:rFonts w:ascii="Calibri" w:hAnsi="Calibri" w:cs="Calibri"/>
                      <w:color w:val="000000"/>
                      <w:sz w:val="18"/>
                      <w:szCs w:val="18"/>
                    </w:rPr>
                  </w:rPrChange>
                </w:rPr>
                <w:t>0.111</w:t>
              </w:r>
            </w:ins>
          </w:p>
        </w:tc>
        <w:tc>
          <w:tcPr>
            <w:tcW w:w="669" w:type="dxa"/>
            <w:vAlign w:val="center"/>
            <w:tcPrChange w:id="12643" w:author="Στάθης Καπ" w:date="2023-03-03T06:25:00Z">
              <w:tcPr>
                <w:tcW w:w="669" w:type="dxa"/>
                <w:vAlign w:val="center"/>
              </w:tcPr>
            </w:tcPrChange>
          </w:tcPr>
          <w:p w14:paraId="7217EBF9" w14:textId="44389E6E" w:rsidR="009B17D5" w:rsidRPr="00AC6F02" w:rsidRDefault="009B17D5" w:rsidP="009B17D5">
            <w:pPr>
              <w:jc w:val="center"/>
              <w:rPr>
                <w:ins w:id="12644" w:author="Στάθης Καπ" w:date="2023-03-03T03:26:00Z"/>
                <w:rFonts w:cstheme="minorHAnsi"/>
                <w:sz w:val="16"/>
                <w:szCs w:val="16"/>
              </w:rPr>
            </w:pPr>
            <w:ins w:id="12645" w:author="Στάθης Καπ" w:date="2023-03-03T06:09:00Z">
              <w:r>
                <w:rPr>
                  <w:rFonts w:ascii="Calibri" w:hAnsi="Calibri" w:cstheme="minorHAnsi"/>
                  <w:color w:val="000000"/>
                  <w:sz w:val="16"/>
                  <w:szCs w:val="16"/>
                </w:rPr>
                <w:t>7.24</w:t>
              </w:r>
            </w:ins>
          </w:p>
        </w:tc>
        <w:tc>
          <w:tcPr>
            <w:tcW w:w="543" w:type="dxa"/>
            <w:vAlign w:val="bottom"/>
            <w:tcPrChange w:id="12646" w:author="Στάθης Καπ" w:date="2023-03-03T06:25:00Z">
              <w:tcPr>
                <w:tcW w:w="543" w:type="dxa"/>
                <w:vAlign w:val="bottom"/>
              </w:tcPr>
            </w:tcPrChange>
          </w:tcPr>
          <w:p w14:paraId="1AC4B1A6" w14:textId="6997C8C1" w:rsidR="009B17D5" w:rsidRPr="00AC6F02" w:rsidRDefault="009B17D5" w:rsidP="009B17D5">
            <w:pPr>
              <w:jc w:val="center"/>
              <w:rPr>
                <w:ins w:id="12647" w:author="Στάθης Καπ" w:date="2023-03-03T03:26:00Z"/>
                <w:rFonts w:cstheme="minorHAnsi"/>
                <w:sz w:val="16"/>
                <w:szCs w:val="16"/>
              </w:rPr>
            </w:pPr>
            <w:ins w:id="12648" w:author="Στάθης Καπ" w:date="2023-03-03T03:27:00Z">
              <w:r w:rsidRPr="00AC6F02">
                <w:rPr>
                  <w:rFonts w:ascii="Calibri" w:hAnsi="Calibri" w:cs="Calibri"/>
                  <w:color w:val="000000"/>
                  <w:sz w:val="16"/>
                  <w:szCs w:val="16"/>
                  <w:rPrChange w:id="12649" w:author="Στάθης Καπ" w:date="2023-03-03T03:27:00Z">
                    <w:rPr>
                      <w:rFonts w:ascii="Calibri" w:hAnsi="Calibri" w:cs="Calibri"/>
                      <w:color w:val="000000"/>
                      <w:sz w:val="18"/>
                      <w:szCs w:val="18"/>
                    </w:rPr>
                  </w:rPrChange>
                </w:rPr>
                <w:t>502</w:t>
              </w:r>
            </w:ins>
          </w:p>
        </w:tc>
        <w:tc>
          <w:tcPr>
            <w:tcW w:w="621" w:type="dxa"/>
            <w:vAlign w:val="bottom"/>
            <w:tcPrChange w:id="12650" w:author="Στάθης Καπ" w:date="2023-03-03T06:25:00Z">
              <w:tcPr>
                <w:tcW w:w="621" w:type="dxa"/>
                <w:vAlign w:val="bottom"/>
              </w:tcPr>
            </w:tcPrChange>
          </w:tcPr>
          <w:p w14:paraId="06DFE4AE" w14:textId="5CEB6A3D" w:rsidR="009B17D5" w:rsidRPr="00AC6F02" w:rsidRDefault="009B17D5" w:rsidP="009B17D5">
            <w:pPr>
              <w:jc w:val="center"/>
              <w:rPr>
                <w:ins w:id="12651" w:author="Στάθης Καπ" w:date="2023-03-03T03:26:00Z"/>
                <w:rFonts w:cstheme="minorHAnsi"/>
                <w:sz w:val="16"/>
                <w:szCs w:val="16"/>
              </w:rPr>
            </w:pPr>
            <w:ins w:id="12652" w:author="Στάθης Καπ" w:date="2023-03-03T03:27:00Z">
              <w:r w:rsidRPr="00AC6F02">
                <w:rPr>
                  <w:rFonts w:ascii="Calibri" w:hAnsi="Calibri" w:cs="Calibri"/>
                  <w:color w:val="000000"/>
                  <w:sz w:val="16"/>
                  <w:szCs w:val="16"/>
                  <w:rPrChange w:id="12653" w:author="Στάθης Καπ" w:date="2023-03-03T03:27:00Z">
                    <w:rPr>
                      <w:rFonts w:ascii="Calibri" w:hAnsi="Calibri" w:cs="Calibri"/>
                      <w:color w:val="000000"/>
                      <w:sz w:val="18"/>
                      <w:szCs w:val="18"/>
                    </w:rPr>
                  </w:rPrChange>
                </w:rPr>
                <w:t>0.082</w:t>
              </w:r>
            </w:ins>
          </w:p>
        </w:tc>
        <w:tc>
          <w:tcPr>
            <w:tcW w:w="669" w:type="dxa"/>
            <w:vAlign w:val="center"/>
            <w:tcPrChange w:id="12654" w:author="Στάθης Καπ" w:date="2023-03-03T06:25:00Z">
              <w:tcPr>
                <w:tcW w:w="669" w:type="dxa"/>
                <w:vAlign w:val="center"/>
              </w:tcPr>
            </w:tcPrChange>
          </w:tcPr>
          <w:p w14:paraId="5654A39A" w14:textId="51B40774" w:rsidR="009B17D5" w:rsidRPr="00AC6F02" w:rsidRDefault="009B17D5" w:rsidP="009B17D5">
            <w:pPr>
              <w:jc w:val="center"/>
              <w:rPr>
                <w:ins w:id="12655" w:author="Στάθης Καπ" w:date="2023-03-03T03:26:00Z"/>
                <w:rFonts w:cstheme="minorHAnsi"/>
                <w:sz w:val="16"/>
                <w:szCs w:val="16"/>
              </w:rPr>
            </w:pPr>
            <w:ins w:id="12656" w:author="Στάθης Καπ" w:date="2023-03-03T06:09:00Z">
              <w:r>
                <w:rPr>
                  <w:rFonts w:ascii="Calibri" w:hAnsi="Calibri" w:cstheme="minorHAnsi"/>
                  <w:color w:val="000000"/>
                  <w:sz w:val="16"/>
                  <w:szCs w:val="16"/>
                </w:rPr>
                <w:t>4.38</w:t>
              </w:r>
            </w:ins>
          </w:p>
        </w:tc>
        <w:tc>
          <w:tcPr>
            <w:tcW w:w="508" w:type="dxa"/>
            <w:vAlign w:val="bottom"/>
            <w:tcPrChange w:id="12657" w:author="Στάθης Καπ" w:date="2023-03-03T06:25:00Z">
              <w:tcPr>
                <w:tcW w:w="508" w:type="dxa"/>
                <w:vAlign w:val="bottom"/>
              </w:tcPr>
            </w:tcPrChange>
          </w:tcPr>
          <w:p w14:paraId="08153439" w14:textId="12821BE0" w:rsidR="009B17D5" w:rsidRPr="00AC6F02" w:rsidRDefault="009B17D5" w:rsidP="009B17D5">
            <w:pPr>
              <w:jc w:val="center"/>
              <w:rPr>
                <w:ins w:id="12658" w:author="Στάθης Καπ" w:date="2023-03-03T03:26:00Z"/>
                <w:rFonts w:cstheme="minorHAnsi"/>
                <w:sz w:val="16"/>
                <w:szCs w:val="16"/>
              </w:rPr>
            </w:pPr>
            <w:ins w:id="12659" w:author="Στάθης Καπ" w:date="2023-03-03T03:27:00Z">
              <w:r w:rsidRPr="00AC6F02">
                <w:rPr>
                  <w:rFonts w:ascii="Calibri" w:hAnsi="Calibri" w:cs="Calibri"/>
                  <w:color w:val="000000"/>
                  <w:sz w:val="16"/>
                  <w:szCs w:val="16"/>
                  <w:rPrChange w:id="12660" w:author="Στάθης Καπ" w:date="2023-03-03T03:27:00Z">
                    <w:rPr>
                      <w:rFonts w:ascii="Calibri" w:hAnsi="Calibri" w:cs="Calibri"/>
                      <w:color w:val="000000"/>
                      <w:sz w:val="18"/>
                      <w:szCs w:val="18"/>
                    </w:rPr>
                  </w:rPrChange>
                </w:rPr>
                <w:t>456</w:t>
              </w:r>
            </w:ins>
          </w:p>
        </w:tc>
        <w:tc>
          <w:tcPr>
            <w:tcW w:w="541" w:type="dxa"/>
            <w:vAlign w:val="bottom"/>
            <w:tcPrChange w:id="12661" w:author="Στάθης Καπ" w:date="2023-03-03T06:25:00Z">
              <w:tcPr>
                <w:tcW w:w="541" w:type="dxa"/>
                <w:vAlign w:val="bottom"/>
              </w:tcPr>
            </w:tcPrChange>
          </w:tcPr>
          <w:p w14:paraId="30812A0D" w14:textId="15E50FF4" w:rsidR="009B17D5" w:rsidRPr="00AC6F02" w:rsidRDefault="009B17D5" w:rsidP="009B17D5">
            <w:pPr>
              <w:jc w:val="center"/>
              <w:rPr>
                <w:ins w:id="12662" w:author="Στάθης Καπ" w:date="2023-03-03T03:26:00Z"/>
                <w:rFonts w:cstheme="minorHAnsi"/>
                <w:sz w:val="16"/>
                <w:szCs w:val="16"/>
              </w:rPr>
            </w:pPr>
            <w:ins w:id="12663" w:author="Στάθης Καπ" w:date="2023-03-03T03:27:00Z">
              <w:r w:rsidRPr="00AC6F02">
                <w:rPr>
                  <w:rFonts w:ascii="Calibri" w:hAnsi="Calibri" w:cs="Calibri"/>
                  <w:color w:val="000000"/>
                  <w:sz w:val="16"/>
                  <w:szCs w:val="16"/>
                  <w:rPrChange w:id="12664" w:author="Στάθης Καπ" w:date="2023-03-03T03:27:00Z">
                    <w:rPr>
                      <w:rFonts w:ascii="Calibri" w:hAnsi="Calibri" w:cs="Calibri"/>
                      <w:color w:val="000000"/>
                      <w:sz w:val="18"/>
                      <w:szCs w:val="18"/>
                    </w:rPr>
                  </w:rPrChange>
                </w:rPr>
                <w:t>0.082</w:t>
              </w:r>
            </w:ins>
          </w:p>
        </w:tc>
        <w:tc>
          <w:tcPr>
            <w:tcW w:w="589" w:type="dxa"/>
            <w:vAlign w:val="center"/>
            <w:tcPrChange w:id="12665" w:author="Στάθης Καπ" w:date="2023-03-03T06:25:00Z">
              <w:tcPr>
                <w:tcW w:w="589" w:type="dxa"/>
                <w:vAlign w:val="center"/>
              </w:tcPr>
            </w:tcPrChange>
          </w:tcPr>
          <w:p w14:paraId="6637092A" w14:textId="298E3586" w:rsidR="009B17D5" w:rsidRPr="00AC6F02" w:rsidRDefault="009B17D5" w:rsidP="009B17D5">
            <w:pPr>
              <w:jc w:val="center"/>
              <w:rPr>
                <w:ins w:id="12666" w:author="Στάθης Καπ" w:date="2023-03-03T03:26:00Z"/>
                <w:rFonts w:cstheme="minorHAnsi"/>
                <w:sz w:val="16"/>
                <w:szCs w:val="16"/>
              </w:rPr>
            </w:pPr>
            <w:ins w:id="12667" w:author="Στάθης Καπ" w:date="2023-03-03T06:10:00Z">
              <w:r>
                <w:rPr>
                  <w:rFonts w:ascii="Calibri" w:hAnsi="Calibri" w:cstheme="minorHAnsi"/>
                  <w:color w:val="000000"/>
                  <w:sz w:val="16"/>
                  <w:szCs w:val="16"/>
                </w:rPr>
                <w:t>13.14</w:t>
              </w:r>
            </w:ins>
          </w:p>
        </w:tc>
        <w:tc>
          <w:tcPr>
            <w:tcW w:w="463" w:type="dxa"/>
            <w:vAlign w:val="bottom"/>
            <w:tcPrChange w:id="12668" w:author="Στάθης Καπ" w:date="2023-03-03T06:25:00Z">
              <w:tcPr>
                <w:tcW w:w="463" w:type="dxa"/>
                <w:vAlign w:val="bottom"/>
              </w:tcPr>
            </w:tcPrChange>
          </w:tcPr>
          <w:p w14:paraId="6867854B" w14:textId="4C8A2E15" w:rsidR="009B17D5" w:rsidRPr="00AC6F02" w:rsidRDefault="009B17D5" w:rsidP="009B17D5">
            <w:pPr>
              <w:jc w:val="center"/>
              <w:rPr>
                <w:ins w:id="12669" w:author="Στάθης Καπ" w:date="2023-03-03T03:26:00Z"/>
                <w:rFonts w:cstheme="minorHAnsi"/>
                <w:sz w:val="16"/>
                <w:szCs w:val="16"/>
              </w:rPr>
            </w:pPr>
            <w:ins w:id="12670" w:author="Στάθης Καπ" w:date="2023-03-03T03:27:00Z">
              <w:r w:rsidRPr="00AC6F02">
                <w:rPr>
                  <w:rFonts w:ascii="Calibri" w:hAnsi="Calibri" w:cs="Calibri"/>
                  <w:color w:val="000000"/>
                  <w:sz w:val="16"/>
                  <w:szCs w:val="16"/>
                  <w:rPrChange w:id="12671" w:author="Στάθης Καπ" w:date="2023-03-03T03:27:00Z">
                    <w:rPr>
                      <w:rFonts w:ascii="Calibri" w:hAnsi="Calibri" w:cs="Calibri"/>
                      <w:color w:val="000000"/>
                      <w:sz w:val="18"/>
                      <w:szCs w:val="18"/>
                    </w:rPr>
                  </w:rPrChange>
                </w:rPr>
                <w:t>473</w:t>
              </w:r>
            </w:ins>
          </w:p>
        </w:tc>
        <w:tc>
          <w:tcPr>
            <w:tcW w:w="541" w:type="dxa"/>
            <w:vAlign w:val="bottom"/>
            <w:tcPrChange w:id="12672" w:author="Στάθης Καπ" w:date="2023-03-03T06:25:00Z">
              <w:tcPr>
                <w:tcW w:w="541" w:type="dxa"/>
                <w:vAlign w:val="bottom"/>
              </w:tcPr>
            </w:tcPrChange>
          </w:tcPr>
          <w:p w14:paraId="667183CE" w14:textId="4116AD6B" w:rsidR="009B17D5" w:rsidRPr="00AC6F02" w:rsidRDefault="009B17D5" w:rsidP="009B17D5">
            <w:pPr>
              <w:jc w:val="center"/>
              <w:rPr>
                <w:ins w:id="12673" w:author="Στάθης Καπ" w:date="2023-03-03T03:26:00Z"/>
                <w:rFonts w:cstheme="minorHAnsi"/>
                <w:sz w:val="16"/>
                <w:szCs w:val="16"/>
              </w:rPr>
            </w:pPr>
            <w:ins w:id="12674" w:author="Στάθης Καπ" w:date="2023-03-03T03:27:00Z">
              <w:r w:rsidRPr="00AC6F02">
                <w:rPr>
                  <w:rFonts w:ascii="Calibri" w:hAnsi="Calibri" w:cs="Calibri"/>
                  <w:color w:val="000000"/>
                  <w:sz w:val="16"/>
                  <w:szCs w:val="16"/>
                  <w:rPrChange w:id="12675" w:author="Στάθης Καπ" w:date="2023-03-03T03:27:00Z">
                    <w:rPr>
                      <w:rFonts w:ascii="Calibri" w:hAnsi="Calibri" w:cs="Calibri"/>
                      <w:color w:val="000000"/>
                      <w:sz w:val="18"/>
                      <w:szCs w:val="18"/>
                    </w:rPr>
                  </w:rPrChange>
                </w:rPr>
                <w:t>0.081</w:t>
              </w:r>
            </w:ins>
          </w:p>
        </w:tc>
        <w:tc>
          <w:tcPr>
            <w:tcW w:w="589" w:type="dxa"/>
            <w:vAlign w:val="center"/>
            <w:tcPrChange w:id="12676" w:author="Στάθης Καπ" w:date="2023-03-03T06:25:00Z">
              <w:tcPr>
                <w:tcW w:w="589" w:type="dxa"/>
                <w:vAlign w:val="center"/>
              </w:tcPr>
            </w:tcPrChange>
          </w:tcPr>
          <w:p w14:paraId="2BDA75D1" w14:textId="50981CE9" w:rsidR="009B17D5" w:rsidRPr="00AC6F02" w:rsidRDefault="009B17D5" w:rsidP="009B17D5">
            <w:pPr>
              <w:jc w:val="center"/>
              <w:rPr>
                <w:ins w:id="12677" w:author="Στάθης Καπ" w:date="2023-03-03T03:26:00Z"/>
                <w:rFonts w:cstheme="minorHAnsi"/>
                <w:sz w:val="16"/>
                <w:szCs w:val="16"/>
              </w:rPr>
            </w:pPr>
            <w:ins w:id="12678" w:author="Στάθης Καπ" w:date="2023-03-03T06:10:00Z">
              <w:r>
                <w:rPr>
                  <w:rFonts w:ascii="Calibri" w:hAnsi="Calibri" w:cstheme="minorHAnsi"/>
                  <w:color w:val="000000"/>
                  <w:sz w:val="16"/>
                  <w:szCs w:val="16"/>
                </w:rPr>
                <w:t>9.9</w:t>
              </w:r>
            </w:ins>
          </w:p>
        </w:tc>
      </w:tr>
      <w:tr w:rsidR="009B17D5" w14:paraId="2FE7B595" w14:textId="77777777" w:rsidTr="00F03C40">
        <w:trPr>
          <w:ins w:id="12679" w:author="Στάθης Καπ" w:date="2023-03-03T03:26:00Z"/>
        </w:trPr>
        <w:tc>
          <w:tcPr>
            <w:tcW w:w="515" w:type="dxa"/>
            <w:tcBorders>
              <w:top w:val="nil"/>
              <w:bottom w:val="nil"/>
              <w:right w:val="single" w:sz="4" w:space="0" w:color="auto"/>
            </w:tcBorders>
            <w:shd w:val="clear" w:color="auto" w:fill="E7E6E6" w:themeFill="background2"/>
            <w:vAlign w:val="center"/>
            <w:tcPrChange w:id="12680" w:author="Στάθης Καπ" w:date="2023-03-03T06:25:00Z">
              <w:tcPr>
                <w:tcW w:w="515" w:type="dxa"/>
                <w:vAlign w:val="center"/>
              </w:tcPr>
            </w:tcPrChange>
          </w:tcPr>
          <w:p w14:paraId="06235F0F" w14:textId="40776D64" w:rsidR="009B17D5" w:rsidRPr="00AC6F02" w:rsidRDefault="009B17D5" w:rsidP="009B17D5">
            <w:pPr>
              <w:jc w:val="center"/>
              <w:rPr>
                <w:ins w:id="12681" w:author="Στάθης Καπ" w:date="2023-03-03T03:26:00Z"/>
                <w:sz w:val="16"/>
                <w:szCs w:val="16"/>
              </w:rPr>
            </w:pPr>
            <w:ins w:id="12682" w:author="Στάθης Καπ" w:date="2023-03-03T03:27:00Z">
              <w:r w:rsidRPr="00AC6F02">
                <w:rPr>
                  <w:sz w:val="16"/>
                  <w:szCs w:val="16"/>
                  <w:rPrChange w:id="12683" w:author="Στάθης Καπ" w:date="2023-03-03T03:27:00Z">
                    <w:rPr>
                      <w:sz w:val="18"/>
                      <w:szCs w:val="18"/>
                    </w:rPr>
                  </w:rPrChange>
                </w:rPr>
                <w:t>pr12</w:t>
              </w:r>
            </w:ins>
          </w:p>
        </w:tc>
        <w:tc>
          <w:tcPr>
            <w:tcW w:w="560" w:type="dxa"/>
            <w:tcBorders>
              <w:left w:val="single" w:sz="4" w:space="0" w:color="auto"/>
            </w:tcBorders>
            <w:tcPrChange w:id="12684" w:author="Στάθης Καπ" w:date="2023-03-03T06:25:00Z">
              <w:tcPr>
                <w:tcW w:w="560" w:type="dxa"/>
              </w:tcPr>
            </w:tcPrChange>
          </w:tcPr>
          <w:p w14:paraId="16026957" w14:textId="336AE833" w:rsidR="009B17D5" w:rsidRPr="00AC6F02" w:rsidRDefault="009B17D5" w:rsidP="009B17D5">
            <w:pPr>
              <w:jc w:val="center"/>
              <w:rPr>
                <w:ins w:id="12685" w:author="Στάθης Καπ" w:date="2023-03-03T03:26:00Z"/>
                <w:rFonts w:cstheme="minorHAnsi"/>
                <w:sz w:val="16"/>
                <w:szCs w:val="16"/>
              </w:rPr>
            </w:pPr>
            <w:ins w:id="12686" w:author="Στάθης Καπ" w:date="2023-03-03T03:27:00Z">
              <w:r w:rsidRPr="00AC6F02">
                <w:rPr>
                  <w:sz w:val="16"/>
                  <w:szCs w:val="16"/>
                  <w:rPrChange w:id="12687" w:author="Στάθης Καπ" w:date="2023-03-03T03:27:00Z">
                    <w:rPr>
                      <w:sz w:val="18"/>
                      <w:szCs w:val="18"/>
                    </w:rPr>
                  </w:rPrChange>
                </w:rPr>
                <w:t>774</w:t>
              </w:r>
            </w:ins>
          </w:p>
        </w:tc>
        <w:tc>
          <w:tcPr>
            <w:tcW w:w="855" w:type="dxa"/>
            <w:tcPrChange w:id="12688" w:author="Στάθης Καπ" w:date="2023-03-03T06:25:00Z">
              <w:tcPr>
                <w:tcW w:w="855" w:type="dxa"/>
              </w:tcPr>
            </w:tcPrChange>
          </w:tcPr>
          <w:p w14:paraId="758FEC7E" w14:textId="5C54258A" w:rsidR="009B17D5" w:rsidRPr="00AC6F02" w:rsidRDefault="009B17D5" w:rsidP="009B17D5">
            <w:pPr>
              <w:jc w:val="center"/>
              <w:rPr>
                <w:ins w:id="12689" w:author="Στάθης Καπ" w:date="2023-03-03T03:26:00Z"/>
                <w:rFonts w:cstheme="minorHAnsi"/>
                <w:sz w:val="16"/>
                <w:szCs w:val="16"/>
              </w:rPr>
            </w:pPr>
            <w:ins w:id="12690" w:author="Στάθης Καπ" w:date="2023-03-03T03:27:00Z">
              <w:r w:rsidRPr="00AC6F02">
                <w:rPr>
                  <w:sz w:val="16"/>
                  <w:szCs w:val="16"/>
                  <w:rPrChange w:id="12691" w:author="Στάθης Καπ" w:date="2023-03-03T03:27:00Z">
                    <w:rPr>
                      <w:sz w:val="18"/>
                      <w:szCs w:val="18"/>
                    </w:rPr>
                  </w:rPrChange>
                </w:rPr>
                <w:t>727</w:t>
              </w:r>
            </w:ins>
          </w:p>
        </w:tc>
        <w:tc>
          <w:tcPr>
            <w:tcW w:w="544" w:type="dxa"/>
            <w:vAlign w:val="bottom"/>
            <w:tcPrChange w:id="12692" w:author="Στάθης Καπ" w:date="2023-03-03T06:25:00Z">
              <w:tcPr>
                <w:tcW w:w="544" w:type="dxa"/>
                <w:vAlign w:val="bottom"/>
              </w:tcPr>
            </w:tcPrChange>
          </w:tcPr>
          <w:p w14:paraId="2D709F53" w14:textId="2C66F09E" w:rsidR="009B17D5" w:rsidRPr="00AC6F02" w:rsidRDefault="009B17D5" w:rsidP="009B17D5">
            <w:pPr>
              <w:jc w:val="center"/>
              <w:rPr>
                <w:ins w:id="12693" w:author="Στάθης Καπ" w:date="2023-03-03T03:26:00Z"/>
                <w:rFonts w:cstheme="minorHAnsi"/>
                <w:sz w:val="16"/>
                <w:szCs w:val="16"/>
              </w:rPr>
            </w:pPr>
            <w:ins w:id="12694" w:author="Στάθης Καπ" w:date="2023-03-03T03:27:00Z">
              <w:r w:rsidRPr="00AC6F02">
                <w:rPr>
                  <w:rFonts w:ascii="Calibri" w:hAnsi="Calibri" w:cs="Calibri"/>
                  <w:color w:val="000000"/>
                  <w:sz w:val="16"/>
                  <w:szCs w:val="16"/>
                  <w:rPrChange w:id="12695" w:author="Στάθης Καπ" w:date="2023-03-03T03:27:00Z">
                    <w:rPr>
                      <w:rFonts w:ascii="Calibri" w:hAnsi="Calibri" w:cs="Calibri"/>
                      <w:color w:val="000000"/>
                      <w:sz w:val="18"/>
                      <w:szCs w:val="18"/>
                    </w:rPr>
                  </w:rPrChange>
                </w:rPr>
                <w:t>700</w:t>
              </w:r>
            </w:ins>
          </w:p>
        </w:tc>
        <w:tc>
          <w:tcPr>
            <w:tcW w:w="621" w:type="dxa"/>
            <w:vAlign w:val="bottom"/>
            <w:tcPrChange w:id="12696" w:author="Στάθης Καπ" w:date="2023-03-03T06:25:00Z">
              <w:tcPr>
                <w:tcW w:w="621" w:type="dxa"/>
                <w:vAlign w:val="bottom"/>
              </w:tcPr>
            </w:tcPrChange>
          </w:tcPr>
          <w:p w14:paraId="549D0F3D" w14:textId="4C90318D" w:rsidR="009B17D5" w:rsidRPr="00AC6F02" w:rsidRDefault="009B17D5" w:rsidP="009B17D5">
            <w:pPr>
              <w:jc w:val="center"/>
              <w:rPr>
                <w:ins w:id="12697" w:author="Στάθης Καπ" w:date="2023-03-03T03:26:00Z"/>
                <w:rFonts w:cstheme="minorHAnsi"/>
                <w:sz w:val="16"/>
                <w:szCs w:val="16"/>
              </w:rPr>
            </w:pPr>
            <w:ins w:id="12698" w:author="Στάθης Καπ" w:date="2023-03-03T03:27:00Z">
              <w:r w:rsidRPr="00AC6F02">
                <w:rPr>
                  <w:rFonts w:ascii="Calibri" w:hAnsi="Calibri" w:cs="Calibri"/>
                  <w:color w:val="000000"/>
                  <w:sz w:val="16"/>
                  <w:szCs w:val="16"/>
                  <w:rPrChange w:id="12699" w:author="Στάθης Καπ" w:date="2023-03-03T03:27:00Z">
                    <w:rPr>
                      <w:rFonts w:ascii="Calibri" w:hAnsi="Calibri" w:cs="Calibri"/>
                      <w:color w:val="000000"/>
                      <w:sz w:val="18"/>
                      <w:szCs w:val="18"/>
                    </w:rPr>
                  </w:rPrChange>
                </w:rPr>
                <w:t>0.942</w:t>
              </w:r>
            </w:ins>
          </w:p>
        </w:tc>
        <w:tc>
          <w:tcPr>
            <w:tcW w:w="669" w:type="dxa"/>
            <w:vAlign w:val="center"/>
            <w:tcPrChange w:id="12700" w:author="Στάθης Καπ" w:date="2023-03-03T06:25:00Z">
              <w:tcPr>
                <w:tcW w:w="669" w:type="dxa"/>
                <w:vAlign w:val="center"/>
              </w:tcPr>
            </w:tcPrChange>
          </w:tcPr>
          <w:p w14:paraId="285E7A11" w14:textId="4B22AF23" w:rsidR="009B17D5" w:rsidRPr="00AC6F02" w:rsidRDefault="009B17D5" w:rsidP="009B17D5">
            <w:pPr>
              <w:jc w:val="center"/>
              <w:rPr>
                <w:ins w:id="12701" w:author="Στάθης Καπ" w:date="2023-03-03T03:26:00Z"/>
                <w:rFonts w:cstheme="minorHAnsi"/>
                <w:sz w:val="16"/>
                <w:szCs w:val="16"/>
              </w:rPr>
            </w:pPr>
            <w:ins w:id="12702" w:author="Στάθης Καπ" w:date="2023-03-03T06:09:00Z">
              <w:r>
                <w:rPr>
                  <w:rFonts w:ascii="Calibri" w:hAnsi="Calibri" w:cstheme="minorHAnsi"/>
                  <w:color w:val="000000"/>
                  <w:sz w:val="16"/>
                  <w:szCs w:val="16"/>
                </w:rPr>
                <w:t>9.56</w:t>
              </w:r>
            </w:ins>
          </w:p>
        </w:tc>
        <w:tc>
          <w:tcPr>
            <w:tcW w:w="543" w:type="dxa"/>
            <w:vAlign w:val="bottom"/>
            <w:tcPrChange w:id="12703" w:author="Στάθης Καπ" w:date="2023-03-03T06:25:00Z">
              <w:tcPr>
                <w:tcW w:w="543" w:type="dxa"/>
                <w:vAlign w:val="bottom"/>
              </w:tcPr>
            </w:tcPrChange>
          </w:tcPr>
          <w:p w14:paraId="4B7DAF06" w14:textId="2301347E" w:rsidR="009B17D5" w:rsidRPr="00AC6F02" w:rsidRDefault="009B17D5" w:rsidP="009B17D5">
            <w:pPr>
              <w:jc w:val="center"/>
              <w:rPr>
                <w:ins w:id="12704" w:author="Στάθης Καπ" w:date="2023-03-03T03:26:00Z"/>
                <w:rFonts w:cstheme="minorHAnsi"/>
                <w:sz w:val="16"/>
                <w:szCs w:val="16"/>
              </w:rPr>
            </w:pPr>
            <w:ins w:id="12705" w:author="Στάθης Καπ" w:date="2023-03-03T03:27:00Z">
              <w:r w:rsidRPr="00AC6F02">
                <w:rPr>
                  <w:rFonts w:ascii="Calibri" w:hAnsi="Calibri" w:cs="Calibri"/>
                  <w:color w:val="000000"/>
                  <w:sz w:val="16"/>
                  <w:szCs w:val="16"/>
                  <w:rPrChange w:id="12706" w:author="Στάθης Καπ" w:date="2023-03-03T03:27:00Z">
                    <w:rPr>
                      <w:rFonts w:ascii="Calibri" w:hAnsi="Calibri" w:cs="Calibri"/>
                      <w:color w:val="000000"/>
                      <w:sz w:val="18"/>
                      <w:szCs w:val="18"/>
                    </w:rPr>
                  </w:rPrChange>
                </w:rPr>
                <w:t>690</w:t>
              </w:r>
            </w:ins>
          </w:p>
        </w:tc>
        <w:tc>
          <w:tcPr>
            <w:tcW w:w="621" w:type="dxa"/>
            <w:vAlign w:val="bottom"/>
            <w:tcPrChange w:id="12707" w:author="Στάθης Καπ" w:date="2023-03-03T06:25:00Z">
              <w:tcPr>
                <w:tcW w:w="621" w:type="dxa"/>
                <w:vAlign w:val="bottom"/>
              </w:tcPr>
            </w:tcPrChange>
          </w:tcPr>
          <w:p w14:paraId="2FB052A5" w14:textId="55F14526" w:rsidR="009B17D5" w:rsidRPr="00AC6F02" w:rsidRDefault="009B17D5" w:rsidP="009B17D5">
            <w:pPr>
              <w:jc w:val="center"/>
              <w:rPr>
                <w:ins w:id="12708" w:author="Στάθης Καπ" w:date="2023-03-03T03:26:00Z"/>
                <w:rFonts w:cstheme="minorHAnsi"/>
                <w:sz w:val="16"/>
                <w:szCs w:val="16"/>
              </w:rPr>
            </w:pPr>
            <w:ins w:id="12709" w:author="Στάθης Καπ" w:date="2023-03-03T03:27:00Z">
              <w:r w:rsidRPr="00AC6F02">
                <w:rPr>
                  <w:rFonts w:ascii="Calibri" w:hAnsi="Calibri" w:cs="Calibri"/>
                  <w:color w:val="000000"/>
                  <w:sz w:val="16"/>
                  <w:szCs w:val="16"/>
                  <w:rPrChange w:id="12710" w:author="Στάθης Καπ" w:date="2023-03-03T03:27:00Z">
                    <w:rPr>
                      <w:rFonts w:ascii="Calibri" w:hAnsi="Calibri" w:cs="Calibri"/>
                      <w:color w:val="000000"/>
                      <w:sz w:val="18"/>
                      <w:szCs w:val="18"/>
                    </w:rPr>
                  </w:rPrChange>
                </w:rPr>
                <w:t>0.445</w:t>
              </w:r>
            </w:ins>
          </w:p>
        </w:tc>
        <w:tc>
          <w:tcPr>
            <w:tcW w:w="669" w:type="dxa"/>
            <w:vAlign w:val="center"/>
            <w:tcPrChange w:id="12711" w:author="Στάθης Καπ" w:date="2023-03-03T06:25:00Z">
              <w:tcPr>
                <w:tcW w:w="669" w:type="dxa"/>
                <w:vAlign w:val="center"/>
              </w:tcPr>
            </w:tcPrChange>
          </w:tcPr>
          <w:p w14:paraId="1A5F5923" w14:textId="028ED8F7" w:rsidR="009B17D5" w:rsidRPr="00AC6F02" w:rsidRDefault="009B17D5" w:rsidP="009B17D5">
            <w:pPr>
              <w:jc w:val="center"/>
              <w:rPr>
                <w:ins w:id="12712" w:author="Στάθης Καπ" w:date="2023-03-03T03:26:00Z"/>
                <w:rFonts w:cstheme="minorHAnsi"/>
                <w:sz w:val="16"/>
                <w:szCs w:val="16"/>
              </w:rPr>
            </w:pPr>
            <w:ins w:id="12713" w:author="Στάθης Καπ" w:date="2023-03-03T06:09:00Z">
              <w:r>
                <w:rPr>
                  <w:rFonts w:ascii="Calibri" w:hAnsi="Calibri" w:cstheme="minorHAnsi"/>
                  <w:color w:val="000000"/>
                  <w:sz w:val="16"/>
                  <w:szCs w:val="16"/>
                </w:rPr>
                <w:t>1.43</w:t>
              </w:r>
            </w:ins>
          </w:p>
        </w:tc>
        <w:tc>
          <w:tcPr>
            <w:tcW w:w="508" w:type="dxa"/>
            <w:vAlign w:val="bottom"/>
            <w:tcPrChange w:id="12714" w:author="Στάθης Καπ" w:date="2023-03-03T06:25:00Z">
              <w:tcPr>
                <w:tcW w:w="508" w:type="dxa"/>
                <w:vAlign w:val="bottom"/>
              </w:tcPr>
            </w:tcPrChange>
          </w:tcPr>
          <w:p w14:paraId="56EB5B58" w14:textId="45EA3140" w:rsidR="009B17D5" w:rsidRPr="00AC6F02" w:rsidRDefault="009B17D5" w:rsidP="009B17D5">
            <w:pPr>
              <w:jc w:val="center"/>
              <w:rPr>
                <w:ins w:id="12715" w:author="Στάθης Καπ" w:date="2023-03-03T03:26:00Z"/>
                <w:rFonts w:cstheme="minorHAnsi"/>
                <w:sz w:val="16"/>
                <w:szCs w:val="16"/>
              </w:rPr>
            </w:pPr>
            <w:ins w:id="12716" w:author="Στάθης Καπ" w:date="2023-03-03T03:27:00Z">
              <w:r w:rsidRPr="00AC6F02">
                <w:rPr>
                  <w:rFonts w:ascii="Calibri" w:hAnsi="Calibri" w:cs="Calibri"/>
                  <w:color w:val="000000"/>
                  <w:sz w:val="16"/>
                  <w:szCs w:val="16"/>
                  <w:rPrChange w:id="12717" w:author="Στάθης Καπ" w:date="2023-03-03T03:27:00Z">
                    <w:rPr>
                      <w:rFonts w:ascii="Calibri" w:hAnsi="Calibri" w:cs="Calibri"/>
                      <w:color w:val="000000"/>
                      <w:sz w:val="18"/>
                      <w:szCs w:val="18"/>
                    </w:rPr>
                  </w:rPrChange>
                </w:rPr>
                <w:t>665</w:t>
              </w:r>
            </w:ins>
          </w:p>
        </w:tc>
        <w:tc>
          <w:tcPr>
            <w:tcW w:w="541" w:type="dxa"/>
            <w:vAlign w:val="bottom"/>
            <w:tcPrChange w:id="12718" w:author="Στάθης Καπ" w:date="2023-03-03T06:25:00Z">
              <w:tcPr>
                <w:tcW w:w="541" w:type="dxa"/>
                <w:vAlign w:val="bottom"/>
              </w:tcPr>
            </w:tcPrChange>
          </w:tcPr>
          <w:p w14:paraId="1E1C31B0" w14:textId="223E5C31" w:rsidR="009B17D5" w:rsidRPr="00AC6F02" w:rsidRDefault="009B17D5" w:rsidP="009B17D5">
            <w:pPr>
              <w:jc w:val="center"/>
              <w:rPr>
                <w:ins w:id="12719" w:author="Στάθης Καπ" w:date="2023-03-03T03:26:00Z"/>
                <w:rFonts w:cstheme="minorHAnsi"/>
                <w:sz w:val="16"/>
                <w:szCs w:val="16"/>
              </w:rPr>
            </w:pPr>
            <w:ins w:id="12720" w:author="Στάθης Καπ" w:date="2023-03-03T03:27:00Z">
              <w:r w:rsidRPr="00AC6F02">
                <w:rPr>
                  <w:rFonts w:ascii="Calibri" w:hAnsi="Calibri" w:cs="Calibri"/>
                  <w:color w:val="000000"/>
                  <w:sz w:val="16"/>
                  <w:szCs w:val="16"/>
                  <w:rPrChange w:id="12721" w:author="Στάθης Καπ" w:date="2023-03-03T03:27:00Z">
                    <w:rPr>
                      <w:rFonts w:ascii="Calibri" w:hAnsi="Calibri" w:cs="Calibri"/>
                      <w:color w:val="000000"/>
                      <w:sz w:val="18"/>
                      <w:szCs w:val="18"/>
                    </w:rPr>
                  </w:rPrChange>
                </w:rPr>
                <w:t>0.236</w:t>
              </w:r>
            </w:ins>
          </w:p>
        </w:tc>
        <w:tc>
          <w:tcPr>
            <w:tcW w:w="589" w:type="dxa"/>
            <w:vAlign w:val="center"/>
            <w:tcPrChange w:id="12722" w:author="Στάθης Καπ" w:date="2023-03-03T06:25:00Z">
              <w:tcPr>
                <w:tcW w:w="589" w:type="dxa"/>
                <w:vAlign w:val="center"/>
              </w:tcPr>
            </w:tcPrChange>
          </w:tcPr>
          <w:p w14:paraId="3AAAE3EF" w14:textId="4FA82ADF" w:rsidR="009B17D5" w:rsidRPr="00AC6F02" w:rsidRDefault="009B17D5" w:rsidP="009B17D5">
            <w:pPr>
              <w:jc w:val="center"/>
              <w:rPr>
                <w:ins w:id="12723" w:author="Στάθης Καπ" w:date="2023-03-03T03:26:00Z"/>
                <w:rFonts w:cstheme="minorHAnsi"/>
                <w:sz w:val="16"/>
                <w:szCs w:val="16"/>
              </w:rPr>
            </w:pPr>
            <w:ins w:id="12724" w:author="Στάθης Καπ" w:date="2023-03-03T06:10:00Z">
              <w:r>
                <w:rPr>
                  <w:rFonts w:ascii="Calibri" w:hAnsi="Calibri" w:cstheme="minorHAnsi"/>
                  <w:color w:val="000000"/>
                  <w:sz w:val="16"/>
                  <w:szCs w:val="16"/>
                </w:rPr>
                <w:t>5</w:t>
              </w:r>
            </w:ins>
          </w:p>
        </w:tc>
        <w:tc>
          <w:tcPr>
            <w:tcW w:w="463" w:type="dxa"/>
            <w:vAlign w:val="bottom"/>
            <w:tcPrChange w:id="12725" w:author="Στάθης Καπ" w:date="2023-03-03T06:25:00Z">
              <w:tcPr>
                <w:tcW w:w="463" w:type="dxa"/>
                <w:vAlign w:val="bottom"/>
              </w:tcPr>
            </w:tcPrChange>
          </w:tcPr>
          <w:p w14:paraId="48F72E1A" w14:textId="7EBAEFBE" w:rsidR="009B17D5" w:rsidRPr="00AC6F02" w:rsidRDefault="009B17D5" w:rsidP="009B17D5">
            <w:pPr>
              <w:jc w:val="center"/>
              <w:rPr>
                <w:ins w:id="12726" w:author="Στάθης Καπ" w:date="2023-03-03T03:26:00Z"/>
                <w:rFonts w:cstheme="minorHAnsi"/>
                <w:sz w:val="16"/>
                <w:szCs w:val="16"/>
              </w:rPr>
            </w:pPr>
            <w:ins w:id="12727" w:author="Στάθης Καπ" w:date="2023-03-03T03:27:00Z">
              <w:r w:rsidRPr="00AC6F02">
                <w:rPr>
                  <w:rFonts w:ascii="Calibri" w:hAnsi="Calibri" w:cs="Calibri"/>
                  <w:color w:val="000000"/>
                  <w:sz w:val="16"/>
                  <w:szCs w:val="16"/>
                  <w:rPrChange w:id="12728" w:author="Στάθης Καπ" w:date="2023-03-03T03:27:00Z">
                    <w:rPr>
                      <w:rFonts w:ascii="Calibri" w:hAnsi="Calibri" w:cs="Calibri"/>
                      <w:color w:val="000000"/>
                      <w:sz w:val="18"/>
                      <w:szCs w:val="18"/>
                    </w:rPr>
                  </w:rPrChange>
                </w:rPr>
                <w:t>655</w:t>
              </w:r>
            </w:ins>
          </w:p>
        </w:tc>
        <w:tc>
          <w:tcPr>
            <w:tcW w:w="541" w:type="dxa"/>
            <w:vAlign w:val="bottom"/>
            <w:tcPrChange w:id="12729" w:author="Στάθης Καπ" w:date="2023-03-03T06:25:00Z">
              <w:tcPr>
                <w:tcW w:w="541" w:type="dxa"/>
                <w:vAlign w:val="bottom"/>
              </w:tcPr>
            </w:tcPrChange>
          </w:tcPr>
          <w:p w14:paraId="4DB072F6" w14:textId="743E4B6F" w:rsidR="009B17D5" w:rsidRPr="00AC6F02" w:rsidRDefault="009B17D5" w:rsidP="009B17D5">
            <w:pPr>
              <w:jc w:val="center"/>
              <w:rPr>
                <w:ins w:id="12730" w:author="Στάθης Καπ" w:date="2023-03-03T03:26:00Z"/>
                <w:rFonts w:cstheme="minorHAnsi"/>
                <w:sz w:val="16"/>
                <w:szCs w:val="16"/>
              </w:rPr>
            </w:pPr>
            <w:ins w:id="12731" w:author="Στάθης Καπ" w:date="2023-03-03T03:27:00Z">
              <w:r w:rsidRPr="00AC6F02">
                <w:rPr>
                  <w:rFonts w:ascii="Calibri" w:hAnsi="Calibri" w:cs="Calibri"/>
                  <w:color w:val="000000"/>
                  <w:sz w:val="16"/>
                  <w:szCs w:val="16"/>
                  <w:rPrChange w:id="12732" w:author="Στάθης Καπ" w:date="2023-03-03T03:27:00Z">
                    <w:rPr>
                      <w:rFonts w:ascii="Calibri" w:hAnsi="Calibri" w:cs="Calibri"/>
                      <w:color w:val="000000"/>
                      <w:sz w:val="18"/>
                      <w:szCs w:val="18"/>
                    </w:rPr>
                  </w:rPrChange>
                </w:rPr>
                <w:t>0.261</w:t>
              </w:r>
            </w:ins>
          </w:p>
        </w:tc>
        <w:tc>
          <w:tcPr>
            <w:tcW w:w="589" w:type="dxa"/>
            <w:vAlign w:val="center"/>
            <w:tcPrChange w:id="12733" w:author="Στάθης Καπ" w:date="2023-03-03T06:25:00Z">
              <w:tcPr>
                <w:tcW w:w="589" w:type="dxa"/>
                <w:vAlign w:val="center"/>
              </w:tcPr>
            </w:tcPrChange>
          </w:tcPr>
          <w:p w14:paraId="05372734" w14:textId="769A09F5" w:rsidR="009B17D5" w:rsidRPr="00AC6F02" w:rsidRDefault="009B17D5" w:rsidP="009B17D5">
            <w:pPr>
              <w:jc w:val="center"/>
              <w:rPr>
                <w:ins w:id="12734" w:author="Στάθης Καπ" w:date="2023-03-03T03:26:00Z"/>
                <w:rFonts w:cstheme="minorHAnsi"/>
                <w:sz w:val="16"/>
                <w:szCs w:val="16"/>
              </w:rPr>
            </w:pPr>
            <w:ins w:id="12735" w:author="Στάθης Καπ" w:date="2023-03-03T06:10:00Z">
              <w:r>
                <w:rPr>
                  <w:rFonts w:ascii="Calibri" w:hAnsi="Calibri" w:cstheme="minorHAnsi"/>
                  <w:color w:val="000000"/>
                  <w:sz w:val="16"/>
                  <w:szCs w:val="16"/>
                </w:rPr>
                <w:t>6.43</w:t>
              </w:r>
            </w:ins>
          </w:p>
        </w:tc>
      </w:tr>
      <w:tr w:rsidR="009B17D5" w14:paraId="0F18C088" w14:textId="77777777" w:rsidTr="00F03C40">
        <w:trPr>
          <w:ins w:id="12736" w:author="Στάθης Καπ" w:date="2023-03-03T03:26:00Z"/>
        </w:trPr>
        <w:tc>
          <w:tcPr>
            <w:tcW w:w="515" w:type="dxa"/>
            <w:tcBorders>
              <w:top w:val="nil"/>
              <w:bottom w:val="nil"/>
              <w:right w:val="single" w:sz="4" w:space="0" w:color="auto"/>
            </w:tcBorders>
            <w:shd w:val="clear" w:color="auto" w:fill="E7E6E6" w:themeFill="background2"/>
            <w:vAlign w:val="center"/>
            <w:tcPrChange w:id="12737" w:author="Στάθης Καπ" w:date="2023-03-03T06:25:00Z">
              <w:tcPr>
                <w:tcW w:w="515" w:type="dxa"/>
                <w:vAlign w:val="center"/>
              </w:tcPr>
            </w:tcPrChange>
          </w:tcPr>
          <w:p w14:paraId="672DD7BD" w14:textId="4176A567" w:rsidR="009B17D5" w:rsidRPr="00AC6F02" w:rsidRDefault="009B17D5" w:rsidP="009B17D5">
            <w:pPr>
              <w:jc w:val="center"/>
              <w:rPr>
                <w:ins w:id="12738" w:author="Στάθης Καπ" w:date="2023-03-03T03:26:00Z"/>
                <w:sz w:val="16"/>
                <w:szCs w:val="16"/>
              </w:rPr>
            </w:pPr>
            <w:ins w:id="12739" w:author="Στάθης Καπ" w:date="2023-03-03T03:27:00Z">
              <w:r w:rsidRPr="00AC6F02">
                <w:rPr>
                  <w:sz w:val="16"/>
                  <w:szCs w:val="16"/>
                  <w:rPrChange w:id="12740" w:author="Στάθης Καπ" w:date="2023-03-03T03:27:00Z">
                    <w:rPr>
                      <w:sz w:val="18"/>
                      <w:szCs w:val="18"/>
                    </w:rPr>
                  </w:rPrChange>
                </w:rPr>
                <w:t>pr13</w:t>
              </w:r>
            </w:ins>
          </w:p>
        </w:tc>
        <w:tc>
          <w:tcPr>
            <w:tcW w:w="560" w:type="dxa"/>
            <w:tcBorders>
              <w:left w:val="single" w:sz="4" w:space="0" w:color="auto"/>
            </w:tcBorders>
            <w:tcPrChange w:id="12741" w:author="Στάθης Καπ" w:date="2023-03-03T06:25:00Z">
              <w:tcPr>
                <w:tcW w:w="560" w:type="dxa"/>
              </w:tcPr>
            </w:tcPrChange>
          </w:tcPr>
          <w:p w14:paraId="64BA59DB" w14:textId="421FF125" w:rsidR="009B17D5" w:rsidRPr="00AC6F02" w:rsidRDefault="009B17D5" w:rsidP="009B17D5">
            <w:pPr>
              <w:jc w:val="center"/>
              <w:rPr>
                <w:ins w:id="12742" w:author="Στάθης Καπ" w:date="2023-03-03T03:26:00Z"/>
                <w:rFonts w:cstheme="minorHAnsi"/>
                <w:sz w:val="16"/>
                <w:szCs w:val="16"/>
              </w:rPr>
            </w:pPr>
            <w:ins w:id="12743" w:author="Στάθης Καπ" w:date="2023-03-03T03:27:00Z">
              <w:r w:rsidRPr="00AC6F02">
                <w:rPr>
                  <w:sz w:val="16"/>
                  <w:szCs w:val="16"/>
                  <w:rPrChange w:id="12744" w:author="Στάθης Καπ" w:date="2023-03-03T03:27:00Z">
                    <w:rPr>
                      <w:sz w:val="18"/>
                      <w:szCs w:val="18"/>
                    </w:rPr>
                  </w:rPrChange>
                </w:rPr>
                <w:t>843</w:t>
              </w:r>
            </w:ins>
          </w:p>
        </w:tc>
        <w:tc>
          <w:tcPr>
            <w:tcW w:w="855" w:type="dxa"/>
            <w:tcPrChange w:id="12745" w:author="Στάθης Καπ" w:date="2023-03-03T06:25:00Z">
              <w:tcPr>
                <w:tcW w:w="855" w:type="dxa"/>
              </w:tcPr>
            </w:tcPrChange>
          </w:tcPr>
          <w:p w14:paraId="5C160B7C" w14:textId="7C7A722B" w:rsidR="009B17D5" w:rsidRPr="00AC6F02" w:rsidRDefault="009B17D5" w:rsidP="009B17D5">
            <w:pPr>
              <w:jc w:val="center"/>
              <w:rPr>
                <w:ins w:id="12746" w:author="Στάθης Καπ" w:date="2023-03-03T03:26:00Z"/>
                <w:rFonts w:cstheme="minorHAnsi"/>
                <w:sz w:val="16"/>
                <w:szCs w:val="16"/>
              </w:rPr>
            </w:pPr>
            <w:ins w:id="12747" w:author="Στάθης Καπ" w:date="2023-03-03T03:27:00Z">
              <w:r w:rsidRPr="00AC6F02">
                <w:rPr>
                  <w:sz w:val="16"/>
                  <w:szCs w:val="16"/>
                  <w:rPrChange w:id="12748" w:author="Στάθης Καπ" w:date="2023-03-03T03:27:00Z">
                    <w:rPr>
                      <w:sz w:val="18"/>
                      <w:szCs w:val="18"/>
                    </w:rPr>
                  </w:rPrChange>
                </w:rPr>
                <w:t>757</w:t>
              </w:r>
            </w:ins>
          </w:p>
        </w:tc>
        <w:tc>
          <w:tcPr>
            <w:tcW w:w="544" w:type="dxa"/>
            <w:vAlign w:val="bottom"/>
            <w:tcPrChange w:id="12749" w:author="Στάθης Καπ" w:date="2023-03-03T06:25:00Z">
              <w:tcPr>
                <w:tcW w:w="544" w:type="dxa"/>
                <w:vAlign w:val="bottom"/>
              </w:tcPr>
            </w:tcPrChange>
          </w:tcPr>
          <w:p w14:paraId="54C38796" w14:textId="025BD5E8" w:rsidR="009B17D5" w:rsidRPr="00AC6F02" w:rsidRDefault="009B17D5" w:rsidP="009B17D5">
            <w:pPr>
              <w:jc w:val="center"/>
              <w:rPr>
                <w:ins w:id="12750" w:author="Στάθης Καπ" w:date="2023-03-03T03:26:00Z"/>
                <w:rFonts w:cstheme="minorHAnsi"/>
                <w:sz w:val="16"/>
                <w:szCs w:val="16"/>
              </w:rPr>
            </w:pPr>
            <w:ins w:id="12751" w:author="Στάθης Καπ" w:date="2023-03-03T03:27:00Z">
              <w:r w:rsidRPr="00AC6F02">
                <w:rPr>
                  <w:rFonts w:ascii="Calibri" w:hAnsi="Calibri" w:cs="Calibri"/>
                  <w:color w:val="000000"/>
                  <w:sz w:val="16"/>
                  <w:szCs w:val="16"/>
                  <w:rPrChange w:id="12752" w:author="Στάθης Καπ" w:date="2023-03-03T03:27:00Z">
                    <w:rPr>
                      <w:rFonts w:ascii="Calibri" w:hAnsi="Calibri" w:cs="Calibri"/>
                      <w:color w:val="000000"/>
                      <w:sz w:val="18"/>
                      <w:szCs w:val="18"/>
                    </w:rPr>
                  </w:rPrChange>
                </w:rPr>
                <w:t>771</w:t>
              </w:r>
            </w:ins>
          </w:p>
        </w:tc>
        <w:tc>
          <w:tcPr>
            <w:tcW w:w="621" w:type="dxa"/>
            <w:vAlign w:val="bottom"/>
            <w:tcPrChange w:id="12753" w:author="Στάθης Καπ" w:date="2023-03-03T06:25:00Z">
              <w:tcPr>
                <w:tcW w:w="621" w:type="dxa"/>
                <w:vAlign w:val="bottom"/>
              </w:tcPr>
            </w:tcPrChange>
          </w:tcPr>
          <w:p w14:paraId="6C3562C7" w14:textId="17A150D5" w:rsidR="009B17D5" w:rsidRPr="00AC6F02" w:rsidRDefault="009B17D5" w:rsidP="009B17D5">
            <w:pPr>
              <w:jc w:val="center"/>
              <w:rPr>
                <w:ins w:id="12754" w:author="Στάθης Καπ" w:date="2023-03-03T03:26:00Z"/>
                <w:rFonts w:cstheme="minorHAnsi"/>
                <w:sz w:val="16"/>
                <w:szCs w:val="16"/>
              </w:rPr>
            </w:pPr>
            <w:ins w:id="12755" w:author="Στάθης Καπ" w:date="2023-03-03T03:27:00Z">
              <w:r w:rsidRPr="00AC6F02">
                <w:rPr>
                  <w:rFonts w:ascii="Calibri" w:hAnsi="Calibri" w:cs="Calibri"/>
                  <w:color w:val="000000"/>
                  <w:sz w:val="16"/>
                  <w:szCs w:val="16"/>
                  <w:rPrChange w:id="12756" w:author="Στάθης Καπ" w:date="2023-03-03T03:27:00Z">
                    <w:rPr>
                      <w:rFonts w:ascii="Calibri" w:hAnsi="Calibri" w:cs="Calibri"/>
                      <w:color w:val="000000"/>
                      <w:sz w:val="18"/>
                      <w:szCs w:val="18"/>
                    </w:rPr>
                  </w:rPrChange>
                </w:rPr>
                <w:t>2.423</w:t>
              </w:r>
            </w:ins>
          </w:p>
        </w:tc>
        <w:tc>
          <w:tcPr>
            <w:tcW w:w="669" w:type="dxa"/>
            <w:vAlign w:val="center"/>
            <w:tcPrChange w:id="12757" w:author="Στάθης Καπ" w:date="2023-03-03T06:25:00Z">
              <w:tcPr>
                <w:tcW w:w="669" w:type="dxa"/>
                <w:vAlign w:val="center"/>
              </w:tcPr>
            </w:tcPrChange>
          </w:tcPr>
          <w:p w14:paraId="571B4B9A" w14:textId="0CA5AF01" w:rsidR="009B17D5" w:rsidRPr="00AC6F02" w:rsidRDefault="009B17D5" w:rsidP="009B17D5">
            <w:pPr>
              <w:jc w:val="center"/>
              <w:rPr>
                <w:ins w:id="12758" w:author="Στάθης Καπ" w:date="2023-03-03T03:26:00Z"/>
                <w:rFonts w:cstheme="minorHAnsi"/>
                <w:sz w:val="16"/>
                <w:szCs w:val="16"/>
              </w:rPr>
            </w:pPr>
            <w:ins w:id="12759" w:author="Στάθης Καπ" w:date="2023-03-03T06:09:00Z">
              <w:r>
                <w:rPr>
                  <w:rFonts w:ascii="Calibri" w:hAnsi="Calibri" w:cstheme="minorHAnsi"/>
                  <w:color w:val="000000"/>
                  <w:sz w:val="16"/>
                  <w:szCs w:val="16"/>
                </w:rPr>
                <w:t>8.54</w:t>
              </w:r>
            </w:ins>
          </w:p>
        </w:tc>
        <w:tc>
          <w:tcPr>
            <w:tcW w:w="543" w:type="dxa"/>
            <w:vAlign w:val="bottom"/>
            <w:tcPrChange w:id="12760" w:author="Στάθης Καπ" w:date="2023-03-03T06:25:00Z">
              <w:tcPr>
                <w:tcW w:w="543" w:type="dxa"/>
                <w:vAlign w:val="bottom"/>
              </w:tcPr>
            </w:tcPrChange>
          </w:tcPr>
          <w:p w14:paraId="4D302E95" w14:textId="71D7CEE9" w:rsidR="009B17D5" w:rsidRPr="00AC6F02" w:rsidRDefault="009B17D5" w:rsidP="009B17D5">
            <w:pPr>
              <w:jc w:val="center"/>
              <w:rPr>
                <w:ins w:id="12761" w:author="Στάθης Καπ" w:date="2023-03-03T03:26:00Z"/>
                <w:rFonts w:cstheme="minorHAnsi"/>
                <w:sz w:val="16"/>
                <w:szCs w:val="16"/>
              </w:rPr>
            </w:pPr>
            <w:ins w:id="12762" w:author="Στάθης Καπ" w:date="2023-03-03T03:27:00Z">
              <w:r w:rsidRPr="00AC6F02">
                <w:rPr>
                  <w:rFonts w:ascii="Calibri" w:hAnsi="Calibri" w:cs="Calibri"/>
                  <w:color w:val="000000"/>
                  <w:sz w:val="16"/>
                  <w:szCs w:val="16"/>
                  <w:rPrChange w:id="12763" w:author="Στάθης Καπ" w:date="2023-03-03T03:27:00Z">
                    <w:rPr>
                      <w:rFonts w:ascii="Calibri" w:hAnsi="Calibri" w:cs="Calibri"/>
                      <w:color w:val="000000"/>
                      <w:sz w:val="18"/>
                      <w:szCs w:val="18"/>
                    </w:rPr>
                  </w:rPrChange>
                </w:rPr>
                <w:t>737</w:t>
              </w:r>
            </w:ins>
          </w:p>
        </w:tc>
        <w:tc>
          <w:tcPr>
            <w:tcW w:w="621" w:type="dxa"/>
            <w:vAlign w:val="bottom"/>
            <w:tcPrChange w:id="12764" w:author="Στάθης Καπ" w:date="2023-03-03T06:25:00Z">
              <w:tcPr>
                <w:tcW w:w="621" w:type="dxa"/>
                <w:vAlign w:val="bottom"/>
              </w:tcPr>
            </w:tcPrChange>
          </w:tcPr>
          <w:p w14:paraId="4C77E996" w14:textId="7DB47F40" w:rsidR="009B17D5" w:rsidRPr="00AC6F02" w:rsidRDefault="009B17D5" w:rsidP="009B17D5">
            <w:pPr>
              <w:jc w:val="center"/>
              <w:rPr>
                <w:ins w:id="12765" w:author="Στάθης Καπ" w:date="2023-03-03T03:26:00Z"/>
                <w:rFonts w:cstheme="minorHAnsi"/>
                <w:sz w:val="16"/>
                <w:szCs w:val="16"/>
              </w:rPr>
            </w:pPr>
            <w:ins w:id="12766" w:author="Στάθης Καπ" w:date="2023-03-03T03:27:00Z">
              <w:r w:rsidRPr="00AC6F02">
                <w:rPr>
                  <w:rFonts w:ascii="Calibri" w:hAnsi="Calibri" w:cs="Calibri"/>
                  <w:color w:val="000000"/>
                  <w:sz w:val="16"/>
                  <w:szCs w:val="16"/>
                  <w:rPrChange w:id="12767" w:author="Στάθης Καπ" w:date="2023-03-03T03:27:00Z">
                    <w:rPr>
                      <w:rFonts w:ascii="Calibri" w:hAnsi="Calibri" w:cs="Calibri"/>
                      <w:color w:val="000000"/>
                      <w:sz w:val="18"/>
                      <w:szCs w:val="18"/>
                    </w:rPr>
                  </w:rPrChange>
                </w:rPr>
                <w:t>0.525</w:t>
              </w:r>
            </w:ins>
          </w:p>
        </w:tc>
        <w:tc>
          <w:tcPr>
            <w:tcW w:w="669" w:type="dxa"/>
            <w:vAlign w:val="center"/>
            <w:tcPrChange w:id="12768" w:author="Στάθης Καπ" w:date="2023-03-03T06:25:00Z">
              <w:tcPr>
                <w:tcW w:w="669" w:type="dxa"/>
                <w:vAlign w:val="center"/>
              </w:tcPr>
            </w:tcPrChange>
          </w:tcPr>
          <w:p w14:paraId="2F490911" w14:textId="3D263DD1" w:rsidR="009B17D5" w:rsidRPr="00AC6F02" w:rsidRDefault="009B17D5" w:rsidP="009B17D5">
            <w:pPr>
              <w:jc w:val="center"/>
              <w:rPr>
                <w:ins w:id="12769" w:author="Στάθης Καπ" w:date="2023-03-03T03:26:00Z"/>
                <w:rFonts w:cstheme="minorHAnsi"/>
                <w:sz w:val="16"/>
                <w:szCs w:val="16"/>
              </w:rPr>
            </w:pPr>
            <w:ins w:id="12770" w:author="Στάθης Καπ" w:date="2023-03-03T06:09:00Z">
              <w:r>
                <w:rPr>
                  <w:rFonts w:ascii="Calibri" w:hAnsi="Calibri" w:cstheme="minorHAnsi"/>
                  <w:color w:val="000000"/>
                  <w:sz w:val="16"/>
                  <w:szCs w:val="16"/>
                </w:rPr>
                <w:t>4.41</w:t>
              </w:r>
            </w:ins>
          </w:p>
        </w:tc>
        <w:tc>
          <w:tcPr>
            <w:tcW w:w="508" w:type="dxa"/>
            <w:vAlign w:val="bottom"/>
            <w:tcPrChange w:id="12771" w:author="Στάθης Καπ" w:date="2023-03-03T06:25:00Z">
              <w:tcPr>
                <w:tcW w:w="508" w:type="dxa"/>
                <w:vAlign w:val="bottom"/>
              </w:tcPr>
            </w:tcPrChange>
          </w:tcPr>
          <w:p w14:paraId="1FEDA865" w14:textId="00A557FF" w:rsidR="009B17D5" w:rsidRPr="00AC6F02" w:rsidRDefault="009B17D5" w:rsidP="009B17D5">
            <w:pPr>
              <w:jc w:val="center"/>
              <w:rPr>
                <w:ins w:id="12772" w:author="Στάθης Καπ" w:date="2023-03-03T03:26:00Z"/>
                <w:rFonts w:cstheme="minorHAnsi"/>
                <w:sz w:val="16"/>
                <w:szCs w:val="16"/>
              </w:rPr>
            </w:pPr>
            <w:ins w:id="12773" w:author="Στάθης Καπ" w:date="2023-03-03T03:27:00Z">
              <w:r w:rsidRPr="00AC6F02">
                <w:rPr>
                  <w:rFonts w:ascii="Calibri" w:hAnsi="Calibri" w:cs="Calibri"/>
                  <w:color w:val="000000"/>
                  <w:sz w:val="16"/>
                  <w:szCs w:val="16"/>
                  <w:rPrChange w:id="12774" w:author="Στάθης Καπ" w:date="2023-03-03T03:27:00Z">
                    <w:rPr>
                      <w:rFonts w:ascii="Calibri" w:hAnsi="Calibri" w:cs="Calibri"/>
                      <w:color w:val="000000"/>
                      <w:sz w:val="18"/>
                      <w:szCs w:val="18"/>
                    </w:rPr>
                  </w:rPrChange>
                </w:rPr>
                <w:t>693</w:t>
              </w:r>
            </w:ins>
          </w:p>
        </w:tc>
        <w:tc>
          <w:tcPr>
            <w:tcW w:w="541" w:type="dxa"/>
            <w:vAlign w:val="bottom"/>
            <w:tcPrChange w:id="12775" w:author="Στάθης Καπ" w:date="2023-03-03T06:25:00Z">
              <w:tcPr>
                <w:tcW w:w="541" w:type="dxa"/>
                <w:vAlign w:val="bottom"/>
              </w:tcPr>
            </w:tcPrChange>
          </w:tcPr>
          <w:p w14:paraId="7B61EEA6" w14:textId="088C0D60" w:rsidR="009B17D5" w:rsidRPr="00AC6F02" w:rsidRDefault="009B17D5" w:rsidP="009B17D5">
            <w:pPr>
              <w:jc w:val="center"/>
              <w:rPr>
                <w:ins w:id="12776" w:author="Στάθης Καπ" w:date="2023-03-03T03:26:00Z"/>
                <w:rFonts w:cstheme="minorHAnsi"/>
                <w:sz w:val="16"/>
                <w:szCs w:val="16"/>
              </w:rPr>
            </w:pPr>
            <w:ins w:id="12777" w:author="Στάθης Καπ" w:date="2023-03-03T03:27:00Z">
              <w:r w:rsidRPr="00AC6F02">
                <w:rPr>
                  <w:rFonts w:ascii="Calibri" w:hAnsi="Calibri" w:cs="Calibri"/>
                  <w:color w:val="000000"/>
                  <w:sz w:val="16"/>
                  <w:szCs w:val="16"/>
                  <w:rPrChange w:id="12778" w:author="Στάθης Καπ" w:date="2023-03-03T03:27:00Z">
                    <w:rPr>
                      <w:rFonts w:ascii="Calibri" w:hAnsi="Calibri" w:cs="Calibri"/>
                      <w:color w:val="000000"/>
                      <w:sz w:val="18"/>
                      <w:szCs w:val="18"/>
                    </w:rPr>
                  </w:rPrChange>
                </w:rPr>
                <w:t>0.382</w:t>
              </w:r>
            </w:ins>
          </w:p>
        </w:tc>
        <w:tc>
          <w:tcPr>
            <w:tcW w:w="589" w:type="dxa"/>
            <w:vAlign w:val="center"/>
            <w:tcPrChange w:id="12779" w:author="Στάθης Καπ" w:date="2023-03-03T06:25:00Z">
              <w:tcPr>
                <w:tcW w:w="589" w:type="dxa"/>
                <w:vAlign w:val="center"/>
              </w:tcPr>
            </w:tcPrChange>
          </w:tcPr>
          <w:p w14:paraId="770D4CD7" w14:textId="01819B03" w:rsidR="009B17D5" w:rsidRPr="00AC6F02" w:rsidRDefault="009B17D5" w:rsidP="009B17D5">
            <w:pPr>
              <w:jc w:val="center"/>
              <w:rPr>
                <w:ins w:id="12780" w:author="Στάθης Καπ" w:date="2023-03-03T03:26:00Z"/>
                <w:rFonts w:cstheme="minorHAnsi"/>
                <w:sz w:val="16"/>
                <w:szCs w:val="16"/>
              </w:rPr>
            </w:pPr>
            <w:ins w:id="12781" w:author="Στάθης Καπ" w:date="2023-03-03T06:10:00Z">
              <w:r>
                <w:rPr>
                  <w:rFonts w:ascii="Calibri" w:hAnsi="Calibri" w:cstheme="minorHAnsi"/>
                  <w:color w:val="000000"/>
                  <w:sz w:val="16"/>
                  <w:szCs w:val="16"/>
                </w:rPr>
                <w:t>10.12</w:t>
              </w:r>
            </w:ins>
          </w:p>
        </w:tc>
        <w:tc>
          <w:tcPr>
            <w:tcW w:w="463" w:type="dxa"/>
            <w:vAlign w:val="bottom"/>
            <w:tcPrChange w:id="12782" w:author="Στάθης Καπ" w:date="2023-03-03T06:25:00Z">
              <w:tcPr>
                <w:tcW w:w="463" w:type="dxa"/>
                <w:vAlign w:val="bottom"/>
              </w:tcPr>
            </w:tcPrChange>
          </w:tcPr>
          <w:p w14:paraId="5449BBBB" w14:textId="4693CF13" w:rsidR="009B17D5" w:rsidRPr="00AC6F02" w:rsidRDefault="009B17D5" w:rsidP="009B17D5">
            <w:pPr>
              <w:jc w:val="center"/>
              <w:rPr>
                <w:ins w:id="12783" w:author="Στάθης Καπ" w:date="2023-03-03T03:26:00Z"/>
                <w:rFonts w:cstheme="minorHAnsi"/>
                <w:sz w:val="16"/>
                <w:szCs w:val="16"/>
              </w:rPr>
            </w:pPr>
            <w:ins w:id="12784" w:author="Στάθης Καπ" w:date="2023-03-03T03:27:00Z">
              <w:r w:rsidRPr="00AC6F02">
                <w:rPr>
                  <w:rFonts w:ascii="Calibri" w:hAnsi="Calibri" w:cs="Calibri"/>
                  <w:color w:val="000000"/>
                  <w:sz w:val="16"/>
                  <w:szCs w:val="16"/>
                  <w:rPrChange w:id="12785" w:author="Στάθης Καπ" w:date="2023-03-03T03:27:00Z">
                    <w:rPr>
                      <w:rFonts w:ascii="Calibri" w:hAnsi="Calibri" w:cs="Calibri"/>
                      <w:color w:val="000000"/>
                      <w:sz w:val="18"/>
                      <w:szCs w:val="18"/>
                    </w:rPr>
                  </w:rPrChange>
                </w:rPr>
                <w:t>681</w:t>
              </w:r>
            </w:ins>
          </w:p>
        </w:tc>
        <w:tc>
          <w:tcPr>
            <w:tcW w:w="541" w:type="dxa"/>
            <w:vAlign w:val="bottom"/>
            <w:tcPrChange w:id="12786" w:author="Στάθης Καπ" w:date="2023-03-03T06:25:00Z">
              <w:tcPr>
                <w:tcW w:w="541" w:type="dxa"/>
                <w:vAlign w:val="bottom"/>
              </w:tcPr>
            </w:tcPrChange>
          </w:tcPr>
          <w:p w14:paraId="2BB3D6DE" w14:textId="415162DD" w:rsidR="009B17D5" w:rsidRPr="00AC6F02" w:rsidRDefault="009B17D5" w:rsidP="009B17D5">
            <w:pPr>
              <w:jc w:val="center"/>
              <w:rPr>
                <w:ins w:id="12787" w:author="Στάθης Καπ" w:date="2023-03-03T03:26:00Z"/>
                <w:rFonts w:cstheme="minorHAnsi"/>
                <w:sz w:val="16"/>
                <w:szCs w:val="16"/>
              </w:rPr>
            </w:pPr>
            <w:ins w:id="12788" w:author="Στάθης Καπ" w:date="2023-03-03T03:27:00Z">
              <w:r w:rsidRPr="00AC6F02">
                <w:rPr>
                  <w:rFonts w:ascii="Calibri" w:hAnsi="Calibri" w:cs="Calibri"/>
                  <w:color w:val="000000"/>
                  <w:sz w:val="16"/>
                  <w:szCs w:val="16"/>
                  <w:rPrChange w:id="12789" w:author="Στάθης Καπ" w:date="2023-03-03T03:27:00Z">
                    <w:rPr>
                      <w:rFonts w:ascii="Calibri" w:hAnsi="Calibri" w:cs="Calibri"/>
                      <w:color w:val="000000"/>
                      <w:sz w:val="18"/>
                      <w:szCs w:val="18"/>
                    </w:rPr>
                  </w:rPrChange>
                </w:rPr>
                <w:t>0.44</w:t>
              </w:r>
            </w:ins>
          </w:p>
        </w:tc>
        <w:tc>
          <w:tcPr>
            <w:tcW w:w="589" w:type="dxa"/>
            <w:vAlign w:val="center"/>
            <w:tcPrChange w:id="12790" w:author="Στάθης Καπ" w:date="2023-03-03T06:25:00Z">
              <w:tcPr>
                <w:tcW w:w="589" w:type="dxa"/>
                <w:vAlign w:val="center"/>
              </w:tcPr>
            </w:tcPrChange>
          </w:tcPr>
          <w:p w14:paraId="2D46C5A3" w14:textId="0E7CEAC0" w:rsidR="009B17D5" w:rsidRPr="00AC6F02" w:rsidRDefault="009B17D5" w:rsidP="009B17D5">
            <w:pPr>
              <w:jc w:val="center"/>
              <w:rPr>
                <w:ins w:id="12791" w:author="Στάθης Καπ" w:date="2023-03-03T03:26:00Z"/>
                <w:rFonts w:cstheme="minorHAnsi"/>
                <w:sz w:val="16"/>
                <w:szCs w:val="16"/>
              </w:rPr>
            </w:pPr>
            <w:ins w:id="12792" w:author="Στάθης Καπ" w:date="2023-03-03T06:10:00Z">
              <w:r>
                <w:rPr>
                  <w:rFonts w:ascii="Calibri" w:hAnsi="Calibri" w:cstheme="minorHAnsi"/>
                  <w:color w:val="000000"/>
                  <w:sz w:val="16"/>
                  <w:szCs w:val="16"/>
                </w:rPr>
                <w:t>11.67</w:t>
              </w:r>
            </w:ins>
          </w:p>
        </w:tc>
      </w:tr>
      <w:tr w:rsidR="009B17D5" w14:paraId="00002333" w14:textId="77777777" w:rsidTr="00F03C40">
        <w:trPr>
          <w:ins w:id="12793" w:author="Στάθης Καπ" w:date="2023-03-03T03:26:00Z"/>
        </w:trPr>
        <w:tc>
          <w:tcPr>
            <w:tcW w:w="515" w:type="dxa"/>
            <w:tcBorders>
              <w:top w:val="nil"/>
              <w:bottom w:val="nil"/>
              <w:right w:val="single" w:sz="4" w:space="0" w:color="auto"/>
            </w:tcBorders>
            <w:shd w:val="clear" w:color="auto" w:fill="E7E6E6" w:themeFill="background2"/>
            <w:vAlign w:val="center"/>
            <w:tcPrChange w:id="12794" w:author="Στάθης Καπ" w:date="2023-03-03T06:25:00Z">
              <w:tcPr>
                <w:tcW w:w="515" w:type="dxa"/>
                <w:vAlign w:val="center"/>
              </w:tcPr>
            </w:tcPrChange>
          </w:tcPr>
          <w:p w14:paraId="439ECB5E" w14:textId="1D4BD7AA" w:rsidR="009B17D5" w:rsidRPr="00AC6F02" w:rsidRDefault="009B17D5" w:rsidP="009B17D5">
            <w:pPr>
              <w:jc w:val="center"/>
              <w:rPr>
                <w:ins w:id="12795" w:author="Στάθης Καπ" w:date="2023-03-03T03:26:00Z"/>
                <w:sz w:val="16"/>
                <w:szCs w:val="16"/>
              </w:rPr>
            </w:pPr>
            <w:ins w:id="12796" w:author="Στάθης Καπ" w:date="2023-03-03T03:27:00Z">
              <w:r w:rsidRPr="00AC6F02">
                <w:rPr>
                  <w:sz w:val="16"/>
                  <w:szCs w:val="16"/>
                  <w:rPrChange w:id="12797" w:author="Στάθης Καπ" w:date="2023-03-03T03:27:00Z">
                    <w:rPr>
                      <w:sz w:val="18"/>
                      <w:szCs w:val="18"/>
                    </w:rPr>
                  </w:rPrChange>
                </w:rPr>
                <w:t>pr14</w:t>
              </w:r>
            </w:ins>
          </w:p>
        </w:tc>
        <w:tc>
          <w:tcPr>
            <w:tcW w:w="560" w:type="dxa"/>
            <w:tcBorders>
              <w:left w:val="single" w:sz="4" w:space="0" w:color="auto"/>
            </w:tcBorders>
            <w:tcPrChange w:id="12798" w:author="Στάθης Καπ" w:date="2023-03-03T06:25:00Z">
              <w:tcPr>
                <w:tcW w:w="560" w:type="dxa"/>
              </w:tcPr>
            </w:tcPrChange>
          </w:tcPr>
          <w:p w14:paraId="3DECA433" w14:textId="0CDCF576" w:rsidR="009B17D5" w:rsidRPr="00AC6F02" w:rsidRDefault="009B17D5" w:rsidP="009B17D5">
            <w:pPr>
              <w:jc w:val="center"/>
              <w:rPr>
                <w:ins w:id="12799" w:author="Στάθης Καπ" w:date="2023-03-03T03:26:00Z"/>
                <w:rFonts w:cstheme="minorHAnsi"/>
                <w:sz w:val="16"/>
                <w:szCs w:val="16"/>
              </w:rPr>
            </w:pPr>
            <w:ins w:id="12800" w:author="Στάθης Καπ" w:date="2023-03-03T03:27:00Z">
              <w:r w:rsidRPr="00AC6F02">
                <w:rPr>
                  <w:sz w:val="16"/>
                  <w:szCs w:val="16"/>
                  <w:rPrChange w:id="12801" w:author="Στάθης Καπ" w:date="2023-03-03T03:27:00Z">
                    <w:rPr>
                      <w:sz w:val="18"/>
                      <w:szCs w:val="18"/>
                    </w:rPr>
                  </w:rPrChange>
                </w:rPr>
                <w:t>1017</w:t>
              </w:r>
            </w:ins>
          </w:p>
        </w:tc>
        <w:tc>
          <w:tcPr>
            <w:tcW w:w="855" w:type="dxa"/>
            <w:tcPrChange w:id="12802" w:author="Στάθης Καπ" w:date="2023-03-03T06:25:00Z">
              <w:tcPr>
                <w:tcW w:w="855" w:type="dxa"/>
              </w:tcPr>
            </w:tcPrChange>
          </w:tcPr>
          <w:p w14:paraId="3A640435" w14:textId="7B88F599" w:rsidR="009B17D5" w:rsidRPr="00AC6F02" w:rsidRDefault="009B17D5" w:rsidP="009B17D5">
            <w:pPr>
              <w:jc w:val="center"/>
              <w:rPr>
                <w:ins w:id="12803" w:author="Στάθης Καπ" w:date="2023-03-03T03:26:00Z"/>
                <w:rFonts w:cstheme="minorHAnsi"/>
                <w:sz w:val="16"/>
                <w:szCs w:val="16"/>
              </w:rPr>
            </w:pPr>
            <w:ins w:id="12804" w:author="Στάθης Καπ" w:date="2023-03-03T03:27:00Z">
              <w:r w:rsidRPr="00AC6F02">
                <w:rPr>
                  <w:sz w:val="16"/>
                  <w:szCs w:val="16"/>
                  <w:rPrChange w:id="12805" w:author="Στάθης Καπ" w:date="2023-03-03T03:27:00Z">
                    <w:rPr>
                      <w:sz w:val="18"/>
                      <w:szCs w:val="18"/>
                    </w:rPr>
                  </w:rPrChange>
                </w:rPr>
                <w:t>925</w:t>
              </w:r>
            </w:ins>
          </w:p>
        </w:tc>
        <w:tc>
          <w:tcPr>
            <w:tcW w:w="544" w:type="dxa"/>
            <w:vAlign w:val="bottom"/>
            <w:tcPrChange w:id="12806" w:author="Στάθης Καπ" w:date="2023-03-03T06:25:00Z">
              <w:tcPr>
                <w:tcW w:w="544" w:type="dxa"/>
                <w:vAlign w:val="bottom"/>
              </w:tcPr>
            </w:tcPrChange>
          </w:tcPr>
          <w:p w14:paraId="2A022A44" w14:textId="32131F33" w:rsidR="009B17D5" w:rsidRPr="00AC6F02" w:rsidRDefault="009B17D5" w:rsidP="009B17D5">
            <w:pPr>
              <w:jc w:val="center"/>
              <w:rPr>
                <w:ins w:id="12807" w:author="Στάθης Καπ" w:date="2023-03-03T03:26:00Z"/>
                <w:rFonts w:cstheme="minorHAnsi"/>
                <w:sz w:val="16"/>
                <w:szCs w:val="16"/>
              </w:rPr>
            </w:pPr>
            <w:ins w:id="12808" w:author="Στάθης Καπ" w:date="2023-03-03T03:27:00Z">
              <w:r w:rsidRPr="00AC6F02">
                <w:rPr>
                  <w:rFonts w:ascii="Calibri" w:hAnsi="Calibri" w:cs="Calibri"/>
                  <w:color w:val="000000"/>
                  <w:sz w:val="16"/>
                  <w:szCs w:val="16"/>
                  <w:rPrChange w:id="12809" w:author="Στάθης Καπ" w:date="2023-03-03T03:27:00Z">
                    <w:rPr>
                      <w:rFonts w:ascii="Calibri" w:hAnsi="Calibri" w:cs="Calibri"/>
                      <w:color w:val="000000"/>
                      <w:sz w:val="18"/>
                      <w:szCs w:val="18"/>
                    </w:rPr>
                  </w:rPrChange>
                </w:rPr>
                <w:t>964</w:t>
              </w:r>
            </w:ins>
          </w:p>
        </w:tc>
        <w:tc>
          <w:tcPr>
            <w:tcW w:w="621" w:type="dxa"/>
            <w:vAlign w:val="bottom"/>
            <w:tcPrChange w:id="12810" w:author="Στάθης Καπ" w:date="2023-03-03T06:25:00Z">
              <w:tcPr>
                <w:tcW w:w="621" w:type="dxa"/>
                <w:vAlign w:val="bottom"/>
              </w:tcPr>
            </w:tcPrChange>
          </w:tcPr>
          <w:p w14:paraId="301C3158" w14:textId="0CD09D32" w:rsidR="009B17D5" w:rsidRPr="00AC6F02" w:rsidRDefault="009B17D5" w:rsidP="009B17D5">
            <w:pPr>
              <w:jc w:val="center"/>
              <w:rPr>
                <w:ins w:id="12811" w:author="Στάθης Καπ" w:date="2023-03-03T03:26:00Z"/>
                <w:rFonts w:cstheme="minorHAnsi"/>
                <w:sz w:val="16"/>
                <w:szCs w:val="16"/>
              </w:rPr>
            </w:pPr>
            <w:ins w:id="12812" w:author="Στάθης Καπ" w:date="2023-03-03T03:27:00Z">
              <w:r w:rsidRPr="00AC6F02">
                <w:rPr>
                  <w:rFonts w:ascii="Calibri" w:hAnsi="Calibri" w:cs="Calibri"/>
                  <w:color w:val="000000"/>
                  <w:sz w:val="16"/>
                  <w:szCs w:val="16"/>
                  <w:rPrChange w:id="12813" w:author="Στάθης Καπ" w:date="2023-03-03T03:27:00Z">
                    <w:rPr>
                      <w:rFonts w:ascii="Calibri" w:hAnsi="Calibri" w:cs="Calibri"/>
                      <w:color w:val="000000"/>
                      <w:sz w:val="18"/>
                      <w:szCs w:val="18"/>
                    </w:rPr>
                  </w:rPrChange>
                </w:rPr>
                <w:t>2.432</w:t>
              </w:r>
            </w:ins>
          </w:p>
        </w:tc>
        <w:tc>
          <w:tcPr>
            <w:tcW w:w="669" w:type="dxa"/>
            <w:vAlign w:val="center"/>
            <w:tcPrChange w:id="12814" w:author="Στάθης Καπ" w:date="2023-03-03T06:25:00Z">
              <w:tcPr>
                <w:tcW w:w="669" w:type="dxa"/>
                <w:vAlign w:val="center"/>
              </w:tcPr>
            </w:tcPrChange>
          </w:tcPr>
          <w:p w14:paraId="449DD11D" w14:textId="4B37724F" w:rsidR="009B17D5" w:rsidRPr="00AC6F02" w:rsidRDefault="009B17D5" w:rsidP="009B17D5">
            <w:pPr>
              <w:jc w:val="center"/>
              <w:rPr>
                <w:ins w:id="12815" w:author="Στάθης Καπ" w:date="2023-03-03T03:26:00Z"/>
                <w:rFonts w:cstheme="minorHAnsi"/>
                <w:sz w:val="16"/>
                <w:szCs w:val="16"/>
              </w:rPr>
            </w:pPr>
            <w:ins w:id="12816" w:author="Στάθης Καπ" w:date="2023-03-03T06:09:00Z">
              <w:r>
                <w:rPr>
                  <w:rFonts w:ascii="Calibri" w:hAnsi="Calibri" w:cstheme="minorHAnsi"/>
                  <w:color w:val="000000"/>
                  <w:sz w:val="16"/>
                  <w:szCs w:val="16"/>
                </w:rPr>
                <w:t>5.21</w:t>
              </w:r>
            </w:ins>
          </w:p>
        </w:tc>
        <w:tc>
          <w:tcPr>
            <w:tcW w:w="543" w:type="dxa"/>
            <w:vAlign w:val="bottom"/>
            <w:tcPrChange w:id="12817" w:author="Στάθης Καπ" w:date="2023-03-03T06:25:00Z">
              <w:tcPr>
                <w:tcW w:w="543" w:type="dxa"/>
                <w:vAlign w:val="bottom"/>
              </w:tcPr>
            </w:tcPrChange>
          </w:tcPr>
          <w:p w14:paraId="756C1EB2" w14:textId="2572EE67" w:rsidR="009B17D5" w:rsidRPr="00AC6F02" w:rsidRDefault="009B17D5" w:rsidP="009B17D5">
            <w:pPr>
              <w:jc w:val="center"/>
              <w:rPr>
                <w:ins w:id="12818" w:author="Στάθης Καπ" w:date="2023-03-03T03:26:00Z"/>
                <w:rFonts w:cstheme="minorHAnsi"/>
                <w:sz w:val="16"/>
                <w:szCs w:val="16"/>
              </w:rPr>
            </w:pPr>
            <w:ins w:id="12819" w:author="Στάθης Καπ" w:date="2023-03-03T03:27:00Z">
              <w:r w:rsidRPr="00AC6F02">
                <w:rPr>
                  <w:rFonts w:ascii="Calibri" w:hAnsi="Calibri" w:cs="Calibri"/>
                  <w:color w:val="000000"/>
                  <w:sz w:val="16"/>
                  <w:szCs w:val="16"/>
                  <w:rPrChange w:id="12820" w:author="Στάθης Καπ" w:date="2023-03-03T03:27:00Z">
                    <w:rPr>
                      <w:rFonts w:ascii="Calibri" w:hAnsi="Calibri" w:cs="Calibri"/>
                      <w:color w:val="000000"/>
                      <w:sz w:val="18"/>
                      <w:szCs w:val="18"/>
                    </w:rPr>
                  </w:rPrChange>
                </w:rPr>
                <w:t>908</w:t>
              </w:r>
            </w:ins>
          </w:p>
        </w:tc>
        <w:tc>
          <w:tcPr>
            <w:tcW w:w="621" w:type="dxa"/>
            <w:vAlign w:val="bottom"/>
            <w:tcPrChange w:id="12821" w:author="Στάθης Καπ" w:date="2023-03-03T06:25:00Z">
              <w:tcPr>
                <w:tcW w:w="621" w:type="dxa"/>
                <w:vAlign w:val="bottom"/>
              </w:tcPr>
            </w:tcPrChange>
          </w:tcPr>
          <w:p w14:paraId="4FE298B6" w14:textId="75A56C81" w:rsidR="009B17D5" w:rsidRPr="00AC6F02" w:rsidRDefault="009B17D5" w:rsidP="009B17D5">
            <w:pPr>
              <w:jc w:val="center"/>
              <w:rPr>
                <w:ins w:id="12822" w:author="Στάθης Καπ" w:date="2023-03-03T03:26:00Z"/>
                <w:rFonts w:cstheme="minorHAnsi"/>
                <w:sz w:val="16"/>
                <w:szCs w:val="16"/>
              </w:rPr>
            </w:pPr>
            <w:ins w:id="12823" w:author="Στάθης Καπ" w:date="2023-03-03T03:27:00Z">
              <w:r w:rsidRPr="00AC6F02">
                <w:rPr>
                  <w:rFonts w:ascii="Calibri" w:hAnsi="Calibri" w:cs="Calibri"/>
                  <w:color w:val="000000"/>
                  <w:sz w:val="16"/>
                  <w:szCs w:val="16"/>
                  <w:rPrChange w:id="12824" w:author="Στάθης Καπ" w:date="2023-03-03T03:27:00Z">
                    <w:rPr>
                      <w:rFonts w:ascii="Calibri" w:hAnsi="Calibri" w:cs="Calibri"/>
                      <w:color w:val="000000"/>
                      <w:sz w:val="18"/>
                      <w:szCs w:val="18"/>
                    </w:rPr>
                  </w:rPrChange>
                </w:rPr>
                <w:t>1.491</w:t>
              </w:r>
            </w:ins>
          </w:p>
        </w:tc>
        <w:tc>
          <w:tcPr>
            <w:tcW w:w="669" w:type="dxa"/>
            <w:vAlign w:val="center"/>
            <w:tcPrChange w:id="12825" w:author="Στάθης Καπ" w:date="2023-03-03T06:25:00Z">
              <w:tcPr>
                <w:tcW w:w="669" w:type="dxa"/>
                <w:vAlign w:val="center"/>
              </w:tcPr>
            </w:tcPrChange>
          </w:tcPr>
          <w:p w14:paraId="4309564F" w14:textId="7F1E5CB5" w:rsidR="009B17D5" w:rsidRPr="00AC6F02" w:rsidRDefault="009B17D5" w:rsidP="009B17D5">
            <w:pPr>
              <w:jc w:val="center"/>
              <w:rPr>
                <w:ins w:id="12826" w:author="Στάθης Καπ" w:date="2023-03-03T03:26:00Z"/>
                <w:rFonts w:cstheme="minorHAnsi"/>
                <w:sz w:val="16"/>
                <w:szCs w:val="16"/>
              </w:rPr>
            </w:pPr>
            <w:ins w:id="12827" w:author="Στάθης Καπ" w:date="2023-03-03T06:09:00Z">
              <w:r>
                <w:rPr>
                  <w:rFonts w:ascii="Calibri" w:hAnsi="Calibri" w:cstheme="minorHAnsi"/>
                  <w:color w:val="000000"/>
                  <w:sz w:val="16"/>
                  <w:szCs w:val="16"/>
                </w:rPr>
                <w:t>5.81</w:t>
              </w:r>
            </w:ins>
          </w:p>
        </w:tc>
        <w:tc>
          <w:tcPr>
            <w:tcW w:w="508" w:type="dxa"/>
            <w:vAlign w:val="bottom"/>
            <w:tcPrChange w:id="12828" w:author="Στάθης Καπ" w:date="2023-03-03T06:25:00Z">
              <w:tcPr>
                <w:tcW w:w="508" w:type="dxa"/>
                <w:vAlign w:val="bottom"/>
              </w:tcPr>
            </w:tcPrChange>
          </w:tcPr>
          <w:p w14:paraId="5840E685" w14:textId="5668E694" w:rsidR="009B17D5" w:rsidRPr="00AC6F02" w:rsidRDefault="009B17D5" w:rsidP="009B17D5">
            <w:pPr>
              <w:jc w:val="center"/>
              <w:rPr>
                <w:ins w:id="12829" w:author="Στάθης Καπ" w:date="2023-03-03T03:26:00Z"/>
                <w:rFonts w:cstheme="minorHAnsi"/>
                <w:sz w:val="16"/>
                <w:szCs w:val="16"/>
              </w:rPr>
            </w:pPr>
            <w:ins w:id="12830" w:author="Στάθης Καπ" w:date="2023-03-03T03:27:00Z">
              <w:r w:rsidRPr="00AC6F02">
                <w:rPr>
                  <w:rFonts w:ascii="Calibri" w:hAnsi="Calibri" w:cs="Calibri"/>
                  <w:color w:val="000000"/>
                  <w:sz w:val="16"/>
                  <w:szCs w:val="16"/>
                  <w:rPrChange w:id="12831" w:author="Στάθης Καπ" w:date="2023-03-03T03:27:00Z">
                    <w:rPr>
                      <w:rFonts w:ascii="Calibri" w:hAnsi="Calibri" w:cs="Calibri"/>
                      <w:color w:val="000000"/>
                      <w:sz w:val="18"/>
                      <w:szCs w:val="18"/>
                    </w:rPr>
                  </w:rPrChange>
                </w:rPr>
                <w:t>862</w:t>
              </w:r>
            </w:ins>
          </w:p>
        </w:tc>
        <w:tc>
          <w:tcPr>
            <w:tcW w:w="541" w:type="dxa"/>
            <w:vAlign w:val="bottom"/>
            <w:tcPrChange w:id="12832" w:author="Στάθης Καπ" w:date="2023-03-03T06:25:00Z">
              <w:tcPr>
                <w:tcW w:w="541" w:type="dxa"/>
                <w:vAlign w:val="bottom"/>
              </w:tcPr>
            </w:tcPrChange>
          </w:tcPr>
          <w:p w14:paraId="4CD863A4" w14:textId="109EAFA0" w:rsidR="009B17D5" w:rsidRPr="00AC6F02" w:rsidRDefault="009B17D5" w:rsidP="009B17D5">
            <w:pPr>
              <w:jc w:val="center"/>
              <w:rPr>
                <w:ins w:id="12833" w:author="Στάθης Καπ" w:date="2023-03-03T03:26:00Z"/>
                <w:rFonts w:cstheme="minorHAnsi"/>
                <w:sz w:val="16"/>
                <w:szCs w:val="16"/>
              </w:rPr>
            </w:pPr>
            <w:ins w:id="12834" w:author="Στάθης Καπ" w:date="2023-03-03T03:27:00Z">
              <w:r w:rsidRPr="00AC6F02">
                <w:rPr>
                  <w:rFonts w:ascii="Calibri" w:hAnsi="Calibri" w:cs="Calibri"/>
                  <w:color w:val="000000"/>
                  <w:sz w:val="16"/>
                  <w:szCs w:val="16"/>
                  <w:rPrChange w:id="12835" w:author="Στάθης Καπ" w:date="2023-03-03T03:27:00Z">
                    <w:rPr>
                      <w:rFonts w:ascii="Calibri" w:hAnsi="Calibri" w:cs="Calibri"/>
                      <w:color w:val="000000"/>
                      <w:sz w:val="18"/>
                      <w:szCs w:val="18"/>
                    </w:rPr>
                  </w:rPrChange>
                </w:rPr>
                <w:t>0.664</w:t>
              </w:r>
            </w:ins>
          </w:p>
        </w:tc>
        <w:tc>
          <w:tcPr>
            <w:tcW w:w="589" w:type="dxa"/>
            <w:vAlign w:val="center"/>
            <w:tcPrChange w:id="12836" w:author="Στάθης Καπ" w:date="2023-03-03T06:25:00Z">
              <w:tcPr>
                <w:tcW w:w="589" w:type="dxa"/>
                <w:vAlign w:val="center"/>
              </w:tcPr>
            </w:tcPrChange>
          </w:tcPr>
          <w:p w14:paraId="247376ED" w14:textId="64246814" w:rsidR="009B17D5" w:rsidRPr="00AC6F02" w:rsidRDefault="009B17D5" w:rsidP="009B17D5">
            <w:pPr>
              <w:jc w:val="center"/>
              <w:rPr>
                <w:ins w:id="12837" w:author="Στάθης Καπ" w:date="2023-03-03T03:26:00Z"/>
                <w:rFonts w:cstheme="minorHAnsi"/>
                <w:sz w:val="16"/>
                <w:szCs w:val="16"/>
              </w:rPr>
            </w:pPr>
            <w:ins w:id="12838" w:author="Στάθης Καπ" w:date="2023-03-03T06:10:00Z">
              <w:r>
                <w:rPr>
                  <w:rFonts w:ascii="Calibri" w:hAnsi="Calibri" w:cstheme="minorHAnsi"/>
                  <w:color w:val="000000"/>
                  <w:sz w:val="16"/>
                  <w:szCs w:val="16"/>
                </w:rPr>
                <w:t>10.58</w:t>
              </w:r>
            </w:ins>
          </w:p>
        </w:tc>
        <w:tc>
          <w:tcPr>
            <w:tcW w:w="463" w:type="dxa"/>
            <w:vAlign w:val="bottom"/>
            <w:tcPrChange w:id="12839" w:author="Στάθης Καπ" w:date="2023-03-03T06:25:00Z">
              <w:tcPr>
                <w:tcW w:w="463" w:type="dxa"/>
                <w:vAlign w:val="bottom"/>
              </w:tcPr>
            </w:tcPrChange>
          </w:tcPr>
          <w:p w14:paraId="7CA62E99" w14:textId="31675DA8" w:rsidR="009B17D5" w:rsidRPr="00AC6F02" w:rsidRDefault="009B17D5" w:rsidP="009B17D5">
            <w:pPr>
              <w:jc w:val="center"/>
              <w:rPr>
                <w:ins w:id="12840" w:author="Στάθης Καπ" w:date="2023-03-03T03:26:00Z"/>
                <w:rFonts w:cstheme="minorHAnsi"/>
                <w:sz w:val="16"/>
                <w:szCs w:val="16"/>
              </w:rPr>
            </w:pPr>
            <w:ins w:id="12841" w:author="Στάθης Καπ" w:date="2023-03-03T03:27:00Z">
              <w:r w:rsidRPr="00AC6F02">
                <w:rPr>
                  <w:rFonts w:ascii="Calibri" w:hAnsi="Calibri" w:cs="Calibri"/>
                  <w:color w:val="000000"/>
                  <w:sz w:val="16"/>
                  <w:szCs w:val="16"/>
                  <w:rPrChange w:id="12842" w:author="Στάθης Καπ" w:date="2023-03-03T03:27:00Z">
                    <w:rPr>
                      <w:rFonts w:ascii="Calibri" w:hAnsi="Calibri" w:cs="Calibri"/>
                      <w:color w:val="000000"/>
                      <w:sz w:val="18"/>
                      <w:szCs w:val="18"/>
                    </w:rPr>
                  </w:rPrChange>
                </w:rPr>
                <w:t>725</w:t>
              </w:r>
            </w:ins>
          </w:p>
        </w:tc>
        <w:tc>
          <w:tcPr>
            <w:tcW w:w="541" w:type="dxa"/>
            <w:vAlign w:val="bottom"/>
            <w:tcPrChange w:id="12843" w:author="Στάθης Καπ" w:date="2023-03-03T06:25:00Z">
              <w:tcPr>
                <w:tcW w:w="541" w:type="dxa"/>
                <w:vAlign w:val="bottom"/>
              </w:tcPr>
            </w:tcPrChange>
          </w:tcPr>
          <w:p w14:paraId="0E568EE2" w14:textId="18859D44" w:rsidR="009B17D5" w:rsidRPr="00AC6F02" w:rsidRDefault="009B17D5" w:rsidP="009B17D5">
            <w:pPr>
              <w:jc w:val="center"/>
              <w:rPr>
                <w:ins w:id="12844" w:author="Στάθης Καπ" w:date="2023-03-03T03:26:00Z"/>
                <w:rFonts w:cstheme="minorHAnsi"/>
                <w:sz w:val="16"/>
                <w:szCs w:val="16"/>
              </w:rPr>
            </w:pPr>
            <w:ins w:id="12845" w:author="Στάθης Καπ" w:date="2023-03-03T03:27:00Z">
              <w:r w:rsidRPr="00AC6F02">
                <w:rPr>
                  <w:rFonts w:ascii="Calibri" w:hAnsi="Calibri" w:cs="Calibri"/>
                  <w:color w:val="000000"/>
                  <w:sz w:val="16"/>
                  <w:szCs w:val="16"/>
                  <w:rPrChange w:id="12846" w:author="Στάθης Καπ" w:date="2023-03-03T03:27:00Z">
                    <w:rPr>
                      <w:rFonts w:ascii="Calibri" w:hAnsi="Calibri" w:cs="Calibri"/>
                      <w:color w:val="000000"/>
                      <w:sz w:val="18"/>
                      <w:szCs w:val="18"/>
                    </w:rPr>
                  </w:rPrChange>
                </w:rPr>
                <w:t>0.524</w:t>
              </w:r>
            </w:ins>
          </w:p>
        </w:tc>
        <w:tc>
          <w:tcPr>
            <w:tcW w:w="589" w:type="dxa"/>
            <w:vAlign w:val="center"/>
            <w:tcPrChange w:id="12847" w:author="Στάθης Καπ" w:date="2023-03-03T06:25:00Z">
              <w:tcPr>
                <w:tcW w:w="589" w:type="dxa"/>
                <w:vAlign w:val="center"/>
              </w:tcPr>
            </w:tcPrChange>
          </w:tcPr>
          <w:p w14:paraId="29B42BC6" w14:textId="69468D35" w:rsidR="009B17D5" w:rsidRPr="00AC6F02" w:rsidRDefault="009B17D5" w:rsidP="009B17D5">
            <w:pPr>
              <w:jc w:val="center"/>
              <w:rPr>
                <w:ins w:id="12848" w:author="Στάθης Καπ" w:date="2023-03-03T03:26:00Z"/>
                <w:rFonts w:cstheme="minorHAnsi"/>
                <w:sz w:val="16"/>
                <w:szCs w:val="16"/>
              </w:rPr>
            </w:pPr>
            <w:ins w:id="12849" w:author="Στάθης Καπ" w:date="2023-03-03T06:10:00Z">
              <w:r>
                <w:rPr>
                  <w:rFonts w:ascii="Calibri" w:hAnsi="Calibri" w:cstheme="minorHAnsi"/>
                  <w:color w:val="000000"/>
                  <w:sz w:val="16"/>
                  <w:szCs w:val="16"/>
                </w:rPr>
                <w:t>24.79</w:t>
              </w:r>
            </w:ins>
          </w:p>
        </w:tc>
      </w:tr>
      <w:tr w:rsidR="009B17D5" w14:paraId="6F7A7F40" w14:textId="77777777" w:rsidTr="00F03C40">
        <w:trPr>
          <w:ins w:id="12850" w:author="Στάθης Καπ" w:date="2023-03-03T03:26:00Z"/>
        </w:trPr>
        <w:tc>
          <w:tcPr>
            <w:tcW w:w="515" w:type="dxa"/>
            <w:tcBorders>
              <w:top w:val="nil"/>
              <w:bottom w:val="nil"/>
              <w:right w:val="single" w:sz="4" w:space="0" w:color="auto"/>
            </w:tcBorders>
            <w:shd w:val="clear" w:color="auto" w:fill="E7E6E6" w:themeFill="background2"/>
            <w:vAlign w:val="center"/>
            <w:tcPrChange w:id="12851" w:author="Στάθης Καπ" w:date="2023-03-03T06:25:00Z">
              <w:tcPr>
                <w:tcW w:w="515" w:type="dxa"/>
                <w:vAlign w:val="center"/>
              </w:tcPr>
            </w:tcPrChange>
          </w:tcPr>
          <w:p w14:paraId="20530DF5" w14:textId="6D886702" w:rsidR="009B17D5" w:rsidRPr="00AC6F02" w:rsidRDefault="009B17D5" w:rsidP="009B17D5">
            <w:pPr>
              <w:jc w:val="center"/>
              <w:rPr>
                <w:ins w:id="12852" w:author="Στάθης Καπ" w:date="2023-03-03T03:26:00Z"/>
                <w:sz w:val="16"/>
                <w:szCs w:val="16"/>
              </w:rPr>
            </w:pPr>
            <w:ins w:id="12853" w:author="Στάθης Καπ" w:date="2023-03-03T03:27:00Z">
              <w:r w:rsidRPr="00AC6F02">
                <w:rPr>
                  <w:sz w:val="16"/>
                  <w:szCs w:val="16"/>
                  <w:rPrChange w:id="12854" w:author="Στάθης Καπ" w:date="2023-03-03T03:27:00Z">
                    <w:rPr>
                      <w:sz w:val="18"/>
                      <w:szCs w:val="18"/>
                    </w:rPr>
                  </w:rPrChange>
                </w:rPr>
                <w:t>pr15</w:t>
              </w:r>
            </w:ins>
          </w:p>
        </w:tc>
        <w:tc>
          <w:tcPr>
            <w:tcW w:w="560" w:type="dxa"/>
            <w:tcBorders>
              <w:left w:val="single" w:sz="4" w:space="0" w:color="auto"/>
            </w:tcBorders>
            <w:tcPrChange w:id="12855" w:author="Στάθης Καπ" w:date="2023-03-03T06:25:00Z">
              <w:tcPr>
                <w:tcW w:w="560" w:type="dxa"/>
              </w:tcPr>
            </w:tcPrChange>
          </w:tcPr>
          <w:p w14:paraId="2D4B2CD9" w14:textId="75A4B4E0" w:rsidR="009B17D5" w:rsidRPr="00AC6F02" w:rsidRDefault="009B17D5" w:rsidP="009B17D5">
            <w:pPr>
              <w:jc w:val="center"/>
              <w:rPr>
                <w:ins w:id="12856" w:author="Στάθης Καπ" w:date="2023-03-03T03:26:00Z"/>
                <w:rFonts w:cstheme="minorHAnsi"/>
                <w:sz w:val="16"/>
                <w:szCs w:val="16"/>
              </w:rPr>
            </w:pPr>
            <w:ins w:id="12857" w:author="Στάθης Καπ" w:date="2023-03-03T03:27:00Z">
              <w:r w:rsidRPr="00AC6F02">
                <w:rPr>
                  <w:sz w:val="16"/>
                  <w:szCs w:val="16"/>
                  <w:rPrChange w:id="12858" w:author="Στάθης Καπ" w:date="2023-03-03T03:27:00Z">
                    <w:rPr>
                      <w:sz w:val="18"/>
                      <w:szCs w:val="18"/>
                    </w:rPr>
                  </w:rPrChange>
                </w:rPr>
                <w:t>1220</w:t>
              </w:r>
            </w:ins>
          </w:p>
        </w:tc>
        <w:tc>
          <w:tcPr>
            <w:tcW w:w="855" w:type="dxa"/>
            <w:tcPrChange w:id="12859" w:author="Στάθης Καπ" w:date="2023-03-03T06:25:00Z">
              <w:tcPr>
                <w:tcW w:w="855" w:type="dxa"/>
              </w:tcPr>
            </w:tcPrChange>
          </w:tcPr>
          <w:p w14:paraId="380454FA" w14:textId="2924D0CA" w:rsidR="009B17D5" w:rsidRPr="00AC6F02" w:rsidRDefault="009B17D5" w:rsidP="009B17D5">
            <w:pPr>
              <w:jc w:val="center"/>
              <w:rPr>
                <w:ins w:id="12860" w:author="Στάθης Καπ" w:date="2023-03-03T03:26:00Z"/>
                <w:rFonts w:cstheme="minorHAnsi"/>
                <w:sz w:val="16"/>
                <w:szCs w:val="16"/>
              </w:rPr>
            </w:pPr>
            <w:ins w:id="12861" w:author="Στάθης Καπ" w:date="2023-03-03T03:27:00Z">
              <w:r w:rsidRPr="00AC6F02">
                <w:rPr>
                  <w:sz w:val="16"/>
                  <w:szCs w:val="16"/>
                  <w:rPrChange w:id="12862" w:author="Στάθης Καπ" w:date="2023-03-03T03:27:00Z">
                    <w:rPr>
                      <w:sz w:val="18"/>
                      <w:szCs w:val="18"/>
                    </w:rPr>
                  </w:rPrChange>
                </w:rPr>
                <w:t>1126</w:t>
              </w:r>
            </w:ins>
          </w:p>
        </w:tc>
        <w:tc>
          <w:tcPr>
            <w:tcW w:w="544" w:type="dxa"/>
            <w:vAlign w:val="bottom"/>
            <w:tcPrChange w:id="12863" w:author="Στάθης Καπ" w:date="2023-03-03T06:25:00Z">
              <w:tcPr>
                <w:tcW w:w="544" w:type="dxa"/>
                <w:vAlign w:val="bottom"/>
              </w:tcPr>
            </w:tcPrChange>
          </w:tcPr>
          <w:p w14:paraId="193CD3FD" w14:textId="0BC29007" w:rsidR="009B17D5" w:rsidRPr="00AC6F02" w:rsidRDefault="009B17D5" w:rsidP="009B17D5">
            <w:pPr>
              <w:jc w:val="center"/>
              <w:rPr>
                <w:ins w:id="12864" w:author="Στάθης Καπ" w:date="2023-03-03T03:26:00Z"/>
                <w:rFonts w:cstheme="minorHAnsi"/>
                <w:sz w:val="16"/>
                <w:szCs w:val="16"/>
              </w:rPr>
            </w:pPr>
            <w:ins w:id="12865" w:author="Στάθης Καπ" w:date="2023-03-03T03:27:00Z">
              <w:r w:rsidRPr="00AC6F02">
                <w:rPr>
                  <w:rFonts w:ascii="Calibri" w:hAnsi="Calibri" w:cs="Calibri"/>
                  <w:color w:val="000000"/>
                  <w:sz w:val="16"/>
                  <w:szCs w:val="16"/>
                  <w:rPrChange w:id="12866" w:author="Στάθης Καπ" w:date="2023-03-03T03:27:00Z">
                    <w:rPr>
                      <w:rFonts w:ascii="Calibri" w:hAnsi="Calibri" w:cs="Calibri"/>
                      <w:color w:val="000000"/>
                      <w:sz w:val="18"/>
                      <w:szCs w:val="18"/>
                    </w:rPr>
                  </w:rPrChange>
                </w:rPr>
                <w:t>1086</w:t>
              </w:r>
            </w:ins>
          </w:p>
        </w:tc>
        <w:tc>
          <w:tcPr>
            <w:tcW w:w="621" w:type="dxa"/>
            <w:vAlign w:val="bottom"/>
            <w:tcPrChange w:id="12867" w:author="Στάθης Καπ" w:date="2023-03-03T06:25:00Z">
              <w:tcPr>
                <w:tcW w:w="621" w:type="dxa"/>
                <w:vAlign w:val="bottom"/>
              </w:tcPr>
            </w:tcPrChange>
          </w:tcPr>
          <w:p w14:paraId="4D9D4A3B" w14:textId="4CA49EB3" w:rsidR="009B17D5" w:rsidRPr="00AC6F02" w:rsidRDefault="009B17D5" w:rsidP="009B17D5">
            <w:pPr>
              <w:jc w:val="center"/>
              <w:rPr>
                <w:ins w:id="12868" w:author="Στάθης Καπ" w:date="2023-03-03T03:26:00Z"/>
                <w:rFonts w:cstheme="minorHAnsi"/>
                <w:sz w:val="16"/>
                <w:szCs w:val="16"/>
              </w:rPr>
            </w:pPr>
            <w:ins w:id="12869" w:author="Στάθης Καπ" w:date="2023-03-03T03:27:00Z">
              <w:r w:rsidRPr="00AC6F02">
                <w:rPr>
                  <w:rFonts w:ascii="Calibri" w:hAnsi="Calibri" w:cs="Calibri"/>
                  <w:color w:val="000000"/>
                  <w:sz w:val="16"/>
                  <w:szCs w:val="16"/>
                  <w:rPrChange w:id="12870" w:author="Στάθης Καπ" w:date="2023-03-03T03:27:00Z">
                    <w:rPr>
                      <w:rFonts w:ascii="Calibri" w:hAnsi="Calibri" w:cs="Calibri"/>
                      <w:color w:val="000000"/>
                      <w:sz w:val="18"/>
                      <w:szCs w:val="18"/>
                    </w:rPr>
                  </w:rPrChange>
                </w:rPr>
                <w:t>2.526</w:t>
              </w:r>
            </w:ins>
          </w:p>
        </w:tc>
        <w:tc>
          <w:tcPr>
            <w:tcW w:w="669" w:type="dxa"/>
            <w:vAlign w:val="center"/>
            <w:tcPrChange w:id="12871" w:author="Στάθης Καπ" w:date="2023-03-03T06:25:00Z">
              <w:tcPr>
                <w:tcW w:w="669" w:type="dxa"/>
                <w:vAlign w:val="center"/>
              </w:tcPr>
            </w:tcPrChange>
          </w:tcPr>
          <w:p w14:paraId="2635918D" w14:textId="29291C57" w:rsidR="009B17D5" w:rsidRPr="00AC6F02" w:rsidRDefault="009B17D5" w:rsidP="009B17D5">
            <w:pPr>
              <w:jc w:val="center"/>
              <w:rPr>
                <w:ins w:id="12872" w:author="Στάθης Καπ" w:date="2023-03-03T03:26:00Z"/>
                <w:rFonts w:cstheme="minorHAnsi"/>
                <w:sz w:val="16"/>
                <w:szCs w:val="16"/>
              </w:rPr>
            </w:pPr>
            <w:ins w:id="12873" w:author="Στάθης Καπ" w:date="2023-03-03T06:09:00Z">
              <w:r>
                <w:rPr>
                  <w:rFonts w:ascii="Calibri" w:hAnsi="Calibri" w:cstheme="minorHAnsi"/>
                  <w:color w:val="000000"/>
                  <w:sz w:val="16"/>
                  <w:szCs w:val="16"/>
                </w:rPr>
                <w:t>10.98</w:t>
              </w:r>
            </w:ins>
          </w:p>
        </w:tc>
        <w:tc>
          <w:tcPr>
            <w:tcW w:w="543" w:type="dxa"/>
            <w:vAlign w:val="bottom"/>
            <w:tcPrChange w:id="12874" w:author="Στάθης Καπ" w:date="2023-03-03T06:25:00Z">
              <w:tcPr>
                <w:tcW w:w="543" w:type="dxa"/>
                <w:vAlign w:val="bottom"/>
              </w:tcPr>
            </w:tcPrChange>
          </w:tcPr>
          <w:p w14:paraId="701D9913" w14:textId="748CBA3D" w:rsidR="009B17D5" w:rsidRPr="00AC6F02" w:rsidRDefault="009B17D5" w:rsidP="009B17D5">
            <w:pPr>
              <w:jc w:val="center"/>
              <w:rPr>
                <w:ins w:id="12875" w:author="Στάθης Καπ" w:date="2023-03-03T03:26:00Z"/>
                <w:rFonts w:cstheme="minorHAnsi"/>
                <w:sz w:val="16"/>
                <w:szCs w:val="16"/>
              </w:rPr>
            </w:pPr>
            <w:ins w:id="12876" w:author="Στάθης Καπ" w:date="2023-03-03T03:27:00Z">
              <w:r w:rsidRPr="00AC6F02">
                <w:rPr>
                  <w:rFonts w:ascii="Calibri" w:hAnsi="Calibri" w:cs="Calibri"/>
                  <w:color w:val="000000"/>
                  <w:sz w:val="16"/>
                  <w:szCs w:val="16"/>
                  <w:rPrChange w:id="12877" w:author="Στάθης Καπ" w:date="2023-03-03T03:27:00Z">
                    <w:rPr>
                      <w:rFonts w:ascii="Calibri" w:hAnsi="Calibri" w:cs="Calibri"/>
                      <w:color w:val="000000"/>
                      <w:sz w:val="18"/>
                      <w:szCs w:val="18"/>
                    </w:rPr>
                  </w:rPrChange>
                </w:rPr>
                <w:t>1043</w:t>
              </w:r>
            </w:ins>
          </w:p>
        </w:tc>
        <w:tc>
          <w:tcPr>
            <w:tcW w:w="621" w:type="dxa"/>
            <w:vAlign w:val="bottom"/>
            <w:tcPrChange w:id="12878" w:author="Στάθης Καπ" w:date="2023-03-03T06:25:00Z">
              <w:tcPr>
                <w:tcW w:w="621" w:type="dxa"/>
                <w:vAlign w:val="bottom"/>
              </w:tcPr>
            </w:tcPrChange>
          </w:tcPr>
          <w:p w14:paraId="3A86595A" w14:textId="68F4C377" w:rsidR="009B17D5" w:rsidRPr="00AC6F02" w:rsidRDefault="009B17D5" w:rsidP="009B17D5">
            <w:pPr>
              <w:jc w:val="center"/>
              <w:rPr>
                <w:ins w:id="12879" w:author="Στάθης Καπ" w:date="2023-03-03T03:26:00Z"/>
                <w:rFonts w:cstheme="minorHAnsi"/>
                <w:sz w:val="16"/>
                <w:szCs w:val="16"/>
              </w:rPr>
            </w:pPr>
            <w:ins w:id="12880" w:author="Στάθης Καπ" w:date="2023-03-03T03:27:00Z">
              <w:r w:rsidRPr="00AC6F02">
                <w:rPr>
                  <w:rFonts w:ascii="Calibri" w:hAnsi="Calibri" w:cs="Calibri"/>
                  <w:color w:val="000000"/>
                  <w:sz w:val="16"/>
                  <w:szCs w:val="16"/>
                  <w:rPrChange w:id="12881" w:author="Στάθης Καπ" w:date="2023-03-03T03:27:00Z">
                    <w:rPr>
                      <w:rFonts w:ascii="Calibri" w:hAnsi="Calibri" w:cs="Calibri"/>
                      <w:color w:val="000000"/>
                      <w:sz w:val="18"/>
                      <w:szCs w:val="18"/>
                    </w:rPr>
                  </w:rPrChange>
                </w:rPr>
                <w:t>1.664</w:t>
              </w:r>
            </w:ins>
          </w:p>
        </w:tc>
        <w:tc>
          <w:tcPr>
            <w:tcW w:w="669" w:type="dxa"/>
            <w:vAlign w:val="center"/>
            <w:tcPrChange w:id="12882" w:author="Στάθης Καπ" w:date="2023-03-03T06:25:00Z">
              <w:tcPr>
                <w:tcW w:w="669" w:type="dxa"/>
                <w:vAlign w:val="center"/>
              </w:tcPr>
            </w:tcPrChange>
          </w:tcPr>
          <w:p w14:paraId="4F1E9774" w14:textId="4AD77E2B" w:rsidR="009B17D5" w:rsidRPr="00AC6F02" w:rsidRDefault="009B17D5" w:rsidP="009B17D5">
            <w:pPr>
              <w:jc w:val="center"/>
              <w:rPr>
                <w:ins w:id="12883" w:author="Στάθης Καπ" w:date="2023-03-03T03:26:00Z"/>
                <w:rFonts w:cstheme="minorHAnsi"/>
                <w:sz w:val="16"/>
                <w:szCs w:val="16"/>
              </w:rPr>
            </w:pPr>
            <w:ins w:id="12884" w:author="Στάθης Καπ" w:date="2023-03-03T06:09:00Z">
              <w:r>
                <w:rPr>
                  <w:rFonts w:ascii="Calibri" w:hAnsi="Calibri" w:cstheme="minorHAnsi"/>
                  <w:color w:val="000000"/>
                  <w:sz w:val="16"/>
                  <w:szCs w:val="16"/>
                </w:rPr>
                <w:t>3.96</w:t>
              </w:r>
            </w:ins>
          </w:p>
        </w:tc>
        <w:tc>
          <w:tcPr>
            <w:tcW w:w="508" w:type="dxa"/>
            <w:vAlign w:val="bottom"/>
            <w:tcPrChange w:id="12885" w:author="Στάθης Καπ" w:date="2023-03-03T06:25:00Z">
              <w:tcPr>
                <w:tcW w:w="508" w:type="dxa"/>
                <w:vAlign w:val="bottom"/>
              </w:tcPr>
            </w:tcPrChange>
          </w:tcPr>
          <w:p w14:paraId="63A51B19" w14:textId="1E27BD22" w:rsidR="009B17D5" w:rsidRPr="00AC6F02" w:rsidRDefault="009B17D5" w:rsidP="009B17D5">
            <w:pPr>
              <w:jc w:val="center"/>
              <w:rPr>
                <w:ins w:id="12886" w:author="Στάθης Καπ" w:date="2023-03-03T03:26:00Z"/>
                <w:rFonts w:cstheme="minorHAnsi"/>
                <w:sz w:val="16"/>
                <w:szCs w:val="16"/>
              </w:rPr>
            </w:pPr>
            <w:ins w:id="12887" w:author="Στάθης Καπ" w:date="2023-03-03T03:27:00Z">
              <w:r w:rsidRPr="00AC6F02">
                <w:rPr>
                  <w:rFonts w:ascii="Calibri" w:hAnsi="Calibri" w:cs="Calibri"/>
                  <w:color w:val="000000"/>
                  <w:sz w:val="16"/>
                  <w:szCs w:val="16"/>
                  <w:rPrChange w:id="12888" w:author="Στάθης Καπ" w:date="2023-03-03T03:27:00Z">
                    <w:rPr>
                      <w:rFonts w:ascii="Calibri" w:hAnsi="Calibri" w:cs="Calibri"/>
                      <w:color w:val="000000"/>
                      <w:sz w:val="18"/>
                      <w:szCs w:val="18"/>
                    </w:rPr>
                  </w:rPrChange>
                </w:rPr>
                <w:t>1028</w:t>
              </w:r>
            </w:ins>
          </w:p>
        </w:tc>
        <w:tc>
          <w:tcPr>
            <w:tcW w:w="541" w:type="dxa"/>
            <w:vAlign w:val="bottom"/>
            <w:tcPrChange w:id="12889" w:author="Στάθης Καπ" w:date="2023-03-03T06:25:00Z">
              <w:tcPr>
                <w:tcW w:w="541" w:type="dxa"/>
                <w:vAlign w:val="bottom"/>
              </w:tcPr>
            </w:tcPrChange>
          </w:tcPr>
          <w:p w14:paraId="500D85BE" w14:textId="1E41FB01" w:rsidR="009B17D5" w:rsidRPr="00AC6F02" w:rsidRDefault="009B17D5" w:rsidP="009B17D5">
            <w:pPr>
              <w:jc w:val="center"/>
              <w:rPr>
                <w:ins w:id="12890" w:author="Στάθης Καπ" w:date="2023-03-03T03:26:00Z"/>
                <w:rFonts w:cstheme="minorHAnsi"/>
                <w:sz w:val="16"/>
                <w:szCs w:val="16"/>
              </w:rPr>
            </w:pPr>
            <w:ins w:id="12891" w:author="Στάθης Καπ" w:date="2023-03-03T03:27:00Z">
              <w:r w:rsidRPr="00AC6F02">
                <w:rPr>
                  <w:rFonts w:ascii="Calibri" w:hAnsi="Calibri" w:cs="Calibri"/>
                  <w:color w:val="000000"/>
                  <w:sz w:val="16"/>
                  <w:szCs w:val="16"/>
                  <w:rPrChange w:id="12892" w:author="Στάθης Καπ" w:date="2023-03-03T03:27:00Z">
                    <w:rPr>
                      <w:rFonts w:ascii="Calibri" w:hAnsi="Calibri" w:cs="Calibri"/>
                      <w:color w:val="000000"/>
                      <w:sz w:val="18"/>
                      <w:szCs w:val="18"/>
                    </w:rPr>
                  </w:rPrChange>
                </w:rPr>
                <w:t>1.026</w:t>
              </w:r>
            </w:ins>
          </w:p>
        </w:tc>
        <w:tc>
          <w:tcPr>
            <w:tcW w:w="589" w:type="dxa"/>
            <w:vAlign w:val="center"/>
            <w:tcPrChange w:id="12893" w:author="Στάθης Καπ" w:date="2023-03-03T06:25:00Z">
              <w:tcPr>
                <w:tcW w:w="589" w:type="dxa"/>
                <w:vAlign w:val="center"/>
              </w:tcPr>
            </w:tcPrChange>
          </w:tcPr>
          <w:p w14:paraId="31D0A6F0" w14:textId="63B9A4A0" w:rsidR="009B17D5" w:rsidRPr="00AC6F02" w:rsidRDefault="009B17D5" w:rsidP="009B17D5">
            <w:pPr>
              <w:jc w:val="center"/>
              <w:rPr>
                <w:ins w:id="12894" w:author="Στάθης Καπ" w:date="2023-03-03T03:26:00Z"/>
                <w:rFonts w:cstheme="minorHAnsi"/>
                <w:sz w:val="16"/>
                <w:szCs w:val="16"/>
              </w:rPr>
            </w:pPr>
            <w:ins w:id="12895" w:author="Στάθης Καπ" w:date="2023-03-03T06:10:00Z">
              <w:r>
                <w:rPr>
                  <w:rFonts w:ascii="Calibri" w:hAnsi="Calibri" w:cstheme="minorHAnsi"/>
                  <w:color w:val="000000"/>
                  <w:sz w:val="16"/>
                  <w:szCs w:val="16"/>
                </w:rPr>
                <w:t>5.34</w:t>
              </w:r>
            </w:ins>
          </w:p>
        </w:tc>
        <w:tc>
          <w:tcPr>
            <w:tcW w:w="463" w:type="dxa"/>
            <w:vAlign w:val="bottom"/>
            <w:tcPrChange w:id="12896" w:author="Στάθης Καπ" w:date="2023-03-03T06:25:00Z">
              <w:tcPr>
                <w:tcW w:w="463" w:type="dxa"/>
                <w:vAlign w:val="bottom"/>
              </w:tcPr>
            </w:tcPrChange>
          </w:tcPr>
          <w:p w14:paraId="2CA101A8" w14:textId="1807C54B" w:rsidR="009B17D5" w:rsidRPr="00AC6F02" w:rsidRDefault="009B17D5" w:rsidP="009B17D5">
            <w:pPr>
              <w:jc w:val="center"/>
              <w:rPr>
                <w:ins w:id="12897" w:author="Στάθης Καπ" w:date="2023-03-03T03:26:00Z"/>
                <w:rFonts w:cstheme="minorHAnsi"/>
                <w:sz w:val="16"/>
                <w:szCs w:val="16"/>
              </w:rPr>
            </w:pPr>
            <w:ins w:id="12898" w:author="Στάθης Καπ" w:date="2023-03-03T03:27:00Z">
              <w:r w:rsidRPr="00AC6F02">
                <w:rPr>
                  <w:rFonts w:ascii="Calibri" w:hAnsi="Calibri" w:cs="Calibri"/>
                  <w:color w:val="000000"/>
                  <w:sz w:val="16"/>
                  <w:szCs w:val="16"/>
                  <w:rPrChange w:id="12899" w:author="Στάθης Καπ" w:date="2023-03-03T03:27:00Z">
                    <w:rPr>
                      <w:rFonts w:ascii="Calibri" w:hAnsi="Calibri" w:cs="Calibri"/>
                      <w:color w:val="000000"/>
                      <w:sz w:val="18"/>
                      <w:szCs w:val="18"/>
                    </w:rPr>
                  </w:rPrChange>
                </w:rPr>
                <w:t>959</w:t>
              </w:r>
            </w:ins>
          </w:p>
        </w:tc>
        <w:tc>
          <w:tcPr>
            <w:tcW w:w="541" w:type="dxa"/>
            <w:vAlign w:val="bottom"/>
            <w:tcPrChange w:id="12900" w:author="Στάθης Καπ" w:date="2023-03-03T06:25:00Z">
              <w:tcPr>
                <w:tcW w:w="541" w:type="dxa"/>
                <w:vAlign w:val="bottom"/>
              </w:tcPr>
            </w:tcPrChange>
          </w:tcPr>
          <w:p w14:paraId="37C953E9" w14:textId="1639258E" w:rsidR="009B17D5" w:rsidRPr="00AC6F02" w:rsidRDefault="009B17D5" w:rsidP="009B17D5">
            <w:pPr>
              <w:jc w:val="center"/>
              <w:rPr>
                <w:ins w:id="12901" w:author="Στάθης Καπ" w:date="2023-03-03T03:26:00Z"/>
                <w:rFonts w:cstheme="minorHAnsi"/>
                <w:sz w:val="16"/>
                <w:szCs w:val="16"/>
              </w:rPr>
            </w:pPr>
            <w:ins w:id="12902" w:author="Στάθης Καπ" w:date="2023-03-03T03:27:00Z">
              <w:r w:rsidRPr="00AC6F02">
                <w:rPr>
                  <w:rFonts w:ascii="Calibri" w:hAnsi="Calibri" w:cs="Calibri"/>
                  <w:color w:val="000000"/>
                  <w:sz w:val="16"/>
                  <w:szCs w:val="16"/>
                  <w:rPrChange w:id="12903" w:author="Στάθης Καπ" w:date="2023-03-03T03:27:00Z">
                    <w:rPr>
                      <w:rFonts w:ascii="Calibri" w:hAnsi="Calibri" w:cs="Calibri"/>
                      <w:color w:val="000000"/>
                      <w:sz w:val="18"/>
                      <w:szCs w:val="18"/>
                    </w:rPr>
                  </w:rPrChange>
                </w:rPr>
                <w:t>0.981</w:t>
              </w:r>
            </w:ins>
          </w:p>
        </w:tc>
        <w:tc>
          <w:tcPr>
            <w:tcW w:w="589" w:type="dxa"/>
            <w:vAlign w:val="center"/>
            <w:tcPrChange w:id="12904" w:author="Στάθης Καπ" w:date="2023-03-03T06:25:00Z">
              <w:tcPr>
                <w:tcW w:w="589" w:type="dxa"/>
                <w:vAlign w:val="center"/>
              </w:tcPr>
            </w:tcPrChange>
          </w:tcPr>
          <w:p w14:paraId="41A4EF3B" w14:textId="52A412B4" w:rsidR="009B17D5" w:rsidRPr="00AC6F02" w:rsidRDefault="009B17D5" w:rsidP="009B17D5">
            <w:pPr>
              <w:jc w:val="center"/>
              <w:rPr>
                <w:ins w:id="12905" w:author="Στάθης Καπ" w:date="2023-03-03T03:26:00Z"/>
                <w:rFonts w:cstheme="minorHAnsi"/>
                <w:sz w:val="16"/>
                <w:szCs w:val="16"/>
              </w:rPr>
            </w:pPr>
            <w:ins w:id="12906" w:author="Στάθης Καπ" w:date="2023-03-03T06:10:00Z">
              <w:r>
                <w:rPr>
                  <w:rFonts w:ascii="Calibri" w:hAnsi="Calibri" w:cstheme="minorHAnsi"/>
                  <w:color w:val="000000"/>
                  <w:sz w:val="16"/>
                  <w:szCs w:val="16"/>
                </w:rPr>
                <w:t>11.69</w:t>
              </w:r>
            </w:ins>
          </w:p>
        </w:tc>
      </w:tr>
      <w:tr w:rsidR="009B17D5" w14:paraId="2822C410" w14:textId="77777777" w:rsidTr="00F03C40">
        <w:trPr>
          <w:ins w:id="12907" w:author="Στάθης Καπ" w:date="2023-03-03T03:26:00Z"/>
        </w:trPr>
        <w:tc>
          <w:tcPr>
            <w:tcW w:w="515" w:type="dxa"/>
            <w:tcBorders>
              <w:top w:val="nil"/>
              <w:bottom w:val="nil"/>
              <w:right w:val="single" w:sz="4" w:space="0" w:color="auto"/>
            </w:tcBorders>
            <w:shd w:val="clear" w:color="auto" w:fill="E7E6E6" w:themeFill="background2"/>
            <w:vAlign w:val="center"/>
            <w:tcPrChange w:id="12908" w:author="Στάθης Καπ" w:date="2023-03-03T06:25:00Z">
              <w:tcPr>
                <w:tcW w:w="515" w:type="dxa"/>
                <w:vAlign w:val="center"/>
              </w:tcPr>
            </w:tcPrChange>
          </w:tcPr>
          <w:p w14:paraId="4970ABC4" w14:textId="7D86CA5F" w:rsidR="009B17D5" w:rsidRPr="00AC6F02" w:rsidRDefault="009B17D5" w:rsidP="009B17D5">
            <w:pPr>
              <w:jc w:val="center"/>
              <w:rPr>
                <w:ins w:id="12909" w:author="Στάθης Καπ" w:date="2023-03-03T03:26:00Z"/>
                <w:sz w:val="16"/>
                <w:szCs w:val="16"/>
              </w:rPr>
            </w:pPr>
            <w:ins w:id="12910" w:author="Στάθης Καπ" w:date="2023-03-03T03:27:00Z">
              <w:r w:rsidRPr="00AC6F02">
                <w:rPr>
                  <w:sz w:val="16"/>
                  <w:szCs w:val="16"/>
                  <w:rPrChange w:id="12911" w:author="Στάθης Καπ" w:date="2023-03-03T03:27:00Z">
                    <w:rPr>
                      <w:sz w:val="18"/>
                      <w:szCs w:val="18"/>
                    </w:rPr>
                  </w:rPrChange>
                </w:rPr>
                <w:t>pr16</w:t>
              </w:r>
            </w:ins>
          </w:p>
        </w:tc>
        <w:tc>
          <w:tcPr>
            <w:tcW w:w="560" w:type="dxa"/>
            <w:tcBorders>
              <w:left w:val="single" w:sz="4" w:space="0" w:color="auto"/>
            </w:tcBorders>
            <w:tcPrChange w:id="12912" w:author="Στάθης Καπ" w:date="2023-03-03T06:25:00Z">
              <w:tcPr>
                <w:tcW w:w="560" w:type="dxa"/>
              </w:tcPr>
            </w:tcPrChange>
          </w:tcPr>
          <w:p w14:paraId="027A5F3D" w14:textId="46C08618" w:rsidR="009B17D5" w:rsidRPr="00AC6F02" w:rsidRDefault="009B17D5" w:rsidP="009B17D5">
            <w:pPr>
              <w:jc w:val="center"/>
              <w:rPr>
                <w:ins w:id="12913" w:author="Στάθης Καπ" w:date="2023-03-03T03:26:00Z"/>
                <w:rFonts w:cstheme="minorHAnsi"/>
                <w:sz w:val="16"/>
                <w:szCs w:val="16"/>
              </w:rPr>
            </w:pPr>
            <w:ins w:id="12914" w:author="Στάθης Καπ" w:date="2023-03-03T03:27:00Z">
              <w:r w:rsidRPr="00AC6F02">
                <w:rPr>
                  <w:sz w:val="16"/>
                  <w:szCs w:val="16"/>
                  <w:rPrChange w:id="12915" w:author="Στάθης Καπ" w:date="2023-03-03T03:27:00Z">
                    <w:rPr>
                      <w:sz w:val="18"/>
                      <w:szCs w:val="18"/>
                    </w:rPr>
                  </w:rPrChange>
                </w:rPr>
                <w:t>1231</w:t>
              </w:r>
            </w:ins>
          </w:p>
        </w:tc>
        <w:tc>
          <w:tcPr>
            <w:tcW w:w="855" w:type="dxa"/>
            <w:tcPrChange w:id="12916" w:author="Στάθης Καπ" w:date="2023-03-03T06:25:00Z">
              <w:tcPr>
                <w:tcW w:w="855" w:type="dxa"/>
              </w:tcPr>
            </w:tcPrChange>
          </w:tcPr>
          <w:p w14:paraId="2BA46341" w14:textId="08D19A23" w:rsidR="009B17D5" w:rsidRPr="00AC6F02" w:rsidRDefault="009B17D5" w:rsidP="009B17D5">
            <w:pPr>
              <w:jc w:val="center"/>
              <w:rPr>
                <w:ins w:id="12917" w:author="Στάθης Καπ" w:date="2023-03-03T03:26:00Z"/>
                <w:rFonts w:cstheme="minorHAnsi"/>
                <w:sz w:val="16"/>
                <w:szCs w:val="16"/>
              </w:rPr>
            </w:pPr>
            <w:ins w:id="12918" w:author="Στάθης Καπ" w:date="2023-03-03T03:27:00Z">
              <w:r w:rsidRPr="00AC6F02">
                <w:rPr>
                  <w:sz w:val="16"/>
                  <w:szCs w:val="16"/>
                  <w:rPrChange w:id="12919" w:author="Στάθης Καπ" w:date="2023-03-03T03:27:00Z">
                    <w:rPr>
                      <w:sz w:val="18"/>
                      <w:szCs w:val="18"/>
                    </w:rPr>
                  </w:rPrChange>
                </w:rPr>
                <w:t>1110</w:t>
              </w:r>
            </w:ins>
          </w:p>
        </w:tc>
        <w:tc>
          <w:tcPr>
            <w:tcW w:w="544" w:type="dxa"/>
            <w:vAlign w:val="bottom"/>
            <w:tcPrChange w:id="12920" w:author="Στάθης Καπ" w:date="2023-03-03T06:25:00Z">
              <w:tcPr>
                <w:tcW w:w="544" w:type="dxa"/>
                <w:vAlign w:val="bottom"/>
              </w:tcPr>
            </w:tcPrChange>
          </w:tcPr>
          <w:p w14:paraId="5C808204" w14:textId="2BD75CD4" w:rsidR="009B17D5" w:rsidRPr="00AC6F02" w:rsidRDefault="009B17D5" w:rsidP="009B17D5">
            <w:pPr>
              <w:jc w:val="center"/>
              <w:rPr>
                <w:ins w:id="12921" w:author="Στάθης Καπ" w:date="2023-03-03T03:26:00Z"/>
                <w:rFonts w:cstheme="minorHAnsi"/>
                <w:sz w:val="16"/>
                <w:szCs w:val="16"/>
              </w:rPr>
            </w:pPr>
            <w:ins w:id="12922" w:author="Στάθης Καπ" w:date="2023-03-03T03:27:00Z">
              <w:r w:rsidRPr="00AC6F02">
                <w:rPr>
                  <w:rFonts w:ascii="Calibri" w:hAnsi="Calibri" w:cs="Calibri"/>
                  <w:color w:val="000000"/>
                  <w:sz w:val="16"/>
                  <w:szCs w:val="16"/>
                  <w:rPrChange w:id="12923" w:author="Στάθης Καπ" w:date="2023-03-03T03:27:00Z">
                    <w:rPr>
                      <w:rFonts w:ascii="Calibri" w:hAnsi="Calibri" w:cs="Calibri"/>
                      <w:color w:val="000000"/>
                      <w:sz w:val="18"/>
                      <w:szCs w:val="18"/>
                    </w:rPr>
                  </w:rPrChange>
                </w:rPr>
                <w:t>1101</w:t>
              </w:r>
            </w:ins>
          </w:p>
        </w:tc>
        <w:tc>
          <w:tcPr>
            <w:tcW w:w="621" w:type="dxa"/>
            <w:vAlign w:val="bottom"/>
            <w:tcPrChange w:id="12924" w:author="Στάθης Καπ" w:date="2023-03-03T06:25:00Z">
              <w:tcPr>
                <w:tcW w:w="621" w:type="dxa"/>
                <w:vAlign w:val="bottom"/>
              </w:tcPr>
            </w:tcPrChange>
          </w:tcPr>
          <w:p w14:paraId="4908B649" w14:textId="25B56972" w:rsidR="009B17D5" w:rsidRPr="00AC6F02" w:rsidRDefault="009B17D5" w:rsidP="009B17D5">
            <w:pPr>
              <w:jc w:val="center"/>
              <w:rPr>
                <w:ins w:id="12925" w:author="Στάθης Καπ" w:date="2023-03-03T03:26:00Z"/>
                <w:rFonts w:cstheme="minorHAnsi"/>
                <w:sz w:val="16"/>
                <w:szCs w:val="16"/>
              </w:rPr>
            </w:pPr>
            <w:ins w:id="12926" w:author="Στάθης Καπ" w:date="2023-03-03T03:27:00Z">
              <w:r w:rsidRPr="00AC6F02">
                <w:rPr>
                  <w:rFonts w:ascii="Calibri" w:hAnsi="Calibri" w:cs="Calibri"/>
                  <w:color w:val="000000"/>
                  <w:sz w:val="16"/>
                  <w:szCs w:val="16"/>
                  <w:rPrChange w:id="12927" w:author="Στάθης Καπ" w:date="2023-03-03T03:27:00Z">
                    <w:rPr>
                      <w:rFonts w:ascii="Calibri" w:hAnsi="Calibri" w:cs="Calibri"/>
                      <w:color w:val="000000"/>
                      <w:sz w:val="18"/>
                      <w:szCs w:val="18"/>
                    </w:rPr>
                  </w:rPrChange>
                </w:rPr>
                <w:t>4.315</w:t>
              </w:r>
            </w:ins>
          </w:p>
        </w:tc>
        <w:tc>
          <w:tcPr>
            <w:tcW w:w="669" w:type="dxa"/>
            <w:vAlign w:val="center"/>
            <w:tcPrChange w:id="12928" w:author="Στάθης Καπ" w:date="2023-03-03T06:25:00Z">
              <w:tcPr>
                <w:tcW w:w="669" w:type="dxa"/>
                <w:vAlign w:val="center"/>
              </w:tcPr>
            </w:tcPrChange>
          </w:tcPr>
          <w:p w14:paraId="6E45D865" w14:textId="2930EEB4" w:rsidR="009B17D5" w:rsidRPr="00AC6F02" w:rsidRDefault="009B17D5" w:rsidP="009B17D5">
            <w:pPr>
              <w:jc w:val="center"/>
              <w:rPr>
                <w:ins w:id="12929" w:author="Στάθης Καπ" w:date="2023-03-03T03:26:00Z"/>
                <w:rFonts w:cstheme="minorHAnsi"/>
                <w:sz w:val="16"/>
                <w:szCs w:val="16"/>
              </w:rPr>
            </w:pPr>
            <w:ins w:id="12930" w:author="Στάθης Καπ" w:date="2023-03-03T06:09:00Z">
              <w:r>
                <w:rPr>
                  <w:rFonts w:ascii="Calibri" w:hAnsi="Calibri" w:cstheme="minorHAnsi"/>
                  <w:color w:val="000000"/>
                  <w:sz w:val="16"/>
                  <w:szCs w:val="16"/>
                </w:rPr>
                <w:t>10.56</w:t>
              </w:r>
            </w:ins>
          </w:p>
        </w:tc>
        <w:tc>
          <w:tcPr>
            <w:tcW w:w="543" w:type="dxa"/>
            <w:vAlign w:val="bottom"/>
            <w:tcPrChange w:id="12931" w:author="Στάθης Καπ" w:date="2023-03-03T06:25:00Z">
              <w:tcPr>
                <w:tcW w:w="543" w:type="dxa"/>
                <w:vAlign w:val="bottom"/>
              </w:tcPr>
            </w:tcPrChange>
          </w:tcPr>
          <w:p w14:paraId="088B9EA5" w14:textId="4206DEBD" w:rsidR="009B17D5" w:rsidRPr="00AC6F02" w:rsidRDefault="009B17D5" w:rsidP="009B17D5">
            <w:pPr>
              <w:jc w:val="center"/>
              <w:rPr>
                <w:ins w:id="12932" w:author="Στάθης Καπ" w:date="2023-03-03T03:26:00Z"/>
                <w:rFonts w:cstheme="minorHAnsi"/>
                <w:sz w:val="16"/>
                <w:szCs w:val="16"/>
              </w:rPr>
            </w:pPr>
            <w:ins w:id="12933" w:author="Στάθης Καπ" w:date="2023-03-03T03:27:00Z">
              <w:r w:rsidRPr="00AC6F02">
                <w:rPr>
                  <w:rFonts w:ascii="Calibri" w:hAnsi="Calibri" w:cs="Calibri"/>
                  <w:color w:val="000000"/>
                  <w:sz w:val="16"/>
                  <w:szCs w:val="16"/>
                  <w:rPrChange w:id="12934" w:author="Στάθης Καπ" w:date="2023-03-03T03:27:00Z">
                    <w:rPr>
                      <w:rFonts w:ascii="Calibri" w:hAnsi="Calibri" w:cs="Calibri"/>
                      <w:color w:val="000000"/>
                      <w:sz w:val="18"/>
                      <w:szCs w:val="18"/>
                    </w:rPr>
                  </w:rPrChange>
                </w:rPr>
                <w:t>1030</w:t>
              </w:r>
            </w:ins>
          </w:p>
        </w:tc>
        <w:tc>
          <w:tcPr>
            <w:tcW w:w="621" w:type="dxa"/>
            <w:vAlign w:val="bottom"/>
            <w:tcPrChange w:id="12935" w:author="Στάθης Καπ" w:date="2023-03-03T06:25:00Z">
              <w:tcPr>
                <w:tcW w:w="621" w:type="dxa"/>
                <w:vAlign w:val="bottom"/>
              </w:tcPr>
            </w:tcPrChange>
          </w:tcPr>
          <w:p w14:paraId="6F51CE78" w14:textId="232BF00D" w:rsidR="009B17D5" w:rsidRPr="00AC6F02" w:rsidRDefault="009B17D5" w:rsidP="009B17D5">
            <w:pPr>
              <w:jc w:val="center"/>
              <w:rPr>
                <w:ins w:id="12936" w:author="Στάθης Καπ" w:date="2023-03-03T03:26:00Z"/>
                <w:rFonts w:cstheme="minorHAnsi"/>
                <w:sz w:val="16"/>
                <w:szCs w:val="16"/>
              </w:rPr>
            </w:pPr>
            <w:ins w:id="12937" w:author="Στάθης Καπ" w:date="2023-03-03T03:27:00Z">
              <w:r w:rsidRPr="00AC6F02">
                <w:rPr>
                  <w:rFonts w:ascii="Calibri" w:hAnsi="Calibri" w:cs="Calibri"/>
                  <w:color w:val="000000"/>
                  <w:sz w:val="16"/>
                  <w:szCs w:val="16"/>
                  <w:rPrChange w:id="12938" w:author="Στάθης Καπ" w:date="2023-03-03T03:27:00Z">
                    <w:rPr>
                      <w:rFonts w:ascii="Calibri" w:hAnsi="Calibri" w:cs="Calibri"/>
                      <w:color w:val="000000"/>
                      <w:sz w:val="18"/>
                      <w:szCs w:val="18"/>
                    </w:rPr>
                  </w:rPrChange>
                </w:rPr>
                <w:t>2.122</w:t>
              </w:r>
            </w:ins>
          </w:p>
        </w:tc>
        <w:tc>
          <w:tcPr>
            <w:tcW w:w="669" w:type="dxa"/>
            <w:vAlign w:val="center"/>
            <w:tcPrChange w:id="12939" w:author="Στάθης Καπ" w:date="2023-03-03T06:25:00Z">
              <w:tcPr>
                <w:tcW w:w="669" w:type="dxa"/>
                <w:vAlign w:val="center"/>
              </w:tcPr>
            </w:tcPrChange>
          </w:tcPr>
          <w:p w14:paraId="306ACA14" w14:textId="48101F8C" w:rsidR="009B17D5" w:rsidRPr="00AC6F02" w:rsidRDefault="009B17D5" w:rsidP="009B17D5">
            <w:pPr>
              <w:jc w:val="center"/>
              <w:rPr>
                <w:ins w:id="12940" w:author="Στάθης Καπ" w:date="2023-03-03T03:26:00Z"/>
                <w:rFonts w:cstheme="minorHAnsi"/>
                <w:sz w:val="16"/>
                <w:szCs w:val="16"/>
              </w:rPr>
            </w:pPr>
            <w:ins w:id="12941" w:author="Στάθης Καπ" w:date="2023-03-03T06:09:00Z">
              <w:r>
                <w:rPr>
                  <w:rFonts w:ascii="Calibri" w:hAnsi="Calibri" w:cstheme="minorHAnsi"/>
                  <w:color w:val="000000"/>
                  <w:sz w:val="16"/>
                  <w:szCs w:val="16"/>
                </w:rPr>
                <w:t>6.45</w:t>
              </w:r>
            </w:ins>
          </w:p>
        </w:tc>
        <w:tc>
          <w:tcPr>
            <w:tcW w:w="508" w:type="dxa"/>
            <w:vAlign w:val="bottom"/>
            <w:tcPrChange w:id="12942" w:author="Στάθης Καπ" w:date="2023-03-03T06:25:00Z">
              <w:tcPr>
                <w:tcW w:w="508" w:type="dxa"/>
                <w:vAlign w:val="bottom"/>
              </w:tcPr>
            </w:tcPrChange>
          </w:tcPr>
          <w:p w14:paraId="0BD73E1B" w14:textId="3B63A10F" w:rsidR="009B17D5" w:rsidRPr="00AC6F02" w:rsidRDefault="009B17D5" w:rsidP="009B17D5">
            <w:pPr>
              <w:jc w:val="center"/>
              <w:rPr>
                <w:ins w:id="12943" w:author="Στάθης Καπ" w:date="2023-03-03T03:26:00Z"/>
                <w:rFonts w:cstheme="minorHAnsi"/>
                <w:sz w:val="16"/>
                <w:szCs w:val="16"/>
              </w:rPr>
            </w:pPr>
            <w:ins w:id="12944" w:author="Στάθης Καπ" w:date="2023-03-03T03:27:00Z">
              <w:r w:rsidRPr="00AC6F02">
                <w:rPr>
                  <w:rFonts w:ascii="Calibri" w:hAnsi="Calibri" w:cs="Calibri"/>
                  <w:color w:val="000000"/>
                  <w:sz w:val="16"/>
                  <w:szCs w:val="16"/>
                  <w:rPrChange w:id="12945" w:author="Στάθης Καπ" w:date="2023-03-03T03:27:00Z">
                    <w:rPr>
                      <w:rFonts w:ascii="Calibri" w:hAnsi="Calibri" w:cs="Calibri"/>
                      <w:color w:val="000000"/>
                      <w:sz w:val="18"/>
                      <w:szCs w:val="18"/>
                    </w:rPr>
                  </w:rPrChange>
                </w:rPr>
                <w:t>984</w:t>
              </w:r>
            </w:ins>
          </w:p>
        </w:tc>
        <w:tc>
          <w:tcPr>
            <w:tcW w:w="541" w:type="dxa"/>
            <w:vAlign w:val="bottom"/>
            <w:tcPrChange w:id="12946" w:author="Στάθης Καπ" w:date="2023-03-03T06:25:00Z">
              <w:tcPr>
                <w:tcW w:w="541" w:type="dxa"/>
                <w:vAlign w:val="bottom"/>
              </w:tcPr>
            </w:tcPrChange>
          </w:tcPr>
          <w:p w14:paraId="5B76474E" w14:textId="7BE4A09A" w:rsidR="009B17D5" w:rsidRPr="00AC6F02" w:rsidRDefault="009B17D5" w:rsidP="009B17D5">
            <w:pPr>
              <w:jc w:val="center"/>
              <w:rPr>
                <w:ins w:id="12947" w:author="Στάθης Καπ" w:date="2023-03-03T03:26:00Z"/>
                <w:rFonts w:cstheme="minorHAnsi"/>
                <w:sz w:val="16"/>
                <w:szCs w:val="16"/>
              </w:rPr>
            </w:pPr>
            <w:ins w:id="12948" w:author="Στάθης Καπ" w:date="2023-03-03T03:27:00Z">
              <w:r w:rsidRPr="00AC6F02">
                <w:rPr>
                  <w:rFonts w:ascii="Calibri" w:hAnsi="Calibri" w:cs="Calibri"/>
                  <w:color w:val="000000"/>
                  <w:sz w:val="16"/>
                  <w:szCs w:val="16"/>
                  <w:rPrChange w:id="12949" w:author="Στάθης Καπ" w:date="2023-03-03T03:27:00Z">
                    <w:rPr>
                      <w:rFonts w:ascii="Calibri" w:hAnsi="Calibri" w:cs="Calibri"/>
                      <w:color w:val="000000"/>
                      <w:sz w:val="18"/>
                      <w:szCs w:val="18"/>
                    </w:rPr>
                  </w:rPrChange>
                </w:rPr>
                <w:t>1.125</w:t>
              </w:r>
            </w:ins>
          </w:p>
        </w:tc>
        <w:tc>
          <w:tcPr>
            <w:tcW w:w="589" w:type="dxa"/>
            <w:vAlign w:val="center"/>
            <w:tcPrChange w:id="12950" w:author="Στάθης Καπ" w:date="2023-03-03T06:25:00Z">
              <w:tcPr>
                <w:tcW w:w="589" w:type="dxa"/>
                <w:vAlign w:val="center"/>
              </w:tcPr>
            </w:tcPrChange>
          </w:tcPr>
          <w:p w14:paraId="639A6FB3" w14:textId="63ED7FDD" w:rsidR="009B17D5" w:rsidRPr="00AC6F02" w:rsidRDefault="009B17D5" w:rsidP="009B17D5">
            <w:pPr>
              <w:jc w:val="center"/>
              <w:rPr>
                <w:ins w:id="12951" w:author="Στάθης Καπ" w:date="2023-03-03T03:26:00Z"/>
                <w:rFonts w:cstheme="minorHAnsi"/>
                <w:sz w:val="16"/>
                <w:szCs w:val="16"/>
              </w:rPr>
            </w:pPr>
            <w:ins w:id="12952" w:author="Στάθης Καπ" w:date="2023-03-03T06:10:00Z">
              <w:r>
                <w:rPr>
                  <w:rFonts w:ascii="Calibri" w:hAnsi="Calibri" w:cstheme="minorHAnsi"/>
                  <w:color w:val="000000"/>
                  <w:sz w:val="16"/>
                  <w:szCs w:val="16"/>
                </w:rPr>
                <w:t>10.63</w:t>
              </w:r>
            </w:ins>
          </w:p>
        </w:tc>
        <w:tc>
          <w:tcPr>
            <w:tcW w:w="463" w:type="dxa"/>
            <w:vAlign w:val="bottom"/>
            <w:tcPrChange w:id="12953" w:author="Στάθης Καπ" w:date="2023-03-03T06:25:00Z">
              <w:tcPr>
                <w:tcW w:w="463" w:type="dxa"/>
                <w:vAlign w:val="bottom"/>
              </w:tcPr>
            </w:tcPrChange>
          </w:tcPr>
          <w:p w14:paraId="36BC033D" w14:textId="430C6473" w:rsidR="009B17D5" w:rsidRPr="00AC6F02" w:rsidRDefault="009B17D5" w:rsidP="009B17D5">
            <w:pPr>
              <w:jc w:val="center"/>
              <w:rPr>
                <w:ins w:id="12954" w:author="Στάθης Καπ" w:date="2023-03-03T03:26:00Z"/>
                <w:rFonts w:cstheme="minorHAnsi"/>
                <w:sz w:val="16"/>
                <w:szCs w:val="16"/>
              </w:rPr>
            </w:pPr>
            <w:ins w:id="12955" w:author="Στάθης Καπ" w:date="2023-03-03T03:27:00Z">
              <w:r w:rsidRPr="00AC6F02">
                <w:rPr>
                  <w:rFonts w:ascii="Calibri" w:hAnsi="Calibri" w:cs="Calibri"/>
                  <w:color w:val="000000"/>
                  <w:sz w:val="16"/>
                  <w:szCs w:val="16"/>
                  <w:rPrChange w:id="12956" w:author="Στάθης Καπ" w:date="2023-03-03T03:27:00Z">
                    <w:rPr>
                      <w:rFonts w:ascii="Calibri" w:hAnsi="Calibri" w:cs="Calibri"/>
                      <w:color w:val="000000"/>
                      <w:sz w:val="18"/>
                      <w:szCs w:val="18"/>
                    </w:rPr>
                  </w:rPrChange>
                </w:rPr>
                <w:t>954</w:t>
              </w:r>
            </w:ins>
          </w:p>
        </w:tc>
        <w:tc>
          <w:tcPr>
            <w:tcW w:w="541" w:type="dxa"/>
            <w:vAlign w:val="bottom"/>
            <w:tcPrChange w:id="12957" w:author="Στάθης Καπ" w:date="2023-03-03T06:25:00Z">
              <w:tcPr>
                <w:tcW w:w="541" w:type="dxa"/>
                <w:vAlign w:val="bottom"/>
              </w:tcPr>
            </w:tcPrChange>
          </w:tcPr>
          <w:p w14:paraId="65D51380" w14:textId="5065DF19" w:rsidR="009B17D5" w:rsidRPr="00AC6F02" w:rsidRDefault="009B17D5" w:rsidP="009B17D5">
            <w:pPr>
              <w:jc w:val="center"/>
              <w:rPr>
                <w:ins w:id="12958" w:author="Στάθης Καπ" w:date="2023-03-03T03:26:00Z"/>
                <w:rFonts w:cstheme="minorHAnsi"/>
                <w:sz w:val="16"/>
                <w:szCs w:val="16"/>
              </w:rPr>
            </w:pPr>
            <w:ins w:id="12959" w:author="Στάθης Καπ" w:date="2023-03-03T03:27:00Z">
              <w:r w:rsidRPr="00AC6F02">
                <w:rPr>
                  <w:rFonts w:ascii="Calibri" w:hAnsi="Calibri" w:cs="Calibri"/>
                  <w:color w:val="000000"/>
                  <w:sz w:val="16"/>
                  <w:szCs w:val="16"/>
                  <w:rPrChange w:id="12960" w:author="Στάθης Καπ" w:date="2023-03-03T03:27:00Z">
                    <w:rPr>
                      <w:rFonts w:ascii="Calibri" w:hAnsi="Calibri" w:cs="Calibri"/>
                      <w:color w:val="000000"/>
                      <w:sz w:val="18"/>
                      <w:szCs w:val="18"/>
                    </w:rPr>
                  </w:rPrChange>
                </w:rPr>
                <w:t>1.811</w:t>
              </w:r>
            </w:ins>
          </w:p>
        </w:tc>
        <w:tc>
          <w:tcPr>
            <w:tcW w:w="589" w:type="dxa"/>
            <w:vAlign w:val="center"/>
            <w:tcPrChange w:id="12961" w:author="Στάθης Καπ" w:date="2023-03-03T06:25:00Z">
              <w:tcPr>
                <w:tcW w:w="589" w:type="dxa"/>
                <w:vAlign w:val="center"/>
              </w:tcPr>
            </w:tcPrChange>
          </w:tcPr>
          <w:p w14:paraId="3A59F542" w14:textId="7B6E652B" w:rsidR="009B17D5" w:rsidRPr="00AC6F02" w:rsidRDefault="009B17D5" w:rsidP="009B17D5">
            <w:pPr>
              <w:jc w:val="center"/>
              <w:rPr>
                <w:ins w:id="12962" w:author="Στάθης Καπ" w:date="2023-03-03T03:26:00Z"/>
                <w:rFonts w:cstheme="minorHAnsi"/>
                <w:sz w:val="16"/>
                <w:szCs w:val="16"/>
              </w:rPr>
            </w:pPr>
            <w:ins w:id="12963" w:author="Στάθης Καπ" w:date="2023-03-03T06:10:00Z">
              <w:r>
                <w:rPr>
                  <w:rFonts w:ascii="Calibri" w:hAnsi="Calibri" w:cstheme="minorHAnsi"/>
                  <w:color w:val="000000"/>
                  <w:sz w:val="16"/>
                  <w:szCs w:val="16"/>
                </w:rPr>
                <w:t>13.35</w:t>
              </w:r>
            </w:ins>
          </w:p>
        </w:tc>
      </w:tr>
      <w:tr w:rsidR="009B17D5" w14:paraId="73C713BE" w14:textId="77777777" w:rsidTr="00F03C40">
        <w:trPr>
          <w:ins w:id="12964" w:author="Στάθης Καπ" w:date="2023-03-03T03:26:00Z"/>
        </w:trPr>
        <w:tc>
          <w:tcPr>
            <w:tcW w:w="515" w:type="dxa"/>
            <w:tcBorders>
              <w:top w:val="nil"/>
              <w:bottom w:val="nil"/>
              <w:right w:val="single" w:sz="4" w:space="0" w:color="auto"/>
            </w:tcBorders>
            <w:shd w:val="clear" w:color="auto" w:fill="E7E6E6" w:themeFill="background2"/>
            <w:vAlign w:val="center"/>
            <w:tcPrChange w:id="12965" w:author="Στάθης Καπ" w:date="2023-03-03T06:25:00Z">
              <w:tcPr>
                <w:tcW w:w="515" w:type="dxa"/>
                <w:vAlign w:val="center"/>
              </w:tcPr>
            </w:tcPrChange>
          </w:tcPr>
          <w:p w14:paraId="58C8608B" w14:textId="6BEF46A4" w:rsidR="009B17D5" w:rsidRPr="00AC6F02" w:rsidRDefault="009B17D5" w:rsidP="009B17D5">
            <w:pPr>
              <w:jc w:val="center"/>
              <w:rPr>
                <w:ins w:id="12966" w:author="Στάθης Καπ" w:date="2023-03-03T03:26:00Z"/>
                <w:sz w:val="16"/>
                <w:szCs w:val="16"/>
              </w:rPr>
            </w:pPr>
            <w:ins w:id="12967" w:author="Στάθης Καπ" w:date="2023-03-03T03:27:00Z">
              <w:r w:rsidRPr="00AC6F02">
                <w:rPr>
                  <w:sz w:val="16"/>
                  <w:szCs w:val="16"/>
                  <w:rPrChange w:id="12968" w:author="Στάθης Καπ" w:date="2023-03-03T03:27:00Z">
                    <w:rPr>
                      <w:sz w:val="18"/>
                      <w:szCs w:val="18"/>
                    </w:rPr>
                  </w:rPrChange>
                </w:rPr>
                <w:t>pr17</w:t>
              </w:r>
            </w:ins>
          </w:p>
        </w:tc>
        <w:tc>
          <w:tcPr>
            <w:tcW w:w="560" w:type="dxa"/>
            <w:tcBorders>
              <w:left w:val="single" w:sz="4" w:space="0" w:color="auto"/>
            </w:tcBorders>
            <w:tcPrChange w:id="12969" w:author="Στάθης Καπ" w:date="2023-03-03T06:25:00Z">
              <w:tcPr>
                <w:tcW w:w="560" w:type="dxa"/>
              </w:tcPr>
            </w:tcPrChange>
          </w:tcPr>
          <w:p w14:paraId="1A2CA052" w14:textId="2B9F4270" w:rsidR="009B17D5" w:rsidRPr="00AC6F02" w:rsidRDefault="009B17D5" w:rsidP="009B17D5">
            <w:pPr>
              <w:jc w:val="center"/>
              <w:rPr>
                <w:ins w:id="12970" w:author="Στάθης Καπ" w:date="2023-03-03T03:26:00Z"/>
                <w:rFonts w:cstheme="minorHAnsi"/>
                <w:sz w:val="16"/>
                <w:szCs w:val="16"/>
              </w:rPr>
            </w:pPr>
            <w:ins w:id="12971" w:author="Στάθης Καπ" w:date="2023-03-03T03:27:00Z">
              <w:r w:rsidRPr="00AC6F02">
                <w:rPr>
                  <w:sz w:val="16"/>
                  <w:szCs w:val="16"/>
                  <w:rPrChange w:id="12972" w:author="Στάθης Καπ" w:date="2023-03-03T03:27:00Z">
                    <w:rPr>
                      <w:sz w:val="18"/>
                      <w:szCs w:val="18"/>
                    </w:rPr>
                  </w:rPrChange>
                </w:rPr>
                <w:t>652</w:t>
              </w:r>
            </w:ins>
          </w:p>
        </w:tc>
        <w:tc>
          <w:tcPr>
            <w:tcW w:w="855" w:type="dxa"/>
            <w:tcPrChange w:id="12973" w:author="Στάθης Καπ" w:date="2023-03-03T06:25:00Z">
              <w:tcPr>
                <w:tcW w:w="855" w:type="dxa"/>
              </w:tcPr>
            </w:tcPrChange>
          </w:tcPr>
          <w:p w14:paraId="3D0F2BE0" w14:textId="67E49032" w:rsidR="009B17D5" w:rsidRPr="00AC6F02" w:rsidRDefault="009B17D5" w:rsidP="009B17D5">
            <w:pPr>
              <w:jc w:val="center"/>
              <w:rPr>
                <w:ins w:id="12974" w:author="Στάθης Καπ" w:date="2023-03-03T03:26:00Z"/>
                <w:rFonts w:cstheme="minorHAnsi"/>
                <w:sz w:val="16"/>
                <w:szCs w:val="16"/>
              </w:rPr>
            </w:pPr>
            <w:ins w:id="12975" w:author="Στάθης Καπ" w:date="2023-03-03T03:27:00Z">
              <w:r w:rsidRPr="00AC6F02">
                <w:rPr>
                  <w:sz w:val="16"/>
                  <w:szCs w:val="16"/>
                  <w:rPrChange w:id="12976" w:author="Στάθης Καπ" w:date="2023-03-03T03:27:00Z">
                    <w:rPr>
                      <w:sz w:val="18"/>
                      <w:szCs w:val="18"/>
                    </w:rPr>
                  </w:rPrChange>
                </w:rPr>
                <w:t>624</w:t>
              </w:r>
            </w:ins>
          </w:p>
        </w:tc>
        <w:tc>
          <w:tcPr>
            <w:tcW w:w="544" w:type="dxa"/>
            <w:vAlign w:val="bottom"/>
            <w:tcPrChange w:id="12977" w:author="Στάθης Καπ" w:date="2023-03-03T06:25:00Z">
              <w:tcPr>
                <w:tcW w:w="544" w:type="dxa"/>
                <w:vAlign w:val="bottom"/>
              </w:tcPr>
            </w:tcPrChange>
          </w:tcPr>
          <w:p w14:paraId="0A131229" w14:textId="37B05B40" w:rsidR="009B17D5" w:rsidRPr="00AC6F02" w:rsidRDefault="009B17D5" w:rsidP="009B17D5">
            <w:pPr>
              <w:jc w:val="center"/>
              <w:rPr>
                <w:ins w:id="12978" w:author="Στάθης Καπ" w:date="2023-03-03T03:26:00Z"/>
                <w:rFonts w:cstheme="minorHAnsi"/>
                <w:sz w:val="16"/>
                <w:szCs w:val="16"/>
              </w:rPr>
            </w:pPr>
            <w:ins w:id="12979" w:author="Στάθης Καπ" w:date="2023-03-03T03:27:00Z">
              <w:r w:rsidRPr="00AC6F02">
                <w:rPr>
                  <w:rFonts w:ascii="Calibri" w:hAnsi="Calibri" w:cs="Calibri"/>
                  <w:color w:val="000000"/>
                  <w:sz w:val="16"/>
                  <w:szCs w:val="16"/>
                  <w:rPrChange w:id="12980" w:author="Στάθης Καπ" w:date="2023-03-03T03:27:00Z">
                    <w:rPr>
                      <w:rFonts w:ascii="Calibri" w:hAnsi="Calibri" w:cs="Calibri"/>
                      <w:color w:val="000000"/>
                      <w:sz w:val="18"/>
                      <w:szCs w:val="18"/>
                    </w:rPr>
                  </w:rPrChange>
                </w:rPr>
                <w:t>587</w:t>
              </w:r>
            </w:ins>
          </w:p>
        </w:tc>
        <w:tc>
          <w:tcPr>
            <w:tcW w:w="621" w:type="dxa"/>
            <w:vAlign w:val="bottom"/>
            <w:tcPrChange w:id="12981" w:author="Στάθης Καπ" w:date="2023-03-03T06:25:00Z">
              <w:tcPr>
                <w:tcW w:w="621" w:type="dxa"/>
                <w:vAlign w:val="bottom"/>
              </w:tcPr>
            </w:tcPrChange>
          </w:tcPr>
          <w:p w14:paraId="18AC63F2" w14:textId="18B7E320" w:rsidR="009B17D5" w:rsidRPr="00AC6F02" w:rsidRDefault="009B17D5" w:rsidP="009B17D5">
            <w:pPr>
              <w:jc w:val="center"/>
              <w:rPr>
                <w:ins w:id="12982" w:author="Στάθης Καπ" w:date="2023-03-03T03:26:00Z"/>
                <w:rFonts w:cstheme="minorHAnsi"/>
                <w:sz w:val="16"/>
                <w:szCs w:val="16"/>
              </w:rPr>
            </w:pPr>
            <w:ins w:id="12983" w:author="Στάθης Καπ" w:date="2023-03-03T03:27:00Z">
              <w:r w:rsidRPr="00AC6F02">
                <w:rPr>
                  <w:rFonts w:ascii="Calibri" w:hAnsi="Calibri" w:cs="Calibri"/>
                  <w:color w:val="000000"/>
                  <w:sz w:val="16"/>
                  <w:szCs w:val="16"/>
                  <w:rPrChange w:id="12984" w:author="Στάθης Καπ" w:date="2023-03-03T03:27:00Z">
                    <w:rPr>
                      <w:rFonts w:ascii="Calibri" w:hAnsi="Calibri" w:cs="Calibri"/>
                      <w:color w:val="000000"/>
                      <w:sz w:val="18"/>
                      <w:szCs w:val="18"/>
                    </w:rPr>
                  </w:rPrChange>
                </w:rPr>
                <w:t>0.228</w:t>
              </w:r>
            </w:ins>
          </w:p>
        </w:tc>
        <w:tc>
          <w:tcPr>
            <w:tcW w:w="669" w:type="dxa"/>
            <w:vAlign w:val="center"/>
            <w:tcPrChange w:id="12985" w:author="Στάθης Καπ" w:date="2023-03-03T06:25:00Z">
              <w:tcPr>
                <w:tcW w:w="669" w:type="dxa"/>
                <w:vAlign w:val="center"/>
              </w:tcPr>
            </w:tcPrChange>
          </w:tcPr>
          <w:p w14:paraId="28830578" w14:textId="5542329A" w:rsidR="009B17D5" w:rsidRPr="00AC6F02" w:rsidRDefault="009B17D5" w:rsidP="009B17D5">
            <w:pPr>
              <w:jc w:val="center"/>
              <w:rPr>
                <w:ins w:id="12986" w:author="Στάθης Καπ" w:date="2023-03-03T03:26:00Z"/>
                <w:rFonts w:cstheme="minorHAnsi"/>
                <w:sz w:val="16"/>
                <w:szCs w:val="16"/>
              </w:rPr>
            </w:pPr>
            <w:ins w:id="12987" w:author="Στάθης Καπ" w:date="2023-03-03T06:09:00Z">
              <w:r>
                <w:rPr>
                  <w:rFonts w:ascii="Calibri" w:hAnsi="Calibri" w:cstheme="minorHAnsi"/>
                  <w:color w:val="000000"/>
                  <w:sz w:val="16"/>
                  <w:szCs w:val="16"/>
                </w:rPr>
                <w:t>9.97</w:t>
              </w:r>
            </w:ins>
          </w:p>
        </w:tc>
        <w:tc>
          <w:tcPr>
            <w:tcW w:w="543" w:type="dxa"/>
            <w:vAlign w:val="bottom"/>
            <w:tcPrChange w:id="12988" w:author="Στάθης Καπ" w:date="2023-03-03T06:25:00Z">
              <w:tcPr>
                <w:tcW w:w="543" w:type="dxa"/>
                <w:vAlign w:val="bottom"/>
              </w:tcPr>
            </w:tcPrChange>
          </w:tcPr>
          <w:p w14:paraId="45759C2B" w14:textId="1299E579" w:rsidR="009B17D5" w:rsidRPr="00AC6F02" w:rsidRDefault="009B17D5" w:rsidP="009B17D5">
            <w:pPr>
              <w:jc w:val="center"/>
              <w:rPr>
                <w:ins w:id="12989" w:author="Στάθης Καπ" w:date="2023-03-03T03:26:00Z"/>
                <w:rFonts w:cstheme="minorHAnsi"/>
                <w:sz w:val="16"/>
                <w:szCs w:val="16"/>
              </w:rPr>
            </w:pPr>
            <w:ins w:id="12990" w:author="Στάθης Καπ" w:date="2023-03-03T03:27:00Z">
              <w:r w:rsidRPr="00AC6F02">
                <w:rPr>
                  <w:rFonts w:ascii="Calibri" w:hAnsi="Calibri" w:cs="Calibri"/>
                  <w:color w:val="000000"/>
                  <w:sz w:val="16"/>
                  <w:szCs w:val="16"/>
                  <w:rPrChange w:id="12991" w:author="Στάθης Καπ" w:date="2023-03-03T03:27:00Z">
                    <w:rPr>
                      <w:rFonts w:ascii="Calibri" w:hAnsi="Calibri" w:cs="Calibri"/>
                      <w:color w:val="000000"/>
                      <w:sz w:val="18"/>
                      <w:szCs w:val="18"/>
                    </w:rPr>
                  </w:rPrChange>
                </w:rPr>
                <w:t>567</w:t>
              </w:r>
            </w:ins>
          </w:p>
        </w:tc>
        <w:tc>
          <w:tcPr>
            <w:tcW w:w="621" w:type="dxa"/>
            <w:vAlign w:val="bottom"/>
            <w:tcPrChange w:id="12992" w:author="Στάθης Καπ" w:date="2023-03-03T06:25:00Z">
              <w:tcPr>
                <w:tcW w:w="621" w:type="dxa"/>
                <w:vAlign w:val="bottom"/>
              </w:tcPr>
            </w:tcPrChange>
          </w:tcPr>
          <w:p w14:paraId="4BF4F3B7" w14:textId="1CC642A5" w:rsidR="009B17D5" w:rsidRPr="00AC6F02" w:rsidRDefault="009B17D5" w:rsidP="009B17D5">
            <w:pPr>
              <w:jc w:val="center"/>
              <w:rPr>
                <w:ins w:id="12993" w:author="Στάθης Καπ" w:date="2023-03-03T03:26:00Z"/>
                <w:rFonts w:cstheme="minorHAnsi"/>
                <w:sz w:val="16"/>
                <w:szCs w:val="16"/>
              </w:rPr>
            </w:pPr>
            <w:ins w:id="12994" w:author="Στάθης Καπ" w:date="2023-03-03T03:27:00Z">
              <w:r w:rsidRPr="00AC6F02">
                <w:rPr>
                  <w:rFonts w:ascii="Calibri" w:hAnsi="Calibri" w:cs="Calibri"/>
                  <w:color w:val="000000"/>
                  <w:sz w:val="16"/>
                  <w:szCs w:val="16"/>
                  <w:rPrChange w:id="12995" w:author="Στάθης Καπ" w:date="2023-03-03T03:27:00Z">
                    <w:rPr>
                      <w:rFonts w:ascii="Calibri" w:hAnsi="Calibri" w:cs="Calibri"/>
                      <w:color w:val="000000"/>
                      <w:sz w:val="18"/>
                      <w:szCs w:val="18"/>
                    </w:rPr>
                  </w:rPrChange>
                </w:rPr>
                <w:t>0.175</w:t>
              </w:r>
            </w:ins>
          </w:p>
        </w:tc>
        <w:tc>
          <w:tcPr>
            <w:tcW w:w="669" w:type="dxa"/>
            <w:vAlign w:val="center"/>
            <w:tcPrChange w:id="12996" w:author="Στάθης Καπ" w:date="2023-03-03T06:25:00Z">
              <w:tcPr>
                <w:tcW w:w="669" w:type="dxa"/>
                <w:vAlign w:val="center"/>
              </w:tcPr>
            </w:tcPrChange>
          </w:tcPr>
          <w:p w14:paraId="0F368202" w14:textId="2D97153A" w:rsidR="009B17D5" w:rsidRPr="00AC6F02" w:rsidRDefault="009B17D5" w:rsidP="009B17D5">
            <w:pPr>
              <w:jc w:val="center"/>
              <w:rPr>
                <w:ins w:id="12997" w:author="Στάθης Καπ" w:date="2023-03-03T03:26:00Z"/>
                <w:rFonts w:cstheme="minorHAnsi"/>
                <w:sz w:val="16"/>
                <w:szCs w:val="16"/>
              </w:rPr>
            </w:pPr>
            <w:ins w:id="12998" w:author="Στάθης Καπ" w:date="2023-03-03T06:09:00Z">
              <w:r>
                <w:rPr>
                  <w:rFonts w:ascii="Calibri" w:hAnsi="Calibri" w:cstheme="minorHAnsi"/>
                  <w:color w:val="000000"/>
                  <w:sz w:val="16"/>
                  <w:szCs w:val="16"/>
                </w:rPr>
                <w:t>3.41</w:t>
              </w:r>
            </w:ins>
          </w:p>
        </w:tc>
        <w:tc>
          <w:tcPr>
            <w:tcW w:w="508" w:type="dxa"/>
            <w:vAlign w:val="bottom"/>
            <w:tcPrChange w:id="12999" w:author="Στάθης Καπ" w:date="2023-03-03T06:25:00Z">
              <w:tcPr>
                <w:tcW w:w="508" w:type="dxa"/>
                <w:vAlign w:val="bottom"/>
              </w:tcPr>
            </w:tcPrChange>
          </w:tcPr>
          <w:p w14:paraId="392647FD" w14:textId="3D4C82C1" w:rsidR="009B17D5" w:rsidRPr="00AC6F02" w:rsidRDefault="009B17D5" w:rsidP="009B17D5">
            <w:pPr>
              <w:jc w:val="center"/>
              <w:rPr>
                <w:ins w:id="13000" w:author="Στάθης Καπ" w:date="2023-03-03T03:26:00Z"/>
                <w:rFonts w:cstheme="minorHAnsi"/>
                <w:sz w:val="16"/>
                <w:szCs w:val="16"/>
              </w:rPr>
            </w:pPr>
            <w:ins w:id="13001" w:author="Στάθης Καπ" w:date="2023-03-03T03:27:00Z">
              <w:r w:rsidRPr="00AC6F02">
                <w:rPr>
                  <w:rFonts w:ascii="Calibri" w:hAnsi="Calibri" w:cs="Calibri"/>
                  <w:color w:val="000000"/>
                  <w:sz w:val="16"/>
                  <w:szCs w:val="16"/>
                  <w:rPrChange w:id="13002" w:author="Στάθης Καπ" w:date="2023-03-03T03:27:00Z">
                    <w:rPr>
                      <w:rFonts w:ascii="Calibri" w:hAnsi="Calibri" w:cs="Calibri"/>
                      <w:color w:val="000000"/>
                      <w:sz w:val="18"/>
                      <w:szCs w:val="18"/>
                    </w:rPr>
                  </w:rPrChange>
                </w:rPr>
                <w:t>518</w:t>
              </w:r>
            </w:ins>
          </w:p>
        </w:tc>
        <w:tc>
          <w:tcPr>
            <w:tcW w:w="541" w:type="dxa"/>
            <w:vAlign w:val="bottom"/>
            <w:tcPrChange w:id="13003" w:author="Στάθης Καπ" w:date="2023-03-03T06:25:00Z">
              <w:tcPr>
                <w:tcW w:w="541" w:type="dxa"/>
                <w:vAlign w:val="bottom"/>
              </w:tcPr>
            </w:tcPrChange>
          </w:tcPr>
          <w:p w14:paraId="0CA496C5" w14:textId="4831FF1B" w:rsidR="009B17D5" w:rsidRPr="00AC6F02" w:rsidRDefault="009B17D5" w:rsidP="009B17D5">
            <w:pPr>
              <w:jc w:val="center"/>
              <w:rPr>
                <w:ins w:id="13004" w:author="Στάθης Καπ" w:date="2023-03-03T03:26:00Z"/>
                <w:rFonts w:cstheme="minorHAnsi"/>
                <w:sz w:val="16"/>
                <w:szCs w:val="16"/>
              </w:rPr>
            </w:pPr>
            <w:ins w:id="13005" w:author="Στάθης Καπ" w:date="2023-03-03T03:27:00Z">
              <w:r w:rsidRPr="00AC6F02">
                <w:rPr>
                  <w:rFonts w:ascii="Calibri" w:hAnsi="Calibri" w:cs="Calibri"/>
                  <w:color w:val="000000"/>
                  <w:sz w:val="16"/>
                  <w:szCs w:val="16"/>
                  <w:rPrChange w:id="13006" w:author="Στάθης Καπ" w:date="2023-03-03T03:27:00Z">
                    <w:rPr>
                      <w:rFonts w:ascii="Calibri" w:hAnsi="Calibri" w:cs="Calibri"/>
                      <w:color w:val="000000"/>
                      <w:sz w:val="18"/>
                      <w:szCs w:val="18"/>
                    </w:rPr>
                  </w:rPrChange>
                </w:rPr>
                <w:t>0.164</w:t>
              </w:r>
            </w:ins>
          </w:p>
        </w:tc>
        <w:tc>
          <w:tcPr>
            <w:tcW w:w="589" w:type="dxa"/>
            <w:vAlign w:val="center"/>
            <w:tcPrChange w:id="13007" w:author="Στάθης Καπ" w:date="2023-03-03T06:25:00Z">
              <w:tcPr>
                <w:tcW w:w="589" w:type="dxa"/>
                <w:vAlign w:val="center"/>
              </w:tcPr>
            </w:tcPrChange>
          </w:tcPr>
          <w:p w14:paraId="2138BF96" w14:textId="294F3726" w:rsidR="009B17D5" w:rsidRPr="00AC6F02" w:rsidRDefault="009B17D5" w:rsidP="009B17D5">
            <w:pPr>
              <w:jc w:val="center"/>
              <w:rPr>
                <w:ins w:id="13008" w:author="Στάθης Καπ" w:date="2023-03-03T03:26:00Z"/>
                <w:rFonts w:cstheme="minorHAnsi"/>
                <w:sz w:val="16"/>
                <w:szCs w:val="16"/>
              </w:rPr>
            </w:pPr>
            <w:ins w:id="13009" w:author="Στάθης Καπ" w:date="2023-03-03T06:10:00Z">
              <w:r>
                <w:rPr>
                  <w:rFonts w:ascii="Calibri" w:hAnsi="Calibri" w:cstheme="minorHAnsi"/>
                  <w:color w:val="000000"/>
                  <w:sz w:val="16"/>
                  <w:szCs w:val="16"/>
                </w:rPr>
                <w:t>11.75</w:t>
              </w:r>
            </w:ins>
          </w:p>
        </w:tc>
        <w:tc>
          <w:tcPr>
            <w:tcW w:w="463" w:type="dxa"/>
            <w:vAlign w:val="bottom"/>
            <w:tcPrChange w:id="13010" w:author="Στάθης Καπ" w:date="2023-03-03T06:25:00Z">
              <w:tcPr>
                <w:tcW w:w="463" w:type="dxa"/>
                <w:vAlign w:val="bottom"/>
              </w:tcPr>
            </w:tcPrChange>
          </w:tcPr>
          <w:p w14:paraId="191AA3ED" w14:textId="4AD3E519" w:rsidR="009B17D5" w:rsidRPr="00AC6F02" w:rsidRDefault="009B17D5" w:rsidP="009B17D5">
            <w:pPr>
              <w:jc w:val="center"/>
              <w:rPr>
                <w:ins w:id="13011" w:author="Στάθης Καπ" w:date="2023-03-03T03:26:00Z"/>
                <w:rFonts w:cstheme="minorHAnsi"/>
                <w:sz w:val="16"/>
                <w:szCs w:val="16"/>
              </w:rPr>
            </w:pPr>
            <w:ins w:id="13012" w:author="Στάθης Καπ" w:date="2023-03-03T03:27:00Z">
              <w:r w:rsidRPr="00AC6F02">
                <w:rPr>
                  <w:rFonts w:ascii="Calibri" w:hAnsi="Calibri" w:cs="Calibri"/>
                  <w:color w:val="000000"/>
                  <w:sz w:val="16"/>
                  <w:szCs w:val="16"/>
                  <w:rPrChange w:id="13013" w:author="Στάθης Καπ" w:date="2023-03-03T03:27:00Z">
                    <w:rPr>
                      <w:rFonts w:ascii="Calibri" w:hAnsi="Calibri" w:cs="Calibri"/>
                      <w:color w:val="000000"/>
                      <w:sz w:val="18"/>
                      <w:szCs w:val="18"/>
                    </w:rPr>
                  </w:rPrChange>
                </w:rPr>
                <w:t>503</w:t>
              </w:r>
            </w:ins>
          </w:p>
        </w:tc>
        <w:tc>
          <w:tcPr>
            <w:tcW w:w="541" w:type="dxa"/>
            <w:vAlign w:val="bottom"/>
            <w:tcPrChange w:id="13014" w:author="Στάθης Καπ" w:date="2023-03-03T06:25:00Z">
              <w:tcPr>
                <w:tcW w:w="541" w:type="dxa"/>
                <w:vAlign w:val="bottom"/>
              </w:tcPr>
            </w:tcPrChange>
          </w:tcPr>
          <w:p w14:paraId="2E0F8B0C" w14:textId="7384A567" w:rsidR="009B17D5" w:rsidRPr="00AC6F02" w:rsidRDefault="009B17D5" w:rsidP="009B17D5">
            <w:pPr>
              <w:jc w:val="center"/>
              <w:rPr>
                <w:ins w:id="13015" w:author="Στάθης Καπ" w:date="2023-03-03T03:26:00Z"/>
                <w:rFonts w:cstheme="minorHAnsi"/>
                <w:sz w:val="16"/>
                <w:szCs w:val="16"/>
              </w:rPr>
            </w:pPr>
            <w:ins w:id="13016" w:author="Στάθης Καπ" w:date="2023-03-03T03:27:00Z">
              <w:r w:rsidRPr="00AC6F02">
                <w:rPr>
                  <w:rFonts w:ascii="Calibri" w:hAnsi="Calibri" w:cs="Calibri"/>
                  <w:color w:val="000000"/>
                  <w:sz w:val="16"/>
                  <w:szCs w:val="16"/>
                  <w:rPrChange w:id="13017" w:author="Στάθης Καπ" w:date="2023-03-03T03:27:00Z">
                    <w:rPr>
                      <w:rFonts w:ascii="Calibri" w:hAnsi="Calibri" w:cs="Calibri"/>
                      <w:color w:val="000000"/>
                      <w:sz w:val="18"/>
                      <w:szCs w:val="18"/>
                    </w:rPr>
                  </w:rPrChange>
                </w:rPr>
                <w:t>0.159</w:t>
              </w:r>
            </w:ins>
          </w:p>
        </w:tc>
        <w:tc>
          <w:tcPr>
            <w:tcW w:w="589" w:type="dxa"/>
            <w:vAlign w:val="center"/>
            <w:tcPrChange w:id="13018" w:author="Στάθης Καπ" w:date="2023-03-03T06:25:00Z">
              <w:tcPr>
                <w:tcW w:w="589" w:type="dxa"/>
                <w:vAlign w:val="center"/>
              </w:tcPr>
            </w:tcPrChange>
          </w:tcPr>
          <w:p w14:paraId="25561DEF" w14:textId="552C2465" w:rsidR="009B17D5" w:rsidRPr="00AC6F02" w:rsidRDefault="009B17D5" w:rsidP="009B17D5">
            <w:pPr>
              <w:jc w:val="center"/>
              <w:rPr>
                <w:ins w:id="13019" w:author="Στάθης Καπ" w:date="2023-03-03T03:26:00Z"/>
                <w:rFonts w:cstheme="minorHAnsi"/>
                <w:sz w:val="16"/>
                <w:szCs w:val="16"/>
              </w:rPr>
            </w:pPr>
            <w:ins w:id="13020" w:author="Στάθης Καπ" w:date="2023-03-03T06:10:00Z">
              <w:r>
                <w:rPr>
                  <w:rFonts w:ascii="Calibri" w:hAnsi="Calibri" w:cstheme="minorHAnsi"/>
                  <w:color w:val="000000"/>
                  <w:sz w:val="16"/>
                  <w:szCs w:val="16"/>
                </w:rPr>
                <w:t>14.31</w:t>
              </w:r>
            </w:ins>
          </w:p>
        </w:tc>
      </w:tr>
      <w:tr w:rsidR="009B17D5" w14:paraId="07AA9D69" w14:textId="77777777" w:rsidTr="00F03C40">
        <w:trPr>
          <w:ins w:id="13021" w:author="Στάθης Καπ" w:date="2023-03-03T03:26:00Z"/>
        </w:trPr>
        <w:tc>
          <w:tcPr>
            <w:tcW w:w="515" w:type="dxa"/>
            <w:tcBorders>
              <w:top w:val="nil"/>
              <w:bottom w:val="nil"/>
              <w:right w:val="single" w:sz="4" w:space="0" w:color="auto"/>
            </w:tcBorders>
            <w:shd w:val="clear" w:color="auto" w:fill="E7E6E6" w:themeFill="background2"/>
            <w:vAlign w:val="center"/>
            <w:tcPrChange w:id="13022" w:author="Στάθης Καπ" w:date="2023-03-03T06:25:00Z">
              <w:tcPr>
                <w:tcW w:w="515" w:type="dxa"/>
                <w:vAlign w:val="center"/>
              </w:tcPr>
            </w:tcPrChange>
          </w:tcPr>
          <w:p w14:paraId="374D4986" w14:textId="2323930C" w:rsidR="009B17D5" w:rsidRPr="00AC6F02" w:rsidRDefault="009B17D5" w:rsidP="009B17D5">
            <w:pPr>
              <w:jc w:val="center"/>
              <w:rPr>
                <w:ins w:id="13023" w:author="Στάθης Καπ" w:date="2023-03-03T03:26:00Z"/>
                <w:sz w:val="16"/>
                <w:szCs w:val="16"/>
              </w:rPr>
            </w:pPr>
            <w:ins w:id="13024" w:author="Στάθης Καπ" w:date="2023-03-03T03:27:00Z">
              <w:r w:rsidRPr="00AC6F02">
                <w:rPr>
                  <w:sz w:val="16"/>
                  <w:szCs w:val="16"/>
                  <w:rPrChange w:id="13025" w:author="Στάθης Καπ" w:date="2023-03-03T03:27:00Z">
                    <w:rPr>
                      <w:sz w:val="18"/>
                      <w:szCs w:val="18"/>
                    </w:rPr>
                  </w:rPrChange>
                </w:rPr>
                <w:t>pr18</w:t>
              </w:r>
            </w:ins>
          </w:p>
        </w:tc>
        <w:tc>
          <w:tcPr>
            <w:tcW w:w="560" w:type="dxa"/>
            <w:tcBorders>
              <w:left w:val="single" w:sz="4" w:space="0" w:color="auto"/>
            </w:tcBorders>
            <w:tcPrChange w:id="13026" w:author="Στάθης Καπ" w:date="2023-03-03T06:25:00Z">
              <w:tcPr>
                <w:tcW w:w="560" w:type="dxa"/>
              </w:tcPr>
            </w:tcPrChange>
          </w:tcPr>
          <w:p w14:paraId="2B0A69EE" w14:textId="1F0DE26A" w:rsidR="009B17D5" w:rsidRPr="00AC6F02" w:rsidRDefault="009B17D5" w:rsidP="009B17D5">
            <w:pPr>
              <w:jc w:val="center"/>
              <w:rPr>
                <w:ins w:id="13027" w:author="Στάθης Καπ" w:date="2023-03-03T03:26:00Z"/>
                <w:rFonts w:cstheme="minorHAnsi"/>
                <w:sz w:val="16"/>
                <w:szCs w:val="16"/>
              </w:rPr>
            </w:pPr>
            <w:ins w:id="13028" w:author="Στάθης Καπ" w:date="2023-03-03T03:27:00Z">
              <w:r w:rsidRPr="00AC6F02">
                <w:rPr>
                  <w:sz w:val="16"/>
                  <w:szCs w:val="16"/>
                  <w:rPrChange w:id="13029" w:author="Στάθης Καπ" w:date="2023-03-03T03:27:00Z">
                    <w:rPr>
                      <w:sz w:val="18"/>
                      <w:szCs w:val="18"/>
                    </w:rPr>
                  </w:rPrChange>
                </w:rPr>
                <w:t>953</w:t>
              </w:r>
            </w:ins>
          </w:p>
        </w:tc>
        <w:tc>
          <w:tcPr>
            <w:tcW w:w="855" w:type="dxa"/>
            <w:tcPrChange w:id="13030" w:author="Στάθης Καπ" w:date="2023-03-03T06:25:00Z">
              <w:tcPr>
                <w:tcW w:w="855" w:type="dxa"/>
              </w:tcPr>
            </w:tcPrChange>
          </w:tcPr>
          <w:p w14:paraId="498E978B" w14:textId="757B454C" w:rsidR="009B17D5" w:rsidRPr="00AC6F02" w:rsidRDefault="009B17D5" w:rsidP="009B17D5">
            <w:pPr>
              <w:jc w:val="center"/>
              <w:rPr>
                <w:ins w:id="13031" w:author="Στάθης Καπ" w:date="2023-03-03T03:26:00Z"/>
                <w:rFonts w:cstheme="minorHAnsi"/>
                <w:sz w:val="16"/>
                <w:szCs w:val="16"/>
              </w:rPr>
            </w:pPr>
            <w:ins w:id="13032" w:author="Στάθης Καπ" w:date="2023-03-03T03:27:00Z">
              <w:r w:rsidRPr="00AC6F02">
                <w:rPr>
                  <w:sz w:val="16"/>
                  <w:szCs w:val="16"/>
                  <w:rPrChange w:id="13033" w:author="Στάθης Καπ" w:date="2023-03-03T03:27:00Z">
                    <w:rPr>
                      <w:sz w:val="18"/>
                      <w:szCs w:val="18"/>
                    </w:rPr>
                  </w:rPrChange>
                </w:rPr>
                <w:t>877</w:t>
              </w:r>
            </w:ins>
          </w:p>
        </w:tc>
        <w:tc>
          <w:tcPr>
            <w:tcW w:w="544" w:type="dxa"/>
            <w:vAlign w:val="bottom"/>
            <w:tcPrChange w:id="13034" w:author="Στάθης Καπ" w:date="2023-03-03T06:25:00Z">
              <w:tcPr>
                <w:tcW w:w="544" w:type="dxa"/>
                <w:vAlign w:val="bottom"/>
              </w:tcPr>
            </w:tcPrChange>
          </w:tcPr>
          <w:p w14:paraId="7E587F4B" w14:textId="4C5D2258" w:rsidR="009B17D5" w:rsidRPr="00AC6F02" w:rsidRDefault="009B17D5" w:rsidP="009B17D5">
            <w:pPr>
              <w:jc w:val="center"/>
              <w:rPr>
                <w:ins w:id="13035" w:author="Στάθης Καπ" w:date="2023-03-03T03:26:00Z"/>
                <w:rFonts w:cstheme="minorHAnsi"/>
                <w:sz w:val="16"/>
                <w:szCs w:val="16"/>
              </w:rPr>
            </w:pPr>
            <w:ins w:id="13036" w:author="Στάθης Καπ" w:date="2023-03-03T03:27:00Z">
              <w:r w:rsidRPr="00AC6F02">
                <w:rPr>
                  <w:rFonts w:ascii="Calibri" w:hAnsi="Calibri" w:cs="Calibri"/>
                  <w:color w:val="000000"/>
                  <w:sz w:val="16"/>
                  <w:szCs w:val="16"/>
                  <w:rPrChange w:id="13037" w:author="Στάθης Καπ" w:date="2023-03-03T03:27:00Z">
                    <w:rPr>
                      <w:rFonts w:ascii="Calibri" w:hAnsi="Calibri" w:cs="Calibri"/>
                      <w:color w:val="000000"/>
                      <w:sz w:val="18"/>
                      <w:szCs w:val="18"/>
                    </w:rPr>
                  </w:rPrChange>
                </w:rPr>
                <w:t>825</w:t>
              </w:r>
            </w:ins>
          </w:p>
        </w:tc>
        <w:tc>
          <w:tcPr>
            <w:tcW w:w="621" w:type="dxa"/>
            <w:vAlign w:val="bottom"/>
            <w:tcPrChange w:id="13038" w:author="Στάθης Καπ" w:date="2023-03-03T06:25:00Z">
              <w:tcPr>
                <w:tcW w:w="621" w:type="dxa"/>
                <w:vAlign w:val="bottom"/>
              </w:tcPr>
            </w:tcPrChange>
          </w:tcPr>
          <w:p w14:paraId="24184B3F" w14:textId="665BEBEE" w:rsidR="009B17D5" w:rsidRPr="00AC6F02" w:rsidRDefault="009B17D5" w:rsidP="009B17D5">
            <w:pPr>
              <w:jc w:val="center"/>
              <w:rPr>
                <w:ins w:id="13039" w:author="Στάθης Καπ" w:date="2023-03-03T03:26:00Z"/>
                <w:rFonts w:cstheme="minorHAnsi"/>
                <w:sz w:val="16"/>
                <w:szCs w:val="16"/>
              </w:rPr>
            </w:pPr>
            <w:ins w:id="13040" w:author="Στάθης Καπ" w:date="2023-03-03T03:27:00Z">
              <w:r w:rsidRPr="00AC6F02">
                <w:rPr>
                  <w:rFonts w:ascii="Calibri" w:hAnsi="Calibri" w:cs="Calibri"/>
                  <w:color w:val="000000"/>
                  <w:sz w:val="16"/>
                  <w:szCs w:val="16"/>
                  <w:rPrChange w:id="13041" w:author="Στάθης Καπ" w:date="2023-03-03T03:27:00Z">
                    <w:rPr>
                      <w:rFonts w:ascii="Calibri" w:hAnsi="Calibri" w:cs="Calibri"/>
                      <w:color w:val="000000"/>
                      <w:sz w:val="18"/>
                      <w:szCs w:val="18"/>
                    </w:rPr>
                  </w:rPrChange>
                </w:rPr>
                <w:t>0.91</w:t>
              </w:r>
            </w:ins>
          </w:p>
        </w:tc>
        <w:tc>
          <w:tcPr>
            <w:tcW w:w="669" w:type="dxa"/>
            <w:vAlign w:val="center"/>
            <w:tcPrChange w:id="13042" w:author="Στάθης Καπ" w:date="2023-03-03T06:25:00Z">
              <w:tcPr>
                <w:tcW w:w="669" w:type="dxa"/>
                <w:vAlign w:val="center"/>
              </w:tcPr>
            </w:tcPrChange>
          </w:tcPr>
          <w:p w14:paraId="530B720C" w14:textId="679C1529" w:rsidR="009B17D5" w:rsidRPr="00AC6F02" w:rsidRDefault="009B17D5" w:rsidP="009B17D5">
            <w:pPr>
              <w:jc w:val="center"/>
              <w:rPr>
                <w:ins w:id="13043" w:author="Στάθης Καπ" w:date="2023-03-03T03:26:00Z"/>
                <w:rFonts w:cstheme="minorHAnsi"/>
                <w:sz w:val="16"/>
                <w:szCs w:val="16"/>
              </w:rPr>
            </w:pPr>
            <w:ins w:id="13044" w:author="Στάθης Καπ" w:date="2023-03-03T06:09:00Z">
              <w:r>
                <w:rPr>
                  <w:rFonts w:ascii="Calibri" w:hAnsi="Calibri" w:cstheme="minorHAnsi"/>
                  <w:color w:val="000000"/>
                  <w:sz w:val="16"/>
                  <w:szCs w:val="16"/>
                </w:rPr>
                <w:t>13.43</w:t>
              </w:r>
            </w:ins>
          </w:p>
        </w:tc>
        <w:tc>
          <w:tcPr>
            <w:tcW w:w="543" w:type="dxa"/>
            <w:vAlign w:val="bottom"/>
            <w:tcPrChange w:id="13045" w:author="Στάθης Καπ" w:date="2023-03-03T06:25:00Z">
              <w:tcPr>
                <w:tcW w:w="543" w:type="dxa"/>
                <w:vAlign w:val="bottom"/>
              </w:tcPr>
            </w:tcPrChange>
          </w:tcPr>
          <w:p w14:paraId="79231F1B" w14:textId="412599AF" w:rsidR="009B17D5" w:rsidRPr="00AC6F02" w:rsidRDefault="009B17D5" w:rsidP="009B17D5">
            <w:pPr>
              <w:jc w:val="center"/>
              <w:rPr>
                <w:ins w:id="13046" w:author="Στάθης Καπ" w:date="2023-03-03T03:26:00Z"/>
                <w:rFonts w:cstheme="minorHAnsi"/>
                <w:sz w:val="16"/>
                <w:szCs w:val="16"/>
              </w:rPr>
            </w:pPr>
            <w:ins w:id="13047" w:author="Στάθης Καπ" w:date="2023-03-03T03:27:00Z">
              <w:r w:rsidRPr="00AC6F02">
                <w:rPr>
                  <w:rFonts w:ascii="Calibri" w:hAnsi="Calibri" w:cs="Calibri"/>
                  <w:color w:val="000000"/>
                  <w:sz w:val="16"/>
                  <w:szCs w:val="16"/>
                  <w:rPrChange w:id="13048" w:author="Στάθης Καπ" w:date="2023-03-03T03:27:00Z">
                    <w:rPr>
                      <w:rFonts w:ascii="Calibri" w:hAnsi="Calibri" w:cs="Calibri"/>
                      <w:color w:val="000000"/>
                      <w:sz w:val="18"/>
                      <w:szCs w:val="18"/>
                    </w:rPr>
                  </w:rPrChange>
                </w:rPr>
                <w:t>878</w:t>
              </w:r>
            </w:ins>
          </w:p>
        </w:tc>
        <w:tc>
          <w:tcPr>
            <w:tcW w:w="621" w:type="dxa"/>
            <w:vAlign w:val="bottom"/>
            <w:tcPrChange w:id="13049" w:author="Στάθης Καπ" w:date="2023-03-03T06:25:00Z">
              <w:tcPr>
                <w:tcW w:w="621" w:type="dxa"/>
                <w:vAlign w:val="bottom"/>
              </w:tcPr>
            </w:tcPrChange>
          </w:tcPr>
          <w:p w14:paraId="536D4C76" w14:textId="56162B1C" w:rsidR="009B17D5" w:rsidRPr="00AC6F02" w:rsidRDefault="009B17D5" w:rsidP="009B17D5">
            <w:pPr>
              <w:jc w:val="center"/>
              <w:rPr>
                <w:ins w:id="13050" w:author="Στάθης Καπ" w:date="2023-03-03T03:26:00Z"/>
                <w:rFonts w:cstheme="minorHAnsi"/>
                <w:sz w:val="16"/>
                <w:szCs w:val="16"/>
              </w:rPr>
            </w:pPr>
            <w:ins w:id="13051" w:author="Στάθης Καπ" w:date="2023-03-03T03:27:00Z">
              <w:r w:rsidRPr="00AC6F02">
                <w:rPr>
                  <w:rFonts w:ascii="Calibri" w:hAnsi="Calibri" w:cs="Calibri"/>
                  <w:color w:val="000000"/>
                  <w:sz w:val="16"/>
                  <w:szCs w:val="16"/>
                  <w:rPrChange w:id="13052" w:author="Στάθης Καπ" w:date="2023-03-03T03:27:00Z">
                    <w:rPr>
                      <w:rFonts w:ascii="Calibri" w:hAnsi="Calibri" w:cs="Calibri"/>
                      <w:color w:val="000000"/>
                      <w:sz w:val="18"/>
                      <w:szCs w:val="18"/>
                    </w:rPr>
                  </w:rPrChange>
                </w:rPr>
                <w:t>0.712</w:t>
              </w:r>
            </w:ins>
          </w:p>
        </w:tc>
        <w:tc>
          <w:tcPr>
            <w:tcW w:w="669" w:type="dxa"/>
            <w:vAlign w:val="center"/>
            <w:tcPrChange w:id="13053" w:author="Στάθης Καπ" w:date="2023-03-03T06:25:00Z">
              <w:tcPr>
                <w:tcW w:w="669" w:type="dxa"/>
                <w:vAlign w:val="center"/>
              </w:tcPr>
            </w:tcPrChange>
          </w:tcPr>
          <w:p w14:paraId="231B3C3C" w14:textId="181623F8" w:rsidR="009B17D5" w:rsidRPr="00AC6F02" w:rsidRDefault="009B17D5" w:rsidP="009B17D5">
            <w:pPr>
              <w:jc w:val="center"/>
              <w:rPr>
                <w:ins w:id="13054" w:author="Στάθης Καπ" w:date="2023-03-03T03:26:00Z"/>
                <w:rFonts w:cstheme="minorHAnsi"/>
                <w:sz w:val="16"/>
                <w:szCs w:val="16"/>
              </w:rPr>
            </w:pPr>
            <w:ins w:id="13055" w:author="Στάθης Καπ" w:date="2023-03-03T06:09:00Z">
              <w:r>
                <w:rPr>
                  <w:rFonts w:ascii="Calibri" w:hAnsi="Calibri" w:cstheme="minorHAnsi"/>
                  <w:color w:val="000000"/>
                  <w:sz w:val="16"/>
                  <w:szCs w:val="16"/>
                </w:rPr>
                <w:t>-6.42</w:t>
              </w:r>
            </w:ins>
          </w:p>
        </w:tc>
        <w:tc>
          <w:tcPr>
            <w:tcW w:w="508" w:type="dxa"/>
            <w:vAlign w:val="bottom"/>
            <w:tcPrChange w:id="13056" w:author="Στάθης Καπ" w:date="2023-03-03T06:25:00Z">
              <w:tcPr>
                <w:tcW w:w="508" w:type="dxa"/>
                <w:vAlign w:val="bottom"/>
              </w:tcPr>
            </w:tcPrChange>
          </w:tcPr>
          <w:p w14:paraId="66E29CD1" w14:textId="0113B071" w:rsidR="009B17D5" w:rsidRPr="00AC6F02" w:rsidRDefault="009B17D5" w:rsidP="009B17D5">
            <w:pPr>
              <w:jc w:val="center"/>
              <w:rPr>
                <w:ins w:id="13057" w:author="Στάθης Καπ" w:date="2023-03-03T03:26:00Z"/>
                <w:rFonts w:cstheme="minorHAnsi"/>
                <w:sz w:val="16"/>
                <w:szCs w:val="16"/>
              </w:rPr>
            </w:pPr>
            <w:ins w:id="13058" w:author="Στάθης Καπ" w:date="2023-03-03T03:27:00Z">
              <w:r w:rsidRPr="00AC6F02">
                <w:rPr>
                  <w:rFonts w:ascii="Calibri" w:hAnsi="Calibri" w:cs="Calibri"/>
                  <w:color w:val="000000"/>
                  <w:sz w:val="16"/>
                  <w:szCs w:val="16"/>
                  <w:rPrChange w:id="13059" w:author="Στάθης Καπ" w:date="2023-03-03T03:27:00Z">
                    <w:rPr>
                      <w:rFonts w:ascii="Calibri" w:hAnsi="Calibri" w:cs="Calibri"/>
                      <w:color w:val="000000"/>
                      <w:sz w:val="18"/>
                      <w:szCs w:val="18"/>
                    </w:rPr>
                  </w:rPrChange>
                </w:rPr>
                <w:t>807</w:t>
              </w:r>
            </w:ins>
          </w:p>
        </w:tc>
        <w:tc>
          <w:tcPr>
            <w:tcW w:w="541" w:type="dxa"/>
            <w:vAlign w:val="bottom"/>
            <w:tcPrChange w:id="13060" w:author="Στάθης Καπ" w:date="2023-03-03T06:25:00Z">
              <w:tcPr>
                <w:tcW w:w="541" w:type="dxa"/>
                <w:vAlign w:val="bottom"/>
              </w:tcPr>
            </w:tcPrChange>
          </w:tcPr>
          <w:p w14:paraId="1EA6E1A8" w14:textId="098D36CB" w:rsidR="009B17D5" w:rsidRPr="00AC6F02" w:rsidRDefault="009B17D5" w:rsidP="009B17D5">
            <w:pPr>
              <w:jc w:val="center"/>
              <w:rPr>
                <w:ins w:id="13061" w:author="Στάθης Καπ" w:date="2023-03-03T03:26:00Z"/>
                <w:rFonts w:cstheme="minorHAnsi"/>
                <w:sz w:val="16"/>
                <w:szCs w:val="16"/>
              </w:rPr>
            </w:pPr>
            <w:ins w:id="13062" w:author="Στάθης Καπ" w:date="2023-03-03T03:27:00Z">
              <w:r w:rsidRPr="00AC6F02">
                <w:rPr>
                  <w:rFonts w:ascii="Calibri" w:hAnsi="Calibri" w:cs="Calibri"/>
                  <w:color w:val="000000"/>
                  <w:sz w:val="16"/>
                  <w:szCs w:val="16"/>
                  <w:rPrChange w:id="13063" w:author="Στάθης Καπ" w:date="2023-03-03T03:27:00Z">
                    <w:rPr>
                      <w:rFonts w:ascii="Calibri" w:hAnsi="Calibri" w:cs="Calibri"/>
                      <w:color w:val="000000"/>
                      <w:sz w:val="18"/>
                      <w:szCs w:val="18"/>
                    </w:rPr>
                  </w:rPrChange>
                </w:rPr>
                <w:t>0.481</w:t>
              </w:r>
            </w:ins>
          </w:p>
        </w:tc>
        <w:tc>
          <w:tcPr>
            <w:tcW w:w="589" w:type="dxa"/>
            <w:vAlign w:val="center"/>
            <w:tcPrChange w:id="13064" w:author="Στάθης Καπ" w:date="2023-03-03T06:25:00Z">
              <w:tcPr>
                <w:tcW w:w="589" w:type="dxa"/>
                <w:vAlign w:val="center"/>
              </w:tcPr>
            </w:tcPrChange>
          </w:tcPr>
          <w:p w14:paraId="032BBACF" w14:textId="5F037BED" w:rsidR="009B17D5" w:rsidRPr="00AC6F02" w:rsidRDefault="009B17D5" w:rsidP="009B17D5">
            <w:pPr>
              <w:jc w:val="center"/>
              <w:rPr>
                <w:ins w:id="13065" w:author="Στάθης Καπ" w:date="2023-03-03T03:26:00Z"/>
                <w:rFonts w:cstheme="minorHAnsi"/>
                <w:sz w:val="16"/>
                <w:szCs w:val="16"/>
              </w:rPr>
            </w:pPr>
            <w:ins w:id="13066" w:author="Στάθης Καπ" w:date="2023-03-03T06:10:00Z">
              <w:r>
                <w:rPr>
                  <w:rFonts w:ascii="Calibri" w:hAnsi="Calibri" w:cstheme="minorHAnsi"/>
                  <w:color w:val="000000"/>
                  <w:sz w:val="16"/>
                  <w:szCs w:val="16"/>
                </w:rPr>
                <w:t>2.18</w:t>
              </w:r>
            </w:ins>
          </w:p>
        </w:tc>
        <w:tc>
          <w:tcPr>
            <w:tcW w:w="463" w:type="dxa"/>
            <w:vAlign w:val="bottom"/>
            <w:tcPrChange w:id="13067" w:author="Στάθης Καπ" w:date="2023-03-03T06:25:00Z">
              <w:tcPr>
                <w:tcW w:w="463" w:type="dxa"/>
                <w:vAlign w:val="bottom"/>
              </w:tcPr>
            </w:tcPrChange>
          </w:tcPr>
          <w:p w14:paraId="3FAA4355" w14:textId="6AAF8A08" w:rsidR="009B17D5" w:rsidRPr="00AC6F02" w:rsidRDefault="009B17D5" w:rsidP="009B17D5">
            <w:pPr>
              <w:jc w:val="center"/>
              <w:rPr>
                <w:ins w:id="13068" w:author="Στάθης Καπ" w:date="2023-03-03T03:26:00Z"/>
                <w:rFonts w:cstheme="minorHAnsi"/>
                <w:sz w:val="16"/>
                <w:szCs w:val="16"/>
              </w:rPr>
            </w:pPr>
            <w:ins w:id="13069" w:author="Στάθης Καπ" w:date="2023-03-03T03:27:00Z">
              <w:r w:rsidRPr="00AC6F02">
                <w:rPr>
                  <w:rFonts w:ascii="Calibri" w:hAnsi="Calibri" w:cs="Calibri"/>
                  <w:color w:val="000000"/>
                  <w:sz w:val="16"/>
                  <w:szCs w:val="16"/>
                  <w:rPrChange w:id="13070" w:author="Στάθης Καπ" w:date="2023-03-03T03:27:00Z">
                    <w:rPr>
                      <w:rFonts w:ascii="Calibri" w:hAnsi="Calibri" w:cs="Calibri"/>
                      <w:color w:val="000000"/>
                      <w:sz w:val="18"/>
                      <w:szCs w:val="18"/>
                    </w:rPr>
                  </w:rPrChange>
                </w:rPr>
                <w:t>736</w:t>
              </w:r>
            </w:ins>
          </w:p>
        </w:tc>
        <w:tc>
          <w:tcPr>
            <w:tcW w:w="541" w:type="dxa"/>
            <w:vAlign w:val="bottom"/>
            <w:tcPrChange w:id="13071" w:author="Στάθης Καπ" w:date="2023-03-03T06:25:00Z">
              <w:tcPr>
                <w:tcW w:w="541" w:type="dxa"/>
                <w:vAlign w:val="bottom"/>
              </w:tcPr>
            </w:tcPrChange>
          </w:tcPr>
          <w:p w14:paraId="01E5ED33" w14:textId="5CAC2E6A" w:rsidR="009B17D5" w:rsidRPr="00AC6F02" w:rsidRDefault="009B17D5" w:rsidP="009B17D5">
            <w:pPr>
              <w:jc w:val="center"/>
              <w:rPr>
                <w:ins w:id="13072" w:author="Στάθης Καπ" w:date="2023-03-03T03:26:00Z"/>
                <w:rFonts w:cstheme="minorHAnsi"/>
                <w:sz w:val="16"/>
                <w:szCs w:val="16"/>
              </w:rPr>
            </w:pPr>
            <w:ins w:id="13073" w:author="Στάθης Καπ" w:date="2023-03-03T03:27:00Z">
              <w:r w:rsidRPr="00AC6F02">
                <w:rPr>
                  <w:rFonts w:ascii="Calibri" w:hAnsi="Calibri" w:cs="Calibri"/>
                  <w:color w:val="000000"/>
                  <w:sz w:val="16"/>
                  <w:szCs w:val="16"/>
                  <w:rPrChange w:id="13074" w:author="Στάθης Καπ" w:date="2023-03-03T03:27:00Z">
                    <w:rPr>
                      <w:rFonts w:ascii="Calibri" w:hAnsi="Calibri" w:cs="Calibri"/>
                      <w:color w:val="000000"/>
                      <w:sz w:val="18"/>
                      <w:szCs w:val="18"/>
                    </w:rPr>
                  </w:rPrChange>
                </w:rPr>
                <w:t>0.387</w:t>
              </w:r>
            </w:ins>
          </w:p>
        </w:tc>
        <w:tc>
          <w:tcPr>
            <w:tcW w:w="589" w:type="dxa"/>
            <w:vAlign w:val="center"/>
            <w:tcPrChange w:id="13075" w:author="Στάθης Καπ" w:date="2023-03-03T06:25:00Z">
              <w:tcPr>
                <w:tcW w:w="589" w:type="dxa"/>
                <w:vAlign w:val="center"/>
              </w:tcPr>
            </w:tcPrChange>
          </w:tcPr>
          <w:p w14:paraId="6CC9756C" w14:textId="197D279C" w:rsidR="009B17D5" w:rsidRPr="00AC6F02" w:rsidRDefault="009B17D5" w:rsidP="009B17D5">
            <w:pPr>
              <w:jc w:val="center"/>
              <w:rPr>
                <w:ins w:id="13076" w:author="Στάθης Καπ" w:date="2023-03-03T03:26:00Z"/>
                <w:rFonts w:cstheme="minorHAnsi"/>
                <w:sz w:val="16"/>
                <w:szCs w:val="16"/>
              </w:rPr>
            </w:pPr>
            <w:ins w:id="13077" w:author="Στάθης Καπ" w:date="2023-03-03T06:10:00Z">
              <w:r>
                <w:rPr>
                  <w:rFonts w:ascii="Calibri" w:hAnsi="Calibri" w:cstheme="minorHAnsi"/>
                  <w:color w:val="000000"/>
                  <w:sz w:val="16"/>
                  <w:szCs w:val="16"/>
                </w:rPr>
                <w:t>10.79</w:t>
              </w:r>
            </w:ins>
          </w:p>
        </w:tc>
      </w:tr>
      <w:tr w:rsidR="009B17D5" w14:paraId="4BB1585C" w14:textId="77777777" w:rsidTr="00F03C40">
        <w:trPr>
          <w:ins w:id="13078" w:author="Στάθης Καπ" w:date="2023-03-03T03:26:00Z"/>
        </w:trPr>
        <w:tc>
          <w:tcPr>
            <w:tcW w:w="515" w:type="dxa"/>
            <w:tcBorders>
              <w:top w:val="nil"/>
              <w:bottom w:val="nil"/>
              <w:right w:val="single" w:sz="4" w:space="0" w:color="auto"/>
            </w:tcBorders>
            <w:shd w:val="clear" w:color="auto" w:fill="E7E6E6" w:themeFill="background2"/>
            <w:vAlign w:val="center"/>
            <w:tcPrChange w:id="13079" w:author="Στάθης Καπ" w:date="2023-03-03T06:25:00Z">
              <w:tcPr>
                <w:tcW w:w="515" w:type="dxa"/>
                <w:vAlign w:val="center"/>
              </w:tcPr>
            </w:tcPrChange>
          </w:tcPr>
          <w:p w14:paraId="37658236" w14:textId="0E58CD41" w:rsidR="009B17D5" w:rsidRPr="00AC6F02" w:rsidRDefault="009B17D5" w:rsidP="009B17D5">
            <w:pPr>
              <w:jc w:val="center"/>
              <w:rPr>
                <w:ins w:id="13080" w:author="Στάθης Καπ" w:date="2023-03-03T03:26:00Z"/>
                <w:sz w:val="16"/>
                <w:szCs w:val="16"/>
              </w:rPr>
            </w:pPr>
            <w:ins w:id="13081" w:author="Στάθης Καπ" w:date="2023-03-03T03:27:00Z">
              <w:r w:rsidRPr="00AC6F02">
                <w:rPr>
                  <w:sz w:val="16"/>
                  <w:szCs w:val="16"/>
                  <w:rPrChange w:id="13082" w:author="Στάθης Καπ" w:date="2023-03-03T03:27:00Z">
                    <w:rPr>
                      <w:sz w:val="18"/>
                      <w:szCs w:val="18"/>
                    </w:rPr>
                  </w:rPrChange>
                </w:rPr>
                <w:t>pr19</w:t>
              </w:r>
            </w:ins>
          </w:p>
        </w:tc>
        <w:tc>
          <w:tcPr>
            <w:tcW w:w="560" w:type="dxa"/>
            <w:tcBorders>
              <w:left w:val="single" w:sz="4" w:space="0" w:color="auto"/>
            </w:tcBorders>
            <w:tcPrChange w:id="13083" w:author="Στάθης Καπ" w:date="2023-03-03T06:25:00Z">
              <w:tcPr>
                <w:tcW w:w="560" w:type="dxa"/>
              </w:tcPr>
            </w:tcPrChange>
          </w:tcPr>
          <w:p w14:paraId="4C412CE1" w14:textId="0F486C6D" w:rsidR="009B17D5" w:rsidRPr="00AC6F02" w:rsidRDefault="009B17D5" w:rsidP="009B17D5">
            <w:pPr>
              <w:jc w:val="center"/>
              <w:rPr>
                <w:ins w:id="13084" w:author="Στάθης Καπ" w:date="2023-03-03T03:26:00Z"/>
                <w:rFonts w:cstheme="minorHAnsi"/>
                <w:sz w:val="16"/>
                <w:szCs w:val="16"/>
              </w:rPr>
            </w:pPr>
            <w:ins w:id="13085" w:author="Στάθης Καπ" w:date="2023-03-03T03:27:00Z">
              <w:r w:rsidRPr="00AC6F02">
                <w:rPr>
                  <w:sz w:val="16"/>
                  <w:szCs w:val="16"/>
                  <w:rPrChange w:id="13086" w:author="Στάθης Καπ" w:date="2023-03-03T03:27:00Z">
                    <w:rPr>
                      <w:sz w:val="18"/>
                      <w:szCs w:val="18"/>
                    </w:rPr>
                  </w:rPrChange>
                </w:rPr>
                <w:t>1034</w:t>
              </w:r>
            </w:ins>
          </w:p>
        </w:tc>
        <w:tc>
          <w:tcPr>
            <w:tcW w:w="855" w:type="dxa"/>
            <w:tcPrChange w:id="13087" w:author="Στάθης Καπ" w:date="2023-03-03T06:25:00Z">
              <w:tcPr>
                <w:tcW w:w="855" w:type="dxa"/>
              </w:tcPr>
            </w:tcPrChange>
          </w:tcPr>
          <w:p w14:paraId="7B6396B7" w14:textId="4DECCE32" w:rsidR="009B17D5" w:rsidRPr="00AC6F02" w:rsidRDefault="009B17D5" w:rsidP="009B17D5">
            <w:pPr>
              <w:jc w:val="center"/>
              <w:rPr>
                <w:ins w:id="13088" w:author="Στάθης Καπ" w:date="2023-03-03T03:26:00Z"/>
                <w:rFonts w:cstheme="minorHAnsi"/>
                <w:sz w:val="16"/>
                <w:szCs w:val="16"/>
              </w:rPr>
            </w:pPr>
            <w:ins w:id="13089" w:author="Στάθης Καπ" w:date="2023-03-03T03:27:00Z">
              <w:r w:rsidRPr="00AC6F02">
                <w:rPr>
                  <w:sz w:val="16"/>
                  <w:szCs w:val="16"/>
                  <w:rPrChange w:id="13090" w:author="Στάθης Καπ" w:date="2023-03-03T03:27:00Z">
                    <w:rPr>
                      <w:sz w:val="18"/>
                      <w:szCs w:val="18"/>
                    </w:rPr>
                  </w:rPrChange>
                </w:rPr>
                <w:t>955</w:t>
              </w:r>
            </w:ins>
          </w:p>
        </w:tc>
        <w:tc>
          <w:tcPr>
            <w:tcW w:w="544" w:type="dxa"/>
            <w:vAlign w:val="bottom"/>
            <w:tcPrChange w:id="13091" w:author="Στάθης Καπ" w:date="2023-03-03T06:25:00Z">
              <w:tcPr>
                <w:tcW w:w="544" w:type="dxa"/>
                <w:vAlign w:val="bottom"/>
              </w:tcPr>
            </w:tcPrChange>
          </w:tcPr>
          <w:p w14:paraId="3699E8A9" w14:textId="2E254FC6" w:rsidR="009B17D5" w:rsidRPr="00AC6F02" w:rsidRDefault="009B17D5" w:rsidP="009B17D5">
            <w:pPr>
              <w:jc w:val="center"/>
              <w:rPr>
                <w:ins w:id="13092" w:author="Στάθης Καπ" w:date="2023-03-03T03:26:00Z"/>
                <w:rFonts w:cstheme="minorHAnsi"/>
                <w:sz w:val="16"/>
                <w:szCs w:val="16"/>
              </w:rPr>
            </w:pPr>
            <w:ins w:id="13093" w:author="Στάθης Καπ" w:date="2023-03-03T03:27:00Z">
              <w:r w:rsidRPr="00AC6F02">
                <w:rPr>
                  <w:rFonts w:ascii="Calibri" w:hAnsi="Calibri" w:cs="Calibri"/>
                  <w:color w:val="000000"/>
                  <w:sz w:val="16"/>
                  <w:szCs w:val="16"/>
                  <w:rPrChange w:id="13094" w:author="Στάθης Καπ" w:date="2023-03-03T03:27:00Z">
                    <w:rPr>
                      <w:rFonts w:ascii="Calibri" w:hAnsi="Calibri" w:cs="Calibri"/>
                      <w:color w:val="000000"/>
                      <w:sz w:val="18"/>
                      <w:szCs w:val="18"/>
                    </w:rPr>
                  </w:rPrChange>
                </w:rPr>
                <w:t>969</w:t>
              </w:r>
            </w:ins>
          </w:p>
        </w:tc>
        <w:tc>
          <w:tcPr>
            <w:tcW w:w="621" w:type="dxa"/>
            <w:vAlign w:val="bottom"/>
            <w:tcPrChange w:id="13095" w:author="Στάθης Καπ" w:date="2023-03-03T06:25:00Z">
              <w:tcPr>
                <w:tcW w:w="621" w:type="dxa"/>
                <w:vAlign w:val="bottom"/>
              </w:tcPr>
            </w:tcPrChange>
          </w:tcPr>
          <w:p w14:paraId="497F70BD" w14:textId="001E3912" w:rsidR="009B17D5" w:rsidRPr="00AC6F02" w:rsidRDefault="009B17D5" w:rsidP="009B17D5">
            <w:pPr>
              <w:jc w:val="center"/>
              <w:rPr>
                <w:ins w:id="13096" w:author="Στάθης Καπ" w:date="2023-03-03T03:26:00Z"/>
                <w:rFonts w:cstheme="minorHAnsi"/>
                <w:sz w:val="16"/>
                <w:szCs w:val="16"/>
              </w:rPr>
            </w:pPr>
            <w:ins w:id="13097" w:author="Στάθης Καπ" w:date="2023-03-03T03:27:00Z">
              <w:r w:rsidRPr="00AC6F02">
                <w:rPr>
                  <w:rFonts w:ascii="Calibri" w:hAnsi="Calibri" w:cs="Calibri"/>
                  <w:color w:val="000000"/>
                  <w:sz w:val="16"/>
                  <w:szCs w:val="16"/>
                  <w:rPrChange w:id="13098" w:author="Στάθης Καπ" w:date="2023-03-03T03:27:00Z">
                    <w:rPr>
                      <w:rFonts w:ascii="Calibri" w:hAnsi="Calibri" w:cs="Calibri"/>
                      <w:color w:val="000000"/>
                      <w:sz w:val="18"/>
                      <w:szCs w:val="18"/>
                    </w:rPr>
                  </w:rPrChange>
                </w:rPr>
                <w:t>2.738</w:t>
              </w:r>
            </w:ins>
          </w:p>
        </w:tc>
        <w:tc>
          <w:tcPr>
            <w:tcW w:w="669" w:type="dxa"/>
            <w:vAlign w:val="center"/>
            <w:tcPrChange w:id="13099" w:author="Στάθης Καπ" w:date="2023-03-03T06:25:00Z">
              <w:tcPr>
                <w:tcW w:w="669" w:type="dxa"/>
                <w:vAlign w:val="center"/>
              </w:tcPr>
            </w:tcPrChange>
          </w:tcPr>
          <w:p w14:paraId="3914D83B" w14:textId="69E4B037" w:rsidR="009B17D5" w:rsidRPr="00AC6F02" w:rsidRDefault="009B17D5" w:rsidP="009B17D5">
            <w:pPr>
              <w:jc w:val="center"/>
              <w:rPr>
                <w:ins w:id="13100" w:author="Στάθης Καπ" w:date="2023-03-03T03:26:00Z"/>
                <w:rFonts w:cstheme="minorHAnsi"/>
                <w:sz w:val="16"/>
                <w:szCs w:val="16"/>
              </w:rPr>
            </w:pPr>
            <w:ins w:id="13101" w:author="Στάθης Καπ" w:date="2023-03-03T06:09:00Z">
              <w:r>
                <w:rPr>
                  <w:rFonts w:ascii="Calibri" w:hAnsi="Calibri" w:cstheme="minorHAnsi"/>
                  <w:color w:val="000000"/>
                  <w:sz w:val="16"/>
                  <w:szCs w:val="16"/>
                </w:rPr>
                <w:t>6.29</w:t>
              </w:r>
            </w:ins>
          </w:p>
        </w:tc>
        <w:tc>
          <w:tcPr>
            <w:tcW w:w="543" w:type="dxa"/>
            <w:vAlign w:val="bottom"/>
            <w:tcPrChange w:id="13102" w:author="Στάθης Καπ" w:date="2023-03-03T06:25:00Z">
              <w:tcPr>
                <w:tcW w:w="543" w:type="dxa"/>
                <w:vAlign w:val="bottom"/>
              </w:tcPr>
            </w:tcPrChange>
          </w:tcPr>
          <w:p w14:paraId="6FB8138A" w14:textId="2879700A" w:rsidR="009B17D5" w:rsidRPr="00AC6F02" w:rsidRDefault="009B17D5" w:rsidP="009B17D5">
            <w:pPr>
              <w:jc w:val="center"/>
              <w:rPr>
                <w:ins w:id="13103" w:author="Στάθης Καπ" w:date="2023-03-03T03:26:00Z"/>
                <w:rFonts w:cstheme="minorHAnsi"/>
                <w:sz w:val="16"/>
                <w:szCs w:val="16"/>
              </w:rPr>
            </w:pPr>
            <w:ins w:id="13104" w:author="Στάθης Καπ" w:date="2023-03-03T03:27:00Z">
              <w:r w:rsidRPr="00AC6F02">
                <w:rPr>
                  <w:rFonts w:ascii="Calibri" w:hAnsi="Calibri" w:cs="Calibri"/>
                  <w:color w:val="000000"/>
                  <w:sz w:val="16"/>
                  <w:szCs w:val="16"/>
                  <w:rPrChange w:id="13105" w:author="Στάθης Καπ" w:date="2023-03-03T03:27:00Z">
                    <w:rPr>
                      <w:rFonts w:ascii="Calibri" w:hAnsi="Calibri" w:cs="Calibri"/>
                      <w:color w:val="000000"/>
                      <w:sz w:val="18"/>
                      <w:szCs w:val="18"/>
                    </w:rPr>
                  </w:rPrChange>
                </w:rPr>
                <w:t>818</w:t>
              </w:r>
            </w:ins>
          </w:p>
        </w:tc>
        <w:tc>
          <w:tcPr>
            <w:tcW w:w="621" w:type="dxa"/>
            <w:vAlign w:val="bottom"/>
            <w:tcPrChange w:id="13106" w:author="Στάθης Καπ" w:date="2023-03-03T06:25:00Z">
              <w:tcPr>
                <w:tcW w:w="621" w:type="dxa"/>
                <w:vAlign w:val="bottom"/>
              </w:tcPr>
            </w:tcPrChange>
          </w:tcPr>
          <w:p w14:paraId="03D2999C" w14:textId="0F7D39AB" w:rsidR="009B17D5" w:rsidRPr="00AC6F02" w:rsidRDefault="009B17D5" w:rsidP="009B17D5">
            <w:pPr>
              <w:jc w:val="center"/>
              <w:rPr>
                <w:ins w:id="13107" w:author="Στάθης Καπ" w:date="2023-03-03T03:26:00Z"/>
                <w:rFonts w:cstheme="minorHAnsi"/>
                <w:sz w:val="16"/>
                <w:szCs w:val="16"/>
              </w:rPr>
            </w:pPr>
            <w:ins w:id="13108" w:author="Στάθης Καπ" w:date="2023-03-03T03:27:00Z">
              <w:r w:rsidRPr="00AC6F02">
                <w:rPr>
                  <w:rFonts w:ascii="Calibri" w:hAnsi="Calibri" w:cs="Calibri"/>
                  <w:color w:val="000000"/>
                  <w:sz w:val="16"/>
                  <w:szCs w:val="16"/>
                  <w:rPrChange w:id="13109" w:author="Στάθης Καπ" w:date="2023-03-03T03:27:00Z">
                    <w:rPr>
                      <w:rFonts w:ascii="Calibri" w:hAnsi="Calibri" w:cs="Calibri"/>
                      <w:color w:val="000000"/>
                      <w:sz w:val="18"/>
                      <w:szCs w:val="18"/>
                    </w:rPr>
                  </w:rPrChange>
                </w:rPr>
                <w:t>1.91</w:t>
              </w:r>
            </w:ins>
          </w:p>
        </w:tc>
        <w:tc>
          <w:tcPr>
            <w:tcW w:w="669" w:type="dxa"/>
            <w:vAlign w:val="center"/>
            <w:tcPrChange w:id="13110" w:author="Στάθης Καπ" w:date="2023-03-03T06:25:00Z">
              <w:tcPr>
                <w:tcW w:w="669" w:type="dxa"/>
                <w:vAlign w:val="center"/>
              </w:tcPr>
            </w:tcPrChange>
          </w:tcPr>
          <w:p w14:paraId="415BAE8B" w14:textId="246EA907" w:rsidR="009B17D5" w:rsidRPr="00AC6F02" w:rsidRDefault="009B17D5" w:rsidP="009B17D5">
            <w:pPr>
              <w:jc w:val="center"/>
              <w:rPr>
                <w:ins w:id="13111" w:author="Στάθης Καπ" w:date="2023-03-03T03:26:00Z"/>
                <w:rFonts w:cstheme="minorHAnsi"/>
                <w:sz w:val="16"/>
                <w:szCs w:val="16"/>
              </w:rPr>
            </w:pPr>
            <w:ins w:id="13112" w:author="Στάθης Καπ" w:date="2023-03-03T06:09:00Z">
              <w:r>
                <w:rPr>
                  <w:rFonts w:ascii="Calibri" w:hAnsi="Calibri" w:cstheme="minorHAnsi"/>
                  <w:color w:val="000000"/>
                  <w:sz w:val="16"/>
                  <w:szCs w:val="16"/>
                </w:rPr>
                <w:t>15.58</w:t>
              </w:r>
            </w:ins>
          </w:p>
        </w:tc>
        <w:tc>
          <w:tcPr>
            <w:tcW w:w="508" w:type="dxa"/>
            <w:vAlign w:val="bottom"/>
            <w:tcPrChange w:id="13113" w:author="Στάθης Καπ" w:date="2023-03-03T06:25:00Z">
              <w:tcPr>
                <w:tcW w:w="508" w:type="dxa"/>
                <w:vAlign w:val="bottom"/>
              </w:tcPr>
            </w:tcPrChange>
          </w:tcPr>
          <w:p w14:paraId="7543DF2A" w14:textId="4AE87157" w:rsidR="009B17D5" w:rsidRPr="00AC6F02" w:rsidRDefault="009B17D5" w:rsidP="009B17D5">
            <w:pPr>
              <w:jc w:val="center"/>
              <w:rPr>
                <w:ins w:id="13114" w:author="Στάθης Καπ" w:date="2023-03-03T03:26:00Z"/>
                <w:rFonts w:cstheme="minorHAnsi"/>
                <w:sz w:val="16"/>
                <w:szCs w:val="16"/>
              </w:rPr>
            </w:pPr>
            <w:ins w:id="13115" w:author="Στάθης Καπ" w:date="2023-03-03T03:27:00Z">
              <w:r w:rsidRPr="00AC6F02">
                <w:rPr>
                  <w:rFonts w:ascii="Calibri" w:hAnsi="Calibri" w:cs="Calibri"/>
                  <w:color w:val="000000"/>
                  <w:sz w:val="16"/>
                  <w:szCs w:val="16"/>
                  <w:rPrChange w:id="13116" w:author="Στάθης Καπ" w:date="2023-03-03T03:27:00Z">
                    <w:rPr>
                      <w:rFonts w:ascii="Calibri" w:hAnsi="Calibri" w:cs="Calibri"/>
                      <w:color w:val="000000"/>
                      <w:sz w:val="18"/>
                      <w:szCs w:val="18"/>
                    </w:rPr>
                  </w:rPrChange>
                </w:rPr>
                <w:t>772</w:t>
              </w:r>
            </w:ins>
          </w:p>
        </w:tc>
        <w:tc>
          <w:tcPr>
            <w:tcW w:w="541" w:type="dxa"/>
            <w:vAlign w:val="bottom"/>
            <w:tcPrChange w:id="13117" w:author="Στάθης Καπ" w:date="2023-03-03T06:25:00Z">
              <w:tcPr>
                <w:tcW w:w="541" w:type="dxa"/>
                <w:vAlign w:val="bottom"/>
              </w:tcPr>
            </w:tcPrChange>
          </w:tcPr>
          <w:p w14:paraId="47D531D6" w14:textId="08417EC7" w:rsidR="009B17D5" w:rsidRPr="00AC6F02" w:rsidRDefault="009B17D5" w:rsidP="009B17D5">
            <w:pPr>
              <w:jc w:val="center"/>
              <w:rPr>
                <w:ins w:id="13118" w:author="Στάθης Καπ" w:date="2023-03-03T03:26:00Z"/>
                <w:rFonts w:cstheme="minorHAnsi"/>
                <w:sz w:val="16"/>
                <w:szCs w:val="16"/>
              </w:rPr>
            </w:pPr>
            <w:ins w:id="13119" w:author="Στάθης Καπ" w:date="2023-03-03T03:27:00Z">
              <w:r w:rsidRPr="00AC6F02">
                <w:rPr>
                  <w:rFonts w:ascii="Calibri" w:hAnsi="Calibri" w:cs="Calibri"/>
                  <w:color w:val="000000"/>
                  <w:sz w:val="16"/>
                  <w:szCs w:val="16"/>
                  <w:rPrChange w:id="13120" w:author="Στάθης Καπ" w:date="2023-03-03T03:27:00Z">
                    <w:rPr>
                      <w:rFonts w:ascii="Calibri" w:hAnsi="Calibri" w:cs="Calibri"/>
                      <w:color w:val="000000"/>
                      <w:sz w:val="18"/>
                      <w:szCs w:val="18"/>
                    </w:rPr>
                  </w:rPrChange>
                </w:rPr>
                <w:t>0.831</w:t>
              </w:r>
            </w:ins>
          </w:p>
        </w:tc>
        <w:tc>
          <w:tcPr>
            <w:tcW w:w="589" w:type="dxa"/>
            <w:vAlign w:val="center"/>
            <w:tcPrChange w:id="13121" w:author="Στάθης Καπ" w:date="2023-03-03T06:25:00Z">
              <w:tcPr>
                <w:tcW w:w="589" w:type="dxa"/>
                <w:vAlign w:val="center"/>
              </w:tcPr>
            </w:tcPrChange>
          </w:tcPr>
          <w:p w14:paraId="58E5C804" w14:textId="23B62C1C" w:rsidR="009B17D5" w:rsidRPr="00AC6F02" w:rsidRDefault="009B17D5" w:rsidP="009B17D5">
            <w:pPr>
              <w:jc w:val="center"/>
              <w:rPr>
                <w:ins w:id="13122" w:author="Στάθης Καπ" w:date="2023-03-03T03:26:00Z"/>
                <w:rFonts w:cstheme="minorHAnsi"/>
                <w:sz w:val="16"/>
                <w:szCs w:val="16"/>
              </w:rPr>
            </w:pPr>
            <w:ins w:id="13123" w:author="Στάθης Καπ" w:date="2023-03-03T06:10:00Z">
              <w:r>
                <w:rPr>
                  <w:rFonts w:ascii="Calibri" w:hAnsi="Calibri" w:cstheme="minorHAnsi"/>
                  <w:color w:val="000000"/>
                  <w:sz w:val="16"/>
                  <w:szCs w:val="16"/>
                </w:rPr>
                <w:t>20.33</w:t>
              </w:r>
            </w:ins>
          </w:p>
        </w:tc>
        <w:tc>
          <w:tcPr>
            <w:tcW w:w="463" w:type="dxa"/>
            <w:vAlign w:val="bottom"/>
            <w:tcPrChange w:id="13124" w:author="Στάθης Καπ" w:date="2023-03-03T06:25:00Z">
              <w:tcPr>
                <w:tcW w:w="463" w:type="dxa"/>
                <w:vAlign w:val="bottom"/>
              </w:tcPr>
            </w:tcPrChange>
          </w:tcPr>
          <w:p w14:paraId="0237232A" w14:textId="1F9BE3F3" w:rsidR="009B17D5" w:rsidRPr="00AC6F02" w:rsidRDefault="009B17D5" w:rsidP="009B17D5">
            <w:pPr>
              <w:jc w:val="center"/>
              <w:rPr>
                <w:ins w:id="13125" w:author="Στάθης Καπ" w:date="2023-03-03T03:26:00Z"/>
                <w:rFonts w:cstheme="minorHAnsi"/>
                <w:sz w:val="16"/>
                <w:szCs w:val="16"/>
              </w:rPr>
            </w:pPr>
            <w:ins w:id="13126" w:author="Στάθης Καπ" w:date="2023-03-03T03:27:00Z">
              <w:r w:rsidRPr="00AC6F02">
                <w:rPr>
                  <w:rFonts w:ascii="Calibri" w:hAnsi="Calibri" w:cs="Calibri"/>
                  <w:color w:val="000000"/>
                  <w:sz w:val="16"/>
                  <w:szCs w:val="16"/>
                  <w:rPrChange w:id="13127" w:author="Στάθης Καπ" w:date="2023-03-03T03:27:00Z">
                    <w:rPr>
                      <w:rFonts w:ascii="Calibri" w:hAnsi="Calibri" w:cs="Calibri"/>
                      <w:color w:val="000000"/>
                      <w:sz w:val="18"/>
                      <w:szCs w:val="18"/>
                    </w:rPr>
                  </w:rPrChange>
                </w:rPr>
                <w:t>739</w:t>
              </w:r>
            </w:ins>
          </w:p>
        </w:tc>
        <w:tc>
          <w:tcPr>
            <w:tcW w:w="541" w:type="dxa"/>
            <w:vAlign w:val="bottom"/>
            <w:tcPrChange w:id="13128" w:author="Στάθης Καπ" w:date="2023-03-03T06:25:00Z">
              <w:tcPr>
                <w:tcW w:w="541" w:type="dxa"/>
                <w:vAlign w:val="bottom"/>
              </w:tcPr>
            </w:tcPrChange>
          </w:tcPr>
          <w:p w14:paraId="184CB057" w14:textId="0D7368F5" w:rsidR="009B17D5" w:rsidRPr="00AC6F02" w:rsidRDefault="009B17D5" w:rsidP="009B17D5">
            <w:pPr>
              <w:jc w:val="center"/>
              <w:rPr>
                <w:ins w:id="13129" w:author="Στάθης Καπ" w:date="2023-03-03T03:26:00Z"/>
                <w:rFonts w:cstheme="minorHAnsi"/>
                <w:sz w:val="16"/>
                <w:szCs w:val="16"/>
              </w:rPr>
            </w:pPr>
            <w:ins w:id="13130" w:author="Στάθης Καπ" w:date="2023-03-03T03:27:00Z">
              <w:r w:rsidRPr="00AC6F02">
                <w:rPr>
                  <w:rFonts w:ascii="Calibri" w:hAnsi="Calibri" w:cs="Calibri"/>
                  <w:color w:val="000000"/>
                  <w:sz w:val="16"/>
                  <w:szCs w:val="16"/>
                  <w:rPrChange w:id="13131" w:author="Στάθης Καπ" w:date="2023-03-03T03:27:00Z">
                    <w:rPr>
                      <w:rFonts w:ascii="Calibri" w:hAnsi="Calibri" w:cs="Calibri"/>
                      <w:color w:val="000000"/>
                      <w:sz w:val="18"/>
                      <w:szCs w:val="18"/>
                    </w:rPr>
                  </w:rPrChange>
                </w:rPr>
                <w:t>0.613</w:t>
              </w:r>
            </w:ins>
          </w:p>
        </w:tc>
        <w:tc>
          <w:tcPr>
            <w:tcW w:w="589" w:type="dxa"/>
            <w:vAlign w:val="center"/>
            <w:tcPrChange w:id="13132" w:author="Στάθης Καπ" w:date="2023-03-03T06:25:00Z">
              <w:tcPr>
                <w:tcW w:w="589" w:type="dxa"/>
                <w:vAlign w:val="center"/>
              </w:tcPr>
            </w:tcPrChange>
          </w:tcPr>
          <w:p w14:paraId="5115C848" w14:textId="71655B3E" w:rsidR="009B17D5" w:rsidRPr="00AC6F02" w:rsidRDefault="009B17D5" w:rsidP="009B17D5">
            <w:pPr>
              <w:jc w:val="center"/>
              <w:rPr>
                <w:ins w:id="13133" w:author="Στάθης Καπ" w:date="2023-03-03T03:26:00Z"/>
                <w:rFonts w:cstheme="minorHAnsi"/>
                <w:sz w:val="16"/>
                <w:szCs w:val="16"/>
              </w:rPr>
            </w:pPr>
            <w:ins w:id="13134" w:author="Στάθης Καπ" w:date="2023-03-03T06:10:00Z">
              <w:r>
                <w:rPr>
                  <w:rFonts w:ascii="Calibri" w:hAnsi="Calibri" w:cstheme="minorHAnsi"/>
                  <w:color w:val="000000"/>
                  <w:sz w:val="16"/>
                  <w:szCs w:val="16"/>
                </w:rPr>
                <w:t>23.74</w:t>
              </w:r>
            </w:ins>
          </w:p>
        </w:tc>
      </w:tr>
      <w:tr w:rsidR="009B17D5" w14:paraId="76AD0716" w14:textId="77777777" w:rsidTr="00F03C40">
        <w:trPr>
          <w:ins w:id="13135"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3136" w:author="Στάθης Καπ" w:date="2023-03-03T06:25:00Z">
              <w:tcPr>
                <w:tcW w:w="515" w:type="dxa"/>
                <w:vAlign w:val="center"/>
              </w:tcPr>
            </w:tcPrChange>
          </w:tcPr>
          <w:p w14:paraId="6D9791F8" w14:textId="47ACEE1C" w:rsidR="009B17D5" w:rsidRPr="00AC6F02" w:rsidRDefault="009B17D5" w:rsidP="009B17D5">
            <w:pPr>
              <w:jc w:val="center"/>
              <w:rPr>
                <w:ins w:id="13137" w:author="Στάθης Καπ" w:date="2023-03-03T03:26:00Z"/>
                <w:sz w:val="16"/>
                <w:szCs w:val="16"/>
              </w:rPr>
            </w:pPr>
            <w:ins w:id="13138" w:author="Στάθης Καπ" w:date="2023-03-03T03:27:00Z">
              <w:r w:rsidRPr="00AC6F02">
                <w:rPr>
                  <w:sz w:val="16"/>
                  <w:szCs w:val="16"/>
                  <w:rPrChange w:id="13139" w:author="Στάθης Καπ" w:date="2023-03-03T03:27:00Z">
                    <w:rPr>
                      <w:sz w:val="18"/>
                      <w:szCs w:val="18"/>
                    </w:rPr>
                  </w:rPrChange>
                </w:rPr>
                <w:t>pr20</w:t>
              </w:r>
            </w:ins>
          </w:p>
        </w:tc>
        <w:tc>
          <w:tcPr>
            <w:tcW w:w="560" w:type="dxa"/>
            <w:tcBorders>
              <w:left w:val="single" w:sz="4" w:space="0" w:color="auto"/>
            </w:tcBorders>
            <w:tcPrChange w:id="13140" w:author="Στάθης Καπ" w:date="2023-03-03T06:25:00Z">
              <w:tcPr>
                <w:tcW w:w="560" w:type="dxa"/>
              </w:tcPr>
            </w:tcPrChange>
          </w:tcPr>
          <w:p w14:paraId="6AC7BB0C" w14:textId="7F777CBF" w:rsidR="009B17D5" w:rsidRPr="00AC6F02" w:rsidRDefault="009B17D5" w:rsidP="009B17D5">
            <w:pPr>
              <w:jc w:val="center"/>
              <w:rPr>
                <w:ins w:id="13141" w:author="Στάθης Καπ" w:date="2023-03-03T03:26:00Z"/>
                <w:rFonts w:cstheme="minorHAnsi"/>
                <w:sz w:val="16"/>
                <w:szCs w:val="16"/>
              </w:rPr>
            </w:pPr>
            <w:ins w:id="13142" w:author="Στάθης Καπ" w:date="2023-03-03T03:27:00Z">
              <w:r w:rsidRPr="00AC6F02">
                <w:rPr>
                  <w:sz w:val="16"/>
                  <w:szCs w:val="16"/>
                  <w:rPrChange w:id="13143" w:author="Στάθης Καπ" w:date="2023-03-03T03:27:00Z">
                    <w:rPr>
                      <w:sz w:val="18"/>
                      <w:szCs w:val="18"/>
                    </w:rPr>
                  </w:rPrChange>
                </w:rPr>
                <w:t>1241</w:t>
              </w:r>
            </w:ins>
          </w:p>
        </w:tc>
        <w:tc>
          <w:tcPr>
            <w:tcW w:w="855" w:type="dxa"/>
            <w:tcPrChange w:id="13144" w:author="Στάθης Καπ" w:date="2023-03-03T06:25:00Z">
              <w:tcPr>
                <w:tcW w:w="855" w:type="dxa"/>
              </w:tcPr>
            </w:tcPrChange>
          </w:tcPr>
          <w:p w14:paraId="0B5FA131" w14:textId="74B482FC" w:rsidR="009B17D5" w:rsidRPr="00AC6F02" w:rsidRDefault="009B17D5" w:rsidP="009B17D5">
            <w:pPr>
              <w:jc w:val="center"/>
              <w:rPr>
                <w:ins w:id="13145" w:author="Στάθης Καπ" w:date="2023-03-03T03:26:00Z"/>
                <w:rFonts w:cstheme="minorHAnsi"/>
                <w:sz w:val="16"/>
                <w:szCs w:val="16"/>
              </w:rPr>
            </w:pPr>
            <w:ins w:id="13146" w:author="Στάθης Καπ" w:date="2023-03-03T03:27:00Z">
              <w:r w:rsidRPr="00AC6F02">
                <w:rPr>
                  <w:sz w:val="16"/>
                  <w:szCs w:val="16"/>
                  <w:rPrChange w:id="13147" w:author="Στάθης Καπ" w:date="2023-03-03T03:27:00Z">
                    <w:rPr>
                      <w:sz w:val="18"/>
                      <w:szCs w:val="18"/>
                    </w:rPr>
                  </w:rPrChange>
                </w:rPr>
                <w:t>1056</w:t>
              </w:r>
            </w:ins>
          </w:p>
        </w:tc>
        <w:tc>
          <w:tcPr>
            <w:tcW w:w="544" w:type="dxa"/>
            <w:vAlign w:val="bottom"/>
            <w:tcPrChange w:id="13148" w:author="Στάθης Καπ" w:date="2023-03-03T06:25:00Z">
              <w:tcPr>
                <w:tcW w:w="544" w:type="dxa"/>
                <w:vAlign w:val="bottom"/>
              </w:tcPr>
            </w:tcPrChange>
          </w:tcPr>
          <w:p w14:paraId="6EB78294" w14:textId="66524253" w:rsidR="009B17D5" w:rsidRPr="00AC6F02" w:rsidRDefault="009B17D5" w:rsidP="009B17D5">
            <w:pPr>
              <w:jc w:val="center"/>
              <w:rPr>
                <w:ins w:id="13149" w:author="Στάθης Καπ" w:date="2023-03-03T03:26:00Z"/>
                <w:rFonts w:cstheme="minorHAnsi"/>
                <w:sz w:val="16"/>
                <w:szCs w:val="16"/>
              </w:rPr>
            </w:pPr>
            <w:ins w:id="13150" w:author="Στάθης Καπ" w:date="2023-03-03T03:27:00Z">
              <w:r w:rsidRPr="00AC6F02">
                <w:rPr>
                  <w:rFonts w:ascii="Calibri" w:hAnsi="Calibri" w:cs="Calibri"/>
                  <w:color w:val="000000"/>
                  <w:sz w:val="16"/>
                  <w:szCs w:val="16"/>
                  <w:rPrChange w:id="13151" w:author="Στάθης Καπ" w:date="2023-03-03T03:27:00Z">
                    <w:rPr>
                      <w:rFonts w:ascii="Calibri" w:hAnsi="Calibri" w:cs="Calibri"/>
                      <w:color w:val="000000"/>
                      <w:sz w:val="18"/>
                      <w:szCs w:val="18"/>
                    </w:rPr>
                  </w:rPrChange>
                </w:rPr>
                <w:t>1109</w:t>
              </w:r>
            </w:ins>
          </w:p>
        </w:tc>
        <w:tc>
          <w:tcPr>
            <w:tcW w:w="621" w:type="dxa"/>
            <w:vAlign w:val="bottom"/>
            <w:tcPrChange w:id="13152" w:author="Στάθης Καπ" w:date="2023-03-03T06:25:00Z">
              <w:tcPr>
                <w:tcW w:w="621" w:type="dxa"/>
                <w:vAlign w:val="bottom"/>
              </w:tcPr>
            </w:tcPrChange>
          </w:tcPr>
          <w:p w14:paraId="1119674C" w14:textId="05C43F37" w:rsidR="009B17D5" w:rsidRPr="00AC6F02" w:rsidRDefault="009B17D5" w:rsidP="009B17D5">
            <w:pPr>
              <w:jc w:val="center"/>
              <w:rPr>
                <w:ins w:id="13153" w:author="Στάθης Καπ" w:date="2023-03-03T03:26:00Z"/>
                <w:rFonts w:cstheme="minorHAnsi"/>
                <w:sz w:val="16"/>
                <w:szCs w:val="16"/>
              </w:rPr>
            </w:pPr>
            <w:ins w:id="13154" w:author="Στάθης Καπ" w:date="2023-03-03T03:27:00Z">
              <w:r w:rsidRPr="00AC6F02">
                <w:rPr>
                  <w:rFonts w:ascii="Calibri" w:hAnsi="Calibri" w:cs="Calibri"/>
                  <w:color w:val="000000"/>
                  <w:sz w:val="16"/>
                  <w:szCs w:val="16"/>
                  <w:rPrChange w:id="13155" w:author="Στάθης Καπ" w:date="2023-03-03T03:27:00Z">
                    <w:rPr>
                      <w:rFonts w:ascii="Calibri" w:hAnsi="Calibri" w:cs="Calibri"/>
                      <w:color w:val="000000"/>
                      <w:sz w:val="18"/>
                      <w:szCs w:val="18"/>
                    </w:rPr>
                  </w:rPrChange>
                </w:rPr>
                <w:t>5.299</w:t>
              </w:r>
            </w:ins>
          </w:p>
        </w:tc>
        <w:tc>
          <w:tcPr>
            <w:tcW w:w="669" w:type="dxa"/>
            <w:vAlign w:val="center"/>
            <w:tcPrChange w:id="13156" w:author="Στάθης Καπ" w:date="2023-03-03T06:25:00Z">
              <w:tcPr>
                <w:tcW w:w="669" w:type="dxa"/>
                <w:vAlign w:val="center"/>
              </w:tcPr>
            </w:tcPrChange>
          </w:tcPr>
          <w:p w14:paraId="169C8815" w14:textId="05492485" w:rsidR="009B17D5" w:rsidRPr="00AC6F02" w:rsidRDefault="009B17D5" w:rsidP="009B17D5">
            <w:pPr>
              <w:jc w:val="center"/>
              <w:rPr>
                <w:ins w:id="13157" w:author="Στάθης Καπ" w:date="2023-03-03T03:26:00Z"/>
                <w:rFonts w:cstheme="minorHAnsi"/>
                <w:sz w:val="16"/>
                <w:szCs w:val="16"/>
              </w:rPr>
            </w:pPr>
            <w:ins w:id="13158" w:author="Στάθης Καπ" w:date="2023-03-03T06:09:00Z">
              <w:r>
                <w:rPr>
                  <w:rFonts w:ascii="Calibri" w:hAnsi="Calibri" w:cstheme="minorHAnsi"/>
                  <w:color w:val="000000"/>
                  <w:sz w:val="16"/>
                  <w:szCs w:val="16"/>
                </w:rPr>
                <w:t>10.64</w:t>
              </w:r>
            </w:ins>
          </w:p>
        </w:tc>
        <w:tc>
          <w:tcPr>
            <w:tcW w:w="543" w:type="dxa"/>
            <w:vAlign w:val="bottom"/>
            <w:tcPrChange w:id="13159" w:author="Στάθης Καπ" w:date="2023-03-03T06:25:00Z">
              <w:tcPr>
                <w:tcW w:w="543" w:type="dxa"/>
                <w:vAlign w:val="bottom"/>
              </w:tcPr>
            </w:tcPrChange>
          </w:tcPr>
          <w:p w14:paraId="0E1D4D52" w14:textId="75DF37C8" w:rsidR="009B17D5" w:rsidRPr="00AC6F02" w:rsidRDefault="009B17D5" w:rsidP="009B17D5">
            <w:pPr>
              <w:jc w:val="center"/>
              <w:rPr>
                <w:ins w:id="13160" w:author="Στάθης Καπ" w:date="2023-03-03T03:26:00Z"/>
                <w:rFonts w:cstheme="minorHAnsi"/>
                <w:sz w:val="16"/>
                <w:szCs w:val="16"/>
              </w:rPr>
            </w:pPr>
            <w:ins w:id="13161" w:author="Στάθης Καπ" w:date="2023-03-03T03:27:00Z">
              <w:r w:rsidRPr="00AC6F02">
                <w:rPr>
                  <w:rFonts w:ascii="Calibri" w:hAnsi="Calibri" w:cs="Calibri"/>
                  <w:color w:val="000000"/>
                  <w:sz w:val="16"/>
                  <w:szCs w:val="16"/>
                  <w:rPrChange w:id="13162" w:author="Στάθης Καπ" w:date="2023-03-03T03:27:00Z">
                    <w:rPr>
                      <w:rFonts w:ascii="Calibri" w:hAnsi="Calibri" w:cs="Calibri"/>
                      <w:color w:val="000000"/>
                      <w:sz w:val="18"/>
                      <w:szCs w:val="18"/>
                    </w:rPr>
                  </w:rPrChange>
                </w:rPr>
                <w:t>1084</w:t>
              </w:r>
            </w:ins>
          </w:p>
        </w:tc>
        <w:tc>
          <w:tcPr>
            <w:tcW w:w="621" w:type="dxa"/>
            <w:vAlign w:val="bottom"/>
            <w:tcPrChange w:id="13163" w:author="Στάθης Καπ" w:date="2023-03-03T06:25:00Z">
              <w:tcPr>
                <w:tcW w:w="621" w:type="dxa"/>
                <w:vAlign w:val="bottom"/>
              </w:tcPr>
            </w:tcPrChange>
          </w:tcPr>
          <w:p w14:paraId="152C0567" w14:textId="3732C1D0" w:rsidR="009B17D5" w:rsidRPr="00AC6F02" w:rsidRDefault="009B17D5" w:rsidP="009B17D5">
            <w:pPr>
              <w:jc w:val="center"/>
              <w:rPr>
                <w:ins w:id="13164" w:author="Στάθης Καπ" w:date="2023-03-03T03:26:00Z"/>
                <w:rFonts w:cstheme="minorHAnsi"/>
                <w:sz w:val="16"/>
                <w:szCs w:val="16"/>
              </w:rPr>
            </w:pPr>
            <w:ins w:id="13165" w:author="Στάθης Καπ" w:date="2023-03-03T03:27:00Z">
              <w:r w:rsidRPr="00AC6F02">
                <w:rPr>
                  <w:rFonts w:ascii="Calibri" w:hAnsi="Calibri" w:cs="Calibri"/>
                  <w:color w:val="000000"/>
                  <w:sz w:val="16"/>
                  <w:szCs w:val="16"/>
                  <w:rPrChange w:id="13166" w:author="Στάθης Καπ" w:date="2023-03-03T03:27:00Z">
                    <w:rPr>
                      <w:rFonts w:ascii="Calibri" w:hAnsi="Calibri" w:cs="Calibri"/>
                      <w:color w:val="000000"/>
                      <w:sz w:val="18"/>
                      <w:szCs w:val="18"/>
                    </w:rPr>
                  </w:rPrChange>
                </w:rPr>
                <w:t>1.884</w:t>
              </w:r>
            </w:ins>
          </w:p>
        </w:tc>
        <w:tc>
          <w:tcPr>
            <w:tcW w:w="669" w:type="dxa"/>
            <w:vAlign w:val="center"/>
            <w:tcPrChange w:id="13167" w:author="Στάθης Καπ" w:date="2023-03-03T06:25:00Z">
              <w:tcPr>
                <w:tcW w:w="669" w:type="dxa"/>
                <w:vAlign w:val="center"/>
              </w:tcPr>
            </w:tcPrChange>
          </w:tcPr>
          <w:p w14:paraId="54D80640" w14:textId="44573368" w:rsidR="009B17D5" w:rsidRPr="00AC6F02" w:rsidRDefault="009B17D5" w:rsidP="009B17D5">
            <w:pPr>
              <w:jc w:val="center"/>
              <w:rPr>
                <w:ins w:id="13168" w:author="Στάθης Καπ" w:date="2023-03-03T03:26:00Z"/>
                <w:rFonts w:cstheme="minorHAnsi"/>
                <w:sz w:val="16"/>
                <w:szCs w:val="16"/>
              </w:rPr>
            </w:pPr>
            <w:ins w:id="13169" w:author="Στάθης Καπ" w:date="2023-03-03T06:09:00Z">
              <w:r>
                <w:rPr>
                  <w:rFonts w:ascii="Calibri" w:hAnsi="Calibri" w:cstheme="minorHAnsi"/>
                  <w:color w:val="000000"/>
                  <w:sz w:val="16"/>
                  <w:szCs w:val="16"/>
                </w:rPr>
                <w:t>2.25</w:t>
              </w:r>
            </w:ins>
          </w:p>
        </w:tc>
        <w:tc>
          <w:tcPr>
            <w:tcW w:w="508" w:type="dxa"/>
            <w:vAlign w:val="bottom"/>
            <w:tcPrChange w:id="13170" w:author="Στάθης Καπ" w:date="2023-03-03T06:25:00Z">
              <w:tcPr>
                <w:tcW w:w="508" w:type="dxa"/>
                <w:vAlign w:val="bottom"/>
              </w:tcPr>
            </w:tcPrChange>
          </w:tcPr>
          <w:p w14:paraId="7E74AA2D" w14:textId="51203BBC" w:rsidR="009B17D5" w:rsidRPr="00AC6F02" w:rsidRDefault="009B17D5" w:rsidP="009B17D5">
            <w:pPr>
              <w:jc w:val="center"/>
              <w:rPr>
                <w:ins w:id="13171" w:author="Στάθης Καπ" w:date="2023-03-03T03:26:00Z"/>
                <w:rFonts w:cstheme="minorHAnsi"/>
                <w:sz w:val="16"/>
                <w:szCs w:val="16"/>
              </w:rPr>
            </w:pPr>
            <w:ins w:id="13172" w:author="Στάθης Καπ" w:date="2023-03-03T03:27:00Z">
              <w:r w:rsidRPr="00AC6F02">
                <w:rPr>
                  <w:rFonts w:ascii="Calibri" w:hAnsi="Calibri" w:cs="Calibri"/>
                  <w:color w:val="000000"/>
                  <w:sz w:val="16"/>
                  <w:szCs w:val="16"/>
                  <w:rPrChange w:id="13173" w:author="Στάθης Καπ" w:date="2023-03-03T03:27:00Z">
                    <w:rPr>
                      <w:rFonts w:ascii="Calibri" w:hAnsi="Calibri" w:cs="Calibri"/>
                      <w:color w:val="000000"/>
                      <w:sz w:val="18"/>
                      <w:szCs w:val="18"/>
                    </w:rPr>
                  </w:rPrChange>
                </w:rPr>
                <w:t>996</w:t>
              </w:r>
            </w:ins>
          </w:p>
        </w:tc>
        <w:tc>
          <w:tcPr>
            <w:tcW w:w="541" w:type="dxa"/>
            <w:vAlign w:val="bottom"/>
            <w:tcPrChange w:id="13174" w:author="Στάθης Καπ" w:date="2023-03-03T06:25:00Z">
              <w:tcPr>
                <w:tcW w:w="541" w:type="dxa"/>
                <w:vAlign w:val="bottom"/>
              </w:tcPr>
            </w:tcPrChange>
          </w:tcPr>
          <w:p w14:paraId="5CB173E3" w14:textId="15BFCE9A" w:rsidR="009B17D5" w:rsidRPr="00AC6F02" w:rsidRDefault="009B17D5" w:rsidP="009B17D5">
            <w:pPr>
              <w:jc w:val="center"/>
              <w:rPr>
                <w:ins w:id="13175" w:author="Στάθης Καπ" w:date="2023-03-03T03:26:00Z"/>
                <w:rFonts w:cstheme="minorHAnsi"/>
                <w:sz w:val="16"/>
                <w:szCs w:val="16"/>
              </w:rPr>
            </w:pPr>
            <w:ins w:id="13176" w:author="Στάθης Καπ" w:date="2023-03-03T03:27:00Z">
              <w:r w:rsidRPr="00AC6F02">
                <w:rPr>
                  <w:rFonts w:ascii="Calibri" w:hAnsi="Calibri" w:cs="Calibri"/>
                  <w:color w:val="000000"/>
                  <w:sz w:val="16"/>
                  <w:szCs w:val="16"/>
                  <w:rPrChange w:id="13177" w:author="Στάθης Καπ" w:date="2023-03-03T03:27:00Z">
                    <w:rPr>
                      <w:rFonts w:ascii="Calibri" w:hAnsi="Calibri" w:cs="Calibri"/>
                      <w:color w:val="000000"/>
                      <w:sz w:val="18"/>
                      <w:szCs w:val="18"/>
                    </w:rPr>
                  </w:rPrChange>
                </w:rPr>
                <w:t>1.162</w:t>
              </w:r>
            </w:ins>
          </w:p>
        </w:tc>
        <w:tc>
          <w:tcPr>
            <w:tcW w:w="589" w:type="dxa"/>
            <w:vAlign w:val="center"/>
            <w:tcPrChange w:id="13178" w:author="Στάθης Καπ" w:date="2023-03-03T06:25:00Z">
              <w:tcPr>
                <w:tcW w:w="589" w:type="dxa"/>
                <w:vAlign w:val="center"/>
              </w:tcPr>
            </w:tcPrChange>
          </w:tcPr>
          <w:p w14:paraId="1EB7A8E7" w14:textId="1EC6EF10" w:rsidR="009B17D5" w:rsidRPr="00AC6F02" w:rsidRDefault="009B17D5" w:rsidP="009B17D5">
            <w:pPr>
              <w:jc w:val="center"/>
              <w:rPr>
                <w:ins w:id="13179" w:author="Στάθης Καπ" w:date="2023-03-03T03:26:00Z"/>
                <w:rFonts w:cstheme="minorHAnsi"/>
                <w:sz w:val="16"/>
                <w:szCs w:val="16"/>
              </w:rPr>
            </w:pPr>
            <w:ins w:id="13180" w:author="Στάθης Καπ" w:date="2023-03-03T06:10:00Z">
              <w:r>
                <w:rPr>
                  <w:rFonts w:ascii="Calibri" w:hAnsi="Calibri" w:cstheme="minorHAnsi"/>
                  <w:color w:val="000000"/>
                  <w:sz w:val="16"/>
                  <w:szCs w:val="16"/>
                </w:rPr>
                <w:t>10.19</w:t>
              </w:r>
            </w:ins>
          </w:p>
        </w:tc>
        <w:tc>
          <w:tcPr>
            <w:tcW w:w="463" w:type="dxa"/>
            <w:vAlign w:val="bottom"/>
            <w:tcPrChange w:id="13181" w:author="Στάθης Καπ" w:date="2023-03-03T06:25:00Z">
              <w:tcPr>
                <w:tcW w:w="463" w:type="dxa"/>
                <w:vAlign w:val="bottom"/>
              </w:tcPr>
            </w:tcPrChange>
          </w:tcPr>
          <w:p w14:paraId="06D76CCE" w14:textId="27DC23D4" w:rsidR="009B17D5" w:rsidRPr="00AC6F02" w:rsidRDefault="009B17D5" w:rsidP="009B17D5">
            <w:pPr>
              <w:jc w:val="center"/>
              <w:rPr>
                <w:ins w:id="13182" w:author="Στάθης Καπ" w:date="2023-03-03T03:26:00Z"/>
                <w:rFonts w:cstheme="minorHAnsi"/>
                <w:sz w:val="16"/>
                <w:szCs w:val="16"/>
              </w:rPr>
            </w:pPr>
            <w:ins w:id="13183" w:author="Στάθης Καπ" w:date="2023-03-03T03:27:00Z">
              <w:r w:rsidRPr="00AC6F02">
                <w:rPr>
                  <w:rFonts w:ascii="Calibri" w:hAnsi="Calibri" w:cs="Calibri"/>
                  <w:color w:val="000000"/>
                  <w:sz w:val="16"/>
                  <w:szCs w:val="16"/>
                  <w:rPrChange w:id="13184" w:author="Στάθης Καπ" w:date="2023-03-03T03:27:00Z">
                    <w:rPr>
                      <w:rFonts w:ascii="Calibri" w:hAnsi="Calibri" w:cs="Calibri"/>
                      <w:color w:val="000000"/>
                      <w:sz w:val="18"/>
                      <w:szCs w:val="18"/>
                    </w:rPr>
                  </w:rPrChange>
                </w:rPr>
                <w:t>999</w:t>
              </w:r>
            </w:ins>
          </w:p>
        </w:tc>
        <w:tc>
          <w:tcPr>
            <w:tcW w:w="541" w:type="dxa"/>
            <w:vAlign w:val="bottom"/>
            <w:tcPrChange w:id="13185" w:author="Στάθης Καπ" w:date="2023-03-03T06:25:00Z">
              <w:tcPr>
                <w:tcW w:w="541" w:type="dxa"/>
                <w:vAlign w:val="bottom"/>
              </w:tcPr>
            </w:tcPrChange>
          </w:tcPr>
          <w:p w14:paraId="1175C7DF" w14:textId="082F481D" w:rsidR="009B17D5" w:rsidRPr="00AC6F02" w:rsidRDefault="009B17D5" w:rsidP="009B17D5">
            <w:pPr>
              <w:jc w:val="center"/>
              <w:rPr>
                <w:ins w:id="13186" w:author="Στάθης Καπ" w:date="2023-03-03T03:26:00Z"/>
                <w:rFonts w:cstheme="minorHAnsi"/>
                <w:sz w:val="16"/>
                <w:szCs w:val="16"/>
              </w:rPr>
            </w:pPr>
            <w:ins w:id="13187" w:author="Στάθης Καπ" w:date="2023-03-03T03:27:00Z">
              <w:r w:rsidRPr="00AC6F02">
                <w:rPr>
                  <w:rFonts w:ascii="Calibri" w:hAnsi="Calibri" w:cs="Calibri"/>
                  <w:color w:val="000000"/>
                  <w:sz w:val="16"/>
                  <w:szCs w:val="16"/>
                  <w:rPrChange w:id="13188" w:author="Στάθης Καπ" w:date="2023-03-03T03:27:00Z">
                    <w:rPr>
                      <w:rFonts w:ascii="Calibri" w:hAnsi="Calibri" w:cs="Calibri"/>
                      <w:color w:val="000000"/>
                      <w:sz w:val="18"/>
                      <w:szCs w:val="18"/>
                    </w:rPr>
                  </w:rPrChange>
                </w:rPr>
                <w:t>1.296</w:t>
              </w:r>
            </w:ins>
          </w:p>
        </w:tc>
        <w:tc>
          <w:tcPr>
            <w:tcW w:w="589" w:type="dxa"/>
            <w:vAlign w:val="center"/>
            <w:tcPrChange w:id="13189" w:author="Στάθης Καπ" w:date="2023-03-03T06:25:00Z">
              <w:tcPr>
                <w:tcW w:w="589" w:type="dxa"/>
                <w:vAlign w:val="center"/>
              </w:tcPr>
            </w:tcPrChange>
          </w:tcPr>
          <w:p w14:paraId="6E816FDB" w14:textId="586A55FA" w:rsidR="009B17D5" w:rsidRPr="00AC6F02" w:rsidRDefault="009B17D5" w:rsidP="009B17D5">
            <w:pPr>
              <w:jc w:val="center"/>
              <w:rPr>
                <w:ins w:id="13190" w:author="Στάθης Καπ" w:date="2023-03-03T03:26:00Z"/>
                <w:rFonts w:cstheme="minorHAnsi"/>
                <w:sz w:val="16"/>
                <w:szCs w:val="16"/>
              </w:rPr>
            </w:pPr>
            <w:ins w:id="13191" w:author="Στάθης Καπ" w:date="2023-03-03T06:10:00Z">
              <w:r>
                <w:rPr>
                  <w:rFonts w:ascii="Calibri" w:hAnsi="Calibri" w:cstheme="minorHAnsi"/>
                  <w:color w:val="000000"/>
                  <w:sz w:val="16"/>
                  <w:szCs w:val="16"/>
                </w:rPr>
                <w:t>9.92</w:t>
              </w:r>
            </w:ins>
          </w:p>
        </w:tc>
      </w:tr>
    </w:tbl>
    <w:p w14:paraId="6585ADB2" w14:textId="5D6592DE" w:rsidR="00AC6F02" w:rsidRDefault="00AC6F02" w:rsidP="00594C15">
      <w:pPr>
        <w:rPr>
          <w:ins w:id="13192" w:author="Στάθης Καπ" w:date="2023-03-09T05:29:00Z"/>
        </w:rPr>
      </w:pPr>
    </w:p>
    <w:p w14:paraId="3DAD230D" w14:textId="337274DC" w:rsidR="006A6628" w:rsidRPr="00494D04" w:rsidRDefault="006A6628" w:rsidP="006A6628">
      <w:pPr>
        <w:pStyle w:val="Caption"/>
        <w:keepNext/>
        <w:rPr>
          <w:ins w:id="13193" w:author="Στάθης Καπ" w:date="2023-03-09T05:42:00Z"/>
          <w:lang w:val="el-GR"/>
          <w:rPrChange w:id="13194" w:author="Στάθης Καπ" w:date="2023-03-09T07:15:00Z">
            <w:rPr>
              <w:ins w:id="13195" w:author="Στάθης Καπ" w:date="2023-03-09T05:42:00Z"/>
            </w:rPr>
          </w:rPrChange>
        </w:rPr>
        <w:pPrChange w:id="13196" w:author="Στάθης Καπ" w:date="2023-03-09T05:42:00Z">
          <w:pPr/>
        </w:pPrChange>
      </w:pPr>
      <w:ins w:id="13197" w:author="Στάθης Καπ" w:date="2023-03-09T05:42:00Z">
        <w:r w:rsidRPr="00494D04">
          <w:rPr>
            <w:lang w:val="el-GR"/>
            <w:rPrChange w:id="13198" w:author="Στάθης Καπ" w:date="2023-03-09T07:15:00Z">
              <w:rPr/>
            </w:rPrChange>
          </w:rPr>
          <w:t xml:space="preserve">Πίνακας </w:t>
        </w:r>
      </w:ins>
      <w:ins w:id="13199" w:author="Στάθης Καπ" w:date="2023-03-09T06:41:00Z">
        <w:r w:rsidR="00C36EAC">
          <w:fldChar w:fldCharType="begin"/>
        </w:r>
        <w:r w:rsidR="00C36EAC" w:rsidRPr="00494D04">
          <w:rPr>
            <w:lang w:val="el-GR"/>
            <w:rPrChange w:id="13200" w:author="Στάθης Καπ" w:date="2023-03-09T07:15:00Z">
              <w:rPr/>
            </w:rPrChange>
          </w:rPr>
          <w:instrText xml:space="preserve"> </w:instrText>
        </w:r>
        <w:r w:rsidR="00C36EAC">
          <w:instrText>STYLEREF</w:instrText>
        </w:r>
        <w:r w:rsidR="00C36EAC" w:rsidRPr="00494D04">
          <w:rPr>
            <w:lang w:val="el-GR"/>
            <w:rPrChange w:id="13201" w:author="Στάθης Καπ" w:date="2023-03-09T07:15:00Z">
              <w:rPr/>
            </w:rPrChange>
          </w:rPr>
          <w:instrText xml:space="preserve"> 1 \</w:instrText>
        </w:r>
        <w:r w:rsidR="00C36EAC">
          <w:instrText>s</w:instrText>
        </w:r>
        <w:r w:rsidR="00C36EAC" w:rsidRPr="00494D04">
          <w:rPr>
            <w:lang w:val="el-GR"/>
            <w:rPrChange w:id="13202" w:author="Στάθης Καπ" w:date="2023-03-09T07:15:00Z">
              <w:rPr/>
            </w:rPrChange>
          </w:rPr>
          <w:instrText xml:space="preserve"> </w:instrText>
        </w:r>
      </w:ins>
      <w:r w:rsidR="00C36EAC">
        <w:fldChar w:fldCharType="separate"/>
      </w:r>
      <w:r w:rsidR="00C36EAC" w:rsidRPr="00494D04">
        <w:rPr>
          <w:noProof/>
          <w:lang w:val="el-GR"/>
          <w:rPrChange w:id="13203" w:author="Στάθης Καπ" w:date="2023-03-09T07:15:00Z">
            <w:rPr>
              <w:noProof/>
            </w:rPr>
          </w:rPrChange>
        </w:rPr>
        <w:t>5</w:t>
      </w:r>
      <w:ins w:id="13204" w:author="Στάθης Καπ" w:date="2023-03-09T06:41:00Z">
        <w:r w:rsidR="00C36EAC">
          <w:fldChar w:fldCharType="end"/>
        </w:r>
        <w:r w:rsidR="00C36EAC" w:rsidRPr="00494D04">
          <w:rPr>
            <w:lang w:val="el-GR"/>
            <w:rPrChange w:id="13205" w:author="Στάθης Καπ" w:date="2023-03-09T07:15:00Z">
              <w:rPr/>
            </w:rPrChange>
          </w:rPr>
          <w:noBreakHyphen/>
        </w:r>
        <w:r w:rsidR="00C36EAC">
          <w:fldChar w:fldCharType="begin"/>
        </w:r>
        <w:r w:rsidR="00C36EAC" w:rsidRPr="00494D04">
          <w:rPr>
            <w:lang w:val="el-GR"/>
            <w:rPrChange w:id="13206" w:author="Στάθης Καπ" w:date="2023-03-09T07:15:00Z">
              <w:rPr/>
            </w:rPrChange>
          </w:rPr>
          <w:instrText xml:space="preserve"> </w:instrText>
        </w:r>
        <w:r w:rsidR="00C36EAC">
          <w:instrText>SEQ</w:instrText>
        </w:r>
        <w:r w:rsidR="00C36EAC" w:rsidRPr="00494D04">
          <w:rPr>
            <w:lang w:val="el-GR"/>
            <w:rPrChange w:id="13207" w:author="Στάθης Καπ" w:date="2023-03-09T07:15:00Z">
              <w:rPr/>
            </w:rPrChange>
          </w:rPr>
          <w:instrText xml:space="preserve"> Πίνακας \* </w:instrText>
        </w:r>
        <w:r w:rsidR="00C36EAC">
          <w:instrText>ARABIC</w:instrText>
        </w:r>
        <w:r w:rsidR="00C36EAC" w:rsidRPr="00494D04">
          <w:rPr>
            <w:lang w:val="el-GR"/>
            <w:rPrChange w:id="13208" w:author="Στάθης Καπ" w:date="2023-03-09T07:15:00Z">
              <w:rPr/>
            </w:rPrChange>
          </w:rPr>
          <w:instrText xml:space="preserve"> \</w:instrText>
        </w:r>
        <w:r w:rsidR="00C36EAC">
          <w:instrText>s</w:instrText>
        </w:r>
        <w:r w:rsidR="00C36EAC" w:rsidRPr="00494D04">
          <w:rPr>
            <w:lang w:val="el-GR"/>
            <w:rPrChange w:id="13209" w:author="Στάθης Καπ" w:date="2023-03-09T07:15:00Z">
              <w:rPr/>
            </w:rPrChange>
          </w:rPr>
          <w:instrText xml:space="preserve"> 1 </w:instrText>
        </w:r>
      </w:ins>
      <w:r w:rsidR="00C36EAC">
        <w:fldChar w:fldCharType="separate"/>
      </w:r>
      <w:ins w:id="13210" w:author="Στάθης Καπ" w:date="2023-03-09T06:41:00Z">
        <w:r w:rsidR="00C36EAC" w:rsidRPr="00494D04">
          <w:rPr>
            <w:noProof/>
            <w:lang w:val="el-GR"/>
            <w:rPrChange w:id="13211" w:author="Στάθης Καπ" w:date="2023-03-09T07:15:00Z">
              <w:rPr>
                <w:noProof/>
              </w:rPr>
            </w:rPrChange>
          </w:rPr>
          <w:t>4</w:t>
        </w:r>
        <w:r w:rsidR="00C36EAC">
          <w:fldChar w:fldCharType="end"/>
        </w:r>
      </w:ins>
      <w:ins w:id="13212"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21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331D5E" w14:paraId="6807B60C" w14:textId="77777777" w:rsidTr="009861B1">
        <w:trPr>
          <w:trHeight w:val="170"/>
          <w:jc w:val="center"/>
          <w:ins w:id="13214"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3215"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3216" w:author="Στάθης Καπ" w:date="2023-03-09T05:29:00Z"/>
                <w:sz w:val="16"/>
                <w:szCs w:val="16"/>
              </w:rPr>
            </w:pPr>
            <w:ins w:id="13217"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3218" w:author="Στάθης Καπ" w:date="2023-03-09T05:29:00Z"/>
                <w:sz w:val="16"/>
                <w:szCs w:val="16"/>
              </w:rPr>
            </w:pPr>
            <w:ins w:id="13219"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3220" w:author="Στάθης Καπ" w:date="2023-03-09T05:29:00Z"/>
                <w:sz w:val="16"/>
                <w:szCs w:val="16"/>
              </w:rPr>
            </w:pPr>
            <w:ins w:id="13221"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3222" w:author="Στάθης Καπ" w:date="2023-03-09T05:29:00Z"/>
                <w:sz w:val="16"/>
                <w:szCs w:val="16"/>
              </w:rPr>
            </w:pPr>
            <w:ins w:id="13223"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3224" w:author="Στάθης Καπ" w:date="2023-03-09T05:29:00Z"/>
                <w:sz w:val="16"/>
                <w:szCs w:val="16"/>
              </w:rPr>
            </w:pPr>
            <w:ins w:id="13225"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3226" w:author="Στάθης Καπ" w:date="2023-03-09T05:29:00Z"/>
                <w:sz w:val="16"/>
                <w:szCs w:val="16"/>
              </w:rPr>
            </w:pPr>
            <w:ins w:id="13227" w:author="Στάθης Καπ" w:date="2023-03-09T05:29:00Z">
              <w:r w:rsidRPr="007E0F91">
                <w:rPr>
                  <w:sz w:val="16"/>
                  <w:szCs w:val="16"/>
                </w:rPr>
                <w:t>S=4</w:t>
              </w:r>
            </w:ins>
          </w:p>
        </w:tc>
      </w:tr>
      <w:tr w:rsidR="00331D5E" w14:paraId="41A3855C" w14:textId="77777777" w:rsidTr="009861B1">
        <w:trPr>
          <w:trHeight w:val="170"/>
          <w:jc w:val="center"/>
          <w:ins w:id="13228"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3229" w:author="Στάθης Καπ" w:date="2023-03-09T05:29:00Z"/>
                <w:sz w:val="16"/>
                <w:szCs w:val="16"/>
              </w:rPr>
            </w:pPr>
            <w:ins w:id="13230"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3231" w:author="Στάθης Καπ" w:date="2023-03-09T05:29:00Z"/>
                <w:sz w:val="16"/>
                <w:szCs w:val="16"/>
              </w:rPr>
            </w:pPr>
            <w:ins w:id="13232"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3233" w:author="Στάθης Καπ" w:date="2023-03-09T05:29:00Z"/>
                <w:sz w:val="16"/>
                <w:szCs w:val="16"/>
              </w:rPr>
            </w:pPr>
            <w:ins w:id="13234"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3235" w:author="Στάθης Καπ" w:date="2023-03-09T05:29:00Z"/>
                <w:sz w:val="16"/>
                <w:szCs w:val="16"/>
              </w:rPr>
            </w:pPr>
            <w:ins w:id="13236"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3237" w:author="Στάθης Καπ" w:date="2023-03-09T05:29:00Z"/>
                <w:sz w:val="16"/>
                <w:szCs w:val="16"/>
              </w:rPr>
            </w:pPr>
            <w:ins w:id="13238"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3239" w:author="Στάθης Καπ" w:date="2023-03-09T05:29:00Z"/>
                <w:sz w:val="16"/>
                <w:szCs w:val="16"/>
              </w:rPr>
            </w:pPr>
            <w:ins w:id="13240"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3241" w:author="Στάθης Καπ" w:date="2023-03-09T05:29:00Z"/>
                <w:sz w:val="16"/>
                <w:szCs w:val="16"/>
              </w:rPr>
            </w:pPr>
            <w:ins w:id="13242"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3243" w:author="Στάθης Καπ" w:date="2023-03-09T05:29:00Z"/>
                <w:sz w:val="16"/>
                <w:szCs w:val="16"/>
              </w:rPr>
            </w:pPr>
            <w:ins w:id="13244"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3245" w:author="Στάθης Καπ" w:date="2023-03-09T05:29:00Z"/>
                <w:sz w:val="16"/>
                <w:szCs w:val="16"/>
              </w:rPr>
            </w:pPr>
            <w:ins w:id="13246"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3247" w:author="Στάθης Καπ" w:date="2023-03-09T05:29:00Z"/>
                <w:sz w:val="16"/>
                <w:szCs w:val="16"/>
              </w:rPr>
            </w:pPr>
            <w:ins w:id="13248"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3249" w:author="Στάθης Καπ" w:date="2023-03-09T05:29:00Z"/>
                <w:sz w:val="16"/>
                <w:szCs w:val="16"/>
              </w:rPr>
            </w:pPr>
            <w:ins w:id="13250" w:author="Στάθης Καπ" w:date="2023-03-09T05:29:00Z">
              <w:r w:rsidRPr="007E0F91">
                <w:rPr>
                  <w:sz w:val="16"/>
                  <w:szCs w:val="16"/>
                </w:rPr>
                <w:t>CPU(s)</w:t>
              </w:r>
            </w:ins>
          </w:p>
        </w:tc>
      </w:tr>
      <w:tr w:rsidR="00331D5E" w14:paraId="72246B6F" w14:textId="77777777" w:rsidTr="009861B1">
        <w:trPr>
          <w:trHeight w:val="170"/>
          <w:jc w:val="center"/>
          <w:ins w:id="13251"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3252"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3253"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3254"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3255" w:author="Στάθης Καπ" w:date="2023-03-09T05:29:00Z"/>
                <w:sz w:val="14"/>
                <w:szCs w:val="14"/>
              </w:rPr>
            </w:pPr>
            <w:ins w:id="13256"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3257" w:author="Στάθης Καπ" w:date="2023-03-09T05:29:00Z"/>
                <w:sz w:val="14"/>
                <w:szCs w:val="14"/>
              </w:rPr>
            </w:pPr>
            <w:ins w:id="13258"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3259" w:author="Στάθης Καπ" w:date="2023-03-09T05:29:00Z"/>
                <w:sz w:val="14"/>
                <w:szCs w:val="14"/>
              </w:rPr>
            </w:pPr>
            <w:ins w:id="13260"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3261" w:author="Στάθης Καπ" w:date="2023-03-09T05:29:00Z"/>
                <w:sz w:val="14"/>
                <w:szCs w:val="14"/>
              </w:rPr>
            </w:pPr>
            <w:ins w:id="13262"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3263" w:author="Στάθης Καπ" w:date="2023-03-09T05:29:00Z"/>
                <w:sz w:val="14"/>
                <w:szCs w:val="14"/>
              </w:rPr>
            </w:pPr>
            <w:ins w:id="13264"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3265" w:author="Στάθης Καπ" w:date="2023-03-09T05:29:00Z"/>
                <w:sz w:val="14"/>
                <w:szCs w:val="14"/>
              </w:rPr>
            </w:pPr>
            <w:ins w:id="13266"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3267" w:author="Στάθης Καπ" w:date="2023-03-09T05:29:00Z"/>
                <w:sz w:val="14"/>
                <w:szCs w:val="14"/>
              </w:rPr>
            </w:pPr>
            <w:ins w:id="13268"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3269" w:author="Στάθης Καπ" w:date="2023-03-09T05:29:00Z"/>
                <w:sz w:val="14"/>
                <w:szCs w:val="14"/>
              </w:rPr>
            </w:pPr>
            <w:ins w:id="1327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3271" w:author="Στάθης Καπ" w:date="2023-03-09T05:29:00Z"/>
                <w:sz w:val="14"/>
                <w:szCs w:val="14"/>
              </w:rPr>
            </w:pPr>
            <w:ins w:id="13272"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3273" w:author="Στάθης Καπ" w:date="2023-03-09T05:29:00Z"/>
                <w:sz w:val="14"/>
                <w:szCs w:val="14"/>
              </w:rPr>
            </w:pPr>
            <w:ins w:id="1327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3275" w:author="Στάθης Καπ" w:date="2023-03-09T05:29:00Z"/>
                <w:sz w:val="14"/>
                <w:szCs w:val="14"/>
              </w:rPr>
            </w:pPr>
            <w:ins w:id="13276"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3277" w:author="Στάθης Καπ" w:date="2023-03-09T05:29:00Z"/>
                <w:sz w:val="14"/>
                <w:szCs w:val="14"/>
              </w:rPr>
            </w:pPr>
            <w:ins w:id="1327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3279" w:author="Στάθης Καπ" w:date="2023-03-09T05:29:00Z"/>
                <w:sz w:val="14"/>
                <w:szCs w:val="14"/>
              </w:rPr>
            </w:pPr>
            <w:ins w:id="13280"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3281" w:author="Στάθης Καπ" w:date="2023-03-09T05:29:00Z"/>
                <w:sz w:val="14"/>
                <w:szCs w:val="14"/>
              </w:rPr>
            </w:pPr>
            <w:ins w:id="13282"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3283" w:author="Στάθης Καπ" w:date="2023-03-09T05:29:00Z"/>
                <w:sz w:val="14"/>
                <w:szCs w:val="14"/>
              </w:rPr>
            </w:pPr>
            <w:ins w:id="13284" w:author="Στάθης Καπ" w:date="2023-03-09T05:29:00Z">
              <w:r w:rsidRPr="00E719CF">
                <w:rPr>
                  <w:sz w:val="14"/>
                  <w:szCs w:val="14"/>
                </w:rPr>
                <w:t>Gap (%)</w:t>
              </w:r>
            </w:ins>
          </w:p>
        </w:tc>
      </w:tr>
      <w:tr w:rsidR="00BD2E78" w14:paraId="34103FCB" w14:textId="77777777" w:rsidTr="00897CFF">
        <w:trPr>
          <w:trHeight w:val="170"/>
          <w:jc w:val="center"/>
          <w:ins w:id="13285"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3286" w:author="Στάθης Καπ" w:date="2023-03-09T05:29:00Z"/>
                <w:sz w:val="16"/>
                <w:szCs w:val="16"/>
              </w:rPr>
            </w:pPr>
            <w:ins w:id="13287"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3288" w:author="Στάθης Καπ" w:date="2023-03-09T05:29:00Z"/>
                <w:sz w:val="16"/>
                <w:szCs w:val="16"/>
              </w:rPr>
            </w:pPr>
            <w:ins w:id="13289"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3290" w:author="Στάθης Καπ" w:date="2023-03-09T05:29:00Z"/>
                <w:sz w:val="16"/>
                <w:szCs w:val="16"/>
              </w:rPr>
            </w:pPr>
            <w:ins w:id="13291"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3292" w:author="Στάθης Καπ" w:date="2023-03-09T05:29:00Z"/>
                <w:sz w:val="16"/>
                <w:szCs w:val="16"/>
              </w:rPr>
            </w:pPr>
            <w:ins w:id="13293"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3294" w:author="Στάθης Καπ" w:date="2023-03-09T05:29:00Z"/>
                <w:sz w:val="16"/>
                <w:szCs w:val="16"/>
              </w:rPr>
            </w:pPr>
            <w:ins w:id="13295"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3296" w:author="Στάθης Καπ" w:date="2023-03-09T07:02:00Z"/>
                <w:sz w:val="16"/>
                <w:szCs w:val="16"/>
              </w:rPr>
            </w:pPr>
            <w:ins w:id="13297"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3298" w:author="Στάθης Καπ" w:date="2023-03-09T07:02:00Z"/>
                <w:sz w:val="16"/>
                <w:szCs w:val="16"/>
              </w:rPr>
            </w:pPr>
            <w:ins w:id="13299"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3300" w:author="Στάθης Καπ" w:date="2023-03-09T07:02:00Z"/>
                <w:sz w:val="16"/>
                <w:szCs w:val="16"/>
              </w:rPr>
            </w:pPr>
            <w:ins w:id="13301"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3302" w:author="Στάθης Καπ" w:date="2023-03-09T07:02:00Z"/>
                <w:sz w:val="16"/>
                <w:szCs w:val="16"/>
              </w:rPr>
            </w:pPr>
            <w:ins w:id="13303"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3304" w:author="Στάθης Καπ" w:date="2023-03-09T07:02:00Z"/>
                <w:sz w:val="16"/>
                <w:szCs w:val="16"/>
              </w:rPr>
            </w:pPr>
            <w:ins w:id="13305"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3306" w:author="Στάθης Καπ" w:date="2023-03-09T07:02:00Z"/>
                <w:sz w:val="16"/>
                <w:szCs w:val="16"/>
              </w:rPr>
            </w:pPr>
            <w:ins w:id="13307"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3308" w:author="Στάθης Καπ" w:date="2023-03-09T07:02:00Z"/>
                <w:sz w:val="16"/>
                <w:szCs w:val="16"/>
              </w:rPr>
            </w:pPr>
            <w:ins w:id="13309"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3310" w:author="Στάθης Καπ" w:date="2023-03-09T07:02:00Z"/>
                <w:sz w:val="16"/>
                <w:szCs w:val="16"/>
              </w:rPr>
            </w:pPr>
            <w:ins w:id="13311"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3312" w:author="Στάθης Καπ" w:date="2023-03-09T07:02:00Z"/>
                <w:sz w:val="16"/>
                <w:szCs w:val="16"/>
              </w:rPr>
            </w:pPr>
            <w:ins w:id="13313"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3314" w:author="Στάθης Καπ" w:date="2023-03-09T07:02:00Z"/>
                <w:sz w:val="16"/>
                <w:szCs w:val="16"/>
              </w:rPr>
            </w:pPr>
            <w:ins w:id="13315"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3316" w:author="Στάθης Καπ" w:date="2023-03-09T07:02:00Z"/>
                <w:sz w:val="16"/>
                <w:szCs w:val="16"/>
              </w:rPr>
            </w:pPr>
            <w:ins w:id="13317"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3318" w:author="Στάθης Καπ" w:date="2023-03-09T07:02:00Z"/>
                <w:sz w:val="16"/>
                <w:szCs w:val="16"/>
              </w:rPr>
            </w:pPr>
            <w:ins w:id="13319"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3320" w:author="Στάθης Καπ" w:date="2023-03-09T07:02:00Z"/>
                <w:sz w:val="16"/>
                <w:szCs w:val="16"/>
              </w:rPr>
            </w:pPr>
            <w:ins w:id="13321"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3322" w:author="Στάθης Καπ" w:date="2023-03-09T07:02:00Z"/>
                <w:sz w:val="16"/>
                <w:szCs w:val="16"/>
              </w:rPr>
            </w:pPr>
            <w:ins w:id="13323"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3324" w:author="Στάθης Καπ" w:date="2023-03-09T07:02:00Z"/>
                <w:sz w:val="16"/>
                <w:szCs w:val="16"/>
              </w:rPr>
            </w:pPr>
            <w:ins w:id="13325"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3326" w:author="Στάθης Καπ" w:date="2023-03-09T07:02:00Z"/>
                <w:sz w:val="16"/>
                <w:szCs w:val="16"/>
              </w:rPr>
            </w:pPr>
            <w:ins w:id="13327"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3328" w:author="Στάθης Καπ" w:date="2023-03-09T07:02:00Z"/>
                <w:sz w:val="16"/>
                <w:szCs w:val="16"/>
              </w:rPr>
            </w:pPr>
            <w:ins w:id="13329"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3330" w:author="Στάθης Καπ" w:date="2023-03-09T07:02:00Z"/>
                <w:sz w:val="16"/>
                <w:szCs w:val="16"/>
              </w:rPr>
            </w:pPr>
            <w:ins w:id="13331"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3332" w:author="Στάθης Καπ" w:date="2023-03-09T07:02:00Z"/>
                <w:sz w:val="16"/>
                <w:szCs w:val="16"/>
              </w:rPr>
            </w:pPr>
            <w:ins w:id="13333"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3334" w:author="Στάθης Καπ" w:date="2023-03-09T05:29:00Z"/>
                <w:sz w:val="16"/>
                <w:szCs w:val="16"/>
              </w:rPr>
            </w:pPr>
            <w:ins w:id="13335"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3336" w:author="Στάθης Καπ" w:date="2023-03-09T05:29:00Z"/>
                <w:sz w:val="16"/>
                <w:szCs w:val="16"/>
              </w:rPr>
            </w:pPr>
            <w:ins w:id="13337"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3338" w:author="Στάθης Καπ" w:date="2023-03-09T05:29:00Z"/>
                <w:sz w:val="16"/>
                <w:szCs w:val="16"/>
              </w:rPr>
            </w:pPr>
            <w:ins w:id="13339"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3340" w:author="Στάθης Καπ" w:date="2023-03-09T05:29:00Z"/>
                <w:sz w:val="16"/>
                <w:szCs w:val="16"/>
              </w:rPr>
            </w:pPr>
            <w:ins w:id="13341"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3342" w:author="Στάθης Καπ" w:date="2023-03-09T05:29:00Z"/>
                <w:sz w:val="16"/>
                <w:szCs w:val="16"/>
              </w:rPr>
            </w:pPr>
            <w:ins w:id="13343"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3344" w:author="Στάθης Καπ" w:date="2023-03-09T05:29:00Z"/>
                <w:sz w:val="16"/>
                <w:szCs w:val="16"/>
              </w:rPr>
            </w:pPr>
            <w:ins w:id="13345"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3346" w:author="Στάθης Καπ" w:date="2023-03-09T05:29:00Z"/>
                <w:sz w:val="16"/>
                <w:szCs w:val="16"/>
              </w:rPr>
            </w:pPr>
            <w:ins w:id="13347"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3348" w:author="Στάθης Καπ" w:date="2023-03-09T05:29:00Z"/>
                <w:sz w:val="16"/>
                <w:szCs w:val="16"/>
              </w:rPr>
            </w:pPr>
            <w:ins w:id="13349"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3350" w:author="Στάθης Καπ" w:date="2023-03-09T05:29:00Z"/>
                <w:sz w:val="16"/>
                <w:szCs w:val="16"/>
              </w:rPr>
            </w:pPr>
            <w:ins w:id="13351"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3352" w:author="Στάθης Καπ" w:date="2023-03-09T05:29:00Z"/>
                <w:sz w:val="16"/>
                <w:szCs w:val="16"/>
              </w:rPr>
            </w:pPr>
            <w:ins w:id="13353"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3354" w:author="Στάθης Καπ" w:date="2023-03-09T05:29:00Z"/>
                <w:sz w:val="16"/>
                <w:szCs w:val="16"/>
              </w:rPr>
            </w:pPr>
            <w:ins w:id="13355"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3356" w:author="Στάθης Καπ" w:date="2023-03-09T05:29:00Z"/>
                <w:sz w:val="16"/>
                <w:szCs w:val="16"/>
              </w:rPr>
            </w:pPr>
            <w:ins w:id="13357"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3358" w:author="Στάθης Καπ" w:date="2023-03-09T05:29:00Z"/>
                <w:sz w:val="16"/>
                <w:szCs w:val="16"/>
              </w:rPr>
            </w:pPr>
            <w:ins w:id="13359"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3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361" w:author="Στάθης Καπ" w:date="2023-03-09T05:29:00Z"/>
          <w:trPrChange w:id="1336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36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3364" w:author="Στάθης Καπ" w:date="2023-03-09T05:29:00Z"/>
                <w:sz w:val="16"/>
                <w:szCs w:val="16"/>
              </w:rPr>
            </w:pPr>
            <w:ins w:id="13365" w:author="Στάθης Καπ" w:date="2023-03-09T05:29:00Z">
              <w:r w:rsidRPr="007E0F91">
                <w:rPr>
                  <w:sz w:val="16"/>
                  <w:szCs w:val="16"/>
                </w:rPr>
                <w:t>pr02</w:t>
              </w:r>
            </w:ins>
          </w:p>
        </w:tc>
        <w:tc>
          <w:tcPr>
            <w:tcW w:w="565" w:type="dxa"/>
            <w:tcBorders>
              <w:left w:val="single" w:sz="4" w:space="0" w:color="auto"/>
            </w:tcBorders>
            <w:vAlign w:val="center"/>
            <w:tcPrChange w:id="13366" w:author="Στάθης Καπ" w:date="2023-03-09T07:02:00Z">
              <w:tcPr>
                <w:tcW w:w="565" w:type="dxa"/>
                <w:tcBorders>
                  <w:left w:val="single" w:sz="4" w:space="0" w:color="auto"/>
                </w:tcBorders>
                <w:vAlign w:val="center"/>
              </w:tcPr>
            </w:tcPrChange>
          </w:tcPr>
          <w:p w14:paraId="19BFD737" w14:textId="478FCB8B" w:rsidR="00BD2E78" w:rsidRPr="007E0F91" w:rsidRDefault="00BD2E78" w:rsidP="00BD2E78">
            <w:pPr>
              <w:jc w:val="center"/>
              <w:rPr>
                <w:ins w:id="13367" w:author="Στάθης Καπ" w:date="2023-03-09T05:29:00Z"/>
                <w:sz w:val="16"/>
                <w:szCs w:val="16"/>
              </w:rPr>
            </w:pPr>
            <w:ins w:id="13368"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3369" w:author="Στάθης Καπ" w:date="2023-03-09T07:02:00Z">
              <w:tcPr>
                <w:tcW w:w="679" w:type="dxa"/>
                <w:tcBorders>
                  <w:right w:val="single" w:sz="4" w:space="0" w:color="auto"/>
                </w:tcBorders>
                <w:vAlign w:val="center"/>
              </w:tcPr>
            </w:tcPrChange>
          </w:tcPr>
          <w:p w14:paraId="6FB0252E" w14:textId="42E9B9AF" w:rsidR="00BD2E78" w:rsidRPr="007E0F91" w:rsidRDefault="00BD2E78" w:rsidP="00BD2E78">
            <w:pPr>
              <w:jc w:val="center"/>
              <w:rPr>
                <w:ins w:id="13370" w:author="Στάθης Καπ" w:date="2023-03-09T05:29:00Z"/>
                <w:sz w:val="16"/>
                <w:szCs w:val="16"/>
              </w:rPr>
            </w:pPr>
            <w:ins w:id="13371"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3372" w:author="Στάθης Καπ" w:date="2023-03-09T07:02:00Z">
              <w:tcPr>
                <w:tcW w:w="453" w:type="dxa"/>
                <w:tcBorders>
                  <w:left w:val="single" w:sz="4" w:space="0" w:color="auto"/>
                </w:tcBorders>
                <w:vAlign w:val="center"/>
              </w:tcPr>
            </w:tcPrChange>
          </w:tcPr>
          <w:p w14:paraId="538F4B7F" w14:textId="61DEEBB2" w:rsidR="00BD2E78" w:rsidRPr="007E0F91" w:rsidRDefault="00BD2E78" w:rsidP="00BD2E78">
            <w:pPr>
              <w:jc w:val="center"/>
              <w:rPr>
                <w:ins w:id="13373" w:author="Στάθης Καπ" w:date="2023-03-09T05:29:00Z"/>
                <w:sz w:val="16"/>
                <w:szCs w:val="16"/>
              </w:rPr>
            </w:pPr>
            <w:ins w:id="13374" w:author="Στάθης Καπ" w:date="2023-03-09T07:02:00Z">
              <w:r>
                <w:rPr>
                  <w:rFonts w:ascii="Calibri" w:hAnsi="Calibri" w:cs="Calibri"/>
                  <w:color w:val="000000"/>
                  <w:sz w:val="16"/>
                  <w:szCs w:val="16"/>
                </w:rPr>
                <w:t>670</w:t>
              </w:r>
            </w:ins>
          </w:p>
        </w:tc>
        <w:tc>
          <w:tcPr>
            <w:tcW w:w="708" w:type="dxa"/>
            <w:vAlign w:val="center"/>
            <w:tcPrChange w:id="13375" w:author="Στάθης Καπ" w:date="2023-03-09T07:02:00Z">
              <w:tcPr>
                <w:tcW w:w="708" w:type="dxa"/>
                <w:vAlign w:val="center"/>
              </w:tcPr>
            </w:tcPrChange>
          </w:tcPr>
          <w:p w14:paraId="3B5035A8" w14:textId="1BF2DD57" w:rsidR="00BD2E78" w:rsidRPr="007E0F91" w:rsidRDefault="00BD2E78" w:rsidP="00BD2E78">
            <w:pPr>
              <w:jc w:val="center"/>
              <w:rPr>
                <w:ins w:id="13376" w:author="Στάθης Καπ" w:date="2023-03-09T05:29:00Z"/>
                <w:sz w:val="16"/>
                <w:szCs w:val="16"/>
              </w:rPr>
            </w:pPr>
            <w:ins w:id="13377"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3378" w:author="Στάθης Καπ" w:date="2023-03-09T07:02:00Z">
              <w:tcPr>
                <w:tcW w:w="652" w:type="dxa"/>
                <w:vMerge/>
                <w:tcBorders>
                  <w:right w:val="single" w:sz="4" w:space="0" w:color="auto"/>
                </w:tcBorders>
                <w:vAlign w:val="center"/>
              </w:tcPr>
            </w:tcPrChange>
          </w:tcPr>
          <w:p w14:paraId="0F2744CD" w14:textId="77777777" w:rsidR="00BD2E78" w:rsidRPr="007E0F91" w:rsidRDefault="00BD2E78" w:rsidP="00BD2E78">
            <w:pPr>
              <w:jc w:val="center"/>
              <w:rPr>
                <w:ins w:id="13379" w:author="Στάθης Καπ" w:date="2023-03-09T05:29:00Z"/>
                <w:sz w:val="16"/>
                <w:szCs w:val="16"/>
              </w:rPr>
            </w:pPr>
          </w:p>
        </w:tc>
        <w:tc>
          <w:tcPr>
            <w:tcW w:w="453" w:type="dxa"/>
            <w:tcBorders>
              <w:left w:val="single" w:sz="4" w:space="0" w:color="auto"/>
            </w:tcBorders>
            <w:vAlign w:val="center"/>
            <w:tcPrChange w:id="13380" w:author="Στάθης Καπ" w:date="2023-03-09T07:02:00Z">
              <w:tcPr>
                <w:tcW w:w="453" w:type="dxa"/>
                <w:tcBorders>
                  <w:left w:val="single" w:sz="4" w:space="0" w:color="auto"/>
                </w:tcBorders>
                <w:vAlign w:val="center"/>
              </w:tcPr>
            </w:tcPrChange>
          </w:tcPr>
          <w:p w14:paraId="70872CFC" w14:textId="4947E738" w:rsidR="00BD2E78" w:rsidRPr="007E0F91" w:rsidRDefault="00BD2E78" w:rsidP="00BD2E78">
            <w:pPr>
              <w:jc w:val="center"/>
              <w:rPr>
                <w:ins w:id="13381" w:author="Στάθης Καπ" w:date="2023-03-09T05:29:00Z"/>
                <w:sz w:val="16"/>
                <w:szCs w:val="16"/>
              </w:rPr>
            </w:pPr>
            <w:ins w:id="13382" w:author="Στάθης Καπ" w:date="2023-03-09T07:02:00Z">
              <w:r>
                <w:rPr>
                  <w:rFonts w:ascii="Calibri" w:hAnsi="Calibri" w:cs="Calibri"/>
                  <w:color w:val="000000"/>
                  <w:sz w:val="16"/>
                  <w:szCs w:val="16"/>
                </w:rPr>
                <w:t>620</w:t>
              </w:r>
            </w:ins>
          </w:p>
        </w:tc>
        <w:tc>
          <w:tcPr>
            <w:tcW w:w="454" w:type="dxa"/>
            <w:vAlign w:val="center"/>
            <w:tcPrChange w:id="13383" w:author="Στάθης Καπ" w:date="2023-03-09T07:02:00Z">
              <w:tcPr>
                <w:tcW w:w="454" w:type="dxa"/>
                <w:vAlign w:val="center"/>
              </w:tcPr>
            </w:tcPrChange>
          </w:tcPr>
          <w:p w14:paraId="0CD5A873" w14:textId="123533C8" w:rsidR="00BD2E78" w:rsidRPr="007E0F91" w:rsidRDefault="00BD2E78" w:rsidP="00BD2E78">
            <w:pPr>
              <w:jc w:val="center"/>
              <w:rPr>
                <w:ins w:id="13384" w:author="Στάθης Καπ" w:date="2023-03-09T05:29:00Z"/>
                <w:sz w:val="16"/>
                <w:szCs w:val="16"/>
              </w:rPr>
            </w:pPr>
            <w:ins w:id="13385" w:author="Στάθης Καπ" w:date="2023-03-09T07:02:00Z">
              <w:r>
                <w:rPr>
                  <w:rFonts w:ascii="Calibri" w:hAnsi="Calibri" w:cs="Calibri"/>
                  <w:color w:val="000000"/>
                  <w:sz w:val="16"/>
                  <w:szCs w:val="16"/>
                </w:rPr>
                <w:t>7.46</w:t>
              </w:r>
            </w:ins>
          </w:p>
        </w:tc>
        <w:tc>
          <w:tcPr>
            <w:tcW w:w="454" w:type="dxa"/>
            <w:vAlign w:val="center"/>
            <w:tcPrChange w:id="13386" w:author="Στάθης Καπ" w:date="2023-03-09T07:02:00Z">
              <w:tcPr>
                <w:tcW w:w="454" w:type="dxa"/>
                <w:vAlign w:val="center"/>
              </w:tcPr>
            </w:tcPrChange>
          </w:tcPr>
          <w:p w14:paraId="7BAC02A4" w14:textId="70BF976A" w:rsidR="00BD2E78" w:rsidRPr="007E0F91" w:rsidRDefault="00BD2E78" w:rsidP="00BD2E78">
            <w:pPr>
              <w:jc w:val="center"/>
              <w:rPr>
                <w:ins w:id="13387" w:author="Στάθης Καπ" w:date="2023-03-09T05:29:00Z"/>
                <w:sz w:val="16"/>
                <w:szCs w:val="16"/>
              </w:rPr>
            </w:pPr>
            <w:ins w:id="13388"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3389" w:author="Στάθης Καπ" w:date="2023-03-09T07:02:00Z">
              <w:tcPr>
                <w:tcW w:w="457" w:type="dxa"/>
                <w:tcBorders>
                  <w:right w:val="single" w:sz="4" w:space="0" w:color="auto"/>
                </w:tcBorders>
                <w:vAlign w:val="center"/>
              </w:tcPr>
            </w:tcPrChange>
          </w:tcPr>
          <w:p w14:paraId="10EE36A1" w14:textId="0120B2ED" w:rsidR="00BD2E78" w:rsidRPr="007E0F91" w:rsidRDefault="00BD2E78" w:rsidP="00BD2E78">
            <w:pPr>
              <w:jc w:val="center"/>
              <w:rPr>
                <w:ins w:id="13390" w:author="Στάθης Καπ" w:date="2023-03-09T05:29:00Z"/>
                <w:sz w:val="16"/>
                <w:szCs w:val="16"/>
              </w:rPr>
            </w:pPr>
            <w:ins w:id="13391"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3392" w:author="Στάθης Καπ" w:date="2023-03-09T07:02:00Z">
              <w:tcPr>
                <w:tcW w:w="453" w:type="dxa"/>
                <w:tcBorders>
                  <w:left w:val="single" w:sz="4" w:space="0" w:color="auto"/>
                </w:tcBorders>
                <w:vAlign w:val="center"/>
              </w:tcPr>
            </w:tcPrChange>
          </w:tcPr>
          <w:p w14:paraId="1DB28B71" w14:textId="75CA2E63" w:rsidR="00BD2E78" w:rsidRPr="007E0F91" w:rsidRDefault="00BD2E78" w:rsidP="00BD2E78">
            <w:pPr>
              <w:jc w:val="center"/>
              <w:rPr>
                <w:ins w:id="13393" w:author="Στάθης Καπ" w:date="2023-03-09T05:29:00Z"/>
                <w:sz w:val="16"/>
                <w:szCs w:val="16"/>
              </w:rPr>
            </w:pPr>
            <w:ins w:id="13394" w:author="Στάθης Καπ" w:date="2023-03-09T07:02:00Z">
              <w:r>
                <w:rPr>
                  <w:rFonts w:ascii="Calibri" w:hAnsi="Calibri" w:cs="Calibri"/>
                  <w:color w:val="000000"/>
                  <w:sz w:val="16"/>
                  <w:szCs w:val="16"/>
                </w:rPr>
                <w:t>597</w:t>
              </w:r>
            </w:ins>
          </w:p>
        </w:tc>
        <w:tc>
          <w:tcPr>
            <w:tcW w:w="454" w:type="dxa"/>
            <w:vAlign w:val="center"/>
            <w:tcPrChange w:id="13395" w:author="Στάθης Καπ" w:date="2023-03-09T07:02:00Z">
              <w:tcPr>
                <w:tcW w:w="454" w:type="dxa"/>
                <w:vAlign w:val="center"/>
              </w:tcPr>
            </w:tcPrChange>
          </w:tcPr>
          <w:p w14:paraId="659C366E" w14:textId="24AE61B7" w:rsidR="00BD2E78" w:rsidRPr="007E0F91" w:rsidRDefault="00BD2E78" w:rsidP="00BD2E78">
            <w:pPr>
              <w:jc w:val="center"/>
              <w:rPr>
                <w:ins w:id="13396" w:author="Στάθης Καπ" w:date="2023-03-09T05:29:00Z"/>
                <w:sz w:val="16"/>
                <w:szCs w:val="16"/>
              </w:rPr>
            </w:pPr>
            <w:ins w:id="13397" w:author="Στάθης Καπ" w:date="2023-03-09T07:02:00Z">
              <w:r>
                <w:rPr>
                  <w:rFonts w:ascii="Calibri" w:hAnsi="Calibri" w:cs="Calibri"/>
                  <w:color w:val="000000"/>
                  <w:sz w:val="16"/>
                  <w:szCs w:val="16"/>
                </w:rPr>
                <w:t>10.9</w:t>
              </w:r>
            </w:ins>
          </w:p>
        </w:tc>
        <w:tc>
          <w:tcPr>
            <w:tcW w:w="454" w:type="dxa"/>
            <w:vAlign w:val="center"/>
            <w:tcPrChange w:id="13398" w:author="Στάθης Καπ" w:date="2023-03-09T07:02:00Z">
              <w:tcPr>
                <w:tcW w:w="454" w:type="dxa"/>
                <w:vAlign w:val="center"/>
              </w:tcPr>
            </w:tcPrChange>
          </w:tcPr>
          <w:p w14:paraId="34E105A2" w14:textId="5B9A5E7D" w:rsidR="00BD2E78" w:rsidRPr="007E0F91" w:rsidRDefault="00BD2E78" w:rsidP="00BD2E78">
            <w:pPr>
              <w:jc w:val="center"/>
              <w:rPr>
                <w:ins w:id="13399" w:author="Στάθης Καπ" w:date="2023-03-09T05:29:00Z"/>
                <w:sz w:val="16"/>
                <w:szCs w:val="16"/>
              </w:rPr>
            </w:pPr>
            <w:ins w:id="13400"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3401" w:author="Στάθης Καπ" w:date="2023-03-09T07:02:00Z">
              <w:tcPr>
                <w:tcW w:w="454" w:type="dxa"/>
                <w:tcBorders>
                  <w:right w:val="single" w:sz="4" w:space="0" w:color="auto"/>
                </w:tcBorders>
                <w:vAlign w:val="center"/>
              </w:tcPr>
            </w:tcPrChange>
          </w:tcPr>
          <w:p w14:paraId="37A1F25E" w14:textId="4C27BA6D" w:rsidR="00BD2E78" w:rsidRPr="007E0F91" w:rsidRDefault="00BD2E78" w:rsidP="00BD2E78">
            <w:pPr>
              <w:jc w:val="center"/>
              <w:rPr>
                <w:ins w:id="13402" w:author="Στάθης Καπ" w:date="2023-03-09T05:29:00Z"/>
                <w:sz w:val="16"/>
                <w:szCs w:val="16"/>
              </w:rPr>
            </w:pPr>
            <w:ins w:id="13403"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3404" w:author="Στάθης Καπ" w:date="2023-03-09T07:02:00Z">
              <w:tcPr>
                <w:tcW w:w="453" w:type="dxa"/>
                <w:tcBorders>
                  <w:left w:val="single" w:sz="4" w:space="0" w:color="auto"/>
                </w:tcBorders>
                <w:vAlign w:val="center"/>
              </w:tcPr>
            </w:tcPrChange>
          </w:tcPr>
          <w:p w14:paraId="5ADBC3CF" w14:textId="2DFE4554" w:rsidR="00BD2E78" w:rsidRPr="007E0F91" w:rsidRDefault="00BD2E78" w:rsidP="00BD2E78">
            <w:pPr>
              <w:jc w:val="center"/>
              <w:rPr>
                <w:ins w:id="13405" w:author="Στάθης Καπ" w:date="2023-03-09T05:29:00Z"/>
                <w:sz w:val="16"/>
                <w:szCs w:val="16"/>
              </w:rPr>
            </w:pPr>
            <w:ins w:id="13406" w:author="Στάθης Καπ" w:date="2023-03-09T07:02:00Z">
              <w:r>
                <w:rPr>
                  <w:rFonts w:ascii="Calibri" w:hAnsi="Calibri" w:cs="Calibri"/>
                  <w:color w:val="000000"/>
                  <w:sz w:val="16"/>
                  <w:szCs w:val="16"/>
                </w:rPr>
                <w:t>576</w:t>
              </w:r>
            </w:ins>
          </w:p>
        </w:tc>
        <w:tc>
          <w:tcPr>
            <w:tcW w:w="454" w:type="dxa"/>
            <w:vAlign w:val="center"/>
            <w:tcPrChange w:id="13407" w:author="Στάθης Καπ" w:date="2023-03-09T07:02:00Z">
              <w:tcPr>
                <w:tcW w:w="454" w:type="dxa"/>
                <w:vAlign w:val="center"/>
              </w:tcPr>
            </w:tcPrChange>
          </w:tcPr>
          <w:p w14:paraId="3BF3B6DD" w14:textId="0831ACE5" w:rsidR="00BD2E78" w:rsidRPr="007E0F91" w:rsidRDefault="00BD2E78" w:rsidP="00BD2E78">
            <w:pPr>
              <w:jc w:val="center"/>
              <w:rPr>
                <w:ins w:id="13408" w:author="Στάθης Καπ" w:date="2023-03-09T05:29:00Z"/>
                <w:sz w:val="16"/>
                <w:szCs w:val="16"/>
              </w:rPr>
            </w:pPr>
            <w:ins w:id="13409" w:author="Στάθης Καπ" w:date="2023-03-09T07:02:00Z">
              <w:r>
                <w:rPr>
                  <w:rFonts w:ascii="Calibri" w:hAnsi="Calibri" w:cs="Calibri"/>
                  <w:color w:val="000000"/>
                  <w:sz w:val="16"/>
                  <w:szCs w:val="16"/>
                </w:rPr>
                <w:t>14.03</w:t>
              </w:r>
            </w:ins>
          </w:p>
        </w:tc>
        <w:tc>
          <w:tcPr>
            <w:tcW w:w="454" w:type="dxa"/>
            <w:vAlign w:val="center"/>
            <w:tcPrChange w:id="13410" w:author="Στάθης Καπ" w:date="2023-03-09T07:02:00Z">
              <w:tcPr>
                <w:tcW w:w="454" w:type="dxa"/>
                <w:vAlign w:val="center"/>
              </w:tcPr>
            </w:tcPrChange>
          </w:tcPr>
          <w:p w14:paraId="0FBB0DE3" w14:textId="62340FCB" w:rsidR="00BD2E78" w:rsidRPr="007E0F91" w:rsidRDefault="00BD2E78" w:rsidP="00BD2E78">
            <w:pPr>
              <w:jc w:val="center"/>
              <w:rPr>
                <w:ins w:id="13411" w:author="Στάθης Καπ" w:date="2023-03-09T05:29:00Z"/>
                <w:sz w:val="16"/>
                <w:szCs w:val="16"/>
              </w:rPr>
            </w:pPr>
            <w:ins w:id="13412"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3413" w:author="Στάθης Καπ" w:date="2023-03-09T07:02:00Z">
              <w:tcPr>
                <w:tcW w:w="461" w:type="dxa"/>
                <w:tcBorders>
                  <w:right w:val="single" w:sz="4" w:space="0" w:color="auto"/>
                </w:tcBorders>
                <w:vAlign w:val="center"/>
              </w:tcPr>
            </w:tcPrChange>
          </w:tcPr>
          <w:p w14:paraId="16106987" w14:textId="024EDBA8" w:rsidR="00BD2E78" w:rsidRPr="007E0F91" w:rsidRDefault="00BD2E78" w:rsidP="00BD2E78">
            <w:pPr>
              <w:jc w:val="center"/>
              <w:rPr>
                <w:ins w:id="13414" w:author="Στάθης Καπ" w:date="2023-03-09T05:29:00Z"/>
                <w:sz w:val="16"/>
                <w:szCs w:val="16"/>
              </w:rPr>
            </w:pPr>
            <w:ins w:id="13415"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17" w:author="Στάθης Καπ" w:date="2023-03-09T05:29:00Z"/>
          <w:trPrChange w:id="1341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41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3420" w:author="Στάθης Καπ" w:date="2023-03-09T05:29:00Z"/>
                <w:sz w:val="16"/>
                <w:szCs w:val="16"/>
              </w:rPr>
            </w:pPr>
            <w:ins w:id="13421" w:author="Στάθης Καπ" w:date="2023-03-09T05:29:00Z">
              <w:r w:rsidRPr="007E0F91">
                <w:rPr>
                  <w:sz w:val="16"/>
                  <w:szCs w:val="16"/>
                </w:rPr>
                <w:t>pr03</w:t>
              </w:r>
            </w:ins>
          </w:p>
        </w:tc>
        <w:tc>
          <w:tcPr>
            <w:tcW w:w="565" w:type="dxa"/>
            <w:tcBorders>
              <w:left w:val="single" w:sz="4" w:space="0" w:color="auto"/>
            </w:tcBorders>
            <w:vAlign w:val="center"/>
            <w:tcPrChange w:id="13422" w:author="Στάθης Καπ" w:date="2023-03-09T07:02:00Z">
              <w:tcPr>
                <w:tcW w:w="565" w:type="dxa"/>
                <w:tcBorders>
                  <w:left w:val="single" w:sz="4" w:space="0" w:color="auto"/>
                </w:tcBorders>
                <w:vAlign w:val="center"/>
              </w:tcPr>
            </w:tcPrChange>
          </w:tcPr>
          <w:p w14:paraId="38DBB43C" w14:textId="028DCD7C" w:rsidR="00BD2E78" w:rsidRPr="007E0F91" w:rsidRDefault="00BD2E78" w:rsidP="00BD2E78">
            <w:pPr>
              <w:jc w:val="center"/>
              <w:rPr>
                <w:ins w:id="13423" w:author="Στάθης Καπ" w:date="2023-03-09T05:29:00Z"/>
                <w:sz w:val="16"/>
                <w:szCs w:val="16"/>
              </w:rPr>
            </w:pPr>
            <w:ins w:id="13424"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3425" w:author="Στάθης Καπ" w:date="2023-03-09T07:02:00Z">
              <w:tcPr>
                <w:tcW w:w="679" w:type="dxa"/>
                <w:tcBorders>
                  <w:right w:val="single" w:sz="4" w:space="0" w:color="auto"/>
                </w:tcBorders>
                <w:vAlign w:val="center"/>
              </w:tcPr>
            </w:tcPrChange>
          </w:tcPr>
          <w:p w14:paraId="5F9E30EB" w14:textId="3E198C26" w:rsidR="00BD2E78" w:rsidRPr="007E0F91" w:rsidRDefault="00BD2E78" w:rsidP="00BD2E78">
            <w:pPr>
              <w:jc w:val="center"/>
              <w:rPr>
                <w:ins w:id="13426" w:author="Στάθης Καπ" w:date="2023-03-09T05:29:00Z"/>
                <w:sz w:val="16"/>
                <w:szCs w:val="16"/>
              </w:rPr>
            </w:pPr>
            <w:ins w:id="13427"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3428" w:author="Στάθης Καπ" w:date="2023-03-09T07:02:00Z">
              <w:tcPr>
                <w:tcW w:w="453" w:type="dxa"/>
                <w:tcBorders>
                  <w:left w:val="single" w:sz="4" w:space="0" w:color="auto"/>
                </w:tcBorders>
                <w:vAlign w:val="center"/>
              </w:tcPr>
            </w:tcPrChange>
          </w:tcPr>
          <w:p w14:paraId="52C7A061" w14:textId="4350DDBA" w:rsidR="00BD2E78" w:rsidRPr="007E0F91" w:rsidRDefault="00BD2E78" w:rsidP="00BD2E78">
            <w:pPr>
              <w:jc w:val="center"/>
              <w:rPr>
                <w:ins w:id="13429" w:author="Στάθης Καπ" w:date="2023-03-09T05:29:00Z"/>
                <w:sz w:val="16"/>
                <w:szCs w:val="16"/>
              </w:rPr>
            </w:pPr>
            <w:ins w:id="13430" w:author="Στάθης Καπ" w:date="2023-03-09T07:02:00Z">
              <w:r>
                <w:rPr>
                  <w:rFonts w:ascii="Calibri" w:hAnsi="Calibri" w:cs="Calibri"/>
                  <w:color w:val="000000"/>
                  <w:sz w:val="16"/>
                  <w:szCs w:val="16"/>
                </w:rPr>
                <w:t>673</w:t>
              </w:r>
            </w:ins>
          </w:p>
        </w:tc>
        <w:tc>
          <w:tcPr>
            <w:tcW w:w="708" w:type="dxa"/>
            <w:vAlign w:val="center"/>
            <w:tcPrChange w:id="13431" w:author="Στάθης Καπ" w:date="2023-03-09T07:02:00Z">
              <w:tcPr>
                <w:tcW w:w="708" w:type="dxa"/>
                <w:vAlign w:val="center"/>
              </w:tcPr>
            </w:tcPrChange>
          </w:tcPr>
          <w:p w14:paraId="4F60907D" w14:textId="746ECE8A" w:rsidR="00BD2E78" w:rsidRPr="007E0F91" w:rsidRDefault="00BD2E78" w:rsidP="00BD2E78">
            <w:pPr>
              <w:jc w:val="center"/>
              <w:rPr>
                <w:ins w:id="13432" w:author="Στάθης Καπ" w:date="2023-03-09T05:29:00Z"/>
                <w:sz w:val="16"/>
                <w:szCs w:val="16"/>
              </w:rPr>
            </w:pPr>
            <w:ins w:id="13433"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3434" w:author="Στάθης Καπ" w:date="2023-03-09T07:02:00Z">
              <w:tcPr>
                <w:tcW w:w="652" w:type="dxa"/>
                <w:vMerge/>
                <w:tcBorders>
                  <w:right w:val="single" w:sz="4" w:space="0" w:color="auto"/>
                </w:tcBorders>
                <w:vAlign w:val="center"/>
              </w:tcPr>
            </w:tcPrChange>
          </w:tcPr>
          <w:p w14:paraId="4693F0CA" w14:textId="77777777" w:rsidR="00BD2E78" w:rsidRPr="007E0F91" w:rsidRDefault="00BD2E78" w:rsidP="00BD2E78">
            <w:pPr>
              <w:jc w:val="center"/>
              <w:rPr>
                <w:ins w:id="13435" w:author="Στάθης Καπ" w:date="2023-03-09T05:29:00Z"/>
                <w:sz w:val="16"/>
                <w:szCs w:val="16"/>
              </w:rPr>
            </w:pPr>
          </w:p>
        </w:tc>
        <w:tc>
          <w:tcPr>
            <w:tcW w:w="453" w:type="dxa"/>
            <w:tcBorders>
              <w:left w:val="single" w:sz="4" w:space="0" w:color="auto"/>
            </w:tcBorders>
            <w:vAlign w:val="center"/>
            <w:tcPrChange w:id="13436" w:author="Στάθης Καπ" w:date="2023-03-09T07:02:00Z">
              <w:tcPr>
                <w:tcW w:w="453" w:type="dxa"/>
                <w:tcBorders>
                  <w:left w:val="single" w:sz="4" w:space="0" w:color="auto"/>
                </w:tcBorders>
                <w:vAlign w:val="center"/>
              </w:tcPr>
            </w:tcPrChange>
          </w:tcPr>
          <w:p w14:paraId="34894602" w14:textId="65E9DCBE" w:rsidR="00BD2E78" w:rsidRPr="007E0F91" w:rsidRDefault="00BD2E78" w:rsidP="00BD2E78">
            <w:pPr>
              <w:jc w:val="center"/>
              <w:rPr>
                <w:ins w:id="13437" w:author="Στάθης Καπ" w:date="2023-03-09T05:29:00Z"/>
                <w:sz w:val="16"/>
                <w:szCs w:val="16"/>
              </w:rPr>
            </w:pPr>
            <w:ins w:id="13438" w:author="Στάθης Καπ" w:date="2023-03-09T07:02:00Z">
              <w:r>
                <w:rPr>
                  <w:rFonts w:ascii="Calibri" w:hAnsi="Calibri" w:cs="Calibri"/>
                  <w:color w:val="000000"/>
                  <w:sz w:val="16"/>
                  <w:szCs w:val="16"/>
                </w:rPr>
                <w:t>639</w:t>
              </w:r>
            </w:ins>
          </w:p>
        </w:tc>
        <w:tc>
          <w:tcPr>
            <w:tcW w:w="454" w:type="dxa"/>
            <w:vAlign w:val="center"/>
            <w:tcPrChange w:id="13439" w:author="Στάθης Καπ" w:date="2023-03-09T07:02:00Z">
              <w:tcPr>
                <w:tcW w:w="454" w:type="dxa"/>
                <w:vAlign w:val="center"/>
              </w:tcPr>
            </w:tcPrChange>
          </w:tcPr>
          <w:p w14:paraId="114F7F4A" w14:textId="701ADFC4" w:rsidR="00BD2E78" w:rsidRPr="007E0F91" w:rsidRDefault="00BD2E78" w:rsidP="00BD2E78">
            <w:pPr>
              <w:jc w:val="center"/>
              <w:rPr>
                <w:ins w:id="13440" w:author="Στάθης Καπ" w:date="2023-03-09T05:29:00Z"/>
                <w:sz w:val="16"/>
                <w:szCs w:val="16"/>
              </w:rPr>
            </w:pPr>
            <w:ins w:id="13441" w:author="Στάθης Καπ" w:date="2023-03-09T07:02:00Z">
              <w:r>
                <w:rPr>
                  <w:rFonts w:ascii="Calibri" w:hAnsi="Calibri" w:cs="Calibri"/>
                  <w:color w:val="000000"/>
                  <w:sz w:val="16"/>
                  <w:szCs w:val="16"/>
                </w:rPr>
                <w:t>5.05</w:t>
              </w:r>
            </w:ins>
          </w:p>
        </w:tc>
        <w:tc>
          <w:tcPr>
            <w:tcW w:w="454" w:type="dxa"/>
            <w:vAlign w:val="center"/>
            <w:tcPrChange w:id="13442" w:author="Στάθης Καπ" w:date="2023-03-09T07:02:00Z">
              <w:tcPr>
                <w:tcW w:w="454" w:type="dxa"/>
                <w:vAlign w:val="center"/>
              </w:tcPr>
            </w:tcPrChange>
          </w:tcPr>
          <w:p w14:paraId="31D2F514" w14:textId="003762E1" w:rsidR="00BD2E78" w:rsidRPr="007E0F91" w:rsidRDefault="00BD2E78" w:rsidP="00BD2E78">
            <w:pPr>
              <w:jc w:val="center"/>
              <w:rPr>
                <w:ins w:id="13443" w:author="Στάθης Καπ" w:date="2023-03-09T05:29:00Z"/>
                <w:sz w:val="16"/>
                <w:szCs w:val="16"/>
              </w:rPr>
            </w:pPr>
            <w:ins w:id="13444"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3445" w:author="Στάθης Καπ" w:date="2023-03-09T07:02:00Z">
              <w:tcPr>
                <w:tcW w:w="457" w:type="dxa"/>
                <w:tcBorders>
                  <w:right w:val="single" w:sz="4" w:space="0" w:color="auto"/>
                </w:tcBorders>
                <w:vAlign w:val="center"/>
              </w:tcPr>
            </w:tcPrChange>
          </w:tcPr>
          <w:p w14:paraId="0510C6C7" w14:textId="67D90BBB" w:rsidR="00BD2E78" w:rsidRPr="007E0F91" w:rsidRDefault="00BD2E78" w:rsidP="00BD2E78">
            <w:pPr>
              <w:jc w:val="center"/>
              <w:rPr>
                <w:ins w:id="13446" w:author="Στάθης Καπ" w:date="2023-03-09T05:29:00Z"/>
                <w:sz w:val="16"/>
                <w:szCs w:val="16"/>
              </w:rPr>
            </w:pPr>
            <w:ins w:id="13447"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3448" w:author="Στάθης Καπ" w:date="2023-03-09T07:02:00Z">
              <w:tcPr>
                <w:tcW w:w="453" w:type="dxa"/>
                <w:tcBorders>
                  <w:left w:val="single" w:sz="4" w:space="0" w:color="auto"/>
                </w:tcBorders>
                <w:vAlign w:val="center"/>
              </w:tcPr>
            </w:tcPrChange>
          </w:tcPr>
          <w:p w14:paraId="6FA670D8" w14:textId="090A4AEF" w:rsidR="00BD2E78" w:rsidRPr="007E0F91" w:rsidRDefault="00BD2E78" w:rsidP="00BD2E78">
            <w:pPr>
              <w:jc w:val="center"/>
              <w:rPr>
                <w:ins w:id="13449" w:author="Στάθης Καπ" w:date="2023-03-09T05:29:00Z"/>
                <w:sz w:val="16"/>
                <w:szCs w:val="16"/>
              </w:rPr>
            </w:pPr>
            <w:ins w:id="13450" w:author="Στάθης Καπ" w:date="2023-03-09T07:02:00Z">
              <w:r>
                <w:rPr>
                  <w:rFonts w:ascii="Calibri" w:hAnsi="Calibri" w:cs="Calibri"/>
                  <w:color w:val="000000"/>
                  <w:sz w:val="16"/>
                  <w:szCs w:val="16"/>
                </w:rPr>
                <w:t>663</w:t>
              </w:r>
            </w:ins>
          </w:p>
        </w:tc>
        <w:tc>
          <w:tcPr>
            <w:tcW w:w="454" w:type="dxa"/>
            <w:vAlign w:val="center"/>
            <w:tcPrChange w:id="13451" w:author="Στάθης Καπ" w:date="2023-03-09T07:02:00Z">
              <w:tcPr>
                <w:tcW w:w="454" w:type="dxa"/>
                <w:vAlign w:val="center"/>
              </w:tcPr>
            </w:tcPrChange>
          </w:tcPr>
          <w:p w14:paraId="5F440348" w14:textId="19734DB6" w:rsidR="00BD2E78" w:rsidRPr="007E0F91" w:rsidRDefault="00BD2E78" w:rsidP="00BD2E78">
            <w:pPr>
              <w:jc w:val="center"/>
              <w:rPr>
                <w:ins w:id="13452" w:author="Στάθης Καπ" w:date="2023-03-09T05:29:00Z"/>
                <w:sz w:val="16"/>
                <w:szCs w:val="16"/>
              </w:rPr>
            </w:pPr>
            <w:ins w:id="13453" w:author="Στάθης Καπ" w:date="2023-03-09T07:02:00Z">
              <w:r>
                <w:rPr>
                  <w:rFonts w:ascii="Calibri" w:hAnsi="Calibri" w:cs="Calibri"/>
                  <w:color w:val="000000"/>
                  <w:sz w:val="16"/>
                  <w:szCs w:val="16"/>
                </w:rPr>
                <w:t>1.49</w:t>
              </w:r>
            </w:ins>
          </w:p>
        </w:tc>
        <w:tc>
          <w:tcPr>
            <w:tcW w:w="454" w:type="dxa"/>
            <w:vAlign w:val="center"/>
            <w:tcPrChange w:id="13454" w:author="Στάθης Καπ" w:date="2023-03-09T07:02:00Z">
              <w:tcPr>
                <w:tcW w:w="454" w:type="dxa"/>
                <w:vAlign w:val="center"/>
              </w:tcPr>
            </w:tcPrChange>
          </w:tcPr>
          <w:p w14:paraId="4F3EC1E3" w14:textId="7A88CEA4" w:rsidR="00BD2E78" w:rsidRPr="007E0F91" w:rsidRDefault="00BD2E78" w:rsidP="00BD2E78">
            <w:pPr>
              <w:jc w:val="center"/>
              <w:rPr>
                <w:ins w:id="13455" w:author="Στάθης Καπ" w:date="2023-03-09T05:29:00Z"/>
                <w:sz w:val="16"/>
                <w:szCs w:val="16"/>
              </w:rPr>
            </w:pPr>
            <w:ins w:id="13456"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3457" w:author="Στάθης Καπ" w:date="2023-03-09T07:02:00Z">
              <w:tcPr>
                <w:tcW w:w="454" w:type="dxa"/>
                <w:tcBorders>
                  <w:right w:val="single" w:sz="4" w:space="0" w:color="auto"/>
                </w:tcBorders>
                <w:vAlign w:val="center"/>
              </w:tcPr>
            </w:tcPrChange>
          </w:tcPr>
          <w:p w14:paraId="35A10E69" w14:textId="6D6C5A31" w:rsidR="00BD2E78" w:rsidRPr="007E0F91" w:rsidRDefault="00BD2E78" w:rsidP="00BD2E78">
            <w:pPr>
              <w:jc w:val="center"/>
              <w:rPr>
                <w:ins w:id="13458" w:author="Στάθης Καπ" w:date="2023-03-09T05:29:00Z"/>
                <w:sz w:val="16"/>
                <w:szCs w:val="16"/>
              </w:rPr>
            </w:pPr>
            <w:ins w:id="13459"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3460" w:author="Στάθης Καπ" w:date="2023-03-09T07:02:00Z">
              <w:tcPr>
                <w:tcW w:w="453" w:type="dxa"/>
                <w:tcBorders>
                  <w:left w:val="single" w:sz="4" w:space="0" w:color="auto"/>
                </w:tcBorders>
                <w:vAlign w:val="center"/>
              </w:tcPr>
            </w:tcPrChange>
          </w:tcPr>
          <w:p w14:paraId="7EB2B007" w14:textId="05111999" w:rsidR="00BD2E78" w:rsidRPr="007E0F91" w:rsidRDefault="00BD2E78" w:rsidP="00BD2E78">
            <w:pPr>
              <w:jc w:val="center"/>
              <w:rPr>
                <w:ins w:id="13461" w:author="Στάθης Καπ" w:date="2023-03-09T05:29:00Z"/>
                <w:sz w:val="16"/>
                <w:szCs w:val="16"/>
              </w:rPr>
            </w:pPr>
            <w:ins w:id="13462" w:author="Στάθης Καπ" w:date="2023-03-09T07:02:00Z">
              <w:r>
                <w:rPr>
                  <w:rFonts w:ascii="Calibri" w:hAnsi="Calibri" w:cs="Calibri"/>
                  <w:color w:val="000000"/>
                  <w:sz w:val="16"/>
                  <w:szCs w:val="16"/>
                </w:rPr>
                <w:t>600</w:t>
              </w:r>
            </w:ins>
          </w:p>
        </w:tc>
        <w:tc>
          <w:tcPr>
            <w:tcW w:w="454" w:type="dxa"/>
            <w:vAlign w:val="center"/>
            <w:tcPrChange w:id="13463" w:author="Στάθης Καπ" w:date="2023-03-09T07:02:00Z">
              <w:tcPr>
                <w:tcW w:w="454" w:type="dxa"/>
                <w:vAlign w:val="center"/>
              </w:tcPr>
            </w:tcPrChange>
          </w:tcPr>
          <w:p w14:paraId="2817ED3D" w14:textId="004CC032" w:rsidR="00BD2E78" w:rsidRPr="007E0F91" w:rsidRDefault="00BD2E78" w:rsidP="00BD2E78">
            <w:pPr>
              <w:jc w:val="center"/>
              <w:rPr>
                <w:ins w:id="13464" w:author="Στάθης Καπ" w:date="2023-03-09T05:29:00Z"/>
                <w:sz w:val="16"/>
                <w:szCs w:val="16"/>
              </w:rPr>
            </w:pPr>
            <w:ins w:id="13465" w:author="Στάθης Καπ" w:date="2023-03-09T07:02:00Z">
              <w:r>
                <w:rPr>
                  <w:rFonts w:ascii="Calibri" w:hAnsi="Calibri" w:cs="Calibri"/>
                  <w:color w:val="000000"/>
                  <w:sz w:val="16"/>
                  <w:szCs w:val="16"/>
                </w:rPr>
                <w:t>10.85</w:t>
              </w:r>
            </w:ins>
          </w:p>
        </w:tc>
        <w:tc>
          <w:tcPr>
            <w:tcW w:w="454" w:type="dxa"/>
            <w:vAlign w:val="center"/>
            <w:tcPrChange w:id="13466" w:author="Στάθης Καπ" w:date="2023-03-09T07:02:00Z">
              <w:tcPr>
                <w:tcW w:w="454" w:type="dxa"/>
                <w:vAlign w:val="center"/>
              </w:tcPr>
            </w:tcPrChange>
          </w:tcPr>
          <w:p w14:paraId="38F4F7D4" w14:textId="17C0E6E0" w:rsidR="00BD2E78" w:rsidRPr="007E0F91" w:rsidRDefault="00BD2E78" w:rsidP="00BD2E78">
            <w:pPr>
              <w:jc w:val="center"/>
              <w:rPr>
                <w:ins w:id="13467" w:author="Στάθης Καπ" w:date="2023-03-09T05:29:00Z"/>
                <w:sz w:val="16"/>
                <w:szCs w:val="16"/>
              </w:rPr>
            </w:pPr>
            <w:ins w:id="13468"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3469" w:author="Στάθης Καπ" w:date="2023-03-09T07:02:00Z">
              <w:tcPr>
                <w:tcW w:w="461" w:type="dxa"/>
                <w:tcBorders>
                  <w:right w:val="single" w:sz="4" w:space="0" w:color="auto"/>
                </w:tcBorders>
                <w:vAlign w:val="center"/>
              </w:tcPr>
            </w:tcPrChange>
          </w:tcPr>
          <w:p w14:paraId="28D46279" w14:textId="5E65CF67" w:rsidR="00BD2E78" w:rsidRPr="007E0F91" w:rsidRDefault="00BD2E78" w:rsidP="00BD2E78">
            <w:pPr>
              <w:jc w:val="center"/>
              <w:rPr>
                <w:ins w:id="13470" w:author="Στάθης Καπ" w:date="2023-03-09T05:29:00Z"/>
                <w:sz w:val="16"/>
                <w:szCs w:val="16"/>
              </w:rPr>
            </w:pPr>
            <w:ins w:id="13471"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73" w:author="Στάθης Καπ" w:date="2023-03-09T05:29:00Z"/>
          <w:trPrChange w:id="1347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47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3476" w:author="Στάθης Καπ" w:date="2023-03-09T05:29:00Z"/>
                <w:sz w:val="16"/>
                <w:szCs w:val="16"/>
              </w:rPr>
            </w:pPr>
            <w:ins w:id="13477" w:author="Στάθης Καπ" w:date="2023-03-09T05:29:00Z">
              <w:r w:rsidRPr="007E0F91">
                <w:rPr>
                  <w:sz w:val="16"/>
                  <w:szCs w:val="16"/>
                </w:rPr>
                <w:t>pr04</w:t>
              </w:r>
            </w:ins>
          </w:p>
        </w:tc>
        <w:tc>
          <w:tcPr>
            <w:tcW w:w="565" w:type="dxa"/>
            <w:tcBorders>
              <w:left w:val="single" w:sz="4" w:space="0" w:color="auto"/>
            </w:tcBorders>
            <w:vAlign w:val="center"/>
            <w:tcPrChange w:id="13478" w:author="Στάθης Καπ" w:date="2023-03-09T07:02:00Z">
              <w:tcPr>
                <w:tcW w:w="565" w:type="dxa"/>
                <w:tcBorders>
                  <w:left w:val="single" w:sz="4" w:space="0" w:color="auto"/>
                </w:tcBorders>
                <w:vAlign w:val="center"/>
              </w:tcPr>
            </w:tcPrChange>
          </w:tcPr>
          <w:p w14:paraId="574F1C32" w14:textId="62710511" w:rsidR="00BD2E78" w:rsidRPr="007E0F91" w:rsidRDefault="00BD2E78" w:rsidP="00BD2E78">
            <w:pPr>
              <w:jc w:val="center"/>
              <w:rPr>
                <w:ins w:id="13479" w:author="Στάθης Καπ" w:date="2023-03-09T05:29:00Z"/>
                <w:sz w:val="16"/>
                <w:szCs w:val="16"/>
              </w:rPr>
            </w:pPr>
            <w:ins w:id="13480"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3481" w:author="Στάθης Καπ" w:date="2023-03-09T07:02:00Z">
              <w:tcPr>
                <w:tcW w:w="679" w:type="dxa"/>
                <w:tcBorders>
                  <w:right w:val="single" w:sz="4" w:space="0" w:color="auto"/>
                </w:tcBorders>
                <w:vAlign w:val="center"/>
              </w:tcPr>
            </w:tcPrChange>
          </w:tcPr>
          <w:p w14:paraId="10F986EE" w14:textId="30A48CB4" w:rsidR="00BD2E78" w:rsidRPr="007E0F91" w:rsidRDefault="00BD2E78" w:rsidP="00BD2E78">
            <w:pPr>
              <w:jc w:val="center"/>
              <w:rPr>
                <w:ins w:id="13482" w:author="Στάθης Καπ" w:date="2023-03-09T05:29:00Z"/>
                <w:sz w:val="16"/>
                <w:szCs w:val="16"/>
              </w:rPr>
            </w:pPr>
            <w:ins w:id="13483"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3484" w:author="Στάθης Καπ" w:date="2023-03-09T07:02:00Z">
              <w:tcPr>
                <w:tcW w:w="453" w:type="dxa"/>
                <w:tcBorders>
                  <w:left w:val="single" w:sz="4" w:space="0" w:color="auto"/>
                </w:tcBorders>
                <w:vAlign w:val="center"/>
              </w:tcPr>
            </w:tcPrChange>
          </w:tcPr>
          <w:p w14:paraId="4FBA06FE" w14:textId="030E34DE" w:rsidR="00BD2E78" w:rsidRPr="007E0F91" w:rsidRDefault="00BD2E78" w:rsidP="00BD2E78">
            <w:pPr>
              <w:jc w:val="center"/>
              <w:rPr>
                <w:ins w:id="13485" w:author="Στάθης Καπ" w:date="2023-03-09T05:29:00Z"/>
                <w:sz w:val="16"/>
                <w:szCs w:val="16"/>
              </w:rPr>
            </w:pPr>
            <w:ins w:id="13486" w:author="Στάθης Καπ" w:date="2023-03-09T07:02:00Z">
              <w:r>
                <w:rPr>
                  <w:rFonts w:ascii="Calibri" w:hAnsi="Calibri" w:cs="Calibri"/>
                  <w:color w:val="000000"/>
                  <w:sz w:val="16"/>
                  <w:szCs w:val="16"/>
                </w:rPr>
                <w:t>799</w:t>
              </w:r>
            </w:ins>
          </w:p>
        </w:tc>
        <w:tc>
          <w:tcPr>
            <w:tcW w:w="708" w:type="dxa"/>
            <w:vAlign w:val="center"/>
            <w:tcPrChange w:id="13487" w:author="Στάθης Καπ" w:date="2023-03-09T07:02:00Z">
              <w:tcPr>
                <w:tcW w:w="708" w:type="dxa"/>
                <w:vAlign w:val="center"/>
              </w:tcPr>
            </w:tcPrChange>
          </w:tcPr>
          <w:p w14:paraId="2EAB1065" w14:textId="7BF74B1B" w:rsidR="00BD2E78" w:rsidRPr="007E0F91" w:rsidRDefault="00BD2E78" w:rsidP="00BD2E78">
            <w:pPr>
              <w:jc w:val="center"/>
              <w:rPr>
                <w:ins w:id="13488" w:author="Στάθης Καπ" w:date="2023-03-09T05:29:00Z"/>
                <w:sz w:val="16"/>
                <w:szCs w:val="16"/>
              </w:rPr>
            </w:pPr>
            <w:ins w:id="13489"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3490" w:author="Στάθης Καπ" w:date="2023-03-09T07:02:00Z">
              <w:tcPr>
                <w:tcW w:w="652" w:type="dxa"/>
                <w:vMerge/>
                <w:tcBorders>
                  <w:right w:val="single" w:sz="4" w:space="0" w:color="auto"/>
                </w:tcBorders>
                <w:vAlign w:val="center"/>
              </w:tcPr>
            </w:tcPrChange>
          </w:tcPr>
          <w:p w14:paraId="73A0CF86" w14:textId="77777777" w:rsidR="00BD2E78" w:rsidRPr="007E0F91" w:rsidRDefault="00BD2E78" w:rsidP="00BD2E78">
            <w:pPr>
              <w:jc w:val="center"/>
              <w:rPr>
                <w:ins w:id="13491" w:author="Στάθης Καπ" w:date="2023-03-09T05:29:00Z"/>
                <w:sz w:val="16"/>
                <w:szCs w:val="16"/>
              </w:rPr>
            </w:pPr>
          </w:p>
        </w:tc>
        <w:tc>
          <w:tcPr>
            <w:tcW w:w="453" w:type="dxa"/>
            <w:tcBorders>
              <w:left w:val="single" w:sz="4" w:space="0" w:color="auto"/>
            </w:tcBorders>
            <w:vAlign w:val="center"/>
            <w:tcPrChange w:id="13492" w:author="Στάθης Καπ" w:date="2023-03-09T07:02:00Z">
              <w:tcPr>
                <w:tcW w:w="453" w:type="dxa"/>
                <w:tcBorders>
                  <w:left w:val="single" w:sz="4" w:space="0" w:color="auto"/>
                </w:tcBorders>
                <w:vAlign w:val="center"/>
              </w:tcPr>
            </w:tcPrChange>
          </w:tcPr>
          <w:p w14:paraId="7B4649E7" w14:textId="7618EBE4" w:rsidR="00BD2E78" w:rsidRPr="007E0F91" w:rsidRDefault="00BD2E78" w:rsidP="00BD2E78">
            <w:pPr>
              <w:jc w:val="center"/>
              <w:rPr>
                <w:ins w:id="13493" w:author="Στάθης Καπ" w:date="2023-03-09T05:29:00Z"/>
                <w:sz w:val="16"/>
                <w:szCs w:val="16"/>
              </w:rPr>
            </w:pPr>
            <w:ins w:id="13494" w:author="Στάθης Καπ" w:date="2023-03-09T07:02:00Z">
              <w:r>
                <w:rPr>
                  <w:rFonts w:ascii="Calibri" w:hAnsi="Calibri" w:cs="Calibri"/>
                  <w:color w:val="000000"/>
                  <w:sz w:val="16"/>
                  <w:szCs w:val="16"/>
                </w:rPr>
                <w:t>790</w:t>
              </w:r>
            </w:ins>
          </w:p>
        </w:tc>
        <w:tc>
          <w:tcPr>
            <w:tcW w:w="454" w:type="dxa"/>
            <w:vAlign w:val="center"/>
            <w:tcPrChange w:id="13495" w:author="Στάθης Καπ" w:date="2023-03-09T07:02:00Z">
              <w:tcPr>
                <w:tcW w:w="454" w:type="dxa"/>
                <w:vAlign w:val="center"/>
              </w:tcPr>
            </w:tcPrChange>
          </w:tcPr>
          <w:p w14:paraId="528E176E" w14:textId="70D898AF" w:rsidR="00BD2E78" w:rsidRPr="007E0F91" w:rsidRDefault="00BD2E78" w:rsidP="00BD2E78">
            <w:pPr>
              <w:jc w:val="center"/>
              <w:rPr>
                <w:ins w:id="13496" w:author="Στάθης Καπ" w:date="2023-03-09T05:29:00Z"/>
                <w:sz w:val="16"/>
                <w:szCs w:val="16"/>
              </w:rPr>
            </w:pPr>
            <w:ins w:id="13497" w:author="Στάθης Καπ" w:date="2023-03-09T07:02:00Z">
              <w:r>
                <w:rPr>
                  <w:rFonts w:ascii="Calibri" w:hAnsi="Calibri" w:cs="Calibri"/>
                  <w:color w:val="000000"/>
                  <w:sz w:val="16"/>
                  <w:szCs w:val="16"/>
                </w:rPr>
                <w:t>1.13</w:t>
              </w:r>
            </w:ins>
          </w:p>
        </w:tc>
        <w:tc>
          <w:tcPr>
            <w:tcW w:w="454" w:type="dxa"/>
            <w:vAlign w:val="center"/>
            <w:tcPrChange w:id="13498" w:author="Στάθης Καπ" w:date="2023-03-09T07:02:00Z">
              <w:tcPr>
                <w:tcW w:w="454" w:type="dxa"/>
                <w:vAlign w:val="center"/>
              </w:tcPr>
            </w:tcPrChange>
          </w:tcPr>
          <w:p w14:paraId="3025C22F" w14:textId="32AC6DB2" w:rsidR="00BD2E78" w:rsidRPr="007E0F91" w:rsidRDefault="00BD2E78" w:rsidP="00BD2E78">
            <w:pPr>
              <w:jc w:val="center"/>
              <w:rPr>
                <w:ins w:id="13499" w:author="Στάθης Καπ" w:date="2023-03-09T05:29:00Z"/>
                <w:sz w:val="16"/>
                <w:szCs w:val="16"/>
              </w:rPr>
            </w:pPr>
            <w:ins w:id="13500"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3501" w:author="Στάθης Καπ" w:date="2023-03-09T07:02:00Z">
              <w:tcPr>
                <w:tcW w:w="457" w:type="dxa"/>
                <w:tcBorders>
                  <w:right w:val="single" w:sz="4" w:space="0" w:color="auto"/>
                </w:tcBorders>
                <w:vAlign w:val="center"/>
              </w:tcPr>
            </w:tcPrChange>
          </w:tcPr>
          <w:p w14:paraId="33975C24" w14:textId="1BF92307" w:rsidR="00BD2E78" w:rsidRPr="007E0F91" w:rsidRDefault="00BD2E78" w:rsidP="00BD2E78">
            <w:pPr>
              <w:jc w:val="center"/>
              <w:rPr>
                <w:ins w:id="13502" w:author="Στάθης Καπ" w:date="2023-03-09T05:29:00Z"/>
                <w:sz w:val="16"/>
                <w:szCs w:val="16"/>
              </w:rPr>
            </w:pPr>
            <w:ins w:id="13503"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3504" w:author="Στάθης Καπ" w:date="2023-03-09T07:02:00Z">
              <w:tcPr>
                <w:tcW w:w="453" w:type="dxa"/>
                <w:tcBorders>
                  <w:left w:val="single" w:sz="4" w:space="0" w:color="auto"/>
                </w:tcBorders>
                <w:vAlign w:val="center"/>
              </w:tcPr>
            </w:tcPrChange>
          </w:tcPr>
          <w:p w14:paraId="50B6AD77" w14:textId="7DDCF704" w:rsidR="00BD2E78" w:rsidRPr="007E0F91" w:rsidRDefault="00BD2E78" w:rsidP="00BD2E78">
            <w:pPr>
              <w:jc w:val="center"/>
              <w:rPr>
                <w:ins w:id="13505" w:author="Στάθης Καπ" w:date="2023-03-09T05:29:00Z"/>
                <w:sz w:val="16"/>
                <w:szCs w:val="16"/>
              </w:rPr>
            </w:pPr>
            <w:ins w:id="13506" w:author="Στάθης Καπ" w:date="2023-03-09T07:02:00Z">
              <w:r>
                <w:rPr>
                  <w:rFonts w:ascii="Calibri" w:hAnsi="Calibri" w:cs="Calibri"/>
                  <w:color w:val="000000"/>
                  <w:sz w:val="16"/>
                  <w:szCs w:val="16"/>
                </w:rPr>
                <w:t>807</w:t>
              </w:r>
            </w:ins>
          </w:p>
        </w:tc>
        <w:tc>
          <w:tcPr>
            <w:tcW w:w="454" w:type="dxa"/>
            <w:vAlign w:val="center"/>
            <w:tcPrChange w:id="13507" w:author="Στάθης Καπ" w:date="2023-03-09T07:02:00Z">
              <w:tcPr>
                <w:tcW w:w="454" w:type="dxa"/>
                <w:vAlign w:val="center"/>
              </w:tcPr>
            </w:tcPrChange>
          </w:tcPr>
          <w:p w14:paraId="0B2986A6" w14:textId="328B786F" w:rsidR="00BD2E78" w:rsidRPr="007E0F91" w:rsidRDefault="00BD2E78" w:rsidP="00BD2E78">
            <w:pPr>
              <w:jc w:val="center"/>
              <w:rPr>
                <w:ins w:id="13508" w:author="Στάθης Καπ" w:date="2023-03-09T05:29:00Z"/>
                <w:sz w:val="16"/>
                <w:szCs w:val="16"/>
              </w:rPr>
            </w:pPr>
            <w:ins w:id="13509" w:author="Στάθης Καπ" w:date="2023-03-09T07:02:00Z">
              <w:r>
                <w:rPr>
                  <w:rFonts w:ascii="Calibri" w:hAnsi="Calibri" w:cs="Calibri"/>
                  <w:color w:val="000000"/>
                  <w:sz w:val="16"/>
                  <w:szCs w:val="16"/>
                </w:rPr>
                <w:t>-1</w:t>
              </w:r>
            </w:ins>
          </w:p>
        </w:tc>
        <w:tc>
          <w:tcPr>
            <w:tcW w:w="454" w:type="dxa"/>
            <w:vAlign w:val="center"/>
            <w:tcPrChange w:id="13510" w:author="Στάθης Καπ" w:date="2023-03-09T07:02:00Z">
              <w:tcPr>
                <w:tcW w:w="454" w:type="dxa"/>
                <w:vAlign w:val="center"/>
              </w:tcPr>
            </w:tcPrChange>
          </w:tcPr>
          <w:p w14:paraId="531F4EAB" w14:textId="01DA9CFF" w:rsidR="00BD2E78" w:rsidRPr="007E0F91" w:rsidRDefault="00BD2E78" w:rsidP="00BD2E78">
            <w:pPr>
              <w:jc w:val="center"/>
              <w:rPr>
                <w:ins w:id="13511" w:author="Στάθης Καπ" w:date="2023-03-09T05:29:00Z"/>
                <w:sz w:val="16"/>
                <w:szCs w:val="16"/>
              </w:rPr>
            </w:pPr>
            <w:ins w:id="13512"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3513" w:author="Στάθης Καπ" w:date="2023-03-09T07:02:00Z">
              <w:tcPr>
                <w:tcW w:w="454" w:type="dxa"/>
                <w:tcBorders>
                  <w:right w:val="single" w:sz="4" w:space="0" w:color="auto"/>
                </w:tcBorders>
                <w:vAlign w:val="center"/>
              </w:tcPr>
            </w:tcPrChange>
          </w:tcPr>
          <w:p w14:paraId="7319D115" w14:textId="3AC5A194" w:rsidR="00BD2E78" w:rsidRPr="007E0F91" w:rsidRDefault="00BD2E78" w:rsidP="00BD2E78">
            <w:pPr>
              <w:jc w:val="center"/>
              <w:rPr>
                <w:ins w:id="13514" w:author="Στάθης Καπ" w:date="2023-03-09T05:29:00Z"/>
                <w:sz w:val="16"/>
                <w:szCs w:val="16"/>
              </w:rPr>
            </w:pPr>
            <w:ins w:id="13515"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3516" w:author="Στάθης Καπ" w:date="2023-03-09T07:02:00Z">
              <w:tcPr>
                <w:tcW w:w="453" w:type="dxa"/>
                <w:tcBorders>
                  <w:left w:val="single" w:sz="4" w:space="0" w:color="auto"/>
                </w:tcBorders>
                <w:vAlign w:val="center"/>
              </w:tcPr>
            </w:tcPrChange>
          </w:tcPr>
          <w:p w14:paraId="40770019" w14:textId="538332EB" w:rsidR="00BD2E78" w:rsidRPr="007E0F91" w:rsidRDefault="00BD2E78" w:rsidP="00BD2E78">
            <w:pPr>
              <w:jc w:val="center"/>
              <w:rPr>
                <w:ins w:id="13517" w:author="Στάθης Καπ" w:date="2023-03-09T05:29:00Z"/>
                <w:sz w:val="16"/>
                <w:szCs w:val="16"/>
              </w:rPr>
            </w:pPr>
            <w:ins w:id="13518" w:author="Στάθης Καπ" w:date="2023-03-09T07:02:00Z">
              <w:r>
                <w:rPr>
                  <w:rFonts w:ascii="Calibri" w:hAnsi="Calibri" w:cs="Calibri"/>
                  <w:color w:val="000000"/>
                  <w:sz w:val="16"/>
                  <w:szCs w:val="16"/>
                </w:rPr>
                <w:t>745</w:t>
              </w:r>
            </w:ins>
          </w:p>
        </w:tc>
        <w:tc>
          <w:tcPr>
            <w:tcW w:w="454" w:type="dxa"/>
            <w:vAlign w:val="center"/>
            <w:tcPrChange w:id="13519" w:author="Στάθης Καπ" w:date="2023-03-09T07:02:00Z">
              <w:tcPr>
                <w:tcW w:w="454" w:type="dxa"/>
                <w:vAlign w:val="center"/>
              </w:tcPr>
            </w:tcPrChange>
          </w:tcPr>
          <w:p w14:paraId="304BA775" w14:textId="59BB3B43" w:rsidR="00BD2E78" w:rsidRPr="007E0F91" w:rsidRDefault="00BD2E78" w:rsidP="00BD2E78">
            <w:pPr>
              <w:jc w:val="center"/>
              <w:rPr>
                <w:ins w:id="13520" w:author="Στάθης Καπ" w:date="2023-03-09T05:29:00Z"/>
                <w:sz w:val="16"/>
                <w:szCs w:val="16"/>
              </w:rPr>
            </w:pPr>
            <w:ins w:id="13521" w:author="Στάθης Καπ" w:date="2023-03-09T07:02:00Z">
              <w:r>
                <w:rPr>
                  <w:rFonts w:ascii="Calibri" w:hAnsi="Calibri" w:cs="Calibri"/>
                  <w:color w:val="000000"/>
                  <w:sz w:val="16"/>
                  <w:szCs w:val="16"/>
                </w:rPr>
                <w:t>6.76</w:t>
              </w:r>
            </w:ins>
          </w:p>
        </w:tc>
        <w:tc>
          <w:tcPr>
            <w:tcW w:w="454" w:type="dxa"/>
            <w:vAlign w:val="center"/>
            <w:tcPrChange w:id="13522" w:author="Στάθης Καπ" w:date="2023-03-09T07:02:00Z">
              <w:tcPr>
                <w:tcW w:w="454" w:type="dxa"/>
                <w:vAlign w:val="center"/>
              </w:tcPr>
            </w:tcPrChange>
          </w:tcPr>
          <w:p w14:paraId="61640E51" w14:textId="0E733EDE" w:rsidR="00BD2E78" w:rsidRPr="007E0F91" w:rsidRDefault="00BD2E78" w:rsidP="00BD2E78">
            <w:pPr>
              <w:jc w:val="center"/>
              <w:rPr>
                <w:ins w:id="13523" w:author="Στάθης Καπ" w:date="2023-03-09T05:29:00Z"/>
                <w:sz w:val="16"/>
                <w:szCs w:val="16"/>
              </w:rPr>
            </w:pPr>
            <w:ins w:id="13524"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3525" w:author="Στάθης Καπ" w:date="2023-03-09T07:02:00Z">
              <w:tcPr>
                <w:tcW w:w="461" w:type="dxa"/>
                <w:tcBorders>
                  <w:right w:val="single" w:sz="4" w:space="0" w:color="auto"/>
                </w:tcBorders>
                <w:vAlign w:val="center"/>
              </w:tcPr>
            </w:tcPrChange>
          </w:tcPr>
          <w:p w14:paraId="568618F5" w14:textId="763F7056" w:rsidR="00BD2E78" w:rsidRPr="007E0F91" w:rsidRDefault="00BD2E78" w:rsidP="00BD2E78">
            <w:pPr>
              <w:jc w:val="center"/>
              <w:rPr>
                <w:ins w:id="13526" w:author="Στάθης Καπ" w:date="2023-03-09T05:29:00Z"/>
                <w:sz w:val="16"/>
                <w:szCs w:val="16"/>
              </w:rPr>
            </w:pPr>
            <w:ins w:id="13527"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29" w:author="Στάθης Καπ" w:date="2023-03-09T05:29:00Z"/>
          <w:trPrChange w:id="1353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53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3532" w:author="Στάθης Καπ" w:date="2023-03-09T05:29:00Z"/>
                <w:sz w:val="16"/>
                <w:szCs w:val="16"/>
              </w:rPr>
            </w:pPr>
            <w:ins w:id="13533" w:author="Στάθης Καπ" w:date="2023-03-09T05:29:00Z">
              <w:r w:rsidRPr="007E0F91">
                <w:rPr>
                  <w:sz w:val="16"/>
                  <w:szCs w:val="16"/>
                </w:rPr>
                <w:t>pr05</w:t>
              </w:r>
            </w:ins>
          </w:p>
        </w:tc>
        <w:tc>
          <w:tcPr>
            <w:tcW w:w="565" w:type="dxa"/>
            <w:tcBorders>
              <w:left w:val="single" w:sz="4" w:space="0" w:color="auto"/>
            </w:tcBorders>
            <w:vAlign w:val="center"/>
            <w:tcPrChange w:id="13534" w:author="Στάθης Καπ" w:date="2023-03-09T07:02:00Z">
              <w:tcPr>
                <w:tcW w:w="565" w:type="dxa"/>
                <w:tcBorders>
                  <w:left w:val="single" w:sz="4" w:space="0" w:color="auto"/>
                </w:tcBorders>
                <w:vAlign w:val="center"/>
              </w:tcPr>
            </w:tcPrChange>
          </w:tcPr>
          <w:p w14:paraId="518C8B6A" w14:textId="05101845" w:rsidR="00BD2E78" w:rsidRPr="007E0F91" w:rsidRDefault="00BD2E78" w:rsidP="00BD2E78">
            <w:pPr>
              <w:jc w:val="center"/>
              <w:rPr>
                <w:ins w:id="13535" w:author="Στάθης Καπ" w:date="2023-03-09T05:29:00Z"/>
                <w:sz w:val="16"/>
                <w:szCs w:val="16"/>
              </w:rPr>
            </w:pPr>
            <w:ins w:id="13536"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3537" w:author="Στάθης Καπ" w:date="2023-03-09T07:02:00Z">
              <w:tcPr>
                <w:tcW w:w="679" w:type="dxa"/>
                <w:tcBorders>
                  <w:right w:val="single" w:sz="4" w:space="0" w:color="auto"/>
                </w:tcBorders>
                <w:vAlign w:val="center"/>
              </w:tcPr>
            </w:tcPrChange>
          </w:tcPr>
          <w:p w14:paraId="17CD3521" w14:textId="22DE0E95" w:rsidR="00BD2E78" w:rsidRPr="007E0F91" w:rsidRDefault="00BD2E78" w:rsidP="00BD2E78">
            <w:pPr>
              <w:jc w:val="center"/>
              <w:rPr>
                <w:ins w:id="13538" w:author="Στάθης Καπ" w:date="2023-03-09T05:29:00Z"/>
                <w:sz w:val="16"/>
                <w:szCs w:val="16"/>
              </w:rPr>
            </w:pPr>
            <w:ins w:id="13539"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3540" w:author="Στάθης Καπ" w:date="2023-03-09T07:02:00Z">
              <w:tcPr>
                <w:tcW w:w="453" w:type="dxa"/>
                <w:tcBorders>
                  <w:left w:val="single" w:sz="4" w:space="0" w:color="auto"/>
                </w:tcBorders>
                <w:vAlign w:val="center"/>
              </w:tcPr>
            </w:tcPrChange>
          </w:tcPr>
          <w:p w14:paraId="367C01BD" w14:textId="6EC43BE4" w:rsidR="00BD2E78" w:rsidRPr="007E0F91" w:rsidRDefault="00BD2E78" w:rsidP="00BD2E78">
            <w:pPr>
              <w:jc w:val="center"/>
              <w:rPr>
                <w:ins w:id="13541" w:author="Στάθης Καπ" w:date="2023-03-09T05:29:00Z"/>
                <w:sz w:val="16"/>
                <w:szCs w:val="16"/>
              </w:rPr>
            </w:pPr>
            <w:ins w:id="13542" w:author="Στάθης Καπ" w:date="2023-03-09T07:02:00Z">
              <w:r>
                <w:rPr>
                  <w:rFonts w:ascii="Calibri" w:hAnsi="Calibri" w:cs="Calibri"/>
                  <w:color w:val="000000"/>
                  <w:sz w:val="16"/>
                  <w:szCs w:val="16"/>
                </w:rPr>
                <w:t>1018</w:t>
              </w:r>
            </w:ins>
          </w:p>
        </w:tc>
        <w:tc>
          <w:tcPr>
            <w:tcW w:w="708" w:type="dxa"/>
            <w:vAlign w:val="center"/>
            <w:tcPrChange w:id="13543" w:author="Στάθης Καπ" w:date="2023-03-09T07:02:00Z">
              <w:tcPr>
                <w:tcW w:w="708" w:type="dxa"/>
                <w:vAlign w:val="center"/>
              </w:tcPr>
            </w:tcPrChange>
          </w:tcPr>
          <w:p w14:paraId="4E5B85D4" w14:textId="534EAF0A" w:rsidR="00BD2E78" w:rsidRPr="007E0F91" w:rsidRDefault="00BD2E78" w:rsidP="00BD2E78">
            <w:pPr>
              <w:jc w:val="center"/>
              <w:rPr>
                <w:ins w:id="13544" w:author="Στάθης Καπ" w:date="2023-03-09T05:29:00Z"/>
                <w:sz w:val="16"/>
                <w:szCs w:val="16"/>
              </w:rPr>
            </w:pPr>
            <w:ins w:id="13545"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3546" w:author="Στάθης Καπ" w:date="2023-03-09T07:02:00Z">
              <w:tcPr>
                <w:tcW w:w="652" w:type="dxa"/>
                <w:vMerge/>
                <w:tcBorders>
                  <w:right w:val="single" w:sz="4" w:space="0" w:color="auto"/>
                </w:tcBorders>
                <w:vAlign w:val="center"/>
              </w:tcPr>
            </w:tcPrChange>
          </w:tcPr>
          <w:p w14:paraId="2829EB83" w14:textId="77777777" w:rsidR="00BD2E78" w:rsidRPr="007E0F91" w:rsidRDefault="00BD2E78" w:rsidP="00BD2E78">
            <w:pPr>
              <w:jc w:val="center"/>
              <w:rPr>
                <w:ins w:id="13547" w:author="Στάθης Καπ" w:date="2023-03-09T05:29:00Z"/>
                <w:sz w:val="16"/>
                <w:szCs w:val="16"/>
              </w:rPr>
            </w:pPr>
          </w:p>
        </w:tc>
        <w:tc>
          <w:tcPr>
            <w:tcW w:w="453" w:type="dxa"/>
            <w:tcBorders>
              <w:left w:val="single" w:sz="4" w:space="0" w:color="auto"/>
            </w:tcBorders>
            <w:vAlign w:val="center"/>
            <w:tcPrChange w:id="13548" w:author="Στάθης Καπ" w:date="2023-03-09T07:02:00Z">
              <w:tcPr>
                <w:tcW w:w="453" w:type="dxa"/>
                <w:tcBorders>
                  <w:left w:val="single" w:sz="4" w:space="0" w:color="auto"/>
                </w:tcBorders>
                <w:vAlign w:val="center"/>
              </w:tcPr>
            </w:tcPrChange>
          </w:tcPr>
          <w:p w14:paraId="6B3CBDBB" w14:textId="358A69F6" w:rsidR="00BD2E78" w:rsidRPr="007E0F91" w:rsidRDefault="00BD2E78" w:rsidP="00BD2E78">
            <w:pPr>
              <w:jc w:val="center"/>
              <w:rPr>
                <w:ins w:id="13549" w:author="Στάθης Καπ" w:date="2023-03-09T05:29:00Z"/>
                <w:sz w:val="16"/>
                <w:szCs w:val="16"/>
              </w:rPr>
            </w:pPr>
            <w:ins w:id="13550" w:author="Στάθης Καπ" w:date="2023-03-09T07:02:00Z">
              <w:r>
                <w:rPr>
                  <w:rFonts w:ascii="Calibri" w:hAnsi="Calibri" w:cs="Calibri"/>
                  <w:color w:val="000000"/>
                  <w:sz w:val="16"/>
                  <w:szCs w:val="16"/>
                </w:rPr>
                <w:t>870</w:t>
              </w:r>
            </w:ins>
          </w:p>
        </w:tc>
        <w:tc>
          <w:tcPr>
            <w:tcW w:w="454" w:type="dxa"/>
            <w:vAlign w:val="center"/>
            <w:tcPrChange w:id="13551" w:author="Στάθης Καπ" w:date="2023-03-09T07:02:00Z">
              <w:tcPr>
                <w:tcW w:w="454" w:type="dxa"/>
                <w:vAlign w:val="center"/>
              </w:tcPr>
            </w:tcPrChange>
          </w:tcPr>
          <w:p w14:paraId="1447912B" w14:textId="6A9170AD" w:rsidR="00BD2E78" w:rsidRPr="007E0F91" w:rsidRDefault="00BD2E78" w:rsidP="00BD2E78">
            <w:pPr>
              <w:jc w:val="center"/>
              <w:rPr>
                <w:ins w:id="13552" w:author="Στάθης Καπ" w:date="2023-03-09T05:29:00Z"/>
                <w:sz w:val="16"/>
                <w:szCs w:val="16"/>
              </w:rPr>
            </w:pPr>
            <w:ins w:id="13553" w:author="Στάθης Καπ" w:date="2023-03-09T07:02:00Z">
              <w:r>
                <w:rPr>
                  <w:rFonts w:ascii="Calibri" w:hAnsi="Calibri" w:cs="Calibri"/>
                  <w:color w:val="000000"/>
                  <w:sz w:val="16"/>
                  <w:szCs w:val="16"/>
                </w:rPr>
                <w:t>14.54</w:t>
              </w:r>
            </w:ins>
          </w:p>
        </w:tc>
        <w:tc>
          <w:tcPr>
            <w:tcW w:w="454" w:type="dxa"/>
            <w:vAlign w:val="center"/>
            <w:tcPrChange w:id="13554" w:author="Στάθης Καπ" w:date="2023-03-09T07:02:00Z">
              <w:tcPr>
                <w:tcW w:w="454" w:type="dxa"/>
                <w:vAlign w:val="center"/>
              </w:tcPr>
            </w:tcPrChange>
          </w:tcPr>
          <w:p w14:paraId="1898D732" w14:textId="5B672BB6" w:rsidR="00BD2E78" w:rsidRPr="007E0F91" w:rsidRDefault="00BD2E78" w:rsidP="00BD2E78">
            <w:pPr>
              <w:jc w:val="center"/>
              <w:rPr>
                <w:ins w:id="13555" w:author="Στάθης Καπ" w:date="2023-03-09T05:29:00Z"/>
                <w:sz w:val="16"/>
                <w:szCs w:val="16"/>
              </w:rPr>
            </w:pPr>
            <w:ins w:id="13556"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3557" w:author="Στάθης Καπ" w:date="2023-03-09T07:02:00Z">
              <w:tcPr>
                <w:tcW w:w="457" w:type="dxa"/>
                <w:tcBorders>
                  <w:right w:val="single" w:sz="4" w:space="0" w:color="auto"/>
                </w:tcBorders>
                <w:vAlign w:val="center"/>
              </w:tcPr>
            </w:tcPrChange>
          </w:tcPr>
          <w:p w14:paraId="3A8451F6" w14:textId="2004D5A9" w:rsidR="00BD2E78" w:rsidRPr="007E0F91" w:rsidRDefault="00BD2E78" w:rsidP="00BD2E78">
            <w:pPr>
              <w:jc w:val="center"/>
              <w:rPr>
                <w:ins w:id="13558" w:author="Στάθης Καπ" w:date="2023-03-09T05:29:00Z"/>
                <w:sz w:val="16"/>
                <w:szCs w:val="16"/>
              </w:rPr>
            </w:pPr>
            <w:ins w:id="13559"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3560" w:author="Στάθης Καπ" w:date="2023-03-09T07:02:00Z">
              <w:tcPr>
                <w:tcW w:w="453" w:type="dxa"/>
                <w:tcBorders>
                  <w:left w:val="single" w:sz="4" w:space="0" w:color="auto"/>
                </w:tcBorders>
                <w:vAlign w:val="center"/>
              </w:tcPr>
            </w:tcPrChange>
          </w:tcPr>
          <w:p w14:paraId="01491812" w14:textId="41ABB11C" w:rsidR="00BD2E78" w:rsidRPr="007E0F91" w:rsidRDefault="00BD2E78" w:rsidP="00BD2E78">
            <w:pPr>
              <w:jc w:val="center"/>
              <w:rPr>
                <w:ins w:id="13561" w:author="Στάθης Καπ" w:date="2023-03-09T05:29:00Z"/>
                <w:sz w:val="16"/>
                <w:szCs w:val="16"/>
              </w:rPr>
            </w:pPr>
            <w:ins w:id="13562" w:author="Στάθης Καπ" w:date="2023-03-09T07:02:00Z">
              <w:r>
                <w:rPr>
                  <w:rFonts w:ascii="Calibri" w:hAnsi="Calibri" w:cs="Calibri"/>
                  <w:color w:val="000000"/>
                  <w:sz w:val="16"/>
                  <w:szCs w:val="16"/>
                </w:rPr>
                <w:t>852</w:t>
              </w:r>
            </w:ins>
          </w:p>
        </w:tc>
        <w:tc>
          <w:tcPr>
            <w:tcW w:w="454" w:type="dxa"/>
            <w:vAlign w:val="center"/>
            <w:tcPrChange w:id="13563" w:author="Στάθης Καπ" w:date="2023-03-09T07:02:00Z">
              <w:tcPr>
                <w:tcW w:w="454" w:type="dxa"/>
                <w:vAlign w:val="center"/>
              </w:tcPr>
            </w:tcPrChange>
          </w:tcPr>
          <w:p w14:paraId="6C2D2BE0" w14:textId="5687B086" w:rsidR="00BD2E78" w:rsidRPr="007E0F91" w:rsidRDefault="00BD2E78" w:rsidP="00BD2E78">
            <w:pPr>
              <w:jc w:val="center"/>
              <w:rPr>
                <w:ins w:id="13564" w:author="Στάθης Καπ" w:date="2023-03-09T05:29:00Z"/>
                <w:sz w:val="16"/>
                <w:szCs w:val="16"/>
              </w:rPr>
            </w:pPr>
            <w:ins w:id="13565" w:author="Στάθης Καπ" w:date="2023-03-09T07:02:00Z">
              <w:r>
                <w:rPr>
                  <w:rFonts w:ascii="Calibri" w:hAnsi="Calibri" w:cs="Calibri"/>
                  <w:color w:val="000000"/>
                  <w:sz w:val="16"/>
                  <w:szCs w:val="16"/>
                </w:rPr>
                <w:t>16.31</w:t>
              </w:r>
            </w:ins>
          </w:p>
        </w:tc>
        <w:tc>
          <w:tcPr>
            <w:tcW w:w="454" w:type="dxa"/>
            <w:vAlign w:val="center"/>
            <w:tcPrChange w:id="13566" w:author="Στάθης Καπ" w:date="2023-03-09T07:02:00Z">
              <w:tcPr>
                <w:tcW w:w="454" w:type="dxa"/>
                <w:vAlign w:val="center"/>
              </w:tcPr>
            </w:tcPrChange>
          </w:tcPr>
          <w:p w14:paraId="1BF91934" w14:textId="464EECB7" w:rsidR="00BD2E78" w:rsidRPr="007E0F91" w:rsidRDefault="00BD2E78" w:rsidP="00BD2E78">
            <w:pPr>
              <w:jc w:val="center"/>
              <w:rPr>
                <w:ins w:id="13567" w:author="Στάθης Καπ" w:date="2023-03-09T05:29:00Z"/>
                <w:sz w:val="16"/>
                <w:szCs w:val="16"/>
              </w:rPr>
            </w:pPr>
            <w:ins w:id="13568"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3569" w:author="Στάθης Καπ" w:date="2023-03-09T07:02:00Z">
              <w:tcPr>
                <w:tcW w:w="454" w:type="dxa"/>
                <w:tcBorders>
                  <w:right w:val="single" w:sz="4" w:space="0" w:color="auto"/>
                </w:tcBorders>
                <w:vAlign w:val="center"/>
              </w:tcPr>
            </w:tcPrChange>
          </w:tcPr>
          <w:p w14:paraId="3E48A367" w14:textId="5CDBF1FC" w:rsidR="00BD2E78" w:rsidRPr="007E0F91" w:rsidRDefault="00BD2E78" w:rsidP="00BD2E78">
            <w:pPr>
              <w:jc w:val="center"/>
              <w:rPr>
                <w:ins w:id="13570" w:author="Στάθης Καπ" w:date="2023-03-09T05:29:00Z"/>
                <w:sz w:val="16"/>
                <w:szCs w:val="16"/>
              </w:rPr>
            </w:pPr>
            <w:ins w:id="13571"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3572" w:author="Στάθης Καπ" w:date="2023-03-09T07:02:00Z">
              <w:tcPr>
                <w:tcW w:w="453" w:type="dxa"/>
                <w:tcBorders>
                  <w:left w:val="single" w:sz="4" w:space="0" w:color="auto"/>
                </w:tcBorders>
                <w:vAlign w:val="center"/>
              </w:tcPr>
            </w:tcPrChange>
          </w:tcPr>
          <w:p w14:paraId="03B17326" w14:textId="1980BD18" w:rsidR="00BD2E78" w:rsidRPr="007E0F91" w:rsidRDefault="00BD2E78" w:rsidP="00BD2E78">
            <w:pPr>
              <w:jc w:val="center"/>
              <w:rPr>
                <w:ins w:id="13573" w:author="Στάθης Καπ" w:date="2023-03-09T05:29:00Z"/>
                <w:sz w:val="16"/>
                <w:szCs w:val="16"/>
              </w:rPr>
            </w:pPr>
            <w:ins w:id="13574" w:author="Στάθης Καπ" w:date="2023-03-09T07:02:00Z">
              <w:r>
                <w:rPr>
                  <w:rFonts w:ascii="Calibri" w:hAnsi="Calibri" w:cs="Calibri"/>
                  <w:color w:val="000000"/>
                  <w:sz w:val="16"/>
                  <w:szCs w:val="16"/>
                </w:rPr>
                <w:t>770</w:t>
              </w:r>
            </w:ins>
          </w:p>
        </w:tc>
        <w:tc>
          <w:tcPr>
            <w:tcW w:w="454" w:type="dxa"/>
            <w:vAlign w:val="center"/>
            <w:tcPrChange w:id="13575" w:author="Στάθης Καπ" w:date="2023-03-09T07:02:00Z">
              <w:tcPr>
                <w:tcW w:w="454" w:type="dxa"/>
                <w:vAlign w:val="center"/>
              </w:tcPr>
            </w:tcPrChange>
          </w:tcPr>
          <w:p w14:paraId="499B2C48" w14:textId="732CAB12" w:rsidR="00BD2E78" w:rsidRPr="007E0F91" w:rsidRDefault="00BD2E78" w:rsidP="00BD2E78">
            <w:pPr>
              <w:jc w:val="center"/>
              <w:rPr>
                <w:ins w:id="13576" w:author="Στάθης Καπ" w:date="2023-03-09T05:29:00Z"/>
                <w:sz w:val="16"/>
                <w:szCs w:val="16"/>
              </w:rPr>
            </w:pPr>
            <w:ins w:id="13577" w:author="Στάθης Καπ" w:date="2023-03-09T07:02:00Z">
              <w:r>
                <w:rPr>
                  <w:rFonts w:ascii="Calibri" w:hAnsi="Calibri" w:cs="Calibri"/>
                  <w:color w:val="000000"/>
                  <w:sz w:val="16"/>
                  <w:szCs w:val="16"/>
                </w:rPr>
                <w:t>24.36</w:t>
              </w:r>
            </w:ins>
          </w:p>
        </w:tc>
        <w:tc>
          <w:tcPr>
            <w:tcW w:w="454" w:type="dxa"/>
            <w:vAlign w:val="center"/>
            <w:tcPrChange w:id="13578" w:author="Στάθης Καπ" w:date="2023-03-09T07:02:00Z">
              <w:tcPr>
                <w:tcW w:w="454" w:type="dxa"/>
                <w:vAlign w:val="center"/>
              </w:tcPr>
            </w:tcPrChange>
          </w:tcPr>
          <w:p w14:paraId="60FE97D4" w14:textId="3F72509A" w:rsidR="00BD2E78" w:rsidRPr="007E0F91" w:rsidRDefault="00BD2E78" w:rsidP="00BD2E78">
            <w:pPr>
              <w:jc w:val="center"/>
              <w:rPr>
                <w:ins w:id="13579" w:author="Στάθης Καπ" w:date="2023-03-09T05:29:00Z"/>
                <w:sz w:val="16"/>
                <w:szCs w:val="16"/>
              </w:rPr>
            </w:pPr>
            <w:ins w:id="13580"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3581" w:author="Στάθης Καπ" w:date="2023-03-09T07:02:00Z">
              <w:tcPr>
                <w:tcW w:w="461" w:type="dxa"/>
                <w:tcBorders>
                  <w:right w:val="single" w:sz="4" w:space="0" w:color="auto"/>
                </w:tcBorders>
                <w:vAlign w:val="center"/>
              </w:tcPr>
            </w:tcPrChange>
          </w:tcPr>
          <w:p w14:paraId="22137968" w14:textId="1F8AF5EB" w:rsidR="00BD2E78" w:rsidRPr="007E0F91" w:rsidRDefault="00BD2E78" w:rsidP="00BD2E78">
            <w:pPr>
              <w:jc w:val="center"/>
              <w:rPr>
                <w:ins w:id="13582" w:author="Στάθης Καπ" w:date="2023-03-09T05:29:00Z"/>
                <w:sz w:val="16"/>
                <w:szCs w:val="16"/>
              </w:rPr>
            </w:pPr>
            <w:ins w:id="13583"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85" w:author="Στάθης Καπ" w:date="2023-03-09T05:29:00Z"/>
          <w:trPrChange w:id="1358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58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3588" w:author="Στάθης Καπ" w:date="2023-03-09T05:29:00Z"/>
                <w:sz w:val="16"/>
                <w:szCs w:val="16"/>
              </w:rPr>
            </w:pPr>
            <w:ins w:id="13589" w:author="Στάθης Καπ" w:date="2023-03-09T05:29:00Z">
              <w:r w:rsidRPr="007E0F91">
                <w:rPr>
                  <w:sz w:val="16"/>
                  <w:szCs w:val="16"/>
                </w:rPr>
                <w:t>pr06</w:t>
              </w:r>
            </w:ins>
          </w:p>
        </w:tc>
        <w:tc>
          <w:tcPr>
            <w:tcW w:w="565" w:type="dxa"/>
            <w:tcBorders>
              <w:left w:val="single" w:sz="4" w:space="0" w:color="auto"/>
            </w:tcBorders>
            <w:vAlign w:val="center"/>
            <w:tcPrChange w:id="13590" w:author="Στάθης Καπ" w:date="2023-03-09T07:02:00Z">
              <w:tcPr>
                <w:tcW w:w="565" w:type="dxa"/>
                <w:tcBorders>
                  <w:left w:val="single" w:sz="4" w:space="0" w:color="auto"/>
                </w:tcBorders>
                <w:vAlign w:val="center"/>
              </w:tcPr>
            </w:tcPrChange>
          </w:tcPr>
          <w:p w14:paraId="5778D3A9" w14:textId="4268C62C" w:rsidR="00BD2E78" w:rsidRPr="007E0F91" w:rsidRDefault="00BD2E78" w:rsidP="00BD2E78">
            <w:pPr>
              <w:jc w:val="center"/>
              <w:rPr>
                <w:ins w:id="13591" w:author="Στάθης Καπ" w:date="2023-03-09T05:29:00Z"/>
                <w:sz w:val="16"/>
                <w:szCs w:val="16"/>
              </w:rPr>
            </w:pPr>
            <w:ins w:id="13592"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3593" w:author="Στάθης Καπ" w:date="2023-03-09T07:02:00Z">
              <w:tcPr>
                <w:tcW w:w="679" w:type="dxa"/>
                <w:tcBorders>
                  <w:right w:val="single" w:sz="4" w:space="0" w:color="auto"/>
                </w:tcBorders>
                <w:vAlign w:val="center"/>
              </w:tcPr>
            </w:tcPrChange>
          </w:tcPr>
          <w:p w14:paraId="515CDB47" w14:textId="0A91090E" w:rsidR="00BD2E78" w:rsidRPr="007E0F91" w:rsidRDefault="00BD2E78" w:rsidP="00BD2E78">
            <w:pPr>
              <w:jc w:val="center"/>
              <w:rPr>
                <w:ins w:id="13594" w:author="Στάθης Καπ" w:date="2023-03-09T05:29:00Z"/>
                <w:sz w:val="16"/>
                <w:szCs w:val="16"/>
              </w:rPr>
            </w:pPr>
            <w:ins w:id="13595"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3596" w:author="Στάθης Καπ" w:date="2023-03-09T07:02:00Z">
              <w:tcPr>
                <w:tcW w:w="453" w:type="dxa"/>
                <w:tcBorders>
                  <w:left w:val="single" w:sz="4" w:space="0" w:color="auto"/>
                </w:tcBorders>
                <w:vAlign w:val="center"/>
              </w:tcPr>
            </w:tcPrChange>
          </w:tcPr>
          <w:p w14:paraId="7255074F" w14:textId="388350A8" w:rsidR="00BD2E78" w:rsidRPr="007E0F91" w:rsidRDefault="00BD2E78" w:rsidP="00BD2E78">
            <w:pPr>
              <w:jc w:val="center"/>
              <w:rPr>
                <w:ins w:id="13597" w:author="Στάθης Καπ" w:date="2023-03-09T05:29:00Z"/>
                <w:sz w:val="16"/>
                <w:szCs w:val="16"/>
              </w:rPr>
            </w:pPr>
            <w:ins w:id="13598" w:author="Στάθης Καπ" w:date="2023-03-09T07:02:00Z">
              <w:r>
                <w:rPr>
                  <w:rFonts w:ascii="Calibri" w:hAnsi="Calibri" w:cs="Calibri"/>
                  <w:color w:val="000000"/>
                  <w:sz w:val="16"/>
                  <w:szCs w:val="16"/>
                </w:rPr>
                <w:t>1009</w:t>
              </w:r>
            </w:ins>
          </w:p>
        </w:tc>
        <w:tc>
          <w:tcPr>
            <w:tcW w:w="708" w:type="dxa"/>
            <w:vAlign w:val="center"/>
            <w:tcPrChange w:id="13599" w:author="Στάθης Καπ" w:date="2023-03-09T07:02:00Z">
              <w:tcPr>
                <w:tcW w:w="708" w:type="dxa"/>
                <w:vAlign w:val="center"/>
              </w:tcPr>
            </w:tcPrChange>
          </w:tcPr>
          <w:p w14:paraId="43065DB5" w14:textId="1E5CB711" w:rsidR="00BD2E78" w:rsidRPr="007E0F91" w:rsidRDefault="00BD2E78" w:rsidP="00BD2E78">
            <w:pPr>
              <w:jc w:val="center"/>
              <w:rPr>
                <w:ins w:id="13600" w:author="Στάθης Καπ" w:date="2023-03-09T05:29:00Z"/>
                <w:sz w:val="16"/>
                <w:szCs w:val="16"/>
              </w:rPr>
            </w:pPr>
            <w:ins w:id="13601"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3602" w:author="Στάθης Καπ" w:date="2023-03-09T07:02:00Z">
              <w:tcPr>
                <w:tcW w:w="652" w:type="dxa"/>
                <w:vMerge/>
                <w:tcBorders>
                  <w:right w:val="single" w:sz="4" w:space="0" w:color="auto"/>
                </w:tcBorders>
                <w:vAlign w:val="center"/>
              </w:tcPr>
            </w:tcPrChange>
          </w:tcPr>
          <w:p w14:paraId="6645B3E8" w14:textId="77777777" w:rsidR="00BD2E78" w:rsidRPr="007E0F91" w:rsidRDefault="00BD2E78" w:rsidP="00BD2E78">
            <w:pPr>
              <w:jc w:val="center"/>
              <w:rPr>
                <w:ins w:id="13603" w:author="Στάθης Καπ" w:date="2023-03-09T05:29:00Z"/>
                <w:sz w:val="16"/>
                <w:szCs w:val="16"/>
              </w:rPr>
            </w:pPr>
          </w:p>
        </w:tc>
        <w:tc>
          <w:tcPr>
            <w:tcW w:w="453" w:type="dxa"/>
            <w:tcBorders>
              <w:left w:val="single" w:sz="4" w:space="0" w:color="auto"/>
            </w:tcBorders>
            <w:vAlign w:val="center"/>
            <w:tcPrChange w:id="13604" w:author="Στάθης Καπ" w:date="2023-03-09T07:02:00Z">
              <w:tcPr>
                <w:tcW w:w="453" w:type="dxa"/>
                <w:tcBorders>
                  <w:left w:val="single" w:sz="4" w:space="0" w:color="auto"/>
                </w:tcBorders>
                <w:vAlign w:val="center"/>
              </w:tcPr>
            </w:tcPrChange>
          </w:tcPr>
          <w:p w14:paraId="1B13AC3E" w14:textId="1CB4785A" w:rsidR="00BD2E78" w:rsidRPr="007E0F91" w:rsidRDefault="00BD2E78" w:rsidP="00BD2E78">
            <w:pPr>
              <w:jc w:val="center"/>
              <w:rPr>
                <w:ins w:id="13605" w:author="Στάθης Καπ" w:date="2023-03-09T05:29:00Z"/>
                <w:sz w:val="16"/>
                <w:szCs w:val="16"/>
              </w:rPr>
            </w:pPr>
            <w:ins w:id="13606" w:author="Στάθης Καπ" w:date="2023-03-09T07:02:00Z">
              <w:r>
                <w:rPr>
                  <w:rFonts w:ascii="Calibri" w:hAnsi="Calibri" w:cs="Calibri"/>
                  <w:color w:val="000000"/>
                  <w:sz w:val="16"/>
                  <w:szCs w:val="16"/>
                </w:rPr>
                <w:t>987</w:t>
              </w:r>
            </w:ins>
          </w:p>
        </w:tc>
        <w:tc>
          <w:tcPr>
            <w:tcW w:w="454" w:type="dxa"/>
            <w:vAlign w:val="center"/>
            <w:tcPrChange w:id="13607" w:author="Στάθης Καπ" w:date="2023-03-09T07:02:00Z">
              <w:tcPr>
                <w:tcW w:w="454" w:type="dxa"/>
                <w:vAlign w:val="center"/>
              </w:tcPr>
            </w:tcPrChange>
          </w:tcPr>
          <w:p w14:paraId="5CC37BA5" w14:textId="250F7103" w:rsidR="00BD2E78" w:rsidRPr="007E0F91" w:rsidRDefault="00BD2E78" w:rsidP="00BD2E78">
            <w:pPr>
              <w:jc w:val="center"/>
              <w:rPr>
                <w:ins w:id="13608" w:author="Στάθης Καπ" w:date="2023-03-09T05:29:00Z"/>
                <w:sz w:val="16"/>
                <w:szCs w:val="16"/>
              </w:rPr>
            </w:pPr>
            <w:ins w:id="13609" w:author="Στάθης Καπ" w:date="2023-03-09T07:02:00Z">
              <w:r>
                <w:rPr>
                  <w:rFonts w:ascii="Calibri" w:hAnsi="Calibri" w:cs="Calibri"/>
                  <w:color w:val="000000"/>
                  <w:sz w:val="16"/>
                  <w:szCs w:val="16"/>
                </w:rPr>
                <w:t>2.18</w:t>
              </w:r>
            </w:ins>
          </w:p>
        </w:tc>
        <w:tc>
          <w:tcPr>
            <w:tcW w:w="454" w:type="dxa"/>
            <w:vAlign w:val="center"/>
            <w:tcPrChange w:id="13610" w:author="Στάθης Καπ" w:date="2023-03-09T07:02:00Z">
              <w:tcPr>
                <w:tcW w:w="454" w:type="dxa"/>
                <w:vAlign w:val="center"/>
              </w:tcPr>
            </w:tcPrChange>
          </w:tcPr>
          <w:p w14:paraId="526B60D3" w14:textId="33B21579" w:rsidR="00BD2E78" w:rsidRPr="007E0F91" w:rsidRDefault="00BD2E78" w:rsidP="00BD2E78">
            <w:pPr>
              <w:jc w:val="center"/>
              <w:rPr>
                <w:ins w:id="13611" w:author="Στάθης Καπ" w:date="2023-03-09T05:29:00Z"/>
                <w:sz w:val="16"/>
                <w:szCs w:val="16"/>
              </w:rPr>
            </w:pPr>
            <w:ins w:id="13612"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3613" w:author="Στάθης Καπ" w:date="2023-03-09T07:02:00Z">
              <w:tcPr>
                <w:tcW w:w="457" w:type="dxa"/>
                <w:tcBorders>
                  <w:right w:val="single" w:sz="4" w:space="0" w:color="auto"/>
                </w:tcBorders>
                <w:vAlign w:val="center"/>
              </w:tcPr>
            </w:tcPrChange>
          </w:tcPr>
          <w:p w14:paraId="7C6E7077" w14:textId="51EEA377" w:rsidR="00BD2E78" w:rsidRPr="007E0F91" w:rsidRDefault="00BD2E78" w:rsidP="00BD2E78">
            <w:pPr>
              <w:jc w:val="center"/>
              <w:rPr>
                <w:ins w:id="13614" w:author="Στάθης Καπ" w:date="2023-03-09T05:29:00Z"/>
                <w:sz w:val="16"/>
                <w:szCs w:val="16"/>
              </w:rPr>
            </w:pPr>
            <w:ins w:id="13615"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3616" w:author="Στάθης Καπ" w:date="2023-03-09T07:02:00Z">
              <w:tcPr>
                <w:tcW w:w="453" w:type="dxa"/>
                <w:tcBorders>
                  <w:left w:val="single" w:sz="4" w:space="0" w:color="auto"/>
                </w:tcBorders>
                <w:vAlign w:val="center"/>
              </w:tcPr>
            </w:tcPrChange>
          </w:tcPr>
          <w:p w14:paraId="33DD8210" w14:textId="229F1551" w:rsidR="00BD2E78" w:rsidRPr="007E0F91" w:rsidRDefault="00BD2E78" w:rsidP="00BD2E78">
            <w:pPr>
              <w:jc w:val="center"/>
              <w:rPr>
                <w:ins w:id="13617" w:author="Στάθης Καπ" w:date="2023-03-09T05:29:00Z"/>
                <w:sz w:val="16"/>
                <w:szCs w:val="16"/>
              </w:rPr>
            </w:pPr>
            <w:ins w:id="13618" w:author="Στάθης Καπ" w:date="2023-03-09T07:02:00Z">
              <w:r>
                <w:rPr>
                  <w:rFonts w:ascii="Calibri" w:hAnsi="Calibri" w:cs="Calibri"/>
                  <w:color w:val="000000"/>
                  <w:sz w:val="16"/>
                  <w:szCs w:val="16"/>
                </w:rPr>
                <w:t>933</w:t>
              </w:r>
            </w:ins>
          </w:p>
        </w:tc>
        <w:tc>
          <w:tcPr>
            <w:tcW w:w="454" w:type="dxa"/>
            <w:vAlign w:val="center"/>
            <w:tcPrChange w:id="13619" w:author="Στάθης Καπ" w:date="2023-03-09T07:02:00Z">
              <w:tcPr>
                <w:tcW w:w="454" w:type="dxa"/>
                <w:vAlign w:val="center"/>
              </w:tcPr>
            </w:tcPrChange>
          </w:tcPr>
          <w:p w14:paraId="53D36AF7" w14:textId="72A34515" w:rsidR="00BD2E78" w:rsidRPr="007E0F91" w:rsidRDefault="00BD2E78" w:rsidP="00BD2E78">
            <w:pPr>
              <w:jc w:val="center"/>
              <w:rPr>
                <w:ins w:id="13620" w:author="Στάθης Καπ" w:date="2023-03-09T05:29:00Z"/>
                <w:sz w:val="16"/>
                <w:szCs w:val="16"/>
              </w:rPr>
            </w:pPr>
            <w:ins w:id="13621" w:author="Στάθης Καπ" w:date="2023-03-09T07:02:00Z">
              <w:r>
                <w:rPr>
                  <w:rFonts w:ascii="Calibri" w:hAnsi="Calibri" w:cs="Calibri"/>
                  <w:color w:val="000000"/>
                  <w:sz w:val="16"/>
                  <w:szCs w:val="16"/>
                </w:rPr>
                <w:t>7.53</w:t>
              </w:r>
            </w:ins>
          </w:p>
        </w:tc>
        <w:tc>
          <w:tcPr>
            <w:tcW w:w="454" w:type="dxa"/>
            <w:vAlign w:val="center"/>
            <w:tcPrChange w:id="13622" w:author="Στάθης Καπ" w:date="2023-03-09T07:02:00Z">
              <w:tcPr>
                <w:tcW w:w="454" w:type="dxa"/>
                <w:vAlign w:val="center"/>
              </w:tcPr>
            </w:tcPrChange>
          </w:tcPr>
          <w:p w14:paraId="70BB66AF" w14:textId="5BB8E5FD" w:rsidR="00BD2E78" w:rsidRPr="007E0F91" w:rsidRDefault="00BD2E78" w:rsidP="00BD2E78">
            <w:pPr>
              <w:jc w:val="center"/>
              <w:rPr>
                <w:ins w:id="13623" w:author="Στάθης Καπ" w:date="2023-03-09T05:29:00Z"/>
                <w:sz w:val="16"/>
                <w:szCs w:val="16"/>
              </w:rPr>
            </w:pPr>
            <w:ins w:id="13624"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3625" w:author="Στάθης Καπ" w:date="2023-03-09T07:02:00Z">
              <w:tcPr>
                <w:tcW w:w="454" w:type="dxa"/>
                <w:tcBorders>
                  <w:right w:val="single" w:sz="4" w:space="0" w:color="auto"/>
                </w:tcBorders>
                <w:vAlign w:val="center"/>
              </w:tcPr>
            </w:tcPrChange>
          </w:tcPr>
          <w:p w14:paraId="605F496C" w14:textId="5F5BFC3E" w:rsidR="00BD2E78" w:rsidRPr="007E0F91" w:rsidRDefault="00BD2E78" w:rsidP="00BD2E78">
            <w:pPr>
              <w:jc w:val="center"/>
              <w:rPr>
                <w:ins w:id="13626" w:author="Στάθης Καπ" w:date="2023-03-09T05:29:00Z"/>
                <w:sz w:val="16"/>
                <w:szCs w:val="16"/>
              </w:rPr>
            </w:pPr>
            <w:ins w:id="13627"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3628" w:author="Στάθης Καπ" w:date="2023-03-09T07:02:00Z">
              <w:tcPr>
                <w:tcW w:w="453" w:type="dxa"/>
                <w:tcBorders>
                  <w:left w:val="single" w:sz="4" w:space="0" w:color="auto"/>
                </w:tcBorders>
                <w:vAlign w:val="center"/>
              </w:tcPr>
            </w:tcPrChange>
          </w:tcPr>
          <w:p w14:paraId="4290AC32" w14:textId="077AD4B2" w:rsidR="00BD2E78" w:rsidRPr="007E0F91" w:rsidRDefault="00BD2E78" w:rsidP="00BD2E78">
            <w:pPr>
              <w:jc w:val="center"/>
              <w:rPr>
                <w:ins w:id="13629" w:author="Στάθης Καπ" w:date="2023-03-09T05:29:00Z"/>
                <w:sz w:val="16"/>
                <w:szCs w:val="16"/>
              </w:rPr>
            </w:pPr>
            <w:ins w:id="13630" w:author="Στάθης Καπ" w:date="2023-03-09T07:02:00Z">
              <w:r>
                <w:rPr>
                  <w:rFonts w:ascii="Calibri" w:hAnsi="Calibri" w:cs="Calibri"/>
                  <w:color w:val="000000"/>
                  <w:sz w:val="16"/>
                  <w:szCs w:val="16"/>
                </w:rPr>
                <w:t>943</w:t>
              </w:r>
            </w:ins>
          </w:p>
        </w:tc>
        <w:tc>
          <w:tcPr>
            <w:tcW w:w="454" w:type="dxa"/>
            <w:vAlign w:val="center"/>
            <w:tcPrChange w:id="13631" w:author="Στάθης Καπ" w:date="2023-03-09T07:02:00Z">
              <w:tcPr>
                <w:tcW w:w="454" w:type="dxa"/>
                <w:vAlign w:val="center"/>
              </w:tcPr>
            </w:tcPrChange>
          </w:tcPr>
          <w:p w14:paraId="432ACC96" w14:textId="08B4805A" w:rsidR="00BD2E78" w:rsidRPr="007E0F91" w:rsidRDefault="00BD2E78" w:rsidP="00BD2E78">
            <w:pPr>
              <w:jc w:val="center"/>
              <w:rPr>
                <w:ins w:id="13632" w:author="Στάθης Καπ" w:date="2023-03-09T05:29:00Z"/>
                <w:sz w:val="16"/>
                <w:szCs w:val="16"/>
              </w:rPr>
            </w:pPr>
            <w:ins w:id="13633" w:author="Στάθης Καπ" w:date="2023-03-09T07:02:00Z">
              <w:r>
                <w:rPr>
                  <w:rFonts w:ascii="Calibri" w:hAnsi="Calibri" w:cs="Calibri"/>
                  <w:color w:val="000000"/>
                  <w:sz w:val="16"/>
                  <w:szCs w:val="16"/>
                </w:rPr>
                <w:t>6.54</w:t>
              </w:r>
            </w:ins>
          </w:p>
        </w:tc>
        <w:tc>
          <w:tcPr>
            <w:tcW w:w="454" w:type="dxa"/>
            <w:vAlign w:val="center"/>
            <w:tcPrChange w:id="13634" w:author="Στάθης Καπ" w:date="2023-03-09T07:02:00Z">
              <w:tcPr>
                <w:tcW w:w="454" w:type="dxa"/>
                <w:vAlign w:val="center"/>
              </w:tcPr>
            </w:tcPrChange>
          </w:tcPr>
          <w:p w14:paraId="5BF768D6" w14:textId="6E84FE70" w:rsidR="00BD2E78" w:rsidRPr="007E0F91" w:rsidRDefault="00BD2E78" w:rsidP="00BD2E78">
            <w:pPr>
              <w:jc w:val="center"/>
              <w:rPr>
                <w:ins w:id="13635" w:author="Στάθης Καπ" w:date="2023-03-09T05:29:00Z"/>
                <w:sz w:val="16"/>
                <w:szCs w:val="16"/>
              </w:rPr>
            </w:pPr>
            <w:ins w:id="13636"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3637" w:author="Στάθης Καπ" w:date="2023-03-09T07:02:00Z">
              <w:tcPr>
                <w:tcW w:w="461" w:type="dxa"/>
                <w:tcBorders>
                  <w:right w:val="single" w:sz="4" w:space="0" w:color="auto"/>
                </w:tcBorders>
                <w:vAlign w:val="center"/>
              </w:tcPr>
            </w:tcPrChange>
          </w:tcPr>
          <w:p w14:paraId="3D7DCB7C" w14:textId="7F220D76" w:rsidR="00BD2E78" w:rsidRPr="007E0F91" w:rsidRDefault="00BD2E78" w:rsidP="00BD2E78">
            <w:pPr>
              <w:jc w:val="center"/>
              <w:rPr>
                <w:ins w:id="13638" w:author="Στάθης Καπ" w:date="2023-03-09T05:29:00Z"/>
                <w:sz w:val="16"/>
                <w:szCs w:val="16"/>
              </w:rPr>
            </w:pPr>
            <w:ins w:id="13639"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4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41" w:author="Στάθης Καπ" w:date="2023-03-09T05:29:00Z"/>
          <w:trPrChange w:id="1364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64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3644" w:author="Στάθης Καπ" w:date="2023-03-09T05:29:00Z"/>
                <w:sz w:val="16"/>
                <w:szCs w:val="16"/>
              </w:rPr>
            </w:pPr>
            <w:ins w:id="13645" w:author="Στάθης Καπ" w:date="2023-03-09T05:29:00Z">
              <w:r w:rsidRPr="007E0F91">
                <w:rPr>
                  <w:sz w:val="16"/>
                  <w:szCs w:val="16"/>
                </w:rPr>
                <w:t>pr07</w:t>
              </w:r>
            </w:ins>
          </w:p>
        </w:tc>
        <w:tc>
          <w:tcPr>
            <w:tcW w:w="565" w:type="dxa"/>
            <w:tcBorders>
              <w:left w:val="single" w:sz="4" w:space="0" w:color="auto"/>
            </w:tcBorders>
            <w:vAlign w:val="center"/>
            <w:tcPrChange w:id="13646" w:author="Στάθης Καπ" w:date="2023-03-09T07:02:00Z">
              <w:tcPr>
                <w:tcW w:w="565" w:type="dxa"/>
                <w:tcBorders>
                  <w:left w:val="single" w:sz="4" w:space="0" w:color="auto"/>
                </w:tcBorders>
                <w:vAlign w:val="center"/>
              </w:tcPr>
            </w:tcPrChange>
          </w:tcPr>
          <w:p w14:paraId="59D51631" w14:textId="2D72B60B" w:rsidR="00BD2E78" w:rsidRPr="007E0F91" w:rsidRDefault="00BD2E78" w:rsidP="00BD2E78">
            <w:pPr>
              <w:jc w:val="center"/>
              <w:rPr>
                <w:ins w:id="13647" w:author="Στάθης Καπ" w:date="2023-03-09T05:29:00Z"/>
                <w:sz w:val="16"/>
                <w:szCs w:val="16"/>
              </w:rPr>
            </w:pPr>
            <w:ins w:id="13648"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3649" w:author="Στάθης Καπ" w:date="2023-03-09T07:02:00Z">
              <w:tcPr>
                <w:tcW w:w="679" w:type="dxa"/>
                <w:tcBorders>
                  <w:right w:val="single" w:sz="4" w:space="0" w:color="auto"/>
                </w:tcBorders>
                <w:vAlign w:val="center"/>
              </w:tcPr>
            </w:tcPrChange>
          </w:tcPr>
          <w:p w14:paraId="5EC13D0D" w14:textId="3DF6A0B8" w:rsidR="00BD2E78" w:rsidRPr="007E0F91" w:rsidRDefault="00BD2E78" w:rsidP="00BD2E78">
            <w:pPr>
              <w:jc w:val="center"/>
              <w:rPr>
                <w:ins w:id="13650" w:author="Στάθης Καπ" w:date="2023-03-09T05:29:00Z"/>
                <w:sz w:val="16"/>
                <w:szCs w:val="16"/>
              </w:rPr>
            </w:pPr>
            <w:ins w:id="13651"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3652" w:author="Στάθης Καπ" w:date="2023-03-09T07:02:00Z">
              <w:tcPr>
                <w:tcW w:w="453" w:type="dxa"/>
                <w:tcBorders>
                  <w:left w:val="single" w:sz="4" w:space="0" w:color="auto"/>
                </w:tcBorders>
                <w:vAlign w:val="center"/>
              </w:tcPr>
            </w:tcPrChange>
          </w:tcPr>
          <w:p w14:paraId="3650011A" w14:textId="12CA50F3" w:rsidR="00BD2E78" w:rsidRPr="007E0F91" w:rsidRDefault="00BD2E78" w:rsidP="00BD2E78">
            <w:pPr>
              <w:jc w:val="center"/>
              <w:rPr>
                <w:ins w:id="13653" w:author="Στάθης Καπ" w:date="2023-03-09T05:29:00Z"/>
                <w:sz w:val="16"/>
                <w:szCs w:val="16"/>
              </w:rPr>
            </w:pPr>
            <w:ins w:id="13654" w:author="Στάθης Καπ" w:date="2023-03-09T07:02:00Z">
              <w:r>
                <w:rPr>
                  <w:rFonts w:ascii="Calibri" w:hAnsi="Calibri" w:cs="Calibri"/>
                  <w:color w:val="000000"/>
                  <w:sz w:val="16"/>
                  <w:szCs w:val="16"/>
                </w:rPr>
                <w:t>541</w:t>
              </w:r>
            </w:ins>
          </w:p>
        </w:tc>
        <w:tc>
          <w:tcPr>
            <w:tcW w:w="708" w:type="dxa"/>
            <w:vAlign w:val="center"/>
            <w:tcPrChange w:id="13655" w:author="Στάθης Καπ" w:date="2023-03-09T07:02:00Z">
              <w:tcPr>
                <w:tcW w:w="708" w:type="dxa"/>
                <w:vAlign w:val="center"/>
              </w:tcPr>
            </w:tcPrChange>
          </w:tcPr>
          <w:p w14:paraId="36471312" w14:textId="147A33D0" w:rsidR="00BD2E78" w:rsidRPr="007E0F91" w:rsidRDefault="00BD2E78" w:rsidP="00BD2E78">
            <w:pPr>
              <w:jc w:val="center"/>
              <w:rPr>
                <w:ins w:id="13656" w:author="Στάθης Καπ" w:date="2023-03-09T05:29:00Z"/>
                <w:sz w:val="16"/>
                <w:szCs w:val="16"/>
              </w:rPr>
            </w:pPr>
            <w:ins w:id="13657"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3658" w:author="Στάθης Καπ" w:date="2023-03-09T07:02:00Z">
              <w:tcPr>
                <w:tcW w:w="652" w:type="dxa"/>
                <w:vMerge/>
                <w:tcBorders>
                  <w:right w:val="single" w:sz="4" w:space="0" w:color="auto"/>
                </w:tcBorders>
                <w:vAlign w:val="center"/>
              </w:tcPr>
            </w:tcPrChange>
          </w:tcPr>
          <w:p w14:paraId="5FB35E19" w14:textId="77777777" w:rsidR="00BD2E78" w:rsidRPr="007E0F91" w:rsidRDefault="00BD2E78" w:rsidP="00BD2E78">
            <w:pPr>
              <w:jc w:val="center"/>
              <w:rPr>
                <w:ins w:id="13659" w:author="Στάθης Καπ" w:date="2023-03-09T05:29:00Z"/>
                <w:sz w:val="16"/>
                <w:szCs w:val="16"/>
              </w:rPr>
            </w:pPr>
          </w:p>
        </w:tc>
        <w:tc>
          <w:tcPr>
            <w:tcW w:w="453" w:type="dxa"/>
            <w:tcBorders>
              <w:left w:val="single" w:sz="4" w:space="0" w:color="auto"/>
            </w:tcBorders>
            <w:vAlign w:val="center"/>
            <w:tcPrChange w:id="13660" w:author="Στάθης Καπ" w:date="2023-03-09T07:02:00Z">
              <w:tcPr>
                <w:tcW w:w="453" w:type="dxa"/>
                <w:tcBorders>
                  <w:left w:val="single" w:sz="4" w:space="0" w:color="auto"/>
                </w:tcBorders>
                <w:vAlign w:val="center"/>
              </w:tcPr>
            </w:tcPrChange>
          </w:tcPr>
          <w:p w14:paraId="7F2DC6A3" w14:textId="0BD76B05" w:rsidR="00BD2E78" w:rsidRPr="007E0F91" w:rsidRDefault="00BD2E78" w:rsidP="00BD2E78">
            <w:pPr>
              <w:jc w:val="center"/>
              <w:rPr>
                <w:ins w:id="13661" w:author="Στάθης Καπ" w:date="2023-03-09T05:29:00Z"/>
                <w:sz w:val="16"/>
                <w:szCs w:val="16"/>
              </w:rPr>
            </w:pPr>
            <w:ins w:id="13662" w:author="Στάθης Καπ" w:date="2023-03-09T07:02:00Z">
              <w:r>
                <w:rPr>
                  <w:rFonts w:ascii="Calibri" w:hAnsi="Calibri" w:cs="Calibri"/>
                  <w:color w:val="000000"/>
                  <w:sz w:val="16"/>
                  <w:szCs w:val="16"/>
                </w:rPr>
                <w:t>498</w:t>
              </w:r>
            </w:ins>
          </w:p>
        </w:tc>
        <w:tc>
          <w:tcPr>
            <w:tcW w:w="454" w:type="dxa"/>
            <w:vAlign w:val="center"/>
            <w:tcPrChange w:id="13663" w:author="Στάθης Καπ" w:date="2023-03-09T07:02:00Z">
              <w:tcPr>
                <w:tcW w:w="454" w:type="dxa"/>
                <w:vAlign w:val="center"/>
              </w:tcPr>
            </w:tcPrChange>
          </w:tcPr>
          <w:p w14:paraId="1A2A4817" w14:textId="17D8C84F" w:rsidR="00BD2E78" w:rsidRPr="007E0F91" w:rsidRDefault="00BD2E78" w:rsidP="00BD2E78">
            <w:pPr>
              <w:jc w:val="center"/>
              <w:rPr>
                <w:ins w:id="13664" w:author="Στάθης Καπ" w:date="2023-03-09T05:29:00Z"/>
                <w:sz w:val="16"/>
                <w:szCs w:val="16"/>
              </w:rPr>
            </w:pPr>
            <w:ins w:id="13665" w:author="Στάθης Καπ" w:date="2023-03-09T07:02:00Z">
              <w:r>
                <w:rPr>
                  <w:rFonts w:ascii="Calibri" w:hAnsi="Calibri" w:cs="Calibri"/>
                  <w:color w:val="000000"/>
                  <w:sz w:val="16"/>
                  <w:szCs w:val="16"/>
                </w:rPr>
                <w:t>7.95</w:t>
              </w:r>
            </w:ins>
          </w:p>
        </w:tc>
        <w:tc>
          <w:tcPr>
            <w:tcW w:w="454" w:type="dxa"/>
            <w:vAlign w:val="center"/>
            <w:tcPrChange w:id="13666" w:author="Στάθης Καπ" w:date="2023-03-09T07:02:00Z">
              <w:tcPr>
                <w:tcW w:w="454" w:type="dxa"/>
                <w:vAlign w:val="center"/>
              </w:tcPr>
            </w:tcPrChange>
          </w:tcPr>
          <w:p w14:paraId="631C4AFB" w14:textId="18C626F0" w:rsidR="00BD2E78" w:rsidRPr="007E0F91" w:rsidRDefault="00BD2E78" w:rsidP="00BD2E78">
            <w:pPr>
              <w:jc w:val="center"/>
              <w:rPr>
                <w:ins w:id="13667" w:author="Στάθης Καπ" w:date="2023-03-09T05:29:00Z"/>
                <w:sz w:val="16"/>
                <w:szCs w:val="16"/>
              </w:rPr>
            </w:pPr>
            <w:ins w:id="13668"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3669" w:author="Στάθης Καπ" w:date="2023-03-09T07:02:00Z">
              <w:tcPr>
                <w:tcW w:w="457" w:type="dxa"/>
                <w:tcBorders>
                  <w:right w:val="single" w:sz="4" w:space="0" w:color="auto"/>
                </w:tcBorders>
                <w:vAlign w:val="center"/>
              </w:tcPr>
            </w:tcPrChange>
          </w:tcPr>
          <w:p w14:paraId="4F757AF7" w14:textId="04D08E19" w:rsidR="00BD2E78" w:rsidRPr="007E0F91" w:rsidRDefault="00BD2E78" w:rsidP="00BD2E78">
            <w:pPr>
              <w:jc w:val="center"/>
              <w:rPr>
                <w:ins w:id="13670" w:author="Στάθης Καπ" w:date="2023-03-09T05:29:00Z"/>
                <w:sz w:val="16"/>
                <w:szCs w:val="16"/>
              </w:rPr>
            </w:pPr>
            <w:ins w:id="13671"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3672" w:author="Στάθης Καπ" w:date="2023-03-09T07:02:00Z">
              <w:tcPr>
                <w:tcW w:w="453" w:type="dxa"/>
                <w:tcBorders>
                  <w:left w:val="single" w:sz="4" w:space="0" w:color="auto"/>
                </w:tcBorders>
                <w:vAlign w:val="center"/>
              </w:tcPr>
            </w:tcPrChange>
          </w:tcPr>
          <w:p w14:paraId="68FB3244" w14:textId="12191915" w:rsidR="00BD2E78" w:rsidRPr="007E0F91" w:rsidRDefault="00BD2E78" w:rsidP="00BD2E78">
            <w:pPr>
              <w:jc w:val="center"/>
              <w:rPr>
                <w:ins w:id="13673" w:author="Στάθης Καπ" w:date="2023-03-09T05:29:00Z"/>
                <w:sz w:val="16"/>
                <w:szCs w:val="16"/>
              </w:rPr>
            </w:pPr>
            <w:ins w:id="13674" w:author="Στάθης Καπ" w:date="2023-03-09T07:02:00Z">
              <w:r>
                <w:rPr>
                  <w:rFonts w:ascii="Calibri" w:hAnsi="Calibri" w:cs="Calibri"/>
                  <w:color w:val="000000"/>
                  <w:sz w:val="16"/>
                  <w:szCs w:val="16"/>
                </w:rPr>
                <w:t>444</w:t>
              </w:r>
            </w:ins>
          </w:p>
        </w:tc>
        <w:tc>
          <w:tcPr>
            <w:tcW w:w="454" w:type="dxa"/>
            <w:vAlign w:val="center"/>
            <w:tcPrChange w:id="13675" w:author="Στάθης Καπ" w:date="2023-03-09T07:02:00Z">
              <w:tcPr>
                <w:tcW w:w="454" w:type="dxa"/>
                <w:vAlign w:val="center"/>
              </w:tcPr>
            </w:tcPrChange>
          </w:tcPr>
          <w:p w14:paraId="07C4410F" w14:textId="3103D305" w:rsidR="00BD2E78" w:rsidRPr="007E0F91" w:rsidRDefault="00BD2E78" w:rsidP="00BD2E78">
            <w:pPr>
              <w:jc w:val="center"/>
              <w:rPr>
                <w:ins w:id="13676" w:author="Στάθης Καπ" w:date="2023-03-09T05:29:00Z"/>
                <w:sz w:val="16"/>
                <w:szCs w:val="16"/>
              </w:rPr>
            </w:pPr>
            <w:ins w:id="13677" w:author="Στάθης Καπ" w:date="2023-03-09T07:02:00Z">
              <w:r>
                <w:rPr>
                  <w:rFonts w:ascii="Calibri" w:hAnsi="Calibri" w:cs="Calibri"/>
                  <w:color w:val="000000"/>
                  <w:sz w:val="16"/>
                  <w:szCs w:val="16"/>
                </w:rPr>
                <w:t>17.93</w:t>
              </w:r>
            </w:ins>
          </w:p>
        </w:tc>
        <w:tc>
          <w:tcPr>
            <w:tcW w:w="454" w:type="dxa"/>
            <w:vAlign w:val="center"/>
            <w:tcPrChange w:id="13678" w:author="Στάθης Καπ" w:date="2023-03-09T07:02:00Z">
              <w:tcPr>
                <w:tcW w:w="454" w:type="dxa"/>
                <w:vAlign w:val="center"/>
              </w:tcPr>
            </w:tcPrChange>
          </w:tcPr>
          <w:p w14:paraId="0F009493" w14:textId="2FB99D06" w:rsidR="00BD2E78" w:rsidRPr="007E0F91" w:rsidRDefault="00BD2E78" w:rsidP="00BD2E78">
            <w:pPr>
              <w:jc w:val="center"/>
              <w:rPr>
                <w:ins w:id="13679" w:author="Στάθης Καπ" w:date="2023-03-09T05:29:00Z"/>
                <w:sz w:val="16"/>
                <w:szCs w:val="16"/>
              </w:rPr>
            </w:pPr>
            <w:ins w:id="13680"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3681" w:author="Στάθης Καπ" w:date="2023-03-09T07:02:00Z">
              <w:tcPr>
                <w:tcW w:w="454" w:type="dxa"/>
                <w:tcBorders>
                  <w:right w:val="single" w:sz="4" w:space="0" w:color="auto"/>
                </w:tcBorders>
                <w:vAlign w:val="center"/>
              </w:tcPr>
            </w:tcPrChange>
          </w:tcPr>
          <w:p w14:paraId="245080C1" w14:textId="7EC9B96E" w:rsidR="00BD2E78" w:rsidRPr="007E0F91" w:rsidRDefault="00BD2E78" w:rsidP="00BD2E78">
            <w:pPr>
              <w:jc w:val="center"/>
              <w:rPr>
                <w:ins w:id="13682" w:author="Στάθης Καπ" w:date="2023-03-09T05:29:00Z"/>
                <w:sz w:val="16"/>
                <w:szCs w:val="16"/>
              </w:rPr>
            </w:pPr>
            <w:ins w:id="13683"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3684" w:author="Στάθης Καπ" w:date="2023-03-09T07:02:00Z">
              <w:tcPr>
                <w:tcW w:w="453" w:type="dxa"/>
                <w:tcBorders>
                  <w:left w:val="single" w:sz="4" w:space="0" w:color="auto"/>
                </w:tcBorders>
                <w:vAlign w:val="center"/>
              </w:tcPr>
            </w:tcPrChange>
          </w:tcPr>
          <w:p w14:paraId="3F682C2D" w14:textId="563109B1" w:rsidR="00BD2E78" w:rsidRPr="007E0F91" w:rsidRDefault="00BD2E78" w:rsidP="00BD2E78">
            <w:pPr>
              <w:jc w:val="center"/>
              <w:rPr>
                <w:ins w:id="13685" w:author="Στάθης Καπ" w:date="2023-03-09T05:29:00Z"/>
                <w:sz w:val="16"/>
                <w:szCs w:val="16"/>
              </w:rPr>
            </w:pPr>
            <w:ins w:id="13686" w:author="Στάθης Καπ" w:date="2023-03-09T07:02:00Z">
              <w:r>
                <w:rPr>
                  <w:rFonts w:ascii="Calibri" w:hAnsi="Calibri" w:cs="Calibri"/>
                  <w:color w:val="000000"/>
                  <w:sz w:val="16"/>
                  <w:szCs w:val="16"/>
                </w:rPr>
                <w:t>517</w:t>
              </w:r>
            </w:ins>
          </w:p>
        </w:tc>
        <w:tc>
          <w:tcPr>
            <w:tcW w:w="454" w:type="dxa"/>
            <w:vAlign w:val="center"/>
            <w:tcPrChange w:id="13687" w:author="Στάθης Καπ" w:date="2023-03-09T07:02:00Z">
              <w:tcPr>
                <w:tcW w:w="454" w:type="dxa"/>
                <w:vAlign w:val="center"/>
              </w:tcPr>
            </w:tcPrChange>
          </w:tcPr>
          <w:p w14:paraId="1A739FCE" w14:textId="67F045CF" w:rsidR="00BD2E78" w:rsidRPr="007E0F91" w:rsidRDefault="00BD2E78" w:rsidP="00BD2E78">
            <w:pPr>
              <w:jc w:val="center"/>
              <w:rPr>
                <w:ins w:id="13688" w:author="Στάθης Καπ" w:date="2023-03-09T05:29:00Z"/>
                <w:sz w:val="16"/>
                <w:szCs w:val="16"/>
              </w:rPr>
            </w:pPr>
            <w:ins w:id="13689" w:author="Στάθης Καπ" w:date="2023-03-09T07:02:00Z">
              <w:r>
                <w:rPr>
                  <w:rFonts w:ascii="Calibri" w:hAnsi="Calibri" w:cs="Calibri"/>
                  <w:color w:val="000000"/>
                  <w:sz w:val="16"/>
                  <w:szCs w:val="16"/>
                </w:rPr>
                <w:t>4.44</w:t>
              </w:r>
            </w:ins>
          </w:p>
        </w:tc>
        <w:tc>
          <w:tcPr>
            <w:tcW w:w="454" w:type="dxa"/>
            <w:vAlign w:val="center"/>
            <w:tcPrChange w:id="13690" w:author="Στάθης Καπ" w:date="2023-03-09T07:02:00Z">
              <w:tcPr>
                <w:tcW w:w="454" w:type="dxa"/>
                <w:vAlign w:val="center"/>
              </w:tcPr>
            </w:tcPrChange>
          </w:tcPr>
          <w:p w14:paraId="60C65310" w14:textId="78DA4857" w:rsidR="00BD2E78" w:rsidRPr="007E0F91" w:rsidRDefault="00BD2E78" w:rsidP="00BD2E78">
            <w:pPr>
              <w:jc w:val="center"/>
              <w:rPr>
                <w:ins w:id="13691" w:author="Στάθης Καπ" w:date="2023-03-09T05:29:00Z"/>
                <w:sz w:val="16"/>
                <w:szCs w:val="16"/>
              </w:rPr>
            </w:pPr>
            <w:ins w:id="13692"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3693" w:author="Στάθης Καπ" w:date="2023-03-09T07:02:00Z">
              <w:tcPr>
                <w:tcW w:w="461" w:type="dxa"/>
                <w:tcBorders>
                  <w:right w:val="single" w:sz="4" w:space="0" w:color="auto"/>
                </w:tcBorders>
                <w:vAlign w:val="center"/>
              </w:tcPr>
            </w:tcPrChange>
          </w:tcPr>
          <w:p w14:paraId="336D739D" w14:textId="69163B9F" w:rsidR="00BD2E78" w:rsidRPr="007E0F91" w:rsidRDefault="00BD2E78" w:rsidP="00BD2E78">
            <w:pPr>
              <w:jc w:val="center"/>
              <w:rPr>
                <w:ins w:id="13694" w:author="Στάθης Καπ" w:date="2023-03-09T05:29:00Z"/>
                <w:sz w:val="16"/>
                <w:szCs w:val="16"/>
              </w:rPr>
            </w:pPr>
            <w:ins w:id="13695"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9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97" w:author="Στάθης Καπ" w:date="2023-03-09T05:29:00Z"/>
          <w:trPrChange w:id="1369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69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3700" w:author="Στάθης Καπ" w:date="2023-03-09T05:29:00Z"/>
                <w:sz w:val="16"/>
                <w:szCs w:val="16"/>
              </w:rPr>
            </w:pPr>
            <w:ins w:id="13701" w:author="Στάθης Καπ" w:date="2023-03-09T05:29:00Z">
              <w:r w:rsidRPr="007E0F91">
                <w:rPr>
                  <w:sz w:val="16"/>
                  <w:szCs w:val="16"/>
                </w:rPr>
                <w:t>pr08</w:t>
              </w:r>
            </w:ins>
          </w:p>
        </w:tc>
        <w:tc>
          <w:tcPr>
            <w:tcW w:w="565" w:type="dxa"/>
            <w:tcBorders>
              <w:left w:val="single" w:sz="4" w:space="0" w:color="auto"/>
            </w:tcBorders>
            <w:vAlign w:val="center"/>
            <w:tcPrChange w:id="13702" w:author="Στάθης Καπ" w:date="2023-03-09T07:02:00Z">
              <w:tcPr>
                <w:tcW w:w="565" w:type="dxa"/>
                <w:tcBorders>
                  <w:left w:val="single" w:sz="4" w:space="0" w:color="auto"/>
                </w:tcBorders>
                <w:vAlign w:val="center"/>
              </w:tcPr>
            </w:tcPrChange>
          </w:tcPr>
          <w:p w14:paraId="79B9E7F0" w14:textId="5D866AD1" w:rsidR="00BD2E78" w:rsidRPr="007E0F91" w:rsidRDefault="00BD2E78" w:rsidP="00BD2E78">
            <w:pPr>
              <w:jc w:val="center"/>
              <w:rPr>
                <w:ins w:id="13703" w:author="Στάθης Καπ" w:date="2023-03-09T05:29:00Z"/>
                <w:sz w:val="16"/>
                <w:szCs w:val="16"/>
              </w:rPr>
            </w:pPr>
            <w:ins w:id="13704"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3705" w:author="Στάθης Καπ" w:date="2023-03-09T07:02:00Z">
              <w:tcPr>
                <w:tcW w:w="679" w:type="dxa"/>
                <w:tcBorders>
                  <w:right w:val="single" w:sz="4" w:space="0" w:color="auto"/>
                </w:tcBorders>
                <w:vAlign w:val="center"/>
              </w:tcPr>
            </w:tcPrChange>
          </w:tcPr>
          <w:p w14:paraId="6C03D8DF" w14:textId="4DC41770" w:rsidR="00BD2E78" w:rsidRPr="007E0F91" w:rsidRDefault="00BD2E78" w:rsidP="00BD2E78">
            <w:pPr>
              <w:jc w:val="center"/>
              <w:rPr>
                <w:ins w:id="13706" w:author="Στάθης Καπ" w:date="2023-03-09T05:29:00Z"/>
                <w:sz w:val="16"/>
                <w:szCs w:val="16"/>
              </w:rPr>
            </w:pPr>
            <w:ins w:id="13707"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3708" w:author="Στάθης Καπ" w:date="2023-03-09T07:02:00Z">
              <w:tcPr>
                <w:tcW w:w="453" w:type="dxa"/>
                <w:tcBorders>
                  <w:left w:val="single" w:sz="4" w:space="0" w:color="auto"/>
                </w:tcBorders>
                <w:vAlign w:val="center"/>
              </w:tcPr>
            </w:tcPrChange>
          </w:tcPr>
          <w:p w14:paraId="6AA3D86C" w14:textId="586BEF82" w:rsidR="00BD2E78" w:rsidRPr="007E0F91" w:rsidRDefault="00BD2E78" w:rsidP="00BD2E78">
            <w:pPr>
              <w:jc w:val="center"/>
              <w:rPr>
                <w:ins w:id="13709" w:author="Στάθης Καπ" w:date="2023-03-09T05:29:00Z"/>
                <w:sz w:val="16"/>
                <w:szCs w:val="16"/>
              </w:rPr>
            </w:pPr>
            <w:ins w:id="13710" w:author="Στάθης Καπ" w:date="2023-03-09T07:02:00Z">
              <w:r>
                <w:rPr>
                  <w:rFonts w:ascii="Calibri" w:hAnsi="Calibri" w:cs="Calibri"/>
                  <w:color w:val="000000"/>
                  <w:sz w:val="16"/>
                  <w:szCs w:val="16"/>
                </w:rPr>
                <w:t>776</w:t>
              </w:r>
            </w:ins>
          </w:p>
        </w:tc>
        <w:tc>
          <w:tcPr>
            <w:tcW w:w="708" w:type="dxa"/>
            <w:vAlign w:val="center"/>
            <w:tcPrChange w:id="13711" w:author="Στάθης Καπ" w:date="2023-03-09T07:02:00Z">
              <w:tcPr>
                <w:tcW w:w="708" w:type="dxa"/>
                <w:vAlign w:val="center"/>
              </w:tcPr>
            </w:tcPrChange>
          </w:tcPr>
          <w:p w14:paraId="2AB2995A" w14:textId="2EAC70B6" w:rsidR="00BD2E78" w:rsidRPr="007E0F91" w:rsidRDefault="00BD2E78" w:rsidP="00BD2E78">
            <w:pPr>
              <w:jc w:val="center"/>
              <w:rPr>
                <w:ins w:id="13712" w:author="Στάθης Καπ" w:date="2023-03-09T05:29:00Z"/>
                <w:sz w:val="16"/>
                <w:szCs w:val="16"/>
              </w:rPr>
            </w:pPr>
            <w:ins w:id="13713"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3714" w:author="Στάθης Καπ" w:date="2023-03-09T07:02:00Z">
              <w:tcPr>
                <w:tcW w:w="652" w:type="dxa"/>
                <w:vMerge/>
                <w:tcBorders>
                  <w:right w:val="single" w:sz="4" w:space="0" w:color="auto"/>
                </w:tcBorders>
                <w:vAlign w:val="center"/>
              </w:tcPr>
            </w:tcPrChange>
          </w:tcPr>
          <w:p w14:paraId="20B1DDAD" w14:textId="77777777" w:rsidR="00BD2E78" w:rsidRPr="007E0F91" w:rsidRDefault="00BD2E78" w:rsidP="00BD2E78">
            <w:pPr>
              <w:jc w:val="center"/>
              <w:rPr>
                <w:ins w:id="13715" w:author="Στάθης Καπ" w:date="2023-03-09T05:29:00Z"/>
                <w:sz w:val="16"/>
                <w:szCs w:val="16"/>
              </w:rPr>
            </w:pPr>
          </w:p>
        </w:tc>
        <w:tc>
          <w:tcPr>
            <w:tcW w:w="453" w:type="dxa"/>
            <w:tcBorders>
              <w:left w:val="single" w:sz="4" w:space="0" w:color="auto"/>
            </w:tcBorders>
            <w:vAlign w:val="center"/>
            <w:tcPrChange w:id="13716" w:author="Στάθης Καπ" w:date="2023-03-09T07:02:00Z">
              <w:tcPr>
                <w:tcW w:w="453" w:type="dxa"/>
                <w:tcBorders>
                  <w:left w:val="single" w:sz="4" w:space="0" w:color="auto"/>
                </w:tcBorders>
                <w:vAlign w:val="center"/>
              </w:tcPr>
            </w:tcPrChange>
          </w:tcPr>
          <w:p w14:paraId="6291F05D" w14:textId="01BD94E2" w:rsidR="00BD2E78" w:rsidRPr="007E0F91" w:rsidRDefault="00BD2E78" w:rsidP="00BD2E78">
            <w:pPr>
              <w:jc w:val="center"/>
              <w:rPr>
                <w:ins w:id="13717" w:author="Στάθης Καπ" w:date="2023-03-09T05:29:00Z"/>
                <w:sz w:val="16"/>
                <w:szCs w:val="16"/>
              </w:rPr>
            </w:pPr>
            <w:ins w:id="13718" w:author="Στάθης Καπ" w:date="2023-03-09T07:02:00Z">
              <w:r>
                <w:rPr>
                  <w:rFonts w:ascii="Calibri" w:hAnsi="Calibri" w:cs="Calibri"/>
                  <w:color w:val="000000"/>
                  <w:sz w:val="16"/>
                  <w:szCs w:val="16"/>
                </w:rPr>
                <w:t>727</w:t>
              </w:r>
            </w:ins>
          </w:p>
        </w:tc>
        <w:tc>
          <w:tcPr>
            <w:tcW w:w="454" w:type="dxa"/>
            <w:vAlign w:val="center"/>
            <w:tcPrChange w:id="13719" w:author="Στάθης Καπ" w:date="2023-03-09T07:02:00Z">
              <w:tcPr>
                <w:tcW w:w="454" w:type="dxa"/>
                <w:vAlign w:val="center"/>
              </w:tcPr>
            </w:tcPrChange>
          </w:tcPr>
          <w:p w14:paraId="13BF1AAC" w14:textId="21C2A232" w:rsidR="00BD2E78" w:rsidRPr="007E0F91" w:rsidRDefault="00BD2E78" w:rsidP="00BD2E78">
            <w:pPr>
              <w:jc w:val="center"/>
              <w:rPr>
                <w:ins w:id="13720" w:author="Στάθης Καπ" w:date="2023-03-09T05:29:00Z"/>
                <w:sz w:val="16"/>
                <w:szCs w:val="16"/>
              </w:rPr>
            </w:pPr>
            <w:ins w:id="13721" w:author="Στάθης Καπ" w:date="2023-03-09T07:02:00Z">
              <w:r>
                <w:rPr>
                  <w:rFonts w:ascii="Calibri" w:hAnsi="Calibri" w:cs="Calibri"/>
                  <w:color w:val="000000"/>
                  <w:sz w:val="16"/>
                  <w:szCs w:val="16"/>
                </w:rPr>
                <w:t>6.31</w:t>
              </w:r>
            </w:ins>
          </w:p>
        </w:tc>
        <w:tc>
          <w:tcPr>
            <w:tcW w:w="454" w:type="dxa"/>
            <w:vAlign w:val="center"/>
            <w:tcPrChange w:id="13722" w:author="Στάθης Καπ" w:date="2023-03-09T07:02:00Z">
              <w:tcPr>
                <w:tcW w:w="454" w:type="dxa"/>
                <w:vAlign w:val="center"/>
              </w:tcPr>
            </w:tcPrChange>
          </w:tcPr>
          <w:p w14:paraId="256EE7C4" w14:textId="05C43ADF" w:rsidR="00BD2E78" w:rsidRPr="007E0F91" w:rsidRDefault="00BD2E78" w:rsidP="00BD2E78">
            <w:pPr>
              <w:jc w:val="center"/>
              <w:rPr>
                <w:ins w:id="13723" w:author="Στάθης Καπ" w:date="2023-03-09T05:29:00Z"/>
                <w:sz w:val="16"/>
                <w:szCs w:val="16"/>
              </w:rPr>
            </w:pPr>
            <w:ins w:id="13724"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3725" w:author="Στάθης Καπ" w:date="2023-03-09T07:02:00Z">
              <w:tcPr>
                <w:tcW w:w="457" w:type="dxa"/>
                <w:tcBorders>
                  <w:right w:val="single" w:sz="4" w:space="0" w:color="auto"/>
                </w:tcBorders>
                <w:vAlign w:val="center"/>
              </w:tcPr>
            </w:tcPrChange>
          </w:tcPr>
          <w:p w14:paraId="2ABE1548" w14:textId="541321A7" w:rsidR="00BD2E78" w:rsidRPr="007E0F91" w:rsidRDefault="00BD2E78" w:rsidP="00BD2E78">
            <w:pPr>
              <w:jc w:val="center"/>
              <w:rPr>
                <w:ins w:id="13726" w:author="Στάθης Καπ" w:date="2023-03-09T05:29:00Z"/>
                <w:sz w:val="16"/>
                <w:szCs w:val="16"/>
              </w:rPr>
            </w:pPr>
            <w:ins w:id="13727"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3728" w:author="Στάθης Καπ" w:date="2023-03-09T07:02:00Z">
              <w:tcPr>
                <w:tcW w:w="453" w:type="dxa"/>
                <w:tcBorders>
                  <w:left w:val="single" w:sz="4" w:space="0" w:color="auto"/>
                </w:tcBorders>
                <w:vAlign w:val="center"/>
              </w:tcPr>
            </w:tcPrChange>
          </w:tcPr>
          <w:p w14:paraId="59434525" w14:textId="577F01AA" w:rsidR="00BD2E78" w:rsidRPr="007E0F91" w:rsidRDefault="00BD2E78" w:rsidP="00BD2E78">
            <w:pPr>
              <w:jc w:val="center"/>
              <w:rPr>
                <w:ins w:id="13729" w:author="Στάθης Καπ" w:date="2023-03-09T05:29:00Z"/>
                <w:sz w:val="16"/>
                <w:szCs w:val="16"/>
              </w:rPr>
            </w:pPr>
            <w:ins w:id="13730" w:author="Στάθης Καπ" w:date="2023-03-09T07:02:00Z">
              <w:r>
                <w:rPr>
                  <w:rFonts w:ascii="Calibri" w:hAnsi="Calibri" w:cs="Calibri"/>
                  <w:color w:val="000000"/>
                  <w:sz w:val="16"/>
                  <w:szCs w:val="16"/>
                </w:rPr>
                <w:t>705</w:t>
              </w:r>
            </w:ins>
          </w:p>
        </w:tc>
        <w:tc>
          <w:tcPr>
            <w:tcW w:w="454" w:type="dxa"/>
            <w:vAlign w:val="center"/>
            <w:tcPrChange w:id="13731" w:author="Στάθης Καπ" w:date="2023-03-09T07:02:00Z">
              <w:tcPr>
                <w:tcW w:w="454" w:type="dxa"/>
                <w:vAlign w:val="center"/>
              </w:tcPr>
            </w:tcPrChange>
          </w:tcPr>
          <w:p w14:paraId="04C07C0E" w14:textId="623D7C8E" w:rsidR="00BD2E78" w:rsidRPr="007E0F91" w:rsidRDefault="00BD2E78" w:rsidP="00BD2E78">
            <w:pPr>
              <w:jc w:val="center"/>
              <w:rPr>
                <w:ins w:id="13732" w:author="Στάθης Καπ" w:date="2023-03-09T05:29:00Z"/>
                <w:sz w:val="16"/>
                <w:szCs w:val="16"/>
              </w:rPr>
            </w:pPr>
            <w:ins w:id="13733" w:author="Στάθης Καπ" w:date="2023-03-09T07:02:00Z">
              <w:r>
                <w:rPr>
                  <w:rFonts w:ascii="Calibri" w:hAnsi="Calibri" w:cs="Calibri"/>
                  <w:color w:val="000000"/>
                  <w:sz w:val="16"/>
                  <w:szCs w:val="16"/>
                </w:rPr>
                <w:t>9.15</w:t>
              </w:r>
            </w:ins>
          </w:p>
        </w:tc>
        <w:tc>
          <w:tcPr>
            <w:tcW w:w="454" w:type="dxa"/>
            <w:vAlign w:val="center"/>
            <w:tcPrChange w:id="13734" w:author="Στάθης Καπ" w:date="2023-03-09T07:02:00Z">
              <w:tcPr>
                <w:tcW w:w="454" w:type="dxa"/>
                <w:vAlign w:val="center"/>
              </w:tcPr>
            </w:tcPrChange>
          </w:tcPr>
          <w:p w14:paraId="6763CFDE" w14:textId="17490613" w:rsidR="00BD2E78" w:rsidRPr="007E0F91" w:rsidRDefault="00BD2E78" w:rsidP="00BD2E78">
            <w:pPr>
              <w:jc w:val="center"/>
              <w:rPr>
                <w:ins w:id="13735" w:author="Στάθης Καπ" w:date="2023-03-09T05:29:00Z"/>
                <w:sz w:val="16"/>
                <w:szCs w:val="16"/>
              </w:rPr>
            </w:pPr>
            <w:ins w:id="13736"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3737" w:author="Στάθης Καπ" w:date="2023-03-09T07:02:00Z">
              <w:tcPr>
                <w:tcW w:w="454" w:type="dxa"/>
                <w:tcBorders>
                  <w:right w:val="single" w:sz="4" w:space="0" w:color="auto"/>
                </w:tcBorders>
                <w:vAlign w:val="center"/>
              </w:tcPr>
            </w:tcPrChange>
          </w:tcPr>
          <w:p w14:paraId="7B2A6CFC" w14:textId="677AD341" w:rsidR="00BD2E78" w:rsidRPr="007E0F91" w:rsidRDefault="00BD2E78" w:rsidP="00BD2E78">
            <w:pPr>
              <w:jc w:val="center"/>
              <w:rPr>
                <w:ins w:id="13738" w:author="Στάθης Καπ" w:date="2023-03-09T05:29:00Z"/>
                <w:sz w:val="16"/>
                <w:szCs w:val="16"/>
              </w:rPr>
            </w:pPr>
            <w:ins w:id="13739"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3740" w:author="Στάθης Καπ" w:date="2023-03-09T07:02:00Z">
              <w:tcPr>
                <w:tcW w:w="453" w:type="dxa"/>
                <w:tcBorders>
                  <w:left w:val="single" w:sz="4" w:space="0" w:color="auto"/>
                </w:tcBorders>
                <w:vAlign w:val="center"/>
              </w:tcPr>
            </w:tcPrChange>
          </w:tcPr>
          <w:p w14:paraId="25A3EA9F" w14:textId="277AD3BC" w:rsidR="00BD2E78" w:rsidRPr="007E0F91" w:rsidRDefault="00BD2E78" w:rsidP="00BD2E78">
            <w:pPr>
              <w:jc w:val="center"/>
              <w:rPr>
                <w:ins w:id="13741" w:author="Στάθης Καπ" w:date="2023-03-09T05:29:00Z"/>
                <w:sz w:val="16"/>
                <w:szCs w:val="16"/>
              </w:rPr>
            </w:pPr>
            <w:ins w:id="13742" w:author="Στάθης Καπ" w:date="2023-03-09T07:02:00Z">
              <w:r>
                <w:rPr>
                  <w:rFonts w:ascii="Calibri" w:hAnsi="Calibri" w:cs="Calibri"/>
                  <w:color w:val="000000"/>
                  <w:sz w:val="16"/>
                  <w:szCs w:val="16"/>
                </w:rPr>
                <w:t>647</w:t>
              </w:r>
            </w:ins>
          </w:p>
        </w:tc>
        <w:tc>
          <w:tcPr>
            <w:tcW w:w="454" w:type="dxa"/>
            <w:vAlign w:val="center"/>
            <w:tcPrChange w:id="13743" w:author="Στάθης Καπ" w:date="2023-03-09T07:02:00Z">
              <w:tcPr>
                <w:tcW w:w="454" w:type="dxa"/>
                <w:vAlign w:val="center"/>
              </w:tcPr>
            </w:tcPrChange>
          </w:tcPr>
          <w:p w14:paraId="1C6C9EF8" w14:textId="29BDAD45" w:rsidR="00BD2E78" w:rsidRPr="007E0F91" w:rsidRDefault="00BD2E78" w:rsidP="00BD2E78">
            <w:pPr>
              <w:jc w:val="center"/>
              <w:rPr>
                <w:ins w:id="13744" w:author="Στάθης Καπ" w:date="2023-03-09T05:29:00Z"/>
                <w:sz w:val="16"/>
                <w:szCs w:val="16"/>
              </w:rPr>
            </w:pPr>
            <w:ins w:id="13745" w:author="Στάθης Καπ" w:date="2023-03-09T07:02:00Z">
              <w:r>
                <w:rPr>
                  <w:rFonts w:ascii="Calibri" w:hAnsi="Calibri" w:cs="Calibri"/>
                  <w:color w:val="000000"/>
                  <w:sz w:val="16"/>
                  <w:szCs w:val="16"/>
                </w:rPr>
                <w:t>16.62</w:t>
              </w:r>
            </w:ins>
          </w:p>
        </w:tc>
        <w:tc>
          <w:tcPr>
            <w:tcW w:w="454" w:type="dxa"/>
            <w:vAlign w:val="center"/>
            <w:tcPrChange w:id="13746" w:author="Στάθης Καπ" w:date="2023-03-09T07:02:00Z">
              <w:tcPr>
                <w:tcW w:w="454" w:type="dxa"/>
                <w:vAlign w:val="center"/>
              </w:tcPr>
            </w:tcPrChange>
          </w:tcPr>
          <w:p w14:paraId="0E1B5555" w14:textId="40D88F33" w:rsidR="00BD2E78" w:rsidRPr="007E0F91" w:rsidRDefault="00BD2E78" w:rsidP="00BD2E78">
            <w:pPr>
              <w:jc w:val="center"/>
              <w:rPr>
                <w:ins w:id="13747" w:author="Στάθης Καπ" w:date="2023-03-09T05:29:00Z"/>
                <w:sz w:val="16"/>
                <w:szCs w:val="16"/>
              </w:rPr>
            </w:pPr>
            <w:ins w:id="13748"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3749" w:author="Στάθης Καπ" w:date="2023-03-09T07:02:00Z">
              <w:tcPr>
                <w:tcW w:w="461" w:type="dxa"/>
                <w:tcBorders>
                  <w:right w:val="single" w:sz="4" w:space="0" w:color="auto"/>
                </w:tcBorders>
                <w:vAlign w:val="center"/>
              </w:tcPr>
            </w:tcPrChange>
          </w:tcPr>
          <w:p w14:paraId="49A54B0F" w14:textId="4EFA805A" w:rsidR="00BD2E78" w:rsidRPr="007E0F91" w:rsidRDefault="00BD2E78" w:rsidP="00BD2E78">
            <w:pPr>
              <w:jc w:val="center"/>
              <w:rPr>
                <w:ins w:id="13750" w:author="Στάθης Καπ" w:date="2023-03-09T05:29:00Z"/>
                <w:sz w:val="16"/>
                <w:szCs w:val="16"/>
              </w:rPr>
            </w:pPr>
            <w:ins w:id="13751"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75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753" w:author="Στάθης Καπ" w:date="2023-03-09T05:29:00Z"/>
          <w:trPrChange w:id="1375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75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3756" w:author="Στάθης Καπ" w:date="2023-03-09T05:29:00Z"/>
                <w:sz w:val="16"/>
                <w:szCs w:val="16"/>
              </w:rPr>
            </w:pPr>
            <w:ins w:id="13757" w:author="Στάθης Καπ" w:date="2023-03-09T05:29:00Z">
              <w:r w:rsidRPr="007E0F91">
                <w:rPr>
                  <w:sz w:val="16"/>
                  <w:szCs w:val="16"/>
                </w:rPr>
                <w:t>pr09</w:t>
              </w:r>
            </w:ins>
          </w:p>
        </w:tc>
        <w:tc>
          <w:tcPr>
            <w:tcW w:w="565" w:type="dxa"/>
            <w:tcBorders>
              <w:left w:val="single" w:sz="4" w:space="0" w:color="auto"/>
            </w:tcBorders>
            <w:vAlign w:val="center"/>
            <w:tcPrChange w:id="13758" w:author="Στάθης Καπ" w:date="2023-03-09T07:02:00Z">
              <w:tcPr>
                <w:tcW w:w="565" w:type="dxa"/>
                <w:tcBorders>
                  <w:left w:val="single" w:sz="4" w:space="0" w:color="auto"/>
                </w:tcBorders>
                <w:vAlign w:val="center"/>
              </w:tcPr>
            </w:tcPrChange>
          </w:tcPr>
          <w:p w14:paraId="2AED9959" w14:textId="504EAFCF" w:rsidR="00BD2E78" w:rsidRPr="007E0F91" w:rsidRDefault="00BD2E78" w:rsidP="00BD2E78">
            <w:pPr>
              <w:jc w:val="center"/>
              <w:rPr>
                <w:ins w:id="13759" w:author="Στάθης Καπ" w:date="2023-03-09T05:29:00Z"/>
                <w:sz w:val="16"/>
                <w:szCs w:val="16"/>
              </w:rPr>
            </w:pPr>
            <w:ins w:id="13760"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3761" w:author="Στάθης Καπ" w:date="2023-03-09T07:02:00Z">
              <w:tcPr>
                <w:tcW w:w="679" w:type="dxa"/>
                <w:tcBorders>
                  <w:right w:val="single" w:sz="4" w:space="0" w:color="auto"/>
                </w:tcBorders>
                <w:vAlign w:val="center"/>
              </w:tcPr>
            </w:tcPrChange>
          </w:tcPr>
          <w:p w14:paraId="7820ABFE" w14:textId="36D2D01C" w:rsidR="00BD2E78" w:rsidRPr="007E0F91" w:rsidRDefault="00BD2E78" w:rsidP="00BD2E78">
            <w:pPr>
              <w:jc w:val="center"/>
              <w:rPr>
                <w:ins w:id="13762" w:author="Στάθης Καπ" w:date="2023-03-09T05:29:00Z"/>
                <w:sz w:val="16"/>
                <w:szCs w:val="16"/>
              </w:rPr>
            </w:pPr>
            <w:ins w:id="13763"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3764" w:author="Στάθης Καπ" w:date="2023-03-09T07:02:00Z">
              <w:tcPr>
                <w:tcW w:w="453" w:type="dxa"/>
                <w:tcBorders>
                  <w:left w:val="single" w:sz="4" w:space="0" w:color="auto"/>
                </w:tcBorders>
                <w:vAlign w:val="center"/>
              </w:tcPr>
            </w:tcPrChange>
          </w:tcPr>
          <w:p w14:paraId="1873319D" w14:textId="57BCE985" w:rsidR="00BD2E78" w:rsidRPr="007E0F91" w:rsidRDefault="00BD2E78" w:rsidP="00BD2E78">
            <w:pPr>
              <w:jc w:val="center"/>
              <w:rPr>
                <w:ins w:id="13765" w:author="Στάθης Καπ" w:date="2023-03-09T05:29:00Z"/>
                <w:sz w:val="16"/>
                <w:szCs w:val="16"/>
              </w:rPr>
            </w:pPr>
            <w:ins w:id="13766" w:author="Στάθης Καπ" w:date="2023-03-09T07:02:00Z">
              <w:r>
                <w:rPr>
                  <w:rFonts w:ascii="Calibri" w:hAnsi="Calibri" w:cs="Calibri"/>
                  <w:color w:val="000000"/>
                  <w:sz w:val="16"/>
                  <w:szCs w:val="16"/>
                </w:rPr>
                <w:t>843</w:t>
              </w:r>
            </w:ins>
          </w:p>
        </w:tc>
        <w:tc>
          <w:tcPr>
            <w:tcW w:w="708" w:type="dxa"/>
            <w:vAlign w:val="center"/>
            <w:tcPrChange w:id="13767" w:author="Στάθης Καπ" w:date="2023-03-09T07:02:00Z">
              <w:tcPr>
                <w:tcW w:w="708" w:type="dxa"/>
                <w:vAlign w:val="center"/>
              </w:tcPr>
            </w:tcPrChange>
          </w:tcPr>
          <w:p w14:paraId="16431959" w14:textId="05DB2B04" w:rsidR="00BD2E78" w:rsidRPr="007E0F91" w:rsidRDefault="00BD2E78" w:rsidP="00BD2E78">
            <w:pPr>
              <w:jc w:val="center"/>
              <w:rPr>
                <w:ins w:id="13768" w:author="Στάθης Καπ" w:date="2023-03-09T05:29:00Z"/>
                <w:sz w:val="16"/>
                <w:szCs w:val="16"/>
              </w:rPr>
            </w:pPr>
            <w:ins w:id="13769"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3770" w:author="Στάθης Καπ" w:date="2023-03-09T07:02:00Z">
              <w:tcPr>
                <w:tcW w:w="652" w:type="dxa"/>
                <w:vMerge/>
                <w:tcBorders>
                  <w:right w:val="single" w:sz="4" w:space="0" w:color="auto"/>
                </w:tcBorders>
                <w:vAlign w:val="center"/>
              </w:tcPr>
            </w:tcPrChange>
          </w:tcPr>
          <w:p w14:paraId="27301F7C" w14:textId="77777777" w:rsidR="00BD2E78" w:rsidRPr="007E0F91" w:rsidRDefault="00BD2E78" w:rsidP="00BD2E78">
            <w:pPr>
              <w:jc w:val="center"/>
              <w:rPr>
                <w:ins w:id="13771" w:author="Στάθης Καπ" w:date="2023-03-09T05:29:00Z"/>
                <w:sz w:val="16"/>
                <w:szCs w:val="16"/>
              </w:rPr>
            </w:pPr>
          </w:p>
        </w:tc>
        <w:tc>
          <w:tcPr>
            <w:tcW w:w="453" w:type="dxa"/>
            <w:tcBorders>
              <w:left w:val="single" w:sz="4" w:space="0" w:color="auto"/>
            </w:tcBorders>
            <w:vAlign w:val="center"/>
            <w:tcPrChange w:id="13772" w:author="Στάθης Καπ" w:date="2023-03-09T07:02:00Z">
              <w:tcPr>
                <w:tcW w:w="453" w:type="dxa"/>
                <w:tcBorders>
                  <w:left w:val="single" w:sz="4" w:space="0" w:color="auto"/>
                </w:tcBorders>
                <w:vAlign w:val="center"/>
              </w:tcPr>
            </w:tcPrChange>
          </w:tcPr>
          <w:p w14:paraId="7C349BB4" w14:textId="14B2AEFE" w:rsidR="00BD2E78" w:rsidRPr="007E0F91" w:rsidRDefault="00BD2E78" w:rsidP="00BD2E78">
            <w:pPr>
              <w:jc w:val="center"/>
              <w:rPr>
                <w:ins w:id="13773" w:author="Στάθης Καπ" w:date="2023-03-09T05:29:00Z"/>
                <w:sz w:val="16"/>
                <w:szCs w:val="16"/>
              </w:rPr>
            </w:pPr>
            <w:ins w:id="13774" w:author="Στάθης Καπ" w:date="2023-03-09T07:02:00Z">
              <w:r>
                <w:rPr>
                  <w:rFonts w:ascii="Calibri" w:hAnsi="Calibri" w:cs="Calibri"/>
                  <w:color w:val="000000"/>
                  <w:sz w:val="16"/>
                  <w:szCs w:val="16"/>
                </w:rPr>
                <w:t>738</w:t>
              </w:r>
            </w:ins>
          </w:p>
        </w:tc>
        <w:tc>
          <w:tcPr>
            <w:tcW w:w="454" w:type="dxa"/>
            <w:vAlign w:val="center"/>
            <w:tcPrChange w:id="13775" w:author="Στάθης Καπ" w:date="2023-03-09T07:02:00Z">
              <w:tcPr>
                <w:tcW w:w="454" w:type="dxa"/>
                <w:vAlign w:val="center"/>
              </w:tcPr>
            </w:tcPrChange>
          </w:tcPr>
          <w:p w14:paraId="0946496C" w14:textId="03F3996A" w:rsidR="00BD2E78" w:rsidRPr="007E0F91" w:rsidRDefault="00BD2E78" w:rsidP="00BD2E78">
            <w:pPr>
              <w:jc w:val="center"/>
              <w:rPr>
                <w:ins w:id="13776" w:author="Στάθης Καπ" w:date="2023-03-09T05:29:00Z"/>
                <w:sz w:val="16"/>
                <w:szCs w:val="16"/>
              </w:rPr>
            </w:pPr>
            <w:ins w:id="13777" w:author="Στάθης Καπ" w:date="2023-03-09T07:02:00Z">
              <w:r>
                <w:rPr>
                  <w:rFonts w:ascii="Calibri" w:hAnsi="Calibri" w:cs="Calibri"/>
                  <w:color w:val="000000"/>
                  <w:sz w:val="16"/>
                  <w:szCs w:val="16"/>
                </w:rPr>
                <w:t>12.46</w:t>
              </w:r>
            </w:ins>
          </w:p>
        </w:tc>
        <w:tc>
          <w:tcPr>
            <w:tcW w:w="454" w:type="dxa"/>
            <w:vAlign w:val="center"/>
            <w:tcPrChange w:id="13778" w:author="Στάθης Καπ" w:date="2023-03-09T07:02:00Z">
              <w:tcPr>
                <w:tcW w:w="454" w:type="dxa"/>
                <w:vAlign w:val="center"/>
              </w:tcPr>
            </w:tcPrChange>
          </w:tcPr>
          <w:p w14:paraId="687B5F9E" w14:textId="4D0D2A28" w:rsidR="00BD2E78" w:rsidRPr="007E0F91" w:rsidRDefault="00BD2E78" w:rsidP="00BD2E78">
            <w:pPr>
              <w:jc w:val="center"/>
              <w:rPr>
                <w:ins w:id="13779" w:author="Στάθης Καπ" w:date="2023-03-09T05:29:00Z"/>
                <w:sz w:val="16"/>
                <w:szCs w:val="16"/>
              </w:rPr>
            </w:pPr>
            <w:ins w:id="13780"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3781" w:author="Στάθης Καπ" w:date="2023-03-09T07:02:00Z">
              <w:tcPr>
                <w:tcW w:w="457" w:type="dxa"/>
                <w:tcBorders>
                  <w:right w:val="single" w:sz="4" w:space="0" w:color="auto"/>
                </w:tcBorders>
                <w:vAlign w:val="center"/>
              </w:tcPr>
            </w:tcPrChange>
          </w:tcPr>
          <w:p w14:paraId="601010C1" w14:textId="0D171FB2" w:rsidR="00BD2E78" w:rsidRPr="007E0F91" w:rsidRDefault="00BD2E78" w:rsidP="00BD2E78">
            <w:pPr>
              <w:jc w:val="center"/>
              <w:rPr>
                <w:ins w:id="13782" w:author="Στάθης Καπ" w:date="2023-03-09T05:29:00Z"/>
                <w:sz w:val="16"/>
                <w:szCs w:val="16"/>
              </w:rPr>
            </w:pPr>
            <w:ins w:id="13783"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3784" w:author="Στάθης Καπ" w:date="2023-03-09T07:02:00Z">
              <w:tcPr>
                <w:tcW w:w="453" w:type="dxa"/>
                <w:tcBorders>
                  <w:left w:val="single" w:sz="4" w:space="0" w:color="auto"/>
                </w:tcBorders>
                <w:vAlign w:val="center"/>
              </w:tcPr>
            </w:tcPrChange>
          </w:tcPr>
          <w:p w14:paraId="635FAC94" w14:textId="48D8C2B3" w:rsidR="00BD2E78" w:rsidRPr="007E0F91" w:rsidRDefault="00BD2E78" w:rsidP="00BD2E78">
            <w:pPr>
              <w:jc w:val="center"/>
              <w:rPr>
                <w:ins w:id="13785" w:author="Στάθης Καπ" w:date="2023-03-09T05:29:00Z"/>
                <w:sz w:val="16"/>
                <w:szCs w:val="16"/>
              </w:rPr>
            </w:pPr>
            <w:ins w:id="13786" w:author="Στάθης Καπ" w:date="2023-03-09T07:02:00Z">
              <w:r>
                <w:rPr>
                  <w:rFonts w:ascii="Calibri" w:hAnsi="Calibri" w:cs="Calibri"/>
                  <w:color w:val="000000"/>
                  <w:sz w:val="16"/>
                  <w:szCs w:val="16"/>
                </w:rPr>
                <w:t>716</w:t>
              </w:r>
            </w:ins>
          </w:p>
        </w:tc>
        <w:tc>
          <w:tcPr>
            <w:tcW w:w="454" w:type="dxa"/>
            <w:vAlign w:val="center"/>
            <w:tcPrChange w:id="13787" w:author="Στάθης Καπ" w:date="2023-03-09T07:02:00Z">
              <w:tcPr>
                <w:tcW w:w="454" w:type="dxa"/>
                <w:vAlign w:val="center"/>
              </w:tcPr>
            </w:tcPrChange>
          </w:tcPr>
          <w:p w14:paraId="686C9C41" w14:textId="55C8CA74" w:rsidR="00BD2E78" w:rsidRPr="007E0F91" w:rsidRDefault="00BD2E78" w:rsidP="00BD2E78">
            <w:pPr>
              <w:jc w:val="center"/>
              <w:rPr>
                <w:ins w:id="13788" w:author="Στάθης Καπ" w:date="2023-03-09T05:29:00Z"/>
                <w:sz w:val="16"/>
                <w:szCs w:val="16"/>
              </w:rPr>
            </w:pPr>
            <w:ins w:id="13789" w:author="Στάθης Καπ" w:date="2023-03-09T07:02:00Z">
              <w:r>
                <w:rPr>
                  <w:rFonts w:ascii="Calibri" w:hAnsi="Calibri" w:cs="Calibri"/>
                  <w:color w:val="000000"/>
                  <w:sz w:val="16"/>
                  <w:szCs w:val="16"/>
                </w:rPr>
                <w:t>15.07</w:t>
              </w:r>
            </w:ins>
          </w:p>
        </w:tc>
        <w:tc>
          <w:tcPr>
            <w:tcW w:w="454" w:type="dxa"/>
            <w:vAlign w:val="center"/>
            <w:tcPrChange w:id="13790" w:author="Στάθης Καπ" w:date="2023-03-09T07:02:00Z">
              <w:tcPr>
                <w:tcW w:w="454" w:type="dxa"/>
                <w:vAlign w:val="center"/>
              </w:tcPr>
            </w:tcPrChange>
          </w:tcPr>
          <w:p w14:paraId="29B3586F" w14:textId="429E167D" w:rsidR="00BD2E78" w:rsidRPr="007E0F91" w:rsidRDefault="00BD2E78" w:rsidP="00BD2E78">
            <w:pPr>
              <w:jc w:val="center"/>
              <w:rPr>
                <w:ins w:id="13791" w:author="Στάθης Καπ" w:date="2023-03-09T05:29:00Z"/>
                <w:sz w:val="16"/>
                <w:szCs w:val="16"/>
              </w:rPr>
            </w:pPr>
            <w:ins w:id="13792"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3793" w:author="Στάθης Καπ" w:date="2023-03-09T07:02:00Z">
              <w:tcPr>
                <w:tcW w:w="454" w:type="dxa"/>
                <w:tcBorders>
                  <w:right w:val="single" w:sz="4" w:space="0" w:color="auto"/>
                </w:tcBorders>
                <w:vAlign w:val="center"/>
              </w:tcPr>
            </w:tcPrChange>
          </w:tcPr>
          <w:p w14:paraId="60546699" w14:textId="45D19DBD" w:rsidR="00BD2E78" w:rsidRPr="007E0F91" w:rsidRDefault="00BD2E78" w:rsidP="00BD2E78">
            <w:pPr>
              <w:jc w:val="center"/>
              <w:rPr>
                <w:ins w:id="13794" w:author="Στάθης Καπ" w:date="2023-03-09T05:29:00Z"/>
                <w:sz w:val="16"/>
                <w:szCs w:val="16"/>
              </w:rPr>
            </w:pPr>
            <w:ins w:id="13795"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3796" w:author="Στάθης Καπ" w:date="2023-03-09T07:02:00Z">
              <w:tcPr>
                <w:tcW w:w="453" w:type="dxa"/>
                <w:tcBorders>
                  <w:left w:val="single" w:sz="4" w:space="0" w:color="auto"/>
                </w:tcBorders>
                <w:vAlign w:val="center"/>
              </w:tcPr>
            </w:tcPrChange>
          </w:tcPr>
          <w:p w14:paraId="20F0F857" w14:textId="4C5952D1" w:rsidR="00BD2E78" w:rsidRPr="007E0F91" w:rsidRDefault="00BD2E78" w:rsidP="00BD2E78">
            <w:pPr>
              <w:jc w:val="center"/>
              <w:rPr>
                <w:ins w:id="13797" w:author="Στάθης Καπ" w:date="2023-03-09T05:29:00Z"/>
                <w:sz w:val="16"/>
                <w:szCs w:val="16"/>
              </w:rPr>
            </w:pPr>
            <w:ins w:id="13798" w:author="Στάθης Καπ" w:date="2023-03-09T07:02:00Z">
              <w:r>
                <w:rPr>
                  <w:rFonts w:ascii="Calibri" w:hAnsi="Calibri" w:cs="Calibri"/>
                  <w:color w:val="000000"/>
                  <w:sz w:val="16"/>
                  <w:szCs w:val="16"/>
                </w:rPr>
                <w:t>726</w:t>
              </w:r>
            </w:ins>
          </w:p>
        </w:tc>
        <w:tc>
          <w:tcPr>
            <w:tcW w:w="454" w:type="dxa"/>
            <w:vAlign w:val="center"/>
            <w:tcPrChange w:id="13799" w:author="Στάθης Καπ" w:date="2023-03-09T07:02:00Z">
              <w:tcPr>
                <w:tcW w:w="454" w:type="dxa"/>
                <w:vAlign w:val="center"/>
              </w:tcPr>
            </w:tcPrChange>
          </w:tcPr>
          <w:p w14:paraId="5773E5A4" w14:textId="1AA20D9C" w:rsidR="00BD2E78" w:rsidRPr="007E0F91" w:rsidRDefault="00BD2E78" w:rsidP="00BD2E78">
            <w:pPr>
              <w:jc w:val="center"/>
              <w:rPr>
                <w:ins w:id="13800" w:author="Στάθης Καπ" w:date="2023-03-09T05:29:00Z"/>
                <w:sz w:val="16"/>
                <w:szCs w:val="16"/>
              </w:rPr>
            </w:pPr>
            <w:ins w:id="13801" w:author="Στάθης Καπ" w:date="2023-03-09T07:02:00Z">
              <w:r>
                <w:rPr>
                  <w:rFonts w:ascii="Calibri" w:hAnsi="Calibri" w:cs="Calibri"/>
                  <w:color w:val="000000"/>
                  <w:sz w:val="16"/>
                  <w:szCs w:val="16"/>
                </w:rPr>
                <w:t>13.88</w:t>
              </w:r>
            </w:ins>
          </w:p>
        </w:tc>
        <w:tc>
          <w:tcPr>
            <w:tcW w:w="454" w:type="dxa"/>
            <w:vAlign w:val="center"/>
            <w:tcPrChange w:id="13802" w:author="Στάθης Καπ" w:date="2023-03-09T07:02:00Z">
              <w:tcPr>
                <w:tcW w:w="454" w:type="dxa"/>
                <w:vAlign w:val="center"/>
              </w:tcPr>
            </w:tcPrChange>
          </w:tcPr>
          <w:p w14:paraId="143D9BB9" w14:textId="14877F1F" w:rsidR="00BD2E78" w:rsidRPr="007E0F91" w:rsidRDefault="00BD2E78" w:rsidP="00BD2E78">
            <w:pPr>
              <w:jc w:val="center"/>
              <w:rPr>
                <w:ins w:id="13803" w:author="Στάθης Καπ" w:date="2023-03-09T05:29:00Z"/>
                <w:sz w:val="16"/>
                <w:szCs w:val="16"/>
              </w:rPr>
            </w:pPr>
            <w:ins w:id="13804"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3805" w:author="Στάθης Καπ" w:date="2023-03-09T07:02:00Z">
              <w:tcPr>
                <w:tcW w:w="461" w:type="dxa"/>
                <w:tcBorders>
                  <w:right w:val="single" w:sz="4" w:space="0" w:color="auto"/>
                </w:tcBorders>
                <w:vAlign w:val="center"/>
              </w:tcPr>
            </w:tcPrChange>
          </w:tcPr>
          <w:p w14:paraId="1A8BC534" w14:textId="2D2492E4" w:rsidR="00BD2E78" w:rsidRPr="007E0F91" w:rsidRDefault="00BD2E78" w:rsidP="00BD2E78">
            <w:pPr>
              <w:jc w:val="center"/>
              <w:rPr>
                <w:ins w:id="13806" w:author="Στάθης Καπ" w:date="2023-03-09T05:29:00Z"/>
                <w:sz w:val="16"/>
                <w:szCs w:val="16"/>
              </w:rPr>
            </w:pPr>
            <w:ins w:id="13807"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0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09" w:author="Στάθης Καπ" w:date="2023-03-09T05:29:00Z"/>
          <w:trPrChange w:id="1381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81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3812" w:author="Στάθης Καπ" w:date="2023-03-09T05:29:00Z"/>
                <w:sz w:val="16"/>
                <w:szCs w:val="16"/>
              </w:rPr>
            </w:pPr>
            <w:ins w:id="13813" w:author="Στάθης Καπ" w:date="2023-03-09T05:29:00Z">
              <w:r w:rsidRPr="007E0F91">
                <w:rPr>
                  <w:sz w:val="16"/>
                  <w:szCs w:val="16"/>
                </w:rPr>
                <w:t>pr10</w:t>
              </w:r>
            </w:ins>
          </w:p>
        </w:tc>
        <w:tc>
          <w:tcPr>
            <w:tcW w:w="565" w:type="dxa"/>
            <w:tcBorders>
              <w:left w:val="single" w:sz="4" w:space="0" w:color="auto"/>
            </w:tcBorders>
            <w:vAlign w:val="center"/>
            <w:tcPrChange w:id="13814" w:author="Στάθης Καπ" w:date="2023-03-09T07:02:00Z">
              <w:tcPr>
                <w:tcW w:w="565" w:type="dxa"/>
                <w:tcBorders>
                  <w:left w:val="single" w:sz="4" w:space="0" w:color="auto"/>
                </w:tcBorders>
                <w:vAlign w:val="center"/>
              </w:tcPr>
            </w:tcPrChange>
          </w:tcPr>
          <w:p w14:paraId="0DA167C6" w14:textId="54D50D7B" w:rsidR="00BD2E78" w:rsidRPr="007E0F91" w:rsidRDefault="00BD2E78" w:rsidP="00BD2E78">
            <w:pPr>
              <w:jc w:val="center"/>
              <w:rPr>
                <w:ins w:id="13815" w:author="Στάθης Καπ" w:date="2023-03-09T05:29:00Z"/>
                <w:sz w:val="16"/>
                <w:szCs w:val="16"/>
              </w:rPr>
            </w:pPr>
            <w:ins w:id="13816"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3817" w:author="Στάθης Καπ" w:date="2023-03-09T07:02:00Z">
              <w:tcPr>
                <w:tcW w:w="679" w:type="dxa"/>
                <w:tcBorders>
                  <w:right w:val="single" w:sz="4" w:space="0" w:color="auto"/>
                </w:tcBorders>
                <w:vAlign w:val="center"/>
              </w:tcPr>
            </w:tcPrChange>
          </w:tcPr>
          <w:p w14:paraId="0416C983" w14:textId="373013C3" w:rsidR="00BD2E78" w:rsidRPr="007E0F91" w:rsidRDefault="00BD2E78" w:rsidP="00BD2E78">
            <w:pPr>
              <w:jc w:val="center"/>
              <w:rPr>
                <w:ins w:id="13818" w:author="Στάθης Καπ" w:date="2023-03-09T05:29:00Z"/>
                <w:sz w:val="16"/>
                <w:szCs w:val="16"/>
              </w:rPr>
            </w:pPr>
            <w:ins w:id="13819"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3820" w:author="Στάθης Καπ" w:date="2023-03-09T07:02:00Z">
              <w:tcPr>
                <w:tcW w:w="453" w:type="dxa"/>
                <w:tcBorders>
                  <w:left w:val="single" w:sz="4" w:space="0" w:color="auto"/>
                </w:tcBorders>
                <w:vAlign w:val="center"/>
              </w:tcPr>
            </w:tcPrChange>
          </w:tcPr>
          <w:p w14:paraId="793D4B00" w14:textId="34C23DD6" w:rsidR="00BD2E78" w:rsidRPr="007E0F91" w:rsidRDefault="00BD2E78" w:rsidP="00BD2E78">
            <w:pPr>
              <w:jc w:val="center"/>
              <w:rPr>
                <w:ins w:id="13821" w:author="Στάθης Καπ" w:date="2023-03-09T05:29:00Z"/>
                <w:sz w:val="16"/>
                <w:szCs w:val="16"/>
              </w:rPr>
            </w:pPr>
            <w:ins w:id="13822" w:author="Στάθης Καπ" w:date="2023-03-09T07:02:00Z">
              <w:r>
                <w:rPr>
                  <w:rFonts w:ascii="Calibri" w:hAnsi="Calibri" w:cs="Calibri"/>
                  <w:color w:val="000000"/>
                  <w:sz w:val="16"/>
                  <w:szCs w:val="16"/>
                </w:rPr>
                <w:t>1016</w:t>
              </w:r>
            </w:ins>
          </w:p>
        </w:tc>
        <w:tc>
          <w:tcPr>
            <w:tcW w:w="708" w:type="dxa"/>
            <w:vAlign w:val="center"/>
            <w:tcPrChange w:id="13823" w:author="Στάθης Καπ" w:date="2023-03-09T07:02:00Z">
              <w:tcPr>
                <w:tcW w:w="708" w:type="dxa"/>
                <w:vAlign w:val="center"/>
              </w:tcPr>
            </w:tcPrChange>
          </w:tcPr>
          <w:p w14:paraId="3F7349D8" w14:textId="7B06F3A0" w:rsidR="00BD2E78" w:rsidRPr="007E0F91" w:rsidRDefault="00BD2E78" w:rsidP="00BD2E78">
            <w:pPr>
              <w:jc w:val="center"/>
              <w:rPr>
                <w:ins w:id="13824" w:author="Στάθης Καπ" w:date="2023-03-09T05:29:00Z"/>
                <w:sz w:val="16"/>
                <w:szCs w:val="16"/>
              </w:rPr>
            </w:pPr>
            <w:ins w:id="13825"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3826" w:author="Στάθης Καπ" w:date="2023-03-09T07:02:00Z">
              <w:tcPr>
                <w:tcW w:w="652" w:type="dxa"/>
                <w:vMerge/>
                <w:tcBorders>
                  <w:right w:val="single" w:sz="4" w:space="0" w:color="auto"/>
                </w:tcBorders>
                <w:vAlign w:val="center"/>
              </w:tcPr>
            </w:tcPrChange>
          </w:tcPr>
          <w:p w14:paraId="44E4AD46" w14:textId="77777777" w:rsidR="00BD2E78" w:rsidRPr="007E0F91" w:rsidRDefault="00BD2E78" w:rsidP="00BD2E78">
            <w:pPr>
              <w:jc w:val="center"/>
              <w:rPr>
                <w:ins w:id="13827" w:author="Στάθης Καπ" w:date="2023-03-09T05:29:00Z"/>
                <w:sz w:val="16"/>
                <w:szCs w:val="16"/>
              </w:rPr>
            </w:pPr>
          </w:p>
        </w:tc>
        <w:tc>
          <w:tcPr>
            <w:tcW w:w="453" w:type="dxa"/>
            <w:tcBorders>
              <w:left w:val="single" w:sz="4" w:space="0" w:color="auto"/>
            </w:tcBorders>
            <w:vAlign w:val="center"/>
            <w:tcPrChange w:id="13828" w:author="Στάθης Καπ" w:date="2023-03-09T07:02:00Z">
              <w:tcPr>
                <w:tcW w:w="453" w:type="dxa"/>
                <w:tcBorders>
                  <w:left w:val="single" w:sz="4" w:space="0" w:color="auto"/>
                </w:tcBorders>
                <w:vAlign w:val="center"/>
              </w:tcPr>
            </w:tcPrChange>
          </w:tcPr>
          <w:p w14:paraId="13D82D0D" w14:textId="30ED5F43" w:rsidR="00BD2E78" w:rsidRPr="007E0F91" w:rsidRDefault="00BD2E78" w:rsidP="00BD2E78">
            <w:pPr>
              <w:jc w:val="center"/>
              <w:rPr>
                <w:ins w:id="13829" w:author="Στάθης Καπ" w:date="2023-03-09T05:29:00Z"/>
                <w:sz w:val="16"/>
                <w:szCs w:val="16"/>
              </w:rPr>
            </w:pPr>
            <w:ins w:id="13830" w:author="Στάθης Καπ" w:date="2023-03-09T07:02:00Z">
              <w:r>
                <w:rPr>
                  <w:rFonts w:ascii="Calibri" w:hAnsi="Calibri" w:cs="Calibri"/>
                  <w:color w:val="000000"/>
                  <w:sz w:val="16"/>
                  <w:szCs w:val="16"/>
                </w:rPr>
                <w:t>961</w:t>
              </w:r>
            </w:ins>
          </w:p>
        </w:tc>
        <w:tc>
          <w:tcPr>
            <w:tcW w:w="454" w:type="dxa"/>
            <w:vAlign w:val="center"/>
            <w:tcPrChange w:id="13831" w:author="Στάθης Καπ" w:date="2023-03-09T07:02:00Z">
              <w:tcPr>
                <w:tcW w:w="454" w:type="dxa"/>
                <w:vAlign w:val="center"/>
              </w:tcPr>
            </w:tcPrChange>
          </w:tcPr>
          <w:p w14:paraId="6744FE4C" w14:textId="60BF7867" w:rsidR="00BD2E78" w:rsidRPr="007E0F91" w:rsidRDefault="00BD2E78" w:rsidP="00BD2E78">
            <w:pPr>
              <w:jc w:val="center"/>
              <w:rPr>
                <w:ins w:id="13832" w:author="Στάθης Καπ" w:date="2023-03-09T05:29:00Z"/>
                <w:sz w:val="16"/>
                <w:szCs w:val="16"/>
              </w:rPr>
            </w:pPr>
            <w:ins w:id="13833" w:author="Στάθης Καπ" w:date="2023-03-09T07:02:00Z">
              <w:r>
                <w:rPr>
                  <w:rFonts w:ascii="Calibri" w:hAnsi="Calibri" w:cs="Calibri"/>
                  <w:color w:val="000000"/>
                  <w:sz w:val="16"/>
                  <w:szCs w:val="16"/>
                </w:rPr>
                <w:t>5.41</w:t>
              </w:r>
            </w:ins>
          </w:p>
        </w:tc>
        <w:tc>
          <w:tcPr>
            <w:tcW w:w="454" w:type="dxa"/>
            <w:vAlign w:val="center"/>
            <w:tcPrChange w:id="13834" w:author="Στάθης Καπ" w:date="2023-03-09T07:02:00Z">
              <w:tcPr>
                <w:tcW w:w="454" w:type="dxa"/>
                <w:vAlign w:val="center"/>
              </w:tcPr>
            </w:tcPrChange>
          </w:tcPr>
          <w:p w14:paraId="5CDC9AC0" w14:textId="01C16B69" w:rsidR="00BD2E78" w:rsidRPr="007E0F91" w:rsidRDefault="00BD2E78" w:rsidP="00BD2E78">
            <w:pPr>
              <w:jc w:val="center"/>
              <w:rPr>
                <w:ins w:id="13835" w:author="Στάθης Καπ" w:date="2023-03-09T05:29:00Z"/>
                <w:sz w:val="16"/>
                <w:szCs w:val="16"/>
              </w:rPr>
            </w:pPr>
            <w:ins w:id="13836"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3837" w:author="Στάθης Καπ" w:date="2023-03-09T07:02:00Z">
              <w:tcPr>
                <w:tcW w:w="457" w:type="dxa"/>
                <w:tcBorders>
                  <w:right w:val="single" w:sz="4" w:space="0" w:color="auto"/>
                </w:tcBorders>
                <w:vAlign w:val="center"/>
              </w:tcPr>
            </w:tcPrChange>
          </w:tcPr>
          <w:p w14:paraId="16299C3B" w14:textId="74424D92" w:rsidR="00BD2E78" w:rsidRPr="007E0F91" w:rsidRDefault="00BD2E78" w:rsidP="00BD2E78">
            <w:pPr>
              <w:jc w:val="center"/>
              <w:rPr>
                <w:ins w:id="13838" w:author="Στάθης Καπ" w:date="2023-03-09T05:29:00Z"/>
                <w:sz w:val="16"/>
                <w:szCs w:val="16"/>
              </w:rPr>
            </w:pPr>
            <w:ins w:id="13839"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3840" w:author="Στάθης Καπ" w:date="2023-03-09T07:02:00Z">
              <w:tcPr>
                <w:tcW w:w="453" w:type="dxa"/>
                <w:tcBorders>
                  <w:left w:val="single" w:sz="4" w:space="0" w:color="auto"/>
                </w:tcBorders>
                <w:vAlign w:val="center"/>
              </w:tcPr>
            </w:tcPrChange>
          </w:tcPr>
          <w:p w14:paraId="555B4D29" w14:textId="4DB6F752" w:rsidR="00BD2E78" w:rsidRPr="007E0F91" w:rsidRDefault="00BD2E78" w:rsidP="00BD2E78">
            <w:pPr>
              <w:jc w:val="center"/>
              <w:rPr>
                <w:ins w:id="13841" w:author="Στάθης Καπ" w:date="2023-03-09T05:29:00Z"/>
                <w:sz w:val="16"/>
                <w:szCs w:val="16"/>
              </w:rPr>
            </w:pPr>
            <w:ins w:id="13842" w:author="Στάθης Καπ" w:date="2023-03-09T07:02:00Z">
              <w:r>
                <w:rPr>
                  <w:rFonts w:ascii="Calibri" w:hAnsi="Calibri" w:cs="Calibri"/>
                  <w:color w:val="000000"/>
                  <w:sz w:val="16"/>
                  <w:szCs w:val="16"/>
                </w:rPr>
                <w:t>955</w:t>
              </w:r>
            </w:ins>
          </w:p>
        </w:tc>
        <w:tc>
          <w:tcPr>
            <w:tcW w:w="454" w:type="dxa"/>
            <w:vAlign w:val="center"/>
            <w:tcPrChange w:id="13843" w:author="Στάθης Καπ" w:date="2023-03-09T07:02:00Z">
              <w:tcPr>
                <w:tcW w:w="454" w:type="dxa"/>
                <w:vAlign w:val="center"/>
              </w:tcPr>
            </w:tcPrChange>
          </w:tcPr>
          <w:p w14:paraId="2AAC13E9" w14:textId="136416AB" w:rsidR="00BD2E78" w:rsidRPr="007E0F91" w:rsidRDefault="00BD2E78" w:rsidP="00BD2E78">
            <w:pPr>
              <w:jc w:val="center"/>
              <w:rPr>
                <w:ins w:id="13844" w:author="Στάθης Καπ" w:date="2023-03-09T05:29:00Z"/>
                <w:sz w:val="16"/>
                <w:szCs w:val="16"/>
              </w:rPr>
            </w:pPr>
            <w:ins w:id="13845" w:author="Στάθης Καπ" w:date="2023-03-09T07:02:00Z">
              <w:r>
                <w:rPr>
                  <w:rFonts w:ascii="Calibri" w:hAnsi="Calibri" w:cs="Calibri"/>
                  <w:color w:val="000000"/>
                  <w:sz w:val="16"/>
                  <w:szCs w:val="16"/>
                </w:rPr>
                <w:t>6</w:t>
              </w:r>
            </w:ins>
          </w:p>
        </w:tc>
        <w:tc>
          <w:tcPr>
            <w:tcW w:w="454" w:type="dxa"/>
            <w:vAlign w:val="center"/>
            <w:tcPrChange w:id="13846" w:author="Στάθης Καπ" w:date="2023-03-09T07:02:00Z">
              <w:tcPr>
                <w:tcW w:w="454" w:type="dxa"/>
                <w:vAlign w:val="center"/>
              </w:tcPr>
            </w:tcPrChange>
          </w:tcPr>
          <w:p w14:paraId="26848858" w14:textId="312C6122" w:rsidR="00BD2E78" w:rsidRPr="007E0F91" w:rsidRDefault="00BD2E78" w:rsidP="00BD2E78">
            <w:pPr>
              <w:jc w:val="center"/>
              <w:rPr>
                <w:ins w:id="13847" w:author="Στάθης Καπ" w:date="2023-03-09T05:29:00Z"/>
                <w:sz w:val="16"/>
                <w:szCs w:val="16"/>
              </w:rPr>
            </w:pPr>
            <w:ins w:id="13848"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3849" w:author="Στάθης Καπ" w:date="2023-03-09T07:02:00Z">
              <w:tcPr>
                <w:tcW w:w="454" w:type="dxa"/>
                <w:tcBorders>
                  <w:right w:val="single" w:sz="4" w:space="0" w:color="auto"/>
                </w:tcBorders>
                <w:vAlign w:val="center"/>
              </w:tcPr>
            </w:tcPrChange>
          </w:tcPr>
          <w:p w14:paraId="456F625F" w14:textId="0E97259B" w:rsidR="00BD2E78" w:rsidRPr="007E0F91" w:rsidRDefault="00BD2E78" w:rsidP="00BD2E78">
            <w:pPr>
              <w:jc w:val="center"/>
              <w:rPr>
                <w:ins w:id="13850" w:author="Στάθης Καπ" w:date="2023-03-09T05:29:00Z"/>
                <w:sz w:val="16"/>
                <w:szCs w:val="16"/>
              </w:rPr>
            </w:pPr>
            <w:ins w:id="13851"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3852" w:author="Στάθης Καπ" w:date="2023-03-09T07:02:00Z">
              <w:tcPr>
                <w:tcW w:w="453" w:type="dxa"/>
                <w:tcBorders>
                  <w:left w:val="single" w:sz="4" w:space="0" w:color="auto"/>
                </w:tcBorders>
                <w:vAlign w:val="center"/>
              </w:tcPr>
            </w:tcPrChange>
          </w:tcPr>
          <w:p w14:paraId="5D1DBE83" w14:textId="732C4DA3" w:rsidR="00BD2E78" w:rsidRPr="007E0F91" w:rsidRDefault="00BD2E78" w:rsidP="00BD2E78">
            <w:pPr>
              <w:jc w:val="center"/>
              <w:rPr>
                <w:ins w:id="13853" w:author="Στάθης Καπ" w:date="2023-03-09T05:29:00Z"/>
                <w:sz w:val="16"/>
                <w:szCs w:val="16"/>
              </w:rPr>
            </w:pPr>
            <w:ins w:id="13854" w:author="Στάθης Καπ" w:date="2023-03-09T07:02:00Z">
              <w:r>
                <w:rPr>
                  <w:rFonts w:ascii="Calibri" w:hAnsi="Calibri" w:cs="Calibri"/>
                  <w:color w:val="000000"/>
                  <w:sz w:val="16"/>
                  <w:szCs w:val="16"/>
                </w:rPr>
                <w:t>908</w:t>
              </w:r>
            </w:ins>
          </w:p>
        </w:tc>
        <w:tc>
          <w:tcPr>
            <w:tcW w:w="454" w:type="dxa"/>
            <w:vAlign w:val="center"/>
            <w:tcPrChange w:id="13855" w:author="Στάθης Καπ" w:date="2023-03-09T07:02:00Z">
              <w:tcPr>
                <w:tcW w:w="454" w:type="dxa"/>
                <w:vAlign w:val="center"/>
              </w:tcPr>
            </w:tcPrChange>
          </w:tcPr>
          <w:p w14:paraId="592285EC" w14:textId="18770BCC" w:rsidR="00BD2E78" w:rsidRPr="007E0F91" w:rsidRDefault="00BD2E78" w:rsidP="00BD2E78">
            <w:pPr>
              <w:jc w:val="center"/>
              <w:rPr>
                <w:ins w:id="13856" w:author="Στάθης Καπ" w:date="2023-03-09T05:29:00Z"/>
                <w:sz w:val="16"/>
                <w:szCs w:val="16"/>
              </w:rPr>
            </w:pPr>
            <w:ins w:id="13857" w:author="Στάθης Καπ" w:date="2023-03-09T07:02:00Z">
              <w:r>
                <w:rPr>
                  <w:rFonts w:ascii="Calibri" w:hAnsi="Calibri" w:cs="Calibri"/>
                  <w:color w:val="000000"/>
                  <w:sz w:val="16"/>
                  <w:szCs w:val="16"/>
                </w:rPr>
                <w:t>10.63</w:t>
              </w:r>
            </w:ins>
          </w:p>
        </w:tc>
        <w:tc>
          <w:tcPr>
            <w:tcW w:w="454" w:type="dxa"/>
            <w:vAlign w:val="center"/>
            <w:tcPrChange w:id="13858" w:author="Στάθης Καπ" w:date="2023-03-09T07:02:00Z">
              <w:tcPr>
                <w:tcW w:w="454" w:type="dxa"/>
                <w:vAlign w:val="center"/>
              </w:tcPr>
            </w:tcPrChange>
          </w:tcPr>
          <w:p w14:paraId="1C78A2E0" w14:textId="35EC066E" w:rsidR="00BD2E78" w:rsidRPr="007E0F91" w:rsidRDefault="00BD2E78" w:rsidP="00BD2E78">
            <w:pPr>
              <w:jc w:val="center"/>
              <w:rPr>
                <w:ins w:id="13859" w:author="Στάθης Καπ" w:date="2023-03-09T05:29:00Z"/>
                <w:sz w:val="16"/>
                <w:szCs w:val="16"/>
              </w:rPr>
            </w:pPr>
            <w:ins w:id="13860"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3861" w:author="Στάθης Καπ" w:date="2023-03-09T07:02:00Z">
              <w:tcPr>
                <w:tcW w:w="461" w:type="dxa"/>
                <w:tcBorders>
                  <w:right w:val="single" w:sz="4" w:space="0" w:color="auto"/>
                </w:tcBorders>
                <w:vAlign w:val="center"/>
              </w:tcPr>
            </w:tcPrChange>
          </w:tcPr>
          <w:p w14:paraId="5B0D33AE" w14:textId="3ABF74E4" w:rsidR="00BD2E78" w:rsidRPr="007E0F91" w:rsidRDefault="00BD2E78" w:rsidP="00BD2E78">
            <w:pPr>
              <w:jc w:val="center"/>
              <w:rPr>
                <w:ins w:id="13862" w:author="Στάθης Καπ" w:date="2023-03-09T05:29:00Z"/>
                <w:sz w:val="16"/>
                <w:szCs w:val="16"/>
              </w:rPr>
            </w:pPr>
            <w:ins w:id="13863"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6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65" w:author="Στάθης Καπ" w:date="2023-03-09T05:29:00Z"/>
          <w:trPrChange w:id="1386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86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3868" w:author="Στάθης Καπ" w:date="2023-03-09T05:29:00Z"/>
                <w:sz w:val="16"/>
                <w:szCs w:val="16"/>
              </w:rPr>
            </w:pPr>
            <w:ins w:id="13869" w:author="Στάθης Καπ" w:date="2023-03-09T05:29:00Z">
              <w:r w:rsidRPr="007E0F91">
                <w:rPr>
                  <w:sz w:val="16"/>
                  <w:szCs w:val="16"/>
                </w:rPr>
                <w:t>pr11</w:t>
              </w:r>
            </w:ins>
          </w:p>
        </w:tc>
        <w:tc>
          <w:tcPr>
            <w:tcW w:w="565" w:type="dxa"/>
            <w:tcBorders>
              <w:left w:val="single" w:sz="4" w:space="0" w:color="auto"/>
            </w:tcBorders>
            <w:vAlign w:val="center"/>
            <w:tcPrChange w:id="13870" w:author="Στάθης Καπ" w:date="2023-03-09T07:02:00Z">
              <w:tcPr>
                <w:tcW w:w="565" w:type="dxa"/>
                <w:tcBorders>
                  <w:left w:val="single" w:sz="4" w:space="0" w:color="auto"/>
                </w:tcBorders>
                <w:vAlign w:val="center"/>
              </w:tcPr>
            </w:tcPrChange>
          </w:tcPr>
          <w:p w14:paraId="18163E3B" w14:textId="78B81196" w:rsidR="00BD2E78" w:rsidRPr="007E0F91" w:rsidRDefault="00BD2E78" w:rsidP="00BD2E78">
            <w:pPr>
              <w:jc w:val="center"/>
              <w:rPr>
                <w:ins w:id="13871" w:author="Στάθης Καπ" w:date="2023-03-09T05:29:00Z"/>
                <w:sz w:val="16"/>
                <w:szCs w:val="16"/>
              </w:rPr>
            </w:pPr>
            <w:ins w:id="13872"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3873" w:author="Στάθης Καπ" w:date="2023-03-09T07:02:00Z">
              <w:tcPr>
                <w:tcW w:w="679" w:type="dxa"/>
                <w:tcBorders>
                  <w:right w:val="single" w:sz="4" w:space="0" w:color="auto"/>
                </w:tcBorders>
                <w:vAlign w:val="center"/>
              </w:tcPr>
            </w:tcPrChange>
          </w:tcPr>
          <w:p w14:paraId="285E1542" w14:textId="15CEF9B5" w:rsidR="00BD2E78" w:rsidRPr="007E0F91" w:rsidRDefault="00BD2E78" w:rsidP="00BD2E78">
            <w:pPr>
              <w:jc w:val="center"/>
              <w:rPr>
                <w:ins w:id="13874" w:author="Στάθης Καπ" w:date="2023-03-09T05:29:00Z"/>
                <w:sz w:val="16"/>
                <w:szCs w:val="16"/>
              </w:rPr>
            </w:pPr>
            <w:ins w:id="13875"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3876" w:author="Στάθης Καπ" w:date="2023-03-09T07:02:00Z">
              <w:tcPr>
                <w:tcW w:w="453" w:type="dxa"/>
                <w:tcBorders>
                  <w:left w:val="single" w:sz="4" w:space="0" w:color="auto"/>
                </w:tcBorders>
                <w:vAlign w:val="center"/>
              </w:tcPr>
            </w:tcPrChange>
          </w:tcPr>
          <w:p w14:paraId="3C6244D1" w14:textId="1A43826C" w:rsidR="00BD2E78" w:rsidRPr="007E0F91" w:rsidRDefault="00BD2E78" w:rsidP="00BD2E78">
            <w:pPr>
              <w:jc w:val="center"/>
              <w:rPr>
                <w:ins w:id="13877" w:author="Στάθης Καπ" w:date="2023-03-09T05:29:00Z"/>
                <w:sz w:val="16"/>
                <w:szCs w:val="16"/>
              </w:rPr>
            </w:pPr>
            <w:ins w:id="13878" w:author="Στάθης Καπ" w:date="2023-03-09T07:02:00Z">
              <w:r>
                <w:rPr>
                  <w:rFonts w:ascii="Calibri" w:hAnsi="Calibri" w:cs="Calibri"/>
                  <w:color w:val="000000"/>
                  <w:sz w:val="16"/>
                  <w:szCs w:val="16"/>
                </w:rPr>
                <w:t>525</w:t>
              </w:r>
            </w:ins>
          </w:p>
        </w:tc>
        <w:tc>
          <w:tcPr>
            <w:tcW w:w="708" w:type="dxa"/>
            <w:vAlign w:val="center"/>
            <w:tcPrChange w:id="13879" w:author="Στάθης Καπ" w:date="2023-03-09T07:02:00Z">
              <w:tcPr>
                <w:tcW w:w="708" w:type="dxa"/>
                <w:vAlign w:val="center"/>
              </w:tcPr>
            </w:tcPrChange>
          </w:tcPr>
          <w:p w14:paraId="20F6D67A" w14:textId="3360D5F4" w:rsidR="00BD2E78" w:rsidRPr="007E0F91" w:rsidRDefault="00BD2E78" w:rsidP="00BD2E78">
            <w:pPr>
              <w:jc w:val="center"/>
              <w:rPr>
                <w:ins w:id="13880" w:author="Στάθης Καπ" w:date="2023-03-09T05:29:00Z"/>
                <w:sz w:val="16"/>
                <w:szCs w:val="16"/>
              </w:rPr>
            </w:pPr>
            <w:ins w:id="13881"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3882" w:author="Στάθης Καπ" w:date="2023-03-09T07:02:00Z">
              <w:tcPr>
                <w:tcW w:w="652" w:type="dxa"/>
                <w:vMerge/>
                <w:tcBorders>
                  <w:right w:val="single" w:sz="4" w:space="0" w:color="auto"/>
                </w:tcBorders>
                <w:vAlign w:val="center"/>
              </w:tcPr>
            </w:tcPrChange>
          </w:tcPr>
          <w:p w14:paraId="388EC3EA" w14:textId="77777777" w:rsidR="00BD2E78" w:rsidRPr="007E0F91" w:rsidRDefault="00BD2E78" w:rsidP="00BD2E78">
            <w:pPr>
              <w:jc w:val="center"/>
              <w:rPr>
                <w:ins w:id="13883" w:author="Στάθης Καπ" w:date="2023-03-09T05:29:00Z"/>
                <w:sz w:val="16"/>
                <w:szCs w:val="16"/>
              </w:rPr>
            </w:pPr>
          </w:p>
        </w:tc>
        <w:tc>
          <w:tcPr>
            <w:tcW w:w="453" w:type="dxa"/>
            <w:tcBorders>
              <w:left w:val="single" w:sz="4" w:space="0" w:color="auto"/>
            </w:tcBorders>
            <w:vAlign w:val="center"/>
            <w:tcPrChange w:id="13884" w:author="Στάθης Καπ" w:date="2023-03-09T07:02:00Z">
              <w:tcPr>
                <w:tcW w:w="453" w:type="dxa"/>
                <w:tcBorders>
                  <w:left w:val="single" w:sz="4" w:space="0" w:color="auto"/>
                </w:tcBorders>
                <w:vAlign w:val="center"/>
              </w:tcPr>
            </w:tcPrChange>
          </w:tcPr>
          <w:p w14:paraId="57FEA752" w14:textId="08BB068D" w:rsidR="00BD2E78" w:rsidRPr="007E0F91" w:rsidRDefault="00BD2E78" w:rsidP="00BD2E78">
            <w:pPr>
              <w:jc w:val="center"/>
              <w:rPr>
                <w:ins w:id="13885" w:author="Στάθης Καπ" w:date="2023-03-09T05:29:00Z"/>
                <w:sz w:val="16"/>
                <w:szCs w:val="16"/>
              </w:rPr>
            </w:pPr>
            <w:ins w:id="13886" w:author="Στάθης Καπ" w:date="2023-03-09T07:02:00Z">
              <w:r>
                <w:rPr>
                  <w:rFonts w:ascii="Calibri" w:hAnsi="Calibri" w:cs="Calibri"/>
                  <w:color w:val="000000"/>
                  <w:sz w:val="16"/>
                  <w:szCs w:val="16"/>
                </w:rPr>
                <w:t>502</w:t>
              </w:r>
            </w:ins>
          </w:p>
        </w:tc>
        <w:tc>
          <w:tcPr>
            <w:tcW w:w="454" w:type="dxa"/>
            <w:vAlign w:val="center"/>
            <w:tcPrChange w:id="13887" w:author="Στάθης Καπ" w:date="2023-03-09T07:02:00Z">
              <w:tcPr>
                <w:tcW w:w="454" w:type="dxa"/>
                <w:vAlign w:val="center"/>
              </w:tcPr>
            </w:tcPrChange>
          </w:tcPr>
          <w:p w14:paraId="5F65E149" w14:textId="62BF6F40" w:rsidR="00BD2E78" w:rsidRPr="007E0F91" w:rsidRDefault="00BD2E78" w:rsidP="00BD2E78">
            <w:pPr>
              <w:jc w:val="center"/>
              <w:rPr>
                <w:ins w:id="13888" w:author="Στάθης Καπ" w:date="2023-03-09T05:29:00Z"/>
                <w:sz w:val="16"/>
                <w:szCs w:val="16"/>
              </w:rPr>
            </w:pPr>
            <w:ins w:id="13889" w:author="Στάθης Καπ" w:date="2023-03-09T07:02:00Z">
              <w:r>
                <w:rPr>
                  <w:rFonts w:ascii="Calibri" w:hAnsi="Calibri" w:cs="Calibri"/>
                  <w:color w:val="000000"/>
                  <w:sz w:val="16"/>
                  <w:szCs w:val="16"/>
                </w:rPr>
                <w:t>4.38</w:t>
              </w:r>
            </w:ins>
          </w:p>
        </w:tc>
        <w:tc>
          <w:tcPr>
            <w:tcW w:w="454" w:type="dxa"/>
            <w:vAlign w:val="center"/>
            <w:tcPrChange w:id="13890" w:author="Στάθης Καπ" w:date="2023-03-09T07:02:00Z">
              <w:tcPr>
                <w:tcW w:w="454" w:type="dxa"/>
                <w:vAlign w:val="center"/>
              </w:tcPr>
            </w:tcPrChange>
          </w:tcPr>
          <w:p w14:paraId="628087F5" w14:textId="797D0724" w:rsidR="00BD2E78" w:rsidRPr="007E0F91" w:rsidRDefault="00BD2E78" w:rsidP="00BD2E78">
            <w:pPr>
              <w:jc w:val="center"/>
              <w:rPr>
                <w:ins w:id="13891" w:author="Στάθης Καπ" w:date="2023-03-09T05:29:00Z"/>
                <w:sz w:val="16"/>
                <w:szCs w:val="16"/>
              </w:rPr>
            </w:pPr>
            <w:ins w:id="13892"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3893" w:author="Στάθης Καπ" w:date="2023-03-09T07:02:00Z">
              <w:tcPr>
                <w:tcW w:w="457" w:type="dxa"/>
                <w:tcBorders>
                  <w:right w:val="single" w:sz="4" w:space="0" w:color="auto"/>
                </w:tcBorders>
                <w:vAlign w:val="center"/>
              </w:tcPr>
            </w:tcPrChange>
          </w:tcPr>
          <w:p w14:paraId="77ECA50E" w14:textId="4C87D89A" w:rsidR="00BD2E78" w:rsidRPr="007E0F91" w:rsidRDefault="00BD2E78" w:rsidP="00BD2E78">
            <w:pPr>
              <w:jc w:val="center"/>
              <w:rPr>
                <w:ins w:id="13894" w:author="Στάθης Καπ" w:date="2023-03-09T05:29:00Z"/>
                <w:sz w:val="16"/>
                <w:szCs w:val="16"/>
              </w:rPr>
            </w:pPr>
            <w:ins w:id="13895"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3896" w:author="Στάθης Καπ" w:date="2023-03-09T07:02:00Z">
              <w:tcPr>
                <w:tcW w:w="453" w:type="dxa"/>
                <w:tcBorders>
                  <w:left w:val="single" w:sz="4" w:space="0" w:color="auto"/>
                </w:tcBorders>
                <w:vAlign w:val="center"/>
              </w:tcPr>
            </w:tcPrChange>
          </w:tcPr>
          <w:p w14:paraId="4C850F3C" w14:textId="57C587D3" w:rsidR="00BD2E78" w:rsidRPr="007E0F91" w:rsidRDefault="00BD2E78" w:rsidP="00BD2E78">
            <w:pPr>
              <w:jc w:val="center"/>
              <w:rPr>
                <w:ins w:id="13897" w:author="Στάθης Καπ" w:date="2023-03-09T05:29:00Z"/>
                <w:sz w:val="16"/>
                <w:szCs w:val="16"/>
              </w:rPr>
            </w:pPr>
            <w:ins w:id="13898" w:author="Στάθης Καπ" w:date="2023-03-09T07:02:00Z">
              <w:r>
                <w:rPr>
                  <w:rFonts w:ascii="Calibri" w:hAnsi="Calibri" w:cs="Calibri"/>
                  <w:color w:val="000000"/>
                  <w:sz w:val="16"/>
                  <w:szCs w:val="16"/>
                </w:rPr>
                <w:t>456</w:t>
              </w:r>
            </w:ins>
          </w:p>
        </w:tc>
        <w:tc>
          <w:tcPr>
            <w:tcW w:w="454" w:type="dxa"/>
            <w:vAlign w:val="center"/>
            <w:tcPrChange w:id="13899" w:author="Στάθης Καπ" w:date="2023-03-09T07:02:00Z">
              <w:tcPr>
                <w:tcW w:w="454" w:type="dxa"/>
                <w:vAlign w:val="center"/>
              </w:tcPr>
            </w:tcPrChange>
          </w:tcPr>
          <w:p w14:paraId="27A64219" w14:textId="0EBEE915" w:rsidR="00BD2E78" w:rsidRPr="007E0F91" w:rsidRDefault="00BD2E78" w:rsidP="00BD2E78">
            <w:pPr>
              <w:jc w:val="center"/>
              <w:rPr>
                <w:ins w:id="13900" w:author="Στάθης Καπ" w:date="2023-03-09T05:29:00Z"/>
                <w:sz w:val="16"/>
                <w:szCs w:val="16"/>
              </w:rPr>
            </w:pPr>
            <w:ins w:id="13901" w:author="Στάθης Καπ" w:date="2023-03-09T07:02:00Z">
              <w:r>
                <w:rPr>
                  <w:rFonts w:ascii="Calibri" w:hAnsi="Calibri" w:cs="Calibri"/>
                  <w:color w:val="000000"/>
                  <w:sz w:val="16"/>
                  <w:szCs w:val="16"/>
                </w:rPr>
                <w:t>13.14</w:t>
              </w:r>
            </w:ins>
          </w:p>
        </w:tc>
        <w:tc>
          <w:tcPr>
            <w:tcW w:w="454" w:type="dxa"/>
            <w:vAlign w:val="center"/>
            <w:tcPrChange w:id="13902" w:author="Στάθης Καπ" w:date="2023-03-09T07:02:00Z">
              <w:tcPr>
                <w:tcW w:w="454" w:type="dxa"/>
                <w:vAlign w:val="center"/>
              </w:tcPr>
            </w:tcPrChange>
          </w:tcPr>
          <w:p w14:paraId="30426FA2" w14:textId="28851160" w:rsidR="00BD2E78" w:rsidRPr="007E0F91" w:rsidRDefault="00BD2E78" w:rsidP="00BD2E78">
            <w:pPr>
              <w:jc w:val="center"/>
              <w:rPr>
                <w:ins w:id="13903" w:author="Στάθης Καπ" w:date="2023-03-09T05:29:00Z"/>
                <w:sz w:val="16"/>
                <w:szCs w:val="16"/>
              </w:rPr>
            </w:pPr>
            <w:ins w:id="13904"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3905" w:author="Στάθης Καπ" w:date="2023-03-09T07:02:00Z">
              <w:tcPr>
                <w:tcW w:w="454" w:type="dxa"/>
                <w:tcBorders>
                  <w:right w:val="single" w:sz="4" w:space="0" w:color="auto"/>
                </w:tcBorders>
                <w:vAlign w:val="center"/>
              </w:tcPr>
            </w:tcPrChange>
          </w:tcPr>
          <w:p w14:paraId="7FC15651" w14:textId="13F867C5" w:rsidR="00BD2E78" w:rsidRPr="007E0F91" w:rsidRDefault="00BD2E78" w:rsidP="00BD2E78">
            <w:pPr>
              <w:jc w:val="center"/>
              <w:rPr>
                <w:ins w:id="13906" w:author="Στάθης Καπ" w:date="2023-03-09T05:29:00Z"/>
                <w:sz w:val="16"/>
                <w:szCs w:val="16"/>
              </w:rPr>
            </w:pPr>
            <w:ins w:id="13907"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3908" w:author="Στάθης Καπ" w:date="2023-03-09T07:02:00Z">
              <w:tcPr>
                <w:tcW w:w="453" w:type="dxa"/>
                <w:tcBorders>
                  <w:left w:val="single" w:sz="4" w:space="0" w:color="auto"/>
                </w:tcBorders>
                <w:vAlign w:val="center"/>
              </w:tcPr>
            </w:tcPrChange>
          </w:tcPr>
          <w:p w14:paraId="371951AB" w14:textId="294DE767" w:rsidR="00BD2E78" w:rsidRPr="007E0F91" w:rsidRDefault="00BD2E78" w:rsidP="00BD2E78">
            <w:pPr>
              <w:jc w:val="center"/>
              <w:rPr>
                <w:ins w:id="13909" w:author="Στάθης Καπ" w:date="2023-03-09T05:29:00Z"/>
                <w:sz w:val="16"/>
                <w:szCs w:val="16"/>
              </w:rPr>
            </w:pPr>
            <w:ins w:id="13910" w:author="Στάθης Καπ" w:date="2023-03-09T07:02:00Z">
              <w:r>
                <w:rPr>
                  <w:rFonts w:ascii="Calibri" w:hAnsi="Calibri" w:cs="Calibri"/>
                  <w:color w:val="000000"/>
                  <w:sz w:val="16"/>
                  <w:szCs w:val="16"/>
                </w:rPr>
                <w:t>473</w:t>
              </w:r>
            </w:ins>
          </w:p>
        </w:tc>
        <w:tc>
          <w:tcPr>
            <w:tcW w:w="454" w:type="dxa"/>
            <w:vAlign w:val="center"/>
            <w:tcPrChange w:id="13911" w:author="Στάθης Καπ" w:date="2023-03-09T07:02:00Z">
              <w:tcPr>
                <w:tcW w:w="454" w:type="dxa"/>
                <w:vAlign w:val="center"/>
              </w:tcPr>
            </w:tcPrChange>
          </w:tcPr>
          <w:p w14:paraId="615EEADB" w14:textId="6EB55E81" w:rsidR="00BD2E78" w:rsidRPr="007E0F91" w:rsidRDefault="00BD2E78" w:rsidP="00BD2E78">
            <w:pPr>
              <w:jc w:val="center"/>
              <w:rPr>
                <w:ins w:id="13912" w:author="Στάθης Καπ" w:date="2023-03-09T05:29:00Z"/>
                <w:sz w:val="16"/>
                <w:szCs w:val="16"/>
              </w:rPr>
            </w:pPr>
            <w:ins w:id="13913" w:author="Στάθης Καπ" w:date="2023-03-09T07:02:00Z">
              <w:r>
                <w:rPr>
                  <w:rFonts w:ascii="Calibri" w:hAnsi="Calibri" w:cs="Calibri"/>
                  <w:color w:val="000000"/>
                  <w:sz w:val="16"/>
                  <w:szCs w:val="16"/>
                </w:rPr>
                <w:t>9.9</w:t>
              </w:r>
            </w:ins>
          </w:p>
        </w:tc>
        <w:tc>
          <w:tcPr>
            <w:tcW w:w="454" w:type="dxa"/>
            <w:vAlign w:val="center"/>
            <w:tcPrChange w:id="13914" w:author="Στάθης Καπ" w:date="2023-03-09T07:02:00Z">
              <w:tcPr>
                <w:tcW w:w="454" w:type="dxa"/>
                <w:vAlign w:val="center"/>
              </w:tcPr>
            </w:tcPrChange>
          </w:tcPr>
          <w:p w14:paraId="1164B651" w14:textId="34F1871A" w:rsidR="00BD2E78" w:rsidRPr="007E0F91" w:rsidRDefault="00BD2E78" w:rsidP="00BD2E78">
            <w:pPr>
              <w:jc w:val="center"/>
              <w:rPr>
                <w:ins w:id="13915" w:author="Στάθης Καπ" w:date="2023-03-09T05:29:00Z"/>
                <w:sz w:val="16"/>
                <w:szCs w:val="16"/>
              </w:rPr>
            </w:pPr>
            <w:ins w:id="13916"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3917" w:author="Στάθης Καπ" w:date="2023-03-09T07:02:00Z">
              <w:tcPr>
                <w:tcW w:w="461" w:type="dxa"/>
                <w:tcBorders>
                  <w:right w:val="single" w:sz="4" w:space="0" w:color="auto"/>
                </w:tcBorders>
                <w:vAlign w:val="center"/>
              </w:tcPr>
            </w:tcPrChange>
          </w:tcPr>
          <w:p w14:paraId="5FB30456" w14:textId="30D8C26B" w:rsidR="00BD2E78" w:rsidRPr="007E0F91" w:rsidRDefault="00BD2E78" w:rsidP="00BD2E78">
            <w:pPr>
              <w:jc w:val="center"/>
              <w:rPr>
                <w:ins w:id="13918" w:author="Στάθης Καπ" w:date="2023-03-09T05:29:00Z"/>
                <w:sz w:val="16"/>
                <w:szCs w:val="16"/>
              </w:rPr>
            </w:pPr>
            <w:ins w:id="13919"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2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21" w:author="Στάθης Καπ" w:date="2023-03-09T05:29:00Z"/>
          <w:trPrChange w:id="1392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92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3924" w:author="Στάθης Καπ" w:date="2023-03-09T05:29:00Z"/>
                <w:sz w:val="16"/>
                <w:szCs w:val="16"/>
              </w:rPr>
            </w:pPr>
            <w:ins w:id="13925" w:author="Στάθης Καπ" w:date="2023-03-09T05:29:00Z">
              <w:r w:rsidRPr="007E0F91">
                <w:rPr>
                  <w:sz w:val="16"/>
                  <w:szCs w:val="16"/>
                </w:rPr>
                <w:t>pr12</w:t>
              </w:r>
            </w:ins>
          </w:p>
        </w:tc>
        <w:tc>
          <w:tcPr>
            <w:tcW w:w="565" w:type="dxa"/>
            <w:tcBorders>
              <w:left w:val="single" w:sz="4" w:space="0" w:color="auto"/>
            </w:tcBorders>
            <w:vAlign w:val="center"/>
            <w:tcPrChange w:id="13926" w:author="Στάθης Καπ" w:date="2023-03-09T07:02:00Z">
              <w:tcPr>
                <w:tcW w:w="565" w:type="dxa"/>
                <w:tcBorders>
                  <w:left w:val="single" w:sz="4" w:space="0" w:color="auto"/>
                </w:tcBorders>
                <w:vAlign w:val="center"/>
              </w:tcPr>
            </w:tcPrChange>
          </w:tcPr>
          <w:p w14:paraId="59CE05F5" w14:textId="5BF8D6AB" w:rsidR="00BD2E78" w:rsidRPr="007E0F91" w:rsidRDefault="00BD2E78" w:rsidP="00BD2E78">
            <w:pPr>
              <w:jc w:val="center"/>
              <w:rPr>
                <w:ins w:id="13927" w:author="Στάθης Καπ" w:date="2023-03-09T05:29:00Z"/>
                <w:sz w:val="16"/>
                <w:szCs w:val="16"/>
              </w:rPr>
            </w:pPr>
            <w:ins w:id="13928"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3929" w:author="Στάθης Καπ" w:date="2023-03-09T07:02:00Z">
              <w:tcPr>
                <w:tcW w:w="679" w:type="dxa"/>
                <w:tcBorders>
                  <w:right w:val="single" w:sz="4" w:space="0" w:color="auto"/>
                </w:tcBorders>
                <w:vAlign w:val="center"/>
              </w:tcPr>
            </w:tcPrChange>
          </w:tcPr>
          <w:p w14:paraId="4FC75E2C" w14:textId="485C7D8D" w:rsidR="00BD2E78" w:rsidRPr="007E0F91" w:rsidRDefault="00BD2E78" w:rsidP="00BD2E78">
            <w:pPr>
              <w:jc w:val="center"/>
              <w:rPr>
                <w:ins w:id="13930" w:author="Στάθης Καπ" w:date="2023-03-09T05:29:00Z"/>
                <w:sz w:val="16"/>
                <w:szCs w:val="16"/>
              </w:rPr>
            </w:pPr>
            <w:ins w:id="13931"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3932" w:author="Στάθης Καπ" w:date="2023-03-09T07:02:00Z">
              <w:tcPr>
                <w:tcW w:w="453" w:type="dxa"/>
                <w:tcBorders>
                  <w:left w:val="single" w:sz="4" w:space="0" w:color="auto"/>
                </w:tcBorders>
                <w:vAlign w:val="center"/>
              </w:tcPr>
            </w:tcPrChange>
          </w:tcPr>
          <w:p w14:paraId="2E74937B" w14:textId="5DCA08E5" w:rsidR="00BD2E78" w:rsidRPr="007E0F91" w:rsidRDefault="00BD2E78" w:rsidP="00BD2E78">
            <w:pPr>
              <w:jc w:val="center"/>
              <w:rPr>
                <w:ins w:id="13933" w:author="Στάθης Καπ" w:date="2023-03-09T05:29:00Z"/>
                <w:sz w:val="16"/>
                <w:szCs w:val="16"/>
              </w:rPr>
            </w:pPr>
            <w:ins w:id="13934" w:author="Στάθης Καπ" w:date="2023-03-09T07:02:00Z">
              <w:r>
                <w:rPr>
                  <w:rFonts w:ascii="Calibri" w:hAnsi="Calibri" w:cs="Calibri"/>
                  <w:color w:val="000000"/>
                  <w:sz w:val="16"/>
                  <w:szCs w:val="16"/>
                </w:rPr>
                <w:t>700</w:t>
              </w:r>
            </w:ins>
          </w:p>
        </w:tc>
        <w:tc>
          <w:tcPr>
            <w:tcW w:w="708" w:type="dxa"/>
            <w:vAlign w:val="center"/>
            <w:tcPrChange w:id="13935" w:author="Στάθης Καπ" w:date="2023-03-09T07:02:00Z">
              <w:tcPr>
                <w:tcW w:w="708" w:type="dxa"/>
                <w:vAlign w:val="center"/>
              </w:tcPr>
            </w:tcPrChange>
          </w:tcPr>
          <w:p w14:paraId="494A92D3" w14:textId="43EEF3F8" w:rsidR="00BD2E78" w:rsidRPr="007E0F91" w:rsidRDefault="00BD2E78" w:rsidP="00BD2E78">
            <w:pPr>
              <w:jc w:val="center"/>
              <w:rPr>
                <w:ins w:id="13936" w:author="Στάθης Καπ" w:date="2023-03-09T05:29:00Z"/>
                <w:sz w:val="16"/>
                <w:szCs w:val="16"/>
              </w:rPr>
            </w:pPr>
            <w:ins w:id="13937"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3938" w:author="Στάθης Καπ" w:date="2023-03-09T07:02:00Z">
              <w:tcPr>
                <w:tcW w:w="652" w:type="dxa"/>
                <w:vMerge/>
                <w:tcBorders>
                  <w:right w:val="single" w:sz="4" w:space="0" w:color="auto"/>
                </w:tcBorders>
                <w:vAlign w:val="center"/>
              </w:tcPr>
            </w:tcPrChange>
          </w:tcPr>
          <w:p w14:paraId="4CEF8AE2" w14:textId="77777777" w:rsidR="00BD2E78" w:rsidRPr="007E0F91" w:rsidRDefault="00BD2E78" w:rsidP="00BD2E78">
            <w:pPr>
              <w:jc w:val="center"/>
              <w:rPr>
                <w:ins w:id="13939" w:author="Στάθης Καπ" w:date="2023-03-09T05:29:00Z"/>
                <w:sz w:val="16"/>
                <w:szCs w:val="16"/>
              </w:rPr>
            </w:pPr>
          </w:p>
        </w:tc>
        <w:tc>
          <w:tcPr>
            <w:tcW w:w="453" w:type="dxa"/>
            <w:tcBorders>
              <w:left w:val="single" w:sz="4" w:space="0" w:color="auto"/>
            </w:tcBorders>
            <w:vAlign w:val="center"/>
            <w:tcPrChange w:id="13940" w:author="Στάθης Καπ" w:date="2023-03-09T07:02:00Z">
              <w:tcPr>
                <w:tcW w:w="453" w:type="dxa"/>
                <w:tcBorders>
                  <w:left w:val="single" w:sz="4" w:space="0" w:color="auto"/>
                </w:tcBorders>
                <w:vAlign w:val="center"/>
              </w:tcPr>
            </w:tcPrChange>
          </w:tcPr>
          <w:p w14:paraId="1CAFDEF7" w14:textId="28750651" w:rsidR="00BD2E78" w:rsidRPr="007E0F91" w:rsidRDefault="00BD2E78" w:rsidP="00BD2E78">
            <w:pPr>
              <w:jc w:val="center"/>
              <w:rPr>
                <w:ins w:id="13941" w:author="Στάθης Καπ" w:date="2023-03-09T05:29:00Z"/>
                <w:sz w:val="16"/>
                <w:szCs w:val="16"/>
              </w:rPr>
            </w:pPr>
            <w:ins w:id="13942" w:author="Στάθης Καπ" w:date="2023-03-09T07:02:00Z">
              <w:r>
                <w:rPr>
                  <w:rFonts w:ascii="Calibri" w:hAnsi="Calibri" w:cs="Calibri"/>
                  <w:color w:val="000000"/>
                  <w:sz w:val="16"/>
                  <w:szCs w:val="16"/>
                </w:rPr>
                <w:t>690</w:t>
              </w:r>
            </w:ins>
          </w:p>
        </w:tc>
        <w:tc>
          <w:tcPr>
            <w:tcW w:w="454" w:type="dxa"/>
            <w:vAlign w:val="center"/>
            <w:tcPrChange w:id="13943" w:author="Στάθης Καπ" w:date="2023-03-09T07:02:00Z">
              <w:tcPr>
                <w:tcW w:w="454" w:type="dxa"/>
                <w:vAlign w:val="center"/>
              </w:tcPr>
            </w:tcPrChange>
          </w:tcPr>
          <w:p w14:paraId="22095B8F" w14:textId="4887C9B9" w:rsidR="00BD2E78" w:rsidRPr="007E0F91" w:rsidRDefault="00BD2E78" w:rsidP="00BD2E78">
            <w:pPr>
              <w:jc w:val="center"/>
              <w:rPr>
                <w:ins w:id="13944" w:author="Στάθης Καπ" w:date="2023-03-09T05:29:00Z"/>
                <w:sz w:val="16"/>
                <w:szCs w:val="16"/>
              </w:rPr>
            </w:pPr>
            <w:ins w:id="13945" w:author="Στάθης Καπ" w:date="2023-03-09T07:02:00Z">
              <w:r>
                <w:rPr>
                  <w:rFonts w:ascii="Calibri" w:hAnsi="Calibri" w:cs="Calibri"/>
                  <w:color w:val="000000"/>
                  <w:sz w:val="16"/>
                  <w:szCs w:val="16"/>
                </w:rPr>
                <w:t>1.43</w:t>
              </w:r>
            </w:ins>
          </w:p>
        </w:tc>
        <w:tc>
          <w:tcPr>
            <w:tcW w:w="454" w:type="dxa"/>
            <w:vAlign w:val="center"/>
            <w:tcPrChange w:id="13946" w:author="Στάθης Καπ" w:date="2023-03-09T07:02:00Z">
              <w:tcPr>
                <w:tcW w:w="454" w:type="dxa"/>
                <w:vAlign w:val="center"/>
              </w:tcPr>
            </w:tcPrChange>
          </w:tcPr>
          <w:p w14:paraId="5C0A4EC5" w14:textId="2A8574AB" w:rsidR="00BD2E78" w:rsidRPr="007E0F91" w:rsidRDefault="00BD2E78" w:rsidP="00BD2E78">
            <w:pPr>
              <w:jc w:val="center"/>
              <w:rPr>
                <w:ins w:id="13947" w:author="Στάθης Καπ" w:date="2023-03-09T05:29:00Z"/>
                <w:sz w:val="16"/>
                <w:szCs w:val="16"/>
              </w:rPr>
            </w:pPr>
            <w:ins w:id="13948"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3949" w:author="Στάθης Καπ" w:date="2023-03-09T07:02:00Z">
              <w:tcPr>
                <w:tcW w:w="457" w:type="dxa"/>
                <w:tcBorders>
                  <w:right w:val="single" w:sz="4" w:space="0" w:color="auto"/>
                </w:tcBorders>
                <w:vAlign w:val="center"/>
              </w:tcPr>
            </w:tcPrChange>
          </w:tcPr>
          <w:p w14:paraId="127CC2E5" w14:textId="5CD98216" w:rsidR="00BD2E78" w:rsidRPr="007E0F91" w:rsidRDefault="00BD2E78" w:rsidP="00BD2E78">
            <w:pPr>
              <w:jc w:val="center"/>
              <w:rPr>
                <w:ins w:id="13950" w:author="Στάθης Καπ" w:date="2023-03-09T05:29:00Z"/>
                <w:sz w:val="16"/>
                <w:szCs w:val="16"/>
              </w:rPr>
            </w:pPr>
            <w:ins w:id="13951"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3952" w:author="Στάθης Καπ" w:date="2023-03-09T07:02:00Z">
              <w:tcPr>
                <w:tcW w:w="453" w:type="dxa"/>
                <w:tcBorders>
                  <w:left w:val="single" w:sz="4" w:space="0" w:color="auto"/>
                </w:tcBorders>
                <w:vAlign w:val="center"/>
              </w:tcPr>
            </w:tcPrChange>
          </w:tcPr>
          <w:p w14:paraId="574D912C" w14:textId="508851B2" w:rsidR="00BD2E78" w:rsidRPr="007E0F91" w:rsidRDefault="00BD2E78" w:rsidP="00BD2E78">
            <w:pPr>
              <w:jc w:val="center"/>
              <w:rPr>
                <w:ins w:id="13953" w:author="Στάθης Καπ" w:date="2023-03-09T05:29:00Z"/>
                <w:sz w:val="16"/>
                <w:szCs w:val="16"/>
              </w:rPr>
            </w:pPr>
            <w:ins w:id="13954" w:author="Στάθης Καπ" w:date="2023-03-09T07:02:00Z">
              <w:r>
                <w:rPr>
                  <w:rFonts w:ascii="Calibri" w:hAnsi="Calibri" w:cs="Calibri"/>
                  <w:color w:val="000000"/>
                  <w:sz w:val="16"/>
                  <w:szCs w:val="16"/>
                </w:rPr>
                <w:t>665</w:t>
              </w:r>
            </w:ins>
          </w:p>
        </w:tc>
        <w:tc>
          <w:tcPr>
            <w:tcW w:w="454" w:type="dxa"/>
            <w:vAlign w:val="center"/>
            <w:tcPrChange w:id="13955" w:author="Στάθης Καπ" w:date="2023-03-09T07:02:00Z">
              <w:tcPr>
                <w:tcW w:w="454" w:type="dxa"/>
                <w:vAlign w:val="center"/>
              </w:tcPr>
            </w:tcPrChange>
          </w:tcPr>
          <w:p w14:paraId="55C737D9" w14:textId="24934945" w:rsidR="00BD2E78" w:rsidRPr="007E0F91" w:rsidRDefault="00BD2E78" w:rsidP="00BD2E78">
            <w:pPr>
              <w:jc w:val="center"/>
              <w:rPr>
                <w:ins w:id="13956" w:author="Στάθης Καπ" w:date="2023-03-09T05:29:00Z"/>
                <w:sz w:val="16"/>
                <w:szCs w:val="16"/>
              </w:rPr>
            </w:pPr>
            <w:ins w:id="13957" w:author="Στάθης Καπ" w:date="2023-03-09T07:02:00Z">
              <w:r>
                <w:rPr>
                  <w:rFonts w:ascii="Calibri" w:hAnsi="Calibri" w:cs="Calibri"/>
                  <w:color w:val="000000"/>
                  <w:sz w:val="16"/>
                  <w:szCs w:val="16"/>
                </w:rPr>
                <w:t>5</w:t>
              </w:r>
            </w:ins>
          </w:p>
        </w:tc>
        <w:tc>
          <w:tcPr>
            <w:tcW w:w="454" w:type="dxa"/>
            <w:vAlign w:val="center"/>
            <w:tcPrChange w:id="13958" w:author="Στάθης Καπ" w:date="2023-03-09T07:02:00Z">
              <w:tcPr>
                <w:tcW w:w="454" w:type="dxa"/>
                <w:vAlign w:val="center"/>
              </w:tcPr>
            </w:tcPrChange>
          </w:tcPr>
          <w:p w14:paraId="56B66B21" w14:textId="4C121BD0" w:rsidR="00BD2E78" w:rsidRPr="007E0F91" w:rsidRDefault="00BD2E78" w:rsidP="00BD2E78">
            <w:pPr>
              <w:jc w:val="center"/>
              <w:rPr>
                <w:ins w:id="13959" w:author="Στάθης Καπ" w:date="2023-03-09T05:29:00Z"/>
                <w:sz w:val="16"/>
                <w:szCs w:val="16"/>
              </w:rPr>
            </w:pPr>
            <w:ins w:id="13960"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3961" w:author="Στάθης Καπ" w:date="2023-03-09T07:02:00Z">
              <w:tcPr>
                <w:tcW w:w="454" w:type="dxa"/>
                <w:tcBorders>
                  <w:right w:val="single" w:sz="4" w:space="0" w:color="auto"/>
                </w:tcBorders>
                <w:vAlign w:val="center"/>
              </w:tcPr>
            </w:tcPrChange>
          </w:tcPr>
          <w:p w14:paraId="2F38AF06" w14:textId="6DC1C530" w:rsidR="00BD2E78" w:rsidRPr="007E0F91" w:rsidRDefault="00BD2E78" w:rsidP="00BD2E78">
            <w:pPr>
              <w:jc w:val="center"/>
              <w:rPr>
                <w:ins w:id="13962" w:author="Στάθης Καπ" w:date="2023-03-09T05:29:00Z"/>
                <w:sz w:val="16"/>
                <w:szCs w:val="16"/>
              </w:rPr>
            </w:pPr>
            <w:ins w:id="13963"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3964" w:author="Στάθης Καπ" w:date="2023-03-09T07:02:00Z">
              <w:tcPr>
                <w:tcW w:w="453" w:type="dxa"/>
                <w:tcBorders>
                  <w:left w:val="single" w:sz="4" w:space="0" w:color="auto"/>
                </w:tcBorders>
                <w:vAlign w:val="center"/>
              </w:tcPr>
            </w:tcPrChange>
          </w:tcPr>
          <w:p w14:paraId="2C9F5172" w14:textId="26D76504" w:rsidR="00BD2E78" w:rsidRPr="007E0F91" w:rsidRDefault="00BD2E78" w:rsidP="00BD2E78">
            <w:pPr>
              <w:jc w:val="center"/>
              <w:rPr>
                <w:ins w:id="13965" w:author="Στάθης Καπ" w:date="2023-03-09T05:29:00Z"/>
                <w:sz w:val="16"/>
                <w:szCs w:val="16"/>
              </w:rPr>
            </w:pPr>
            <w:ins w:id="13966" w:author="Στάθης Καπ" w:date="2023-03-09T07:02:00Z">
              <w:r>
                <w:rPr>
                  <w:rFonts w:ascii="Calibri" w:hAnsi="Calibri" w:cs="Calibri"/>
                  <w:color w:val="000000"/>
                  <w:sz w:val="16"/>
                  <w:szCs w:val="16"/>
                </w:rPr>
                <w:t>655</w:t>
              </w:r>
            </w:ins>
          </w:p>
        </w:tc>
        <w:tc>
          <w:tcPr>
            <w:tcW w:w="454" w:type="dxa"/>
            <w:vAlign w:val="center"/>
            <w:tcPrChange w:id="13967" w:author="Στάθης Καπ" w:date="2023-03-09T07:02:00Z">
              <w:tcPr>
                <w:tcW w:w="454" w:type="dxa"/>
                <w:vAlign w:val="center"/>
              </w:tcPr>
            </w:tcPrChange>
          </w:tcPr>
          <w:p w14:paraId="77045B33" w14:textId="4D23C9C6" w:rsidR="00BD2E78" w:rsidRPr="007E0F91" w:rsidRDefault="00BD2E78" w:rsidP="00BD2E78">
            <w:pPr>
              <w:jc w:val="center"/>
              <w:rPr>
                <w:ins w:id="13968" w:author="Στάθης Καπ" w:date="2023-03-09T05:29:00Z"/>
                <w:sz w:val="16"/>
                <w:szCs w:val="16"/>
              </w:rPr>
            </w:pPr>
            <w:ins w:id="13969" w:author="Στάθης Καπ" w:date="2023-03-09T07:02:00Z">
              <w:r>
                <w:rPr>
                  <w:rFonts w:ascii="Calibri" w:hAnsi="Calibri" w:cs="Calibri"/>
                  <w:color w:val="000000"/>
                  <w:sz w:val="16"/>
                  <w:szCs w:val="16"/>
                </w:rPr>
                <w:t>6.43</w:t>
              </w:r>
            </w:ins>
          </w:p>
        </w:tc>
        <w:tc>
          <w:tcPr>
            <w:tcW w:w="454" w:type="dxa"/>
            <w:vAlign w:val="center"/>
            <w:tcPrChange w:id="13970" w:author="Στάθης Καπ" w:date="2023-03-09T07:02:00Z">
              <w:tcPr>
                <w:tcW w:w="454" w:type="dxa"/>
                <w:vAlign w:val="center"/>
              </w:tcPr>
            </w:tcPrChange>
          </w:tcPr>
          <w:p w14:paraId="7D2BBD18" w14:textId="3B03EE52" w:rsidR="00BD2E78" w:rsidRPr="007E0F91" w:rsidRDefault="00BD2E78" w:rsidP="00BD2E78">
            <w:pPr>
              <w:jc w:val="center"/>
              <w:rPr>
                <w:ins w:id="13971" w:author="Στάθης Καπ" w:date="2023-03-09T05:29:00Z"/>
                <w:sz w:val="16"/>
                <w:szCs w:val="16"/>
              </w:rPr>
            </w:pPr>
            <w:ins w:id="13972"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3973" w:author="Στάθης Καπ" w:date="2023-03-09T07:02:00Z">
              <w:tcPr>
                <w:tcW w:w="461" w:type="dxa"/>
                <w:tcBorders>
                  <w:right w:val="single" w:sz="4" w:space="0" w:color="auto"/>
                </w:tcBorders>
                <w:vAlign w:val="center"/>
              </w:tcPr>
            </w:tcPrChange>
          </w:tcPr>
          <w:p w14:paraId="12022E71" w14:textId="20DA8673" w:rsidR="00BD2E78" w:rsidRPr="007E0F91" w:rsidRDefault="00BD2E78" w:rsidP="00BD2E78">
            <w:pPr>
              <w:jc w:val="center"/>
              <w:rPr>
                <w:ins w:id="13974" w:author="Στάθης Καπ" w:date="2023-03-09T05:29:00Z"/>
                <w:sz w:val="16"/>
                <w:szCs w:val="16"/>
              </w:rPr>
            </w:pPr>
            <w:ins w:id="13975"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77" w:author="Στάθης Καπ" w:date="2023-03-09T05:29:00Z"/>
          <w:trPrChange w:id="1397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97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3980" w:author="Στάθης Καπ" w:date="2023-03-09T05:29:00Z"/>
                <w:sz w:val="16"/>
                <w:szCs w:val="16"/>
              </w:rPr>
            </w:pPr>
            <w:ins w:id="13981" w:author="Στάθης Καπ" w:date="2023-03-09T05:29:00Z">
              <w:r w:rsidRPr="007E0F91">
                <w:rPr>
                  <w:sz w:val="16"/>
                  <w:szCs w:val="16"/>
                </w:rPr>
                <w:t>pr13</w:t>
              </w:r>
            </w:ins>
          </w:p>
        </w:tc>
        <w:tc>
          <w:tcPr>
            <w:tcW w:w="565" w:type="dxa"/>
            <w:tcBorders>
              <w:left w:val="single" w:sz="4" w:space="0" w:color="auto"/>
            </w:tcBorders>
            <w:vAlign w:val="center"/>
            <w:tcPrChange w:id="13982" w:author="Στάθης Καπ" w:date="2023-03-09T07:02:00Z">
              <w:tcPr>
                <w:tcW w:w="565" w:type="dxa"/>
                <w:tcBorders>
                  <w:left w:val="single" w:sz="4" w:space="0" w:color="auto"/>
                </w:tcBorders>
                <w:vAlign w:val="center"/>
              </w:tcPr>
            </w:tcPrChange>
          </w:tcPr>
          <w:p w14:paraId="6E01DA87" w14:textId="02982547" w:rsidR="00BD2E78" w:rsidRPr="007E0F91" w:rsidRDefault="00BD2E78" w:rsidP="00BD2E78">
            <w:pPr>
              <w:jc w:val="center"/>
              <w:rPr>
                <w:ins w:id="13983" w:author="Στάθης Καπ" w:date="2023-03-09T05:29:00Z"/>
                <w:sz w:val="16"/>
                <w:szCs w:val="16"/>
              </w:rPr>
            </w:pPr>
            <w:ins w:id="13984"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3985" w:author="Στάθης Καπ" w:date="2023-03-09T07:02:00Z">
              <w:tcPr>
                <w:tcW w:w="679" w:type="dxa"/>
                <w:tcBorders>
                  <w:right w:val="single" w:sz="4" w:space="0" w:color="auto"/>
                </w:tcBorders>
                <w:vAlign w:val="center"/>
              </w:tcPr>
            </w:tcPrChange>
          </w:tcPr>
          <w:p w14:paraId="58296873" w14:textId="6267038C" w:rsidR="00BD2E78" w:rsidRPr="007E0F91" w:rsidRDefault="00BD2E78" w:rsidP="00BD2E78">
            <w:pPr>
              <w:jc w:val="center"/>
              <w:rPr>
                <w:ins w:id="13986" w:author="Στάθης Καπ" w:date="2023-03-09T05:29:00Z"/>
                <w:sz w:val="16"/>
                <w:szCs w:val="16"/>
              </w:rPr>
            </w:pPr>
            <w:ins w:id="13987"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3988" w:author="Στάθης Καπ" w:date="2023-03-09T07:02:00Z">
              <w:tcPr>
                <w:tcW w:w="453" w:type="dxa"/>
                <w:tcBorders>
                  <w:left w:val="single" w:sz="4" w:space="0" w:color="auto"/>
                </w:tcBorders>
                <w:vAlign w:val="center"/>
              </w:tcPr>
            </w:tcPrChange>
          </w:tcPr>
          <w:p w14:paraId="4798E3E9" w14:textId="0CA279EE" w:rsidR="00BD2E78" w:rsidRPr="007E0F91" w:rsidRDefault="00BD2E78" w:rsidP="00BD2E78">
            <w:pPr>
              <w:jc w:val="center"/>
              <w:rPr>
                <w:ins w:id="13989" w:author="Στάθης Καπ" w:date="2023-03-09T05:29:00Z"/>
                <w:sz w:val="16"/>
                <w:szCs w:val="16"/>
              </w:rPr>
            </w:pPr>
            <w:ins w:id="13990" w:author="Στάθης Καπ" w:date="2023-03-09T07:02:00Z">
              <w:r>
                <w:rPr>
                  <w:rFonts w:ascii="Calibri" w:hAnsi="Calibri" w:cs="Calibri"/>
                  <w:color w:val="000000"/>
                  <w:sz w:val="16"/>
                  <w:szCs w:val="16"/>
                </w:rPr>
                <w:t>771</w:t>
              </w:r>
            </w:ins>
          </w:p>
        </w:tc>
        <w:tc>
          <w:tcPr>
            <w:tcW w:w="708" w:type="dxa"/>
            <w:vAlign w:val="center"/>
            <w:tcPrChange w:id="13991" w:author="Στάθης Καπ" w:date="2023-03-09T07:02:00Z">
              <w:tcPr>
                <w:tcW w:w="708" w:type="dxa"/>
                <w:vAlign w:val="center"/>
              </w:tcPr>
            </w:tcPrChange>
          </w:tcPr>
          <w:p w14:paraId="4F6C3D35" w14:textId="5122DF97" w:rsidR="00BD2E78" w:rsidRPr="007E0F91" w:rsidRDefault="00BD2E78" w:rsidP="00BD2E78">
            <w:pPr>
              <w:jc w:val="center"/>
              <w:rPr>
                <w:ins w:id="13992" w:author="Στάθης Καπ" w:date="2023-03-09T05:29:00Z"/>
                <w:sz w:val="16"/>
                <w:szCs w:val="16"/>
              </w:rPr>
            </w:pPr>
            <w:ins w:id="13993"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3994" w:author="Στάθης Καπ" w:date="2023-03-09T07:02:00Z">
              <w:tcPr>
                <w:tcW w:w="652" w:type="dxa"/>
                <w:vMerge/>
                <w:tcBorders>
                  <w:right w:val="single" w:sz="4" w:space="0" w:color="auto"/>
                </w:tcBorders>
                <w:vAlign w:val="center"/>
              </w:tcPr>
            </w:tcPrChange>
          </w:tcPr>
          <w:p w14:paraId="0674F2C0" w14:textId="77777777" w:rsidR="00BD2E78" w:rsidRPr="007E0F91" w:rsidRDefault="00BD2E78" w:rsidP="00BD2E78">
            <w:pPr>
              <w:jc w:val="center"/>
              <w:rPr>
                <w:ins w:id="13995" w:author="Στάθης Καπ" w:date="2023-03-09T05:29:00Z"/>
                <w:sz w:val="16"/>
                <w:szCs w:val="16"/>
              </w:rPr>
            </w:pPr>
          </w:p>
        </w:tc>
        <w:tc>
          <w:tcPr>
            <w:tcW w:w="453" w:type="dxa"/>
            <w:tcBorders>
              <w:left w:val="single" w:sz="4" w:space="0" w:color="auto"/>
            </w:tcBorders>
            <w:vAlign w:val="center"/>
            <w:tcPrChange w:id="13996" w:author="Στάθης Καπ" w:date="2023-03-09T07:02:00Z">
              <w:tcPr>
                <w:tcW w:w="453" w:type="dxa"/>
                <w:tcBorders>
                  <w:left w:val="single" w:sz="4" w:space="0" w:color="auto"/>
                </w:tcBorders>
                <w:vAlign w:val="center"/>
              </w:tcPr>
            </w:tcPrChange>
          </w:tcPr>
          <w:p w14:paraId="4F9150B8" w14:textId="7D4DF8B2" w:rsidR="00BD2E78" w:rsidRPr="007E0F91" w:rsidRDefault="00BD2E78" w:rsidP="00BD2E78">
            <w:pPr>
              <w:jc w:val="center"/>
              <w:rPr>
                <w:ins w:id="13997" w:author="Στάθης Καπ" w:date="2023-03-09T05:29:00Z"/>
                <w:sz w:val="16"/>
                <w:szCs w:val="16"/>
              </w:rPr>
            </w:pPr>
            <w:ins w:id="13998" w:author="Στάθης Καπ" w:date="2023-03-09T07:02:00Z">
              <w:r>
                <w:rPr>
                  <w:rFonts w:ascii="Calibri" w:hAnsi="Calibri" w:cs="Calibri"/>
                  <w:color w:val="000000"/>
                  <w:sz w:val="16"/>
                  <w:szCs w:val="16"/>
                </w:rPr>
                <w:t>737</w:t>
              </w:r>
            </w:ins>
          </w:p>
        </w:tc>
        <w:tc>
          <w:tcPr>
            <w:tcW w:w="454" w:type="dxa"/>
            <w:vAlign w:val="center"/>
            <w:tcPrChange w:id="13999" w:author="Στάθης Καπ" w:date="2023-03-09T07:02:00Z">
              <w:tcPr>
                <w:tcW w:w="454" w:type="dxa"/>
                <w:vAlign w:val="center"/>
              </w:tcPr>
            </w:tcPrChange>
          </w:tcPr>
          <w:p w14:paraId="14D279B0" w14:textId="53672D50" w:rsidR="00BD2E78" w:rsidRPr="007E0F91" w:rsidRDefault="00BD2E78" w:rsidP="00BD2E78">
            <w:pPr>
              <w:jc w:val="center"/>
              <w:rPr>
                <w:ins w:id="14000" w:author="Στάθης Καπ" w:date="2023-03-09T05:29:00Z"/>
                <w:sz w:val="16"/>
                <w:szCs w:val="16"/>
              </w:rPr>
            </w:pPr>
            <w:ins w:id="14001" w:author="Στάθης Καπ" w:date="2023-03-09T07:02:00Z">
              <w:r>
                <w:rPr>
                  <w:rFonts w:ascii="Calibri" w:hAnsi="Calibri" w:cs="Calibri"/>
                  <w:color w:val="000000"/>
                  <w:sz w:val="16"/>
                  <w:szCs w:val="16"/>
                </w:rPr>
                <w:t>4.41</w:t>
              </w:r>
            </w:ins>
          </w:p>
        </w:tc>
        <w:tc>
          <w:tcPr>
            <w:tcW w:w="454" w:type="dxa"/>
            <w:vAlign w:val="center"/>
            <w:tcPrChange w:id="14002" w:author="Στάθης Καπ" w:date="2023-03-09T07:02:00Z">
              <w:tcPr>
                <w:tcW w:w="454" w:type="dxa"/>
                <w:vAlign w:val="center"/>
              </w:tcPr>
            </w:tcPrChange>
          </w:tcPr>
          <w:p w14:paraId="69931C6B" w14:textId="5F345714" w:rsidR="00BD2E78" w:rsidRPr="007E0F91" w:rsidRDefault="00BD2E78" w:rsidP="00BD2E78">
            <w:pPr>
              <w:jc w:val="center"/>
              <w:rPr>
                <w:ins w:id="14003" w:author="Στάθης Καπ" w:date="2023-03-09T05:29:00Z"/>
                <w:sz w:val="16"/>
                <w:szCs w:val="16"/>
              </w:rPr>
            </w:pPr>
            <w:ins w:id="14004"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4005" w:author="Στάθης Καπ" w:date="2023-03-09T07:02:00Z">
              <w:tcPr>
                <w:tcW w:w="457" w:type="dxa"/>
                <w:tcBorders>
                  <w:right w:val="single" w:sz="4" w:space="0" w:color="auto"/>
                </w:tcBorders>
                <w:vAlign w:val="center"/>
              </w:tcPr>
            </w:tcPrChange>
          </w:tcPr>
          <w:p w14:paraId="4BB619A6" w14:textId="75FD8483" w:rsidR="00BD2E78" w:rsidRPr="007E0F91" w:rsidRDefault="00BD2E78" w:rsidP="00BD2E78">
            <w:pPr>
              <w:jc w:val="center"/>
              <w:rPr>
                <w:ins w:id="14006" w:author="Στάθης Καπ" w:date="2023-03-09T05:29:00Z"/>
                <w:sz w:val="16"/>
                <w:szCs w:val="16"/>
              </w:rPr>
            </w:pPr>
            <w:ins w:id="14007"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4008" w:author="Στάθης Καπ" w:date="2023-03-09T07:02:00Z">
              <w:tcPr>
                <w:tcW w:w="453" w:type="dxa"/>
                <w:tcBorders>
                  <w:left w:val="single" w:sz="4" w:space="0" w:color="auto"/>
                </w:tcBorders>
                <w:vAlign w:val="center"/>
              </w:tcPr>
            </w:tcPrChange>
          </w:tcPr>
          <w:p w14:paraId="2402DAE9" w14:textId="15EE3B35" w:rsidR="00BD2E78" w:rsidRPr="007E0F91" w:rsidRDefault="00BD2E78" w:rsidP="00BD2E78">
            <w:pPr>
              <w:jc w:val="center"/>
              <w:rPr>
                <w:ins w:id="14009" w:author="Στάθης Καπ" w:date="2023-03-09T05:29:00Z"/>
                <w:sz w:val="16"/>
                <w:szCs w:val="16"/>
              </w:rPr>
            </w:pPr>
            <w:ins w:id="14010" w:author="Στάθης Καπ" w:date="2023-03-09T07:02:00Z">
              <w:r>
                <w:rPr>
                  <w:rFonts w:ascii="Calibri" w:hAnsi="Calibri" w:cs="Calibri"/>
                  <w:color w:val="000000"/>
                  <w:sz w:val="16"/>
                  <w:szCs w:val="16"/>
                </w:rPr>
                <w:t>693</w:t>
              </w:r>
            </w:ins>
          </w:p>
        </w:tc>
        <w:tc>
          <w:tcPr>
            <w:tcW w:w="454" w:type="dxa"/>
            <w:vAlign w:val="center"/>
            <w:tcPrChange w:id="14011" w:author="Στάθης Καπ" w:date="2023-03-09T07:02:00Z">
              <w:tcPr>
                <w:tcW w:w="454" w:type="dxa"/>
                <w:vAlign w:val="center"/>
              </w:tcPr>
            </w:tcPrChange>
          </w:tcPr>
          <w:p w14:paraId="1C94DBD0" w14:textId="20B59D72" w:rsidR="00BD2E78" w:rsidRPr="007E0F91" w:rsidRDefault="00BD2E78" w:rsidP="00BD2E78">
            <w:pPr>
              <w:jc w:val="center"/>
              <w:rPr>
                <w:ins w:id="14012" w:author="Στάθης Καπ" w:date="2023-03-09T05:29:00Z"/>
                <w:sz w:val="16"/>
                <w:szCs w:val="16"/>
              </w:rPr>
            </w:pPr>
            <w:ins w:id="14013" w:author="Στάθης Καπ" w:date="2023-03-09T07:02:00Z">
              <w:r>
                <w:rPr>
                  <w:rFonts w:ascii="Calibri" w:hAnsi="Calibri" w:cs="Calibri"/>
                  <w:color w:val="000000"/>
                  <w:sz w:val="16"/>
                  <w:szCs w:val="16"/>
                </w:rPr>
                <w:t>10.12</w:t>
              </w:r>
            </w:ins>
          </w:p>
        </w:tc>
        <w:tc>
          <w:tcPr>
            <w:tcW w:w="454" w:type="dxa"/>
            <w:vAlign w:val="center"/>
            <w:tcPrChange w:id="14014" w:author="Στάθης Καπ" w:date="2023-03-09T07:02:00Z">
              <w:tcPr>
                <w:tcW w:w="454" w:type="dxa"/>
                <w:vAlign w:val="center"/>
              </w:tcPr>
            </w:tcPrChange>
          </w:tcPr>
          <w:p w14:paraId="15C172C3" w14:textId="475467F3" w:rsidR="00BD2E78" w:rsidRPr="007E0F91" w:rsidRDefault="00BD2E78" w:rsidP="00BD2E78">
            <w:pPr>
              <w:jc w:val="center"/>
              <w:rPr>
                <w:ins w:id="14015" w:author="Στάθης Καπ" w:date="2023-03-09T05:29:00Z"/>
                <w:sz w:val="16"/>
                <w:szCs w:val="16"/>
              </w:rPr>
            </w:pPr>
            <w:ins w:id="14016"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4017" w:author="Στάθης Καπ" w:date="2023-03-09T07:02:00Z">
              <w:tcPr>
                <w:tcW w:w="454" w:type="dxa"/>
                <w:tcBorders>
                  <w:right w:val="single" w:sz="4" w:space="0" w:color="auto"/>
                </w:tcBorders>
                <w:vAlign w:val="center"/>
              </w:tcPr>
            </w:tcPrChange>
          </w:tcPr>
          <w:p w14:paraId="395C5F28" w14:textId="0C24A3BB" w:rsidR="00BD2E78" w:rsidRPr="007E0F91" w:rsidRDefault="00BD2E78" w:rsidP="00BD2E78">
            <w:pPr>
              <w:jc w:val="center"/>
              <w:rPr>
                <w:ins w:id="14018" w:author="Στάθης Καπ" w:date="2023-03-09T05:29:00Z"/>
                <w:sz w:val="16"/>
                <w:szCs w:val="16"/>
              </w:rPr>
            </w:pPr>
            <w:ins w:id="14019"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4020" w:author="Στάθης Καπ" w:date="2023-03-09T07:02:00Z">
              <w:tcPr>
                <w:tcW w:w="453" w:type="dxa"/>
                <w:tcBorders>
                  <w:left w:val="single" w:sz="4" w:space="0" w:color="auto"/>
                </w:tcBorders>
                <w:vAlign w:val="center"/>
              </w:tcPr>
            </w:tcPrChange>
          </w:tcPr>
          <w:p w14:paraId="27BB63D7" w14:textId="377E520C" w:rsidR="00BD2E78" w:rsidRPr="007E0F91" w:rsidRDefault="00BD2E78" w:rsidP="00BD2E78">
            <w:pPr>
              <w:jc w:val="center"/>
              <w:rPr>
                <w:ins w:id="14021" w:author="Στάθης Καπ" w:date="2023-03-09T05:29:00Z"/>
                <w:sz w:val="16"/>
                <w:szCs w:val="16"/>
              </w:rPr>
            </w:pPr>
            <w:ins w:id="14022" w:author="Στάθης Καπ" w:date="2023-03-09T07:02:00Z">
              <w:r>
                <w:rPr>
                  <w:rFonts w:ascii="Calibri" w:hAnsi="Calibri" w:cs="Calibri"/>
                  <w:color w:val="000000"/>
                  <w:sz w:val="16"/>
                  <w:szCs w:val="16"/>
                </w:rPr>
                <w:t>681</w:t>
              </w:r>
            </w:ins>
          </w:p>
        </w:tc>
        <w:tc>
          <w:tcPr>
            <w:tcW w:w="454" w:type="dxa"/>
            <w:vAlign w:val="center"/>
            <w:tcPrChange w:id="14023" w:author="Στάθης Καπ" w:date="2023-03-09T07:02:00Z">
              <w:tcPr>
                <w:tcW w:w="454" w:type="dxa"/>
                <w:vAlign w:val="center"/>
              </w:tcPr>
            </w:tcPrChange>
          </w:tcPr>
          <w:p w14:paraId="5AF1EE92" w14:textId="1FFF57FA" w:rsidR="00BD2E78" w:rsidRPr="007E0F91" w:rsidRDefault="00BD2E78" w:rsidP="00BD2E78">
            <w:pPr>
              <w:jc w:val="center"/>
              <w:rPr>
                <w:ins w:id="14024" w:author="Στάθης Καπ" w:date="2023-03-09T05:29:00Z"/>
                <w:sz w:val="16"/>
                <w:szCs w:val="16"/>
              </w:rPr>
            </w:pPr>
            <w:ins w:id="14025" w:author="Στάθης Καπ" w:date="2023-03-09T07:02:00Z">
              <w:r>
                <w:rPr>
                  <w:rFonts w:ascii="Calibri" w:hAnsi="Calibri" w:cs="Calibri"/>
                  <w:color w:val="000000"/>
                  <w:sz w:val="16"/>
                  <w:szCs w:val="16"/>
                </w:rPr>
                <w:t>11.67</w:t>
              </w:r>
            </w:ins>
          </w:p>
        </w:tc>
        <w:tc>
          <w:tcPr>
            <w:tcW w:w="454" w:type="dxa"/>
            <w:vAlign w:val="center"/>
            <w:tcPrChange w:id="14026" w:author="Στάθης Καπ" w:date="2023-03-09T07:02:00Z">
              <w:tcPr>
                <w:tcW w:w="454" w:type="dxa"/>
                <w:vAlign w:val="center"/>
              </w:tcPr>
            </w:tcPrChange>
          </w:tcPr>
          <w:p w14:paraId="0E5A2B1D" w14:textId="7B40BAE6" w:rsidR="00BD2E78" w:rsidRPr="007E0F91" w:rsidRDefault="00BD2E78" w:rsidP="00BD2E78">
            <w:pPr>
              <w:jc w:val="center"/>
              <w:rPr>
                <w:ins w:id="14027" w:author="Στάθης Καπ" w:date="2023-03-09T05:29:00Z"/>
                <w:sz w:val="16"/>
                <w:szCs w:val="16"/>
              </w:rPr>
            </w:pPr>
            <w:ins w:id="14028"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4029" w:author="Στάθης Καπ" w:date="2023-03-09T07:02:00Z">
              <w:tcPr>
                <w:tcW w:w="461" w:type="dxa"/>
                <w:tcBorders>
                  <w:right w:val="single" w:sz="4" w:space="0" w:color="auto"/>
                </w:tcBorders>
                <w:vAlign w:val="center"/>
              </w:tcPr>
            </w:tcPrChange>
          </w:tcPr>
          <w:p w14:paraId="3434A35F" w14:textId="7D4EF7EC" w:rsidR="00BD2E78" w:rsidRPr="007E0F91" w:rsidRDefault="00BD2E78" w:rsidP="00BD2E78">
            <w:pPr>
              <w:jc w:val="center"/>
              <w:rPr>
                <w:ins w:id="14030" w:author="Στάθης Καπ" w:date="2023-03-09T05:29:00Z"/>
                <w:sz w:val="16"/>
                <w:szCs w:val="16"/>
              </w:rPr>
            </w:pPr>
            <w:ins w:id="14031"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33" w:author="Στάθης Καπ" w:date="2023-03-09T05:29:00Z"/>
          <w:trPrChange w:id="1403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03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4036" w:author="Στάθης Καπ" w:date="2023-03-09T05:29:00Z"/>
                <w:sz w:val="16"/>
                <w:szCs w:val="16"/>
              </w:rPr>
            </w:pPr>
            <w:ins w:id="14037" w:author="Στάθης Καπ" w:date="2023-03-09T05:29:00Z">
              <w:r w:rsidRPr="007E0F91">
                <w:rPr>
                  <w:sz w:val="16"/>
                  <w:szCs w:val="16"/>
                </w:rPr>
                <w:t>pr14</w:t>
              </w:r>
            </w:ins>
          </w:p>
        </w:tc>
        <w:tc>
          <w:tcPr>
            <w:tcW w:w="565" w:type="dxa"/>
            <w:tcBorders>
              <w:left w:val="single" w:sz="4" w:space="0" w:color="auto"/>
            </w:tcBorders>
            <w:vAlign w:val="center"/>
            <w:tcPrChange w:id="14038" w:author="Στάθης Καπ" w:date="2023-03-09T07:02:00Z">
              <w:tcPr>
                <w:tcW w:w="565" w:type="dxa"/>
                <w:tcBorders>
                  <w:left w:val="single" w:sz="4" w:space="0" w:color="auto"/>
                </w:tcBorders>
                <w:vAlign w:val="center"/>
              </w:tcPr>
            </w:tcPrChange>
          </w:tcPr>
          <w:p w14:paraId="47DFF5FA" w14:textId="1F61DE2A" w:rsidR="00BD2E78" w:rsidRPr="007E0F91" w:rsidRDefault="00BD2E78" w:rsidP="00BD2E78">
            <w:pPr>
              <w:jc w:val="center"/>
              <w:rPr>
                <w:ins w:id="14039" w:author="Στάθης Καπ" w:date="2023-03-09T05:29:00Z"/>
                <w:sz w:val="16"/>
                <w:szCs w:val="16"/>
              </w:rPr>
            </w:pPr>
            <w:ins w:id="14040"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4041" w:author="Στάθης Καπ" w:date="2023-03-09T07:02:00Z">
              <w:tcPr>
                <w:tcW w:w="679" w:type="dxa"/>
                <w:tcBorders>
                  <w:right w:val="single" w:sz="4" w:space="0" w:color="auto"/>
                </w:tcBorders>
                <w:vAlign w:val="center"/>
              </w:tcPr>
            </w:tcPrChange>
          </w:tcPr>
          <w:p w14:paraId="75EC51A8" w14:textId="4C12D45A" w:rsidR="00BD2E78" w:rsidRPr="007E0F91" w:rsidRDefault="00BD2E78" w:rsidP="00BD2E78">
            <w:pPr>
              <w:jc w:val="center"/>
              <w:rPr>
                <w:ins w:id="14042" w:author="Στάθης Καπ" w:date="2023-03-09T05:29:00Z"/>
                <w:sz w:val="16"/>
                <w:szCs w:val="16"/>
              </w:rPr>
            </w:pPr>
            <w:ins w:id="14043"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4044" w:author="Στάθης Καπ" w:date="2023-03-09T07:02:00Z">
              <w:tcPr>
                <w:tcW w:w="453" w:type="dxa"/>
                <w:tcBorders>
                  <w:left w:val="single" w:sz="4" w:space="0" w:color="auto"/>
                </w:tcBorders>
                <w:vAlign w:val="center"/>
              </w:tcPr>
            </w:tcPrChange>
          </w:tcPr>
          <w:p w14:paraId="06059212" w14:textId="2BFF11B5" w:rsidR="00BD2E78" w:rsidRPr="007E0F91" w:rsidRDefault="00BD2E78" w:rsidP="00BD2E78">
            <w:pPr>
              <w:jc w:val="center"/>
              <w:rPr>
                <w:ins w:id="14045" w:author="Στάθης Καπ" w:date="2023-03-09T05:29:00Z"/>
                <w:sz w:val="16"/>
                <w:szCs w:val="16"/>
              </w:rPr>
            </w:pPr>
            <w:ins w:id="14046" w:author="Στάθης Καπ" w:date="2023-03-09T07:02:00Z">
              <w:r>
                <w:rPr>
                  <w:rFonts w:ascii="Calibri" w:hAnsi="Calibri" w:cs="Calibri"/>
                  <w:color w:val="000000"/>
                  <w:sz w:val="16"/>
                  <w:szCs w:val="16"/>
                </w:rPr>
                <w:t>964</w:t>
              </w:r>
            </w:ins>
          </w:p>
        </w:tc>
        <w:tc>
          <w:tcPr>
            <w:tcW w:w="708" w:type="dxa"/>
            <w:vAlign w:val="center"/>
            <w:tcPrChange w:id="14047" w:author="Στάθης Καπ" w:date="2023-03-09T07:02:00Z">
              <w:tcPr>
                <w:tcW w:w="708" w:type="dxa"/>
                <w:vAlign w:val="center"/>
              </w:tcPr>
            </w:tcPrChange>
          </w:tcPr>
          <w:p w14:paraId="1EC16FB8" w14:textId="6F3460A0" w:rsidR="00BD2E78" w:rsidRPr="007E0F91" w:rsidRDefault="00BD2E78" w:rsidP="00BD2E78">
            <w:pPr>
              <w:jc w:val="center"/>
              <w:rPr>
                <w:ins w:id="14048" w:author="Στάθης Καπ" w:date="2023-03-09T05:29:00Z"/>
                <w:sz w:val="16"/>
                <w:szCs w:val="16"/>
              </w:rPr>
            </w:pPr>
            <w:ins w:id="14049"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4050" w:author="Στάθης Καπ" w:date="2023-03-09T07:02:00Z">
              <w:tcPr>
                <w:tcW w:w="652" w:type="dxa"/>
                <w:vMerge/>
                <w:tcBorders>
                  <w:right w:val="single" w:sz="4" w:space="0" w:color="auto"/>
                </w:tcBorders>
                <w:vAlign w:val="center"/>
              </w:tcPr>
            </w:tcPrChange>
          </w:tcPr>
          <w:p w14:paraId="7DE79BA4" w14:textId="77777777" w:rsidR="00BD2E78" w:rsidRPr="007E0F91" w:rsidRDefault="00BD2E78" w:rsidP="00BD2E78">
            <w:pPr>
              <w:jc w:val="center"/>
              <w:rPr>
                <w:ins w:id="14051" w:author="Στάθης Καπ" w:date="2023-03-09T05:29:00Z"/>
                <w:sz w:val="16"/>
                <w:szCs w:val="16"/>
              </w:rPr>
            </w:pPr>
          </w:p>
        </w:tc>
        <w:tc>
          <w:tcPr>
            <w:tcW w:w="453" w:type="dxa"/>
            <w:tcBorders>
              <w:left w:val="single" w:sz="4" w:space="0" w:color="auto"/>
            </w:tcBorders>
            <w:vAlign w:val="center"/>
            <w:tcPrChange w:id="14052" w:author="Στάθης Καπ" w:date="2023-03-09T07:02:00Z">
              <w:tcPr>
                <w:tcW w:w="453" w:type="dxa"/>
                <w:tcBorders>
                  <w:left w:val="single" w:sz="4" w:space="0" w:color="auto"/>
                </w:tcBorders>
                <w:vAlign w:val="center"/>
              </w:tcPr>
            </w:tcPrChange>
          </w:tcPr>
          <w:p w14:paraId="394ACC74" w14:textId="487515ED" w:rsidR="00BD2E78" w:rsidRPr="007E0F91" w:rsidRDefault="00BD2E78" w:rsidP="00BD2E78">
            <w:pPr>
              <w:jc w:val="center"/>
              <w:rPr>
                <w:ins w:id="14053" w:author="Στάθης Καπ" w:date="2023-03-09T05:29:00Z"/>
                <w:sz w:val="16"/>
                <w:szCs w:val="16"/>
              </w:rPr>
            </w:pPr>
            <w:ins w:id="14054" w:author="Στάθης Καπ" w:date="2023-03-09T07:02:00Z">
              <w:r>
                <w:rPr>
                  <w:rFonts w:ascii="Calibri" w:hAnsi="Calibri" w:cs="Calibri"/>
                  <w:color w:val="000000"/>
                  <w:sz w:val="16"/>
                  <w:szCs w:val="16"/>
                </w:rPr>
                <w:t>908</w:t>
              </w:r>
            </w:ins>
          </w:p>
        </w:tc>
        <w:tc>
          <w:tcPr>
            <w:tcW w:w="454" w:type="dxa"/>
            <w:vAlign w:val="center"/>
            <w:tcPrChange w:id="14055" w:author="Στάθης Καπ" w:date="2023-03-09T07:02:00Z">
              <w:tcPr>
                <w:tcW w:w="454" w:type="dxa"/>
                <w:vAlign w:val="center"/>
              </w:tcPr>
            </w:tcPrChange>
          </w:tcPr>
          <w:p w14:paraId="05924AF2" w14:textId="283FE780" w:rsidR="00BD2E78" w:rsidRPr="007E0F91" w:rsidRDefault="00BD2E78" w:rsidP="00BD2E78">
            <w:pPr>
              <w:jc w:val="center"/>
              <w:rPr>
                <w:ins w:id="14056" w:author="Στάθης Καπ" w:date="2023-03-09T05:29:00Z"/>
                <w:sz w:val="16"/>
                <w:szCs w:val="16"/>
              </w:rPr>
            </w:pPr>
            <w:ins w:id="14057" w:author="Στάθης Καπ" w:date="2023-03-09T07:02:00Z">
              <w:r>
                <w:rPr>
                  <w:rFonts w:ascii="Calibri" w:hAnsi="Calibri" w:cs="Calibri"/>
                  <w:color w:val="000000"/>
                  <w:sz w:val="16"/>
                  <w:szCs w:val="16"/>
                </w:rPr>
                <w:t>5.81</w:t>
              </w:r>
            </w:ins>
          </w:p>
        </w:tc>
        <w:tc>
          <w:tcPr>
            <w:tcW w:w="454" w:type="dxa"/>
            <w:vAlign w:val="center"/>
            <w:tcPrChange w:id="14058" w:author="Στάθης Καπ" w:date="2023-03-09T07:02:00Z">
              <w:tcPr>
                <w:tcW w:w="454" w:type="dxa"/>
                <w:vAlign w:val="center"/>
              </w:tcPr>
            </w:tcPrChange>
          </w:tcPr>
          <w:p w14:paraId="5851E05B" w14:textId="532C15C0" w:rsidR="00BD2E78" w:rsidRPr="007E0F91" w:rsidRDefault="00BD2E78" w:rsidP="00BD2E78">
            <w:pPr>
              <w:jc w:val="center"/>
              <w:rPr>
                <w:ins w:id="14059" w:author="Στάθης Καπ" w:date="2023-03-09T05:29:00Z"/>
                <w:sz w:val="16"/>
                <w:szCs w:val="16"/>
              </w:rPr>
            </w:pPr>
            <w:ins w:id="14060"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4061" w:author="Στάθης Καπ" w:date="2023-03-09T07:02:00Z">
              <w:tcPr>
                <w:tcW w:w="457" w:type="dxa"/>
                <w:tcBorders>
                  <w:right w:val="single" w:sz="4" w:space="0" w:color="auto"/>
                </w:tcBorders>
                <w:vAlign w:val="center"/>
              </w:tcPr>
            </w:tcPrChange>
          </w:tcPr>
          <w:p w14:paraId="5818F6F9" w14:textId="5D4B36B2" w:rsidR="00BD2E78" w:rsidRPr="007E0F91" w:rsidRDefault="00BD2E78" w:rsidP="00BD2E78">
            <w:pPr>
              <w:jc w:val="center"/>
              <w:rPr>
                <w:ins w:id="14062" w:author="Στάθης Καπ" w:date="2023-03-09T05:29:00Z"/>
                <w:sz w:val="16"/>
                <w:szCs w:val="16"/>
              </w:rPr>
            </w:pPr>
            <w:ins w:id="14063"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4064" w:author="Στάθης Καπ" w:date="2023-03-09T07:02:00Z">
              <w:tcPr>
                <w:tcW w:w="453" w:type="dxa"/>
                <w:tcBorders>
                  <w:left w:val="single" w:sz="4" w:space="0" w:color="auto"/>
                </w:tcBorders>
                <w:vAlign w:val="center"/>
              </w:tcPr>
            </w:tcPrChange>
          </w:tcPr>
          <w:p w14:paraId="50C78838" w14:textId="6BF424DD" w:rsidR="00BD2E78" w:rsidRPr="007E0F91" w:rsidRDefault="00BD2E78" w:rsidP="00BD2E78">
            <w:pPr>
              <w:jc w:val="center"/>
              <w:rPr>
                <w:ins w:id="14065" w:author="Στάθης Καπ" w:date="2023-03-09T05:29:00Z"/>
                <w:sz w:val="16"/>
                <w:szCs w:val="16"/>
              </w:rPr>
            </w:pPr>
            <w:ins w:id="14066" w:author="Στάθης Καπ" w:date="2023-03-09T07:02:00Z">
              <w:r>
                <w:rPr>
                  <w:rFonts w:ascii="Calibri" w:hAnsi="Calibri" w:cs="Calibri"/>
                  <w:color w:val="000000"/>
                  <w:sz w:val="16"/>
                  <w:szCs w:val="16"/>
                </w:rPr>
                <w:t>862</w:t>
              </w:r>
            </w:ins>
          </w:p>
        </w:tc>
        <w:tc>
          <w:tcPr>
            <w:tcW w:w="454" w:type="dxa"/>
            <w:vAlign w:val="center"/>
            <w:tcPrChange w:id="14067" w:author="Στάθης Καπ" w:date="2023-03-09T07:02:00Z">
              <w:tcPr>
                <w:tcW w:w="454" w:type="dxa"/>
                <w:vAlign w:val="center"/>
              </w:tcPr>
            </w:tcPrChange>
          </w:tcPr>
          <w:p w14:paraId="11C1BD6A" w14:textId="2D31BE45" w:rsidR="00BD2E78" w:rsidRPr="007E0F91" w:rsidRDefault="00BD2E78" w:rsidP="00BD2E78">
            <w:pPr>
              <w:jc w:val="center"/>
              <w:rPr>
                <w:ins w:id="14068" w:author="Στάθης Καπ" w:date="2023-03-09T05:29:00Z"/>
                <w:sz w:val="16"/>
                <w:szCs w:val="16"/>
              </w:rPr>
            </w:pPr>
            <w:ins w:id="14069" w:author="Στάθης Καπ" w:date="2023-03-09T07:02:00Z">
              <w:r>
                <w:rPr>
                  <w:rFonts w:ascii="Calibri" w:hAnsi="Calibri" w:cs="Calibri"/>
                  <w:color w:val="000000"/>
                  <w:sz w:val="16"/>
                  <w:szCs w:val="16"/>
                </w:rPr>
                <w:t>10.58</w:t>
              </w:r>
            </w:ins>
          </w:p>
        </w:tc>
        <w:tc>
          <w:tcPr>
            <w:tcW w:w="454" w:type="dxa"/>
            <w:vAlign w:val="center"/>
            <w:tcPrChange w:id="14070" w:author="Στάθης Καπ" w:date="2023-03-09T07:02:00Z">
              <w:tcPr>
                <w:tcW w:w="454" w:type="dxa"/>
                <w:vAlign w:val="center"/>
              </w:tcPr>
            </w:tcPrChange>
          </w:tcPr>
          <w:p w14:paraId="508C42A8" w14:textId="5866F29A" w:rsidR="00BD2E78" w:rsidRPr="007E0F91" w:rsidRDefault="00BD2E78" w:rsidP="00BD2E78">
            <w:pPr>
              <w:jc w:val="center"/>
              <w:rPr>
                <w:ins w:id="14071" w:author="Στάθης Καπ" w:date="2023-03-09T05:29:00Z"/>
                <w:sz w:val="16"/>
                <w:szCs w:val="16"/>
              </w:rPr>
            </w:pPr>
            <w:ins w:id="14072"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4073" w:author="Στάθης Καπ" w:date="2023-03-09T07:02:00Z">
              <w:tcPr>
                <w:tcW w:w="454" w:type="dxa"/>
                <w:tcBorders>
                  <w:right w:val="single" w:sz="4" w:space="0" w:color="auto"/>
                </w:tcBorders>
                <w:vAlign w:val="center"/>
              </w:tcPr>
            </w:tcPrChange>
          </w:tcPr>
          <w:p w14:paraId="2FE5F4E2" w14:textId="0075E8F2" w:rsidR="00BD2E78" w:rsidRPr="007E0F91" w:rsidRDefault="00BD2E78" w:rsidP="00BD2E78">
            <w:pPr>
              <w:jc w:val="center"/>
              <w:rPr>
                <w:ins w:id="14074" w:author="Στάθης Καπ" w:date="2023-03-09T05:29:00Z"/>
                <w:sz w:val="16"/>
                <w:szCs w:val="16"/>
              </w:rPr>
            </w:pPr>
            <w:ins w:id="14075"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4076" w:author="Στάθης Καπ" w:date="2023-03-09T07:02:00Z">
              <w:tcPr>
                <w:tcW w:w="453" w:type="dxa"/>
                <w:tcBorders>
                  <w:left w:val="single" w:sz="4" w:space="0" w:color="auto"/>
                </w:tcBorders>
                <w:vAlign w:val="center"/>
              </w:tcPr>
            </w:tcPrChange>
          </w:tcPr>
          <w:p w14:paraId="23F05161" w14:textId="439E17A7" w:rsidR="00BD2E78" w:rsidRPr="007E0F91" w:rsidRDefault="00BD2E78" w:rsidP="00BD2E78">
            <w:pPr>
              <w:jc w:val="center"/>
              <w:rPr>
                <w:ins w:id="14077" w:author="Στάθης Καπ" w:date="2023-03-09T05:29:00Z"/>
                <w:sz w:val="16"/>
                <w:szCs w:val="16"/>
              </w:rPr>
            </w:pPr>
            <w:ins w:id="14078" w:author="Στάθης Καπ" w:date="2023-03-09T07:02:00Z">
              <w:r>
                <w:rPr>
                  <w:rFonts w:ascii="Calibri" w:hAnsi="Calibri" w:cs="Calibri"/>
                  <w:color w:val="000000"/>
                  <w:sz w:val="16"/>
                  <w:szCs w:val="16"/>
                </w:rPr>
                <w:t>725</w:t>
              </w:r>
            </w:ins>
          </w:p>
        </w:tc>
        <w:tc>
          <w:tcPr>
            <w:tcW w:w="454" w:type="dxa"/>
            <w:vAlign w:val="center"/>
            <w:tcPrChange w:id="14079" w:author="Στάθης Καπ" w:date="2023-03-09T07:02:00Z">
              <w:tcPr>
                <w:tcW w:w="454" w:type="dxa"/>
                <w:vAlign w:val="center"/>
              </w:tcPr>
            </w:tcPrChange>
          </w:tcPr>
          <w:p w14:paraId="556EB075" w14:textId="0F93CC83" w:rsidR="00BD2E78" w:rsidRPr="007E0F91" w:rsidRDefault="00BD2E78" w:rsidP="00BD2E78">
            <w:pPr>
              <w:jc w:val="center"/>
              <w:rPr>
                <w:ins w:id="14080" w:author="Στάθης Καπ" w:date="2023-03-09T05:29:00Z"/>
                <w:sz w:val="16"/>
                <w:szCs w:val="16"/>
              </w:rPr>
            </w:pPr>
            <w:ins w:id="14081" w:author="Στάθης Καπ" w:date="2023-03-09T07:02:00Z">
              <w:r>
                <w:rPr>
                  <w:rFonts w:ascii="Calibri" w:hAnsi="Calibri" w:cs="Calibri"/>
                  <w:color w:val="000000"/>
                  <w:sz w:val="16"/>
                  <w:szCs w:val="16"/>
                </w:rPr>
                <w:t>24.79</w:t>
              </w:r>
            </w:ins>
          </w:p>
        </w:tc>
        <w:tc>
          <w:tcPr>
            <w:tcW w:w="454" w:type="dxa"/>
            <w:vAlign w:val="center"/>
            <w:tcPrChange w:id="14082" w:author="Στάθης Καπ" w:date="2023-03-09T07:02:00Z">
              <w:tcPr>
                <w:tcW w:w="454" w:type="dxa"/>
                <w:vAlign w:val="center"/>
              </w:tcPr>
            </w:tcPrChange>
          </w:tcPr>
          <w:p w14:paraId="12745784" w14:textId="50413D45" w:rsidR="00BD2E78" w:rsidRPr="007E0F91" w:rsidRDefault="00BD2E78" w:rsidP="00BD2E78">
            <w:pPr>
              <w:jc w:val="center"/>
              <w:rPr>
                <w:ins w:id="14083" w:author="Στάθης Καπ" w:date="2023-03-09T05:29:00Z"/>
                <w:sz w:val="16"/>
                <w:szCs w:val="16"/>
              </w:rPr>
            </w:pPr>
            <w:ins w:id="14084"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4085" w:author="Στάθης Καπ" w:date="2023-03-09T07:02:00Z">
              <w:tcPr>
                <w:tcW w:w="461" w:type="dxa"/>
                <w:tcBorders>
                  <w:right w:val="single" w:sz="4" w:space="0" w:color="auto"/>
                </w:tcBorders>
                <w:vAlign w:val="center"/>
              </w:tcPr>
            </w:tcPrChange>
          </w:tcPr>
          <w:p w14:paraId="144E22B8" w14:textId="71D84EBD" w:rsidR="00BD2E78" w:rsidRPr="007E0F91" w:rsidRDefault="00BD2E78" w:rsidP="00BD2E78">
            <w:pPr>
              <w:jc w:val="center"/>
              <w:rPr>
                <w:ins w:id="14086" w:author="Στάθης Καπ" w:date="2023-03-09T05:29:00Z"/>
                <w:sz w:val="16"/>
                <w:szCs w:val="16"/>
              </w:rPr>
            </w:pPr>
            <w:ins w:id="14087"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89" w:author="Στάθης Καπ" w:date="2023-03-09T05:29:00Z"/>
          <w:trPrChange w:id="1409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09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4092" w:author="Στάθης Καπ" w:date="2023-03-09T05:29:00Z"/>
                <w:sz w:val="16"/>
                <w:szCs w:val="16"/>
              </w:rPr>
            </w:pPr>
            <w:ins w:id="14093" w:author="Στάθης Καπ" w:date="2023-03-09T05:29:00Z">
              <w:r w:rsidRPr="007E0F91">
                <w:rPr>
                  <w:sz w:val="16"/>
                  <w:szCs w:val="16"/>
                </w:rPr>
                <w:t>pr15</w:t>
              </w:r>
            </w:ins>
          </w:p>
        </w:tc>
        <w:tc>
          <w:tcPr>
            <w:tcW w:w="565" w:type="dxa"/>
            <w:tcBorders>
              <w:left w:val="single" w:sz="4" w:space="0" w:color="auto"/>
            </w:tcBorders>
            <w:vAlign w:val="center"/>
            <w:tcPrChange w:id="14094" w:author="Στάθης Καπ" w:date="2023-03-09T07:02:00Z">
              <w:tcPr>
                <w:tcW w:w="565" w:type="dxa"/>
                <w:tcBorders>
                  <w:left w:val="single" w:sz="4" w:space="0" w:color="auto"/>
                </w:tcBorders>
                <w:vAlign w:val="center"/>
              </w:tcPr>
            </w:tcPrChange>
          </w:tcPr>
          <w:p w14:paraId="7EC6FD00" w14:textId="602FCA65" w:rsidR="00BD2E78" w:rsidRPr="007E0F91" w:rsidRDefault="00BD2E78" w:rsidP="00BD2E78">
            <w:pPr>
              <w:jc w:val="center"/>
              <w:rPr>
                <w:ins w:id="14095" w:author="Στάθης Καπ" w:date="2023-03-09T05:29:00Z"/>
                <w:sz w:val="16"/>
                <w:szCs w:val="16"/>
              </w:rPr>
            </w:pPr>
            <w:ins w:id="14096"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4097" w:author="Στάθης Καπ" w:date="2023-03-09T07:02:00Z">
              <w:tcPr>
                <w:tcW w:w="679" w:type="dxa"/>
                <w:tcBorders>
                  <w:right w:val="single" w:sz="4" w:space="0" w:color="auto"/>
                </w:tcBorders>
                <w:vAlign w:val="center"/>
              </w:tcPr>
            </w:tcPrChange>
          </w:tcPr>
          <w:p w14:paraId="32E4D905" w14:textId="21CB1D04" w:rsidR="00BD2E78" w:rsidRPr="007E0F91" w:rsidRDefault="00BD2E78" w:rsidP="00BD2E78">
            <w:pPr>
              <w:jc w:val="center"/>
              <w:rPr>
                <w:ins w:id="14098" w:author="Στάθης Καπ" w:date="2023-03-09T05:29:00Z"/>
                <w:sz w:val="16"/>
                <w:szCs w:val="16"/>
              </w:rPr>
            </w:pPr>
            <w:ins w:id="14099"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4100" w:author="Στάθης Καπ" w:date="2023-03-09T07:02:00Z">
              <w:tcPr>
                <w:tcW w:w="453" w:type="dxa"/>
                <w:tcBorders>
                  <w:left w:val="single" w:sz="4" w:space="0" w:color="auto"/>
                </w:tcBorders>
                <w:vAlign w:val="center"/>
              </w:tcPr>
            </w:tcPrChange>
          </w:tcPr>
          <w:p w14:paraId="10665D93" w14:textId="0C155043" w:rsidR="00BD2E78" w:rsidRPr="007E0F91" w:rsidRDefault="00BD2E78" w:rsidP="00BD2E78">
            <w:pPr>
              <w:jc w:val="center"/>
              <w:rPr>
                <w:ins w:id="14101" w:author="Στάθης Καπ" w:date="2023-03-09T05:29:00Z"/>
                <w:sz w:val="16"/>
                <w:szCs w:val="16"/>
              </w:rPr>
            </w:pPr>
            <w:ins w:id="14102" w:author="Στάθης Καπ" w:date="2023-03-09T07:02:00Z">
              <w:r>
                <w:rPr>
                  <w:rFonts w:ascii="Calibri" w:hAnsi="Calibri" w:cs="Calibri"/>
                  <w:color w:val="000000"/>
                  <w:sz w:val="16"/>
                  <w:szCs w:val="16"/>
                </w:rPr>
                <w:t>1086</w:t>
              </w:r>
            </w:ins>
          </w:p>
        </w:tc>
        <w:tc>
          <w:tcPr>
            <w:tcW w:w="708" w:type="dxa"/>
            <w:vAlign w:val="center"/>
            <w:tcPrChange w:id="14103" w:author="Στάθης Καπ" w:date="2023-03-09T07:02:00Z">
              <w:tcPr>
                <w:tcW w:w="708" w:type="dxa"/>
                <w:vAlign w:val="center"/>
              </w:tcPr>
            </w:tcPrChange>
          </w:tcPr>
          <w:p w14:paraId="42209231" w14:textId="39A20F9C" w:rsidR="00BD2E78" w:rsidRPr="007E0F91" w:rsidRDefault="00BD2E78" w:rsidP="00BD2E78">
            <w:pPr>
              <w:jc w:val="center"/>
              <w:rPr>
                <w:ins w:id="14104" w:author="Στάθης Καπ" w:date="2023-03-09T05:29:00Z"/>
                <w:sz w:val="16"/>
                <w:szCs w:val="16"/>
              </w:rPr>
            </w:pPr>
            <w:ins w:id="14105"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4106" w:author="Στάθης Καπ" w:date="2023-03-09T07:02:00Z">
              <w:tcPr>
                <w:tcW w:w="652" w:type="dxa"/>
                <w:vMerge/>
                <w:tcBorders>
                  <w:right w:val="single" w:sz="4" w:space="0" w:color="auto"/>
                </w:tcBorders>
                <w:vAlign w:val="center"/>
              </w:tcPr>
            </w:tcPrChange>
          </w:tcPr>
          <w:p w14:paraId="769527B5" w14:textId="77777777" w:rsidR="00BD2E78" w:rsidRPr="007E0F91" w:rsidRDefault="00BD2E78" w:rsidP="00BD2E78">
            <w:pPr>
              <w:jc w:val="center"/>
              <w:rPr>
                <w:ins w:id="14107" w:author="Στάθης Καπ" w:date="2023-03-09T05:29:00Z"/>
                <w:sz w:val="16"/>
                <w:szCs w:val="16"/>
              </w:rPr>
            </w:pPr>
          </w:p>
        </w:tc>
        <w:tc>
          <w:tcPr>
            <w:tcW w:w="453" w:type="dxa"/>
            <w:tcBorders>
              <w:left w:val="single" w:sz="4" w:space="0" w:color="auto"/>
            </w:tcBorders>
            <w:vAlign w:val="center"/>
            <w:tcPrChange w:id="14108" w:author="Στάθης Καπ" w:date="2023-03-09T07:02:00Z">
              <w:tcPr>
                <w:tcW w:w="453" w:type="dxa"/>
                <w:tcBorders>
                  <w:left w:val="single" w:sz="4" w:space="0" w:color="auto"/>
                </w:tcBorders>
                <w:vAlign w:val="center"/>
              </w:tcPr>
            </w:tcPrChange>
          </w:tcPr>
          <w:p w14:paraId="532136A6" w14:textId="595F9AF3" w:rsidR="00BD2E78" w:rsidRPr="007E0F91" w:rsidRDefault="00BD2E78" w:rsidP="00BD2E78">
            <w:pPr>
              <w:jc w:val="center"/>
              <w:rPr>
                <w:ins w:id="14109" w:author="Στάθης Καπ" w:date="2023-03-09T05:29:00Z"/>
                <w:sz w:val="16"/>
                <w:szCs w:val="16"/>
              </w:rPr>
            </w:pPr>
            <w:ins w:id="14110" w:author="Στάθης Καπ" w:date="2023-03-09T07:02:00Z">
              <w:r>
                <w:rPr>
                  <w:rFonts w:ascii="Calibri" w:hAnsi="Calibri" w:cs="Calibri"/>
                  <w:color w:val="000000"/>
                  <w:sz w:val="16"/>
                  <w:szCs w:val="16"/>
                </w:rPr>
                <w:t>1043</w:t>
              </w:r>
            </w:ins>
          </w:p>
        </w:tc>
        <w:tc>
          <w:tcPr>
            <w:tcW w:w="454" w:type="dxa"/>
            <w:vAlign w:val="center"/>
            <w:tcPrChange w:id="14111" w:author="Στάθης Καπ" w:date="2023-03-09T07:02:00Z">
              <w:tcPr>
                <w:tcW w:w="454" w:type="dxa"/>
                <w:vAlign w:val="center"/>
              </w:tcPr>
            </w:tcPrChange>
          </w:tcPr>
          <w:p w14:paraId="3C3A6DB9" w14:textId="74B99895" w:rsidR="00BD2E78" w:rsidRPr="007E0F91" w:rsidRDefault="00BD2E78" w:rsidP="00BD2E78">
            <w:pPr>
              <w:jc w:val="center"/>
              <w:rPr>
                <w:ins w:id="14112" w:author="Στάθης Καπ" w:date="2023-03-09T05:29:00Z"/>
                <w:sz w:val="16"/>
                <w:szCs w:val="16"/>
              </w:rPr>
            </w:pPr>
            <w:ins w:id="14113" w:author="Στάθης Καπ" w:date="2023-03-09T07:02:00Z">
              <w:r>
                <w:rPr>
                  <w:rFonts w:ascii="Calibri" w:hAnsi="Calibri" w:cs="Calibri"/>
                  <w:color w:val="000000"/>
                  <w:sz w:val="16"/>
                  <w:szCs w:val="16"/>
                </w:rPr>
                <w:t>3.96</w:t>
              </w:r>
            </w:ins>
          </w:p>
        </w:tc>
        <w:tc>
          <w:tcPr>
            <w:tcW w:w="454" w:type="dxa"/>
            <w:vAlign w:val="center"/>
            <w:tcPrChange w:id="14114" w:author="Στάθης Καπ" w:date="2023-03-09T07:02:00Z">
              <w:tcPr>
                <w:tcW w:w="454" w:type="dxa"/>
                <w:vAlign w:val="center"/>
              </w:tcPr>
            </w:tcPrChange>
          </w:tcPr>
          <w:p w14:paraId="28902FDF" w14:textId="46C4FCBB" w:rsidR="00BD2E78" w:rsidRPr="007E0F91" w:rsidRDefault="00BD2E78" w:rsidP="00BD2E78">
            <w:pPr>
              <w:jc w:val="center"/>
              <w:rPr>
                <w:ins w:id="14115" w:author="Στάθης Καπ" w:date="2023-03-09T05:29:00Z"/>
                <w:sz w:val="16"/>
                <w:szCs w:val="16"/>
              </w:rPr>
            </w:pPr>
            <w:ins w:id="14116"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4117" w:author="Στάθης Καπ" w:date="2023-03-09T07:02:00Z">
              <w:tcPr>
                <w:tcW w:w="457" w:type="dxa"/>
                <w:tcBorders>
                  <w:right w:val="single" w:sz="4" w:space="0" w:color="auto"/>
                </w:tcBorders>
                <w:vAlign w:val="center"/>
              </w:tcPr>
            </w:tcPrChange>
          </w:tcPr>
          <w:p w14:paraId="3E893370" w14:textId="0E2073CB" w:rsidR="00BD2E78" w:rsidRPr="007E0F91" w:rsidRDefault="00BD2E78" w:rsidP="00BD2E78">
            <w:pPr>
              <w:jc w:val="center"/>
              <w:rPr>
                <w:ins w:id="14118" w:author="Στάθης Καπ" w:date="2023-03-09T05:29:00Z"/>
                <w:sz w:val="16"/>
                <w:szCs w:val="16"/>
              </w:rPr>
            </w:pPr>
            <w:ins w:id="14119"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4120" w:author="Στάθης Καπ" w:date="2023-03-09T07:02:00Z">
              <w:tcPr>
                <w:tcW w:w="453" w:type="dxa"/>
                <w:tcBorders>
                  <w:left w:val="single" w:sz="4" w:space="0" w:color="auto"/>
                </w:tcBorders>
                <w:vAlign w:val="center"/>
              </w:tcPr>
            </w:tcPrChange>
          </w:tcPr>
          <w:p w14:paraId="308716B9" w14:textId="3B029BA3" w:rsidR="00BD2E78" w:rsidRPr="007E0F91" w:rsidRDefault="00BD2E78" w:rsidP="00BD2E78">
            <w:pPr>
              <w:jc w:val="center"/>
              <w:rPr>
                <w:ins w:id="14121" w:author="Στάθης Καπ" w:date="2023-03-09T05:29:00Z"/>
                <w:sz w:val="16"/>
                <w:szCs w:val="16"/>
              </w:rPr>
            </w:pPr>
            <w:ins w:id="14122" w:author="Στάθης Καπ" w:date="2023-03-09T07:02:00Z">
              <w:r>
                <w:rPr>
                  <w:rFonts w:ascii="Calibri" w:hAnsi="Calibri" w:cs="Calibri"/>
                  <w:color w:val="000000"/>
                  <w:sz w:val="16"/>
                  <w:szCs w:val="16"/>
                </w:rPr>
                <w:t>1028</w:t>
              </w:r>
            </w:ins>
          </w:p>
        </w:tc>
        <w:tc>
          <w:tcPr>
            <w:tcW w:w="454" w:type="dxa"/>
            <w:vAlign w:val="center"/>
            <w:tcPrChange w:id="14123" w:author="Στάθης Καπ" w:date="2023-03-09T07:02:00Z">
              <w:tcPr>
                <w:tcW w:w="454" w:type="dxa"/>
                <w:vAlign w:val="center"/>
              </w:tcPr>
            </w:tcPrChange>
          </w:tcPr>
          <w:p w14:paraId="497F722D" w14:textId="6522F9D4" w:rsidR="00BD2E78" w:rsidRPr="007E0F91" w:rsidRDefault="00BD2E78" w:rsidP="00BD2E78">
            <w:pPr>
              <w:jc w:val="center"/>
              <w:rPr>
                <w:ins w:id="14124" w:author="Στάθης Καπ" w:date="2023-03-09T05:29:00Z"/>
                <w:sz w:val="16"/>
                <w:szCs w:val="16"/>
              </w:rPr>
            </w:pPr>
            <w:ins w:id="14125" w:author="Στάθης Καπ" w:date="2023-03-09T07:02:00Z">
              <w:r>
                <w:rPr>
                  <w:rFonts w:ascii="Calibri" w:hAnsi="Calibri" w:cs="Calibri"/>
                  <w:color w:val="000000"/>
                  <w:sz w:val="16"/>
                  <w:szCs w:val="16"/>
                </w:rPr>
                <w:t>5.34</w:t>
              </w:r>
            </w:ins>
          </w:p>
        </w:tc>
        <w:tc>
          <w:tcPr>
            <w:tcW w:w="454" w:type="dxa"/>
            <w:vAlign w:val="center"/>
            <w:tcPrChange w:id="14126" w:author="Στάθης Καπ" w:date="2023-03-09T07:02:00Z">
              <w:tcPr>
                <w:tcW w:w="454" w:type="dxa"/>
                <w:vAlign w:val="center"/>
              </w:tcPr>
            </w:tcPrChange>
          </w:tcPr>
          <w:p w14:paraId="394C0050" w14:textId="1C1E7EDA" w:rsidR="00BD2E78" w:rsidRPr="007E0F91" w:rsidRDefault="00BD2E78" w:rsidP="00BD2E78">
            <w:pPr>
              <w:jc w:val="center"/>
              <w:rPr>
                <w:ins w:id="14127" w:author="Στάθης Καπ" w:date="2023-03-09T05:29:00Z"/>
                <w:sz w:val="16"/>
                <w:szCs w:val="16"/>
              </w:rPr>
            </w:pPr>
            <w:ins w:id="14128"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4129" w:author="Στάθης Καπ" w:date="2023-03-09T07:02:00Z">
              <w:tcPr>
                <w:tcW w:w="454" w:type="dxa"/>
                <w:tcBorders>
                  <w:right w:val="single" w:sz="4" w:space="0" w:color="auto"/>
                </w:tcBorders>
                <w:vAlign w:val="center"/>
              </w:tcPr>
            </w:tcPrChange>
          </w:tcPr>
          <w:p w14:paraId="33B4E058" w14:textId="58F53933" w:rsidR="00BD2E78" w:rsidRPr="007E0F91" w:rsidRDefault="00BD2E78" w:rsidP="00BD2E78">
            <w:pPr>
              <w:jc w:val="center"/>
              <w:rPr>
                <w:ins w:id="14130" w:author="Στάθης Καπ" w:date="2023-03-09T05:29:00Z"/>
                <w:sz w:val="16"/>
                <w:szCs w:val="16"/>
              </w:rPr>
            </w:pPr>
            <w:ins w:id="14131"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4132" w:author="Στάθης Καπ" w:date="2023-03-09T07:02:00Z">
              <w:tcPr>
                <w:tcW w:w="453" w:type="dxa"/>
                <w:tcBorders>
                  <w:left w:val="single" w:sz="4" w:space="0" w:color="auto"/>
                </w:tcBorders>
                <w:vAlign w:val="center"/>
              </w:tcPr>
            </w:tcPrChange>
          </w:tcPr>
          <w:p w14:paraId="3D0F5D4C" w14:textId="6A12A9F6" w:rsidR="00BD2E78" w:rsidRPr="007E0F91" w:rsidRDefault="00BD2E78" w:rsidP="00BD2E78">
            <w:pPr>
              <w:jc w:val="center"/>
              <w:rPr>
                <w:ins w:id="14133" w:author="Στάθης Καπ" w:date="2023-03-09T05:29:00Z"/>
                <w:sz w:val="16"/>
                <w:szCs w:val="16"/>
              </w:rPr>
            </w:pPr>
            <w:ins w:id="14134" w:author="Στάθης Καπ" w:date="2023-03-09T07:02:00Z">
              <w:r>
                <w:rPr>
                  <w:rFonts w:ascii="Calibri" w:hAnsi="Calibri" w:cs="Calibri"/>
                  <w:color w:val="000000"/>
                  <w:sz w:val="16"/>
                  <w:szCs w:val="16"/>
                </w:rPr>
                <w:t>959</w:t>
              </w:r>
            </w:ins>
          </w:p>
        </w:tc>
        <w:tc>
          <w:tcPr>
            <w:tcW w:w="454" w:type="dxa"/>
            <w:vAlign w:val="center"/>
            <w:tcPrChange w:id="14135" w:author="Στάθης Καπ" w:date="2023-03-09T07:02:00Z">
              <w:tcPr>
                <w:tcW w:w="454" w:type="dxa"/>
                <w:vAlign w:val="center"/>
              </w:tcPr>
            </w:tcPrChange>
          </w:tcPr>
          <w:p w14:paraId="117AF179" w14:textId="05DEF63A" w:rsidR="00BD2E78" w:rsidRPr="007E0F91" w:rsidRDefault="00BD2E78" w:rsidP="00BD2E78">
            <w:pPr>
              <w:jc w:val="center"/>
              <w:rPr>
                <w:ins w:id="14136" w:author="Στάθης Καπ" w:date="2023-03-09T05:29:00Z"/>
                <w:sz w:val="16"/>
                <w:szCs w:val="16"/>
              </w:rPr>
            </w:pPr>
            <w:ins w:id="14137" w:author="Στάθης Καπ" w:date="2023-03-09T07:02:00Z">
              <w:r>
                <w:rPr>
                  <w:rFonts w:ascii="Calibri" w:hAnsi="Calibri" w:cs="Calibri"/>
                  <w:color w:val="000000"/>
                  <w:sz w:val="16"/>
                  <w:szCs w:val="16"/>
                </w:rPr>
                <w:t>11.69</w:t>
              </w:r>
            </w:ins>
          </w:p>
        </w:tc>
        <w:tc>
          <w:tcPr>
            <w:tcW w:w="454" w:type="dxa"/>
            <w:vAlign w:val="center"/>
            <w:tcPrChange w:id="14138" w:author="Στάθης Καπ" w:date="2023-03-09T07:02:00Z">
              <w:tcPr>
                <w:tcW w:w="454" w:type="dxa"/>
                <w:vAlign w:val="center"/>
              </w:tcPr>
            </w:tcPrChange>
          </w:tcPr>
          <w:p w14:paraId="348E5FA9" w14:textId="6321075D" w:rsidR="00BD2E78" w:rsidRPr="007E0F91" w:rsidRDefault="00BD2E78" w:rsidP="00BD2E78">
            <w:pPr>
              <w:jc w:val="center"/>
              <w:rPr>
                <w:ins w:id="14139" w:author="Στάθης Καπ" w:date="2023-03-09T05:29:00Z"/>
                <w:sz w:val="16"/>
                <w:szCs w:val="16"/>
              </w:rPr>
            </w:pPr>
            <w:ins w:id="14140"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4141" w:author="Στάθης Καπ" w:date="2023-03-09T07:02:00Z">
              <w:tcPr>
                <w:tcW w:w="461" w:type="dxa"/>
                <w:tcBorders>
                  <w:right w:val="single" w:sz="4" w:space="0" w:color="auto"/>
                </w:tcBorders>
                <w:vAlign w:val="center"/>
              </w:tcPr>
            </w:tcPrChange>
          </w:tcPr>
          <w:p w14:paraId="54F8B2C8" w14:textId="05245873" w:rsidR="00BD2E78" w:rsidRPr="007E0F91" w:rsidRDefault="00BD2E78" w:rsidP="00BD2E78">
            <w:pPr>
              <w:jc w:val="center"/>
              <w:rPr>
                <w:ins w:id="14142" w:author="Στάθης Καπ" w:date="2023-03-09T05:29:00Z"/>
                <w:sz w:val="16"/>
                <w:szCs w:val="16"/>
              </w:rPr>
            </w:pPr>
            <w:ins w:id="14143"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45" w:author="Στάθης Καπ" w:date="2023-03-09T05:29:00Z"/>
          <w:trPrChange w:id="1414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14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4148" w:author="Στάθης Καπ" w:date="2023-03-09T05:29:00Z"/>
                <w:sz w:val="16"/>
                <w:szCs w:val="16"/>
              </w:rPr>
            </w:pPr>
            <w:ins w:id="14149" w:author="Στάθης Καπ" w:date="2023-03-09T05:29:00Z">
              <w:r w:rsidRPr="007E0F91">
                <w:rPr>
                  <w:sz w:val="16"/>
                  <w:szCs w:val="16"/>
                </w:rPr>
                <w:t>pr16</w:t>
              </w:r>
            </w:ins>
          </w:p>
        </w:tc>
        <w:tc>
          <w:tcPr>
            <w:tcW w:w="565" w:type="dxa"/>
            <w:tcBorders>
              <w:left w:val="single" w:sz="4" w:space="0" w:color="auto"/>
            </w:tcBorders>
            <w:vAlign w:val="center"/>
            <w:tcPrChange w:id="14150" w:author="Στάθης Καπ" w:date="2023-03-09T07:02:00Z">
              <w:tcPr>
                <w:tcW w:w="565" w:type="dxa"/>
                <w:tcBorders>
                  <w:left w:val="single" w:sz="4" w:space="0" w:color="auto"/>
                </w:tcBorders>
                <w:vAlign w:val="center"/>
              </w:tcPr>
            </w:tcPrChange>
          </w:tcPr>
          <w:p w14:paraId="4A4E33AA" w14:textId="6D3C36EC" w:rsidR="00BD2E78" w:rsidRPr="007E0F91" w:rsidRDefault="00BD2E78" w:rsidP="00BD2E78">
            <w:pPr>
              <w:jc w:val="center"/>
              <w:rPr>
                <w:ins w:id="14151" w:author="Στάθης Καπ" w:date="2023-03-09T05:29:00Z"/>
                <w:sz w:val="16"/>
                <w:szCs w:val="16"/>
              </w:rPr>
            </w:pPr>
            <w:ins w:id="14152"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4153" w:author="Στάθης Καπ" w:date="2023-03-09T07:02:00Z">
              <w:tcPr>
                <w:tcW w:w="679" w:type="dxa"/>
                <w:tcBorders>
                  <w:right w:val="single" w:sz="4" w:space="0" w:color="auto"/>
                </w:tcBorders>
                <w:vAlign w:val="center"/>
              </w:tcPr>
            </w:tcPrChange>
          </w:tcPr>
          <w:p w14:paraId="3520EE61" w14:textId="2714AD38" w:rsidR="00BD2E78" w:rsidRPr="007E0F91" w:rsidRDefault="00BD2E78" w:rsidP="00BD2E78">
            <w:pPr>
              <w:jc w:val="center"/>
              <w:rPr>
                <w:ins w:id="14154" w:author="Στάθης Καπ" w:date="2023-03-09T05:29:00Z"/>
                <w:sz w:val="16"/>
                <w:szCs w:val="16"/>
              </w:rPr>
            </w:pPr>
            <w:ins w:id="14155"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4156" w:author="Στάθης Καπ" w:date="2023-03-09T07:02:00Z">
              <w:tcPr>
                <w:tcW w:w="453" w:type="dxa"/>
                <w:tcBorders>
                  <w:left w:val="single" w:sz="4" w:space="0" w:color="auto"/>
                </w:tcBorders>
                <w:vAlign w:val="center"/>
              </w:tcPr>
            </w:tcPrChange>
          </w:tcPr>
          <w:p w14:paraId="4B65CF1D" w14:textId="1BA9FDA4" w:rsidR="00BD2E78" w:rsidRPr="007E0F91" w:rsidRDefault="00BD2E78" w:rsidP="00BD2E78">
            <w:pPr>
              <w:jc w:val="center"/>
              <w:rPr>
                <w:ins w:id="14157" w:author="Στάθης Καπ" w:date="2023-03-09T05:29:00Z"/>
                <w:sz w:val="16"/>
                <w:szCs w:val="16"/>
              </w:rPr>
            </w:pPr>
            <w:ins w:id="14158" w:author="Στάθης Καπ" w:date="2023-03-09T07:02:00Z">
              <w:r>
                <w:rPr>
                  <w:rFonts w:ascii="Calibri" w:hAnsi="Calibri" w:cs="Calibri"/>
                  <w:color w:val="000000"/>
                  <w:sz w:val="16"/>
                  <w:szCs w:val="16"/>
                </w:rPr>
                <w:t>1101</w:t>
              </w:r>
            </w:ins>
          </w:p>
        </w:tc>
        <w:tc>
          <w:tcPr>
            <w:tcW w:w="708" w:type="dxa"/>
            <w:vAlign w:val="center"/>
            <w:tcPrChange w:id="14159" w:author="Στάθης Καπ" w:date="2023-03-09T07:02:00Z">
              <w:tcPr>
                <w:tcW w:w="708" w:type="dxa"/>
                <w:vAlign w:val="center"/>
              </w:tcPr>
            </w:tcPrChange>
          </w:tcPr>
          <w:p w14:paraId="1BC75724" w14:textId="7E0D9C1B" w:rsidR="00BD2E78" w:rsidRPr="007E0F91" w:rsidRDefault="00BD2E78" w:rsidP="00BD2E78">
            <w:pPr>
              <w:jc w:val="center"/>
              <w:rPr>
                <w:ins w:id="14160" w:author="Στάθης Καπ" w:date="2023-03-09T05:29:00Z"/>
                <w:sz w:val="16"/>
                <w:szCs w:val="16"/>
              </w:rPr>
            </w:pPr>
            <w:ins w:id="14161"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4162" w:author="Στάθης Καπ" w:date="2023-03-09T07:02:00Z">
              <w:tcPr>
                <w:tcW w:w="652" w:type="dxa"/>
                <w:vMerge/>
                <w:tcBorders>
                  <w:right w:val="single" w:sz="4" w:space="0" w:color="auto"/>
                </w:tcBorders>
                <w:vAlign w:val="center"/>
              </w:tcPr>
            </w:tcPrChange>
          </w:tcPr>
          <w:p w14:paraId="4966BE1E" w14:textId="77777777" w:rsidR="00BD2E78" w:rsidRPr="007E0F91" w:rsidRDefault="00BD2E78" w:rsidP="00BD2E78">
            <w:pPr>
              <w:jc w:val="center"/>
              <w:rPr>
                <w:ins w:id="14163" w:author="Στάθης Καπ" w:date="2023-03-09T05:29:00Z"/>
                <w:sz w:val="16"/>
                <w:szCs w:val="16"/>
              </w:rPr>
            </w:pPr>
          </w:p>
        </w:tc>
        <w:tc>
          <w:tcPr>
            <w:tcW w:w="453" w:type="dxa"/>
            <w:tcBorders>
              <w:left w:val="single" w:sz="4" w:space="0" w:color="auto"/>
            </w:tcBorders>
            <w:vAlign w:val="center"/>
            <w:tcPrChange w:id="14164" w:author="Στάθης Καπ" w:date="2023-03-09T07:02:00Z">
              <w:tcPr>
                <w:tcW w:w="453" w:type="dxa"/>
                <w:tcBorders>
                  <w:left w:val="single" w:sz="4" w:space="0" w:color="auto"/>
                </w:tcBorders>
                <w:vAlign w:val="center"/>
              </w:tcPr>
            </w:tcPrChange>
          </w:tcPr>
          <w:p w14:paraId="05986E07" w14:textId="4F920884" w:rsidR="00BD2E78" w:rsidRPr="007E0F91" w:rsidRDefault="00BD2E78" w:rsidP="00BD2E78">
            <w:pPr>
              <w:jc w:val="center"/>
              <w:rPr>
                <w:ins w:id="14165" w:author="Στάθης Καπ" w:date="2023-03-09T05:29:00Z"/>
                <w:sz w:val="16"/>
                <w:szCs w:val="16"/>
              </w:rPr>
            </w:pPr>
            <w:ins w:id="14166" w:author="Στάθης Καπ" w:date="2023-03-09T07:02:00Z">
              <w:r>
                <w:rPr>
                  <w:rFonts w:ascii="Calibri" w:hAnsi="Calibri" w:cs="Calibri"/>
                  <w:color w:val="000000"/>
                  <w:sz w:val="16"/>
                  <w:szCs w:val="16"/>
                </w:rPr>
                <w:t>1030</w:t>
              </w:r>
            </w:ins>
          </w:p>
        </w:tc>
        <w:tc>
          <w:tcPr>
            <w:tcW w:w="454" w:type="dxa"/>
            <w:vAlign w:val="center"/>
            <w:tcPrChange w:id="14167" w:author="Στάθης Καπ" w:date="2023-03-09T07:02:00Z">
              <w:tcPr>
                <w:tcW w:w="454" w:type="dxa"/>
                <w:vAlign w:val="center"/>
              </w:tcPr>
            </w:tcPrChange>
          </w:tcPr>
          <w:p w14:paraId="43C1AFF3" w14:textId="0EF4E880" w:rsidR="00BD2E78" w:rsidRPr="007E0F91" w:rsidRDefault="00BD2E78" w:rsidP="00BD2E78">
            <w:pPr>
              <w:jc w:val="center"/>
              <w:rPr>
                <w:ins w:id="14168" w:author="Στάθης Καπ" w:date="2023-03-09T05:29:00Z"/>
                <w:sz w:val="16"/>
                <w:szCs w:val="16"/>
              </w:rPr>
            </w:pPr>
            <w:ins w:id="14169" w:author="Στάθης Καπ" w:date="2023-03-09T07:02:00Z">
              <w:r>
                <w:rPr>
                  <w:rFonts w:ascii="Calibri" w:hAnsi="Calibri" w:cs="Calibri"/>
                  <w:color w:val="000000"/>
                  <w:sz w:val="16"/>
                  <w:szCs w:val="16"/>
                </w:rPr>
                <w:t>6.45</w:t>
              </w:r>
            </w:ins>
          </w:p>
        </w:tc>
        <w:tc>
          <w:tcPr>
            <w:tcW w:w="454" w:type="dxa"/>
            <w:vAlign w:val="center"/>
            <w:tcPrChange w:id="14170" w:author="Στάθης Καπ" w:date="2023-03-09T07:02:00Z">
              <w:tcPr>
                <w:tcW w:w="454" w:type="dxa"/>
                <w:vAlign w:val="center"/>
              </w:tcPr>
            </w:tcPrChange>
          </w:tcPr>
          <w:p w14:paraId="7887D9F6" w14:textId="56F5CB09" w:rsidR="00BD2E78" w:rsidRPr="007E0F91" w:rsidRDefault="00BD2E78" w:rsidP="00BD2E78">
            <w:pPr>
              <w:jc w:val="center"/>
              <w:rPr>
                <w:ins w:id="14171" w:author="Στάθης Καπ" w:date="2023-03-09T05:29:00Z"/>
                <w:sz w:val="16"/>
                <w:szCs w:val="16"/>
              </w:rPr>
            </w:pPr>
            <w:ins w:id="14172"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4173" w:author="Στάθης Καπ" w:date="2023-03-09T07:02:00Z">
              <w:tcPr>
                <w:tcW w:w="457" w:type="dxa"/>
                <w:tcBorders>
                  <w:right w:val="single" w:sz="4" w:space="0" w:color="auto"/>
                </w:tcBorders>
                <w:vAlign w:val="center"/>
              </w:tcPr>
            </w:tcPrChange>
          </w:tcPr>
          <w:p w14:paraId="0EC1A6A9" w14:textId="2E7AF016" w:rsidR="00BD2E78" w:rsidRPr="007E0F91" w:rsidRDefault="00BD2E78" w:rsidP="00BD2E78">
            <w:pPr>
              <w:jc w:val="center"/>
              <w:rPr>
                <w:ins w:id="14174" w:author="Στάθης Καπ" w:date="2023-03-09T05:29:00Z"/>
                <w:sz w:val="16"/>
                <w:szCs w:val="16"/>
              </w:rPr>
            </w:pPr>
            <w:ins w:id="14175"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4176" w:author="Στάθης Καπ" w:date="2023-03-09T07:02:00Z">
              <w:tcPr>
                <w:tcW w:w="453" w:type="dxa"/>
                <w:tcBorders>
                  <w:left w:val="single" w:sz="4" w:space="0" w:color="auto"/>
                </w:tcBorders>
                <w:vAlign w:val="center"/>
              </w:tcPr>
            </w:tcPrChange>
          </w:tcPr>
          <w:p w14:paraId="36235146" w14:textId="269225D0" w:rsidR="00BD2E78" w:rsidRPr="007E0F91" w:rsidRDefault="00BD2E78" w:rsidP="00BD2E78">
            <w:pPr>
              <w:jc w:val="center"/>
              <w:rPr>
                <w:ins w:id="14177" w:author="Στάθης Καπ" w:date="2023-03-09T05:29:00Z"/>
                <w:sz w:val="16"/>
                <w:szCs w:val="16"/>
              </w:rPr>
            </w:pPr>
            <w:ins w:id="14178" w:author="Στάθης Καπ" w:date="2023-03-09T07:02:00Z">
              <w:r>
                <w:rPr>
                  <w:rFonts w:ascii="Calibri" w:hAnsi="Calibri" w:cs="Calibri"/>
                  <w:color w:val="000000"/>
                  <w:sz w:val="16"/>
                  <w:szCs w:val="16"/>
                </w:rPr>
                <w:t>984</w:t>
              </w:r>
            </w:ins>
          </w:p>
        </w:tc>
        <w:tc>
          <w:tcPr>
            <w:tcW w:w="454" w:type="dxa"/>
            <w:vAlign w:val="center"/>
            <w:tcPrChange w:id="14179" w:author="Στάθης Καπ" w:date="2023-03-09T07:02:00Z">
              <w:tcPr>
                <w:tcW w:w="454" w:type="dxa"/>
                <w:vAlign w:val="center"/>
              </w:tcPr>
            </w:tcPrChange>
          </w:tcPr>
          <w:p w14:paraId="03F1C6E5" w14:textId="48A68498" w:rsidR="00BD2E78" w:rsidRPr="007E0F91" w:rsidRDefault="00BD2E78" w:rsidP="00BD2E78">
            <w:pPr>
              <w:jc w:val="center"/>
              <w:rPr>
                <w:ins w:id="14180" w:author="Στάθης Καπ" w:date="2023-03-09T05:29:00Z"/>
                <w:sz w:val="16"/>
                <w:szCs w:val="16"/>
              </w:rPr>
            </w:pPr>
            <w:ins w:id="14181" w:author="Στάθης Καπ" w:date="2023-03-09T07:02:00Z">
              <w:r>
                <w:rPr>
                  <w:rFonts w:ascii="Calibri" w:hAnsi="Calibri" w:cs="Calibri"/>
                  <w:color w:val="000000"/>
                  <w:sz w:val="16"/>
                  <w:szCs w:val="16"/>
                </w:rPr>
                <w:t>10.63</w:t>
              </w:r>
            </w:ins>
          </w:p>
        </w:tc>
        <w:tc>
          <w:tcPr>
            <w:tcW w:w="454" w:type="dxa"/>
            <w:vAlign w:val="center"/>
            <w:tcPrChange w:id="14182" w:author="Στάθης Καπ" w:date="2023-03-09T07:02:00Z">
              <w:tcPr>
                <w:tcW w:w="454" w:type="dxa"/>
                <w:vAlign w:val="center"/>
              </w:tcPr>
            </w:tcPrChange>
          </w:tcPr>
          <w:p w14:paraId="6D67F836" w14:textId="37E728CF" w:rsidR="00BD2E78" w:rsidRPr="007E0F91" w:rsidRDefault="00BD2E78" w:rsidP="00BD2E78">
            <w:pPr>
              <w:jc w:val="center"/>
              <w:rPr>
                <w:ins w:id="14183" w:author="Στάθης Καπ" w:date="2023-03-09T05:29:00Z"/>
                <w:sz w:val="16"/>
                <w:szCs w:val="16"/>
              </w:rPr>
            </w:pPr>
            <w:ins w:id="14184"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4185" w:author="Στάθης Καπ" w:date="2023-03-09T07:02:00Z">
              <w:tcPr>
                <w:tcW w:w="454" w:type="dxa"/>
                <w:tcBorders>
                  <w:right w:val="single" w:sz="4" w:space="0" w:color="auto"/>
                </w:tcBorders>
                <w:vAlign w:val="center"/>
              </w:tcPr>
            </w:tcPrChange>
          </w:tcPr>
          <w:p w14:paraId="48AA1239" w14:textId="3A1570C8" w:rsidR="00BD2E78" w:rsidRPr="007E0F91" w:rsidRDefault="00BD2E78" w:rsidP="00BD2E78">
            <w:pPr>
              <w:jc w:val="center"/>
              <w:rPr>
                <w:ins w:id="14186" w:author="Στάθης Καπ" w:date="2023-03-09T05:29:00Z"/>
                <w:sz w:val="16"/>
                <w:szCs w:val="16"/>
              </w:rPr>
            </w:pPr>
            <w:ins w:id="14187"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4188" w:author="Στάθης Καπ" w:date="2023-03-09T07:02:00Z">
              <w:tcPr>
                <w:tcW w:w="453" w:type="dxa"/>
                <w:tcBorders>
                  <w:left w:val="single" w:sz="4" w:space="0" w:color="auto"/>
                </w:tcBorders>
                <w:vAlign w:val="center"/>
              </w:tcPr>
            </w:tcPrChange>
          </w:tcPr>
          <w:p w14:paraId="3F89F00C" w14:textId="4FEC9B83" w:rsidR="00BD2E78" w:rsidRPr="007E0F91" w:rsidRDefault="00BD2E78" w:rsidP="00BD2E78">
            <w:pPr>
              <w:jc w:val="center"/>
              <w:rPr>
                <w:ins w:id="14189" w:author="Στάθης Καπ" w:date="2023-03-09T05:29:00Z"/>
                <w:sz w:val="16"/>
                <w:szCs w:val="16"/>
              </w:rPr>
            </w:pPr>
            <w:ins w:id="14190" w:author="Στάθης Καπ" w:date="2023-03-09T07:02:00Z">
              <w:r>
                <w:rPr>
                  <w:rFonts w:ascii="Calibri" w:hAnsi="Calibri" w:cs="Calibri"/>
                  <w:color w:val="000000"/>
                  <w:sz w:val="16"/>
                  <w:szCs w:val="16"/>
                </w:rPr>
                <w:t>954</w:t>
              </w:r>
            </w:ins>
          </w:p>
        </w:tc>
        <w:tc>
          <w:tcPr>
            <w:tcW w:w="454" w:type="dxa"/>
            <w:vAlign w:val="center"/>
            <w:tcPrChange w:id="14191" w:author="Στάθης Καπ" w:date="2023-03-09T07:02:00Z">
              <w:tcPr>
                <w:tcW w:w="454" w:type="dxa"/>
                <w:vAlign w:val="center"/>
              </w:tcPr>
            </w:tcPrChange>
          </w:tcPr>
          <w:p w14:paraId="29CABFF2" w14:textId="5C2FD1D4" w:rsidR="00BD2E78" w:rsidRPr="007E0F91" w:rsidRDefault="00BD2E78" w:rsidP="00BD2E78">
            <w:pPr>
              <w:jc w:val="center"/>
              <w:rPr>
                <w:ins w:id="14192" w:author="Στάθης Καπ" w:date="2023-03-09T05:29:00Z"/>
                <w:sz w:val="16"/>
                <w:szCs w:val="16"/>
              </w:rPr>
            </w:pPr>
            <w:ins w:id="14193" w:author="Στάθης Καπ" w:date="2023-03-09T07:02:00Z">
              <w:r>
                <w:rPr>
                  <w:rFonts w:ascii="Calibri" w:hAnsi="Calibri" w:cs="Calibri"/>
                  <w:color w:val="000000"/>
                  <w:sz w:val="16"/>
                  <w:szCs w:val="16"/>
                </w:rPr>
                <w:t>13.35</w:t>
              </w:r>
            </w:ins>
          </w:p>
        </w:tc>
        <w:tc>
          <w:tcPr>
            <w:tcW w:w="454" w:type="dxa"/>
            <w:vAlign w:val="center"/>
            <w:tcPrChange w:id="14194" w:author="Στάθης Καπ" w:date="2023-03-09T07:02:00Z">
              <w:tcPr>
                <w:tcW w:w="454" w:type="dxa"/>
                <w:vAlign w:val="center"/>
              </w:tcPr>
            </w:tcPrChange>
          </w:tcPr>
          <w:p w14:paraId="62327A9B" w14:textId="3C5DCC4D" w:rsidR="00BD2E78" w:rsidRPr="007E0F91" w:rsidRDefault="00BD2E78" w:rsidP="00BD2E78">
            <w:pPr>
              <w:jc w:val="center"/>
              <w:rPr>
                <w:ins w:id="14195" w:author="Στάθης Καπ" w:date="2023-03-09T05:29:00Z"/>
                <w:sz w:val="16"/>
                <w:szCs w:val="16"/>
              </w:rPr>
            </w:pPr>
            <w:ins w:id="14196"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4197" w:author="Στάθης Καπ" w:date="2023-03-09T07:02:00Z">
              <w:tcPr>
                <w:tcW w:w="461" w:type="dxa"/>
                <w:tcBorders>
                  <w:right w:val="single" w:sz="4" w:space="0" w:color="auto"/>
                </w:tcBorders>
                <w:vAlign w:val="center"/>
              </w:tcPr>
            </w:tcPrChange>
          </w:tcPr>
          <w:p w14:paraId="45968864" w14:textId="7573873A" w:rsidR="00BD2E78" w:rsidRPr="007E0F91" w:rsidRDefault="00BD2E78" w:rsidP="00BD2E78">
            <w:pPr>
              <w:jc w:val="center"/>
              <w:rPr>
                <w:ins w:id="14198" w:author="Στάθης Καπ" w:date="2023-03-09T05:29:00Z"/>
                <w:sz w:val="16"/>
                <w:szCs w:val="16"/>
              </w:rPr>
            </w:pPr>
            <w:ins w:id="14199"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01" w:author="Στάθης Καπ" w:date="2023-03-09T05:29:00Z"/>
          <w:trPrChange w:id="1420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20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4204" w:author="Στάθης Καπ" w:date="2023-03-09T05:29:00Z"/>
                <w:sz w:val="16"/>
                <w:szCs w:val="16"/>
              </w:rPr>
            </w:pPr>
            <w:ins w:id="14205" w:author="Στάθης Καπ" w:date="2023-03-09T05:29:00Z">
              <w:r w:rsidRPr="007E0F91">
                <w:rPr>
                  <w:sz w:val="16"/>
                  <w:szCs w:val="16"/>
                </w:rPr>
                <w:t>pr17</w:t>
              </w:r>
            </w:ins>
          </w:p>
        </w:tc>
        <w:tc>
          <w:tcPr>
            <w:tcW w:w="565" w:type="dxa"/>
            <w:tcBorders>
              <w:left w:val="single" w:sz="4" w:space="0" w:color="auto"/>
            </w:tcBorders>
            <w:vAlign w:val="center"/>
            <w:tcPrChange w:id="14206" w:author="Στάθης Καπ" w:date="2023-03-09T07:02:00Z">
              <w:tcPr>
                <w:tcW w:w="565" w:type="dxa"/>
                <w:tcBorders>
                  <w:left w:val="single" w:sz="4" w:space="0" w:color="auto"/>
                </w:tcBorders>
                <w:vAlign w:val="center"/>
              </w:tcPr>
            </w:tcPrChange>
          </w:tcPr>
          <w:p w14:paraId="0E781703" w14:textId="644B6A6F" w:rsidR="00BD2E78" w:rsidRPr="007E0F91" w:rsidRDefault="00BD2E78" w:rsidP="00BD2E78">
            <w:pPr>
              <w:jc w:val="center"/>
              <w:rPr>
                <w:ins w:id="14207" w:author="Στάθης Καπ" w:date="2023-03-09T05:29:00Z"/>
                <w:sz w:val="16"/>
                <w:szCs w:val="16"/>
              </w:rPr>
            </w:pPr>
            <w:ins w:id="14208"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4209" w:author="Στάθης Καπ" w:date="2023-03-09T07:02:00Z">
              <w:tcPr>
                <w:tcW w:w="679" w:type="dxa"/>
                <w:tcBorders>
                  <w:right w:val="single" w:sz="4" w:space="0" w:color="auto"/>
                </w:tcBorders>
                <w:vAlign w:val="center"/>
              </w:tcPr>
            </w:tcPrChange>
          </w:tcPr>
          <w:p w14:paraId="3017755B" w14:textId="5C88EACD" w:rsidR="00BD2E78" w:rsidRPr="007E0F91" w:rsidRDefault="00BD2E78" w:rsidP="00BD2E78">
            <w:pPr>
              <w:jc w:val="center"/>
              <w:rPr>
                <w:ins w:id="14210" w:author="Στάθης Καπ" w:date="2023-03-09T05:29:00Z"/>
                <w:sz w:val="16"/>
                <w:szCs w:val="16"/>
              </w:rPr>
            </w:pPr>
            <w:ins w:id="14211"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4212" w:author="Στάθης Καπ" w:date="2023-03-09T07:02:00Z">
              <w:tcPr>
                <w:tcW w:w="453" w:type="dxa"/>
                <w:tcBorders>
                  <w:left w:val="single" w:sz="4" w:space="0" w:color="auto"/>
                </w:tcBorders>
                <w:vAlign w:val="center"/>
              </w:tcPr>
            </w:tcPrChange>
          </w:tcPr>
          <w:p w14:paraId="0EFDDE6E" w14:textId="45F6FA6C" w:rsidR="00BD2E78" w:rsidRPr="007E0F91" w:rsidRDefault="00BD2E78" w:rsidP="00BD2E78">
            <w:pPr>
              <w:jc w:val="center"/>
              <w:rPr>
                <w:ins w:id="14213" w:author="Στάθης Καπ" w:date="2023-03-09T05:29:00Z"/>
                <w:sz w:val="16"/>
                <w:szCs w:val="16"/>
              </w:rPr>
            </w:pPr>
            <w:ins w:id="14214" w:author="Στάθης Καπ" w:date="2023-03-09T07:02:00Z">
              <w:r>
                <w:rPr>
                  <w:rFonts w:ascii="Calibri" w:hAnsi="Calibri" w:cs="Calibri"/>
                  <w:color w:val="000000"/>
                  <w:sz w:val="16"/>
                  <w:szCs w:val="16"/>
                </w:rPr>
                <w:t>587</w:t>
              </w:r>
            </w:ins>
          </w:p>
        </w:tc>
        <w:tc>
          <w:tcPr>
            <w:tcW w:w="708" w:type="dxa"/>
            <w:vAlign w:val="center"/>
            <w:tcPrChange w:id="14215" w:author="Στάθης Καπ" w:date="2023-03-09T07:02:00Z">
              <w:tcPr>
                <w:tcW w:w="708" w:type="dxa"/>
                <w:vAlign w:val="center"/>
              </w:tcPr>
            </w:tcPrChange>
          </w:tcPr>
          <w:p w14:paraId="3C4AE88B" w14:textId="0E3D8749" w:rsidR="00BD2E78" w:rsidRPr="007E0F91" w:rsidRDefault="00BD2E78" w:rsidP="00BD2E78">
            <w:pPr>
              <w:jc w:val="center"/>
              <w:rPr>
                <w:ins w:id="14216" w:author="Στάθης Καπ" w:date="2023-03-09T05:29:00Z"/>
                <w:sz w:val="16"/>
                <w:szCs w:val="16"/>
              </w:rPr>
            </w:pPr>
            <w:ins w:id="14217"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4218" w:author="Στάθης Καπ" w:date="2023-03-09T07:02:00Z">
              <w:tcPr>
                <w:tcW w:w="652" w:type="dxa"/>
                <w:vMerge/>
                <w:tcBorders>
                  <w:right w:val="single" w:sz="4" w:space="0" w:color="auto"/>
                </w:tcBorders>
                <w:vAlign w:val="center"/>
              </w:tcPr>
            </w:tcPrChange>
          </w:tcPr>
          <w:p w14:paraId="20C7FA62" w14:textId="77777777" w:rsidR="00BD2E78" w:rsidRPr="007E0F91" w:rsidRDefault="00BD2E78" w:rsidP="00BD2E78">
            <w:pPr>
              <w:jc w:val="center"/>
              <w:rPr>
                <w:ins w:id="14219" w:author="Στάθης Καπ" w:date="2023-03-09T05:29:00Z"/>
                <w:sz w:val="16"/>
                <w:szCs w:val="16"/>
              </w:rPr>
            </w:pPr>
          </w:p>
        </w:tc>
        <w:tc>
          <w:tcPr>
            <w:tcW w:w="453" w:type="dxa"/>
            <w:tcBorders>
              <w:left w:val="single" w:sz="4" w:space="0" w:color="auto"/>
            </w:tcBorders>
            <w:vAlign w:val="center"/>
            <w:tcPrChange w:id="14220" w:author="Στάθης Καπ" w:date="2023-03-09T07:02:00Z">
              <w:tcPr>
                <w:tcW w:w="453" w:type="dxa"/>
                <w:tcBorders>
                  <w:left w:val="single" w:sz="4" w:space="0" w:color="auto"/>
                </w:tcBorders>
                <w:vAlign w:val="center"/>
              </w:tcPr>
            </w:tcPrChange>
          </w:tcPr>
          <w:p w14:paraId="32DD4BEE" w14:textId="41B84CBB" w:rsidR="00BD2E78" w:rsidRPr="007E0F91" w:rsidRDefault="00BD2E78" w:rsidP="00BD2E78">
            <w:pPr>
              <w:jc w:val="center"/>
              <w:rPr>
                <w:ins w:id="14221" w:author="Στάθης Καπ" w:date="2023-03-09T05:29:00Z"/>
                <w:sz w:val="16"/>
                <w:szCs w:val="16"/>
              </w:rPr>
            </w:pPr>
            <w:ins w:id="14222" w:author="Στάθης Καπ" w:date="2023-03-09T07:02:00Z">
              <w:r>
                <w:rPr>
                  <w:rFonts w:ascii="Calibri" w:hAnsi="Calibri" w:cs="Calibri"/>
                  <w:color w:val="000000"/>
                  <w:sz w:val="16"/>
                  <w:szCs w:val="16"/>
                </w:rPr>
                <w:t>567</w:t>
              </w:r>
            </w:ins>
          </w:p>
        </w:tc>
        <w:tc>
          <w:tcPr>
            <w:tcW w:w="454" w:type="dxa"/>
            <w:vAlign w:val="center"/>
            <w:tcPrChange w:id="14223" w:author="Στάθης Καπ" w:date="2023-03-09T07:02:00Z">
              <w:tcPr>
                <w:tcW w:w="454" w:type="dxa"/>
                <w:vAlign w:val="center"/>
              </w:tcPr>
            </w:tcPrChange>
          </w:tcPr>
          <w:p w14:paraId="6EB6CA7E" w14:textId="65216CCD" w:rsidR="00BD2E78" w:rsidRPr="007E0F91" w:rsidRDefault="00BD2E78" w:rsidP="00BD2E78">
            <w:pPr>
              <w:jc w:val="center"/>
              <w:rPr>
                <w:ins w:id="14224" w:author="Στάθης Καπ" w:date="2023-03-09T05:29:00Z"/>
                <w:sz w:val="16"/>
                <w:szCs w:val="16"/>
              </w:rPr>
            </w:pPr>
            <w:ins w:id="14225" w:author="Στάθης Καπ" w:date="2023-03-09T07:02:00Z">
              <w:r>
                <w:rPr>
                  <w:rFonts w:ascii="Calibri" w:hAnsi="Calibri" w:cs="Calibri"/>
                  <w:color w:val="000000"/>
                  <w:sz w:val="16"/>
                  <w:szCs w:val="16"/>
                </w:rPr>
                <w:t>3.41</w:t>
              </w:r>
            </w:ins>
          </w:p>
        </w:tc>
        <w:tc>
          <w:tcPr>
            <w:tcW w:w="454" w:type="dxa"/>
            <w:vAlign w:val="center"/>
            <w:tcPrChange w:id="14226" w:author="Στάθης Καπ" w:date="2023-03-09T07:02:00Z">
              <w:tcPr>
                <w:tcW w:w="454" w:type="dxa"/>
                <w:vAlign w:val="center"/>
              </w:tcPr>
            </w:tcPrChange>
          </w:tcPr>
          <w:p w14:paraId="7583263A" w14:textId="1DCE53FB" w:rsidR="00BD2E78" w:rsidRPr="007E0F91" w:rsidRDefault="00BD2E78" w:rsidP="00BD2E78">
            <w:pPr>
              <w:jc w:val="center"/>
              <w:rPr>
                <w:ins w:id="14227" w:author="Στάθης Καπ" w:date="2023-03-09T05:29:00Z"/>
                <w:sz w:val="16"/>
                <w:szCs w:val="16"/>
              </w:rPr>
            </w:pPr>
            <w:ins w:id="14228"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4229" w:author="Στάθης Καπ" w:date="2023-03-09T07:02:00Z">
              <w:tcPr>
                <w:tcW w:w="457" w:type="dxa"/>
                <w:tcBorders>
                  <w:right w:val="single" w:sz="4" w:space="0" w:color="auto"/>
                </w:tcBorders>
                <w:vAlign w:val="center"/>
              </w:tcPr>
            </w:tcPrChange>
          </w:tcPr>
          <w:p w14:paraId="435E72FC" w14:textId="0F788A78" w:rsidR="00BD2E78" w:rsidRPr="007E0F91" w:rsidRDefault="00BD2E78" w:rsidP="00BD2E78">
            <w:pPr>
              <w:jc w:val="center"/>
              <w:rPr>
                <w:ins w:id="14230" w:author="Στάθης Καπ" w:date="2023-03-09T05:29:00Z"/>
                <w:sz w:val="16"/>
                <w:szCs w:val="16"/>
              </w:rPr>
            </w:pPr>
            <w:ins w:id="14231"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4232" w:author="Στάθης Καπ" w:date="2023-03-09T07:02:00Z">
              <w:tcPr>
                <w:tcW w:w="453" w:type="dxa"/>
                <w:tcBorders>
                  <w:left w:val="single" w:sz="4" w:space="0" w:color="auto"/>
                </w:tcBorders>
                <w:vAlign w:val="center"/>
              </w:tcPr>
            </w:tcPrChange>
          </w:tcPr>
          <w:p w14:paraId="196E0763" w14:textId="1EE31820" w:rsidR="00BD2E78" w:rsidRPr="007E0F91" w:rsidRDefault="00BD2E78" w:rsidP="00BD2E78">
            <w:pPr>
              <w:jc w:val="center"/>
              <w:rPr>
                <w:ins w:id="14233" w:author="Στάθης Καπ" w:date="2023-03-09T05:29:00Z"/>
                <w:sz w:val="16"/>
                <w:szCs w:val="16"/>
              </w:rPr>
            </w:pPr>
            <w:ins w:id="14234" w:author="Στάθης Καπ" w:date="2023-03-09T07:02:00Z">
              <w:r>
                <w:rPr>
                  <w:rFonts w:ascii="Calibri" w:hAnsi="Calibri" w:cs="Calibri"/>
                  <w:color w:val="000000"/>
                  <w:sz w:val="16"/>
                  <w:szCs w:val="16"/>
                </w:rPr>
                <w:t>518</w:t>
              </w:r>
            </w:ins>
          </w:p>
        </w:tc>
        <w:tc>
          <w:tcPr>
            <w:tcW w:w="454" w:type="dxa"/>
            <w:vAlign w:val="center"/>
            <w:tcPrChange w:id="14235" w:author="Στάθης Καπ" w:date="2023-03-09T07:02:00Z">
              <w:tcPr>
                <w:tcW w:w="454" w:type="dxa"/>
                <w:vAlign w:val="center"/>
              </w:tcPr>
            </w:tcPrChange>
          </w:tcPr>
          <w:p w14:paraId="2D1E32A3" w14:textId="5B262849" w:rsidR="00BD2E78" w:rsidRPr="007E0F91" w:rsidRDefault="00BD2E78" w:rsidP="00BD2E78">
            <w:pPr>
              <w:jc w:val="center"/>
              <w:rPr>
                <w:ins w:id="14236" w:author="Στάθης Καπ" w:date="2023-03-09T05:29:00Z"/>
                <w:sz w:val="16"/>
                <w:szCs w:val="16"/>
              </w:rPr>
            </w:pPr>
            <w:ins w:id="14237" w:author="Στάθης Καπ" w:date="2023-03-09T07:02:00Z">
              <w:r>
                <w:rPr>
                  <w:rFonts w:ascii="Calibri" w:hAnsi="Calibri" w:cs="Calibri"/>
                  <w:color w:val="000000"/>
                  <w:sz w:val="16"/>
                  <w:szCs w:val="16"/>
                </w:rPr>
                <w:t>11.75</w:t>
              </w:r>
            </w:ins>
          </w:p>
        </w:tc>
        <w:tc>
          <w:tcPr>
            <w:tcW w:w="454" w:type="dxa"/>
            <w:vAlign w:val="center"/>
            <w:tcPrChange w:id="14238" w:author="Στάθης Καπ" w:date="2023-03-09T07:02:00Z">
              <w:tcPr>
                <w:tcW w:w="454" w:type="dxa"/>
                <w:vAlign w:val="center"/>
              </w:tcPr>
            </w:tcPrChange>
          </w:tcPr>
          <w:p w14:paraId="7A89709A" w14:textId="13F56E85" w:rsidR="00BD2E78" w:rsidRPr="007E0F91" w:rsidRDefault="00BD2E78" w:rsidP="00BD2E78">
            <w:pPr>
              <w:jc w:val="center"/>
              <w:rPr>
                <w:ins w:id="14239" w:author="Στάθης Καπ" w:date="2023-03-09T05:29:00Z"/>
                <w:sz w:val="16"/>
                <w:szCs w:val="16"/>
              </w:rPr>
            </w:pPr>
            <w:ins w:id="14240"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4241" w:author="Στάθης Καπ" w:date="2023-03-09T07:02:00Z">
              <w:tcPr>
                <w:tcW w:w="454" w:type="dxa"/>
                <w:tcBorders>
                  <w:right w:val="single" w:sz="4" w:space="0" w:color="auto"/>
                </w:tcBorders>
                <w:vAlign w:val="center"/>
              </w:tcPr>
            </w:tcPrChange>
          </w:tcPr>
          <w:p w14:paraId="05B1B88A" w14:textId="499DB0F8" w:rsidR="00BD2E78" w:rsidRPr="007E0F91" w:rsidRDefault="00BD2E78" w:rsidP="00BD2E78">
            <w:pPr>
              <w:jc w:val="center"/>
              <w:rPr>
                <w:ins w:id="14242" w:author="Στάθης Καπ" w:date="2023-03-09T05:29:00Z"/>
                <w:sz w:val="16"/>
                <w:szCs w:val="16"/>
              </w:rPr>
            </w:pPr>
            <w:ins w:id="14243"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4244" w:author="Στάθης Καπ" w:date="2023-03-09T07:02:00Z">
              <w:tcPr>
                <w:tcW w:w="453" w:type="dxa"/>
                <w:tcBorders>
                  <w:left w:val="single" w:sz="4" w:space="0" w:color="auto"/>
                </w:tcBorders>
                <w:vAlign w:val="center"/>
              </w:tcPr>
            </w:tcPrChange>
          </w:tcPr>
          <w:p w14:paraId="0E012B87" w14:textId="6F819585" w:rsidR="00BD2E78" w:rsidRPr="007E0F91" w:rsidRDefault="00BD2E78" w:rsidP="00BD2E78">
            <w:pPr>
              <w:jc w:val="center"/>
              <w:rPr>
                <w:ins w:id="14245" w:author="Στάθης Καπ" w:date="2023-03-09T05:29:00Z"/>
                <w:sz w:val="16"/>
                <w:szCs w:val="16"/>
              </w:rPr>
            </w:pPr>
            <w:ins w:id="14246" w:author="Στάθης Καπ" w:date="2023-03-09T07:02:00Z">
              <w:r>
                <w:rPr>
                  <w:rFonts w:ascii="Calibri" w:hAnsi="Calibri" w:cs="Calibri"/>
                  <w:color w:val="000000"/>
                  <w:sz w:val="16"/>
                  <w:szCs w:val="16"/>
                </w:rPr>
                <w:t>503</w:t>
              </w:r>
            </w:ins>
          </w:p>
        </w:tc>
        <w:tc>
          <w:tcPr>
            <w:tcW w:w="454" w:type="dxa"/>
            <w:vAlign w:val="center"/>
            <w:tcPrChange w:id="14247" w:author="Στάθης Καπ" w:date="2023-03-09T07:02:00Z">
              <w:tcPr>
                <w:tcW w:w="454" w:type="dxa"/>
                <w:vAlign w:val="center"/>
              </w:tcPr>
            </w:tcPrChange>
          </w:tcPr>
          <w:p w14:paraId="5DEF7FA8" w14:textId="3C0A9469" w:rsidR="00BD2E78" w:rsidRPr="007E0F91" w:rsidRDefault="00BD2E78" w:rsidP="00BD2E78">
            <w:pPr>
              <w:jc w:val="center"/>
              <w:rPr>
                <w:ins w:id="14248" w:author="Στάθης Καπ" w:date="2023-03-09T05:29:00Z"/>
                <w:sz w:val="16"/>
                <w:szCs w:val="16"/>
              </w:rPr>
            </w:pPr>
            <w:ins w:id="14249" w:author="Στάθης Καπ" w:date="2023-03-09T07:02:00Z">
              <w:r>
                <w:rPr>
                  <w:rFonts w:ascii="Calibri" w:hAnsi="Calibri" w:cs="Calibri"/>
                  <w:color w:val="000000"/>
                  <w:sz w:val="16"/>
                  <w:szCs w:val="16"/>
                </w:rPr>
                <w:t>14.31</w:t>
              </w:r>
            </w:ins>
          </w:p>
        </w:tc>
        <w:tc>
          <w:tcPr>
            <w:tcW w:w="454" w:type="dxa"/>
            <w:vAlign w:val="center"/>
            <w:tcPrChange w:id="14250" w:author="Στάθης Καπ" w:date="2023-03-09T07:02:00Z">
              <w:tcPr>
                <w:tcW w:w="454" w:type="dxa"/>
                <w:vAlign w:val="center"/>
              </w:tcPr>
            </w:tcPrChange>
          </w:tcPr>
          <w:p w14:paraId="480130EA" w14:textId="133EFEF8" w:rsidR="00BD2E78" w:rsidRPr="007E0F91" w:rsidRDefault="00BD2E78" w:rsidP="00BD2E78">
            <w:pPr>
              <w:jc w:val="center"/>
              <w:rPr>
                <w:ins w:id="14251" w:author="Στάθης Καπ" w:date="2023-03-09T05:29:00Z"/>
                <w:sz w:val="16"/>
                <w:szCs w:val="16"/>
              </w:rPr>
            </w:pPr>
            <w:ins w:id="14252"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4253" w:author="Στάθης Καπ" w:date="2023-03-09T07:02:00Z">
              <w:tcPr>
                <w:tcW w:w="461" w:type="dxa"/>
                <w:tcBorders>
                  <w:right w:val="single" w:sz="4" w:space="0" w:color="auto"/>
                </w:tcBorders>
                <w:vAlign w:val="center"/>
              </w:tcPr>
            </w:tcPrChange>
          </w:tcPr>
          <w:p w14:paraId="70BE5586" w14:textId="72C83C4B" w:rsidR="00BD2E78" w:rsidRPr="007E0F91" w:rsidRDefault="00BD2E78" w:rsidP="00BD2E78">
            <w:pPr>
              <w:jc w:val="center"/>
              <w:rPr>
                <w:ins w:id="14254" w:author="Στάθης Καπ" w:date="2023-03-09T05:29:00Z"/>
                <w:sz w:val="16"/>
                <w:szCs w:val="16"/>
              </w:rPr>
            </w:pPr>
            <w:ins w:id="14255"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57" w:author="Στάθης Καπ" w:date="2023-03-09T05:29:00Z"/>
          <w:trPrChange w:id="1425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25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4260" w:author="Στάθης Καπ" w:date="2023-03-09T05:29:00Z"/>
                <w:sz w:val="16"/>
                <w:szCs w:val="16"/>
              </w:rPr>
            </w:pPr>
            <w:ins w:id="14261" w:author="Στάθης Καπ" w:date="2023-03-09T05:29:00Z">
              <w:r w:rsidRPr="007E0F91">
                <w:rPr>
                  <w:sz w:val="16"/>
                  <w:szCs w:val="16"/>
                </w:rPr>
                <w:t>pr18</w:t>
              </w:r>
            </w:ins>
          </w:p>
        </w:tc>
        <w:tc>
          <w:tcPr>
            <w:tcW w:w="565" w:type="dxa"/>
            <w:tcBorders>
              <w:left w:val="single" w:sz="4" w:space="0" w:color="auto"/>
            </w:tcBorders>
            <w:vAlign w:val="center"/>
            <w:tcPrChange w:id="14262" w:author="Στάθης Καπ" w:date="2023-03-09T07:02:00Z">
              <w:tcPr>
                <w:tcW w:w="565" w:type="dxa"/>
                <w:tcBorders>
                  <w:left w:val="single" w:sz="4" w:space="0" w:color="auto"/>
                </w:tcBorders>
                <w:vAlign w:val="center"/>
              </w:tcPr>
            </w:tcPrChange>
          </w:tcPr>
          <w:p w14:paraId="63922B50" w14:textId="41EDC46D" w:rsidR="00BD2E78" w:rsidRPr="007E0F91" w:rsidRDefault="00BD2E78" w:rsidP="00BD2E78">
            <w:pPr>
              <w:jc w:val="center"/>
              <w:rPr>
                <w:ins w:id="14263" w:author="Στάθης Καπ" w:date="2023-03-09T05:29:00Z"/>
                <w:sz w:val="16"/>
                <w:szCs w:val="16"/>
              </w:rPr>
            </w:pPr>
            <w:ins w:id="14264"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4265" w:author="Στάθης Καπ" w:date="2023-03-09T07:02:00Z">
              <w:tcPr>
                <w:tcW w:w="679" w:type="dxa"/>
                <w:tcBorders>
                  <w:right w:val="single" w:sz="4" w:space="0" w:color="auto"/>
                </w:tcBorders>
                <w:vAlign w:val="center"/>
              </w:tcPr>
            </w:tcPrChange>
          </w:tcPr>
          <w:p w14:paraId="7994778C" w14:textId="529EB6A9" w:rsidR="00BD2E78" w:rsidRPr="007E0F91" w:rsidRDefault="00BD2E78" w:rsidP="00BD2E78">
            <w:pPr>
              <w:jc w:val="center"/>
              <w:rPr>
                <w:ins w:id="14266" w:author="Στάθης Καπ" w:date="2023-03-09T05:29:00Z"/>
                <w:sz w:val="16"/>
                <w:szCs w:val="16"/>
              </w:rPr>
            </w:pPr>
            <w:ins w:id="14267"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4268" w:author="Στάθης Καπ" w:date="2023-03-09T07:02:00Z">
              <w:tcPr>
                <w:tcW w:w="453" w:type="dxa"/>
                <w:tcBorders>
                  <w:left w:val="single" w:sz="4" w:space="0" w:color="auto"/>
                </w:tcBorders>
                <w:vAlign w:val="center"/>
              </w:tcPr>
            </w:tcPrChange>
          </w:tcPr>
          <w:p w14:paraId="4FBB2DBE" w14:textId="79DED479" w:rsidR="00BD2E78" w:rsidRPr="007E0F91" w:rsidRDefault="00BD2E78" w:rsidP="00BD2E78">
            <w:pPr>
              <w:jc w:val="center"/>
              <w:rPr>
                <w:ins w:id="14269" w:author="Στάθης Καπ" w:date="2023-03-09T05:29:00Z"/>
                <w:sz w:val="16"/>
                <w:szCs w:val="16"/>
              </w:rPr>
            </w:pPr>
            <w:ins w:id="14270" w:author="Στάθης Καπ" w:date="2023-03-09T07:02:00Z">
              <w:r>
                <w:rPr>
                  <w:rFonts w:ascii="Calibri" w:hAnsi="Calibri" w:cs="Calibri"/>
                  <w:color w:val="000000"/>
                  <w:sz w:val="16"/>
                  <w:szCs w:val="16"/>
                </w:rPr>
                <w:t>825</w:t>
              </w:r>
            </w:ins>
          </w:p>
        </w:tc>
        <w:tc>
          <w:tcPr>
            <w:tcW w:w="708" w:type="dxa"/>
            <w:vAlign w:val="center"/>
            <w:tcPrChange w:id="14271" w:author="Στάθης Καπ" w:date="2023-03-09T07:02:00Z">
              <w:tcPr>
                <w:tcW w:w="708" w:type="dxa"/>
                <w:vAlign w:val="center"/>
              </w:tcPr>
            </w:tcPrChange>
          </w:tcPr>
          <w:p w14:paraId="5AD6C3D7" w14:textId="6F6E8CAD" w:rsidR="00BD2E78" w:rsidRPr="007E0F91" w:rsidRDefault="00BD2E78" w:rsidP="00BD2E78">
            <w:pPr>
              <w:jc w:val="center"/>
              <w:rPr>
                <w:ins w:id="14272" w:author="Στάθης Καπ" w:date="2023-03-09T05:29:00Z"/>
                <w:sz w:val="16"/>
                <w:szCs w:val="16"/>
              </w:rPr>
            </w:pPr>
            <w:ins w:id="14273"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4274" w:author="Στάθης Καπ" w:date="2023-03-09T07:02:00Z">
              <w:tcPr>
                <w:tcW w:w="652" w:type="dxa"/>
                <w:vMerge/>
                <w:tcBorders>
                  <w:right w:val="single" w:sz="4" w:space="0" w:color="auto"/>
                </w:tcBorders>
                <w:vAlign w:val="center"/>
              </w:tcPr>
            </w:tcPrChange>
          </w:tcPr>
          <w:p w14:paraId="7C23E592" w14:textId="77777777" w:rsidR="00BD2E78" w:rsidRPr="007E0F91" w:rsidRDefault="00BD2E78" w:rsidP="00BD2E78">
            <w:pPr>
              <w:jc w:val="center"/>
              <w:rPr>
                <w:ins w:id="14275" w:author="Στάθης Καπ" w:date="2023-03-09T05:29:00Z"/>
                <w:sz w:val="16"/>
                <w:szCs w:val="16"/>
              </w:rPr>
            </w:pPr>
          </w:p>
        </w:tc>
        <w:tc>
          <w:tcPr>
            <w:tcW w:w="453" w:type="dxa"/>
            <w:tcBorders>
              <w:left w:val="single" w:sz="4" w:space="0" w:color="auto"/>
            </w:tcBorders>
            <w:vAlign w:val="center"/>
            <w:tcPrChange w:id="14276" w:author="Στάθης Καπ" w:date="2023-03-09T07:02:00Z">
              <w:tcPr>
                <w:tcW w:w="453" w:type="dxa"/>
                <w:tcBorders>
                  <w:left w:val="single" w:sz="4" w:space="0" w:color="auto"/>
                </w:tcBorders>
                <w:vAlign w:val="center"/>
              </w:tcPr>
            </w:tcPrChange>
          </w:tcPr>
          <w:p w14:paraId="082B0369" w14:textId="449339CC" w:rsidR="00BD2E78" w:rsidRPr="007E0F91" w:rsidRDefault="00BD2E78" w:rsidP="00BD2E78">
            <w:pPr>
              <w:jc w:val="center"/>
              <w:rPr>
                <w:ins w:id="14277" w:author="Στάθης Καπ" w:date="2023-03-09T05:29:00Z"/>
                <w:sz w:val="16"/>
                <w:szCs w:val="16"/>
              </w:rPr>
            </w:pPr>
            <w:ins w:id="14278" w:author="Στάθης Καπ" w:date="2023-03-09T07:02:00Z">
              <w:r>
                <w:rPr>
                  <w:rFonts w:ascii="Calibri" w:hAnsi="Calibri" w:cs="Calibri"/>
                  <w:color w:val="000000"/>
                  <w:sz w:val="16"/>
                  <w:szCs w:val="16"/>
                </w:rPr>
                <w:t>878</w:t>
              </w:r>
            </w:ins>
          </w:p>
        </w:tc>
        <w:tc>
          <w:tcPr>
            <w:tcW w:w="454" w:type="dxa"/>
            <w:vAlign w:val="center"/>
            <w:tcPrChange w:id="14279" w:author="Στάθης Καπ" w:date="2023-03-09T07:02:00Z">
              <w:tcPr>
                <w:tcW w:w="454" w:type="dxa"/>
                <w:vAlign w:val="center"/>
              </w:tcPr>
            </w:tcPrChange>
          </w:tcPr>
          <w:p w14:paraId="752E7FE0" w14:textId="7E336D10" w:rsidR="00BD2E78" w:rsidRPr="007E0F91" w:rsidRDefault="00BD2E78" w:rsidP="00BD2E78">
            <w:pPr>
              <w:jc w:val="center"/>
              <w:rPr>
                <w:ins w:id="14280" w:author="Στάθης Καπ" w:date="2023-03-09T05:29:00Z"/>
                <w:sz w:val="16"/>
                <w:szCs w:val="16"/>
              </w:rPr>
            </w:pPr>
            <w:ins w:id="14281" w:author="Στάθης Καπ" w:date="2023-03-09T07:02:00Z">
              <w:r>
                <w:rPr>
                  <w:rFonts w:ascii="Calibri" w:hAnsi="Calibri" w:cs="Calibri"/>
                  <w:color w:val="000000"/>
                  <w:sz w:val="16"/>
                  <w:szCs w:val="16"/>
                </w:rPr>
                <w:t>-6.42</w:t>
              </w:r>
            </w:ins>
          </w:p>
        </w:tc>
        <w:tc>
          <w:tcPr>
            <w:tcW w:w="454" w:type="dxa"/>
            <w:vAlign w:val="center"/>
            <w:tcPrChange w:id="14282" w:author="Στάθης Καπ" w:date="2023-03-09T07:02:00Z">
              <w:tcPr>
                <w:tcW w:w="454" w:type="dxa"/>
                <w:vAlign w:val="center"/>
              </w:tcPr>
            </w:tcPrChange>
          </w:tcPr>
          <w:p w14:paraId="13EC9F13" w14:textId="1B3B3BD7" w:rsidR="00BD2E78" w:rsidRPr="007E0F91" w:rsidRDefault="00BD2E78" w:rsidP="00BD2E78">
            <w:pPr>
              <w:jc w:val="center"/>
              <w:rPr>
                <w:ins w:id="14283" w:author="Στάθης Καπ" w:date="2023-03-09T05:29:00Z"/>
                <w:sz w:val="16"/>
                <w:szCs w:val="16"/>
              </w:rPr>
            </w:pPr>
            <w:ins w:id="14284"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4285" w:author="Στάθης Καπ" w:date="2023-03-09T07:02:00Z">
              <w:tcPr>
                <w:tcW w:w="457" w:type="dxa"/>
                <w:tcBorders>
                  <w:right w:val="single" w:sz="4" w:space="0" w:color="auto"/>
                </w:tcBorders>
                <w:vAlign w:val="center"/>
              </w:tcPr>
            </w:tcPrChange>
          </w:tcPr>
          <w:p w14:paraId="779F688D" w14:textId="4A73575C" w:rsidR="00BD2E78" w:rsidRPr="007E0F91" w:rsidRDefault="00BD2E78" w:rsidP="00BD2E78">
            <w:pPr>
              <w:jc w:val="center"/>
              <w:rPr>
                <w:ins w:id="14286" w:author="Στάθης Καπ" w:date="2023-03-09T05:29:00Z"/>
                <w:sz w:val="16"/>
                <w:szCs w:val="16"/>
              </w:rPr>
            </w:pPr>
            <w:ins w:id="14287"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4288" w:author="Στάθης Καπ" w:date="2023-03-09T07:02:00Z">
              <w:tcPr>
                <w:tcW w:w="453" w:type="dxa"/>
                <w:tcBorders>
                  <w:left w:val="single" w:sz="4" w:space="0" w:color="auto"/>
                </w:tcBorders>
                <w:vAlign w:val="center"/>
              </w:tcPr>
            </w:tcPrChange>
          </w:tcPr>
          <w:p w14:paraId="397AE275" w14:textId="6C9DE390" w:rsidR="00BD2E78" w:rsidRPr="007E0F91" w:rsidRDefault="00BD2E78" w:rsidP="00BD2E78">
            <w:pPr>
              <w:jc w:val="center"/>
              <w:rPr>
                <w:ins w:id="14289" w:author="Στάθης Καπ" w:date="2023-03-09T05:29:00Z"/>
                <w:sz w:val="16"/>
                <w:szCs w:val="16"/>
              </w:rPr>
            </w:pPr>
            <w:ins w:id="14290" w:author="Στάθης Καπ" w:date="2023-03-09T07:02:00Z">
              <w:r>
                <w:rPr>
                  <w:rFonts w:ascii="Calibri" w:hAnsi="Calibri" w:cs="Calibri"/>
                  <w:color w:val="000000"/>
                  <w:sz w:val="16"/>
                  <w:szCs w:val="16"/>
                </w:rPr>
                <w:t>807</w:t>
              </w:r>
            </w:ins>
          </w:p>
        </w:tc>
        <w:tc>
          <w:tcPr>
            <w:tcW w:w="454" w:type="dxa"/>
            <w:vAlign w:val="center"/>
            <w:tcPrChange w:id="14291" w:author="Στάθης Καπ" w:date="2023-03-09T07:02:00Z">
              <w:tcPr>
                <w:tcW w:w="454" w:type="dxa"/>
                <w:vAlign w:val="center"/>
              </w:tcPr>
            </w:tcPrChange>
          </w:tcPr>
          <w:p w14:paraId="3A4E7873" w14:textId="4A0F088D" w:rsidR="00BD2E78" w:rsidRPr="007E0F91" w:rsidRDefault="00BD2E78" w:rsidP="00BD2E78">
            <w:pPr>
              <w:jc w:val="center"/>
              <w:rPr>
                <w:ins w:id="14292" w:author="Στάθης Καπ" w:date="2023-03-09T05:29:00Z"/>
                <w:sz w:val="16"/>
                <w:szCs w:val="16"/>
              </w:rPr>
            </w:pPr>
            <w:ins w:id="14293" w:author="Στάθης Καπ" w:date="2023-03-09T07:02:00Z">
              <w:r>
                <w:rPr>
                  <w:rFonts w:ascii="Calibri" w:hAnsi="Calibri" w:cs="Calibri"/>
                  <w:color w:val="000000"/>
                  <w:sz w:val="16"/>
                  <w:szCs w:val="16"/>
                </w:rPr>
                <w:t>2.18</w:t>
              </w:r>
            </w:ins>
          </w:p>
        </w:tc>
        <w:tc>
          <w:tcPr>
            <w:tcW w:w="454" w:type="dxa"/>
            <w:vAlign w:val="center"/>
            <w:tcPrChange w:id="14294" w:author="Στάθης Καπ" w:date="2023-03-09T07:02:00Z">
              <w:tcPr>
                <w:tcW w:w="454" w:type="dxa"/>
                <w:vAlign w:val="center"/>
              </w:tcPr>
            </w:tcPrChange>
          </w:tcPr>
          <w:p w14:paraId="6F6F945D" w14:textId="37E3226F" w:rsidR="00BD2E78" w:rsidRPr="007E0F91" w:rsidRDefault="00BD2E78" w:rsidP="00BD2E78">
            <w:pPr>
              <w:jc w:val="center"/>
              <w:rPr>
                <w:ins w:id="14295" w:author="Στάθης Καπ" w:date="2023-03-09T05:29:00Z"/>
                <w:sz w:val="16"/>
                <w:szCs w:val="16"/>
              </w:rPr>
            </w:pPr>
            <w:ins w:id="14296"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4297" w:author="Στάθης Καπ" w:date="2023-03-09T07:02:00Z">
              <w:tcPr>
                <w:tcW w:w="454" w:type="dxa"/>
                <w:tcBorders>
                  <w:right w:val="single" w:sz="4" w:space="0" w:color="auto"/>
                </w:tcBorders>
                <w:vAlign w:val="center"/>
              </w:tcPr>
            </w:tcPrChange>
          </w:tcPr>
          <w:p w14:paraId="269BA3A8" w14:textId="1FACC24F" w:rsidR="00BD2E78" w:rsidRPr="007E0F91" w:rsidRDefault="00BD2E78" w:rsidP="00BD2E78">
            <w:pPr>
              <w:jc w:val="center"/>
              <w:rPr>
                <w:ins w:id="14298" w:author="Στάθης Καπ" w:date="2023-03-09T05:29:00Z"/>
                <w:sz w:val="16"/>
                <w:szCs w:val="16"/>
              </w:rPr>
            </w:pPr>
            <w:ins w:id="14299"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4300" w:author="Στάθης Καπ" w:date="2023-03-09T07:02:00Z">
              <w:tcPr>
                <w:tcW w:w="453" w:type="dxa"/>
                <w:tcBorders>
                  <w:left w:val="single" w:sz="4" w:space="0" w:color="auto"/>
                </w:tcBorders>
                <w:vAlign w:val="center"/>
              </w:tcPr>
            </w:tcPrChange>
          </w:tcPr>
          <w:p w14:paraId="3BE21EDA" w14:textId="431818D3" w:rsidR="00BD2E78" w:rsidRPr="007E0F91" w:rsidRDefault="00BD2E78" w:rsidP="00BD2E78">
            <w:pPr>
              <w:jc w:val="center"/>
              <w:rPr>
                <w:ins w:id="14301" w:author="Στάθης Καπ" w:date="2023-03-09T05:29:00Z"/>
                <w:sz w:val="16"/>
                <w:szCs w:val="16"/>
              </w:rPr>
            </w:pPr>
            <w:ins w:id="14302" w:author="Στάθης Καπ" w:date="2023-03-09T07:02:00Z">
              <w:r>
                <w:rPr>
                  <w:rFonts w:ascii="Calibri" w:hAnsi="Calibri" w:cs="Calibri"/>
                  <w:color w:val="000000"/>
                  <w:sz w:val="16"/>
                  <w:szCs w:val="16"/>
                </w:rPr>
                <w:t>736</w:t>
              </w:r>
            </w:ins>
          </w:p>
        </w:tc>
        <w:tc>
          <w:tcPr>
            <w:tcW w:w="454" w:type="dxa"/>
            <w:vAlign w:val="center"/>
            <w:tcPrChange w:id="14303" w:author="Στάθης Καπ" w:date="2023-03-09T07:02:00Z">
              <w:tcPr>
                <w:tcW w:w="454" w:type="dxa"/>
                <w:vAlign w:val="center"/>
              </w:tcPr>
            </w:tcPrChange>
          </w:tcPr>
          <w:p w14:paraId="6CC65B39" w14:textId="745B1C33" w:rsidR="00BD2E78" w:rsidRPr="007E0F91" w:rsidRDefault="00BD2E78" w:rsidP="00BD2E78">
            <w:pPr>
              <w:jc w:val="center"/>
              <w:rPr>
                <w:ins w:id="14304" w:author="Στάθης Καπ" w:date="2023-03-09T05:29:00Z"/>
                <w:sz w:val="16"/>
                <w:szCs w:val="16"/>
              </w:rPr>
            </w:pPr>
            <w:ins w:id="14305" w:author="Στάθης Καπ" w:date="2023-03-09T07:02:00Z">
              <w:r>
                <w:rPr>
                  <w:rFonts w:ascii="Calibri" w:hAnsi="Calibri" w:cs="Calibri"/>
                  <w:color w:val="000000"/>
                  <w:sz w:val="16"/>
                  <w:szCs w:val="16"/>
                </w:rPr>
                <w:t>10.79</w:t>
              </w:r>
            </w:ins>
          </w:p>
        </w:tc>
        <w:tc>
          <w:tcPr>
            <w:tcW w:w="454" w:type="dxa"/>
            <w:vAlign w:val="center"/>
            <w:tcPrChange w:id="14306" w:author="Στάθης Καπ" w:date="2023-03-09T07:02:00Z">
              <w:tcPr>
                <w:tcW w:w="454" w:type="dxa"/>
                <w:vAlign w:val="center"/>
              </w:tcPr>
            </w:tcPrChange>
          </w:tcPr>
          <w:p w14:paraId="10A6853B" w14:textId="050D297F" w:rsidR="00BD2E78" w:rsidRPr="007E0F91" w:rsidRDefault="00BD2E78" w:rsidP="00BD2E78">
            <w:pPr>
              <w:jc w:val="center"/>
              <w:rPr>
                <w:ins w:id="14307" w:author="Στάθης Καπ" w:date="2023-03-09T05:29:00Z"/>
                <w:sz w:val="16"/>
                <w:szCs w:val="16"/>
              </w:rPr>
            </w:pPr>
            <w:ins w:id="14308"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4309" w:author="Στάθης Καπ" w:date="2023-03-09T07:02:00Z">
              <w:tcPr>
                <w:tcW w:w="461" w:type="dxa"/>
                <w:tcBorders>
                  <w:right w:val="single" w:sz="4" w:space="0" w:color="auto"/>
                </w:tcBorders>
                <w:vAlign w:val="center"/>
              </w:tcPr>
            </w:tcPrChange>
          </w:tcPr>
          <w:p w14:paraId="5F51F515" w14:textId="64FD9419" w:rsidR="00BD2E78" w:rsidRPr="007E0F91" w:rsidRDefault="00BD2E78" w:rsidP="00BD2E78">
            <w:pPr>
              <w:jc w:val="center"/>
              <w:rPr>
                <w:ins w:id="14310" w:author="Στάθης Καπ" w:date="2023-03-09T05:29:00Z"/>
                <w:sz w:val="16"/>
                <w:szCs w:val="16"/>
              </w:rPr>
            </w:pPr>
            <w:ins w:id="14311"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13" w:author="Στάθης Καπ" w:date="2023-03-09T05:29:00Z"/>
          <w:trPrChange w:id="1431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431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4316" w:author="Στάθης Καπ" w:date="2023-03-09T05:29:00Z"/>
                <w:sz w:val="16"/>
                <w:szCs w:val="16"/>
              </w:rPr>
            </w:pPr>
            <w:ins w:id="14317" w:author="Στάθης Καπ" w:date="2023-03-09T05:29:00Z">
              <w:r w:rsidRPr="007E0F91">
                <w:rPr>
                  <w:sz w:val="16"/>
                  <w:szCs w:val="16"/>
                </w:rPr>
                <w:t>pr19</w:t>
              </w:r>
            </w:ins>
          </w:p>
        </w:tc>
        <w:tc>
          <w:tcPr>
            <w:tcW w:w="565" w:type="dxa"/>
            <w:tcBorders>
              <w:left w:val="single" w:sz="4" w:space="0" w:color="auto"/>
            </w:tcBorders>
            <w:vAlign w:val="center"/>
            <w:tcPrChange w:id="14318" w:author="Στάθης Καπ" w:date="2023-03-09T07:02:00Z">
              <w:tcPr>
                <w:tcW w:w="565" w:type="dxa"/>
                <w:tcBorders>
                  <w:left w:val="single" w:sz="4" w:space="0" w:color="auto"/>
                </w:tcBorders>
                <w:vAlign w:val="center"/>
              </w:tcPr>
            </w:tcPrChange>
          </w:tcPr>
          <w:p w14:paraId="27C8D348" w14:textId="56BF7D67" w:rsidR="00BD2E78" w:rsidRPr="007E0F91" w:rsidRDefault="00BD2E78" w:rsidP="00BD2E78">
            <w:pPr>
              <w:jc w:val="center"/>
              <w:rPr>
                <w:ins w:id="14319" w:author="Στάθης Καπ" w:date="2023-03-09T05:29:00Z"/>
                <w:sz w:val="16"/>
                <w:szCs w:val="16"/>
              </w:rPr>
            </w:pPr>
            <w:ins w:id="14320"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4321" w:author="Στάθης Καπ" w:date="2023-03-09T07:02:00Z">
              <w:tcPr>
                <w:tcW w:w="679" w:type="dxa"/>
                <w:tcBorders>
                  <w:right w:val="single" w:sz="4" w:space="0" w:color="auto"/>
                </w:tcBorders>
                <w:vAlign w:val="center"/>
              </w:tcPr>
            </w:tcPrChange>
          </w:tcPr>
          <w:p w14:paraId="5E5E42E7" w14:textId="663CDAFE" w:rsidR="00BD2E78" w:rsidRPr="007E0F91" w:rsidRDefault="00BD2E78" w:rsidP="00BD2E78">
            <w:pPr>
              <w:jc w:val="center"/>
              <w:rPr>
                <w:ins w:id="14322" w:author="Στάθης Καπ" w:date="2023-03-09T05:29:00Z"/>
                <w:sz w:val="16"/>
                <w:szCs w:val="16"/>
              </w:rPr>
            </w:pPr>
            <w:ins w:id="14323"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4324" w:author="Στάθης Καπ" w:date="2023-03-09T07:02:00Z">
              <w:tcPr>
                <w:tcW w:w="453" w:type="dxa"/>
                <w:tcBorders>
                  <w:left w:val="single" w:sz="4" w:space="0" w:color="auto"/>
                </w:tcBorders>
                <w:vAlign w:val="center"/>
              </w:tcPr>
            </w:tcPrChange>
          </w:tcPr>
          <w:p w14:paraId="61397846" w14:textId="64B78E30" w:rsidR="00BD2E78" w:rsidRPr="007E0F91" w:rsidRDefault="00BD2E78" w:rsidP="00BD2E78">
            <w:pPr>
              <w:jc w:val="center"/>
              <w:rPr>
                <w:ins w:id="14325" w:author="Στάθης Καπ" w:date="2023-03-09T05:29:00Z"/>
                <w:sz w:val="16"/>
                <w:szCs w:val="16"/>
              </w:rPr>
            </w:pPr>
            <w:ins w:id="14326" w:author="Στάθης Καπ" w:date="2023-03-09T07:02:00Z">
              <w:r>
                <w:rPr>
                  <w:rFonts w:ascii="Calibri" w:hAnsi="Calibri" w:cs="Calibri"/>
                  <w:color w:val="000000"/>
                  <w:sz w:val="16"/>
                  <w:szCs w:val="16"/>
                </w:rPr>
                <w:t>969</w:t>
              </w:r>
            </w:ins>
          </w:p>
        </w:tc>
        <w:tc>
          <w:tcPr>
            <w:tcW w:w="708" w:type="dxa"/>
            <w:vAlign w:val="center"/>
            <w:tcPrChange w:id="14327" w:author="Στάθης Καπ" w:date="2023-03-09T07:02:00Z">
              <w:tcPr>
                <w:tcW w:w="708" w:type="dxa"/>
                <w:vAlign w:val="center"/>
              </w:tcPr>
            </w:tcPrChange>
          </w:tcPr>
          <w:p w14:paraId="74C805E5" w14:textId="76D8DCBC" w:rsidR="00BD2E78" w:rsidRPr="007E0F91" w:rsidRDefault="00BD2E78" w:rsidP="00BD2E78">
            <w:pPr>
              <w:jc w:val="center"/>
              <w:rPr>
                <w:ins w:id="14328" w:author="Στάθης Καπ" w:date="2023-03-09T05:29:00Z"/>
                <w:sz w:val="16"/>
                <w:szCs w:val="16"/>
              </w:rPr>
            </w:pPr>
            <w:ins w:id="14329"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4330" w:author="Στάθης Καπ" w:date="2023-03-09T07:02:00Z">
              <w:tcPr>
                <w:tcW w:w="652" w:type="dxa"/>
                <w:vMerge/>
                <w:tcBorders>
                  <w:right w:val="single" w:sz="4" w:space="0" w:color="auto"/>
                </w:tcBorders>
                <w:vAlign w:val="center"/>
              </w:tcPr>
            </w:tcPrChange>
          </w:tcPr>
          <w:p w14:paraId="389714AF" w14:textId="77777777" w:rsidR="00BD2E78" w:rsidRPr="007E0F91" w:rsidRDefault="00BD2E78" w:rsidP="00BD2E78">
            <w:pPr>
              <w:jc w:val="center"/>
              <w:rPr>
                <w:ins w:id="14331" w:author="Στάθης Καπ" w:date="2023-03-09T05:29:00Z"/>
                <w:sz w:val="16"/>
                <w:szCs w:val="16"/>
              </w:rPr>
            </w:pPr>
          </w:p>
        </w:tc>
        <w:tc>
          <w:tcPr>
            <w:tcW w:w="453" w:type="dxa"/>
            <w:tcBorders>
              <w:left w:val="single" w:sz="4" w:space="0" w:color="auto"/>
            </w:tcBorders>
            <w:vAlign w:val="center"/>
            <w:tcPrChange w:id="14332" w:author="Στάθης Καπ" w:date="2023-03-09T07:02:00Z">
              <w:tcPr>
                <w:tcW w:w="453" w:type="dxa"/>
                <w:tcBorders>
                  <w:left w:val="single" w:sz="4" w:space="0" w:color="auto"/>
                </w:tcBorders>
                <w:vAlign w:val="center"/>
              </w:tcPr>
            </w:tcPrChange>
          </w:tcPr>
          <w:p w14:paraId="17014608" w14:textId="3627FAF6" w:rsidR="00BD2E78" w:rsidRPr="007E0F91" w:rsidRDefault="00BD2E78" w:rsidP="00BD2E78">
            <w:pPr>
              <w:jc w:val="center"/>
              <w:rPr>
                <w:ins w:id="14333" w:author="Στάθης Καπ" w:date="2023-03-09T05:29:00Z"/>
                <w:sz w:val="16"/>
                <w:szCs w:val="16"/>
              </w:rPr>
            </w:pPr>
            <w:ins w:id="14334" w:author="Στάθης Καπ" w:date="2023-03-09T07:02:00Z">
              <w:r>
                <w:rPr>
                  <w:rFonts w:ascii="Calibri" w:hAnsi="Calibri" w:cs="Calibri"/>
                  <w:color w:val="000000"/>
                  <w:sz w:val="16"/>
                  <w:szCs w:val="16"/>
                </w:rPr>
                <w:t>818</w:t>
              </w:r>
            </w:ins>
          </w:p>
        </w:tc>
        <w:tc>
          <w:tcPr>
            <w:tcW w:w="454" w:type="dxa"/>
            <w:vAlign w:val="center"/>
            <w:tcPrChange w:id="14335" w:author="Στάθης Καπ" w:date="2023-03-09T07:02:00Z">
              <w:tcPr>
                <w:tcW w:w="454" w:type="dxa"/>
                <w:vAlign w:val="center"/>
              </w:tcPr>
            </w:tcPrChange>
          </w:tcPr>
          <w:p w14:paraId="26E86D2F" w14:textId="69F082B2" w:rsidR="00BD2E78" w:rsidRPr="007E0F91" w:rsidRDefault="00BD2E78" w:rsidP="00BD2E78">
            <w:pPr>
              <w:jc w:val="center"/>
              <w:rPr>
                <w:ins w:id="14336" w:author="Στάθης Καπ" w:date="2023-03-09T05:29:00Z"/>
                <w:sz w:val="16"/>
                <w:szCs w:val="16"/>
              </w:rPr>
            </w:pPr>
            <w:ins w:id="14337" w:author="Στάθης Καπ" w:date="2023-03-09T07:02:00Z">
              <w:r>
                <w:rPr>
                  <w:rFonts w:ascii="Calibri" w:hAnsi="Calibri" w:cs="Calibri"/>
                  <w:color w:val="000000"/>
                  <w:sz w:val="16"/>
                  <w:szCs w:val="16"/>
                </w:rPr>
                <w:t>15.58</w:t>
              </w:r>
            </w:ins>
          </w:p>
        </w:tc>
        <w:tc>
          <w:tcPr>
            <w:tcW w:w="454" w:type="dxa"/>
            <w:vAlign w:val="center"/>
            <w:tcPrChange w:id="14338" w:author="Στάθης Καπ" w:date="2023-03-09T07:02:00Z">
              <w:tcPr>
                <w:tcW w:w="454" w:type="dxa"/>
                <w:vAlign w:val="center"/>
              </w:tcPr>
            </w:tcPrChange>
          </w:tcPr>
          <w:p w14:paraId="3DB17A78" w14:textId="137A77AA" w:rsidR="00BD2E78" w:rsidRPr="007E0F91" w:rsidRDefault="00BD2E78" w:rsidP="00BD2E78">
            <w:pPr>
              <w:jc w:val="center"/>
              <w:rPr>
                <w:ins w:id="14339" w:author="Στάθης Καπ" w:date="2023-03-09T05:29:00Z"/>
                <w:sz w:val="16"/>
                <w:szCs w:val="16"/>
              </w:rPr>
            </w:pPr>
            <w:ins w:id="14340"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4341" w:author="Στάθης Καπ" w:date="2023-03-09T07:02:00Z">
              <w:tcPr>
                <w:tcW w:w="457" w:type="dxa"/>
                <w:tcBorders>
                  <w:right w:val="single" w:sz="4" w:space="0" w:color="auto"/>
                </w:tcBorders>
                <w:vAlign w:val="center"/>
              </w:tcPr>
            </w:tcPrChange>
          </w:tcPr>
          <w:p w14:paraId="5CB411A1" w14:textId="5C4D8095" w:rsidR="00BD2E78" w:rsidRPr="007E0F91" w:rsidRDefault="00BD2E78" w:rsidP="00BD2E78">
            <w:pPr>
              <w:jc w:val="center"/>
              <w:rPr>
                <w:ins w:id="14342" w:author="Στάθης Καπ" w:date="2023-03-09T05:29:00Z"/>
                <w:sz w:val="16"/>
                <w:szCs w:val="16"/>
              </w:rPr>
            </w:pPr>
            <w:ins w:id="14343"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4344" w:author="Στάθης Καπ" w:date="2023-03-09T07:02:00Z">
              <w:tcPr>
                <w:tcW w:w="453" w:type="dxa"/>
                <w:tcBorders>
                  <w:left w:val="single" w:sz="4" w:space="0" w:color="auto"/>
                </w:tcBorders>
                <w:vAlign w:val="center"/>
              </w:tcPr>
            </w:tcPrChange>
          </w:tcPr>
          <w:p w14:paraId="031524A2" w14:textId="64B81E72" w:rsidR="00BD2E78" w:rsidRPr="007E0F91" w:rsidRDefault="00BD2E78" w:rsidP="00BD2E78">
            <w:pPr>
              <w:jc w:val="center"/>
              <w:rPr>
                <w:ins w:id="14345" w:author="Στάθης Καπ" w:date="2023-03-09T05:29:00Z"/>
                <w:sz w:val="16"/>
                <w:szCs w:val="16"/>
              </w:rPr>
            </w:pPr>
            <w:ins w:id="14346" w:author="Στάθης Καπ" w:date="2023-03-09T07:02:00Z">
              <w:r>
                <w:rPr>
                  <w:rFonts w:ascii="Calibri" w:hAnsi="Calibri" w:cs="Calibri"/>
                  <w:color w:val="000000"/>
                  <w:sz w:val="16"/>
                  <w:szCs w:val="16"/>
                </w:rPr>
                <w:t>772</w:t>
              </w:r>
            </w:ins>
          </w:p>
        </w:tc>
        <w:tc>
          <w:tcPr>
            <w:tcW w:w="454" w:type="dxa"/>
            <w:vAlign w:val="center"/>
            <w:tcPrChange w:id="14347" w:author="Στάθης Καπ" w:date="2023-03-09T07:02:00Z">
              <w:tcPr>
                <w:tcW w:w="454" w:type="dxa"/>
                <w:vAlign w:val="center"/>
              </w:tcPr>
            </w:tcPrChange>
          </w:tcPr>
          <w:p w14:paraId="5D2B17D7" w14:textId="5027F69B" w:rsidR="00BD2E78" w:rsidRPr="007E0F91" w:rsidRDefault="00BD2E78" w:rsidP="00BD2E78">
            <w:pPr>
              <w:jc w:val="center"/>
              <w:rPr>
                <w:ins w:id="14348" w:author="Στάθης Καπ" w:date="2023-03-09T05:29:00Z"/>
                <w:sz w:val="16"/>
                <w:szCs w:val="16"/>
              </w:rPr>
            </w:pPr>
            <w:ins w:id="14349" w:author="Στάθης Καπ" w:date="2023-03-09T07:02:00Z">
              <w:r>
                <w:rPr>
                  <w:rFonts w:ascii="Calibri" w:hAnsi="Calibri" w:cs="Calibri"/>
                  <w:color w:val="000000"/>
                  <w:sz w:val="16"/>
                  <w:szCs w:val="16"/>
                </w:rPr>
                <w:t>20.33</w:t>
              </w:r>
            </w:ins>
          </w:p>
        </w:tc>
        <w:tc>
          <w:tcPr>
            <w:tcW w:w="454" w:type="dxa"/>
            <w:vAlign w:val="center"/>
            <w:tcPrChange w:id="14350" w:author="Στάθης Καπ" w:date="2023-03-09T07:02:00Z">
              <w:tcPr>
                <w:tcW w:w="454" w:type="dxa"/>
                <w:vAlign w:val="center"/>
              </w:tcPr>
            </w:tcPrChange>
          </w:tcPr>
          <w:p w14:paraId="593E8DC4" w14:textId="4C96E84E" w:rsidR="00BD2E78" w:rsidRPr="007E0F91" w:rsidRDefault="00BD2E78" w:rsidP="00BD2E78">
            <w:pPr>
              <w:jc w:val="center"/>
              <w:rPr>
                <w:ins w:id="14351" w:author="Στάθης Καπ" w:date="2023-03-09T05:29:00Z"/>
                <w:sz w:val="16"/>
                <w:szCs w:val="16"/>
              </w:rPr>
            </w:pPr>
            <w:ins w:id="14352"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4353" w:author="Στάθης Καπ" w:date="2023-03-09T07:02:00Z">
              <w:tcPr>
                <w:tcW w:w="454" w:type="dxa"/>
                <w:tcBorders>
                  <w:right w:val="single" w:sz="4" w:space="0" w:color="auto"/>
                </w:tcBorders>
                <w:vAlign w:val="center"/>
              </w:tcPr>
            </w:tcPrChange>
          </w:tcPr>
          <w:p w14:paraId="4FD16FF2" w14:textId="545AC656" w:rsidR="00BD2E78" w:rsidRPr="007E0F91" w:rsidRDefault="00BD2E78" w:rsidP="00BD2E78">
            <w:pPr>
              <w:jc w:val="center"/>
              <w:rPr>
                <w:ins w:id="14354" w:author="Στάθης Καπ" w:date="2023-03-09T05:29:00Z"/>
                <w:sz w:val="16"/>
                <w:szCs w:val="16"/>
              </w:rPr>
            </w:pPr>
            <w:ins w:id="14355"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4356" w:author="Στάθης Καπ" w:date="2023-03-09T07:02:00Z">
              <w:tcPr>
                <w:tcW w:w="453" w:type="dxa"/>
                <w:tcBorders>
                  <w:left w:val="single" w:sz="4" w:space="0" w:color="auto"/>
                </w:tcBorders>
                <w:vAlign w:val="center"/>
              </w:tcPr>
            </w:tcPrChange>
          </w:tcPr>
          <w:p w14:paraId="30C0654A" w14:textId="3F6C707B" w:rsidR="00BD2E78" w:rsidRPr="007E0F91" w:rsidRDefault="00BD2E78" w:rsidP="00BD2E78">
            <w:pPr>
              <w:jc w:val="center"/>
              <w:rPr>
                <w:ins w:id="14357" w:author="Στάθης Καπ" w:date="2023-03-09T05:29:00Z"/>
                <w:sz w:val="16"/>
                <w:szCs w:val="16"/>
              </w:rPr>
            </w:pPr>
            <w:ins w:id="14358" w:author="Στάθης Καπ" w:date="2023-03-09T07:02:00Z">
              <w:r>
                <w:rPr>
                  <w:rFonts w:ascii="Calibri" w:hAnsi="Calibri" w:cs="Calibri"/>
                  <w:color w:val="000000"/>
                  <w:sz w:val="16"/>
                  <w:szCs w:val="16"/>
                </w:rPr>
                <w:t>739</w:t>
              </w:r>
            </w:ins>
          </w:p>
        </w:tc>
        <w:tc>
          <w:tcPr>
            <w:tcW w:w="454" w:type="dxa"/>
            <w:vAlign w:val="center"/>
            <w:tcPrChange w:id="14359" w:author="Στάθης Καπ" w:date="2023-03-09T07:02:00Z">
              <w:tcPr>
                <w:tcW w:w="454" w:type="dxa"/>
                <w:vAlign w:val="center"/>
              </w:tcPr>
            </w:tcPrChange>
          </w:tcPr>
          <w:p w14:paraId="5FFAA192" w14:textId="05E51423" w:rsidR="00BD2E78" w:rsidRPr="007E0F91" w:rsidRDefault="00BD2E78" w:rsidP="00BD2E78">
            <w:pPr>
              <w:jc w:val="center"/>
              <w:rPr>
                <w:ins w:id="14360" w:author="Στάθης Καπ" w:date="2023-03-09T05:29:00Z"/>
                <w:sz w:val="16"/>
                <w:szCs w:val="16"/>
              </w:rPr>
            </w:pPr>
            <w:ins w:id="14361" w:author="Στάθης Καπ" w:date="2023-03-09T07:02:00Z">
              <w:r>
                <w:rPr>
                  <w:rFonts w:ascii="Calibri" w:hAnsi="Calibri" w:cs="Calibri"/>
                  <w:color w:val="000000"/>
                  <w:sz w:val="16"/>
                  <w:szCs w:val="16"/>
                </w:rPr>
                <w:t>23.74</w:t>
              </w:r>
            </w:ins>
          </w:p>
        </w:tc>
        <w:tc>
          <w:tcPr>
            <w:tcW w:w="454" w:type="dxa"/>
            <w:vAlign w:val="center"/>
            <w:tcPrChange w:id="14362" w:author="Στάθης Καπ" w:date="2023-03-09T07:02:00Z">
              <w:tcPr>
                <w:tcW w:w="454" w:type="dxa"/>
                <w:vAlign w:val="center"/>
              </w:tcPr>
            </w:tcPrChange>
          </w:tcPr>
          <w:p w14:paraId="2D154824" w14:textId="4A08863C" w:rsidR="00BD2E78" w:rsidRPr="007E0F91" w:rsidRDefault="00BD2E78" w:rsidP="00BD2E78">
            <w:pPr>
              <w:jc w:val="center"/>
              <w:rPr>
                <w:ins w:id="14363" w:author="Στάθης Καπ" w:date="2023-03-09T05:29:00Z"/>
                <w:sz w:val="16"/>
                <w:szCs w:val="16"/>
              </w:rPr>
            </w:pPr>
            <w:ins w:id="14364"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4365" w:author="Στάθης Καπ" w:date="2023-03-09T07:02:00Z">
              <w:tcPr>
                <w:tcW w:w="461" w:type="dxa"/>
                <w:tcBorders>
                  <w:right w:val="single" w:sz="4" w:space="0" w:color="auto"/>
                </w:tcBorders>
                <w:vAlign w:val="center"/>
              </w:tcPr>
            </w:tcPrChange>
          </w:tcPr>
          <w:p w14:paraId="247D4859" w14:textId="4412943F" w:rsidR="00BD2E78" w:rsidRPr="007E0F91" w:rsidRDefault="00BD2E78" w:rsidP="00BD2E78">
            <w:pPr>
              <w:jc w:val="center"/>
              <w:rPr>
                <w:ins w:id="14366" w:author="Στάθης Καπ" w:date="2023-03-09T05:29:00Z"/>
                <w:sz w:val="16"/>
                <w:szCs w:val="16"/>
              </w:rPr>
            </w:pPr>
            <w:ins w:id="14367"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4368"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4369" w:author="Στάθης Καπ" w:date="2023-03-09T05:29:00Z"/>
                <w:sz w:val="16"/>
                <w:szCs w:val="16"/>
              </w:rPr>
            </w:pPr>
            <w:ins w:id="14370"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4371" w:author="Στάθης Καπ" w:date="2023-03-09T05:29:00Z"/>
                <w:sz w:val="16"/>
                <w:szCs w:val="16"/>
              </w:rPr>
            </w:pPr>
            <w:ins w:id="14372"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4373" w:author="Στάθης Καπ" w:date="2023-03-09T05:29:00Z"/>
                <w:sz w:val="16"/>
                <w:szCs w:val="16"/>
              </w:rPr>
            </w:pPr>
            <w:ins w:id="14374"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4375" w:author="Στάθης Καπ" w:date="2023-03-09T05:29:00Z"/>
                <w:sz w:val="16"/>
                <w:szCs w:val="16"/>
              </w:rPr>
            </w:pPr>
            <w:ins w:id="14376"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4377" w:author="Στάθης Καπ" w:date="2023-03-09T05:29:00Z"/>
                <w:sz w:val="16"/>
                <w:szCs w:val="16"/>
              </w:rPr>
            </w:pPr>
            <w:ins w:id="14378"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4379"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4380" w:author="Στάθης Καπ" w:date="2023-03-09T05:29:00Z"/>
                <w:sz w:val="16"/>
                <w:szCs w:val="16"/>
              </w:rPr>
            </w:pPr>
            <w:ins w:id="14381"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4382" w:author="Στάθης Καπ" w:date="2023-03-09T05:29:00Z"/>
                <w:sz w:val="16"/>
                <w:szCs w:val="16"/>
              </w:rPr>
            </w:pPr>
            <w:ins w:id="14383"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4384" w:author="Στάθης Καπ" w:date="2023-03-09T05:29:00Z"/>
                <w:sz w:val="16"/>
                <w:szCs w:val="16"/>
              </w:rPr>
            </w:pPr>
            <w:ins w:id="14385"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4386" w:author="Στάθης Καπ" w:date="2023-03-09T05:29:00Z"/>
                <w:sz w:val="16"/>
                <w:szCs w:val="16"/>
              </w:rPr>
            </w:pPr>
            <w:ins w:id="14387"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4388" w:author="Στάθης Καπ" w:date="2023-03-09T05:29:00Z"/>
                <w:sz w:val="16"/>
                <w:szCs w:val="16"/>
              </w:rPr>
            </w:pPr>
            <w:ins w:id="14389"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4390" w:author="Στάθης Καπ" w:date="2023-03-09T05:29:00Z"/>
                <w:sz w:val="16"/>
                <w:szCs w:val="16"/>
              </w:rPr>
            </w:pPr>
            <w:ins w:id="14391"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4392" w:author="Στάθης Καπ" w:date="2023-03-09T05:29:00Z"/>
                <w:sz w:val="16"/>
                <w:szCs w:val="16"/>
              </w:rPr>
            </w:pPr>
            <w:ins w:id="14393"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4394" w:author="Στάθης Καπ" w:date="2023-03-09T05:29:00Z"/>
                <w:sz w:val="16"/>
                <w:szCs w:val="16"/>
              </w:rPr>
            </w:pPr>
            <w:ins w:id="14395"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4396" w:author="Στάθης Καπ" w:date="2023-03-09T05:29:00Z"/>
                <w:sz w:val="16"/>
                <w:szCs w:val="16"/>
              </w:rPr>
            </w:pPr>
            <w:ins w:id="14397"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4398" w:author="Στάθης Καπ" w:date="2023-03-09T05:29:00Z"/>
                <w:sz w:val="16"/>
                <w:szCs w:val="16"/>
              </w:rPr>
            </w:pPr>
            <w:ins w:id="14399"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4400" w:author="Στάθης Καπ" w:date="2023-03-09T05:29:00Z"/>
                <w:sz w:val="16"/>
                <w:szCs w:val="16"/>
              </w:rPr>
            </w:pPr>
            <w:ins w:id="14401"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4402" w:author="Στάθης Καπ" w:date="2023-03-09T05:29:00Z"/>
                <w:sz w:val="16"/>
                <w:szCs w:val="16"/>
              </w:rPr>
            </w:pPr>
            <w:ins w:id="14403" w:author="Στάθης Καπ" w:date="2023-03-09T07:02:00Z">
              <w:r>
                <w:rPr>
                  <w:rFonts w:ascii="Calibri" w:hAnsi="Calibri" w:cs="Calibri"/>
                  <w:color w:val="000000"/>
                  <w:sz w:val="16"/>
                  <w:szCs w:val="16"/>
                </w:rPr>
                <w:t>75.54</w:t>
              </w:r>
            </w:ins>
          </w:p>
        </w:tc>
      </w:tr>
    </w:tbl>
    <w:p w14:paraId="1CC02C27" w14:textId="77777777" w:rsidR="00331D5E" w:rsidRDefault="00331D5E" w:rsidP="00594C15">
      <w:pPr>
        <w:rPr>
          <w:ins w:id="14404" w:author="Στάθης Καπ" w:date="2023-02-27T00:56:00Z"/>
        </w:rPr>
      </w:pPr>
    </w:p>
    <w:p w14:paraId="58B4B760" w14:textId="15B00E1C" w:rsidR="00AC6F02" w:rsidRDefault="00AC6F02">
      <w:pPr>
        <w:pStyle w:val="Caption"/>
        <w:keepNext/>
        <w:spacing w:after="0"/>
        <w:rPr>
          <w:ins w:id="14405" w:author="Στάθης Καπ" w:date="2023-03-03T03:29:00Z"/>
        </w:rPr>
        <w:pPrChange w:id="14406" w:author="Στάθης Καπ" w:date="2023-03-03T03:33:00Z">
          <w:pPr/>
        </w:pPrChange>
      </w:pPr>
      <w:ins w:id="14407" w:author="Στάθης Καπ" w:date="2023-03-03T03:29:00Z">
        <w:r>
          <w:t xml:space="preserve">Πίνακας </w:t>
        </w:r>
      </w:ins>
      <w:ins w:id="14408"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14409"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14410" w:author="Στάθης Καπ" w:date="2023-03-09T06:41:00Z">
        <w:r w:rsidR="00C36EAC">
          <w:rPr>
            <w:noProof/>
          </w:rPr>
          <w:t>5</w:t>
        </w:r>
        <w:r w:rsidR="00C36EAC">
          <w:fldChar w:fldCharType="end"/>
        </w:r>
      </w:ins>
      <w:ins w:id="14411" w:author="Στάθης Καπ" w:date="2023-03-03T03:29:00Z">
        <w:r>
          <w:t>: m=3</w:t>
        </w:r>
      </w:ins>
      <w:ins w:id="14412"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4413"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441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4415"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4416"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4417"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4418"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4419" w:author="Στάθης Καπ" w:date="2023-03-03T03:27:00Z"/>
                <w:rFonts w:cstheme="minorHAnsi"/>
                <w:sz w:val="16"/>
                <w:szCs w:val="16"/>
              </w:rPr>
            </w:pPr>
            <w:ins w:id="14420"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4421"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4422" w:author="Στάθης Καπ" w:date="2023-03-03T03:27:00Z"/>
                <w:rFonts w:cstheme="minorHAnsi"/>
                <w:sz w:val="16"/>
                <w:szCs w:val="16"/>
              </w:rPr>
            </w:pPr>
            <w:ins w:id="14423"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4424"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4425" w:author="Στάθης Καπ" w:date="2023-03-03T03:27:00Z"/>
                <w:rFonts w:cstheme="minorHAnsi"/>
                <w:sz w:val="16"/>
                <w:szCs w:val="16"/>
              </w:rPr>
            </w:pPr>
            <w:ins w:id="14426"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4427"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4428" w:author="Στάθης Καπ" w:date="2023-03-03T03:27:00Z"/>
                <w:rFonts w:cstheme="minorHAnsi"/>
                <w:sz w:val="16"/>
                <w:szCs w:val="16"/>
              </w:rPr>
            </w:pPr>
            <w:ins w:id="14429"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4430"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4431" w:author="Στάθης Καπ" w:date="2023-03-03T03:27:00Z"/>
                <w:rFonts w:cstheme="minorHAnsi"/>
                <w:sz w:val="16"/>
                <w:szCs w:val="16"/>
              </w:rPr>
            </w:pPr>
            <w:ins w:id="14432"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4433"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4434" w:author="Στάθης Καπ" w:date="2023-03-03T03:27:00Z"/>
                <w:rFonts w:cstheme="minorHAnsi"/>
                <w:sz w:val="16"/>
                <w:szCs w:val="16"/>
              </w:rPr>
            </w:pPr>
            <w:ins w:id="14435" w:author="Στάθης Καπ" w:date="2023-03-03T03:27:00Z">
              <w:r w:rsidRPr="009748F7">
                <w:rPr>
                  <w:rFonts w:cstheme="minorHAnsi"/>
                  <w:sz w:val="16"/>
                  <w:szCs w:val="16"/>
                </w:rPr>
                <w:t>S=4</w:t>
              </w:r>
            </w:ins>
          </w:p>
        </w:tc>
      </w:tr>
      <w:tr w:rsidR="00F03C40" w14:paraId="324A088E" w14:textId="77777777" w:rsidTr="00F03C40">
        <w:trPr>
          <w:ins w:id="14436"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4437"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4438" w:author="Στάθης Καπ" w:date="2023-03-03T03:27:00Z"/>
                <w:sz w:val="16"/>
                <w:szCs w:val="16"/>
              </w:rPr>
            </w:pPr>
            <w:ins w:id="14439"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4440"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4441" w:author="Στάθης Καπ" w:date="2023-03-03T03:27:00Z"/>
                <w:rFonts w:cstheme="minorHAnsi"/>
                <w:sz w:val="16"/>
                <w:szCs w:val="16"/>
              </w:rPr>
            </w:pPr>
            <w:ins w:id="14442"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4443"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4444" w:author="Στάθης Καπ" w:date="2023-03-03T03:27:00Z"/>
                <w:rFonts w:cstheme="minorHAnsi"/>
                <w:sz w:val="16"/>
                <w:szCs w:val="16"/>
              </w:rPr>
            </w:pPr>
            <w:ins w:id="14445"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4446"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4447" w:author="Στάθης Καπ" w:date="2023-03-03T03:27:00Z"/>
                <w:rFonts w:cstheme="minorHAnsi"/>
                <w:sz w:val="16"/>
                <w:szCs w:val="16"/>
              </w:rPr>
            </w:pPr>
            <w:ins w:id="14448"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449"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4450" w:author="Στάθης Καπ" w:date="2023-03-03T03:27:00Z"/>
                <w:rFonts w:cstheme="minorHAnsi"/>
                <w:sz w:val="16"/>
                <w:szCs w:val="16"/>
              </w:rPr>
            </w:pPr>
            <w:ins w:id="14451"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452"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4453" w:author="Στάθης Καπ" w:date="2023-03-03T03:27:00Z"/>
                <w:rFonts w:cstheme="minorHAnsi"/>
                <w:sz w:val="16"/>
                <w:szCs w:val="16"/>
              </w:rPr>
            </w:pPr>
            <w:ins w:id="14454"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4455"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4456" w:author="Στάθης Καπ" w:date="2023-03-03T03:27:00Z"/>
                <w:rFonts w:cstheme="minorHAnsi"/>
                <w:sz w:val="16"/>
                <w:szCs w:val="16"/>
              </w:rPr>
            </w:pPr>
            <w:ins w:id="14457"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45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4459" w:author="Στάθης Καπ" w:date="2023-03-03T03:27:00Z"/>
                <w:rFonts w:cstheme="minorHAnsi"/>
                <w:sz w:val="16"/>
                <w:szCs w:val="16"/>
              </w:rPr>
            </w:pPr>
            <w:ins w:id="14460"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46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4462" w:author="Στάθης Καπ" w:date="2023-03-03T03:27:00Z"/>
                <w:rFonts w:cstheme="minorHAnsi"/>
                <w:sz w:val="16"/>
                <w:szCs w:val="16"/>
              </w:rPr>
            </w:pPr>
            <w:ins w:id="14463"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4464"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4465" w:author="Στάθης Καπ" w:date="2023-03-03T03:27:00Z"/>
                <w:rFonts w:cstheme="minorHAnsi"/>
                <w:sz w:val="16"/>
                <w:szCs w:val="16"/>
              </w:rPr>
            </w:pPr>
            <w:ins w:id="14466"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467"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4468" w:author="Στάθης Καπ" w:date="2023-03-03T03:27:00Z"/>
                <w:rFonts w:cstheme="minorHAnsi"/>
                <w:sz w:val="16"/>
                <w:szCs w:val="16"/>
              </w:rPr>
            </w:pPr>
            <w:ins w:id="14469"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470"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4471" w:author="Στάθης Καπ" w:date="2023-03-03T03:27:00Z"/>
                <w:rFonts w:cstheme="minorHAnsi"/>
                <w:sz w:val="16"/>
                <w:szCs w:val="16"/>
              </w:rPr>
            </w:pPr>
            <w:ins w:id="14472"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4473"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4474" w:author="Στάθης Καπ" w:date="2023-03-03T03:27:00Z"/>
                <w:rFonts w:cstheme="minorHAnsi"/>
                <w:sz w:val="16"/>
                <w:szCs w:val="16"/>
              </w:rPr>
            </w:pPr>
            <w:ins w:id="14475"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47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4477" w:author="Στάθης Καπ" w:date="2023-03-03T03:27:00Z"/>
                <w:rFonts w:cstheme="minorHAnsi"/>
                <w:sz w:val="16"/>
                <w:szCs w:val="16"/>
              </w:rPr>
            </w:pPr>
            <w:ins w:id="14478"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47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4480" w:author="Στάθης Καπ" w:date="2023-03-03T03:27:00Z"/>
                <w:rFonts w:cstheme="minorHAnsi"/>
                <w:sz w:val="16"/>
                <w:szCs w:val="16"/>
              </w:rPr>
            </w:pPr>
            <w:ins w:id="14481" w:author="Στάθης Καπ" w:date="2023-03-03T03:27:00Z">
              <w:r w:rsidRPr="009748F7">
                <w:rPr>
                  <w:rFonts w:cstheme="minorHAnsi"/>
                  <w:sz w:val="16"/>
                  <w:szCs w:val="16"/>
                </w:rPr>
                <w:t>Gap (%) S=1</w:t>
              </w:r>
            </w:ins>
          </w:p>
        </w:tc>
      </w:tr>
      <w:tr w:rsidR="009B17D5" w14:paraId="254B1943" w14:textId="77777777" w:rsidTr="00F03C40">
        <w:trPr>
          <w:ins w:id="14482"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4483"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4484" w:author="Στάθης Καπ" w:date="2023-03-03T03:27:00Z"/>
                <w:sz w:val="16"/>
                <w:szCs w:val="16"/>
              </w:rPr>
            </w:pPr>
            <w:ins w:id="14485" w:author="Στάθης Καπ" w:date="2023-03-03T03:28:00Z">
              <w:r w:rsidRPr="00AC6F02">
                <w:rPr>
                  <w:sz w:val="16"/>
                  <w:szCs w:val="16"/>
                  <w:rPrChange w:id="14486" w:author="Στάθης Καπ" w:date="2023-03-03T03:28:00Z">
                    <w:rPr>
                      <w:sz w:val="18"/>
                      <w:szCs w:val="18"/>
                    </w:rPr>
                  </w:rPrChange>
                </w:rPr>
                <w:t>pr01</w:t>
              </w:r>
            </w:ins>
          </w:p>
        </w:tc>
        <w:tc>
          <w:tcPr>
            <w:tcW w:w="560" w:type="dxa"/>
            <w:tcBorders>
              <w:top w:val="single" w:sz="4" w:space="0" w:color="auto"/>
              <w:left w:val="single" w:sz="4" w:space="0" w:color="auto"/>
            </w:tcBorders>
            <w:tcPrChange w:id="14487"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4488" w:author="Στάθης Καπ" w:date="2023-03-03T03:27:00Z"/>
                <w:rFonts w:cstheme="minorHAnsi"/>
                <w:sz w:val="16"/>
                <w:szCs w:val="16"/>
              </w:rPr>
            </w:pPr>
            <w:ins w:id="14489" w:author="Στάθης Καπ" w:date="2023-03-03T03:28:00Z">
              <w:r w:rsidRPr="00AC6F02">
                <w:rPr>
                  <w:sz w:val="16"/>
                  <w:szCs w:val="16"/>
                  <w:rPrChange w:id="14490" w:author="Στάθης Καπ" w:date="2023-03-03T03:28:00Z">
                    <w:rPr>
                      <w:sz w:val="18"/>
                      <w:szCs w:val="18"/>
                    </w:rPr>
                  </w:rPrChange>
                </w:rPr>
                <w:t>622</w:t>
              </w:r>
            </w:ins>
          </w:p>
        </w:tc>
        <w:tc>
          <w:tcPr>
            <w:tcW w:w="855" w:type="dxa"/>
            <w:tcBorders>
              <w:top w:val="single" w:sz="4" w:space="0" w:color="auto"/>
            </w:tcBorders>
            <w:tcPrChange w:id="14491"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4492" w:author="Στάθης Καπ" w:date="2023-03-03T03:27:00Z"/>
                <w:rFonts w:cstheme="minorHAnsi"/>
                <w:sz w:val="16"/>
                <w:szCs w:val="16"/>
              </w:rPr>
            </w:pPr>
            <w:ins w:id="14493" w:author="Στάθης Καπ" w:date="2023-03-03T03:28:00Z">
              <w:r w:rsidRPr="00AC6F02">
                <w:rPr>
                  <w:sz w:val="16"/>
                  <w:szCs w:val="16"/>
                  <w:rPrChange w:id="14494" w:author="Στάθης Καπ" w:date="2023-03-03T03:28:00Z">
                    <w:rPr>
                      <w:sz w:val="18"/>
                      <w:szCs w:val="18"/>
                    </w:rPr>
                  </w:rPrChange>
                </w:rPr>
                <w:t>598</w:t>
              </w:r>
            </w:ins>
          </w:p>
        </w:tc>
        <w:tc>
          <w:tcPr>
            <w:tcW w:w="544" w:type="dxa"/>
            <w:tcBorders>
              <w:top w:val="single" w:sz="4" w:space="0" w:color="auto"/>
            </w:tcBorders>
            <w:vAlign w:val="bottom"/>
            <w:tcPrChange w:id="14495"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4496" w:author="Στάθης Καπ" w:date="2023-03-03T03:27:00Z"/>
                <w:rFonts w:cstheme="minorHAnsi"/>
                <w:sz w:val="16"/>
                <w:szCs w:val="16"/>
                <w:lang w:val="el-GR"/>
              </w:rPr>
            </w:pPr>
            <w:ins w:id="14497" w:author="Στάθης Καπ" w:date="2023-03-03T03:28:00Z">
              <w:r w:rsidRPr="00AC6F02">
                <w:rPr>
                  <w:rFonts w:ascii="Calibri" w:hAnsi="Calibri" w:cs="Calibri"/>
                  <w:color w:val="000000"/>
                  <w:sz w:val="16"/>
                  <w:szCs w:val="16"/>
                  <w:rPrChange w:id="14498"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4499"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4500" w:author="Στάθης Καπ" w:date="2023-03-03T03:27:00Z"/>
                <w:rFonts w:cstheme="minorHAnsi"/>
                <w:sz w:val="16"/>
                <w:szCs w:val="16"/>
              </w:rPr>
            </w:pPr>
            <w:ins w:id="14501" w:author="Στάθης Καπ" w:date="2023-03-03T03:28:00Z">
              <w:r w:rsidRPr="00AC6F02">
                <w:rPr>
                  <w:rFonts w:ascii="Calibri" w:hAnsi="Calibri" w:cs="Calibri"/>
                  <w:color w:val="000000"/>
                  <w:sz w:val="16"/>
                  <w:szCs w:val="16"/>
                  <w:rPrChange w:id="14502"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4503"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4504" w:author="Στάθης Καπ" w:date="2023-03-03T03:27:00Z"/>
                <w:rFonts w:cstheme="minorHAnsi"/>
                <w:sz w:val="16"/>
                <w:szCs w:val="16"/>
              </w:rPr>
            </w:pPr>
            <w:ins w:id="14505"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4506"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4507" w:author="Στάθης Καπ" w:date="2023-03-03T03:27:00Z"/>
                <w:rFonts w:cstheme="minorHAnsi"/>
                <w:sz w:val="16"/>
                <w:szCs w:val="16"/>
              </w:rPr>
            </w:pPr>
            <w:ins w:id="14508" w:author="Στάθης Καπ" w:date="2023-03-03T03:28:00Z">
              <w:r w:rsidRPr="00AC6F02">
                <w:rPr>
                  <w:rFonts w:ascii="Calibri" w:hAnsi="Calibri" w:cs="Calibri"/>
                  <w:color w:val="000000"/>
                  <w:sz w:val="16"/>
                  <w:szCs w:val="16"/>
                  <w:rPrChange w:id="14509"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4510"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4511" w:author="Στάθης Καπ" w:date="2023-03-03T03:27:00Z"/>
                <w:rFonts w:cstheme="minorHAnsi"/>
                <w:sz w:val="16"/>
                <w:szCs w:val="16"/>
              </w:rPr>
            </w:pPr>
            <w:ins w:id="14512" w:author="Στάθης Καπ" w:date="2023-03-03T03:28:00Z">
              <w:r w:rsidRPr="00AC6F02">
                <w:rPr>
                  <w:rFonts w:ascii="Calibri" w:hAnsi="Calibri" w:cs="Calibri"/>
                  <w:color w:val="000000"/>
                  <w:sz w:val="16"/>
                  <w:szCs w:val="16"/>
                  <w:rPrChange w:id="14513"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4514"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4515" w:author="Στάθης Καπ" w:date="2023-03-03T03:27:00Z"/>
                <w:rFonts w:cstheme="minorHAnsi"/>
                <w:sz w:val="16"/>
                <w:szCs w:val="16"/>
              </w:rPr>
            </w:pPr>
            <w:ins w:id="14516"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4517"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4518" w:author="Στάθης Καπ" w:date="2023-03-03T03:27:00Z"/>
                <w:rFonts w:cstheme="minorHAnsi"/>
                <w:sz w:val="16"/>
                <w:szCs w:val="16"/>
              </w:rPr>
            </w:pPr>
            <w:ins w:id="14519" w:author="Στάθης Καπ" w:date="2023-03-03T03:28:00Z">
              <w:r w:rsidRPr="00AC6F02">
                <w:rPr>
                  <w:rFonts w:ascii="Calibri" w:hAnsi="Calibri" w:cs="Calibri"/>
                  <w:color w:val="000000"/>
                  <w:sz w:val="16"/>
                  <w:szCs w:val="16"/>
                  <w:rPrChange w:id="14520"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4521"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4522" w:author="Στάθης Καπ" w:date="2023-03-03T03:27:00Z"/>
                <w:rFonts w:cstheme="minorHAnsi"/>
                <w:sz w:val="16"/>
                <w:szCs w:val="16"/>
              </w:rPr>
            </w:pPr>
            <w:ins w:id="14523" w:author="Στάθης Καπ" w:date="2023-03-03T03:28:00Z">
              <w:r w:rsidRPr="00AC6F02">
                <w:rPr>
                  <w:rFonts w:ascii="Calibri" w:hAnsi="Calibri" w:cs="Calibri"/>
                  <w:color w:val="000000"/>
                  <w:sz w:val="16"/>
                  <w:szCs w:val="16"/>
                  <w:rPrChange w:id="14524"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4525"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4526" w:author="Στάθης Καπ" w:date="2023-03-03T03:27:00Z"/>
                <w:rFonts w:cstheme="minorHAnsi"/>
                <w:sz w:val="16"/>
                <w:szCs w:val="16"/>
              </w:rPr>
            </w:pPr>
            <w:ins w:id="14527"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4528"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4529" w:author="Στάθης Καπ" w:date="2023-03-03T03:27:00Z"/>
                <w:rFonts w:cstheme="minorHAnsi"/>
                <w:sz w:val="16"/>
                <w:szCs w:val="16"/>
              </w:rPr>
            </w:pPr>
            <w:ins w:id="14530" w:author="Στάθης Καπ" w:date="2023-03-03T03:28:00Z">
              <w:r w:rsidRPr="00AC6F02">
                <w:rPr>
                  <w:rFonts w:ascii="Calibri" w:hAnsi="Calibri" w:cs="Calibri"/>
                  <w:color w:val="000000"/>
                  <w:sz w:val="16"/>
                  <w:szCs w:val="16"/>
                  <w:rPrChange w:id="14531"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4532"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4533" w:author="Στάθης Καπ" w:date="2023-03-03T03:27:00Z"/>
                <w:rFonts w:cstheme="minorHAnsi"/>
                <w:sz w:val="16"/>
                <w:szCs w:val="16"/>
              </w:rPr>
            </w:pPr>
            <w:ins w:id="14534" w:author="Στάθης Καπ" w:date="2023-03-03T03:28:00Z">
              <w:r w:rsidRPr="00AC6F02">
                <w:rPr>
                  <w:rFonts w:ascii="Calibri" w:hAnsi="Calibri" w:cs="Calibri"/>
                  <w:color w:val="000000"/>
                  <w:sz w:val="16"/>
                  <w:szCs w:val="16"/>
                  <w:rPrChange w:id="14535"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4536"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4537" w:author="Στάθης Καπ" w:date="2023-03-03T03:27:00Z"/>
                <w:rFonts w:cstheme="minorHAnsi"/>
                <w:sz w:val="16"/>
                <w:szCs w:val="16"/>
              </w:rPr>
            </w:pPr>
            <w:ins w:id="14538" w:author="Στάθης Καπ" w:date="2023-03-03T06:12:00Z">
              <w:r>
                <w:rPr>
                  <w:rFonts w:ascii="Calibri" w:hAnsi="Calibri" w:cs="Calibri"/>
                  <w:color w:val="000000"/>
                  <w:sz w:val="16"/>
                  <w:szCs w:val="16"/>
                </w:rPr>
                <w:t>13.38</w:t>
              </w:r>
            </w:ins>
          </w:p>
        </w:tc>
      </w:tr>
      <w:tr w:rsidR="009B17D5" w14:paraId="05AD80AD" w14:textId="77777777" w:rsidTr="00F03C40">
        <w:trPr>
          <w:ins w:id="14539" w:author="Στάθης Καπ" w:date="2023-03-03T03:27:00Z"/>
        </w:trPr>
        <w:tc>
          <w:tcPr>
            <w:tcW w:w="515" w:type="dxa"/>
            <w:tcBorders>
              <w:top w:val="nil"/>
              <w:bottom w:val="nil"/>
              <w:right w:val="single" w:sz="4" w:space="0" w:color="auto"/>
            </w:tcBorders>
            <w:shd w:val="clear" w:color="auto" w:fill="E7E6E6" w:themeFill="background2"/>
            <w:vAlign w:val="center"/>
            <w:tcPrChange w:id="14540" w:author="Στάθης Καπ" w:date="2023-03-03T06:26:00Z">
              <w:tcPr>
                <w:tcW w:w="515" w:type="dxa"/>
                <w:vAlign w:val="center"/>
              </w:tcPr>
            </w:tcPrChange>
          </w:tcPr>
          <w:p w14:paraId="4D14E7A5" w14:textId="1FFAAF5C" w:rsidR="009B17D5" w:rsidRPr="00AC6F02" w:rsidRDefault="009B17D5" w:rsidP="009B17D5">
            <w:pPr>
              <w:jc w:val="center"/>
              <w:rPr>
                <w:ins w:id="14541" w:author="Στάθης Καπ" w:date="2023-03-03T03:27:00Z"/>
                <w:sz w:val="16"/>
                <w:szCs w:val="16"/>
              </w:rPr>
            </w:pPr>
            <w:ins w:id="14542" w:author="Στάθης Καπ" w:date="2023-03-03T03:28:00Z">
              <w:r w:rsidRPr="00AC6F02">
                <w:rPr>
                  <w:sz w:val="16"/>
                  <w:szCs w:val="16"/>
                  <w:rPrChange w:id="14543" w:author="Στάθης Καπ" w:date="2023-03-03T03:28:00Z">
                    <w:rPr>
                      <w:sz w:val="18"/>
                      <w:szCs w:val="18"/>
                    </w:rPr>
                  </w:rPrChange>
                </w:rPr>
                <w:t>pr02</w:t>
              </w:r>
            </w:ins>
          </w:p>
        </w:tc>
        <w:tc>
          <w:tcPr>
            <w:tcW w:w="560" w:type="dxa"/>
            <w:tcBorders>
              <w:left w:val="single" w:sz="4" w:space="0" w:color="auto"/>
            </w:tcBorders>
            <w:tcPrChange w:id="14544" w:author="Στάθης Καπ" w:date="2023-03-03T06:26:00Z">
              <w:tcPr>
                <w:tcW w:w="560" w:type="dxa"/>
              </w:tcPr>
            </w:tcPrChange>
          </w:tcPr>
          <w:p w14:paraId="360789A5" w14:textId="248A01B7" w:rsidR="009B17D5" w:rsidRPr="00AC6F02" w:rsidRDefault="009B17D5" w:rsidP="009B17D5">
            <w:pPr>
              <w:jc w:val="center"/>
              <w:rPr>
                <w:ins w:id="14545" w:author="Στάθης Καπ" w:date="2023-03-03T03:27:00Z"/>
                <w:rFonts w:cstheme="minorHAnsi"/>
                <w:sz w:val="16"/>
                <w:szCs w:val="16"/>
              </w:rPr>
            </w:pPr>
            <w:ins w:id="14546" w:author="Στάθης Καπ" w:date="2023-03-03T03:28:00Z">
              <w:r w:rsidRPr="00AC6F02">
                <w:rPr>
                  <w:sz w:val="16"/>
                  <w:szCs w:val="16"/>
                  <w:rPrChange w:id="14547" w:author="Στάθης Καπ" w:date="2023-03-03T03:28:00Z">
                    <w:rPr>
                      <w:sz w:val="18"/>
                      <w:szCs w:val="18"/>
                    </w:rPr>
                  </w:rPrChange>
                </w:rPr>
                <w:t>943</w:t>
              </w:r>
            </w:ins>
          </w:p>
        </w:tc>
        <w:tc>
          <w:tcPr>
            <w:tcW w:w="855" w:type="dxa"/>
            <w:tcPrChange w:id="14548" w:author="Στάθης Καπ" w:date="2023-03-03T06:26:00Z">
              <w:tcPr>
                <w:tcW w:w="855" w:type="dxa"/>
              </w:tcPr>
            </w:tcPrChange>
          </w:tcPr>
          <w:p w14:paraId="5A385D93" w14:textId="45085488" w:rsidR="009B17D5" w:rsidRPr="00AC6F02" w:rsidRDefault="009B17D5" w:rsidP="009B17D5">
            <w:pPr>
              <w:jc w:val="center"/>
              <w:rPr>
                <w:ins w:id="14549" w:author="Στάθης Καπ" w:date="2023-03-03T03:27:00Z"/>
                <w:rFonts w:cstheme="minorHAnsi"/>
                <w:sz w:val="16"/>
                <w:szCs w:val="16"/>
              </w:rPr>
            </w:pPr>
            <w:ins w:id="14550" w:author="Στάθης Καπ" w:date="2023-03-03T03:28:00Z">
              <w:r w:rsidRPr="00AC6F02">
                <w:rPr>
                  <w:sz w:val="16"/>
                  <w:szCs w:val="16"/>
                  <w:rPrChange w:id="14551" w:author="Στάθης Καπ" w:date="2023-03-03T03:28:00Z">
                    <w:rPr>
                      <w:sz w:val="18"/>
                      <w:szCs w:val="18"/>
                    </w:rPr>
                  </w:rPrChange>
                </w:rPr>
                <w:t>899</w:t>
              </w:r>
            </w:ins>
          </w:p>
        </w:tc>
        <w:tc>
          <w:tcPr>
            <w:tcW w:w="544" w:type="dxa"/>
            <w:vAlign w:val="bottom"/>
            <w:tcPrChange w:id="14552" w:author="Στάθης Καπ" w:date="2023-03-03T06:26:00Z">
              <w:tcPr>
                <w:tcW w:w="544" w:type="dxa"/>
                <w:vAlign w:val="bottom"/>
              </w:tcPr>
            </w:tcPrChange>
          </w:tcPr>
          <w:p w14:paraId="3F6ABA0D" w14:textId="68C978F5" w:rsidR="009B17D5" w:rsidRPr="00AC6F02" w:rsidRDefault="009B17D5" w:rsidP="009B17D5">
            <w:pPr>
              <w:jc w:val="center"/>
              <w:rPr>
                <w:ins w:id="14553" w:author="Στάθης Καπ" w:date="2023-03-03T03:27:00Z"/>
                <w:rFonts w:cstheme="minorHAnsi"/>
                <w:sz w:val="16"/>
                <w:szCs w:val="16"/>
              </w:rPr>
            </w:pPr>
            <w:ins w:id="14554" w:author="Στάθης Καπ" w:date="2023-03-03T03:28:00Z">
              <w:r w:rsidRPr="00AC6F02">
                <w:rPr>
                  <w:rFonts w:ascii="Calibri" w:hAnsi="Calibri" w:cs="Calibri"/>
                  <w:color w:val="000000"/>
                  <w:sz w:val="16"/>
                  <w:szCs w:val="16"/>
                  <w:rPrChange w:id="14555" w:author="Στάθης Καπ" w:date="2023-03-03T03:28:00Z">
                    <w:rPr>
                      <w:rFonts w:ascii="Calibri" w:hAnsi="Calibri" w:cs="Calibri"/>
                      <w:color w:val="000000"/>
                      <w:sz w:val="18"/>
                      <w:szCs w:val="18"/>
                    </w:rPr>
                  </w:rPrChange>
                </w:rPr>
                <w:t>858</w:t>
              </w:r>
            </w:ins>
          </w:p>
        </w:tc>
        <w:tc>
          <w:tcPr>
            <w:tcW w:w="621" w:type="dxa"/>
            <w:vAlign w:val="bottom"/>
            <w:tcPrChange w:id="14556" w:author="Στάθης Καπ" w:date="2023-03-03T06:26:00Z">
              <w:tcPr>
                <w:tcW w:w="621" w:type="dxa"/>
                <w:vAlign w:val="bottom"/>
              </w:tcPr>
            </w:tcPrChange>
          </w:tcPr>
          <w:p w14:paraId="7C7062E7" w14:textId="63EB316A" w:rsidR="009B17D5" w:rsidRPr="00AC6F02" w:rsidRDefault="009B17D5" w:rsidP="009B17D5">
            <w:pPr>
              <w:jc w:val="center"/>
              <w:rPr>
                <w:ins w:id="14557" w:author="Στάθης Καπ" w:date="2023-03-03T03:27:00Z"/>
                <w:rFonts w:cstheme="minorHAnsi"/>
                <w:sz w:val="16"/>
                <w:szCs w:val="16"/>
              </w:rPr>
            </w:pPr>
            <w:ins w:id="14558" w:author="Στάθης Καπ" w:date="2023-03-03T03:28:00Z">
              <w:r w:rsidRPr="00AC6F02">
                <w:rPr>
                  <w:rFonts w:ascii="Calibri" w:hAnsi="Calibri" w:cs="Calibri"/>
                  <w:color w:val="000000"/>
                  <w:sz w:val="16"/>
                  <w:szCs w:val="16"/>
                  <w:rPrChange w:id="14559" w:author="Στάθης Καπ" w:date="2023-03-03T03:28:00Z">
                    <w:rPr>
                      <w:rFonts w:ascii="Calibri" w:hAnsi="Calibri" w:cs="Calibri"/>
                      <w:color w:val="000000"/>
                      <w:sz w:val="18"/>
                      <w:szCs w:val="18"/>
                    </w:rPr>
                  </w:rPrChange>
                </w:rPr>
                <w:t>1.467</w:t>
              </w:r>
            </w:ins>
          </w:p>
        </w:tc>
        <w:tc>
          <w:tcPr>
            <w:tcW w:w="669" w:type="dxa"/>
            <w:vAlign w:val="center"/>
            <w:tcPrChange w:id="14560" w:author="Στάθης Καπ" w:date="2023-03-03T06:26:00Z">
              <w:tcPr>
                <w:tcW w:w="669" w:type="dxa"/>
                <w:vAlign w:val="center"/>
              </w:tcPr>
            </w:tcPrChange>
          </w:tcPr>
          <w:p w14:paraId="7E8F447B" w14:textId="1291DDD6" w:rsidR="009B17D5" w:rsidRPr="00AC6F02" w:rsidRDefault="009B17D5" w:rsidP="009B17D5">
            <w:pPr>
              <w:jc w:val="center"/>
              <w:rPr>
                <w:ins w:id="14561" w:author="Στάθης Καπ" w:date="2023-03-03T03:27:00Z"/>
                <w:rFonts w:cstheme="minorHAnsi"/>
                <w:sz w:val="16"/>
                <w:szCs w:val="16"/>
              </w:rPr>
            </w:pPr>
            <w:ins w:id="14562" w:author="Στάθης Καπ" w:date="2023-03-03T06:11:00Z">
              <w:r>
                <w:rPr>
                  <w:rFonts w:ascii="Calibri" w:hAnsi="Calibri" w:cstheme="minorHAnsi"/>
                  <w:color w:val="000000"/>
                  <w:sz w:val="16"/>
                  <w:szCs w:val="16"/>
                </w:rPr>
                <w:t>9.01</w:t>
              </w:r>
            </w:ins>
          </w:p>
        </w:tc>
        <w:tc>
          <w:tcPr>
            <w:tcW w:w="543" w:type="dxa"/>
            <w:vAlign w:val="bottom"/>
            <w:tcPrChange w:id="14563" w:author="Στάθης Καπ" w:date="2023-03-03T06:26:00Z">
              <w:tcPr>
                <w:tcW w:w="543" w:type="dxa"/>
                <w:vAlign w:val="bottom"/>
              </w:tcPr>
            </w:tcPrChange>
          </w:tcPr>
          <w:p w14:paraId="59431998" w14:textId="6099125C" w:rsidR="009B17D5" w:rsidRPr="00AC6F02" w:rsidRDefault="009B17D5" w:rsidP="009B17D5">
            <w:pPr>
              <w:jc w:val="center"/>
              <w:rPr>
                <w:ins w:id="14564" w:author="Στάθης Καπ" w:date="2023-03-03T03:27:00Z"/>
                <w:rFonts w:cstheme="minorHAnsi"/>
                <w:sz w:val="16"/>
                <w:szCs w:val="16"/>
              </w:rPr>
            </w:pPr>
            <w:ins w:id="14565" w:author="Στάθης Καπ" w:date="2023-03-03T03:28:00Z">
              <w:r w:rsidRPr="00AC6F02">
                <w:rPr>
                  <w:rFonts w:ascii="Calibri" w:hAnsi="Calibri" w:cs="Calibri"/>
                  <w:color w:val="000000"/>
                  <w:sz w:val="16"/>
                  <w:szCs w:val="16"/>
                  <w:rPrChange w:id="14566" w:author="Στάθης Καπ" w:date="2023-03-03T03:28:00Z">
                    <w:rPr>
                      <w:rFonts w:ascii="Calibri" w:hAnsi="Calibri" w:cs="Calibri"/>
                      <w:color w:val="000000"/>
                      <w:sz w:val="18"/>
                      <w:szCs w:val="18"/>
                    </w:rPr>
                  </w:rPrChange>
                </w:rPr>
                <w:t>834</w:t>
              </w:r>
            </w:ins>
          </w:p>
        </w:tc>
        <w:tc>
          <w:tcPr>
            <w:tcW w:w="621" w:type="dxa"/>
            <w:vAlign w:val="bottom"/>
            <w:tcPrChange w:id="14567" w:author="Στάθης Καπ" w:date="2023-03-03T06:26:00Z">
              <w:tcPr>
                <w:tcW w:w="621" w:type="dxa"/>
                <w:vAlign w:val="bottom"/>
              </w:tcPr>
            </w:tcPrChange>
          </w:tcPr>
          <w:p w14:paraId="7E39C03F" w14:textId="355FFC1C" w:rsidR="009B17D5" w:rsidRPr="00AC6F02" w:rsidRDefault="009B17D5" w:rsidP="009B17D5">
            <w:pPr>
              <w:jc w:val="center"/>
              <w:rPr>
                <w:ins w:id="14568" w:author="Στάθης Καπ" w:date="2023-03-03T03:27:00Z"/>
                <w:rFonts w:cstheme="minorHAnsi"/>
                <w:sz w:val="16"/>
                <w:szCs w:val="16"/>
              </w:rPr>
            </w:pPr>
            <w:ins w:id="14569" w:author="Στάθης Καπ" w:date="2023-03-03T03:28:00Z">
              <w:r w:rsidRPr="00AC6F02">
                <w:rPr>
                  <w:rFonts w:ascii="Calibri" w:hAnsi="Calibri" w:cs="Calibri"/>
                  <w:color w:val="000000"/>
                  <w:sz w:val="16"/>
                  <w:szCs w:val="16"/>
                  <w:rPrChange w:id="14570" w:author="Στάθης Καπ" w:date="2023-03-03T03:28:00Z">
                    <w:rPr>
                      <w:rFonts w:ascii="Calibri" w:hAnsi="Calibri" w:cs="Calibri"/>
                      <w:color w:val="000000"/>
                      <w:sz w:val="18"/>
                      <w:szCs w:val="18"/>
                    </w:rPr>
                  </w:rPrChange>
                </w:rPr>
                <w:t>0.332</w:t>
              </w:r>
            </w:ins>
          </w:p>
        </w:tc>
        <w:tc>
          <w:tcPr>
            <w:tcW w:w="669" w:type="dxa"/>
            <w:vAlign w:val="center"/>
            <w:tcPrChange w:id="14571" w:author="Στάθης Καπ" w:date="2023-03-03T06:26:00Z">
              <w:tcPr>
                <w:tcW w:w="669" w:type="dxa"/>
                <w:vAlign w:val="center"/>
              </w:tcPr>
            </w:tcPrChange>
          </w:tcPr>
          <w:p w14:paraId="08911D89" w14:textId="30E03D19" w:rsidR="009B17D5" w:rsidRPr="00AC6F02" w:rsidRDefault="009B17D5" w:rsidP="009B17D5">
            <w:pPr>
              <w:jc w:val="center"/>
              <w:rPr>
                <w:ins w:id="14572" w:author="Στάθης Καπ" w:date="2023-03-03T03:27:00Z"/>
                <w:rFonts w:cstheme="minorHAnsi"/>
                <w:sz w:val="16"/>
                <w:szCs w:val="16"/>
              </w:rPr>
            </w:pPr>
            <w:ins w:id="14573" w:author="Στάθης Καπ" w:date="2023-03-03T06:11:00Z">
              <w:r>
                <w:rPr>
                  <w:rFonts w:ascii="Calibri" w:hAnsi="Calibri" w:cstheme="minorHAnsi"/>
                  <w:color w:val="000000"/>
                  <w:sz w:val="16"/>
                  <w:szCs w:val="16"/>
                </w:rPr>
                <w:t>2.8</w:t>
              </w:r>
            </w:ins>
          </w:p>
        </w:tc>
        <w:tc>
          <w:tcPr>
            <w:tcW w:w="508" w:type="dxa"/>
            <w:vAlign w:val="bottom"/>
            <w:tcPrChange w:id="14574" w:author="Στάθης Καπ" w:date="2023-03-03T06:26:00Z">
              <w:tcPr>
                <w:tcW w:w="508" w:type="dxa"/>
                <w:vAlign w:val="bottom"/>
              </w:tcPr>
            </w:tcPrChange>
          </w:tcPr>
          <w:p w14:paraId="4226D2EE" w14:textId="3FDD0EDE" w:rsidR="009B17D5" w:rsidRPr="00AC6F02" w:rsidRDefault="009B17D5" w:rsidP="009B17D5">
            <w:pPr>
              <w:jc w:val="center"/>
              <w:rPr>
                <w:ins w:id="14575" w:author="Στάθης Καπ" w:date="2023-03-03T03:27:00Z"/>
                <w:rFonts w:cstheme="minorHAnsi"/>
                <w:sz w:val="16"/>
                <w:szCs w:val="16"/>
              </w:rPr>
            </w:pPr>
            <w:ins w:id="14576" w:author="Στάθης Καπ" w:date="2023-03-03T03:28:00Z">
              <w:r w:rsidRPr="00AC6F02">
                <w:rPr>
                  <w:rFonts w:ascii="Calibri" w:hAnsi="Calibri" w:cs="Calibri"/>
                  <w:color w:val="000000"/>
                  <w:sz w:val="16"/>
                  <w:szCs w:val="16"/>
                  <w:rPrChange w:id="14577" w:author="Στάθης Καπ" w:date="2023-03-03T03:28:00Z">
                    <w:rPr>
                      <w:rFonts w:ascii="Calibri" w:hAnsi="Calibri" w:cs="Calibri"/>
                      <w:color w:val="000000"/>
                      <w:sz w:val="18"/>
                      <w:szCs w:val="18"/>
                    </w:rPr>
                  </w:rPrChange>
                </w:rPr>
                <w:t>808</w:t>
              </w:r>
            </w:ins>
          </w:p>
        </w:tc>
        <w:tc>
          <w:tcPr>
            <w:tcW w:w="541" w:type="dxa"/>
            <w:vAlign w:val="bottom"/>
            <w:tcPrChange w:id="14578" w:author="Στάθης Καπ" w:date="2023-03-03T06:26:00Z">
              <w:tcPr>
                <w:tcW w:w="541" w:type="dxa"/>
                <w:vAlign w:val="bottom"/>
              </w:tcPr>
            </w:tcPrChange>
          </w:tcPr>
          <w:p w14:paraId="6676DD35" w14:textId="1D62AF46" w:rsidR="009B17D5" w:rsidRPr="00AC6F02" w:rsidRDefault="009B17D5" w:rsidP="009B17D5">
            <w:pPr>
              <w:jc w:val="center"/>
              <w:rPr>
                <w:ins w:id="14579" w:author="Στάθης Καπ" w:date="2023-03-03T03:27:00Z"/>
                <w:rFonts w:cstheme="minorHAnsi"/>
                <w:sz w:val="16"/>
                <w:szCs w:val="16"/>
              </w:rPr>
            </w:pPr>
            <w:ins w:id="14580" w:author="Στάθης Καπ" w:date="2023-03-03T03:28:00Z">
              <w:r w:rsidRPr="00AC6F02">
                <w:rPr>
                  <w:rFonts w:ascii="Calibri" w:hAnsi="Calibri" w:cs="Calibri"/>
                  <w:color w:val="000000"/>
                  <w:sz w:val="16"/>
                  <w:szCs w:val="16"/>
                  <w:rPrChange w:id="14581" w:author="Στάθης Καπ" w:date="2023-03-03T03:28:00Z">
                    <w:rPr>
                      <w:rFonts w:ascii="Calibri" w:hAnsi="Calibri" w:cs="Calibri"/>
                      <w:color w:val="000000"/>
                      <w:sz w:val="18"/>
                      <w:szCs w:val="18"/>
                    </w:rPr>
                  </w:rPrChange>
                </w:rPr>
                <w:t>0.287</w:t>
              </w:r>
            </w:ins>
          </w:p>
        </w:tc>
        <w:tc>
          <w:tcPr>
            <w:tcW w:w="589" w:type="dxa"/>
            <w:vAlign w:val="center"/>
            <w:tcPrChange w:id="14582" w:author="Στάθης Καπ" w:date="2023-03-03T06:26:00Z">
              <w:tcPr>
                <w:tcW w:w="589" w:type="dxa"/>
                <w:vAlign w:val="center"/>
              </w:tcPr>
            </w:tcPrChange>
          </w:tcPr>
          <w:p w14:paraId="791137E8" w14:textId="53F94627" w:rsidR="009B17D5" w:rsidRPr="00AC6F02" w:rsidRDefault="009B17D5" w:rsidP="009B17D5">
            <w:pPr>
              <w:jc w:val="center"/>
              <w:rPr>
                <w:ins w:id="14583" w:author="Στάθης Καπ" w:date="2023-03-03T03:27:00Z"/>
                <w:rFonts w:cstheme="minorHAnsi"/>
                <w:sz w:val="16"/>
                <w:szCs w:val="16"/>
              </w:rPr>
            </w:pPr>
            <w:ins w:id="14584" w:author="Στάθης Καπ" w:date="2023-03-03T06:11:00Z">
              <w:r>
                <w:rPr>
                  <w:rFonts w:ascii="Calibri" w:hAnsi="Calibri" w:cstheme="minorHAnsi"/>
                  <w:color w:val="000000"/>
                  <w:sz w:val="16"/>
                  <w:szCs w:val="16"/>
                </w:rPr>
                <w:t>5.83</w:t>
              </w:r>
            </w:ins>
          </w:p>
        </w:tc>
        <w:tc>
          <w:tcPr>
            <w:tcW w:w="463" w:type="dxa"/>
            <w:vAlign w:val="bottom"/>
            <w:tcPrChange w:id="14585" w:author="Στάθης Καπ" w:date="2023-03-03T06:26:00Z">
              <w:tcPr>
                <w:tcW w:w="463" w:type="dxa"/>
                <w:vAlign w:val="bottom"/>
              </w:tcPr>
            </w:tcPrChange>
          </w:tcPr>
          <w:p w14:paraId="249AB093" w14:textId="65334CE1" w:rsidR="009B17D5" w:rsidRPr="00AC6F02" w:rsidRDefault="009B17D5" w:rsidP="009B17D5">
            <w:pPr>
              <w:jc w:val="center"/>
              <w:rPr>
                <w:ins w:id="14586" w:author="Στάθης Καπ" w:date="2023-03-03T03:27:00Z"/>
                <w:rFonts w:cstheme="minorHAnsi"/>
                <w:sz w:val="16"/>
                <w:szCs w:val="16"/>
              </w:rPr>
            </w:pPr>
            <w:ins w:id="14587" w:author="Στάθης Καπ" w:date="2023-03-03T03:28:00Z">
              <w:r w:rsidRPr="00AC6F02">
                <w:rPr>
                  <w:rFonts w:ascii="Calibri" w:hAnsi="Calibri" w:cs="Calibri"/>
                  <w:color w:val="000000"/>
                  <w:sz w:val="16"/>
                  <w:szCs w:val="16"/>
                  <w:rPrChange w:id="14588" w:author="Στάθης Καπ" w:date="2023-03-03T03:28:00Z">
                    <w:rPr>
                      <w:rFonts w:ascii="Calibri" w:hAnsi="Calibri" w:cs="Calibri"/>
                      <w:color w:val="000000"/>
                      <w:sz w:val="18"/>
                      <w:szCs w:val="18"/>
                    </w:rPr>
                  </w:rPrChange>
                </w:rPr>
                <w:t>764</w:t>
              </w:r>
            </w:ins>
          </w:p>
        </w:tc>
        <w:tc>
          <w:tcPr>
            <w:tcW w:w="541" w:type="dxa"/>
            <w:vAlign w:val="bottom"/>
            <w:tcPrChange w:id="14589" w:author="Στάθης Καπ" w:date="2023-03-03T06:26:00Z">
              <w:tcPr>
                <w:tcW w:w="541" w:type="dxa"/>
                <w:vAlign w:val="bottom"/>
              </w:tcPr>
            </w:tcPrChange>
          </w:tcPr>
          <w:p w14:paraId="5D74C374" w14:textId="6EFBC128" w:rsidR="009B17D5" w:rsidRPr="00AC6F02" w:rsidRDefault="009B17D5" w:rsidP="009B17D5">
            <w:pPr>
              <w:jc w:val="center"/>
              <w:rPr>
                <w:ins w:id="14590" w:author="Στάθης Καπ" w:date="2023-03-03T03:27:00Z"/>
                <w:rFonts w:cstheme="minorHAnsi"/>
                <w:sz w:val="16"/>
                <w:szCs w:val="16"/>
              </w:rPr>
            </w:pPr>
            <w:ins w:id="14591" w:author="Στάθης Καπ" w:date="2023-03-03T03:28:00Z">
              <w:r w:rsidRPr="00AC6F02">
                <w:rPr>
                  <w:rFonts w:ascii="Calibri" w:hAnsi="Calibri" w:cs="Calibri"/>
                  <w:color w:val="000000"/>
                  <w:sz w:val="16"/>
                  <w:szCs w:val="16"/>
                  <w:rPrChange w:id="14592" w:author="Στάθης Καπ" w:date="2023-03-03T03:28:00Z">
                    <w:rPr>
                      <w:rFonts w:ascii="Calibri" w:hAnsi="Calibri" w:cs="Calibri"/>
                      <w:color w:val="000000"/>
                      <w:sz w:val="18"/>
                      <w:szCs w:val="18"/>
                    </w:rPr>
                  </w:rPrChange>
                </w:rPr>
                <w:t>0.292</w:t>
              </w:r>
            </w:ins>
          </w:p>
        </w:tc>
        <w:tc>
          <w:tcPr>
            <w:tcW w:w="589" w:type="dxa"/>
            <w:vAlign w:val="center"/>
            <w:tcPrChange w:id="14593" w:author="Στάθης Καπ" w:date="2023-03-03T06:26:00Z">
              <w:tcPr>
                <w:tcW w:w="589" w:type="dxa"/>
                <w:vAlign w:val="center"/>
              </w:tcPr>
            </w:tcPrChange>
          </w:tcPr>
          <w:p w14:paraId="637B20FD" w14:textId="2DC82F72" w:rsidR="009B17D5" w:rsidRPr="00AC6F02" w:rsidRDefault="009B17D5" w:rsidP="009B17D5">
            <w:pPr>
              <w:jc w:val="center"/>
              <w:rPr>
                <w:ins w:id="14594" w:author="Στάθης Καπ" w:date="2023-03-03T03:27:00Z"/>
                <w:rFonts w:cstheme="minorHAnsi"/>
                <w:sz w:val="16"/>
                <w:szCs w:val="16"/>
              </w:rPr>
            </w:pPr>
            <w:ins w:id="14595" w:author="Στάθης Καπ" w:date="2023-03-03T06:12:00Z">
              <w:r>
                <w:rPr>
                  <w:rFonts w:ascii="Calibri" w:hAnsi="Calibri" w:cstheme="minorHAnsi"/>
                  <w:color w:val="000000"/>
                  <w:sz w:val="16"/>
                  <w:szCs w:val="16"/>
                </w:rPr>
                <w:t>10.96</w:t>
              </w:r>
            </w:ins>
          </w:p>
        </w:tc>
      </w:tr>
      <w:tr w:rsidR="009B17D5" w14:paraId="459DCECE" w14:textId="77777777" w:rsidTr="00F03C40">
        <w:trPr>
          <w:ins w:id="14596" w:author="Στάθης Καπ" w:date="2023-03-03T03:27:00Z"/>
        </w:trPr>
        <w:tc>
          <w:tcPr>
            <w:tcW w:w="515" w:type="dxa"/>
            <w:tcBorders>
              <w:top w:val="nil"/>
              <w:bottom w:val="nil"/>
              <w:right w:val="single" w:sz="4" w:space="0" w:color="auto"/>
            </w:tcBorders>
            <w:shd w:val="clear" w:color="auto" w:fill="E7E6E6" w:themeFill="background2"/>
            <w:vAlign w:val="center"/>
            <w:tcPrChange w:id="14597" w:author="Στάθης Καπ" w:date="2023-03-03T06:26:00Z">
              <w:tcPr>
                <w:tcW w:w="515" w:type="dxa"/>
                <w:vAlign w:val="center"/>
              </w:tcPr>
            </w:tcPrChange>
          </w:tcPr>
          <w:p w14:paraId="6C2E1C80" w14:textId="40F0E3CE" w:rsidR="009B17D5" w:rsidRPr="00AC6F02" w:rsidRDefault="009B17D5" w:rsidP="009B17D5">
            <w:pPr>
              <w:jc w:val="center"/>
              <w:rPr>
                <w:ins w:id="14598" w:author="Στάθης Καπ" w:date="2023-03-03T03:27:00Z"/>
                <w:sz w:val="16"/>
                <w:szCs w:val="16"/>
              </w:rPr>
            </w:pPr>
            <w:ins w:id="14599" w:author="Στάθης Καπ" w:date="2023-03-03T03:28:00Z">
              <w:r w:rsidRPr="00AC6F02">
                <w:rPr>
                  <w:sz w:val="16"/>
                  <w:szCs w:val="16"/>
                  <w:rPrChange w:id="14600" w:author="Στάθης Καπ" w:date="2023-03-03T03:28:00Z">
                    <w:rPr>
                      <w:sz w:val="18"/>
                      <w:szCs w:val="18"/>
                    </w:rPr>
                  </w:rPrChange>
                </w:rPr>
                <w:t>pr03</w:t>
              </w:r>
            </w:ins>
          </w:p>
        </w:tc>
        <w:tc>
          <w:tcPr>
            <w:tcW w:w="560" w:type="dxa"/>
            <w:tcBorders>
              <w:left w:val="single" w:sz="4" w:space="0" w:color="auto"/>
            </w:tcBorders>
            <w:tcPrChange w:id="14601" w:author="Στάθης Καπ" w:date="2023-03-03T06:26:00Z">
              <w:tcPr>
                <w:tcW w:w="560" w:type="dxa"/>
              </w:tcPr>
            </w:tcPrChange>
          </w:tcPr>
          <w:p w14:paraId="4008486C" w14:textId="2981EC7A" w:rsidR="009B17D5" w:rsidRPr="00AC6F02" w:rsidRDefault="009B17D5" w:rsidP="009B17D5">
            <w:pPr>
              <w:jc w:val="center"/>
              <w:rPr>
                <w:ins w:id="14602" w:author="Στάθης Καπ" w:date="2023-03-03T03:27:00Z"/>
                <w:rFonts w:cstheme="minorHAnsi"/>
                <w:sz w:val="16"/>
                <w:szCs w:val="16"/>
              </w:rPr>
            </w:pPr>
            <w:ins w:id="14603" w:author="Στάθης Καπ" w:date="2023-03-03T03:28:00Z">
              <w:r w:rsidRPr="00AC6F02">
                <w:rPr>
                  <w:sz w:val="16"/>
                  <w:szCs w:val="16"/>
                  <w:rPrChange w:id="14604" w:author="Στάθης Καπ" w:date="2023-03-03T03:28:00Z">
                    <w:rPr>
                      <w:sz w:val="18"/>
                      <w:szCs w:val="18"/>
                    </w:rPr>
                  </w:rPrChange>
                </w:rPr>
                <w:t>1010</w:t>
              </w:r>
            </w:ins>
          </w:p>
        </w:tc>
        <w:tc>
          <w:tcPr>
            <w:tcW w:w="855" w:type="dxa"/>
            <w:tcPrChange w:id="14605" w:author="Στάθης Καπ" w:date="2023-03-03T06:26:00Z">
              <w:tcPr>
                <w:tcW w:w="855" w:type="dxa"/>
              </w:tcPr>
            </w:tcPrChange>
          </w:tcPr>
          <w:p w14:paraId="18CF1CB2" w14:textId="298769C2" w:rsidR="009B17D5" w:rsidRPr="00AC6F02" w:rsidRDefault="009B17D5" w:rsidP="009B17D5">
            <w:pPr>
              <w:jc w:val="center"/>
              <w:rPr>
                <w:ins w:id="14606" w:author="Στάθης Καπ" w:date="2023-03-03T03:27:00Z"/>
                <w:rFonts w:cstheme="minorHAnsi"/>
                <w:sz w:val="16"/>
                <w:szCs w:val="16"/>
              </w:rPr>
            </w:pPr>
            <w:ins w:id="14607" w:author="Στάθης Καπ" w:date="2023-03-03T03:28:00Z">
              <w:r w:rsidRPr="00AC6F02">
                <w:rPr>
                  <w:sz w:val="16"/>
                  <w:szCs w:val="16"/>
                  <w:rPrChange w:id="14608" w:author="Στάθης Καπ" w:date="2023-03-03T03:28:00Z">
                    <w:rPr>
                      <w:sz w:val="18"/>
                      <w:szCs w:val="18"/>
                    </w:rPr>
                  </w:rPrChange>
                </w:rPr>
                <w:t>946</w:t>
              </w:r>
            </w:ins>
          </w:p>
        </w:tc>
        <w:tc>
          <w:tcPr>
            <w:tcW w:w="544" w:type="dxa"/>
            <w:vAlign w:val="bottom"/>
            <w:tcPrChange w:id="14609" w:author="Στάθης Καπ" w:date="2023-03-03T06:26:00Z">
              <w:tcPr>
                <w:tcW w:w="544" w:type="dxa"/>
                <w:vAlign w:val="bottom"/>
              </w:tcPr>
            </w:tcPrChange>
          </w:tcPr>
          <w:p w14:paraId="5C8C9AC0" w14:textId="1CE1A5B9" w:rsidR="009B17D5" w:rsidRPr="00AC6F02" w:rsidRDefault="009B17D5" w:rsidP="009B17D5">
            <w:pPr>
              <w:jc w:val="center"/>
              <w:rPr>
                <w:ins w:id="14610" w:author="Στάθης Καπ" w:date="2023-03-03T03:27:00Z"/>
                <w:rFonts w:cstheme="minorHAnsi"/>
                <w:sz w:val="16"/>
                <w:szCs w:val="16"/>
              </w:rPr>
            </w:pPr>
            <w:ins w:id="14611" w:author="Στάθης Καπ" w:date="2023-03-03T03:28:00Z">
              <w:r w:rsidRPr="00AC6F02">
                <w:rPr>
                  <w:rFonts w:ascii="Calibri" w:hAnsi="Calibri" w:cs="Calibri"/>
                  <w:color w:val="000000"/>
                  <w:sz w:val="16"/>
                  <w:szCs w:val="16"/>
                  <w:rPrChange w:id="14612" w:author="Στάθης Καπ" w:date="2023-03-03T03:28:00Z">
                    <w:rPr>
                      <w:rFonts w:ascii="Calibri" w:hAnsi="Calibri" w:cs="Calibri"/>
                      <w:color w:val="000000"/>
                      <w:sz w:val="18"/>
                      <w:szCs w:val="18"/>
                    </w:rPr>
                  </w:rPrChange>
                </w:rPr>
                <w:t>959</w:t>
              </w:r>
            </w:ins>
          </w:p>
        </w:tc>
        <w:tc>
          <w:tcPr>
            <w:tcW w:w="621" w:type="dxa"/>
            <w:vAlign w:val="bottom"/>
            <w:tcPrChange w:id="14613" w:author="Στάθης Καπ" w:date="2023-03-03T06:26:00Z">
              <w:tcPr>
                <w:tcW w:w="621" w:type="dxa"/>
                <w:vAlign w:val="bottom"/>
              </w:tcPr>
            </w:tcPrChange>
          </w:tcPr>
          <w:p w14:paraId="19199989" w14:textId="57D41481" w:rsidR="009B17D5" w:rsidRPr="00AC6F02" w:rsidRDefault="009B17D5" w:rsidP="009B17D5">
            <w:pPr>
              <w:jc w:val="center"/>
              <w:rPr>
                <w:ins w:id="14614" w:author="Στάθης Καπ" w:date="2023-03-03T03:27:00Z"/>
                <w:rFonts w:cstheme="minorHAnsi"/>
                <w:sz w:val="16"/>
                <w:szCs w:val="16"/>
              </w:rPr>
            </w:pPr>
            <w:ins w:id="14615" w:author="Στάθης Καπ" w:date="2023-03-03T03:28:00Z">
              <w:r w:rsidRPr="00AC6F02">
                <w:rPr>
                  <w:rFonts w:ascii="Calibri" w:hAnsi="Calibri" w:cs="Calibri"/>
                  <w:color w:val="000000"/>
                  <w:sz w:val="16"/>
                  <w:szCs w:val="16"/>
                  <w:rPrChange w:id="14616" w:author="Στάθης Καπ" w:date="2023-03-03T03:28:00Z">
                    <w:rPr>
                      <w:rFonts w:ascii="Calibri" w:hAnsi="Calibri" w:cs="Calibri"/>
                      <w:color w:val="000000"/>
                      <w:sz w:val="18"/>
                      <w:szCs w:val="18"/>
                    </w:rPr>
                  </w:rPrChange>
                </w:rPr>
                <w:t>2.331</w:t>
              </w:r>
            </w:ins>
          </w:p>
        </w:tc>
        <w:tc>
          <w:tcPr>
            <w:tcW w:w="669" w:type="dxa"/>
            <w:vAlign w:val="center"/>
            <w:tcPrChange w:id="14617" w:author="Στάθης Καπ" w:date="2023-03-03T06:26:00Z">
              <w:tcPr>
                <w:tcW w:w="669" w:type="dxa"/>
                <w:vAlign w:val="center"/>
              </w:tcPr>
            </w:tcPrChange>
          </w:tcPr>
          <w:p w14:paraId="0623D1D3" w14:textId="00F8127E" w:rsidR="009B17D5" w:rsidRPr="00AC6F02" w:rsidRDefault="009B17D5" w:rsidP="009B17D5">
            <w:pPr>
              <w:jc w:val="center"/>
              <w:rPr>
                <w:ins w:id="14618" w:author="Στάθης Καπ" w:date="2023-03-03T03:27:00Z"/>
                <w:rFonts w:cstheme="minorHAnsi"/>
                <w:sz w:val="16"/>
                <w:szCs w:val="16"/>
              </w:rPr>
            </w:pPr>
            <w:ins w:id="14619" w:author="Στάθης Καπ" w:date="2023-03-03T06:11:00Z">
              <w:r>
                <w:rPr>
                  <w:rFonts w:ascii="Calibri" w:hAnsi="Calibri" w:cstheme="minorHAnsi"/>
                  <w:color w:val="000000"/>
                  <w:sz w:val="16"/>
                  <w:szCs w:val="16"/>
                </w:rPr>
                <w:t>5.05</w:t>
              </w:r>
            </w:ins>
          </w:p>
        </w:tc>
        <w:tc>
          <w:tcPr>
            <w:tcW w:w="543" w:type="dxa"/>
            <w:vAlign w:val="bottom"/>
            <w:tcPrChange w:id="14620" w:author="Στάθης Καπ" w:date="2023-03-03T06:26:00Z">
              <w:tcPr>
                <w:tcW w:w="543" w:type="dxa"/>
                <w:vAlign w:val="bottom"/>
              </w:tcPr>
            </w:tcPrChange>
          </w:tcPr>
          <w:p w14:paraId="27352FD8" w14:textId="321F279D" w:rsidR="009B17D5" w:rsidRPr="00AC6F02" w:rsidRDefault="009B17D5" w:rsidP="009B17D5">
            <w:pPr>
              <w:jc w:val="center"/>
              <w:rPr>
                <w:ins w:id="14621" w:author="Στάθης Καπ" w:date="2023-03-03T03:27:00Z"/>
                <w:rFonts w:cstheme="minorHAnsi"/>
                <w:sz w:val="16"/>
                <w:szCs w:val="16"/>
              </w:rPr>
            </w:pPr>
            <w:ins w:id="14622" w:author="Στάθης Καπ" w:date="2023-03-03T03:28:00Z">
              <w:r w:rsidRPr="00AC6F02">
                <w:rPr>
                  <w:rFonts w:ascii="Calibri" w:hAnsi="Calibri" w:cs="Calibri"/>
                  <w:color w:val="000000"/>
                  <w:sz w:val="16"/>
                  <w:szCs w:val="16"/>
                  <w:rPrChange w:id="14623" w:author="Στάθης Καπ" w:date="2023-03-03T03:28:00Z">
                    <w:rPr>
                      <w:rFonts w:ascii="Calibri" w:hAnsi="Calibri" w:cs="Calibri"/>
                      <w:color w:val="000000"/>
                      <w:sz w:val="18"/>
                      <w:szCs w:val="18"/>
                    </w:rPr>
                  </w:rPrChange>
                </w:rPr>
                <w:t>884</w:t>
              </w:r>
            </w:ins>
          </w:p>
        </w:tc>
        <w:tc>
          <w:tcPr>
            <w:tcW w:w="621" w:type="dxa"/>
            <w:vAlign w:val="bottom"/>
            <w:tcPrChange w:id="14624" w:author="Στάθης Καπ" w:date="2023-03-03T06:26:00Z">
              <w:tcPr>
                <w:tcW w:w="621" w:type="dxa"/>
                <w:vAlign w:val="bottom"/>
              </w:tcPr>
            </w:tcPrChange>
          </w:tcPr>
          <w:p w14:paraId="3E79410B" w14:textId="4FDD6DF2" w:rsidR="009B17D5" w:rsidRPr="00AC6F02" w:rsidRDefault="009B17D5" w:rsidP="009B17D5">
            <w:pPr>
              <w:jc w:val="center"/>
              <w:rPr>
                <w:ins w:id="14625" w:author="Στάθης Καπ" w:date="2023-03-03T03:27:00Z"/>
                <w:rFonts w:cstheme="minorHAnsi"/>
                <w:sz w:val="16"/>
                <w:szCs w:val="16"/>
              </w:rPr>
            </w:pPr>
            <w:ins w:id="14626" w:author="Στάθης Καπ" w:date="2023-03-03T03:28:00Z">
              <w:r w:rsidRPr="00AC6F02">
                <w:rPr>
                  <w:rFonts w:ascii="Calibri" w:hAnsi="Calibri" w:cs="Calibri"/>
                  <w:color w:val="000000"/>
                  <w:sz w:val="16"/>
                  <w:szCs w:val="16"/>
                  <w:rPrChange w:id="14627" w:author="Στάθης Καπ" w:date="2023-03-03T03:28:00Z">
                    <w:rPr>
                      <w:rFonts w:ascii="Calibri" w:hAnsi="Calibri" w:cs="Calibri"/>
                      <w:color w:val="000000"/>
                      <w:sz w:val="18"/>
                      <w:szCs w:val="18"/>
                    </w:rPr>
                  </w:rPrChange>
                </w:rPr>
                <w:t>0.784</w:t>
              </w:r>
            </w:ins>
          </w:p>
        </w:tc>
        <w:tc>
          <w:tcPr>
            <w:tcW w:w="669" w:type="dxa"/>
            <w:vAlign w:val="center"/>
            <w:tcPrChange w:id="14628" w:author="Στάθης Καπ" w:date="2023-03-03T06:26:00Z">
              <w:tcPr>
                <w:tcW w:w="669" w:type="dxa"/>
                <w:vAlign w:val="center"/>
              </w:tcPr>
            </w:tcPrChange>
          </w:tcPr>
          <w:p w14:paraId="4CC11917" w14:textId="2594ABAB" w:rsidR="009B17D5" w:rsidRPr="00AC6F02" w:rsidRDefault="009B17D5" w:rsidP="009B17D5">
            <w:pPr>
              <w:jc w:val="center"/>
              <w:rPr>
                <w:ins w:id="14629" w:author="Στάθης Καπ" w:date="2023-03-03T03:27:00Z"/>
                <w:rFonts w:cstheme="minorHAnsi"/>
                <w:sz w:val="16"/>
                <w:szCs w:val="16"/>
              </w:rPr>
            </w:pPr>
            <w:ins w:id="14630" w:author="Στάθης Καπ" w:date="2023-03-03T06:11:00Z">
              <w:r>
                <w:rPr>
                  <w:rFonts w:ascii="Calibri" w:hAnsi="Calibri" w:cstheme="minorHAnsi"/>
                  <w:color w:val="000000"/>
                  <w:sz w:val="16"/>
                  <w:szCs w:val="16"/>
                </w:rPr>
                <w:t>7.82</w:t>
              </w:r>
            </w:ins>
          </w:p>
        </w:tc>
        <w:tc>
          <w:tcPr>
            <w:tcW w:w="508" w:type="dxa"/>
            <w:vAlign w:val="bottom"/>
            <w:tcPrChange w:id="14631" w:author="Στάθης Καπ" w:date="2023-03-03T06:26:00Z">
              <w:tcPr>
                <w:tcW w:w="508" w:type="dxa"/>
                <w:vAlign w:val="bottom"/>
              </w:tcPr>
            </w:tcPrChange>
          </w:tcPr>
          <w:p w14:paraId="26EC55E2" w14:textId="46EAE410" w:rsidR="009B17D5" w:rsidRPr="00AC6F02" w:rsidRDefault="009B17D5" w:rsidP="009B17D5">
            <w:pPr>
              <w:jc w:val="center"/>
              <w:rPr>
                <w:ins w:id="14632" w:author="Στάθης Καπ" w:date="2023-03-03T03:27:00Z"/>
                <w:rFonts w:cstheme="minorHAnsi"/>
                <w:sz w:val="16"/>
                <w:szCs w:val="16"/>
              </w:rPr>
            </w:pPr>
            <w:ins w:id="14633" w:author="Στάθης Καπ" w:date="2023-03-03T03:28:00Z">
              <w:r w:rsidRPr="00AC6F02">
                <w:rPr>
                  <w:rFonts w:ascii="Calibri" w:hAnsi="Calibri" w:cs="Calibri"/>
                  <w:color w:val="000000"/>
                  <w:sz w:val="16"/>
                  <w:szCs w:val="16"/>
                  <w:rPrChange w:id="14634" w:author="Στάθης Καπ" w:date="2023-03-03T03:28:00Z">
                    <w:rPr>
                      <w:rFonts w:ascii="Calibri" w:hAnsi="Calibri" w:cs="Calibri"/>
                      <w:color w:val="000000"/>
                      <w:sz w:val="18"/>
                      <w:szCs w:val="18"/>
                    </w:rPr>
                  </w:rPrChange>
                </w:rPr>
                <w:t>740</w:t>
              </w:r>
            </w:ins>
          </w:p>
        </w:tc>
        <w:tc>
          <w:tcPr>
            <w:tcW w:w="541" w:type="dxa"/>
            <w:vAlign w:val="bottom"/>
            <w:tcPrChange w:id="14635" w:author="Στάθης Καπ" w:date="2023-03-03T06:26:00Z">
              <w:tcPr>
                <w:tcW w:w="541" w:type="dxa"/>
                <w:vAlign w:val="bottom"/>
              </w:tcPr>
            </w:tcPrChange>
          </w:tcPr>
          <w:p w14:paraId="53A7805D" w14:textId="67074822" w:rsidR="009B17D5" w:rsidRPr="00AC6F02" w:rsidRDefault="009B17D5" w:rsidP="009B17D5">
            <w:pPr>
              <w:jc w:val="center"/>
              <w:rPr>
                <w:ins w:id="14636" w:author="Στάθης Καπ" w:date="2023-03-03T03:27:00Z"/>
                <w:rFonts w:cstheme="minorHAnsi"/>
                <w:sz w:val="16"/>
                <w:szCs w:val="16"/>
              </w:rPr>
            </w:pPr>
            <w:ins w:id="14637" w:author="Στάθης Καπ" w:date="2023-03-03T03:28:00Z">
              <w:r w:rsidRPr="00AC6F02">
                <w:rPr>
                  <w:rFonts w:ascii="Calibri" w:hAnsi="Calibri" w:cs="Calibri"/>
                  <w:color w:val="000000"/>
                  <w:sz w:val="16"/>
                  <w:szCs w:val="16"/>
                  <w:rPrChange w:id="14638" w:author="Στάθης Καπ" w:date="2023-03-03T03:28:00Z">
                    <w:rPr>
                      <w:rFonts w:ascii="Calibri" w:hAnsi="Calibri" w:cs="Calibri"/>
                      <w:color w:val="000000"/>
                      <w:sz w:val="18"/>
                      <w:szCs w:val="18"/>
                    </w:rPr>
                  </w:rPrChange>
                </w:rPr>
                <w:t>0.436</w:t>
              </w:r>
            </w:ins>
          </w:p>
        </w:tc>
        <w:tc>
          <w:tcPr>
            <w:tcW w:w="589" w:type="dxa"/>
            <w:vAlign w:val="center"/>
            <w:tcPrChange w:id="14639" w:author="Στάθης Καπ" w:date="2023-03-03T06:26:00Z">
              <w:tcPr>
                <w:tcW w:w="589" w:type="dxa"/>
                <w:vAlign w:val="center"/>
              </w:tcPr>
            </w:tcPrChange>
          </w:tcPr>
          <w:p w14:paraId="5BF451A4" w14:textId="1D0520C2" w:rsidR="009B17D5" w:rsidRPr="00AC6F02" w:rsidRDefault="009B17D5" w:rsidP="009B17D5">
            <w:pPr>
              <w:jc w:val="center"/>
              <w:rPr>
                <w:ins w:id="14640" w:author="Στάθης Καπ" w:date="2023-03-03T03:27:00Z"/>
                <w:rFonts w:cstheme="minorHAnsi"/>
                <w:sz w:val="16"/>
                <w:szCs w:val="16"/>
              </w:rPr>
            </w:pPr>
            <w:ins w:id="14641" w:author="Στάθης Καπ" w:date="2023-03-03T06:11:00Z">
              <w:r>
                <w:rPr>
                  <w:rFonts w:ascii="Calibri" w:hAnsi="Calibri" w:cstheme="minorHAnsi"/>
                  <w:color w:val="000000"/>
                  <w:sz w:val="16"/>
                  <w:szCs w:val="16"/>
                </w:rPr>
                <w:t>22.84</w:t>
              </w:r>
            </w:ins>
          </w:p>
        </w:tc>
        <w:tc>
          <w:tcPr>
            <w:tcW w:w="463" w:type="dxa"/>
            <w:vAlign w:val="bottom"/>
            <w:tcPrChange w:id="14642" w:author="Στάθης Καπ" w:date="2023-03-03T06:26:00Z">
              <w:tcPr>
                <w:tcW w:w="463" w:type="dxa"/>
                <w:vAlign w:val="bottom"/>
              </w:tcPr>
            </w:tcPrChange>
          </w:tcPr>
          <w:p w14:paraId="46ECE2F5" w14:textId="1913C814" w:rsidR="009B17D5" w:rsidRPr="00AC6F02" w:rsidRDefault="009B17D5" w:rsidP="009B17D5">
            <w:pPr>
              <w:jc w:val="center"/>
              <w:rPr>
                <w:ins w:id="14643" w:author="Στάθης Καπ" w:date="2023-03-03T03:27:00Z"/>
                <w:rFonts w:cstheme="minorHAnsi"/>
                <w:sz w:val="16"/>
                <w:szCs w:val="16"/>
              </w:rPr>
            </w:pPr>
            <w:ins w:id="14644" w:author="Στάθης Καπ" w:date="2023-03-03T03:28:00Z">
              <w:r w:rsidRPr="00AC6F02">
                <w:rPr>
                  <w:rFonts w:ascii="Calibri" w:hAnsi="Calibri" w:cs="Calibri"/>
                  <w:color w:val="000000"/>
                  <w:sz w:val="16"/>
                  <w:szCs w:val="16"/>
                  <w:rPrChange w:id="14645" w:author="Στάθης Καπ" w:date="2023-03-03T03:28:00Z">
                    <w:rPr>
                      <w:rFonts w:ascii="Calibri" w:hAnsi="Calibri" w:cs="Calibri"/>
                      <w:color w:val="000000"/>
                      <w:sz w:val="18"/>
                      <w:szCs w:val="18"/>
                    </w:rPr>
                  </w:rPrChange>
                </w:rPr>
                <w:t>800</w:t>
              </w:r>
            </w:ins>
          </w:p>
        </w:tc>
        <w:tc>
          <w:tcPr>
            <w:tcW w:w="541" w:type="dxa"/>
            <w:vAlign w:val="bottom"/>
            <w:tcPrChange w:id="14646" w:author="Στάθης Καπ" w:date="2023-03-03T06:26:00Z">
              <w:tcPr>
                <w:tcW w:w="541" w:type="dxa"/>
                <w:vAlign w:val="bottom"/>
              </w:tcPr>
            </w:tcPrChange>
          </w:tcPr>
          <w:p w14:paraId="08CBBDCE" w14:textId="46C104F9" w:rsidR="009B17D5" w:rsidRPr="00AC6F02" w:rsidRDefault="009B17D5" w:rsidP="009B17D5">
            <w:pPr>
              <w:jc w:val="center"/>
              <w:rPr>
                <w:ins w:id="14647" w:author="Στάθης Καπ" w:date="2023-03-03T03:27:00Z"/>
                <w:rFonts w:cstheme="minorHAnsi"/>
                <w:sz w:val="16"/>
                <w:szCs w:val="16"/>
              </w:rPr>
            </w:pPr>
            <w:ins w:id="14648" w:author="Στάθης Καπ" w:date="2023-03-03T03:28:00Z">
              <w:r w:rsidRPr="00AC6F02">
                <w:rPr>
                  <w:rFonts w:ascii="Calibri" w:hAnsi="Calibri" w:cs="Calibri"/>
                  <w:color w:val="000000"/>
                  <w:sz w:val="16"/>
                  <w:szCs w:val="16"/>
                  <w:rPrChange w:id="14649" w:author="Στάθης Καπ" w:date="2023-03-03T03:28:00Z">
                    <w:rPr>
                      <w:rFonts w:ascii="Calibri" w:hAnsi="Calibri" w:cs="Calibri"/>
                      <w:color w:val="000000"/>
                      <w:sz w:val="18"/>
                      <w:szCs w:val="18"/>
                    </w:rPr>
                  </w:rPrChange>
                </w:rPr>
                <w:t>0.411</w:t>
              </w:r>
            </w:ins>
          </w:p>
        </w:tc>
        <w:tc>
          <w:tcPr>
            <w:tcW w:w="589" w:type="dxa"/>
            <w:vAlign w:val="center"/>
            <w:tcPrChange w:id="14650" w:author="Στάθης Καπ" w:date="2023-03-03T06:26:00Z">
              <w:tcPr>
                <w:tcW w:w="589" w:type="dxa"/>
                <w:vAlign w:val="center"/>
              </w:tcPr>
            </w:tcPrChange>
          </w:tcPr>
          <w:p w14:paraId="0B3D316D" w14:textId="73D0E5DA" w:rsidR="009B17D5" w:rsidRPr="00AC6F02" w:rsidRDefault="009B17D5" w:rsidP="009B17D5">
            <w:pPr>
              <w:jc w:val="center"/>
              <w:rPr>
                <w:ins w:id="14651" w:author="Στάθης Καπ" w:date="2023-03-03T03:27:00Z"/>
                <w:rFonts w:cstheme="minorHAnsi"/>
                <w:sz w:val="16"/>
                <w:szCs w:val="16"/>
              </w:rPr>
            </w:pPr>
            <w:ins w:id="14652" w:author="Στάθης Καπ" w:date="2023-03-03T06:12:00Z">
              <w:r>
                <w:rPr>
                  <w:rFonts w:ascii="Calibri" w:hAnsi="Calibri" w:cstheme="minorHAnsi"/>
                  <w:color w:val="000000"/>
                  <w:sz w:val="16"/>
                  <w:szCs w:val="16"/>
                </w:rPr>
                <w:t>16.58</w:t>
              </w:r>
            </w:ins>
          </w:p>
        </w:tc>
      </w:tr>
      <w:tr w:rsidR="009B17D5" w14:paraId="08ED1903" w14:textId="77777777" w:rsidTr="00F03C40">
        <w:trPr>
          <w:ins w:id="14653" w:author="Στάθης Καπ" w:date="2023-03-03T03:27:00Z"/>
        </w:trPr>
        <w:tc>
          <w:tcPr>
            <w:tcW w:w="515" w:type="dxa"/>
            <w:tcBorders>
              <w:top w:val="nil"/>
              <w:bottom w:val="nil"/>
              <w:right w:val="single" w:sz="4" w:space="0" w:color="auto"/>
            </w:tcBorders>
            <w:shd w:val="clear" w:color="auto" w:fill="E7E6E6" w:themeFill="background2"/>
            <w:vAlign w:val="center"/>
            <w:tcPrChange w:id="14654" w:author="Στάθης Καπ" w:date="2023-03-03T06:26:00Z">
              <w:tcPr>
                <w:tcW w:w="515" w:type="dxa"/>
                <w:vAlign w:val="center"/>
              </w:tcPr>
            </w:tcPrChange>
          </w:tcPr>
          <w:p w14:paraId="5213951E" w14:textId="77446455" w:rsidR="009B17D5" w:rsidRPr="00AC6F02" w:rsidRDefault="009B17D5" w:rsidP="009B17D5">
            <w:pPr>
              <w:jc w:val="center"/>
              <w:rPr>
                <w:ins w:id="14655" w:author="Στάθης Καπ" w:date="2023-03-03T03:27:00Z"/>
                <w:sz w:val="16"/>
                <w:szCs w:val="16"/>
              </w:rPr>
            </w:pPr>
            <w:ins w:id="14656" w:author="Στάθης Καπ" w:date="2023-03-03T03:28:00Z">
              <w:r w:rsidRPr="00AC6F02">
                <w:rPr>
                  <w:sz w:val="16"/>
                  <w:szCs w:val="16"/>
                  <w:rPrChange w:id="14657" w:author="Στάθης Καπ" w:date="2023-03-03T03:28:00Z">
                    <w:rPr>
                      <w:sz w:val="18"/>
                      <w:szCs w:val="18"/>
                    </w:rPr>
                  </w:rPrChange>
                </w:rPr>
                <w:t>pr04</w:t>
              </w:r>
            </w:ins>
          </w:p>
        </w:tc>
        <w:tc>
          <w:tcPr>
            <w:tcW w:w="560" w:type="dxa"/>
            <w:tcBorders>
              <w:left w:val="single" w:sz="4" w:space="0" w:color="auto"/>
            </w:tcBorders>
            <w:tcPrChange w:id="14658" w:author="Στάθης Καπ" w:date="2023-03-03T06:26:00Z">
              <w:tcPr>
                <w:tcW w:w="560" w:type="dxa"/>
              </w:tcPr>
            </w:tcPrChange>
          </w:tcPr>
          <w:p w14:paraId="544C8966" w14:textId="0129C4F8" w:rsidR="009B17D5" w:rsidRPr="00AC6F02" w:rsidRDefault="009B17D5" w:rsidP="009B17D5">
            <w:pPr>
              <w:jc w:val="center"/>
              <w:rPr>
                <w:ins w:id="14659" w:author="Στάθης Καπ" w:date="2023-03-03T03:27:00Z"/>
                <w:rFonts w:cstheme="minorHAnsi"/>
                <w:sz w:val="16"/>
                <w:szCs w:val="16"/>
              </w:rPr>
            </w:pPr>
            <w:ins w:id="14660" w:author="Στάθης Καπ" w:date="2023-03-03T03:28:00Z">
              <w:r w:rsidRPr="00AC6F02">
                <w:rPr>
                  <w:sz w:val="16"/>
                  <w:szCs w:val="16"/>
                  <w:rPrChange w:id="14661" w:author="Στάθης Καπ" w:date="2023-03-03T03:28:00Z">
                    <w:rPr>
                      <w:sz w:val="18"/>
                      <w:szCs w:val="18"/>
                    </w:rPr>
                  </w:rPrChange>
                </w:rPr>
                <w:t>1294</w:t>
              </w:r>
            </w:ins>
          </w:p>
        </w:tc>
        <w:tc>
          <w:tcPr>
            <w:tcW w:w="855" w:type="dxa"/>
            <w:tcPrChange w:id="14662" w:author="Στάθης Καπ" w:date="2023-03-03T06:26:00Z">
              <w:tcPr>
                <w:tcW w:w="855" w:type="dxa"/>
              </w:tcPr>
            </w:tcPrChange>
          </w:tcPr>
          <w:p w14:paraId="173FDE4E" w14:textId="5FEE6FCE" w:rsidR="009B17D5" w:rsidRPr="00AC6F02" w:rsidRDefault="009B17D5" w:rsidP="009B17D5">
            <w:pPr>
              <w:jc w:val="center"/>
              <w:rPr>
                <w:ins w:id="14663" w:author="Στάθης Καπ" w:date="2023-03-03T03:27:00Z"/>
                <w:rFonts w:cstheme="minorHAnsi"/>
                <w:sz w:val="16"/>
                <w:szCs w:val="16"/>
              </w:rPr>
            </w:pPr>
            <w:ins w:id="14664" w:author="Στάθης Καπ" w:date="2023-03-03T03:28:00Z">
              <w:r w:rsidRPr="00AC6F02">
                <w:rPr>
                  <w:sz w:val="16"/>
                  <w:szCs w:val="16"/>
                  <w:rPrChange w:id="14665" w:author="Στάθης Καπ" w:date="2023-03-03T03:28:00Z">
                    <w:rPr>
                      <w:sz w:val="18"/>
                      <w:szCs w:val="18"/>
                    </w:rPr>
                  </w:rPrChange>
                </w:rPr>
                <w:t>1195</w:t>
              </w:r>
            </w:ins>
          </w:p>
        </w:tc>
        <w:tc>
          <w:tcPr>
            <w:tcW w:w="544" w:type="dxa"/>
            <w:vAlign w:val="bottom"/>
            <w:tcPrChange w:id="14666" w:author="Στάθης Καπ" w:date="2023-03-03T06:26:00Z">
              <w:tcPr>
                <w:tcW w:w="544" w:type="dxa"/>
                <w:vAlign w:val="bottom"/>
              </w:tcPr>
            </w:tcPrChange>
          </w:tcPr>
          <w:p w14:paraId="08401E6C" w14:textId="22EDF89B" w:rsidR="009B17D5" w:rsidRPr="00AC6F02" w:rsidRDefault="009B17D5" w:rsidP="009B17D5">
            <w:pPr>
              <w:jc w:val="center"/>
              <w:rPr>
                <w:ins w:id="14667" w:author="Στάθης Καπ" w:date="2023-03-03T03:27:00Z"/>
                <w:rFonts w:cstheme="minorHAnsi"/>
                <w:sz w:val="16"/>
                <w:szCs w:val="16"/>
              </w:rPr>
            </w:pPr>
            <w:ins w:id="14668" w:author="Στάθης Καπ" w:date="2023-03-03T03:28:00Z">
              <w:r w:rsidRPr="00AC6F02">
                <w:rPr>
                  <w:rFonts w:ascii="Calibri" w:hAnsi="Calibri" w:cs="Calibri"/>
                  <w:color w:val="000000"/>
                  <w:sz w:val="16"/>
                  <w:szCs w:val="16"/>
                  <w:rPrChange w:id="14669" w:author="Στάθης Καπ" w:date="2023-03-03T03:28:00Z">
                    <w:rPr>
                      <w:rFonts w:ascii="Calibri" w:hAnsi="Calibri" w:cs="Calibri"/>
                      <w:color w:val="000000"/>
                      <w:sz w:val="18"/>
                      <w:szCs w:val="18"/>
                    </w:rPr>
                  </w:rPrChange>
                </w:rPr>
                <w:t>1178</w:t>
              </w:r>
            </w:ins>
          </w:p>
        </w:tc>
        <w:tc>
          <w:tcPr>
            <w:tcW w:w="621" w:type="dxa"/>
            <w:vAlign w:val="bottom"/>
            <w:tcPrChange w:id="14670" w:author="Στάθης Καπ" w:date="2023-03-03T06:26:00Z">
              <w:tcPr>
                <w:tcW w:w="621" w:type="dxa"/>
                <w:vAlign w:val="bottom"/>
              </w:tcPr>
            </w:tcPrChange>
          </w:tcPr>
          <w:p w14:paraId="1EDBBEAC" w14:textId="768B85AE" w:rsidR="009B17D5" w:rsidRPr="00AC6F02" w:rsidRDefault="009B17D5" w:rsidP="009B17D5">
            <w:pPr>
              <w:jc w:val="center"/>
              <w:rPr>
                <w:ins w:id="14671" w:author="Στάθης Καπ" w:date="2023-03-03T03:27:00Z"/>
                <w:rFonts w:cstheme="minorHAnsi"/>
                <w:sz w:val="16"/>
                <w:szCs w:val="16"/>
              </w:rPr>
            </w:pPr>
            <w:ins w:id="14672" w:author="Στάθης Καπ" w:date="2023-03-03T03:28:00Z">
              <w:r w:rsidRPr="00AC6F02">
                <w:rPr>
                  <w:rFonts w:ascii="Calibri" w:hAnsi="Calibri" w:cs="Calibri"/>
                  <w:color w:val="000000"/>
                  <w:sz w:val="16"/>
                  <w:szCs w:val="16"/>
                  <w:rPrChange w:id="14673" w:author="Στάθης Καπ" w:date="2023-03-03T03:28:00Z">
                    <w:rPr>
                      <w:rFonts w:ascii="Calibri" w:hAnsi="Calibri" w:cs="Calibri"/>
                      <w:color w:val="000000"/>
                      <w:sz w:val="18"/>
                      <w:szCs w:val="18"/>
                    </w:rPr>
                  </w:rPrChange>
                </w:rPr>
                <w:t>2.845</w:t>
              </w:r>
            </w:ins>
          </w:p>
        </w:tc>
        <w:tc>
          <w:tcPr>
            <w:tcW w:w="669" w:type="dxa"/>
            <w:vAlign w:val="center"/>
            <w:tcPrChange w:id="14674" w:author="Στάθης Καπ" w:date="2023-03-03T06:26:00Z">
              <w:tcPr>
                <w:tcW w:w="669" w:type="dxa"/>
                <w:vAlign w:val="center"/>
              </w:tcPr>
            </w:tcPrChange>
          </w:tcPr>
          <w:p w14:paraId="6F2E911E" w14:textId="47EA24A5" w:rsidR="009B17D5" w:rsidRPr="00AC6F02" w:rsidRDefault="009B17D5" w:rsidP="009B17D5">
            <w:pPr>
              <w:jc w:val="center"/>
              <w:rPr>
                <w:ins w:id="14675" w:author="Στάθης Καπ" w:date="2023-03-03T03:27:00Z"/>
                <w:rFonts w:cstheme="minorHAnsi"/>
                <w:sz w:val="16"/>
                <w:szCs w:val="16"/>
              </w:rPr>
            </w:pPr>
            <w:ins w:id="14676" w:author="Στάθης Καπ" w:date="2023-03-03T06:11:00Z">
              <w:r>
                <w:rPr>
                  <w:rFonts w:ascii="Calibri" w:hAnsi="Calibri" w:cstheme="minorHAnsi"/>
                  <w:color w:val="000000"/>
                  <w:sz w:val="16"/>
                  <w:szCs w:val="16"/>
                </w:rPr>
                <w:t>8.96</w:t>
              </w:r>
            </w:ins>
          </w:p>
        </w:tc>
        <w:tc>
          <w:tcPr>
            <w:tcW w:w="543" w:type="dxa"/>
            <w:vAlign w:val="bottom"/>
            <w:tcPrChange w:id="14677" w:author="Στάθης Καπ" w:date="2023-03-03T06:26:00Z">
              <w:tcPr>
                <w:tcW w:w="543" w:type="dxa"/>
                <w:vAlign w:val="bottom"/>
              </w:tcPr>
            </w:tcPrChange>
          </w:tcPr>
          <w:p w14:paraId="6882146C" w14:textId="15B1BEB0" w:rsidR="009B17D5" w:rsidRPr="00AC6F02" w:rsidRDefault="009B17D5" w:rsidP="009B17D5">
            <w:pPr>
              <w:jc w:val="center"/>
              <w:rPr>
                <w:ins w:id="14678" w:author="Στάθης Καπ" w:date="2023-03-03T03:27:00Z"/>
                <w:rFonts w:cstheme="minorHAnsi"/>
                <w:sz w:val="16"/>
                <w:szCs w:val="16"/>
              </w:rPr>
            </w:pPr>
            <w:ins w:id="14679" w:author="Στάθης Καπ" w:date="2023-03-03T03:28:00Z">
              <w:r w:rsidRPr="00AC6F02">
                <w:rPr>
                  <w:rFonts w:ascii="Calibri" w:hAnsi="Calibri" w:cs="Calibri"/>
                  <w:color w:val="000000"/>
                  <w:sz w:val="16"/>
                  <w:szCs w:val="16"/>
                  <w:rPrChange w:id="14680" w:author="Στάθης Καπ" w:date="2023-03-03T03:28:00Z">
                    <w:rPr>
                      <w:rFonts w:ascii="Calibri" w:hAnsi="Calibri" w:cs="Calibri"/>
                      <w:color w:val="000000"/>
                      <w:sz w:val="18"/>
                      <w:szCs w:val="18"/>
                    </w:rPr>
                  </w:rPrChange>
                </w:rPr>
                <w:t>1163</w:t>
              </w:r>
            </w:ins>
          </w:p>
        </w:tc>
        <w:tc>
          <w:tcPr>
            <w:tcW w:w="621" w:type="dxa"/>
            <w:vAlign w:val="bottom"/>
            <w:tcPrChange w:id="14681" w:author="Στάθης Καπ" w:date="2023-03-03T06:26:00Z">
              <w:tcPr>
                <w:tcW w:w="621" w:type="dxa"/>
                <w:vAlign w:val="bottom"/>
              </w:tcPr>
            </w:tcPrChange>
          </w:tcPr>
          <w:p w14:paraId="61565C0F" w14:textId="4A399A91" w:rsidR="009B17D5" w:rsidRPr="00AC6F02" w:rsidRDefault="009B17D5" w:rsidP="009B17D5">
            <w:pPr>
              <w:jc w:val="center"/>
              <w:rPr>
                <w:ins w:id="14682" w:author="Στάθης Καπ" w:date="2023-03-03T03:27:00Z"/>
                <w:rFonts w:cstheme="minorHAnsi"/>
                <w:sz w:val="16"/>
                <w:szCs w:val="16"/>
              </w:rPr>
            </w:pPr>
            <w:ins w:id="14683" w:author="Στάθης Καπ" w:date="2023-03-03T03:28:00Z">
              <w:r w:rsidRPr="00AC6F02">
                <w:rPr>
                  <w:rFonts w:ascii="Calibri" w:hAnsi="Calibri" w:cs="Calibri"/>
                  <w:color w:val="000000"/>
                  <w:sz w:val="16"/>
                  <w:szCs w:val="16"/>
                  <w:rPrChange w:id="14684" w:author="Στάθης Καπ" w:date="2023-03-03T03:28:00Z">
                    <w:rPr>
                      <w:rFonts w:ascii="Calibri" w:hAnsi="Calibri" w:cs="Calibri"/>
                      <w:color w:val="000000"/>
                      <w:sz w:val="18"/>
                      <w:szCs w:val="18"/>
                    </w:rPr>
                  </w:rPrChange>
                </w:rPr>
                <w:t>2.289</w:t>
              </w:r>
            </w:ins>
          </w:p>
        </w:tc>
        <w:tc>
          <w:tcPr>
            <w:tcW w:w="669" w:type="dxa"/>
            <w:vAlign w:val="center"/>
            <w:tcPrChange w:id="14685" w:author="Στάθης Καπ" w:date="2023-03-03T06:26:00Z">
              <w:tcPr>
                <w:tcW w:w="669" w:type="dxa"/>
                <w:vAlign w:val="center"/>
              </w:tcPr>
            </w:tcPrChange>
          </w:tcPr>
          <w:p w14:paraId="491689B5" w14:textId="538A92D1" w:rsidR="009B17D5" w:rsidRPr="00AC6F02" w:rsidRDefault="009B17D5" w:rsidP="009B17D5">
            <w:pPr>
              <w:jc w:val="center"/>
              <w:rPr>
                <w:ins w:id="14686" w:author="Στάθης Καπ" w:date="2023-03-03T03:27:00Z"/>
                <w:rFonts w:cstheme="minorHAnsi"/>
                <w:sz w:val="16"/>
                <w:szCs w:val="16"/>
              </w:rPr>
            </w:pPr>
            <w:ins w:id="14687" w:author="Στάθης Καπ" w:date="2023-03-03T06:11:00Z">
              <w:r>
                <w:rPr>
                  <w:rFonts w:ascii="Calibri" w:hAnsi="Calibri" w:cstheme="minorHAnsi"/>
                  <w:color w:val="000000"/>
                  <w:sz w:val="16"/>
                  <w:szCs w:val="16"/>
                </w:rPr>
                <w:t>1.27</w:t>
              </w:r>
            </w:ins>
          </w:p>
        </w:tc>
        <w:tc>
          <w:tcPr>
            <w:tcW w:w="508" w:type="dxa"/>
            <w:vAlign w:val="bottom"/>
            <w:tcPrChange w:id="14688" w:author="Στάθης Καπ" w:date="2023-03-03T06:26:00Z">
              <w:tcPr>
                <w:tcW w:w="508" w:type="dxa"/>
                <w:vAlign w:val="bottom"/>
              </w:tcPr>
            </w:tcPrChange>
          </w:tcPr>
          <w:p w14:paraId="00ADD1EE" w14:textId="4BB6F195" w:rsidR="009B17D5" w:rsidRPr="00AC6F02" w:rsidRDefault="009B17D5" w:rsidP="009B17D5">
            <w:pPr>
              <w:jc w:val="center"/>
              <w:rPr>
                <w:ins w:id="14689" w:author="Στάθης Καπ" w:date="2023-03-03T03:27:00Z"/>
                <w:rFonts w:cstheme="minorHAnsi"/>
                <w:sz w:val="16"/>
                <w:szCs w:val="16"/>
              </w:rPr>
            </w:pPr>
            <w:ins w:id="14690" w:author="Στάθης Καπ" w:date="2023-03-03T03:28:00Z">
              <w:r w:rsidRPr="00AC6F02">
                <w:rPr>
                  <w:rFonts w:ascii="Calibri" w:hAnsi="Calibri" w:cs="Calibri"/>
                  <w:color w:val="000000"/>
                  <w:sz w:val="16"/>
                  <w:szCs w:val="16"/>
                  <w:rPrChange w:id="14691" w:author="Στάθης Καπ" w:date="2023-03-03T03:28:00Z">
                    <w:rPr>
                      <w:rFonts w:ascii="Calibri" w:hAnsi="Calibri" w:cs="Calibri"/>
                      <w:color w:val="000000"/>
                      <w:sz w:val="18"/>
                      <w:szCs w:val="18"/>
                    </w:rPr>
                  </w:rPrChange>
                </w:rPr>
                <w:t>1128</w:t>
              </w:r>
            </w:ins>
          </w:p>
        </w:tc>
        <w:tc>
          <w:tcPr>
            <w:tcW w:w="541" w:type="dxa"/>
            <w:vAlign w:val="bottom"/>
            <w:tcPrChange w:id="14692" w:author="Στάθης Καπ" w:date="2023-03-03T06:26:00Z">
              <w:tcPr>
                <w:tcW w:w="541" w:type="dxa"/>
                <w:vAlign w:val="bottom"/>
              </w:tcPr>
            </w:tcPrChange>
          </w:tcPr>
          <w:p w14:paraId="275B3D87" w14:textId="02B5DC92" w:rsidR="009B17D5" w:rsidRPr="00AC6F02" w:rsidRDefault="009B17D5" w:rsidP="009B17D5">
            <w:pPr>
              <w:jc w:val="center"/>
              <w:rPr>
                <w:ins w:id="14693" w:author="Στάθης Καπ" w:date="2023-03-03T03:27:00Z"/>
                <w:rFonts w:cstheme="minorHAnsi"/>
                <w:sz w:val="16"/>
                <w:szCs w:val="16"/>
              </w:rPr>
            </w:pPr>
            <w:ins w:id="14694" w:author="Στάθης Καπ" w:date="2023-03-03T03:28:00Z">
              <w:r w:rsidRPr="00AC6F02">
                <w:rPr>
                  <w:rFonts w:ascii="Calibri" w:hAnsi="Calibri" w:cs="Calibri"/>
                  <w:color w:val="000000"/>
                  <w:sz w:val="16"/>
                  <w:szCs w:val="16"/>
                  <w:rPrChange w:id="14695" w:author="Στάθης Καπ" w:date="2023-03-03T03:28:00Z">
                    <w:rPr>
                      <w:rFonts w:ascii="Calibri" w:hAnsi="Calibri" w:cs="Calibri"/>
                      <w:color w:val="000000"/>
                      <w:sz w:val="18"/>
                      <w:szCs w:val="18"/>
                    </w:rPr>
                  </w:rPrChange>
                </w:rPr>
                <w:t>0.79</w:t>
              </w:r>
            </w:ins>
          </w:p>
        </w:tc>
        <w:tc>
          <w:tcPr>
            <w:tcW w:w="589" w:type="dxa"/>
            <w:vAlign w:val="center"/>
            <w:tcPrChange w:id="14696" w:author="Στάθης Καπ" w:date="2023-03-03T06:26:00Z">
              <w:tcPr>
                <w:tcW w:w="589" w:type="dxa"/>
                <w:vAlign w:val="center"/>
              </w:tcPr>
            </w:tcPrChange>
          </w:tcPr>
          <w:p w14:paraId="72542202" w14:textId="68C67D1A" w:rsidR="009B17D5" w:rsidRPr="00AC6F02" w:rsidRDefault="009B17D5" w:rsidP="009B17D5">
            <w:pPr>
              <w:jc w:val="center"/>
              <w:rPr>
                <w:ins w:id="14697" w:author="Στάθης Καπ" w:date="2023-03-03T03:27:00Z"/>
                <w:rFonts w:cstheme="minorHAnsi"/>
                <w:sz w:val="16"/>
                <w:szCs w:val="16"/>
              </w:rPr>
            </w:pPr>
            <w:ins w:id="14698" w:author="Στάθης Καπ" w:date="2023-03-03T06:11:00Z">
              <w:r>
                <w:rPr>
                  <w:rFonts w:ascii="Calibri" w:hAnsi="Calibri" w:cstheme="minorHAnsi"/>
                  <w:color w:val="000000"/>
                  <w:sz w:val="16"/>
                  <w:szCs w:val="16"/>
                </w:rPr>
                <w:t>4.24</w:t>
              </w:r>
            </w:ins>
          </w:p>
        </w:tc>
        <w:tc>
          <w:tcPr>
            <w:tcW w:w="463" w:type="dxa"/>
            <w:vAlign w:val="bottom"/>
            <w:tcPrChange w:id="14699" w:author="Στάθης Καπ" w:date="2023-03-03T06:26:00Z">
              <w:tcPr>
                <w:tcW w:w="463" w:type="dxa"/>
                <w:vAlign w:val="bottom"/>
              </w:tcPr>
            </w:tcPrChange>
          </w:tcPr>
          <w:p w14:paraId="20A99463" w14:textId="1F264D6B" w:rsidR="009B17D5" w:rsidRPr="00AC6F02" w:rsidRDefault="009B17D5" w:rsidP="009B17D5">
            <w:pPr>
              <w:jc w:val="center"/>
              <w:rPr>
                <w:ins w:id="14700" w:author="Στάθης Καπ" w:date="2023-03-03T03:27:00Z"/>
                <w:rFonts w:cstheme="minorHAnsi"/>
                <w:sz w:val="16"/>
                <w:szCs w:val="16"/>
              </w:rPr>
            </w:pPr>
            <w:ins w:id="14701" w:author="Στάθης Καπ" w:date="2023-03-03T03:28:00Z">
              <w:r w:rsidRPr="00AC6F02">
                <w:rPr>
                  <w:rFonts w:ascii="Calibri" w:hAnsi="Calibri" w:cs="Calibri"/>
                  <w:color w:val="000000"/>
                  <w:sz w:val="16"/>
                  <w:szCs w:val="16"/>
                  <w:rPrChange w:id="14702" w:author="Στάθης Καπ" w:date="2023-03-03T03:28:00Z">
                    <w:rPr>
                      <w:rFonts w:ascii="Calibri" w:hAnsi="Calibri" w:cs="Calibri"/>
                      <w:color w:val="000000"/>
                      <w:sz w:val="18"/>
                      <w:szCs w:val="18"/>
                    </w:rPr>
                  </w:rPrChange>
                </w:rPr>
                <w:t>1148</w:t>
              </w:r>
            </w:ins>
          </w:p>
        </w:tc>
        <w:tc>
          <w:tcPr>
            <w:tcW w:w="541" w:type="dxa"/>
            <w:vAlign w:val="bottom"/>
            <w:tcPrChange w:id="14703" w:author="Στάθης Καπ" w:date="2023-03-03T06:26:00Z">
              <w:tcPr>
                <w:tcW w:w="541" w:type="dxa"/>
                <w:vAlign w:val="bottom"/>
              </w:tcPr>
            </w:tcPrChange>
          </w:tcPr>
          <w:p w14:paraId="24AE5A2E" w14:textId="67806773" w:rsidR="009B17D5" w:rsidRPr="00AC6F02" w:rsidRDefault="009B17D5" w:rsidP="009B17D5">
            <w:pPr>
              <w:jc w:val="center"/>
              <w:rPr>
                <w:ins w:id="14704" w:author="Στάθης Καπ" w:date="2023-03-03T03:27:00Z"/>
                <w:rFonts w:cstheme="minorHAnsi"/>
                <w:sz w:val="16"/>
                <w:szCs w:val="16"/>
              </w:rPr>
            </w:pPr>
            <w:ins w:id="14705" w:author="Στάθης Καπ" w:date="2023-03-03T03:28:00Z">
              <w:r w:rsidRPr="00AC6F02">
                <w:rPr>
                  <w:rFonts w:ascii="Calibri" w:hAnsi="Calibri" w:cs="Calibri"/>
                  <w:color w:val="000000"/>
                  <w:sz w:val="16"/>
                  <w:szCs w:val="16"/>
                  <w:rPrChange w:id="14706" w:author="Στάθης Καπ" w:date="2023-03-03T03:28:00Z">
                    <w:rPr>
                      <w:rFonts w:ascii="Calibri" w:hAnsi="Calibri" w:cs="Calibri"/>
                      <w:color w:val="000000"/>
                      <w:sz w:val="18"/>
                      <w:szCs w:val="18"/>
                    </w:rPr>
                  </w:rPrChange>
                </w:rPr>
                <w:t>0.986</w:t>
              </w:r>
            </w:ins>
          </w:p>
        </w:tc>
        <w:tc>
          <w:tcPr>
            <w:tcW w:w="589" w:type="dxa"/>
            <w:vAlign w:val="center"/>
            <w:tcPrChange w:id="14707" w:author="Στάθης Καπ" w:date="2023-03-03T06:26:00Z">
              <w:tcPr>
                <w:tcW w:w="589" w:type="dxa"/>
                <w:vAlign w:val="center"/>
              </w:tcPr>
            </w:tcPrChange>
          </w:tcPr>
          <w:p w14:paraId="4FC663BD" w14:textId="300EDA4D" w:rsidR="009B17D5" w:rsidRPr="00AC6F02" w:rsidRDefault="009B17D5" w:rsidP="009B17D5">
            <w:pPr>
              <w:jc w:val="center"/>
              <w:rPr>
                <w:ins w:id="14708" w:author="Στάθης Καπ" w:date="2023-03-03T03:27:00Z"/>
                <w:rFonts w:cstheme="minorHAnsi"/>
                <w:sz w:val="16"/>
                <w:szCs w:val="16"/>
              </w:rPr>
            </w:pPr>
            <w:ins w:id="14709" w:author="Στάθης Καπ" w:date="2023-03-03T06:12:00Z">
              <w:r>
                <w:rPr>
                  <w:rFonts w:ascii="Calibri" w:hAnsi="Calibri" w:cstheme="minorHAnsi"/>
                  <w:color w:val="000000"/>
                  <w:sz w:val="16"/>
                  <w:szCs w:val="16"/>
                </w:rPr>
                <w:t>2.55</w:t>
              </w:r>
            </w:ins>
          </w:p>
        </w:tc>
      </w:tr>
      <w:tr w:rsidR="009B17D5" w14:paraId="3D81B44B" w14:textId="77777777" w:rsidTr="00F03C40">
        <w:trPr>
          <w:ins w:id="14710" w:author="Στάθης Καπ" w:date="2023-03-03T03:27:00Z"/>
        </w:trPr>
        <w:tc>
          <w:tcPr>
            <w:tcW w:w="515" w:type="dxa"/>
            <w:tcBorders>
              <w:top w:val="nil"/>
              <w:bottom w:val="nil"/>
              <w:right w:val="single" w:sz="4" w:space="0" w:color="auto"/>
            </w:tcBorders>
            <w:shd w:val="clear" w:color="auto" w:fill="E7E6E6" w:themeFill="background2"/>
            <w:vAlign w:val="center"/>
            <w:tcPrChange w:id="14711" w:author="Στάθης Καπ" w:date="2023-03-03T06:26:00Z">
              <w:tcPr>
                <w:tcW w:w="515" w:type="dxa"/>
                <w:vAlign w:val="center"/>
              </w:tcPr>
            </w:tcPrChange>
          </w:tcPr>
          <w:p w14:paraId="0AE54948" w14:textId="591110C5" w:rsidR="009B17D5" w:rsidRPr="00AC6F02" w:rsidRDefault="009B17D5" w:rsidP="009B17D5">
            <w:pPr>
              <w:jc w:val="center"/>
              <w:rPr>
                <w:ins w:id="14712" w:author="Στάθης Καπ" w:date="2023-03-03T03:27:00Z"/>
                <w:sz w:val="16"/>
                <w:szCs w:val="16"/>
              </w:rPr>
            </w:pPr>
            <w:ins w:id="14713" w:author="Στάθης Καπ" w:date="2023-03-03T03:28:00Z">
              <w:r w:rsidRPr="00AC6F02">
                <w:rPr>
                  <w:sz w:val="16"/>
                  <w:szCs w:val="16"/>
                  <w:rPrChange w:id="14714" w:author="Στάθης Καπ" w:date="2023-03-03T03:28:00Z">
                    <w:rPr>
                      <w:sz w:val="18"/>
                      <w:szCs w:val="18"/>
                    </w:rPr>
                  </w:rPrChange>
                </w:rPr>
                <w:t>pr05</w:t>
              </w:r>
            </w:ins>
          </w:p>
        </w:tc>
        <w:tc>
          <w:tcPr>
            <w:tcW w:w="560" w:type="dxa"/>
            <w:tcBorders>
              <w:left w:val="single" w:sz="4" w:space="0" w:color="auto"/>
            </w:tcBorders>
            <w:tcPrChange w:id="14715" w:author="Στάθης Καπ" w:date="2023-03-03T06:26:00Z">
              <w:tcPr>
                <w:tcW w:w="560" w:type="dxa"/>
              </w:tcPr>
            </w:tcPrChange>
          </w:tcPr>
          <w:p w14:paraId="193903AF" w14:textId="3DDE5747" w:rsidR="009B17D5" w:rsidRPr="00AC6F02" w:rsidRDefault="009B17D5" w:rsidP="009B17D5">
            <w:pPr>
              <w:jc w:val="center"/>
              <w:rPr>
                <w:ins w:id="14716" w:author="Στάθης Καπ" w:date="2023-03-03T03:27:00Z"/>
                <w:rFonts w:cstheme="minorHAnsi"/>
                <w:sz w:val="16"/>
                <w:szCs w:val="16"/>
              </w:rPr>
            </w:pPr>
            <w:ins w:id="14717" w:author="Στάθης Καπ" w:date="2023-03-03T03:28:00Z">
              <w:r w:rsidRPr="00AC6F02">
                <w:rPr>
                  <w:sz w:val="16"/>
                  <w:szCs w:val="16"/>
                  <w:rPrChange w:id="14718" w:author="Στάθης Καπ" w:date="2023-03-03T03:28:00Z">
                    <w:rPr>
                      <w:sz w:val="18"/>
                      <w:szCs w:val="18"/>
                    </w:rPr>
                  </w:rPrChange>
                </w:rPr>
                <w:t>1482</w:t>
              </w:r>
            </w:ins>
          </w:p>
        </w:tc>
        <w:tc>
          <w:tcPr>
            <w:tcW w:w="855" w:type="dxa"/>
            <w:tcPrChange w:id="14719" w:author="Στάθης Καπ" w:date="2023-03-03T06:26:00Z">
              <w:tcPr>
                <w:tcW w:w="855" w:type="dxa"/>
              </w:tcPr>
            </w:tcPrChange>
          </w:tcPr>
          <w:p w14:paraId="3B4F10B7" w14:textId="10BB5F87" w:rsidR="009B17D5" w:rsidRPr="00AC6F02" w:rsidRDefault="009B17D5" w:rsidP="009B17D5">
            <w:pPr>
              <w:jc w:val="center"/>
              <w:rPr>
                <w:ins w:id="14720" w:author="Στάθης Καπ" w:date="2023-03-03T03:27:00Z"/>
                <w:rFonts w:cstheme="minorHAnsi"/>
                <w:sz w:val="16"/>
                <w:szCs w:val="16"/>
              </w:rPr>
            </w:pPr>
            <w:ins w:id="14721" w:author="Στάθης Καπ" w:date="2023-03-03T03:28:00Z">
              <w:r w:rsidRPr="00AC6F02">
                <w:rPr>
                  <w:sz w:val="16"/>
                  <w:szCs w:val="16"/>
                  <w:rPrChange w:id="14722" w:author="Στάθης Καπ" w:date="2023-03-03T03:28:00Z">
                    <w:rPr>
                      <w:sz w:val="18"/>
                      <w:szCs w:val="18"/>
                    </w:rPr>
                  </w:rPrChange>
                </w:rPr>
                <w:t>1356</w:t>
              </w:r>
            </w:ins>
          </w:p>
        </w:tc>
        <w:tc>
          <w:tcPr>
            <w:tcW w:w="544" w:type="dxa"/>
            <w:vAlign w:val="bottom"/>
            <w:tcPrChange w:id="14723" w:author="Στάθης Καπ" w:date="2023-03-03T06:26:00Z">
              <w:tcPr>
                <w:tcW w:w="544" w:type="dxa"/>
                <w:vAlign w:val="bottom"/>
              </w:tcPr>
            </w:tcPrChange>
          </w:tcPr>
          <w:p w14:paraId="63410289" w14:textId="3540EF3F" w:rsidR="009B17D5" w:rsidRPr="00AC6F02" w:rsidRDefault="009B17D5" w:rsidP="009B17D5">
            <w:pPr>
              <w:jc w:val="center"/>
              <w:rPr>
                <w:ins w:id="14724" w:author="Στάθης Καπ" w:date="2023-03-03T03:27:00Z"/>
                <w:rFonts w:cstheme="minorHAnsi"/>
                <w:sz w:val="16"/>
                <w:szCs w:val="16"/>
              </w:rPr>
            </w:pPr>
            <w:ins w:id="14725" w:author="Στάθης Καπ" w:date="2023-03-03T03:28:00Z">
              <w:r w:rsidRPr="00AC6F02">
                <w:rPr>
                  <w:rFonts w:ascii="Calibri" w:hAnsi="Calibri" w:cs="Calibri"/>
                  <w:color w:val="000000"/>
                  <w:sz w:val="16"/>
                  <w:szCs w:val="16"/>
                  <w:rPrChange w:id="14726" w:author="Στάθης Καπ" w:date="2023-03-03T03:28:00Z">
                    <w:rPr>
                      <w:rFonts w:ascii="Calibri" w:hAnsi="Calibri" w:cs="Calibri"/>
                      <w:color w:val="000000"/>
                      <w:sz w:val="18"/>
                      <w:szCs w:val="18"/>
                    </w:rPr>
                  </w:rPrChange>
                </w:rPr>
                <w:t>1314</w:t>
              </w:r>
            </w:ins>
          </w:p>
        </w:tc>
        <w:tc>
          <w:tcPr>
            <w:tcW w:w="621" w:type="dxa"/>
            <w:vAlign w:val="bottom"/>
            <w:tcPrChange w:id="14727" w:author="Στάθης Καπ" w:date="2023-03-03T06:26:00Z">
              <w:tcPr>
                <w:tcW w:w="621" w:type="dxa"/>
                <w:vAlign w:val="bottom"/>
              </w:tcPr>
            </w:tcPrChange>
          </w:tcPr>
          <w:p w14:paraId="500B3B9A" w14:textId="4E8A69D5" w:rsidR="009B17D5" w:rsidRPr="00AC6F02" w:rsidRDefault="009B17D5" w:rsidP="009B17D5">
            <w:pPr>
              <w:jc w:val="center"/>
              <w:rPr>
                <w:ins w:id="14728" w:author="Στάθης Καπ" w:date="2023-03-03T03:27:00Z"/>
                <w:rFonts w:cstheme="minorHAnsi"/>
                <w:sz w:val="16"/>
                <w:szCs w:val="16"/>
              </w:rPr>
            </w:pPr>
            <w:ins w:id="14729" w:author="Στάθης Καπ" w:date="2023-03-03T03:28:00Z">
              <w:r w:rsidRPr="00AC6F02">
                <w:rPr>
                  <w:rFonts w:ascii="Calibri" w:hAnsi="Calibri" w:cs="Calibri"/>
                  <w:color w:val="000000"/>
                  <w:sz w:val="16"/>
                  <w:szCs w:val="16"/>
                  <w:rPrChange w:id="14730" w:author="Στάθης Καπ" w:date="2023-03-03T03:28:00Z">
                    <w:rPr>
                      <w:rFonts w:ascii="Calibri" w:hAnsi="Calibri" w:cs="Calibri"/>
                      <w:color w:val="000000"/>
                      <w:sz w:val="18"/>
                      <w:szCs w:val="18"/>
                    </w:rPr>
                  </w:rPrChange>
                </w:rPr>
                <w:t>2.917</w:t>
              </w:r>
            </w:ins>
          </w:p>
        </w:tc>
        <w:tc>
          <w:tcPr>
            <w:tcW w:w="669" w:type="dxa"/>
            <w:vAlign w:val="center"/>
            <w:tcPrChange w:id="14731" w:author="Στάθης Καπ" w:date="2023-03-03T06:26:00Z">
              <w:tcPr>
                <w:tcW w:w="669" w:type="dxa"/>
                <w:vAlign w:val="center"/>
              </w:tcPr>
            </w:tcPrChange>
          </w:tcPr>
          <w:p w14:paraId="59FA6A1F" w14:textId="7C8CA29C" w:rsidR="009B17D5" w:rsidRPr="00AC6F02" w:rsidRDefault="009B17D5" w:rsidP="009B17D5">
            <w:pPr>
              <w:jc w:val="center"/>
              <w:rPr>
                <w:ins w:id="14732" w:author="Στάθης Καπ" w:date="2023-03-03T03:27:00Z"/>
                <w:rFonts w:cstheme="minorHAnsi"/>
                <w:sz w:val="16"/>
                <w:szCs w:val="16"/>
              </w:rPr>
            </w:pPr>
            <w:ins w:id="14733" w:author="Στάθης Καπ" w:date="2023-03-03T06:11:00Z">
              <w:r>
                <w:rPr>
                  <w:rFonts w:ascii="Calibri" w:hAnsi="Calibri" w:cstheme="minorHAnsi"/>
                  <w:color w:val="000000"/>
                  <w:sz w:val="16"/>
                  <w:szCs w:val="16"/>
                </w:rPr>
                <w:t>11.34</w:t>
              </w:r>
            </w:ins>
          </w:p>
        </w:tc>
        <w:tc>
          <w:tcPr>
            <w:tcW w:w="543" w:type="dxa"/>
            <w:vAlign w:val="bottom"/>
            <w:tcPrChange w:id="14734" w:author="Στάθης Καπ" w:date="2023-03-03T06:26:00Z">
              <w:tcPr>
                <w:tcW w:w="543" w:type="dxa"/>
                <w:vAlign w:val="bottom"/>
              </w:tcPr>
            </w:tcPrChange>
          </w:tcPr>
          <w:p w14:paraId="76C605AB" w14:textId="53C4D59D" w:rsidR="009B17D5" w:rsidRPr="00AC6F02" w:rsidRDefault="009B17D5" w:rsidP="009B17D5">
            <w:pPr>
              <w:jc w:val="center"/>
              <w:rPr>
                <w:ins w:id="14735" w:author="Στάθης Καπ" w:date="2023-03-03T03:27:00Z"/>
                <w:rFonts w:cstheme="minorHAnsi"/>
                <w:sz w:val="16"/>
                <w:szCs w:val="16"/>
              </w:rPr>
            </w:pPr>
            <w:ins w:id="14736" w:author="Στάθης Καπ" w:date="2023-03-03T03:28:00Z">
              <w:r w:rsidRPr="00AC6F02">
                <w:rPr>
                  <w:rFonts w:ascii="Calibri" w:hAnsi="Calibri" w:cs="Calibri"/>
                  <w:color w:val="000000"/>
                  <w:sz w:val="16"/>
                  <w:szCs w:val="16"/>
                  <w:rPrChange w:id="14737" w:author="Στάθης Καπ" w:date="2023-03-03T03:28:00Z">
                    <w:rPr>
                      <w:rFonts w:ascii="Calibri" w:hAnsi="Calibri" w:cs="Calibri"/>
                      <w:color w:val="000000"/>
                      <w:sz w:val="18"/>
                      <w:szCs w:val="18"/>
                    </w:rPr>
                  </w:rPrChange>
                </w:rPr>
                <w:t>1295</w:t>
              </w:r>
            </w:ins>
          </w:p>
        </w:tc>
        <w:tc>
          <w:tcPr>
            <w:tcW w:w="621" w:type="dxa"/>
            <w:vAlign w:val="bottom"/>
            <w:tcPrChange w:id="14738" w:author="Στάθης Καπ" w:date="2023-03-03T06:26:00Z">
              <w:tcPr>
                <w:tcW w:w="621" w:type="dxa"/>
                <w:vAlign w:val="bottom"/>
              </w:tcPr>
            </w:tcPrChange>
          </w:tcPr>
          <w:p w14:paraId="25D46C3B" w14:textId="61D2E4A1" w:rsidR="009B17D5" w:rsidRPr="00AC6F02" w:rsidRDefault="009B17D5" w:rsidP="009B17D5">
            <w:pPr>
              <w:jc w:val="center"/>
              <w:rPr>
                <w:ins w:id="14739" w:author="Στάθης Καπ" w:date="2023-03-03T03:27:00Z"/>
                <w:rFonts w:cstheme="minorHAnsi"/>
                <w:sz w:val="16"/>
                <w:szCs w:val="16"/>
              </w:rPr>
            </w:pPr>
            <w:ins w:id="14740" w:author="Στάθης Καπ" w:date="2023-03-03T03:28:00Z">
              <w:r w:rsidRPr="00AC6F02">
                <w:rPr>
                  <w:rFonts w:ascii="Calibri" w:hAnsi="Calibri" w:cs="Calibri"/>
                  <w:color w:val="000000"/>
                  <w:sz w:val="16"/>
                  <w:szCs w:val="16"/>
                  <w:rPrChange w:id="14741" w:author="Στάθης Καπ" w:date="2023-03-03T03:28:00Z">
                    <w:rPr>
                      <w:rFonts w:ascii="Calibri" w:hAnsi="Calibri" w:cs="Calibri"/>
                      <w:color w:val="000000"/>
                      <w:sz w:val="18"/>
                      <w:szCs w:val="18"/>
                    </w:rPr>
                  </w:rPrChange>
                </w:rPr>
                <w:t>1.39</w:t>
              </w:r>
            </w:ins>
          </w:p>
        </w:tc>
        <w:tc>
          <w:tcPr>
            <w:tcW w:w="669" w:type="dxa"/>
            <w:vAlign w:val="center"/>
            <w:tcPrChange w:id="14742" w:author="Στάθης Καπ" w:date="2023-03-03T06:26:00Z">
              <w:tcPr>
                <w:tcW w:w="669" w:type="dxa"/>
                <w:vAlign w:val="center"/>
              </w:tcPr>
            </w:tcPrChange>
          </w:tcPr>
          <w:p w14:paraId="6148D7B1" w14:textId="062F31A6" w:rsidR="009B17D5" w:rsidRPr="00AC6F02" w:rsidRDefault="009B17D5" w:rsidP="009B17D5">
            <w:pPr>
              <w:jc w:val="center"/>
              <w:rPr>
                <w:ins w:id="14743" w:author="Στάθης Καπ" w:date="2023-03-03T03:27:00Z"/>
                <w:rFonts w:cstheme="minorHAnsi"/>
                <w:sz w:val="16"/>
                <w:szCs w:val="16"/>
              </w:rPr>
            </w:pPr>
            <w:ins w:id="14744" w:author="Στάθης Καπ" w:date="2023-03-03T06:11:00Z">
              <w:r>
                <w:rPr>
                  <w:rFonts w:ascii="Calibri" w:hAnsi="Calibri" w:cstheme="minorHAnsi"/>
                  <w:color w:val="000000"/>
                  <w:sz w:val="16"/>
                  <w:szCs w:val="16"/>
                </w:rPr>
                <w:t>1.45</w:t>
              </w:r>
            </w:ins>
          </w:p>
        </w:tc>
        <w:tc>
          <w:tcPr>
            <w:tcW w:w="508" w:type="dxa"/>
            <w:vAlign w:val="bottom"/>
            <w:tcPrChange w:id="14745" w:author="Στάθης Καπ" w:date="2023-03-03T06:26:00Z">
              <w:tcPr>
                <w:tcW w:w="508" w:type="dxa"/>
                <w:vAlign w:val="bottom"/>
              </w:tcPr>
            </w:tcPrChange>
          </w:tcPr>
          <w:p w14:paraId="42878D59" w14:textId="12C96FF7" w:rsidR="009B17D5" w:rsidRPr="00AC6F02" w:rsidRDefault="009B17D5" w:rsidP="009B17D5">
            <w:pPr>
              <w:jc w:val="center"/>
              <w:rPr>
                <w:ins w:id="14746" w:author="Στάθης Καπ" w:date="2023-03-03T03:27:00Z"/>
                <w:rFonts w:cstheme="minorHAnsi"/>
                <w:sz w:val="16"/>
                <w:szCs w:val="16"/>
              </w:rPr>
            </w:pPr>
            <w:ins w:id="14747" w:author="Στάθης Καπ" w:date="2023-03-03T03:28:00Z">
              <w:r w:rsidRPr="00AC6F02">
                <w:rPr>
                  <w:rFonts w:ascii="Calibri" w:hAnsi="Calibri" w:cs="Calibri"/>
                  <w:color w:val="000000"/>
                  <w:sz w:val="16"/>
                  <w:szCs w:val="16"/>
                  <w:rPrChange w:id="14748" w:author="Στάθης Καπ" w:date="2023-03-03T03:28:00Z">
                    <w:rPr>
                      <w:rFonts w:ascii="Calibri" w:hAnsi="Calibri" w:cs="Calibri"/>
                      <w:color w:val="000000"/>
                      <w:sz w:val="18"/>
                      <w:szCs w:val="18"/>
                    </w:rPr>
                  </w:rPrChange>
                </w:rPr>
                <w:t>1284</w:t>
              </w:r>
            </w:ins>
          </w:p>
        </w:tc>
        <w:tc>
          <w:tcPr>
            <w:tcW w:w="541" w:type="dxa"/>
            <w:vAlign w:val="bottom"/>
            <w:tcPrChange w:id="14749" w:author="Στάθης Καπ" w:date="2023-03-03T06:26:00Z">
              <w:tcPr>
                <w:tcW w:w="541" w:type="dxa"/>
                <w:vAlign w:val="bottom"/>
              </w:tcPr>
            </w:tcPrChange>
          </w:tcPr>
          <w:p w14:paraId="65466652" w14:textId="2666598C" w:rsidR="009B17D5" w:rsidRPr="00AC6F02" w:rsidRDefault="009B17D5" w:rsidP="009B17D5">
            <w:pPr>
              <w:jc w:val="center"/>
              <w:rPr>
                <w:ins w:id="14750" w:author="Στάθης Καπ" w:date="2023-03-03T03:27:00Z"/>
                <w:rFonts w:cstheme="minorHAnsi"/>
                <w:sz w:val="16"/>
                <w:szCs w:val="16"/>
              </w:rPr>
            </w:pPr>
            <w:ins w:id="14751" w:author="Στάθης Καπ" w:date="2023-03-03T03:28:00Z">
              <w:r w:rsidRPr="00AC6F02">
                <w:rPr>
                  <w:rFonts w:ascii="Calibri" w:hAnsi="Calibri" w:cs="Calibri"/>
                  <w:color w:val="000000"/>
                  <w:sz w:val="16"/>
                  <w:szCs w:val="16"/>
                  <w:rPrChange w:id="14752" w:author="Στάθης Καπ" w:date="2023-03-03T03:28:00Z">
                    <w:rPr>
                      <w:rFonts w:ascii="Calibri" w:hAnsi="Calibri" w:cs="Calibri"/>
                      <w:color w:val="000000"/>
                      <w:sz w:val="18"/>
                      <w:szCs w:val="18"/>
                    </w:rPr>
                  </w:rPrChange>
                </w:rPr>
                <w:t>1.996</w:t>
              </w:r>
            </w:ins>
          </w:p>
        </w:tc>
        <w:tc>
          <w:tcPr>
            <w:tcW w:w="589" w:type="dxa"/>
            <w:vAlign w:val="center"/>
            <w:tcPrChange w:id="14753" w:author="Στάθης Καπ" w:date="2023-03-03T06:26:00Z">
              <w:tcPr>
                <w:tcW w:w="589" w:type="dxa"/>
                <w:vAlign w:val="center"/>
              </w:tcPr>
            </w:tcPrChange>
          </w:tcPr>
          <w:p w14:paraId="58D05392" w14:textId="21BA4B5A" w:rsidR="009B17D5" w:rsidRPr="00AC6F02" w:rsidRDefault="009B17D5" w:rsidP="009B17D5">
            <w:pPr>
              <w:jc w:val="center"/>
              <w:rPr>
                <w:ins w:id="14754" w:author="Στάθης Καπ" w:date="2023-03-03T03:27:00Z"/>
                <w:rFonts w:cstheme="minorHAnsi"/>
                <w:sz w:val="16"/>
                <w:szCs w:val="16"/>
              </w:rPr>
            </w:pPr>
            <w:ins w:id="14755" w:author="Στάθης Καπ" w:date="2023-03-03T06:11:00Z">
              <w:r>
                <w:rPr>
                  <w:rFonts w:ascii="Calibri" w:hAnsi="Calibri" w:cstheme="minorHAnsi"/>
                  <w:color w:val="000000"/>
                  <w:sz w:val="16"/>
                  <w:szCs w:val="16"/>
                </w:rPr>
                <w:t>2.28</w:t>
              </w:r>
            </w:ins>
          </w:p>
        </w:tc>
        <w:tc>
          <w:tcPr>
            <w:tcW w:w="463" w:type="dxa"/>
            <w:vAlign w:val="bottom"/>
            <w:tcPrChange w:id="14756" w:author="Στάθης Καπ" w:date="2023-03-03T06:26:00Z">
              <w:tcPr>
                <w:tcW w:w="463" w:type="dxa"/>
                <w:vAlign w:val="bottom"/>
              </w:tcPr>
            </w:tcPrChange>
          </w:tcPr>
          <w:p w14:paraId="4B22E493" w14:textId="164E687B" w:rsidR="009B17D5" w:rsidRPr="00AC6F02" w:rsidRDefault="009B17D5" w:rsidP="009B17D5">
            <w:pPr>
              <w:jc w:val="center"/>
              <w:rPr>
                <w:ins w:id="14757" w:author="Στάθης Καπ" w:date="2023-03-03T03:27:00Z"/>
                <w:rFonts w:cstheme="minorHAnsi"/>
                <w:sz w:val="16"/>
                <w:szCs w:val="16"/>
              </w:rPr>
            </w:pPr>
            <w:ins w:id="14758" w:author="Στάθης Καπ" w:date="2023-03-03T03:28:00Z">
              <w:r w:rsidRPr="00AC6F02">
                <w:rPr>
                  <w:rFonts w:ascii="Calibri" w:hAnsi="Calibri" w:cs="Calibri"/>
                  <w:color w:val="000000"/>
                  <w:sz w:val="16"/>
                  <w:szCs w:val="16"/>
                  <w:rPrChange w:id="14759" w:author="Στάθης Καπ" w:date="2023-03-03T03:28:00Z">
                    <w:rPr>
                      <w:rFonts w:ascii="Calibri" w:hAnsi="Calibri" w:cs="Calibri"/>
                      <w:color w:val="000000"/>
                      <w:sz w:val="18"/>
                      <w:szCs w:val="18"/>
                    </w:rPr>
                  </w:rPrChange>
                </w:rPr>
                <w:t>1247</w:t>
              </w:r>
            </w:ins>
          </w:p>
        </w:tc>
        <w:tc>
          <w:tcPr>
            <w:tcW w:w="541" w:type="dxa"/>
            <w:vAlign w:val="bottom"/>
            <w:tcPrChange w:id="14760" w:author="Στάθης Καπ" w:date="2023-03-03T06:26:00Z">
              <w:tcPr>
                <w:tcW w:w="541" w:type="dxa"/>
                <w:vAlign w:val="bottom"/>
              </w:tcPr>
            </w:tcPrChange>
          </w:tcPr>
          <w:p w14:paraId="14A7C1C2" w14:textId="15F653D7" w:rsidR="009B17D5" w:rsidRPr="00AC6F02" w:rsidRDefault="009B17D5" w:rsidP="009B17D5">
            <w:pPr>
              <w:jc w:val="center"/>
              <w:rPr>
                <w:ins w:id="14761" w:author="Στάθης Καπ" w:date="2023-03-03T03:27:00Z"/>
                <w:rFonts w:cstheme="minorHAnsi"/>
                <w:sz w:val="16"/>
                <w:szCs w:val="16"/>
              </w:rPr>
            </w:pPr>
            <w:ins w:id="14762" w:author="Στάθης Καπ" w:date="2023-03-03T03:28:00Z">
              <w:r w:rsidRPr="00AC6F02">
                <w:rPr>
                  <w:rFonts w:ascii="Calibri" w:hAnsi="Calibri" w:cs="Calibri"/>
                  <w:color w:val="000000"/>
                  <w:sz w:val="16"/>
                  <w:szCs w:val="16"/>
                  <w:rPrChange w:id="14763" w:author="Στάθης Καπ" w:date="2023-03-03T03:28:00Z">
                    <w:rPr>
                      <w:rFonts w:ascii="Calibri" w:hAnsi="Calibri" w:cs="Calibri"/>
                      <w:color w:val="000000"/>
                      <w:sz w:val="18"/>
                      <w:szCs w:val="18"/>
                    </w:rPr>
                  </w:rPrChange>
                </w:rPr>
                <w:t>1.333</w:t>
              </w:r>
            </w:ins>
          </w:p>
        </w:tc>
        <w:tc>
          <w:tcPr>
            <w:tcW w:w="589" w:type="dxa"/>
            <w:vAlign w:val="center"/>
            <w:tcPrChange w:id="14764" w:author="Στάθης Καπ" w:date="2023-03-03T06:26:00Z">
              <w:tcPr>
                <w:tcW w:w="589" w:type="dxa"/>
                <w:vAlign w:val="center"/>
              </w:tcPr>
            </w:tcPrChange>
          </w:tcPr>
          <w:p w14:paraId="02C0E79A" w14:textId="44D98A6C" w:rsidR="009B17D5" w:rsidRPr="00AC6F02" w:rsidRDefault="009B17D5" w:rsidP="009B17D5">
            <w:pPr>
              <w:jc w:val="center"/>
              <w:rPr>
                <w:ins w:id="14765" w:author="Στάθης Καπ" w:date="2023-03-03T03:27:00Z"/>
                <w:rFonts w:cstheme="minorHAnsi"/>
                <w:sz w:val="16"/>
                <w:szCs w:val="16"/>
              </w:rPr>
            </w:pPr>
            <w:ins w:id="14766" w:author="Στάθης Καπ" w:date="2023-03-03T06:12:00Z">
              <w:r>
                <w:rPr>
                  <w:rFonts w:ascii="Calibri" w:hAnsi="Calibri" w:cstheme="minorHAnsi"/>
                  <w:color w:val="000000"/>
                  <w:sz w:val="16"/>
                  <w:szCs w:val="16"/>
                </w:rPr>
                <w:t>5.1</w:t>
              </w:r>
            </w:ins>
          </w:p>
        </w:tc>
      </w:tr>
      <w:tr w:rsidR="009B17D5" w14:paraId="0C3B1BF7" w14:textId="77777777" w:rsidTr="00F03C40">
        <w:trPr>
          <w:ins w:id="14767" w:author="Στάθης Καπ" w:date="2023-03-03T03:27:00Z"/>
        </w:trPr>
        <w:tc>
          <w:tcPr>
            <w:tcW w:w="515" w:type="dxa"/>
            <w:tcBorders>
              <w:top w:val="nil"/>
              <w:bottom w:val="nil"/>
              <w:right w:val="single" w:sz="4" w:space="0" w:color="auto"/>
            </w:tcBorders>
            <w:shd w:val="clear" w:color="auto" w:fill="E7E6E6" w:themeFill="background2"/>
            <w:vAlign w:val="center"/>
            <w:tcPrChange w:id="14768" w:author="Στάθης Καπ" w:date="2023-03-03T06:26:00Z">
              <w:tcPr>
                <w:tcW w:w="515" w:type="dxa"/>
                <w:vAlign w:val="center"/>
              </w:tcPr>
            </w:tcPrChange>
          </w:tcPr>
          <w:p w14:paraId="33EE87AD" w14:textId="2EC7CFFD" w:rsidR="009B17D5" w:rsidRPr="00AC6F02" w:rsidRDefault="009B17D5" w:rsidP="009B17D5">
            <w:pPr>
              <w:jc w:val="center"/>
              <w:rPr>
                <w:ins w:id="14769" w:author="Στάθης Καπ" w:date="2023-03-03T03:27:00Z"/>
                <w:sz w:val="16"/>
                <w:szCs w:val="16"/>
              </w:rPr>
            </w:pPr>
            <w:ins w:id="14770" w:author="Στάθης Καπ" w:date="2023-03-03T03:28:00Z">
              <w:r w:rsidRPr="00AC6F02">
                <w:rPr>
                  <w:sz w:val="16"/>
                  <w:szCs w:val="16"/>
                  <w:rPrChange w:id="14771" w:author="Στάθης Καπ" w:date="2023-03-03T03:28:00Z">
                    <w:rPr>
                      <w:sz w:val="18"/>
                      <w:szCs w:val="18"/>
                    </w:rPr>
                  </w:rPrChange>
                </w:rPr>
                <w:t>pr06</w:t>
              </w:r>
            </w:ins>
          </w:p>
        </w:tc>
        <w:tc>
          <w:tcPr>
            <w:tcW w:w="560" w:type="dxa"/>
            <w:tcBorders>
              <w:left w:val="single" w:sz="4" w:space="0" w:color="auto"/>
            </w:tcBorders>
            <w:tcPrChange w:id="14772" w:author="Στάθης Καπ" w:date="2023-03-03T06:26:00Z">
              <w:tcPr>
                <w:tcW w:w="560" w:type="dxa"/>
              </w:tcPr>
            </w:tcPrChange>
          </w:tcPr>
          <w:p w14:paraId="60D7CDF0" w14:textId="32BD1264" w:rsidR="009B17D5" w:rsidRPr="00AC6F02" w:rsidRDefault="009B17D5" w:rsidP="009B17D5">
            <w:pPr>
              <w:jc w:val="center"/>
              <w:rPr>
                <w:ins w:id="14773" w:author="Στάθης Καπ" w:date="2023-03-03T03:27:00Z"/>
                <w:rFonts w:cstheme="minorHAnsi"/>
                <w:sz w:val="16"/>
                <w:szCs w:val="16"/>
              </w:rPr>
            </w:pPr>
            <w:ins w:id="14774" w:author="Στάθης Καπ" w:date="2023-03-03T03:28:00Z">
              <w:r w:rsidRPr="00AC6F02">
                <w:rPr>
                  <w:sz w:val="16"/>
                  <w:szCs w:val="16"/>
                  <w:rPrChange w:id="14775" w:author="Στάθης Καπ" w:date="2023-03-03T03:28:00Z">
                    <w:rPr>
                      <w:sz w:val="18"/>
                      <w:szCs w:val="18"/>
                    </w:rPr>
                  </w:rPrChange>
                </w:rPr>
                <w:t>1514</w:t>
              </w:r>
            </w:ins>
          </w:p>
        </w:tc>
        <w:tc>
          <w:tcPr>
            <w:tcW w:w="855" w:type="dxa"/>
            <w:tcPrChange w:id="14776" w:author="Στάθης Καπ" w:date="2023-03-03T06:26:00Z">
              <w:tcPr>
                <w:tcW w:w="855" w:type="dxa"/>
              </w:tcPr>
            </w:tcPrChange>
          </w:tcPr>
          <w:p w14:paraId="52046513" w14:textId="70FBDFEE" w:rsidR="009B17D5" w:rsidRPr="00AC6F02" w:rsidRDefault="009B17D5" w:rsidP="009B17D5">
            <w:pPr>
              <w:jc w:val="center"/>
              <w:rPr>
                <w:ins w:id="14777" w:author="Στάθης Καπ" w:date="2023-03-03T03:27:00Z"/>
                <w:rFonts w:cstheme="minorHAnsi"/>
                <w:sz w:val="16"/>
                <w:szCs w:val="16"/>
              </w:rPr>
            </w:pPr>
            <w:ins w:id="14778" w:author="Στάθης Καπ" w:date="2023-03-03T03:28:00Z">
              <w:r w:rsidRPr="00AC6F02">
                <w:rPr>
                  <w:sz w:val="16"/>
                  <w:szCs w:val="16"/>
                  <w:rPrChange w:id="14779" w:author="Στάθης Καπ" w:date="2023-03-03T03:28:00Z">
                    <w:rPr>
                      <w:sz w:val="18"/>
                      <w:szCs w:val="18"/>
                    </w:rPr>
                  </w:rPrChange>
                </w:rPr>
                <w:t>1376</w:t>
              </w:r>
            </w:ins>
          </w:p>
        </w:tc>
        <w:tc>
          <w:tcPr>
            <w:tcW w:w="544" w:type="dxa"/>
            <w:vAlign w:val="bottom"/>
            <w:tcPrChange w:id="14780" w:author="Στάθης Καπ" w:date="2023-03-03T06:26:00Z">
              <w:tcPr>
                <w:tcW w:w="544" w:type="dxa"/>
                <w:vAlign w:val="bottom"/>
              </w:tcPr>
            </w:tcPrChange>
          </w:tcPr>
          <w:p w14:paraId="0DA67188" w14:textId="3AD4D9CA" w:rsidR="009B17D5" w:rsidRPr="00AC6F02" w:rsidRDefault="009B17D5" w:rsidP="009B17D5">
            <w:pPr>
              <w:jc w:val="center"/>
              <w:rPr>
                <w:ins w:id="14781" w:author="Στάθης Καπ" w:date="2023-03-03T03:27:00Z"/>
                <w:rFonts w:cstheme="minorHAnsi"/>
                <w:sz w:val="16"/>
                <w:szCs w:val="16"/>
              </w:rPr>
            </w:pPr>
            <w:ins w:id="14782" w:author="Στάθης Καπ" w:date="2023-03-03T03:28:00Z">
              <w:r w:rsidRPr="00AC6F02">
                <w:rPr>
                  <w:rFonts w:ascii="Calibri" w:hAnsi="Calibri" w:cs="Calibri"/>
                  <w:color w:val="000000"/>
                  <w:sz w:val="16"/>
                  <w:szCs w:val="16"/>
                  <w:rPrChange w:id="14783" w:author="Στάθης Καπ" w:date="2023-03-03T03:28:00Z">
                    <w:rPr>
                      <w:rFonts w:ascii="Calibri" w:hAnsi="Calibri" w:cs="Calibri"/>
                      <w:color w:val="000000"/>
                      <w:sz w:val="18"/>
                      <w:szCs w:val="18"/>
                    </w:rPr>
                  </w:rPrChange>
                </w:rPr>
                <w:t>1401</w:t>
              </w:r>
            </w:ins>
          </w:p>
        </w:tc>
        <w:tc>
          <w:tcPr>
            <w:tcW w:w="621" w:type="dxa"/>
            <w:vAlign w:val="bottom"/>
            <w:tcPrChange w:id="14784" w:author="Στάθης Καπ" w:date="2023-03-03T06:26:00Z">
              <w:tcPr>
                <w:tcW w:w="621" w:type="dxa"/>
                <w:vAlign w:val="bottom"/>
              </w:tcPr>
            </w:tcPrChange>
          </w:tcPr>
          <w:p w14:paraId="455E29E6" w14:textId="1962C646" w:rsidR="009B17D5" w:rsidRPr="00AC6F02" w:rsidRDefault="009B17D5" w:rsidP="009B17D5">
            <w:pPr>
              <w:jc w:val="center"/>
              <w:rPr>
                <w:ins w:id="14785" w:author="Στάθης Καπ" w:date="2023-03-03T03:27:00Z"/>
                <w:rFonts w:cstheme="minorHAnsi"/>
                <w:sz w:val="16"/>
                <w:szCs w:val="16"/>
              </w:rPr>
            </w:pPr>
            <w:ins w:id="14786" w:author="Στάθης Καπ" w:date="2023-03-03T03:28:00Z">
              <w:r w:rsidRPr="00AC6F02">
                <w:rPr>
                  <w:rFonts w:ascii="Calibri" w:hAnsi="Calibri" w:cs="Calibri"/>
                  <w:color w:val="000000"/>
                  <w:sz w:val="16"/>
                  <w:szCs w:val="16"/>
                  <w:rPrChange w:id="14787" w:author="Στάθης Καπ" w:date="2023-03-03T03:28:00Z">
                    <w:rPr>
                      <w:rFonts w:ascii="Calibri" w:hAnsi="Calibri" w:cs="Calibri"/>
                      <w:color w:val="000000"/>
                      <w:sz w:val="18"/>
                      <w:szCs w:val="18"/>
                    </w:rPr>
                  </w:rPrChange>
                </w:rPr>
                <w:t>4.848</w:t>
              </w:r>
            </w:ins>
          </w:p>
        </w:tc>
        <w:tc>
          <w:tcPr>
            <w:tcW w:w="669" w:type="dxa"/>
            <w:vAlign w:val="center"/>
            <w:tcPrChange w:id="14788" w:author="Στάθης Καπ" w:date="2023-03-03T06:26:00Z">
              <w:tcPr>
                <w:tcW w:w="669" w:type="dxa"/>
                <w:vAlign w:val="center"/>
              </w:tcPr>
            </w:tcPrChange>
          </w:tcPr>
          <w:p w14:paraId="487A3EEF" w14:textId="3A4729B7" w:rsidR="009B17D5" w:rsidRPr="00AC6F02" w:rsidRDefault="009B17D5" w:rsidP="009B17D5">
            <w:pPr>
              <w:jc w:val="center"/>
              <w:rPr>
                <w:ins w:id="14789" w:author="Στάθης Καπ" w:date="2023-03-03T03:27:00Z"/>
                <w:rFonts w:cstheme="minorHAnsi"/>
                <w:sz w:val="16"/>
                <w:szCs w:val="16"/>
              </w:rPr>
            </w:pPr>
            <w:ins w:id="14790" w:author="Στάθης Καπ" w:date="2023-03-03T06:11:00Z">
              <w:r>
                <w:rPr>
                  <w:rFonts w:ascii="Calibri" w:hAnsi="Calibri" w:cstheme="minorHAnsi"/>
                  <w:color w:val="000000"/>
                  <w:sz w:val="16"/>
                  <w:szCs w:val="16"/>
                </w:rPr>
                <w:t>7.46</w:t>
              </w:r>
            </w:ins>
          </w:p>
        </w:tc>
        <w:tc>
          <w:tcPr>
            <w:tcW w:w="543" w:type="dxa"/>
            <w:vAlign w:val="bottom"/>
            <w:tcPrChange w:id="14791" w:author="Στάθης Καπ" w:date="2023-03-03T06:26:00Z">
              <w:tcPr>
                <w:tcW w:w="543" w:type="dxa"/>
                <w:vAlign w:val="bottom"/>
              </w:tcPr>
            </w:tcPrChange>
          </w:tcPr>
          <w:p w14:paraId="14CD43A0" w14:textId="7B20BD4D" w:rsidR="009B17D5" w:rsidRPr="00AC6F02" w:rsidRDefault="009B17D5" w:rsidP="009B17D5">
            <w:pPr>
              <w:jc w:val="center"/>
              <w:rPr>
                <w:ins w:id="14792" w:author="Στάθης Καπ" w:date="2023-03-03T03:27:00Z"/>
                <w:rFonts w:cstheme="minorHAnsi"/>
                <w:sz w:val="16"/>
                <w:szCs w:val="16"/>
              </w:rPr>
            </w:pPr>
            <w:ins w:id="14793" w:author="Στάθης Καπ" w:date="2023-03-03T03:28:00Z">
              <w:r w:rsidRPr="00AC6F02">
                <w:rPr>
                  <w:rFonts w:ascii="Calibri" w:hAnsi="Calibri" w:cs="Calibri"/>
                  <w:color w:val="000000"/>
                  <w:sz w:val="16"/>
                  <w:szCs w:val="16"/>
                  <w:rPrChange w:id="14794" w:author="Στάθης Καπ" w:date="2023-03-03T03:28:00Z">
                    <w:rPr>
                      <w:rFonts w:ascii="Calibri" w:hAnsi="Calibri" w:cs="Calibri"/>
                      <w:color w:val="000000"/>
                      <w:sz w:val="18"/>
                      <w:szCs w:val="18"/>
                    </w:rPr>
                  </w:rPrChange>
                </w:rPr>
                <w:t>1340</w:t>
              </w:r>
            </w:ins>
          </w:p>
        </w:tc>
        <w:tc>
          <w:tcPr>
            <w:tcW w:w="621" w:type="dxa"/>
            <w:vAlign w:val="bottom"/>
            <w:tcPrChange w:id="14795" w:author="Στάθης Καπ" w:date="2023-03-03T06:26:00Z">
              <w:tcPr>
                <w:tcW w:w="621" w:type="dxa"/>
                <w:vAlign w:val="bottom"/>
              </w:tcPr>
            </w:tcPrChange>
          </w:tcPr>
          <w:p w14:paraId="21A7FAB6" w14:textId="70053621" w:rsidR="009B17D5" w:rsidRPr="00AC6F02" w:rsidRDefault="009B17D5" w:rsidP="009B17D5">
            <w:pPr>
              <w:jc w:val="center"/>
              <w:rPr>
                <w:ins w:id="14796" w:author="Στάθης Καπ" w:date="2023-03-03T03:27:00Z"/>
                <w:rFonts w:cstheme="minorHAnsi"/>
                <w:sz w:val="16"/>
                <w:szCs w:val="16"/>
              </w:rPr>
            </w:pPr>
            <w:ins w:id="14797" w:author="Στάθης Καπ" w:date="2023-03-03T03:28:00Z">
              <w:r w:rsidRPr="00AC6F02">
                <w:rPr>
                  <w:rFonts w:ascii="Calibri" w:hAnsi="Calibri" w:cs="Calibri"/>
                  <w:color w:val="000000"/>
                  <w:sz w:val="16"/>
                  <w:szCs w:val="16"/>
                  <w:rPrChange w:id="14798" w:author="Στάθης Καπ" w:date="2023-03-03T03:28:00Z">
                    <w:rPr>
                      <w:rFonts w:ascii="Calibri" w:hAnsi="Calibri" w:cs="Calibri"/>
                      <w:color w:val="000000"/>
                      <w:sz w:val="18"/>
                      <w:szCs w:val="18"/>
                    </w:rPr>
                  </w:rPrChange>
                </w:rPr>
                <w:t>2.962</w:t>
              </w:r>
            </w:ins>
          </w:p>
        </w:tc>
        <w:tc>
          <w:tcPr>
            <w:tcW w:w="669" w:type="dxa"/>
            <w:vAlign w:val="center"/>
            <w:tcPrChange w:id="14799" w:author="Στάθης Καπ" w:date="2023-03-03T06:26:00Z">
              <w:tcPr>
                <w:tcW w:w="669" w:type="dxa"/>
                <w:vAlign w:val="center"/>
              </w:tcPr>
            </w:tcPrChange>
          </w:tcPr>
          <w:p w14:paraId="4449EAB0" w14:textId="5B9058FD" w:rsidR="009B17D5" w:rsidRPr="00AC6F02" w:rsidRDefault="009B17D5" w:rsidP="009B17D5">
            <w:pPr>
              <w:jc w:val="center"/>
              <w:rPr>
                <w:ins w:id="14800" w:author="Στάθης Καπ" w:date="2023-03-03T03:27:00Z"/>
                <w:rFonts w:cstheme="minorHAnsi"/>
                <w:sz w:val="16"/>
                <w:szCs w:val="16"/>
              </w:rPr>
            </w:pPr>
            <w:ins w:id="14801" w:author="Στάθης Καπ" w:date="2023-03-03T06:11:00Z">
              <w:r>
                <w:rPr>
                  <w:rFonts w:ascii="Calibri" w:hAnsi="Calibri" w:cstheme="minorHAnsi"/>
                  <w:color w:val="000000"/>
                  <w:sz w:val="16"/>
                  <w:szCs w:val="16"/>
                </w:rPr>
                <w:t>4.35</w:t>
              </w:r>
            </w:ins>
          </w:p>
        </w:tc>
        <w:tc>
          <w:tcPr>
            <w:tcW w:w="508" w:type="dxa"/>
            <w:vAlign w:val="bottom"/>
            <w:tcPrChange w:id="14802" w:author="Στάθης Καπ" w:date="2023-03-03T06:26:00Z">
              <w:tcPr>
                <w:tcW w:w="508" w:type="dxa"/>
                <w:vAlign w:val="bottom"/>
              </w:tcPr>
            </w:tcPrChange>
          </w:tcPr>
          <w:p w14:paraId="62BD4238" w14:textId="31329CDB" w:rsidR="009B17D5" w:rsidRPr="00AC6F02" w:rsidRDefault="009B17D5" w:rsidP="009B17D5">
            <w:pPr>
              <w:jc w:val="center"/>
              <w:rPr>
                <w:ins w:id="14803" w:author="Στάθης Καπ" w:date="2023-03-03T03:27:00Z"/>
                <w:rFonts w:cstheme="minorHAnsi"/>
                <w:sz w:val="16"/>
                <w:szCs w:val="16"/>
              </w:rPr>
            </w:pPr>
            <w:ins w:id="14804" w:author="Στάθης Καπ" w:date="2023-03-03T03:28:00Z">
              <w:r w:rsidRPr="00AC6F02">
                <w:rPr>
                  <w:rFonts w:ascii="Calibri" w:hAnsi="Calibri" w:cs="Calibri"/>
                  <w:color w:val="000000"/>
                  <w:sz w:val="16"/>
                  <w:szCs w:val="16"/>
                  <w:rPrChange w:id="14805" w:author="Στάθης Καπ" w:date="2023-03-03T03:28:00Z">
                    <w:rPr>
                      <w:rFonts w:ascii="Calibri" w:hAnsi="Calibri" w:cs="Calibri"/>
                      <w:color w:val="000000"/>
                      <w:sz w:val="18"/>
                      <w:szCs w:val="18"/>
                    </w:rPr>
                  </w:rPrChange>
                </w:rPr>
                <w:t>1344</w:t>
              </w:r>
            </w:ins>
          </w:p>
        </w:tc>
        <w:tc>
          <w:tcPr>
            <w:tcW w:w="541" w:type="dxa"/>
            <w:vAlign w:val="bottom"/>
            <w:tcPrChange w:id="14806" w:author="Στάθης Καπ" w:date="2023-03-03T06:26:00Z">
              <w:tcPr>
                <w:tcW w:w="541" w:type="dxa"/>
                <w:vAlign w:val="bottom"/>
              </w:tcPr>
            </w:tcPrChange>
          </w:tcPr>
          <w:p w14:paraId="11A247D9" w14:textId="24345345" w:rsidR="009B17D5" w:rsidRPr="00AC6F02" w:rsidRDefault="009B17D5" w:rsidP="009B17D5">
            <w:pPr>
              <w:jc w:val="center"/>
              <w:rPr>
                <w:ins w:id="14807" w:author="Στάθης Καπ" w:date="2023-03-03T03:27:00Z"/>
                <w:rFonts w:cstheme="minorHAnsi"/>
                <w:sz w:val="16"/>
                <w:szCs w:val="16"/>
              </w:rPr>
            </w:pPr>
            <w:ins w:id="14808" w:author="Στάθης Καπ" w:date="2023-03-03T03:28:00Z">
              <w:r w:rsidRPr="00AC6F02">
                <w:rPr>
                  <w:rFonts w:ascii="Calibri" w:hAnsi="Calibri" w:cs="Calibri"/>
                  <w:color w:val="000000"/>
                  <w:sz w:val="16"/>
                  <w:szCs w:val="16"/>
                  <w:rPrChange w:id="14809" w:author="Στάθης Καπ" w:date="2023-03-03T03:28:00Z">
                    <w:rPr>
                      <w:rFonts w:ascii="Calibri" w:hAnsi="Calibri" w:cs="Calibri"/>
                      <w:color w:val="000000"/>
                      <w:sz w:val="18"/>
                      <w:szCs w:val="18"/>
                    </w:rPr>
                  </w:rPrChange>
                </w:rPr>
                <w:t>1.667</w:t>
              </w:r>
            </w:ins>
          </w:p>
        </w:tc>
        <w:tc>
          <w:tcPr>
            <w:tcW w:w="589" w:type="dxa"/>
            <w:vAlign w:val="center"/>
            <w:tcPrChange w:id="14810" w:author="Στάθης Καπ" w:date="2023-03-03T06:26:00Z">
              <w:tcPr>
                <w:tcW w:w="589" w:type="dxa"/>
                <w:vAlign w:val="center"/>
              </w:tcPr>
            </w:tcPrChange>
          </w:tcPr>
          <w:p w14:paraId="19AAF9B8" w14:textId="02E98DAC" w:rsidR="009B17D5" w:rsidRPr="00AC6F02" w:rsidRDefault="009B17D5" w:rsidP="009B17D5">
            <w:pPr>
              <w:jc w:val="center"/>
              <w:rPr>
                <w:ins w:id="14811" w:author="Στάθης Καπ" w:date="2023-03-03T03:27:00Z"/>
                <w:rFonts w:cstheme="minorHAnsi"/>
                <w:sz w:val="16"/>
                <w:szCs w:val="16"/>
              </w:rPr>
            </w:pPr>
            <w:ins w:id="14812" w:author="Στάθης Καπ" w:date="2023-03-03T06:11:00Z">
              <w:r>
                <w:rPr>
                  <w:rFonts w:ascii="Calibri" w:hAnsi="Calibri" w:cstheme="minorHAnsi"/>
                  <w:color w:val="000000"/>
                  <w:sz w:val="16"/>
                  <w:szCs w:val="16"/>
                </w:rPr>
                <w:t>4.07</w:t>
              </w:r>
            </w:ins>
          </w:p>
        </w:tc>
        <w:tc>
          <w:tcPr>
            <w:tcW w:w="463" w:type="dxa"/>
            <w:vAlign w:val="bottom"/>
            <w:tcPrChange w:id="14813" w:author="Στάθης Καπ" w:date="2023-03-03T06:26:00Z">
              <w:tcPr>
                <w:tcW w:w="463" w:type="dxa"/>
                <w:vAlign w:val="bottom"/>
              </w:tcPr>
            </w:tcPrChange>
          </w:tcPr>
          <w:p w14:paraId="4F3ACFED" w14:textId="5ECD7450" w:rsidR="009B17D5" w:rsidRPr="00AC6F02" w:rsidRDefault="009B17D5" w:rsidP="009B17D5">
            <w:pPr>
              <w:jc w:val="center"/>
              <w:rPr>
                <w:ins w:id="14814" w:author="Στάθης Καπ" w:date="2023-03-03T03:27:00Z"/>
                <w:rFonts w:cstheme="minorHAnsi"/>
                <w:sz w:val="16"/>
                <w:szCs w:val="16"/>
              </w:rPr>
            </w:pPr>
            <w:ins w:id="14815" w:author="Στάθης Καπ" w:date="2023-03-03T03:28:00Z">
              <w:r w:rsidRPr="00AC6F02">
                <w:rPr>
                  <w:rFonts w:ascii="Calibri" w:hAnsi="Calibri" w:cs="Calibri"/>
                  <w:color w:val="000000"/>
                  <w:sz w:val="16"/>
                  <w:szCs w:val="16"/>
                  <w:rPrChange w:id="14816" w:author="Στάθης Καπ" w:date="2023-03-03T03:28:00Z">
                    <w:rPr>
                      <w:rFonts w:ascii="Calibri" w:hAnsi="Calibri" w:cs="Calibri"/>
                      <w:color w:val="000000"/>
                      <w:sz w:val="18"/>
                      <w:szCs w:val="18"/>
                    </w:rPr>
                  </w:rPrChange>
                </w:rPr>
                <w:t>1328</w:t>
              </w:r>
            </w:ins>
          </w:p>
        </w:tc>
        <w:tc>
          <w:tcPr>
            <w:tcW w:w="541" w:type="dxa"/>
            <w:vAlign w:val="bottom"/>
            <w:tcPrChange w:id="14817" w:author="Στάθης Καπ" w:date="2023-03-03T06:26:00Z">
              <w:tcPr>
                <w:tcW w:w="541" w:type="dxa"/>
                <w:vAlign w:val="bottom"/>
              </w:tcPr>
            </w:tcPrChange>
          </w:tcPr>
          <w:p w14:paraId="1E4786E6" w14:textId="516B0DDC" w:rsidR="009B17D5" w:rsidRPr="00AC6F02" w:rsidRDefault="009B17D5" w:rsidP="009B17D5">
            <w:pPr>
              <w:jc w:val="center"/>
              <w:rPr>
                <w:ins w:id="14818" w:author="Στάθης Καπ" w:date="2023-03-03T03:27:00Z"/>
                <w:rFonts w:cstheme="minorHAnsi"/>
                <w:sz w:val="16"/>
                <w:szCs w:val="16"/>
              </w:rPr>
            </w:pPr>
            <w:ins w:id="14819" w:author="Στάθης Καπ" w:date="2023-03-03T03:28:00Z">
              <w:r w:rsidRPr="00AC6F02">
                <w:rPr>
                  <w:rFonts w:ascii="Calibri" w:hAnsi="Calibri" w:cs="Calibri"/>
                  <w:color w:val="000000"/>
                  <w:sz w:val="16"/>
                  <w:szCs w:val="16"/>
                  <w:rPrChange w:id="14820" w:author="Στάθης Καπ" w:date="2023-03-03T03:28:00Z">
                    <w:rPr>
                      <w:rFonts w:ascii="Calibri" w:hAnsi="Calibri" w:cs="Calibri"/>
                      <w:color w:val="000000"/>
                      <w:sz w:val="18"/>
                      <w:szCs w:val="18"/>
                    </w:rPr>
                  </w:rPrChange>
                </w:rPr>
                <w:t>1.394</w:t>
              </w:r>
            </w:ins>
          </w:p>
        </w:tc>
        <w:tc>
          <w:tcPr>
            <w:tcW w:w="589" w:type="dxa"/>
            <w:vAlign w:val="center"/>
            <w:tcPrChange w:id="14821" w:author="Στάθης Καπ" w:date="2023-03-03T06:26:00Z">
              <w:tcPr>
                <w:tcW w:w="589" w:type="dxa"/>
                <w:vAlign w:val="center"/>
              </w:tcPr>
            </w:tcPrChange>
          </w:tcPr>
          <w:p w14:paraId="390EEA31" w14:textId="68A031E4" w:rsidR="009B17D5" w:rsidRPr="00AC6F02" w:rsidRDefault="009B17D5" w:rsidP="009B17D5">
            <w:pPr>
              <w:jc w:val="center"/>
              <w:rPr>
                <w:ins w:id="14822" w:author="Στάθης Καπ" w:date="2023-03-03T03:27:00Z"/>
                <w:rFonts w:cstheme="minorHAnsi"/>
                <w:sz w:val="16"/>
                <w:szCs w:val="16"/>
              </w:rPr>
            </w:pPr>
            <w:ins w:id="14823" w:author="Στάθης Καπ" w:date="2023-03-03T06:12:00Z">
              <w:r>
                <w:rPr>
                  <w:rFonts w:ascii="Calibri" w:hAnsi="Calibri" w:cstheme="minorHAnsi"/>
                  <w:color w:val="000000"/>
                  <w:sz w:val="16"/>
                  <w:szCs w:val="16"/>
                </w:rPr>
                <w:t>5.21</w:t>
              </w:r>
            </w:ins>
          </w:p>
        </w:tc>
      </w:tr>
      <w:tr w:rsidR="009B17D5" w14:paraId="4F8DA234" w14:textId="77777777" w:rsidTr="00F03C40">
        <w:trPr>
          <w:ins w:id="14824" w:author="Στάθης Καπ" w:date="2023-03-03T03:27:00Z"/>
        </w:trPr>
        <w:tc>
          <w:tcPr>
            <w:tcW w:w="515" w:type="dxa"/>
            <w:tcBorders>
              <w:top w:val="nil"/>
              <w:bottom w:val="nil"/>
              <w:right w:val="single" w:sz="4" w:space="0" w:color="auto"/>
            </w:tcBorders>
            <w:shd w:val="clear" w:color="auto" w:fill="E7E6E6" w:themeFill="background2"/>
            <w:vAlign w:val="center"/>
            <w:tcPrChange w:id="14825" w:author="Στάθης Καπ" w:date="2023-03-03T06:26:00Z">
              <w:tcPr>
                <w:tcW w:w="515" w:type="dxa"/>
                <w:vAlign w:val="center"/>
              </w:tcPr>
            </w:tcPrChange>
          </w:tcPr>
          <w:p w14:paraId="52AC951E" w14:textId="7097EB37" w:rsidR="009B17D5" w:rsidRPr="00AC6F02" w:rsidRDefault="009B17D5" w:rsidP="009B17D5">
            <w:pPr>
              <w:jc w:val="center"/>
              <w:rPr>
                <w:ins w:id="14826" w:author="Στάθης Καπ" w:date="2023-03-03T03:27:00Z"/>
                <w:sz w:val="16"/>
                <w:szCs w:val="16"/>
              </w:rPr>
            </w:pPr>
            <w:ins w:id="14827" w:author="Στάθης Καπ" w:date="2023-03-03T03:28:00Z">
              <w:r w:rsidRPr="00AC6F02">
                <w:rPr>
                  <w:sz w:val="16"/>
                  <w:szCs w:val="16"/>
                  <w:rPrChange w:id="14828" w:author="Στάθης Καπ" w:date="2023-03-03T03:28:00Z">
                    <w:rPr>
                      <w:sz w:val="18"/>
                      <w:szCs w:val="18"/>
                    </w:rPr>
                  </w:rPrChange>
                </w:rPr>
                <w:t>pr07</w:t>
              </w:r>
            </w:ins>
          </w:p>
        </w:tc>
        <w:tc>
          <w:tcPr>
            <w:tcW w:w="560" w:type="dxa"/>
            <w:tcBorders>
              <w:left w:val="single" w:sz="4" w:space="0" w:color="auto"/>
            </w:tcBorders>
            <w:tcPrChange w:id="14829" w:author="Στάθης Καπ" w:date="2023-03-03T06:26:00Z">
              <w:tcPr>
                <w:tcW w:w="560" w:type="dxa"/>
              </w:tcPr>
            </w:tcPrChange>
          </w:tcPr>
          <w:p w14:paraId="41E17731" w14:textId="7D476B82" w:rsidR="009B17D5" w:rsidRPr="00AC6F02" w:rsidRDefault="009B17D5" w:rsidP="009B17D5">
            <w:pPr>
              <w:jc w:val="center"/>
              <w:rPr>
                <w:ins w:id="14830" w:author="Στάθης Καπ" w:date="2023-03-03T03:27:00Z"/>
                <w:rFonts w:cstheme="minorHAnsi"/>
                <w:sz w:val="16"/>
                <w:szCs w:val="16"/>
              </w:rPr>
            </w:pPr>
            <w:ins w:id="14831" w:author="Στάθης Καπ" w:date="2023-03-03T03:28:00Z">
              <w:r w:rsidRPr="00AC6F02">
                <w:rPr>
                  <w:sz w:val="16"/>
                  <w:szCs w:val="16"/>
                  <w:rPrChange w:id="14832" w:author="Στάθης Καπ" w:date="2023-03-03T03:28:00Z">
                    <w:rPr>
                      <w:sz w:val="18"/>
                      <w:szCs w:val="18"/>
                    </w:rPr>
                  </w:rPrChange>
                </w:rPr>
                <w:t>744</w:t>
              </w:r>
            </w:ins>
          </w:p>
        </w:tc>
        <w:tc>
          <w:tcPr>
            <w:tcW w:w="855" w:type="dxa"/>
            <w:tcPrChange w:id="14833" w:author="Στάθης Καπ" w:date="2023-03-03T06:26:00Z">
              <w:tcPr>
                <w:tcW w:w="855" w:type="dxa"/>
              </w:tcPr>
            </w:tcPrChange>
          </w:tcPr>
          <w:p w14:paraId="01A65DBC" w14:textId="33A5A6A3" w:rsidR="009B17D5" w:rsidRPr="00AC6F02" w:rsidRDefault="009B17D5" w:rsidP="009B17D5">
            <w:pPr>
              <w:jc w:val="center"/>
              <w:rPr>
                <w:ins w:id="14834" w:author="Στάθης Καπ" w:date="2023-03-03T03:27:00Z"/>
                <w:rFonts w:cstheme="minorHAnsi"/>
                <w:sz w:val="16"/>
                <w:szCs w:val="16"/>
              </w:rPr>
            </w:pPr>
            <w:ins w:id="14835" w:author="Στάθης Καπ" w:date="2023-03-03T03:28:00Z">
              <w:r w:rsidRPr="00AC6F02">
                <w:rPr>
                  <w:sz w:val="16"/>
                  <w:szCs w:val="16"/>
                  <w:rPrChange w:id="14836" w:author="Στάθης Καπ" w:date="2023-03-03T03:28:00Z">
                    <w:rPr>
                      <w:sz w:val="18"/>
                      <w:szCs w:val="18"/>
                    </w:rPr>
                  </w:rPrChange>
                </w:rPr>
                <w:t>713</w:t>
              </w:r>
            </w:ins>
          </w:p>
        </w:tc>
        <w:tc>
          <w:tcPr>
            <w:tcW w:w="544" w:type="dxa"/>
            <w:vAlign w:val="bottom"/>
            <w:tcPrChange w:id="14837" w:author="Στάθης Καπ" w:date="2023-03-03T06:26:00Z">
              <w:tcPr>
                <w:tcW w:w="544" w:type="dxa"/>
                <w:vAlign w:val="bottom"/>
              </w:tcPr>
            </w:tcPrChange>
          </w:tcPr>
          <w:p w14:paraId="66669AFC" w14:textId="330328C9" w:rsidR="009B17D5" w:rsidRPr="00AC6F02" w:rsidRDefault="009B17D5" w:rsidP="009B17D5">
            <w:pPr>
              <w:jc w:val="center"/>
              <w:rPr>
                <w:ins w:id="14838" w:author="Στάθης Καπ" w:date="2023-03-03T03:27:00Z"/>
                <w:rFonts w:cstheme="minorHAnsi"/>
                <w:sz w:val="16"/>
                <w:szCs w:val="16"/>
              </w:rPr>
            </w:pPr>
            <w:ins w:id="14839" w:author="Στάθης Καπ" w:date="2023-03-03T03:28:00Z">
              <w:r w:rsidRPr="00AC6F02">
                <w:rPr>
                  <w:rFonts w:ascii="Calibri" w:hAnsi="Calibri" w:cs="Calibri"/>
                  <w:color w:val="000000"/>
                  <w:sz w:val="16"/>
                  <w:szCs w:val="16"/>
                  <w:rPrChange w:id="14840" w:author="Στάθης Καπ" w:date="2023-03-03T03:28:00Z">
                    <w:rPr>
                      <w:rFonts w:ascii="Calibri" w:hAnsi="Calibri" w:cs="Calibri"/>
                      <w:color w:val="000000"/>
                      <w:sz w:val="18"/>
                      <w:szCs w:val="18"/>
                    </w:rPr>
                  </w:rPrChange>
                </w:rPr>
                <w:t>689</w:t>
              </w:r>
            </w:ins>
          </w:p>
        </w:tc>
        <w:tc>
          <w:tcPr>
            <w:tcW w:w="621" w:type="dxa"/>
            <w:vAlign w:val="bottom"/>
            <w:tcPrChange w:id="14841" w:author="Στάθης Καπ" w:date="2023-03-03T06:26:00Z">
              <w:tcPr>
                <w:tcW w:w="621" w:type="dxa"/>
                <w:vAlign w:val="bottom"/>
              </w:tcPr>
            </w:tcPrChange>
          </w:tcPr>
          <w:p w14:paraId="09549D67" w14:textId="11D92969" w:rsidR="009B17D5" w:rsidRPr="00AC6F02" w:rsidRDefault="009B17D5" w:rsidP="009B17D5">
            <w:pPr>
              <w:jc w:val="center"/>
              <w:rPr>
                <w:ins w:id="14842" w:author="Στάθης Καπ" w:date="2023-03-03T03:27:00Z"/>
                <w:rFonts w:cstheme="minorHAnsi"/>
                <w:sz w:val="16"/>
                <w:szCs w:val="16"/>
              </w:rPr>
            </w:pPr>
            <w:ins w:id="14843" w:author="Στάθης Καπ" w:date="2023-03-03T03:28:00Z">
              <w:r w:rsidRPr="00AC6F02">
                <w:rPr>
                  <w:rFonts w:ascii="Calibri" w:hAnsi="Calibri" w:cs="Calibri"/>
                  <w:color w:val="000000"/>
                  <w:sz w:val="16"/>
                  <w:szCs w:val="16"/>
                  <w:rPrChange w:id="14844" w:author="Στάθης Καπ" w:date="2023-03-03T03:28:00Z">
                    <w:rPr>
                      <w:rFonts w:ascii="Calibri" w:hAnsi="Calibri" w:cs="Calibri"/>
                      <w:color w:val="000000"/>
                      <w:sz w:val="18"/>
                      <w:szCs w:val="18"/>
                    </w:rPr>
                  </w:rPrChange>
                </w:rPr>
                <w:t>0.328</w:t>
              </w:r>
            </w:ins>
          </w:p>
        </w:tc>
        <w:tc>
          <w:tcPr>
            <w:tcW w:w="669" w:type="dxa"/>
            <w:vAlign w:val="center"/>
            <w:tcPrChange w:id="14845" w:author="Στάθης Καπ" w:date="2023-03-03T06:26:00Z">
              <w:tcPr>
                <w:tcW w:w="669" w:type="dxa"/>
                <w:vAlign w:val="center"/>
              </w:tcPr>
            </w:tcPrChange>
          </w:tcPr>
          <w:p w14:paraId="0E272DEC" w14:textId="571832D0" w:rsidR="009B17D5" w:rsidRPr="00AC6F02" w:rsidRDefault="009B17D5" w:rsidP="009B17D5">
            <w:pPr>
              <w:jc w:val="center"/>
              <w:rPr>
                <w:ins w:id="14846" w:author="Στάθης Καπ" w:date="2023-03-03T03:27:00Z"/>
                <w:rFonts w:cstheme="minorHAnsi"/>
                <w:sz w:val="16"/>
                <w:szCs w:val="16"/>
              </w:rPr>
            </w:pPr>
            <w:ins w:id="14847" w:author="Στάθης Καπ" w:date="2023-03-03T06:11:00Z">
              <w:r>
                <w:rPr>
                  <w:rFonts w:ascii="Calibri" w:hAnsi="Calibri" w:cstheme="minorHAnsi"/>
                  <w:color w:val="000000"/>
                  <w:sz w:val="16"/>
                  <w:szCs w:val="16"/>
                </w:rPr>
                <w:t>7.39</w:t>
              </w:r>
            </w:ins>
          </w:p>
        </w:tc>
        <w:tc>
          <w:tcPr>
            <w:tcW w:w="543" w:type="dxa"/>
            <w:vAlign w:val="bottom"/>
            <w:tcPrChange w:id="14848" w:author="Στάθης Καπ" w:date="2023-03-03T06:26:00Z">
              <w:tcPr>
                <w:tcW w:w="543" w:type="dxa"/>
                <w:vAlign w:val="bottom"/>
              </w:tcPr>
            </w:tcPrChange>
          </w:tcPr>
          <w:p w14:paraId="10195E60" w14:textId="1D1A8E05" w:rsidR="009B17D5" w:rsidRPr="00AC6F02" w:rsidRDefault="009B17D5" w:rsidP="009B17D5">
            <w:pPr>
              <w:jc w:val="center"/>
              <w:rPr>
                <w:ins w:id="14849" w:author="Στάθης Καπ" w:date="2023-03-03T03:27:00Z"/>
                <w:rFonts w:cstheme="minorHAnsi"/>
                <w:sz w:val="16"/>
                <w:szCs w:val="16"/>
              </w:rPr>
            </w:pPr>
            <w:ins w:id="14850" w:author="Στάθης Καπ" w:date="2023-03-03T03:28:00Z">
              <w:r w:rsidRPr="00AC6F02">
                <w:rPr>
                  <w:rFonts w:ascii="Calibri" w:hAnsi="Calibri" w:cs="Calibri"/>
                  <w:color w:val="000000"/>
                  <w:sz w:val="16"/>
                  <w:szCs w:val="16"/>
                  <w:rPrChange w:id="14851" w:author="Στάθης Καπ" w:date="2023-03-03T03:28:00Z">
                    <w:rPr>
                      <w:rFonts w:ascii="Calibri" w:hAnsi="Calibri" w:cs="Calibri"/>
                      <w:color w:val="000000"/>
                      <w:sz w:val="18"/>
                      <w:szCs w:val="18"/>
                    </w:rPr>
                  </w:rPrChange>
                </w:rPr>
                <w:t>653</w:t>
              </w:r>
            </w:ins>
          </w:p>
        </w:tc>
        <w:tc>
          <w:tcPr>
            <w:tcW w:w="621" w:type="dxa"/>
            <w:vAlign w:val="bottom"/>
            <w:tcPrChange w:id="14852" w:author="Στάθης Καπ" w:date="2023-03-03T06:26:00Z">
              <w:tcPr>
                <w:tcW w:w="621" w:type="dxa"/>
                <w:vAlign w:val="bottom"/>
              </w:tcPr>
            </w:tcPrChange>
          </w:tcPr>
          <w:p w14:paraId="38463FB9" w14:textId="55F885B1" w:rsidR="009B17D5" w:rsidRPr="00AC6F02" w:rsidRDefault="009B17D5" w:rsidP="009B17D5">
            <w:pPr>
              <w:jc w:val="center"/>
              <w:rPr>
                <w:ins w:id="14853" w:author="Στάθης Καπ" w:date="2023-03-03T03:27:00Z"/>
                <w:rFonts w:cstheme="minorHAnsi"/>
                <w:sz w:val="16"/>
                <w:szCs w:val="16"/>
              </w:rPr>
            </w:pPr>
            <w:ins w:id="14854" w:author="Στάθης Καπ" w:date="2023-03-03T03:28:00Z">
              <w:r w:rsidRPr="00AC6F02">
                <w:rPr>
                  <w:rFonts w:ascii="Calibri" w:hAnsi="Calibri" w:cs="Calibri"/>
                  <w:color w:val="000000"/>
                  <w:sz w:val="16"/>
                  <w:szCs w:val="16"/>
                  <w:rPrChange w:id="14855" w:author="Στάθης Καπ" w:date="2023-03-03T03:28:00Z">
                    <w:rPr>
                      <w:rFonts w:ascii="Calibri" w:hAnsi="Calibri" w:cs="Calibri"/>
                      <w:color w:val="000000"/>
                      <w:sz w:val="18"/>
                      <w:szCs w:val="18"/>
                    </w:rPr>
                  </w:rPrChange>
                </w:rPr>
                <w:t>0.204</w:t>
              </w:r>
            </w:ins>
          </w:p>
        </w:tc>
        <w:tc>
          <w:tcPr>
            <w:tcW w:w="669" w:type="dxa"/>
            <w:vAlign w:val="center"/>
            <w:tcPrChange w:id="14856" w:author="Στάθης Καπ" w:date="2023-03-03T06:26:00Z">
              <w:tcPr>
                <w:tcW w:w="669" w:type="dxa"/>
                <w:vAlign w:val="center"/>
              </w:tcPr>
            </w:tcPrChange>
          </w:tcPr>
          <w:p w14:paraId="7A07748B" w14:textId="4BB2B7C7" w:rsidR="009B17D5" w:rsidRPr="00AC6F02" w:rsidRDefault="009B17D5" w:rsidP="009B17D5">
            <w:pPr>
              <w:jc w:val="center"/>
              <w:rPr>
                <w:ins w:id="14857" w:author="Στάθης Καπ" w:date="2023-03-03T03:27:00Z"/>
                <w:rFonts w:cstheme="minorHAnsi"/>
                <w:sz w:val="16"/>
                <w:szCs w:val="16"/>
              </w:rPr>
            </w:pPr>
            <w:ins w:id="14858" w:author="Στάθης Καπ" w:date="2023-03-03T06:11:00Z">
              <w:r>
                <w:rPr>
                  <w:rFonts w:ascii="Calibri" w:hAnsi="Calibri" w:cstheme="minorHAnsi"/>
                  <w:color w:val="000000"/>
                  <w:sz w:val="16"/>
                  <w:szCs w:val="16"/>
                </w:rPr>
                <w:t>5.22</w:t>
              </w:r>
            </w:ins>
          </w:p>
        </w:tc>
        <w:tc>
          <w:tcPr>
            <w:tcW w:w="508" w:type="dxa"/>
            <w:vAlign w:val="bottom"/>
            <w:tcPrChange w:id="14859" w:author="Στάθης Καπ" w:date="2023-03-03T06:26:00Z">
              <w:tcPr>
                <w:tcW w:w="508" w:type="dxa"/>
                <w:vAlign w:val="bottom"/>
              </w:tcPr>
            </w:tcPrChange>
          </w:tcPr>
          <w:p w14:paraId="0B0EFE9F" w14:textId="06EE7860" w:rsidR="009B17D5" w:rsidRPr="00AC6F02" w:rsidRDefault="009B17D5" w:rsidP="009B17D5">
            <w:pPr>
              <w:jc w:val="center"/>
              <w:rPr>
                <w:ins w:id="14860" w:author="Στάθης Καπ" w:date="2023-03-03T03:27:00Z"/>
                <w:rFonts w:cstheme="minorHAnsi"/>
                <w:sz w:val="16"/>
                <w:szCs w:val="16"/>
              </w:rPr>
            </w:pPr>
            <w:ins w:id="14861" w:author="Στάθης Καπ" w:date="2023-03-03T03:28:00Z">
              <w:r w:rsidRPr="00AC6F02">
                <w:rPr>
                  <w:rFonts w:ascii="Calibri" w:hAnsi="Calibri" w:cs="Calibri"/>
                  <w:color w:val="000000"/>
                  <w:sz w:val="16"/>
                  <w:szCs w:val="16"/>
                  <w:rPrChange w:id="14862" w:author="Στάθης Καπ" w:date="2023-03-03T03:28:00Z">
                    <w:rPr>
                      <w:rFonts w:ascii="Calibri" w:hAnsi="Calibri" w:cs="Calibri"/>
                      <w:color w:val="000000"/>
                      <w:sz w:val="18"/>
                      <w:szCs w:val="18"/>
                    </w:rPr>
                  </w:rPrChange>
                </w:rPr>
                <w:t>643</w:t>
              </w:r>
            </w:ins>
          </w:p>
        </w:tc>
        <w:tc>
          <w:tcPr>
            <w:tcW w:w="541" w:type="dxa"/>
            <w:vAlign w:val="bottom"/>
            <w:tcPrChange w:id="14863" w:author="Στάθης Καπ" w:date="2023-03-03T06:26:00Z">
              <w:tcPr>
                <w:tcW w:w="541" w:type="dxa"/>
                <w:vAlign w:val="bottom"/>
              </w:tcPr>
            </w:tcPrChange>
          </w:tcPr>
          <w:p w14:paraId="594AD2A2" w14:textId="7E5D6325" w:rsidR="009B17D5" w:rsidRPr="00AC6F02" w:rsidRDefault="009B17D5" w:rsidP="009B17D5">
            <w:pPr>
              <w:jc w:val="center"/>
              <w:rPr>
                <w:ins w:id="14864" w:author="Στάθης Καπ" w:date="2023-03-03T03:27:00Z"/>
                <w:rFonts w:cstheme="minorHAnsi"/>
                <w:sz w:val="16"/>
                <w:szCs w:val="16"/>
              </w:rPr>
            </w:pPr>
            <w:ins w:id="14865" w:author="Στάθης Καπ" w:date="2023-03-03T03:28:00Z">
              <w:r w:rsidRPr="00AC6F02">
                <w:rPr>
                  <w:rFonts w:ascii="Calibri" w:hAnsi="Calibri" w:cs="Calibri"/>
                  <w:color w:val="000000"/>
                  <w:sz w:val="16"/>
                  <w:szCs w:val="16"/>
                  <w:rPrChange w:id="14866" w:author="Στάθης Καπ" w:date="2023-03-03T03:28:00Z">
                    <w:rPr>
                      <w:rFonts w:ascii="Calibri" w:hAnsi="Calibri" w:cs="Calibri"/>
                      <w:color w:val="000000"/>
                      <w:sz w:val="18"/>
                      <w:szCs w:val="18"/>
                    </w:rPr>
                  </w:rPrChange>
                </w:rPr>
                <w:t>0.166</w:t>
              </w:r>
            </w:ins>
          </w:p>
        </w:tc>
        <w:tc>
          <w:tcPr>
            <w:tcW w:w="589" w:type="dxa"/>
            <w:vAlign w:val="center"/>
            <w:tcPrChange w:id="14867" w:author="Στάθης Καπ" w:date="2023-03-03T06:26:00Z">
              <w:tcPr>
                <w:tcW w:w="589" w:type="dxa"/>
                <w:vAlign w:val="center"/>
              </w:tcPr>
            </w:tcPrChange>
          </w:tcPr>
          <w:p w14:paraId="267F6586" w14:textId="54ECA805" w:rsidR="009B17D5" w:rsidRPr="00AC6F02" w:rsidRDefault="009B17D5" w:rsidP="009B17D5">
            <w:pPr>
              <w:jc w:val="center"/>
              <w:rPr>
                <w:ins w:id="14868" w:author="Στάθης Καπ" w:date="2023-03-03T03:27:00Z"/>
                <w:rFonts w:cstheme="minorHAnsi"/>
                <w:sz w:val="16"/>
                <w:szCs w:val="16"/>
              </w:rPr>
            </w:pPr>
            <w:ins w:id="14869" w:author="Στάθης Καπ" w:date="2023-03-03T06:11:00Z">
              <w:r>
                <w:rPr>
                  <w:rFonts w:ascii="Calibri" w:hAnsi="Calibri" w:cstheme="minorHAnsi"/>
                  <w:color w:val="000000"/>
                  <w:sz w:val="16"/>
                  <w:szCs w:val="16"/>
                </w:rPr>
                <w:t>6.68</w:t>
              </w:r>
            </w:ins>
          </w:p>
        </w:tc>
        <w:tc>
          <w:tcPr>
            <w:tcW w:w="463" w:type="dxa"/>
            <w:vAlign w:val="bottom"/>
            <w:tcPrChange w:id="14870" w:author="Στάθης Καπ" w:date="2023-03-03T06:26:00Z">
              <w:tcPr>
                <w:tcW w:w="463" w:type="dxa"/>
                <w:vAlign w:val="bottom"/>
              </w:tcPr>
            </w:tcPrChange>
          </w:tcPr>
          <w:p w14:paraId="006682E6" w14:textId="355E632D" w:rsidR="009B17D5" w:rsidRPr="00AC6F02" w:rsidRDefault="009B17D5" w:rsidP="009B17D5">
            <w:pPr>
              <w:jc w:val="center"/>
              <w:rPr>
                <w:ins w:id="14871" w:author="Στάθης Καπ" w:date="2023-03-03T03:27:00Z"/>
                <w:rFonts w:cstheme="minorHAnsi"/>
                <w:sz w:val="16"/>
                <w:szCs w:val="16"/>
              </w:rPr>
            </w:pPr>
            <w:ins w:id="14872" w:author="Στάθης Καπ" w:date="2023-03-03T03:28:00Z">
              <w:r w:rsidRPr="00AC6F02">
                <w:rPr>
                  <w:rFonts w:ascii="Calibri" w:hAnsi="Calibri" w:cs="Calibri"/>
                  <w:color w:val="000000"/>
                  <w:sz w:val="16"/>
                  <w:szCs w:val="16"/>
                  <w:rPrChange w:id="14873" w:author="Στάθης Καπ" w:date="2023-03-03T03:28:00Z">
                    <w:rPr>
                      <w:rFonts w:ascii="Calibri" w:hAnsi="Calibri" w:cs="Calibri"/>
                      <w:color w:val="000000"/>
                      <w:sz w:val="18"/>
                      <w:szCs w:val="18"/>
                    </w:rPr>
                  </w:rPrChange>
                </w:rPr>
                <w:t>629</w:t>
              </w:r>
            </w:ins>
          </w:p>
        </w:tc>
        <w:tc>
          <w:tcPr>
            <w:tcW w:w="541" w:type="dxa"/>
            <w:vAlign w:val="bottom"/>
            <w:tcPrChange w:id="14874" w:author="Στάθης Καπ" w:date="2023-03-03T06:26:00Z">
              <w:tcPr>
                <w:tcW w:w="541" w:type="dxa"/>
                <w:vAlign w:val="bottom"/>
              </w:tcPr>
            </w:tcPrChange>
          </w:tcPr>
          <w:p w14:paraId="77B87463" w14:textId="4B03AC7B" w:rsidR="009B17D5" w:rsidRPr="00AC6F02" w:rsidRDefault="009B17D5" w:rsidP="009B17D5">
            <w:pPr>
              <w:jc w:val="center"/>
              <w:rPr>
                <w:ins w:id="14875" w:author="Στάθης Καπ" w:date="2023-03-03T03:27:00Z"/>
                <w:rFonts w:cstheme="minorHAnsi"/>
                <w:sz w:val="16"/>
                <w:szCs w:val="16"/>
              </w:rPr>
            </w:pPr>
            <w:ins w:id="14876" w:author="Στάθης Καπ" w:date="2023-03-03T03:28:00Z">
              <w:r w:rsidRPr="00AC6F02">
                <w:rPr>
                  <w:rFonts w:ascii="Calibri" w:hAnsi="Calibri" w:cs="Calibri"/>
                  <w:color w:val="000000"/>
                  <w:sz w:val="16"/>
                  <w:szCs w:val="16"/>
                  <w:rPrChange w:id="14877" w:author="Στάθης Καπ" w:date="2023-03-03T03:28:00Z">
                    <w:rPr>
                      <w:rFonts w:ascii="Calibri" w:hAnsi="Calibri" w:cs="Calibri"/>
                      <w:color w:val="000000"/>
                      <w:sz w:val="18"/>
                      <w:szCs w:val="18"/>
                    </w:rPr>
                  </w:rPrChange>
                </w:rPr>
                <w:t>0.284</w:t>
              </w:r>
            </w:ins>
          </w:p>
        </w:tc>
        <w:tc>
          <w:tcPr>
            <w:tcW w:w="589" w:type="dxa"/>
            <w:vAlign w:val="center"/>
            <w:tcPrChange w:id="14878" w:author="Στάθης Καπ" w:date="2023-03-03T06:26:00Z">
              <w:tcPr>
                <w:tcW w:w="589" w:type="dxa"/>
                <w:vAlign w:val="center"/>
              </w:tcPr>
            </w:tcPrChange>
          </w:tcPr>
          <w:p w14:paraId="7A55FB11" w14:textId="64A6DDCE" w:rsidR="009B17D5" w:rsidRPr="00AC6F02" w:rsidRDefault="009B17D5" w:rsidP="009B17D5">
            <w:pPr>
              <w:jc w:val="center"/>
              <w:rPr>
                <w:ins w:id="14879" w:author="Στάθης Καπ" w:date="2023-03-03T03:27:00Z"/>
                <w:rFonts w:cstheme="minorHAnsi"/>
                <w:sz w:val="16"/>
                <w:szCs w:val="16"/>
              </w:rPr>
            </w:pPr>
            <w:ins w:id="14880" w:author="Στάθης Καπ" w:date="2023-03-03T06:12:00Z">
              <w:r>
                <w:rPr>
                  <w:rFonts w:ascii="Calibri" w:hAnsi="Calibri" w:cstheme="minorHAnsi"/>
                  <w:color w:val="000000"/>
                  <w:sz w:val="16"/>
                  <w:szCs w:val="16"/>
                </w:rPr>
                <w:t>8.71</w:t>
              </w:r>
            </w:ins>
          </w:p>
        </w:tc>
      </w:tr>
      <w:tr w:rsidR="009B17D5" w14:paraId="63D0F93B" w14:textId="77777777" w:rsidTr="00F03C40">
        <w:trPr>
          <w:ins w:id="14881" w:author="Στάθης Καπ" w:date="2023-03-03T03:27:00Z"/>
        </w:trPr>
        <w:tc>
          <w:tcPr>
            <w:tcW w:w="515" w:type="dxa"/>
            <w:tcBorders>
              <w:top w:val="nil"/>
              <w:bottom w:val="nil"/>
              <w:right w:val="single" w:sz="4" w:space="0" w:color="auto"/>
            </w:tcBorders>
            <w:shd w:val="clear" w:color="auto" w:fill="E7E6E6" w:themeFill="background2"/>
            <w:vAlign w:val="center"/>
            <w:tcPrChange w:id="14882" w:author="Στάθης Καπ" w:date="2023-03-03T06:26:00Z">
              <w:tcPr>
                <w:tcW w:w="515" w:type="dxa"/>
                <w:vAlign w:val="center"/>
              </w:tcPr>
            </w:tcPrChange>
          </w:tcPr>
          <w:p w14:paraId="07947571" w14:textId="0D565FED" w:rsidR="009B17D5" w:rsidRPr="00AC6F02" w:rsidRDefault="009B17D5" w:rsidP="009B17D5">
            <w:pPr>
              <w:jc w:val="center"/>
              <w:rPr>
                <w:ins w:id="14883" w:author="Στάθης Καπ" w:date="2023-03-03T03:27:00Z"/>
                <w:sz w:val="16"/>
                <w:szCs w:val="16"/>
              </w:rPr>
            </w:pPr>
            <w:ins w:id="14884" w:author="Στάθης Καπ" w:date="2023-03-03T03:28:00Z">
              <w:r w:rsidRPr="00AC6F02">
                <w:rPr>
                  <w:sz w:val="16"/>
                  <w:szCs w:val="16"/>
                  <w:rPrChange w:id="14885" w:author="Στάθης Καπ" w:date="2023-03-03T03:28:00Z">
                    <w:rPr>
                      <w:sz w:val="18"/>
                      <w:szCs w:val="18"/>
                    </w:rPr>
                  </w:rPrChange>
                </w:rPr>
                <w:t>pr08</w:t>
              </w:r>
            </w:ins>
          </w:p>
        </w:tc>
        <w:tc>
          <w:tcPr>
            <w:tcW w:w="560" w:type="dxa"/>
            <w:tcBorders>
              <w:left w:val="single" w:sz="4" w:space="0" w:color="auto"/>
            </w:tcBorders>
            <w:tcPrChange w:id="14886" w:author="Στάθης Καπ" w:date="2023-03-03T06:26:00Z">
              <w:tcPr>
                <w:tcW w:w="560" w:type="dxa"/>
              </w:tcPr>
            </w:tcPrChange>
          </w:tcPr>
          <w:p w14:paraId="656A2DA4" w14:textId="4384D6E6" w:rsidR="009B17D5" w:rsidRPr="00AC6F02" w:rsidRDefault="009B17D5" w:rsidP="009B17D5">
            <w:pPr>
              <w:jc w:val="center"/>
              <w:rPr>
                <w:ins w:id="14887" w:author="Στάθης Καπ" w:date="2023-03-03T03:27:00Z"/>
                <w:rFonts w:cstheme="minorHAnsi"/>
                <w:sz w:val="16"/>
                <w:szCs w:val="16"/>
              </w:rPr>
            </w:pPr>
            <w:ins w:id="14888" w:author="Στάθης Καπ" w:date="2023-03-03T03:28:00Z">
              <w:r w:rsidRPr="00AC6F02">
                <w:rPr>
                  <w:sz w:val="16"/>
                  <w:szCs w:val="16"/>
                  <w:rPrChange w:id="14889" w:author="Στάθης Καπ" w:date="2023-03-03T03:28:00Z">
                    <w:rPr>
                      <w:sz w:val="18"/>
                      <w:szCs w:val="18"/>
                    </w:rPr>
                  </w:rPrChange>
                </w:rPr>
                <w:t>1139</w:t>
              </w:r>
            </w:ins>
          </w:p>
        </w:tc>
        <w:tc>
          <w:tcPr>
            <w:tcW w:w="855" w:type="dxa"/>
            <w:tcPrChange w:id="14890" w:author="Στάθης Καπ" w:date="2023-03-03T06:26:00Z">
              <w:tcPr>
                <w:tcW w:w="855" w:type="dxa"/>
              </w:tcPr>
            </w:tcPrChange>
          </w:tcPr>
          <w:p w14:paraId="3565D242" w14:textId="41EF981A" w:rsidR="009B17D5" w:rsidRPr="00AC6F02" w:rsidRDefault="009B17D5" w:rsidP="009B17D5">
            <w:pPr>
              <w:jc w:val="center"/>
              <w:rPr>
                <w:ins w:id="14891" w:author="Στάθης Καπ" w:date="2023-03-03T03:27:00Z"/>
                <w:rFonts w:cstheme="minorHAnsi"/>
                <w:sz w:val="16"/>
                <w:szCs w:val="16"/>
              </w:rPr>
            </w:pPr>
            <w:ins w:id="14892" w:author="Στάθης Καπ" w:date="2023-03-03T03:28:00Z">
              <w:r w:rsidRPr="00AC6F02">
                <w:rPr>
                  <w:sz w:val="16"/>
                  <w:szCs w:val="16"/>
                  <w:rPrChange w:id="14893" w:author="Στάθης Καπ" w:date="2023-03-03T03:28:00Z">
                    <w:rPr>
                      <w:sz w:val="18"/>
                      <w:szCs w:val="18"/>
                    </w:rPr>
                  </w:rPrChange>
                </w:rPr>
                <w:t>1082</w:t>
              </w:r>
            </w:ins>
          </w:p>
        </w:tc>
        <w:tc>
          <w:tcPr>
            <w:tcW w:w="544" w:type="dxa"/>
            <w:vAlign w:val="bottom"/>
            <w:tcPrChange w:id="14894" w:author="Στάθης Καπ" w:date="2023-03-03T06:26:00Z">
              <w:tcPr>
                <w:tcW w:w="544" w:type="dxa"/>
                <w:vAlign w:val="bottom"/>
              </w:tcPr>
            </w:tcPrChange>
          </w:tcPr>
          <w:p w14:paraId="1E3FF41D" w14:textId="7EA9687F" w:rsidR="009B17D5" w:rsidRPr="00AC6F02" w:rsidRDefault="009B17D5" w:rsidP="009B17D5">
            <w:pPr>
              <w:jc w:val="center"/>
              <w:rPr>
                <w:ins w:id="14895" w:author="Στάθης Καπ" w:date="2023-03-03T03:27:00Z"/>
                <w:rFonts w:cstheme="minorHAnsi"/>
                <w:sz w:val="16"/>
                <w:szCs w:val="16"/>
              </w:rPr>
            </w:pPr>
            <w:ins w:id="14896" w:author="Στάθης Καπ" w:date="2023-03-03T03:28:00Z">
              <w:r w:rsidRPr="00AC6F02">
                <w:rPr>
                  <w:rFonts w:ascii="Calibri" w:hAnsi="Calibri" w:cs="Calibri"/>
                  <w:color w:val="000000"/>
                  <w:sz w:val="16"/>
                  <w:szCs w:val="16"/>
                  <w:rPrChange w:id="14897" w:author="Στάθης Καπ" w:date="2023-03-03T03:28:00Z">
                    <w:rPr>
                      <w:rFonts w:ascii="Calibri" w:hAnsi="Calibri" w:cs="Calibri"/>
                      <w:color w:val="000000"/>
                      <w:sz w:val="18"/>
                      <w:szCs w:val="18"/>
                    </w:rPr>
                  </w:rPrChange>
                </w:rPr>
                <w:t>1047</w:t>
              </w:r>
            </w:ins>
          </w:p>
        </w:tc>
        <w:tc>
          <w:tcPr>
            <w:tcW w:w="621" w:type="dxa"/>
            <w:vAlign w:val="bottom"/>
            <w:tcPrChange w:id="14898" w:author="Στάθης Καπ" w:date="2023-03-03T06:26:00Z">
              <w:tcPr>
                <w:tcW w:w="621" w:type="dxa"/>
                <w:vAlign w:val="bottom"/>
              </w:tcPr>
            </w:tcPrChange>
          </w:tcPr>
          <w:p w14:paraId="1684B09D" w14:textId="5292388B" w:rsidR="009B17D5" w:rsidRPr="00AC6F02" w:rsidRDefault="009B17D5" w:rsidP="009B17D5">
            <w:pPr>
              <w:jc w:val="center"/>
              <w:rPr>
                <w:ins w:id="14899" w:author="Στάθης Καπ" w:date="2023-03-03T03:27:00Z"/>
                <w:rFonts w:cstheme="minorHAnsi"/>
                <w:sz w:val="16"/>
                <w:szCs w:val="16"/>
              </w:rPr>
            </w:pPr>
            <w:ins w:id="14900" w:author="Στάθης Καπ" w:date="2023-03-03T03:28:00Z">
              <w:r w:rsidRPr="00AC6F02">
                <w:rPr>
                  <w:rFonts w:ascii="Calibri" w:hAnsi="Calibri" w:cs="Calibri"/>
                  <w:color w:val="000000"/>
                  <w:sz w:val="16"/>
                  <w:szCs w:val="16"/>
                  <w:rPrChange w:id="14901" w:author="Στάθης Καπ" w:date="2023-03-03T03:28:00Z">
                    <w:rPr>
                      <w:rFonts w:ascii="Calibri" w:hAnsi="Calibri" w:cs="Calibri"/>
                      <w:color w:val="000000"/>
                      <w:sz w:val="18"/>
                      <w:szCs w:val="18"/>
                    </w:rPr>
                  </w:rPrChange>
                </w:rPr>
                <w:t>0.981</w:t>
              </w:r>
            </w:ins>
          </w:p>
        </w:tc>
        <w:tc>
          <w:tcPr>
            <w:tcW w:w="669" w:type="dxa"/>
            <w:vAlign w:val="center"/>
            <w:tcPrChange w:id="14902" w:author="Στάθης Καπ" w:date="2023-03-03T06:26:00Z">
              <w:tcPr>
                <w:tcW w:w="669" w:type="dxa"/>
                <w:vAlign w:val="center"/>
              </w:tcPr>
            </w:tcPrChange>
          </w:tcPr>
          <w:p w14:paraId="7B7833B9" w14:textId="56622D87" w:rsidR="009B17D5" w:rsidRPr="00AC6F02" w:rsidRDefault="009B17D5" w:rsidP="009B17D5">
            <w:pPr>
              <w:jc w:val="center"/>
              <w:rPr>
                <w:ins w:id="14903" w:author="Στάθης Καπ" w:date="2023-03-03T03:27:00Z"/>
                <w:rFonts w:cstheme="minorHAnsi"/>
                <w:sz w:val="16"/>
                <w:szCs w:val="16"/>
              </w:rPr>
            </w:pPr>
            <w:ins w:id="14904" w:author="Στάθης Καπ" w:date="2023-03-03T06:11:00Z">
              <w:r>
                <w:rPr>
                  <w:rFonts w:ascii="Calibri" w:hAnsi="Calibri" w:cstheme="minorHAnsi"/>
                  <w:color w:val="000000"/>
                  <w:sz w:val="16"/>
                  <w:szCs w:val="16"/>
                </w:rPr>
                <w:t>8.08</w:t>
              </w:r>
            </w:ins>
          </w:p>
        </w:tc>
        <w:tc>
          <w:tcPr>
            <w:tcW w:w="543" w:type="dxa"/>
            <w:vAlign w:val="bottom"/>
            <w:tcPrChange w:id="14905" w:author="Στάθης Καπ" w:date="2023-03-03T06:26:00Z">
              <w:tcPr>
                <w:tcW w:w="543" w:type="dxa"/>
                <w:vAlign w:val="bottom"/>
              </w:tcPr>
            </w:tcPrChange>
          </w:tcPr>
          <w:p w14:paraId="4D65455B" w14:textId="070ABA83" w:rsidR="009B17D5" w:rsidRPr="00AC6F02" w:rsidRDefault="009B17D5" w:rsidP="009B17D5">
            <w:pPr>
              <w:jc w:val="center"/>
              <w:rPr>
                <w:ins w:id="14906" w:author="Στάθης Καπ" w:date="2023-03-03T03:27:00Z"/>
                <w:rFonts w:cstheme="minorHAnsi"/>
                <w:sz w:val="16"/>
                <w:szCs w:val="16"/>
              </w:rPr>
            </w:pPr>
            <w:ins w:id="14907" w:author="Στάθης Καπ" w:date="2023-03-03T03:28:00Z">
              <w:r w:rsidRPr="00AC6F02">
                <w:rPr>
                  <w:rFonts w:ascii="Calibri" w:hAnsi="Calibri" w:cs="Calibri"/>
                  <w:color w:val="000000"/>
                  <w:sz w:val="16"/>
                  <w:szCs w:val="16"/>
                  <w:rPrChange w:id="14908" w:author="Στάθης Καπ" w:date="2023-03-03T03:28:00Z">
                    <w:rPr>
                      <w:rFonts w:ascii="Calibri" w:hAnsi="Calibri" w:cs="Calibri"/>
                      <w:color w:val="000000"/>
                      <w:sz w:val="18"/>
                      <w:szCs w:val="18"/>
                    </w:rPr>
                  </w:rPrChange>
                </w:rPr>
                <w:t>1027</w:t>
              </w:r>
            </w:ins>
          </w:p>
        </w:tc>
        <w:tc>
          <w:tcPr>
            <w:tcW w:w="621" w:type="dxa"/>
            <w:vAlign w:val="bottom"/>
            <w:tcPrChange w:id="14909" w:author="Στάθης Καπ" w:date="2023-03-03T06:26:00Z">
              <w:tcPr>
                <w:tcW w:w="621" w:type="dxa"/>
                <w:vAlign w:val="bottom"/>
              </w:tcPr>
            </w:tcPrChange>
          </w:tcPr>
          <w:p w14:paraId="4122855B" w14:textId="7B32E875" w:rsidR="009B17D5" w:rsidRPr="00AC6F02" w:rsidRDefault="009B17D5" w:rsidP="009B17D5">
            <w:pPr>
              <w:jc w:val="center"/>
              <w:rPr>
                <w:ins w:id="14910" w:author="Στάθης Καπ" w:date="2023-03-03T03:27:00Z"/>
                <w:rFonts w:cstheme="minorHAnsi"/>
                <w:sz w:val="16"/>
                <w:szCs w:val="16"/>
              </w:rPr>
            </w:pPr>
            <w:ins w:id="14911" w:author="Στάθης Καπ" w:date="2023-03-03T03:28:00Z">
              <w:r w:rsidRPr="00AC6F02">
                <w:rPr>
                  <w:rFonts w:ascii="Calibri" w:hAnsi="Calibri" w:cs="Calibri"/>
                  <w:color w:val="000000"/>
                  <w:sz w:val="16"/>
                  <w:szCs w:val="16"/>
                  <w:rPrChange w:id="14912" w:author="Στάθης Καπ" w:date="2023-03-03T03:28:00Z">
                    <w:rPr>
                      <w:rFonts w:ascii="Calibri" w:hAnsi="Calibri" w:cs="Calibri"/>
                      <w:color w:val="000000"/>
                      <w:sz w:val="18"/>
                      <w:szCs w:val="18"/>
                    </w:rPr>
                  </w:rPrChange>
                </w:rPr>
                <w:t>0.779</w:t>
              </w:r>
            </w:ins>
          </w:p>
        </w:tc>
        <w:tc>
          <w:tcPr>
            <w:tcW w:w="669" w:type="dxa"/>
            <w:vAlign w:val="center"/>
            <w:tcPrChange w:id="14913" w:author="Στάθης Καπ" w:date="2023-03-03T06:26:00Z">
              <w:tcPr>
                <w:tcW w:w="669" w:type="dxa"/>
                <w:vAlign w:val="center"/>
              </w:tcPr>
            </w:tcPrChange>
          </w:tcPr>
          <w:p w14:paraId="6462D0F8" w14:textId="22412D47" w:rsidR="009B17D5" w:rsidRPr="00AC6F02" w:rsidRDefault="009B17D5" w:rsidP="009B17D5">
            <w:pPr>
              <w:jc w:val="center"/>
              <w:rPr>
                <w:ins w:id="14914" w:author="Στάθης Καπ" w:date="2023-03-03T03:27:00Z"/>
                <w:rFonts w:cstheme="minorHAnsi"/>
                <w:sz w:val="16"/>
                <w:szCs w:val="16"/>
              </w:rPr>
            </w:pPr>
            <w:ins w:id="14915" w:author="Στάθης Καπ" w:date="2023-03-03T06:11:00Z">
              <w:r>
                <w:rPr>
                  <w:rFonts w:ascii="Calibri" w:hAnsi="Calibri" w:cstheme="minorHAnsi"/>
                  <w:color w:val="000000"/>
                  <w:sz w:val="16"/>
                  <w:szCs w:val="16"/>
                </w:rPr>
                <w:t>1.91</w:t>
              </w:r>
            </w:ins>
          </w:p>
        </w:tc>
        <w:tc>
          <w:tcPr>
            <w:tcW w:w="508" w:type="dxa"/>
            <w:vAlign w:val="bottom"/>
            <w:tcPrChange w:id="14916" w:author="Στάθης Καπ" w:date="2023-03-03T06:26:00Z">
              <w:tcPr>
                <w:tcW w:w="508" w:type="dxa"/>
                <w:vAlign w:val="bottom"/>
              </w:tcPr>
            </w:tcPrChange>
          </w:tcPr>
          <w:p w14:paraId="3DF79CED" w14:textId="63C3F78A" w:rsidR="009B17D5" w:rsidRPr="00AC6F02" w:rsidRDefault="009B17D5" w:rsidP="009B17D5">
            <w:pPr>
              <w:jc w:val="center"/>
              <w:rPr>
                <w:ins w:id="14917" w:author="Στάθης Καπ" w:date="2023-03-03T03:27:00Z"/>
                <w:rFonts w:cstheme="minorHAnsi"/>
                <w:sz w:val="16"/>
                <w:szCs w:val="16"/>
              </w:rPr>
            </w:pPr>
            <w:ins w:id="14918" w:author="Στάθης Καπ" w:date="2023-03-03T03:28:00Z">
              <w:r w:rsidRPr="00AC6F02">
                <w:rPr>
                  <w:rFonts w:ascii="Calibri" w:hAnsi="Calibri" w:cs="Calibri"/>
                  <w:color w:val="000000"/>
                  <w:sz w:val="16"/>
                  <w:szCs w:val="16"/>
                  <w:rPrChange w:id="14919" w:author="Στάθης Καπ" w:date="2023-03-03T03:28:00Z">
                    <w:rPr>
                      <w:rFonts w:ascii="Calibri" w:hAnsi="Calibri" w:cs="Calibri"/>
                      <w:color w:val="000000"/>
                      <w:sz w:val="18"/>
                      <w:szCs w:val="18"/>
                    </w:rPr>
                  </w:rPrChange>
                </w:rPr>
                <w:t>970</w:t>
              </w:r>
            </w:ins>
          </w:p>
        </w:tc>
        <w:tc>
          <w:tcPr>
            <w:tcW w:w="541" w:type="dxa"/>
            <w:vAlign w:val="bottom"/>
            <w:tcPrChange w:id="14920" w:author="Στάθης Καπ" w:date="2023-03-03T06:26:00Z">
              <w:tcPr>
                <w:tcW w:w="541" w:type="dxa"/>
                <w:vAlign w:val="bottom"/>
              </w:tcPr>
            </w:tcPrChange>
          </w:tcPr>
          <w:p w14:paraId="5F4BF9FA" w14:textId="3DB30455" w:rsidR="009B17D5" w:rsidRPr="00AC6F02" w:rsidRDefault="009B17D5" w:rsidP="009B17D5">
            <w:pPr>
              <w:jc w:val="center"/>
              <w:rPr>
                <w:ins w:id="14921" w:author="Στάθης Καπ" w:date="2023-03-03T03:27:00Z"/>
                <w:rFonts w:cstheme="minorHAnsi"/>
                <w:sz w:val="16"/>
                <w:szCs w:val="16"/>
              </w:rPr>
            </w:pPr>
            <w:ins w:id="14922" w:author="Στάθης Καπ" w:date="2023-03-03T03:28:00Z">
              <w:r w:rsidRPr="00AC6F02">
                <w:rPr>
                  <w:rFonts w:ascii="Calibri" w:hAnsi="Calibri" w:cs="Calibri"/>
                  <w:color w:val="000000"/>
                  <w:sz w:val="16"/>
                  <w:szCs w:val="16"/>
                  <w:rPrChange w:id="14923" w:author="Στάθης Καπ" w:date="2023-03-03T03:28:00Z">
                    <w:rPr>
                      <w:rFonts w:ascii="Calibri" w:hAnsi="Calibri" w:cs="Calibri"/>
                      <w:color w:val="000000"/>
                      <w:sz w:val="18"/>
                      <w:szCs w:val="18"/>
                    </w:rPr>
                  </w:rPrChange>
                </w:rPr>
                <w:t>0.519</w:t>
              </w:r>
            </w:ins>
          </w:p>
        </w:tc>
        <w:tc>
          <w:tcPr>
            <w:tcW w:w="589" w:type="dxa"/>
            <w:vAlign w:val="center"/>
            <w:tcPrChange w:id="14924" w:author="Στάθης Καπ" w:date="2023-03-03T06:26:00Z">
              <w:tcPr>
                <w:tcW w:w="589" w:type="dxa"/>
                <w:vAlign w:val="center"/>
              </w:tcPr>
            </w:tcPrChange>
          </w:tcPr>
          <w:p w14:paraId="00C1C969" w14:textId="15F6ABED" w:rsidR="009B17D5" w:rsidRPr="00AC6F02" w:rsidRDefault="009B17D5" w:rsidP="009B17D5">
            <w:pPr>
              <w:jc w:val="center"/>
              <w:rPr>
                <w:ins w:id="14925" w:author="Στάθης Καπ" w:date="2023-03-03T03:27:00Z"/>
                <w:rFonts w:cstheme="minorHAnsi"/>
                <w:sz w:val="16"/>
                <w:szCs w:val="16"/>
              </w:rPr>
            </w:pPr>
            <w:ins w:id="14926" w:author="Στάθης Καπ" w:date="2023-03-03T06:11:00Z">
              <w:r>
                <w:rPr>
                  <w:rFonts w:ascii="Calibri" w:hAnsi="Calibri" w:cstheme="minorHAnsi"/>
                  <w:color w:val="000000"/>
                  <w:sz w:val="16"/>
                  <w:szCs w:val="16"/>
                </w:rPr>
                <w:t>7.35</w:t>
              </w:r>
            </w:ins>
          </w:p>
        </w:tc>
        <w:tc>
          <w:tcPr>
            <w:tcW w:w="463" w:type="dxa"/>
            <w:vAlign w:val="bottom"/>
            <w:tcPrChange w:id="14927" w:author="Στάθης Καπ" w:date="2023-03-03T06:26:00Z">
              <w:tcPr>
                <w:tcW w:w="463" w:type="dxa"/>
                <w:vAlign w:val="bottom"/>
              </w:tcPr>
            </w:tcPrChange>
          </w:tcPr>
          <w:p w14:paraId="25586F9A" w14:textId="58877783" w:rsidR="009B17D5" w:rsidRPr="00AC6F02" w:rsidRDefault="009B17D5" w:rsidP="009B17D5">
            <w:pPr>
              <w:jc w:val="center"/>
              <w:rPr>
                <w:ins w:id="14928" w:author="Στάθης Καπ" w:date="2023-03-03T03:27:00Z"/>
                <w:rFonts w:cstheme="minorHAnsi"/>
                <w:sz w:val="16"/>
                <w:szCs w:val="16"/>
              </w:rPr>
            </w:pPr>
            <w:ins w:id="14929" w:author="Στάθης Καπ" w:date="2023-03-03T03:28:00Z">
              <w:r w:rsidRPr="00AC6F02">
                <w:rPr>
                  <w:rFonts w:ascii="Calibri" w:hAnsi="Calibri" w:cs="Calibri"/>
                  <w:color w:val="000000"/>
                  <w:sz w:val="16"/>
                  <w:szCs w:val="16"/>
                  <w:rPrChange w:id="14930" w:author="Στάθης Καπ" w:date="2023-03-03T03:28:00Z">
                    <w:rPr>
                      <w:rFonts w:ascii="Calibri" w:hAnsi="Calibri" w:cs="Calibri"/>
                      <w:color w:val="000000"/>
                      <w:sz w:val="18"/>
                      <w:szCs w:val="18"/>
                    </w:rPr>
                  </w:rPrChange>
                </w:rPr>
                <w:t>937</w:t>
              </w:r>
            </w:ins>
          </w:p>
        </w:tc>
        <w:tc>
          <w:tcPr>
            <w:tcW w:w="541" w:type="dxa"/>
            <w:vAlign w:val="bottom"/>
            <w:tcPrChange w:id="14931" w:author="Στάθης Καπ" w:date="2023-03-03T06:26:00Z">
              <w:tcPr>
                <w:tcW w:w="541" w:type="dxa"/>
                <w:vAlign w:val="bottom"/>
              </w:tcPr>
            </w:tcPrChange>
          </w:tcPr>
          <w:p w14:paraId="4CBE3219" w14:textId="196B88B8" w:rsidR="009B17D5" w:rsidRPr="00AC6F02" w:rsidRDefault="009B17D5" w:rsidP="009B17D5">
            <w:pPr>
              <w:jc w:val="center"/>
              <w:rPr>
                <w:ins w:id="14932" w:author="Στάθης Καπ" w:date="2023-03-03T03:27:00Z"/>
                <w:rFonts w:cstheme="minorHAnsi"/>
                <w:sz w:val="16"/>
                <w:szCs w:val="16"/>
              </w:rPr>
            </w:pPr>
            <w:ins w:id="14933" w:author="Στάθης Καπ" w:date="2023-03-03T03:28:00Z">
              <w:r w:rsidRPr="00AC6F02">
                <w:rPr>
                  <w:rFonts w:ascii="Calibri" w:hAnsi="Calibri" w:cs="Calibri"/>
                  <w:color w:val="000000"/>
                  <w:sz w:val="16"/>
                  <w:szCs w:val="16"/>
                  <w:rPrChange w:id="14934" w:author="Στάθης Καπ" w:date="2023-03-03T03:28:00Z">
                    <w:rPr>
                      <w:rFonts w:ascii="Calibri" w:hAnsi="Calibri" w:cs="Calibri"/>
                      <w:color w:val="000000"/>
                      <w:sz w:val="18"/>
                      <w:szCs w:val="18"/>
                    </w:rPr>
                  </w:rPrChange>
                </w:rPr>
                <w:t>0.482</w:t>
              </w:r>
            </w:ins>
          </w:p>
        </w:tc>
        <w:tc>
          <w:tcPr>
            <w:tcW w:w="589" w:type="dxa"/>
            <w:vAlign w:val="center"/>
            <w:tcPrChange w:id="14935" w:author="Στάθης Καπ" w:date="2023-03-03T06:26:00Z">
              <w:tcPr>
                <w:tcW w:w="589" w:type="dxa"/>
                <w:vAlign w:val="center"/>
              </w:tcPr>
            </w:tcPrChange>
          </w:tcPr>
          <w:p w14:paraId="3794D58B" w14:textId="709809D7" w:rsidR="009B17D5" w:rsidRPr="00AC6F02" w:rsidRDefault="009B17D5" w:rsidP="009B17D5">
            <w:pPr>
              <w:jc w:val="center"/>
              <w:rPr>
                <w:ins w:id="14936" w:author="Στάθης Καπ" w:date="2023-03-03T03:27:00Z"/>
                <w:rFonts w:cstheme="minorHAnsi"/>
                <w:sz w:val="16"/>
                <w:szCs w:val="16"/>
              </w:rPr>
            </w:pPr>
            <w:ins w:id="14937" w:author="Στάθης Καπ" w:date="2023-03-03T06:12:00Z">
              <w:r>
                <w:rPr>
                  <w:rFonts w:ascii="Calibri" w:hAnsi="Calibri" w:cstheme="minorHAnsi"/>
                  <w:color w:val="000000"/>
                  <w:sz w:val="16"/>
                  <w:szCs w:val="16"/>
                </w:rPr>
                <w:t>10.51</w:t>
              </w:r>
            </w:ins>
          </w:p>
        </w:tc>
      </w:tr>
      <w:tr w:rsidR="009B17D5" w14:paraId="556FED2D" w14:textId="77777777" w:rsidTr="00F03C40">
        <w:trPr>
          <w:ins w:id="14938" w:author="Στάθης Καπ" w:date="2023-03-03T03:27:00Z"/>
        </w:trPr>
        <w:tc>
          <w:tcPr>
            <w:tcW w:w="515" w:type="dxa"/>
            <w:tcBorders>
              <w:top w:val="nil"/>
              <w:bottom w:val="nil"/>
              <w:right w:val="single" w:sz="4" w:space="0" w:color="auto"/>
            </w:tcBorders>
            <w:shd w:val="clear" w:color="auto" w:fill="E7E6E6" w:themeFill="background2"/>
            <w:vAlign w:val="center"/>
            <w:tcPrChange w:id="14939" w:author="Στάθης Καπ" w:date="2023-03-03T06:26:00Z">
              <w:tcPr>
                <w:tcW w:w="515" w:type="dxa"/>
                <w:vAlign w:val="center"/>
              </w:tcPr>
            </w:tcPrChange>
          </w:tcPr>
          <w:p w14:paraId="62F62E10" w14:textId="43DD527F" w:rsidR="009B17D5" w:rsidRPr="00AC6F02" w:rsidRDefault="009B17D5" w:rsidP="009B17D5">
            <w:pPr>
              <w:jc w:val="center"/>
              <w:rPr>
                <w:ins w:id="14940" w:author="Στάθης Καπ" w:date="2023-03-03T03:27:00Z"/>
                <w:sz w:val="16"/>
                <w:szCs w:val="16"/>
              </w:rPr>
            </w:pPr>
            <w:ins w:id="14941" w:author="Στάθης Καπ" w:date="2023-03-03T03:28:00Z">
              <w:r w:rsidRPr="00AC6F02">
                <w:rPr>
                  <w:sz w:val="16"/>
                  <w:szCs w:val="16"/>
                  <w:rPrChange w:id="14942" w:author="Στάθης Καπ" w:date="2023-03-03T03:28:00Z">
                    <w:rPr>
                      <w:sz w:val="18"/>
                      <w:szCs w:val="18"/>
                    </w:rPr>
                  </w:rPrChange>
                </w:rPr>
                <w:t>pr09</w:t>
              </w:r>
            </w:ins>
          </w:p>
        </w:tc>
        <w:tc>
          <w:tcPr>
            <w:tcW w:w="560" w:type="dxa"/>
            <w:tcBorders>
              <w:left w:val="single" w:sz="4" w:space="0" w:color="auto"/>
            </w:tcBorders>
            <w:tcPrChange w:id="14943" w:author="Στάθης Καπ" w:date="2023-03-03T06:26:00Z">
              <w:tcPr>
                <w:tcW w:w="560" w:type="dxa"/>
              </w:tcPr>
            </w:tcPrChange>
          </w:tcPr>
          <w:p w14:paraId="19520FA8" w14:textId="0C9C3195" w:rsidR="009B17D5" w:rsidRPr="00AC6F02" w:rsidRDefault="009B17D5" w:rsidP="009B17D5">
            <w:pPr>
              <w:jc w:val="center"/>
              <w:rPr>
                <w:ins w:id="14944" w:author="Στάθης Καπ" w:date="2023-03-03T03:27:00Z"/>
                <w:rFonts w:cstheme="minorHAnsi"/>
                <w:sz w:val="16"/>
                <w:szCs w:val="16"/>
              </w:rPr>
            </w:pPr>
            <w:ins w:id="14945" w:author="Στάθης Καπ" w:date="2023-03-03T03:28:00Z">
              <w:r w:rsidRPr="00AC6F02">
                <w:rPr>
                  <w:sz w:val="16"/>
                  <w:szCs w:val="16"/>
                  <w:rPrChange w:id="14946" w:author="Στάθης Καπ" w:date="2023-03-03T03:28:00Z">
                    <w:rPr>
                      <w:sz w:val="18"/>
                      <w:szCs w:val="18"/>
                    </w:rPr>
                  </w:rPrChange>
                </w:rPr>
                <w:t>1282</w:t>
              </w:r>
            </w:ins>
          </w:p>
        </w:tc>
        <w:tc>
          <w:tcPr>
            <w:tcW w:w="855" w:type="dxa"/>
            <w:tcPrChange w:id="14947" w:author="Στάθης Καπ" w:date="2023-03-03T06:26:00Z">
              <w:tcPr>
                <w:tcW w:w="855" w:type="dxa"/>
              </w:tcPr>
            </w:tcPrChange>
          </w:tcPr>
          <w:p w14:paraId="7C2F4C76" w14:textId="71D377AA" w:rsidR="009B17D5" w:rsidRPr="00AC6F02" w:rsidRDefault="009B17D5" w:rsidP="009B17D5">
            <w:pPr>
              <w:jc w:val="center"/>
              <w:rPr>
                <w:ins w:id="14948" w:author="Στάθης Καπ" w:date="2023-03-03T03:27:00Z"/>
                <w:rFonts w:cstheme="minorHAnsi"/>
                <w:sz w:val="16"/>
                <w:szCs w:val="16"/>
              </w:rPr>
            </w:pPr>
            <w:ins w:id="14949" w:author="Στάθης Καπ" w:date="2023-03-03T03:28:00Z">
              <w:r w:rsidRPr="00AC6F02">
                <w:rPr>
                  <w:sz w:val="16"/>
                  <w:szCs w:val="16"/>
                  <w:rPrChange w:id="14950" w:author="Στάθης Καπ" w:date="2023-03-03T03:28:00Z">
                    <w:rPr>
                      <w:sz w:val="18"/>
                      <w:szCs w:val="18"/>
                    </w:rPr>
                  </w:rPrChange>
                </w:rPr>
                <w:t>1144</w:t>
              </w:r>
            </w:ins>
          </w:p>
        </w:tc>
        <w:tc>
          <w:tcPr>
            <w:tcW w:w="544" w:type="dxa"/>
            <w:vAlign w:val="bottom"/>
            <w:tcPrChange w:id="14951" w:author="Στάθης Καπ" w:date="2023-03-03T06:26:00Z">
              <w:tcPr>
                <w:tcW w:w="544" w:type="dxa"/>
                <w:vAlign w:val="bottom"/>
              </w:tcPr>
            </w:tcPrChange>
          </w:tcPr>
          <w:p w14:paraId="3D95400E" w14:textId="73D460D2" w:rsidR="009B17D5" w:rsidRPr="00AC6F02" w:rsidRDefault="009B17D5" w:rsidP="009B17D5">
            <w:pPr>
              <w:jc w:val="center"/>
              <w:rPr>
                <w:ins w:id="14952" w:author="Στάθης Καπ" w:date="2023-03-03T03:27:00Z"/>
                <w:rFonts w:cstheme="minorHAnsi"/>
                <w:sz w:val="16"/>
                <w:szCs w:val="16"/>
              </w:rPr>
            </w:pPr>
            <w:ins w:id="14953" w:author="Στάθης Καπ" w:date="2023-03-03T03:28:00Z">
              <w:r w:rsidRPr="00AC6F02">
                <w:rPr>
                  <w:rFonts w:ascii="Calibri" w:hAnsi="Calibri" w:cs="Calibri"/>
                  <w:color w:val="000000"/>
                  <w:sz w:val="16"/>
                  <w:szCs w:val="16"/>
                  <w:rPrChange w:id="14954" w:author="Στάθης Καπ" w:date="2023-03-03T03:28:00Z">
                    <w:rPr>
                      <w:rFonts w:ascii="Calibri" w:hAnsi="Calibri" w:cs="Calibri"/>
                      <w:color w:val="000000"/>
                      <w:sz w:val="18"/>
                      <w:szCs w:val="18"/>
                    </w:rPr>
                  </w:rPrChange>
                </w:rPr>
                <w:t>1138</w:t>
              </w:r>
            </w:ins>
          </w:p>
        </w:tc>
        <w:tc>
          <w:tcPr>
            <w:tcW w:w="621" w:type="dxa"/>
            <w:vAlign w:val="bottom"/>
            <w:tcPrChange w:id="14955" w:author="Στάθης Καπ" w:date="2023-03-03T06:26:00Z">
              <w:tcPr>
                <w:tcW w:w="621" w:type="dxa"/>
                <w:vAlign w:val="bottom"/>
              </w:tcPr>
            </w:tcPrChange>
          </w:tcPr>
          <w:p w14:paraId="21C73639" w14:textId="6E2A28CD" w:rsidR="009B17D5" w:rsidRPr="00AC6F02" w:rsidRDefault="009B17D5" w:rsidP="009B17D5">
            <w:pPr>
              <w:jc w:val="center"/>
              <w:rPr>
                <w:ins w:id="14956" w:author="Στάθης Καπ" w:date="2023-03-03T03:27:00Z"/>
                <w:rFonts w:cstheme="minorHAnsi"/>
                <w:sz w:val="16"/>
                <w:szCs w:val="16"/>
              </w:rPr>
            </w:pPr>
            <w:ins w:id="14957" w:author="Στάθης Καπ" w:date="2023-03-03T03:28:00Z">
              <w:r w:rsidRPr="00AC6F02">
                <w:rPr>
                  <w:rFonts w:ascii="Calibri" w:hAnsi="Calibri" w:cs="Calibri"/>
                  <w:color w:val="000000"/>
                  <w:sz w:val="16"/>
                  <w:szCs w:val="16"/>
                  <w:rPrChange w:id="14958" w:author="Στάθης Καπ" w:date="2023-03-03T03:28:00Z">
                    <w:rPr>
                      <w:rFonts w:ascii="Calibri" w:hAnsi="Calibri" w:cs="Calibri"/>
                      <w:color w:val="000000"/>
                      <w:sz w:val="18"/>
                      <w:szCs w:val="18"/>
                    </w:rPr>
                  </w:rPrChange>
                </w:rPr>
                <w:t>2.568</w:t>
              </w:r>
            </w:ins>
          </w:p>
        </w:tc>
        <w:tc>
          <w:tcPr>
            <w:tcW w:w="669" w:type="dxa"/>
            <w:vAlign w:val="center"/>
            <w:tcPrChange w:id="14959" w:author="Στάθης Καπ" w:date="2023-03-03T06:26:00Z">
              <w:tcPr>
                <w:tcW w:w="669" w:type="dxa"/>
                <w:vAlign w:val="center"/>
              </w:tcPr>
            </w:tcPrChange>
          </w:tcPr>
          <w:p w14:paraId="7277FA14" w14:textId="0F797754" w:rsidR="009B17D5" w:rsidRPr="00AC6F02" w:rsidRDefault="009B17D5" w:rsidP="009B17D5">
            <w:pPr>
              <w:jc w:val="center"/>
              <w:rPr>
                <w:ins w:id="14960" w:author="Στάθης Καπ" w:date="2023-03-03T03:27:00Z"/>
                <w:rFonts w:cstheme="minorHAnsi"/>
                <w:sz w:val="16"/>
                <w:szCs w:val="16"/>
              </w:rPr>
            </w:pPr>
            <w:ins w:id="14961" w:author="Στάθης Καπ" w:date="2023-03-03T06:11:00Z">
              <w:r>
                <w:rPr>
                  <w:rFonts w:ascii="Calibri" w:hAnsi="Calibri" w:cstheme="minorHAnsi"/>
                  <w:color w:val="000000"/>
                  <w:sz w:val="16"/>
                  <w:szCs w:val="16"/>
                </w:rPr>
                <w:t>11.23</w:t>
              </w:r>
            </w:ins>
          </w:p>
        </w:tc>
        <w:tc>
          <w:tcPr>
            <w:tcW w:w="543" w:type="dxa"/>
            <w:vAlign w:val="bottom"/>
            <w:tcPrChange w:id="14962" w:author="Στάθης Καπ" w:date="2023-03-03T06:26:00Z">
              <w:tcPr>
                <w:tcW w:w="543" w:type="dxa"/>
                <w:vAlign w:val="bottom"/>
              </w:tcPr>
            </w:tcPrChange>
          </w:tcPr>
          <w:p w14:paraId="7FC1B524" w14:textId="6A5F482E" w:rsidR="009B17D5" w:rsidRPr="00AC6F02" w:rsidRDefault="009B17D5" w:rsidP="009B17D5">
            <w:pPr>
              <w:jc w:val="center"/>
              <w:rPr>
                <w:ins w:id="14963" w:author="Στάθης Καπ" w:date="2023-03-03T03:27:00Z"/>
                <w:rFonts w:cstheme="minorHAnsi"/>
                <w:sz w:val="16"/>
                <w:szCs w:val="16"/>
              </w:rPr>
            </w:pPr>
            <w:ins w:id="14964" w:author="Στάθης Καπ" w:date="2023-03-03T03:28:00Z">
              <w:r w:rsidRPr="00AC6F02">
                <w:rPr>
                  <w:rFonts w:ascii="Calibri" w:hAnsi="Calibri" w:cs="Calibri"/>
                  <w:color w:val="000000"/>
                  <w:sz w:val="16"/>
                  <w:szCs w:val="16"/>
                  <w:rPrChange w:id="14965" w:author="Στάθης Καπ" w:date="2023-03-03T03:28:00Z">
                    <w:rPr>
                      <w:rFonts w:ascii="Calibri" w:hAnsi="Calibri" w:cs="Calibri"/>
                      <w:color w:val="000000"/>
                      <w:sz w:val="18"/>
                      <w:szCs w:val="18"/>
                    </w:rPr>
                  </w:rPrChange>
                </w:rPr>
                <w:t>1162</w:t>
              </w:r>
            </w:ins>
          </w:p>
        </w:tc>
        <w:tc>
          <w:tcPr>
            <w:tcW w:w="621" w:type="dxa"/>
            <w:vAlign w:val="bottom"/>
            <w:tcPrChange w:id="14966" w:author="Στάθης Καπ" w:date="2023-03-03T06:26:00Z">
              <w:tcPr>
                <w:tcW w:w="621" w:type="dxa"/>
                <w:vAlign w:val="bottom"/>
              </w:tcPr>
            </w:tcPrChange>
          </w:tcPr>
          <w:p w14:paraId="454F2B3A" w14:textId="7944E9AB" w:rsidR="009B17D5" w:rsidRPr="00AC6F02" w:rsidRDefault="009B17D5" w:rsidP="009B17D5">
            <w:pPr>
              <w:jc w:val="center"/>
              <w:rPr>
                <w:ins w:id="14967" w:author="Στάθης Καπ" w:date="2023-03-03T03:27:00Z"/>
                <w:rFonts w:cstheme="minorHAnsi"/>
                <w:sz w:val="16"/>
                <w:szCs w:val="16"/>
              </w:rPr>
            </w:pPr>
            <w:ins w:id="14968" w:author="Στάθης Καπ" w:date="2023-03-03T03:28:00Z">
              <w:r w:rsidRPr="00AC6F02">
                <w:rPr>
                  <w:rFonts w:ascii="Calibri" w:hAnsi="Calibri" w:cs="Calibri"/>
                  <w:color w:val="000000"/>
                  <w:sz w:val="16"/>
                  <w:szCs w:val="16"/>
                  <w:rPrChange w:id="14969" w:author="Στάθης Καπ" w:date="2023-03-03T03:28:00Z">
                    <w:rPr>
                      <w:rFonts w:ascii="Calibri" w:hAnsi="Calibri" w:cs="Calibri"/>
                      <w:color w:val="000000"/>
                      <w:sz w:val="18"/>
                      <w:szCs w:val="18"/>
                    </w:rPr>
                  </w:rPrChange>
                </w:rPr>
                <w:t>2.104</w:t>
              </w:r>
            </w:ins>
          </w:p>
        </w:tc>
        <w:tc>
          <w:tcPr>
            <w:tcW w:w="669" w:type="dxa"/>
            <w:vAlign w:val="center"/>
            <w:tcPrChange w:id="14970" w:author="Στάθης Καπ" w:date="2023-03-03T06:26:00Z">
              <w:tcPr>
                <w:tcW w:w="669" w:type="dxa"/>
                <w:vAlign w:val="center"/>
              </w:tcPr>
            </w:tcPrChange>
          </w:tcPr>
          <w:p w14:paraId="093A215F" w14:textId="3972CA6B" w:rsidR="009B17D5" w:rsidRPr="00AC6F02" w:rsidRDefault="009B17D5" w:rsidP="009B17D5">
            <w:pPr>
              <w:jc w:val="center"/>
              <w:rPr>
                <w:ins w:id="14971" w:author="Στάθης Καπ" w:date="2023-03-03T03:27:00Z"/>
                <w:rFonts w:cstheme="minorHAnsi"/>
                <w:sz w:val="16"/>
                <w:szCs w:val="16"/>
              </w:rPr>
            </w:pPr>
            <w:ins w:id="14972" w:author="Στάθης Καπ" w:date="2023-03-03T06:11:00Z">
              <w:r>
                <w:rPr>
                  <w:rFonts w:ascii="Calibri" w:hAnsi="Calibri" w:cstheme="minorHAnsi"/>
                  <w:color w:val="000000"/>
                  <w:sz w:val="16"/>
                  <w:szCs w:val="16"/>
                </w:rPr>
                <w:t>-2.11</w:t>
              </w:r>
            </w:ins>
          </w:p>
        </w:tc>
        <w:tc>
          <w:tcPr>
            <w:tcW w:w="508" w:type="dxa"/>
            <w:vAlign w:val="bottom"/>
            <w:tcPrChange w:id="14973" w:author="Στάθης Καπ" w:date="2023-03-03T06:26:00Z">
              <w:tcPr>
                <w:tcW w:w="508" w:type="dxa"/>
                <w:vAlign w:val="bottom"/>
              </w:tcPr>
            </w:tcPrChange>
          </w:tcPr>
          <w:p w14:paraId="161EF010" w14:textId="22B0AAF0" w:rsidR="009B17D5" w:rsidRPr="00AC6F02" w:rsidRDefault="009B17D5" w:rsidP="009B17D5">
            <w:pPr>
              <w:jc w:val="center"/>
              <w:rPr>
                <w:ins w:id="14974" w:author="Στάθης Καπ" w:date="2023-03-03T03:27:00Z"/>
                <w:rFonts w:cstheme="minorHAnsi"/>
                <w:sz w:val="16"/>
                <w:szCs w:val="16"/>
              </w:rPr>
            </w:pPr>
            <w:ins w:id="14975" w:author="Στάθης Καπ" w:date="2023-03-03T03:28:00Z">
              <w:r w:rsidRPr="00AC6F02">
                <w:rPr>
                  <w:rFonts w:ascii="Calibri" w:hAnsi="Calibri" w:cs="Calibri"/>
                  <w:color w:val="000000"/>
                  <w:sz w:val="16"/>
                  <w:szCs w:val="16"/>
                  <w:rPrChange w:id="14976" w:author="Στάθης Καπ" w:date="2023-03-03T03:28:00Z">
                    <w:rPr>
                      <w:rFonts w:ascii="Calibri" w:hAnsi="Calibri" w:cs="Calibri"/>
                      <w:color w:val="000000"/>
                      <w:sz w:val="18"/>
                      <w:szCs w:val="18"/>
                    </w:rPr>
                  </w:rPrChange>
                </w:rPr>
                <w:t>1025</w:t>
              </w:r>
            </w:ins>
          </w:p>
        </w:tc>
        <w:tc>
          <w:tcPr>
            <w:tcW w:w="541" w:type="dxa"/>
            <w:vAlign w:val="bottom"/>
            <w:tcPrChange w:id="14977" w:author="Στάθης Καπ" w:date="2023-03-03T06:26:00Z">
              <w:tcPr>
                <w:tcW w:w="541" w:type="dxa"/>
                <w:vAlign w:val="bottom"/>
              </w:tcPr>
            </w:tcPrChange>
          </w:tcPr>
          <w:p w14:paraId="3BEC5248" w14:textId="37C88A97" w:rsidR="009B17D5" w:rsidRPr="00AC6F02" w:rsidRDefault="009B17D5" w:rsidP="009B17D5">
            <w:pPr>
              <w:jc w:val="center"/>
              <w:rPr>
                <w:ins w:id="14978" w:author="Στάθης Καπ" w:date="2023-03-03T03:27:00Z"/>
                <w:rFonts w:cstheme="minorHAnsi"/>
                <w:sz w:val="16"/>
                <w:szCs w:val="16"/>
              </w:rPr>
            </w:pPr>
            <w:ins w:id="14979" w:author="Στάθης Καπ" w:date="2023-03-03T03:28:00Z">
              <w:r w:rsidRPr="00AC6F02">
                <w:rPr>
                  <w:rFonts w:ascii="Calibri" w:hAnsi="Calibri" w:cs="Calibri"/>
                  <w:color w:val="000000"/>
                  <w:sz w:val="16"/>
                  <w:szCs w:val="16"/>
                  <w:rPrChange w:id="14980" w:author="Στάθης Καπ" w:date="2023-03-03T03:28:00Z">
                    <w:rPr>
                      <w:rFonts w:ascii="Calibri" w:hAnsi="Calibri" w:cs="Calibri"/>
                      <w:color w:val="000000"/>
                      <w:sz w:val="18"/>
                      <w:szCs w:val="18"/>
                    </w:rPr>
                  </w:rPrChange>
                </w:rPr>
                <w:t>1.188</w:t>
              </w:r>
            </w:ins>
          </w:p>
        </w:tc>
        <w:tc>
          <w:tcPr>
            <w:tcW w:w="589" w:type="dxa"/>
            <w:vAlign w:val="center"/>
            <w:tcPrChange w:id="14981" w:author="Στάθης Καπ" w:date="2023-03-03T06:26:00Z">
              <w:tcPr>
                <w:tcW w:w="589" w:type="dxa"/>
                <w:vAlign w:val="center"/>
              </w:tcPr>
            </w:tcPrChange>
          </w:tcPr>
          <w:p w14:paraId="741D5E08" w14:textId="332E60FD" w:rsidR="009B17D5" w:rsidRPr="00AC6F02" w:rsidRDefault="009B17D5" w:rsidP="009B17D5">
            <w:pPr>
              <w:jc w:val="center"/>
              <w:rPr>
                <w:ins w:id="14982" w:author="Στάθης Καπ" w:date="2023-03-03T03:27:00Z"/>
                <w:rFonts w:cstheme="minorHAnsi"/>
                <w:sz w:val="16"/>
                <w:szCs w:val="16"/>
              </w:rPr>
            </w:pPr>
            <w:ins w:id="14983" w:author="Στάθης Καπ" w:date="2023-03-03T06:11:00Z">
              <w:r>
                <w:rPr>
                  <w:rFonts w:ascii="Calibri" w:hAnsi="Calibri" w:cstheme="minorHAnsi"/>
                  <w:color w:val="000000"/>
                  <w:sz w:val="16"/>
                  <w:szCs w:val="16"/>
                </w:rPr>
                <w:t>9.93</w:t>
              </w:r>
            </w:ins>
          </w:p>
        </w:tc>
        <w:tc>
          <w:tcPr>
            <w:tcW w:w="463" w:type="dxa"/>
            <w:vAlign w:val="bottom"/>
            <w:tcPrChange w:id="14984" w:author="Στάθης Καπ" w:date="2023-03-03T06:26:00Z">
              <w:tcPr>
                <w:tcW w:w="463" w:type="dxa"/>
                <w:vAlign w:val="bottom"/>
              </w:tcPr>
            </w:tcPrChange>
          </w:tcPr>
          <w:p w14:paraId="25AD5CDB" w14:textId="0BB0E803" w:rsidR="009B17D5" w:rsidRPr="00AC6F02" w:rsidRDefault="009B17D5" w:rsidP="009B17D5">
            <w:pPr>
              <w:jc w:val="center"/>
              <w:rPr>
                <w:ins w:id="14985" w:author="Στάθης Καπ" w:date="2023-03-03T03:27:00Z"/>
                <w:rFonts w:cstheme="minorHAnsi"/>
                <w:sz w:val="16"/>
                <w:szCs w:val="16"/>
              </w:rPr>
            </w:pPr>
            <w:ins w:id="14986" w:author="Στάθης Καπ" w:date="2023-03-03T03:28:00Z">
              <w:r w:rsidRPr="00AC6F02">
                <w:rPr>
                  <w:rFonts w:ascii="Calibri" w:hAnsi="Calibri" w:cs="Calibri"/>
                  <w:color w:val="000000"/>
                  <w:sz w:val="16"/>
                  <w:szCs w:val="16"/>
                  <w:rPrChange w:id="14987" w:author="Στάθης Καπ" w:date="2023-03-03T03:28:00Z">
                    <w:rPr>
                      <w:rFonts w:ascii="Calibri" w:hAnsi="Calibri" w:cs="Calibri"/>
                      <w:color w:val="000000"/>
                      <w:sz w:val="18"/>
                      <w:szCs w:val="18"/>
                    </w:rPr>
                  </w:rPrChange>
                </w:rPr>
                <w:t>1052</w:t>
              </w:r>
            </w:ins>
          </w:p>
        </w:tc>
        <w:tc>
          <w:tcPr>
            <w:tcW w:w="541" w:type="dxa"/>
            <w:vAlign w:val="bottom"/>
            <w:tcPrChange w:id="14988" w:author="Στάθης Καπ" w:date="2023-03-03T06:26:00Z">
              <w:tcPr>
                <w:tcW w:w="541" w:type="dxa"/>
                <w:vAlign w:val="bottom"/>
              </w:tcPr>
            </w:tcPrChange>
          </w:tcPr>
          <w:p w14:paraId="06D01275" w14:textId="440BFEBA" w:rsidR="009B17D5" w:rsidRPr="00AC6F02" w:rsidRDefault="009B17D5" w:rsidP="009B17D5">
            <w:pPr>
              <w:jc w:val="center"/>
              <w:rPr>
                <w:ins w:id="14989" w:author="Στάθης Καπ" w:date="2023-03-03T03:27:00Z"/>
                <w:rFonts w:cstheme="minorHAnsi"/>
                <w:sz w:val="16"/>
                <w:szCs w:val="16"/>
              </w:rPr>
            </w:pPr>
            <w:ins w:id="14990" w:author="Στάθης Καπ" w:date="2023-03-03T03:28:00Z">
              <w:r w:rsidRPr="00AC6F02">
                <w:rPr>
                  <w:rFonts w:ascii="Calibri" w:hAnsi="Calibri" w:cs="Calibri"/>
                  <w:color w:val="000000"/>
                  <w:sz w:val="16"/>
                  <w:szCs w:val="16"/>
                  <w:rPrChange w:id="14991" w:author="Στάθης Καπ" w:date="2023-03-03T03:28:00Z">
                    <w:rPr>
                      <w:rFonts w:ascii="Calibri" w:hAnsi="Calibri" w:cs="Calibri"/>
                      <w:color w:val="000000"/>
                      <w:sz w:val="18"/>
                      <w:szCs w:val="18"/>
                    </w:rPr>
                  </w:rPrChange>
                </w:rPr>
                <w:t>1.006</w:t>
              </w:r>
            </w:ins>
          </w:p>
        </w:tc>
        <w:tc>
          <w:tcPr>
            <w:tcW w:w="589" w:type="dxa"/>
            <w:vAlign w:val="center"/>
            <w:tcPrChange w:id="14992" w:author="Στάθης Καπ" w:date="2023-03-03T06:26:00Z">
              <w:tcPr>
                <w:tcW w:w="589" w:type="dxa"/>
                <w:vAlign w:val="center"/>
              </w:tcPr>
            </w:tcPrChange>
          </w:tcPr>
          <w:p w14:paraId="7760BE42" w14:textId="13BE6D6D" w:rsidR="009B17D5" w:rsidRPr="00AC6F02" w:rsidRDefault="009B17D5" w:rsidP="009B17D5">
            <w:pPr>
              <w:jc w:val="center"/>
              <w:rPr>
                <w:ins w:id="14993" w:author="Στάθης Καπ" w:date="2023-03-03T03:27:00Z"/>
                <w:rFonts w:cstheme="minorHAnsi"/>
                <w:sz w:val="16"/>
                <w:szCs w:val="16"/>
              </w:rPr>
            </w:pPr>
            <w:ins w:id="14994" w:author="Στάθης Καπ" w:date="2023-03-03T06:12:00Z">
              <w:r>
                <w:rPr>
                  <w:rFonts w:ascii="Calibri" w:hAnsi="Calibri" w:cstheme="minorHAnsi"/>
                  <w:color w:val="000000"/>
                  <w:sz w:val="16"/>
                  <w:szCs w:val="16"/>
                </w:rPr>
                <w:t>7.56</w:t>
              </w:r>
            </w:ins>
          </w:p>
        </w:tc>
      </w:tr>
      <w:tr w:rsidR="009B17D5" w14:paraId="4E3D1213" w14:textId="77777777" w:rsidTr="00F03C40">
        <w:trPr>
          <w:ins w:id="14995" w:author="Στάθης Καπ" w:date="2023-03-03T03:27:00Z"/>
        </w:trPr>
        <w:tc>
          <w:tcPr>
            <w:tcW w:w="515" w:type="dxa"/>
            <w:tcBorders>
              <w:top w:val="nil"/>
              <w:bottom w:val="nil"/>
              <w:right w:val="single" w:sz="4" w:space="0" w:color="auto"/>
            </w:tcBorders>
            <w:shd w:val="clear" w:color="auto" w:fill="E7E6E6" w:themeFill="background2"/>
            <w:vAlign w:val="center"/>
            <w:tcPrChange w:id="14996" w:author="Στάθης Καπ" w:date="2023-03-03T06:26:00Z">
              <w:tcPr>
                <w:tcW w:w="515" w:type="dxa"/>
                <w:vAlign w:val="center"/>
              </w:tcPr>
            </w:tcPrChange>
          </w:tcPr>
          <w:p w14:paraId="41EAB349" w14:textId="4E31721C" w:rsidR="009B17D5" w:rsidRPr="00AC6F02" w:rsidRDefault="009B17D5" w:rsidP="009B17D5">
            <w:pPr>
              <w:jc w:val="center"/>
              <w:rPr>
                <w:ins w:id="14997" w:author="Στάθης Καπ" w:date="2023-03-03T03:27:00Z"/>
                <w:sz w:val="16"/>
                <w:szCs w:val="16"/>
              </w:rPr>
            </w:pPr>
            <w:ins w:id="14998" w:author="Στάθης Καπ" w:date="2023-03-03T03:28:00Z">
              <w:r w:rsidRPr="00AC6F02">
                <w:rPr>
                  <w:sz w:val="16"/>
                  <w:szCs w:val="16"/>
                  <w:rPrChange w:id="14999" w:author="Στάθης Καπ" w:date="2023-03-03T03:28:00Z">
                    <w:rPr>
                      <w:sz w:val="18"/>
                      <w:szCs w:val="18"/>
                    </w:rPr>
                  </w:rPrChange>
                </w:rPr>
                <w:t>pr10</w:t>
              </w:r>
            </w:ins>
          </w:p>
        </w:tc>
        <w:tc>
          <w:tcPr>
            <w:tcW w:w="560" w:type="dxa"/>
            <w:tcBorders>
              <w:left w:val="single" w:sz="4" w:space="0" w:color="auto"/>
            </w:tcBorders>
            <w:tcPrChange w:id="15000" w:author="Στάθης Καπ" w:date="2023-03-03T06:26:00Z">
              <w:tcPr>
                <w:tcW w:w="560" w:type="dxa"/>
              </w:tcPr>
            </w:tcPrChange>
          </w:tcPr>
          <w:p w14:paraId="63ECCC7D" w14:textId="6C5F1E9F" w:rsidR="009B17D5" w:rsidRPr="00AC6F02" w:rsidRDefault="009B17D5" w:rsidP="009B17D5">
            <w:pPr>
              <w:jc w:val="center"/>
              <w:rPr>
                <w:ins w:id="15001" w:author="Στάθης Καπ" w:date="2023-03-03T03:27:00Z"/>
                <w:rFonts w:cstheme="minorHAnsi"/>
                <w:sz w:val="16"/>
                <w:szCs w:val="16"/>
              </w:rPr>
            </w:pPr>
            <w:ins w:id="15002" w:author="Στάθης Καπ" w:date="2023-03-03T03:28:00Z">
              <w:r w:rsidRPr="00AC6F02">
                <w:rPr>
                  <w:sz w:val="16"/>
                  <w:szCs w:val="16"/>
                  <w:rPrChange w:id="15003" w:author="Στάθης Καπ" w:date="2023-03-03T03:28:00Z">
                    <w:rPr>
                      <w:sz w:val="18"/>
                      <w:szCs w:val="18"/>
                    </w:rPr>
                  </w:rPrChange>
                </w:rPr>
                <w:t>1573</w:t>
              </w:r>
            </w:ins>
          </w:p>
        </w:tc>
        <w:tc>
          <w:tcPr>
            <w:tcW w:w="855" w:type="dxa"/>
            <w:tcPrChange w:id="15004" w:author="Στάθης Καπ" w:date="2023-03-03T06:26:00Z">
              <w:tcPr>
                <w:tcW w:w="855" w:type="dxa"/>
              </w:tcPr>
            </w:tcPrChange>
          </w:tcPr>
          <w:p w14:paraId="0E6DB081" w14:textId="1E23E839" w:rsidR="009B17D5" w:rsidRPr="00AC6F02" w:rsidRDefault="009B17D5" w:rsidP="009B17D5">
            <w:pPr>
              <w:jc w:val="center"/>
              <w:rPr>
                <w:ins w:id="15005" w:author="Στάθης Καπ" w:date="2023-03-03T03:27:00Z"/>
                <w:rFonts w:cstheme="minorHAnsi"/>
                <w:sz w:val="16"/>
                <w:szCs w:val="16"/>
              </w:rPr>
            </w:pPr>
            <w:ins w:id="15006" w:author="Στάθης Καπ" w:date="2023-03-03T03:28:00Z">
              <w:r w:rsidRPr="00AC6F02">
                <w:rPr>
                  <w:sz w:val="16"/>
                  <w:szCs w:val="16"/>
                  <w:rPrChange w:id="15007" w:author="Στάθης Καπ" w:date="2023-03-03T03:28:00Z">
                    <w:rPr>
                      <w:sz w:val="18"/>
                      <w:szCs w:val="18"/>
                    </w:rPr>
                  </w:rPrChange>
                </w:rPr>
                <w:t>1473</w:t>
              </w:r>
            </w:ins>
          </w:p>
        </w:tc>
        <w:tc>
          <w:tcPr>
            <w:tcW w:w="544" w:type="dxa"/>
            <w:vAlign w:val="bottom"/>
            <w:tcPrChange w:id="15008" w:author="Στάθης Καπ" w:date="2023-03-03T06:26:00Z">
              <w:tcPr>
                <w:tcW w:w="544" w:type="dxa"/>
                <w:vAlign w:val="bottom"/>
              </w:tcPr>
            </w:tcPrChange>
          </w:tcPr>
          <w:p w14:paraId="2118F738" w14:textId="628330AD" w:rsidR="009B17D5" w:rsidRPr="00AC6F02" w:rsidRDefault="009B17D5" w:rsidP="009B17D5">
            <w:pPr>
              <w:jc w:val="center"/>
              <w:rPr>
                <w:ins w:id="15009" w:author="Στάθης Καπ" w:date="2023-03-03T03:27:00Z"/>
                <w:rFonts w:cstheme="minorHAnsi"/>
                <w:sz w:val="16"/>
                <w:szCs w:val="16"/>
              </w:rPr>
            </w:pPr>
            <w:ins w:id="15010" w:author="Στάθης Καπ" w:date="2023-03-03T03:28:00Z">
              <w:r w:rsidRPr="00AC6F02">
                <w:rPr>
                  <w:rFonts w:ascii="Calibri" w:hAnsi="Calibri" w:cs="Calibri"/>
                  <w:color w:val="000000"/>
                  <w:sz w:val="16"/>
                  <w:szCs w:val="16"/>
                  <w:rPrChange w:id="15011" w:author="Στάθης Καπ" w:date="2023-03-03T03:28:00Z">
                    <w:rPr>
                      <w:rFonts w:ascii="Calibri" w:hAnsi="Calibri" w:cs="Calibri"/>
                      <w:color w:val="000000"/>
                      <w:sz w:val="18"/>
                      <w:szCs w:val="18"/>
                    </w:rPr>
                  </w:rPrChange>
                </w:rPr>
                <w:t>1495</w:t>
              </w:r>
            </w:ins>
          </w:p>
        </w:tc>
        <w:tc>
          <w:tcPr>
            <w:tcW w:w="621" w:type="dxa"/>
            <w:vAlign w:val="bottom"/>
            <w:tcPrChange w:id="15012" w:author="Στάθης Καπ" w:date="2023-03-03T06:26:00Z">
              <w:tcPr>
                <w:tcW w:w="621" w:type="dxa"/>
                <w:vAlign w:val="bottom"/>
              </w:tcPr>
            </w:tcPrChange>
          </w:tcPr>
          <w:p w14:paraId="55D0D537" w14:textId="416A3D8F" w:rsidR="009B17D5" w:rsidRPr="00AC6F02" w:rsidRDefault="009B17D5" w:rsidP="009B17D5">
            <w:pPr>
              <w:jc w:val="center"/>
              <w:rPr>
                <w:ins w:id="15013" w:author="Στάθης Καπ" w:date="2023-03-03T03:27:00Z"/>
                <w:rFonts w:cstheme="minorHAnsi"/>
                <w:sz w:val="16"/>
                <w:szCs w:val="16"/>
              </w:rPr>
            </w:pPr>
            <w:ins w:id="15014" w:author="Στάθης Καπ" w:date="2023-03-03T03:28:00Z">
              <w:r w:rsidRPr="00AC6F02">
                <w:rPr>
                  <w:rFonts w:ascii="Calibri" w:hAnsi="Calibri" w:cs="Calibri"/>
                  <w:color w:val="000000"/>
                  <w:sz w:val="16"/>
                  <w:szCs w:val="16"/>
                  <w:rPrChange w:id="15015" w:author="Στάθης Καπ" w:date="2023-03-03T03:28:00Z">
                    <w:rPr>
                      <w:rFonts w:ascii="Calibri" w:hAnsi="Calibri" w:cs="Calibri"/>
                      <w:color w:val="000000"/>
                      <w:sz w:val="18"/>
                      <w:szCs w:val="18"/>
                    </w:rPr>
                  </w:rPrChange>
                </w:rPr>
                <w:t>8.727</w:t>
              </w:r>
            </w:ins>
          </w:p>
        </w:tc>
        <w:tc>
          <w:tcPr>
            <w:tcW w:w="669" w:type="dxa"/>
            <w:vAlign w:val="center"/>
            <w:tcPrChange w:id="15016" w:author="Στάθης Καπ" w:date="2023-03-03T06:26:00Z">
              <w:tcPr>
                <w:tcW w:w="669" w:type="dxa"/>
                <w:vAlign w:val="center"/>
              </w:tcPr>
            </w:tcPrChange>
          </w:tcPr>
          <w:p w14:paraId="47908FD3" w14:textId="41E3787B" w:rsidR="009B17D5" w:rsidRPr="00AC6F02" w:rsidRDefault="009B17D5" w:rsidP="009B17D5">
            <w:pPr>
              <w:jc w:val="center"/>
              <w:rPr>
                <w:ins w:id="15017" w:author="Στάθης Καπ" w:date="2023-03-03T03:27:00Z"/>
                <w:rFonts w:cstheme="minorHAnsi"/>
                <w:sz w:val="16"/>
                <w:szCs w:val="16"/>
              </w:rPr>
            </w:pPr>
            <w:ins w:id="15018" w:author="Στάθης Καπ" w:date="2023-03-03T06:11:00Z">
              <w:r>
                <w:rPr>
                  <w:rFonts w:ascii="Calibri" w:hAnsi="Calibri" w:cstheme="minorHAnsi"/>
                  <w:color w:val="000000"/>
                  <w:sz w:val="16"/>
                  <w:szCs w:val="16"/>
                </w:rPr>
                <w:t>4.96</w:t>
              </w:r>
            </w:ins>
          </w:p>
        </w:tc>
        <w:tc>
          <w:tcPr>
            <w:tcW w:w="543" w:type="dxa"/>
            <w:vAlign w:val="bottom"/>
            <w:tcPrChange w:id="15019" w:author="Στάθης Καπ" w:date="2023-03-03T06:26:00Z">
              <w:tcPr>
                <w:tcW w:w="543" w:type="dxa"/>
                <w:vAlign w:val="bottom"/>
              </w:tcPr>
            </w:tcPrChange>
          </w:tcPr>
          <w:p w14:paraId="0FEA5A43" w14:textId="5E000B82" w:rsidR="009B17D5" w:rsidRPr="00AC6F02" w:rsidRDefault="009B17D5" w:rsidP="009B17D5">
            <w:pPr>
              <w:jc w:val="center"/>
              <w:rPr>
                <w:ins w:id="15020" w:author="Στάθης Καπ" w:date="2023-03-03T03:27:00Z"/>
                <w:rFonts w:cstheme="minorHAnsi"/>
                <w:sz w:val="16"/>
                <w:szCs w:val="16"/>
              </w:rPr>
            </w:pPr>
            <w:ins w:id="15021" w:author="Στάθης Καπ" w:date="2023-03-03T03:28:00Z">
              <w:r w:rsidRPr="00AC6F02">
                <w:rPr>
                  <w:rFonts w:ascii="Calibri" w:hAnsi="Calibri" w:cs="Calibri"/>
                  <w:color w:val="000000"/>
                  <w:sz w:val="16"/>
                  <w:szCs w:val="16"/>
                  <w:rPrChange w:id="15022" w:author="Στάθης Καπ" w:date="2023-03-03T03:28:00Z">
                    <w:rPr>
                      <w:rFonts w:ascii="Calibri" w:hAnsi="Calibri" w:cs="Calibri"/>
                      <w:color w:val="000000"/>
                      <w:sz w:val="18"/>
                      <w:szCs w:val="18"/>
                    </w:rPr>
                  </w:rPrChange>
                </w:rPr>
                <w:t>1322</w:t>
              </w:r>
            </w:ins>
          </w:p>
        </w:tc>
        <w:tc>
          <w:tcPr>
            <w:tcW w:w="621" w:type="dxa"/>
            <w:vAlign w:val="bottom"/>
            <w:tcPrChange w:id="15023" w:author="Στάθης Καπ" w:date="2023-03-03T06:26:00Z">
              <w:tcPr>
                <w:tcW w:w="621" w:type="dxa"/>
                <w:vAlign w:val="bottom"/>
              </w:tcPr>
            </w:tcPrChange>
          </w:tcPr>
          <w:p w14:paraId="2C957031" w14:textId="4E31FABC" w:rsidR="009B17D5" w:rsidRPr="00AC6F02" w:rsidRDefault="009B17D5" w:rsidP="009B17D5">
            <w:pPr>
              <w:jc w:val="center"/>
              <w:rPr>
                <w:ins w:id="15024" w:author="Στάθης Καπ" w:date="2023-03-03T03:27:00Z"/>
                <w:rFonts w:cstheme="minorHAnsi"/>
                <w:sz w:val="16"/>
                <w:szCs w:val="16"/>
              </w:rPr>
            </w:pPr>
            <w:ins w:id="15025" w:author="Στάθης Καπ" w:date="2023-03-03T03:28:00Z">
              <w:r w:rsidRPr="00AC6F02">
                <w:rPr>
                  <w:rFonts w:ascii="Calibri" w:hAnsi="Calibri" w:cs="Calibri"/>
                  <w:color w:val="000000"/>
                  <w:sz w:val="16"/>
                  <w:szCs w:val="16"/>
                  <w:rPrChange w:id="15026" w:author="Στάθης Καπ" w:date="2023-03-03T03:28:00Z">
                    <w:rPr>
                      <w:rFonts w:ascii="Calibri" w:hAnsi="Calibri" w:cs="Calibri"/>
                      <w:color w:val="000000"/>
                      <w:sz w:val="18"/>
                      <w:szCs w:val="18"/>
                    </w:rPr>
                  </w:rPrChange>
                </w:rPr>
                <w:t>1.938</w:t>
              </w:r>
            </w:ins>
          </w:p>
        </w:tc>
        <w:tc>
          <w:tcPr>
            <w:tcW w:w="669" w:type="dxa"/>
            <w:vAlign w:val="center"/>
            <w:tcPrChange w:id="15027" w:author="Στάθης Καπ" w:date="2023-03-03T06:26:00Z">
              <w:tcPr>
                <w:tcW w:w="669" w:type="dxa"/>
                <w:vAlign w:val="center"/>
              </w:tcPr>
            </w:tcPrChange>
          </w:tcPr>
          <w:p w14:paraId="7BFDD5F3" w14:textId="03CC4B9C" w:rsidR="009B17D5" w:rsidRPr="00AC6F02" w:rsidRDefault="009B17D5" w:rsidP="009B17D5">
            <w:pPr>
              <w:jc w:val="center"/>
              <w:rPr>
                <w:ins w:id="15028" w:author="Στάθης Καπ" w:date="2023-03-03T03:27:00Z"/>
                <w:rFonts w:cstheme="minorHAnsi"/>
                <w:sz w:val="16"/>
                <w:szCs w:val="16"/>
              </w:rPr>
            </w:pPr>
            <w:ins w:id="15029" w:author="Στάθης Καπ" w:date="2023-03-03T06:11:00Z">
              <w:r>
                <w:rPr>
                  <w:rFonts w:ascii="Calibri" w:hAnsi="Calibri" w:cstheme="minorHAnsi"/>
                  <w:color w:val="000000"/>
                  <w:sz w:val="16"/>
                  <w:szCs w:val="16"/>
                </w:rPr>
                <w:t>11.57</w:t>
              </w:r>
            </w:ins>
          </w:p>
        </w:tc>
        <w:tc>
          <w:tcPr>
            <w:tcW w:w="508" w:type="dxa"/>
            <w:vAlign w:val="bottom"/>
            <w:tcPrChange w:id="15030" w:author="Στάθης Καπ" w:date="2023-03-03T06:26:00Z">
              <w:tcPr>
                <w:tcW w:w="508" w:type="dxa"/>
                <w:vAlign w:val="bottom"/>
              </w:tcPr>
            </w:tcPrChange>
          </w:tcPr>
          <w:p w14:paraId="5405B66D" w14:textId="61226315" w:rsidR="009B17D5" w:rsidRPr="00AC6F02" w:rsidRDefault="009B17D5" w:rsidP="009B17D5">
            <w:pPr>
              <w:jc w:val="center"/>
              <w:rPr>
                <w:ins w:id="15031" w:author="Στάθης Καπ" w:date="2023-03-03T03:27:00Z"/>
                <w:rFonts w:cstheme="minorHAnsi"/>
                <w:sz w:val="16"/>
                <w:szCs w:val="16"/>
              </w:rPr>
            </w:pPr>
            <w:ins w:id="15032" w:author="Στάθης Καπ" w:date="2023-03-03T03:28:00Z">
              <w:r w:rsidRPr="00AC6F02">
                <w:rPr>
                  <w:rFonts w:ascii="Calibri" w:hAnsi="Calibri" w:cs="Calibri"/>
                  <w:color w:val="000000"/>
                  <w:sz w:val="16"/>
                  <w:szCs w:val="16"/>
                  <w:rPrChange w:id="15033" w:author="Στάθης Καπ" w:date="2023-03-03T03:28:00Z">
                    <w:rPr>
                      <w:rFonts w:ascii="Calibri" w:hAnsi="Calibri" w:cs="Calibri"/>
                      <w:color w:val="000000"/>
                      <w:sz w:val="18"/>
                      <w:szCs w:val="18"/>
                    </w:rPr>
                  </w:rPrChange>
                </w:rPr>
                <w:t>1381</w:t>
              </w:r>
            </w:ins>
          </w:p>
        </w:tc>
        <w:tc>
          <w:tcPr>
            <w:tcW w:w="541" w:type="dxa"/>
            <w:vAlign w:val="bottom"/>
            <w:tcPrChange w:id="15034" w:author="Στάθης Καπ" w:date="2023-03-03T06:26:00Z">
              <w:tcPr>
                <w:tcW w:w="541" w:type="dxa"/>
                <w:vAlign w:val="bottom"/>
              </w:tcPr>
            </w:tcPrChange>
          </w:tcPr>
          <w:p w14:paraId="7A3443D8" w14:textId="573D8477" w:rsidR="009B17D5" w:rsidRPr="00AC6F02" w:rsidRDefault="009B17D5" w:rsidP="009B17D5">
            <w:pPr>
              <w:jc w:val="center"/>
              <w:rPr>
                <w:ins w:id="15035" w:author="Στάθης Καπ" w:date="2023-03-03T03:27:00Z"/>
                <w:rFonts w:cstheme="minorHAnsi"/>
                <w:sz w:val="16"/>
                <w:szCs w:val="16"/>
              </w:rPr>
            </w:pPr>
            <w:ins w:id="15036" w:author="Στάθης Καπ" w:date="2023-03-03T03:28:00Z">
              <w:r w:rsidRPr="00AC6F02">
                <w:rPr>
                  <w:rFonts w:ascii="Calibri" w:hAnsi="Calibri" w:cs="Calibri"/>
                  <w:color w:val="000000"/>
                  <w:sz w:val="16"/>
                  <w:szCs w:val="16"/>
                  <w:rPrChange w:id="15037" w:author="Στάθης Καπ" w:date="2023-03-03T03:28:00Z">
                    <w:rPr>
                      <w:rFonts w:ascii="Calibri" w:hAnsi="Calibri" w:cs="Calibri"/>
                      <w:color w:val="000000"/>
                      <w:sz w:val="18"/>
                      <w:szCs w:val="18"/>
                    </w:rPr>
                  </w:rPrChange>
                </w:rPr>
                <w:t>1.788</w:t>
              </w:r>
            </w:ins>
          </w:p>
        </w:tc>
        <w:tc>
          <w:tcPr>
            <w:tcW w:w="589" w:type="dxa"/>
            <w:vAlign w:val="center"/>
            <w:tcPrChange w:id="15038" w:author="Στάθης Καπ" w:date="2023-03-03T06:26:00Z">
              <w:tcPr>
                <w:tcW w:w="589" w:type="dxa"/>
                <w:vAlign w:val="center"/>
              </w:tcPr>
            </w:tcPrChange>
          </w:tcPr>
          <w:p w14:paraId="421BA3EA" w14:textId="154BA51A" w:rsidR="009B17D5" w:rsidRPr="00AC6F02" w:rsidRDefault="009B17D5" w:rsidP="009B17D5">
            <w:pPr>
              <w:jc w:val="center"/>
              <w:rPr>
                <w:ins w:id="15039" w:author="Στάθης Καπ" w:date="2023-03-03T03:27:00Z"/>
                <w:rFonts w:cstheme="minorHAnsi"/>
                <w:sz w:val="16"/>
                <w:szCs w:val="16"/>
              </w:rPr>
            </w:pPr>
            <w:ins w:id="15040" w:author="Στάθης Καπ" w:date="2023-03-03T06:11:00Z">
              <w:r>
                <w:rPr>
                  <w:rFonts w:ascii="Calibri" w:hAnsi="Calibri" w:cstheme="minorHAnsi"/>
                  <w:color w:val="000000"/>
                  <w:sz w:val="16"/>
                  <w:szCs w:val="16"/>
                </w:rPr>
                <w:t>7.63</w:t>
              </w:r>
            </w:ins>
          </w:p>
        </w:tc>
        <w:tc>
          <w:tcPr>
            <w:tcW w:w="463" w:type="dxa"/>
            <w:vAlign w:val="bottom"/>
            <w:tcPrChange w:id="15041" w:author="Στάθης Καπ" w:date="2023-03-03T06:26:00Z">
              <w:tcPr>
                <w:tcW w:w="463" w:type="dxa"/>
                <w:vAlign w:val="bottom"/>
              </w:tcPr>
            </w:tcPrChange>
          </w:tcPr>
          <w:p w14:paraId="396C17F5" w14:textId="6D568883" w:rsidR="009B17D5" w:rsidRPr="00AC6F02" w:rsidRDefault="009B17D5" w:rsidP="009B17D5">
            <w:pPr>
              <w:jc w:val="center"/>
              <w:rPr>
                <w:ins w:id="15042" w:author="Στάθης Καπ" w:date="2023-03-03T03:27:00Z"/>
                <w:rFonts w:cstheme="minorHAnsi"/>
                <w:sz w:val="16"/>
                <w:szCs w:val="16"/>
              </w:rPr>
            </w:pPr>
            <w:ins w:id="15043" w:author="Στάθης Καπ" w:date="2023-03-03T03:28:00Z">
              <w:r w:rsidRPr="00AC6F02">
                <w:rPr>
                  <w:rFonts w:ascii="Calibri" w:hAnsi="Calibri" w:cs="Calibri"/>
                  <w:color w:val="000000"/>
                  <w:sz w:val="16"/>
                  <w:szCs w:val="16"/>
                  <w:rPrChange w:id="15044" w:author="Στάθης Καπ" w:date="2023-03-03T03:28:00Z">
                    <w:rPr>
                      <w:rFonts w:ascii="Calibri" w:hAnsi="Calibri" w:cs="Calibri"/>
                      <w:color w:val="000000"/>
                      <w:sz w:val="18"/>
                      <w:szCs w:val="18"/>
                    </w:rPr>
                  </w:rPrChange>
                </w:rPr>
                <w:t>1284</w:t>
              </w:r>
            </w:ins>
          </w:p>
        </w:tc>
        <w:tc>
          <w:tcPr>
            <w:tcW w:w="541" w:type="dxa"/>
            <w:vAlign w:val="bottom"/>
            <w:tcPrChange w:id="15045" w:author="Στάθης Καπ" w:date="2023-03-03T06:26:00Z">
              <w:tcPr>
                <w:tcW w:w="541" w:type="dxa"/>
                <w:vAlign w:val="bottom"/>
              </w:tcPr>
            </w:tcPrChange>
          </w:tcPr>
          <w:p w14:paraId="02DFE494" w14:textId="00980A42" w:rsidR="009B17D5" w:rsidRPr="00AC6F02" w:rsidRDefault="009B17D5" w:rsidP="009B17D5">
            <w:pPr>
              <w:jc w:val="center"/>
              <w:rPr>
                <w:ins w:id="15046" w:author="Στάθης Καπ" w:date="2023-03-03T03:27:00Z"/>
                <w:rFonts w:cstheme="minorHAnsi"/>
                <w:sz w:val="16"/>
                <w:szCs w:val="16"/>
              </w:rPr>
            </w:pPr>
            <w:ins w:id="15047" w:author="Στάθης Καπ" w:date="2023-03-03T03:28:00Z">
              <w:r w:rsidRPr="00AC6F02">
                <w:rPr>
                  <w:rFonts w:ascii="Calibri" w:hAnsi="Calibri" w:cs="Calibri"/>
                  <w:color w:val="000000"/>
                  <w:sz w:val="16"/>
                  <w:szCs w:val="16"/>
                  <w:rPrChange w:id="15048" w:author="Στάθης Καπ" w:date="2023-03-03T03:28:00Z">
                    <w:rPr>
                      <w:rFonts w:ascii="Calibri" w:hAnsi="Calibri" w:cs="Calibri"/>
                      <w:color w:val="000000"/>
                      <w:sz w:val="18"/>
                      <w:szCs w:val="18"/>
                    </w:rPr>
                  </w:rPrChange>
                </w:rPr>
                <w:t>1.553</w:t>
              </w:r>
            </w:ins>
          </w:p>
        </w:tc>
        <w:tc>
          <w:tcPr>
            <w:tcW w:w="589" w:type="dxa"/>
            <w:vAlign w:val="center"/>
            <w:tcPrChange w:id="15049" w:author="Στάθης Καπ" w:date="2023-03-03T06:26:00Z">
              <w:tcPr>
                <w:tcW w:w="589" w:type="dxa"/>
                <w:vAlign w:val="center"/>
              </w:tcPr>
            </w:tcPrChange>
          </w:tcPr>
          <w:p w14:paraId="6250BBAF" w14:textId="0B78ACDE" w:rsidR="009B17D5" w:rsidRPr="00AC6F02" w:rsidRDefault="009B17D5" w:rsidP="009B17D5">
            <w:pPr>
              <w:jc w:val="center"/>
              <w:rPr>
                <w:ins w:id="15050" w:author="Στάθης Καπ" w:date="2023-03-03T03:27:00Z"/>
                <w:rFonts w:cstheme="minorHAnsi"/>
                <w:sz w:val="16"/>
                <w:szCs w:val="16"/>
              </w:rPr>
            </w:pPr>
            <w:ins w:id="15051" w:author="Στάθης Καπ" w:date="2023-03-03T06:12:00Z">
              <w:r>
                <w:rPr>
                  <w:rFonts w:ascii="Calibri" w:hAnsi="Calibri" w:cstheme="minorHAnsi"/>
                  <w:color w:val="000000"/>
                  <w:sz w:val="16"/>
                  <w:szCs w:val="16"/>
                </w:rPr>
                <w:t>14.11</w:t>
              </w:r>
            </w:ins>
          </w:p>
        </w:tc>
      </w:tr>
      <w:tr w:rsidR="009B17D5" w14:paraId="7CC97694" w14:textId="77777777" w:rsidTr="00F03C40">
        <w:trPr>
          <w:ins w:id="15052" w:author="Στάθης Καπ" w:date="2023-03-03T03:27:00Z"/>
        </w:trPr>
        <w:tc>
          <w:tcPr>
            <w:tcW w:w="515" w:type="dxa"/>
            <w:tcBorders>
              <w:top w:val="nil"/>
              <w:bottom w:val="nil"/>
              <w:right w:val="single" w:sz="4" w:space="0" w:color="auto"/>
            </w:tcBorders>
            <w:shd w:val="clear" w:color="auto" w:fill="E7E6E6" w:themeFill="background2"/>
            <w:vAlign w:val="center"/>
            <w:tcPrChange w:id="15053" w:author="Στάθης Καπ" w:date="2023-03-03T06:26:00Z">
              <w:tcPr>
                <w:tcW w:w="515" w:type="dxa"/>
                <w:vAlign w:val="center"/>
              </w:tcPr>
            </w:tcPrChange>
          </w:tcPr>
          <w:p w14:paraId="17EB4A28" w14:textId="7748A24A" w:rsidR="009B17D5" w:rsidRPr="00AC6F02" w:rsidRDefault="009B17D5" w:rsidP="009B17D5">
            <w:pPr>
              <w:jc w:val="center"/>
              <w:rPr>
                <w:ins w:id="15054" w:author="Στάθης Καπ" w:date="2023-03-03T03:27:00Z"/>
                <w:sz w:val="16"/>
                <w:szCs w:val="16"/>
              </w:rPr>
            </w:pPr>
            <w:ins w:id="15055" w:author="Στάθης Καπ" w:date="2023-03-03T03:28:00Z">
              <w:r w:rsidRPr="00AC6F02">
                <w:rPr>
                  <w:sz w:val="16"/>
                  <w:szCs w:val="16"/>
                  <w:rPrChange w:id="15056" w:author="Στάθης Καπ" w:date="2023-03-03T03:28:00Z">
                    <w:rPr>
                      <w:sz w:val="18"/>
                      <w:szCs w:val="18"/>
                    </w:rPr>
                  </w:rPrChange>
                </w:rPr>
                <w:t>pr11</w:t>
              </w:r>
            </w:ins>
          </w:p>
        </w:tc>
        <w:tc>
          <w:tcPr>
            <w:tcW w:w="560" w:type="dxa"/>
            <w:tcBorders>
              <w:left w:val="single" w:sz="4" w:space="0" w:color="auto"/>
            </w:tcBorders>
            <w:tcPrChange w:id="15057" w:author="Στάθης Καπ" w:date="2023-03-03T06:26:00Z">
              <w:tcPr>
                <w:tcW w:w="560" w:type="dxa"/>
              </w:tcPr>
            </w:tcPrChange>
          </w:tcPr>
          <w:p w14:paraId="38889F8C" w14:textId="28B10F36" w:rsidR="009B17D5" w:rsidRPr="00AC6F02" w:rsidRDefault="009B17D5" w:rsidP="009B17D5">
            <w:pPr>
              <w:jc w:val="center"/>
              <w:rPr>
                <w:ins w:id="15058" w:author="Στάθης Καπ" w:date="2023-03-03T03:27:00Z"/>
                <w:rFonts w:cstheme="minorHAnsi"/>
                <w:sz w:val="16"/>
                <w:szCs w:val="16"/>
              </w:rPr>
            </w:pPr>
            <w:ins w:id="15059" w:author="Στάθης Καπ" w:date="2023-03-03T03:28:00Z">
              <w:r w:rsidRPr="00AC6F02">
                <w:rPr>
                  <w:sz w:val="16"/>
                  <w:szCs w:val="16"/>
                  <w:rPrChange w:id="15060" w:author="Στάθης Καπ" w:date="2023-03-03T03:28:00Z">
                    <w:rPr>
                      <w:sz w:val="18"/>
                      <w:szCs w:val="18"/>
                    </w:rPr>
                  </w:rPrChange>
                </w:rPr>
                <w:t>654</w:t>
              </w:r>
            </w:ins>
          </w:p>
        </w:tc>
        <w:tc>
          <w:tcPr>
            <w:tcW w:w="855" w:type="dxa"/>
            <w:tcPrChange w:id="15061" w:author="Στάθης Καπ" w:date="2023-03-03T06:26:00Z">
              <w:tcPr>
                <w:tcW w:w="855" w:type="dxa"/>
              </w:tcPr>
            </w:tcPrChange>
          </w:tcPr>
          <w:p w14:paraId="6C5D8E7B" w14:textId="668131BD" w:rsidR="009B17D5" w:rsidRPr="00AC6F02" w:rsidRDefault="009B17D5" w:rsidP="009B17D5">
            <w:pPr>
              <w:jc w:val="center"/>
              <w:rPr>
                <w:ins w:id="15062" w:author="Στάθης Καπ" w:date="2023-03-03T03:27:00Z"/>
                <w:rFonts w:cstheme="minorHAnsi"/>
                <w:sz w:val="16"/>
                <w:szCs w:val="16"/>
              </w:rPr>
            </w:pPr>
            <w:ins w:id="15063" w:author="Στάθης Καπ" w:date="2023-03-03T03:28:00Z">
              <w:r w:rsidRPr="00AC6F02">
                <w:rPr>
                  <w:sz w:val="16"/>
                  <w:szCs w:val="16"/>
                  <w:rPrChange w:id="15064" w:author="Στάθης Καπ" w:date="2023-03-03T03:28:00Z">
                    <w:rPr>
                      <w:sz w:val="18"/>
                      <w:szCs w:val="18"/>
                    </w:rPr>
                  </w:rPrChange>
                </w:rPr>
                <w:t>632</w:t>
              </w:r>
            </w:ins>
          </w:p>
        </w:tc>
        <w:tc>
          <w:tcPr>
            <w:tcW w:w="544" w:type="dxa"/>
            <w:vAlign w:val="bottom"/>
            <w:tcPrChange w:id="15065" w:author="Στάθης Καπ" w:date="2023-03-03T06:26:00Z">
              <w:tcPr>
                <w:tcW w:w="544" w:type="dxa"/>
                <w:vAlign w:val="bottom"/>
              </w:tcPr>
            </w:tcPrChange>
          </w:tcPr>
          <w:p w14:paraId="5C2FEF9B" w14:textId="04447221" w:rsidR="009B17D5" w:rsidRPr="00AC6F02" w:rsidRDefault="009B17D5" w:rsidP="009B17D5">
            <w:pPr>
              <w:jc w:val="center"/>
              <w:rPr>
                <w:ins w:id="15066" w:author="Στάθης Καπ" w:date="2023-03-03T03:27:00Z"/>
                <w:rFonts w:cstheme="minorHAnsi"/>
                <w:sz w:val="16"/>
                <w:szCs w:val="16"/>
              </w:rPr>
            </w:pPr>
            <w:ins w:id="15067" w:author="Στάθης Καπ" w:date="2023-03-03T03:28:00Z">
              <w:r w:rsidRPr="00AC6F02">
                <w:rPr>
                  <w:rFonts w:ascii="Calibri" w:hAnsi="Calibri" w:cs="Calibri"/>
                  <w:color w:val="000000"/>
                  <w:sz w:val="16"/>
                  <w:szCs w:val="16"/>
                  <w:rPrChange w:id="15068" w:author="Στάθης Καπ" w:date="2023-03-03T03:28:00Z">
                    <w:rPr>
                      <w:rFonts w:ascii="Calibri" w:hAnsi="Calibri" w:cs="Calibri"/>
                      <w:color w:val="000000"/>
                      <w:sz w:val="18"/>
                      <w:szCs w:val="18"/>
                    </w:rPr>
                  </w:rPrChange>
                </w:rPr>
                <w:t>630</w:t>
              </w:r>
            </w:ins>
          </w:p>
        </w:tc>
        <w:tc>
          <w:tcPr>
            <w:tcW w:w="621" w:type="dxa"/>
            <w:vAlign w:val="bottom"/>
            <w:tcPrChange w:id="15069" w:author="Στάθης Καπ" w:date="2023-03-03T06:26:00Z">
              <w:tcPr>
                <w:tcW w:w="621" w:type="dxa"/>
                <w:vAlign w:val="bottom"/>
              </w:tcPr>
            </w:tcPrChange>
          </w:tcPr>
          <w:p w14:paraId="3607EEF1" w14:textId="7E38020C" w:rsidR="009B17D5" w:rsidRPr="00AC6F02" w:rsidRDefault="009B17D5" w:rsidP="009B17D5">
            <w:pPr>
              <w:jc w:val="center"/>
              <w:rPr>
                <w:ins w:id="15070" w:author="Στάθης Καπ" w:date="2023-03-03T03:27:00Z"/>
                <w:rFonts w:cstheme="minorHAnsi"/>
                <w:sz w:val="16"/>
                <w:szCs w:val="16"/>
              </w:rPr>
            </w:pPr>
            <w:ins w:id="15071" w:author="Στάθης Καπ" w:date="2023-03-03T03:28:00Z">
              <w:r w:rsidRPr="00AC6F02">
                <w:rPr>
                  <w:rFonts w:ascii="Calibri" w:hAnsi="Calibri" w:cs="Calibri"/>
                  <w:color w:val="000000"/>
                  <w:sz w:val="16"/>
                  <w:szCs w:val="16"/>
                  <w:rPrChange w:id="15072" w:author="Στάθης Καπ" w:date="2023-03-03T03:28:00Z">
                    <w:rPr>
                      <w:rFonts w:ascii="Calibri" w:hAnsi="Calibri" w:cs="Calibri"/>
                      <w:color w:val="000000"/>
                      <w:sz w:val="18"/>
                      <w:szCs w:val="18"/>
                    </w:rPr>
                  </w:rPrChange>
                </w:rPr>
                <w:t>0.111</w:t>
              </w:r>
            </w:ins>
          </w:p>
        </w:tc>
        <w:tc>
          <w:tcPr>
            <w:tcW w:w="669" w:type="dxa"/>
            <w:vAlign w:val="center"/>
            <w:tcPrChange w:id="15073" w:author="Στάθης Καπ" w:date="2023-03-03T06:26:00Z">
              <w:tcPr>
                <w:tcW w:w="669" w:type="dxa"/>
                <w:vAlign w:val="center"/>
              </w:tcPr>
            </w:tcPrChange>
          </w:tcPr>
          <w:p w14:paraId="69666106" w14:textId="4E91CB8B" w:rsidR="009B17D5" w:rsidRPr="00AC6F02" w:rsidRDefault="009B17D5" w:rsidP="009B17D5">
            <w:pPr>
              <w:jc w:val="center"/>
              <w:rPr>
                <w:ins w:id="15074" w:author="Στάθης Καπ" w:date="2023-03-03T03:27:00Z"/>
                <w:rFonts w:cstheme="minorHAnsi"/>
                <w:sz w:val="16"/>
                <w:szCs w:val="16"/>
              </w:rPr>
            </w:pPr>
            <w:ins w:id="15075" w:author="Στάθης Καπ" w:date="2023-03-03T06:11:00Z">
              <w:r>
                <w:rPr>
                  <w:rFonts w:ascii="Calibri" w:hAnsi="Calibri" w:cstheme="minorHAnsi"/>
                  <w:color w:val="000000"/>
                  <w:sz w:val="16"/>
                  <w:szCs w:val="16"/>
                </w:rPr>
                <w:t>3.67</w:t>
              </w:r>
            </w:ins>
          </w:p>
        </w:tc>
        <w:tc>
          <w:tcPr>
            <w:tcW w:w="543" w:type="dxa"/>
            <w:vAlign w:val="bottom"/>
            <w:tcPrChange w:id="15076" w:author="Στάθης Καπ" w:date="2023-03-03T06:26:00Z">
              <w:tcPr>
                <w:tcW w:w="543" w:type="dxa"/>
                <w:vAlign w:val="bottom"/>
              </w:tcPr>
            </w:tcPrChange>
          </w:tcPr>
          <w:p w14:paraId="17A51C57" w14:textId="11D6C44E" w:rsidR="009B17D5" w:rsidRPr="00AC6F02" w:rsidRDefault="009B17D5" w:rsidP="009B17D5">
            <w:pPr>
              <w:jc w:val="center"/>
              <w:rPr>
                <w:ins w:id="15077" w:author="Στάθης Καπ" w:date="2023-03-03T03:27:00Z"/>
                <w:rFonts w:cstheme="minorHAnsi"/>
                <w:sz w:val="16"/>
                <w:szCs w:val="16"/>
              </w:rPr>
            </w:pPr>
            <w:ins w:id="15078" w:author="Στάθης Καπ" w:date="2023-03-03T03:28:00Z">
              <w:r w:rsidRPr="00AC6F02">
                <w:rPr>
                  <w:rFonts w:ascii="Calibri" w:hAnsi="Calibri" w:cs="Calibri"/>
                  <w:color w:val="000000"/>
                  <w:sz w:val="16"/>
                  <w:szCs w:val="16"/>
                  <w:rPrChange w:id="15079" w:author="Στάθης Καπ" w:date="2023-03-03T03:28:00Z">
                    <w:rPr>
                      <w:rFonts w:ascii="Calibri" w:hAnsi="Calibri" w:cs="Calibri"/>
                      <w:color w:val="000000"/>
                      <w:sz w:val="18"/>
                      <w:szCs w:val="18"/>
                    </w:rPr>
                  </w:rPrChange>
                </w:rPr>
                <w:t>617</w:t>
              </w:r>
            </w:ins>
          </w:p>
        </w:tc>
        <w:tc>
          <w:tcPr>
            <w:tcW w:w="621" w:type="dxa"/>
            <w:vAlign w:val="bottom"/>
            <w:tcPrChange w:id="15080" w:author="Στάθης Καπ" w:date="2023-03-03T06:26:00Z">
              <w:tcPr>
                <w:tcW w:w="621" w:type="dxa"/>
                <w:vAlign w:val="bottom"/>
              </w:tcPr>
            </w:tcPrChange>
          </w:tcPr>
          <w:p w14:paraId="343D046E" w14:textId="5CC906D9" w:rsidR="009B17D5" w:rsidRPr="00AC6F02" w:rsidRDefault="009B17D5" w:rsidP="009B17D5">
            <w:pPr>
              <w:jc w:val="center"/>
              <w:rPr>
                <w:ins w:id="15081" w:author="Στάθης Καπ" w:date="2023-03-03T03:27:00Z"/>
                <w:rFonts w:cstheme="minorHAnsi"/>
                <w:sz w:val="16"/>
                <w:szCs w:val="16"/>
              </w:rPr>
            </w:pPr>
            <w:ins w:id="15082" w:author="Στάθης Καπ" w:date="2023-03-03T03:28:00Z">
              <w:r w:rsidRPr="00AC6F02">
                <w:rPr>
                  <w:rFonts w:ascii="Calibri" w:hAnsi="Calibri" w:cs="Calibri"/>
                  <w:color w:val="000000"/>
                  <w:sz w:val="16"/>
                  <w:szCs w:val="16"/>
                  <w:rPrChange w:id="15083" w:author="Στάθης Καπ" w:date="2023-03-03T03:28:00Z">
                    <w:rPr>
                      <w:rFonts w:ascii="Calibri" w:hAnsi="Calibri" w:cs="Calibri"/>
                      <w:color w:val="000000"/>
                      <w:sz w:val="18"/>
                      <w:szCs w:val="18"/>
                    </w:rPr>
                  </w:rPrChange>
                </w:rPr>
                <w:t>0.092</w:t>
              </w:r>
            </w:ins>
          </w:p>
        </w:tc>
        <w:tc>
          <w:tcPr>
            <w:tcW w:w="669" w:type="dxa"/>
            <w:vAlign w:val="center"/>
            <w:tcPrChange w:id="15084" w:author="Στάθης Καπ" w:date="2023-03-03T06:26:00Z">
              <w:tcPr>
                <w:tcW w:w="669" w:type="dxa"/>
                <w:vAlign w:val="center"/>
              </w:tcPr>
            </w:tcPrChange>
          </w:tcPr>
          <w:p w14:paraId="23DFCD19" w14:textId="4F7D3FE4" w:rsidR="009B17D5" w:rsidRPr="00AC6F02" w:rsidRDefault="009B17D5" w:rsidP="009B17D5">
            <w:pPr>
              <w:jc w:val="center"/>
              <w:rPr>
                <w:ins w:id="15085" w:author="Στάθης Καπ" w:date="2023-03-03T03:27:00Z"/>
                <w:rFonts w:cstheme="minorHAnsi"/>
                <w:sz w:val="16"/>
                <w:szCs w:val="16"/>
              </w:rPr>
            </w:pPr>
            <w:ins w:id="15086" w:author="Στάθης Καπ" w:date="2023-03-03T06:11:00Z">
              <w:r>
                <w:rPr>
                  <w:rFonts w:ascii="Calibri" w:hAnsi="Calibri" w:cstheme="minorHAnsi"/>
                  <w:color w:val="000000"/>
                  <w:sz w:val="16"/>
                  <w:szCs w:val="16"/>
                </w:rPr>
                <w:t>2.06</w:t>
              </w:r>
            </w:ins>
          </w:p>
        </w:tc>
        <w:tc>
          <w:tcPr>
            <w:tcW w:w="508" w:type="dxa"/>
            <w:vAlign w:val="bottom"/>
            <w:tcPrChange w:id="15087" w:author="Στάθης Καπ" w:date="2023-03-03T06:26:00Z">
              <w:tcPr>
                <w:tcW w:w="508" w:type="dxa"/>
                <w:vAlign w:val="bottom"/>
              </w:tcPr>
            </w:tcPrChange>
          </w:tcPr>
          <w:p w14:paraId="5BCC0974" w14:textId="74972B9E" w:rsidR="009B17D5" w:rsidRPr="00AC6F02" w:rsidRDefault="009B17D5" w:rsidP="009B17D5">
            <w:pPr>
              <w:jc w:val="center"/>
              <w:rPr>
                <w:ins w:id="15088" w:author="Στάθης Καπ" w:date="2023-03-03T03:27:00Z"/>
                <w:rFonts w:cstheme="minorHAnsi"/>
                <w:sz w:val="16"/>
                <w:szCs w:val="16"/>
              </w:rPr>
            </w:pPr>
            <w:ins w:id="15089" w:author="Στάθης Καπ" w:date="2023-03-03T03:28:00Z">
              <w:r w:rsidRPr="00AC6F02">
                <w:rPr>
                  <w:rFonts w:ascii="Calibri" w:hAnsi="Calibri" w:cs="Calibri"/>
                  <w:color w:val="000000"/>
                  <w:sz w:val="16"/>
                  <w:szCs w:val="16"/>
                  <w:rPrChange w:id="15090" w:author="Στάθης Καπ" w:date="2023-03-03T03:28:00Z">
                    <w:rPr>
                      <w:rFonts w:ascii="Calibri" w:hAnsi="Calibri" w:cs="Calibri"/>
                      <w:color w:val="000000"/>
                      <w:sz w:val="18"/>
                      <w:szCs w:val="18"/>
                    </w:rPr>
                  </w:rPrChange>
                </w:rPr>
                <w:t>580</w:t>
              </w:r>
            </w:ins>
          </w:p>
        </w:tc>
        <w:tc>
          <w:tcPr>
            <w:tcW w:w="541" w:type="dxa"/>
            <w:vAlign w:val="bottom"/>
            <w:tcPrChange w:id="15091" w:author="Στάθης Καπ" w:date="2023-03-03T06:26:00Z">
              <w:tcPr>
                <w:tcW w:w="541" w:type="dxa"/>
                <w:vAlign w:val="bottom"/>
              </w:tcPr>
            </w:tcPrChange>
          </w:tcPr>
          <w:p w14:paraId="3D938B05" w14:textId="22FF086B" w:rsidR="009B17D5" w:rsidRPr="00AC6F02" w:rsidRDefault="009B17D5" w:rsidP="009B17D5">
            <w:pPr>
              <w:jc w:val="center"/>
              <w:rPr>
                <w:ins w:id="15092" w:author="Στάθης Καπ" w:date="2023-03-03T03:27:00Z"/>
                <w:rFonts w:cstheme="minorHAnsi"/>
                <w:sz w:val="16"/>
                <w:szCs w:val="16"/>
              </w:rPr>
            </w:pPr>
            <w:ins w:id="15093" w:author="Στάθης Καπ" w:date="2023-03-03T03:28:00Z">
              <w:r w:rsidRPr="00AC6F02">
                <w:rPr>
                  <w:rFonts w:ascii="Calibri" w:hAnsi="Calibri" w:cs="Calibri"/>
                  <w:color w:val="000000"/>
                  <w:sz w:val="16"/>
                  <w:szCs w:val="16"/>
                  <w:rPrChange w:id="15094" w:author="Στάθης Καπ" w:date="2023-03-03T03:28:00Z">
                    <w:rPr>
                      <w:rFonts w:ascii="Calibri" w:hAnsi="Calibri" w:cs="Calibri"/>
                      <w:color w:val="000000"/>
                      <w:sz w:val="18"/>
                      <w:szCs w:val="18"/>
                    </w:rPr>
                  </w:rPrChange>
                </w:rPr>
                <w:t>0.078</w:t>
              </w:r>
            </w:ins>
          </w:p>
        </w:tc>
        <w:tc>
          <w:tcPr>
            <w:tcW w:w="589" w:type="dxa"/>
            <w:vAlign w:val="center"/>
            <w:tcPrChange w:id="15095" w:author="Στάθης Καπ" w:date="2023-03-03T06:26:00Z">
              <w:tcPr>
                <w:tcW w:w="589" w:type="dxa"/>
                <w:vAlign w:val="center"/>
              </w:tcPr>
            </w:tcPrChange>
          </w:tcPr>
          <w:p w14:paraId="60491D86" w14:textId="12098C19" w:rsidR="009B17D5" w:rsidRPr="00AC6F02" w:rsidRDefault="009B17D5" w:rsidP="009B17D5">
            <w:pPr>
              <w:jc w:val="center"/>
              <w:rPr>
                <w:ins w:id="15096" w:author="Στάθης Καπ" w:date="2023-03-03T03:27:00Z"/>
                <w:rFonts w:cstheme="minorHAnsi"/>
                <w:sz w:val="16"/>
                <w:szCs w:val="16"/>
              </w:rPr>
            </w:pPr>
            <w:ins w:id="15097" w:author="Στάθης Καπ" w:date="2023-03-03T06:11:00Z">
              <w:r>
                <w:rPr>
                  <w:rFonts w:ascii="Calibri" w:hAnsi="Calibri" w:cstheme="minorHAnsi"/>
                  <w:color w:val="000000"/>
                  <w:sz w:val="16"/>
                  <w:szCs w:val="16"/>
                </w:rPr>
                <w:t>7.94</w:t>
              </w:r>
            </w:ins>
          </w:p>
        </w:tc>
        <w:tc>
          <w:tcPr>
            <w:tcW w:w="463" w:type="dxa"/>
            <w:vAlign w:val="bottom"/>
            <w:tcPrChange w:id="15098" w:author="Στάθης Καπ" w:date="2023-03-03T06:26:00Z">
              <w:tcPr>
                <w:tcW w:w="463" w:type="dxa"/>
                <w:vAlign w:val="bottom"/>
              </w:tcPr>
            </w:tcPrChange>
          </w:tcPr>
          <w:p w14:paraId="6FFE8E4B" w14:textId="77F029F4" w:rsidR="009B17D5" w:rsidRPr="00AC6F02" w:rsidRDefault="009B17D5" w:rsidP="009B17D5">
            <w:pPr>
              <w:jc w:val="center"/>
              <w:rPr>
                <w:ins w:id="15099" w:author="Στάθης Καπ" w:date="2023-03-03T03:27:00Z"/>
                <w:rFonts w:cstheme="minorHAnsi"/>
                <w:sz w:val="16"/>
                <w:szCs w:val="16"/>
              </w:rPr>
            </w:pPr>
            <w:ins w:id="15100" w:author="Στάθης Καπ" w:date="2023-03-03T03:28:00Z">
              <w:r w:rsidRPr="00AC6F02">
                <w:rPr>
                  <w:rFonts w:ascii="Calibri" w:hAnsi="Calibri" w:cs="Calibri"/>
                  <w:color w:val="000000"/>
                  <w:sz w:val="16"/>
                  <w:szCs w:val="16"/>
                  <w:rPrChange w:id="15101" w:author="Στάθης Καπ" w:date="2023-03-03T03:28:00Z">
                    <w:rPr>
                      <w:rFonts w:ascii="Calibri" w:hAnsi="Calibri" w:cs="Calibri"/>
                      <w:color w:val="000000"/>
                      <w:sz w:val="18"/>
                      <w:szCs w:val="18"/>
                    </w:rPr>
                  </w:rPrChange>
                </w:rPr>
                <w:t>563</w:t>
              </w:r>
            </w:ins>
          </w:p>
        </w:tc>
        <w:tc>
          <w:tcPr>
            <w:tcW w:w="541" w:type="dxa"/>
            <w:vAlign w:val="bottom"/>
            <w:tcPrChange w:id="15102" w:author="Στάθης Καπ" w:date="2023-03-03T06:26:00Z">
              <w:tcPr>
                <w:tcW w:w="541" w:type="dxa"/>
                <w:vAlign w:val="bottom"/>
              </w:tcPr>
            </w:tcPrChange>
          </w:tcPr>
          <w:p w14:paraId="13A5D3AD" w14:textId="650837CF" w:rsidR="009B17D5" w:rsidRPr="00AC6F02" w:rsidRDefault="009B17D5" w:rsidP="009B17D5">
            <w:pPr>
              <w:jc w:val="center"/>
              <w:rPr>
                <w:ins w:id="15103" w:author="Στάθης Καπ" w:date="2023-03-03T03:27:00Z"/>
                <w:rFonts w:cstheme="minorHAnsi"/>
                <w:sz w:val="16"/>
                <w:szCs w:val="16"/>
              </w:rPr>
            </w:pPr>
            <w:ins w:id="15104" w:author="Στάθης Καπ" w:date="2023-03-03T03:28:00Z">
              <w:r w:rsidRPr="00AC6F02">
                <w:rPr>
                  <w:rFonts w:ascii="Calibri" w:hAnsi="Calibri" w:cs="Calibri"/>
                  <w:color w:val="000000"/>
                  <w:sz w:val="16"/>
                  <w:szCs w:val="16"/>
                  <w:rPrChange w:id="15105" w:author="Στάθης Καπ" w:date="2023-03-03T03:28:00Z">
                    <w:rPr>
                      <w:rFonts w:ascii="Calibri" w:hAnsi="Calibri" w:cs="Calibri"/>
                      <w:color w:val="000000"/>
                      <w:sz w:val="18"/>
                      <w:szCs w:val="18"/>
                    </w:rPr>
                  </w:rPrChange>
                </w:rPr>
                <w:t>0.102</w:t>
              </w:r>
            </w:ins>
          </w:p>
        </w:tc>
        <w:tc>
          <w:tcPr>
            <w:tcW w:w="589" w:type="dxa"/>
            <w:vAlign w:val="center"/>
            <w:tcPrChange w:id="15106" w:author="Στάθης Καπ" w:date="2023-03-03T06:26:00Z">
              <w:tcPr>
                <w:tcW w:w="589" w:type="dxa"/>
                <w:vAlign w:val="center"/>
              </w:tcPr>
            </w:tcPrChange>
          </w:tcPr>
          <w:p w14:paraId="5BB65436" w14:textId="2F8C71F4" w:rsidR="009B17D5" w:rsidRPr="00AC6F02" w:rsidRDefault="009B17D5" w:rsidP="009B17D5">
            <w:pPr>
              <w:jc w:val="center"/>
              <w:rPr>
                <w:ins w:id="15107" w:author="Στάθης Καπ" w:date="2023-03-03T03:27:00Z"/>
                <w:rFonts w:cstheme="minorHAnsi"/>
                <w:sz w:val="16"/>
                <w:szCs w:val="16"/>
              </w:rPr>
            </w:pPr>
            <w:ins w:id="15108" w:author="Στάθης Καπ" w:date="2023-03-03T06:12:00Z">
              <w:r>
                <w:rPr>
                  <w:rFonts w:ascii="Calibri" w:hAnsi="Calibri" w:cstheme="minorHAnsi"/>
                  <w:color w:val="000000"/>
                  <w:sz w:val="16"/>
                  <w:szCs w:val="16"/>
                </w:rPr>
                <w:t>10.63</w:t>
              </w:r>
            </w:ins>
          </w:p>
        </w:tc>
      </w:tr>
      <w:tr w:rsidR="009B17D5" w14:paraId="231151F3" w14:textId="77777777" w:rsidTr="00F03C40">
        <w:trPr>
          <w:ins w:id="15109" w:author="Στάθης Καπ" w:date="2023-03-03T03:27:00Z"/>
        </w:trPr>
        <w:tc>
          <w:tcPr>
            <w:tcW w:w="515" w:type="dxa"/>
            <w:tcBorders>
              <w:top w:val="nil"/>
              <w:bottom w:val="nil"/>
              <w:right w:val="single" w:sz="4" w:space="0" w:color="auto"/>
            </w:tcBorders>
            <w:shd w:val="clear" w:color="auto" w:fill="E7E6E6" w:themeFill="background2"/>
            <w:vAlign w:val="center"/>
            <w:tcPrChange w:id="15110" w:author="Στάθης Καπ" w:date="2023-03-03T06:26:00Z">
              <w:tcPr>
                <w:tcW w:w="515" w:type="dxa"/>
                <w:vAlign w:val="center"/>
              </w:tcPr>
            </w:tcPrChange>
          </w:tcPr>
          <w:p w14:paraId="57D6F93C" w14:textId="6AC49C30" w:rsidR="009B17D5" w:rsidRPr="00AC6F02" w:rsidRDefault="009B17D5" w:rsidP="009B17D5">
            <w:pPr>
              <w:jc w:val="center"/>
              <w:rPr>
                <w:ins w:id="15111" w:author="Στάθης Καπ" w:date="2023-03-03T03:27:00Z"/>
                <w:sz w:val="16"/>
                <w:szCs w:val="16"/>
              </w:rPr>
            </w:pPr>
            <w:ins w:id="15112" w:author="Στάθης Καπ" w:date="2023-03-03T03:28:00Z">
              <w:r w:rsidRPr="00AC6F02">
                <w:rPr>
                  <w:sz w:val="16"/>
                  <w:szCs w:val="16"/>
                  <w:rPrChange w:id="15113" w:author="Στάθης Καπ" w:date="2023-03-03T03:28:00Z">
                    <w:rPr>
                      <w:sz w:val="18"/>
                      <w:szCs w:val="18"/>
                    </w:rPr>
                  </w:rPrChange>
                </w:rPr>
                <w:t>pr12</w:t>
              </w:r>
            </w:ins>
          </w:p>
        </w:tc>
        <w:tc>
          <w:tcPr>
            <w:tcW w:w="560" w:type="dxa"/>
            <w:tcBorders>
              <w:left w:val="single" w:sz="4" w:space="0" w:color="auto"/>
            </w:tcBorders>
            <w:tcPrChange w:id="15114" w:author="Στάθης Καπ" w:date="2023-03-03T06:26:00Z">
              <w:tcPr>
                <w:tcW w:w="560" w:type="dxa"/>
              </w:tcPr>
            </w:tcPrChange>
          </w:tcPr>
          <w:p w14:paraId="6D245B2B" w14:textId="50C188F2" w:rsidR="009B17D5" w:rsidRPr="00AC6F02" w:rsidRDefault="009B17D5" w:rsidP="009B17D5">
            <w:pPr>
              <w:jc w:val="center"/>
              <w:rPr>
                <w:ins w:id="15115" w:author="Στάθης Καπ" w:date="2023-03-03T03:27:00Z"/>
                <w:rFonts w:cstheme="minorHAnsi"/>
                <w:sz w:val="16"/>
                <w:szCs w:val="16"/>
              </w:rPr>
            </w:pPr>
            <w:ins w:id="15116" w:author="Στάθης Καπ" w:date="2023-03-03T03:28:00Z">
              <w:r w:rsidRPr="00AC6F02">
                <w:rPr>
                  <w:sz w:val="16"/>
                  <w:szCs w:val="16"/>
                  <w:rPrChange w:id="15117" w:author="Στάθης Καπ" w:date="2023-03-03T03:28:00Z">
                    <w:rPr>
                      <w:sz w:val="18"/>
                      <w:szCs w:val="18"/>
                    </w:rPr>
                  </w:rPrChange>
                </w:rPr>
                <w:t>1002</w:t>
              </w:r>
            </w:ins>
          </w:p>
        </w:tc>
        <w:tc>
          <w:tcPr>
            <w:tcW w:w="855" w:type="dxa"/>
            <w:tcPrChange w:id="15118" w:author="Στάθης Καπ" w:date="2023-03-03T06:26:00Z">
              <w:tcPr>
                <w:tcW w:w="855" w:type="dxa"/>
              </w:tcPr>
            </w:tcPrChange>
          </w:tcPr>
          <w:p w14:paraId="26CA81CD" w14:textId="0B06881F" w:rsidR="009B17D5" w:rsidRPr="00AC6F02" w:rsidRDefault="009B17D5" w:rsidP="009B17D5">
            <w:pPr>
              <w:jc w:val="center"/>
              <w:rPr>
                <w:ins w:id="15119" w:author="Στάθης Καπ" w:date="2023-03-03T03:27:00Z"/>
                <w:rFonts w:cstheme="minorHAnsi"/>
                <w:sz w:val="16"/>
                <w:szCs w:val="16"/>
              </w:rPr>
            </w:pPr>
            <w:ins w:id="15120" w:author="Στάθης Καπ" w:date="2023-03-03T03:28:00Z">
              <w:r w:rsidRPr="00AC6F02">
                <w:rPr>
                  <w:sz w:val="16"/>
                  <w:szCs w:val="16"/>
                  <w:rPrChange w:id="15121" w:author="Στάθης Καπ" w:date="2023-03-03T03:28:00Z">
                    <w:rPr>
                      <w:sz w:val="18"/>
                      <w:szCs w:val="18"/>
                    </w:rPr>
                  </w:rPrChange>
                </w:rPr>
                <w:t>902</w:t>
              </w:r>
            </w:ins>
          </w:p>
        </w:tc>
        <w:tc>
          <w:tcPr>
            <w:tcW w:w="544" w:type="dxa"/>
            <w:vAlign w:val="bottom"/>
            <w:tcPrChange w:id="15122" w:author="Στάθης Καπ" w:date="2023-03-03T06:26:00Z">
              <w:tcPr>
                <w:tcW w:w="544" w:type="dxa"/>
                <w:vAlign w:val="bottom"/>
              </w:tcPr>
            </w:tcPrChange>
          </w:tcPr>
          <w:p w14:paraId="41E24EA5" w14:textId="754E4CFE" w:rsidR="009B17D5" w:rsidRPr="00AC6F02" w:rsidRDefault="009B17D5" w:rsidP="009B17D5">
            <w:pPr>
              <w:jc w:val="center"/>
              <w:rPr>
                <w:ins w:id="15123" w:author="Στάθης Καπ" w:date="2023-03-03T03:27:00Z"/>
                <w:rFonts w:cstheme="minorHAnsi"/>
                <w:sz w:val="16"/>
                <w:szCs w:val="16"/>
              </w:rPr>
            </w:pPr>
            <w:ins w:id="15124" w:author="Στάθης Καπ" w:date="2023-03-03T03:28:00Z">
              <w:r w:rsidRPr="00AC6F02">
                <w:rPr>
                  <w:rFonts w:ascii="Calibri" w:hAnsi="Calibri" w:cs="Calibri"/>
                  <w:color w:val="000000"/>
                  <w:sz w:val="16"/>
                  <w:szCs w:val="16"/>
                  <w:rPrChange w:id="15125" w:author="Στάθης Καπ" w:date="2023-03-03T03:28:00Z">
                    <w:rPr>
                      <w:rFonts w:ascii="Calibri" w:hAnsi="Calibri" w:cs="Calibri"/>
                      <w:color w:val="000000"/>
                      <w:sz w:val="18"/>
                      <w:szCs w:val="18"/>
                    </w:rPr>
                  </w:rPrChange>
                </w:rPr>
                <w:t>923</w:t>
              </w:r>
            </w:ins>
          </w:p>
        </w:tc>
        <w:tc>
          <w:tcPr>
            <w:tcW w:w="621" w:type="dxa"/>
            <w:vAlign w:val="bottom"/>
            <w:tcPrChange w:id="15126" w:author="Στάθης Καπ" w:date="2023-03-03T06:26:00Z">
              <w:tcPr>
                <w:tcW w:w="621" w:type="dxa"/>
                <w:vAlign w:val="bottom"/>
              </w:tcPr>
            </w:tcPrChange>
          </w:tcPr>
          <w:p w14:paraId="21EFDA1F" w14:textId="2EB2A9DC" w:rsidR="009B17D5" w:rsidRPr="00AC6F02" w:rsidRDefault="009B17D5" w:rsidP="009B17D5">
            <w:pPr>
              <w:jc w:val="center"/>
              <w:rPr>
                <w:ins w:id="15127" w:author="Στάθης Καπ" w:date="2023-03-03T03:27:00Z"/>
                <w:rFonts w:cstheme="minorHAnsi"/>
                <w:sz w:val="16"/>
                <w:szCs w:val="16"/>
              </w:rPr>
            </w:pPr>
            <w:ins w:id="15128" w:author="Στάθης Καπ" w:date="2023-03-03T03:28:00Z">
              <w:r w:rsidRPr="00AC6F02">
                <w:rPr>
                  <w:rFonts w:ascii="Calibri" w:hAnsi="Calibri" w:cs="Calibri"/>
                  <w:color w:val="000000"/>
                  <w:sz w:val="16"/>
                  <w:szCs w:val="16"/>
                  <w:rPrChange w:id="15129" w:author="Στάθης Καπ" w:date="2023-03-03T03:28:00Z">
                    <w:rPr>
                      <w:rFonts w:ascii="Calibri" w:hAnsi="Calibri" w:cs="Calibri"/>
                      <w:color w:val="000000"/>
                      <w:sz w:val="18"/>
                      <w:szCs w:val="18"/>
                    </w:rPr>
                  </w:rPrChange>
                </w:rPr>
                <w:t>0.78</w:t>
              </w:r>
            </w:ins>
          </w:p>
        </w:tc>
        <w:tc>
          <w:tcPr>
            <w:tcW w:w="669" w:type="dxa"/>
            <w:vAlign w:val="center"/>
            <w:tcPrChange w:id="15130" w:author="Στάθης Καπ" w:date="2023-03-03T06:26:00Z">
              <w:tcPr>
                <w:tcW w:w="669" w:type="dxa"/>
                <w:vAlign w:val="center"/>
              </w:tcPr>
            </w:tcPrChange>
          </w:tcPr>
          <w:p w14:paraId="098FAA5C" w14:textId="4A3A6A90" w:rsidR="009B17D5" w:rsidRPr="00AC6F02" w:rsidRDefault="009B17D5" w:rsidP="009B17D5">
            <w:pPr>
              <w:jc w:val="center"/>
              <w:rPr>
                <w:ins w:id="15131" w:author="Στάθης Καπ" w:date="2023-03-03T03:27:00Z"/>
                <w:rFonts w:cstheme="minorHAnsi"/>
                <w:sz w:val="16"/>
                <w:szCs w:val="16"/>
              </w:rPr>
            </w:pPr>
            <w:ins w:id="15132" w:author="Στάθης Καπ" w:date="2023-03-03T06:11:00Z">
              <w:r>
                <w:rPr>
                  <w:rFonts w:ascii="Calibri" w:hAnsi="Calibri" w:cstheme="minorHAnsi"/>
                  <w:color w:val="000000"/>
                  <w:sz w:val="16"/>
                  <w:szCs w:val="16"/>
                </w:rPr>
                <w:t>7.88</w:t>
              </w:r>
            </w:ins>
          </w:p>
        </w:tc>
        <w:tc>
          <w:tcPr>
            <w:tcW w:w="543" w:type="dxa"/>
            <w:vAlign w:val="bottom"/>
            <w:tcPrChange w:id="15133" w:author="Στάθης Καπ" w:date="2023-03-03T06:26:00Z">
              <w:tcPr>
                <w:tcW w:w="543" w:type="dxa"/>
                <w:vAlign w:val="bottom"/>
              </w:tcPr>
            </w:tcPrChange>
          </w:tcPr>
          <w:p w14:paraId="67874FC1" w14:textId="6AF88106" w:rsidR="009B17D5" w:rsidRPr="00AC6F02" w:rsidRDefault="009B17D5" w:rsidP="009B17D5">
            <w:pPr>
              <w:jc w:val="center"/>
              <w:rPr>
                <w:ins w:id="15134" w:author="Στάθης Καπ" w:date="2023-03-03T03:27:00Z"/>
                <w:rFonts w:cstheme="minorHAnsi"/>
                <w:sz w:val="16"/>
                <w:szCs w:val="16"/>
              </w:rPr>
            </w:pPr>
            <w:ins w:id="15135" w:author="Στάθης Καπ" w:date="2023-03-03T03:28:00Z">
              <w:r w:rsidRPr="00AC6F02">
                <w:rPr>
                  <w:rFonts w:ascii="Calibri" w:hAnsi="Calibri" w:cs="Calibri"/>
                  <w:color w:val="000000"/>
                  <w:sz w:val="16"/>
                  <w:szCs w:val="16"/>
                  <w:rPrChange w:id="15136" w:author="Στάθης Καπ" w:date="2023-03-03T03:28:00Z">
                    <w:rPr>
                      <w:rFonts w:ascii="Calibri" w:hAnsi="Calibri" w:cs="Calibri"/>
                      <w:color w:val="000000"/>
                      <w:sz w:val="18"/>
                      <w:szCs w:val="18"/>
                    </w:rPr>
                  </w:rPrChange>
                </w:rPr>
                <w:t>883</w:t>
              </w:r>
            </w:ins>
          </w:p>
        </w:tc>
        <w:tc>
          <w:tcPr>
            <w:tcW w:w="621" w:type="dxa"/>
            <w:vAlign w:val="bottom"/>
            <w:tcPrChange w:id="15137" w:author="Στάθης Καπ" w:date="2023-03-03T06:26:00Z">
              <w:tcPr>
                <w:tcW w:w="621" w:type="dxa"/>
                <w:vAlign w:val="bottom"/>
              </w:tcPr>
            </w:tcPrChange>
          </w:tcPr>
          <w:p w14:paraId="4D0B9221" w14:textId="3241BCCD" w:rsidR="009B17D5" w:rsidRPr="00AC6F02" w:rsidRDefault="009B17D5" w:rsidP="009B17D5">
            <w:pPr>
              <w:jc w:val="center"/>
              <w:rPr>
                <w:ins w:id="15138" w:author="Στάθης Καπ" w:date="2023-03-03T03:27:00Z"/>
                <w:rFonts w:cstheme="minorHAnsi"/>
                <w:sz w:val="16"/>
                <w:szCs w:val="16"/>
              </w:rPr>
            </w:pPr>
            <w:ins w:id="15139" w:author="Στάθης Καπ" w:date="2023-03-03T03:28:00Z">
              <w:r w:rsidRPr="00AC6F02">
                <w:rPr>
                  <w:rFonts w:ascii="Calibri" w:hAnsi="Calibri" w:cs="Calibri"/>
                  <w:color w:val="000000"/>
                  <w:sz w:val="16"/>
                  <w:szCs w:val="16"/>
                  <w:rPrChange w:id="15140" w:author="Στάθης Καπ" w:date="2023-03-03T03:28:00Z">
                    <w:rPr>
                      <w:rFonts w:ascii="Calibri" w:hAnsi="Calibri" w:cs="Calibri"/>
                      <w:color w:val="000000"/>
                      <w:sz w:val="18"/>
                      <w:szCs w:val="18"/>
                    </w:rPr>
                  </w:rPrChange>
                </w:rPr>
                <w:t>0.31</w:t>
              </w:r>
            </w:ins>
          </w:p>
        </w:tc>
        <w:tc>
          <w:tcPr>
            <w:tcW w:w="669" w:type="dxa"/>
            <w:vAlign w:val="center"/>
            <w:tcPrChange w:id="15141" w:author="Στάθης Καπ" w:date="2023-03-03T06:26:00Z">
              <w:tcPr>
                <w:tcW w:w="669" w:type="dxa"/>
                <w:vAlign w:val="center"/>
              </w:tcPr>
            </w:tcPrChange>
          </w:tcPr>
          <w:p w14:paraId="4FF1CEDC" w14:textId="1308EBB7" w:rsidR="009B17D5" w:rsidRPr="00AC6F02" w:rsidRDefault="009B17D5" w:rsidP="009B17D5">
            <w:pPr>
              <w:jc w:val="center"/>
              <w:rPr>
                <w:ins w:id="15142" w:author="Στάθης Καπ" w:date="2023-03-03T03:27:00Z"/>
                <w:rFonts w:cstheme="minorHAnsi"/>
                <w:sz w:val="16"/>
                <w:szCs w:val="16"/>
              </w:rPr>
            </w:pPr>
            <w:ins w:id="15143" w:author="Στάθης Καπ" w:date="2023-03-03T06:11:00Z">
              <w:r>
                <w:rPr>
                  <w:rFonts w:ascii="Calibri" w:hAnsi="Calibri" w:cstheme="minorHAnsi"/>
                  <w:color w:val="000000"/>
                  <w:sz w:val="16"/>
                  <w:szCs w:val="16"/>
                </w:rPr>
                <w:t>4.33</w:t>
              </w:r>
            </w:ins>
          </w:p>
        </w:tc>
        <w:tc>
          <w:tcPr>
            <w:tcW w:w="508" w:type="dxa"/>
            <w:vAlign w:val="bottom"/>
            <w:tcPrChange w:id="15144" w:author="Στάθης Καπ" w:date="2023-03-03T06:26:00Z">
              <w:tcPr>
                <w:tcW w:w="508" w:type="dxa"/>
                <w:vAlign w:val="bottom"/>
              </w:tcPr>
            </w:tcPrChange>
          </w:tcPr>
          <w:p w14:paraId="0A99A3B8" w14:textId="318EA56B" w:rsidR="009B17D5" w:rsidRPr="00AC6F02" w:rsidRDefault="009B17D5" w:rsidP="009B17D5">
            <w:pPr>
              <w:jc w:val="center"/>
              <w:rPr>
                <w:ins w:id="15145" w:author="Στάθης Καπ" w:date="2023-03-03T03:27:00Z"/>
                <w:rFonts w:cstheme="minorHAnsi"/>
                <w:sz w:val="16"/>
                <w:szCs w:val="16"/>
              </w:rPr>
            </w:pPr>
            <w:ins w:id="15146" w:author="Στάθης Καπ" w:date="2023-03-03T03:28:00Z">
              <w:r w:rsidRPr="00AC6F02">
                <w:rPr>
                  <w:rFonts w:ascii="Calibri" w:hAnsi="Calibri" w:cs="Calibri"/>
                  <w:color w:val="000000"/>
                  <w:sz w:val="16"/>
                  <w:szCs w:val="16"/>
                  <w:rPrChange w:id="15147" w:author="Στάθης Καπ" w:date="2023-03-03T03:28:00Z">
                    <w:rPr>
                      <w:rFonts w:ascii="Calibri" w:hAnsi="Calibri" w:cs="Calibri"/>
                      <w:color w:val="000000"/>
                      <w:sz w:val="18"/>
                      <w:szCs w:val="18"/>
                    </w:rPr>
                  </w:rPrChange>
                </w:rPr>
                <w:t>835</w:t>
              </w:r>
            </w:ins>
          </w:p>
        </w:tc>
        <w:tc>
          <w:tcPr>
            <w:tcW w:w="541" w:type="dxa"/>
            <w:vAlign w:val="bottom"/>
            <w:tcPrChange w:id="15148" w:author="Στάθης Καπ" w:date="2023-03-03T06:26:00Z">
              <w:tcPr>
                <w:tcW w:w="541" w:type="dxa"/>
                <w:vAlign w:val="bottom"/>
              </w:tcPr>
            </w:tcPrChange>
          </w:tcPr>
          <w:p w14:paraId="432A7C7F" w14:textId="111FA902" w:rsidR="009B17D5" w:rsidRPr="00AC6F02" w:rsidRDefault="009B17D5" w:rsidP="009B17D5">
            <w:pPr>
              <w:jc w:val="center"/>
              <w:rPr>
                <w:ins w:id="15149" w:author="Στάθης Καπ" w:date="2023-03-03T03:27:00Z"/>
                <w:rFonts w:cstheme="minorHAnsi"/>
                <w:sz w:val="16"/>
                <w:szCs w:val="16"/>
              </w:rPr>
            </w:pPr>
            <w:ins w:id="15150" w:author="Στάθης Καπ" w:date="2023-03-03T03:28:00Z">
              <w:r w:rsidRPr="00AC6F02">
                <w:rPr>
                  <w:rFonts w:ascii="Calibri" w:hAnsi="Calibri" w:cs="Calibri"/>
                  <w:color w:val="000000"/>
                  <w:sz w:val="16"/>
                  <w:szCs w:val="16"/>
                  <w:rPrChange w:id="15151" w:author="Στάθης Καπ" w:date="2023-03-03T03:28:00Z">
                    <w:rPr>
                      <w:rFonts w:ascii="Calibri" w:hAnsi="Calibri" w:cs="Calibri"/>
                      <w:color w:val="000000"/>
                      <w:sz w:val="18"/>
                      <w:szCs w:val="18"/>
                    </w:rPr>
                  </w:rPrChange>
                </w:rPr>
                <w:t>0.327</w:t>
              </w:r>
            </w:ins>
          </w:p>
        </w:tc>
        <w:tc>
          <w:tcPr>
            <w:tcW w:w="589" w:type="dxa"/>
            <w:vAlign w:val="center"/>
            <w:tcPrChange w:id="15152" w:author="Στάθης Καπ" w:date="2023-03-03T06:26:00Z">
              <w:tcPr>
                <w:tcW w:w="589" w:type="dxa"/>
                <w:vAlign w:val="center"/>
              </w:tcPr>
            </w:tcPrChange>
          </w:tcPr>
          <w:p w14:paraId="4FF6E5E2" w14:textId="135050A9" w:rsidR="009B17D5" w:rsidRPr="00AC6F02" w:rsidRDefault="009B17D5" w:rsidP="009B17D5">
            <w:pPr>
              <w:jc w:val="center"/>
              <w:rPr>
                <w:ins w:id="15153" w:author="Στάθης Καπ" w:date="2023-03-03T03:27:00Z"/>
                <w:rFonts w:cstheme="minorHAnsi"/>
                <w:sz w:val="16"/>
                <w:szCs w:val="16"/>
              </w:rPr>
            </w:pPr>
            <w:ins w:id="15154" w:author="Στάθης Καπ" w:date="2023-03-03T06:11:00Z">
              <w:r>
                <w:rPr>
                  <w:rFonts w:ascii="Calibri" w:hAnsi="Calibri" w:cstheme="minorHAnsi"/>
                  <w:color w:val="000000"/>
                  <w:sz w:val="16"/>
                  <w:szCs w:val="16"/>
                </w:rPr>
                <w:t>9.53</w:t>
              </w:r>
            </w:ins>
          </w:p>
        </w:tc>
        <w:tc>
          <w:tcPr>
            <w:tcW w:w="463" w:type="dxa"/>
            <w:vAlign w:val="bottom"/>
            <w:tcPrChange w:id="15155" w:author="Στάθης Καπ" w:date="2023-03-03T06:26:00Z">
              <w:tcPr>
                <w:tcW w:w="463" w:type="dxa"/>
                <w:vAlign w:val="bottom"/>
              </w:tcPr>
            </w:tcPrChange>
          </w:tcPr>
          <w:p w14:paraId="4DDDEF75" w14:textId="4828CE23" w:rsidR="009B17D5" w:rsidRPr="00AC6F02" w:rsidRDefault="009B17D5" w:rsidP="009B17D5">
            <w:pPr>
              <w:jc w:val="center"/>
              <w:rPr>
                <w:ins w:id="15156" w:author="Στάθης Καπ" w:date="2023-03-03T03:27:00Z"/>
                <w:rFonts w:cstheme="minorHAnsi"/>
                <w:sz w:val="16"/>
                <w:szCs w:val="16"/>
              </w:rPr>
            </w:pPr>
            <w:ins w:id="15157" w:author="Στάθης Καπ" w:date="2023-03-03T03:28:00Z">
              <w:r w:rsidRPr="00AC6F02">
                <w:rPr>
                  <w:rFonts w:ascii="Calibri" w:hAnsi="Calibri" w:cs="Calibri"/>
                  <w:color w:val="000000"/>
                  <w:sz w:val="16"/>
                  <w:szCs w:val="16"/>
                  <w:rPrChange w:id="15158" w:author="Στάθης Καπ" w:date="2023-03-03T03:28:00Z">
                    <w:rPr>
                      <w:rFonts w:ascii="Calibri" w:hAnsi="Calibri" w:cs="Calibri"/>
                      <w:color w:val="000000"/>
                      <w:sz w:val="18"/>
                      <w:szCs w:val="18"/>
                    </w:rPr>
                  </w:rPrChange>
                </w:rPr>
                <w:t>797</w:t>
              </w:r>
            </w:ins>
          </w:p>
        </w:tc>
        <w:tc>
          <w:tcPr>
            <w:tcW w:w="541" w:type="dxa"/>
            <w:vAlign w:val="bottom"/>
            <w:tcPrChange w:id="15159" w:author="Στάθης Καπ" w:date="2023-03-03T06:26:00Z">
              <w:tcPr>
                <w:tcW w:w="541" w:type="dxa"/>
                <w:vAlign w:val="bottom"/>
              </w:tcPr>
            </w:tcPrChange>
          </w:tcPr>
          <w:p w14:paraId="56384BF8" w14:textId="19BAF6E4" w:rsidR="009B17D5" w:rsidRPr="00AC6F02" w:rsidRDefault="009B17D5" w:rsidP="009B17D5">
            <w:pPr>
              <w:jc w:val="center"/>
              <w:rPr>
                <w:ins w:id="15160" w:author="Στάθης Καπ" w:date="2023-03-03T03:27:00Z"/>
                <w:rFonts w:cstheme="minorHAnsi"/>
                <w:sz w:val="16"/>
                <w:szCs w:val="16"/>
              </w:rPr>
            </w:pPr>
            <w:ins w:id="15161" w:author="Στάθης Καπ" w:date="2023-03-03T03:28:00Z">
              <w:r w:rsidRPr="00AC6F02">
                <w:rPr>
                  <w:rFonts w:ascii="Calibri" w:hAnsi="Calibri" w:cs="Calibri"/>
                  <w:color w:val="000000"/>
                  <w:sz w:val="16"/>
                  <w:szCs w:val="16"/>
                  <w:rPrChange w:id="15162" w:author="Στάθης Καπ" w:date="2023-03-03T03:28:00Z">
                    <w:rPr>
                      <w:rFonts w:ascii="Calibri" w:hAnsi="Calibri" w:cs="Calibri"/>
                      <w:color w:val="000000"/>
                      <w:sz w:val="18"/>
                      <w:szCs w:val="18"/>
                    </w:rPr>
                  </w:rPrChange>
                </w:rPr>
                <w:t>0.268</w:t>
              </w:r>
            </w:ins>
          </w:p>
        </w:tc>
        <w:tc>
          <w:tcPr>
            <w:tcW w:w="589" w:type="dxa"/>
            <w:vAlign w:val="center"/>
            <w:tcPrChange w:id="15163" w:author="Στάθης Καπ" w:date="2023-03-03T06:26:00Z">
              <w:tcPr>
                <w:tcW w:w="589" w:type="dxa"/>
                <w:vAlign w:val="center"/>
              </w:tcPr>
            </w:tcPrChange>
          </w:tcPr>
          <w:p w14:paraId="48C75B95" w14:textId="39FC650C" w:rsidR="009B17D5" w:rsidRPr="00AC6F02" w:rsidRDefault="009B17D5" w:rsidP="009B17D5">
            <w:pPr>
              <w:jc w:val="center"/>
              <w:rPr>
                <w:ins w:id="15164" w:author="Στάθης Καπ" w:date="2023-03-03T03:27:00Z"/>
                <w:rFonts w:cstheme="minorHAnsi"/>
                <w:sz w:val="16"/>
                <w:szCs w:val="16"/>
              </w:rPr>
            </w:pPr>
            <w:ins w:id="15165" w:author="Στάθης Καπ" w:date="2023-03-03T06:12:00Z">
              <w:r>
                <w:rPr>
                  <w:rFonts w:ascii="Calibri" w:hAnsi="Calibri" w:cstheme="minorHAnsi"/>
                  <w:color w:val="000000"/>
                  <w:sz w:val="16"/>
                  <w:szCs w:val="16"/>
                </w:rPr>
                <w:t>13.65</w:t>
              </w:r>
            </w:ins>
          </w:p>
        </w:tc>
      </w:tr>
      <w:tr w:rsidR="009B17D5" w14:paraId="4FB2D7C5" w14:textId="77777777" w:rsidTr="00F03C40">
        <w:trPr>
          <w:ins w:id="15166" w:author="Στάθης Καπ" w:date="2023-03-03T03:27:00Z"/>
        </w:trPr>
        <w:tc>
          <w:tcPr>
            <w:tcW w:w="515" w:type="dxa"/>
            <w:tcBorders>
              <w:top w:val="nil"/>
              <w:bottom w:val="nil"/>
              <w:right w:val="single" w:sz="4" w:space="0" w:color="auto"/>
            </w:tcBorders>
            <w:shd w:val="clear" w:color="auto" w:fill="E7E6E6" w:themeFill="background2"/>
            <w:vAlign w:val="center"/>
            <w:tcPrChange w:id="15167" w:author="Στάθης Καπ" w:date="2023-03-03T06:26:00Z">
              <w:tcPr>
                <w:tcW w:w="515" w:type="dxa"/>
                <w:vAlign w:val="center"/>
              </w:tcPr>
            </w:tcPrChange>
          </w:tcPr>
          <w:p w14:paraId="6A81A38D" w14:textId="375C5869" w:rsidR="009B17D5" w:rsidRPr="00AC6F02" w:rsidRDefault="009B17D5" w:rsidP="009B17D5">
            <w:pPr>
              <w:jc w:val="center"/>
              <w:rPr>
                <w:ins w:id="15168" w:author="Στάθης Καπ" w:date="2023-03-03T03:27:00Z"/>
                <w:sz w:val="16"/>
                <w:szCs w:val="16"/>
              </w:rPr>
            </w:pPr>
            <w:ins w:id="15169" w:author="Στάθης Καπ" w:date="2023-03-03T03:28:00Z">
              <w:r w:rsidRPr="00AC6F02">
                <w:rPr>
                  <w:sz w:val="16"/>
                  <w:szCs w:val="16"/>
                  <w:rPrChange w:id="15170" w:author="Στάθης Καπ" w:date="2023-03-03T03:28:00Z">
                    <w:rPr>
                      <w:sz w:val="18"/>
                      <w:szCs w:val="18"/>
                    </w:rPr>
                  </w:rPrChange>
                </w:rPr>
                <w:t>pr13</w:t>
              </w:r>
            </w:ins>
          </w:p>
        </w:tc>
        <w:tc>
          <w:tcPr>
            <w:tcW w:w="560" w:type="dxa"/>
            <w:tcBorders>
              <w:left w:val="single" w:sz="4" w:space="0" w:color="auto"/>
            </w:tcBorders>
            <w:tcPrChange w:id="15171" w:author="Στάθης Καπ" w:date="2023-03-03T06:26:00Z">
              <w:tcPr>
                <w:tcW w:w="560" w:type="dxa"/>
              </w:tcPr>
            </w:tcPrChange>
          </w:tcPr>
          <w:p w14:paraId="0A6C54FB" w14:textId="7F73AAFB" w:rsidR="009B17D5" w:rsidRPr="00AC6F02" w:rsidRDefault="009B17D5" w:rsidP="009B17D5">
            <w:pPr>
              <w:jc w:val="center"/>
              <w:rPr>
                <w:ins w:id="15172" w:author="Στάθης Καπ" w:date="2023-03-03T03:27:00Z"/>
                <w:rFonts w:cstheme="minorHAnsi"/>
                <w:sz w:val="16"/>
                <w:szCs w:val="16"/>
              </w:rPr>
            </w:pPr>
            <w:ins w:id="15173" w:author="Στάθης Καπ" w:date="2023-03-03T03:28:00Z">
              <w:r w:rsidRPr="00AC6F02">
                <w:rPr>
                  <w:sz w:val="16"/>
                  <w:szCs w:val="16"/>
                  <w:rPrChange w:id="15174" w:author="Στάθης Καπ" w:date="2023-03-03T03:28:00Z">
                    <w:rPr>
                      <w:sz w:val="18"/>
                      <w:szCs w:val="18"/>
                    </w:rPr>
                  </w:rPrChange>
                </w:rPr>
                <w:t>1152</w:t>
              </w:r>
            </w:ins>
          </w:p>
        </w:tc>
        <w:tc>
          <w:tcPr>
            <w:tcW w:w="855" w:type="dxa"/>
            <w:tcPrChange w:id="15175" w:author="Στάθης Καπ" w:date="2023-03-03T06:26:00Z">
              <w:tcPr>
                <w:tcW w:w="855" w:type="dxa"/>
              </w:tcPr>
            </w:tcPrChange>
          </w:tcPr>
          <w:p w14:paraId="7904E537" w14:textId="4DDF9689" w:rsidR="009B17D5" w:rsidRPr="00AC6F02" w:rsidRDefault="009B17D5" w:rsidP="009B17D5">
            <w:pPr>
              <w:jc w:val="center"/>
              <w:rPr>
                <w:ins w:id="15176" w:author="Στάθης Καπ" w:date="2023-03-03T03:27:00Z"/>
                <w:rFonts w:cstheme="minorHAnsi"/>
                <w:sz w:val="16"/>
                <w:szCs w:val="16"/>
              </w:rPr>
            </w:pPr>
            <w:ins w:id="15177" w:author="Στάθης Καπ" w:date="2023-03-03T03:28:00Z">
              <w:r w:rsidRPr="00AC6F02">
                <w:rPr>
                  <w:sz w:val="16"/>
                  <w:szCs w:val="16"/>
                  <w:rPrChange w:id="15178" w:author="Στάθης Καπ" w:date="2023-03-03T03:28:00Z">
                    <w:rPr>
                      <w:sz w:val="18"/>
                      <w:szCs w:val="18"/>
                    </w:rPr>
                  </w:rPrChange>
                </w:rPr>
                <w:t>1046</w:t>
              </w:r>
            </w:ins>
          </w:p>
        </w:tc>
        <w:tc>
          <w:tcPr>
            <w:tcW w:w="544" w:type="dxa"/>
            <w:vAlign w:val="bottom"/>
            <w:tcPrChange w:id="15179" w:author="Στάθης Καπ" w:date="2023-03-03T06:26:00Z">
              <w:tcPr>
                <w:tcW w:w="544" w:type="dxa"/>
                <w:vAlign w:val="bottom"/>
              </w:tcPr>
            </w:tcPrChange>
          </w:tcPr>
          <w:p w14:paraId="4BDA6C7C" w14:textId="0D53BA0F" w:rsidR="009B17D5" w:rsidRPr="00AC6F02" w:rsidRDefault="009B17D5" w:rsidP="009B17D5">
            <w:pPr>
              <w:jc w:val="center"/>
              <w:rPr>
                <w:ins w:id="15180" w:author="Στάθης Καπ" w:date="2023-03-03T03:27:00Z"/>
                <w:rFonts w:cstheme="minorHAnsi"/>
                <w:sz w:val="16"/>
                <w:szCs w:val="16"/>
              </w:rPr>
            </w:pPr>
            <w:ins w:id="15181" w:author="Στάθης Καπ" w:date="2023-03-03T03:28:00Z">
              <w:r w:rsidRPr="00AC6F02">
                <w:rPr>
                  <w:rFonts w:ascii="Calibri" w:hAnsi="Calibri" w:cs="Calibri"/>
                  <w:color w:val="000000"/>
                  <w:sz w:val="16"/>
                  <w:szCs w:val="16"/>
                  <w:rPrChange w:id="15182" w:author="Στάθης Καπ" w:date="2023-03-03T03:28:00Z">
                    <w:rPr>
                      <w:rFonts w:ascii="Calibri" w:hAnsi="Calibri" w:cs="Calibri"/>
                      <w:color w:val="000000"/>
                      <w:sz w:val="18"/>
                      <w:szCs w:val="18"/>
                    </w:rPr>
                  </w:rPrChange>
                </w:rPr>
                <w:t>1063</w:t>
              </w:r>
            </w:ins>
          </w:p>
        </w:tc>
        <w:tc>
          <w:tcPr>
            <w:tcW w:w="621" w:type="dxa"/>
            <w:vAlign w:val="bottom"/>
            <w:tcPrChange w:id="15183" w:author="Στάθης Καπ" w:date="2023-03-03T06:26:00Z">
              <w:tcPr>
                <w:tcW w:w="621" w:type="dxa"/>
                <w:vAlign w:val="bottom"/>
              </w:tcPr>
            </w:tcPrChange>
          </w:tcPr>
          <w:p w14:paraId="1580B47B" w14:textId="3673946E" w:rsidR="009B17D5" w:rsidRPr="00AC6F02" w:rsidRDefault="009B17D5" w:rsidP="009B17D5">
            <w:pPr>
              <w:jc w:val="center"/>
              <w:rPr>
                <w:ins w:id="15184" w:author="Στάθης Καπ" w:date="2023-03-03T03:27:00Z"/>
                <w:rFonts w:cstheme="minorHAnsi"/>
                <w:sz w:val="16"/>
                <w:szCs w:val="16"/>
              </w:rPr>
            </w:pPr>
            <w:ins w:id="15185" w:author="Στάθης Καπ" w:date="2023-03-03T03:28:00Z">
              <w:r w:rsidRPr="00AC6F02">
                <w:rPr>
                  <w:rFonts w:ascii="Calibri" w:hAnsi="Calibri" w:cs="Calibri"/>
                  <w:color w:val="000000"/>
                  <w:sz w:val="16"/>
                  <w:szCs w:val="16"/>
                  <w:rPrChange w:id="15186" w:author="Στάθης Καπ" w:date="2023-03-03T03:28:00Z">
                    <w:rPr>
                      <w:rFonts w:ascii="Calibri" w:hAnsi="Calibri" w:cs="Calibri"/>
                      <w:color w:val="000000"/>
                      <w:sz w:val="18"/>
                      <w:szCs w:val="18"/>
                    </w:rPr>
                  </w:rPrChange>
                </w:rPr>
                <w:t>1.167</w:t>
              </w:r>
            </w:ins>
          </w:p>
        </w:tc>
        <w:tc>
          <w:tcPr>
            <w:tcW w:w="669" w:type="dxa"/>
            <w:vAlign w:val="center"/>
            <w:tcPrChange w:id="15187" w:author="Στάθης Καπ" w:date="2023-03-03T06:26:00Z">
              <w:tcPr>
                <w:tcW w:w="669" w:type="dxa"/>
                <w:vAlign w:val="center"/>
              </w:tcPr>
            </w:tcPrChange>
          </w:tcPr>
          <w:p w14:paraId="05988796" w14:textId="3E16F2B3" w:rsidR="009B17D5" w:rsidRPr="00AC6F02" w:rsidRDefault="009B17D5" w:rsidP="009B17D5">
            <w:pPr>
              <w:jc w:val="center"/>
              <w:rPr>
                <w:ins w:id="15188" w:author="Στάθης Καπ" w:date="2023-03-03T03:27:00Z"/>
                <w:rFonts w:cstheme="minorHAnsi"/>
                <w:sz w:val="16"/>
                <w:szCs w:val="16"/>
              </w:rPr>
            </w:pPr>
            <w:ins w:id="15189" w:author="Στάθης Καπ" w:date="2023-03-03T06:11:00Z">
              <w:r>
                <w:rPr>
                  <w:rFonts w:ascii="Calibri" w:hAnsi="Calibri" w:cstheme="minorHAnsi"/>
                  <w:color w:val="000000"/>
                  <w:sz w:val="16"/>
                  <w:szCs w:val="16"/>
                </w:rPr>
                <w:t>7.73</w:t>
              </w:r>
            </w:ins>
          </w:p>
        </w:tc>
        <w:tc>
          <w:tcPr>
            <w:tcW w:w="543" w:type="dxa"/>
            <w:vAlign w:val="bottom"/>
            <w:tcPrChange w:id="15190" w:author="Στάθης Καπ" w:date="2023-03-03T06:26:00Z">
              <w:tcPr>
                <w:tcW w:w="543" w:type="dxa"/>
                <w:vAlign w:val="bottom"/>
              </w:tcPr>
            </w:tcPrChange>
          </w:tcPr>
          <w:p w14:paraId="4796421C" w14:textId="51F8ADAF" w:rsidR="009B17D5" w:rsidRPr="00AC6F02" w:rsidRDefault="009B17D5" w:rsidP="009B17D5">
            <w:pPr>
              <w:jc w:val="center"/>
              <w:rPr>
                <w:ins w:id="15191" w:author="Στάθης Καπ" w:date="2023-03-03T03:27:00Z"/>
                <w:rFonts w:cstheme="minorHAnsi"/>
                <w:sz w:val="16"/>
                <w:szCs w:val="16"/>
              </w:rPr>
            </w:pPr>
            <w:ins w:id="15192" w:author="Στάθης Καπ" w:date="2023-03-03T03:28:00Z">
              <w:r w:rsidRPr="00AC6F02">
                <w:rPr>
                  <w:rFonts w:ascii="Calibri" w:hAnsi="Calibri" w:cs="Calibri"/>
                  <w:color w:val="000000"/>
                  <w:sz w:val="16"/>
                  <w:szCs w:val="16"/>
                  <w:rPrChange w:id="15193" w:author="Στάθης Καπ" w:date="2023-03-03T03:28:00Z">
                    <w:rPr>
                      <w:rFonts w:ascii="Calibri" w:hAnsi="Calibri" w:cs="Calibri"/>
                      <w:color w:val="000000"/>
                      <w:sz w:val="18"/>
                      <w:szCs w:val="18"/>
                    </w:rPr>
                  </w:rPrChange>
                </w:rPr>
                <w:t>1021</w:t>
              </w:r>
            </w:ins>
          </w:p>
        </w:tc>
        <w:tc>
          <w:tcPr>
            <w:tcW w:w="621" w:type="dxa"/>
            <w:vAlign w:val="bottom"/>
            <w:tcPrChange w:id="15194" w:author="Στάθης Καπ" w:date="2023-03-03T06:26:00Z">
              <w:tcPr>
                <w:tcW w:w="621" w:type="dxa"/>
                <w:vAlign w:val="bottom"/>
              </w:tcPr>
            </w:tcPrChange>
          </w:tcPr>
          <w:p w14:paraId="6A7303FC" w14:textId="4EE52FFA" w:rsidR="009B17D5" w:rsidRPr="00AC6F02" w:rsidRDefault="009B17D5" w:rsidP="009B17D5">
            <w:pPr>
              <w:jc w:val="center"/>
              <w:rPr>
                <w:ins w:id="15195" w:author="Στάθης Καπ" w:date="2023-03-03T03:27:00Z"/>
                <w:rFonts w:cstheme="minorHAnsi"/>
                <w:sz w:val="16"/>
                <w:szCs w:val="16"/>
              </w:rPr>
            </w:pPr>
            <w:ins w:id="15196" w:author="Στάθης Καπ" w:date="2023-03-03T03:28:00Z">
              <w:r w:rsidRPr="00AC6F02">
                <w:rPr>
                  <w:rFonts w:ascii="Calibri" w:hAnsi="Calibri" w:cs="Calibri"/>
                  <w:color w:val="000000"/>
                  <w:sz w:val="16"/>
                  <w:szCs w:val="16"/>
                  <w:rPrChange w:id="15197" w:author="Στάθης Καπ" w:date="2023-03-03T03:28:00Z">
                    <w:rPr>
                      <w:rFonts w:ascii="Calibri" w:hAnsi="Calibri" w:cs="Calibri"/>
                      <w:color w:val="000000"/>
                      <w:sz w:val="18"/>
                      <w:szCs w:val="18"/>
                    </w:rPr>
                  </w:rPrChange>
                </w:rPr>
                <w:t>0.942</w:t>
              </w:r>
            </w:ins>
          </w:p>
        </w:tc>
        <w:tc>
          <w:tcPr>
            <w:tcW w:w="669" w:type="dxa"/>
            <w:vAlign w:val="center"/>
            <w:tcPrChange w:id="15198" w:author="Στάθης Καπ" w:date="2023-03-03T06:26:00Z">
              <w:tcPr>
                <w:tcW w:w="669" w:type="dxa"/>
                <w:vAlign w:val="center"/>
              </w:tcPr>
            </w:tcPrChange>
          </w:tcPr>
          <w:p w14:paraId="596CD641" w14:textId="584795CF" w:rsidR="009B17D5" w:rsidRPr="00AC6F02" w:rsidRDefault="009B17D5" w:rsidP="009B17D5">
            <w:pPr>
              <w:jc w:val="center"/>
              <w:rPr>
                <w:ins w:id="15199" w:author="Στάθης Καπ" w:date="2023-03-03T03:27:00Z"/>
                <w:rFonts w:cstheme="minorHAnsi"/>
                <w:sz w:val="16"/>
                <w:szCs w:val="16"/>
              </w:rPr>
            </w:pPr>
            <w:ins w:id="15200" w:author="Στάθης Καπ" w:date="2023-03-03T06:11:00Z">
              <w:r>
                <w:rPr>
                  <w:rFonts w:ascii="Calibri" w:hAnsi="Calibri" w:cstheme="minorHAnsi"/>
                  <w:color w:val="000000"/>
                  <w:sz w:val="16"/>
                  <w:szCs w:val="16"/>
                </w:rPr>
                <w:t>3.95</w:t>
              </w:r>
            </w:ins>
          </w:p>
        </w:tc>
        <w:tc>
          <w:tcPr>
            <w:tcW w:w="508" w:type="dxa"/>
            <w:vAlign w:val="bottom"/>
            <w:tcPrChange w:id="15201" w:author="Στάθης Καπ" w:date="2023-03-03T06:26:00Z">
              <w:tcPr>
                <w:tcW w:w="508" w:type="dxa"/>
                <w:vAlign w:val="bottom"/>
              </w:tcPr>
            </w:tcPrChange>
          </w:tcPr>
          <w:p w14:paraId="3F64512F" w14:textId="2C53AC29" w:rsidR="009B17D5" w:rsidRPr="00AC6F02" w:rsidRDefault="009B17D5" w:rsidP="009B17D5">
            <w:pPr>
              <w:jc w:val="center"/>
              <w:rPr>
                <w:ins w:id="15202" w:author="Στάθης Καπ" w:date="2023-03-03T03:27:00Z"/>
                <w:rFonts w:cstheme="minorHAnsi"/>
                <w:sz w:val="16"/>
                <w:szCs w:val="16"/>
              </w:rPr>
            </w:pPr>
            <w:ins w:id="15203" w:author="Στάθης Καπ" w:date="2023-03-03T03:28:00Z">
              <w:r w:rsidRPr="00AC6F02">
                <w:rPr>
                  <w:rFonts w:ascii="Calibri" w:hAnsi="Calibri" w:cs="Calibri"/>
                  <w:color w:val="000000"/>
                  <w:sz w:val="16"/>
                  <w:szCs w:val="16"/>
                  <w:rPrChange w:id="15204" w:author="Στάθης Καπ" w:date="2023-03-03T03:28:00Z">
                    <w:rPr>
                      <w:rFonts w:ascii="Calibri" w:hAnsi="Calibri" w:cs="Calibri"/>
                      <w:color w:val="000000"/>
                      <w:sz w:val="18"/>
                      <w:szCs w:val="18"/>
                    </w:rPr>
                  </w:rPrChange>
                </w:rPr>
                <w:t>914</w:t>
              </w:r>
            </w:ins>
          </w:p>
        </w:tc>
        <w:tc>
          <w:tcPr>
            <w:tcW w:w="541" w:type="dxa"/>
            <w:vAlign w:val="bottom"/>
            <w:tcPrChange w:id="15205" w:author="Στάθης Καπ" w:date="2023-03-03T06:26:00Z">
              <w:tcPr>
                <w:tcW w:w="541" w:type="dxa"/>
                <w:vAlign w:val="bottom"/>
              </w:tcPr>
            </w:tcPrChange>
          </w:tcPr>
          <w:p w14:paraId="068B3C30" w14:textId="2926BED8" w:rsidR="009B17D5" w:rsidRPr="00AC6F02" w:rsidRDefault="009B17D5" w:rsidP="009B17D5">
            <w:pPr>
              <w:jc w:val="center"/>
              <w:rPr>
                <w:ins w:id="15206" w:author="Στάθης Καπ" w:date="2023-03-03T03:27:00Z"/>
                <w:rFonts w:cstheme="minorHAnsi"/>
                <w:sz w:val="16"/>
                <w:szCs w:val="16"/>
              </w:rPr>
            </w:pPr>
            <w:ins w:id="15207" w:author="Στάθης Καπ" w:date="2023-03-03T03:28:00Z">
              <w:r w:rsidRPr="00AC6F02">
                <w:rPr>
                  <w:rFonts w:ascii="Calibri" w:hAnsi="Calibri" w:cs="Calibri"/>
                  <w:color w:val="000000"/>
                  <w:sz w:val="16"/>
                  <w:szCs w:val="16"/>
                  <w:rPrChange w:id="15208" w:author="Στάθης Καπ" w:date="2023-03-03T03:28:00Z">
                    <w:rPr>
                      <w:rFonts w:ascii="Calibri" w:hAnsi="Calibri" w:cs="Calibri"/>
                      <w:color w:val="000000"/>
                      <w:sz w:val="18"/>
                      <w:szCs w:val="18"/>
                    </w:rPr>
                  </w:rPrChange>
                </w:rPr>
                <w:t>0.544</w:t>
              </w:r>
            </w:ins>
          </w:p>
        </w:tc>
        <w:tc>
          <w:tcPr>
            <w:tcW w:w="589" w:type="dxa"/>
            <w:vAlign w:val="center"/>
            <w:tcPrChange w:id="15209" w:author="Στάθης Καπ" w:date="2023-03-03T06:26:00Z">
              <w:tcPr>
                <w:tcW w:w="589" w:type="dxa"/>
                <w:vAlign w:val="center"/>
              </w:tcPr>
            </w:tcPrChange>
          </w:tcPr>
          <w:p w14:paraId="2690B530" w14:textId="0B331201" w:rsidR="009B17D5" w:rsidRPr="00AC6F02" w:rsidRDefault="009B17D5" w:rsidP="009B17D5">
            <w:pPr>
              <w:jc w:val="center"/>
              <w:rPr>
                <w:ins w:id="15210" w:author="Στάθης Καπ" w:date="2023-03-03T03:27:00Z"/>
                <w:rFonts w:cstheme="minorHAnsi"/>
                <w:sz w:val="16"/>
                <w:szCs w:val="16"/>
              </w:rPr>
            </w:pPr>
            <w:ins w:id="15211" w:author="Στάθης Καπ" w:date="2023-03-03T06:11:00Z">
              <w:r>
                <w:rPr>
                  <w:rFonts w:ascii="Calibri" w:hAnsi="Calibri" w:cstheme="minorHAnsi"/>
                  <w:color w:val="000000"/>
                  <w:sz w:val="16"/>
                  <w:szCs w:val="16"/>
                </w:rPr>
                <w:t>14.02</w:t>
              </w:r>
            </w:ins>
          </w:p>
        </w:tc>
        <w:tc>
          <w:tcPr>
            <w:tcW w:w="463" w:type="dxa"/>
            <w:vAlign w:val="bottom"/>
            <w:tcPrChange w:id="15212" w:author="Στάθης Καπ" w:date="2023-03-03T06:26:00Z">
              <w:tcPr>
                <w:tcW w:w="463" w:type="dxa"/>
                <w:vAlign w:val="bottom"/>
              </w:tcPr>
            </w:tcPrChange>
          </w:tcPr>
          <w:p w14:paraId="1883AB50" w14:textId="58BE79F4" w:rsidR="009B17D5" w:rsidRPr="00AC6F02" w:rsidRDefault="009B17D5" w:rsidP="009B17D5">
            <w:pPr>
              <w:jc w:val="center"/>
              <w:rPr>
                <w:ins w:id="15213" w:author="Στάθης Καπ" w:date="2023-03-03T03:27:00Z"/>
                <w:rFonts w:cstheme="minorHAnsi"/>
                <w:sz w:val="16"/>
                <w:szCs w:val="16"/>
              </w:rPr>
            </w:pPr>
            <w:ins w:id="15214" w:author="Στάθης Καπ" w:date="2023-03-03T03:28:00Z">
              <w:r w:rsidRPr="00AC6F02">
                <w:rPr>
                  <w:rFonts w:ascii="Calibri" w:hAnsi="Calibri" w:cs="Calibri"/>
                  <w:color w:val="000000"/>
                  <w:sz w:val="16"/>
                  <w:szCs w:val="16"/>
                  <w:rPrChange w:id="15215" w:author="Στάθης Καπ" w:date="2023-03-03T03:28:00Z">
                    <w:rPr>
                      <w:rFonts w:ascii="Calibri" w:hAnsi="Calibri" w:cs="Calibri"/>
                      <w:color w:val="000000"/>
                      <w:sz w:val="18"/>
                      <w:szCs w:val="18"/>
                    </w:rPr>
                  </w:rPrChange>
                </w:rPr>
                <w:t>942</w:t>
              </w:r>
            </w:ins>
          </w:p>
        </w:tc>
        <w:tc>
          <w:tcPr>
            <w:tcW w:w="541" w:type="dxa"/>
            <w:vAlign w:val="bottom"/>
            <w:tcPrChange w:id="15216" w:author="Στάθης Καπ" w:date="2023-03-03T06:26:00Z">
              <w:tcPr>
                <w:tcW w:w="541" w:type="dxa"/>
                <w:vAlign w:val="bottom"/>
              </w:tcPr>
            </w:tcPrChange>
          </w:tcPr>
          <w:p w14:paraId="0E4FCA5F" w14:textId="66C796CF" w:rsidR="009B17D5" w:rsidRPr="00AC6F02" w:rsidRDefault="009B17D5" w:rsidP="009B17D5">
            <w:pPr>
              <w:jc w:val="center"/>
              <w:rPr>
                <w:ins w:id="15217" w:author="Στάθης Καπ" w:date="2023-03-03T03:27:00Z"/>
                <w:rFonts w:cstheme="minorHAnsi"/>
                <w:sz w:val="16"/>
                <w:szCs w:val="16"/>
              </w:rPr>
            </w:pPr>
            <w:ins w:id="15218" w:author="Στάθης Καπ" w:date="2023-03-03T03:28:00Z">
              <w:r w:rsidRPr="00AC6F02">
                <w:rPr>
                  <w:rFonts w:ascii="Calibri" w:hAnsi="Calibri" w:cs="Calibri"/>
                  <w:color w:val="000000"/>
                  <w:sz w:val="16"/>
                  <w:szCs w:val="16"/>
                  <w:rPrChange w:id="15219" w:author="Στάθης Καπ" w:date="2023-03-03T03:28:00Z">
                    <w:rPr>
                      <w:rFonts w:ascii="Calibri" w:hAnsi="Calibri" w:cs="Calibri"/>
                      <w:color w:val="000000"/>
                      <w:sz w:val="18"/>
                      <w:szCs w:val="18"/>
                    </w:rPr>
                  </w:rPrChange>
                </w:rPr>
                <w:t>0.57</w:t>
              </w:r>
            </w:ins>
          </w:p>
        </w:tc>
        <w:tc>
          <w:tcPr>
            <w:tcW w:w="589" w:type="dxa"/>
            <w:vAlign w:val="center"/>
            <w:tcPrChange w:id="15220" w:author="Στάθης Καπ" w:date="2023-03-03T06:26:00Z">
              <w:tcPr>
                <w:tcW w:w="589" w:type="dxa"/>
                <w:vAlign w:val="center"/>
              </w:tcPr>
            </w:tcPrChange>
          </w:tcPr>
          <w:p w14:paraId="26135BBB" w14:textId="22BD5B2C" w:rsidR="009B17D5" w:rsidRPr="00AC6F02" w:rsidRDefault="009B17D5" w:rsidP="009B17D5">
            <w:pPr>
              <w:jc w:val="center"/>
              <w:rPr>
                <w:ins w:id="15221" w:author="Στάθης Καπ" w:date="2023-03-03T03:27:00Z"/>
                <w:rFonts w:cstheme="minorHAnsi"/>
                <w:sz w:val="16"/>
                <w:szCs w:val="16"/>
              </w:rPr>
            </w:pPr>
            <w:ins w:id="15222" w:author="Στάθης Καπ" w:date="2023-03-03T06:12:00Z">
              <w:r>
                <w:rPr>
                  <w:rFonts w:ascii="Calibri" w:hAnsi="Calibri" w:cstheme="minorHAnsi"/>
                  <w:color w:val="000000"/>
                  <w:sz w:val="16"/>
                  <w:szCs w:val="16"/>
                </w:rPr>
                <w:t>11.38</w:t>
              </w:r>
            </w:ins>
          </w:p>
        </w:tc>
      </w:tr>
      <w:tr w:rsidR="009B17D5" w14:paraId="45E04DD3" w14:textId="77777777" w:rsidTr="00F03C40">
        <w:trPr>
          <w:ins w:id="15223" w:author="Στάθης Καπ" w:date="2023-03-03T03:27:00Z"/>
        </w:trPr>
        <w:tc>
          <w:tcPr>
            <w:tcW w:w="515" w:type="dxa"/>
            <w:tcBorders>
              <w:top w:val="nil"/>
              <w:bottom w:val="nil"/>
              <w:right w:val="single" w:sz="4" w:space="0" w:color="auto"/>
            </w:tcBorders>
            <w:shd w:val="clear" w:color="auto" w:fill="E7E6E6" w:themeFill="background2"/>
            <w:vAlign w:val="center"/>
            <w:tcPrChange w:id="15224" w:author="Στάθης Καπ" w:date="2023-03-03T06:26:00Z">
              <w:tcPr>
                <w:tcW w:w="515" w:type="dxa"/>
                <w:vAlign w:val="center"/>
              </w:tcPr>
            </w:tcPrChange>
          </w:tcPr>
          <w:p w14:paraId="1B0C7B4F" w14:textId="76CF94AB" w:rsidR="009B17D5" w:rsidRPr="00AC6F02" w:rsidRDefault="009B17D5" w:rsidP="009B17D5">
            <w:pPr>
              <w:jc w:val="center"/>
              <w:rPr>
                <w:ins w:id="15225" w:author="Στάθης Καπ" w:date="2023-03-03T03:27:00Z"/>
                <w:sz w:val="16"/>
                <w:szCs w:val="16"/>
              </w:rPr>
            </w:pPr>
            <w:ins w:id="15226" w:author="Στάθης Καπ" w:date="2023-03-03T03:28:00Z">
              <w:r w:rsidRPr="00AC6F02">
                <w:rPr>
                  <w:sz w:val="16"/>
                  <w:szCs w:val="16"/>
                  <w:rPrChange w:id="15227" w:author="Στάθης Καπ" w:date="2023-03-03T03:28:00Z">
                    <w:rPr>
                      <w:sz w:val="18"/>
                      <w:szCs w:val="18"/>
                    </w:rPr>
                  </w:rPrChange>
                </w:rPr>
                <w:t>pr14</w:t>
              </w:r>
            </w:ins>
          </w:p>
        </w:tc>
        <w:tc>
          <w:tcPr>
            <w:tcW w:w="560" w:type="dxa"/>
            <w:tcBorders>
              <w:left w:val="single" w:sz="4" w:space="0" w:color="auto"/>
            </w:tcBorders>
            <w:tcPrChange w:id="15228" w:author="Στάθης Καπ" w:date="2023-03-03T06:26:00Z">
              <w:tcPr>
                <w:tcW w:w="560" w:type="dxa"/>
              </w:tcPr>
            </w:tcPrChange>
          </w:tcPr>
          <w:p w14:paraId="48E337E7" w14:textId="279107CD" w:rsidR="009B17D5" w:rsidRPr="00AC6F02" w:rsidRDefault="009B17D5" w:rsidP="009B17D5">
            <w:pPr>
              <w:jc w:val="center"/>
              <w:rPr>
                <w:ins w:id="15229" w:author="Στάθης Καπ" w:date="2023-03-03T03:27:00Z"/>
                <w:rFonts w:cstheme="minorHAnsi"/>
                <w:sz w:val="16"/>
                <w:szCs w:val="16"/>
              </w:rPr>
            </w:pPr>
            <w:ins w:id="15230" w:author="Στάθης Καπ" w:date="2023-03-03T03:28:00Z">
              <w:r w:rsidRPr="00AC6F02">
                <w:rPr>
                  <w:sz w:val="16"/>
                  <w:szCs w:val="16"/>
                  <w:rPrChange w:id="15231" w:author="Στάθης Καπ" w:date="2023-03-03T03:28:00Z">
                    <w:rPr>
                      <w:sz w:val="18"/>
                      <w:szCs w:val="18"/>
                    </w:rPr>
                  </w:rPrChange>
                </w:rPr>
                <w:t>1372</w:t>
              </w:r>
            </w:ins>
          </w:p>
        </w:tc>
        <w:tc>
          <w:tcPr>
            <w:tcW w:w="855" w:type="dxa"/>
            <w:tcPrChange w:id="15232" w:author="Στάθης Καπ" w:date="2023-03-03T06:26:00Z">
              <w:tcPr>
                <w:tcW w:w="855" w:type="dxa"/>
              </w:tcPr>
            </w:tcPrChange>
          </w:tcPr>
          <w:p w14:paraId="4FE46738" w14:textId="4D2C7D09" w:rsidR="009B17D5" w:rsidRPr="00AC6F02" w:rsidRDefault="009B17D5" w:rsidP="009B17D5">
            <w:pPr>
              <w:jc w:val="center"/>
              <w:rPr>
                <w:ins w:id="15233" w:author="Στάθης Καπ" w:date="2023-03-03T03:27:00Z"/>
                <w:rFonts w:cstheme="minorHAnsi"/>
                <w:sz w:val="16"/>
                <w:szCs w:val="16"/>
              </w:rPr>
            </w:pPr>
            <w:ins w:id="15234" w:author="Στάθης Καπ" w:date="2023-03-03T03:28:00Z">
              <w:r w:rsidRPr="00AC6F02">
                <w:rPr>
                  <w:sz w:val="16"/>
                  <w:szCs w:val="16"/>
                  <w:rPrChange w:id="15235" w:author="Στάθης Καπ" w:date="2023-03-03T03:28:00Z">
                    <w:rPr>
                      <w:sz w:val="18"/>
                      <w:szCs w:val="18"/>
                    </w:rPr>
                  </w:rPrChange>
                </w:rPr>
                <w:t>1197</w:t>
              </w:r>
            </w:ins>
          </w:p>
        </w:tc>
        <w:tc>
          <w:tcPr>
            <w:tcW w:w="544" w:type="dxa"/>
            <w:vAlign w:val="bottom"/>
            <w:tcPrChange w:id="15236" w:author="Στάθης Καπ" w:date="2023-03-03T06:26:00Z">
              <w:tcPr>
                <w:tcW w:w="544" w:type="dxa"/>
                <w:vAlign w:val="bottom"/>
              </w:tcPr>
            </w:tcPrChange>
          </w:tcPr>
          <w:p w14:paraId="0858A211" w14:textId="40448CDA" w:rsidR="009B17D5" w:rsidRPr="00AC6F02" w:rsidRDefault="009B17D5" w:rsidP="009B17D5">
            <w:pPr>
              <w:jc w:val="center"/>
              <w:rPr>
                <w:ins w:id="15237" w:author="Στάθης Καπ" w:date="2023-03-03T03:27:00Z"/>
                <w:rFonts w:cstheme="minorHAnsi"/>
                <w:sz w:val="16"/>
                <w:szCs w:val="16"/>
              </w:rPr>
            </w:pPr>
            <w:ins w:id="15238" w:author="Στάθης Καπ" w:date="2023-03-03T03:28:00Z">
              <w:r w:rsidRPr="00AC6F02">
                <w:rPr>
                  <w:rFonts w:ascii="Calibri" w:hAnsi="Calibri" w:cs="Calibri"/>
                  <w:color w:val="000000"/>
                  <w:sz w:val="16"/>
                  <w:szCs w:val="16"/>
                  <w:rPrChange w:id="15239" w:author="Στάθης Καπ" w:date="2023-03-03T03:28:00Z">
                    <w:rPr>
                      <w:rFonts w:ascii="Calibri" w:hAnsi="Calibri" w:cs="Calibri"/>
                      <w:color w:val="000000"/>
                      <w:sz w:val="18"/>
                      <w:szCs w:val="18"/>
                    </w:rPr>
                  </w:rPrChange>
                </w:rPr>
                <w:t>1247</w:t>
              </w:r>
            </w:ins>
          </w:p>
        </w:tc>
        <w:tc>
          <w:tcPr>
            <w:tcW w:w="621" w:type="dxa"/>
            <w:vAlign w:val="bottom"/>
            <w:tcPrChange w:id="15240" w:author="Στάθης Καπ" w:date="2023-03-03T06:26:00Z">
              <w:tcPr>
                <w:tcW w:w="621" w:type="dxa"/>
                <w:vAlign w:val="bottom"/>
              </w:tcPr>
            </w:tcPrChange>
          </w:tcPr>
          <w:p w14:paraId="4B4E2E08" w14:textId="426F1D56" w:rsidR="009B17D5" w:rsidRPr="00AC6F02" w:rsidRDefault="009B17D5" w:rsidP="009B17D5">
            <w:pPr>
              <w:jc w:val="center"/>
              <w:rPr>
                <w:ins w:id="15241" w:author="Στάθης Καπ" w:date="2023-03-03T03:27:00Z"/>
                <w:rFonts w:cstheme="minorHAnsi"/>
                <w:sz w:val="16"/>
                <w:szCs w:val="16"/>
              </w:rPr>
            </w:pPr>
            <w:ins w:id="15242" w:author="Στάθης Καπ" w:date="2023-03-03T03:28:00Z">
              <w:r w:rsidRPr="00AC6F02">
                <w:rPr>
                  <w:rFonts w:ascii="Calibri" w:hAnsi="Calibri" w:cs="Calibri"/>
                  <w:color w:val="000000"/>
                  <w:sz w:val="16"/>
                  <w:szCs w:val="16"/>
                  <w:rPrChange w:id="15243" w:author="Στάθης Καπ" w:date="2023-03-03T03:28:00Z">
                    <w:rPr>
                      <w:rFonts w:ascii="Calibri" w:hAnsi="Calibri" w:cs="Calibri"/>
                      <w:color w:val="000000"/>
                      <w:sz w:val="18"/>
                      <w:szCs w:val="18"/>
                    </w:rPr>
                  </w:rPrChange>
                </w:rPr>
                <w:t>1.838</w:t>
              </w:r>
            </w:ins>
          </w:p>
        </w:tc>
        <w:tc>
          <w:tcPr>
            <w:tcW w:w="669" w:type="dxa"/>
            <w:vAlign w:val="center"/>
            <w:tcPrChange w:id="15244" w:author="Στάθης Καπ" w:date="2023-03-03T06:26:00Z">
              <w:tcPr>
                <w:tcW w:w="669" w:type="dxa"/>
                <w:vAlign w:val="center"/>
              </w:tcPr>
            </w:tcPrChange>
          </w:tcPr>
          <w:p w14:paraId="1148CA2B" w14:textId="11699572" w:rsidR="009B17D5" w:rsidRPr="00AC6F02" w:rsidRDefault="009B17D5" w:rsidP="009B17D5">
            <w:pPr>
              <w:jc w:val="center"/>
              <w:rPr>
                <w:ins w:id="15245" w:author="Στάθης Καπ" w:date="2023-03-03T03:27:00Z"/>
                <w:rFonts w:cstheme="minorHAnsi"/>
                <w:sz w:val="16"/>
                <w:szCs w:val="16"/>
              </w:rPr>
            </w:pPr>
            <w:ins w:id="15246" w:author="Στάθης Καπ" w:date="2023-03-03T06:11:00Z">
              <w:r>
                <w:rPr>
                  <w:rFonts w:ascii="Calibri" w:hAnsi="Calibri" w:cstheme="minorHAnsi"/>
                  <w:color w:val="000000"/>
                  <w:sz w:val="16"/>
                  <w:szCs w:val="16"/>
                </w:rPr>
                <w:t>9.11</w:t>
              </w:r>
            </w:ins>
          </w:p>
        </w:tc>
        <w:tc>
          <w:tcPr>
            <w:tcW w:w="543" w:type="dxa"/>
            <w:vAlign w:val="bottom"/>
            <w:tcPrChange w:id="15247" w:author="Στάθης Καπ" w:date="2023-03-03T06:26:00Z">
              <w:tcPr>
                <w:tcW w:w="543" w:type="dxa"/>
                <w:vAlign w:val="bottom"/>
              </w:tcPr>
            </w:tcPrChange>
          </w:tcPr>
          <w:p w14:paraId="30807E42" w14:textId="1B26D968" w:rsidR="009B17D5" w:rsidRPr="00AC6F02" w:rsidRDefault="009B17D5" w:rsidP="009B17D5">
            <w:pPr>
              <w:jc w:val="center"/>
              <w:rPr>
                <w:ins w:id="15248" w:author="Στάθης Καπ" w:date="2023-03-03T03:27:00Z"/>
                <w:rFonts w:cstheme="minorHAnsi"/>
                <w:sz w:val="16"/>
                <w:szCs w:val="16"/>
              </w:rPr>
            </w:pPr>
            <w:ins w:id="15249" w:author="Στάθης Καπ" w:date="2023-03-03T03:28:00Z">
              <w:r w:rsidRPr="00AC6F02">
                <w:rPr>
                  <w:rFonts w:ascii="Calibri" w:hAnsi="Calibri" w:cs="Calibri"/>
                  <w:color w:val="000000"/>
                  <w:sz w:val="16"/>
                  <w:szCs w:val="16"/>
                  <w:rPrChange w:id="15250" w:author="Στάθης Καπ" w:date="2023-03-03T03:28:00Z">
                    <w:rPr>
                      <w:rFonts w:ascii="Calibri" w:hAnsi="Calibri" w:cs="Calibri"/>
                      <w:color w:val="000000"/>
                      <w:sz w:val="18"/>
                      <w:szCs w:val="18"/>
                    </w:rPr>
                  </w:rPrChange>
                </w:rPr>
                <w:t>1190</w:t>
              </w:r>
            </w:ins>
          </w:p>
        </w:tc>
        <w:tc>
          <w:tcPr>
            <w:tcW w:w="621" w:type="dxa"/>
            <w:vAlign w:val="bottom"/>
            <w:tcPrChange w:id="15251" w:author="Στάθης Καπ" w:date="2023-03-03T06:26:00Z">
              <w:tcPr>
                <w:tcW w:w="621" w:type="dxa"/>
                <w:vAlign w:val="bottom"/>
              </w:tcPr>
            </w:tcPrChange>
          </w:tcPr>
          <w:p w14:paraId="4C786B04" w14:textId="0E83D4AB" w:rsidR="009B17D5" w:rsidRPr="00AC6F02" w:rsidRDefault="009B17D5" w:rsidP="009B17D5">
            <w:pPr>
              <w:jc w:val="center"/>
              <w:rPr>
                <w:ins w:id="15252" w:author="Στάθης Καπ" w:date="2023-03-03T03:27:00Z"/>
                <w:rFonts w:cstheme="minorHAnsi"/>
                <w:sz w:val="16"/>
                <w:szCs w:val="16"/>
              </w:rPr>
            </w:pPr>
            <w:ins w:id="15253" w:author="Στάθης Καπ" w:date="2023-03-03T03:28:00Z">
              <w:r w:rsidRPr="00AC6F02">
                <w:rPr>
                  <w:rFonts w:ascii="Calibri" w:hAnsi="Calibri" w:cs="Calibri"/>
                  <w:color w:val="000000"/>
                  <w:sz w:val="16"/>
                  <w:szCs w:val="16"/>
                  <w:rPrChange w:id="15254" w:author="Στάθης Καπ" w:date="2023-03-03T03:28:00Z">
                    <w:rPr>
                      <w:rFonts w:ascii="Calibri" w:hAnsi="Calibri" w:cs="Calibri"/>
                      <w:color w:val="000000"/>
                      <w:sz w:val="18"/>
                      <w:szCs w:val="18"/>
                    </w:rPr>
                  </w:rPrChange>
                </w:rPr>
                <w:t>0.988</w:t>
              </w:r>
            </w:ins>
          </w:p>
        </w:tc>
        <w:tc>
          <w:tcPr>
            <w:tcW w:w="669" w:type="dxa"/>
            <w:vAlign w:val="center"/>
            <w:tcPrChange w:id="15255" w:author="Στάθης Καπ" w:date="2023-03-03T06:26:00Z">
              <w:tcPr>
                <w:tcW w:w="669" w:type="dxa"/>
                <w:vAlign w:val="center"/>
              </w:tcPr>
            </w:tcPrChange>
          </w:tcPr>
          <w:p w14:paraId="42AE4568" w14:textId="4D4B073B" w:rsidR="009B17D5" w:rsidRPr="00AC6F02" w:rsidRDefault="009B17D5" w:rsidP="009B17D5">
            <w:pPr>
              <w:jc w:val="center"/>
              <w:rPr>
                <w:ins w:id="15256" w:author="Στάθης Καπ" w:date="2023-03-03T03:27:00Z"/>
                <w:rFonts w:cstheme="minorHAnsi"/>
                <w:sz w:val="16"/>
                <w:szCs w:val="16"/>
              </w:rPr>
            </w:pPr>
            <w:ins w:id="15257" w:author="Στάθης Καπ" w:date="2023-03-03T06:11:00Z">
              <w:r>
                <w:rPr>
                  <w:rFonts w:ascii="Calibri" w:hAnsi="Calibri" w:cstheme="minorHAnsi"/>
                  <w:color w:val="000000"/>
                  <w:sz w:val="16"/>
                  <w:szCs w:val="16"/>
                </w:rPr>
                <w:t>4.57</w:t>
              </w:r>
            </w:ins>
          </w:p>
        </w:tc>
        <w:tc>
          <w:tcPr>
            <w:tcW w:w="508" w:type="dxa"/>
            <w:vAlign w:val="bottom"/>
            <w:tcPrChange w:id="15258" w:author="Στάθης Καπ" w:date="2023-03-03T06:26:00Z">
              <w:tcPr>
                <w:tcW w:w="508" w:type="dxa"/>
                <w:vAlign w:val="bottom"/>
              </w:tcPr>
            </w:tcPrChange>
          </w:tcPr>
          <w:p w14:paraId="32A96F2A" w14:textId="0E7B4DD8" w:rsidR="009B17D5" w:rsidRPr="00AC6F02" w:rsidRDefault="009B17D5" w:rsidP="009B17D5">
            <w:pPr>
              <w:jc w:val="center"/>
              <w:rPr>
                <w:ins w:id="15259" w:author="Στάθης Καπ" w:date="2023-03-03T03:27:00Z"/>
                <w:rFonts w:cstheme="minorHAnsi"/>
                <w:sz w:val="16"/>
                <w:szCs w:val="16"/>
              </w:rPr>
            </w:pPr>
            <w:ins w:id="15260" w:author="Στάθης Καπ" w:date="2023-03-03T03:28:00Z">
              <w:r w:rsidRPr="00AC6F02">
                <w:rPr>
                  <w:rFonts w:ascii="Calibri" w:hAnsi="Calibri" w:cs="Calibri"/>
                  <w:color w:val="000000"/>
                  <w:sz w:val="16"/>
                  <w:szCs w:val="16"/>
                  <w:rPrChange w:id="15261" w:author="Στάθης Καπ" w:date="2023-03-03T03:28:00Z">
                    <w:rPr>
                      <w:rFonts w:ascii="Calibri" w:hAnsi="Calibri" w:cs="Calibri"/>
                      <w:color w:val="000000"/>
                      <w:sz w:val="18"/>
                      <w:szCs w:val="18"/>
                    </w:rPr>
                  </w:rPrChange>
                </w:rPr>
                <w:t>1095</w:t>
              </w:r>
            </w:ins>
          </w:p>
        </w:tc>
        <w:tc>
          <w:tcPr>
            <w:tcW w:w="541" w:type="dxa"/>
            <w:vAlign w:val="bottom"/>
            <w:tcPrChange w:id="15262" w:author="Στάθης Καπ" w:date="2023-03-03T06:26:00Z">
              <w:tcPr>
                <w:tcW w:w="541" w:type="dxa"/>
                <w:vAlign w:val="bottom"/>
              </w:tcPr>
            </w:tcPrChange>
          </w:tcPr>
          <w:p w14:paraId="291A6391" w14:textId="02E74CCD" w:rsidR="009B17D5" w:rsidRPr="00AC6F02" w:rsidRDefault="009B17D5" w:rsidP="009B17D5">
            <w:pPr>
              <w:jc w:val="center"/>
              <w:rPr>
                <w:ins w:id="15263" w:author="Στάθης Καπ" w:date="2023-03-03T03:27:00Z"/>
                <w:rFonts w:cstheme="minorHAnsi"/>
                <w:sz w:val="16"/>
                <w:szCs w:val="16"/>
              </w:rPr>
            </w:pPr>
            <w:ins w:id="15264" w:author="Στάθης Καπ" w:date="2023-03-03T03:28:00Z">
              <w:r w:rsidRPr="00AC6F02">
                <w:rPr>
                  <w:rFonts w:ascii="Calibri" w:hAnsi="Calibri" w:cs="Calibri"/>
                  <w:color w:val="000000"/>
                  <w:sz w:val="16"/>
                  <w:szCs w:val="16"/>
                  <w:rPrChange w:id="15265" w:author="Στάθης Καπ" w:date="2023-03-03T03:28:00Z">
                    <w:rPr>
                      <w:rFonts w:ascii="Calibri" w:hAnsi="Calibri" w:cs="Calibri"/>
                      <w:color w:val="000000"/>
                      <w:sz w:val="18"/>
                      <w:szCs w:val="18"/>
                    </w:rPr>
                  </w:rPrChange>
                </w:rPr>
                <w:t>0.71</w:t>
              </w:r>
            </w:ins>
          </w:p>
        </w:tc>
        <w:tc>
          <w:tcPr>
            <w:tcW w:w="589" w:type="dxa"/>
            <w:vAlign w:val="center"/>
            <w:tcPrChange w:id="15266" w:author="Στάθης Καπ" w:date="2023-03-03T06:26:00Z">
              <w:tcPr>
                <w:tcW w:w="589" w:type="dxa"/>
                <w:vAlign w:val="center"/>
              </w:tcPr>
            </w:tcPrChange>
          </w:tcPr>
          <w:p w14:paraId="746A8C30" w14:textId="41466317" w:rsidR="009B17D5" w:rsidRPr="00AC6F02" w:rsidRDefault="009B17D5" w:rsidP="009B17D5">
            <w:pPr>
              <w:jc w:val="center"/>
              <w:rPr>
                <w:ins w:id="15267" w:author="Στάθης Καπ" w:date="2023-03-03T03:27:00Z"/>
                <w:rFonts w:cstheme="minorHAnsi"/>
                <w:sz w:val="16"/>
                <w:szCs w:val="16"/>
              </w:rPr>
            </w:pPr>
            <w:ins w:id="15268" w:author="Στάθης Καπ" w:date="2023-03-03T06:11:00Z">
              <w:r>
                <w:rPr>
                  <w:rFonts w:ascii="Calibri" w:hAnsi="Calibri" w:cstheme="minorHAnsi"/>
                  <w:color w:val="000000"/>
                  <w:sz w:val="16"/>
                  <w:szCs w:val="16"/>
                </w:rPr>
                <w:t>12.19</w:t>
              </w:r>
            </w:ins>
          </w:p>
        </w:tc>
        <w:tc>
          <w:tcPr>
            <w:tcW w:w="463" w:type="dxa"/>
            <w:vAlign w:val="bottom"/>
            <w:tcPrChange w:id="15269" w:author="Στάθης Καπ" w:date="2023-03-03T06:26:00Z">
              <w:tcPr>
                <w:tcW w:w="463" w:type="dxa"/>
                <w:vAlign w:val="bottom"/>
              </w:tcPr>
            </w:tcPrChange>
          </w:tcPr>
          <w:p w14:paraId="3690F776" w14:textId="284B2114" w:rsidR="009B17D5" w:rsidRPr="00AC6F02" w:rsidRDefault="009B17D5" w:rsidP="009B17D5">
            <w:pPr>
              <w:jc w:val="center"/>
              <w:rPr>
                <w:ins w:id="15270" w:author="Στάθης Καπ" w:date="2023-03-03T03:27:00Z"/>
                <w:rFonts w:cstheme="minorHAnsi"/>
                <w:sz w:val="16"/>
                <w:szCs w:val="16"/>
              </w:rPr>
            </w:pPr>
            <w:ins w:id="15271" w:author="Στάθης Καπ" w:date="2023-03-03T03:28:00Z">
              <w:r w:rsidRPr="00AC6F02">
                <w:rPr>
                  <w:rFonts w:ascii="Calibri" w:hAnsi="Calibri" w:cs="Calibri"/>
                  <w:color w:val="000000"/>
                  <w:sz w:val="16"/>
                  <w:szCs w:val="16"/>
                  <w:rPrChange w:id="15272" w:author="Στάθης Καπ" w:date="2023-03-03T03:28:00Z">
                    <w:rPr>
                      <w:rFonts w:ascii="Calibri" w:hAnsi="Calibri" w:cs="Calibri"/>
                      <w:color w:val="000000"/>
                      <w:sz w:val="18"/>
                      <w:szCs w:val="18"/>
                    </w:rPr>
                  </w:rPrChange>
                </w:rPr>
                <w:t>1131</w:t>
              </w:r>
            </w:ins>
          </w:p>
        </w:tc>
        <w:tc>
          <w:tcPr>
            <w:tcW w:w="541" w:type="dxa"/>
            <w:vAlign w:val="bottom"/>
            <w:tcPrChange w:id="15273" w:author="Στάθης Καπ" w:date="2023-03-03T06:26:00Z">
              <w:tcPr>
                <w:tcW w:w="541" w:type="dxa"/>
                <w:vAlign w:val="bottom"/>
              </w:tcPr>
            </w:tcPrChange>
          </w:tcPr>
          <w:p w14:paraId="7272449A" w14:textId="7F4C4A8D" w:rsidR="009B17D5" w:rsidRPr="00AC6F02" w:rsidRDefault="009B17D5" w:rsidP="009B17D5">
            <w:pPr>
              <w:jc w:val="center"/>
              <w:rPr>
                <w:ins w:id="15274" w:author="Στάθης Καπ" w:date="2023-03-03T03:27:00Z"/>
                <w:rFonts w:cstheme="minorHAnsi"/>
                <w:sz w:val="16"/>
                <w:szCs w:val="16"/>
              </w:rPr>
            </w:pPr>
            <w:ins w:id="15275" w:author="Στάθης Καπ" w:date="2023-03-03T03:28:00Z">
              <w:r w:rsidRPr="00AC6F02">
                <w:rPr>
                  <w:rFonts w:ascii="Calibri" w:hAnsi="Calibri" w:cs="Calibri"/>
                  <w:color w:val="000000"/>
                  <w:sz w:val="16"/>
                  <w:szCs w:val="16"/>
                  <w:rPrChange w:id="15276" w:author="Στάθης Καπ" w:date="2023-03-03T03:28:00Z">
                    <w:rPr>
                      <w:rFonts w:ascii="Calibri" w:hAnsi="Calibri" w:cs="Calibri"/>
                      <w:color w:val="000000"/>
                      <w:sz w:val="18"/>
                      <w:szCs w:val="18"/>
                    </w:rPr>
                  </w:rPrChange>
                </w:rPr>
                <w:t>1.133</w:t>
              </w:r>
            </w:ins>
          </w:p>
        </w:tc>
        <w:tc>
          <w:tcPr>
            <w:tcW w:w="589" w:type="dxa"/>
            <w:vAlign w:val="center"/>
            <w:tcPrChange w:id="15277" w:author="Στάθης Καπ" w:date="2023-03-03T06:26:00Z">
              <w:tcPr>
                <w:tcW w:w="589" w:type="dxa"/>
                <w:vAlign w:val="center"/>
              </w:tcPr>
            </w:tcPrChange>
          </w:tcPr>
          <w:p w14:paraId="24BEC6E0" w14:textId="555F6A58" w:rsidR="009B17D5" w:rsidRPr="00AC6F02" w:rsidRDefault="009B17D5" w:rsidP="009B17D5">
            <w:pPr>
              <w:jc w:val="center"/>
              <w:rPr>
                <w:ins w:id="15278" w:author="Στάθης Καπ" w:date="2023-03-03T03:27:00Z"/>
                <w:rFonts w:cstheme="minorHAnsi"/>
                <w:sz w:val="16"/>
                <w:szCs w:val="16"/>
              </w:rPr>
            </w:pPr>
            <w:ins w:id="15279" w:author="Στάθης Καπ" w:date="2023-03-03T06:12:00Z">
              <w:r>
                <w:rPr>
                  <w:rFonts w:ascii="Calibri" w:hAnsi="Calibri" w:cstheme="minorHAnsi"/>
                  <w:color w:val="000000"/>
                  <w:sz w:val="16"/>
                  <w:szCs w:val="16"/>
                </w:rPr>
                <w:t>9.3</w:t>
              </w:r>
            </w:ins>
          </w:p>
        </w:tc>
      </w:tr>
      <w:tr w:rsidR="009B17D5" w14:paraId="0B5A341C" w14:textId="77777777" w:rsidTr="00F03C40">
        <w:trPr>
          <w:ins w:id="15280" w:author="Στάθης Καπ" w:date="2023-03-03T03:27:00Z"/>
        </w:trPr>
        <w:tc>
          <w:tcPr>
            <w:tcW w:w="515" w:type="dxa"/>
            <w:tcBorders>
              <w:top w:val="nil"/>
              <w:bottom w:val="nil"/>
              <w:right w:val="single" w:sz="4" w:space="0" w:color="auto"/>
            </w:tcBorders>
            <w:shd w:val="clear" w:color="auto" w:fill="E7E6E6" w:themeFill="background2"/>
            <w:vAlign w:val="center"/>
            <w:tcPrChange w:id="15281" w:author="Στάθης Καπ" w:date="2023-03-03T06:26:00Z">
              <w:tcPr>
                <w:tcW w:w="515" w:type="dxa"/>
                <w:vAlign w:val="center"/>
              </w:tcPr>
            </w:tcPrChange>
          </w:tcPr>
          <w:p w14:paraId="4916784F" w14:textId="03757866" w:rsidR="009B17D5" w:rsidRPr="00AC6F02" w:rsidRDefault="009B17D5" w:rsidP="009B17D5">
            <w:pPr>
              <w:jc w:val="center"/>
              <w:rPr>
                <w:ins w:id="15282" w:author="Στάθης Καπ" w:date="2023-03-03T03:27:00Z"/>
                <w:sz w:val="16"/>
                <w:szCs w:val="16"/>
              </w:rPr>
            </w:pPr>
            <w:ins w:id="15283" w:author="Στάθης Καπ" w:date="2023-03-03T03:28:00Z">
              <w:r w:rsidRPr="00AC6F02">
                <w:rPr>
                  <w:sz w:val="16"/>
                  <w:szCs w:val="16"/>
                  <w:rPrChange w:id="15284" w:author="Στάθης Καπ" w:date="2023-03-03T03:28:00Z">
                    <w:rPr>
                      <w:sz w:val="18"/>
                      <w:szCs w:val="18"/>
                    </w:rPr>
                  </w:rPrChange>
                </w:rPr>
                <w:t>pr15</w:t>
              </w:r>
            </w:ins>
          </w:p>
        </w:tc>
        <w:tc>
          <w:tcPr>
            <w:tcW w:w="560" w:type="dxa"/>
            <w:tcBorders>
              <w:left w:val="single" w:sz="4" w:space="0" w:color="auto"/>
            </w:tcBorders>
            <w:tcPrChange w:id="15285" w:author="Στάθης Καπ" w:date="2023-03-03T06:26:00Z">
              <w:tcPr>
                <w:tcW w:w="560" w:type="dxa"/>
              </w:tcPr>
            </w:tcPrChange>
          </w:tcPr>
          <w:p w14:paraId="7E1254AC" w14:textId="15D747F3" w:rsidR="009B17D5" w:rsidRPr="00AC6F02" w:rsidRDefault="009B17D5" w:rsidP="009B17D5">
            <w:pPr>
              <w:jc w:val="center"/>
              <w:rPr>
                <w:ins w:id="15286" w:author="Στάθης Καπ" w:date="2023-03-03T03:27:00Z"/>
                <w:rFonts w:cstheme="minorHAnsi"/>
                <w:sz w:val="16"/>
                <w:szCs w:val="16"/>
              </w:rPr>
            </w:pPr>
            <w:ins w:id="15287" w:author="Στάθης Καπ" w:date="2023-03-03T03:28:00Z">
              <w:r w:rsidRPr="00AC6F02">
                <w:rPr>
                  <w:sz w:val="16"/>
                  <w:szCs w:val="16"/>
                  <w:rPrChange w:id="15288" w:author="Στάθης Καπ" w:date="2023-03-03T03:28:00Z">
                    <w:rPr>
                      <w:sz w:val="18"/>
                      <w:szCs w:val="18"/>
                    </w:rPr>
                  </w:rPrChange>
                </w:rPr>
                <w:t>1659</w:t>
              </w:r>
            </w:ins>
          </w:p>
        </w:tc>
        <w:tc>
          <w:tcPr>
            <w:tcW w:w="855" w:type="dxa"/>
            <w:tcPrChange w:id="15289" w:author="Στάθης Καπ" w:date="2023-03-03T06:26:00Z">
              <w:tcPr>
                <w:tcW w:w="855" w:type="dxa"/>
              </w:tcPr>
            </w:tcPrChange>
          </w:tcPr>
          <w:p w14:paraId="204752DB" w14:textId="572B09FB" w:rsidR="009B17D5" w:rsidRPr="00AC6F02" w:rsidRDefault="009B17D5" w:rsidP="009B17D5">
            <w:pPr>
              <w:jc w:val="center"/>
              <w:rPr>
                <w:ins w:id="15290" w:author="Στάθης Καπ" w:date="2023-03-03T03:27:00Z"/>
                <w:rFonts w:cstheme="minorHAnsi"/>
                <w:sz w:val="16"/>
                <w:szCs w:val="16"/>
              </w:rPr>
            </w:pPr>
            <w:ins w:id="15291" w:author="Στάθης Καπ" w:date="2023-03-03T03:28:00Z">
              <w:r w:rsidRPr="00AC6F02">
                <w:rPr>
                  <w:sz w:val="16"/>
                  <w:szCs w:val="16"/>
                  <w:rPrChange w:id="15292" w:author="Στάθης Καπ" w:date="2023-03-03T03:28:00Z">
                    <w:rPr>
                      <w:sz w:val="18"/>
                      <w:szCs w:val="18"/>
                    </w:rPr>
                  </w:rPrChange>
                </w:rPr>
                <w:t>1488</w:t>
              </w:r>
            </w:ins>
          </w:p>
        </w:tc>
        <w:tc>
          <w:tcPr>
            <w:tcW w:w="544" w:type="dxa"/>
            <w:vAlign w:val="bottom"/>
            <w:tcPrChange w:id="15293" w:author="Στάθης Καπ" w:date="2023-03-03T06:26:00Z">
              <w:tcPr>
                <w:tcW w:w="544" w:type="dxa"/>
                <w:vAlign w:val="bottom"/>
              </w:tcPr>
            </w:tcPrChange>
          </w:tcPr>
          <w:p w14:paraId="6B426583" w14:textId="66E0CAD5" w:rsidR="009B17D5" w:rsidRPr="00AC6F02" w:rsidRDefault="009B17D5" w:rsidP="009B17D5">
            <w:pPr>
              <w:jc w:val="center"/>
              <w:rPr>
                <w:ins w:id="15294" w:author="Στάθης Καπ" w:date="2023-03-03T03:27:00Z"/>
                <w:rFonts w:cstheme="minorHAnsi"/>
                <w:sz w:val="16"/>
                <w:szCs w:val="16"/>
              </w:rPr>
            </w:pPr>
            <w:ins w:id="15295" w:author="Στάθης Καπ" w:date="2023-03-03T03:28:00Z">
              <w:r w:rsidRPr="00AC6F02">
                <w:rPr>
                  <w:rFonts w:ascii="Calibri" w:hAnsi="Calibri" w:cs="Calibri"/>
                  <w:color w:val="000000"/>
                  <w:sz w:val="16"/>
                  <w:szCs w:val="16"/>
                  <w:rPrChange w:id="15296" w:author="Στάθης Καπ" w:date="2023-03-03T03:28:00Z">
                    <w:rPr>
                      <w:rFonts w:ascii="Calibri" w:hAnsi="Calibri" w:cs="Calibri"/>
                      <w:color w:val="000000"/>
                      <w:sz w:val="18"/>
                      <w:szCs w:val="18"/>
                    </w:rPr>
                  </w:rPrChange>
                </w:rPr>
                <w:t>1534</w:t>
              </w:r>
            </w:ins>
          </w:p>
        </w:tc>
        <w:tc>
          <w:tcPr>
            <w:tcW w:w="621" w:type="dxa"/>
            <w:vAlign w:val="bottom"/>
            <w:tcPrChange w:id="15297" w:author="Στάθης Καπ" w:date="2023-03-03T06:26:00Z">
              <w:tcPr>
                <w:tcW w:w="621" w:type="dxa"/>
                <w:vAlign w:val="bottom"/>
              </w:tcPr>
            </w:tcPrChange>
          </w:tcPr>
          <w:p w14:paraId="6D3D3724" w14:textId="15C0ACC5" w:rsidR="009B17D5" w:rsidRPr="00AC6F02" w:rsidRDefault="009B17D5" w:rsidP="009B17D5">
            <w:pPr>
              <w:jc w:val="center"/>
              <w:rPr>
                <w:ins w:id="15298" w:author="Στάθης Καπ" w:date="2023-03-03T03:27:00Z"/>
                <w:rFonts w:cstheme="minorHAnsi"/>
                <w:sz w:val="16"/>
                <w:szCs w:val="16"/>
              </w:rPr>
            </w:pPr>
            <w:ins w:id="15299" w:author="Στάθης Καπ" w:date="2023-03-03T03:28:00Z">
              <w:r w:rsidRPr="00AC6F02">
                <w:rPr>
                  <w:rFonts w:ascii="Calibri" w:hAnsi="Calibri" w:cs="Calibri"/>
                  <w:color w:val="000000"/>
                  <w:sz w:val="16"/>
                  <w:szCs w:val="16"/>
                  <w:rPrChange w:id="15300" w:author="Στάθης Καπ" w:date="2023-03-03T03:28:00Z">
                    <w:rPr>
                      <w:rFonts w:ascii="Calibri" w:hAnsi="Calibri" w:cs="Calibri"/>
                      <w:color w:val="000000"/>
                      <w:sz w:val="18"/>
                      <w:szCs w:val="18"/>
                    </w:rPr>
                  </w:rPrChange>
                </w:rPr>
                <w:t>4.203</w:t>
              </w:r>
            </w:ins>
          </w:p>
        </w:tc>
        <w:tc>
          <w:tcPr>
            <w:tcW w:w="669" w:type="dxa"/>
            <w:vAlign w:val="center"/>
            <w:tcPrChange w:id="15301" w:author="Στάθης Καπ" w:date="2023-03-03T06:26:00Z">
              <w:tcPr>
                <w:tcW w:w="669" w:type="dxa"/>
                <w:vAlign w:val="center"/>
              </w:tcPr>
            </w:tcPrChange>
          </w:tcPr>
          <w:p w14:paraId="6079574A" w14:textId="1A96F6C8" w:rsidR="009B17D5" w:rsidRPr="00AC6F02" w:rsidRDefault="009B17D5" w:rsidP="009B17D5">
            <w:pPr>
              <w:jc w:val="center"/>
              <w:rPr>
                <w:ins w:id="15302" w:author="Στάθης Καπ" w:date="2023-03-03T03:27:00Z"/>
                <w:rFonts w:cstheme="minorHAnsi"/>
                <w:sz w:val="16"/>
                <w:szCs w:val="16"/>
              </w:rPr>
            </w:pPr>
            <w:ins w:id="15303" w:author="Στάθης Καπ" w:date="2023-03-03T06:11:00Z">
              <w:r>
                <w:rPr>
                  <w:rFonts w:ascii="Calibri" w:hAnsi="Calibri" w:cstheme="minorHAnsi"/>
                  <w:color w:val="000000"/>
                  <w:sz w:val="16"/>
                  <w:szCs w:val="16"/>
                </w:rPr>
                <w:t>7.53</w:t>
              </w:r>
            </w:ins>
          </w:p>
        </w:tc>
        <w:tc>
          <w:tcPr>
            <w:tcW w:w="543" w:type="dxa"/>
            <w:vAlign w:val="bottom"/>
            <w:tcPrChange w:id="15304" w:author="Στάθης Καπ" w:date="2023-03-03T06:26:00Z">
              <w:tcPr>
                <w:tcW w:w="543" w:type="dxa"/>
                <w:vAlign w:val="bottom"/>
              </w:tcPr>
            </w:tcPrChange>
          </w:tcPr>
          <w:p w14:paraId="2A168B6C" w14:textId="6882519C" w:rsidR="009B17D5" w:rsidRPr="00AC6F02" w:rsidRDefault="009B17D5" w:rsidP="009B17D5">
            <w:pPr>
              <w:jc w:val="center"/>
              <w:rPr>
                <w:ins w:id="15305" w:author="Στάθης Καπ" w:date="2023-03-03T03:27:00Z"/>
                <w:rFonts w:cstheme="minorHAnsi"/>
                <w:sz w:val="16"/>
                <w:szCs w:val="16"/>
              </w:rPr>
            </w:pPr>
            <w:ins w:id="15306" w:author="Στάθης Καπ" w:date="2023-03-03T03:28:00Z">
              <w:r w:rsidRPr="00AC6F02">
                <w:rPr>
                  <w:rFonts w:ascii="Calibri" w:hAnsi="Calibri" w:cs="Calibri"/>
                  <w:color w:val="000000"/>
                  <w:sz w:val="16"/>
                  <w:szCs w:val="16"/>
                  <w:rPrChange w:id="15307" w:author="Στάθης Καπ" w:date="2023-03-03T03:28:00Z">
                    <w:rPr>
                      <w:rFonts w:ascii="Calibri" w:hAnsi="Calibri" w:cs="Calibri"/>
                      <w:color w:val="000000"/>
                      <w:sz w:val="18"/>
                      <w:szCs w:val="18"/>
                    </w:rPr>
                  </w:rPrChange>
                </w:rPr>
                <w:t>1449</w:t>
              </w:r>
            </w:ins>
          </w:p>
        </w:tc>
        <w:tc>
          <w:tcPr>
            <w:tcW w:w="621" w:type="dxa"/>
            <w:vAlign w:val="bottom"/>
            <w:tcPrChange w:id="15308" w:author="Στάθης Καπ" w:date="2023-03-03T06:26:00Z">
              <w:tcPr>
                <w:tcW w:w="621" w:type="dxa"/>
                <w:vAlign w:val="bottom"/>
              </w:tcPr>
            </w:tcPrChange>
          </w:tcPr>
          <w:p w14:paraId="3DEF8A66" w14:textId="0E28FA0E" w:rsidR="009B17D5" w:rsidRPr="00AC6F02" w:rsidRDefault="009B17D5" w:rsidP="009B17D5">
            <w:pPr>
              <w:jc w:val="center"/>
              <w:rPr>
                <w:ins w:id="15309" w:author="Στάθης Καπ" w:date="2023-03-03T03:27:00Z"/>
                <w:rFonts w:cstheme="minorHAnsi"/>
                <w:sz w:val="16"/>
                <w:szCs w:val="16"/>
              </w:rPr>
            </w:pPr>
            <w:ins w:id="15310" w:author="Στάθης Καπ" w:date="2023-03-03T03:28:00Z">
              <w:r w:rsidRPr="00AC6F02">
                <w:rPr>
                  <w:rFonts w:ascii="Calibri" w:hAnsi="Calibri" w:cs="Calibri"/>
                  <w:color w:val="000000"/>
                  <w:sz w:val="16"/>
                  <w:szCs w:val="16"/>
                  <w:rPrChange w:id="15311" w:author="Στάθης Καπ" w:date="2023-03-03T03:28:00Z">
                    <w:rPr>
                      <w:rFonts w:ascii="Calibri" w:hAnsi="Calibri" w:cs="Calibri"/>
                      <w:color w:val="000000"/>
                      <w:sz w:val="18"/>
                      <w:szCs w:val="18"/>
                    </w:rPr>
                  </w:rPrChange>
                </w:rPr>
                <w:t>1.606</w:t>
              </w:r>
            </w:ins>
          </w:p>
        </w:tc>
        <w:tc>
          <w:tcPr>
            <w:tcW w:w="669" w:type="dxa"/>
            <w:vAlign w:val="center"/>
            <w:tcPrChange w:id="15312" w:author="Στάθης Καπ" w:date="2023-03-03T06:26:00Z">
              <w:tcPr>
                <w:tcW w:w="669" w:type="dxa"/>
                <w:vAlign w:val="center"/>
              </w:tcPr>
            </w:tcPrChange>
          </w:tcPr>
          <w:p w14:paraId="299D2E91" w14:textId="526144E3" w:rsidR="009B17D5" w:rsidRPr="00AC6F02" w:rsidRDefault="009B17D5" w:rsidP="009B17D5">
            <w:pPr>
              <w:jc w:val="center"/>
              <w:rPr>
                <w:ins w:id="15313" w:author="Στάθης Καπ" w:date="2023-03-03T03:27:00Z"/>
                <w:rFonts w:cstheme="minorHAnsi"/>
                <w:sz w:val="16"/>
                <w:szCs w:val="16"/>
              </w:rPr>
            </w:pPr>
            <w:ins w:id="15314" w:author="Στάθης Καπ" w:date="2023-03-03T06:11:00Z">
              <w:r>
                <w:rPr>
                  <w:rFonts w:ascii="Calibri" w:hAnsi="Calibri" w:cstheme="minorHAnsi"/>
                  <w:color w:val="000000"/>
                  <w:sz w:val="16"/>
                  <w:szCs w:val="16"/>
                </w:rPr>
                <w:t>5.54</w:t>
              </w:r>
            </w:ins>
          </w:p>
        </w:tc>
        <w:tc>
          <w:tcPr>
            <w:tcW w:w="508" w:type="dxa"/>
            <w:vAlign w:val="bottom"/>
            <w:tcPrChange w:id="15315" w:author="Στάθης Καπ" w:date="2023-03-03T06:26:00Z">
              <w:tcPr>
                <w:tcW w:w="508" w:type="dxa"/>
                <w:vAlign w:val="bottom"/>
              </w:tcPr>
            </w:tcPrChange>
          </w:tcPr>
          <w:p w14:paraId="0E103D68" w14:textId="060491F0" w:rsidR="009B17D5" w:rsidRPr="00AC6F02" w:rsidRDefault="009B17D5" w:rsidP="009B17D5">
            <w:pPr>
              <w:jc w:val="center"/>
              <w:rPr>
                <w:ins w:id="15316" w:author="Στάθης Καπ" w:date="2023-03-03T03:27:00Z"/>
                <w:rFonts w:cstheme="minorHAnsi"/>
                <w:sz w:val="16"/>
                <w:szCs w:val="16"/>
              </w:rPr>
            </w:pPr>
            <w:ins w:id="15317" w:author="Στάθης Καπ" w:date="2023-03-03T03:28:00Z">
              <w:r w:rsidRPr="00AC6F02">
                <w:rPr>
                  <w:rFonts w:ascii="Calibri" w:hAnsi="Calibri" w:cs="Calibri"/>
                  <w:color w:val="000000"/>
                  <w:sz w:val="16"/>
                  <w:szCs w:val="16"/>
                  <w:rPrChange w:id="15318" w:author="Στάθης Καπ" w:date="2023-03-03T03:28:00Z">
                    <w:rPr>
                      <w:rFonts w:ascii="Calibri" w:hAnsi="Calibri" w:cs="Calibri"/>
                      <w:color w:val="000000"/>
                      <w:sz w:val="18"/>
                      <w:szCs w:val="18"/>
                    </w:rPr>
                  </w:rPrChange>
                </w:rPr>
                <w:t>1425</w:t>
              </w:r>
            </w:ins>
          </w:p>
        </w:tc>
        <w:tc>
          <w:tcPr>
            <w:tcW w:w="541" w:type="dxa"/>
            <w:vAlign w:val="bottom"/>
            <w:tcPrChange w:id="15319" w:author="Στάθης Καπ" w:date="2023-03-03T06:26:00Z">
              <w:tcPr>
                <w:tcW w:w="541" w:type="dxa"/>
                <w:vAlign w:val="bottom"/>
              </w:tcPr>
            </w:tcPrChange>
          </w:tcPr>
          <w:p w14:paraId="20107242" w14:textId="7C4B6B15" w:rsidR="009B17D5" w:rsidRPr="00AC6F02" w:rsidRDefault="009B17D5" w:rsidP="009B17D5">
            <w:pPr>
              <w:jc w:val="center"/>
              <w:rPr>
                <w:ins w:id="15320" w:author="Στάθης Καπ" w:date="2023-03-03T03:27:00Z"/>
                <w:rFonts w:cstheme="minorHAnsi"/>
                <w:sz w:val="16"/>
                <w:szCs w:val="16"/>
              </w:rPr>
            </w:pPr>
            <w:ins w:id="15321" w:author="Στάθης Καπ" w:date="2023-03-03T03:28:00Z">
              <w:r w:rsidRPr="00AC6F02">
                <w:rPr>
                  <w:rFonts w:ascii="Calibri" w:hAnsi="Calibri" w:cs="Calibri"/>
                  <w:color w:val="000000"/>
                  <w:sz w:val="16"/>
                  <w:szCs w:val="16"/>
                  <w:rPrChange w:id="15322" w:author="Στάθης Καπ" w:date="2023-03-03T03:28:00Z">
                    <w:rPr>
                      <w:rFonts w:ascii="Calibri" w:hAnsi="Calibri" w:cs="Calibri"/>
                      <w:color w:val="000000"/>
                      <w:sz w:val="18"/>
                      <w:szCs w:val="18"/>
                    </w:rPr>
                  </w:rPrChange>
                </w:rPr>
                <w:t>1.297</w:t>
              </w:r>
            </w:ins>
          </w:p>
        </w:tc>
        <w:tc>
          <w:tcPr>
            <w:tcW w:w="589" w:type="dxa"/>
            <w:vAlign w:val="center"/>
            <w:tcPrChange w:id="15323" w:author="Στάθης Καπ" w:date="2023-03-03T06:26:00Z">
              <w:tcPr>
                <w:tcW w:w="589" w:type="dxa"/>
                <w:vAlign w:val="center"/>
              </w:tcPr>
            </w:tcPrChange>
          </w:tcPr>
          <w:p w14:paraId="31FC1FA6" w14:textId="44544212" w:rsidR="009B17D5" w:rsidRPr="00AC6F02" w:rsidRDefault="009B17D5" w:rsidP="009B17D5">
            <w:pPr>
              <w:jc w:val="center"/>
              <w:rPr>
                <w:ins w:id="15324" w:author="Στάθης Καπ" w:date="2023-03-03T03:27:00Z"/>
                <w:rFonts w:cstheme="minorHAnsi"/>
                <w:sz w:val="16"/>
                <w:szCs w:val="16"/>
              </w:rPr>
            </w:pPr>
            <w:ins w:id="15325" w:author="Στάθης Καπ" w:date="2023-03-03T06:11:00Z">
              <w:r>
                <w:rPr>
                  <w:rFonts w:ascii="Calibri" w:hAnsi="Calibri" w:cstheme="minorHAnsi"/>
                  <w:color w:val="000000"/>
                  <w:sz w:val="16"/>
                  <w:szCs w:val="16"/>
                </w:rPr>
                <w:t>7.11</w:t>
              </w:r>
            </w:ins>
          </w:p>
        </w:tc>
        <w:tc>
          <w:tcPr>
            <w:tcW w:w="463" w:type="dxa"/>
            <w:vAlign w:val="bottom"/>
            <w:tcPrChange w:id="15326" w:author="Στάθης Καπ" w:date="2023-03-03T06:26:00Z">
              <w:tcPr>
                <w:tcW w:w="463" w:type="dxa"/>
                <w:vAlign w:val="bottom"/>
              </w:tcPr>
            </w:tcPrChange>
          </w:tcPr>
          <w:p w14:paraId="3056FCB2" w14:textId="6EEF3A6F" w:rsidR="009B17D5" w:rsidRPr="00AC6F02" w:rsidRDefault="009B17D5" w:rsidP="009B17D5">
            <w:pPr>
              <w:jc w:val="center"/>
              <w:rPr>
                <w:ins w:id="15327" w:author="Στάθης Καπ" w:date="2023-03-03T03:27:00Z"/>
                <w:rFonts w:cstheme="minorHAnsi"/>
                <w:sz w:val="16"/>
                <w:szCs w:val="16"/>
              </w:rPr>
            </w:pPr>
            <w:ins w:id="15328" w:author="Στάθης Καπ" w:date="2023-03-03T03:28:00Z">
              <w:r w:rsidRPr="00AC6F02">
                <w:rPr>
                  <w:rFonts w:ascii="Calibri" w:hAnsi="Calibri" w:cs="Calibri"/>
                  <w:color w:val="000000"/>
                  <w:sz w:val="16"/>
                  <w:szCs w:val="16"/>
                  <w:rPrChange w:id="15329" w:author="Στάθης Καπ" w:date="2023-03-03T03:28:00Z">
                    <w:rPr>
                      <w:rFonts w:ascii="Calibri" w:hAnsi="Calibri" w:cs="Calibri"/>
                      <w:color w:val="000000"/>
                      <w:sz w:val="18"/>
                      <w:szCs w:val="18"/>
                    </w:rPr>
                  </w:rPrChange>
                </w:rPr>
                <w:t>1379</w:t>
              </w:r>
            </w:ins>
          </w:p>
        </w:tc>
        <w:tc>
          <w:tcPr>
            <w:tcW w:w="541" w:type="dxa"/>
            <w:vAlign w:val="bottom"/>
            <w:tcPrChange w:id="15330" w:author="Στάθης Καπ" w:date="2023-03-03T06:26:00Z">
              <w:tcPr>
                <w:tcW w:w="541" w:type="dxa"/>
                <w:vAlign w:val="bottom"/>
              </w:tcPr>
            </w:tcPrChange>
          </w:tcPr>
          <w:p w14:paraId="142906E4" w14:textId="580D76FF" w:rsidR="009B17D5" w:rsidRPr="00AC6F02" w:rsidRDefault="009B17D5" w:rsidP="009B17D5">
            <w:pPr>
              <w:jc w:val="center"/>
              <w:rPr>
                <w:ins w:id="15331" w:author="Στάθης Καπ" w:date="2023-03-03T03:27:00Z"/>
                <w:rFonts w:cstheme="minorHAnsi"/>
                <w:sz w:val="16"/>
                <w:szCs w:val="16"/>
              </w:rPr>
            </w:pPr>
            <w:ins w:id="15332" w:author="Στάθης Καπ" w:date="2023-03-03T03:28:00Z">
              <w:r w:rsidRPr="00AC6F02">
                <w:rPr>
                  <w:rFonts w:ascii="Calibri" w:hAnsi="Calibri" w:cs="Calibri"/>
                  <w:color w:val="000000"/>
                  <w:sz w:val="16"/>
                  <w:szCs w:val="16"/>
                  <w:rPrChange w:id="15333" w:author="Στάθης Καπ" w:date="2023-03-03T03:28:00Z">
                    <w:rPr>
                      <w:rFonts w:ascii="Calibri" w:hAnsi="Calibri" w:cs="Calibri"/>
                      <w:color w:val="000000"/>
                      <w:sz w:val="18"/>
                      <w:szCs w:val="18"/>
                    </w:rPr>
                  </w:rPrChange>
                </w:rPr>
                <w:t>1.61</w:t>
              </w:r>
            </w:ins>
          </w:p>
        </w:tc>
        <w:tc>
          <w:tcPr>
            <w:tcW w:w="589" w:type="dxa"/>
            <w:vAlign w:val="center"/>
            <w:tcPrChange w:id="15334" w:author="Στάθης Καπ" w:date="2023-03-03T06:26:00Z">
              <w:tcPr>
                <w:tcW w:w="589" w:type="dxa"/>
                <w:vAlign w:val="center"/>
              </w:tcPr>
            </w:tcPrChange>
          </w:tcPr>
          <w:p w14:paraId="04FA2496" w14:textId="487F971F" w:rsidR="009B17D5" w:rsidRPr="00AC6F02" w:rsidRDefault="009B17D5" w:rsidP="009B17D5">
            <w:pPr>
              <w:jc w:val="center"/>
              <w:rPr>
                <w:ins w:id="15335" w:author="Στάθης Καπ" w:date="2023-03-03T03:27:00Z"/>
                <w:rFonts w:cstheme="minorHAnsi"/>
                <w:sz w:val="16"/>
                <w:szCs w:val="16"/>
              </w:rPr>
            </w:pPr>
            <w:ins w:id="15336" w:author="Στάθης Καπ" w:date="2023-03-03T06:12:00Z">
              <w:r>
                <w:rPr>
                  <w:rFonts w:ascii="Calibri" w:hAnsi="Calibri" w:cstheme="minorHAnsi"/>
                  <w:color w:val="000000"/>
                  <w:sz w:val="16"/>
                  <w:szCs w:val="16"/>
                </w:rPr>
                <w:t>10.1</w:t>
              </w:r>
            </w:ins>
          </w:p>
        </w:tc>
      </w:tr>
      <w:tr w:rsidR="009B17D5" w14:paraId="047EF91A" w14:textId="77777777" w:rsidTr="00F03C40">
        <w:trPr>
          <w:ins w:id="15337" w:author="Στάθης Καπ" w:date="2023-03-03T03:27:00Z"/>
        </w:trPr>
        <w:tc>
          <w:tcPr>
            <w:tcW w:w="515" w:type="dxa"/>
            <w:tcBorders>
              <w:top w:val="nil"/>
              <w:bottom w:val="nil"/>
              <w:right w:val="single" w:sz="4" w:space="0" w:color="auto"/>
            </w:tcBorders>
            <w:shd w:val="clear" w:color="auto" w:fill="E7E6E6" w:themeFill="background2"/>
            <w:vAlign w:val="center"/>
            <w:tcPrChange w:id="15338" w:author="Στάθης Καπ" w:date="2023-03-03T06:26:00Z">
              <w:tcPr>
                <w:tcW w:w="515" w:type="dxa"/>
                <w:vAlign w:val="center"/>
              </w:tcPr>
            </w:tcPrChange>
          </w:tcPr>
          <w:p w14:paraId="1E8DD0B1" w14:textId="2F9B9A65" w:rsidR="009B17D5" w:rsidRPr="00AC6F02" w:rsidRDefault="009B17D5" w:rsidP="009B17D5">
            <w:pPr>
              <w:jc w:val="center"/>
              <w:rPr>
                <w:ins w:id="15339" w:author="Στάθης Καπ" w:date="2023-03-03T03:27:00Z"/>
                <w:sz w:val="16"/>
                <w:szCs w:val="16"/>
              </w:rPr>
            </w:pPr>
            <w:ins w:id="15340" w:author="Στάθης Καπ" w:date="2023-03-03T03:28:00Z">
              <w:r w:rsidRPr="00AC6F02">
                <w:rPr>
                  <w:sz w:val="16"/>
                  <w:szCs w:val="16"/>
                  <w:rPrChange w:id="15341" w:author="Στάθης Καπ" w:date="2023-03-03T03:28:00Z">
                    <w:rPr>
                      <w:sz w:val="18"/>
                      <w:szCs w:val="18"/>
                    </w:rPr>
                  </w:rPrChange>
                </w:rPr>
                <w:t>pr16</w:t>
              </w:r>
            </w:ins>
          </w:p>
        </w:tc>
        <w:tc>
          <w:tcPr>
            <w:tcW w:w="560" w:type="dxa"/>
            <w:tcBorders>
              <w:left w:val="single" w:sz="4" w:space="0" w:color="auto"/>
            </w:tcBorders>
            <w:tcPrChange w:id="15342" w:author="Στάθης Καπ" w:date="2023-03-03T06:26:00Z">
              <w:tcPr>
                <w:tcW w:w="560" w:type="dxa"/>
              </w:tcPr>
            </w:tcPrChange>
          </w:tcPr>
          <w:p w14:paraId="418BEAD2" w14:textId="43D985D8" w:rsidR="009B17D5" w:rsidRPr="00AC6F02" w:rsidRDefault="009B17D5" w:rsidP="009B17D5">
            <w:pPr>
              <w:jc w:val="center"/>
              <w:rPr>
                <w:ins w:id="15343" w:author="Στάθης Καπ" w:date="2023-03-03T03:27:00Z"/>
                <w:rFonts w:cstheme="minorHAnsi"/>
                <w:sz w:val="16"/>
                <w:szCs w:val="16"/>
              </w:rPr>
            </w:pPr>
            <w:ins w:id="15344" w:author="Στάθης Καπ" w:date="2023-03-03T03:28:00Z">
              <w:r w:rsidRPr="00AC6F02">
                <w:rPr>
                  <w:sz w:val="16"/>
                  <w:szCs w:val="16"/>
                  <w:rPrChange w:id="15345" w:author="Στάθης Καπ" w:date="2023-03-03T03:28:00Z">
                    <w:rPr>
                      <w:sz w:val="18"/>
                      <w:szCs w:val="18"/>
                    </w:rPr>
                  </w:rPrChange>
                </w:rPr>
                <w:t>1668</w:t>
              </w:r>
            </w:ins>
          </w:p>
        </w:tc>
        <w:tc>
          <w:tcPr>
            <w:tcW w:w="855" w:type="dxa"/>
            <w:tcPrChange w:id="15346" w:author="Στάθης Καπ" w:date="2023-03-03T06:26:00Z">
              <w:tcPr>
                <w:tcW w:w="855" w:type="dxa"/>
              </w:tcPr>
            </w:tcPrChange>
          </w:tcPr>
          <w:p w14:paraId="2FBC4FEF" w14:textId="4A90D932" w:rsidR="009B17D5" w:rsidRPr="00AC6F02" w:rsidRDefault="009B17D5" w:rsidP="009B17D5">
            <w:pPr>
              <w:jc w:val="center"/>
              <w:rPr>
                <w:ins w:id="15347" w:author="Στάθης Καπ" w:date="2023-03-03T03:27:00Z"/>
                <w:rFonts w:cstheme="minorHAnsi"/>
                <w:sz w:val="16"/>
                <w:szCs w:val="16"/>
              </w:rPr>
            </w:pPr>
            <w:ins w:id="15348" w:author="Στάθης Καπ" w:date="2023-03-03T03:28:00Z">
              <w:r w:rsidRPr="00AC6F02">
                <w:rPr>
                  <w:sz w:val="16"/>
                  <w:szCs w:val="16"/>
                  <w:rPrChange w:id="15349" w:author="Στάθης Καπ" w:date="2023-03-03T03:28:00Z">
                    <w:rPr>
                      <w:sz w:val="18"/>
                      <w:szCs w:val="18"/>
                    </w:rPr>
                  </w:rPrChange>
                </w:rPr>
                <w:t>1478</w:t>
              </w:r>
            </w:ins>
          </w:p>
        </w:tc>
        <w:tc>
          <w:tcPr>
            <w:tcW w:w="544" w:type="dxa"/>
            <w:vAlign w:val="bottom"/>
            <w:tcPrChange w:id="15350" w:author="Στάθης Καπ" w:date="2023-03-03T06:26:00Z">
              <w:tcPr>
                <w:tcW w:w="544" w:type="dxa"/>
                <w:vAlign w:val="bottom"/>
              </w:tcPr>
            </w:tcPrChange>
          </w:tcPr>
          <w:p w14:paraId="66534EE6" w14:textId="5AC381C6" w:rsidR="009B17D5" w:rsidRPr="00AC6F02" w:rsidRDefault="009B17D5" w:rsidP="009B17D5">
            <w:pPr>
              <w:jc w:val="center"/>
              <w:rPr>
                <w:ins w:id="15351" w:author="Στάθης Καπ" w:date="2023-03-03T03:27:00Z"/>
                <w:rFonts w:cstheme="minorHAnsi"/>
                <w:sz w:val="16"/>
                <w:szCs w:val="16"/>
              </w:rPr>
            </w:pPr>
            <w:ins w:id="15352" w:author="Στάθης Καπ" w:date="2023-03-03T03:28:00Z">
              <w:r w:rsidRPr="00AC6F02">
                <w:rPr>
                  <w:rFonts w:ascii="Calibri" w:hAnsi="Calibri" w:cs="Calibri"/>
                  <w:color w:val="000000"/>
                  <w:sz w:val="16"/>
                  <w:szCs w:val="16"/>
                  <w:rPrChange w:id="15353" w:author="Στάθης Καπ" w:date="2023-03-03T03:28:00Z">
                    <w:rPr>
                      <w:rFonts w:ascii="Calibri" w:hAnsi="Calibri" w:cs="Calibri"/>
                      <w:color w:val="000000"/>
                      <w:sz w:val="18"/>
                      <w:szCs w:val="18"/>
                    </w:rPr>
                  </w:rPrChange>
                </w:rPr>
                <w:t>1508</w:t>
              </w:r>
            </w:ins>
          </w:p>
        </w:tc>
        <w:tc>
          <w:tcPr>
            <w:tcW w:w="621" w:type="dxa"/>
            <w:vAlign w:val="bottom"/>
            <w:tcPrChange w:id="15354" w:author="Στάθης Καπ" w:date="2023-03-03T06:26:00Z">
              <w:tcPr>
                <w:tcW w:w="621" w:type="dxa"/>
                <w:vAlign w:val="bottom"/>
              </w:tcPr>
            </w:tcPrChange>
          </w:tcPr>
          <w:p w14:paraId="2506CDE9" w14:textId="23E3DC8C" w:rsidR="009B17D5" w:rsidRPr="00AC6F02" w:rsidRDefault="009B17D5" w:rsidP="009B17D5">
            <w:pPr>
              <w:jc w:val="center"/>
              <w:rPr>
                <w:ins w:id="15355" w:author="Στάθης Καπ" w:date="2023-03-03T03:27:00Z"/>
                <w:rFonts w:cstheme="minorHAnsi"/>
                <w:sz w:val="16"/>
                <w:szCs w:val="16"/>
              </w:rPr>
            </w:pPr>
            <w:ins w:id="15356" w:author="Στάθης Καπ" w:date="2023-03-03T03:28:00Z">
              <w:r w:rsidRPr="00AC6F02">
                <w:rPr>
                  <w:rFonts w:ascii="Calibri" w:hAnsi="Calibri" w:cs="Calibri"/>
                  <w:color w:val="000000"/>
                  <w:sz w:val="16"/>
                  <w:szCs w:val="16"/>
                  <w:rPrChange w:id="15357" w:author="Στάθης Καπ" w:date="2023-03-03T03:28:00Z">
                    <w:rPr>
                      <w:rFonts w:ascii="Calibri" w:hAnsi="Calibri" w:cs="Calibri"/>
                      <w:color w:val="000000"/>
                      <w:sz w:val="18"/>
                      <w:szCs w:val="18"/>
                    </w:rPr>
                  </w:rPrChange>
                </w:rPr>
                <w:t>8.306</w:t>
              </w:r>
            </w:ins>
          </w:p>
        </w:tc>
        <w:tc>
          <w:tcPr>
            <w:tcW w:w="669" w:type="dxa"/>
            <w:vAlign w:val="center"/>
            <w:tcPrChange w:id="15358" w:author="Στάθης Καπ" w:date="2023-03-03T06:26:00Z">
              <w:tcPr>
                <w:tcW w:w="669" w:type="dxa"/>
                <w:vAlign w:val="center"/>
              </w:tcPr>
            </w:tcPrChange>
          </w:tcPr>
          <w:p w14:paraId="11161CE5" w14:textId="2C860B42" w:rsidR="009B17D5" w:rsidRPr="00AC6F02" w:rsidRDefault="009B17D5" w:rsidP="009B17D5">
            <w:pPr>
              <w:jc w:val="center"/>
              <w:rPr>
                <w:ins w:id="15359" w:author="Στάθης Καπ" w:date="2023-03-03T03:27:00Z"/>
                <w:rFonts w:cstheme="minorHAnsi"/>
                <w:sz w:val="16"/>
                <w:szCs w:val="16"/>
              </w:rPr>
            </w:pPr>
            <w:ins w:id="15360" w:author="Στάθης Καπ" w:date="2023-03-03T06:11:00Z">
              <w:r>
                <w:rPr>
                  <w:rFonts w:ascii="Calibri" w:hAnsi="Calibri" w:cstheme="minorHAnsi"/>
                  <w:color w:val="000000"/>
                  <w:sz w:val="16"/>
                  <w:szCs w:val="16"/>
                </w:rPr>
                <w:t>9.59</w:t>
              </w:r>
            </w:ins>
          </w:p>
        </w:tc>
        <w:tc>
          <w:tcPr>
            <w:tcW w:w="543" w:type="dxa"/>
            <w:vAlign w:val="bottom"/>
            <w:tcPrChange w:id="15361" w:author="Στάθης Καπ" w:date="2023-03-03T06:26:00Z">
              <w:tcPr>
                <w:tcW w:w="543" w:type="dxa"/>
                <w:vAlign w:val="bottom"/>
              </w:tcPr>
            </w:tcPrChange>
          </w:tcPr>
          <w:p w14:paraId="185F27FA" w14:textId="061831E5" w:rsidR="009B17D5" w:rsidRPr="00AC6F02" w:rsidRDefault="009B17D5" w:rsidP="009B17D5">
            <w:pPr>
              <w:jc w:val="center"/>
              <w:rPr>
                <w:ins w:id="15362" w:author="Στάθης Καπ" w:date="2023-03-03T03:27:00Z"/>
                <w:rFonts w:cstheme="minorHAnsi"/>
                <w:sz w:val="16"/>
                <w:szCs w:val="16"/>
              </w:rPr>
            </w:pPr>
            <w:ins w:id="15363" w:author="Στάθης Καπ" w:date="2023-03-03T03:28:00Z">
              <w:r w:rsidRPr="00AC6F02">
                <w:rPr>
                  <w:rFonts w:ascii="Calibri" w:hAnsi="Calibri" w:cs="Calibri"/>
                  <w:color w:val="000000"/>
                  <w:sz w:val="16"/>
                  <w:szCs w:val="16"/>
                  <w:rPrChange w:id="15364" w:author="Στάθης Καπ" w:date="2023-03-03T03:28:00Z">
                    <w:rPr>
                      <w:rFonts w:ascii="Calibri" w:hAnsi="Calibri" w:cs="Calibri"/>
                      <w:color w:val="000000"/>
                      <w:sz w:val="18"/>
                      <w:szCs w:val="18"/>
                    </w:rPr>
                  </w:rPrChange>
                </w:rPr>
                <w:t>1468</w:t>
              </w:r>
            </w:ins>
          </w:p>
        </w:tc>
        <w:tc>
          <w:tcPr>
            <w:tcW w:w="621" w:type="dxa"/>
            <w:vAlign w:val="bottom"/>
            <w:tcPrChange w:id="15365" w:author="Στάθης Καπ" w:date="2023-03-03T06:26:00Z">
              <w:tcPr>
                <w:tcW w:w="621" w:type="dxa"/>
                <w:vAlign w:val="bottom"/>
              </w:tcPr>
            </w:tcPrChange>
          </w:tcPr>
          <w:p w14:paraId="158D70CC" w14:textId="29ADE26A" w:rsidR="009B17D5" w:rsidRPr="00AC6F02" w:rsidRDefault="009B17D5" w:rsidP="009B17D5">
            <w:pPr>
              <w:jc w:val="center"/>
              <w:rPr>
                <w:ins w:id="15366" w:author="Στάθης Καπ" w:date="2023-03-03T03:27:00Z"/>
                <w:rFonts w:cstheme="minorHAnsi"/>
                <w:sz w:val="16"/>
                <w:szCs w:val="16"/>
              </w:rPr>
            </w:pPr>
            <w:ins w:id="15367" w:author="Στάθης Καπ" w:date="2023-03-03T03:28:00Z">
              <w:r w:rsidRPr="00AC6F02">
                <w:rPr>
                  <w:rFonts w:ascii="Calibri" w:hAnsi="Calibri" w:cs="Calibri"/>
                  <w:color w:val="000000"/>
                  <w:sz w:val="16"/>
                  <w:szCs w:val="16"/>
                  <w:rPrChange w:id="15368" w:author="Στάθης Καπ" w:date="2023-03-03T03:28:00Z">
                    <w:rPr>
                      <w:rFonts w:ascii="Calibri" w:hAnsi="Calibri" w:cs="Calibri"/>
                      <w:color w:val="000000"/>
                      <w:sz w:val="18"/>
                      <w:szCs w:val="18"/>
                    </w:rPr>
                  </w:rPrChange>
                </w:rPr>
                <w:t>5.722</w:t>
              </w:r>
            </w:ins>
          </w:p>
        </w:tc>
        <w:tc>
          <w:tcPr>
            <w:tcW w:w="669" w:type="dxa"/>
            <w:vAlign w:val="center"/>
            <w:tcPrChange w:id="15369" w:author="Στάθης Καπ" w:date="2023-03-03T06:26:00Z">
              <w:tcPr>
                <w:tcW w:w="669" w:type="dxa"/>
                <w:vAlign w:val="center"/>
              </w:tcPr>
            </w:tcPrChange>
          </w:tcPr>
          <w:p w14:paraId="6E2D06D1" w14:textId="789CAC3A" w:rsidR="009B17D5" w:rsidRPr="00AC6F02" w:rsidRDefault="009B17D5" w:rsidP="009B17D5">
            <w:pPr>
              <w:jc w:val="center"/>
              <w:rPr>
                <w:ins w:id="15370" w:author="Στάθης Καπ" w:date="2023-03-03T03:27:00Z"/>
                <w:rFonts w:cstheme="minorHAnsi"/>
                <w:sz w:val="16"/>
                <w:szCs w:val="16"/>
              </w:rPr>
            </w:pPr>
            <w:ins w:id="15371" w:author="Στάθης Καπ" w:date="2023-03-03T06:11:00Z">
              <w:r>
                <w:rPr>
                  <w:rFonts w:ascii="Calibri" w:hAnsi="Calibri" w:cstheme="minorHAnsi"/>
                  <w:color w:val="000000"/>
                  <w:sz w:val="16"/>
                  <w:szCs w:val="16"/>
                </w:rPr>
                <w:t>2.65</w:t>
              </w:r>
            </w:ins>
          </w:p>
        </w:tc>
        <w:tc>
          <w:tcPr>
            <w:tcW w:w="508" w:type="dxa"/>
            <w:vAlign w:val="bottom"/>
            <w:tcPrChange w:id="15372" w:author="Στάθης Καπ" w:date="2023-03-03T06:26:00Z">
              <w:tcPr>
                <w:tcW w:w="508" w:type="dxa"/>
                <w:vAlign w:val="bottom"/>
              </w:tcPr>
            </w:tcPrChange>
          </w:tcPr>
          <w:p w14:paraId="506B6F6B" w14:textId="6FCD2643" w:rsidR="009B17D5" w:rsidRPr="00AC6F02" w:rsidRDefault="009B17D5" w:rsidP="009B17D5">
            <w:pPr>
              <w:jc w:val="center"/>
              <w:rPr>
                <w:ins w:id="15373" w:author="Στάθης Καπ" w:date="2023-03-03T03:27:00Z"/>
                <w:rFonts w:cstheme="minorHAnsi"/>
                <w:sz w:val="16"/>
                <w:szCs w:val="16"/>
              </w:rPr>
            </w:pPr>
            <w:ins w:id="15374" w:author="Στάθης Καπ" w:date="2023-03-03T03:28:00Z">
              <w:r w:rsidRPr="00AC6F02">
                <w:rPr>
                  <w:rFonts w:ascii="Calibri" w:hAnsi="Calibri" w:cs="Calibri"/>
                  <w:color w:val="000000"/>
                  <w:sz w:val="16"/>
                  <w:szCs w:val="16"/>
                  <w:rPrChange w:id="15375" w:author="Στάθης Καπ" w:date="2023-03-03T03:28:00Z">
                    <w:rPr>
                      <w:rFonts w:ascii="Calibri" w:hAnsi="Calibri" w:cs="Calibri"/>
                      <w:color w:val="000000"/>
                      <w:sz w:val="18"/>
                      <w:szCs w:val="18"/>
                    </w:rPr>
                  </w:rPrChange>
                </w:rPr>
                <w:t>1466</w:t>
              </w:r>
            </w:ins>
          </w:p>
        </w:tc>
        <w:tc>
          <w:tcPr>
            <w:tcW w:w="541" w:type="dxa"/>
            <w:vAlign w:val="bottom"/>
            <w:tcPrChange w:id="15376" w:author="Στάθης Καπ" w:date="2023-03-03T06:26:00Z">
              <w:tcPr>
                <w:tcW w:w="541" w:type="dxa"/>
                <w:vAlign w:val="bottom"/>
              </w:tcPr>
            </w:tcPrChange>
          </w:tcPr>
          <w:p w14:paraId="449E4080" w14:textId="70885301" w:rsidR="009B17D5" w:rsidRPr="00AC6F02" w:rsidRDefault="009B17D5" w:rsidP="009B17D5">
            <w:pPr>
              <w:jc w:val="center"/>
              <w:rPr>
                <w:ins w:id="15377" w:author="Στάθης Καπ" w:date="2023-03-03T03:27:00Z"/>
                <w:rFonts w:cstheme="minorHAnsi"/>
                <w:sz w:val="16"/>
                <w:szCs w:val="16"/>
              </w:rPr>
            </w:pPr>
            <w:ins w:id="15378" w:author="Στάθης Καπ" w:date="2023-03-03T03:28:00Z">
              <w:r w:rsidRPr="00AC6F02">
                <w:rPr>
                  <w:rFonts w:ascii="Calibri" w:hAnsi="Calibri" w:cs="Calibri"/>
                  <w:color w:val="000000"/>
                  <w:sz w:val="16"/>
                  <w:szCs w:val="16"/>
                  <w:rPrChange w:id="15379" w:author="Στάθης Καπ" w:date="2023-03-03T03:28:00Z">
                    <w:rPr>
                      <w:rFonts w:ascii="Calibri" w:hAnsi="Calibri" w:cs="Calibri"/>
                      <w:color w:val="000000"/>
                      <w:sz w:val="18"/>
                      <w:szCs w:val="18"/>
                    </w:rPr>
                  </w:rPrChange>
                </w:rPr>
                <w:t>3.028</w:t>
              </w:r>
            </w:ins>
          </w:p>
        </w:tc>
        <w:tc>
          <w:tcPr>
            <w:tcW w:w="589" w:type="dxa"/>
            <w:vAlign w:val="center"/>
            <w:tcPrChange w:id="15380" w:author="Στάθης Καπ" w:date="2023-03-03T06:26:00Z">
              <w:tcPr>
                <w:tcW w:w="589" w:type="dxa"/>
                <w:vAlign w:val="center"/>
              </w:tcPr>
            </w:tcPrChange>
          </w:tcPr>
          <w:p w14:paraId="061D462C" w14:textId="6F7788C6" w:rsidR="009B17D5" w:rsidRPr="00AC6F02" w:rsidRDefault="009B17D5" w:rsidP="009B17D5">
            <w:pPr>
              <w:jc w:val="center"/>
              <w:rPr>
                <w:ins w:id="15381" w:author="Στάθης Καπ" w:date="2023-03-03T03:27:00Z"/>
                <w:rFonts w:cstheme="minorHAnsi"/>
                <w:sz w:val="16"/>
                <w:szCs w:val="16"/>
              </w:rPr>
            </w:pPr>
            <w:ins w:id="15382" w:author="Στάθης Καπ" w:date="2023-03-03T06:11:00Z">
              <w:r>
                <w:rPr>
                  <w:rFonts w:ascii="Calibri" w:hAnsi="Calibri" w:cstheme="minorHAnsi"/>
                  <w:color w:val="000000"/>
                  <w:sz w:val="16"/>
                  <w:szCs w:val="16"/>
                </w:rPr>
                <w:t>2.79</w:t>
              </w:r>
            </w:ins>
          </w:p>
        </w:tc>
        <w:tc>
          <w:tcPr>
            <w:tcW w:w="463" w:type="dxa"/>
            <w:vAlign w:val="bottom"/>
            <w:tcPrChange w:id="15383" w:author="Στάθης Καπ" w:date="2023-03-03T06:26:00Z">
              <w:tcPr>
                <w:tcW w:w="463" w:type="dxa"/>
                <w:vAlign w:val="bottom"/>
              </w:tcPr>
            </w:tcPrChange>
          </w:tcPr>
          <w:p w14:paraId="2C19A708" w14:textId="4FDAA5A0" w:rsidR="009B17D5" w:rsidRPr="00AC6F02" w:rsidRDefault="009B17D5" w:rsidP="009B17D5">
            <w:pPr>
              <w:jc w:val="center"/>
              <w:rPr>
                <w:ins w:id="15384" w:author="Στάθης Καπ" w:date="2023-03-03T03:27:00Z"/>
                <w:rFonts w:cstheme="minorHAnsi"/>
                <w:sz w:val="16"/>
                <w:szCs w:val="16"/>
              </w:rPr>
            </w:pPr>
            <w:ins w:id="15385" w:author="Στάθης Καπ" w:date="2023-03-03T03:28:00Z">
              <w:r w:rsidRPr="00AC6F02">
                <w:rPr>
                  <w:rFonts w:ascii="Calibri" w:hAnsi="Calibri" w:cs="Calibri"/>
                  <w:color w:val="000000"/>
                  <w:sz w:val="16"/>
                  <w:szCs w:val="16"/>
                  <w:rPrChange w:id="15386" w:author="Στάθης Καπ" w:date="2023-03-03T03:28:00Z">
                    <w:rPr>
                      <w:rFonts w:ascii="Calibri" w:hAnsi="Calibri" w:cs="Calibri"/>
                      <w:color w:val="000000"/>
                      <w:sz w:val="18"/>
                      <w:szCs w:val="18"/>
                    </w:rPr>
                  </w:rPrChange>
                </w:rPr>
                <w:t>1333</w:t>
              </w:r>
            </w:ins>
          </w:p>
        </w:tc>
        <w:tc>
          <w:tcPr>
            <w:tcW w:w="541" w:type="dxa"/>
            <w:vAlign w:val="bottom"/>
            <w:tcPrChange w:id="15387" w:author="Στάθης Καπ" w:date="2023-03-03T06:26:00Z">
              <w:tcPr>
                <w:tcW w:w="541" w:type="dxa"/>
                <w:vAlign w:val="bottom"/>
              </w:tcPr>
            </w:tcPrChange>
          </w:tcPr>
          <w:p w14:paraId="6F29955A" w14:textId="2B048B03" w:rsidR="009B17D5" w:rsidRPr="00AC6F02" w:rsidRDefault="009B17D5" w:rsidP="009B17D5">
            <w:pPr>
              <w:jc w:val="center"/>
              <w:rPr>
                <w:ins w:id="15388" w:author="Στάθης Καπ" w:date="2023-03-03T03:27:00Z"/>
                <w:rFonts w:cstheme="minorHAnsi"/>
                <w:sz w:val="16"/>
                <w:szCs w:val="16"/>
              </w:rPr>
            </w:pPr>
            <w:ins w:id="15389" w:author="Στάθης Καπ" w:date="2023-03-03T03:28:00Z">
              <w:r w:rsidRPr="00AC6F02">
                <w:rPr>
                  <w:rFonts w:ascii="Calibri" w:hAnsi="Calibri" w:cs="Calibri"/>
                  <w:color w:val="000000"/>
                  <w:sz w:val="16"/>
                  <w:szCs w:val="16"/>
                  <w:rPrChange w:id="15390" w:author="Στάθης Καπ" w:date="2023-03-03T03:28:00Z">
                    <w:rPr>
                      <w:rFonts w:ascii="Calibri" w:hAnsi="Calibri" w:cs="Calibri"/>
                      <w:color w:val="000000"/>
                      <w:sz w:val="18"/>
                      <w:szCs w:val="18"/>
                    </w:rPr>
                  </w:rPrChange>
                </w:rPr>
                <w:t>1.69</w:t>
              </w:r>
            </w:ins>
          </w:p>
        </w:tc>
        <w:tc>
          <w:tcPr>
            <w:tcW w:w="589" w:type="dxa"/>
            <w:vAlign w:val="center"/>
            <w:tcPrChange w:id="15391" w:author="Στάθης Καπ" w:date="2023-03-03T06:26:00Z">
              <w:tcPr>
                <w:tcW w:w="589" w:type="dxa"/>
                <w:vAlign w:val="center"/>
              </w:tcPr>
            </w:tcPrChange>
          </w:tcPr>
          <w:p w14:paraId="2953876C" w14:textId="61D56257" w:rsidR="009B17D5" w:rsidRPr="00AC6F02" w:rsidRDefault="009B17D5" w:rsidP="009B17D5">
            <w:pPr>
              <w:jc w:val="center"/>
              <w:rPr>
                <w:ins w:id="15392" w:author="Στάθης Καπ" w:date="2023-03-03T03:27:00Z"/>
                <w:rFonts w:cstheme="minorHAnsi"/>
                <w:sz w:val="16"/>
                <w:szCs w:val="16"/>
              </w:rPr>
            </w:pPr>
            <w:ins w:id="15393" w:author="Στάθης Καπ" w:date="2023-03-03T06:12:00Z">
              <w:r>
                <w:rPr>
                  <w:rFonts w:ascii="Calibri" w:hAnsi="Calibri" w:cstheme="minorHAnsi"/>
                  <w:color w:val="000000"/>
                  <w:sz w:val="16"/>
                  <w:szCs w:val="16"/>
                </w:rPr>
                <w:t>11.6</w:t>
              </w:r>
            </w:ins>
          </w:p>
        </w:tc>
      </w:tr>
      <w:tr w:rsidR="009B17D5" w14:paraId="370C5B4A" w14:textId="77777777" w:rsidTr="00F03C40">
        <w:trPr>
          <w:ins w:id="15394" w:author="Στάθης Καπ" w:date="2023-03-03T03:27:00Z"/>
        </w:trPr>
        <w:tc>
          <w:tcPr>
            <w:tcW w:w="515" w:type="dxa"/>
            <w:tcBorders>
              <w:top w:val="nil"/>
              <w:bottom w:val="nil"/>
              <w:right w:val="single" w:sz="4" w:space="0" w:color="auto"/>
            </w:tcBorders>
            <w:shd w:val="clear" w:color="auto" w:fill="E7E6E6" w:themeFill="background2"/>
            <w:vAlign w:val="center"/>
            <w:tcPrChange w:id="15395" w:author="Στάθης Καπ" w:date="2023-03-03T06:26:00Z">
              <w:tcPr>
                <w:tcW w:w="515" w:type="dxa"/>
                <w:vAlign w:val="center"/>
              </w:tcPr>
            </w:tcPrChange>
          </w:tcPr>
          <w:p w14:paraId="16271D22" w14:textId="3D04AC13" w:rsidR="009B17D5" w:rsidRPr="00AC6F02" w:rsidRDefault="009B17D5" w:rsidP="009B17D5">
            <w:pPr>
              <w:jc w:val="center"/>
              <w:rPr>
                <w:ins w:id="15396" w:author="Στάθης Καπ" w:date="2023-03-03T03:27:00Z"/>
                <w:sz w:val="16"/>
                <w:szCs w:val="16"/>
              </w:rPr>
            </w:pPr>
            <w:ins w:id="15397" w:author="Στάθης Καπ" w:date="2023-03-03T03:28:00Z">
              <w:r w:rsidRPr="00AC6F02">
                <w:rPr>
                  <w:sz w:val="16"/>
                  <w:szCs w:val="16"/>
                  <w:rPrChange w:id="15398" w:author="Στάθης Καπ" w:date="2023-03-03T03:28:00Z">
                    <w:rPr>
                      <w:sz w:val="18"/>
                      <w:szCs w:val="18"/>
                    </w:rPr>
                  </w:rPrChange>
                </w:rPr>
                <w:t>pr17</w:t>
              </w:r>
            </w:ins>
          </w:p>
        </w:tc>
        <w:tc>
          <w:tcPr>
            <w:tcW w:w="560" w:type="dxa"/>
            <w:tcBorders>
              <w:left w:val="single" w:sz="4" w:space="0" w:color="auto"/>
            </w:tcBorders>
            <w:tcPrChange w:id="15399" w:author="Στάθης Καπ" w:date="2023-03-03T06:26:00Z">
              <w:tcPr>
                <w:tcW w:w="560" w:type="dxa"/>
              </w:tcPr>
            </w:tcPrChange>
          </w:tcPr>
          <w:p w14:paraId="75956E26" w14:textId="74491CAF" w:rsidR="009B17D5" w:rsidRPr="00AC6F02" w:rsidRDefault="009B17D5" w:rsidP="009B17D5">
            <w:pPr>
              <w:jc w:val="center"/>
              <w:rPr>
                <w:ins w:id="15400" w:author="Στάθης Καπ" w:date="2023-03-03T03:27:00Z"/>
                <w:rFonts w:cstheme="minorHAnsi"/>
                <w:sz w:val="16"/>
                <w:szCs w:val="16"/>
              </w:rPr>
            </w:pPr>
            <w:ins w:id="15401" w:author="Στάθης Καπ" w:date="2023-03-03T03:28:00Z">
              <w:r w:rsidRPr="00AC6F02">
                <w:rPr>
                  <w:sz w:val="16"/>
                  <w:szCs w:val="16"/>
                  <w:rPrChange w:id="15402" w:author="Στάθης Καπ" w:date="2023-03-03T03:28:00Z">
                    <w:rPr>
                      <w:sz w:val="18"/>
                      <w:szCs w:val="18"/>
                    </w:rPr>
                  </w:rPrChange>
                </w:rPr>
                <w:t>841</w:t>
              </w:r>
            </w:ins>
          </w:p>
        </w:tc>
        <w:tc>
          <w:tcPr>
            <w:tcW w:w="855" w:type="dxa"/>
            <w:tcPrChange w:id="15403" w:author="Στάθης Καπ" w:date="2023-03-03T06:26:00Z">
              <w:tcPr>
                <w:tcW w:w="855" w:type="dxa"/>
              </w:tcPr>
            </w:tcPrChange>
          </w:tcPr>
          <w:p w14:paraId="00AFAEFB" w14:textId="73FF2B8A" w:rsidR="009B17D5" w:rsidRPr="00AC6F02" w:rsidRDefault="009B17D5" w:rsidP="009B17D5">
            <w:pPr>
              <w:jc w:val="center"/>
              <w:rPr>
                <w:ins w:id="15404" w:author="Στάθης Καπ" w:date="2023-03-03T03:27:00Z"/>
                <w:rFonts w:cstheme="minorHAnsi"/>
                <w:sz w:val="16"/>
                <w:szCs w:val="16"/>
              </w:rPr>
            </w:pPr>
            <w:ins w:id="15405" w:author="Στάθης Καπ" w:date="2023-03-03T03:28:00Z">
              <w:r w:rsidRPr="00AC6F02">
                <w:rPr>
                  <w:sz w:val="16"/>
                  <w:szCs w:val="16"/>
                  <w:rPrChange w:id="15406" w:author="Στάθης Καπ" w:date="2023-03-03T03:28:00Z">
                    <w:rPr>
                      <w:sz w:val="18"/>
                      <w:szCs w:val="18"/>
                    </w:rPr>
                  </w:rPrChange>
                </w:rPr>
                <w:t>808</w:t>
              </w:r>
            </w:ins>
          </w:p>
        </w:tc>
        <w:tc>
          <w:tcPr>
            <w:tcW w:w="544" w:type="dxa"/>
            <w:vAlign w:val="bottom"/>
            <w:tcPrChange w:id="15407" w:author="Στάθης Καπ" w:date="2023-03-03T06:26:00Z">
              <w:tcPr>
                <w:tcW w:w="544" w:type="dxa"/>
                <w:vAlign w:val="bottom"/>
              </w:tcPr>
            </w:tcPrChange>
          </w:tcPr>
          <w:p w14:paraId="6ED87A5E" w14:textId="0075971A" w:rsidR="009B17D5" w:rsidRPr="00AC6F02" w:rsidRDefault="009B17D5" w:rsidP="009B17D5">
            <w:pPr>
              <w:jc w:val="center"/>
              <w:rPr>
                <w:ins w:id="15408" w:author="Στάθης Καπ" w:date="2023-03-03T03:27:00Z"/>
                <w:rFonts w:cstheme="minorHAnsi"/>
                <w:sz w:val="16"/>
                <w:szCs w:val="16"/>
              </w:rPr>
            </w:pPr>
            <w:ins w:id="15409" w:author="Στάθης Καπ" w:date="2023-03-03T03:28:00Z">
              <w:r w:rsidRPr="00AC6F02">
                <w:rPr>
                  <w:rFonts w:ascii="Calibri" w:hAnsi="Calibri" w:cs="Calibri"/>
                  <w:color w:val="000000"/>
                  <w:sz w:val="16"/>
                  <w:szCs w:val="16"/>
                  <w:rPrChange w:id="15410" w:author="Στάθης Καπ" w:date="2023-03-03T03:28:00Z">
                    <w:rPr>
                      <w:rFonts w:ascii="Calibri" w:hAnsi="Calibri" w:cs="Calibri"/>
                      <w:color w:val="000000"/>
                      <w:sz w:val="18"/>
                      <w:szCs w:val="18"/>
                    </w:rPr>
                  </w:rPrChange>
                </w:rPr>
                <w:t>792</w:t>
              </w:r>
            </w:ins>
          </w:p>
        </w:tc>
        <w:tc>
          <w:tcPr>
            <w:tcW w:w="621" w:type="dxa"/>
            <w:vAlign w:val="bottom"/>
            <w:tcPrChange w:id="15411" w:author="Στάθης Καπ" w:date="2023-03-03T06:26:00Z">
              <w:tcPr>
                <w:tcW w:w="621" w:type="dxa"/>
                <w:vAlign w:val="bottom"/>
              </w:tcPr>
            </w:tcPrChange>
          </w:tcPr>
          <w:p w14:paraId="01DB6848" w14:textId="3A5FAFE3" w:rsidR="009B17D5" w:rsidRPr="00AC6F02" w:rsidRDefault="009B17D5" w:rsidP="009B17D5">
            <w:pPr>
              <w:jc w:val="center"/>
              <w:rPr>
                <w:ins w:id="15412" w:author="Στάθης Καπ" w:date="2023-03-03T03:27:00Z"/>
                <w:rFonts w:cstheme="minorHAnsi"/>
                <w:sz w:val="16"/>
                <w:szCs w:val="16"/>
              </w:rPr>
            </w:pPr>
            <w:ins w:id="15413" w:author="Στάθης Καπ" w:date="2023-03-03T03:28:00Z">
              <w:r w:rsidRPr="00AC6F02">
                <w:rPr>
                  <w:rFonts w:ascii="Calibri" w:hAnsi="Calibri" w:cs="Calibri"/>
                  <w:color w:val="000000"/>
                  <w:sz w:val="16"/>
                  <w:szCs w:val="16"/>
                  <w:rPrChange w:id="15414" w:author="Στάθης Καπ" w:date="2023-03-03T03:28:00Z">
                    <w:rPr>
                      <w:rFonts w:ascii="Calibri" w:hAnsi="Calibri" w:cs="Calibri"/>
                      <w:color w:val="000000"/>
                      <w:sz w:val="18"/>
                      <w:szCs w:val="18"/>
                    </w:rPr>
                  </w:rPrChange>
                </w:rPr>
                <w:t>0.367</w:t>
              </w:r>
            </w:ins>
          </w:p>
        </w:tc>
        <w:tc>
          <w:tcPr>
            <w:tcW w:w="669" w:type="dxa"/>
            <w:vAlign w:val="center"/>
            <w:tcPrChange w:id="15415" w:author="Στάθης Καπ" w:date="2023-03-03T06:26:00Z">
              <w:tcPr>
                <w:tcW w:w="669" w:type="dxa"/>
                <w:vAlign w:val="center"/>
              </w:tcPr>
            </w:tcPrChange>
          </w:tcPr>
          <w:p w14:paraId="593C4209" w14:textId="2D6AAA16" w:rsidR="009B17D5" w:rsidRPr="00AC6F02" w:rsidRDefault="009B17D5" w:rsidP="009B17D5">
            <w:pPr>
              <w:jc w:val="center"/>
              <w:rPr>
                <w:ins w:id="15416" w:author="Στάθης Καπ" w:date="2023-03-03T03:27:00Z"/>
                <w:rFonts w:cstheme="minorHAnsi"/>
                <w:sz w:val="16"/>
                <w:szCs w:val="16"/>
              </w:rPr>
            </w:pPr>
            <w:ins w:id="15417" w:author="Στάθης Καπ" w:date="2023-03-03T06:11:00Z">
              <w:r>
                <w:rPr>
                  <w:rFonts w:ascii="Calibri" w:hAnsi="Calibri" w:cstheme="minorHAnsi"/>
                  <w:color w:val="000000"/>
                  <w:sz w:val="16"/>
                  <w:szCs w:val="16"/>
                </w:rPr>
                <w:t>5.83</w:t>
              </w:r>
            </w:ins>
          </w:p>
        </w:tc>
        <w:tc>
          <w:tcPr>
            <w:tcW w:w="543" w:type="dxa"/>
            <w:vAlign w:val="bottom"/>
            <w:tcPrChange w:id="15418" w:author="Στάθης Καπ" w:date="2023-03-03T06:26:00Z">
              <w:tcPr>
                <w:tcW w:w="543" w:type="dxa"/>
                <w:vAlign w:val="bottom"/>
              </w:tcPr>
            </w:tcPrChange>
          </w:tcPr>
          <w:p w14:paraId="77BE2FBB" w14:textId="773BF37A" w:rsidR="009B17D5" w:rsidRPr="00AC6F02" w:rsidRDefault="009B17D5" w:rsidP="009B17D5">
            <w:pPr>
              <w:jc w:val="center"/>
              <w:rPr>
                <w:ins w:id="15419" w:author="Στάθης Καπ" w:date="2023-03-03T03:27:00Z"/>
                <w:rFonts w:cstheme="minorHAnsi"/>
                <w:sz w:val="16"/>
                <w:szCs w:val="16"/>
              </w:rPr>
            </w:pPr>
            <w:ins w:id="15420" w:author="Στάθης Καπ" w:date="2023-03-03T03:28:00Z">
              <w:r w:rsidRPr="00AC6F02">
                <w:rPr>
                  <w:rFonts w:ascii="Calibri" w:hAnsi="Calibri" w:cs="Calibri"/>
                  <w:color w:val="000000"/>
                  <w:sz w:val="16"/>
                  <w:szCs w:val="16"/>
                  <w:rPrChange w:id="15421" w:author="Στάθης Καπ" w:date="2023-03-03T03:28:00Z">
                    <w:rPr>
                      <w:rFonts w:ascii="Calibri" w:hAnsi="Calibri" w:cs="Calibri"/>
                      <w:color w:val="000000"/>
                      <w:sz w:val="18"/>
                      <w:szCs w:val="18"/>
                    </w:rPr>
                  </w:rPrChange>
                </w:rPr>
                <w:t>787</w:t>
              </w:r>
            </w:ins>
          </w:p>
        </w:tc>
        <w:tc>
          <w:tcPr>
            <w:tcW w:w="621" w:type="dxa"/>
            <w:vAlign w:val="bottom"/>
            <w:tcPrChange w:id="15422" w:author="Στάθης Καπ" w:date="2023-03-03T06:26:00Z">
              <w:tcPr>
                <w:tcW w:w="621" w:type="dxa"/>
                <w:vAlign w:val="bottom"/>
              </w:tcPr>
            </w:tcPrChange>
          </w:tcPr>
          <w:p w14:paraId="563A0F52" w14:textId="43850905" w:rsidR="009B17D5" w:rsidRPr="00AC6F02" w:rsidRDefault="009B17D5" w:rsidP="009B17D5">
            <w:pPr>
              <w:jc w:val="center"/>
              <w:rPr>
                <w:ins w:id="15423" w:author="Στάθης Καπ" w:date="2023-03-03T03:27:00Z"/>
                <w:rFonts w:cstheme="minorHAnsi"/>
                <w:sz w:val="16"/>
                <w:szCs w:val="16"/>
              </w:rPr>
            </w:pPr>
            <w:ins w:id="15424" w:author="Στάθης Καπ" w:date="2023-03-03T03:28:00Z">
              <w:r w:rsidRPr="00AC6F02">
                <w:rPr>
                  <w:rFonts w:ascii="Calibri" w:hAnsi="Calibri" w:cs="Calibri"/>
                  <w:color w:val="000000"/>
                  <w:sz w:val="16"/>
                  <w:szCs w:val="16"/>
                  <w:rPrChange w:id="15425" w:author="Στάθης Καπ" w:date="2023-03-03T03:28:00Z">
                    <w:rPr>
                      <w:rFonts w:ascii="Calibri" w:hAnsi="Calibri" w:cs="Calibri"/>
                      <w:color w:val="000000"/>
                      <w:sz w:val="18"/>
                      <w:szCs w:val="18"/>
                    </w:rPr>
                  </w:rPrChange>
                </w:rPr>
                <w:t>0.237</w:t>
              </w:r>
            </w:ins>
          </w:p>
        </w:tc>
        <w:tc>
          <w:tcPr>
            <w:tcW w:w="669" w:type="dxa"/>
            <w:vAlign w:val="center"/>
            <w:tcPrChange w:id="15426" w:author="Στάθης Καπ" w:date="2023-03-03T06:26:00Z">
              <w:tcPr>
                <w:tcW w:w="669" w:type="dxa"/>
                <w:vAlign w:val="center"/>
              </w:tcPr>
            </w:tcPrChange>
          </w:tcPr>
          <w:p w14:paraId="0C6A9655" w14:textId="2D881F43" w:rsidR="009B17D5" w:rsidRPr="00AC6F02" w:rsidRDefault="009B17D5" w:rsidP="009B17D5">
            <w:pPr>
              <w:jc w:val="center"/>
              <w:rPr>
                <w:ins w:id="15427" w:author="Στάθης Καπ" w:date="2023-03-03T03:27:00Z"/>
                <w:rFonts w:cstheme="minorHAnsi"/>
                <w:sz w:val="16"/>
                <w:szCs w:val="16"/>
              </w:rPr>
            </w:pPr>
            <w:ins w:id="15428" w:author="Στάθης Καπ" w:date="2023-03-03T06:11:00Z">
              <w:r>
                <w:rPr>
                  <w:rFonts w:ascii="Calibri" w:hAnsi="Calibri" w:cstheme="minorHAnsi"/>
                  <w:color w:val="000000"/>
                  <w:sz w:val="16"/>
                  <w:szCs w:val="16"/>
                </w:rPr>
                <w:t>0.63</w:t>
              </w:r>
            </w:ins>
          </w:p>
        </w:tc>
        <w:tc>
          <w:tcPr>
            <w:tcW w:w="508" w:type="dxa"/>
            <w:vAlign w:val="bottom"/>
            <w:tcPrChange w:id="15429" w:author="Στάθης Καπ" w:date="2023-03-03T06:26:00Z">
              <w:tcPr>
                <w:tcW w:w="508" w:type="dxa"/>
                <w:vAlign w:val="bottom"/>
              </w:tcPr>
            </w:tcPrChange>
          </w:tcPr>
          <w:p w14:paraId="7015F0AD" w14:textId="642DD87D" w:rsidR="009B17D5" w:rsidRPr="00AC6F02" w:rsidRDefault="009B17D5" w:rsidP="009B17D5">
            <w:pPr>
              <w:jc w:val="center"/>
              <w:rPr>
                <w:ins w:id="15430" w:author="Στάθης Καπ" w:date="2023-03-03T03:27:00Z"/>
                <w:rFonts w:cstheme="minorHAnsi"/>
                <w:sz w:val="16"/>
                <w:szCs w:val="16"/>
              </w:rPr>
            </w:pPr>
            <w:ins w:id="15431" w:author="Στάθης Καπ" w:date="2023-03-03T03:28:00Z">
              <w:r w:rsidRPr="00AC6F02">
                <w:rPr>
                  <w:rFonts w:ascii="Calibri" w:hAnsi="Calibri" w:cs="Calibri"/>
                  <w:color w:val="000000"/>
                  <w:sz w:val="16"/>
                  <w:szCs w:val="16"/>
                  <w:rPrChange w:id="15432" w:author="Στάθης Καπ" w:date="2023-03-03T03:28:00Z">
                    <w:rPr>
                      <w:rFonts w:ascii="Calibri" w:hAnsi="Calibri" w:cs="Calibri"/>
                      <w:color w:val="000000"/>
                      <w:sz w:val="18"/>
                      <w:szCs w:val="18"/>
                    </w:rPr>
                  </w:rPrChange>
                </w:rPr>
                <w:t>699</w:t>
              </w:r>
            </w:ins>
          </w:p>
        </w:tc>
        <w:tc>
          <w:tcPr>
            <w:tcW w:w="541" w:type="dxa"/>
            <w:vAlign w:val="bottom"/>
            <w:tcPrChange w:id="15433" w:author="Στάθης Καπ" w:date="2023-03-03T06:26:00Z">
              <w:tcPr>
                <w:tcW w:w="541" w:type="dxa"/>
                <w:vAlign w:val="bottom"/>
              </w:tcPr>
            </w:tcPrChange>
          </w:tcPr>
          <w:p w14:paraId="14BF06B9" w14:textId="5093E5DC" w:rsidR="009B17D5" w:rsidRPr="00AC6F02" w:rsidRDefault="009B17D5" w:rsidP="009B17D5">
            <w:pPr>
              <w:jc w:val="center"/>
              <w:rPr>
                <w:ins w:id="15434" w:author="Στάθης Καπ" w:date="2023-03-03T03:27:00Z"/>
                <w:rFonts w:cstheme="minorHAnsi"/>
                <w:sz w:val="16"/>
                <w:szCs w:val="16"/>
              </w:rPr>
            </w:pPr>
            <w:ins w:id="15435" w:author="Στάθης Καπ" w:date="2023-03-03T03:28:00Z">
              <w:r w:rsidRPr="00AC6F02">
                <w:rPr>
                  <w:rFonts w:ascii="Calibri" w:hAnsi="Calibri" w:cs="Calibri"/>
                  <w:color w:val="000000"/>
                  <w:sz w:val="16"/>
                  <w:szCs w:val="16"/>
                  <w:rPrChange w:id="15436" w:author="Στάθης Καπ" w:date="2023-03-03T03:28:00Z">
                    <w:rPr>
                      <w:rFonts w:ascii="Calibri" w:hAnsi="Calibri" w:cs="Calibri"/>
                      <w:color w:val="000000"/>
                      <w:sz w:val="18"/>
                      <w:szCs w:val="18"/>
                    </w:rPr>
                  </w:rPrChange>
                </w:rPr>
                <w:t>0.195</w:t>
              </w:r>
            </w:ins>
          </w:p>
        </w:tc>
        <w:tc>
          <w:tcPr>
            <w:tcW w:w="589" w:type="dxa"/>
            <w:vAlign w:val="center"/>
            <w:tcPrChange w:id="15437" w:author="Στάθης Καπ" w:date="2023-03-03T06:26:00Z">
              <w:tcPr>
                <w:tcW w:w="589" w:type="dxa"/>
                <w:vAlign w:val="center"/>
              </w:tcPr>
            </w:tcPrChange>
          </w:tcPr>
          <w:p w14:paraId="7F71B401" w14:textId="57C704C5" w:rsidR="009B17D5" w:rsidRPr="00AC6F02" w:rsidRDefault="009B17D5" w:rsidP="009B17D5">
            <w:pPr>
              <w:jc w:val="center"/>
              <w:rPr>
                <w:ins w:id="15438" w:author="Στάθης Καπ" w:date="2023-03-03T03:27:00Z"/>
                <w:rFonts w:cstheme="minorHAnsi"/>
                <w:sz w:val="16"/>
                <w:szCs w:val="16"/>
              </w:rPr>
            </w:pPr>
            <w:ins w:id="15439" w:author="Στάθης Καπ" w:date="2023-03-03T06:11:00Z">
              <w:r>
                <w:rPr>
                  <w:rFonts w:ascii="Calibri" w:hAnsi="Calibri" w:cstheme="minorHAnsi"/>
                  <w:color w:val="000000"/>
                  <w:sz w:val="16"/>
                  <w:szCs w:val="16"/>
                </w:rPr>
                <w:t>11.74</w:t>
              </w:r>
            </w:ins>
          </w:p>
        </w:tc>
        <w:tc>
          <w:tcPr>
            <w:tcW w:w="463" w:type="dxa"/>
            <w:vAlign w:val="bottom"/>
            <w:tcPrChange w:id="15440" w:author="Στάθης Καπ" w:date="2023-03-03T06:26:00Z">
              <w:tcPr>
                <w:tcW w:w="463" w:type="dxa"/>
                <w:vAlign w:val="bottom"/>
              </w:tcPr>
            </w:tcPrChange>
          </w:tcPr>
          <w:p w14:paraId="48139189" w14:textId="152A79DA" w:rsidR="009B17D5" w:rsidRPr="00AC6F02" w:rsidRDefault="009B17D5" w:rsidP="009B17D5">
            <w:pPr>
              <w:jc w:val="center"/>
              <w:rPr>
                <w:ins w:id="15441" w:author="Στάθης Καπ" w:date="2023-03-03T03:27:00Z"/>
                <w:rFonts w:cstheme="minorHAnsi"/>
                <w:sz w:val="16"/>
                <w:szCs w:val="16"/>
              </w:rPr>
            </w:pPr>
            <w:ins w:id="15442" w:author="Στάθης Καπ" w:date="2023-03-03T03:28:00Z">
              <w:r w:rsidRPr="00AC6F02">
                <w:rPr>
                  <w:rFonts w:ascii="Calibri" w:hAnsi="Calibri" w:cs="Calibri"/>
                  <w:color w:val="000000"/>
                  <w:sz w:val="16"/>
                  <w:szCs w:val="16"/>
                  <w:rPrChange w:id="15443" w:author="Στάθης Καπ" w:date="2023-03-03T03:28:00Z">
                    <w:rPr>
                      <w:rFonts w:ascii="Calibri" w:hAnsi="Calibri" w:cs="Calibri"/>
                      <w:color w:val="000000"/>
                      <w:sz w:val="18"/>
                      <w:szCs w:val="18"/>
                    </w:rPr>
                  </w:rPrChange>
                </w:rPr>
                <w:t>668</w:t>
              </w:r>
            </w:ins>
          </w:p>
        </w:tc>
        <w:tc>
          <w:tcPr>
            <w:tcW w:w="541" w:type="dxa"/>
            <w:vAlign w:val="bottom"/>
            <w:tcPrChange w:id="15444" w:author="Στάθης Καπ" w:date="2023-03-03T06:26:00Z">
              <w:tcPr>
                <w:tcW w:w="541" w:type="dxa"/>
                <w:vAlign w:val="bottom"/>
              </w:tcPr>
            </w:tcPrChange>
          </w:tcPr>
          <w:p w14:paraId="31C30252" w14:textId="7B5CEFF3" w:rsidR="009B17D5" w:rsidRPr="00AC6F02" w:rsidRDefault="009B17D5" w:rsidP="009B17D5">
            <w:pPr>
              <w:jc w:val="center"/>
              <w:rPr>
                <w:ins w:id="15445" w:author="Στάθης Καπ" w:date="2023-03-03T03:27:00Z"/>
                <w:rFonts w:cstheme="minorHAnsi"/>
                <w:sz w:val="16"/>
                <w:szCs w:val="16"/>
              </w:rPr>
            </w:pPr>
            <w:ins w:id="15446" w:author="Στάθης Καπ" w:date="2023-03-03T03:28:00Z">
              <w:r w:rsidRPr="00AC6F02">
                <w:rPr>
                  <w:rFonts w:ascii="Calibri" w:hAnsi="Calibri" w:cs="Calibri"/>
                  <w:color w:val="000000"/>
                  <w:sz w:val="16"/>
                  <w:szCs w:val="16"/>
                  <w:rPrChange w:id="15447" w:author="Στάθης Καπ" w:date="2023-03-03T03:28:00Z">
                    <w:rPr>
                      <w:rFonts w:ascii="Calibri" w:hAnsi="Calibri" w:cs="Calibri"/>
                      <w:color w:val="000000"/>
                      <w:sz w:val="18"/>
                      <w:szCs w:val="18"/>
                    </w:rPr>
                  </w:rPrChange>
                </w:rPr>
                <w:t>0.29</w:t>
              </w:r>
            </w:ins>
          </w:p>
        </w:tc>
        <w:tc>
          <w:tcPr>
            <w:tcW w:w="589" w:type="dxa"/>
            <w:vAlign w:val="center"/>
            <w:tcPrChange w:id="15448" w:author="Στάθης Καπ" w:date="2023-03-03T06:26:00Z">
              <w:tcPr>
                <w:tcW w:w="589" w:type="dxa"/>
                <w:vAlign w:val="center"/>
              </w:tcPr>
            </w:tcPrChange>
          </w:tcPr>
          <w:p w14:paraId="213CDD8E" w14:textId="522A9AE4" w:rsidR="009B17D5" w:rsidRPr="00AC6F02" w:rsidRDefault="009B17D5" w:rsidP="009B17D5">
            <w:pPr>
              <w:jc w:val="center"/>
              <w:rPr>
                <w:ins w:id="15449" w:author="Στάθης Καπ" w:date="2023-03-03T03:27:00Z"/>
                <w:rFonts w:cstheme="minorHAnsi"/>
                <w:sz w:val="16"/>
                <w:szCs w:val="16"/>
              </w:rPr>
            </w:pPr>
            <w:ins w:id="15450" w:author="Στάθης Καπ" w:date="2023-03-03T06:12:00Z">
              <w:r>
                <w:rPr>
                  <w:rFonts w:ascii="Calibri" w:hAnsi="Calibri" w:cstheme="minorHAnsi"/>
                  <w:color w:val="000000"/>
                  <w:sz w:val="16"/>
                  <w:szCs w:val="16"/>
                </w:rPr>
                <w:t>15.66</w:t>
              </w:r>
            </w:ins>
          </w:p>
        </w:tc>
      </w:tr>
      <w:tr w:rsidR="009B17D5" w14:paraId="60052F12" w14:textId="77777777" w:rsidTr="00F03C40">
        <w:trPr>
          <w:ins w:id="15451" w:author="Στάθης Καπ" w:date="2023-03-03T03:27:00Z"/>
        </w:trPr>
        <w:tc>
          <w:tcPr>
            <w:tcW w:w="515" w:type="dxa"/>
            <w:tcBorders>
              <w:top w:val="nil"/>
              <w:bottom w:val="nil"/>
              <w:right w:val="single" w:sz="4" w:space="0" w:color="auto"/>
            </w:tcBorders>
            <w:shd w:val="clear" w:color="auto" w:fill="E7E6E6" w:themeFill="background2"/>
            <w:vAlign w:val="center"/>
            <w:tcPrChange w:id="15452" w:author="Στάθης Καπ" w:date="2023-03-03T06:26:00Z">
              <w:tcPr>
                <w:tcW w:w="515" w:type="dxa"/>
                <w:vAlign w:val="center"/>
              </w:tcPr>
            </w:tcPrChange>
          </w:tcPr>
          <w:p w14:paraId="70170364" w14:textId="19F4981F" w:rsidR="009B17D5" w:rsidRPr="00AC6F02" w:rsidRDefault="009B17D5" w:rsidP="009B17D5">
            <w:pPr>
              <w:jc w:val="center"/>
              <w:rPr>
                <w:ins w:id="15453" w:author="Στάθης Καπ" w:date="2023-03-03T03:27:00Z"/>
                <w:sz w:val="16"/>
                <w:szCs w:val="16"/>
              </w:rPr>
            </w:pPr>
            <w:ins w:id="15454" w:author="Στάθης Καπ" w:date="2023-03-03T03:28:00Z">
              <w:r w:rsidRPr="00AC6F02">
                <w:rPr>
                  <w:sz w:val="16"/>
                  <w:szCs w:val="16"/>
                  <w:rPrChange w:id="15455" w:author="Στάθης Καπ" w:date="2023-03-03T03:28:00Z">
                    <w:rPr>
                      <w:sz w:val="18"/>
                      <w:szCs w:val="18"/>
                    </w:rPr>
                  </w:rPrChange>
                </w:rPr>
                <w:t>pr18</w:t>
              </w:r>
            </w:ins>
          </w:p>
        </w:tc>
        <w:tc>
          <w:tcPr>
            <w:tcW w:w="560" w:type="dxa"/>
            <w:tcBorders>
              <w:left w:val="single" w:sz="4" w:space="0" w:color="auto"/>
            </w:tcBorders>
            <w:tcPrChange w:id="15456" w:author="Στάθης Καπ" w:date="2023-03-03T06:26:00Z">
              <w:tcPr>
                <w:tcW w:w="560" w:type="dxa"/>
              </w:tcPr>
            </w:tcPrChange>
          </w:tcPr>
          <w:p w14:paraId="3DEA078B" w14:textId="639AF3DF" w:rsidR="009B17D5" w:rsidRPr="00AC6F02" w:rsidRDefault="009B17D5" w:rsidP="009B17D5">
            <w:pPr>
              <w:jc w:val="center"/>
              <w:rPr>
                <w:ins w:id="15457" w:author="Στάθης Καπ" w:date="2023-03-03T03:27:00Z"/>
                <w:rFonts w:cstheme="minorHAnsi"/>
                <w:sz w:val="16"/>
                <w:szCs w:val="16"/>
              </w:rPr>
            </w:pPr>
            <w:ins w:id="15458" w:author="Στάθης Καπ" w:date="2023-03-03T03:28:00Z">
              <w:r w:rsidRPr="00AC6F02">
                <w:rPr>
                  <w:sz w:val="16"/>
                  <w:szCs w:val="16"/>
                  <w:rPrChange w:id="15459" w:author="Στάθης Καπ" w:date="2023-03-03T03:28:00Z">
                    <w:rPr>
                      <w:sz w:val="18"/>
                      <w:szCs w:val="18"/>
                    </w:rPr>
                  </w:rPrChange>
                </w:rPr>
                <w:t>1282</w:t>
              </w:r>
            </w:ins>
          </w:p>
        </w:tc>
        <w:tc>
          <w:tcPr>
            <w:tcW w:w="855" w:type="dxa"/>
            <w:tcPrChange w:id="15460" w:author="Στάθης Καπ" w:date="2023-03-03T06:26:00Z">
              <w:tcPr>
                <w:tcW w:w="855" w:type="dxa"/>
              </w:tcPr>
            </w:tcPrChange>
          </w:tcPr>
          <w:p w14:paraId="56302ED8" w14:textId="40495A30" w:rsidR="009B17D5" w:rsidRPr="00AC6F02" w:rsidRDefault="009B17D5" w:rsidP="009B17D5">
            <w:pPr>
              <w:jc w:val="center"/>
              <w:rPr>
                <w:ins w:id="15461" w:author="Στάθης Καπ" w:date="2023-03-03T03:27:00Z"/>
                <w:rFonts w:cstheme="minorHAnsi"/>
                <w:sz w:val="16"/>
                <w:szCs w:val="16"/>
              </w:rPr>
            </w:pPr>
            <w:ins w:id="15462" w:author="Στάθης Καπ" w:date="2023-03-03T03:28:00Z">
              <w:r w:rsidRPr="00AC6F02">
                <w:rPr>
                  <w:sz w:val="16"/>
                  <w:szCs w:val="16"/>
                  <w:rPrChange w:id="15463" w:author="Στάθης Καπ" w:date="2023-03-03T03:28:00Z">
                    <w:rPr>
                      <w:sz w:val="18"/>
                      <w:szCs w:val="18"/>
                    </w:rPr>
                  </w:rPrChange>
                </w:rPr>
                <w:t>1165</w:t>
              </w:r>
            </w:ins>
          </w:p>
        </w:tc>
        <w:tc>
          <w:tcPr>
            <w:tcW w:w="544" w:type="dxa"/>
            <w:vAlign w:val="bottom"/>
            <w:tcPrChange w:id="15464" w:author="Στάθης Καπ" w:date="2023-03-03T06:26:00Z">
              <w:tcPr>
                <w:tcW w:w="544" w:type="dxa"/>
                <w:vAlign w:val="bottom"/>
              </w:tcPr>
            </w:tcPrChange>
          </w:tcPr>
          <w:p w14:paraId="1181FC06" w14:textId="2FB2597F" w:rsidR="009B17D5" w:rsidRPr="00AC6F02" w:rsidRDefault="009B17D5" w:rsidP="009B17D5">
            <w:pPr>
              <w:jc w:val="center"/>
              <w:rPr>
                <w:ins w:id="15465" w:author="Στάθης Καπ" w:date="2023-03-03T03:27:00Z"/>
                <w:rFonts w:cstheme="minorHAnsi"/>
                <w:sz w:val="16"/>
                <w:szCs w:val="16"/>
              </w:rPr>
            </w:pPr>
            <w:ins w:id="15466" w:author="Στάθης Καπ" w:date="2023-03-03T03:28:00Z">
              <w:r w:rsidRPr="00AC6F02">
                <w:rPr>
                  <w:rFonts w:ascii="Calibri" w:hAnsi="Calibri" w:cs="Calibri"/>
                  <w:color w:val="000000"/>
                  <w:sz w:val="16"/>
                  <w:szCs w:val="16"/>
                  <w:rPrChange w:id="15467" w:author="Στάθης Καπ" w:date="2023-03-03T03:28:00Z">
                    <w:rPr>
                      <w:rFonts w:ascii="Calibri" w:hAnsi="Calibri" w:cs="Calibri"/>
                      <w:color w:val="000000"/>
                      <w:sz w:val="18"/>
                      <w:szCs w:val="18"/>
                    </w:rPr>
                  </w:rPrChange>
                </w:rPr>
                <w:t>1181</w:t>
              </w:r>
            </w:ins>
          </w:p>
        </w:tc>
        <w:tc>
          <w:tcPr>
            <w:tcW w:w="621" w:type="dxa"/>
            <w:vAlign w:val="bottom"/>
            <w:tcPrChange w:id="15468" w:author="Στάθης Καπ" w:date="2023-03-03T06:26:00Z">
              <w:tcPr>
                <w:tcW w:w="621" w:type="dxa"/>
                <w:vAlign w:val="bottom"/>
              </w:tcPr>
            </w:tcPrChange>
          </w:tcPr>
          <w:p w14:paraId="42AE26B4" w14:textId="33B0EB9C" w:rsidR="009B17D5" w:rsidRPr="00AC6F02" w:rsidRDefault="009B17D5" w:rsidP="009B17D5">
            <w:pPr>
              <w:jc w:val="center"/>
              <w:rPr>
                <w:ins w:id="15469" w:author="Στάθης Καπ" w:date="2023-03-03T03:27:00Z"/>
                <w:rFonts w:cstheme="minorHAnsi"/>
                <w:sz w:val="16"/>
                <w:szCs w:val="16"/>
              </w:rPr>
            </w:pPr>
            <w:ins w:id="15470" w:author="Στάθης Καπ" w:date="2023-03-03T03:28:00Z">
              <w:r w:rsidRPr="00AC6F02">
                <w:rPr>
                  <w:rFonts w:ascii="Calibri" w:hAnsi="Calibri" w:cs="Calibri"/>
                  <w:color w:val="000000"/>
                  <w:sz w:val="16"/>
                  <w:szCs w:val="16"/>
                  <w:rPrChange w:id="15471" w:author="Στάθης Καπ" w:date="2023-03-03T03:28:00Z">
                    <w:rPr>
                      <w:rFonts w:ascii="Calibri" w:hAnsi="Calibri" w:cs="Calibri"/>
                      <w:color w:val="000000"/>
                      <w:sz w:val="18"/>
                      <w:szCs w:val="18"/>
                    </w:rPr>
                  </w:rPrChange>
                </w:rPr>
                <w:t>2.424</w:t>
              </w:r>
            </w:ins>
          </w:p>
        </w:tc>
        <w:tc>
          <w:tcPr>
            <w:tcW w:w="669" w:type="dxa"/>
            <w:vAlign w:val="center"/>
            <w:tcPrChange w:id="15472" w:author="Στάθης Καπ" w:date="2023-03-03T06:26:00Z">
              <w:tcPr>
                <w:tcW w:w="669" w:type="dxa"/>
                <w:vAlign w:val="center"/>
              </w:tcPr>
            </w:tcPrChange>
          </w:tcPr>
          <w:p w14:paraId="2E0FADE5" w14:textId="700BCFED" w:rsidR="009B17D5" w:rsidRPr="00AC6F02" w:rsidRDefault="009B17D5" w:rsidP="009B17D5">
            <w:pPr>
              <w:jc w:val="center"/>
              <w:rPr>
                <w:ins w:id="15473" w:author="Στάθης Καπ" w:date="2023-03-03T03:27:00Z"/>
                <w:rFonts w:cstheme="minorHAnsi"/>
                <w:sz w:val="16"/>
                <w:szCs w:val="16"/>
              </w:rPr>
            </w:pPr>
            <w:ins w:id="15474" w:author="Στάθης Καπ" w:date="2023-03-03T06:11:00Z">
              <w:r>
                <w:rPr>
                  <w:rFonts w:ascii="Calibri" w:hAnsi="Calibri" w:cstheme="minorHAnsi"/>
                  <w:color w:val="000000"/>
                  <w:sz w:val="16"/>
                  <w:szCs w:val="16"/>
                </w:rPr>
                <w:t>7.88</w:t>
              </w:r>
            </w:ins>
          </w:p>
        </w:tc>
        <w:tc>
          <w:tcPr>
            <w:tcW w:w="543" w:type="dxa"/>
            <w:vAlign w:val="bottom"/>
            <w:tcPrChange w:id="15475" w:author="Στάθης Καπ" w:date="2023-03-03T06:26:00Z">
              <w:tcPr>
                <w:tcW w:w="543" w:type="dxa"/>
                <w:vAlign w:val="bottom"/>
              </w:tcPr>
            </w:tcPrChange>
          </w:tcPr>
          <w:p w14:paraId="2A8EF040" w14:textId="5F41B44A" w:rsidR="009B17D5" w:rsidRPr="00AC6F02" w:rsidRDefault="009B17D5" w:rsidP="009B17D5">
            <w:pPr>
              <w:jc w:val="center"/>
              <w:rPr>
                <w:ins w:id="15476" w:author="Στάθης Καπ" w:date="2023-03-03T03:27:00Z"/>
                <w:rFonts w:cstheme="minorHAnsi"/>
                <w:sz w:val="16"/>
                <w:szCs w:val="16"/>
              </w:rPr>
            </w:pPr>
            <w:ins w:id="15477" w:author="Στάθης Καπ" w:date="2023-03-03T03:28:00Z">
              <w:r w:rsidRPr="00AC6F02">
                <w:rPr>
                  <w:rFonts w:ascii="Calibri" w:hAnsi="Calibri" w:cs="Calibri"/>
                  <w:color w:val="000000"/>
                  <w:sz w:val="16"/>
                  <w:szCs w:val="16"/>
                  <w:rPrChange w:id="15478" w:author="Στάθης Καπ" w:date="2023-03-03T03:28:00Z">
                    <w:rPr>
                      <w:rFonts w:ascii="Calibri" w:hAnsi="Calibri" w:cs="Calibri"/>
                      <w:color w:val="000000"/>
                      <w:sz w:val="18"/>
                      <w:szCs w:val="18"/>
                    </w:rPr>
                  </w:rPrChange>
                </w:rPr>
                <w:t>1117</w:t>
              </w:r>
            </w:ins>
          </w:p>
        </w:tc>
        <w:tc>
          <w:tcPr>
            <w:tcW w:w="621" w:type="dxa"/>
            <w:vAlign w:val="bottom"/>
            <w:tcPrChange w:id="15479" w:author="Στάθης Καπ" w:date="2023-03-03T06:26:00Z">
              <w:tcPr>
                <w:tcW w:w="621" w:type="dxa"/>
                <w:vAlign w:val="bottom"/>
              </w:tcPr>
            </w:tcPrChange>
          </w:tcPr>
          <w:p w14:paraId="48A39AB8" w14:textId="18D5704E" w:rsidR="009B17D5" w:rsidRPr="00AC6F02" w:rsidRDefault="009B17D5" w:rsidP="009B17D5">
            <w:pPr>
              <w:jc w:val="center"/>
              <w:rPr>
                <w:ins w:id="15480" w:author="Στάθης Καπ" w:date="2023-03-03T03:27:00Z"/>
                <w:rFonts w:cstheme="minorHAnsi"/>
                <w:sz w:val="16"/>
                <w:szCs w:val="16"/>
              </w:rPr>
            </w:pPr>
            <w:ins w:id="15481" w:author="Στάθης Καπ" w:date="2023-03-03T03:28:00Z">
              <w:r w:rsidRPr="00AC6F02">
                <w:rPr>
                  <w:rFonts w:ascii="Calibri" w:hAnsi="Calibri" w:cs="Calibri"/>
                  <w:color w:val="000000"/>
                  <w:sz w:val="16"/>
                  <w:szCs w:val="16"/>
                  <w:rPrChange w:id="15482" w:author="Στάθης Καπ" w:date="2023-03-03T03:28:00Z">
                    <w:rPr>
                      <w:rFonts w:ascii="Calibri" w:hAnsi="Calibri" w:cs="Calibri"/>
                      <w:color w:val="000000"/>
                      <w:sz w:val="18"/>
                      <w:szCs w:val="18"/>
                    </w:rPr>
                  </w:rPrChange>
                </w:rPr>
                <w:t>0.835</w:t>
              </w:r>
            </w:ins>
          </w:p>
        </w:tc>
        <w:tc>
          <w:tcPr>
            <w:tcW w:w="669" w:type="dxa"/>
            <w:vAlign w:val="center"/>
            <w:tcPrChange w:id="15483" w:author="Στάθης Καπ" w:date="2023-03-03T06:26:00Z">
              <w:tcPr>
                <w:tcW w:w="669" w:type="dxa"/>
                <w:vAlign w:val="center"/>
              </w:tcPr>
            </w:tcPrChange>
          </w:tcPr>
          <w:p w14:paraId="47736C05" w14:textId="5A242049" w:rsidR="009B17D5" w:rsidRPr="00AC6F02" w:rsidRDefault="009B17D5" w:rsidP="009B17D5">
            <w:pPr>
              <w:jc w:val="center"/>
              <w:rPr>
                <w:ins w:id="15484" w:author="Στάθης Καπ" w:date="2023-03-03T03:27:00Z"/>
                <w:rFonts w:cstheme="minorHAnsi"/>
                <w:sz w:val="16"/>
                <w:szCs w:val="16"/>
              </w:rPr>
            </w:pPr>
            <w:ins w:id="15485" w:author="Στάθης Καπ" w:date="2023-03-03T06:11:00Z">
              <w:r>
                <w:rPr>
                  <w:rFonts w:ascii="Calibri" w:hAnsi="Calibri" w:cstheme="minorHAnsi"/>
                  <w:color w:val="000000"/>
                  <w:sz w:val="16"/>
                  <w:szCs w:val="16"/>
                </w:rPr>
                <w:t>5.42</w:t>
              </w:r>
            </w:ins>
          </w:p>
        </w:tc>
        <w:tc>
          <w:tcPr>
            <w:tcW w:w="508" w:type="dxa"/>
            <w:vAlign w:val="bottom"/>
            <w:tcPrChange w:id="15486" w:author="Στάθης Καπ" w:date="2023-03-03T06:26:00Z">
              <w:tcPr>
                <w:tcW w:w="508" w:type="dxa"/>
                <w:vAlign w:val="bottom"/>
              </w:tcPr>
            </w:tcPrChange>
          </w:tcPr>
          <w:p w14:paraId="3203DA3A" w14:textId="35FBD8DB" w:rsidR="009B17D5" w:rsidRPr="00AC6F02" w:rsidRDefault="009B17D5" w:rsidP="009B17D5">
            <w:pPr>
              <w:jc w:val="center"/>
              <w:rPr>
                <w:ins w:id="15487" w:author="Στάθης Καπ" w:date="2023-03-03T03:27:00Z"/>
                <w:rFonts w:cstheme="minorHAnsi"/>
                <w:sz w:val="16"/>
                <w:szCs w:val="16"/>
              </w:rPr>
            </w:pPr>
            <w:ins w:id="15488" w:author="Στάθης Καπ" w:date="2023-03-03T03:28:00Z">
              <w:r w:rsidRPr="00AC6F02">
                <w:rPr>
                  <w:rFonts w:ascii="Calibri" w:hAnsi="Calibri" w:cs="Calibri"/>
                  <w:color w:val="000000"/>
                  <w:sz w:val="16"/>
                  <w:szCs w:val="16"/>
                  <w:rPrChange w:id="15489" w:author="Στάθης Καπ" w:date="2023-03-03T03:28:00Z">
                    <w:rPr>
                      <w:rFonts w:ascii="Calibri" w:hAnsi="Calibri" w:cs="Calibri"/>
                      <w:color w:val="000000"/>
                      <w:sz w:val="18"/>
                      <w:szCs w:val="18"/>
                    </w:rPr>
                  </w:rPrChange>
                </w:rPr>
                <w:t>1003</w:t>
              </w:r>
            </w:ins>
          </w:p>
        </w:tc>
        <w:tc>
          <w:tcPr>
            <w:tcW w:w="541" w:type="dxa"/>
            <w:vAlign w:val="bottom"/>
            <w:tcPrChange w:id="15490" w:author="Στάθης Καπ" w:date="2023-03-03T06:26:00Z">
              <w:tcPr>
                <w:tcW w:w="541" w:type="dxa"/>
                <w:vAlign w:val="bottom"/>
              </w:tcPr>
            </w:tcPrChange>
          </w:tcPr>
          <w:p w14:paraId="58D7B7D0" w14:textId="389DB082" w:rsidR="009B17D5" w:rsidRPr="00AC6F02" w:rsidRDefault="009B17D5" w:rsidP="009B17D5">
            <w:pPr>
              <w:jc w:val="center"/>
              <w:rPr>
                <w:ins w:id="15491" w:author="Στάθης Καπ" w:date="2023-03-03T03:27:00Z"/>
                <w:rFonts w:cstheme="minorHAnsi"/>
                <w:sz w:val="16"/>
                <w:szCs w:val="16"/>
              </w:rPr>
            </w:pPr>
            <w:ins w:id="15492" w:author="Στάθης Καπ" w:date="2023-03-03T03:28:00Z">
              <w:r w:rsidRPr="00AC6F02">
                <w:rPr>
                  <w:rFonts w:ascii="Calibri" w:hAnsi="Calibri" w:cs="Calibri"/>
                  <w:color w:val="000000"/>
                  <w:sz w:val="16"/>
                  <w:szCs w:val="16"/>
                  <w:rPrChange w:id="15493" w:author="Στάθης Καπ" w:date="2023-03-03T03:28:00Z">
                    <w:rPr>
                      <w:rFonts w:ascii="Calibri" w:hAnsi="Calibri" w:cs="Calibri"/>
                      <w:color w:val="000000"/>
                      <w:sz w:val="18"/>
                      <w:szCs w:val="18"/>
                    </w:rPr>
                  </w:rPrChange>
                </w:rPr>
                <w:t>0.52</w:t>
              </w:r>
            </w:ins>
          </w:p>
        </w:tc>
        <w:tc>
          <w:tcPr>
            <w:tcW w:w="589" w:type="dxa"/>
            <w:vAlign w:val="center"/>
            <w:tcPrChange w:id="15494" w:author="Στάθης Καπ" w:date="2023-03-03T06:26:00Z">
              <w:tcPr>
                <w:tcW w:w="589" w:type="dxa"/>
                <w:vAlign w:val="center"/>
              </w:tcPr>
            </w:tcPrChange>
          </w:tcPr>
          <w:p w14:paraId="66B3911C" w14:textId="090EE8B0" w:rsidR="009B17D5" w:rsidRPr="00AC6F02" w:rsidRDefault="009B17D5" w:rsidP="009B17D5">
            <w:pPr>
              <w:jc w:val="center"/>
              <w:rPr>
                <w:ins w:id="15495" w:author="Στάθης Καπ" w:date="2023-03-03T03:27:00Z"/>
                <w:rFonts w:cstheme="minorHAnsi"/>
                <w:sz w:val="16"/>
                <w:szCs w:val="16"/>
              </w:rPr>
            </w:pPr>
            <w:ins w:id="15496" w:author="Στάθης Καπ" w:date="2023-03-03T06:11:00Z">
              <w:r>
                <w:rPr>
                  <w:rFonts w:ascii="Calibri" w:hAnsi="Calibri" w:cstheme="minorHAnsi"/>
                  <w:color w:val="000000"/>
                  <w:sz w:val="16"/>
                  <w:szCs w:val="16"/>
                </w:rPr>
                <w:t>15.07</w:t>
              </w:r>
            </w:ins>
          </w:p>
        </w:tc>
        <w:tc>
          <w:tcPr>
            <w:tcW w:w="463" w:type="dxa"/>
            <w:vAlign w:val="bottom"/>
            <w:tcPrChange w:id="15497" w:author="Στάθης Καπ" w:date="2023-03-03T06:26:00Z">
              <w:tcPr>
                <w:tcW w:w="463" w:type="dxa"/>
                <w:vAlign w:val="bottom"/>
              </w:tcPr>
            </w:tcPrChange>
          </w:tcPr>
          <w:p w14:paraId="11D2C441" w14:textId="6E9C0C55" w:rsidR="009B17D5" w:rsidRPr="00AC6F02" w:rsidRDefault="009B17D5" w:rsidP="009B17D5">
            <w:pPr>
              <w:jc w:val="center"/>
              <w:rPr>
                <w:ins w:id="15498" w:author="Στάθης Καπ" w:date="2023-03-03T03:27:00Z"/>
                <w:rFonts w:cstheme="minorHAnsi"/>
                <w:sz w:val="16"/>
                <w:szCs w:val="16"/>
              </w:rPr>
            </w:pPr>
            <w:ins w:id="15499" w:author="Στάθης Καπ" w:date="2023-03-03T03:28:00Z">
              <w:r w:rsidRPr="00AC6F02">
                <w:rPr>
                  <w:rFonts w:ascii="Calibri" w:hAnsi="Calibri" w:cs="Calibri"/>
                  <w:color w:val="000000"/>
                  <w:sz w:val="16"/>
                  <w:szCs w:val="16"/>
                  <w:rPrChange w:id="15500" w:author="Στάθης Καπ" w:date="2023-03-03T03:28:00Z">
                    <w:rPr>
                      <w:rFonts w:ascii="Calibri" w:hAnsi="Calibri" w:cs="Calibri"/>
                      <w:color w:val="000000"/>
                      <w:sz w:val="18"/>
                      <w:szCs w:val="18"/>
                    </w:rPr>
                  </w:rPrChange>
                </w:rPr>
                <w:t>970</w:t>
              </w:r>
            </w:ins>
          </w:p>
        </w:tc>
        <w:tc>
          <w:tcPr>
            <w:tcW w:w="541" w:type="dxa"/>
            <w:vAlign w:val="bottom"/>
            <w:tcPrChange w:id="15501" w:author="Στάθης Καπ" w:date="2023-03-03T06:26:00Z">
              <w:tcPr>
                <w:tcW w:w="541" w:type="dxa"/>
                <w:vAlign w:val="bottom"/>
              </w:tcPr>
            </w:tcPrChange>
          </w:tcPr>
          <w:p w14:paraId="5DBFA65C" w14:textId="43DC6EC7" w:rsidR="009B17D5" w:rsidRPr="00AC6F02" w:rsidRDefault="009B17D5" w:rsidP="009B17D5">
            <w:pPr>
              <w:jc w:val="center"/>
              <w:rPr>
                <w:ins w:id="15502" w:author="Στάθης Καπ" w:date="2023-03-03T03:27:00Z"/>
                <w:rFonts w:cstheme="minorHAnsi"/>
                <w:sz w:val="16"/>
                <w:szCs w:val="16"/>
              </w:rPr>
            </w:pPr>
            <w:ins w:id="15503" w:author="Στάθης Καπ" w:date="2023-03-03T03:28:00Z">
              <w:r w:rsidRPr="00AC6F02">
                <w:rPr>
                  <w:rFonts w:ascii="Calibri" w:hAnsi="Calibri" w:cs="Calibri"/>
                  <w:color w:val="000000"/>
                  <w:sz w:val="16"/>
                  <w:szCs w:val="16"/>
                  <w:rPrChange w:id="15504" w:author="Στάθης Καπ" w:date="2023-03-03T03:28:00Z">
                    <w:rPr>
                      <w:rFonts w:ascii="Calibri" w:hAnsi="Calibri" w:cs="Calibri"/>
                      <w:color w:val="000000"/>
                      <w:sz w:val="18"/>
                      <w:szCs w:val="18"/>
                    </w:rPr>
                  </w:rPrChange>
                </w:rPr>
                <w:t>0.542</w:t>
              </w:r>
            </w:ins>
          </w:p>
        </w:tc>
        <w:tc>
          <w:tcPr>
            <w:tcW w:w="589" w:type="dxa"/>
            <w:vAlign w:val="center"/>
            <w:tcPrChange w:id="15505" w:author="Στάθης Καπ" w:date="2023-03-03T06:26:00Z">
              <w:tcPr>
                <w:tcW w:w="589" w:type="dxa"/>
                <w:vAlign w:val="center"/>
              </w:tcPr>
            </w:tcPrChange>
          </w:tcPr>
          <w:p w14:paraId="1C5E12D5" w14:textId="4784FD43" w:rsidR="009B17D5" w:rsidRPr="00AC6F02" w:rsidRDefault="009B17D5" w:rsidP="009B17D5">
            <w:pPr>
              <w:jc w:val="center"/>
              <w:rPr>
                <w:ins w:id="15506" w:author="Στάθης Καπ" w:date="2023-03-03T03:27:00Z"/>
                <w:rFonts w:cstheme="minorHAnsi"/>
                <w:sz w:val="16"/>
                <w:szCs w:val="16"/>
              </w:rPr>
            </w:pPr>
            <w:ins w:id="15507" w:author="Στάθης Καπ" w:date="2023-03-03T06:12:00Z">
              <w:r>
                <w:rPr>
                  <w:rFonts w:ascii="Calibri" w:hAnsi="Calibri" w:cstheme="minorHAnsi"/>
                  <w:color w:val="000000"/>
                  <w:sz w:val="16"/>
                  <w:szCs w:val="16"/>
                </w:rPr>
                <w:t>17.87</w:t>
              </w:r>
            </w:ins>
          </w:p>
        </w:tc>
      </w:tr>
      <w:tr w:rsidR="009B17D5" w14:paraId="351FDF30" w14:textId="77777777" w:rsidTr="00F03C40">
        <w:trPr>
          <w:ins w:id="15508" w:author="Στάθης Καπ" w:date="2023-03-03T03:27:00Z"/>
        </w:trPr>
        <w:tc>
          <w:tcPr>
            <w:tcW w:w="515" w:type="dxa"/>
            <w:tcBorders>
              <w:top w:val="nil"/>
              <w:bottom w:val="nil"/>
              <w:right w:val="single" w:sz="4" w:space="0" w:color="auto"/>
            </w:tcBorders>
            <w:shd w:val="clear" w:color="auto" w:fill="E7E6E6" w:themeFill="background2"/>
            <w:vAlign w:val="center"/>
            <w:tcPrChange w:id="15509" w:author="Στάθης Καπ" w:date="2023-03-03T06:26:00Z">
              <w:tcPr>
                <w:tcW w:w="515" w:type="dxa"/>
                <w:vAlign w:val="center"/>
              </w:tcPr>
            </w:tcPrChange>
          </w:tcPr>
          <w:p w14:paraId="41EBC07F" w14:textId="64ED14D5" w:rsidR="009B17D5" w:rsidRPr="00AC6F02" w:rsidRDefault="009B17D5" w:rsidP="009B17D5">
            <w:pPr>
              <w:jc w:val="center"/>
              <w:rPr>
                <w:ins w:id="15510" w:author="Στάθης Καπ" w:date="2023-03-03T03:27:00Z"/>
                <w:sz w:val="16"/>
                <w:szCs w:val="16"/>
              </w:rPr>
            </w:pPr>
            <w:ins w:id="15511" w:author="Στάθης Καπ" w:date="2023-03-03T03:28:00Z">
              <w:r w:rsidRPr="00AC6F02">
                <w:rPr>
                  <w:sz w:val="16"/>
                  <w:szCs w:val="16"/>
                  <w:rPrChange w:id="15512" w:author="Στάθης Καπ" w:date="2023-03-03T03:28:00Z">
                    <w:rPr>
                      <w:sz w:val="18"/>
                      <w:szCs w:val="18"/>
                    </w:rPr>
                  </w:rPrChange>
                </w:rPr>
                <w:t>pr19</w:t>
              </w:r>
            </w:ins>
          </w:p>
        </w:tc>
        <w:tc>
          <w:tcPr>
            <w:tcW w:w="560" w:type="dxa"/>
            <w:tcBorders>
              <w:left w:val="single" w:sz="4" w:space="0" w:color="auto"/>
            </w:tcBorders>
            <w:tcPrChange w:id="15513" w:author="Στάθης Καπ" w:date="2023-03-03T06:26:00Z">
              <w:tcPr>
                <w:tcW w:w="560" w:type="dxa"/>
              </w:tcPr>
            </w:tcPrChange>
          </w:tcPr>
          <w:p w14:paraId="0C44A4C0" w14:textId="56FA3BE7" w:rsidR="009B17D5" w:rsidRPr="00AC6F02" w:rsidRDefault="009B17D5" w:rsidP="009B17D5">
            <w:pPr>
              <w:jc w:val="center"/>
              <w:rPr>
                <w:ins w:id="15514" w:author="Στάθης Καπ" w:date="2023-03-03T03:27:00Z"/>
                <w:rFonts w:cstheme="minorHAnsi"/>
                <w:sz w:val="16"/>
                <w:szCs w:val="16"/>
              </w:rPr>
            </w:pPr>
            <w:ins w:id="15515" w:author="Στάθης Καπ" w:date="2023-03-03T03:28:00Z">
              <w:r w:rsidRPr="00AC6F02">
                <w:rPr>
                  <w:sz w:val="16"/>
                  <w:szCs w:val="16"/>
                  <w:rPrChange w:id="15516" w:author="Στάθης Καπ" w:date="2023-03-03T03:28:00Z">
                    <w:rPr>
                      <w:sz w:val="18"/>
                      <w:szCs w:val="18"/>
                    </w:rPr>
                  </w:rPrChange>
                </w:rPr>
                <w:t>1417</w:t>
              </w:r>
            </w:ins>
          </w:p>
        </w:tc>
        <w:tc>
          <w:tcPr>
            <w:tcW w:w="855" w:type="dxa"/>
            <w:tcPrChange w:id="15517" w:author="Στάθης Καπ" w:date="2023-03-03T06:26:00Z">
              <w:tcPr>
                <w:tcW w:w="855" w:type="dxa"/>
              </w:tcPr>
            </w:tcPrChange>
          </w:tcPr>
          <w:p w14:paraId="407120B5" w14:textId="1760CC63" w:rsidR="009B17D5" w:rsidRPr="00AC6F02" w:rsidRDefault="009B17D5" w:rsidP="009B17D5">
            <w:pPr>
              <w:jc w:val="center"/>
              <w:rPr>
                <w:ins w:id="15518" w:author="Στάθης Καπ" w:date="2023-03-03T03:27:00Z"/>
                <w:rFonts w:cstheme="minorHAnsi"/>
                <w:sz w:val="16"/>
                <w:szCs w:val="16"/>
              </w:rPr>
            </w:pPr>
            <w:ins w:id="15519" w:author="Στάθης Καπ" w:date="2023-03-03T03:28:00Z">
              <w:r w:rsidRPr="00AC6F02">
                <w:rPr>
                  <w:sz w:val="16"/>
                  <w:szCs w:val="16"/>
                  <w:rPrChange w:id="15520" w:author="Στάθης Καπ" w:date="2023-03-03T03:28:00Z">
                    <w:rPr>
                      <w:sz w:val="18"/>
                      <w:szCs w:val="18"/>
                    </w:rPr>
                  </w:rPrChange>
                </w:rPr>
                <w:t>1238</w:t>
              </w:r>
            </w:ins>
          </w:p>
        </w:tc>
        <w:tc>
          <w:tcPr>
            <w:tcW w:w="544" w:type="dxa"/>
            <w:vAlign w:val="bottom"/>
            <w:tcPrChange w:id="15521" w:author="Στάθης Καπ" w:date="2023-03-03T06:26:00Z">
              <w:tcPr>
                <w:tcW w:w="544" w:type="dxa"/>
                <w:vAlign w:val="bottom"/>
              </w:tcPr>
            </w:tcPrChange>
          </w:tcPr>
          <w:p w14:paraId="4F009A1E" w14:textId="13A2C89A" w:rsidR="009B17D5" w:rsidRPr="00AC6F02" w:rsidRDefault="009B17D5" w:rsidP="009B17D5">
            <w:pPr>
              <w:jc w:val="center"/>
              <w:rPr>
                <w:ins w:id="15522" w:author="Στάθης Καπ" w:date="2023-03-03T03:27:00Z"/>
                <w:rFonts w:cstheme="minorHAnsi"/>
                <w:sz w:val="16"/>
                <w:szCs w:val="16"/>
              </w:rPr>
            </w:pPr>
            <w:ins w:id="15523" w:author="Στάθης Καπ" w:date="2023-03-03T03:28:00Z">
              <w:r w:rsidRPr="00AC6F02">
                <w:rPr>
                  <w:rFonts w:ascii="Calibri" w:hAnsi="Calibri" w:cs="Calibri"/>
                  <w:color w:val="000000"/>
                  <w:sz w:val="16"/>
                  <w:szCs w:val="16"/>
                  <w:rPrChange w:id="15524" w:author="Στάθης Καπ" w:date="2023-03-03T03:28:00Z">
                    <w:rPr>
                      <w:rFonts w:ascii="Calibri" w:hAnsi="Calibri" w:cs="Calibri"/>
                      <w:color w:val="000000"/>
                      <w:sz w:val="18"/>
                      <w:szCs w:val="18"/>
                    </w:rPr>
                  </w:rPrChange>
                </w:rPr>
                <w:t>1292</w:t>
              </w:r>
            </w:ins>
          </w:p>
        </w:tc>
        <w:tc>
          <w:tcPr>
            <w:tcW w:w="621" w:type="dxa"/>
            <w:vAlign w:val="bottom"/>
            <w:tcPrChange w:id="15525" w:author="Στάθης Καπ" w:date="2023-03-03T06:26:00Z">
              <w:tcPr>
                <w:tcW w:w="621" w:type="dxa"/>
                <w:vAlign w:val="bottom"/>
              </w:tcPr>
            </w:tcPrChange>
          </w:tcPr>
          <w:p w14:paraId="65254CFC" w14:textId="16205F4A" w:rsidR="009B17D5" w:rsidRPr="00AC6F02" w:rsidRDefault="009B17D5" w:rsidP="009B17D5">
            <w:pPr>
              <w:jc w:val="center"/>
              <w:rPr>
                <w:ins w:id="15526" w:author="Στάθης Καπ" w:date="2023-03-03T03:27:00Z"/>
                <w:rFonts w:cstheme="minorHAnsi"/>
                <w:sz w:val="16"/>
                <w:szCs w:val="16"/>
              </w:rPr>
            </w:pPr>
            <w:ins w:id="15527" w:author="Στάθης Καπ" w:date="2023-03-03T03:28:00Z">
              <w:r w:rsidRPr="00AC6F02">
                <w:rPr>
                  <w:rFonts w:ascii="Calibri" w:hAnsi="Calibri" w:cs="Calibri"/>
                  <w:color w:val="000000"/>
                  <w:sz w:val="16"/>
                  <w:szCs w:val="16"/>
                  <w:rPrChange w:id="15528" w:author="Στάθης Καπ" w:date="2023-03-03T03:28:00Z">
                    <w:rPr>
                      <w:rFonts w:ascii="Calibri" w:hAnsi="Calibri" w:cs="Calibri"/>
                      <w:color w:val="000000"/>
                      <w:sz w:val="18"/>
                      <w:szCs w:val="18"/>
                    </w:rPr>
                  </w:rPrChange>
                </w:rPr>
                <w:t>4.421</w:t>
              </w:r>
            </w:ins>
          </w:p>
        </w:tc>
        <w:tc>
          <w:tcPr>
            <w:tcW w:w="669" w:type="dxa"/>
            <w:vAlign w:val="center"/>
            <w:tcPrChange w:id="15529" w:author="Στάθης Καπ" w:date="2023-03-03T06:26:00Z">
              <w:tcPr>
                <w:tcW w:w="669" w:type="dxa"/>
                <w:vAlign w:val="center"/>
              </w:tcPr>
            </w:tcPrChange>
          </w:tcPr>
          <w:p w14:paraId="63074273" w14:textId="1034B14F" w:rsidR="009B17D5" w:rsidRPr="00AC6F02" w:rsidRDefault="009B17D5" w:rsidP="009B17D5">
            <w:pPr>
              <w:jc w:val="center"/>
              <w:rPr>
                <w:ins w:id="15530" w:author="Στάθης Καπ" w:date="2023-03-03T03:27:00Z"/>
                <w:rFonts w:cstheme="minorHAnsi"/>
                <w:sz w:val="16"/>
                <w:szCs w:val="16"/>
              </w:rPr>
            </w:pPr>
            <w:ins w:id="15531" w:author="Στάθης Καπ" w:date="2023-03-03T06:11:00Z">
              <w:r>
                <w:rPr>
                  <w:rFonts w:ascii="Calibri" w:hAnsi="Calibri" w:cstheme="minorHAnsi"/>
                  <w:color w:val="000000"/>
                  <w:sz w:val="16"/>
                  <w:szCs w:val="16"/>
                </w:rPr>
                <w:t>8.82</w:t>
              </w:r>
            </w:ins>
          </w:p>
        </w:tc>
        <w:tc>
          <w:tcPr>
            <w:tcW w:w="543" w:type="dxa"/>
            <w:vAlign w:val="bottom"/>
            <w:tcPrChange w:id="15532" w:author="Στάθης Καπ" w:date="2023-03-03T06:26:00Z">
              <w:tcPr>
                <w:tcW w:w="543" w:type="dxa"/>
                <w:vAlign w:val="bottom"/>
              </w:tcPr>
            </w:tcPrChange>
          </w:tcPr>
          <w:p w14:paraId="288D2CFD" w14:textId="23D236DE" w:rsidR="009B17D5" w:rsidRPr="00AC6F02" w:rsidRDefault="009B17D5" w:rsidP="009B17D5">
            <w:pPr>
              <w:jc w:val="center"/>
              <w:rPr>
                <w:ins w:id="15533" w:author="Στάθης Καπ" w:date="2023-03-03T03:27:00Z"/>
                <w:rFonts w:cstheme="minorHAnsi"/>
                <w:sz w:val="16"/>
                <w:szCs w:val="16"/>
              </w:rPr>
            </w:pPr>
            <w:ins w:id="15534" w:author="Στάθης Καπ" w:date="2023-03-03T03:28:00Z">
              <w:r w:rsidRPr="00AC6F02">
                <w:rPr>
                  <w:rFonts w:ascii="Calibri" w:hAnsi="Calibri" w:cs="Calibri"/>
                  <w:color w:val="000000"/>
                  <w:sz w:val="16"/>
                  <w:szCs w:val="16"/>
                  <w:rPrChange w:id="15535" w:author="Στάθης Καπ" w:date="2023-03-03T03:28:00Z">
                    <w:rPr>
                      <w:rFonts w:ascii="Calibri" w:hAnsi="Calibri" w:cs="Calibri"/>
                      <w:color w:val="000000"/>
                      <w:sz w:val="18"/>
                      <w:szCs w:val="18"/>
                    </w:rPr>
                  </w:rPrChange>
                </w:rPr>
                <w:t>1254</w:t>
              </w:r>
            </w:ins>
          </w:p>
        </w:tc>
        <w:tc>
          <w:tcPr>
            <w:tcW w:w="621" w:type="dxa"/>
            <w:vAlign w:val="bottom"/>
            <w:tcPrChange w:id="15536" w:author="Στάθης Καπ" w:date="2023-03-03T06:26:00Z">
              <w:tcPr>
                <w:tcW w:w="621" w:type="dxa"/>
                <w:vAlign w:val="bottom"/>
              </w:tcPr>
            </w:tcPrChange>
          </w:tcPr>
          <w:p w14:paraId="4B03BF60" w14:textId="6D956C38" w:rsidR="009B17D5" w:rsidRPr="00AC6F02" w:rsidRDefault="009B17D5" w:rsidP="009B17D5">
            <w:pPr>
              <w:jc w:val="center"/>
              <w:rPr>
                <w:ins w:id="15537" w:author="Στάθης Καπ" w:date="2023-03-03T03:27:00Z"/>
                <w:rFonts w:cstheme="minorHAnsi"/>
                <w:sz w:val="16"/>
                <w:szCs w:val="16"/>
              </w:rPr>
            </w:pPr>
            <w:ins w:id="15538" w:author="Στάθης Καπ" w:date="2023-03-03T03:28:00Z">
              <w:r w:rsidRPr="00AC6F02">
                <w:rPr>
                  <w:rFonts w:ascii="Calibri" w:hAnsi="Calibri" w:cs="Calibri"/>
                  <w:color w:val="000000"/>
                  <w:sz w:val="16"/>
                  <w:szCs w:val="16"/>
                  <w:rPrChange w:id="15539" w:author="Στάθης Καπ" w:date="2023-03-03T03:28:00Z">
                    <w:rPr>
                      <w:rFonts w:ascii="Calibri" w:hAnsi="Calibri" w:cs="Calibri"/>
                      <w:color w:val="000000"/>
                      <w:sz w:val="18"/>
                      <w:szCs w:val="18"/>
                    </w:rPr>
                  </w:rPrChange>
                </w:rPr>
                <w:t>1.948</w:t>
              </w:r>
            </w:ins>
          </w:p>
        </w:tc>
        <w:tc>
          <w:tcPr>
            <w:tcW w:w="669" w:type="dxa"/>
            <w:vAlign w:val="center"/>
            <w:tcPrChange w:id="15540" w:author="Στάθης Καπ" w:date="2023-03-03T06:26:00Z">
              <w:tcPr>
                <w:tcW w:w="669" w:type="dxa"/>
                <w:vAlign w:val="center"/>
              </w:tcPr>
            </w:tcPrChange>
          </w:tcPr>
          <w:p w14:paraId="69D19B11" w14:textId="36F76D48" w:rsidR="009B17D5" w:rsidRPr="00AC6F02" w:rsidRDefault="009B17D5" w:rsidP="009B17D5">
            <w:pPr>
              <w:jc w:val="center"/>
              <w:rPr>
                <w:ins w:id="15541" w:author="Στάθης Καπ" w:date="2023-03-03T03:27:00Z"/>
                <w:rFonts w:cstheme="minorHAnsi"/>
                <w:sz w:val="16"/>
                <w:szCs w:val="16"/>
              </w:rPr>
            </w:pPr>
            <w:ins w:id="15542" w:author="Στάθης Καπ" w:date="2023-03-03T06:11:00Z">
              <w:r>
                <w:rPr>
                  <w:rFonts w:ascii="Calibri" w:hAnsi="Calibri" w:cstheme="minorHAnsi"/>
                  <w:color w:val="000000"/>
                  <w:sz w:val="16"/>
                  <w:szCs w:val="16"/>
                </w:rPr>
                <w:t>2.94</w:t>
              </w:r>
            </w:ins>
          </w:p>
        </w:tc>
        <w:tc>
          <w:tcPr>
            <w:tcW w:w="508" w:type="dxa"/>
            <w:vAlign w:val="bottom"/>
            <w:tcPrChange w:id="15543" w:author="Στάθης Καπ" w:date="2023-03-03T06:26:00Z">
              <w:tcPr>
                <w:tcW w:w="508" w:type="dxa"/>
                <w:vAlign w:val="bottom"/>
              </w:tcPr>
            </w:tcPrChange>
          </w:tcPr>
          <w:p w14:paraId="2936C92C" w14:textId="0D26341C" w:rsidR="009B17D5" w:rsidRPr="00AC6F02" w:rsidRDefault="009B17D5" w:rsidP="009B17D5">
            <w:pPr>
              <w:jc w:val="center"/>
              <w:rPr>
                <w:ins w:id="15544" w:author="Στάθης Καπ" w:date="2023-03-03T03:27:00Z"/>
                <w:rFonts w:cstheme="minorHAnsi"/>
                <w:sz w:val="16"/>
                <w:szCs w:val="16"/>
              </w:rPr>
            </w:pPr>
            <w:ins w:id="15545" w:author="Στάθης Καπ" w:date="2023-03-03T03:28:00Z">
              <w:r w:rsidRPr="00AC6F02">
                <w:rPr>
                  <w:rFonts w:ascii="Calibri" w:hAnsi="Calibri" w:cs="Calibri"/>
                  <w:color w:val="000000"/>
                  <w:sz w:val="16"/>
                  <w:szCs w:val="16"/>
                  <w:rPrChange w:id="15546" w:author="Στάθης Καπ" w:date="2023-03-03T03:28:00Z">
                    <w:rPr>
                      <w:rFonts w:ascii="Calibri" w:hAnsi="Calibri" w:cs="Calibri"/>
                      <w:color w:val="000000"/>
                      <w:sz w:val="18"/>
                      <w:szCs w:val="18"/>
                    </w:rPr>
                  </w:rPrChange>
                </w:rPr>
                <w:t>1191</w:t>
              </w:r>
            </w:ins>
          </w:p>
        </w:tc>
        <w:tc>
          <w:tcPr>
            <w:tcW w:w="541" w:type="dxa"/>
            <w:vAlign w:val="bottom"/>
            <w:tcPrChange w:id="15547" w:author="Στάθης Καπ" w:date="2023-03-03T06:26:00Z">
              <w:tcPr>
                <w:tcW w:w="541" w:type="dxa"/>
                <w:vAlign w:val="bottom"/>
              </w:tcPr>
            </w:tcPrChange>
          </w:tcPr>
          <w:p w14:paraId="35D06956" w14:textId="47F6FC77" w:rsidR="009B17D5" w:rsidRPr="00AC6F02" w:rsidRDefault="009B17D5" w:rsidP="009B17D5">
            <w:pPr>
              <w:jc w:val="center"/>
              <w:rPr>
                <w:ins w:id="15548" w:author="Στάθης Καπ" w:date="2023-03-03T03:27:00Z"/>
                <w:rFonts w:cstheme="minorHAnsi"/>
                <w:sz w:val="16"/>
                <w:szCs w:val="16"/>
              </w:rPr>
            </w:pPr>
            <w:ins w:id="15549" w:author="Στάθης Καπ" w:date="2023-03-03T03:28:00Z">
              <w:r w:rsidRPr="00AC6F02">
                <w:rPr>
                  <w:rFonts w:ascii="Calibri" w:hAnsi="Calibri" w:cs="Calibri"/>
                  <w:color w:val="000000"/>
                  <w:sz w:val="16"/>
                  <w:szCs w:val="16"/>
                  <w:rPrChange w:id="15550" w:author="Στάθης Καπ" w:date="2023-03-03T03:28:00Z">
                    <w:rPr>
                      <w:rFonts w:ascii="Calibri" w:hAnsi="Calibri" w:cs="Calibri"/>
                      <w:color w:val="000000"/>
                      <w:sz w:val="18"/>
                      <w:szCs w:val="18"/>
                    </w:rPr>
                  </w:rPrChange>
                </w:rPr>
                <w:t>1.328</w:t>
              </w:r>
            </w:ins>
          </w:p>
        </w:tc>
        <w:tc>
          <w:tcPr>
            <w:tcW w:w="589" w:type="dxa"/>
            <w:vAlign w:val="center"/>
            <w:tcPrChange w:id="15551" w:author="Στάθης Καπ" w:date="2023-03-03T06:26:00Z">
              <w:tcPr>
                <w:tcW w:w="589" w:type="dxa"/>
                <w:vAlign w:val="center"/>
              </w:tcPr>
            </w:tcPrChange>
          </w:tcPr>
          <w:p w14:paraId="1765E59B" w14:textId="1C0169BA" w:rsidR="009B17D5" w:rsidRPr="00AC6F02" w:rsidRDefault="009B17D5" w:rsidP="009B17D5">
            <w:pPr>
              <w:jc w:val="center"/>
              <w:rPr>
                <w:ins w:id="15552" w:author="Στάθης Καπ" w:date="2023-03-03T03:27:00Z"/>
                <w:rFonts w:cstheme="minorHAnsi"/>
                <w:sz w:val="16"/>
                <w:szCs w:val="16"/>
              </w:rPr>
            </w:pPr>
            <w:ins w:id="15553" w:author="Στάθης Καπ" w:date="2023-03-03T06:11:00Z">
              <w:r>
                <w:rPr>
                  <w:rFonts w:ascii="Calibri" w:hAnsi="Calibri" w:cstheme="minorHAnsi"/>
                  <w:color w:val="000000"/>
                  <w:sz w:val="16"/>
                  <w:szCs w:val="16"/>
                </w:rPr>
                <w:t>7.82</w:t>
              </w:r>
            </w:ins>
          </w:p>
        </w:tc>
        <w:tc>
          <w:tcPr>
            <w:tcW w:w="463" w:type="dxa"/>
            <w:vAlign w:val="bottom"/>
            <w:tcPrChange w:id="15554" w:author="Στάθης Καπ" w:date="2023-03-03T06:26:00Z">
              <w:tcPr>
                <w:tcW w:w="463" w:type="dxa"/>
                <w:vAlign w:val="bottom"/>
              </w:tcPr>
            </w:tcPrChange>
          </w:tcPr>
          <w:p w14:paraId="3B262B39" w14:textId="5FF61568" w:rsidR="009B17D5" w:rsidRPr="00AC6F02" w:rsidRDefault="009B17D5" w:rsidP="009B17D5">
            <w:pPr>
              <w:jc w:val="center"/>
              <w:rPr>
                <w:ins w:id="15555" w:author="Στάθης Καπ" w:date="2023-03-03T03:27:00Z"/>
                <w:rFonts w:cstheme="minorHAnsi"/>
                <w:sz w:val="16"/>
                <w:szCs w:val="16"/>
              </w:rPr>
            </w:pPr>
            <w:ins w:id="15556" w:author="Στάθης Καπ" w:date="2023-03-03T03:28:00Z">
              <w:r w:rsidRPr="00AC6F02">
                <w:rPr>
                  <w:rFonts w:ascii="Calibri" w:hAnsi="Calibri" w:cs="Calibri"/>
                  <w:color w:val="000000"/>
                  <w:sz w:val="16"/>
                  <w:szCs w:val="16"/>
                  <w:rPrChange w:id="15557" w:author="Στάθης Καπ" w:date="2023-03-03T03:28:00Z">
                    <w:rPr>
                      <w:rFonts w:ascii="Calibri" w:hAnsi="Calibri" w:cs="Calibri"/>
                      <w:color w:val="000000"/>
                      <w:sz w:val="18"/>
                      <w:szCs w:val="18"/>
                    </w:rPr>
                  </w:rPrChange>
                </w:rPr>
                <w:t>1137</w:t>
              </w:r>
            </w:ins>
          </w:p>
        </w:tc>
        <w:tc>
          <w:tcPr>
            <w:tcW w:w="541" w:type="dxa"/>
            <w:vAlign w:val="bottom"/>
            <w:tcPrChange w:id="15558" w:author="Στάθης Καπ" w:date="2023-03-03T06:26:00Z">
              <w:tcPr>
                <w:tcW w:w="541" w:type="dxa"/>
                <w:vAlign w:val="bottom"/>
              </w:tcPr>
            </w:tcPrChange>
          </w:tcPr>
          <w:p w14:paraId="42550139" w14:textId="62591F81" w:rsidR="009B17D5" w:rsidRPr="00AC6F02" w:rsidRDefault="009B17D5" w:rsidP="009B17D5">
            <w:pPr>
              <w:jc w:val="center"/>
              <w:rPr>
                <w:ins w:id="15559" w:author="Στάθης Καπ" w:date="2023-03-03T03:27:00Z"/>
                <w:rFonts w:cstheme="minorHAnsi"/>
                <w:sz w:val="16"/>
                <w:szCs w:val="16"/>
              </w:rPr>
            </w:pPr>
            <w:ins w:id="15560" w:author="Στάθης Καπ" w:date="2023-03-03T03:28:00Z">
              <w:r w:rsidRPr="00AC6F02">
                <w:rPr>
                  <w:rFonts w:ascii="Calibri" w:hAnsi="Calibri" w:cs="Calibri"/>
                  <w:color w:val="000000"/>
                  <w:sz w:val="16"/>
                  <w:szCs w:val="16"/>
                  <w:rPrChange w:id="15561" w:author="Στάθης Καπ" w:date="2023-03-03T03:28:00Z">
                    <w:rPr>
                      <w:rFonts w:ascii="Calibri" w:hAnsi="Calibri" w:cs="Calibri"/>
                      <w:color w:val="000000"/>
                      <w:sz w:val="18"/>
                      <w:szCs w:val="18"/>
                    </w:rPr>
                  </w:rPrChange>
                </w:rPr>
                <w:t>0.947</w:t>
              </w:r>
            </w:ins>
          </w:p>
        </w:tc>
        <w:tc>
          <w:tcPr>
            <w:tcW w:w="589" w:type="dxa"/>
            <w:vAlign w:val="center"/>
            <w:tcPrChange w:id="15562" w:author="Στάθης Καπ" w:date="2023-03-03T06:26:00Z">
              <w:tcPr>
                <w:tcW w:w="589" w:type="dxa"/>
                <w:vAlign w:val="center"/>
              </w:tcPr>
            </w:tcPrChange>
          </w:tcPr>
          <w:p w14:paraId="521CC78A" w14:textId="53F4C469" w:rsidR="009B17D5" w:rsidRPr="00AC6F02" w:rsidRDefault="009B17D5" w:rsidP="009B17D5">
            <w:pPr>
              <w:jc w:val="center"/>
              <w:rPr>
                <w:ins w:id="15563" w:author="Στάθης Καπ" w:date="2023-03-03T03:27:00Z"/>
                <w:rFonts w:cstheme="minorHAnsi"/>
                <w:sz w:val="16"/>
                <w:szCs w:val="16"/>
              </w:rPr>
            </w:pPr>
            <w:ins w:id="15564" w:author="Στάθης Καπ" w:date="2023-03-03T06:12:00Z">
              <w:r>
                <w:rPr>
                  <w:rFonts w:ascii="Calibri" w:hAnsi="Calibri" w:cstheme="minorHAnsi"/>
                  <w:color w:val="000000"/>
                  <w:sz w:val="16"/>
                  <w:szCs w:val="16"/>
                </w:rPr>
                <w:t>12</w:t>
              </w:r>
            </w:ins>
          </w:p>
        </w:tc>
      </w:tr>
      <w:tr w:rsidR="009B17D5" w14:paraId="39DBFD96" w14:textId="77777777" w:rsidTr="00F03C40">
        <w:trPr>
          <w:ins w:id="15565"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5566" w:author="Στάθης Καπ" w:date="2023-03-03T06:26:00Z">
              <w:tcPr>
                <w:tcW w:w="515" w:type="dxa"/>
                <w:vAlign w:val="center"/>
              </w:tcPr>
            </w:tcPrChange>
          </w:tcPr>
          <w:p w14:paraId="22C1F70D" w14:textId="62A84B21" w:rsidR="009B17D5" w:rsidRPr="00AC6F02" w:rsidRDefault="009B17D5" w:rsidP="009B17D5">
            <w:pPr>
              <w:jc w:val="center"/>
              <w:rPr>
                <w:ins w:id="15567" w:author="Στάθης Καπ" w:date="2023-03-03T03:27:00Z"/>
                <w:sz w:val="16"/>
                <w:szCs w:val="16"/>
              </w:rPr>
            </w:pPr>
            <w:ins w:id="15568" w:author="Στάθης Καπ" w:date="2023-03-03T03:28:00Z">
              <w:r w:rsidRPr="00AC6F02">
                <w:rPr>
                  <w:sz w:val="16"/>
                  <w:szCs w:val="16"/>
                  <w:rPrChange w:id="15569" w:author="Στάθης Καπ" w:date="2023-03-03T03:28:00Z">
                    <w:rPr>
                      <w:sz w:val="18"/>
                      <w:szCs w:val="18"/>
                    </w:rPr>
                  </w:rPrChange>
                </w:rPr>
                <w:t>pr20</w:t>
              </w:r>
            </w:ins>
          </w:p>
        </w:tc>
        <w:tc>
          <w:tcPr>
            <w:tcW w:w="560" w:type="dxa"/>
            <w:tcBorders>
              <w:left w:val="single" w:sz="4" w:space="0" w:color="auto"/>
            </w:tcBorders>
            <w:tcPrChange w:id="15570" w:author="Στάθης Καπ" w:date="2023-03-03T06:26:00Z">
              <w:tcPr>
                <w:tcW w:w="560" w:type="dxa"/>
              </w:tcPr>
            </w:tcPrChange>
          </w:tcPr>
          <w:p w14:paraId="062F738F" w14:textId="40B16865" w:rsidR="009B17D5" w:rsidRPr="00AC6F02" w:rsidRDefault="009B17D5" w:rsidP="009B17D5">
            <w:pPr>
              <w:jc w:val="center"/>
              <w:rPr>
                <w:ins w:id="15571" w:author="Στάθης Καπ" w:date="2023-03-03T03:27:00Z"/>
                <w:rFonts w:cstheme="minorHAnsi"/>
                <w:sz w:val="16"/>
                <w:szCs w:val="16"/>
              </w:rPr>
            </w:pPr>
            <w:ins w:id="15572" w:author="Στάθης Καπ" w:date="2023-03-03T03:28:00Z">
              <w:r w:rsidRPr="00AC6F02">
                <w:rPr>
                  <w:sz w:val="16"/>
                  <w:szCs w:val="16"/>
                  <w:rPrChange w:id="15573" w:author="Στάθης Καπ" w:date="2023-03-03T03:28:00Z">
                    <w:rPr>
                      <w:sz w:val="18"/>
                      <w:szCs w:val="18"/>
                    </w:rPr>
                  </w:rPrChange>
                </w:rPr>
                <w:t>1690</w:t>
              </w:r>
            </w:ins>
          </w:p>
        </w:tc>
        <w:tc>
          <w:tcPr>
            <w:tcW w:w="855" w:type="dxa"/>
            <w:tcPrChange w:id="15574" w:author="Στάθης Καπ" w:date="2023-03-03T06:26:00Z">
              <w:tcPr>
                <w:tcW w:w="855" w:type="dxa"/>
              </w:tcPr>
            </w:tcPrChange>
          </w:tcPr>
          <w:p w14:paraId="6570F383" w14:textId="75A18B49" w:rsidR="009B17D5" w:rsidRPr="00AC6F02" w:rsidRDefault="009B17D5" w:rsidP="009B17D5">
            <w:pPr>
              <w:jc w:val="center"/>
              <w:rPr>
                <w:ins w:id="15575" w:author="Στάθης Καπ" w:date="2023-03-03T03:27:00Z"/>
                <w:rFonts w:cstheme="minorHAnsi"/>
                <w:sz w:val="16"/>
                <w:szCs w:val="16"/>
              </w:rPr>
            </w:pPr>
            <w:ins w:id="15576" w:author="Στάθης Καπ" w:date="2023-03-03T03:28:00Z">
              <w:r w:rsidRPr="00AC6F02">
                <w:rPr>
                  <w:sz w:val="16"/>
                  <w:szCs w:val="16"/>
                  <w:rPrChange w:id="15577" w:author="Στάθης Καπ" w:date="2023-03-03T03:28:00Z">
                    <w:rPr>
                      <w:sz w:val="18"/>
                      <w:szCs w:val="18"/>
                    </w:rPr>
                  </w:rPrChange>
                </w:rPr>
                <w:t>1514</w:t>
              </w:r>
            </w:ins>
          </w:p>
        </w:tc>
        <w:tc>
          <w:tcPr>
            <w:tcW w:w="544" w:type="dxa"/>
            <w:vAlign w:val="bottom"/>
            <w:tcPrChange w:id="15578" w:author="Στάθης Καπ" w:date="2023-03-03T06:26:00Z">
              <w:tcPr>
                <w:tcW w:w="544" w:type="dxa"/>
                <w:vAlign w:val="bottom"/>
              </w:tcPr>
            </w:tcPrChange>
          </w:tcPr>
          <w:p w14:paraId="393ADC21" w14:textId="5557594C" w:rsidR="009B17D5" w:rsidRPr="00AC6F02" w:rsidRDefault="009B17D5" w:rsidP="009B17D5">
            <w:pPr>
              <w:jc w:val="center"/>
              <w:rPr>
                <w:ins w:id="15579" w:author="Στάθης Καπ" w:date="2023-03-03T03:27:00Z"/>
                <w:rFonts w:cstheme="minorHAnsi"/>
                <w:sz w:val="16"/>
                <w:szCs w:val="16"/>
              </w:rPr>
            </w:pPr>
            <w:ins w:id="15580" w:author="Στάθης Καπ" w:date="2023-03-03T03:28:00Z">
              <w:r w:rsidRPr="00AC6F02">
                <w:rPr>
                  <w:rFonts w:ascii="Calibri" w:hAnsi="Calibri" w:cs="Calibri"/>
                  <w:color w:val="000000"/>
                  <w:sz w:val="16"/>
                  <w:szCs w:val="16"/>
                  <w:rPrChange w:id="15581" w:author="Στάθης Καπ" w:date="2023-03-03T03:28:00Z">
                    <w:rPr>
                      <w:rFonts w:ascii="Calibri" w:hAnsi="Calibri" w:cs="Calibri"/>
                      <w:color w:val="000000"/>
                      <w:sz w:val="18"/>
                      <w:szCs w:val="18"/>
                    </w:rPr>
                  </w:rPrChange>
                </w:rPr>
                <w:t>1534</w:t>
              </w:r>
            </w:ins>
          </w:p>
        </w:tc>
        <w:tc>
          <w:tcPr>
            <w:tcW w:w="621" w:type="dxa"/>
            <w:vAlign w:val="bottom"/>
            <w:tcPrChange w:id="15582" w:author="Στάθης Καπ" w:date="2023-03-03T06:26:00Z">
              <w:tcPr>
                <w:tcW w:w="621" w:type="dxa"/>
                <w:vAlign w:val="bottom"/>
              </w:tcPr>
            </w:tcPrChange>
          </w:tcPr>
          <w:p w14:paraId="221BBB47" w14:textId="7301A367" w:rsidR="009B17D5" w:rsidRPr="00AC6F02" w:rsidRDefault="009B17D5" w:rsidP="009B17D5">
            <w:pPr>
              <w:jc w:val="center"/>
              <w:rPr>
                <w:ins w:id="15583" w:author="Στάθης Καπ" w:date="2023-03-03T03:27:00Z"/>
                <w:rFonts w:cstheme="minorHAnsi"/>
                <w:sz w:val="16"/>
                <w:szCs w:val="16"/>
              </w:rPr>
            </w:pPr>
            <w:ins w:id="15584" w:author="Στάθης Καπ" w:date="2023-03-03T03:28:00Z">
              <w:r w:rsidRPr="00AC6F02">
                <w:rPr>
                  <w:rFonts w:ascii="Calibri" w:hAnsi="Calibri" w:cs="Calibri"/>
                  <w:color w:val="000000"/>
                  <w:sz w:val="16"/>
                  <w:szCs w:val="16"/>
                  <w:rPrChange w:id="15585" w:author="Στάθης Καπ" w:date="2023-03-03T03:28:00Z">
                    <w:rPr>
                      <w:rFonts w:ascii="Calibri" w:hAnsi="Calibri" w:cs="Calibri"/>
                      <w:color w:val="000000"/>
                      <w:sz w:val="18"/>
                      <w:szCs w:val="18"/>
                    </w:rPr>
                  </w:rPrChange>
                </w:rPr>
                <w:t>4.669</w:t>
              </w:r>
            </w:ins>
          </w:p>
        </w:tc>
        <w:tc>
          <w:tcPr>
            <w:tcW w:w="669" w:type="dxa"/>
            <w:vAlign w:val="center"/>
            <w:tcPrChange w:id="15586" w:author="Στάθης Καπ" w:date="2023-03-03T06:26:00Z">
              <w:tcPr>
                <w:tcW w:w="669" w:type="dxa"/>
                <w:vAlign w:val="center"/>
              </w:tcPr>
            </w:tcPrChange>
          </w:tcPr>
          <w:p w14:paraId="1CEC4BBE" w14:textId="5082E111" w:rsidR="009B17D5" w:rsidRPr="00AC6F02" w:rsidRDefault="009B17D5" w:rsidP="009B17D5">
            <w:pPr>
              <w:jc w:val="center"/>
              <w:rPr>
                <w:ins w:id="15587" w:author="Στάθης Καπ" w:date="2023-03-03T03:27:00Z"/>
                <w:rFonts w:cstheme="minorHAnsi"/>
                <w:sz w:val="16"/>
                <w:szCs w:val="16"/>
              </w:rPr>
            </w:pPr>
            <w:ins w:id="15588" w:author="Στάθης Καπ" w:date="2023-03-03T06:11:00Z">
              <w:r>
                <w:rPr>
                  <w:rFonts w:ascii="Calibri" w:hAnsi="Calibri" w:cstheme="minorHAnsi"/>
                  <w:color w:val="000000"/>
                  <w:sz w:val="16"/>
                  <w:szCs w:val="16"/>
                </w:rPr>
                <w:t>9.23</w:t>
              </w:r>
            </w:ins>
          </w:p>
        </w:tc>
        <w:tc>
          <w:tcPr>
            <w:tcW w:w="543" w:type="dxa"/>
            <w:vAlign w:val="bottom"/>
            <w:tcPrChange w:id="15589" w:author="Στάθης Καπ" w:date="2023-03-03T06:26:00Z">
              <w:tcPr>
                <w:tcW w:w="543" w:type="dxa"/>
                <w:vAlign w:val="bottom"/>
              </w:tcPr>
            </w:tcPrChange>
          </w:tcPr>
          <w:p w14:paraId="30226D4C" w14:textId="47C47F46" w:rsidR="009B17D5" w:rsidRPr="00AC6F02" w:rsidRDefault="009B17D5" w:rsidP="009B17D5">
            <w:pPr>
              <w:jc w:val="center"/>
              <w:rPr>
                <w:ins w:id="15590" w:author="Στάθης Καπ" w:date="2023-03-03T03:27:00Z"/>
                <w:rFonts w:cstheme="minorHAnsi"/>
                <w:sz w:val="16"/>
                <w:szCs w:val="16"/>
              </w:rPr>
            </w:pPr>
            <w:ins w:id="15591" w:author="Στάθης Καπ" w:date="2023-03-03T03:28:00Z">
              <w:r w:rsidRPr="00AC6F02">
                <w:rPr>
                  <w:rFonts w:ascii="Calibri" w:hAnsi="Calibri" w:cs="Calibri"/>
                  <w:color w:val="000000"/>
                  <w:sz w:val="16"/>
                  <w:szCs w:val="16"/>
                  <w:rPrChange w:id="15592" w:author="Στάθης Καπ" w:date="2023-03-03T03:28:00Z">
                    <w:rPr>
                      <w:rFonts w:ascii="Calibri" w:hAnsi="Calibri" w:cs="Calibri"/>
                      <w:color w:val="000000"/>
                      <w:sz w:val="18"/>
                      <w:szCs w:val="18"/>
                    </w:rPr>
                  </w:rPrChange>
                </w:rPr>
                <w:t>1509</w:t>
              </w:r>
            </w:ins>
          </w:p>
        </w:tc>
        <w:tc>
          <w:tcPr>
            <w:tcW w:w="621" w:type="dxa"/>
            <w:vAlign w:val="bottom"/>
            <w:tcPrChange w:id="15593" w:author="Στάθης Καπ" w:date="2023-03-03T06:26:00Z">
              <w:tcPr>
                <w:tcW w:w="621" w:type="dxa"/>
                <w:vAlign w:val="bottom"/>
              </w:tcPr>
            </w:tcPrChange>
          </w:tcPr>
          <w:p w14:paraId="33C7DC12" w14:textId="17D97FF8" w:rsidR="009B17D5" w:rsidRPr="00AC6F02" w:rsidRDefault="009B17D5" w:rsidP="009B17D5">
            <w:pPr>
              <w:jc w:val="center"/>
              <w:rPr>
                <w:ins w:id="15594" w:author="Στάθης Καπ" w:date="2023-03-03T03:27:00Z"/>
                <w:rFonts w:cstheme="minorHAnsi"/>
                <w:sz w:val="16"/>
                <w:szCs w:val="16"/>
              </w:rPr>
            </w:pPr>
            <w:ins w:id="15595" w:author="Στάθης Καπ" w:date="2023-03-03T03:28:00Z">
              <w:r w:rsidRPr="00AC6F02">
                <w:rPr>
                  <w:rFonts w:ascii="Calibri" w:hAnsi="Calibri" w:cs="Calibri"/>
                  <w:color w:val="000000"/>
                  <w:sz w:val="16"/>
                  <w:szCs w:val="16"/>
                  <w:rPrChange w:id="15596" w:author="Στάθης Καπ" w:date="2023-03-03T03:28:00Z">
                    <w:rPr>
                      <w:rFonts w:ascii="Calibri" w:hAnsi="Calibri" w:cs="Calibri"/>
                      <w:color w:val="000000"/>
                      <w:sz w:val="18"/>
                      <w:szCs w:val="18"/>
                    </w:rPr>
                  </w:rPrChange>
                </w:rPr>
                <w:t>2.531</w:t>
              </w:r>
            </w:ins>
          </w:p>
        </w:tc>
        <w:tc>
          <w:tcPr>
            <w:tcW w:w="669" w:type="dxa"/>
            <w:vAlign w:val="center"/>
            <w:tcPrChange w:id="15597" w:author="Στάθης Καπ" w:date="2023-03-03T06:26:00Z">
              <w:tcPr>
                <w:tcW w:w="669" w:type="dxa"/>
                <w:vAlign w:val="center"/>
              </w:tcPr>
            </w:tcPrChange>
          </w:tcPr>
          <w:p w14:paraId="155261C1" w14:textId="4D28380D" w:rsidR="009B17D5" w:rsidRPr="00AC6F02" w:rsidRDefault="009B17D5" w:rsidP="009B17D5">
            <w:pPr>
              <w:jc w:val="center"/>
              <w:rPr>
                <w:ins w:id="15598" w:author="Στάθης Καπ" w:date="2023-03-03T03:27:00Z"/>
                <w:rFonts w:cstheme="minorHAnsi"/>
                <w:sz w:val="16"/>
                <w:szCs w:val="16"/>
              </w:rPr>
            </w:pPr>
            <w:ins w:id="15599" w:author="Στάθης Καπ" w:date="2023-03-03T06:11:00Z">
              <w:r>
                <w:rPr>
                  <w:rFonts w:ascii="Calibri" w:hAnsi="Calibri" w:cstheme="minorHAnsi"/>
                  <w:color w:val="000000"/>
                  <w:sz w:val="16"/>
                  <w:szCs w:val="16"/>
                </w:rPr>
                <w:t>1.63</w:t>
              </w:r>
            </w:ins>
          </w:p>
        </w:tc>
        <w:tc>
          <w:tcPr>
            <w:tcW w:w="508" w:type="dxa"/>
            <w:vAlign w:val="bottom"/>
            <w:tcPrChange w:id="15600" w:author="Στάθης Καπ" w:date="2023-03-03T06:26:00Z">
              <w:tcPr>
                <w:tcW w:w="508" w:type="dxa"/>
                <w:vAlign w:val="bottom"/>
              </w:tcPr>
            </w:tcPrChange>
          </w:tcPr>
          <w:p w14:paraId="147CD9F8" w14:textId="74E860EB" w:rsidR="009B17D5" w:rsidRPr="00AC6F02" w:rsidRDefault="009B17D5" w:rsidP="009B17D5">
            <w:pPr>
              <w:jc w:val="center"/>
              <w:rPr>
                <w:ins w:id="15601" w:author="Στάθης Καπ" w:date="2023-03-03T03:27:00Z"/>
                <w:rFonts w:cstheme="minorHAnsi"/>
                <w:sz w:val="16"/>
                <w:szCs w:val="16"/>
              </w:rPr>
            </w:pPr>
            <w:ins w:id="15602" w:author="Στάθης Καπ" w:date="2023-03-03T03:28:00Z">
              <w:r w:rsidRPr="00AC6F02">
                <w:rPr>
                  <w:rFonts w:ascii="Calibri" w:hAnsi="Calibri" w:cs="Calibri"/>
                  <w:color w:val="000000"/>
                  <w:sz w:val="16"/>
                  <w:szCs w:val="16"/>
                  <w:rPrChange w:id="15603" w:author="Στάθης Καπ" w:date="2023-03-03T03:28:00Z">
                    <w:rPr>
                      <w:rFonts w:ascii="Calibri" w:hAnsi="Calibri" w:cs="Calibri"/>
                      <w:color w:val="000000"/>
                      <w:sz w:val="18"/>
                      <w:szCs w:val="18"/>
                    </w:rPr>
                  </w:rPrChange>
                </w:rPr>
                <w:t>1454</w:t>
              </w:r>
            </w:ins>
          </w:p>
        </w:tc>
        <w:tc>
          <w:tcPr>
            <w:tcW w:w="541" w:type="dxa"/>
            <w:vAlign w:val="bottom"/>
            <w:tcPrChange w:id="15604" w:author="Στάθης Καπ" w:date="2023-03-03T06:26:00Z">
              <w:tcPr>
                <w:tcW w:w="541" w:type="dxa"/>
                <w:vAlign w:val="bottom"/>
              </w:tcPr>
            </w:tcPrChange>
          </w:tcPr>
          <w:p w14:paraId="14C2C30F" w14:textId="1B04ECAB" w:rsidR="009B17D5" w:rsidRPr="00AC6F02" w:rsidRDefault="009B17D5" w:rsidP="009B17D5">
            <w:pPr>
              <w:jc w:val="center"/>
              <w:rPr>
                <w:ins w:id="15605" w:author="Στάθης Καπ" w:date="2023-03-03T03:27:00Z"/>
                <w:rFonts w:cstheme="minorHAnsi"/>
                <w:sz w:val="16"/>
                <w:szCs w:val="16"/>
              </w:rPr>
            </w:pPr>
            <w:ins w:id="15606" w:author="Στάθης Καπ" w:date="2023-03-03T03:28:00Z">
              <w:r w:rsidRPr="00AC6F02">
                <w:rPr>
                  <w:rFonts w:ascii="Calibri" w:hAnsi="Calibri" w:cs="Calibri"/>
                  <w:color w:val="000000"/>
                  <w:sz w:val="16"/>
                  <w:szCs w:val="16"/>
                  <w:rPrChange w:id="15607" w:author="Στάθης Καπ" w:date="2023-03-03T03:28:00Z">
                    <w:rPr>
                      <w:rFonts w:ascii="Calibri" w:hAnsi="Calibri" w:cs="Calibri"/>
                      <w:color w:val="000000"/>
                      <w:sz w:val="18"/>
                      <w:szCs w:val="18"/>
                    </w:rPr>
                  </w:rPrChange>
                </w:rPr>
                <w:t>2.805</w:t>
              </w:r>
            </w:ins>
          </w:p>
        </w:tc>
        <w:tc>
          <w:tcPr>
            <w:tcW w:w="589" w:type="dxa"/>
            <w:vAlign w:val="center"/>
            <w:tcPrChange w:id="15608" w:author="Στάθης Καπ" w:date="2023-03-03T06:26:00Z">
              <w:tcPr>
                <w:tcW w:w="589" w:type="dxa"/>
                <w:vAlign w:val="center"/>
              </w:tcPr>
            </w:tcPrChange>
          </w:tcPr>
          <w:p w14:paraId="0EC1C043" w14:textId="7D41CA7A" w:rsidR="009B17D5" w:rsidRPr="00AC6F02" w:rsidRDefault="009B17D5" w:rsidP="009B17D5">
            <w:pPr>
              <w:jc w:val="center"/>
              <w:rPr>
                <w:ins w:id="15609" w:author="Στάθης Καπ" w:date="2023-03-03T03:27:00Z"/>
                <w:rFonts w:cstheme="minorHAnsi"/>
                <w:sz w:val="16"/>
                <w:szCs w:val="16"/>
              </w:rPr>
            </w:pPr>
            <w:ins w:id="15610" w:author="Στάθης Καπ" w:date="2023-03-03T06:11:00Z">
              <w:r>
                <w:rPr>
                  <w:rFonts w:ascii="Calibri" w:hAnsi="Calibri" w:cstheme="minorHAnsi"/>
                  <w:color w:val="000000"/>
                  <w:sz w:val="16"/>
                  <w:szCs w:val="16"/>
                </w:rPr>
                <w:t>5.22</w:t>
              </w:r>
            </w:ins>
          </w:p>
        </w:tc>
        <w:tc>
          <w:tcPr>
            <w:tcW w:w="463" w:type="dxa"/>
            <w:vAlign w:val="bottom"/>
            <w:tcPrChange w:id="15611" w:author="Στάθης Καπ" w:date="2023-03-03T06:26:00Z">
              <w:tcPr>
                <w:tcW w:w="463" w:type="dxa"/>
                <w:vAlign w:val="bottom"/>
              </w:tcPr>
            </w:tcPrChange>
          </w:tcPr>
          <w:p w14:paraId="39F98B74" w14:textId="193E26EF" w:rsidR="009B17D5" w:rsidRPr="00AC6F02" w:rsidRDefault="009B17D5" w:rsidP="009B17D5">
            <w:pPr>
              <w:jc w:val="center"/>
              <w:rPr>
                <w:ins w:id="15612" w:author="Στάθης Καπ" w:date="2023-03-03T03:27:00Z"/>
                <w:rFonts w:cstheme="minorHAnsi"/>
                <w:sz w:val="16"/>
                <w:szCs w:val="16"/>
              </w:rPr>
            </w:pPr>
            <w:ins w:id="15613" w:author="Στάθης Καπ" w:date="2023-03-03T03:28:00Z">
              <w:r w:rsidRPr="00AC6F02">
                <w:rPr>
                  <w:rFonts w:ascii="Calibri" w:hAnsi="Calibri" w:cs="Calibri"/>
                  <w:color w:val="000000"/>
                  <w:sz w:val="16"/>
                  <w:szCs w:val="16"/>
                  <w:rPrChange w:id="15614" w:author="Στάθης Καπ" w:date="2023-03-03T03:28:00Z">
                    <w:rPr>
                      <w:rFonts w:ascii="Calibri" w:hAnsi="Calibri" w:cs="Calibri"/>
                      <w:color w:val="000000"/>
                      <w:sz w:val="18"/>
                      <w:szCs w:val="18"/>
                    </w:rPr>
                  </w:rPrChange>
                </w:rPr>
                <w:t>1376</w:t>
              </w:r>
            </w:ins>
          </w:p>
        </w:tc>
        <w:tc>
          <w:tcPr>
            <w:tcW w:w="541" w:type="dxa"/>
            <w:vAlign w:val="bottom"/>
            <w:tcPrChange w:id="15615" w:author="Στάθης Καπ" w:date="2023-03-03T06:26:00Z">
              <w:tcPr>
                <w:tcW w:w="541" w:type="dxa"/>
                <w:vAlign w:val="bottom"/>
              </w:tcPr>
            </w:tcPrChange>
          </w:tcPr>
          <w:p w14:paraId="3567B510" w14:textId="3D2D0584" w:rsidR="009B17D5" w:rsidRPr="00AC6F02" w:rsidRDefault="009B17D5" w:rsidP="009B17D5">
            <w:pPr>
              <w:jc w:val="center"/>
              <w:rPr>
                <w:ins w:id="15616" w:author="Στάθης Καπ" w:date="2023-03-03T03:27:00Z"/>
                <w:rFonts w:cstheme="minorHAnsi"/>
                <w:sz w:val="16"/>
                <w:szCs w:val="16"/>
              </w:rPr>
            </w:pPr>
            <w:ins w:id="15617" w:author="Στάθης Καπ" w:date="2023-03-03T03:28:00Z">
              <w:r w:rsidRPr="00AC6F02">
                <w:rPr>
                  <w:rFonts w:ascii="Calibri" w:hAnsi="Calibri" w:cs="Calibri"/>
                  <w:color w:val="000000"/>
                  <w:sz w:val="16"/>
                  <w:szCs w:val="16"/>
                  <w:rPrChange w:id="15618" w:author="Στάθης Καπ" w:date="2023-03-03T03:28:00Z">
                    <w:rPr>
                      <w:rFonts w:ascii="Calibri" w:hAnsi="Calibri" w:cs="Calibri"/>
                      <w:color w:val="000000"/>
                      <w:sz w:val="18"/>
                      <w:szCs w:val="18"/>
                    </w:rPr>
                  </w:rPrChange>
                </w:rPr>
                <w:t>1.268</w:t>
              </w:r>
            </w:ins>
          </w:p>
        </w:tc>
        <w:tc>
          <w:tcPr>
            <w:tcW w:w="589" w:type="dxa"/>
            <w:vAlign w:val="center"/>
            <w:tcPrChange w:id="15619" w:author="Στάθης Καπ" w:date="2023-03-03T06:26:00Z">
              <w:tcPr>
                <w:tcW w:w="589" w:type="dxa"/>
                <w:vAlign w:val="center"/>
              </w:tcPr>
            </w:tcPrChange>
          </w:tcPr>
          <w:p w14:paraId="6699EB12" w14:textId="701FDE83" w:rsidR="009B17D5" w:rsidRPr="00AC6F02" w:rsidRDefault="009B17D5" w:rsidP="009B17D5">
            <w:pPr>
              <w:jc w:val="center"/>
              <w:rPr>
                <w:ins w:id="15620" w:author="Στάθης Καπ" w:date="2023-03-03T03:27:00Z"/>
                <w:rFonts w:cstheme="minorHAnsi"/>
                <w:sz w:val="16"/>
                <w:szCs w:val="16"/>
              </w:rPr>
            </w:pPr>
            <w:ins w:id="15621" w:author="Στάθης Καπ" w:date="2023-03-03T06:12:00Z">
              <w:r>
                <w:rPr>
                  <w:rFonts w:ascii="Calibri" w:hAnsi="Calibri" w:cstheme="minorHAnsi"/>
                  <w:color w:val="000000"/>
                  <w:sz w:val="16"/>
                  <w:szCs w:val="16"/>
                </w:rPr>
                <w:t>10.3</w:t>
              </w:r>
            </w:ins>
          </w:p>
        </w:tc>
      </w:tr>
    </w:tbl>
    <w:p w14:paraId="2BD1B782" w14:textId="69ACC2B8" w:rsidR="00AC6F02" w:rsidRDefault="00AC6F02">
      <w:pPr>
        <w:pStyle w:val="Caption"/>
        <w:keepNext/>
        <w:rPr>
          <w:ins w:id="15622" w:author="Στάθης Καπ" w:date="2023-03-09T05:43:00Z"/>
        </w:rPr>
      </w:pPr>
    </w:p>
    <w:p w14:paraId="46D3A767" w14:textId="2C7C0B85" w:rsidR="006E3D2E" w:rsidRPr="00494D04" w:rsidRDefault="006E3D2E" w:rsidP="006E3D2E">
      <w:pPr>
        <w:pStyle w:val="Caption"/>
        <w:keepNext/>
        <w:rPr>
          <w:ins w:id="15623" w:author="Στάθης Καπ" w:date="2023-03-09T06:06:00Z"/>
          <w:lang w:val="el-GR"/>
          <w:rPrChange w:id="15624" w:author="Στάθης Καπ" w:date="2023-03-09T07:16:00Z">
            <w:rPr>
              <w:ins w:id="15625" w:author="Στάθης Καπ" w:date="2023-03-09T06:06:00Z"/>
            </w:rPr>
          </w:rPrChange>
        </w:rPr>
        <w:pPrChange w:id="15626" w:author="Στάθης Καπ" w:date="2023-03-09T06:06:00Z">
          <w:pPr/>
        </w:pPrChange>
      </w:pPr>
      <w:ins w:id="15627" w:author="Στάθης Καπ" w:date="2023-03-09T06:06:00Z">
        <w:r w:rsidRPr="00494D04">
          <w:rPr>
            <w:lang w:val="el-GR"/>
            <w:rPrChange w:id="15628" w:author="Στάθης Καπ" w:date="2023-03-09T07:16:00Z">
              <w:rPr/>
            </w:rPrChange>
          </w:rPr>
          <w:t xml:space="preserve">Πίνακας </w:t>
        </w:r>
      </w:ins>
      <w:ins w:id="15629" w:author="Στάθης Καπ" w:date="2023-03-09T06:41:00Z">
        <w:r w:rsidR="00C36EAC">
          <w:fldChar w:fldCharType="begin"/>
        </w:r>
        <w:r w:rsidR="00C36EAC" w:rsidRPr="00494D04">
          <w:rPr>
            <w:lang w:val="el-GR"/>
            <w:rPrChange w:id="15630" w:author="Στάθης Καπ" w:date="2023-03-09T07:16:00Z">
              <w:rPr/>
            </w:rPrChange>
          </w:rPr>
          <w:instrText xml:space="preserve"> </w:instrText>
        </w:r>
        <w:r w:rsidR="00C36EAC">
          <w:instrText>STYLEREF</w:instrText>
        </w:r>
        <w:r w:rsidR="00C36EAC" w:rsidRPr="00494D04">
          <w:rPr>
            <w:lang w:val="el-GR"/>
            <w:rPrChange w:id="15631" w:author="Στάθης Καπ" w:date="2023-03-09T07:16:00Z">
              <w:rPr/>
            </w:rPrChange>
          </w:rPr>
          <w:instrText xml:space="preserve"> 1 \</w:instrText>
        </w:r>
        <w:r w:rsidR="00C36EAC">
          <w:instrText>s</w:instrText>
        </w:r>
        <w:r w:rsidR="00C36EAC" w:rsidRPr="00494D04">
          <w:rPr>
            <w:lang w:val="el-GR"/>
            <w:rPrChange w:id="15632" w:author="Στάθης Καπ" w:date="2023-03-09T07:16:00Z">
              <w:rPr/>
            </w:rPrChange>
          </w:rPr>
          <w:instrText xml:space="preserve"> </w:instrText>
        </w:r>
      </w:ins>
      <w:r w:rsidR="00C36EAC">
        <w:fldChar w:fldCharType="separate"/>
      </w:r>
      <w:r w:rsidR="00C36EAC" w:rsidRPr="00494D04">
        <w:rPr>
          <w:noProof/>
          <w:lang w:val="el-GR"/>
          <w:rPrChange w:id="15633" w:author="Στάθης Καπ" w:date="2023-03-09T07:16:00Z">
            <w:rPr>
              <w:noProof/>
            </w:rPr>
          </w:rPrChange>
        </w:rPr>
        <w:t>5</w:t>
      </w:r>
      <w:ins w:id="15634" w:author="Στάθης Καπ" w:date="2023-03-09T06:41:00Z">
        <w:r w:rsidR="00C36EAC">
          <w:fldChar w:fldCharType="end"/>
        </w:r>
        <w:r w:rsidR="00C36EAC" w:rsidRPr="00494D04">
          <w:rPr>
            <w:lang w:val="el-GR"/>
            <w:rPrChange w:id="15635" w:author="Στάθης Καπ" w:date="2023-03-09T07:16:00Z">
              <w:rPr/>
            </w:rPrChange>
          </w:rPr>
          <w:noBreakHyphen/>
        </w:r>
        <w:r w:rsidR="00C36EAC">
          <w:fldChar w:fldCharType="begin"/>
        </w:r>
        <w:r w:rsidR="00C36EAC" w:rsidRPr="00494D04">
          <w:rPr>
            <w:lang w:val="el-GR"/>
            <w:rPrChange w:id="15636" w:author="Στάθης Καπ" w:date="2023-03-09T07:16:00Z">
              <w:rPr/>
            </w:rPrChange>
          </w:rPr>
          <w:instrText xml:space="preserve"> </w:instrText>
        </w:r>
        <w:r w:rsidR="00C36EAC">
          <w:instrText>SEQ</w:instrText>
        </w:r>
        <w:r w:rsidR="00C36EAC" w:rsidRPr="00494D04">
          <w:rPr>
            <w:lang w:val="el-GR"/>
            <w:rPrChange w:id="15637" w:author="Στάθης Καπ" w:date="2023-03-09T07:16:00Z">
              <w:rPr/>
            </w:rPrChange>
          </w:rPr>
          <w:instrText xml:space="preserve"> Πίνακας \* </w:instrText>
        </w:r>
        <w:r w:rsidR="00C36EAC">
          <w:instrText>ARABIC</w:instrText>
        </w:r>
        <w:r w:rsidR="00C36EAC" w:rsidRPr="00494D04">
          <w:rPr>
            <w:lang w:val="el-GR"/>
            <w:rPrChange w:id="15638" w:author="Στάθης Καπ" w:date="2023-03-09T07:16:00Z">
              <w:rPr/>
            </w:rPrChange>
          </w:rPr>
          <w:instrText xml:space="preserve"> \</w:instrText>
        </w:r>
        <w:r w:rsidR="00C36EAC">
          <w:instrText>s</w:instrText>
        </w:r>
        <w:r w:rsidR="00C36EAC" w:rsidRPr="00494D04">
          <w:rPr>
            <w:lang w:val="el-GR"/>
            <w:rPrChange w:id="15639" w:author="Στάθης Καπ" w:date="2023-03-09T07:16:00Z">
              <w:rPr/>
            </w:rPrChange>
          </w:rPr>
          <w:instrText xml:space="preserve"> 1 </w:instrText>
        </w:r>
      </w:ins>
      <w:r w:rsidR="00C36EAC">
        <w:fldChar w:fldCharType="separate"/>
      </w:r>
      <w:ins w:id="15640" w:author="Στάθης Καπ" w:date="2023-03-09T06:41:00Z">
        <w:r w:rsidR="00C36EAC" w:rsidRPr="00494D04">
          <w:rPr>
            <w:noProof/>
            <w:lang w:val="el-GR"/>
            <w:rPrChange w:id="15641" w:author="Στάθης Καπ" w:date="2023-03-09T07:16:00Z">
              <w:rPr>
                <w:noProof/>
              </w:rPr>
            </w:rPrChange>
          </w:rPr>
          <w:t>6</w:t>
        </w:r>
        <w:r w:rsidR="00C36EAC">
          <w:fldChar w:fldCharType="end"/>
        </w:r>
      </w:ins>
      <w:ins w:id="15642"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64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A6628" w14:paraId="2AEA00D0" w14:textId="77777777" w:rsidTr="009861B1">
        <w:trPr>
          <w:trHeight w:val="170"/>
          <w:jc w:val="center"/>
          <w:ins w:id="15644"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5645"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5646" w:author="Στάθης Καπ" w:date="2023-03-09T05:46:00Z"/>
                <w:sz w:val="16"/>
                <w:szCs w:val="16"/>
              </w:rPr>
            </w:pPr>
            <w:ins w:id="15647"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5648" w:author="Στάθης Καπ" w:date="2023-03-09T05:46:00Z"/>
                <w:sz w:val="16"/>
                <w:szCs w:val="16"/>
              </w:rPr>
            </w:pPr>
            <w:ins w:id="15649"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5650" w:author="Στάθης Καπ" w:date="2023-03-09T05:46:00Z"/>
                <w:sz w:val="16"/>
                <w:szCs w:val="16"/>
              </w:rPr>
            </w:pPr>
            <w:ins w:id="15651"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5652" w:author="Στάθης Καπ" w:date="2023-03-09T05:46:00Z"/>
                <w:sz w:val="16"/>
                <w:szCs w:val="16"/>
              </w:rPr>
            </w:pPr>
            <w:ins w:id="15653"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5654" w:author="Στάθης Καπ" w:date="2023-03-09T05:46:00Z"/>
                <w:sz w:val="16"/>
                <w:szCs w:val="16"/>
              </w:rPr>
            </w:pPr>
            <w:ins w:id="15655"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5656" w:author="Στάθης Καπ" w:date="2023-03-09T05:46:00Z"/>
                <w:sz w:val="16"/>
                <w:szCs w:val="16"/>
              </w:rPr>
            </w:pPr>
            <w:ins w:id="15657" w:author="Στάθης Καπ" w:date="2023-03-09T05:46:00Z">
              <w:r w:rsidRPr="007E0F91">
                <w:rPr>
                  <w:sz w:val="16"/>
                  <w:szCs w:val="16"/>
                </w:rPr>
                <w:t>S=4</w:t>
              </w:r>
            </w:ins>
          </w:p>
        </w:tc>
      </w:tr>
      <w:tr w:rsidR="006A6628" w14:paraId="70C7CEBD" w14:textId="77777777" w:rsidTr="009861B1">
        <w:trPr>
          <w:trHeight w:val="170"/>
          <w:jc w:val="center"/>
          <w:ins w:id="15658"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5659" w:author="Στάθης Καπ" w:date="2023-03-09T05:46:00Z"/>
                <w:sz w:val="16"/>
                <w:szCs w:val="16"/>
              </w:rPr>
            </w:pPr>
            <w:ins w:id="15660"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5661" w:author="Στάθης Καπ" w:date="2023-03-09T05:46:00Z"/>
                <w:sz w:val="16"/>
                <w:szCs w:val="16"/>
              </w:rPr>
            </w:pPr>
            <w:ins w:id="15662"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5663" w:author="Στάθης Καπ" w:date="2023-03-09T05:46:00Z"/>
                <w:sz w:val="16"/>
                <w:szCs w:val="16"/>
              </w:rPr>
            </w:pPr>
            <w:ins w:id="15664"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5665" w:author="Στάθης Καπ" w:date="2023-03-09T05:46:00Z"/>
                <w:sz w:val="16"/>
                <w:szCs w:val="16"/>
              </w:rPr>
            </w:pPr>
            <w:ins w:id="15666"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5667" w:author="Στάθης Καπ" w:date="2023-03-09T05:46:00Z"/>
                <w:sz w:val="16"/>
                <w:szCs w:val="16"/>
              </w:rPr>
            </w:pPr>
            <w:ins w:id="15668"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5669" w:author="Στάθης Καπ" w:date="2023-03-09T05:46:00Z"/>
                <w:sz w:val="16"/>
                <w:szCs w:val="16"/>
              </w:rPr>
            </w:pPr>
            <w:ins w:id="15670"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5671" w:author="Στάθης Καπ" w:date="2023-03-09T05:46:00Z"/>
                <w:sz w:val="16"/>
                <w:szCs w:val="16"/>
              </w:rPr>
            </w:pPr>
            <w:ins w:id="15672"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5673" w:author="Στάθης Καπ" w:date="2023-03-09T05:46:00Z"/>
                <w:sz w:val="16"/>
                <w:szCs w:val="16"/>
              </w:rPr>
            </w:pPr>
            <w:ins w:id="15674"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5675" w:author="Στάθης Καπ" w:date="2023-03-09T05:46:00Z"/>
                <w:sz w:val="16"/>
                <w:szCs w:val="16"/>
              </w:rPr>
            </w:pPr>
            <w:ins w:id="15676"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5677" w:author="Στάθης Καπ" w:date="2023-03-09T05:46:00Z"/>
                <w:sz w:val="16"/>
                <w:szCs w:val="16"/>
              </w:rPr>
            </w:pPr>
            <w:ins w:id="15678"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5679" w:author="Στάθης Καπ" w:date="2023-03-09T05:46:00Z"/>
                <w:sz w:val="16"/>
                <w:szCs w:val="16"/>
              </w:rPr>
            </w:pPr>
            <w:ins w:id="15680" w:author="Στάθης Καπ" w:date="2023-03-09T05:46:00Z">
              <w:r w:rsidRPr="007E0F91">
                <w:rPr>
                  <w:sz w:val="16"/>
                  <w:szCs w:val="16"/>
                </w:rPr>
                <w:t>CPU(s)</w:t>
              </w:r>
            </w:ins>
          </w:p>
        </w:tc>
      </w:tr>
      <w:tr w:rsidR="006A6628" w14:paraId="1A22033B" w14:textId="77777777" w:rsidTr="009861B1">
        <w:trPr>
          <w:trHeight w:val="170"/>
          <w:jc w:val="center"/>
          <w:ins w:id="15681"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5682"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5683"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5684"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5685" w:author="Στάθης Καπ" w:date="2023-03-09T05:46:00Z"/>
                <w:sz w:val="14"/>
                <w:szCs w:val="14"/>
              </w:rPr>
            </w:pPr>
            <w:ins w:id="15686"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5687" w:author="Στάθης Καπ" w:date="2023-03-09T05:46:00Z"/>
                <w:sz w:val="14"/>
                <w:szCs w:val="14"/>
              </w:rPr>
            </w:pPr>
            <w:ins w:id="15688"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5689" w:author="Στάθης Καπ" w:date="2023-03-09T05:46:00Z"/>
                <w:sz w:val="14"/>
                <w:szCs w:val="14"/>
              </w:rPr>
            </w:pPr>
            <w:ins w:id="15690"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5691" w:author="Στάθης Καπ" w:date="2023-03-09T05:46:00Z"/>
                <w:sz w:val="14"/>
                <w:szCs w:val="14"/>
              </w:rPr>
            </w:pPr>
            <w:ins w:id="15692"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5693" w:author="Στάθης Καπ" w:date="2023-03-09T05:46:00Z"/>
                <w:sz w:val="14"/>
                <w:szCs w:val="14"/>
              </w:rPr>
            </w:pPr>
            <w:ins w:id="15694"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5695" w:author="Στάθης Καπ" w:date="2023-03-09T05:46:00Z"/>
                <w:sz w:val="14"/>
                <w:szCs w:val="14"/>
              </w:rPr>
            </w:pPr>
            <w:ins w:id="15696"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5697" w:author="Στάθης Καπ" w:date="2023-03-09T05:46:00Z"/>
                <w:sz w:val="14"/>
                <w:szCs w:val="14"/>
              </w:rPr>
            </w:pPr>
            <w:ins w:id="15698"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5699" w:author="Στάθης Καπ" w:date="2023-03-09T05:46:00Z"/>
                <w:sz w:val="14"/>
                <w:szCs w:val="14"/>
              </w:rPr>
            </w:pPr>
            <w:ins w:id="1570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5701" w:author="Στάθης Καπ" w:date="2023-03-09T05:46:00Z"/>
                <w:sz w:val="14"/>
                <w:szCs w:val="14"/>
              </w:rPr>
            </w:pPr>
            <w:ins w:id="1570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5703" w:author="Στάθης Καπ" w:date="2023-03-09T05:46:00Z"/>
                <w:sz w:val="14"/>
                <w:szCs w:val="14"/>
              </w:rPr>
            </w:pPr>
            <w:ins w:id="15704"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5705" w:author="Στάθης Καπ" w:date="2023-03-09T05:46:00Z"/>
                <w:sz w:val="14"/>
                <w:szCs w:val="14"/>
              </w:rPr>
            </w:pPr>
            <w:ins w:id="15706"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5707" w:author="Στάθης Καπ" w:date="2023-03-09T05:46:00Z"/>
                <w:sz w:val="14"/>
                <w:szCs w:val="14"/>
              </w:rPr>
            </w:pPr>
            <w:ins w:id="1570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5709" w:author="Στάθης Καπ" w:date="2023-03-09T05:46:00Z"/>
                <w:sz w:val="14"/>
                <w:szCs w:val="14"/>
              </w:rPr>
            </w:pPr>
            <w:ins w:id="1571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5711" w:author="Στάθης Καπ" w:date="2023-03-09T05:46:00Z"/>
                <w:sz w:val="14"/>
                <w:szCs w:val="14"/>
              </w:rPr>
            </w:pPr>
            <w:ins w:id="15712"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5713" w:author="Στάθης Καπ" w:date="2023-03-09T05:46:00Z"/>
                <w:sz w:val="14"/>
                <w:szCs w:val="14"/>
              </w:rPr>
            </w:pPr>
            <w:ins w:id="15714"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15"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16" w:author="Στάθης Καπ" w:date="2023-03-09T05:46:00Z"/>
          <w:trPrChange w:id="15717" w:author="Στάθης Καπ" w:date="2023-03-09T07:04: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5718" w:author="Στάθης Καπ" w:date="2023-03-09T07:04: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5719" w:author="Στάθης Καπ" w:date="2023-03-09T05:46:00Z"/>
                <w:sz w:val="16"/>
                <w:szCs w:val="16"/>
              </w:rPr>
            </w:pPr>
            <w:ins w:id="15720"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5721" w:author="Στάθης Καπ" w:date="2023-03-09T07:04:00Z">
              <w:tcPr>
                <w:tcW w:w="565" w:type="dxa"/>
                <w:tcBorders>
                  <w:top w:val="single" w:sz="4" w:space="0" w:color="auto"/>
                  <w:left w:val="single" w:sz="4" w:space="0" w:color="auto"/>
                </w:tcBorders>
              </w:tcPr>
            </w:tcPrChange>
          </w:tcPr>
          <w:p w14:paraId="07160385" w14:textId="21E05B24" w:rsidR="00BD2E78" w:rsidRPr="007E0F91" w:rsidRDefault="00BD2E78" w:rsidP="00BD2E78">
            <w:pPr>
              <w:jc w:val="center"/>
              <w:rPr>
                <w:ins w:id="15722" w:author="Στάθης Καπ" w:date="2023-03-09T05:46:00Z"/>
                <w:sz w:val="16"/>
                <w:szCs w:val="16"/>
              </w:rPr>
            </w:pPr>
            <w:ins w:id="15723"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5724" w:author="Στάθης Καπ" w:date="2023-03-09T07:04:00Z">
              <w:tcPr>
                <w:tcW w:w="679" w:type="dxa"/>
                <w:tcBorders>
                  <w:top w:val="single" w:sz="4" w:space="0" w:color="auto"/>
                  <w:right w:val="single" w:sz="4" w:space="0" w:color="auto"/>
                </w:tcBorders>
              </w:tcPr>
            </w:tcPrChange>
          </w:tcPr>
          <w:p w14:paraId="7291C454" w14:textId="440DE811" w:rsidR="00BD2E78" w:rsidRPr="007E0F91" w:rsidRDefault="00BD2E78" w:rsidP="00BD2E78">
            <w:pPr>
              <w:jc w:val="center"/>
              <w:rPr>
                <w:ins w:id="15725" w:author="Στάθης Καπ" w:date="2023-03-09T05:46:00Z"/>
                <w:sz w:val="16"/>
                <w:szCs w:val="16"/>
              </w:rPr>
            </w:pPr>
            <w:ins w:id="15726"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5727" w:author="Στάθης Καπ" w:date="2023-03-09T07:04:00Z">
              <w:tcPr>
                <w:tcW w:w="453" w:type="dxa"/>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5728" w:author="Στάθης Καπ" w:date="2023-03-09T05:46:00Z"/>
                <w:sz w:val="16"/>
                <w:szCs w:val="16"/>
              </w:rPr>
            </w:pPr>
            <w:ins w:id="15729"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5730" w:author="Στάθης Καπ" w:date="2023-03-09T07:04:00Z">
              <w:tcPr>
                <w:tcW w:w="708" w:type="dxa"/>
                <w:tcBorders>
                  <w:top w:val="single" w:sz="4" w:space="0" w:color="auto"/>
                </w:tcBorders>
                <w:vAlign w:val="center"/>
              </w:tcPr>
            </w:tcPrChange>
          </w:tcPr>
          <w:p w14:paraId="0C7D366D" w14:textId="7C96D511" w:rsidR="00BD2E78" w:rsidRPr="007E0F91" w:rsidRDefault="00BD2E78" w:rsidP="00BD2E78">
            <w:pPr>
              <w:jc w:val="center"/>
              <w:rPr>
                <w:ins w:id="15731" w:author="Στάθης Καπ" w:date="2023-03-09T05:46:00Z"/>
                <w:sz w:val="16"/>
                <w:szCs w:val="16"/>
              </w:rPr>
            </w:pPr>
            <w:ins w:id="15732"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5733" w:author="Στάθης Καπ" w:date="2023-03-09T07:04:00Z">
              <w:tcPr>
                <w:tcW w:w="652" w:type="dxa"/>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5734" w:author="Στάθης Καπ" w:date="2023-03-09T07:04:00Z"/>
                <w:sz w:val="16"/>
                <w:szCs w:val="16"/>
              </w:rPr>
            </w:pPr>
            <w:ins w:id="15735"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5736" w:author="Στάθης Καπ" w:date="2023-03-09T07:04:00Z"/>
                <w:sz w:val="16"/>
                <w:szCs w:val="16"/>
              </w:rPr>
            </w:pPr>
            <w:ins w:id="15737"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5738" w:author="Στάθης Καπ" w:date="2023-03-09T07:04:00Z"/>
                <w:sz w:val="16"/>
                <w:szCs w:val="16"/>
              </w:rPr>
            </w:pPr>
            <w:ins w:id="15739"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5740" w:author="Στάθης Καπ" w:date="2023-03-09T07:04:00Z"/>
                <w:sz w:val="16"/>
                <w:szCs w:val="16"/>
              </w:rPr>
            </w:pPr>
            <w:ins w:id="15741"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5742" w:author="Στάθης Καπ" w:date="2023-03-09T07:04:00Z"/>
                <w:sz w:val="16"/>
                <w:szCs w:val="16"/>
              </w:rPr>
            </w:pPr>
            <w:ins w:id="15743"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5744" w:author="Στάθης Καπ" w:date="2023-03-09T07:04:00Z"/>
                <w:sz w:val="16"/>
                <w:szCs w:val="16"/>
              </w:rPr>
            </w:pPr>
            <w:ins w:id="15745"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5746" w:author="Στάθης Καπ" w:date="2023-03-09T07:04:00Z"/>
                <w:sz w:val="16"/>
                <w:szCs w:val="16"/>
              </w:rPr>
            </w:pPr>
            <w:ins w:id="15747"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5748" w:author="Στάθης Καπ" w:date="2023-03-09T07:04:00Z"/>
                <w:sz w:val="16"/>
                <w:szCs w:val="16"/>
              </w:rPr>
            </w:pPr>
            <w:ins w:id="15749"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5750" w:author="Στάθης Καπ" w:date="2023-03-09T07:04:00Z"/>
                <w:sz w:val="16"/>
                <w:szCs w:val="16"/>
              </w:rPr>
            </w:pPr>
            <w:ins w:id="15751"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5752" w:author="Στάθης Καπ" w:date="2023-03-09T07:04:00Z"/>
                <w:sz w:val="16"/>
                <w:szCs w:val="16"/>
              </w:rPr>
            </w:pPr>
            <w:ins w:id="15753"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5754" w:author="Στάθης Καπ" w:date="2023-03-09T07:04:00Z"/>
                <w:sz w:val="16"/>
                <w:szCs w:val="16"/>
              </w:rPr>
            </w:pPr>
            <w:ins w:id="15755"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5756" w:author="Στάθης Καπ" w:date="2023-03-09T07:04:00Z"/>
                <w:sz w:val="16"/>
                <w:szCs w:val="16"/>
              </w:rPr>
            </w:pPr>
            <w:ins w:id="15757"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5758" w:author="Στάθης Καπ" w:date="2023-03-09T07:04:00Z"/>
                <w:sz w:val="16"/>
                <w:szCs w:val="16"/>
              </w:rPr>
            </w:pPr>
            <w:ins w:id="15759"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5760" w:author="Στάθης Καπ" w:date="2023-03-09T07:04:00Z"/>
                <w:sz w:val="16"/>
                <w:szCs w:val="16"/>
              </w:rPr>
            </w:pPr>
            <w:ins w:id="15761"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5762" w:author="Στάθης Καπ" w:date="2023-03-09T07:04:00Z"/>
                <w:sz w:val="16"/>
                <w:szCs w:val="16"/>
              </w:rPr>
            </w:pPr>
            <w:ins w:id="15763"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5764" w:author="Στάθης Καπ" w:date="2023-03-09T07:04:00Z"/>
                <w:sz w:val="16"/>
                <w:szCs w:val="16"/>
              </w:rPr>
            </w:pPr>
            <w:ins w:id="15765"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5766" w:author="Στάθης Καπ" w:date="2023-03-09T07:04:00Z"/>
                <w:sz w:val="16"/>
                <w:szCs w:val="16"/>
              </w:rPr>
            </w:pPr>
            <w:ins w:id="15767"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5768" w:author="Στάθης Καπ" w:date="2023-03-09T07:04:00Z"/>
                <w:sz w:val="16"/>
                <w:szCs w:val="16"/>
              </w:rPr>
            </w:pPr>
            <w:ins w:id="15769"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5770" w:author="Στάθης Καπ" w:date="2023-03-09T07:04:00Z"/>
                <w:sz w:val="16"/>
                <w:szCs w:val="16"/>
              </w:rPr>
            </w:pPr>
            <w:ins w:id="15771"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5772" w:author="Στάθης Καπ" w:date="2023-03-09T05:46:00Z"/>
                <w:sz w:val="16"/>
                <w:szCs w:val="16"/>
              </w:rPr>
            </w:pPr>
            <w:ins w:id="15773"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5774" w:author="Στάθης Καπ" w:date="2023-03-09T07:04:00Z">
              <w:tcPr>
                <w:tcW w:w="453" w:type="dxa"/>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5775" w:author="Στάθης Καπ" w:date="2023-03-09T05:46:00Z"/>
                <w:sz w:val="16"/>
                <w:szCs w:val="16"/>
              </w:rPr>
            </w:pPr>
            <w:ins w:id="15776"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5777" w:author="Στάθης Καπ" w:date="2023-03-09T07:04:00Z">
              <w:tcPr>
                <w:tcW w:w="454" w:type="dxa"/>
                <w:tcBorders>
                  <w:top w:val="single" w:sz="4" w:space="0" w:color="auto"/>
                </w:tcBorders>
                <w:vAlign w:val="center"/>
              </w:tcPr>
            </w:tcPrChange>
          </w:tcPr>
          <w:p w14:paraId="2A4BBAAB" w14:textId="238706EC" w:rsidR="00BD2E78" w:rsidRPr="007E0F91" w:rsidRDefault="00BD2E78" w:rsidP="00BD2E78">
            <w:pPr>
              <w:jc w:val="center"/>
              <w:rPr>
                <w:ins w:id="15778" w:author="Στάθης Καπ" w:date="2023-03-09T05:46:00Z"/>
                <w:sz w:val="16"/>
                <w:szCs w:val="16"/>
              </w:rPr>
            </w:pPr>
            <w:ins w:id="15779"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5780" w:author="Στάθης Καπ" w:date="2023-03-09T07:04:00Z">
              <w:tcPr>
                <w:tcW w:w="454" w:type="dxa"/>
                <w:tcBorders>
                  <w:top w:val="single" w:sz="4" w:space="0" w:color="auto"/>
                </w:tcBorders>
                <w:vAlign w:val="bottom"/>
              </w:tcPr>
            </w:tcPrChange>
          </w:tcPr>
          <w:p w14:paraId="364501EC" w14:textId="2D602255" w:rsidR="00BD2E78" w:rsidRPr="007E0F91" w:rsidRDefault="00BD2E78" w:rsidP="00BD2E78">
            <w:pPr>
              <w:jc w:val="center"/>
              <w:rPr>
                <w:ins w:id="15781" w:author="Στάθης Καπ" w:date="2023-03-09T05:46:00Z"/>
                <w:sz w:val="16"/>
                <w:szCs w:val="16"/>
              </w:rPr>
            </w:pPr>
            <w:ins w:id="15782"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5783" w:author="Στάθης Καπ" w:date="2023-03-09T07:04:00Z">
              <w:tcPr>
                <w:tcW w:w="457" w:type="dxa"/>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5784" w:author="Στάθης Καπ" w:date="2023-03-09T05:46:00Z"/>
                <w:sz w:val="16"/>
                <w:szCs w:val="16"/>
              </w:rPr>
            </w:pPr>
            <w:ins w:id="15785"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5786" w:author="Στάθης Καπ" w:date="2023-03-09T07:04:00Z">
              <w:tcPr>
                <w:tcW w:w="453" w:type="dxa"/>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5787" w:author="Στάθης Καπ" w:date="2023-03-09T05:46:00Z"/>
                <w:sz w:val="16"/>
                <w:szCs w:val="16"/>
              </w:rPr>
            </w:pPr>
            <w:ins w:id="15788"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5789" w:author="Στάθης Καπ" w:date="2023-03-09T07:04:00Z">
              <w:tcPr>
                <w:tcW w:w="454" w:type="dxa"/>
                <w:tcBorders>
                  <w:top w:val="single" w:sz="4" w:space="0" w:color="auto"/>
                </w:tcBorders>
                <w:vAlign w:val="center"/>
              </w:tcPr>
            </w:tcPrChange>
          </w:tcPr>
          <w:p w14:paraId="00AEAC3D" w14:textId="74B9E069" w:rsidR="00BD2E78" w:rsidRPr="007E0F91" w:rsidRDefault="00BD2E78" w:rsidP="00BD2E78">
            <w:pPr>
              <w:jc w:val="center"/>
              <w:rPr>
                <w:ins w:id="15790" w:author="Στάθης Καπ" w:date="2023-03-09T05:46:00Z"/>
                <w:sz w:val="16"/>
                <w:szCs w:val="16"/>
              </w:rPr>
            </w:pPr>
            <w:ins w:id="15791"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5792" w:author="Στάθης Καπ" w:date="2023-03-09T07:04:00Z">
              <w:tcPr>
                <w:tcW w:w="454" w:type="dxa"/>
                <w:tcBorders>
                  <w:top w:val="single" w:sz="4" w:space="0" w:color="auto"/>
                </w:tcBorders>
                <w:vAlign w:val="bottom"/>
              </w:tcPr>
            </w:tcPrChange>
          </w:tcPr>
          <w:p w14:paraId="4812513D" w14:textId="360033E5" w:rsidR="00BD2E78" w:rsidRPr="007E0F91" w:rsidRDefault="00BD2E78" w:rsidP="00BD2E78">
            <w:pPr>
              <w:jc w:val="center"/>
              <w:rPr>
                <w:ins w:id="15793" w:author="Στάθης Καπ" w:date="2023-03-09T05:46:00Z"/>
                <w:sz w:val="16"/>
                <w:szCs w:val="16"/>
              </w:rPr>
            </w:pPr>
            <w:ins w:id="15794"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5795" w:author="Στάθης Καπ" w:date="2023-03-09T07:04:00Z">
              <w:tcPr>
                <w:tcW w:w="454" w:type="dxa"/>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5796" w:author="Στάθης Καπ" w:date="2023-03-09T05:46:00Z"/>
                <w:sz w:val="16"/>
                <w:szCs w:val="16"/>
              </w:rPr>
            </w:pPr>
            <w:ins w:id="15797"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5798" w:author="Στάθης Καπ" w:date="2023-03-09T07:04:00Z">
              <w:tcPr>
                <w:tcW w:w="453" w:type="dxa"/>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5799" w:author="Στάθης Καπ" w:date="2023-03-09T05:46:00Z"/>
                <w:sz w:val="16"/>
                <w:szCs w:val="16"/>
              </w:rPr>
            </w:pPr>
            <w:ins w:id="15800"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5801" w:author="Στάθης Καπ" w:date="2023-03-09T07:04:00Z">
              <w:tcPr>
                <w:tcW w:w="454" w:type="dxa"/>
                <w:tcBorders>
                  <w:top w:val="single" w:sz="4" w:space="0" w:color="auto"/>
                </w:tcBorders>
                <w:vAlign w:val="center"/>
              </w:tcPr>
            </w:tcPrChange>
          </w:tcPr>
          <w:p w14:paraId="3B66FB83" w14:textId="62BBB9D8" w:rsidR="00BD2E78" w:rsidRPr="007E0F91" w:rsidRDefault="00BD2E78" w:rsidP="00BD2E78">
            <w:pPr>
              <w:jc w:val="center"/>
              <w:rPr>
                <w:ins w:id="15802" w:author="Στάθης Καπ" w:date="2023-03-09T05:46:00Z"/>
                <w:sz w:val="16"/>
                <w:szCs w:val="16"/>
              </w:rPr>
            </w:pPr>
            <w:ins w:id="15803"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5804" w:author="Στάθης Καπ" w:date="2023-03-09T07:04:00Z">
              <w:tcPr>
                <w:tcW w:w="454" w:type="dxa"/>
                <w:tcBorders>
                  <w:top w:val="single" w:sz="4" w:space="0" w:color="auto"/>
                </w:tcBorders>
                <w:vAlign w:val="bottom"/>
              </w:tcPr>
            </w:tcPrChange>
          </w:tcPr>
          <w:p w14:paraId="78CBA03C" w14:textId="59868B0E" w:rsidR="00BD2E78" w:rsidRPr="007E0F91" w:rsidRDefault="00BD2E78" w:rsidP="00BD2E78">
            <w:pPr>
              <w:jc w:val="center"/>
              <w:rPr>
                <w:ins w:id="15805" w:author="Στάθης Καπ" w:date="2023-03-09T05:46:00Z"/>
                <w:sz w:val="16"/>
                <w:szCs w:val="16"/>
              </w:rPr>
            </w:pPr>
            <w:ins w:id="15806"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5807" w:author="Στάθης Καπ" w:date="2023-03-09T07:04:00Z">
              <w:tcPr>
                <w:tcW w:w="461" w:type="dxa"/>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5808" w:author="Στάθης Καπ" w:date="2023-03-09T05:46:00Z"/>
                <w:sz w:val="16"/>
                <w:szCs w:val="16"/>
              </w:rPr>
            </w:pPr>
            <w:ins w:id="15809"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581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5811" w:author="Στάθης Καπ" w:date="2023-03-09T05:46:00Z"/>
                <w:sz w:val="16"/>
                <w:szCs w:val="16"/>
              </w:rPr>
            </w:pPr>
            <w:ins w:id="15812"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5813" w:author="Στάθης Καπ" w:date="2023-03-09T05:46:00Z"/>
                <w:sz w:val="16"/>
                <w:szCs w:val="16"/>
              </w:rPr>
            </w:pPr>
            <w:ins w:id="15814"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5815" w:author="Στάθης Καπ" w:date="2023-03-09T05:46:00Z"/>
                <w:sz w:val="16"/>
                <w:szCs w:val="16"/>
              </w:rPr>
            </w:pPr>
            <w:ins w:id="15816"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5817" w:author="Στάθης Καπ" w:date="2023-03-09T05:46:00Z"/>
                <w:sz w:val="16"/>
                <w:szCs w:val="16"/>
              </w:rPr>
            </w:pPr>
            <w:ins w:id="15818"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5819" w:author="Στάθης Καπ" w:date="2023-03-09T05:46:00Z"/>
                <w:sz w:val="16"/>
                <w:szCs w:val="16"/>
              </w:rPr>
            </w:pPr>
            <w:ins w:id="15820"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5821"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5822" w:author="Στάθης Καπ" w:date="2023-03-09T05:46:00Z"/>
                <w:sz w:val="16"/>
                <w:szCs w:val="16"/>
              </w:rPr>
            </w:pPr>
            <w:ins w:id="15823"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5824" w:author="Στάθης Καπ" w:date="2023-03-09T05:46:00Z"/>
                <w:sz w:val="16"/>
                <w:szCs w:val="16"/>
              </w:rPr>
            </w:pPr>
            <w:ins w:id="15825"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5826" w:author="Στάθης Καπ" w:date="2023-03-09T05:46:00Z"/>
                <w:sz w:val="16"/>
                <w:szCs w:val="16"/>
              </w:rPr>
            </w:pPr>
            <w:ins w:id="15827"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5828" w:author="Στάθης Καπ" w:date="2023-03-09T05:46:00Z"/>
                <w:sz w:val="16"/>
                <w:szCs w:val="16"/>
              </w:rPr>
            </w:pPr>
            <w:ins w:id="15829"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5830" w:author="Στάθης Καπ" w:date="2023-03-09T05:46:00Z"/>
                <w:sz w:val="16"/>
                <w:szCs w:val="16"/>
              </w:rPr>
            </w:pPr>
            <w:ins w:id="15831"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5832" w:author="Στάθης Καπ" w:date="2023-03-09T05:46:00Z"/>
                <w:sz w:val="16"/>
                <w:szCs w:val="16"/>
              </w:rPr>
            </w:pPr>
            <w:ins w:id="15833"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5834" w:author="Στάθης Καπ" w:date="2023-03-09T05:46:00Z"/>
                <w:sz w:val="16"/>
                <w:szCs w:val="16"/>
              </w:rPr>
            </w:pPr>
            <w:ins w:id="15835"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5836" w:author="Στάθης Καπ" w:date="2023-03-09T05:46:00Z"/>
                <w:sz w:val="16"/>
                <w:szCs w:val="16"/>
              </w:rPr>
            </w:pPr>
            <w:ins w:id="15837"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5838" w:author="Στάθης Καπ" w:date="2023-03-09T05:46:00Z"/>
                <w:sz w:val="16"/>
                <w:szCs w:val="16"/>
              </w:rPr>
            </w:pPr>
            <w:ins w:id="15839"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5840" w:author="Στάθης Καπ" w:date="2023-03-09T05:46:00Z"/>
                <w:sz w:val="16"/>
                <w:szCs w:val="16"/>
              </w:rPr>
            </w:pPr>
            <w:ins w:id="15841"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5842" w:author="Στάθης Καπ" w:date="2023-03-09T05:46:00Z"/>
                <w:sz w:val="16"/>
                <w:szCs w:val="16"/>
              </w:rPr>
            </w:pPr>
            <w:ins w:id="15843"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5844" w:author="Στάθης Καπ" w:date="2023-03-09T05:46:00Z"/>
                <w:sz w:val="16"/>
                <w:szCs w:val="16"/>
              </w:rPr>
            </w:pPr>
            <w:ins w:id="15845"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584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5847" w:author="Στάθης Καπ" w:date="2023-03-09T05:46:00Z"/>
                <w:sz w:val="16"/>
                <w:szCs w:val="16"/>
              </w:rPr>
            </w:pPr>
            <w:ins w:id="15848"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5849" w:author="Στάθης Καπ" w:date="2023-03-09T05:46:00Z"/>
                <w:sz w:val="16"/>
                <w:szCs w:val="16"/>
              </w:rPr>
            </w:pPr>
            <w:ins w:id="15850"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5851" w:author="Στάθης Καπ" w:date="2023-03-09T05:46:00Z"/>
                <w:sz w:val="16"/>
                <w:szCs w:val="16"/>
              </w:rPr>
            </w:pPr>
            <w:ins w:id="15852"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5853" w:author="Στάθης Καπ" w:date="2023-03-09T05:46:00Z"/>
                <w:sz w:val="16"/>
                <w:szCs w:val="16"/>
              </w:rPr>
            </w:pPr>
            <w:ins w:id="15854"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5855" w:author="Στάθης Καπ" w:date="2023-03-09T05:46:00Z"/>
                <w:sz w:val="16"/>
                <w:szCs w:val="16"/>
              </w:rPr>
            </w:pPr>
            <w:ins w:id="15856"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5857"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5858" w:author="Στάθης Καπ" w:date="2023-03-09T05:46:00Z"/>
                <w:sz w:val="16"/>
                <w:szCs w:val="16"/>
              </w:rPr>
            </w:pPr>
            <w:ins w:id="15859"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5860" w:author="Στάθης Καπ" w:date="2023-03-09T05:46:00Z"/>
                <w:sz w:val="16"/>
                <w:szCs w:val="16"/>
              </w:rPr>
            </w:pPr>
            <w:ins w:id="15861"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5862" w:author="Στάθης Καπ" w:date="2023-03-09T05:46:00Z"/>
                <w:sz w:val="16"/>
                <w:szCs w:val="16"/>
              </w:rPr>
            </w:pPr>
            <w:ins w:id="15863"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5864" w:author="Στάθης Καπ" w:date="2023-03-09T05:46:00Z"/>
                <w:sz w:val="16"/>
                <w:szCs w:val="16"/>
              </w:rPr>
            </w:pPr>
            <w:ins w:id="15865"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5866" w:author="Στάθης Καπ" w:date="2023-03-09T05:46:00Z"/>
                <w:sz w:val="16"/>
                <w:szCs w:val="16"/>
              </w:rPr>
            </w:pPr>
            <w:ins w:id="15867"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5868" w:author="Στάθης Καπ" w:date="2023-03-09T05:46:00Z"/>
                <w:sz w:val="16"/>
                <w:szCs w:val="16"/>
              </w:rPr>
            </w:pPr>
            <w:ins w:id="15869"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5870" w:author="Στάθης Καπ" w:date="2023-03-09T05:46:00Z"/>
                <w:sz w:val="16"/>
                <w:szCs w:val="16"/>
              </w:rPr>
            </w:pPr>
            <w:ins w:id="15871"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5872" w:author="Στάθης Καπ" w:date="2023-03-09T05:46:00Z"/>
                <w:sz w:val="16"/>
                <w:szCs w:val="16"/>
              </w:rPr>
            </w:pPr>
            <w:ins w:id="15873"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5874" w:author="Στάθης Καπ" w:date="2023-03-09T05:46:00Z"/>
                <w:sz w:val="16"/>
                <w:szCs w:val="16"/>
              </w:rPr>
            </w:pPr>
            <w:ins w:id="15875"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5876" w:author="Στάθης Καπ" w:date="2023-03-09T05:46:00Z"/>
                <w:sz w:val="16"/>
                <w:szCs w:val="16"/>
              </w:rPr>
            </w:pPr>
            <w:ins w:id="15877"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5878" w:author="Στάθης Καπ" w:date="2023-03-09T05:46:00Z"/>
                <w:sz w:val="16"/>
                <w:szCs w:val="16"/>
              </w:rPr>
            </w:pPr>
            <w:ins w:id="15879"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5880" w:author="Στάθης Καπ" w:date="2023-03-09T05:46:00Z"/>
                <w:sz w:val="16"/>
                <w:szCs w:val="16"/>
              </w:rPr>
            </w:pPr>
            <w:ins w:id="15881"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588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5883" w:author="Στάθης Καπ" w:date="2023-03-09T05:46:00Z"/>
                <w:sz w:val="16"/>
                <w:szCs w:val="16"/>
              </w:rPr>
            </w:pPr>
            <w:ins w:id="15884"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5885" w:author="Στάθης Καπ" w:date="2023-03-09T05:46:00Z"/>
                <w:sz w:val="16"/>
                <w:szCs w:val="16"/>
              </w:rPr>
            </w:pPr>
            <w:ins w:id="15886"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5887" w:author="Στάθης Καπ" w:date="2023-03-09T05:46:00Z"/>
                <w:sz w:val="16"/>
                <w:szCs w:val="16"/>
              </w:rPr>
            </w:pPr>
            <w:ins w:id="15888"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5889" w:author="Στάθης Καπ" w:date="2023-03-09T05:46:00Z"/>
                <w:sz w:val="16"/>
                <w:szCs w:val="16"/>
              </w:rPr>
            </w:pPr>
            <w:ins w:id="15890"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5891" w:author="Στάθης Καπ" w:date="2023-03-09T05:46:00Z"/>
                <w:sz w:val="16"/>
                <w:szCs w:val="16"/>
              </w:rPr>
            </w:pPr>
            <w:ins w:id="15892"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5893"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5894" w:author="Στάθης Καπ" w:date="2023-03-09T05:46:00Z"/>
                <w:sz w:val="16"/>
                <w:szCs w:val="16"/>
              </w:rPr>
            </w:pPr>
            <w:ins w:id="15895"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5896" w:author="Στάθης Καπ" w:date="2023-03-09T05:46:00Z"/>
                <w:sz w:val="16"/>
                <w:szCs w:val="16"/>
              </w:rPr>
            </w:pPr>
            <w:ins w:id="15897"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5898" w:author="Στάθης Καπ" w:date="2023-03-09T05:46:00Z"/>
                <w:sz w:val="16"/>
                <w:szCs w:val="16"/>
              </w:rPr>
            </w:pPr>
            <w:ins w:id="15899"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5900" w:author="Στάθης Καπ" w:date="2023-03-09T05:46:00Z"/>
                <w:sz w:val="16"/>
                <w:szCs w:val="16"/>
              </w:rPr>
            </w:pPr>
            <w:ins w:id="15901"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5902" w:author="Στάθης Καπ" w:date="2023-03-09T05:46:00Z"/>
                <w:sz w:val="16"/>
                <w:szCs w:val="16"/>
              </w:rPr>
            </w:pPr>
            <w:ins w:id="15903"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5904" w:author="Στάθης Καπ" w:date="2023-03-09T05:46:00Z"/>
                <w:sz w:val="16"/>
                <w:szCs w:val="16"/>
              </w:rPr>
            </w:pPr>
            <w:ins w:id="15905"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5906" w:author="Στάθης Καπ" w:date="2023-03-09T05:46:00Z"/>
                <w:sz w:val="16"/>
                <w:szCs w:val="16"/>
              </w:rPr>
            </w:pPr>
            <w:ins w:id="15907"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5908" w:author="Στάθης Καπ" w:date="2023-03-09T05:46:00Z"/>
                <w:sz w:val="16"/>
                <w:szCs w:val="16"/>
              </w:rPr>
            </w:pPr>
            <w:ins w:id="15909"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5910" w:author="Στάθης Καπ" w:date="2023-03-09T05:46:00Z"/>
                <w:sz w:val="16"/>
                <w:szCs w:val="16"/>
              </w:rPr>
            </w:pPr>
            <w:ins w:id="15911"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5912" w:author="Στάθης Καπ" w:date="2023-03-09T05:46:00Z"/>
                <w:sz w:val="16"/>
                <w:szCs w:val="16"/>
              </w:rPr>
            </w:pPr>
            <w:ins w:id="15913"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5914" w:author="Στάθης Καπ" w:date="2023-03-09T05:46:00Z"/>
                <w:sz w:val="16"/>
                <w:szCs w:val="16"/>
              </w:rPr>
            </w:pPr>
            <w:ins w:id="15915"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5916" w:author="Στάθης Καπ" w:date="2023-03-09T05:46:00Z"/>
                <w:sz w:val="16"/>
                <w:szCs w:val="16"/>
              </w:rPr>
            </w:pPr>
            <w:ins w:id="15917"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591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5919" w:author="Στάθης Καπ" w:date="2023-03-09T05:46:00Z"/>
                <w:sz w:val="16"/>
                <w:szCs w:val="16"/>
              </w:rPr>
            </w:pPr>
            <w:ins w:id="15920"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5921" w:author="Στάθης Καπ" w:date="2023-03-09T05:46:00Z"/>
                <w:sz w:val="16"/>
                <w:szCs w:val="16"/>
              </w:rPr>
            </w:pPr>
            <w:ins w:id="15922"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5923" w:author="Στάθης Καπ" w:date="2023-03-09T05:46:00Z"/>
                <w:sz w:val="16"/>
                <w:szCs w:val="16"/>
              </w:rPr>
            </w:pPr>
            <w:ins w:id="15924"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5925" w:author="Στάθης Καπ" w:date="2023-03-09T05:46:00Z"/>
                <w:sz w:val="16"/>
                <w:szCs w:val="16"/>
              </w:rPr>
            </w:pPr>
            <w:ins w:id="15926"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5927" w:author="Στάθης Καπ" w:date="2023-03-09T05:46:00Z"/>
                <w:sz w:val="16"/>
                <w:szCs w:val="16"/>
              </w:rPr>
            </w:pPr>
            <w:ins w:id="15928"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5929"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5930" w:author="Στάθης Καπ" w:date="2023-03-09T05:46:00Z"/>
                <w:sz w:val="16"/>
                <w:szCs w:val="16"/>
              </w:rPr>
            </w:pPr>
            <w:ins w:id="15931"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5932" w:author="Στάθης Καπ" w:date="2023-03-09T05:46:00Z"/>
                <w:sz w:val="16"/>
                <w:szCs w:val="16"/>
              </w:rPr>
            </w:pPr>
            <w:ins w:id="15933"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5934" w:author="Στάθης Καπ" w:date="2023-03-09T05:46:00Z"/>
                <w:sz w:val="16"/>
                <w:szCs w:val="16"/>
              </w:rPr>
            </w:pPr>
            <w:ins w:id="15935"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5936" w:author="Στάθης Καπ" w:date="2023-03-09T05:46:00Z"/>
                <w:sz w:val="16"/>
                <w:szCs w:val="16"/>
              </w:rPr>
            </w:pPr>
            <w:ins w:id="15937"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5938" w:author="Στάθης Καπ" w:date="2023-03-09T05:46:00Z"/>
                <w:sz w:val="16"/>
                <w:szCs w:val="16"/>
              </w:rPr>
            </w:pPr>
            <w:ins w:id="15939"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5940" w:author="Στάθης Καπ" w:date="2023-03-09T05:46:00Z"/>
                <w:sz w:val="16"/>
                <w:szCs w:val="16"/>
              </w:rPr>
            </w:pPr>
            <w:ins w:id="15941"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5942" w:author="Στάθης Καπ" w:date="2023-03-09T05:46:00Z"/>
                <w:sz w:val="16"/>
                <w:szCs w:val="16"/>
              </w:rPr>
            </w:pPr>
            <w:ins w:id="15943"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5944" w:author="Στάθης Καπ" w:date="2023-03-09T05:46:00Z"/>
                <w:sz w:val="16"/>
                <w:szCs w:val="16"/>
              </w:rPr>
            </w:pPr>
            <w:ins w:id="15945"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5946" w:author="Στάθης Καπ" w:date="2023-03-09T05:46:00Z"/>
                <w:sz w:val="16"/>
                <w:szCs w:val="16"/>
              </w:rPr>
            </w:pPr>
            <w:ins w:id="15947"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5948" w:author="Στάθης Καπ" w:date="2023-03-09T05:46:00Z"/>
                <w:sz w:val="16"/>
                <w:szCs w:val="16"/>
              </w:rPr>
            </w:pPr>
            <w:ins w:id="15949"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5950" w:author="Στάθης Καπ" w:date="2023-03-09T05:46:00Z"/>
                <w:sz w:val="16"/>
                <w:szCs w:val="16"/>
              </w:rPr>
            </w:pPr>
            <w:ins w:id="15951"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5952" w:author="Στάθης Καπ" w:date="2023-03-09T05:46:00Z"/>
                <w:sz w:val="16"/>
                <w:szCs w:val="16"/>
              </w:rPr>
            </w:pPr>
            <w:ins w:id="15953"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595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5955" w:author="Στάθης Καπ" w:date="2023-03-09T05:46:00Z"/>
                <w:sz w:val="16"/>
                <w:szCs w:val="16"/>
              </w:rPr>
            </w:pPr>
            <w:ins w:id="15956"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5957" w:author="Στάθης Καπ" w:date="2023-03-09T05:46:00Z"/>
                <w:sz w:val="16"/>
                <w:szCs w:val="16"/>
              </w:rPr>
            </w:pPr>
            <w:ins w:id="15958"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5959" w:author="Στάθης Καπ" w:date="2023-03-09T05:46:00Z"/>
                <w:sz w:val="16"/>
                <w:szCs w:val="16"/>
              </w:rPr>
            </w:pPr>
            <w:ins w:id="15960"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5961" w:author="Στάθης Καπ" w:date="2023-03-09T05:46:00Z"/>
                <w:sz w:val="16"/>
                <w:szCs w:val="16"/>
              </w:rPr>
            </w:pPr>
            <w:ins w:id="15962"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5963" w:author="Στάθης Καπ" w:date="2023-03-09T05:46:00Z"/>
                <w:sz w:val="16"/>
                <w:szCs w:val="16"/>
              </w:rPr>
            </w:pPr>
            <w:ins w:id="15964"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5965"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5966" w:author="Στάθης Καπ" w:date="2023-03-09T05:46:00Z"/>
                <w:sz w:val="16"/>
                <w:szCs w:val="16"/>
              </w:rPr>
            </w:pPr>
            <w:ins w:id="15967"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5968" w:author="Στάθης Καπ" w:date="2023-03-09T05:46:00Z"/>
                <w:sz w:val="16"/>
                <w:szCs w:val="16"/>
              </w:rPr>
            </w:pPr>
            <w:ins w:id="15969"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5970" w:author="Στάθης Καπ" w:date="2023-03-09T05:46:00Z"/>
                <w:sz w:val="16"/>
                <w:szCs w:val="16"/>
              </w:rPr>
            </w:pPr>
            <w:ins w:id="15971"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5972" w:author="Στάθης Καπ" w:date="2023-03-09T05:46:00Z"/>
                <w:sz w:val="16"/>
                <w:szCs w:val="16"/>
              </w:rPr>
            </w:pPr>
            <w:ins w:id="15973"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5974" w:author="Στάθης Καπ" w:date="2023-03-09T05:46:00Z"/>
                <w:sz w:val="16"/>
                <w:szCs w:val="16"/>
              </w:rPr>
            </w:pPr>
            <w:ins w:id="15975"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5976" w:author="Στάθης Καπ" w:date="2023-03-09T05:46:00Z"/>
                <w:sz w:val="16"/>
                <w:szCs w:val="16"/>
              </w:rPr>
            </w:pPr>
            <w:ins w:id="15977"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5978" w:author="Στάθης Καπ" w:date="2023-03-09T05:46:00Z"/>
                <w:sz w:val="16"/>
                <w:szCs w:val="16"/>
              </w:rPr>
            </w:pPr>
            <w:ins w:id="15979"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5980" w:author="Στάθης Καπ" w:date="2023-03-09T05:46:00Z"/>
                <w:sz w:val="16"/>
                <w:szCs w:val="16"/>
              </w:rPr>
            </w:pPr>
            <w:ins w:id="15981"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5982" w:author="Στάθης Καπ" w:date="2023-03-09T05:46:00Z"/>
                <w:sz w:val="16"/>
                <w:szCs w:val="16"/>
              </w:rPr>
            </w:pPr>
            <w:ins w:id="15983"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5984" w:author="Στάθης Καπ" w:date="2023-03-09T05:46:00Z"/>
                <w:sz w:val="16"/>
                <w:szCs w:val="16"/>
              </w:rPr>
            </w:pPr>
            <w:ins w:id="15985"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5986" w:author="Στάθης Καπ" w:date="2023-03-09T05:46:00Z"/>
                <w:sz w:val="16"/>
                <w:szCs w:val="16"/>
              </w:rPr>
            </w:pPr>
            <w:ins w:id="15987"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5988" w:author="Στάθης Καπ" w:date="2023-03-09T05:46:00Z"/>
                <w:sz w:val="16"/>
                <w:szCs w:val="16"/>
              </w:rPr>
            </w:pPr>
            <w:ins w:id="15989"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599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5991" w:author="Στάθης Καπ" w:date="2023-03-09T05:46:00Z"/>
                <w:sz w:val="16"/>
                <w:szCs w:val="16"/>
              </w:rPr>
            </w:pPr>
            <w:ins w:id="15992"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5993" w:author="Στάθης Καπ" w:date="2023-03-09T05:46:00Z"/>
                <w:sz w:val="16"/>
                <w:szCs w:val="16"/>
              </w:rPr>
            </w:pPr>
            <w:ins w:id="15994"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5995" w:author="Στάθης Καπ" w:date="2023-03-09T05:46:00Z"/>
                <w:sz w:val="16"/>
                <w:szCs w:val="16"/>
              </w:rPr>
            </w:pPr>
            <w:ins w:id="15996"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5997" w:author="Στάθης Καπ" w:date="2023-03-09T05:46:00Z"/>
                <w:sz w:val="16"/>
                <w:szCs w:val="16"/>
              </w:rPr>
            </w:pPr>
            <w:ins w:id="15998"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5999" w:author="Στάθης Καπ" w:date="2023-03-09T05:46:00Z"/>
                <w:sz w:val="16"/>
                <w:szCs w:val="16"/>
              </w:rPr>
            </w:pPr>
            <w:ins w:id="16000"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6001"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6002" w:author="Στάθης Καπ" w:date="2023-03-09T05:46:00Z"/>
                <w:sz w:val="16"/>
                <w:szCs w:val="16"/>
              </w:rPr>
            </w:pPr>
            <w:ins w:id="16003"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6004" w:author="Στάθης Καπ" w:date="2023-03-09T05:46:00Z"/>
                <w:sz w:val="16"/>
                <w:szCs w:val="16"/>
              </w:rPr>
            </w:pPr>
            <w:ins w:id="16005"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6006" w:author="Στάθης Καπ" w:date="2023-03-09T05:46:00Z"/>
                <w:sz w:val="16"/>
                <w:szCs w:val="16"/>
              </w:rPr>
            </w:pPr>
            <w:ins w:id="16007"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6008" w:author="Στάθης Καπ" w:date="2023-03-09T05:46:00Z"/>
                <w:sz w:val="16"/>
                <w:szCs w:val="16"/>
              </w:rPr>
            </w:pPr>
            <w:ins w:id="16009"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6010" w:author="Στάθης Καπ" w:date="2023-03-09T05:46:00Z"/>
                <w:sz w:val="16"/>
                <w:szCs w:val="16"/>
              </w:rPr>
            </w:pPr>
            <w:ins w:id="16011"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6012" w:author="Στάθης Καπ" w:date="2023-03-09T05:46:00Z"/>
                <w:sz w:val="16"/>
                <w:szCs w:val="16"/>
              </w:rPr>
            </w:pPr>
            <w:ins w:id="16013"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6014" w:author="Στάθης Καπ" w:date="2023-03-09T05:46:00Z"/>
                <w:sz w:val="16"/>
                <w:szCs w:val="16"/>
              </w:rPr>
            </w:pPr>
            <w:ins w:id="16015"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6016" w:author="Στάθης Καπ" w:date="2023-03-09T05:46:00Z"/>
                <w:sz w:val="16"/>
                <w:szCs w:val="16"/>
              </w:rPr>
            </w:pPr>
            <w:ins w:id="16017"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6018" w:author="Στάθης Καπ" w:date="2023-03-09T05:46:00Z"/>
                <w:sz w:val="16"/>
                <w:szCs w:val="16"/>
              </w:rPr>
            </w:pPr>
            <w:ins w:id="16019"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6020" w:author="Στάθης Καπ" w:date="2023-03-09T05:46:00Z"/>
                <w:sz w:val="16"/>
                <w:szCs w:val="16"/>
              </w:rPr>
            </w:pPr>
            <w:ins w:id="16021"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6022" w:author="Στάθης Καπ" w:date="2023-03-09T05:46:00Z"/>
                <w:sz w:val="16"/>
                <w:szCs w:val="16"/>
              </w:rPr>
            </w:pPr>
            <w:ins w:id="16023"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6024" w:author="Στάθης Καπ" w:date="2023-03-09T05:46:00Z"/>
                <w:sz w:val="16"/>
                <w:szCs w:val="16"/>
              </w:rPr>
            </w:pPr>
            <w:ins w:id="16025"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602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6027" w:author="Στάθης Καπ" w:date="2023-03-09T05:46:00Z"/>
                <w:sz w:val="16"/>
                <w:szCs w:val="16"/>
              </w:rPr>
            </w:pPr>
            <w:ins w:id="16028"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6029" w:author="Στάθης Καπ" w:date="2023-03-09T05:46:00Z"/>
                <w:sz w:val="16"/>
                <w:szCs w:val="16"/>
              </w:rPr>
            </w:pPr>
            <w:ins w:id="16030"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6031" w:author="Στάθης Καπ" w:date="2023-03-09T05:46:00Z"/>
                <w:sz w:val="16"/>
                <w:szCs w:val="16"/>
              </w:rPr>
            </w:pPr>
            <w:ins w:id="16032"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6033" w:author="Στάθης Καπ" w:date="2023-03-09T05:46:00Z"/>
                <w:sz w:val="16"/>
                <w:szCs w:val="16"/>
              </w:rPr>
            </w:pPr>
            <w:ins w:id="16034"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6035" w:author="Στάθης Καπ" w:date="2023-03-09T05:46:00Z"/>
                <w:sz w:val="16"/>
                <w:szCs w:val="16"/>
              </w:rPr>
            </w:pPr>
            <w:ins w:id="16036"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6037"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6038" w:author="Στάθης Καπ" w:date="2023-03-09T05:46:00Z"/>
                <w:sz w:val="16"/>
                <w:szCs w:val="16"/>
              </w:rPr>
            </w:pPr>
            <w:ins w:id="16039"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6040" w:author="Στάθης Καπ" w:date="2023-03-09T05:46:00Z"/>
                <w:sz w:val="16"/>
                <w:szCs w:val="16"/>
              </w:rPr>
            </w:pPr>
            <w:ins w:id="16041"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6042" w:author="Στάθης Καπ" w:date="2023-03-09T05:46:00Z"/>
                <w:sz w:val="16"/>
                <w:szCs w:val="16"/>
              </w:rPr>
            </w:pPr>
            <w:ins w:id="16043"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6044" w:author="Στάθης Καπ" w:date="2023-03-09T05:46:00Z"/>
                <w:sz w:val="16"/>
                <w:szCs w:val="16"/>
              </w:rPr>
            </w:pPr>
            <w:ins w:id="16045"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6046" w:author="Στάθης Καπ" w:date="2023-03-09T05:46:00Z"/>
                <w:sz w:val="16"/>
                <w:szCs w:val="16"/>
              </w:rPr>
            </w:pPr>
            <w:ins w:id="16047"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6048" w:author="Στάθης Καπ" w:date="2023-03-09T05:46:00Z"/>
                <w:sz w:val="16"/>
                <w:szCs w:val="16"/>
              </w:rPr>
            </w:pPr>
            <w:ins w:id="16049"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6050" w:author="Στάθης Καπ" w:date="2023-03-09T05:46:00Z"/>
                <w:sz w:val="16"/>
                <w:szCs w:val="16"/>
              </w:rPr>
            </w:pPr>
            <w:ins w:id="16051"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6052" w:author="Στάθης Καπ" w:date="2023-03-09T05:46:00Z"/>
                <w:sz w:val="16"/>
                <w:szCs w:val="16"/>
              </w:rPr>
            </w:pPr>
            <w:ins w:id="16053"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6054" w:author="Στάθης Καπ" w:date="2023-03-09T05:46:00Z"/>
                <w:sz w:val="16"/>
                <w:szCs w:val="16"/>
              </w:rPr>
            </w:pPr>
            <w:ins w:id="16055"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6056" w:author="Στάθης Καπ" w:date="2023-03-09T05:46:00Z"/>
                <w:sz w:val="16"/>
                <w:szCs w:val="16"/>
              </w:rPr>
            </w:pPr>
            <w:ins w:id="16057"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6058" w:author="Στάθης Καπ" w:date="2023-03-09T05:46:00Z"/>
                <w:sz w:val="16"/>
                <w:szCs w:val="16"/>
              </w:rPr>
            </w:pPr>
            <w:ins w:id="16059"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6060" w:author="Στάθης Καπ" w:date="2023-03-09T05:46:00Z"/>
                <w:sz w:val="16"/>
                <w:szCs w:val="16"/>
              </w:rPr>
            </w:pPr>
            <w:ins w:id="16061"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606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6063" w:author="Στάθης Καπ" w:date="2023-03-09T05:46:00Z"/>
                <w:sz w:val="16"/>
                <w:szCs w:val="16"/>
              </w:rPr>
            </w:pPr>
            <w:ins w:id="16064"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6065" w:author="Στάθης Καπ" w:date="2023-03-09T05:46:00Z"/>
                <w:sz w:val="16"/>
                <w:szCs w:val="16"/>
              </w:rPr>
            </w:pPr>
            <w:ins w:id="16066"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6067" w:author="Στάθης Καπ" w:date="2023-03-09T05:46:00Z"/>
                <w:sz w:val="16"/>
                <w:szCs w:val="16"/>
              </w:rPr>
            </w:pPr>
            <w:ins w:id="16068"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6069" w:author="Στάθης Καπ" w:date="2023-03-09T05:46:00Z"/>
                <w:sz w:val="16"/>
                <w:szCs w:val="16"/>
              </w:rPr>
            </w:pPr>
            <w:ins w:id="16070"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6071" w:author="Στάθης Καπ" w:date="2023-03-09T05:46:00Z"/>
                <w:sz w:val="16"/>
                <w:szCs w:val="16"/>
              </w:rPr>
            </w:pPr>
            <w:ins w:id="16072"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6073"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6074" w:author="Στάθης Καπ" w:date="2023-03-09T05:46:00Z"/>
                <w:sz w:val="16"/>
                <w:szCs w:val="16"/>
              </w:rPr>
            </w:pPr>
            <w:ins w:id="16075"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6076" w:author="Στάθης Καπ" w:date="2023-03-09T05:46:00Z"/>
                <w:sz w:val="16"/>
                <w:szCs w:val="16"/>
              </w:rPr>
            </w:pPr>
            <w:ins w:id="16077"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6078" w:author="Στάθης Καπ" w:date="2023-03-09T05:46:00Z"/>
                <w:sz w:val="16"/>
                <w:szCs w:val="16"/>
              </w:rPr>
            </w:pPr>
            <w:ins w:id="16079"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6080" w:author="Στάθης Καπ" w:date="2023-03-09T05:46:00Z"/>
                <w:sz w:val="16"/>
                <w:szCs w:val="16"/>
              </w:rPr>
            </w:pPr>
            <w:ins w:id="16081"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6082" w:author="Στάθης Καπ" w:date="2023-03-09T05:46:00Z"/>
                <w:sz w:val="16"/>
                <w:szCs w:val="16"/>
              </w:rPr>
            </w:pPr>
            <w:ins w:id="16083"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6084" w:author="Στάθης Καπ" w:date="2023-03-09T05:46:00Z"/>
                <w:sz w:val="16"/>
                <w:szCs w:val="16"/>
              </w:rPr>
            </w:pPr>
            <w:ins w:id="16085"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6086" w:author="Στάθης Καπ" w:date="2023-03-09T05:46:00Z"/>
                <w:sz w:val="16"/>
                <w:szCs w:val="16"/>
              </w:rPr>
            </w:pPr>
            <w:ins w:id="16087"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6088" w:author="Στάθης Καπ" w:date="2023-03-09T05:46:00Z"/>
                <w:sz w:val="16"/>
                <w:szCs w:val="16"/>
              </w:rPr>
            </w:pPr>
            <w:ins w:id="16089"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6090" w:author="Στάθης Καπ" w:date="2023-03-09T05:46:00Z"/>
                <w:sz w:val="16"/>
                <w:szCs w:val="16"/>
              </w:rPr>
            </w:pPr>
            <w:ins w:id="16091"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6092" w:author="Στάθης Καπ" w:date="2023-03-09T05:46:00Z"/>
                <w:sz w:val="16"/>
                <w:szCs w:val="16"/>
              </w:rPr>
            </w:pPr>
            <w:ins w:id="16093"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6094" w:author="Στάθης Καπ" w:date="2023-03-09T05:46:00Z"/>
                <w:sz w:val="16"/>
                <w:szCs w:val="16"/>
              </w:rPr>
            </w:pPr>
            <w:ins w:id="16095"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6096" w:author="Στάθης Καπ" w:date="2023-03-09T05:46:00Z"/>
                <w:sz w:val="16"/>
                <w:szCs w:val="16"/>
              </w:rPr>
            </w:pPr>
            <w:ins w:id="16097"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609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6099" w:author="Στάθης Καπ" w:date="2023-03-09T05:46:00Z"/>
                <w:sz w:val="16"/>
                <w:szCs w:val="16"/>
              </w:rPr>
            </w:pPr>
            <w:ins w:id="16100"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6101" w:author="Στάθης Καπ" w:date="2023-03-09T05:46:00Z"/>
                <w:sz w:val="16"/>
                <w:szCs w:val="16"/>
              </w:rPr>
            </w:pPr>
            <w:ins w:id="16102"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6103" w:author="Στάθης Καπ" w:date="2023-03-09T05:46:00Z"/>
                <w:sz w:val="16"/>
                <w:szCs w:val="16"/>
              </w:rPr>
            </w:pPr>
            <w:ins w:id="16104"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6105" w:author="Στάθης Καπ" w:date="2023-03-09T05:46:00Z"/>
                <w:sz w:val="16"/>
                <w:szCs w:val="16"/>
              </w:rPr>
            </w:pPr>
            <w:ins w:id="16106"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6107" w:author="Στάθης Καπ" w:date="2023-03-09T05:46:00Z"/>
                <w:sz w:val="16"/>
                <w:szCs w:val="16"/>
              </w:rPr>
            </w:pPr>
            <w:ins w:id="16108"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6109"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6110" w:author="Στάθης Καπ" w:date="2023-03-09T05:46:00Z"/>
                <w:sz w:val="16"/>
                <w:szCs w:val="16"/>
              </w:rPr>
            </w:pPr>
            <w:ins w:id="16111"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6112" w:author="Στάθης Καπ" w:date="2023-03-09T05:46:00Z"/>
                <w:sz w:val="16"/>
                <w:szCs w:val="16"/>
              </w:rPr>
            </w:pPr>
            <w:ins w:id="16113"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6114" w:author="Στάθης Καπ" w:date="2023-03-09T05:46:00Z"/>
                <w:sz w:val="16"/>
                <w:szCs w:val="16"/>
              </w:rPr>
            </w:pPr>
            <w:ins w:id="16115"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6116" w:author="Στάθης Καπ" w:date="2023-03-09T05:46:00Z"/>
                <w:sz w:val="16"/>
                <w:szCs w:val="16"/>
              </w:rPr>
            </w:pPr>
            <w:ins w:id="16117"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6118" w:author="Στάθης Καπ" w:date="2023-03-09T05:46:00Z"/>
                <w:sz w:val="16"/>
                <w:szCs w:val="16"/>
              </w:rPr>
            </w:pPr>
            <w:ins w:id="16119"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6120" w:author="Στάθης Καπ" w:date="2023-03-09T05:46:00Z"/>
                <w:sz w:val="16"/>
                <w:szCs w:val="16"/>
              </w:rPr>
            </w:pPr>
            <w:ins w:id="16121"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6122" w:author="Στάθης Καπ" w:date="2023-03-09T05:46:00Z"/>
                <w:sz w:val="16"/>
                <w:szCs w:val="16"/>
              </w:rPr>
            </w:pPr>
            <w:ins w:id="16123"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6124" w:author="Στάθης Καπ" w:date="2023-03-09T05:46:00Z"/>
                <w:sz w:val="16"/>
                <w:szCs w:val="16"/>
              </w:rPr>
            </w:pPr>
            <w:ins w:id="16125"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6126" w:author="Στάθης Καπ" w:date="2023-03-09T05:46:00Z"/>
                <w:sz w:val="16"/>
                <w:szCs w:val="16"/>
              </w:rPr>
            </w:pPr>
            <w:ins w:id="16127"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6128" w:author="Στάθης Καπ" w:date="2023-03-09T05:46:00Z"/>
                <w:sz w:val="16"/>
                <w:szCs w:val="16"/>
              </w:rPr>
            </w:pPr>
            <w:ins w:id="16129"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6130" w:author="Στάθης Καπ" w:date="2023-03-09T05:46:00Z"/>
                <w:sz w:val="16"/>
                <w:szCs w:val="16"/>
              </w:rPr>
            </w:pPr>
            <w:ins w:id="16131"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6132" w:author="Στάθης Καπ" w:date="2023-03-09T05:46:00Z"/>
                <w:sz w:val="16"/>
                <w:szCs w:val="16"/>
              </w:rPr>
            </w:pPr>
            <w:ins w:id="16133"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613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6135" w:author="Στάθης Καπ" w:date="2023-03-09T05:46:00Z"/>
                <w:sz w:val="16"/>
                <w:szCs w:val="16"/>
              </w:rPr>
            </w:pPr>
            <w:ins w:id="16136"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6137" w:author="Στάθης Καπ" w:date="2023-03-09T05:46:00Z"/>
                <w:sz w:val="16"/>
                <w:szCs w:val="16"/>
              </w:rPr>
            </w:pPr>
            <w:ins w:id="16138"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6139" w:author="Στάθης Καπ" w:date="2023-03-09T05:46:00Z"/>
                <w:sz w:val="16"/>
                <w:szCs w:val="16"/>
              </w:rPr>
            </w:pPr>
            <w:ins w:id="16140"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6141" w:author="Στάθης Καπ" w:date="2023-03-09T05:46:00Z"/>
                <w:sz w:val="16"/>
                <w:szCs w:val="16"/>
              </w:rPr>
            </w:pPr>
            <w:ins w:id="16142"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6143" w:author="Στάθης Καπ" w:date="2023-03-09T05:46:00Z"/>
                <w:sz w:val="16"/>
                <w:szCs w:val="16"/>
              </w:rPr>
            </w:pPr>
            <w:ins w:id="16144"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6145"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6146" w:author="Στάθης Καπ" w:date="2023-03-09T05:46:00Z"/>
                <w:sz w:val="16"/>
                <w:szCs w:val="16"/>
              </w:rPr>
            </w:pPr>
            <w:ins w:id="16147"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6148" w:author="Στάθης Καπ" w:date="2023-03-09T05:46:00Z"/>
                <w:sz w:val="16"/>
                <w:szCs w:val="16"/>
              </w:rPr>
            </w:pPr>
            <w:ins w:id="16149"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6150" w:author="Στάθης Καπ" w:date="2023-03-09T05:46:00Z"/>
                <w:sz w:val="16"/>
                <w:szCs w:val="16"/>
              </w:rPr>
            </w:pPr>
            <w:ins w:id="16151"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6152" w:author="Στάθης Καπ" w:date="2023-03-09T05:46:00Z"/>
                <w:sz w:val="16"/>
                <w:szCs w:val="16"/>
              </w:rPr>
            </w:pPr>
            <w:ins w:id="16153"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6154" w:author="Στάθης Καπ" w:date="2023-03-09T05:46:00Z"/>
                <w:sz w:val="16"/>
                <w:szCs w:val="16"/>
              </w:rPr>
            </w:pPr>
            <w:ins w:id="16155"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6156" w:author="Στάθης Καπ" w:date="2023-03-09T05:46:00Z"/>
                <w:sz w:val="16"/>
                <w:szCs w:val="16"/>
              </w:rPr>
            </w:pPr>
            <w:ins w:id="16157"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6158" w:author="Στάθης Καπ" w:date="2023-03-09T05:46:00Z"/>
                <w:sz w:val="16"/>
                <w:szCs w:val="16"/>
              </w:rPr>
            </w:pPr>
            <w:ins w:id="16159"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6160" w:author="Στάθης Καπ" w:date="2023-03-09T05:46:00Z"/>
                <w:sz w:val="16"/>
                <w:szCs w:val="16"/>
              </w:rPr>
            </w:pPr>
            <w:ins w:id="16161"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6162" w:author="Στάθης Καπ" w:date="2023-03-09T05:46:00Z"/>
                <w:sz w:val="16"/>
                <w:szCs w:val="16"/>
              </w:rPr>
            </w:pPr>
            <w:ins w:id="16163"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6164" w:author="Στάθης Καπ" w:date="2023-03-09T05:46:00Z"/>
                <w:sz w:val="16"/>
                <w:szCs w:val="16"/>
              </w:rPr>
            </w:pPr>
            <w:ins w:id="16165"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6166" w:author="Στάθης Καπ" w:date="2023-03-09T05:46:00Z"/>
                <w:sz w:val="16"/>
                <w:szCs w:val="16"/>
              </w:rPr>
            </w:pPr>
            <w:ins w:id="16167"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6168" w:author="Στάθης Καπ" w:date="2023-03-09T05:46:00Z"/>
                <w:sz w:val="16"/>
                <w:szCs w:val="16"/>
              </w:rPr>
            </w:pPr>
            <w:ins w:id="16169"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617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6171" w:author="Στάθης Καπ" w:date="2023-03-09T05:46:00Z"/>
                <w:sz w:val="16"/>
                <w:szCs w:val="16"/>
              </w:rPr>
            </w:pPr>
            <w:ins w:id="16172"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6173" w:author="Στάθης Καπ" w:date="2023-03-09T05:46:00Z"/>
                <w:sz w:val="16"/>
                <w:szCs w:val="16"/>
              </w:rPr>
            </w:pPr>
            <w:ins w:id="16174"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6175" w:author="Στάθης Καπ" w:date="2023-03-09T05:46:00Z"/>
                <w:sz w:val="16"/>
                <w:szCs w:val="16"/>
              </w:rPr>
            </w:pPr>
            <w:ins w:id="16176"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6177" w:author="Στάθης Καπ" w:date="2023-03-09T05:46:00Z"/>
                <w:sz w:val="16"/>
                <w:szCs w:val="16"/>
              </w:rPr>
            </w:pPr>
            <w:ins w:id="16178"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6179" w:author="Στάθης Καπ" w:date="2023-03-09T05:46:00Z"/>
                <w:sz w:val="16"/>
                <w:szCs w:val="16"/>
              </w:rPr>
            </w:pPr>
            <w:ins w:id="16180"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6181"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6182" w:author="Στάθης Καπ" w:date="2023-03-09T05:46:00Z"/>
                <w:sz w:val="16"/>
                <w:szCs w:val="16"/>
              </w:rPr>
            </w:pPr>
            <w:ins w:id="16183"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6184" w:author="Στάθης Καπ" w:date="2023-03-09T05:46:00Z"/>
                <w:sz w:val="16"/>
                <w:szCs w:val="16"/>
              </w:rPr>
            </w:pPr>
            <w:ins w:id="16185"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6186" w:author="Στάθης Καπ" w:date="2023-03-09T05:46:00Z"/>
                <w:sz w:val="16"/>
                <w:szCs w:val="16"/>
              </w:rPr>
            </w:pPr>
            <w:ins w:id="16187"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6188" w:author="Στάθης Καπ" w:date="2023-03-09T05:46:00Z"/>
                <w:sz w:val="16"/>
                <w:szCs w:val="16"/>
              </w:rPr>
            </w:pPr>
            <w:ins w:id="16189"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6190" w:author="Στάθης Καπ" w:date="2023-03-09T05:46:00Z"/>
                <w:sz w:val="16"/>
                <w:szCs w:val="16"/>
              </w:rPr>
            </w:pPr>
            <w:ins w:id="16191"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6192" w:author="Στάθης Καπ" w:date="2023-03-09T05:46:00Z"/>
                <w:sz w:val="16"/>
                <w:szCs w:val="16"/>
              </w:rPr>
            </w:pPr>
            <w:ins w:id="16193"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6194" w:author="Στάθης Καπ" w:date="2023-03-09T05:46:00Z"/>
                <w:sz w:val="16"/>
                <w:szCs w:val="16"/>
              </w:rPr>
            </w:pPr>
            <w:ins w:id="16195"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6196" w:author="Στάθης Καπ" w:date="2023-03-09T05:46:00Z"/>
                <w:sz w:val="16"/>
                <w:szCs w:val="16"/>
              </w:rPr>
            </w:pPr>
            <w:ins w:id="16197"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6198" w:author="Στάθης Καπ" w:date="2023-03-09T05:46:00Z"/>
                <w:sz w:val="16"/>
                <w:szCs w:val="16"/>
              </w:rPr>
            </w:pPr>
            <w:ins w:id="16199"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6200" w:author="Στάθης Καπ" w:date="2023-03-09T05:46:00Z"/>
                <w:sz w:val="16"/>
                <w:szCs w:val="16"/>
              </w:rPr>
            </w:pPr>
            <w:ins w:id="16201"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6202" w:author="Στάθης Καπ" w:date="2023-03-09T05:46:00Z"/>
                <w:sz w:val="16"/>
                <w:szCs w:val="16"/>
              </w:rPr>
            </w:pPr>
            <w:ins w:id="16203"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6204" w:author="Στάθης Καπ" w:date="2023-03-09T05:46:00Z"/>
                <w:sz w:val="16"/>
                <w:szCs w:val="16"/>
              </w:rPr>
            </w:pPr>
            <w:ins w:id="16205"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620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6207" w:author="Στάθης Καπ" w:date="2023-03-09T05:46:00Z"/>
                <w:sz w:val="16"/>
                <w:szCs w:val="16"/>
              </w:rPr>
            </w:pPr>
            <w:ins w:id="16208"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6209" w:author="Στάθης Καπ" w:date="2023-03-09T05:46:00Z"/>
                <w:sz w:val="16"/>
                <w:szCs w:val="16"/>
              </w:rPr>
            </w:pPr>
            <w:ins w:id="16210"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6211" w:author="Στάθης Καπ" w:date="2023-03-09T05:46:00Z"/>
                <w:sz w:val="16"/>
                <w:szCs w:val="16"/>
              </w:rPr>
            </w:pPr>
            <w:ins w:id="16212"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6213" w:author="Στάθης Καπ" w:date="2023-03-09T05:46:00Z"/>
                <w:sz w:val="16"/>
                <w:szCs w:val="16"/>
              </w:rPr>
            </w:pPr>
            <w:ins w:id="16214"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6215" w:author="Στάθης Καπ" w:date="2023-03-09T05:46:00Z"/>
                <w:sz w:val="16"/>
                <w:szCs w:val="16"/>
              </w:rPr>
            </w:pPr>
            <w:ins w:id="16216"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6217"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6218" w:author="Στάθης Καπ" w:date="2023-03-09T05:46:00Z"/>
                <w:sz w:val="16"/>
                <w:szCs w:val="16"/>
              </w:rPr>
            </w:pPr>
            <w:ins w:id="16219"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6220" w:author="Στάθης Καπ" w:date="2023-03-09T05:46:00Z"/>
                <w:sz w:val="16"/>
                <w:szCs w:val="16"/>
              </w:rPr>
            </w:pPr>
            <w:ins w:id="16221"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6222" w:author="Στάθης Καπ" w:date="2023-03-09T05:46:00Z"/>
                <w:sz w:val="16"/>
                <w:szCs w:val="16"/>
              </w:rPr>
            </w:pPr>
            <w:ins w:id="16223"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6224" w:author="Στάθης Καπ" w:date="2023-03-09T05:46:00Z"/>
                <w:sz w:val="16"/>
                <w:szCs w:val="16"/>
              </w:rPr>
            </w:pPr>
            <w:ins w:id="16225"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6226" w:author="Στάθης Καπ" w:date="2023-03-09T05:46:00Z"/>
                <w:sz w:val="16"/>
                <w:szCs w:val="16"/>
              </w:rPr>
            </w:pPr>
            <w:ins w:id="16227"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6228" w:author="Στάθης Καπ" w:date="2023-03-09T05:46:00Z"/>
                <w:sz w:val="16"/>
                <w:szCs w:val="16"/>
              </w:rPr>
            </w:pPr>
            <w:ins w:id="16229"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6230" w:author="Στάθης Καπ" w:date="2023-03-09T05:46:00Z"/>
                <w:sz w:val="16"/>
                <w:szCs w:val="16"/>
              </w:rPr>
            </w:pPr>
            <w:ins w:id="16231"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6232" w:author="Στάθης Καπ" w:date="2023-03-09T05:46:00Z"/>
                <w:sz w:val="16"/>
                <w:szCs w:val="16"/>
              </w:rPr>
            </w:pPr>
            <w:ins w:id="16233"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6234" w:author="Στάθης Καπ" w:date="2023-03-09T05:46:00Z"/>
                <w:sz w:val="16"/>
                <w:szCs w:val="16"/>
              </w:rPr>
            </w:pPr>
            <w:ins w:id="16235"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6236" w:author="Στάθης Καπ" w:date="2023-03-09T05:46:00Z"/>
                <w:sz w:val="16"/>
                <w:szCs w:val="16"/>
              </w:rPr>
            </w:pPr>
            <w:ins w:id="16237"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6238" w:author="Στάθης Καπ" w:date="2023-03-09T05:46:00Z"/>
                <w:sz w:val="16"/>
                <w:szCs w:val="16"/>
              </w:rPr>
            </w:pPr>
            <w:ins w:id="16239"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6240" w:author="Στάθης Καπ" w:date="2023-03-09T05:46:00Z"/>
                <w:sz w:val="16"/>
                <w:szCs w:val="16"/>
              </w:rPr>
            </w:pPr>
            <w:ins w:id="16241"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624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6243" w:author="Στάθης Καπ" w:date="2023-03-09T05:46:00Z"/>
                <w:sz w:val="16"/>
                <w:szCs w:val="16"/>
              </w:rPr>
            </w:pPr>
            <w:ins w:id="16244"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6245" w:author="Στάθης Καπ" w:date="2023-03-09T05:46:00Z"/>
                <w:sz w:val="16"/>
                <w:szCs w:val="16"/>
              </w:rPr>
            </w:pPr>
            <w:ins w:id="16246"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6247" w:author="Στάθης Καπ" w:date="2023-03-09T05:46:00Z"/>
                <w:sz w:val="16"/>
                <w:szCs w:val="16"/>
              </w:rPr>
            </w:pPr>
            <w:ins w:id="16248"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6249" w:author="Στάθης Καπ" w:date="2023-03-09T05:46:00Z"/>
                <w:sz w:val="16"/>
                <w:szCs w:val="16"/>
              </w:rPr>
            </w:pPr>
            <w:ins w:id="16250"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6251" w:author="Στάθης Καπ" w:date="2023-03-09T05:46:00Z"/>
                <w:sz w:val="16"/>
                <w:szCs w:val="16"/>
              </w:rPr>
            </w:pPr>
            <w:ins w:id="16252"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6253"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6254" w:author="Στάθης Καπ" w:date="2023-03-09T05:46:00Z"/>
                <w:sz w:val="16"/>
                <w:szCs w:val="16"/>
              </w:rPr>
            </w:pPr>
            <w:ins w:id="16255"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6256" w:author="Στάθης Καπ" w:date="2023-03-09T05:46:00Z"/>
                <w:sz w:val="16"/>
                <w:szCs w:val="16"/>
              </w:rPr>
            </w:pPr>
            <w:ins w:id="16257"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6258" w:author="Στάθης Καπ" w:date="2023-03-09T05:46:00Z"/>
                <w:sz w:val="16"/>
                <w:szCs w:val="16"/>
              </w:rPr>
            </w:pPr>
            <w:ins w:id="16259"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6260" w:author="Στάθης Καπ" w:date="2023-03-09T05:46:00Z"/>
                <w:sz w:val="16"/>
                <w:szCs w:val="16"/>
              </w:rPr>
            </w:pPr>
            <w:ins w:id="16261"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6262" w:author="Στάθης Καπ" w:date="2023-03-09T05:46:00Z"/>
                <w:sz w:val="16"/>
                <w:szCs w:val="16"/>
              </w:rPr>
            </w:pPr>
            <w:ins w:id="16263"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6264" w:author="Στάθης Καπ" w:date="2023-03-09T05:46:00Z"/>
                <w:sz w:val="16"/>
                <w:szCs w:val="16"/>
              </w:rPr>
            </w:pPr>
            <w:ins w:id="16265"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6266" w:author="Στάθης Καπ" w:date="2023-03-09T05:46:00Z"/>
                <w:sz w:val="16"/>
                <w:szCs w:val="16"/>
              </w:rPr>
            </w:pPr>
            <w:ins w:id="16267"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6268" w:author="Στάθης Καπ" w:date="2023-03-09T05:46:00Z"/>
                <w:sz w:val="16"/>
                <w:szCs w:val="16"/>
              </w:rPr>
            </w:pPr>
            <w:ins w:id="16269"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6270" w:author="Στάθης Καπ" w:date="2023-03-09T05:46:00Z"/>
                <w:sz w:val="16"/>
                <w:szCs w:val="16"/>
              </w:rPr>
            </w:pPr>
            <w:ins w:id="16271"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6272" w:author="Στάθης Καπ" w:date="2023-03-09T05:46:00Z"/>
                <w:sz w:val="16"/>
                <w:szCs w:val="16"/>
              </w:rPr>
            </w:pPr>
            <w:ins w:id="16273"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6274" w:author="Στάθης Καπ" w:date="2023-03-09T05:46:00Z"/>
                <w:sz w:val="16"/>
                <w:szCs w:val="16"/>
              </w:rPr>
            </w:pPr>
            <w:ins w:id="16275"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6276" w:author="Στάθης Καπ" w:date="2023-03-09T05:46:00Z"/>
                <w:sz w:val="16"/>
                <w:szCs w:val="16"/>
              </w:rPr>
            </w:pPr>
            <w:ins w:id="16277"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627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6279" w:author="Στάθης Καπ" w:date="2023-03-09T05:46:00Z"/>
                <w:sz w:val="16"/>
                <w:szCs w:val="16"/>
              </w:rPr>
            </w:pPr>
            <w:ins w:id="16280"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6281" w:author="Στάθης Καπ" w:date="2023-03-09T05:46:00Z"/>
                <w:sz w:val="16"/>
                <w:szCs w:val="16"/>
              </w:rPr>
            </w:pPr>
            <w:ins w:id="16282"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6283" w:author="Στάθης Καπ" w:date="2023-03-09T05:46:00Z"/>
                <w:sz w:val="16"/>
                <w:szCs w:val="16"/>
              </w:rPr>
            </w:pPr>
            <w:ins w:id="16284"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6285" w:author="Στάθης Καπ" w:date="2023-03-09T05:46:00Z"/>
                <w:sz w:val="16"/>
                <w:szCs w:val="16"/>
              </w:rPr>
            </w:pPr>
            <w:ins w:id="16286"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6287" w:author="Στάθης Καπ" w:date="2023-03-09T05:46:00Z"/>
                <w:sz w:val="16"/>
                <w:szCs w:val="16"/>
              </w:rPr>
            </w:pPr>
            <w:ins w:id="16288"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6289"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6290" w:author="Στάθης Καπ" w:date="2023-03-09T05:46:00Z"/>
                <w:sz w:val="16"/>
                <w:szCs w:val="16"/>
              </w:rPr>
            </w:pPr>
            <w:ins w:id="16291"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6292" w:author="Στάθης Καπ" w:date="2023-03-09T05:46:00Z"/>
                <w:sz w:val="16"/>
                <w:szCs w:val="16"/>
              </w:rPr>
            </w:pPr>
            <w:ins w:id="16293"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6294" w:author="Στάθης Καπ" w:date="2023-03-09T05:46:00Z"/>
                <w:sz w:val="16"/>
                <w:szCs w:val="16"/>
              </w:rPr>
            </w:pPr>
            <w:ins w:id="16295"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6296" w:author="Στάθης Καπ" w:date="2023-03-09T05:46:00Z"/>
                <w:sz w:val="16"/>
                <w:szCs w:val="16"/>
              </w:rPr>
            </w:pPr>
            <w:ins w:id="16297"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6298" w:author="Στάθης Καπ" w:date="2023-03-09T05:46:00Z"/>
                <w:sz w:val="16"/>
                <w:szCs w:val="16"/>
              </w:rPr>
            </w:pPr>
            <w:ins w:id="16299"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6300" w:author="Στάθης Καπ" w:date="2023-03-09T05:46:00Z"/>
                <w:sz w:val="16"/>
                <w:szCs w:val="16"/>
              </w:rPr>
            </w:pPr>
            <w:ins w:id="16301"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6302" w:author="Στάθης Καπ" w:date="2023-03-09T05:46:00Z"/>
                <w:sz w:val="16"/>
                <w:szCs w:val="16"/>
              </w:rPr>
            </w:pPr>
            <w:ins w:id="16303"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6304" w:author="Στάθης Καπ" w:date="2023-03-09T05:46:00Z"/>
                <w:sz w:val="16"/>
                <w:szCs w:val="16"/>
              </w:rPr>
            </w:pPr>
            <w:ins w:id="16305"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6306" w:author="Στάθης Καπ" w:date="2023-03-09T05:46:00Z"/>
                <w:sz w:val="16"/>
                <w:szCs w:val="16"/>
              </w:rPr>
            </w:pPr>
            <w:ins w:id="16307"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6308" w:author="Στάθης Καπ" w:date="2023-03-09T05:46:00Z"/>
                <w:sz w:val="16"/>
                <w:szCs w:val="16"/>
              </w:rPr>
            </w:pPr>
            <w:ins w:id="16309"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6310" w:author="Στάθης Καπ" w:date="2023-03-09T05:46:00Z"/>
                <w:sz w:val="16"/>
                <w:szCs w:val="16"/>
              </w:rPr>
            </w:pPr>
            <w:ins w:id="16311"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6312" w:author="Στάθης Καπ" w:date="2023-03-09T05:46:00Z"/>
                <w:sz w:val="16"/>
                <w:szCs w:val="16"/>
              </w:rPr>
            </w:pPr>
            <w:ins w:id="16313"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631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6315" w:author="Στάθης Καπ" w:date="2023-03-09T05:46:00Z"/>
                <w:sz w:val="16"/>
                <w:szCs w:val="16"/>
              </w:rPr>
            </w:pPr>
            <w:ins w:id="16316"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6317" w:author="Στάθης Καπ" w:date="2023-03-09T05:46:00Z"/>
                <w:sz w:val="16"/>
                <w:szCs w:val="16"/>
              </w:rPr>
            </w:pPr>
            <w:ins w:id="16318"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6319" w:author="Στάθης Καπ" w:date="2023-03-09T05:46:00Z"/>
                <w:sz w:val="16"/>
                <w:szCs w:val="16"/>
              </w:rPr>
            </w:pPr>
            <w:ins w:id="16320"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6321" w:author="Στάθης Καπ" w:date="2023-03-09T05:46:00Z"/>
                <w:sz w:val="16"/>
                <w:szCs w:val="16"/>
              </w:rPr>
            </w:pPr>
            <w:ins w:id="16322"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6323" w:author="Στάθης Καπ" w:date="2023-03-09T05:46:00Z"/>
                <w:sz w:val="16"/>
                <w:szCs w:val="16"/>
              </w:rPr>
            </w:pPr>
            <w:ins w:id="16324"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6325"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6326" w:author="Στάθης Καπ" w:date="2023-03-09T05:46:00Z"/>
                <w:sz w:val="16"/>
                <w:szCs w:val="16"/>
              </w:rPr>
            </w:pPr>
            <w:ins w:id="16327"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6328" w:author="Στάθης Καπ" w:date="2023-03-09T05:46:00Z"/>
                <w:sz w:val="16"/>
                <w:szCs w:val="16"/>
              </w:rPr>
            </w:pPr>
            <w:ins w:id="16329"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6330" w:author="Στάθης Καπ" w:date="2023-03-09T05:46:00Z"/>
                <w:sz w:val="16"/>
                <w:szCs w:val="16"/>
              </w:rPr>
            </w:pPr>
            <w:ins w:id="16331"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6332" w:author="Στάθης Καπ" w:date="2023-03-09T05:46:00Z"/>
                <w:sz w:val="16"/>
                <w:szCs w:val="16"/>
              </w:rPr>
            </w:pPr>
            <w:ins w:id="16333"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6334" w:author="Στάθης Καπ" w:date="2023-03-09T05:46:00Z"/>
                <w:sz w:val="16"/>
                <w:szCs w:val="16"/>
              </w:rPr>
            </w:pPr>
            <w:ins w:id="16335"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6336" w:author="Στάθης Καπ" w:date="2023-03-09T05:46:00Z"/>
                <w:sz w:val="16"/>
                <w:szCs w:val="16"/>
              </w:rPr>
            </w:pPr>
            <w:ins w:id="16337"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6338" w:author="Στάθης Καπ" w:date="2023-03-09T05:46:00Z"/>
                <w:sz w:val="16"/>
                <w:szCs w:val="16"/>
              </w:rPr>
            </w:pPr>
            <w:ins w:id="16339"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6340" w:author="Στάθης Καπ" w:date="2023-03-09T05:46:00Z"/>
                <w:sz w:val="16"/>
                <w:szCs w:val="16"/>
              </w:rPr>
            </w:pPr>
            <w:ins w:id="16341"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6342" w:author="Στάθης Καπ" w:date="2023-03-09T05:46:00Z"/>
                <w:sz w:val="16"/>
                <w:szCs w:val="16"/>
              </w:rPr>
            </w:pPr>
            <w:ins w:id="16343"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6344" w:author="Στάθης Καπ" w:date="2023-03-09T05:46:00Z"/>
                <w:sz w:val="16"/>
                <w:szCs w:val="16"/>
              </w:rPr>
            </w:pPr>
            <w:ins w:id="16345"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6346" w:author="Στάθης Καπ" w:date="2023-03-09T05:46:00Z"/>
                <w:sz w:val="16"/>
                <w:szCs w:val="16"/>
              </w:rPr>
            </w:pPr>
            <w:ins w:id="16347"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6348" w:author="Στάθης Καπ" w:date="2023-03-09T05:46:00Z"/>
                <w:sz w:val="16"/>
                <w:szCs w:val="16"/>
              </w:rPr>
            </w:pPr>
            <w:ins w:id="16349"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635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6351" w:author="Στάθης Καπ" w:date="2023-03-09T05:46:00Z"/>
                <w:sz w:val="16"/>
                <w:szCs w:val="16"/>
              </w:rPr>
            </w:pPr>
            <w:ins w:id="16352"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6353" w:author="Στάθης Καπ" w:date="2023-03-09T05:46:00Z"/>
                <w:sz w:val="16"/>
                <w:szCs w:val="16"/>
              </w:rPr>
            </w:pPr>
            <w:ins w:id="16354"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6355" w:author="Στάθης Καπ" w:date="2023-03-09T05:46:00Z"/>
                <w:sz w:val="16"/>
                <w:szCs w:val="16"/>
              </w:rPr>
            </w:pPr>
            <w:ins w:id="16356"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6357" w:author="Στάθης Καπ" w:date="2023-03-09T05:46:00Z"/>
                <w:sz w:val="16"/>
                <w:szCs w:val="16"/>
              </w:rPr>
            </w:pPr>
            <w:ins w:id="16358"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6359" w:author="Στάθης Καπ" w:date="2023-03-09T05:46:00Z"/>
                <w:sz w:val="16"/>
                <w:szCs w:val="16"/>
              </w:rPr>
            </w:pPr>
            <w:ins w:id="16360"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6361"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6362" w:author="Στάθης Καπ" w:date="2023-03-09T05:46:00Z"/>
                <w:sz w:val="16"/>
                <w:szCs w:val="16"/>
              </w:rPr>
            </w:pPr>
            <w:ins w:id="16363"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6364" w:author="Στάθης Καπ" w:date="2023-03-09T05:46:00Z"/>
                <w:sz w:val="16"/>
                <w:szCs w:val="16"/>
              </w:rPr>
            </w:pPr>
            <w:ins w:id="16365"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6366" w:author="Στάθης Καπ" w:date="2023-03-09T05:46:00Z"/>
                <w:sz w:val="16"/>
                <w:szCs w:val="16"/>
              </w:rPr>
            </w:pPr>
            <w:ins w:id="16367"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6368" w:author="Στάθης Καπ" w:date="2023-03-09T05:46:00Z"/>
                <w:sz w:val="16"/>
                <w:szCs w:val="16"/>
              </w:rPr>
            </w:pPr>
            <w:ins w:id="16369"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6370" w:author="Στάθης Καπ" w:date="2023-03-09T05:46:00Z"/>
                <w:sz w:val="16"/>
                <w:szCs w:val="16"/>
              </w:rPr>
            </w:pPr>
            <w:ins w:id="16371"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6372" w:author="Στάθης Καπ" w:date="2023-03-09T05:46:00Z"/>
                <w:sz w:val="16"/>
                <w:szCs w:val="16"/>
              </w:rPr>
            </w:pPr>
            <w:ins w:id="16373"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6374" w:author="Στάθης Καπ" w:date="2023-03-09T05:46:00Z"/>
                <w:sz w:val="16"/>
                <w:szCs w:val="16"/>
              </w:rPr>
            </w:pPr>
            <w:ins w:id="16375"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6376" w:author="Στάθης Καπ" w:date="2023-03-09T05:46:00Z"/>
                <w:sz w:val="16"/>
                <w:szCs w:val="16"/>
              </w:rPr>
            </w:pPr>
            <w:ins w:id="16377"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6378" w:author="Στάθης Καπ" w:date="2023-03-09T05:46:00Z"/>
                <w:sz w:val="16"/>
                <w:szCs w:val="16"/>
              </w:rPr>
            </w:pPr>
            <w:ins w:id="16379"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6380" w:author="Στάθης Καπ" w:date="2023-03-09T05:46:00Z"/>
                <w:sz w:val="16"/>
                <w:szCs w:val="16"/>
              </w:rPr>
            </w:pPr>
            <w:ins w:id="16381"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6382" w:author="Στάθης Καπ" w:date="2023-03-09T05:46:00Z"/>
                <w:sz w:val="16"/>
                <w:szCs w:val="16"/>
              </w:rPr>
            </w:pPr>
            <w:ins w:id="16383"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6384" w:author="Στάθης Καπ" w:date="2023-03-09T05:46:00Z"/>
                <w:sz w:val="16"/>
                <w:szCs w:val="16"/>
              </w:rPr>
            </w:pPr>
            <w:ins w:id="16385"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638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6387" w:author="Στάθης Καπ" w:date="2023-03-09T05:46:00Z"/>
                <w:sz w:val="16"/>
                <w:szCs w:val="16"/>
              </w:rPr>
            </w:pPr>
            <w:ins w:id="16388"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6389" w:author="Στάθης Καπ" w:date="2023-03-09T05:46:00Z"/>
                <w:sz w:val="16"/>
                <w:szCs w:val="16"/>
              </w:rPr>
            </w:pPr>
            <w:ins w:id="16390"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6391" w:author="Στάθης Καπ" w:date="2023-03-09T05:46:00Z"/>
                <w:sz w:val="16"/>
                <w:szCs w:val="16"/>
              </w:rPr>
            </w:pPr>
            <w:ins w:id="16392"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6393" w:author="Στάθης Καπ" w:date="2023-03-09T05:46:00Z"/>
                <w:sz w:val="16"/>
                <w:szCs w:val="16"/>
              </w:rPr>
            </w:pPr>
            <w:ins w:id="16394"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6395" w:author="Στάθης Καπ" w:date="2023-03-09T05:46:00Z"/>
                <w:sz w:val="16"/>
                <w:szCs w:val="16"/>
              </w:rPr>
            </w:pPr>
            <w:ins w:id="16396"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6397"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6398" w:author="Στάθης Καπ" w:date="2023-03-09T05:46:00Z"/>
                <w:sz w:val="16"/>
                <w:szCs w:val="16"/>
              </w:rPr>
            </w:pPr>
            <w:ins w:id="16399"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6400" w:author="Στάθης Καπ" w:date="2023-03-09T05:46:00Z"/>
                <w:sz w:val="16"/>
                <w:szCs w:val="16"/>
              </w:rPr>
            </w:pPr>
            <w:ins w:id="16401"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6402" w:author="Στάθης Καπ" w:date="2023-03-09T05:46:00Z"/>
                <w:sz w:val="16"/>
                <w:szCs w:val="16"/>
              </w:rPr>
            </w:pPr>
            <w:ins w:id="16403"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6404" w:author="Στάθης Καπ" w:date="2023-03-09T05:46:00Z"/>
                <w:sz w:val="16"/>
                <w:szCs w:val="16"/>
              </w:rPr>
            </w:pPr>
            <w:ins w:id="16405"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6406" w:author="Στάθης Καπ" w:date="2023-03-09T05:46:00Z"/>
                <w:sz w:val="16"/>
                <w:szCs w:val="16"/>
              </w:rPr>
            </w:pPr>
            <w:ins w:id="16407"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6408" w:author="Στάθης Καπ" w:date="2023-03-09T05:46:00Z"/>
                <w:sz w:val="16"/>
                <w:szCs w:val="16"/>
              </w:rPr>
            </w:pPr>
            <w:ins w:id="16409"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6410" w:author="Στάθης Καπ" w:date="2023-03-09T05:46:00Z"/>
                <w:sz w:val="16"/>
                <w:szCs w:val="16"/>
              </w:rPr>
            </w:pPr>
            <w:ins w:id="16411"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6412" w:author="Στάθης Καπ" w:date="2023-03-09T05:46:00Z"/>
                <w:sz w:val="16"/>
                <w:szCs w:val="16"/>
              </w:rPr>
            </w:pPr>
            <w:ins w:id="16413"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6414" w:author="Στάθης Καπ" w:date="2023-03-09T05:46:00Z"/>
                <w:sz w:val="16"/>
                <w:szCs w:val="16"/>
              </w:rPr>
            </w:pPr>
            <w:ins w:id="16415"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6416" w:author="Στάθης Καπ" w:date="2023-03-09T05:46:00Z"/>
                <w:sz w:val="16"/>
                <w:szCs w:val="16"/>
              </w:rPr>
            </w:pPr>
            <w:ins w:id="16417"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6418" w:author="Στάθης Καπ" w:date="2023-03-09T05:46:00Z"/>
                <w:sz w:val="16"/>
                <w:szCs w:val="16"/>
              </w:rPr>
            </w:pPr>
            <w:ins w:id="16419"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6420" w:author="Στάθης Καπ" w:date="2023-03-09T05:46:00Z"/>
                <w:sz w:val="16"/>
                <w:szCs w:val="16"/>
              </w:rPr>
            </w:pPr>
            <w:ins w:id="16421"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642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6423" w:author="Στάθης Καπ" w:date="2023-03-09T05:46:00Z"/>
                <w:sz w:val="16"/>
                <w:szCs w:val="16"/>
              </w:rPr>
            </w:pPr>
            <w:ins w:id="16424"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6425" w:author="Στάθης Καπ" w:date="2023-03-09T05:46:00Z"/>
                <w:sz w:val="16"/>
                <w:szCs w:val="16"/>
              </w:rPr>
            </w:pPr>
            <w:ins w:id="16426"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6427" w:author="Στάθης Καπ" w:date="2023-03-09T05:46:00Z"/>
                <w:sz w:val="16"/>
                <w:szCs w:val="16"/>
              </w:rPr>
            </w:pPr>
            <w:ins w:id="16428"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6429" w:author="Στάθης Καπ" w:date="2023-03-09T05:46:00Z"/>
                <w:sz w:val="16"/>
                <w:szCs w:val="16"/>
              </w:rPr>
            </w:pPr>
            <w:ins w:id="16430"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6431" w:author="Στάθης Καπ" w:date="2023-03-09T05:46:00Z"/>
                <w:sz w:val="16"/>
                <w:szCs w:val="16"/>
              </w:rPr>
            </w:pPr>
            <w:ins w:id="16432"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6433"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6434" w:author="Στάθης Καπ" w:date="2023-03-09T05:46:00Z"/>
                <w:sz w:val="16"/>
                <w:szCs w:val="16"/>
              </w:rPr>
            </w:pPr>
            <w:ins w:id="16435"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6436" w:author="Στάθης Καπ" w:date="2023-03-09T05:46:00Z"/>
                <w:sz w:val="16"/>
                <w:szCs w:val="16"/>
              </w:rPr>
            </w:pPr>
            <w:ins w:id="16437"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6438" w:author="Στάθης Καπ" w:date="2023-03-09T05:46:00Z"/>
                <w:sz w:val="16"/>
                <w:szCs w:val="16"/>
              </w:rPr>
            </w:pPr>
            <w:ins w:id="16439"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6440" w:author="Στάθης Καπ" w:date="2023-03-09T05:46:00Z"/>
                <w:sz w:val="16"/>
                <w:szCs w:val="16"/>
              </w:rPr>
            </w:pPr>
            <w:ins w:id="16441"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6442" w:author="Στάθης Καπ" w:date="2023-03-09T05:46:00Z"/>
                <w:sz w:val="16"/>
                <w:szCs w:val="16"/>
              </w:rPr>
            </w:pPr>
            <w:ins w:id="16443"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6444" w:author="Στάθης Καπ" w:date="2023-03-09T05:46:00Z"/>
                <w:sz w:val="16"/>
                <w:szCs w:val="16"/>
              </w:rPr>
            </w:pPr>
            <w:ins w:id="16445"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6446" w:author="Στάθης Καπ" w:date="2023-03-09T05:46:00Z"/>
                <w:sz w:val="16"/>
                <w:szCs w:val="16"/>
              </w:rPr>
            </w:pPr>
            <w:ins w:id="16447"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6448" w:author="Στάθης Καπ" w:date="2023-03-09T05:46:00Z"/>
                <w:sz w:val="16"/>
                <w:szCs w:val="16"/>
              </w:rPr>
            </w:pPr>
            <w:ins w:id="16449"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6450" w:author="Στάθης Καπ" w:date="2023-03-09T05:46:00Z"/>
                <w:sz w:val="16"/>
                <w:szCs w:val="16"/>
              </w:rPr>
            </w:pPr>
            <w:ins w:id="16451"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6452" w:author="Στάθης Καπ" w:date="2023-03-09T05:46:00Z"/>
                <w:sz w:val="16"/>
                <w:szCs w:val="16"/>
              </w:rPr>
            </w:pPr>
            <w:ins w:id="16453"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6454" w:author="Στάθης Καπ" w:date="2023-03-09T05:46:00Z"/>
                <w:sz w:val="16"/>
                <w:szCs w:val="16"/>
              </w:rPr>
            </w:pPr>
            <w:ins w:id="16455"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6456" w:author="Στάθης Καπ" w:date="2023-03-09T05:46:00Z"/>
                <w:sz w:val="16"/>
                <w:szCs w:val="16"/>
              </w:rPr>
            </w:pPr>
            <w:ins w:id="16457"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58"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59" w:author="Στάθης Καπ" w:date="2023-03-09T05:46:00Z"/>
          <w:trPrChange w:id="16460" w:author="Στάθης Καπ" w:date="2023-03-09T07:04: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6461" w:author="Στάθης Καπ" w:date="2023-03-09T07:04: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6462" w:author="Στάθης Καπ" w:date="2023-03-09T05:46:00Z"/>
                <w:sz w:val="16"/>
                <w:szCs w:val="16"/>
              </w:rPr>
            </w:pPr>
            <w:ins w:id="16463"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6464" w:author="Στάθης Καπ" w:date="2023-03-09T07:04:00Z">
              <w:tcPr>
                <w:tcW w:w="565" w:type="dxa"/>
                <w:tcBorders>
                  <w:left w:val="single" w:sz="4" w:space="0" w:color="auto"/>
                  <w:bottom w:val="single" w:sz="4" w:space="0" w:color="auto"/>
                </w:tcBorders>
              </w:tcPr>
            </w:tcPrChange>
          </w:tcPr>
          <w:p w14:paraId="72F348AD" w14:textId="706A71D9" w:rsidR="00BD2E78" w:rsidRPr="007E0F91" w:rsidRDefault="00BD2E78" w:rsidP="00BD2E78">
            <w:pPr>
              <w:jc w:val="center"/>
              <w:rPr>
                <w:ins w:id="16465" w:author="Στάθης Καπ" w:date="2023-03-09T05:46:00Z"/>
                <w:sz w:val="16"/>
                <w:szCs w:val="16"/>
              </w:rPr>
            </w:pPr>
            <w:ins w:id="16466"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6467" w:author="Στάθης Καπ" w:date="2023-03-09T07:04:00Z">
              <w:tcPr>
                <w:tcW w:w="679" w:type="dxa"/>
                <w:tcBorders>
                  <w:bottom w:val="single" w:sz="4" w:space="0" w:color="auto"/>
                  <w:right w:val="single" w:sz="4" w:space="0" w:color="auto"/>
                </w:tcBorders>
              </w:tcPr>
            </w:tcPrChange>
          </w:tcPr>
          <w:p w14:paraId="7A3802FD" w14:textId="61E57127" w:rsidR="00BD2E78" w:rsidRPr="007E0F91" w:rsidRDefault="00BD2E78" w:rsidP="00BD2E78">
            <w:pPr>
              <w:jc w:val="center"/>
              <w:rPr>
                <w:ins w:id="16468" w:author="Στάθης Καπ" w:date="2023-03-09T05:46:00Z"/>
                <w:sz w:val="16"/>
                <w:szCs w:val="16"/>
              </w:rPr>
            </w:pPr>
            <w:ins w:id="16469"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6470" w:author="Στάθης Καπ" w:date="2023-03-09T07:04:00Z">
              <w:tcPr>
                <w:tcW w:w="453" w:type="dxa"/>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6471" w:author="Στάθης Καπ" w:date="2023-03-09T05:46:00Z"/>
                <w:sz w:val="16"/>
                <w:szCs w:val="16"/>
              </w:rPr>
            </w:pPr>
            <w:ins w:id="16472"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6473" w:author="Στάθης Καπ" w:date="2023-03-09T07:04:00Z">
              <w:tcPr>
                <w:tcW w:w="708" w:type="dxa"/>
                <w:tcBorders>
                  <w:bottom w:val="single" w:sz="4" w:space="0" w:color="auto"/>
                </w:tcBorders>
                <w:vAlign w:val="center"/>
              </w:tcPr>
            </w:tcPrChange>
          </w:tcPr>
          <w:p w14:paraId="58D6BD3F" w14:textId="0318BB62" w:rsidR="00BD2E78" w:rsidRPr="007E0F91" w:rsidRDefault="00BD2E78" w:rsidP="00BD2E78">
            <w:pPr>
              <w:jc w:val="center"/>
              <w:rPr>
                <w:ins w:id="16474" w:author="Στάθης Καπ" w:date="2023-03-09T05:46:00Z"/>
                <w:sz w:val="16"/>
                <w:szCs w:val="16"/>
              </w:rPr>
            </w:pPr>
            <w:ins w:id="16475"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6476" w:author="Στάθης Καπ" w:date="2023-03-09T07:04:00Z">
              <w:tcPr>
                <w:tcW w:w="652" w:type="dxa"/>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6477" w:author="Στάθης Καπ" w:date="2023-03-09T05:46:00Z"/>
                <w:sz w:val="16"/>
                <w:szCs w:val="16"/>
              </w:rPr>
            </w:pPr>
          </w:p>
        </w:tc>
        <w:tc>
          <w:tcPr>
            <w:tcW w:w="453" w:type="dxa"/>
            <w:tcBorders>
              <w:left w:val="single" w:sz="4" w:space="0" w:color="auto"/>
              <w:bottom w:val="single" w:sz="4" w:space="0" w:color="auto"/>
            </w:tcBorders>
            <w:vAlign w:val="center"/>
            <w:tcPrChange w:id="16478" w:author="Στάθης Καπ" w:date="2023-03-09T07:04:00Z">
              <w:tcPr>
                <w:tcW w:w="453" w:type="dxa"/>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6479" w:author="Στάθης Καπ" w:date="2023-03-09T05:46:00Z"/>
                <w:sz w:val="16"/>
                <w:szCs w:val="16"/>
              </w:rPr>
            </w:pPr>
            <w:ins w:id="16480"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6481" w:author="Στάθης Καπ" w:date="2023-03-09T07:04:00Z">
              <w:tcPr>
                <w:tcW w:w="454" w:type="dxa"/>
                <w:tcBorders>
                  <w:bottom w:val="single" w:sz="4" w:space="0" w:color="auto"/>
                </w:tcBorders>
                <w:vAlign w:val="center"/>
              </w:tcPr>
            </w:tcPrChange>
          </w:tcPr>
          <w:p w14:paraId="36DC0087" w14:textId="19D3AC06" w:rsidR="00BD2E78" w:rsidRPr="007E0F91" w:rsidRDefault="00BD2E78" w:rsidP="00BD2E78">
            <w:pPr>
              <w:jc w:val="center"/>
              <w:rPr>
                <w:ins w:id="16482" w:author="Στάθης Καπ" w:date="2023-03-09T05:46:00Z"/>
                <w:sz w:val="16"/>
                <w:szCs w:val="16"/>
              </w:rPr>
            </w:pPr>
            <w:ins w:id="16483"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6484" w:author="Στάθης Καπ" w:date="2023-03-09T07:04:00Z">
              <w:tcPr>
                <w:tcW w:w="454" w:type="dxa"/>
                <w:tcBorders>
                  <w:bottom w:val="single" w:sz="4" w:space="0" w:color="auto"/>
                </w:tcBorders>
                <w:vAlign w:val="bottom"/>
              </w:tcPr>
            </w:tcPrChange>
          </w:tcPr>
          <w:p w14:paraId="310D1E79" w14:textId="589A5DF6" w:rsidR="00BD2E78" w:rsidRPr="007E0F91" w:rsidRDefault="00BD2E78" w:rsidP="00BD2E78">
            <w:pPr>
              <w:jc w:val="center"/>
              <w:rPr>
                <w:ins w:id="16485" w:author="Στάθης Καπ" w:date="2023-03-09T05:46:00Z"/>
                <w:sz w:val="16"/>
                <w:szCs w:val="16"/>
              </w:rPr>
            </w:pPr>
            <w:ins w:id="16486"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6487" w:author="Στάθης Καπ" w:date="2023-03-09T07:04:00Z">
              <w:tcPr>
                <w:tcW w:w="457" w:type="dxa"/>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6488" w:author="Στάθης Καπ" w:date="2023-03-09T05:46:00Z"/>
                <w:sz w:val="16"/>
                <w:szCs w:val="16"/>
              </w:rPr>
            </w:pPr>
            <w:ins w:id="16489"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6490" w:author="Στάθης Καπ" w:date="2023-03-09T07:04:00Z">
              <w:tcPr>
                <w:tcW w:w="453" w:type="dxa"/>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6491" w:author="Στάθης Καπ" w:date="2023-03-09T05:46:00Z"/>
                <w:sz w:val="16"/>
                <w:szCs w:val="16"/>
              </w:rPr>
            </w:pPr>
            <w:ins w:id="16492"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6493" w:author="Στάθης Καπ" w:date="2023-03-09T07:04:00Z">
              <w:tcPr>
                <w:tcW w:w="454" w:type="dxa"/>
                <w:tcBorders>
                  <w:bottom w:val="single" w:sz="4" w:space="0" w:color="auto"/>
                </w:tcBorders>
                <w:vAlign w:val="center"/>
              </w:tcPr>
            </w:tcPrChange>
          </w:tcPr>
          <w:p w14:paraId="782D4DF7" w14:textId="6FCA1D6B" w:rsidR="00BD2E78" w:rsidRPr="007E0F91" w:rsidRDefault="00BD2E78" w:rsidP="00BD2E78">
            <w:pPr>
              <w:jc w:val="center"/>
              <w:rPr>
                <w:ins w:id="16494" w:author="Στάθης Καπ" w:date="2023-03-09T05:46:00Z"/>
                <w:sz w:val="16"/>
                <w:szCs w:val="16"/>
              </w:rPr>
            </w:pPr>
            <w:ins w:id="16495"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6496" w:author="Στάθης Καπ" w:date="2023-03-09T07:04:00Z">
              <w:tcPr>
                <w:tcW w:w="454" w:type="dxa"/>
                <w:tcBorders>
                  <w:bottom w:val="single" w:sz="4" w:space="0" w:color="auto"/>
                </w:tcBorders>
                <w:vAlign w:val="bottom"/>
              </w:tcPr>
            </w:tcPrChange>
          </w:tcPr>
          <w:p w14:paraId="7D14F86F" w14:textId="614B8B56" w:rsidR="00BD2E78" w:rsidRPr="007E0F91" w:rsidRDefault="00BD2E78" w:rsidP="00BD2E78">
            <w:pPr>
              <w:jc w:val="center"/>
              <w:rPr>
                <w:ins w:id="16497" w:author="Στάθης Καπ" w:date="2023-03-09T05:46:00Z"/>
                <w:sz w:val="16"/>
                <w:szCs w:val="16"/>
              </w:rPr>
            </w:pPr>
            <w:ins w:id="16498"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6499" w:author="Στάθης Καπ" w:date="2023-03-09T07:04:00Z">
              <w:tcPr>
                <w:tcW w:w="454" w:type="dxa"/>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6500" w:author="Στάθης Καπ" w:date="2023-03-09T05:46:00Z"/>
                <w:sz w:val="16"/>
                <w:szCs w:val="16"/>
              </w:rPr>
            </w:pPr>
            <w:ins w:id="16501"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6502" w:author="Στάθης Καπ" w:date="2023-03-09T07:04:00Z">
              <w:tcPr>
                <w:tcW w:w="453" w:type="dxa"/>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6503" w:author="Στάθης Καπ" w:date="2023-03-09T05:46:00Z"/>
                <w:sz w:val="16"/>
                <w:szCs w:val="16"/>
              </w:rPr>
            </w:pPr>
            <w:ins w:id="16504"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6505" w:author="Στάθης Καπ" w:date="2023-03-09T07:04:00Z">
              <w:tcPr>
                <w:tcW w:w="454" w:type="dxa"/>
                <w:tcBorders>
                  <w:bottom w:val="single" w:sz="4" w:space="0" w:color="auto"/>
                </w:tcBorders>
                <w:vAlign w:val="center"/>
              </w:tcPr>
            </w:tcPrChange>
          </w:tcPr>
          <w:p w14:paraId="029461DE" w14:textId="1E9B5572" w:rsidR="00BD2E78" w:rsidRPr="007E0F91" w:rsidRDefault="00BD2E78" w:rsidP="00BD2E78">
            <w:pPr>
              <w:jc w:val="center"/>
              <w:rPr>
                <w:ins w:id="16506" w:author="Στάθης Καπ" w:date="2023-03-09T05:46:00Z"/>
                <w:sz w:val="16"/>
                <w:szCs w:val="16"/>
              </w:rPr>
            </w:pPr>
            <w:ins w:id="16507"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6508" w:author="Στάθης Καπ" w:date="2023-03-09T07:04:00Z">
              <w:tcPr>
                <w:tcW w:w="454" w:type="dxa"/>
                <w:tcBorders>
                  <w:bottom w:val="single" w:sz="4" w:space="0" w:color="auto"/>
                </w:tcBorders>
                <w:vAlign w:val="bottom"/>
              </w:tcPr>
            </w:tcPrChange>
          </w:tcPr>
          <w:p w14:paraId="117B36C7" w14:textId="036CCA3A" w:rsidR="00BD2E78" w:rsidRPr="007E0F91" w:rsidRDefault="00BD2E78" w:rsidP="00BD2E78">
            <w:pPr>
              <w:jc w:val="center"/>
              <w:rPr>
                <w:ins w:id="16509" w:author="Στάθης Καπ" w:date="2023-03-09T05:46:00Z"/>
                <w:sz w:val="16"/>
                <w:szCs w:val="16"/>
              </w:rPr>
            </w:pPr>
            <w:ins w:id="16510"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6511" w:author="Στάθης Καπ" w:date="2023-03-09T07:04:00Z">
              <w:tcPr>
                <w:tcW w:w="461" w:type="dxa"/>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6512" w:author="Στάθης Καπ" w:date="2023-03-09T05:46:00Z"/>
                <w:sz w:val="16"/>
                <w:szCs w:val="16"/>
              </w:rPr>
            </w:pPr>
            <w:ins w:id="16513" w:author="Στάθης Καπ" w:date="2023-03-09T07:04:00Z">
              <w:r>
                <w:rPr>
                  <w:rFonts w:ascii="Calibri" w:hAnsi="Calibri" w:cs="Calibri"/>
                  <w:color w:val="000000"/>
                  <w:sz w:val="16"/>
                  <w:szCs w:val="16"/>
                </w:rPr>
                <w:t>72.84</w:t>
              </w:r>
            </w:ins>
          </w:p>
        </w:tc>
      </w:tr>
    </w:tbl>
    <w:p w14:paraId="23B6ED34" w14:textId="77777777" w:rsidR="006A6628" w:rsidRPr="006A6628" w:rsidRDefault="006A6628" w:rsidP="006A6628">
      <w:pPr>
        <w:rPr>
          <w:ins w:id="16514" w:author="Στάθης Καπ" w:date="2023-03-03T03:28:00Z"/>
        </w:rPr>
        <w:pPrChange w:id="16515" w:author="Στάθης Καπ" w:date="2023-03-09T05:43:00Z">
          <w:pPr>
            <w:pStyle w:val="Caption"/>
            <w:keepNext/>
          </w:pPr>
        </w:pPrChange>
      </w:pPr>
    </w:p>
    <w:p w14:paraId="289859B9" w14:textId="270C8C55" w:rsidR="00BB05AC" w:rsidRDefault="00BB05AC">
      <w:pPr>
        <w:pStyle w:val="Caption"/>
        <w:keepNext/>
        <w:spacing w:after="0"/>
        <w:rPr>
          <w:ins w:id="16516" w:author="Στάθης Καπ" w:date="2023-03-03T03:32:00Z"/>
        </w:rPr>
        <w:pPrChange w:id="16517" w:author="Στάθης Καπ" w:date="2023-03-03T04:34:00Z">
          <w:pPr/>
        </w:pPrChange>
      </w:pPr>
      <w:ins w:id="16518" w:author="Στάθης Καπ" w:date="2023-03-03T03:32:00Z">
        <w:r>
          <w:t xml:space="preserve">Πίνακας </w:t>
        </w:r>
      </w:ins>
      <w:ins w:id="16519"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16520"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16521" w:author="Στάθης Καπ" w:date="2023-03-09T06:41:00Z">
        <w:r w:rsidR="00C36EAC">
          <w:rPr>
            <w:noProof/>
          </w:rPr>
          <w:t>7</w:t>
        </w:r>
        <w:r w:rsidR="00C36EAC">
          <w:fldChar w:fldCharType="end"/>
        </w:r>
      </w:ins>
      <w:ins w:id="16522"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6523"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652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6525"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6526"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6527"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6528"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6529" w:author="Στάθης Καπ" w:date="2023-03-03T03:28:00Z"/>
                <w:rFonts w:cstheme="minorHAnsi"/>
                <w:sz w:val="16"/>
                <w:szCs w:val="16"/>
              </w:rPr>
            </w:pPr>
            <w:ins w:id="16530"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6531"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6532" w:author="Στάθης Καπ" w:date="2023-03-03T03:28:00Z"/>
                <w:rFonts w:cstheme="minorHAnsi"/>
                <w:sz w:val="16"/>
                <w:szCs w:val="16"/>
              </w:rPr>
            </w:pPr>
            <w:ins w:id="16533"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6534"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6535" w:author="Στάθης Καπ" w:date="2023-03-03T03:28:00Z"/>
                <w:rFonts w:cstheme="minorHAnsi"/>
                <w:sz w:val="16"/>
                <w:szCs w:val="16"/>
              </w:rPr>
            </w:pPr>
            <w:ins w:id="16536"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6537"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6538" w:author="Στάθης Καπ" w:date="2023-03-03T03:28:00Z"/>
                <w:rFonts w:cstheme="minorHAnsi"/>
                <w:sz w:val="16"/>
                <w:szCs w:val="16"/>
              </w:rPr>
            </w:pPr>
            <w:ins w:id="16539"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6540"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6541" w:author="Στάθης Καπ" w:date="2023-03-03T03:28:00Z"/>
                <w:rFonts w:cstheme="minorHAnsi"/>
                <w:sz w:val="16"/>
                <w:szCs w:val="16"/>
              </w:rPr>
            </w:pPr>
            <w:ins w:id="16542"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6543"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6544" w:author="Στάθης Καπ" w:date="2023-03-03T03:28:00Z"/>
                <w:rFonts w:cstheme="minorHAnsi"/>
                <w:sz w:val="16"/>
                <w:szCs w:val="16"/>
              </w:rPr>
            </w:pPr>
            <w:ins w:id="16545" w:author="Στάθης Καπ" w:date="2023-03-03T03:28:00Z">
              <w:r w:rsidRPr="009748F7">
                <w:rPr>
                  <w:rFonts w:cstheme="minorHAnsi"/>
                  <w:sz w:val="16"/>
                  <w:szCs w:val="16"/>
                </w:rPr>
                <w:t>S=4</w:t>
              </w:r>
            </w:ins>
          </w:p>
        </w:tc>
      </w:tr>
      <w:tr w:rsidR="00F665AE" w14:paraId="5D926BA0" w14:textId="77777777" w:rsidTr="00F03C40">
        <w:trPr>
          <w:ins w:id="16546"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6547"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6548" w:author="Στάθης Καπ" w:date="2023-03-03T03:28:00Z"/>
                <w:sz w:val="16"/>
                <w:szCs w:val="16"/>
              </w:rPr>
            </w:pPr>
            <w:ins w:id="16549" w:author="Στάθης Καπ" w:date="2023-03-03T03:28:00Z">
              <w:r>
                <w:rPr>
                  <w:sz w:val="16"/>
                  <w:szCs w:val="16"/>
                </w:rPr>
                <w:lastRenderedPageBreak/>
                <w:t>Name</w:t>
              </w:r>
            </w:ins>
          </w:p>
        </w:tc>
        <w:tc>
          <w:tcPr>
            <w:tcW w:w="560" w:type="dxa"/>
            <w:tcBorders>
              <w:top w:val="single" w:sz="4" w:space="0" w:color="auto"/>
              <w:left w:val="nil"/>
              <w:bottom w:val="single" w:sz="4" w:space="0" w:color="auto"/>
            </w:tcBorders>
            <w:shd w:val="clear" w:color="auto" w:fill="E7E6E6" w:themeFill="background2"/>
            <w:vAlign w:val="center"/>
            <w:tcPrChange w:id="16550"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6551" w:author="Στάθης Καπ" w:date="2023-03-03T03:28:00Z"/>
                <w:rFonts w:cstheme="minorHAnsi"/>
                <w:sz w:val="16"/>
                <w:szCs w:val="16"/>
              </w:rPr>
            </w:pPr>
            <w:ins w:id="16552"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6553"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6554" w:author="Στάθης Καπ" w:date="2023-03-03T03:28:00Z"/>
                <w:rFonts w:cstheme="minorHAnsi"/>
                <w:sz w:val="16"/>
                <w:szCs w:val="16"/>
              </w:rPr>
            </w:pPr>
            <w:ins w:id="16555"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6556"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6557" w:author="Στάθης Καπ" w:date="2023-03-03T03:28:00Z"/>
                <w:rFonts w:cstheme="minorHAnsi"/>
                <w:sz w:val="16"/>
                <w:szCs w:val="16"/>
              </w:rPr>
            </w:pPr>
            <w:ins w:id="16558"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6559"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6560" w:author="Στάθης Καπ" w:date="2023-03-03T03:28:00Z"/>
                <w:rFonts w:cstheme="minorHAnsi"/>
                <w:sz w:val="16"/>
                <w:szCs w:val="16"/>
              </w:rPr>
            </w:pPr>
            <w:ins w:id="16561"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6562"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6563" w:author="Στάθης Καπ" w:date="2023-03-03T03:28:00Z"/>
                <w:rFonts w:cstheme="minorHAnsi"/>
                <w:sz w:val="16"/>
                <w:szCs w:val="16"/>
              </w:rPr>
            </w:pPr>
            <w:ins w:id="16564"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6565"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6566" w:author="Στάθης Καπ" w:date="2023-03-03T03:28:00Z"/>
                <w:rFonts w:cstheme="minorHAnsi"/>
                <w:sz w:val="16"/>
                <w:szCs w:val="16"/>
              </w:rPr>
            </w:pPr>
            <w:ins w:id="16567"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656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6569" w:author="Στάθης Καπ" w:date="2023-03-03T03:28:00Z"/>
                <w:rFonts w:cstheme="minorHAnsi"/>
                <w:sz w:val="16"/>
                <w:szCs w:val="16"/>
              </w:rPr>
            </w:pPr>
            <w:ins w:id="16570"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657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6572" w:author="Στάθης Καπ" w:date="2023-03-03T03:28:00Z"/>
                <w:rFonts w:cstheme="minorHAnsi"/>
                <w:sz w:val="16"/>
                <w:szCs w:val="16"/>
              </w:rPr>
            </w:pPr>
            <w:ins w:id="16573"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6574"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6575" w:author="Στάθης Καπ" w:date="2023-03-03T03:28:00Z"/>
                <w:rFonts w:cstheme="minorHAnsi"/>
                <w:sz w:val="16"/>
                <w:szCs w:val="16"/>
              </w:rPr>
            </w:pPr>
            <w:ins w:id="16576"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6577"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6578" w:author="Στάθης Καπ" w:date="2023-03-03T03:28:00Z"/>
                <w:rFonts w:cstheme="minorHAnsi"/>
                <w:sz w:val="16"/>
                <w:szCs w:val="16"/>
              </w:rPr>
            </w:pPr>
            <w:ins w:id="16579"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6580"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6581" w:author="Στάθης Καπ" w:date="2023-03-03T03:28:00Z"/>
                <w:rFonts w:cstheme="minorHAnsi"/>
                <w:sz w:val="16"/>
                <w:szCs w:val="16"/>
              </w:rPr>
            </w:pPr>
            <w:ins w:id="16582"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6583"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6584" w:author="Στάθης Καπ" w:date="2023-03-03T03:28:00Z"/>
                <w:rFonts w:cstheme="minorHAnsi"/>
                <w:sz w:val="16"/>
                <w:szCs w:val="16"/>
              </w:rPr>
            </w:pPr>
            <w:ins w:id="16585"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658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6587" w:author="Στάθης Καπ" w:date="2023-03-03T03:28:00Z"/>
                <w:rFonts w:cstheme="minorHAnsi"/>
                <w:sz w:val="16"/>
                <w:szCs w:val="16"/>
              </w:rPr>
            </w:pPr>
            <w:ins w:id="16588"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658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6590" w:author="Στάθης Καπ" w:date="2023-03-03T03:28:00Z"/>
                <w:rFonts w:cstheme="minorHAnsi"/>
                <w:sz w:val="16"/>
                <w:szCs w:val="16"/>
              </w:rPr>
            </w:pPr>
            <w:ins w:id="16591" w:author="Στάθης Καπ" w:date="2023-03-03T03:28:00Z">
              <w:r w:rsidRPr="009748F7">
                <w:rPr>
                  <w:rFonts w:cstheme="minorHAnsi"/>
                  <w:sz w:val="16"/>
                  <w:szCs w:val="16"/>
                </w:rPr>
                <w:t>Gap (%) S=1</w:t>
              </w:r>
            </w:ins>
          </w:p>
        </w:tc>
      </w:tr>
      <w:tr w:rsidR="009B17D5" w14:paraId="000E3914" w14:textId="77777777" w:rsidTr="00F03C40">
        <w:trPr>
          <w:ins w:id="16592"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6593"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6594" w:author="Στάθης Καπ" w:date="2023-03-03T03:28:00Z"/>
                <w:sz w:val="16"/>
                <w:szCs w:val="16"/>
              </w:rPr>
            </w:pPr>
            <w:ins w:id="16595" w:author="Στάθης Καπ" w:date="2023-03-03T03:30:00Z">
              <w:r w:rsidRPr="00BB05AC">
                <w:rPr>
                  <w:rFonts w:cstheme="minorHAnsi"/>
                  <w:sz w:val="16"/>
                  <w:szCs w:val="16"/>
                  <w:rPrChange w:id="16596"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6597"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6598" w:author="Στάθης Καπ" w:date="2023-03-03T03:28:00Z"/>
                <w:rFonts w:cstheme="minorHAnsi"/>
                <w:sz w:val="16"/>
                <w:szCs w:val="16"/>
              </w:rPr>
            </w:pPr>
            <w:ins w:id="16599" w:author="Στάθης Καπ" w:date="2023-03-03T03:30:00Z">
              <w:r w:rsidRPr="00BB05AC">
                <w:rPr>
                  <w:rFonts w:cstheme="minorHAnsi"/>
                  <w:sz w:val="16"/>
                  <w:szCs w:val="16"/>
                  <w:rPrChange w:id="16600" w:author="Στάθης Καπ" w:date="2023-03-03T03:31:00Z">
                    <w:rPr>
                      <w:rFonts w:cstheme="minorHAnsi"/>
                      <w:sz w:val="18"/>
                      <w:szCs w:val="18"/>
                    </w:rPr>
                  </w:rPrChange>
                </w:rPr>
                <w:t>657</w:t>
              </w:r>
            </w:ins>
          </w:p>
        </w:tc>
        <w:tc>
          <w:tcPr>
            <w:tcW w:w="855" w:type="dxa"/>
            <w:tcBorders>
              <w:top w:val="single" w:sz="4" w:space="0" w:color="auto"/>
            </w:tcBorders>
            <w:tcPrChange w:id="16601"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6602" w:author="Στάθης Καπ" w:date="2023-03-03T03:28:00Z"/>
                <w:rFonts w:cstheme="minorHAnsi"/>
                <w:sz w:val="16"/>
                <w:szCs w:val="16"/>
              </w:rPr>
            </w:pPr>
            <w:ins w:id="16603" w:author="Στάθης Καπ" w:date="2023-03-03T03:30:00Z">
              <w:r w:rsidRPr="00BB05AC">
                <w:rPr>
                  <w:rFonts w:cstheme="minorHAnsi"/>
                  <w:sz w:val="16"/>
                  <w:szCs w:val="16"/>
                  <w:rPrChange w:id="16604" w:author="Στάθης Καπ" w:date="2023-03-03T03:31:00Z">
                    <w:rPr>
                      <w:rFonts w:cstheme="minorHAnsi"/>
                      <w:sz w:val="18"/>
                      <w:szCs w:val="18"/>
                    </w:rPr>
                  </w:rPrChange>
                </w:rPr>
                <w:t>644</w:t>
              </w:r>
            </w:ins>
          </w:p>
        </w:tc>
        <w:tc>
          <w:tcPr>
            <w:tcW w:w="544" w:type="dxa"/>
            <w:tcBorders>
              <w:top w:val="single" w:sz="4" w:space="0" w:color="auto"/>
            </w:tcBorders>
            <w:vAlign w:val="bottom"/>
            <w:tcPrChange w:id="16605"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6606" w:author="Στάθης Καπ" w:date="2023-03-03T03:28:00Z"/>
                <w:rFonts w:cstheme="minorHAnsi"/>
                <w:sz w:val="16"/>
                <w:szCs w:val="16"/>
                <w:lang w:val="el-GR"/>
              </w:rPr>
            </w:pPr>
            <w:ins w:id="16607" w:author="Στάθης Καπ" w:date="2023-03-03T03:30:00Z">
              <w:r w:rsidRPr="00BB05AC">
                <w:rPr>
                  <w:rFonts w:ascii="Calibri" w:hAnsi="Calibri" w:cs="Calibri"/>
                  <w:color w:val="000000"/>
                  <w:sz w:val="16"/>
                  <w:szCs w:val="16"/>
                  <w:rPrChange w:id="16608"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6609"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6610" w:author="Στάθης Καπ" w:date="2023-03-03T03:28:00Z"/>
                <w:rFonts w:cstheme="minorHAnsi"/>
                <w:sz w:val="16"/>
                <w:szCs w:val="16"/>
              </w:rPr>
            </w:pPr>
            <w:ins w:id="16611" w:author="Στάθης Καπ" w:date="2023-03-03T03:30:00Z">
              <w:r w:rsidRPr="00BB05AC">
                <w:rPr>
                  <w:rFonts w:ascii="Calibri" w:hAnsi="Calibri" w:cs="Calibri"/>
                  <w:color w:val="000000"/>
                  <w:sz w:val="16"/>
                  <w:szCs w:val="16"/>
                  <w:rPrChange w:id="16612"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6613"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6614" w:author="Στάθης Καπ" w:date="2023-03-03T03:28:00Z"/>
                <w:rFonts w:cstheme="minorHAnsi"/>
                <w:sz w:val="16"/>
                <w:szCs w:val="16"/>
              </w:rPr>
            </w:pPr>
            <w:ins w:id="16615"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6616"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6617" w:author="Στάθης Καπ" w:date="2023-03-03T03:28:00Z"/>
                <w:rFonts w:cstheme="minorHAnsi"/>
                <w:sz w:val="16"/>
                <w:szCs w:val="16"/>
              </w:rPr>
            </w:pPr>
            <w:ins w:id="16618" w:author="Στάθης Καπ" w:date="2023-03-03T03:30:00Z">
              <w:r w:rsidRPr="00BB05AC">
                <w:rPr>
                  <w:rFonts w:ascii="Calibri" w:hAnsi="Calibri" w:cs="Calibri"/>
                  <w:color w:val="000000"/>
                  <w:sz w:val="16"/>
                  <w:szCs w:val="16"/>
                  <w:rPrChange w:id="16619"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6620"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6621" w:author="Στάθης Καπ" w:date="2023-03-03T03:28:00Z"/>
                <w:rFonts w:cstheme="minorHAnsi"/>
                <w:sz w:val="16"/>
                <w:szCs w:val="16"/>
              </w:rPr>
            </w:pPr>
            <w:ins w:id="16622" w:author="Στάθης Καπ" w:date="2023-03-03T03:30:00Z">
              <w:r w:rsidRPr="00BB05AC">
                <w:rPr>
                  <w:rFonts w:ascii="Calibri" w:hAnsi="Calibri" w:cs="Calibri"/>
                  <w:color w:val="000000"/>
                  <w:sz w:val="16"/>
                  <w:szCs w:val="16"/>
                  <w:rPrChange w:id="16623"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6624"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6625" w:author="Στάθης Καπ" w:date="2023-03-03T03:28:00Z"/>
                <w:rFonts w:cstheme="minorHAnsi"/>
                <w:sz w:val="16"/>
                <w:szCs w:val="16"/>
              </w:rPr>
            </w:pPr>
            <w:ins w:id="16626"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6627"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6628" w:author="Στάθης Καπ" w:date="2023-03-03T03:28:00Z"/>
                <w:rFonts w:cstheme="minorHAnsi"/>
                <w:sz w:val="16"/>
                <w:szCs w:val="16"/>
              </w:rPr>
            </w:pPr>
            <w:ins w:id="16629" w:author="Στάθης Καπ" w:date="2023-03-03T03:30:00Z">
              <w:r w:rsidRPr="00BB05AC">
                <w:rPr>
                  <w:rFonts w:ascii="Calibri" w:hAnsi="Calibri" w:cs="Calibri"/>
                  <w:color w:val="000000"/>
                  <w:sz w:val="16"/>
                  <w:szCs w:val="16"/>
                  <w:rPrChange w:id="16630"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6631"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6632" w:author="Στάθης Καπ" w:date="2023-03-03T03:28:00Z"/>
                <w:rFonts w:cstheme="minorHAnsi"/>
                <w:sz w:val="16"/>
                <w:szCs w:val="16"/>
              </w:rPr>
            </w:pPr>
            <w:ins w:id="16633" w:author="Στάθης Καπ" w:date="2023-03-03T03:30:00Z">
              <w:r w:rsidRPr="00BB05AC">
                <w:rPr>
                  <w:rFonts w:ascii="Calibri" w:hAnsi="Calibri" w:cs="Calibri"/>
                  <w:color w:val="000000"/>
                  <w:sz w:val="16"/>
                  <w:szCs w:val="16"/>
                  <w:rPrChange w:id="16634"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6635"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6636" w:author="Στάθης Καπ" w:date="2023-03-03T03:28:00Z"/>
                <w:rFonts w:cstheme="minorHAnsi"/>
                <w:sz w:val="16"/>
                <w:szCs w:val="16"/>
              </w:rPr>
            </w:pPr>
            <w:ins w:id="16637"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6638"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6639" w:author="Στάθης Καπ" w:date="2023-03-03T03:28:00Z"/>
                <w:rFonts w:cstheme="minorHAnsi"/>
                <w:sz w:val="16"/>
                <w:szCs w:val="16"/>
              </w:rPr>
            </w:pPr>
            <w:ins w:id="16640" w:author="Στάθης Καπ" w:date="2023-03-03T03:30:00Z">
              <w:r w:rsidRPr="00BB05AC">
                <w:rPr>
                  <w:rFonts w:ascii="Calibri" w:hAnsi="Calibri" w:cs="Calibri"/>
                  <w:color w:val="000000"/>
                  <w:sz w:val="16"/>
                  <w:szCs w:val="16"/>
                  <w:rPrChange w:id="16641"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6642"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6643" w:author="Στάθης Καπ" w:date="2023-03-03T03:28:00Z"/>
                <w:rFonts w:cstheme="minorHAnsi"/>
                <w:sz w:val="16"/>
                <w:szCs w:val="16"/>
              </w:rPr>
            </w:pPr>
            <w:ins w:id="16644" w:author="Στάθης Καπ" w:date="2023-03-03T03:30:00Z">
              <w:r w:rsidRPr="00BB05AC">
                <w:rPr>
                  <w:rFonts w:ascii="Calibri" w:hAnsi="Calibri" w:cs="Calibri"/>
                  <w:color w:val="000000"/>
                  <w:sz w:val="16"/>
                  <w:szCs w:val="16"/>
                  <w:rPrChange w:id="16645"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6646"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6647" w:author="Στάθης Καπ" w:date="2023-03-03T03:28:00Z"/>
                <w:rFonts w:cstheme="minorHAnsi"/>
                <w:sz w:val="16"/>
                <w:szCs w:val="16"/>
              </w:rPr>
            </w:pPr>
            <w:ins w:id="16648" w:author="Στάθης Καπ" w:date="2023-03-03T06:14:00Z">
              <w:r>
                <w:rPr>
                  <w:rFonts w:ascii="Calibri" w:hAnsi="Calibri" w:cs="Calibri"/>
                  <w:color w:val="000000"/>
                  <w:sz w:val="16"/>
                  <w:szCs w:val="16"/>
                </w:rPr>
                <w:t>10.17</w:t>
              </w:r>
            </w:ins>
          </w:p>
        </w:tc>
      </w:tr>
      <w:tr w:rsidR="009B17D5" w14:paraId="366713B8" w14:textId="77777777" w:rsidTr="00F03C40">
        <w:trPr>
          <w:ins w:id="16649" w:author="Στάθης Καπ" w:date="2023-03-03T03:28:00Z"/>
        </w:trPr>
        <w:tc>
          <w:tcPr>
            <w:tcW w:w="515" w:type="dxa"/>
            <w:tcBorders>
              <w:top w:val="nil"/>
              <w:bottom w:val="nil"/>
              <w:right w:val="single" w:sz="4" w:space="0" w:color="auto"/>
            </w:tcBorders>
            <w:shd w:val="clear" w:color="auto" w:fill="E7E6E6" w:themeFill="background2"/>
            <w:vAlign w:val="center"/>
            <w:tcPrChange w:id="16650" w:author="Στάθης Καπ" w:date="2023-03-03T06:26:00Z">
              <w:tcPr>
                <w:tcW w:w="515" w:type="dxa"/>
                <w:vAlign w:val="center"/>
              </w:tcPr>
            </w:tcPrChange>
          </w:tcPr>
          <w:p w14:paraId="3CB0528A" w14:textId="508CC64F" w:rsidR="009B17D5" w:rsidRPr="00BB05AC" w:rsidRDefault="009B17D5" w:rsidP="009B17D5">
            <w:pPr>
              <w:jc w:val="center"/>
              <w:rPr>
                <w:ins w:id="16651" w:author="Στάθης Καπ" w:date="2023-03-03T03:28:00Z"/>
                <w:sz w:val="16"/>
                <w:szCs w:val="16"/>
              </w:rPr>
            </w:pPr>
            <w:ins w:id="16652" w:author="Στάθης Καπ" w:date="2023-03-03T03:30:00Z">
              <w:r w:rsidRPr="00BB05AC">
                <w:rPr>
                  <w:rFonts w:cstheme="minorHAnsi"/>
                  <w:sz w:val="16"/>
                  <w:szCs w:val="16"/>
                  <w:rPrChange w:id="16653" w:author="Στάθης Καπ" w:date="2023-03-03T03:31:00Z">
                    <w:rPr>
                      <w:rFonts w:cstheme="minorHAnsi"/>
                      <w:sz w:val="18"/>
                      <w:szCs w:val="18"/>
                    </w:rPr>
                  </w:rPrChange>
                </w:rPr>
                <w:t>pr02</w:t>
              </w:r>
            </w:ins>
          </w:p>
        </w:tc>
        <w:tc>
          <w:tcPr>
            <w:tcW w:w="560" w:type="dxa"/>
            <w:tcBorders>
              <w:left w:val="single" w:sz="4" w:space="0" w:color="auto"/>
            </w:tcBorders>
            <w:tcPrChange w:id="16654" w:author="Στάθης Καπ" w:date="2023-03-03T06:26:00Z">
              <w:tcPr>
                <w:tcW w:w="560" w:type="dxa"/>
              </w:tcPr>
            </w:tcPrChange>
          </w:tcPr>
          <w:p w14:paraId="535B3A4C" w14:textId="052837B6" w:rsidR="009B17D5" w:rsidRPr="00BB05AC" w:rsidRDefault="009B17D5" w:rsidP="009B17D5">
            <w:pPr>
              <w:jc w:val="center"/>
              <w:rPr>
                <w:ins w:id="16655" w:author="Στάθης Καπ" w:date="2023-03-03T03:28:00Z"/>
                <w:rFonts w:cstheme="minorHAnsi"/>
                <w:sz w:val="16"/>
                <w:szCs w:val="16"/>
              </w:rPr>
            </w:pPr>
            <w:ins w:id="16656" w:author="Στάθης Καπ" w:date="2023-03-03T03:30:00Z">
              <w:r w:rsidRPr="00BB05AC">
                <w:rPr>
                  <w:rFonts w:cstheme="minorHAnsi"/>
                  <w:sz w:val="16"/>
                  <w:szCs w:val="16"/>
                  <w:rPrChange w:id="16657" w:author="Στάθης Καπ" w:date="2023-03-03T03:31:00Z">
                    <w:rPr>
                      <w:rFonts w:cstheme="minorHAnsi"/>
                      <w:sz w:val="18"/>
                      <w:szCs w:val="18"/>
                    </w:rPr>
                  </w:rPrChange>
                </w:rPr>
                <w:t>1079</w:t>
              </w:r>
            </w:ins>
          </w:p>
        </w:tc>
        <w:tc>
          <w:tcPr>
            <w:tcW w:w="855" w:type="dxa"/>
            <w:tcPrChange w:id="16658" w:author="Στάθης Καπ" w:date="2023-03-03T06:26:00Z">
              <w:tcPr>
                <w:tcW w:w="855" w:type="dxa"/>
              </w:tcPr>
            </w:tcPrChange>
          </w:tcPr>
          <w:p w14:paraId="6DD845A1" w14:textId="2F684A66" w:rsidR="009B17D5" w:rsidRPr="00BB05AC" w:rsidRDefault="009B17D5" w:rsidP="009B17D5">
            <w:pPr>
              <w:jc w:val="center"/>
              <w:rPr>
                <w:ins w:id="16659" w:author="Στάθης Καπ" w:date="2023-03-03T03:28:00Z"/>
                <w:rFonts w:cstheme="minorHAnsi"/>
                <w:sz w:val="16"/>
                <w:szCs w:val="16"/>
              </w:rPr>
            </w:pPr>
            <w:ins w:id="16660" w:author="Στάθης Καπ" w:date="2023-03-03T03:30:00Z">
              <w:r w:rsidRPr="00BB05AC">
                <w:rPr>
                  <w:rFonts w:cstheme="minorHAnsi"/>
                  <w:sz w:val="16"/>
                  <w:szCs w:val="16"/>
                  <w:rPrChange w:id="16661" w:author="Στάθης Καπ" w:date="2023-03-03T03:31:00Z">
                    <w:rPr>
                      <w:rFonts w:cstheme="minorHAnsi"/>
                      <w:sz w:val="18"/>
                      <w:szCs w:val="18"/>
                    </w:rPr>
                  </w:rPrChange>
                </w:rPr>
                <w:t>1014</w:t>
              </w:r>
            </w:ins>
          </w:p>
        </w:tc>
        <w:tc>
          <w:tcPr>
            <w:tcW w:w="544" w:type="dxa"/>
            <w:vAlign w:val="bottom"/>
            <w:tcPrChange w:id="16662" w:author="Στάθης Καπ" w:date="2023-03-03T06:26:00Z">
              <w:tcPr>
                <w:tcW w:w="544" w:type="dxa"/>
                <w:vAlign w:val="bottom"/>
              </w:tcPr>
            </w:tcPrChange>
          </w:tcPr>
          <w:p w14:paraId="1CF43165" w14:textId="0CD56F70" w:rsidR="009B17D5" w:rsidRPr="00BB05AC" w:rsidRDefault="009B17D5" w:rsidP="009B17D5">
            <w:pPr>
              <w:jc w:val="center"/>
              <w:rPr>
                <w:ins w:id="16663" w:author="Στάθης Καπ" w:date="2023-03-03T03:28:00Z"/>
                <w:rFonts w:cstheme="minorHAnsi"/>
                <w:sz w:val="16"/>
                <w:szCs w:val="16"/>
              </w:rPr>
            </w:pPr>
            <w:ins w:id="16664" w:author="Στάθης Καπ" w:date="2023-03-03T03:30:00Z">
              <w:r w:rsidRPr="00BB05AC">
                <w:rPr>
                  <w:rFonts w:ascii="Calibri" w:hAnsi="Calibri" w:cs="Calibri"/>
                  <w:color w:val="000000"/>
                  <w:sz w:val="16"/>
                  <w:szCs w:val="16"/>
                  <w:rPrChange w:id="16665" w:author="Στάθης Καπ" w:date="2023-03-03T03:31:00Z">
                    <w:rPr>
                      <w:rFonts w:ascii="Calibri" w:hAnsi="Calibri" w:cs="Calibri"/>
                      <w:color w:val="000000"/>
                      <w:sz w:val="18"/>
                      <w:szCs w:val="18"/>
                    </w:rPr>
                  </w:rPrChange>
                </w:rPr>
                <w:t>1001</w:t>
              </w:r>
            </w:ins>
          </w:p>
        </w:tc>
        <w:tc>
          <w:tcPr>
            <w:tcW w:w="621" w:type="dxa"/>
            <w:vAlign w:val="bottom"/>
            <w:tcPrChange w:id="16666" w:author="Στάθης Καπ" w:date="2023-03-03T06:26:00Z">
              <w:tcPr>
                <w:tcW w:w="621" w:type="dxa"/>
                <w:vAlign w:val="bottom"/>
              </w:tcPr>
            </w:tcPrChange>
          </w:tcPr>
          <w:p w14:paraId="5F17A590" w14:textId="4F02B58C" w:rsidR="009B17D5" w:rsidRPr="00BB05AC" w:rsidRDefault="009B17D5" w:rsidP="009B17D5">
            <w:pPr>
              <w:jc w:val="center"/>
              <w:rPr>
                <w:ins w:id="16667" w:author="Στάθης Καπ" w:date="2023-03-03T03:28:00Z"/>
                <w:rFonts w:cstheme="minorHAnsi"/>
                <w:sz w:val="16"/>
                <w:szCs w:val="16"/>
              </w:rPr>
            </w:pPr>
            <w:ins w:id="16668" w:author="Στάθης Καπ" w:date="2023-03-03T03:30:00Z">
              <w:r w:rsidRPr="00BB05AC">
                <w:rPr>
                  <w:rFonts w:ascii="Calibri" w:hAnsi="Calibri" w:cs="Calibri"/>
                  <w:color w:val="000000"/>
                  <w:sz w:val="16"/>
                  <w:szCs w:val="16"/>
                  <w:rPrChange w:id="16669" w:author="Στάθης Καπ" w:date="2023-03-03T03:31:00Z">
                    <w:rPr>
                      <w:rFonts w:ascii="Calibri" w:hAnsi="Calibri" w:cs="Calibri"/>
                      <w:color w:val="000000"/>
                      <w:sz w:val="18"/>
                      <w:szCs w:val="18"/>
                    </w:rPr>
                  </w:rPrChange>
                </w:rPr>
                <w:t>0.964</w:t>
              </w:r>
            </w:ins>
          </w:p>
        </w:tc>
        <w:tc>
          <w:tcPr>
            <w:tcW w:w="669" w:type="dxa"/>
            <w:vAlign w:val="center"/>
            <w:tcPrChange w:id="16670" w:author="Στάθης Καπ" w:date="2023-03-03T06:26:00Z">
              <w:tcPr>
                <w:tcW w:w="669" w:type="dxa"/>
                <w:vAlign w:val="center"/>
              </w:tcPr>
            </w:tcPrChange>
          </w:tcPr>
          <w:p w14:paraId="29377628" w14:textId="655D06A2" w:rsidR="009B17D5" w:rsidRPr="00BB05AC" w:rsidRDefault="009B17D5" w:rsidP="009B17D5">
            <w:pPr>
              <w:jc w:val="center"/>
              <w:rPr>
                <w:ins w:id="16671" w:author="Στάθης Καπ" w:date="2023-03-03T03:28:00Z"/>
                <w:rFonts w:cstheme="minorHAnsi"/>
                <w:sz w:val="16"/>
                <w:szCs w:val="16"/>
              </w:rPr>
            </w:pPr>
            <w:ins w:id="16672" w:author="Στάθης Καπ" w:date="2023-03-03T06:13:00Z">
              <w:r>
                <w:rPr>
                  <w:rFonts w:ascii="Calibri" w:hAnsi="Calibri" w:cstheme="minorHAnsi"/>
                  <w:color w:val="000000"/>
                  <w:sz w:val="16"/>
                  <w:szCs w:val="16"/>
                </w:rPr>
                <w:t>7.23</w:t>
              </w:r>
            </w:ins>
          </w:p>
        </w:tc>
        <w:tc>
          <w:tcPr>
            <w:tcW w:w="543" w:type="dxa"/>
            <w:vAlign w:val="bottom"/>
            <w:tcPrChange w:id="16673" w:author="Στάθης Καπ" w:date="2023-03-03T06:26:00Z">
              <w:tcPr>
                <w:tcW w:w="543" w:type="dxa"/>
                <w:vAlign w:val="bottom"/>
              </w:tcPr>
            </w:tcPrChange>
          </w:tcPr>
          <w:p w14:paraId="4FBCA523" w14:textId="101DC088" w:rsidR="009B17D5" w:rsidRPr="00BB05AC" w:rsidRDefault="009B17D5" w:rsidP="009B17D5">
            <w:pPr>
              <w:jc w:val="center"/>
              <w:rPr>
                <w:ins w:id="16674" w:author="Στάθης Καπ" w:date="2023-03-03T03:28:00Z"/>
                <w:rFonts w:cstheme="minorHAnsi"/>
                <w:sz w:val="16"/>
                <w:szCs w:val="16"/>
              </w:rPr>
            </w:pPr>
            <w:ins w:id="16675" w:author="Στάθης Καπ" w:date="2023-03-03T03:30:00Z">
              <w:r w:rsidRPr="00BB05AC">
                <w:rPr>
                  <w:rFonts w:ascii="Calibri" w:hAnsi="Calibri" w:cs="Calibri"/>
                  <w:color w:val="000000"/>
                  <w:sz w:val="16"/>
                  <w:szCs w:val="16"/>
                  <w:rPrChange w:id="16676" w:author="Στάθης Καπ" w:date="2023-03-03T03:31:00Z">
                    <w:rPr>
                      <w:rFonts w:ascii="Calibri" w:hAnsi="Calibri" w:cs="Calibri"/>
                      <w:color w:val="000000"/>
                      <w:sz w:val="18"/>
                      <w:szCs w:val="18"/>
                    </w:rPr>
                  </w:rPrChange>
                </w:rPr>
                <w:t>969</w:t>
              </w:r>
            </w:ins>
          </w:p>
        </w:tc>
        <w:tc>
          <w:tcPr>
            <w:tcW w:w="621" w:type="dxa"/>
            <w:vAlign w:val="bottom"/>
            <w:tcPrChange w:id="16677" w:author="Στάθης Καπ" w:date="2023-03-03T06:26:00Z">
              <w:tcPr>
                <w:tcW w:w="621" w:type="dxa"/>
                <w:vAlign w:val="bottom"/>
              </w:tcPr>
            </w:tcPrChange>
          </w:tcPr>
          <w:p w14:paraId="131809EE" w14:textId="3B808835" w:rsidR="009B17D5" w:rsidRPr="00BB05AC" w:rsidRDefault="009B17D5" w:rsidP="009B17D5">
            <w:pPr>
              <w:jc w:val="center"/>
              <w:rPr>
                <w:ins w:id="16678" w:author="Στάθης Καπ" w:date="2023-03-03T03:28:00Z"/>
                <w:rFonts w:cstheme="minorHAnsi"/>
                <w:sz w:val="16"/>
                <w:szCs w:val="16"/>
              </w:rPr>
            </w:pPr>
            <w:ins w:id="16679" w:author="Στάθης Καπ" w:date="2023-03-03T03:30:00Z">
              <w:r w:rsidRPr="00BB05AC">
                <w:rPr>
                  <w:rFonts w:ascii="Calibri" w:hAnsi="Calibri" w:cs="Calibri"/>
                  <w:color w:val="000000"/>
                  <w:sz w:val="16"/>
                  <w:szCs w:val="16"/>
                  <w:rPrChange w:id="16680" w:author="Στάθης Καπ" w:date="2023-03-03T03:31:00Z">
                    <w:rPr>
                      <w:rFonts w:ascii="Calibri" w:hAnsi="Calibri" w:cs="Calibri"/>
                      <w:color w:val="000000"/>
                      <w:sz w:val="18"/>
                      <w:szCs w:val="18"/>
                    </w:rPr>
                  </w:rPrChange>
                </w:rPr>
                <w:t>0.347</w:t>
              </w:r>
            </w:ins>
          </w:p>
        </w:tc>
        <w:tc>
          <w:tcPr>
            <w:tcW w:w="669" w:type="dxa"/>
            <w:vAlign w:val="center"/>
            <w:tcPrChange w:id="16681" w:author="Στάθης Καπ" w:date="2023-03-03T06:26:00Z">
              <w:tcPr>
                <w:tcW w:w="669" w:type="dxa"/>
                <w:vAlign w:val="center"/>
              </w:tcPr>
            </w:tcPrChange>
          </w:tcPr>
          <w:p w14:paraId="1C41BD9D" w14:textId="71C2768C" w:rsidR="009B17D5" w:rsidRPr="00BB05AC" w:rsidRDefault="009B17D5" w:rsidP="009B17D5">
            <w:pPr>
              <w:jc w:val="center"/>
              <w:rPr>
                <w:ins w:id="16682" w:author="Στάθης Καπ" w:date="2023-03-03T03:28:00Z"/>
                <w:rFonts w:cstheme="minorHAnsi"/>
                <w:sz w:val="16"/>
                <w:szCs w:val="16"/>
              </w:rPr>
            </w:pPr>
            <w:ins w:id="16683" w:author="Στάθης Καπ" w:date="2023-03-03T06:13:00Z">
              <w:r>
                <w:rPr>
                  <w:rFonts w:ascii="Calibri" w:hAnsi="Calibri" w:cstheme="minorHAnsi"/>
                  <w:color w:val="000000"/>
                  <w:sz w:val="16"/>
                  <w:szCs w:val="16"/>
                </w:rPr>
                <w:t>3.2</w:t>
              </w:r>
            </w:ins>
          </w:p>
        </w:tc>
        <w:tc>
          <w:tcPr>
            <w:tcW w:w="508" w:type="dxa"/>
            <w:vAlign w:val="bottom"/>
            <w:tcPrChange w:id="16684" w:author="Στάθης Καπ" w:date="2023-03-03T06:26:00Z">
              <w:tcPr>
                <w:tcW w:w="508" w:type="dxa"/>
                <w:vAlign w:val="bottom"/>
              </w:tcPr>
            </w:tcPrChange>
          </w:tcPr>
          <w:p w14:paraId="2113F4D2" w14:textId="1BD973FB" w:rsidR="009B17D5" w:rsidRPr="00BB05AC" w:rsidRDefault="009B17D5" w:rsidP="009B17D5">
            <w:pPr>
              <w:jc w:val="center"/>
              <w:rPr>
                <w:ins w:id="16685" w:author="Στάθης Καπ" w:date="2023-03-03T03:28:00Z"/>
                <w:rFonts w:cstheme="minorHAnsi"/>
                <w:sz w:val="16"/>
                <w:szCs w:val="16"/>
              </w:rPr>
            </w:pPr>
            <w:ins w:id="16686" w:author="Στάθης Καπ" w:date="2023-03-03T03:30:00Z">
              <w:r w:rsidRPr="00BB05AC">
                <w:rPr>
                  <w:rFonts w:ascii="Calibri" w:hAnsi="Calibri" w:cs="Calibri"/>
                  <w:color w:val="000000"/>
                  <w:sz w:val="16"/>
                  <w:szCs w:val="16"/>
                  <w:rPrChange w:id="16687" w:author="Στάθης Καπ" w:date="2023-03-03T03:31:00Z">
                    <w:rPr>
                      <w:rFonts w:ascii="Calibri" w:hAnsi="Calibri" w:cs="Calibri"/>
                      <w:color w:val="000000"/>
                      <w:sz w:val="18"/>
                      <w:szCs w:val="18"/>
                    </w:rPr>
                  </w:rPrChange>
                </w:rPr>
                <w:t>947</w:t>
              </w:r>
            </w:ins>
          </w:p>
        </w:tc>
        <w:tc>
          <w:tcPr>
            <w:tcW w:w="541" w:type="dxa"/>
            <w:vAlign w:val="bottom"/>
            <w:tcPrChange w:id="16688" w:author="Στάθης Καπ" w:date="2023-03-03T06:26:00Z">
              <w:tcPr>
                <w:tcW w:w="541" w:type="dxa"/>
                <w:vAlign w:val="bottom"/>
              </w:tcPr>
            </w:tcPrChange>
          </w:tcPr>
          <w:p w14:paraId="15A3EC64" w14:textId="29B8B704" w:rsidR="009B17D5" w:rsidRPr="00BB05AC" w:rsidRDefault="009B17D5" w:rsidP="009B17D5">
            <w:pPr>
              <w:jc w:val="center"/>
              <w:rPr>
                <w:ins w:id="16689" w:author="Στάθης Καπ" w:date="2023-03-03T03:28:00Z"/>
                <w:rFonts w:cstheme="minorHAnsi"/>
                <w:sz w:val="16"/>
                <w:szCs w:val="16"/>
              </w:rPr>
            </w:pPr>
            <w:ins w:id="16690" w:author="Στάθης Καπ" w:date="2023-03-03T03:30:00Z">
              <w:r w:rsidRPr="00BB05AC">
                <w:rPr>
                  <w:rFonts w:ascii="Calibri" w:hAnsi="Calibri" w:cs="Calibri"/>
                  <w:color w:val="000000"/>
                  <w:sz w:val="16"/>
                  <w:szCs w:val="16"/>
                  <w:rPrChange w:id="16691" w:author="Στάθης Καπ" w:date="2023-03-03T03:31:00Z">
                    <w:rPr>
                      <w:rFonts w:ascii="Calibri" w:hAnsi="Calibri" w:cs="Calibri"/>
                      <w:color w:val="000000"/>
                      <w:sz w:val="18"/>
                      <w:szCs w:val="18"/>
                    </w:rPr>
                  </w:rPrChange>
                </w:rPr>
                <w:t>0.288</w:t>
              </w:r>
            </w:ins>
          </w:p>
        </w:tc>
        <w:tc>
          <w:tcPr>
            <w:tcW w:w="589" w:type="dxa"/>
            <w:vAlign w:val="center"/>
            <w:tcPrChange w:id="16692" w:author="Στάθης Καπ" w:date="2023-03-03T06:26:00Z">
              <w:tcPr>
                <w:tcW w:w="589" w:type="dxa"/>
                <w:vAlign w:val="center"/>
              </w:tcPr>
            </w:tcPrChange>
          </w:tcPr>
          <w:p w14:paraId="4CB07279" w14:textId="506DBCB8" w:rsidR="009B17D5" w:rsidRPr="00BB05AC" w:rsidRDefault="009B17D5" w:rsidP="009B17D5">
            <w:pPr>
              <w:jc w:val="center"/>
              <w:rPr>
                <w:ins w:id="16693" w:author="Στάθης Καπ" w:date="2023-03-03T03:28:00Z"/>
                <w:rFonts w:cstheme="minorHAnsi"/>
                <w:sz w:val="16"/>
                <w:szCs w:val="16"/>
              </w:rPr>
            </w:pPr>
            <w:ins w:id="16694" w:author="Στάθης Καπ" w:date="2023-03-03T06:13:00Z">
              <w:r>
                <w:rPr>
                  <w:rFonts w:ascii="Calibri" w:hAnsi="Calibri" w:cstheme="minorHAnsi"/>
                  <w:color w:val="000000"/>
                  <w:sz w:val="16"/>
                  <w:szCs w:val="16"/>
                </w:rPr>
                <w:t>5.39</w:t>
              </w:r>
            </w:ins>
          </w:p>
        </w:tc>
        <w:tc>
          <w:tcPr>
            <w:tcW w:w="463" w:type="dxa"/>
            <w:vAlign w:val="bottom"/>
            <w:tcPrChange w:id="16695" w:author="Στάθης Καπ" w:date="2023-03-03T06:26:00Z">
              <w:tcPr>
                <w:tcW w:w="463" w:type="dxa"/>
                <w:vAlign w:val="bottom"/>
              </w:tcPr>
            </w:tcPrChange>
          </w:tcPr>
          <w:p w14:paraId="28246400" w14:textId="1521B67C" w:rsidR="009B17D5" w:rsidRPr="00BB05AC" w:rsidRDefault="009B17D5" w:rsidP="009B17D5">
            <w:pPr>
              <w:jc w:val="center"/>
              <w:rPr>
                <w:ins w:id="16696" w:author="Στάθης Καπ" w:date="2023-03-03T03:28:00Z"/>
                <w:rFonts w:cstheme="minorHAnsi"/>
                <w:sz w:val="16"/>
                <w:szCs w:val="16"/>
              </w:rPr>
            </w:pPr>
            <w:ins w:id="16697" w:author="Στάθης Καπ" w:date="2023-03-03T03:30:00Z">
              <w:r w:rsidRPr="00BB05AC">
                <w:rPr>
                  <w:rFonts w:ascii="Calibri" w:hAnsi="Calibri" w:cs="Calibri"/>
                  <w:color w:val="000000"/>
                  <w:sz w:val="16"/>
                  <w:szCs w:val="16"/>
                  <w:rPrChange w:id="16698" w:author="Στάθης Καπ" w:date="2023-03-03T03:31:00Z">
                    <w:rPr>
                      <w:rFonts w:ascii="Calibri" w:hAnsi="Calibri" w:cs="Calibri"/>
                      <w:color w:val="000000"/>
                      <w:sz w:val="18"/>
                      <w:szCs w:val="18"/>
                    </w:rPr>
                  </w:rPrChange>
                </w:rPr>
                <w:t>947</w:t>
              </w:r>
            </w:ins>
          </w:p>
        </w:tc>
        <w:tc>
          <w:tcPr>
            <w:tcW w:w="541" w:type="dxa"/>
            <w:vAlign w:val="bottom"/>
            <w:tcPrChange w:id="16699" w:author="Στάθης Καπ" w:date="2023-03-03T06:26:00Z">
              <w:tcPr>
                <w:tcW w:w="541" w:type="dxa"/>
                <w:vAlign w:val="bottom"/>
              </w:tcPr>
            </w:tcPrChange>
          </w:tcPr>
          <w:p w14:paraId="171D17E3" w14:textId="5F7CAEEB" w:rsidR="009B17D5" w:rsidRPr="00BB05AC" w:rsidRDefault="009B17D5" w:rsidP="009B17D5">
            <w:pPr>
              <w:jc w:val="center"/>
              <w:rPr>
                <w:ins w:id="16700" w:author="Στάθης Καπ" w:date="2023-03-03T03:28:00Z"/>
                <w:rFonts w:cstheme="minorHAnsi"/>
                <w:sz w:val="16"/>
                <w:szCs w:val="16"/>
              </w:rPr>
            </w:pPr>
            <w:ins w:id="16701" w:author="Στάθης Καπ" w:date="2023-03-03T03:30:00Z">
              <w:r w:rsidRPr="00BB05AC">
                <w:rPr>
                  <w:rFonts w:ascii="Calibri" w:hAnsi="Calibri" w:cs="Calibri"/>
                  <w:color w:val="000000"/>
                  <w:sz w:val="16"/>
                  <w:szCs w:val="16"/>
                  <w:rPrChange w:id="16702" w:author="Στάθης Καπ" w:date="2023-03-03T03:31:00Z">
                    <w:rPr>
                      <w:rFonts w:ascii="Calibri" w:hAnsi="Calibri" w:cs="Calibri"/>
                      <w:color w:val="000000"/>
                      <w:sz w:val="18"/>
                      <w:szCs w:val="18"/>
                    </w:rPr>
                  </w:rPrChange>
                </w:rPr>
                <w:t>0.57</w:t>
              </w:r>
            </w:ins>
          </w:p>
        </w:tc>
        <w:tc>
          <w:tcPr>
            <w:tcW w:w="589" w:type="dxa"/>
            <w:vAlign w:val="center"/>
            <w:tcPrChange w:id="16703" w:author="Στάθης Καπ" w:date="2023-03-03T06:26:00Z">
              <w:tcPr>
                <w:tcW w:w="589" w:type="dxa"/>
                <w:vAlign w:val="center"/>
              </w:tcPr>
            </w:tcPrChange>
          </w:tcPr>
          <w:p w14:paraId="522A28AB" w14:textId="41D0CBEF" w:rsidR="009B17D5" w:rsidRPr="00BB05AC" w:rsidRDefault="009B17D5" w:rsidP="009B17D5">
            <w:pPr>
              <w:jc w:val="center"/>
              <w:rPr>
                <w:ins w:id="16704" w:author="Στάθης Καπ" w:date="2023-03-03T03:28:00Z"/>
                <w:rFonts w:cstheme="minorHAnsi"/>
                <w:sz w:val="16"/>
                <w:szCs w:val="16"/>
              </w:rPr>
            </w:pPr>
            <w:ins w:id="16705" w:author="Στάθης Καπ" w:date="2023-03-03T06:14:00Z">
              <w:r>
                <w:rPr>
                  <w:rFonts w:ascii="Calibri" w:hAnsi="Calibri" w:cstheme="minorHAnsi"/>
                  <w:color w:val="000000"/>
                  <w:sz w:val="16"/>
                  <w:szCs w:val="16"/>
                </w:rPr>
                <w:t>5.39</w:t>
              </w:r>
            </w:ins>
          </w:p>
        </w:tc>
      </w:tr>
      <w:tr w:rsidR="009B17D5" w14:paraId="23112D51" w14:textId="77777777" w:rsidTr="00F03C40">
        <w:trPr>
          <w:ins w:id="16706" w:author="Στάθης Καπ" w:date="2023-03-03T03:28:00Z"/>
        </w:trPr>
        <w:tc>
          <w:tcPr>
            <w:tcW w:w="515" w:type="dxa"/>
            <w:tcBorders>
              <w:top w:val="nil"/>
              <w:bottom w:val="nil"/>
              <w:right w:val="single" w:sz="4" w:space="0" w:color="auto"/>
            </w:tcBorders>
            <w:shd w:val="clear" w:color="auto" w:fill="E7E6E6" w:themeFill="background2"/>
            <w:vAlign w:val="center"/>
            <w:tcPrChange w:id="16707" w:author="Στάθης Καπ" w:date="2023-03-03T06:26:00Z">
              <w:tcPr>
                <w:tcW w:w="515" w:type="dxa"/>
                <w:vAlign w:val="center"/>
              </w:tcPr>
            </w:tcPrChange>
          </w:tcPr>
          <w:p w14:paraId="2B6C4D64" w14:textId="782914BB" w:rsidR="009B17D5" w:rsidRPr="00BB05AC" w:rsidRDefault="009B17D5" w:rsidP="009B17D5">
            <w:pPr>
              <w:jc w:val="center"/>
              <w:rPr>
                <w:ins w:id="16708" w:author="Στάθης Καπ" w:date="2023-03-03T03:28:00Z"/>
                <w:sz w:val="16"/>
                <w:szCs w:val="16"/>
              </w:rPr>
            </w:pPr>
            <w:ins w:id="16709" w:author="Στάθης Καπ" w:date="2023-03-03T03:30:00Z">
              <w:r w:rsidRPr="00BB05AC">
                <w:rPr>
                  <w:rFonts w:cstheme="minorHAnsi"/>
                  <w:sz w:val="16"/>
                  <w:szCs w:val="16"/>
                  <w:rPrChange w:id="16710" w:author="Στάθης Καπ" w:date="2023-03-03T03:31:00Z">
                    <w:rPr>
                      <w:rFonts w:cstheme="minorHAnsi"/>
                      <w:sz w:val="18"/>
                      <w:szCs w:val="18"/>
                    </w:rPr>
                  </w:rPrChange>
                </w:rPr>
                <w:t>pr03</w:t>
              </w:r>
            </w:ins>
          </w:p>
        </w:tc>
        <w:tc>
          <w:tcPr>
            <w:tcW w:w="560" w:type="dxa"/>
            <w:tcBorders>
              <w:left w:val="single" w:sz="4" w:space="0" w:color="auto"/>
            </w:tcBorders>
            <w:tcPrChange w:id="16711" w:author="Στάθης Καπ" w:date="2023-03-03T06:26:00Z">
              <w:tcPr>
                <w:tcW w:w="560" w:type="dxa"/>
              </w:tcPr>
            </w:tcPrChange>
          </w:tcPr>
          <w:p w14:paraId="74E1BD1B" w14:textId="269A4135" w:rsidR="009B17D5" w:rsidRPr="00BB05AC" w:rsidRDefault="009B17D5" w:rsidP="009B17D5">
            <w:pPr>
              <w:jc w:val="center"/>
              <w:rPr>
                <w:ins w:id="16712" w:author="Στάθης Καπ" w:date="2023-03-03T03:28:00Z"/>
                <w:rFonts w:cstheme="minorHAnsi"/>
                <w:sz w:val="16"/>
                <w:szCs w:val="16"/>
              </w:rPr>
            </w:pPr>
            <w:ins w:id="16713" w:author="Στάθης Καπ" w:date="2023-03-03T03:30:00Z">
              <w:r w:rsidRPr="00BB05AC">
                <w:rPr>
                  <w:rFonts w:cstheme="minorHAnsi"/>
                  <w:sz w:val="16"/>
                  <w:szCs w:val="16"/>
                  <w:rPrChange w:id="16714" w:author="Στάθης Καπ" w:date="2023-03-03T03:31:00Z">
                    <w:rPr>
                      <w:rFonts w:cstheme="minorHAnsi"/>
                      <w:sz w:val="18"/>
                      <w:szCs w:val="18"/>
                    </w:rPr>
                  </w:rPrChange>
                </w:rPr>
                <w:t>1246</w:t>
              </w:r>
            </w:ins>
          </w:p>
        </w:tc>
        <w:tc>
          <w:tcPr>
            <w:tcW w:w="855" w:type="dxa"/>
            <w:tcPrChange w:id="16715" w:author="Στάθης Καπ" w:date="2023-03-03T06:26:00Z">
              <w:tcPr>
                <w:tcW w:w="855" w:type="dxa"/>
              </w:tcPr>
            </w:tcPrChange>
          </w:tcPr>
          <w:p w14:paraId="1320B577" w14:textId="347EB90F" w:rsidR="009B17D5" w:rsidRPr="00BB05AC" w:rsidRDefault="009B17D5" w:rsidP="009B17D5">
            <w:pPr>
              <w:jc w:val="center"/>
              <w:rPr>
                <w:ins w:id="16716" w:author="Στάθης Καπ" w:date="2023-03-03T03:28:00Z"/>
                <w:rFonts w:cstheme="minorHAnsi"/>
                <w:sz w:val="16"/>
                <w:szCs w:val="16"/>
              </w:rPr>
            </w:pPr>
            <w:ins w:id="16717" w:author="Στάθης Καπ" w:date="2023-03-03T03:30:00Z">
              <w:r w:rsidRPr="00BB05AC">
                <w:rPr>
                  <w:rFonts w:cstheme="minorHAnsi"/>
                  <w:sz w:val="16"/>
                  <w:szCs w:val="16"/>
                  <w:rPrChange w:id="16718" w:author="Στάθης Καπ" w:date="2023-03-03T03:31:00Z">
                    <w:rPr>
                      <w:rFonts w:cstheme="minorHAnsi"/>
                      <w:sz w:val="18"/>
                      <w:szCs w:val="18"/>
                    </w:rPr>
                  </w:rPrChange>
                </w:rPr>
                <w:t>1162</w:t>
              </w:r>
            </w:ins>
          </w:p>
        </w:tc>
        <w:tc>
          <w:tcPr>
            <w:tcW w:w="544" w:type="dxa"/>
            <w:vAlign w:val="bottom"/>
            <w:tcPrChange w:id="16719" w:author="Στάθης Καπ" w:date="2023-03-03T06:26:00Z">
              <w:tcPr>
                <w:tcW w:w="544" w:type="dxa"/>
                <w:vAlign w:val="bottom"/>
              </w:tcPr>
            </w:tcPrChange>
          </w:tcPr>
          <w:p w14:paraId="68DE450F" w14:textId="7AFC5770" w:rsidR="009B17D5" w:rsidRPr="00BB05AC" w:rsidRDefault="009B17D5" w:rsidP="009B17D5">
            <w:pPr>
              <w:jc w:val="center"/>
              <w:rPr>
                <w:ins w:id="16720" w:author="Στάθης Καπ" w:date="2023-03-03T03:28:00Z"/>
                <w:rFonts w:cstheme="minorHAnsi"/>
                <w:sz w:val="16"/>
                <w:szCs w:val="16"/>
              </w:rPr>
            </w:pPr>
            <w:ins w:id="16721" w:author="Στάθης Καπ" w:date="2023-03-03T03:30:00Z">
              <w:r w:rsidRPr="00BB05AC">
                <w:rPr>
                  <w:rFonts w:ascii="Calibri" w:hAnsi="Calibri" w:cs="Calibri"/>
                  <w:color w:val="000000"/>
                  <w:sz w:val="16"/>
                  <w:szCs w:val="16"/>
                  <w:rPrChange w:id="16722" w:author="Στάθης Καπ" w:date="2023-03-03T03:31:00Z">
                    <w:rPr>
                      <w:rFonts w:ascii="Calibri" w:hAnsi="Calibri" w:cs="Calibri"/>
                      <w:color w:val="000000"/>
                      <w:sz w:val="18"/>
                      <w:szCs w:val="18"/>
                    </w:rPr>
                  </w:rPrChange>
                </w:rPr>
                <w:t>1118</w:t>
              </w:r>
            </w:ins>
          </w:p>
        </w:tc>
        <w:tc>
          <w:tcPr>
            <w:tcW w:w="621" w:type="dxa"/>
            <w:vAlign w:val="bottom"/>
            <w:tcPrChange w:id="16723" w:author="Στάθης Καπ" w:date="2023-03-03T06:26:00Z">
              <w:tcPr>
                <w:tcW w:w="621" w:type="dxa"/>
                <w:vAlign w:val="bottom"/>
              </w:tcPr>
            </w:tcPrChange>
          </w:tcPr>
          <w:p w14:paraId="320C3E72" w14:textId="2684AE25" w:rsidR="009B17D5" w:rsidRPr="00BB05AC" w:rsidRDefault="009B17D5" w:rsidP="009B17D5">
            <w:pPr>
              <w:jc w:val="center"/>
              <w:rPr>
                <w:ins w:id="16724" w:author="Στάθης Καπ" w:date="2023-03-03T03:28:00Z"/>
                <w:rFonts w:cstheme="minorHAnsi"/>
                <w:sz w:val="16"/>
                <w:szCs w:val="16"/>
              </w:rPr>
            </w:pPr>
            <w:ins w:id="16725" w:author="Στάθης Καπ" w:date="2023-03-03T03:30:00Z">
              <w:r w:rsidRPr="00BB05AC">
                <w:rPr>
                  <w:rFonts w:ascii="Calibri" w:hAnsi="Calibri" w:cs="Calibri"/>
                  <w:color w:val="000000"/>
                  <w:sz w:val="16"/>
                  <w:szCs w:val="16"/>
                  <w:rPrChange w:id="16726" w:author="Στάθης Καπ" w:date="2023-03-03T03:31:00Z">
                    <w:rPr>
                      <w:rFonts w:ascii="Calibri" w:hAnsi="Calibri" w:cs="Calibri"/>
                      <w:color w:val="000000"/>
                      <w:sz w:val="18"/>
                      <w:szCs w:val="18"/>
                    </w:rPr>
                  </w:rPrChange>
                </w:rPr>
                <w:t>1.408</w:t>
              </w:r>
            </w:ins>
          </w:p>
        </w:tc>
        <w:tc>
          <w:tcPr>
            <w:tcW w:w="669" w:type="dxa"/>
            <w:vAlign w:val="center"/>
            <w:tcPrChange w:id="16727" w:author="Στάθης Καπ" w:date="2023-03-03T06:26:00Z">
              <w:tcPr>
                <w:tcW w:w="669" w:type="dxa"/>
                <w:vAlign w:val="center"/>
              </w:tcPr>
            </w:tcPrChange>
          </w:tcPr>
          <w:p w14:paraId="1AC467C5" w14:textId="3CD46578" w:rsidR="009B17D5" w:rsidRPr="00BB05AC" w:rsidRDefault="009B17D5" w:rsidP="009B17D5">
            <w:pPr>
              <w:jc w:val="center"/>
              <w:rPr>
                <w:ins w:id="16728" w:author="Στάθης Καπ" w:date="2023-03-03T03:28:00Z"/>
                <w:rFonts w:cstheme="minorHAnsi"/>
                <w:sz w:val="16"/>
                <w:szCs w:val="16"/>
              </w:rPr>
            </w:pPr>
            <w:ins w:id="16729" w:author="Στάθης Καπ" w:date="2023-03-03T06:13:00Z">
              <w:r>
                <w:rPr>
                  <w:rFonts w:ascii="Calibri" w:hAnsi="Calibri" w:cstheme="minorHAnsi"/>
                  <w:color w:val="000000"/>
                  <w:sz w:val="16"/>
                  <w:szCs w:val="16"/>
                </w:rPr>
                <w:t>10.27</w:t>
              </w:r>
            </w:ins>
          </w:p>
        </w:tc>
        <w:tc>
          <w:tcPr>
            <w:tcW w:w="543" w:type="dxa"/>
            <w:vAlign w:val="bottom"/>
            <w:tcPrChange w:id="16730" w:author="Στάθης Καπ" w:date="2023-03-03T06:26:00Z">
              <w:tcPr>
                <w:tcW w:w="543" w:type="dxa"/>
                <w:vAlign w:val="bottom"/>
              </w:tcPr>
            </w:tcPrChange>
          </w:tcPr>
          <w:p w14:paraId="7BCDA78F" w14:textId="2E6FE176" w:rsidR="009B17D5" w:rsidRPr="00BB05AC" w:rsidRDefault="009B17D5" w:rsidP="009B17D5">
            <w:pPr>
              <w:jc w:val="center"/>
              <w:rPr>
                <w:ins w:id="16731" w:author="Στάθης Καπ" w:date="2023-03-03T03:28:00Z"/>
                <w:rFonts w:cstheme="minorHAnsi"/>
                <w:sz w:val="16"/>
                <w:szCs w:val="16"/>
              </w:rPr>
            </w:pPr>
            <w:ins w:id="16732" w:author="Στάθης Καπ" w:date="2023-03-03T03:30:00Z">
              <w:r w:rsidRPr="00BB05AC">
                <w:rPr>
                  <w:rFonts w:ascii="Calibri" w:hAnsi="Calibri" w:cs="Calibri"/>
                  <w:color w:val="000000"/>
                  <w:sz w:val="16"/>
                  <w:szCs w:val="16"/>
                  <w:rPrChange w:id="16733" w:author="Στάθης Καπ" w:date="2023-03-03T03:31:00Z">
                    <w:rPr>
                      <w:rFonts w:ascii="Calibri" w:hAnsi="Calibri" w:cs="Calibri"/>
                      <w:color w:val="000000"/>
                      <w:sz w:val="18"/>
                      <w:szCs w:val="18"/>
                    </w:rPr>
                  </w:rPrChange>
                </w:rPr>
                <w:t>1062</w:t>
              </w:r>
            </w:ins>
          </w:p>
        </w:tc>
        <w:tc>
          <w:tcPr>
            <w:tcW w:w="621" w:type="dxa"/>
            <w:vAlign w:val="bottom"/>
            <w:tcPrChange w:id="16734" w:author="Στάθης Καπ" w:date="2023-03-03T06:26:00Z">
              <w:tcPr>
                <w:tcW w:w="621" w:type="dxa"/>
                <w:vAlign w:val="bottom"/>
              </w:tcPr>
            </w:tcPrChange>
          </w:tcPr>
          <w:p w14:paraId="1BA22598" w14:textId="6A2AB085" w:rsidR="009B17D5" w:rsidRPr="00BB05AC" w:rsidRDefault="009B17D5" w:rsidP="009B17D5">
            <w:pPr>
              <w:jc w:val="center"/>
              <w:rPr>
                <w:ins w:id="16735" w:author="Στάθης Καπ" w:date="2023-03-03T03:28:00Z"/>
                <w:rFonts w:cstheme="minorHAnsi"/>
                <w:sz w:val="16"/>
                <w:szCs w:val="16"/>
              </w:rPr>
            </w:pPr>
            <w:ins w:id="16736" w:author="Στάθης Καπ" w:date="2023-03-03T03:30:00Z">
              <w:r w:rsidRPr="00BB05AC">
                <w:rPr>
                  <w:rFonts w:ascii="Calibri" w:hAnsi="Calibri" w:cs="Calibri"/>
                  <w:color w:val="000000"/>
                  <w:sz w:val="16"/>
                  <w:szCs w:val="16"/>
                  <w:rPrChange w:id="16737" w:author="Στάθης Καπ" w:date="2023-03-03T03:31:00Z">
                    <w:rPr>
                      <w:rFonts w:ascii="Calibri" w:hAnsi="Calibri" w:cs="Calibri"/>
                      <w:color w:val="000000"/>
                      <w:sz w:val="18"/>
                      <w:szCs w:val="18"/>
                    </w:rPr>
                  </w:rPrChange>
                </w:rPr>
                <w:t>1.019</w:t>
              </w:r>
            </w:ins>
          </w:p>
        </w:tc>
        <w:tc>
          <w:tcPr>
            <w:tcW w:w="669" w:type="dxa"/>
            <w:vAlign w:val="center"/>
            <w:tcPrChange w:id="16738" w:author="Στάθης Καπ" w:date="2023-03-03T06:26:00Z">
              <w:tcPr>
                <w:tcW w:w="669" w:type="dxa"/>
                <w:vAlign w:val="center"/>
              </w:tcPr>
            </w:tcPrChange>
          </w:tcPr>
          <w:p w14:paraId="3688E973" w14:textId="4C4ABC97" w:rsidR="009B17D5" w:rsidRPr="00BB05AC" w:rsidRDefault="009B17D5" w:rsidP="009B17D5">
            <w:pPr>
              <w:jc w:val="center"/>
              <w:rPr>
                <w:ins w:id="16739" w:author="Στάθης Καπ" w:date="2023-03-03T03:28:00Z"/>
                <w:rFonts w:cstheme="minorHAnsi"/>
                <w:sz w:val="16"/>
                <w:szCs w:val="16"/>
              </w:rPr>
            </w:pPr>
            <w:ins w:id="16740" w:author="Στάθης Καπ" w:date="2023-03-03T06:13:00Z">
              <w:r>
                <w:rPr>
                  <w:rFonts w:ascii="Calibri" w:hAnsi="Calibri" w:cstheme="minorHAnsi"/>
                  <w:color w:val="000000"/>
                  <w:sz w:val="16"/>
                  <w:szCs w:val="16"/>
                </w:rPr>
                <w:t>5.01</w:t>
              </w:r>
            </w:ins>
          </w:p>
        </w:tc>
        <w:tc>
          <w:tcPr>
            <w:tcW w:w="508" w:type="dxa"/>
            <w:vAlign w:val="bottom"/>
            <w:tcPrChange w:id="16741" w:author="Στάθης Καπ" w:date="2023-03-03T06:26:00Z">
              <w:tcPr>
                <w:tcW w:w="508" w:type="dxa"/>
                <w:vAlign w:val="bottom"/>
              </w:tcPr>
            </w:tcPrChange>
          </w:tcPr>
          <w:p w14:paraId="3D70A137" w14:textId="0721DA0A" w:rsidR="009B17D5" w:rsidRPr="00BB05AC" w:rsidRDefault="009B17D5" w:rsidP="009B17D5">
            <w:pPr>
              <w:jc w:val="center"/>
              <w:rPr>
                <w:ins w:id="16742" w:author="Στάθης Καπ" w:date="2023-03-03T03:28:00Z"/>
                <w:rFonts w:cstheme="minorHAnsi"/>
                <w:sz w:val="16"/>
                <w:szCs w:val="16"/>
              </w:rPr>
            </w:pPr>
            <w:ins w:id="16743" w:author="Στάθης Καπ" w:date="2023-03-03T03:30:00Z">
              <w:r w:rsidRPr="00BB05AC">
                <w:rPr>
                  <w:rFonts w:ascii="Calibri" w:hAnsi="Calibri" w:cs="Calibri"/>
                  <w:color w:val="000000"/>
                  <w:sz w:val="16"/>
                  <w:szCs w:val="16"/>
                  <w:rPrChange w:id="16744" w:author="Στάθης Καπ" w:date="2023-03-03T03:31:00Z">
                    <w:rPr>
                      <w:rFonts w:ascii="Calibri" w:hAnsi="Calibri" w:cs="Calibri"/>
                      <w:color w:val="000000"/>
                      <w:sz w:val="18"/>
                      <w:szCs w:val="18"/>
                    </w:rPr>
                  </w:rPrChange>
                </w:rPr>
                <w:t>1028</w:t>
              </w:r>
            </w:ins>
          </w:p>
        </w:tc>
        <w:tc>
          <w:tcPr>
            <w:tcW w:w="541" w:type="dxa"/>
            <w:vAlign w:val="bottom"/>
            <w:tcPrChange w:id="16745" w:author="Στάθης Καπ" w:date="2023-03-03T06:26:00Z">
              <w:tcPr>
                <w:tcW w:w="541" w:type="dxa"/>
                <w:vAlign w:val="bottom"/>
              </w:tcPr>
            </w:tcPrChange>
          </w:tcPr>
          <w:p w14:paraId="24E59CEA" w14:textId="463E03C3" w:rsidR="009B17D5" w:rsidRPr="00BB05AC" w:rsidRDefault="009B17D5" w:rsidP="009B17D5">
            <w:pPr>
              <w:jc w:val="center"/>
              <w:rPr>
                <w:ins w:id="16746" w:author="Στάθης Καπ" w:date="2023-03-03T03:28:00Z"/>
                <w:rFonts w:cstheme="minorHAnsi"/>
                <w:sz w:val="16"/>
                <w:szCs w:val="16"/>
              </w:rPr>
            </w:pPr>
            <w:ins w:id="16747" w:author="Στάθης Καπ" w:date="2023-03-03T03:30:00Z">
              <w:r w:rsidRPr="00BB05AC">
                <w:rPr>
                  <w:rFonts w:ascii="Calibri" w:hAnsi="Calibri" w:cs="Calibri"/>
                  <w:color w:val="000000"/>
                  <w:sz w:val="16"/>
                  <w:szCs w:val="16"/>
                  <w:rPrChange w:id="16748" w:author="Στάθης Καπ" w:date="2023-03-03T03:31:00Z">
                    <w:rPr>
                      <w:rFonts w:ascii="Calibri" w:hAnsi="Calibri" w:cs="Calibri"/>
                      <w:color w:val="000000"/>
                      <w:sz w:val="18"/>
                      <w:szCs w:val="18"/>
                    </w:rPr>
                  </w:rPrChange>
                </w:rPr>
                <w:t>0.658</w:t>
              </w:r>
            </w:ins>
          </w:p>
        </w:tc>
        <w:tc>
          <w:tcPr>
            <w:tcW w:w="589" w:type="dxa"/>
            <w:vAlign w:val="center"/>
            <w:tcPrChange w:id="16749" w:author="Στάθης Καπ" w:date="2023-03-03T06:26:00Z">
              <w:tcPr>
                <w:tcW w:w="589" w:type="dxa"/>
                <w:vAlign w:val="center"/>
              </w:tcPr>
            </w:tcPrChange>
          </w:tcPr>
          <w:p w14:paraId="17C17FFF" w14:textId="1CEDACFF" w:rsidR="009B17D5" w:rsidRPr="00BB05AC" w:rsidRDefault="009B17D5" w:rsidP="009B17D5">
            <w:pPr>
              <w:jc w:val="center"/>
              <w:rPr>
                <w:ins w:id="16750" w:author="Στάθης Καπ" w:date="2023-03-03T03:28:00Z"/>
                <w:rFonts w:cstheme="minorHAnsi"/>
                <w:sz w:val="16"/>
                <w:szCs w:val="16"/>
              </w:rPr>
            </w:pPr>
            <w:ins w:id="16751" w:author="Στάθης Καπ" w:date="2023-03-03T06:13:00Z">
              <w:r>
                <w:rPr>
                  <w:rFonts w:ascii="Calibri" w:hAnsi="Calibri" w:cstheme="minorHAnsi"/>
                  <w:color w:val="000000"/>
                  <w:sz w:val="16"/>
                  <w:szCs w:val="16"/>
                </w:rPr>
                <w:t>8.05</w:t>
              </w:r>
            </w:ins>
          </w:p>
        </w:tc>
        <w:tc>
          <w:tcPr>
            <w:tcW w:w="463" w:type="dxa"/>
            <w:vAlign w:val="bottom"/>
            <w:tcPrChange w:id="16752" w:author="Στάθης Καπ" w:date="2023-03-03T06:26:00Z">
              <w:tcPr>
                <w:tcW w:w="463" w:type="dxa"/>
                <w:vAlign w:val="bottom"/>
              </w:tcPr>
            </w:tcPrChange>
          </w:tcPr>
          <w:p w14:paraId="75581BF2" w14:textId="65503AE1" w:rsidR="009B17D5" w:rsidRPr="00BB05AC" w:rsidRDefault="009B17D5" w:rsidP="009B17D5">
            <w:pPr>
              <w:jc w:val="center"/>
              <w:rPr>
                <w:ins w:id="16753" w:author="Στάθης Καπ" w:date="2023-03-03T03:28:00Z"/>
                <w:rFonts w:cstheme="minorHAnsi"/>
                <w:sz w:val="16"/>
                <w:szCs w:val="16"/>
              </w:rPr>
            </w:pPr>
            <w:ins w:id="16754" w:author="Στάθης Καπ" w:date="2023-03-03T03:30:00Z">
              <w:r w:rsidRPr="00BB05AC">
                <w:rPr>
                  <w:rFonts w:ascii="Calibri" w:hAnsi="Calibri" w:cs="Calibri"/>
                  <w:color w:val="000000"/>
                  <w:sz w:val="16"/>
                  <w:szCs w:val="16"/>
                  <w:rPrChange w:id="16755" w:author="Στάθης Καπ" w:date="2023-03-03T03:31:00Z">
                    <w:rPr>
                      <w:rFonts w:ascii="Calibri" w:hAnsi="Calibri" w:cs="Calibri"/>
                      <w:color w:val="000000"/>
                      <w:sz w:val="18"/>
                      <w:szCs w:val="18"/>
                    </w:rPr>
                  </w:rPrChange>
                </w:rPr>
                <w:t>1030</w:t>
              </w:r>
            </w:ins>
          </w:p>
        </w:tc>
        <w:tc>
          <w:tcPr>
            <w:tcW w:w="541" w:type="dxa"/>
            <w:vAlign w:val="bottom"/>
            <w:tcPrChange w:id="16756" w:author="Στάθης Καπ" w:date="2023-03-03T06:26:00Z">
              <w:tcPr>
                <w:tcW w:w="541" w:type="dxa"/>
                <w:vAlign w:val="bottom"/>
              </w:tcPr>
            </w:tcPrChange>
          </w:tcPr>
          <w:p w14:paraId="5035099A" w14:textId="746B5384" w:rsidR="009B17D5" w:rsidRPr="00BB05AC" w:rsidRDefault="009B17D5" w:rsidP="009B17D5">
            <w:pPr>
              <w:jc w:val="center"/>
              <w:rPr>
                <w:ins w:id="16757" w:author="Στάθης Καπ" w:date="2023-03-03T03:28:00Z"/>
                <w:rFonts w:cstheme="minorHAnsi"/>
                <w:sz w:val="16"/>
                <w:szCs w:val="16"/>
              </w:rPr>
            </w:pPr>
            <w:ins w:id="16758" w:author="Στάθης Καπ" w:date="2023-03-03T03:30:00Z">
              <w:r w:rsidRPr="00BB05AC">
                <w:rPr>
                  <w:rFonts w:ascii="Calibri" w:hAnsi="Calibri" w:cs="Calibri"/>
                  <w:color w:val="000000"/>
                  <w:sz w:val="16"/>
                  <w:szCs w:val="16"/>
                  <w:rPrChange w:id="16759" w:author="Στάθης Καπ" w:date="2023-03-03T03:31:00Z">
                    <w:rPr>
                      <w:rFonts w:ascii="Calibri" w:hAnsi="Calibri" w:cs="Calibri"/>
                      <w:color w:val="000000"/>
                      <w:sz w:val="18"/>
                      <w:szCs w:val="18"/>
                    </w:rPr>
                  </w:rPrChange>
                </w:rPr>
                <w:t>0.972</w:t>
              </w:r>
            </w:ins>
          </w:p>
        </w:tc>
        <w:tc>
          <w:tcPr>
            <w:tcW w:w="589" w:type="dxa"/>
            <w:vAlign w:val="center"/>
            <w:tcPrChange w:id="16760" w:author="Στάθης Καπ" w:date="2023-03-03T06:26:00Z">
              <w:tcPr>
                <w:tcW w:w="589" w:type="dxa"/>
                <w:vAlign w:val="center"/>
              </w:tcPr>
            </w:tcPrChange>
          </w:tcPr>
          <w:p w14:paraId="1DBE27FF" w14:textId="022C5AD5" w:rsidR="009B17D5" w:rsidRPr="00BB05AC" w:rsidRDefault="009B17D5" w:rsidP="009B17D5">
            <w:pPr>
              <w:jc w:val="center"/>
              <w:rPr>
                <w:ins w:id="16761" w:author="Στάθης Καπ" w:date="2023-03-03T03:28:00Z"/>
                <w:rFonts w:cstheme="minorHAnsi"/>
                <w:sz w:val="16"/>
                <w:szCs w:val="16"/>
              </w:rPr>
            </w:pPr>
            <w:ins w:id="16762" w:author="Στάθης Καπ" w:date="2023-03-03T06:14:00Z">
              <w:r>
                <w:rPr>
                  <w:rFonts w:ascii="Calibri" w:hAnsi="Calibri" w:cstheme="minorHAnsi"/>
                  <w:color w:val="000000"/>
                  <w:sz w:val="16"/>
                  <w:szCs w:val="16"/>
                </w:rPr>
                <w:t>7.87</w:t>
              </w:r>
            </w:ins>
          </w:p>
        </w:tc>
      </w:tr>
      <w:tr w:rsidR="009B17D5" w14:paraId="024B4FBD" w14:textId="77777777" w:rsidTr="00F03C40">
        <w:trPr>
          <w:ins w:id="16763" w:author="Στάθης Καπ" w:date="2023-03-03T03:28:00Z"/>
        </w:trPr>
        <w:tc>
          <w:tcPr>
            <w:tcW w:w="515" w:type="dxa"/>
            <w:tcBorders>
              <w:top w:val="nil"/>
              <w:bottom w:val="nil"/>
              <w:right w:val="single" w:sz="4" w:space="0" w:color="auto"/>
            </w:tcBorders>
            <w:shd w:val="clear" w:color="auto" w:fill="E7E6E6" w:themeFill="background2"/>
            <w:vAlign w:val="center"/>
            <w:tcPrChange w:id="16764" w:author="Στάθης Καπ" w:date="2023-03-03T06:26:00Z">
              <w:tcPr>
                <w:tcW w:w="515" w:type="dxa"/>
                <w:vAlign w:val="center"/>
              </w:tcPr>
            </w:tcPrChange>
          </w:tcPr>
          <w:p w14:paraId="6504416F" w14:textId="651FA450" w:rsidR="009B17D5" w:rsidRPr="00BB05AC" w:rsidRDefault="009B17D5" w:rsidP="009B17D5">
            <w:pPr>
              <w:jc w:val="center"/>
              <w:rPr>
                <w:ins w:id="16765" w:author="Στάθης Καπ" w:date="2023-03-03T03:28:00Z"/>
                <w:sz w:val="16"/>
                <w:szCs w:val="16"/>
              </w:rPr>
            </w:pPr>
            <w:ins w:id="16766" w:author="Στάθης Καπ" w:date="2023-03-03T03:30:00Z">
              <w:r w:rsidRPr="00BB05AC">
                <w:rPr>
                  <w:rFonts w:cstheme="minorHAnsi"/>
                  <w:sz w:val="16"/>
                  <w:szCs w:val="16"/>
                  <w:rPrChange w:id="16767" w:author="Στάθης Καπ" w:date="2023-03-03T03:31:00Z">
                    <w:rPr>
                      <w:rFonts w:cstheme="minorHAnsi"/>
                      <w:sz w:val="18"/>
                      <w:szCs w:val="18"/>
                    </w:rPr>
                  </w:rPrChange>
                </w:rPr>
                <w:t>pr04</w:t>
              </w:r>
            </w:ins>
          </w:p>
        </w:tc>
        <w:tc>
          <w:tcPr>
            <w:tcW w:w="560" w:type="dxa"/>
            <w:tcBorders>
              <w:left w:val="single" w:sz="4" w:space="0" w:color="auto"/>
            </w:tcBorders>
            <w:tcPrChange w:id="16768" w:author="Στάθης Καπ" w:date="2023-03-03T06:26:00Z">
              <w:tcPr>
                <w:tcW w:w="560" w:type="dxa"/>
              </w:tcPr>
            </w:tcPrChange>
          </w:tcPr>
          <w:p w14:paraId="6F4F2453" w14:textId="41100FA6" w:rsidR="009B17D5" w:rsidRPr="00BB05AC" w:rsidRDefault="009B17D5" w:rsidP="009B17D5">
            <w:pPr>
              <w:jc w:val="center"/>
              <w:rPr>
                <w:ins w:id="16769" w:author="Στάθης Καπ" w:date="2023-03-03T03:28:00Z"/>
                <w:rFonts w:cstheme="minorHAnsi"/>
                <w:sz w:val="16"/>
                <w:szCs w:val="16"/>
              </w:rPr>
            </w:pPr>
            <w:ins w:id="16770" w:author="Στάθης Καπ" w:date="2023-03-03T03:30:00Z">
              <w:r w:rsidRPr="00BB05AC">
                <w:rPr>
                  <w:rFonts w:cstheme="minorHAnsi"/>
                  <w:sz w:val="16"/>
                  <w:szCs w:val="16"/>
                  <w:rPrChange w:id="16771" w:author="Στάθης Καπ" w:date="2023-03-03T03:31:00Z">
                    <w:rPr>
                      <w:rFonts w:cstheme="minorHAnsi"/>
                      <w:sz w:val="18"/>
                      <w:szCs w:val="18"/>
                    </w:rPr>
                  </w:rPrChange>
                </w:rPr>
                <w:t>1585</w:t>
              </w:r>
            </w:ins>
          </w:p>
        </w:tc>
        <w:tc>
          <w:tcPr>
            <w:tcW w:w="855" w:type="dxa"/>
            <w:tcPrChange w:id="16772" w:author="Στάθης Καπ" w:date="2023-03-03T06:26:00Z">
              <w:tcPr>
                <w:tcW w:w="855" w:type="dxa"/>
              </w:tcPr>
            </w:tcPrChange>
          </w:tcPr>
          <w:p w14:paraId="4A317EA9" w14:textId="353C7D28" w:rsidR="009B17D5" w:rsidRPr="00BB05AC" w:rsidRDefault="009B17D5" w:rsidP="009B17D5">
            <w:pPr>
              <w:jc w:val="center"/>
              <w:rPr>
                <w:ins w:id="16773" w:author="Στάθης Καπ" w:date="2023-03-03T03:28:00Z"/>
                <w:rFonts w:cstheme="minorHAnsi"/>
                <w:sz w:val="16"/>
                <w:szCs w:val="16"/>
              </w:rPr>
            </w:pPr>
            <w:ins w:id="16774" w:author="Στάθης Καπ" w:date="2023-03-03T03:30:00Z">
              <w:r w:rsidRPr="00BB05AC">
                <w:rPr>
                  <w:rFonts w:cstheme="minorHAnsi"/>
                  <w:sz w:val="16"/>
                  <w:szCs w:val="16"/>
                  <w:rPrChange w:id="16775" w:author="Στάθης Καπ" w:date="2023-03-03T03:31:00Z">
                    <w:rPr>
                      <w:rFonts w:cstheme="minorHAnsi"/>
                      <w:sz w:val="18"/>
                      <w:szCs w:val="18"/>
                    </w:rPr>
                  </w:rPrChange>
                </w:rPr>
                <w:t>1452</w:t>
              </w:r>
            </w:ins>
          </w:p>
        </w:tc>
        <w:tc>
          <w:tcPr>
            <w:tcW w:w="544" w:type="dxa"/>
            <w:vAlign w:val="bottom"/>
            <w:tcPrChange w:id="16776" w:author="Στάθης Καπ" w:date="2023-03-03T06:26:00Z">
              <w:tcPr>
                <w:tcW w:w="544" w:type="dxa"/>
                <w:vAlign w:val="bottom"/>
              </w:tcPr>
            </w:tcPrChange>
          </w:tcPr>
          <w:p w14:paraId="67D4F2A2" w14:textId="70837C74" w:rsidR="009B17D5" w:rsidRPr="00BB05AC" w:rsidRDefault="009B17D5" w:rsidP="009B17D5">
            <w:pPr>
              <w:jc w:val="center"/>
              <w:rPr>
                <w:ins w:id="16777" w:author="Στάθης Καπ" w:date="2023-03-03T03:28:00Z"/>
                <w:rFonts w:cstheme="minorHAnsi"/>
                <w:sz w:val="16"/>
                <w:szCs w:val="16"/>
              </w:rPr>
            </w:pPr>
            <w:ins w:id="16778" w:author="Στάθης Καπ" w:date="2023-03-03T03:30:00Z">
              <w:r w:rsidRPr="00BB05AC">
                <w:rPr>
                  <w:rFonts w:ascii="Calibri" w:hAnsi="Calibri" w:cs="Calibri"/>
                  <w:color w:val="000000"/>
                  <w:sz w:val="16"/>
                  <w:szCs w:val="16"/>
                  <w:rPrChange w:id="16779" w:author="Στάθης Καπ" w:date="2023-03-03T03:31:00Z">
                    <w:rPr>
                      <w:rFonts w:ascii="Calibri" w:hAnsi="Calibri" w:cs="Calibri"/>
                      <w:color w:val="000000"/>
                      <w:sz w:val="18"/>
                      <w:szCs w:val="18"/>
                    </w:rPr>
                  </w:rPrChange>
                </w:rPr>
                <w:t>1483</w:t>
              </w:r>
            </w:ins>
          </w:p>
        </w:tc>
        <w:tc>
          <w:tcPr>
            <w:tcW w:w="621" w:type="dxa"/>
            <w:vAlign w:val="bottom"/>
            <w:tcPrChange w:id="16780" w:author="Στάθης Καπ" w:date="2023-03-03T06:26:00Z">
              <w:tcPr>
                <w:tcW w:w="621" w:type="dxa"/>
                <w:vAlign w:val="bottom"/>
              </w:tcPr>
            </w:tcPrChange>
          </w:tcPr>
          <w:p w14:paraId="6F6D1780" w14:textId="64FF3D25" w:rsidR="009B17D5" w:rsidRPr="00BB05AC" w:rsidRDefault="009B17D5" w:rsidP="009B17D5">
            <w:pPr>
              <w:jc w:val="center"/>
              <w:rPr>
                <w:ins w:id="16781" w:author="Στάθης Καπ" w:date="2023-03-03T03:28:00Z"/>
                <w:rFonts w:cstheme="minorHAnsi"/>
                <w:sz w:val="16"/>
                <w:szCs w:val="16"/>
              </w:rPr>
            </w:pPr>
            <w:ins w:id="16782" w:author="Στάθης Καπ" w:date="2023-03-03T03:30:00Z">
              <w:r w:rsidRPr="00BB05AC">
                <w:rPr>
                  <w:rFonts w:ascii="Calibri" w:hAnsi="Calibri" w:cs="Calibri"/>
                  <w:color w:val="000000"/>
                  <w:sz w:val="16"/>
                  <w:szCs w:val="16"/>
                  <w:rPrChange w:id="16783" w:author="Στάθης Καπ" w:date="2023-03-03T03:31:00Z">
                    <w:rPr>
                      <w:rFonts w:ascii="Calibri" w:hAnsi="Calibri" w:cs="Calibri"/>
                      <w:color w:val="000000"/>
                      <w:sz w:val="18"/>
                      <w:szCs w:val="18"/>
                    </w:rPr>
                  </w:rPrChange>
                </w:rPr>
                <w:t>7.67</w:t>
              </w:r>
            </w:ins>
          </w:p>
        </w:tc>
        <w:tc>
          <w:tcPr>
            <w:tcW w:w="669" w:type="dxa"/>
            <w:vAlign w:val="center"/>
            <w:tcPrChange w:id="16784" w:author="Στάθης Καπ" w:date="2023-03-03T06:26:00Z">
              <w:tcPr>
                <w:tcW w:w="669" w:type="dxa"/>
                <w:vAlign w:val="center"/>
              </w:tcPr>
            </w:tcPrChange>
          </w:tcPr>
          <w:p w14:paraId="472B83DC" w14:textId="3B4586A8" w:rsidR="009B17D5" w:rsidRPr="00BB05AC" w:rsidRDefault="009B17D5" w:rsidP="009B17D5">
            <w:pPr>
              <w:jc w:val="center"/>
              <w:rPr>
                <w:ins w:id="16785" w:author="Στάθης Καπ" w:date="2023-03-03T03:28:00Z"/>
                <w:rFonts w:cstheme="minorHAnsi"/>
                <w:sz w:val="16"/>
                <w:szCs w:val="16"/>
              </w:rPr>
            </w:pPr>
            <w:ins w:id="16786" w:author="Στάθης Καπ" w:date="2023-03-03T06:13:00Z">
              <w:r>
                <w:rPr>
                  <w:rFonts w:ascii="Calibri" w:hAnsi="Calibri" w:cstheme="minorHAnsi"/>
                  <w:color w:val="000000"/>
                  <w:sz w:val="16"/>
                  <w:szCs w:val="16"/>
                </w:rPr>
                <w:t>6.44</w:t>
              </w:r>
            </w:ins>
          </w:p>
        </w:tc>
        <w:tc>
          <w:tcPr>
            <w:tcW w:w="543" w:type="dxa"/>
            <w:vAlign w:val="bottom"/>
            <w:tcPrChange w:id="16787" w:author="Στάθης Καπ" w:date="2023-03-03T06:26:00Z">
              <w:tcPr>
                <w:tcW w:w="543" w:type="dxa"/>
                <w:vAlign w:val="bottom"/>
              </w:tcPr>
            </w:tcPrChange>
          </w:tcPr>
          <w:p w14:paraId="6B6E5A39" w14:textId="6F224490" w:rsidR="009B17D5" w:rsidRPr="00BB05AC" w:rsidRDefault="009B17D5" w:rsidP="009B17D5">
            <w:pPr>
              <w:jc w:val="center"/>
              <w:rPr>
                <w:ins w:id="16788" w:author="Στάθης Καπ" w:date="2023-03-03T03:28:00Z"/>
                <w:rFonts w:cstheme="minorHAnsi"/>
                <w:sz w:val="16"/>
                <w:szCs w:val="16"/>
              </w:rPr>
            </w:pPr>
            <w:ins w:id="16789" w:author="Στάθης Καπ" w:date="2023-03-03T03:30:00Z">
              <w:r w:rsidRPr="00BB05AC">
                <w:rPr>
                  <w:rFonts w:ascii="Calibri" w:hAnsi="Calibri" w:cs="Calibri"/>
                  <w:color w:val="000000"/>
                  <w:sz w:val="16"/>
                  <w:szCs w:val="16"/>
                  <w:rPrChange w:id="16790" w:author="Στάθης Καπ" w:date="2023-03-03T03:31:00Z">
                    <w:rPr>
                      <w:rFonts w:ascii="Calibri" w:hAnsi="Calibri" w:cs="Calibri"/>
                      <w:color w:val="000000"/>
                      <w:sz w:val="18"/>
                      <w:szCs w:val="18"/>
                    </w:rPr>
                  </w:rPrChange>
                </w:rPr>
                <w:t>1435</w:t>
              </w:r>
            </w:ins>
          </w:p>
        </w:tc>
        <w:tc>
          <w:tcPr>
            <w:tcW w:w="621" w:type="dxa"/>
            <w:vAlign w:val="bottom"/>
            <w:tcPrChange w:id="16791" w:author="Στάθης Καπ" w:date="2023-03-03T06:26:00Z">
              <w:tcPr>
                <w:tcW w:w="621" w:type="dxa"/>
                <w:vAlign w:val="bottom"/>
              </w:tcPr>
            </w:tcPrChange>
          </w:tcPr>
          <w:p w14:paraId="03882B9B" w14:textId="5F42EA0C" w:rsidR="009B17D5" w:rsidRPr="00BB05AC" w:rsidRDefault="009B17D5" w:rsidP="009B17D5">
            <w:pPr>
              <w:jc w:val="center"/>
              <w:rPr>
                <w:ins w:id="16792" w:author="Στάθης Καπ" w:date="2023-03-03T03:28:00Z"/>
                <w:rFonts w:cstheme="minorHAnsi"/>
                <w:sz w:val="16"/>
                <w:szCs w:val="16"/>
              </w:rPr>
            </w:pPr>
            <w:ins w:id="16793" w:author="Στάθης Καπ" w:date="2023-03-03T03:30:00Z">
              <w:r w:rsidRPr="00BB05AC">
                <w:rPr>
                  <w:rFonts w:ascii="Calibri" w:hAnsi="Calibri" w:cs="Calibri"/>
                  <w:color w:val="000000"/>
                  <w:sz w:val="16"/>
                  <w:szCs w:val="16"/>
                  <w:rPrChange w:id="16794" w:author="Στάθης Καπ" w:date="2023-03-03T03:31:00Z">
                    <w:rPr>
                      <w:rFonts w:ascii="Calibri" w:hAnsi="Calibri" w:cs="Calibri"/>
                      <w:color w:val="000000"/>
                      <w:sz w:val="18"/>
                      <w:szCs w:val="18"/>
                    </w:rPr>
                  </w:rPrChange>
                </w:rPr>
                <w:t>1.322</w:t>
              </w:r>
            </w:ins>
          </w:p>
        </w:tc>
        <w:tc>
          <w:tcPr>
            <w:tcW w:w="669" w:type="dxa"/>
            <w:vAlign w:val="center"/>
            <w:tcPrChange w:id="16795" w:author="Στάθης Καπ" w:date="2023-03-03T06:26:00Z">
              <w:tcPr>
                <w:tcW w:w="669" w:type="dxa"/>
                <w:vAlign w:val="center"/>
              </w:tcPr>
            </w:tcPrChange>
          </w:tcPr>
          <w:p w14:paraId="19FD8631" w14:textId="6A31BDB3" w:rsidR="009B17D5" w:rsidRPr="00BB05AC" w:rsidRDefault="009B17D5" w:rsidP="009B17D5">
            <w:pPr>
              <w:jc w:val="center"/>
              <w:rPr>
                <w:ins w:id="16796" w:author="Στάθης Καπ" w:date="2023-03-03T03:28:00Z"/>
                <w:rFonts w:cstheme="minorHAnsi"/>
                <w:sz w:val="16"/>
                <w:szCs w:val="16"/>
              </w:rPr>
            </w:pPr>
            <w:ins w:id="16797" w:author="Στάθης Καπ" w:date="2023-03-03T06:13:00Z">
              <w:r>
                <w:rPr>
                  <w:rFonts w:ascii="Calibri" w:hAnsi="Calibri" w:cstheme="minorHAnsi"/>
                  <w:color w:val="000000"/>
                  <w:sz w:val="16"/>
                  <w:szCs w:val="16"/>
                </w:rPr>
                <w:t>3.24</w:t>
              </w:r>
            </w:ins>
          </w:p>
        </w:tc>
        <w:tc>
          <w:tcPr>
            <w:tcW w:w="508" w:type="dxa"/>
            <w:vAlign w:val="bottom"/>
            <w:tcPrChange w:id="16798" w:author="Στάθης Καπ" w:date="2023-03-03T06:26:00Z">
              <w:tcPr>
                <w:tcW w:w="508" w:type="dxa"/>
                <w:vAlign w:val="bottom"/>
              </w:tcPr>
            </w:tcPrChange>
          </w:tcPr>
          <w:p w14:paraId="2E11D813" w14:textId="684770CE" w:rsidR="009B17D5" w:rsidRPr="00BB05AC" w:rsidRDefault="009B17D5" w:rsidP="009B17D5">
            <w:pPr>
              <w:jc w:val="center"/>
              <w:rPr>
                <w:ins w:id="16799" w:author="Στάθης Καπ" w:date="2023-03-03T03:28:00Z"/>
                <w:rFonts w:cstheme="minorHAnsi"/>
                <w:sz w:val="16"/>
                <w:szCs w:val="16"/>
              </w:rPr>
            </w:pPr>
            <w:ins w:id="16800" w:author="Στάθης Καπ" w:date="2023-03-03T03:30:00Z">
              <w:r w:rsidRPr="00BB05AC">
                <w:rPr>
                  <w:rFonts w:ascii="Calibri" w:hAnsi="Calibri" w:cs="Calibri"/>
                  <w:color w:val="000000"/>
                  <w:sz w:val="16"/>
                  <w:szCs w:val="16"/>
                  <w:rPrChange w:id="16801" w:author="Στάθης Καπ" w:date="2023-03-03T03:31:00Z">
                    <w:rPr>
                      <w:rFonts w:ascii="Calibri" w:hAnsi="Calibri" w:cs="Calibri"/>
                      <w:color w:val="000000"/>
                      <w:sz w:val="18"/>
                      <w:szCs w:val="18"/>
                    </w:rPr>
                  </w:rPrChange>
                </w:rPr>
                <w:t>1366</w:t>
              </w:r>
            </w:ins>
          </w:p>
        </w:tc>
        <w:tc>
          <w:tcPr>
            <w:tcW w:w="541" w:type="dxa"/>
            <w:vAlign w:val="bottom"/>
            <w:tcPrChange w:id="16802" w:author="Στάθης Καπ" w:date="2023-03-03T06:26:00Z">
              <w:tcPr>
                <w:tcW w:w="541" w:type="dxa"/>
                <w:vAlign w:val="bottom"/>
              </w:tcPr>
            </w:tcPrChange>
          </w:tcPr>
          <w:p w14:paraId="7D9B154F" w14:textId="26C053C5" w:rsidR="009B17D5" w:rsidRPr="00BB05AC" w:rsidRDefault="009B17D5" w:rsidP="009B17D5">
            <w:pPr>
              <w:jc w:val="center"/>
              <w:rPr>
                <w:ins w:id="16803" w:author="Στάθης Καπ" w:date="2023-03-03T03:28:00Z"/>
                <w:rFonts w:cstheme="minorHAnsi"/>
                <w:sz w:val="16"/>
                <w:szCs w:val="16"/>
              </w:rPr>
            </w:pPr>
            <w:ins w:id="16804" w:author="Στάθης Καπ" w:date="2023-03-03T03:30:00Z">
              <w:r w:rsidRPr="00BB05AC">
                <w:rPr>
                  <w:rFonts w:ascii="Calibri" w:hAnsi="Calibri" w:cs="Calibri"/>
                  <w:color w:val="000000"/>
                  <w:sz w:val="16"/>
                  <w:szCs w:val="16"/>
                  <w:rPrChange w:id="16805" w:author="Στάθης Καπ" w:date="2023-03-03T03:31:00Z">
                    <w:rPr>
                      <w:rFonts w:ascii="Calibri" w:hAnsi="Calibri" w:cs="Calibri"/>
                      <w:color w:val="000000"/>
                      <w:sz w:val="18"/>
                      <w:szCs w:val="18"/>
                    </w:rPr>
                  </w:rPrChange>
                </w:rPr>
                <w:t>1.15</w:t>
              </w:r>
            </w:ins>
          </w:p>
        </w:tc>
        <w:tc>
          <w:tcPr>
            <w:tcW w:w="589" w:type="dxa"/>
            <w:vAlign w:val="center"/>
            <w:tcPrChange w:id="16806" w:author="Στάθης Καπ" w:date="2023-03-03T06:26:00Z">
              <w:tcPr>
                <w:tcW w:w="589" w:type="dxa"/>
                <w:vAlign w:val="center"/>
              </w:tcPr>
            </w:tcPrChange>
          </w:tcPr>
          <w:p w14:paraId="418D71AF" w14:textId="6512776B" w:rsidR="009B17D5" w:rsidRPr="00BB05AC" w:rsidRDefault="009B17D5" w:rsidP="009B17D5">
            <w:pPr>
              <w:jc w:val="center"/>
              <w:rPr>
                <w:ins w:id="16807" w:author="Στάθης Καπ" w:date="2023-03-03T03:28:00Z"/>
                <w:rFonts w:cstheme="minorHAnsi"/>
                <w:sz w:val="16"/>
                <w:szCs w:val="16"/>
              </w:rPr>
            </w:pPr>
            <w:ins w:id="16808" w:author="Στάθης Καπ" w:date="2023-03-03T06:13:00Z">
              <w:r>
                <w:rPr>
                  <w:rFonts w:ascii="Calibri" w:hAnsi="Calibri" w:cstheme="minorHAnsi"/>
                  <w:color w:val="000000"/>
                  <w:sz w:val="16"/>
                  <w:szCs w:val="16"/>
                </w:rPr>
                <w:t>7.89</w:t>
              </w:r>
            </w:ins>
          </w:p>
        </w:tc>
        <w:tc>
          <w:tcPr>
            <w:tcW w:w="463" w:type="dxa"/>
            <w:vAlign w:val="bottom"/>
            <w:tcPrChange w:id="16809" w:author="Στάθης Καπ" w:date="2023-03-03T06:26:00Z">
              <w:tcPr>
                <w:tcW w:w="463" w:type="dxa"/>
                <w:vAlign w:val="bottom"/>
              </w:tcPr>
            </w:tcPrChange>
          </w:tcPr>
          <w:p w14:paraId="6A4F1552" w14:textId="1781DC62" w:rsidR="009B17D5" w:rsidRPr="00BB05AC" w:rsidRDefault="009B17D5" w:rsidP="009B17D5">
            <w:pPr>
              <w:jc w:val="center"/>
              <w:rPr>
                <w:ins w:id="16810" w:author="Στάθης Καπ" w:date="2023-03-03T03:28:00Z"/>
                <w:rFonts w:cstheme="minorHAnsi"/>
                <w:sz w:val="16"/>
                <w:szCs w:val="16"/>
              </w:rPr>
            </w:pPr>
            <w:ins w:id="16811" w:author="Στάθης Καπ" w:date="2023-03-03T03:30:00Z">
              <w:r w:rsidRPr="00BB05AC">
                <w:rPr>
                  <w:rFonts w:ascii="Calibri" w:hAnsi="Calibri" w:cs="Calibri"/>
                  <w:color w:val="000000"/>
                  <w:sz w:val="16"/>
                  <w:szCs w:val="16"/>
                  <w:rPrChange w:id="16812" w:author="Στάθης Καπ" w:date="2023-03-03T03:31:00Z">
                    <w:rPr>
                      <w:rFonts w:ascii="Calibri" w:hAnsi="Calibri" w:cs="Calibri"/>
                      <w:color w:val="000000"/>
                      <w:sz w:val="18"/>
                      <w:szCs w:val="18"/>
                    </w:rPr>
                  </w:rPrChange>
                </w:rPr>
                <w:t>1374</w:t>
              </w:r>
            </w:ins>
          </w:p>
        </w:tc>
        <w:tc>
          <w:tcPr>
            <w:tcW w:w="541" w:type="dxa"/>
            <w:vAlign w:val="bottom"/>
            <w:tcPrChange w:id="16813" w:author="Στάθης Καπ" w:date="2023-03-03T06:26:00Z">
              <w:tcPr>
                <w:tcW w:w="541" w:type="dxa"/>
                <w:vAlign w:val="bottom"/>
              </w:tcPr>
            </w:tcPrChange>
          </w:tcPr>
          <w:p w14:paraId="76F1E751" w14:textId="7EF0CE98" w:rsidR="009B17D5" w:rsidRPr="00BB05AC" w:rsidRDefault="009B17D5" w:rsidP="009B17D5">
            <w:pPr>
              <w:jc w:val="center"/>
              <w:rPr>
                <w:ins w:id="16814" w:author="Στάθης Καπ" w:date="2023-03-03T03:28:00Z"/>
                <w:rFonts w:cstheme="minorHAnsi"/>
                <w:sz w:val="16"/>
                <w:szCs w:val="16"/>
              </w:rPr>
            </w:pPr>
            <w:ins w:id="16815" w:author="Στάθης Καπ" w:date="2023-03-03T03:30:00Z">
              <w:r w:rsidRPr="00BB05AC">
                <w:rPr>
                  <w:rFonts w:ascii="Calibri" w:hAnsi="Calibri" w:cs="Calibri"/>
                  <w:color w:val="000000"/>
                  <w:sz w:val="16"/>
                  <w:szCs w:val="16"/>
                  <w:rPrChange w:id="16816" w:author="Στάθης Καπ" w:date="2023-03-03T03:31:00Z">
                    <w:rPr>
                      <w:rFonts w:ascii="Calibri" w:hAnsi="Calibri" w:cs="Calibri"/>
                      <w:color w:val="000000"/>
                      <w:sz w:val="18"/>
                      <w:szCs w:val="18"/>
                    </w:rPr>
                  </w:rPrChange>
                </w:rPr>
                <w:t>0.901</w:t>
              </w:r>
            </w:ins>
          </w:p>
        </w:tc>
        <w:tc>
          <w:tcPr>
            <w:tcW w:w="589" w:type="dxa"/>
            <w:vAlign w:val="center"/>
            <w:tcPrChange w:id="16817" w:author="Στάθης Καπ" w:date="2023-03-03T06:26:00Z">
              <w:tcPr>
                <w:tcW w:w="589" w:type="dxa"/>
                <w:vAlign w:val="center"/>
              </w:tcPr>
            </w:tcPrChange>
          </w:tcPr>
          <w:p w14:paraId="39440A48" w14:textId="7AA54A08" w:rsidR="009B17D5" w:rsidRPr="00BB05AC" w:rsidRDefault="009B17D5" w:rsidP="009B17D5">
            <w:pPr>
              <w:jc w:val="center"/>
              <w:rPr>
                <w:ins w:id="16818" w:author="Στάθης Καπ" w:date="2023-03-03T03:28:00Z"/>
                <w:rFonts w:cstheme="minorHAnsi"/>
                <w:sz w:val="16"/>
                <w:szCs w:val="16"/>
              </w:rPr>
            </w:pPr>
            <w:ins w:id="16819" w:author="Στάθης Καπ" w:date="2023-03-03T06:14:00Z">
              <w:r>
                <w:rPr>
                  <w:rFonts w:ascii="Calibri" w:hAnsi="Calibri" w:cstheme="minorHAnsi"/>
                  <w:color w:val="000000"/>
                  <w:sz w:val="16"/>
                  <w:szCs w:val="16"/>
                </w:rPr>
                <w:t>7.35</w:t>
              </w:r>
            </w:ins>
          </w:p>
        </w:tc>
      </w:tr>
      <w:tr w:rsidR="009B17D5" w14:paraId="2C51326F" w14:textId="77777777" w:rsidTr="00F03C40">
        <w:trPr>
          <w:ins w:id="16820" w:author="Στάθης Καπ" w:date="2023-03-03T03:28:00Z"/>
        </w:trPr>
        <w:tc>
          <w:tcPr>
            <w:tcW w:w="515" w:type="dxa"/>
            <w:tcBorders>
              <w:top w:val="nil"/>
              <w:bottom w:val="nil"/>
              <w:right w:val="single" w:sz="4" w:space="0" w:color="auto"/>
            </w:tcBorders>
            <w:shd w:val="clear" w:color="auto" w:fill="E7E6E6" w:themeFill="background2"/>
            <w:vAlign w:val="center"/>
            <w:tcPrChange w:id="16821" w:author="Στάθης Καπ" w:date="2023-03-03T06:26:00Z">
              <w:tcPr>
                <w:tcW w:w="515" w:type="dxa"/>
                <w:vAlign w:val="center"/>
              </w:tcPr>
            </w:tcPrChange>
          </w:tcPr>
          <w:p w14:paraId="1E3EC880" w14:textId="6D54F864" w:rsidR="009B17D5" w:rsidRPr="00BB05AC" w:rsidRDefault="009B17D5" w:rsidP="009B17D5">
            <w:pPr>
              <w:jc w:val="center"/>
              <w:rPr>
                <w:ins w:id="16822" w:author="Στάθης Καπ" w:date="2023-03-03T03:28:00Z"/>
                <w:sz w:val="16"/>
                <w:szCs w:val="16"/>
              </w:rPr>
            </w:pPr>
            <w:ins w:id="16823" w:author="Στάθης Καπ" w:date="2023-03-03T03:30:00Z">
              <w:r w:rsidRPr="00BB05AC">
                <w:rPr>
                  <w:rFonts w:cstheme="minorHAnsi"/>
                  <w:sz w:val="16"/>
                  <w:szCs w:val="16"/>
                  <w:rPrChange w:id="16824" w:author="Στάθης Καπ" w:date="2023-03-03T03:31:00Z">
                    <w:rPr>
                      <w:rFonts w:cstheme="minorHAnsi"/>
                      <w:sz w:val="18"/>
                      <w:szCs w:val="18"/>
                    </w:rPr>
                  </w:rPrChange>
                </w:rPr>
                <w:t>pr05</w:t>
              </w:r>
            </w:ins>
          </w:p>
        </w:tc>
        <w:tc>
          <w:tcPr>
            <w:tcW w:w="560" w:type="dxa"/>
            <w:tcBorders>
              <w:left w:val="single" w:sz="4" w:space="0" w:color="auto"/>
            </w:tcBorders>
            <w:tcPrChange w:id="16825" w:author="Στάθης Καπ" w:date="2023-03-03T06:26:00Z">
              <w:tcPr>
                <w:tcW w:w="560" w:type="dxa"/>
              </w:tcPr>
            </w:tcPrChange>
          </w:tcPr>
          <w:p w14:paraId="699E8AE0" w14:textId="33FE9420" w:rsidR="009B17D5" w:rsidRPr="00BB05AC" w:rsidRDefault="009B17D5" w:rsidP="009B17D5">
            <w:pPr>
              <w:jc w:val="center"/>
              <w:rPr>
                <w:ins w:id="16826" w:author="Στάθης Καπ" w:date="2023-03-03T03:28:00Z"/>
                <w:rFonts w:cstheme="minorHAnsi"/>
                <w:sz w:val="16"/>
                <w:szCs w:val="16"/>
              </w:rPr>
            </w:pPr>
            <w:ins w:id="16827" w:author="Στάθης Καπ" w:date="2023-03-03T03:30:00Z">
              <w:r w:rsidRPr="00BB05AC">
                <w:rPr>
                  <w:rFonts w:cstheme="minorHAnsi"/>
                  <w:sz w:val="16"/>
                  <w:szCs w:val="16"/>
                  <w:rPrChange w:id="16828" w:author="Στάθης Καπ" w:date="2023-03-03T03:31:00Z">
                    <w:rPr>
                      <w:rFonts w:cstheme="minorHAnsi"/>
                      <w:sz w:val="18"/>
                      <w:szCs w:val="18"/>
                    </w:rPr>
                  </w:rPrChange>
                </w:rPr>
                <w:t>1844</w:t>
              </w:r>
            </w:ins>
          </w:p>
        </w:tc>
        <w:tc>
          <w:tcPr>
            <w:tcW w:w="855" w:type="dxa"/>
            <w:tcPrChange w:id="16829" w:author="Στάθης Καπ" w:date="2023-03-03T06:26:00Z">
              <w:tcPr>
                <w:tcW w:w="855" w:type="dxa"/>
              </w:tcPr>
            </w:tcPrChange>
          </w:tcPr>
          <w:p w14:paraId="0242A2F3" w14:textId="3CC4FE99" w:rsidR="009B17D5" w:rsidRPr="00BB05AC" w:rsidRDefault="009B17D5" w:rsidP="009B17D5">
            <w:pPr>
              <w:jc w:val="center"/>
              <w:rPr>
                <w:ins w:id="16830" w:author="Στάθης Καπ" w:date="2023-03-03T03:28:00Z"/>
                <w:rFonts w:cstheme="minorHAnsi"/>
                <w:sz w:val="16"/>
                <w:szCs w:val="16"/>
              </w:rPr>
            </w:pPr>
            <w:ins w:id="16831" w:author="Στάθης Καπ" w:date="2023-03-03T03:30:00Z">
              <w:r w:rsidRPr="00BB05AC">
                <w:rPr>
                  <w:rFonts w:cstheme="minorHAnsi"/>
                  <w:sz w:val="16"/>
                  <w:szCs w:val="16"/>
                  <w:rPrChange w:id="16832" w:author="Στάθης Καπ" w:date="2023-03-03T03:31:00Z">
                    <w:rPr>
                      <w:rFonts w:cstheme="minorHAnsi"/>
                      <w:sz w:val="18"/>
                      <w:szCs w:val="18"/>
                    </w:rPr>
                  </w:rPrChange>
                </w:rPr>
                <w:t>1665</w:t>
              </w:r>
            </w:ins>
          </w:p>
        </w:tc>
        <w:tc>
          <w:tcPr>
            <w:tcW w:w="544" w:type="dxa"/>
            <w:vAlign w:val="bottom"/>
            <w:tcPrChange w:id="16833" w:author="Στάθης Καπ" w:date="2023-03-03T06:26:00Z">
              <w:tcPr>
                <w:tcW w:w="544" w:type="dxa"/>
                <w:vAlign w:val="bottom"/>
              </w:tcPr>
            </w:tcPrChange>
          </w:tcPr>
          <w:p w14:paraId="5171E326" w14:textId="6F677370" w:rsidR="009B17D5" w:rsidRPr="00BB05AC" w:rsidRDefault="009B17D5" w:rsidP="009B17D5">
            <w:pPr>
              <w:jc w:val="center"/>
              <w:rPr>
                <w:ins w:id="16834" w:author="Στάθης Καπ" w:date="2023-03-03T03:28:00Z"/>
                <w:rFonts w:cstheme="minorHAnsi"/>
                <w:sz w:val="16"/>
                <w:szCs w:val="16"/>
              </w:rPr>
            </w:pPr>
            <w:ins w:id="16835" w:author="Στάθης Καπ" w:date="2023-03-03T03:30:00Z">
              <w:r w:rsidRPr="00BB05AC">
                <w:rPr>
                  <w:rFonts w:ascii="Calibri" w:hAnsi="Calibri" w:cs="Calibri"/>
                  <w:color w:val="000000"/>
                  <w:sz w:val="16"/>
                  <w:szCs w:val="16"/>
                  <w:rPrChange w:id="16836" w:author="Στάθης Καπ" w:date="2023-03-03T03:31:00Z">
                    <w:rPr>
                      <w:rFonts w:ascii="Calibri" w:hAnsi="Calibri" w:cs="Calibri"/>
                      <w:color w:val="000000"/>
                      <w:sz w:val="18"/>
                      <w:szCs w:val="18"/>
                    </w:rPr>
                  </w:rPrChange>
                </w:rPr>
                <w:t>1640</w:t>
              </w:r>
            </w:ins>
          </w:p>
        </w:tc>
        <w:tc>
          <w:tcPr>
            <w:tcW w:w="621" w:type="dxa"/>
            <w:vAlign w:val="bottom"/>
            <w:tcPrChange w:id="16837" w:author="Στάθης Καπ" w:date="2023-03-03T06:26:00Z">
              <w:tcPr>
                <w:tcW w:w="621" w:type="dxa"/>
                <w:vAlign w:val="bottom"/>
              </w:tcPr>
            </w:tcPrChange>
          </w:tcPr>
          <w:p w14:paraId="1923FC5B" w14:textId="039D88ED" w:rsidR="009B17D5" w:rsidRPr="00BB05AC" w:rsidRDefault="009B17D5" w:rsidP="009B17D5">
            <w:pPr>
              <w:jc w:val="center"/>
              <w:rPr>
                <w:ins w:id="16838" w:author="Στάθης Καπ" w:date="2023-03-03T03:28:00Z"/>
                <w:rFonts w:cstheme="minorHAnsi"/>
                <w:sz w:val="16"/>
                <w:szCs w:val="16"/>
              </w:rPr>
            </w:pPr>
            <w:ins w:id="16839" w:author="Στάθης Καπ" w:date="2023-03-03T03:30:00Z">
              <w:r w:rsidRPr="00BB05AC">
                <w:rPr>
                  <w:rFonts w:ascii="Calibri" w:hAnsi="Calibri" w:cs="Calibri"/>
                  <w:color w:val="000000"/>
                  <w:sz w:val="16"/>
                  <w:szCs w:val="16"/>
                  <w:rPrChange w:id="16840" w:author="Στάθης Καπ" w:date="2023-03-03T03:31:00Z">
                    <w:rPr>
                      <w:rFonts w:ascii="Calibri" w:hAnsi="Calibri" w:cs="Calibri"/>
                      <w:color w:val="000000"/>
                      <w:sz w:val="18"/>
                      <w:szCs w:val="18"/>
                    </w:rPr>
                  </w:rPrChange>
                </w:rPr>
                <w:t>4.069</w:t>
              </w:r>
            </w:ins>
          </w:p>
        </w:tc>
        <w:tc>
          <w:tcPr>
            <w:tcW w:w="669" w:type="dxa"/>
            <w:vAlign w:val="center"/>
            <w:tcPrChange w:id="16841" w:author="Στάθης Καπ" w:date="2023-03-03T06:26:00Z">
              <w:tcPr>
                <w:tcW w:w="669" w:type="dxa"/>
                <w:vAlign w:val="center"/>
              </w:tcPr>
            </w:tcPrChange>
          </w:tcPr>
          <w:p w14:paraId="1494E77C" w14:textId="754BC19B" w:rsidR="009B17D5" w:rsidRPr="00BB05AC" w:rsidRDefault="009B17D5" w:rsidP="009B17D5">
            <w:pPr>
              <w:jc w:val="center"/>
              <w:rPr>
                <w:ins w:id="16842" w:author="Στάθης Καπ" w:date="2023-03-03T03:28:00Z"/>
                <w:rFonts w:cstheme="minorHAnsi"/>
                <w:sz w:val="16"/>
                <w:szCs w:val="16"/>
              </w:rPr>
            </w:pPr>
            <w:ins w:id="16843" w:author="Στάθης Καπ" w:date="2023-03-03T06:13:00Z">
              <w:r>
                <w:rPr>
                  <w:rFonts w:ascii="Calibri" w:hAnsi="Calibri" w:cstheme="minorHAnsi"/>
                  <w:color w:val="000000"/>
                  <w:sz w:val="16"/>
                  <w:szCs w:val="16"/>
                </w:rPr>
                <w:t>11.06</w:t>
              </w:r>
            </w:ins>
          </w:p>
        </w:tc>
        <w:tc>
          <w:tcPr>
            <w:tcW w:w="543" w:type="dxa"/>
            <w:vAlign w:val="bottom"/>
            <w:tcPrChange w:id="16844" w:author="Στάθης Καπ" w:date="2023-03-03T06:26:00Z">
              <w:tcPr>
                <w:tcW w:w="543" w:type="dxa"/>
                <w:vAlign w:val="bottom"/>
              </w:tcPr>
            </w:tcPrChange>
          </w:tcPr>
          <w:p w14:paraId="2F812AE8" w14:textId="41360D13" w:rsidR="009B17D5" w:rsidRPr="00BB05AC" w:rsidRDefault="009B17D5" w:rsidP="009B17D5">
            <w:pPr>
              <w:jc w:val="center"/>
              <w:rPr>
                <w:ins w:id="16845" w:author="Στάθης Καπ" w:date="2023-03-03T03:28:00Z"/>
                <w:rFonts w:cstheme="minorHAnsi"/>
                <w:sz w:val="16"/>
                <w:szCs w:val="16"/>
              </w:rPr>
            </w:pPr>
            <w:ins w:id="16846" w:author="Στάθης Καπ" w:date="2023-03-03T03:30:00Z">
              <w:r w:rsidRPr="00BB05AC">
                <w:rPr>
                  <w:rFonts w:ascii="Calibri" w:hAnsi="Calibri" w:cs="Calibri"/>
                  <w:color w:val="000000"/>
                  <w:sz w:val="16"/>
                  <w:szCs w:val="16"/>
                  <w:rPrChange w:id="16847" w:author="Στάθης Καπ" w:date="2023-03-03T03:31:00Z">
                    <w:rPr>
                      <w:rFonts w:ascii="Calibri" w:hAnsi="Calibri" w:cs="Calibri"/>
                      <w:color w:val="000000"/>
                      <w:sz w:val="18"/>
                      <w:szCs w:val="18"/>
                    </w:rPr>
                  </w:rPrChange>
                </w:rPr>
                <w:t>1627</w:t>
              </w:r>
            </w:ins>
          </w:p>
        </w:tc>
        <w:tc>
          <w:tcPr>
            <w:tcW w:w="621" w:type="dxa"/>
            <w:vAlign w:val="bottom"/>
            <w:tcPrChange w:id="16848" w:author="Στάθης Καπ" w:date="2023-03-03T06:26:00Z">
              <w:tcPr>
                <w:tcW w:w="621" w:type="dxa"/>
                <w:vAlign w:val="bottom"/>
              </w:tcPr>
            </w:tcPrChange>
          </w:tcPr>
          <w:p w14:paraId="0957DC3A" w14:textId="0F9A88FF" w:rsidR="009B17D5" w:rsidRPr="00BB05AC" w:rsidRDefault="009B17D5" w:rsidP="009B17D5">
            <w:pPr>
              <w:jc w:val="center"/>
              <w:rPr>
                <w:ins w:id="16849" w:author="Στάθης Καπ" w:date="2023-03-03T03:28:00Z"/>
                <w:rFonts w:cstheme="minorHAnsi"/>
                <w:sz w:val="16"/>
                <w:szCs w:val="16"/>
              </w:rPr>
            </w:pPr>
            <w:ins w:id="16850" w:author="Στάθης Καπ" w:date="2023-03-03T03:30:00Z">
              <w:r w:rsidRPr="00BB05AC">
                <w:rPr>
                  <w:rFonts w:ascii="Calibri" w:hAnsi="Calibri" w:cs="Calibri"/>
                  <w:color w:val="000000"/>
                  <w:sz w:val="16"/>
                  <w:szCs w:val="16"/>
                  <w:rPrChange w:id="16851" w:author="Στάθης Καπ" w:date="2023-03-03T03:31:00Z">
                    <w:rPr>
                      <w:rFonts w:ascii="Calibri" w:hAnsi="Calibri" w:cs="Calibri"/>
                      <w:color w:val="000000"/>
                      <w:sz w:val="18"/>
                      <w:szCs w:val="18"/>
                    </w:rPr>
                  </w:rPrChange>
                </w:rPr>
                <w:t>1.968</w:t>
              </w:r>
            </w:ins>
          </w:p>
        </w:tc>
        <w:tc>
          <w:tcPr>
            <w:tcW w:w="669" w:type="dxa"/>
            <w:vAlign w:val="center"/>
            <w:tcPrChange w:id="16852" w:author="Στάθης Καπ" w:date="2023-03-03T06:26:00Z">
              <w:tcPr>
                <w:tcW w:w="669" w:type="dxa"/>
                <w:vAlign w:val="center"/>
              </w:tcPr>
            </w:tcPrChange>
          </w:tcPr>
          <w:p w14:paraId="0AA85DA9" w14:textId="11477BDC" w:rsidR="009B17D5" w:rsidRPr="00BB05AC" w:rsidRDefault="009B17D5" w:rsidP="009B17D5">
            <w:pPr>
              <w:jc w:val="center"/>
              <w:rPr>
                <w:ins w:id="16853" w:author="Στάθης Καπ" w:date="2023-03-03T03:28:00Z"/>
                <w:rFonts w:cstheme="minorHAnsi"/>
                <w:sz w:val="16"/>
                <w:szCs w:val="16"/>
              </w:rPr>
            </w:pPr>
            <w:ins w:id="16854" w:author="Στάθης Καπ" w:date="2023-03-03T06:13:00Z">
              <w:r>
                <w:rPr>
                  <w:rFonts w:ascii="Calibri" w:hAnsi="Calibri" w:cstheme="minorHAnsi"/>
                  <w:color w:val="000000"/>
                  <w:sz w:val="16"/>
                  <w:szCs w:val="16"/>
                </w:rPr>
                <w:t>0.79</w:t>
              </w:r>
            </w:ins>
          </w:p>
        </w:tc>
        <w:tc>
          <w:tcPr>
            <w:tcW w:w="508" w:type="dxa"/>
            <w:vAlign w:val="bottom"/>
            <w:tcPrChange w:id="16855" w:author="Στάθης Καπ" w:date="2023-03-03T06:26:00Z">
              <w:tcPr>
                <w:tcW w:w="508" w:type="dxa"/>
                <w:vAlign w:val="bottom"/>
              </w:tcPr>
            </w:tcPrChange>
          </w:tcPr>
          <w:p w14:paraId="781DE5E5" w14:textId="59F1F53E" w:rsidR="009B17D5" w:rsidRPr="00BB05AC" w:rsidRDefault="009B17D5" w:rsidP="009B17D5">
            <w:pPr>
              <w:jc w:val="center"/>
              <w:rPr>
                <w:ins w:id="16856" w:author="Στάθης Καπ" w:date="2023-03-03T03:28:00Z"/>
                <w:rFonts w:cstheme="minorHAnsi"/>
                <w:sz w:val="16"/>
                <w:szCs w:val="16"/>
              </w:rPr>
            </w:pPr>
            <w:ins w:id="16857" w:author="Στάθης Καπ" w:date="2023-03-03T03:30:00Z">
              <w:r w:rsidRPr="00BB05AC">
                <w:rPr>
                  <w:rFonts w:ascii="Calibri" w:hAnsi="Calibri" w:cs="Calibri"/>
                  <w:color w:val="000000"/>
                  <w:sz w:val="16"/>
                  <w:szCs w:val="16"/>
                  <w:rPrChange w:id="16858" w:author="Στάθης Καπ" w:date="2023-03-03T03:31:00Z">
                    <w:rPr>
                      <w:rFonts w:ascii="Calibri" w:hAnsi="Calibri" w:cs="Calibri"/>
                      <w:color w:val="000000"/>
                      <w:sz w:val="18"/>
                      <w:szCs w:val="18"/>
                    </w:rPr>
                  </w:rPrChange>
                </w:rPr>
                <w:t>1532</w:t>
              </w:r>
            </w:ins>
          </w:p>
        </w:tc>
        <w:tc>
          <w:tcPr>
            <w:tcW w:w="541" w:type="dxa"/>
            <w:vAlign w:val="bottom"/>
            <w:tcPrChange w:id="16859" w:author="Στάθης Καπ" w:date="2023-03-03T06:26:00Z">
              <w:tcPr>
                <w:tcW w:w="541" w:type="dxa"/>
                <w:vAlign w:val="bottom"/>
              </w:tcPr>
            </w:tcPrChange>
          </w:tcPr>
          <w:p w14:paraId="2E0989AA" w14:textId="4677FC8B" w:rsidR="009B17D5" w:rsidRPr="00BB05AC" w:rsidRDefault="009B17D5" w:rsidP="009B17D5">
            <w:pPr>
              <w:jc w:val="center"/>
              <w:rPr>
                <w:ins w:id="16860" w:author="Στάθης Καπ" w:date="2023-03-03T03:28:00Z"/>
                <w:rFonts w:cstheme="minorHAnsi"/>
                <w:sz w:val="16"/>
                <w:szCs w:val="16"/>
              </w:rPr>
            </w:pPr>
            <w:ins w:id="16861" w:author="Στάθης Καπ" w:date="2023-03-03T03:30:00Z">
              <w:r w:rsidRPr="00BB05AC">
                <w:rPr>
                  <w:rFonts w:ascii="Calibri" w:hAnsi="Calibri" w:cs="Calibri"/>
                  <w:color w:val="000000"/>
                  <w:sz w:val="16"/>
                  <w:szCs w:val="16"/>
                  <w:rPrChange w:id="16862" w:author="Στάθης Καπ" w:date="2023-03-03T03:31:00Z">
                    <w:rPr>
                      <w:rFonts w:ascii="Calibri" w:hAnsi="Calibri" w:cs="Calibri"/>
                      <w:color w:val="000000"/>
                      <w:sz w:val="18"/>
                      <w:szCs w:val="18"/>
                    </w:rPr>
                  </w:rPrChange>
                </w:rPr>
                <w:t>1.298</w:t>
              </w:r>
            </w:ins>
          </w:p>
        </w:tc>
        <w:tc>
          <w:tcPr>
            <w:tcW w:w="589" w:type="dxa"/>
            <w:vAlign w:val="center"/>
            <w:tcPrChange w:id="16863" w:author="Στάθης Καπ" w:date="2023-03-03T06:26:00Z">
              <w:tcPr>
                <w:tcW w:w="589" w:type="dxa"/>
                <w:vAlign w:val="center"/>
              </w:tcPr>
            </w:tcPrChange>
          </w:tcPr>
          <w:p w14:paraId="3EF301D2" w14:textId="107C3A56" w:rsidR="009B17D5" w:rsidRPr="00BB05AC" w:rsidRDefault="009B17D5" w:rsidP="009B17D5">
            <w:pPr>
              <w:jc w:val="center"/>
              <w:rPr>
                <w:ins w:id="16864" w:author="Στάθης Καπ" w:date="2023-03-03T03:28:00Z"/>
                <w:rFonts w:cstheme="minorHAnsi"/>
                <w:sz w:val="16"/>
                <w:szCs w:val="16"/>
              </w:rPr>
            </w:pPr>
            <w:ins w:id="16865" w:author="Στάθης Καπ" w:date="2023-03-03T06:13:00Z">
              <w:r>
                <w:rPr>
                  <w:rFonts w:ascii="Calibri" w:hAnsi="Calibri" w:cstheme="minorHAnsi"/>
                  <w:color w:val="000000"/>
                  <w:sz w:val="16"/>
                  <w:szCs w:val="16"/>
                </w:rPr>
                <w:t>6.59</w:t>
              </w:r>
            </w:ins>
          </w:p>
        </w:tc>
        <w:tc>
          <w:tcPr>
            <w:tcW w:w="463" w:type="dxa"/>
            <w:vAlign w:val="bottom"/>
            <w:tcPrChange w:id="16866" w:author="Στάθης Καπ" w:date="2023-03-03T06:26:00Z">
              <w:tcPr>
                <w:tcW w:w="463" w:type="dxa"/>
                <w:vAlign w:val="bottom"/>
              </w:tcPr>
            </w:tcPrChange>
          </w:tcPr>
          <w:p w14:paraId="0B999E93" w14:textId="65872E99" w:rsidR="009B17D5" w:rsidRPr="00BB05AC" w:rsidRDefault="009B17D5" w:rsidP="009B17D5">
            <w:pPr>
              <w:jc w:val="center"/>
              <w:rPr>
                <w:ins w:id="16867" w:author="Στάθης Καπ" w:date="2023-03-03T03:28:00Z"/>
                <w:rFonts w:cstheme="minorHAnsi"/>
                <w:sz w:val="16"/>
                <w:szCs w:val="16"/>
              </w:rPr>
            </w:pPr>
            <w:ins w:id="16868" w:author="Στάθης Καπ" w:date="2023-03-03T03:30:00Z">
              <w:r w:rsidRPr="00BB05AC">
                <w:rPr>
                  <w:rFonts w:ascii="Calibri" w:hAnsi="Calibri" w:cs="Calibri"/>
                  <w:color w:val="000000"/>
                  <w:sz w:val="16"/>
                  <w:szCs w:val="16"/>
                  <w:rPrChange w:id="16869" w:author="Στάθης Καπ" w:date="2023-03-03T03:31:00Z">
                    <w:rPr>
                      <w:rFonts w:ascii="Calibri" w:hAnsi="Calibri" w:cs="Calibri"/>
                      <w:color w:val="000000"/>
                      <w:sz w:val="18"/>
                      <w:szCs w:val="18"/>
                    </w:rPr>
                  </w:rPrChange>
                </w:rPr>
                <w:t>1545</w:t>
              </w:r>
            </w:ins>
          </w:p>
        </w:tc>
        <w:tc>
          <w:tcPr>
            <w:tcW w:w="541" w:type="dxa"/>
            <w:vAlign w:val="bottom"/>
            <w:tcPrChange w:id="16870" w:author="Στάθης Καπ" w:date="2023-03-03T06:26:00Z">
              <w:tcPr>
                <w:tcW w:w="541" w:type="dxa"/>
                <w:vAlign w:val="bottom"/>
              </w:tcPr>
            </w:tcPrChange>
          </w:tcPr>
          <w:p w14:paraId="1F65133E" w14:textId="214E7567" w:rsidR="009B17D5" w:rsidRPr="00BB05AC" w:rsidRDefault="009B17D5" w:rsidP="009B17D5">
            <w:pPr>
              <w:jc w:val="center"/>
              <w:rPr>
                <w:ins w:id="16871" w:author="Στάθης Καπ" w:date="2023-03-03T03:28:00Z"/>
                <w:rFonts w:cstheme="minorHAnsi"/>
                <w:sz w:val="16"/>
                <w:szCs w:val="16"/>
              </w:rPr>
            </w:pPr>
            <w:ins w:id="16872" w:author="Στάθης Καπ" w:date="2023-03-03T03:30:00Z">
              <w:r w:rsidRPr="00BB05AC">
                <w:rPr>
                  <w:rFonts w:ascii="Calibri" w:hAnsi="Calibri" w:cs="Calibri"/>
                  <w:color w:val="000000"/>
                  <w:sz w:val="16"/>
                  <w:szCs w:val="16"/>
                  <w:rPrChange w:id="16873" w:author="Στάθης Καπ" w:date="2023-03-03T03:31:00Z">
                    <w:rPr>
                      <w:rFonts w:ascii="Calibri" w:hAnsi="Calibri" w:cs="Calibri"/>
                      <w:color w:val="000000"/>
                      <w:sz w:val="18"/>
                      <w:szCs w:val="18"/>
                    </w:rPr>
                  </w:rPrChange>
                </w:rPr>
                <w:t>1.109</w:t>
              </w:r>
            </w:ins>
          </w:p>
        </w:tc>
        <w:tc>
          <w:tcPr>
            <w:tcW w:w="589" w:type="dxa"/>
            <w:vAlign w:val="center"/>
            <w:tcPrChange w:id="16874" w:author="Στάθης Καπ" w:date="2023-03-03T06:26:00Z">
              <w:tcPr>
                <w:tcW w:w="589" w:type="dxa"/>
                <w:vAlign w:val="center"/>
              </w:tcPr>
            </w:tcPrChange>
          </w:tcPr>
          <w:p w14:paraId="03A000F4" w14:textId="32161F01" w:rsidR="009B17D5" w:rsidRPr="00BB05AC" w:rsidRDefault="009B17D5" w:rsidP="009B17D5">
            <w:pPr>
              <w:jc w:val="center"/>
              <w:rPr>
                <w:ins w:id="16875" w:author="Στάθης Καπ" w:date="2023-03-03T03:28:00Z"/>
                <w:rFonts w:cstheme="minorHAnsi"/>
                <w:sz w:val="16"/>
                <w:szCs w:val="16"/>
              </w:rPr>
            </w:pPr>
            <w:ins w:id="16876" w:author="Στάθης Καπ" w:date="2023-03-03T06:14:00Z">
              <w:r>
                <w:rPr>
                  <w:rFonts w:ascii="Calibri" w:hAnsi="Calibri" w:cstheme="minorHAnsi"/>
                  <w:color w:val="000000"/>
                  <w:sz w:val="16"/>
                  <w:szCs w:val="16"/>
                </w:rPr>
                <w:t>5.79</w:t>
              </w:r>
            </w:ins>
          </w:p>
        </w:tc>
      </w:tr>
      <w:tr w:rsidR="009B17D5" w14:paraId="6EBF83BF" w14:textId="77777777" w:rsidTr="00F03C40">
        <w:trPr>
          <w:ins w:id="16877" w:author="Στάθης Καπ" w:date="2023-03-03T03:28:00Z"/>
        </w:trPr>
        <w:tc>
          <w:tcPr>
            <w:tcW w:w="515" w:type="dxa"/>
            <w:tcBorders>
              <w:top w:val="nil"/>
              <w:bottom w:val="nil"/>
              <w:right w:val="single" w:sz="4" w:space="0" w:color="auto"/>
            </w:tcBorders>
            <w:shd w:val="clear" w:color="auto" w:fill="E7E6E6" w:themeFill="background2"/>
            <w:vAlign w:val="center"/>
            <w:tcPrChange w:id="16878" w:author="Στάθης Καπ" w:date="2023-03-03T06:26:00Z">
              <w:tcPr>
                <w:tcW w:w="515" w:type="dxa"/>
                <w:vAlign w:val="center"/>
              </w:tcPr>
            </w:tcPrChange>
          </w:tcPr>
          <w:p w14:paraId="4208A317" w14:textId="01964109" w:rsidR="009B17D5" w:rsidRPr="00BB05AC" w:rsidRDefault="009B17D5" w:rsidP="009B17D5">
            <w:pPr>
              <w:jc w:val="center"/>
              <w:rPr>
                <w:ins w:id="16879" w:author="Στάθης Καπ" w:date="2023-03-03T03:28:00Z"/>
                <w:sz w:val="16"/>
                <w:szCs w:val="16"/>
              </w:rPr>
            </w:pPr>
            <w:ins w:id="16880" w:author="Στάθης Καπ" w:date="2023-03-03T03:30:00Z">
              <w:r w:rsidRPr="00BB05AC">
                <w:rPr>
                  <w:rFonts w:cstheme="minorHAnsi"/>
                  <w:sz w:val="16"/>
                  <w:szCs w:val="16"/>
                  <w:rPrChange w:id="16881" w:author="Στάθης Καπ" w:date="2023-03-03T03:31:00Z">
                    <w:rPr>
                      <w:rFonts w:cstheme="minorHAnsi"/>
                      <w:sz w:val="18"/>
                      <w:szCs w:val="18"/>
                    </w:rPr>
                  </w:rPrChange>
                </w:rPr>
                <w:t>pr06</w:t>
              </w:r>
            </w:ins>
          </w:p>
        </w:tc>
        <w:tc>
          <w:tcPr>
            <w:tcW w:w="560" w:type="dxa"/>
            <w:tcBorders>
              <w:left w:val="single" w:sz="4" w:space="0" w:color="auto"/>
            </w:tcBorders>
            <w:tcPrChange w:id="16882" w:author="Στάθης Καπ" w:date="2023-03-03T06:26:00Z">
              <w:tcPr>
                <w:tcW w:w="560" w:type="dxa"/>
              </w:tcPr>
            </w:tcPrChange>
          </w:tcPr>
          <w:p w14:paraId="6065903B" w14:textId="33187E02" w:rsidR="009B17D5" w:rsidRPr="00BB05AC" w:rsidRDefault="009B17D5" w:rsidP="009B17D5">
            <w:pPr>
              <w:jc w:val="center"/>
              <w:rPr>
                <w:ins w:id="16883" w:author="Στάθης Καπ" w:date="2023-03-03T03:28:00Z"/>
                <w:rFonts w:cstheme="minorHAnsi"/>
                <w:sz w:val="16"/>
                <w:szCs w:val="16"/>
              </w:rPr>
            </w:pPr>
            <w:ins w:id="16884" w:author="Στάθης Καπ" w:date="2023-03-03T03:30:00Z">
              <w:r w:rsidRPr="00BB05AC">
                <w:rPr>
                  <w:rFonts w:cstheme="minorHAnsi"/>
                  <w:sz w:val="16"/>
                  <w:szCs w:val="16"/>
                  <w:rPrChange w:id="16885" w:author="Στάθης Καπ" w:date="2023-03-03T03:31:00Z">
                    <w:rPr>
                      <w:rFonts w:cstheme="minorHAnsi"/>
                      <w:sz w:val="18"/>
                      <w:szCs w:val="18"/>
                    </w:rPr>
                  </w:rPrChange>
                </w:rPr>
                <w:t>1886</w:t>
              </w:r>
            </w:ins>
          </w:p>
        </w:tc>
        <w:tc>
          <w:tcPr>
            <w:tcW w:w="855" w:type="dxa"/>
            <w:tcPrChange w:id="16886" w:author="Στάθης Καπ" w:date="2023-03-03T06:26:00Z">
              <w:tcPr>
                <w:tcW w:w="855" w:type="dxa"/>
              </w:tcPr>
            </w:tcPrChange>
          </w:tcPr>
          <w:p w14:paraId="335B1056" w14:textId="13D4B622" w:rsidR="009B17D5" w:rsidRPr="00BB05AC" w:rsidRDefault="009B17D5" w:rsidP="009B17D5">
            <w:pPr>
              <w:jc w:val="center"/>
              <w:rPr>
                <w:ins w:id="16887" w:author="Στάθης Καπ" w:date="2023-03-03T03:28:00Z"/>
                <w:rFonts w:cstheme="minorHAnsi"/>
                <w:sz w:val="16"/>
                <w:szCs w:val="16"/>
              </w:rPr>
            </w:pPr>
            <w:ins w:id="16888" w:author="Στάθης Καπ" w:date="2023-03-03T03:30:00Z">
              <w:r w:rsidRPr="00BB05AC">
                <w:rPr>
                  <w:rFonts w:cstheme="minorHAnsi"/>
                  <w:sz w:val="16"/>
                  <w:szCs w:val="16"/>
                  <w:rPrChange w:id="16889" w:author="Στάθης Καπ" w:date="2023-03-03T03:31:00Z">
                    <w:rPr>
                      <w:rFonts w:cstheme="minorHAnsi"/>
                      <w:sz w:val="18"/>
                      <w:szCs w:val="18"/>
                    </w:rPr>
                  </w:rPrChange>
                </w:rPr>
                <w:t>1696</w:t>
              </w:r>
            </w:ins>
          </w:p>
        </w:tc>
        <w:tc>
          <w:tcPr>
            <w:tcW w:w="544" w:type="dxa"/>
            <w:vAlign w:val="bottom"/>
            <w:tcPrChange w:id="16890" w:author="Στάθης Καπ" w:date="2023-03-03T06:26:00Z">
              <w:tcPr>
                <w:tcW w:w="544" w:type="dxa"/>
                <w:vAlign w:val="bottom"/>
              </w:tcPr>
            </w:tcPrChange>
          </w:tcPr>
          <w:p w14:paraId="478E721B" w14:textId="7B3D3AA6" w:rsidR="009B17D5" w:rsidRPr="00BB05AC" w:rsidRDefault="009B17D5" w:rsidP="009B17D5">
            <w:pPr>
              <w:jc w:val="center"/>
              <w:rPr>
                <w:ins w:id="16891" w:author="Στάθης Καπ" w:date="2023-03-03T03:28:00Z"/>
                <w:rFonts w:cstheme="minorHAnsi"/>
                <w:sz w:val="16"/>
                <w:szCs w:val="16"/>
              </w:rPr>
            </w:pPr>
            <w:ins w:id="16892" w:author="Στάθης Καπ" w:date="2023-03-03T03:30:00Z">
              <w:r w:rsidRPr="00BB05AC">
                <w:rPr>
                  <w:rFonts w:ascii="Calibri" w:hAnsi="Calibri" w:cs="Calibri"/>
                  <w:color w:val="000000"/>
                  <w:sz w:val="16"/>
                  <w:szCs w:val="16"/>
                  <w:rPrChange w:id="16893" w:author="Στάθης Καπ" w:date="2023-03-03T03:31:00Z">
                    <w:rPr>
                      <w:rFonts w:ascii="Calibri" w:hAnsi="Calibri" w:cs="Calibri"/>
                      <w:color w:val="000000"/>
                      <w:sz w:val="18"/>
                      <w:szCs w:val="18"/>
                    </w:rPr>
                  </w:rPrChange>
                </w:rPr>
                <w:t>1695</w:t>
              </w:r>
            </w:ins>
          </w:p>
        </w:tc>
        <w:tc>
          <w:tcPr>
            <w:tcW w:w="621" w:type="dxa"/>
            <w:vAlign w:val="bottom"/>
            <w:tcPrChange w:id="16894" w:author="Στάθης Καπ" w:date="2023-03-03T06:26:00Z">
              <w:tcPr>
                <w:tcW w:w="621" w:type="dxa"/>
                <w:vAlign w:val="bottom"/>
              </w:tcPr>
            </w:tcPrChange>
          </w:tcPr>
          <w:p w14:paraId="3EBC5EDC" w14:textId="54C4EE70" w:rsidR="009B17D5" w:rsidRPr="00BB05AC" w:rsidRDefault="009B17D5" w:rsidP="009B17D5">
            <w:pPr>
              <w:jc w:val="center"/>
              <w:rPr>
                <w:ins w:id="16895" w:author="Στάθης Καπ" w:date="2023-03-03T03:28:00Z"/>
                <w:rFonts w:cstheme="minorHAnsi"/>
                <w:sz w:val="16"/>
                <w:szCs w:val="16"/>
              </w:rPr>
            </w:pPr>
            <w:ins w:id="16896" w:author="Στάθης Καπ" w:date="2023-03-03T03:30:00Z">
              <w:r w:rsidRPr="00BB05AC">
                <w:rPr>
                  <w:rFonts w:ascii="Calibri" w:hAnsi="Calibri" w:cs="Calibri"/>
                  <w:color w:val="000000"/>
                  <w:sz w:val="16"/>
                  <w:szCs w:val="16"/>
                  <w:rPrChange w:id="16897" w:author="Στάθης Καπ" w:date="2023-03-03T03:31:00Z">
                    <w:rPr>
                      <w:rFonts w:ascii="Calibri" w:hAnsi="Calibri" w:cs="Calibri"/>
                      <w:color w:val="000000"/>
                      <w:sz w:val="18"/>
                      <w:szCs w:val="18"/>
                    </w:rPr>
                  </w:rPrChange>
                </w:rPr>
                <w:t>12.217</w:t>
              </w:r>
            </w:ins>
          </w:p>
        </w:tc>
        <w:tc>
          <w:tcPr>
            <w:tcW w:w="669" w:type="dxa"/>
            <w:vAlign w:val="center"/>
            <w:tcPrChange w:id="16898" w:author="Στάθης Καπ" w:date="2023-03-03T06:26:00Z">
              <w:tcPr>
                <w:tcW w:w="669" w:type="dxa"/>
                <w:vAlign w:val="center"/>
              </w:tcPr>
            </w:tcPrChange>
          </w:tcPr>
          <w:p w14:paraId="5B8FEAB9" w14:textId="764F4AB2" w:rsidR="009B17D5" w:rsidRPr="00BB05AC" w:rsidRDefault="009B17D5" w:rsidP="009B17D5">
            <w:pPr>
              <w:jc w:val="center"/>
              <w:rPr>
                <w:ins w:id="16899" w:author="Στάθης Καπ" w:date="2023-03-03T03:28:00Z"/>
                <w:rFonts w:cstheme="minorHAnsi"/>
                <w:sz w:val="16"/>
                <w:szCs w:val="16"/>
              </w:rPr>
            </w:pPr>
            <w:ins w:id="16900" w:author="Στάθης Καπ" w:date="2023-03-03T06:13:00Z">
              <w:r>
                <w:rPr>
                  <w:rFonts w:ascii="Calibri" w:hAnsi="Calibri" w:cstheme="minorHAnsi"/>
                  <w:color w:val="000000"/>
                  <w:sz w:val="16"/>
                  <w:szCs w:val="16"/>
                </w:rPr>
                <w:t>10.13</w:t>
              </w:r>
            </w:ins>
          </w:p>
        </w:tc>
        <w:tc>
          <w:tcPr>
            <w:tcW w:w="543" w:type="dxa"/>
            <w:vAlign w:val="bottom"/>
            <w:tcPrChange w:id="16901" w:author="Στάθης Καπ" w:date="2023-03-03T06:26:00Z">
              <w:tcPr>
                <w:tcW w:w="543" w:type="dxa"/>
                <w:vAlign w:val="bottom"/>
              </w:tcPr>
            </w:tcPrChange>
          </w:tcPr>
          <w:p w14:paraId="3B2C9C04" w14:textId="5FBE7F48" w:rsidR="009B17D5" w:rsidRPr="00BB05AC" w:rsidRDefault="009B17D5" w:rsidP="009B17D5">
            <w:pPr>
              <w:jc w:val="center"/>
              <w:rPr>
                <w:ins w:id="16902" w:author="Στάθης Καπ" w:date="2023-03-03T03:28:00Z"/>
                <w:rFonts w:cstheme="minorHAnsi"/>
                <w:sz w:val="16"/>
                <w:szCs w:val="16"/>
              </w:rPr>
            </w:pPr>
            <w:ins w:id="16903" w:author="Στάθης Καπ" w:date="2023-03-03T03:30:00Z">
              <w:r w:rsidRPr="00BB05AC">
                <w:rPr>
                  <w:rFonts w:ascii="Calibri" w:hAnsi="Calibri" w:cs="Calibri"/>
                  <w:color w:val="000000"/>
                  <w:sz w:val="16"/>
                  <w:szCs w:val="16"/>
                  <w:rPrChange w:id="16904" w:author="Στάθης Καπ" w:date="2023-03-03T03:31:00Z">
                    <w:rPr>
                      <w:rFonts w:ascii="Calibri" w:hAnsi="Calibri" w:cs="Calibri"/>
                      <w:color w:val="000000"/>
                      <w:sz w:val="18"/>
                      <w:szCs w:val="18"/>
                    </w:rPr>
                  </w:rPrChange>
                </w:rPr>
                <w:t>1694</w:t>
              </w:r>
            </w:ins>
          </w:p>
        </w:tc>
        <w:tc>
          <w:tcPr>
            <w:tcW w:w="621" w:type="dxa"/>
            <w:vAlign w:val="bottom"/>
            <w:tcPrChange w:id="16905" w:author="Στάθης Καπ" w:date="2023-03-03T06:26:00Z">
              <w:tcPr>
                <w:tcW w:w="621" w:type="dxa"/>
                <w:vAlign w:val="bottom"/>
              </w:tcPr>
            </w:tcPrChange>
          </w:tcPr>
          <w:p w14:paraId="396A1301" w14:textId="090D56C2" w:rsidR="009B17D5" w:rsidRPr="00BB05AC" w:rsidRDefault="009B17D5" w:rsidP="009B17D5">
            <w:pPr>
              <w:jc w:val="center"/>
              <w:rPr>
                <w:ins w:id="16906" w:author="Στάθης Καπ" w:date="2023-03-03T03:28:00Z"/>
                <w:rFonts w:cstheme="minorHAnsi"/>
                <w:sz w:val="16"/>
                <w:szCs w:val="16"/>
              </w:rPr>
            </w:pPr>
            <w:ins w:id="16907" w:author="Στάθης Καπ" w:date="2023-03-03T03:30:00Z">
              <w:r w:rsidRPr="00BB05AC">
                <w:rPr>
                  <w:rFonts w:ascii="Calibri" w:hAnsi="Calibri" w:cs="Calibri"/>
                  <w:color w:val="000000"/>
                  <w:sz w:val="16"/>
                  <w:szCs w:val="16"/>
                  <w:rPrChange w:id="16908" w:author="Στάθης Καπ" w:date="2023-03-03T03:31:00Z">
                    <w:rPr>
                      <w:rFonts w:ascii="Calibri" w:hAnsi="Calibri" w:cs="Calibri"/>
                      <w:color w:val="000000"/>
                      <w:sz w:val="18"/>
                      <w:szCs w:val="18"/>
                    </w:rPr>
                  </w:rPrChange>
                </w:rPr>
                <w:t>2.842</w:t>
              </w:r>
            </w:ins>
          </w:p>
        </w:tc>
        <w:tc>
          <w:tcPr>
            <w:tcW w:w="669" w:type="dxa"/>
            <w:vAlign w:val="center"/>
            <w:tcPrChange w:id="16909" w:author="Στάθης Καπ" w:date="2023-03-03T06:26:00Z">
              <w:tcPr>
                <w:tcW w:w="669" w:type="dxa"/>
                <w:vAlign w:val="center"/>
              </w:tcPr>
            </w:tcPrChange>
          </w:tcPr>
          <w:p w14:paraId="3567E721" w14:textId="7E6755C0" w:rsidR="009B17D5" w:rsidRPr="00BB05AC" w:rsidRDefault="009B17D5" w:rsidP="009B17D5">
            <w:pPr>
              <w:jc w:val="center"/>
              <w:rPr>
                <w:ins w:id="16910" w:author="Στάθης Καπ" w:date="2023-03-03T03:28:00Z"/>
                <w:rFonts w:cstheme="minorHAnsi"/>
                <w:sz w:val="16"/>
                <w:szCs w:val="16"/>
              </w:rPr>
            </w:pPr>
            <w:ins w:id="16911" w:author="Στάθης Καπ" w:date="2023-03-03T06:13:00Z">
              <w:r>
                <w:rPr>
                  <w:rFonts w:ascii="Calibri" w:hAnsi="Calibri" w:cstheme="minorHAnsi"/>
                  <w:color w:val="000000"/>
                  <w:sz w:val="16"/>
                  <w:szCs w:val="16"/>
                </w:rPr>
                <w:t>0.06</w:t>
              </w:r>
            </w:ins>
          </w:p>
        </w:tc>
        <w:tc>
          <w:tcPr>
            <w:tcW w:w="508" w:type="dxa"/>
            <w:vAlign w:val="bottom"/>
            <w:tcPrChange w:id="16912" w:author="Στάθης Καπ" w:date="2023-03-03T06:26:00Z">
              <w:tcPr>
                <w:tcW w:w="508" w:type="dxa"/>
                <w:vAlign w:val="bottom"/>
              </w:tcPr>
            </w:tcPrChange>
          </w:tcPr>
          <w:p w14:paraId="6E1AA7B0" w14:textId="494AC80E" w:rsidR="009B17D5" w:rsidRPr="00BB05AC" w:rsidRDefault="009B17D5" w:rsidP="009B17D5">
            <w:pPr>
              <w:jc w:val="center"/>
              <w:rPr>
                <w:ins w:id="16913" w:author="Στάθης Καπ" w:date="2023-03-03T03:28:00Z"/>
                <w:rFonts w:cstheme="minorHAnsi"/>
                <w:sz w:val="16"/>
                <w:szCs w:val="16"/>
              </w:rPr>
            </w:pPr>
            <w:ins w:id="16914" w:author="Στάθης Καπ" w:date="2023-03-03T03:30:00Z">
              <w:r w:rsidRPr="00BB05AC">
                <w:rPr>
                  <w:rFonts w:ascii="Calibri" w:hAnsi="Calibri" w:cs="Calibri"/>
                  <w:color w:val="000000"/>
                  <w:sz w:val="16"/>
                  <w:szCs w:val="16"/>
                  <w:rPrChange w:id="16915" w:author="Στάθης Καπ" w:date="2023-03-03T03:31:00Z">
                    <w:rPr>
                      <w:rFonts w:ascii="Calibri" w:hAnsi="Calibri" w:cs="Calibri"/>
                      <w:color w:val="000000"/>
                      <w:sz w:val="18"/>
                      <w:szCs w:val="18"/>
                    </w:rPr>
                  </w:rPrChange>
                </w:rPr>
                <w:t>1683</w:t>
              </w:r>
            </w:ins>
          </w:p>
        </w:tc>
        <w:tc>
          <w:tcPr>
            <w:tcW w:w="541" w:type="dxa"/>
            <w:vAlign w:val="bottom"/>
            <w:tcPrChange w:id="16916" w:author="Στάθης Καπ" w:date="2023-03-03T06:26:00Z">
              <w:tcPr>
                <w:tcW w:w="541" w:type="dxa"/>
                <w:vAlign w:val="bottom"/>
              </w:tcPr>
            </w:tcPrChange>
          </w:tcPr>
          <w:p w14:paraId="0FA00ED1" w14:textId="22423841" w:rsidR="009B17D5" w:rsidRPr="00BB05AC" w:rsidRDefault="009B17D5" w:rsidP="009B17D5">
            <w:pPr>
              <w:jc w:val="center"/>
              <w:rPr>
                <w:ins w:id="16917" w:author="Στάθης Καπ" w:date="2023-03-03T03:28:00Z"/>
                <w:rFonts w:cstheme="minorHAnsi"/>
                <w:sz w:val="16"/>
                <w:szCs w:val="16"/>
              </w:rPr>
            </w:pPr>
            <w:ins w:id="16918" w:author="Στάθης Καπ" w:date="2023-03-03T03:30:00Z">
              <w:r w:rsidRPr="00BB05AC">
                <w:rPr>
                  <w:rFonts w:ascii="Calibri" w:hAnsi="Calibri" w:cs="Calibri"/>
                  <w:color w:val="000000"/>
                  <w:sz w:val="16"/>
                  <w:szCs w:val="16"/>
                  <w:rPrChange w:id="16919" w:author="Στάθης Καπ" w:date="2023-03-03T03:31:00Z">
                    <w:rPr>
                      <w:rFonts w:ascii="Calibri" w:hAnsi="Calibri" w:cs="Calibri"/>
                      <w:color w:val="000000"/>
                      <w:sz w:val="18"/>
                      <w:szCs w:val="18"/>
                    </w:rPr>
                  </w:rPrChange>
                </w:rPr>
                <w:t>2.076</w:t>
              </w:r>
            </w:ins>
          </w:p>
        </w:tc>
        <w:tc>
          <w:tcPr>
            <w:tcW w:w="589" w:type="dxa"/>
            <w:vAlign w:val="center"/>
            <w:tcPrChange w:id="16920" w:author="Στάθης Καπ" w:date="2023-03-03T06:26:00Z">
              <w:tcPr>
                <w:tcW w:w="589" w:type="dxa"/>
                <w:vAlign w:val="center"/>
              </w:tcPr>
            </w:tcPrChange>
          </w:tcPr>
          <w:p w14:paraId="0A650F6B" w14:textId="08D6AF64" w:rsidR="009B17D5" w:rsidRPr="00BB05AC" w:rsidRDefault="009B17D5" w:rsidP="009B17D5">
            <w:pPr>
              <w:jc w:val="center"/>
              <w:rPr>
                <w:ins w:id="16921" w:author="Στάθης Καπ" w:date="2023-03-03T03:28:00Z"/>
                <w:rFonts w:cstheme="minorHAnsi"/>
                <w:sz w:val="16"/>
                <w:szCs w:val="16"/>
              </w:rPr>
            </w:pPr>
            <w:ins w:id="16922" w:author="Στάθης Καπ" w:date="2023-03-03T06:13:00Z">
              <w:r>
                <w:rPr>
                  <w:rFonts w:ascii="Calibri" w:hAnsi="Calibri" w:cstheme="minorHAnsi"/>
                  <w:color w:val="000000"/>
                  <w:sz w:val="16"/>
                  <w:szCs w:val="16"/>
                </w:rPr>
                <w:t>0.71</w:t>
              </w:r>
            </w:ins>
          </w:p>
        </w:tc>
        <w:tc>
          <w:tcPr>
            <w:tcW w:w="463" w:type="dxa"/>
            <w:vAlign w:val="bottom"/>
            <w:tcPrChange w:id="16923" w:author="Στάθης Καπ" w:date="2023-03-03T06:26:00Z">
              <w:tcPr>
                <w:tcW w:w="463" w:type="dxa"/>
                <w:vAlign w:val="bottom"/>
              </w:tcPr>
            </w:tcPrChange>
          </w:tcPr>
          <w:p w14:paraId="620D24C8" w14:textId="58E3028F" w:rsidR="009B17D5" w:rsidRPr="00BB05AC" w:rsidRDefault="009B17D5" w:rsidP="009B17D5">
            <w:pPr>
              <w:jc w:val="center"/>
              <w:rPr>
                <w:ins w:id="16924" w:author="Στάθης Καπ" w:date="2023-03-03T03:28:00Z"/>
                <w:rFonts w:cstheme="minorHAnsi"/>
                <w:sz w:val="16"/>
                <w:szCs w:val="16"/>
              </w:rPr>
            </w:pPr>
            <w:ins w:id="16925" w:author="Στάθης Καπ" w:date="2023-03-03T03:30:00Z">
              <w:r w:rsidRPr="00BB05AC">
                <w:rPr>
                  <w:rFonts w:ascii="Calibri" w:hAnsi="Calibri" w:cs="Calibri"/>
                  <w:color w:val="000000"/>
                  <w:sz w:val="16"/>
                  <w:szCs w:val="16"/>
                  <w:rPrChange w:id="16926" w:author="Στάθης Καπ" w:date="2023-03-03T03:31:00Z">
                    <w:rPr>
                      <w:rFonts w:ascii="Calibri" w:hAnsi="Calibri" w:cs="Calibri"/>
                      <w:color w:val="000000"/>
                      <w:sz w:val="18"/>
                      <w:szCs w:val="18"/>
                    </w:rPr>
                  </w:rPrChange>
                </w:rPr>
                <w:t>1588</w:t>
              </w:r>
            </w:ins>
          </w:p>
        </w:tc>
        <w:tc>
          <w:tcPr>
            <w:tcW w:w="541" w:type="dxa"/>
            <w:vAlign w:val="bottom"/>
            <w:tcPrChange w:id="16927" w:author="Στάθης Καπ" w:date="2023-03-03T06:26:00Z">
              <w:tcPr>
                <w:tcW w:w="541" w:type="dxa"/>
                <w:vAlign w:val="bottom"/>
              </w:tcPr>
            </w:tcPrChange>
          </w:tcPr>
          <w:p w14:paraId="2D48ED3E" w14:textId="716BCB2F" w:rsidR="009B17D5" w:rsidRPr="00BB05AC" w:rsidRDefault="009B17D5" w:rsidP="009B17D5">
            <w:pPr>
              <w:jc w:val="center"/>
              <w:rPr>
                <w:ins w:id="16928" w:author="Στάθης Καπ" w:date="2023-03-03T03:28:00Z"/>
                <w:rFonts w:cstheme="minorHAnsi"/>
                <w:sz w:val="16"/>
                <w:szCs w:val="16"/>
              </w:rPr>
            </w:pPr>
            <w:ins w:id="16929" w:author="Στάθης Καπ" w:date="2023-03-03T03:30:00Z">
              <w:r w:rsidRPr="00BB05AC">
                <w:rPr>
                  <w:rFonts w:ascii="Calibri" w:hAnsi="Calibri" w:cs="Calibri"/>
                  <w:color w:val="000000"/>
                  <w:sz w:val="16"/>
                  <w:szCs w:val="16"/>
                  <w:rPrChange w:id="16930" w:author="Στάθης Καπ" w:date="2023-03-03T03:31:00Z">
                    <w:rPr>
                      <w:rFonts w:ascii="Calibri" w:hAnsi="Calibri" w:cs="Calibri"/>
                      <w:color w:val="000000"/>
                      <w:sz w:val="18"/>
                      <w:szCs w:val="18"/>
                    </w:rPr>
                  </w:rPrChange>
                </w:rPr>
                <w:t>1.456</w:t>
              </w:r>
            </w:ins>
          </w:p>
        </w:tc>
        <w:tc>
          <w:tcPr>
            <w:tcW w:w="589" w:type="dxa"/>
            <w:vAlign w:val="center"/>
            <w:tcPrChange w:id="16931" w:author="Στάθης Καπ" w:date="2023-03-03T06:26:00Z">
              <w:tcPr>
                <w:tcW w:w="589" w:type="dxa"/>
                <w:vAlign w:val="center"/>
              </w:tcPr>
            </w:tcPrChange>
          </w:tcPr>
          <w:p w14:paraId="61C21C2B" w14:textId="15B02AC7" w:rsidR="009B17D5" w:rsidRPr="00BB05AC" w:rsidRDefault="009B17D5" w:rsidP="009B17D5">
            <w:pPr>
              <w:jc w:val="center"/>
              <w:rPr>
                <w:ins w:id="16932" w:author="Στάθης Καπ" w:date="2023-03-03T03:28:00Z"/>
                <w:rFonts w:cstheme="minorHAnsi"/>
                <w:sz w:val="16"/>
                <w:szCs w:val="16"/>
              </w:rPr>
            </w:pPr>
            <w:ins w:id="16933" w:author="Στάθης Καπ" w:date="2023-03-03T06:14:00Z">
              <w:r>
                <w:rPr>
                  <w:rFonts w:ascii="Calibri" w:hAnsi="Calibri" w:cstheme="minorHAnsi"/>
                  <w:color w:val="000000"/>
                  <w:sz w:val="16"/>
                  <w:szCs w:val="16"/>
                </w:rPr>
                <w:t>6.31</w:t>
              </w:r>
            </w:ins>
          </w:p>
        </w:tc>
      </w:tr>
      <w:tr w:rsidR="009B17D5" w14:paraId="57BFEC9E" w14:textId="77777777" w:rsidTr="00F03C40">
        <w:trPr>
          <w:ins w:id="16934" w:author="Στάθης Καπ" w:date="2023-03-03T03:28:00Z"/>
        </w:trPr>
        <w:tc>
          <w:tcPr>
            <w:tcW w:w="515" w:type="dxa"/>
            <w:tcBorders>
              <w:top w:val="nil"/>
              <w:bottom w:val="nil"/>
              <w:right w:val="single" w:sz="4" w:space="0" w:color="auto"/>
            </w:tcBorders>
            <w:shd w:val="clear" w:color="auto" w:fill="E7E6E6" w:themeFill="background2"/>
            <w:vAlign w:val="center"/>
            <w:tcPrChange w:id="16935" w:author="Στάθης Καπ" w:date="2023-03-03T06:26:00Z">
              <w:tcPr>
                <w:tcW w:w="515" w:type="dxa"/>
                <w:vAlign w:val="center"/>
              </w:tcPr>
            </w:tcPrChange>
          </w:tcPr>
          <w:p w14:paraId="442E2654" w14:textId="02C214B3" w:rsidR="009B17D5" w:rsidRPr="00BB05AC" w:rsidRDefault="009B17D5" w:rsidP="009B17D5">
            <w:pPr>
              <w:jc w:val="center"/>
              <w:rPr>
                <w:ins w:id="16936" w:author="Στάθης Καπ" w:date="2023-03-03T03:28:00Z"/>
                <w:sz w:val="16"/>
                <w:szCs w:val="16"/>
              </w:rPr>
            </w:pPr>
            <w:ins w:id="16937" w:author="Στάθης Καπ" w:date="2023-03-03T03:30:00Z">
              <w:r w:rsidRPr="00BB05AC">
                <w:rPr>
                  <w:rFonts w:cstheme="minorHAnsi"/>
                  <w:sz w:val="16"/>
                  <w:szCs w:val="16"/>
                  <w:rPrChange w:id="16938" w:author="Στάθης Καπ" w:date="2023-03-03T03:31:00Z">
                    <w:rPr>
                      <w:rFonts w:cstheme="minorHAnsi"/>
                      <w:sz w:val="18"/>
                      <w:szCs w:val="18"/>
                    </w:rPr>
                  </w:rPrChange>
                </w:rPr>
                <w:t>pr07</w:t>
              </w:r>
            </w:ins>
          </w:p>
        </w:tc>
        <w:tc>
          <w:tcPr>
            <w:tcW w:w="560" w:type="dxa"/>
            <w:tcBorders>
              <w:left w:val="single" w:sz="4" w:space="0" w:color="auto"/>
            </w:tcBorders>
            <w:tcPrChange w:id="16939" w:author="Στάθης Καπ" w:date="2023-03-03T06:26:00Z">
              <w:tcPr>
                <w:tcW w:w="560" w:type="dxa"/>
              </w:tcPr>
            </w:tcPrChange>
          </w:tcPr>
          <w:p w14:paraId="39814CBE" w14:textId="3468F557" w:rsidR="009B17D5" w:rsidRPr="00BB05AC" w:rsidRDefault="009B17D5" w:rsidP="009B17D5">
            <w:pPr>
              <w:jc w:val="center"/>
              <w:rPr>
                <w:ins w:id="16940" w:author="Στάθης Καπ" w:date="2023-03-03T03:28:00Z"/>
                <w:rFonts w:cstheme="minorHAnsi"/>
                <w:sz w:val="16"/>
                <w:szCs w:val="16"/>
              </w:rPr>
            </w:pPr>
            <w:ins w:id="16941" w:author="Στάθης Καπ" w:date="2023-03-03T03:30:00Z">
              <w:r w:rsidRPr="00BB05AC">
                <w:rPr>
                  <w:rFonts w:cstheme="minorHAnsi"/>
                  <w:sz w:val="16"/>
                  <w:szCs w:val="16"/>
                  <w:rPrChange w:id="16942" w:author="Στάθης Καπ" w:date="2023-03-03T03:31:00Z">
                    <w:rPr>
                      <w:rFonts w:cstheme="minorHAnsi"/>
                      <w:sz w:val="18"/>
                      <w:szCs w:val="18"/>
                    </w:rPr>
                  </w:rPrChange>
                </w:rPr>
                <w:t>876</w:t>
              </w:r>
            </w:ins>
          </w:p>
        </w:tc>
        <w:tc>
          <w:tcPr>
            <w:tcW w:w="855" w:type="dxa"/>
            <w:tcPrChange w:id="16943" w:author="Στάθης Καπ" w:date="2023-03-03T06:26:00Z">
              <w:tcPr>
                <w:tcW w:w="855" w:type="dxa"/>
              </w:tcPr>
            </w:tcPrChange>
          </w:tcPr>
          <w:p w14:paraId="3069E1E7" w14:textId="3AC86C58" w:rsidR="009B17D5" w:rsidRPr="00BB05AC" w:rsidRDefault="009B17D5" w:rsidP="009B17D5">
            <w:pPr>
              <w:jc w:val="center"/>
              <w:rPr>
                <w:ins w:id="16944" w:author="Στάθης Καπ" w:date="2023-03-03T03:28:00Z"/>
                <w:rFonts w:cstheme="minorHAnsi"/>
                <w:sz w:val="16"/>
                <w:szCs w:val="16"/>
              </w:rPr>
            </w:pPr>
            <w:ins w:id="16945" w:author="Στάθης Καπ" w:date="2023-03-03T03:30:00Z">
              <w:r w:rsidRPr="00BB05AC">
                <w:rPr>
                  <w:rFonts w:cstheme="minorHAnsi"/>
                  <w:sz w:val="16"/>
                  <w:szCs w:val="16"/>
                  <w:rPrChange w:id="16946" w:author="Στάθης Καπ" w:date="2023-03-03T03:31:00Z">
                    <w:rPr>
                      <w:rFonts w:cstheme="minorHAnsi"/>
                      <w:sz w:val="18"/>
                      <w:szCs w:val="18"/>
                    </w:rPr>
                  </w:rPrChange>
                </w:rPr>
                <w:t>840</w:t>
              </w:r>
            </w:ins>
          </w:p>
        </w:tc>
        <w:tc>
          <w:tcPr>
            <w:tcW w:w="544" w:type="dxa"/>
            <w:vAlign w:val="bottom"/>
            <w:tcPrChange w:id="16947" w:author="Στάθης Καπ" w:date="2023-03-03T06:26:00Z">
              <w:tcPr>
                <w:tcW w:w="544" w:type="dxa"/>
                <w:vAlign w:val="bottom"/>
              </w:tcPr>
            </w:tcPrChange>
          </w:tcPr>
          <w:p w14:paraId="690C1C54" w14:textId="029478F2" w:rsidR="009B17D5" w:rsidRPr="00BB05AC" w:rsidRDefault="009B17D5" w:rsidP="009B17D5">
            <w:pPr>
              <w:jc w:val="center"/>
              <w:rPr>
                <w:ins w:id="16948" w:author="Στάθης Καπ" w:date="2023-03-03T03:28:00Z"/>
                <w:rFonts w:cstheme="minorHAnsi"/>
                <w:sz w:val="16"/>
                <w:szCs w:val="16"/>
              </w:rPr>
            </w:pPr>
            <w:ins w:id="16949" w:author="Στάθης Καπ" w:date="2023-03-03T03:30:00Z">
              <w:r w:rsidRPr="00BB05AC">
                <w:rPr>
                  <w:rFonts w:ascii="Calibri" w:hAnsi="Calibri" w:cs="Calibri"/>
                  <w:color w:val="000000"/>
                  <w:sz w:val="16"/>
                  <w:szCs w:val="16"/>
                  <w:rPrChange w:id="16950" w:author="Στάθης Καπ" w:date="2023-03-03T03:31:00Z">
                    <w:rPr>
                      <w:rFonts w:ascii="Calibri" w:hAnsi="Calibri" w:cs="Calibri"/>
                      <w:color w:val="000000"/>
                      <w:sz w:val="18"/>
                      <w:szCs w:val="18"/>
                    </w:rPr>
                  </w:rPrChange>
                </w:rPr>
                <w:t>821</w:t>
              </w:r>
            </w:ins>
          </w:p>
        </w:tc>
        <w:tc>
          <w:tcPr>
            <w:tcW w:w="621" w:type="dxa"/>
            <w:vAlign w:val="bottom"/>
            <w:tcPrChange w:id="16951" w:author="Στάθης Καπ" w:date="2023-03-03T06:26:00Z">
              <w:tcPr>
                <w:tcW w:w="621" w:type="dxa"/>
                <w:vAlign w:val="bottom"/>
              </w:tcPr>
            </w:tcPrChange>
          </w:tcPr>
          <w:p w14:paraId="10A7B250" w14:textId="6CB0F5E1" w:rsidR="009B17D5" w:rsidRPr="00BB05AC" w:rsidRDefault="009B17D5" w:rsidP="009B17D5">
            <w:pPr>
              <w:jc w:val="center"/>
              <w:rPr>
                <w:ins w:id="16952" w:author="Στάθης Καπ" w:date="2023-03-03T03:28:00Z"/>
                <w:rFonts w:cstheme="minorHAnsi"/>
                <w:sz w:val="16"/>
                <w:szCs w:val="16"/>
              </w:rPr>
            </w:pPr>
            <w:ins w:id="16953" w:author="Στάθης Καπ" w:date="2023-03-03T03:30:00Z">
              <w:r w:rsidRPr="00BB05AC">
                <w:rPr>
                  <w:rFonts w:ascii="Calibri" w:hAnsi="Calibri" w:cs="Calibri"/>
                  <w:color w:val="000000"/>
                  <w:sz w:val="16"/>
                  <w:szCs w:val="16"/>
                  <w:rPrChange w:id="16954" w:author="Στάθης Καπ" w:date="2023-03-03T03:31:00Z">
                    <w:rPr>
                      <w:rFonts w:ascii="Calibri" w:hAnsi="Calibri" w:cs="Calibri"/>
                      <w:color w:val="000000"/>
                      <w:sz w:val="18"/>
                      <w:szCs w:val="18"/>
                    </w:rPr>
                  </w:rPrChange>
                </w:rPr>
                <w:t>0.414</w:t>
              </w:r>
            </w:ins>
          </w:p>
        </w:tc>
        <w:tc>
          <w:tcPr>
            <w:tcW w:w="669" w:type="dxa"/>
            <w:vAlign w:val="center"/>
            <w:tcPrChange w:id="16955" w:author="Στάθης Καπ" w:date="2023-03-03T06:26:00Z">
              <w:tcPr>
                <w:tcW w:w="669" w:type="dxa"/>
                <w:vAlign w:val="center"/>
              </w:tcPr>
            </w:tcPrChange>
          </w:tcPr>
          <w:p w14:paraId="0C705AD7" w14:textId="5AF18460" w:rsidR="009B17D5" w:rsidRPr="00BB05AC" w:rsidRDefault="009B17D5" w:rsidP="009B17D5">
            <w:pPr>
              <w:jc w:val="center"/>
              <w:rPr>
                <w:ins w:id="16956" w:author="Στάθης Καπ" w:date="2023-03-03T03:28:00Z"/>
                <w:rFonts w:cstheme="minorHAnsi"/>
                <w:sz w:val="16"/>
                <w:szCs w:val="16"/>
              </w:rPr>
            </w:pPr>
            <w:ins w:id="16957" w:author="Στάθης Καπ" w:date="2023-03-03T06:13:00Z">
              <w:r>
                <w:rPr>
                  <w:rFonts w:ascii="Calibri" w:hAnsi="Calibri" w:cstheme="minorHAnsi"/>
                  <w:color w:val="000000"/>
                  <w:sz w:val="16"/>
                  <w:szCs w:val="16"/>
                </w:rPr>
                <w:t>6.28</w:t>
              </w:r>
            </w:ins>
          </w:p>
        </w:tc>
        <w:tc>
          <w:tcPr>
            <w:tcW w:w="543" w:type="dxa"/>
            <w:vAlign w:val="bottom"/>
            <w:tcPrChange w:id="16958" w:author="Στάθης Καπ" w:date="2023-03-03T06:26:00Z">
              <w:tcPr>
                <w:tcW w:w="543" w:type="dxa"/>
                <w:vAlign w:val="bottom"/>
              </w:tcPr>
            </w:tcPrChange>
          </w:tcPr>
          <w:p w14:paraId="4D59B149" w14:textId="2D679270" w:rsidR="009B17D5" w:rsidRPr="00BB05AC" w:rsidRDefault="009B17D5" w:rsidP="009B17D5">
            <w:pPr>
              <w:jc w:val="center"/>
              <w:rPr>
                <w:ins w:id="16959" w:author="Στάθης Καπ" w:date="2023-03-03T03:28:00Z"/>
                <w:rFonts w:cstheme="minorHAnsi"/>
                <w:sz w:val="16"/>
                <w:szCs w:val="16"/>
              </w:rPr>
            </w:pPr>
            <w:ins w:id="16960" w:author="Στάθης Καπ" w:date="2023-03-03T03:30:00Z">
              <w:r w:rsidRPr="00BB05AC">
                <w:rPr>
                  <w:rFonts w:ascii="Calibri" w:hAnsi="Calibri" w:cs="Calibri"/>
                  <w:color w:val="000000"/>
                  <w:sz w:val="16"/>
                  <w:szCs w:val="16"/>
                  <w:rPrChange w:id="16961" w:author="Στάθης Καπ" w:date="2023-03-03T03:31:00Z">
                    <w:rPr>
                      <w:rFonts w:ascii="Calibri" w:hAnsi="Calibri" w:cs="Calibri"/>
                      <w:color w:val="000000"/>
                      <w:sz w:val="18"/>
                      <w:szCs w:val="18"/>
                    </w:rPr>
                  </w:rPrChange>
                </w:rPr>
                <w:t>786</w:t>
              </w:r>
            </w:ins>
          </w:p>
        </w:tc>
        <w:tc>
          <w:tcPr>
            <w:tcW w:w="621" w:type="dxa"/>
            <w:vAlign w:val="bottom"/>
            <w:tcPrChange w:id="16962" w:author="Στάθης Καπ" w:date="2023-03-03T06:26:00Z">
              <w:tcPr>
                <w:tcW w:w="621" w:type="dxa"/>
                <w:vAlign w:val="bottom"/>
              </w:tcPr>
            </w:tcPrChange>
          </w:tcPr>
          <w:p w14:paraId="04F32CCB" w14:textId="66C1A091" w:rsidR="009B17D5" w:rsidRPr="00BB05AC" w:rsidRDefault="009B17D5" w:rsidP="009B17D5">
            <w:pPr>
              <w:jc w:val="center"/>
              <w:rPr>
                <w:ins w:id="16963" w:author="Στάθης Καπ" w:date="2023-03-03T03:28:00Z"/>
                <w:rFonts w:cstheme="minorHAnsi"/>
                <w:sz w:val="16"/>
                <w:szCs w:val="16"/>
              </w:rPr>
            </w:pPr>
            <w:ins w:id="16964" w:author="Στάθης Καπ" w:date="2023-03-03T03:30:00Z">
              <w:r w:rsidRPr="00BB05AC">
                <w:rPr>
                  <w:rFonts w:ascii="Calibri" w:hAnsi="Calibri" w:cs="Calibri"/>
                  <w:color w:val="000000"/>
                  <w:sz w:val="16"/>
                  <w:szCs w:val="16"/>
                  <w:rPrChange w:id="16965" w:author="Στάθης Καπ" w:date="2023-03-03T03:31:00Z">
                    <w:rPr>
                      <w:rFonts w:ascii="Calibri" w:hAnsi="Calibri" w:cs="Calibri"/>
                      <w:color w:val="000000"/>
                      <w:sz w:val="18"/>
                      <w:szCs w:val="18"/>
                    </w:rPr>
                  </w:rPrChange>
                </w:rPr>
                <w:t>0.23</w:t>
              </w:r>
            </w:ins>
          </w:p>
        </w:tc>
        <w:tc>
          <w:tcPr>
            <w:tcW w:w="669" w:type="dxa"/>
            <w:vAlign w:val="center"/>
            <w:tcPrChange w:id="16966" w:author="Στάθης Καπ" w:date="2023-03-03T06:26:00Z">
              <w:tcPr>
                <w:tcW w:w="669" w:type="dxa"/>
                <w:vAlign w:val="center"/>
              </w:tcPr>
            </w:tcPrChange>
          </w:tcPr>
          <w:p w14:paraId="000A111C" w14:textId="5D5194BE" w:rsidR="009B17D5" w:rsidRPr="00BB05AC" w:rsidRDefault="009B17D5" w:rsidP="009B17D5">
            <w:pPr>
              <w:jc w:val="center"/>
              <w:rPr>
                <w:ins w:id="16967" w:author="Στάθης Καπ" w:date="2023-03-03T03:28:00Z"/>
                <w:rFonts w:cstheme="minorHAnsi"/>
                <w:sz w:val="16"/>
                <w:szCs w:val="16"/>
              </w:rPr>
            </w:pPr>
            <w:ins w:id="16968" w:author="Στάθης Καπ" w:date="2023-03-03T06:13:00Z">
              <w:r>
                <w:rPr>
                  <w:rFonts w:ascii="Calibri" w:hAnsi="Calibri" w:cstheme="minorHAnsi"/>
                  <w:color w:val="000000"/>
                  <w:sz w:val="16"/>
                  <w:szCs w:val="16"/>
                </w:rPr>
                <w:t>4.26</w:t>
              </w:r>
            </w:ins>
          </w:p>
        </w:tc>
        <w:tc>
          <w:tcPr>
            <w:tcW w:w="508" w:type="dxa"/>
            <w:vAlign w:val="bottom"/>
            <w:tcPrChange w:id="16969" w:author="Στάθης Καπ" w:date="2023-03-03T06:26:00Z">
              <w:tcPr>
                <w:tcW w:w="508" w:type="dxa"/>
                <w:vAlign w:val="bottom"/>
              </w:tcPr>
            </w:tcPrChange>
          </w:tcPr>
          <w:p w14:paraId="1D3F1CD7" w14:textId="1B16AEE2" w:rsidR="009B17D5" w:rsidRPr="00BB05AC" w:rsidRDefault="009B17D5" w:rsidP="009B17D5">
            <w:pPr>
              <w:jc w:val="center"/>
              <w:rPr>
                <w:ins w:id="16970" w:author="Στάθης Καπ" w:date="2023-03-03T03:28:00Z"/>
                <w:rFonts w:cstheme="minorHAnsi"/>
                <w:sz w:val="16"/>
                <w:szCs w:val="16"/>
              </w:rPr>
            </w:pPr>
            <w:ins w:id="16971" w:author="Στάθης Καπ" w:date="2023-03-03T03:30:00Z">
              <w:r w:rsidRPr="00BB05AC">
                <w:rPr>
                  <w:rFonts w:ascii="Calibri" w:hAnsi="Calibri" w:cs="Calibri"/>
                  <w:color w:val="000000"/>
                  <w:sz w:val="16"/>
                  <w:szCs w:val="16"/>
                  <w:rPrChange w:id="16972" w:author="Στάθης Καπ" w:date="2023-03-03T03:31:00Z">
                    <w:rPr>
                      <w:rFonts w:ascii="Calibri" w:hAnsi="Calibri" w:cs="Calibri"/>
                      <w:color w:val="000000"/>
                      <w:sz w:val="18"/>
                      <w:szCs w:val="18"/>
                    </w:rPr>
                  </w:rPrChange>
                </w:rPr>
                <w:t>760</w:t>
              </w:r>
            </w:ins>
          </w:p>
        </w:tc>
        <w:tc>
          <w:tcPr>
            <w:tcW w:w="541" w:type="dxa"/>
            <w:vAlign w:val="bottom"/>
            <w:tcPrChange w:id="16973" w:author="Στάθης Καπ" w:date="2023-03-03T06:26:00Z">
              <w:tcPr>
                <w:tcW w:w="541" w:type="dxa"/>
                <w:vAlign w:val="bottom"/>
              </w:tcPr>
            </w:tcPrChange>
          </w:tcPr>
          <w:p w14:paraId="19422A64" w14:textId="3E1C994B" w:rsidR="009B17D5" w:rsidRPr="00BB05AC" w:rsidRDefault="009B17D5" w:rsidP="009B17D5">
            <w:pPr>
              <w:jc w:val="center"/>
              <w:rPr>
                <w:ins w:id="16974" w:author="Στάθης Καπ" w:date="2023-03-03T03:28:00Z"/>
                <w:rFonts w:cstheme="minorHAnsi"/>
                <w:sz w:val="16"/>
                <w:szCs w:val="16"/>
              </w:rPr>
            </w:pPr>
            <w:ins w:id="16975" w:author="Στάθης Καπ" w:date="2023-03-03T03:30:00Z">
              <w:r w:rsidRPr="00BB05AC">
                <w:rPr>
                  <w:rFonts w:ascii="Calibri" w:hAnsi="Calibri" w:cs="Calibri"/>
                  <w:color w:val="000000"/>
                  <w:sz w:val="16"/>
                  <w:szCs w:val="16"/>
                  <w:rPrChange w:id="16976" w:author="Στάθης Καπ" w:date="2023-03-03T03:31:00Z">
                    <w:rPr>
                      <w:rFonts w:ascii="Calibri" w:hAnsi="Calibri" w:cs="Calibri"/>
                      <w:color w:val="000000"/>
                      <w:sz w:val="18"/>
                      <w:szCs w:val="18"/>
                    </w:rPr>
                  </w:rPrChange>
                </w:rPr>
                <w:t>0.181</w:t>
              </w:r>
            </w:ins>
          </w:p>
        </w:tc>
        <w:tc>
          <w:tcPr>
            <w:tcW w:w="589" w:type="dxa"/>
            <w:vAlign w:val="center"/>
            <w:tcPrChange w:id="16977" w:author="Στάθης Καπ" w:date="2023-03-03T06:26:00Z">
              <w:tcPr>
                <w:tcW w:w="589" w:type="dxa"/>
                <w:vAlign w:val="center"/>
              </w:tcPr>
            </w:tcPrChange>
          </w:tcPr>
          <w:p w14:paraId="1A610DFB" w14:textId="2F134102" w:rsidR="009B17D5" w:rsidRPr="00BB05AC" w:rsidRDefault="009B17D5" w:rsidP="009B17D5">
            <w:pPr>
              <w:jc w:val="center"/>
              <w:rPr>
                <w:ins w:id="16978" w:author="Στάθης Καπ" w:date="2023-03-03T03:28:00Z"/>
                <w:rFonts w:cstheme="minorHAnsi"/>
                <w:sz w:val="16"/>
                <w:szCs w:val="16"/>
              </w:rPr>
            </w:pPr>
            <w:ins w:id="16979" w:author="Στάθης Καπ" w:date="2023-03-03T06:13:00Z">
              <w:r>
                <w:rPr>
                  <w:rFonts w:ascii="Calibri" w:hAnsi="Calibri" w:cstheme="minorHAnsi"/>
                  <w:color w:val="000000"/>
                  <w:sz w:val="16"/>
                  <w:szCs w:val="16"/>
                </w:rPr>
                <w:t>7.43</w:t>
              </w:r>
            </w:ins>
          </w:p>
        </w:tc>
        <w:tc>
          <w:tcPr>
            <w:tcW w:w="463" w:type="dxa"/>
            <w:vAlign w:val="bottom"/>
            <w:tcPrChange w:id="16980" w:author="Στάθης Καπ" w:date="2023-03-03T06:26:00Z">
              <w:tcPr>
                <w:tcW w:w="463" w:type="dxa"/>
                <w:vAlign w:val="bottom"/>
              </w:tcPr>
            </w:tcPrChange>
          </w:tcPr>
          <w:p w14:paraId="18620CE2" w14:textId="0F9ACE8C" w:rsidR="009B17D5" w:rsidRPr="00BB05AC" w:rsidRDefault="009B17D5" w:rsidP="009B17D5">
            <w:pPr>
              <w:jc w:val="center"/>
              <w:rPr>
                <w:ins w:id="16981" w:author="Στάθης Καπ" w:date="2023-03-03T03:28:00Z"/>
                <w:rFonts w:cstheme="minorHAnsi"/>
                <w:sz w:val="16"/>
                <w:szCs w:val="16"/>
              </w:rPr>
            </w:pPr>
            <w:ins w:id="16982" w:author="Στάθης Καπ" w:date="2023-03-03T03:30:00Z">
              <w:r w:rsidRPr="00BB05AC">
                <w:rPr>
                  <w:rFonts w:ascii="Calibri" w:hAnsi="Calibri" w:cs="Calibri"/>
                  <w:color w:val="000000"/>
                  <w:sz w:val="16"/>
                  <w:szCs w:val="16"/>
                  <w:rPrChange w:id="16983" w:author="Στάθης Καπ" w:date="2023-03-03T03:31:00Z">
                    <w:rPr>
                      <w:rFonts w:ascii="Calibri" w:hAnsi="Calibri" w:cs="Calibri"/>
                      <w:color w:val="000000"/>
                      <w:sz w:val="18"/>
                      <w:szCs w:val="18"/>
                    </w:rPr>
                  </w:rPrChange>
                </w:rPr>
                <w:t>712</w:t>
              </w:r>
            </w:ins>
          </w:p>
        </w:tc>
        <w:tc>
          <w:tcPr>
            <w:tcW w:w="541" w:type="dxa"/>
            <w:vAlign w:val="bottom"/>
            <w:tcPrChange w:id="16984" w:author="Στάθης Καπ" w:date="2023-03-03T06:26:00Z">
              <w:tcPr>
                <w:tcW w:w="541" w:type="dxa"/>
                <w:vAlign w:val="bottom"/>
              </w:tcPr>
            </w:tcPrChange>
          </w:tcPr>
          <w:p w14:paraId="04950482" w14:textId="315BB978" w:rsidR="009B17D5" w:rsidRPr="00BB05AC" w:rsidRDefault="009B17D5" w:rsidP="009B17D5">
            <w:pPr>
              <w:jc w:val="center"/>
              <w:rPr>
                <w:ins w:id="16985" w:author="Στάθης Καπ" w:date="2023-03-03T03:28:00Z"/>
                <w:rFonts w:cstheme="minorHAnsi"/>
                <w:sz w:val="16"/>
                <w:szCs w:val="16"/>
              </w:rPr>
            </w:pPr>
            <w:ins w:id="16986" w:author="Στάθης Καπ" w:date="2023-03-03T03:30:00Z">
              <w:r w:rsidRPr="00BB05AC">
                <w:rPr>
                  <w:rFonts w:ascii="Calibri" w:hAnsi="Calibri" w:cs="Calibri"/>
                  <w:color w:val="000000"/>
                  <w:sz w:val="16"/>
                  <w:szCs w:val="16"/>
                  <w:rPrChange w:id="16987" w:author="Στάθης Καπ" w:date="2023-03-03T03:31:00Z">
                    <w:rPr>
                      <w:rFonts w:ascii="Calibri" w:hAnsi="Calibri" w:cs="Calibri"/>
                      <w:color w:val="000000"/>
                      <w:sz w:val="18"/>
                      <w:szCs w:val="18"/>
                    </w:rPr>
                  </w:rPrChange>
                </w:rPr>
                <w:t>0.263</w:t>
              </w:r>
            </w:ins>
          </w:p>
        </w:tc>
        <w:tc>
          <w:tcPr>
            <w:tcW w:w="589" w:type="dxa"/>
            <w:vAlign w:val="center"/>
            <w:tcPrChange w:id="16988" w:author="Στάθης Καπ" w:date="2023-03-03T06:26:00Z">
              <w:tcPr>
                <w:tcW w:w="589" w:type="dxa"/>
                <w:vAlign w:val="center"/>
              </w:tcPr>
            </w:tcPrChange>
          </w:tcPr>
          <w:p w14:paraId="63DAB0DD" w14:textId="2265DDBA" w:rsidR="009B17D5" w:rsidRPr="00BB05AC" w:rsidRDefault="009B17D5" w:rsidP="009B17D5">
            <w:pPr>
              <w:jc w:val="center"/>
              <w:rPr>
                <w:ins w:id="16989" w:author="Στάθης Καπ" w:date="2023-03-03T03:28:00Z"/>
                <w:rFonts w:cstheme="minorHAnsi"/>
                <w:sz w:val="16"/>
                <w:szCs w:val="16"/>
              </w:rPr>
            </w:pPr>
            <w:ins w:id="16990" w:author="Στάθης Καπ" w:date="2023-03-03T06:14:00Z">
              <w:r>
                <w:rPr>
                  <w:rFonts w:ascii="Calibri" w:hAnsi="Calibri" w:cstheme="minorHAnsi"/>
                  <w:color w:val="000000"/>
                  <w:sz w:val="16"/>
                  <w:szCs w:val="16"/>
                </w:rPr>
                <w:t>13.28</w:t>
              </w:r>
            </w:ins>
          </w:p>
        </w:tc>
      </w:tr>
      <w:tr w:rsidR="009B17D5" w14:paraId="537AF3F0" w14:textId="77777777" w:rsidTr="00F03C40">
        <w:trPr>
          <w:ins w:id="16991" w:author="Στάθης Καπ" w:date="2023-03-03T03:28:00Z"/>
        </w:trPr>
        <w:tc>
          <w:tcPr>
            <w:tcW w:w="515" w:type="dxa"/>
            <w:tcBorders>
              <w:top w:val="nil"/>
              <w:bottom w:val="nil"/>
              <w:right w:val="single" w:sz="4" w:space="0" w:color="auto"/>
            </w:tcBorders>
            <w:shd w:val="clear" w:color="auto" w:fill="E7E6E6" w:themeFill="background2"/>
            <w:vAlign w:val="center"/>
            <w:tcPrChange w:id="16992" w:author="Στάθης Καπ" w:date="2023-03-03T06:26:00Z">
              <w:tcPr>
                <w:tcW w:w="515" w:type="dxa"/>
                <w:vAlign w:val="center"/>
              </w:tcPr>
            </w:tcPrChange>
          </w:tcPr>
          <w:p w14:paraId="78E55D89" w14:textId="0706E754" w:rsidR="009B17D5" w:rsidRPr="00BB05AC" w:rsidRDefault="009B17D5" w:rsidP="009B17D5">
            <w:pPr>
              <w:jc w:val="center"/>
              <w:rPr>
                <w:ins w:id="16993" w:author="Στάθης Καπ" w:date="2023-03-03T03:28:00Z"/>
                <w:sz w:val="16"/>
                <w:szCs w:val="16"/>
              </w:rPr>
            </w:pPr>
            <w:ins w:id="16994" w:author="Στάθης Καπ" w:date="2023-03-03T03:30:00Z">
              <w:r w:rsidRPr="00BB05AC">
                <w:rPr>
                  <w:rFonts w:cstheme="minorHAnsi"/>
                  <w:sz w:val="16"/>
                  <w:szCs w:val="16"/>
                  <w:rPrChange w:id="16995" w:author="Στάθης Καπ" w:date="2023-03-03T03:31:00Z">
                    <w:rPr>
                      <w:rFonts w:cstheme="minorHAnsi"/>
                      <w:sz w:val="18"/>
                      <w:szCs w:val="18"/>
                    </w:rPr>
                  </w:rPrChange>
                </w:rPr>
                <w:t>pr08</w:t>
              </w:r>
            </w:ins>
          </w:p>
        </w:tc>
        <w:tc>
          <w:tcPr>
            <w:tcW w:w="560" w:type="dxa"/>
            <w:tcBorders>
              <w:left w:val="single" w:sz="4" w:space="0" w:color="auto"/>
            </w:tcBorders>
            <w:tcPrChange w:id="16996" w:author="Στάθης Καπ" w:date="2023-03-03T06:26:00Z">
              <w:tcPr>
                <w:tcW w:w="560" w:type="dxa"/>
              </w:tcPr>
            </w:tcPrChange>
          </w:tcPr>
          <w:p w14:paraId="12423F71" w14:textId="2C622C99" w:rsidR="009B17D5" w:rsidRPr="00BB05AC" w:rsidRDefault="009B17D5" w:rsidP="009B17D5">
            <w:pPr>
              <w:jc w:val="center"/>
              <w:rPr>
                <w:ins w:id="16997" w:author="Στάθης Καπ" w:date="2023-03-03T03:28:00Z"/>
                <w:rFonts w:cstheme="minorHAnsi"/>
                <w:sz w:val="16"/>
                <w:szCs w:val="16"/>
              </w:rPr>
            </w:pPr>
            <w:ins w:id="16998" w:author="Στάθης Καπ" w:date="2023-03-03T03:30:00Z">
              <w:r w:rsidRPr="00BB05AC">
                <w:rPr>
                  <w:rFonts w:cstheme="minorHAnsi"/>
                  <w:sz w:val="16"/>
                  <w:szCs w:val="16"/>
                  <w:rPrChange w:id="16999" w:author="Στάθης Καπ" w:date="2023-03-03T03:31:00Z">
                    <w:rPr>
                      <w:rFonts w:cstheme="minorHAnsi"/>
                      <w:sz w:val="18"/>
                      <w:szCs w:val="18"/>
                    </w:rPr>
                  </w:rPrChange>
                </w:rPr>
                <w:t>1385</w:t>
              </w:r>
            </w:ins>
          </w:p>
        </w:tc>
        <w:tc>
          <w:tcPr>
            <w:tcW w:w="855" w:type="dxa"/>
            <w:tcPrChange w:id="17000" w:author="Στάθης Καπ" w:date="2023-03-03T06:26:00Z">
              <w:tcPr>
                <w:tcW w:w="855" w:type="dxa"/>
              </w:tcPr>
            </w:tcPrChange>
          </w:tcPr>
          <w:p w14:paraId="12889078" w14:textId="6DD51C4D" w:rsidR="009B17D5" w:rsidRPr="00BB05AC" w:rsidRDefault="009B17D5" w:rsidP="009B17D5">
            <w:pPr>
              <w:jc w:val="center"/>
              <w:rPr>
                <w:ins w:id="17001" w:author="Στάθης Καπ" w:date="2023-03-03T03:28:00Z"/>
                <w:rFonts w:cstheme="minorHAnsi"/>
                <w:sz w:val="16"/>
                <w:szCs w:val="16"/>
              </w:rPr>
            </w:pPr>
            <w:ins w:id="17002" w:author="Στάθης Καπ" w:date="2023-03-03T03:30:00Z">
              <w:r w:rsidRPr="00BB05AC">
                <w:rPr>
                  <w:rFonts w:cstheme="minorHAnsi"/>
                  <w:sz w:val="16"/>
                  <w:szCs w:val="16"/>
                  <w:rPrChange w:id="17003" w:author="Στάθης Καπ" w:date="2023-03-03T03:31:00Z">
                    <w:rPr>
                      <w:rFonts w:cstheme="minorHAnsi"/>
                      <w:sz w:val="18"/>
                      <w:szCs w:val="18"/>
                    </w:rPr>
                  </w:rPrChange>
                </w:rPr>
                <w:t>1267</w:t>
              </w:r>
            </w:ins>
          </w:p>
        </w:tc>
        <w:tc>
          <w:tcPr>
            <w:tcW w:w="544" w:type="dxa"/>
            <w:vAlign w:val="bottom"/>
            <w:tcPrChange w:id="17004" w:author="Στάθης Καπ" w:date="2023-03-03T06:26:00Z">
              <w:tcPr>
                <w:tcW w:w="544" w:type="dxa"/>
                <w:vAlign w:val="bottom"/>
              </w:tcPr>
            </w:tcPrChange>
          </w:tcPr>
          <w:p w14:paraId="1C1B0AD6" w14:textId="0B67C5E5" w:rsidR="009B17D5" w:rsidRPr="00BB05AC" w:rsidRDefault="009B17D5" w:rsidP="009B17D5">
            <w:pPr>
              <w:jc w:val="center"/>
              <w:rPr>
                <w:ins w:id="17005" w:author="Στάθης Καπ" w:date="2023-03-03T03:28:00Z"/>
                <w:rFonts w:cstheme="minorHAnsi"/>
                <w:sz w:val="16"/>
                <w:szCs w:val="16"/>
              </w:rPr>
            </w:pPr>
            <w:ins w:id="17006" w:author="Στάθης Καπ" w:date="2023-03-03T03:30:00Z">
              <w:r w:rsidRPr="00BB05AC">
                <w:rPr>
                  <w:rFonts w:ascii="Calibri" w:hAnsi="Calibri" w:cs="Calibri"/>
                  <w:color w:val="000000"/>
                  <w:sz w:val="16"/>
                  <w:szCs w:val="16"/>
                  <w:rPrChange w:id="17007" w:author="Στάθης Καπ" w:date="2023-03-03T03:31:00Z">
                    <w:rPr>
                      <w:rFonts w:ascii="Calibri" w:hAnsi="Calibri" w:cs="Calibri"/>
                      <w:color w:val="000000"/>
                      <w:sz w:val="18"/>
                      <w:szCs w:val="18"/>
                    </w:rPr>
                  </w:rPrChange>
                </w:rPr>
                <w:t>1286</w:t>
              </w:r>
            </w:ins>
          </w:p>
        </w:tc>
        <w:tc>
          <w:tcPr>
            <w:tcW w:w="621" w:type="dxa"/>
            <w:vAlign w:val="bottom"/>
            <w:tcPrChange w:id="17008" w:author="Στάθης Καπ" w:date="2023-03-03T06:26:00Z">
              <w:tcPr>
                <w:tcW w:w="621" w:type="dxa"/>
                <w:vAlign w:val="bottom"/>
              </w:tcPr>
            </w:tcPrChange>
          </w:tcPr>
          <w:p w14:paraId="547B72E8" w14:textId="015EB711" w:rsidR="009B17D5" w:rsidRPr="00BB05AC" w:rsidRDefault="009B17D5" w:rsidP="009B17D5">
            <w:pPr>
              <w:jc w:val="center"/>
              <w:rPr>
                <w:ins w:id="17009" w:author="Στάθης Καπ" w:date="2023-03-03T03:28:00Z"/>
                <w:rFonts w:cstheme="minorHAnsi"/>
                <w:sz w:val="16"/>
                <w:szCs w:val="16"/>
              </w:rPr>
            </w:pPr>
            <w:ins w:id="17010" w:author="Στάθης Καπ" w:date="2023-03-03T03:30:00Z">
              <w:r w:rsidRPr="00BB05AC">
                <w:rPr>
                  <w:rFonts w:ascii="Calibri" w:hAnsi="Calibri" w:cs="Calibri"/>
                  <w:color w:val="000000"/>
                  <w:sz w:val="16"/>
                  <w:szCs w:val="16"/>
                  <w:rPrChange w:id="17011" w:author="Στάθης Καπ" w:date="2023-03-03T03:31:00Z">
                    <w:rPr>
                      <w:rFonts w:ascii="Calibri" w:hAnsi="Calibri" w:cs="Calibri"/>
                      <w:color w:val="000000"/>
                      <w:sz w:val="18"/>
                      <w:szCs w:val="18"/>
                    </w:rPr>
                  </w:rPrChange>
                </w:rPr>
                <w:t>1.585</w:t>
              </w:r>
            </w:ins>
          </w:p>
        </w:tc>
        <w:tc>
          <w:tcPr>
            <w:tcW w:w="669" w:type="dxa"/>
            <w:vAlign w:val="center"/>
            <w:tcPrChange w:id="17012" w:author="Στάθης Καπ" w:date="2023-03-03T06:26:00Z">
              <w:tcPr>
                <w:tcW w:w="669" w:type="dxa"/>
                <w:vAlign w:val="center"/>
              </w:tcPr>
            </w:tcPrChange>
          </w:tcPr>
          <w:p w14:paraId="1EF40CD8" w14:textId="7E703E7F" w:rsidR="009B17D5" w:rsidRPr="00BB05AC" w:rsidRDefault="009B17D5" w:rsidP="009B17D5">
            <w:pPr>
              <w:jc w:val="center"/>
              <w:rPr>
                <w:ins w:id="17013" w:author="Στάθης Καπ" w:date="2023-03-03T03:28:00Z"/>
                <w:rFonts w:cstheme="minorHAnsi"/>
                <w:sz w:val="16"/>
                <w:szCs w:val="16"/>
              </w:rPr>
            </w:pPr>
            <w:ins w:id="17014" w:author="Στάθης Καπ" w:date="2023-03-03T06:13:00Z">
              <w:r>
                <w:rPr>
                  <w:rFonts w:ascii="Calibri" w:hAnsi="Calibri" w:cstheme="minorHAnsi"/>
                  <w:color w:val="000000"/>
                  <w:sz w:val="16"/>
                  <w:szCs w:val="16"/>
                </w:rPr>
                <w:t>7.15</w:t>
              </w:r>
            </w:ins>
          </w:p>
        </w:tc>
        <w:tc>
          <w:tcPr>
            <w:tcW w:w="543" w:type="dxa"/>
            <w:vAlign w:val="bottom"/>
            <w:tcPrChange w:id="17015" w:author="Στάθης Καπ" w:date="2023-03-03T06:26:00Z">
              <w:tcPr>
                <w:tcW w:w="543" w:type="dxa"/>
                <w:vAlign w:val="bottom"/>
              </w:tcPr>
            </w:tcPrChange>
          </w:tcPr>
          <w:p w14:paraId="139D76CA" w14:textId="39D36940" w:rsidR="009B17D5" w:rsidRPr="00BB05AC" w:rsidRDefault="009B17D5" w:rsidP="009B17D5">
            <w:pPr>
              <w:jc w:val="center"/>
              <w:rPr>
                <w:ins w:id="17016" w:author="Στάθης Καπ" w:date="2023-03-03T03:28:00Z"/>
                <w:rFonts w:cstheme="minorHAnsi"/>
                <w:sz w:val="16"/>
                <w:szCs w:val="16"/>
              </w:rPr>
            </w:pPr>
            <w:ins w:id="17017" w:author="Στάθης Καπ" w:date="2023-03-03T03:30:00Z">
              <w:r w:rsidRPr="00BB05AC">
                <w:rPr>
                  <w:rFonts w:ascii="Calibri" w:hAnsi="Calibri" w:cs="Calibri"/>
                  <w:color w:val="000000"/>
                  <w:sz w:val="16"/>
                  <w:szCs w:val="16"/>
                  <w:rPrChange w:id="17018" w:author="Στάθης Καπ" w:date="2023-03-03T03:31:00Z">
                    <w:rPr>
                      <w:rFonts w:ascii="Calibri" w:hAnsi="Calibri" w:cs="Calibri"/>
                      <w:color w:val="000000"/>
                      <w:sz w:val="18"/>
                      <w:szCs w:val="18"/>
                    </w:rPr>
                  </w:rPrChange>
                </w:rPr>
                <w:t>1205</w:t>
              </w:r>
            </w:ins>
          </w:p>
        </w:tc>
        <w:tc>
          <w:tcPr>
            <w:tcW w:w="621" w:type="dxa"/>
            <w:vAlign w:val="bottom"/>
            <w:tcPrChange w:id="17019" w:author="Στάθης Καπ" w:date="2023-03-03T06:26:00Z">
              <w:tcPr>
                <w:tcW w:w="621" w:type="dxa"/>
                <w:vAlign w:val="bottom"/>
              </w:tcPr>
            </w:tcPrChange>
          </w:tcPr>
          <w:p w14:paraId="1AE2DF54" w14:textId="1947B484" w:rsidR="009B17D5" w:rsidRPr="00BB05AC" w:rsidRDefault="009B17D5" w:rsidP="009B17D5">
            <w:pPr>
              <w:jc w:val="center"/>
              <w:rPr>
                <w:ins w:id="17020" w:author="Στάθης Καπ" w:date="2023-03-03T03:28:00Z"/>
                <w:rFonts w:cstheme="minorHAnsi"/>
                <w:sz w:val="16"/>
                <w:szCs w:val="16"/>
              </w:rPr>
            </w:pPr>
            <w:ins w:id="17021" w:author="Στάθης Καπ" w:date="2023-03-03T03:30:00Z">
              <w:r w:rsidRPr="00BB05AC">
                <w:rPr>
                  <w:rFonts w:ascii="Calibri" w:hAnsi="Calibri" w:cs="Calibri"/>
                  <w:color w:val="000000"/>
                  <w:sz w:val="16"/>
                  <w:szCs w:val="16"/>
                  <w:rPrChange w:id="17022" w:author="Στάθης Καπ" w:date="2023-03-03T03:31:00Z">
                    <w:rPr>
                      <w:rFonts w:ascii="Calibri" w:hAnsi="Calibri" w:cs="Calibri"/>
                      <w:color w:val="000000"/>
                      <w:sz w:val="18"/>
                      <w:szCs w:val="18"/>
                    </w:rPr>
                  </w:rPrChange>
                </w:rPr>
                <w:t>0.663</w:t>
              </w:r>
            </w:ins>
          </w:p>
        </w:tc>
        <w:tc>
          <w:tcPr>
            <w:tcW w:w="669" w:type="dxa"/>
            <w:vAlign w:val="center"/>
            <w:tcPrChange w:id="17023" w:author="Στάθης Καπ" w:date="2023-03-03T06:26:00Z">
              <w:tcPr>
                <w:tcW w:w="669" w:type="dxa"/>
                <w:vAlign w:val="center"/>
              </w:tcPr>
            </w:tcPrChange>
          </w:tcPr>
          <w:p w14:paraId="0C9E58FC" w14:textId="1DC42FBE" w:rsidR="009B17D5" w:rsidRPr="00BB05AC" w:rsidRDefault="009B17D5" w:rsidP="009B17D5">
            <w:pPr>
              <w:jc w:val="center"/>
              <w:rPr>
                <w:ins w:id="17024" w:author="Στάθης Καπ" w:date="2023-03-03T03:28:00Z"/>
                <w:rFonts w:cstheme="minorHAnsi"/>
                <w:sz w:val="16"/>
                <w:szCs w:val="16"/>
              </w:rPr>
            </w:pPr>
            <w:ins w:id="17025" w:author="Στάθης Καπ" w:date="2023-03-03T06:13:00Z">
              <w:r>
                <w:rPr>
                  <w:rFonts w:ascii="Calibri" w:hAnsi="Calibri" w:cstheme="minorHAnsi"/>
                  <w:color w:val="000000"/>
                  <w:sz w:val="16"/>
                  <w:szCs w:val="16"/>
                </w:rPr>
                <w:t>6.3</w:t>
              </w:r>
            </w:ins>
          </w:p>
        </w:tc>
        <w:tc>
          <w:tcPr>
            <w:tcW w:w="508" w:type="dxa"/>
            <w:vAlign w:val="bottom"/>
            <w:tcPrChange w:id="17026" w:author="Στάθης Καπ" w:date="2023-03-03T06:26:00Z">
              <w:tcPr>
                <w:tcW w:w="508" w:type="dxa"/>
                <w:vAlign w:val="bottom"/>
              </w:tcPr>
            </w:tcPrChange>
          </w:tcPr>
          <w:p w14:paraId="31C86941" w14:textId="5D50D126" w:rsidR="009B17D5" w:rsidRPr="00BB05AC" w:rsidRDefault="009B17D5" w:rsidP="009B17D5">
            <w:pPr>
              <w:jc w:val="center"/>
              <w:rPr>
                <w:ins w:id="17027" w:author="Στάθης Καπ" w:date="2023-03-03T03:28:00Z"/>
                <w:rFonts w:cstheme="minorHAnsi"/>
                <w:sz w:val="16"/>
                <w:szCs w:val="16"/>
              </w:rPr>
            </w:pPr>
            <w:ins w:id="17028" w:author="Στάθης Καπ" w:date="2023-03-03T03:30:00Z">
              <w:r w:rsidRPr="00BB05AC">
                <w:rPr>
                  <w:rFonts w:ascii="Calibri" w:hAnsi="Calibri" w:cs="Calibri"/>
                  <w:color w:val="000000"/>
                  <w:sz w:val="16"/>
                  <w:szCs w:val="16"/>
                  <w:rPrChange w:id="17029" w:author="Στάθης Καπ" w:date="2023-03-03T03:31:00Z">
                    <w:rPr>
                      <w:rFonts w:ascii="Calibri" w:hAnsi="Calibri" w:cs="Calibri"/>
                      <w:color w:val="000000"/>
                      <w:sz w:val="18"/>
                      <w:szCs w:val="18"/>
                    </w:rPr>
                  </w:rPrChange>
                </w:rPr>
                <w:t>1154</w:t>
              </w:r>
            </w:ins>
          </w:p>
        </w:tc>
        <w:tc>
          <w:tcPr>
            <w:tcW w:w="541" w:type="dxa"/>
            <w:vAlign w:val="bottom"/>
            <w:tcPrChange w:id="17030" w:author="Στάθης Καπ" w:date="2023-03-03T06:26:00Z">
              <w:tcPr>
                <w:tcW w:w="541" w:type="dxa"/>
                <w:vAlign w:val="bottom"/>
              </w:tcPr>
            </w:tcPrChange>
          </w:tcPr>
          <w:p w14:paraId="707AB4CF" w14:textId="11B207AF" w:rsidR="009B17D5" w:rsidRPr="00BB05AC" w:rsidRDefault="009B17D5" w:rsidP="009B17D5">
            <w:pPr>
              <w:jc w:val="center"/>
              <w:rPr>
                <w:ins w:id="17031" w:author="Στάθης Καπ" w:date="2023-03-03T03:28:00Z"/>
                <w:rFonts w:cstheme="minorHAnsi"/>
                <w:sz w:val="16"/>
                <w:szCs w:val="16"/>
              </w:rPr>
            </w:pPr>
            <w:ins w:id="17032" w:author="Στάθης Καπ" w:date="2023-03-03T03:30:00Z">
              <w:r w:rsidRPr="00BB05AC">
                <w:rPr>
                  <w:rFonts w:ascii="Calibri" w:hAnsi="Calibri" w:cs="Calibri"/>
                  <w:color w:val="000000"/>
                  <w:sz w:val="16"/>
                  <w:szCs w:val="16"/>
                  <w:rPrChange w:id="17033" w:author="Στάθης Καπ" w:date="2023-03-03T03:31:00Z">
                    <w:rPr>
                      <w:rFonts w:ascii="Calibri" w:hAnsi="Calibri" w:cs="Calibri"/>
                      <w:color w:val="000000"/>
                      <w:sz w:val="18"/>
                      <w:szCs w:val="18"/>
                    </w:rPr>
                  </w:rPrChange>
                </w:rPr>
                <w:t>0.56</w:t>
              </w:r>
            </w:ins>
          </w:p>
        </w:tc>
        <w:tc>
          <w:tcPr>
            <w:tcW w:w="589" w:type="dxa"/>
            <w:vAlign w:val="center"/>
            <w:tcPrChange w:id="17034" w:author="Στάθης Καπ" w:date="2023-03-03T06:26:00Z">
              <w:tcPr>
                <w:tcW w:w="589" w:type="dxa"/>
                <w:vAlign w:val="center"/>
              </w:tcPr>
            </w:tcPrChange>
          </w:tcPr>
          <w:p w14:paraId="2E774D01" w14:textId="10B1AD9D" w:rsidR="009B17D5" w:rsidRPr="00BB05AC" w:rsidRDefault="009B17D5" w:rsidP="009B17D5">
            <w:pPr>
              <w:jc w:val="center"/>
              <w:rPr>
                <w:ins w:id="17035" w:author="Στάθης Καπ" w:date="2023-03-03T03:28:00Z"/>
                <w:rFonts w:cstheme="minorHAnsi"/>
                <w:sz w:val="16"/>
                <w:szCs w:val="16"/>
              </w:rPr>
            </w:pPr>
            <w:ins w:id="17036" w:author="Στάθης Καπ" w:date="2023-03-03T06:13:00Z">
              <w:r>
                <w:rPr>
                  <w:rFonts w:ascii="Calibri" w:hAnsi="Calibri" w:cstheme="minorHAnsi"/>
                  <w:color w:val="000000"/>
                  <w:sz w:val="16"/>
                  <w:szCs w:val="16"/>
                </w:rPr>
                <w:t>10.26</w:t>
              </w:r>
            </w:ins>
          </w:p>
        </w:tc>
        <w:tc>
          <w:tcPr>
            <w:tcW w:w="463" w:type="dxa"/>
            <w:vAlign w:val="bottom"/>
            <w:tcPrChange w:id="17037" w:author="Στάθης Καπ" w:date="2023-03-03T06:26:00Z">
              <w:tcPr>
                <w:tcW w:w="463" w:type="dxa"/>
                <w:vAlign w:val="bottom"/>
              </w:tcPr>
            </w:tcPrChange>
          </w:tcPr>
          <w:p w14:paraId="31D1F71B" w14:textId="4B17361F" w:rsidR="009B17D5" w:rsidRPr="00BB05AC" w:rsidRDefault="009B17D5" w:rsidP="009B17D5">
            <w:pPr>
              <w:jc w:val="center"/>
              <w:rPr>
                <w:ins w:id="17038" w:author="Στάθης Καπ" w:date="2023-03-03T03:28:00Z"/>
                <w:rFonts w:cstheme="minorHAnsi"/>
                <w:sz w:val="16"/>
                <w:szCs w:val="16"/>
              </w:rPr>
            </w:pPr>
            <w:ins w:id="17039" w:author="Στάθης Καπ" w:date="2023-03-03T03:30:00Z">
              <w:r w:rsidRPr="00BB05AC">
                <w:rPr>
                  <w:rFonts w:ascii="Calibri" w:hAnsi="Calibri" w:cs="Calibri"/>
                  <w:color w:val="000000"/>
                  <w:sz w:val="16"/>
                  <w:szCs w:val="16"/>
                  <w:rPrChange w:id="17040" w:author="Στάθης Καπ" w:date="2023-03-03T03:31:00Z">
                    <w:rPr>
                      <w:rFonts w:ascii="Calibri" w:hAnsi="Calibri" w:cs="Calibri"/>
                      <w:color w:val="000000"/>
                      <w:sz w:val="18"/>
                      <w:szCs w:val="18"/>
                    </w:rPr>
                  </w:rPrChange>
                </w:rPr>
                <w:t>1126</w:t>
              </w:r>
            </w:ins>
          </w:p>
        </w:tc>
        <w:tc>
          <w:tcPr>
            <w:tcW w:w="541" w:type="dxa"/>
            <w:vAlign w:val="bottom"/>
            <w:tcPrChange w:id="17041" w:author="Στάθης Καπ" w:date="2023-03-03T06:26:00Z">
              <w:tcPr>
                <w:tcW w:w="541" w:type="dxa"/>
                <w:vAlign w:val="bottom"/>
              </w:tcPr>
            </w:tcPrChange>
          </w:tcPr>
          <w:p w14:paraId="5F01952F" w14:textId="6C7133B3" w:rsidR="009B17D5" w:rsidRPr="00BB05AC" w:rsidRDefault="009B17D5" w:rsidP="009B17D5">
            <w:pPr>
              <w:jc w:val="center"/>
              <w:rPr>
                <w:ins w:id="17042" w:author="Στάθης Καπ" w:date="2023-03-03T03:28:00Z"/>
                <w:rFonts w:cstheme="minorHAnsi"/>
                <w:sz w:val="16"/>
                <w:szCs w:val="16"/>
              </w:rPr>
            </w:pPr>
            <w:ins w:id="17043" w:author="Στάθης Καπ" w:date="2023-03-03T03:30:00Z">
              <w:r w:rsidRPr="00BB05AC">
                <w:rPr>
                  <w:rFonts w:ascii="Calibri" w:hAnsi="Calibri" w:cs="Calibri"/>
                  <w:color w:val="000000"/>
                  <w:sz w:val="16"/>
                  <w:szCs w:val="16"/>
                  <w:rPrChange w:id="17044" w:author="Στάθης Καπ" w:date="2023-03-03T03:31:00Z">
                    <w:rPr>
                      <w:rFonts w:ascii="Calibri" w:hAnsi="Calibri" w:cs="Calibri"/>
                      <w:color w:val="000000"/>
                      <w:sz w:val="18"/>
                      <w:szCs w:val="18"/>
                    </w:rPr>
                  </w:rPrChange>
                </w:rPr>
                <w:t>0.498</w:t>
              </w:r>
            </w:ins>
          </w:p>
        </w:tc>
        <w:tc>
          <w:tcPr>
            <w:tcW w:w="589" w:type="dxa"/>
            <w:vAlign w:val="center"/>
            <w:tcPrChange w:id="17045" w:author="Στάθης Καπ" w:date="2023-03-03T06:26:00Z">
              <w:tcPr>
                <w:tcW w:w="589" w:type="dxa"/>
                <w:vAlign w:val="center"/>
              </w:tcPr>
            </w:tcPrChange>
          </w:tcPr>
          <w:p w14:paraId="5AC505C3" w14:textId="38F7DC59" w:rsidR="009B17D5" w:rsidRPr="00BB05AC" w:rsidRDefault="009B17D5" w:rsidP="009B17D5">
            <w:pPr>
              <w:jc w:val="center"/>
              <w:rPr>
                <w:ins w:id="17046" w:author="Στάθης Καπ" w:date="2023-03-03T03:28:00Z"/>
                <w:rFonts w:cstheme="minorHAnsi"/>
                <w:sz w:val="16"/>
                <w:szCs w:val="16"/>
              </w:rPr>
            </w:pPr>
            <w:ins w:id="17047" w:author="Στάθης Καπ" w:date="2023-03-03T06:14:00Z">
              <w:r>
                <w:rPr>
                  <w:rFonts w:ascii="Calibri" w:hAnsi="Calibri" w:cstheme="minorHAnsi"/>
                  <w:color w:val="000000"/>
                  <w:sz w:val="16"/>
                  <w:szCs w:val="16"/>
                </w:rPr>
                <w:t>12.44</w:t>
              </w:r>
            </w:ins>
          </w:p>
        </w:tc>
      </w:tr>
      <w:tr w:rsidR="009B17D5" w14:paraId="3673B1F1" w14:textId="77777777" w:rsidTr="00F03C40">
        <w:trPr>
          <w:ins w:id="17048" w:author="Στάθης Καπ" w:date="2023-03-03T03:28:00Z"/>
        </w:trPr>
        <w:tc>
          <w:tcPr>
            <w:tcW w:w="515" w:type="dxa"/>
            <w:tcBorders>
              <w:top w:val="nil"/>
              <w:bottom w:val="nil"/>
              <w:right w:val="single" w:sz="4" w:space="0" w:color="auto"/>
            </w:tcBorders>
            <w:shd w:val="clear" w:color="auto" w:fill="E7E6E6" w:themeFill="background2"/>
            <w:vAlign w:val="center"/>
            <w:tcPrChange w:id="17049" w:author="Στάθης Καπ" w:date="2023-03-03T06:26:00Z">
              <w:tcPr>
                <w:tcW w:w="515" w:type="dxa"/>
                <w:vAlign w:val="center"/>
              </w:tcPr>
            </w:tcPrChange>
          </w:tcPr>
          <w:p w14:paraId="2EED1FD2" w14:textId="248A30A7" w:rsidR="009B17D5" w:rsidRPr="00BB05AC" w:rsidRDefault="009B17D5" w:rsidP="009B17D5">
            <w:pPr>
              <w:jc w:val="center"/>
              <w:rPr>
                <w:ins w:id="17050" w:author="Στάθης Καπ" w:date="2023-03-03T03:28:00Z"/>
                <w:sz w:val="16"/>
                <w:szCs w:val="16"/>
              </w:rPr>
            </w:pPr>
            <w:ins w:id="17051" w:author="Στάθης Καπ" w:date="2023-03-03T03:30:00Z">
              <w:r w:rsidRPr="00BB05AC">
                <w:rPr>
                  <w:rFonts w:cstheme="minorHAnsi"/>
                  <w:sz w:val="16"/>
                  <w:szCs w:val="16"/>
                  <w:rPrChange w:id="17052" w:author="Στάθης Καπ" w:date="2023-03-03T03:31:00Z">
                    <w:rPr>
                      <w:rFonts w:cstheme="minorHAnsi"/>
                      <w:sz w:val="18"/>
                      <w:szCs w:val="18"/>
                    </w:rPr>
                  </w:rPrChange>
                </w:rPr>
                <w:t>pr09</w:t>
              </w:r>
            </w:ins>
          </w:p>
        </w:tc>
        <w:tc>
          <w:tcPr>
            <w:tcW w:w="560" w:type="dxa"/>
            <w:tcBorders>
              <w:left w:val="single" w:sz="4" w:space="0" w:color="auto"/>
            </w:tcBorders>
            <w:tcPrChange w:id="17053" w:author="Στάθης Καπ" w:date="2023-03-03T06:26:00Z">
              <w:tcPr>
                <w:tcW w:w="560" w:type="dxa"/>
              </w:tcPr>
            </w:tcPrChange>
          </w:tcPr>
          <w:p w14:paraId="59EA88C3" w14:textId="17557EFD" w:rsidR="009B17D5" w:rsidRPr="00BB05AC" w:rsidRDefault="009B17D5" w:rsidP="009B17D5">
            <w:pPr>
              <w:jc w:val="center"/>
              <w:rPr>
                <w:ins w:id="17054" w:author="Στάθης Καπ" w:date="2023-03-03T03:28:00Z"/>
                <w:rFonts w:cstheme="minorHAnsi"/>
                <w:sz w:val="16"/>
                <w:szCs w:val="16"/>
              </w:rPr>
            </w:pPr>
            <w:ins w:id="17055" w:author="Στάθης Καπ" w:date="2023-03-03T03:30:00Z">
              <w:r w:rsidRPr="00BB05AC">
                <w:rPr>
                  <w:rFonts w:cstheme="minorHAnsi"/>
                  <w:sz w:val="16"/>
                  <w:szCs w:val="16"/>
                  <w:rPrChange w:id="17056" w:author="Στάθης Καπ" w:date="2023-03-03T03:31:00Z">
                    <w:rPr>
                      <w:rFonts w:cstheme="minorHAnsi"/>
                      <w:sz w:val="18"/>
                      <w:szCs w:val="18"/>
                    </w:rPr>
                  </w:rPrChange>
                </w:rPr>
                <w:t>1619</w:t>
              </w:r>
            </w:ins>
          </w:p>
        </w:tc>
        <w:tc>
          <w:tcPr>
            <w:tcW w:w="855" w:type="dxa"/>
            <w:tcPrChange w:id="17057" w:author="Στάθης Καπ" w:date="2023-03-03T06:26:00Z">
              <w:tcPr>
                <w:tcW w:w="855" w:type="dxa"/>
              </w:tcPr>
            </w:tcPrChange>
          </w:tcPr>
          <w:p w14:paraId="158D9A00" w14:textId="71434686" w:rsidR="009B17D5" w:rsidRPr="00BB05AC" w:rsidRDefault="009B17D5" w:rsidP="009B17D5">
            <w:pPr>
              <w:jc w:val="center"/>
              <w:rPr>
                <w:ins w:id="17058" w:author="Στάθης Καπ" w:date="2023-03-03T03:28:00Z"/>
                <w:rFonts w:cstheme="minorHAnsi"/>
                <w:sz w:val="16"/>
                <w:szCs w:val="16"/>
              </w:rPr>
            </w:pPr>
            <w:ins w:id="17059" w:author="Στάθης Καπ" w:date="2023-03-03T03:30:00Z">
              <w:r w:rsidRPr="00BB05AC">
                <w:rPr>
                  <w:rFonts w:cstheme="minorHAnsi"/>
                  <w:sz w:val="16"/>
                  <w:szCs w:val="16"/>
                  <w:rPrChange w:id="17060" w:author="Στάθης Καπ" w:date="2023-03-03T03:31:00Z">
                    <w:rPr>
                      <w:rFonts w:cstheme="minorHAnsi"/>
                      <w:sz w:val="18"/>
                      <w:szCs w:val="18"/>
                    </w:rPr>
                  </w:rPrChange>
                </w:rPr>
                <w:t>1460</w:t>
              </w:r>
            </w:ins>
          </w:p>
        </w:tc>
        <w:tc>
          <w:tcPr>
            <w:tcW w:w="544" w:type="dxa"/>
            <w:vAlign w:val="bottom"/>
            <w:tcPrChange w:id="17061" w:author="Στάθης Καπ" w:date="2023-03-03T06:26:00Z">
              <w:tcPr>
                <w:tcW w:w="544" w:type="dxa"/>
                <w:vAlign w:val="bottom"/>
              </w:tcPr>
            </w:tcPrChange>
          </w:tcPr>
          <w:p w14:paraId="7459C0D2" w14:textId="2F07682B" w:rsidR="009B17D5" w:rsidRPr="00BB05AC" w:rsidRDefault="009B17D5" w:rsidP="009B17D5">
            <w:pPr>
              <w:jc w:val="center"/>
              <w:rPr>
                <w:ins w:id="17062" w:author="Στάθης Καπ" w:date="2023-03-03T03:28:00Z"/>
                <w:rFonts w:cstheme="minorHAnsi"/>
                <w:sz w:val="16"/>
                <w:szCs w:val="16"/>
              </w:rPr>
            </w:pPr>
            <w:ins w:id="17063" w:author="Στάθης Καπ" w:date="2023-03-03T03:30:00Z">
              <w:r w:rsidRPr="00BB05AC">
                <w:rPr>
                  <w:rFonts w:ascii="Calibri" w:hAnsi="Calibri" w:cs="Calibri"/>
                  <w:color w:val="000000"/>
                  <w:sz w:val="16"/>
                  <w:szCs w:val="16"/>
                  <w:rPrChange w:id="17064" w:author="Στάθης Καπ" w:date="2023-03-03T03:31:00Z">
                    <w:rPr>
                      <w:rFonts w:ascii="Calibri" w:hAnsi="Calibri" w:cs="Calibri"/>
                      <w:color w:val="000000"/>
                      <w:sz w:val="18"/>
                      <w:szCs w:val="18"/>
                    </w:rPr>
                  </w:rPrChange>
                </w:rPr>
                <w:t>1417</w:t>
              </w:r>
            </w:ins>
          </w:p>
        </w:tc>
        <w:tc>
          <w:tcPr>
            <w:tcW w:w="621" w:type="dxa"/>
            <w:vAlign w:val="bottom"/>
            <w:tcPrChange w:id="17065" w:author="Στάθης Καπ" w:date="2023-03-03T06:26:00Z">
              <w:tcPr>
                <w:tcW w:w="621" w:type="dxa"/>
                <w:vAlign w:val="bottom"/>
              </w:tcPr>
            </w:tcPrChange>
          </w:tcPr>
          <w:p w14:paraId="32473BCA" w14:textId="4671BA5D" w:rsidR="009B17D5" w:rsidRPr="00BB05AC" w:rsidRDefault="009B17D5" w:rsidP="009B17D5">
            <w:pPr>
              <w:jc w:val="center"/>
              <w:rPr>
                <w:ins w:id="17066" w:author="Στάθης Καπ" w:date="2023-03-03T03:28:00Z"/>
                <w:rFonts w:cstheme="minorHAnsi"/>
                <w:sz w:val="16"/>
                <w:szCs w:val="16"/>
              </w:rPr>
            </w:pPr>
            <w:ins w:id="17067" w:author="Στάθης Καπ" w:date="2023-03-03T03:30:00Z">
              <w:r w:rsidRPr="00BB05AC">
                <w:rPr>
                  <w:rFonts w:ascii="Calibri" w:hAnsi="Calibri" w:cs="Calibri"/>
                  <w:color w:val="000000"/>
                  <w:sz w:val="16"/>
                  <w:szCs w:val="16"/>
                  <w:rPrChange w:id="17068" w:author="Στάθης Καπ" w:date="2023-03-03T03:31:00Z">
                    <w:rPr>
                      <w:rFonts w:ascii="Calibri" w:hAnsi="Calibri" w:cs="Calibri"/>
                      <w:color w:val="000000"/>
                      <w:sz w:val="18"/>
                      <w:szCs w:val="18"/>
                    </w:rPr>
                  </w:rPrChange>
                </w:rPr>
                <w:t>2.929</w:t>
              </w:r>
            </w:ins>
          </w:p>
        </w:tc>
        <w:tc>
          <w:tcPr>
            <w:tcW w:w="669" w:type="dxa"/>
            <w:vAlign w:val="center"/>
            <w:tcPrChange w:id="17069" w:author="Στάθης Καπ" w:date="2023-03-03T06:26:00Z">
              <w:tcPr>
                <w:tcW w:w="669" w:type="dxa"/>
                <w:vAlign w:val="center"/>
              </w:tcPr>
            </w:tcPrChange>
          </w:tcPr>
          <w:p w14:paraId="71CD85D4" w14:textId="331A965C" w:rsidR="009B17D5" w:rsidRPr="00BB05AC" w:rsidRDefault="009B17D5" w:rsidP="009B17D5">
            <w:pPr>
              <w:jc w:val="center"/>
              <w:rPr>
                <w:ins w:id="17070" w:author="Στάθης Καπ" w:date="2023-03-03T03:28:00Z"/>
                <w:rFonts w:cstheme="minorHAnsi"/>
                <w:sz w:val="16"/>
                <w:szCs w:val="16"/>
              </w:rPr>
            </w:pPr>
            <w:ins w:id="17071" w:author="Στάθης Καπ" w:date="2023-03-03T06:13:00Z">
              <w:r>
                <w:rPr>
                  <w:rFonts w:ascii="Calibri" w:hAnsi="Calibri" w:cstheme="minorHAnsi"/>
                  <w:color w:val="000000"/>
                  <w:sz w:val="16"/>
                  <w:szCs w:val="16"/>
                </w:rPr>
                <w:t>12.48</w:t>
              </w:r>
            </w:ins>
          </w:p>
        </w:tc>
        <w:tc>
          <w:tcPr>
            <w:tcW w:w="543" w:type="dxa"/>
            <w:vAlign w:val="bottom"/>
            <w:tcPrChange w:id="17072" w:author="Στάθης Καπ" w:date="2023-03-03T06:26:00Z">
              <w:tcPr>
                <w:tcW w:w="543" w:type="dxa"/>
                <w:vAlign w:val="bottom"/>
              </w:tcPr>
            </w:tcPrChange>
          </w:tcPr>
          <w:p w14:paraId="749400DC" w14:textId="7A80AD37" w:rsidR="009B17D5" w:rsidRPr="00BB05AC" w:rsidRDefault="009B17D5" w:rsidP="009B17D5">
            <w:pPr>
              <w:jc w:val="center"/>
              <w:rPr>
                <w:ins w:id="17073" w:author="Στάθης Καπ" w:date="2023-03-03T03:28:00Z"/>
                <w:rFonts w:cstheme="minorHAnsi"/>
                <w:sz w:val="16"/>
                <w:szCs w:val="16"/>
              </w:rPr>
            </w:pPr>
            <w:ins w:id="17074" w:author="Στάθης Καπ" w:date="2023-03-03T03:30:00Z">
              <w:r w:rsidRPr="00BB05AC">
                <w:rPr>
                  <w:rFonts w:ascii="Calibri" w:hAnsi="Calibri" w:cs="Calibri"/>
                  <w:color w:val="000000"/>
                  <w:sz w:val="16"/>
                  <w:szCs w:val="16"/>
                  <w:rPrChange w:id="17075" w:author="Στάθης Καπ" w:date="2023-03-03T03:31:00Z">
                    <w:rPr>
                      <w:rFonts w:ascii="Calibri" w:hAnsi="Calibri" w:cs="Calibri"/>
                      <w:color w:val="000000"/>
                      <w:sz w:val="18"/>
                      <w:szCs w:val="18"/>
                    </w:rPr>
                  </w:rPrChange>
                </w:rPr>
                <w:t>1394</w:t>
              </w:r>
            </w:ins>
          </w:p>
        </w:tc>
        <w:tc>
          <w:tcPr>
            <w:tcW w:w="621" w:type="dxa"/>
            <w:vAlign w:val="bottom"/>
            <w:tcPrChange w:id="17076" w:author="Στάθης Καπ" w:date="2023-03-03T06:26:00Z">
              <w:tcPr>
                <w:tcW w:w="621" w:type="dxa"/>
                <w:vAlign w:val="bottom"/>
              </w:tcPr>
            </w:tcPrChange>
          </w:tcPr>
          <w:p w14:paraId="6CF1F905" w14:textId="5913EB2A" w:rsidR="009B17D5" w:rsidRPr="00BB05AC" w:rsidRDefault="009B17D5" w:rsidP="009B17D5">
            <w:pPr>
              <w:jc w:val="center"/>
              <w:rPr>
                <w:ins w:id="17077" w:author="Στάθης Καπ" w:date="2023-03-03T03:28:00Z"/>
                <w:rFonts w:cstheme="minorHAnsi"/>
                <w:sz w:val="16"/>
                <w:szCs w:val="16"/>
              </w:rPr>
            </w:pPr>
            <w:ins w:id="17078" w:author="Στάθης Καπ" w:date="2023-03-03T03:30:00Z">
              <w:r w:rsidRPr="00BB05AC">
                <w:rPr>
                  <w:rFonts w:ascii="Calibri" w:hAnsi="Calibri" w:cs="Calibri"/>
                  <w:color w:val="000000"/>
                  <w:sz w:val="16"/>
                  <w:szCs w:val="16"/>
                  <w:rPrChange w:id="17079" w:author="Στάθης Καπ" w:date="2023-03-03T03:31:00Z">
                    <w:rPr>
                      <w:rFonts w:ascii="Calibri" w:hAnsi="Calibri" w:cs="Calibri"/>
                      <w:color w:val="000000"/>
                      <w:sz w:val="18"/>
                      <w:szCs w:val="18"/>
                    </w:rPr>
                  </w:rPrChange>
                </w:rPr>
                <w:t>1.447</w:t>
              </w:r>
            </w:ins>
          </w:p>
        </w:tc>
        <w:tc>
          <w:tcPr>
            <w:tcW w:w="669" w:type="dxa"/>
            <w:vAlign w:val="center"/>
            <w:tcPrChange w:id="17080" w:author="Στάθης Καπ" w:date="2023-03-03T06:26:00Z">
              <w:tcPr>
                <w:tcW w:w="669" w:type="dxa"/>
                <w:vAlign w:val="center"/>
              </w:tcPr>
            </w:tcPrChange>
          </w:tcPr>
          <w:p w14:paraId="19EB33D3" w14:textId="0A684306" w:rsidR="009B17D5" w:rsidRPr="00BB05AC" w:rsidRDefault="009B17D5" w:rsidP="009B17D5">
            <w:pPr>
              <w:jc w:val="center"/>
              <w:rPr>
                <w:ins w:id="17081" w:author="Στάθης Καπ" w:date="2023-03-03T03:28:00Z"/>
                <w:rFonts w:cstheme="minorHAnsi"/>
                <w:sz w:val="16"/>
                <w:szCs w:val="16"/>
              </w:rPr>
            </w:pPr>
            <w:ins w:id="17082" w:author="Στάθης Καπ" w:date="2023-03-03T06:13:00Z">
              <w:r>
                <w:rPr>
                  <w:rFonts w:ascii="Calibri" w:hAnsi="Calibri" w:cstheme="minorHAnsi"/>
                  <w:color w:val="000000"/>
                  <w:sz w:val="16"/>
                  <w:szCs w:val="16"/>
                </w:rPr>
                <w:t>1.62</w:t>
              </w:r>
            </w:ins>
          </w:p>
        </w:tc>
        <w:tc>
          <w:tcPr>
            <w:tcW w:w="508" w:type="dxa"/>
            <w:vAlign w:val="bottom"/>
            <w:tcPrChange w:id="17083" w:author="Στάθης Καπ" w:date="2023-03-03T06:26:00Z">
              <w:tcPr>
                <w:tcW w:w="508" w:type="dxa"/>
                <w:vAlign w:val="bottom"/>
              </w:tcPr>
            </w:tcPrChange>
          </w:tcPr>
          <w:p w14:paraId="6F2FD4A1" w14:textId="44B38D16" w:rsidR="009B17D5" w:rsidRPr="00BB05AC" w:rsidRDefault="009B17D5" w:rsidP="009B17D5">
            <w:pPr>
              <w:jc w:val="center"/>
              <w:rPr>
                <w:ins w:id="17084" w:author="Στάθης Καπ" w:date="2023-03-03T03:28:00Z"/>
                <w:rFonts w:cstheme="minorHAnsi"/>
                <w:sz w:val="16"/>
                <w:szCs w:val="16"/>
              </w:rPr>
            </w:pPr>
            <w:ins w:id="17085" w:author="Στάθης Καπ" w:date="2023-03-03T03:30:00Z">
              <w:r w:rsidRPr="00BB05AC">
                <w:rPr>
                  <w:rFonts w:ascii="Calibri" w:hAnsi="Calibri" w:cs="Calibri"/>
                  <w:color w:val="000000"/>
                  <w:sz w:val="16"/>
                  <w:szCs w:val="16"/>
                  <w:rPrChange w:id="17086" w:author="Στάθης Καπ" w:date="2023-03-03T03:31:00Z">
                    <w:rPr>
                      <w:rFonts w:ascii="Calibri" w:hAnsi="Calibri" w:cs="Calibri"/>
                      <w:color w:val="000000"/>
                      <w:sz w:val="18"/>
                      <w:szCs w:val="18"/>
                    </w:rPr>
                  </w:rPrChange>
                </w:rPr>
                <w:t>1393</w:t>
              </w:r>
            </w:ins>
          </w:p>
        </w:tc>
        <w:tc>
          <w:tcPr>
            <w:tcW w:w="541" w:type="dxa"/>
            <w:vAlign w:val="bottom"/>
            <w:tcPrChange w:id="17087" w:author="Στάθης Καπ" w:date="2023-03-03T06:26:00Z">
              <w:tcPr>
                <w:tcW w:w="541" w:type="dxa"/>
                <w:vAlign w:val="bottom"/>
              </w:tcPr>
            </w:tcPrChange>
          </w:tcPr>
          <w:p w14:paraId="18FD206C" w14:textId="0A838D12" w:rsidR="009B17D5" w:rsidRPr="00BB05AC" w:rsidRDefault="009B17D5" w:rsidP="009B17D5">
            <w:pPr>
              <w:jc w:val="center"/>
              <w:rPr>
                <w:ins w:id="17088" w:author="Στάθης Καπ" w:date="2023-03-03T03:28:00Z"/>
                <w:rFonts w:cstheme="minorHAnsi"/>
                <w:sz w:val="16"/>
                <w:szCs w:val="16"/>
              </w:rPr>
            </w:pPr>
            <w:ins w:id="17089" w:author="Στάθης Καπ" w:date="2023-03-03T03:30:00Z">
              <w:r w:rsidRPr="00BB05AC">
                <w:rPr>
                  <w:rFonts w:ascii="Calibri" w:hAnsi="Calibri" w:cs="Calibri"/>
                  <w:color w:val="000000"/>
                  <w:sz w:val="16"/>
                  <w:szCs w:val="16"/>
                  <w:rPrChange w:id="17090" w:author="Στάθης Καπ" w:date="2023-03-03T03:31:00Z">
                    <w:rPr>
                      <w:rFonts w:ascii="Calibri" w:hAnsi="Calibri" w:cs="Calibri"/>
                      <w:color w:val="000000"/>
                      <w:sz w:val="18"/>
                      <w:szCs w:val="18"/>
                    </w:rPr>
                  </w:rPrChange>
                </w:rPr>
                <w:t>1.7</w:t>
              </w:r>
            </w:ins>
          </w:p>
        </w:tc>
        <w:tc>
          <w:tcPr>
            <w:tcW w:w="589" w:type="dxa"/>
            <w:vAlign w:val="center"/>
            <w:tcPrChange w:id="17091" w:author="Στάθης Καπ" w:date="2023-03-03T06:26:00Z">
              <w:tcPr>
                <w:tcW w:w="589" w:type="dxa"/>
                <w:vAlign w:val="center"/>
              </w:tcPr>
            </w:tcPrChange>
          </w:tcPr>
          <w:p w14:paraId="41D1937F" w14:textId="0B5E293E" w:rsidR="009B17D5" w:rsidRPr="00BB05AC" w:rsidRDefault="009B17D5" w:rsidP="009B17D5">
            <w:pPr>
              <w:jc w:val="center"/>
              <w:rPr>
                <w:ins w:id="17092" w:author="Στάθης Καπ" w:date="2023-03-03T03:28:00Z"/>
                <w:rFonts w:cstheme="minorHAnsi"/>
                <w:sz w:val="16"/>
                <w:szCs w:val="16"/>
              </w:rPr>
            </w:pPr>
            <w:ins w:id="17093" w:author="Στάθης Καπ" w:date="2023-03-03T06:13:00Z">
              <w:r>
                <w:rPr>
                  <w:rFonts w:ascii="Calibri" w:hAnsi="Calibri" w:cstheme="minorHAnsi"/>
                  <w:color w:val="000000"/>
                  <w:sz w:val="16"/>
                  <w:szCs w:val="16"/>
                </w:rPr>
                <w:t>1.69</w:t>
              </w:r>
            </w:ins>
          </w:p>
        </w:tc>
        <w:tc>
          <w:tcPr>
            <w:tcW w:w="463" w:type="dxa"/>
            <w:vAlign w:val="bottom"/>
            <w:tcPrChange w:id="17094" w:author="Στάθης Καπ" w:date="2023-03-03T06:26:00Z">
              <w:tcPr>
                <w:tcW w:w="463" w:type="dxa"/>
                <w:vAlign w:val="bottom"/>
              </w:tcPr>
            </w:tcPrChange>
          </w:tcPr>
          <w:p w14:paraId="201434D3" w14:textId="4A99C03B" w:rsidR="009B17D5" w:rsidRPr="00BB05AC" w:rsidRDefault="009B17D5" w:rsidP="009B17D5">
            <w:pPr>
              <w:jc w:val="center"/>
              <w:rPr>
                <w:ins w:id="17095" w:author="Στάθης Καπ" w:date="2023-03-03T03:28:00Z"/>
                <w:rFonts w:cstheme="minorHAnsi"/>
                <w:sz w:val="16"/>
                <w:szCs w:val="16"/>
              </w:rPr>
            </w:pPr>
            <w:ins w:id="17096" w:author="Στάθης Καπ" w:date="2023-03-03T03:30:00Z">
              <w:r w:rsidRPr="00BB05AC">
                <w:rPr>
                  <w:rFonts w:ascii="Calibri" w:hAnsi="Calibri" w:cs="Calibri"/>
                  <w:color w:val="000000"/>
                  <w:sz w:val="16"/>
                  <w:szCs w:val="16"/>
                  <w:rPrChange w:id="17097" w:author="Στάθης Καπ" w:date="2023-03-03T03:31:00Z">
                    <w:rPr>
                      <w:rFonts w:ascii="Calibri" w:hAnsi="Calibri" w:cs="Calibri"/>
                      <w:color w:val="000000"/>
                      <w:sz w:val="18"/>
                      <w:szCs w:val="18"/>
                    </w:rPr>
                  </w:rPrChange>
                </w:rPr>
                <w:t>1408</w:t>
              </w:r>
            </w:ins>
          </w:p>
        </w:tc>
        <w:tc>
          <w:tcPr>
            <w:tcW w:w="541" w:type="dxa"/>
            <w:vAlign w:val="bottom"/>
            <w:tcPrChange w:id="17098" w:author="Στάθης Καπ" w:date="2023-03-03T06:26:00Z">
              <w:tcPr>
                <w:tcW w:w="541" w:type="dxa"/>
                <w:vAlign w:val="bottom"/>
              </w:tcPr>
            </w:tcPrChange>
          </w:tcPr>
          <w:p w14:paraId="423B3348" w14:textId="7FE45A07" w:rsidR="009B17D5" w:rsidRPr="00BB05AC" w:rsidRDefault="009B17D5" w:rsidP="009B17D5">
            <w:pPr>
              <w:jc w:val="center"/>
              <w:rPr>
                <w:ins w:id="17099" w:author="Στάθης Καπ" w:date="2023-03-03T03:28:00Z"/>
                <w:rFonts w:cstheme="minorHAnsi"/>
                <w:sz w:val="16"/>
                <w:szCs w:val="16"/>
              </w:rPr>
            </w:pPr>
            <w:ins w:id="17100" w:author="Στάθης Καπ" w:date="2023-03-03T03:30:00Z">
              <w:r w:rsidRPr="00BB05AC">
                <w:rPr>
                  <w:rFonts w:ascii="Calibri" w:hAnsi="Calibri" w:cs="Calibri"/>
                  <w:color w:val="000000"/>
                  <w:sz w:val="16"/>
                  <w:szCs w:val="16"/>
                  <w:rPrChange w:id="17101" w:author="Στάθης Καπ" w:date="2023-03-03T03:31:00Z">
                    <w:rPr>
                      <w:rFonts w:ascii="Calibri" w:hAnsi="Calibri" w:cs="Calibri"/>
                      <w:color w:val="000000"/>
                      <w:sz w:val="18"/>
                      <w:szCs w:val="18"/>
                    </w:rPr>
                  </w:rPrChange>
                </w:rPr>
                <w:t>1.233</w:t>
              </w:r>
            </w:ins>
          </w:p>
        </w:tc>
        <w:tc>
          <w:tcPr>
            <w:tcW w:w="589" w:type="dxa"/>
            <w:vAlign w:val="center"/>
            <w:tcPrChange w:id="17102" w:author="Στάθης Καπ" w:date="2023-03-03T06:26:00Z">
              <w:tcPr>
                <w:tcW w:w="589" w:type="dxa"/>
                <w:vAlign w:val="center"/>
              </w:tcPr>
            </w:tcPrChange>
          </w:tcPr>
          <w:p w14:paraId="742B2692" w14:textId="17CD0984" w:rsidR="009B17D5" w:rsidRPr="00BB05AC" w:rsidRDefault="009B17D5" w:rsidP="009B17D5">
            <w:pPr>
              <w:jc w:val="center"/>
              <w:rPr>
                <w:ins w:id="17103" w:author="Στάθης Καπ" w:date="2023-03-03T03:28:00Z"/>
                <w:rFonts w:cstheme="minorHAnsi"/>
                <w:sz w:val="16"/>
                <w:szCs w:val="16"/>
              </w:rPr>
            </w:pPr>
            <w:ins w:id="17104" w:author="Στάθης Καπ" w:date="2023-03-03T06:14:00Z">
              <w:r>
                <w:rPr>
                  <w:rFonts w:ascii="Calibri" w:hAnsi="Calibri" w:cstheme="minorHAnsi"/>
                  <w:color w:val="000000"/>
                  <w:sz w:val="16"/>
                  <w:szCs w:val="16"/>
                </w:rPr>
                <w:t>0.64</w:t>
              </w:r>
            </w:ins>
          </w:p>
        </w:tc>
      </w:tr>
      <w:tr w:rsidR="009B17D5" w14:paraId="417A16FA" w14:textId="77777777" w:rsidTr="00F03C40">
        <w:trPr>
          <w:ins w:id="17105" w:author="Στάθης Καπ" w:date="2023-03-03T03:28:00Z"/>
        </w:trPr>
        <w:tc>
          <w:tcPr>
            <w:tcW w:w="515" w:type="dxa"/>
            <w:tcBorders>
              <w:top w:val="nil"/>
              <w:bottom w:val="nil"/>
              <w:right w:val="single" w:sz="4" w:space="0" w:color="auto"/>
            </w:tcBorders>
            <w:shd w:val="clear" w:color="auto" w:fill="E7E6E6" w:themeFill="background2"/>
            <w:vAlign w:val="center"/>
            <w:tcPrChange w:id="17106" w:author="Στάθης Καπ" w:date="2023-03-03T06:26:00Z">
              <w:tcPr>
                <w:tcW w:w="515" w:type="dxa"/>
                <w:vAlign w:val="center"/>
              </w:tcPr>
            </w:tcPrChange>
          </w:tcPr>
          <w:p w14:paraId="0F7E2A9E" w14:textId="2D55254A" w:rsidR="009B17D5" w:rsidRPr="00BB05AC" w:rsidRDefault="009B17D5" w:rsidP="009B17D5">
            <w:pPr>
              <w:jc w:val="center"/>
              <w:rPr>
                <w:ins w:id="17107" w:author="Στάθης Καπ" w:date="2023-03-03T03:28:00Z"/>
                <w:sz w:val="16"/>
                <w:szCs w:val="16"/>
              </w:rPr>
            </w:pPr>
            <w:ins w:id="17108" w:author="Στάθης Καπ" w:date="2023-03-03T03:30:00Z">
              <w:r w:rsidRPr="00BB05AC">
                <w:rPr>
                  <w:rFonts w:cstheme="minorHAnsi"/>
                  <w:sz w:val="16"/>
                  <w:szCs w:val="16"/>
                  <w:rPrChange w:id="17109" w:author="Στάθης Καπ" w:date="2023-03-03T03:31:00Z">
                    <w:rPr>
                      <w:rFonts w:cstheme="minorHAnsi"/>
                      <w:sz w:val="18"/>
                      <w:szCs w:val="18"/>
                    </w:rPr>
                  </w:rPrChange>
                </w:rPr>
                <w:t>pr10</w:t>
              </w:r>
            </w:ins>
          </w:p>
        </w:tc>
        <w:tc>
          <w:tcPr>
            <w:tcW w:w="560" w:type="dxa"/>
            <w:tcBorders>
              <w:left w:val="single" w:sz="4" w:space="0" w:color="auto"/>
            </w:tcBorders>
            <w:tcPrChange w:id="17110" w:author="Στάθης Καπ" w:date="2023-03-03T06:26:00Z">
              <w:tcPr>
                <w:tcW w:w="560" w:type="dxa"/>
              </w:tcPr>
            </w:tcPrChange>
          </w:tcPr>
          <w:p w14:paraId="7635AE7C" w14:textId="0BE5B314" w:rsidR="009B17D5" w:rsidRPr="00BB05AC" w:rsidRDefault="009B17D5" w:rsidP="009B17D5">
            <w:pPr>
              <w:jc w:val="center"/>
              <w:rPr>
                <w:ins w:id="17111" w:author="Στάθης Καπ" w:date="2023-03-03T03:28:00Z"/>
                <w:rFonts w:cstheme="minorHAnsi"/>
                <w:sz w:val="16"/>
                <w:szCs w:val="16"/>
              </w:rPr>
            </w:pPr>
            <w:ins w:id="17112" w:author="Στάθης Καπ" w:date="2023-03-03T03:30:00Z">
              <w:r w:rsidRPr="00BB05AC">
                <w:rPr>
                  <w:rFonts w:cstheme="minorHAnsi"/>
                  <w:sz w:val="16"/>
                  <w:szCs w:val="16"/>
                  <w:rPrChange w:id="17113" w:author="Στάθης Καπ" w:date="2023-03-03T03:31:00Z">
                    <w:rPr>
                      <w:rFonts w:cstheme="minorHAnsi"/>
                      <w:sz w:val="18"/>
                      <w:szCs w:val="18"/>
                    </w:rPr>
                  </w:rPrChange>
                </w:rPr>
                <w:t>1943</w:t>
              </w:r>
            </w:ins>
          </w:p>
        </w:tc>
        <w:tc>
          <w:tcPr>
            <w:tcW w:w="855" w:type="dxa"/>
            <w:tcPrChange w:id="17114" w:author="Στάθης Καπ" w:date="2023-03-03T06:26:00Z">
              <w:tcPr>
                <w:tcW w:w="855" w:type="dxa"/>
              </w:tcPr>
            </w:tcPrChange>
          </w:tcPr>
          <w:p w14:paraId="0473C901" w14:textId="3D06087D" w:rsidR="009B17D5" w:rsidRPr="00BB05AC" w:rsidRDefault="009B17D5" w:rsidP="009B17D5">
            <w:pPr>
              <w:jc w:val="center"/>
              <w:rPr>
                <w:ins w:id="17115" w:author="Στάθης Καπ" w:date="2023-03-03T03:28:00Z"/>
                <w:rFonts w:cstheme="minorHAnsi"/>
                <w:sz w:val="16"/>
                <w:szCs w:val="16"/>
              </w:rPr>
            </w:pPr>
            <w:ins w:id="17116" w:author="Στάθης Καπ" w:date="2023-03-03T03:30:00Z">
              <w:r w:rsidRPr="00BB05AC">
                <w:rPr>
                  <w:rFonts w:cstheme="minorHAnsi"/>
                  <w:sz w:val="16"/>
                  <w:szCs w:val="16"/>
                  <w:rPrChange w:id="17117" w:author="Στάθης Καπ" w:date="2023-03-03T03:31:00Z">
                    <w:rPr>
                      <w:rFonts w:cstheme="minorHAnsi"/>
                      <w:sz w:val="18"/>
                      <w:szCs w:val="18"/>
                    </w:rPr>
                  </w:rPrChange>
                </w:rPr>
                <w:t>1782</w:t>
              </w:r>
            </w:ins>
          </w:p>
        </w:tc>
        <w:tc>
          <w:tcPr>
            <w:tcW w:w="544" w:type="dxa"/>
            <w:vAlign w:val="bottom"/>
            <w:tcPrChange w:id="17118" w:author="Στάθης Καπ" w:date="2023-03-03T06:26:00Z">
              <w:tcPr>
                <w:tcW w:w="544" w:type="dxa"/>
                <w:vAlign w:val="bottom"/>
              </w:tcPr>
            </w:tcPrChange>
          </w:tcPr>
          <w:p w14:paraId="68F2EBE0" w14:textId="7D00FE85" w:rsidR="009B17D5" w:rsidRPr="00BB05AC" w:rsidRDefault="009B17D5" w:rsidP="009B17D5">
            <w:pPr>
              <w:jc w:val="center"/>
              <w:rPr>
                <w:ins w:id="17119" w:author="Στάθης Καπ" w:date="2023-03-03T03:28:00Z"/>
                <w:rFonts w:cstheme="minorHAnsi"/>
                <w:sz w:val="16"/>
                <w:szCs w:val="16"/>
              </w:rPr>
            </w:pPr>
            <w:ins w:id="17120" w:author="Στάθης Καπ" w:date="2023-03-03T03:30:00Z">
              <w:r w:rsidRPr="00BB05AC">
                <w:rPr>
                  <w:rFonts w:ascii="Calibri" w:hAnsi="Calibri" w:cs="Calibri"/>
                  <w:color w:val="000000"/>
                  <w:sz w:val="16"/>
                  <w:szCs w:val="16"/>
                  <w:rPrChange w:id="17121" w:author="Στάθης Καπ" w:date="2023-03-03T03:31:00Z">
                    <w:rPr>
                      <w:rFonts w:ascii="Calibri" w:hAnsi="Calibri" w:cs="Calibri"/>
                      <w:color w:val="000000"/>
                      <w:sz w:val="18"/>
                      <w:szCs w:val="18"/>
                    </w:rPr>
                  </w:rPrChange>
                </w:rPr>
                <w:t>1784</w:t>
              </w:r>
            </w:ins>
          </w:p>
        </w:tc>
        <w:tc>
          <w:tcPr>
            <w:tcW w:w="621" w:type="dxa"/>
            <w:vAlign w:val="bottom"/>
            <w:tcPrChange w:id="17122" w:author="Στάθης Καπ" w:date="2023-03-03T06:26:00Z">
              <w:tcPr>
                <w:tcW w:w="621" w:type="dxa"/>
                <w:vAlign w:val="bottom"/>
              </w:tcPr>
            </w:tcPrChange>
          </w:tcPr>
          <w:p w14:paraId="4A4FD946" w14:textId="3C00AC57" w:rsidR="009B17D5" w:rsidRPr="00BB05AC" w:rsidRDefault="009B17D5" w:rsidP="009B17D5">
            <w:pPr>
              <w:jc w:val="center"/>
              <w:rPr>
                <w:ins w:id="17123" w:author="Στάθης Καπ" w:date="2023-03-03T03:28:00Z"/>
                <w:rFonts w:cstheme="minorHAnsi"/>
                <w:sz w:val="16"/>
                <w:szCs w:val="16"/>
              </w:rPr>
            </w:pPr>
            <w:ins w:id="17124" w:author="Στάθης Καπ" w:date="2023-03-03T03:30:00Z">
              <w:r w:rsidRPr="00BB05AC">
                <w:rPr>
                  <w:rFonts w:ascii="Calibri" w:hAnsi="Calibri" w:cs="Calibri"/>
                  <w:color w:val="000000"/>
                  <w:sz w:val="16"/>
                  <w:szCs w:val="16"/>
                  <w:rPrChange w:id="17125" w:author="Στάθης Καπ" w:date="2023-03-03T03:31:00Z">
                    <w:rPr>
                      <w:rFonts w:ascii="Calibri" w:hAnsi="Calibri" w:cs="Calibri"/>
                      <w:color w:val="000000"/>
                      <w:sz w:val="18"/>
                      <w:szCs w:val="18"/>
                    </w:rPr>
                  </w:rPrChange>
                </w:rPr>
                <w:t>7.365</w:t>
              </w:r>
            </w:ins>
          </w:p>
        </w:tc>
        <w:tc>
          <w:tcPr>
            <w:tcW w:w="669" w:type="dxa"/>
            <w:vAlign w:val="center"/>
            <w:tcPrChange w:id="17126" w:author="Στάθης Καπ" w:date="2023-03-03T06:26:00Z">
              <w:tcPr>
                <w:tcW w:w="669" w:type="dxa"/>
                <w:vAlign w:val="center"/>
              </w:tcPr>
            </w:tcPrChange>
          </w:tcPr>
          <w:p w14:paraId="744F37A8" w14:textId="1E070397" w:rsidR="009B17D5" w:rsidRPr="00BB05AC" w:rsidRDefault="009B17D5" w:rsidP="009B17D5">
            <w:pPr>
              <w:jc w:val="center"/>
              <w:rPr>
                <w:ins w:id="17127" w:author="Στάθης Καπ" w:date="2023-03-03T03:28:00Z"/>
                <w:rFonts w:cstheme="minorHAnsi"/>
                <w:sz w:val="16"/>
                <w:szCs w:val="16"/>
              </w:rPr>
            </w:pPr>
            <w:ins w:id="17128" w:author="Στάθης Καπ" w:date="2023-03-03T06:13:00Z">
              <w:r>
                <w:rPr>
                  <w:rFonts w:ascii="Calibri" w:hAnsi="Calibri" w:cstheme="minorHAnsi"/>
                  <w:color w:val="000000"/>
                  <w:sz w:val="16"/>
                  <w:szCs w:val="16"/>
                </w:rPr>
                <w:t>8.18</w:t>
              </w:r>
            </w:ins>
          </w:p>
        </w:tc>
        <w:tc>
          <w:tcPr>
            <w:tcW w:w="543" w:type="dxa"/>
            <w:vAlign w:val="bottom"/>
            <w:tcPrChange w:id="17129" w:author="Στάθης Καπ" w:date="2023-03-03T06:26:00Z">
              <w:tcPr>
                <w:tcW w:w="543" w:type="dxa"/>
                <w:vAlign w:val="bottom"/>
              </w:tcPr>
            </w:tcPrChange>
          </w:tcPr>
          <w:p w14:paraId="1E171115" w14:textId="3AFC871D" w:rsidR="009B17D5" w:rsidRPr="00BB05AC" w:rsidRDefault="009B17D5" w:rsidP="009B17D5">
            <w:pPr>
              <w:jc w:val="center"/>
              <w:rPr>
                <w:ins w:id="17130" w:author="Στάθης Καπ" w:date="2023-03-03T03:28:00Z"/>
                <w:rFonts w:cstheme="minorHAnsi"/>
                <w:sz w:val="16"/>
                <w:szCs w:val="16"/>
              </w:rPr>
            </w:pPr>
            <w:ins w:id="17131" w:author="Στάθης Καπ" w:date="2023-03-03T03:30:00Z">
              <w:r w:rsidRPr="00BB05AC">
                <w:rPr>
                  <w:rFonts w:ascii="Calibri" w:hAnsi="Calibri" w:cs="Calibri"/>
                  <w:color w:val="000000"/>
                  <w:sz w:val="16"/>
                  <w:szCs w:val="16"/>
                  <w:rPrChange w:id="17132" w:author="Στάθης Καπ" w:date="2023-03-03T03:31:00Z">
                    <w:rPr>
                      <w:rFonts w:ascii="Calibri" w:hAnsi="Calibri" w:cs="Calibri"/>
                      <w:color w:val="000000"/>
                      <w:sz w:val="18"/>
                      <w:szCs w:val="18"/>
                    </w:rPr>
                  </w:rPrChange>
                </w:rPr>
                <w:t>1729</w:t>
              </w:r>
            </w:ins>
          </w:p>
        </w:tc>
        <w:tc>
          <w:tcPr>
            <w:tcW w:w="621" w:type="dxa"/>
            <w:vAlign w:val="bottom"/>
            <w:tcPrChange w:id="17133" w:author="Στάθης Καπ" w:date="2023-03-03T06:26:00Z">
              <w:tcPr>
                <w:tcW w:w="621" w:type="dxa"/>
                <w:vAlign w:val="bottom"/>
              </w:tcPr>
            </w:tcPrChange>
          </w:tcPr>
          <w:p w14:paraId="75F71F94" w14:textId="73F168F4" w:rsidR="009B17D5" w:rsidRPr="00BB05AC" w:rsidRDefault="009B17D5" w:rsidP="009B17D5">
            <w:pPr>
              <w:jc w:val="center"/>
              <w:rPr>
                <w:ins w:id="17134" w:author="Στάθης Καπ" w:date="2023-03-03T03:28:00Z"/>
                <w:rFonts w:cstheme="minorHAnsi"/>
                <w:sz w:val="16"/>
                <w:szCs w:val="16"/>
              </w:rPr>
            </w:pPr>
            <w:ins w:id="17135" w:author="Στάθης Καπ" w:date="2023-03-03T03:30:00Z">
              <w:r w:rsidRPr="00BB05AC">
                <w:rPr>
                  <w:rFonts w:ascii="Calibri" w:hAnsi="Calibri" w:cs="Calibri"/>
                  <w:color w:val="000000"/>
                  <w:sz w:val="16"/>
                  <w:szCs w:val="16"/>
                  <w:rPrChange w:id="17136" w:author="Στάθης Καπ" w:date="2023-03-03T03:31:00Z">
                    <w:rPr>
                      <w:rFonts w:ascii="Calibri" w:hAnsi="Calibri" w:cs="Calibri"/>
                      <w:color w:val="000000"/>
                      <w:sz w:val="18"/>
                      <w:szCs w:val="18"/>
                    </w:rPr>
                  </w:rPrChange>
                </w:rPr>
                <w:t>2.834</w:t>
              </w:r>
            </w:ins>
          </w:p>
        </w:tc>
        <w:tc>
          <w:tcPr>
            <w:tcW w:w="669" w:type="dxa"/>
            <w:vAlign w:val="center"/>
            <w:tcPrChange w:id="17137" w:author="Στάθης Καπ" w:date="2023-03-03T06:26:00Z">
              <w:tcPr>
                <w:tcW w:w="669" w:type="dxa"/>
                <w:vAlign w:val="center"/>
              </w:tcPr>
            </w:tcPrChange>
          </w:tcPr>
          <w:p w14:paraId="24835F83" w14:textId="5CDFFD18" w:rsidR="009B17D5" w:rsidRPr="00BB05AC" w:rsidRDefault="009B17D5" w:rsidP="009B17D5">
            <w:pPr>
              <w:jc w:val="center"/>
              <w:rPr>
                <w:ins w:id="17138" w:author="Στάθης Καπ" w:date="2023-03-03T03:28:00Z"/>
                <w:rFonts w:cstheme="minorHAnsi"/>
                <w:sz w:val="16"/>
                <w:szCs w:val="16"/>
              </w:rPr>
            </w:pPr>
            <w:ins w:id="17139" w:author="Στάθης Καπ" w:date="2023-03-03T06:13:00Z">
              <w:r>
                <w:rPr>
                  <w:rFonts w:ascii="Calibri" w:hAnsi="Calibri" w:cstheme="minorHAnsi"/>
                  <w:color w:val="000000"/>
                  <w:sz w:val="16"/>
                  <w:szCs w:val="16"/>
                </w:rPr>
                <w:t>3.08</w:t>
              </w:r>
            </w:ins>
          </w:p>
        </w:tc>
        <w:tc>
          <w:tcPr>
            <w:tcW w:w="508" w:type="dxa"/>
            <w:vAlign w:val="bottom"/>
            <w:tcPrChange w:id="17140" w:author="Στάθης Καπ" w:date="2023-03-03T06:26:00Z">
              <w:tcPr>
                <w:tcW w:w="508" w:type="dxa"/>
                <w:vAlign w:val="bottom"/>
              </w:tcPr>
            </w:tcPrChange>
          </w:tcPr>
          <w:p w14:paraId="5EF3EA0C" w14:textId="2DED55BD" w:rsidR="009B17D5" w:rsidRPr="00BB05AC" w:rsidRDefault="009B17D5" w:rsidP="009B17D5">
            <w:pPr>
              <w:jc w:val="center"/>
              <w:rPr>
                <w:ins w:id="17141" w:author="Στάθης Καπ" w:date="2023-03-03T03:28:00Z"/>
                <w:rFonts w:cstheme="minorHAnsi"/>
                <w:sz w:val="16"/>
                <w:szCs w:val="16"/>
              </w:rPr>
            </w:pPr>
            <w:ins w:id="17142" w:author="Στάθης Καπ" w:date="2023-03-03T03:30:00Z">
              <w:r w:rsidRPr="00BB05AC">
                <w:rPr>
                  <w:rFonts w:ascii="Calibri" w:hAnsi="Calibri" w:cs="Calibri"/>
                  <w:color w:val="000000"/>
                  <w:sz w:val="16"/>
                  <w:szCs w:val="16"/>
                  <w:rPrChange w:id="17143" w:author="Στάθης Καπ" w:date="2023-03-03T03:31:00Z">
                    <w:rPr>
                      <w:rFonts w:ascii="Calibri" w:hAnsi="Calibri" w:cs="Calibri"/>
                      <w:color w:val="000000"/>
                      <w:sz w:val="18"/>
                      <w:szCs w:val="18"/>
                    </w:rPr>
                  </w:rPrChange>
                </w:rPr>
                <w:t>1690</w:t>
              </w:r>
            </w:ins>
          </w:p>
        </w:tc>
        <w:tc>
          <w:tcPr>
            <w:tcW w:w="541" w:type="dxa"/>
            <w:vAlign w:val="bottom"/>
            <w:tcPrChange w:id="17144" w:author="Στάθης Καπ" w:date="2023-03-03T06:26:00Z">
              <w:tcPr>
                <w:tcW w:w="541" w:type="dxa"/>
                <w:vAlign w:val="bottom"/>
              </w:tcPr>
            </w:tcPrChange>
          </w:tcPr>
          <w:p w14:paraId="4E66B6CF" w14:textId="479BDA56" w:rsidR="009B17D5" w:rsidRPr="00BB05AC" w:rsidRDefault="009B17D5" w:rsidP="009B17D5">
            <w:pPr>
              <w:jc w:val="center"/>
              <w:rPr>
                <w:ins w:id="17145" w:author="Στάθης Καπ" w:date="2023-03-03T03:28:00Z"/>
                <w:rFonts w:cstheme="minorHAnsi"/>
                <w:sz w:val="16"/>
                <w:szCs w:val="16"/>
              </w:rPr>
            </w:pPr>
            <w:ins w:id="17146" w:author="Στάθης Καπ" w:date="2023-03-03T03:30:00Z">
              <w:r w:rsidRPr="00BB05AC">
                <w:rPr>
                  <w:rFonts w:ascii="Calibri" w:hAnsi="Calibri" w:cs="Calibri"/>
                  <w:color w:val="000000"/>
                  <w:sz w:val="16"/>
                  <w:szCs w:val="16"/>
                  <w:rPrChange w:id="17147" w:author="Στάθης Καπ" w:date="2023-03-03T03:31:00Z">
                    <w:rPr>
                      <w:rFonts w:ascii="Calibri" w:hAnsi="Calibri" w:cs="Calibri"/>
                      <w:color w:val="000000"/>
                      <w:sz w:val="18"/>
                      <w:szCs w:val="18"/>
                    </w:rPr>
                  </w:rPrChange>
                </w:rPr>
                <w:t>1.948</w:t>
              </w:r>
            </w:ins>
          </w:p>
        </w:tc>
        <w:tc>
          <w:tcPr>
            <w:tcW w:w="589" w:type="dxa"/>
            <w:vAlign w:val="center"/>
            <w:tcPrChange w:id="17148" w:author="Στάθης Καπ" w:date="2023-03-03T06:26:00Z">
              <w:tcPr>
                <w:tcW w:w="589" w:type="dxa"/>
                <w:vAlign w:val="center"/>
              </w:tcPr>
            </w:tcPrChange>
          </w:tcPr>
          <w:p w14:paraId="558004FB" w14:textId="3660F4C2" w:rsidR="009B17D5" w:rsidRPr="00BB05AC" w:rsidRDefault="009B17D5" w:rsidP="009B17D5">
            <w:pPr>
              <w:jc w:val="center"/>
              <w:rPr>
                <w:ins w:id="17149" w:author="Στάθης Καπ" w:date="2023-03-03T03:28:00Z"/>
                <w:rFonts w:cstheme="minorHAnsi"/>
                <w:sz w:val="16"/>
                <w:szCs w:val="16"/>
              </w:rPr>
            </w:pPr>
            <w:ins w:id="17150" w:author="Στάθης Καπ" w:date="2023-03-03T06:13:00Z">
              <w:r>
                <w:rPr>
                  <w:rFonts w:ascii="Calibri" w:hAnsi="Calibri" w:cstheme="minorHAnsi"/>
                  <w:color w:val="000000"/>
                  <w:sz w:val="16"/>
                  <w:szCs w:val="16"/>
                </w:rPr>
                <w:t>5.27</w:t>
              </w:r>
            </w:ins>
          </w:p>
        </w:tc>
        <w:tc>
          <w:tcPr>
            <w:tcW w:w="463" w:type="dxa"/>
            <w:vAlign w:val="bottom"/>
            <w:tcPrChange w:id="17151" w:author="Στάθης Καπ" w:date="2023-03-03T06:26:00Z">
              <w:tcPr>
                <w:tcW w:w="463" w:type="dxa"/>
                <w:vAlign w:val="bottom"/>
              </w:tcPr>
            </w:tcPrChange>
          </w:tcPr>
          <w:p w14:paraId="2B4BEC99" w14:textId="3485AD47" w:rsidR="009B17D5" w:rsidRPr="00BB05AC" w:rsidRDefault="009B17D5" w:rsidP="009B17D5">
            <w:pPr>
              <w:jc w:val="center"/>
              <w:rPr>
                <w:ins w:id="17152" w:author="Στάθης Καπ" w:date="2023-03-03T03:28:00Z"/>
                <w:rFonts w:cstheme="minorHAnsi"/>
                <w:sz w:val="16"/>
                <w:szCs w:val="16"/>
              </w:rPr>
            </w:pPr>
            <w:ins w:id="17153" w:author="Στάθης Καπ" w:date="2023-03-03T03:30:00Z">
              <w:r w:rsidRPr="00BB05AC">
                <w:rPr>
                  <w:rFonts w:ascii="Calibri" w:hAnsi="Calibri" w:cs="Calibri"/>
                  <w:color w:val="000000"/>
                  <w:sz w:val="16"/>
                  <w:szCs w:val="16"/>
                  <w:rPrChange w:id="17154" w:author="Στάθης Καπ" w:date="2023-03-03T03:31:00Z">
                    <w:rPr>
                      <w:rFonts w:ascii="Calibri" w:hAnsi="Calibri" w:cs="Calibri"/>
                      <w:color w:val="000000"/>
                      <w:sz w:val="18"/>
                      <w:szCs w:val="18"/>
                    </w:rPr>
                  </w:rPrChange>
                </w:rPr>
                <w:t>1623</w:t>
              </w:r>
            </w:ins>
          </w:p>
        </w:tc>
        <w:tc>
          <w:tcPr>
            <w:tcW w:w="541" w:type="dxa"/>
            <w:vAlign w:val="bottom"/>
            <w:tcPrChange w:id="17155" w:author="Στάθης Καπ" w:date="2023-03-03T06:26:00Z">
              <w:tcPr>
                <w:tcW w:w="541" w:type="dxa"/>
                <w:vAlign w:val="bottom"/>
              </w:tcPr>
            </w:tcPrChange>
          </w:tcPr>
          <w:p w14:paraId="1AC07423" w14:textId="6CCD1A58" w:rsidR="009B17D5" w:rsidRPr="00BB05AC" w:rsidRDefault="009B17D5" w:rsidP="009B17D5">
            <w:pPr>
              <w:jc w:val="center"/>
              <w:rPr>
                <w:ins w:id="17156" w:author="Στάθης Καπ" w:date="2023-03-03T03:28:00Z"/>
                <w:rFonts w:cstheme="minorHAnsi"/>
                <w:sz w:val="16"/>
                <w:szCs w:val="16"/>
              </w:rPr>
            </w:pPr>
            <w:ins w:id="17157" w:author="Στάθης Καπ" w:date="2023-03-03T03:30:00Z">
              <w:r w:rsidRPr="00BB05AC">
                <w:rPr>
                  <w:rFonts w:ascii="Calibri" w:hAnsi="Calibri" w:cs="Calibri"/>
                  <w:color w:val="000000"/>
                  <w:sz w:val="16"/>
                  <w:szCs w:val="16"/>
                  <w:rPrChange w:id="17158" w:author="Στάθης Καπ" w:date="2023-03-03T03:31:00Z">
                    <w:rPr>
                      <w:rFonts w:ascii="Calibri" w:hAnsi="Calibri" w:cs="Calibri"/>
                      <w:color w:val="000000"/>
                      <w:sz w:val="18"/>
                      <w:szCs w:val="18"/>
                    </w:rPr>
                  </w:rPrChange>
                </w:rPr>
                <w:t>2.987</w:t>
              </w:r>
            </w:ins>
          </w:p>
        </w:tc>
        <w:tc>
          <w:tcPr>
            <w:tcW w:w="589" w:type="dxa"/>
            <w:vAlign w:val="center"/>
            <w:tcPrChange w:id="17159" w:author="Στάθης Καπ" w:date="2023-03-03T06:26:00Z">
              <w:tcPr>
                <w:tcW w:w="589" w:type="dxa"/>
                <w:vAlign w:val="center"/>
              </w:tcPr>
            </w:tcPrChange>
          </w:tcPr>
          <w:p w14:paraId="64343249" w14:textId="2FF2D5DC" w:rsidR="009B17D5" w:rsidRPr="00BB05AC" w:rsidRDefault="009B17D5" w:rsidP="009B17D5">
            <w:pPr>
              <w:jc w:val="center"/>
              <w:rPr>
                <w:ins w:id="17160" w:author="Στάθης Καπ" w:date="2023-03-03T03:28:00Z"/>
                <w:rFonts w:cstheme="minorHAnsi"/>
                <w:sz w:val="16"/>
                <w:szCs w:val="16"/>
              </w:rPr>
            </w:pPr>
            <w:ins w:id="17161" w:author="Στάθης Καπ" w:date="2023-03-03T06:14:00Z">
              <w:r>
                <w:rPr>
                  <w:rFonts w:ascii="Calibri" w:hAnsi="Calibri" w:cstheme="minorHAnsi"/>
                  <w:color w:val="000000"/>
                  <w:sz w:val="16"/>
                  <w:szCs w:val="16"/>
                </w:rPr>
                <w:t>9.02</w:t>
              </w:r>
            </w:ins>
          </w:p>
        </w:tc>
      </w:tr>
      <w:tr w:rsidR="009B17D5" w14:paraId="6C65BF79" w14:textId="77777777" w:rsidTr="00F03C40">
        <w:trPr>
          <w:ins w:id="17162" w:author="Στάθης Καπ" w:date="2023-03-03T03:28:00Z"/>
        </w:trPr>
        <w:tc>
          <w:tcPr>
            <w:tcW w:w="515" w:type="dxa"/>
            <w:tcBorders>
              <w:top w:val="nil"/>
              <w:bottom w:val="nil"/>
              <w:right w:val="single" w:sz="4" w:space="0" w:color="auto"/>
            </w:tcBorders>
            <w:shd w:val="clear" w:color="auto" w:fill="E7E6E6" w:themeFill="background2"/>
            <w:vAlign w:val="center"/>
            <w:tcPrChange w:id="17163" w:author="Στάθης Καπ" w:date="2023-03-03T06:26:00Z">
              <w:tcPr>
                <w:tcW w:w="515" w:type="dxa"/>
                <w:vAlign w:val="center"/>
              </w:tcPr>
            </w:tcPrChange>
          </w:tcPr>
          <w:p w14:paraId="03D04359" w14:textId="1479B49A" w:rsidR="009B17D5" w:rsidRPr="00BB05AC" w:rsidRDefault="009B17D5" w:rsidP="009B17D5">
            <w:pPr>
              <w:jc w:val="center"/>
              <w:rPr>
                <w:ins w:id="17164" w:author="Στάθης Καπ" w:date="2023-03-03T03:28:00Z"/>
                <w:sz w:val="16"/>
                <w:szCs w:val="16"/>
              </w:rPr>
            </w:pPr>
            <w:ins w:id="17165" w:author="Στάθης Καπ" w:date="2023-03-03T03:30:00Z">
              <w:r w:rsidRPr="00BB05AC">
                <w:rPr>
                  <w:rFonts w:cstheme="minorHAnsi"/>
                  <w:sz w:val="16"/>
                  <w:szCs w:val="16"/>
                  <w:rPrChange w:id="17166" w:author="Στάθης Καπ" w:date="2023-03-03T03:31:00Z">
                    <w:rPr>
                      <w:rFonts w:cstheme="minorHAnsi"/>
                      <w:sz w:val="18"/>
                      <w:szCs w:val="18"/>
                    </w:rPr>
                  </w:rPrChange>
                </w:rPr>
                <w:t>pr11</w:t>
              </w:r>
            </w:ins>
          </w:p>
        </w:tc>
        <w:tc>
          <w:tcPr>
            <w:tcW w:w="560" w:type="dxa"/>
            <w:tcBorders>
              <w:left w:val="single" w:sz="4" w:space="0" w:color="auto"/>
            </w:tcBorders>
            <w:tcPrChange w:id="17167" w:author="Στάθης Καπ" w:date="2023-03-03T06:26:00Z">
              <w:tcPr>
                <w:tcW w:w="560" w:type="dxa"/>
              </w:tcPr>
            </w:tcPrChange>
          </w:tcPr>
          <w:p w14:paraId="67B46E98" w14:textId="0071BBE7" w:rsidR="009B17D5" w:rsidRPr="00BB05AC" w:rsidRDefault="009B17D5" w:rsidP="009B17D5">
            <w:pPr>
              <w:jc w:val="center"/>
              <w:rPr>
                <w:ins w:id="17168" w:author="Στάθης Καπ" w:date="2023-03-03T03:28:00Z"/>
                <w:rFonts w:cstheme="minorHAnsi"/>
                <w:sz w:val="16"/>
                <w:szCs w:val="16"/>
              </w:rPr>
            </w:pPr>
            <w:ins w:id="17169" w:author="Στάθης Καπ" w:date="2023-03-03T03:30:00Z">
              <w:r w:rsidRPr="00BB05AC">
                <w:rPr>
                  <w:rFonts w:cstheme="minorHAnsi"/>
                  <w:sz w:val="16"/>
                  <w:szCs w:val="16"/>
                  <w:rPrChange w:id="17170" w:author="Στάθης Καπ" w:date="2023-03-03T03:31:00Z">
                    <w:rPr>
                      <w:rFonts w:cstheme="minorHAnsi"/>
                      <w:sz w:val="18"/>
                      <w:szCs w:val="18"/>
                    </w:rPr>
                  </w:rPrChange>
                </w:rPr>
                <w:t>657</w:t>
              </w:r>
            </w:ins>
          </w:p>
        </w:tc>
        <w:tc>
          <w:tcPr>
            <w:tcW w:w="855" w:type="dxa"/>
            <w:tcPrChange w:id="17171" w:author="Στάθης Καπ" w:date="2023-03-03T06:26:00Z">
              <w:tcPr>
                <w:tcW w:w="855" w:type="dxa"/>
              </w:tcPr>
            </w:tcPrChange>
          </w:tcPr>
          <w:p w14:paraId="10039F14" w14:textId="54B62AFF" w:rsidR="009B17D5" w:rsidRPr="00BB05AC" w:rsidRDefault="009B17D5" w:rsidP="009B17D5">
            <w:pPr>
              <w:jc w:val="center"/>
              <w:rPr>
                <w:ins w:id="17172" w:author="Στάθης Καπ" w:date="2023-03-03T03:28:00Z"/>
                <w:rFonts w:cstheme="minorHAnsi"/>
                <w:sz w:val="16"/>
                <w:szCs w:val="16"/>
              </w:rPr>
            </w:pPr>
            <w:ins w:id="17173" w:author="Στάθης Καπ" w:date="2023-03-03T03:30:00Z">
              <w:r w:rsidRPr="00BB05AC">
                <w:rPr>
                  <w:rFonts w:cstheme="minorHAnsi"/>
                  <w:sz w:val="16"/>
                  <w:szCs w:val="16"/>
                  <w:rPrChange w:id="17174" w:author="Στάθης Καπ" w:date="2023-03-03T03:31:00Z">
                    <w:rPr>
                      <w:rFonts w:cstheme="minorHAnsi"/>
                      <w:sz w:val="18"/>
                      <w:szCs w:val="18"/>
                    </w:rPr>
                  </w:rPrChange>
                </w:rPr>
                <w:t>654</w:t>
              </w:r>
            </w:ins>
          </w:p>
        </w:tc>
        <w:tc>
          <w:tcPr>
            <w:tcW w:w="544" w:type="dxa"/>
            <w:vAlign w:val="bottom"/>
            <w:tcPrChange w:id="17175" w:author="Στάθης Καπ" w:date="2023-03-03T06:26:00Z">
              <w:tcPr>
                <w:tcW w:w="544" w:type="dxa"/>
                <w:vAlign w:val="bottom"/>
              </w:tcPr>
            </w:tcPrChange>
          </w:tcPr>
          <w:p w14:paraId="75FA7E48" w14:textId="6794CE33" w:rsidR="009B17D5" w:rsidRPr="00BB05AC" w:rsidRDefault="009B17D5" w:rsidP="009B17D5">
            <w:pPr>
              <w:jc w:val="center"/>
              <w:rPr>
                <w:ins w:id="17176" w:author="Στάθης Καπ" w:date="2023-03-03T03:28:00Z"/>
                <w:rFonts w:cstheme="minorHAnsi"/>
                <w:sz w:val="16"/>
                <w:szCs w:val="16"/>
              </w:rPr>
            </w:pPr>
            <w:ins w:id="17177" w:author="Στάθης Καπ" w:date="2023-03-03T03:30:00Z">
              <w:r w:rsidRPr="00BB05AC">
                <w:rPr>
                  <w:rFonts w:ascii="Calibri" w:hAnsi="Calibri" w:cs="Calibri"/>
                  <w:color w:val="000000"/>
                  <w:sz w:val="16"/>
                  <w:szCs w:val="16"/>
                  <w:rPrChange w:id="17178" w:author="Στάθης Καπ" w:date="2023-03-03T03:31:00Z">
                    <w:rPr>
                      <w:rFonts w:ascii="Calibri" w:hAnsi="Calibri" w:cs="Calibri"/>
                      <w:color w:val="000000"/>
                      <w:sz w:val="18"/>
                      <w:szCs w:val="18"/>
                    </w:rPr>
                  </w:rPrChange>
                </w:rPr>
                <w:t>654</w:t>
              </w:r>
            </w:ins>
          </w:p>
        </w:tc>
        <w:tc>
          <w:tcPr>
            <w:tcW w:w="621" w:type="dxa"/>
            <w:vAlign w:val="bottom"/>
            <w:tcPrChange w:id="17179" w:author="Στάθης Καπ" w:date="2023-03-03T06:26:00Z">
              <w:tcPr>
                <w:tcW w:w="621" w:type="dxa"/>
                <w:vAlign w:val="bottom"/>
              </w:tcPr>
            </w:tcPrChange>
          </w:tcPr>
          <w:p w14:paraId="25CB7CF4" w14:textId="5ED8E40F" w:rsidR="009B17D5" w:rsidRPr="00BB05AC" w:rsidRDefault="009B17D5" w:rsidP="009B17D5">
            <w:pPr>
              <w:jc w:val="center"/>
              <w:rPr>
                <w:ins w:id="17180" w:author="Στάθης Καπ" w:date="2023-03-03T03:28:00Z"/>
                <w:rFonts w:cstheme="minorHAnsi"/>
                <w:sz w:val="16"/>
                <w:szCs w:val="16"/>
              </w:rPr>
            </w:pPr>
            <w:ins w:id="17181" w:author="Στάθης Καπ" w:date="2023-03-03T03:30:00Z">
              <w:r w:rsidRPr="00BB05AC">
                <w:rPr>
                  <w:rFonts w:ascii="Calibri" w:hAnsi="Calibri" w:cs="Calibri"/>
                  <w:color w:val="000000"/>
                  <w:sz w:val="16"/>
                  <w:szCs w:val="16"/>
                  <w:rPrChange w:id="17182" w:author="Στάθης Καπ" w:date="2023-03-03T03:31:00Z">
                    <w:rPr>
                      <w:rFonts w:ascii="Calibri" w:hAnsi="Calibri" w:cs="Calibri"/>
                      <w:color w:val="000000"/>
                      <w:sz w:val="18"/>
                      <w:szCs w:val="18"/>
                    </w:rPr>
                  </w:rPrChange>
                </w:rPr>
                <w:t>0.087</w:t>
              </w:r>
            </w:ins>
          </w:p>
        </w:tc>
        <w:tc>
          <w:tcPr>
            <w:tcW w:w="669" w:type="dxa"/>
            <w:vAlign w:val="center"/>
            <w:tcPrChange w:id="17183" w:author="Στάθης Καπ" w:date="2023-03-03T06:26:00Z">
              <w:tcPr>
                <w:tcW w:w="669" w:type="dxa"/>
                <w:vAlign w:val="center"/>
              </w:tcPr>
            </w:tcPrChange>
          </w:tcPr>
          <w:p w14:paraId="0A856C98" w14:textId="0E218C3A" w:rsidR="009B17D5" w:rsidRPr="00BB05AC" w:rsidRDefault="009B17D5" w:rsidP="009B17D5">
            <w:pPr>
              <w:jc w:val="center"/>
              <w:rPr>
                <w:ins w:id="17184" w:author="Στάθης Καπ" w:date="2023-03-03T03:28:00Z"/>
                <w:rFonts w:cstheme="minorHAnsi"/>
                <w:sz w:val="16"/>
                <w:szCs w:val="16"/>
              </w:rPr>
            </w:pPr>
            <w:ins w:id="17185" w:author="Στάθης Καπ" w:date="2023-03-03T06:13:00Z">
              <w:r>
                <w:rPr>
                  <w:rFonts w:ascii="Calibri" w:hAnsi="Calibri" w:cstheme="minorHAnsi"/>
                  <w:color w:val="000000"/>
                  <w:sz w:val="16"/>
                  <w:szCs w:val="16"/>
                </w:rPr>
                <w:t>0.46</w:t>
              </w:r>
            </w:ins>
          </w:p>
        </w:tc>
        <w:tc>
          <w:tcPr>
            <w:tcW w:w="543" w:type="dxa"/>
            <w:vAlign w:val="bottom"/>
            <w:tcPrChange w:id="17186" w:author="Στάθης Καπ" w:date="2023-03-03T06:26:00Z">
              <w:tcPr>
                <w:tcW w:w="543" w:type="dxa"/>
                <w:vAlign w:val="bottom"/>
              </w:tcPr>
            </w:tcPrChange>
          </w:tcPr>
          <w:p w14:paraId="3BA3AF6D" w14:textId="65081D9A" w:rsidR="009B17D5" w:rsidRPr="00BB05AC" w:rsidRDefault="009B17D5" w:rsidP="009B17D5">
            <w:pPr>
              <w:jc w:val="center"/>
              <w:rPr>
                <w:ins w:id="17187" w:author="Στάθης Καπ" w:date="2023-03-03T03:28:00Z"/>
                <w:rFonts w:cstheme="minorHAnsi"/>
                <w:sz w:val="16"/>
                <w:szCs w:val="16"/>
              </w:rPr>
            </w:pPr>
            <w:ins w:id="17188" w:author="Στάθης Καπ" w:date="2023-03-03T03:30:00Z">
              <w:r w:rsidRPr="00BB05AC">
                <w:rPr>
                  <w:rFonts w:ascii="Calibri" w:hAnsi="Calibri" w:cs="Calibri"/>
                  <w:color w:val="000000"/>
                  <w:sz w:val="16"/>
                  <w:szCs w:val="16"/>
                  <w:rPrChange w:id="17189" w:author="Στάθης Καπ" w:date="2023-03-03T03:31:00Z">
                    <w:rPr>
                      <w:rFonts w:ascii="Calibri" w:hAnsi="Calibri" w:cs="Calibri"/>
                      <w:color w:val="000000"/>
                      <w:sz w:val="18"/>
                      <w:szCs w:val="18"/>
                    </w:rPr>
                  </w:rPrChange>
                </w:rPr>
                <w:t>654</w:t>
              </w:r>
            </w:ins>
          </w:p>
        </w:tc>
        <w:tc>
          <w:tcPr>
            <w:tcW w:w="621" w:type="dxa"/>
            <w:vAlign w:val="bottom"/>
            <w:tcPrChange w:id="17190" w:author="Στάθης Καπ" w:date="2023-03-03T06:26:00Z">
              <w:tcPr>
                <w:tcW w:w="621" w:type="dxa"/>
                <w:vAlign w:val="bottom"/>
              </w:tcPr>
            </w:tcPrChange>
          </w:tcPr>
          <w:p w14:paraId="118DC8E2" w14:textId="40E5C66A" w:rsidR="009B17D5" w:rsidRPr="00BB05AC" w:rsidRDefault="009B17D5" w:rsidP="009B17D5">
            <w:pPr>
              <w:jc w:val="center"/>
              <w:rPr>
                <w:ins w:id="17191" w:author="Στάθης Καπ" w:date="2023-03-03T03:28:00Z"/>
                <w:rFonts w:cstheme="minorHAnsi"/>
                <w:sz w:val="16"/>
                <w:szCs w:val="16"/>
              </w:rPr>
            </w:pPr>
            <w:ins w:id="17192" w:author="Στάθης Καπ" w:date="2023-03-03T03:30:00Z">
              <w:r w:rsidRPr="00BB05AC">
                <w:rPr>
                  <w:rFonts w:ascii="Calibri" w:hAnsi="Calibri" w:cs="Calibri"/>
                  <w:color w:val="000000"/>
                  <w:sz w:val="16"/>
                  <w:szCs w:val="16"/>
                  <w:rPrChange w:id="17193" w:author="Στάθης Καπ" w:date="2023-03-03T03:31:00Z">
                    <w:rPr>
                      <w:rFonts w:ascii="Calibri" w:hAnsi="Calibri" w:cs="Calibri"/>
                      <w:color w:val="000000"/>
                      <w:sz w:val="18"/>
                      <w:szCs w:val="18"/>
                    </w:rPr>
                  </w:rPrChange>
                </w:rPr>
                <w:t>0.106</w:t>
              </w:r>
            </w:ins>
          </w:p>
        </w:tc>
        <w:tc>
          <w:tcPr>
            <w:tcW w:w="669" w:type="dxa"/>
            <w:vAlign w:val="center"/>
            <w:tcPrChange w:id="17194" w:author="Στάθης Καπ" w:date="2023-03-03T06:26:00Z">
              <w:tcPr>
                <w:tcW w:w="669" w:type="dxa"/>
                <w:vAlign w:val="center"/>
              </w:tcPr>
            </w:tcPrChange>
          </w:tcPr>
          <w:p w14:paraId="0760493E" w14:textId="17FD593D" w:rsidR="009B17D5" w:rsidRPr="00BB05AC" w:rsidRDefault="009B17D5" w:rsidP="009B17D5">
            <w:pPr>
              <w:jc w:val="center"/>
              <w:rPr>
                <w:ins w:id="17195" w:author="Στάθης Καπ" w:date="2023-03-03T03:28:00Z"/>
                <w:rFonts w:cstheme="minorHAnsi"/>
                <w:sz w:val="16"/>
                <w:szCs w:val="16"/>
              </w:rPr>
            </w:pPr>
            <w:ins w:id="17196" w:author="Στάθης Καπ" w:date="2023-03-03T06:13:00Z">
              <w:r>
                <w:rPr>
                  <w:rFonts w:ascii="Calibri" w:hAnsi="Calibri" w:cstheme="minorHAnsi"/>
                  <w:color w:val="000000"/>
                  <w:sz w:val="16"/>
                  <w:szCs w:val="16"/>
                </w:rPr>
                <w:t>0</w:t>
              </w:r>
            </w:ins>
          </w:p>
        </w:tc>
        <w:tc>
          <w:tcPr>
            <w:tcW w:w="508" w:type="dxa"/>
            <w:vAlign w:val="bottom"/>
            <w:tcPrChange w:id="17197" w:author="Στάθης Καπ" w:date="2023-03-03T06:26:00Z">
              <w:tcPr>
                <w:tcW w:w="508" w:type="dxa"/>
                <w:vAlign w:val="bottom"/>
              </w:tcPr>
            </w:tcPrChange>
          </w:tcPr>
          <w:p w14:paraId="13E67969" w14:textId="0AAFA282" w:rsidR="009B17D5" w:rsidRPr="00BB05AC" w:rsidRDefault="009B17D5" w:rsidP="009B17D5">
            <w:pPr>
              <w:jc w:val="center"/>
              <w:rPr>
                <w:ins w:id="17198" w:author="Στάθης Καπ" w:date="2023-03-03T03:28:00Z"/>
                <w:rFonts w:cstheme="minorHAnsi"/>
                <w:sz w:val="16"/>
                <w:szCs w:val="16"/>
              </w:rPr>
            </w:pPr>
            <w:ins w:id="17199" w:author="Στάθης Καπ" w:date="2023-03-03T03:30:00Z">
              <w:r w:rsidRPr="00BB05AC">
                <w:rPr>
                  <w:rFonts w:ascii="Calibri" w:hAnsi="Calibri" w:cs="Calibri"/>
                  <w:color w:val="000000"/>
                  <w:sz w:val="16"/>
                  <w:szCs w:val="16"/>
                  <w:rPrChange w:id="17200" w:author="Στάθης Καπ" w:date="2023-03-03T03:31:00Z">
                    <w:rPr>
                      <w:rFonts w:ascii="Calibri" w:hAnsi="Calibri" w:cs="Calibri"/>
                      <w:color w:val="000000"/>
                      <w:sz w:val="18"/>
                      <w:szCs w:val="18"/>
                    </w:rPr>
                  </w:rPrChange>
                </w:rPr>
                <w:t>640</w:t>
              </w:r>
            </w:ins>
          </w:p>
        </w:tc>
        <w:tc>
          <w:tcPr>
            <w:tcW w:w="541" w:type="dxa"/>
            <w:vAlign w:val="bottom"/>
            <w:tcPrChange w:id="17201" w:author="Στάθης Καπ" w:date="2023-03-03T06:26:00Z">
              <w:tcPr>
                <w:tcW w:w="541" w:type="dxa"/>
                <w:vAlign w:val="bottom"/>
              </w:tcPr>
            </w:tcPrChange>
          </w:tcPr>
          <w:p w14:paraId="0BCC793B" w14:textId="27C8431A" w:rsidR="009B17D5" w:rsidRPr="00BB05AC" w:rsidRDefault="009B17D5" w:rsidP="009B17D5">
            <w:pPr>
              <w:jc w:val="center"/>
              <w:rPr>
                <w:ins w:id="17202" w:author="Στάθης Καπ" w:date="2023-03-03T03:28:00Z"/>
                <w:rFonts w:cstheme="minorHAnsi"/>
                <w:sz w:val="16"/>
                <w:szCs w:val="16"/>
              </w:rPr>
            </w:pPr>
            <w:ins w:id="17203" w:author="Στάθης Καπ" w:date="2023-03-03T03:30:00Z">
              <w:r w:rsidRPr="00BB05AC">
                <w:rPr>
                  <w:rFonts w:ascii="Calibri" w:hAnsi="Calibri" w:cs="Calibri"/>
                  <w:color w:val="000000"/>
                  <w:sz w:val="16"/>
                  <w:szCs w:val="16"/>
                  <w:rPrChange w:id="17204" w:author="Στάθης Καπ" w:date="2023-03-03T03:31:00Z">
                    <w:rPr>
                      <w:rFonts w:ascii="Calibri" w:hAnsi="Calibri" w:cs="Calibri"/>
                      <w:color w:val="000000"/>
                      <w:sz w:val="18"/>
                      <w:szCs w:val="18"/>
                    </w:rPr>
                  </w:rPrChange>
                </w:rPr>
                <w:t>0.094</w:t>
              </w:r>
            </w:ins>
          </w:p>
        </w:tc>
        <w:tc>
          <w:tcPr>
            <w:tcW w:w="589" w:type="dxa"/>
            <w:vAlign w:val="center"/>
            <w:tcPrChange w:id="17205" w:author="Στάθης Καπ" w:date="2023-03-03T06:26:00Z">
              <w:tcPr>
                <w:tcW w:w="589" w:type="dxa"/>
                <w:vAlign w:val="center"/>
              </w:tcPr>
            </w:tcPrChange>
          </w:tcPr>
          <w:p w14:paraId="3E5375DF" w14:textId="409A8A06" w:rsidR="009B17D5" w:rsidRPr="00BB05AC" w:rsidRDefault="009B17D5" w:rsidP="009B17D5">
            <w:pPr>
              <w:jc w:val="center"/>
              <w:rPr>
                <w:ins w:id="17206" w:author="Στάθης Καπ" w:date="2023-03-03T03:28:00Z"/>
                <w:rFonts w:cstheme="minorHAnsi"/>
                <w:sz w:val="16"/>
                <w:szCs w:val="16"/>
              </w:rPr>
            </w:pPr>
            <w:ins w:id="17207" w:author="Στάθης Καπ" w:date="2023-03-03T06:13:00Z">
              <w:r>
                <w:rPr>
                  <w:rFonts w:ascii="Calibri" w:hAnsi="Calibri" w:cstheme="minorHAnsi"/>
                  <w:color w:val="000000"/>
                  <w:sz w:val="16"/>
                  <w:szCs w:val="16"/>
                </w:rPr>
                <w:t>2.14</w:t>
              </w:r>
            </w:ins>
          </w:p>
        </w:tc>
        <w:tc>
          <w:tcPr>
            <w:tcW w:w="463" w:type="dxa"/>
            <w:vAlign w:val="bottom"/>
            <w:tcPrChange w:id="17208" w:author="Στάθης Καπ" w:date="2023-03-03T06:26:00Z">
              <w:tcPr>
                <w:tcW w:w="463" w:type="dxa"/>
                <w:vAlign w:val="bottom"/>
              </w:tcPr>
            </w:tcPrChange>
          </w:tcPr>
          <w:p w14:paraId="22DDB0A6" w14:textId="7B412DF8" w:rsidR="009B17D5" w:rsidRPr="00BB05AC" w:rsidRDefault="009B17D5" w:rsidP="009B17D5">
            <w:pPr>
              <w:jc w:val="center"/>
              <w:rPr>
                <w:ins w:id="17209" w:author="Στάθης Καπ" w:date="2023-03-03T03:28:00Z"/>
                <w:rFonts w:cstheme="minorHAnsi"/>
                <w:sz w:val="16"/>
                <w:szCs w:val="16"/>
              </w:rPr>
            </w:pPr>
            <w:ins w:id="17210" w:author="Στάθης Καπ" w:date="2023-03-03T03:30:00Z">
              <w:r w:rsidRPr="00BB05AC">
                <w:rPr>
                  <w:rFonts w:ascii="Calibri" w:hAnsi="Calibri" w:cs="Calibri"/>
                  <w:color w:val="000000"/>
                  <w:sz w:val="16"/>
                  <w:szCs w:val="16"/>
                  <w:rPrChange w:id="17211" w:author="Στάθης Καπ" w:date="2023-03-03T03:31:00Z">
                    <w:rPr>
                      <w:rFonts w:ascii="Calibri" w:hAnsi="Calibri" w:cs="Calibri"/>
                      <w:color w:val="000000"/>
                      <w:sz w:val="18"/>
                      <w:szCs w:val="18"/>
                    </w:rPr>
                  </w:rPrChange>
                </w:rPr>
                <w:t>618</w:t>
              </w:r>
            </w:ins>
          </w:p>
        </w:tc>
        <w:tc>
          <w:tcPr>
            <w:tcW w:w="541" w:type="dxa"/>
            <w:vAlign w:val="bottom"/>
            <w:tcPrChange w:id="17212" w:author="Στάθης Καπ" w:date="2023-03-03T06:26:00Z">
              <w:tcPr>
                <w:tcW w:w="541" w:type="dxa"/>
                <w:vAlign w:val="bottom"/>
              </w:tcPr>
            </w:tcPrChange>
          </w:tcPr>
          <w:p w14:paraId="2DCE9278" w14:textId="6609CB52" w:rsidR="009B17D5" w:rsidRPr="00BB05AC" w:rsidRDefault="009B17D5" w:rsidP="009B17D5">
            <w:pPr>
              <w:jc w:val="center"/>
              <w:rPr>
                <w:ins w:id="17213" w:author="Στάθης Καπ" w:date="2023-03-03T03:28:00Z"/>
                <w:rFonts w:cstheme="minorHAnsi"/>
                <w:sz w:val="16"/>
                <w:szCs w:val="16"/>
              </w:rPr>
            </w:pPr>
            <w:ins w:id="17214" w:author="Στάθης Καπ" w:date="2023-03-03T03:30:00Z">
              <w:r w:rsidRPr="00BB05AC">
                <w:rPr>
                  <w:rFonts w:ascii="Calibri" w:hAnsi="Calibri" w:cs="Calibri"/>
                  <w:color w:val="000000"/>
                  <w:sz w:val="16"/>
                  <w:szCs w:val="16"/>
                  <w:rPrChange w:id="17215" w:author="Στάθης Καπ" w:date="2023-03-03T03:31:00Z">
                    <w:rPr>
                      <w:rFonts w:ascii="Calibri" w:hAnsi="Calibri" w:cs="Calibri"/>
                      <w:color w:val="000000"/>
                      <w:sz w:val="18"/>
                      <w:szCs w:val="18"/>
                    </w:rPr>
                  </w:rPrChange>
                </w:rPr>
                <w:t>0.164</w:t>
              </w:r>
            </w:ins>
          </w:p>
        </w:tc>
        <w:tc>
          <w:tcPr>
            <w:tcW w:w="589" w:type="dxa"/>
            <w:vAlign w:val="center"/>
            <w:tcPrChange w:id="17216" w:author="Στάθης Καπ" w:date="2023-03-03T06:26:00Z">
              <w:tcPr>
                <w:tcW w:w="589" w:type="dxa"/>
                <w:vAlign w:val="center"/>
              </w:tcPr>
            </w:tcPrChange>
          </w:tcPr>
          <w:p w14:paraId="68D5C7FA" w14:textId="120328A6" w:rsidR="009B17D5" w:rsidRPr="00BB05AC" w:rsidRDefault="009B17D5" w:rsidP="009B17D5">
            <w:pPr>
              <w:jc w:val="center"/>
              <w:rPr>
                <w:ins w:id="17217" w:author="Στάθης Καπ" w:date="2023-03-03T03:28:00Z"/>
                <w:rFonts w:cstheme="minorHAnsi"/>
                <w:sz w:val="16"/>
                <w:szCs w:val="16"/>
              </w:rPr>
            </w:pPr>
            <w:ins w:id="17218" w:author="Στάθης Καπ" w:date="2023-03-03T06:14:00Z">
              <w:r>
                <w:rPr>
                  <w:rFonts w:ascii="Calibri" w:hAnsi="Calibri" w:cstheme="minorHAnsi"/>
                  <w:color w:val="000000"/>
                  <w:sz w:val="16"/>
                  <w:szCs w:val="16"/>
                </w:rPr>
                <w:t>5.5</w:t>
              </w:r>
            </w:ins>
          </w:p>
        </w:tc>
      </w:tr>
      <w:tr w:rsidR="009B17D5" w14:paraId="03BDABF6" w14:textId="77777777" w:rsidTr="00F03C40">
        <w:trPr>
          <w:ins w:id="17219" w:author="Στάθης Καπ" w:date="2023-03-03T03:28:00Z"/>
        </w:trPr>
        <w:tc>
          <w:tcPr>
            <w:tcW w:w="515" w:type="dxa"/>
            <w:tcBorders>
              <w:top w:val="nil"/>
              <w:bottom w:val="nil"/>
              <w:right w:val="single" w:sz="4" w:space="0" w:color="auto"/>
            </w:tcBorders>
            <w:shd w:val="clear" w:color="auto" w:fill="E7E6E6" w:themeFill="background2"/>
            <w:vAlign w:val="center"/>
            <w:tcPrChange w:id="17220" w:author="Στάθης Καπ" w:date="2023-03-03T06:26:00Z">
              <w:tcPr>
                <w:tcW w:w="515" w:type="dxa"/>
                <w:vAlign w:val="center"/>
              </w:tcPr>
            </w:tcPrChange>
          </w:tcPr>
          <w:p w14:paraId="166F7640" w14:textId="7DD11798" w:rsidR="009B17D5" w:rsidRPr="00BB05AC" w:rsidRDefault="009B17D5" w:rsidP="009B17D5">
            <w:pPr>
              <w:jc w:val="center"/>
              <w:rPr>
                <w:ins w:id="17221" w:author="Στάθης Καπ" w:date="2023-03-03T03:28:00Z"/>
                <w:sz w:val="16"/>
                <w:szCs w:val="16"/>
              </w:rPr>
            </w:pPr>
            <w:ins w:id="17222" w:author="Στάθης Καπ" w:date="2023-03-03T03:30:00Z">
              <w:r w:rsidRPr="00BB05AC">
                <w:rPr>
                  <w:rFonts w:cstheme="minorHAnsi"/>
                  <w:sz w:val="16"/>
                  <w:szCs w:val="16"/>
                  <w:rPrChange w:id="17223" w:author="Στάθης Καπ" w:date="2023-03-03T03:31:00Z">
                    <w:rPr>
                      <w:rFonts w:cstheme="minorHAnsi"/>
                      <w:sz w:val="18"/>
                      <w:szCs w:val="18"/>
                    </w:rPr>
                  </w:rPrChange>
                </w:rPr>
                <w:t>pr12</w:t>
              </w:r>
            </w:ins>
          </w:p>
        </w:tc>
        <w:tc>
          <w:tcPr>
            <w:tcW w:w="560" w:type="dxa"/>
            <w:tcBorders>
              <w:left w:val="single" w:sz="4" w:space="0" w:color="auto"/>
            </w:tcBorders>
            <w:tcPrChange w:id="17224" w:author="Στάθης Καπ" w:date="2023-03-03T06:26:00Z">
              <w:tcPr>
                <w:tcW w:w="560" w:type="dxa"/>
              </w:tcPr>
            </w:tcPrChange>
          </w:tcPr>
          <w:p w14:paraId="4D18414D" w14:textId="164540FD" w:rsidR="009B17D5" w:rsidRPr="00BB05AC" w:rsidRDefault="009B17D5" w:rsidP="009B17D5">
            <w:pPr>
              <w:jc w:val="center"/>
              <w:rPr>
                <w:ins w:id="17225" w:author="Στάθης Καπ" w:date="2023-03-03T03:28:00Z"/>
                <w:rFonts w:cstheme="minorHAnsi"/>
                <w:sz w:val="16"/>
                <w:szCs w:val="16"/>
              </w:rPr>
            </w:pPr>
            <w:ins w:id="17226" w:author="Στάθης Καπ" w:date="2023-03-03T03:30:00Z">
              <w:r w:rsidRPr="00BB05AC">
                <w:rPr>
                  <w:rFonts w:cstheme="minorHAnsi"/>
                  <w:sz w:val="16"/>
                  <w:szCs w:val="16"/>
                  <w:rPrChange w:id="17227" w:author="Στάθης Καπ" w:date="2023-03-03T03:31:00Z">
                    <w:rPr>
                      <w:rFonts w:cstheme="minorHAnsi"/>
                      <w:sz w:val="18"/>
                      <w:szCs w:val="18"/>
                    </w:rPr>
                  </w:rPrChange>
                </w:rPr>
                <w:t>1132</w:t>
              </w:r>
            </w:ins>
          </w:p>
        </w:tc>
        <w:tc>
          <w:tcPr>
            <w:tcW w:w="855" w:type="dxa"/>
            <w:tcPrChange w:id="17228" w:author="Στάθης Καπ" w:date="2023-03-03T06:26:00Z">
              <w:tcPr>
                <w:tcW w:w="855" w:type="dxa"/>
              </w:tcPr>
            </w:tcPrChange>
          </w:tcPr>
          <w:p w14:paraId="368E0ED3" w14:textId="5CA28E2E" w:rsidR="009B17D5" w:rsidRPr="00BB05AC" w:rsidRDefault="009B17D5" w:rsidP="009B17D5">
            <w:pPr>
              <w:jc w:val="center"/>
              <w:rPr>
                <w:ins w:id="17229" w:author="Στάθης Καπ" w:date="2023-03-03T03:28:00Z"/>
                <w:rFonts w:cstheme="minorHAnsi"/>
                <w:sz w:val="16"/>
                <w:szCs w:val="16"/>
              </w:rPr>
            </w:pPr>
            <w:ins w:id="17230" w:author="Στάθης Καπ" w:date="2023-03-03T03:30:00Z">
              <w:r w:rsidRPr="00BB05AC">
                <w:rPr>
                  <w:rFonts w:cstheme="minorHAnsi"/>
                  <w:sz w:val="16"/>
                  <w:szCs w:val="16"/>
                  <w:rPrChange w:id="17231" w:author="Στάθης Καπ" w:date="2023-03-03T03:31:00Z">
                    <w:rPr>
                      <w:rFonts w:cstheme="minorHAnsi"/>
                      <w:sz w:val="18"/>
                      <w:szCs w:val="18"/>
                    </w:rPr>
                  </w:rPrChange>
                </w:rPr>
                <w:t>1041</w:t>
              </w:r>
            </w:ins>
          </w:p>
        </w:tc>
        <w:tc>
          <w:tcPr>
            <w:tcW w:w="544" w:type="dxa"/>
            <w:vAlign w:val="bottom"/>
            <w:tcPrChange w:id="17232" w:author="Στάθης Καπ" w:date="2023-03-03T06:26:00Z">
              <w:tcPr>
                <w:tcW w:w="544" w:type="dxa"/>
                <w:vAlign w:val="bottom"/>
              </w:tcPr>
            </w:tcPrChange>
          </w:tcPr>
          <w:p w14:paraId="02DB850E" w14:textId="0FAEBA43" w:rsidR="009B17D5" w:rsidRPr="00BB05AC" w:rsidRDefault="009B17D5" w:rsidP="009B17D5">
            <w:pPr>
              <w:jc w:val="center"/>
              <w:rPr>
                <w:ins w:id="17233" w:author="Στάθης Καπ" w:date="2023-03-03T03:28:00Z"/>
                <w:rFonts w:cstheme="minorHAnsi"/>
                <w:sz w:val="16"/>
                <w:szCs w:val="16"/>
              </w:rPr>
            </w:pPr>
            <w:ins w:id="17234" w:author="Στάθης Καπ" w:date="2023-03-03T03:30:00Z">
              <w:r w:rsidRPr="00BB05AC">
                <w:rPr>
                  <w:rFonts w:ascii="Calibri" w:hAnsi="Calibri" w:cs="Calibri"/>
                  <w:color w:val="000000"/>
                  <w:sz w:val="16"/>
                  <w:szCs w:val="16"/>
                  <w:rPrChange w:id="17235" w:author="Στάθης Καπ" w:date="2023-03-03T03:31:00Z">
                    <w:rPr>
                      <w:rFonts w:ascii="Calibri" w:hAnsi="Calibri" w:cs="Calibri"/>
                      <w:color w:val="000000"/>
                      <w:sz w:val="18"/>
                      <w:szCs w:val="18"/>
                    </w:rPr>
                  </w:rPrChange>
                </w:rPr>
                <w:t>1067</w:t>
              </w:r>
            </w:ins>
          </w:p>
        </w:tc>
        <w:tc>
          <w:tcPr>
            <w:tcW w:w="621" w:type="dxa"/>
            <w:vAlign w:val="bottom"/>
            <w:tcPrChange w:id="17236" w:author="Στάθης Καπ" w:date="2023-03-03T06:26:00Z">
              <w:tcPr>
                <w:tcW w:w="621" w:type="dxa"/>
                <w:vAlign w:val="bottom"/>
              </w:tcPr>
            </w:tcPrChange>
          </w:tcPr>
          <w:p w14:paraId="3A8C19BE" w14:textId="66BCE515" w:rsidR="009B17D5" w:rsidRPr="00BB05AC" w:rsidRDefault="009B17D5" w:rsidP="009B17D5">
            <w:pPr>
              <w:jc w:val="center"/>
              <w:rPr>
                <w:ins w:id="17237" w:author="Στάθης Καπ" w:date="2023-03-03T03:28:00Z"/>
                <w:rFonts w:cstheme="minorHAnsi"/>
                <w:sz w:val="16"/>
                <w:szCs w:val="16"/>
              </w:rPr>
            </w:pPr>
            <w:ins w:id="17238" w:author="Στάθης Καπ" w:date="2023-03-03T03:30:00Z">
              <w:r w:rsidRPr="00BB05AC">
                <w:rPr>
                  <w:rFonts w:ascii="Calibri" w:hAnsi="Calibri" w:cs="Calibri"/>
                  <w:color w:val="000000"/>
                  <w:sz w:val="16"/>
                  <w:szCs w:val="16"/>
                  <w:rPrChange w:id="17239" w:author="Στάθης Καπ" w:date="2023-03-03T03:31:00Z">
                    <w:rPr>
                      <w:rFonts w:ascii="Calibri" w:hAnsi="Calibri" w:cs="Calibri"/>
                      <w:color w:val="000000"/>
                      <w:sz w:val="18"/>
                      <w:szCs w:val="18"/>
                    </w:rPr>
                  </w:rPrChange>
                </w:rPr>
                <w:t>0.664</w:t>
              </w:r>
            </w:ins>
          </w:p>
        </w:tc>
        <w:tc>
          <w:tcPr>
            <w:tcW w:w="669" w:type="dxa"/>
            <w:vAlign w:val="center"/>
            <w:tcPrChange w:id="17240" w:author="Στάθης Καπ" w:date="2023-03-03T06:26:00Z">
              <w:tcPr>
                <w:tcW w:w="669" w:type="dxa"/>
                <w:vAlign w:val="center"/>
              </w:tcPr>
            </w:tcPrChange>
          </w:tcPr>
          <w:p w14:paraId="2BC45595" w14:textId="380D54C7" w:rsidR="009B17D5" w:rsidRPr="00BB05AC" w:rsidRDefault="009B17D5" w:rsidP="009B17D5">
            <w:pPr>
              <w:jc w:val="center"/>
              <w:rPr>
                <w:ins w:id="17241" w:author="Στάθης Καπ" w:date="2023-03-03T03:28:00Z"/>
                <w:rFonts w:cstheme="minorHAnsi"/>
                <w:sz w:val="16"/>
                <w:szCs w:val="16"/>
              </w:rPr>
            </w:pPr>
            <w:ins w:id="17242" w:author="Στάθης Καπ" w:date="2023-03-03T06:13:00Z">
              <w:r>
                <w:rPr>
                  <w:rFonts w:ascii="Calibri" w:hAnsi="Calibri" w:cstheme="minorHAnsi"/>
                  <w:color w:val="000000"/>
                  <w:sz w:val="16"/>
                  <w:szCs w:val="16"/>
                </w:rPr>
                <w:t>5.74</w:t>
              </w:r>
            </w:ins>
          </w:p>
        </w:tc>
        <w:tc>
          <w:tcPr>
            <w:tcW w:w="543" w:type="dxa"/>
            <w:vAlign w:val="bottom"/>
            <w:tcPrChange w:id="17243" w:author="Στάθης Καπ" w:date="2023-03-03T06:26:00Z">
              <w:tcPr>
                <w:tcW w:w="543" w:type="dxa"/>
                <w:vAlign w:val="bottom"/>
              </w:tcPr>
            </w:tcPrChange>
          </w:tcPr>
          <w:p w14:paraId="26141184" w14:textId="4A45FBF9" w:rsidR="009B17D5" w:rsidRPr="00BB05AC" w:rsidRDefault="009B17D5" w:rsidP="009B17D5">
            <w:pPr>
              <w:jc w:val="center"/>
              <w:rPr>
                <w:ins w:id="17244" w:author="Στάθης Καπ" w:date="2023-03-03T03:28:00Z"/>
                <w:rFonts w:cstheme="minorHAnsi"/>
                <w:sz w:val="16"/>
                <w:szCs w:val="16"/>
              </w:rPr>
            </w:pPr>
            <w:ins w:id="17245" w:author="Στάθης Καπ" w:date="2023-03-03T03:30:00Z">
              <w:r w:rsidRPr="00BB05AC">
                <w:rPr>
                  <w:rFonts w:ascii="Calibri" w:hAnsi="Calibri" w:cs="Calibri"/>
                  <w:color w:val="000000"/>
                  <w:sz w:val="16"/>
                  <w:szCs w:val="16"/>
                  <w:rPrChange w:id="17246" w:author="Στάθης Καπ" w:date="2023-03-03T03:31:00Z">
                    <w:rPr>
                      <w:rFonts w:ascii="Calibri" w:hAnsi="Calibri" w:cs="Calibri"/>
                      <w:color w:val="000000"/>
                      <w:sz w:val="18"/>
                      <w:szCs w:val="18"/>
                    </w:rPr>
                  </w:rPrChange>
                </w:rPr>
                <w:t>1025</w:t>
              </w:r>
            </w:ins>
          </w:p>
        </w:tc>
        <w:tc>
          <w:tcPr>
            <w:tcW w:w="621" w:type="dxa"/>
            <w:vAlign w:val="bottom"/>
            <w:tcPrChange w:id="17247" w:author="Στάθης Καπ" w:date="2023-03-03T06:26:00Z">
              <w:tcPr>
                <w:tcW w:w="621" w:type="dxa"/>
                <w:vAlign w:val="bottom"/>
              </w:tcPr>
            </w:tcPrChange>
          </w:tcPr>
          <w:p w14:paraId="6AF0CD5E" w14:textId="2E500FF9" w:rsidR="009B17D5" w:rsidRPr="00BB05AC" w:rsidRDefault="009B17D5" w:rsidP="009B17D5">
            <w:pPr>
              <w:jc w:val="center"/>
              <w:rPr>
                <w:ins w:id="17248" w:author="Στάθης Καπ" w:date="2023-03-03T03:28:00Z"/>
                <w:rFonts w:cstheme="minorHAnsi"/>
                <w:sz w:val="16"/>
                <w:szCs w:val="16"/>
              </w:rPr>
            </w:pPr>
            <w:ins w:id="17249" w:author="Στάθης Καπ" w:date="2023-03-03T03:30:00Z">
              <w:r w:rsidRPr="00BB05AC">
                <w:rPr>
                  <w:rFonts w:ascii="Calibri" w:hAnsi="Calibri" w:cs="Calibri"/>
                  <w:color w:val="000000"/>
                  <w:sz w:val="16"/>
                  <w:szCs w:val="16"/>
                  <w:rPrChange w:id="17250" w:author="Στάθης Καπ" w:date="2023-03-03T03:31:00Z">
                    <w:rPr>
                      <w:rFonts w:ascii="Calibri" w:hAnsi="Calibri" w:cs="Calibri"/>
                      <w:color w:val="000000"/>
                      <w:sz w:val="18"/>
                      <w:szCs w:val="18"/>
                    </w:rPr>
                  </w:rPrChange>
                </w:rPr>
                <w:t>0.682</w:t>
              </w:r>
            </w:ins>
          </w:p>
        </w:tc>
        <w:tc>
          <w:tcPr>
            <w:tcW w:w="669" w:type="dxa"/>
            <w:vAlign w:val="center"/>
            <w:tcPrChange w:id="17251" w:author="Στάθης Καπ" w:date="2023-03-03T06:26:00Z">
              <w:tcPr>
                <w:tcW w:w="669" w:type="dxa"/>
                <w:vAlign w:val="center"/>
              </w:tcPr>
            </w:tcPrChange>
          </w:tcPr>
          <w:p w14:paraId="330375E0" w14:textId="6D5532A1" w:rsidR="009B17D5" w:rsidRPr="00BB05AC" w:rsidRDefault="009B17D5" w:rsidP="009B17D5">
            <w:pPr>
              <w:jc w:val="center"/>
              <w:rPr>
                <w:ins w:id="17252" w:author="Στάθης Καπ" w:date="2023-03-03T03:28:00Z"/>
                <w:rFonts w:cstheme="minorHAnsi"/>
                <w:sz w:val="16"/>
                <w:szCs w:val="16"/>
              </w:rPr>
            </w:pPr>
            <w:ins w:id="17253" w:author="Στάθης Καπ" w:date="2023-03-03T06:13:00Z">
              <w:r>
                <w:rPr>
                  <w:rFonts w:ascii="Calibri" w:hAnsi="Calibri" w:cstheme="minorHAnsi"/>
                  <w:color w:val="000000"/>
                  <w:sz w:val="16"/>
                  <w:szCs w:val="16"/>
                </w:rPr>
                <w:t>3.94</w:t>
              </w:r>
            </w:ins>
          </w:p>
        </w:tc>
        <w:tc>
          <w:tcPr>
            <w:tcW w:w="508" w:type="dxa"/>
            <w:vAlign w:val="bottom"/>
            <w:tcPrChange w:id="17254" w:author="Στάθης Καπ" w:date="2023-03-03T06:26:00Z">
              <w:tcPr>
                <w:tcW w:w="508" w:type="dxa"/>
                <w:vAlign w:val="bottom"/>
              </w:tcPr>
            </w:tcPrChange>
          </w:tcPr>
          <w:p w14:paraId="26CDED6A" w14:textId="15DE50E8" w:rsidR="009B17D5" w:rsidRPr="00BB05AC" w:rsidRDefault="009B17D5" w:rsidP="009B17D5">
            <w:pPr>
              <w:jc w:val="center"/>
              <w:rPr>
                <w:ins w:id="17255" w:author="Στάθης Καπ" w:date="2023-03-03T03:28:00Z"/>
                <w:rFonts w:cstheme="minorHAnsi"/>
                <w:sz w:val="16"/>
                <w:szCs w:val="16"/>
              </w:rPr>
            </w:pPr>
            <w:ins w:id="17256" w:author="Στάθης Καπ" w:date="2023-03-03T03:30:00Z">
              <w:r w:rsidRPr="00BB05AC">
                <w:rPr>
                  <w:rFonts w:ascii="Calibri" w:hAnsi="Calibri" w:cs="Calibri"/>
                  <w:color w:val="000000"/>
                  <w:sz w:val="16"/>
                  <w:szCs w:val="16"/>
                  <w:rPrChange w:id="17257" w:author="Στάθης Καπ" w:date="2023-03-03T03:31:00Z">
                    <w:rPr>
                      <w:rFonts w:ascii="Calibri" w:hAnsi="Calibri" w:cs="Calibri"/>
                      <w:color w:val="000000"/>
                      <w:sz w:val="18"/>
                      <w:szCs w:val="18"/>
                    </w:rPr>
                  </w:rPrChange>
                </w:rPr>
                <w:t>989</w:t>
              </w:r>
            </w:ins>
          </w:p>
        </w:tc>
        <w:tc>
          <w:tcPr>
            <w:tcW w:w="541" w:type="dxa"/>
            <w:vAlign w:val="bottom"/>
            <w:tcPrChange w:id="17258" w:author="Στάθης Καπ" w:date="2023-03-03T06:26:00Z">
              <w:tcPr>
                <w:tcW w:w="541" w:type="dxa"/>
                <w:vAlign w:val="bottom"/>
              </w:tcPr>
            </w:tcPrChange>
          </w:tcPr>
          <w:p w14:paraId="4519C995" w14:textId="064F90E4" w:rsidR="009B17D5" w:rsidRPr="00BB05AC" w:rsidRDefault="009B17D5" w:rsidP="009B17D5">
            <w:pPr>
              <w:jc w:val="center"/>
              <w:rPr>
                <w:ins w:id="17259" w:author="Στάθης Καπ" w:date="2023-03-03T03:28:00Z"/>
                <w:rFonts w:cstheme="minorHAnsi"/>
                <w:sz w:val="16"/>
                <w:szCs w:val="16"/>
              </w:rPr>
            </w:pPr>
            <w:ins w:id="17260" w:author="Στάθης Καπ" w:date="2023-03-03T03:30:00Z">
              <w:r w:rsidRPr="00BB05AC">
                <w:rPr>
                  <w:rFonts w:ascii="Calibri" w:hAnsi="Calibri" w:cs="Calibri"/>
                  <w:color w:val="000000"/>
                  <w:sz w:val="16"/>
                  <w:szCs w:val="16"/>
                  <w:rPrChange w:id="17261" w:author="Στάθης Καπ" w:date="2023-03-03T03:31:00Z">
                    <w:rPr>
                      <w:rFonts w:ascii="Calibri" w:hAnsi="Calibri" w:cs="Calibri"/>
                      <w:color w:val="000000"/>
                      <w:sz w:val="18"/>
                      <w:szCs w:val="18"/>
                    </w:rPr>
                  </w:rPrChange>
                </w:rPr>
                <w:t>0.324</w:t>
              </w:r>
            </w:ins>
          </w:p>
        </w:tc>
        <w:tc>
          <w:tcPr>
            <w:tcW w:w="589" w:type="dxa"/>
            <w:vAlign w:val="center"/>
            <w:tcPrChange w:id="17262" w:author="Στάθης Καπ" w:date="2023-03-03T06:26:00Z">
              <w:tcPr>
                <w:tcW w:w="589" w:type="dxa"/>
                <w:vAlign w:val="center"/>
              </w:tcPr>
            </w:tcPrChange>
          </w:tcPr>
          <w:p w14:paraId="09573D50" w14:textId="03ADCFF7" w:rsidR="009B17D5" w:rsidRPr="00BB05AC" w:rsidRDefault="009B17D5" w:rsidP="009B17D5">
            <w:pPr>
              <w:jc w:val="center"/>
              <w:rPr>
                <w:ins w:id="17263" w:author="Στάθης Καπ" w:date="2023-03-03T03:28:00Z"/>
                <w:rFonts w:cstheme="minorHAnsi"/>
                <w:sz w:val="16"/>
                <w:szCs w:val="16"/>
              </w:rPr>
            </w:pPr>
            <w:ins w:id="17264" w:author="Στάθης Καπ" w:date="2023-03-03T06:13:00Z">
              <w:r>
                <w:rPr>
                  <w:rFonts w:ascii="Calibri" w:hAnsi="Calibri" w:cstheme="minorHAnsi"/>
                  <w:color w:val="000000"/>
                  <w:sz w:val="16"/>
                  <w:szCs w:val="16"/>
                </w:rPr>
                <w:t>7.31</w:t>
              </w:r>
            </w:ins>
          </w:p>
        </w:tc>
        <w:tc>
          <w:tcPr>
            <w:tcW w:w="463" w:type="dxa"/>
            <w:vAlign w:val="bottom"/>
            <w:tcPrChange w:id="17265" w:author="Στάθης Καπ" w:date="2023-03-03T06:26:00Z">
              <w:tcPr>
                <w:tcW w:w="463" w:type="dxa"/>
                <w:vAlign w:val="bottom"/>
              </w:tcPr>
            </w:tcPrChange>
          </w:tcPr>
          <w:p w14:paraId="72D7D3EA" w14:textId="1100C1D7" w:rsidR="009B17D5" w:rsidRPr="00BB05AC" w:rsidRDefault="009B17D5" w:rsidP="009B17D5">
            <w:pPr>
              <w:jc w:val="center"/>
              <w:rPr>
                <w:ins w:id="17266" w:author="Στάθης Καπ" w:date="2023-03-03T03:28:00Z"/>
                <w:rFonts w:cstheme="minorHAnsi"/>
                <w:sz w:val="16"/>
                <w:szCs w:val="16"/>
              </w:rPr>
            </w:pPr>
            <w:ins w:id="17267" w:author="Στάθης Καπ" w:date="2023-03-03T03:30:00Z">
              <w:r w:rsidRPr="00BB05AC">
                <w:rPr>
                  <w:rFonts w:ascii="Calibri" w:hAnsi="Calibri" w:cs="Calibri"/>
                  <w:color w:val="000000"/>
                  <w:sz w:val="16"/>
                  <w:szCs w:val="16"/>
                  <w:rPrChange w:id="17268" w:author="Στάθης Καπ" w:date="2023-03-03T03:31:00Z">
                    <w:rPr>
                      <w:rFonts w:ascii="Calibri" w:hAnsi="Calibri" w:cs="Calibri"/>
                      <w:color w:val="000000"/>
                      <w:sz w:val="18"/>
                      <w:szCs w:val="18"/>
                    </w:rPr>
                  </w:rPrChange>
                </w:rPr>
                <w:t>940</w:t>
              </w:r>
            </w:ins>
          </w:p>
        </w:tc>
        <w:tc>
          <w:tcPr>
            <w:tcW w:w="541" w:type="dxa"/>
            <w:vAlign w:val="bottom"/>
            <w:tcPrChange w:id="17269" w:author="Στάθης Καπ" w:date="2023-03-03T06:26:00Z">
              <w:tcPr>
                <w:tcW w:w="541" w:type="dxa"/>
                <w:vAlign w:val="bottom"/>
              </w:tcPr>
            </w:tcPrChange>
          </w:tcPr>
          <w:p w14:paraId="5CE9BE81" w14:textId="0D4B43B7" w:rsidR="009B17D5" w:rsidRPr="00BB05AC" w:rsidRDefault="009B17D5" w:rsidP="009B17D5">
            <w:pPr>
              <w:jc w:val="center"/>
              <w:rPr>
                <w:ins w:id="17270" w:author="Στάθης Καπ" w:date="2023-03-03T03:28:00Z"/>
                <w:rFonts w:cstheme="minorHAnsi"/>
                <w:sz w:val="16"/>
                <w:szCs w:val="16"/>
              </w:rPr>
            </w:pPr>
            <w:ins w:id="17271" w:author="Στάθης Καπ" w:date="2023-03-03T03:30:00Z">
              <w:r w:rsidRPr="00BB05AC">
                <w:rPr>
                  <w:rFonts w:ascii="Calibri" w:hAnsi="Calibri" w:cs="Calibri"/>
                  <w:color w:val="000000"/>
                  <w:sz w:val="16"/>
                  <w:szCs w:val="16"/>
                  <w:rPrChange w:id="17272" w:author="Στάθης Καπ" w:date="2023-03-03T03:31:00Z">
                    <w:rPr>
                      <w:rFonts w:ascii="Calibri" w:hAnsi="Calibri" w:cs="Calibri"/>
                      <w:color w:val="000000"/>
                      <w:sz w:val="18"/>
                      <w:szCs w:val="18"/>
                    </w:rPr>
                  </w:rPrChange>
                </w:rPr>
                <w:t>0.317</w:t>
              </w:r>
            </w:ins>
          </w:p>
        </w:tc>
        <w:tc>
          <w:tcPr>
            <w:tcW w:w="589" w:type="dxa"/>
            <w:vAlign w:val="center"/>
            <w:tcPrChange w:id="17273" w:author="Στάθης Καπ" w:date="2023-03-03T06:26:00Z">
              <w:tcPr>
                <w:tcW w:w="589" w:type="dxa"/>
                <w:vAlign w:val="center"/>
              </w:tcPr>
            </w:tcPrChange>
          </w:tcPr>
          <w:p w14:paraId="0E3E3681" w14:textId="1E3B25F9" w:rsidR="009B17D5" w:rsidRPr="00BB05AC" w:rsidRDefault="009B17D5" w:rsidP="009B17D5">
            <w:pPr>
              <w:jc w:val="center"/>
              <w:rPr>
                <w:ins w:id="17274" w:author="Στάθης Καπ" w:date="2023-03-03T03:28:00Z"/>
                <w:rFonts w:cstheme="minorHAnsi"/>
                <w:sz w:val="16"/>
                <w:szCs w:val="16"/>
              </w:rPr>
            </w:pPr>
            <w:ins w:id="17275" w:author="Στάθης Καπ" w:date="2023-03-03T06:14:00Z">
              <w:r>
                <w:rPr>
                  <w:rFonts w:ascii="Calibri" w:hAnsi="Calibri" w:cstheme="minorHAnsi"/>
                  <w:color w:val="000000"/>
                  <w:sz w:val="16"/>
                  <w:szCs w:val="16"/>
                </w:rPr>
                <w:t>11.9</w:t>
              </w:r>
            </w:ins>
          </w:p>
        </w:tc>
      </w:tr>
      <w:tr w:rsidR="009B17D5" w14:paraId="707A07DB" w14:textId="77777777" w:rsidTr="00F03C40">
        <w:trPr>
          <w:ins w:id="17276" w:author="Στάθης Καπ" w:date="2023-03-03T03:28:00Z"/>
        </w:trPr>
        <w:tc>
          <w:tcPr>
            <w:tcW w:w="515" w:type="dxa"/>
            <w:tcBorders>
              <w:top w:val="nil"/>
              <w:bottom w:val="nil"/>
              <w:right w:val="single" w:sz="4" w:space="0" w:color="auto"/>
            </w:tcBorders>
            <w:shd w:val="clear" w:color="auto" w:fill="E7E6E6" w:themeFill="background2"/>
            <w:vAlign w:val="center"/>
            <w:tcPrChange w:id="17277" w:author="Στάθης Καπ" w:date="2023-03-03T06:26:00Z">
              <w:tcPr>
                <w:tcW w:w="515" w:type="dxa"/>
                <w:vAlign w:val="center"/>
              </w:tcPr>
            </w:tcPrChange>
          </w:tcPr>
          <w:p w14:paraId="1E7ABF95" w14:textId="6E6E3E53" w:rsidR="009B17D5" w:rsidRPr="00BB05AC" w:rsidRDefault="009B17D5" w:rsidP="009B17D5">
            <w:pPr>
              <w:jc w:val="center"/>
              <w:rPr>
                <w:ins w:id="17278" w:author="Στάθης Καπ" w:date="2023-03-03T03:28:00Z"/>
                <w:sz w:val="16"/>
                <w:szCs w:val="16"/>
              </w:rPr>
            </w:pPr>
            <w:ins w:id="17279" w:author="Στάθης Καπ" w:date="2023-03-03T03:30:00Z">
              <w:r w:rsidRPr="00BB05AC">
                <w:rPr>
                  <w:rFonts w:cstheme="minorHAnsi"/>
                  <w:sz w:val="16"/>
                  <w:szCs w:val="16"/>
                  <w:rPrChange w:id="17280" w:author="Στάθης Καπ" w:date="2023-03-03T03:31:00Z">
                    <w:rPr>
                      <w:rFonts w:cstheme="minorHAnsi"/>
                      <w:sz w:val="18"/>
                      <w:szCs w:val="18"/>
                    </w:rPr>
                  </w:rPrChange>
                </w:rPr>
                <w:t>pr13</w:t>
              </w:r>
            </w:ins>
          </w:p>
        </w:tc>
        <w:tc>
          <w:tcPr>
            <w:tcW w:w="560" w:type="dxa"/>
            <w:tcBorders>
              <w:left w:val="single" w:sz="4" w:space="0" w:color="auto"/>
            </w:tcBorders>
            <w:tcPrChange w:id="17281" w:author="Στάθης Καπ" w:date="2023-03-03T06:26:00Z">
              <w:tcPr>
                <w:tcW w:w="560" w:type="dxa"/>
              </w:tcPr>
            </w:tcPrChange>
          </w:tcPr>
          <w:p w14:paraId="661467FB" w14:textId="1144B5BA" w:rsidR="009B17D5" w:rsidRPr="00BB05AC" w:rsidRDefault="009B17D5" w:rsidP="009B17D5">
            <w:pPr>
              <w:jc w:val="center"/>
              <w:rPr>
                <w:ins w:id="17282" w:author="Στάθης Καπ" w:date="2023-03-03T03:28:00Z"/>
                <w:rFonts w:cstheme="minorHAnsi"/>
                <w:sz w:val="16"/>
                <w:szCs w:val="16"/>
              </w:rPr>
            </w:pPr>
            <w:ins w:id="17283" w:author="Στάθης Καπ" w:date="2023-03-03T03:30:00Z">
              <w:r w:rsidRPr="00BB05AC">
                <w:rPr>
                  <w:rFonts w:cstheme="minorHAnsi"/>
                  <w:sz w:val="16"/>
                  <w:szCs w:val="16"/>
                  <w:rPrChange w:id="17284" w:author="Στάθης Καπ" w:date="2023-03-03T03:31:00Z">
                    <w:rPr>
                      <w:rFonts w:cstheme="minorHAnsi"/>
                      <w:sz w:val="18"/>
                      <w:szCs w:val="18"/>
                    </w:rPr>
                  </w:rPrChange>
                </w:rPr>
                <w:t>1386</w:t>
              </w:r>
            </w:ins>
          </w:p>
        </w:tc>
        <w:tc>
          <w:tcPr>
            <w:tcW w:w="855" w:type="dxa"/>
            <w:tcPrChange w:id="17285" w:author="Στάθης Καπ" w:date="2023-03-03T06:26:00Z">
              <w:tcPr>
                <w:tcW w:w="855" w:type="dxa"/>
              </w:tcPr>
            </w:tcPrChange>
          </w:tcPr>
          <w:p w14:paraId="37E5F282" w14:textId="5330F685" w:rsidR="009B17D5" w:rsidRPr="00BB05AC" w:rsidRDefault="009B17D5" w:rsidP="009B17D5">
            <w:pPr>
              <w:jc w:val="center"/>
              <w:rPr>
                <w:ins w:id="17286" w:author="Στάθης Καπ" w:date="2023-03-03T03:28:00Z"/>
                <w:rFonts w:cstheme="minorHAnsi"/>
                <w:sz w:val="16"/>
                <w:szCs w:val="16"/>
              </w:rPr>
            </w:pPr>
            <w:ins w:id="17287" w:author="Στάθης Καπ" w:date="2023-03-03T03:30:00Z">
              <w:r w:rsidRPr="00BB05AC">
                <w:rPr>
                  <w:rFonts w:cstheme="minorHAnsi"/>
                  <w:sz w:val="16"/>
                  <w:szCs w:val="16"/>
                  <w:rPrChange w:id="17288" w:author="Στάθης Καπ" w:date="2023-03-03T03:31:00Z">
                    <w:rPr>
                      <w:rFonts w:cstheme="minorHAnsi"/>
                      <w:sz w:val="18"/>
                      <w:szCs w:val="18"/>
                    </w:rPr>
                  </w:rPrChange>
                </w:rPr>
                <w:t>1263</w:t>
              </w:r>
            </w:ins>
          </w:p>
        </w:tc>
        <w:tc>
          <w:tcPr>
            <w:tcW w:w="544" w:type="dxa"/>
            <w:vAlign w:val="bottom"/>
            <w:tcPrChange w:id="17289" w:author="Στάθης Καπ" w:date="2023-03-03T06:26:00Z">
              <w:tcPr>
                <w:tcW w:w="544" w:type="dxa"/>
                <w:vAlign w:val="bottom"/>
              </w:tcPr>
            </w:tcPrChange>
          </w:tcPr>
          <w:p w14:paraId="0B953567" w14:textId="573021E1" w:rsidR="009B17D5" w:rsidRPr="00BB05AC" w:rsidRDefault="009B17D5" w:rsidP="009B17D5">
            <w:pPr>
              <w:jc w:val="center"/>
              <w:rPr>
                <w:ins w:id="17290" w:author="Στάθης Καπ" w:date="2023-03-03T03:28:00Z"/>
                <w:rFonts w:cstheme="minorHAnsi"/>
                <w:sz w:val="16"/>
                <w:szCs w:val="16"/>
              </w:rPr>
            </w:pPr>
            <w:ins w:id="17291" w:author="Στάθης Καπ" w:date="2023-03-03T03:30:00Z">
              <w:r w:rsidRPr="00BB05AC">
                <w:rPr>
                  <w:rFonts w:ascii="Calibri" w:hAnsi="Calibri" w:cs="Calibri"/>
                  <w:color w:val="000000"/>
                  <w:sz w:val="16"/>
                  <w:szCs w:val="16"/>
                  <w:rPrChange w:id="17292" w:author="Στάθης Καπ" w:date="2023-03-03T03:31:00Z">
                    <w:rPr>
                      <w:rFonts w:ascii="Calibri" w:hAnsi="Calibri" w:cs="Calibri"/>
                      <w:color w:val="000000"/>
                      <w:sz w:val="18"/>
                      <w:szCs w:val="18"/>
                    </w:rPr>
                  </w:rPrChange>
                </w:rPr>
                <w:t>1269</w:t>
              </w:r>
            </w:ins>
          </w:p>
        </w:tc>
        <w:tc>
          <w:tcPr>
            <w:tcW w:w="621" w:type="dxa"/>
            <w:vAlign w:val="bottom"/>
            <w:tcPrChange w:id="17293" w:author="Στάθης Καπ" w:date="2023-03-03T06:26:00Z">
              <w:tcPr>
                <w:tcW w:w="621" w:type="dxa"/>
                <w:vAlign w:val="bottom"/>
              </w:tcPr>
            </w:tcPrChange>
          </w:tcPr>
          <w:p w14:paraId="762E7187" w14:textId="0363D6CB" w:rsidR="009B17D5" w:rsidRPr="00BB05AC" w:rsidRDefault="009B17D5" w:rsidP="009B17D5">
            <w:pPr>
              <w:jc w:val="center"/>
              <w:rPr>
                <w:ins w:id="17294" w:author="Στάθης Καπ" w:date="2023-03-03T03:28:00Z"/>
                <w:rFonts w:cstheme="minorHAnsi"/>
                <w:sz w:val="16"/>
                <w:szCs w:val="16"/>
              </w:rPr>
            </w:pPr>
            <w:ins w:id="17295" w:author="Στάθης Καπ" w:date="2023-03-03T03:30:00Z">
              <w:r w:rsidRPr="00BB05AC">
                <w:rPr>
                  <w:rFonts w:ascii="Calibri" w:hAnsi="Calibri" w:cs="Calibri"/>
                  <w:color w:val="000000"/>
                  <w:sz w:val="16"/>
                  <w:szCs w:val="16"/>
                  <w:rPrChange w:id="17296" w:author="Στάθης Καπ" w:date="2023-03-03T03:31:00Z">
                    <w:rPr>
                      <w:rFonts w:ascii="Calibri" w:hAnsi="Calibri" w:cs="Calibri"/>
                      <w:color w:val="000000"/>
                      <w:sz w:val="18"/>
                      <w:szCs w:val="18"/>
                    </w:rPr>
                  </w:rPrChange>
                </w:rPr>
                <w:t>1.755</w:t>
              </w:r>
            </w:ins>
          </w:p>
        </w:tc>
        <w:tc>
          <w:tcPr>
            <w:tcW w:w="669" w:type="dxa"/>
            <w:vAlign w:val="center"/>
            <w:tcPrChange w:id="17297" w:author="Στάθης Καπ" w:date="2023-03-03T06:26:00Z">
              <w:tcPr>
                <w:tcW w:w="669" w:type="dxa"/>
                <w:vAlign w:val="center"/>
              </w:tcPr>
            </w:tcPrChange>
          </w:tcPr>
          <w:p w14:paraId="6EC64253" w14:textId="727A299C" w:rsidR="009B17D5" w:rsidRPr="00BB05AC" w:rsidRDefault="009B17D5" w:rsidP="009B17D5">
            <w:pPr>
              <w:jc w:val="center"/>
              <w:rPr>
                <w:ins w:id="17298" w:author="Στάθης Καπ" w:date="2023-03-03T03:28:00Z"/>
                <w:rFonts w:cstheme="minorHAnsi"/>
                <w:sz w:val="16"/>
                <w:szCs w:val="16"/>
              </w:rPr>
            </w:pPr>
            <w:ins w:id="17299" w:author="Στάθης Καπ" w:date="2023-03-03T06:13:00Z">
              <w:r>
                <w:rPr>
                  <w:rFonts w:ascii="Calibri" w:hAnsi="Calibri" w:cstheme="minorHAnsi"/>
                  <w:color w:val="000000"/>
                  <w:sz w:val="16"/>
                  <w:szCs w:val="16"/>
                </w:rPr>
                <w:t>8.44</w:t>
              </w:r>
            </w:ins>
          </w:p>
        </w:tc>
        <w:tc>
          <w:tcPr>
            <w:tcW w:w="543" w:type="dxa"/>
            <w:vAlign w:val="bottom"/>
            <w:tcPrChange w:id="17300" w:author="Στάθης Καπ" w:date="2023-03-03T06:26:00Z">
              <w:tcPr>
                <w:tcW w:w="543" w:type="dxa"/>
                <w:vAlign w:val="bottom"/>
              </w:tcPr>
            </w:tcPrChange>
          </w:tcPr>
          <w:p w14:paraId="46EB54C6" w14:textId="6608C46A" w:rsidR="009B17D5" w:rsidRPr="00BB05AC" w:rsidRDefault="009B17D5" w:rsidP="009B17D5">
            <w:pPr>
              <w:jc w:val="center"/>
              <w:rPr>
                <w:ins w:id="17301" w:author="Στάθης Καπ" w:date="2023-03-03T03:28:00Z"/>
                <w:rFonts w:cstheme="minorHAnsi"/>
                <w:sz w:val="16"/>
                <w:szCs w:val="16"/>
              </w:rPr>
            </w:pPr>
            <w:ins w:id="17302" w:author="Στάθης Καπ" w:date="2023-03-03T03:30:00Z">
              <w:r w:rsidRPr="00BB05AC">
                <w:rPr>
                  <w:rFonts w:ascii="Calibri" w:hAnsi="Calibri" w:cs="Calibri"/>
                  <w:color w:val="000000"/>
                  <w:sz w:val="16"/>
                  <w:szCs w:val="16"/>
                  <w:rPrChange w:id="17303" w:author="Στάθης Καπ" w:date="2023-03-03T03:31:00Z">
                    <w:rPr>
                      <w:rFonts w:ascii="Calibri" w:hAnsi="Calibri" w:cs="Calibri"/>
                      <w:color w:val="000000"/>
                      <w:sz w:val="18"/>
                      <w:szCs w:val="18"/>
                    </w:rPr>
                  </w:rPrChange>
                </w:rPr>
                <w:t>1238</w:t>
              </w:r>
            </w:ins>
          </w:p>
        </w:tc>
        <w:tc>
          <w:tcPr>
            <w:tcW w:w="621" w:type="dxa"/>
            <w:vAlign w:val="bottom"/>
            <w:tcPrChange w:id="17304" w:author="Στάθης Καπ" w:date="2023-03-03T06:26:00Z">
              <w:tcPr>
                <w:tcW w:w="621" w:type="dxa"/>
                <w:vAlign w:val="bottom"/>
              </w:tcPr>
            </w:tcPrChange>
          </w:tcPr>
          <w:p w14:paraId="4D201C0D" w14:textId="0E74E50E" w:rsidR="009B17D5" w:rsidRPr="00BB05AC" w:rsidRDefault="009B17D5" w:rsidP="009B17D5">
            <w:pPr>
              <w:jc w:val="center"/>
              <w:rPr>
                <w:ins w:id="17305" w:author="Στάθης Καπ" w:date="2023-03-03T03:28:00Z"/>
                <w:rFonts w:cstheme="minorHAnsi"/>
                <w:sz w:val="16"/>
                <w:szCs w:val="16"/>
              </w:rPr>
            </w:pPr>
            <w:ins w:id="17306" w:author="Στάθης Καπ" w:date="2023-03-03T03:30:00Z">
              <w:r w:rsidRPr="00BB05AC">
                <w:rPr>
                  <w:rFonts w:ascii="Calibri" w:hAnsi="Calibri" w:cs="Calibri"/>
                  <w:color w:val="000000"/>
                  <w:sz w:val="16"/>
                  <w:szCs w:val="16"/>
                  <w:rPrChange w:id="17307" w:author="Στάθης Καπ" w:date="2023-03-03T03:31:00Z">
                    <w:rPr>
                      <w:rFonts w:ascii="Calibri" w:hAnsi="Calibri" w:cs="Calibri"/>
                      <w:color w:val="000000"/>
                      <w:sz w:val="18"/>
                      <w:szCs w:val="18"/>
                    </w:rPr>
                  </w:rPrChange>
                </w:rPr>
                <w:t>1.092</w:t>
              </w:r>
            </w:ins>
          </w:p>
        </w:tc>
        <w:tc>
          <w:tcPr>
            <w:tcW w:w="669" w:type="dxa"/>
            <w:vAlign w:val="center"/>
            <w:tcPrChange w:id="17308" w:author="Στάθης Καπ" w:date="2023-03-03T06:26:00Z">
              <w:tcPr>
                <w:tcW w:w="669" w:type="dxa"/>
                <w:vAlign w:val="center"/>
              </w:tcPr>
            </w:tcPrChange>
          </w:tcPr>
          <w:p w14:paraId="63E0FCAE" w14:textId="7884308A" w:rsidR="009B17D5" w:rsidRPr="00BB05AC" w:rsidRDefault="009B17D5" w:rsidP="009B17D5">
            <w:pPr>
              <w:jc w:val="center"/>
              <w:rPr>
                <w:ins w:id="17309" w:author="Στάθης Καπ" w:date="2023-03-03T03:28:00Z"/>
                <w:rFonts w:cstheme="minorHAnsi"/>
                <w:sz w:val="16"/>
                <w:szCs w:val="16"/>
              </w:rPr>
            </w:pPr>
            <w:ins w:id="17310" w:author="Στάθης Καπ" w:date="2023-03-03T06:13:00Z">
              <w:r>
                <w:rPr>
                  <w:rFonts w:ascii="Calibri" w:hAnsi="Calibri" w:cstheme="minorHAnsi"/>
                  <w:color w:val="000000"/>
                  <w:sz w:val="16"/>
                  <w:szCs w:val="16"/>
                </w:rPr>
                <w:t>2.44</w:t>
              </w:r>
            </w:ins>
          </w:p>
        </w:tc>
        <w:tc>
          <w:tcPr>
            <w:tcW w:w="508" w:type="dxa"/>
            <w:vAlign w:val="bottom"/>
            <w:tcPrChange w:id="17311" w:author="Στάθης Καπ" w:date="2023-03-03T06:26:00Z">
              <w:tcPr>
                <w:tcW w:w="508" w:type="dxa"/>
                <w:vAlign w:val="bottom"/>
              </w:tcPr>
            </w:tcPrChange>
          </w:tcPr>
          <w:p w14:paraId="494A96DF" w14:textId="21B4E53B" w:rsidR="009B17D5" w:rsidRPr="00BB05AC" w:rsidRDefault="009B17D5" w:rsidP="009B17D5">
            <w:pPr>
              <w:jc w:val="center"/>
              <w:rPr>
                <w:ins w:id="17312" w:author="Στάθης Καπ" w:date="2023-03-03T03:28:00Z"/>
                <w:rFonts w:cstheme="minorHAnsi"/>
                <w:sz w:val="16"/>
                <w:szCs w:val="16"/>
              </w:rPr>
            </w:pPr>
            <w:ins w:id="17313" w:author="Στάθης Καπ" w:date="2023-03-03T03:30:00Z">
              <w:r w:rsidRPr="00BB05AC">
                <w:rPr>
                  <w:rFonts w:ascii="Calibri" w:hAnsi="Calibri" w:cs="Calibri"/>
                  <w:color w:val="000000"/>
                  <w:sz w:val="16"/>
                  <w:szCs w:val="16"/>
                  <w:rPrChange w:id="17314" w:author="Στάθης Καπ" w:date="2023-03-03T03:31:00Z">
                    <w:rPr>
                      <w:rFonts w:ascii="Calibri" w:hAnsi="Calibri" w:cs="Calibri"/>
                      <w:color w:val="000000"/>
                      <w:sz w:val="18"/>
                      <w:szCs w:val="18"/>
                    </w:rPr>
                  </w:rPrChange>
                </w:rPr>
                <w:t>1176</w:t>
              </w:r>
            </w:ins>
          </w:p>
        </w:tc>
        <w:tc>
          <w:tcPr>
            <w:tcW w:w="541" w:type="dxa"/>
            <w:vAlign w:val="bottom"/>
            <w:tcPrChange w:id="17315" w:author="Στάθης Καπ" w:date="2023-03-03T06:26:00Z">
              <w:tcPr>
                <w:tcW w:w="541" w:type="dxa"/>
                <w:vAlign w:val="bottom"/>
              </w:tcPr>
            </w:tcPrChange>
          </w:tcPr>
          <w:p w14:paraId="4D8AC5EC" w14:textId="0643CC8A" w:rsidR="009B17D5" w:rsidRPr="00BB05AC" w:rsidRDefault="009B17D5" w:rsidP="009B17D5">
            <w:pPr>
              <w:jc w:val="center"/>
              <w:rPr>
                <w:ins w:id="17316" w:author="Στάθης Καπ" w:date="2023-03-03T03:28:00Z"/>
                <w:rFonts w:cstheme="minorHAnsi"/>
                <w:sz w:val="16"/>
                <w:szCs w:val="16"/>
              </w:rPr>
            </w:pPr>
            <w:ins w:id="17317" w:author="Στάθης Καπ" w:date="2023-03-03T03:30:00Z">
              <w:r w:rsidRPr="00BB05AC">
                <w:rPr>
                  <w:rFonts w:ascii="Calibri" w:hAnsi="Calibri" w:cs="Calibri"/>
                  <w:color w:val="000000"/>
                  <w:sz w:val="16"/>
                  <w:szCs w:val="16"/>
                  <w:rPrChange w:id="17318" w:author="Στάθης Καπ" w:date="2023-03-03T03:31:00Z">
                    <w:rPr>
                      <w:rFonts w:ascii="Calibri" w:hAnsi="Calibri" w:cs="Calibri"/>
                      <w:color w:val="000000"/>
                      <w:sz w:val="18"/>
                      <w:szCs w:val="18"/>
                    </w:rPr>
                  </w:rPrChange>
                </w:rPr>
                <w:t>0.66</w:t>
              </w:r>
            </w:ins>
          </w:p>
        </w:tc>
        <w:tc>
          <w:tcPr>
            <w:tcW w:w="589" w:type="dxa"/>
            <w:vAlign w:val="center"/>
            <w:tcPrChange w:id="17319" w:author="Στάθης Καπ" w:date="2023-03-03T06:26:00Z">
              <w:tcPr>
                <w:tcW w:w="589" w:type="dxa"/>
                <w:vAlign w:val="center"/>
              </w:tcPr>
            </w:tcPrChange>
          </w:tcPr>
          <w:p w14:paraId="5FD7D190" w14:textId="3E0FEAA8" w:rsidR="009B17D5" w:rsidRPr="00BB05AC" w:rsidRDefault="009B17D5" w:rsidP="009B17D5">
            <w:pPr>
              <w:jc w:val="center"/>
              <w:rPr>
                <w:ins w:id="17320" w:author="Στάθης Καπ" w:date="2023-03-03T03:28:00Z"/>
                <w:rFonts w:cstheme="minorHAnsi"/>
                <w:sz w:val="16"/>
                <w:szCs w:val="16"/>
              </w:rPr>
            </w:pPr>
            <w:ins w:id="17321" w:author="Στάθης Καπ" w:date="2023-03-03T06:13:00Z">
              <w:r>
                <w:rPr>
                  <w:rFonts w:ascii="Calibri" w:hAnsi="Calibri" w:cstheme="minorHAnsi"/>
                  <w:color w:val="000000"/>
                  <w:sz w:val="16"/>
                  <w:szCs w:val="16"/>
                </w:rPr>
                <w:t>7.33</w:t>
              </w:r>
            </w:ins>
          </w:p>
        </w:tc>
        <w:tc>
          <w:tcPr>
            <w:tcW w:w="463" w:type="dxa"/>
            <w:vAlign w:val="bottom"/>
            <w:tcPrChange w:id="17322" w:author="Στάθης Καπ" w:date="2023-03-03T06:26:00Z">
              <w:tcPr>
                <w:tcW w:w="463" w:type="dxa"/>
                <w:vAlign w:val="bottom"/>
              </w:tcPr>
            </w:tcPrChange>
          </w:tcPr>
          <w:p w14:paraId="758F718D" w14:textId="19EE7F69" w:rsidR="009B17D5" w:rsidRPr="00BB05AC" w:rsidRDefault="009B17D5" w:rsidP="009B17D5">
            <w:pPr>
              <w:jc w:val="center"/>
              <w:rPr>
                <w:ins w:id="17323" w:author="Στάθης Καπ" w:date="2023-03-03T03:28:00Z"/>
                <w:rFonts w:cstheme="minorHAnsi"/>
                <w:sz w:val="16"/>
                <w:szCs w:val="16"/>
              </w:rPr>
            </w:pPr>
            <w:ins w:id="17324" w:author="Στάθης Καπ" w:date="2023-03-03T03:30:00Z">
              <w:r w:rsidRPr="00BB05AC">
                <w:rPr>
                  <w:rFonts w:ascii="Calibri" w:hAnsi="Calibri" w:cs="Calibri"/>
                  <w:color w:val="000000"/>
                  <w:sz w:val="16"/>
                  <w:szCs w:val="16"/>
                  <w:rPrChange w:id="17325" w:author="Στάθης Καπ" w:date="2023-03-03T03:31:00Z">
                    <w:rPr>
                      <w:rFonts w:ascii="Calibri" w:hAnsi="Calibri" w:cs="Calibri"/>
                      <w:color w:val="000000"/>
                      <w:sz w:val="18"/>
                      <w:szCs w:val="18"/>
                    </w:rPr>
                  </w:rPrChange>
                </w:rPr>
                <w:t>1117</w:t>
              </w:r>
            </w:ins>
          </w:p>
        </w:tc>
        <w:tc>
          <w:tcPr>
            <w:tcW w:w="541" w:type="dxa"/>
            <w:vAlign w:val="bottom"/>
            <w:tcPrChange w:id="17326" w:author="Στάθης Καπ" w:date="2023-03-03T06:26:00Z">
              <w:tcPr>
                <w:tcW w:w="541" w:type="dxa"/>
                <w:vAlign w:val="bottom"/>
              </w:tcPr>
            </w:tcPrChange>
          </w:tcPr>
          <w:p w14:paraId="1B04322D" w14:textId="6280FB2F" w:rsidR="009B17D5" w:rsidRPr="00BB05AC" w:rsidRDefault="009B17D5" w:rsidP="009B17D5">
            <w:pPr>
              <w:jc w:val="center"/>
              <w:rPr>
                <w:ins w:id="17327" w:author="Στάθης Καπ" w:date="2023-03-03T03:28:00Z"/>
                <w:rFonts w:cstheme="minorHAnsi"/>
                <w:sz w:val="16"/>
                <w:szCs w:val="16"/>
              </w:rPr>
            </w:pPr>
            <w:ins w:id="17328" w:author="Στάθης Καπ" w:date="2023-03-03T03:30:00Z">
              <w:r w:rsidRPr="00BB05AC">
                <w:rPr>
                  <w:rFonts w:ascii="Calibri" w:hAnsi="Calibri" w:cs="Calibri"/>
                  <w:color w:val="000000"/>
                  <w:sz w:val="16"/>
                  <w:szCs w:val="16"/>
                  <w:rPrChange w:id="17329" w:author="Στάθης Καπ" w:date="2023-03-03T03:31:00Z">
                    <w:rPr>
                      <w:rFonts w:ascii="Calibri" w:hAnsi="Calibri" w:cs="Calibri"/>
                      <w:color w:val="000000"/>
                      <w:sz w:val="18"/>
                      <w:szCs w:val="18"/>
                    </w:rPr>
                  </w:rPrChange>
                </w:rPr>
                <w:t>0.449</w:t>
              </w:r>
            </w:ins>
          </w:p>
        </w:tc>
        <w:tc>
          <w:tcPr>
            <w:tcW w:w="589" w:type="dxa"/>
            <w:vAlign w:val="center"/>
            <w:tcPrChange w:id="17330" w:author="Στάθης Καπ" w:date="2023-03-03T06:26:00Z">
              <w:tcPr>
                <w:tcW w:w="589" w:type="dxa"/>
                <w:vAlign w:val="center"/>
              </w:tcPr>
            </w:tcPrChange>
          </w:tcPr>
          <w:p w14:paraId="0B0596E2" w14:textId="5E2C87BD" w:rsidR="009B17D5" w:rsidRPr="00BB05AC" w:rsidRDefault="009B17D5" w:rsidP="009B17D5">
            <w:pPr>
              <w:jc w:val="center"/>
              <w:rPr>
                <w:ins w:id="17331" w:author="Στάθης Καπ" w:date="2023-03-03T03:28:00Z"/>
                <w:rFonts w:cstheme="minorHAnsi"/>
                <w:sz w:val="16"/>
                <w:szCs w:val="16"/>
              </w:rPr>
            </w:pPr>
            <w:ins w:id="17332" w:author="Στάθης Καπ" w:date="2023-03-03T06:14:00Z">
              <w:r>
                <w:rPr>
                  <w:rFonts w:ascii="Calibri" w:hAnsi="Calibri" w:cstheme="minorHAnsi"/>
                  <w:color w:val="000000"/>
                  <w:sz w:val="16"/>
                  <w:szCs w:val="16"/>
                </w:rPr>
                <w:t>11.98</w:t>
              </w:r>
            </w:ins>
          </w:p>
        </w:tc>
      </w:tr>
      <w:tr w:rsidR="009B17D5" w14:paraId="11697604" w14:textId="77777777" w:rsidTr="00DD03FB">
        <w:trPr>
          <w:ins w:id="17333" w:author="Στάθης Καπ" w:date="2023-03-03T03:28:00Z"/>
        </w:trPr>
        <w:tc>
          <w:tcPr>
            <w:tcW w:w="515" w:type="dxa"/>
            <w:tcBorders>
              <w:top w:val="nil"/>
              <w:bottom w:val="nil"/>
              <w:right w:val="single" w:sz="4" w:space="0" w:color="auto"/>
            </w:tcBorders>
            <w:shd w:val="clear" w:color="auto" w:fill="E7E6E6" w:themeFill="background2"/>
            <w:vAlign w:val="center"/>
            <w:tcPrChange w:id="17334" w:author="Στάθης Καπ" w:date="2023-03-07T04:29:00Z">
              <w:tcPr>
                <w:tcW w:w="515" w:type="dxa"/>
                <w:vAlign w:val="center"/>
              </w:tcPr>
            </w:tcPrChange>
          </w:tcPr>
          <w:p w14:paraId="148C5FC3" w14:textId="3E3FA25D" w:rsidR="009B17D5" w:rsidRPr="00BB05AC" w:rsidRDefault="009B17D5" w:rsidP="009B17D5">
            <w:pPr>
              <w:jc w:val="center"/>
              <w:rPr>
                <w:ins w:id="17335" w:author="Στάθης Καπ" w:date="2023-03-03T03:28:00Z"/>
                <w:sz w:val="16"/>
                <w:szCs w:val="16"/>
              </w:rPr>
            </w:pPr>
            <w:ins w:id="17336" w:author="Στάθης Καπ" w:date="2023-03-03T03:30:00Z">
              <w:r w:rsidRPr="00BB05AC">
                <w:rPr>
                  <w:rFonts w:cstheme="minorHAnsi"/>
                  <w:sz w:val="16"/>
                  <w:szCs w:val="16"/>
                  <w:rPrChange w:id="17337" w:author="Στάθης Καπ" w:date="2023-03-03T03:31:00Z">
                    <w:rPr>
                      <w:rFonts w:cstheme="minorHAnsi"/>
                      <w:sz w:val="18"/>
                      <w:szCs w:val="18"/>
                    </w:rPr>
                  </w:rPrChange>
                </w:rPr>
                <w:t>pr14</w:t>
              </w:r>
            </w:ins>
          </w:p>
        </w:tc>
        <w:tc>
          <w:tcPr>
            <w:tcW w:w="560" w:type="dxa"/>
            <w:tcBorders>
              <w:left w:val="single" w:sz="4" w:space="0" w:color="auto"/>
              <w:bottom w:val="nil"/>
            </w:tcBorders>
            <w:tcPrChange w:id="17338" w:author="Στάθης Καπ" w:date="2023-03-07T04:29:00Z">
              <w:tcPr>
                <w:tcW w:w="560" w:type="dxa"/>
              </w:tcPr>
            </w:tcPrChange>
          </w:tcPr>
          <w:p w14:paraId="68427169" w14:textId="282EACD0" w:rsidR="009B17D5" w:rsidRPr="00BB05AC" w:rsidRDefault="009B17D5" w:rsidP="009B17D5">
            <w:pPr>
              <w:jc w:val="center"/>
              <w:rPr>
                <w:ins w:id="17339" w:author="Στάθης Καπ" w:date="2023-03-03T03:28:00Z"/>
                <w:rFonts w:cstheme="minorHAnsi"/>
                <w:sz w:val="16"/>
                <w:szCs w:val="16"/>
              </w:rPr>
            </w:pPr>
            <w:ins w:id="17340" w:author="Στάθης Καπ" w:date="2023-03-03T03:30:00Z">
              <w:r w:rsidRPr="00BB05AC">
                <w:rPr>
                  <w:rFonts w:cstheme="minorHAnsi"/>
                  <w:sz w:val="16"/>
                  <w:szCs w:val="16"/>
                  <w:rPrChange w:id="17341" w:author="Στάθης Καπ" w:date="2023-03-03T03:31:00Z">
                    <w:rPr>
                      <w:rFonts w:cstheme="minorHAnsi"/>
                      <w:sz w:val="18"/>
                      <w:szCs w:val="18"/>
                    </w:rPr>
                  </w:rPrChange>
                </w:rPr>
                <w:t>1674</w:t>
              </w:r>
            </w:ins>
          </w:p>
        </w:tc>
        <w:tc>
          <w:tcPr>
            <w:tcW w:w="855" w:type="dxa"/>
            <w:tcBorders>
              <w:bottom w:val="nil"/>
            </w:tcBorders>
            <w:tcPrChange w:id="17342" w:author="Στάθης Καπ" w:date="2023-03-07T04:29:00Z">
              <w:tcPr>
                <w:tcW w:w="855" w:type="dxa"/>
              </w:tcPr>
            </w:tcPrChange>
          </w:tcPr>
          <w:p w14:paraId="5805C47A" w14:textId="56E6B032" w:rsidR="009B17D5" w:rsidRPr="00BB05AC" w:rsidRDefault="009B17D5" w:rsidP="009B17D5">
            <w:pPr>
              <w:jc w:val="center"/>
              <w:rPr>
                <w:ins w:id="17343" w:author="Στάθης Καπ" w:date="2023-03-03T03:28:00Z"/>
                <w:rFonts w:cstheme="minorHAnsi"/>
                <w:sz w:val="16"/>
                <w:szCs w:val="16"/>
              </w:rPr>
            </w:pPr>
            <w:ins w:id="17344" w:author="Στάθης Καπ" w:date="2023-03-03T03:30:00Z">
              <w:r w:rsidRPr="00BB05AC">
                <w:rPr>
                  <w:rFonts w:cstheme="minorHAnsi"/>
                  <w:sz w:val="16"/>
                  <w:szCs w:val="16"/>
                  <w:rPrChange w:id="17345" w:author="Στάθης Καπ" w:date="2023-03-03T03:31:00Z">
                    <w:rPr>
                      <w:rFonts w:cstheme="minorHAnsi"/>
                      <w:sz w:val="18"/>
                      <w:szCs w:val="18"/>
                    </w:rPr>
                  </w:rPrChange>
                </w:rPr>
                <w:t>1528</w:t>
              </w:r>
            </w:ins>
          </w:p>
        </w:tc>
        <w:tc>
          <w:tcPr>
            <w:tcW w:w="544" w:type="dxa"/>
            <w:tcBorders>
              <w:bottom w:val="nil"/>
            </w:tcBorders>
            <w:vAlign w:val="bottom"/>
            <w:tcPrChange w:id="17346" w:author="Στάθης Καπ" w:date="2023-03-07T04:29:00Z">
              <w:tcPr>
                <w:tcW w:w="544" w:type="dxa"/>
                <w:vAlign w:val="bottom"/>
              </w:tcPr>
            </w:tcPrChange>
          </w:tcPr>
          <w:p w14:paraId="704F5568" w14:textId="51B95E39" w:rsidR="009B17D5" w:rsidRPr="00BB05AC" w:rsidRDefault="009B17D5" w:rsidP="009B17D5">
            <w:pPr>
              <w:jc w:val="center"/>
              <w:rPr>
                <w:ins w:id="17347" w:author="Στάθης Καπ" w:date="2023-03-03T03:28:00Z"/>
                <w:rFonts w:cstheme="minorHAnsi"/>
                <w:sz w:val="16"/>
                <w:szCs w:val="16"/>
              </w:rPr>
            </w:pPr>
            <w:ins w:id="17348" w:author="Στάθης Καπ" w:date="2023-03-03T03:30:00Z">
              <w:r w:rsidRPr="00BB05AC">
                <w:rPr>
                  <w:rFonts w:ascii="Calibri" w:hAnsi="Calibri" w:cs="Calibri"/>
                  <w:color w:val="000000"/>
                  <w:sz w:val="16"/>
                  <w:szCs w:val="16"/>
                  <w:rPrChange w:id="17349" w:author="Στάθης Καπ" w:date="2023-03-03T03:31:00Z">
                    <w:rPr>
                      <w:rFonts w:ascii="Calibri" w:hAnsi="Calibri" w:cs="Calibri"/>
                      <w:color w:val="000000"/>
                      <w:sz w:val="18"/>
                      <w:szCs w:val="18"/>
                    </w:rPr>
                  </w:rPrChange>
                </w:rPr>
                <w:t>1529</w:t>
              </w:r>
            </w:ins>
          </w:p>
        </w:tc>
        <w:tc>
          <w:tcPr>
            <w:tcW w:w="621" w:type="dxa"/>
            <w:tcBorders>
              <w:bottom w:val="nil"/>
            </w:tcBorders>
            <w:vAlign w:val="bottom"/>
            <w:tcPrChange w:id="17350" w:author="Στάθης Καπ" w:date="2023-03-07T04:29:00Z">
              <w:tcPr>
                <w:tcW w:w="621" w:type="dxa"/>
                <w:vAlign w:val="bottom"/>
              </w:tcPr>
            </w:tcPrChange>
          </w:tcPr>
          <w:p w14:paraId="2E8C75DC" w14:textId="4878CE75" w:rsidR="009B17D5" w:rsidRPr="00BB05AC" w:rsidRDefault="009B17D5" w:rsidP="009B17D5">
            <w:pPr>
              <w:jc w:val="center"/>
              <w:rPr>
                <w:ins w:id="17351" w:author="Στάθης Καπ" w:date="2023-03-03T03:28:00Z"/>
                <w:rFonts w:cstheme="minorHAnsi"/>
                <w:sz w:val="16"/>
                <w:szCs w:val="16"/>
              </w:rPr>
            </w:pPr>
            <w:ins w:id="17352" w:author="Στάθης Καπ" w:date="2023-03-03T03:30:00Z">
              <w:r w:rsidRPr="00BB05AC">
                <w:rPr>
                  <w:rFonts w:ascii="Calibri" w:hAnsi="Calibri" w:cs="Calibri"/>
                  <w:color w:val="000000"/>
                  <w:sz w:val="16"/>
                  <w:szCs w:val="16"/>
                  <w:rPrChange w:id="17353" w:author="Στάθης Καπ" w:date="2023-03-03T03:31:00Z">
                    <w:rPr>
                      <w:rFonts w:ascii="Calibri" w:hAnsi="Calibri" w:cs="Calibri"/>
                      <w:color w:val="000000"/>
                      <w:sz w:val="18"/>
                      <w:szCs w:val="18"/>
                    </w:rPr>
                  </w:rPrChange>
                </w:rPr>
                <w:t>2.402</w:t>
              </w:r>
            </w:ins>
          </w:p>
        </w:tc>
        <w:tc>
          <w:tcPr>
            <w:tcW w:w="669" w:type="dxa"/>
            <w:tcBorders>
              <w:bottom w:val="nil"/>
            </w:tcBorders>
            <w:vAlign w:val="center"/>
            <w:tcPrChange w:id="17354" w:author="Στάθης Καπ" w:date="2023-03-07T04:29:00Z">
              <w:tcPr>
                <w:tcW w:w="669" w:type="dxa"/>
                <w:vAlign w:val="center"/>
              </w:tcPr>
            </w:tcPrChange>
          </w:tcPr>
          <w:p w14:paraId="5D925528" w14:textId="539B4546" w:rsidR="009B17D5" w:rsidRPr="00BB05AC" w:rsidRDefault="009B17D5" w:rsidP="009B17D5">
            <w:pPr>
              <w:jc w:val="center"/>
              <w:rPr>
                <w:ins w:id="17355" w:author="Στάθης Καπ" w:date="2023-03-03T03:28:00Z"/>
                <w:rFonts w:cstheme="minorHAnsi"/>
                <w:sz w:val="16"/>
                <w:szCs w:val="16"/>
              </w:rPr>
            </w:pPr>
            <w:ins w:id="17356" w:author="Στάθης Καπ" w:date="2023-03-03T06:13:00Z">
              <w:r>
                <w:rPr>
                  <w:rFonts w:ascii="Calibri" w:hAnsi="Calibri" w:cstheme="minorHAnsi"/>
                  <w:color w:val="000000"/>
                  <w:sz w:val="16"/>
                  <w:szCs w:val="16"/>
                </w:rPr>
                <w:t>8.66</w:t>
              </w:r>
            </w:ins>
          </w:p>
        </w:tc>
        <w:tc>
          <w:tcPr>
            <w:tcW w:w="543" w:type="dxa"/>
            <w:tcBorders>
              <w:bottom w:val="nil"/>
            </w:tcBorders>
            <w:vAlign w:val="bottom"/>
            <w:tcPrChange w:id="17357" w:author="Στάθης Καπ" w:date="2023-03-07T04:29:00Z">
              <w:tcPr>
                <w:tcW w:w="543" w:type="dxa"/>
                <w:vAlign w:val="bottom"/>
              </w:tcPr>
            </w:tcPrChange>
          </w:tcPr>
          <w:p w14:paraId="51D9D05F" w14:textId="429F029F" w:rsidR="009B17D5" w:rsidRPr="00BB05AC" w:rsidRDefault="009B17D5" w:rsidP="009B17D5">
            <w:pPr>
              <w:jc w:val="center"/>
              <w:rPr>
                <w:ins w:id="17358" w:author="Στάθης Καπ" w:date="2023-03-03T03:28:00Z"/>
                <w:rFonts w:cstheme="minorHAnsi"/>
                <w:sz w:val="16"/>
                <w:szCs w:val="16"/>
              </w:rPr>
            </w:pPr>
            <w:ins w:id="17359" w:author="Στάθης Καπ" w:date="2023-03-03T03:30:00Z">
              <w:r w:rsidRPr="00BB05AC">
                <w:rPr>
                  <w:rFonts w:ascii="Calibri" w:hAnsi="Calibri" w:cs="Calibri"/>
                  <w:color w:val="000000"/>
                  <w:sz w:val="16"/>
                  <w:szCs w:val="16"/>
                  <w:rPrChange w:id="17360" w:author="Στάθης Καπ" w:date="2023-03-03T03:31:00Z">
                    <w:rPr>
                      <w:rFonts w:ascii="Calibri" w:hAnsi="Calibri" w:cs="Calibri"/>
                      <w:color w:val="000000"/>
                      <w:sz w:val="18"/>
                      <w:szCs w:val="18"/>
                    </w:rPr>
                  </w:rPrChange>
                </w:rPr>
                <w:t>1501</w:t>
              </w:r>
            </w:ins>
          </w:p>
        </w:tc>
        <w:tc>
          <w:tcPr>
            <w:tcW w:w="621" w:type="dxa"/>
            <w:tcBorders>
              <w:bottom w:val="nil"/>
            </w:tcBorders>
            <w:vAlign w:val="bottom"/>
            <w:tcPrChange w:id="17361" w:author="Στάθης Καπ" w:date="2023-03-07T04:29:00Z">
              <w:tcPr>
                <w:tcW w:w="621" w:type="dxa"/>
                <w:vAlign w:val="bottom"/>
              </w:tcPr>
            </w:tcPrChange>
          </w:tcPr>
          <w:p w14:paraId="2C1BBB7B" w14:textId="19B3D96A" w:rsidR="009B17D5" w:rsidRPr="00BB05AC" w:rsidRDefault="009B17D5" w:rsidP="009B17D5">
            <w:pPr>
              <w:jc w:val="center"/>
              <w:rPr>
                <w:ins w:id="17362" w:author="Στάθης Καπ" w:date="2023-03-03T03:28:00Z"/>
                <w:rFonts w:cstheme="minorHAnsi"/>
                <w:sz w:val="16"/>
                <w:szCs w:val="16"/>
              </w:rPr>
            </w:pPr>
            <w:ins w:id="17363" w:author="Στάθης Καπ" w:date="2023-03-03T03:30:00Z">
              <w:r w:rsidRPr="00BB05AC">
                <w:rPr>
                  <w:rFonts w:ascii="Calibri" w:hAnsi="Calibri" w:cs="Calibri"/>
                  <w:color w:val="000000"/>
                  <w:sz w:val="16"/>
                  <w:szCs w:val="16"/>
                  <w:rPrChange w:id="17364" w:author="Στάθης Καπ" w:date="2023-03-03T03:31:00Z">
                    <w:rPr>
                      <w:rFonts w:ascii="Calibri" w:hAnsi="Calibri" w:cs="Calibri"/>
                      <w:color w:val="000000"/>
                      <w:sz w:val="18"/>
                      <w:szCs w:val="18"/>
                    </w:rPr>
                  </w:rPrChange>
                </w:rPr>
                <w:t>2.487</w:t>
              </w:r>
            </w:ins>
          </w:p>
        </w:tc>
        <w:tc>
          <w:tcPr>
            <w:tcW w:w="669" w:type="dxa"/>
            <w:tcBorders>
              <w:bottom w:val="nil"/>
            </w:tcBorders>
            <w:vAlign w:val="center"/>
            <w:tcPrChange w:id="17365" w:author="Στάθης Καπ" w:date="2023-03-07T04:29:00Z">
              <w:tcPr>
                <w:tcW w:w="669" w:type="dxa"/>
                <w:vAlign w:val="center"/>
              </w:tcPr>
            </w:tcPrChange>
          </w:tcPr>
          <w:p w14:paraId="3EF437E6" w14:textId="02470743" w:rsidR="009B17D5" w:rsidRPr="00BB05AC" w:rsidRDefault="009B17D5" w:rsidP="009B17D5">
            <w:pPr>
              <w:jc w:val="center"/>
              <w:rPr>
                <w:ins w:id="17366" w:author="Στάθης Καπ" w:date="2023-03-03T03:28:00Z"/>
                <w:rFonts w:cstheme="minorHAnsi"/>
                <w:sz w:val="16"/>
                <w:szCs w:val="16"/>
              </w:rPr>
            </w:pPr>
            <w:ins w:id="17367" w:author="Στάθης Καπ" w:date="2023-03-03T06:13:00Z">
              <w:r>
                <w:rPr>
                  <w:rFonts w:ascii="Calibri" w:hAnsi="Calibri" w:cstheme="minorHAnsi"/>
                  <w:color w:val="000000"/>
                  <w:sz w:val="16"/>
                  <w:szCs w:val="16"/>
                </w:rPr>
                <w:t>1.83</w:t>
              </w:r>
            </w:ins>
          </w:p>
        </w:tc>
        <w:tc>
          <w:tcPr>
            <w:tcW w:w="508" w:type="dxa"/>
            <w:tcBorders>
              <w:bottom w:val="nil"/>
            </w:tcBorders>
            <w:vAlign w:val="bottom"/>
            <w:tcPrChange w:id="17368" w:author="Στάθης Καπ" w:date="2023-03-07T04:29:00Z">
              <w:tcPr>
                <w:tcW w:w="508" w:type="dxa"/>
                <w:vAlign w:val="bottom"/>
              </w:tcPr>
            </w:tcPrChange>
          </w:tcPr>
          <w:p w14:paraId="3A1140B5" w14:textId="10CC43D3" w:rsidR="009B17D5" w:rsidRPr="00BB05AC" w:rsidRDefault="009B17D5" w:rsidP="009B17D5">
            <w:pPr>
              <w:jc w:val="center"/>
              <w:rPr>
                <w:ins w:id="17369" w:author="Στάθης Καπ" w:date="2023-03-03T03:28:00Z"/>
                <w:rFonts w:cstheme="minorHAnsi"/>
                <w:sz w:val="16"/>
                <w:szCs w:val="16"/>
              </w:rPr>
            </w:pPr>
            <w:ins w:id="17370" w:author="Στάθης Καπ" w:date="2023-03-03T03:30:00Z">
              <w:r w:rsidRPr="00BB05AC">
                <w:rPr>
                  <w:rFonts w:ascii="Calibri" w:hAnsi="Calibri" w:cs="Calibri"/>
                  <w:color w:val="000000"/>
                  <w:sz w:val="16"/>
                  <w:szCs w:val="16"/>
                  <w:rPrChange w:id="17371" w:author="Στάθης Καπ" w:date="2023-03-03T03:31:00Z">
                    <w:rPr>
                      <w:rFonts w:ascii="Calibri" w:hAnsi="Calibri" w:cs="Calibri"/>
                      <w:color w:val="000000"/>
                      <w:sz w:val="18"/>
                      <w:szCs w:val="18"/>
                    </w:rPr>
                  </w:rPrChange>
                </w:rPr>
                <w:t>1399</w:t>
              </w:r>
            </w:ins>
          </w:p>
        </w:tc>
        <w:tc>
          <w:tcPr>
            <w:tcW w:w="541" w:type="dxa"/>
            <w:tcBorders>
              <w:bottom w:val="nil"/>
            </w:tcBorders>
            <w:vAlign w:val="bottom"/>
            <w:tcPrChange w:id="17372" w:author="Στάθης Καπ" w:date="2023-03-07T04:29:00Z">
              <w:tcPr>
                <w:tcW w:w="541" w:type="dxa"/>
                <w:vAlign w:val="bottom"/>
              </w:tcPr>
            </w:tcPrChange>
          </w:tcPr>
          <w:p w14:paraId="42EC248A" w14:textId="087730F1" w:rsidR="009B17D5" w:rsidRPr="00BB05AC" w:rsidRDefault="009B17D5" w:rsidP="009B17D5">
            <w:pPr>
              <w:jc w:val="center"/>
              <w:rPr>
                <w:ins w:id="17373" w:author="Στάθης Καπ" w:date="2023-03-03T03:28:00Z"/>
                <w:rFonts w:cstheme="minorHAnsi"/>
                <w:sz w:val="16"/>
                <w:szCs w:val="16"/>
              </w:rPr>
            </w:pPr>
            <w:ins w:id="17374" w:author="Στάθης Καπ" w:date="2023-03-03T03:30:00Z">
              <w:r w:rsidRPr="00BB05AC">
                <w:rPr>
                  <w:rFonts w:ascii="Calibri" w:hAnsi="Calibri" w:cs="Calibri"/>
                  <w:color w:val="000000"/>
                  <w:sz w:val="16"/>
                  <w:szCs w:val="16"/>
                  <w:rPrChange w:id="17375" w:author="Στάθης Καπ" w:date="2023-03-03T03:31:00Z">
                    <w:rPr>
                      <w:rFonts w:ascii="Calibri" w:hAnsi="Calibri" w:cs="Calibri"/>
                      <w:color w:val="000000"/>
                      <w:sz w:val="18"/>
                      <w:szCs w:val="18"/>
                    </w:rPr>
                  </w:rPrChange>
                </w:rPr>
                <w:t>1.158</w:t>
              </w:r>
            </w:ins>
          </w:p>
        </w:tc>
        <w:tc>
          <w:tcPr>
            <w:tcW w:w="589" w:type="dxa"/>
            <w:tcBorders>
              <w:bottom w:val="nil"/>
            </w:tcBorders>
            <w:vAlign w:val="center"/>
            <w:tcPrChange w:id="17376" w:author="Στάθης Καπ" w:date="2023-03-07T04:29:00Z">
              <w:tcPr>
                <w:tcW w:w="589" w:type="dxa"/>
                <w:vAlign w:val="center"/>
              </w:tcPr>
            </w:tcPrChange>
          </w:tcPr>
          <w:p w14:paraId="7842923A" w14:textId="03AA0427" w:rsidR="009B17D5" w:rsidRPr="00BB05AC" w:rsidRDefault="009B17D5" w:rsidP="009B17D5">
            <w:pPr>
              <w:jc w:val="center"/>
              <w:rPr>
                <w:ins w:id="17377" w:author="Στάθης Καπ" w:date="2023-03-03T03:28:00Z"/>
                <w:rFonts w:cstheme="minorHAnsi"/>
                <w:sz w:val="16"/>
                <w:szCs w:val="16"/>
              </w:rPr>
            </w:pPr>
            <w:ins w:id="17378" w:author="Στάθης Καπ" w:date="2023-03-03T06:13:00Z">
              <w:r>
                <w:rPr>
                  <w:rFonts w:ascii="Calibri" w:hAnsi="Calibri" w:cstheme="minorHAnsi"/>
                  <w:color w:val="000000"/>
                  <w:sz w:val="16"/>
                  <w:szCs w:val="16"/>
                </w:rPr>
                <w:t>8.5</w:t>
              </w:r>
            </w:ins>
          </w:p>
        </w:tc>
        <w:tc>
          <w:tcPr>
            <w:tcW w:w="463" w:type="dxa"/>
            <w:tcBorders>
              <w:bottom w:val="nil"/>
            </w:tcBorders>
            <w:vAlign w:val="bottom"/>
            <w:tcPrChange w:id="17379" w:author="Στάθης Καπ" w:date="2023-03-07T04:29:00Z">
              <w:tcPr>
                <w:tcW w:w="463" w:type="dxa"/>
                <w:vAlign w:val="bottom"/>
              </w:tcPr>
            </w:tcPrChange>
          </w:tcPr>
          <w:p w14:paraId="2CF0C1F1" w14:textId="2E0B4445" w:rsidR="009B17D5" w:rsidRPr="00BB05AC" w:rsidRDefault="009B17D5" w:rsidP="009B17D5">
            <w:pPr>
              <w:jc w:val="center"/>
              <w:rPr>
                <w:ins w:id="17380" w:author="Στάθης Καπ" w:date="2023-03-03T03:28:00Z"/>
                <w:rFonts w:cstheme="minorHAnsi"/>
                <w:sz w:val="16"/>
                <w:szCs w:val="16"/>
              </w:rPr>
            </w:pPr>
            <w:ins w:id="17381" w:author="Στάθης Καπ" w:date="2023-03-03T03:30:00Z">
              <w:r w:rsidRPr="00BB05AC">
                <w:rPr>
                  <w:rFonts w:ascii="Calibri" w:hAnsi="Calibri" w:cs="Calibri"/>
                  <w:color w:val="000000"/>
                  <w:sz w:val="16"/>
                  <w:szCs w:val="16"/>
                  <w:rPrChange w:id="17382" w:author="Στάθης Καπ" w:date="2023-03-03T03:31:00Z">
                    <w:rPr>
                      <w:rFonts w:ascii="Calibri" w:hAnsi="Calibri" w:cs="Calibri"/>
                      <w:color w:val="000000"/>
                      <w:sz w:val="18"/>
                      <w:szCs w:val="18"/>
                    </w:rPr>
                  </w:rPrChange>
                </w:rPr>
                <w:t>1427</w:t>
              </w:r>
            </w:ins>
          </w:p>
        </w:tc>
        <w:tc>
          <w:tcPr>
            <w:tcW w:w="541" w:type="dxa"/>
            <w:tcBorders>
              <w:bottom w:val="nil"/>
            </w:tcBorders>
            <w:vAlign w:val="bottom"/>
            <w:tcPrChange w:id="17383" w:author="Στάθης Καπ" w:date="2023-03-07T04:29:00Z">
              <w:tcPr>
                <w:tcW w:w="541" w:type="dxa"/>
                <w:vAlign w:val="bottom"/>
              </w:tcPr>
            </w:tcPrChange>
          </w:tcPr>
          <w:p w14:paraId="2B4D1298" w14:textId="14F40A8C" w:rsidR="009B17D5" w:rsidRPr="00BB05AC" w:rsidRDefault="009B17D5" w:rsidP="009B17D5">
            <w:pPr>
              <w:jc w:val="center"/>
              <w:rPr>
                <w:ins w:id="17384" w:author="Στάθης Καπ" w:date="2023-03-03T03:28:00Z"/>
                <w:rFonts w:cstheme="minorHAnsi"/>
                <w:sz w:val="16"/>
                <w:szCs w:val="16"/>
              </w:rPr>
            </w:pPr>
            <w:ins w:id="17385" w:author="Στάθης Καπ" w:date="2023-03-03T03:30:00Z">
              <w:r w:rsidRPr="00BB05AC">
                <w:rPr>
                  <w:rFonts w:ascii="Calibri" w:hAnsi="Calibri" w:cs="Calibri"/>
                  <w:color w:val="000000"/>
                  <w:sz w:val="16"/>
                  <w:szCs w:val="16"/>
                  <w:rPrChange w:id="17386" w:author="Στάθης Καπ" w:date="2023-03-03T03:31:00Z">
                    <w:rPr>
                      <w:rFonts w:ascii="Calibri" w:hAnsi="Calibri" w:cs="Calibri"/>
                      <w:color w:val="000000"/>
                      <w:sz w:val="18"/>
                      <w:szCs w:val="18"/>
                    </w:rPr>
                  </w:rPrChange>
                </w:rPr>
                <w:t>1.409</w:t>
              </w:r>
            </w:ins>
          </w:p>
        </w:tc>
        <w:tc>
          <w:tcPr>
            <w:tcW w:w="589" w:type="dxa"/>
            <w:tcBorders>
              <w:bottom w:val="nil"/>
            </w:tcBorders>
            <w:vAlign w:val="center"/>
            <w:tcPrChange w:id="17387" w:author="Στάθης Καπ" w:date="2023-03-07T04:29:00Z">
              <w:tcPr>
                <w:tcW w:w="589" w:type="dxa"/>
                <w:vAlign w:val="center"/>
              </w:tcPr>
            </w:tcPrChange>
          </w:tcPr>
          <w:p w14:paraId="46CF151B" w14:textId="6D604608" w:rsidR="009B17D5" w:rsidRPr="00BB05AC" w:rsidRDefault="009B17D5" w:rsidP="009B17D5">
            <w:pPr>
              <w:jc w:val="center"/>
              <w:rPr>
                <w:ins w:id="17388" w:author="Στάθης Καπ" w:date="2023-03-03T03:28:00Z"/>
                <w:rFonts w:cstheme="minorHAnsi"/>
                <w:sz w:val="16"/>
                <w:szCs w:val="16"/>
              </w:rPr>
            </w:pPr>
            <w:ins w:id="17389" w:author="Στάθης Καπ" w:date="2023-03-03T06:14:00Z">
              <w:r>
                <w:rPr>
                  <w:rFonts w:ascii="Calibri" w:hAnsi="Calibri" w:cstheme="minorHAnsi"/>
                  <w:color w:val="000000"/>
                  <w:sz w:val="16"/>
                  <w:szCs w:val="16"/>
                </w:rPr>
                <w:t>6.67</w:t>
              </w:r>
            </w:ins>
          </w:p>
        </w:tc>
      </w:tr>
      <w:tr w:rsidR="009B17D5" w14:paraId="6F0663A6" w14:textId="77777777" w:rsidTr="00DD03FB">
        <w:trPr>
          <w:ins w:id="17390" w:author="Στάθης Καπ" w:date="2023-03-03T03:28:00Z"/>
        </w:trPr>
        <w:tc>
          <w:tcPr>
            <w:tcW w:w="515" w:type="dxa"/>
            <w:tcBorders>
              <w:top w:val="nil"/>
              <w:bottom w:val="nil"/>
              <w:right w:val="single" w:sz="4" w:space="0" w:color="auto"/>
            </w:tcBorders>
            <w:shd w:val="clear" w:color="auto" w:fill="E7E6E6" w:themeFill="background2"/>
            <w:vAlign w:val="center"/>
            <w:tcPrChange w:id="17391" w:author="Στάθης Καπ" w:date="2023-03-07T04:29:00Z">
              <w:tcPr>
                <w:tcW w:w="515" w:type="dxa"/>
                <w:vAlign w:val="center"/>
              </w:tcPr>
            </w:tcPrChange>
          </w:tcPr>
          <w:p w14:paraId="15E13CB1" w14:textId="0B7E0C8A" w:rsidR="009B17D5" w:rsidRPr="00BB05AC" w:rsidRDefault="009B17D5" w:rsidP="009B17D5">
            <w:pPr>
              <w:jc w:val="center"/>
              <w:rPr>
                <w:ins w:id="17392" w:author="Στάθης Καπ" w:date="2023-03-03T03:28:00Z"/>
                <w:sz w:val="16"/>
                <w:szCs w:val="16"/>
              </w:rPr>
            </w:pPr>
            <w:ins w:id="17393" w:author="Στάθης Καπ" w:date="2023-03-03T03:30:00Z">
              <w:r w:rsidRPr="00BB05AC">
                <w:rPr>
                  <w:rFonts w:cstheme="minorHAnsi"/>
                  <w:sz w:val="16"/>
                  <w:szCs w:val="16"/>
                  <w:rPrChange w:id="17394" w:author="Στάθης Καπ" w:date="2023-03-03T03:31:00Z">
                    <w:rPr>
                      <w:rFonts w:cstheme="minorHAnsi"/>
                      <w:sz w:val="18"/>
                      <w:szCs w:val="18"/>
                    </w:rPr>
                  </w:rPrChange>
                </w:rPr>
                <w:t>pr15</w:t>
              </w:r>
            </w:ins>
          </w:p>
        </w:tc>
        <w:tc>
          <w:tcPr>
            <w:tcW w:w="560" w:type="dxa"/>
            <w:tcBorders>
              <w:top w:val="nil"/>
              <w:left w:val="single" w:sz="4" w:space="0" w:color="auto"/>
              <w:bottom w:val="nil"/>
            </w:tcBorders>
            <w:tcPrChange w:id="17395" w:author="Στάθης Καπ" w:date="2023-03-07T04:29:00Z">
              <w:tcPr>
                <w:tcW w:w="560" w:type="dxa"/>
              </w:tcPr>
            </w:tcPrChange>
          </w:tcPr>
          <w:p w14:paraId="7CE1FF7B" w14:textId="74585183" w:rsidR="009B17D5" w:rsidRPr="00BB05AC" w:rsidRDefault="009B17D5" w:rsidP="009B17D5">
            <w:pPr>
              <w:jc w:val="center"/>
              <w:rPr>
                <w:ins w:id="17396" w:author="Στάθης Καπ" w:date="2023-03-03T03:28:00Z"/>
                <w:rFonts w:cstheme="minorHAnsi"/>
                <w:sz w:val="16"/>
                <w:szCs w:val="16"/>
              </w:rPr>
            </w:pPr>
            <w:ins w:id="17397" w:author="Στάθης Καπ" w:date="2023-03-03T03:30:00Z">
              <w:r w:rsidRPr="00BB05AC">
                <w:rPr>
                  <w:rFonts w:cstheme="minorHAnsi"/>
                  <w:sz w:val="16"/>
                  <w:szCs w:val="16"/>
                  <w:rPrChange w:id="17398" w:author="Στάθης Καπ" w:date="2023-03-03T03:31:00Z">
                    <w:rPr>
                      <w:rFonts w:cstheme="minorHAnsi"/>
                      <w:sz w:val="18"/>
                      <w:szCs w:val="18"/>
                    </w:rPr>
                  </w:rPrChange>
                </w:rPr>
                <w:t>2065</w:t>
              </w:r>
            </w:ins>
          </w:p>
        </w:tc>
        <w:tc>
          <w:tcPr>
            <w:tcW w:w="855" w:type="dxa"/>
            <w:tcBorders>
              <w:top w:val="nil"/>
              <w:bottom w:val="nil"/>
            </w:tcBorders>
            <w:tcPrChange w:id="17399" w:author="Στάθης Καπ" w:date="2023-03-07T04:29:00Z">
              <w:tcPr>
                <w:tcW w:w="855" w:type="dxa"/>
              </w:tcPr>
            </w:tcPrChange>
          </w:tcPr>
          <w:p w14:paraId="0512FFD5" w14:textId="49135EE0" w:rsidR="009B17D5" w:rsidRPr="00BB05AC" w:rsidRDefault="009B17D5" w:rsidP="009B17D5">
            <w:pPr>
              <w:jc w:val="center"/>
              <w:rPr>
                <w:ins w:id="17400" w:author="Στάθης Καπ" w:date="2023-03-03T03:28:00Z"/>
                <w:rFonts w:cstheme="minorHAnsi"/>
                <w:sz w:val="16"/>
                <w:szCs w:val="16"/>
              </w:rPr>
            </w:pPr>
            <w:ins w:id="17401" w:author="Στάθης Καπ" w:date="2023-03-03T03:30:00Z">
              <w:r w:rsidRPr="00BB05AC">
                <w:rPr>
                  <w:rFonts w:cstheme="minorHAnsi"/>
                  <w:sz w:val="16"/>
                  <w:szCs w:val="16"/>
                  <w:rPrChange w:id="17402" w:author="Στάθης Καπ" w:date="2023-03-03T03:31:00Z">
                    <w:rPr>
                      <w:rFonts w:cstheme="minorHAnsi"/>
                      <w:sz w:val="18"/>
                      <w:szCs w:val="18"/>
                    </w:rPr>
                  </w:rPrChange>
                </w:rPr>
                <w:t>1818</w:t>
              </w:r>
            </w:ins>
          </w:p>
        </w:tc>
        <w:tc>
          <w:tcPr>
            <w:tcW w:w="544" w:type="dxa"/>
            <w:tcBorders>
              <w:top w:val="nil"/>
              <w:bottom w:val="nil"/>
            </w:tcBorders>
            <w:vAlign w:val="bottom"/>
            <w:tcPrChange w:id="17403" w:author="Στάθης Καπ" w:date="2023-03-07T04:29:00Z">
              <w:tcPr>
                <w:tcW w:w="544" w:type="dxa"/>
                <w:vAlign w:val="bottom"/>
              </w:tcPr>
            </w:tcPrChange>
          </w:tcPr>
          <w:p w14:paraId="44ED4274" w14:textId="2B46D57C" w:rsidR="009B17D5" w:rsidRPr="00BB05AC" w:rsidRDefault="009B17D5" w:rsidP="009B17D5">
            <w:pPr>
              <w:jc w:val="center"/>
              <w:rPr>
                <w:ins w:id="17404" w:author="Στάθης Καπ" w:date="2023-03-03T03:28:00Z"/>
                <w:rFonts w:cstheme="minorHAnsi"/>
                <w:sz w:val="16"/>
                <w:szCs w:val="16"/>
              </w:rPr>
            </w:pPr>
            <w:ins w:id="17405" w:author="Στάθης Καπ" w:date="2023-03-03T03:30:00Z">
              <w:r w:rsidRPr="00BB05AC">
                <w:rPr>
                  <w:rFonts w:ascii="Calibri" w:hAnsi="Calibri" w:cs="Calibri"/>
                  <w:color w:val="000000"/>
                  <w:sz w:val="16"/>
                  <w:szCs w:val="16"/>
                  <w:rPrChange w:id="17406" w:author="Στάθης Καπ" w:date="2023-03-03T03:31:00Z">
                    <w:rPr>
                      <w:rFonts w:ascii="Calibri" w:hAnsi="Calibri" w:cs="Calibri"/>
                      <w:color w:val="000000"/>
                      <w:sz w:val="18"/>
                      <w:szCs w:val="18"/>
                    </w:rPr>
                  </w:rPrChange>
                </w:rPr>
                <w:t>1824</w:t>
              </w:r>
            </w:ins>
          </w:p>
        </w:tc>
        <w:tc>
          <w:tcPr>
            <w:tcW w:w="621" w:type="dxa"/>
            <w:tcBorders>
              <w:top w:val="nil"/>
              <w:bottom w:val="nil"/>
            </w:tcBorders>
            <w:vAlign w:val="bottom"/>
            <w:tcPrChange w:id="17407" w:author="Στάθης Καπ" w:date="2023-03-07T04:29:00Z">
              <w:tcPr>
                <w:tcW w:w="621" w:type="dxa"/>
                <w:vAlign w:val="bottom"/>
              </w:tcPr>
            </w:tcPrChange>
          </w:tcPr>
          <w:p w14:paraId="5D1B3F32" w14:textId="4E92E2BE" w:rsidR="009B17D5" w:rsidRPr="00BB05AC" w:rsidRDefault="009B17D5" w:rsidP="009B17D5">
            <w:pPr>
              <w:jc w:val="center"/>
              <w:rPr>
                <w:ins w:id="17408" w:author="Στάθης Καπ" w:date="2023-03-03T03:28:00Z"/>
                <w:rFonts w:cstheme="minorHAnsi"/>
                <w:sz w:val="16"/>
                <w:szCs w:val="16"/>
              </w:rPr>
            </w:pPr>
            <w:ins w:id="17409" w:author="Στάθης Καπ" w:date="2023-03-03T03:30:00Z">
              <w:r w:rsidRPr="00BB05AC">
                <w:rPr>
                  <w:rFonts w:ascii="Calibri" w:hAnsi="Calibri" w:cs="Calibri"/>
                  <w:color w:val="000000"/>
                  <w:sz w:val="16"/>
                  <w:szCs w:val="16"/>
                  <w:rPrChange w:id="17410" w:author="Στάθης Καπ" w:date="2023-03-03T03:31:00Z">
                    <w:rPr>
                      <w:rFonts w:ascii="Calibri" w:hAnsi="Calibri" w:cs="Calibri"/>
                      <w:color w:val="000000"/>
                      <w:sz w:val="18"/>
                      <w:szCs w:val="18"/>
                    </w:rPr>
                  </w:rPrChange>
                </w:rPr>
                <w:t>6.725</w:t>
              </w:r>
            </w:ins>
          </w:p>
        </w:tc>
        <w:tc>
          <w:tcPr>
            <w:tcW w:w="669" w:type="dxa"/>
            <w:tcBorders>
              <w:top w:val="nil"/>
              <w:bottom w:val="nil"/>
            </w:tcBorders>
            <w:vAlign w:val="center"/>
            <w:tcPrChange w:id="17411" w:author="Στάθης Καπ" w:date="2023-03-07T04:29:00Z">
              <w:tcPr>
                <w:tcW w:w="669" w:type="dxa"/>
                <w:vAlign w:val="center"/>
              </w:tcPr>
            </w:tcPrChange>
          </w:tcPr>
          <w:p w14:paraId="79543FF2" w14:textId="06BD7529" w:rsidR="009B17D5" w:rsidRPr="00BB05AC" w:rsidRDefault="009B17D5" w:rsidP="009B17D5">
            <w:pPr>
              <w:jc w:val="center"/>
              <w:rPr>
                <w:ins w:id="17412" w:author="Στάθης Καπ" w:date="2023-03-03T03:28:00Z"/>
                <w:rFonts w:cstheme="minorHAnsi"/>
                <w:sz w:val="16"/>
                <w:szCs w:val="16"/>
              </w:rPr>
            </w:pPr>
            <w:ins w:id="17413" w:author="Στάθης Καπ" w:date="2023-03-03T06:13:00Z">
              <w:r>
                <w:rPr>
                  <w:rFonts w:ascii="Calibri" w:hAnsi="Calibri" w:cstheme="minorHAnsi"/>
                  <w:color w:val="000000"/>
                  <w:sz w:val="16"/>
                  <w:szCs w:val="16"/>
                </w:rPr>
                <w:t>11.67</w:t>
              </w:r>
            </w:ins>
          </w:p>
        </w:tc>
        <w:tc>
          <w:tcPr>
            <w:tcW w:w="543" w:type="dxa"/>
            <w:tcBorders>
              <w:top w:val="nil"/>
              <w:bottom w:val="nil"/>
            </w:tcBorders>
            <w:vAlign w:val="bottom"/>
            <w:tcPrChange w:id="17414" w:author="Στάθης Καπ" w:date="2023-03-07T04:29:00Z">
              <w:tcPr>
                <w:tcW w:w="543" w:type="dxa"/>
                <w:vAlign w:val="bottom"/>
              </w:tcPr>
            </w:tcPrChange>
          </w:tcPr>
          <w:p w14:paraId="30261E80" w14:textId="5D059AE2" w:rsidR="009B17D5" w:rsidRPr="00BB05AC" w:rsidRDefault="009B17D5" w:rsidP="009B17D5">
            <w:pPr>
              <w:jc w:val="center"/>
              <w:rPr>
                <w:ins w:id="17415" w:author="Στάθης Καπ" w:date="2023-03-03T03:28:00Z"/>
                <w:rFonts w:cstheme="minorHAnsi"/>
                <w:sz w:val="16"/>
                <w:szCs w:val="16"/>
              </w:rPr>
            </w:pPr>
            <w:ins w:id="17416" w:author="Στάθης Καπ" w:date="2023-03-03T03:30:00Z">
              <w:r w:rsidRPr="00BB05AC">
                <w:rPr>
                  <w:rFonts w:ascii="Calibri" w:hAnsi="Calibri" w:cs="Calibri"/>
                  <w:color w:val="000000"/>
                  <w:sz w:val="16"/>
                  <w:szCs w:val="16"/>
                  <w:rPrChange w:id="17417" w:author="Στάθης Καπ" w:date="2023-03-03T03:31:00Z">
                    <w:rPr>
                      <w:rFonts w:ascii="Calibri" w:hAnsi="Calibri" w:cs="Calibri"/>
                      <w:color w:val="000000"/>
                      <w:sz w:val="18"/>
                      <w:szCs w:val="18"/>
                    </w:rPr>
                  </w:rPrChange>
                </w:rPr>
                <w:t>1815</w:t>
              </w:r>
            </w:ins>
          </w:p>
        </w:tc>
        <w:tc>
          <w:tcPr>
            <w:tcW w:w="621" w:type="dxa"/>
            <w:tcBorders>
              <w:top w:val="nil"/>
              <w:bottom w:val="nil"/>
            </w:tcBorders>
            <w:vAlign w:val="bottom"/>
            <w:tcPrChange w:id="17418" w:author="Στάθης Καπ" w:date="2023-03-07T04:29:00Z">
              <w:tcPr>
                <w:tcW w:w="621" w:type="dxa"/>
                <w:vAlign w:val="bottom"/>
              </w:tcPr>
            </w:tcPrChange>
          </w:tcPr>
          <w:p w14:paraId="416CEA71" w14:textId="01171E6D" w:rsidR="009B17D5" w:rsidRPr="00BB05AC" w:rsidRDefault="009B17D5" w:rsidP="009B17D5">
            <w:pPr>
              <w:jc w:val="center"/>
              <w:rPr>
                <w:ins w:id="17419" w:author="Στάθης Καπ" w:date="2023-03-03T03:28:00Z"/>
                <w:rFonts w:cstheme="minorHAnsi"/>
                <w:sz w:val="16"/>
                <w:szCs w:val="16"/>
              </w:rPr>
            </w:pPr>
            <w:ins w:id="17420" w:author="Στάθης Καπ" w:date="2023-03-03T03:30:00Z">
              <w:r w:rsidRPr="00BB05AC">
                <w:rPr>
                  <w:rFonts w:ascii="Calibri" w:hAnsi="Calibri" w:cs="Calibri"/>
                  <w:color w:val="000000"/>
                  <w:sz w:val="16"/>
                  <w:szCs w:val="16"/>
                  <w:rPrChange w:id="17421" w:author="Στάθης Καπ" w:date="2023-03-03T03:31:00Z">
                    <w:rPr>
                      <w:rFonts w:ascii="Calibri" w:hAnsi="Calibri" w:cs="Calibri"/>
                      <w:color w:val="000000"/>
                      <w:sz w:val="18"/>
                      <w:szCs w:val="18"/>
                    </w:rPr>
                  </w:rPrChange>
                </w:rPr>
                <w:t>5.457</w:t>
              </w:r>
            </w:ins>
          </w:p>
        </w:tc>
        <w:tc>
          <w:tcPr>
            <w:tcW w:w="669" w:type="dxa"/>
            <w:tcBorders>
              <w:top w:val="nil"/>
              <w:bottom w:val="nil"/>
            </w:tcBorders>
            <w:vAlign w:val="center"/>
            <w:tcPrChange w:id="17422" w:author="Στάθης Καπ" w:date="2023-03-07T04:29:00Z">
              <w:tcPr>
                <w:tcW w:w="669" w:type="dxa"/>
                <w:vAlign w:val="center"/>
              </w:tcPr>
            </w:tcPrChange>
          </w:tcPr>
          <w:p w14:paraId="0A6AD801" w14:textId="79EE42D1" w:rsidR="009B17D5" w:rsidRPr="00BB05AC" w:rsidRDefault="009B17D5" w:rsidP="009B17D5">
            <w:pPr>
              <w:jc w:val="center"/>
              <w:rPr>
                <w:ins w:id="17423" w:author="Στάθης Καπ" w:date="2023-03-03T03:28:00Z"/>
                <w:rFonts w:cstheme="minorHAnsi"/>
                <w:sz w:val="16"/>
                <w:szCs w:val="16"/>
              </w:rPr>
            </w:pPr>
            <w:ins w:id="17424" w:author="Στάθης Καπ" w:date="2023-03-03T06:13:00Z">
              <w:r>
                <w:rPr>
                  <w:rFonts w:ascii="Calibri" w:hAnsi="Calibri" w:cstheme="minorHAnsi"/>
                  <w:color w:val="000000"/>
                  <w:sz w:val="16"/>
                  <w:szCs w:val="16"/>
                </w:rPr>
                <w:t>0.49</w:t>
              </w:r>
            </w:ins>
          </w:p>
        </w:tc>
        <w:tc>
          <w:tcPr>
            <w:tcW w:w="508" w:type="dxa"/>
            <w:tcBorders>
              <w:top w:val="nil"/>
              <w:bottom w:val="nil"/>
            </w:tcBorders>
            <w:vAlign w:val="bottom"/>
            <w:tcPrChange w:id="17425" w:author="Στάθης Καπ" w:date="2023-03-07T04:29:00Z">
              <w:tcPr>
                <w:tcW w:w="508" w:type="dxa"/>
                <w:vAlign w:val="bottom"/>
              </w:tcPr>
            </w:tcPrChange>
          </w:tcPr>
          <w:p w14:paraId="3FED67DE" w14:textId="13F929AA" w:rsidR="009B17D5" w:rsidRPr="00BB05AC" w:rsidRDefault="009B17D5" w:rsidP="009B17D5">
            <w:pPr>
              <w:jc w:val="center"/>
              <w:rPr>
                <w:ins w:id="17426" w:author="Στάθης Καπ" w:date="2023-03-03T03:28:00Z"/>
                <w:rFonts w:cstheme="minorHAnsi"/>
                <w:sz w:val="16"/>
                <w:szCs w:val="16"/>
              </w:rPr>
            </w:pPr>
            <w:ins w:id="17427" w:author="Στάθης Καπ" w:date="2023-03-03T03:30:00Z">
              <w:r w:rsidRPr="00BB05AC">
                <w:rPr>
                  <w:rFonts w:ascii="Calibri" w:hAnsi="Calibri" w:cs="Calibri"/>
                  <w:color w:val="000000"/>
                  <w:sz w:val="16"/>
                  <w:szCs w:val="16"/>
                  <w:rPrChange w:id="17428" w:author="Στάθης Καπ" w:date="2023-03-03T03:31:00Z">
                    <w:rPr>
                      <w:rFonts w:ascii="Calibri" w:hAnsi="Calibri" w:cs="Calibri"/>
                      <w:color w:val="000000"/>
                      <w:sz w:val="18"/>
                      <w:szCs w:val="18"/>
                    </w:rPr>
                  </w:rPrChange>
                </w:rPr>
                <w:t>1746</w:t>
              </w:r>
            </w:ins>
          </w:p>
        </w:tc>
        <w:tc>
          <w:tcPr>
            <w:tcW w:w="541" w:type="dxa"/>
            <w:tcBorders>
              <w:top w:val="nil"/>
              <w:bottom w:val="nil"/>
            </w:tcBorders>
            <w:vAlign w:val="bottom"/>
            <w:tcPrChange w:id="17429" w:author="Στάθης Καπ" w:date="2023-03-07T04:29:00Z">
              <w:tcPr>
                <w:tcW w:w="541" w:type="dxa"/>
                <w:vAlign w:val="bottom"/>
              </w:tcPr>
            </w:tcPrChange>
          </w:tcPr>
          <w:p w14:paraId="11B690C2" w14:textId="5A12AA48" w:rsidR="009B17D5" w:rsidRPr="00BB05AC" w:rsidRDefault="009B17D5" w:rsidP="009B17D5">
            <w:pPr>
              <w:jc w:val="center"/>
              <w:rPr>
                <w:ins w:id="17430" w:author="Στάθης Καπ" w:date="2023-03-03T03:28:00Z"/>
                <w:rFonts w:cstheme="minorHAnsi"/>
                <w:sz w:val="16"/>
                <w:szCs w:val="16"/>
              </w:rPr>
            </w:pPr>
            <w:ins w:id="17431" w:author="Στάθης Καπ" w:date="2023-03-03T03:30:00Z">
              <w:r w:rsidRPr="00BB05AC">
                <w:rPr>
                  <w:rFonts w:ascii="Calibri" w:hAnsi="Calibri" w:cs="Calibri"/>
                  <w:color w:val="000000"/>
                  <w:sz w:val="16"/>
                  <w:szCs w:val="16"/>
                  <w:rPrChange w:id="17432" w:author="Στάθης Καπ" w:date="2023-03-03T03:31:00Z">
                    <w:rPr>
                      <w:rFonts w:ascii="Calibri" w:hAnsi="Calibri" w:cs="Calibri"/>
                      <w:color w:val="000000"/>
                      <w:sz w:val="18"/>
                      <w:szCs w:val="18"/>
                    </w:rPr>
                  </w:rPrChange>
                </w:rPr>
                <w:t>1.685</w:t>
              </w:r>
            </w:ins>
          </w:p>
        </w:tc>
        <w:tc>
          <w:tcPr>
            <w:tcW w:w="589" w:type="dxa"/>
            <w:tcBorders>
              <w:top w:val="nil"/>
              <w:bottom w:val="nil"/>
            </w:tcBorders>
            <w:vAlign w:val="center"/>
            <w:tcPrChange w:id="17433" w:author="Στάθης Καπ" w:date="2023-03-07T04:29:00Z">
              <w:tcPr>
                <w:tcW w:w="589" w:type="dxa"/>
                <w:vAlign w:val="center"/>
              </w:tcPr>
            </w:tcPrChange>
          </w:tcPr>
          <w:p w14:paraId="23DC258A" w14:textId="2C6E0CD5" w:rsidR="009B17D5" w:rsidRPr="00BB05AC" w:rsidRDefault="009B17D5" w:rsidP="009B17D5">
            <w:pPr>
              <w:jc w:val="center"/>
              <w:rPr>
                <w:ins w:id="17434" w:author="Στάθης Καπ" w:date="2023-03-03T03:28:00Z"/>
                <w:rFonts w:cstheme="minorHAnsi"/>
                <w:sz w:val="16"/>
                <w:szCs w:val="16"/>
              </w:rPr>
            </w:pPr>
            <w:ins w:id="17435" w:author="Στάθης Καπ" w:date="2023-03-03T06:13:00Z">
              <w:r>
                <w:rPr>
                  <w:rFonts w:ascii="Calibri" w:hAnsi="Calibri" w:cstheme="minorHAnsi"/>
                  <w:color w:val="000000"/>
                  <w:sz w:val="16"/>
                  <w:szCs w:val="16"/>
                </w:rPr>
                <w:t>4.28</w:t>
              </w:r>
            </w:ins>
          </w:p>
        </w:tc>
        <w:tc>
          <w:tcPr>
            <w:tcW w:w="463" w:type="dxa"/>
            <w:tcBorders>
              <w:top w:val="nil"/>
              <w:bottom w:val="nil"/>
            </w:tcBorders>
            <w:vAlign w:val="bottom"/>
            <w:tcPrChange w:id="17436" w:author="Στάθης Καπ" w:date="2023-03-07T04:29:00Z">
              <w:tcPr>
                <w:tcW w:w="463" w:type="dxa"/>
                <w:vAlign w:val="bottom"/>
              </w:tcPr>
            </w:tcPrChange>
          </w:tcPr>
          <w:p w14:paraId="4F98E869" w14:textId="4ADFBC69" w:rsidR="009B17D5" w:rsidRPr="00BB05AC" w:rsidRDefault="009B17D5" w:rsidP="009B17D5">
            <w:pPr>
              <w:jc w:val="center"/>
              <w:rPr>
                <w:ins w:id="17437" w:author="Στάθης Καπ" w:date="2023-03-03T03:28:00Z"/>
                <w:rFonts w:cstheme="minorHAnsi"/>
                <w:sz w:val="16"/>
                <w:szCs w:val="16"/>
              </w:rPr>
            </w:pPr>
            <w:ins w:id="17438" w:author="Στάθης Καπ" w:date="2023-03-03T03:30:00Z">
              <w:r w:rsidRPr="00BB05AC">
                <w:rPr>
                  <w:rFonts w:ascii="Calibri" w:hAnsi="Calibri" w:cs="Calibri"/>
                  <w:color w:val="000000"/>
                  <w:sz w:val="16"/>
                  <w:szCs w:val="16"/>
                  <w:rPrChange w:id="17439" w:author="Στάθης Καπ" w:date="2023-03-03T03:31:00Z">
                    <w:rPr>
                      <w:rFonts w:ascii="Calibri" w:hAnsi="Calibri" w:cs="Calibri"/>
                      <w:color w:val="000000"/>
                      <w:sz w:val="18"/>
                      <w:szCs w:val="18"/>
                    </w:rPr>
                  </w:rPrChange>
                </w:rPr>
                <w:t>1606</w:t>
              </w:r>
            </w:ins>
          </w:p>
        </w:tc>
        <w:tc>
          <w:tcPr>
            <w:tcW w:w="541" w:type="dxa"/>
            <w:tcBorders>
              <w:top w:val="nil"/>
              <w:bottom w:val="nil"/>
            </w:tcBorders>
            <w:vAlign w:val="bottom"/>
            <w:tcPrChange w:id="17440" w:author="Στάθης Καπ" w:date="2023-03-07T04:29:00Z">
              <w:tcPr>
                <w:tcW w:w="541" w:type="dxa"/>
                <w:vAlign w:val="bottom"/>
              </w:tcPr>
            </w:tcPrChange>
          </w:tcPr>
          <w:p w14:paraId="3818F6B6" w14:textId="716AECB6" w:rsidR="009B17D5" w:rsidRPr="00BB05AC" w:rsidRDefault="009B17D5" w:rsidP="009B17D5">
            <w:pPr>
              <w:jc w:val="center"/>
              <w:rPr>
                <w:ins w:id="17441" w:author="Στάθης Καπ" w:date="2023-03-03T03:28:00Z"/>
                <w:rFonts w:cstheme="minorHAnsi"/>
                <w:sz w:val="16"/>
                <w:szCs w:val="16"/>
              </w:rPr>
            </w:pPr>
            <w:ins w:id="17442" w:author="Στάθης Καπ" w:date="2023-03-03T03:30:00Z">
              <w:r w:rsidRPr="00BB05AC">
                <w:rPr>
                  <w:rFonts w:ascii="Calibri" w:hAnsi="Calibri" w:cs="Calibri"/>
                  <w:color w:val="000000"/>
                  <w:sz w:val="16"/>
                  <w:szCs w:val="16"/>
                  <w:rPrChange w:id="17443" w:author="Στάθης Καπ" w:date="2023-03-03T03:31:00Z">
                    <w:rPr>
                      <w:rFonts w:ascii="Calibri" w:hAnsi="Calibri" w:cs="Calibri"/>
                      <w:color w:val="000000"/>
                      <w:sz w:val="18"/>
                      <w:szCs w:val="18"/>
                    </w:rPr>
                  </w:rPrChange>
                </w:rPr>
                <w:t>1.215</w:t>
              </w:r>
            </w:ins>
          </w:p>
        </w:tc>
        <w:tc>
          <w:tcPr>
            <w:tcW w:w="589" w:type="dxa"/>
            <w:tcBorders>
              <w:top w:val="nil"/>
              <w:bottom w:val="nil"/>
            </w:tcBorders>
            <w:vAlign w:val="center"/>
            <w:tcPrChange w:id="17444" w:author="Στάθης Καπ" w:date="2023-03-07T04:29:00Z">
              <w:tcPr>
                <w:tcW w:w="589" w:type="dxa"/>
                <w:vAlign w:val="center"/>
              </w:tcPr>
            </w:tcPrChange>
          </w:tcPr>
          <w:p w14:paraId="30BD738B" w14:textId="216BA216" w:rsidR="009B17D5" w:rsidRPr="00BB05AC" w:rsidRDefault="009B17D5" w:rsidP="009B17D5">
            <w:pPr>
              <w:jc w:val="center"/>
              <w:rPr>
                <w:ins w:id="17445" w:author="Στάθης Καπ" w:date="2023-03-03T03:28:00Z"/>
                <w:rFonts w:cstheme="minorHAnsi"/>
                <w:sz w:val="16"/>
                <w:szCs w:val="16"/>
              </w:rPr>
            </w:pPr>
            <w:ins w:id="17446" w:author="Στάθης Καπ" w:date="2023-03-03T06:14:00Z">
              <w:r>
                <w:rPr>
                  <w:rFonts w:ascii="Calibri" w:hAnsi="Calibri" w:cstheme="minorHAnsi"/>
                  <w:color w:val="000000"/>
                  <w:sz w:val="16"/>
                  <w:szCs w:val="16"/>
                </w:rPr>
                <w:t>11.95</w:t>
              </w:r>
            </w:ins>
          </w:p>
        </w:tc>
      </w:tr>
      <w:tr w:rsidR="009B17D5" w14:paraId="1E06A1F2" w14:textId="77777777" w:rsidTr="00DD03FB">
        <w:trPr>
          <w:ins w:id="17447" w:author="Στάθης Καπ" w:date="2023-03-03T03:28:00Z"/>
        </w:trPr>
        <w:tc>
          <w:tcPr>
            <w:tcW w:w="515" w:type="dxa"/>
            <w:tcBorders>
              <w:top w:val="nil"/>
              <w:bottom w:val="nil"/>
              <w:right w:val="single" w:sz="4" w:space="0" w:color="auto"/>
            </w:tcBorders>
            <w:shd w:val="clear" w:color="auto" w:fill="E7E6E6" w:themeFill="background2"/>
            <w:vAlign w:val="center"/>
            <w:tcPrChange w:id="17448" w:author="Στάθης Καπ" w:date="2023-03-07T04:29:00Z">
              <w:tcPr>
                <w:tcW w:w="515" w:type="dxa"/>
                <w:vAlign w:val="center"/>
              </w:tcPr>
            </w:tcPrChange>
          </w:tcPr>
          <w:p w14:paraId="6329D46F" w14:textId="035C6067" w:rsidR="009B17D5" w:rsidRPr="00BB05AC" w:rsidRDefault="009B17D5" w:rsidP="009B17D5">
            <w:pPr>
              <w:jc w:val="center"/>
              <w:rPr>
                <w:ins w:id="17449" w:author="Στάθης Καπ" w:date="2023-03-03T03:28:00Z"/>
                <w:sz w:val="16"/>
                <w:szCs w:val="16"/>
              </w:rPr>
            </w:pPr>
            <w:ins w:id="17450" w:author="Στάθης Καπ" w:date="2023-03-03T03:30:00Z">
              <w:r w:rsidRPr="00BB05AC">
                <w:rPr>
                  <w:rFonts w:cstheme="minorHAnsi"/>
                  <w:sz w:val="16"/>
                  <w:szCs w:val="16"/>
                  <w:rPrChange w:id="17451" w:author="Στάθης Καπ" w:date="2023-03-03T03:31:00Z">
                    <w:rPr>
                      <w:rFonts w:cstheme="minorHAnsi"/>
                      <w:sz w:val="18"/>
                      <w:szCs w:val="18"/>
                    </w:rPr>
                  </w:rPrChange>
                </w:rPr>
                <w:t>pr16</w:t>
              </w:r>
            </w:ins>
          </w:p>
        </w:tc>
        <w:tc>
          <w:tcPr>
            <w:tcW w:w="560" w:type="dxa"/>
            <w:tcBorders>
              <w:top w:val="nil"/>
              <w:left w:val="single" w:sz="4" w:space="0" w:color="auto"/>
            </w:tcBorders>
            <w:tcPrChange w:id="17452" w:author="Στάθης Καπ" w:date="2023-03-07T04:29:00Z">
              <w:tcPr>
                <w:tcW w:w="560" w:type="dxa"/>
              </w:tcPr>
            </w:tcPrChange>
          </w:tcPr>
          <w:p w14:paraId="56C78D59" w14:textId="18F77010" w:rsidR="009B17D5" w:rsidRPr="00BB05AC" w:rsidRDefault="009B17D5" w:rsidP="009B17D5">
            <w:pPr>
              <w:jc w:val="center"/>
              <w:rPr>
                <w:ins w:id="17453" w:author="Στάθης Καπ" w:date="2023-03-03T03:28:00Z"/>
                <w:rFonts w:cstheme="minorHAnsi"/>
                <w:sz w:val="16"/>
                <w:szCs w:val="16"/>
              </w:rPr>
            </w:pPr>
            <w:ins w:id="17454" w:author="Στάθης Καπ" w:date="2023-03-03T03:30:00Z">
              <w:r w:rsidRPr="00BB05AC">
                <w:rPr>
                  <w:rFonts w:cstheme="minorHAnsi"/>
                  <w:sz w:val="16"/>
                  <w:szCs w:val="16"/>
                  <w:rPrChange w:id="17455" w:author="Στάθης Καπ" w:date="2023-03-03T03:31:00Z">
                    <w:rPr>
                      <w:rFonts w:cstheme="minorHAnsi"/>
                      <w:sz w:val="18"/>
                      <w:szCs w:val="18"/>
                    </w:rPr>
                  </w:rPrChange>
                </w:rPr>
                <w:t>2065</w:t>
              </w:r>
            </w:ins>
          </w:p>
        </w:tc>
        <w:tc>
          <w:tcPr>
            <w:tcW w:w="855" w:type="dxa"/>
            <w:tcBorders>
              <w:top w:val="nil"/>
            </w:tcBorders>
            <w:tcPrChange w:id="17456" w:author="Στάθης Καπ" w:date="2023-03-07T04:29:00Z">
              <w:tcPr>
                <w:tcW w:w="855" w:type="dxa"/>
              </w:tcPr>
            </w:tcPrChange>
          </w:tcPr>
          <w:p w14:paraId="4086862B" w14:textId="07493627" w:rsidR="009B17D5" w:rsidRPr="00BB05AC" w:rsidRDefault="009B17D5" w:rsidP="009B17D5">
            <w:pPr>
              <w:jc w:val="center"/>
              <w:rPr>
                <w:ins w:id="17457" w:author="Στάθης Καπ" w:date="2023-03-03T03:28:00Z"/>
                <w:rFonts w:cstheme="minorHAnsi"/>
                <w:sz w:val="16"/>
                <w:szCs w:val="16"/>
              </w:rPr>
            </w:pPr>
            <w:ins w:id="17458" w:author="Στάθης Καπ" w:date="2023-03-03T03:30:00Z">
              <w:r w:rsidRPr="00BB05AC">
                <w:rPr>
                  <w:rFonts w:cstheme="minorHAnsi"/>
                  <w:sz w:val="16"/>
                  <w:szCs w:val="16"/>
                  <w:rPrChange w:id="17459" w:author="Στάθης Καπ" w:date="2023-03-03T03:31:00Z">
                    <w:rPr>
                      <w:rFonts w:cstheme="minorHAnsi"/>
                      <w:sz w:val="18"/>
                      <w:szCs w:val="18"/>
                    </w:rPr>
                  </w:rPrChange>
                </w:rPr>
                <w:t>1889</w:t>
              </w:r>
            </w:ins>
          </w:p>
        </w:tc>
        <w:tc>
          <w:tcPr>
            <w:tcW w:w="544" w:type="dxa"/>
            <w:tcBorders>
              <w:top w:val="nil"/>
            </w:tcBorders>
            <w:vAlign w:val="bottom"/>
            <w:tcPrChange w:id="17460" w:author="Στάθης Καπ" w:date="2023-03-07T04:29:00Z">
              <w:tcPr>
                <w:tcW w:w="544" w:type="dxa"/>
                <w:vAlign w:val="bottom"/>
              </w:tcPr>
            </w:tcPrChange>
          </w:tcPr>
          <w:p w14:paraId="03D5FC9C" w14:textId="3E3FAEBF" w:rsidR="009B17D5" w:rsidRPr="00BB05AC" w:rsidRDefault="009B17D5" w:rsidP="009B17D5">
            <w:pPr>
              <w:jc w:val="center"/>
              <w:rPr>
                <w:ins w:id="17461" w:author="Στάθης Καπ" w:date="2023-03-03T03:28:00Z"/>
                <w:rFonts w:cstheme="minorHAnsi"/>
                <w:sz w:val="16"/>
                <w:szCs w:val="16"/>
              </w:rPr>
            </w:pPr>
            <w:ins w:id="17462" w:author="Στάθης Καπ" w:date="2023-03-03T03:30:00Z">
              <w:r w:rsidRPr="00BB05AC">
                <w:rPr>
                  <w:rFonts w:ascii="Calibri" w:hAnsi="Calibri" w:cs="Calibri"/>
                  <w:color w:val="000000"/>
                  <w:sz w:val="16"/>
                  <w:szCs w:val="16"/>
                  <w:rPrChange w:id="17463" w:author="Στάθης Καπ" w:date="2023-03-03T03:31:00Z">
                    <w:rPr>
                      <w:rFonts w:ascii="Calibri" w:hAnsi="Calibri" w:cs="Calibri"/>
                      <w:color w:val="000000"/>
                      <w:sz w:val="18"/>
                      <w:szCs w:val="18"/>
                    </w:rPr>
                  </w:rPrChange>
                </w:rPr>
                <w:t>1861</w:t>
              </w:r>
            </w:ins>
          </w:p>
        </w:tc>
        <w:tc>
          <w:tcPr>
            <w:tcW w:w="621" w:type="dxa"/>
            <w:tcBorders>
              <w:top w:val="nil"/>
            </w:tcBorders>
            <w:vAlign w:val="bottom"/>
            <w:tcPrChange w:id="17464" w:author="Στάθης Καπ" w:date="2023-03-07T04:29:00Z">
              <w:tcPr>
                <w:tcW w:w="621" w:type="dxa"/>
                <w:vAlign w:val="bottom"/>
              </w:tcPr>
            </w:tcPrChange>
          </w:tcPr>
          <w:p w14:paraId="4348B01C" w14:textId="56ABF494" w:rsidR="009B17D5" w:rsidRPr="00BB05AC" w:rsidRDefault="009B17D5" w:rsidP="009B17D5">
            <w:pPr>
              <w:jc w:val="center"/>
              <w:rPr>
                <w:ins w:id="17465" w:author="Στάθης Καπ" w:date="2023-03-03T03:28:00Z"/>
                <w:rFonts w:cstheme="minorHAnsi"/>
                <w:sz w:val="16"/>
                <w:szCs w:val="16"/>
              </w:rPr>
            </w:pPr>
            <w:ins w:id="17466" w:author="Στάθης Καπ" w:date="2023-03-03T03:30:00Z">
              <w:r w:rsidRPr="00BB05AC">
                <w:rPr>
                  <w:rFonts w:ascii="Calibri" w:hAnsi="Calibri" w:cs="Calibri"/>
                  <w:color w:val="000000"/>
                  <w:sz w:val="16"/>
                  <w:szCs w:val="16"/>
                  <w:rPrChange w:id="17467" w:author="Στάθης Καπ" w:date="2023-03-03T03:31:00Z">
                    <w:rPr>
                      <w:rFonts w:ascii="Calibri" w:hAnsi="Calibri" w:cs="Calibri"/>
                      <w:color w:val="000000"/>
                      <w:sz w:val="18"/>
                      <w:szCs w:val="18"/>
                    </w:rPr>
                  </w:rPrChange>
                </w:rPr>
                <w:t>8.132</w:t>
              </w:r>
            </w:ins>
          </w:p>
        </w:tc>
        <w:tc>
          <w:tcPr>
            <w:tcW w:w="669" w:type="dxa"/>
            <w:tcBorders>
              <w:top w:val="nil"/>
            </w:tcBorders>
            <w:vAlign w:val="center"/>
            <w:tcPrChange w:id="17468" w:author="Στάθης Καπ" w:date="2023-03-07T04:29:00Z">
              <w:tcPr>
                <w:tcW w:w="669" w:type="dxa"/>
                <w:vAlign w:val="center"/>
              </w:tcPr>
            </w:tcPrChange>
          </w:tcPr>
          <w:p w14:paraId="5698E7EE" w14:textId="2D445A7F" w:rsidR="009B17D5" w:rsidRPr="00BB05AC" w:rsidRDefault="009B17D5" w:rsidP="009B17D5">
            <w:pPr>
              <w:jc w:val="center"/>
              <w:rPr>
                <w:ins w:id="17469" w:author="Στάθης Καπ" w:date="2023-03-03T03:28:00Z"/>
                <w:rFonts w:cstheme="minorHAnsi"/>
                <w:sz w:val="16"/>
                <w:szCs w:val="16"/>
              </w:rPr>
            </w:pPr>
            <w:ins w:id="17470" w:author="Στάθης Καπ" w:date="2023-03-03T06:13:00Z">
              <w:r>
                <w:rPr>
                  <w:rFonts w:ascii="Calibri" w:hAnsi="Calibri" w:cstheme="minorHAnsi"/>
                  <w:color w:val="000000"/>
                  <w:sz w:val="16"/>
                  <w:szCs w:val="16"/>
                </w:rPr>
                <w:t>9.88</w:t>
              </w:r>
            </w:ins>
          </w:p>
        </w:tc>
        <w:tc>
          <w:tcPr>
            <w:tcW w:w="543" w:type="dxa"/>
            <w:tcBorders>
              <w:top w:val="nil"/>
            </w:tcBorders>
            <w:vAlign w:val="bottom"/>
            <w:tcPrChange w:id="17471" w:author="Στάθης Καπ" w:date="2023-03-07T04:29:00Z">
              <w:tcPr>
                <w:tcW w:w="543" w:type="dxa"/>
                <w:vAlign w:val="bottom"/>
              </w:tcPr>
            </w:tcPrChange>
          </w:tcPr>
          <w:p w14:paraId="4306736C" w14:textId="362DC98F" w:rsidR="009B17D5" w:rsidRPr="00BB05AC" w:rsidRDefault="009B17D5" w:rsidP="009B17D5">
            <w:pPr>
              <w:jc w:val="center"/>
              <w:rPr>
                <w:ins w:id="17472" w:author="Στάθης Καπ" w:date="2023-03-03T03:28:00Z"/>
                <w:rFonts w:cstheme="minorHAnsi"/>
                <w:sz w:val="16"/>
                <w:szCs w:val="16"/>
              </w:rPr>
            </w:pPr>
            <w:ins w:id="17473" w:author="Στάθης Καπ" w:date="2023-03-03T03:30:00Z">
              <w:r w:rsidRPr="00BB05AC">
                <w:rPr>
                  <w:rFonts w:ascii="Calibri" w:hAnsi="Calibri" w:cs="Calibri"/>
                  <w:color w:val="000000"/>
                  <w:sz w:val="16"/>
                  <w:szCs w:val="16"/>
                  <w:rPrChange w:id="17474" w:author="Στάθης Καπ" w:date="2023-03-03T03:31:00Z">
                    <w:rPr>
                      <w:rFonts w:ascii="Calibri" w:hAnsi="Calibri" w:cs="Calibri"/>
                      <w:color w:val="000000"/>
                      <w:sz w:val="18"/>
                      <w:szCs w:val="18"/>
                    </w:rPr>
                  </w:rPrChange>
                </w:rPr>
                <w:t>1829</w:t>
              </w:r>
            </w:ins>
          </w:p>
        </w:tc>
        <w:tc>
          <w:tcPr>
            <w:tcW w:w="621" w:type="dxa"/>
            <w:tcBorders>
              <w:top w:val="nil"/>
            </w:tcBorders>
            <w:vAlign w:val="bottom"/>
            <w:tcPrChange w:id="17475" w:author="Στάθης Καπ" w:date="2023-03-07T04:29:00Z">
              <w:tcPr>
                <w:tcW w:w="621" w:type="dxa"/>
                <w:vAlign w:val="bottom"/>
              </w:tcPr>
            </w:tcPrChange>
          </w:tcPr>
          <w:p w14:paraId="6986C788" w14:textId="5A641FDB" w:rsidR="009B17D5" w:rsidRPr="00BB05AC" w:rsidRDefault="009B17D5" w:rsidP="009B17D5">
            <w:pPr>
              <w:jc w:val="center"/>
              <w:rPr>
                <w:ins w:id="17476" w:author="Στάθης Καπ" w:date="2023-03-03T03:28:00Z"/>
                <w:rFonts w:cstheme="minorHAnsi"/>
                <w:sz w:val="16"/>
                <w:szCs w:val="16"/>
              </w:rPr>
            </w:pPr>
            <w:ins w:id="17477" w:author="Στάθης Καπ" w:date="2023-03-03T03:30:00Z">
              <w:r w:rsidRPr="00BB05AC">
                <w:rPr>
                  <w:rFonts w:ascii="Calibri" w:hAnsi="Calibri" w:cs="Calibri"/>
                  <w:color w:val="000000"/>
                  <w:sz w:val="16"/>
                  <w:szCs w:val="16"/>
                  <w:rPrChange w:id="17478" w:author="Στάθης Καπ" w:date="2023-03-03T03:31:00Z">
                    <w:rPr>
                      <w:rFonts w:ascii="Calibri" w:hAnsi="Calibri" w:cs="Calibri"/>
                      <w:color w:val="000000"/>
                      <w:sz w:val="18"/>
                      <w:szCs w:val="18"/>
                    </w:rPr>
                  </w:rPrChange>
                </w:rPr>
                <w:t>4.968</w:t>
              </w:r>
            </w:ins>
          </w:p>
        </w:tc>
        <w:tc>
          <w:tcPr>
            <w:tcW w:w="669" w:type="dxa"/>
            <w:tcBorders>
              <w:top w:val="nil"/>
            </w:tcBorders>
            <w:vAlign w:val="center"/>
            <w:tcPrChange w:id="17479" w:author="Στάθης Καπ" w:date="2023-03-07T04:29:00Z">
              <w:tcPr>
                <w:tcW w:w="669" w:type="dxa"/>
                <w:vAlign w:val="center"/>
              </w:tcPr>
            </w:tcPrChange>
          </w:tcPr>
          <w:p w14:paraId="72A18951" w14:textId="448655F2" w:rsidR="009B17D5" w:rsidRPr="00BB05AC" w:rsidRDefault="009B17D5" w:rsidP="009B17D5">
            <w:pPr>
              <w:jc w:val="center"/>
              <w:rPr>
                <w:ins w:id="17480" w:author="Στάθης Καπ" w:date="2023-03-03T03:28:00Z"/>
                <w:rFonts w:cstheme="minorHAnsi"/>
                <w:sz w:val="16"/>
                <w:szCs w:val="16"/>
              </w:rPr>
            </w:pPr>
            <w:ins w:id="17481" w:author="Στάθης Καπ" w:date="2023-03-03T06:13:00Z">
              <w:r>
                <w:rPr>
                  <w:rFonts w:ascii="Calibri" w:hAnsi="Calibri" w:cstheme="minorHAnsi"/>
                  <w:color w:val="000000"/>
                  <w:sz w:val="16"/>
                  <w:szCs w:val="16"/>
                </w:rPr>
                <w:t>1.72</w:t>
              </w:r>
            </w:ins>
          </w:p>
        </w:tc>
        <w:tc>
          <w:tcPr>
            <w:tcW w:w="508" w:type="dxa"/>
            <w:tcBorders>
              <w:top w:val="nil"/>
            </w:tcBorders>
            <w:vAlign w:val="bottom"/>
            <w:tcPrChange w:id="17482" w:author="Στάθης Καπ" w:date="2023-03-07T04:29:00Z">
              <w:tcPr>
                <w:tcW w:w="508" w:type="dxa"/>
                <w:vAlign w:val="bottom"/>
              </w:tcPr>
            </w:tcPrChange>
          </w:tcPr>
          <w:p w14:paraId="3A1DCB42" w14:textId="4A298779" w:rsidR="009B17D5" w:rsidRPr="00BB05AC" w:rsidRDefault="009B17D5" w:rsidP="009B17D5">
            <w:pPr>
              <w:jc w:val="center"/>
              <w:rPr>
                <w:ins w:id="17483" w:author="Στάθης Καπ" w:date="2023-03-03T03:28:00Z"/>
                <w:rFonts w:cstheme="minorHAnsi"/>
                <w:sz w:val="16"/>
                <w:szCs w:val="16"/>
              </w:rPr>
            </w:pPr>
            <w:ins w:id="17484" w:author="Στάθης Καπ" w:date="2023-03-03T03:30:00Z">
              <w:r w:rsidRPr="00BB05AC">
                <w:rPr>
                  <w:rFonts w:ascii="Calibri" w:hAnsi="Calibri" w:cs="Calibri"/>
                  <w:color w:val="000000"/>
                  <w:sz w:val="16"/>
                  <w:szCs w:val="16"/>
                  <w:rPrChange w:id="17485" w:author="Στάθης Καπ" w:date="2023-03-03T03:31:00Z">
                    <w:rPr>
                      <w:rFonts w:ascii="Calibri" w:hAnsi="Calibri" w:cs="Calibri"/>
                      <w:color w:val="000000"/>
                      <w:sz w:val="18"/>
                      <w:szCs w:val="18"/>
                    </w:rPr>
                  </w:rPrChange>
                </w:rPr>
                <w:t>1718</w:t>
              </w:r>
            </w:ins>
          </w:p>
        </w:tc>
        <w:tc>
          <w:tcPr>
            <w:tcW w:w="541" w:type="dxa"/>
            <w:tcBorders>
              <w:top w:val="nil"/>
            </w:tcBorders>
            <w:vAlign w:val="bottom"/>
            <w:tcPrChange w:id="17486" w:author="Στάθης Καπ" w:date="2023-03-07T04:29:00Z">
              <w:tcPr>
                <w:tcW w:w="541" w:type="dxa"/>
                <w:vAlign w:val="bottom"/>
              </w:tcPr>
            </w:tcPrChange>
          </w:tcPr>
          <w:p w14:paraId="240B6CEF" w14:textId="29598447" w:rsidR="009B17D5" w:rsidRPr="00BB05AC" w:rsidRDefault="009B17D5" w:rsidP="009B17D5">
            <w:pPr>
              <w:jc w:val="center"/>
              <w:rPr>
                <w:ins w:id="17487" w:author="Στάθης Καπ" w:date="2023-03-03T03:28:00Z"/>
                <w:rFonts w:cstheme="minorHAnsi"/>
                <w:sz w:val="16"/>
                <w:szCs w:val="16"/>
              </w:rPr>
            </w:pPr>
            <w:ins w:id="17488" w:author="Στάθης Καπ" w:date="2023-03-03T03:30:00Z">
              <w:r w:rsidRPr="00BB05AC">
                <w:rPr>
                  <w:rFonts w:ascii="Calibri" w:hAnsi="Calibri" w:cs="Calibri"/>
                  <w:color w:val="000000"/>
                  <w:sz w:val="16"/>
                  <w:szCs w:val="16"/>
                  <w:rPrChange w:id="17489" w:author="Στάθης Καπ" w:date="2023-03-03T03:31:00Z">
                    <w:rPr>
                      <w:rFonts w:ascii="Calibri" w:hAnsi="Calibri" w:cs="Calibri"/>
                      <w:color w:val="000000"/>
                      <w:sz w:val="18"/>
                      <w:szCs w:val="18"/>
                    </w:rPr>
                  </w:rPrChange>
                </w:rPr>
                <w:t>2.979</w:t>
              </w:r>
            </w:ins>
          </w:p>
        </w:tc>
        <w:tc>
          <w:tcPr>
            <w:tcW w:w="589" w:type="dxa"/>
            <w:tcBorders>
              <w:top w:val="nil"/>
            </w:tcBorders>
            <w:vAlign w:val="center"/>
            <w:tcPrChange w:id="17490" w:author="Στάθης Καπ" w:date="2023-03-07T04:29:00Z">
              <w:tcPr>
                <w:tcW w:w="589" w:type="dxa"/>
                <w:vAlign w:val="center"/>
              </w:tcPr>
            </w:tcPrChange>
          </w:tcPr>
          <w:p w14:paraId="655ECB03" w14:textId="14EF17DB" w:rsidR="009B17D5" w:rsidRPr="00BB05AC" w:rsidRDefault="009B17D5" w:rsidP="009B17D5">
            <w:pPr>
              <w:jc w:val="center"/>
              <w:rPr>
                <w:ins w:id="17491" w:author="Στάθης Καπ" w:date="2023-03-03T03:28:00Z"/>
                <w:rFonts w:cstheme="minorHAnsi"/>
                <w:sz w:val="16"/>
                <w:szCs w:val="16"/>
              </w:rPr>
            </w:pPr>
            <w:ins w:id="17492" w:author="Στάθης Καπ" w:date="2023-03-03T06:13:00Z">
              <w:r>
                <w:rPr>
                  <w:rFonts w:ascii="Calibri" w:hAnsi="Calibri" w:cstheme="minorHAnsi"/>
                  <w:color w:val="000000"/>
                  <w:sz w:val="16"/>
                  <w:szCs w:val="16"/>
                </w:rPr>
                <w:t>7.68</w:t>
              </w:r>
            </w:ins>
          </w:p>
        </w:tc>
        <w:tc>
          <w:tcPr>
            <w:tcW w:w="463" w:type="dxa"/>
            <w:tcBorders>
              <w:top w:val="nil"/>
            </w:tcBorders>
            <w:vAlign w:val="bottom"/>
            <w:tcPrChange w:id="17493" w:author="Στάθης Καπ" w:date="2023-03-07T04:29:00Z">
              <w:tcPr>
                <w:tcW w:w="463" w:type="dxa"/>
                <w:vAlign w:val="bottom"/>
              </w:tcPr>
            </w:tcPrChange>
          </w:tcPr>
          <w:p w14:paraId="009F2928" w14:textId="753AF096" w:rsidR="009B17D5" w:rsidRPr="00BB05AC" w:rsidRDefault="009B17D5" w:rsidP="009B17D5">
            <w:pPr>
              <w:jc w:val="center"/>
              <w:rPr>
                <w:ins w:id="17494" w:author="Στάθης Καπ" w:date="2023-03-03T03:28:00Z"/>
                <w:rFonts w:cstheme="minorHAnsi"/>
                <w:sz w:val="16"/>
                <w:szCs w:val="16"/>
              </w:rPr>
            </w:pPr>
            <w:ins w:id="17495" w:author="Στάθης Καπ" w:date="2023-03-03T03:30:00Z">
              <w:r w:rsidRPr="00BB05AC">
                <w:rPr>
                  <w:rFonts w:ascii="Calibri" w:hAnsi="Calibri" w:cs="Calibri"/>
                  <w:color w:val="000000"/>
                  <w:sz w:val="16"/>
                  <w:szCs w:val="16"/>
                  <w:rPrChange w:id="17496" w:author="Στάθης Καπ" w:date="2023-03-03T03:31:00Z">
                    <w:rPr>
                      <w:rFonts w:ascii="Calibri" w:hAnsi="Calibri" w:cs="Calibri"/>
                      <w:color w:val="000000"/>
                      <w:sz w:val="18"/>
                      <w:szCs w:val="18"/>
                    </w:rPr>
                  </w:rPrChange>
                </w:rPr>
                <w:t>1645</w:t>
              </w:r>
            </w:ins>
          </w:p>
        </w:tc>
        <w:tc>
          <w:tcPr>
            <w:tcW w:w="541" w:type="dxa"/>
            <w:tcBorders>
              <w:top w:val="nil"/>
            </w:tcBorders>
            <w:vAlign w:val="bottom"/>
            <w:tcPrChange w:id="17497" w:author="Στάθης Καπ" w:date="2023-03-07T04:29:00Z">
              <w:tcPr>
                <w:tcW w:w="541" w:type="dxa"/>
                <w:vAlign w:val="bottom"/>
              </w:tcPr>
            </w:tcPrChange>
          </w:tcPr>
          <w:p w14:paraId="74FA88B1" w14:textId="583BB03E" w:rsidR="009B17D5" w:rsidRPr="00BB05AC" w:rsidRDefault="009B17D5" w:rsidP="009B17D5">
            <w:pPr>
              <w:jc w:val="center"/>
              <w:rPr>
                <w:ins w:id="17498" w:author="Στάθης Καπ" w:date="2023-03-03T03:28:00Z"/>
                <w:rFonts w:cstheme="minorHAnsi"/>
                <w:sz w:val="16"/>
                <w:szCs w:val="16"/>
              </w:rPr>
            </w:pPr>
            <w:ins w:id="17499" w:author="Στάθης Καπ" w:date="2023-03-03T03:30:00Z">
              <w:r w:rsidRPr="00BB05AC">
                <w:rPr>
                  <w:rFonts w:ascii="Calibri" w:hAnsi="Calibri" w:cs="Calibri"/>
                  <w:color w:val="000000"/>
                  <w:sz w:val="16"/>
                  <w:szCs w:val="16"/>
                  <w:rPrChange w:id="17500" w:author="Στάθης Καπ" w:date="2023-03-03T03:31:00Z">
                    <w:rPr>
                      <w:rFonts w:ascii="Calibri" w:hAnsi="Calibri" w:cs="Calibri"/>
                      <w:color w:val="000000"/>
                      <w:sz w:val="18"/>
                      <w:szCs w:val="18"/>
                    </w:rPr>
                  </w:rPrChange>
                </w:rPr>
                <w:t>2.97</w:t>
              </w:r>
            </w:ins>
          </w:p>
        </w:tc>
        <w:tc>
          <w:tcPr>
            <w:tcW w:w="589" w:type="dxa"/>
            <w:tcBorders>
              <w:top w:val="nil"/>
            </w:tcBorders>
            <w:vAlign w:val="center"/>
            <w:tcPrChange w:id="17501" w:author="Στάθης Καπ" w:date="2023-03-07T04:29:00Z">
              <w:tcPr>
                <w:tcW w:w="589" w:type="dxa"/>
                <w:vAlign w:val="center"/>
              </w:tcPr>
            </w:tcPrChange>
          </w:tcPr>
          <w:p w14:paraId="4A5AF21A" w14:textId="3935DF2A" w:rsidR="009B17D5" w:rsidRPr="00BB05AC" w:rsidRDefault="009B17D5" w:rsidP="009B17D5">
            <w:pPr>
              <w:jc w:val="center"/>
              <w:rPr>
                <w:ins w:id="17502" w:author="Στάθης Καπ" w:date="2023-03-03T03:28:00Z"/>
                <w:rFonts w:cstheme="minorHAnsi"/>
                <w:sz w:val="16"/>
                <w:szCs w:val="16"/>
              </w:rPr>
            </w:pPr>
            <w:ins w:id="17503" w:author="Στάθης Καπ" w:date="2023-03-03T06:14:00Z">
              <w:r>
                <w:rPr>
                  <w:rFonts w:ascii="Calibri" w:hAnsi="Calibri" w:cstheme="minorHAnsi"/>
                  <w:color w:val="000000"/>
                  <w:sz w:val="16"/>
                  <w:szCs w:val="16"/>
                </w:rPr>
                <w:t>11.61</w:t>
              </w:r>
            </w:ins>
          </w:p>
        </w:tc>
      </w:tr>
      <w:tr w:rsidR="009B17D5" w14:paraId="642B1C9B" w14:textId="77777777" w:rsidTr="00F03C40">
        <w:trPr>
          <w:ins w:id="17504" w:author="Στάθης Καπ" w:date="2023-03-03T03:28:00Z"/>
        </w:trPr>
        <w:tc>
          <w:tcPr>
            <w:tcW w:w="515" w:type="dxa"/>
            <w:tcBorders>
              <w:top w:val="nil"/>
              <w:bottom w:val="nil"/>
              <w:right w:val="single" w:sz="4" w:space="0" w:color="auto"/>
            </w:tcBorders>
            <w:shd w:val="clear" w:color="auto" w:fill="E7E6E6" w:themeFill="background2"/>
            <w:vAlign w:val="center"/>
            <w:tcPrChange w:id="17505" w:author="Στάθης Καπ" w:date="2023-03-03T06:26:00Z">
              <w:tcPr>
                <w:tcW w:w="515" w:type="dxa"/>
                <w:vAlign w:val="center"/>
              </w:tcPr>
            </w:tcPrChange>
          </w:tcPr>
          <w:p w14:paraId="7F7F73DD" w14:textId="6475F801" w:rsidR="009B17D5" w:rsidRPr="00BB05AC" w:rsidRDefault="009B17D5" w:rsidP="009B17D5">
            <w:pPr>
              <w:jc w:val="center"/>
              <w:rPr>
                <w:ins w:id="17506" w:author="Στάθης Καπ" w:date="2023-03-03T03:28:00Z"/>
                <w:sz w:val="16"/>
                <w:szCs w:val="16"/>
              </w:rPr>
            </w:pPr>
            <w:ins w:id="17507" w:author="Στάθης Καπ" w:date="2023-03-03T03:30:00Z">
              <w:r w:rsidRPr="00BB05AC">
                <w:rPr>
                  <w:rFonts w:cstheme="minorHAnsi"/>
                  <w:sz w:val="16"/>
                  <w:szCs w:val="16"/>
                  <w:rPrChange w:id="17508" w:author="Στάθης Καπ" w:date="2023-03-03T03:31:00Z">
                    <w:rPr>
                      <w:rFonts w:cstheme="minorHAnsi"/>
                      <w:sz w:val="18"/>
                      <w:szCs w:val="18"/>
                    </w:rPr>
                  </w:rPrChange>
                </w:rPr>
                <w:t>pr17</w:t>
              </w:r>
            </w:ins>
          </w:p>
        </w:tc>
        <w:tc>
          <w:tcPr>
            <w:tcW w:w="560" w:type="dxa"/>
            <w:tcBorders>
              <w:left w:val="single" w:sz="4" w:space="0" w:color="auto"/>
            </w:tcBorders>
            <w:tcPrChange w:id="17509" w:author="Στάθης Καπ" w:date="2023-03-03T06:26:00Z">
              <w:tcPr>
                <w:tcW w:w="560" w:type="dxa"/>
              </w:tcPr>
            </w:tcPrChange>
          </w:tcPr>
          <w:p w14:paraId="578CD2E7" w14:textId="6236DE81" w:rsidR="009B17D5" w:rsidRPr="00BB05AC" w:rsidRDefault="009B17D5" w:rsidP="009B17D5">
            <w:pPr>
              <w:jc w:val="center"/>
              <w:rPr>
                <w:ins w:id="17510" w:author="Στάθης Καπ" w:date="2023-03-03T03:28:00Z"/>
                <w:rFonts w:cstheme="minorHAnsi"/>
                <w:sz w:val="16"/>
                <w:szCs w:val="16"/>
              </w:rPr>
            </w:pPr>
            <w:ins w:id="17511" w:author="Στάθης Καπ" w:date="2023-03-03T03:30:00Z">
              <w:r w:rsidRPr="00BB05AC">
                <w:rPr>
                  <w:rFonts w:cstheme="minorHAnsi"/>
                  <w:sz w:val="16"/>
                  <w:szCs w:val="16"/>
                  <w:rPrChange w:id="17512" w:author="Στάθης Καπ" w:date="2023-03-03T03:31:00Z">
                    <w:rPr>
                      <w:rFonts w:cstheme="minorHAnsi"/>
                      <w:sz w:val="18"/>
                      <w:szCs w:val="18"/>
                    </w:rPr>
                  </w:rPrChange>
                </w:rPr>
                <w:t>934</w:t>
              </w:r>
            </w:ins>
          </w:p>
        </w:tc>
        <w:tc>
          <w:tcPr>
            <w:tcW w:w="855" w:type="dxa"/>
            <w:tcPrChange w:id="17513" w:author="Στάθης Καπ" w:date="2023-03-03T06:26:00Z">
              <w:tcPr>
                <w:tcW w:w="855" w:type="dxa"/>
              </w:tcPr>
            </w:tcPrChange>
          </w:tcPr>
          <w:p w14:paraId="5083DE3B" w14:textId="7E25495E" w:rsidR="009B17D5" w:rsidRPr="00BB05AC" w:rsidRDefault="009B17D5" w:rsidP="009B17D5">
            <w:pPr>
              <w:jc w:val="center"/>
              <w:rPr>
                <w:ins w:id="17514" w:author="Στάθης Καπ" w:date="2023-03-03T03:28:00Z"/>
                <w:rFonts w:cstheme="minorHAnsi"/>
                <w:sz w:val="16"/>
                <w:szCs w:val="16"/>
              </w:rPr>
            </w:pPr>
            <w:ins w:id="17515" w:author="Στάθης Καπ" w:date="2023-03-03T03:30:00Z">
              <w:r w:rsidRPr="00BB05AC">
                <w:rPr>
                  <w:rFonts w:cstheme="minorHAnsi"/>
                  <w:sz w:val="16"/>
                  <w:szCs w:val="16"/>
                  <w:rPrChange w:id="17516" w:author="Στάθης Καπ" w:date="2023-03-03T03:31:00Z">
                    <w:rPr>
                      <w:rFonts w:cstheme="minorHAnsi"/>
                      <w:sz w:val="18"/>
                      <w:szCs w:val="18"/>
                    </w:rPr>
                  </w:rPrChange>
                </w:rPr>
                <w:t>889</w:t>
              </w:r>
            </w:ins>
          </w:p>
        </w:tc>
        <w:tc>
          <w:tcPr>
            <w:tcW w:w="544" w:type="dxa"/>
            <w:vAlign w:val="bottom"/>
            <w:tcPrChange w:id="17517" w:author="Στάθης Καπ" w:date="2023-03-03T06:26:00Z">
              <w:tcPr>
                <w:tcW w:w="544" w:type="dxa"/>
                <w:vAlign w:val="bottom"/>
              </w:tcPr>
            </w:tcPrChange>
          </w:tcPr>
          <w:p w14:paraId="6DF15001" w14:textId="03E78BDC" w:rsidR="009B17D5" w:rsidRPr="00BB05AC" w:rsidRDefault="009B17D5" w:rsidP="009B17D5">
            <w:pPr>
              <w:jc w:val="center"/>
              <w:rPr>
                <w:ins w:id="17518" w:author="Στάθης Καπ" w:date="2023-03-03T03:28:00Z"/>
                <w:rFonts w:cstheme="minorHAnsi"/>
                <w:sz w:val="16"/>
                <w:szCs w:val="16"/>
              </w:rPr>
            </w:pPr>
            <w:ins w:id="17519" w:author="Στάθης Καπ" w:date="2023-03-03T03:30:00Z">
              <w:r w:rsidRPr="00BB05AC">
                <w:rPr>
                  <w:rFonts w:ascii="Calibri" w:hAnsi="Calibri" w:cs="Calibri"/>
                  <w:color w:val="000000"/>
                  <w:sz w:val="16"/>
                  <w:szCs w:val="16"/>
                  <w:rPrChange w:id="17520" w:author="Στάθης Καπ" w:date="2023-03-03T03:31:00Z">
                    <w:rPr>
                      <w:rFonts w:ascii="Calibri" w:hAnsi="Calibri" w:cs="Calibri"/>
                      <w:color w:val="000000"/>
                      <w:sz w:val="18"/>
                      <w:szCs w:val="18"/>
                    </w:rPr>
                  </w:rPrChange>
                </w:rPr>
                <w:t>894</w:t>
              </w:r>
            </w:ins>
          </w:p>
        </w:tc>
        <w:tc>
          <w:tcPr>
            <w:tcW w:w="621" w:type="dxa"/>
            <w:vAlign w:val="bottom"/>
            <w:tcPrChange w:id="17521" w:author="Στάθης Καπ" w:date="2023-03-03T06:26:00Z">
              <w:tcPr>
                <w:tcW w:w="621" w:type="dxa"/>
                <w:vAlign w:val="bottom"/>
              </w:tcPr>
            </w:tcPrChange>
          </w:tcPr>
          <w:p w14:paraId="5D9716A5" w14:textId="76FC79B1" w:rsidR="009B17D5" w:rsidRPr="00BB05AC" w:rsidRDefault="009B17D5" w:rsidP="009B17D5">
            <w:pPr>
              <w:jc w:val="center"/>
              <w:rPr>
                <w:ins w:id="17522" w:author="Στάθης Καπ" w:date="2023-03-03T03:28:00Z"/>
                <w:rFonts w:cstheme="minorHAnsi"/>
                <w:sz w:val="16"/>
                <w:szCs w:val="16"/>
              </w:rPr>
            </w:pPr>
            <w:ins w:id="17523" w:author="Στάθης Καπ" w:date="2023-03-03T03:30:00Z">
              <w:r w:rsidRPr="00BB05AC">
                <w:rPr>
                  <w:rFonts w:ascii="Calibri" w:hAnsi="Calibri" w:cs="Calibri"/>
                  <w:color w:val="000000"/>
                  <w:sz w:val="16"/>
                  <w:szCs w:val="16"/>
                  <w:rPrChange w:id="17524" w:author="Στάθης Καπ" w:date="2023-03-03T03:31:00Z">
                    <w:rPr>
                      <w:rFonts w:ascii="Calibri" w:hAnsi="Calibri" w:cs="Calibri"/>
                      <w:color w:val="000000"/>
                      <w:sz w:val="18"/>
                      <w:szCs w:val="18"/>
                    </w:rPr>
                  </w:rPrChange>
                </w:rPr>
                <w:t>0.769</w:t>
              </w:r>
            </w:ins>
          </w:p>
        </w:tc>
        <w:tc>
          <w:tcPr>
            <w:tcW w:w="669" w:type="dxa"/>
            <w:vAlign w:val="center"/>
            <w:tcPrChange w:id="17525" w:author="Στάθης Καπ" w:date="2023-03-03T06:26:00Z">
              <w:tcPr>
                <w:tcW w:w="669" w:type="dxa"/>
                <w:vAlign w:val="center"/>
              </w:tcPr>
            </w:tcPrChange>
          </w:tcPr>
          <w:p w14:paraId="084CA185" w14:textId="3250813F" w:rsidR="009B17D5" w:rsidRPr="00BB05AC" w:rsidRDefault="009B17D5" w:rsidP="009B17D5">
            <w:pPr>
              <w:jc w:val="center"/>
              <w:rPr>
                <w:ins w:id="17526" w:author="Στάθης Καπ" w:date="2023-03-03T03:28:00Z"/>
                <w:rFonts w:cstheme="minorHAnsi"/>
                <w:sz w:val="16"/>
                <w:szCs w:val="16"/>
              </w:rPr>
            </w:pPr>
            <w:ins w:id="17527" w:author="Στάθης Καπ" w:date="2023-03-03T06:13:00Z">
              <w:r>
                <w:rPr>
                  <w:rFonts w:ascii="Calibri" w:hAnsi="Calibri" w:cstheme="minorHAnsi"/>
                  <w:color w:val="000000"/>
                  <w:sz w:val="16"/>
                  <w:szCs w:val="16"/>
                </w:rPr>
                <w:t>4.28</w:t>
              </w:r>
            </w:ins>
          </w:p>
        </w:tc>
        <w:tc>
          <w:tcPr>
            <w:tcW w:w="543" w:type="dxa"/>
            <w:vAlign w:val="bottom"/>
            <w:tcPrChange w:id="17528" w:author="Στάθης Καπ" w:date="2023-03-03T06:26:00Z">
              <w:tcPr>
                <w:tcW w:w="543" w:type="dxa"/>
                <w:vAlign w:val="bottom"/>
              </w:tcPr>
            </w:tcPrChange>
          </w:tcPr>
          <w:p w14:paraId="7EDD1C2B" w14:textId="6F3A923F" w:rsidR="009B17D5" w:rsidRPr="00BB05AC" w:rsidRDefault="009B17D5" w:rsidP="009B17D5">
            <w:pPr>
              <w:jc w:val="center"/>
              <w:rPr>
                <w:ins w:id="17529" w:author="Στάθης Καπ" w:date="2023-03-03T03:28:00Z"/>
                <w:rFonts w:cstheme="minorHAnsi"/>
                <w:sz w:val="16"/>
                <w:szCs w:val="16"/>
              </w:rPr>
            </w:pPr>
            <w:ins w:id="17530" w:author="Στάθης Καπ" w:date="2023-03-03T03:30:00Z">
              <w:r w:rsidRPr="00BB05AC">
                <w:rPr>
                  <w:rFonts w:ascii="Calibri" w:hAnsi="Calibri" w:cs="Calibri"/>
                  <w:color w:val="000000"/>
                  <w:sz w:val="16"/>
                  <w:szCs w:val="16"/>
                  <w:rPrChange w:id="17531" w:author="Στάθης Καπ" w:date="2023-03-03T03:31:00Z">
                    <w:rPr>
                      <w:rFonts w:ascii="Calibri" w:hAnsi="Calibri" w:cs="Calibri"/>
                      <w:color w:val="000000"/>
                      <w:sz w:val="18"/>
                      <w:szCs w:val="18"/>
                    </w:rPr>
                  </w:rPrChange>
                </w:rPr>
                <w:t>868</w:t>
              </w:r>
            </w:ins>
          </w:p>
        </w:tc>
        <w:tc>
          <w:tcPr>
            <w:tcW w:w="621" w:type="dxa"/>
            <w:vAlign w:val="bottom"/>
            <w:tcPrChange w:id="17532" w:author="Στάθης Καπ" w:date="2023-03-03T06:26:00Z">
              <w:tcPr>
                <w:tcW w:w="621" w:type="dxa"/>
                <w:vAlign w:val="bottom"/>
              </w:tcPr>
            </w:tcPrChange>
          </w:tcPr>
          <w:p w14:paraId="038E87F3" w14:textId="442EFC48" w:rsidR="009B17D5" w:rsidRPr="00BB05AC" w:rsidRDefault="009B17D5" w:rsidP="009B17D5">
            <w:pPr>
              <w:jc w:val="center"/>
              <w:rPr>
                <w:ins w:id="17533" w:author="Στάθης Καπ" w:date="2023-03-03T03:28:00Z"/>
                <w:rFonts w:cstheme="minorHAnsi"/>
                <w:sz w:val="16"/>
                <w:szCs w:val="16"/>
              </w:rPr>
            </w:pPr>
            <w:ins w:id="17534" w:author="Στάθης Καπ" w:date="2023-03-03T03:30:00Z">
              <w:r w:rsidRPr="00BB05AC">
                <w:rPr>
                  <w:rFonts w:ascii="Calibri" w:hAnsi="Calibri" w:cs="Calibri"/>
                  <w:color w:val="000000"/>
                  <w:sz w:val="16"/>
                  <w:szCs w:val="16"/>
                  <w:rPrChange w:id="17535" w:author="Στάθης Καπ" w:date="2023-03-03T03:31:00Z">
                    <w:rPr>
                      <w:rFonts w:ascii="Calibri" w:hAnsi="Calibri" w:cs="Calibri"/>
                      <w:color w:val="000000"/>
                      <w:sz w:val="18"/>
                      <w:szCs w:val="18"/>
                    </w:rPr>
                  </w:rPrChange>
                </w:rPr>
                <w:t>0.186</w:t>
              </w:r>
            </w:ins>
          </w:p>
        </w:tc>
        <w:tc>
          <w:tcPr>
            <w:tcW w:w="669" w:type="dxa"/>
            <w:vAlign w:val="center"/>
            <w:tcPrChange w:id="17536" w:author="Στάθης Καπ" w:date="2023-03-03T06:26:00Z">
              <w:tcPr>
                <w:tcW w:w="669" w:type="dxa"/>
                <w:vAlign w:val="center"/>
              </w:tcPr>
            </w:tcPrChange>
          </w:tcPr>
          <w:p w14:paraId="0E021F2A" w14:textId="709C05CB" w:rsidR="009B17D5" w:rsidRPr="00BB05AC" w:rsidRDefault="009B17D5" w:rsidP="009B17D5">
            <w:pPr>
              <w:jc w:val="center"/>
              <w:rPr>
                <w:ins w:id="17537" w:author="Στάθης Καπ" w:date="2023-03-03T03:28:00Z"/>
                <w:rFonts w:cstheme="minorHAnsi"/>
                <w:sz w:val="16"/>
                <w:szCs w:val="16"/>
              </w:rPr>
            </w:pPr>
            <w:ins w:id="17538" w:author="Στάθης Καπ" w:date="2023-03-03T06:13:00Z">
              <w:r>
                <w:rPr>
                  <w:rFonts w:ascii="Calibri" w:hAnsi="Calibri" w:cstheme="minorHAnsi"/>
                  <w:color w:val="000000"/>
                  <w:sz w:val="16"/>
                  <w:szCs w:val="16"/>
                </w:rPr>
                <w:t>2.91</w:t>
              </w:r>
            </w:ins>
          </w:p>
        </w:tc>
        <w:tc>
          <w:tcPr>
            <w:tcW w:w="508" w:type="dxa"/>
            <w:vAlign w:val="bottom"/>
            <w:tcPrChange w:id="17539" w:author="Στάθης Καπ" w:date="2023-03-03T06:26:00Z">
              <w:tcPr>
                <w:tcW w:w="508" w:type="dxa"/>
                <w:vAlign w:val="bottom"/>
              </w:tcPr>
            </w:tcPrChange>
          </w:tcPr>
          <w:p w14:paraId="02725658" w14:textId="3363AA5E" w:rsidR="009B17D5" w:rsidRPr="00BB05AC" w:rsidRDefault="009B17D5" w:rsidP="009B17D5">
            <w:pPr>
              <w:jc w:val="center"/>
              <w:rPr>
                <w:ins w:id="17540" w:author="Στάθης Καπ" w:date="2023-03-03T03:28:00Z"/>
                <w:rFonts w:cstheme="minorHAnsi"/>
                <w:sz w:val="16"/>
                <w:szCs w:val="16"/>
              </w:rPr>
            </w:pPr>
            <w:ins w:id="17541" w:author="Στάθης Καπ" w:date="2023-03-03T03:30:00Z">
              <w:r w:rsidRPr="00BB05AC">
                <w:rPr>
                  <w:rFonts w:ascii="Calibri" w:hAnsi="Calibri" w:cs="Calibri"/>
                  <w:color w:val="000000"/>
                  <w:sz w:val="16"/>
                  <w:szCs w:val="16"/>
                  <w:rPrChange w:id="17542" w:author="Στάθης Καπ" w:date="2023-03-03T03:31:00Z">
                    <w:rPr>
                      <w:rFonts w:ascii="Calibri" w:hAnsi="Calibri" w:cs="Calibri"/>
                      <w:color w:val="000000"/>
                      <w:sz w:val="18"/>
                      <w:szCs w:val="18"/>
                    </w:rPr>
                  </w:rPrChange>
                </w:rPr>
                <w:t>799</w:t>
              </w:r>
            </w:ins>
          </w:p>
        </w:tc>
        <w:tc>
          <w:tcPr>
            <w:tcW w:w="541" w:type="dxa"/>
            <w:vAlign w:val="bottom"/>
            <w:tcPrChange w:id="17543" w:author="Στάθης Καπ" w:date="2023-03-03T06:26:00Z">
              <w:tcPr>
                <w:tcW w:w="541" w:type="dxa"/>
                <w:vAlign w:val="bottom"/>
              </w:tcPr>
            </w:tcPrChange>
          </w:tcPr>
          <w:p w14:paraId="77671767" w14:textId="36BC6E25" w:rsidR="009B17D5" w:rsidRPr="00BB05AC" w:rsidRDefault="009B17D5" w:rsidP="009B17D5">
            <w:pPr>
              <w:jc w:val="center"/>
              <w:rPr>
                <w:ins w:id="17544" w:author="Στάθης Καπ" w:date="2023-03-03T03:28:00Z"/>
                <w:rFonts w:cstheme="minorHAnsi"/>
                <w:sz w:val="16"/>
                <w:szCs w:val="16"/>
              </w:rPr>
            </w:pPr>
            <w:ins w:id="17545" w:author="Στάθης Καπ" w:date="2023-03-03T03:30:00Z">
              <w:r w:rsidRPr="00BB05AC">
                <w:rPr>
                  <w:rFonts w:ascii="Calibri" w:hAnsi="Calibri" w:cs="Calibri"/>
                  <w:color w:val="000000"/>
                  <w:sz w:val="16"/>
                  <w:szCs w:val="16"/>
                  <w:rPrChange w:id="17546" w:author="Στάθης Καπ" w:date="2023-03-03T03:31:00Z">
                    <w:rPr>
                      <w:rFonts w:ascii="Calibri" w:hAnsi="Calibri" w:cs="Calibri"/>
                      <w:color w:val="000000"/>
                      <w:sz w:val="18"/>
                      <w:szCs w:val="18"/>
                    </w:rPr>
                  </w:rPrChange>
                </w:rPr>
                <w:t>0.315</w:t>
              </w:r>
            </w:ins>
          </w:p>
        </w:tc>
        <w:tc>
          <w:tcPr>
            <w:tcW w:w="589" w:type="dxa"/>
            <w:vAlign w:val="center"/>
            <w:tcPrChange w:id="17547" w:author="Στάθης Καπ" w:date="2023-03-03T06:26:00Z">
              <w:tcPr>
                <w:tcW w:w="589" w:type="dxa"/>
                <w:vAlign w:val="center"/>
              </w:tcPr>
            </w:tcPrChange>
          </w:tcPr>
          <w:p w14:paraId="48F9B56B" w14:textId="3372E32F" w:rsidR="009B17D5" w:rsidRPr="00BB05AC" w:rsidRDefault="009B17D5" w:rsidP="009B17D5">
            <w:pPr>
              <w:jc w:val="center"/>
              <w:rPr>
                <w:ins w:id="17548" w:author="Στάθης Καπ" w:date="2023-03-03T03:28:00Z"/>
                <w:rFonts w:cstheme="minorHAnsi"/>
                <w:sz w:val="16"/>
                <w:szCs w:val="16"/>
              </w:rPr>
            </w:pPr>
            <w:ins w:id="17549" w:author="Στάθης Καπ" w:date="2023-03-03T06:13:00Z">
              <w:r>
                <w:rPr>
                  <w:rFonts w:ascii="Calibri" w:hAnsi="Calibri" w:cstheme="minorHAnsi"/>
                  <w:color w:val="000000"/>
                  <w:sz w:val="16"/>
                  <w:szCs w:val="16"/>
                </w:rPr>
                <w:t>10.63</w:t>
              </w:r>
            </w:ins>
          </w:p>
        </w:tc>
        <w:tc>
          <w:tcPr>
            <w:tcW w:w="463" w:type="dxa"/>
            <w:vAlign w:val="bottom"/>
            <w:tcPrChange w:id="17550" w:author="Στάθης Καπ" w:date="2023-03-03T06:26:00Z">
              <w:tcPr>
                <w:tcW w:w="463" w:type="dxa"/>
                <w:vAlign w:val="bottom"/>
              </w:tcPr>
            </w:tcPrChange>
          </w:tcPr>
          <w:p w14:paraId="2EB1A31D" w14:textId="52AAE4D2" w:rsidR="009B17D5" w:rsidRPr="00BB05AC" w:rsidRDefault="009B17D5" w:rsidP="009B17D5">
            <w:pPr>
              <w:jc w:val="center"/>
              <w:rPr>
                <w:ins w:id="17551" w:author="Στάθης Καπ" w:date="2023-03-03T03:28:00Z"/>
                <w:rFonts w:cstheme="minorHAnsi"/>
                <w:sz w:val="16"/>
                <w:szCs w:val="16"/>
              </w:rPr>
            </w:pPr>
            <w:ins w:id="17552" w:author="Στάθης Καπ" w:date="2023-03-03T03:30:00Z">
              <w:r w:rsidRPr="00BB05AC">
                <w:rPr>
                  <w:rFonts w:ascii="Calibri" w:hAnsi="Calibri" w:cs="Calibri"/>
                  <w:color w:val="000000"/>
                  <w:sz w:val="16"/>
                  <w:szCs w:val="16"/>
                  <w:rPrChange w:id="17553" w:author="Στάθης Καπ" w:date="2023-03-03T03:31:00Z">
                    <w:rPr>
                      <w:rFonts w:ascii="Calibri" w:hAnsi="Calibri" w:cs="Calibri"/>
                      <w:color w:val="000000"/>
                      <w:sz w:val="18"/>
                      <w:szCs w:val="18"/>
                    </w:rPr>
                  </w:rPrChange>
                </w:rPr>
                <w:t>800</w:t>
              </w:r>
            </w:ins>
          </w:p>
        </w:tc>
        <w:tc>
          <w:tcPr>
            <w:tcW w:w="541" w:type="dxa"/>
            <w:vAlign w:val="bottom"/>
            <w:tcPrChange w:id="17554" w:author="Στάθης Καπ" w:date="2023-03-03T06:26:00Z">
              <w:tcPr>
                <w:tcW w:w="541" w:type="dxa"/>
                <w:vAlign w:val="bottom"/>
              </w:tcPr>
            </w:tcPrChange>
          </w:tcPr>
          <w:p w14:paraId="6FCB4FD2" w14:textId="40312B1F" w:rsidR="009B17D5" w:rsidRPr="00BB05AC" w:rsidRDefault="009B17D5" w:rsidP="009B17D5">
            <w:pPr>
              <w:jc w:val="center"/>
              <w:rPr>
                <w:ins w:id="17555" w:author="Στάθης Καπ" w:date="2023-03-03T03:28:00Z"/>
                <w:rFonts w:cstheme="minorHAnsi"/>
                <w:sz w:val="16"/>
                <w:szCs w:val="16"/>
              </w:rPr>
            </w:pPr>
            <w:ins w:id="17556" w:author="Στάθης Καπ" w:date="2023-03-03T03:30:00Z">
              <w:r w:rsidRPr="00BB05AC">
                <w:rPr>
                  <w:rFonts w:ascii="Calibri" w:hAnsi="Calibri" w:cs="Calibri"/>
                  <w:color w:val="000000"/>
                  <w:sz w:val="16"/>
                  <w:szCs w:val="16"/>
                  <w:rPrChange w:id="17557" w:author="Στάθης Καπ" w:date="2023-03-03T03:31:00Z">
                    <w:rPr>
                      <w:rFonts w:ascii="Calibri" w:hAnsi="Calibri" w:cs="Calibri"/>
                      <w:color w:val="000000"/>
                      <w:sz w:val="18"/>
                      <w:szCs w:val="18"/>
                    </w:rPr>
                  </w:rPrChange>
                </w:rPr>
                <w:t>0.322</w:t>
              </w:r>
            </w:ins>
          </w:p>
        </w:tc>
        <w:tc>
          <w:tcPr>
            <w:tcW w:w="589" w:type="dxa"/>
            <w:vAlign w:val="center"/>
            <w:tcPrChange w:id="17558" w:author="Στάθης Καπ" w:date="2023-03-03T06:26:00Z">
              <w:tcPr>
                <w:tcW w:w="589" w:type="dxa"/>
                <w:vAlign w:val="center"/>
              </w:tcPr>
            </w:tcPrChange>
          </w:tcPr>
          <w:p w14:paraId="65C225A5" w14:textId="62BF186F" w:rsidR="009B17D5" w:rsidRPr="00BB05AC" w:rsidRDefault="009B17D5" w:rsidP="009B17D5">
            <w:pPr>
              <w:jc w:val="center"/>
              <w:rPr>
                <w:ins w:id="17559" w:author="Στάθης Καπ" w:date="2023-03-03T03:28:00Z"/>
                <w:rFonts w:cstheme="minorHAnsi"/>
                <w:sz w:val="16"/>
                <w:szCs w:val="16"/>
              </w:rPr>
            </w:pPr>
            <w:ins w:id="17560" w:author="Στάθης Καπ" w:date="2023-03-03T06:14:00Z">
              <w:r>
                <w:rPr>
                  <w:rFonts w:ascii="Calibri" w:hAnsi="Calibri" w:cstheme="minorHAnsi"/>
                  <w:color w:val="000000"/>
                  <w:sz w:val="16"/>
                  <w:szCs w:val="16"/>
                </w:rPr>
                <w:t>10.51</w:t>
              </w:r>
            </w:ins>
          </w:p>
        </w:tc>
      </w:tr>
      <w:tr w:rsidR="009B17D5" w14:paraId="48A6FBEB" w14:textId="77777777" w:rsidTr="00F03C40">
        <w:trPr>
          <w:ins w:id="17561" w:author="Στάθης Καπ" w:date="2023-03-03T03:28:00Z"/>
        </w:trPr>
        <w:tc>
          <w:tcPr>
            <w:tcW w:w="515" w:type="dxa"/>
            <w:tcBorders>
              <w:top w:val="nil"/>
              <w:bottom w:val="nil"/>
              <w:right w:val="single" w:sz="4" w:space="0" w:color="auto"/>
            </w:tcBorders>
            <w:shd w:val="clear" w:color="auto" w:fill="E7E6E6" w:themeFill="background2"/>
            <w:vAlign w:val="center"/>
            <w:tcPrChange w:id="17562" w:author="Στάθης Καπ" w:date="2023-03-03T06:26:00Z">
              <w:tcPr>
                <w:tcW w:w="515" w:type="dxa"/>
                <w:vAlign w:val="center"/>
              </w:tcPr>
            </w:tcPrChange>
          </w:tcPr>
          <w:p w14:paraId="64F55533" w14:textId="517D2A22" w:rsidR="009B17D5" w:rsidRPr="00BB05AC" w:rsidRDefault="009B17D5" w:rsidP="009B17D5">
            <w:pPr>
              <w:jc w:val="center"/>
              <w:rPr>
                <w:ins w:id="17563" w:author="Στάθης Καπ" w:date="2023-03-03T03:28:00Z"/>
                <w:sz w:val="16"/>
                <w:szCs w:val="16"/>
              </w:rPr>
            </w:pPr>
            <w:ins w:id="17564" w:author="Στάθης Καπ" w:date="2023-03-03T03:30:00Z">
              <w:r w:rsidRPr="00BB05AC">
                <w:rPr>
                  <w:rFonts w:cstheme="minorHAnsi"/>
                  <w:sz w:val="16"/>
                  <w:szCs w:val="16"/>
                  <w:rPrChange w:id="17565" w:author="Στάθης Καπ" w:date="2023-03-03T03:31:00Z">
                    <w:rPr>
                      <w:rFonts w:cstheme="minorHAnsi"/>
                      <w:sz w:val="18"/>
                      <w:szCs w:val="18"/>
                    </w:rPr>
                  </w:rPrChange>
                </w:rPr>
                <w:t>pr18</w:t>
              </w:r>
            </w:ins>
          </w:p>
        </w:tc>
        <w:tc>
          <w:tcPr>
            <w:tcW w:w="560" w:type="dxa"/>
            <w:tcBorders>
              <w:left w:val="single" w:sz="4" w:space="0" w:color="auto"/>
            </w:tcBorders>
            <w:tcPrChange w:id="17566" w:author="Στάθης Καπ" w:date="2023-03-03T06:26:00Z">
              <w:tcPr>
                <w:tcW w:w="560" w:type="dxa"/>
              </w:tcPr>
            </w:tcPrChange>
          </w:tcPr>
          <w:p w14:paraId="32D27F23" w14:textId="5431A8F2" w:rsidR="009B17D5" w:rsidRPr="00BB05AC" w:rsidRDefault="009B17D5" w:rsidP="009B17D5">
            <w:pPr>
              <w:jc w:val="center"/>
              <w:rPr>
                <w:ins w:id="17567" w:author="Στάθης Καπ" w:date="2023-03-03T03:28:00Z"/>
                <w:rFonts w:cstheme="minorHAnsi"/>
                <w:sz w:val="16"/>
                <w:szCs w:val="16"/>
              </w:rPr>
            </w:pPr>
            <w:ins w:id="17568" w:author="Στάθης Καπ" w:date="2023-03-03T03:30:00Z">
              <w:r w:rsidRPr="00BB05AC">
                <w:rPr>
                  <w:rFonts w:cstheme="minorHAnsi"/>
                  <w:sz w:val="16"/>
                  <w:szCs w:val="16"/>
                  <w:rPrChange w:id="17569" w:author="Στάθης Καπ" w:date="2023-03-03T03:31:00Z">
                    <w:rPr>
                      <w:rFonts w:cstheme="minorHAnsi"/>
                      <w:sz w:val="18"/>
                      <w:szCs w:val="18"/>
                    </w:rPr>
                  </w:rPrChange>
                </w:rPr>
                <w:t>1539</w:t>
              </w:r>
            </w:ins>
          </w:p>
        </w:tc>
        <w:tc>
          <w:tcPr>
            <w:tcW w:w="855" w:type="dxa"/>
            <w:tcPrChange w:id="17570" w:author="Στάθης Καπ" w:date="2023-03-03T06:26:00Z">
              <w:tcPr>
                <w:tcW w:w="855" w:type="dxa"/>
              </w:tcPr>
            </w:tcPrChange>
          </w:tcPr>
          <w:p w14:paraId="506433FC" w14:textId="63A47FA7" w:rsidR="009B17D5" w:rsidRPr="00BB05AC" w:rsidRDefault="009B17D5" w:rsidP="009B17D5">
            <w:pPr>
              <w:jc w:val="center"/>
              <w:rPr>
                <w:ins w:id="17571" w:author="Στάθης Καπ" w:date="2023-03-03T03:28:00Z"/>
                <w:rFonts w:cstheme="minorHAnsi"/>
                <w:sz w:val="16"/>
                <w:szCs w:val="16"/>
              </w:rPr>
            </w:pPr>
            <w:ins w:id="17572" w:author="Στάθης Καπ" w:date="2023-03-03T03:30:00Z">
              <w:r w:rsidRPr="00BB05AC">
                <w:rPr>
                  <w:rFonts w:cstheme="minorHAnsi"/>
                  <w:sz w:val="16"/>
                  <w:szCs w:val="16"/>
                  <w:rPrChange w:id="17573" w:author="Στάθης Καπ" w:date="2023-03-03T03:31:00Z">
                    <w:rPr>
                      <w:rFonts w:cstheme="minorHAnsi"/>
                      <w:sz w:val="18"/>
                      <w:szCs w:val="18"/>
                    </w:rPr>
                  </w:rPrChange>
                </w:rPr>
                <w:t>1352</w:t>
              </w:r>
            </w:ins>
          </w:p>
        </w:tc>
        <w:tc>
          <w:tcPr>
            <w:tcW w:w="544" w:type="dxa"/>
            <w:vAlign w:val="bottom"/>
            <w:tcPrChange w:id="17574" w:author="Στάθης Καπ" w:date="2023-03-03T06:26:00Z">
              <w:tcPr>
                <w:tcW w:w="544" w:type="dxa"/>
                <w:vAlign w:val="bottom"/>
              </w:tcPr>
            </w:tcPrChange>
          </w:tcPr>
          <w:p w14:paraId="2F2B3552" w14:textId="08776819" w:rsidR="009B17D5" w:rsidRPr="00BB05AC" w:rsidRDefault="009B17D5" w:rsidP="009B17D5">
            <w:pPr>
              <w:jc w:val="center"/>
              <w:rPr>
                <w:ins w:id="17575" w:author="Στάθης Καπ" w:date="2023-03-03T03:28:00Z"/>
                <w:rFonts w:cstheme="minorHAnsi"/>
                <w:sz w:val="16"/>
                <w:szCs w:val="16"/>
              </w:rPr>
            </w:pPr>
            <w:ins w:id="17576" w:author="Στάθης Καπ" w:date="2023-03-03T03:30:00Z">
              <w:r w:rsidRPr="00BB05AC">
                <w:rPr>
                  <w:rFonts w:ascii="Calibri" w:hAnsi="Calibri" w:cs="Calibri"/>
                  <w:color w:val="000000"/>
                  <w:sz w:val="16"/>
                  <w:szCs w:val="16"/>
                  <w:rPrChange w:id="17577" w:author="Στάθης Καπ" w:date="2023-03-03T03:31:00Z">
                    <w:rPr>
                      <w:rFonts w:ascii="Calibri" w:hAnsi="Calibri" w:cs="Calibri"/>
                      <w:color w:val="000000"/>
                      <w:sz w:val="18"/>
                      <w:szCs w:val="18"/>
                    </w:rPr>
                  </w:rPrChange>
                </w:rPr>
                <w:t>1425</w:t>
              </w:r>
            </w:ins>
          </w:p>
        </w:tc>
        <w:tc>
          <w:tcPr>
            <w:tcW w:w="621" w:type="dxa"/>
            <w:vAlign w:val="bottom"/>
            <w:tcPrChange w:id="17578" w:author="Στάθης Καπ" w:date="2023-03-03T06:26:00Z">
              <w:tcPr>
                <w:tcW w:w="621" w:type="dxa"/>
                <w:vAlign w:val="bottom"/>
              </w:tcPr>
            </w:tcPrChange>
          </w:tcPr>
          <w:p w14:paraId="27A95E69" w14:textId="45F238BC" w:rsidR="009B17D5" w:rsidRPr="00BB05AC" w:rsidRDefault="009B17D5" w:rsidP="009B17D5">
            <w:pPr>
              <w:jc w:val="center"/>
              <w:rPr>
                <w:ins w:id="17579" w:author="Στάθης Καπ" w:date="2023-03-03T03:28:00Z"/>
                <w:rFonts w:cstheme="minorHAnsi"/>
                <w:sz w:val="16"/>
                <w:szCs w:val="16"/>
              </w:rPr>
            </w:pPr>
            <w:ins w:id="17580" w:author="Στάθης Καπ" w:date="2023-03-03T03:30:00Z">
              <w:r w:rsidRPr="00BB05AC">
                <w:rPr>
                  <w:rFonts w:ascii="Calibri" w:hAnsi="Calibri" w:cs="Calibri"/>
                  <w:color w:val="000000"/>
                  <w:sz w:val="16"/>
                  <w:szCs w:val="16"/>
                  <w:rPrChange w:id="17581" w:author="Στάθης Καπ" w:date="2023-03-03T03:31:00Z">
                    <w:rPr>
                      <w:rFonts w:ascii="Calibri" w:hAnsi="Calibri" w:cs="Calibri"/>
                      <w:color w:val="000000"/>
                      <w:sz w:val="18"/>
                      <w:szCs w:val="18"/>
                    </w:rPr>
                  </w:rPrChange>
                </w:rPr>
                <w:t>2.123</w:t>
              </w:r>
            </w:ins>
          </w:p>
        </w:tc>
        <w:tc>
          <w:tcPr>
            <w:tcW w:w="669" w:type="dxa"/>
            <w:vAlign w:val="center"/>
            <w:tcPrChange w:id="17582" w:author="Στάθης Καπ" w:date="2023-03-03T06:26:00Z">
              <w:tcPr>
                <w:tcW w:w="669" w:type="dxa"/>
                <w:vAlign w:val="center"/>
              </w:tcPr>
            </w:tcPrChange>
          </w:tcPr>
          <w:p w14:paraId="2797B0E5" w14:textId="557B0FD3" w:rsidR="009B17D5" w:rsidRPr="00BB05AC" w:rsidRDefault="009B17D5" w:rsidP="009B17D5">
            <w:pPr>
              <w:jc w:val="center"/>
              <w:rPr>
                <w:ins w:id="17583" w:author="Στάθης Καπ" w:date="2023-03-03T03:28:00Z"/>
                <w:rFonts w:cstheme="minorHAnsi"/>
                <w:sz w:val="16"/>
                <w:szCs w:val="16"/>
              </w:rPr>
            </w:pPr>
            <w:ins w:id="17584" w:author="Στάθης Καπ" w:date="2023-03-03T06:13:00Z">
              <w:r>
                <w:rPr>
                  <w:rFonts w:ascii="Calibri" w:hAnsi="Calibri" w:cstheme="minorHAnsi"/>
                  <w:color w:val="000000"/>
                  <w:sz w:val="16"/>
                  <w:szCs w:val="16"/>
                </w:rPr>
                <w:t>7.41</w:t>
              </w:r>
            </w:ins>
          </w:p>
        </w:tc>
        <w:tc>
          <w:tcPr>
            <w:tcW w:w="543" w:type="dxa"/>
            <w:vAlign w:val="bottom"/>
            <w:tcPrChange w:id="17585" w:author="Στάθης Καπ" w:date="2023-03-03T06:26:00Z">
              <w:tcPr>
                <w:tcW w:w="543" w:type="dxa"/>
                <w:vAlign w:val="bottom"/>
              </w:tcPr>
            </w:tcPrChange>
          </w:tcPr>
          <w:p w14:paraId="016A175D" w14:textId="15CADD3E" w:rsidR="009B17D5" w:rsidRPr="00BB05AC" w:rsidRDefault="009B17D5" w:rsidP="009B17D5">
            <w:pPr>
              <w:jc w:val="center"/>
              <w:rPr>
                <w:ins w:id="17586" w:author="Στάθης Καπ" w:date="2023-03-03T03:28:00Z"/>
                <w:rFonts w:cstheme="minorHAnsi"/>
                <w:sz w:val="16"/>
                <w:szCs w:val="16"/>
              </w:rPr>
            </w:pPr>
            <w:ins w:id="17587" w:author="Στάθης Καπ" w:date="2023-03-03T03:30:00Z">
              <w:r w:rsidRPr="00BB05AC">
                <w:rPr>
                  <w:rFonts w:ascii="Calibri" w:hAnsi="Calibri" w:cs="Calibri"/>
                  <w:color w:val="000000"/>
                  <w:sz w:val="16"/>
                  <w:szCs w:val="16"/>
                  <w:rPrChange w:id="17588" w:author="Στάθης Καπ" w:date="2023-03-03T03:31:00Z">
                    <w:rPr>
                      <w:rFonts w:ascii="Calibri" w:hAnsi="Calibri" w:cs="Calibri"/>
                      <w:color w:val="000000"/>
                      <w:sz w:val="18"/>
                      <w:szCs w:val="18"/>
                    </w:rPr>
                  </w:rPrChange>
                </w:rPr>
                <w:t>1372</w:t>
              </w:r>
            </w:ins>
          </w:p>
        </w:tc>
        <w:tc>
          <w:tcPr>
            <w:tcW w:w="621" w:type="dxa"/>
            <w:vAlign w:val="bottom"/>
            <w:tcPrChange w:id="17589" w:author="Στάθης Καπ" w:date="2023-03-03T06:26:00Z">
              <w:tcPr>
                <w:tcW w:w="621" w:type="dxa"/>
                <w:vAlign w:val="bottom"/>
              </w:tcPr>
            </w:tcPrChange>
          </w:tcPr>
          <w:p w14:paraId="5E0EF9EA" w14:textId="7E1CAF68" w:rsidR="009B17D5" w:rsidRPr="00BB05AC" w:rsidRDefault="009B17D5" w:rsidP="009B17D5">
            <w:pPr>
              <w:jc w:val="center"/>
              <w:rPr>
                <w:ins w:id="17590" w:author="Στάθης Καπ" w:date="2023-03-03T03:28:00Z"/>
                <w:rFonts w:cstheme="minorHAnsi"/>
                <w:sz w:val="16"/>
                <w:szCs w:val="16"/>
              </w:rPr>
            </w:pPr>
            <w:ins w:id="17591" w:author="Στάθης Καπ" w:date="2023-03-03T03:30:00Z">
              <w:r w:rsidRPr="00BB05AC">
                <w:rPr>
                  <w:rFonts w:ascii="Calibri" w:hAnsi="Calibri" w:cs="Calibri"/>
                  <w:color w:val="000000"/>
                  <w:sz w:val="16"/>
                  <w:szCs w:val="16"/>
                  <w:rPrChange w:id="17592" w:author="Στάθης Καπ" w:date="2023-03-03T03:31:00Z">
                    <w:rPr>
                      <w:rFonts w:ascii="Calibri" w:hAnsi="Calibri" w:cs="Calibri"/>
                      <w:color w:val="000000"/>
                      <w:sz w:val="18"/>
                      <w:szCs w:val="18"/>
                    </w:rPr>
                  </w:rPrChange>
                </w:rPr>
                <w:t>1.211</w:t>
              </w:r>
            </w:ins>
          </w:p>
        </w:tc>
        <w:tc>
          <w:tcPr>
            <w:tcW w:w="669" w:type="dxa"/>
            <w:vAlign w:val="center"/>
            <w:tcPrChange w:id="17593" w:author="Στάθης Καπ" w:date="2023-03-03T06:26:00Z">
              <w:tcPr>
                <w:tcW w:w="669" w:type="dxa"/>
                <w:vAlign w:val="center"/>
              </w:tcPr>
            </w:tcPrChange>
          </w:tcPr>
          <w:p w14:paraId="7F966983" w14:textId="2C9737A1" w:rsidR="009B17D5" w:rsidRPr="00BB05AC" w:rsidRDefault="009B17D5" w:rsidP="009B17D5">
            <w:pPr>
              <w:jc w:val="center"/>
              <w:rPr>
                <w:ins w:id="17594" w:author="Στάθης Καπ" w:date="2023-03-03T03:28:00Z"/>
                <w:rFonts w:cstheme="minorHAnsi"/>
                <w:sz w:val="16"/>
                <w:szCs w:val="16"/>
              </w:rPr>
            </w:pPr>
            <w:ins w:id="17595" w:author="Στάθης Καπ" w:date="2023-03-03T06:13:00Z">
              <w:r>
                <w:rPr>
                  <w:rFonts w:ascii="Calibri" w:hAnsi="Calibri" w:cstheme="minorHAnsi"/>
                  <w:color w:val="000000"/>
                  <w:sz w:val="16"/>
                  <w:szCs w:val="16"/>
                </w:rPr>
                <w:t>3.72</w:t>
              </w:r>
            </w:ins>
          </w:p>
        </w:tc>
        <w:tc>
          <w:tcPr>
            <w:tcW w:w="508" w:type="dxa"/>
            <w:vAlign w:val="bottom"/>
            <w:tcPrChange w:id="17596" w:author="Στάθης Καπ" w:date="2023-03-03T06:26:00Z">
              <w:tcPr>
                <w:tcW w:w="508" w:type="dxa"/>
                <w:vAlign w:val="bottom"/>
              </w:tcPr>
            </w:tcPrChange>
          </w:tcPr>
          <w:p w14:paraId="485AB449" w14:textId="71EA45A4" w:rsidR="009B17D5" w:rsidRPr="00BB05AC" w:rsidRDefault="009B17D5" w:rsidP="009B17D5">
            <w:pPr>
              <w:jc w:val="center"/>
              <w:rPr>
                <w:ins w:id="17597" w:author="Στάθης Καπ" w:date="2023-03-03T03:28:00Z"/>
                <w:rFonts w:cstheme="minorHAnsi"/>
                <w:sz w:val="16"/>
                <w:szCs w:val="16"/>
              </w:rPr>
            </w:pPr>
            <w:ins w:id="17598" w:author="Στάθης Καπ" w:date="2023-03-03T03:30:00Z">
              <w:r w:rsidRPr="00BB05AC">
                <w:rPr>
                  <w:rFonts w:ascii="Calibri" w:hAnsi="Calibri" w:cs="Calibri"/>
                  <w:color w:val="000000"/>
                  <w:sz w:val="16"/>
                  <w:szCs w:val="16"/>
                  <w:rPrChange w:id="17599" w:author="Στάθης Καπ" w:date="2023-03-03T03:31:00Z">
                    <w:rPr>
                      <w:rFonts w:ascii="Calibri" w:hAnsi="Calibri" w:cs="Calibri"/>
                      <w:color w:val="000000"/>
                      <w:sz w:val="18"/>
                      <w:szCs w:val="18"/>
                    </w:rPr>
                  </w:rPrChange>
                </w:rPr>
                <w:t>1266</w:t>
              </w:r>
            </w:ins>
          </w:p>
        </w:tc>
        <w:tc>
          <w:tcPr>
            <w:tcW w:w="541" w:type="dxa"/>
            <w:vAlign w:val="bottom"/>
            <w:tcPrChange w:id="17600" w:author="Στάθης Καπ" w:date="2023-03-03T06:26:00Z">
              <w:tcPr>
                <w:tcW w:w="541" w:type="dxa"/>
                <w:vAlign w:val="bottom"/>
              </w:tcPr>
            </w:tcPrChange>
          </w:tcPr>
          <w:p w14:paraId="5AC32B5C" w14:textId="6AB5934C" w:rsidR="009B17D5" w:rsidRPr="00BB05AC" w:rsidRDefault="009B17D5" w:rsidP="009B17D5">
            <w:pPr>
              <w:jc w:val="center"/>
              <w:rPr>
                <w:ins w:id="17601" w:author="Στάθης Καπ" w:date="2023-03-03T03:28:00Z"/>
                <w:rFonts w:cstheme="minorHAnsi"/>
                <w:sz w:val="16"/>
                <w:szCs w:val="16"/>
              </w:rPr>
            </w:pPr>
            <w:ins w:id="17602" w:author="Στάθης Καπ" w:date="2023-03-03T03:30:00Z">
              <w:r w:rsidRPr="00BB05AC">
                <w:rPr>
                  <w:rFonts w:ascii="Calibri" w:hAnsi="Calibri" w:cs="Calibri"/>
                  <w:color w:val="000000"/>
                  <w:sz w:val="16"/>
                  <w:szCs w:val="16"/>
                  <w:rPrChange w:id="17603" w:author="Στάθης Καπ" w:date="2023-03-03T03:31:00Z">
                    <w:rPr>
                      <w:rFonts w:ascii="Calibri" w:hAnsi="Calibri" w:cs="Calibri"/>
                      <w:color w:val="000000"/>
                      <w:sz w:val="18"/>
                      <w:szCs w:val="18"/>
                    </w:rPr>
                  </w:rPrChange>
                </w:rPr>
                <w:t>1.033</w:t>
              </w:r>
            </w:ins>
          </w:p>
        </w:tc>
        <w:tc>
          <w:tcPr>
            <w:tcW w:w="589" w:type="dxa"/>
            <w:vAlign w:val="center"/>
            <w:tcPrChange w:id="17604" w:author="Στάθης Καπ" w:date="2023-03-03T06:26:00Z">
              <w:tcPr>
                <w:tcW w:w="589" w:type="dxa"/>
                <w:vAlign w:val="center"/>
              </w:tcPr>
            </w:tcPrChange>
          </w:tcPr>
          <w:p w14:paraId="0C635645" w14:textId="59824582" w:rsidR="009B17D5" w:rsidRPr="00BB05AC" w:rsidRDefault="009B17D5" w:rsidP="009B17D5">
            <w:pPr>
              <w:jc w:val="center"/>
              <w:rPr>
                <w:ins w:id="17605" w:author="Στάθης Καπ" w:date="2023-03-03T03:28:00Z"/>
                <w:rFonts w:cstheme="minorHAnsi"/>
                <w:sz w:val="16"/>
                <w:szCs w:val="16"/>
              </w:rPr>
            </w:pPr>
            <w:ins w:id="17606" w:author="Στάθης Καπ" w:date="2023-03-03T06:13:00Z">
              <w:r>
                <w:rPr>
                  <w:rFonts w:ascii="Calibri" w:hAnsi="Calibri" w:cstheme="minorHAnsi"/>
                  <w:color w:val="000000"/>
                  <w:sz w:val="16"/>
                  <w:szCs w:val="16"/>
                </w:rPr>
                <w:t>11.16</w:t>
              </w:r>
            </w:ins>
          </w:p>
        </w:tc>
        <w:tc>
          <w:tcPr>
            <w:tcW w:w="463" w:type="dxa"/>
            <w:vAlign w:val="bottom"/>
            <w:tcPrChange w:id="17607" w:author="Στάθης Καπ" w:date="2023-03-03T06:26:00Z">
              <w:tcPr>
                <w:tcW w:w="463" w:type="dxa"/>
                <w:vAlign w:val="bottom"/>
              </w:tcPr>
            </w:tcPrChange>
          </w:tcPr>
          <w:p w14:paraId="59F1537B" w14:textId="12C916A5" w:rsidR="009B17D5" w:rsidRPr="00BB05AC" w:rsidRDefault="009B17D5" w:rsidP="009B17D5">
            <w:pPr>
              <w:jc w:val="center"/>
              <w:rPr>
                <w:ins w:id="17608" w:author="Στάθης Καπ" w:date="2023-03-03T03:28:00Z"/>
                <w:rFonts w:cstheme="minorHAnsi"/>
                <w:sz w:val="16"/>
                <w:szCs w:val="16"/>
              </w:rPr>
            </w:pPr>
            <w:ins w:id="17609" w:author="Στάθης Καπ" w:date="2023-03-03T03:30:00Z">
              <w:r w:rsidRPr="00BB05AC">
                <w:rPr>
                  <w:rFonts w:ascii="Calibri" w:hAnsi="Calibri" w:cs="Calibri"/>
                  <w:color w:val="000000"/>
                  <w:sz w:val="16"/>
                  <w:szCs w:val="16"/>
                  <w:rPrChange w:id="17610" w:author="Στάθης Καπ" w:date="2023-03-03T03:31:00Z">
                    <w:rPr>
                      <w:rFonts w:ascii="Calibri" w:hAnsi="Calibri" w:cs="Calibri"/>
                      <w:color w:val="000000"/>
                      <w:sz w:val="18"/>
                      <w:szCs w:val="18"/>
                    </w:rPr>
                  </w:rPrChange>
                </w:rPr>
                <w:t>1245</w:t>
              </w:r>
            </w:ins>
          </w:p>
        </w:tc>
        <w:tc>
          <w:tcPr>
            <w:tcW w:w="541" w:type="dxa"/>
            <w:vAlign w:val="bottom"/>
            <w:tcPrChange w:id="17611" w:author="Στάθης Καπ" w:date="2023-03-03T06:26:00Z">
              <w:tcPr>
                <w:tcW w:w="541" w:type="dxa"/>
                <w:vAlign w:val="bottom"/>
              </w:tcPr>
            </w:tcPrChange>
          </w:tcPr>
          <w:p w14:paraId="1A1C7B4A" w14:textId="277EFCF7" w:rsidR="009B17D5" w:rsidRPr="00BB05AC" w:rsidRDefault="009B17D5" w:rsidP="009B17D5">
            <w:pPr>
              <w:jc w:val="center"/>
              <w:rPr>
                <w:ins w:id="17612" w:author="Στάθης Καπ" w:date="2023-03-03T03:28:00Z"/>
                <w:rFonts w:cstheme="minorHAnsi"/>
                <w:sz w:val="16"/>
                <w:szCs w:val="16"/>
              </w:rPr>
            </w:pPr>
            <w:ins w:id="17613" w:author="Στάθης Καπ" w:date="2023-03-03T03:30:00Z">
              <w:r w:rsidRPr="00BB05AC">
                <w:rPr>
                  <w:rFonts w:ascii="Calibri" w:hAnsi="Calibri" w:cs="Calibri"/>
                  <w:color w:val="000000"/>
                  <w:sz w:val="16"/>
                  <w:szCs w:val="16"/>
                  <w:rPrChange w:id="17614" w:author="Στάθης Καπ" w:date="2023-03-03T03:31:00Z">
                    <w:rPr>
                      <w:rFonts w:ascii="Calibri" w:hAnsi="Calibri" w:cs="Calibri"/>
                      <w:color w:val="000000"/>
                      <w:sz w:val="18"/>
                      <w:szCs w:val="18"/>
                    </w:rPr>
                  </w:rPrChange>
                </w:rPr>
                <w:t>1.339</w:t>
              </w:r>
            </w:ins>
          </w:p>
        </w:tc>
        <w:tc>
          <w:tcPr>
            <w:tcW w:w="589" w:type="dxa"/>
            <w:vAlign w:val="center"/>
            <w:tcPrChange w:id="17615" w:author="Στάθης Καπ" w:date="2023-03-03T06:26:00Z">
              <w:tcPr>
                <w:tcW w:w="589" w:type="dxa"/>
                <w:vAlign w:val="center"/>
              </w:tcPr>
            </w:tcPrChange>
          </w:tcPr>
          <w:p w14:paraId="51B2850C" w14:textId="581953C8" w:rsidR="009B17D5" w:rsidRPr="00BB05AC" w:rsidRDefault="009B17D5" w:rsidP="009B17D5">
            <w:pPr>
              <w:jc w:val="center"/>
              <w:rPr>
                <w:ins w:id="17616" w:author="Στάθης Καπ" w:date="2023-03-03T03:28:00Z"/>
                <w:rFonts w:cstheme="minorHAnsi"/>
                <w:sz w:val="16"/>
                <w:szCs w:val="16"/>
              </w:rPr>
            </w:pPr>
            <w:ins w:id="17617" w:author="Στάθης Καπ" w:date="2023-03-03T06:14:00Z">
              <w:r>
                <w:rPr>
                  <w:rFonts w:ascii="Calibri" w:hAnsi="Calibri" w:cstheme="minorHAnsi"/>
                  <w:color w:val="000000"/>
                  <w:sz w:val="16"/>
                  <w:szCs w:val="16"/>
                </w:rPr>
                <w:t>12.63</w:t>
              </w:r>
            </w:ins>
          </w:p>
        </w:tc>
      </w:tr>
      <w:tr w:rsidR="009B17D5" w14:paraId="3B71DA44" w14:textId="77777777" w:rsidTr="00F03C40">
        <w:trPr>
          <w:ins w:id="17618" w:author="Στάθης Καπ" w:date="2023-03-03T03:28:00Z"/>
        </w:trPr>
        <w:tc>
          <w:tcPr>
            <w:tcW w:w="515" w:type="dxa"/>
            <w:tcBorders>
              <w:top w:val="nil"/>
              <w:bottom w:val="nil"/>
              <w:right w:val="single" w:sz="4" w:space="0" w:color="auto"/>
            </w:tcBorders>
            <w:shd w:val="clear" w:color="auto" w:fill="E7E6E6" w:themeFill="background2"/>
            <w:vAlign w:val="center"/>
            <w:tcPrChange w:id="17619" w:author="Στάθης Καπ" w:date="2023-03-03T06:26:00Z">
              <w:tcPr>
                <w:tcW w:w="515" w:type="dxa"/>
                <w:vAlign w:val="center"/>
              </w:tcPr>
            </w:tcPrChange>
          </w:tcPr>
          <w:p w14:paraId="491B490D" w14:textId="257B2981" w:rsidR="009B17D5" w:rsidRPr="00BB05AC" w:rsidRDefault="009B17D5" w:rsidP="009B17D5">
            <w:pPr>
              <w:jc w:val="center"/>
              <w:rPr>
                <w:ins w:id="17620" w:author="Στάθης Καπ" w:date="2023-03-03T03:28:00Z"/>
                <w:sz w:val="16"/>
                <w:szCs w:val="16"/>
              </w:rPr>
            </w:pPr>
            <w:ins w:id="17621" w:author="Στάθης Καπ" w:date="2023-03-03T03:30:00Z">
              <w:r w:rsidRPr="00BB05AC">
                <w:rPr>
                  <w:rFonts w:cstheme="minorHAnsi"/>
                  <w:sz w:val="16"/>
                  <w:szCs w:val="16"/>
                  <w:rPrChange w:id="17622" w:author="Στάθης Καπ" w:date="2023-03-03T03:31:00Z">
                    <w:rPr>
                      <w:rFonts w:cstheme="minorHAnsi"/>
                      <w:sz w:val="18"/>
                      <w:szCs w:val="18"/>
                    </w:rPr>
                  </w:rPrChange>
                </w:rPr>
                <w:t>pr19</w:t>
              </w:r>
            </w:ins>
          </w:p>
        </w:tc>
        <w:tc>
          <w:tcPr>
            <w:tcW w:w="560" w:type="dxa"/>
            <w:tcBorders>
              <w:left w:val="single" w:sz="4" w:space="0" w:color="auto"/>
            </w:tcBorders>
            <w:tcPrChange w:id="17623" w:author="Στάθης Καπ" w:date="2023-03-03T06:26:00Z">
              <w:tcPr>
                <w:tcW w:w="560" w:type="dxa"/>
              </w:tcPr>
            </w:tcPrChange>
          </w:tcPr>
          <w:p w14:paraId="36CE5A08" w14:textId="2AE1BD63" w:rsidR="009B17D5" w:rsidRPr="00BB05AC" w:rsidRDefault="009B17D5" w:rsidP="009B17D5">
            <w:pPr>
              <w:jc w:val="center"/>
              <w:rPr>
                <w:ins w:id="17624" w:author="Στάθης Καπ" w:date="2023-03-03T03:28:00Z"/>
                <w:rFonts w:cstheme="minorHAnsi"/>
                <w:sz w:val="16"/>
                <w:szCs w:val="16"/>
              </w:rPr>
            </w:pPr>
            <w:ins w:id="17625" w:author="Στάθης Καπ" w:date="2023-03-03T03:30:00Z">
              <w:r w:rsidRPr="00BB05AC">
                <w:rPr>
                  <w:rFonts w:cstheme="minorHAnsi"/>
                  <w:sz w:val="16"/>
                  <w:szCs w:val="16"/>
                  <w:rPrChange w:id="17626" w:author="Στάθης Καπ" w:date="2023-03-03T03:31:00Z">
                    <w:rPr>
                      <w:rFonts w:cstheme="minorHAnsi"/>
                      <w:sz w:val="18"/>
                      <w:szCs w:val="18"/>
                    </w:rPr>
                  </w:rPrChange>
                </w:rPr>
                <w:t>1760</w:t>
              </w:r>
            </w:ins>
          </w:p>
        </w:tc>
        <w:tc>
          <w:tcPr>
            <w:tcW w:w="855" w:type="dxa"/>
            <w:tcPrChange w:id="17627" w:author="Στάθης Καπ" w:date="2023-03-03T06:26:00Z">
              <w:tcPr>
                <w:tcW w:w="855" w:type="dxa"/>
              </w:tcPr>
            </w:tcPrChange>
          </w:tcPr>
          <w:p w14:paraId="2560A45F" w14:textId="66D555B0" w:rsidR="009B17D5" w:rsidRPr="00BB05AC" w:rsidRDefault="009B17D5" w:rsidP="009B17D5">
            <w:pPr>
              <w:jc w:val="center"/>
              <w:rPr>
                <w:ins w:id="17628" w:author="Στάθης Καπ" w:date="2023-03-03T03:28:00Z"/>
                <w:rFonts w:cstheme="minorHAnsi"/>
                <w:sz w:val="16"/>
                <w:szCs w:val="16"/>
              </w:rPr>
            </w:pPr>
            <w:ins w:id="17629" w:author="Στάθης Καπ" w:date="2023-03-03T03:30:00Z">
              <w:r w:rsidRPr="00BB05AC">
                <w:rPr>
                  <w:rFonts w:cstheme="minorHAnsi"/>
                  <w:sz w:val="16"/>
                  <w:szCs w:val="16"/>
                  <w:rPrChange w:id="17630" w:author="Στάθης Καπ" w:date="2023-03-03T03:31:00Z">
                    <w:rPr>
                      <w:rFonts w:cstheme="minorHAnsi"/>
                      <w:sz w:val="18"/>
                      <w:szCs w:val="18"/>
                    </w:rPr>
                  </w:rPrChange>
                </w:rPr>
                <w:t>1560</w:t>
              </w:r>
            </w:ins>
          </w:p>
        </w:tc>
        <w:tc>
          <w:tcPr>
            <w:tcW w:w="544" w:type="dxa"/>
            <w:vAlign w:val="bottom"/>
            <w:tcPrChange w:id="17631" w:author="Στάθης Καπ" w:date="2023-03-03T06:26:00Z">
              <w:tcPr>
                <w:tcW w:w="544" w:type="dxa"/>
                <w:vAlign w:val="bottom"/>
              </w:tcPr>
            </w:tcPrChange>
          </w:tcPr>
          <w:p w14:paraId="078EA496" w14:textId="7789532A" w:rsidR="009B17D5" w:rsidRPr="00BB05AC" w:rsidRDefault="009B17D5" w:rsidP="009B17D5">
            <w:pPr>
              <w:jc w:val="center"/>
              <w:rPr>
                <w:ins w:id="17632" w:author="Στάθης Καπ" w:date="2023-03-03T03:28:00Z"/>
                <w:rFonts w:cstheme="minorHAnsi"/>
                <w:sz w:val="16"/>
                <w:szCs w:val="16"/>
              </w:rPr>
            </w:pPr>
            <w:ins w:id="17633" w:author="Στάθης Καπ" w:date="2023-03-03T03:30:00Z">
              <w:r w:rsidRPr="00BB05AC">
                <w:rPr>
                  <w:rFonts w:ascii="Calibri" w:hAnsi="Calibri" w:cs="Calibri"/>
                  <w:color w:val="000000"/>
                  <w:sz w:val="16"/>
                  <w:szCs w:val="16"/>
                  <w:rPrChange w:id="17634" w:author="Στάθης Καπ" w:date="2023-03-03T03:31:00Z">
                    <w:rPr>
                      <w:rFonts w:ascii="Calibri" w:hAnsi="Calibri" w:cs="Calibri"/>
                      <w:color w:val="000000"/>
                      <w:sz w:val="18"/>
                      <w:szCs w:val="18"/>
                    </w:rPr>
                  </w:rPrChange>
                </w:rPr>
                <w:t>1613</w:t>
              </w:r>
            </w:ins>
          </w:p>
        </w:tc>
        <w:tc>
          <w:tcPr>
            <w:tcW w:w="621" w:type="dxa"/>
            <w:vAlign w:val="bottom"/>
            <w:tcPrChange w:id="17635" w:author="Στάθης Καπ" w:date="2023-03-03T06:26:00Z">
              <w:tcPr>
                <w:tcW w:w="621" w:type="dxa"/>
                <w:vAlign w:val="bottom"/>
              </w:tcPr>
            </w:tcPrChange>
          </w:tcPr>
          <w:p w14:paraId="064CBA54" w14:textId="76D4FC33" w:rsidR="009B17D5" w:rsidRPr="00BB05AC" w:rsidRDefault="009B17D5" w:rsidP="009B17D5">
            <w:pPr>
              <w:jc w:val="center"/>
              <w:rPr>
                <w:ins w:id="17636" w:author="Στάθης Καπ" w:date="2023-03-03T03:28:00Z"/>
                <w:rFonts w:cstheme="minorHAnsi"/>
                <w:sz w:val="16"/>
                <w:szCs w:val="16"/>
              </w:rPr>
            </w:pPr>
            <w:ins w:id="17637" w:author="Στάθης Καπ" w:date="2023-03-03T03:30:00Z">
              <w:r w:rsidRPr="00BB05AC">
                <w:rPr>
                  <w:rFonts w:ascii="Calibri" w:hAnsi="Calibri" w:cs="Calibri"/>
                  <w:color w:val="000000"/>
                  <w:sz w:val="16"/>
                  <w:szCs w:val="16"/>
                  <w:rPrChange w:id="17638" w:author="Στάθης Καπ" w:date="2023-03-03T03:31:00Z">
                    <w:rPr>
                      <w:rFonts w:ascii="Calibri" w:hAnsi="Calibri" w:cs="Calibri"/>
                      <w:color w:val="000000"/>
                      <w:sz w:val="18"/>
                      <w:szCs w:val="18"/>
                    </w:rPr>
                  </w:rPrChange>
                </w:rPr>
                <w:t>5.337</w:t>
              </w:r>
            </w:ins>
          </w:p>
        </w:tc>
        <w:tc>
          <w:tcPr>
            <w:tcW w:w="669" w:type="dxa"/>
            <w:vAlign w:val="center"/>
            <w:tcPrChange w:id="17639" w:author="Στάθης Καπ" w:date="2023-03-03T06:26:00Z">
              <w:tcPr>
                <w:tcW w:w="669" w:type="dxa"/>
                <w:vAlign w:val="center"/>
              </w:tcPr>
            </w:tcPrChange>
          </w:tcPr>
          <w:p w14:paraId="4894E5F5" w14:textId="6D1AE57F" w:rsidR="009B17D5" w:rsidRPr="00BB05AC" w:rsidRDefault="009B17D5" w:rsidP="009B17D5">
            <w:pPr>
              <w:jc w:val="center"/>
              <w:rPr>
                <w:ins w:id="17640" w:author="Στάθης Καπ" w:date="2023-03-03T03:28:00Z"/>
                <w:rFonts w:cstheme="minorHAnsi"/>
                <w:sz w:val="16"/>
                <w:szCs w:val="16"/>
              </w:rPr>
            </w:pPr>
            <w:ins w:id="17641" w:author="Στάθης Καπ" w:date="2023-03-03T06:13:00Z">
              <w:r>
                <w:rPr>
                  <w:rFonts w:ascii="Calibri" w:hAnsi="Calibri" w:cstheme="minorHAnsi"/>
                  <w:color w:val="000000"/>
                  <w:sz w:val="16"/>
                  <w:szCs w:val="16"/>
                </w:rPr>
                <w:t>8.35</w:t>
              </w:r>
            </w:ins>
          </w:p>
        </w:tc>
        <w:tc>
          <w:tcPr>
            <w:tcW w:w="543" w:type="dxa"/>
            <w:vAlign w:val="bottom"/>
            <w:tcPrChange w:id="17642" w:author="Στάθης Καπ" w:date="2023-03-03T06:26:00Z">
              <w:tcPr>
                <w:tcW w:w="543" w:type="dxa"/>
                <w:vAlign w:val="bottom"/>
              </w:tcPr>
            </w:tcPrChange>
          </w:tcPr>
          <w:p w14:paraId="1346BFBF" w14:textId="1001765F" w:rsidR="009B17D5" w:rsidRPr="00BB05AC" w:rsidRDefault="009B17D5" w:rsidP="009B17D5">
            <w:pPr>
              <w:jc w:val="center"/>
              <w:rPr>
                <w:ins w:id="17643" w:author="Στάθης Καπ" w:date="2023-03-03T03:28:00Z"/>
                <w:rFonts w:cstheme="minorHAnsi"/>
                <w:sz w:val="16"/>
                <w:szCs w:val="16"/>
              </w:rPr>
            </w:pPr>
            <w:ins w:id="17644" w:author="Στάθης Καπ" w:date="2023-03-03T03:30:00Z">
              <w:r w:rsidRPr="00BB05AC">
                <w:rPr>
                  <w:rFonts w:ascii="Calibri" w:hAnsi="Calibri" w:cs="Calibri"/>
                  <w:color w:val="000000"/>
                  <w:sz w:val="16"/>
                  <w:szCs w:val="16"/>
                  <w:rPrChange w:id="17645" w:author="Στάθης Καπ" w:date="2023-03-03T03:31:00Z">
                    <w:rPr>
                      <w:rFonts w:ascii="Calibri" w:hAnsi="Calibri" w:cs="Calibri"/>
                      <w:color w:val="000000"/>
                      <w:sz w:val="18"/>
                      <w:szCs w:val="18"/>
                    </w:rPr>
                  </w:rPrChange>
                </w:rPr>
                <w:t>1534</w:t>
              </w:r>
            </w:ins>
          </w:p>
        </w:tc>
        <w:tc>
          <w:tcPr>
            <w:tcW w:w="621" w:type="dxa"/>
            <w:vAlign w:val="bottom"/>
            <w:tcPrChange w:id="17646" w:author="Στάθης Καπ" w:date="2023-03-03T06:26:00Z">
              <w:tcPr>
                <w:tcW w:w="621" w:type="dxa"/>
                <w:vAlign w:val="bottom"/>
              </w:tcPr>
            </w:tcPrChange>
          </w:tcPr>
          <w:p w14:paraId="1C36D0C4" w14:textId="258AB420" w:rsidR="009B17D5" w:rsidRPr="00BB05AC" w:rsidRDefault="009B17D5" w:rsidP="009B17D5">
            <w:pPr>
              <w:jc w:val="center"/>
              <w:rPr>
                <w:ins w:id="17647" w:author="Στάθης Καπ" w:date="2023-03-03T03:28:00Z"/>
                <w:rFonts w:cstheme="minorHAnsi"/>
                <w:sz w:val="16"/>
                <w:szCs w:val="16"/>
              </w:rPr>
            </w:pPr>
            <w:ins w:id="17648" w:author="Στάθης Καπ" w:date="2023-03-03T03:30:00Z">
              <w:r w:rsidRPr="00BB05AC">
                <w:rPr>
                  <w:rFonts w:ascii="Calibri" w:hAnsi="Calibri" w:cs="Calibri"/>
                  <w:color w:val="000000"/>
                  <w:sz w:val="16"/>
                  <w:szCs w:val="16"/>
                  <w:rPrChange w:id="17649" w:author="Στάθης Καπ" w:date="2023-03-03T03:31:00Z">
                    <w:rPr>
                      <w:rFonts w:ascii="Calibri" w:hAnsi="Calibri" w:cs="Calibri"/>
                      <w:color w:val="000000"/>
                      <w:sz w:val="18"/>
                      <w:szCs w:val="18"/>
                    </w:rPr>
                  </w:rPrChange>
                </w:rPr>
                <w:t>3.632</w:t>
              </w:r>
            </w:ins>
          </w:p>
        </w:tc>
        <w:tc>
          <w:tcPr>
            <w:tcW w:w="669" w:type="dxa"/>
            <w:vAlign w:val="center"/>
            <w:tcPrChange w:id="17650" w:author="Στάθης Καπ" w:date="2023-03-03T06:26:00Z">
              <w:tcPr>
                <w:tcW w:w="669" w:type="dxa"/>
                <w:vAlign w:val="center"/>
              </w:tcPr>
            </w:tcPrChange>
          </w:tcPr>
          <w:p w14:paraId="7DF3A287" w14:textId="403DF122" w:rsidR="009B17D5" w:rsidRPr="00BB05AC" w:rsidRDefault="009B17D5" w:rsidP="009B17D5">
            <w:pPr>
              <w:jc w:val="center"/>
              <w:rPr>
                <w:ins w:id="17651" w:author="Στάθης Καπ" w:date="2023-03-03T03:28:00Z"/>
                <w:rFonts w:cstheme="minorHAnsi"/>
                <w:sz w:val="16"/>
                <w:szCs w:val="16"/>
              </w:rPr>
            </w:pPr>
            <w:ins w:id="17652" w:author="Στάθης Καπ" w:date="2023-03-03T06:13:00Z">
              <w:r>
                <w:rPr>
                  <w:rFonts w:ascii="Calibri" w:hAnsi="Calibri" w:cstheme="minorHAnsi"/>
                  <w:color w:val="000000"/>
                  <w:sz w:val="16"/>
                  <w:szCs w:val="16"/>
                </w:rPr>
                <w:t>4.9</w:t>
              </w:r>
            </w:ins>
          </w:p>
        </w:tc>
        <w:tc>
          <w:tcPr>
            <w:tcW w:w="508" w:type="dxa"/>
            <w:vAlign w:val="bottom"/>
            <w:tcPrChange w:id="17653" w:author="Στάθης Καπ" w:date="2023-03-03T06:26:00Z">
              <w:tcPr>
                <w:tcW w:w="508" w:type="dxa"/>
                <w:vAlign w:val="bottom"/>
              </w:tcPr>
            </w:tcPrChange>
          </w:tcPr>
          <w:p w14:paraId="06AEFF25" w14:textId="36368C70" w:rsidR="009B17D5" w:rsidRPr="00BB05AC" w:rsidRDefault="009B17D5" w:rsidP="009B17D5">
            <w:pPr>
              <w:jc w:val="center"/>
              <w:rPr>
                <w:ins w:id="17654" w:author="Στάθης Καπ" w:date="2023-03-03T03:28:00Z"/>
                <w:rFonts w:cstheme="minorHAnsi"/>
                <w:sz w:val="16"/>
                <w:szCs w:val="16"/>
              </w:rPr>
            </w:pPr>
            <w:ins w:id="17655" w:author="Στάθης Καπ" w:date="2023-03-03T03:30:00Z">
              <w:r w:rsidRPr="00BB05AC">
                <w:rPr>
                  <w:rFonts w:ascii="Calibri" w:hAnsi="Calibri" w:cs="Calibri"/>
                  <w:color w:val="000000"/>
                  <w:sz w:val="16"/>
                  <w:szCs w:val="16"/>
                  <w:rPrChange w:id="17656" w:author="Στάθης Καπ" w:date="2023-03-03T03:31:00Z">
                    <w:rPr>
                      <w:rFonts w:ascii="Calibri" w:hAnsi="Calibri" w:cs="Calibri"/>
                      <w:color w:val="000000"/>
                      <w:sz w:val="18"/>
                      <w:szCs w:val="18"/>
                    </w:rPr>
                  </w:rPrChange>
                </w:rPr>
                <w:t>1490</w:t>
              </w:r>
            </w:ins>
          </w:p>
        </w:tc>
        <w:tc>
          <w:tcPr>
            <w:tcW w:w="541" w:type="dxa"/>
            <w:vAlign w:val="bottom"/>
            <w:tcPrChange w:id="17657" w:author="Στάθης Καπ" w:date="2023-03-03T06:26:00Z">
              <w:tcPr>
                <w:tcW w:w="541" w:type="dxa"/>
                <w:vAlign w:val="bottom"/>
              </w:tcPr>
            </w:tcPrChange>
          </w:tcPr>
          <w:p w14:paraId="027EE9B7" w14:textId="22C80DBF" w:rsidR="009B17D5" w:rsidRPr="00BB05AC" w:rsidRDefault="009B17D5" w:rsidP="009B17D5">
            <w:pPr>
              <w:jc w:val="center"/>
              <w:rPr>
                <w:ins w:id="17658" w:author="Στάθης Καπ" w:date="2023-03-03T03:28:00Z"/>
                <w:rFonts w:cstheme="minorHAnsi"/>
                <w:sz w:val="16"/>
                <w:szCs w:val="16"/>
              </w:rPr>
            </w:pPr>
            <w:ins w:id="17659" w:author="Στάθης Καπ" w:date="2023-03-03T03:30:00Z">
              <w:r w:rsidRPr="00BB05AC">
                <w:rPr>
                  <w:rFonts w:ascii="Calibri" w:hAnsi="Calibri" w:cs="Calibri"/>
                  <w:color w:val="000000"/>
                  <w:sz w:val="16"/>
                  <w:szCs w:val="16"/>
                  <w:rPrChange w:id="17660" w:author="Στάθης Καπ" w:date="2023-03-03T03:31:00Z">
                    <w:rPr>
                      <w:rFonts w:ascii="Calibri" w:hAnsi="Calibri" w:cs="Calibri"/>
                      <w:color w:val="000000"/>
                      <w:sz w:val="18"/>
                      <w:szCs w:val="18"/>
                    </w:rPr>
                  </w:rPrChange>
                </w:rPr>
                <w:t>1.708</w:t>
              </w:r>
            </w:ins>
          </w:p>
        </w:tc>
        <w:tc>
          <w:tcPr>
            <w:tcW w:w="589" w:type="dxa"/>
            <w:vAlign w:val="center"/>
            <w:tcPrChange w:id="17661" w:author="Στάθης Καπ" w:date="2023-03-03T06:26:00Z">
              <w:tcPr>
                <w:tcW w:w="589" w:type="dxa"/>
                <w:vAlign w:val="center"/>
              </w:tcPr>
            </w:tcPrChange>
          </w:tcPr>
          <w:p w14:paraId="59D8B897" w14:textId="75B17858" w:rsidR="009B17D5" w:rsidRPr="00BB05AC" w:rsidRDefault="009B17D5" w:rsidP="009B17D5">
            <w:pPr>
              <w:jc w:val="center"/>
              <w:rPr>
                <w:ins w:id="17662" w:author="Στάθης Καπ" w:date="2023-03-03T03:28:00Z"/>
                <w:rFonts w:cstheme="minorHAnsi"/>
                <w:sz w:val="16"/>
                <w:szCs w:val="16"/>
              </w:rPr>
            </w:pPr>
            <w:ins w:id="17663" w:author="Στάθης Καπ" w:date="2023-03-03T06:13:00Z">
              <w:r>
                <w:rPr>
                  <w:rFonts w:ascii="Calibri" w:hAnsi="Calibri" w:cstheme="minorHAnsi"/>
                  <w:color w:val="000000"/>
                  <w:sz w:val="16"/>
                  <w:szCs w:val="16"/>
                </w:rPr>
                <w:t>7.63</w:t>
              </w:r>
            </w:ins>
          </w:p>
        </w:tc>
        <w:tc>
          <w:tcPr>
            <w:tcW w:w="463" w:type="dxa"/>
            <w:vAlign w:val="bottom"/>
            <w:tcPrChange w:id="17664" w:author="Στάθης Καπ" w:date="2023-03-03T06:26:00Z">
              <w:tcPr>
                <w:tcW w:w="463" w:type="dxa"/>
                <w:vAlign w:val="bottom"/>
              </w:tcPr>
            </w:tcPrChange>
          </w:tcPr>
          <w:p w14:paraId="6A2E7204" w14:textId="518EB1DC" w:rsidR="009B17D5" w:rsidRPr="00BB05AC" w:rsidRDefault="009B17D5" w:rsidP="009B17D5">
            <w:pPr>
              <w:jc w:val="center"/>
              <w:rPr>
                <w:ins w:id="17665" w:author="Στάθης Καπ" w:date="2023-03-03T03:28:00Z"/>
                <w:rFonts w:cstheme="minorHAnsi"/>
                <w:sz w:val="16"/>
                <w:szCs w:val="16"/>
              </w:rPr>
            </w:pPr>
            <w:ins w:id="17666" w:author="Στάθης Καπ" w:date="2023-03-03T03:30:00Z">
              <w:r w:rsidRPr="00BB05AC">
                <w:rPr>
                  <w:rFonts w:ascii="Calibri" w:hAnsi="Calibri" w:cs="Calibri"/>
                  <w:color w:val="000000"/>
                  <w:sz w:val="16"/>
                  <w:szCs w:val="16"/>
                  <w:rPrChange w:id="17667" w:author="Στάθης Καπ" w:date="2023-03-03T03:31:00Z">
                    <w:rPr>
                      <w:rFonts w:ascii="Calibri" w:hAnsi="Calibri" w:cs="Calibri"/>
                      <w:color w:val="000000"/>
                      <w:sz w:val="18"/>
                      <w:szCs w:val="18"/>
                    </w:rPr>
                  </w:rPrChange>
                </w:rPr>
                <w:t>1449</w:t>
              </w:r>
            </w:ins>
          </w:p>
        </w:tc>
        <w:tc>
          <w:tcPr>
            <w:tcW w:w="541" w:type="dxa"/>
            <w:vAlign w:val="bottom"/>
            <w:tcPrChange w:id="17668" w:author="Στάθης Καπ" w:date="2023-03-03T06:26:00Z">
              <w:tcPr>
                <w:tcW w:w="541" w:type="dxa"/>
                <w:vAlign w:val="bottom"/>
              </w:tcPr>
            </w:tcPrChange>
          </w:tcPr>
          <w:p w14:paraId="12D8E949" w14:textId="37827C69" w:rsidR="009B17D5" w:rsidRPr="00BB05AC" w:rsidRDefault="009B17D5" w:rsidP="009B17D5">
            <w:pPr>
              <w:jc w:val="center"/>
              <w:rPr>
                <w:ins w:id="17669" w:author="Στάθης Καπ" w:date="2023-03-03T03:28:00Z"/>
                <w:rFonts w:cstheme="minorHAnsi"/>
                <w:sz w:val="16"/>
                <w:szCs w:val="16"/>
              </w:rPr>
            </w:pPr>
            <w:ins w:id="17670" w:author="Στάθης Καπ" w:date="2023-03-03T03:30:00Z">
              <w:r w:rsidRPr="00BB05AC">
                <w:rPr>
                  <w:rFonts w:ascii="Calibri" w:hAnsi="Calibri" w:cs="Calibri"/>
                  <w:color w:val="000000"/>
                  <w:sz w:val="16"/>
                  <w:szCs w:val="16"/>
                  <w:rPrChange w:id="17671" w:author="Στάθης Καπ" w:date="2023-03-03T03:31:00Z">
                    <w:rPr>
                      <w:rFonts w:ascii="Calibri" w:hAnsi="Calibri" w:cs="Calibri"/>
                      <w:color w:val="000000"/>
                      <w:sz w:val="18"/>
                      <w:szCs w:val="18"/>
                    </w:rPr>
                  </w:rPrChange>
                </w:rPr>
                <w:t>0.975</w:t>
              </w:r>
            </w:ins>
          </w:p>
        </w:tc>
        <w:tc>
          <w:tcPr>
            <w:tcW w:w="589" w:type="dxa"/>
            <w:vAlign w:val="center"/>
            <w:tcPrChange w:id="17672" w:author="Στάθης Καπ" w:date="2023-03-03T06:26:00Z">
              <w:tcPr>
                <w:tcW w:w="589" w:type="dxa"/>
                <w:vAlign w:val="center"/>
              </w:tcPr>
            </w:tcPrChange>
          </w:tcPr>
          <w:p w14:paraId="267A433A" w14:textId="5EB00A5A" w:rsidR="009B17D5" w:rsidRPr="00BB05AC" w:rsidRDefault="009B17D5" w:rsidP="009B17D5">
            <w:pPr>
              <w:jc w:val="center"/>
              <w:rPr>
                <w:ins w:id="17673" w:author="Στάθης Καπ" w:date="2023-03-03T03:28:00Z"/>
                <w:rFonts w:cstheme="minorHAnsi"/>
                <w:sz w:val="16"/>
                <w:szCs w:val="16"/>
              </w:rPr>
            </w:pPr>
            <w:ins w:id="17674" w:author="Στάθης Καπ" w:date="2023-03-03T06:14:00Z">
              <w:r>
                <w:rPr>
                  <w:rFonts w:ascii="Calibri" w:hAnsi="Calibri" w:cstheme="minorHAnsi"/>
                  <w:color w:val="000000"/>
                  <w:sz w:val="16"/>
                  <w:szCs w:val="16"/>
                </w:rPr>
                <w:t>10.17</w:t>
              </w:r>
            </w:ins>
          </w:p>
        </w:tc>
      </w:tr>
      <w:tr w:rsidR="009B17D5" w14:paraId="03252872" w14:textId="77777777" w:rsidTr="00F03C40">
        <w:trPr>
          <w:ins w:id="17675"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7676" w:author="Στάθης Καπ" w:date="2023-03-03T06:26:00Z">
              <w:tcPr>
                <w:tcW w:w="515" w:type="dxa"/>
                <w:vAlign w:val="center"/>
              </w:tcPr>
            </w:tcPrChange>
          </w:tcPr>
          <w:p w14:paraId="19CF4683" w14:textId="20F45AC2" w:rsidR="009B17D5" w:rsidRPr="00BB05AC" w:rsidRDefault="009B17D5" w:rsidP="009B17D5">
            <w:pPr>
              <w:jc w:val="center"/>
              <w:rPr>
                <w:ins w:id="17677" w:author="Στάθης Καπ" w:date="2023-03-03T03:28:00Z"/>
                <w:sz w:val="16"/>
                <w:szCs w:val="16"/>
              </w:rPr>
            </w:pPr>
            <w:ins w:id="17678" w:author="Στάθης Καπ" w:date="2023-03-03T03:30:00Z">
              <w:r w:rsidRPr="00BB05AC">
                <w:rPr>
                  <w:rFonts w:cstheme="minorHAnsi"/>
                  <w:sz w:val="16"/>
                  <w:szCs w:val="16"/>
                  <w:rPrChange w:id="17679" w:author="Στάθης Καπ" w:date="2023-03-03T03:31:00Z">
                    <w:rPr>
                      <w:rFonts w:cstheme="minorHAnsi"/>
                      <w:sz w:val="18"/>
                      <w:szCs w:val="18"/>
                    </w:rPr>
                  </w:rPrChange>
                </w:rPr>
                <w:t>pr20</w:t>
              </w:r>
            </w:ins>
          </w:p>
        </w:tc>
        <w:tc>
          <w:tcPr>
            <w:tcW w:w="560" w:type="dxa"/>
            <w:tcBorders>
              <w:left w:val="single" w:sz="4" w:space="0" w:color="auto"/>
            </w:tcBorders>
            <w:tcPrChange w:id="17680" w:author="Στάθης Καπ" w:date="2023-03-03T06:26:00Z">
              <w:tcPr>
                <w:tcW w:w="560" w:type="dxa"/>
              </w:tcPr>
            </w:tcPrChange>
          </w:tcPr>
          <w:p w14:paraId="3FD0C0F8" w14:textId="195B9824" w:rsidR="009B17D5" w:rsidRPr="00BB05AC" w:rsidRDefault="009B17D5" w:rsidP="009B17D5">
            <w:pPr>
              <w:jc w:val="center"/>
              <w:rPr>
                <w:ins w:id="17681" w:author="Στάθης Καπ" w:date="2023-03-03T03:28:00Z"/>
                <w:rFonts w:cstheme="minorHAnsi"/>
                <w:sz w:val="16"/>
                <w:szCs w:val="16"/>
              </w:rPr>
            </w:pPr>
            <w:ins w:id="17682" w:author="Στάθης Καπ" w:date="2023-03-03T03:30:00Z">
              <w:r w:rsidRPr="00BB05AC">
                <w:rPr>
                  <w:rFonts w:cstheme="minorHAnsi"/>
                  <w:sz w:val="16"/>
                  <w:szCs w:val="16"/>
                  <w:rPrChange w:id="17683" w:author="Στάθης Καπ" w:date="2023-03-03T03:31:00Z">
                    <w:rPr>
                      <w:rFonts w:cstheme="minorHAnsi"/>
                      <w:sz w:val="18"/>
                      <w:szCs w:val="18"/>
                    </w:rPr>
                  </w:rPrChange>
                </w:rPr>
                <w:t>2062</w:t>
              </w:r>
            </w:ins>
          </w:p>
        </w:tc>
        <w:tc>
          <w:tcPr>
            <w:tcW w:w="855" w:type="dxa"/>
            <w:tcPrChange w:id="17684" w:author="Στάθης Καπ" w:date="2023-03-03T06:26:00Z">
              <w:tcPr>
                <w:tcW w:w="855" w:type="dxa"/>
              </w:tcPr>
            </w:tcPrChange>
          </w:tcPr>
          <w:p w14:paraId="4687B878" w14:textId="1460BB7B" w:rsidR="009B17D5" w:rsidRPr="00BB05AC" w:rsidRDefault="009B17D5" w:rsidP="009B17D5">
            <w:pPr>
              <w:jc w:val="center"/>
              <w:rPr>
                <w:ins w:id="17685" w:author="Στάθης Καπ" w:date="2023-03-03T03:28:00Z"/>
                <w:rFonts w:cstheme="minorHAnsi"/>
                <w:sz w:val="16"/>
                <w:szCs w:val="16"/>
              </w:rPr>
            </w:pPr>
            <w:ins w:id="17686" w:author="Στάθης Καπ" w:date="2023-03-03T03:30:00Z">
              <w:r w:rsidRPr="00BB05AC">
                <w:rPr>
                  <w:rFonts w:cstheme="minorHAnsi"/>
                  <w:sz w:val="16"/>
                  <w:szCs w:val="16"/>
                  <w:rPrChange w:id="17687" w:author="Στάθης Καπ" w:date="2023-03-03T03:31:00Z">
                    <w:rPr>
                      <w:rFonts w:cstheme="minorHAnsi"/>
                      <w:sz w:val="18"/>
                      <w:szCs w:val="18"/>
                    </w:rPr>
                  </w:rPrChange>
                </w:rPr>
                <w:t>1846</w:t>
              </w:r>
            </w:ins>
          </w:p>
        </w:tc>
        <w:tc>
          <w:tcPr>
            <w:tcW w:w="544" w:type="dxa"/>
            <w:vAlign w:val="bottom"/>
            <w:tcPrChange w:id="17688" w:author="Στάθης Καπ" w:date="2023-03-03T06:26:00Z">
              <w:tcPr>
                <w:tcW w:w="544" w:type="dxa"/>
                <w:vAlign w:val="bottom"/>
              </w:tcPr>
            </w:tcPrChange>
          </w:tcPr>
          <w:p w14:paraId="5FBCAD48" w14:textId="0336A628" w:rsidR="009B17D5" w:rsidRPr="00BB05AC" w:rsidRDefault="009B17D5" w:rsidP="009B17D5">
            <w:pPr>
              <w:jc w:val="center"/>
              <w:rPr>
                <w:ins w:id="17689" w:author="Στάθης Καπ" w:date="2023-03-03T03:28:00Z"/>
                <w:rFonts w:cstheme="minorHAnsi"/>
                <w:sz w:val="16"/>
                <w:szCs w:val="16"/>
              </w:rPr>
            </w:pPr>
            <w:ins w:id="17690" w:author="Στάθης Καπ" w:date="2023-03-03T03:30:00Z">
              <w:r w:rsidRPr="00BB05AC">
                <w:rPr>
                  <w:rFonts w:ascii="Calibri" w:hAnsi="Calibri" w:cs="Calibri"/>
                  <w:color w:val="000000"/>
                  <w:sz w:val="16"/>
                  <w:szCs w:val="16"/>
                  <w:rPrChange w:id="17691" w:author="Στάθης Καπ" w:date="2023-03-03T03:31:00Z">
                    <w:rPr>
                      <w:rFonts w:ascii="Calibri" w:hAnsi="Calibri" w:cs="Calibri"/>
                      <w:color w:val="000000"/>
                      <w:sz w:val="18"/>
                      <w:szCs w:val="18"/>
                    </w:rPr>
                  </w:rPrChange>
                </w:rPr>
                <w:t>1979</w:t>
              </w:r>
            </w:ins>
          </w:p>
        </w:tc>
        <w:tc>
          <w:tcPr>
            <w:tcW w:w="621" w:type="dxa"/>
            <w:vAlign w:val="bottom"/>
            <w:tcPrChange w:id="17692" w:author="Στάθης Καπ" w:date="2023-03-03T06:26:00Z">
              <w:tcPr>
                <w:tcW w:w="621" w:type="dxa"/>
                <w:vAlign w:val="bottom"/>
              </w:tcPr>
            </w:tcPrChange>
          </w:tcPr>
          <w:p w14:paraId="64508D41" w14:textId="70835558" w:rsidR="009B17D5" w:rsidRPr="00BB05AC" w:rsidRDefault="009B17D5" w:rsidP="009B17D5">
            <w:pPr>
              <w:jc w:val="center"/>
              <w:rPr>
                <w:ins w:id="17693" w:author="Στάθης Καπ" w:date="2023-03-03T03:28:00Z"/>
                <w:rFonts w:cstheme="minorHAnsi"/>
                <w:sz w:val="16"/>
                <w:szCs w:val="16"/>
              </w:rPr>
            </w:pPr>
            <w:ins w:id="17694" w:author="Στάθης Καπ" w:date="2023-03-03T03:30:00Z">
              <w:r w:rsidRPr="00BB05AC">
                <w:rPr>
                  <w:rFonts w:ascii="Calibri" w:hAnsi="Calibri" w:cs="Calibri"/>
                  <w:color w:val="000000"/>
                  <w:sz w:val="16"/>
                  <w:szCs w:val="16"/>
                  <w:rPrChange w:id="17695" w:author="Στάθης Καπ" w:date="2023-03-03T03:31:00Z">
                    <w:rPr>
                      <w:rFonts w:ascii="Calibri" w:hAnsi="Calibri" w:cs="Calibri"/>
                      <w:color w:val="000000"/>
                      <w:sz w:val="18"/>
                      <w:szCs w:val="18"/>
                    </w:rPr>
                  </w:rPrChange>
                </w:rPr>
                <w:t>9.077</w:t>
              </w:r>
            </w:ins>
          </w:p>
        </w:tc>
        <w:tc>
          <w:tcPr>
            <w:tcW w:w="669" w:type="dxa"/>
            <w:vAlign w:val="center"/>
            <w:tcPrChange w:id="17696" w:author="Στάθης Καπ" w:date="2023-03-03T06:26:00Z">
              <w:tcPr>
                <w:tcW w:w="669" w:type="dxa"/>
                <w:vAlign w:val="center"/>
              </w:tcPr>
            </w:tcPrChange>
          </w:tcPr>
          <w:p w14:paraId="0147D840" w14:textId="3BE31CCB" w:rsidR="009B17D5" w:rsidRPr="00BB05AC" w:rsidRDefault="009B17D5" w:rsidP="009B17D5">
            <w:pPr>
              <w:jc w:val="center"/>
              <w:rPr>
                <w:ins w:id="17697" w:author="Στάθης Καπ" w:date="2023-03-03T03:28:00Z"/>
                <w:rFonts w:cstheme="minorHAnsi"/>
                <w:sz w:val="16"/>
                <w:szCs w:val="16"/>
              </w:rPr>
            </w:pPr>
            <w:ins w:id="17698" w:author="Στάθης Καπ" w:date="2023-03-03T06:13:00Z">
              <w:r>
                <w:rPr>
                  <w:rFonts w:ascii="Calibri" w:hAnsi="Calibri" w:cstheme="minorHAnsi"/>
                  <w:color w:val="000000"/>
                  <w:sz w:val="16"/>
                  <w:szCs w:val="16"/>
                </w:rPr>
                <w:t>4.03</w:t>
              </w:r>
            </w:ins>
          </w:p>
        </w:tc>
        <w:tc>
          <w:tcPr>
            <w:tcW w:w="543" w:type="dxa"/>
            <w:vAlign w:val="bottom"/>
            <w:tcPrChange w:id="17699" w:author="Στάθης Καπ" w:date="2023-03-03T06:26:00Z">
              <w:tcPr>
                <w:tcW w:w="543" w:type="dxa"/>
                <w:vAlign w:val="bottom"/>
              </w:tcPr>
            </w:tcPrChange>
          </w:tcPr>
          <w:p w14:paraId="3C3FB65D" w14:textId="0EFA3248" w:rsidR="009B17D5" w:rsidRPr="00BB05AC" w:rsidRDefault="009B17D5" w:rsidP="009B17D5">
            <w:pPr>
              <w:jc w:val="center"/>
              <w:rPr>
                <w:ins w:id="17700" w:author="Στάθης Καπ" w:date="2023-03-03T03:28:00Z"/>
                <w:rFonts w:cstheme="minorHAnsi"/>
                <w:sz w:val="16"/>
                <w:szCs w:val="16"/>
              </w:rPr>
            </w:pPr>
            <w:ins w:id="17701" w:author="Στάθης Καπ" w:date="2023-03-03T03:30:00Z">
              <w:r w:rsidRPr="00BB05AC">
                <w:rPr>
                  <w:rFonts w:ascii="Calibri" w:hAnsi="Calibri" w:cs="Calibri"/>
                  <w:color w:val="000000"/>
                  <w:sz w:val="16"/>
                  <w:szCs w:val="16"/>
                  <w:rPrChange w:id="17702" w:author="Στάθης Καπ" w:date="2023-03-03T03:31:00Z">
                    <w:rPr>
                      <w:rFonts w:ascii="Calibri" w:hAnsi="Calibri" w:cs="Calibri"/>
                      <w:color w:val="000000"/>
                      <w:sz w:val="18"/>
                      <w:szCs w:val="18"/>
                    </w:rPr>
                  </w:rPrChange>
                </w:rPr>
                <w:t>1873</w:t>
              </w:r>
            </w:ins>
          </w:p>
        </w:tc>
        <w:tc>
          <w:tcPr>
            <w:tcW w:w="621" w:type="dxa"/>
            <w:vAlign w:val="bottom"/>
            <w:tcPrChange w:id="17703" w:author="Στάθης Καπ" w:date="2023-03-03T06:26:00Z">
              <w:tcPr>
                <w:tcW w:w="621" w:type="dxa"/>
                <w:vAlign w:val="bottom"/>
              </w:tcPr>
            </w:tcPrChange>
          </w:tcPr>
          <w:p w14:paraId="7343E094" w14:textId="3A009C36" w:rsidR="009B17D5" w:rsidRPr="00BB05AC" w:rsidRDefault="009B17D5" w:rsidP="009B17D5">
            <w:pPr>
              <w:jc w:val="center"/>
              <w:rPr>
                <w:ins w:id="17704" w:author="Στάθης Καπ" w:date="2023-03-03T03:28:00Z"/>
                <w:rFonts w:cstheme="minorHAnsi"/>
                <w:sz w:val="16"/>
                <w:szCs w:val="16"/>
              </w:rPr>
            </w:pPr>
            <w:ins w:id="17705" w:author="Στάθης Καπ" w:date="2023-03-03T03:30:00Z">
              <w:r w:rsidRPr="00BB05AC">
                <w:rPr>
                  <w:rFonts w:ascii="Calibri" w:hAnsi="Calibri" w:cs="Calibri"/>
                  <w:color w:val="000000"/>
                  <w:sz w:val="16"/>
                  <w:szCs w:val="16"/>
                  <w:rPrChange w:id="17706" w:author="Στάθης Καπ" w:date="2023-03-03T03:31:00Z">
                    <w:rPr>
                      <w:rFonts w:ascii="Calibri" w:hAnsi="Calibri" w:cs="Calibri"/>
                      <w:color w:val="000000"/>
                      <w:sz w:val="18"/>
                      <w:szCs w:val="18"/>
                    </w:rPr>
                  </w:rPrChange>
                </w:rPr>
                <w:t>3.908</w:t>
              </w:r>
            </w:ins>
          </w:p>
        </w:tc>
        <w:tc>
          <w:tcPr>
            <w:tcW w:w="669" w:type="dxa"/>
            <w:vAlign w:val="center"/>
            <w:tcPrChange w:id="17707" w:author="Στάθης Καπ" w:date="2023-03-03T06:26:00Z">
              <w:tcPr>
                <w:tcW w:w="669" w:type="dxa"/>
                <w:vAlign w:val="center"/>
              </w:tcPr>
            </w:tcPrChange>
          </w:tcPr>
          <w:p w14:paraId="0E0B8E6C" w14:textId="2358706F" w:rsidR="009B17D5" w:rsidRPr="00BB05AC" w:rsidRDefault="009B17D5" w:rsidP="009B17D5">
            <w:pPr>
              <w:jc w:val="center"/>
              <w:rPr>
                <w:ins w:id="17708" w:author="Στάθης Καπ" w:date="2023-03-03T03:28:00Z"/>
                <w:rFonts w:cstheme="minorHAnsi"/>
                <w:sz w:val="16"/>
                <w:szCs w:val="16"/>
              </w:rPr>
            </w:pPr>
            <w:ins w:id="17709" w:author="Στάθης Καπ" w:date="2023-03-03T06:13:00Z">
              <w:r>
                <w:rPr>
                  <w:rFonts w:ascii="Calibri" w:hAnsi="Calibri" w:cstheme="minorHAnsi"/>
                  <w:color w:val="000000"/>
                  <w:sz w:val="16"/>
                  <w:szCs w:val="16"/>
                </w:rPr>
                <w:t>5.36</w:t>
              </w:r>
            </w:ins>
          </w:p>
        </w:tc>
        <w:tc>
          <w:tcPr>
            <w:tcW w:w="508" w:type="dxa"/>
            <w:vAlign w:val="bottom"/>
            <w:tcPrChange w:id="17710" w:author="Στάθης Καπ" w:date="2023-03-03T06:26:00Z">
              <w:tcPr>
                <w:tcW w:w="508" w:type="dxa"/>
                <w:vAlign w:val="bottom"/>
              </w:tcPr>
            </w:tcPrChange>
          </w:tcPr>
          <w:p w14:paraId="6C637410" w14:textId="6B4F4F67" w:rsidR="009B17D5" w:rsidRPr="00BB05AC" w:rsidRDefault="009B17D5" w:rsidP="009B17D5">
            <w:pPr>
              <w:jc w:val="center"/>
              <w:rPr>
                <w:ins w:id="17711" w:author="Στάθης Καπ" w:date="2023-03-03T03:28:00Z"/>
                <w:rFonts w:cstheme="minorHAnsi"/>
                <w:sz w:val="16"/>
                <w:szCs w:val="16"/>
              </w:rPr>
            </w:pPr>
            <w:ins w:id="17712" w:author="Στάθης Καπ" w:date="2023-03-03T03:30:00Z">
              <w:r w:rsidRPr="00BB05AC">
                <w:rPr>
                  <w:rFonts w:ascii="Calibri" w:hAnsi="Calibri" w:cs="Calibri"/>
                  <w:color w:val="000000"/>
                  <w:sz w:val="16"/>
                  <w:szCs w:val="16"/>
                  <w:rPrChange w:id="17713" w:author="Στάθης Καπ" w:date="2023-03-03T03:31:00Z">
                    <w:rPr>
                      <w:rFonts w:ascii="Calibri" w:hAnsi="Calibri" w:cs="Calibri"/>
                      <w:color w:val="000000"/>
                      <w:sz w:val="18"/>
                      <w:szCs w:val="18"/>
                    </w:rPr>
                  </w:rPrChange>
                </w:rPr>
                <w:t>1792</w:t>
              </w:r>
            </w:ins>
          </w:p>
        </w:tc>
        <w:tc>
          <w:tcPr>
            <w:tcW w:w="541" w:type="dxa"/>
            <w:vAlign w:val="bottom"/>
            <w:tcPrChange w:id="17714" w:author="Στάθης Καπ" w:date="2023-03-03T06:26:00Z">
              <w:tcPr>
                <w:tcW w:w="541" w:type="dxa"/>
                <w:vAlign w:val="bottom"/>
              </w:tcPr>
            </w:tcPrChange>
          </w:tcPr>
          <w:p w14:paraId="3E6877CF" w14:textId="6AF8919D" w:rsidR="009B17D5" w:rsidRPr="00BB05AC" w:rsidRDefault="009B17D5" w:rsidP="009B17D5">
            <w:pPr>
              <w:jc w:val="center"/>
              <w:rPr>
                <w:ins w:id="17715" w:author="Στάθης Καπ" w:date="2023-03-03T03:28:00Z"/>
                <w:rFonts w:cstheme="minorHAnsi"/>
                <w:sz w:val="16"/>
                <w:szCs w:val="16"/>
              </w:rPr>
            </w:pPr>
            <w:ins w:id="17716" w:author="Στάθης Καπ" w:date="2023-03-03T03:30:00Z">
              <w:r w:rsidRPr="00BB05AC">
                <w:rPr>
                  <w:rFonts w:ascii="Calibri" w:hAnsi="Calibri" w:cs="Calibri"/>
                  <w:color w:val="000000"/>
                  <w:sz w:val="16"/>
                  <w:szCs w:val="16"/>
                  <w:rPrChange w:id="17717" w:author="Στάθης Καπ" w:date="2023-03-03T03:31:00Z">
                    <w:rPr>
                      <w:rFonts w:ascii="Calibri" w:hAnsi="Calibri" w:cs="Calibri"/>
                      <w:color w:val="000000"/>
                      <w:sz w:val="18"/>
                      <w:szCs w:val="18"/>
                    </w:rPr>
                  </w:rPrChange>
                </w:rPr>
                <w:t>1.966</w:t>
              </w:r>
            </w:ins>
          </w:p>
        </w:tc>
        <w:tc>
          <w:tcPr>
            <w:tcW w:w="589" w:type="dxa"/>
            <w:vAlign w:val="center"/>
            <w:tcPrChange w:id="17718" w:author="Στάθης Καπ" w:date="2023-03-03T06:26:00Z">
              <w:tcPr>
                <w:tcW w:w="589" w:type="dxa"/>
                <w:vAlign w:val="center"/>
              </w:tcPr>
            </w:tcPrChange>
          </w:tcPr>
          <w:p w14:paraId="48C90C8D" w14:textId="3462CC4B" w:rsidR="009B17D5" w:rsidRPr="00BB05AC" w:rsidRDefault="009B17D5" w:rsidP="009B17D5">
            <w:pPr>
              <w:jc w:val="center"/>
              <w:rPr>
                <w:ins w:id="17719" w:author="Στάθης Καπ" w:date="2023-03-03T03:28:00Z"/>
                <w:rFonts w:cstheme="minorHAnsi"/>
                <w:sz w:val="16"/>
                <w:szCs w:val="16"/>
              </w:rPr>
            </w:pPr>
            <w:ins w:id="17720" w:author="Στάθης Καπ" w:date="2023-03-03T06:13:00Z">
              <w:r>
                <w:rPr>
                  <w:rFonts w:ascii="Calibri" w:hAnsi="Calibri" w:cstheme="minorHAnsi"/>
                  <w:color w:val="000000"/>
                  <w:sz w:val="16"/>
                  <w:szCs w:val="16"/>
                </w:rPr>
                <w:t>9.45</w:t>
              </w:r>
            </w:ins>
          </w:p>
        </w:tc>
        <w:tc>
          <w:tcPr>
            <w:tcW w:w="463" w:type="dxa"/>
            <w:vAlign w:val="bottom"/>
            <w:tcPrChange w:id="17721" w:author="Στάθης Καπ" w:date="2023-03-03T06:26:00Z">
              <w:tcPr>
                <w:tcW w:w="463" w:type="dxa"/>
                <w:vAlign w:val="bottom"/>
              </w:tcPr>
            </w:tcPrChange>
          </w:tcPr>
          <w:p w14:paraId="63F35A95" w14:textId="0E0FAE5D" w:rsidR="009B17D5" w:rsidRPr="00BB05AC" w:rsidRDefault="009B17D5" w:rsidP="009B17D5">
            <w:pPr>
              <w:jc w:val="center"/>
              <w:rPr>
                <w:ins w:id="17722" w:author="Στάθης Καπ" w:date="2023-03-03T03:28:00Z"/>
                <w:rFonts w:cstheme="minorHAnsi"/>
                <w:sz w:val="16"/>
                <w:szCs w:val="16"/>
              </w:rPr>
            </w:pPr>
            <w:ins w:id="17723" w:author="Στάθης Καπ" w:date="2023-03-03T03:30:00Z">
              <w:r w:rsidRPr="00BB05AC">
                <w:rPr>
                  <w:rFonts w:ascii="Calibri" w:hAnsi="Calibri" w:cs="Calibri"/>
                  <w:color w:val="000000"/>
                  <w:sz w:val="16"/>
                  <w:szCs w:val="16"/>
                  <w:rPrChange w:id="17724" w:author="Στάθης Καπ" w:date="2023-03-03T03:31:00Z">
                    <w:rPr>
                      <w:rFonts w:ascii="Calibri" w:hAnsi="Calibri" w:cs="Calibri"/>
                      <w:color w:val="000000"/>
                      <w:sz w:val="18"/>
                      <w:szCs w:val="18"/>
                    </w:rPr>
                  </w:rPrChange>
                </w:rPr>
                <w:t>1720</w:t>
              </w:r>
            </w:ins>
          </w:p>
        </w:tc>
        <w:tc>
          <w:tcPr>
            <w:tcW w:w="541" w:type="dxa"/>
            <w:vAlign w:val="bottom"/>
            <w:tcPrChange w:id="17725" w:author="Στάθης Καπ" w:date="2023-03-03T06:26:00Z">
              <w:tcPr>
                <w:tcW w:w="541" w:type="dxa"/>
                <w:vAlign w:val="bottom"/>
              </w:tcPr>
            </w:tcPrChange>
          </w:tcPr>
          <w:p w14:paraId="09E6EC69" w14:textId="56E9DA74" w:rsidR="009B17D5" w:rsidRPr="00BB05AC" w:rsidRDefault="009B17D5" w:rsidP="009B17D5">
            <w:pPr>
              <w:jc w:val="center"/>
              <w:rPr>
                <w:ins w:id="17726" w:author="Στάθης Καπ" w:date="2023-03-03T03:28:00Z"/>
                <w:rFonts w:cstheme="minorHAnsi"/>
                <w:sz w:val="16"/>
                <w:szCs w:val="16"/>
              </w:rPr>
            </w:pPr>
            <w:ins w:id="17727" w:author="Στάθης Καπ" w:date="2023-03-03T03:30:00Z">
              <w:r w:rsidRPr="00BB05AC">
                <w:rPr>
                  <w:rFonts w:ascii="Calibri" w:hAnsi="Calibri" w:cs="Calibri"/>
                  <w:color w:val="000000"/>
                  <w:sz w:val="16"/>
                  <w:szCs w:val="16"/>
                  <w:rPrChange w:id="17728" w:author="Στάθης Καπ" w:date="2023-03-03T03:31:00Z">
                    <w:rPr>
                      <w:rFonts w:ascii="Calibri" w:hAnsi="Calibri" w:cs="Calibri"/>
                      <w:color w:val="000000"/>
                      <w:sz w:val="18"/>
                      <w:szCs w:val="18"/>
                    </w:rPr>
                  </w:rPrChange>
                </w:rPr>
                <w:t>2.129</w:t>
              </w:r>
            </w:ins>
          </w:p>
        </w:tc>
        <w:tc>
          <w:tcPr>
            <w:tcW w:w="589" w:type="dxa"/>
            <w:vAlign w:val="center"/>
            <w:tcPrChange w:id="17729" w:author="Στάθης Καπ" w:date="2023-03-03T06:26:00Z">
              <w:tcPr>
                <w:tcW w:w="589" w:type="dxa"/>
                <w:vAlign w:val="center"/>
              </w:tcPr>
            </w:tcPrChange>
          </w:tcPr>
          <w:p w14:paraId="7B08294B" w14:textId="228A11B6" w:rsidR="009B17D5" w:rsidRPr="00BB05AC" w:rsidRDefault="009B17D5" w:rsidP="009B17D5">
            <w:pPr>
              <w:jc w:val="center"/>
              <w:rPr>
                <w:ins w:id="17730" w:author="Στάθης Καπ" w:date="2023-03-03T03:28:00Z"/>
                <w:rFonts w:cstheme="minorHAnsi"/>
                <w:sz w:val="16"/>
                <w:szCs w:val="16"/>
              </w:rPr>
            </w:pPr>
            <w:ins w:id="17731" w:author="Στάθης Καπ" w:date="2023-03-03T06:14:00Z">
              <w:r>
                <w:rPr>
                  <w:rFonts w:ascii="Calibri" w:hAnsi="Calibri" w:cstheme="minorHAnsi"/>
                  <w:color w:val="000000"/>
                  <w:sz w:val="16"/>
                  <w:szCs w:val="16"/>
                </w:rPr>
                <w:t>13.09</w:t>
              </w:r>
            </w:ins>
          </w:p>
        </w:tc>
      </w:tr>
    </w:tbl>
    <w:p w14:paraId="25804857" w14:textId="6BD767CF" w:rsidR="00AC6F02" w:rsidRDefault="00AC6F02" w:rsidP="00AC6F02">
      <w:pPr>
        <w:rPr>
          <w:ins w:id="17732" w:author="Στάθης Καπ" w:date="2023-03-09T06:01:00Z"/>
        </w:rPr>
      </w:pPr>
    </w:p>
    <w:p w14:paraId="3FA28088" w14:textId="413DC309" w:rsidR="006E3D2E" w:rsidRPr="006B2DE3" w:rsidRDefault="006E3D2E" w:rsidP="006E3D2E">
      <w:pPr>
        <w:pStyle w:val="Caption"/>
        <w:keepNext/>
        <w:rPr>
          <w:ins w:id="17733" w:author="Στάθης Καπ" w:date="2023-03-09T06:06:00Z"/>
          <w:lang w:val="el-GR"/>
          <w:rPrChange w:id="17734" w:author="Στάθης Καπ" w:date="2023-03-09T06:23:00Z">
            <w:rPr>
              <w:ins w:id="17735" w:author="Στάθης Καπ" w:date="2023-03-09T06:06:00Z"/>
            </w:rPr>
          </w:rPrChange>
        </w:rPr>
        <w:pPrChange w:id="17736" w:author="Στάθης Καπ" w:date="2023-03-09T06:06:00Z">
          <w:pPr/>
        </w:pPrChange>
      </w:pPr>
      <w:ins w:id="17737" w:author="Στάθης Καπ" w:date="2023-03-09T06:06:00Z">
        <w:r w:rsidRPr="006B2DE3">
          <w:rPr>
            <w:lang w:val="el-GR"/>
            <w:rPrChange w:id="17738" w:author="Στάθης Καπ" w:date="2023-03-09T06:23:00Z">
              <w:rPr/>
            </w:rPrChange>
          </w:rPr>
          <w:t xml:space="preserve">Πίνακας </w:t>
        </w:r>
      </w:ins>
      <w:ins w:id="17739"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17740"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17741" w:author="Στάθης Καπ" w:date="2023-03-09T06:41:00Z">
        <w:r w:rsidR="00C36EAC">
          <w:rPr>
            <w:noProof/>
            <w:lang w:val="el-GR"/>
          </w:rPr>
          <w:t>8</w:t>
        </w:r>
        <w:r w:rsidR="00C36EAC">
          <w:rPr>
            <w:lang w:val="el-GR"/>
          </w:rPr>
          <w:fldChar w:fldCharType="end"/>
        </w:r>
      </w:ins>
      <w:ins w:id="17742"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74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25DBEEB5" w14:textId="77777777" w:rsidTr="009861B1">
        <w:trPr>
          <w:trHeight w:val="170"/>
          <w:jc w:val="center"/>
          <w:ins w:id="17744"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7745"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7746" w:author="Στάθης Καπ" w:date="2023-03-09T06:01:00Z"/>
                <w:sz w:val="16"/>
                <w:szCs w:val="16"/>
              </w:rPr>
            </w:pPr>
            <w:ins w:id="17747"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7748" w:author="Στάθης Καπ" w:date="2023-03-09T06:01:00Z"/>
                <w:sz w:val="16"/>
                <w:szCs w:val="16"/>
              </w:rPr>
            </w:pPr>
            <w:ins w:id="17749"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7750" w:author="Στάθης Καπ" w:date="2023-03-09T06:01:00Z"/>
                <w:sz w:val="16"/>
                <w:szCs w:val="16"/>
              </w:rPr>
            </w:pPr>
            <w:ins w:id="17751"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7752" w:author="Στάθης Καπ" w:date="2023-03-09T06:01:00Z"/>
                <w:sz w:val="16"/>
                <w:szCs w:val="16"/>
              </w:rPr>
            </w:pPr>
            <w:ins w:id="17753"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7754" w:author="Στάθης Καπ" w:date="2023-03-09T06:01:00Z"/>
                <w:sz w:val="16"/>
                <w:szCs w:val="16"/>
              </w:rPr>
            </w:pPr>
            <w:ins w:id="17755"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7756" w:author="Στάθης Καπ" w:date="2023-03-09T06:01:00Z"/>
                <w:sz w:val="16"/>
                <w:szCs w:val="16"/>
              </w:rPr>
            </w:pPr>
            <w:ins w:id="17757" w:author="Στάθης Καπ" w:date="2023-03-09T06:01:00Z">
              <w:r w:rsidRPr="007E0F91">
                <w:rPr>
                  <w:sz w:val="16"/>
                  <w:szCs w:val="16"/>
                </w:rPr>
                <w:t>S=4</w:t>
              </w:r>
            </w:ins>
          </w:p>
        </w:tc>
      </w:tr>
      <w:tr w:rsidR="006E3D2E" w14:paraId="3100D42D" w14:textId="77777777" w:rsidTr="009861B1">
        <w:trPr>
          <w:trHeight w:val="170"/>
          <w:jc w:val="center"/>
          <w:ins w:id="17758"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7759" w:author="Στάθης Καπ" w:date="2023-03-09T06:01:00Z"/>
                <w:sz w:val="16"/>
                <w:szCs w:val="16"/>
              </w:rPr>
            </w:pPr>
            <w:ins w:id="17760"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7761" w:author="Στάθης Καπ" w:date="2023-03-09T06:01:00Z"/>
                <w:sz w:val="16"/>
                <w:szCs w:val="16"/>
              </w:rPr>
            </w:pPr>
            <w:ins w:id="17762"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7763" w:author="Στάθης Καπ" w:date="2023-03-09T06:01:00Z"/>
                <w:sz w:val="16"/>
                <w:szCs w:val="16"/>
              </w:rPr>
            </w:pPr>
            <w:ins w:id="17764"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7765" w:author="Στάθης Καπ" w:date="2023-03-09T06:01:00Z"/>
                <w:sz w:val="16"/>
                <w:szCs w:val="16"/>
              </w:rPr>
            </w:pPr>
            <w:ins w:id="17766"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7767" w:author="Στάθης Καπ" w:date="2023-03-09T06:01:00Z"/>
                <w:sz w:val="16"/>
                <w:szCs w:val="16"/>
              </w:rPr>
            </w:pPr>
            <w:ins w:id="17768"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7769" w:author="Στάθης Καπ" w:date="2023-03-09T06:01:00Z"/>
                <w:sz w:val="16"/>
                <w:szCs w:val="16"/>
              </w:rPr>
            </w:pPr>
            <w:ins w:id="17770"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7771" w:author="Στάθης Καπ" w:date="2023-03-09T06:01:00Z"/>
                <w:sz w:val="16"/>
                <w:szCs w:val="16"/>
              </w:rPr>
            </w:pPr>
            <w:ins w:id="17772"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7773" w:author="Στάθης Καπ" w:date="2023-03-09T06:01:00Z"/>
                <w:sz w:val="16"/>
                <w:szCs w:val="16"/>
              </w:rPr>
            </w:pPr>
            <w:ins w:id="17774"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7775" w:author="Στάθης Καπ" w:date="2023-03-09T06:01:00Z"/>
                <w:sz w:val="16"/>
                <w:szCs w:val="16"/>
              </w:rPr>
            </w:pPr>
            <w:ins w:id="1777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7777" w:author="Στάθης Καπ" w:date="2023-03-09T06:01:00Z"/>
                <w:sz w:val="16"/>
                <w:szCs w:val="16"/>
              </w:rPr>
            </w:pPr>
            <w:ins w:id="17778"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7779" w:author="Στάθης Καπ" w:date="2023-03-09T06:01:00Z"/>
                <w:sz w:val="16"/>
                <w:szCs w:val="16"/>
              </w:rPr>
            </w:pPr>
            <w:ins w:id="17780" w:author="Στάθης Καπ" w:date="2023-03-09T06:01:00Z">
              <w:r w:rsidRPr="007E0F91">
                <w:rPr>
                  <w:sz w:val="16"/>
                  <w:szCs w:val="16"/>
                </w:rPr>
                <w:t>CPU(s)</w:t>
              </w:r>
            </w:ins>
          </w:p>
        </w:tc>
      </w:tr>
      <w:tr w:rsidR="006E3D2E" w14:paraId="7D6B0B75" w14:textId="77777777" w:rsidTr="009861B1">
        <w:trPr>
          <w:trHeight w:val="170"/>
          <w:jc w:val="center"/>
          <w:ins w:id="17781"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7782"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7783"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7784"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7785" w:author="Στάθης Καπ" w:date="2023-03-09T06:01:00Z"/>
                <w:sz w:val="14"/>
                <w:szCs w:val="14"/>
              </w:rPr>
            </w:pPr>
            <w:ins w:id="17786"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7787" w:author="Στάθης Καπ" w:date="2023-03-09T06:01:00Z"/>
                <w:sz w:val="14"/>
                <w:szCs w:val="14"/>
              </w:rPr>
            </w:pPr>
            <w:ins w:id="17788"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7789" w:author="Στάθης Καπ" w:date="2023-03-09T06:01:00Z"/>
                <w:sz w:val="14"/>
                <w:szCs w:val="14"/>
              </w:rPr>
            </w:pPr>
            <w:ins w:id="17790"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7791" w:author="Στάθης Καπ" w:date="2023-03-09T06:01:00Z"/>
                <w:sz w:val="14"/>
                <w:szCs w:val="14"/>
              </w:rPr>
            </w:pPr>
            <w:ins w:id="17792"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7793" w:author="Στάθης Καπ" w:date="2023-03-09T06:01:00Z"/>
                <w:sz w:val="14"/>
                <w:szCs w:val="14"/>
              </w:rPr>
            </w:pPr>
            <w:ins w:id="17794"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7795" w:author="Στάθης Καπ" w:date="2023-03-09T06:01:00Z"/>
                <w:sz w:val="14"/>
                <w:szCs w:val="14"/>
              </w:rPr>
            </w:pPr>
            <w:ins w:id="17796"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7797" w:author="Στάθης Καπ" w:date="2023-03-09T06:01:00Z"/>
                <w:sz w:val="14"/>
                <w:szCs w:val="14"/>
              </w:rPr>
            </w:pPr>
            <w:ins w:id="17798"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7799" w:author="Στάθης Καπ" w:date="2023-03-09T06:01:00Z"/>
                <w:sz w:val="14"/>
                <w:szCs w:val="14"/>
              </w:rPr>
            </w:pPr>
            <w:ins w:id="17800"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7801" w:author="Στάθης Καπ" w:date="2023-03-09T06:01:00Z"/>
                <w:sz w:val="14"/>
                <w:szCs w:val="14"/>
              </w:rPr>
            </w:pPr>
            <w:ins w:id="17802"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7803" w:author="Στάθης Καπ" w:date="2023-03-09T06:01:00Z"/>
                <w:sz w:val="14"/>
                <w:szCs w:val="14"/>
              </w:rPr>
            </w:pPr>
            <w:ins w:id="1780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7805" w:author="Στάθης Καπ" w:date="2023-03-09T06:01:00Z"/>
                <w:sz w:val="14"/>
                <w:szCs w:val="14"/>
              </w:rPr>
            </w:pPr>
            <w:ins w:id="17806"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7807" w:author="Στάθης Καπ" w:date="2023-03-09T06:01:00Z"/>
                <w:sz w:val="14"/>
                <w:szCs w:val="14"/>
              </w:rPr>
            </w:pPr>
            <w:ins w:id="1780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7809" w:author="Στάθης Καπ" w:date="2023-03-09T06:01:00Z"/>
                <w:sz w:val="14"/>
                <w:szCs w:val="14"/>
              </w:rPr>
            </w:pPr>
            <w:ins w:id="17810"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7811" w:author="Στάθης Καπ" w:date="2023-03-09T06:01:00Z"/>
                <w:sz w:val="14"/>
                <w:szCs w:val="14"/>
              </w:rPr>
            </w:pPr>
            <w:ins w:id="17812"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7813" w:author="Στάθης Καπ" w:date="2023-03-09T06:01:00Z"/>
                <w:sz w:val="14"/>
                <w:szCs w:val="14"/>
              </w:rPr>
            </w:pPr>
            <w:ins w:id="17814"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15"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16" w:author="Στάθης Καπ" w:date="2023-03-09T06:01:00Z"/>
          <w:trPrChange w:id="17817" w:author="Στάθης Καπ" w:date="2023-03-09T07:06: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7818" w:author="Στάθης Καπ" w:date="2023-03-09T07:06: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7819" w:author="Στάθης Καπ" w:date="2023-03-09T06:01:00Z"/>
                <w:sz w:val="16"/>
                <w:szCs w:val="16"/>
              </w:rPr>
            </w:pPr>
            <w:ins w:id="17820"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7821" w:author="Στάθης Καπ" w:date="2023-03-09T07:06:00Z">
              <w:tcPr>
                <w:tcW w:w="565" w:type="dxa"/>
                <w:tcBorders>
                  <w:top w:val="single" w:sz="4" w:space="0" w:color="auto"/>
                  <w:left w:val="single" w:sz="4" w:space="0" w:color="auto"/>
                </w:tcBorders>
              </w:tcPr>
            </w:tcPrChange>
          </w:tcPr>
          <w:p w14:paraId="306975A5" w14:textId="40589898" w:rsidR="00BD2E78" w:rsidRPr="007E0F91" w:rsidRDefault="00BD2E78" w:rsidP="00BD2E78">
            <w:pPr>
              <w:jc w:val="center"/>
              <w:rPr>
                <w:ins w:id="17822" w:author="Στάθης Καπ" w:date="2023-03-09T06:01:00Z"/>
                <w:sz w:val="16"/>
                <w:szCs w:val="16"/>
              </w:rPr>
            </w:pPr>
            <w:ins w:id="17823"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7824" w:author="Στάθης Καπ" w:date="2023-03-09T07:06:00Z">
              <w:tcPr>
                <w:tcW w:w="679" w:type="dxa"/>
                <w:tcBorders>
                  <w:top w:val="single" w:sz="4" w:space="0" w:color="auto"/>
                  <w:right w:val="single" w:sz="4" w:space="0" w:color="auto"/>
                </w:tcBorders>
              </w:tcPr>
            </w:tcPrChange>
          </w:tcPr>
          <w:p w14:paraId="58D3124E" w14:textId="17FE36FE" w:rsidR="00BD2E78" w:rsidRPr="007E0F91" w:rsidRDefault="00BD2E78" w:rsidP="00BD2E78">
            <w:pPr>
              <w:jc w:val="center"/>
              <w:rPr>
                <w:ins w:id="17825" w:author="Στάθης Καπ" w:date="2023-03-09T06:01:00Z"/>
                <w:sz w:val="16"/>
                <w:szCs w:val="16"/>
              </w:rPr>
            </w:pPr>
            <w:ins w:id="17826"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7827" w:author="Στάθης Καπ" w:date="2023-03-09T07:06:00Z">
              <w:tcPr>
                <w:tcW w:w="453" w:type="dxa"/>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7828" w:author="Στάθης Καπ" w:date="2023-03-09T06:01:00Z"/>
                <w:sz w:val="16"/>
                <w:szCs w:val="16"/>
              </w:rPr>
            </w:pPr>
            <w:ins w:id="17829"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7830" w:author="Στάθης Καπ" w:date="2023-03-09T07:06:00Z">
              <w:tcPr>
                <w:tcW w:w="708" w:type="dxa"/>
                <w:tcBorders>
                  <w:top w:val="single" w:sz="4" w:space="0" w:color="auto"/>
                </w:tcBorders>
                <w:vAlign w:val="center"/>
              </w:tcPr>
            </w:tcPrChange>
          </w:tcPr>
          <w:p w14:paraId="1C0BDF84" w14:textId="41B47FF2" w:rsidR="00BD2E78" w:rsidRPr="007E0F91" w:rsidRDefault="00BD2E78" w:rsidP="00BD2E78">
            <w:pPr>
              <w:jc w:val="center"/>
              <w:rPr>
                <w:ins w:id="17831" w:author="Στάθης Καπ" w:date="2023-03-09T06:01:00Z"/>
                <w:sz w:val="16"/>
                <w:szCs w:val="16"/>
              </w:rPr>
            </w:pPr>
            <w:ins w:id="17832"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7833" w:author="Στάθης Καπ" w:date="2023-03-09T07:06:00Z">
              <w:tcPr>
                <w:tcW w:w="652" w:type="dxa"/>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7834" w:author="Στάθης Καπ" w:date="2023-03-09T07:06:00Z"/>
                <w:sz w:val="16"/>
                <w:szCs w:val="16"/>
              </w:rPr>
            </w:pPr>
            <w:ins w:id="17835"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7836" w:author="Στάθης Καπ" w:date="2023-03-09T07:06:00Z"/>
                <w:sz w:val="16"/>
                <w:szCs w:val="16"/>
              </w:rPr>
            </w:pPr>
            <w:ins w:id="17837"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7838" w:author="Στάθης Καπ" w:date="2023-03-09T07:06:00Z"/>
                <w:sz w:val="16"/>
                <w:szCs w:val="16"/>
              </w:rPr>
            </w:pPr>
            <w:ins w:id="17839"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7840" w:author="Στάθης Καπ" w:date="2023-03-09T07:06:00Z"/>
                <w:sz w:val="16"/>
                <w:szCs w:val="16"/>
              </w:rPr>
            </w:pPr>
            <w:ins w:id="17841"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7842" w:author="Στάθης Καπ" w:date="2023-03-09T07:06:00Z"/>
                <w:sz w:val="16"/>
                <w:szCs w:val="16"/>
              </w:rPr>
            </w:pPr>
            <w:ins w:id="17843"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7844" w:author="Στάθης Καπ" w:date="2023-03-09T07:06:00Z"/>
                <w:sz w:val="16"/>
                <w:szCs w:val="16"/>
              </w:rPr>
            </w:pPr>
            <w:ins w:id="17845"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7846" w:author="Στάθης Καπ" w:date="2023-03-09T07:06:00Z"/>
                <w:sz w:val="16"/>
                <w:szCs w:val="16"/>
              </w:rPr>
            </w:pPr>
            <w:ins w:id="17847"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7848" w:author="Στάθης Καπ" w:date="2023-03-09T07:06:00Z"/>
                <w:sz w:val="16"/>
                <w:szCs w:val="16"/>
              </w:rPr>
            </w:pPr>
            <w:ins w:id="17849"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7850" w:author="Στάθης Καπ" w:date="2023-03-09T07:06:00Z"/>
                <w:sz w:val="16"/>
                <w:szCs w:val="16"/>
              </w:rPr>
            </w:pPr>
            <w:ins w:id="17851"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7852" w:author="Στάθης Καπ" w:date="2023-03-09T07:06:00Z"/>
                <w:sz w:val="16"/>
                <w:szCs w:val="16"/>
              </w:rPr>
            </w:pPr>
            <w:ins w:id="17853"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7854" w:author="Στάθης Καπ" w:date="2023-03-09T07:06:00Z"/>
                <w:sz w:val="16"/>
                <w:szCs w:val="16"/>
              </w:rPr>
            </w:pPr>
            <w:ins w:id="17855"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7856" w:author="Στάθης Καπ" w:date="2023-03-09T07:06:00Z"/>
                <w:sz w:val="16"/>
                <w:szCs w:val="16"/>
              </w:rPr>
            </w:pPr>
            <w:ins w:id="17857"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7858" w:author="Στάθης Καπ" w:date="2023-03-09T07:06:00Z"/>
                <w:sz w:val="16"/>
                <w:szCs w:val="16"/>
              </w:rPr>
            </w:pPr>
            <w:ins w:id="17859"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7860" w:author="Στάθης Καπ" w:date="2023-03-09T07:06:00Z"/>
                <w:sz w:val="16"/>
                <w:szCs w:val="16"/>
              </w:rPr>
            </w:pPr>
            <w:ins w:id="17861"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7862" w:author="Στάθης Καπ" w:date="2023-03-09T07:06:00Z"/>
                <w:sz w:val="16"/>
                <w:szCs w:val="16"/>
              </w:rPr>
            </w:pPr>
            <w:ins w:id="17863"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7864" w:author="Στάθης Καπ" w:date="2023-03-09T07:06:00Z"/>
                <w:sz w:val="16"/>
                <w:szCs w:val="16"/>
              </w:rPr>
            </w:pPr>
            <w:ins w:id="17865"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7866" w:author="Στάθης Καπ" w:date="2023-03-09T07:06:00Z"/>
                <w:sz w:val="16"/>
                <w:szCs w:val="16"/>
              </w:rPr>
            </w:pPr>
            <w:ins w:id="17867"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7868" w:author="Στάθης Καπ" w:date="2023-03-09T07:06:00Z"/>
                <w:sz w:val="16"/>
                <w:szCs w:val="16"/>
              </w:rPr>
            </w:pPr>
            <w:ins w:id="17869"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7870" w:author="Στάθης Καπ" w:date="2023-03-09T07:06:00Z"/>
                <w:sz w:val="16"/>
                <w:szCs w:val="16"/>
              </w:rPr>
            </w:pPr>
            <w:ins w:id="17871"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7872" w:author="Στάθης Καπ" w:date="2023-03-09T06:01:00Z"/>
                <w:sz w:val="16"/>
                <w:szCs w:val="16"/>
              </w:rPr>
            </w:pPr>
            <w:ins w:id="17873"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7874" w:author="Στάθης Καπ" w:date="2023-03-09T07:06:00Z">
              <w:tcPr>
                <w:tcW w:w="453" w:type="dxa"/>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7875" w:author="Στάθης Καπ" w:date="2023-03-09T06:01:00Z"/>
                <w:sz w:val="16"/>
                <w:szCs w:val="16"/>
              </w:rPr>
            </w:pPr>
            <w:ins w:id="17876"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7877" w:author="Στάθης Καπ" w:date="2023-03-09T07:06:00Z">
              <w:tcPr>
                <w:tcW w:w="454" w:type="dxa"/>
                <w:tcBorders>
                  <w:top w:val="single" w:sz="4" w:space="0" w:color="auto"/>
                </w:tcBorders>
                <w:vAlign w:val="center"/>
              </w:tcPr>
            </w:tcPrChange>
          </w:tcPr>
          <w:p w14:paraId="43621A1D" w14:textId="54AB67C7" w:rsidR="00BD2E78" w:rsidRPr="007E0F91" w:rsidRDefault="00BD2E78" w:rsidP="00BD2E78">
            <w:pPr>
              <w:jc w:val="center"/>
              <w:rPr>
                <w:ins w:id="17878" w:author="Στάθης Καπ" w:date="2023-03-09T06:01:00Z"/>
                <w:sz w:val="16"/>
                <w:szCs w:val="16"/>
              </w:rPr>
            </w:pPr>
            <w:ins w:id="17879"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7880" w:author="Στάθης Καπ" w:date="2023-03-09T07:06:00Z">
              <w:tcPr>
                <w:tcW w:w="454" w:type="dxa"/>
                <w:tcBorders>
                  <w:top w:val="single" w:sz="4" w:space="0" w:color="auto"/>
                </w:tcBorders>
                <w:vAlign w:val="bottom"/>
              </w:tcPr>
            </w:tcPrChange>
          </w:tcPr>
          <w:p w14:paraId="259099E3" w14:textId="31739A17" w:rsidR="00BD2E78" w:rsidRPr="007E0F91" w:rsidRDefault="00BD2E78" w:rsidP="00BD2E78">
            <w:pPr>
              <w:jc w:val="center"/>
              <w:rPr>
                <w:ins w:id="17881" w:author="Στάθης Καπ" w:date="2023-03-09T06:01:00Z"/>
                <w:sz w:val="16"/>
                <w:szCs w:val="16"/>
              </w:rPr>
            </w:pPr>
            <w:ins w:id="17882"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7883" w:author="Στάθης Καπ" w:date="2023-03-09T07:06:00Z">
              <w:tcPr>
                <w:tcW w:w="457" w:type="dxa"/>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7884" w:author="Στάθης Καπ" w:date="2023-03-09T06:01:00Z"/>
                <w:sz w:val="16"/>
                <w:szCs w:val="16"/>
              </w:rPr>
            </w:pPr>
            <w:ins w:id="17885"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7886" w:author="Στάθης Καπ" w:date="2023-03-09T07:06:00Z">
              <w:tcPr>
                <w:tcW w:w="453" w:type="dxa"/>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7887" w:author="Στάθης Καπ" w:date="2023-03-09T06:01:00Z"/>
                <w:sz w:val="16"/>
                <w:szCs w:val="16"/>
              </w:rPr>
            </w:pPr>
            <w:ins w:id="17888"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7889" w:author="Στάθης Καπ" w:date="2023-03-09T07:06:00Z">
              <w:tcPr>
                <w:tcW w:w="454" w:type="dxa"/>
                <w:tcBorders>
                  <w:top w:val="single" w:sz="4" w:space="0" w:color="auto"/>
                </w:tcBorders>
                <w:vAlign w:val="center"/>
              </w:tcPr>
            </w:tcPrChange>
          </w:tcPr>
          <w:p w14:paraId="3FCF9517" w14:textId="7A451DD8" w:rsidR="00BD2E78" w:rsidRPr="007E0F91" w:rsidRDefault="00BD2E78" w:rsidP="00BD2E78">
            <w:pPr>
              <w:jc w:val="center"/>
              <w:rPr>
                <w:ins w:id="17890" w:author="Στάθης Καπ" w:date="2023-03-09T06:01:00Z"/>
                <w:sz w:val="16"/>
                <w:szCs w:val="16"/>
              </w:rPr>
            </w:pPr>
            <w:ins w:id="17891"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7892" w:author="Στάθης Καπ" w:date="2023-03-09T07:06:00Z">
              <w:tcPr>
                <w:tcW w:w="454" w:type="dxa"/>
                <w:tcBorders>
                  <w:top w:val="single" w:sz="4" w:space="0" w:color="auto"/>
                </w:tcBorders>
                <w:vAlign w:val="bottom"/>
              </w:tcPr>
            </w:tcPrChange>
          </w:tcPr>
          <w:p w14:paraId="1997596B" w14:textId="5D45E5A1" w:rsidR="00BD2E78" w:rsidRPr="007E0F91" w:rsidRDefault="00BD2E78" w:rsidP="00BD2E78">
            <w:pPr>
              <w:jc w:val="center"/>
              <w:rPr>
                <w:ins w:id="17893" w:author="Στάθης Καπ" w:date="2023-03-09T06:01:00Z"/>
                <w:sz w:val="16"/>
                <w:szCs w:val="16"/>
              </w:rPr>
            </w:pPr>
            <w:ins w:id="17894"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7895" w:author="Στάθης Καπ" w:date="2023-03-09T07:06:00Z">
              <w:tcPr>
                <w:tcW w:w="454" w:type="dxa"/>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7896" w:author="Στάθης Καπ" w:date="2023-03-09T06:01:00Z"/>
                <w:sz w:val="16"/>
                <w:szCs w:val="16"/>
              </w:rPr>
            </w:pPr>
            <w:ins w:id="17897"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7898" w:author="Στάθης Καπ" w:date="2023-03-09T07:06:00Z">
              <w:tcPr>
                <w:tcW w:w="453" w:type="dxa"/>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7899" w:author="Στάθης Καπ" w:date="2023-03-09T06:01:00Z"/>
                <w:sz w:val="16"/>
                <w:szCs w:val="16"/>
              </w:rPr>
            </w:pPr>
            <w:ins w:id="17900"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7901" w:author="Στάθης Καπ" w:date="2023-03-09T07:06:00Z">
              <w:tcPr>
                <w:tcW w:w="454" w:type="dxa"/>
                <w:tcBorders>
                  <w:top w:val="single" w:sz="4" w:space="0" w:color="auto"/>
                </w:tcBorders>
                <w:vAlign w:val="center"/>
              </w:tcPr>
            </w:tcPrChange>
          </w:tcPr>
          <w:p w14:paraId="14F4B80D" w14:textId="2FFE01DD" w:rsidR="00BD2E78" w:rsidRPr="007E0F91" w:rsidRDefault="00BD2E78" w:rsidP="00BD2E78">
            <w:pPr>
              <w:jc w:val="center"/>
              <w:rPr>
                <w:ins w:id="17902" w:author="Στάθης Καπ" w:date="2023-03-09T06:01:00Z"/>
                <w:sz w:val="16"/>
                <w:szCs w:val="16"/>
              </w:rPr>
            </w:pPr>
            <w:ins w:id="17903"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7904" w:author="Στάθης Καπ" w:date="2023-03-09T07:06:00Z">
              <w:tcPr>
                <w:tcW w:w="454" w:type="dxa"/>
                <w:tcBorders>
                  <w:top w:val="single" w:sz="4" w:space="0" w:color="auto"/>
                </w:tcBorders>
                <w:vAlign w:val="bottom"/>
              </w:tcPr>
            </w:tcPrChange>
          </w:tcPr>
          <w:p w14:paraId="0B45791B" w14:textId="41C07E4C" w:rsidR="00BD2E78" w:rsidRPr="007E0F91" w:rsidRDefault="00BD2E78" w:rsidP="00BD2E78">
            <w:pPr>
              <w:jc w:val="center"/>
              <w:rPr>
                <w:ins w:id="17905" w:author="Στάθης Καπ" w:date="2023-03-09T06:01:00Z"/>
                <w:sz w:val="16"/>
                <w:szCs w:val="16"/>
              </w:rPr>
            </w:pPr>
            <w:ins w:id="17906"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7907" w:author="Στάθης Καπ" w:date="2023-03-09T07:06:00Z">
              <w:tcPr>
                <w:tcW w:w="461" w:type="dxa"/>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7908" w:author="Στάθης Καπ" w:date="2023-03-09T06:01:00Z"/>
                <w:sz w:val="16"/>
                <w:szCs w:val="16"/>
              </w:rPr>
            </w:pPr>
            <w:ins w:id="17909"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79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7911" w:author="Στάθης Καπ" w:date="2023-03-09T06:01:00Z"/>
                <w:sz w:val="16"/>
                <w:szCs w:val="16"/>
              </w:rPr>
            </w:pPr>
            <w:ins w:id="17912"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7913" w:author="Στάθης Καπ" w:date="2023-03-09T06:01:00Z"/>
                <w:sz w:val="16"/>
                <w:szCs w:val="16"/>
              </w:rPr>
            </w:pPr>
            <w:ins w:id="17914"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7915" w:author="Στάθης Καπ" w:date="2023-03-09T06:01:00Z"/>
                <w:sz w:val="16"/>
                <w:szCs w:val="16"/>
              </w:rPr>
            </w:pPr>
            <w:ins w:id="17916"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7917" w:author="Στάθης Καπ" w:date="2023-03-09T06:01:00Z"/>
                <w:sz w:val="16"/>
                <w:szCs w:val="16"/>
              </w:rPr>
            </w:pPr>
            <w:ins w:id="17918"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7919" w:author="Στάθης Καπ" w:date="2023-03-09T06:01:00Z"/>
                <w:sz w:val="16"/>
                <w:szCs w:val="16"/>
              </w:rPr>
            </w:pPr>
            <w:ins w:id="17920"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7921"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7922" w:author="Στάθης Καπ" w:date="2023-03-09T06:01:00Z"/>
                <w:sz w:val="16"/>
                <w:szCs w:val="16"/>
              </w:rPr>
            </w:pPr>
            <w:ins w:id="17923"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7924" w:author="Στάθης Καπ" w:date="2023-03-09T06:01:00Z"/>
                <w:sz w:val="16"/>
                <w:szCs w:val="16"/>
              </w:rPr>
            </w:pPr>
            <w:ins w:id="17925"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7926" w:author="Στάθης Καπ" w:date="2023-03-09T06:01:00Z"/>
                <w:sz w:val="16"/>
                <w:szCs w:val="16"/>
              </w:rPr>
            </w:pPr>
            <w:ins w:id="17927"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7928" w:author="Στάθης Καπ" w:date="2023-03-09T06:01:00Z"/>
                <w:sz w:val="16"/>
                <w:szCs w:val="16"/>
              </w:rPr>
            </w:pPr>
            <w:ins w:id="17929"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7930" w:author="Στάθης Καπ" w:date="2023-03-09T06:01:00Z"/>
                <w:sz w:val="16"/>
                <w:szCs w:val="16"/>
              </w:rPr>
            </w:pPr>
            <w:ins w:id="17931"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7932" w:author="Στάθης Καπ" w:date="2023-03-09T06:01:00Z"/>
                <w:sz w:val="16"/>
                <w:szCs w:val="16"/>
              </w:rPr>
            </w:pPr>
            <w:ins w:id="17933"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7934" w:author="Στάθης Καπ" w:date="2023-03-09T06:01:00Z"/>
                <w:sz w:val="16"/>
                <w:szCs w:val="16"/>
              </w:rPr>
            </w:pPr>
            <w:ins w:id="17935"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7936" w:author="Στάθης Καπ" w:date="2023-03-09T06:01:00Z"/>
                <w:sz w:val="16"/>
                <w:szCs w:val="16"/>
              </w:rPr>
            </w:pPr>
            <w:ins w:id="17937"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7938" w:author="Στάθης Καπ" w:date="2023-03-09T06:01:00Z"/>
                <w:sz w:val="16"/>
                <w:szCs w:val="16"/>
              </w:rPr>
            </w:pPr>
            <w:ins w:id="17939"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7940" w:author="Στάθης Καπ" w:date="2023-03-09T06:01:00Z"/>
                <w:sz w:val="16"/>
                <w:szCs w:val="16"/>
              </w:rPr>
            </w:pPr>
            <w:ins w:id="17941"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7942" w:author="Στάθης Καπ" w:date="2023-03-09T06:01:00Z"/>
                <w:sz w:val="16"/>
                <w:szCs w:val="16"/>
              </w:rPr>
            </w:pPr>
            <w:ins w:id="17943"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7944" w:author="Στάθης Καπ" w:date="2023-03-09T06:01:00Z"/>
                <w:sz w:val="16"/>
                <w:szCs w:val="16"/>
              </w:rPr>
            </w:pPr>
            <w:ins w:id="17945"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79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7947" w:author="Στάθης Καπ" w:date="2023-03-09T06:01:00Z"/>
                <w:sz w:val="16"/>
                <w:szCs w:val="16"/>
              </w:rPr>
            </w:pPr>
            <w:ins w:id="17948"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7949" w:author="Στάθης Καπ" w:date="2023-03-09T06:01:00Z"/>
                <w:sz w:val="16"/>
                <w:szCs w:val="16"/>
              </w:rPr>
            </w:pPr>
            <w:ins w:id="17950"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7951" w:author="Στάθης Καπ" w:date="2023-03-09T06:01:00Z"/>
                <w:sz w:val="16"/>
                <w:szCs w:val="16"/>
              </w:rPr>
            </w:pPr>
            <w:ins w:id="17952"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7953" w:author="Στάθης Καπ" w:date="2023-03-09T06:01:00Z"/>
                <w:sz w:val="16"/>
                <w:szCs w:val="16"/>
              </w:rPr>
            </w:pPr>
            <w:ins w:id="17954"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7955" w:author="Στάθης Καπ" w:date="2023-03-09T06:01:00Z"/>
                <w:sz w:val="16"/>
                <w:szCs w:val="16"/>
              </w:rPr>
            </w:pPr>
            <w:ins w:id="17956"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7957"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7958" w:author="Στάθης Καπ" w:date="2023-03-09T06:01:00Z"/>
                <w:sz w:val="16"/>
                <w:szCs w:val="16"/>
              </w:rPr>
            </w:pPr>
            <w:ins w:id="17959"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7960" w:author="Στάθης Καπ" w:date="2023-03-09T06:01:00Z"/>
                <w:sz w:val="16"/>
                <w:szCs w:val="16"/>
              </w:rPr>
            </w:pPr>
            <w:ins w:id="17961"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7962" w:author="Στάθης Καπ" w:date="2023-03-09T06:01:00Z"/>
                <w:sz w:val="16"/>
                <w:szCs w:val="16"/>
              </w:rPr>
            </w:pPr>
            <w:ins w:id="17963"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7964" w:author="Στάθης Καπ" w:date="2023-03-09T06:01:00Z"/>
                <w:sz w:val="16"/>
                <w:szCs w:val="16"/>
              </w:rPr>
            </w:pPr>
            <w:ins w:id="17965"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7966" w:author="Στάθης Καπ" w:date="2023-03-09T06:01:00Z"/>
                <w:sz w:val="16"/>
                <w:szCs w:val="16"/>
              </w:rPr>
            </w:pPr>
            <w:ins w:id="17967"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7968" w:author="Στάθης Καπ" w:date="2023-03-09T06:01:00Z"/>
                <w:sz w:val="16"/>
                <w:szCs w:val="16"/>
              </w:rPr>
            </w:pPr>
            <w:ins w:id="17969"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7970" w:author="Στάθης Καπ" w:date="2023-03-09T06:01:00Z"/>
                <w:sz w:val="16"/>
                <w:szCs w:val="16"/>
              </w:rPr>
            </w:pPr>
            <w:ins w:id="17971"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7972" w:author="Στάθης Καπ" w:date="2023-03-09T06:01:00Z"/>
                <w:sz w:val="16"/>
                <w:szCs w:val="16"/>
              </w:rPr>
            </w:pPr>
            <w:ins w:id="17973"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7974" w:author="Στάθης Καπ" w:date="2023-03-09T06:01:00Z"/>
                <w:sz w:val="16"/>
                <w:szCs w:val="16"/>
              </w:rPr>
            </w:pPr>
            <w:ins w:id="17975"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7976" w:author="Στάθης Καπ" w:date="2023-03-09T06:01:00Z"/>
                <w:sz w:val="16"/>
                <w:szCs w:val="16"/>
              </w:rPr>
            </w:pPr>
            <w:ins w:id="17977"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7978" w:author="Στάθης Καπ" w:date="2023-03-09T06:01:00Z"/>
                <w:sz w:val="16"/>
                <w:szCs w:val="16"/>
              </w:rPr>
            </w:pPr>
            <w:ins w:id="17979"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7980" w:author="Στάθης Καπ" w:date="2023-03-09T06:01:00Z"/>
                <w:sz w:val="16"/>
                <w:szCs w:val="16"/>
              </w:rPr>
            </w:pPr>
            <w:ins w:id="17981"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79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7983" w:author="Στάθης Καπ" w:date="2023-03-09T06:01:00Z"/>
                <w:sz w:val="16"/>
                <w:szCs w:val="16"/>
              </w:rPr>
            </w:pPr>
            <w:ins w:id="17984"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7985" w:author="Στάθης Καπ" w:date="2023-03-09T06:01:00Z"/>
                <w:sz w:val="16"/>
                <w:szCs w:val="16"/>
              </w:rPr>
            </w:pPr>
            <w:ins w:id="17986"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7987" w:author="Στάθης Καπ" w:date="2023-03-09T06:01:00Z"/>
                <w:sz w:val="16"/>
                <w:szCs w:val="16"/>
              </w:rPr>
            </w:pPr>
            <w:ins w:id="17988"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7989" w:author="Στάθης Καπ" w:date="2023-03-09T06:01:00Z"/>
                <w:sz w:val="16"/>
                <w:szCs w:val="16"/>
              </w:rPr>
            </w:pPr>
            <w:ins w:id="17990"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7991" w:author="Στάθης Καπ" w:date="2023-03-09T06:01:00Z"/>
                <w:sz w:val="16"/>
                <w:szCs w:val="16"/>
              </w:rPr>
            </w:pPr>
            <w:ins w:id="17992"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7993"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7994" w:author="Στάθης Καπ" w:date="2023-03-09T06:01:00Z"/>
                <w:sz w:val="16"/>
                <w:szCs w:val="16"/>
              </w:rPr>
            </w:pPr>
            <w:ins w:id="17995"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7996" w:author="Στάθης Καπ" w:date="2023-03-09T06:01:00Z"/>
                <w:sz w:val="16"/>
                <w:szCs w:val="16"/>
              </w:rPr>
            </w:pPr>
            <w:ins w:id="17997"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7998" w:author="Στάθης Καπ" w:date="2023-03-09T06:01:00Z"/>
                <w:sz w:val="16"/>
                <w:szCs w:val="16"/>
              </w:rPr>
            </w:pPr>
            <w:ins w:id="17999"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8000" w:author="Στάθης Καπ" w:date="2023-03-09T06:01:00Z"/>
                <w:sz w:val="16"/>
                <w:szCs w:val="16"/>
              </w:rPr>
            </w:pPr>
            <w:ins w:id="18001"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8002" w:author="Στάθης Καπ" w:date="2023-03-09T06:01:00Z"/>
                <w:sz w:val="16"/>
                <w:szCs w:val="16"/>
              </w:rPr>
            </w:pPr>
            <w:ins w:id="18003"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8004" w:author="Στάθης Καπ" w:date="2023-03-09T06:01:00Z"/>
                <w:sz w:val="16"/>
                <w:szCs w:val="16"/>
              </w:rPr>
            </w:pPr>
            <w:ins w:id="18005"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8006" w:author="Στάθης Καπ" w:date="2023-03-09T06:01:00Z"/>
                <w:sz w:val="16"/>
                <w:szCs w:val="16"/>
              </w:rPr>
            </w:pPr>
            <w:ins w:id="18007"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8008" w:author="Στάθης Καπ" w:date="2023-03-09T06:01:00Z"/>
                <w:sz w:val="16"/>
                <w:szCs w:val="16"/>
              </w:rPr>
            </w:pPr>
            <w:ins w:id="18009"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8010" w:author="Στάθης Καπ" w:date="2023-03-09T06:01:00Z"/>
                <w:sz w:val="16"/>
                <w:szCs w:val="16"/>
              </w:rPr>
            </w:pPr>
            <w:ins w:id="18011"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8012" w:author="Στάθης Καπ" w:date="2023-03-09T06:01:00Z"/>
                <w:sz w:val="16"/>
                <w:szCs w:val="16"/>
              </w:rPr>
            </w:pPr>
            <w:ins w:id="18013"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8014" w:author="Στάθης Καπ" w:date="2023-03-09T06:01:00Z"/>
                <w:sz w:val="16"/>
                <w:szCs w:val="16"/>
              </w:rPr>
            </w:pPr>
            <w:ins w:id="18015"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8016" w:author="Στάθης Καπ" w:date="2023-03-09T06:01:00Z"/>
                <w:sz w:val="16"/>
                <w:szCs w:val="16"/>
              </w:rPr>
            </w:pPr>
            <w:ins w:id="18017"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801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8019" w:author="Στάθης Καπ" w:date="2023-03-09T06:01:00Z"/>
                <w:sz w:val="16"/>
                <w:szCs w:val="16"/>
              </w:rPr>
            </w:pPr>
            <w:ins w:id="18020"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8021" w:author="Στάθης Καπ" w:date="2023-03-09T06:01:00Z"/>
                <w:sz w:val="16"/>
                <w:szCs w:val="16"/>
              </w:rPr>
            </w:pPr>
            <w:ins w:id="18022"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8023" w:author="Στάθης Καπ" w:date="2023-03-09T06:01:00Z"/>
                <w:sz w:val="16"/>
                <w:szCs w:val="16"/>
              </w:rPr>
            </w:pPr>
            <w:ins w:id="18024"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8025" w:author="Στάθης Καπ" w:date="2023-03-09T06:01:00Z"/>
                <w:sz w:val="16"/>
                <w:szCs w:val="16"/>
              </w:rPr>
            </w:pPr>
            <w:ins w:id="18026"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8027" w:author="Στάθης Καπ" w:date="2023-03-09T06:01:00Z"/>
                <w:sz w:val="16"/>
                <w:szCs w:val="16"/>
              </w:rPr>
            </w:pPr>
            <w:ins w:id="18028"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8029"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8030" w:author="Στάθης Καπ" w:date="2023-03-09T06:01:00Z"/>
                <w:sz w:val="16"/>
                <w:szCs w:val="16"/>
              </w:rPr>
            </w:pPr>
            <w:ins w:id="18031"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8032" w:author="Στάθης Καπ" w:date="2023-03-09T06:01:00Z"/>
                <w:sz w:val="16"/>
                <w:szCs w:val="16"/>
              </w:rPr>
            </w:pPr>
            <w:ins w:id="18033"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8034" w:author="Στάθης Καπ" w:date="2023-03-09T06:01:00Z"/>
                <w:sz w:val="16"/>
                <w:szCs w:val="16"/>
              </w:rPr>
            </w:pPr>
            <w:ins w:id="18035"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8036" w:author="Στάθης Καπ" w:date="2023-03-09T06:01:00Z"/>
                <w:sz w:val="16"/>
                <w:szCs w:val="16"/>
              </w:rPr>
            </w:pPr>
            <w:ins w:id="18037"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8038" w:author="Στάθης Καπ" w:date="2023-03-09T06:01:00Z"/>
                <w:sz w:val="16"/>
                <w:szCs w:val="16"/>
              </w:rPr>
            </w:pPr>
            <w:ins w:id="18039"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8040" w:author="Στάθης Καπ" w:date="2023-03-09T06:01:00Z"/>
                <w:sz w:val="16"/>
                <w:szCs w:val="16"/>
              </w:rPr>
            </w:pPr>
            <w:ins w:id="18041"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8042" w:author="Στάθης Καπ" w:date="2023-03-09T06:01:00Z"/>
                <w:sz w:val="16"/>
                <w:szCs w:val="16"/>
              </w:rPr>
            </w:pPr>
            <w:ins w:id="18043"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8044" w:author="Στάθης Καπ" w:date="2023-03-09T06:01:00Z"/>
                <w:sz w:val="16"/>
                <w:szCs w:val="16"/>
              </w:rPr>
            </w:pPr>
            <w:ins w:id="18045"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8046" w:author="Στάθης Καπ" w:date="2023-03-09T06:01:00Z"/>
                <w:sz w:val="16"/>
                <w:szCs w:val="16"/>
              </w:rPr>
            </w:pPr>
            <w:ins w:id="18047"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8048" w:author="Στάθης Καπ" w:date="2023-03-09T06:01:00Z"/>
                <w:sz w:val="16"/>
                <w:szCs w:val="16"/>
              </w:rPr>
            </w:pPr>
            <w:ins w:id="18049"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8050" w:author="Στάθης Καπ" w:date="2023-03-09T06:01:00Z"/>
                <w:sz w:val="16"/>
                <w:szCs w:val="16"/>
              </w:rPr>
            </w:pPr>
            <w:ins w:id="18051"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8052" w:author="Στάθης Καπ" w:date="2023-03-09T06:01:00Z"/>
                <w:sz w:val="16"/>
                <w:szCs w:val="16"/>
              </w:rPr>
            </w:pPr>
            <w:ins w:id="18053"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805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8055" w:author="Στάθης Καπ" w:date="2023-03-09T06:01:00Z"/>
                <w:sz w:val="16"/>
                <w:szCs w:val="16"/>
              </w:rPr>
            </w:pPr>
            <w:ins w:id="18056"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8057" w:author="Στάθης Καπ" w:date="2023-03-09T06:01:00Z"/>
                <w:sz w:val="16"/>
                <w:szCs w:val="16"/>
              </w:rPr>
            </w:pPr>
            <w:ins w:id="18058"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8059" w:author="Στάθης Καπ" w:date="2023-03-09T06:01:00Z"/>
                <w:sz w:val="16"/>
                <w:szCs w:val="16"/>
              </w:rPr>
            </w:pPr>
            <w:ins w:id="18060"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8061" w:author="Στάθης Καπ" w:date="2023-03-09T06:01:00Z"/>
                <w:sz w:val="16"/>
                <w:szCs w:val="16"/>
              </w:rPr>
            </w:pPr>
            <w:ins w:id="18062"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8063" w:author="Στάθης Καπ" w:date="2023-03-09T06:01:00Z"/>
                <w:sz w:val="16"/>
                <w:szCs w:val="16"/>
              </w:rPr>
            </w:pPr>
            <w:ins w:id="18064"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8065"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8066" w:author="Στάθης Καπ" w:date="2023-03-09T06:01:00Z"/>
                <w:sz w:val="16"/>
                <w:szCs w:val="16"/>
              </w:rPr>
            </w:pPr>
            <w:ins w:id="18067"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8068" w:author="Στάθης Καπ" w:date="2023-03-09T06:01:00Z"/>
                <w:sz w:val="16"/>
                <w:szCs w:val="16"/>
              </w:rPr>
            </w:pPr>
            <w:ins w:id="18069"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8070" w:author="Στάθης Καπ" w:date="2023-03-09T06:01:00Z"/>
                <w:sz w:val="16"/>
                <w:szCs w:val="16"/>
              </w:rPr>
            </w:pPr>
            <w:ins w:id="18071"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8072" w:author="Στάθης Καπ" w:date="2023-03-09T06:01:00Z"/>
                <w:sz w:val="16"/>
                <w:szCs w:val="16"/>
              </w:rPr>
            </w:pPr>
            <w:ins w:id="18073"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8074" w:author="Στάθης Καπ" w:date="2023-03-09T06:01:00Z"/>
                <w:sz w:val="16"/>
                <w:szCs w:val="16"/>
              </w:rPr>
            </w:pPr>
            <w:ins w:id="18075"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8076" w:author="Στάθης Καπ" w:date="2023-03-09T06:01:00Z"/>
                <w:sz w:val="16"/>
                <w:szCs w:val="16"/>
              </w:rPr>
            </w:pPr>
            <w:ins w:id="18077"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8078" w:author="Στάθης Καπ" w:date="2023-03-09T06:01:00Z"/>
                <w:sz w:val="16"/>
                <w:szCs w:val="16"/>
              </w:rPr>
            </w:pPr>
            <w:ins w:id="18079"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8080" w:author="Στάθης Καπ" w:date="2023-03-09T06:01:00Z"/>
                <w:sz w:val="16"/>
                <w:szCs w:val="16"/>
              </w:rPr>
            </w:pPr>
            <w:ins w:id="18081"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8082" w:author="Στάθης Καπ" w:date="2023-03-09T06:01:00Z"/>
                <w:sz w:val="16"/>
                <w:szCs w:val="16"/>
              </w:rPr>
            </w:pPr>
            <w:ins w:id="18083"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8084" w:author="Στάθης Καπ" w:date="2023-03-09T06:01:00Z"/>
                <w:sz w:val="16"/>
                <w:szCs w:val="16"/>
              </w:rPr>
            </w:pPr>
            <w:ins w:id="18085"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8086" w:author="Στάθης Καπ" w:date="2023-03-09T06:01:00Z"/>
                <w:sz w:val="16"/>
                <w:szCs w:val="16"/>
              </w:rPr>
            </w:pPr>
            <w:ins w:id="18087"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8088" w:author="Στάθης Καπ" w:date="2023-03-09T06:01:00Z"/>
                <w:sz w:val="16"/>
                <w:szCs w:val="16"/>
              </w:rPr>
            </w:pPr>
            <w:ins w:id="18089"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809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8091" w:author="Στάθης Καπ" w:date="2023-03-09T06:01:00Z"/>
                <w:sz w:val="16"/>
                <w:szCs w:val="16"/>
              </w:rPr>
            </w:pPr>
            <w:ins w:id="18092"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8093" w:author="Στάθης Καπ" w:date="2023-03-09T06:01:00Z"/>
                <w:sz w:val="16"/>
                <w:szCs w:val="16"/>
              </w:rPr>
            </w:pPr>
            <w:ins w:id="18094"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8095" w:author="Στάθης Καπ" w:date="2023-03-09T06:01:00Z"/>
                <w:sz w:val="16"/>
                <w:szCs w:val="16"/>
              </w:rPr>
            </w:pPr>
            <w:ins w:id="18096"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8097" w:author="Στάθης Καπ" w:date="2023-03-09T06:01:00Z"/>
                <w:sz w:val="16"/>
                <w:szCs w:val="16"/>
              </w:rPr>
            </w:pPr>
            <w:ins w:id="18098"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8099" w:author="Στάθης Καπ" w:date="2023-03-09T06:01:00Z"/>
                <w:sz w:val="16"/>
                <w:szCs w:val="16"/>
              </w:rPr>
            </w:pPr>
            <w:ins w:id="18100"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8101"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8102" w:author="Στάθης Καπ" w:date="2023-03-09T06:01:00Z"/>
                <w:sz w:val="16"/>
                <w:szCs w:val="16"/>
              </w:rPr>
            </w:pPr>
            <w:ins w:id="18103"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8104" w:author="Στάθης Καπ" w:date="2023-03-09T06:01:00Z"/>
                <w:sz w:val="16"/>
                <w:szCs w:val="16"/>
              </w:rPr>
            </w:pPr>
            <w:ins w:id="18105"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8106" w:author="Στάθης Καπ" w:date="2023-03-09T06:01:00Z"/>
                <w:sz w:val="16"/>
                <w:szCs w:val="16"/>
              </w:rPr>
            </w:pPr>
            <w:ins w:id="18107"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8108" w:author="Στάθης Καπ" w:date="2023-03-09T06:01:00Z"/>
                <w:sz w:val="16"/>
                <w:szCs w:val="16"/>
              </w:rPr>
            </w:pPr>
            <w:ins w:id="18109"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8110" w:author="Στάθης Καπ" w:date="2023-03-09T06:01:00Z"/>
                <w:sz w:val="16"/>
                <w:szCs w:val="16"/>
              </w:rPr>
            </w:pPr>
            <w:ins w:id="18111"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8112" w:author="Στάθης Καπ" w:date="2023-03-09T06:01:00Z"/>
                <w:sz w:val="16"/>
                <w:szCs w:val="16"/>
              </w:rPr>
            </w:pPr>
            <w:ins w:id="18113"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8114" w:author="Στάθης Καπ" w:date="2023-03-09T06:01:00Z"/>
                <w:sz w:val="16"/>
                <w:szCs w:val="16"/>
              </w:rPr>
            </w:pPr>
            <w:ins w:id="18115"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8116" w:author="Στάθης Καπ" w:date="2023-03-09T06:01:00Z"/>
                <w:sz w:val="16"/>
                <w:szCs w:val="16"/>
              </w:rPr>
            </w:pPr>
            <w:ins w:id="18117"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8118" w:author="Στάθης Καπ" w:date="2023-03-09T06:01:00Z"/>
                <w:sz w:val="16"/>
                <w:szCs w:val="16"/>
              </w:rPr>
            </w:pPr>
            <w:ins w:id="18119"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8120" w:author="Στάθης Καπ" w:date="2023-03-09T06:01:00Z"/>
                <w:sz w:val="16"/>
                <w:szCs w:val="16"/>
              </w:rPr>
            </w:pPr>
            <w:ins w:id="18121"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8122" w:author="Στάθης Καπ" w:date="2023-03-09T06:01:00Z"/>
                <w:sz w:val="16"/>
                <w:szCs w:val="16"/>
              </w:rPr>
            </w:pPr>
            <w:ins w:id="18123"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8124" w:author="Στάθης Καπ" w:date="2023-03-09T06:01:00Z"/>
                <w:sz w:val="16"/>
                <w:szCs w:val="16"/>
              </w:rPr>
            </w:pPr>
            <w:ins w:id="18125"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812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8127" w:author="Στάθης Καπ" w:date="2023-03-09T06:01:00Z"/>
                <w:sz w:val="16"/>
                <w:szCs w:val="16"/>
              </w:rPr>
            </w:pPr>
            <w:ins w:id="18128"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8129" w:author="Στάθης Καπ" w:date="2023-03-09T06:01:00Z"/>
                <w:sz w:val="16"/>
                <w:szCs w:val="16"/>
              </w:rPr>
            </w:pPr>
            <w:ins w:id="18130"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8131" w:author="Στάθης Καπ" w:date="2023-03-09T06:01:00Z"/>
                <w:sz w:val="16"/>
                <w:szCs w:val="16"/>
              </w:rPr>
            </w:pPr>
            <w:ins w:id="18132"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8133" w:author="Στάθης Καπ" w:date="2023-03-09T06:01:00Z"/>
                <w:sz w:val="16"/>
                <w:szCs w:val="16"/>
              </w:rPr>
            </w:pPr>
            <w:ins w:id="18134"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8135" w:author="Στάθης Καπ" w:date="2023-03-09T06:01:00Z"/>
                <w:sz w:val="16"/>
                <w:szCs w:val="16"/>
              </w:rPr>
            </w:pPr>
            <w:ins w:id="18136"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8137"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8138" w:author="Στάθης Καπ" w:date="2023-03-09T06:01:00Z"/>
                <w:sz w:val="16"/>
                <w:szCs w:val="16"/>
              </w:rPr>
            </w:pPr>
            <w:ins w:id="18139"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8140" w:author="Στάθης Καπ" w:date="2023-03-09T06:01:00Z"/>
                <w:sz w:val="16"/>
                <w:szCs w:val="16"/>
              </w:rPr>
            </w:pPr>
            <w:ins w:id="18141"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8142" w:author="Στάθης Καπ" w:date="2023-03-09T06:01:00Z"/>
                <w:sz w:val="16"/>
                <w:szCs w:val="16"/>
              </w:rPr>
            </w:pPr>
            <w:ins w:id="18143"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8144" w:author="Στάθης Καπ" w:date="2023-03-09T06:01:00Z"/>
                <w:sz w:val="16"/>
                <w:szCs w:val="16"/>
              </w:rPr>
            </w:pPr>
            <w:ins w:id="18145"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8146" w:author="Στάθης Καπ" w:date="2023-03-09T06:01:00Z"/>
                <w:sz w:val="16"/>
                <w:szCs w:val="16"/>
              </w:rPr>
            </w:pPr>
            <w:ins w:id="18147"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8148" w:author="Στάθης Καπ" w:date="2023-03-09T06:01:00Z"/>
                <w:sz w:val="16"/>
                <w:szCs w:val="16"/>
              </w:rPr>
            </w:pPr>
            <w:ins w:id="18149"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8150" w:author="Στάθης Καπ" w:date="2023-03-09T06:01:00Z"/>
                <w:sz w:val="16"/>
                <w:szCs w:val="16"/>
              </w:rPr>
            </w:pPr>
            <w:ins w:id="18151"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8152" w:author="Στάθης Καπ" w:date="2023-03-09T06:01:00Z"/>
                <w:sz w:val="16"/>
                <w:szCs w:val="16"/>
              </w:rPr>
            </w:pPr>
            <w:ins w:id="18153"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8154" w:author="Στάθης Καπ" w:date="2023-03-09T06:01:00Z"/>
                <w:sz w:val="16"/>
                <w:szCs w:val="16"/>
              </w:rPr>
            </w:pPr>
            <w:ins w:id="18155"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8156" w:author="Στάθης Καπ" w:date="2023-03-09T06:01:00Z"/>
                <w:sz w:val="16"/>
                <w:szCs w:val="16"/>
              </w:rPr>
            </w:pPr>
            <w:ins w:id="18157"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8158" w:author="Στάθης Καπ" w:date="2023-03-09T06:01:00Z"/>
                <w:sz w:val="16"/>
                <w:szCs w:val="16"/>
              </w:rPr>
            </w:pPr>
            <w:ins w:id="18159"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8160" w:author="Στάθης Καπ" w:date="2023-03-09T06:01:00Z"/>
                <w:sz w:val="16"/>
                <w:szCs w:val="16"/>
              </w:rPr>
            </w:pPr>
            <w:ins w:id="18161"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816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8163" w:author="Στάθης Καπ" w:date="2023-03-09T06:01:00Z"/>
                <w:sz w:val="16"/>
                <w:szCs w:val="16"/>
              </w:rPr>
            </w:pPr>
            <w:ins w:id="18164"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8165" w:author="Στάθης Καπ" w:date="2023-03-09T06:01:00Z"/>
                <w:sz w:val="16"/>
                <w:szCs w:val="16"/>
              </w:rPr>
            </w:pPr>
            <w:ins w:id="18166"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8167" w:author="Στάθης Καπ" w:date="2023-03-09T06:01:00Z"/>
                <w:sz w:val="16"/>
                <w:szCs w:val="16"/>
              </w:rPr>
            </w:pPr>
            <w:ins w:id="18168"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8169" w:author="Στάθης Καπ" w:date="2023-03-09T06:01:00Z"/>
                <w:sz w:val="16"/>
                <w:szCs w:val="16"/>
              </w:rPr>
            </w:pPr>
            <w:ins w:id="18170"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8171" w:author="Στάθης Καπ" w:date="2023-03-09T06:01:00Z"/>
                <w:sz w:val="16"/>
                <w:szCs w:val="16"/>
              </w:rPr>
            </w:pPr>
            <w:ins w:id="18172"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8173"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8174" w:author="Στάθης Καπ" w:date="2023-03-09T06:01:00Z"/>
                <w:sz w:val="16"/>
                <w:szCs w:val="16"/>
              </w:rPr>
            </w:pPr>
            <w:ins w:id="18175"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8176" w:author="Στάθης Καπ" w:date="2023-03-09T06:01:00Z"/>
                <w:sz w:val="16"/>
                <w:szCs w:val="16"/>
              </w:rPr>
            </w:pPr>
            <w:ins w:id="18177"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8178" w:author="Στάθης Καπ" w:date="2023-03-09T06:01:00Z"/>
                <w:sz w:val="16"/>
                <w:szCs w:val="16"/>
              </w:rPr>
            </w:pPr>
            <w:ins w:id="18179"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8180" w:author="Στάθης Καπ" w:date="2023-03-09T06:01:00Z"/>
                <w:sz w:val="16"/>
                <w:szCs w:val="16"/>
              </w:rPr>
            </w:pPr>
            <w:ins w:id="18181"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8182" w:author="Στάθης Καπ" w:date="2023-03-09T06:01:00Z"/>
                <w:sz w:val="16"/>
                <w:szCs w:val="16"/>
              </w:rPr>
            </w:pPr>
            <w:ins w:id="18183"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8184" w:author="Στάθης Καπ" w:date="2023-03-09T06:01:00Z"/>
                <w:sz w:val="16"/>
                <w:szCs w:val="16"/>
              </w:rPr>
            </w:pPr>
            <w:ins w:id="18185"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8186" w:author="Στάθης Καπ" w:date="2023-03-09T06:01:00Z"/>
                <w:sz w:val="16"/>
                <w:szCs w:val="16"/>
              </w:rPr>
            </w:pPr>
            <w:ins w:id="18187"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8188" w:author="Στάθης Καπ" w:date="2023-03-09T06:01:00Z"/>
                <w:sz w:val="16"/>
                <w:szCs w:val="16"/>
              </w:rPr>
            </w:pPr>
            <w:ins w:id="18189"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8190" w:author="Στάθης Καπ" w:date="2023-03-09T06:01:00Z"/>
                <w:sz w:val="16"/>
                <w:szCs w:val="16"/>
              </w:rPr>
            </w:pPr>
            <w:ins w:id="18191"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8192" w:author="Στάθης Καπ" w:date="2023-03-09T06:01:00Z"/>
                <w:sz w:val="16"/>
                <w:szCs w:val="16"/>
              </w:rPr>
            </w:pPr>
            <w:ins w:id="18193"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8194" w:author="Στάθης Καπ" w:date="2023-03-09T06:01:00Z"/>
                <w:sz w:val="16"/>
                <w:szCs w:val="16"/>
              </w:rPr>
            </w:pPr>
            <w:ins w:id="18195"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8196" w:author="Στάθης Καπ" w:date="2023-03-09T06:01:00Z"/>
                <w:sz w:val="16"/>
                <w:szCs w:val="16"/>
              </w:rPr>
            </w:pPr>
            <w:ins w:id="18197"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819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8199" w:author="Στάθης Καπ" w:date="2023-03-09T06:01:00Z"/>
                <w:sz w:val="16"/>
                <w:szCs w:val="16"/>
              </w:rPr>
            </w:pPr>
            <w:ins w:id="18200"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8201" w:author="Στάθης Καπ" w:date="2023-03-09T06:01:00Z"/>
                <w:sz w:val="16"/>
                <w:szCs w:val="16"/>
              </w:rPr>
            </w:pPr>
            <w:ins w:id="18202"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8203" w:author="Στάθης Καπ" w:date="2023-03-09T06:01:00Z"/>
                <w:sz w:val="16"/>
                <w:szCs w:val="16"/>
              </w:rPr>
            </w:pPr>
            <w:ins w:id="18204"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8205" w:author="Στάθης Καπ" w:date="2023-03-09T06:01:00Z"/>
                <w:sz w:val="16"/>
                <w:szCs w:val="16"/>
              </w:rPr>
            </w:pPr>
            <w:ins w:id="18206"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8207" w:author="Στάθης Καπ" w:date="2023-03-09T06:01:00Z"/>
                <w:sz w:val="16"/>
                <w:szCs w:val="16"/>
              </w:rPr>
            </w:pPr>
            <w:ins w:id="18208"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8209"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8210" w:author="Στάθης Καπ" w:date="2023-03-09T06:01:00Z"/>
                <w:sz w:val="16"/>
                <w:szCs w:val="16"/>
              </w:rPr>
            </w:pPr>
            <w:ins w:id="18211"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8212" w:author="Στάθης Καπ" w:date="2023-03-09T06:01:00Z"/>
                <w:sz w:val="16"/>
                <w:szCs w:val="16"/>
              </w:rPr>
            </w:pPr>
            <w:ins w:id="18213"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8214" w:author="Στάθης Καπ" w:date="2023-03-09T06:01:00Z"/>
                <w:sz w:val="16"/>
                <w:szCs w:val="16"/>
              </w:rPr>
            </w:pPr>
            <w:ins w:id="18215"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8216" w:author="Στάθης Καπ" w:date="2023-03-09T06:01:00Z"/>
                <w:sz w:val="16"/>
                <w:szCs w:val="16"/>
              </w:rPr>
            </w:pPr>
            <w:ins w:id="18217"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8218" w:author="Στάθης Καπ" w:date="2023-03-09T06:01:00Z"/>
                <w:sz w:val="16"/>
                <w:szCs w:val="16"/>
              </w:rPr>
            </w:pPr>
            <w:ins w:id="18219"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8220" w:author="Στάθης Καπ" w:date="2023-03-09T06:01:00Z"/>
                <w:sz w:val="16"/>
                <w:szCs w:val="16"/>
              </w:rPr>
            </w:pPr>
            <w:ins w:id="18221"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8222" w:author="Στάθης Καπ" w:date="2023-03-09T06:01:00Z"/>
                <w:sz w:val="16"/>
                <w:szCs w:val="16"/>
              </w:rPr>
            </w:pPr>
            <w:ins w:id="18223"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8224" w:author="Στάθης Καπ" w:date="2023-03-09T06:01:00Z"/>
                <w:sz w:val="16"/>
                <w:szCs w:val="16"/>
              </w:rPr>
            </w:pPr>
            <w:ins w:id="18225"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8226" w:author="Στάθης Καπ" w:date="2023-03-09T06:01:00Z"/>
                <w:sz w:val="16"/>
                <w:szCs w:val="16"/>
              </w:rPr>
            </w:pPr>
            <w:ins w:id="18227"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8228" w:author="Στάθης Καπ" w:date="2023-03-09T06:01:00Z"/>
                <w:sz w:val="16"/>
                <w:szCs w:val="16"/>
              </w:rPr>
            </w:pPr>
            <w:ins w:id="18229"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8230" w:author="Στάθης Καπ" w:date="2023-03-09T06:01:00Z"/>
                <w:sz w:val="16"/>
                <w:szCs w:val="16"/>
              </w:rPr>
            </w:pPr>
            <w:ins w:id="18231"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8232" w:author="Στάθης Καπ" w:date="2023-03-09T06:01:00Z"/>
                <w:sz w:val="16"/>
                <w:szCs w:val="16"/>
              </w:rPr>
            </w:pPr>
            <w:ins w:id="18233"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823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8235" w:author="Στάθης Καπ" w:date="2023-03-09T06:01:00Z"/>
                <w:sz w:val="16"/>
                <w:szCs w:val="16"/>
              </w:rPr>
            </w:pPr>
            <w:ins w:id="18236"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8237" w:author="Στάθης Καπ" w:date="2023-03-09T06:01:00Z"/>
                <w:sz w:val="16"/>
                <w:szCs w:val="16"/>
              </w:rPr>
            </w:pPr>
            <w:ins w:id="18238"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8239" w:author="Στάθης Καπ" w:date="2023-03-09T06:01:00Z"/>
                <w:sz w:val="16"/>
                <w:szCs w:val="16"/>
              </w:rPr>
            </w:pPr>
            <w:ins w:id="18240"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8241" w:author="Στάθης Καπ" w:date="2023-03-09T06:01:00Z"/>
                <w:sz w:val="16"/>
                <w:szCs w:val="16"/>
              </w:rPr>
            </w:pPr>
            <w:ins w:id="18242"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8243" w:author="Στάθης Καπ" w:date="2023-03-09T06:01:00Z"/>
                <w:sz w:val="16"/>
                <w:szCs w:val="16"/>
              </w:rPr>
            </w:pPr>
            <w:ins w:id="18244"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8245"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8246" w:author="Στάθης Καπ" w:date="2023-03-09T06:01:00Z"/>
                <w:sz w:val="16"/>
                <w:szCs w:val="16"/>
              </w:rPr>
            </w:pPr>
            <w:ins w:id="18247"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8248" w:author="Στάθης Καπ" w:date="2023-03-09T06:01:00Z"/>
                <w:sz w:val="16"/>
                <w:szCs w:val="16"/>
              </w:rPr>
            </w:pPr>
            <w:ins w:id="18249"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8250" w:author="Στάθης Καπ" w:date="2023-03-09T06:01:00Z"/>
                <w:sz w:val="16"/>
                <w:szCs w:val="16"/>
              </w:rPr>
            </w:pPr>
            <w:ins w:id="18251"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8252" w:author="Στάθης Καπ" w:date="2023-03-09T06:01:00Z"/>
                <w:sz w:val="16"/>
                <w:szCs w:val="16"/>
              </w:rPr>
            </w:pPr>
            <w:ins w:id="18253"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8254" w:author="Στάθης Καπ" w:date="2023-03-09T06:01:00Z"/>
                <w:sz w:val="16"/>
                <w:szCs w:val="16"/>
              </w:rPr>
            </w:pPr>
            <w:ins w:id="18255"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8256" w:author="Στάθης Καπ" w:date="2023-03-09T06:01:00Z"/>
                <w:sz w:val="16"/>
                <w:szCs w:val="16"/>
              </w:rPr>
            </w:pPr>
            <w:ins w:id="18257"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8258" w:author="Στάθης Καπ" w:date="2023-03-09T06:01:00Z"/>
                <w:sz w:val="16"/>
                <w:szCs w:val="16"/>
              </w:rPr>
            </w:pPr>
            <w:ins w:id="18259"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8260" w:author="Στάθης Καπ" w:date="2023-03-09T06:01:00Z"/>
                <w:sz w:val="16"/>
                <w:szCs w:val="16"/>
              </w:rPr>
            </w:pPr>
            <w:ins w:id="18261"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8262" w:author="Στάθης Καπ" w:date="2023-03-09T06:01:00Z"/>
                <w:sz w:val="16"/>
                <w:szCs w:val="16"/>
              </w:rPr>
            </w:pPr>
            <w:ins w:id="18263"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8264" w:author="Στάθης Καπ" w:date="2023-03-09T06:01:00Z"/>
                <w:sz w:val="16"/>
                <w:szCs w:val="16"/>
              </w:rPr>
            </w:pPr>
            <w:ins w:id="18265"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8266" w:author="Στάθης Καπ" w:date="2023-03-09T06:01:00Z"/>
                <w:sz w:val="16"/>
                <w:szCs w:val="16"/>
              </w:rPr>
            </w:pPr>
            <w:ins w:id="18267"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8268" w:author="Στάθης Καπ" w:date="2023-03-09T06:01:00Z"/>
                <w:sz w:val="16"/>
                <w:szCs w:val="16"/>
              </w:rPr>
            </w:pPr>
            <w:ins w:id="18269"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82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8271" w:author="Στάθης Καπ" w:date="2023-03-09T06:01:00Z"/>
                <w:sz w:val="16"/>
                <w:szCs w:val="16"/>
              </w:rPr>
            </w:pPr>
            <w:ins w:id="18272"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8273" w:author="Στάθης Καπ" w:date="2023-03-09T06:01:00Z"/>
                <w:sz w:val="16"/>
                <w:szCs w:val="16"/>
              </w:rPr>
            </w:pPr>
            <w:ins w:id="18274"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8275" w:author="Στάθης Καπ" w:date="2023-03-09T06:01:00Z"/>
                <w:sz w:val="16"/>
                <w:szCs w:val="16"/>
              </w:rPr>
            </w:pPr>
            <w:ins w:id="18276"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8277" w:author="Στάθης Καπ" w:date="2023-03-09T06:01:00Z"/>
                <w:sz w:val="16"/>
                <w:szCs w:val="16"/>
              </w:rPr>
            </w:pPr>
            <w:ins w:id="18278"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8279" w:author="Στάθης Καπ" w:date="2023-03-09T06:01:00Z"/>
                <w:sz w:val="16"/>
                <w:szCs w:val="16"/>
              </w:rPr>
            </w:pPr>
            <w:ins w:id="18280"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8281"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8282" w:author="Στάθης Καπ" w:date="2023-03-09T06:01:00Z"/>
                <w:sz w:val="16"/>
                <w:szCs w:val="16"/>
              </w:rPr>
            </w:pPr>
            <w:ins w:id="18283"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8284" w:author="Στάθης Καπ" w:date="2023-03-09T06:01:00Z"/>
                <w:sz w:val="16"/>
                <w:szCs w:val="16"/>
              </w:rPr>
            </w:pPr>
            <w:ins w:id="18285"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8286" w:author="Στάθης Καπ" w:date="2023-03-09T06:01:00Z"/>
                <w:sz w:val="16"/>
                <w:szCs w:val="16"/>
              </w:rPr>
            </w:pPr>
            <w:ins w:id="18287"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8288" w:author="Στάθης Καπ" w:date="2023-03-09T06:01:00Z"/>
                <w:sz w:val="16"/>
                <w:szCs w:val="16"/>
              </w:rPr>
            </w:pPr>
            <w:ins w:id="18289"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8290" w:author="Στάθης Καπ" w:date="2023-03-09T06:01:00Z"/>
                <w:sz w:val="16"/>
                <w:szCs w:val="16"/>
              </w:rPr>
            </w:pPr>
            <w:ins w:id="18291"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8292" w:author="Στάθης Καπ" w:date="2023-03-09T06:01:00Z"/>
                <w:sz w:val="16"/>
                <w:szCs w:val="16"/>
              </w:rPr>
            </w:pPr>
            <w:ins w:id="18293"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8294" w:author="Στάθης Καπ" w:date="2023-03-09T06:01:00Z"/>
                <w:sz w:val="16"/>
                <w:szCs w:val="16"/>
              </w:rPr>
            </w:pPr>
            <w:ins w:id="18295"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8296" w:author="Στάθης Καπ" w:date="2023-03-09T06:01:00Z"/>
                <w:sz w:val="16"/>
                <w:szCs w:val="16"/>
              </w:rPr>
            </w:pPr>
            <w:ins w:id="18297"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8298" w:author="Στάθης Καπ" w:date="2023-03-09T06:01:00Z"/>
                <w:sz w:val="16"/>
                <w:szCs w:val="16"/>
              </w:rPr>
            </w:pPr>
            <w:ins w:id="18299"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8300" w:author="Στάθης Καπ" w:date="2023-03-09T06:01:00Z"/>
                <w:sz w:val="16"/>
                <w:szCs w:val="16"/>
              </w:rPr>
            </w:pPr>
            <w:ins w:id="18301"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8302" w:author="Στάθης Καπ" w:date="2023-03-09T06:01:00Z"/>
                <w:sz w:val="16"/>
                <w:szCs w:val="16"/>
              </w:rPr>
            </w:pPr>
            <w:ins w:id="18303"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8304" w:author="Στάθης Καπ" w:date="2023-03-09T06:01:00Z"/>
                <w:sz w:val="16"/>
                <w:szCs w:val="16"/>
              </w:rPr>
            </w:pPr>
            <w:ins w:id="18305"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83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8307" w:author="Στάθης Καπ" w:date="2023-03-09T06:01:00Z"/>
                <w:sz w:val="16"/>
                <w:szCs w:val="16"/>
              </w:rPr>
            </w:pPr>
            <w:ins w:id="18308"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8309" w:author="Στάθης Καπ" w:date="2023-03-09T06:01:00Z"/>
                <w:sz w:val="16"/>
                <w:szCs w:val="16"/>
              </w:rPr>
            </w:pPr>
            <w:ins w:id="18310"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8311" w:author="Στάθης Καπ" w:date="2023-03-09T06:01:00Z"/>
                <w:sz w:val="16"/>
                <w:szCs w:val="16"/>
              </w:rPr>
            </w:pPr>
            <w:ins w:id="18312"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8313" w:author="Στάθης Καπ" w:date="2023-03-09T06:01:00Z"/>
                <w:sz w:val="16"/>
                <w:szCs w:val="16"/>
              </w:rPr>
            </w:pPr>
            <w:ins w:id="18314"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8315" w:author="Στάθης Καπ" w:date="2023-03-09T06:01:00Z"/>
                <w:sz w:val="16"/>
                <w:szCs w:val="16"/>
              </w:rPr>
            </w:pPr>
            <w:ins w:id="18316"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8317"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8318" w:author="Στάθης Καπ" w:date="2023-03-09T06:01:00Z"/>
                <w:sz w:val="16"/>
                <w:szCs w:val="16"/>
              </w:rPr>
            </w:pPr>
            <w:ins w:id="18319"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8320" w:author="Στάθης Καπ" w:date="2023-03-09T06:01:00Z"/>
                <w:sz w:val="16"/>
                <w:szCs w:val="16"/>
              </w:rPr>
            </w:pPr>
            <w:ins w:id="18321"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8322" w:author="Στάθης Καπ" w:date="2023-03-09T06:01:00Z"/>
                <w:sz w:val="16"/>
                <w:szCs w:val="16"/>
              </w:rPr>
            </w:pPr>
            <w:ins w:id="18323"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8324" w:author="Στάθης Καπ" w:date="2023-03-09T06:01:00Z"/>
                <w:sz w:val="16"/>
                <w:szCs w:val="16"/>
              </w:rPr>
            </w:pPr>
            <w:ins w:id="18325"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8326" w:author="Στάθης Καπ" w:date="2023-03-09T06:01:00Z"/>
                <w:sz w:val="16"/>
                <w:szCs w:val="16"/>
              </w:rPr>
            </w:pPr>
            <w:ins w:id="18327"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8328" w:author="Στάθης Καπ" w:date="2023-03-09T06:01:00Z"/>
                <w:sz w:val="16"/>
                <w:szCs w:val="16"/>
              </w:rPr>
            </w:pPr>
            <w:ins w:id="18329"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8330" w:author="Στάθης Καπ" w:date="2023-03-09T06:01:00Z"/>
                <w:sz w:val="16"/>
                <w:szCs w:val="16"/>
              </w:rPr>
            </w:pPr>
            <w:ins w:id="18331"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8332" w:author="Στάθης Καπ" w:date="2023-03-09T06:01:00Z"/>
                <w:sz w:val="16"/>
                <w:szCs w:val="16"/>
              </w:rPr>
            </w:pPr>
            <w:ins w:id="18333"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8334" w:author="Στάθης Καπ" w:date="2023-03-09T06:01:00Z"/>
                <w:sz w:val="16"/>
                <w:szCs w:val="16"/>
              </w:rPr>
            </w:pPr>
            <w:ins w:id="18335"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8336" w:author="Στάθης Καπ" w:date="2023-03-09T06:01:00Z"/>
                <w:sz w:val="16"/>
                <w:szCs w:val="16"/>
              </w:rPr>
            </w:pPr>
            <w:ins w:id="18337"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8338" w:author="Στάθης Καπ" w:date="2023-03-09T06:01:00Z"/>
                <w:sz w:val="16"/>
                <w:szCs w:val="16"/>
              </w:rPr>
            </w:pPr>
            <w:ins w:id="18339"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8340" w:author="Στάθης Καπ" w:date="2023-03-09T06:01:00Z"/>
                <w:sz w:val="16"/>
                <w:szCs w:val="16"/>
              </w:rPr>
            </w:pPr>
            <w:ins w:id="18341"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834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8343" w:author="Στάθης Καπ" w:date="2023-03-09T06:01:00Z"/>
                <w:sz w:val="16"/>
                <w:szCs w:val="16"/>
              </w:rPr>
            </w:pPr>
            <w:ins w:id="18344"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8345" w:author="Στάθης Καπ" w:date="2023-03-09T06:01:00Z"/>
                <w:sz w:val="16"/>
                <w:szCs w:val="16"/>
              </w:rPr>
            </w:pPr>
            <w:ins w:id="18346"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8347" w:author="Στάθης Καπ" w:date="2023-03-09T06:01:00Z"/>
                <w:sz w:val="16"/>
                <w:szCs w:val="16"/>
              </w:rPr>
            </w:pPr>
            <w:ins w:id="18348"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8349" w:author="Στάθης Καπ" w:date="2023-03-09T06:01:00Z"/>
                <w:sz w:val="16"/>
                <w:szCs w:val="16"/>
              </w:rPr>
            </w:pPr>
            <w:ins w:id="18350"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8351" w:author="Στάθης Καπ" w:date="2023-03-09T06:01:00Z"/>
                <w:sz w:val="16"/>
                <w:szCs w:val="16"/>
              </w:rPr>
            </w:pPr>
            <w:ins w:id="18352"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8353"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8354" w:author="Στάθης Καπ" w:date="2023-03-09T06:01:00Z"/>
                <w:sz w:val="16"/>
                <w:szCs w:val="16"/>
              </w:rPr>
            </w:pPr>
            <w:ins w:id="18355"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8356" w:author="Στάθης Καπ" w:date="2023-03-09T06:01:00Z"/>
                <w:sz w:val="16"/>
                <w:szCs w:val="16"/>
              </w:rPr>
            </w:pPr>
            <w:ins w:id="18357"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8358" w:author="Στάθης Καπ" w:date="2023-03-09T06:01:00Z"/>
                <w:sz w:val="16"/>
                <w:szCs w:val="16"/>
              </w:rPr>
            </w:pPr>
            <w:ins w:id="18359"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8360" w:author="Στάθης Καπ" w:date="2023-03-09T06:01:00Z"/>
                <w:sz w:val="16"/>
                <w:szCs w:val="16"/>
              </w:rPr>
            </w:pPr>
            <w:ins w:id="18361"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8362" w:author="Στάθης Καπ" w:date="2023-03-09T06:01:00Z"/>
                <w:sz w:val="16"/>
                <w:szCs w:val="16"/>
              </w:rPr>
            </w:pPr>
            <w:ins w:id="18363"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8364" w:author="Στάθης Καπ" w:date="2023-03-09T06:01:00Z"/>
                <w:sz w:val="16"/>
                <w:szCs w:val="16"/>
              </w:rPr>
            </w:pPr>
            <w:ins w:id="18365"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8366" w:author="Στάθης Καπ" w:date="2023-03-09T06:01:00Z"/>
                <w:sz w:val="16"/>
                <w:szCs w:val="16"/>
              </w:rPr>
            </w:pPr>
            <w:ins w:id="18367"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8368" w:author="Στάθης Καπ" w:date="2023-03-09T06:01:00Z"/>
                <w:sz w:val="16"/>
                <w:szCs w:val="16"/>
              </w:rPr>
            </w:pPr>
            <w:ins w:id="18369"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8370" w:author="Στάθης Καπ" w:date="2023-03-09T06:01:00Z"/>
                <w:sz w:val="16"/>
                <w:szCs w:val="16"/>
              </w:rPr>
            </w:pPr>
            <w:ins w:id="18371"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8372" w:author="Στάθης Καπ" w:date="2023-03-09T06:01:00Z"/>
                <w:sz w:val="16"/>
                <w:szCs w:val="16"/>
              </w:rPr>
            </w:pPr>
            <w:ins w:id="18373"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8374" w:author="Στάθης Καπ" w:date="2023-03-09T06:01:00Z"/>
                <w:sz w:val="16"/>
                <w:szCs w:val="16"/>
              </w:rPr>
            </w:pPr>
            <w:ins w:id="18375"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8376" w:author="Στάθης Καπ" w:date="2023-03-09T06:01:00Z"/>
                <w:sz w:val="16"/>
                <w:szCs w:val="16"/>
              </w:rPr>
            </w:pPr>
            <w:ins w:id="18377"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837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8379" w:author="Στάθης Καπ" w:date="2023-03-09T06:01:00Z"/>
                <w:sz w:val="16"/>
                <w:szCs w:val="16"/>
              </w:rPr>
            </w:pPr>
            <w:ins w:id="18380"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8381" w:author="Στάθης Καπ" w:date="2023-03-09T06:01:00Z"/>
                <w:sz w:val="16"/>
                <w:szCs w:val="16"/>
              </w:rPr>
            </w:pPr>
            <w:ins w:id="1838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8383" w:author="Στάθης Καπ" w:date="2023-03-09T06:01:00Z"/>
                <w:sz w:val="16"/>
                <w:szCs w:val="16"/>
              </w:rPr>
            </w:pPr>
            <w:ins w:id="18384"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8385" w:author="Στάθης Καπ" w:date="2023-03-09T06:01:00Z"/>
                <w:sz w:val="16"/>
                <w:szCs w:val="16"/>
              </w:rPr>
            </w:pPr>
            <w:ins w:id="18386"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8387" w:author="Στάθης Καπ" w:date="2023-03-09T06:01:00Z"/>
                <w:sz w:val="16"/>
                <w:szCs w:val="16"/>
              </w:rPr>
            </w:pPr>
            <w:ins w:id="18388"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8389"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8390" w:author="Στάθης Καπ" w:date="2023-03-09T06:01:00Z"/>
                <w:sz w:val="16"/>
                <w:szCs w:val="16"/>
              </w:rPr>
            </w:pPr>
            <w:ins w:id="18391"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8392" w:author="Στάθης Καπ" w:date="2023-03-09T06:01:00Z"/>
                <w:sz w:val="16"/>
                <w:szCs w:val="16"/>
              </w:rPr>
            </w:pPr>
            <w:ins w:id="18393"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8394" w:author="Στάθης Καπ" w:date="2023-03-09T06:01:00Z"/>
                <w:sz w:val="16"/>
                <w:szCs w:val="16"/>
              </w:rPr>
            </w:pPr>
            <w:ins w:id="18395"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8396" w:author="Στάθης Καπ" w:date="2023-03-09T06:01:00Z"/>
                <w:sz w:val="16"/>
                <w:szCs w:val="16"/>
              </w:rPr>
            </w:pPr>
            <w:ins w:id="18397"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8398" w:author="Στάθης Καπ" w:date="2023-03-09T06:01:00Z"/>
                <w:sz w:val="16"/>
                <w:szCs w:val="16"/>
              </w:rPr>
            </w:pPr>
            <w:ins w:id="18399"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8400" w:author="Στάθης Καπ" w:date="2023-03-09T06:01:00Z"/>
                <w:sz w:val="16"/>
                <w:szCs w:val="16"/>
              </w:rPr>
            </w:pPr>
            <w:ins w:id="18401"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8402" w:author="Στάθης Καπ" w:date="2023-03-09T06:01:00Z"/>
                <w:sz w:val="16"/>
                <w:szCs w:val="16"/>
              </w:rPr>
            </w:pPr>
            <w:ins w:id="18403"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8404" w:author="Στάθης Καπ" w:date="2023-03-09T06:01:00Z"/>
                <w:sz w:val="16"/>
                <w:szCs w:val="16"/>
              </w:rPr>
            </w:pPr>
            <w:ins w:id="18405"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8406" w:author="Στάθης Καπ" w:date="2023-03-09T06:01:00Z"/>
                <w:sz w:val="16"/>
                <w:szCs w:val="16"/>
              </w:rPr>
            </w:pPr>
            <w:ins w:id="18407"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8408" w:author="Στάθης Καπ" w:date="2023-03-09T06:01:00Z"/>
                <w:sz w:val="16"/>
                <w:szCs w:val="16"/>
              </w:rPr>
            </w:pPr>
            <w:ins w:id="18409"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8410" w:author="Στάθης Καπ" w:date="2023-03-09T06:01:00Z"/>
                <w:sz w:val="16"/>
                <w:szCs w:val="16"/>
              </w:rPr>
            </w:pPr>
            <w:ins w:id="18411"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8412" w:author="Στάθης Καπ" w:date="2023-03-09T06:01:00Z"/>
                <w:sz w:val="16"/>
                <w:szCs w:val="16"/>
              </w:rPr>
            </w:pPr>
            <w:ins w:id="18413"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841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8415" w:author="Στάθης Καπ" w:date="2023-03-09T06:01:00Z"/>
                <w:sz w:val="16"/>
                <w:szCs w:val="16"/>
              </w:rPr>
            </w:pPr>
            <w:ins w:id="18416"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8417" w:author="Στάθης Καπ" w:date="2023-03-09T06:01:00Z"/>
                <w:sz w:val="16"/>
                <w:szCs w:val="16"/>
              </w:rPr>
            </w:pPr>
            <w:ins w:id="18418"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8419" w:author="Στάθης Καπ" w:date="2023-03-09T06:01:00Z"/>
                <w:sz w:val="16"/>
                <w:szCs w:val="16"/>
              </w:rPr>
            </w:pPr>
            <w:ins w:id="18420"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8421" w:author="Στάθης Καπ" w:date="2023-03-09T06:01:00Z"/>
                <w:sz w:val="16"/>
                <w:szCs w:val="16"/>
              </w:rPr>
            </w:pPr>
            <w:ins w:id="18422"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8423" w:author="Στάθης Καπ" w:date="2023-03-09T06:01:00Z"/>
                <w:sz w:val="16"/>
                <w:szCs w:val="16"/>
              </w:rPr>
            </w:pPr>
            <w:ins w:id="18424"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8425"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8426" w:author="Στάθης Καπ" w:date="2023-03-09T06:01:00Z"/>
                <w:sz w:val="16"/>
                <w:szCs w:val="16"/>
              </w:rPr>
            </w:pPr>
            <w:ins w:id="18427"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8428" w:author="Στάθης Καπ" w:date="2023-03-09T06:01:00Z"/>
                <w:sz w:val="16"/>
                <w:szCs w:val="16"/>
              </w:rPr>
            </w:pPr>
            <w:ins w:id="18429"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8430" w:author="Στάθης Καπ" w:date="2023-03-09T06:01:00Z"/>
                <w:sz w:val="16"/>
                <w:szCs w:val="16"/>
              </w:rPr>
            </w:pPr>
            <w:ins w:id="18431"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8432" w:author="Στάθης Καπ" w:date="2023-03-09T06:01:00Z"/>
                <w:sz w:val="16"/>
                <w:szCs w:val="16"/>
              </w:rPr>
            </w:pPr>
            <w:ins w:id="18433"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8434" w:author="Στάθης Καπ" w:date="2023-03-09T06:01:00Z"/>
                <w:sz w:val="16"/>
                <w:szCs w:val="16"/>
              </w:rPr>
            </w:pPr>
            <w:ins w:id="18435"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8436" w:author="Στάθης Καπ" w:date="2023-03-09T06:01:00Z"/>
                <w:sz w:val="16"/>
                <w:szCs w:val="16"/>
              </w:rPr>
            </w:pPr>
            <w:ins w:id="18437"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8438" w:author="Στάθης Καπ" w:date="2023-03-09T06:01:00Z"/>
                <w:sz w:val="16"/>
                <w:szCs w:val="16"/>
              </w:rPr>
            </w:pPr>
            <w:ins w:id="18439"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8440" w:author="Στάθης Καπ" w:date="2023-03-09T06:01:00Z"/>
                <w:sz w:val="16"/>
                <w:szCs w:val="16"/>
              </w:rPr>
            </w:pPr>
            <w:ins w:id="18441"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8442" w:author="Στάθης Καπ" w:date="2023-03-09T06:01:00Z"/>
                <w:sz w:val="16"/>
                <w:szCs w:val="16"/>
              </w:rPr>
            </w:pPr>
            <w:ins w:id="18443"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8444" w:author="Στάθης Καπ" w:date="2023-03-09T06:01:00Z"/>
                <w:sz w:val="16"/>
                <w:szCs w:val="16"/>
              </w:rPr>
            </w:pPr>
            <w:ins w:id="18445"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8446" w:author="Στάθης Καπ" w:date="2023-03-09T06:01:00Z"/>
                <w:sz w:val="16"/>
                <w:szCs w:val="16"/>
              </w:rPr>
            </w:pPr>
            <w:ins w:id="18447"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8448" w:author="Στάθης Καπ" w:date="2023-03-09T06:01:00Z"/>
                <w:sz w:val="16"/>
                <w:szCs w:val="16"/>
              </w:rPr>
            </w:pPr>
            <w:ins w:id="18449"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845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8451" w:author="Στάθης Καπ" w:date="2023-03-09T06:01:00Z"/>
                <w:sz w:val="16"/>
                <w:szCs w:val="16"/>
              </w:rPr>
            </w:pPr>
            <w:ins w:id="18452"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8453" w:author="Στάθης Καπ" w:date="2023-03-09T06:01:00Z"/>
                <w:sz w:val="16"/>
                <w:szCs w:val="16"/>
              </w:rPr>
            </w:pPr>
            <w:ins w:id="18454"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8455" w:author="Στάθης Καπ" w:date="2023-03-09T06:01:00Z"/>
                <w:sz w:val="16"/>
                <w:szCs w:val="16"/>
              </w:rPr>
            </w:pPr>
            <w:ins w:id="18456"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8457" w:author="Στάθης Καπ" w:date="2023-03-09T06:01:00Z"/>
                <w:sz w:val="16"/>
                <w:szCs w:val="16"/>
              </w:rPr>
            </w:pPr>
            <w:ins w:id="18458"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8459" w:author="Στάθης Καπ" w:date="2023-03-09T06:01:00Z"/>
                <w:sz w:val="16"/>
                <w:szCs w:val="16"/>
              </w:rPr>
            </w:pPr>
            <w:ins w:id="18460"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8461"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8462" w:author="Στάθης Καπ" w:date="2023-03-09T06:01:00Z"/>
                <w:sz w:val="16"/>
                <w:szCs w:val="16"/>
              </w:rPr>
            </w:pPr>
            <w:ins w:id="18463"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8464" w:author="Στάθης Καπ" w:date="2023-03-09T06:01:00Z"/>
                <w:sz w:val="16"/>
                <w:szCs w:val="16"/>
              </w:rPr>
            </w:pPr>
            <w:ins w:id="18465"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8466" w:author="Στάθης Καπ" w:date="2023-03-09T06:01:00Z"/>
                <w:sz w:val="16"/>
                <w:szCs w:val="16"/>
              </w:rPr>
            </w:pPr>
            <w:ins w:id="18467"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8468" w:author="Στάθης Καπ" w:date="2023-03-09T06:01:00Z"/>
                <w:sz w:val="16"/>
                <w:szCs w:val="16"/>
              </w:rPr>
            </w:pPr>
            <w:ins w:id="18469"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8470" w:author="Στάθης Καπ" w:date="2023-03-09T06:01:00Z"/>
                <w:sz w:val="16"/>
                <w:szCs w:val="16"/>
              </w:rPr>
            </w:pPr>
            <w:ins w:id="18471"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8472" w:author="Στάθης Καπ" w:date="2023-03-09T06:01:00Z"/>
                <w:sz w:val="16"/>
                <w:szCs w:val="16"/>
              </w:rPr>
            </w:pPr>
            <w:ins w:id="18473"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8474" w:author="Στάθης Καπ" w:date="2023-03-09T06:01:00Z"/>
                <w:sz w:val="16"/>
                <w:szCs w:val="16"/>
              </w:rPr>
            </w:pPr>
            <w:ins w:id="18475"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8476" w:author="Στάθης Καπ" w:date="2023-03-09T06:01:00Z"/>
                <w:sz w:val="16"/>
                <w:szCs w:val="16"/>
              </w:rPr>
            </w:pPr>
            <w:ins w:id="18477"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8478" w:author="Στάθης Καπ" w:date="2023-03-09T06:01:00Z"/>
                <w:sz w:val="16"/>
                <w:szCs w:val="16"/>
              </w:rPr>
            </w:pPr>
            <w:ins w:id="18479"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8480" w:author="Στάθης Καπ" w:date="2023-03-09T06:01:00Z"/>
                <w:sz w:val="16"/>
                <w:szCs w:val="16"/>
              </w:rPr>
            </w:pPr>
            <w:ins w:id="18481"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8482" w:author="Στάθης Καπ" w:date="2023-03-09T06:01:00Z"/>
                <w:sz w:val="16"/>
                <w:szCs w:val="16"/>
              </w:rPr>
            </w:pPr>
            <w:ins w:id="18483"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8484" w:author="Στάθης Καπ" w:date="2023-03-09T06:01:00Z"/>
                <w:sz w:val="16"/>
                <w:szCs w:val="16"/>
              </w:rPr>
            </w:pPr>
            <w:ins w:id="18485"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848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8487" w:author="Στάθης Καπ" w:date="2023-03-09T06:01:00Z"/>
                <w:sz w:val="16"/>
                <w:szCs w:val="16"/>
              </w:rPr>
            </w:pPr>
            <w:ins w:id="18488"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8489" w:author="Στάθης Καπ" w:date="2023-03-09T06:01:00Z"/>
                <w:sz w:val="16"/>
                <w:szCs w:val="16"/>
              </w:rPr>
            </w:pPr>
            <w:ins w:id="18490"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8491" w:author="Στάθης Καπ" w:date="2023-03-09T06:01:00Z"/>
                <w:sz w:val="16"/>
                <w:szCs w:val="16"/>
              </w:rPr>
            </w:pPr>
            <w:ins w:id="18492"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8493" w:author="Στάθης Καπ" w:date="2023-03-09T06:01:00Z"/>
                <w:sz w:val="16"/>
                <w:szCs w:val="16"/>
              </w:rPr>
            </w:pPr>
            <w:ins w:id="18494"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8495" w:author="Στάθης Καπ" w:date="2023-03-09T06:01:00Z"/>
                <w:sz w:val="16"/>
                <w:szCs w:val="16"/>
              </w:rPr>
            </w:pPr>
            <w:ins w:id="18496"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8497"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8498" w:author="Στάθης Καπ" w:date="2023-03-09T06:01:00Z"/>
                <w:sz w:val="16"/>
                <w:szCs w:val="16"/>
              </w:rPr>
            </w:pPr>
            <w:ins w:id="18499"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8500" w:author="Στάθης Καπ" w:date="2023-03-09T06:01:00Z"/>
                <w:sz w:val="16"/>
                <w:szCs w:val="16"/>
              </w:rPr>
            </w:pPr>
            <w:ins w:id="18501"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8502" w:author="Στάθης Καπ" w:date="2023-03-09T06:01:00Z"/>
                <w:sz w:val="16"/>
                <w:szCs w:val="16"/>
              </w:rPr>
            </w:pPr>
            <w:ins w:id="18503"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8504" w:author="Στάθης Καπ" w:date="2023-03-09T06:01:00Z"/>
                <w:sz w:val="16"/>
                <w:szCs w:val="16"/>
              </w:rPr>
            </w:pPr>
            <w:ins w:id="18505"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8506" w:author="Στάθης Καπ" w:date="2023-03-09T06:01:00Z"/>
                <w:sz w:val="16"/>
                <w:szCs w:val="16"/>
              </w:rPr>
            </w:pPr>
            <w:ins w:id="18507"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8508" w:author="Στάθης Καπ" w:date="2023-03-09T06:01:00Z"/>
                <w:sz w:val="16"/>
                <w:szCs w:val="16"/>
              </w:rPr>
            </w:pPr>
            <w:ins w:id="18509"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8510" w:author="Στάθης Καπ" w:date="2023-03-09T06:01:00Z"/>
                <w:sz w:val="16"/>
                <w:szCs w:val="16"/>
              </w:rPr>
            </w:pPr>
            <w:ins w:id="18511"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8512" w:author="Στάθης Καπ" w:date="2023-03-09T06:01:00Z"/>
                <w:sz w:val="16"/>
                <w:szCs w:val="16"/>
              </w:rPr>
            </w:pPr>
            <w:ins w:id="18513"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8514" w:author="Στάθης Καπ" w:date="2023-03-09T06:01:00Z"/>
                <w:sz w:val="16"/>
                <w:szCs w:val="16"/>
              </w:rPr>
            </w:pPr>
            <w:ins w:id="18515"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8516" w:author="Στάθης Καπ" w:date="2023-03-09T06:01:00Z"/>
                <w:sz w:val="16"/>
                <w:szCs w:val="16"/>
              </w:rPr>
            </w:pPr>
            <w:ins w:id="18517"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8518" w:author="Στάθης Καπ" w:date="2023-03-09T06:01:00Z"/>
                <w:sz w:val="16"/>
                <w:szCs w:val="16"/>
              </w:rPr>
            </w:pPr>
            <w:ins w:id="18519"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8520" w:author="Στάθης Καπ" w:date="2023-03-09T06:01:00Z"/>
                <w:sz w:val="16"/>
                <w:szCs w:val="16"/>
              </w:rPr>
            </w:pPr>
            <w:ins w:id="18521"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852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8523" w:author="Στάθης Καπ" w:date="2023-03-09T06:01:00Z"/>
                <w:sz w:val="16"/>
                <w:szCs w:val="16"/>
              </w:rPr>
            </w:pPr>
            <w:ins w:id="18524"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8525" w:author="Στάθης Καπ" w:date="2023-03-09T06:01:00Z"/>
                <w:sz w:val="16"/>
                <w:szCs w:val="16"/>
              </w:rPr>
            </w:pPr>
            <w:ins w:id="18526"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8527" w:author="Στάθης Καπ" w:date="2023-03-09T06:01:00Z"/>
                <w:sz w:val="16"/>
                <w:szCs w:val="16"/>
              </w:rPr>
            </w:pPr>
            <w:ins w:id="18528"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8529" w:author="Στάθης Καπ" w:date="2023-03-09T06:01:00Z"/>
                <w:sz w:val="16"/>
                <w:szCs w:val="16"/>
              </w:rPr>
            </w:pPr>
            <w:ins w:id="18530"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8531" w:author="Στάθης Καπ" w:date="2023-03-09T06:01:00Z"/>
                <w:sz w:val="16"/>
                <w:szCs w:val="16"/>
              </w:rPr>
            </w:pPr>
            <w:ins w:id="18532"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8533"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8534" w:author="Στάθης Καπ" w:date="2023-03-09T06:01:00Z"/>
                <w:sz w:val="16"/>
                <w:szCs w:val="16"/>
              </w:rPr>
            </w:pPr>
            <w:ins w:id="18535"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8536" w:author="Στάθης Καπ" w:date="2023-03-09T06:01:00Z"/>
                <w:sz w:val="16"/>
                <w:szCs w:val="16"/>
              </w:rPr>
            </w:pPr>
            <w:ins w:id="18537"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8538" w:author="Στάθης Καπ" w:date="2023-03-09T06:01:00Z"/>
                <w:sz w:val="16"/>
                <w:szCs w:val="16"/>
              </w:rPr>
            </w:pPr>
            <w:ins w:id="18539"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8540" w:author="Στάθης Καπ" w:date="2023-03-09T06:01:00Z"/>
                <w:sz w:val="16"/>
                <w:szCs w:val="16"/>
              </w:rPr>
            </w:pPr>
            <w:ins w:id="18541"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8542" w:author="Στάθης Καπ" w:date="2023-03-09T06:01:00Z"/>
                <w:sz w:val="16"/>
                <w:szCs w:val="16"/>
              </w:rPr>
            </w:pPr>
            <w:ins w:id="18543"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8544" w:author="Στάθης Καπ" w:date="2023-03-09T06:01:00Z"/>
                <w:sz w:val="16"/>
                <w:szCs w:val="16"/>
              </w:rPr>
            </w:pPr>
            <w:ins w:id="18545"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8546" w:author="Στάθης Καπ" w:date="2023-03-09T06:01:00Z"/>
                <w:sz w:val="16"/>
                <w:szCs w:val="16"/>
              </w:rPr>
            </w:pPr>
            <w:ins w:id="18547"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8548" w:author="Στάθης Καπ" w:date="2023-03-09T06:01:00Z"/>
                <w:sz w:val="16"/>
                <w:szCs w:val="16"/>
              </w:rPr>
            </w:pPr>
            <w:ins w:id="18549"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8550" w:author="Στάθης Καπ" w:date="2023-03-09T06:01:00Z"/>
                <w:sz w:val="16"/>
                <w:szCs w:val="16"/>
              </w:rPr>
            </w:pPr>
            <w:ins w:id="18551"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8552" w:author="Στάθης Καπ" w:date="2023-03-09T06:01:00Z"/>
                <w:sz w:val="16"/>
                <w:szCs w:val="16"/>
              </w:rPr>
            </w:pPr>
            <w:ins w:id="18553"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8554" w:author="Στάθης Καπ" w:date="2023-03-09T06:01:00Z"/>
                <w:sz w:val="16"/>
                <w:szCs w:val="16"/>
              </w:rPr>
            </w:pPr>
            <w:ins w:id="18555"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8556" w:author="Στάθης Καπ" w:date="2023-03-09T06:01:00Z"/>
                <w:sz w:val="16"/>
                <w:szCs w:val="16"/>
              </w:rPr>
            </w:pPr>
            <w:ins w:id="18557"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58"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59" w:author="Στάθης Καπ" w:date="2023-03-09T06:01:00Z"/>
          <w:trPrChange w:id="18560" w:author="Στάθης Καπ" w:date="2023-03-09T07:06: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8561" w:author="Στάθης Καπ" w:date="2023-03-09T07:06: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8562" w:author="Στάθης Καπ" w:date="2023-03-09T06:01:00Z"/>
                <w:sz w:val="16"/>
                <w:szCs w:val="16"/>
              </w:rPr>
            </w:pPr>
            <w:ins w:id="18563"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8564" w:author="Στάθης Καπ" w:date="2023-03-09T07:06:00Z">
              <w:tcPr>
                <w:tcW w:w="565" w:type="dxa"/>
                <w:tcBorders>
                  <w:left w:val="single" w:sz="4" w:space="0" w:color="auto"/>
                  <w:bottom w:val="single" w:sz="4" w:space="0" w:color="auto"/>
                </w:tcBorders>
              </w:tcPr>
            </w:tcPrChange>
          </w:tcPr>
          <w:p w14:paraId="74F12959" w14:textId="3A30AFC6" w:rsidR="00BD2E78" w:rsidRPr="007E0F91" w:rsidRDefault="00BD2E78" w:rsidP="00BD2E78">
            <w:pPr>
              <w:jc w:val="center"/>
              <w:rPr>
                <w:ins w:id="18565" w:author="Στάθης Καπ" w:date="2023-03-09T06:01:00Z"/>
                <w:sz w:val="16"/>
                <w:szCs w:val="16"/>
              </w:rPr>
            </w:pPr>
            <w:ins w:id="18566"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8567" w:author="Στάθης Καπ" w:date="2023-03-09T07:06:00Z">
              <w:tcPr>
                <w:tcW w:w="679" w:type="dxa"/>
                <w:tcBorders>
                  <w:bottom w:val="single" w:sz="4" w:space="0" w:color="auto"/>
                  <w:right w:val="single" w:sz="4" w:space="0" w:color="auto"/>
                </w:tcBorders>
              </w:tcPr>
            </w:tcPrChange>
          </w:tcPr>
          <w:p w14:paraId="62CC3670" w14:textId="7AC74922" w:rsidR="00BD2E78" w:rsidRPr="007E0F91" w:rsidRDefault="00BD2E78" w:rsidP="00BD2E78">
            <w:pPr>
              <w:jc w:val="center"/>
              <w:rPr>
                <w:ins w:id="18568" w:author="Στάθης Καπ" w:date="2023-03-09T06:01:00Z"/>
                <w:sz w:val="16"/>
                <w:szCs w:val="16"/>
              </w:rPr>
            </w:pPr>
            <w:ins w:id="18569"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8570" w:author="Στάθης Καπ" w:date="2023-03-09T07:06:00Z">
              <w:tcPr>
                <w:tcW w:w="453" w:type="dxa"/>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8571" w:author="Στάθης Καπ" w:date="2023-03-09T06:01:00Z"/>
                <w:sz w:val="16"/>
                <w:szCs w:val="16"/>
              </w:rPr>
            </w:pPr>
            <w:ins w:id="18572"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8573" w:author="Στάθης Καπ" w:date="2023-03-09T07:06:00Z">
              <w:tcPr>
                <w:tcW w:w="708" w:type="dxa"/>
                <w:tcBorders>
                  <w:bottom w:val="single" w:sz="4" w:space="0" w:color="auto"/>
                </w:tcBorders>
                <w:vAlign w:val="center"/>
              </w:tcPr>
            </w:tcPrChange>
          </w:tcPr>
          <w:p w14:paraId="7DA92FBE" w14:textId="15748DA7" w:rsidR="00BD2E78" w:rsidRPr="007E0F91" w:rsidRDefault="00BD2E78" w:rsidP="00BD2E78">
            <w:pPr>
              <w:jc w:val="center"/>
              <w:rPr>
                <w:ins w:id="18574" w:author="Στάθης Καπ" w:date="2023-03-09T06:01:00Z"/>
                <w:sz w:val="16"/>
                <w:szCs w:val="16"/>
              </w:rPr>
            </w:pPr>
            <w:ins w:id="18575"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8576" w:author="Στάθης Καπ" w:date="2023-03-09T07:06:00Z">
              <w:tcPr>
                <w:tcW w:w="652" w:type="dxa"/>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8577" w:author="Στάθης Καπ" w:date="2023-03-09T06:01:00Z"/>
                <w:sz w:val="16"/>
                <w:szCs w:val="16"/>
              </w:rPr>
            </w:pPr>
          </w:p>
        </w:tc>
        <w:tc>
          <w:tcPr>
            <w:tcW w:w="453" w:type="dxa"/>
            <w:tcBorders>
              <w:left w:val="single" w:sz="4" w:space="0" w:color="auto"/>
              <w:bottom w:val="single" w:sz="4" w:space="0" w:color="auto"/>
            </w:tcBorders>
            <w:vAlign w:val="center"/>
            <w:tcPrChange w:id="18578" w:author="Στάθης Καπ" w:date="2023-03-09T07:06:00Z">
              <w:tcPr>
                <w:tcW w:w="453" w:type="dxa"/>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8579" w:author="Στάθης Καπ" w:date="2023-03-09T06:01:00Z"/>
                <w:sz w:val="16"/>
                <w:szCs w:val="16"/>
              </w:rPr>
            </w:pPr>
            <w:ins w:id="18580"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8581" w:author="Στάθης Καπ" w:date="2023-03-09T07:06:00Z">
              <w:tcPr>
                <w:tcW w:w="454" w:type="dxa"/>
                <w:tcBorders>
                  <w:bottom w:val="single" w:sz="4" w:space="0" w:color="auto"/>
                </w:tcBorders>
                <w:vAlign w:val="center"/>
              </w:tcPr>
            </w:tcPrChange>
          </w:tcPr>
          <w:p w14:paraId="5BBFA070" w14:textId="1E80B2CB" w:rsidR="00BD2E78" w:rsidRPr="007E0F91" w:rsidRDefault="00BD2E78" w:rsidP="00BD2E78">
            <w:pPr>
              <w:jc w:val="center"/>
              <w:rPr>
                <w:ins w:id="18582" w:author="Στάθης Καπ" w:date="2023-03-09T06:01:00Z"/>
                <w:sz w:val="16"/>
                <w:szCs w:val="16"/>
              </w:rPr>
            </w:pPr>
            <w:ins w:id="18583"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8584" w:author="Στάθης Καπ" w:date="2023-03-09T07:06:00Z">
              <w:tcPr>
                <w:tcW w:w="454" w:type="dxa"/>
                <w:tcBorders>
                  <w:bottom w:val="single" w:sz="4" w:space="0" w:color="auto"/>
                </w:tcBorders>
                <w:vAlign w:val="bottom"/>
              </w:tcPr>
            </w:tcPrChange>
          </w:tcPr>
          <w:p w14:paraId="617ACAEB" w14:textId="24B5998C" w:rsidR="00BD2E78" w:rsidRPr="007E0F91" w:rsidRDefault="00BD2E78" w:rsidP="00BD2E78">
            <w:pPr>
              <w:jc w:val="center"/>
              <w:rPr>
                <w:ins w:id="18585" w:author="Στάθης Καπ" w:date="2023-03-09T06:01:00Z"/>
                <w:sz w:val="16"/>
                <w:szCs w:val="16"/>
              </w:rPr>
            </w:pPr>
            <w:ins w:id="18586"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8587" w:author="Στάθης Καπ" w:date="2023-03-09T07:06:00Z">
              <w:tcPr>
                <w:tcW w:w="457" w:type="dxa"/>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8588" w:author="Στάθης Καπ" w:date="2023-03-09T06:01:00Z"/>
                <w:sz w:val="16"/>
                <w:szCs w:val="16"/>
              </w:rPr>
            </w:pPr>
            <w:ins w:id="18589"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8590" w:author="Στάθης Καπ" w:date="2023-03-09T07:06:00Z">
              <w:tcPr>
                <w:tcW w:w="453" w:type="dxa"/>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8591" w:author="Στάθης Καπ" w:date="2023-03-09T06:01:00Z"/>
                <w:sz w:val="16"/>
                <w:szCs w:val="16"/>
              </w:rPr>
            </w:pPr>
            <w:ins w:id="18592"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8593" w:author="Στάθης Καπ" w:date="2023-03-09T07:06:00Z">
              <w:tcPr>
                <w:tcW w:w="454" w:type="dxa"/>
                <w:tcBorders>
                  <w:bottom w:val="single" w:sz="4" w:space="0" w:color="auto"/>
                </w:tcBorders>
                <w:vAlign w:val="center"/>
              </w:tcPr>
            </w:tcPrChange>
          </w:tcPr>
          <w:p w14:paraId="403496F2" w14:textId="376879B3" w:rsidR="00BD2E78" w:rsidRPr="007E0F91" w:rsidRDefault="00BD2E78" w:rsidP="00BD2E78">
            <w:pPr>
              <w:jc w:val="center"/>
              <w:rPr>
                <w:ins w:id="18594" w:author="Στάθης Καπ" w:date="2023-03-09T06:01:00Z"/>
                <w:sz w:val="16"/>
                <w:szCs w:val="16"/>
              </w:rPr>
            </w:pPr>
            <w:ins w:id="18595"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8596" w:author="Στάθης Καπ" w:date="2023-03-09T07:06:00Z">
              <w:tcPr>
                <w:tcW w:w="454" w:type="dxa"/>
                <w:tcBorders>
                  <w:bottom w:val="single" w:sz="4" w:space="0" w:color="auto"/>
                </w:tcBorders>
                <w:vAlign w:val="bottom"/>
              </w:tcPr>
            </w:tcPrChange>
          </w:tcPr>
          <w:p w14:paraId="3C8FA93E" w14:textId="4561B47C" w:rsidR="00BD2E78" w:rsidRPr="007E0F91" w:rsidRDefault="00BD2E78" w:rsidP="00BD2E78">
            <w:pPr>
              <w:jc w:val="center"/>
              <w:rPr>
                <w:ins w:id="18597" w:author="Στάθης Καπ" w:date="2023-03-09T06:01:00Z"/>
                <w:sz w:val="16"/>
                <w:szCs w:val="16"/>
              </w:rPr>
            </w:pPr>
            <w:ins w:id="18598"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8599" w:author="Στάθης Καπ" w:date="2023-03-09T07:06:00Z">
              <w:tcPr>
                <w:tcW w:w="454" w:type="dxa"/>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8600" w:author="Στάθης Καπ" w:date="2023-03-09T06:01:00Z"/>
                <w:sz w:val="16"/>
                <w:szCs w:val="16"/>
              </w:rPr>
            </w:pPr>
            <w:ins w:id="18601"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8602" w:author="Στάθης Καπ" w:date="2023-03-09T07:06:00Z">
              <w:tcPr>
                <w:tcW w:w="453" w:type="dxa"/>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8603" w:author="Στάθης Καπ" w:date="2023-03-09T06:01:00Z"/>
                <w:sz w:val="16"/>
                <w:szCs w:val="16"/>
              </w:rPr>
            </w:pPr>
            <w:ins w:id="18604"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8605" w:author="Στάθης Καπ" w:date="2023-03-09T07:06:00Z">
              <w:tcPr>
                <w:tcW w:w="454" w:type="dxa"/>
                <w:tcBorders>
                  <w:bottom w:val="single" w:sz="4" w:space="0" w:color="auto"/>
                </w:tcBorders>
                <w:vAlign w:val="center"/>
              </w:tcPr>
            </w:tcPrChange>
          </w:tcPr>
          <w:p w14:paraId="746572F1" w14:textId="3BAB7589" w:rsidR="00BD2E78" w:rsidRPr="007E0F91" w:rsidRDefault="00BD2E78" w:rsidP="00BD2E78">
            <w:pPr>
              <w:jc w:val="center"/>
              <w:rPr>
                <w:ins w:id="18606" w:author="Στάθης Καπ" w:date="2023-03-09T06:01:00Z"/>
                <w:sz w:val="16"/>
                <w:szCs w:val="16"/>
              </w:rPr>
            </w:pPr>
            <w:ins w:id="18607"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8608" w:author="Στάθης Καπ" w:date="2023-03-09T07:06:00Z">
              <w:tcPr>
                <w:tcW w:w="454" w:type="dxa"/>
                <w:tcBorders>
                  <w:bottom w:val="single" w:sz="4" w:space="0" w:color="auto"/>
                </w:tcBorders>
                <w:vAlign w:val="bottom"/>
              </w:tcPr>
            </w:tcPrChange>
          </w:tcPr>
          <w:p w14:paraId="72F76CA0" w14:textId="249ECCDD" w:rsidR="00BD2E78" w:rsidRPr="007E0F91" w:rsidRDefault="00BD2E78" w:rsidP="00BD2E78">
            <w:pPr>
              <w:jc w:val="center"/>
              <w:rPr>
                <w:ins w:id="18609" w:author="Στάθης Καπ" w:date="2023-03-09T06:01:00Z"/>
                <w:sz w:val="16"/>
                <w:szCs w:val="16"/>
              </w:rPr>
            </w:pPr>
            <w:ins w:id="18610"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8611" w:author="Στάθης Καπ" w:date="2023-03-09T07:06:00Z">
              <w:tcPr>
                <w:tcW w:w="461" w:type="dxa"/>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8612" w:author="Στάθης Καπ" w:date="2023-03-09T06:01:00Z"/>
                <w:sz w:val="16"/>
                <w:szCs w:val="16"/>
              </w:rPr>
            </w:pPr>
            <w:ins w:id="18613" w:author="Στάθης Καπ" w:date="2023-03-09T07:06:00Z">
              <w:r>
                <w:rPr>
                  <w:rFonts w:ascii="Calibri" w:hAnsi="Calibri" w:cs="Calibri"/>
                  <w:color w:val="000000"/>
                  <w:sz w:val="16"/>
                  <w:szCs w:val="16"/>
                </w:rPr>
                <w:t>76.55</w:t>
              </w:r>
            </w:ins>
          </w:p>
        </w:tc>
      </w:tr>
    </w:tbl>
    <w:p w14:paraId="41B66BAF" w14:textId="77777777" w:rsidR="006E3D2E" w:rsidRDefault="006E3D2E" w:rsidP="00AC6F02">
      <w:pPr>
        <w:rPr>
          <w:ins w:id="18614" w:author="Στάθης Καπ" w:date="2023-03-03T03:52:00Z"/>
        </w:rPr>
      </w:pPr>
    </w:p>
    <w:p w14:paraId="7575E0C8" w14:textId="7AD09E4B" w:rsidR="00F665AE" w:rsidRDefault="00F665AE">
      <w:pPr>
        <w:pStyle w:val="Caption"/>
        <w:keepNext/>
        <w:spacing w:after="0"/>
        <w:rPr>
          <w:ins w:id="18615" w:author="Στάθης Καπ" w:date="2023-03-03T03:56:00Z"/>
        </w:rPr>
        <w:pPrChange w:id="18616" w:author="Στάθης Καπ" w:date="2023-03-03T04:34:00Z">
          <w:pPr/>
        </w:pPrChange>
      </w:pPr>
      <w:ins w:id="18617" w:author="Στάθης Καπ" w:date="2023-03-03T03:56:00Z">
        <w:r>
          <w:t xml:space="preserve">Πίνακας </w:t>
        </w:r>
      </w:ins>
      <w:ins w:id="18618"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18619"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18620" w:author="Στάθης Καπ" w:date="2023-03-09T06:41:00Z">
        <w:r w:rsidR="00C36EAC">
          <w:rPr>
            <w:noProof/>
          </w:rPr>
          <w:t>9</w:t>
        </w:r>
        <w:r w:rsidR="00C36EAC">
          <w:fldChar w:fldCharType="end"/>
        </w:r>
      </w:ins>
      <w:ins w:id="18621"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862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8623"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8624"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8625" w:author="Στάθης Καπ" w:date="2023-03-03T03:52:00Z"/>
                <w:rFonts w:cstheme="minorHAnsi"/>
                <w:sz w:val="16"/>
                <w:szCs w:val="16"/>
              </w:rPr>
            </w:pPr>
            <w:ins w:id="18626"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8627" w:author="Στάθης Καπ" w:date="2023-03-03T03:52:00Z"/>
                <w:rFonts w:cstheme="minorHAnsi"/>
                <w:sz w:val="16"/>
                <w:szCs w:val="16"/>
              </w:rPr>
            </w:pPr>
            <w:ins w:id="18628"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8629" w:author="Στάθης Καπ" w:date="2023-03-03T03:52:00Z"/>
                <w:rFonts w:cstheme="minorHAnsi"/>
                <w:sz w:val="16"/>
                <w:szCs w:val="16"/>
              </w:rPr>
            </w:pPr>
            <w:ins w:id="18630"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8631" w:author="Στάθης Καπ" w:date="2023-03-03T03:52:00Z"/>
                <w:rFonts w:cstheme="minorHAnsi"/>
                <w:sz w:val="16"/>
                <w:szCs w:val="16"/>
              </w:rPr>
            </w:pPr>
            <w:ins w:id="18632"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8633" w:author="Στάθης Καπ" w:date="2023-03-03T03:52:00Z"/>
                <w:rFonts w:cstheme="minorHAnsi"/>
                <w:sz w:val="16"/>
                <w:szCs w:val="16"/>
              </w:rPr>
            </w:pPr>
            <w:ins w:id="18634"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8635" w:author="Στάθης Καπ" w:date="2023-03-03T03:52:00Z"/>
                <w:rFonts w:cstheme="minorHAnsi"/>
                <w:sz w:val="16"/>
                <w:szCs w:val="16"/>
              </w:rPr>
            </w:pPr>
            <w:ins w:id="18636"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86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38"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8639"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8640" w:author="Στάθης Καπ" w:date="2023-03-03T03:52:00Z"/>
                <w:sz w:val="16"/>
                <w:szCs w:val="16"/>
              </w:rPr>
            </w:pPr>
            <w:ins w:id="18641"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8642"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8643" w:author="Στάθης Καπ" w:date="2023-03-03T03:52:00Z"/>
                <w:rFonts w:cstheme="minorHAnsi"/>
                <w:sz w:val="16"/>
                <w:szCs w:val="16"/>
              </w:rPr>
            </w:pPr>
            <w:ins w:id="18644"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8645"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8646" w:author="Στάθης Καπ" w:date="2023-03-03T03:52:00Z"/>
                <w:rFonts w:cstheme="minorHAnsi"/>
                <w:sz w:val="16"/>
                <w:szCs w:val="16"/>
              </w:rPr>
            </w:pPr>
            <w:ins w:id="18647"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8648"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8649" w:author="Στάθης Καπ" w:date="2023-03-03T03:52:00Z"/>
                <w:rFonts w:cstheme="minorHAnsi"/>
                <w:sz w:val="16"/>
                <w:szCs w:val="16"/>
              </w:rPr>
            </w:pPr>
            <w:ins w:id="18650"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865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8652" w:author="Στάθης Καπ" w:date="2023-03-03T03:52:00Z"/>
                <w:rFonts w:cstheme="minorHAnsi"/>
                <w:sz w:val="16"/>
                <w:szCs w:val="16"/>
              </w:rPr>
            </w:pPr>
            <w:ins w:id="18653"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865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8655" w:author="Στάθης Καπ" w:date="2023-03-03T03:52:00Z"/>
                <w:rFonts w:cstheme="minorHAnsi"/>
                <w:sz w:val="16"/>
                <w:szCs w:val="16"/>
              </w:rPr>
            </w:pPr>
            <w:ins w:id="18656"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8657"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8658" w:author="Στάθης Καπ" w:date="2023-03-03T03:52:00Z"/>
                <w:rFonts w:cstheme="minorHAnsi"/>
                <w:sz w:val="16"/>
                <w:szCs w:val="16"/>
              </w:rPr>
            </w:pPr>
            <w:ins w:id="18659"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8660"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8661" w:author="Στάθης Καπ" w:date="2023-03-03T03:52:00Z"/>
                <w:rFonts w:cstheme="minorHAnsi"/>
                <w:sz w:val="16"/>
                <w:szCs w:val="16"/>
              </w:rPr>
            </w:pPr>
            <w:ins w:id="18662"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8663"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8664" w:author="Στάθης Καπ" w:date="2023-03-03T03:52:00Z"/>
                <w:rFonts w:cstheme="minorHAnsi"/>
                <w:sz w:val="16"/>
                <w:szCs w:val="16"/>
              </w:rPr>
            </w:pPr>
            <w:ins w:id="18665"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8666"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8667" w:author="Στάθης Καπ" w:date="2023-03-03T03:52:00Z"/>
                <w:rFonts w:cstheme="minorHAnsi"/>
                <w:sz w:val="16"/>
                <w:szCs w:val="16"/>
              </w:rPr>
            </w:pPr>
            <w:ins w:id="18668"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866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8670" w:author="Στάθης Καπ" w:date="2023-03-03T03:52:00Z"/>
                <w:rFonts w:cstheme="minorHAnsi"/>
                <w:sz w:val="16"/>
                <w:szCs w:val="16"/>
              </w:rPr>
            </w:pPr>
            <w:ins w:id="18671"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867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8673" w:author="Στάθης Καπ" w:date="2023-03-03T03:52:00Z"/>
                <w:rFonts w:cstheme="minorHAnsi"/>
                <w:sz w:val="16"/>
                <w:szCs w:val="16"/>
              </w:rPr>
            </w:pPr>
            <w:ins w:id="18674"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8675"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8676" w:author="Στάθης Καπ" w:date="2023-03-03T03:52:00Z"/>
                <w:rFonts w:cstheme="minorHAnsi"/>
                <w:sz w:val="16"/>
                <w:szCs w:val="16"/>
              </w:rPr>
            </w:pPr>
            <w:ins w:id="18677"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8678"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8679" w:author="Στάθης Καπ" w:date="2023-03-03T03:52:00Z"/>
                <w:rFonts w:cstheme="minorHAnsi"/>
                <w:sz w:val="16"/>
                <w:szCs w:val="16"/>
              </w:rPr>
            </w:pPr>
            <w:ins w:id="18680"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8681"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8682" w:author="Στάθης Καπ" w:date="2023-03-03T03:52:00Z"/>
                <w:rFonts w:cstheme="minorHAnsi"/>
                <w:sz w:val="16"/>
                <w:szCs w:val="16"/>
              </w:rPr>
            </w:pPr>
            <w:ins w:id="18683" w:author="Στάθης Καπ" w:date="2023-03-03T03:52:00Z">
              <w:r w:rsidRPr="009748F7">
                <w:rPr>
                  <w:rFonts w:cstheme="minorHAnsi"/>
                  <w:sz w:val="16"/>
                  <w:szCs w:val="16"/>
                </w:rPr>
                <w:t>Gap (%) S=1</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86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85" w:author="Στάθης Καπ" w:date="2023-03-03T03:52:00Z"/>
        </w:trPr>
        <w:tc>
          <w:tcPr>
            <w:tcW w:w="515" w:type="dxa"/>
            <w:tcBorders>
              <w:top w:val="nil"/>
              <w:bottom w:val="nil"/>
              <w:right w:val="single" w:sz="4" w:space="0" w:color="auto"/>
            </w:tcBorders>
            <w:shd w:val="clear" w:color="auto" w:fill="E7E6E6" w:themeFill="background2"/>
            <w:vAlign w:val="bottom"/>
            <w:tcPrChange w:id="18686" w:author="Στάθης Καπ" w:date="2023-03-03T06:26:00Z">
              <w:tcPr>
                <w:tcW w:w="515" w:type="dxa"/>
                <w:vAlign w:val="center"/>
              </w:tcPr>
            </w:tcPrChange>
          </w:tcPr>
          <w:p w14:paraId="7A0FC5EB" w14:textId="39B67BAC" w:rsidR="00C87CFE" w:rsidRPr="00F665AE" w:rsidRDefault="00C87CFE" w:rsidP="00C87CFE">
            <w:pPr>
              <w:jc w:val="center"/>
              <w:rPr>
                <w:ins w:id="18687" w:author="Στάθης Καπ" w:date="2023-03-03T03:52:00Z"/>
                <w:sz w:val="16"/>
                <w:szCs w:val="16"/>
              </w:rPr>
            </w:pPr>
            <w:ins w:id="18688" w:author="Στάθης Καπ" w:date="2023-03-03T03:54:00Z">
              <w:r w:rsidRPr="00F665AE">
                <w:rPr>
                  <w:rFonts w:ascii="Calibri" w:hAnsi="Calibri" w:cs="Calibri"/>
                  <w:color w:val="000000"/>
                  <w:sz w:val="16"/>
                  <w:szCs w:val="16"/>
                  <w:rPrChange w:id="18689"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8690" w:author="Στάθης Καπ" w:date="2023-03-03T06:26:00Z">
              <w:tcPr>
                <w:tcW w:w="560" w:type="dxa"/>
              </w:tcPr>
            </w:tcPrChange>
          </w:tcPr>
          <w:p w14:paraId="4A28B5B1" w14:textId="28B34CA1" w:rsidR="00C87CFE" w:rsidRPr="00F665AE" w:rsidRDefault="00C87CFE" w:rsidP="00C87CFE">
            <w:pPr>
              <w:jc w:val="center"/>
              <w:rPr>
                <w:ins w:id="18691" w:author="Στάθης Καπ" w:date="2023-03-03T03:52:00Z"/>
                <w:rFonts w:cstheme="minorHAnsi"/>
                <w:sz w:val="16"/>
                <w:szCs w:val="16"/>
              </w:rPr>
            </w:pPr>
            <w:ins w:id="18692" w:author="Στάθης Καπ" w:date="2023-03-03T03:54:00Z">
              <w:r w:rsidRPr="00F665AE">
                <w:rPr>
                  <w:sz w:val="16"/>
                  <w:szCs w:val="16"/>
                  <w:rPrChange w:id="18693" w:author="Στάθης Καπ" w:date="2023-03-03T03:55:00Z">
                    <w:rPr>
                      <w:sz w:val="18"/>
                      <w:szCs w:val="18"/>
                    </w:rPr>
                  </w:rPrChange>
                </w:rPr>
                <w:t>360</w:t>
              </w:r>
            </w:ins>
          </w:p>
        </w:tc>
        <w:tc>
          <w:tcPr>
            <w:tcW w:w="855" w:type="dxa"/>
            <w:tcPrChange w:id="18694" w:author="Στάθης Καπ" w:date="2023-03-03T06:26:00Z">
              <w:tcPr>
                <w:tcW w:w="855" w:type="dxa"/>
              </w:tcPr>
            </w:tcPrChange>
          </w:tcPr>
          <w:p w14:paraId="16CF21BE" w14:textId="018F797C" w:rsidR="00C87CFE" w:rsidRPr="00F665AE" w:rsidRDefault="00C87CFE" w:rsidP="00C87CFE">
            <w:pPr>
              <w:jc w:val="center"/>
              <w:rPr>
                <w:ins w:id="18695" w:author="Στάθης Καπ" w:date="2023-03-03T03:52:00Z"/>
                <w:rFonts w:cstheme="minorHAnsi"/>
                <w:sz w:val="16"/>
                <w:szCs w:val="16"/>
              </w:rPr>
            </w:pPr>
            <w:ins w:id="18696" w:author="Στάθης Καπ" w:date="2023-03-03T03:54:00Z">
              <w:r w:rsidRPr="00F665AE">
                <w:rPr>
                  <w:sz w:val="16"/>
                  <w:szCs w:val="16"/>
                  <w:rPrChange w:id="18697" w:author="Στάθης Καπ" w:date="2023-03-03T03:55:00Z">
                    <w:rPr>
                      <w:sz w:val="18"/>
                      <w:szCs w:val="18"/>
                    </w:rPr>
                  </w:rPrChange>
                </w:rPr>
                <w:t>360</w:t>
              </w:r>
            </w:ins>
          </w:p>
        </w:tc>
        <w:tc>
          <w:tcPr>
            <w:tcW w:w="544" w:type="dxa"/>
            <w:vAlign w:val="bottom"/>
            <w:tcPrChange w:id="18698" w:author="Στάθης Καπ" w:date="2023-03-03T06:26:00Z">
              <w:tcPr>
                <w:tcW w:w="544" w:type="dxa"/>
                <w:vAlign w:val="bottom"/>
              </w:tcPr>
            </w:tcPrChange>
          </w:tcPr>
          <w:p w14:paraId="234E32B8" w14:textId="783437FA" w:rsidR="00C87CFE" w:rsidRPr="00F665AE" w:rsidRDefault="00C87CFE" w:rsidP="00C87CFE">
            <w:pPr>
              <w:jc w:val="center"/>
              <w:rPr>
                <w:ins w:id="18699" w:author="Στάθης Καπ" w:date="2023-03-03T03:52:00Z"/>
                <w:rFonts w:cstheme="minorHAnsi"/>
                <w:sz w:val="16"/>
                <w:szCs w:val="16"/>
              </w:rPr>
            </w:pPr>
            <w:ins w:id="18700" w:author="Στάθης Καπ" w:date="2023-03-03T03:54:00Z">
              <w:r w:rsidRPr="00F665AE">
                <w:rPr>
                  <w:rFonts w:ascii="Calibri" w:hAnsi="Calibri" w:cs="Calibri"/>
                  <w:color w:val="000000"/>
                  <w:sz w:val="16"/>
                  <w:szCs w:val="16"/>
                  <w:rPrChange w:id="18701" w:author="Στάθης Καπ" w:date="2023-03-03T03:55:00Z">
                    <w:rPr>
                      <w:rFonts w:ascii="Calibri" w:hAnsi="Calibri" w:cs="Calibri"/>
                      <w:color w:val="000000"/>
                      <w:sz w:val="18"/>
                      <w:szCs w:val="18"/>
                    </w:rPr>
                  </w:rPrChange>
                </w:rPr>
                <w:t>230</w:t>
              </w:r>
            </w:ins>
          </w:p>
        </w:tc>
        <w:tc>
          <w:tcPr>
            <w:tcW w:w="621" w:type="dxa"/>
            <w:vAlign w:val="bottom"/>
            <w:tcPrChange w:id="18702" w:author="Στάθης Καπ" w:date="2023-03-03T06:26:00Z">
              <w:tcPr>
                <w:tcW w:w="621" w:type="dxa"/>
                <w:vAlign w:val="bottom"/>
              </w:tcPr>
            </w:tcPrChange>
          </w:tcPr>
          <w:p w14:paraId="09FC7545" w14:textId="065458ED" w:rsidR="00C87CFE" w:rsidRPr="00F665AE" w:rsidRDefault="00C87CFE" w:rsidP="00C87CFE">
            <w:pPr>
              <w:jc w:val="center"/>
              <w:rPr>
                <w:ins w:id="18703" w:author="Στάθης Καπ" w:date="2023-03-03T03:52:00Z"/>
                <w:rFonts w:cstheme="minorHAnsi"/>
                <w:sz w:val="16"/>
                <w:szCs w:val="16"/>
              </w:rPr>
            </w:pPr>
            <w:ins w:id="18704" w:author="Στάθης Καπ" w:date="2023-03-03T03:54:00Z">
              <w:r w:rsidRPr="00F665AE">
                <w:rPr>
                  <w:rFonts w:ascii="Calibri" w:hAnsi="Calibri" w:cs="Calibri"/>
                  <w:color w:val="000000"/>
                  <w:sz w:val="16"/>
                  <w:szCs w:val="16"/>
                  <w:rPrChange w:id="18705" w:author="Στάθης Καπ" w:date="2023-03-03T03:55:00Z">
                    <w:rPr>
                      <w:rFonts w:ascii="Calibri" w:hAnsi="Calibri" w:cs="Calibri"/>
                      <w:color w:val="000000"/>
                      <w:sz w:val="18"/>
                      <w:szCs w:val="18"/>
                    </w:rPr>
                  </w:rPrChange>
                </w:rPr>
                <w:t>0.188</w:t>
              </w:r>
            </w:ins>
          </w:p>
        </w:tc>
        <w:tc>
          <w:tcPr>
            <w:tcW w:w="669" w:type="dxa"/>
            <w:vAlign w:val="center"/>
            <w:tcPrChange w:id="18706" w:author="Στάθης Καπ" w:date="2023-03-03T06:26:00Z">
              <w:tcPr>
                <w:tcW w:w="669" w:type="dxa"/>
                <w:vAlign w:val="center"/>
              </w:tcPr>
            </w:tcPrChange>
          </w:tcPr>
          <w:p w14:paraId="352B82ED" w14:textId="18DC9F01" w:rsidR="00C87CFE" w:rsidRPr="00F665AE" w:rsidRDefault="00C87CFE" w:rsidP="00C87CFE">
            <w:pPr>
              <w:jc w:val="center"/>
              <w:rPr>
                <w:ins w:id="18707" w:author="Στάθης Καπ" w:date="2023-03-03T03:52:00Z"/>
                <w:rFonts w:cstheme="minorHAnsi"/>
                <w:sz w:val="16"/>
                <w:szCs w:val="16"/>
              </w:rPr>
            </w:pPr>
            <w:ins w:id="18708" w:author="Στάθης Καπ" w:date="2023-03-03T06:18:00Z">
              <w:r>
                <w:rPr>
                  <w:rFonts w:ascii="Calibri" w:hAnsi="Calibri" w:cstheme="minorHAnsi"/>
                  <w:color w:val="000000"/>
                  <w:sz w:val="16"/>
                  <w:szCs w:val="16"/>
                </w:rPr>
                <w:t>36.11</w:t>
              </w:r>
            </w:ins>
          </w:p>
        </w:tc>
        <w:tc>
          <w:tcPr>
            <w:tcW w:w="543" w:type="dxa"/>
            <w:vAlign w:val="bottom"/>
            <w:tcPrChange w:id="18709" w:author="Στάθης Καπ" w:date="2023-03-03T06:26:00Z">
              <w:tcPr>
                <w:tcW w:w="543" w:type="dxa"/>
                <w:vAlign w:val="bottom"/>
              </w:tcPr>
            </w:tcPrChange>
          </w:tcPr>
          <w:p w14:paraId="614A940A" w14:textId="6CE438B6" w:rsidR="00C87CFE" w:rsidRPr="00F665AE" w:rsidRDefault="00C87CFE" w:rsidP="00C87CFE">
            <w:pPr>
              <w:jc w:val="center"/>
              <w:rPr>
                <w:ins w:id="18710" w:author="Στάθης Καπ" w:date="2023-03-03T03:52:00Z"/>
                <w:rFonts w:cstheme="minorHAnsi"/>
                <w:sz w:val="16"/>
                <w:szCs w:val="16"/>
              </w:rPr>
            </w:pPr>
            <w:ins w:id="18711" w:author="Στάθης Καπ" w:date="2023-03-03T03:54:00Z">
              <w:r w:rsidRPr="00F665AE">
                <w:rPr>
                  <w:rFonts w:ascii="Calibri" w:hAnsi="Calibri" w:cs="Calibri"/>
                  <w:color w:val="000000"/>
                  <w:sz w:val="16"/>
                  <w:szCs w:val="16"/>
                  <w:rPrChange w:id="18712" w:author="Στάθης Καπ" w:date="2023-03-03T03:55:00Z">
                    <w:rPr>
                      <w:rFonts w:ascii="Calibri" w:hAnsi="Calibri" w:cs="Calibri"/>
                      <w:color w:val="000000"/>
                      <w:sz w:val="18"/>
                      <w:szCs w:val="18"/>
                    </w:rPr>
                  </w:rPrChange>
                </w:rPr>
                <w:t>220</w:t>
              </w:r>
            </w:ins>
          </w:p>
        </w:tc>
        <w:tc>
          <w:tcPr>
            <w:tcW w:w="621" w:type="dxa"/>
            <w:vAlign w:val="bottom"/>
            <w:tcPrChange w:id="18713" w:author="Στάθης Καπ" w:date="2023-03-03T06:26:00Z">
              <w:tcPr>
                <w:tcW w:w="621" w:type="dxa"/>
                <w:vAlign w:val="bottom"/>
              </w:tcPr>
            </w:tcPrChange>
          </w:tcPr>
          <w:p w14:paraId="051E2A97" w14:textId="0A609C4D" w:rsidR="00C87CFE" w:rsidRPr="00F665AE" w:rsidRDefault="00C87CFE" w:rsidP="00C87CFE">
            <w:pPr>
              <w:jc w:val="center"/>
              <w:rPr>
                <w:ins w:id="18714" w:author="Στάθης Καπ" w:date="2023-03-03T03:52:00Z"/>
                <w:rFonts w:cstheme="minorHAnsi"/>
                <w:sz w:val="16"/>
                <w:szCs w:val="16"/>
              </w:rPr>
            </w:pPr>
            <w:ins w:id="18715" w:author="Στάθης Καπ" w:date="2023-03-03T03:54:00Z">
              <w:r w:rsidRPr="00F665AE">
                <w:rPr>
                  <w:rFonts w:ascii="Calibri" w:hAnsi="Calibri" w:cs="Calibri"/>
                  <w:color w:val="000000"/>
                  <w:sz w:val="16"/>
                  <w:szCs w:val="16"/>
                  <w:rPrChange w:id="18716" w:author="Στάθης Καπ" w:date="2023-03-03T03:55:00Z">
                    <w:rPr>
                      <w:rFonts w:ascii="Calibri" w:hAnsi="Calibri" w:cs="Calibri"/>
                      <w:color w:val="000000"/>
                      <w:sz w:val="18"/>
                      <w:szCs w:val="18"/>
                    </w:rPr>
                  </w:rPrChange>
                </w:rPr>
                <w:t>0.165</w:t>
              </w:r>
            </w:ins>
          </w:p>
        </w:tc>
        <w:tc>
          <w:tcPr>
            <w:tcW w:w="669" w:type="dxa"/>
            <w:vAlign w:val="center"/>
            <w:tcPrChange w:id="18717" w:author="Στάθης Καπ" w:date="2023-03-03T06:26:00Z">
              <w:tcPr>
                <w:tcW w:w="669" w:type="dxa"/>
                <w:vAlign w:val="center"/>
              </w:tcPr>
            </w:tcPrChange>
          </w:tcPr>
          <w:p w14:paraId="715485FF" w14:textId="29A449AD" w:rsidR="00C87CFE" w:rsidRPr="00F665AE" w:rsidRDefault="00C87CFE" w:rsidP="00C87CFE">
            <w:pPr>
              <w:jc w:val="center"/>
              <w:rPr>
                <w:ins w:id="18718" w:author="Στάθης Καπ" w:date="2023-03-03T03:52:00Z"/>
                <w:rFonts w:cstheme="minorHAnsi"/>
                <w:sz w:val="16"/>
                <w:szCs w:val="16"/>
              </w:rPr>
            </w:pPr>
            <w:ins w:id="18719" w:author="Στάθης Καπ" w:date="2023-03-03T06:18:00Z">
              <w:r>
                <w:rPr>
                  <w:rFonts w:ascii="Calibri" w:hAnsi="Calibri" w:cstheme="minorHAnsi"/>
                  <w:color w:val="000000"/>
                  <w:sz w:val="16"/>
                  <w:szCs w:val="16"/>
                </w:rPr>
                <w:t>4.35</w:t>
              </w:r>
            </w:ins>
          </w:p>
        </w:tc>
        <w:tc>
          <w:tcPr>
            <w:tcW w:w="508" w:type="dxa"/>
            <w:vAlign w:val="bottom"/>
            <w:tcPrChange w:id="18720" w:author="Στάθης Καπ" w:date="2023-03-03T06:26:00Z">
              <w:tcPr>
                <w:tcW w:w="508" w:type="dxa"/>
                <w:vAlign w:val="bottom"/>
              </w:tcPr>
            </w:tcPrChange>
          </w:tcPr>
          <w:p w14:paraId="52A568BE" w14:textId="3758E4F4" w:rsidR="00C87CFE" w:rsidRPr="00F665AE" w:rsidRDefault="00C87CFE" w:rsidP="00C87CFE">
            <w:pPr>
              <w:jc w:val="center"/>
              <w:rPr>
                <w:ins w:id="18721" w:author="Στάθης Καπ" w:date="2023-03-03T03:52:00Z"/>
                <w:rFonts w:cstheme="minorHAnsi"/>
                <w:sz w:val="16"/>
                <w:szCs w:val="16"/>
              </w:rPr>
            </w:pPr>
            <w:ins w:id="18722" w:author="Στάθης Καπ" w:date="2023-03-03T03:54:00Z">
              <w:r w:rsidRPr="00F665AE">
                <w:rPr>
                  <w:rFonts w:ascii="Calibri" w:hAnsi="Calibri" w:cs="Calibri"/>
                  <w:color w:val="000000"/>
                  <w:sz w:val="16"/>
                  <w:szCs w:val="16"/>
                  <w:rPrChange w:id="18723" w:author="Στάθης Καπ" w:date="2023-03-03T03:55:00Z">
                    <w:rPr>
                      <w:rFonts w:ascii="Calibri" w:hAnsi="Calibri" w:cs="Calibri"/>
                      <w:color w:val="000000"/>
                      <w:sz w:val="18"/>
                      <w:szCs w:val="18"/>
                    </w:rPr>
                  </w:rPrChange>
                </w:rPr>
                <w:t>210</w:t>
              </w:r>
            </w:ins>
          </w:p>
        </w:tc>
        <w:tc>
          <w:tcPr>
            <w:tcW w:w="541" w:type="dxa"/>
            <w:vAlign w:val="bottom"/>
            <w:tcPrChange w:id="18724" w:author="Στάθης Καπ" w:date="2023-03-03T06:26:00Z">
              <w:tcPr>
                <w:tcW w:w="541" w:type="dxa"/>
                <w:vAlign w:val="bottom"/>
              </w:tcPr>
            </w:tcPrChange>
          </w:tcPr>
          <w:p w14:paraId="2EB02A73" w14:textId="68543A35" w:rsidR="00C87CFE" w:rsidRPr="00F665AE" w:rsidRDefault="00C87CFE" w:rsidP="00C87CFE">
            <w:pPr>
              <w:jc w:val="center"/>
              <w:rPr>
                <w:ins w:id="18725" w:author="Στάθης Καπ" w:date="2023-03-03T03:52:00Z"/>
                <w:rFonts w:cstheme="minorHAnsi"/>
                <w:sz w:val="16"/>
                <w:szCs w:val="16"/>
              </w:rPr>
            </w:pPr>
            <w:ins w:id="18726" w:author="Στάθης Καπ" w:date="2023-03-03T03:54:00Z">
              <w:r w:rsidRPr="00F665AE">
                <w:rPr>
                  <w:rFonts w:ascii="Calibri" w:hAnsi="Calibri" w:cs="Calibri"/>
                  <w:color w:val="000000"/>
                  <w:sz w:val="16"/>
                  <w:szCs w:val="16"/>
                  <w:rPrChange w:id="18727" w:author="Στάθης Καπ" w:date="2023-03-03T03:55:00Z">
                    <w:rPr>
                      <w:rFonts w:ascii="Calibri" w:hAnsi="Calibri" w:cs="Calibri"/>
                      <w:color w:val="000000"/>
                      <w:sz w:val="18"/>
                      <w:szCs w:val="18"/>
                    </w:rPr>
                  </w:rPrChange>
                </w:rPr>
                <w:t>0.165</w:t>
              </w:r>
            </w:ins>
          </w:p>
        </w:tc>
        <w:tc>
          <w:tcPr>
            <w:tcW w:w="589" w:type="dxa"/>
            <w:vAlign w:val="center"/>
            <w:tcPrChange w:id="18728" w:author="Στάθης Καπ" w:date="2023-03-03T06:26:00Z">
              <w:tcPr>
                <w:tcW w:w="589" w:type="dxa"/>
                <w:vAlign w:val="center"/>
              </w:tcPr>
            </w:tcPrChange>
          </w:tcPr>
          <w:p w14:paraId="3759470F" w14:textId="730B6813" w:rsidR="00C87CFE" w:rsidRPr="00F665AE" w:rsidRDefault="00C87CFE" w:rsidP="00C87CFE">
            <w:pPr>
              <w:jc w:val="center"/>
              <w:rPr>
                <w:ins w:id="18729" w:author="Στάθης Καπ" w:date="2023-03-03T03:52:00Z"/>
                <w:rFonts w:cstheme="minorHAnsi"/>
                <w:sz w:val="16"/>
                <w:szCs w:val="16"/>
              </w:rPr>
            </w:pPr>
            <w:ins w:id="18730" w:author="Στάθης Καπ" w:date="2023-03-03T06:18:00Z">
              <w:r>
                <w:rPr>
                  <w:rFonts w:ascii="Calibri" w:hAnsi="Calibri" w:cstheme="minorHAnsi"/>
                  <w:color w:val="000000"/>
                  <w:sz w:val="16"/>
                  <w:szCs w:val="16"/>
                </w:rPr>
                <w:t>8.7</w:t>
              </w:r>
            </w:ins>
          </w:p>
        </w:tc>
        <w:tc>
          <w:tcPr>
            <w:tcW w:w="463" w:type="dxa"/>
            <w:vAlign w:val="bottom"/>
            <w:tcPrChange w:id="18731" w:author="Στάθης Καπ" w:date="2023-03-03T06:26:00Z">
              <w:tcPr>
                <w:tcW w:w="463" w:type="dxa"/>
                <w:vAlign w:val="bottom"/>
              </w:tcPr>
            </w:tcPrChange>
          </w:tcPr>
          <w:p w14:paraId="7707D6A6" w14:textId="0249EDBB" w:rsidR="00C87CFE" w:rsidRPr="00F665AE" w:rsidRDefault="00C87CFE" w:rsidP="00C87CFE">
            <w:pPr>
              <w:jc w:val="center"/>
              <w:rPr>
                <w:ins w:id="18732" w:author="Στάθης Καπ" w:date="2023-03-03T03:52:00Z"/>
                <w:rFonts w:cstheme="minorHAnsi"/>
                <w:sz w:val="16"/>
                <w:szCs w:val="16"/>
              </w:rPr>
            </w:pPr>
            <w:ins w:id="18733" w:author="Στάθης Καπ" w:date="2023-03-03T03:54:00Z">
              <w:r w:rsidRPr="00F665AE">
                <w:rPr>
                  <w:rFonts w:ascii="Calibri" w:hAnsi="Calibri" w:cs="Calibri"/>
                  <w:color w:val="000000"/>
                  <w:sz w:val="16"/>
                  <w:szCs w:val="16"/>
                  <w:rPrChange w:id="18734" w:author="Στάθης Καπ" w:date="2023-03-03T03:55:00Z">
                    <w:rPr>
                      <w:rFonts w:ascii="Calibri" w:hAnsi="Calibri" w:cs="Calibri"/>
                      <w:color w:val="000000"/>
                      <w:sz w:val="18"/>
                      <w:szCs w:val="18"/>
                    </w:rPr>
                  </w:rPrChange>
                </w:rPr>
                <w:t>200</w:t>
              </w:r>
            </w:ins>
          </w:p>
        </w:tc>
        <w:tc>
          <w:tcPr>
            <w:tcW w:w="541" w:type="dxa"/>
            <w:vAlign w:val="bottom"/>
            <w:tcPrChange w:id="18735" w:author="Στάθης Καπ" w:date="2023-03-03T06:26:00Z">
              <w:tcPr>
                <w:tcW w:w="541" w:type="dxa"/>
                <w:vAlign w:val="bottom"/>
              </w:tcPr>
            </w:tcPrChange>
          </w:tcPr>
          <w:p w14:paraId="02C29419" w14:textId="6931D6AE" w:rsidR="00C87CFE" w:rsidRPr="00F665AE" w:rsidRDefault="00C87CFE" w:rsidP="00C87CFE">
            <w:pPr>
              <w:jc w:val="center"/>
              <w:rPr>
                <w:ins w:id="18736" w:author="Στάθης Καπ" w:date="2023-03-03T03:52:00Z"/>
                <w:rFonts w:cstheme="minorHAnsi"/>
                <w:sz w:val="16"/>
                <w:szCs w:val="16"/>
              </w:rPr>
            </w:pPr>
            <w:ins w:id="18737" w:author="Στάθης Καπ" w:date="2023-03-03T03:54:00Z">
              <w:r w:rsidRPr="00F665AE">
                <w:rPr>
                  <w:rFonts w:ascii="Calibri" w:hAnsi="Calibri" w:cs="Calibri"/>
                  <w:color w:val="000000"/>
                  <w:sz w:val="16"/>
                  <w:szCs w:val="16"/>
                  <w:rPrChange w:id="18738" w:author="Στάθης Καπ" w:date="2023-03-03T03:55:00Z">
                    <w:rPr>
                      <w:rFonts w:ascii="Calibri" w:hAnsi="Calibri" w:cs="Calibri"/>
                      <w:color w:val="000000"/>
                      <w:sz w:val="18"/>
                      <w:szCs w:val="18"/>
                    </w:rPr>
                  </w:rPrChange>
                </w:rPr>
                <w:t>0.183</w:t>
              </w:r>
            </w:ins>
          </w:p>
        </w:tc>
        <w:tc>
          <w:tcPr>
            <w:tcW w:w="589" w:type="dxa"/>
            <w:vAlign w:val="center"/>
            <w:tcPrChange w:id="18739" w:author="Στάθης Καπ" w:date="2023-03-03T06:26:00Z">
              <w:tcPr>
                <w:tcW w:w="589" w:type="dxa"/>
                <w:vAlign w:val="center"/>
              </w:tcPr>
            </w:tcPrChange>
          </w:tcPr>
          <w:p w14:paraId="7DB824DF" w14:textId="11AC7606" w:rsidR="00C87CFE" w:rsidRPr="00F665AE" w:rsidRDefault="00C87CFE" w:rsidP="00C87CFE">
            <w:pPr>
              <w:jc w:val="center"/>
              <w:rPr>
                <w:ins w:id="18740" w:author="Στάθης Καπ" w:date="2023-03-03T03:52:00Z"/>
                <w:rFonts w:cstheme="minorHAnsi"/>
                <w:sz w:val="16"/>
                <w:szCs w:val="16"/>
              </w:rPr>
            </w:pPr>
            <w:ins w:id="18741"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87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43" w:author="Στάθης Καπ" w:date="2023-03-03T03:52:00Z"/>
        </w:trPr>
        <w:tc>
          <w:tcPr>
            <w:tcW w:w="515" w:type="dxa"/>
            <w:tcBorders>
              <w:top w:val="nil"/>
              <w:bottom w:val="nil"/>
              <w:right w:val="single" w:sz="4" w:space="0" w:color="auto"/>
            </w:tcBorders>
            <w:shd w:val="clear" w:color="auto" w:fill="E7E6E6" w:themeFill="background2"/>
            <w:vAlign w:val="bottom"/>
            <w:tcPrChange w:id="18744" w:author="Στάθης Καπ" w:date="2023-03-03T06:26:00Z">
              <w:tcPr>
                <w:tcW w:w="515" w:type="dxa"/>
                <w:vAlign w:val="center"/>
              </w:tcPr>
            </w:tcPrChange>
          </w:tcPr>
          <w:p w14:paraId="62866F08" w14:textId="3805B073" w:rsidR="00C87CFE" w:rsidRPr="00F665AE" w:rsidRDefault="00C87CFE" w:rsidP="00C87CFE">
            <w:pPr>
              <w:jc w:val="center"/>
              <w:rPr>
                <w:ins w:id="18745" w:author="Στάθης Καπ" w:date="2023-03-03T03:52:00Z"/>
                <w:sz w:val="16"/>
                <w:szCs w:val="16"/>
              </w:rPr>
            </w:pPr>
            <w:ins w:id="18746" w:author="Στάθης Καπ" w:date="2023-03-03T03:54:00Z">
              <w:r w:rsidRPr="00F665AE">
                <w:rPr>
                  <w:rFonts w:ascii="Calibri" w:hAnsi="Calibri" w:cs="Calibri"/>
                  <w:color w:val="000000"/>
                  <w:sz w:val="16"/>
                  <w:szCs w:val="16"/>
                  <w:rPrChange w:id="18747"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8748" w:author="Στάθης Καπ" w:date="2023-03-03T06:26:00Z">
              <w:tcPr>
                <w:tcW w:w="560" w:type="dxa"/>
              </w:tcPr>
            </w:tcPrChange>
          </w:tcPr>
          <w:p w14:paraId="5A5E6CB5" w14:textId="4D4EF116" w:rsidR="00C87CFE" w:rsidRPr="00F665AE" w:rsidRDefault="00C87CFE" w:rsidP="00C87CFE">
            <w:pPr>
              <w:jc w:val="center"/>
              <w:rPr>
                <w:ins w:id="18749" w:author="Στάθης Καπ" w:date="2023-03-03T03:52:00Z"/>
                <w:rFonts w:cstheme="minorHAnsi"/>
                <w:sz w:val="16"/>
                <w:szCs w:val="16"/>
              </w:rPr>
            </w:pPr>
            <w:ins w:id="18750" w:author="Στάθης Καπ" w:date="2023-03-03T03:54:00Z">
              <w:r w:rsidRPr="00F665AE">
                <w:rPr>
                  <w:sz w:val="16"/>
                  <w:szCs w:val="16"/>
                  <w:rPrChange w:id="18751" w:author="Στάθης Καπ" w:date="2023-03-03T03:55:00Z">
                    <w:rPr>
                      <w:sz w:val="18"/>
                      <w:szCs w:val="18"/>
                    </w:rPr>
                  </w:rPrChange>
                </w:rPr>
                <w:t>400</w:t>
              </w:r>
            </w:ins>
          </w:p>
        </w:tc>
        <w:tc>
          <w:tcPr>
            <w:tcW w:w="855" w:type="dxa"/>
            <w:tcPrChange w:id="18752" w:author="Στάθης Καπ" w:date="2023-03-03T06:26:00Z">
              <w:tcPr>
                <w:tcW w:w="855" w:type="dxa"/>
              </w:tcPr>
            </w:tcPrChange>
          </w:tcPr>
          <w:p w14:paraId="737D3DAF" w14:textId="6883B381" w:rsidR="00C87CFE" w:rsidRPr="00F665AE" w:rsidRDefault="00C87CFE" w:rsidP="00C87CFE">
            <w:pPr>
              <w:jc w:val="center"/>
              <w:rPr>
                <w:ins w:id="18753" w:author="Στάθης Καπ" w:date="2023-03-03T03:52:00Z"/>
                <w:rFonts w:cstheme="minorHAnsi"/>
                <w:sz w:val="16"/>
                <w:szCs w:val="16"/>
              </w:rPr>
            </w:pPr>
            <w:ins w:id="18754" w:author="Στάθης Καπ" w:date="2023-03-03T03:54:00Z">
              <w:r w:rsidRPr="00F665AE">
                <w:rPr>
                  <w:sz w:val="16"/>
                  <w:szCs w:val="16"/>
                  <w:rPrChange w:id="18755" w:author="Στάθης Καπ" w:date="2023-03-03T03:55:00Z">
                    <w:rPr>
                      <w:sz w:val="18"/>
                      <w:szCs w:val="18"/>
                    </w:rPr>
                  </w:rPrChange>
                </w:rPr>
                <w:t>390</w:t>
              </w:r>
            </w:ins>
          </w:p>
        </w:tc>
        <w:tc>
          <w:tcPr>
            <w:tcW w:w="544" w:type="dxa"/>
            <w:vAlign w:val="bottom"/>
            <w:tcPrChange w:id="18756" w:author="Στάθης Καπ" w:date="2023-03-03T06:26:00Z">
              <w:tcPr>
                <w:tcW w:w="544" w:type="dxa"/>
                <w:vAlign w:val="bottom"/>
              </w:tcPr>
            </w:tcPrChange>
          </w:tcPr>
          <w:p w14:paraId="26B44BED" w14:textId="1F8A45E4" w:rsidR="00C87CFE" w:rsidRPr="00F665AE" w:rsidRDefault="00C87CFE" w:rsidP="00C87CFE">
            <w:pPr>
              <w:jc w:val="center"/>
              <w:rPr>
                <w:ins w:id="18757" w:author="Στάθης Καπ" w:date="2023-03-03T03:52:00Z"/>
                <w:rFonts w:cstheme="minorHAnsi"/>
                <w:sz w:val="16"/>
                <w:szCs w:val="16"/>
              </w:rPr>
            </w:pPr>
            <w:ins w:id="18758" w:author="Στάθης Καπ" w:date="2023-03-03T03:54:00Z">
              <w:r w:rsidRPr="00F665AE">
                <w:rPr>
                  <w:rFonts w:ascii="Calibri" w:hAnsi="Calibri" w:cs="Calibri"/>
                  <w:color w:val="000000"/>
                  <w:sz w:val="16"/>
                  <w:szCs w:val="16"/>
                  <w:rPrChange w:id="18759" w:author="Στάθης Καπ" w:date="2023-03-03T03:55:00Z">
                    <w:rPr>
                      <w:rFonts w:ascii="Calibri" w:hAnsi="Calibri" w:cs="Calibri"/>
                      <w:color w:val="000000"/>
                      <w:sz w:val="18"/>
                      <w:szCs w:val="18"/>
                    </w:rPr>
                  </w:rPrChange>
                </w:rPr>
                <w:t>350</w:t>
              </w:r>
            </w:ins>
          </w:p>
        </w:tc>
        <w:tc>
          <w:tcPr>
            <w:tcW w:w="621" w:type="dxa"/>
            <w:vAlign w:val="bottom"/>
            <w:tcPrChange w:id="18760" w:author="Στάθης Καπ" w:date="2023-03-03T06:26:00Z">
              <w:tcPr>
                <w:tcW w:w="621" w:type="dxa"/>
                <w:vAlign w:val="bottom"/>
              </w:tcPr>
            </w:tcPrChange>
          </w:tcPr>
          <w:p w14:paraId="6DD1858E" w14:textId="16A7F022" w:rsidR="00C87CFE" w:rsidRPr="00F665AE" w:rsidRDefault="00C87CFE" w:rsidP="00C87CFE">
            <w:pPr>
              <w:jc w:val="center"/>
              <w:rPr>
                <w:ins w:id="18761" w:author="Στάθης Καπ" w:date="2023-03-03T03:52:00Z"/>
                <w:rFonts w:cstheme="minorHAnsi"/>
                <w:sz w:val="16"/>
                <w:szCs w:val="16"/>
              </w:rPr>
            </w:pPr>
            <w:ins w:id="18762" w:author="Στάθης Καπ" w:date="2023-03-03T03:54:00Z">
              <w:r w:rsidRPr="00F665AE">
                <w:rPr>
                  <w:rFonts w:ascii="Calibri" w:hAnsi="Calibri" w:cs="Calibri"/>
                  <w:color w:val="000000"/>
                  <w:sz w:val="16"/>
                  <w:szCs w:val="16"/>
                  <w:rPrChange w:id="18763" w:author="Στάθης Καπ" w:date="2023-03-03T03:55:00Z">
                    <w:rPr>
                      <w:rFonts w:ascii="Calibri" w:hAnsi="Calibri" w:cs="Calibri"/>
                      <w:color w:val="000000"/>
                      <w:sz w:val="18"/>
                      <w:szCs w:val="18"/>
                    </w:rPr>
                  </w:rPrChange>
                </w:rPr>
                <w:t>0.221</w:t>
              </w:r>
            </w:ins>
          </w:p>
        </w:tc>
        <w:tc>
          <w:tcPr>
            <w:tcW w:w="669" w:type="dxa"/>
            <w:vAlign w:val="center"/>
            <w:tcPrChange w:id="18764" w:author="Στάθης Καπ" w:date="2023-03-03T06:26:00Z">
              <w:tcPr>
                <w:tcW w:w="669" w:type="dxa"/>
                <w:vAlign w:val="center"/>
              </w:tcPr>
            </w:tcPrChange>
          </w:tcPr>
          <w:p w14:paraId="19FD9D36" w14:textId="62CC9725" w:rsidR="00C87CFE" w:rsidRPr="00F665AE" w:rsidRDefault="00C87CFE" w:rsidP="00C87CFE">
            <w:pPr>
              <w:jc w:val="center"/>
              <w:rPr>
                <w:ins w:id="18765" w:author="Στάθης Καπ" w:date="2023-03-03T03:52:00Z"/>
                <w:rFonts w:cstheme="minorHAnsi"/>
                <w:sz w:val="16"/>
                <w:szCs w:val="16"/>
              </w:rPr>
            </w:pPr>
            <w:ins w:id="18766" w:author="Στάθης Καπ" w:date="2023-03-03T06:18:00Z">
              <w:r>
                <w:rPr>
                  <w:rFonts w:ascii="Calibri" w:hAnsi="Calibri" w:cstheme="minorHAnsi"/>
                  <w:color w:val="000000"/>
                  <w:sz w:val="16"/>
                  <w:szCs w:val="16"/>
                </w:rPr>
                <w:t>12.5</w:t>
              </w:r>
            </w:ins>
          </w:p>
        </w:tc>
        <w:tc>
          <w:tcPr>
            <w:tcW w:w="543" w:type="dxa"/>
            <w:vAlign w:val="bottom"/>
            <w:tcPrChange w:id="18767" w:author="Στάθης Καπ" w:date="2023-03-03T06:26:00Z">
              <w:tcPr>
                <w:tcW w:w="543" w:type="dxa"/>
                <w:vAlign w:val="bottom"/>
              </w:tcPr>
            </w:tcPrChange>
          </w:tcPr>
          <w:p w14:paraId="3184E793" w14:textId="43B3F396" w:rsidR="00C87CFE" w:rsidRPr="00F665AE" w:rsidRDefault="00C87CFE" w:rsidP="00C87CFE">
            <w:pPr>
              <w:jc w:val="center"/>
              <w:rPr>
                <w:ins w:id="18768" w:author="Στάθης Καπ" w:date="2023-03-03T03:52:00Z"/>
                <w:rFonts w:cstheme="minorHAnsi"/>
                <w:sz w:val="16"/>
                <w:szCs w:val="16"/>
              </w:rPr>
            </w:pPr>
            <w:ins w:id="18769" w:author="Στάθης Καπ" w:date="2023-03-03T03:54:00Z">
              <w:r w:rsidRPr="00F665AE">
                <w:rPr>
                  <w:rFonts w:ascii="Calibri" w:hAnsi="Calibri" w:cs="Calibri"/>
                  <w:color w:val="000000"/>
                  <w:sz w:val="16"/>
                  <w:szCs w:val="16"/>
                  <w:rPrChange w:id="18770" w:author="Στάθης Καπ" w:date="2023-03-03T03:55:00Z">
                    <w:rPr>
                      <w:rFonts w:ascii="Calibri" w:hAnsi="Calibri" w:cs="Calibri"/>
                      <w:color w:val="000000"/>
                      <w:sz w:val="18"/>
                      <w:szCs w:val="18"/>
                    </w:rPr>
                  </w:rPrChange>
                </w:rPr>
                <w:t>310</w:t>
              </w:r>
            </w:ins>
          </w:p>
        </w:tc>
        <w:tc>
          <w:tcPr>
            <w:tcW w:w="621" w:type="dxa"/>
            <w:vAlign w:val="bottom"/>
            <w:tcPrChange w:id="18771" w:author="Στάθης Καπ" w:date="2023-03-03T06:26:00Z">
              <w:tcPr>
                <w:tcW w:w="621" w:type="dxa"/>
                <w:vAlign w:val="bottom"/>
              </w:tcPr>
            </w:tcPrChange>
          </w:tcPr>
          <w:p w14:paraId="52B4CCC4" w14:textId="699493E9" w:rsidR="00C87CFE" w:rsidRPr="00F665AE" w:rsidRDefault="00C87CFE" w:rsidP="00C87CFE">
            <w:pPr>
              <w:jc w:val="center"/>
              <w:rPr>
                <w:ins w:id="18772" w:author="Στάθης Καπ" w:date="2023-03-03T03:52:00Z"/>
                <w:rFonts w:cstheme="minorHAnsi"/>
                <w:sz w:val="16"/>
                <w:szCs w:val="16"/>
              </w:rPr>
            </w:pPr>
            <w:ins w:id="18773" w:author="Στάθης Καπ" w:date="2023-03-03T03:54:00Z">
              <w:r w:rsidRPr="00F665AE">
                <w:rPr>
                  <w:rFonts w:ascii="Calibri" w:hAnsi="Calibri" w:cs="Calibri"/>
                  <w:color w:val="000000"/>
                  <w:sz w:val="16"/>
                  <w:szCs w:val="16"/>
                  <w:rPrChange w:id="18774" w:author="Στάθης Καπ" w:date="2023-03-03T03:55:00Z">
                    <w:rPr>
                      <w:rFonts w:ascii="Calibri" w:hAnsi="Calibri" w:cs="Calibri"/>
                      <w:color w:val="000000"/>
                      <w:sz w:val="18"/>
                      <w:szCs w:val="18"/>
                    </w:rPr>
                  </w:rPrChange>
                </w:rPr>
                <w:t>0.169</w:t>
              </w:r>
            </w:ins>
          </w:p>
        </w:tc>
        <w:tc>
          <w:tcPr>
            <w:tcW w:w="669" w:type="dxa"/>
            <w:vAlign w:val="center"/>
            <w:tcPrChange w:id="18775" w:author="Στάθης Καπ" w:date="2023-03-03T06:26:00Z">
              <w:tcPr>
                <w:tcW w:w="669" w:type="dxa"/>
                <w:vAlign w:val="center"/>
              </w:tcPr>
            </w:tcPrChange>
          </w:tcPr>
          <w:p w14:paraId="7D205749" w14:textId="1EAB32D0" w:rsidR="00C87CFE" w:rsidRPr="00F665AE" w:rsidRDefault="00C87CFE" w:rsidP="00C87CFE">
            <w:pPr>
              <w:jc w:val="center"/>
              <w:rPr>
                <w:ins w:id="18776" w:author="Στάθης Καπ" w:date="2023-03-03T03:52:00Z"/>
                <w:rFonts w:cstheme="minorHAnsi"/>
                <w:sz w:val="16"/>
                <w:szCs w:val="16"/>
              </w:rPr>
            </w:pPr>
            <w:ins w:id="18777" w:author="Στάθης Καπ" w:date="2023-03-03T06:18:00Z">
              <w:r>
                <w:rPr>
                  <w:rFonts w:ascii="Calibri" w:hAnsi="Calibri" w:cstheme="minorHAnsi"/>
                  <w:color w:val="000000"/>
                  <w:sz w:val="16"/>
                  <w:szCs w:val="16"/>
                </w:rPr>
                <w:t>11.43</w:t>
              </w:r>
            </w:ins>
          </w:p>
        </w:tc>
        <w:tc>
          <w:tcPr>
            <w:tcW w:w="508" w:type="dxa"/>
            <w:vAlign w:val="bottom"/>
            <w:tcPrChange w:id="18778" w:author="Στάθης Καπ" w:date="2023-03-03T06:26:00Z">
              <w:tcPr>
                <w:tcW w:w="508" w:type="dxa"/>
                <w:vAlign w:val="bottom"/>
              </w:tcPr>
            </w:tcPrChange>
          </w:tcPr>
          <w:p w14:paraId="5CC194C9" w14:textId="03FB4A5C" w:rsidR="00C87CFE" w:rsidRPr="00F665AE" w:rsidRDefault="00C87CFE" w:rsidP="00C87CFE">
            <w:pPr>
              <w:jc w:val="center"/>
              <w:rPr>
                <w:ins w:id="18779" w:author="Στάθης Καπ" w:date="2023-03-03T03:52:00Z"/>
                <w:rFonts w:cstheme="minorHAnsi"/>
                <w:sz w:val="16"/>
                <w:szCs w:val="16"/>
              </w:rPr>
            </w:pPr>
            <w:ins w:id="18780" w:author="Στάθης Καπ" w:date="2023-03-03T03:54:00Z">
              <w:r w:rsidRPr="00F665AE">
                <w:rPr>
                  <w:rFonts w:ascii="Calibri" w:hAnsi="Calibri" w:cs="Calibri"/>
                  <w:color w:val="000000"/>
                  <w:sz w:val="16"/>
                  <w:szCs w:val="16"/>
                  <w:rPrChange w:id="18781" w:author="Στάθης Καπ" w:date="2023-03-03T03:55:00Z">
                    <w:rPr>
                      <w:rFonts w:ascii="Calibri" w:hAnsi="Calibri" w:cs="Calibri"/>
                      <w:color w:val="000000"/>
                      <w:sz w:val="18"/>
                      <w:szCs w:val="18"/>
                    </w:rPr>
                  </w:rPrChange>
                </w:rPr>
                <w:t>300</w:t>
              </w:r>
            </w:ins>
          </w:p>
        </w:tc>
        <w:tc>
          <w:tcPr>
            <w:tcW w:w="541" w:type="dxa"/>
            <w:vAlign w:val="bottom"/>
            <w:tcPrChange w:id="18782" w:author="Στάθης Καπ" w:date="2023-03-03T06:26:00Z">
              <w:tcPr>
                <w:tcW w:w="541" w:type="dxa"/>
                <w:vAlign w:val="bottom"/>
              </w:tcPr>
            </w:tcPrChange>
          </w:tcPr>
          <w:p w14:paraId="0975DA3C" w14:textId="5A60506F" w:rsidR="00C87CFE" w:rsidRPr="00F665AE" w:rsidRDefault="00C87CFE" w:rsidP="00C87CFE">
            <w:pPr>
              <w:jc w:val="center"/>
              <w:rPr>
                <w:ins w:id="18783" w:author="Στάθης Καπ" w:date="2023-03-03T03:52:00Z"/>
                <w:rFonts w:cstheme="minorHAnsi"/>
                <w:sz w:val="16"/>
                <w:szCs w:val="16"/>
              </w:rPr>
            </w:pPr>
            <w:ins w:id="18784" w:author="Στάθης Καπ" w:date="2023-03-03T03:54:00Z">
              <w:r w:rsidRPr="00F665AE">
                <w:rPr>
                  <w:rFonts w:ascii="Calibri" w:hAnsi="Calibri" w:cs="Calibri"/>
                  <w:color w:val="000000"/>
                  <w:sz w:val="16"/>
                  <w:szCs w:val="16"/>
                  <w:rPrChange w:id="18785" w:author="Στάθης Καπ" w:date="2023-03-03T03:55:00Z">
                    <w:rPr>
                      <w:rFonts w:ascii="Calibri" w:hAnsi="Calibri" w:cs="Calibri"/>
                      <w:color w:val="000000"/>
                      <w:sz w:val="18"/>
                      <w:szCs w:val="18"/>
                    </w:rPr>
                  </w:rPrChange>
                </w:rPr>
                <w:t>0.176</w:t>
              </w:r>
            </w:ins>
          </w:p>
        </w:tc>
        <w:tc>
          <w:tcPr>
            <w:tcW w:w="589" w:type="dxa"/>
            <w:vAlign w:val="center"/>
            <w:tcPrChange w:id="18786" w:author="Στάθης Καπ" w:date="2023-03-03T06:26:00Z">
              <w:tcPr>
                <w:tcW w:w="589" w:type="dxa"/>
                <w:vAlign w:val="center"/>
              </w:tcPr>
            </w:tcPrChange>
          </w:tcPr>
          <w:p w14:paraId="0941E2E7" w14:textId="17A4A215" w:rsidR="00C87CFE" w:rsidRPr="00F665AE" w:rsidRDefault="00C87CFE" w:rsidP="00C87CFE">
            <w:pPr>
              <w:jc w:val="center"/>
              <w:rPr>
                <w:ins w:id="18787" w:author="Στάθης Καπ" w:date="2023-03-03T03:52:00Z"/>
                <w:rFonts w:cstheme="minorHAnsi"/>
                <w:sz w:val="16"/>
                <w:szCs w:val="16"/>
              </w:rPr>
            </w:pPr>
            <w:ins w:id="18788" w:author="Στάθης Καπ" w:date="2023-03-03T06:18:00Z">
              <w:r>
                <w:rPr>
                  <w:rFonts w:ascii="Calibri" w:hAnsi="Calibri" w:cstheme="minorHAnsi"/>
                  <w:color w:val="000000"/>
                  <w:sz w:val="16"/>
                  <w:szCs w:val="16"/>
                </w:rPr>
                <w:t>14.29</w:t>
              </w:r>
            </w:ins>
          </w:p>
        </w:tc>
        <w:tc>
          <w:tcPr>
            <w:tcW w:w="463" w:type="dxa"/>
            <w:vAlign w:val="bottom"/>
            <w:tcPrChange w:id="18789" w:author="Στάθης Καπ" w:date="2023-03-03T06:26:00Z">
              <w:tcPr>
                <w:tcW w:w="463" w:type="dxa"/>
                <w:vAlign w:val="bottom"/>
              </w:tcPr>
            </w:tcPrChange>
          </w:tcPr>
          <w:p w14:paraId="3FAA66C0" w14:textId="3BFAA830" w:rsidR="00C87CFE" w:rsidRPr="00F665AE" w:rsidRDefault="00C87CFE" w:rsidP="00C87CFE">
            <w:pPr>
              <w:jc w:val="center"/>
              <w:rPr>
                <w:ins w:id="18790" w:author="Στάθης Καπ" w:date="2023-03-03T03:52:00Z"/>
                <w:rFonts w:cstheme="minorHAnsi"/>
                <w:sz w:val="16"/>
                <w:szCs w:val="16"/>
              </w:rPr>
            </w:pPr>
            <w:ins w:id="18791" w:author="Στάθης Καπ" w:date="2023-03-03T03:54:00Z">
              <w:r w:rsidRPr="00F665AE">
                <w:rPr>
                  <w:rFonts w:ascii="Calibri" w:hAnsi="Calibri" w:cs="Calibri"/>
                  <w:color w:val="000000"/>
                  <w:sz w:val="16"/>
                  <w:szCs w:val="16"/>
                  <w:rPrChange w:id="18792" w:author="Στάθης Καπ" w:date="2023-03-03T03:55:00Z">
                    <w:rPr>
                      <w:rFonts w:ascii="Calibri" w:hAnsi="Calibri" w:cs="Calibri"/>
                      <w:color w:val="000000"/>
                      <w:sz w:val="18"/>
                      <w:szCs w:val="18"/>
                    </w:rPr>
                  </w:rPrChange>
                </w:rPr>
                <w:t>260</w:t>
              </w:r>
            </w:ins>
          </w:p>
        </w:tc>
        <w:tc>
          <w:tcPr>
            <w:tcW w:w="541" w:type="dxa"/>
            <w:vAlign w:val="bottom"/>
            <w:tcPrChange w:id="18793" w:author="Στάθης Καπ" w:date="2023-03-03T06:26:00Z">
              <w:tcPr>
                <w:tcW w:w="541" w:type="dxa"/>
                <w:vAlign w:val="bottom"/>
              </w:tcPr>
            </w:tcPrChange>
          </w:tcPr>
          <w:p w14:paraId="07349B63" w14:textId="1A130890" w:rsidR="00C87CFE" w:rsidRPr="00F665AE" w:rsidRDefault="00C87CFE" w:rsidP="00C87CFE">
            <w:pPr>
              <w:jc w:val="center"/>
              <w:rPr>
                <w:ins w:id="18794" w:author="Στάθης Καπ" w:date="2023-03-03T03:52:00Z"/>
                <w:rFonts w:cstheme="minorHAnsi"/>
                <w:sz w:val="16"/>
                <w:szCs w:val="16"/>
              </w:rPr>
            </w:pPr>
            <w:ins w:id="18795" w:author="Στάθης Καπ" w:date="2023-03-03T03:54:00Z">
              <w:r w:rsidRPr="00F665AE">
                <w:rPr>
                  <w:rFonts w:ascii="Calibri" w:hAnsi="Calibri" w:cs="Calibri"/>
                  <w:color w:val="000000"/>
                  <w:sz w:val="16"/>
                  <w:szCs w:val="16"/>
                  <w:rPrChange w:id="18796" w:author="Στάθης Καπ" w:date="2023-03-03T03:55:00Z">
                    <w:rPr>
                      <w:rFonts w:ascii="Calibri" w:hAnsi="Calibri" w:cs="Calibri"/>
                      <w:color w:val="000000"/>
                      <w:sz w:val="18"/>
                      <w:szCs w:val="18"/>
                    </w:rPr>
                  </w:rPrChange>
                </w:rPr>
                <w:t>0.18</w:t>
              </w:r>
            </w:ins>
          </w:p>
        </w:tc>
        <w:tc>
          <w:tcPr>
            <w:tcW w:w="589" w:type="dxa"/>
            <w:vAlign w:val="center"/>
            <w:tcPrChange w:id="18797" w:author="Στάθης Καπ" w:date="2023-03-03T06:26:00Z">
              <w:tcPr>
                <w:tcW w:w="589" w:type="dxa"/>
                <w:vAlign w:val="center"/>
              </w:tcPr>
            </w:tcPrChange>
          </w:tcPr>
          <w:p w14:paraId="0839CAF5" w14:textId="203881A0" w:rsidR="00C87CFE" w:rsidRPr="00F665AE" w:rsidRDefault="00C87CFE" w:rsidP="00C87CFE">
            <w:pPr>
              <w:jc w:val="center"/>
              <w:rPr>
                <w:ins w:id="18798" w:author="Στάθης Καπ" w:date="2023-03-03T03:52:00Z"/>
                <w:rFonts w:cstheme="minorHAnsi"/>
                <w:sz w:val="16"/>
                <w:szCs w:val="16"/>
              </w:rPr>
            </w:pPr>
            <w:ins w:id="18799"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88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01" w:author="Στάθης Καπ" w:date="2023-03-03T03:52:00Z"/>
        </w:trPr>
        <w:tc>
          <w:tcPr>
            <w:tcW w:w="515" w:type="dxa"/>
            <w:tcBorders>
              <w:top w:val="nil"/>
              <w:bottom w:val="nil"/>
              <w:right w:val="single" w:sz="4" w:space="0" w:color="auto"/>
            </w:tcBorders>
            <w:shd w:val="clear" w:color="auto" w:fill="E7E6E6" w:themeFill="background2"/>
            <w:vAlign w:val="bottom"/>
            <w:tcPrChange w:id="18802" w:author="Στάθης Καπ" w:date="2023-03-03T06:26:00Z">
              <w:tcPr>
                <w:tcW w:w="515" w:type="dxa"/>
                <w:vAlign w:val="center"/>
              </w:tcPr>
            </w:tcPrChange>
          </w:tcPr>
          <w:p w14:paraId="27D77647" w14:textId="673C4EF5" w:rsidR="00C87CFE" w:rsidRPr="00F665AE" w:rsidRDefault="00C87CFE" w:rsidP="00C87CFE">
            <w:pPr>
              <w:jc w:val="center"/>
              <w:rPr>
                <w:ins w:id="18803" w:author="Στάθης Καπ" w:date="2023-03-03T03:52:00Z"/>
                <w:sz w:val="16"/>
                <w:szCs w:val="16"/>
              </w:rPr>
            </w:pPr>
            <w:ins w:id="18804" w:author="Στάθης Καπ" w:date="2023-03-03T03:54:00Z">
              <w:r w:rsidRPr="00F665AE">
                <w:rPr>
                  <w:rFonts w:ascii="Calibri" w:hAnsi="Calibri" w:cs="Calibri"/>
                  <w:color w:val="000000"/>
                  <w:sz w:val="16"/>
                  <w:szCs w:val="16"/>
                  <w:rPrChange w:id="18805"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8806" w:author="Στάθης Καπ" w:date="2023-03-03T06:26:00Z">
              <w:tcPr>
                <w:tcW w:w="560" w:type="dxa"/>
              </w:tcPr>
            </w:tcPrChange>
          </w:tcPr>
          <w:p w14:paraId="0FE15950" w14:textId="0FADF442" w:rsidR="00C87CFE" w:rsidRPr="00F665AE" w:rsidRDefault="00C87CFE" w:rsidP="00C87CFE">
            <w:pPr>
              <w:jc w:val="center"/>
              <w:rPr>
                <w:ins w:id="18807" w:author="Στάθης Καπ" w:date="2023-03-03T03:52:00Z"/>
                <w:rFonts w:cstheme="minorHAnsi"/>
                <w:sz w:val="16"/>
                <w:szCs w:val="16"/>
              </w:rPr>
            </w:pPr>
            <w:ins w:id="18808" w:author="Στάθης Καπ" w:date="2023-03-03T03:54:00Z">
              <w:r w:rsidRPr="00F665AE">
                <w:rPr>
                  <w:sz w:val="16"/>
                  <w:szCs w:val="16"/>
                  <w:rPrChange w:id="18809" w:author="Στάθης Καπ" w:date="2023-03-03T03:55:00Z">
                    <w:rPr>
                      <w:sz w:val="18"/>
                      <w:szCs w:val="18"/>
                    </w:rPr>
                  </w:rPrChange>
                </w:rPr>
                <w:t>420</w:t>
              </w:r>
            </w:ins>
          </w:p>
        </w:tc>
        <w:tc>
          <w:tcPr>
            <w:tcW w:w="855" w:type="dxa"/>
            <w:tcPrChange w:id="18810" w:author="Στάθης Καπ" w:date="2023-03-03T06:26:00Z">
              <w:tcPr>
                <w:tcW w:w="855" w:type="dxa"/>
              </w:tcPr>
            </w:tcPrChange>
          </w:tcPr>
          <w:p w14:paraId="532C0B88" w14:textId="1F8046FE" w:rsidR="00C87CFE" w:rsidRPr="00F665AE" w:rsidRDefault="00C87CFE" w:rsidP="00C87CFE">
            <w:pPr>
              <w:jc w:val="center"/>
              <w:rPr>
                <w:ins w:id="18811" w:author="Στάθης Καπ" w:date="2023-03-03T03:52:00Z"/>
                <w:rFonts w:cstheme="minorHAnsi"/>
                <w:sz w:val="16"/>
                <w:szCs w:val="16"/>
              </w:rPr>
            </w:pPr>
            <w:ins w:id="18812" w:author="Στάθης Καπ" w:date="2023-03-03T03:54:00Z">
              <w:r w:rsidRPr="00F665AE">
                <w:rPr>
                  <w:sz w:val="16"/>
                  <w:szCs w:val="16"/>
                  <w:rPrChange w:id="18813" w:author="Στάθης Καπ" w:date="2023-03-03T03:55:00Z">
                    <w:rPr>
                      <w:sz w:val="18"/>
                      <w:szCs w:val="18"/>
                    </w:rPr>
                  </w:rPrChange>
                </w:rPr>
                <w:t>400</w:t>
              </w:r>
            </w:ins>
          </w:p>
        </w:tc>
        <w:tc>
          <w:tcPr>
            <w:tcW w:w="544" w:type="dxa"/>
            <w:vAlign w:val="bottom"/>
            <w:tcPrChange w:id="18814" w:author="Στάθης Καπ" w:date="2023-03-03T06:26:00Z">
              <w:tcPr>
                <w:tcW w:w="544" w:type="dxa"/>
                <w:vAlign w:val="bottom"/>
              </w:tcPr>
            </w:tcPrChange>
          </w:tcPr>
          <w:p w14:paraId="5BC34675" w14:textId="17304EE6" w:rsidR="00C87CFE" w:rsidRPr="00F665AE" w:rsidRDefault="00C87CFE" w:rsidP="00C87CFE">
            <w:pPr>
              <w:jc w:val="center"/>
              <w:rPr>
                <w:ins w:id="18815" w:author="Στάθης Καπ" w:date="2023-03-03T03:52:00Z"/>
                <w:rFonts w:cstheme="minorHAnsi"/>
                <w:sz w:val="16"/>
                <w:szCs w:val="16"/>
              </w:rPr>
            </w:pPr>
            <w:ins w:id="18816" w:author="Στάθης Καπ" w:date="2023-03-03T03:54:00Z">
              <w:r w:rsidRPr="00F665AE">
                <w:rPr>
                  <w:rFonts w:ascii="Calibri" w:hAnsi="Calibri" w:cs="Calibri"/>
                  <w:color w:val="000000"/>
                  <w:sz w:val="16"/>
                  <w:szCs w:val="16"/>
                  <w:rPrChange w:id="18817" w:author="Στάθης Καπ" w:date="2023-03-03T03:55:00Z">
                    <w:rPr>
                      <w:rFonts w:ascii="Calibri" w:hAnsi="Calibri" w:cs="Calibri"/>
                      <w:color w:val="000000"/>
                      <w:sz w:val="18"/>
                      <w:szCs w:val="18"/>
                    </w:rPr>
                  </w:rPrChange>
                </w:rPr>
                <w:t>370</w:t>
              </w:r>
            </w:ins>
          </w:p>
        </w:tc>
        <w:tc>
          <w:tcPr>
            <w:tcW w:w="621" w:type="dxa"/>
            <w:vAlign w:val="bottom"/>
            <w:tcPrChange w:id="18818" w:author="Στάθης Καπ" w:date="2023-03-03T06:26:00Z">
              <w:tcPr>
                <w:tcW w:w="621" w:type="dxa"/>
                <w:vAlign w:val="bottom"/>
              </w:tcPr>
            </w:tcPrChange>
          </w:tcPr>
          <w:p w14:paraId="6D72DF7A" w14:textId="334F921D" w:rsidR="00C87CFE" w:rsidRPr="00F665AE" w:rsidRDefault="00C87CFE" w:rsidP="00C87CFE">
            <w:pPr>
              <w:jc w:val="center"/>
              <w:rPr>
                <w:ins w:id="18819" w:author="Στάθης Καπ" w:date="2023-03-03T03:52:00Z"/>
                <w:rFonts w:cstheme="minorHAnsi"/>
                <w:sz w:val="16"/>
                <w:szCs w:val="16"/>
              </w:rPr>
            </w:pPr>
            <w:ins w:id="18820" w:author="Στάθης Καπ" w:date="2023-03-03T03:54:00Z">
              <w:r w:rsidRPr="00F665AE">
                <w:rPr>
                  <w:rFonts w:ascii="Calibri" w:hAnsi="Calibri" w:cs="Calibri"/>
                  <w:color w:val="000000"/>
                  <w:sz w:val="16"/>
                  <w:szCs w:val="16"/>
                  <w:rPrChange w:id="18821" w:author="Στάθης Καπ" w:date="2023-03-03T03:55:00Z">
                    <w:rPr>
                      <w:rFonts w:ascii="Calibri" w:hAnsi="Calibri" w:cs="Calibri"/>
                      <w:color w:val="000000"/>
                      <w:sz w:val="18"/>
                      <w:szCs w:val="18"/>
                    </w:rPr>
                  </w:rPrChange>
                </w:rPr>
                <w:t>0.194</w:t>
              </w:r>
            </w:ins>
          </w:p>
        </w:tc>
        <w:tc>
          <w:tcPr>
            <w:tcW w:w="669" w:type="dxa"/>
            <w:vAlign w:val="center"/>
            <w:tcPrChange w:id="18822" w:author="Στάθης Καπ" w:date="2023-03-03T06:26:00Z">
              <w:tcPr>
                <w:tcW w:w="669" w:type="dxa"/>
                <w:vAlign w:val="center"/>
              </w:tcPr>
            </w:tcPrChange>
          </w:tcPr>
          <w:p w14:paraId="6AF43784" w14:textId="5DCF3F9B" w:rsidR="00C87CFE" w:rsidRPr="00F665AE" w:rsidRDefault="00C87CFE" w:rsidP="00C87CFE">
            <w:pPr>
              <w:jc w:val="center"/>
              <w:rPr>
                <w:ins w:id="18823" w:author="Στάθης Καπ" w:date="2023-03-03T03:52:00Z"/>
                <w:rFonts w:cstheme="minorHAnsi"/>
                <w:sz w:val="16"/>
                <w:szCs w:val="16"/>
              </w:rPr>
            </w:pPr>
            <w:ins w:id="18824" w:author="Στάθης Καπ" w:date="2023-03-03T06:18:00Z">
              <w:r>
                <w:rPr>
                  <w:rFonts w:ascii="Calibri" w:hAnsi="Calibri" w:cstheme="minorHAnsi"/>
                  <w:color w:val="000000"/>
                  <w:sz w:val="16"/>
                  <w:szCs w:val="16"/>
                </w:rPr>
                <w:t>11.9</w:t>
              </w:r>
            </w:ins>
          </w:p>
        </w:tc>
        <w:tc>
          <w:tcPr>
            <w:tcW w:w="543" w:type="dxa"/>
            <w:vAlign w:val="bottom"/>
            <w:tcPrChange w:id="18825" w:author="Στάθης Καπ" w:date="2023-03-03T06:26:00Z">
              <w:tcPr>
                <w:tcW w:w="543" w:type="dxa"/>
                <w:vAlign w:val="bottom"/>
              </w:tcPr>
            </w:tcPrChange>
          </w:tcPr>
          <w:p w14:paraId="3602A7E2" w14:textId="0EA54418" w:rsidR="00C87CFE" w:rsidRPr="00F665AE" w:rsidRDefault="00C87CFE" w:rsidP="00C87CFE">
            <w:pPr>
              <w:jc w:val="center"/>
              <w:rPr>
                <w:ins w:id="18826" w:author="Στάθης Καπ" w:date="2023-03-03T03:52:00Z"/>
                <w:rFonts w:cstheme="minorHAnsi"/>
                <w:sz w:val="16"/>
                <w:szCs w:val="16"/>
              </w:rPr>
            </w:pPr>
            <w:ins w:id="18827" w:author="Στάθης Καπ" w:date="2023-03-03T03:54:00Z">
              <w:r w:rsidRPr="00F665AE">
                <w:rPr>
                  <w:rFonts w:ascii="Calibri" w:hAnsi="Calibri" w:cs="Calibri"/>
                  <w:color w:val="000000"/>
                  <w:sz w:val="16"/>
                  <w:szCs w:val="16"/>
                  <w:rPrChange w:id="18828" w:author="Στάθης Καπ" w:date="2023-03-03T03:55:00Z">
                    <w:rPr>
                      <w:rFonts w:ascii="Calibri" w:hAnsi="Calibri" w:cs="Calibri"/>
                      <w:color w:val="000000"/>
                      <w:sz w:val="18"/>
                      <w:szCs w:val="18"/>
                    </w:rPr>
                  </w:rPrChange>
                </w:rPr>
                <w:t>310</w:t>
              </w:r>
            </w:ins>
          </w:p>
        </w:tc>
        <w:tc>
          <w:tcPr>
            <w:tcW w:w="621" w:type="dxa"/>
            <w:vAlign w:val="bottom"/>
            <w:tcPrChange w:id="18829" w:author="Στάθης Καπ" w:date="2023-03-03T06:26:00Z">
              <w:tcPr>
                <w:tcW w:w="621" w:type="dxa"/>
                <w:vAlign w:val="bottom"/>
              </w:tcPr>
            </w:tcPrChange>
          </w:tcPr>
          <w:p w14:paraId="1EEF565B" w14:textId="75321339" w:rsidR="00C87CFE" w:rsidRPr="00F665AE" w:rsidRDefault="00C87CFE" w:rsidP="00C87CFE">
            <w:pPr>
              <w:jc w:val="center"/>
              <w:rPr>
                <w:ins w:id="18830" w:author="Στάθης Καπ" w:date="2023-03-03T03:52:00Z"/>
                <w:rFonts w:cstheme="minorHAnsi"/>
                <w:sz w:val="16"/>
                <w:szCs w:val="16"/>
              </w:rPr>
            </w:pPr>
            <w:ins w:id="18831" w:author="Στάθης Καπ" w:date="2023-03-03T03:54:00Z">
              <w:r w:rsidRPr="00F665AE">
                <w:rPr>
                  <w:rFonts w:ascii="Calibri" w:hAnsi="Calibri" w:cs="Calibri"/>
                  <w:color w:val="000000"/>
                  <w:sz w:val="16"/>
                  <w:szCs w:val="16"/>
                  <w:rPrChange w:id="18832" w:author="Στάθης Καπ" w:date="2023-03-03T03:55:00Z">
                    <w:rPr>
                      <w:rFonts w:ascii="Calibri" w:hAnsi="Calibri" w:cs="Calibri"/>
                      <w:color w:val="000000"/>
                      <w:sz w:val="18"/>
                      <w:szCs w:val="18"/>
                    </w:rPr>
                  </w:rPrChange>
                </w:rPr>
                <w:t>0.172</w:t>
              </w:r>
            </w:ins>
          </w:p>
        </w:tc>
        <w:tc>
          <w:tcPr>
            <w:tcW w:w="669" w:type="dxa"/>
            <w:vAlign w:val="center"/>
            <w:tcPrChange w:id="18833" w:author="Στάθης Καπ" w:date="2023-03-03T06:26:00Z">
              <w:tcPr>
                <w:tcW w:w="669" w:type="dxa"/>
                <w:vAlign w:val="center"/>
              </w:tcPr>
            </w:tcPrChange>
          </w:tcPr>
          <w:p w14:paraId="5ED09EF3" w14:textId="28C91B8C" w:rsidR="00C87CFE" w:rsidRPr="00F665AE" w:rsidRDefault="00C87CFE" w:rsidP="00C87CFE">
            <w:pPr>
              <w:jc w:val="center"/>
              <w:rPr>
                <w:ins w:id="18834" w:author="Στάθης Καπ" w:date="2023-03-03T03:52:00Z"/>
                <w:rFonts w:cstheme="minorHAnsi"/>
                <w:sz w:val="16"/>
                <w:szCs w:val="16"/>
              </w:rPr>
            </w:pPr>
            <w:ins w:id="18835" w:author="Στάθης Καπ" w:date="2023-03-03T06:18:00Z">
              <w:r>
                <w:rPr>
                  <w:rFonts w:ascii="Calibri" w:hAnsi="Calibri" w:cstheme="minorHAnsi"/>
                  <w:color w:val="000000"/>
                  <w:sz w:val="16"/>
                  <w:szCs w:val="16"/>
                </w:rPr>
                <w:t>16.22</w:t>
              </w:r>
            </w:ins>
          </w:p>
        </w:tc>
        <w:tc>
          <w:tcPr>
            <w:tcW w:w="508" w:type="dxa"/>
            <w:vAlign w:val="bottom"/>
            <w:tcPrChange w:id="18836" w:author="Στάθης Καπ" w:date="2023-03-03T06:26:00Z">
              <w:tcPr>
                <w:tcW w:w="508" w:type="dxa"/>
                <w:vAlign w:val="bottom"/>
              </w:tcPr>
            </w:tcPrChange>
          </w:tcPr>
          <w:p w14:paraId="046EAB78" w14:textId="1D186EFD" w:rsidR="00C87CFE" w:rsidRPr="00F665AE" w:rsidRDefault="00C87CFE" w:rsidP="00C87CFE">
            <w:pPr>
              <w:jc w:val="center"/>
              <w:rPr>
                <w:ins w:id="18837" w:author="Στάθης Καπ" w:date="2023-03-03T03:52:00Z"/>
                <w:rFonts w:cstheme="minorHAnsi"/>
                <w:sz w:val="16"/>
                <w:szCs w:val="16"/>
              </w:rPr>
            </w:pPr>
            <w:ins w:id="18838" w:author="Στάθης Καπ" w:date="2023-03-03T03:54:00Z">
              <w:r w:rsidRPr="00F665AE">
                <w:rPr>
                  <w:rFonts w:ascii="Calibri" w:hAnsi="Calibri" w:cs="Calibri"/>
                  <w:color w:val="000000"/>
                  <w:sz w:val="16"/>
                  <w:szCs w:val="16"/>
                  <w:rPrChange w:id="18839" w:author="Στάθης Καπ" w:date="2023-03-03T03:55:00Z">
                    <w:rPr>
                      <w:rFonts w:ascii="Calibri" w:hAnsi="Calibri" w:cs="Calibri"/>
                      <w:color w:val="000000"/>
                      <w:sz w:val="18"/>
                      <w:szCs w:val="18"/>
                    </w:rPr>
                  </w:rPrChange>
                </w:rPr>
                <w:t>340</w:t>
              </w:r>
            </w:ins>
          </w:p>
        </w:tc>
        <w:tc>
          <w:tcPr>
            <w:tcW w:w="541" w:type="dxa"/>
            <w:vAlign w:val="bottom"/>
            <w:tcPrChange w:id="18840" w:author="Στάθης Καπ" w:date="2023-03-03T06:26:00Z">
              <w:tcPr>
                <w:tcW w:w="541" w:type="dxa"/>
                <w:vAlign w:val="bottom"/>
              </w:tcPr>
            </w:tcPrChange>
          </w:tcPr>
          <w:p w14:paraId="24B4D03F" w14:textId="4D66AE5C" w:rsidR="00C87CFE" w:rsidRPr="00F665AE" w:rsidRDefault="00C87CFE" w:rsidP="00C87CFE">
            <w:pPr>
              <w:jc w:val="center"/>
              <w:rPr>
                <w:ins w:id="18841" w:author="Στάθης Καπ" w:date="2023-03-03T03:52:00Z"/>
                <w:rFonts w:cstheme="minorHAnsi"/>
                <w:sz w:val="16"/>
                <w:szCs w:val="16"/>
              </w:rPr>
            </w:pPr>
            <w:ins w:id="18842" w:author="Στάθης Καπ" w:date="2023-03-03T03:54:00Z">
              <w:r w:rsidRPr="00F665AE">
                <w:rPr>
                  <w:rFonts w:ascii="Calibri" w:hAnsi="Calibri" w:cs="Calibri"/>
                  <w:color w:val="000000"/>
                  <w:sz w:val="16"/>
                  <w:szCs w:val="16"/>
                  <w:rPrChange w:id="18843" w:author="Στάθης Καπ" w:date="2023-03-03T03:55:00Z">
                    <w:rPr>
                      <w:rFonts w:ascii="Calibri" w:hAnsi="Calibri" w:cs="Calibri"/>
                      <w:color w:val="000000"/>
                      <w:sz w:val="18"/>
                      <w:szCs w:val="18"/>
                    </w:rPr>
                  </w:rPrChange>
                </w:rPr>
                <w:t>0.199</w:t>
              </w:r>
            </w:ins>
          </w:p>
        </w:tc>
        <w:tc>
          <w:tcPr>
            <w:tcW w:w="589" w:type="dxa"/>
            <w:vAlign w:val="center"/>
            <w:tcPrChange w:id="18844" w:author="Στάθης Καπ" w:date="2023-03-03T06:26:00Z">
              <w:tcPr>
                <w:tcW w:w="589" w:type="dxa"/>
                <w:vAlign w:val="center"/>
              </w:tcPr>
            </w:tcPrChange>
          </w:tcPr>
          <w:p w14:paraId="47A5B676" w14:textId="21EAB8CD" w:rsidR="00C87CFE" w:rsidRPr="00F665AE" w:rsidRDefault="00C87CFE" w:rsidP="00C87CFE">
            <w:pPr>
              <w:jc w:val="center"/>
              <w:rPr>
                <w:ins w:id="18845" w:author="Στάθης Καπ" w:date="2023-03-03T03:52:00Z"/>
                <w:rFonts w:cstheme="minorHAnsi"/>
                <w:sz w:val="16"/>
                <w:szCs w:val="16"/>
              </w:rPr>
            </w:pPr>
            <w:ins w:id="18846" w:author="Στάθης Καπ" w:date="2023-03-03T06:18:00Z">
              <w:r>
                <w:rPr>
                  <w:rFonts w:ascii="Calibri" w:hAnsi="Calibri" w:cstheme="minorHAnsi"/>
                  <w:color w:val="000000"/>
                  <w:sz w:val="16"/>
                  <w:szCs w:val="16"/>
                </w:rPr>
                <w:t>8.11</w:t>
              </w:r>
            </w:ins>
          </w:p>
        </w:tc>
        <w:tc>
          <w:tcPr>
            <w:tcW w:w="463" w:type="dxa"/>
            <w:vAlign w:val="bottom"/>
            <w:tcPrChange w:id="18847" w:author="Στάθης Καπ" w:date="2023-03-03T06:26:00Z">
              <w:tcPr>
                <w:tcW w:w="463" w:type="dxa"/>
                <w:vAlign w:val="bottom"/>
              </w:tcPr>
            </w:tcPrChange>
          </w:tcPr>
          <w:p w14:paraId="3B55A1D6" w14:textId="773BE014" w:rsidR="00C87CFE" w:rsidRPr="00F665AE" w:rsidRDefault="00C87CFE" w:rsidP="00C87CFE">
            <w:pPr>
              <w:jc w:val="center"/>
              <w:rPr>
                <w:ins w:id="18848" w:author="Στάθης Καπ" w:date="2023-03-03T03:52:00Z"/>
                <w:rFonts w:cstheme="minorHAnsi"/>
                <w:sz w:val="16"/>
                <w:szCs w:val="16"/>
              </w:rPr>
            </w:pPr>
            <w:ins w:id="18849" w:author="Στάθης Καπ" w:date="2023-03-03T03:54:00Z">
              <w:r w:rsidRPr="00F665AE">
                <w:rPr>
                  <w:rFonts w:ascii="Calibri" w:hAnsi="Calibri" w:cs="Calibri"/>
                  <w:color w:val="000000"/>
                  <w:sz w:val="16"/>
                  <w:szCs w:val="16"/>
                  <w:rPrChange w:id="18850" w:author="Στάθης Καπ" w:date="2023-03-03T03:55:00Z">
                    <w:rPr>
                      <w:rFonts w:ascii="Calibri" w:hAnsi="Calibri" w:cs="Calibri"/>
                      <w:color w:val="000000"/>
                      <w:sz w:val="18"/>
                      <w:szCs w:val="18"/>
                    </w:rPr>
                  </w:rPrChange>
                </w:rPr>
                <w:t>310</w:t>
              </w:r>
            </w:ins>
          </w:p>
        </w:tc>
        <w:tc>
          <w:tcPr>
            <w:tcW w:w="541" w:type="dxa"/>
            <w:vAlign w:val="bottom"/>
            <w:tcPrChange w:id="18851" w:author="Στάθης Καπ" w:date="2023-03-03T06:26:00Z">
              <w:tcPr>
                <w:tcW w:w="541" w:type="dxa"/>
                <w:vAlign w:val="bottom"/>
              </w:tcPr>
            </w:tcPrChange>
          </w:tcPr>
          <w:p w14:paraId="5F2E67D5" w14:textId="4F10453E" w:rsidR="00C87CFE" w:rsidRPr="00F665AE" w:rsidRDefault="00C87CFE" w:rsidP="00C87CFE">
            <w:pPr>
              <w:jc w:val="center"/>
              <w:rPr>
                <w:ins w:id="18852" w:author="Στάθης Καπ" w:date="2023-03-03T03:52:00Z"/>
                <w:rFonts w:cstheme="minorHAnsi"/>
                <w:sz w:val="16"/>
                <w:szCs w:val="16"/>
              </w:rPr>
            </w:pPr>
            <w:ins w:id="18853" w:author="Στάθης Καπ" w:date="2023-03-03T03:54:00Z">
              <w:r w:rsidRPr="00F665AE">
                <w:rPr>
                  <w:rFonts w:ascii="Calibri" w:hAnsi="Calibri" w:cs="Calibri"/>
                  <w:color w:val="000000"/>
                  <w:sz w:val="16"/>
                  <w:szCs w:val="16"/>
                  <w:rPrChange w:id="18854" w:author="Στάθης Καπ" w:date="2023-03-03T03:55:00Z">
                    <w:rPr>
                      <w:rFonts w:ascii="Calibri" w:hAnsi="Calibri" w:cs="Calibri"/>
                      <w:color w:val="000000"/>
                      <w:sz w:val="18"/>
                      <w:szCs w:val="18"/>
                    </w:rPr>
                  </w:rPrChange>
                </w:rPr>
                <w:t>0.192</w:t>
              </w:r>
            </w:ins>
          </w:p>
        </w:tc>
        <w:tc>
          <w:tcPr>
            <w:tcW w:w="589" w:type="dxa"/>
            <w:vAlign w:val="center"/>
            <w:tcPrChange w:id="18855" w:author="Στάθης Καπ" w:date="2023-03-03T06:26:00Z">
              <w:tcPr>
                <w:tcW w:w="589" w:type="dxa"/>
                <w:vAlign w:val="center"/>
              </w:tcPr>
            </w:tcPrChange>
          </w:tcPr>
          <w:p w14:paraId="12522F19" w14:textId="32D18881" w:rsidR="00C87CFE" w:rsidRPr="00F665AE" w:rsidRDefault="00C87CFE" w:rsidP="00C87CFE">
            <w:pPr>
              <w:jc w:val="center"/>
              <w:rPr>
                <w:ins w:id="18856" w:author="Στάθης Καπ" w:date="2023-03-03T03:52:00Z"/>
                <w:rFonts w:cstheme="minorHAnsi"/>
                <w:sz w:val="16"/>
                <w:szCs w:val="16"/>
              </w:rPr>
            </w:pPr>
            <w:ins w:id="18857"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88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59" w:author="Στάθης Καπ" w:date="2023-03-03T03:52:00Z"/>
        </w:trPr>
        <w:tc>
          <w:tcPr>
            <w:tcW w:w="515" w:type="dxa"/>
            <w:tcBorders>
              <w:top w:val="nil"/>
              <w:bottom w:val="nil"/>
              <w:right w:val="single" w:sz="4" w:space="0" w:color="auto"/>
            </w:tcBorders>
            <w:shd w:val="clear" w:color="auto" w:fill="E7E6E6" w:themeFill="background2"/>
            <w:vAlign w:val="bottom"/>
            <w:tcPrChange w:id="18860" w:author="Στάθης Καπ" w:date="2023-03-03T06:26:00Z">
              <w:tcPr>
                <w:tcW w:w="515" w:type="dxa"/>
                <w:vAlign w:val="center"/>
              </w:tcPr>
            </w:tcPrChange>
          </w:tcPr>
          <w:p w14:paraId="019D8C7D" w14:textId="3E3D3D9B" w:rsidR="00C87CFE" w:rsidRPr="00F665AE" w:rsidRDefault="00C87CFE" w:rsidP="00C87CFE">
            <w:pPr>
              <w:jc w:val="center"/>
              <w:rPr>
                <w:ins w:id="18861" w:author="Στάθης Καπ" w:date="2023-03-03T03:52:00Z"/>
                <w:sz w:val="16"/>
                <w:szCs w:val="16"/>
              </w:rPr>
            </w:pPr>
            <w:ins w:id="18862" w:author="Στάθης Καπ" w:date="2023-03-03T03:54:00Z">
              <w:r w:rsidRPr="00F665AE">
                <w:rPr>
                  <w:rFonts w:ascii="Calibri" w:hAnsi="Calibri" w:cs="Calibri"/>
                  <w:color w:val="000000"/>
                  <w:sz w:val="16"/>
                  <w:szCs w:val="16"/>
                  <w:rPrChange w:id="18863"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8864" w:author="Στάθης Καπ" w:date="2023-03-03T06:26:00Z">
              <w:tcPr>
                <w:tcW w:w="560" w:type="dxa"/>
              </w:tcPr>
            </w:tcPrChange>
          </w:tcPr>
          <w:p w14:paraId="142339CE" w14:textId="4E71343B" w:rsidR="00C87CFE" w:rsidRPr="00F665AE" w:rsidRDefault="00C87CFE" w:rsidP="00C87CFE">
            <w:pPr>
              <w:jc w:val="center"/>
              <w:rPr>
                <w:ins w:id="18865" w:author="Στάθης Καπ" w:date="2023-03-03T03:52:00Z"/>
                <w:rFonts w:cstheme="minorHAnsi"/>
                <w:sz w:val="16"/>
                <w:szCs w:val="16"/>
              </w:rPr>
            </w:pPr>
            <w:ins w:id="18866" w:author="Στάθης Καπ" w:date="2023-03-03T03:54:00Z">
              <w:r w:rsidRPr="00F665AE">
                <w:rPr>
                  <w:sz w:val="16"/>
                  <w:szCs w:val="16"/>
                  <w:rPrChange w:id="18867" w:author="Στάθης Καπ" w:date="2023-03-03T03:55:00Z">
                    <w:rPr>
                      <w:sz w:val="18"/>
                      <w:szCs w:val="18"/>
                    </w:rPr>
                  </w:rPrChange>
                </w:rPr>
                <w:t>340</w:t>
              </w:r>
            </w:ins>
          </w:p>
        </w:tc>
        <w:tc>
          <w:tcPr>
            <w:tcW w:w="855" w:type="dxa"/>
            <w:tcPrChange w:id="18868" w:author="Στάθης Καπ" w:date="2023-03-03T06:26:00Z">
              <w:tcPr>
                <w:tcW w:w="855" w:type="dxa"/>
              </w:tcPr>
            </w:tcPrChange>
          </w:tcPr>
          <w:p w14:paraId="266D55A0" w14:textId="67ED9BDD" w:rsidR="00C87CFE" w:rsidRPr="00F665AE" w:rsidRDefault="00C87CFE" w:rsidP="00C87CFE">
            <w:pPr>
              <w:jc w:val="center"/>
              <w:rPr>
                <w:ins w:id="18869" w:author="Στάθης Καπ" w:date="2023-03-03T03:52:00Z"/>
                <w:rFonts w:cstheme="minorHAnsi"/>
                <w:sz w:val="16"/>
                <w:szCs w:val="16"/>
              </w:rPr>
            </w:pPr>
            <w:ins w:id="18870" w:author="Στάθης Καπ" w:date="2023-03-03T03:54:00Z">
              <w:r w:rsidRPr="00F665AE">
                <w:rPr>
                  <w:sz w:val="16"/>
                  <w:szCs w:val="16"/>
                  <w:rPrChange w:id="18871" w:author="Στάθης Καπ" w:date="2023-03-03T03:55:00Z">
                    <w:rPr>
                      <w:sz w:val="18"/>
                      <w:szCs w:val="18"/>
                    </w:rPr>
                  </w:rPrChange>
                </w:rPr>
                <w:t>340</w:t>
              </w:r>
            </w:ins>
          </w:p>
        </w:tc>
        <w:tc>
          <w:tcPr>
            <w:tcW w:w="544" w:type="dxa"/>
            <w:vAlign w:val="bottom"/>
            <w:tcPrChange w:id="18872" w:author="Στάθης Καπ" w:date="2023-03-03T06:26:00Z">
              <w:tcPr>
                <w:tcW w:w="544" w:type="dxa"/>
                <w:vAlign w:val="bottom"/>
              </w:tcPr>
            </w:tcPrChange>
          </w:tcPr>
          <w:p w14:paraId="4B7AAC89" w14:textId="218164B9" w:rsidR="00C87CFE" w:rsidRPr="00F665AE" w:rsidRDefault="00C87CFE" w:rsidP="00C87CFE">
            <w:pPr>
              <w:jc w:val="center"/>
              <w:rPr>
                <w:ins w:id="18873" w:author="Στάθης Καπ" w:date="2023-03-03T03:52:00Z"/>
                <w:rFonts w:cstheme="minorHAnsi"/>
                <w:sz w:val="16"/>
                <w:szCs w:val="16"/>
              </w:rPr>
            </w:pPr>
            <w:ins w:id="18874" w:author="Στάθης Καπ" w:date="2023-03-03T03:54:00Z">
              <w:r w:rsidRPr="00F665AE">
                <w:rPr>
                  <w:rFonts w:ascii="Calibri" w:hAnsi="Calibri" w:cs="Calibri"/>
                  <w:color w:val="000000"/>
                  <w:sz w:val="16"/>
                  <w:szCs w:val="16"/>
                  <w:rPrChange w:id="18875" w:author="Στάθης Καπ" w:date="2023-03-03T03:55:00Z">
                    <w:rPr>
                      <w:rFonts w:ascii="Calibri" w:hAnsi="Calibri" w:cs="Calibri"/>
                      <w:color w:val="000000"/>
                      <w:sz w:val="18"/>
                      <w:szCs w:val="18"/>
                    </w:rPr>
                  </w:rPrChange>
                </w:rPr>
                <w:t>260</w:t>
              </w:r>
            </w:ins>
          </w:p>
        </w:tc>
        <w:tc>
          <w:tcPr>
            <w:tcW w:w="621" w:type="dxa"/>
            <w:vAlign w:val="bottom"/>
            <w:tcPrChange w:id="18876" w:author="Στάθης Καπ" w:date="2023-03-03T06:26:00Z">
              <w:tcPr>
                <w:tcW w:w="621" w:type="dxa"/>
                <w:vAlign w:val="bottom"/>
              </w:tcPr>
            </w:tcPrChange>
          </w:tcPr>
          <w:p w14:paraId="3C39D7F4" w14:textId="7C01D536" w:rsidR="00C87CFE" w:rsidRPr="00F665AE" w:rsidRDefault="00C87CFE" w:rsidP="00C87CFE">
            <w:pPr>
              <w:jc w:val="center"/>
              <w:rPr>
                <w:ins w:id="18877" w:author="Στάθης Καπ" w:date="2023-03-03T03:52:00Z"/>
                <w:rFonts w:cstheme="minorHAnsi"/>
                <w:sz w:val="16"/>
                <w:szCs w:val="16"/>
              </w:rPr>
            </w:pPr>
            <w:ins w:id="18878" w:author="Στάθης Καπ" w:date="2023-03-03T03:54:00Z">
              <w:r w:rsidRPr="00F665AE">
                <w:rPr>
                  <w:rFonts w:ascii="Calibri" w:hAnsi="Calibri" w:cs="Calibri"/>
                  <w:color w:val="000000"/>
                  <w:sz w:val="16"/>
                  <w:szCs w:val="16"/>
                  <w:rPrChange w:id="18879" w:author="Στάθης Καπ" w:date="2023-03-03T03:55:00Z">
                    <w:rPr>
                      <w:rFonts w:ascii="Calibri" w:hAnsi="Calibri" w:cs="Calibri"/>
                      <w:color w:val="000000"/>
                      <w:sz w:val="18"/>
                      <w:szCs w:val="18"/>
                    </w:rPr>
                  </w:rPrChange>
                </w:rPr>
                <w:t>0.173</w:t>
              </w:r>
            </w:ins>
          </w:p>
        </w:tc>
        <w:tc>
          <w:tcPr>
            <w:tcW w:w="669" w:type="dxa"/>
            <w:vAlign w:val="center"/>
            <w:tcPrChange w:id="18880" w:author="Στάθης Καπ" w:date="2023-03-03T06:26:00Z">
              <w:tcPr>
                <w:tcW w:w="669" w:type="dxa"/>
                <w:vAlign w:val="center"/>
              </w:tcPr>
            </w:tcPrChange>
          </w:tcPr>
          <w:p w14:paraId="121E7513" w14:textId="72C7FCFD" w:rsidR="00C87CFE" w:rsidRPr="00F665AE" w:rsidRDefault="00C87CFE" w:rsidP="00C87CFE">
            <w:pPr>
              <w:jc w:val="center"/>
              <w:rPr>
                <w:ins w:id="18881" w:author="Στάθης Καπ" w:date="2023-03-03T03:52:00Z"/>
                <w:rFonts w:cstheme="minorHAnsi"/>
                <w:sz w:val="16"/>
                <w:szCs w:val="16"/>
              </w:rPr>
            </w:pPr>
            <w:ins w:id="18882" w:author="Στάθης Καπ" w:date="2023-03-03T06:18:00Z">
              <w:r>
                <w:rPr>
                  <w:rFonts w:ascii="Calibri" w:hAnsi="Calibri" w:cstheme="minorHAnsi"/>
                  <w:color w:val="000000"/>
                  <w:sz w:val="16"/>
                  <w:szCs w:val="16"/>
                </w:rPr>
                <w:t>23.53</w:t>
              </w:r>
            </w:ins>
          </w:p>
        </w:tc>
        <w:tc>
          <w:tcPr>
            <w:tcW w:w="543" w:type="dxa"/>
            <w:vAlign w:val="bottom"/>
            <w:tcPrChange w:id="18883" w:author="Στάθης Καπ" w:date="2023-03-03T06:26:00Z">
              <w:tcPr>
                <w:tcW w:w="543" w:type="dxa"/>
                <w:vAlign w:val="bottom"/>
              </w:tcPr>
            </w:tcPrChange>
          </w:tcPr>
          <w:p w14:paraId="357E0DAE" w14:textId="6D5D67CF" w:rsidR="00C87CFE" w:rsidRPr="00F665AE" w:rsidRDefault="00C87CFE" w:rsidP="00C87CFE">
            <w:pPr>
              <w:jc w:val="center"/>
              <w:rPr>
                <w:ins w:id="18884" w:author="Στάθης Καπ" w:date="2023-03-03T03:52:00Z"/>
                <w:rFonts w:cstheme="minorHAnsi"/>
                <w:sz w:val="16"/>
                <w:szCs w:val="16"/>
              </w:rPr>
            </w:pPr>
            <w:ins w:id="18885" w:author="Στάθης Καπ" w:date="2023-03-03T03:54:00Z">
              <w:r w:rsidRPr="00F665AE">
                <w:rPr>
                  <w:rFonts w:ascii="Calibri" w:hAnsi="Calibri" w:cs="Calibri"/>
                  <w:color w:val="000000"/>
                  <w:sz w:val="16"/>
                  <w:szCs w:val="16"/>
                  <w:rPrChange w:id="18886" w:author="Στάθης Καπ" w:date="2023-03-03T03:55:00Z">
                    <w:rPr>
                      <w:rFonts w:ascii="Calibri" w:hAnsi="Calibri" w:cs="Calibri"/>
                      <w:color w:val="000000"/>
                      <w:sz w:val="18"/>
                      <w:szCs w:val="18"/>
                    </w:rPr>
                  </w:rPrChange>
                </w:rPr>
                <w:t>280</w:t>
              </w:r>
            </w:ins>
          </w:p>
        </w:tc>
        <w:tc>
          <w:tcPr>
            <w:tcW w:w="621" w:type="dxa"/>
            <w:vAlign w:val="bottom"/>
            <w:tcPrChange w:id="18887" w:author="Στάθης Καπ" w:date="2023-03-03T06:26:00Z">
              <w:tcPr>
                <w:tcW w:w="621" w:type="dxa"/>
                <w:vAlign w:val="bottom"/>
              </w:tcPr>
            </w:tcPrChange>
          </w:tcPr>
          <w:p w14:paraId="3FDF9365" w14:textId="33645F52" w:rsidR="00C87CFE" w:rsidRPr="00F665AE" w:rsidRDefault="00C87CFE" w:rsidP="00C87CFE">
            <w:pPr>
              <w:jc w:val="center"/>
              <w:rPr>
                <w:ins w:id="18888" w:author="Στάθης Καπ" w:date="2023-03-03T03:52:00Z"/>
                <w:rFonts w:cstheme="minorHAnsi"/>
                <w:sz w:val="16"/>
                <w:szCs w:val="16"/>
              </w:rPr>
            </w:pPr>
            <w:ins w:id="18889" w:author="Στάθης Καπ" w:date="2023-03-03T03:54:00Z">
              <w:r w:rsidRPr="00F665AE">
                <w:rPr>
                  <w:rFonts w:ascii="Calibri" w:hAnsi="Calibri" w:cs="Calibri"/>
                  <w:color w:val="000000"/>
                  <w:sz w:val="16"/>
                  <w:szCs w:val="16"/>
                  <w:rPrChange w:id="18890" w:author="Στάθης Καπ" w:date="2023-03-03T03:55:00Z">
                    <w:rPr>
                      <w:rFonts w:ascii="Calibri" w:hAnsi="Calibri" w:cs="Calibri"/>
                      <w:color w:val="000000"/>
                      <w:sz w:val="18"/>
                      <w:szCs w:val="18"/>
                    </w:rPr>
                  </w:rPrChange>
                </w:rPr>
                <w:t>0.177</w:t>
              </w:r>
            </w:ins>
          </w:p>
        </w:tc>
        <w:tc>
          <w:tcPr>
            <w:tcW w:w="669" w:type="dxa"/>
            <w:vAlign w:val="center"/>
            <w:tcPrChange w:id="18891" w:author="Στάθης Καπ" w:date="2023-03-03T06:26:00Z">
              <w:tcPr>
                <w:tcW w:w="669" w:type="dxa"/>
                <w:vAlign w:val="center"/>
              </w:tcPr>
            </w:tcPrChange>
          </w:tcPr>
          <w:p w14:paraId="7F265298" w14:textId="4632965C" w:rsidR="00C87CFE" w:rsidRPr="00F665AE" w:rsidRDefault="00C87CFE" w:rsidP="00C87CFE">
            <w:pPr>
              <w:jc w:val="center"/>
              <w:rPr>
                <w:ins w:id="18892" w:author="Στάθης Καπ" w:date="2023-03-03T03:52:00Z"/>
                <w:rFonts w:cstheme="minorHAnsi"/>
                <w:sz w:val="16"/>
                <w:szCs w:val="16"/>
              </w:rPr>
            </w:pPr>
            <w:ins w:id="18893" w:author="Στάθης Καπ" w:date="2023-03-03T06:18:00Z">
              <w:r>
                <w:rPr>
                  <w:rFonts w:ascii="Calibri" w:hAnsi="Calibri" w:cstheme="minorHAnsi"/>
                  <w:color w:val="000000"/>
                  <w:sz w:val="16"/>
                  <w:szCs w:val="16"/>
                </w:rPr>
                <w:t>-7.69</w:t>
              </w:r>
            </w:ins>
          </w:p>
        </w:tc>
        <w:tc>
          <w:tcPr>
            <w:tcW w:w="508" w:type="dxa"/>
            <w:vAlign w:val="bottom"/>
            <w:tcPrChange w:id="18894" w:author="Στάθης Καπ" w:date="2023-03-03T06:26:00Z">
              <w:tcPr>
                <w:tcW w:w="508" w:type="dxa"/>
                <w:vAlign w:val="bottom"/>
              </w:tcPr>
            </w:tcPrChange>
          </w:tcPr>
          <w:p w14:paraId="7C3B874D" w14:textId="2CA98EA7" w:rsidR="00C87CFE" w:rsidRPr="00F665AE" w:rsidRDefault="00C87CFE" w:rsidP="00C87CFE">
            <w:pPr>
              <w:jc w:val="center"/>
              <w:rPr>
                <w:ins w:id="18895" w:author="Στάθης Καπ" w:date="2023-03-03T03:52:00Z"/>
                <w:rFonts w:cstheme="minorHAnsi"/>
                <w:sz w:val="16"/>
                <w:szCs w:val="16"/>
              </w:rPr>
            </w:pPr>
            <w:ins w:id="18896" w:author="Στάθης Καπ" w:date="2023-03-03T03:54:00Z">
              <w:r w:rsidRPr="00F665AE">
                <w:rPr>
                  <w:rFonts w:ascii="Calibri" w:hAnsi="Calibri" w:cs="Calibri"/>
                  <w:color w:val="000000"/>
                  <w:sz w:val="16"/>
                  <w:szCs w:val="16"/>
                  <w:rPrChange w:id="18897" w:author="Στάθης Καπ" w:date="2023-03-03T03:55:00Z">
                    <w:rPr>
                      <w:rFonts w:ascii="Calibri" w:hAnsi="Calibri" w:cs="Calibri"/>
                      <w:color w:val="000000"/>
                      <w:sz w:val="18"/>
                      <w:szCs w:val="18"/>
                    </w:rPr>
                  </w:rPrChange>
                </w:rPr>
                <w:t>260</w:t>
              </w:r>
            </w:ins>
          </w:p>
        </w:tc>
        <w:tc>
          <w:tcPr>
            <w:tcW w:w="541" w:type="dxa"/>
            <w:vAlign w:val="bottom"/>
            <w:tcPrChange w:id="18898" w:author="Στάθης Καπ" w:date="2023-03-03T06:26:00Z">
              <w:tcPr>
                <w:tcW w:w="541" w:type="dxa"/>
                <w:vAlign w:val="bottom"/>
              </w:tcPr>
            </w:tcPrChange>
          </w:tcPr>
          <w:p w14:paraId="12C29F5E" w14:textId="7FD2698A" w:rsidR="00C87CFE" w:rsidRPr="00F665AE" w:rsidRDefault="00C87CFE" w:rsidP="00C87CFE">
            <w:pPr>
              <w:jc w:val="center"/>
              <w:rPr>
                <w:ins w:id="18899" w:author="Στάθης Καπ" w:date="2023-03-03T03:52:00Z"/>
                <w:rFonts w:cstheme="minorHAnsi"/>
                <w:sz w:val="16"/>
                <w:szCs w:val="16"/>
              </w:rPr>
            </w:pPr>
            <w:ins w:id="18900" w:author="Στάθης Καπ" w:date="2023-03-03T03:54:00Z">
              <w:r w:rsidRPr="00F665AE">
                <w:rPr>
                  <w:rFonts w:ascii="Calibri" w:hAnsi="Calibri" w:cs="Calibri"/>
                  <w:color w:val="000000"/>
                  <w:sz w:val="16"/>
                  <w:szCs w:val="16"/>
                  <w:rPrChange w:id="18901" w:author="Στάθης Καπ" w:date="2023-03-03T03:55:00Z">
                    <w:rPr>
                      <w:rFonts w:ascii="Calibri" w:hAnsi="Calibri" w:cs="Calibri"/>
                      <w:color w:val="000000"/>
                      <w:sz w:val="18"/>
                      <w:szCs w:val="18"/>
                    </w:rPr>
                  </w:rPrChange>
                </w:rPr>
                <w:t>0.179</w:t>
              </w:r>
            </w:ins>
          </w:p>
        </w:tc>
        <w:tc>
          <w:tcPr>
            <w:tcW w:w="589" w:type="dxa"/>
            <w:vAlign w:val="center"/>
            <w:tcPrChange w:id="18902" w:author="Στάθης Καπ" w:date="2023-03-03T06:26:00Z">
              <w:tcPr>
                <w:tcW w:w="589" w:type="dxa"/>
                <w:vAlign w:val="center"/>
              </w:tcPr>
            </w:tcPrChange>
          </w:tcPr>
          <w:p w14:paraId="4F689F81" w14:textId="44C05AA7" w:rsidR="00C87CFE" w:rsidRPr="00F665AE" w:rsidRDefault="00C87CFE" w:rsidP="00C87CFE">
            <w:pPr>
              <w:jc w:val="center"/>
              <w:rPr>
                <w:ins w:id="18903" w:author="Στάθης Καπ" w:date="2023-03-03T03:52:00Z"/>
                <w:rFonts w:cstheme="minorHAnsi"/>
                <w:sz w:val="16"/>
                <w:szCs w:val="16"/>
              </w:rPr>
            </w:pPr>
            <w:ins w:id="18904" w:author="Στάθης Καπ" w:date="2023-03-03T06:18:00Z">
              <w:r>
                <w:rPr>
                  <w:rFonts w:ascii="Calibri" w:hAnsi="Calibri" w:cstheme="minorHAnsi"/>
                  <w:color w:val="000000"/>
                  <w:sz w:val="16"/>
                  <w:szCs w:val="16"/>
                </w:rPr>
                <w:t>0</w:t>
              </w:r>
            </w:ins>
          </w:p>
        </w:tc>
        <w:tc>
          <w:tcPr>
            <w:tcW w:w="463" w:type="dxa"/>
            <w:vAlign w:val="bottom"/>
            <w:tcPrChange w:id="18905" w:author="Στάθης Καπ" w:date="2023-03-03T06:26:00Z">
              <w:tcPr>
                <w:tcW w:w="463" w:type="dxa"/>
                <w:vAlign w:val="bottom"/>
              </w:tcPr>
            </w:tcPrChange>
          </w:tcPr>
          <w:p w14:paraId="7BBC0734" w14:textId="4627E146" w:rsidR="00C87CFE" w:rsidRPr="00F665AE" w:rsidRDefault="00C87CFE" w:rsidP="00C87CFE">
            <w:pPr>
              <w:jc w:val="center"/>
              <w:rPr>
                <w:ins w:id="18906" w:author="Στάθης Καπ" w:date="2023-03-03T03:52:00Z"/>
                <w:rFonts w:cstheme="minorHAnsi"/>
                <w:sz w:val="16"/>
                <w:szCs w:val="16"/>
              </w:rPr>
            </w:pPr>
            <w:ins w:id="18907" w:author="Στάθης Καπ" w:date="2023-03-03T03:54:00Z">
              <w:r w:rsidRPr="00F665AE">
                <w:rPr>
                  <w:rFonts w:ascii="Calibri" w:hAnsi="Calibri" w:cs="Calibri"/>
                  <w:color w:val="000000"/>
                  <w:sz w:val="16"/>
                  <w:szCs w:val="16"/>
                  <w:rPrChange w:id="18908" w:author="Στάθης Καπ" w:date="2023-03-03T03:55:00Z">
                    <w:rPr>
                      <w:rFonts w:ascii="Calibri" w:hAnsi="Calibri" w:cs="Calibri"/>
                      <w:color w:val="000000"/>
                      <w:sz w:val="18"/>
                      <w:szCs w:val="18"/>
                    </w:rPr>
                  </w:rPrChange>
                </w:rPr>
                <w:t>250</w:t>
              </w:r>
            </w:ins>
          </w:p>
        </w:tc>
        <w:tc>
          <w:tcPr>
            <w:tcW w:w="541" w:type="dxa"/>
            <w:vAlign w:val="bottom"/>
            <w:tcPrChange w:id="18909" w:author="Στάθης Καπ" w:date="2023-03-03T06:26:00Z">
              <w:tcPr>
                <w:tcW w:w="541" w:type="dxa"/>
                <w:vAlign w:val="bottom"/>
              </w:tcPr>
            </w:tcPrChange>
          </w:tcPr>
          <w:p w14:paraId="776D52F1" w14:textId="02FA03F0" w:rsidR="00C87CFE" w:rsidRPr="00F665AE" w:rsidRDefault="00C87CFE" w:rsidP="00C87CFE">
            <w:pPr>
              <w:jc w:val="center"/>
              <w:rPr>
                <w:ins w:id="18910" w:author="Στάθης Καπ" w:date="2023-03-03T03:52:00Z"/>
                <w:rFonts w:cstheme="minorHAnsi"/>
                <w:sz w:val="16"/>
                <w:szCs w:val="16"/>
              </w:rPr>
            </w:pPr>
            <w:ins w:id="18911" w:author="Στάθης Καπ" w:date="2023-03-03T03:54:00Z">
              <w:r w:rsidRPr="00F665AE">
                <w:rPr>
                  <w:rFonts w:ascii="Calibri" w:hAnsi="Calibri" w:cs="Calibri"/>
                  <w:color w:val="000000"/>
                  <w:sz w:val="16"/>
                  <w:szCs w:val="16"/>
                  <w:rPrChange w:id="18912" w:author="Στάθης Καπ" w:date="2023-03-03T03:55:00Z">
                    <w:rPr>
                      <w:rFonts w:ascii="Calibri" w:hAnsi="Calibri" w:cs="Calibri"/>
                      <w:color w:val="000000"/>
                      <w:sz w:val="18"/>
                      <w:szCs w:val="18"/>
                    </w:rPr>
                  </w:rPrChange>
                </w:rPr>
                <w:t>0.184</w:t>
              </w:r>
            </w:ins>
          </w:p>
        </w:tc>
        <w:tc>
          <w:tcPr>
            <w:tcW w:w="589" w:type="dxa"/>
            <w:vAlign w:val="center"/>
            <w:tcPrChange w:id="18913" w:author="Στάθης Καπ" w:date="2023-03-03T06:26:00Z">
              <w:tcPr>
                <w:tcW w:w="589" w:type="dxa"/>
                <w:vAlign w:val="center"/>
              </w:tcPr>
            </w:tcPrChange>
          </w:tcPr>
          <w:p w14:paraId="3813EDE6" w14:textId="2B6E8B3D" w:rsidR="00C87CFE" w:rsidRPr="00F665AE" w:rsidRDefault="00C87CFE" w:rsidP="00C87CFE">
            <w:pPr>
              <w:jc w:val="center"/>
              <w:rPr>
                <w:ins w:id="18914" w:author="Στάθης Καπ" w:date="2023-03-03T03:52:00Z"/>
                <w:rFonts w:cstheme="minorHAnsi"/>
                <w:sz w:val="16"/>
                <w:szCs w:val="16"/>
              </w:rPr>
            </w:pPr>
            <w:ins w:id="18915"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89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17" w:author="Στάθης Καπ" w:date="2023-03-03T03:52:00Z"/>
        </w:trPr>
        <w:tc>
          <w:tcPr>
            <w:tcW w:w="515" w:type="dxa"/>
            <w:tcBorders>
              <w:top w:val="nil"/>
              <w:bottom w:val="nil"/>
              <w:right w:val="single" w:sz="4" w:space="0" w:color="auto"/>
            </w:tcBorders>
            <w:shd w:val="clear" w:color="auto" w:fill="E7E6E6" w:themeFill="background2"/>
            <w:vAlign w:val="bottom"/>
            <w:tcPrChange w:id="18918" w:author="Στάθης Καπ" w:date="2023-03-03T06:26:00Z">
              <w:tcPr>
                <w:tcW w:w="515" w:type="dxa"/>
                <w:vAlign w:val="center"/>
              </w:tcPr>
            </w:tcPrChange>
          </w:tcPr>
          <w:p w14:paraId="101ECB51" w14:textId="4C75C8EE" w:rsidR="00C87CFE" w:rsidRPr="00F665AE" w:rsidRDefault="00C87CFE" w:rsidP="00C87CFE">
            <w:pPr>
              <w:jc w:val="center"/>
              <w:rPr>
                <w:ins w:id="18919" w:author="Στάθης Καπ" w:date="2023-03-03T03:52:00Z"/>
                <w:sz w:val="16"/>
                <w:szCs w:val="16"/>
              </w:rPr>
            </w:pPr>
            <w:ins w:id="18920" w:author="Στάθης Καπ" w:date="2023-03-03T03:54:00Z">
              <w:r w:rsidRPr="00F665AE">
                <w:rPr>
                  <w:rFonts w:ascii="Calibri" w:hAnsi="Calibri" w:cs="Calibri"/>
                  <w:color w:val="000000"/>
                  <w:sz w:val="16"/>
                  <w:szCs w:val="16"/>
                  <w:rPrChange w:id="18921"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8922" w:author="Στάθης Καπ" w:date="2023-03-03T06:26:00Z">
              <w:tcPr>
                <w:tcW w:w="560" w:type="dxa"/>
              </w:tcPr>
            </w:tcPrChange>
          </w:tcPr>
          <w:p w14:paraId="086AA4E4" w14:textId="5DAA3BE3" w:rsidR="00C87CFE" w:rsidRPr="00F665AE" w:rsidRDefault="00C87CFE" w:rsidP="00C87CFE">
            <w:pPr>
              <w:jc w:val="center"/>
              <w:rPr>
                <w:ins w:id="18923" w:author="Στάθης Καπ" w:date="2023-03-03T03:52:00Z"/>
                <w:rFonts w:cstheme="minorHAnsi"/>
                <w:sz w:val="16"/>
                <w:szCs w:val="16"/>
              </w:rPr>
            </w:pPr>
            <w:ins w:id="18924" w:author="Στάθης Καπ" w:date="2023-03-03T03:54:00Z">
              <w:r w:rsidRPr="00F665AE">
                <w:rPr>
                  <w:sz w:val="16"/>
                  <w:szCs w:val="16"/>
                  <w:rPrChange w:id="18925" w:author="Στάθης Καπ" w:date="2023-03-03T03:55:00Z">
                    <w:rPr>
                      <w:sz w:val="18"/>
                      <w:szCs w:val="18"/>
                    </w:rPr>
                  </w:rPrChange>
                </w:rPr>
                <w:t>340</w:t>
              </w:r>
            </w:ins>
          </w:p>
        </w:tc>
        <w:tc>
          <w:tcPr>
            <w:tcW w:w="855" w:type="dxa"/>
            <w:tcPrChange w:id="18926" w:author="Στάθης Καπ" w:date="2023-03-03T06:26:00Z">
              <w:tcPr>
                <w:tcW w:w="855" w:type="dxa"/>
              </w:tcPr>
            </w:tcPrChange>
          </w:tcPr>
          <w:p w14:paraId="7E4476B9" w14:textId="66C853BF" w:rsidR="00C87CFE" w:rsidRPr="00F665AE" w:rsidRDefault="00C87CFE" w:rsidP="00C87CFE">
            <w:pPr>
              <w:jc w:val="center"/>
              <w:rPr>
                <w:ins w:id="18927" w:author="Στάθης Καπ" w:date="2023-03-03T03:52:00Z"/>
                <w:rFonts w:cstheme="minorHAnsi"/>
                <w:sz w:val="16"/>
                <w:szCs w:val="16"/>
              </w:rPr>
            </w:pPr>
            <w:ins w:id="18928" w:author="Στάθης Καπ" w:date="2023-03-03T03:54:00Z">
              <w:r w:rsidRPr="00F665AE">
                <w:rPr>
                  <w:sz w:val="16"/>
                  <w:szCs w:val="16"/>
                  <w:rPrChange w:id="18929" w:author="Στάθης Καπ" w:date="2023-03-03T03:55:00Z">
                    <w:rPr>
                      <w:sz w:val="18"/>
                      <w:szCs w:val="18"/>
                    </w:rPr>
                  </w:rPrChange>
                </w:rPr>
                <w:t>340</w:t>
              </w:r>
            </w:ins>
          </w:p>
        </w:tc>
        <w:tc>
          <w:tcPr>
            <w:tcW w:w="544" w:type="dxa"/>
            <w:vAlign w:val="bottom"/>
            <w:tcPrChange w:id="18930" w:author="Στάθης Καπ" w:date="2023-03-03T06:26:00Z">
              <w:tcPr>
                <w:tcW w:w="544" w:type="dxa"/>
                <w:vAlign w:val="bottom"/>
              </w:tcPr>
            </w:tcPrChange>
          </w:tcPr>
          <w:p w14:paraId="238B8461" w14:textId="2E41AFE3" w:rsidR="00C87CFE" w:rsidRPr="00F665AE" w:rsidRDefault="00C87CFE" w:rsidP="00C87CFE">
            <w:pPr>
              <w:jc w:val="center"/>
              <w:rPr>
                <w:ins w:id="18931" w:author="Στάθης Καπ" w:date="2023-03-03T03:52:00Z"/>
                <w:rFonts w:cstheme="minorHAnsi"/>
                <w:sz w:val="16"/>
                <w:szCs w:val="16"/>
              </w:rPr>
            </w:pPr>
            <w:ins w:id="18932" w:author="Στάθης Καπ" w:date="2023-03-03T03:54:00Z">
              <w:r w:rsidRPr="00F665AE">
                <w:rPr>
                  <w:rFonts w:ascii="Calibri" w:hAnsi="Calibri" w:cs="Calibri"/>
                  <w:color w:val="000000"/>
                  <w:sz w:val="16"/>
                  <w:szCs w:val="16"/>
                  <w:rPrChange w:id="18933" w:author="Στάθης Καπ" w:date="2023-03-03T03:55:00Z">
                    <w:rPr>
                      <w:rFonts w:ascii="Calibri" w:hAnsi="Calibri" w:cs="Calibri"/>
                      <w:color w:val="000000"/>
                      <w:sz w:val="18"/>
                      <w:szCs w:val="18"/>
                    </w:rPr>
                  </w:rPrChange>
                </w:rPr>
                <w:t>290</w:t>
              </w:r>
            </w:ins>
          </w:p>
        </w:tc>
        <w:tc>
          <w:tcPr>
            <w:tcW w:w="621" w:type="dxa"/>
            <w:vAlign w:val="bottom"/>
            <w:tcPrChange w:id="18934" w:author="Στάθης Καπ" w:date="2023-03-03T06:26:00Z">
              <w:tcPr>
                <w:tcW w:w="621" w:type="dxa"/>
                <w:vAlign w:val="bottom"/>
              </w:tcPr>
            </w:tcPrChange>
          </w:tcPr>
          <w:p w14:paraId="3A6249BE" w14:textId="290567B7" w:rsidR="00C87CFE" w:rsidRPr="00F665AE" w:rsidRDefault="00C87CFE" w:rsidP="00C87CFE">
            <w:pPr>
              <w:jc w:val="center"/>
              <w:rPr>
                <w:ins w:id="18935" w:author="Στάθης Καπ" w:date="2023-03-03T03:52:00Z"/>
                <w:rFonts w:cstheme="minorHAnsi"/>
                <w:sz w:val="16"/>
                <w:szCs w:val="16"/>
              </w:rPr>
            </w:pPr>
            <w:ins w:id="18936" w:author="Στάθης Καπ" w:date="2023-03-03T03:54:00Z">
              <w:r w:rsidRPr="00F665AE">
                <w:rPr>
                  <w:rFonts w:ascii="Calibri" w:hAnsi="Calibri" w:cs="Calibri"/>
                  <w:color w:val="000000"/>
                  <w:sz w:val="16"/>
                  <w:szCs w:val="16"/>
                  <w:rPrChange w:id="18937" w:author="Στάθης Καπ" w:date="2023-03-03T03:55:00Z">
                    <w:rPr>
                      <w:rFonts w:ascii="Calibri" w:hAnsi="Calibri" w:cs="Calibri"/>
                      <w:color w:val="000000"/>
                      <w:sz w:val="18"/>
                      <w:szCs w:val="18"/>
                    </w:rPr>
                  </w:rPrChange>
                </w:rPr>
                <w:t>0.181</w:t>
              </w:r>
            </w:ins>
          </w:p>
        </w:tc>
        <w:tc>
          <w:tcPr>
            <w:tcW w:w="669" w:type="dxa"/>
            <w:vAlign w:val="center"/>
            <w:tcPrChange w:id="18938" w:author="Στάθης Καπ" w:date="2023-03-03T06:26:00Z">
              <w:tcPr>
                <w:tcW w:w="669" w:type="dxa"/>
                <w:vAlign w:val="center"/>
              </w:tcPr>
            </w:tcPrChange>
          </w:tcPr>
          <w:p w14:paraId="67B3C2F5" w14:textId="7D417463" w:rsidR="00C87CFE" w:rsidRPr="00F665AE" w:rsidRDefault="00C87CFE" w:rsidP="00C87CFE">
            <w:pPr>
              <w:jc w:val="center"/>
              <w:rPr>
                <w:ins w:id="18939" w:author="Στάθης Καπ" w:date="2023-03-03T03:52:00Z"/>
                <w:rFonts w:cstheme="minorHAnsi"/>
                <w:sz w:val="16"/>
                <w:szCs w:val="16"/>
              </w:rPr>
            </w:pPr>
            <w:ins w:id="18940" w:author="Στάθης Καπ" w:date="2023-03-03T06:18:00Z">
              <w:r>
                <w:rPr>
                  <w:rFonts w:ascii="Calibri" w:hAnsi="Calibri" w:cstheme="minorHAnsi"/>
                  <w:color w:val="000000"/>
                  <w:sz w:val="16"/>
                  <w:szCs w:val="16"/>
                </w:rPr>
                <w:t>14.71</w:t>
              </w:r>
            </w:ins>
          </w:p>
        </w:tc>
        <w:tc>
          <w:tcPr>
            <w:tcW w:w="543" w:type="dxa"/>
            <w:vAlign w:val="bottom"/>
            <w:tcPrChange w:id="18941" w:author="Στάθης Καπ" w:date="2023-03-03T06:26:00Z">
              <w:tcPr>
                <w:tcW w:w="543" w:type="dxa"/>
                <w:vAlign w:val="bottom"/>
              </w:tcPr>
            </w:tcPrChange>
          </w:tcPr>
          <w:p w14:paraId="764B0F09" w14:textId="4F689F90" w:rsidR="00C87CFE" w:rsidRPr="00F665AE" w:rsidRDefault="00C87CFE" w:rsidP="00C87CFE">
            <w:pPr>
              <w:jc w:val="center"/>
              <w:rPr>
                <w:ins w:id="18942" w:author="Στάθης Καπ" w:date="2023-03-03T03:52:00Z"/>
                <w:rFonts w:cstheme="minorHAnsi"/>
                <w:sz w:val="16"/>
                <w:szCs w:val="16"/>
              </w:rPr>
            </w:pPr>
            <w:ins w:id="18943" w:author="Στάθης Καπ" w:date="2023-03-03T03:54:00Z">
              <w:r w:rsidRPr="00F665AE">
                <w:rPr>
                  <w:rFonts w:ascii="Calibri" w:hAnsi="Calibri" w:cs="Calibri"/>
                  <w:color w:val="000000"/>
                  <w:sz w:val="16"/>
                  <w:szCs w:val="16"/>
                  <w:rPrChange w:id="18944" w:author="Στάθης Καπ" w:date="2023-03-03T03:55:00Z">
                    <w:rPr>
                      <w:rFonts w:ascii="Calibri" w:hAnsi="Calibri" w:cs="Calibri"/>
                      <w:color w:val="000000"/>
                      <w:sz w:val="18"/>
                      <w:szCs w:val="18"/>
                    </w:rPr>
                  </w:rPrChange>
                </w:rPr>
                <w:t>280</w:t>
              </w:r>
            </w:ins>
          </w:p>
        </w:tc>
        <w:tc>
          <w:tcPr>
            <w:tcW w:w="621" w:type="dxa"/>
            <w:vAlign w:val="bottom"/>
            <w:tcPrChange w:id="18945" w:author="Στάθης Καπ" w:date="2023-03-03T06:26:00Z">
              <w:tcPr>
                <w:tcW w:w="621" w:type="dxa"/>
                <w:vAlign w:val="bottom"/>
              </w:tcPr>
            </w:tcPrChange>
          </w:tcPr>
          <w:p w14:paraId="388CCAE6" w14:textId="7BBE271C" w:rsidR="00C87CFE" w:rsidRPr="00F665AE" w:rsidRDefault="00C87CFE" w:rsidP="00C87CFE">
            <w:pPr>
              <w:jc w:val="center"/>
              <w:rPr>
                <w:ins w:id="18946" w:author="Στάθης Καπ" w:date="2023-03-03T03:52:00Z"/>
                <w:rFonts w:cstheme="minorHAnsi"/>
                <w:sz w:val="16"/>
                <w:szCs w:val="16"/>
              </w:rPr>
            </w:pPr>
            <w:ins w:id="18947" w:author="Στάθης Καπ" w:date="2023-03-03T03:54:00Z">
              <w:r w:rsidRPr="00F665AE">
                <w:rPr>
                  <w:rFonts w:ascii="Calibri" w:hAnsi="Calibri" w:cs="Calibri"/>
                  <w:color w:val="000000"/>
                  <w:sz w:val="16"/>
                  <w:szCs w:val="16"/>
                  <w:rPrChange w:id="18948" w:author="Στάθης Καπ" w:date="2023-03-03T03:55:00Z">
                    <w:rPr>
                      <w:rFonts w:ascii="Calibri" w:hAnsi="Calibri" w:cs="Calibri"/>
                      <w:color w:val="000000"/>
                      <w:sz w:val="18"/>
                      <w:szCs w:val="18"/>
                    </w:rPr>
                  </w:rPrChange>
                </w:rPr>
                <w:t>0.165</w:t>
              </w:r>
            </w:ins>
          </w:p>
        </w:tc>
        <w:tc>
          <w:tcPr>
            <w:tcW w:w="669" w:type="dxa"/>
            <w:vAlign w:val="center"/>
            <w:tcPrChange w:id="18949" w:author="Στάθης Καπ" w:date="2023-03-03T06:26:00Z">
              <w:tcPr>
                <w:tcW w:w="669" w:type="dxa"/>
                <w:vAlign w:val="center"/>
              </w:tcPr>
            </w:tcPrChange>
          </w:tcPr>
          <w:p w14:paraId="0C50B280" w14:textId="1DBF32B9" w:rsidR="00C87CFE" w:rsidRPr="00F665AE" w:rsidRDefault="00C87CFE" w:rsidP="00C87CFE">
            <w:pPr>
              <w:jc w:val="center"/>
              <w:rPr>
                <w:ins w:id="18950" w:author="Στάθης Καπ" w:date="2023-03-03T03:52:00Z"/>
                <w:rFonts w:cstheme="minorHAnsi"/>
                <w:sz w:val="16"/>
                <w:szCs w:val="16"/>
              </w:rPr>
            </w:pPr>
            <w:ins w:id="18951" w:author="Στάθης Καπ" w:date="2023-03-03T06:18:00Z">
              <w:r>
                <w:rPr>
                  <w:rFonts w:ascii="Calibri" w:hAnsi="Calibri" w:cstheme="minorHAnsi"/>
                  <w:color w:val="000000"/>
                  <w:sz w:val="16"/>
                  <w:szCs w:val="16"/>
                </w:rPr>
                <w:t>3.45</w:t>
              </w:r>
            </w:ins>
          </w:p>
        </w:tc>
        <w:tc>
          <w:tcPr>
            <w:tcW w:w="508" w:type="dxa"/>
            <w:vAlign w:val="bottom"/>
            <w:tcPrChange w:id="18952" w:author="Στάθης Καπ" w:date="2023-03-03T06:26:00Z">
              <w:tcPr>
                <w:tcW w:w="508" w:type="dxa"/>
                <w:vAlign w:val="bottom"/>
              </w:tcPr>
            </w:tcPrChange>
          </w:tcPr>
          <w:p w14:paraId="0EDC7CEB" w14:textId="48EF482B" w:rsidR="00C87CFE" w:rsidRPr="00F665AE" w:rsidRDefault="00C87CFE" w:rsidP="00C87CFE">
            <w:pPr>
              <w:jc w:val="center"/>
              <w:rPr>
                <w:ins w:id="18953" w:author="Στάθης Καπ" w:date="2023-03-03T03:52:00Z"/>
                <w:rFonts w:cstheme="minorHAnsi"/>
                <w:sz w:val="16"/>
                <w:szCs w:val="16"/>
              </w:rPr>
            </w:pPr>
            <w:ins w:id="18954" w:author="Στάθης Καπ" w:date="2023-03-03T03:54:00Z">
              <w:r w:rsidRPr="00F665AE">
                <w:rPr>
                  <w:rFonts w:ascii="Calibri" w:hAnsi="Calibri" w:cs="Calibri"/>
                  <w:color w:val="000000"/>
                  <w:sz w:val="16"/>
                  <w:szCs w:val="16"/>
                  <w:rPrChange w:id="18955" w:author="Στάθης Καπ" w:date="2023-03-03T03:55:00Z">
                    <w:rPr>
                      <w:rFonts w:ascii="Calibri" w:hAnsi="Calibri" w:cs="Calibri"/>
                      <w:color w:val="000000"/>
                      <w:sz w:val="18"/>
                      <w:szCs w:val="18"/>
                    </w:rPr>
                  </w:rPrChange>
                </w:rPr>
                <w:t>270</w:t>
              </w:r>
            </w:ins>
          </w:p>
        </w:tc>
        <w:tc>
          <w:tcPr>
            <w:tcW w:w="541" w:type="dxa"/>
            <w:vAlign w:val="bottom"/>
            <w:tcPrChange w:id="18956" w:author="Στάθης Καπ" w:date="2023-03-03T06:26:00Z">
              <w:tcPr>
                <w:tcW w:w="541" w:type="dxa"/>
                <w:vAlign w:val="bottom"/>
              </w:tcPr>
            </w:tcPrChange>
          </w:tcPr>
          <w:p w14:paraId="3BB1017D" w14:textId="1EB08226" w:rsidR="00C87CFE" w:rsidRPr="00F665AE" w:rsidRDefault="00C87CFE" w:rsidP="00C87CFE">
            <w:pPr>
              <w:jc w:val="center"/>
              <w:rPr>
                <w:ins w:id="18957" w:author="Στάθης Καπ" w:date="2023-03-03T03:52:00Z"/>
                <w:rFonts w:cstheme="minorHAnsi"/>
                <w:sz w:val="16"/>
                <w:szCs w:val="16"/>
              </w:rPr>
            </w:pPr>
            <w:ins w:id="18958" w:author="Στάθης Καπ" w:date="2023-03-03T03:54:00Z">
              <w:r w:rsidRPr="00F665AE">
                <w:rPr>
                  <w:rFonts w:ascii="Calibri" w:hAnsi="Calibri" w:cs="Calibri"/>
                  <w:color w:val="000000"/>
                  <w:sz w:val="16"/>
                  <w:szCs w:val="16"/>
                  <w:rPrChange w:id="18959" w:author="Στάθης Καπ" w:date="2023-03-03T03:55:00Z">
                    <w:rPr>
                      <w:rFonts w:ascii="Calibri" w:hAnsi="Calibri" w:cs="Calibri"/>
                      <w:color w:val="000000"/>
                      <w:sz w:val="18"/>
                      <w:szCs w:val="18"/>
                    </w:rPr>
                  </w:rPrChange>
                </w:rPr>
                <w:t>0.175</w:t>
              </w:r>
            </w:ins>
          </w:p>
        </w:tc>
        <w:tc>
          <w:tcPr>
            <w:tcW w:w="589" w:type="dxa"/>
            <w:vAlign w:val="center"/>
            <w:tcPrChange w:id="18960" w:author="Στάθης Καπ" w:date="2023-03-03T06:26:00Z">
              <w:tcPr>
                <w:tcW w:w="589" w:type="dxa"/>
                <w:vAlign w:val="center"/>
              </w:tcPr>
            </w:tcPrChange>
          </w:tcPr>
          <w:p w14:paraId="1092E225" w14:textId="22628BC4" w:rsidR="00C87CFE" w:rsidRPr="00F665AE" w:rsidRDefault="00C87CFE" w:rsidP="00C87CFE">
            <w:pPr>
              <w:jc w:val="center"/>
              <w:rPr>
                <w:ins w:id="18961" w:author="Στάθης Καπ" w:date="2023-03-03T03:52:00Z"/>
                <w:rFonts w:cstheme="minorHAnsi"/>
                <w:sz w:val="16"/>
                <w:szCs w:val="16"/>
              </w:rPr>
            </w:pPr>
            <w:ins w:id="18962" w:author="Στάθης Καπ" w:date="2023-03-03T06:18:00Z">
              <w:r>
                <w:rPr>
                  <w:rFonts w:ascii="Calibri" w:hAnsi="Calibri" w:cstheme="minorHAnsi"/>
                  <w:color w:val="000000"/>
                  <w:sz w:val="16"/>
                  <w:szCs w:val="16"/>
                </w:rPr>
                <w:t>6.9</w:t>
              </w:r>
            </w:ins>
          </w:p>
        </w:tc>
        <w:tc>
          <w:tcPr>
            <w:tcW w:w="463" w:type="dxa"/>
            <w:vAlign w:val="bottom"/>
            <w:tcPrChange w:id="18963" w:author="Στάθης Καπ" w:date="2023-03-03T06:26:00Z">
              <w:tcPr>
                <w:tcW w:w="463" w:type="dxa"/>
                <w:vAlign w:val="bottom"/>
              </w:tcPr>
            </w:tcPrChange>
          </w:tcPr>
          <w:p w14:paraId="6DFA4EB9" w14:textId="747DAE30" w:rsidR="00C87CFE" w:rsidRPr="00F665AE" w:rsidRDefault="00C87CFE" w:rsidP="00C87CFE">
            <w:pPr>
              <w:jc w:val="center"/>
              <w:rPr>
                <w:ins w:id="18964" w:author="Στάθης Καπ" w:date="2023-03-03T03:52:00Z"/>
                <w:rFonts w:cstheme="minorHAnsi"/>
                <w:sz w:val="16"/>
                <w:szCs w:val="16"/>
              </w:rPr>
            </w:pPr>
            <w:ins w:id="18965" w:author="Στάθης Καπ" w:date="2023-03-03T03:54:00Z">
              <w:r w:rsidRPr="00F665AE">
                <w:rPr>
                  <w:rFonts w:ascii="Calibri" w:hAnsi="Calibri" w:cs="Calibri"/>
                  <w:color w:val="000000"/>
                  <w:sz w:val="16"/>
                  <w:szCs w:val="16"/>
                  <w:rPrChange w:id="18966" w:author="Στάθης Καπ" w:date="2023-03-03T03:55:00Z">
                    <w:rPr>
                      <w:rFonts w:ascii="Calibri" w:hAnsi="Calibri" w:cs="Calibri"/>
                      <w:color w:val="000000"/>
                      <w:sz w:val="18"/>
                      <w:szCs w:val="18"/>
                    </w:rPr>
                  </w:rPrChange>
                </w:rPr>
                <w:t>240</w:t>
              </w:r>
            </w:ins>
          </w:p>
        </w:tc>
        <w:tc>
          <w:tcPr>
            <w:tcW w:w="541" w:type="dxa"/>
            <w:vAlign w:val="bottom"/>
            <w:tcPrChange w:id="18967" w:author="Στάθης Καπ" w:date="2023-03-03T06:26:00Z">
              <w:tcPr>
                <w:tcW w:w="541" w:type="dxa"/>
                <w:vAlign w:val="bottom"/>
              </w:tcPr>
            </w:tcPrChange>
          </w:tcPr>
          <w:p w14:paraId="36AB12A2" w14:textId="14906518" w:rsidR="00C87CFE" w:rsidRPr="00F665AE" w:rsidRDefault="00C87CFE" w:rsidP="00C87CFE">
            <w:pPr>
              <w:jc w:val="center"/>
              <w:rPr>
                <w:ins w:id="18968" w:author="Στάθης Καπ" w:date="2023-03-03T03:52:00Z"/>
                <w:rFonts w:cstheme="minorHAnsi"/>
                <w:sz w:val="16"/>
                <w:szCs w:val="16"/>
              </w:rPr>
            </w:pPr>
            <w:ins w:id="18969" w:author="Στάθης Καπ" w:date="2023-03-03T03:54:00Z">
              <w:r w:rsidRPr="00F665AE">
                <w:rPr>
                  <w:rFonts w:ascii="Calibri" w:hAnsi="Calibri" w:cs="Calibri"/>
                  <w:color w:val="000000"/>
                  <w:sz w:val="16"/>
                  <w:szCs w:val="16"/>
                  <w:rPrChange w:id="18970" w:author="Στάθης Καπ" w:date="2023-03-03T03:55:00Z">
                    <w:rPr>
                      <w:rFonts w:ascii="Calibri" w:hAnsi="Calibri" w:cs="Calibri"/>
                      <w:color w:val="000000"/>
                      <w:sz w:val="18"/>
                      <w:szCs w:val="18"/>
                    </w:rPr>
                  </w:rPrChange>
                </w:rPr>
                <w:t>0.177</w:t>
              </w:r>
            </w:ins>
          </w:p>
        </w:tc>
        <w:tc>
          <w:tcPr>
            <w:tcW w:w="589" w:type="dxa"/>
            <w:vAlign w:val="center"/>
            <w:tcPrChange w:id="18971" w:author="Στάθης Καπ" w:date="2023-03-03T06:26:00Z">
              <w:tcPr>
                <w:tcW w:w="589" w:type="dxa"/>
                <w:vAlign w:val="center"/>
              </w:tcPr>
            </w:tcPrChange>
          </w:tcPr>
          <w:p w14:paraId="5BF69B67" w14:textId="4AE07CD9" w:rsidR="00C87CFE" w:rsidRPr="00F665AE" w:rsidRDefault="00C87CFE" w:rsidP="00C87CFE">
            <w:pPr>
              <w:jc w:val="center"/>
              <w:rPr>
                <w:ins w:id="18972" w:author="Στάθης Καπ" w:date="2023-03-03T03:52:00Z"/>
                <w:rFonts w:cstheme="minorHAnsi"/>
                <w:sz w:val="16"/>
                <w:szCs w:val="16"/>
              </w:rPr>
            </w:pPr>
            <w:ins w:id="18973"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89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75" w:author="Στάθης Καπ" w:date="2023-03-03T03:52:00Z"/>
        </w:trPr>
        <w:tc>
          <w:tcPr>
            <w:tcW w:w="515" w:type="dxa"/>
            <w:tcBorders>
              <w:top w:val="nil"/>
              <w:bottom w:val="nil"/>
              <w:right w:val="single" w:sz="4" w:space="0" w:color="auto"/>
            </w:tcBorders>
            <w:shd w:val="clear" w:color="auto" w:fill="E7E6E6" w:themeFill="background2"/>
            <w:vAlign w:val="bottom"/>
            <w:tcPrChange w:id="18976" w:author="Στάθης Καπ" w:date="2023-03-03T06:26:00Z">
              <w:tcPr>
                <w:tcW w:w="515" w:type="dxa"/>
                <w:vAlign w:val="center"/>
              </w:tcPr>
            </w:tcPrChange>
          </w:tcPr>
          <w:p w14:paraId="1577DD27" w14:textId="028314BA" w:rsidR="00C87CFE" w:rsidRPr="00F665AE" w:rsidRDefault="00C87CFE" w:rsidP="00C87CFE">
            <w:pPr>
              <w:jc w:val="center"/>
              <w:rPr>
                <w:ins w:id="18977" w:author="Στάθης Καπ" w:date="2023-03-03T03:52:00Z"/>
                <w:sz w:val="16"/>
                <w:szCs w:val="16"/>
              </w:rPr>
            </w:pPr>
            <w:ins w:id="18978" w:author="Στάθης Καπ" w:date="2023-03-03T03:54:00Z">
              <w:r w:rsidRPr="00F665AE">
                <w:rPr>
                  <w:rFonts w:ascii="Calibri" w:hAnsi="Calibri" w:cs="Calibri"/>
                  <w:color w:val="000000"/>
                  <w:sz w:val="16"/>
                  <w:szCs w:val="16"/>
                  <w:rPrChange w:id="18979"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8980" w:author="Στάθης Καπ" w:date="2023-03-03T06:26:00Z">
              <w:tcPr>
                <w:tcW w:w="560" w:type="dxa"/>
              </w:tcPr>
            </w:tcPrChange>
          </w:tcPr>
          <w:p w14:paraId="326BEFB2" w14:textId="79BED039" w:rsidR="00C87CFE" w:rsidRPr="00F665AE" w:rsidRDefault="00C87CFE" w:rsidP="00C87CFE">
            <w:pPr>
              <w:jc w:val="center"/>
              <w:rPr>
                <w:ins w:id="18981" w:author="Στάθης Καπ" w:date="2023-03-03T03:52:00Z"/>
                <w:rFonts w:cstheme="minorHAnsi"/>
                <w:sz w:val="16"/>
                <w:szCs w:val="16"/>
              </w:rPr>
            </w:pPr>
            <w:ins w:id="18982" w:author="Στάθης Καπ" w:date="2023-03-03T03:54:00Z">
              <w:r w:rsidRPr="00F665AE">
                <w:rPr>
                  <w:sz w:val="16"/>
                  <w:szCs w:val="16"/>
                  <w:rPrChange w:id="18983" w:author="Στάθης Καπ" w:date="2023-03-03T03:55:00Z">
                    <w:rPr>
                      <w:sz w:val="18"/>
                      <w:szCs w:val="18"/>
                    </w:rPr>
                  </w:rPrChange>
                </w:rPr>
                <w:t>370</w:t>
              </w:r>
            </w:ins>
          </w:p>
        </w:tc>
        <w:tc>
          <w:tcPr>
            <w:tcW w:w="855" w:type="dxa"/>
            <w:tcPrChange w:id="18984" w:author="Στάθης Καπ" w:date="2023-03-03T06:26:00Z">
              <w:tcPr>
                <w:tcW w:w="855" w:type="dxa"/>
              </w:tcPr>
            </w:tcPrChange>
          </w:tcPr>
          <w:p w14:paraId="71D740ED" w14:textId="284724CE" w:rsidR="00C87CFE" w:rsidRPr="00F665AE" w:rsidRDefault="00C87CFE" w:rsidP="00C87CFE">
            <w:pPr>
              <w:jc w:val="center"/>
              <w:rPr>
                <w:ins w:id="18985" w:author="Στάθης Καπ" w:date="2023-03-03T03:52:00Z"/>
                <w:rFonts w:cstheme="minorHAnsi"/>
                <w:sz w:val="16"/>
                <w:szCs w:val="16"/>
              </w:rPr>
            </w:pPr>
            <w:ins w:id="18986" w:author="Στάθης Καπ" w:date="2023-03-03T03:54:00Z">
              <w:r w:rsidRPr="00F665AE">
                <w:rPr>
                  <w:sz w:val="16"/>
                  <w:szCs w:val="16"/>
                  <w:rPrChange w:id="18987" w:author="Στάθης Καπ" w:date="2023-03-03T03:55:00Z">
                    <w:rPr>
                      <w:sz w:val="18"/>
                      <w:szCs w:val="18"/>
                    </w:rPr>
                  </w:rPrChange>
                </w:rPr>
                <w:t>360</w:t>
              </w:r>
            </w:ins>
          </w:p>
        </w:tc>
        <w:tc>
          <w:tcPr>
            <w:tcW w:w="544" w:type="dxa"/>
            <w:vAlign w:val="bottom"/>
            <w:tcPrChange w:id="18988" w:author="Στάθης Καπ" w:date="2023-03-03T06:26:00Z">
              <w:tcPr>
                <w:tcW w:w="544" w:type="dxa"/>
                <w:vAlign w:val="bottom"/>
              </w:tcPr>
            </w:tcPrChange>
          </w:tcPr>
          <w:p w14:paraId="69E2A5F4" w14:textId="4C5BB43F" w:rsidR="00C87CFE" w:rsidRPr="00F665AE" w:rsidRDefault="00C87CFE" w:rsidP="00C87CFE">
            <w:pPr>
              <w:jc w:val="center"/>
              <w:rPr>
                <w:ins w:id="18989" w:author="Στάθης Καπ" w:date="2023-03-03T03:52:00Z"/>
                <w:rFonts w:cstheme="minorHAnsi"/>
                <w:sz w:val="16"/>
                <w:szCs w:val="16"/>
              </w:rPr>
            </w:pPr>
            <w:ins w:id="18990" w:author="Στάθης Καπ" w:date="2023-03-03T03:54:00Z">
              <w:r w:rsidRPr="00F665AE">
                <w:rPr>
                  <w:rFonts w:ascii="Calibri" w:hAnsi="Calibri" w:cs="Calibri"/>
                  <w:color w:val="000000"/>
                  <w:sz w:val="16"/>
                  <w:szCs w:val="16"/>
                  <w:rPrChange w:id="18991" w:author="Στάθης Καπ" w:date="2023-03-03T03:55:00Z">
                    <w:rPr>
                      <w:rFonts w:ascii="Calibri" w:hAnsi="Calibri" w:cs="Calibri"/>
                      <w:color w:val="000000"/>
                      <w:sz w:val="18"/>
                      <w:szCs w:val="18"/>
                    </w:rPr>
                  </w:rPrChange>
                </w:rPr>
                <w:t>310</w:t>
              </w:r>
            </w:ins>
          </w:p>
        </w:tc>
        <w:tc>
          <w:tcPr>
            <w:tcW w:w="621" w:type="dxa"/>
            <w:vAlign w:val="bottom"/>
            <w:tcPrChange w:id="18992" w:author="Στάθης Καπ" w:date="2023-03-03T06:26:00Z">
              <w:tcPr>
                <w:tcW w:w="621" w:type="dxa"/>
                <w:vAlign w:val="bottom"/>
              </w:tcPr>
            </w:tcPrChange>
          </w:tcPr>
          <w:p w14:paraId="3705642C" w14:textId="751EC4AD" w:rsidR="00C87CFE" w:rsidRPr="00F665AE" w:rsidRDefault="00C87CFE" w:rsidP="00C87CFE">
            <w:pPr>
              <w:jc w:val="center"/>
              <w:rPr>
                <w:ins w:id="18993" w:author="Στάθης Καπ" w:date="2023-03-03T03:52:00Z"/>
                <w:rFonts w:cstheme="minorHAnsi"/>
                <w:sz w:val="16"/>
                <w:szCs w:val="16"/>
              </w:rPr>
            </w:pPr>
            <w:ins w:id="18994" w:author="Στάθης Καπ" w:date="2023-03-03T03:54:00Z">
              <w:r w:rsidRPr="00F665AE">
                <w:rPr>
                  <w:rFonts w:ascii="Calibri" w:hAnsi="Calibri" w:cs="Calibri"/>
                  <w:color w:val="000000"/>
                  <w:sz w:val="16"/>
                  <w:szCs w:val="16"/>
                  <w:rPrChange w:id="18995" w:author="Στάθης Καπ" w:date="2023-03-03T03:55:00Z">
                    <w:rPr>
                      <w:rFonts w:ascii="Calibri" w:hAnsi="Calibri" w:cs="Calibri"/>
                      <w:color w:val="000000"/>
                      <w:sz w:val="18"/>
                      <w:szCs w:val="18"/>
                    </w:rPr>
                  </w:rPrChange>
                </w:rPr>
                <w:t>0.18</w:t>
              </w:r>
            </w:ins>
          </w:p>
        </w:tc>
        <w:tc>
          <w:tcPr>
            <w:tcW w:w="669" w:type="dxa"/>
            <w:vAlign w:val="center"/>
            <w:tcPrChange w:id="18996" w:author="Στάθης Καπ" w:date="2023-03-03T06:26:00Z">
              <w:tcPr>
                <w:tcW w:w="669" w:type="dxa"/>
                <w:vAlign w:val="center"/>
              </w:tcPr>
            </w:tcPrChange>
          </w:tcPr>
          <w:p w14:paraId="64E0C05A" w14:textId="531AEB2E" w:rsidR="00C87CFE" w:rsidRPr="00F665AE" w:rsidRDefault="00C87CFE" w:rsidP="00C87CFE">
            <w:pPr>
              <w:jc w:val="center"/>
              <w:rPr>
                <w:ins w:id="18997" w:author="Στάθης Καπ" w:date="2023-03-03T03:52:00Z"/>
                <w:rFonts w:cstheme="minorHAnsi"/>
                <w:sz w:val="16"/>
                <w:szCs w:val="16"/>
              </w:rPr>
            </w:pPr>
            <w:ins w:id="18998" w:author="Στάθης Καπ" w:date="2023-03-03T06:18:00Z">
              <w:r>
                <w:rPr>
                  <w:rFonts w:ascii="Calibri" w:hAnsi="Calibri" w:cstheme="minorHAnsi"/>
                  <w:color w:val="000000"/>
                  <w:sz w:val="16"/>
                  <w:szCs w:val="16"/>
                </w:rPr>
                <w:t>16.22</w:t>
              </w:r>
            </w:ins>
          </w:p>
        </w:tc>
        <w:tc>
          <w:tcPr>
            <w:tcW w:w="543" w:type="dxa"/>
            <w:vAlign w:val="bottom"/>
            <w:tcPrChange w:id="18999" w:author="Στάθης Καπ" w:date="2023-03-03T06:26:00Z">
              <w:tcPr>
                <w:tcW w:w="543" w:type="dxa"/>
                <w:vAlign w:val="bottom"/>
              </w:tcPr>
            </w:tcPrChange>
          </w:tcPr>
          <w:p w14:paraId="1D402AC4" w14:textId="386C215A" w:rsidR="00C87CFE" w:rsidRPr="00F665AE" w:rsidRDefault="00C87CFE" w:rsidP="00C87CFE">
            <w:pPr>
              <w:jc w:val="center"/>
              <w:rPr>
                <w:ins w:id="19000" w:author="Στάθης Καπ" w:date="2023-03-03T03:52:00Z"/>
                <w:rFonts w:cstheme="minorHAnsi"/>
                <w:sz w:val="16"/>
                <w:szCs w:val="16"/>
              </w:rPr>
            </w:pPr>
            <w:ins w:id="19001" w:author="Στάθης Καπ" w:date="2023-03-03T03:54:00Z">
              <w:r w:rsidRPr="00F665AE">
                <w:rPr>
                  <w:rFonts w:ascii="Calibri" w:hAnsi="Calibri" w:cs="Calibri"/>
                  <w:color w:val="000000"/>
                  <w:sz w:val="16"/>
                  <w:szCs w:val="16"/>
                  <w:rPrChange w:id="19002" w:author="Στάθης Καπ" w:date="2023-03-03T03:55:00Z">
                    <w:rPr>
                      <w:rFonts w:ascii="Calibri" w:hAnsi="Calibri" w:cs="Calibri"/>
                      <w:color w:val="000000"/>
                      <w:sz w:val="18"/>
                      <w:szCs w:val="18"/>
                    </w:rPr>
                  </w:rPrChange>
                </w:rPr>
                <w:t>290</w:t>
              </w:r>
            </w:ins>
          </w:p>
        </w:tc>
        <w:tc>
          <w:tcPr>
            <w:tcW w:w="621" w:type="dxa"/>
            <w:vAlign w:val="bottom"/>
            <w:tcPrChange w:id="19003" w:author="Στάθης Καπ" w:date="2023-03-03T06:26:00Z">
              <w:tcPr>
                <w:tcW w:w="621" w:type="dxa"/>
                <w:vAlign w:val="bottom"/>
              </w:tcPr>
            </w:tcPrChange>
          </w:tcPr>
          <w:p w14:paraId="41B57486" w14:textId="274840F4" w:rsidR="00C87CFE" w:rsidRPr="00F665AE" w:rsidRDefault="00C87CFE" w:rsidP="00C87CFE">
            <w:pPr>
              <w:jc w:val="center"/>
              <w:rPr>
                <w:ins w:id="19004" w:author="Στάθης Καπ" w:date="2023-03-03T03:52:00Z"/>
                <w:rFonts w:cstheme="minorHAnsi"/>
                <w:sz w:val="16"/>
                <w:szCs w:val="16"/>
              </w:rPr>
            </w:pPr>
            <w:ins w:id="19005" w:author="Στάθης Καπ" w:date="2023-03-03T03:54:00Z">
              <w:r w:rsidRPr="00F665AE">
                <w:rPr>
                  <w:rFonts w:ascii="Calibri" w:hAnsi="Calibri" w:cs="Calibri"/>
                  <w:color w:val="000000"/>
                  <w:sz w:val="16"/>
                  <w:szCs w:val="16"/>
                  <w:rPrChange w:id="19006" w:author="Στάθης Καπ" w:date="2023-03-03T03:55:00Z">
                    <w:rPr>
                      <w:rFonts w:ascii="Calibri" w:hAnsi="Calibri" w:cs="Calibri"/>
                      <w:color w:val="000000"/>
                      <w:sz w:val="18"/>
                      <w:szCs w:val="18"/>
                    </w:rPr>
                  </w:rPrChange>
                </w:rPr>
                <w:t>0.162</w:t>
              </w:r>
            </w:ins>
          </w:p>
        </w:tc>
        <w:tc>
          <w:tcPr>
            <w:tcW w:w="669" w:type="dxa"/>
            <w:vAlign w:val="center"/>
            <w:tcPrChange w:id="19007" w:author="Στάθης Καπ" w:date="2023-03-03T06:26:00Z">
              <w:tcPr>
                <w:tcW w:w="669" w:type="dxa"/>
                <w:vAlign w:val="center"/>
              </w:tcPr>
            </w:tcPrChange>
          </w:tcPr>
          <w:p w14:paraId="694411EB" w14:textId="4B099AE1" w:rsidR="00C87CFE" w:rsidRPr="00F665AE" w:rsidRDefault="00C87CFE" w:rsidP="00C87CFE">
            <w:pPr>
              <w:jc w:val="center"/>
              <w:rPr>
                <w:ins w:id="19008" w:author="Στάθης Καπ" w:date="2023-03-03T03:52:00Z"/>
                <w:rFonts w:cstheme="minorHAnsi"/>
                <w:sz w:val="16"/>
                <w:szCs w:val="16"/>
              </w:rPr>
            </w:pPr>
            <w:ins w:id="19009" w:author="Στάθης Καπ" w:date="2023-03-03T06:18:00Z">
              <w:r>
                <w:rPr>
                  <w:rFonts w:ascii="Calibri" w:hAnsi="Calibri" w:cstheme="minorHAnsi"/>
                  <w:color w:val="000000"/>
                  <w:sz w:val="16"/>
                  <w:szCs w:val="16"/>
                </w:rPr>
                <w:t>6.45</w:t>
              </w:r>
            </w:ins>
          </w:p>
        </w:tc>
        <w:tc>
          <w:tcPr>
            <w:tcW w:w="508" w:type="dxa"/>
            <w:vAlign w:val="bottom"/>
            <w:tcPrChange w:id="19010" w:author="Στάθης Καπ" w:date="2023-03-03T06:26:00Z">
              <w:tcPr>
                <w:tcW w:w="508" w:type="dxa"/>
                <w:vAlign w:val="bottom"/>
              </w:tcPr>
            </w:tcPrChange>
          </w:tcPr>
          <w:p w14:paraId="73704B05" w14:textId="19F0A084" w:rsidR="00C87CFE" w:rsidRPr="00F665AE" w:rsidRDefault="00C87CFE" w:rsidP="00C87CFE">
            <w:pPr>
              <w:jc w:val="center"/>
              <w:rPr>
                <w:ins w:id="19011" w:author="Στάθης Καπ" w:date="2023-03-03T03:52:00Z"/>
                <w:rFonts w:cstheme="minorHAnsi"/>
                <w:sz w:val="16"/>
                <w:szCs w:val="16"/>
              </w:rPr>
            </w:pPr>
            <w:ins w:id="19012" w:author="Στάθης Καπ" w:date="2023-03-03T03:54:00Z">
              <w:r w:rsidRPr="00F665AE">
                <w:rPr>
                  <w:rFonts w:ascii="Calibri" w:hAnsi="Calibri" w:cs="Calibri"/>
                  <w:color w:val="000000"/>
                  <w:sz w:val="16"/>
                  <w:szCs w:val="16"/>
                  <w:rPrChange w:id="19013" w:author="Στάθης Καπ" w:date="2023-03-03T03:55:00Z">
                    <w:rPr>
                      <w:rFonts w:ascii="Calibri" w:hAnsi="Calibri" w:cs="Calibri"/>
                      <w:color w:val="000000"/>
                      <w:sz w:val="18"/>
                      <w:szCs w:val="18"/>
                    </w:rPr>
                  </w:rPrChange>
                </w:rPr>
                <w:t>280</w:t>
              </w:r>
            </w:ins>
          </w:p>
        </w:tc>
        <w:tc>
          <w:tcPr>
            <w:tcW w:w="541" w:type="dxa"/>
            <w:vAlign w:val="bottom"/>
            <w:tcPrChange w:id="19014" w:author="Στάθης Καπ" w:date="2023-03-03T06:26:00Z">
              <w:tcPr>
                <w:tcW w:w="541" w:type="dxa"/>
                <w:vAlign w:val="bottom"/>
              </w:tcPr>
            </w:tcPrChange>
          </w:tcPr>
          <w:p w14:paraId="35FAF92D" w14:textId="3F4AB38E" w:rsidR="00C87CFE" w:rsidRPr="00F665AE" w:rsidRDefault="00C87CFE" w:rsidP="00C87CFE">
            <w:pPr>
              <w:jc w:val="center"/>
              <w:rPr>
                <w:ins w:id="19015" w:author="Στάθης Καπ" w:date="2023-03-03T03:52:00Z"/>
                <w:rFonts w:cstheme="minorHAnsi"/>
                <w:sz w:val="16"/>
                <w:szCs w:val="16"/>
              </w:rPr>
            </w:pPr>
            <w:ins w:id="19016" w:author="Στάθης Καπ" w:date="2023-03-03T03:54:00Z">
              <w:r w:rsidRPr="00F665AE">
                <w:rPr>
                  <w:rFonts w:ascii="Calibri" w:hAnsi="Calibri" w:cs="Calibri"/>
                  <w:color w:val="000000"/>
                  <w:sz w:val="16"/>
                  <w:szCs w:val="16"/>
                  <w:rPrChange w:id="19017" w:author="Στάθης Καπ" w:date="2023-03-03T03:55:00Z">
                    <w:rPr>
                      <w:rFonts w:ascii="Calibri" w:hAnsi="Calibri" w:cs="Calibri"/>
                      <w:color w:val="000000"/>
                      <w:sz w:val="18"/>
                      <w:szCs w:val="18"/>
                    </w:rPr>
                  </w:rPrChange>
                </w:rPr>
                <w:t>0.172</w:t>
              </w:r>
            </w:ins>
          </w:p>
        </w:tc>
        <w:tc>
          <w:tcPr>
            <w:tcW w:w="589" w:type="dxa"/>
            <w:vAlign w:val="center"/>
            <w:tcPrChange w:id="19018" w:author="Στάθης Καπ" w:date="2023-03-03T06:26:00Z">
              <w:tcPr>
                <w:tcW w:w="589" w:type="dxa"/>
                <w:vAlign w:val="center"/>
              </w:tcPr>
            </w:tcPrChange>
          </w:tcPr>
          <w:p w14:paraId="7835FEA6" w14:textId="3998A28A" w:rsidR="00C87CFE" w:rsidRPr="00F665AE" w:rsidRDefault="00C87CFE" w:rsidP="00C87CFE">
            <w:pPr>
              <w:jc w:val="center"/>
              <w:rPr>
                <w:ins w:id="19019" w:author="Στάθης Καπ" w:date="2023-03-03T03:52:00Z"/>
                <w:rFonts w:cstheme="minorHAnsi"/>
                <w:sz w:val="16"/>
                <w:szCs w:val="16"/>
              </w:rPr>
            </w:pPr>
            <w:ins w:id="19020" w:author="Στάθης Καπ" w:date="2023-03-03T06:18:00Z">
              <w:r>
                <w:rPr>
                  <w:rFonts w:ascii="Calibri" w:hAnsi="Calibri" w:cstheme="minorHAnsi"/>
                  <w:color w:val="000000"/>
                  <w:sz w:val="16"/>
                  <w:szCs w:val="16"/>
                </w:rPr>
                <w:t>9.68</w:t>
              </w:r>
            </w:ins>
          </w:p>
        </w:tc>
        <w:tc>
          <w:tcPr>
            <w:tcW w:w="463" w:type="dxa"/>
            <w:vAlign w:val="bottom"/>
            <w:tcPrChange w:id="19021" w:author="Στάθης Καπ" w:date="2023-03-03T06:26:00Z">
              <w:tcPr>
                <w:tcW w:w="463" w:type="dxa"/>
                <w:vAlign w:val="bottom"/>
              </w:tcPr>
            </w:tcPrChange>
          </w:tcPr>
          <w:p w14:paraId="4A771533" w14:textId="2FD732FE" w:rsidR="00C87CFE" w:rsidRPr="00F665AE" w:rsidRDefault="00C87CFE" w:rsidP="00C87CFE">
            <w:pPr>
              <w:jc w:val="center"/>
              <w:rPr>
                <w:ins w:id="19022" w:author="Στάθης Καπ" w:date="2023-03-03T03:52:00Z"/>
                <w:rFonts w:cstheme="minorHAnsi"/>
                <w:sz w:val="16"/>
                <w:szCs w:val="16"/>
              </w:rPr>
            </w:pPr>
            <w:ins w:id="19023" w:author="Στάθης Καπ" w:date="2023-03-03T03:54:00Z">
              <w:r w:rsidRPr="00F665AE">
                <w:rPr>
                  <w:rFonts w:ascii="Calibri" w:hAnsi="Calibri" w:cs="Calibri"/>
                  <w:color w:val="000000"/>
                  <w:sz w:val="16"/>
                  <w:szCs w:val="16"/>
                  <w:rPrChange w:id="19024" w:author="Στάθης Καπ" w:date="2023-03-03T03:55:00Z">
                    <w:rPr>
                      <w:rFonts w:ascii="Calibri" w:hAnsi="Calibri" w:cs="Calibri"/>
                      <w:color w:val="000000"/>
                      <w:sz w:val="18"/>
                      <w:szCs w:val="18"/>
                    </w:rPr>
                  </w:rPrChange>
                </w:rPr>
                <w:t>280</w:t>
              </w:r>
            </w:ins>
          </w:p>
        </w:tc>
        <w:tc>
          <w:tcPr>
            <w:tcW w:w="541" w:type="dxa"/>
            <w:vAlign w:val="bottom"/>
            <w:tcPrChange w:id="19025" w:author="Στάθης Καπ" w:date="2023-03-03T06:26:00Z">
              <w:tcPr>
                <w:tcW w:w="541" w:type="dxa"/>
                <w:vAlign w:val="bottom"/>
              </w:tcPr>
            </w:tcPrChange>
          </w:tcPr>
          <w:p w14:paraId="557518C6" w14:textId="6DCBFD08" w:rsidR="00C87CFE" w:rsidRPr="00F665AE" w:rsidRDefault="00C87CFE" w:rsidP="00C87CFE">
            <w:pPr>
              <w:jc w:val="center"/>
              <w:rPr>
                <w:ins w:id="19026" w:author="Στάθης Καπ" w:date="2023-03-03T03:52:00Z"/>
                <w:rFonts w:cstheme="minorHAnsi"/>
                <w:sz w:val="16"/>
                <w:szCs w:val="16"/>
              </w:rPr>
            </w:pPr>
            <w:ins w:id="19027" w:author="Στάθης Καπ" w:date="2023-03-03T03:54:00Z">
              <w:r w:rsidRPr="00F665AE">
                <w:rPr>
                  <w:rFonts w:ascii="Calibri" w:hAnsi="Calibri" w:cs="Calibri"/>
                  <w:color w:val="000000"/>
                  <w:sz w:val="16"/>
                  <w:szCs w:val="16"/>
                  <w:rPrChange w:id="19028" w:author="Στάθης Καπ" w:date="2023-03-03T03:55:00Z">
                    <w:rPr>
                      <w:rFonts w:ascii="Calibri" w:hAnsi="Calibri" w:cs="Calibri"/>
                      <w:color w:val="000000"/>
                      <w:sz w:val="18"/>
                      <w:szCs w:val="18"/>
                    </w:rPr>
                  </w:rPrChange>
                </w:rPr>
                <w:t>0.179</w:t>
              </w:r>
            </w:ins>
          </w:p>
        </w:tc>
        <w:tc>
          <w:tcPr>
            <w:tcW w:w="589" w:type="dxa"/>
            <w:vAlign w:val="center"/>
            <w:tcPrChange w:id="19029" w:author="Στάθης Καπ" w:date="2023-03-03T06:26:00Z">
              <w:tcPr>
                <w:tcW w:w="589" w:type="dxa"/>
                <w:vAlign w:val="center"/>
              </w:tcPr>
            </w:tcPrChange>
          </w:tcPr>
          <w:p w14:paraId="08443634" w14:textId="21227AEF" w:rsidR="00C87CFE" w:rsidRPr="00F665AE" w:rsidRDefault="00C87CFE" w:rsidP="00C87CFE">
            <w:pPr>
              <w:jc w:val="center"/>
              <w:rPr>
                <w:ins w:id="19030" w:author="Στάθης Καπ" w:date="2023-03-03T03:52:00Z"/>
                <w:rFonts w:cstheme="minorHAnsi"/>
                <w:sz w:val="16"/>
                <w:szCs w:val="16"/>
              </w:rPr>
            </w:pPr>
            <w:ins w:id="19031"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90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33" w:author="Στάθης Καπ" w:date="2023-03-03T03:52:00Z"/>
        </w:trPr>
        <w:tc>
          <w:tcPr>
            <w:tcW w:w="515" w:type="dxa"/>
            <w:tcBorders>
              <w:top w:val="nil"/>
              <w:bottom w:val="nil"/>
              <w:right w:val="single" w:sz="4" w:space="0" w:color="auto"/>
            </w:tcBorders>
            <w:shd w:val="clear" w:color="auto" w:fill="E7E6E6" w:themeFill="background2"/>
            <w:vAlign w:val="bottom"/>
            <w:tcPrChange w:id="19034" w:author="Στάθης Καπ" w:date="2023-03-03T06:26:00Z">
              <w:tcPr>
                <w:tcW w:w="515" w:type="dxa"/>
                <w:vAlign w:val="center"/>
              </w:tcPr>
            </w:tcPrChange>
          </w:tcPr>
          <w:p w14:paraId="2236B698" w14:textId="45B7160A" w:rsidR="00C87CFE" w:rsidRPr="00F665AE" w:rsidRDefault="00C87CFE" w:rsidP="00C87CFE">
            <w:pPr>
              <w:jc w:val="center"/>
              <w:rPr>
                <w:ins w:id="19035" w:author="Στάθης Καπ" w:date="2023-03-03T03:52:00Z"/>
                <w:sz w:val="16"/>
                <w:szCs w:val="16"/>
              </w:rPr>
            </w:pPr>
            <w:ins w:id="19036" w:author="Στάθης Καπ" w:date="2023-03-03T03:54:00Z">
              <w:r w:rsidRPr="00F665AE">
                <w:rPr>
                  <w:rFonts w:ascii="Calibri" w:hAnsi="Calibri" w:cs="Calibri"/>
                  <w:color w:val="000000"/>
                  <w:sz w:val="16"/>
                  <w:szCs w:val="16"/>
                  <w:rPrChange w:id="19037"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9038" w:author="Στάθης Καπ" w:date="2023-03-03T06:26:00Z">
              <w:tcPr>
                <w:tcW w:w="560" w:type="dxa"/>
              </w:tcPr>
            </w:tcPrChange>
          </w:tcPr>
          <w:p w14:paraId="2807B3F8" w14:textId="1BD55A79" w:rsidR="00C87CFE" w:rsidRPr="00F665AE" w:rsidRDefault="00C87CFE" w:rsidP="00C87CFE">
            <w:pPr>
              <w:jc w:val="center"/>
              <w:rPr>
                <w:ins w:id="19039" w:author="Στάθης Καπ" w:date="2023-03-03T03:52:00Z"/>
                <w:rFonts w:cstheme="minorHAnsi"/>
                <w:sz w:val="16"/>
                <w:szCs w:val="16"/>
              </w:rPr>
            </w:pPr>
            <w:ins w:id="19040" w:author="Στάθης Καπ" w:date="2023-03-03T03:54:00Z">
              <w:r w:rsidRPr="00F665AE">
                <w:rPr>
                  <w:sz w:val="16"/>
                  <w:szCs w:val="16"/>
                  <w:rPrChange w:id="19041" w:author="Στάθης Καπ" w:date="2023-03-03T03:55:00Z">
                    <w:rPr>
                      <w:sz w:val="18"/>
                      <w:szCs w:val="18"/>
                    </w:rPr>
                  </w:rPrChange>
                </w:rPr>
                <w:t>370</w:t>
              </w:r>
            </w:ins>
          </w:p>
        </w:tc>
        <w:tc>
          <w:tcPr>
            <w:tcW w:w="855" w:type="dxa"/>
            <w:tcPrChange w:id="19042" w:author="Στάθης Καπ" w:date="2023-03-03T06:26:00Z">
              <w:tcPr>
                <w:tcW w:w="855" w:type="dxa"/>
              </w:tcPr>
            </w:tcPrChange>
          </w:tcPr>
          <w:p w14:paraId="4A900743" w14:textId="62FC8974" w:rsidR="00C87CFE" w:rsidRPr="00F665AE" w:rsidRDefault="00C87CFE" w:rsidP="00C87CFE">
            <w:pPr>
              <w:jc w:val="center"/>
              <w:rPr>
                <w:ins w:id="19043" w:author="Στάθης Καπ" w:date="2023-03-03T03:52:00Z"/>
                <w:rFonts w:cstheme="minorHAnsi"/>
                <w:sz w:val="16"/>
                <w:szCs w:val="16"/>
              </w:rPr>
            </w:pPr>
            <w:ins w:id="19044" w:author="Στάθης Καπ" w:date="2023-03-03T03:54:00Z">
              <w:r w:rsidRPr="00F665AE">
                <w:rPr>
                  <w:sz w:val="16"/>
                  <w:szCs w:val="16"/>
                  <w:rPrChange w:id="19045" w:author="Στάθης Καπ" w:date="2023-03-03T03:55:00Z">
                    <w:rPr>
                      <w:sz w:val="18"/>
                      <w:szCs w:val="18"/>
                    </w:rPr>
                  </w:rPrChange>
                </w:rPr>
                <w:t>370</w:t>
              </w:r>
            </w:ins>
          </w:p>
        </w:tc>
        <w:tc>
          <w:tcPr>
            <w:tcW w:w="544" w:type="dxa"/>
            <w:vAlign w:val="bottom"/>
            <w:tcPrChange w:id="19046" w:author="Στάθης Καπ" w:date="2023-03-03T06:26:00Z">
              <w:tcPr>
                <w:tcW w:w="544" w:type="dxa"/>
                <w:vAlign w:val="bottom"/>
              </w:tcPr>
            </w:tcPrChange>
          </w:tcPr>
          <w:p w14:paraId="12736AD6" w14:textId="0D321B82" w:rsidR="00C87CFE" w:rsidRPr="00F665AE" w:rsidRDefault="00C87CFE" w:rsidP="00C87CFE">
            <w:pPr>
              <w:jc w:val="center"/>
              <w:rPr>
                <w:ins w:id="19047" w:author="Στάθης Καπ" w:date="2023-03-03T03:52:00Z"/>
                <w:rFonts w:cstheme="minorHAnsi"/>
                <w:sz w:val="16"/>
                <w:szCs w:val="16"/>
              </w:rPr>
            </w:pPr>
            <w:ins w:id="19048" w:author="Στάθης Καπ" w:date="2023-03-03T03:54:00Z">
              <w:r w:rsidRPr="00F665AE">
                <w:rPr>
                  <w:rFonts w:ascii="Calibri" w:hAnsi="Calibri" w:cs="Calibri"/>
                  <w:color w:val="000000"/>
                  <w:sz w:val="16"/>
                  <w:szCs w:val="16"/>
                  <w:rPrChange w:id="19049" w:author="Στάθης Καπ" w:date="2023-03-03T03:55:00Z">
                    <w:rPr>
                      <w:rFonts w:ascii="Calibri" w:hAnsi="Calibri" w:cs="Calibri"/>
                      <w:color w:val="000000"/>
                      <w:sz w:val="18"/>
                      <w:szCs w:val="18"/>
                    </w:rPr>
                  </w:rPrChange>
                </w:rPr>
                <w:t>330</w:t>
              </w:r>
            </w:ins>
          </w:p>
        </w:tc>
        <w:tc>
          <w:tcPr>
            <w:tcW w:w="621" w:type="dxa"/>
            <w:vAlign w:val="bottom"/>
            <w:tcPrChange w:id="19050" w:author="Στάθης Καπ" w:date="2023-03-03T06:26:00Z">
              <w:tcPr>
                <w:tcW w:w="621" w:type="dxa"/>
                <w:vAlign w:val="bottom"/>
              </w:tcPr>
            </w:tcPrChange>
          </w:tcPr>
          <w:p w14:paraId="70D650E2" w14:textId="56560113" w:rsidR="00C87CFE" w:rsidRPr="00F665AE" w:rsidRDefault="00C87CFE" w:rsidP="00C87CFE">
            <w:pPr>
              <w:jc w:val="center"/>
              <w:rPr>
                <w:ins w:id="19051" w:author="Στάθης Καπ" w:date="2023-03-03T03:52:00Z"/>
                <w:rFonts w:cstheme="minorHAnsi"/>
                <w:sz w:val="16"/>
                <w:szCs w:val="16"/>
              </w:rPr>
            </w:pPr>
            <w:ins w:id="19052" w:author="Στάθης Καπ" w:date="2023-03-03T03:54:00Z">
              <w:r w:rsidRPr="00F665AE">
                <w:rPr>
                  <w:rFonts w:ascii="Calibri" w:hAnsi="Calibri" w:cs="Calibri"/>
                  <w:color w:val="000000"/>
                  <w:sz w:val="16"/>
                  <w:szCs w:val="16"/>
                  <w:rPrChange w:id="19053" w:author="Στάθης Καπ" w:date="2023-03-03T03:55:00Z">
                    <w:rPr>
                      <w:rFonts w:ascii="Calibri" w:hAnsi="Calibri" w:cs="Calibri"/>
                      <w:color w:val="000000"/>
                      <w:sz w:val="18"/>
                      <w:szCs w:val="18"/>
                    </w:rPr>
                  </w:rPrChange>
                </w:rPr>
                <w:t>0.197</w:t>
              </w:r>
            </w:ins>
          </w:p>
        </w:tc>
        <w:tc>
          <w:tcPr>
            <w:tcW w:w="669" w:type="dxa"/>
            <w:vAlign w:val="center"/>
            <w:tcPrChange w:id="19054" w:author="Στάθης Καπ" w:date="2023-03-03T06:26:00Z">
              <w:tcPr>
                <w:tcW w:w="669" w:type="dxa"/>
                <w:vAlign w:val="center"/>
              </w:tcPr>
            </w:tcPrChange>
          </w:tcPr>
          <w:p w14:paraId="68E9D055" w14:textId="4ABD2F3C" w:rsidR="00C87CFE" w:rsidRPr="00F665AE" w:rsidRDefault="00C87CFE" w:rsidP="00C87CFE">
            <w:pPr>
              <w:jc w:val="center"/>
              <w:rPr>
                <w:ins w:id="19055" w:author="Στάθης Καπ" w:date="2023-03-03T03:52:00Z"/>
                <w:rFonts w:cstheme="minorHAnsi"/>
                <w:sz w:val="16"/>
                <w:szCs w:val="16"/>
              </w:rPr>
            </w:pPr>
            <w:ins w:id="19056" w:author="Στάθης Καπ" w:date="2023-03-03T06:18:00Z">
              <w:r>
                <w:rPr>
                  <w:rFonts w:ascii="Calibri" w:hAnsi="Calibri" w:cstheme="minorHAnsi"/>
                  <w:color w:val="000000"/>
                  <w:sz w:val="16"/>
                  <w:szCs w:val="16"/>
                </w:rPr>
                <w:t>10.81</w:t>
              </w:r>
            </w:ins>
          </w:p>
        </w:tc>
        <w:tc>
          <w:tcPr>
            <w:tcW w:w="543" w:type="dxa"/>
            <w:vAlign w:val="bottom"/>
            <w:tcPrChange w:id="19057" w:author="Στάθης Καπ" w:date="2023-03-03T06:26:00Z">
              <w:tcPr>
                <w:tcW w:w="543" w:type="dxa"/>
                <w:vAlign w:val="bottom"/>
              </w:tcPr>
            </w:tcPrChange>
          </w:tcPr>
          <w:p w14:paraId="6CEA2BD0" w14:textId="3C740E3E" w:rsidR="00C87CFE" w:rsidRPr="00F665AE" w:rsidRDefault="00C87CFE" w:rsidP="00C87CFE">
            <w:pPr>
              <w:jc w:val="center"/>
              <w:rPr>
                <w:ins w:id="19058" w:author="Στάθης Καπ" w:date="2023-03-03T03:52:00Z"/>
                <w:rFonts w:cstheme="minorHAnsi"/>
                <w:sz w:val="16"/>
                <w:szCs w:val="16"/>
              </w:rPr>
            </w:pPr>
            <w:ins w:id="19059" w:author="Στάθης Καπ" w:date="2023-03-03T03:54:00Z">
              <w:r w:rsidRPr="00F665AE">
                <w:rPr>
                  <w:rFonts w:ascii="Calibri" w:hAnsi="Calibri" w:cs="Calibri"/>
                  <w:color w:val="000000"/>
                  <w:sz w:val="16"/>
                  <w:szCs w:val="16"/>
                  <w:rPrChange w:id="19060" w:author="Στάθης Καπ" w:date="2023-03-03T03:55:00Z">
                    <w:rPr>
                      <w:rFonts w:ascii="Calibri" w:hAnsi="Calibri" w:cs="Calibri"/>
                      <w:color w:val="000000"/>
                      <w:sz w:val="18"/>
                      <w:szCs w:val="18"/>
                    </w:rPr>
                  </w:rPrChange>
                </w:rPr>
                <w:t>310</w:t>
              </w:r>
            </w:ins>
          </w:p>
        </w:tc>
        <w:tc>
          <w:tcPr>
            <w:tcW w:w="621" w:type="dxa"/>
            <w:vAlign w:val="bottom"/>
            <w:tcPrChange w:id="19061" w:author="Στάθης Καπ" w:date="2023-03-03T06:26:00Z">
              <w:tcPr>
                <w:tcW w:w="621" w:type="dxa"/>
                <w:vAlign w:val="bottom"/>
              </w:tcPr>
            </w:tcPrChange>
          </w:tcPr>
          <w:p w14:paraId="6E9FA9B8" w14:textId="4B534048" w:rsidR="00C87CFE" w:rsidRPr="00F665AE" w:rsidRDefault="00C87CFE" w:rsidP="00C87CFE">
            <w:pPr>
              <w:jc w:val="center"/>
              <w:rPr>
                <w:ins w:id="19062" w:author="Στάθης Καπ" w:date="2023-03-03T03:52:00Z"/>
                <w:rFonts w:cstheme="minorHAnsi"/>
                <w:sz w:val="16"/>
                <w:szCs w:val="16"/>
              </w:rPr>
            </w:pPr>
            <w:ins w:id="19063" w:author="Στάθης Καπ" w:date="2023-03-03T03:54:00Z">
              <w:r w:rsidRPr="00F665AE">
                <w:rPr>
                  <w:rFonts w:ascii="Calibri" w:hAnsi="Calibri" w:cs="Calibri"/>
                  <w:color w:val="000000"/>
                  <w:sz w:val="16"/>
                  <w:szCs w:val="16"/>
                  <w:rPrChange w:id="19064" w:author="Στάθης Καπ" w:date="2023-03-03T03:55:00Z">
                    <w:rPr>
                      <w:rFonts w:ascii="Calibri" w:hAnsi="Calibri" w:cs="Calibri"/>
                      <w:color w:val="000000"/>
                      <w:sz w:val="18"/>
                      <w:szCs w:val="18"/>
                    </w:rPr>
                  </w:rPrChange>
                </w:rPr>
                <w:t>0.176</w:t>
              </w:r>
            </w:ins>
          </w:p>
        </w:tc>
        <w:tc>
          <w:tcPr>
            <w:tcW w:w="669" w:type="dxa"/>
            <w:vAlign w:val="center"/>
            <w:tcPrChange w:id="19065" w:author="Στάθης Καπ" w:date="2023-03-03T06:26:00Z">
              <w:tcPr>
                <w:tcW w:w="669" w:type="dxa"/>
                <w:vAlign w:val="center"/>
              </w:tcPr>
            </w:tcPrChange>
          </w:tcPr>
          <w:p w14:paraId="7E3EEC0E" w14:textId="4A878201" w:rsidR="00C87CFE" w:rsidRPr="00F665AE" w:rsidRDefault="00C87CFE" w:rsidP="00C87CFE">
            <w:pPr>
              <w:jc w:val="center"/>
              <w:rPr>
                <w:ins w:id="19066" w:author="Στάθης Καπ" w:date="2023-03-03T03:52:00Z"/>
                <w:rFonts w:cstheme="minorHAnsi"/>
                <w:sz w:val="16"/>
                <w:szCs w:val="16"/>
              </w:rPr>
            </w:pPr>
            <w:ins w:id="19067" w:author="Στάθης Καπ" w:date="2023-03-03T06:18:00Z">
              <w:r>
                <w:rPr>
                  <w:rFonts w:ascii="Calibri" w:hAnsi="Calibri" w:cstheme="minorHAnsi"/>
                  <w:color w:val="000000"/>
                  <w:sz w:val="16"/>
                  <w:szCs w:val="16"/>
                </w:rPr>
                <w:t>6.06</w:t>
              </w:r>
            </w:ins>
          </w:p>
        </w:tc>
        <w:tc>
          <w:tcPr>
            <w:tcW w:w="508" w:type="dxa"/>
            <w:vAlign w:val="bottom"/>
            <w:tcPrChange w:id="19068" w:author="Στάθης Καπ" w:date="2023-03-03T06:26:00Z">
              <w:tcPr>
                <w:tcW w:w="508" w:type="dxa"/>
                <w:vAlign w:val="bottom"/>
              </w:tcPr>
            </w:tcPrChange>
          </w:tcPr>
          <w:p w14:paraId="4EF2CACC" w14:textId="53D5E93D" w:rsidR="00C87CFE" w:rsidRPr="00F665AE" w:rsidRDefault="00C87CFE" w:rsidP="00C87CFE">
            <w:pPr>
              <w:jc w:val="center"/>
              <w:rPr>
                <w:ins w:id="19069" w:author="Στάθης Καπ" w:date="2023-03-03T03:52:00Z"/>
                <w:rFonts w:cstheme="minorHAnsi"/>
                <w:sz w:val="16"/>
                <w:szCs w:val="16"/>
              </w:rPr>
            </w:pPr>
            <w:ins w:id="19070" w:author="Στάθης Καπ" w:date="2023-03-03T03:54:00Z">
              <w:r w:rsidRPr="00F665AE">
                <w:rPr>
                  <w:rFonts w:ascii="Calibri" w:hAnsi="Calibri" w:cs="Calibri"/>
                  <w:color w:val="000000"/>
                  <w:sz w:val="16"/>
                  <w:szCs w:val="16"/>
                  <w:rPrChange w:id="19071" w:author="Στάθης Καπ" w:date="2023-03-03T03:55:00Z">
                    <w:rPr>
                      <w:rFonts w:ascii="Calibri" w:hAnsi="Calibri" w:cs="Calibri"/>
                      <w:color w:val="000000"/>
                      <w:sz w:val="18"/>
                      <w:szCs w:val="18"/>
                    </w:rPr>
                  </w:rPrChange>
                </w:rPr>
                <w:t>290</w:t>
              </w:r>
            </w:ins>
          </w:p>
        </w:tc>
        <w:tc>
          <w:tcPr>
            <w:tcW w:w="541" w:type="dxa"/>
            <w:vAlign w:val="bottom"/>
            <w:tcPrChange w:id="19072" w:author="Στάθης Καπ" w:date="2023-03-03T06:26:00Z">
              <w:tcPr>
                <w:tcW w:w="541" w:type="dxa"/>
                <w:vAlign w:val="bottom"/>
              </w:tcPr>
            </w:tcPrChange>
          </w:tcPr>
          <w:p w14:paraId="535ADBBC" w14:textId="5061B641" w:rsidR="00C87CFE" w:rsidRPr="00F665AE" w:rsidRDefault="00C87CFE" w:rsidP="00C87CFE">
            <w:pPr>
              <w:jc w:val="center"/>
              <w:rPr>
                <w:ins w:id="19073" w:author="Στάθης Καπ" w:date="2023-03-03T03:52:00Z"/>
                <w:rFonts w:cstheme="minorHAnsi"/>
                <w:sz w:val="16"/>
                <w:szCs w:val="16"/>
              </w:rPr>
            </w:pPr>
            <w:ins w:id="19074" w:author="Στάθης Καπ" w:date="2023-03-03T03:54:00Z">
              <w:r w:rsidRPr="00F665AE">
                <w:rPr>
                  <w:rFonts w:ascii="Calibri" w:hAnsi="Calibri" w:cs="Calibri"/>
                  <w:color w:val="000000"/>
                  <w:sz w:val="16"/>
                  <w:szCs w:val="16"/>
                  <w:rPrChange w:id="19075" w:author="Στάθης Καπ" w:date="2023-03-03T03:55:00Z">
                    <w:rPr>
                      <w:rFonts w:ascii="Calibri" w:hAnsi="Calibri" w:cs="Calibri"/>
                      <w:color w:val="000000"/>
                      <w:sz w:val="18"/>
                      <w:szCs w:val="18"/>
                    </w:rPr>
                  </w:rPrChange>
                </w:rPr>
                <w:t>0.169</w:t>
              </w:r>
            </w:ins>
          </w:p>
        </w:tc>
        <w:tc>
          <w:tcPr>
            <w:tcW w:w="589" w:type="dxa"/>
            <w:vAlign w:val="center"/>
            <w:tcPrChange w:id="19076" w:author="Στάθης Καπ" w:date="2023-03-03T06:26:00Z">
              <w:tcPr>
                <w:tcW w:w="589" w:type="dxa"/>
                <w:vAlign w:val="center"/>
              </w:tcPr>
            </w:tcPrChange>
          </w:tcPr>
          <w:p w14:paraId="5FAC9D27" w14:textId="2FA054C9" w:rsidR="00C87CFE" w:rsidRPr="00F665AE" w:rsidRDefault="00C87CFE" w:rsidP="00C87CFE">
            <w:pPr>
              <w:jc w:val="center"/>
              <w:rPr>
                <w:ins w:id="19077" w:author="Στάθης Καπ" w:date="2023-03-03T03:52:00Z"/>
                <w:rFonts w:cstheme="minorHAnsi"/>
                <w:sz w:val="16"/>
                <w:szCs w:val="16"/>
              </w:rPr>
            </w:pPr>
            <w:ins w:id="19078" w:author="Στάθης Καπ" w:date="2023-03-03T06:18:00Z">
              <w:r>
                <w:rPr>
                  <w:rFonts w:ascii="Calibri" w:hAnsi="Calibri" w:cstheme="minorHAnsi"/>
                  <w:color w:val="000000"/>
                  <w:sz w:val="16"/>
                  <w:szCs w:val="16"/>
                </w:rPr>
                <w:t>12.12</w:t>
              </w:r>
            </w:ins>
          </w:p>
        </w:tc>
        <w:tc>
          <w:tcPr>
            <w:tcW w:w="463" w:type="dxa"/>
            <w:vAlign w:val="bottom"/>
            <w:tcPrChange w:id="19079" w:author="Στάθης Καπ" w:date="2023-03-03T06:26:00Z">
              <w:tcPr>
                <w:tcW w:w="463" w:type="dxa"/>
                <w:vAlign w:val="bottom"/>
              </w:tcPr>
            </w:tcPrChange>
          </w:tcPr>
          <w:p w14:paraId="7C15C38C" w14:textId="4F99C76F" w:rsidR="00C87CFE" w:rsidRPr="00F665AE" w:rsidRDefault="00C87CFE" w:rsidP="00C87CFE">
            <w:pPr>
              <w:jc w:val="center"/>
              <w:rPr>
                <w:ins w:id="19080" w:author="Στάθης Καπ" w:date="2023-03-03T03:52:00Z"/>
                <w:rFonts w:cstheme="minorHAnsi"/>
                <w:sz w:val="16"/>
                <w:szCs w:val="16"/>
              </w:rPr>
            </w:pPr>
            <w:ins w:id="19081" w:author="Στάθης Καπ" w:date="2023-03-03T03:54:00Z">
              <w:r w:rsidRPr="00F665AE">
                <w:rPr>
                  <w:rFonts w:ascii="Calibri" w:hAnsi="Calibri" w:cs="Calibri"/>
                  <w:color w:val="000000"/>
                  <w:sz w:val="16"/>
                  <w:szCs w:val="16"/>
                  <w:rPrChange w:id="19082" w:author="Στάθης Καπ" w:date="2023-03-03T03:55:00Z">
                    <w:rPr>
                      <w:rFonts w:ascii="Calibri" w:hAnsi="Calibri" w:cs="Calibri"/>
                      <w:color w:val="000000"/>
                      <w:sz w:val="18"/>
                      <w:szCs w:val="18"/>
                    </w:rPr>
                  </w:rPrChange>
                </w:rPr>
                <w:t>290</w:t>
              </w:r>
            </w:ins>
          </w:p>
        </w:tc>
        <w:tc>
          <w:tcPr>
            <w:tcW w:w="541" w:type="dxa"/>
            <w:vAlign w:val="bottom"/>
            <w:tcPrChange w:id="19083" w:author="Στάθης Καπ" w:date="2023-03-03T06:26:00Z">
              <w:tcPr>
                <w:tcW w:w="541" w:type="dxa"/>
                <w:vAlign w:val="bottom"/>
              </w:tcPr>
            </w:tcPrChange>
          </w:tcPr>
          <w:p w14:paraId="69FBBEA7" w14:textId="5984D5C6" w:rsidR="00C87CFE" w:rsidRPr="00F665AE" w:rsidRDefault="00C87CFE" w:rsidP="00C87CFE">
            <w:pPr>
              <w:jc w:val="center"/>
              <w:rPr>
                <w:ins w:id="19084" w:author="Στάθης Καπ" w:date="2023-03-03T03:52:00Z"/>
                <w:rFonts w:cstheme="minorHAnsi"/>
                <w:sz w:val="16"/>
                <w:szCs w:val="16"/>
              </w:rPr>
            </w:pPr>
            <w:ins w:id="19085" w:author="Στάθης Καπ" w:date="2023-03-03T03:54:00Z">
              <w:r w:rsidRPr="00F665AE">
                <w:rPr>
                  <w:rFonts w:ascii="Calibri" w:hAnsi="Calibri" w:cs="Calibri"/>
                  <w:color w:val="000000"/>
                  <w:sz w:val="16"/>
                  <w:szCs w:val="16"/>
                  <w:rPrChange w:id="19086" w:author="Στάθης Καπ" w:date="2023-03-03T03:55:00Z">
                    <w:rPr>
                      <w:rFonts w:ascii="Calibri" w:hAnsi="Calibri" w:cs="Calibri"/>
                      <w:color w:val="000000"/>
                      <w:sz w:val="18"/>
                      <w:szCs w:val="18"/>
                    </w:rPr>
                  </w:rPrChange>
                </w:rPr>
                <w:t>0.184</w:t>
              </w:r>
            </w:ins>
          </w:p>
        </w:tc>
        <w:tc>
          <w:tcPr>
            <w:tcW w:w="589" w:type="dxa"/>
            <w:vAlign w:val="center"/>
            <w:tcPrChange w:id="19087" w:author="Στάθης Καπ" w:date="2023-03-03T06:26:00Z">
              <w:tcPr>
                <w:tcW w:w="589" w:type="dxa"/>
                <w:vAlign w:val="center"/>
              </w:tcPr>
            </w:tcPrChange>
          </w:tcPr>
          <w:p w14:paraId="79CE02FA" w14:textId="42D2DE18" w:rsidR="00C87CFE" w:rsidRPr="00F665AE" w:rsidRDefault="00C87CFE" w:rsidP="00C87CFE">
            <w:pPr>
              <w:jc w:val="center"/>
              <w:rPr>
                <w:ins w:id="19088" w:author="Στάθης Καπ" w:date="2023-03-03T03:52:00Z"/>
                <w:rFonts w:cstheme="minorHAnsi"/>
                <w:sz w:val="16"/>
                <w:szCs w:val="16"/>
              </w:rPr>
            </w:pPr>
            <w:ins w:id="19089"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90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91" w:author="Στάθης Καπ" w:date="2023-03-03T03:52:00Z"/>
        </w:trPr>
        <w:tc>
          <w:tcPr>
            <w:tcW w:w="515" w:type="dxa"/>
            <w:tcBorders>
              <w:top w:val="nil"/>
              <w:bottom w:val="nil"/>
              <w:right w:val="single" w:sz="4" w:space="0" w:color="auto"/>
            </w:tcBorders>
            <w:shd w:val="clear" w:color="auto" w:fill="E7E6E6" w:themeFill="background2"/>
            <w:vAlign w:val="bottom"/>
            <w:tcPrChange w:id="19092" w:author="Στάθης Καπ" w:date="2023-03-03T06:26:00Z">
              <w:tcPr>
                <w:tcW w:w="515" w:type="dxa"/>
                <w:vAlign w:val="center"/>
              </w:tcPr>
            </w:tcPrChange>
          </w:tcPr>
          <w:p w14:paraId="312FB18C" w14:textId="5809EEB6" w:rsidR="00C87CFE" w:rsidRPr="00F665AE" w:rsidRDefault="00C87CFE" w:rsidP="00C87CFE">
            <w:pPr>
              <w:jc w:val="center"/>
              <w:rPr>
                <w:ins w:id="19093" w:author="Στάθης Καπ" w:date="2023-03-03T03:52:00Z"/>
                <w:sz w:val="16"/>
                <w:szCs w:val="16"/>
              </w:rPr>
            </w:pPr>
            <w:ins w:id="19094" w:author="Στάθης Καπ" w:date="2023-03-03T03:54:00Z">
              <w:r w:rsidRPr="00F665AE">
                <w:rPr>
                  <w:rFonts w:ascii="Calibri" w:hAnsi="Calibri" w:cs="Calibri"/>
                  <w:color w:val="000000"/>
                  <w:sz w:val="16"/>
                  <w:szCs w:val="16"/>
                  <w:rPrChange w:id="19095"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9096" w:author="Στάθης Καπ" w:date="2023-03-03T06:26:00Z">
              <w:tcPr>
                <w:tcW w:w="560" w:type="dxa"/>
              </w:tcPr>
            </w:tcPrChange>
          </w:tcPr>
          <w:p w14:paraId="0DBB1903" w14:textId="10179788" w:rsidR="00C87CFE" w:rsidRPr="00F665AE" w:rsidRDefault="00C87CFE" w:rsidP="00C87CFE">
            <w:pPr>
              <w:jc w:val="center"/>
              <w:rPr>
                <w:ins w:id="19097" w:author="Στάθης Καπ" w:date="2023-03-03T03:52:00Z"/>
                <w:rFonts w:cstheme="minorHAnsi"/>
                <w:sz w:val="16"/>
                <w:szCs w:val="16"/>
              </w:rPr>
            </w:pPr>
            <w:ins w:id="19098" w:author="Στάθης Καπ" w:date="2023-03-03T03:54:00Z">
              <w:r w:rsidRPr="00F665AE">
                <w:rPr>
                  <w:sz w:val="16"/>
                  <w:szCs w:val="16"/>
                  <w:rPrChange w:id="19099" w:author="Στάθης Καπ" w:date="2023-03-03T03:55:00Z">
                    <w:rPr>
                      <w:sz w:val="18"/>
                      <w:szCs w:val="18"/>
                    </w:rPr>
                  </w:rPrChange>
                </w:rPr>
                <w:t>380</w:t>
              </w:r>
            </w:ins>
          </w:p>
        </w:tc>
        <w:tc>
          <w:tcPr>
            <w:tcW w:w="855" w:type="dxa"/>
            <w:tcPrChange w:id="19100" w:author="Στάθης Καπ" w:date="2023-03-03T06:26:00Z">
              <w:tcPr>
                <w:tcW w:w="855" w:type="dxa"/>
              </w:tcPr>
            </w:tcPrChange>
          </w:tcPr>
          <w:p w14:paraId="5DBB30B3" w14:textId="741D06F5" w:rsidR="00C87CFE" w:rsidRPr="00F665AE" w:rsidRDefault="00C87CFE" w:rsidP="00C87CFE">
            <w:pPr>
              <w:jc w:val="center"/>
              <w:rPr>
                <w:ins w:id="19101" w:author="Στάθης Καπ" w:date="2023-03-03T03:52:00Z"/>
                <w:rFonts w:cstheme="minorHAnsi"/>
                <w:sz w:val="16"/>
                <w:szCs w:val="16"/>
              </w:rPr>
            </w:pPr>
            <w:ins w:id="19102" w:author="Στάθης Καπ" w:date="2023-03-03T03:54:00Z">
              <w:r w:rsidRPr="00F665AE">
                <w:rPr>
                  <w:sz w:val="16"/>
                  <w:szCs w:val="16"/>
                  <w:rPrChange w:id="19103" w:author="Στάθης Καπ" w:date="2023-03-03T03:55:00Z">
                    <w:rPr>
                      <w:sz w:val="18"/>
                      <w:szCs w:val="18"/>
                    </w:rPr>
                  </w:rPrChange>
                </w:rPr>
                <w:t>380</w:t>
              </w:r>
            </w:ins>
          </w:p>
        </w:tc>
        <w:tc>
          <w:tcPr>
            <w:tcW w:w="544" w:type="dxa"/>
            <w:vAlign w:val="bottom"/>
            <w:tcPrChange w:id="19104" w:author="Στάθης Καπ" w:date="2023-03-03T06:26:00Z">
              <w:tcPr>
                <w:tcW w:w="544" w:type="dxa"/>
                <w:vAlign w:val="bottom"/>
              </w:tcPr>
            </w:tcPrChange>
          </w:tcPr>
          <w:p w14:paraId="71482E19" w14:textId="18A0DAF2" w:rsidR="00C87CFE" w:rsidRPr="00F665AE" w:rsidRDefault="00C87CFE" w:rsidP="00C87CFE">
            <w:pPr>
              <w:jc w:val="center"/>
              <w:rPr>
                <w:ins w:id="19105" w:author="Στάθης Καπ" w:date="2023-03-03T03:52:00Z"/>
                <w:rFonts w:cstheme="minorHAnsi"/>
                <w:sz w:val="16"/>
                <w:szCs w:val="16"/>
              </w:rPr>
            </w:pPr>
            <w:ins w:id="19106" w:author="Στάθης Καπ" w:date="2023-03-03T03:54:00Z">
              <w:r w:rsidRPr="00F665AE">
                <w:rPr>
                  <w:rFonts w:ascii="Calibri" w:hAnsi="Calibri" w:cs="Calibri"/>
                  <w:color w:val="000000"/>
                  <w:sz w:val="16"/>
                  <w:szCs w:val="16"/>
                  <w:rPrChange w:id="19107" w:author="Στάθης Καπ" w:date="2023-03-03T03:55:00Z">
                    <w:rPr>
                      <w:rFonts w:ascii="Calibri" w:hAnsi="Calibri" w:cs="Calibri"/>
                      <w:color w:val="000000"/>
                      <w:sz w:val="18"/>
                      <w:szCs w:val="18"/>
                    </w:rPr>
                  </w:rPrChange>
                </w:rPr>
                <w:t>350</w:t>
              </w:r>
            </w:ins>
          </w:p>
        </w:tc>
        <w:tc>
          <w:tcPr>
            <w:tcW w:w="621" w:type="dxa"/>
            <w:vAlign w:val="bottom"/>
            <w:tcPrChange w:id="19108" w:author="Στάθης Καπ" w:date="2023-03-03T06:26:00Z">
              <w:tcPr>
                <w:tcW w:w="621" w:type="dxa"/>
                <w:vAlign w:val="bottom"/>
              </w:tcPr>
            </w:tcPrChange>
          </w:tcPr>
          <w:p w14:paraId="791D6492" w14:textId="6DFC25CA" w:rsidR="00C87CFE" w:rsidRPr="00F665AE" w:rsidRDefault="00C87CFE" w:rsidP="00C87CFE">
            <w:pPr>
              <w:jc w:val="center"/>
              <w:rPr>
                <w:ins w:id="19109" w:author="Στάθης Καπ" w:date="2023-03-03T03:52:00Z"/>
                <w:rFonts w:cstheme="minorHAnsi"/>
                <w:sz w:val="16"/>
                <w:szCs w:val="16"/>
              </w:rPr>
            </w:pPr>
            <w:ins w:id="19110" w:author="Στάθης Καπ" w:date="2023-03-03T03:54:00Z">
              <w:r w:rsidRPr="00F665AE">
                <w:rPr>
                  <w:rFonts w:ascii="Calibri" w:hAnsi="Calibri" w:cs="Calibri"/>
                  <w:color w:val="000000"/>
                  <w:sz w:val="16"/>
                  <w:szCs w:val="16"/>
                  <w:rPrChange w:id="19111" w:author="Στάθης Καπ" w:date="2023-03-03T03:55:00Z">
                    <w:rPr>
                      <w:rFonts w:ascii="Calibri" w:hAnsi="Calibri" w:cs="Calibri"/>
                      <w:color w:val="000000"/>
                      <w:sz w:val="18"/>
                      <w:szCs w:val="18"/>
                    </w:rPr>
                  </w:rPrChange>
                </w:rPr>
                <w:t>0.19</w:t>
              </w:r>
            </w:ins>
          </w:p>
        </w:tc>
        <w:tc>
          <w:tcPr>
            <w:tcW w:w="669" w:type="dxa"/>
            <w:vAlign w:val="center"/>
            <w:tcPrChange w:id="19112" w:author="Στάθης Καπ" w:date="2023-03-03T06:26:00Z">
              <w:tcPr>
                <w:tcW w:w="669" w:type="dxa"/>
                <w:vAlign w:val="center"/>
              </w:tcPr>
            </w:tcPrChange>
          </w:tcPr>
          <w:p w14:paraId="77A84007" w14:textId="56C9DD5F" w:rsidR="00C87CFE" w:rsidRPr="00F665AE" w:rsidRDefault="00C87CFE" w:rsidP="00C87CFE">
            <w:pPr>
              <w:jc w:val="center"/>
              <w:rPr>
                <w:ins w:id="19113" w:author="Στάθης Καπ" w:date="2023-03-03T03:52:00Z"/>
                <w:rFonts w:cstheme="minorHAnsi"/>
                <w:sz w:val="16"/>
                <w:szCs w:val="16"/>
              </w:rPr>
            </w:pPr>
            <w:ins w:id="19114" w:author="Στάθης Καπ" w:date="2023-03-03T06:18:00Z">
              <w:r>
                <w:rPr>
                  <w:rFonts w:ascii="Calibri" w:hAnsi="Calibri" w:cstheme="minorHAnsi"/>
                  <w:color w:val="000000"/>
                  <w:sz w:val="16"/>
                  <w:szCs w:val="16"/>
                </w:rPr>
                <w:t>7.89</w:t>
              </w:r>
            </w:ins>
          </w:p>
        </w:tc>
        <w:tc>
          <w:tcPr>
            <w:tcW w:w="543" w:type="dxa"/>
            <w:vAlign w:val="bottom"/>
            <w:tcPrChange w:id="19115" w:author="Στάθης Καπ" w:date="2023-03-03T06:26:00Z">
              <w:tcPr>
                <w:tcW w:w="543" w:type="dxa"/>
                <w:vAlign w:val="bottom"/>
              </w:tcPr>
            </w:tcPrChange>
          </w:tcPr>
          <w:p w14:paraId="0CAD4AA7" w14:textId="7D42B934" w:rsidR="00C87CFE" w:rsidRPr="00F665AE" w:rsidRDefault="00C87CFE" w:rsidP="00C87CFE">
            <w:pPr>
              <w:jc w:val="center"/>
              <w:rPr>
                <w:ins w:id="19116" w:author="Στάθης Καπ" w:date="2023-03-03T03:52:00Z"/>
                <w:rFonts w:cstheme="minorHAnsi"/>
                <w:sz w:val="16"/>
                <w:szCs w:val="16"/>
              </w:rPr>
            </w:pPr>
            <w:ins w:id="19117" w:author="Στάθης Καπ" w:date="2023-03-03T03:54:00Z">
              <w:r w:rsidRPr="00F665AE">
                <w:rPr>
                  <w:rFonts w:ascii="Calibri" w:hAnsi="Calibri" w:cs="Calibri"/>
                  <w:color w:val="000000"/>
                  <w:sz w:val="16"/>
                  <w:szCs w:val="16"/>
                  <w:rPrChange w:id="19118" w:author="Στάθης Καπ" w:date="2023-03-03T03:55:00Z">
                    <w:rPr>
                      <w:rFonts w:ascii="Calibri" w:hAnsi="Calibri" w:cs="Calibri"/>
                      <w:color w:val="000000"/>
                      <w:sz w:val="18"/>
                      <w:szCs w:val="18"/>
                    </w:rPr>
                  </w:rPrChange>
                </w:rPr>
                <w:t>340</w:t>
              </w:r>
            </w:ins>
          </w:p>
        </w:tc>
        <w:tc>
          <w:tcPr>
            <w:tcW w:w="621" w:type="dxa"/>
            <w:vAlign w:val="bottom"/>
            <w:tcPrChange w:id="19119" w:author="Στάθης Καπ" w:date="2023-03-03T06:26:00Z">
              <w:tcPr>
                <w:tcW w:w="621" w:type="dxa"/>
                <w:vAlign w:val="bottom"/>
              </w:tcPr>
            </w:tcPrChange>
          </w:tcPr>
          <w:p w14:paraId="6F1590C1" w14:textId="03C805CB" w:rsidR="00C87CFE" w:rsidRPr="00F665AE" w:rsidRDefault="00C87CFE" w:rsidP="00C87CFE">
            <w:pPr>
              <w:jc w:val="center"/>
              <w:rPr>
                <w:ins w:id="19120" w:author="Στάθης Καπ" w:date="2023-03-03T03:52:00Z"/>
                <w:rFonts w:cstheme="minorHAnsi"/>
                <w:sz w:val="16"/>
                <w:szCs w:val="16"/>
              </w:rPr>
            </w:pPr>
            <w:ins w:id="19121" w:author="Στάθης Καπ" w:date="2023-03-03T03:54:00Z">
              <w:r w:rsidRPr="00F665AE">
                <w:rPr>
                  <w:rFonts w:ascii="Calibri" w:hAnsi="Calibri" w:cs="Calibri"/>
                  <w:color w:val="000000"/>
                  <w:sz w:val="16"/>
                  <w:szCs w:val="16"/>
                  <w:rPrChange w:id="19122" w:author="Στάθης Καπ" w:date="2023-03-03T03:55:00Z">
                    <w:rPr>
                      <w:rFonts w:ascii="Calibri" w:hAnsi="Calibri" w:cs="Calibri"/>
                      <w:color w:val="000000"/>
                      <w:sz w:val="18"/>
                      <w:szCs w:val="18"/>
                    </w:rPr>
                  </w:rPrChange>
                </w:rPr>
                <w:t>0.172</w:t>
              </w:r>
            </w:ins>
          </w:p>
        </w:tc>
        <w:tc>
          <w:tcPr>
            <w:tcW w:w="669" w:type="dxa"/>
            <w:vAlign w:val="center"/>
            <w:tcPrChange w:id="19123" w:author="Στάθης Καπ" w:date="2023-03-03T06:26:00Z">
              <w:tcPr>
                <w:tcW w:w="669" w:type="dxa"/>
                <w:vAlign w:val="center"/>
              </w:tcPr>
            </w:tcPrChange>
          </w:tcPr>
          <w:p w14:paraId="295F1CC6" w14:textId="4B933927" w:rsidR="00C87CFE" w:rsidRPr="00F665AE" w:rsidRDefault="00C87CFE" w:rsidP="00C87CFE">
            <w:pPr>
              <w:jc w:val="center"/>
              <w:rPr>
                <w:ins w:id="19124" w:author="Στάθης Καπ" w:date="2023-03-03T03:52:00Z"/>
                <w:rFonts w:cstheme="minorHAnsi"/>
                <w:sz w:val="16"/>
                <w:szCs w:val="16"/>
              </w:rPr>
            </w:pPr>
            <w:ins w:id="19125" w:author="Στάθης Καπ" w:date="2023-03-03T06:18:00Z">
              <w:r>
                <w:rPr>
                  <w:rFonts w:ascii="Calibri" w:hAnsi="Calibri" w:cstheme="minorHAnsi"/>
                  <w:color w:val="000000"/>
                  <w:sz w:val="16"/>
                  <w:szCs w:val="16"/>
                </w:rPr>
                <w:t>2.86</w:t>
              </w:r>
            </w:ins>
          </w:p>
        </w:tc>
        <w:tc>
          <w:tcPr>
            <w:tcW w:w="508" w:type="dxa"/>
            <w:vAlign w:val="bottom"/>
            <w:tcPrChange w:id="19126" w:author="Στάθης Καπ" w:date="2023-03-03T06:26:00Z">
              <w:tcPr>
                <w:tcW w:w="508" w:type="dxa"/>
                <w:vAlign w:val="bottom"/>
              </w:tcPr>
            </w:tcPrChange>
          </w:tcPr>
          <w:p w14:paraId="40DF97B2" w14:textId="2B92E0A3" w:rsidR="00C87CFE" w:rsidRPr="00F665AE" w:rsidRDefault="00C87CFE" w:rsidP="00C87CFE">
            <w:pPr>
              <w:jc w:val="center"/>
              <w:rPr>
                <w:ins w:id="19127" w:author="Στάθης Καπ" w:date="2023-03-03T03:52:00Z"/>
                <w:rFonts w:cstheme="minorHAnsi"/>
                <w:sz w:val="16"/>
                <w:szCs w:val="16"/>
              </w:rPr>
            </w:pPr>
            <w:ins w:id="19128" w:author="Στάθης Καπ" w:date="2023-03-03T03:54:00Z">
              <w:r w:rsidRPr="00F665AE">
                <w:rPr>
                  <w:rFonts w:ascii="Calibri" w:hAnsi="Calibri" w:cs="Calibri"/>
                  <w:color w:val="000000"/>
                  <w:sz w:val="16"/>
                  <w:szCs w:val="16"/>
                  <w:rPrChange w:id="19129" w:author="Στάθης Καπ" w:date="2023-03-03T03:55:00Z">
                    <w:rPr>
                      <w:rFonts w:ascii="Calibri" w:hAnsi="Calibri" w:cs="Calibri"/>
                      <w:color w:val="000000"/>
                      <w:sz w:val="18"/>
                      <w:szCs w:val="18"/>
                    </w:rPr>
                  </w:rPrChange>
                </w:rPr>
                <w:t>300</w:t>
              </w:r>
            </w:ins>
          </w:p>
        </w:tc>
        <w:tc>
          <w:tcPr>
            <w:tcW w:w="541" w:type="dxa"/>
            <w:vAlign w:val="bottom"/>
            <w:tcPrChange w:id="19130" w:author="Στάθης Καπ" w:date="2023-03-03T06:26:00Z">
              <w:tcPr>
                <w:tcW w:w="541" w:type="dxa"/>
                <w:vAlign w:val="bottom"/>
              </w:tcPr>
            </w:tcPrChange>
          </w:tcPr>
          <w:p w14:paraId="5CCB513E" w14:textId="3CC0A747" w:rsidR="00C87CFE" w:rsidRPr="00F665AE" w:rsidRDefault="00C87CFE" w:rsidP="00C87CFE">
            <w:pPr>
              <w:jc w:val="center"/>
              <w:rPr>
                <w:ins w:id="19131" w:author="Στάθης Καπ" w:date="2023-03-03T03:52:00Z"/>
                <w:rFonts w:cstheme="minorHAnsi"/>
                <w:sz w:val="16"/>
                <w:szCs w:val="16"/>
              </w:rPr>
            </w:pPr>
            <w:ins w:id="19132" w:author="Στάθης Καπ" w:date="2023-03-03T03:54:00Z">
              <w:r w:rsidRPr="00F665AE">
                <w:rPr>
                  <w:rFonts w:ascii="Calibri" w:hAnsi="Calibri" w:cs="Calibri"/>
                  <w:color w:val="000000"/>
                  <w:sz w:val="16"/>
                  <w:szCs w:val="16"/>
                  <w:rPrChange w:id="19133" w:author="Στάθης Καπ" w:date="2023-03-03T03:55:00Z">
                    <w:rPr>
                      <w:rFonts w:ascii="Calibri" w:hAnsi="Calibri" w:cs="Calibri"/>
                      <w:color w:val="000000"/>
                      <w:sz w:val="18"/>
                      <w:szCs w:val="18"/>
                    </w:rPr>
                  </w:rPrChange>
                </w:rPr>
                <w:t>0.176</w:t>
              </w:r>
            </w:ins>
          </w:p>
        </w:tc>
        <w:tc>
          <w:tcPr>
            <w:tcW w:w="589" w:type="dxa"/>
            <w:vAlign w:val="center"/>
            <w:tcPrChange w:id="19134" w:author="Στάθης Καπ" w:date="2023-03-03T06:26:00Z">
              <w:tcPr>
                <w:tcW w:w="589" w:type="dxa"/>
                <w:vAlign w:val="center"/>
              </w:tcPr>
            </w:tcPrChange>
          </w:tcPr>
          <w:p w14:paraId="7EF89F98" w14:textId="34E175E4" w:rsidR="00C87CFE" w:rsidRPr="00F665AE" w:rsidRDefault="00C87CFE" w:rsidP="00C87CFE">
            <w:pPr>
              <w:jc w:val="center"/>
              <w:rPr>
                <w:ins w:id="19135" w:author="Στάθης Καπ" w:date="2023-03-03T03:52:00Z"/>
                <w:rFonts w:cstheme="minorHAnsi"/>
                <w:sz w:val="16"/>
                <w:szCs w:val="16"/>
              </w:rPr>
            </w:pPr>
            <w:ins w:id="19136" w:author="Στάθης Καπ" w:date="2023-03-03T06:18:00Z">
              <w:r>
                <w:rPr>
                  <w:rFonts w:ascii="Calibri" w:hAnsi="Calibri" w:cstheme="minorHAnsi"/>
                  <w:color w:val="000000"/>
                  <w:sz w:val="16"/>
                  <w:szCs w:val="16"/>
                </w:rPr>
                <w:t>14.29</w:t>
              </w:r>
            </w:ins>
          </w:p>
        </w:tc>
        <w:tc>
          <w:tcPr>
            <w:tcW w:w="463" w:type="dxa"/>
            <w:vAlign w:val="bottom"/>
            <w:tcPrChange w:id="19137" w:author="Στάθης Καπ" w:date="2023-03-03T06:26:00Z">
              <w:tcPr>
                <w:tcW w:w="463" w:type="dxa"/>
                <w:vAlign w:val="bottom"/>
              </w:tcPr>
            </w:tcPrChange>
          </w:tcPr>
          <w:p w14:paraId="230F95E3" w14:textId="45DE355F" w:rsidR="00C87CFE" w:rsidRPr="00F665AE" w:rsidRDefault="00C87CFE" w:rsidP="00C87CFE">
            <w:pPr>
              <w:jc w:val="center"/>
              <w:rPr>
                <w:ins w:id="19138" w:author="Στάθης Καπ" w:date="2023-03-03T03:52:00Z"/>
                <w:rFonts w:cstheme="minorHAnsi"/>
                <w:sz w:val="16"/>
                <w:szCs w:val="16"/>
              </w:rPr>
            </w:pPr>
            <w:ins w:id="19139" w:author="Στάθης Καπ" w:date="2023-03-03T03:54:00Z">
              <w:r w:rsidRPr="00F665AE">
                <w:rPr>
                  <w:rFonts w:ascii="Calibri" w:hAnsi="Calibri" w:cs="Calibri"/>
                  <w:color w:val="000000"/>
                  <w:sz w:val="16"/>
                  <w:szCs w:val="16"/>
                  <w:rPrChange w:id="19140" w:author="Στάθης Καπ" w:date="2023-03-03T03:55:00Z">
                    <w:rPr>
                      <w:rFonts w:ascii="Calibri" w:hAnsi="Calibri" w:cs="Calibri"/>
                      <w:color w:val="000000"/>
                      <w:sz w:val="18"/>
                      <w:szCs w:val="18"/>
                    </w:rPr>
                  </w:rPrChange>
                </w:rPr>
                <w:t>290</w:t>
              </w:r>
            </w:ins>
          </w:p>
        </w:tc>
        <w:tc>
          <w:tcPr>
            <w:tcW w:w="541" w:type="dxa"/>
            <w:vAlign w:val="bottom"/>
            <w:tcPrChange w:id="19141" w:author="Στάθης Καπ" w:date="2023-03-03T06:26:00Z">
              <w:tcPr>
                <w:tcW w:w="541" w:type="dxa"/>
                <w:vAlign w:val="bottom"/>
              </w:tcPr>
            </w:tcPrChange>
          </w:tcPr>
          <w:p w14:paraId="27F5EF1F" w14:textId="78B24A89" w:rsidR="00C87CFE" w:rsidRPr="00F665AE" w:rsidRDefault="00C87CFE" w:rsidP="00C87CFE">
            <w:pPr>
              <w:jc w:val="center"/>
              <w:rPr>
                <w:ins w:id="19142" w:author="Στάθης Καπ" w:date="2023-03-03T03:52:00Z"/>
                <w:rFonts w:cstheme="minorHAnsi"/>
                <w:sz w:val="16"/>
                <w:szCs w:val="16"/>
              </w:rPr>
            </w:pPr>
            <w:ins w:id="19143" w:author="Στάθης Καπ" w:date="2023-03-03T03:54:00Z">
              <w:r w:rsidRPr="00F665AE">
                <w:rPr>
                  <w:rFonts w:ascii="Calibri" w:hAnsi="Calibri" w:cs="Calibri"/>
                  <w:color w:val="000000"/>
                  <w:sz w:val="16"/>
                  <w:szCs w:val="16"/>
                  <w:rPrChange w:id="19144" w:author="Στάθης Καπ" w:date="2023-03-03T03:55:00Z">
                    <w:rPr>
                      <w:rFonts w:ascii="Calibri" w:hAnsi="Calibri" w:cs="Calibri"/>
                      <w:color w:val="000000"/>
                      <w:sz w:val="18"/>
                      <w:szCs w:val="18"/>
                    </w:rPr>
                  </w:rPrChange>
                </w:rPr>
                <w:t>0.185</w:t>
              </w:r>
            </w:ins>
          </w:p>
        </w:tc>
        <w:tc>
          <w:tcPr>
            <w:tcW w:w="589" w:type="dxa"/>
            <w:vAlign w:val="center"/>
            <w:tcPrChange w:id="19145" w:author="Στάθης Καπ" w:date="2023-03-03T06:26:00Z">
              <w:tcPr>
                <w:tcW w:w="589" w:type="dxa"/>
                <w:vAlign w:val="center"/>
              </w:tcPr>
            </w:tcPrChange>
          </w:tcPr>
          <w:p w14:paraId="20E340F2" w14:textId="2E9F0C32" w:rsidR="00C87CFE" w:rsidRPr="00F665AE" w:rsidRDefault="00C87CFE" w:rsidP="00C87CFE">
            <w:pPr>
              <w:jc w:val="center"/>
              <w:rPr>
                <w:ins w:id="19146" w:author="Στάθης Καπ" w:date="2023-03-03T03:52:00Z"/>
                <w:rFonts w:cstheme="minorHAnsi"/>
                <w:sz w:val="16"/>
                <w:szCs w:val="16"/>
              </w:rPr>
            </w:pPr>
            <w:ins w:id="19147"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91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49" w:author="Στάθης Καπ" w:date="2023-03-03T03:52:00Z"/>
        </w:trPr>
        <w:tc>
          <w:tcPr>
            <w:tcW w:w="515" w:type="dxa"/>
            <w:tcBorders>
              <w:top w:val="nil"/>
              <w:bottom w:val="nil"/>
              <w:right w:val="single" w:sz="4" w:space="0" w:color="auto"/>
            </w:tcBorders>
            <w:shd w:val="clear" w:color="auto" w:fill="E7E6E6" w:themeFill="background2"/>
            <w:vAlign w:val="bottom"/>
            <w:tcPrChange w:id="19150" w:author="Στάθης Καπ" w:date="2023-03-03T06:26:00Z">
              <w:tcPr>
                <w:tcW w:w="515" w:type="dxa"/>
                <w:vAlign w:val="center"/>
              </w:tcPr>
            </w:tcPrChange>
          </w:tcPr>
          <w:p w14:paraId="1A567C54" w14:textId="6AE25F7B" w:rsidR="00C87CFE" w:rsidRPr="00F665AE" w:rsidRDefault="00C87CFE" w:rsidP="00C87CFE">
            <w:pPr>
              <w:jc w:val="center"/>
              <w:rPr>
                <w:ins w:id="19151" w:author="Στάθης Καπ" w:date="2023-03-03T03:52:00Z"/>
                <w:sz w:val="16"/>
                <w:szCs w:val="16"/>
              </w:rPr>
            </w:pPr>
            <w:ins w:id="19152" w:author="Στάθης Καπ" w:date="2023-03-03T03:54:00Z">
              <w:r w:rsidRPr="00F665AE">
                <w:rPr>
                  <w:rFonts w:ascii="Calibri" w:hAnsi="Calibri" w:cs="Calibri"/>
                  <w:color w:val="000000"/>
                  <w:sz w:val="16"/>
                  <w:szCs w:val="16"/>
                  <w:rPrChange w:id="19153"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9154" w:author="Στάθης Καπ" w:date="2023-03-03T06:26:00Z">
              <w:tcPr>
                <w:tcW w:w="560" w:type="dxa"/>
              </w:tcPr>
            </w:tcPrChange>
          </w:tcPr>
          <w:p w14:paraId="02EC67AE" w14:textId="0975D950" w:rsidR="00C87CFE" w:rsidRPr="00F665AE" w:rsidRDefault="00C87CFE" w:rsidP="00C87CFE">
            <w:pPr>
              <w:jc w:val="center"/>
              <w:rPr>
                <w:ins w:id="19155" w:author="Στάθης Καπ" w:date="2023-03-03T03:52:00Z"/>
                <w:rFonts w:cstheme="minorHAnsi"/>
                <w:sz w:val="16"/>
                <w:szCs w:val="16"/>
              </w:rPr>
            </w:pPr>
            <w:ins w:id="19156" w:author="Στάθης Καπ" w:date="2023-03-03T03:54:00Z">
              <w:r w:rsidRPr="00F665AE">
                <w:rPr>
                  <w:sz w:val="16"/>
                  <w:szCs w:val="16"/>
                  <w:rPrChange w:id="19157" w:author="Στάθης Καπ" w:date="2023-03-03T03:55:00Z">
                    <w:rPr>
                      <w:sz w:val="18"/>
                      <w:szCs w:val="18"/>
                    </w:rPr>
                  </w:rPrChange>
                </w:rPr>
                <w:t>870</w:t>
              </w:r>
            </w:ins>
          </w:p>
        </w:tc>
        <w:tc>
          <w:tcPr>
            <w:tcW w:w="855" w:type="dxa"/>
            <w:tcPrChange w:id="19158" w:author="Στάθης Καπ" w:date="2023-03-03T06:26:00Z">
              <w:tcPr>
                <w:tcW w:w="855" w:type="dxa"/>
              </w:tcPr>
            </w:tcPrChange>
          </w:tcPr>
          <w:p w14:paraId="4252246D" w14:textId="091E8DA2" w:rsidR="00C87CFE" w:rsidRPr="00F665AE" w:rsidRDefault="00C87CFE" w:rsidP="00C87CFE">
            <w:pPr>
              <w:jc w:val="center"/>
              <w:rPr>
                <w:ins w:id="19159" w:author="Στάθης Καπ" w:date="2023-03-03T03:52:00Z"/>
                <w:rFonts w:cstheme="minorHAnsi"/>
                <w:sz w:val="16"/>
                <w:szCs w:val="16"/>
              </w:rPr>
            </w:pPr>
            <w:ins w:id="19160" w:author="Στάθης Καπ" w:date="2023-03-03T03:54:00Z">
              <w:r w:rsidRPr="00F665AE">
                <w:rPr>
                  <w:sz w:val="16"/>
                  <w:szCs w:val="16"/>
                  <w:rPrChange w:id="19161" w:author="Στάθης Καπ" w:date="2023-03-03T03:55:00Z">
                    <w:rPr>
                      <w:sz w:val="18"/>
                      <w:szCs w:val="18"/>
                    </w:rPr>
                  </w:rPrChange>
                </w:rPr>
                <w:t>840</w:t>
              </w:r>
            </w:ins>
          </w:p>
        </w:tc>
        <w:tc>
          <w:tcPr>
            <w:tcW w:w="544" w:type="dxa"/>
            <w:vAlign w:val="bottom"/>
            <w:tcPrChange w:id="19162" w:author="Στάθης Καπ" w:date="2023-03-03T06:26:00Z">
              <w:tcPr>
                <w:tcW w:w="544" w:type="dxa"/>
                <w:vAlign w:val="bottom"/>
              </w:tcPr>
            </w:tcPrChange>
          </w:tcPr>
          <w:p w14:paraId="644C3580" w14:textId="742C42D6" w:rsidR="00C87CFE" w:rsidRPr="00F665AE" w:rsidRDefault="00C87CFE" w:rsidP="00C87CFE">
            <w:pPr>
              <w:jc w:val="center"/>
              <w:rPr>
                <w:ins w:id="19163" w:author="Στάθης Καπ" w:date="2023-03-03T03:52:00Z"/>
                <w:rFonts w:cstheme="minorHAnsi"/>
                <w:sz w:val="16"/>
                <w:szCs w:val="16"/>
              </w:rPr>
            </w:pPr>
            <w:ins w:id="19164" w:author="Στάθης Καπ" w:date="2023-03-03T03:54:00Z">
              <w:r w:rsidRPr="00F665AE">
                <w:rPr>
                  <w:rFonts w:ascii="Calibri" w:hAnsi="Calibri" w:cs="Calibri"/>
                  <w:color w:val="000000"/>
                  <w:sz w:val="16"/>
                  <w:szCs w:val="16"/>
                  <w:rPrChange w:id="19165" w:author="Στάθης Καπ" w:date="2023-03-03T03:55:00Z">
                    <w:rPr>
                      <w:rFonts w:ascii="Calibri" w:hAnsi="Calibri" w:cs="Calibri"/>
                      <w:color w:val="000000"/>
                      <w:sz w:val="18"/>
                      <w:szCs w:val="18"/>
                    </w:rPr>
                  </w:rPrChange>
                </w:rPr>
                <w:t>770</w:t>
              </w:r>
            </w:ins>
          </w:p>
        </w:tc>
        <w:tc>
          <w:tcPr>
            <w:tcW w:w="621" w:type="dxa"/>
            <w:vAlign w:val="bottom"/>
            <w:tcPrChange w:id="19166" w:author="Στάθης Καπ" w:date="2023-03-03T06:26:00Z">
              <w:tcPr>
                <w:tcW w:w="621" w:type="dxa"/>
                <w:vAlign w:val="bottom"/>
              </w:tcPr>
            </w:tcPrChange>
          </w:tcPr>
          <w:p w14:paraId="5AAD606A" w14:textId="610CF46A" w:rsidR="00C87CFE" w:rsidRPr="00F665AE" w:rsidRDefault="00C87CFE" w:rsidP="00C87CFE">
            <w:pPr>
              <w:jc w:val="center"/>
              <w:rPr>
                <w:ins w:id="19167" w:author="Στάθης Καπ" w:date="2023-03-03T03:52:00Z"/>
                <w:rFonts w:cstheme="minorHAnsi"/>
                <w:sz w:val="16"/>
                <w:szCs w:val="16"/>
              </w:rPr>
            </w:pPr>
            <w:ins w:id="19168" w:author="Στάθης Καπ" w:date="2023-03-03T03:54:00Z">
              <w:r w:rsidRPr="00F665AE">
                <w:rPr>
                  <w:rFonts w:ascii="Calibri" w:hAnsi="Calibri" w:cs="Calibri"/>
                  <w:color w:val="000000"/>
                  <w:sz w:val="16"/>
                  <w:szCs w:val="16"/>
                  <w:rPrChange w:id="19169" w:author="Στάθης Καπ" w:date="2023-03-03T03:55:00Z">
                    <w:rPr>
                      <w:rFonts w:ascii="Calibri" w:hAnsi="Calibri" w:cs="Calibri"/>
                      <w:color w:val="000000"/>
                      <w:sz w:val="18"/>
                      <w:szCs w:val="18"/>
                    </w:rPr>
                  </w:rPrChange>
                </w:rPr>
                <w:t>0.253</w:t>
              </w:r>
            </w:ins>
          </w:p>
        </w:tc>
        <w:tc>
          <w:tcPr>
            <w:tcW w:w="669" w:type="dxa"/>
            <w:vAlign w:val="center"/>
            <w:tcPrChange w:id="19170" w:author="Στάθης Καπ" w:date="2023-03-03T06:26:00Z">
              <w:tcPr>
                <w:tcW w:w="669" w:type="dxa"/>
                <w:vAlign w:val="center"/>
              </w:tcPr>
            </w:tcPrChange>
          </w:tcPr>
          <w:p w14:paraId="4858B872" w14:textId="193E77C8" w:rsidR="00C87CFE" w:rsidRPr="00F665AE" w:rsidRDefault="00C87CFE" w:rsidP="00C87CFE">
            <w:pPr>
              <w:jc w:val="center"/>
              <w:rPr>
                <w:ins w:id="19171" w:author="Στάθης Καπ" w:date="2023-03-03T03:52:00Z"/>
                <w:rFonts w:cstheme="minorHAnsi"/>
                <w:sz w:val="16"/>
                <w:szCs w:val="16"/>
              </w:rPr>
            </w:pPr>
            <w:ins w:id="19172" w:author="Στάθης Καπ" w:date="2023-03-03T06:18:00Z">
              <w:r>
                <w:rPr>
                  <w:rFonts w:ascii="Calibri" w:hAnsi="Calibri" w:cstheme="minorHAnsi"/>
                  <w:color w:val="000000"/>
                  <w:sz w:val="16"/>
                  <w:szCs w:val="16"/>
                </w:rPr>
                <w:t>11.49</w:t>
              </w:r>
            </w:ins>
          </w:p>
        </w:tc>
        <w:tc>
          <w:tcPr>
            <w:tcW w:w="543" w:type="dxa"/>
            <w:vAlign w:val="bottom"/>
            <w:tcPrChange w:id="19173" w:author="Στάθης Καπ" w:date="2023-03-03T06:26:00Z">
              <w:tcPr>
                <w:tcW w:w="543" w:type="dxa"/>
                <w:vAlign w:val="bottom"/>
              </w:tcPr>
            </w:tcPrChange>
          </w:tcPr>
          <w:p w14:paraId="0EA8C383" w14:textId="49097D45" w:rsidR="00C87CFE" w:rsidRPr="00F665AE" w:rsidRDefault="00C87CFE" w:rsidP="00C87CFE">
            <w:pPr>
              <w:jc w:val="center"/>
              <w:rPr>
                <w:ins w:id="19174" w:author="Στάθης Καπ" w:date="2023-03-03T03:52:00Z"/>
                <w:rFonts w:cstheme="minorHAnsi"/>
                <w:sz w:val="16"/>
                <w:szCs w:val="16"/>
              </w:rPr>
            </w:pPr>
            <w:ins w:id="19175" w:author="Στάθης Καπ" w:date="2023-03-03T03:54:00Z">
              <w:r w:rsidRPr="00F665AE">
                <w:rPr>
                  <w:rFonts w:ascii="Calibri" w:hAnsi="Calibri" w:cs="Calibri"/>
                  <w:color w:val="000000"/>
                  <w:sz w:val="16"/>
                  <w:szCs w:val="16"/>
                  <w:rPrChange w:id="19176" w:author="Στάθης Καπ" w:date="2023-03-03T03:55:00Z">
                    <w:rPr>
                      <w:rFonts w:ascii="Calibri" w:hAnsi="Calibri" w:cs="Calibri"/>
                      <w:color w:val="000000"/>
                      <w:sz w:val="18"/>
                      <w:szCs w:val="18"/>
                    </w:rPr>
                  </w:rPrChange>
                </w:rPr>
                <w:t>770</w:t>
              </w:r>
            </w:ins>
          </w:p>
        </w:tc>
        <w:tc>
          <w:tcPr>
            <w:tcW w:w="621" w:type="dxa"/>
            <w:vAlign w:val="bottom"/>
            <w:tcPrChange w:id="19177" w:author="Στάθης Καπ" w:date="2023-03-03T06:26:00Z">
              <w:tcPr>
                <w:tcW w:w="621" w:type="dxa"/>
                <w:vAlign w:val="bottom"/>
              </w:tcPr>
            </w:tcPrChange>
          </w:tcPr>
          <w:p w14:paraId="7B6120C0" w14:textId="0C179616" w:rsidR="00C87CFE" w:rsidRPr="00F665AE" w:rsidRDefault="00C87CFE" w:rsidP="00C87CFE">
            <w:pPr>
              <w:jc w:val="center"/>
              <w:rPr>
                <w:ins w:id="19178" w:author="Στάθης Καπ" w:date="2023-03-03T03:52:00Z"/>
                <w:rFonts w:cstheme="minorHAnsi"/>
                <w:sz w:val="16"/>
                <w:szCs w:val="16"/>
              </w:rPr>
            </w:pPr>
            <w:ins w:id="19179" w:author="Στάθης Καπ" w:date="2023-03-03T03:54:00Z">
              <w:r w:rsidRPr="00F665AE">
                <w:rPr>
                  <w:rFonts w:ascii="Calibri" w:hAnsi="Calibri" w:cs="Calibri"/>
                  <w:color w:val="000000"/>
                  <w:sz w:val="16"/>
                  <w:szCs w:val="16"/>
                  <w:rPrChange w:id="19180" w:author="Στάθης Καπ" w:date="2023-03-03T03:55:00Z">
                    <w:rPr>
                      <w:rFonts w:ascii="Calibri" w:hAnsi="Calibri" w:cs="Calibri"/>
                      <w:color w:val="000000"/>
                      <w:sz w:val="18"/>
                      <w:szCs w:val="18"/>
                    </w:rPr>
                  </w:rPrChange>
                </w:rPr>
                <w:t>0.189</w:t>
              </w:r>
            </w:ins>
          </w:p>
        </w:tc>
        <w:tc>
          <w:tcPr>
            <w:tcW w:w="669" w:type="dxa"/>
            <w:vAlign w:val="center"/>
            <w:tcPrChange w:id="19181" w:author="Στάθης Καπ" w:date="2023-03-03T06:26:00Z">
              <w:tcPr>
                <w:tcW w:w="669" w:type="dxa"/>
                <w:vAlign w:val="center"/>
              </w:tcPr>
            </w:tcPrChange>
          </w:tcPr>
          <w:p w14:paraId="58324D60" w14:textId="6A04705F" w:rsidR="00C87CFE" w:rsidRPr="00F665AE" w:rsidRDefault="00C87CFE" w:rsidP="00C87CFE">
            <w:pPr>
              <w:jc w:val="center"/>
              <w:rPr>
                <w:ins w:id="19182" w:author="Στάθης Καπ" w:date="2023-03-03T03:52:00Z"/>
                <w:rFonts w:cstheme="minorHAnsi"/>
                <w:sz w:val="16"/>
                <w:szCs w:val="16"/>
              </w:rPr>
            </w:pPr>
            <w:ins w:id="19183" w:author="Στάθης Καπ" w:date="2023-03-03T06:18:00Z">
              <w:r>
                <w:rPr>
                  <w:rFonts w:ascii="Calibri" w:hAnsi="Calibri" w:cstheme="minorHAnsi"/>
                  <w:color w:val="000000"/>
                  <w:sz w:val="16"/>
                  <w:szCs w:val="16"/>
                </w:rPr>
                <w:t>0</w:t>
              </w:r>
            </w:ins>
          </w:p>
        </w:tc>
        <w:tc>
          <w:tcPr>
            <w:tcW w:w="508" w:type="dxa"/>
            <w:vAlign w:val="bottom"/>
            <w:tcPrChange w:id="19184" w:author="Στάθης Καπ" w:date="2023-03-03T06:26:00Z">
              <w:tcPr>
                <w:tcW w:w="508" w:type="dxa"/>
                <w:vAlign w:val="bottom"/>
              </w:tcPr>
            </w:tcPrChange>
          </w:tcPr>
          <w:p w14:paraId="1CCF3DCF" w14:textId="7FE5918C" w:rsidR="00C87CFE" w:rsidRPr="00F665AE" w:rsidRDefault="00C87CFE" w:rsidP="00C87CFE">
            <w:pPr>
              <w:jc w:val="center"/>
              <w:rPr>
                <w:ins w:id="19185" w:author="Στάθης Καπ" w:date="2023-03-03T03:52:00Z"/>
                <w:rFonts w:cstheme="minorHAnsi"/>
                <w:sz w:val="16"/>
                <w:szCs w:val="16"/>
              </w:rPr>
            </w:pPr>
            <w:ins w:id="19186" w:author="Στάθης Καπ" w:date="2023-03-03T03:54:00Z">
              <w:r w:rsidRPr="00F665AE">
                <w:rPr>
                  <w:rFonts w:ascii="Calibri" w:hAnsi="Calibri" w:cs="Calibri"/>
                  <w:color w:val="000000"/>
                  <w:sz w:val="16"/>
                  <w:szCs w:val="16"/>
                  <w:rPrChange w:id="19187" w:author="Στάθης Καπ" w:date="2023-03-03T03:55:00Z">
                    <w:rPr>
                      <w:rFonts w:ascii="Calibri" w:hAnsi="Calibri" w:cs="Calibri"/>
                      <w:color w:val="000000"/>
                      <w:sz w:val="18"/>
                      <w:szCs w:val="18"/>
                    </w:rPr>
                  </w:rPrChange>
                </w:rPr>
                <w:t>770</w:t>
              </w:r>
            </w:ins>
          </w:p>
        </w:tc>
        <w:tc>
          <w:tcPr>
            <w:tcW w:w="541" w:type="dxa"/>
            <w:vAlign w:val="bottom"/>
            <w:tcPrChange w:id="19188" w:author="Στάθης Καπ" w:date="2023-03-03T06:26:00Z">
              <w:tcPr>
                <w:tcW w:w="541" w:type="dxa"/>
                <w:vAlign w:val="bottom"/>
              </w:tcPr>
            </w:tcPrChange>
          </w:tcPr>
          <w:p w14:paraId="5582F12F" w14:textId="250D939C" w:rsidR="00C87CFE" w:rsidRPr="00F665AE" w:rsidRDefault="00C87CFE" w:rsidP="00C87CFE">
            <w:pPr>
              <w:jc w:val="center"/>
              <w:rPr>
                <w:ins w:id="19189" w:author="Στάθης Καπ" w:date="2023-03-03T03:52:00Z"/>
                <w:rFonts w:cstheme="minorHAnsi"/>
                <w:sz w:val="16"/>
                <w:szCs w:val="16"/>
              </w:rPr>
            </w:pPr>
            <w:ins w:id="19190" w:author="Στάθης Καπ" w:date="2023-03-03T03:54:00Z">
              <w:r w:rsidRPr="00F665AE">
                <w:rPr>
                  <w:rFonts w:ascii="Calibri" w:hAnsi="Calibri" w:cs="Calibri"/>
                  <w:color w:val="000000"/>
                  <w:sz w:val="16"/>
                  <w:szCs w:val="16"/>
                  <w:rPrChange w:id="19191" w:author="Στάθης Καπ" w:date="2023-03-03T03:55:00Z">
                    <w:rPr>
                      <w:rFonts w:ascii="Calibri" w:hAnsi="Calibri" w:cs="Calibri"/>
                      <w:color w:val="000000"/>
                      <w:sz w:val="18"/>
                      <w:szCs w:val="18"/>
                    </w:rPr>
                  </w:rPrChange>
                </w:rPr>
                <w:t>0.197</w:t>
              </w:r>
            </w:ins>
          </w:p>
        </w:tc>
        <w:tc>
          <w:tcPr>
            <w:tcW w:w="589" w:type="dxa"/>
            <w:vAlign w:val="center"/>
            <w:tcPrChange w:id="19192" w:author="Στάθης Καπ" w:date="2023-03-03T06:26:00Z">
              <w:tcPr>
                <w:tcW w:w="589" w:type="dxa"/>
                <w:vAlign w:val="center"/>
              </w:tcPr>
            </w:tcPrChange>
          </w:tcPr>
          <w:p w14:paraId="1B6B80C0" w14:textId="4874819F" w:rsidR="00C87CFE" w:rsidRPr="00F665AE" w:rsidRDefault="00C87CFE" w:rsidP="00C87CFE">
            <w:pPr>
              <w:jc w:val="center"/>
              <w:rPr>
                <w:ins w:id="19193" w:author="Στάθης Καπ" w:date="2023-03-03T03:52:00Z"/>
                <w:rFonts w:cstheme="minorHAnsi"/>
                <w:sz w:val="16"/>
                <w:szCs w:val="16"/>
              </w:rPr>
            </w:pPr>
            <w:ins w:id="19194" w:author="Στάθης Καπ" w:date="2023-03-03T06:18:00Z">
              <w:r>
                <w:rPr>
                  <w:rFonts w:ascii="Calibri" w:hAnsi="Calibri" w:cstheme="minorHAnsi"/>
                  <w:color w:val="000000"/>
                  <w:sz w:val="16"/>
                  <w:szCs w:val="16"/>
                </w:rPr>
                <w:t>0</w:t>
              </w:r>
            </w:ins>
          </w:p>
        </w:tc>
        <w:tc>
          <w:tcPr>
            <w:tcW w:w="463" w:type="dxa"/>
            <w:vAlign w:val="bottom"/>
            <w:tcPrChange w:id="19195" w:author="Στάθης Καπ" w:date="2023-03-03T06:26:00Z">
              <w:tcPr>
                <w:tcW w:w="463" w:type="dxa"/>
                <w:vAlign w:val="bottom"/>
              </w:tcPr>
            </w:tcPrChange>
          </w:tcPr>
          <w:p w14:paraId="06371614" w14:textId="14E482F1" w:rsidR="00C87CFE" w:rsidRPr="00F665AE" w:rsidRDefault="00C87CFE" w:rsidP="00C87CFE">
            <w:pPr>
              <w:jc w:val="center"/>
              <w:rPr>
                <w:ins w:id="19196" w:author="Στάθης Καπ" w:date="2023-03-03T03:52:00Z"/>
                <w:rFonts w:cstheme="minorHAnsi"/>
                <w:sz w:val="16"/>
                <w:szCs w:val="16"/>
              </w:rPr>
            </w:pPr>
            <w:ins w:id="19197" w:author="Στάθης Καπ" w:date="2023-03-03T03:54:00Z">
              <w:r w:rsidRPr="00F665AE">
                <w:rPr>
                  <w:rFonts w:ascii="Calibri" w:hAnsi="Calibri" w:cs="Calibri"/>
                  <w:color w:val="000000"/>
                  <w:sz w:val="16"/>
                  <w:szCs w:val="16"/>
                  <w:rPrChange w:id="19198" w:author="Στάθης Καπ" w:date="2023-03-03T03:55:00Z">
                    <w:rPr>
                      <w:rFonts w:ascii="Calibri" w:hAnsi="Calibri" w:cs="Calibri"/>
                      <w:color w:val="000000"/>
                      <w:sz w:val="18"/>
                      <w:szCs w:val="18"/>
                    </w:rPr>
                  </w:rPrChange>
                </w:rPr>
                <w:t>780</w:t>
              </w:r>
            </w:ins>
          </w:p>
        </w:tc>
        <w:tc>
          <w:tcPr>
            <w:tcW w:w="541" w:type="dxa"/>
            <w:vAlign w:val="bottom"/>
            <w:tcPrChange w:id="19199" w:author="Στάθης Καπ" w:date="2023-03-03T06:26:00Z">
              <w:tcPr>
                <w:tcW w:w="541" w:type="dxa"/>
                <w:vAlign w:val="bottom"/>
              </w:tcPr>
            </w:tcPrChange>
          </w:tcPr>
          <w:p w14:paraId="0A56A5F5" w14:textId="1D802507" w:rsidR="00C87CFE" w:rsidRPr="00F665AE" w:rsidRDefault="00C87CFE" w:rsidP="00C87CFE">
            <w:pPr>
              <w:jc w:val="center"/>
              <w:rPr>
                <w:ins w:id="19200" w:author="Στάθης Καπ" w:date="2023-03-03T03:52:00Z"/>
                <w:rFonts w:cstheme="minorHAnsi"/>
                <w:sz w:val="16"/>
                <w:szCs w:val="16"/>
              </w:rPr>
            </w:pPr>
            <w:ins w:id="19201" w:author="Στάθης Καπ" w:date="2023-03-03T03:54:00Z">
              <w:r w:rsidRPr="00F665AE">
                <w:rPr>
                  <w:rFonts w:ascii="Calibri" w:hAnsi="Calibri" w:cs="Calibri"/>
                  <w:color w:val="000000"/>
                  <w:sz w:val="16"/>
                  <w:szCs w:val="16"/>
                  <w:rPrChange w:id="19202" w:author="Στάθης Καπ" w:date="2023-03-03T03:55:00Z">
                    <w:rPr>
                      <w:rFonts w:ascii="Calibri" w:hAnsi="Calibri" w:cs="Calibri"/>
                      <w:color w:val="000000"/>
                      <w:sz w:val="18"/>
                      <w:szCs w:val="18"/>
                    </w:rPr>
                  </w:rPrChange>
                </w:rPr>
                <w:t>0.184</w:t>
              </w:r>
            </w:ins>
          </w:p>
        </w:tc>
        <w:tc>
          <w:tcPr>
            <w:tcW w:w="589" w:type="dxa"/>
            <w:vAlign w:val="center"/>
            <w:tcPrChange w:id="19203" w:author="Στάθης Καπ" w:date="2023-03-03T06:26:00Z">
              <w:tcPr>
                <w:tcW w:w="589" w:type="dxa"/>
                <w:vAlign w:val="center"/>
              </w:tcPr>
            </w:tcPrChange>
          </w:tcPr>
          <w:p w14:paraId="39294D52" w14:textId="26A3ACF6" w:rsidR="00C87CFE" w:rsidRPr="00F665AE" w:rsidRDefault="00C87CFE" w:rsidP="00C87CFE">
            <w:pPr>
              <w:jc w:val="center"/>
              <w:rPr>
                <w:ins w:id="19204" w:author="Στάθης Καπ" w:date="2023-03-03T03:52:00Z"/>
                <w:rFonts w:cstheme="minorHAnsi"/>
                <w:sz w:val="16"/>
                <w:szCs w:val="16"/>
              </w:rPr>
            </w:pPr>
            <w:ins w:id="19205"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92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07" w:author="Στάθης Καπ" w:date="2023-03-03T03:52:00Z"/>
        </w:trPr>
        <w:tc>
          <w:tcPr>
            <w:tcW w:w="515" w:type="dxa"/>
            <w:tcBorders>
              <w:top w:val="nil"/>
              <w:bottom w:val="nil"/>
              <w:right w:val="single" w:sz="4" w:space="0" w:color="auto"/>
            </w:tcBorders>
            <w:shd w:val="clear" w:color="auto" w:fill="E7E6E6" w:themeFill="background2"/>
            <w:vAlign w:val="bottom"/>
            <w:tcPrChange w:id="19208" w:author="Στάθης Καπ" w:date="2023-03-03T06:26:00Z">
              <w:tcPr>
                <w:tcW w:w="515" w:type="dxa"/>
                <w:vAlign w:val="center"/>
              </w:tcPr>
            </w:tcPrChange>
          </w:tcPr>
          <w:p w14:paraId="7DA0021C" w14:textId="58195056" w:rsidR="00C87CFE" w:rsidRPr="00F665AE" w:rsidRDefault="00C87CFE" w:rsidP="00C87CFE">
            <w:pPr>
              <w:jc w:val="center"/>
              <w:rPr>
                <w:ins w:id="19209" w:author="Στάθης Καπ" w:date="2023-03-03T03:52:00Z"/>
                <w:sz w:val="16"/>
                <w:szCs w:val="16"/>
              </w:rPr>
            </w:pPr>
            <w:ins w:id="19210" w:author="Στάθης Καπ" w:date="2023-03-03T03:54:00Z">
              <w:r w:rsidRPr="00F665AE">
                <w:rPr>
                  <w:rFonts w:ascii="Calibri" w:hAnsi="Calibri" w:cs="Calibri"/>
                  <w:color w:val="000000"/>
                  <w:sz w:val="16"/>
                  <w:szCs w:val="16"/>
                  <w:rPrChange w:id="19211"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9212" w:author="Στάθης Καπ" w:date="2023-03-03T06:26:00Z">
              <w:tcPr>
                <w:tcW w:w="560" w:type="dxa"/>
              </w:tcPr>
            </w:tcPrChange>
          </w:tcPr>
          <w:p w14:paraId="7E7DE6AD" w14:textId="5E2BE86E" w:rsidR="00C87CFE" w:rsidRPr="00F665AE" w:rsidRDefault="00C87CFE" w:rsidP="00C87CFE">
            <w:pPr>
              <w:jc w:val="center"/>
              <w:rPr>
                <w:ins w:id="19213" w:author="Στάθης Καπ" w:date="2023-03-03T03:52:00Z"/>
                <w:rFonts w:cstheme="minorHAnsi"/>
                <w:sz w:val="16"/>
                <w:szCs w:val="16"/>
              </w:rPr>
            </w:pPr>
            <w:ins w:id="19214" w:author="Στάθης Καπ" w:date="2023-03-03T03:54:00Z">
              <w:r w:rsidRPr="00F665AE">
                <w:rPr>
                  <w:sz w:val="16"/>
                  <w:szCs w:val="16"/>
                  <w:rPrChange w:id="19215" w:author="Στάθης Καπ" w:date="2023-03-03T03:55:00Z">
                    <w:rPr>
                      <w:sz w:val="18"/>
                      <w:szCs w:val="18"/>
                    </w:rPr>
                  </w:rPrChange>
                </w:rPr>
                <w:t>930</w:t>
              </w:r>
            </w:ins>
          </w:p>
        </w:tc>
        <w:tc>
          <w:tcPr>
            <w:tcW w:w="855" w:type="dxa"/>
            <w:tcPrChange w:id="19216" w:author="Στάθης Καπ" w:date="2023-03-03T06:26:00Z">
              <w:tcPr>
                <w:tcW w:w="855" w:type="dxa"/>
              </w:tcPr>
            </w:tcPrChange>
          </w:tcPr>
          <w:p w14:paraId="3F0785FD" w14:textId="5580A119" w:rsidR="00C87CFE" w:rsidRPr="00F665AE" w:rsidRDefault="00C87CFE" w:rsidP="00C87CFE">
            <w:pPr>
              <w:jc w:val="center"/>
              <w:rPr>
                <w:ins w:id="19217" w:author="Στάθης Καπ" w:date="2023-03-03T03:52:00Z"/>
                <w:rFonts w:cstheme="minorHAnsi"/>
                <w:sz w:val="16"/>
                <w:szCs w:val="16"/>
              </w:rPr>
            </w:pPr>
            <w:ins w:id="19218" w:author="Στάθης Καπ" w:date="2023-03-03T03:54:00Z">
              <w:r w:rsidRPr="00F665AE">
                <w:rPr>
                  <w:sz w:val="16"/>
                  <w:szCs w:val="16"/>
                  <w:rPrChange w:id="19219" w:author="Στάθης Καπ" w:date="2023-03-03T03:55:00Z">
                    <w:rPr>
                      <w:sz w:val="18"/>
                      <w:szCs w:val="18"/>
                    </w:rPr>
                  </w:rPrChange>
                </w:rPr>
                <w:t>910</w:t>
              </w:r>
            </w:ins>
          </w:p>
        </w:tc>
        <w:tc>
          <w:tcPr>
            <w:tcW w:w="544" w:type="dxa"/>
            <w:vAlign w:val="bottom"/>
            <w:tcPrChange w:id="19220" w:author="Στάθης Καπ" w:date="2023-03-03T06:26:00Z">
              <w:tcPr>
                <w:tcW w:w="544" w:type="dxa"/>
                <w:vAlign w:val="bottom"/>
              </w:tcPr>
            </w:tcPrChange>
          </w:tcPr>
          <w:p w14:paraId="1EAC2097" w14:textId="42B10D74" w:rsidR="00C87CFE" w:rsidRPr="00F665AE" w:rsidRDefault="00C87CFE" w:rsidP="00C87CFE">
            <w:pPr>
              <w:jc w:val="center"/>
              <w:rPr>
                <w:ins w:id="19221" w:author="Στάθης Καπ" w:date="2023-03-03T03:52:00Z"/>
                <w:rFonts w:cstheme="minorHAnsi"/>
                <w:sz w:val="16"/>
                <w:szCs w:val="16"/>
              </w:rPr>
            </w:pPr>
            <w:ins w:id="19222" w:author="Στάθης Καπ" w:date="2023-03-03T03:54:00Z">
              <w:r w:rsidRPr="00F665AE">
                <w:rPr>
                  <w:rFonts w:ascii="Calibri" w:hAnsi="Calibri" w:cs="Calibri"/>
                  <w:color w:val="000000"/>
                  <w:sz w:val="16"/>
                  <w:szCs w:val="16"/>
                  <w:rPrChange w:id="19223" w:author="Στάθης Καπ" w:date="2023-03-03T03:55:00Z">
                    <w:rPr>
                      <w:rFonts w:ascii="Calibri" w:hAnsi="Calibri" w:cs="Calibri"/>
                      <w:color w:val="000000"/>
                      <w:sz w:val="18"/>
                      <w:szCs w:val="18"/>
                    </w:rPr>
                  </w:rPrChange>
                </w:rPr>
                <w:t>830</w:t>
              </w:r>
            </w:ins>
          </w:p>
        </w:tc>
        <w:tc>
          <w:tcPr>
            <w:tcW w:w="621" w:type="dxa"/>
            <w:vAlign w:val="bottom"/>
            <w:tcPrChange w:id="19224" w:author="Στάθης Καπ" w:date="2023-03-03T06:26:00Z">
              <w:tcPr>
                <w:tcW w:w="621" w:type="dxa"/>
                <w:vAlign w:val="bottom"/>
              </w:tcPr>
            </w:tcPrChange>
          </w:tcPr>
          <w:p w14:paraId="4C6B06FD" w14:textId="1D5DFF06" w:rsidR="00C87CFE" w:rsidRPr="00F665AE" w:rsidRDefault="00C87CFE" w:rsidP="00C87CFE">
            <w:pPr>
              <w:jc w:val="center"/>
              <w:rPr>
                <w:ins w:id="19225" w:author="Στάθης Καπ" w:date="2023-03-03T03:52:00Z"/>
                <w:rFonts w:cstheme="minorHAnsi"/>
                <w:sz w:val="16"/>
                <w:szCs w:val="16"/>
              </w:rPr>
            </w:pPr>
            <w:ins w:id="19226" w:author="Στάθης Καπ" w:date="2023-03-03T03:54:00Z">
              <w:r w:rsidRPr="00F665AE">
                <w:rPr>
                  <w:rFonts w:ascii="Calibri" w:hAnsi="Calibri" w:cs="Calibri"/>
                  <w:color w:val="000000"/>
                  <w:sz w:val="16"/>
                  <w:szCs w:val="16"/>
                  <w:rPrChange w:id="19227" w:author="Στάθης Καπ" w:date="2023-03-03T03:55:00Z">
                    <w:rPr>
                      <w:rFonts w:ascii="Calibri" w:hAnsi="Calibri" w:cs="Calibri"/>
                      <w:color w:val="000000"/>
                      <w:sz w:val="18"/>
                      <w:szCs w:val="18"/>
                    </w:rPr>
                  </w:rPrChange>
                </w:rPr>
                <w:t>0.28</w:t>
              </w:r>
            </w:ins>
          </w:p>
        </w:tc>
        <w:tc>
          <w:tcPr>
            <w:tcW w:w="669" w:type="dxa"/>
            <w:vAlign w:val="center"/>
            <w:tcPrChange w:id="19228" w:author="Στάθης Καπ" w:date="2023-03-03T06:26:00Z">
              <w:tcPr>
                <w:tcW w:w="669" w:type="dxa"/>
                <w:vAlign w:val="center"/>
              </w:tcPr>
            </w:tcPrChange>
          </w:tcPr>
          <w:p w14:paraId="40F7F259" w14:textId="0C85E736" w:rsidR="00C87CFE" w:rsidRPr="00F665AE" w:rsidRDefault="00C87CFE" w:rsidP="00C87CFE">
            <w:pPr>
              <w:jc w:val="center"/>
              <w:rPr>
                <w:ins w:id="19229" w:author="Στάθης Καπ" w:date="2023-03-03T03:52:00Z"/>
                <w:rFonts w:cstheme="minorHAnsi"/>
                <w:sz w:val="16"/>
                <w:szCs w:val="16"/>
              </w:rPr>
            </w:pPr>
            <w:ins w:id="19230" w:author="Στάθης Καπ" w:date="2023-03-03T06:18:00Z">
              <w:r>
                <w:rPr>
                  <w:rFonts w:ascii="Calibri" w:hAnsi="Calibri" w:cstheme="minorHAnsi"/>
                  <w:color w:val="000000"/>
                  <w:sz w:val="16"/>
                  <w:szCs w:val="16"/>
                </w:rPr>
                <w:t>10.75</w:t>
              </w:r>
            </w:ins>
          </w:p>
        </w:tc>
        <w:tc>
          <w:tcPr>
            <w:tcW w:w="543" w:type="dxa"/>
            <w:vAlign w:val="bottom"/>
            <w:tcPrChange w:id="19231" w:author="Στάθης Καπ" w:date="2023-03-03T06:26:00Z">
              <w:tcPr>
                <w:tcW w:w="543" w:type="dxa"/>
                <w:vAlign w:val="bottom"/>
              </w:tcPr>
            </w:tcPrChange>
          </w:tcPr>
          <w:p w14:paraId="03192364" w14:textId="3A0D4187" w:rsidR="00C87CFE" w:rsidRPr="00F665AE" w:rsidRDefault="00C87CFE" w:rsidP="00C87CFE">
            <w:pPr>
              <w:jc w:val="center"/>
              <w:rPr>
                <w:ins w:id="19232" w:author="Στάθης Καπ" w:date="2023-03-03T03:52:00Z"/>
                <w:rFonts w:cstheme="minorHAnsi"/>
                <w:sz w:val="16"/>
                <w:szCs w:val="16"/>
              </w:rPr>
            </w:pPr>
            <w:ins w:id="19233" w:author="Στάθης Καπ" w:date="2023-03-03T03:54:00Z">
              <w:r w:rsidRPr="00F665AE">
                <w:rPr>
                  <w:rFonts w:ascii="Calibri" w:hAnsi="Calibri" w:cs="Calibri"/>
                  <w:color w:val="000000"/>
                  <w:sz w:val="16"/>
                  <w:szCs w:val="16"/>
                  <w:rPrChange w:id="19234" w:author="Στάθης Καπ" w:date="2023-03-03T03:55:00Z">
                    <w:rPr>
                      <w:rFonts w:ascii="Calibri" w:hAnsi="Calibri" w:cs="Calibri"/>
                      <w:color w:val="000000"/>
                      <w:sz w:val="18"/>
                      <w:szCs w:val="18"/>
                    </w:rPr>
                  </w:rPrChange>
                </w:rPr>
                <w:t>830</w:t>
              </w:r>
            </w:ins>
          </w:p>
        </w:tc>
        <w:tc>
          <w:tcPr>
            <w:tcW w:w="621" w:type="dxa"/>
            <w:vAlign w:val="bottom"/>
            <w:tcPrChange w:id="19235" w:author="Στάθης Καπ" w:date="2023-03-03T06:26:00Z">
              <w:tcPr>
                <w:tcW w:w="621" w:type="dxa"/>
                <w:vAlign w:val="bottom"/>
              </w:tcPr>
            </w:tcPrChange>
          </w:tcPr>
          <w:p w14:paraId="766F6BBF" w14:textId="2997A24C" w:rsidR="00C87CFE" w:rsidRPr="00F665AE" w:rsidRDefault="00C87CFE" w:rsidP="00C87CFE">
            <w:pPr>
              <w:jc w:val="center"/>
              <w:rPr>
                <w:ins w:id="19236" w:author="Στάθης Καπ" w:date="2023-03-03T03:52:00Z"/>
                <w:rFonts w:cstheme="minorHAnsi"/>
                <w:sz w:val="16"/>
                <w:szCs w:val="16"/>
              </w:rPr>
            </w:pPr>
            <w:ins w:id="19237" w:author="Στάθης Καπ" w:date="2023-03-03T03:54:00Z">
              <w:r w:rsidRPr="00F665AE">
                <w:rPr>
                  <w:rFonts w:ascii="Calibri" w:hAnsi="Calibri" w:cs="Calibri"/>
                  <w:color w:val="000000"/>
                  <w:sz w:val="16"/>
                  <w:szCs w:val="16"/>
                  <w:rPrChange w:id="19238" w:author="Στάθης Καπ" w:date="2023-03-03T03:55:00Z">
                    <w:rPr>
                      <w:rFonts w:ascii="Calibri" w:hAnsi="Calibri" w:cs="Calibri"/>
                      <w:color w:val="000000"/>
                      <w:sz w:val="18"/>
                      <w:szCs w:val="18"/>
                    </w:rPr>
                  </w:rPrChange>
                </w:rPr>
                <w:t>0.21</w:t>
              </w:r>
            </w:ins>
          </w:p>
        </w:tc>
        <w:tc>
          <w:tcPr>
            <w:tcW w:w="669" w:type="dxa"/>
            <w:vAlign w:val="center"/>
            <w:tcPrChange w:id="19239" w:author="Στάθης Καπ" w:date="2023-03-03T06:26:00Z">
              <w:tcPr>
                <w:tcW w:w="669" w:type="dxa"/>
                <w:vAlign w:val="center"/>
              </w:tcPr>
            </w:tcPrChange>
          </w:tcPr>
          <w:p w14:paraId="2B8575FA" w14:textId="4757D93C" w:rsidR="00C87CFE" w:rsidRPr="00F665AE" w:rsidRDefault="00C87CFE" w:rsidP="00C87CFE">
            <w:pPr>
              <w:jc w:val="center"/>
              <w:rPr>
                <w:ins w:id="19240" w:author="Στάθης Καπ" w:date="2023-03-03T03:52:00Z"/>
                <w:rFonts w:cstheme="minorHAnsi"/>
                <w:sz w:val="16"/>
                <w:szCs w:val="16"/>
              </w:rPr>
            </w:pPr>
            <w:ins w:id="19241" w:author="Στάθης Καπ" w:date="2023-03-03T06:18:00Z">
              <w:r>
                <w:rPr>
                  <w:rFonts w:ascii="Calibri" w:hAnsi="Calibri" w:cstheme="minorHAnsi"/>
                  <w:color w:val="000000"/>
                  <w:sz w:val="16"/>
                  <w:szCs w:val="16"/>
                </w:rPr>
                <w:t>0</w:t>
              </w:r>
            </w:ins>
          </w:p>
        </w:tc>
        <w:tc>
          <w:tcPr>
            <w:tcW w:w="508" w:type="dxa"/>
            <w:vAlign w:val="bottom"/>
            <w:tcPrChange w:id="19242" w:author="Στάθης Καπ" w:date="2023-03-03T06:26:00Z">
              <w:tcPr>
                <w:tcW w:w="508" w:type="dxa"/>
                <w:vAlign w:val="bottom"/>
              </w:tcPr>
            </w:tcPrChange>
          </w:tcPr>
          <w:p w14:paraId="3A0BBE7A" w14:textId="393A17AD" w:rsidR="00C87CFE" w:rsidRPr="00F665AE" w:rsidRDefault="00C87CFE" w:rsidP="00C87CFE">
            <w:pPr>
              <w:jc w:val="center"/>
              <w:rPr>
                <w:ins w:id="19243" w:author="Στάθης Καπ" w:date="2023-03-03T03:52:00Z"/>
                <w:rFonts w:cstheme="minorHAnsi"/>
                <w:sz w:val="16"/>
                <w:szCs w:val="16"/>
              </w:rPr>
            </w:pPr>
            <w:ins w:id="19244" w:author="Στάθης Καπ" w:date="2023-03-03T03:54:00Z">
              <w:r w:rsidRPr="00F665AE">
                <w:rPr>
                  <w:rFonts w:ascii="Calibri" w:hAnsi="Calibri" w:cs="Calibri"/>
                  <w:color w:val="000000"/>
                  <w:sz w:val="16"/>
                  <w:szCs w:val="16"/>
                  <w:rPrChange w:id="19245" w:author="Στάθης Καπ" w:date="2023-03-03T03:55:00Z">
                    <w:rPr>
                      <w:rFonts w:ascii="Calibri" w:hAnsi="Calibri" w:cs="Calibri"/>
                      <w:color w:val="000000"/>
                      <w:sz w:val="18"/>
                      <w:szCs w:val="18"/>
                    </w:rPr>
                  </w:rPrChange>
                </w:rPr>
                <w:t>840</w:t>
              </w:r>
            </w:ins>
          </w:p>
        </w:tc>
        <w:tc>
          <w:tcPr>
            <w:tcW w:w="541" w:type="dxa"/>
            <w:vAlign w:val="bottom"/>
            <w:tcPrChange w:id="19246" w:author="Στάθης Καπ" w:date="2023-03-03T06:26:00Z">
              <w:tcPr>
                <w:tcW w:w="541" w:type="dxa"/>
                <w:vAlign w:val="bottom"/>
              </w:tcPr>
            </w:tcPrChange>
          </w:tcPr>
          <w:p w14:paraId="6F97332C" w14:textId="04AB0811" w:rsidR="00C87CFE" w:rsidRPr="00F665AE" w:rsidRDefault="00C87CFE" w:rsidP="00C87CFE">
            <w:pPr>
              <w:jc w:val="center"/>
              <w:rPr>
                <w:ins w:id="19247" w:author="Στάθης Καπ" w:date="2023-03-03T03:52:00Z"/>
                <w:rFonts w:cstheme="minorHAnsi"/>
                <w:sz w:val="16"/>
                <w:szCs w:val="16"/>
              </w:rPr>
            </w:pPr>
            <w:ins w:id="19248" w:author="Στάθης Καπ" w:date="2023-03-03T03:54:00Z">
              <w:r w:rsidRPr="00F665AE">
                <w:rPr>
                  <w:rFonts w:ascii="Calibri" w:hAnsi="Calibri" w:cs="Calibri"/>
                  <w:color w:val="000000"/>
                  <w:sz w:val="16"/>
                  <w:szCs w:val="16"/>
                  <w:rPrChange w:id="19249" w:author="Στάθης Καπ" w:date="2023-03-03T03:55:00Z">
                    <w:rPr>
                      <w:rFonts w:ascii="Calibri" w:hAnsi="Calibri" w:cs="Calibri"/>
                      <w:color w:val="000000"/>
                      <w:sz w:val="18"/>
                      <w:szCs w:val="18"/>
                    </w:rPr>
                  </w:rPrChange>
                </w:rPr>
                <w:t>0.209</w:t>
              </w:r>
            </w:ins>
          </w:p>
        </w:tc>
        <w:tc>
          <w:tcPr>
            <w:tcW w:w="589" w:type="dxa"/>
            <w:vAlign w:val="center"/>
            <w:tcPrChange w:id="19250" w:author="Στάθης Καπ" w:date="2023-03-03T06:26:00Z">
              <w:tcPr>
                <w:tcW w:w="589" w:type="dxa"/>
                <w:vAlign w:val="center"/>
              </w:tcPr>
            </w:tcPrChange>
          </w:tcPr>
          <w:p w14:paraId="16930B8F" w14:textId="389D89C7" w:rsidR="00C87CFE" w:rsidRPr="00F665AE" w:rsidRDefault="00C87CFE" w:rsidP="00C87CFE">
            <w:pPr>
              <w:jc w:val="center"/>
              <w:rPr>
                <w:ins w:id="19251" w:author="Στάθης Καπ" w:date="2023-03-03T03:52:00Z"/>
                <w:rFonts w:cstheme="minorHAnsi"/>
                <w:sz w:val="16"/>
                <w:szCs w:val="16"/>
              </w:rPr>
            </w:pPr>
            <w:ins w:id="19252" w:author="Στάθης Καπ" w:date="2023-03-03T06:18:00Z">
              <w:r>
                <w:rPr>
                  <w:rFonts w:ascii="Calibri" w:hAnsi="Calibri" w:cstheme="minorHAnsi"/>
                  <w:color w:val="000000"/>
                  <w:sz w:val="16"/>
                  <w:szCs w:val="16"/>
                </w:rPr>
                <w:t>-1.2</w:t>
              </w:r>
            </w:ins>
          </w:p>
        </w:tc>
        <w:tc>
          <w:tcPr>
            <w:tcW w:w="463" w:type="dxa"/>
            <w:vAlign w:val="bottom"/>
            <w:tcPrChange w:id="19253" w:author="Στάθης Καπ" w:date="2023-03-03T06:26:00Z">
              <w:tcPr>
                <w:tcW w:w="463" w:type="dxa"/>
                <w:vAlign w:val="bottom"/>
              </w:tcPr>
            </w:tcPrChange>
          </w:tcPr>
          <w:p w14:paraId="222F2812" w14:textId="30611AD7" w:rsidR="00C87CFE" w:rsidRPr="00F665AE" w:rsidRDefault="00C87CFE" w:rsidP="00C87CFE">
            <w:pPr>
              <w:jc w:val="center"/>
              <w:rPr>
                <w:ins w:id="19254" w:author="Στάθης Καπ" w:date="2023-03-03T03:52:00Z"/>
                <w:rFonts w:cstheme="minorHAnsi"/>
                <w:sz w:val="16"/>
                <w:szCs w:val="16"/>
              </w:rPr>
            </w:pPr>
            <w:ins w:id="19255" w:author="Στάθης Καπ" w:date="2023-03-03T03:54:00Z">
              <w:r w:rsidRPr="00F665AE">
                <w:rPr>
                  <w:rFonts w:ascii="Calibri" w:hAnsi="Calibri" w:cs="Calibri"/>
                  <w:color w:val="000000"/>
                  <w:sz w:val="16"/>
                  <w:szCs w:val="16"/>
                  <w:rPrChange w:id="19256" w:author="Στάθης Καπ" w:date="2023-03-03T03:55:00Z">
                    <w:rPr>
                      <w:rFonts w:ascii="Calibri" w:hAnsi="Calibri" w:cs="Calibri"/>
                      <w:color w:val="000000"/>
                      <w:sz w:val="18"/>
                      <w:szCs w:val="18"/>
                    </w:rPr>
                  </w:rPrChange>
                </w:rPr>
                <w:t>810</w:t>
              </w:r>
            </w:ins>
          </w:p>
        </w:tc>
        <w:tc>
          <w:tcPr>
            <w:tcW w:w="541" w:type="dxa"/>
            <w:vAlign w:val="bottom"/>
            <w:tcPrChange w:id="19257" w:author="Στάθης Καπ" w:date="2023-03-03T06:26:00Z">
              <w:tcPr>
                <w:tcW w:w="541" w:type="dxa"/>
                <w:vAlign w:val="bottom"/>
              </w:tcPr>
            </w:tcPrChange>
          </w:tcPr>
          <w:p w14:paraId="0620FA15" w14:textId="184F7975" w:rsidR="00C87CFE" w:rsidRPr="00F665AE" w:rsidRDefault="00C87CFE" w:rsidP="00C87CFE">
            <w:pPr>
              <w:jc w:val="center"/>
              <w:rPr>
                <w:ins w:id="19258" w:author="Στάθης Καπ" w:date="2023-03-03T03:52:00Z"/>
                <w:rFonts w:cstheme="minorHAnsi"/>
                <w:sz w:val="16"/>
                <w:szCs w:val="16"/>
              </w:rPr>
            </w:pPr>
            <w:ins w:id="19259" w:author="Στάθης Καπ" w:date="2023-03-03T03:54:00Z">
              <w:r w:rsidRPr="00F665AE">
                <w:rPr>
                  <w:rFonts w:ascii="Calibri" w:hAnsi="Calibri" w:cs="Calibri"/>
                  <w:color w:val="000000"/>
                  <w:sz w:val="16"/>
                  <w:szCs w:val="16"/>
                  <w:rPrChange w:id="19260" w:author="Στάθης Καπ" w:date="2023-03-03T03:55:00Z">
                    <w:rPr>
                      <w:rFonts w:ascii="Calibri" w:hAnsi="Calibri" w:cs="Calibri"/>
                      <w:color w:val="000000"/>
                      <w:sz w:val="18"/>
                      <w:szCs w:val="18"/>
                    </w:rPr>
                  </w:rPrChange>
                </w:rPr>
                <w:t>0.242</w:t>
              </w:r>
            </w:ins>
          </w:p>
        </w:tc>
        <w:tc>
          <w:tcPr>
            <w:tcW w:w="589" w:type="dxa"/>
            <w:vAlign w:val="center"/>
            <w:tcPrChange w:id="19261" w:author="Στάθης Καπ" w:date="2023-03-03T06:26:00Z">
              <w:tcPr>
                <w:tcW w:w="589" w:type="dxa"/>
                <w:vAlign w:val="center"/>
              </w:tcPr>
            </w:tcPrChange>
          </w:tcPr>
          <w:p w14:paraId="3A26AC4E" w14:textId="702F2830" w:rsidR="00C87CFE" w:rsidRPr="00F665AE" w:rsidRDefault="00C87CFE" w:rsidP="00C87CFE">
            <w:pPr>
              <w:jc w:val="center"/>
              <w:rPr>
                <w:ins w:id="19262" w:author="Στάθης Καπ" w:date="2023-03-03T03:52:00Z"/>
                <w:rFonts w:cstheme="minorHAnsi"/>
                <w:sz w:val="16"/>
                <w:szCs w:val="16"/>
              </w:rPr>
            </w:pPr>
            <w:ins w:id="19263"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92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65" w:author="Στάθης Καπ" w:date="2023-03-03T03:52:00Z"/>
        </w:trPr>
        <w:tc>
          <w:tcPr>
            <w:tcW w:w="515" w:type="dxa"/>
            <w:tcBorders>
              <w:top w:val="nil"/>
              <w:bottom w:val="nil"/>
              <w:right w:val="single" w:sz="4" w:space="0" w:color="auto"/>
            </w:tcBorders>
            <w:shd w:val="clear" w:color="auto" w:fill="E7E6E6" w:themeFill="background2"/>
            <w:vAlign w:val="bottom"/>
            <w:tcPrChange w:id="19266" w:author="Στάθης Καπ" w:date="2023-03-03T06:26:00Z">
              <w:tcPr>
                <w:tcW w:w="515" w:type="dxa"/>
                <w:vAlign w:val="center"/>
              </w:tcPr>
            </w:tcPrChange>
          </w:tcPr>
          <w:p w14:paraId="1F0F7253" w14:textId="3BF33EB1" w:rsidR="00C87CFE" w:rsidRPr="00F665AE" w:rsidRDefault="00C87CFE" w:rsidP="00C87CFE">
            <w:pPr>
              <w:jc w:val="center"/>
              <w:rPr>
                <w:ins w:id="19267" w:author="Στάθης Καπ" w:date="2023-03-03T03:52:00Z"/>
                <w:sz w:val="16"/>
                <w:szCs w:val="16"/>
              </w:rPr>
            </w:pPr>
            <w:ins w:id="19268" w:author="Στάθης Καπ" w:date="2023-03-03T03:54:00Z">
              <w:r w:rsidRPr="00F665AE">
                <w:rPr>
                  <w:rFonts w:ascii="Calibri" w:hAnsi="Calibri" w:cs="Calibri"/>
                  <w:color w:val="000000"/>
                  <w:sz w:val="16"/>
                  <w:szCs w:val="16"/>
                  <w:rPrChange w:id="19269"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9270" w:author="Στάθης Καπ" w:date="2023-03-03T06:26:00Z">
              <w:tcPr>
                <w:tcW w:w="560" w:type="dxa"/>
              </w:tcPr>
            </w:tcPrChange>
          </w:tcPr>
          <w:p w14:paraId="2EA1AE73" w14:textId="7DB8E72F" w:rsidR="00C87CFE" w:rsidRPr="00F665AE" w:rsidRDefault="00C87CFE" w:rsidP="00C87CFE">
            <w:pPr>
              <w:jc w:val="center"/>
              <w:rPr>
                <w:ins w:id="19271" w:author="Στάθης Καπ" w:date="2023-03-03T03:52:00Z"/>
                <w:rFonts w:cstheme="minorHAnsi"/>
                <w:sz w:val="16"/>
                <w:szCs w:val="16"/>
              </w:rPr>
            </w:pPr>
            <w:ins w:id="19272" w:author="Στάθης Καπ" w:date="2023-03-03T03:54:00Z">
              <w:r w:rsidRPr="00F665AE">
                <w:rPr>
                  <w:sz w:val="16"/>
                  <w:szCs w:val="16"/>
                  <w:rPrChange w:id="19273" w:author="Στάθης Καπ" w:date="2023-03-03T03:55:00Z">
                    <w:rPr>
                      <w:sz w:val="18"/>
                      <w:szCs w:val="18"/>
                    </w:rPr>
                  </w:rPrChange>
                </w:rPr>
                <w:t>960</w:t>
              </w:r>
            </w:ins>
          </w:p>
        </w:tc>
        <w:tc>
          <w:tcPr>
            <w:tcW w:w="855" w:type="dxa"/>
            <w:tcPrChange w:id="19274" w:author="Στάθης Καπ" w:date="2023-03-03T06:26:00Z">
              <w:tcPr>
                <w:tcW w:w="855" w:type="dxa"/>
              </w:tcPr>
            </w:tcPrChange>
          </w:tcPr>
          <w:p w14:paraId="0BAE3285" w14:textId="398A02F1" w:rsidR="00C87CFE" w:rsidRPr="00F665AE" w:rsidRDefault="00C87CFE" w:rsidP="00C87CFE">
            <w:pPr>
              <w:jc w:val="center"/>
              <w:rPr>
                <w:ins w:id="19275" w:author="Στάθης Καπ" w:date="2023-03-03T03:52:00Z"/>
                <w:rFonts w:cstheme="minorHAnsi"/>
                <w:sz w:val="16"/>
                <w:szCs w:val="16"/>
              </w:rPr>
            </w:pPr>
            <w:ins w:id="19276" w:author="Στάθης Καπ" w:date="2023-03-03T03:54:00Z">
              <w:r w:rsidRPr="00F665AE">
                <w:rPr>
                  <w:sz w:val="16"/>
                  <w:szCs w:val="16"/>
                  <w:rPrChange w:id="19277" w:author="Στάθης Καπ" w:date="2023-03-03T03:55:00Z">
                    <w:rPr>
                      <w:sz w:val="18"/>
                      <w:szCs w:val="18"/>
                    </w:rPr>
                  </w:rPrChange>
                </w:rPr>
                <w:t>940</w:t>
              </w:r>
            </w:ins>
          </w:p>
        </w:tc>
        <w:tc>
          <w:tcPr>
            <w:tcW w:w="544" w:type="dxa"/>
            <w:vAlign w:val="bottom"/>
            <w:tcPrChange w:id="19278" w:author="Στάθης Καπ" w:date="2023-03-03T06:26:00Z">
              <w:tcPr>
                <w:tcW w:w="544" w:type="dxa"/>
                <w:vAlign w:val="bottom"/>
              </w:tcPr>
            </w:tcPrChange>
          </w:tcPr>
          <w:p w14:paraId="34D4C965" w14:textId="7E9F9D9B" w:rsidR="00C87CFE" w:rsidRPr="00F665AE" w:rsidRDefault="00C87CFE" w:rsidP="00C87CFE">
            <w:pPr>
              <w:jc w:val="center"/>
              <w:rPr>
                <w:ins w:id="19279" w:author="Στάθης Καπ" w:date="2023-03-03T03:52:00Z"/>
                <w:rFonts w:cstheme="minorHAnsi"/>
                <w:sz w:val="16"/>
                <w:szCs w:val="16"/>
              </w:rPr>
            </w:pPr>
            <w:ins w:id="19280" w:author="Στάθης Καπ" w:date="2023-03-03T03:54:00Z">
              <w:r w:rsidRPr="00F665AE">
                <w:rPr>
                  <w:rFonts w:ascii="Calibri" w:hAnsi="Calibri" w:cs="Calibri"/>
                  <w:color w:val="000000"/>
                  <w:sz w:val="16"/>
                  <w:szCs w:val="16"/>
                  <w:rPrChange w:id="19281" w:author="Στάθης Καπ" w:date="2023-03-03T03:55:00Z">
                    <w:rPr>
                      <w:rFonts w:ascii="Calibri" w:hAnsi="Calibri" w:cs="Calibri"/>
                      <w:color w:val="000000"/>
                      <w:sz w:val="18"/>
                      <w:szCs w:val="18"/>
                    </w:rPr>
                  </w:rPrChange>
                </w:rPr>
                <w:t>890</w:t>
              </w:r>
            </w:ins>
          </w:p>
        </w:tc>
        <w:tc>
          <w:tcPr>
            <w:tcW w:w="621" w:type="dxa"/>
            <w:vAlign w:val="bottom"/>
            <w:tcPrChange w:id="19282" w:author="Στάθης Καπ" w:date="2023-03-03T06:26:00Z">
              <w:tcPr>
                <w:tcW w:w="621" w:type="dxa"/>
                <w:vAlign w:val="bottom"/>
              </w:tcPr>
            </w:tcPrChange>
          </w:tcPr>
          <w:p w14:paraId="623F008E" w14:textId="4C6E3D24" w:rsidR="00C87CFE" w:rsidRPr="00F665AE" w:rsidRDefault="00C87CFE" w:rsidP="00C87CFE">
            <w:pPr>
              <w:jc w:val="center"/>
              <w:rPr>
                <w:ins w:id="19283" w:author="Στάθης Καπ" w:date="2023-03-03T03:52:00Z"/>
                <w:rFonts w:cstheme="minorHAnsi"/>
                <w:sz w:val="16"/>
                <w:szCs w:val="16"/>
              </w:rPr>
            </w:pPr>
            <w:ins w:id="19284" w:author="Στάθης Καπ" w:date="2023-03-03T03:54:00Z">
              <w:r w:rsidRPr="00F665AE">
                <w:rPr>
                  <w:rFonts w:ascii="Calibri" w:hAnsi="Calibri" w:cs="Calibri"/>
                  <w:color w:val="000000"/>
                  <w:sz w:val="16"/>
                  <w:szCs w:val="16"/>
                  <w:rPrChange w:id="19285" w:author="Στάθης Καπ" w:date="2023-03-03T03:55:00Z">
                    <w:rPr>
                      <w:rFonts w:ascii="Calibri" w:hAnsi="Calibri" w:cs="Calibri"/>
                      <w:color w:val="000000"/>
                      <w:sz w:val="18"/>
                      <w:szCs w:val="18"/>
                    </w:rPr>
                  </w:rPrChange>
                </w:rPr>
                <w:t>0.268</w:t>
              </w:r>
            </w:ins>
          </w:p>
        </w:tc>
        <w:tc>
          <w:tcPr>
            <w:tcW w:w="669" w:type="dxa"/>
            <w:vAlign w:val="center"/>
            <w:tcPrChange w:id="19286" w:author="Στάθης Καπ" w:date="2023-03-03T06:26:00Z">
              <w:tcPr>
                <w:tcW w:w="669" w:type="dxa"/>
                <w:vAlign w:val="center"/>
              </w:tcPr>
            </w:tcPrChange>
          </w:tcPr>
          <w:p w14:paraId="260531C3" w14:textId="0803B4E6" w:rsidR="00C87CFE" w:rsidRPr="00F665AE" w:rsidRDefault="00C87CFE" w:rsidP="00C87CFE">
            <w:pPr>
              <w:jc w:val="center"/>
              <w:rPr>
                <w:ins w:id="19287" w:author="Στάθης Καπ" w:date="2023-03-03T03:52:00Z"/>
                <w:rFonts w:cstheme="minorHAnsi"/>
                <w:sz w:val="16"/>
                <w:szCs w:val="16"/>
              </w:rPr>
            </w:pPr>
            <w:ins w:id="19288" w:author="Στάθης Καπ" w:date="2023-03-03T06:18:00Z">
              <w:r>
                <w:rPr>
                  <w:rFonts w:ascii="Calibri" w:hAnsi="Calibri" w:cstheme="minorHAnsi"/>
                  <w:color w:val="000000"/>
                  <w:sz w:val="16"/>
                  <w:szCs w:val="16"/>
                </w:rPr>
                <w:t>7.29</w:t>
              </w:r>
            </w:ins>
          </w:p>
        </w:tc>
        <w:tc>
          <w:tcPr>
            <w:tcW w:w="543" w:type="dxa"/>
            <w:vAlign w:val="bottom"/>
            <w:tcPrChange w:id="19289" w:author="Στάθης Καπ" w:date="2023-03-03T06:26:00Z">
              <w:tcPr>
                <w:tcW w:w="543" w:type="dxa"/>
                <w:vAlign w:val="bottom"/>
              </w:tcPr>
            </w:tcPrChange>
          </w:tcPr>
          <w:p w14:paraId="3052C814" w14:textId="3C2C7568" w:rsidR="00C87CFE" w:rsidRPr="00F665AE" w:rsidRDefault="00C87CFE" w:rsidP="00C87CFE">
            <w:pPr>
              <w:jc w:val="center"/>
              <w:rPr>
                <w:ins w:id="19290" w:author="Στάθης Καπ" w:date="2023-03-03T03:52:00Z"/>
                <w:rFonts w:cstheme="minorHAnsi"/>
                <w:sz w:val="16"/>
                <w:szCs w:val="16"/>
              </w:rPr>
            </w:pPr>
            <w:ins w:id="19291" w:author="Στάθης Καπ" w:date="2023-03-03T03:54:00Z">
              <w:r w:rsidRPr="00F665AE">
                <w:rPr>
                  <w:rFonts w:ascii="Calibri" w:hAnsi="Calibri" w:cs="Calibri"/>
                  <w:color w:val="000000"/>
                  <w:sz w:val="16"/>
                  <w:szCs w:val="16"/>
                  <w:rPrChange w:id="19292" w:author="Στάθης Καπ" w:date="2023-03-03T03:55:00Z">
                    <w:rPr>
                      <w:rFonts w:ascii="Calibri" w:hAnsi="Calibri" w:cs="Calibri"/>
                      <w:color w:val="000000"/>
                      <w:sz w:val="18"/>
                      <w:szCs w:val="18"/>
                    </w:rPr>
                  </w:rPrChange>
                </w:rPr>
                <w:t>880</w:t>
              </w:r>
            </w:ins>
          </w:p>
        </w:tc>
        <w:tc>
          <w:tcPr>
            <w:tcW w:w="621" w:type="dxa"/>
            <w:vAlign w:val="bottom"/>
            <w:tcPrChange w:id="19293" w:author="Στάθης Καπ" w:date="2023-03-03T06:26:00Z">
              <w:tcPr>
                <w:tcW w:w="621" w:type="dxa"/>
                <w:vAlign w:val="bottom"/>
              </w:tcPr>
            </w:tcPrChange>
          </w:tcPr>
          <w:p w14:paraId="72D2709E" w14:textId="10A0DCC4" w:rsidR="00C87CFE" w:rsidRPr="00F665AE" w:rsidRDefault="00C87CFE" w:rsidP="00C87CFE">
            <w:pPr>
              <w:jc w:val="center"/>
              <w:rPr>
                <w:ins w:id="19294" w:author="Στάθης Καπ" w:date="2023-03-03T03:52:00Z"/>
                <w:rFonts w:cstheme="minorHAnsi"/>
                <w:sz w:val="16"/>
                <w:szCs w:val="16"/>
              </w:rPr>
            </w:pPr>
            <w:ins w:id="19295" w:author="Στάθης Καπ" w:date="2023-03-03T03:54:00Z">
              <w:r w:rsidRPr="00F665AE">
                <w:rPr>
                  <w:rFonts w:ascii="Calibri" w:hAnsi="Calibri" w:cs="Calibri"/>
                  <w:color w:val="000000"/>
                  <w:sz w:val="16"/>
                  <w:szCs w:val="16"/>
                  <w:rPrChange w:id="19296" w:author="Στάθης Καπ" w:date="2023-03-03T03:55:00Z">
                    <w:rPr>
                      <w:rFonts w:ascii="Calibri" w:hAnsi="Calibri" w:cs="Calibri"/>
                      <w:color w:val="000000"/>
                      <w:sz w:val="18"/>
                      <w:szCs w:val="18"/>
                    </w:rPr>
                  </w:rPrChange>
                </w:rPr>
                <w:t>0.249</w:t>
              </w:r>
            </w:ins>
          </w:p>
        </w:tc>
        <w:tc>
          <w:tcPr>
            <w:tcW w:w="669" w:type="dxa"/>
            <w:vAlign w:val="center"/>
            <w:tcPrChange w:id="19297" w:author="Στάθης Καπ" w:date="2023-03-03T06:26:00Z">
              <w:tcPr>
                <w:tcW w:w="669" w:type="dxa"/>
                <w:vAlign w:val="center"/>
              </w:tcPr>
            </w:tcPrChange>
          </w:tcPr>
          <w:p w14:paraId="0E3756EF" w14:textId="10359BC8" w:rsidR="00C87CFE" w:rsidRPr="00F665AE" w:rsidRDefault="00C87CFE" w:rsidP="00C87CFE">
            <w:pPr>
              <w:jc w:val="center"/>
              <w:rPr>
                <w:ins w:id="19298" w:author="Στάθης Καπ" w:date="2023-03-03T03:52:00Z"/>
                <w:rFonts w:cstheme="minorHAnsi"/>
                <w:sz w:val="16"/>
                <w:szCs w:val="16"/>
              </w:rPr>
            </w:pPr>
            <w:ins w:id="19299" w:author="Στάθης Καπ" w:date="2023-03-03T06:18:00Z">
              <w:r>
                <w:rPr>
                  <w:rFonts w:ascii="Calibri" w:hAnsi="Calibri" w:cstheme="minorHAnsi"/>
                  <w:color w:val="000000"/>
                  <w:sz w:val="16"/>
                  <w:szCs w:val="16"/>
                </w:rPr>
                <w:t>1.12</w:t>
              </w:r>
            </w:ins>
          </w:p>
        </w:tc>
        <w:tc>
          <w:tcPr>
            <w:tcW w:w="508" w:type="dxa"/>
            <w:vAlign w:val="bottom"/>
            <w:tcPrChange w:id="19300" w:author="Στάθης Καπ" w:date="2023-03-03T06:26:00Z">
              <w:tcPr>
                <w:tcW w:w="508" w:type="dxa"/>
                <w:vAlign w:val="bottom"/>
              </w:tcPr>
            </w:tcPrChange>
          </w:tcPr>
          <w:p w14:paraId="7C0EDA46" w14:textId="064217B5" w:rsidR="00C87CFE" w:rsidRPr="00F665AE" w:rsidRDefault="00C87CFE" w:rsidP="00C87CFE">
            <w:pPr>
              <w:jc w:val="center"/>
              <w:rPr>
                <w:ins w:id="19301" w:author="Στάθης Καπ" w:date="2023-03-03T03:52:00Z"/>
                <w:rFonts w:cstheme="minorHAnsi"/>
                <w:sz w:val="16"/>
                <w:szCs w:val="16"/>
              </w:rPr>
            </w:pPr>
            <w:ins w:id="19302" w:author="Στάθης Καπ" w:date="2023-03-03T03:54:00Z">
              <w:r w:rsidRPr="00F665AE">
                <w:rPr>
                  <w:rFonts w:ascii="Calibri" w:hAnsi="Calibri" w:cs="Calibri"/>
                  <w:color w:val="000000"/>
                  <w:sz w:val="16"/>
                  <w:szCs w:val="16"/>
                  <w:rPrChange w:id="19303" w:author="Στάθης Καπ" w:date="2023-03-03T03:55:00Z">
                    <w:rPr>
                      <w:rFonts w:ascii="Calibri" w:hAnsi="Calibri" w:cs="Calibri"/>
                      <w:color w:val="000000"/>
                      <w:sz w:val="18"/>
                      <w:szCs w:val="18"/>
                    </w:rPr>
                  </w:rPrChange>
                </w:rPr>
                <w:t>900</w:t>
              </w:r>
            </w:ins>
          </w:p>
        </w:tc>
        <w:tc>
          <w:tcPr>
            <w:tcW w:w="541" w:type="dxa"/>
            <w:vAlign w:val="bottom"/>
            <w:tcPrChange w:id="19304" w:author="Στάθης Καπ" w:date="2023-03-03T06:26:00Z">
              <w:tcPr>
                <w:tcW w:w="541" w:type="dxa"/>
                <w:vAlign w:val="bottom"/>
              </w:tcPr>
            </w:tcPrChange>
          </w:tcPr>
          <w:p w14:paraId="60D8AC42" w14:textId="30943FB0" w:rsidR="00C87CFE" w:rsidRPr="00F665AE" w:rsidRDefault="00C87CFE" w:rsidP="00C87CFE">
            <w:pPr>
              <w:jc w:val="center"/>
              <w:rPr>
                <w:ins w:id="19305" w:author="Στάθης Καπ" w:date="2023-03-03T03:52:00Z"/>
                <w:rFonts w:cstheme="minorHAnsi"/>
                <w:sz w:val="16"/>
                <w:szCs w:val="16"/>
              </w:rPr>
            </w:pPr>
            <w:ins w:id="19306" w:author="Στάθης Καπ" w:date="2023-03-03T03:54:00Z">
              <w:r w:rsidRPr="00F665AE">
                <w:rPr>
                  <w:rFonts w:ascii="Calibri" w:hAnsi="Calibri" w:cs="Calibri"/>
                  <w:color w:val="000000"/>
                  <w:sz w:val="16"/>
                  <w:szCs w:val="16"/>
                  <w:rPrChange w:id="19307" w:author="Στάθης Καπ" w:date="2023-03-03T03:55:00Z">
                    <w:rPr>
                      <w:rFonts w:ascii="Calibri" w:hAnsi="Calibri" w:cs="Calibri"/>
                      <w:color w:val="000000"/>
                      <w:sz w:val="18"/>
                      <w:szCs w:val="18"/>
                    </w:rPr>
                  </w:rPrChange>
                </w:rPr>
                <w:t>0.224</w:t>
              </w:r>
            </w:ins>
          </w:p>
        </w:tc>
        <w:tc>
          <w:tcPr>
            <w:tcW w:w="589" w:type="dxa"/>
            <w:vAlign w:val="center"/>
            <w:tcPrChange w:id="19308" w:author="Στάθης Καπ" w:date="2023-03-03T06:26:00Z">
              <w:tcPr>
                <w:tcW w:w="589" w:type="dxa"/>
                <w:vAlign w:val="center"/>
              </w:tcPr>
            </w:tcPrChange>
          </w:tcPr>
          <w:p w14:paraId="7355517D" w14:textId="0EBB690B" w:rsidR="00C87CFE" w:rsidRPr="00F665AE" w:rsidRDefault="00C87CFE" w:rsidP="00C87CFE">
            <w:pPr>
              <w:jc w:val="center"/>
              <w:rPr>
                <w:ins w:id="19309" w:author="Στάθης Καπ" w:date="2023-03-03T03:52:00Z"/>
                <w:rFonts w:cstheme="minorHAnsi"/>
                <w:sz w:val="16"/>
                <w:szCs w:val="16"/>
              </w:rPr>
            </w:pPr>
            <w:ins w:id="19310" w:author="Στάθης Καπ" w:date="2023-03-03T06:18:00Z">
              <w:r>
                <w:rPr>
                  <w:rFonts w:ascii="Calibri" w:hAnsi="Calibri" w:cstheme="minorHAnsi"/>
                  <w:color w:val="000000"/>
                  <w:sz w:val="16"/>
                  <w:szCs w:val="16"/>
                </w:rPr>
                <w:t>-1.12</w:t>
              </w:r>
            </w:ins>
          </w:p>
        </w:tc>
        <w:tc>
          <w:tcPr>
            <w:tcW w:w="463" w:type="dxa"/>
            <w:vAlign w:val="bottom"/>
            <w:tcPrChange w:id="19311" w:author="Στάθης Καπ" w:date="2023-03-03T06:26:00Z">
              <w:tcPr>
                <w:tcW w:w="463" w:type="dxa"/>
                <w:vAlign w:val="bottom"/>
              </w:tcPr>
            </w:tcPrChange>
          </w:tcPr>
          <w:p w14:paraId="2B242FBB" w14:textId="425C20F9" w:rsidR="00C87CFE" w:rsidRPr="00F665AE" w:rsidRDefault="00C87CFE" w:rsidP="00C87CFE">
            <w:pPr>
              <w:jc w:val="center"/>
              <w:rPr>
                <w:ins w:id="19312" w:author="Στάθης Καπ" w:date="2023-03-03T03:52:00Z"/>
                <w:rFonts w:cstheme="minorHAnsi"/>
                <w:sz w:val="16"/>
                <w:szCs w:val="16"/>
              </w:rPr>
            </w:pPr>
            <w:ins w:id="19313" w:author="Στάθης Καπ" w:date="2023-03-03T03:54:00Z">
              <w:r w:rsidRPr="00F665AE">
                <w:rPr>
                  <w:rFonts w:ascii="Calibri" w:hAnsi="Calibri" w:cs="Calibri"/>
                  <w:color w:val="000000"/>
                  <w:sz w:val="16"/>
                  <w:szCs w:val="16"/>
                  <w:rPrChange w:id="19314" w:author="Στάθης Καπ" w:date="2023-03-03T03:55:00Z">
                    <w:rPr>
                      <w:rFonts w:ascii="Calibri" w:hAnsi="Calibri" w:cs="Calibri"/>
                      <w:color w:val="000000"/>
                      <w:sz w:val="18"/>
                      <w:szCs w:val="18"/>
                    </w:rPr>
                  </w:rPrChange>
                </w:rPr>
                <w:t>910</w:t>
              </w:r>
            </w:ins>
          </w:p>
        </w:tc>
        <w:tc>
          <w:tcPr>
            <w:tcW w:w="541" w:type="dxa"/>
            <w:vAlign w:val="bottom"/>
            <w:tcPrChange w:id="19315" w:author="Στάθης Καπ" w:date="2023-03-03T06:26:00Z">
              <w:tcPr>
                <w:tcW w:w="541" w:type="dxa"/>
                <w:vAlign w:val="bottom"/>
              </w:tcPr>
            </w:tcPrChange>
          </w:tcPr>
          <w:p w14:paraId="2647F493" w14:textId="6369C8B9" w:rsidR="00C87CFE" w:rsidRPr="00F665AE" w:rsidRDefault="00C87CFE" w:rsidP="00C87CFE">
            <w:pPr>
              <w:jc w:val="center"/>
              <w:rPr>
                <w:ins w:id="19316" w:author="Στάθης Καπ" w:date="2023-03-03T03:52:00Z"/>
                <w:rFonts w:cstheme="minorHAnsi"/>
                <w:sz w:val="16"/>
                <w:szCs w:val="16"/>
              </w:rPr>
            </w:pPr>
            <w:ins w:id="19317" w:author="Στάθης Καπ" w:date="2023-03-03T03:54:00Z">
              <w:r w:rsidRPr="00F665AE">
                <w:rPr>
                  <w:rFonts w:ascii="Calibri" w:hAnsi="Calibri" w:cs="Calibri"/>
                  <w:color w:val="000000"/>
                  <w:sz w:val="16"/>
                  <w:szCs w:val="16"/>
                  <w:rPrChange w:id="19318" w:author="Στάθης Καπ" w:date="2023-03-03T03:55:00Z">
                    <w:rPr>
                      <w:rFonts w:ascii="Calibri" w:hAnsi="Calibri" w:cs="Calibri"/>
                      <w:color w:val="000000"/>
                      <w:sz w:val="18"/>
                      <w:szCs w:val="18"/>
                    </w:rPr>
                  </w:rPrChange>
                </w:rPr>
                <w:t>0.194</w:t>
              </w:r>
            </w:ins>
          </w:p>
        </w:tc>
        <w:tc>
          <w:tcPr>
            <w:tcW w:w="589" w:type="dxa"/>
            <w:vAlign w:val="center"/>
            <w:tcPrChange w:id="19319" w:author="Στάθης Καπ" w:date="2023-03-03T06:26:00Z">
              <w:tcPr>
                <w:tcW w:w="589" w:type="dxa"/>
                <w:vAlign w:val="center"/>
              </w:tcPr>
            </w:tcPrChange>
          </w:tcPr>
          <w:p w14:paraId="317E6480" w14:textId="5C25BCEF" w:rsidR="00C87CFE" w:rsidRPr="00F665AE" w:rsidRDefault="00C87CFE" w:rsidP="00C87CFE">
            <w:pPr>
              <w:jc w:val="center"/>
              <w:rPr>
                <w:ins w:id="19320" w:author="Στάθης Καπ" w:date="2023-03-03T03:52:00Z"/>
                <w:rFonts w:cstheme="minorHAnsi"/>
                <w:sz w:val="16"/>
                <w:szCs w:val="16"/>
              </w:rPr>
            </w:pPr>
            <w:ins w:id="19321"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93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23" w:author="Στάθης Καπ" w:date="2023-03-03T03:52:00Z"/>
        </w:trPr>
        <w:tc>
          <w:tcPr>
            <w:tcW w:w="515" w:type="dxa"/>
            <w:tcBorders>
              <w:top w:val="nil"/>
              <w:bottom w:val="nil"/>
              <w:right w:val="single" w:sz="4" w:space="0" w:color="auto"/>
            </w:tcBorders>
            <w:shd w:val="clear" w:color="auto" w:fill="E7E6E6" w:themeFill="background2"/>
            <w:vAlign w:val="bottom"/>
            <w:tcPrChange w:id="19324" w:author="Στάθης Καπ" w:date="2023-03-03T06:26:00Z">
              <w:tcPr>
                <w:tcW w:w="515" w:type="dxa"/>
                <w:vAlign w:val="center"/>
              </w:tcPr>
            </w:tcPrChange>
          </w:tcPr>
          <w:p w14:paraId="7B992E55" w14:textId="6C4639FF" w:rsidR="00C87CFE" w:rsidRPr="00F665AE" w:rsidRDefault="00C87CFE" w:rsidP="00C87CFE">
            <w:pPr>
              <w:jc w:val="center"/>
              <w:rPr>
                <w:ins w:id="19325" w:author="Στάθης Καπ" w:date="2023-03-03T03:52:00Z"/>
                <w:sz w:val="16"/>
                <w:szCs w:val="16"/>
              </w:rPr>
            </w:pPr>
            <w:ins w:id="19326" w:author="Στάθης Καπ" w:date="2023-03-03T03:54:00Z">
              <w:r w:rsidRPr="00F665AE">
                <w:rPr>
                  <w:rFonts w:ascii="Calibri" w:hAnsi="Calibri" w:cs="Calibri"/>
                  <w:color w:val="000000"/>
                  <w:sz w:val="16"/>
                  <w:szCs w:val="16"/>
                  <w:rPrChange w:id="19327"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9328" w:author="Στάθης Καπ" w:date="2023-03-03T06:26:00Z">
              <w:tcPr>
                <w:tcW w:w="560" w:type="dxa"/>
              </w:tcPr>
            </w:tcPrChange>
          </w:tcPr>
          <w:p w14:paraId="3E935D34" w14:textId="5D2BCED7" w:rsidR="00C87CFE" w:rsidRPr="00F665AE" w:rsidRDefault="00C87CFE" w:rsidP="00C87CFE">
            <w:pPr>
              <w:jc w:val="center"/>
              <w:rPr>
                <w:ins w:id="19329" w:author="Στάθης Καπ" w:date="2023-03-03T03:52:00Z"/>
                <w:rFonts w:cstheme="minorHAnsi"/>
                <w:sz w:val="16"/>
                <w:szCs w:val="16"/>
              </w:rPr>
            </w:pPr>
            <w:ins w:id="19330" w:author="Στάθης Καπ" w:date="2023-03-03T03:54:00Z">
              <w:r w:rsidRPr="00F665AE">
                <w:rPr>
                  <w:sz w:val="16"/>
                  <w:szCs w:val="16"/>
                  <w:rPrChange w:id="19331" w:author="Στάθης Καπ" w:date="2023-03-03T03:55:00Z">
                    <w:rPr>
                      <w:sz w:val="18"/>
                      <w:szCs w:val="18"/>
                    </w:rPr>
                  </w:rPrChange>
                </w:rPr>
                <w:t>980</w:t>
              </w:r>
            </w:ins>
          </w:p>
        </w:tc>
        <w:tc>
          <w:tcPr>
            <w:tcW w:w="855" w:type="dxa"/>
            <w:tcPrChange w:id="19332" w:author="Στάθης Καπ" w:date="2023-03-03T06:26:00Z">
              <w:tcPr>
                <w:tcW w:w="855" w:type="dxa"/>
              </w:tcPr>
            </w:tcPrChange>
          </w:tcPr>
          <w:p w14:paraId="366B6424" w14:textId="74AAFAD3" w:rsidR="00C87CFE" w:rsidRPr="00F665AE" w:rsidRDefault="00C87CFE" w:rsidP="00C87CFE">
            <w:pPr>
              <w:jc w:val="center"/>
              <w:rPr>
                <w:ins w:id="19333" w:author="Στάθης Καπ" w:date="2023-03-03T03:52:00Z"/>
                <w:rFonts w:cstheme="minorHAnsi"/>
                <w:sz w:val="16"/>
                <w:szCs w:val="16"/>
              </w:rPr>
            </w:pPr>
            <w:ins w:id="19334" w:author="Στάθης Καπ" w:date="2023-03-03T03:54:00Z">
              <w:r w:rsidRPr="00F665AE">
                <w:rPr>
                  <w:sz w:val="16"/>
                  <w:szCs w:val="16"/>
                  <w:rPrChange w:id="19335" w:author="Στάθης Καπ" w:date="2023-03-03T03:55:00Z">
                    <w:rPr>
                      <w:sz w:val="18"/>
                      <w:szCs w:val="18"/>
                    </w:rPr>
                  </w:rPrChange>
                </w:rPr>
                <w:t>950</w:t>
              </w:r>
            </w:ins>
          </w:p>
        </w:tc>
        <w:tc>
          <w:tcPr>
            <w:tcW w:w="544" w:type="dxa"/>
            <w:vAlign w:val="bottom"/>
            <w:tcPrChange w:id="19336" w:author="Στάθης Καπ" w:date="2023-03-03T06:26:00Z">
              <w:tcPr>
                <w:tcW w:w="544" w:type="dxa"/>
                <w:vAlign w:val="bottom"/>
              </w:tcPr>
            </w:tcPrChange>
          </w:tcPr>
          <w:p w14:paraId="50ED8129" w14:textId="5E655FFF" w:rsidR="00C87CFE" w:rsidRPr="00F665AE" w:rsidRDefault="00C87CFE" w:rsidP="00C87CFE">
            <w:pPr>
              <w:jc w:val="center"/>
              <w:rPr>
                <w:ins w:id="19337" w:author="Στάθης Καπ" w:date="2023-03-03T03:52:00Z"/>
                <w:rFonts w:cstheme="minorHAnsi"/>
                <w:sz w:val="16"/>
                <w:szCs w:val="16"/>
              </w:rPr>
            </w:pPr>
            <w:ins w:id="19338" w:author="Στάθης Καπ" w:date="2023-03-03T03:54:00Z">
              <w:r w:rsidRPr="00F665AE">
                <w:rPr>
                  <w:rFonts w:ascii="Calibri" w:hAnsi="Calibri" w:cs="Calibri"/>
                  <w:color w:val="000000"/>
                  <w:sz w:val="16"/>
                  <w:szCs w:val="16"/>
                  <w:rPrChange w:id="19339" w:author="Στάθης Καπ" w:date="2023-03-03T03:55:00Z">
                    <w:rPr>
                      <w:rFonts w:ascii="Calibri" w:hAnsi="Calibri" w:cs="Calibri"/>
                      <w:color w:val="000000"/>
                      <w:sz w:val="18"/>
                      <w:szCs w:val="18"/>
                    </w:rPr>
                  </w:rPrChange>
                </w:rPr>
                <w:t>920</w:t>
              </w:r>
            </w:ins>
          </w:p>
        </w:tc>
        <w:tc>
          <w:tcPr>
            <w:tcW w:w="621" w:type="dxa"/>
            <w:vAlign w:val="bottom"/>
            <w:tcPrChange w:id="19340" w:author="Στάθης Καπ" w:date="2023-03-03T06:26:00Z">
              <w:tcPr>
                <w:tcW w:w="621" w:type="dxa"/>
                <w:vAlign w:val="bottom"/>
              </w:tcPr>
            </w:tcPrChange>
          </w:tcPr>
          <w:p w14:paraId="4280D1B1" w14:textId="7220907A" w:rsidR="00C87CFE" w:rsidRPr="00F665AE" w:rsidRDefault="00C87CFE" w:rsidP="00C87CFE">
            <w:pPr>
              <w:jc w:val="center"/>
              <w:rPr>
                <w:ins w:id="19341" w:author="Στάθης Καπ" w:date="2023-03-03T03:52:00Z"/>
                <w:rFonts w:cstheme="minorHAnsi"/>
                <w:sz w:val="16"/>
                <w:szCs w:val="16"/>
              </w:rPr>
            </w:pPr>
            <w:ins w:id="19342" w:author="Στάθης Καπ" w:date="2023-03-03T03:54:00Z">
              <w:r w:rsidRPr="00F665AE">
                <w:rPr>
                  <w:rFonts w:ascii="Calibri" w:hAnsi="Calibri" w:cs="Calibri"/>
                  <w:color w:val="000000"/>
                  <w:sz w:val="16"/>
                  <w:szCs w:val="16"/>
                  <w:rPrChange w:id="19343" w:author="Στάθης Καπ" w:date="2023-03-03T03:55:00Z">
                    <w:rPr>
                      <w:rFonts w:ascii="Calibri" w:hAnsi="Calibri" w:cs="Calibri"/>
                      <w:color w:val="000000"/>
                      <w:sz w:val="18"/>
                      <w:szCs w:val="18"/>
                    </w:rPr>
                  </w:rPrChange>
                </w:rPr>
                <w:t>0.275</w:t>
              </w:r>
            </w:ins>
          </w:p>
        </w:tc>
        <w:tc>
          <w:tcPr>
            <w:tcW w:w="669" w:type="dxa"/>
            <w:vAlign w:val="center"/>
            <w:tcPrChange w:id="19344" w:author="Στάθης Καπ" w:date="2023-03-03T06:26:00Z">
              <w:tcPr>
                <w:tcW w:w="669" w:type="dxa"/>
                <w:vAlign w:val="center"/>
              </w:tcPr>
            </w:tcPrChange>
          </w:tcPr>
          <w:p w14:paraId="62F95E4C" w14:textId="113F8A77" w:rsidR="00C87CFE" w:rsidRPr="00F665AE" w:rsidRDefault="00C87CFE" w:rsidP="00C87CFE">
            <w:pPr>
              <w:jc w:val="center"/>
              <w:rPr>
                <w:ins w:id="19345" w:author="Στάθης Καπ" w:date="2023-03-03T03:52:00Z"/>
                <w:rFonts w:cstheme="minorHAnsi"/>
                <w:sz w:val="16"/>
                <w:szCs w:val="16"/>
              </w:rPr>
            </w:pPr>
            <w:ins w:id="19346" w:author="Στάθης Καπ" w:date="2023-03-03T06:18:00Z">
              <w:r>
                <w:rPr>
                  <w:rFonts w:ascii="Calibri" w:hAnsi="Calibri" w:cstheme="minorHAnsi"/>
                  <w:color w:val="000000"/>
                  <w:sz w:val="16"/>
                  <w:szCs w:val="16"/>
                </w:rPr>
                <w:t>6.12</w:t>
              </w:r>
            </w:ins>
          </w:p>
        </w:tc>
        <w:tc>
          <w:tcPr>
            <w:tcW w:w="543" w:type="dxa"/>
            <w:vAlign w:val="bottom"/>
            <w:tcPrChange w:id="19347" w:author="Στάθης Καπ" w:date="2023-03-03T06:26:00Z">
              <w:tcPr>
                <w:tcW w:w="543" w:type="dxa"/>
                <w:vAlign w:val="bottom"/>
              </w:tcPr>
            </w:tcPrChange>
          </w:tcPr>
          <w:p w14:paraId="13A37223" w14:textId="6653862A" w:rsidR="00C87CFE" w:rsidRPr="00F665AE" w:rsidRDefault="00C87CFE" w:rsidP="00C87CFE">
            <w:pPr>
              <w:jc w:val="center"/>
              <w:rPr>
                <w:ins w:id="19348" w:author="Στάθης Καπ" w:date="2023-03-03T03:52:00Z"/>
                <w:rFonts w:cstheme="minorHAnsi"/>
                <w:sz w:val="16"/>
                <w:szCs w:val="16"/>
              </w:rPr>
            </w:pPr>
            <w:ins w:id="19349" w:author="Στάθης Καπ" w:date="2023-03-03T03:54:00Z">
              <w:r w:rsidRPr="00F665AE">
                <w:rPr>
                  <w:rFonts w:ascii="Calibri" w:hAnsi="Calibri" w:cs="Calibri"/>
                  <w:color w:val="000000"/>
                  <w:sz w:val="16"/>
                  <w:szCs w:val="16"/>
                  <w:rPrChange w:id="19350" w:author="Στάθης Καπ" w:date="2023-03-03T03:55:00Z">
                    <w:rPr>
                      <w:rFonts w:ascii="Calibri" w:hAnsi="Calibri" w:cs="Calibri"/>
                      <w:color w:val="000000"/>
                      <w:sz w:val="18"/>
                      <w:szCs w:val="18"/>
                    </w:rPr>
                  </w:rPrChange>
                </w:rPr>
                <w:t>910</w:t>
              </w:r>
            </w:ins>
          </w:p>
        </w:tc>
        <w:tc>
          <w:tcPr>
            <w:tcW w:w="621" w:type="dxa"/>
            <w:vAlign w:val="bottom"/>
            <w:tcPrChange w:id="19351" w:author="Στάθης Καπ" w:date="2023-03-03T06:26:00Z">
              <w:tcPr>
                <w:tcW w:w="621" w:type="dxa"/>
                <w:vAlign w:val="bottom"/>
              </w:tcPr>
            </w:tcPrChange>
          </w:tcPr>
          <w:p w14:paraId="005E6B1B" w14:textId="2D4EDE30" w:rsidR="00C87CFE" w:rsidRPr="00F665AE" w:rsidRDefault="00C87CFE" w:rsidP="00C87CFE">
            <w:pPr>
              <w:jc w:val="center"/>
              <w:rPr>
                <w:ins w:id="19352" w:author="Στάθης Καπ" w:date="2023-03-03T03:52:00Z"/>
                <w:rFonts w:cstheme="minorHAnsi"/>
                <w:sz w:val="16"/>
                <w:szCs w:val="16"/>
              </w:rPr>
            </w:pPr>
            <w:ins w:id="19353" w:author="Στάθης Καπ" w:date="2023-03-03T03:54:00Z">
              <w:r w:rsidRPr="00F665AE">
                <w:rPr>
                  <w:rFonts w:ascii="Calibri" w:hAnsi="Calibri" w:cs="Calibri"/>
                  <w:color w:val="000000"/>
                  <w:sz w:val="16"/>
                  <w:szCs w:val="16"/>
                  <w:rPrChange w:id="19354" w:author="Στάθης Καπ" w:date="2023-03-03T03:55:00Z">
                    <w:rPr>
                      <w:rFonts w:ascii="Calibri" w:hAnsi="Calibri" w:cs="Calibri"/>
                      <w:color w:val="000000"/>
                      <w:sz w:val="18"/>
                      <w:szCs w:val="18"/>
                    </w:rPr>
                  </w:rPrChange>
                </w:rPr>
                <w:t>0.214</w:t>
              </w:r>
            </w:ins>
          </w:p>
        </w:tc>
        <w:tc>
          <w:tcPr>
            <w:tcW w:w="669" w:type="dxa"/>
            <w:vAlign w:val="center"/>
            <w:tcPrChange w:id="19355" w:author="Στάθης Καπ" w:date="2023-03-03T06:26:00Z">
              <w:tcPr>
                <w:tcW w:w="669" w:type="dxa"/>
                <w:vAlign w:val="center"/>
              </w:tcPr>
            </w:tcPrChange>
          </w:tcPr>
          <w:p w14:paraId="413F9BBD" w14:textId="73A5F7FB" w:rsidR="00C87CFE" w:rsidRPr="00F665AE" w:rsidRDefault="00C87CFE" w:rsidP="00C87CFE">
            <w:pPr>
              <w:jc w:val="center"/>
              <w:rPr>
                <w:ins w:id="19356" w:author="Στάθης Καπ" w:date="2023-03-03T03:52:00Z"/>
                <w:rFonts w:cstheme="minorHAnsi"/>
                <w:sz w:val="16"/>
                <w:szCs w:val="16"/>
              </w:rPr>
            </w:pPr>
            <w:ins w:id="19357" w:author="Στάθης Καπ" w:date="2023-03-03T06:18:00Z">
              <w:r>
                <w:rPr>
                  <w:rFonts w:ascii="Calibri" w:hAnsi="Calibri" w:cstheme="minorHAnsi"/>
                  <w:color w:val="000000"/>
                  <w:sz w:val="16"/>
                  <w:szCs w:val="16"/>
                </w:rPr>
                <w:t>1.09</w:t>
              </w:r>
            </w:ins>
          </w:p>
        </w:tc>
        <w:tc>
          <w:tcPr>
            <w:tcW w:w="508" w:type="dxa"/>
            <w:vAlign w:val="bottom"/>
            <w:tcPrChange w:id="19358" w:author="Στάθης Καπ" w:date="2023-03-03T06:26:00Z">
              <w:tcPr>
                <w:tcW w:w="508" w:type="dxa"/>
                <w:vAlign w:val="bottom"/>
              </w:tcPr>
            </w:tcPrChange>
          </w:tcPr>
          <w:p w14:paraId="40466C97" w14:textId="45AEA49D" w:rsidR="00C87CFE" w:rsidRPr="00F665AE" w:rsidRDefault="00C87CFE" w:rsidP="00C87CFE">
            <w:pPr>
              <w:jc w:val="center"/>
              <w:rPr>
                <w:ins w:id="19359" w:author="Στάθης Καπ" w:date="2023-03-03T03:52:00Z"/>
                <w:rFonts w:cstheme="minorHAnsi"/>
                <w:sz w:val="16"/>
                <w:szCs w:val="16"/>
              </w:rPr>
            </w:pPr>
            <w:ins w:id="19360" w:author="Στάθης Καπ" w:date="2023-03-03T03:54:00Z">
              <w:r w:rsidRPr="00F665AE">
                <w:rPr>
                  <w:rFonts w:ascii="Calibri" w:hAnsi="Calibri" w:cs="Calibri"/>
                  <w:color w:val="000000"/>
                  <w:sz w:val="16"/>
                  <w:szCs w:val="16"/>
                  <w:rPrChange w:id="19361" w:author="Στάθης Καπ" w:date="2023-03-03T03:55:00Z">
                    <w:rPr>
                      <w:rFonts w:ascii="Calibri" w:hAnsi="Calibri" w:cs="Calibri"/>
                      <w:color w:val="000000"/>
                      <w:sz w:val="18"/>
                      <w:szCs w:val="18"/>
                    </w:rPr>
                  </w:rPrChange>
                </w:rPr>
                <w:t>880</w:t>
              </w:r>
            </w:ins>
          </w:p>
        </w:tc>
        <w:tc>
          <w:tcPr>
            <w:tcW w:w="541" w:type="dxa"/>
            <w:vAlign w:val="bottom"/>
            <w:tcPrChange w:id="19362" w:author="Στάθης Καπ" w:date="2023-03-03T06:26:00Z">
              <w:tcPr>
                <w:tcW w:w="541" w:type="dxa"/>
                <w:vAlign w:val="bottom"/>
              </w:tcPr>
            </w:tcPrChange>
          </w:tcPr>
          <w:p w14:paraId="68C0B74B" w14:textId="57EDF852" w:rsidR="00C87CFE" w:rsidRPr="00F665AE" w:rsidRDefault="00C87CFE" w:rsidP="00C87CFE">
            <w:pPr>
              <w:jc w:val="center"/>
              <w:rPr>
                <w:ins w:id="19363" w:author="Στάθης Καπ" w:date="2023-03-03T03:52:00Z"/>
                <w:rFonts w:cstheme="minorHAnsi"/>
                <w:sz w:val="16"/>
                <w:szCs w:val="16"/>
              </w:rPr>
            </w:pPr>
            <w:ins w:id="19364" w:author="Στάθης Καπ" w:date="2023-03-03T03:54:00Z">
              <w:r w:rsidRPr="00F665AE">
                <w:rPr>
                  <w:rFonts w:ascii="Calibri" w:hAnsi="Calibri" w:cs="Calibri"/>
                  <w:color w:val="000000"/>
                  <w:sz w:val="16"/>
                  <w:szCs w:val="16"/>
                  <w:rPrChange w:id="19365" w:author="Στάθης Καπ" w:date="2023-03-03T03:55:00Z">
                    <w:rPr>
                      <w:rFonts w:ascii="Calibri" w:hAnsi="Calibri" w:cs="Calibri"/>
                      <w:color w:val="000000"/>
                      <w:sz w:val="18"/>
                      <w:szCs w:val="18"/>
                    </w:rPr>
                  </w:rPrChange>
                </w:rPr>
                <w:t>0.227</w:t>
              </w:r>
            </w:ins>
          </w:p>
        </w:tc>
        <w:tc>
          <w:tcPr>
            <w:tcW w:w="589" w:type="dxa"/>
            <w:vAlign w:val="center"/>
            <w:tcPrChange w:id="19366" w:author="Στάθης Καπ" w:date="2023-03-03T06:26:00Z">
              <w:tcPr>
                <w:tcW w:w="589" w:type="dxa"/>
                <w:vAlign w:val="center"/>
              </w:tcPr>
            </w:tcPrChange>
          </w:tcPr>
          <w:p w14:paraId="44449B4D" w14:textId="46B984FE" w:rsidR="00C87CFE" w:rsidRPr="00F665AE" w:rsidRDefault="00C87CFE" w:rsidP="00C87CFE">
            <w:pPr>
              <w:jc w:val="center"/>
              <w:rPr>
                <w:ins w:id="19367" w:author="Στάθης Καπ" w:date="2023-03-03T03:52:00Z"/>
                <w:rFonts w:cstheme="minorHAnsi"/>
                <w:sz w:val="16"/>
                <w:szCs w:val="16"/>
              </w:rPr>
            </w:pPr>
            <w:ins w:id="19368" w:author="Στάθης Καπ" w:date="2023-03-03T06:18:00Z">
              <w:r>
                <w:rPr>
                  <w:rFonts w:ascii="Calibri" w:hAnsi="Calibri" w:cstheme="minorHAnsi"/>
                  <w:color w:val="000000"/>
                  <w:sz w:val="16"/>
                  <w:szCs w:val="16"/>
                </w:rPr>
                <w:t>4.35</w:t>
              </w:r>
            </w:ins>
          </w:p>
        </w:tc>
        <w:tc>
          <w:tcPr>
            <w:tcW w:w="463" w:type="dxa"/>
            <w:vAlign w:val="bottom"/>
            <w:tcPrChange w:id="19369" w:author="Στάθης Καπ" w:date="2023-03-03T06:26:00Z">
              <w:tcPr>
                <w:tcW w:w="463" w:type="dxa"/>
                <w:vAlign w:val="bottom"/>
              </w:tcPr>
            </w:tcPrChange>
          </w:tcPr>
          <w:p w14:paraId="1706B7C3" w14:textId="5F5C4119" w:rsidR="00C87CFE" w:rsidRPr="00F665AE" w:rsidRDefault="00C87CFE" w:rsidP="00C87CFE">
            <w:pPr>
              <w:jc w:val="center"/>
              <w:rPr>
                <w:ins w:id="19370" w:author="Στάθης Καπ" w:date="2023-03-03T03:52:00Z"/>
                <w:rFonts w:cstheme="minorHAnsi"/>
                <w:sz w:val="16"/>
                <w:szCs w:val="16"/>
              </w:rPr>
            </w:pPr>
            <w:ins w:id="19371" w:author="Στάθης Καπ" w:date="2023-03-03T03:54:00Z">
              <w:r w:rsidRPr="00F665AE">
                <w:rPr>
                  <w:rFonts w:ascii="Calibri" w:hAnsi="Calibri" w:cs="Calibri"/>
                  <w:color w:val="000000"/>
                  <w:sz w:val="16"/>
                  <w:szCs w:val="16"/>
                  <w:rPrChange w:id="19372" w:author="Στάθης Καπ" w:date="2023-03-03T03:55:00Z">
                    <w:rPr>
                      <w:rFonts w:ascii="Calibri" w:hAnsi="Calibri" w:cs="Calibri"/>
                      <w:color w:val="000000"/>
                      <w:sz w:val="18"/>
                      <w:szCs w:val="18"/>
                    </w:rPr>
                  </w:rPrChange>
                </w:rPr>
                <w:t>870</w:t>
              </w:r>
            </w:ins>
          </w:p>
        </w:tc>
        <w:tc>
          <w:tcPr>
            <w:tcW w:w="541" w:type="dxa"/>
            <w:vAlign w:val="bottom"/>
            <w:tcPrChange w:id="19373" w:author="Στάθης Καπ" w:date="2023-03-03T06:26:00Z">
              <w:tcPr>
                <w:tcW w:w="541" w:type="dxa"/>
                <w:vAlign w:val="bottom"/>
              </w:tcPr>
            </w:tcPrChange>
          </w:tcPr>
          <w:p w14:paraId="77C45EB2" w14:textId="713A37B7" w:rsidR="00C87CFE" w:rsidRPr="00F665AE" w:rsidRDefault="00C87CFE" w:rsidP="00C87CFE">
            <w:pPr>
              <w:jc w:val="center"/>
              <w:rPr>
                <w:ins w:id="19374" w:author="Στάθης Καπ" w:date="2023-03-03T03:52:00Z"/>
                <w:rFonts w:cstheme="minorHAnsi"/>
                <w:sz w:val="16"/>
                <w:szCs w:val="16"/>
              </w:rPr>
            </w:pPr>
            <w:ins w:id="19375" w:author="Στάθης Καπ" w:date="2023-03-03T03:54:00Z">
              <w:r w:rsidRPr="00F665AE">
                <w:rPr>
                  <w:rFonts w:ascii="Calibri" w:hAnsi="Calibri" w:cs="Calibri"/>
                  <w:color w:val="000000"/>
                  <w:sz w:val="16"/>
                  <w:szCs w:val="16"/>
                  <w:rPrChange w:id="19376" w:author="Στάθης Καπ" w:date="2023-03-03T03:55:00Z">
                    <w:rPr>
                      <w:rFonts w:ascii="Calibri" w:hAnsi="Calibri" w:cs="Calibri"/>
                      <w:color w:val="000000"/>
                      <w:sz w:val="18"/>
                      <w:szCs w:val="18"/>
                    </w:rPr>
                  </w:rPrChange>
                </w:rPr>
                <w:t>0.2</w:t>
              </w:r>
            </w:ins>
          </w:p>
        </w:tc>
        <w:tc>
          <w:tcPr>
            <w:tcW w:w="589" w:type="dxa"/>
            <w:vAlign w:val="center"/>
            <w:tcPrChange w:id="19377" w:author="Στάθης Καπ" w:date="2023-03-03T06:26:00Z">
              <w:tcPr>
                <w:tcW w:w="589" w:type="dxa"/>
                <w:vAlign w:val="center"/>
              </w:tcPr>
            </w:tcPrChange>
          </w:tcPr>
          <w:p w14:paraId="4371CEF8" w14:textId="2ECE14A3" w:rsidR="00C87CFE" w:rsidRPr="00F665AE" w:rsidRDefault="00C87CFE" w:rsidP="00C87CFE">
            <w:pPr>
              <w:jc w:val="center"/>
              <w:rPr>
                <w:ins w:id="19378" w:author="Στάθης Καπ" w:date="2023-03-03T03:52:00Z"/>
                <w:rFonts w:cstheme="minorHAnsi"/>
                <w:sz w:val="16"/>
                <w:szCs w:val="16"/>
              </w:rPr>
            </w:pPr>
            <w:ins w:id="19379"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93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81" w:author="Στάθης Καπ" w:date="2023-03-03T03:52:00Z"/>
        </w:trPr>
        <w:tc>
          <w:tcPr>
            <w:tcW w:w="515" w:type="dxa"/>
            <w:tcBorders>
              <w:top w:val="nil"/>
              <w:bottom w:val="nil"/>
              <w:right w:val="single" w:sz="4" w:space="0" w:color="auto"/>
            </w:tcBorders>
            <w:shd w:val="clear" w:color="auto" w:fill="E7E6E6" w:themeFill="background2"/>
            <w:vAlign w:val="bottom"/>
            <w:tcPrChange w:id="19382" w:author="Στάθης Καπ" w:date="2023-03-03T06:26:00Z">
              <w:tcPr>
                <w:tcW w:w="515" w:type="dxa"/>
                <w:vAlign w:val="center"/>
              </w:tcPr>
            </w:tcPrChange>
          </w:tcPr>
          <w:p w14:paraId="163860BD" w14:textId="61786D4D" w:rsidR="00C87CFE" w:rsidRPr="00F665AE" w:rsidRDefault="00C87CFE" w:rsidP="00C87CFE">
            <w:pPr>
              <w:jc w:val="center"/>
              <w:rPr>
                <w:ins w:id="19383" w:author="Στάθης Καπ" w:date="2023-03-03T03:52:00Z"/>
                <w:sz w:val="16"/>
                <w:szCs w:val="16"/>
              </w:rPr>
            </w:pPr>
            <w:ins w:id="19384" w:author="Στάθης Καπ" w:date="2023-03-03T03:54:00Z">
              <w:r w:rsidRPr="00F665AE">
                <w:rPr>
                  <w:rFonts w:ascii="Calibri" w:hAnsi="Calibri" w:cs="Calibri"/>
                  <w:color w:val="000000"/>
                  <w:sz w:val="16"/>
                  <w:szCs w:val="16"/>
                  <w:rPrChange w:id="19385"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9386" w:author="Στάθης Καπ" w:date="2023-03-03T06:26:00Z">
              <w:tcPr>
                <w:tcW w:w="560" w:type="dxa"/>
              </w:tcPr>
            </w:tcPrChange>
          </w:tcPr>
          <w:p w14:paraId="0BE3E94A" w14:textId="64060CB2" w:rsidR="00C87CFE" w:rsidRPr="00F665AE" w:rsidRDefault="00C87CFE" w:rsidP="00C87CFE">
            <w:pPr>
              <w:jc w:val="center"/>
              <w:rPr>
                <w:ins w:id="19387" w:author="Στάθης Καπ" w:date="2023-03-03T03:52:00Z"/>
                <w:rFonts w:cstheme="minorHAnsi"/>
                <w:sz w:val="16"/>
                <w:szCs w:val="16"/>
              </w:rPr>
            </w:pPr>
            <w:ins w:id="19388" w:author="Στάθης Καπ" w:date="2023-03-03T03:54:00Z">
              <w:r w:rsidRPr="00F665AE">
                <w:rPr>
                  <w:sz w:val="16"/>
                  <w:szCs w:val="16"/>
                  <w:rPrChange w:id="19389" w:author="Στάθης Καπ" w:date="2023-03-03T03:55:00Z">
                    <w:rPr>
                      <w:sz w:val="18"/>
                      <w:szCs w:val="18"/>
                    </w:rPr>
                  </w:rPrChange>
                </w:rPr>
                <w:t>910</w:t>
              </w:r>
            </w:ins>
          </w:p>
        </w:tc>
        <w:tc>
          <w:tcPr>
            <w:tcW w:w="855" w:type="dxa"/>
            <w:tcPrChange w:id="19390" w:author="Στάθης Καπ" w:date="2023-03-03T06:26:00Z">
              <w:tcPr>
                <w:tcW w:w="855" w:type="dxa"/>
              </w:tcPr>
            </w:tcPrChange>
          </w:tcPr>
          <w:p w14:paraId="41796753" w14:textId="5721EDD1" w:rsidR="00C87CFE" w:rsidRPr="00F665AE" w:rsidRDefault="00C87CFE" w:rsidP="00C87CFE">
            <w:pPr>
              <w:jc w:val="center"/>
              <w:rPr>
                <w:ins w:id="19391" w:author="Στάθης Καπ" w:date="2023-03-03T03:52:00Z"/>
                <w:rFonts w:cstheme="minorHAnsi"/>
                <w:sz w:val="16"/>
                <w:szCs w:val="16"/>
              </w:rPr>
            </w:pPr>
            <w:ins w:id="19392" w:author="Στάθης Καπ" w:date="2023-03-03T03:54:00Z">
              <w:r w:rsidRPr="00F665AE">
                <w:rPr>
                  <w:sz w:val="16"/>
                  <w:szCs w:val="16"/>
                  <w:rPrChange w:id="19393" w:author="Στάθης Καπ" w:date="2023-03-03T03:55:00Z">
                    <w:rPr>
                      <w:sz w:val="18"/>
                      <w:szCs w:val="18"/>
                    </w:rPr>
                  </w:rPrChange>
                </w:rPr>
                <w:t>900</w:t>
              </w:r>
            </w:ins>
          </w:p>
        </w:tc>
        <w:tc>
          <w:tcPr>
            <w:tcW w:w="544" w:type="dxa"/>
            <w:vAlign w:val="bottom"/>
            <w:tcPrChange w:id="19394" w:author="Στάθης Καπ" w:date="2023-03-03T06:26:00Z">
              <w:tcPr>
                <w:tcW w:w="544" w:type="dxa"/>
                <w:vAlign w:val="bottom"/>
              </w:tcPr>
            </w:tcPrChange>
          </w:tcPr>
          <w:p w14:paraId="697DA3F6" w14:textId="4BAD4D02" w:rsidR="00C87CFE" w:rsidRPr="00F665AE" w:rsidRDefault="00C87CFE" w:rsidP="00C87CFE">
            <w:pPr>
              <w:jc w:val="center"/>
              <w:rPr>
                <w:ins w:id="19395" w:author="Στάθης Καπ" w:date="2023-03-03T03:52:00Z"/>
                <w:rFonts w:cstheme="minorHAnsi"/>
                <w:sz w:val="16"/>
                <w:szCs w:val="16"/>
              </w:rPr>
            </w:pPr>
            <w:ins w:id="19396" w:author="Στάθης Καπ" w:date="2023-03-03T03:54:00Z">
              <w:r w:rsidRPr="00F665AE">
                <w:rPr>
                  <w:rFonts w:ascii="Calibri" w:hAnsi="Calibri" w:cs="Calibri"/>
                  <w:color w:val="000000"/>
                  <w:sz w:val="16"/>
                  <w:szCs w:val="16"/>
                  <w:rPrChange w:id="19397" w:author="Στάθης Καπ" w:date="2023-03-03T03:55:00Z">
                    <w:rPr>
                      <w:rFonts w:ascii="Calibri" w:hAnsi="Calibri" w:cs="Calibri"/>
                      <w:color w:val="000000"/>
                      <w:sz w:val="18"/>
                      <w:szCs w:val="18"/>
                    </w:rPr>
                  </w:rPrChange>
                </w:rPr>
                <w:t>820</w:t>
              </w:r>
            </w:ins>
          </w:p>
        </w:tc>
        <w:tc>
          <w:tcPr>
            <w:tcW w:w="621" w:type="dxa"/>
            <w:vAlign w:val="bottom"/>
            <w:tcPrChange w:id="19398" w:author="Στάθης Καπ" w:date="2023-03-03T06:26:00Z">
              <w:tcPr>
                <w:tcW w:w="621" w:type="dxa"/>
                <w:vAlign w:val="bottom"/>
              </w:tcPr>
            </w:tcPrChange>
          </w:tcPr>
          <w:p w14:paraId="14080B5B" w14:textId="527016A6" w:rsidR="00C87CFE" w:rsidRPr="00F665AE" w:rsidRDefault="00C87CFE" w:rsidP="00C87CFE">
            <w:pPr>
              <w:jc w:val="center"/>
              <w:rPr>
                <w:ins w:id="19399" w:author="Στάθης Καπ" w:date="2023-03-03T03:52:00Z"/>
                <w:rFonts w:cstheme="minorHAnsi"/>
                <w:sz w:val="16"/>
                <w:szCs w:val="16"/>
              </w:rPr>
            </w:pPr>
            <w:ins w:id="19400" w:author="Στάθης Καπ" w:date="2023-03-03T03:54:00Z">
              <w:r w:rsidRPr="00F665AE">
                <w:rPr>
                  <w:rFonts w:ascii="Calibri" w:hAnsi="Calibri" w:cs="Calibri"/>
                  <w:color w:val="000000"/>
                  <w:sz w:val="16"/>
                  <w:szCs w:val="16"/>
                  <w:rPrChange w:id="19401" w:author="Στάθης Καπ" w:date="2023-03-03T03:55:00Z">
                    <w:rPr>
                      <w:rFonts w:ascii="Calibri" w:hAnsi="Calibri" w:cs="Calibri"/>
                      <w:color w:val="000000"/>
                      <w:sz w:val="18"/>
                      <w:szCs w:val="18"/>
                    </w:rPr>
                  </w:rPrChange>
                </w:rPr>
                <w:t>0.247</w:t>
              </w:r>
            </w:ins>
          </w:p>
        </w:tc>
        <w:tc>
          <w:tcPr>
            <w:tcW w:w="669" w:type="dxa"/>
            <w:vAlign w:val="center"/>
            <w:tcPrChange w:id="19402" w:author="Στάθης Καπ" w:date="2023-03-03T06:26:00Z">
              <w:tcPr>
                <w:tcW w:w="669" w:type="dxa"/>
                <w:vAlign w:val="center"/>
              </w:tcPr>
            </w:tcPrChange>
          </w:tcPr>
          <w:p w14:paraId="13A8669F" w14:textId="4DAF9F77" w:rsidR="00C87CFE" w:rsidRPr="00F665AE" w:rsidRDefault="00C87CFE" w:rsidP="00C87CFE">
            <w:pPr>
              <w:jc w:val="center"/>
              <w:rPr>
                <w:ins w:id="19403" w:author="Στάθης Καπ" w:date="2023-03-03T03:52:00Z"/>
                <w:rFonts w:cstheme="minorHAnsi"/>
                <w:sz w:val="16"/>
                <w:szCs w:val="16"/>
              </w:rPr>
            </w:pPr>
            <w:ins w:id="19404" w:author="Στάθης Καπ" w:date="2023-03-03T06:18:00Z">
              <w:r>
                <w:rPr>
                  <w:rFonts w:ascii="Calibri" w:hAnsi="Calibri" w:cstheme="minorHAnsi"/>
                  <w:color w:val="000000"/>
                  <w:sz w:val="16"/>
                  <w:szCs w:val="16"/>
                </w:rPr>
                <w:t>9.89</w:t>
              </w:r>
            </w:ins>
          </w:p>
        </w:tc>
        <w:tc>
          <w:tcPr>
            <w:tcW w:w="543" w:type="dxa"/>
            <w:vAlign w:val="bottom"/>
            <w:tcPrChange w:id="19405" w:author="Στάθης Καπ" w:date="2023-03-03T06:26:00Z">
              <w:tcPr>
                <w:tcW w:w="543" w:type="dxa"/>
                <w:vAlign w:val="bottom"/>
              </w:tcPr>
            </w:tcPrChange>
          </w:tcPr>
          <w:p w14:paraId="3E759CF5" w14:textId="3121BEBD" w:rsidR="00C87CFE" w:rsidRPr="00F665AE" w:rsidRDefault="00C87CFE" w:rsidP="00C87CFE">
            <w:pPr>
              <w:jc w:val="center"/>
              <w:rPr>
                <w:ins w:id="19406" w:author="Στάθης Καπ" w:date="2023-03-03T03:52:00Z"/>
                <w:rFonts w:cstheme="minorHAnsi"/>
                <w:sz w:val="16"/>
                <w:szCs w:val="16"/>
              </w:rPr>
            </w:pPr>
            <w:ins w:id="19407" w:author="Στάθης Καπ" w:date="2023-03-03T03:54:00Z">
              <w:r w:rsidRPr="00F665AE">
                <w:rPr>
                  <w:rFonts w:ascii="Calibri" w:hAnsi="Calibri" w:cs="Calibri"/>
                  <w:color w:val="000000"/>
                  <w:sz w:val="16"/>
                  <w:szCs w:val="16"/>
                  <w:rPrChange w:id="19408" w:author="Στάθης Καπ" w:date="2023-03-03T03:55:00Z">
                    <w:rPr>
                      <w:rFonts w:ascii="Calibri" w:hAnsi="Calibri" w:cs="Calibri"/>
                      <w:color w:val="000000"/>
                      <w:sz w:val="18"/>
                      <w:szCs w:val="18"/>
                    </w:rPr>
                  </w:rPrChange>
                </w:rPr>
                <w:t>830</w:t>
              </w:r>
            </w:ins>
          </w:p>
        </w:tc>
        <w:tc>
          <w:tcPr>
            <w:tcW w:w="621" w:type="dxa"/>
            <w:vAlign w:val="bottom"/>
            <w:tcPrChange w:id="19409" w:author="Στάθης Καπ" w:date="2023-03-03T06:26:00Z">
              <w:tcPr>
                <w:tcW w:w="621" w:type="dxa"/>
                <w:vAlign w:val="bottom"/>
              </w:tcPr>
            </w:tcPrChange>
          </w:tcPr>
          <w:p w14:paraId="41132983" w14:textId="769F29BB" w:rsidR="00C87CFE" w:rsidRPr="00F665AE" w:rsidRDefault="00C87CFE" w:rsidP="00C87CFE">
            <w:pPr>
              <w:jc w:val="center"/>
              <w:rPr>
                <w:ins w:id="19410" w:author="Στάθης Καπ" w:date="2023-03-03T03:52:00Z"/>
                <w:rFonts w:cstheme="minorHAnsi"/>
                <w:sz w:val="16"/>
                <w:szCs w:val="16"/>
              </w:rPr>
            </w:pPr>
            <w:ins w:id="19411" w:author="Στάθης Καπ" w:date="2023-03-03T03:54:00Z">
              <w:r w:rsidRPr="00F665AE">
                <w:rPr>
                  <w:rFonts w:ascii="Calibri" w:hAnsi="Calibri" w:cs="Calibri"/>
                  <w:color w:val="000000"/>
                  <w:sz w:val="16"/>
                  <w:szCs w:val="16"/>
                  <w:rPrChange w:id="19412" w:author="Στάθης Καπ" w:date="2023-03-03T03:55:00Z">
                    <w:rPr>
                      <w:rFonts w:ascii="Calibri" w:hAnsi="Calibri" w:cs="Calibri"/>
                      <w:color w:val="000000"/>
                      <w:sz w:val="18"/>
                      <w:szCs w:val="18"/>
                    </w:rPr>
                  </w:rPrChange>
                </w:rPr>
                <w:t>0.189</w:t>
              </w:r>
            </w:ins>
          </w:p>
        </w:tc>
        <w:tc>
          <w:tcPr>
            <w:tcW w:w="669" w:type="dxa"/>
            <w:vAlign w:val="center"/>
            <w:tcPrChange w:id="19413" w:author="Στάθης Καπ" w:date="2023-03-03T06:26:00Z">
              <w:tcPr>
                <w:tcW w:w="669" w:type="dxa"/>
                <w:vAlign w:val="center"/>
              </w:tcPr>
            </w:tcPrChange>
          </w:tcPr>
          <w:p w14:paraId="172C5D82" w14:textId="41275E75" w:rsidR="00C87CFE" w:rsidRPr="00F665AE" w:rsidRDefault="00C87CFE" w:rsidP="00C87CFE">
            <w:pPr>
              <w:jc w:val="center"/>
              <w:rPr>
                <w:ins w:id="19414" w:author="Στάθης Καπ" w:date="2023-03-03T03:52:00Z"/>
                <w:rFonts w:cstheme="minorHAnsi"/>
                <w:sz w:val="16"/>
                <w:szCs w:val="16"/>
              </w:rPr>
            </w:pPr>
            <w:ins w:id="19415" w:author="Στάθης Καπ" w:date="2023-03-03T06:18:00Z">
              <w:r>
                <w:rPr>
                  <w:rFonts w:ascii="Calibri" w:hAnsi="Calibri" w:cstheme="minorHAnsi"/>
                  <w:color w:val="000000"/>
                  <w:sz w:val="16"/>
                  <w:szCs w:val="16"/>
                </w:rPr>
                <w:t>-1.22</w:t>
              </w:r>
            </w:ins>
          </w:p>
        </w:tc>
        <w:tc>
          <w:tcPr>
            <w:tcW w:w="508" w:type="dxa"/>
            <w:vAlign w:val="bottom"/>
            <w:tcPrChange w:id="19416" w:author="Στάθης Καπ" w:date="2023-03-03T06:26:00Z">
              <w:tcPr>
                <w:tcW w:w="508" w:type="dxa"/>
                <w:vAlign w:val="bottom"/>
              </w:tcPr>
            </w:tcPrChange>
          </w:tcPr>
          <w:p w14:paraId="1C0C12AE" w14:textId="5310D94D" w:rsidR="00C87CFE" w:rsidRPr="00F665AE" w:rsidRDefault="00C87CFE" w:rsidP="00C87CFE">
            <w:pPr>
              <w:jc w:val="center"/>
              <w:rPr>
                <w:ins w:id="19417" w:author="Στάθης Καπ" w:date="2023-03-03T03:52:00Z"/>
                <w:rFonts w:cstheme="minorHAnsi"/>
                <w:sz w:val="16"/>
                <w:szCs w:val="16"/>
              </w:rPr>
            </w:pPr>
            <w:ins w:id="19418" w:author="Στάθης Καπ" w:date="2023-03-03T03:54:00Z">
              <w:r w:rsidRPr="00F665AE">
                <w:rPr>
                  <w:rFonts w:ascii="Calibri" w:hAnsi="Calibri" w:cs="Calibri"/>
                  <w:color w:val="000000"/>
                  <w:sz w:val="16"/>
                  <w:szCs w:val="16"/>
                  <w:rPrChange w:id="19419" w:author="Στάθης Καπ" w:date="2023-03-03T03:55:00Z">
                    <w:rPr>
                      <w:rFonts w:ascii="Calibri" w:hAnsi="Calibri" w:cs="Calibri"/>
                      <w:color w:val="000000"/>
                      <w:sz w:val="18"/>
                      <w:szCs w:val="18"/>
                    </w:rPr>
                  </w:rPrChange>
                </w:rPr>
                <w:t>840</w:t>
              </w:r>
            </w:ins>
          </w:p>
        </w:tc>
        <w:tc>
          <w:tcPr>
            <w:tcW w:w="541" w:type="dxa"/>
            <w:vAlign w:val="bottom"/>
            <w:tcPrChange w:id="19420" w:author="Στάθης Καπ" w:date="2023-03-03T06:26:00Z">
              <w:tcPr>
                <w:tcW w:w="541" w:type="dxa"/>
                <w:vAlign w:val="bottom"/>
              </w:tcPr>
            </w:tcPrChange>
          </w:tcPr>
          <w:p w14:paraId="16355782" w14:textId="486D4E3E" w:rsidR="00C87CFE" w:rsidRPr="00F665AE" w:rsidRDefault="00C87CFE" w:rsidP="00C87CFE">
            <w:pPr>
              <w:jc w:val="center"/>
              <w:rPr>
                <w:ins w:id="19421" w:author="Στάθης Καπ" w:date="2023-03-03T03:52:00Z"/>
                <w:rFonts w:cstheme="minorHAnsi"/>
                <w:sz w:val="16"/>
                <w:szCs w:val="16"/>
              </w:rPr>
            </w:pPr>
            <w:ins w:id="19422" w:author="Στάθης Καπ" w:date="2023-03-03T03:54:00Z">
              <w:r w:rsidRPr="00F665AE">
                <w:rPr>
                  <w:rFonts w:ascii="Calibri" w:hAnsi="Calibri" w:cs="Calibri"/>
                  <w:color w:val="000000"/>
                  <w:sz w:val="16"/>
                  <w:szCs w:val="16"/>
                  <w:rPrChange w:id="19423" w:author="Στάθης Καπ" w:date="2023-03-03T03:55:00Z">
                    <w:rPr>
                      <w:rFonts w:ascii="Calibri" w:hAnsi="Calibri" w:cs="Calibri"/>
                      <w:color w:val="000000"/>
                      <w:sz w:val="18"/>
                      <w:szCs w:val="18"/>
                    </w:rPr>
                  </w:rPrChange>
                </w:rPr>
                <w:t>0.2</w:t>
              </w:r>
            </w:ins>
          </w:p>
        </w:tc>
        <w:tc>
          <w:tcPr>
            <w:tcW w:w="589" w:type="dxa"/>
            <w:vAlign w:val="center"/>
            <w:tcPrChange w:id="19424" w:author="Στάθης Καπ" w:date="2023-03-03T06:26:00Z">
              <w:tcPr>
                <w:tcW w:w="589" w:type="dxa"/>
                <w:vAlign w:val="center"/>
              </w:tcPr>
            </w:tcPrChange>
          </w:tcPr>
          <w:p w14:paraId="176AD5D8" w14:textId="562FCE60" w:rsidR="00C87CFE" w:rsidRPr="00F665AE" w:rsidRDefault="00C87CFE" w:rsidP="00C87CFE">
            <w:pPr>
              <w:jc w:val="center"/>
              <w:rPr>
                <w:ins w:id="19425" w:author="Στάθης Καπ" w:date="2023-03-03T03:52:00Z"/>
                <w:rFonts w:cstheme="minorHAnsi"/>
                <w:sz w:val="16"/>
                <w:szCs w:val="16"/>
              </w:rPr>
            </w:pPr>
            <w:ins w:id="19426" w:author="Στάθης Καπ" w:date="2023-03-03T06:18:00Z">
              <w:r>
                <w:rPr>
                  <w:rFonts w:ascii="Calibri" w:hAnsi="Calibri" w:cstheme="minorHAnsi"/>
                  <w:color w:val="000000"/>
                  <w:sz w:val="16"/>
                  <w:szCs w:val="16"/>
                </w:rPr>
                <w:t>-2.44</w:t>
              </w:r>
            </w:ins>
          </w:p>
        </w:tc>
        <w:tc>
          <w:tcPr>
            <w:tcW w:w="463" w:type="dxa"/>
            <w:vAlign w:val="bottom"/>
            <w:tcPrChange w:id="19427" w:author="Στάθης Καπ" w:date="2023-03-03T06:26:00Z">
              <w:tcPr>
                <w:tcW w:w="463" w:type="dxa"/>
                <w:vAlign w:val="bottom"/>
              </w:tcPr>
            </w:tcPrChange>
          </w:tcPr>
          <w:p w14:paraId="789A7B1C" w14:textId="245F7040" w:rsidR="00C87CFE" w:rsidRPr="00F665AE" w:rsidRDefault="00C87CFE" w:rsidP="00C87CFE">
            <w:pPr>
              <w:jc w:val="center"/>
              <w:rPr>
                <w:ins w:id="19428" w:author="Στάθης Καπ" w:date="2023-03-03T03:52:00Z"/>
                <w:rFonts w:cstheme="minorHAnsi"/>
                <w:sz w:val="16"/>
                <w:szCs w:val="16"/>
              </w:rPr>
            </w:pPr>
            <w:ins w:id="19429" w:author="Στάθης Καπ" w:date="2023-03-03T03:54:00Z">
              <w:r w:rsidRPr="00F665AE">
                <w:rPr>
                  <w:rFonts w:ascii="Calibri" w:hAnsi="Calibri" w:cs="Calibri"/>
                  <w:color w:val="000000"/>
                  <w:sz w:val="16"/>
                  <w:szCs w:val="16"/>
                  <w:rPrChange w:id="19430" w:author="Στάθης Καπ" w:date="2023-03-03T03:55:00Z">
                    <w:rPr>
                      <w:rFonts w:ascii="Calibri" w:hAnsi="Calibri" w:cs="Calibri"/>
                      <w:color w:val="000000"/>
                      <w:sz w:val="18"/>
                      <w:szCs w:val="18"/>
                    </w:rPr>
                  </w:rPrChange>
                </w:rPr>
                <w:t>850</w:t>
              </w:r>
            </w:ins>
          </w:p>
        </w:tc>
        <w:tc>
          <w:tcPr>
            <w:tcW w:w="541" w:type="dxa"/>
            <w:vAlign w:val="bottom"/>
            <w:tcPrChange w:id="19431" w:author="Στάθης Καπ" w:date="2023-03-03T06:26:00Z">
              <w:tcPr>
                <w:tcW w:w="541" w:type="dxa"/>
                <w:vAlign w:val="bottom"/>
              </w:tcPr>
            </w:tcPrChange>
          </w:tcPr>
          <w:p w14:paraId="5971D17D" w14:textId="7C6204EA" w:rsidR="00C87CFE" w:rsidRPr="00F665AE" w:rsidRDefault="00C87CFE" w:rsidP="00C87CFE">
            <w:pPr>
              <w:jc w:val="center"/>
              <w:rPr>
                <w:ins w:id="19432" w:author="Στάθης Καπ" w:date="2023-03-03T03:52:00Z"/>
                <w:rFonts w:cstheme="minorHAnsi"/>
                <w:sz w:val="16"/>
                <w:szCs w:val="16"/>
              </w:rPr>
            </w:pPr>
            <w:ins w:id="19433" w:author="Στάθης Καπ" w:date="2023-03-03T03:54:00Z">
              <w:r w:rsidRPr="00F665AE">
                <w:rPr>
                  <w:rFonts w:ascii="Calibri" w:hAnsi="Calibri" w:cs="Calibri"/>
                  <w:color w:val="000000"/>
                  <w:sz w:val="16"/>
                  <w:szCs w:val="16"/>
                  <w:rPrChange w:id="19434" w:author="Στάθης Καπ" w:date="2023-03-03T03:55:00Z">
                    <w:rPr>
                      <w:rFonts w:ascii="Calibri" w:hAnsi="Calibri" w:cs="Calibri"/>
                      <w:color w:val="000000"/>
                      <w:sz w:val="18"/>
                      <w:szCs w:val="18"/>
                    </w:rPr>
                  </w:rPrChange>
                </w:rPr>
                <w:t>0.179</w:t>
              </w:r>
            </w:ins>
          </w:p>
        </w:tc>
        <w:tc>
          <w:tcPr>
            <w:tcW w:w="589" w:type="dxa"/>
            <w:vAlign w:val="center"/>
            <w:tcPrChange w:id="19435" w:author="Στάθης Καπ" w:date="2023-03-03T06:26:00Z">
              <w:tcPr>
                <w:tcW w:w="589" w:type="dxa"/>
                <w:vAlign w:val="center"/>
              </w:tcPr>
            </w:tcPrChange>
          </w:tcPr>
          <w:p w14:paraId="7E7E8D09" w14:textId="32FA75B3" w:rsidR="00C87CFE" w:rsidRPr="00F665AE" w:rsidRDefault="00C87CFE" w:rsidP="00C87CFE">
            <w:pPr>
              <w:jc w:val="center"/>
              <w:rPr>
                <w:ins w:id="19436" w:author="Στάθης Καπ" w:date="2023-03-03T03:52:00Z"/>
                <w:rFonts w:cstheme="minorHAnsi"/>
                <w:sz w:val="16"/>
                <w:szCs w:val="16"/>
              </w:rPr>
            </w:pPr>
            <w:ins w:id="19437"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94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39" w:author="Στάθης Καπ" w:date="2023-03-03T03:52:00Z"/>
        </w:trPr>
        <w:tc>
          <w:tcPr>
            <w:tcW w:w="515" w:type="dxa"/>
            <w:tcBorders>
              <w:top w:val="nil"/>
              <w:bottom w:val="nil"/>
              <w:right w:val="single" w:sz="4" w:space="0" w:color="auto"/>
            </w:tcBorders>
            <w:shd w:val="clear" w:color="auto" w:fill="E7E6E6" w:themeFill="background2"/>
            <w:vAlign w:val="bottom"/>
            <w:tcPrChange w:id="19440" w:author="Στάθης Καπ" w:date="2023-03-03T06:26:00Z">
              <w:tcPr>
                <w:tcW w:w="515" w:type="dxa"/>
                <w:vAlign w:val="center"/>
              </w:tcPr>
            </w:tcPrChange>
          </w:tcPr>
          <w:p w14:paraId="02ADA189" w14:textId="576371A7" w:rsidR="00C87CFE" w:rsidRPr="00F665AE" w:rsidRDefault="00C87CFE" w:rsidP="00C87CFE">
            <w:pPr>
              <w:jc w:val="center"/>
              <w:rPr>
                <w:ins w:id="19441" w:author="Στάθης Καπ" w:date="2023-03-03T03:52:00Z"/>
                <w:sz w:val="16"/>
                <w:szCs w:val="16"/>
              </w:rPr>
            </w:pPr>
            <w:ins w:id="19442" w:author="Στάθης Καπ" w:date="2023-03-03T03:54:00Z">
              <w:r w:rsidRPr="00F665AE">
                <w:rPr>
                  <w:rFonts w:ascii="Calibri" w:hAnsi="Calibri" w:cs="Calibri"/>
                  <w:color w:val="000000"/>
                  <w:sz w:val="16"/>
                  <w:szCs w:val="16"/>
                  <w:rPrChange w:id="19443"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9444" w:author="Στάθης Καπ" w:date="2023-03-03T06:26:00Z">
              <w:tcPr>
                <w:tcW w:w="560" w:type="dxa"/>
              </w:tcPr>
            </w:tcPrChange>
          </w:tcPr>
          <w:p w14:paraId="5A1AA3CA" w14:textId="1D0BFC32" w:rsidR="00C87CFE" w:rsidRPr="00F665AE" w:rsidRDefault="00C87CFE" w:rsidP="00C87CFE">
            <w:pPr>
              <w:jc w:val="center"/>
              <w:rPr>
                <w:ins w:id="19445" w:author="Στάθης Καπ" w:date="2023-03-03T03:52:00Z"/>
                <w:rFonts w:cstheme="minorHAnsi"/>
                <w:sz w:val="16"/>
                <w:szCs w:val="16"/>
              </w:rPr>
            </w:pPr>
            <w:ins w:id="19446" w:author="Στάθης Καπ" w:date="2023-03-03T03:54:00Z">
              <w:r w:rsidRPr="00F665AE">
                <w:rPr>
                  <w:sz w:val="16"/>
                  <w:szCs w:val="16"/>
                  <w:rPrChange w:id="19447" w:author="Στάθης Καπ" w:date="2023-03-03T03:55:00Z">
                    <w:rPr>
                      <w:sz w:val="18"/>
                      <w:szCs w:val="18"/>
                    </w:rPr>
                  </w:rPrChange>
                </w:rPr>
                <w:t>930</w:t>
              </w:r>
            </w:ins>
          </w:p>
        </w:tc>
        <w:tc>
          <w:tcPr>
            <w:tcW w:w="855" w:type="dxa"/>
            <w:tcPrChange w:id="19448" w:author="Στάθης Καπ" w:date="2023-03-03T06:26:00Z">
              <w:tcPr>
                <w:tcW w:w="855" w:type="dxa"/>
              </w:tcPr>
            </w:tcPrChange>
          </w:tcPr>
          <w:p w14:paraId="4B0A5DDE" w14:textId="6FD6CC8C" w:rsidR="00C87CFE" w:rsidRPr="00F665AE" w:rsidRDefault="00C87CFE" w:rsidP="00C87CFE">
            <w:pPr>
              <w:jc w:val="center"/>
              <w:rPr>
                <w:ins w:id="19449" w:author="Στάθης Καπ" w:date="2023-03-03T03:52:00Z"/>
                <w:rFonts w:cstheme="minorHAnsi"/>
                <w:sz w:val="16"/>
                <w:szCs w:val="16"/>
              </w:rPr>
            </w:pPr>
            <w:ins w:id="19450" w:author="Στάθης Καπ" w:date="2023-03-03T03:54:00Z">
              <w:r w:rsidRPr="00F665AE">
                <w:rPr>
                  <w:sz w:val="16"/>
                  <w:szCs w:val="16"/>
                  <w:rPrChange w:id="19451" w:author="Στάθης Καπ" w:date="2023-03-03T03:55:00Z">
                    <w:rPr>
                      <w:sz w:val="18"/>
                      <w:szCs w:val="18"/>
                    </w:rPr>
                  </w:rPrChange>
                </w:rPr>
                <w:t>910</w:t>
              </w:r>
            </w:ins>
          </w:p>
        </w:tc>
        <w:tc>
          <w:tcPr>
            <w:tcW w:w="544" w:type="dxa"/>
            <w:vAlign w:val="bottom"/>
            <w:tcPrChange w:id="19452" w:author="Στάθης Καπ" w:date="2023-03-03T06:26:00Z">
              <w:tcPr>
                <w:tcW w:w="544" w:type="dxa"/>
                <w:vAlign w:val="bottom"/>
              </w:tcPr>
            </w:tcPrChange>
          </w:tcPr>
          <w:p w14:paraId="67BFE430" w14:textId="1E721484" w:rsidR="00C87CFE" w:rsidRPr="00F665AE" w:rsidRDefault="00C87CFE" w:rsidP="00C87CFE">
            <w:pPr>
              <w:jc w:val="center"/>
              <w:rPr>
                <w:ins w:id="19453" w:author="Στάθης Καπ" w:date="2023-03-03T03:52:00Z"/>
                <w:rFonts w:cstheme="minorHAnsi"/>
                <w:sz w:val="16"/>
                <w:szCs w:val="16"/>
              </w:rPr>
            </w:pPr>
            <w:ins w:id="19454" w:author="Στάθης Καπ" w:date="2023-03-03T03:54:00Z">
              <w:r w:rsidRPr="00F665AE">
                <w:rPr>
                  <w:rFonts w:ascii="Calibri" w:hAnsi="Calibri" w:cs="Calibri"/>
                  <w:color w:val="000000"/>
                  <w:sz w:val="16"/>
                  <w:szCs w:val="16"/>
                  <w:rPrChange w:id="19455" w:author="Στάθης Καπ" w:date="2023-03-03T03:55:00Z">
                    <w:rPr>
                      <w:rFonts w:ascii="Calibri" w:hAnsi="Calibri" w:cs="Calibri"/>
                      <w:color w:val="000000"/>
                      <w:sz w:val="18"/>
                      <w:szCs w:val="18"/>
                    </w:rPr>
                  </w:rPrChange>
                </w:rPr>
                <w:t>880</w:t>
              </w:r>
            </w:ins>
          </w:p>
        </w:tc>
        <w:tc>
          <w:tcPr>
            <w:tcW w:w="621" w:type="dxa"/>
            <w:vAlign w:val="bottom"/>
            <w:tcPrChange w:id="19456" w:author="Στάθης Καπ" w:date="2023-03-03T06:26:00Z">
              <w:tcPr>
                <w:tcW w:w="621" w:type="dxa"/>
                <w:vAlign w:val="bottom"/>
              </w:tcPr>
            </w:tcPrChange>
          </w:tcPr>
          <w:p w14:paraId="47A1FDC6" w14:textId="1989D6F6" w:rsidR="00C87CFE" w:rsidRPr="00F665AE" w:rsidRDefault="00C87CFE" w:rsidP="00C87CFE">
            <w:pPr>
              <w:jc w:val="center"/>
              <w:rPr>
                <w:ins w:id="19457" w:author="Στάθης Καπ" w:date="2023-03-03T03:52:00Z"/>
                <w:rFonts w:cstheme="minorHAnsi"/>
                <w:sz w:val="16"/>
                <w:szCs w:val="16"/>
              </w:rPr>
            </w:pPr>
            <w:ins w:id="19458" w:author="Στάθης Καπ" w:date="2023-03-03T03:54:00Z">
              <w:r w:rsidRPr="00F665AE">
                <w:rPr>
                  <w:rFonts w:ascii="Calibri" w:hAnsi="Calibri" w:cs="Calibri"/>
                  <w:color w:val="000000"/>
                  <w:sz w:val="16"/>
                  <w:szCs w:val="16"/>
                  <w:rPrChange w:id="19459" w:author="Στάθης Καπ" w:date="2023-03-03T03:55:00Z">
                    <w:rPr>
                      <w:rFonts w:ascii="Calibri" w:hAnsi="Calibri" w:cs="Calibri"/>
                      <w:color w:val="000000"/>
                      <w:sz w:val="18"/>
                      <w:szCs w:val="18"/>
                    </w:rPr>
                  </w:rPrChange>
                </w:rPr>
                <w:t>0.299</w:t>
              </w:r>
            </w:ins>
          </w:p>
        </w:tc>
        <w:tc>
          <w:tcPr>
            <w:tcW w:w="669" w:type="dxa"/>
            <w:vAlign w:val="center"/>
            <w:tcPrChange w:id="19460" w:author="Στάθης Καπ" w:date="2023-03-03T06:26:00Z">
              <w:tcPr>
                <w:tcW w:w="669" w:type="dxa"/>
                <w:vAlign w:val="center"/>
              </w:tcPr>
            </w:tcPrChange>
          </w:tcPr>
          <w:p w14:paraId="2C9163D5" w14:textId="658586D3" w:rsidR="00C87CFE" w:rsidRPr="00F665AE" w:rsidRDefault="00C87CFE" w:rsidP="00C87CFE">
            <w:pPr>
              <w:jc w:val="center"/>
              <w:rPr>
                <w:ins w:id="19461" w:author="Στάθης Καπ" w:date="2023-03-03T03:52:00Z"/>
                <w:rFonts w:cstheme="minorHAnsi"/>
                <w:sz w:val="16"/>
                <w:szCs w:val="16"/>
              </w:rPr>
            </w:pPr>
            <w:ins w:id="19462" w:author="Στάθης Καπ" w:date="2023-03-03T06:18:00Z">
              <w:r>
                <w:rPr>
                  <w:rFonts w:ascii="Calibri" w:hAnsi="Calibri" w:cstheme="minorHAnsi"/>
                  <w:color w:val="000000"/>
                  <w:sz w:val="16"/>
                  <w:szCs w:val="16"/>
                </w:rPr>
                <w:t>5.38</w:t>
              </w:r>
            </w:ins>
          </w:p>
        </w:tc>
        <w:tc>
          <w:tcPr>
            <w:tcW w:w="543" w:type="dxa"/>
            <w:vAlign w:val="bottom"/>
            <w:tcPrChange w:id="19463" w:author="Στάθης Καπ" w:date="2023-03-03T06:26:00Z">
              <w:tcPr>
                <w:tcW w:w="543" w:type="dxa"/>
                <w:vAlign w:val="bottom"/>
              </w:tcPr>
            </w:tcPrChange>
          </w:tcPr>
          <w:p w14:paraId="60AFA01E" w14:textId="58084806" w:rsidR="00C87CFE" w:rsidRPr="00F665AE" w:rsidRDefault="00C87CFE" w:rsidP="00C87CFE">
            <w:pPr>
              <w:jc w:val="center"/>
              <w:rPr>
                <w:ins w:id="19464" w:author="Στάθης Καπ" w:date="2023-03-03T03:52:00Z"/>
                <w:rFonts w:cstheme="minorHAnsi"/>
                <w:sz w:val="16"/>
                <w:szCs w:val="16"/>
              </w:rPr>
            </w:pPr>
            <w:ins w:id="19465" w:author="Στάθης Καπ" w:date="2023-03-03T03:54:00Z">
              <w:r w:rsidRPr="00F665AE">
                <w:rPr>
                  <w:rFonts w:ascii="Calibri" w:hAnsi="Calibri" w:cs="Calibri"/>
                  <w:color w:val="000000"/>
                  <w:sz w:val="16"/>
                  <w:szCs w:val="16"/>
                  <w:rPrChange w:id="19466" w:author="Στάθης Καπ" w:date="2023-03-03T03:55:00Z">
                    <w:rPr>
                      <w:rFonts w:ascii="Calibri" w:hAnsi="Calibri" w:cs="Calibri"/>
                      <w:color w:val="000000"/>
                      <w:sz w:val="18"/>
                      <w:szCs w:val="18"/>
                    </w:rPr>
                  </w:rPrChange>
                </w:rPr>
                <w:t>880</w:t>
              </w:r>
            </w:ins>
          </w:p>
        </w:tc>
        <w:tc>
          <w:tcPr>
            <w:tcW w:w="621" w:type="dxa"/>
            <w:vAlign w:val="bottom"/>
            <w:tcPrChange w:id="19467" w:author="Στάθης Καπ" w:date="2023-03-03T06:26:00Z">
              <w:tcPr>
                <w:tcW w:w="621" w:type="dxa"/>
                <w:vAlign w:val="bottom"/>
              </w:tcPr>
            </w:tcPrChange>
          </w:tcPr>
          <w:p w14:paraId="4C9E9283" w14:textId="50BFF1E9" w:rsidR="00C87CFE" w:rsidRPr="00F665AE" w:rsidRDefault="00C87CFE" w:rsidP="00C87CFE">
            <w:pPr>
              <w:jc w:val="center"/>
              <w:rPr>
                <w:ins w:id="19468" w:author="Στάθης Καπ" w:date="2023-03-03T03:52:00Z"/>
                <w:rFonts w:cstheme="minorHAnsi"/>
                <w:sz w:val="16"/>
                <w:szCs w:val="16"/>
              </w:rPr>
            </w:pPr>
            <w:ins w:id="19469" w:author="Στάθης Καπ" w:date="2023-03-03T03:54:00Z">
              <w:r w:rsidRPr="00F665AE">
                <w:rPr>
                  <w:rFonts w:ascii="Calibri" w:hAnsi="Calibri" w:cs="Calibri"/>
                  <w:color w:val="000000"/>
                  <w:sz w:val="16"/>
                  <w:szCs w:val="16"/>
                  <w:rPrChange w:id="19470" w:author="Στάθης Καπ" w:date="2023-03-03T03:55:00Z">
                    <w:rPr>
                      <w:rFonts w:ascii="Calibri" w:hAnsi="Calibri" w:cs="Calibri"/>
                      <w:color w:val="000000"/>
                      <w:sz w:val="18"/>
                      <w:szCs w:val="18"/>
                    </w:rPr>
                  </w:rPrChange>
                </w:rPr>
                <w:t>0.203</w:t>
              </w:r>
            </w:ins>
          </w:p>
        </w:tc>
        <w:tc>
          <w:tcPr>
            <w:tcW w:w="669" w:type="dxa"/>
            <w:vAlign w:val="center"/>
            <w:tcPrChange w:id="19471" w:author="Στάθης Καπ" w:date="2023-03-03T06:26:00Z">
              <w:tcPr>
                <w:tcW w:w="669" w:type="dxa"/>
                <w:vAlign w:val="center"/>
              </w:tcPr>
            </w:tcPrChange>
          </w:tcPr>
          <w:p w14:paraId="7A678FD7" w14:textId="1E5F752A" w:rsidR="00C87CFE" w:rsidRPr="00F665AE" w:rsidRDefault="00C87CFE" w:rsidP="00C87CFE">
            <w:pPr>
              <w:jc w:val="center"/>
              <w:rPr>
                <w:ins w:id="19472" w:author="Στάθης Καπ" w:date="2023-03-03T03:52:00Z"/>
                <w:rFonts w:cstheme="minorHAnsi"/>
                <w:sz w:val="16"/>
                <w:szCs w:val="16"/>
              </w:rPr>
            </w:pPr>
            <w:ins w:id="19473" w:author="Στάθης Καπ" w:date="2023-03-03T06:18:00Z">
              <w:r>
                <w:rPr>
                  <w:rFonts w:ascii="Calibri" w:hAnsi="Calibri" w:cstheme="minorHAnsi"/>
                  <w:color w:val="000000"/>
                  <w:sz w:val="16"/>
                  <w:szCs w:val="16"/>
                </w:rPr>
                <w:t>0</w:t>
              </w:r>
            </w:ins>
          </w:p>
        </w:tc>
        <w:tc>
          <w:tcPr>
            <w:tcW w:w="508" w:type="dxa"/>
            <w:vAlign w:val="bottom"/>
            <w:tcPrChange w:id="19474" w:author="Στάθης Καπ" w:date="2023-03-03T06:26:00Z">
              <w:tcPr>
                <w:tcW w:w="508" w:type="dxa"/>
                <w:vAlign w:val="bottom"/>
              </w:tcPr>
            </w:tcPrChange>
          </w:tcPr>
          <w:p w14:paraId="72062CA7" w14:textId="6EB0486A" w:rsidR="00C87CFE" w:rsidRPr="00F665AE" w:rsidRDefault="00C87CFE" w:rsidP="00C87CFE">
            <w:pPr>
              <w:jc w:val="center"/>
              <w:rPr>
                <w:ins w:id="19475" w:author="Στάθης Καπ" w:date="2023-03-03T03:52:00Z"/>
                <w:rFonts w:cstheme="minorHAnsi"/>
                <w:sz w:val="16"/>
                <w:szCs w:val="16"/>
              </w:rPr>
            </w:pPr>
            <w:ins w:id="19476" w:author="Στάθης Καπ" w:date="2023-03-03T03:54:00Z">
              <w:r w:rsidRPr="00F665AE">
                <w:rPr>
                  <w:rFonts w:ascii="Calibri" w:hAnsi="Calibri" w:cs="Calibri"/>
                  <w:color w:val="000000"/>
                  <w:sz w:val="16"/>
                  <w:szCs w:val="16"/>
                  <w:rPrChange w:id="19477" w:author="Στάθης Καπ" w:date="2023-03-03T03:55:00Z">
                    <w:rPr>
                      <w:rFonts w:ascii="Calibri" w:hAnsi="Calibri" w:cs="Calibri"/>
                      <w:color w:val="000000"/>
                      <w:sz w:val="18"/>
                      <w:szCs w:val="18"/>
                    </w:rPr>
                  </w:rPrChange>
                </w:rPr>
                <w:t>860</w:t>
              </w:r>
            </w:ins>
          </w:p>
        </w:tc>
        <w:tc>
          <w:tcPr>
            <w:tcW w:w="541" w:type="dxa"/>
            <w:vAlign w:val="bottom"/>
            <w:tcPrChange w:id="19478" w:author="Στάθης Καπ" w:date="2023-03-03T06:26:00Z">
              <w:tcPr>
                <w:tcW w:w="541" w:type="dxa"/>
                <w:vAlign w:val="bottom"/>
              </w:tcPr>
            </w:tcPrChange>
          </w:tcPr>
          <w:p w14:paraId="71EC051E" w14:textId="7BD7035D" w:rsidR="00C87CFE" w:rsidRPr="00F665AE" w:rsidRDefault="00C87CFE" w:rsidP="00C87CFE">
            <w:pPr>
              <w:jc w:val="center"/>
              <w:rPr>
                <w:ins w:id="19479" w:author="Στάθης Καπ" w:date="2023-03-03T03:52:00Z"/>
                <w:rFonts w:cstheme="minorHAnsi"/>
                <w:sz w:val="16"/>
                <w:szCs w:val="16"/>
              </w:rPr>
            </w:pPr>
            <w:ins w:id="19480" w:author="Στάθης Καπ" w:date="2023-03-03T03:54:00Z">
              <w:r w:rsidRPr="00F665AE">
                <w:rPr>
                  <w:rFonts w:ascii="Calibri" w:hAnsi="Calibri" w:cs="Calibri"/>
                  <w:color w:val="000000"/>
                  <w:sz w:val="16"/>
                  <w:szCs w:val="16"/>
                  <w:rPrChange w:id="19481" w:author="Στάθης Καπ" w:date="2023-03-03T03:55:00Z">
                    <w:rPr>
                      <w:rFonts w:ascii="Calibri" w:hAnsi="Calibri" w:cs="Calibri"/>
                      <w:color w:val="000000"/>
                      <w:sz w:val="18"/>
                      <w:szCs w:val="18"/>
                    </w:rPr>
                  </w:rPrChange>
                </w:rPr>
                <w:t>0.193</w:t>
              </w:r>
            </w:ins>
          </w:p>
        </w:tc>
        <w:tc>
          <w:tcPr>
            <w:tcW w:w="589" w:type="dxa"/>
            <w:vAlign w:val="center"/>
            <w:tcPrChange w:id="19482" w:author="Στάθης Καπ" w:date="2023-03-03T06:26:00Z">
              <w:tcPr>
                <w:tcW w:w="589" w:type="dxa"/>
                <w:vAlign w:val="center"/>
              </w:tcPr>
            </w:tcPrChange>
          </w:tcPr>
          <w:p w14:paraId="068D32E2" w14:textId="030D2B5F" w:rsidR="00C87CFE" w:rsidRPr="00F665AE" w:rsidRDefault="00C87CFE" w:rsidP="00C87CFE">
            <w:pPr>
              <w:jc w:val="center"/>
              <w:rPr>
                <w:ins w:id="19483" w:author="Στάθης Καπ" w:date="2023-03-03T03:52:00Z"/>
                <w:rFonts w:cstheme="minorHAnsi"/>
                <w:sz w:val="16"/>
                <w:szCs w:val="16"/>
              </w:rPr>
            </w:pPr>
            <w:ins w:id="19484" w:author="Στάθης Καπ" w:date="2023-03-03T06:18:00Z">
              <w:r>
                <w:rPr>
                  <w:rFonts w:ascii="Calibri" w:hAnsi="Calibri" w:cstheme="minorHAnsi"/>
                  <w:color w:val="000000"/>
                  <w:sz w:val="16"/>
                  <w:szCs w:val="16"/>
                </w:rPr>
                <w:t>2.27</w:t>
              </w:r>
            </w:ins>
          </w:p>
        </w:tc>
        <w:tc>
          <w:tcPr>
            <w:tcW w:w="463" w:type="dxa"/>
            <w:vAlign w:val="bottom"/>
            <w:tcPrChange w:id="19485" w:author="Στάθης Καπ" w:date="2023-03-03T06:26:00Z">
              <w:tcPr>
                <w:tcW w:w="463" w:type="dxa"/>
                <w:vAlign w:val="bottom"/>
              </w:tcPr>
            </w:tcPrChange>
          </w:tcPr>
          <w:p w14:paraId="71E5B9A0" w14:textId="02A9068B" w:rsidR="00C87CFE" w:rsidRPr="00F665AE" w:rsidRDefault="00C87CFE" w:rsidP="00C87CFE">
            <w:pPr>
              <w:jc w:val="center"/>
              <w:rPr>
                <w:ins w:id="19486" w:author="Στάθης Καπ" w:date="2023-03-03T03:52:00Z"/>
                <w:rFonts w:cstheme="minorHAnsi"/>
                <w:sz w:val="16"/>
                <w:szCs w:val="16"/>
              </w:rPr>
            </w:pPr>
            <w:ins w:id="19487" w:author="Στάθης Καπ" w:date="2023-03-03T03:54:00Z">
              <w:r w:rsidRPr="00F665AE">
                <w:rPr>
                  <w:rFonts w:ascii="Calibri" w:hAnsi="Calibri" w:cs="Calibri"/>
                  <w:color w:val="000000"/>
                  <w:sz w:val="16"/>
                  <w:szCs w:val="16"/>
                  <w:rPrChange w:id="19488" w:author="Στάθης Καπ" w:date="2023-03-03T03:55:00Z">
                    <w:rPr>
                      <w:rFonts w:ascii="Calibri" w:hAnsi="Calibri" w:cs="Calibri"/>
                      <w:color w:val="000000"/>
                      <w:sz w:val="18"/>
                      <w:szCs w:val="18"/>
                    </w:rPr>
                  </w:rPrChange>
                </w:rPr>
                <w:t>870</w:t>
              </w:r>
            </w:ins>
          </w:p>
        </w:tc>
        <w:tc>
          <w:tcPr>
            <w:tcW w:w="541" w:type="dxa"/>
            <w:vAlign w:val="bottom"/>
            <w:tcPrChange w:id="19489" w:author="Στάθης Καπ" w:date="2023-03-03T06:26:00Z">
              <w:tcPr>
                <w:tcW w:w="541" w:type="dxa"/>
                <w:vAlign w:val="bottom"/>
              </w:tcPr>
            </w:tcPrChange>
          </w:tcPr>
          <w:p w14:paraId="150F31CE" w14:textId="296CAA6F" w:rsidR="00C87CFE" w:rsidRPr="00F665AE" w:rsidRDefault="00C87CFE" w:rsidP="00C87CFE">
            <w:pPr>
              <w:jc w:val="center"/>
              <w:rPr>
                <w:ins w:id="19490" w:author="Στάθης Καπ" w:date="2023-03-03T03:52:00Z"/>
                <w:rFonts w:cstheme="minorHAnsi"/>
                <w:sz w:val="16"/>
                <w:szCs w:val="16"/>
              </w:rPr>
            </w:pPr>
            <w:ins w:id="19491" w:author="Στάθης Καπ" w:date="2023-03-03T03:54:00Z">
              <w:r w:rsidRPr="00F665AE">
                <w:rPr>
                  <w:rFonts w:ascii="Calibri" w:hAnsi="Calibri" w:cs="Calibri"/>
                  <w:color w:val="000000"/>
                  <w:sz w:val="16"/>
                  <w:szCs w:val="16"/>
                  <w:rPrChange w:id="19492" w:author="Στάθης Καπ" w:date="2023-03-03T03:55:00Z">
                    <w:rPr>
                      <w:rFonts w:ascii="Calibri" w:hAnsi="Calibri" w:cs="Calibri"/>
                      <w:color w:val="000000"/>
                      <w:sz w:val="18"/>
                      <w:szCs w:val="18"/>
                    </w:rPr>
                  </w:rPrChange>
                </w:rPr>
                <w:t>0.285</w:t>
              </w:r>
            </w:ins>
          </w:p>
        </w:tc>
        <w:tc>
          <w:tcPr>
            <w:tcW w:w="589" w:type="dxa"/>
            <w:vAlign w:val="center"/>
            <w:tcPrChange w:id="19493" w:author="Στάθης Καπ" w:date="2023-03-03T06:26:00Z">
              <w:tcPr>
                <w:tcW w:w="589" w:type="dxa"/>
                <w:vAlign w:val="center"/>
              </w:tcPr>
            </w:tcPrChange>
          </w:tcPr>
          <w:p w14:paraId="02F656EC" w14:textId="4D822E9D" w:rsidR="00C87CFE" w:rsidRPr="00F665AE" w:rsidRDefault="00C87CFE" w:rsidP="00C87CFE">
            <w:pPr>
              <w:jc w:val="center"/>
              <w:rPr>
                <w:ins w:id="19494" w:author="Στάθης Καπ" w:date="2023-03-03T03:52:00Z"/>
                <w:rFonts w:cstheme="minorHAnsi"/>
                <w:sz w:val="16"/>
                <w:szCs w:val="16"/>
              </w:rPr>
            </w:pPr>
            <w:ins w:id="19495"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94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97" w:author="Στάθης Καπ" w:date="2023-03-03T03:52:00Z"/>
        </w:trPr>
        <w:tc>
          <w:tcPr>
            <w:tcW w:w="515" w:type="dxa"/>
            <w:tcBorders>
              <w:top w:val="nil"/>
              <w:bottom w:val="nil"/>
              <w:right w:val="single" w:sz="4" w:space="0" w:color="auto"/>
            </w:tcBorders>
            <w:shd w:val="clear" w:color="auto" w:fill="E7E6E6" w:themeFill="background2"/>
            <w:vAlign w:val="bottom"/>
            <w:tcPrChange w:id="19498" w:author="Στάθης Καπ" w:date="2023-03-03T06:26:00Z">
              <w:tcPr>
                <w:tcW w:w="515" w:type="dxa"/>
                <w:vAlign w:val="center"/>
              </w:tcPr>
            </w:tcPrChange>
          </w:tcPr>
          <w:p w14:paraId="7B851EEE" w14:textId="48D3370C" w:rsidR="00C87CFE" w:rsidRPr="00F665AE" w:rsidRDefault="00C87CFE" w:rsidP="00C87CFE">
            <w:pPr>
              <w:jc w:val="center"/>
              <w:rPr>
                <w:ins w:id="19499" w:author="Στάθης Καπ" w:date="2023-03-03T03:52:00Z"/>
                <w:sz w:val="16"/>
                <w:szCs w:val="16"/>
              </w:rPr>
            </w:pPr>
            <w:ins w:id="19500" w:author="Στάθης Καπ" w:date="2023-03-03T03:54:00Z">
              <w:r w:rsidRPr="00F665AE">
                <w:rPr>
                  <w:rFonts w:ascii="Calibri" w:hAnsi="Calibri" w:cs="Calibri"/>
                  <w:color w:val="000000"/>
                  <w:sz w:val="16"/>
                  <w:szCs w:val="16"/>
                  <w:rPrChange w:id="19501"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9502" w:author="Στάθης Καπ" w:date="2023-03-03T06:26:00Z">
              <w:tcPr>
                <w:tcW w:w="560" w:type="dxa"/>
              </w:tcPr>
            </w:tcPrChange>
          </w:tcPr>
          <w:p w14:paraId="3D009875" w14:textId="69F3A637" w:rsidR="00C87CFE" w:rsidRPr="00F665AE" w:rsidRDefault="00C87CFE" w:rsidP="00C87CFE">
            <w:pPr>
              <w:jc w:val="center"/>
              <w:rPr>
                <w:ins w:id="19503" w:author="Στάθης Καπ" w:date="2023-03-03T03:52:00Z"/>
                <w:rFonts w:cstheme="minorHAnsi"/>
                <w:sz w:val="16"/>
                <w:szCs w:val="16"/>
              </w:rPr>
            </w:pPr>
            <w:ins w:id="19504" w:author="Στάθης Καπ" w:date="2023-03-03T03:54:00Z">
              <w:r w:rsidRPr="00F665AE">
                <w:rPr>
                  <w:sz w:val="16"/>
                  <w:szCs w:val="16"/>
                  <w:rPrChange w:id="19505" w:author="Στάθης Καπ" w:date="2023-03-03T03:55:00Z">
                    <w:rPr>
                      <w:sz w:val="18"/>
                      <w:szCs w:val="18"/>
                    </w:rPr>
                  </w:rPrChange>
                </w:rPr>
                <w:t>930</w:t>
              </w:r>
            </w:ins>
          </w:p>
        </w:tc>
        <w:tc>
          <w:tcPr>
            <w:tcW w:w="855" w:type="dxa"/>
            <w:tcPrChange w:id="19506" w:author="Στάθης Καπ" w:date="2023-03-03T06:26:00Z">
              <w:tcPr>
                <w:tcW w:w="855" w:type="dxa"/>
              </w:tcPr>
            </w:tcPrChange>
          </w:tcPr>
          <w:p w14:paraId="5AE58E0E" w14:textId="433C8A89" w:rsidR="00C87CFE" w:rsidRPr="00F665AE" w:rsidRDefault="00C87CFE" w:rsidP="00C87CFE">
            <w:pPr>
              <w:jc w:val="center"/>
              <w:rPr>
                <w:ins w:id="19507" w:author="Στάθης Καπ" w:date="2023-03-03T03:52:00Z"/>
                <w:rFonts w:cstheme="minorHAnsi"/>
                <w:sz w:val="16"/>
                <w:szCs w:val="16"/>
              </w:rPr>
            </w:pPr>
            <w:ins w:id="19508" w:author="Στάθης Καπ" w:date="2023-03-03T03:54:00Z">
              <w:r w:rsidRPr="00F665AE">
                <w:rPr>
                  <w:sz w:val="16"/>
                  <w:szCs w:val="16"/>
                  <w:rPrChange w:id="19509" w:author="Στάθης Καπ" w:date="2023-03-03T03:55:00Z">
                    <w:rPr>
                      <w:sz w:val="18"/>
                      <w:szCs w:val="18"/>
                    </w:rPr>
                  </w:rPrChange>
                </w:rPr>
                <w:t>910</w:t>
              </w:r>
            </w:ins>
          </w:p>
        </w:tc>
        <w:tc>
          <w:tcPr>
            <w:tcW w:w="544" w:type="dxa"/>
            <w:vAlign w:val="bottom"/>
            <w:tcPrChange w:id="19510" w:author="Στάθης Καπ" w:date="2023-03-03T06:26:00Z">
              <w:tcPr>
                <w:tcW w:w="544" w:type="dxa"/>
                <w:vAlign w:val="bottom"/>
              </w:tcPr>
            </w:tcPrChange>
          </w:tcPr>
          <w:p w14:paraId="338788DA" w14:textId="049B7B98" w:rsidR="00C87CFE" w:rsidRPr="00F665AE" w:rsidRDefault="00C87CFE" w:rsidP="00C87CFE">
            <w:pPr>
              <w:jc w:val="center"/>
              <w:rPr>
                <w:ins w:id="19511" w:author="Στάθης Καπ" w:date="2023-03-03T03:52:00Z"/>
                <w:rFonts w:cstheme="minorHAnsi"/>
                <w:sz w:val="16"/>
                <w:szCs w:val="16"/>
              </w:rPr>
            </w:pPr>
            <w:ins w:id="19512" w:author="Στάθης Καπ" w:date="2023-03-03T03:54:00Z">
              <w:r w:rsidRPr="00F665AE">
                <w:rPr>
                  <w:rFonts w:ascii="Calibri" w:hAnsi="Calibri" w:cs="Calibri"/>
                  <w:color w:val="000000"/>
                  <w:sz w:val="16"/>
                  <w:szCs w:val="16"/>
                  <w:rPrChange w:id="19513" w:author="Στάθης Καπ" w:date="2023-03-03T03:55:00Z">
                    <w:rPr>
                      <w:rFonts w:ascii="Calibri" w:hAnsi="Calibri" w:cs="Calibri"/>
                      <w:color w:val="000000"/>
                      <w:sz w:val="18"/>
                      <w:szCs w:val="18"/>
                    </w:rPr>
                  </w:rPrChange>
                </w:rPr>
                <w:t>860</w:t>
              </w:r>
            </w:ins>
          </w:p>
        </w:tc>
        <w:tc>
          <w:tcPr>
            <w:tcW w:w="621" w:type="dxa"/>
            <w:vAlign w:val="bottom"/>
            <w:tcPrChange w:id="19514" w:author="Στάθης Καπ" w:date="2023-03-03T06:26:00Z">
              <w:tcPr>
                <w:tcW w:w="621" w:type="dxa"/>
                <w:vAlign w:val="bottom"/>
              </w:tcPr>
            </w:tcPrChange>
          </w:tcPr>
          <w:p w14:paraId="7199DDE5" w14:textId="5BE1372E" w:rsidR="00C87CFE" w:rsidRPr="00F665AE" w:rsidRDefault="00C87CFE" w:rsidP="00C87CFE">
            <w:pPr>
              <w:jc w:val="center"/>
              <w:rPr>
                <w:ins w:id="19515" w:author="Στάθης Καπ" w:date="2023-03-03T03:52:00Z"/>
                <w:rFonts w:cstheme="minorHAnsi"/>
                <w:sz w:val="16"/>
                <w:szCs w:val="16"/>
              </w:rPr>
            </w:pPr>
            <w:ins w:id="19516" w:author="Στάθης Καπ" w:date="2023-03-03T03:54:00Z">
              <w:r w:rsidRPr="00F665AE">
                <w:rPr>
                  <w:rFonts w:ascii="Calibri" w:hAnsi="Calibri" w:cs="Calibri"/>
                  <w:color w:val="000000"/>
                  <w:sz w:val="16"/>
                  <w:szCs w:val="16"/>
                  <w:rPrChange w:id="19517" w:author="Στάθης Καπ" w:date="2023-03-03T03:55:00Z">
                    <w:rPr>
                      <w:rFonts w:ascii="Calibri" w:hAnsi="Calibri" w:cs="Calibri"/>
                      <w:color w:val="000000"/>
                      <w:sz w:val="18"/>
                      <w:szCs w:val="18"/>
                    </w:rPr>
                  </w:rPrChange>
                </w:rPr>
                <w:t>0.285</w:t>
              </w:r>
            </w:ins>
          </w:p>
        </w:tc>
        <w:tc>
          <w:tcPr>
            <w:tcW w:w="669" w:type="dxa"/>
            <w:vAlign w:val="center"/>
            <w:tcPrChange w:id="19518" w:author="Στάθης Καπ" w:date="2023-03-03T06:26:00Z">
              <w:tcPr>
                <w:tcW w:w="669" w:type="dxa"/>
                <w:vAlign w:val="center"/>
              </w:tcPr>
            </w:tcPrChange>
          </w:tcPr>
          <w:p w14:paraId="36E29E11" w14:textId="4E922A63" w:rsidR="00C87CFE" w:rsidRPr="00F665AE" w:rsidRDefault="00C87CFE" w:rsidP="00C87CFE">
            <w:pPr>
              <w:jc w:val="center"/>
              <w:rPr>
                <w:ins w:id="19519" w:author="Στάθης Καπ" w:date="2023-03-03T03:52:00Z"/>
                <w:rFonts w:cstheme="minorHAnsi"/>
                <w:sz w:val="16"/>
                <w:szCs w:val="16"/>
              </w:rPr>
            </w:pPr>
            <w:ins w:id="19520" w:author="Στάθης Καπ" w:date="2023-03-03T06:18:00Z">
              <w:r>
                <w:rPr>
                  <w:rFonts w:ascii="Calibri" w:hAnsi="Calibri" w:cstheme="minorHAnsi"/>
                  <w:color w:val="000000"/>
                  <w:sz w:val="16"/>
                  <w:szCs w:val="16"/>
                </w:rPr>
                <w:t>7.53</w:t>
              </w:r>
            </w:ins>
          </w:p>
        </w:tc>
        <w:tc>
          <w:tcPr>
            <w:tcW w:w="543" w:type="dxa"/>
            <w:vAlign w:val="bottom"/>
            <w:tcPrChange w:id="19521" w:author="Στάθης Καπ" w:date="2023-03-03T06:26:00Z">
              <w:tcPr>
                <w:tcW w:w="543" w:type="dxa"/>
                <w:vAlign w:val="bottom"/>
              </w:tcPr>
            </w:tcPrChange>
          </w:tcPr>
          <w:p w14:paraId="2ED6C007" w14:textId="6A0ECC0E" w:rsidR="00C87CFE" w:rsidRPr="00F665AE" w:rsidRDefault="00C87CFE" w:rsidP="00C87CFE">
            <w:pPr>
              <w:jc w:val="center"/>
              <w:rPr>
                <w:ins w:id="19522" w:author="Στάθης Καπ" w:date="2023-03-03T03:52:00Z"/>
                <w:rFonts w:cstheme="minorHAnsi"/>
                <w:sz w:val="16"/>
                <w:szCs w:val="16"/>
              </w:rPr>
            </w:pPr>
            <w:ins w:id="19523" w:author="Στάθης Καπ" w:date="2023-03-03T03:54:00Z">
              <w:r w:rsidRPr="00F665AE">
                <w:rPr>
                  <w:rFonts w:ascii="Calibri" w:hAnsi="Calibri" w:cs="Calibri"/>
                  <w:color w:val="000000"/>
                  <w:sz w:val="16"/>
                  <w:szCs w:val="16"/>
                  <w:rPrChange w:id="19524" w:author="Στάθης Καπ" w:date="2023-03-03T03:55:00Z">
                    <w:rPr>
                      <w:rFonts w:ascii="Calibri" w:hAnsi="Calibri" w:cs="Calibri"/>
                      <w:color w:val="000000"/>
                      <w:sz w:val="18"/>
                      <w:szCs w:val="18"/>
                    </w:rPr>
                  </w:rPrChange>
                </w:rPr>
                <w:t>870</w:t>
              </w:r>
            </w:ins>
          </w:p>
        </w:tc>
        <w:tc>
          <w:tcPr>
            <w:tcW w:w="621" w:type="dxa"/>
            <w:vAlign w:val="bottom"/>
            <w:tcPrChange w:id="19525" w:author="Στάθης Καπ" w:date="2023-03-03T06:26:00Z">
              <w:tcPr>
                <w:tcW w:w="621" w:type="dxa"/>
                <w:vAlign w:val="bottom"/>
              </w:tcPr>
            </w:tcPrChange>
          </w:tcPr>
          <w:p w14:paraId="7F919BD0" w14:textId="54B727F3" w:rsidR="00C87CFE" w:rsidRPr="00F665AE" w:rsidRDefault="00C87CFE" w:rsidP="00C87CFE">
            <w:pPr>
              <w:jc w:val="center"/>
              <w:rPr>
                <w:ins w:id="19526" w:author="Στάθης Καπ" w:date="2023-03-03T03:52:00Z"/>
                <w:rFonts w:cstheme="minorHAnsi"/>
                <w:sz w:val="16"/>
                <w:szCs w:val="16"/>
              </w:rPr>
            </w:pPr>
            <w:ins w:id="19527" w:author="Στάθης Καπ" w:date="2023-03-03T03:54:00Z">
              <w:r w:rsidRPr="00F665AE">
                <w:rPr>
                  <w:rFonts w:ascii="Calibri" w:hAnsi="Calibri" w:cs="Calibri"/>
                  <w:color w:val="000000"/>
                  <w:sz w:val="16"/>
                  <w:szCs w:val="16"/>
                  <w:rPrChange w:id="19528" w:author="Στάθης Καπ" w:date="2023-03-03T03:55:00Z">
                    <w:rPr>
                      <w:rFonts w:ascii="Calibri" w:hAnsi="Calibri" w:cs="Calibri"/>
                      <w:color w:val="000000"/>
                      <w:sz w:val="18"/>
                      <w:szCs w:val="18"/>
                    </w:rPr>
                  </w:rPrChange>
                </w:rPr>
                <w:t>0.226</w:t>
              </w:r>
            </w:ins>
          </w:p>
        </w:tc>
        <w:tc>
          <w:tcPr>
            <w:tcW w:w="669" w:type="dxa"/>
            <w:vAlign w:val="center"/>
            <w:tcPrChange w:id="19529" w:author="Στάθης Καπ" w:date="2023-03-03T06:26:00Z">
              <w:tcPr>
                <w:tcW w:w="669" w:type="dxa"/>
                <w:vAlign w:val="center"/>
              </w:tcPr>
            </w:tcPrChange>
          </w:tcPr>
          <w:p w14:paraId="10138183" w14:textId="4F1E8ABF" w:rsidR="00C87CFE" w:rsidRPr="00F665AE" w:rsidRDefault="00C87CFE" w:rsidP="00C87CFE">
            <w:pPr>
              <w:jc w:val="center"/>
              <w:rPr>
                <w:ins w:id="19530" w:author="Στάθης Καπ" w:date="2023-03-03T03:52:00Z"/>
                <w:rFonts w:cstheme="minorHAnsi"/>
                <w:sz w:val="16"/>
                <w:szCs w:val="16"/>
              </w:rPr>
            </w:pPr>
            <w:ins w:id="19531" w:author="Στάθης Καπ" w:date="2023-03-03T06:18:00Z">
              <w:r>
                <w:rPr>
                  <w:rFonts w:ascii="Calibri" w:hAnsi="Calibri" w:cstheme="minorHAnsi"/>
                  <w:color w:val="000000"/>
                  <w:sz w:val="16"/>
                  <w:szCs w:val="16"/>
                </w:rPr>
                <w:t>-1.16</w:t>
              </w:r>
            </w:ins>
          </w:p>
        </w:tc>
        <w:tc>
          <w:tcPr>
            <w:tcW w:w="508" w:type="dxa"/>
            <w:vAlign w:val="bottom"/>
            <w:tcPrChange w:id="19532" w:author="Στάθης Καπ" w:date="2023-03-03T06:26:00Z">
              <w:tcPr>
                <w:tcW w:w="508" w:type="dxa"/>
                <w:vAlign w:val="bottom"/>
              </w:tcPr>
            </w:tcPrChange>
          </w:tcPr>
          <w:p w14:paraId="575C374F" w14:textId="11848094" w:rsidR="00C87CFE" w:rsidRPr="00F665AE" w:rsidRDefault="00C87CFE" w:rsidP="00C87CFE">
            <w:pPr>
              <w:jc w:val="center"/>
              <w:rPr>
                <w:ins w:id="19533" w:author="Στάθης Καπ" w:date="2023-03-03T03:52:00Z"/>
                <w:rFonts w:cstheme="minorHAnsi"/>
                <w:sz w:val="16"/>
                <w:szCs w:val="16"/>
              </w:rPr>
            </w:pPr>
            <w:ins w:id="19534" w:author="Στάθης Καπ" w:date="2023-03-03T03:54:00Z">
              <w:r w:rsidRPr="00F665AE">
                <w:rPr>
                  <w:rFonts w:ascii="Calibri" w:hAnsi="Calibri" w:cs="Calibri"/>
                  <w:color w:val="000000"/>
                  <w:sz w:val="16"/>
                  <w:szCs w:val="16"/>
                  <w:rPrChange w:id="19535" w:author="Στάθης Καπ" w:date="2023-03-03T03:55:00Z">
                    <w:rPr>
                      <w:rFonts w:ascii="Calibri" w:hAnsi="Calibri" w:cs="Calibri"/>
                      <w:color w:val="000000"/>
                      <w:sz w:val="18"/>
                      <w:szCs w:val="18"/>
                    </w:rPr>
                  </w:rPrChange>
                </w:rPr>
                <w:t>850</w:t>
              </w:r>
            </w:ins>
          </w:p>
        </w:tc>
        <w:tc>
          <w:tcPr>
            <w:tcW w:w="541" w:type="dxa"/>
            <w:vAlign w:val="bottom"/>
            <w:tcPrChange w:id="19536" w:author="Στάθης Καπ" w:date="2023-03-03T06:26:00Z">
              <w:tcPr>
                <w:tcW w:w="541" w:type="dxa"/>
                <w:vAlign w:val="bottom"/>
              </w:tcPr>
            </w:tcPrChange>
          </w:tcPr>
          <w:p w14:paraId="07C2BECC" w14:textId="23456570" w:rsidR="00C87CFE" w:rsidRPr="00F665AE" w:rsidRDefault="00C87CFE" w:rsidP="00C87CFE">
            <w:pPr>
              <w:jc w:val="center"/>
              <w:rPr>
                <w:ins w:id="19537" w:author="Στάθης Καπ" w:date="2023-03-03T03:52:00Z"/>
                <w:rFonts w:cstheme="minorHAnsi"/>
                <w:sz w:val="16"/>
                <w:szCs w:val="16"/>
              </w:rPr>
            </w:pPr>
            <w:ins w:id="19538" w:author="Στάθης Καπ" w:date="2023-03-03T03:54:00Z">
              <w:r w:rsidRPr="00F665AE">
                <w:rPr>
                  <w:rFonts w:ascii="Calibri" w:hAnsi="Calibri" w:cs="Calibri"/>
                  <w:color w:val="000000"/>
                  <w:sz w:val="16"/>
                  <w:szCs w:val="16"/>
                  <w:rPrChange w:id="19539" w:author="Στάθης Καπ" w:date="2023-03-03T03:55:00Z">
                    <w:rPr>
                      <w:rFonts w:ascii="Calibri" w:hAnsi="Calibri" w:cs="Calibri"/>
                      <w:color w:val="000000"/>
                      <w:sz w:val="18"/>
                      <w:szCs w:val="18"/>
                    </w:rPr>
                  </w:rPrChange>
                </w:rPr>
                <w:t>0.181</w:t>
              </w:r>
            </w:ins>
          </w:p>
        </w:tc>
        <w:tc>
          <w:tcPr>
            <w:tcW w:w="589" w:type="dxa"/>
            <w:vAlign w:val="center"/>
            <w:tcPrChange w:id="19540" w:author="Στάθης Καπ" w:date="2023-03-03T06:26:00Z">
              <w:tcPr>
                <w:tcW w:w="589" w:type="dxa"/>
                <w:vAlign w:val="center"/>
              </w:tcPr>
            </w:tcPrChange>
          </w:tcPr>
          <w:p w14:paraId="551E5D91" w14:textId="2B457D9B" w:rsidR="00C87CFE" w:rsidRPr="00F665AE" w:rsidRDefault="00C87CFE" w:rsidP="00C87CFE">
            <w:pPr>
              <w:jc w:val="center"/>
              <w:rPr>
                <w:ins w:id="19541" w:author="Στάθης Καπ" w:date="2023-03-03T03:52:00Z"/>
                <w:rFonts w:cstheme="minorHAnsi"/>
                <w:sz w:val="16"/>
                <w:szCs w:val="16"/>
              </w:rPr>
            </w:pPr>
            <w:ins w:id="19542" w:author="Στάθης Καπ" w:date="2023-03-03T06:18:00Z">
              <w:r>
                <w:rPr>
                  <w:rFonts w:ascii="Calibri" w:hAnsi="Calibri" w:cstheme="minorHAnsi"/>
                  <w:color w:val="000000"/>
                  <w:sz w:val="16"/>
                  <w:szCs w:val="16"/>
                </w:rPr>
                <w:t>1.16</w:t>
              </w:r>
            </w:ins>
          </w:p>
        </w:tc>
        <w:tc>
          <w:tcPr>
            <w:tcW w:w="463" w:type="dxa"/>
            <w:vAlign w:val="bottom"/>
            <w:tcPrChange w:id="19543" w:author="Στάθης Καπ" w:date="2023-03-03T06:26:00Z">
              <w:tcPr>
                <w:tcW w:w="463" w:type="dxa"/>
                <w:vAlign w:val="bottom"/>
              </w:tcPr>
            </w:tcPrChange>
          </w:tcPr>
          <w:p w14:paraId="08F86C21" w14:textId="385151F4" w:rsidR="00C87CFE" w:rsidRPr="00F665AE" w:rsidRDefault="00C87CFE" w:rsidP="00C87CFE">
            <w:pPr>
              <w:jc w:val="center"/>
              <w:rPr>
                <w:ins w:id="19544" w:author="Στάθης Καπ" w:date="2023-03-03T03:52:00Z"/>
                <w:rFonts w:cstheme="minorHAnsi"/>
                <w:sz w:val="16"/>
                <w:szCs w:val="16"/>
              </w:rPr>
            </w:pPr>
            <w:ins w:id="19545" w:author="Στάθης Καπ" w:date="2023-03-03T03:54:00Z">
              <w:r w:rsidRPr="00F665AE">
                <w:rPr>
                  <w:rFonts w:ascii="Calibri" w:hAnsi="Calibri" w:cs="Calibri"/>
                  <w:color w:val="000000"/>
                  <w:sz w:val="16"/>
                  <w:szCs w:val="16"/>
                  <w:rPrChange w:id="19546" w:author="Στάθης Καπ" w:date="2023-03-03T03:55:00Z">
                    <w:rPr>
                      <w:rFonts w:ascii="Calibri" w:hAnsi="Calibri" w:cs="Calibri"/>
                      <w:color w:val="000000"/>
                      <w:sz w:val="18"/>
                      <w:szCs w:val="18"/>
                    </w:rPr>
                  </w:rPrChange>
                </w:rPr>
                <w:t>850</w:t>
              </w:r>
            </w:ins>
          </w:p>
        </w:tc>
        <w:tc>
          <w:tcPr>
            <w:tcW w:w="541" w:type="dxa"/>
            <w:vAlign w:val="bottom"/>
            <w:tcPrChange w:id="19547" w:author="Στάθης Καπ" w:date="2023-03-03T06:26:00Z">
              <w:tcPr>
                <w:tcW w:w="541" w:type="dxa"/>
                <w:vAlign w:val="bottom"/>
              </w:tcPr>
            </w:tcPrChange>
          </w:tcPr>
          <w:p w14:paraId="3D58E968" w14:textId="22C1D66F" w:rsidR="00C87CFE" w:rsidRPr="00F665AE" w:rsidRDefault="00C87CFE" w:rsidP="00C87CFE">
            <w:pPr>
              <w:jc w:val="center"/>
              <w:rPr>
                <w:ins w:id="19548" w:author="Στάθης Καπ" w:date="2023-03-03T03:52:00Z"/>
                <w:rFonts w:cstheme="minorHAnsi"/>
                <w:sz w:val="16"/>
                <w:szCs w:val="16"/>
              </w:rPr>
            </w:pPr>
            <w:ins w:id="19549" w:author="Στάθης Καπ" w:date="2023-03-03T03:54:00Z">
              <w:r w:rsidRPr="00F665AE">
                <w:rPr>
                  <w:rFonts w:ascii="Calibri" w:hAnsi="Calibri" w:cs="Calibri"/>
                  <w:color w:val="000000"/>
                  <w:sz w:val="16"/>
                  <w:szCs w:val="16"/>
                  <w:rPrChange w:id="19550" w:author="Στάθης Καπ" w:date="2023-03-03T03:55:00Z">
                    <w:rPr>
                      <w:rFonts w:ascii="Calibri" w:hAnsi="Calibri" w:cs="Calibri"/>
                      <w:color w:val="000000"/>
                      <w:sz w:val="18"/>
                      <w:szCs w:val="18"/>
                    </w:rPr>
                  </w:rPrChange>
                </w:rPr>
                <w:t>0.186</w:t>
              </w:r>
            </w:ins>
          </w:p>
        </w:tc>
        <w:tc>
          <w:tcPr>
            <w:tcW w:w="589" w:type="dxa"/>
            <w:vAlign w:val="center"/>
            <w:tcPrChange w:id="19551" w:author="Στάθης Καπ" w:date="2023-03-03T06:26:00Z">
              <w:tcPr>
                <w:tcW w:w="589" w:type="dxa"/>
                <w:vAlign w:val="center"/>
              </w:tcPr>
            </w:tcPrChange>
          </w:tcPr>
          <w:p w14:paraId="16FF1632" w14:textId="16432E08" w:rsidR="00C87CFE" w:rsidRPr="00F665AE" w:rsidRDefault="00C87CFE" w:rsidP="00C87CFE">
            <w:pPr>
              <w:jc w:val="center"/>
              <w:rPr>
                <w:ins w:id="19552" w:author="Στάθης Καπ" w:date="2023-03-03T03:52:00Z"/>
                <w:rFonts w:cstheme="minorHAnsi"/>
                <w:sz w:val="16"/>
                <w:szCs w:val="16"/>
              </w:rPr>
            </w:pPr>
            <w:ins w:id="19553"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95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55" w:author="Στάθης Καπ" w:date="2023-03-03T03:52:00Z"/>
        </w:trPr>
        <w:tc>
          <w:tcPr>
            <w:tcW w:w="515" w:type="dxa"/>
            <w:tcBorders>
              <w:top w:val="nil"/>
              <w:bottom w:val="nil"/>
              <w:right w:val="single" w:sz="4" w:space="0" w:color="auto"/>
            </w:tcBorders>
            <w:shd w:val="clear" w:color="auto" w:fill="E7E6E6" w:themeFill="background2"/>
            <w:vAlign w:val="bottom"/>
            <w:tcPrChange w:id="19556" w:author="Στάθης Καπ" w:date="2023-03-03T06:26:00Z">
              <w:tcPr>
                <w:tcW w:w="515" w:type="dxa"/>
                <w:vAlign w:val="center"/>
              </w:tcPr>
            </w:tcPrChange>
          </w:tcPr>
          <w:p w14:paraId="3FBCD06B" w14:textId="014C1D2C" w:rsidR="00C87CFE" w:rsidRPr="00F665AE" w:rsidRDefault="00C87CFE" w:rsidP="00C87CFE">
            <w:pPr>
              <w:jc w:val="center"/>
              <w:rPr>
                <w:ins w:id="19557" w:author="Στάθης Καπ" w:date="2023-03-03T03:52:00Z"/>
                <w:sz w:val="16"/>
                <w:szCs w:val="16"/>
              </w:rPr>
            </w:pPr>
            <w:ins w:id="19558" w:author="Στάθης Καπ" w:date="2023-03-03T03:54:00Z">
              <w:r w:rsidRPr="00F665AE">
                <w:rPr>
                  <w:rFonts w:ascii="Calibri" w:hAnsi="Calibri" w:cs="Calibri"/>
                  <w:color w:val="000000"/>
                  <w:sz w:val="16"/>
                  <w:szCs w:val="16"/>
                  <w:rPrChange w:id="19559"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9560" w:author="Στάθης Καπ" w:date="2023-03-03T06:26:00Z">
              <w:tcPr>
                <w:tcW w:w="560" w:type="dxa"/>
              </w:tcPr>
            </w:tcPrChange>
          </w:tcPr>
          <w:p w14:paraId="49946EF7" w14:textId="6007C0FA" w:rsidR="00C87CFE" w:rsidRPr="00F665AE" w:rsidRDefault="00C87CFE" w:rsidP="00C87CFE">
            <w:pPr>
              <w:jc w:val="center"/>
              <w:rPr>
                <w:ins w:id="19561" w:author="Στάθης Καπ" w:date="2023-03-03T03:52:00Z"/>
                <w:rFonts w:cstheme="minorHAnsi"/>
                <w:sz w:val="16"/>
                <w:szCs w:val="16"/>
              </w:rPr>
            </w:pPr>
            <w:ins w:id="19562" w:author="Στάθης Καπ" w:date="2023-03-03T03:54:00Z">
              <w:r w:rsidRPr="00F665AE">
                <w:rPr>
                  <w:sz w:val="16"/>
                  <w:szCs w:val="16"/>
                  <w:rPrChange w:id="19563" w:author="Στάθης Καπ" w:date="2023-03-03T03:55:00Z">
                    <w:rPr>
                      <w:sz w:val="18"/>
                      <w:szCs w:val="18"/>
                    </w:rPr>
                  </w:rPrChange>
                </w:rPr>
                <w:t>950</w:t>
              </w:r>
            </w:ins>
          </w:p>
        </w:tc>
        <w:tc>
          <w:tcPr>
            <w:tcW w:w="855" w:type="dxa"/>
            <w:tcPrChange w:id="19564" w:author="Στάθης Καπ" w:date="2023-03-03T06:26:00Z">
              <w:tcPr>
                <w:tcW w:w="855" w:type="dxa"/>
              </w:tcPr>
            </w:tcPrChange>
          </w:tcPr>
          <w:p w14:paraId="5E71C841" w14:textId="2483262B" w:rsidR="00C87CFE" w:rsidRPr="00F665AE" w:rsidRDefault="00C87CFE" w:rsidP="00C87CFE">
            <w:pPr>
              <w:jc w:val="center"/>
              <w:rPr>
                <w:ins w:id="19565" w:author="Στάθης Καπ" w:date="2023-03-03T03:52:00Z"/>
                <w:rFonts w:cstheme="minorHAnsi"/>
                <w:sz w:val="16"/>
                <w:szCs w:val="16"/>
              </w:rPr>
            </w:pPr>
            <w:ins w:id="19566" w:author="Στάθης Καπ" w:date="2023-03-03T03:54:00Z">
              <w:r w:rsidRPr="00F665AE">
                <w:rPr>
                  <w:sz w:val="16"/>
                  <w:szCs w:val="16"/>
                  <w:rPrChange w:id="19567" w:author="Στάθης Καπ" w:date="2023-03-03T03:55:00Z">
                    <w:rPr>
                      <w:sz w:val="18"/>
                      <w:szCs w:val="18"/>
                    </w:rPr>
                  </w:rPrChange>
                </w:rPr>
                <w:t>930</w:t>
              </w:r>
            </w:ins>
          </w:p>
        </w:tc>
        <w:tc>
          <w:tcPr>
            <w:tcW w:w="544" w:type="dxa"/>
            <w:vAlign w:val="bottom"/>
            <w:tcPrChange w:id="19568" w:author="Στάθης Καπ" w:date="2023-03-03T06:26:00Z">
              <w:tcPr>
                <w:tcW w:w="544" w:type="dxa"/>
                <w:vAlign w:val="bottom"/>
              </w:tcPr>
            </w:tcPrChange>
          </w:tcPr>
          <w:p w14:paraId="4E1C4D3D" w14:textId="565BFB6A" w:rsidR="00C87CFE" w:rsidRPr="00F665AE" w:rsidRDefault="00C87CFE" w:rsidP="00C87CFE">
            <w:pPr>
              <w:jc w:val="center"/>
              <w:rPr>
                <w:ins w:id="19569" w:author="Στάθης Καπ" w:date="2023-03-03T03:52:00Z"/>
                <w:rFonts w:cstheme="minorHAnsi"/>
                <w:sz w:val="16"/>
                <w:szCs w:val="16"/>
              </w:rPr>
            </w:pPr>
            <w:ins w:id="19570" w:author="Στάθης Καπ" w:date="2023-03-03T03:54:00Z">
              <w:r w:rsidRPr="00F665AE">
                <w:rPr>
                  <w:rFonts w:ascii="Calibri" w:hAnsi="Calibri" w:cs="Calibri"/>
                  <w:color w:val="000000"/>
                  <w:sz w:val="16"/>
                  <w:szCs w:val="16"/>
                  <w:rPrChange w:id="19571" w:author="Στάθης Καπ" w:date="2023-03-03T03:55:00Z">
                    <w:rPr>
                      <w:rFonts w:ascii="Calibri" w:hAnsi="Calibri" w:cs="Calibri"/>
                      <w:color w:val="000000"/>
                      <w:sz w:val="18"/>
                      <w:szCs w:val="18"/>
                    </w:rPr>
                  </w:rPrChange>
                </w:rPr>
                <w:t>910</w:t>
              </w:r>
            </w:ins>
          </w:p>
        </w:tc>
        <w:tc>
          <w:tcPr>
            <w:tcW w:w="621" w:type="dxa"/>
            <w:vAlign w:val="bottom"/>
            <w:tcPrChange w:id="19572" w:author="Στάθης Καπ" w:date="2023-03-03T06:26:00Z">
              <w:tcPr>
                <w:tcW w:w="621" w:type="dxa"/>
                <w:vAlign w:val="bottom"/>
              </w:tcPr>
            </w:tcPrChange>
          </w:tcPr>
          <w:p w14:paraId="2ECBFF05" w14:textId="21C8E967" w:rsidR="00C87CFE" w:rsidRPr="00F665AE" w:rsidRDefault="00C87CFE" w:rsidP="00C87CFE">
            <w:pPr>
              <w:jc w:val="center"/>
              <w:rPr>
                <w:ins w:id="19573" w:author="Στάθης Καπ" w:date="2023-03-03T03:52:00Z"/>
                <w:rFonts w:cstheme="minorHAnsi"/>
                <w:sz w:val="16"/>
                <w:szCs w:val="16"/>
              </w:rPr>
            </w:pPr>
            <w:ins w:id="19574" w:author="Στάθης Καπ" w:date="2023-03-03T03:54:00Z">
              <w:r w:rsidRPr="00F665AE">
                <w:rPr>
                  <w:rFonts w:ascii="Calibri" w:hAnsi="Calibri" w:cs="Calibri"/>
                  <w:color w:val="000000"/>
                  <w:sz w:val="16"/>
                  <w:szCs w:val="16"/>
                  <w:rPrChange w:id="19575" w:author="Στάθης Καπ" w:date="2023-03-03T03:55:00Z">
                    <w:rPr>
                      <w:rFonts w:ascii="Calibri" w:hAnsi="Calibri" w:cs="Calibri"/>
                      <w:color w:val="000000"/>
                      <w:sz w:val="18"/>
                      <w:szCs w:val="18"/>
                    </w:rPr>
                  </w:rPrChange>
                </w:rPr>
                <w:t>0.277</w:t>
              </w:r>
            </w:ins>
          </w:p>
        </w:tc>
        <w:tc>
          <w:tcPr>
            <w:tcW w:w="669" w:type="dxa"/>
            <w:vAlign w:val="center"/>
            <w:tcPrChange w:id="19576" w:author="Στάθης Καπ" w:date="2023-03-03T06:26:00Z">
              <w:tcPr>
                <w:tcW w:w="669" w:type="dxa"/>
                <w:vAlign w:val="center"/>
              </w:tcPr>
            </w:tcPrChange>
          </w:tcPr>
          <w:p w14:paraId="63031ED5" w14:textId="5870FAB8" w:rsidR="00C87CFE" w:rsidRPr="00F665AE" w:rsidRDefault="00C87CFE" w:rsidP="00C87CFE">
            <w:pPr>
              <w:jc w:val="center"/>
              <w:rPr>
                <w:ins w:id="19577" w:author="Στάθης Καπ" w:date="2023-03-03T03:52:00Z"/>
                <w:rFonts w:cstheme="minorHAnsi"/>
                <w:sz w:val="16"/>
                <w:szCs w:val="16"/>
              </w:rPr>
            </w:pPr>
            <w:ins w:id="19578" w:author="Στάθης Καπ" w:date="2023-03-03T06:18:00Z">
              <w:r>
                <w:rPr>
                  <w:rFonts w:ascii="Calibri" w:hAnsi="Calibri" w:cstheme="minorHAnsi"/>
                  <w:color w:val="000000"/>
                  <w:sz w:val="16"/>
                  <w:szCs w:val="16"/>
                </w:rPr>
                <w:t>4.21</w:t>
              </w:r>
            </w:ins>
          </w:p>
        </w:tc>
        <w:tc>
          <w:tcPr>
            <w:tcW w:w="543" w:type="dxa"/>
            <w:vAlign w:val="bottom"/>
            <w:tcPrChange w:id="19579" w:author="Στάθης Καπ" w:date="2023-03-03T06:26:00Z">
              <w:tcPr>
                <w:tcW w:w="543" w:type="dxa"/>
                <w:vAlign w:val="bottom"/>
              </w:tcPr>
            </w:tcPrChange>
          </w:tcPr>
          <w:p w14:paraId="09C2BE2E" w14:textId="33AECA5E" w:rsidR="00C87CFE" w:rsidRPr="00F665AE" w:rsidRDefault="00C87CFE" w:rsidP="00C87CFE">
            <w:pPr>
              <w:jc w:val="center"/>
              <w:rPr>
                <w:ins w:id="19580" w:author="Στάθης Καπ" w:date="2023-03-03T03:52:00Z"/>
                <w:rFonts w:cstheme="minorHAnsi"/>
                <w:sz w:val="16"/>
                <w:szCs w:val="16"/>
              </w:rPr>
            </w:pPr>
            <w:ins w:id="19581" w:author="Στάθης Καπ" w:date="2023-03-03T03:54:00Z">
              <w:r w:rsidRPr="00F665AE">
                <w:rPr>
                  <w:rFonts w:ascii="Calibri" w:hAnsi="Calibri" w:cs="Calibri"/>
                  <w:color w:val="000000"/>
                  <w:sz w:val="16"/>
                  <w:szCs w:val="16"/>
                  <w:rPrChange w:id="19582" w:author="Στάθης Καπ" w:date="2023-03-03T03:55:00Z">
                    <w:rPr>
                      <w:rFonts w:ascii="Calibri" w:hAnsi="Calibri" w:cs="Calibri"/>
                      <w:color w:val="000000"/>
                      <w:sz w:val="18"/>
                      <w:szCs w:val="18"/>
                    </w:rPr>
                  </w:rPrChange>
                </w:rPr>
                <w:t>900</w:t>
              </w:r>
            </w:ins>
          </w:p>
        </w:tc>
        <w:tc>
          <w:tcPr>
            <w:tcW w:w="621" w:type="dxa"/>
            <w:vAlign w:val="bottom"/>
            <w:tcPrChange w:id="19583" w:author="Στάθης Καπ" w:date="2023-03-03T06:26:00Z">
              <w:tcPr>
                <w:tcW w:w="621" w:type="dxa"/>
                <w:vAlign w:val="bottom"/>
              </w:tcPr>
            </w:tcPrChange>
          </w:tcPr>
          <w:p w14:paraId="0F06944D" w14:textId="53964998" w:rsidR="00C87CFE" w:rsidRPr="00F665AE" w:rsidRDefault="00C87CFE" w:rsidP="00C87CFE">
            <w:pPr>
              <w:jc w:val="center"/>
              <w:rPr>
                <w:ins w:id="19584" w:author="Στάθης Καπ" w:date="2023-03-03T03:52:00Z"/>
                <w:rFonts w:cstheme="minorHAnsi"/>
                <w:sz w:val="16"/>
                <w:szCs w:val="16"/>
              </w:rPr>
            </w:pPr>
            <w:ins w:id="19585" w:author="Στάθης Καπ" w:date="2023-03-03T03:54:00Z">
              <w:r w:rsidRPr="00F665AE">
                <w:rPr>
                  <w:rFonts w:ascii="Calibri" w:hAnsi="Calibri" w:cs="Calibri"/>
                  <w:color w:val="000000"/>
                  <w:sz w:val="16"/>
                  <w:szCs w:val="16"/>
                  <w:rPrChange w:id="19586" w:author="Στάθης Καπ" w:date="2023-03-03T03:55:00Z">
                    <w:rPr>
                      <w:rFonts w:ascii="Calibri" w:hAnsi="Calibri" w:cs="Calibri"/>
                      <w:color w:val="000000"/>
                      <w:sz w:val="18"/>
                      <w:szCs w:val="18"/>
                    </w:rPr>
                  </w:rPrChange>
                </w:rPr>
                <w:t>0.198</w:t>
              </w:r>
            </w:ins>
          </w:p>
        </w:tc>
        <w:tc>
          <w:tcPr>
            <w:tcW w:w="669" w:type="dxa"/>
            <w:vAlign w:val="center"/>
            <w:tcPrChange w:id="19587" w:author="Στάθης Καπ" w:date="2023-03-03T06:26:00Z">
              <w:tcPr>
                <w:tcW w:w="669" w:type="dxa"/>
                <w:vAlign w:val="center"/>
              </w:tcPr>
            </w:tcPrChange>
          </w:tcPr>
          <w:p w14:paraId="0A73FA2F" w14:textId="61BDADF5" w:rsidR="00C87CFE" w:rsidRPr="00F665AE" w:rsidRDefault="00C87CFE" w:rsidP="00C87CFE">
            <w:pPr>
              <w:jc w:val="center"/>
              <w:rPr>
                <w:ins w:id="19588" w:author="Στάθης Καπ" w:date="2023-03-03T03:52:00Z"/>
                <w:rFonts w:cstheme="minorHAnsi"/>
                <w:sz w:val="16"/>
                <w:szCs w:val="16"/>
              </w:rPr>
            </w:pPr>
            <w:ins w:id="19589" w:author="Στάθης Καπ" w:date="2023-03-03T06:18:00Z">
              <w:r>
                <w:rPr>
                  <w:rFonts w:ascii="Calibri" w:hAnsi="Calibri" w:cstheme="minorHAnsi"/>
                  <w:color w:val="000000"/>
                  <w:sz w:val="16"/>
                  <w:szCs w:val="16"/>
                </w:rPr>
                <w:t>1.1</w:t>
              </w:r>
            </w:ins>
          </w:p>
        </w:tc>
        <w:tc>
          <w:tcPr>
            <w:tcW w:w="508" w:type="dxa"/>
            <w:vAlign w:val="bottom"/>
            <w:tcPrChange w:id="19590" w:author="Στάθης Καπ" w:date="2023-03-03T06:26:00Z">
              <w:tcPr>
                <w:tcW w:w="508" w:type="dxa"/>
                <w:vAlign w:val="bottom"/>
              </w:tcPr>
            </w:tcPrChange>
          </w:tcPr>
          <w:p w14:paraId="1E5196FF" w14:textId="47923711" w:rsidR="00C87CFE" w:rsidRPr="00F665AE" w:rsidRDefault="00C87CFE" w:rsidP="00C87CFE">
            <w:pPr>
              <w:jc w:val="center"/>
              <w:rPr>
                <w:ins w:id="19591" w:author="Στάθης Καπ" w:date="2023-03-03T03:52:00Z"/>
                <w:rFonts w:cstheme="minorHAnsi"/>
                <w:sz w:val="16"/>
                <w:szCs w:val="16"/>
              </w:rPr>
            </w:pPr>
            <w:ins w:id="19592" w:author="Στάθης Καπ" w:date="2023-03-03T03:54:00Z">
              <w:r w:rsidRPr="00F665AE">
                <w:rPr>
                  <w:rFonts w:ascii="Calibri" w:hAnsi="Calibri" w:cs="Calibri"/>
                  <w:color w:val="000000"/>
                  <w:sz w:val="16"/>
                  <w:szCs w:val="16"/>
                  <w:rPrChange w:id="19593" w:author="Στάθης Καπ" w:date="2023-03-03T03:55:00Z">
                    <w:rPr>
                      <w:rFonts w:ascii="Calibri" w:hAnsi="Calibri" w:cs="Calibri"/>
                      <w:color w:val="000000"/>
                      <w:sz w:val="18"/>
                      <w:szCs w:val="18"/>
                    </w:rPr>
                  </w:rPrChange>
                </w:rPr>
                <w:t>870</w:t>
              </w:r>
            </w:ins>
          </w:p>
        </w:tc>
        <w:tc>
          <w:tcPr>
            <w:tcW w:w="541" w:type="dxa"/>
            <w:vAlign w:val="bottom"/>
            <w:tcPrChange w:id="19594" w:author="Στάθης Καπ" w:date="2023-03-03T06:26:00Z">
              <w:tcPr>
                <w:tcW w:w="541" w:type="dxa"/>
                <w:vAlign w:val="bottom"/>
              </w:tcPr>
            </w:tcPrChange>
          </w:tcPr>
          <w:p w14:paraId="3B1A77C6" w14:textId="4F5761C3" w:rsidR="00C87CFE" w:rsidRPr="00F665AE" w:rsidRDefault="00C87CFE" w:rsidP="00C87CFE">
            <w:pPr>
              <w:jc w:val="center"/>
              <w:rPr>
                <w:ins w:id="19595" w:author="Στάθης Καπ" w:date="2023-03-03T03:52:00Z"/>
                <w:rFonts w:cstheme="minorHAnsi"/>
                <w:sz w:val="16"/>
                <w:szCs w:val="16"/>
              </w:rPr>
            </w:pPr>
            <w:ins w:id="19596" w:author="Στάθης Καπ" w:date="2023-03-03T03:54:00Z">
              <w:r w:rsidRPr="00F665AE">
                <w:rPr>
                  <w:rFonts w:ascii="Calibri" w:hAnsi="Calibri" w:cs="Calibri"/>
                  <w:color w:val="000000"/>
                  <w:sz w:val="16"/>
                  <w:szCs w:val="16"/>
                  <w:rPrChange w:id="19597" w:author="Στάθης Καπ" w:date="2023-03-03T03:55:00Z">
                    <w:rPr>
                      <w:rFonts w:ascii="Calibri" w:hAnsi="Calibri" w:cs="Calibri"/>
                      <w:color w:val="000000"/>
                      <w:sz w:val="18"/>
                      <w:szCs w:val="18"/>
                    </w:rPr>
                  </w:rPrChange>
                </w:rPr>
                <w:t>0.191</w:t>
              </w:r>
            </w:ins>
          </w:p>
        </w:tc>
        <w:tc>
          <w:tcPr>
            <w:tcW w:w="589" w:type="dxa"/>
            <w:vAlign w:val="center"/>
            <w:tcPrChange w:id="19598" w:author="Στάθης Καπ" w:date="2023-03-03T06:26:00Z">
              <w:tcPr>
                <w:tcW w:w="589" w:type="dxa"/>
                <w:vAlign w:val="center"/>
              </w:tcPr>
            </w:tcPrChange>
          </w:tcPr>
          <w:p w14:paraId="0171B72F" w14:textId="23F06F97" w:rsidR="00C87CFE" w:rsidRPr="00F665AE" w:rsidRDefault="00C87CFE" w:rsidP="00C87CFE">
            <w:pPr>
              <w:jc w:val="center"/>
              <w:rPr>
                <w:ins w:id="19599" w:author="Στάθης Καπ" w:date="2023-03-03T03:52:00Z"/>
                <w:rFonts w:cstheme="minorHAnsi"/>
                <w:sz w:val="16"/>
                <w:szCs w:val="16"/>
              </w:rPr>
            </w:pPr>
            <w:ins w:id="19600" w:author="Στάθης Καπ" w:date="2023-03-03T06:18:00Z">
              <w:r>
                <w:rPr>
                  <w:rFonts w:ascii="Calibri" w:hAnsi="Calibri" w:cstheme="minorHAnsi"/>
                  <w:color w:val="000000"/>
                  <w:sz w:val="16"/>
                  <w:szCs w:val="16"/>
                </w:rPr>
                <w:t>4.4</w:t>
              </w:r>
            </w:ins>
          </w:p>
        </w:tc>
        <w:tc>
          <w:tcPr>
            <w:tcW w:w="463" w:type="dxa"/>
            <w:vAlign w:val="bottom"/>
            <w:tcPrChange w:id="19601" w:author="Στάθης Καπ" w:date="2023-03-03T06:26:00Z">
              <w:tcPr>
                <w:tcW w:w="463" w:type="dxa"/>
                <w:vAlign w:val="bottom"/>
              </w:tcPr>
            </w:tcPrChange>
          </w:tcPr>
          <w:p w14:paraId="028D27CC" w14:textId="664E66D4" w:rsidR="00C87CFE" w:rsidRPr="00F665AE" w:rsidRDefault="00C87CFE" w:rsidP="00C87CFE">
            <w:pPr>
              <w:jc w:val="center"/>
              <w:rPr>
                <w:ins w:id="19602" w:author="Στάθης Καπ" w:date="2023-03-03T03:52:00Z"/>
                <w:rFonts w:cstheme="minorHAnsi"/>
                <w:sz w:val="16"/>
                <w:szCs w:val="16"/>
              </w:rPr>
            </w:pPr>
            <w:ins w:id="19603" w:author="Στάθης Καπ" w:date="2023-03-03T03:54:00Z">
              <w:r w:rsidRPr="00F665AE">
                <w:rPr>
                  <w:rFonts w:ascii="Calibri" w:hAnsi="Calibri" w:cs="Calibri"/>
                  <w:color w:val="000000"/>
                  <w:sz w:val="16"/>
                  <w:szCs w:val="16"/>
                  <w:rPrChange w:id="19604" w:author="Στάθης Καπ" w:date="2023-03-03T03:55:00Z">
                    <w:rPr>
                      <w:rFonts w:ascii="Calibri" w:hAnsi="Calibri" w:cs="Calibri"/>
                      <w:color w:val="000000"/>
                      <w:sz w:val="18"/>
                      <w:szCs w:val="18"/>
                    </w:rPr>
                  </w:rPrChange>
                </w:rPr>
                <w:t>880</w:t>
              </w:r>
            </w:ins>
          </w:p>
        </w:tc>
        <w:tc>
          <w:tcPr>
            <w:tcW w:w="541" w:type="dxa"/>
            <w:vAlign w:val="bottom"/>
            <w:tcPrChange w:id="19605" w:author="Στάθης Καπ" w:date="2023-03-03T06:26:00Z">
              <w:tcPr>
                <w:tcW w:w="541" w:type="dxa"/>
                <w:vAlign w:val="bottom"/>
              </w:tcPr>
            </w:tcPrChange>
          </w:tcPr>
          <w:p w14:paraId="7C3C668B" w14:textId="68CBCFEB" w:rsidR="00C87CFE" w:rsidRPr="00F665AE" w:rsidRDefault="00C87CFE" w:rsidP="00C87CFE">
            <w:pPr>
              <w:jc w:val="center"/>
              <w:rPr>
                <w:ins w:id="19606" w:author="Στάθης Καπ" w:date="2023-03-03T03:52:00Z"/>
                <w:rFonts w:cstheme="minorHAnsi"/>
                <w:sz w:val="16"/>
                <w:szCs w:val="16"/>
              </w:rPr>
            </w:pPr>
            <w:ins w:id="19607" w:author="Στάθης Καπ" w:date="2023-03-03T03:54:00Z">
              <w:r w:rsidRPr="00F665AE">
                <w:rPr>
                  <w:rFonts w:ascii="Calibri" w:hAnsi="Calibri" w:cs="Calibri"/>
                  <w:color w:val="000000"/>
                  <w:sz w:val="16"/>
                  <w:szCs w:val="16"/>
                  <w:rPrChange w:id="19608" w:author="Στάθης Καπ" w:date="2023-03-03T03:55:00Z">
                    <w:rPr>
                      <w:rFonts w:ascii="Calibri" w:hAnsi="Calibri" w:cs="Calibri"/>
                      <w:color w:val="000000"/>
                      <w:sz w:val="18"/>
                      <w:szCs w:val="18"/>
                    </w:rPr>
                  </w:rPrChange>
                </w:rPr>
                <w:t>0.227</w:t>
              </w:r>
            </w:ins>
          </w:p>
        </w:tc>
        <w:tc>
          <w:tcPr>
            <w:tcW w:w="589" w:type="dxa"/>
            <w:vAlign w:val="center"/>
            <w:tcPrChange w:id="19609" w:author="Στάθης Καπ" w:date="2023-03-03T06:26:00Z">
              <w:tcPr>
                <w:tcW w:w="589" w:type="dxa"/>
                <w:vAlign w:val="center"/>
              </w:tcPr>
            </w:tcPrChange>
          </w:tcPr>
          <w:p w14:paraId="3436D8FE" w14:textId="2A499916" w:rsidR="00C87CFE" w:rsidRPr="00F665AE" w:rsidRDefault="00C87CFE" w:rsidP="00C87CFE">
            <w:pPr>
              <w:jc w:val="center"/>
              <w:rPr>
                <w:ins w:id="19610" w:author="Στάθης Καπ" w:date="2023-03-03T03:52:00Z"/>
                <w:rFonts w:cstheme="minorHAnsi"/>
                <w:sz w:val="16"/>
                <w:szCs w:val="16"/>
              </w:rPr>
            </w:pPr>
            <w:ins w:id="19611"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96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13" w:author="Στάθης Καπ" w:date="2023-03-03T03:52:00Z"/>
        </w:trPr>
        <w:tc>
          <w:tcPr>
            <w:tcW w:w="515" w:type="dxa"/>
            <w:tcBorders>
              <w:top w:val="nil"/>
              <w:bottom w:val="nil"/>
              <w:right w:val="single" w:sz="4" w:space="0" w:color="auto"/>
            </w:tcBorders>
            <w:shd w:val="clear" w:color="auto" w:fill="E7E6E6" w:themeFill="background2"/>
            <w:vAlign w:val="bottom"/>
            <w:tcPrChange w:id="19614" w:author="Στάθης Καπ" w:date="2023-03-03T06:26:00Z">
              <w:tcPr>
                <w:tcW w:w="515" w:type="dxa"/>
                <w:vAlign w:val="center"/>
              </w:tcPr>
            </w:tcPrChange>
          </w:tcPr>
          <w:p w14:paraId="30CAF916" w14:textId="6DF462B4" w:rsidR="00C87CFE" w:rsidRPr="00F665AE" w:rsidRDefault="00C87CFE" w:rsidP="00C87CFE">
            <w:pPr>
              <w:jc w:val="center"/>
              <w:rPr>
                <w:ins w:id="19615" w:author="Στάθης Καπ" w:date="2023-03-03T03:52:00Z"/>
                <w:sz w:val="16"/>
                <w:szCs w:val="16"/>
              </w:rPr>
            </w:pPr>
            <w:ins w:id="19616" w:author="Στάθης Καπ" w:date="2023-03-03T03:54:00Z">
              <w:r w:rsidRPr="00F665AE">
                <w:rPr>
                  <w:rFonts w:ascii="Calibri" w:hAnsi="Calibri" w:cs="Calibri"/>
                  <w:color w:val="000000"/>
                  <w:sz w:val="16"/>
                  <w:szCs w:val="16"/>
                  <w:rPrChange w:id="19617"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9618" w:author="Στάθης Καπ" w:date="2023-03-03T06:26:00Z">
              <w:tcPr>
                <w:tcW w:w="560" w:type="dxa"/>
              </w:tcPr>
            </w:tcPrChange>
          </w:tcPr>
          <w:p w14:paraId="75C2913D" w14:textId="537B88A7" w:rsidR="00C87CFE" w:rsidRPr="00F665AE" w:rsidRDefault="00C87CFE" w:rsidP="00C87CFE">
            <w:pPr>
              <w:jc w:val="center"/>
              <w:rPr>
                <w:ins w:id="19619" w:author="Στάθης Καπ" w:date="2023-03-03T03:52:00Z"/>
                <w:rFonts w:cstheme="minorHAnsi"/>
                <w:sz w:val="16"/>
                <w:szCs w:val="16"/>
              </w:rPr>
            </w:pPr>
            <w:ins w:id="19620" w:author="Στάθης Καπ" w:date="2023-03-03T03:54:00Z">
              <w:r w:rsidRPr="00F665AE">
                <w:rPr>
                  <w:sz w:val="16"/>
                  <w:szCs w:val="16"/>
                  <w:rPrChange w:id="19621" w:author="Στάθης Καπ" w:date="2023-03-03T03:55:00Z">
                    <w:rPr>
                      <w:sz w:val="18"/>
                      <w:szCs w:val="18"/>
                    </w:rPr>
                  </w:rPrChange>
                </w:rPr>
                <w:t>198</w:t>
              </w:r>
            </w:ins>
          </w:p>
        </w:tc>
        <w:tc>
          <w:tcPr>
            <w:tcW w:w="855" w:type="dxa"/>
            <w:tcPrChange w:id="19622" w:author="Στάθης Καπ" w:date="2023-03-03T06:26:00Z">
              <w:tcPr>
                <w:tcW w:w="855" w:type="dxa"/>
              </w:tcPr>
            </w:tcPrChange>
          </w:tcPr>
          <w:p w14:paraId="444ABF9B" w14:textId="453652D9" w:rsidR="00C87CFE" w:rsidRPr="00F665AE" w:rsidRDefault="00C87CFE" w:rsidP="00C87CFE">
            <w:pPr>
              <w:jc w:val="center"/>
              <w:rPr>
                <w:ins w:id="19623" w:author="Στάθης Καπ" w:date="2023-03-03T03:52:00Z"/>
                <w:rFonts w:cstheme="minorHAnsi"/>
                <w:sz w:val="16"/>
                <w:szCs w:val="16"/>
              </w:rPr>
            </w:pPr>
            <w:ins w:id="19624" w:author="Στάθης Καπ" w:date="2023-03-03T03:54:00Z">
              <w:r w:rsidRPr="00F665AE">
                <w:rPr>
                  <w:sz w:val="16"/>
                  <w:szCs w:val="16"/>
                  <w:rPrChange w:id="19625" w:author="Στάθης Καπ" w:date="2023-03-03T03:55:00Z">
                    <w:rPr>
                      <w:sz w:val="18"/>
                      <w:szCs w:val="18"/>
                    </w:rPr>
                  </w:rPrChange>
                </w:rPr>
                <w:t>182</w:t>
              </w:r>
            </w:ins>
          </w:p>
        </w:tc>
        <w:tc>
          <w:tcPr>
            <w:tcW w:w="544" w:type="dxa"/>
            <w:vAlign w:val="bottom"/>
            <w:tcPrChange w:id="19626" w:author="Στάθης Καπ" w:date="2023-03-03T06:26:00Z">
              <w:tcPr>
                <w:tcW w:w="544" w:type="dxa"/>
                <w:vAlign w:val="bottom"/>
              </w:tcPr>
            </w:tcPrChange>
          </w:tcPr>
          <w:p w14:paraId="02A56D43" w14:textId="5015230D" w:rsidR="00C87CFE" w:rsidRPr="00F665AE" w:rsidRDefault="00C87CFE" w:rsidP="00C87CFE">
            <w:pPr>
              <w:jc w:val="center"/>
              <w:rPr>
                <w:ins w:id="19627" w:author="Στάθης Καπ" w:date="2023-03-03T03:52:00Z"/>
                <w:rFonts w:cstheme="minorHAnsi"/>
                <w:sz w:val="16"/>
                <w:szCs w:val="16"/>
              </w:rPr>
            </w:pPr>
            <w:ins w:id="19628" w:author="Στάθης Καπ" w:date="2023-03-03T03:54:00Z">
              <w:r w:rsidRPr="00F665AE">
                <w:rPr>
                  <w:rFonts w:ascii="Calibri" w:hAnsi="Calibri" w:cs="Calibri"/>
                  <w:color w:val="000000"/>
                  <w:sz w:val="16"/>
                  <w:szCs w:val="16"/>
                  <w:rPrChange w:id="19629" w:author="Στάθης Καπ" w:date="2023-03-03T03:55:00Z">
                    <w:rPr>
                      <w:rFonts w:ascii="Calibri" w:hAnsi="Calibri" w:cs="Calibri"/>
                      <w:color w:val="000000"/>
                      <w:sz w:val="18"/>
                      <w:szCs w:val="18"/>
                    </w:rPr>
                  </w:rPrChange>
                </w:rPr>
                <w:t>143</w:t>
              </w:r>
            </w:ins>
          </w:p>
        </w:tc>
        <w:tc>
          <w:tcPr>
            <w:tcW w:w="621" w:type="dxa"/>
            <w:vAlign w:val="bottom"/>
            <w:tcPrChange w:id="19630" w:author="Στάθης Καπ" w:date="2023-03-03T06:26:00Z">
              <w:tcPr>
                <w:tcW w:w="621" w:type="dxa"/>
                <w:vAlign w:val="bottom"/>
              </w:tcPr>
            </w:tcPrChange>
          </w:tcPr>
          <w:p w14:paraId="1F5D4F8D" w14:textId="55EE89DB" w:rsidR="00C87CFE" w:rsidRPr="00F665AE" w:rsidRDefault="00C87CFE" w:rsidP="00C87CFE">
            <w:pPr>
              <w:jc w:val="center"/>
              <w:rPr>
                <w:ins w:id="19631" w:author="Στάθης Καπ" w:date="2023-03-03T03:52:00Z"/>
                <w:rFonts w:cstheme="minorHAnsi"/>
                <w:sz w:val="16"/>
                <w:szCs w:val="16"/>
              </w:rPr>
            </w:pPr>
            <w:ins w:id="19632" w:author="Στάθης Καπ" w:date="2023-03-03T03:54:00Z">
              <w:r w:rsidRPr="00F665AE">
                <w:rPr>
                  <w:rFonts w:ascii="Calibri" w:hAnsi="Calibri" w:cs="Calibri"/>
                  <w:color w:val="000000"/>
                  <w:sz w:val="16"/>
                  <w:szCs w:val="16"/>
                  <w:rPrChange w:id="19633" w:author="Στάθης Καπ" w:date="2023-03-03T03:55:00Z">
                    <w:rPr>
                      <w:rFonts w:ascii="Calibri" w:hAnsi="Calibri" w:cs="Calibri"/>
                      <w:color w:val="000000"/>
                      <w:sz w:val="18"/>
                      <w:szCs w:val="18"/>
                    </w:rPr>
                  </w:rPrChange>
                </w:rPr>
                <w:t>0.153</w:t>
              </w:r>
            </w:ins>
          </w:p>
        </w:tc>
        <w:tc>
          <w:tcPr>
            <w:tcW w:w="669" w:type="dxa"/>
            <w:vAlign w:val="center"/>
            <w:tcPrChange w:id="19634" w:author="Στάθης Καπ" w:date="2023-03-03T06:26:00Z">
              <w:tcPr>
                <w:tcW w:w="669" w:type="dxa"/>
                <w:vAlign w:val="center"/>
              </w:tcPr>
            </w:tcPrChange>
          </w:tcPr>
          <w:p w14:paraId="59C18E25" w14:textId="014F4E1F" w:rsidR="00C87CFE" w:rsidRPr="00F665AE" w:rsidRDefault="00C87CFE" w:rsidP="00C87CFE">
            <w:pPr>
              <w:jc w:val="center"/>
              <w:rPr>
                <w:ins w:id="19635" w:author="Στάθης Καπ" w:date="2023-03-03T03:52:00Z"/>
                <w:rFonts w:cstheme="minorHAnsi"/>
                <w:sz w:val="16"/>
                <w:szCs w:val="16"/>
              </w:rPr>
            </w:pPr>
            <w:ins w:id="19636" w:author="Στάθης Καπ" w:date="2023-03-03T06:18:00Z">
              <w:r>
                <w:rPr>
                  <w:rFonts w:ascii="Calibri" w:hAnsi="Calibri" w:cstheme="minorHAnsi"/>
                  <w:color w:val="000000"/>
                  <w:sz w:val="16"/>
                  <w:szCs w:val="16"/>
                </w:rPr>
                <w:t>27.78</w:t>
              </w:r>
            </w:ins>
          </w:p>
        </w:tc>
        <w:tc>
          <w:tcPr>
            <w:tcW w:w="543" w:type="dxa"/>
            <w:vAlign w:val="bottom"/>
            <w:tcPrChange w:id="19637" w:author="Στάθης Καπ" w:date="2023-03-03T06:26:00Z">
              <w:tcPr>
                <w:tcW w:w="543" w:type="dxa"/>
                <w:vAlign w:val="bottom"/>
              </w:tcPr>
            </w:tcPrChange>
          </w:tcPr>
          <w:p w14:paraId="7176FB94" w14:textId="3B2B721F" w:rsidR="00C87CFE" w:rsidRPr="00F665AE" w:rsidRDefault="00C87CFE" w:rsidP="00C87CFE">
            <w:pPr>
              <w:jc w:val="center"/>
              <w:rPr>
                <w:ins w:id="19638" w:author="Στάθης Καπ" w:date="2023-03-03T03:52:00Z"/>
                <w:rFonts w:cstheme="minorHAnsi"/>
                <w:sz w:val="16"/>
                <w:szCs w:val="16"/>
              </w:rPr>
            </w:pPr>
            <w:ins w:id="19639" w:author="Στάθης Καπ" w:date="2023-03-03T03:54:00Z">
              <w:r w:rsidRPr="00F665AE">
                <w:rPr>
                  <w:rFonts w:ascii="Calibri" w:hAnsi="Calibri" w:cs="Calibri"/>
                  <w:color w:val="000000"/>
                  <w:sz w:val="16"/>
                  <w:szCs w:val="16"/>
                  <w:rPrChange w:id="19640" w:author="Στάθης Καπ" w:date="2023-03-03T03:55:00Z">
                    <w:rPr>
                      <w:rFonts w:ascii="Calibri" w:hAnsi="Calibri" w:cs="Calibri"/>
                      <w:color w:val="000000"/>
                      <w:sz w:val="18"/>
                      <w:szCs w:val="18"/>
                    </w:rPr>
                  </w:rPrChange>
                </w:rPr>
                <w:t>103</w:t>
              </w:r>
            </w:ins>
          </w:p>
        </w:tc>
        <w:tc>
          <w:tcPr>
            <w:tcW w:w="621" w:type="dxa"/>
            <w:vAlign w:val="bottom"/>
            <w:tcPrChange w:id="19641" w:author="Στάθης Καπ" w:date="2023-03-03T06:26:00Z">
              <w:tcPr>
                <w:tcW w:w="621" w:type="dxa"/>
                <w:vAlign w:val="bottom"/>
              </w:tcPr>
            </w:tcPrChange>
          </w:tcPr>
          <w:p w14:paraId="7C9E4A4F" w14:textId="0CC5E7C1" w:rsidR="00C87CFE" w:rsidRPr="00F665AE" w:rsidRDefault="00C87CFE" w:rsidP="00C87CFE">
            <w:pPr>
              <w:jc w:val="center"/>
              <w:rPr>
                <w:ins w:id="19642" w:author="Στάθης Καπ" w:date="2023-03-03T03:52:00Z"/>
                <w:rFonts w:cstheme="minorHAnsi"/>
                <w:sz w:val="16"/>
                <w:szCs w:val="16"/>
              </w:rPr>
            </w:pPr>
            <w:ins w:id="19643" w:author="Στάθης Καπ" w:date="2023-03-03T03:54:00Z">
              <w:r w:rsidRPr="00F665AE">
                <w:rPr>
                  <w:rFonts w:ascii="Calibri" w:hAnsi="Calibri" w:cs="Calibri"/>
                  <w:color w:val="000000"/>
                  <w:sz w:val="16"/>
                  <w:szCs w:val="16"/>
                  <w:rPrChange w:id="19644" w:author="Στάθης Καπ" w:date="2023-03-03T03:55:00Z">
                    <w:rPr>
                      <w:rFonts w:ascii="Calibri" w:hAnsi="Calibri" w:cs="Calibri"/>
                      <w:color w:val="000000"/>
                      <w:sz w:val="18"/>
                      <w:szCs w:val="18"/>
                    </w:rPr>
                  </w:rPrChange>
                </w:rPr>
                <w:t>0.152</w:t>
              </w:r>
            </w:ins>
          </w:p>
        </w:tc>
        <w:tc>
          <w:tcPr>
            <w:tcW w:w="669" w:type="dxa"/>
            <w:vAlign w:val="center"/>
            <w:tcPrChange w:id="19645" w:author="Στάθης Καπ" w:date="2023-03-03T06:26:00Z">
              <w:tcPr>
                <w:tcW w:w="669" w:type="dxa"/>
                <w:vAlign w:val="center"/>
              </w:tcPr>
            </w:tcPrChange>
          </w:tcPr>
          <w:p w14:paraId="5F95A81E" w14:textId="44C77169" w:rsidR="00C87CFE" w:rsidRPr="00F665AE" w:rsidRDefault="00C87CFE" w:rsidP="00C87CFE">
            <w:pPr>
              <w:jc w:val="center"/>
              <w:rPr>
                <w:ins w:id="19646" w:author="Στάθης Καπ" w:date="2023-03-03T03:52:00Z"/>
                <w:rFonts w:cstheme="minorHAnsi"/>
                <w:sz w:val="16"/>
                <w:szCs w:val="16"/>
              </w:rPr>
            </w:pPr>
            <w:ins w:id="19647" w:author="Στάθης Καπ" w:date="2023-03-03T06:18:00Z">
              <w:r>
                <w:rPr>
                  <w:rFonts w:ascii="Calibri" w:hAnsi="Calibri" w:cstheme="minorHAnsi"/>
                  <w:color w:val="000000"/>
                  <w:sz w:val="16"/>
                  <w:szCs w:val="16"/>
                </w:rPr>
                <w:t>27.97</w:t>
              </w:r>
            </w:ins>
          </w:p>
        </w:tc>
        <w:tc>
          <w:tcPr>
            <w:tcW w:w="508" w:type="dxa"/>
            <w:vAlign w:val="bottom"/>
            <w:tcPrChange w:id="19648" w:author="Στάθης Καπ" w:date="2023-03-03T06:26:00Z">
              <w:tcPr>
                <w:tcW w:w="508" w:type="dxa"/>
                <w:vAlign w:val="bottom"/>
              </w:tcPr>
            </w:tcPrChange>
          </w:tcPr>
          <w:p w14:paraId="0B5F64A3" w14:textId="1F589E73" w:rsidR="00C87CFE" w:rsidRPr="00F665AE" w:rsidRDefault="00C87CFE" w:rsidP="00C87CFE">
            <w:pPr>
              <w:jc w:val="center"/>
              <w:rPr>
                <w:ins w:id="19649" w:author="Στάθης Καπ" w:date="2023-03-03T03:52:00Z"/>
                <w:rFonts w:cstheme="minorHAnsi"/>
                <w:sz w:val="16"/>
                <w:szCs w:val="16"/>
              </w:rPr>
            </w:pPr>
            <w:ins w:id="19650" w:author="Στάθης Καπ" w:date="2023-03-03T03:54:00Z">
              <w:r w:rsidRPr="00F665AE">
                <w:rPr>
                  <w:rFonts w:ascii="Calibri" w:hAnsi="Calibri" w:cs="Calibri"/>
                  <w:color w:val="000000"/>
                  <w:sz w:val="16"/>
                  <w:szCs w:val="16"/>
                  <w:rPrChange w:id="19651" w:author="Στάθης Καπ" w:date="2023-03-03T03:55:00Z">
                    <w:rPr>
                      <w:rFonts w:ascii="Calibri" w:hAnsi="Calibri" w:cs="Calibri"/>
                      <w:color w:val="000000"/>
                      <w:sz w:val="18"/>
                      <w:szCs w:val="18"/>
                    </w:rPr>
                  </w:rPrChange>
                </w:rPr>
                <w:t>126</w:t>
              </w:r>
            </w:ins>
          </w:p>
        </w:tc>
        <w:tc>
          <w:tcPr>
            <w:tcW w:w="541" w:type="dxa"/>
            <w:vAlign w:val="bottom"/>
            <w:tcPrChange w:id="19652" w:author="Στάθης Καπ" w:date="2023-03-03T06:26:00Z">
              <w:tcPr>
                <w:tcW w:w="541" w:type="dxa"/>
                <w:vAlign w:val="bottom"/>
              </w:tcPr>
            </w:tcPrChange>
          </w:tcPr>
          <w:p w14:paraId="65A47D9B" w14:textId="25C35242" w:rsidR="00C87CFE" w:rsidRPr="00F665AE" w:rsidRDefault="00C87CFE" w:rsidP="00C87CFE">
            <w:pPr>
              <w:jc w:val="center"/>
              <w:rPr>
                <w:ins w:id="19653" w:author="Στάθης Καπ" w:date="2023-03-03T03:52:00Z"/>
                <w:rFonts w:cstheme="minorHAnsi"/>
                <w:sz w:val="16"/>
                <w:szCs w:val="16"/>
              </w:rPr>
            </w:pPr>
            <w:ins w:id="19654" w:author="Στάθης Καπ" w:date="2023-03-03T03:54:00Z">
              <w:r w:rsidRPr="00F665AE">
                <w:rPr>
                  <w:rFonts w:ascii="Calibri" w:hAnsi="Calibri" w:cs="Calibri"/>
                  <w:color w:val="000000"/>
                  <w:sz w:val="16"/>
                  <w:szCs w:val="16"/>
                  <w:rPrChange w:id="19655" w:author="Στάθης Καπ" w:date="2023-03-03T03:55:00Z">
                    <w:rPr>
                      <w:rFonts w:ascii="Calibri" w:hAnsi="Calibri" w:cs="Calibri"/>
                      <w:color w:val="000000"/>
                      <w:sz w:val="18"/>
                      <w:szCs w:val="18"/>
                    </w:rPr>
                  </w:rPrChange>
                </w:rPr>
                <w:t>0.162</w:t>
              </w:r>
            </w:ins>
          </w:p>
        </w:tc>
        <w:tc>
          <w:tcPr>
            <w:tcW w:w="589" w:type="dxa"/>
            <w:vAlign w:val="center"/>
            <w:tcPrChange w:id="19656" w:author="Στάθης Καπ" w:date="2023-03-03T06:26:00Z">
              <w:tcPr>
                <w:tcW w:w="589" w:type="dxa"/>
                <w:vAlign w:val="center"/>
              </w:tcPr>
            </w:tcPrChange>
          </w:tcPr>
          <w:p w14:paraId="72738C95" w14:textId="59F5BAE3" w:rsidR="00C87CFE" w:rsidRPr="00F665AE" w:rsidRDefault="00C87CFE" w:rsidP="00C87CFE">
            <w:pPr>
              <w:jc w:val="center"/>
              <w:rPr>
                <w:ins w:id="19657" w:author="Στάθης Καπ" w:date="2023-03-03T03:52:00Z"/>
                <w:rFonts w:cstheme="minorHAnsi"/>
                <w:sz w:val="16"/>
                <w:szCs w:val="16"/>
              </w:rPr>
            </w:pPr>
            <w:ins w:id="19658" w:author="Στάθης Καπ" w:date="2023-03-03T06:18:00Z">
              <w:r>
                <w:rPr>
                  <w:rFonts w:ascii="Calibri" w:hAnsi="Calibri" w:cstheme="minorHAnsi"/>
                  <w:color w:val="000000"/>
                  <w:sz w:val="16"/>
                  <w:szCs w:val="16"/>
                </w:rPr>
                <w:t>11.89</w:t>
              </w:r>
            </w:ins>
          </w:p>
        </w:tc>
        <w:tc>
          <w:tcPr>
            <w:tcW w:w="463" w:type="dxa"/>
            <w:vAlign w:val="bottom"/>
            <w:tcPrChange w:id="19659" w:author="Στάθης Καπ" w:date="2023-03-03T06:26:00Z">
              <w:tcPr>
                <w:tcW w:w="463" w:type="dxa"/>
                <w:vAlign w:val="bottom"/>
              </w:tcPr>
            </w:tcPrChange>
          </w:tcPr>
          <w:p w14:paraId="55E511D6" w14:textId="51377575" w:rsidR="00C87CFE" w:rsidRPr="00F665AE" w:rsidRDefault="00C87CFE" w:rsidP="00C87CFE">
            <w:pPr>
              <w:jc w:val="center"/>
              <w:rPr>
                <w:ins w:id="19660" w:author="Στάθης Καπ" w:date="2023-03-03T03:52:00Z"/>
                <w:rFonts w:cstheme="minorHAnsi"/>
                <w:sz w:val="16"/>
                <w:szCs w:val="16"/>
              </w:rPr>
            </w:pPr>
            <w:ins w:id="19661" w:author="Στάθης Καπ" w:date="2023-03-03T03:54:00Z">
              <w:r w:rsidRPr="00F665AE">
                <w:rPr>
                  <w:rFonts w:ascii="Calibri" w:hAnsi="Calibri" w:cs="Calibri"/>
                  <w:color w:val="000000"/>
                  <w:sz w:val="16"/>
                  <w:szCs w:val="16"/>
                  <w:rPrChange w:id="19662" w:author="Στάθης Καπ" w:date="2023-03-03T03:55:00Z">
                    <w:rPr>
                      <w:rFonts w:ascii="Calibri" w:hAnsi="Calibri" w:cs="Calibri"/>
                      <w:color w:val="000000"/>
                      <w:sz w:val="18"/>
                      <w:szCs w:val="18"/>
                    </w:rPr>
                  </w:rPrChange>
                </w:rPr>
                <w:t>112</w:t>
              </w:r>
            </w:ins>
          </w:p>
        </w:tc>
        <w:tc>
          <w:tcPr>
            <w:tcW w:w="541" w:type="dxa"/>
            <w:vAlign w:val="bottom"/>
            <w:tcPrChange w:id="19663" w:author="Στάθης Καπ" w:date="2023-03-03T06:26:00Z">
              <w:tcPr>
                <w:tcW w:w="541" w:type="dxa"/>
                <w:vAlign w:val="bottom"/>
              </w:tcPr>
            </w:tcPrChange>
          </w:tcPr>
          <w:p w14:paraId="4FEA1330" w14:textId="57A1EE48" w:rsidR="00C87CFE" w:rsidRPr="00F665AE" w:rsidRDefault="00C87CFE" w:rsidP="00C87CFE">
            <w:pPr>
              <w:jc w:val="center"/>
              <w:rPr>
                <w:ins w:id="19664" w:author="Στάθης Καπ" w:date="2023-03-03T03:52:00Z"/>
                <w:rFonts w:cstheme="minorHAnsi"/>
                <w:sz w:val="16"/>
                <w:szCs w:val="16"/>
              </w:rPr>
            </w:pPr>
            <w:ins w:id="19665" w:author="Στάθης Καπ" w:date="2023-03-03T03:54:00Z">
              <w:r w:rsidRPr="00F665AE">
                <w:rPr>
                  <w:rFonts w:ascii="Calibri" w:hAnsi="Calibri" w:cs="Calibri"/>
                  <w:color w:val="000000"/>
                  <w:sz w:val="16"/>
                  <w:szCs w:val="16"/>
                  <w:rPrChange w:id="19666" w:author="Στάθης Καπ" w:date="2023-03-03T03:55:00Z">
                    <w:rPr>
                      <w:rFonts w:ascii="Calibri" w:hAnsi="Calibri" w:cs="Calibri"/>
                      <w:color w:val="000000"/>
                      <w:sz w:val="18"/>
                      <w:szCs w:val="18"/>
                    </w:rPr>
                  </w:rPrChange>
                </w:rPr>
                <w:t>0.167</w:t>
              </w:r>
            </w:ins>
          </w:p>
        </w:tc>
        <w:tc>
          <w:tcPr>
            <w:tcW w:w="589" w:type="dxa"/>
            <w:vAlign w:val="center"/>
            <w:tcPrChange w:id="19667" w:author="Στάθης Καπ" w:date="2023-03-03T06:26:00Z">
              <w:tcPr>
                <w:tcW w:w="589" w:type="dxa"/>
                <w:vAlign w:val="center"/>
              </w:tcPr>
            </w:tcPrChange>
          </w:tcPr>
          <w:p w14:paraId="61EEE71C" w14:textId="6482B2F6" w:rsidR="00C87CFE" w:rsidRPr="00F665AE" w:rsidRDefault="00C87CFE" w:rsidP="00C87CFE">
            <w:pPr>
              <w:jc w:val="center"/>
              <w:rPr>
                <w:ins w:id="19668" w:author="Στάθης Καπ" w:date="2023-03-03T03:52:00Z"/>
                <w:rFonts w:cstheme="minorHAnsi"/>
                <w:sz w:val="16"/>
                <w:szCs w:val="16"/>
              </w:rPr>
            </w:pPr>
            <w:ins w:id="19669"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96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71" w:author="Στάθης Καπ" w:date="2023-03-03T03:52:00Z"/>
        </w:trPr>
        <w:tc>
          <w:tcPr>
            <w:tcW w:w="515" w:type="dxa"/>
            <w:tcBorders>
              <w:top w:val="nil"/>
              <w:bottom w:val="nil"/>
              <w:right w:val="single" w:sz="4" w:space="0" w:color="auto"/>
            </w:tcBorders>
            <w:shd w:val="clear" w:color="auto" w:fill="E7E6E6" w:themeFill="background2"/>
            <w:vAlign w:val="bottom"/>
            <w:tcPrChange w:id="19672" w:author="Στάθης Καπ" w:date="2023-03-03T06:26:00Z">
              <w:tcPr>
                <w:tcW w:w="515" w:type="dxa"/>
                <w:vAlign w:val="center"/>
              </w:tcPr>
            </w:tcPrChange>
          </w:tcPr>
          <w:p w14:paraId="1A4C8FEA" w14:textId="7A3F25C1" w:rsidR="00C87CFE" w:rsidRPr="00F665AE" w:rsidRDefault="00C87CFE" w:rsidP="00C87CFE">
            <w:pPr>
              <w:jc w:val="center"/>
              <w:rPr>
                <w:ins w:id="19673" w:author="Στάθης Καπ" w:date="2023-03-03T03:52:00Z"/>
                <w:sz w:val="16"/>
                <w:szCs w:val="16"/>
              </w:rPr>
            </w:pPr>
            <w:ins w:id="19674" w:author="Στάθης Καπ" w:date="2023-03-03T03:54:00Z">
              <w:r w:rsidRPr="00F665AE">
                <w:rPr>
                  <w:rFonts w:ascii="Calibri" w:hAnsi="Calibri" w:cs="Calibri"/>
                  <w:color w:val="000000"/>
                  <w:sz w:val="16"/>
                  <w:szCs w:val="16"/>
                  <w:rPrChange w:id="19675"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9676" w:author="Στάθης Καπ" w:date="2023-03-03T06:26:00Z">
              <w:tcPr>
                <w:tcW w:w="560" w:type="dxa"/>
              </w:tcPr>
            </w:tcPrChange>
          </w:tcPr>
          <w:p w14:paraId="0639C0C7" w14:textId="63986901" w:rsidR="00C87CFE" w:rsidRPr="00F665AE" w:rsidRDefault="00C87CFE" w:rsidP="00C87CFE">
            <w:pPr>
              <w:jc w:val="center"/>
              <w:rPr>
                <w:ins w:id="19677" w:author="Στάθης Καπ" w:date="2023-03-03T03:52:00Z"/>
                <w:rFonts w:cstheme="minorHAnsi"/>
                <w:sz w:val="16"/>
                <w:szCs w:val="16"/>
              </w:rPr>
            </w:pPr>
            <w:ins w:id="19678" w:author="Στάθης Καπ" w:date="2023-03-03T03:54:00Z">
              <w:r w:rsidRPr="00F665AE">
                <w:rPr>
                  <w:sz w:val="16"/>
                  <w:szCs w:val="16"/>
                  <w:rPrChange w:id="19679" w:author="Στάθης Καπ" w:date="2023-03-03T03:55:00Z">
                    <w:rPr>
                      <w:sz w:val="18"/>
                      <w:szCs w:val="18"/>
                    </w:rPr>
                  </w:rPrChange>
                </w:rPr>
                <w:t>286</w:t>
              </w:r>
            </w:ins>
          </w:p>
        </w:tc>
        <w:tc>
          <w:tcPr>
            <w:tcW w:w="855" w:type="dxa"/>
            <w:tcPrChange w:id="19680" w:author="Στάθης Καπ" w:date="2023-03-03T06:26:00Z">
              <w:tcPr>
                <w:tcW w:w="855" w:type="dxa"/>
              </w:tcPr>
            </w:tcPrChange>
          </w:tcPr>
          <w:p w14:paraId="70A551AE" w14:textId="690129FF" w:rsidR="00C87CFE" w:rsidRPr="00F665AE" w:rsidRDefault="00C87CFE" w:rsidP="00C87CFE">
            <w:pPr>
              <w:jc w:val="center"/>
              <w:rPr>
                <w:ins w:id="19681" w:author="Στάθης Καπ" w:date="2023-03-03T03:52:00Z"/>
                <w:rFonts w:cstheme="minorHAnsi"/>
                <w:sz w:val="16"/>
                <w:szCs w:val="16"/>
              </w:rPr>
            </w:pPr>
            <w:ins w:id="19682" w:author="Στάθης Καπ" w:date="2023-03-03T03:54:00Z">
              <w:r w:rsidRPr="00F665AE">
                <w:rPr>
                  <w:sz w:val="16"/>
                  <w:szCs w:val="16"/>
                  <w:rPrChange w:id="19683" w:author="Στάθης Καπ" w:date="2023-03-03T03:55:00Z">
                    <w:rPr>
                      <w:sz w:val="18"/>
                      <w:szCs w:val="18"/>
                    </w:rPr>
                  </w:rPrChange>
                </w:rPr>
                <w:t>286</w:t>
              </w:r>
            </w:ins>
          </w:p>
        </w:tc>
        <w:tc>
          <w:tcPr>
            <w:tcW w:w="544" w:type="dxa"/>
            <w:vAlign w:val="bottom"/>
            <w:tcPrChange w:id="19684" w:author="Στάθης Καπ" w:date="2023-03-03T06:26:00Z">
              <w:tcPr>
                <w:tcW w:w="544" w:type="dxa"/>
                <w:vAlign w:val="bottom"/>
              </w:tcPr>
            </w:tcPrChange>
          </w:tcPr>
          <w:p w14:paraId="113B73AE" w14:textId="6CB50549" w:rsidR="00C87CFE" w:rsidRPr="00F665AE" w:rsidRDefault="00C87CFE" w:rsidP="00C87CFE">
            <w:pPr>
              <w:jc w:val="center"/>
              <w:rPr>
                <w:ins w:id="19685" w:author="Στάθης Καπ" w:date="2023-03-03T03:52:00Z"/>
                <w:rFonts w:cstheme="minorHAnsi"/>
                <w:sz w:val="16"/>
                <w:szCs w:val="16"/>
              </w:rPr>
            </w:pPr>
            <w:ins w:id="19686" w:author="Στάθης Καπ" w:date="2023-03-03T03:54:00Z">
              <w:r w:rsidRPr="00F665AE">
                <w:rPr>
                  <w:rFonts w:ascii="Calibri" w:hAnsi="Calibri" w:cs="Calibri"/>
                  <w:color w:val="000000"/>
                  <w:sz w:val="16"/>
                  <w:szCs w:val="16"/>
                  <w:rPrChange w:id="19687" w:author="Στάθης Καπ" w:date="2023-03-03T03:55:00Z">
                    <w:rPr>
                      <w:rFonts w:ascii="Calibri" w:hAnsi="Calibri" w:cs="Calibri"/>
                      <w:color w:val="000000"/>
                      <w:sz w:val="18"/>
                      <w:szCs w:val="18"/>
                    </w:rPr>
                  </w:rPrChange>
                </w:rPr>
                <w:t>213</w:t>
              </w:r>
            </w:ins>
          </w:p>
        </w:tc>
        <w:tc>
          <w:tcPr>
            <w:tcW w:w="621" w:type="dxa"/>
            <w:vAlign w:val="bottom"/>
            <w:tcPrChange w:id="19688" w:author="Στάθης Καπ" w:date="2023-03-03T06:26:00Z">
              <w:tcPr>
                <w:tcW w:w="621" w:type="dxa"/>
                <w:vAlign w:val="bottom"/>
              </w:tcPr>
            </w:tcPrChange>
          </w:tcPr>
          <w:p w14:paraId="30D18A3E" w14:textId="77989FB4" w:rsidR="00C87CFE" w:rsidRPr="00F665AE" w:rsidRDefault="00C87CFE" w:rsidP="00C87CFE">
            <w:pPr>
              <w:jc w:val="center"/>
              <w:rPr>
                <w:ins w:id="19689" w:author="Στάθης Καπ" w:date="2023-03-03T03:52:00Z"/>
                <w:rFonts w:cstheme="minorHAnsi"/>
                <w:sz w:val="16"/>
                <w:szCs w:val="16"/>
              </w:rPr>
            </w:pPr>
            <w:ins w:id="19690" w:author="Στάθης Καπ" w:date="2023-03-03T03:54:00Z">
              <w:r w:rsidRPr="00F665AE">
                <w:rPr>
                  <w:rFonts w:ascii="Calibri" w:hAnsi="Calibri" w:cs="Calibri"/>
                  <w:color w:val="000000"/>
                  <w:sz w:val="16"/>
                  <w:szCs w:val="16"/>
                  <w:rPrChange w:id="19691" w:author="Στάθης Καπ" w:date="2023-03-03T03:55:00Z">
                    <w:rPr>
                      <w:rFonts w:ascii="Calibri" w:hAnsi="Calibri" w:cs="Calibri"/>
                      <w:color w:val="000000"/>
                      <w:sz w:val="18"/>
                      <w:szCs w:val="18"/>
                    </w:rPr>
                  </w:rPrChange>
                </w:rPr>
                <w:t>0.175</w:t>
              </w:r>
            </w:ins>
          </w:p>
        </w:tc>
        <w:tc>
          <w:tcPr>
            <w:tcW w:w="669" w:type="dxa"/>
            <w:vAlign w:val="center"/>
            <w:tcPrChange w:id="19692" w:author="Στάθης Καπ" w:date="2023-03-03T06:26:00Z">
              <w:tcPr>
                <w:tcW w:w="669" w:type="dxa"/>
                <w:vAlign w:val="center"/>
              </w:tcPr>
            </w:tcPrChange>
          </w:tcPr>
          <w:p w14:paraId="71B1308E" w14:textId="5A74B69B" w:rsidR="00C87CFE" w:rsidRPr="00F665AE" w:rsidRDefault="00C87CFE" w:rsidP="00C87CFE">
            <w:pPr>
              <w:jc w:val="center"/>
              <w:rPr>
                <w:ins w:id="19693" w:author="Στάθης Καπ" w:date="2023-03-03T03:52:00Z"/>
                <w:rFonts w:cstheme="minorHAnsi"/>
                <w:sz w:val="16"/>
                <w:szCs w:val="16"/>
              </w:rPr>
            </w:pPr>
            <w:ins w:id="19694" w:author="Στάθης Καπ" w:date="2023-03-03T06:18:00Z">
              <w:r>
                <w:rPr>
                  <w:rFonts w:ascii="Calibri" w:hAnsi="Calibri" w:cstheme="minorHAnsi"/>
                  <w:color w:val="000000"/>
                  <w:sz w:val="16"/>
                  <w:szCs w:val="16"/>
                </w:rPr>
                <w:t>25.52</w:t>
              </w:r>
            </w:ins>
          </w:p>
        </w:tc>
        <w:tc>
          <w:tcPr>
            <w:tcW w:w="543" w:type="dxa"/>
            <w:vAlign w:val="bottom"/>
            <w:tcPrChange w:id="19695" w:author="Στάθης Καπ" w:date="2023-03-03T06:26:00Z">
              <w:tcPr>
                <w:tcW w:w="543" w:type="dxa"/>
                <w:vAlign w:val="bottom"/>
              </w:tcPr>
            </w:tcPrChange>
          </w:tcPr>
          <w:p w14:paraId="35A0B517" w14:textId="3533A2AB" w:rsidR="00C87CFE" w:rsidRPr="00F665AE" w:rsidRDefault="00C87CFE" w:rsidP="00C87CFE">
            <w:pPr>
              <w:jc w:val="center"/>
              <w:rPr>
                <w:ins w:id="19696" w:author="Στάθης Καπ" w:date="2023-03-03T03:52:00Z"/>
                <w:rFonts w:cstheme="minorHAnsi"/>
                <w:sz w:val="16"/>
                <w:szCs w:val="16"/>
              </w:rPr>
            </w:pPr>
            <w:ins w:id="19697" w:author="Στάθης Καπ" w:date="2023-03-03T03:54:00Z">
              <w:r w:rsidRPr="00F665AE">
                <w:rPr>
                  <w:rFonts w:ascii="Calibri" w:hAnsi="Calibri" w:cs="Calibri"/>
                  <w:color w:val="000000"/>
                  <w:sz w:val="16"/>
                  <w:szCs w:val="16"/>
                  <w:rPrChange w:id="19698" w:author="Στάθης Καπ" w:date="2023-03-03T03:55:00Z">
                    <w:rPr>
                      <w:rFonts w:ascii="Calibri" w:hAnsi="Calibri" w:cs="Calibri"/>
                      <w:color w:val="000000"/>
                      <w:sz w:val="18"/>
                      <w:szCs w:val="18"/>
                    </w:rPr>
                  </w:rPrChange>
                </w:rPr>
                <w:t>239</w:t>
              </w:r>
            </w:ins>
          </w:p>
        </w:tc>
        <w:tc>
          <w:tcPr>
            <w:tcW w:w="621" w:type="dxa"/>
            <w:vAlign w:val="bottom"/>
            <w:tcPrChange w:id="19699" w:author="Στάθης Καπ" w:date="2023-03-03T06:26:00Z">
              <w:tcPr>
                <w:tcW w:w="621" w:type="dxa"/>
                <w:vAlign w:val="bottom"/>
              </w:tcPr>
            </w:tcPrChange>
          </w:tcPr>
          <w:p w14:paraId="715016C8" w14:textId="18F451B7" w:rsidR="00C87CFE" w:rsidRPr="00F665AE" w:rsidRDefault="00C87CFE" w:rsidP="00C87CFE">
            <w:pPr>
              <w:jc w:val="center"/>
              <w:rPr>
                <w:ins w:id="19700" w:author="Στάθης Καπ" w:date="2023-03-03T03:52:00Z"/>
                <w:rFonts w:cstheme="minorHAnsi"/>
                <w:sz w:val="16"/>
                <w:szCs w:val="16"/>
              </w:rPr>
            </w:pPr>
            <w:ins w:id="19701" w:author="Στάθης Καπ" w:date="2023-03-03T03:54:00Z">
              <w:r w:rsidRPr="00F665AE">
                <w:rPr>
                  <w:rFonts w:ascii="Calibri" w:hAnsi="Calibri" w:cs="Calibri"/>
                  <w:color w:val="000000"/>
                  <w:sz w:val="16"/>
                  <w:szCs w:val="16"/>
                  <w:rPrChange w:id="19702" w:author="Στάθης Καπ" w:date="2023-03-03T03:55:00Z">
                    <w:rPr>
                      <w:rFonts w:ascii="Calibri" w:hAnsi="Calibri" w:cs="Calibri"/>
                      <w:color w:val="000000"/>
                      <w:sz w:val="18"/>
                      <w:szCs w:val="18"/>
                    </w:rPr>
                  </w:rPrChange>
                </w:rPr>
                <w:t>0.164</w:t>
              </w:r>
            </w:ins>
          </w:p>
        </w:tc>
        <w:tc>
          <w:tcPr>
            <w:tcW w:w="669" w:type="dxa"/>
            <w:vAlign w:val="center"/>
            <w:tcPrChange w:id="19703" w:author="Στάθης Καπ" w:date="2023-03-03T06:26:00Z">
              <w:tcPr>
                <w:tcW w:w="669" w:type="dxa"/>
                <w:vAlign w:val="center"/>
              </w:tcPr>
            </w:tcPrChange>
          </w:tcPr>
          <w:p w14:paraId="2886F849" w14:textId="3256A814" w:rsidR="00C87CFE" w:rsidRPr="00F665AE" w:rsidRDefault="00C87CFE" w:rsidP="00C87CFE">
            <w:pPr>
              <w:jc w:val="center"/>
              <w:rPr>
                <w:ins w:id="19704" w:author="Στάθης Καπ" w:date="2023-03-03T03:52:00Z"/>
                <w:rFonts w:cstheme="minorHAnsi"/>
                <w:sz w:val="16"/>
                <w:szCs w:val="16"/>
              </w:rPr>
            </w:pPr>
            <w:ins w:id="19705" w:author="Στάθης Καπ" w:date="2023-03-03T06:18:00Z">
              <w:r>
                <w:rPr>
                  <w:rFonts w:ascii="Calibri" w:hAnsi="Calibri" w:cstheme="minorHAnsi"/>
                  <w:color w:val="000000"/>
                  <w:sz w:val="16"/>
                  <w:szCs w:val="16"/>
                </w:rPr>
                <w:t>-12.21</w:t>
              </w:r>
            </w:ins>
          </w:p>
        </w:tc>
        <w:tc>
          <w:tcPr>
            <w:tcW w:w="508" w:type="dxa"/>
            <w:vAlign w:val="bottom"/>
            <w:tcPrChange w:id="19706" w:author="Στάθης Καπ" w:date="2023-03-03T06:26:00Z">
              <w:tcPr>
                <w:tcW w:w="508" w:type="dxa"/>
                <w:vAlign w:val="bottom"/>
              </w:tcPr>
            </w:tcPrChange>
          </w:tcPr>
          <w:p w14:paraId="5CEFC549" w14:textId="6FEF99EB" w:rsidR="00C87CFE" w:rsidRPr="00F665AE" w:rsidRDefault="00C87CFE" w:rsidP="00C87CFE">
            <w:pPr>
              <w:jc w:val="center"/>
              <w:rPr>
                <w:ins w:id="19707" w:author="Στάθης Καπ" w:date="2023-03-03T03:52:00Z"/>
                <w:rFonts w:cstheme="minorHAnsi"/>
                <w:sz w:val="16"/>
                <w:szCs w:val="16"/>
              </w:rPr>
            </w:pPr>
            <w:ins w:id="19708" w:author="Στάθης Καπ" w:date="2023-03-03T03:54:00Z">
              <w:r w:rsidRPr="00F665AE">
                <w:rPr>
                  <w:rFonts w:ascii="Calibri" w:hAnsi="Calibri" w:cs="Calibri"/>
                  <w:color w:val="000000"/>
                  <w:sz w:val="16"/>
                  <w:szCs w:val="16"/>
                  <w:rPrChange w:id="19709" w:author="Στάθης Καπ" w:date="2023-03-03T03:55:00Z">
                    <w:rPr>
                      <w:rFonts w:ascii="Calibri" w:hAnsi="Calibri" w:cs="Calibri"/>
                      <w:color w:val="000000"/>
                      <w:sz w:val="18"/>
                      <w:szCs w:val="18"/>
                    </w:rPr>
                  </w:rPrChange>
                </w:rPr>
                <w:t>221</w:t>
              </w:r>
            </w:ins>
          </w:p>
        </w:tc>
        <w:tc>
          <w:tcPr>
            <w:tcW w:w="541" w:type="dxa"/>
            <w:vAlign w:val="bottom"/>
            <w:tcPrChange w:id="19710" w:author="Στάθης Καπ" w:date="2023-03-03T06:26:00Z">
              <w:tcPr>
                <w:tcW w:w="541" w:type="dxa"/>
                <w:vAlign w:val="bottom"/>
              </w:tcPr>
            </w:tcPrChange>
          </w:tcPr>
          <w:p w14:paraId="75706745" w14:textId="55F0AE4D" w:rsidR="00C87CFE" w:rsidRPr="00F665AE" w:rsidRDefault="00C87CFE" w:rsidP="00C87CFE">
            <w:pPr>
              <w:jc w:val="center"/>
              <w:rPr>
                <w:ins w:id="19711" w:author="Στάθης Καπ" w:date="2023-03-03T03:52:00Z"/>
                <w:rFonts w:cstheme="minorHAnsi"/>
                <w:sz w:val="16"/>
                <w:szCs w:val="16"/>
              </w:rPr>
            </w:pPr>
            <w:ins w:id="19712" w:author="Στάθης Καπ" w:date="2023-03-03T03:54:00Z">
              <w:r w:rsidRPr="00F665AE">
                <w:rPr>
                  <w:rFonts w:ascii="Calibri" w:hAnsi="Calibri" w:cs="Calibri"/>
                  <w:color w:val="000000"/>
                  <w:sz w:val="16"/>
                  <w:szCs w:val="16"/>
                  <w:rPrChange w:id="19713" w:author="Στάθης Καπ" w:date="2023-03-03T03:55:00Z">
                    <w:rPr>
                      <w:rFonts w:ascii="Calibri" w:hAnsi="Calibri" w:cs="Calibri"/>
                      <w:color w:val="000000"/>
                      <w:sz w:val="18"/>
                      <w:szCs w:val="18"/>
                    </w:rPr>
                  </w:rPrChange>
                </w:rPr>
                <w:t>0.178</w:t>
              </w:r>
            </w:ins>
          </w:p>
        </w:tc>
        <w:tc>
          <w:tcPr>
            <w:tcW w:w="589" w:type="dxa"/>
            <w:vAlign w:val="center"/>
            <w:tcPrChange w:id="19714" w:author="Στάθης Καπ" w:date="2023-03-03T06:26:00Z">
              <w:tcPr>
                <w:tcW w:w="589" w:type="dxa"/>
                <w:vAlign w:val="center"/>
              </w:tcPr>
            </w:tcPrChange>
          </w:tcPr>
          <w:p w14:paraId="7436B587" w14:textId="430F77CC" w:rsidR="00C87CFE" w:rsidRPr="00F665AE" w:rsidRDefault="00C87CFE" w:rsidP="00C87CFE">
            <w:pPr>
              <w:jc w:val="center"/>
              <w:rPr>
                <w:ins w:id="19715" w:author="Στάθης Καπ" w:date="2023-03-03T03:52:00Z"/>
                <w:rFonts w:cstheme="minorHAnsi"/>
                <w:sz w:val="16"/>
                <w:szCs w:val="16"/>
              </w:rPr>
            </w:pPr>
            <w:ins w:id="19716" w:author="Στάθης Καπ" w:date="2023-03-03T06:18:00Z">
              <w:r>
                <w:rPr>
                  <w:rFonts w:ascii="Calibri" w:hAnsi="Calibri" w:cstheme="minorHAnsi"/>
                  <w:color w:val="000000"/>
                  <w:sz w:val="16"/>
                  <w:szCs w:val="16"/>
                </w:rPr>
                <w:t>-3.76</w:t>
              </w:r>
            </w:ins>
          </w:p>
        </w:tc>
        <w:tc>
          <w:tcPr>
            <w:tcW w:w="463" w:type="dxa"/>
            <w:vAlign w:val="bottom"/>
            <w:tcPrChange w:id="19717" w:author="Στάθης Καπ" w:date="2023-03-03T06:26:00Z">
              <w:tcPr>
                <w:tcW w:w="463" w:type="dxa"/>
                <w:vAlign w:val="bottom"/>
              </w:tcPr>
            </w:tcPrChange>
          </w:tcPr>
          <w:p w14:paraId="71DEF8CC" w14:textId="0D5BA966" w:rsidR="00C87CFE" w:rsidRPr="00F665AE" w:rsidRDefault="00C87CFE" w:rsidP="00C87CFE">
            <w:pPr>
              <w:jc w:val="center"/>
              <w:rPr>
                <w:ins w:id="19718" w:author="Στάθης Καπ" w:date="2023-03-03T03:52:00Z"/>
                <w:rFonts w:cstheme="minorHAnsi"/>
                <w:sz w:val="16"/>
                <w:szCs w:val="16"/>
              </w:rPr>
            </w:pPr>
            <w:ins w:id="19719" w:author="Στάθης Καπ" w:date="2023-03-03T03:54:00Z">
              <w:r w:rsidRPr="00F665AE">
                <w:rPr>
                  <w:rFonts w:ascii="Calibri" w:hAnsi="Calibri" w:cs="Calibri"/>
                  <w:color w:val="000000"/>
                  <w:sz w:val="16"/>
                  <w:szCs w:val="16"/>
                  <w:rPrChange w:id="19720" w:author="Στάθης Καπ" w:date="2023-03-03T03:55:00Z">
                    <w:rPr>
                      <w:rFonts w:ascii="Calibri" w:hAnsi="Calibri" w:cs="Calibri"/>
                      <w:color w:val="000000"/>
                      <w:sz w:val="18"/>
                      <w:szCs w:val="18"/>
                    </w:rPr>
                  </w:rPrChange>
                </w:rPr>
                <w:t>230</w:t>
              </w:r>
            </w:ins>
          </w:p>
        </w:tc>
        <w:tc>
          <w:tcPr>
            <w:tcW w:w="541" w:type="dxa"/>
            <w:vAlign w:val="bottom"/>
            <w:tcPrChange w:id="19721" w:author="Στάθης Καπ" w:date="2023-03-03T06:26:00Z">
              <w:tcPr>
                <w:tcW w:w="541" w:type="dxa"/>
                <w:vAlign w:val="bottom"/>
              </w:tcPr>
            </w:tcPrChange>
          </w:tcPr>
          <w:p w14:paraId="11FB9496" w14:textId="107E7756" w:rsidR="00C87CFE" w:rsidRPr="00F665AE" w:rsidRDefault="00C87CFE" w:rsidP="00C87CFE">
            <w:pPr>
              <w:jc w:val="center"/>
              <w:rPr>
                <w:ins w:id="19722" w:author="Στάθης Καπ" w:date="2023-03-03T03:52:00Z"/>
                <w:rFonts w:cstheme="minorHAnsi"/>
                <w:sz w:val="16"/>
                <w:szCs w:val="16"/>
              </w:rPr>
            </w:pPr>
            <w:ins w:id="19723" w:author="Στάθης Καπ" w:date="2023-03-03T03:54:00Z">
              <w:r w:rsidRPr="00F665AE">
                <w:rPr>
                  <w:rFonts w:ascii="Calibri" w:hAnsi="Calibri" w:cs="Calibri"/>
                  <w:color w:val="000000"/>
                  <w:sz w:val="16"/>
                  <w:szCs w:val="16"/>
                  <w:rPrChange w:id="19724" w:author="Στάθης Καπ" w:date="2023-03-03T03:55:00Z">
                    <w:rPr>
                      <w:rFonts w:ascii="Calibri" w:hAnsi="Calibri" w:cs="Calibri"/>
                      <w:color w:val="000000"/>
                      <w:sz w:val="18"/>
                      <w:szCs w:val="18"/>
                    </w:rPr>
                  </w:rPrChange>
                </w:rPr>
                <w:t>0.197</w:t>
              </w:r>
            </w:ins>
          </w:p>
        </w:tc>
        <w:tc>
          <w:tcPr>
            <w:tcW w:w="589" w:type="dxa"/>
            <w:vAlign w:val="center"/>
            <w:tcPrChange w:id="19725" w:author="Στάθης Καπ" w:date="2023-03-03T06:26:00Z">
              <w:tcPr>
                <w:tcW w:w="589" w:type="dxa"/>
                <w:vAlign w:val="center"/>
              </w:tcPr>
            </w:tcPrChange>
          </w:tcPr>
          <w:p w14:paraId="7B7FF64F" w14:textId="05187CA2" w:rsidR="00C87CFE" w:rsidRPr="00F665AE" w:rsidRDefault="00C87CFE" w:rsidP="00C87CFE">
            <w:pPr>
              <w:jc w:val="center"/>
              <w:rPr>
                <w:ins w:id="19726" w:author="Στάθης Καπ" w:date="2023-03-03T03:52:00Z"/>
                <w:rFonts w:cstheme="minorHAnsi"/>
                <w:sz w:val="16"/>
                <w:szCs w:val="16"/>
              </w:rPr>
            </w:pPr>
            <w:ins w:id="19727"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97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29" w:author="Στάθης Καπ" w:date="2023-03-03T03:52:00Z"/>
        </w:trPr>
        <w:tc>
          <w:tcPr>
            <w:tcW w:w="515" w:type="dxa"/>
            <w:tcBorders>
              <w:top w:val="nil"/>
              <w:bottom w:val="nil"/>
              <w:right w:val="single" w:sz="4" w:space="0" w:color="auto"/>
            </w:tcBorders>
            <w:shd w:val="clear" w:color="auto" w:fill="E7E6E6" w:themeFill="background2"/>
            <w:vAlign w:val="bottom"/>
            <w:tcPrChange w:id="19730" w:author="Στάθης Καπ" w:date="2023-03-03T06:26:00Z">
              <w:tcPr>
                <w:tcW w:w="515" w:type="dxa"/>
                <w:vAlign w:val="center"/>
              </w:tcPr>
            </w:tcPrChange>
          </w:tcPr>
          <w:p w14:paraId="1EE99E41" w14:textId="5EB4EA71" w:rsidR="00C87CFE" w:rsidRPr="00F665AE" w:rsidRDefault="00C87CFE" w:rsidP="00C87CFE">
            <w:pPr>
              <w:jc w:val="center"/>
              <w:rPr>
                <w:ins w:id="19731" w:author="Στάθης Καπ" w:date="2023-03-03T03:52:00Z"/>
                <w:sz w:val="16"/>
                <w:szCs w:val="16"/>
              </w:rPr>
            </w:pPr>
            <w:ins w:id="19732" w:author="Στάθης Καπ" w:date="2023-03-03T03:54:00Z">
              <w:r w:rsidRPr="00F665AE">
                <w:rPr>
                  <w:rFonts w:ascii="Calibri" w:hAnsi="Calibri" w:cs="Calibri"/>
                  <w:color w:val="000000"/>
                  <w:sz w:val="16"/>
                  <w:szCs w:val="16"/>
                  <w:rPrChange w:id="19733"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9734" w:author="Στάθης Καπ" w:date="2023-03-03T06:26:00Z">
              <w:tcPr>
                <w:tcW w:w="560" w:type="dxa"/>
              </w:tcPr>
            </w:tcPrChange>
          </w:tcPr>
          <w:p w14:paraId="0368E149" w14:textId="5D92E6D6" w:rsidR="00C87CFE" w:rsidRPr="00F665AE" w:rsidRDefault="00C87CFE" w:rsidP="00C87CFE">
            <w:pPr>
              <w:jc w:val="center"/>
              <w:rPr>
                <w:ins w:id="19735" w:author="Στάθης Καπ" w:date="2023-03-03T03:52:00Z"/>
                <w:rFonts w:cstheme="minorHAnsi"/>
                <w:sz w:val="16"/>
                <w:szCs w:val="16"/>
              </w:rPr>
            </w:pPr>
            <w:ins w:id="19736" w:author="Στάθης Καπ" w:date="2023-03-03T03:54:00Z">
              <w:r w:rsidRPr="00F665AE">
                <w:rPr>
                  <w:sz w:val="16"/>
                  <w:szCs w:val="16"/>
                  <w:rPrChange w:id="19737" w:author="Στάθης Καπ" w:date="2023-03-03T03:55:00Z">
                    <w:rPr>
                      <w:sz w:val="18"/>
                      <w:szCs w:val="18"/>
                    </w:rPr>
                  </w:rPrChange>
                </w:rPr>
                <w:t>293</w:t>
              </w:r>
            </w:ins>
          </w:p>
        </w:tc>
        <w:tc>
          <w:tcPr>
            <w:tcW w:w="855" w:type="dxa"/>
            <w:tcPrChange w:id="19738" w:author="Στάθης Καπ" w:date="2023-03-03T06:26:00Z">
              <w:tcPr>
                <w:tcW w:w="855" w:type="dxa"/>
              </w:tcPr>
            </w:tcPrChange>
          </w:tcPr>
          <w:p w14:paraId="69974D70" w14:textId="67AE8E42" w:rsidR="00C87CFE" w:rsidRPr="00F665AE" w:rsidRDefault="00C87CFE" w:rsidP="00C87CFE">
            <w:pPr>
              <w:jc w:val="center"/>
              <w:rPr>
                <w:ins w:id="19739" w:author="Στάθης Καπ" w:date="2023-03-03T03:52:00Z"/>
                <w:rFonts w:cstheme="minorHAnsi"/>
                <w:sz w:val="16"/>
                <w:szCs w:val="16"/>
              </w:rPr>
            </w:pPr>
            <w:ins w:id="19740" w:author="Στάθης Καπ" w:date="2023-03-03T03:54:00Z">
              <w:r w:rsidRPr="00F665AE">
                <w:rPr>
                  <w:sz w:val="16"/>
                  <w:szCs w:val="16"/>
                  <w:rPrChange w:id="19741" w:author="Στάθης Καπ" w:date="2023-03-03T03:55:00Z">
                    <w:rPr>
                      <w:sz w:val="18"/>
                      <w:szCs w:val="18"/>
                    </w:rPr>
                  </w:rPrChange>
                </w:rPr>
                <w:t>286</w:t>
              </w:r>
            </w:ins>
          </w:p>
        </w:tc>
        <w:tc>
          <w:tcPr>
            <w:tcW w:w="544" w:type="dxa"/>
            <w:vAlign w:val="bottom"/>
            <w:tcPrChange w:id="19742" w:author="Στάθης Καπ" w:date="2023-03-03T06:26:00Z">
              <w:tcPr>
                <w:tcW w:w="544" w:type="dxa"/>
                <w:vAlign w:val="bottom"/>
              </w:tcPr>
            </w:tcPrChange>
          </w:tcPr>
          <w:p w14:paraId="6C82AA0F" w14:textId="2E94771C" w:rsidR="00C87CFE" w:rsidRPr="00F665AE" w:rsidRDefault="00C87CFE" w:rsidP="00C87CFE">
            <w:pPr>
              <w:jc w:val="center"/>
              <w:rPr>
                <w:ins w:id="19743" w:author="Στάθης Καπ" w:date="2023-03-03T03:52:00Z"/>
                <w:rFonts w:cstheme="minorHAnsi"/>
                <w:sz w:val="16"/>
                <w:szCs w:val="16"/>
              </w:rPr>
            </w:pPr>
            <w:ins w:id="19744" w:author="Στάθης Καπ" w:date="2023-03-03T03:54:00Z">
              <w:r w:rsidRPr="00F665AE">
                <w:rPr>
                  <w:rFonts w:ascii="Calibri" w:hAnsi="Calibri" w:cs="Calibri"/>
                  <w:color w:val="000000"/>
                  <w:sz w:val="16"/>
                  <w:szCs w:val="16"/>
                  <w:rPrChange w:id="19745" w:author="Στάθης Καπ" w:date="2023-03-03T03:55:00Z">
                    <w:rPr>
                      <w:rFonts w:ascii="Calibri" w:hAnsi="Calibri" w:cs="Calibri"/>
                      <w:color w:val="000000"/>
                      <w:sz w:val="18"/>
                      <w:szCs w:val="18"/>
                    </w:rPr>
                  </w:rPrChange>
                </w:rPr>
                <w:t>248</w:t>
              </w:r>
            </w:ins>
          </w:p>
        </w:tc>
        <w:tc>
          <w:tcPr>
            <w:tcW w:w="621" w:type="dxa"/>
            <w:vAlign w:val="bottom"/>
            <w:tcPrChange w:id="19746" w:author="Στάθης Καπ" w:date="2023-03-03T06:26:00Z">
              <w:tcPr>
                <w:tcW w:w="621" w:type="dxa"/>
                <w:vAlign w:val="bottom"/>
              </w:tcPr>
            </w:tcPrChange>
          </w:tcPr>
          <w:p w14:paraId="6BC302A0" w14:textId="10AA2DB0" w:rsidR="00C87CFE" w:rsidRPr="00F665AE" w:rsidRDefault="00C87CFE" w:rsidP="00C87CFE">
            <w:pPr>
              <w:jc w:val="center"/>
              <w:rPr>
                <w:ins w:id="19747" w:author="Στάθης Καπ" w:date="2023-03-03T03:52:00Z"/>
                <w:rFonts w:cstheme="minorHAnsi"/>
                <w:sz w:val="16"/>
                <w:szCs w:val="16"/>
              </w:rPr>
            </w:pPr>
            <w:ins w:id="19748" w:author="Στάθης Καπ" w:date="2023-03-03T03:54:00Z">
              <w:r w:rsidRPr="00F665AE">
                <w:rPr>
                  <w:rFonts w:ascii="Calibri" w:hAnsi="Calibri" w:cs="Calibri"/>
                  <w:color w:val="000000"/>
                  <w:sz w:val="16"/>
                  <w:szCs w:val="16"/>
                  <w:rPrChange w:id="19749" w:author="Στάθης Καπ" w:date="2023-03-03T03:55:00Z">
                    <w:rPr>
                      <w:rFonts w:ascii="Calibri" w:hAnsi="Calibri" w:cs="Calibri"/>
                      <w:color w:val="000000"/>
                      <w:sz w:val="18"/>
                      <w:szCs w:val="18"/>
                    </w:rPr>
                  </w:rPrChange>
                </w:rPr>
                <w:t>0.182</w:t>
              </w:r>
            </w:ins>
          </w:p>
        </w:tc>
        <w:tc>
          <w:tcPr>
            <w:tcW w:w="669" w:type="dxa"/>
            <w:vAlign w:val="center"/>
            <w:tcPrChange w:id="19750" w:author="Στάθης Καπ" w:date="2023-03-03T06:26:00Z">
              <w:tcPr>
                <w:tcW w:w="669" w:type="dxa"/>
                <w:vAlign w:val="center"/>
              </w:tcPr>
            </w:tcPrChange>
          </w:tcPr>
          <w:p w14:paraId="334893A9" w14:textId="4A8E2CC1" w:rsidR="00C87CFE" w:rsidRPr="00F665AE" w:rsidRDefault="00C87CFE" w:rsidP="00C87CFE">
            <w:pPr>
              <w:jc w:val="center"/>
              <w:rPr>
                <w:ins w:id="19751" w:author="Στάθης Καπ" w:date="2023-03-03T03:52:00Z"/>
                <w:rFonts w:cstheme="minorHAnsi"/>
                <w:sz w:val="16"/>
                <w:szCs w:val="16"/>
              </w:rPr>
            </w:pPr>
            <w:ins w:id="19752" w:author="Στάθης Καπ" w:date="2023-03-03T06:18:00Z">
              <w:r>
                <w:rPr>
                  <w:rFonts w:ascii="Calibri" w:hAnsi="Calibri" w:cstheme="minorHAnsi"/>
                  <w:color w:val="000000"/>
                  <w:sz w:val="16"/>
                  <w:szCs w:val="16"/>
                </w:rPr>
                <w:t>15.36</w:t>
              </w:r>
            </w:ins>
          </w:p>
        </w:tc>
        <w:tc>
          <w:tcPr>
            <w:tcW w:w="543" w:type="dxa"/>
            <w:vAlign w:val="bottom"/>
            <w:tcPrChange w:id="19753" w:author="Στάθης Καπ" w:date="2023-03-03T06:26:00Z">
              <w:tcPr>
                <w:tcW w:w="543" w:type="dxa"/>
                <w:vAlign w:val="bottom"/>
              </w:tcPr>
            </w:tcPrChange>
          </w:tcPr>
          <w:p w14:paraId="025584A7" w14:textId="6BA77B79" w:rsidR="00C87CFE" w:rsidRPr="00F665AE" w:rsidRDefault="00C87CFE" w:rsidP="00C87CFE">
            <w:pPr>
              <w:jc w:val="center"/>
              <w:rPr>
                <w:ins w:id="19754" w:author="Στάθης Καπ" w:date="2023-03-03T03:52:00Z"/>
                <w:rFonts w:cstheme="minorHAnsi"/>
                <w:sz w:val="16"/>
                <w:szCs w:val="16"/>
              </w:rPr>
            </w:pPr>
            <w:ins w:id="19755" w:author="Στάθης Καπ" w:date="2023-03-03T03:54:00Z">
              <w:r w:rsidRPr="00F665AE">
                <w:rPr>
                  <w:rFonts w:ascii="Calibri" w:hAnsi="Calibri" w:cs="Calibri"/>
                  <w:color w:val="000000"/>
                  <w:sz w:val="16"/>
                  <w:szCs w:val="16"/>
                  <w:rPrChange w:id="19756" w:author="Στάθης Καπ" w:date="2023-03-03T03:55:00Z">
                    <w:rPr>
                      <w:rFonts w:ascii="Calibri" w:hAnsi="Calibri" w:cs="Calibri"/>
                      <w:color w:val="000000"/>
                      <w:sz w:val="18"/>
                      <w:szCs w:val="18"/>
                    </w:rPr>
                  </w:rPrChange>
                </w:rPr>
                <w:t>262</w:t>
              </w:r>
            </w:ins>
          </w:p>
        </w:tc>
        <w:tc>
          <w:tcPr>
            <w:tcW w:w="621" w:type="dxa"/>
            <w:vAlign w:val="bottom"/>
            <w:tcPrChange w:id="19757" w:author="Στάθης Καπ" w:date="2023-03-03T06:26:00Z">
              <w:tcPr>
                <w:tcW w:w="621" w:type="dxa"/>
                <w:vAlign w:val="bottom"/>
              </w:tcPr>
            </w:tcPrChange>
          </w:tcPr>
          <w:p w14:paraId="25CEAE5F" w14:textId="1338B630" w:rsidR="00C87CFE" w:rsidRPr="00F665AE" w:rsidRDefault="00C87CFE" w:rsidP="00C87CFE">
            <w:pPr>
              <w:jc w:val="center"/>
              <w:rPr>
                <w:ins w:id="19758" w:author="Στάθης Καπ" w:date="2023-03-03T03:52:00Z"/>
                <w:rFonts w:cstheme="minorHAnsi"/>
                <w:sz w:val="16"/>
                <w:szCs w:val="16"/>
              </w:rPr>
            </w:pPr>
            <w:ins w:id="19759" w:author="Στάθης Καπ" w:date="2023-03-03T03:54:00Z">
              <w:r w:rsidRPr="00F665AE">
                <w:rPr>
                  <w:rFonts w:ascii="Calibri" w:hAnsi="Calibri" w:cs="Calibri"/>
                  <w:color w:val="000000"/>
                  <w:sz w:val="16"/>
                  <w:szCs w:val="16"/>
                  <w:rPrChange w:id="19760" w:author="Στάθης Καπ" w:date="2023-03-03T03:55:00Z">
                    <w:rPr>
                      <w:rFonts w:ascii="Calibri" w:hAnsi="Calibri" w:cs="Calibri"/>
                      <w:color w:val="000000"/>
                      <w:sz w:val="18"/>
                      <w:szCs w:val="18"/>
                    </w:rPr>
                  </w:rPrChange>
                </w:rPr>
                <w:t>0.182</w:t>
              </w:r>
            </w:ins>
          </w:p>
        </w:tc>
        <w:tc>
          <w:tcPr>
            <w:tcW w:w="669" w:type="dxa"/>
            <w:vAlign w:val="center"/>
            <w:tcPrChange w:id="19761" w:author="Στάθης Καπ" w:date="2023-03-03T06:26:00Z">
              <w:tcPr>
                <w:tcW w:w="669" w:type="dxa"/>
                <w:vAlign w:val="center"/>
              </w:tcPr>
            </w:tcPrChange>
          </w:tcPr>
          <w:p w14:paraId="050432BB" w14:textId="417AE66D" w:rsidR="00C87CFE" w:rsidRPr="00F665AE" w:rsidRDefault="00C87CFE" w:rsidP="00C87CFE">
            <w:pPr>
              <w:jc w:val="center"/>
              <w:rPr>
                <w:ins w:id="19762" w:author="Στάθης Καπ" w:date="2023-03-03T03:52:00Z"/>
                <w:rFonts w:cstheme="minorHAnsi"/>
                <w:sz w:val="16"/>
                <w:szCs w:val="16"/>
              </w:rPr>
            </w:pPr>
            <w:ins w:id="19763" w:author="Στάθης Καπ" w:date="2023-03-03T06:18:00Z">
              <w:r>
                <w:rPr>
                  <w:rFonts w:ascii="Calibri" w:hAnsi="Calibri" w:cstheme="minorHAnsi"/>
                  <w:color w:val="000000"/>
                  <w:sz w:val="16"/>
                  <w:szCs w:val="16"/>
                </w:rPr>
                <w:t>-5.65</w:t>
              </w:r>
            </w:ins>
          </w:p>
        </w:tc>
        <w:tc>
          <w:tcPr>
            <w:tcW w:w="508" w:type="dxa"/>
            <w:vAlign w:val="bottom"/>
            <w:tcPrChange w:id="19764" w:author="Στάθης Καπ" w:date="2023-03-03T06:26:00Z">
              <w:tcPr>
                <w:tcW w:w="508" w:type="dxa"/>
                <w:vAlign w:val="bottom"/>
              </w:tcPr>
            </w:tcPrChange>
          </w:tcPr>
          <w:p w14:paraId="0D1AED9A" w14:textId="01B21234" w:rsidR="00C87CFE" w:rsidRPr="00F665AE" w:rsidRDefault="00C87CFE" w:rsidP="00C87CFE">
            <w:pPr>
              <w:jc w:val="center"/>
              <w:rPr>
                <w:ins w:id="19765" w:author="Στάθης Καπ" w:date="2023-03-03T03:52:00Z"/>
                <w:rFonts w:cstheme="minorHAnsi"/>
                <w:sz w:val="16"/>
                <w:szCs w:val="16"/>
              </w:rPr>
            </w:pPr>
            <w:ins w:id="19766" w:author="Στάθης Καπ" w:date="2023-03-03T03:54:00Z">
              <w:r w:rsidRPr="00F665AE">
                <w:rPr>
                  <w:rFonts w:ascii="Calibri" w:hAnsi="Calibri" w:cs="Calibri"/>
                  <w:color w:val="000000"/>
                  <w:sz w:val="16"/>
                  <w:szCs w:val="16"/>
                  <w:rPrChange w:id="19767" w:author="Στάθης Καπ" w:date="2023-03-03T03:55:00Z">
                    <w:rPr>
                      <w:rFonts w:ascii="Calibri" w:hAnsi="Calibri" w:cs="Calibri"/>
                      <w:color w:val="000000"/>
                      <w:sz w:val="18"/>
                      <w:szCs w:val="18"/>
                    </w:rPr>
                  </w:rPrChange>
                </w:rPr>
                <w:t>231</w:t>
              </w:r>
            </w:ins>
          </w:p>
        </w:tc>
        <w:tc>
          <w:tcPr>
            <w:tcW w:w="541" w:type="dxa"/>
            <w:vAlign w:val="bottom"/>
            <w:tcPrChange w:id="19768" w:author="Στάθης Καπ" w:date="2023-03-03T06:26:00Z">
              <w:tcPr>
                <w:tcW w:w="541" w:type="dxa"/>
                <w:vAlign w:val="bottom"/>
              </w:tcPr>
            </w:tcPrChange>
          </w:tcPr>
          <w:p w14:paraId="5D19F33A" w14:textId="2771024D" w:rsidR="00C87CFE" w:rsidRPr="00F665AE" w:rsidRDefault="00C87CFE" w:rsidP="00C87CFE">
            <w:pPr>
              <w:jc w:val="center"/>
              <w:rPr>
                <w:ins w:id="19769" w:author="Στάθης Καπ" w:date="2023-03-03T03:52:00Z"/>
                <w:rFonts w:cstheme="minorHAnsi"/>
                <w:sz w:val="16"/>
                <w:szCs w:val="16"/>
              </w:rPr>
            </w:pPr>
            <w:ins w:id="19770" w:author="Στάθης Καπ" w:date="2023-03-03T03:54:00Z">
              <w:r w:rsidRPr="00F665AE">
                <w:rPr>
                  <w:rFonts w:ascii="Calibri" w:hAnsi="Calibri" w:cs="Calibri"/>
                  <w:color w:val="000000"/>
                  <w:sz w:val="16"/>
                  <w:szCs w:val="16"/>
                  <w:rPrChange w:id="19771" w:author="Στάθης Καπ" w:date="2023-03-03T03:55:00Z">
                    <w:rPr>
                      <w:rFonts w:ascii="Calibri" w:hAnsi="Calibri" w:cs="Calibri"/>
                      <w:color w:val="000000"/>
                      <w:sz w:val="18"/>
                      <w:szCs w:val="18"/>
                    </w:rPr>
                  </w:rPrChange>
                </w:rPr>
                <w:t>0.177</w:t>
              </w:r>
            </w:ins>
          </w:p>
        </w:tc>
        <w:tc>
          <w:tcPr>
            <w:tcW w:w="589" w:type="dxa"/>
            <w:vAlign w:val="center"/>
            <w:tcPrChange w:id="19772" w:author="Στάθης Καπ" w:date="2023-03-03T06:26:00Z">
              <w:tcPr>
                <w:tcW w:w="589" w:type="dxa"/>
                <w:vAlign w:val="center"/>
              </w:tcPr>
            </w:tcPrChange>
          </w:tcPr>
          <w:p w14:paraId="4794E072" w14:textId="4373A513" w:rsidR="00C87CFE" w:rsidRPr="00F665AE" w:rsidRDefault="00C87CFE" w:rsidP="00C87CFE">
            <w:pPr>
              <w:jc w:val="center"/>
              <w:rPr>
                <w:ins w:id="19773" w:author="Στάθης Καπ" w:date="2023-03-03T03:52:00Z"/>
                <w:rFonts w:cstheme="minorHAnsi"/>
                <w:sz w:val="16"/>
                <w:szCs w:val="16"/>
              </w:rPr>
            </w:pPr>
            <w:ins w:id="19774" w:author="Στάθης Καπ" w:date="2023-03-03T06:18:00Z">
              <w:r>
                <w:rPr>
                  <w:rFonts w:ascii="Calibri" w:hAnsi="Calibri" w:cstheme="minorHAnsi"/>
                  <w:color w:val="000000"/>
                  <w:sz w:val="16"/>
                  <w:szCs w:val="16"/>
                </w:rPr>
                <w:t>6.85</w:t>
              </w:r>
            </w:ins>
          </w:p>
        </w:tc>
        <w:tc>
          <w:tcPr>
            <w:tcW w:w="463" w:type="dxa"/>
            <w:vAlign w:val="bottom"/>
            <w:tcPrChange w:id="19775" w:author="Στάθης Καπ" w:date="2023-03-03T06:26:00Z">
              <w:tcPr>
                <w:tcW w:w="463" w:type="dxa"/>
                <w:vAlign w:val="bottom"/>
              </w:tcPr>
            </w:tcPrChange>
          </w:tcPr>
          <w:p w14:paraId="3573503A" w14:textId="3571FA4D" w:rsidR="00C87CFE" w:rsidRPr="00F665AE" w:rsidRDefault="00C87CFE" w:rsidP="00C87CFE">
            <w:pPr>
              <w:jc w:val="center"/>
              <w:rPr>
                <w:ins w:id="19776" w:author="Στάθης Καπ" w:date="2023-03-03T03:52:00Z"/>
                <w:rFonts w:cstheme="minorHAnsi"/>
                <w:sz w:val="16"/>
                <w:szCs w:val="16"/>
              </w:rPr>
            </w:pPr>
            <w:ins w:id="19777" w:author="Στάθης Καπ" w:date="2023-03-03T03:54:00Z">
              <w:r w:rsidRPr="00F665AE">
                <w:rPr>
                  <w:rFonts w:ascii="Calibri" w:hAnsi="Calibri" w:cs="Calibri"/>
                  <w:color w:val="000000"/>
                  <w:sz w:val="16"/>
                  <w:szCs w:val="16"/>
                  <w:rPrChange w:id="19778" w:author="Στάθης Καπ" w:date="2023-03-03T03:55:00Z">
                    <w:rPr>
                      <w:rFonts w:ascii="Calibri" w:hAnsi="Calibri" w:cs="Calibri"/>
                      <w:color w:val="000000"/>
                      <w:sz w:val="18"/>
                      <w:szCs w:val="18"/>
                    </w:rPr>
                  </w:rPrChange>
                </w:rPr>
                <w:t>241</w:t>
              </w:r>
            </w:ins>
          </w:p>
        </w:tc>
        <w:tc>
          <w:tcPr>
            <w:tcW w:w="541" w:type="dxa"/>
            <w:vAlign w:val="bottom"/>
            <w:tcPrChange w:id="19779" w:author="Στάθης Καπ" w:date="2023-03-03T06:26:00Z">
              <w:tcPr>
                <w:tcW w:w="541" w:type="dxa"/>
                <w:vAlign w:val="bottom"/>
              </w:tcPr>
            </w:tcPrChange>
          </w:tcPr>
          <w:p w14:paraId="23D9A09B" w14:textId="709C1A89" w:rsidR="00C87CFE" w:rsidRPr="00F665AE" w:rsidRDefault="00C87CFE" w:rsidP="00C87CFE">
            <w:pPr>
              <w:jc w:val="center"/>
              <w:rPr>
                <w:ins w:id="19780" w:author="Στάθης Καπ" w:date="2023-03-03T03:52:00Z"/>
                <w:rFonts w:cstheme="minorHAnsi"/>
                <w:sz w:val="16"/>
                <w:szCs w:val="16"/>
              </w:rPr>
            </w:pPr>
            <w:ins w:id="19781" w:author="Στάθης Καπ" w:date="2023-03-03T03:54:00Z">
              <w:r w:rsidRPr="00F665AE">
                <w:rPr>
                  <w:rFonts w:ascii="Calibri" w:hAnsi="Calibri" w:cs="Calibri"/>
                  <w:color w:val="000000"/>
                  <w:sz w:val="16"/>
                  <w:szCs w:val="16"/>
                  <w:rPrChange w:id="19782" w:author="Στάθης Καπ" w:date="2023-03-03T03:55:00Z">
                    <w:rPr>
                      <w:rFonts w:ascii="Calibri" w:hAnsi="Calibri" w:cs="Calibri"/>
                      <w:color w:val="000000"/>
                      <w:sz w:val="18"/>
                      <w:szCs w:val="18"/>
                    </w:rPr>
                  </w:rPrChange>
                </w:rPr>
                <w:t>0.185</w:t>
              </w:r>
            </w:ins>
          </w:p>
        </w:tc>
        <w:tc>
          <w:tcPr>
            <w:tcW w:w="589" w:type="dxa"/>
            <w:vAlign w:val="center"/>
            <w:tcPrChange w:id="19783" w:author="Στάθης Καπ" w:date="2023-03-03T06:26:00Z">
              <w:tcPr>
                <w:tcW w:w="589" w:type="dxa"/>
                <w:vAlign w:val="center"/>
              </w:tcPr>
            </w:tcPrChange>
          </w:tcPr>
          <w:p w14:paraId="6EF3247C" w14:textId="17721098" w:rsidR="00C87CFE" w:rsidRPr="00F665AE" w:rsidRDefault="00C87CFE" w:rsidP="00C87CFE">
            <w:pPr>
              <w:jc w:val="center"/>
              <w:rPr>
                <w:ins w:id="19784" w:author="Στάθης Καπ" w:date="2023-03-03T03:52:00Z"/>
                <w:rFonts w:cstheme="minorHAnsi"/>
                <w:sz w:val="16"/>
                <w:szCs w:val="16"/>
              </w:rPr>
            </w:pPr>
            <w:ins w:id="19785"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97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87" w:author="Στάθης Καπ" w:date="2023-03-03T03:53:00Z"/>
        </w:trPr>
        <w:tc>
          <w:tcPr>
            <w:tcW w:w="515" w:type="dxa"/>
            <w:tcBorders>
              <w:top w:val="nil"/>
              <w:bottom w:val="nil"/>
              <w:right w:val="single" w:sz="4" w:space="0" w:color="auto"/>
            </w:tcBorders>
            <w:shd w:val="clear" w:color="auto" w:fill="E7E6E6" w:themeFill="background2"/>
            <w:vAlign w:val="bottom"/>
            <w:tcPrChange w:id="19788" w:author="Στάθης Καπ" w:date="2023-03-03T06:26:00Z">
              <w:tcPr>
                <w:tcW w:w="515" w:type="dxa"/>
                <w:vAlign w:val="center"/>
              </w:tcPr>
            </w:tcPrChange>
          </w:tcPr>
          <w:p w14:paraId="50891568" w14:textId="2FB2ED4F" w:rsidR="00C87CFE" w:rsidRPr="00F665AE" w:rsidRDefault="00C87CFE" w:rsidP="00C87CFE">
            <w:pPr>
              <w:jc w:val="center"/>
              <w:rPr>
                <w:ins w:id="19789" w:author="Στάθης Καπ" w:date="2023-03-03T03:53:00Z"/>
                <w:sz w:val="16"/>
                <w:szCs w:val="16"/>
              </w:rPr>
            </w:pPr>
            <w:ins w:id="19790" w:author="Στάθης Καπ" w:date="2023-03-03T03:54:00Z">
              <w:r w:rsidRPr="00F665AE">
                <w:rPr>
                  <w:rFonts w:ascii="Calibri" w:hAnsi="Calibri" w:cs="Calibri"/>
                  <w:color w:val="000000"/>
                  <w:sz w:val="16"/>
                  <w:szCs w:val="16"/>
                  <w:rPrChange w:id="19791"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9792" w:author="Στάθης Καπ" w:date="2023-03-03T06:26:00Z">
              <w:tcPr>
                <w:tcW w:w="560" w:type="dxa"/>
              </w:tcPr>
            </w:tcPrChange>
          </w:tcPr>
          <w:p w14:paraId="36072587" w14:textId="7E46CD22" w:rsidR="00C87CFE" w:rsidRPr="00F665AE" w:rsidRDefault="00C87CFE" w:rsidP="00C87CFE">
            <w:pPr>
              <w:jc w:val="center"/>
              <w:rPr>
                <w:ins w:id="19793" w:author="Στάθης Καπ" w:date="2023-03-03T03:53:00Z"/>
                <w:rFonts w:cstheme="minorHAnsi"/>
                <w:sz w:val="16"/>
                <w:szCs w:val="16"/>
              </w:rPr>
            </w:pPr>
            <w:ins w:id="19794" w:author="Στάθης Καπ" w:date="2023-03-03T03:54:00Z">
              <w:r w:rsidRPr="00F665AE">
                <w:rPr>
                  <w:sz w:val="16"/>
                  <w:szCs w:val="16"/>
                  <w:rPrChange w:id="19795" w:author="Στάθης Καπ" w:date="2023-03-03T03:55:00Z">
                    <w:rPr>
                      <w:sz w:val="18"/>
                      <w:szCs w:val="18"/>
                    </w:rPr>
                  </w:rPrChange>
                </w:rPr>
                <w:t>303</w:t>
              </w:r>
            </w:ins>
          </w:p>
        </w:tc>
        <w:tc>
          <w:tcPr>
            <w:tcW w:w="855" w:type="dxa"/>
            <w:tcPrChange w:id="19796" w:author="Στάθης Καπ" w:date="2023-03-03T06:26:00Z">
              <w:tcPr>
                <w:tcW w:w="855" w:type="dxa"/>
              </w:tcPr>
            </w:tcPrChange>
          </w:tcPr>
          <w:p w14:paraId="4B37715A" w14:textId="7D387E98" w:rsidR="00C87CFE" w:rsidRPr="00F665AE" w:rsidRDefault="00C87CFE" w:rsidP="00C87CFE">
            <w:pPr>
              <w:jc w:val="center"/>
              <w:rPr>
                <w:ins w:id="19797" w:author="Στάθης Καπ" w:date="2023-03-03T03:53:00Z"/>
                <w:rFonts w:cstheme="minorHAnsi"/>
                <w:sz w:val="16"/>
                <w:szCs w:val="16"/>
              </w:rPr>
            </w:pPr>
            <w:ins w:id="19798" w:author="Στάθης Καπ" w:date="2023-03-03T03:54:00Z">
              <w:r w:rsidRPr="00F665AE">
                <w:rPr>
                  <w:sz w:val="16"/>
                  <w:szCs w:val="16"/>
                  <w:rPrChange w:id="19799" w:author="Στάθης Καπ" w:date="2023-03-03T03:55:00Z">
                    <w:rPr>
                      <w:sz w:val="18"/>
                      <w:szCs w:val="18"/>
                    </w:rPr>
                  </w:rPrChange>
                </w:rPr>
                <w:t>297</w:t>
              </w:r>
            </w:ins>
          </w:p>
        </w:tc>
        <w:tc>
          <w:tcPr>
            <w:tcW w:w="544" w:type="dxa"/>
            <w:vAlign w:val="bottom"/>
            <w:tcPrChange w:id="19800" w:author="Στάθης Καπ" w:date="2023-03-03T06:26:00Z">
              <w:tcPr>
                <w:tcW w:w="544" w:type="dxa"/>
                <w:vAlign w:val="bottom"/>
              </w:tcPr>
            </w:tcPrChange>
          </w:tcPr>
          <w:p w14:paraId="29046436" w14:textId="7B5D8720" w:rsidR="00C87CFE" w:rsidRPr="00F665AE" w:rsidRDefault="00C87CFE" w:rsidP="00C87CFE">
            <w:pPr>
              <w:jc w:val="center"/>
              <w:rPr>
                <w:ins w:id="19801" w:author="Στάθης Καπ" w:date="2023-03-03T03:53:00Z"/>
                <w:rFonts w:cstheme="minorHAnsi"/>
                <w:sz w:val="16"/>
                <w:szCs w:val="16"/>
              </w:rPr>
            </w:pPr>
            <w:ins w:id="19802" w:author="Στάθης Καπ" w:date="2023-03-03T03:54:00Z">
              <w:r w:rsidRPr="00F665AE">
                <w:rPr>
                  <w:rFonts w:ascii="Calibri" w:hAnsi="Calibri" w:cs="Calibri"/>
                  <w:color w:val="000000"/>
                  <w:sz w:val="16"/>
                  <w:szCs w:val="16"/>
                  <w:rPrChange w:id="19803" w:author="Στάθης Καπ" w:date="2023-03-03T03:55:00Z">
                    <w:rPr>
                      <w:rFonts w:ascii="Calibri" w:hAnsi="Calibri" w:cs="Calibri"/>
                      <w:color w:val="000000"/>
                      <w:sz w:val="18"/>
                      <w:szCs w:val="18"/>
                    </w:rPr>
                  </w:rPrChange>
                </w:rPr>
                <w:t>254</w:t>
              </w:r>
            </w:ins>
          </w:p>
        </w:tc>
        <w:tc>
          <w:tcPr>
            <w:tcW w:w="621" w:type="dxa"/>
            <w:vAlign w:val="bottom"/>
            <w:tcPrChange w:id="19804" w:author="Στάθης Καπ" w:date="2023-03-03T06:26:00Z">
              <w:tcPr>
                <w:tcW w:w="621" w:type="dxa"/>
                <w:vAlign w:val="bottom"/>
              </w:tcPr>
            </w:tcPrChange>
          </w:tcPr>
          <w:p w14:paraId="28852F47" w14:textId="4E15C4D8" w:rsidR="00C87CFE" w:rsidRPr="00F665AE" w:rsidRDefault="00C87CFE" w:rsidP="00C87CFE">
            <w:pPr>
              <w:jc w:val="center"/>
              <w:rPr>
                <w:ins w:id="19805" w:author="Στάθης Καπ" w:date="2023-03-03T03:53:00Z"/>
                <w:rFonts w:cstheme="minorHAnsi"/>
                <w:sz w:val="16"/>
                <w:szCs w:val="16"/>
              </w:rPr>
            </w:pPr>
            <w:ins w:id="19806" w:author="Στάθης Καπ" w:date="2023-03-03T03:54:00Z">
              <w:r w:rsidRPr="00F665AE">
                <w:rPr>
                  <w:rFonts w:ascii="Calibri" w:hAnsi="Calibri" w:cs="Calibri"/>
                  <w:color w:val="000000"/>
                  <w:sz w:val="16"/>
                  <w:szCs w:val="16"/>
                  <w:rPrChange w:id="19807" w:author="Στάθης Καπ" w:date="2023-03-03T03:55:00Z">
                    <w:rPr>
                      <w:rFonts w:ascii="Calibri" w:hAnsi="Calibri" w:cs="Calibri"/>
                      <w:color w:val="000000"/>
                      <w:sz w:val="18"/>
                      <w:szCs w:val="18"/>
                    </w:rPr>
                  </w:rPrChange>
                </w:rPr>
                <w:t>0.182</w:t>
              </w:r>
            </w:ins>
          </w:p>
        </w:tc>
        <w:tc>
          <w:tcPr>
            <w:tcW w:w="669" w:type="dxa"/>
            <w:vAlign w:val="center"/>
            <w:tcPrChange w:id="19808" w:author="Στάθης Καπ" w:date="2023-03-03T06:26:00Z">
              <w:tcPr>
                <w:tcW w:w="669" w:type="dxa"/>
                <w:vAlign w:val="center"/>
              </w:tcPr>
            </w:tcPrChange>
          </w:tcPr>
          <w:p w14:paraId="18739175" w14:textId="4B57C240" w:rsidR="00C87CFE" w:rsidRPr="00F665AE" w:rsidRDefault="00C87CFE" w:rsidP="00C87CFE">
            <w:pPr>
              <w:jc w:val="center"/>
              <w:rPr>
                <w:ins w:id="19809" w:author="Στάθης Καπ" w:date="2023-03-03T03:53:00Z"/>
                <w:rFonts w:cstheme="minorHAnsi"/>
                <w:sz w:val="16"/>
                <w:szCs w:val="16"/>
              </w:rPr>
            </w:pPr>
            <w:ins w:id="19810" w:author="Στάθης Καπ" w:date="2023-03-03T06:18:00Z">
              <w:r>
                <w:rPr>
                  <w:rFonts w:ascii="Calibri" w:hAnsi="Calibri" w:cstheme="minorHAnsi"/>
                  <w:color w:val="000000"/>
                  <w:sz w:val="16"/>
                  <w:szCs w:val="16"/>
                </w:rPr>
                <w:t>16.17</w:t>
              </w:r>
            </w:ins>
          </w:p>
        </w:tc>
        <w:tc>
          <w:tcPr>
            <w:tcW w:w="543" w:type="dxa"/>
            <w:vAlign w:val="bottom"/>
            <w:tcPrChange w:id="19811" w:author="Στάθης Καπ" w:date="2023-03-03T06:26:00Z">
              <w:tcPr>
                <w:tcW w:w="543" w:type="dxa"/>
                <w:vAlign w:val="bottom"/>
              </w:tcPr>
            </w:tcPrChange>
          </w:tcPr>
          <w:p w14:paraId="24A0071A" w14:textId="342D73CD" w:rsidR="00C87CFE" w:rsidRPr="00F665AE" w:rsidRDefault="00C87CFE" w:rsidP="00C87CFE">
            <w:pPr>
              <w:jc w:val="center"/>
              <w:rPr>
                <w:ins w:id="19812" w:author="Στάθης Καπ" w:date="2023-03-03T03:53:00Z"/>
                <w:rFonts w:cstheme="minorHAnsi"/>
                <w:sz w:val="16"/>
                <w:szCs w:val="16"/>
              </w:rPr>
            </w:pPr>
            <w:ins w:id="19813" w:author="Στάθης Καπ" w:date="2023-03-03T03:54:00Z">
              <w:r w:rsidRPr="00F665AE">
                <w:rPr>
                  <w:rFonts w:ascii="Calibri" w:hAnsi="Calibri" w:cs="Calibri"/>
                  <w:color w:val="000000"/>
                  <w:sz w:val="16"/>
                  <w:szCs w:val="16"/>
                  <w:rPrChange w:id="19814" w:author="Στάθης Καπ" w:date="2023-03-03T03:55:00Z">
                    <w:rPr>
                      <w:rFonts w:ascii="Calibri" w:hAnsi="Calibri" w:cs="Calibri"/>
                      <w:color w:val="000000"/>
                      <w:sz w:val="18"/>
                      <w:szCs w:val="18"/>
                    </w:rPr>
                  </w:rPrChange>
                </w:rPr>
                <w:t>282</w:t>
              </w:r>
            </w:ins>
          </w:p>
        </w:tc>
        <w:tc>
          <w:tcPr>
            <w:tcW w:w="621" w:type="dxa"/>
            <w:vAlign w:val="bottom"/>
            <w:tcPrChange w:id="19815" w:author="Στάθης Καπ" w:date="2023-03-03T06:26:00Z">
              <w:tcPr>
                <w:tcW w:w="621" w:type="dxa"/>
                <w:vAlign w:val="bottom"/>
              </w:tcPr>
            </w:tcPrChange>
          </w:tcPr>
          <w:p w14:paraId="2A3D42DE" w14:textId="4EC05770" w:rsidR="00C87CFE" w:rsidRPr="00F665AE" w:rsidRDefault="00C87CFE" w:rsidP="00C87CFE">
            <w:pPr>
              <w:jc w:val="center"/>
              <w:rPr>
                <w:ins w:id="19816" w:author="Στάθης Καπ" w:date="2023-03-03T03:53:00Z"/>
                <w:rFonts w:cstheme="minorHAnsi"/>
                <w:sz w:val="16"/>
                <w:szCs w:val="16"/>
              </w:rPr>
            </w:pPr>
            <w:ins w:id="19817" w:author="Στάθης Καπ" w:date="2023-03-03T03:54:00Z">
              <w:r w:rsidRPr="00F665AE">
                <w:rPr>
                  <w:rFonts w:ascii="Calibri" w:hAnsi="Calibri" w:cs="Calibri"/>
                  <w:color w:val="000000"/>
                  <w:sz w:val="16"/>
                  <w:szCs w:val="16"/>
                  <w:rPrChange w:id="19818" w:author="Στάθης Καπ" w:date="2023-03-03T03:55:00Z">
                    <w:rPr>
                      <w:rFonts w:ascii="Calibri" w:hAnsi="Calibri" w:cs="Calibri"/>
                      <w:color w:val="000000"/>
                      <w:sz w:val="18"/>
                      <w:szCs w:val="18"/>
                    </w:rPr>
                  </w:rPrChange>
                </w:rPr>
                <w:t>0.232</w:t>
              </w:r>
            </w:ins>
          </w:p>
        </w:tc>
        <w:tc>
          <w:tcPr>
            <w:tcW w:w="669" w:type="dxa"/>
            <w:vAlign w:val="center"/>
            <w:tcPrChange w:id="19819" w:author="Στάθης Καπ" w:date="2023-03-03T06:26:00Z">
              <w:tcPr>
                <w:tcW w:w="669" w:type="dxa"/>
                <w:vAlign w:val="center"/>
              </w:tcPr>
            </w:tcPrChange>
          </w:tcPr>
          <w:p w14:paraId="0B3B1100" w14:textId="22E6B14D" w:rsidR="00C87CFE" w:rsidRPr="00F665AE" w:rsidRDefault="00C87CFE" w:rsidP="00C87CFE">
            <w:pPr>
              <w:jc w:val="center"/>
              <w:rPr>
                <w:ins w:id="19820" w:author="Στάθης Καπ" w:date="2023-03-03T03:53:00Z"/>
                <w:rFonts w:cstheme="minorHAnsi"/>
                <w:sz w:val="16"/>
                <w:szCs w:val="16"/>
              </w:rPr>
            </w:pPr>
            <w:ins w:id="19821" w:author="Στάθης Καπ" w:date="2023-03-03T06:18:00Z">
              <w:r>
                <w:rPr>
                  <w:rFonts w:ascii="Calibri" w:hAnsi="Calibri" w:cstheme="minorHAnsi"/>
                  <w:color w:val="000000"/>
                  <w:sz w:val="16"/>
                  <w:szCs w:val="16"/>
                </w:rPr>
                <w:t>-11.02</w:t>
              </w:r>
            </w:ins>
          </w:p>
        </w:tc>
        <w:tc>
          <w:tcPr>
            <w:tcW w:w="508" w:type="dxa"/>
            <w:vAlign w:val="bottom"/>
            <w:tcPrChange w:id="19822" w:author="Στάθης Καπ" w:date="2023-03-03T06:26:00Z">
              <w:tcPr>
                <w:tcW w:w="508" w:type="dxa"/>
                <w:vAlign w:val="bottom"/>
              </w:tcPr>
            </w:tcPrChange>
          </w:tcPr>
          <w:p w14:paraId="7407D203" w14:textId="43E746F8" w:rsidR="00C87CFE" w:rsidRPr="00F665AE" w:rsidRDefault="00C87CFE" w:rsidP="00C87CFE">
            <w:pPr>
              <w:jc w:val="center"/>
              <w:rPr>
                <w:ins w:id="19823" w:author="Στάθης Καπ" w:date="2023-03-03T03:53:00Z"/>
                <w:rFonts w:cstheme="minorHAnsi"/>
                <w:sz w:val="16"/>
                <w:szCs w:val="16"/>
              </w:rPr>
            </w:pPr>
            <w:ins w:id="19824" w:author="Στάθης Καπ" w:date="2023-03-03T03:54:00Z">
              <w:r w:rsidRPr="00F665AE">
                <w:rPr>
                  <w:rFonts w:ascii="Calibri" w:hAnsi="Calibri" w:cs="Calibri"/>
                  <w:color w:val="000000"/>
                  <w:sz w:val="16"/>
                  <w:szCs w:val="16"/>
                  <w:rPrChange w:id="19825" w:author="Στάθης Καπ" w:date="2023-03-03T03:55:00Z">
                    <w:rPr>
                      <w:rFonts w:ascii="Calibri" w:hAnsi="Calibri" w:cs="Calibri"/>
                      <w:color w:val="000000"/>
                      <w:sz w:val="18"/>
                      <w:szCs w:val="18"/>
                    </w:rPr>
                  </w:rPrChange>
                </w:rPr>
                <w:t>252</w:t>
              </w:r>
            </w:ins>
          </w:p>
        </w:tc>
        <w:tc>
          <w:tcPr>
            <w:tcW w:w="541" w:type="dxa"/>
            <w:vAlign w:val="bottom"/>
            <w:tcPrChange w:id="19826" w:author="Στάθης Καπ" w:date="2023-03-03T06:26:00Z">
              <w:tcPr>
                <w:tcW w:w="541" w:type="dxa"/>
                <w:vAlign w:val="bottom"/>
              </w:tcPr>
            </w:tcPrChange>
          </w:tcPr>
          <w:p w14:paraId="6B10B2F3" w14:textId="1A9A656C" w:rsidR="00C87CFE" w:rsidRPr="00F665AE" w:rsidRDefault="00C87CFE" w:rsidP="00C87CFE">
            <w:pPr>
              <w:jc w:val="center"/>
              <w:rPr>
                <w:ins w:id="19827" w:author="Στάθης Καπ" w:date="2023-03-03T03:53:00Z"/>
                <w:rFonts w:cstheme="minorHAnsi"/>
                <w:sz w:val="16"/>
                <w:szCs w:val="16"/>
              </w:rPr>
            </w:pPr>
            <w:ins w:id="19828" w:author="Στάθης Καπ" w:date="2023-03-03T03:54:00Z">
              <w:r w:rsidRPr="00F665AE">
                <w:rPr>
                  <w:rFonts w:ascii="Calibri" w:hAnsi="Calibri" w:cs="Calibri"/>
                  <w:color w:val="000000"/>
                  <w:sz w:val="16"/>
                  <w:szCs w:val="16"/>
                  <w:rPrChange w:id="19829" w:author="Στάθης Καπ" w:date="2023-03-03T03:55:00Z">
                    <w:rPr>
                      <w:rFonts w:ascii="Calibri" w:hAnsi="Calibri" w:cs="Calibri"/>
                      <w:color w:val="000000"/>
                      <w:sz w:val="18"/>
                      <w:szCs w:val="18"/>
                    </w:rPr>
                  </w:rPrChange>
                </w:rPr>
                <w:t>0.242</w:t>
              </w:r>
            </w:ins>
          </w:p>
        </w:tc>
        <w:tc>
          <w:tcPr>
            <w:tcW w:w="589" w:type="dxa"/>
            <w:vAlign w:val="center"/>
            <w:tcPrChange w:id="19830" w:author="Στάθης Καπ" w:date="2023-03-03T06:26:00Z">
              <w:tcPr>
                <w:tcW w:w="589" w:type="dxa"/>
                <w:vAlign w:val="center"/>
              </w:tcPr>
            </w:tcPrChange>
          </w:tcPr>
          <w:p w14:paraId="7AAE09D6" w14:textId="4690AD2F" w:rsidR="00C87CFE" w:rsidRPr="00F665AE" w:rsidRDefault="00C87CFE" w:rsidP="00C87CFE">
            <w:pPr>
              <w:jc w:val="center"/>
              <w:rPr>
                <w:ins w:id="19831" w:author="Στάθης Καπ" w:date="2023-03-03T03:53:00Z"/>
                <w:rFonts w:cstheme="minorHAnsi"/>
                <w:sz w:val="16"/>
                <w:szCs w:val="16"/>
              </w:rPr>
            </w:pPr>
            <w:ins w:id="19832" w:author="Στάθης Καπ" w:date="2023-03-03T06:18:00Z">
              <w:r>
                <w:rPr>
                  <w:rFonts w:ascii="Calibri" w:hAnsi="Calibri" w:cstheme="minorHAnsi"/>
                  <w:color w:val="000000"/>
                  <w:sz w:val="16"/>
                  <w:szCs w:val="16"/>
                </w:rPr>
                <w:t>0.79</w:t>
              </w:r>
            </w:ins>
          </w:p>
        </w:tc>
        <w:tc>
          <w:tcPr>
            <w:tcW w:w="463" w:type="dxa"/>
            <w:vAlign w:val="bottom"/>
            <w:tcPrChange w:id="19833" w:author="Στάθης Καπ" w:date="2023-03-03T06:26:00Z">
              <w:tcPr>
                <w:tcW w:w="463" w:type="dxa"/>
                <w:vAlign w:val="bottom"/>
              </w:tcPr>
            </w:tcPrChange>
          </w:tcPr>
          <w:p w14:paraId="01BC56CC" w14:textId="3031A518" w:rsidR="00C87CFE" w:rsidRPr="00F665AE" w:rsidRDefault="00C87CFE" w:rsidP="00C87CFE">
            <w:pPr>
              <w:jc w:val="center"/>
              <w:rPr>
                <w:ins w:id="19834" w:author="Στάθης Καπ" w:date="2023-03-03T03:53:00Z"/>
                <w:rFonts w:cstheme="minorHAnsi"/>
                <w:sz w:val="16"/>
                <w:szCs w:val="16"/>
              </w:rPr>
            </w:pPr>
            <w:ins w:id="19835" w:author="Στάθης Καπ" w:date="2023-03-03T03:54:00Z">
              <w:r w:rsidRPr="00F665AE">
                <w:rPr>
                  <w:rFonts w:ascii="Calibri" w:hAnsi="Calibri" w:cs="Calibri"/>
                  <w:color w:val="000000"/>
                  <w:sz w:val="16"/>
                  <w:szCs w:val="16"/>
                  <w:rPrChange w:id="19836" w:author="Στάθης Καπ" w:date="2023-03-03T03:55:00Z">
                    <w:rPr>
                      <w:rFonts w:ascii="Calibri" w:hAnsi="Calibri" w:cs="Calibri"/>
                      <w:color w:val="000000"/>
                      <w:sz w:val="18"/>
                      <w:szCs w:val="18"/>
                    </w:rPr>
                  </w:rPrChange>
                </w:rPr>
                <w:t>214</w:t>
              </w:r>
            </w:ins>
          </w:p>
        </w:tc>
        <w:tc>
          <w:tcPr>
            <w:tcW w:w="541" w:type="dxa"/>
            <w:vAlign w:val="bottom"/>
            <w:tcPrChange w:id="19837" w:author="Στάθης Καπ" w:date="2023-03-03T06:26:00Z">
              <w:tcPr>
                <w:tcW w:w="541" w:type="dxa"/>
                <w:vAlign w:val="bottom"/>
              </w:tcPr>
            </w:tcPrChange>
          </w:tcPr>
          <w:p w14:paraId="315A93EC" w14:textId="7B9760C8" w:rsidR="00C87CFE" w:rsidRPr="00F665AE" w:rsidRDefault="00C87CFE" w:rsidP="00C87CFE">
            <w:pPr>
              <w:jc w:val="center"/>
              <w:rPr>
                <w:ins w:id="19838" w:author="Στάθης Καπ" w:date="2023-03-03T03:53:00Z"/>
                <w:rFonts w:cstheme="minorHAnsi"/>
                <w:sz w:val="16"/>
                <w:szCs w:val="16"/>
              </w:rPr>
            </w:pPr>
            <w:ins w:id="19839" w:author="Στάθης Καπ" w:date="2023-03-03T03:54:00Z">
              <w:r w:rsidRPr="00F665AE">
                <w:rPr>
                  <w:rFonts w:ascii="Calibri" w:hAnsi="Calibri" w:cs="Calibri"/>
                  <w:color w:val="000000"/>
                  <w:sz w:val="16"/>
                  <w:szCs w:val="16"/>
                  <w:rPrChange w:id="19840" w:author="Στάθης Καπ" w:date="2023-03-03T03:55:00Z">
                    <w:rPr>
                      <w:rFonts w:ascii="Calibri" w:hAnsi="Calibri" w:cs="Calibri"/>
                      <w:color w:val="000000"/>
                      <w:sz w:val="18"/>
                      <w:szCs w:val="18"/>
                    </w:rPr>
                  </w:rPrChange>
                </w:rPr>
                <w:t>0.193</w:t>
              </w:r>
            </w:ins>
          </w:p>
        </w:tc>
        <w:tc>
          <w:tcPr>
            <w:tcW w:w="589" w:type="dxa"/>
            <w:vAlign w:val="center"/>
            <w:tcPrChange w:id="19841" w:author="Στάθης Καπ" w:date="2023-03-03T06:26:00Z">
              <w:tcPr>
                <w:tcW w:w="589" w:type="dxa"/>
                <w:vAlign w:val="center"/>
              </w:tcPr>
            </w:tcPrChange>
          </w:tcPr>
          <w:p w14:paraId="7AE986F8" w14:textId="0DF36479" w:rsidR="00C87CFE" w:rsidRPr="00F665AE" w:rsidRDefault="00C87CFE" w:rsidP="00C87CFE">
            <w:pPr>
              <w:jc w:val="center"/>
              <w:rPr>
                <w:ins w:id="19842" w:author="Στάθης Καπ" w:date="2023-03-03T03:53:00Z"/>
                <w:rFonts w:cstheme="minorHAnsi"/>
                <w:sz w:val="16"/>
                <w:szCs w:val="16"/>
              </w:rPr>
            </w:pPr>
            <w:ins w:id="19843"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98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45" w:author="Στάθης Καπ" w:date="2023-03-03T03:53:00Z"/>
        </w:trPr>
        <w:tc>
          <w:tcPr>
            <w:tcW w:w="515" w:type="dxa"/>
            <w:tcBorders>
              <w:top w:val="nil"/>
              <w:bottom w:val="nil"/>
              <w:right w:val="single" w:sz="4" w:space="0" w:color="auto"/>
            </w:tcBorders>
            <w:shd w:val="clear" w:color="auto" w:fill="E7E6E6" w:themeFill="background2"/>
            <w:vAlign w:val="bottom"/>
            <w:tcPrChange w:id="19846" w:author="Στάθης Καπ" w:date="2023-03-03T06:26:00Z">
              <w:tcPr>
                <w:tcW w:w="515" w:type="dxa"/>
                <w:vAlign w:val="center"/>
              </w:tcPr>
            </w:tcPrChange>
          </w:tcPr>
          <w:p w14:paraId="1D4419B7" w14:textId="7968DB67" w:rsidR="00C87CFE" w:rsidRPr="00F665AE" w:rsidRDefault="00C87CFE" w:rsidP="00C87CFE">
            <w:pPr>
              <w:jc w:val="center"/>
              <w:rPr>
                <w:ins w:id="19847" w:author="Στάθης Καπ" w:date="2023-03-03T03:53:00Z"/>
                <w:sz w:val="16"/>
                <w:szCs w:val="16"/>
              </w:rPr>
            </w:pPr>
            <w:ins w:id="19848" w:author="Στάθης Καπ" w:date="2023-03-03T03:54:00Z">
              <w:r w:rsidRPr="00F665AE">
                <w:rPr>
                  <w:rFonts w:ascii="Calibri" w:hAnsi="Calibri" w:cs="Calibri"/>
                  <w:color w:val="000000"/>
                  <w:sz w:val="16"/>
                  <w:szCs w:val="16"/>
                  <w:rPrChange w:id="19849"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9850" w:author="Στάθης Καπ" w:date="2023-03-03T06:26:00Z">
              <w:tcPr>
                <w:tcW w:w="560" w:type="dxa"/>
              </w:tcPr>
            </w:tcPrChange>
          </w:tcPr>
          <w:p w14:paraId="589B4AAF" w14:textId="46B5FD46" w:rsidR="00C87CFE" w:rsidRPr="00F665AE" w:rsidRDefault="00C87CFE" w:rsidP="00C87CFE">
            <w:pPr>
              <w:jc w:val="center"/>
              <w:rPr>
                <w:ins w:id="19851" w:author="Στάθης Καπ" w:date="2023-03-03T03:53:00Z"/>
                <w:rFonts w:cstheme="minorHAnsi"/>
                <w:sz w:val="16"/>
                <w:szCs w:val="16"/>
              </w:rPr>
            </w:pPr>
            <w:ins w:id="19852" w:author="Στάθης Καπ" w:date="2023-03-03T03:54:00Z">
              <w:r w:rsidRPr="00F665AE">
                <w:rPr>
                  <w:sz w:val="16"/>
                  <w:szCs w:val="16"/>
                  <w:rPrChange w:id="19853" w:author="Στάθης Καπ" w:date="2023-03-03T03:55:00Z">
                    <w:rPr>
                      <w:sz w:val="18"/>
                      <w:szCs w:val="18"/>
                    </w:rPr>
                  </w:rPrChange>
                </w:rPr>
                <w:t>247</w:t>
              </w:r>
            </w:ins>
          </w:p>
        </w:tc>
        <w:tc>
          <w:tcPr>
            <w:tcW w:w="855" w:type="dxa"/>
            <w:tcPrChange w:id="19854" w:author="Στάθης Καπ" w:date="2023-03-03T06:26:00Z">
              <w:tcPr>
                <w:tcW w:w="855" w:type="dxa"/>
              </w:tcPr>
            </w:tcPrChange>
          </w:tcPr>
          <w:p w14:paraId="588D072C" w14:textId="4EC22DD6" w:rsidR="00C87CFE" w:rsidRPr="00F665AE" w:rsidRDefault="00C87CFE" w:rsidP="00C87CFE">
            <w:pPr>
              <w:jc w:val="center"/>
              <w:rPr>
                <w:ins w:id="19855" w:author="Στάθης Καπ" w:date="2023-03-03T03:53:00Z"/>
                <w:rFonts w:cstheme="minorHAnsi"/>
                <w:sz w:val="16"/>
                <w:szCs w:val="16"/>
              </w:rPr>
            </w:pPr>
            <w:ins w:id="19856" w:author="Στάθης Καπ" w:date="2023-03-03T03:54:00Z">
              <w:r w:rsidRPr="00F665AE">
                <w:rPr>
                  <w:sz w:val="16"/>
                  <w:szCs w:val="16"/>
                  <w:rPrChange w:id="19857" w:author="Στάθης Καπ" w:date="2023-03-03T03:55:00Z">
                    <w:rPr>
                      <w:sz w:val="18"/>
                      <w:szCs w:val="18"/>
                    </w:rPr>
                  </w:rPrChange>
                </w:rPr>
                <w:t>247</w:t>
              </w:r>
            </w:ins>
          </w:p>
        </w:tc>
        <w:tc>
          <w:tcPr>
            <w:tcW w:w="544" w:type="dxa"/>
            <w:vAlign w:val="bottom"/>
            <w:tcPrChange w:id="19858" w:author="Στάθης Καπ" w:date="2023-03-03T06:26:00Z">
              <w:tcPr>
                <w:tcW w:w="544" w:type="dxa"/>
                <w:vAlign w:val="bottom"/>
              </w:tcPr>
            </w:tcPrChange>
          </w:tcPr>
          <w:p w14:paraId="3558F688" w14:textId="0A65488E" w:rsidR="00C87CFE" w:rsidRPr="00F665AE" w:rsidRDefault="00C87CFE" w:rsidP="00C87CFE">
            <w:pPr>
              <w:jc w:val="center"/>
              <w:rPr>
                <w:ins w:id="19859" w:author="Στάθης Καπ" w:date="2023-03-03T03:53:00Z"/>
                <w:rFonts w:cstheme="minorHAnsi"/>
                <w:sz w:val="16"/>
                <w:szCs w:val="16"/>
              </w:rPr>
            </w:pPr>
            <w:ins w:id="19860" w:author="Στάθης Καπ" w:date="2023-03-03T03:54:00Z">
              <w:r w:rsidRPr="00F665AE">
                <w:rPr>
                  <w:rFonts w:ascii="Calibri" w:hAnsi="Calibri" w:cs="Calibri"/>
                  <w:color w:val="000000"/>
                  <w:sz w:val="16"/>
                  <w:szCs w:val="16"/>
                  <w:rPrChange w:id="19861" w:author="Στάθης Καπ" w:date="2023-03-03T03:55:00Z">
                    <w:rPr>
                      <w:rFonts w:ascii="Calibri" w:hAnsi="Calibri" w:cs="Calibri"/>
                      <w:color w:val="000000"/>
                      <w:sz w:val="18"/>
                      <w:szCs w:val="18"/>
                    </w:rPr>
                  </w:rPrChange>
                </w:rPr>
                <w:t>195</w:t>
              </w:r>
            </w:ins>
          </w:p>
        </w:tc>
        <w:tc>
          <w:tcPr>
            <w:tcW w:w="621" w:type="dxa"/>
            <w:vAlign w:val="bottom"/>
            <w:tcPrChange w:id="19862" w:author="Στάθης Καπ" w:date="2023-03-03T06:26:00Z">
              <w:tcPr>
                <w:tcW w:w="621" w:type="dxa"/>
                <w:vAlign w:val="bottom"/>
              </w:tcPr>
            </w:tcPrChange>
          </w:tcPr>
          <w:p w14:paraId="30F68730" w14:textId="6A9D32F2" w:rsidR="00C87CFE" w:rsidRPr="00F665AE" w:rsidRDefault="00C87CFE" w:rsidP="00C87CFE">
            <w:pPr>
              <w:jc w:val="center"/>
              <w:rPr>
                <w:ins w:id="19863" w:author="Στάθης Καπ" w:date="2023-03-03T03:53:00Z"/>
                <w:rFonts w:cstheme="minorHAnsi"/>
                <w:sz w:val="16"/>
                <w:szCs w:val="16"/>
              </w:rPr>
            </w:pPr>
            <w:ins w:id="19864" w:author="Στάθης Καπ" w:date="2023-03-03T03:54:00Z">
              <w:r w:rsidRPr="00F665AE">
                <w:rPr>
                  <w:rFonts w:ascii="Calibri" w:hAnsi="Calibri" w:cs="Calibri"/>
                  <w:color w:val="000000"/>
                  <w:sz w:val="16"/>
                  <w:szCs w:val="16"/>
                  <w:rPrChange w:id="19865" w:author="Στάθης Καπ" w:date="2023-03-03T03:55:00Z">
                    <w:rPr>
                      <w:rFonts w:ascii="Calibri" w:hAnsi="Calibri" w:cs="Calibri"/>
                      <w:color w:val="000000"/>
                      <w:sz w:val="18"/>
                      <w:szCs w:val="18"/>
                    </w:rPr>
                  </w:rPrChange>
                </w:rPr>
                <w:t>0.171</w:t>
              </w:r>
            </w:ins>
          </w:p>
        </w:tc>
        <w:tc>
          <w:tcPr>
            <w:tcW w:w="669" w:type="dxa"/>
            <w:vAlign w:val="center"/>
            <w:tcPrChange w:id="19866" w:author="Στάθης Καπ" w:date="2023-03-03T06:26:00Z">
              <w:tcPr>
                <w:tcW w:w="669" w:type="dxa"/>
                <w:vAlign w:val="center"/>
              </w:tcPr>
            </w:tcPrChange>
          </w:tcPr>
          <w:p w14:paraId="7CAD16B9" w14:textId="00C3FECD" w:rsidR="00C87CFE" w:rsidRPr="00F665AE" w:rsidRDefault="00C87CFE" w:rsidP="00C87CFE">
            <w:pPr>
              <w:jc w:val="center"/>
              <w:rPr>
                <w:ins w:id="19867" w:author="Στάθης Καπ" w:date="2023-03-03T03:53:00Z"/>
                <w:rFonts w:cstheme="minorHAnsi"/>
                <w:sz w:val="16"/>
                <w:szCs w:val="16"/>
              </w:rPr>
            </w:pPr>
            <w:ins w:id="19868" w:author="Στάθης Καπ" w:date="2023-03-03T06:18:00Z">
              <w:r>
                <w:rPr>
                  <w:rFonts w:ascii="Calibri" w:hAnsi="Calibri" w:cstheme="minorHAnsi"/>
                  <w:color w:val="000000"/>
                  <w:sz w:val="16"/>
                  <w:szCs w:val="16"/>
                </w:rPr>
                <w:t>21.05</w:t>
              </w:r>
            </w:ins>
          </w:p>
        </w:tc>
        <w:tc>
          <w:tcPr>
            <w:tcW w:w="543" w:type="dxa"/>
            <w:vAlign w:val="bottom"/>
            <w:tcPrChange w:id="19869" w:author="Στάθης Καπ" w:date="2023-03-03T06:26:00Z">
              <w:tcPr>
                <w:tcW w:w="543" w:type="dxa"/>
                <w:vAlign w:val="bottom"/>
              </w:tcPr>
            </w:tcPrChange>
          </w:tcPr>
          <w:p w14:paraId="174DB2B1" w14:textId="2BB85312" w:rsidR="00C87CFE" w:rsidRPr="00F665AE" w:rsidRDefault="00C87CFE" w:rsidP="00C87CFE">
            <w:pPr>
              <w:jc w:val="center"/>
              <w:rPr>
                <w:ins w:id="19870" w:author="Στάθης Καπ" w:date="2023-03-03T03:53:00Z"/>
                <w:rFonts w:cstheme="minorHAnsi"/>
                <w:sz w:val="16"/>
                <w:szCs w:val="16"/>
              </w:rPr>
            </w:pPr>
            <w:ins w:id="19871" w:author="Στάθης Καπ" w:date="2023-03-03T03:54:00Z">
              <w:r w:rsidRPr="00F665AE">
                <w:rPr>
                  <w:rFonts w:ascii="Calibri" w:hAnsi="Calibri" w:cs="Calibri"/>
                  <w:color w:val="000000"/>
                  <w:sz w:val="16"/>
                  <w:szCs w:val="16"/>
                  <w:rPrChange w:id="19872" w:author="Στάθης Καπ" w:date="2023-03-03T03:55:00Z">
                    <w:rPr>
                      <w:rFonts w:ascii="Calibri" w:hAnsi="Calibri" w:cs="Calibri"/>
                      <w:color w:val="000000"/>
                      <w:sz w:val="18"/>
                      <w:szCs w:val="18"/>
                    </w:rPr>
                  </w:rPrChange>
                </w:rPr>
                <w:t>195</w:t>
              </w:r>
            </w:ins>
          </w:p>
        </w:tc>
        <w:tc>
          <w:tcPr>
            <w:tcW w:w="621" w:type="dxa"/>
            <w:vAlign w:val="bottom"/>
            <w:tcPrChange w:id="19873" w:author="Στάθης Καπ" w:date="2023-03-03T06:26:00Z">
              <w:tcPr>
                <w:tcW w:w="621" w:type="dxa"/>
                <w:vAlign w:val="bottom"/>
              </w:tcPr>
            </w:tcPrChange>
          </w:tcPr>
          <w:p w14:paraId="1ACCF0F7" w14:textId="59579541" w:rsidR="00C87CFE" w:rsidRPr="00F665AE" w:rsidRDefault="00C87CFE" w:rsidP="00C87CFE">
            <w:pPr>
              <w:jc w:val="center"/>
              <w:rPr>
                <w:ins w:id="19874" w:author="Στάθης Καπ" w:date="2023-03-03T03:53:00Z"/>
                <w:rFonts w:cstheme="minorHAnsi"/>
                <w:sz w:val="16"/>
                <w:szCs w:val="16"/>
              </w:rPr>
            </w:pPr>
            <w:ins w:id="19875" w:author="Στάθης Καπ" w:date="2023-03-03T03:54:00Z">
              <w:r w:rsidRPr="00F665AE">
                <w:rPr>
                  <w:rFonts w:ascii="Calibri" w:hAnsi="Calibri" w:cs="Calibri"/>
                  <w:color w:val="000000"/>
                  <w:sz w:val="16"/>
                  <w:szCs w:val="16"/>
                  <w:rPrChange w:id="19876" w:author="Στάθης Καπ" w:date="2023-03-03T03:55:00Z">
                    <w:rPr>
                      <w:rFonts w:ascii="Calibri" w:hAnsi="Calibri" w:cs="Calibri"/>
                      <w:color w:val="000000"/>
                      <w:sz w:val="18"/>
                      <w:szCs w:val="18"/>
                    </w:rPr>
                  </w:rPrChange>
                </w:rPr>
                <w:t>0.175</w:t>
              </w:r>
            </w:ins>
          </w:p>
        </w:tc>
        <w:tc>
          <w:tcPr>
            <w:tcW w:w="669" w:type="dxa"/>
            <w:vAlign w:val="center"/>
            <w:tcPrChange w:id="19877" w:author="Στάθης Καπ" w:date="2023-03-03T06:26:00Z">
              <w:tcPr>
                <w:tcW w:w="669" w:type="dxa"/>
                <w:vAlign w:val="center"/>
              </w:tcPr>
            </w:tcPrChange>
          </w:tcPr>
          <w:p w14:paraId="43450434" w14:textId="072C9850" w:rsidR="00C87CFE" w:rsidRPr="00F665AE" w:rsidRDefault="00C87CFE" w:rsidP="00C87CFE">
            <w:pPr>
              <w:jc w:val="center"/>
              <w:rPr>
                <w:ins w:id="19878" w:author="Στάθης Καπ" w:date="2023-03-03T03:53:00Z"/>
                <w:rFonts w:cstheme="minorHAnsi"/>
                <w:sz w:val="16"/>
                <w:szCs w:val="16"/>
              </w:rPr>
            </w:pPr>
            <w:ins w:id="19879" w:author="Στάθης Καπ" w:date="2023-03-03T06:18:00Z">
              <w:r>
                <w:rPr>
                  <w:rFonts w:ascii="Calibri" w:hAnsi="Calibri" w:cstheme="minorHAnsi"/>
                  <w:color w:val="000000"/>
                  <w:sz w:val="16"/>
                  <w:szCs w:val="16"/>
                </w:rPr>
                <w:t>0</w:t>
              </w:r>
            </w:ins>
          </w:p>
        </w:tc>
        <w:tc>
          <w:tcPr>
            <w:tcW w:w="508" w:type="dxa"/>
            <w:vAlign w:val="bottom"/>
            <w:tcPrChange w:id="19880" w:author="Στάθης Καπ" w:date="2023-03-03T06:26:00Z">
              <w:tcPr>
                <w:tcW w:w="508" w:type="dxa"/>
                <w:vAlign w:val="bottom"/>
              </w:tcPr>
            </w:tcPrChange>
          </w:tcPr>
          <w:p w14:paraId="49BF1BE0" w14:textId="1005D5E7" w:rsidR="00C87CFE" w:rsidRPr="00F665AE" w:rsidRDefault="00C87CFE" w:rsidP="00C87CFE">
            <w:pPr>
              <w:jc w:val="center"/>
              <w:rPr>
                <w:ins w:id="19881" w:author="Στάθης Καπ" w:date="2023-03-03T03:53:00Z"/>
                <w:rFonts w:cstheme="minorHAnsi"/>
                <w:sz w:val="16"/>
                <w:szCs w:val="16"/>
              </w:rPr>
            </w:pPr>
            <w:ins w:id="19882" w:author="Στάθης Καπ" w:date="2023-03-03T03:54:00Z">
              <w:r w:rsidRPr="00F665AE">
                <w:rPr>
                  <w:rFonts w:ascii="Calibri" w:hAnsi="Calibri" w:cs="Calibri"/>
                  <w:color w:val="000000"/>
                  <w:sz w:val="16"/>
                  <w:szCs w:val="16"/>
                  <w:rPrChange w:id="19883" w:author="Στάθης Καπ" w:date="2023-03-03T03:55:00Z">
                    <w:rPr>
                      <w:rFonts w:ascii="Calibri" w:hAnsi="Calibri" w:cs="Calibri"/>
                      <w:color w:val="000000"/>
                      <w:sz w:val="18"/>
                      <w:szCs w:val="18"/>
                    </w:rPr>
                  </w:rPrChange>
                </w:rPr>
                <w:t>175</w:t>
              </w:r>
            </w:ins>
          </w:p>
        </w:tc>
        <w:tc>
          <w:tcPr>
            <w:tcW w:w="541" w:type="dxa"/>
            <w:vAlign w:val="bottom"/>
            <w:tcPrChange w:id="19884" w:author="Στάθης Καπ" w:date="2023-03-03T06:26:00Z">
              <w:tcPr>
                <w:tcW w:w="541" w:type="dxa"/>
                <w:vAlign w:val="bottom"/>
              </w:tcPr>
            </w:tcPrChange>
          </w:tcPr>
          <w:p w14:paraId="439D4A2D" w14:textId="4AEBB8FD" w:rsidR="00C87CFE" w:rsidRPr="00F665AE" w:rsidRDefault="00C87CFE" w:rsidP="00C87CFE">
            <w:pPr>
              <w:jc w:val="center"/>
              <w:rPr>
                <w:ins w:id="19885" w:author="Στάθης Καπ" w:date="2023-03-03T03:53:00Z"/>
                <w:rFonts w:cstheme="minorHAnsi"/>
                <w:sz w:val="16"/>
                <w:szCs w:val="16"/>
              </w:rPr>
            </w:pPr>
            <w:ins w:id="19886" w:author="Στάθης Καπ" w:date="2023-03-03T03:54:00Z">
              <w:r w:rsidRPr="00F665AE">
                <w:rPr>
                  <w:rFonts w:ascii="Calibri" w:hAnsi="Calibri" w:cs="Calibri"/>
                  <w:color w:val="000000"/>
                  <w:sz w:val="16"/>
                  <w:szCs w:val="16"/>
                  <w:rPrChange w:id="19887" w:author="Στάθης Καπ" w:date="2023-03-03T03:55:00Z">
                    <w:rPr>
                      <w:rFonts w:ascii="Calibri" w:hAnsi="Calibri" w:cs="Calibri"/>
                      <w:color w:val="000000"/>
                      <w:sz w:val="18"/>
                      <w:szCs w:val="18"/>
                    </w:rPr>
                  </w:rPrChange>
                </w:rPr>
                <w:t>0.168</w:t>
              </w:r>
            </w:ins>
          </w:p>
        </w:tc>
        <w:tc>
          <w:tcPr>
            <w:tcW w:w="589" w:type="dxa"/>
            <w:vAlign w:val="center"/>
            <w:tcPrChange w:id="19888" w:author="Στάθης Καπ" w:date="2023-03-03T06:26:00Z">
              <w:tcPr>
                <w:tcW w:w="589" w:type="dxa"/>
                <w:vAlign w:val="center"/>
              </w:tcPr>
            </w:tcPrChange>
          </w:tcPr>
          <w:p w14:paraId="0433661C" w14:textId="3750B167" w:rsidR="00C87CFE" w:rsidRPr="00F665AE" w:rsidRDefault="00C87CFE" w:rsidP="00C87CFE">
            <w:pPr>
              <w:jc w:val="center"/>
              <w:rPr>
                <w:ins w:id="19889" w:author="Στάθης Καπ" w:date="2023-03-03T03:53:00Z"/>
                <w:rFonts w:cstheme="minorHAnsi"/>
                <w:sz w:val="16"/>
                <w:szCs w:val="16"/>
              </w:rPr>
            </w:pPr>
            <w:ins w:id="19890" w:author="Στάθης Καπ" w:date="2023-03-03T06:18:00Z">
              <w:r>
                <w:rPr>
                  <w:rFonts w:ascii="Calibri" w:hAnsi="Calibri" w:cstheme="minorHAnsi"/>
                  <w:color w:val="000000"/>
                  <w:sz w:val="16"/>
                  <w:szCs w:val="16"/>
                </w:rPr>
                <w:t>10.26</w:t>
              </w:r>
            </w:ins>
          </w:p>
        </w:tc>
        <w:tc>
          <w:tcPr>
            <w:tcW w:w="463" w:type="dxa"/>
            <w:vAlign w:val="bottom"/>
            <w:tcPrChange w:id="19891" w:author="Στάθης Καπ" w:date="2023-03-03T06:26:00Z">
              <w:tcPr>
                <w:tcW w:w="463" w:type="dxa"/>
                <w:vAlign w:val="bottom"/>
              </w:tcPr>
            </w:tcPrChange>
          </w:tcPr>
          <w:p w14:paraId="42E0F7C5" w14:textId="502492FB" w:rsidR="00C87CFE" w:rsidRPr="00F665AE" w:rsidRDefault="00C87CFE" w:rsidP="00C87CFE">
            <w:pPr>
              <w:jc w:val="center"/>
              <w:rPr>
                <w:ins w:id="19892" w:author="Στάθης Καπ" w:date="2023-03-03T03:53:00Z"/>
                <w:rFonts w:cstheme="minorHAnsi"/>
                <w:sz w:val="16"/>
                <w:szCs w:val="16"/>
              </w:rPr>
            </w:pPr>
            <w:ins w:id="19893" w:author="Στάθης Καπ" w:date="2023-03-03T03:54:00Z">
              <w:r w:rsidRPr="00F665AE">
                <w:rPr>
                  <w:rFonts w:ascii="Calibri" w:hAnsi="Calibri" w:cs="Calibri"/>
                  <w:color w:val="000000"/>
                  <w:sz w:val="16"/>
                  <w:szCs w:val="16"/>
                  <w:rPrChange w:id="19894" w:author="Στάθης Καπ" w:date="2023-03-03T03:55:00Z">
                    <w:rPr>
                      <w:rFonts w:ascii="Calibri" w:hAnsi="Calibri" w:cs="Calibri"/>
                      <w:color w:val="000000"/>
                      <w:sz w:val="18"/>
                      <w:szCs w:val="18"/>
                    </w:rPr>
                  </w:rPrChange>
                </w:rPr>
                <w:t>163</w:t>
              </w:r>
            </w:ins>
          </w:p>
        </w:tc>
        <w:tc>
          <w:tcPr>
            <w:tcW w:w="541" w:type="dxa"/>
            <w:vAlign w:val="bottom"/>
            <w:tcPrChange w:id="19895" w:author="Στάθης Καπ" w:date="2023-03-03T06:26:00Z">
              <w:tcPr>
                <w:tcW w:w="541" w:type="dxa"/>
                <w:vAlign w:val="bottom"/>
              </w:tcPr>
            </w:tcPrChange>
          </w:tcPr>
          <w:p w14:paraId="4B8E11DD" w14:textId="2627958E" w:rsidR="00C87CFE" w:rsidRPr="00F665AE" w:rsidRDefault="00C87CFE" w:rsidP="00C87CFE">
            <w:pPr>
              <w:jc w:val="center"/>
              <w:rPr>
                <w:ins w:id="19896" w:author="Στάθης Καπ" w:date="2023-03-03T03:53:00Z"/>
                <w:rFonts w:cstheme="minorHAnsi"/>
                <w:sz w:val="16"/>
                <w:szCs w:val="16"/>
              </w:rPr>
            </w:pPr>
            <w:ins w:id="19897" w:author="Στάθης Καπ" w:date="2023-03-03T03:54:00Z">
              <w:r w:rsidRPr="00F665AE">
                <w:rPr>
                  <w:rFonts w:ascii="Calibri" w:hAnsi="Calibri" w:cs="Calibri"/>
                  <w:color w:val="000000"/>
                  <w:sz w:val="16"/>
                  <w:szCs w:val="16"/>
                  <w:rPrChange w:id="19898" w:author="Στάθης Καπ" w:date="2023-03-03T03:55:00Z">
                    <w:rPr>
                      <w:rFonts w:ascii="Calibri" w:hAnsi="Calibri" w:cs="Calibri"/>
                      <w:color w:val="000000"/>
                      <w:sz w:val="18"/>
                      <w:szCs w:val="18"/>
                    </w:rPr>
                  </w:rPrChange>
                </w:rPr>
                <w:t>0.171</w:t>
              </w:r>
            </w:ins>
          </w:p>
        </w:tc>
        <w:tc>
          <w:tcPr>
            <w:tcW w:w="589" w:type="dxa"/>
            <w:vAlign w:val="center"/>
            <w:tcPrChange w:id="19899" w:author="Στάθης Καπ" w:date="2023-03-03T06:26:00Z">
              <w:tcPr>
                <w:tcW w:w="589" w:type="dxa"/>
                <w:vAlign w:val="center"/>
              </w:tcPr>
            </w:tcPrChange>
          </w:tcPr>
          <w:p w14:paraId="24502833" w14:textId="4D6233D9" w:rsidR="00C87CFE" w:rsidRPr="00F665AE" w:rsidRDefault="00C87CFE" w:rsidP="00C87CFE">
            <w:pPr>
              <w:jc w:val="center"/>
              <w:rPr>
                <w:ins w:id="19900" w:author="Στάθης Καπ" w:date="2023-03-03T03:53:00Z"/>
                <w:rFonts w:cstheme="minorHAnsi"/>
                <w:sz w:val="16"/>
                <w:szCs w:val="16"/>
              </w:rPr>
            </w:pPr>
            <w:ins w:id="19901"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99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03" w:author="Στάθης Καπ" w:date="2023-03-03T03:53:00Z"/>
        </w:trPr>
        <w:tc>
          <w:tcPr>
            <w:tcW w:w="515" w:type="dxa"/>
            <w:tcBorders>
              <w:top w:val="nil"/>
              <w:bottom w:val="nil"/>
              <w:right w:val="single" w:sz="4" w:space="0" w:color="auto"/>
            </w:tcBorders>
            <w:shd w:val="clear" w:color="auto" w:fill="E7E6E6" w:themeFill="background2"/>
            <w:vAlign w:val="bottom"/>
            <w:tcPrChange w:id="19904" w:author="Στάθης Καπ" w:date="2023-03-03T06:26:00Z">
              <w:tcPr>
                <w:tcW w:w="515" w:type="dxa"/>
                <w:vAlign w:val="center"/>
              </w:tcPr>
            </w:tcPrChange>
          </w:tcPr>
          <w:p w14:paraId="6064F09C" w14:textId="57A1316A" w:rsidR="00C87CFE" w:rsidRPr="00F665AE" w:rsidRDefault="00C87CFE" w:rsidP="00C87CFE">
            <w:pPr>
              <w:jc w:val="center"/>
              <w:rPr>
                <w:ins w:id="19905" w:author="Στάθης Καπ" w:date="2023-03-03T03:53:00Z"/>
                <w:sz w:val="16"/>
                <w:szCs w:val="16"/>
              </w:rPr>
            </w:pPr>
            <w:ins w:id="19906" w:author="Στάθης Καπ" w:date="2023-03-03T03:54:00Z">
              <w:r w:rsidRPr="00F665AE">
                <w:rPr>
                  <w:rFonts w:ascii="Calibri" w:hAnsi="Calibri" w:cs="Calibri"/>
                  <w:color w:val="000000"/>
                  <w:sz w:val="16"/>
                  <w:szCs w:val="16"/>
                  <w:rPrChange w:id="19907"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9908" w:author="Στάθης Καπ" w:date="2023-03-03T06:26:00Z">
              <w:tcPr>
                <w:tcW w:w="560" w:type="dxa"/>
              </w:tcPr>
            </w:tcPrChange>
          </w:tcPr>
          <w:p w14:paraId="1B6F7A40" w14:textId="5DF19EA0" w:rsidR="00C87CFE" w:rsidRPr="00F665AE" w:rsidRDefault="00C87CFE" w:rsidP="00C87CFE">
            <w:pPr>
              <w:jc w:val="center"/>
              <w:rPr>
                <w:ins w:id="19909" w:author="Στάθης Καπ" w:date="2023-03-03T03:53:00Z"/>
                <w:rFonts w:cstheme="minorHAnsi"/>
                <w:sz w:val="16"/>
                <w:szCs w:val="16"/>
              </w:rPr>
            </w:pPr>
            <w:ins w:id="19910" w:author="Στάθης Καπ" w:date="2023-03-03T03:54:00Z">
              <w:r w:rsidRPr="00F665AE">
                <w:rPr>
                  <w:sz w:val="16"/>
                  <w:szCs w:val="16"/>
                  <w:rPrChange w:id="19911" w:author="Στάθης Καπ" w:date="2023-03-03T03:55:00Z">
                    <w:rPr>
                      <w:sz w:val="18"/>
                      <w:szCs w:val="18"/>
                    </w:rPr>
                  </w:rPrChange>
                </w:rPr>
                <w:t>293</w:t>
              </w:r>
            </w:ins>
          </w:p>
        </w:tc>
        <w:tc>
          <w:tcPr>
            <w:tcW w:w="855" w:type="dxa"/>
            <w:tcPrChange w:id="19912" w:author="Στάθης Καπ" w:date="2023-03-03T06:26:00Z">
              <w:tcPr>
                <w:tcW w:w="855" w:type="dxa"/>
              </w:tcPr>
            </w:tcPrChange>
          </w:tcPr>
          <w:p w14:paraId="1EB19A1B" w14:textId="195F4847" w:rsidR="00C87CFE" w:rsidRPr="00F665AE" w:rsidRDefault="00C87CFE" w:rsidP="00C87CFE">
            <w:pPr>
              <w:jc w:val="center"/>
              <w:rPr>
                <w:ins w:id="19913" w:author="Στάθης Καπ" w:date="2023-03-03T03:53:00Z"/>
                <w:rFonts w:cstheme="minorHAnsi"/>
                <w:sz w:val="16"/>
                <w:szCs w:val="16"/>
              </w:rPr>
            </w:pPr>
            <w:ins w:id="19914" w:author="Στάθης Καπ" w:date="2023-03-03T03:54:00Z">
              <w:r w:rsidRPr="00F665AE">
                <w:rPr>
                  <w:sz w:val="16"/>
                  <w:szCs w:val="16"/>
                  <w:rPrChange w:id="19915" w:author="Στάθης Καπ" w:date="2023-03-03T03:55:00Z">
                    <w:rPr>
                      <w:sz w:val="18"/>
                      <w:szCs w:val="18"/>
                    </w:rPr>
                  </w:rPrChange>
                </w:rPr>
                <w:t>293</w:t>
              </w:r>
            </w:ins>
          </w:p>
        </w:tc>
        <w:tc>
          <w:tcPr>
            <w:tcW w:w="544" w:type="dxa"/>
            <w:vAlign w:val="bottom"/>
            <w:tcPrChange w:id="19916" w:author="Στάθης Καπ" w:date="2023-03-03T06:26:00Z">
              <w:tcPr>
                <w:tcW w:w="544" w:type="dxa"/>
                <w:vAlign w:val="bottom"/>
              </w:tcPr>
            </w:tcPrChange>
          </w:tcPr>
          <w:p w14:paraId="1E71C1C5" w14:textId="776491B3" w:rsidR="00C87CFE" w:rsidRPr="00F665AE" w:rsidRDefault="00C87CFE" w:rsidP="00C87CFE">
            <w:pPr>
              <w:jc w:val="center"/>
              <w:rPr>
                <w:ins w:id="19917" w:author="Στάθης Καπ" w:date="2023-03-03T03:53:00Z"/>
                <w:rFonts w:cstheme="minorHAnsi"/>
                <w:sz w:val="16"/>
                <w:szCs w:val="16"/>
              </w:rPr>
            </w:pPr>
            <w:ins w:id="19918" w:author="Στάθης Καπ" w:date="2023-03-03T03:54:00Z">
              <w:r w:rsidRPr="00F665AE">
                <w:rPr>
                  <w:rFonts w:ascii="Calibri" w:hAnsi="Calibri" w:cs="Calibri"/>
                  <w:color w:val="000000"/>
                  <w:sz w:val="16"/>
                  <w:szCs w:val="16"/>
                  <w:rPrChange w:id="19919" w:author="Στάθης Καπ" w:date="2023-03-03T03:55:00Z">
                    <w:rPr>
                      <w:rFonts w:ascii="Calibri" w:hAnsi="Calibri" w:cs="Calibri"/>
                      <w:color w:val="000000"/>
                      <w:sz w:val="18"/>
                      <w:szCs w:val="18"/>
                    </w:rPr>
                  </w:rPrChange>
                </w:rPr>
                <w:t>265</w:t>
              </w:r>
            </w:ins>
          </w:p>
        </w:tc>
        <w:tc>
          <w:tcPr>
            <w:tcW w:w="621" w:type="dxa"/>
            <w:vAlign w:val="bottom"/>
            <w:tcPrChange w:id="19920" w:author="Στάθης Καπ" w:date="2023-03-03T06:26:00Z">
              <w:tcPr>
                <w:tcW w:w="621" w:type="dxa"/>
                <w:vAlign w:val="bottom"/>
              </w:tcPr>
            </w:tcPrChange>
          </w:tcPr>
          <w:p w14:paraId="0D2372BE" w14:textId="68366BEC" w:rsidR="00C87CFE" w:rsidRPr="00F665AE" w:rsidRDefault="00C87CFE" w:rsidP="00C87CFE">
            <w:pPr>
              <w:jc w:val="center"/>
              <w:rPr>
                <w:ins w:id="19921" w:author="Στάθης Καπ" w:date="2023-03-03T03:53:00Z"/>
                <w:rFonts w:cstheme="minorHAnsi"/>
                <w:sz w:val="16"/>
                <w:szCs w:val="16"/>
              </w:rPr>
            </w:pPr>
            <w:ins w:id="19922" w:author="Στάθης Καπ" w:date="2023-03-03T03:54:00Z">
              <w:r w:rsidRPr="00F665AE">
                <w:rPr>
                  <w:rFonts w:ascii="Calibri" w:hAnsi="Calibri" w:cs="Calibri"/>
                  <w:color w:val="000000"/>
                  <w:sz w:val="16"/>
                  <w:szCs w:val="16"/>
                  <w:rPrChange w:id="19923" w:author="Στάθης Καπ" w:date="2023-03-03T03:55:00Z">
                    <w:rPr>
                      <w:rFonts w:ascii="Calibri" w:hAnsi="Calibri" w:cs="Calibri"/>
                      <w:color w:val="000000"/>
                      <w:sz w:val="18"/>
                      <w:szCs w:val="18"/>
                    </w:rPr>
                  </w:rPrChange>
                </w:rPr>
                <w:t>0.202</w:t>
              </w:r>
            </w:ins>
          </w:p>
        </w:tc>
        <w:tc>
          <w:tcPr>
            <w:tcW w:w="669" w:type="dxa"/>
            <w:vAlign w:val="center"/>
            <w:tcPrChange w:id="19924" w:author="Στάθης Καπ" w:date="2023-03-03T06:26:00Z">
              <w:tcPr>
                <w:tcW w:w="669" w:type="dxa"/>
                <w:vAlign w:val="center"/>
              </w:tcPr>
            </w:tcPrChange>
          </w:tcPr>
          <w:p w14:paraId="23F5A423" w14:textId="7A12A103" w:rsidR="00C87CFE" w:rsidRPr="00F665AE" w:rsidRDefault="00C87CFE" w:rsidP="00C87CFE">
            <w:pPr>
              <w:jc w:val="center"/>
              <w:rPr>
                <w:ins w:id="19925" w:author="Στάθης Καπ" w:date="2023-03-03T03:53:00Z"/>
                <w:rFonts w:cstheme="minorHAnsi"/>
                <w:sz w:val="16"/>
                <w:szCs w:val="16"/>
              </w:rPr>
            </w:pPr>
            <w:ins w:id="19926" w:author="Στάθης Καπ" w:date="2023-03-03T06:18:00Z">
              <w:r>
                <w:rPr>
                  <w:rFonts w:ascii="Calibri" w:hAnsi="Calibri" w:cstheme="minorHAnsi"/>
                  <w:color w:val="000000"/>
                  <w:sz w:val="16"/>
                  <w:szCs w:val="16"/>
                </w:rPr>
                <w:t>9.56</w:t>
              </w:r>
            </w:ins>
          </w:p>
        </w:tc>
        <w:tc>
          <w:tcPr>
            <w:tcW w:w="543" w:type="dxa"/>
            <w:vAlign w:val="bottom"/>
            <w:tcPrChange w:id="19927" w:author="Στάθης Καπ" w:date="2023-03-03T06:26:00Z">
              <w:tcPr>
                <w:tcW w:w="543" w:type="dxa"/>
                <w:vAlign w:val="bottom"/>
              </w:tcPr>
            </w:tcPrChange>
          </w:tcPr>
          <w:p w14:paraId="21A6A6A3" w14:textId="0AD72C28" w:rsidR="00C87CFE" w:rsidRPr="00F665AE" w:rsidRDefault="00C87CFE" w:rsidP="00C87CFE">
            <w:pPr>
              <w:jc w:val="center"/>
              <w:rPr>
                <w:ins w:id="19928" w:author="Στάθης Καπ" w:date="2023-03-03T03:53:00Z"/>
                <w:rFonts w:cstheme="minorHAnsi"/>
                <w:sz w:val="16"/>
                <w:szCs w:val="16"/>
              </w:rPr>
            </w:pPr>
            <w:ins w:id="19929" w:author="Στάθης Καπ" w:date="2023-03-03T03:54:00Z">
              <w:r w:rsidRPr="00F665AE">
                <w:rPr>
                  <w:rFonts w:ascii="Calibri" w:hAnsi="Calibri" w:cs="Calibri"/>
                  <w:color w:val="000000"/>
                  <w:sz w:val="16"/>
                  <w:szCs w:val="16"/>
                  <w:rPrChange w:id="19930" w:author="Στάθης Καπ" w:date="2023-03-03T03:55:00Z">
                    <w:rPr>
                      <w:rFonts w:ascii="Calibri" w:hAnsi="Calibri" w:cs="Calibri"/>
                      <w:color w:val="000000"/>
                      <w:sz w:val="18"/>
                      <w:szCs w:val="18"/>
                    </w:rPr>
                  </w:rPrChange>
                </w:rPr>
                <w:t>251</w:t>
              </w:r>
            </w:ins>
          </w:p>
        </w:tc>
        <w:tc>
          <w:tcPr>
            <w:tcW w:w="621" w:type="dxa"/>
            <w:vAlign w:val="bottom"/>
            <w:tcPrChange w:id="19931" w:author="Στάθης Καπ" w:date="2023-03-03T06:26:00Z">
              <w:tcPr>
                <w:tcW w:w="621" w:type="dxa"/>
                <w:vAlign w:val="bottom"/>
              </w:tcPr>
            </w:tcPrChange>
          </w:tcPr>
          <w:p w14:paraId="11537F7A" w14:textId="7BC5B1D3" w:rsidR="00C87CFE" w:rsidRPr="00F665AE" w:rsidRDefault="00C87CFE" w:rsidP="00C87CFE">
            <w:pPr>
              <w:jc w:val="center"/>
              <w:rPr>
                <w:ins w:id="19932" w:author="Στάθης Καπ" w:date="2023-03-03T03:53:00Z"/>
                <w:rFonts w:cstheme="minorHAnsi"/>
                <w:sz w:val="16"/>
                <w:szCs w:val="16"/>
              </w:rPr>
            </w:pPr>
            <w:ins w:id="19933" w:author="Στάθης Καπ" w:date="2023-03-03T03:54:00Z">
              <w:r w:rsidRPr="00F665AE">
                <w:rPr>
                  <w:rFonts w:ascii="Calibri" w:hAnsi="Calibri" w:cs="Calibri"/>
                  <w:color w:val="000000"/>
                  <w:sz w:val="16"/>
                  <w:szCs w:val="16"/>
                  <w:rPrChange w:id="19934" w:author="Στάθης Καπ" w:date="2023-03-03T03:55:00Z">
                    <w:rPr>
                      <w:rFonts w:ascii="Calibri" w:hAnsi="Calibri" w:cs="Calibri"/>
                      <w:color w:val="000000"/>
                      <w:sz w:val="18"/>
                      <w:szCs w:val="18"/>
                    </w:rPr>
                  </w:rPrChange>
                </w:rPr>
                <w:t>0.182</w:t>
              </w:r>
            </w:ins>
          </w:p>
        </w:tc>
        <w:tc>
          <w:tcPr>
            <w:tcW w:w="669" w:type="dxa"/>
            <w:vAlign w:val="center"/>
            <w:tcPrChange w:id="19935" w:author="Στάθης Καπ" w:date="2023-03-03T06:26:00Z">
              <w:tcPr>
                <w:tcW w:w="669" w:type="dxa"/>
                <w:vAlign w:val="center"/>
              </w:tcPr>
            </w:tcPrChange>
          </w:tcPr>
          <w:p w14:paraId="4B4E3101" w14:textId="54DBF786" w:rsidR="00C87CFE" w:rsidRPr="00F665AE" w:rsidRDefault="00C87CFE" w:rsidP="00C87CFE">
            <w:pPr>
              <w:jc w:val="center"/>
              <w:rPr>
                <w:ins w:id="19936" w:author="Στάθης Καπ" w:date="2023-03-03T03:53:00Z"/>
                <w:rFonts w:cstheme="minorHAnsi"/>
                <w:sz w:val="16"/>
                <w:szCs w:val="16"/>
              </w:rPr>
            </w:pPr>
            <w:ins w:id="19937" w:author="Στάθης Καπ" w:date="2023-03-03T06:18:00Z">
              <w:r>
                <w:rPr>
                  <w:rFonts w:ascii="Calibri" w:hAnsi="Calibri" w:cstheme="minorHAnsi"/>
                  <w:color w:val="000000"/>
                  <w:sz w:val="16"/>
                  <w:szCs w:val="16"/>
                </w:rPr>
                <w:t>5.28</w:t>
              </w:r>
            </w:ins>
          </w:p>
        </w:tc>
        <w:tc>
          <w:tcPr>
            <w:tcW w:w="508" w:type="dxa"/>
            <w:vAlign w:val="bottom"/>
            <w:tcPrChange w:id="19938" w:author="Στάθης Καπ" w:date="2023-03-03T06:26:00Z">
              <w:tcPr>
                <w:tcW w:w="508" w:type="dxa"/>
                <w:vAlign w:val="bottom"/>
              </w:tcPr>
            </w:tcPrChange>
          </w:tcPr>
          <w:p w14:paraId="11BACA5C" w14:textId="6A43EDCD" w:rsidR="00C87CFE" w:rsidRPr="00F665AE" w:rsidRDefault="00C87CFE" w:rsidP="00C87CFE">
            <w:pPr>
              <w:jc w:val="center"/>
              <w:rPr>
                <w:ins w:id="19939" w:author="Στάθης Καπ" w:date="2023-03-03T03:53:00Z"/>
                <w:rFonts w:cstheme="minorHAnsi"/>
                <w:sz w:val="16"/>
                <w:szCs w:val="16"/>
              </w:rPr>
            </w:pPr>
            <w:ins w:id="19940" w:author="Στάθης Καπ" w:date="2023-03-03T03:54:00Z">
              <w:r w:rsidRPr="00F665AE">
                <w:rPr>
                  <w:rFonts w:ascii="Calibri" w:hAnsi="Calibri" w:cs="Calibri"/>
                  <w:color w:val="000000"/>
                  <w:sz w:val="16"/>
                  <w:szCs w:val="16"/>
                  <w:rPrChange w:id="19941" w:author="Στάθης Καπ" w:date="2023-03-03T03:55:00Z">
                    <w:rPr>
                      <w:rFonts w:ascii="Calibri" w:hAnsi="Calibri" w:cs="Calibri"/>
                      <w:color w:val="000000"/>
                      <w:sz w:val="18"/>
                      <w:szCs w:val="18"/>
                    </w:rPr>
                  </w:rPrChange>
                </w:rPr>
                <w:t>254</w:t>
              </w:r>
            </w:ins>
          </w:p>
        </w:tc>
        <w:tc>
          <w:tcPr>
            <w:tcW w:w="541" w:type="dxa"/>
            <w:vAlign w:val="bottom"/>
            <w:tcPrChange w:id="19942" w:author="Στάθης Καπ" w:date="2023-03-03T06:26:00Z">
              <w:tcPr>
                <w:tcW w:w="541" w:type="dxa"/>
                <w:vAlign w:val="bottom"/>
              </w:tcPr>
            </w:tcPrChange>
          </w:tcPr>
          <w:p w14:paraId="45F1DA7A" w14:textId="4B06BEF1" w:rsidR="00C87CFE" w:rsidRPr="00F665AE" w:rsidRDefault="00C87CFE" w:rsidP="00C87CFE">
            <w:pPr>
              <w:jc w:val="center"/>
              <w:rPr>
                <w:ins w:id="19943" w:author="Στάθης Καπ" w:date="2023-03-03T03:53:00Z"/>
                <w:rFonts w:cstheme="minorHAnsi"/>
                <w:sz w:val="16"/>
                <w:szCs w:val="16"/>
              </w:rPr>
            </w:pPr>
            <w:ins w:id="19944" w:author="Στάθης Καπ" w:date="2023-03-03T03:54:00Z">
              <w:r w:rsidRPr="00F665AE">
                <w:rPr>
                  <w:rFonts w:ascii="Calibri" w:hAnsi="Calibri" w:cs="Calibri"/>
                  <w:color w:val="000000"/>
                  <w:sz w:val="16"/>
                  <w:szCs w:val="16"/>
                  <w:rPrChange w:id="19945" w:author="Στάθης Καπ" w:date="2023-03-03T03:55:00Z">
                    <w:rPr>
                      <w:rFonts w:ascii="Calibri" w:hAnsi="Calibri" w:cs="Calibri"/>
                      <w:color w:val="000000"/>
                      <w:sz w:val="18"/>
                      <w:szCs w:val="18"/>
                    </w:rPr>
                  </w:rPrChange>
                </w:rPr>
                <w:t>0.229</w:t>
              </w:r>
            </w:ins>
          </w:p>
        </w:tc>
        <w:tc>
          <w:tcPr>
            <w:tcW w:w="589" w:type="dxa"/>
            <w:vAlign w:val="center"/>
            <w:tcPrChange w:id="19946" w:author="Στάθης Καπ" w:date="2023-03-03T06:26:00Z">
              <w:tcPr>
                <w:tcW w:w="589" w:type="dxa"/>
                <w:vAlign w:val="center"/>
              </w:tcPr>
            </w:tcPrChange>
          </w:tcPr>
          <w:p w14:paraId="6A5756DB" w14:textId="2DB28147" w:rsidR="00C87CFE" w:rsidRPr="00F665AE" w:rsidRDefault="00C87CFE" w:rsidP="00C87CFE">
            <w:pPr>
              <w:jc w:val="center"/>
              <w:rPr>
                <w:ins w:id="19947" w:author="Στάθης Καπ" w:date="2023-03-03T03:53:00Z"/>
                <w:rFonts w:cstheme="minorHAnsi"/>
                <w:sz w:val="16"/>
                <w:szCs w:val="16"/>
              </w:rPr>
            </w:pPr>
            <w:ins w:id="19948" w:author="Στάθης Καπ" w:date="2023-03-03T06:18:00Z">
              <w:r>
                <w:rPr>
                  <w:rFonts w:ascii="Calibri" w:hAnsi="Calibri" w:cstheme="minorHAnsi"/>
                  <w:color w:val="000000"/>
                  <w:sz w:val="16"/>
                  <w:szCs w:val="16"/>
                </w:rPr>
                <w:t>4.15</w:t>
              </w:r>
            </w:ins>
          </w:p>
        </w:tc>
        <w:tc>
          <w:tcPr>
            <w:tcW w:w="463" w:type="dxa"/>
            <w:vAlign w:val="bottom"/>
            <w:tcPrChange w:id="19949" w:author="Στάθης Καπ" w:date="2023-03-03T06:26:00Z">
              <w:tcPr>
                <w:tcW w:w="463" w:type="dxa"/>
                <w:vAlign w:val="bottom"/>
              </w:tcPr>
            </w:tcPrChange>
          </w:tcPr>
          <w:p w14:paraId="33ABF5E9" w14:textId="5CD80BD9" w:rsidR="00C87CFE" w:rsidRPr="00F665AE" w:rsidRDefault="00C87CFE" w:rsidP="00C87CFE">
            <w:pPr>
              <w:jc w:val="center"/>
              <w:rPr>
                <w:ins w:id="19950" w:author="Στάθης Καπ" w:date="2023-03-03T03:53:00Z"/>
                <w:rFonts w:cstheme="minorHAnsi"/>
                <w:sz w:val="16"/>
                <w:szCs w:val="16"/>
              </w:rPr>
            </w:pPr>
            <w:ins w:id="19951" w:author="Στάθης Καπ" w:date="2023-03-03T03:54:00Z">
              <w:r w:rsidRPr="00F665AE">
                <w:rPr>
                  <w:rFonts w:ascii="Calibri" w:hAnsi="Calibri" w:cs="Calibri"/>
                  <w:color w:val="000000"/>
                  <w:sz w:val="16"/>
                  <w:szCs w:val="16"/>
                  <w:rPrChange w:id="19952" w:author="Στάθης Καπ" w:date="2023-03-03T03:55:00Z">
                    <w:rPr>
                      <w:rFonts w:ascii="Calibri" w:hAnsi="Calibri" w:cs="Calibri"/>
                      <w:color w:val="000000"/>
                      <w:sz w:val="18"/>
                      <w:szCs w:val="18"/>
                    </w:rPr>
                  </w:rPrChange>
                </w:rPr>
                <w:t>257</w:t>
              </w:r>
            </w:ins>
          </w:p>
        </w:tc>
        <w:tc>
          <w:tcPr>
            <w:tcW w:w="541" w:type="dxa"/>
            <w:vAlign w:val="bottom"/>
            <w:tcPrChange w:id="19953" w:author="Στάθης Καπ" w:date="2023-03-03T06:26:00Z">
              <w:tcPr>
                <w:tcW w:w="541" w:type="dxa"/>
                <w:vAlign w:val="bottom"/>
              </w:tcPr>
            </w:tcPrChange>
          </w:tcPr>
          <w:p w14:paraId="6705CA21" w14:textId="674B7E0A" w:rsidR="00C87CFE" w:rsidRPr="00F665AE" w:rsidRDefault="00C87CFE" w:rsidP="00C87CFE">
            <w:pPr>
              <w:jc w:val="center"/>
              <w:rPr>
                <w:ins w:id="19954" w:author="Στάθης Καπ" w:date="2023-03-03T03:53:00Z"/>
                <w:rFonts w:cstheme="minorHAnsi"/>
                <w:sz w:val="16"/>
                <w:szCs w:val="16"/>
              </w:rPr>
            </w:pPr>
            <w:ins w:id="19955" w:author="Στάθης Καπ" w:date="2023-03-03T03:54:00Z">
              <w:r w:rsidRPr="00F665AE">
                <w:rPr>
                  <w:rFonts w:ascii="Calibri" w:hAnsi="Calibri" w:cs="Calibri"/>
                  <w:color w:val="000000"/>
                  <w:sz w:val="16"/>
                  <w:szCs w:val="16"/>
                  <w:rPrChange w:id="19956" w:author="Στάθης Καπ" w:date="2023-03-03T03:55:00Z">
                    <w:rPr>
                      <w:rFonts w:ascii="Calibri" w:hAnsi="Calibri" w:cs="Calibri"/>
                      <w:color w:val="000000"/>
                      <w:sz w:val="18"/>
                      <w:szCs w:val="18"/>
                    </w:rPr>
                  </w:rPrChange>
                </w:rPr>
                <w:t>0.198</w:t>
              </w:r>
            </w:ins>
          </w:p>
        </w:tc>
        <w:tc>
          <w:tcPr>
            <w:tcW w:w="589" w:type="dxa"/>
            <w:vAlign w:val="center"/>
            <w:tcPrChange w:id="19957" w:author="Στάθης Καπ" w:date="2023-03-03T06:26:00Z">
              <w:tcPr>
                <w:tcW w:w="589" w:type="dxa"/>
                <w:vAlign w:val="center"/>
              </w:tcPr>
            </w:tcPrChange>
          </w:tcPr>
          <w:p w14:paraId="64282FB3" w14:textId="4B6BE705" w:rsidR="00C87CFE" w:rsidRPr="00F665AE" w:rsidRDefault="00C87CFE" w:rsidP="00C87CFE">
            <w:pPr>
              <w:jc w:val="center"/>
              <w:rPr>
                <w:ins w:id="19958" w:author="Στάθης Καπ" w:date="2023-03-03T03:53:00Z"/>
                <w:rFonts w:cstheme="minorHAnsi"/>
                <w:sz w:val="16"/>
                <w:szCs w:val="16"/>
              </w:rPr>
            </w:pPr>
            <w:ins w:id="19959"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99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61" w:author="Στάθης Καπ" w:date="2023-03-03T03:53:00Z"/>
        </w:trPr>
        <w:tc>
          <w:tcPr>
            <w:tcW w:w="515" w:type="dxa"/>
            <w:tcBorders>
              <w:top w:val="nil"/>
              <w:bottom w:val="nil"/>
              <w:right w:val="single" w:sz="4" w:space="0" w:color="auto"/>
            </w:tcBorders>
            <w:shd w:val="clear" w:color="auto" w:fill="E7E6E6" w:themeFill="background2"/>
            <w:vAlign w:val="bottom"/>
            <w:tcPrChange w:id="19962" w:author="Στάθης Καπ" w:date="2023-03-03T06:26:00Z">
              <w:tcPr>
                <w:tcW w:w="515" w:type="dxa"/>
                <w:vAlign w:val="center"/>
              </w:tcPr>
            </w:tcPrChange>
          </w:tcPr>
          <w:p w14:paraId="051028F5" w14:textId="562F2949" w:rsidR="00C87CFE" w:rsidRPr="00F665AE" w:rsidRDefault="00C87CFE" w:rsidP="00C87CFE">
            <w:pPr>
              <w:jc w:val="center"/>
              <w:rPr>
                <w:ins w:id="19963" w:author="Στάθης Καπ" w:date="2023-03-03T03:53:00Z"/>
                <w:sz w:val="16"/>
                <w:szCs w:val="16"/>
              </w:rPr>
            </w:pPr>
            <w:ins w:id="19964" w:author="Στάθης Καπ" w:date="2023-03-03T03:54:00Z">
              <w:r w:rsidRPr="00F665AE">
                <w:rPr>
                  <w:rFonts w:ascii="Calibri" w:hAnsi="Calibri" w:cs="Calibri"/>
                  <w:color w:val="000000"/>
                  <w:sz w:val="16"/>
                  <w:szCs w:val="16"/>
                  <w:rPrChange w:id="19965"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9966" w:author="Στάθης Καπ" w:date="2023-03-03T06:26:00Z">
              <w:tcPr>
                <w:tcW w:w="560" w:type="dxa"/>
              </w:tcPr>
            </w:tcPrChange>
          </w:tcPr>
          <w:p w14:paraId="57FFF507" w14:textId="6A4FC5AF" w:rsidR="00C87CFE" w:rsidRPr="00F665AE" w:rsidRDefault="00C87CFE" w:rsidP="00C87CFE">
            <w:pPr>
              <w:jc w:val="center"/>
              <w:rPr>
                <w:ins w:id="19967" w:author="Στάθης Καπ" w:date="2023-03-03T03:53:00Z"/>
                <w:rFonts w:cstheme="minorHAnsi"/>
                <w:sz w:val="16"/>
                <w:szCs w:val="16"/>
              </w:rPr>
            </w:pPr>
            <w:ins w:id="19968" w:author="Στάθης Καπ" w:date="2023-03-03T03:54:00Z">
              <w:r w:rsidRPr="00F665AE">
                <w:rPr>
                  <w:sz w:val="16"/>
                  <w:szCs w:val="16"/>
                  <w:rPrChange w:id="19969" w:author="Στάθης Καπ" w:date="2023-03-03T03:55:00Z">
                    <w:rPr>
                      <w:sz w:val="18"/>
                      <w:szCs w:val="18"/>
                    </w:rPr>
                  </w:rPrChange>
                </w:rPr>
                <w:t>299</w:t>
              </w:r>
            </w:ins>
          </w:p>
        </w:tc>
        <w:tc>
          <w:tcPr>
            <w:tcW w:w="855" w:type="dxa"/>
            <w:tcPrChange w:id="19970" w:author="Στάθης Καπ" w:date="2023-03-03T06:26:00Z">
              <w:tcPr>
                <w:tcW w:w="855" w:type="dxa"/>
              </w:tcPr>
            </w:tcPrChange>
          </w:tcPr>
          <w:p w14:paraId="1167E5F6" w14:textId="115FC78F" w:rsidR="00C87CFE" w:rsidRPr="00F665AE" w:rsidRDefault="00C87CFE" w:rsidP="00C87CFE">
            <w:pPr>
              <w:jc w:val="center"/>
              <w:rPr>
                <w:ins w:id="19971" w:author="Στάθης Καπ" w:date="2023-03-03T03:53:00Z"/>
                <w:rFonts w:cstheme="minorHAnsi"/>
                <w:sz w:val="16"/>
                <w:szCs w:val="16"/>
              </w:rPr>
            </w:pPr>
            <w:ins w:id="19972" w:author="Στάθης Καπ" w:date="2023-03-03T03:54:00Z">
              <w:r w:rsidRPr="00F665AE">
                <w:rPr>
                  <w:sz w:val="16"/>
                  <w:szCs w:val="16"/>
                  <w:rPrChange w:id="19973" w:author="Στάθης Καπ" w:date="2023-03-03T03:55:00Z">
                    <w:rPr>
                      <w:sz w:val="18"/>
                      <w:szCs w:val="18"/>
                    </w:rPr>
                  </w:rPrChange>
                </w:rPr>
                <w:t>288</w:t>
              </w:r>
            </w:ins>
          </w:p>
        </w:tc>
        <w:tc>
          <w:tcPr>
            <w:tcW w:w="544" w:type="dxa"/>
            <w:vAlign w:val="bottom"/>
            <w:tcPrChange w:id="19974" w:author="Στάθης Καπ" w:date="2023-03-03T06:26:00Z">
              <w:tcPr>
                <w:tcW w:w="544" w:type="dxa"/>
                <w:vAlign w:val="bottom"/>
              </w:tcPr>
            </w:tcPrChange>
          </w:tcPr>
          <w:p w14:paraId="59EDCEBB" w14:textId="22776B87" w:rsidR="00C87CFE" w:rsidRPr="00F665AE" w:rsidRDefault="00C87CFE" w:rsidP="00C87CFE">
            <w:pPr>
              <w:jc w:val="center"/>
              <w:rPr>
                <w:ins w:id="19975" w:author="Στάθης Καπ" w:date="2023-03-03T03:53:00Z"/>
                <w:rFonts w:cstheme="minorHAnsi"/>
                <w:sz w:val="16"/>
                <w:szCs w:val="16"/>
              </w:rPr>
            </w:pPr>
            <w:ins w:id="19976" w:author="Στάθης Καπ" w:date="2023-03-03T03:54:00Z">
              <w:r w:rsidRPr="00F665AE">
                <w:rPr>
                  <w:rFonts w:ascii="Calibri" w:hAnsi="Calibri" w:cs="Calibri"/>
                  <w:color w:val="000000"/>
                  <w:sz w:val="16"/>
                  <w:szCs w:val="16"/>
                  <w:rPrChange w:id="19977" w:author="Στάθης Καπ" w:date="2023-03-03T03:55:00Z">
                    <w:rPr>
                      <w:rFonts w:ascii="Calibri" w:hAnsi="Calibri" w:cs="Calibri"/>
                      <w:color w:val="000000"/>
                      <w:sz w:val="18"/>
                      <w:szCs w:val="18"/>
                    </w:rPr>
                  </w:rPrChange>
                </w:rPr>
                <w:t>275</w:t>
              </w:r>
            </w:ins>
          </w:p>
        </w:tc>
        <w:tc>
          <w:tcPr>
            <w:tcW w:w="621" w:type="dxa"/>
            <w:vAlign w:val="bottom"/>
            <w:tcPrChange w:id="19978" w:author="Στάθης Καπ" w:date="2023-03-03T06:26:00Z">
              <w:tcPr>
                <w:tcW w:w="621" w:type="dxa"/>
                <w:vAlign w:val="bottom"/>
              </w:tcPr>
            </w:tcPrChange>
          </w:tcPr>
          <w:p w14:paraId="1320B6E6" w14:textId="5A64E4D2" w:rsidR="00C87CFE" w:rsidRPr="00F665AE" w:rsidRDefault="00C87CFE" w:rsidP="00C87CFE">
            <w:pPr>
              <w:jc w:val="center"/>
              <w:rPr>
                <w:ins w:id="19979" w:author="Στάθης Καπ" w:date="2023-03-03T03:53:00Z"/>
                <w:rFonts w:cstheme="minorHAnsi"/>
                <w:sz w:val="16"/>
                <w:szCs w:val="16"/>
              </w:rPr>
            </w:pPr>
            <w:ins w:id="19980" w:author="Στάθης Καπ" w:date="2023-03-03T03:54:00Z">
              <w:r w:rsidRPr="00F665AE">
                <w:rPr>
                  <w:rFonts w:ascii="Calibri" w:hAnsi="Calibri" w:cs="Calibri"/>
                  <w:color w:val="000000"/>
                  <w:sz w:val="16"/>
                  <w:szCs w:val="16"/>
                  <w:rPrChange w:id="19981" w:author="Στάθης Καπ" w:date="2023-03-03T03:55:00Z">
                    <w:rPr>
                      <w:rFonts w:ascii="Calibri" w:hAnsi="Calibri" w:cs="Calibri"/>
                      <w:color w:val="000000"/>
                      <w:sz w:val="18"/>
                      <w:szCs w:val="18"/>
                    </w:rPr>
                  </w:rPrChange>
                </w:rPr>
                <w:t>0.192</w:t>
              </w:r>
            </w:ins>
          </w:p>
        </w:tc>
        <w:tc>
          <w:tcPr>
            <w:tcW w:w="669" w:type="dxa"/>
            <w:vAlign w:val="center"/>
            <w:tcPrChange w:id="19982" w:author="Στάθης Καπ" w:date="2023-03-03T06:26:00Z">
              <w:tcPr>
                <w:tcW w:w="669" w:type="dxa"/>
                <w:vAlign w:val="center"/>
              </w:tcPr>
            </w:tcPrChange>
          </w:tcPr>
          <w:p w14:paraId="69155CA9" w14:textId="37B7E62E" w:rsidR="00C87CFE" w:rsidRPr="00F665AE" w:rsidRDefault="00C87CFE" w:rsidP="00C87CFE">
            <w:pPr>
              <w:jc w:val="center"/>
              <w:rPr>
                <w:ins w:id="19983" w:author="Στάθης Καπ" w:date="2023-03-03T03:53:00Z"/>
                <w:rFonts w:cstheme="minorHAnsi"/>
                <w:sz w:val="16"/>
                <w:szCs w:val="16"/>
              </w:rPr>
            </w:pPr>
            <w:ins w:id="19984" w:author="Στάθης Καπ" w:date="2023-03-03T06:18:00Z">
              <w:r>
                <w:rPr>
                  <w:rFonts w:ascii="Calibri" w:hAnsi="Calibri" w:cstheme="minorHAnsi"/>
                  <w:color w:val="000000"/>
                  <w:sz w:val="16"/>
                  <w:szCs w:val="16"/>
                </w:rPr>
                <w:t>8.03</w:t>
              </w:r>
            </w:ins>
          </w:p>
        </w:tc>
        <w:tc>
          <w:tcPr>
            <w:tcW w:w="543" w:type="dxa"/>
            <w:vAlign w:val="bottom"/>
            <w:tcPrChange w:id="19985" w:author="Στάθης Καπ" w:date="2023-03-03T06:26:00Z">
              <w:tcPr>
                <w:tcW w:w="543" w:type="dxa"/>
                <w:vAlign w:val="bottom"/>
              </w:tcPr>
            </w:tcPrChange>
          </w:tcPr>
          <w:p w14:paraId="7390A7B1" w14:textId="6BAB30C4" w:rsidR="00C87CFE" w:rsidRPr="00F665AE" w:rsidRDefault="00C87CFE" w:rsidP="00C87CFE">
            <w:pPr>
              <w:jc w:val="center"/>
              <w:rPr>
                <w:ins w:id="19986" w:author="Στάθης Καπ" w:date="2023-03-03T03:53:00Z"/>
                <w:rFonts w:cstheme="minorHAnsi"/>
                <w:sz w:val="16"/>
                <w:szCs w:val="16"/>
              </w:rPr>
            </w:pPr>
            <w:ins w:id="19987" w:author="Στάθης Καπ" w:date="2023-03-03T03:54:00Z">
              <w:r w:rsidRPr="00F665AE">
                <w:rPr>
                  <w:rFonts w:ascii="Calibri" w:hAnsi="Calibri" w:cs="Calibri"/>
                  <w:color w:val="000000"/>
                  <w:sz w:val="16"/>
                  <w:szCs w:val="16"/>
                  <w:rPrChange w:id="19988" w:author="Στάθης Καπ" w:date="2023-03-03T03:55:00Z">
                    <w:rPr>
                      <w:rFonts w:ascii="Calibri" w:hAnsi="Calibri" w:cs="Calibri"/>
                      <w:color w:val="000000"/>
                      <w:sz w:val="18"/>
                      <w:szCs w:val="18"/>
                    </w:rPr>
                  </w:rPrChange>
                </w:rPr>
                <w:t>265</w:t>
              </w:r>
            </w:ins>
          </w:p>
        </w:tc>
        <w:tc>
          <w:tcPr>
            <w:tcW w:w="621" w:type="dxa"/>
            <w:vAlign w:val="bottom"/>
            <w:tcPrChange w:id="19989" w:author="Στάθης Καπ" w:date="2023-03-03T06:26:00Z">
              <w:tcPr>
                <w:tcW w:w="621" w:type="dxa"/>
                <w:vAlign w:val="bottom"/>
              </w:tcPr>
            </w:tcPrChange>
          </w:tcPr>
          <w:p w14:paraId="0F7E2B83" w14:textId="217ABF4C" w:rsidR="00C87CFE" w:rsidRPr="00F665AE" w:rsidRDefault="00C87CFE" w:rsidP="00C87CFE">
            <w:pPr>
              <w:jc w:val="center"/>
              <w:rPr>
                <w:ins w:id="19990" w:author="Στάθης Καπ" w:date="2023-03-03T03:53:00Z"/>
                <w:rFonts w:cstheme="minorHAnsi"/>
                <w:sz w:val="16"/>
                <w:szCs w:val="16"/>
              </w:rPr>
            </w:pPr>
            <w:ins w:id="19991" w:author="Στάθης Καπ" w:date="2023-03-03T03:54:00Z">
              <w:r w:rsidRPr="00F665AE">
                <w:rPr>
                  <w:rFonts w:ascii="Calibri" w:hAnsi="Calibri" w:cs="Calibri"/>
                  <w:color w:val="000000"/>
                  <w:sz w:val="16"/>
                  <w:szCs w:val="16"/>
                  <w:rPrChange w:id="19992" w:author="Στάθης Καπ" w:date="2023-03-03T03:55:00Z">
                    <w:rPr>
                      <w:rFonts w:ascii="Calibri" w:hAnsi="Calibri" w:cs="Calibri"/>
                      <w:color w:val="000000"/>
                      <w:sz w:val="18"/>
                      <w:szCs w:val="18"/>
                    </w:rPr>
                  </w:rPrChange>
                </w:rPr>
                <w:t>0.191</w:t>
              </w:r>
            </w:ins>
          </w:p>
        </w:tc>
        <w:tc>
          <w:tcPr>
            <w:tcW w:w="669" w:type="dxa"/>
            <w:vAlign w:val="center"/>
            <w:tcPrChange w:id="19993" w:author="Στάθης Καπ" w:date="2023-03-03T06:26:00Z">
              <w:tcPr>
                <w:tcW w:w="669" w:type="dxa"/>
                <w:vAlign w:val="center"/>
              </w:tcPr>
            </w:tcPrChange>
          </w:tcPr>
          <w:p w14:paraId="7657FDF4" w14:textId="15B3ADF1" w:rsidR="00C87CFE" w:rsidRPr="00F665AE" w:rsidRDefault="00C87CFE" w:rsidP="00C87CFE">
            <w:pPr>
              <w:jc w:val="center"/>
              <w:rPr>
                <w:ins w:id="19994" w:author="Στάθης Καπ" w:date="2023-03-03T03:53:00Z"/>
                <w:rFonts w:cstheme="minorHAnsi"/>
                <w:sz w:val="16"/>
                <w:szCs w:val="16"/>
              </w:rPr>
            </w:pPr>
            <w:ins w:id="19995" w:author="Στάθης Καπ" w:date="2023-03-03T06:18:00Z">
              <w:r>
                <w:rPr>
                  <w:rFonts w:ascii="Calibri" w:hAnsi="Calibri" w:cstheme="minorHAnsi"/>
                  <w:color w:val="000000"/>
                  <w:sz w:val="16"/>
                  <w:szCs w:val="16"/>
                </w:rPr>
                <w:t>3.64</w:t>
              </w:r>
            </w:ins>
          </w:p>
        </w:tc>
        <w:tc>
          <w:tcPr>
            <w:tcW w:w="508" w:type="dxa"/>
            <w:vAlign w:val="bottom"/>
            <w:tcPrChange w:id="19996" w:author="Στάθης Καπ" w:date="2023-03-03T06:26:00Z">
              <w:tcPr>
                <w:tcW w:w="508" w:type="dxa"/>
                <w:vAlign w:val="bottom"/>
              </w:tcPr>
            </w:tcPrChange>
          </w:tcPr>
          <w:p w14:paraId="28B670C7" w14:textId="7D099641" w:rsidR="00C87CFE" w:rsidRPr="00F665AE" w:rsidRDefault="00C87CFE" w:rsidP="00C87CFE">
            <w:pPr>
              <w:jc w:val="center"/>
              <w:rPr>
                <w:ins w:id="19997" w:author="Στάθης Καπ" w:date="2023-03-03T03:53:00Z"/>
                <w:rFonts w:cstheme="minorHAnsi"/>
                <w:sz w:val="16"/>
                <w:szCs w:val="16"/>
              </w:rPr>
            </w:pPr>
            <w:ins w:id="19998" w:author="Στάθης Καπ" w:date="2023-03-03T03:54:00Z">
              <w:r w:rsidRPr="00F665AE">
                <w:rPr>
                  <w:rFonts w:ascii="Calibri" w:hAnsi="Calibri" w:cs="Calibri"/>
                  <w:color w:val="000000"/>
                  <w:sz w:val="16"/>
                  <w:szCs w:val="16"/>
                  <w:rPrChange w:id="19999" w:author="Στάθης Καπ" w:date="2023-03-03T03:55:00Z">
                    <w:rPr>
                      <w:rFonts w:ascii="Calibri" w:hAnsi="Calibri" w:cs="Calibri"/>
                      <w:color w:val="000000"/>
                      <w:sz w:val="18"/>
                      <w:szCs w:val="18"/>
                    </w:rPr>
                  </w:rPrChange>
                </w:rPr>
                <w:t>235</w:t>
              </w:r>
            </w:ins>
          </w:p>
        </w:tc>
        <w:tc>
          <w:tcPr>
            <w:tcW w:w="541" w:type="dxa"/>
            <w:vAlign w:val="bottom"/>
            <w:tcPrChange w:id="20000" w:author="Στάθης Καπ" w:date="2023-03-03T06:26:00Z">
              <w:tcPr>
                <w:tcW w:w="541" w:type="dxa"/>
                <w:vAlign w:val="bottom"/>
              </w:tcPr>
            </w:tcPrChange>
          </w:tcPr>
          <w:p w14:paraId="7A1154F0" w14:textId="73D63F09" w:rsidR="00C87CFE" w:rsidRPr="00F665AE" w:rsidRDefault="00C87CFE" w:rsidP="00C87CFE">
            <w:pPr>
              <w:jc w:val="center"/>
              <w:rPr>
                <w:ins w:id="20001" w:author="Στάθης Καπ" w:date="2023-03-03T03:53:00Z"/>
                <w:rFonts w:cstheme="minorHAnsi"/>
                <w:sz w:val="16"/>
                <w:szCs w:val="16"/>
              </w:rPr>
            </w:pPr>
            <w:ins w:id="20002" w:author="Στάθης Καπ" w:date="2023-03-03T03:54:00Z">
              <w:r w:rsidRPr="00F665AE">
                <w:rPr>
                  <w:rFonts w:ascii="Calibri" w:hAnsi="Calibri" w:cs="Calibri"/>
                  <w:color w:val="000000"/>
                  <w:sz w:val="16"/>
                  <w:szCs w:val="16"/>
                  <w:rPrChange w:id="20003" w:author="Στάθης Καπ" w:date="2023-03-03T03:55:00Z">
                    <w:rPr>
                      <w:rFonts w:ascii="Calibri" w:hAnsi="Calibri" w:cs="Calibri"/>
                      <w:color w:val="000000"/>
                      <w:sz w:val="18"/>
                      <w:szCs w:val="18"/>
                    </w:rPr>
                  </w:rPrChange>
                </w:rPr>
                <w:t>0.18</w:t>
              </w:r>
            </w:ins>
          </w:p>
        </w:tc>
        <w:tc>
          <w:tcPr>
            <w:tcW w:w="589" w:type="dxa"/>
            <w:vAlign w:val="center"/>
            <w:tcPrChange w:id="20004" w:author="Στάθης Καπ" w:date="2023-03-03T06:26:00Z">
              <w:tcPr>
                <w:tcW w:w="589" w:type="dxa"/>
                <w:vAlign w:val="center"/>
              </w:tcPr>
            </w:tcPrChange>
          </w:tcPr>
          <w:p w14:paraId="05F46271" w14:textId="341657DC" w:rsidR="00C87CFE" w:rsidRPr="00F665AE" w:rsidRDefault="00C87CFE" w:rsidP="00C87CFE">
            <w:pPr>
              <w:jc w:val="center"/>
              <w:rPr>
                <w:ins w:id="20005" w:author="Στάθης Καπ" w:date="2023-03-03T03:53:00Z"/>
                <w:rFonts w:cstheme="minorHAnsi"/>
                <w:sz w:val="16"/>
                <w:szCs w:val="16"/>
              </w:rPr>
            </w:pPr>
            <w:ins w:id="20006" w:author="Στάθης Καπ" w:date="2023-03-03T06:18:00Z">
              <w:r>
                <w:rPr>
                  <w:rFonts w:ascii="Calibri" w:hAnsi="Calibri" w:cstheme="minorHAnsi"/>
                  <w:color w:val="000000"/>
                  <w:sz w:val="16"/>
                  <w:szCs w:val="16"/>
                </w:rPr>
                <w:t>14.55</w:t>
              </w:r>
            </w:ins>
          </w:p>
        </w:tc>
        <w:tc>
          <w:tcPr>
            <w:tcW w:w="463" w:type="dxa"/>
            <w:vAlign w:val="bottom"/>
            <w:tcPrChange w:id="20007" w:author="Στάθης Καπ" w:date="2023-03-03T06:26:00Z">
              <w:tcPr>
                <w:tcW w:w="463" w:type="dxa"/>
                <w:vAlign w:val="bottom"/>
              </w:tcPr>
            </w:tcPrChange>
          </w:tcPr>
          <w:p w14:paraId="0B714838" w14:textId="7D3D2D2F" w:rsidR="00C87CFE" w:rsidRPr="00F665AE" w:rsidRDefault="00C87CFE" w:rsidP="00C87CFE">
            <w:pPr>
              <w:jc w:val="center"/>
              <w:rPr>
                <w:ins w:id="20008" w:author="Στάθης Καπ" w:date="2023-03-03T03:53:00Z"/>
                <w:rFonts w:cstheme="minorHAnsi"/>
                <w:sz w:val="16"/>
                <w:szCs w:val="16"/>
              </w:rPr>
            </w:pPr>
            <w:ins w:id="20009" w:author="Στάθης Καπ" w:date="2023-03-03T03:54:00Z">
              <w:r w:rsidRPr="00F665AE">
                <w:rPr>
                  <w:rFonts w:ascii="Calibri" w:hAnsi="Calibri" w:cs="Calibri"/>
                  <w:color w:val="000000"/>
                  <w:sz w:val="16"/>
                  <w:szCs w:val="16"/>
                  <w:rPrChange w:id="20010" w:author="Στάθης Καπ" w:date="2023-03-03T03:55:00Z">
                    <w:rPr>
                      <w:rFonts w:ascii="Calibri" w:hAnsi="Calibri" w:cs="Calibri"/>
                      <w:color w:val="000000"/>
                      <w:sz w:val="18"/>
                      <w:szCs w:val="18"/>
                    </w:rPr>
                  </w:rPrChange>
                </w:rPr>
                <w:t>214</w:t>
              </w:r>
            </w:ins>
          </w:p>
        </w:tc>
        <w:tc>
          <w:tcPr>
            <w:tcW w:w="541" w:type="dxa"/>
            <w:vAlign w:val="bottom"/>
            <w:tcPrChange w:id="20011" w:author="Στάθης Καπ" w:date="2023-03-03T06:26:00Z">
              <w:tcPr>
                <w:tcW w:w="541" w:type="dxa"/>
                <w:vAlign w:val="bottom"/>
              </w:tcPr>
            </w:tcPrChange>
          </w:tcPr>
          <w:p w14:paraId="13EC448B" w14:textId="2EFB5A16" w:rsidR="00C87CFE" w:rsidRPr="00F665AE" w:rsidRDefault="00C87CFE" w:rsidP="00C87CFE">
            <w:pPr>
              <w:jc w:val="center"/>
              <w:rPr>
                <w:ins w:id="20012" w:author="Στάθης Καπ" w:date="2023-03-03T03:53:00Z"/>
                <w:rFonts w:cstheme="minorHAnsi"/>
                <w:sz w:val="16"/>
                <w:szCs w:val="16"/>
              </w:rPr>
            </w:pPr>
            <w:ins w:id="20013" w:author="Στάθης Καπ" w:date="2023-03-03T03:54:00Z">
              <w:r w:rsidRPr="00F665AE">
                <w:rPr>
                  <w:rFonts w:ascii="Calibri" w:hAnsi="Calibri" w:cs="Calibri"/>
                  <w:color w:val="000000"/>
                  <w:sz w:val="16"/>
                  <w:szCs w:val="16"/>
                  <w:rPrChange w:id="20014" w:author="Στάθης Καπ" w:date="2023-03-03T03:55:00Z">
                    <w:rPr>
                      <w:rFonts w:ascii="Calibri" w:hAnsi="Calibri" w:cs="Calibri"/>
                      <w:color w:val="000000"/>
                      <w:sz w:val="18"/>
                      <w:szCs w:val="18"/>
                    </w:rPr>
                  </w:rPrChange>
                </w:rPr>
                <w:t>0.18</w:t>
              </w:r>
            </w:ins>
          </w:p>
        </w:tc>
        <w:tc>
          <w:tcPr>
            <w:tcW w:w="589" w:type="dxa"/>
            <w:vAlign w:val="center"/>
            <w:tcPrChange w:id="20015" w:author="Στάθης Καπ" w:date="2023-03-03T06:26:00Z">
              <w:tcPr>
                <w:tcW w:w="589" w:type="dxa"/>
                <w:vAlign w:val="center"/>
              </w:tcPr>
            </w:tcPrChange>
          </w:tcPr>
          <w:p w14:paraId="6A0E44D0" w14:textId="058A86D5" w:rsidR="00C87CFE" w:rsidRPr="00F665AE" w:rsidRDefault="00C87CFE" w:rsidP="00C87CFE">
            <w:pPr>
              <w:jc w:val="center"/>
              <w:rPr>
                <w:ins w:id="20016" w:author="Στάθης Καπ" w:date="2023-03-03T03:53:00Z"/>
                <w:rFonts w:cstheme="minorHAnsi"/>
                <w:sz w:val="16"/>
                <w:szCs w:val="16"/>
              </w:rPr>
            </w:pPr>
            <w:ins w:id="20017"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200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19" w:author="Στάθης Καπ" w:date="2023-03-03T03:53:00Z"/>
        </w:trPr>
        <w:tc>
          <w:tcPr>
            <w:tcW w:w="515" w:type="dxa"/>
            <w:tcBorders>
              <w:top w:val="nil"/>
              <w:bottom w:val="nil"/>
              <w:right w:val="single" w:sz="4" w:space="0" w:color="auto"/>
            </w:tcBorders>
            <w:shd w:val="clear" w:color="auto" w:fill="E7E6E6" w:themeFill="background2"/>
            <w:vAlign w:val="bottom"/>
            <w:tcPrChange w:id="20020" w:author="Στάθης Καπ" w:date="2023-03-03T06:26:00Z">
              <w:tcPr>
                <w:tcW w:w="515" w:type="dxa"/>
                <w:vAlign w:val="center"/>
              </w:tcPr>
            </w:tcPrChange>
          </w:tcPr>
          <w:p w14:paraId="4D255E9F" w14:textId="7BBBDB20" w:rsidR="00C87CFE" w:rsidRPr="00F665AE" w:rsidRDefault="00C87CFE" w:rsidP="00C87CFE">
            <w:pPr>
              <w:jc w:val="center"/>
              <w:rPr>
                <w:ins w:id="20021" w:author="Στάθης Καπ" w:date="2023-03-03T03:53:00Z"/>
                <w:sz w:val="16"/>
                <w:szCs w:val="16"/>
              </w:rPr>
            </w:pPr>
            <w:ins w:id="20022" w:author="Στάθης Καπ" w:date="2023-03-03T03:54:00Z">
              <w:r w:rsidRPr="00F665AE">
                <w:rPr>
                  <w:rFonts w:ascii="Calibri" w:hAnsi="Calibri" w:cs="Calibri"/>
                  <w:color w:val="000000"/>
                  <w:sz w:val="16"/>
                  <w:szCs w:val="16"/>
                  <w:rPrChange w:id="20023"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20024" w:author="Στάθης Καπ" w:date="2023-03-03T06:26:00Z">
              <w:tcPr>
                <w:tcW w:w="560" w:type="dxa"/>
              </w:tcPr>
            </w:tcPrChange>
          </w:tcPr>
          <w:p w14:paraId="2DABC8D0" w14:textId="70D2525C" w:rsidR="00C87CFE" w:rsidRPr="00F665AE" w:rsidRDefault="00C87CFE" w:rsidP="00C87CFE">
            <w:pPr>
              <w:jc w:val="center"/>
              <w:rPr>
                <w:ins w:id="20025" w:author="Στάθης Καπ" w:date="2023-03-03T03:53:00Z"/>
                <w:rFonts w:cstheme="minorHAnsi"/>
                <w:sz w:val="16"/>
                <w:szCs w:val="16"/>
              </w:rPr>
            </w:pPr>
            <w:ins w:id="20026" w:author="Στάθης Καπ" w:date="2023-03-03T03:54:00Z">
              <w:r w:rsidRPr="00F665AE">
                <w:rPr>
                  <w:sz w:val="16"/>
                  <w:szCs w:val="16"/>
                  <w:rPrChange w:id="20027" w:author="Στάθης Καπ" w:date="2023-03-03T03:55:00Z">
                    <w:rPr>
                      <w:sz w:val="18"/>
                      <w:szCs w:val="18"/>
                    </w:rPr>
                  </w:rPrChange>
                </w:rPr>
                <w:t>308</w:t>
              </w:r>
            </w:ins>
          </w:p>
        </w:tc>
        <w:tc>
          <w:tcPr>
            <w:tcW w:w="855" w:type="dxa"/>
            <w:tcPrChange w:id="20028" w:author="Στάθης Καπ" w:date="2023-03-03T06:26:00Z">
              <w:tcPr>
                <w:tcW w:w="855" w:type="dxa"/>
              </w:tcPr>
            </w:tcPrChange>
          </w:tcPr>
          <w:p w14:paraId="32439F3E" w14:textId="4FAE7773" w:rsidR="00C87CFE" w:rsidRPr="00F665AE" w:rsidRDefault="00C87CFE" w:rsidP="00C87CFE">
            <w:pPr>
              <w:jc w:val="center"/>
              <w:rPr>
                <w:ins w:id="20029" w:author="Στάθης Καπ" w:date="2023-03-03T03:53:00Z"/>
                <w:rFonts w:cstheme="minorHAnsi"/>
                <w:sz w:val="16"/>
                <w:szCs w:val="16"/>
              </w:rPr>
            </w:pPr>
            <w:ins w:id="20030" w:author="Στάθης Καπ" w:date="2023-03-03T03:54:00Z">
              <w:r w:rsidRPr="00F665AE">
                <w:rPr>
                  <w:sz w:val="16"/>
                  <w:szCs w:val="16"/>
                  <w:rPrChange w:id="20031" w:author="Στάθης Καπ" w:date="2023-03-03T03:55:00Z">
                    <w:rPr>
                      <w:sz w:val="18"/>
                      <w:szCs w:val="18"/>
                    </w:rPr>
                  </w:rPrChange>
                </w:rPr>
                <w:t>297</w:t>
              </w:r>
            </w:ins>
          </w:p>
        </w:tc>
        <w:tc>
          <w:tcPr>
            <w:tcW w:w="544" w:type="dxa"/>
            <w:vAlign w:val="bottom"/>
            <w:tcPrChange w:id="20032" w:author="Στάθης Καπ" w:date="2023-03-03T06:26:00Z">
              <w:tcPr>
                <w:tcW w:w="544" w:type="dxa"/>
                <w:vAlign w:val="bottom"/>
              </w:tcPr>
            </w:tcPrChange>
          </w:tcPr>
          <w:p w14:paraId="6740D288" w14:textId="7329637F" w:rsidR="00C87CFE" w:rsidRPr="00F665AE" w:rsidRDefault="00C87CFE" w:rsidP="00C87CFE">
            <w:pPr>
              <w:jc w:val="center"/>
              <w:rPr>
                <w:ins w:id="20033" w:author="Στάθης Καπ" w:date="2023-03-03T03:53:00Z"/>
                <w:rFonts w:cstheme="minorHAnsi"/>
                <w:sz w:val="16"/>
                <w:szCs w:val="16"/>
              </w:rPr>
            </w:pPr>
            <w:ins w:id="20034" w:author="Στάθης Καπ" w:date="2023-03-03T03:54:00Z">
              <w:r w:rsidRPr="00F665AE">
                <w:rPr>
                  <w:rFonts w:ascii="Calibri" w:hAnsi="Calibri" w:cs="Calibri"/>
                  <w:color w:val="000000"/>
                  <w:sz w:val="16"/>
                  <w:szCs w:val="16"/>
                  <w:rPrChange w:id="20035" w:author="Στάθης Καπ" w:date="2023-03-03T03:55:00Z">
                    <w:rPr>
                      <w:rFonts w:ascii="Calibri" w:hAnsi="Calibri" w:cs="Calibri"/>
                      <w:color w:val="000000"/>
                      <w:sz w:val="18"/>
                      <w:szCs w:val="18"/>
                    </w:rPr>
                  </w:rPrChange>
                </w:rPr>
                <w:t>254</w:t>
              </w:r>
            </w:ins>
          </w:p>
        </w:tc>
        <w:tc>
          <w:tcPr>
            <w:tcW w:w="621" w:type="dxa"/>
            <w:vAlign w:val="bottom"/>
            <w:tcPrChange w:id="20036" w:author="Στάθης Καπ" w:date="2023-03-03T06:26:00Z">
              <w:tcPr>
                <w:tcW w:w="621" w:type="dxa"/>
                <w:vAlign w:val="bottom"/>
              </w:tcPr>
            </w:tcPrChange>
          </w:tcPr>
          <w:p w14:paraId="3CD99069" w14:textId="15DAEE7C" w:rsidR="00C87CFE" w:rsidRPr="00F665AE" w:rsidRDefault="00C87CFE" w:rsidP="00C87CFE">
            <w:pPr>
              <w:jc w:val="center"/>
              <w:rPr>
                <w:ins w:id="20037" w:author="Στάθης Καπ" w:date="2023-03-03T03:53:00Z"/>
                <w:rFonts w:cstheme="minorHAnsi"/>
                <w:sz w:val="16"/>
                <w:szCs w:val="16"/>
              </w:rPr>
            </w:pPr>
            <w:ins w:id="20038" w:author="Στάθης Καπ" w:date="2023-03-03T03:54:00Z">
              <w:r w:rsidRPr="00F665AE">
                <w:rPr>
                  <w:rFonts w:ascii="Calibri" w:hAnsi="Calibri" w:cs="Calibri"/>
                  <w:color w:val="000000"/>
                  <w:sz w:val="16"/>
                  <w:szCs w:val="16"/>
                  <w:rPrChange w:id="20039" w:author="Στάθης Καπ" w:date="2023-03-03T03:55:00Z">
                    <w:rPr>
                      <w:rFonts w:ascii="Calibri" w:hAnsi="Calibri" w:cs="Calibri"/>
                      <w:color w:val="000000"/>
                      <w:sz w:val="18"/>
                      <w:szCs w:val="18"/>
                    </w:rPr>
                  </w:rPrChange>
                </w:rPr>
                <w:t>0.182</w:t>
              </w:r>
            </w:ins>
          </w:p>
        </w:tc>
        <w:tc>
          <w:tcPr>
            <w:tcW w:w="669" w:type="dxa"/>
            <w:vAlign w:val="center"/>
            <w:tcPrChange w:id="20040" w:author="Στάθης Καπ" w:date="2023-03-03T06:26:00Z">
              <w:tcPr>
                <w:tcW w:w="669" w:type="dxa"/>
                <w:vAlign w:val="center"/>
              </w:tcPr>
            </w:tcPrChange>
          </w:tcPr>
          <w:p w14:paraId="0185E04B" w14:textId="25063BEB" w:rsidR="00C87CFE" w:rsidRPr="00F665AE" w:rsidRDefault="00C87CFE" w:rsidP="00C87CFE">
            <w:pPr>
              <w:jc w:val="center"/>
              <w:rPr>
                <w:ins w:id="20041" w:author="Στάθης Καπ" w:date="2023-03-03T03:53:00Z"/>
                <w:rFonts w:cstheme="minorHAnsi"/>
                <w:sz w:val="16"/>
                <w:szCs w:val="16"/>
              </w:rPr>
            </w:pPr>
            <w:ins w:id="20042" w:author="Στάθης Καπ" w:date="2023-03-03T06:18:00Z">
              <w:r>
                <w:rPr>
                  <w:rFonts w:ascii="Calibri" w:hAnsi="Calibri" w:cstheme="minorHAnsi"/>
                  <w:color w:val="000000"/>
                  <w:sz w:val="16"/>
                  <w:szCs w:val="16"/>
                </w:rPr>
                <w:t>17.53</w:t>
              </w:r>
            </w:ins>
          </w:p>
        </w:tc>
        <w:tc>
          <w:tcPr>
            <w:tcW w:w="543" w:type="dxa"/>
            <w:vAlign w:val="bottom"/>
            <w:tcPrChange w:id="20043" w:author="Στάθης Καπ" w:date="2023-03-03T06:26:00Z">
              <w:tcPr>
                <w:tcW w:w="543" w:type="dxa"/>
                <w:vAlign w:val="bottom"/>
              </w:tcPr>
            </w:tcPrChange>
          </w:tcPr>
          <w:p w14:paraId="07FA500D" w14:textId="0AFBBB87" w:rsidR="00C87CFE" w:rsidRPr="00F665AE" w:rsidRDefault="00C87CFE" w:rsidP="00C87CFE">
            <w:pPr>
              <w:jc w:val="center"/>
              <w:rPr>
                <w:ins w:id="20044" w:author="Στάθης Καπ" w:date="2023-03-03T03:53:00Z"/>
                <w:rFonts w:cstheme="minorHAnsi"/>
                <w:sz w:val="16"/>
                <w:szCs w:val="16"/>
              </w:rPr>
            </w:pPr>
            <w:ins w:id="20045" w:author="Στάθης Καπ" w:date="2023-03-03T03:54:00Z">
              <w:r w:rsidRPr="00F665AE">
                <w:rPr>
                  <w:rFonts w:ascii="Calibri" w:hAnsi="Calibri" w:cs="Calibri"/>
                  <w:color w:val="000000"/>
                  <w:sz w:val="16"/>
                  <w:szCs w:val="16"/>
                  <w:rPrChange w:id="20046" w:author="Στάθης Καπ" w:date="2023-03-03T03:55:00Z">
                    <w:rPr>
                      <w:rFonts w:ascii="Calibri" w:hAnsi="Calibri" w:cs="Calibri"/>
                      <w:color w:val="000000"/>
                      <w:sz w:val="18"/>
                      <w:szCs w:val="18"/>
                    </w:rPr>
                  </w:rPrChange>
                </w:rPr>
                <w:t>281</w:t>
              </w:r>
            </w:ins>
          </w:p>
        </w:tc>
        <w:tc>
          <w:tcPr>
            <w:tcW w:w="621" w:type="dxa"/>
            <w:vAlign w:val="bottom"/>
            <w:tcPrChange w:id="20047" w:author="Στάθης Καπ" w:date="2023-03-03T06:26:00Z">
              <w:tcPr>
                <w:tcW w:w="621" w:type="dxa"/>
                <w:vAlign w:val="bottom"/>
              </w:tcPr>
            </w:tcPrChange>
          </w:tcPr>
          <w:p w14:paraId="28DDBC0C" w14:textId="7655F186" w:rsidR="00C87CFE" w:rsidRPr="00F665AE" w:rsidRDefault="00C87CFE" w:rsidP="00C87CFE">
            <w:pPr>
              <w:jc w:val="center"/>
              <w:rPr>
                <w:ins w:id="20048" w:author="Στάθης Καπ" w:date="2023-03-03T03:53:00Z"/>
                <w:rFonts w:cstheme="minorHAnsi"/>
                <w:sz w:val="16"/>
                <w:szCs w:val="16"/>
              </w:rPr>
            </w:pPr>
            <w:ins w:id="20049" w:author="Στάθης Καπ" w:date="2023-03-03T03:54:00Z">
              <w:r w:rsidRPr="00F665AE">
                <w:rPr>
                  <w:rFonts w:ascii="Calibri" w:hAnsi="Calibri" w:cs="Calibri"/>
                  <w:color w:val="000000"/>
                  <w:sz w:val="16"/>
                  <w:szCs w:val="16"/>
                  <w:rPrChange w:id="20050" w:author="Στάθης Καπ" w:date="2023-03-03T03:55:00Z">
                    <w:rPr>
                      <w:rFonts w:ascii="Calibri" w:hAnsi="Calibri" w:cs="Calibri"/>
                      <w:color w:val="000000"/>
                      <w:sz w:val="18"/>
                      <w:szCs w:val="18"/>
                    </w:rPr>
                  </w:rPrChange>
                </w:rPr>
                <w:t>0.19</w:t>
              </w:r>
            </w:ins>
          </w:p>
        </w:tc>
        <w:tc>
          <w:tcPr>
            <w:tcW w:w="669" w:type="dxa"/>
            <w:vAlign w:val="center"/>
            <w:tcPrChange w:id="20051" w:author="Στάθης Καπ" w:date="2023-03-03T06:26:00Z">
              <w:tcPr>
                <w:tcW w:w="669" w:type="dxa"/>
                <w:vAlign w:val="center"/>
              </w:tcPr>
            </w:tcPrChange>
          </w:tcPr>
          <w:p w14:paraId="5D83D59D" w14:textId="2924BD5C" w:rsidR="00C87CFE" w:rsidRPr="00F665AE" w:rsidRDefault="00C87CFE" w:rsidP="00C87CFE">
            <w:pPr>
              <w:jc w:val="center"/>
              <w:rPr>
                <w:ins w:id="20052" w:author="Στάθης Καπ" w:date="2023-03-03T03:53:00Z"/>
                <w:rFonts w:cstheme="minorHAnsi"/>
                <w:sz w:val="16"/>
                <w:szCs w:val="16"/>
              </w:rPr>
            </w:pPr>
            <w:ins w:id="20053" w:author="Στάθης Καπ" w:date="2023-03-03T06:18:00Z">
              <w:r>
                <w:rPr>
                  <w:rFonts w:ascii="Calibri" w:hAnsi="Calibri" w:cstheme="minorHAnsi"/>
                  <w:color w:val="000000"/>
                  <w:sz w:val="16"/>
                  <w:szCs w:val="16"/>
                </w:rPr>
                <w:t>-10.63</w:t>
              </w:r>
            </w:ins>
          </w:p>
        </w:tc>
        <w:tc>
          <w:tcPr>
            <w:tcW w:w="508" w:type="dxa"/>
            <w:vAlign w:val="bottom"/>
            <w:tcPrChange w:id="20054" w:author="Στάθης Καπ" w:date="2023-03-03T06:26:00Z">
              <w:tcPr>
                <w:tcW w:w="508" w:type="dxa"/>
                <w:vAlign w:val="bottom"/>
              </w:tcPr>
            </w:tcPrChange>
          </w:tcPr>
          <w:p w14:paraId="25A6C18A" w14:textId="5A1F8675" w:rsidR="00C87CFE" w:rsidRPr="00F665AE" w:rsidRDefault="00C87CFE" w:rsidP="00C87CFE">
            <w:pPr>
              <w:jc w:val="center"/>
              <w:rPr>
                <w:ins w:id="20055" w:author="Στάθης Καπ" w:date="2023-03-03T03:53:00Z"/>
                <w:rFonts w:cstheme="minorHAnsi"/>
                <w:sz w:val="16"/>
                <w:szCs w:val="16"/>
              </w:rPr>
            </w:pPr>
            <w:ins w:id="20056" w:author="Στάθης Καπ" w:date="2023-03-03T03:54:00Z">
              <w:r w:rsidRPr="00F665AE">
                <w:rPr>
                  <w:rFonts w:ascii="Calibri" w:hAnsi="Calibri" w:cs="Calibri"/>
                  <w:color w:val="000000"/>
                  <w:sz w:val="16"/>
                  <w:szCs w:val="16"/>
                  <w:rPrChange w:id="20057" w:author="Στάθης Καπ" w:date="2023-03-03T03:55:00Z">
                    <w:rPr>
                      <w:rFonts w:ascii="Calibri" w:hAnsi="Calibri" w:cs="Calibri"/>
                      <w:color w:val="000000"/>
                      <w:sz w:val="18"/>
                      <w:szCs w:val="18"/>
                    </w:rPr>
                  </w:rPrChange>
                </w:rPr>
                <w:t>249</w:t>
              </w:r>
            </w:ins>
          </w:p>
        </w:tc>
        <w:tc>
          <w:tcPr>
            <w:tcW w:w="541" w:type="dxa"/>
            <w:vAlign w:val="bottom"/>
            <w:tcPrChange w:id="20058" w:author="Στάθης Καπ" w:date="2023-03-03T06:26:00Z">
              <w:tcPr>
                <w:tcW w:w="541" w:type="dxa"/>
                <w:vAlign w:val="bottom"/>
              </w:tcPr>
            </w:tcPrChange>
          </w:tcPr>
          <w:p w14:paraId="095B90AC" w14:textId="06761C2F" w:rsidR="00C87CFE" w:rsidRPr="00F665AE" w:rsidRDefault="00C87CFE" w:rsidP="00C87CFE">
            <w:pPr>
              <w:jc w:val="center"/>
              <w:rPr>
                <w:ins w:id="20059" w:author="Στάθης Καπ" w:date="2023-03-03T03:53:00Z"/>
                <w:rFonts w:cstheme="minorHAnsi"/>
                <w:sz w:val="16"/>
                <w:szCs w:val="16"/>
              </w:rPr>
            </w:pPr>
            <w:ins w:id="20060" w:author="Στάθης Καπ" w:date="2023-03-03T03:54:00Z">
              <w:r w:rsidRPr="00F665AE">
                <w:rPr>
                  <w:rFonts w:ascii="Calibri" w:hAnsi="Calibri" w:cs="Calibri"/>
                  <w:color w:val="000000"/>
                  <w:sz w:val="16"/>
                  <w:szCs w:val="16"/>
                  <w:rPrChange w:id="20061" w:author="Στάθης Καπ" w:date="2023-03-03T03:55:00Z">
                    <w:rPr>
                      <w:rFonts w:ascii="Calibri" w:hAnsi="Calibri" w:cs="Calibri"/>
                      <w:color w:val="000000"/>
                      <w:sz w:val="18"/>
                      <w:szCs w:val="18"/>
                    </w:rPr>
                  </w:rPrChange>
                </w:rPr>
                <w:t>0.311</w:t>
              </w:r>
            </w:ins>
          </w:p>
        </w:tc>
        <w:tc>
          <w:tcPr>
            <w:tcW w:w="589" w:type="dxa"/>
            <w:vAlign w:val="center"/>
            <w:tcPrChange w:id="20062" w:author="Στάθης Καπ" w:date="2023-03-03T06:26:00Z">
              <w:tcPr>
                <w:tcW w:w="589" w:type="dxa"/>
                <w:vAlign w:val="center"/>
              </w:tcPr>
            </w:tcPrChange>
          </w:tcPr>
          <w:p w14:paraId="18C9B92E" w14:textId="58356F4F" w:rsidR="00C87CFE" w:rsidRPr="00F665AE" w:rsidRDefault="00C87CFE" w:rsidP="00C87CFE">
            <w:pPr>
              <w:jc w:val="center"/>
              <w:rPr>
                <w:ins w:id="20063" w:author="Στάθης Καπ" w:date="2023-03-03T03:53:00Z"/>
                <w:rFonts w:cstheme="minorHAnsi"/>
                <w:sz w:val="16"/>
                <w:szCs w:val="16"/>
              </w:rPr>
            </w:pPr>
            <w:ins w:id="20064" w:author="Στάθης Καπ" w:date="2023-03-03T06:18:00Z">
              <w:r>
                <w:rPr>
                  <w:rFonts w:ascii="Calibri" w:hAnsi="Calibri" w:cstheme="minorHAnsi"/>
                  <w:color w:val="000000"/>
                  <w:sz w:val="16"/>
                  <w:szCs w:val="16"/>
                </w:rPr>
                <w:t>1.97</w:t>
              </w:r>
            </w:ins>
          </w:p>
        </w:tc>
        <w:tc>
          <w:tcPr>
            <w:tcW w:w="463" w:type="dxa"/>
            <w:vAlign w:val="bottom"/>
            <w:tcPrChange w:id="20065" w:author="Στάθης Καπ" w:date="2023-03-03T06:26:00Z">
              <w:tcPr>
                <w:tcW w:w="463" w:type="dxa"/>
                <w:vAlign w:val="bottom"/>
              </w:tcPr>
            </w:tcPrChange>
          </w:tcPr>
          <w:p w14:paraId="0DD1D103" w14:textId="7C23FD34" w:rsidR="00C87CFE" w:rsidRPr="00F665AE" w:rsidRDefault="00C87CFE" w:rsidP="00C87CFE">
            <w:pPr>
              <w:jc w:val="center"/>
              <w:rPr>
                <w:ins w:id="20066" w:author="Στάθης Καπ" w:date="2023-03-03T03:53:00Z"/>
                <w:rFonts w:cstheme="minorHAnsi"/>
                <w:sz w:val="16"/>
                <w:szCs w:val="16"/>
              </w:rPr>
            </w:pPr>
            <w:ins w:id="20067" w:author="Στάθης Καπ" w:date="2023-03-03T03:54:00Z">
              <w:r w:rsidRPr="00F665AE">
                <w:rPr>
                  <w:rFonts w:ascii="Calibri" w:hAnsi="Calibri" w:cs="Calibri"/>
                  <w:color w:val="000000"/>
                  <w:sz w:val="16"/>
                  <w:szCs w:val="16"/>
                  <w:rPrChange w:id="20068" w:author="Στάθης Καπ" w:date="2023-03-03T03:55:00Z">
                    <w:rPr>
                      <w:rFonts w:ascii="Calibri" w:hAnsi="Calibri" w:cs="Calibri"/>
                      <w:color w:val="000000"/>
                      <w:sz w:val="18"/>
                      <w:szCs w:val="18"/>
                    </w:rPr>
                  </w:rPrChange>
                </w:rPr>
                <w:t>254</w:t>
              </w:r>
            </w:ins>
          </w:p>
        </w:tc>
        <w:tc>
          <w:tcPr>
            <w:tcW w:w="541" w:type="dxa"/>
            <w:vAlign w:val="bottom"/>
            <w:tcPrChange w:id="20069" w:author="Στάθης Καπ" w:date="2023-03-03T06:26:00Z">
              <w:tcPr>
                <w:tcW w:w="541" w:type="dxa"/>
                <w:vAlign w:val="bottom"/>
              </w:tcPr>
            </w:tcPrChange>
          </w:tcPr>
          <w:p w14:paraId="454C1584" w14:textId="0BB5B4B2" w:rsidR="00C87CFE" w:rsidRPr="00F665AE" w:rsidRDefault="00C87CFE" w:rsidP="00C87CFE">
            <w:pPr>
              <w:jc w:val="center"/>
              <w:rPr>
                <w:ins w:id="20070" w:author="Στάθης Καπ" w:date="2023-03-03T03:53:00Z"/>
                <w:rFonts w:cstheme="minorHAnsi"/>
                <w:sz w:val="16"/>
                <w:szCs w:val="16"/>
              </w:rPr>
            </w:pPr>
            <w:ins w:id="20071" w:author="Στάθης Καπ" w:date="2023-03-03T03:54:00Z">
              <w:r w:rsidRPr="00F665AE">
                <w:rPr>
                  <w:rFonts w:ascii="Calibri" w:hAnsi="Calibri" w:cs="Calibri"/>
                  <w:color w:val="000000"/>
                  <w:sz w:val="16"/>
                  <w:szCs w:val="16"/>
                  <w:rPrChange w:id="20072" w:author="Στάθης Καπ" w:date="2023-03-03T03:55:00Z">
                    <w:rPr>
                      <w:rFonts w:ascii="Calibri" w:hAnsi="Calibri" w:cs="Calibri"/>
                      <w:color w:val="000000"/>
                      <w:sz w:val="18"/>
                      <w:szCs w:val="18"/>
                    </w:rPr>
                  </w:rPrChange>
                </w:rPr>
                <w:t>0.293</w:t>
              </w:r>
            </w:ins>
          </w:p>
        </w:tc>
        <w:tc>
          <w:tcPr>
            <w:tcW w:w="589" w:type="dxa"/>
            <w:vAlign w:val="center"/>
            <w:tcPrChange w:id="20073" w:author="Στάθης Καπ" w:date="2023-03-03T06:26:00Z">
              <w:tcPr>
                <w:tcW w:w="589" w:type="dxa"/>
                <w:vAlign w:val="center"/>
              </w:tcPr>
            </w:tcPrChange>
          </w:tcPr>
          <w:p w14:paraId="12E22FFD" w14:textId="2E634EF4" w:rsidR="00C87CFE" w:rsidRPr="00F665AE" w:rsidRDefault="00C87CFE" w:rsidP="00C87CFE">
            <w:pPr>
              <w:jc w:val="center"/>
              <w:rPr>
                <w:ins w:id="20074" w:author="Στάθης Καπ" w:date="2023-03-03T03:53:00Z"/>
                <w:rFonts w:cstheme="minorHAnsi"/>
                <w:sz w:val="16"/>
                <w:szCs w:val="16"/>
              </w:rPr>
            </w:pPr>
            <w:ins w:id="20075"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200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77" w:author="Στάθης Καπ" w:date="2023-03-03T03:53:00Z"/>
        </w:trPr>
        <w:tc>
          <w:tcPr>
            <w:tcW w:w="515" w:type="dxa"/>
            <w:tcBorders>
              <w:top w:val="nil"/>
              <w:bottom w:val="nil"/>
              <w:right w:val="single" w:sz="4" w:space="0" w:color="auto"/>
            </w:tcBorders>
            <w:shd w:val="clear" w:color="auto" w:fill="E7E6E6" w:themeFill="background2"/>
            <w:vAlign w:val="bottom"/>
            <w:tcPrChange w:id="20078" w:author="Στάθης Καπ" w:date="2023-03-03T06:26:00Z">
              <w:tcPr>
                <w:tcW w:w="515" w:type="dxa"/>
                <w:vAlign w:val="center"/>
              </w:tcPr>
            </w:tcPrChange>
          </w:tcPr>
          <w:p w14:paraId="4F3B70AF" w14:textId="54E1CD6E" w:rsidR="00C87CFE" w:rsidRPr="00F665AE" w:rsidRDefault="00C87CFE" w:rsidP="00C87CFE">
            <w:pPr>
              <w:jc w:val="center"/>
              <w:rPr>
                <w:ins w:id="20079" w:author="Στάθης Καπ" w:date="2023-03-03T03:53:00Z"/>
                <w:sz w:val="16"/>
                <w:szCs w:val="16"/>
              </w:rPr>
            </w:pPr>
            <w:ins w:id="20080" w:author="Στάθης Καπ" w:date="2023-03-03T03:54:00Z">
              <w:r w:rsidRPr="00F665AE">
                <w:rPr>
                  <w:rFonts w:ascii="Calibri" w:hAnsi="Calibri" w:cs="Calibri"/>
                  <w:color w:val="000000"/>
                  <w:sz w:val="16"/>
                  <w:szCs w:val="16"/>
                  <w:rPrChange w:id="20081"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20082" w:author="Στάθης Καπ" w:date="2023-03-03T06:26:00Z">
              <w:tcPr>
                <w:tcW w:w="560" w:type="dxa"/>
              </w:tcPr>
            </w:tcPrChange>
          </w:tcPr>
          <w:p w14:paraId="365EB7F3" w14:textId="7592DAB6" w:rsidR="00C87CFE" w:rsidRPr="00F665AE" w:rsidRDefault="00C87CFE" w:rsidP="00C87CFE">
            <w:pPr>
              <w:jc w:val="center"/>
              <w:rPr>
                <w:ins w:id="20083" w:author="Στάθης Καπ" w:date="2023-03-03T03:53:00Z"/>
                <w:rFonts w:cstheme="minorHAnsi"/>
                <w:sz w:val="16"/>
                <w:szCs w:val="16"/>
              </w:rPr>
            </w:pPr>
            <w:ins w:id="20084" w:author="Στάθης Καπ" w:date="2023-03-03T03:54:00Z">
              <w:r w:rsidRPr="00F665AE">
                <w:rPr>
                  <w:sz w:val="16"/>
                  <w:szCs w:val="16"/>
                  <w:rPrChange w:id="20085" w:author="Στάθης Καπ" w:date="2023-03-03T03:55:00Z">
                    <w:rPr>
                      <w:sz w:val="18"/>
                      <w:szCs w:val="18"/>
                    </w:rPr>
                  </w:rPrChange>
                </w:rPr>
                <w:t>277</w:t>
              </w:r>
            </w:ins>
          </w:p>
        </w:tc>
        <w:tc>
          <w:tcPr>
            <w:tcW w:w="855" w:type="dxa"/>
            <w:tcPrChange w:id="20086" w:author="Στάθης Καπ" w:date="2023-03-03T06:26:00Z">
              <w:tcPr>
                <w:tcW w:w="855" w:type="dxa"/>
              </w:tcPr>
            </w:tcPrChange>
          </w:tcPr>
          <w:p w14:paraId="6AC3BEF7" w14:textId="1DDD6B96" w:rsidR="00C87CFE" w:rsidRPr="00F665AE" w:rsidRDefault="00C87CFE" w:rsidP="00C87CFE">
            <w:pPr>
              <w:jc w:val="center"/>
              <w:rPr>
                <w:ins w:id="20087" w:author="Στάθης Καπ" w:date="2023-03-03T03:53:00Z"/>
                <w:rFonts w:cstheme="minorHAnsi"/>
                <w:sz w:val="16"/>
                <w:szCs w:val="16"/>
              </w:rPr>
            </w:pPr>
            <w:ins w:id="20088" w:author="Στάθης Καπ" w:date="2023-03-03T03:54:00Z">
              <w:r w:rsidRPr="00F665AE">
                <w:rPr>
                  <w:sz w:val="16"/>
                  <w:szCs w:val="16"/>
                  <w:rPrChange w:id="20089" w:author="Στάθης Καπ" w:date="2023-03-03T03:55:00Z">
                    <w:rPr>
                      <w:sz w:val="18"/>
                      <w:szCs w:val="18"/>
                    </w:rPr>
                  </w:rPrChange>
                </w:rPr>
                <w:t>276</w:t>
              </w:r>
            </w:ins>
          </w:p>
        </w:tc>
        <w:tc>
          <w:tcPr>
            <w:tcW w:w="544" w:type="dxa"/>
            <w:vAlign w:val="bottom"/>
            <w:tcPrChange w:id="20090" w:author="Στάθης Καπ" w:date="2023-03-03T06:26:00Z">
              <w:tcPr>
                <w:tcW w:w="544" w:type="dxa"/>
                <w:vAlign w:val="bottom"/>
              </w:tcPr>
            </w:tcPrChange>
          </w:tcPr>
          <w:p w14:paraId="7281F3D3" w14:textId="52750985" w:rsidR="00C87CFE" w:rsidRPr="00F665AE" w:rsidRDefault="00C87CFE" w:rsidP="00C87CFE">
            <w:pPr>
              <w:jc w:val="center"/>
              <w:rPr>
                <w:ins w:id="20091" w:author="Στάθης Καπ" w:date="2023-03-03T03:53:00Z"/>
                <w:rFonts w:cstheme="minorHAnsi"/>
                <w:sz w:val="16"/>
                <w:szCs w:val="16"/>
              </w:rPr>
            </w:pPr>
            <w:ins w:id="20092" w:author="Στάθης Καπ" w:date="2023-03-03T03:54:00Z">
              <w:r w:rsidRPr="00F665AE">
                <w:rPr>
                  <w:rFonts w:ascii="Calibri" w:hAnsi="Calibri" w:cs="Calibri"/>
                  <w:color w:val="000000"/>
                  <w:sz w:val="16"/>
                  <w:szCs w:val="16"/>
                  <w:rPrChange w:id="20093" w:author="Στάθης Καπ" w:date="2023-03-03T03:55:00Z">
                    <w:rPr>
                      <w:rFonts w:ascii="Calibri" w:hAnsi="Calibri" w:cs="Calibri"/>
                      <w:color w:val="000000"/>
                      <w:sz w:val="18"/>
                      <w:szCs w:val="18"/>
                    </w:rPr>
                  </w:rPrChange>
                </w:rPr>
                <w:t>239</w:t>
              </w:r>
            </w:ins>
          </w:p>
        </w:tc>
        <w:tc>
          <w:tcPr>
            <w:tcW w:w="621" w:type="dxa"/>
            <w:vAlign w:val="bottom"/>
            <w:tcPrChange w:id="20094" w:author="Στάθης Καπ" w:date="2023-03-03T06:26:00Z">
              <w:tcPr>
                <w:tcW w:w="621" w:type="dxa"/>
                <w:vAlign w:val="bottom"/>
              </w:tcPr>
            </w:tcPrChange>
          </w:tcPr>
          <w:p w14:paraId="7E73EDA5" w14:textId="6EFB1DB6" w:rsidR="00C87CFE" w:rsidRPr="00F665AE" w:rsidRDefault="00C87CFE" w:rsidP="00C87CFE">
            <w:pPr>
              <w:jc w:val="center"/>
              <w:rPr>
                <w:ins w:id="20095" w:author="Στάθης Καπ" w:date="2023-03-03T03:53:00Z"/>
                <w:rFonts w:cstheme="minorHAnsi"/>
                <w:sz w:val="16"/>
                <w:szCs w:val="16"/>
              </w:rPr>
            </w:pPr>
            <w:ins w:id="20096" w:author="Στάθης Καπ" w:date="2023-03-03T03:54:00Z">
              <w:r w:rsidRPr="00F665AE">
                <w:rPr>
                  <w:rFonts w:ascii="Calibri" w:hAnsi="Calibri" w:cs="Calibri"/>
                  <w:color w:val="000000"/>
                  <w:sz w:val="16"/>
                  <w:szCs w:val="16"/>
                  <w:rPrChange w:id="20097" w:author="Στάθης Καπ" w:date="2023-03-03T03:55:00Z">
                    <w:rPr>
                      <w:rFonts w:ascii="Calibri" w:hAnsi="Calibri" w:cs="Calibri"/>
                      <w:color w:val="000000"/>
                      <w:sz w:val="18"/>
                      <w:szCs w:val="18"/>
                    </w:rPr>
                  </w:rPrChange>
                </w:rPr>
                <w:t>0.182</w:t>
              </w:r>
            </w:ins>
          </w:p>
        </w:tc>
        <w:tc>
          <w:tcPr>
            <w:tcW w:w="669" w:type="dxa"/>
            <w:vAlign w:val="center"/>
            <w:tcPrChange w:id="20098" w:author="Στάθης Καπ" w:date="2023-03-03T06:26:00Z">
              <w:tcPr>
                <w:tcW w:w="669" w:type="dxa"/>
                <w:vAlign w:val="center"/>
              </w:tcPr>
            </w:tcPrChange>
          </w:tcPr>
          <w:p w14:paraId="4070C6DB" w14:textId="7B356B9A" w:rsidR="00C87CFE" w:rsidRPr="00F665AE" w:rsidRDefault="00C87CFE" w:rsidP="00C87CFE">
            <w:pPr>
              <w:jc w:val="center"/>
              <w:rPr>
                <w:ins w:id="20099" w:author="Στάθης Καπ" w:date="2023-03-03T03:53:00Z"/>
                <w:rFonts w:cstheme="minorHAnsi"/>
                <w:sz w:val="16"/>
                <w:szCs w:val="16"/>
              </w:rPr>
            </w:pPr>
            <w:ins w:id="20100" w:author="Στάθης Καπ" w:date="2023-03-03T06:18:00Z">
              <w:r>
                <w:rPr>
                  <w:rFonts w:ascii="Calibri" w:hAnsi="Calibri" w:cstheme="minorHAnsi"/>
                  <w:color w:val="000000"/>
                  <w:sz w:val="16"/>
                  <w:szCs w:val="16"/>
                </w:rPr>
                <w:t>13.72</w:t>
              </w:r>
            </w:ins>
          </w:p>
        </w:tc>
        <w:tc>
          <w:tcPr>
            <w:tcW w:w="543" w:type="dxa"/>
            <w:vAlign w:val="bottom"/>
            <w:tcPrChange w:id="20101" w:author="Στάθης Καπ" w:date="2023-03-03T06:26:00Z">
              <w:tcPr>
                <w:tcW w:w="543" w:type="dxa"/>
                <w:vAlign w:val="bottom"/>
              </w:tcPr>
            </w:tcPrChange>
          </w:tcPr>
          <w:p w14:paraId="41899966" w14:textId="32AFCCA0" w:rsidR="00C87CFE" w:rsidRPr="00F665AE" w:rsidRDefault="00C87CFE" w:rsidP="00C87CFE">
            <w:pPr>
              <w:jc w:val="center"/>
              <w:rPr>
                <w:ins w:id="20102" w:author="Στάθης Καπ" w:date="2023-03-03T03:53:00Z"/>
                <w:rFonts w:cstheme="minorHAnsi"/>
                <w:sz w:val="16"/>
                <w:szCs w:val="16"/>
              </w:rPr>
            </w:pPr>
            <w:ins w:id="20103" w:author="Στάθης Καπ" w:date="2023-03-03T03:54:00Z">
              <w:r w:rsidRPr="00F665AE">
                <w:rPr>
                  <w:rFonts w:ascii="Calibri" w:hAnsi="Calibri" w:cs="Calibri"/>
                  <w:color w:val="000000"/>
                  <w:sz w:val="16"/>
                  <w:szCs w:val="16"/>
                  <w:rPrChange w:id="20104" w:author="Στάθης Καπ" w:date="2023-03-03T03:55:00Z">
                    <w:rPr>
                      <w:rFonts w:ascii="Calibri" w:hAnsi="Calibri" w:cs="Calibri"/>
                      <w:color w:val="000000"/>
                      <w:sz w:val="18"/>
                      <w:szCs w:val="18"/>
                    </w:rPr>
                  </w:rPrChange>
                </w:rPr>
                <w:t>251</w:t>
              </w:r>
            </w:ins>
          </w:p>
        </w:tc>
        <w:tc>
          <w:tcPr>
            <w:tcW w:w="621" w:type="dxa"/>
            <w:vAlign w:val="bottom"/>
            <w:tcPrChange w:id="20105" w:author="Στάθης Καπ" w:date="2023-03-03T06:26:00Z">
              <w:tcPr>
                <w:tcW w:w="621" w:type="dxa"/>
                <w:vAlign w:val="bottom"/>
              </w:tcPr>
            </w:tcPrChange>
          </w:tcPr>
          <w:p w14:paraId="56CEAFBA" w14:textId="1D49D332" w:rsidR="00C87CFE" w:rsidRPr="00F665AE" w:rsidRDefault="00C87CFE" w:rsidP="00C87CFE">
            <w:pPr>
              <w:jc w:val="center"/>
              <w:rPr>
                <w:ins w:id="20106" w:author="Στάθης Καπ" w:date="2023-03-03T03:53:00Z"/>
                <w:rFonts w:cstheme="minorHAnsi"/>
                <w:sz w:val="16"/>
                <w:szCs w:val="16"/>
              </w:rPr>
            </w:pPr>
            <w:ins w:id="20107" w:author="Στάθης Καπ" w:date="2023-03-03T03:54:00Z">
              <w:r w:rsidRPr="00F665AE">
                <w:rPr>
                  <w:rFonts w:ascii="Calibri" w:hAnsi="Calibri" w:cs="Calibri"/>
                  <w:color w:val="000000"/>
                  <w:sz w:val="16"/>
                  <w:szCs w:val="16"/>
                  <w:rPrChange w:id="20108" w:author="Στάθης Καπ" w:date="2023-03-03T03:55:00Z">
                    <w:rPr>
                      <w:rFonts w:ascii="Calibri" w:hAnsi="Calibri" w:cs="Calibri"/>
                      <w:color w:val="000000"/>
                      <w:sz w:val="18"/>
                      <w:szCs w:val="18"/>
                    </w:rPr>
                  </w:rPrChange>
                </w:rPr>
                <w:t>0.283</w:t>
              </w:r>
            </w:ins>
          </w:p>
        </w:tc>
        <w:tc>
          <w:tcPr>
            <w:tcW w:w="669" w:type="dxa"/>
            <w:vAlign w:val="center"/>
            <w:tcPrChange w:id="20109" w:author="Στάθης Καπ" w:date="2023-03-03T06:26:00Z">
              <w:tcPr>
                <w:tcW w:w="669" w:type="dxa"/>
                <w:vAlign w:val="center"/>
              </w:tcPr>
            </w:tcPrChange>
          </w:tcPr>
          <w:p w14:paraId="52384BF5" w14:textId="01813EDA" w:rsidR="00C87CFE" w:rsidRPr="00F665AE" w:rsidRDefault="00C87CFE" w:rsidP="00C87CFE">
            <w:pPr>
              <w:jc w:val="center"/>
              <w:rPr>
                <w:ins w:id="20110" w:author="Στάθης Καπ" w:date="2023-03-03T03:53:00Z"/>
                <w:rFonts w:cstheme="minorHAnsi"/>
                <w:sz w:val="16"/>
                <w:szCs w:val="16"/>
              </w:rPr>
            </w:pPr>
            <w:ins w:id="20111" w:author="Στάθης Καπ" w:date="2023-03-03T06:18:00Z">
              <w:r>
                <w:rPr>
                  <w:rFonts w:ascii="Calibri" w:hAnsi="Calibri" w:cstheme="minorHAnsi"/>
                  <w:color w:val="000000"/>
                  <w:sz w:val="16"/>
                  <w:szCs w:val="16"/>
                </w:rPr>
                <w:t>-5.02</w:t>
              </w:r>
            </w:ins>
          </w:p>
        </w:tc>
        <w:tc>
          <w:tcPr>
            <w:tcW w:w="508" w:type="dxa"/>
            <w:vAlign w:val="bottom"/>
            <w:tcPrChange w:id="20112" w:author="Στάθης Καπ" w:date="2023-03-03T06:26:00Z">
              <w:tcPr>
                <w:tcW w:w="508" w:type="dxa"/>
                <w:vAlign w:val="bottom"/>
              </w:tcPr>
            </w:tcPrChange>
          </w:tcPr>
          <w:p w14:paraId="54C6EA97" w14:textId="3437DA11" w:rsidR="00C87CFE" w:rsidRPr="00F665AE" w:rsidRDefault="00C87CFE" w:rsidP="00C87CFE">
            <w:pPr>
              <w:jc w:val="center"/>
              <w:rPr>
                <w:ins w:id="20113" w:author="Στάθης Καπ" w:date="2023-03-03T03:53:00Z"/>
                <w:rFonts w:cstheme="minorHAnsi"/>
                <w:sz w:val="16"/>
                <w:szCs w:val="16"/>
              </w:rPr>
            </w:pPr>
            <w:ins w:id="20114" w:author="Στάθης Καπ" w:date="2023-03-03T03:54:00Z">
              <w:r w:rsidRPr="00F665AE">
                <w:rPr>
                  <w:rFonts w:ascii="Calibri" w:hAnsi="Calibri" w:cs="Calibri"/>
                  <w:color w:val="000000"/>
                  <w:sz w:val="16"/>
                  <w:szCs w:val="16"/>
                  <w:rPrChange w:id="20115" w:author="Στάθης Καπ" w:date="2023-03-03T03:55:00Z">
                    <w:rPr>
                      <w:rFonts w:ascii="Calibri" w:hAnsi="Calibri" w:cs="Calibri"/>
                      <w:color w:val="000000"/>
                      <w:sz w:val="18"/>
                      <w:szCs w:val="18"/>
                    </w:rPr>
                  </w:rPrChange>
                </w:rPr>
                <w:t>246</w:t>
              </w:r>
            </w:ins>
          </w:p>
        </w:tc>
        <w:tc>
          <w:tcPr>
            <w:tcW w:w="541" w:type="dxa"/>
            <w:vAlign w:val="bottom"/>
            <w:tcPrChange w:id="20116" w:author="Στάθης Καπ" w:date="2023-03-03T06:26:00Z">
              <w:tcPr>
                <w:tcW w:w="541" w:type="dxa"/>
                <w:vAlign w:val="bottom"/>
              </w:tcPr>
            </w:tcPrChange>
          </w:tcPr>
          <w:p w14:paraId="6E2294F8" w14:textId="5DB57ACB" w:rsidR="00C87CFE" w:rsidRPr="00F665AE" w:rsidRDefault="00C87CFE" w:rsidP="00C87CFE">
            <w:pPr>
              <w:jc w:val="center"/>
              <w:rPr>
                <w:ins w:id="20117" w:author="Στάθης Καπ" w:date="2023-03-03T03:53:00Z"/>
                <w:rFonts w:cstheme="minorHAnsi"/>
                <w:sz w:val="16"/>
                <w:szCs w:val="16"/>
              </w:rPr>
            </w:pPr>
            <w:ins w:id="20118" w:author="Στάθης Καπ" w:date="2023-03-03T03:54:00Z">
              <w:r w:rsidRPr="00F665AE">
                <w:rPr>
                  <w:rFonts w:ascii="Calibri" w:hAnsi="Calibri" w:cs="Calibri"/>
                  <w:color w:val="000000"/>
                  <w:sz w:val="16"/>
                  <w:szCs w:val="16"/>
                  <w:rPrChange w:id="20119" w:author="Στάθης Καπ" w:date="2023-03-03T03:55:00Z">
                    <w:rPr>
                      <w:rFonts w:ascii="Calibri" w:hAnsi="Calibri" w:cs="Calibri"/>
                      <w:color w:val="000000"/>
                      <w:sz w:val="18"/>
                      <w:szCs w:val="18"/>
                    </w:rPr>
                  </w:rPrChange>
                </w:rPr>
                <w:t>0.409</w:t>
              </w:r>
            </w:ins>
          </w:p>
        </w:tc>
        <w:tc>
          <w:tcPr>
            <w:tcW w:w="589" w:type="dxa"/>
            <w:vAlign w:val="center"/>
            <w:tcPrChange w:id="20120" w:author="Στάθης Καπ" w:date="2023-03-03T06:26:00Z">
              <w:tcPr>
                <w:tcW w:w="589" w:type="dxa"/>
                <w:vAlign w:val="center"/>
              </w:tcPr>
            </w:tcPrChange>
          </w:tcPr>
          <w:p w14:paraId="3FB9E06F" w14:textId="14FC021E" w:rsidR="00C87CFE" w:rsidRPr="00F665AE" w:rsidRDefault="00C87CFE" w:rsidP="00C87CFE">
            <w:pPr>
              <w:jc w:val="center"/>
              <w:rPr>
                <w:ins w:id="20121" w:author="Στάθης Καπ" w:date="2023-03-03T03:53:00Z"/>
                <w:rFonts w:cstheme="minorHAnsi"/>
                <w:sz w:val="16"/>
                <w:szCs w:val="16"/>
              </w:rPr>
            </w:pPr>
            <w:ins w:id="20122" w:author="Στάθης Καπ" w:date="2023-03-03T06:18:00Z">
              <w:r>
                <w:rPr>
                  <w:rFonts w:ascii="Calibri" w:hAnsi="Calibri" w:cstheme="minorHAnsi"/>
                  <w:color w:val="000000"/>
                  <w:sz w:val="16"/>
                  <w:szCs w:val="16"/>
                </w:rPr>
                <w:t>-2.93</w:t>
              </w:r>
            </w:ins>
          </w:p>
        </w:tc>
        <w:tc>
          <w:tcPr>
            <w:tcW w:w="463" w:type="dxa"/>
            <w:vAlign w:val="bottom"/>
            <w:tcPrChange w:id="20123" w:author="Στάθης Καπ" w:date="2023-03-03T06:26:00Z">
              <w:tcPr>
                <w:tcW w:w="463" w:type="dxa"/>
                <w:vAlign w:val="bottom"/>
              </w:tcPr>
            </w:tcPrChange>
          </w:tcPr>
          <w:p w14:paraId="58E3E35B" w14:textId="16349591" w:rsidR="00C87CFE" w:rsidRPr="00F665AE" w:rsidRDefault="00C87CFE" w:rsidP="00C87CFE">
            <w:pPr>
              <w:jc w:val="center"/>
              <w:rPr>
                <w:ins w:id="20124" w:author="Στάθης Καπ" w:date="2023-03-03T03:53:00Z"/>
                <w:rFonts w:cstheme="minorHAnsi"/>
                <w:sz w:val="16"/>
                <w:szCs w:val="16"/>
              </w:rPr>
            </w:pPr>
            <w:ins w:id="20125" w:author="Στάθης Καπ" w:date="2023-03-03T03:54:00Z">
              <w:r w:rsidRPr="00F665AE">
                <w:rPr>
                  <w:rFonts w:ascii="Calibri" w:hAnsi="Calibri" w:cs="Calibri"/>
                  <w:color w:val="000000"/>
                  <w:sz w:val="16"/>
                  <w:szCs w:val="16"/>
                  <w:rPrChange w:id="20126" w:author="Στάθης Καπ" w:date="2023-03-03T03:55:00Z">
                    <w:rPr>
                      <w:rFonts w:ascii="Calibri" w:hAnsi="Calibri" w:cs="Calibri"/>
                      <w:color w:val="000000"/>
                      <w:sz w:val="18"/>
                      <w:szCs w:val="18"/>
                    </w:rPr>
                  </w:rPrChange>
                </w:rPr>
                <w:t>216</w:t>
              </w:r>
            </w:ins>
          </w:p>
        </w:tc>
        <w:tc>
          <w:tcPr>
            <w:tcW w:w="541" w:type="dxa"/>
            <w:vAlign w:val="bottom"/>
            <w:tcPrChange w:id="20127" w:author="Στάθης Καπ" w:date="2023-03-03T06:26:00Z">
              <w:tcPr>
                <w:tcW w:w="541" w:type="dxa"/>
                <w:vAlign w:val="bottom"/>
              </w:tcPr>
            </w:tcPrChange>
          </w:tcPr>
          <w:p w14:paraId="3995FC84" w14:textId="7A5A8AA7" w:rsidR="00C87CFE" w:rsidRPr="00F665AE" w:rsidRDefault="00C87CFE" w:rsidP="00C87CFE">
            <w:pPr>
              <w:jc w:val="center"/>
              <w:rPr>
                <w:ins w:id="20128" w:author="Στάθης Καπ" w:date="2023-03-03T03:53:00Z"/>
                <w:rFonts w:cstheme="minorHAnsi"/>
                <w:sz w:val="16"/>
                <w:szCs w:val="16"/>
              </w:rPr>
            </w:pPr>
            <w:ins w:id="20129" w:author="Στάθης Καπ" w:date="2023-03-03T03:54:00Z">
              <w:r w:rsidRPr="00F665AE">
                <w:rPr>
                  <w:rFonts w:ascii="Calibri" w:hAnsi="Calibri" w:cs="Calibri"/>
                  <w:color w:val="000000"/>
                  <w:sz w:val="16"/>
                  <w:szCs w:val="16"/>
                  <w:rPrChange w:id="20130" w:author="Στάθης Καπ" w:date="2023-03-03T03:55:00Z">
                    <w:rPr>
                      <w:rFonts w:ascii="Calibri" w:hAnsi="Calibri" w:cs="Calibri"/>
                      <w:color w:val="000000"/>
                      <w:sz w:val="18"/>
                      <w:szCs w:val="18"/>
                    </w:rPr>
                  </w:rPrChange>
                </w:rPr>
                <w:t>0.181</w:t>
              </w:r>
            </w:ins>
          </w:p>
        </w:tc>
        <w:tc>
          <w:tcPr>
            <w:tcW w:w="589" w:type="dxa"/>
            <w:vAlign w:val="center"/>
            <w:tcPrChange w:id="20131" w:author="Στάθης Καπ" w:date="2023-03-03T06:26:00Z">
              <w:tcPr>
                <w:tcW w:w="589" w:type="dxa"/>
                <w:vAlign w:val="center"/>
              </w:tcPr>
            </w:tcPrChange>
          </w:tcPr>
          <w:p w14:paraId="4A05215B" w14:textId="32D8BB9C" w:rsidR="00C87CFE" w:rsidRPr="00F665AE" w:rsidRDefault="00C87CFE" w:rsidP="00C87CFE">
            <w:pPr>
              <w:jc w:val="center"/>
              <w:rPr>
                <w:ins w:id="20132" w:author="Στάθης Καπ" w:date="2023-03-03T03:53:00Z"/>
                <w:rFonts w:cstheme="minorHAnsi"/>
                <w:sz w:val="16"/>
                <w:szCs w:val="16"/>
              </w:rPr>
            </w:pPr>
            <w:ins w:id="20133"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201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35" w:author="Στάθης Καπ" w:date="2023-03-03T03:53:00Z"/>
        </w:trPr>
        <w:tc>
          <w:tcPr>
            <w:tcW w:w="515" w:type="dxa"/>
            <w:tcBorders>
              <w:top w:val="nil"/>
              <w:bottom w:val="nil"/>
              <w:right w:val="single" w:sz="4" w:space="0" w:color="auto"/>
            </w:tcBorders>
            <w:shd w:val="clear" w:color="auto" w:fill="E7E6E6" w:themeFill="background2"/>
            <w:vAlign w:val="bottom"/>
            <w:tcPrChange w:id="20136" w:author="Στάθης Καπ" w:date="2023-03-03T06:26:00Z">
              <w:tcPr>
                <w:tcW w:w="515" w:type="dxa"/>
                <w:vAlign w:val="center"/>
              </w:tcPr>
            </w:tcPrChange>
          </w:tcPr>
          <w:p w14:paraId="4B11FCF7" w14:textId="7E862499" w:rsidR="00C87CFE" w:rsidRPr="00F665AE" w:rsidRDefault="00C87CFE" w:rsidP="00C87CFE">
            <w:pPr>
              <w:jc w:val="center"/>
              <w:rPr>
                <w:ins w:id="20137" w:author="Στάθης Καπ" w:date="2023-03-03T03:53:00Z"/>
                <w:sz w:val="16"/>
                <w:szCs w:val="16"/>
              </w:rPr>
            </w:pPr>
            <w:ins w:id="20138" w:author="Στάθης Καπ" w:date="2023-03-03T03:54:00Z">
              <w:r w:rsidRPr="00F665AE">
                <w:rPr>
                  <w:rFonts w:ascii="Calibri" w:hAnsi="Calibri" w:cs="Calibri"/>
                  <w:color w:val="000000"/>
                  <w:sz w:val="16"/>
                  <w:szCs w:val="16"/>
                  <w:rPrChange w:id="20139"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20140" w:author="Στάθης Καπ" w:date="2023-03-03T06:26:00Z">
              <w:tcPr>
                <w:tcW w:w="560" w:type="dxa"/>
              </w:tcPr>
            </w:tcPrChange>
          </w:tcPr>
          <w:p w14:paraId="0C2266CD" w14:textId="7B36EC34" w:rsidR="00C87CFE" w:rsidRPr="00F665AE" w:rsidRDefault="00C87CFE" w:rsidP="00C87CFE">
            <w:pPr>
              <w:jc w:val="center"/>
              <w:rPr>
                <w:ins w:id="20141" w:author="Στάθης Καπ" w:date="2023-03-03T03:53:00Z"/>
                <w:rFonts w:cstheme="minorHAnsi"/>
                <w:sz w:val="16"/>
                <w:szCs w:val="16"/>
              </w:rPr>
            </w:pPr>
            <w:ins w:id="20142" w:author="Στάθης Καπ" w:date="2023-03-03T03:54:00Z">
              <w:r w:rsidRPr="00F665AE">
                <w:rPr>
                  <w:sz w:val="16"/>
                  <w:szCs w:val="16"/>
                  <w:rPrChange w:id="20143" w:author="Στάθης Καπ" w:date="2023-03-03T03:55:00Z">
                    <w:rPr>
                      <w:sz w:val="18"/>
                      <w:szCs w:val="18"/>
                    </w:rPr>
                  </w:rPrChange>
                </w:rPr>
                <w:t>284</w:t>
              </w:r>
            </w:ins>
          </w:p>
        </w:tc>
        <w:tc>
          <w:tcPr>
            <w:tcW w:w="855" w:type="dxa"/>
            <w:tcPrChange w:id="20144" w:author="Στάθης Καπ" w:date="2023-03-03T06:26:00Z">
              <w:tcPr>
                <w:tcW w:w="855" w:type="dxa"/>
              </w:tcPr>
            </w:tcPrChange>
          </w:tcPr>
          <w:p w14:paraId="1ECE7C80" w14:textId="05107304" w:rsidR="00C87CFE" w:rsidRPr="00F665AE" w:rsidRDefault="00C87CFE" w:rsidP="00C87CFE">
            <w:pPr>
              <w:jc w:val="center"/>
              <w:rPr>
                <w:ins w:id="20145" w:author="Στάθης Καπ" w:date="2023-03-03T03:53:00Z"/>
                <w:rFonts w:cstheme="minorHAnsi"/>
                <w:sz w:val="16"/>
                <w:szCs w:val="16"/>
              </w:rPr>
            </w:pPr>
            <w:ins w:id="20146" w:author="Στάθης Καπ" w:date="2023-03-03T03:54:00Z">
              <w:r w:rsidRPr="00F665AE">
                <w:rPr>
                  <w:sz w:val="16"/>
                  <w:szCs w:val="16"/>
                  <w:rPrChange w:id="20147" w:author="Στάθης Καπ" w:date="2023-03-03T03:55:00Z">
                    <w:rPr>
                      <w:sz w:val="18"/>
                      <w:szCs w:val="18"/>
                    </w:rPr>
                  </w:rPrChange>
                </w:rPr>
                <w:t>281</w:t>
              </w:r>
            </w:ins>
          </w:p>
        </w:tc>
        <w:tc>
          <w:tcPr>
            <w:tcW w:w="544" w:type="dxa"/>
            <w:vAlign w:val="bottom"/>
            <w:tcPrChange w:id="20148" w:author="Στάθης Καπ" w:date="2023-03-03T06:26:00Z">
              <w:tcPr>
                <w:tcW w:w="544" w:type="dxa"/>
                <w:vAlign w:val="bottom"/>
              </w:tcPr>
            </w:tcPrChange>
          </w:tcPr>
          <w:p w14:paraId="728AEC8D" w14:textId="6319181F" w:rsidR="00C87CFE" w:rsidRPr="00F665AE" w:rsidRDefault="00C87CFE" w:rsidP="00C87CFE">
            <w:pPr>
              <w:jc w:val="center"/>
              <w:rPr>
                <w:ins w:id="20149" w:author="Στάθης Καπ" w:date="2023-03-03T03:53:00Z"/>
                <w:rFonts w:cstheme="minorHAnsi"/>
                <w:sz w:val="16"/>
                <w:szCs w:val="16"/>
              </w:rPr>
            </w:pPr>
            <w:ins w:id="20150" w:author="Στάθης Καπ" w:date="2023-03-03T03:54:00Z">
              <w:r w:rsidRPr="00F665AE">
                <w:rPr>
                  <w:rFonts w:ascii="Calibri" w:hAnsi="Calibri" w:cs="Calibri"/>
                  <w:color w:val="000000"/>
                  <w:sz w:val="16"/>
                  <w:szCs w:val="16"/>
                  <w:rPrChange w:id="20151" w:author="Στάθης Καπ" w:date="2023-03-03T03:55:00Z">
                    <w:rPr>
                      <w:rFonts w:ascii="Calibri" w:hAnsi="Calibri" w:cs="Calibri"/>
                      <w:color w:val="000000"/>
                      <w:sz w:val="18"/>
                      <w:szCs w:val="18"/>
                    </w:rPr>
                  </w:rPrChange>
                </w:rPr>
                <w:t>255</w:t>
              </w:r>
            </w:ins>
          </w:p>
        </w:tc>
        <w:tc>
          <w:tcPr>
            <w:tcW w:w="621" w:type="dxa"/>
            <w:vAlign w:val="bottom"/>
            <w:tcPrChange w:id="20152" w:author="Στάθης Καπ" w:date="2023-03-03T06:26:00Z">
              <w:tcPr>
                <w:tcW w:w="621" w:type="dxa"/>
                <w:vAlign w:val="bottom"/>
              </w:tcPr>
            </w:tcPrChange>
          </w:tcPr>
          <w:p w14:paraId="56A1C3F3" w14:textId="54BF5BE4" w:rsidR="00C87CFE" w:rsidRPr="00F665AE" w:rsidRDefault="00C87CFE" w:rsidP="00C87CFE">
            <w:pPr>
              <w:jc w:val="center"/>
              <w:rPr>
                <w:ins w:id="20153" w:author="Στάθης Καπ" w:date="2023-03-03T03:53:00Z"/>
                <w:rFonts w:cstheme="minorHAnsi"/>
                <w:sz w:val="16"/>
                <w:szCs w:val="16"/>
              </w:rPr>
            </w:pPr>
            <w:ins w:id="20154" w:author="Στάθης Καπ" w:date="2023-03-03T03:54:00Z">
              <w:r w:rsidRPr="00F665AE">
                <w:rPr>
                  <w:rFonts w:ascii="Calibri" w:hAnsi="Calibri" w:cs="Calibri"/>
                  <w:color w:val="000000"/>
                  <w:sz w:val="16"/>
                  <w:szCs w:val="16"/>
                  <w:rPrChange w:id="20155" w:author="Στάθης Καπ" w:date="2023-03-03T03:55:00Z">
                    <w:rPr>
                      <w:rFonts w:ascii="Calibri" w:hAnsi="Calibri" w:cs="Calibri"/>
                      <w:color w:val="000000"/>
                      <w:sz w:val="18"/>
                      <w:szCs w:val="18"/>
                    </w:rPr>
                  </w:rPrChange>
                </w:rPr>
                <w:t>0.197</w:t>
              </w:r>
            </w:ins>
          </w:p>
        </w:tc>
        <w:tc>
          <w:tcPr>
            <w:tcW w:w="669" w:type="dxa"/>
            <w:vAlign w:val="center"/>
            <w:tcPrChange w:id="20156" w:author="Στάθης Καπ" w:date="2023-03-03T06:26:00Z">
              <w:tcPr>
                <w:tcW w:w="669" w:type="dxa"/>
                <w:vAlign w:val="center"/>
              </w:tcPr>
            </w:tcPrChange>
          </w:tcPr>
          <w:p w14:paraId="16E71C51" w14:textId="4B6DECDA" w:rsidR="00C87CFE" w:rsidRPr="00F665AE" w:rsidRDefault="00C87CFE" w:rsidP="00C87CFE">
            <w:pPr>
              <w:jc w:val="center"/>
              <w:rPr>
                <w:ins w:id="20157" w:author="Στάθης Καπ" w:date="2023-03-03T03:53:00Z"/>
                <w:rFonts w:cstheme="minorHAnsi"/>
                <w:sz w:val="16"/>
                <w:szCs w:val="16"/>
              </w:rPr>
            </w:pPr>
            <w:ins w:id="20158" w:author="Στάθης Καπ" w:date="2023-03-03T06:18:00Z">
              <w:r>
                <w:rPr>
                  <w:rFonts w:ascii="Calibri" w:hAnsi="Calibri" w:cstheme="minorHAnsi"/>
                  <w:color w:val="000000"/>
                  <w:sz w:val="16"/>
                  <w:szCs w:val="16"/>
                </w:rPr>
                <w:t>10.21</w:t>
              </w:r>
            </w:ins>
          </w:p>
        </w:tc>
        <w:tc>
          <w:tcPr>
            <w:tcW w:w="543" w:type="dxa"/>
            <w:vAlign w:val="bottom"/>
            <w:tcPrChange w:id="20159" w:author="Στάθης Καπ" w:date="2023-03-03T06:26:00Z">
              <w:tcPr>
                <w:tcW w:w="543" w:type="dxa"/>
                <w:vAlign w:val="bottom"/>
              </w:tcPr>
            </w:tcPrChange>
          </w:tcPr>
          <w:p w14:paraId="3B361D80" w14:textId="4C35129E" w:rsidR="00C87CFE" w:rsidRPr="00F665AE" w:rsidRDefault="00C87CFE" w:rsidP="00C87CFE">
            <w:pPr>
              <w:jc w:val="center"/>
              <w:rPr>
                <w:ins w:id="20160" w:author="Στάθης Καπ" w:date="2023-03-03T03:53:00Z"/>
                <w:rFonts w:cstheme="minorHAnsi"/>
                <w:sz w:val="16"/>
                <w:szCs w:val="16"/>
              </w:rPr>
            </w:pPr>
            <w:ins w:id="20161" w:author="Στάθης Καπ" w:date="2023-03-03T03:54:00Z">
              <w:r w:rsidRPr="00F665AE">
                <w:rPr>
                  <w:rFonts w:ascii="Calibri" w:hAnsi="Calibri" w:cs="Calibri"/>
                  <w:color w:val="000000"/>
                  <w:sz w:val="16"/>
                  <w:szCs w:val="16"/>
                  <w:rPrChange w:id="20162" w:author="Στάθης Καπ" w:date="2023-03-03T03:55:00Z">
                    <w:rPr>
                      <w:rFonts w:ascii="Calibri" w:hAnsi="Calibri" w:cs="Calibri"/>
                      <w:color w:val="000000"/>
                      <w:sz w:val="18"/>
                      <w:szCs w:val="18"/>
                    </w:rPr>
                  </w:rPrChange>
                </w:rPr>
                <w:t>256</w:t>
              </w:r>
            </w:ins>
          </w:p>
        </w:tc>
        <w:tc>
          <w:tcPr>
            <w:tcW w:w="621" w:type="dxa"/>
            <w:vAlign w:val="bottom"/>
            <w:tcPrChange w:id="20163" w:author="Στάθης Καπ" w:date="2023-03-03T06:26:00Z">
              <w:tcPr>
                <w:tcW w:w="621" w:type="dxa"/>
                <w:vAlign w:val="bottom"/>
              </w:tcPr>
            </w:tcPrChange>
          </w:tcPr>
          <w:p w14:paraId="26169BAE" w14:textId="2B181A9B" w:rsidR="00C87CFE" w:rsidRPr="00F665AE" w:rsidRDefault="00C87CFE" w:rsidP="00C87CFE">
            <w:pPr>
              <w:jc w:val="center"/>
              <w:rPr>
                <w:ins w:id="20164" w:author="Στάθης Καπ" w:date="2023-03-03T03:53:00Z"/>
                <w:rFonts w:cstheme="minorHAnsi"/>
                <w:sz w:val="16"/>
                <w:szCs w:val="16"/>
              </w:rPr>
            </w:pPr>
            <w:ins w:id="20165" w:author="Στάθης Καπ" w:date="2023-03-03T03:54:00Z">
              <w:r w:rsidRPr="00F665AE">
                <w:rPr>
                  <w:rFonts w:ascii="Calibri" w:hAnsi="Calibri" w:cs="Calibri"/>
                  <w:color w:val="000000"/>
                  <w:sz w:val="16"/>
                  <w:szCs w:val="16"/>
                  <w:rPrChange w:id="20166" w:author="Στάθης Καπ" w:date="2023-03-03T03:55:00Z">
                    <w:rPr>
                      <w:rFonts w:ascii="Calibri" w:hAnsi="Calibri" w:cs="Calibri"/>
                      <w:color w:val="000000"/>
                      <w:sz w:val="18"/>
                      <w:szCs w:val="18"/>
                    </w:rPr>
                  </w:rPrChange>
                </w:rPr>
                <w:t>0.185</w:t>
              </w:r>
            </w:ins>
          </w:p>
        </w:tc>
        <w:tc>
          <w:tcPr>
            <w:tcW w:w="669" w:type="dxa"/>
            <w:vAlign w:val="center"/>
            <w:tcPrChange w:id="20167" w:author="Στάθης Καπ" w:date="2023-03-03T06:26:00Z">
              <w:tcPr>
                <w:tcW w:w="669" w:type="dxa"/>
                <w:vAlign w:val="center"/>
              </w:tcPr>
            </w:tcPrChange>
          </w:tcPr>
          <w:p w14:paraId="4C5F366E" w14:textId="5654EF29" w:rsidR="00C87CFE" w:rsidRPr="00F665AE" w:rsidRDefault="00C87CFE" w:rsidP="00C87CFE">
            <w:pPr>
              <w:jc w:val="center"/>
              <w:rPr>
                <w:ins w:id="20168" w:author="Στάθης Καπ" w:date="2023-03-03T03:53:00Z"/>
                <w:rFonts w:cstheme="minorHAnsi"/>
                <w:sz w:val="16"/>
                <w:szCs w:val="16"/>
              </w:rPr>
            </w:pPr>
            <w:ins w:id="20169" w:author="Στάθης Καπ" w:date="2023-03-03T06:18:00Z">
              <w:r>
                <w:rPr>
                  <w:rFonts w:ascii="Calibri" w:hAnsi="Calibri" w:cstheme="minorHAnsi"/>
                  <w:color w:val="000000"/>
                  <w:sz w:val="16"/>
                  <w:szCs w:val="16"/>
                </w:rPr>
                <w:t>-0.39</w:t>
              </w:r>
            </w:ins>
          </w:p>
        </w:tc>
        <w:tc>
          <w:tcPr>
            <w:tcW w:w="508" w:type="dxa"/>
            <w:vAlign w:val="bottom"/>
            <w:tcPrChange w:id="20170" w:author="Στάθης Καπ" w:date="2023-03-03T06:26:00Z">
              <w:tcPr>
                <w:tcW w:w="508" w:type="dxa"/>
                <w:vAlign w:val="bottom"/>
              </w:tcPr>
            </w:tcPrChange>
          </w:tcPr>
          <w:p w14:paraId="7BB7FA17" w14:textId="56C172AA" w:rsidR="00C87CFE" w:rsidRPr="00F665AE" w:rsidRDefault="00C87CFE" w:rsidP="00C87CFE">
            <w:pPr>
              <w:jc w:val="center"/>
              <w:rPr>
                <w:ins w:id="20171" w:author="Στάθης Καπ" w:date="2023-03-03T03:53:00Z"/>
                <w:rFonts w:cstheme="minorHAnsi"/>
                <w:sz w:val="16"/>
                <w:szCs w:val="16"/>
              </w:rPr>
            </w:pPr>
            <w:ins w:id="20172" w:author="Στάθης Καπ" w:date="2023-03-03T03:54:00Z">
              <w:r w:rsidRPr="00F665AE">
                <w:rPr>
                  <w:rFonts w:ascii="Calibri" w:hAnsi="Calibri" w:cs="Calibri"/>
                  <w:color w:val="000000"/>
                  <w:sz w:val="16"/>
                  <w:szCs w:val="16"/>
                  <w:rPrChange w:id="20173" w:author="Στάθης Καπ" w:date="2023-03-03T03:55:00Z">
                    <w:rPr>
                      <w:rFonts w:ascii="Calibri" w:hAnsi="Calibri" w:cs="Calibri"/>
                      <w:color w:val="000000"/>
                      <w:sz w:val="18"/>
                      <w:szCs w:val="18"/>
                    </w:rPr>
                  </w:rPrChange>
                </w:rPr>
                <w:t>225</w:t>
              </w:r>
            </w:ins>
          </w:p>
        </w:tc>
        <w:tc>
          <w:tcPr>
            <w:tcW w:w="541" w:type="dxa"/>
            <w:vAlign w:val="bottom"/>
            <w:tcPrChange w:id="20174" w:author="Στάθης Καπ" w:date="2023-03-03T06:26:00Z">
              <w:tcPr>
                <w:tcW w:w="541" w:type="dxa"/>
                <w:vAlign w:val="bottom"/>
              </w:tcPr>
            </w:tcPrChange>
          </w:tcPr>
          <w:p w14:paraId="5C024648" w14:textId="5658D31A" w:rsidR="00C87CFE" w:rsidRPr="00F665AE" w:rsidRDefault="00C87CFE" w:rsidP="00C87CFE">
            <w:pPr>
              <w:jc w:val="center"/>
              <w:rPr>
                <w:ins w:id="20175" w:author="Στάθης Καπ" w:date="2023-03-03T03:53:00Z"/>
                <w:rFonts w:cstheme="minorHAnsi"/>
                <w:sz w:val="16"/>
                <w:szCs w:val="16"/>
              </w:rPr>
            </w:pPr>
            <w:ins w:id="20176" w:author="Στάθης Καπ" w:date="2023-03-03T03:54:00Z">
              <w:r w:rsidRPr="00F665AE">
                <w:rPr>
                  <w:rFonts w:ascii="Calibri" w:hAnsi="Calibri" w:cs="Calibri"/>
                  <w:color w:val="000000"/>
                  <w:sz w:val="16"/>
                  <w:szCs w:val="16"/>
                  <w:rPrChange w:id="20177" w:author="Στάθης Καπ" w:date="2023-03-03T03:55:00Z">
                    <w:rPr>
                      <w:rFonts w:ascii="Calibri" w:hAnsi="Calibri" w:cs="Calibri"/>
                      <w:color w:val="000000"/>
                      <w:sz w:val="18"/>
                      <w:szCs w:val="18"/>
                    </w:rPr>
                  </w:rPrChange>
                </w:rPr>
                <w:t>0.17</w:t>
              </w:r>
            </w:ins>
          </w:p>
        </w:tc>
        <w:tc>
          <w:tcPr>
            <w:tcW w:w="589" w:type="dxa"/>
            <w:vAlign w:val="center"/>
            <w:tcPrChange w:id="20178" w:author="Στάθης Καπ" w:date="2023-03-03T06:26:00Z">
              <w:tcPr>
                <w:tcW w:w="589" w:type="dxa"/>
                <w:vAlign w:val="center"/>
              </w:tcPr>
            </w:tcPrChange>
          </w:tcPr>
          <w:p w14:paraId="5E4F10CB" w14:textId="22E9F944" w:rsidR="00C87CFE" w:rsidRPr="00F665AE" w:rsidRDefault="00C87CFE" w:rsidP="00C87CFE">
            <w:pPr>
              <w:jc w:val="center"/>
              <w:rPr>
                <w:ins w:id="20179" w:author="Στάθης Καπ" w:date="2023-03-03T03:53:00Z"/>
                <w:rFonts w:cstheme="minorHAnsi"/>
                <w:sz w:val="16"/>
                <w:szCs w:val="16"/>
              </w:rPr>
            </w:pPr>
            <w:ins w:id="20180" w:author="Στάθης Καπ" w:date="2023-03-03T06:18:00Z">
              <w:r>
                <w:rPr>
                  <w:rFonts w:ascii="Calibri" w:hAnsi="Calibri" w:cstheme="minorHAnsi"/>
                  <w:color w:val="000000"/>
                  <w:sz w:val="16"/>
                  <w:szCs w:val="16"/>
                </w:rPr>
                <w:t>11.76</w:t>
              </w:r>
            </w:ins>
          </w:p>
        </w:tc>
        <w:tc>
          <w:tcPr>
            <w:tcW w:w="463" w:type="dxa"/>
            <w:vAlign w:val="bottom"/>
            <w:tcPrChange w:id="20181" w:author="Στάθης Καπ" w:date="2023-03-03T06:26:00Z">
              <w:tcPr>
                <w:tcW w:w="463" w:type="dxa"/>
                <w:vAlign w:val="bottom"/>
              </w:tcPr>
            </w:tcPrChange>
          </w:tcPr>
          <w:p w14:paraId="1A443761" w14:textId="28A76324" w:rsidR="00C87CFE" w:rsidRPr="00F665AE" w:rsidRDefault="00C87CFE" w:rsidP="00C87CFE">
            <w:pPr>
              <w:jc w:val="center"/>
              <w:rPr>
                <w:ins w:id="20182" w:author="Στάθης Καπ" w:date="2023-03-03T03:53:00Z"/>
                <w:rFonts w:cstheme="minorHAnsi"/>
                <w:sz w:val="16"/>
                <w:szCs w:val="16"/>
              </w:rPr>
            </w:pPr>
            <w:ins w:id="20183" w:author="Στάθης Καπ" w:date="2023-03-03T03:54:00Z">
              <w:r w:rsidRPr="00F665AE">
                <w:rPr>
                  <w:rFonts w:ascii="Calibri" w:hAnsi="Calibri" w:cs="Calibri"/>
                  <w:color w:val="000000"/>
                  <w:sz w:val="16"/>
                  <w:szCs w:val="16"/>
                  <w:rPrChange w:id="20184" w:author="Στάθης Καπ" w:date="2023-03-03T03:55:00Z">
                    <w:rPr>
                      <w:rFonts w:ascii="Calibri" w:hAnsi="Calibri" w:cs="Calibri"/>
                      <w:color w:val="000000"/>
                      <w:sz w:val="18"/>
                      <w:szCs w:val="18"/>
                    </w:rPr>
                  </w:rPrChange>
                </w:rPr>
                <w:t>223</w:t>
              </w:r>
            </w:ins>
          </w:p>
        </w:tc>
        <w:tc>
          <w:tcPr>
            <w:tcW w:w="541" w:type="dxa"/>
            <w:vAlign w:val="bottom"/>
            <w:tcPrChange w:id="20185" w:author="Στάθης Καπ" w:date="2023-03-03T06:26:00Z">
              <w:tcPr>
                <w:tcW w:w="541" w:type="dxa"/>
                <w:vAlign w:val="bottom"/>
              </w:tcPr>
            </w:tcPrChange>
          </w:tcPr>
          <w:p w14:paraId="460D52D7" w14:textId="389315A0" w:rsidR="00C87CFE" w:rsidRPr="00F665AE" w:rsidRDefault="00C87CFE" w:rsidP="00C87CFE">
            <w:pPr>
              <w:jc w:val="center"/>
              <w:rPr>
                <w:ins w:id="20186" w:author="Στάθης Καπ" w:date="2023-03-03T03:53:00Z"/>
                <w:rFonts w:cstheme="minorHAnsi"/>
                <w:sz w:val="16"/>
                <w:szCs w:val="16"/>
              </w:rPr>
            </w:pPr>
            <w:ins w:id="20187" w:author="Στάθης Καπ" w:date="2023-03-03T03:54:00Z">
              <w:r w:rsidRPr="00F665AE">
                <w:rPr>
                  <w:rFonts w:ascii="Calibri" w:hAnsi="Calibri" w:cs="Calibri"/>
                  <w:color w:val="000000"/>
                  <w:sz w:val="16"/>
                  <w:szCs w:val="16"/>
                  <w:rPrChange w:id="20188" w:author="Στάθης Καπ" w:date="2023-03-03T03:55:00Z">
                    <w:rPr>
                      <w:rFonts w:ascii="Calibri" w:hAnsi="Calibri" w:cs="Calibri"/>
                      <w:color w:val="000000"/>
                      <w:sz w:val="18"/>
                      <w:szCs w:val="18"/>
                    </w:rPr>
                  </w:rPrChange>
                </w:rPr>
                <w:t>0.178</w:t>
              </w:r>
            </w:ins>
          </w:p>
        </w:tc>
        <w:tc>
          <w:tcPr>
            <w:tcW w:w="589" w:type="dxa"/>
            <w:vAlign w:val="center"/>
            <w:tcPrChange w:id="20189" w:author="Στάθης Καπ" w:date="2023-03-03T06:26:00Z">
              <w:tcPr>
                <w:tcW w:w="589" w:type="dxa"/>
                <w:vAlign w:val="center"/>
              </w:tcPr>
            </w:tcPrChange>
          </w:tcPr>
          <w:p w14:paraId="082FCA57" w14:textId="3FA228C3" w:rsidR="00C87CFE" w:rsidRPr="00F665AE" w:rsidRDefault="00C87CFE" w:rsidP="00C87CFE">
            <w:pPr>
              <w:jc w:val="center"/>
              <w:rPr>
                <w:ins w:id="20190" w:author="Στάθης Καπ" w:date="2023-03-03T03:53:00Z"/>
                <w:rFonts w:cstheme="minorHAnsi"/>
                <w:sz w:val="16"/>
                <w:szCs w:val="16"/>
              </w:rPr>
            </w:pPr>
            <w:ins w:id="20191"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201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93" w:author="Στάθης Καπ" w:date="2023-03-03T03:53:00Z"/>
        </w:trPr>
        <w:tc>
          <w:tcPr>
            <w:tcW w:w="515" w:type="dxa"/>
            <w:tcBorders>
              <w:top w:val="nil"/>
              <w:bottom w:val="nil"/>
              <w:right w:val="single" w:sz="4" w:space="0" w:color="auto"/>
            </w:tcBorders>
            <w:shd w:val="clear" w:color="auto" w:fill="E7E6E6" w:themeFill="background2"/>
            <w:vAlign w:val="bottom"/>
            <w:tcPrChange w:id="20194" w:author="Στάθης Καπ" w:date="2023-03-03T06:26:00Z">
              <w:tcPr>
                <w:tcW w:w="515" w:type="dxa"/>
                <w:vAlign w:val="center"/>
              </w:tcPr>
            </w:tcPrChange>
          </w:tcPr>
          <w:p w14:paraId="09035DF5" w14:textId="7DB161C7" w:rsidR="00C87CFE" w:rsidRPr="00F665AE" w:rsidRDefault="00C87CFE" w:rsidP="00C87CFE">
            <w:pPr>
              <w:jc w:val="center"/>
              <w:rPr>
                <w:ins w:id="20195" w:author="Στάθης Καπ" w:date="2023-03-03T03:53:00Z"/>
                <w:sz w:val="16"/>
                <w:szCs w:val="16"/>
              </w:rPr>
            </w:pPr>
            <w:ins w:id="20196" w:author="Στάθης Καπ" w:date="2023-03-03T03:54:00Z">
              <w:r w:rsidRPr="00F665AE">
                <w:rPr>
                  <w:rFonts w:ascii="Calibri" w:hAnsi="Calibri" w:cs="Calibri"/>
                  <w:color w:val="000000"/>
                  <w:sz w:val="16"/>
                  <w:szCs w:val="16"/>
                  <w:rPrChange w:id="20197"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20198" w:author="Στάθης Καπ" w:date="2023-03-03T06:26:00Z">
              <w:tcPr>
                <w:tcW w:w="560" w:type="dxa"/>
              </w:tcPr>
            </w:tcPrChange>
          </w:tcPr>
          <w:p w14:paraId="61383E6B" w14:textId="19011A83" w:rsidR="00C87CFE" w:rsidRPr="00F665AE" w:rsidRDefault="00C87CFE" w:rsidP="00C87CFE">
            <w:pPr>
              <w:jc w:val="center"/>
              <w:rPr>
                <w:ins w:id="20199" w:author="Στάθης Καπ" w:date="2023-03-03T03:53:00Z"/>
                <w:rFonts w:cstheme="minorHAnsi"/>
                <w:sz w:val="16"/>
                <w:szCs w:val="16"/>
              </w:rPr>
            </w:pPr>
            <w:ins w:id="20200" w:author="Στάθης Καπ" w:date="2023-03-03T03:54:00Z">
              <w:r w:rsidRPr="00F665AE">
                <w:rPr>
                  <w:sz w:val="16"/>
                  <w:szCs w:val="16"/>
                  <w:rPrChange w:id="20201" w:author="Στάθης Καπ" w:date="2023-03-03T03:55:00Z">
                    <w:rPr>
                      <w:sz w:val="18"/>
                      <w:szCs w:val="18"/>
                    </w:rPr>
                  </w:rPrChange>
                </w:rPr>
                <w:t>297</w:t>
              </w:r>
            </w:ins>
          </w:p>
        </w:tc>
        <w:tc>
          <w:tcPr>
            <w:tcW w:w="855" w:type="dxa"/>
            <w:tcPrChange w:id="20202" w:author="Στάθης Καπ" w:date="2023-03-03T06:26:00Z">
              <w:tcPr>
                <w:tcW w:w="855" w:type="dxa"/>
              </w:tcPr>
            </w:tcPrChange>
          </w:tcPr>
          <w:p w14:paraId="45BF7479" w14:textId="5A62D9F2" w:rsidR="00C87CFE" w:rsidRPr="00F665AE" w:rsidRDefault="00C87CFE" w:rsidP="00C87CFE">
            <w:pPr>
              <w:jc w:val="center"/>
              <w:rPr>
                <w:ins w:id="20203" w:author="Στάθης Καπ" w:date="2023-03-03T03:53:00Z"/>
                <w:rFonts w:cstheme="minorHAnsi"/>
                <w:sz w:val="16"/>
                <w:szCs w:val="16"/>
              </w:rPr>
            </w:pPr>
            <w:ins w:id="20204" w:author="Στάθης Καπ" w:date="2023-03-03T03:54:00Z">
              <w:r w:rsidRPr="00F665AE">
                <w:rPr>
                  <w:sz w:val="16"/>
                  <w:szCs w:val="16"/>
                  <w:rPrChange w:id="20205" w:author="Στάθης Καπ" w:date="2023-03-03T03:55:00Z">
                    <w:rPr>
                      <w:sz w:val="18"/>
                      <w:szCs w:val="18"/>
                    </w:rPr>
                  </w:rPrChange>
                </w:rPr>
                <w:t>295</w:t>
              </w:r>
            </w:ins>
          </w:p>
        </w:tc>
        <w:tc>
          <w:tcPr>
            <w:tcW w:w="544" w:type="dxa"/>
            <w:vAlign w:val="bottom"/>
            <w:tcPrChange w:id="20206" w:author="Στάθης Καπ" w:date="2023-03-03T06:26:00Z">
              <w:tcPr>
                <w:tcW w:w="544" w:type="dxa"/>
                <w:vAlign w:val="bottom"/>
              </w:tcPr>
            </w:tcPrChange>
          </w:tcPr>
          <w:p w14:paraId="5CE42B7C" w14:textId="1D500843" w:rsidR="00C87CFE" w:rsidRPr="00F665AE" w:rsidRDefault="00C87CFE" w:rsidP="00C87CFE">
            <w:pPr>
              <w:jc w:val="center"/>
              <w:rPr>
                <w:ins w:id="20207" w:author="Στάθης Καπ" w:date="2023-03-03T03:53:00Z"/>
                <w:rFonts w:cstheme="minorHAnsi"/>
                <w:sz w:val="16"/>
                <w:szCs w:val="16"/>
              </w:rPr>
            </w:pPr>
            <w:ins w:id="20208" w:author="Στάθης Καπ" w:date="2023-03-03T03:54:00Z">
              <w:r w:rsidRPr="00F665AE">
                <w:rPr>
                  <w:rFonts w:ascii="Calibri" w:hAnsi="Calibri" w:cs="Calibri"/>
                  <w:color w:val="000000"/>
                  <w:sz w:val="16"/>
                  <w:szCs w:val="16"/>
                  <w:rPrChange w:id="20209" w:author="Στάθης Καπ" w:date="2023-03-03T03:55:00Z">
                    <w:rPr>
                      <w:rFonts w:ascii="Calibri" w:hAnsi="Calibri" w:cs="Calibri"/>
                      <w:color w:val="000000"/>
                      <w:sz w:val="18"/>
                      <w:szCs w:val="18"/>
                    </w:rPr>
                  </w:rPrChange>
                </w:rPr>
                <w:t>259</w:t>
              </w:r>
            </w:ins>
          </w:p>
        </w:tc>
        <w:tc>
          <w:tcPr>
            <w:tcW w:w="621" w:type="dxa"/>
            <w:vAlign w:val="bottom"/>
            <w:tcPrChange w:id="20210" w:author="Στάθης Καπ" w:date="2023-03-03T06:26:00Z">
              <w:tcPr>
                <w:tcW w:w="621" w:type="dxa"/>
                <w:vAlign w:val="bottom"/>
              </w:tcPr>
            </w:tcPrChange>
          </w:tcPr>
          <w:p w14:paraId="3865129B" w14:textId="2259A2AC" w:rsidR="00C87CFE" w:rsidRPr="00F665AE" w:rsidRDefault="00C87CFE" w:rsidP="00C87CFE">
            <w:pPr>
              <w:jc w:val="center"/>
              <w:rPr>
                <w:ins w:id="20211" w:author="Στάθης Καπ" w:date="2023-03-03T03:53:00Z"/>
                <w:rFonts w:cstheme="minorHAnsi"/>
                <w:sz w:val="16"/>
                <w:szCs w:val="16"/>
              </w:rPr>
            </w:pPr>
            <w:ins w:id="20212" w:author="Στάθης Καπ" w:date="2023-03-03T03:54:00Z">
              <w:r w:rsidRPr="00F665AE">
                <w:rPr>
                  <w:rFonts w:ascii="Calibri" w:hAnsi="Calibri" w:cs="Calibri"/>
                  <w:color w:val="000000"/>
                  <w:sz w:val="16"/>
                  <w:szCs w:val="16"/>
                  <w:rPrChange w:id="20213" w:author="Στάθης Καπ" w:date="2023-03-03T03:55:00Z">
                    <w:rPr>
                      <w:rFonts w:ascii="Calibri" w:hAnsi="Calibri" w:cs="Calibri"/>
                      <w:color w:val="000000"/>
                      <w:sz w:val="18"/>
                      <w:szCs w:val="18"/>
                    </w:rPr>
                  </w:rPrChange>
                </w:rPr>
                <w:t>0.193</w:t>
              </w:r>
            </w:ins>
          </w:p>
        </w:tc>
        <w:tc>
          <w:tcPr>
            <w:tcW w:w="669" w:type="dxa"/>
            <w:vAlign w:val="center"/>
            <w:tcPrChange w:id="20214" w:author="Στάθης Καπ" w:date="2023-03-03T06:26:00Z">
              <w:tcPr>
                <w:tcW w:w="669" w:type="dxa"/>
                <w:vAlign w:val="center"/>
              </w:tcPr>
            </w:tcPrChange>
          </w:tcPr>
          <w:p w14:paraId="1887A6FE" w14:textId="5324556A" w:rsidR="00C87CFE" w:rsidRPr="00F665AE" w:rsidRDefault="00C87CFE" w:rsidP="00C87CFE">
            <w:pPr>
              <w:jc w:val="center"/>
              <w:rPr>
                <w:ins w:id="20215" w:author="Στάθης Καπ" w:date="2023-03-03T03:53:00Z"/>
                <w:rFonts w:cstheme="minorHAnsi"/>
                <w:sz w:val="16"/>
                <w:szCs w:val="16"/>
              </w:rPr>
            </w:pPr>
            <w:ins w:id="20216" w:author="Στάθης Καπ" w:date="2023-03-03T06:18:00Z">
              <w:r>
                <w:rPr>
                  <w:rFonts w:ascii="Calibri" w:hAnsi="Calibri" w:cstheme="minorHAnsi"/>
                  <w:color w:val="000000"/>
                  <w:sz w:val="16"/>
                  <w:szCs w:val="16"/>
                </w:rPr>
                <w:t>12.79</w:t>
              </w:r>
            </w:ins>
          </w:p>
        </w:tc>
        <w:tc>
          <w:tcPr>
            <w:tcW w:w="543" w:type="dxa"/>
            <w:vAlign w:val="bottom"/>
            <w:tcPrChange w:id="20217" w:author="Στάθης Καπ" w:date="2023-03-03T06:26:00Z">
              <w:tcPr>
                <w:tcW w:w="543" w:type="dxa"/>
                <w:vAlign w:val="bottom"/>
              </w:tcPr>
            </w:tcPrChange>
          </w:tcPr>
          <w:p w14:paraId="271E1A38" w14:textId="63C25A07" w:rsidR="00C87CFE" w:rsidRPr="00F665AE" w:rsidRDefault="00C87CFE" w:rsidP="00C87CFE">
            <w:pPr>
              <w:jc w:val="center"/>
              <w:rPr>
                <w:ins w:id="20218" w:author="Στάθης Καπ" w:date="2023-03-03T03:53:00Z"/>
                <w:rFonts w:cstheme="minorHAnsi"/>
                <w:sz w:val="16"/>
                <w:szCs w:val="16"/>
              </w:rPr>
            </w:pPr>
            <w:ins w:id="20219" w:author="Στάθης Καπ" w:date="2023-03-03T03:54:00Z">
              <w:r w:rsidRPr="00F665AE">
                <w:rPr>
                  <w:rFonts w:ascii="Calibri" w:hAnsi="Calibri" w:cs="Calibri"/>
                  <w:color w:val="000000"/>
                  <w:sz w:val="16"/>
                  <w:szCs w:val="16"/>
                  <w:rPrChange w:id="20220" w:author="Στάθης Καπ" w:date="2023-03-03T03:55:00Z">
                    <w:rPr>
                      <w:rFonts w:ascii="Calibri" w:hAnsi="Calibri" w:cs="Calibri"/>
                      <w:color w:val="000000"/>
                      <w:sz w:val="18"/>
                      <w:szCs w:val="18"/>
                    </w:rPr>
                  </w:rPrChange>
                </w:rPr>
                <w:t>260</w:t>
              </w:r>
            </w:ins>
          </w:p>
        </w:tc>
        <w:tc>
          <w:tcPr>
            <w:tcW w:w="621" w:type="dxa"/>
            <w:vAlign w:val="bottom"/>
            <w:tcPrChange w:id="20221" w:author="Στάθης Καπ" w:date="2023-03-03T06:26:00Z">
              <w:tcPr>
                <w:tcW w:w="621" w:type="dxa"/>
                <w:vAlign w:val="bottom"/>
              </w:tcPr>
            </w:tcPrChange>
          </w:tcPr>
          <w:p w14:paraId="48E095CF" w14:textId="3204AB91" w:rsidR="00C87CFE" w:rsidRPr="00F665AE" w:rsidRDefault="00C87CFE" w:rsidP="00C87CFE">
            <w:pPr>
              <w:jc w:val="center"/>
              <w:rPr>
                <w:ins w:id="20222" w:author="Στάθης Καπ" w:date="2023-03-03T03:53:00Z"/>
                <w:rFonts w:cstheme="minorHAnsi"/>
                <w:sz w:val="16"/>
                <w:szCs w:val="16"/>
              </w:rPr>
            </w:pPr>
            <w:ins w:id="20223" w:author="Στάθης Καπ" w:date="2023-03-03T03:54:00Z">
              <w:r w:rsidRPr="00F665AE">
                <w:rPr>
                  <w:rFonts w:ascii="Calibri" w:hAnsi="Calibri" w:cs="Calibri"/>
                  <w:color w:val="000000"/>
                  <w:sz w:val="16"/>
                  <w:szCs w:val="16"/>
                  <w:rPrChange w:id="20224" w:author="Στάθης Καπ" w:date="2023-03-03T03:55:00Z">
                    <w:rPr>
                      <w:rFonts w:ascii="Calibri" w:hAnsi="Calibri" w:cs="Calibri"/>
                      <w:color w:val="000000"/>
                      <w:sz w:val="18"/>
                      <w:szCs w:val="18"/>
                    </w:rPr>
                  </w:rPrChange>
                </w:rPr>
                <w:t>0.178</w:t>
              </w:r>
            </w:ins>
          </w:p>
        </w:tc>
        <w:tc>
          <w:tcPr>
            <w:tcW w:w="669" w:type="dxa"/>
            <w:vAlign w:val="center"/>
            <w:tcPrChange w:id="20225" w:author="Στάθης Καπ" w:date="2023-03-03T06:26:00Z">
              <w:tcPr>
                <w:tcW w:w="669" w:type="dxa"/>
                <w:vAlign w:val="center"/>
              </w:tcPr>
            </w:tcPrChange>
          </w:tcPr>
          <w:p w14:paraId="6ADFFA44" w14:textId="1367DA0E" w:rsidR="00C87CFE" w:rsidRPr="00F665AE" w:rsidRDefault="00C87CFE" w:rsidP="00C87CFE">
            <w:pPr>
              <w:jc w:val="center"/>
              <w:rPr>
                <w:ins w:id="20226" w:author="Στάθης Καπ" w:date="2023-03-03T03:53:00Z"/>
                <w:rFonts w:cstheme="minorHAnsi"/>
                <w:sz w:val="16"/>
                <w:szCs w:val="16"/>
              </w:rPr>
            </w:pPr>
            <w:ins w:id="20227" w:author="Στάθης Καπ" w:date="2023-03-03T06:18:00Z">
              <w:r>
                <w:rPr>
                  <w:rFonts w:ascii="Calibri" w:hAnsi="Calibri" w:cstheme="minorHAnsi"/>
                  <w:color w:val="000000"/>
                  <w:sz w:val="16"/>
                  <w:szCs w:val="16"/>
                </w:rPr>
                <w:t>-0.39</w:t>
              </w:r>
            </w:ins>
          </w:p>
        </w:tc>
        <w:tc>
          <w:tcPr>
            <w:tcW w:w="508" w:type="dxa"/>
            <w:vAlign w:val="bottom"/>
            <w:tcPrChange w:id="20228" w:author="Στάθης Καπ" w:date="2023-03-03T06:26:00Z">
              <w:tcPr>
                <w:tcW w:w="508" w:type="dxa"/>
                <w:vAlign w:val="bottom"/>
              </w:tcPr>
            </w:tcPrChange>
          </w:tcPr>
          <w:p w14:paraId="2D90FB44" w14:textId="7836982A" w:rsidR="00C87CFE" w:rsidRPr="00F665AE" w:rsidRDefault="00C87CFE" w:rsidP="00C87CFE">
            <w:pPr>
              <w:jc w:val="center"/>
              <w:rPr>
                <w:ins w:id="20229" w:author="Στάθης Καπ" w:date="2023-03-03T03:53:00Z"/>
                <w:rFonts w:cstheme="minorHAnsi"/>
                <w:sz w:val="16"/>
                <w:szCs w:val="16"/>
              </w:rPr>
            </w:pPr>
            <w:ins w:id="20230" w:author="Στάθης Καπ" w:date="2023-03-03T03:54:00Z">
              <w:r w:rsidRPr="00F665AE">
                <w:rPr>
                  <w:rFonts w:ascii="Calibri" w:hAnsi="Calibri" w:cs="Calibri"/>
                  <w:color w:val="000000"/>
                  <w:sz w:val="16"/>
                  <w:szCs w:val="16"/>
                  <w:rPrChange w:id="20231" w:author="Στάθης Καπ" w:date="2023-03-03T03:55:00Z">
                    <w:rPr>
                      <w:rFonts w:ascii="Calibri" w:hAnsi="Calibri" w:cs="Calibri"/>
                      <w:color w:val="000000"/>
                      <w:sz w:val="18"/>
                      <w:szCs w:val="18"/>
                    </w:rPr>
                  </w:rPrChange>
                </w:rPr>
                <w:t>235</w:t>
              </w:r>
            </w:ins>
          </w:p>
        </w:tc>
        <w:tc>
          <w:tcPr>
            <w:tcW w:w="541" w:type="dxa"/>
            <w:vAlign w:val="bottom"/>
            <w:tcPrChange w:id="20232" w:author="Στάθης Καπ" w:date="2023-03-03T06:26:00Z">
              <w:tcPr>
                <w:tcW w:w="541" w:type="dxa"/>
                <w:vAlign w:val="bottom"/>
              </w:tcPr>
            </w:tcPrChange>
          </w:tcPr>
          <w:p w14:paraId="2E041D38" w14:textId="61786FD4" w:rsidR="00C87CFE" w:rsidRPr="00F665AE" w:rsidRDefault="00C87CFE" w:rsidP="00C87CFE">
            <w:pPr>
              <w:jc w:val="center"/>
              <w:rPr>
                <w:ins w:id="20233" w:author="Στάθης Καπ" w:date="2023-03-03T03:53:00Z"/>
                <w:rFonts w:cstheme="minorHAnsi"/>
                <w:sz w:val="16"/>
                <w:szCs w:val="16"/>
              </w:rPr>
            </w:pPr>
            <w:ins w:id="20234" w:author="Στάθης Καπ" w:date="2023-03-03T03:54:00Z">
              <w:r w:rsidRPr="00F665AE">
                <w:rPr>
                  <w:rFonts w:ascii="Calibri" w:hAnsi="Calibri" w:cs="Calibri"/>
                  <w:color w:val="000000"/>
                  <w:sz w:val="16"/>
                  <w:szCs w:val="16"/>
                  <w:rPrChange w:id="20235" w:author="Στάθης Καπ" w:date="2023-03-03T03:55:00Z">
                    <w:rPr>
                      <w:rFonts w:ascii="Calibri" w:hAnsi="Calibri" w:cs="Calibri"/>
                      <w:color w:val="000000"/>
                      <w:sz w:val="18"/>
                      <w:szCs w:val="18"/>
                    </w:rPr>
                  </w:rPrChange>
                </w:rPr>
                <w:t>0.167</w:t>
              </w:r>
            </w:ins>
          </w:p>
        </w:tc>
        <w:tc>
          <w:tcPr>
            <w:tcW w:w="589" w:type="dxa"/>
            <w:vAlign w:val="center"/>
            <w:tcPrChange w:id="20236" w:author="Στάθης Καπ" w:date="2023-03-03T06:26:00Z">
              <w:tcPr>
                <w:tcW w:w="589" w:type="dxa"/>
                <w:vAlign w:val="center"/>
              </w:tcPr>
            </w:tcPrChange>
          </w:tcPr>
          <w:p w14:paraId="6EE1CC0D" w14:textId="050C5A4F" w:rsidR="00C87CFE" w:rsidRPr="00F665AE" w:rsidRDefault="00C87CFE" w:rsidP="00C87CFE">
            <w:pPr>
              <w:jc w:val="center"/>
              <w:rPr>
                <w:ins w:id="20237" w:author="Στάθης Καπ" w:date="2023-03-03T03:53:00Z"/>
                <w:rFonts w:cstheme="minorHAnsi"/>
                <w:sz w:val="16"/>
                <w:szCs w:val="16"/>
              </w:rPr>
            </w:pPr>
            <w:ins w:id="20238" w:author="Στάθης Καπ" w:date="2023-03-03T06:18:00Z">
              <w:r>
                <w:rPr>
                  <w:rFonts w:ascii="Calibri" w:hAnsi="Calibri" w:cstheme="minorHAnsi"/>
                  <w:color w:val="000000"/>
                  <w:sz w:val="16"/>
                  <w:szCs w:val="16"/>
                </w:rPr>
                <w:t>9.27</w:t>
              </w:r>
            </w:ins>
          </w:p>
        </w:tc>
        <w:tc>
          <w:tcPr>
            <w:tcW w:w="463" w:type="dxa"/>
            <w:vAlign w:val="bottom"/>
            <w:tcPrChange w:id="20239" w:author="Στάθης Καπ" w:date="2023-03-03T06:26:00Z">
              <w:tcPr>
                <w:tcW w:w="463" w:type="dxa"/>
                <w:vAlign w:val="bottom"/>
              </w:tcPr>
            </w:tcPrChange>
          </w:tcPr>
          <w:p w14:paraId="675DFF56" w14:textId="6466F97F" w:rsidR="00C87CFE" w:rsidRPr="00F665AE" w:rsidRDefault="00C87CFE" w:rsidP="00C87CFE">
            <w:pPr>
              <w:jc w:val="center"/>
              <w:rPr>
                <w:ins w:id="20240" w:author="Στάθης Καπ" w:date="2023-03-03T03:53:00Z"/>
                <w:rFonts w:cstheme="minorHAnsi"/>
                <w:sz w:val="16"/>
                <w:szCs w:val="16"/>
              </w:rPr>
            </w:pPr>
            <w:ins w:id="20241" w:author="Στάθης Καπ" w:date="2023-03-03T03:54:00Z">
              <w:r w:rsidRPr="00F665AE">
                <w:rPr>
                  <w:rFonts w:ascii="Calibri" w:hAnsi="Calibri" w:cs="Calibri"/>
                  <w:color w:val="000000"/>
                  <w:sz w:val="16"/>
                  <w:szCs w:val="16"/>
                  <w:rPrChange w:id="20242" w:author="Στάθης Καπ" w:date="2023-03-03T03:55:00Z">
                    <w:rPr>
                      <w:rFonts w:ascii="Calibri" w:hAnsi="Calibri" w:cs="Calibri"/>
                      <w:color w:val="000000"/>
                      <w:sz w:val="18"/>
                      <w:szCs w:val="18"/>
                    </w:rPr>
                  </w:rPrChange>
                </w:rPr>
                <w:t>200</w:t>
              </w:r>
            </w:ins>
          </w:p>
        </w:tc>
        <w:tc>
          <w:tcPr>
            <w:tcW w:w="541" w:type="dxa"/>
            <w:vAlign w:val="bottom"/>
            <w:tcPrChange w:id="20243" w:author="Στάθης Καπ" w:date="2023-03-03T06:26:00Z">
              <w:tcPr>
                <w:tcW w:w="541" w:type="dxa"/>
                <w:vAlign w:val="bottom"/>
              </w:tcPr>
            </w:tcPrChange>
          </w:tcPr>
          <w:p w14:paraId="1C1986BF" w14:textId="5D7E630A" w:rsidR="00C87CFE" w:rsidRPr="00F665AE" w:rsidRDefault="00C87CFE" w:rsidP="00C87CFE">
            <w:pPr>
              <w:jc w:val="center"/>
              <w:rPr>
                <w:ins w:id="20244" w:author="Στάθης Καπ" w:date="2023-03-03T03:53:00Z"/>
                <w:rFonts w:cstheme="minorHAnsi"/>
                <w:sz w:val="16"/>
                <w:szCs w:val="16"/>
              </w:rPr>
            </w:pPr>
            <w:ins w:id="20245" w:author="Στάθης Καπ" w:date="2023-03-03T03:54:00Z">
              <w:r w:rsidRPr="00F665AE">
                <w:rPr>
                  <w:rFonts w:ascii="Calibri" w:hAnsi="Calibri" w:cs="Calibri"/>
                  <w:color w:val="000000"/>
                  <w:sz w:val="16"/>
                  <w:szCs w:val="16"/>
                  <w:rPrChange w:id="20246" w:author="Στάθης Καπ" w:date="2023-03-03T03:55:00Z">
                    <w:rPr>
                      <w:rFonts w:ascii="Calibri" w:hAnsi="Calibri" w:cs="Calibri"/>
                      <w:color w:val="000000"/>
                      <w:sz w:val="18"/>
                      <w:szCs w:val="18"/>
                    </w:rPr>
                  </w:rPrChange>
                </w:rPr>
                <w:t>0.345</w:t>
              </w:r>
            </w:ins>
          </w:p>
        </w:tc>
        <w:tc>
          <w:tcPr>
            <w:tcW w:w="589" w:type="dxa"/>
            <w:vAlign w:val="center"/>
            <w:tcPrChange w:id="20247" w:author="Στάθης Καπ" w:date="2023-03-03T06:26:00Z">
              <w:tcPr>
                <w:tcW w:w="589" w:type="dxa"/>
                <w:vAlign w:val="center"/>
              </w:tcPr>
            </w:tcPrChange>
          </w:tcPr>
          <w:p w14:paraId="1A531492" w14:textId="4B02998E" w:rsidR="00C87CFE" w:rsidRPr="00F665AE" w:rsidRDefault="00C87CFE" w:rsidP="00C87CFE">
            <w:pPr>
              <w:jc w:val="center"/>
              <w:rPr>
                <w:ins w:id="20248" w:author="Στάθης Καπ" w:date="2023-03-03T03:53:00Z"/>
                <w:rFonts w:cstheme="minorHAnsi"/>
                <w:sz w:val="16"/>
                <w:szCs w:val="16"/>
              </w:rPr>
            </w:pPr>
            <w:ins w:id="20249"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202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51" w:author="Στάθης Καπ" w:date="2023-03-03T03:52:00Z"/>
        </w:trPr>
        <w:tc>
          <w:tcPr>
            <w:tcW w:w="515" w:type="dxa"/>
            <w:tcBorders>
              <w:top w:val="nil"/>
              <w:bottom w:val="nil"/>
              <w:right w:val="single" w:sz="4" w:space="0" w:color="auto"/>
            </w:tcBorders>
            <w:shd w:val="clear" w:color="auto" w:fill="E7E6E6" w:themeFill="background2"/>
            <w:vAlign w:val="bottom"/>
            <w:tcPrChange w:id="20252" w:author="Στάθης Καπ" w:date="2023-03-03T06:26:00Z">
              <w:tcPr>
                <w:tcW w:w="515" w:type="dxa"/>
                <w:vAlign w:val="center"/>
              </w:tcPr>
            </w:tcPrChange>
          </w:tcPr>
          <w:p w14:paraId="07C9DE70" w14:textId="54AA51AB" w:rsidR="00C87CFE" w:rsidRPr="00F665AE" w:rsidRDefault="00C87CFE" w:rsidP="00C87CFE">
            <w:pPr>
              <w:jc w:val="center"/>
              <w:rPr>
                <w:ins w:id="20253" w:author="Στάθης Καπ" w:date="2023-03-03T03:52:00Z"/>
                <w:sz w:val="16"/>
                <w:szCs w:val="16"/>
              </w:rPr>
            </w:pPr>
            <w:ins w:id="20254" w:author="Στάθης Καπ" w:date="2023-03-03T03:54:00Z">
              <w:r w:rsidRPr="00F665AE">
                <w:rPr>
                  <w:rFonts w:ascii="Calibri" w:hAnsi="Calibri" w:cs="Calibri"/>
                  <w:color w:val="000000"/>
                  <w:sz w:val="16"/>
                  <w:szCs w:val="16"/>
                  <w:rPrChange w:id="20255"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20256" w:author="Στάθης Καπ" w:date="2023-03-03T06:26:00Z">
              <w:tcPr>
                <w:tcW w:w="560" w:type="dxa"/>
              </w:tcPr>
            </w:tcPrChange>
          </w:tcPr>
          <w:p w14:paraId="666714E6" w14:textId="250C0190" w:rsidR="00C87CFE" w:rsidRPr="00F665AE" w:rsidRDefault="00C87CFE" w:rsidP="00C87CFE">
            <w:pPr>
              <w:jc w:val="center"/>
              <w:rPr>
                <w:ins w:id="20257" w:author="Στάθης Καπ" w:date="2023-03-03T03:52:00Z"/>
                <w:rFonts w:cstheme="minorHAnsi"/>
                <w:sz w:val="16"/>
                <w:szCs w:val="16"/>
              </w:rPr>
            </w:pPr>
            <w:ins w:id="20258" w:author="Στάθης Καπ" w:date="2023-03-03T03:54:00Z">
              <w:r w:rsidRPr="00F665AE">
                <w:rPr>
                  <w:sz w:val="16"/>
                  <w:szCs w:val="16"/>
                  <w:rPrChange w:id="20259" w:author="Στάθης Καπ" w:date="2023-03-03T03:55:00Z">
                    <w:rPr>
                      <w:sz w:val="18"/>
                      <w:szCs w:val="18"/>
                    </w:rPr>
                  </w:rPrChange>
                </w:rPr>
                <w:t>298</w:t>
              </w:r>
            </w:ins>
          </w:p>
        </w:tc>
        <w:tc>
          <w:tcPr>
            <w:tcW w:w="855" w:type="dxa"/>
            <w:tcPrChange w:id="20260" w:author="Στάθης Καπ" w:date="2023-03-03T06:26:00Z">
              <w:tcPr>
                <w:tcW w:w="855" w:type="dxa"/>
              </w:tcPr>
            </w:tcPrChange>
          </w:tcPr>
          <w:p w14:paraId="1B99ADD3" w14:textId="58A4AF21" w:rsidR="00C87CFE" w:rsidRPr="00F665AE" w:rsidRDefault="00C87CFE" w:rsidP="00C87CFE">
            <w:pPr>
              <w:jc w:val="center"/>
              <w:rPr>
                <w:ins w:id="20261" w:author="Στάθης Καπ" w:date="2023-03-03T03:52:00Z"/>
                <w:rFonts w:cstheme="minorHAnsi"/>
                <w:sz w:val="16"/>
                <w:szCs w:val="16"/>
              </w:rPr>
            </w:pPr>
            <w:ins w:id="20262" w:author="Στάθης Καπ" w:date="2023-03-03T03:54:00Z">
              <w:r w:rsidRPr="00F665AE">
                <w:rPr>
                  <w:sz w:val="16"/>
                  <w:szCs w:val="16"/>
                  <w:rPrChange w:id="20263" w:author="Στάθης Καπ" w:date="2023-03-03T03:55:00Z">
                    <w:rPr>
                      <w:sz w:val="18"/>
                      <w:szCs w:val="18"/>
                    </w:rPr>
                  </w:rPrChange>
                </w:rPr>
                <w:t>295</w:t>
              </w:r>
            </w:ins>
          </w:p>
        </w:tc>
        <w:tc>
          <w:tcPr>
            <w:tcW w:w="544" w:type="dxa"/>
            <w:vAlign w:val="bottom"/>
            <w:tcPrChange w:id="20264" w:author="Στάθης Καπ" w:date="2023-03-03T06:26:00Z">
              <w:tcPr>
                <w:tcW w:w="544" w:type="dxa"/>
                <w:vAlign w:val="bottom"/>
              </w:tcPr>
            </w:tcPrChange>
          </w:tcPr>
          <w:p w14:paraId="71AE2B33" w14:textId="40DF5935" w:rsidR="00C87CFE" w:rsidRPr="00F665AE" w:rsidRDefault="00C87CFE" w:rsidP="00C87CFE">
            <w:pPr>
              <w:jc w:val="center"/>
              <w:rPr>
                <w:ins w:id="20265" w:author="Στάθης Καπ" w:date="2023-03-03T03:52:00Z"/>
                <w:rFonts w:cstheme="minorHAnsi"/>
                <w:sz w:val="16"/>
                <w:szCs w:val="16"/>
              </w:rPr>
            </w:pPr>
            <w:ins w:id="20266" w:author="Στάθης Καπ" w:date="2023-03-03T03:54:00Z">
              <w:r w:rsidRPr="00F665AE">
                <w:rPr>
                  <w:rFonts w:ascii="Calibri" w:hAnsi="Calibri" w:cs="Calibri"/>
                  <w:color w:val="000000"/>
                  <w:sz w:val="16"/>
                  <w:szCs w:val="16"/>
                  <w:rPrChange w:id="20267" w:author="Στάθης Καπ" w:date="2023-03-03T03:55:00Z">
                    <w:rPr>
                      <w:rFonts w:ascii="Calibri" w:hAnsi="Calibri" w:cs="Calibri"/>
                      <w:color w:val="000000"/>
                      <w:sz w:val="18"/>
                      <w:szCs w:val="18"/>
                    </w:rPr>
                  </w:rPrChange>
                </w:rPr>
                <w:t>274</w:t>
              </w:r>
            </w:ins>
          </w:p>
        </w:tc>
        <w:tc>
          <w:tcPr>
            <w:tcW w:w="621" w:type="dxa"/>
            <w:vAlign w:val="bottom"/>
            <w:tcPrChange w:id="20268" w:author="Στάθης Καπ" w:date="2023-03-03T06:26:00Z">
              <w:tcPr>
                <w:tcW w:w="621" w:type="dxa"/>
                <w:vAlign w:val="bottom"/>
              </w:tcPr>
            </w:tcPrChange>
          </w:tcPr>
          <w:p w14:paraId="41BC4288" w14:textId="536E2663" w:rsidR="00C87CFE" w:rsidRPr="00F665AE" w:rsidRDefault="00C87CFE" w:rsidP="00C87CFE">
            <w:pPr>
              <w:jc w:val="center"/>
              <w:rPr>
                <w:ins w:id="20269" w:author="Στάθης Καπ" w:date="2023-03-03T03:52:00Z"/>
                <w:rFonts w:cstheme="minorHAnsi"/>
                <w:sz w:val="16"/>
                <w:szCs w:val="16"/>
              </w:rPr>
            </w:pPr>
            <w:ins w:id="20270" w:author="Στάθης Καπ" w:date="2023-03-03T03:54:00Z">
              <w:r w:rsidRPr="00F665AE">
                <w:rPr>
                  <w:rFonts w:ascii="Calibri" w:hAnsi="Calibri" w:cs="Calibri"/>
                  <w:color w:val="000000"/>
                  <w:sz w:val="16"/>
                  <w:szCs w:val="16"/>
                  <w:rPrChange w:id="20271" w:author="Στάθης Καπ" w:date="2023-03-03T03:55:00Z">
                    <w:rPr>
                      <w:rFonts w:ascii="Calibri" w:hAnsi="Calibri" w:cs="Calibri"/>
                      <w:color w:val="000000"/>
                      <w:sz w:val="18"/>
                      <w:szCs w:val="18"/>
                    </w:rPr>
                  </w:rPrChange>
                </w:rPr>
                <w:t>0.212</w:t>
              </w:r>
            </w:ins>
          </w:p>
        </w:tc>
        <w:tc>
          <w:tcPr>
            <w:tcW w:w="669" w:type="dxa"/>
            <w:vAlign w:val="center"/>
            <w:tcPrChange w:id="20272" w:author="Στάθης Καπ" w:date="2023-03-03T06:26:00Z">
              <w:tcPr>
                <w:tcW w:w="669" w:type="dxa"/>
                <w:vAlign w:val="center"/>
              </w:tcPr>
            </w:tcPrChange>
          </w:tcPr>
          <w:p w14:paraId="6E5130BF" w14:textId="33EDA4C4" w:rsidR="00C87CFE" w:rsidRPr="00F665AE" w:rsidRDefault="00C87CFE" w:rsidP="00C87CFE">
            <w:pPr>
              <w:jc w:val="center"/>
              <w:rPr>
                <w:ins w:id="20273" w:author="Στάθης Καπ" w:date="2023-03-03T03:52:00Z"/>
                <w:rFonts w:cstheme="minorHAnsi"/>
                <w:sz w:val="16"/>
                <w:szCs w:val="16"/>
              </w:rPr>
            </w:pPr>
            <w:ins w:id="20274" w:author="Στάθης Καπ" w:date="2023-03-03T06:18:00Z">
              <w:r>
                <w:rPr>
                  <w:rFonts w:ascii="Calibri" w:hAnsi="Calibri" w:cstheme="minorHAnsi"/>
                  <w:color w:val="000000"/>
                  <w:sz w:val="16"/>
                  <w:szCs w:val="16"/>
                </w:rPr>
                <w:t>8.05</w:t>
              </w:r>
            </w:ins>
          </w:p>
        </w:tc>
        <w:tc>
          <w:tcPr>
            <w:tcW w:w="543" w:type="dxa"/>
            <w:vAlign w:val="bottom"/>
            <w:tcPrChange w:id="20275" w:author="Στάθης Καπ" w:date="2023-03-03T06:26:00Z">
              <w:tcPr>
                <w:tcW w:w="543" w:type="dxa"/>
                <w:vAlign w:val="bottom"/>
              </w:tcPr>
            </w:tcPrChange>
          </w:tcPr>
          <w:p w14:paraId="3BC80B52" w14:textId="43C37F87" w:rsidR="00C87CFE" w:rsidRPr="00F665AE" w:rsidRDefault="00C87CFE" w:rsidP="00C87CFE">
            <w:pPr>
              <w:jc w:val="center"/>
              <w:rPr>
                <w:ins w:id="20276" w:author="Στάθης Καπ" w:date="2023-03-03T03:52:00Z"/>
                <w:rFonts w:cstheme="minorHAnsi"/>
                <w:sz w:val="16"/>
                <w:szCs w:val="16"/>
              </w:rPr>
            </w:pPr>
            <w:ins w:id="20277" w:author="Στάθης Καπ" w:date="2023-03-03T03:54:00Z">
              <w:r w:rsidRPr="00F665AE">
                <w:rPr>
                  <w:rFonts w:ascii="Calibri" w:hAnsi="Calibri" w:cs="Calibri"/>
                  <w:color w:val="000000"/>
                  <w:sz w:val="16"/>
                  <w:szCs w:val="16"/>
                  <w:rPrChange w:id="20278" w:author="Στάθης Καπ" w:date="2023-03-03T03:55:00Z">
                    <w:rPr>
                      <w:rFonts w:ascii="Calibri" w:hAnsi="Calibri" w:cs="Calibri"/>
                      <w:color w:val="000000"/>
                      <w:sz w:val="18"/>
                      <w:szCs w:val="18"/>
                    </w:rPr>
                  </w:rPrChange>
                </w:rPr>
                <w:t>269</w:t>
              </w:r>
            </w:ins>
          </w:p>
        </w:tc>
        <w:tc>
          <w:tcPr>
            <w:tcW w:w="621" w:type="dxa"/>
            <w:vAlign w:val="bottom"/>
            <w:tcPrChange w:id="20279" w:author="Στάθης Καπ" w:date="2023-03-03T06:26:00Z">
              <w:tcPr>
                <w:tcW w:w="621" w:type="dxa"/>
                <w:vAlign w:val="bottom"/>
              </w:tcPr>
            </w:tcPrChange>
          </w:tcPr>
          <w:p w14:paraId="04670D0D" w14:textId="3E003689" w:rsidR="00C87CFE" w:rsidRPr="00F665AE" w:rsidRDefault="00C87CFE" w:rsidP="00C87CFE">
            <w:pPr>
              <w:jc w:val="center"/>
              <w:rPr>
                <w:ins w:id="20280" w:author="Στάθης Καπ" w:date="2023-03-03T03:52:00Z"/>
                <w:rFonts w:cstheme="minorHAnsi"/>
                <w:sz w:val="16"/>
                <w:szCs w:val="16"/>
              </w:rPr>
            </w:pPr>
            <w:ins w:id="20281" w:author="Στάθης Καπ" w:date="2023-03-03T03:54:00Z">
              <w:r w:rsidRPr="00F665AE">
                <w:rPr>
                  <w:rFonts w:ascii="Calibri" w:hAnsi="Calibri" w:cs="Calibri"/>
                  <w:color w:val="000000"/>
                  <w:sz w:val="16"/>
                  <w:szCs w:val="16"/>
                  <w:rPrChange w:id="20282" w:author="Στάθης Καπ" w:date="2023-03-03T03:55:00Z">
                    <w:rPr>
                      <w:rFonts w:ascii="Calibri" w:hAnsi="Calibri" w:cs="Calibri"/>
                      <w:color w:val="000000"/>
                      <w:sz w:val="18"/>
                      <w:szCs w:val="18"/>
                    </w:rPr>
                  </w:rPrChange>
                </w:rPr>
                <w:t>0.163</w:t>
              </w:r>
            </w:ins>
          </w:p>
        </w:tc>
        <w:tc>
          <w:tcPr>
            <w:tcW w:w="669" w:type="dxa"/>
            <w:vAlign w:val="center"/>
            <w:tcPrChange w:id="20283" w:author="Στάθης Καπ" w:date="2023-03-03T06:26:00Z">
              <w:tcPr>
                <w:tcW w:w="669" w:type="dxa"/>
                <w:vAlign w:val="center"/>
              </w:tcPr>
            </w:tcPrChange>
          </w:tcPr>
          <w:p w14:paraId="006C7169" w14:textId="12250815" w:rsidR="00C87CFE" w:rsidRPr="00F665AE" w:rsidRDefault="00C87CFE" w:rsidP="00C87CFE">
            <w:pPr>
              <w:jc w:val="center"/>
              <w:rPr>
                <w:ins w:id="20284" w:author="Στάθης Καπ" w:date="2023-03-03T03:52:00Z"/>
                <w:rFonts w:cstheme="minorHAnsi"/>
                <w:sz w:val="16"/>
                <w:szCs w:val="16"/>
              </w:rPr>
            </w:pPr>
            <w:ins w:id="20285" w:author="Στάθης Καπ" w:date="2023-03-03T06:18:00Z">
              <w:r>
                <w:rPr>
                  <w:rFonts w:ascii="Calibri" w:hAnsi="Calibri" w:cstheme="minorHAnsi"/>
                  <w:color w:val="000000"/>
                  <w:sz w:val="16"/>
                  <w:szCs w:val="16"/>
                </w:rPr>
                <w:t>1.82</w:t>
              </w:r>
            </w:ins>
          </w:p>
        </w:tc>
        <w:tc>
          <w:tcPr>
            <w:tcW w:w="508" w:type="dxa"/>
            <w:vAlign w:val="bottom"/>
            <w:tcPrChange w:id="20286" w:author="Στάθης Καπ" w:date="2023-03-03T06:26:00Z">
              <w:tcPr>
                <w:tcW w:w="508" w:type="dxa"/>
                <w:vAlign w:val="bottom"/>
              </w:tcPr>
            </w:tcPrChange>
          </w:tcPr>
          <w:p w14:paraId="5B4779C6" w14:textId="2938ED1A" w:rsidR="00C87CFE" w:rsidRPr="00F665AE" w:rsidRDefault="00C87CFE" w:rsidP="00C87CFE">
            <w:pPr>
              <w:jc w:val="center"/>
              <w:rPr>
                <w:ins w:id="20287" w:author="Στάθης Καπ" w:date="2023-03-03T03:52:00Z"/>
                <w:rFonts w:cstheme="minorHAnsi"/>
                <w:sz w:val="16"/>
                <w:szCs w:val="16"/>
              </w:rPr>
            </w:pPr>
            <w:ins w:id="20288" w:author="Στάθης Καπ" w:date="2023-03-03T03:54:00Z">
              <w:r w:rsidRPr="00F665AE">
                <w:rPr>
                  <w:rFonts w:ascii="Calibri" w:hAnsi="Calibri" w:cs="Calibri"/>
                  <w:color w:val="000000"/>
                  <w:sz w:val="16"/>
                  <w:szCs w:val="16"/>
                  <w:rPrChange w:id="20289" w:author="Στάθης Καπ" w:date="2023-03-03T03:55:00Z">
                    <w:rPr>
                      <w:rFonts w:ascii="Calibri" w:hAnsi="Calibri" w:cs="Calibri"/>
                      <w:color w:val="000000"/>
                      <w:sz w:val="18"/>
                      <w:szCs w:val="18"/>
                    </w:rPr>
                  </w:rPrChange>
                </w:rPr>
                <w:t>244</w:t>
              </w:r>
            </w:ins>
          </w:p>
        </w:tc>
        <w:tc>
          <w:tcPr>
            <w:tcW w:w="541" w:type="dxa"/>
            <w:vAlign w:val="bottom"/>
            <w:tcPrChange w:id="20290" w:author="Στάθης Καπ" w:date="2023-03-03T06:26:00Z">
              <w:tcPr>
                <w:tcW w:w="541" w:type="dxa"/>
                <w:vAlign w:val="bottom"/>
              </w:tcPr>
            </w:tcPrChange>
          </w:tcPr>
          <w:p w14:paraId="60177659" w14:textId="07ECD54A" w:rsidR="00C87CFE" w:rsidRPr="00F665AE" w:rsidRDefault="00C87CFE" w:rsidP="00C87CFE">
            <w:pPr>
              <w:jc w:val="center"/>
              <w:rPr>
                <w:ins w:id="20291" w:author="Στάθης Καπ" w:date="2023-03-03T03:52:00Z"/>
                <w:rFonts w:cstheme="minorHAnsi"/>
                <w:sz w:val="16"/>
                <w:szCs w:val="16"/>
              </w:rPr>
            </w:pPr>
            <w:ins w:id="20292" w:author="Στάθης Καπ" w:date="2023-03-03T03:54:00Z">
              <w:r w:rsidRPr="00F665AE">
                <w:rPr>
                  <w:rFonts w:ascii="Calibri" w:hAnsi="Calibri" w:cs="Calibri"/>
                  <w:color w:val="000000"/>
                  <w:sz w:val="16"/>
                  <w:szCs w:val="16"/>
                  <w:rPrChange w:id="20293" w:author="Στάθης Καπ" w:date="2023-03-03T03:55:00Z">
                    <w:rPr>
                      <w:rFonts w:ascii="Calibri" w:hAnsi="Calibri" w:cs="Calibri"/>
                      <w:color w:val="000000"/>
                      <w:sz w:val="18"/>
                      <w:szCs w:val="18"/>
                    </w:rPr>
                  </w:rPrChange>
                </w:rPr>
                <w:t>0.192</w:t>
              </w:r>
            </w:ins>
          </w:p>
        </w:tc>
        <w:tc>
          <w:tcPr>
            <w:tcW w:w="589" w:type="dxa"/>
            <w:vAlign w:val="center"/>
            <w:tcPrChange w:id="20294" w:author="Στάθης Καπ" w:date="2023-03-03T06:26:00Z">
              <w:tcPr>
                <w:tcW w:w="589" w:type="dxa"/>
                <w:vAlign w:val="center"/>
              </w:tcPr>
            </w:tcPrChange>
          </w:tcPr>
          <w:p w14:paraId="7F241C54" w14:textId="45F12971" w:rsidR="00C87CFE" w:rsidRPr="00F665AE" w:rsidRDefault="00C87CFE" w:rsidP="00C87CFE">
            <w:pPr>
              <w:jc w:val="center"/>
              <w:rPr>
                <w:ins w:id="20295" w:author="Στάθης Καπ" w:date="2023-03-03T03:52:00Z"/>
                <w:rFonts w:cstheme="minorHAnsi"/>
                <w:sz w:val="16"/>
                <w:szCs w:val="16"/>
              </w:rPr>
            </w:pPr>
            <w:ins w:id="20296" w:author="Στάθης Καπ" w:date="2023-03-03T06:18:00Z">
              <w:r>
                <w:rPr>
                  <w:rFonts w:ascii="Calibri" w:hAnsi="Calibri" w:cstheme="minorHAnsi"/>
                  <w:color w:val="000000"/>
                  <w:sz w:val="16"/>
                  <w:szCs w:val="16"/>
                </w:rPr>
                <w:t>10.95</w:t>
              </w:r>
            </w:ins>
          </w:p>
        </w:tc>
        <w:tc>
          <w:tcPr>
            <w:tcW w:w="463" w:type="dxa"/>
            <w:vAlign w:val="bottom"/>
            <w:tcPrChange w:id="20297" w:author="Στάθης Καπ" w:date="2023-03-03T06:26:00Z">
              <w:tcPr>
                <w:tcW w:w="463" w:type="dxa"/>
                <w:vAlign w:val="bottom"/>
              </w:tcPr>
            </w:tcPrChange>
          </w:tcPr>
          <w:p w14:paraId="275FC737" w14:textId="23BF3F5E" w:rsidR="00C87CFE" w:rsidRPr="00F665AE" w:rsidRDefault="00C87CFE" w:rsidP="00C87CFE">
            <w:pPr>
              <w:jc w:val="center"/>
              <w:rPr>
                <w:ins w:id="20298" w:author="Στάθης Καπ" w:date="2023-03-03T03:52:00Z"/>
                <w:rFonts w:cstheme="minorHAnsi"/>
                <w:sz w:val="16"/>
                <w:szCs w:val="16"/>
              </w:rPr>
            </w:pPr>
            <w:ins w:id="20299" w:author="Στάθης Καπ" w:date="2023-03-03T03:54:00Z">
              <w:r w:rsidRPr="00F665AE">
                <w:rPr>
                  <w:rFonts w:ascii="Calibri" w:hAnsi="Calibri" w:cs="Calibri"/>
                  <w:color w:val="000000"/>
                  <w:sz w:val="16"/>
                  <w:szCs w:val="16"/>
                  <w:rPrChange w:id="20300" w:author="Στάθης Καπ" w:date="2023-03-03T03:55:00Z">
                    <w:rPr>
                      <w:rFonts w:ascii="Calibri" w:hAnsi="Calibri" w:cs="Calibri"/>
                      <w:color w:val="000000"/>
                      <w:sz w:val="18"/>
                      <w:szCs w:val="18"/>
                    </w:rPr>
                  </w:rPrChange>
                </w:rPr>
                <w:t>243</w:t>
              </w:r>
            </w:ins>
          </w:p>
        </w:tc>
        <w:tc>
          <w:tcPr>
            <w:tcW w:w="541" w:type="dxa"/>
            <w:vAlign w:val="bottom"/>
            <w:tcPrChange w:id="20301" w:author="Στάθης Καπ" w:date="2023-03-03T06:26:00Z">
              <w:tcPr>
                <w:tcW w:w="541" w:type="dxa"/>
                <w:vAlign w:val="bottom"/>
              </w:tcPr>
            </w:tcPrChange>
          </w:tcPr>
          <w:p w14:paraId="206A56D5" w14:textId="7AEEB78F" w:rsidR="00C87CFE" w:rsidRPr="00F665AE" w:rsidRDefault="00C87CFE" w:rsidP="00C87CFE">
            <w:pPr>
              <w:jc w:val="center"/>
              <w:rPr>
                <w:ins w:id="20302" w:author="Στάθης Καπ" w:date="2023-03-03T03:52:00Z"/>
                <w:rFonts w:cstheme="minorHAnsi"/>
                <w:sz w:val="16"/>
                <w:szCs w:val="16"/>
              </w:rPr>
            </w:pPr>
            <w:ins w:id="20303" w:author="Στάθης Καπ" w:date="2023-03-03T03:54:00Z">
              <w:r w:rsidRPr="00F665AE">
                <w:rPr>
                  <w:rFonts w:ascii="Calibri" w:hAnsi="Calibri" w:cs="Calibri"/>
                  <w:color w:val="000000"/>
                  <w:sz w:val="16"/>
                  <w:szCs w:val="16"/>
                  <w:rPrChange w:id="20304" w:author="Στάθης Καπ" w:date="2023-03-03T03:55:00Z">
                    <w:rPr>
                      <w:rFonts w:ascii="Calibri" w:hAnsi="Calibri" w:cs="Calibri"/>
                      <w:color w:val="000000"/>
                      <w:sz w:val="18"/>
                      <w:szCs w:val="18"/>
                    </w:rPr>
                  </w:rPrChange>
                </w:rPr>
                <w:t>0.178</w:t>
              </w:r>
            </w:ins>
          </w:p>
        </w:tc>
        <w:tc>
          <w:tcPr>
            <w:tcW w:w="589" w:type="dxa"/>
            <w:vAlign w:val="center"/>
            <w:tcPrChange w:id="20305" w:author="Στάθης Καπ" w:date="2023-03-03T06:26:00Z">
              <w:tcPr>
                <w:tcW w:w="589" w:type="dxa"/>
                <w:vAlign w:val="center"/>
              </w:tcPr>
            </w:tcPrChange>
          </w:tcPr>
          <w:p w14:paraId="2A91F8A8" w14:textId="3DC9B8D3" w:rsidR="00C87CFE" w:rsidRPr="00F665AE" w:rsidRDefault="00C87CFE" w:rsidP="00C87CFE">
            <w:pPr>
              <w:jc w:val="center"/>
              <w:rPr>
                <w:ins w:id="20306" w:author="Στάθης Καπ" w:date="2023-03-03T03:52:00Z"/>
                <w:rFonts w:cstheme="minorHAnsi"/>
                <w:sz w:val="16"/>
                <w:szCs w:val="16"/>
              </w:rPr>
            </w:pPr>
            <w:ins w:id="20307"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203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09" w:author="Στάθης Καπ" w:date="2023-03-03T03:53:00Z"/>
        </w:trPr>
        <w:tc>
          <w:tcPr>
            <w:tcW w:w="515" w:type="dxa"/>
            <w:tcBorders>
              <w:top w:val="nil"/>
              <w:bottom w:val="nil"/>
              <w:right w:val="single" w:sz="4" w:space="0" w:color="auto"/>
            </w:tcBorders>
            <w:shd w:val="clear" w:color="auto" w:fill="E7E6E6" w:themeFill="background2"/>
            <w:vAlign w:val="bottom"/>
            <w:tcPrChange w:id="20310" w:author="Στάθης Καπ" w:date="2023-03-03T06:26:00Z">
              <w:tcPr>
                <w:tcW w:w="515" w:type="dxa"/>
                <w:vAlign w:val="center"/>
              </w:tcPr>
            </w:tcPrChange>
          </w:tcPr>
          <w:p w14:paraId="1C50ED00" w14:textId="3304F4EB" w:rsidR="00C87CFE" w:rsidRPr="00F665AE" w:rsidRDefault="00C87CFE" w:rsidP="00C87CFE">
            <w:pPr>
              <w:jc w:val="center"/>
              <w:rPr>
                <w:ins w:id="20311" w:author="Στάθης Καπ" w:date="2023-03-03T03:53:00Z"/>
                <w:sz w:val="16"/>
                <w:szCs w:val="16"/>
              </w:rPr>
            </w:pPr>
            <w:ins w:id="20312" w:author="Στάθης Καπ" w:date="2023-03-03T03:54:00Z">
              <w:r w:rsidRPr="00F665AE">
                <w:rPr>
                  <w:rFonts w:ascii="Calibri" w:hAnsi="Calibri" w:cs="Calibri"/>
                  <w:color w:val="000000"/>
                  <w:sz w:val="16"/>
                  <w:szCs w:val="16"/>
                  <w:rPrChange w:id="20313"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20314" w:author="Στάθης Καπ" w:date="2023-03-03T06:26:00Z">
              <w:tcPr>
                <w:tcW w:w="560" w:type="dxa"/>
              </w:tcPr>
            </w:tcPrChange>
          </w:tcPr>
          <w:p w14:paraId="67A0E9FF" w14:textId="60349A89" w:rsidR="00C87CFE" w:rsidRPr="00F665AE" w:rsidRDefault="00C87CFE" w:rsidP="00C87CFE">
            <w:pPr>
              <w:jc w:val="center"/>
              <w:rPr>
                <w:ins w:id="20315" w:author="Στάθης Καπ" w:date="2023-03-03T03:53:00Z"/>
                <w:rFonts w:cstheme="minorHAnsi"/>
                <w:sz w:val="16"/>
                <w:szCs w:val="16"/>
              </w:rPr>
            </w:pPr>
            <w:ins w:id="20316" w:author="Στάθης Καπ" w:date="2023-03-03T03:54:00Z">
              <w:r w:rsidRPr="00F665AE">
                <w:rPr>
                  <w:sz w:val="16"/>
                  <w:szCs w:val="16"/>
                  <w:rPrChange w:id="20317" w:author="Στάθης Καπ" w:date="2023-03-03T03:55:00Z">
                    <w:rPr>
                      <w:sz w:val="18"/>
                      <w:szCs w:val="18"/>
                    </w:rPr>
                  </w:rPrChange>
                </w:rPr>
                <w:t>797</w:t>
              </w:r>
            </w:ins>
          </w:p>
        </w:tc>
        <w:tc>
          <w:tcPr>
            <w:tcW w:w="855" w:type="dxa"/>
            <w:tcPrChange w:id="20318" w:author="Στάθης Καπ" w:date="2023-03-03T06:26:00Z">
              <w:tcPr>
                <w:tcW w:w="855" w:type="dxa"/>
              </w:tcPr>
            </w:tcPrChange>
          </w:tcPr>
          <w:p w14:paraId="233DC30A" w14:textId="5D195854" w:rsidR="00C87CFE" w:rsidRPr="00F665AE" w:rsidRDefault="00C87CFE" w:rsidP="00C87CFE">
            <w:pPr>
              <w:jc w:val="center"/>
              <w:rPr>
                <w:ins w:id="20319" w:author="Στάθης Καπ" w:date="2023-03-03T03:53:00Z"/>
                <w:rFonts w:cstheme="minorHAnsi"/>
                <w:sz w:val="16"/>
                <w:szCs w:val="16"/>
              </w:rPr>
            </w:pPr>
            <w:ins w:id="20320" w:author="Στάθης Καπ" w:date="2023-03-03T03:54:00Z">
              <w:r w:rsidRPr="00F665AE">
                <w:rPr>
                  <w:sz w:val="16"/>
                  <w:szCs w:val="16"/>
                  <w:rPrChange w:id="20321" w:author="Στάθης Καπ" w:date="2023-03-03T03:55:00Z">
                    <w:rPr>
                      <w:sz w:val="18"/>
                      <w:szCs w:val="18"/>
                    </w:rPr>
                  </w:rPrChange>
                </w:rPr>
                <w:t>788</w:t>
              </w:r>
            </w:ins>
          </w:p>
        </w:tc>
        <w:tc>
          <w:tcPr>
            <w:tcW w:w="544" w:type="dxa"/>
            <w:vAlign w:val="bottom"/>
            <w:tcPrChange w:id="20322" w:author="Στάθης Καπ" w:date="2023-03-03T06:26:00Z">
              <w:tcPr>
                <w:tcW w:w="544" w:type="dxa"/>
                <w:vAlign w:val="bottom"/>
              </w:tcPr>
            </w:tcPrChange>
          </w:tcPr>
          <w:p w14:paraId="13702396" w14:textId="305E7133" w:rsidR="00C87CFE" w:rsidRPr="00F665AE" w:rsidRDefault="00C87CFE" w:rsidP="00C87CFE">
            <w:pPr>
              <w:jc w:val="center"/>
              <w:rPr>
                <w:ins w:id="20323" w:author="Στάθης Καπ" w:date="2023-03-03T03:53:00Z"/>
                <w:rFonts w:cstheme="minorHAnsi"/>
                <w:sz w:val="16"/>
                <w:szCs w:val="16"/>
              </w:rPr>
            </w:pPr>
            <w:ins w:id="20324" w:author="Στάθης Καπ" w:date="2023-03-03T03:54:00Z">
              <w:r w:rsidRPr="00F665AE">
                <w:rPr>
                  <w:rFonts w:ascii="Calibri" w:hAnsi="Calibri" w:cs="Calibri"/>
                  <w:color w:val="000000"/>
                  <w:sz w:val="16"/>
                  <w:szCs w:val="16"/>
                  <w:rPrChange w:id="20325" w:author="Στάθης Καπ" w:date="2023-03-03T03:55:00Z">
                    <w:rPr>
                      <w:rFonts w:ascii="Calibri" w:hAnsi="Calibri" w:cs="Calibri"/>
                      <w:color w:val="000000"/>
                      <w:sz w:val="18"/>
                      <w:szCs w:val="18"/>
                    </w:rPr>
                  </w:rPrChange>
                </w:rPr>
                <w:t>765</w:t>
              </w:r>
            </w:ins>
          </w:p>
        </w:tc>
        <w:tc>
          <w:tcPr>
            <w:tcW w:w="621" w:type="dxa"/>
            <w:vAlign w:val="bottom"/>
            <w:tcPrChange w:id="20326" w:author="Στάθης Καπ" w:date="2023-03-03T06:26:00Z">
              <w:tcPr>
                <w:tcW w:w="621" w:type="dxa"/>
                <w:vAlign w:val="bottom"/>
              </w:tcPr>
            </w:tcPrChange>
          </w:tcPr>
          <w:p w14:paraId="5011F9DF" w14:textId="32296D79" w:rsidR="00C87CFE" w:rsidRPr="00F665AE" w:rsidRDefault="00C87CFE" w:rsidP="00C87CFE">
            <w:pPr>
              <w:jc w:val="center"/>
              <w:rPr>
                <w:ins w:id="20327" w:author="Στάθης Καπ" w:date="2023-03-03T03:53:00Z"/>
                <w:rFonts w:cstheme="minorHAnsi"/>
                <w:sz w:val="16"/>
                <w:szCs w:val="16"/>
              </w:rPr>
            </w:pPr>
            <w:ins w:id="20328" w:author="Στάθης Καπ" w:date="2023-03-03T03:54:00Z">
              <w:r w:rsidRPr="00F665AE">
                <w:rPr>
                  <w:rFonts w:ascii="Calibri" w:hAnsi="Calibri" w:cs="Calibri"/>
                  <w:color w:val="000000"/>
                  <w:sz w:val="16"/>
                  <w:szCs w:val="16"/>
                  <w:rPrChange w:id="20329" w:author="Στάθης Καπ" w:date="2023-03-03T03:55:00Z">
                    <w:rPr>
                      <w:rFonts w:ascii="Calibri" w:hAnsi="Calibri" w:cs="Calibri"/>
                      <w:color w:val="000000"/>
                      <w:sz w:val="18"/>
                      <w:szCs w:val="18"/>
                    </w:rPr>
                  </w:rPrChange>
                </w:rPr>
                <w:t>0.355</w:t>
              </w:r>
            </w:ins>
          </w:p>
        </w:tc>
        <w:tc>
          <w:tcPr>
            <w:tcW w:w="669" w:type="dxa"/>
            <w:vAlign w:val="center"/>
            <w:tcPrChange w:id="20330" w:author="Στάθης Καπ" w:date="2023-03-03T06:26:00Z">
              <w:tcPr>
                <w:tcW w:w="669" w:type="dxa"/>
                <w:vAlign w:val="center"/>
              </w:tcPr>
            </w:tcPrChange>
          </w:tcPr>
          <w:p w14:paraId="5CABCBAF" w14:textId="3ED6C433" w:rsidR="00C87CFE" w:rsidRPr="00F665AE" w:rsidRDefault="00C87CFE" w:rsidP="00C87CFE">
            <w:pPr>
              <w:jc w:val="center"/>
              <w:rPr>
                <w:ins w:id="20331" w:author="Στάθης Καπ" w:date="2023-03-03T03:53:00Z"/>
                <w:rFonts w:cstheme="minorHAnsi"/>
                <w:sz w:val="16"/>
                <w:szCs w:val="16"/>
              </w:rPr>
            </w:pPr>
            <w:ins w:id="20332" w:author="Στάθης Καπ" w:date="2023-03-03T06:18:00Z">
              <w:r>
                <w:rPr>
                  <w:rFonts w:ascii="Calibri" w:hAnsi="Calibri" w:cstheme="minorHAnsi"/>
                  <w:color w:val="000000"/>
                  <w:sz w:val="16"/>
                  <w:szCs w:val="16"/>
                </w:rPr>
                <w:t>4.02</w:t>
              </w:r>
            </w:ins>
          </w:p>
        </w:tc>
        <w:tc>
          <w:tcPr>
            <w:tcW w:w="543" w:type="dxa"/>
            <w:vAlign w:val="bottom"/>
            <w:tcPrChange w:id="20333" w:author="Στάθης Καπ" w:date="2023-03-03T06:26:00Z">
              <w:tcPr>
                <w:tcW w:w="543" w:type="dxa"/>
                <w:vAlign w:val="bottom"/>
              </w:tcPr>
            </w:tcPrChange>
          </w:tcPr>
          <w:p w14:paraId="45B1D316" w14:textId="7A597A6B" w:rsidR="00C87CFE" w:rsidRPr="00F665AE" w:rsidRDefault="00C87CFE" w:rsidP="00C87CFE">
            <w:pPr>
              <w:jc w:val="center"/>
              <w:rPr>
                <w:ins w:id="20334" w:author="Στάθης Καπ" w:date="2023-03-03T03:53:00Z"/>
                <w:rFonts w:cstheme="minorHAnsi"/>
                <w:sz w:val="16"/>
                <w:szCs w:val="16"/>
              </w:rPr>
            </w:pPr>
            <w:ins w:id="20335" w:author="Στάθης Καπ" w:date="2023-03-03T03:54:00Z">
              <w:r w:rsidRPr="00F665AE">
                <w:rPr>
                  <w:rFonts w:ascii="Calibri" w:hAnsi="Calibri" w:cs="Calibri"/>
                  <w:color w:val="000000"/>
                  <w:sz w:val="16"/>
                  <w:szCs w:val="16"/>
                  <w:rPrChange w:id="20336" w:author="Στάθης Καπ" w:date="2023-03-03T03:55:00Z">
                    <w:rPr>
                      <w:rFonts w:ascii="Calibri" w:hAnsi="Calibri" w:cs="Calibri"/>
                      <w:color w:val="000000"/>
                      <w:sz w:val="18"/>
                      <w:szCs w:val="18"/>
                    </w:rPr>
                  </w:rPrChange>
                </w:rPr>
                <w:t>736</w:t>
              </w:r>
            </w:ins>
          </w:p>
        </w:tc>
        <w:tc>
          <w:tcPr>
            <w:tcW w:w="621" w:type="dxa"/>
            <w:vAlign w:val="bottom"/>
            <w:tcPrChange w:id="20337" w:author="Στάθης Καπ" w:date="2023-03-03T06:26:00Z">
              <w:tcPr>
                <w:tcW w:w="621" w:type="dxa"/>
                <w:vAlign w:val="bottom"/>
              </w:tcPr>
            </w:tcPrChange>
          </w:tcPr>
          <w:p w14:paraId="51FBDD04" w14:textId="55BA554E" w:rsidR="00C87CFE" w:rsidRPr="00F665AE" w:rsidRDefault="00C87CFE" w:rsidP="00C87CFE">
            <w:pPr>
              <w:jc w:val="center"/>
              <w:rPr>
                <w:ins w:id="20338" w:author="Στάθης Καπ" w:date="2023-03-03T03:53:00Z"/>
                <w:rFonts w:cstheme="minorHAnsi"/>
                <w:sz w:val="16"/>
                <w:szCs w:val="16"/>
              </w:rPr>
            </w:pPr>
            <w:ins w:id="20339" w:author="Στάθης Καπ" w:date="2023-03-03T03:54:00Z">
              <w:r w:rsidRPr="00F665AE">
                <w:rPr>
                  <w:rFonts w:ascii="Calibri" w:hAnsi="Calibri" w:cs="Calibri"/>
                  <w:color w:val="000000"/>
                  <w:sz w:val="16"/>
                  <w:szCs w:val="16"/>
                  <w:rPrChange w:id="20340" w:author="Στάθης Καπ" w:date="2023-03-03T03:55:00Z">
                    <w:rPr>
                      <w:rFonts w:ascii="Calibri" w:hAnsi="Calibri" w:cs="Calibri"/>
                      <w:color w:val="000000"/>
                      <w:sz w:val="18"/>
                      <w:szCs w:val="18"/>
                    </w:rPr>
                  </w:rPrChange>
                </w:rPr>
                <w:t>0.199</w:t>
              </w:r>
            </w:ins>
          </w:p>
        </w:tc>
        <w:tc>
          <w:tcPr>
            <w:tcW w:w="669" w:type="dxa"/>
            <w:vAlign w:val="center"/>
            <w:tcPrChange w:id="20341" w:author="Στάθης Καπ" w:date="2023-03-03T06:26:00Z">
              <w:tcPr>
                <w:tcW w:w="669" w:type="dxa"/>
                <w:vAlign w:val="center"/>
              </w:tcPr>
            </w:tcPrChange>
          </w:tcPr>
          <w:p w14:paraId="465ABD1E" w14:textId="31B3BB90" w:rsidR="00C87CFE" w:rsidRPr="00F665AE" w:rsidRDefault="00C87CFE" w:rsidP="00C87CFE">
            <w:pPr>
              <w:jc w:val="center"/>
              <w:rPr>
                <w:ins w:id="20342" w:author="Στάθης Καπ" w:date="2023-03-03T03:53:00Z"/>
                <w:rFonts w:cstheme="minorHAnsi"/>
                <w:sz w:val="16"/>
                <w:szCs w:val="16"/>
              </w:rPr>
            </w:pPr>
            <w:ins w:id="20343" w:author="Στάθης Καπ" w:date="2023-03-03T06:18:00Z">
              <w:r>
                <w:rPr>
                  <w:rFonts w:ascii="Calibri" w:hAnsi="Calibri" w:cstheme="minorHAnsi"/>
                  <w:color w:val="000000"/>
                  <w:sz w:val="16"/>
                  <w:szCs w:val="16"/>
                </w:rPr>
                <w:t>3.79</w:t>
              </w:r>
            </w:ins>
          </w:p>
        </w:tc>
        <w:tc>
          <w:tcPr>
            <w:tcW w:w="508" w:type="dxa"/>
            <w:vAlign w:val="bottom"/>
            <w:tcPrChange w:id="20344" w:author="Στάθης Καπ" w:date="2023-03-03T06:26:00Z">
              <w:tcPr>
                <w:tcW w:w="508" w:type="dxa"/>
                <w:vAlign w:val="bottom"/>
              </w:tcPr>
            </w:tcPrChange>
          </w:tcPr>
          <w:p w14:paraId="2215F97F" w14:textId="686763AE" w:rsidR="00C87CFE" w:rsidRPr="00F665AE" w:rsidRDefault="00C87CFE" w:rsidP="00C87CFE">
            <w:pPr>
              <w:jc w:val="center"/>
              <w:rPr>
                <w:ins w:id="20345" w:author="Στάθης Καπ" w:date="2023-03-03T03:53:00Z"/>
                <w:rFonts w:cstheme="minorHAnsi"/>
                <w:sz w:val="16"/>
                <w:szCs w:val="16"/>
              </w:rPr>
            </w:pPr>
            <w:ins w:id="20346" w:author="Στάθης Καπ" w:date="2023-03-03T03:54:00Z">
              <w:r w:rsidRPr="00F665AE">
                <w:rPr>
                  <w:rFonts w:ascii="Calibri" w:hAnsi="Calibri" w:cs="Calibri"/>
                  <w:color w:val="000000"/>
                  <w:sz w:val="16"/>
                  <w:szCs w:val="16"/>
                  <w:rPrChange w:id="20347" w:author="Στάθης Καπ" w:date="2023-03-03T03:55:00Z">
                    <w:rPr>
                      <w:rFonts w:ascii="Calibri" w:hAnsi="Calibri" w:cs="Calibri"/>
                      <w:color w:val="000000"/>
                      <w:sz w:val="18"/>
                      <w:szCs w:val="18"/>
                    </w:rPr>
                  </w:rPrChange>
                </w:rPr>
                <w:t>757</w:t>
              </w:r>
            </w:ins>
          </w:p>
        </w:tc>
        <w:tc>
          <w:tcPr>
            <w:tcW w:w="541" w:type="dxa"/>
            <w:vAlign w:val="bottom"/>
            <w:tcPrChange w:id="20348" w:author="Στάθης Καπ" w:date="2023-03-03T06:26:00Z">
              <w:tcPr>
                <w:tcW w:w="541" w:type="dxa"/>
                <w:vAlign w:val="bottom"/>
              </w:tcPr>
            </w:tcPrChange>
          </w:tcPr>
          <w:p w14:paraId="40114F8F" w14:textId="6167FBF3" w:rsidR="00C87CFE" w:rsidRPr="00F665AE" w:rsidRDefault="00C87CFE" w:rsidP="00C87CFE">
            <w:pPr>
              <w:jc w:val="center"/>
              <w:rPr>
                <w:ins w:id="20349" w:author="Στάθης Καπ" w:date="2023-03-03T03:53:00Z"/>
                <w:rFonts w:cstheme="minorHAnsi"/>
                <w:sz w:val="16"/>
                <w:szCs w:val="16"/>
              </w:rPr>
            </w:pPr>
            <w:ins w:id="20350" w:author="Στάθης Καπ" w:date="2023-03-03T03:54:00Z">
              <w:r w:rsidRPr="00F665AE">
                <w:rPr>
                  <w:rFonts w:ascii="Calibri" w:hAnsi="Calibri" w:cs="Calibri"/>
                  <w:color w:val="000000"/>
                  <w:sz w:val="16"/>
                  <w:szCs w:val="16"/>
                  <w:rPrChange w:id="20351" w:author="Στάθης Καπ" w:date="2023-03-03T03:55:00Z">
                    <w:rPr>
                      <w:rFonts w:ascii="Calibri" w:hAnsi="Calibri" w:cs="Calibri"/>
                      <w:color w:val="000000"/>
                      <w:sz w:val="18"/>
                      <w:szCs w:val="18"/>
                    </w:rPr>
                  </w:rPrChange>
                </w:rPr>
                <w:t>0.225</w:t>
              </w:r>
            </w:ins>
          </w:p>
        </w:tc>
        <w:tc>
          <w:tcPr>
            <w:tcW w:w="589" w:type="dxa"/>
            <w:vAlign w:val="center"/>
            <w:tcPrChange w:id="20352" w:author="Στάθης Καπ" w:date="2023-03-03T06:26:00Z">
              <w:tcPr>
                <w:tcW w:w="589" w:type="dxa"/>
                <w:vAlign w:val="center"/>
              </w:tcPr>
            </w:tcPrChange>
          </w:tcPr>
          <w:p w14:paraId="7325F34B" w14:textId="4FCFBC5A" w:rsidR="00C87CFE" w:rsidRPr="00F665AE" w:rsidRDefault="00C87CFE" w:rsidP="00C87CFE">
            <w:pPr>
              <w:jc w:val="center"/>
              <w:rPr>
                <w:ins w:id="20353" w:author="Στάθης Καπ" w:date="2023-03-03T03:53:00Z"/>
                <w:rFonts w:cstheme="minorHAnsi"/>
                <w:sz w:val="16"/>
                <w:szCs w:val="16"/>
              </w:rPr>
            </w:pPr>
            <w:ins w:id="20354" w:author="Στάθης Καπ" w:date="2023-03-03T06:18:00Z">
              <w:r>
                <w:rPr>
                  <w:rFonts w:ascii="Calibri" w:hAnsi="Calibri" w:cstheme="minorHAnsi"/>
                  <w:color w:val="000000"/>
                  <w:sz w:val="16"/>
                  <w:szCs w:val="16"/>
                </w:rPr>
                <w:t>1.05</w:t>
              </w:r>
            </w:ins>
          </w:p>
        </w:tc>
        <w:tc>
          <w:tcPr>
            <w:tcW w:w="463" w:type="dxa"/>
            <w:vAlign w:val="bottom"/>
            <w:tcPrChange w:id="20355" w:author="Στάθης Καπ" w:date="2023-03-03T06:26:00Z">
              <w:tcPr>
                <w:tcW w:w="463" w:type="dxa"/>
                <w:vAlign w:val="bottom"/>
              </w:tcPr>
            </w:tcPrChange>
          </w:tcPr>
          <w:p w14:paraId="11F375FE" w14:textId="6D398F23" w:rsidR="00C87CFE" w:rsidRPr="00F665AE" w:rsidRDefault="00C87CFE" w:rsidP="00C87CFE">
            <w:pPr>
              <w:jc w:val="center"/>
              <w:rPr>
                <w:ins w:id="20356" w:author="Στάθης Καπ" w:date="2023-03-03T03:53:00Z"/>
                <w:rFonts w:cstheme="minorHAnsi"/>
                <w:sz w:val="16"/>
                <w:szCs w:val="16"/>
              </w:rPr>
            </w:pPr>
            <w:ins w:id="20357" w:author="Στάθης Καπ" w:date="2023-03-03T03:54:00Z">
              <w:r w:rsidRPr="00F665AE">
                <w:rPr>
                  <w:rFonts w:ascii="Calibri" w:hAnsi="Calibri" w:cs="Calibri"/>
                  <w:color w:val="000000"/>
                  <w:sz w:val="16"/>
                  <w:szCs w:val="16"/>
                  <w:rPrChange w:id="20358" w:author="Στάθης Καπ" w:date="2023-03-03T03:55:00Z">
                    <w:rPr>
                      <w:rFonts w:ascii="Calibri" w:hAnsi="Calibri" w:cs="Calibri"/>
                      <w:color w:val="000000"/>
                      <w:sz w:val="18"/>
                      <w:szCs w:val="18"/>
                    </w:rPr>
                  </w:rPrChange>
                </w:rPr>
                <w:t>715</w:t>
              </w:r>
            </w:ins>
          </w:p>
        </w:tc>
        <w:tc>
          <w:tcPr>
            <w:tcW w:w="541" w:type="dxa"/>
            <w:vAlign w:val="bottom"/>
            <w:tcPrChange w:id="20359" w:author="Στάθης Καπ" w:date="2023-03-03T06:26:00Z">
              <w:tcPr>
                <w:tcW w:w="541" w:type="dxa"/>
                <w:vAlign w:val="bottom"/>
              </w:tcPr>
            </w:tcPrChange>
          </w:tcPr>
          <w:p w14:paraId="44023A8F" w14:textId="54352734" w:rsidR="00C87CFE" w:rsidRPr="00F665AE" w:rsidRDefault="00C87CFE" w:rsidP="00C87CFE">
            <w:pPr>
              <w:jc w:val="center"/>
              <w:rPr>
                <w:ins w:id="20360" w:author="Στάθης Καπ" w:date="2023-03-03T03:53:00Z"/>
                <w:rFonts w:cstheme="minorHAnsi"/>
                <w:sz w:val="16"/>
                <w:szCs w:val="16"/>
              </w:rPr>
            </w:pPr>
            <w:ins w:id="20361" w:author="Στάθης Καπ" w:date="2023-03-03T03:54:00Z">
              <w:r w:rsidRPr="00F665AE">
                <w:rPr>
                  <w:rFonts w:ascii="Calibri" w:hAnsi="Calibri" w:cs="Calibri"/>
                  <w:color w:val="000000"/>
                  <w:sz w:val="16"/>
                  <w:szCs w:val="16"/>
                  <w:rPrChange w:id="20362" w:author="Στάθης Καπ" w:date="2023-03-03T03:55:00Z">
                    <w:rPr>
                      <w:rFonts w:ascii="Calibri" w:hAnsi="Calibri" w:cs="Calibri"/>
                      <w:color w:val="000000"/>
                      <w:sz w:val="18"/>
                      <w:szCs w:val="18"/>
                    </w:rPr>
                  </w:rPrChange>
                </w:rPr>
                <w:t>0.226</w:t>
              </w:r>
            </w:ins>
          </w:p>
        </w:tc>
        <w:tc>
          <w:tcPr>
            <w:tcW w:w="589" w:type="dxa"/>
            <w:vAlign w:val="center"/>
            <w:tcPrChange w:id="20363" w:author="Στάθης Καπ" w:date="2023-03-03T06:26:00Z">
              <w:tcPr>
                <w:tcW w:w="589" w:type="dxa"/>
                <w:vAlign w:val="center"/>
              </w:tcPr>
            </w:tcPrChange>
          </w:tcPr>
          <w:p w14:paraId="248D5D03" w14:textId="7EC44121" w:rsidR="00C87CFE" w:rsidRPr="00F665AE" w:rsidRDefault="00C87CFE" w:rsidP="00C87CFE">
            <w:pPr>
              <w:jc w:val="center"/>
              <w:rPr>
                <w:ins w:id="20364" w:author="Στάθης Καπ" w:date="2023-03-03T03:53:00Z"/>
                <w:rFonts w:cstheme="minorHAnsi"/>
                <w:sz w:val="16"/>
                <w:szCs w:val="16"/>
              </w:rPr>
            </w:pPr>
            <w:ins w:id="20365"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203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67" w:author="Στάθης Καπ" w:date="2023-03-03T03:53:00Z"/>
        </w:trPr>
        <w:tc>
          <w:tcPr>
            <w:tcW w:w="515" w:type="dxa"/>
            <w:tcBorders>
              <w:top w:val="nil"/>
              <w:bottom w:val="nil"/>
              <w:right w:val="single" w:sz="4" w:space="0" w:color="auto"/>
            </w:tcBorders>
            <w:shd w:val="clear" w:color="auto" w:fill="E7E6E6" w:themeFill="background2"/>
            <w:vAlign w:val="bottom"/>
            <w:tcPrChange w:id="20368" w:author="Στάθης Καπ" w:date="2023-03-03T06:26:00Z">
              <w:tcPr>
                <w:tcW w:w="515" w:type="dxa"/>
                <w:vAlign w:val="center"/>
              </w:tcPr>
            </w:tcPrChange>
          </w:tcPr>
          <w:p w14:paraId="4712D42C" w14:textId="162DC88A" w:rsidR="00C87CFE" w:rsidRPr="00F665AE" w:rsidRDefault="00C87CFE" w:rsidP="00C87CFE">
            <w:pPr>
              <w:jc w:val="center"/>
              <w:rPr>
                <w:ins w:id="20369" w:author="Στάθης Καπ" w:date="2023-03-03T03:53:00Z"/>
                <w:sz w:val="16"/>
                <w:szCs w:val="16"/>
              </w:rPr>
            </w:pPr>
            <w:ins w:id="20370" w:author="Στάθης Καπ" w:date="2023-03-03T03:54:00Z">
              <w:r w:rsidRPr="00F665AE">
                <w:rPr>
                  <w:rFonts w:ascii="Calibri" w:hAnsi="Calibri" w:cs="Calibri"/>
                  <w:color w:val="000000"/>
                  <w:sz w:val="16"/>
                  <w:szCs w:val="16"/>
                  <w:rPrChange w:id="20371"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20372" w:author="Στάθης Καπ" w:date="2023-03-03T06:26:00Z">
              <w:tcPr>
                <w:tcW w:w="560" w:type="dxa"/>
              </w:tcPr>
            </w:tcPrChange>
          </w:tcPr>
          <w:p w14:paraId="38626856" w14:textId="75731705" w:rsidR="00C87CFE" w:rsidRPr="00F665AE" w:rsidRDefault="00C87CFE" w:rsidP="00C87CFE">
            <w:pPr>
              <w:jc w:val="center"/>
              <w:rPr>
                <w:ins w:id="20373" w:author="Στάθης Καπ" w:date="2023-03-03T03:53:00Z"/>
                <w:rFonts w:cstheme="minorHAnsi"/>
                <w:sz w:val="16"/>
                <w:szCs w:val="16"/>
              </w:rPr>
            </w:pPr>
            <w:ins w:id="20374" w:author="Στάθης Καπ" w:date="2023-03-03T03:54:00Z">
              <w:r w:rsidRPr="00F665AE">
                <w:rPr>
                  <w:sz w:val="16"/>
                  <w:szCs w:val="16"/>
                  <w:rPrChange w:id="20375" w:author="Στάθης Καπ" w:date="2023-03-03T03:55:00Z">
                    <w:rPr>
                      <w:sz w:val="18"/>
                      <w:szCs w:val="18"/>
                    </w:rPr>
                  </w:rPrChange>
                </w:rPr>
                <w:t>930</w:t>
              </w:r>
            </w:ins>
          </w:p>
        </w:tc>
        <w:tc>
          <w:tcPr>
            <w:tcW w:w="855" w:type="dxa"/>
            <w:tcPrChange w:id="20376" w:author="Στάθης Καπ" w:date="2023-03-03T06:26:00Z">
              <w:tcPr>
                <w:tcW w:w="855" w:type="dxa"/>
              </w:tcPr>
            </w:tcPrChange>
          </w:tcPr>
          <w:p w14:paraId="3249889B" w14:textId="5B470031" w:rsidR="00C87CFE" w:rsidRPr="00F665AE" w:rsidRDefault="00C87CFE" w:rsidP="00C87CFE">
            <w:pPr>
              <w:jc w:val="center"/>
              <w:rPr>
                <w:ins w:id="20377" w:author="Στάθης Καπ" w:date="2023-03-03T03:53:00Z"/>
                <w:rFonts w:cstheme="minorHAnsi"/>
                <w:sz w:val="16"/>
                <w:szCs w:val="16"/>
              </w:rPr>
            </w:pPr>
            <w:ins w:id="20378" w:author="Στάθης Καπ" w:date="2023-03-03T03:54:00Z">
              <w:r w:rsidRPr="00F665AE">
                <w:rPr>
                  <w:sz w:val="16"/>
                  <w:szCs w:val="16"/>
                  <w:rPrChange w:id="20379" w:author="Στάθης Καπ" w:date="2023-03-03T03:55:00Z">
                    <w:rPr>
                      <w:sz w:val="18"/>
                      <w:szCs w:val="18"/>
                    </w:rPr>
                  </w:rPrChange>
                </w:rPr>
                <w:t>880</w:t>
              </w:r>
            </w:ins>
          </w:p>
        </w:tc>
        <w:tc>
          <w:tcPr>
            <w:tcW w:w="544" w:type="dxa"/>
            <w:vAlign w:val="bottom"/>
            <w:tcPrChange w:id="20380" w:author="Στάθης Καπ" w:date="2023-03-03T06:26:00Z">
              <w:tcPr>
                <w:tcW w:w="544" w:type="dxa"/>
                <w:vAlign w:val="bottom"/>
              </w:tcPr>
            </w:tcPrChange>
          </w:tcPr>
          <w:p w14:paraId="4A0A6239" w14:textId="4DDF4EDC" w:rsidR="00C87CFE" w:rsidRPr="00F665AE" w:rsidRDefault="00C87CFE" w:rsidP="00C87CFE">
            <w:pPr>
              <w:jc w:val="center"/>
              <w:rPr>
                <w:ins w:id="20381" w:author="Στάθης Καπ" w:date="2023-03-03T03:53:00Z"/>
                <w:rFonts w:cstheme="minorHAnsi"/>
                <w:sz w:val="16"/>
                <w:szCs w:val="16"/>
              </w:rPr>
            </w:pPr>
            <w:ins w:id="20382" w:author="Στάθης Καπ" w:date="2023-03-03T03:54:00Z">
              <w:r w:rsidRPr="00F665AE">
                <w:rPr>
                  <w:rFonts w:ascii="Calibri" w:hAnsi="Calibri" w:cs="Calibri"/>
                  <w:color w:val="000000"/>
                  <w:sz w:val="16"/>
                  <w:szCs w:val="16"/>
                  <w:rPrChange w:id="20383" w:author="Στάθης Καπ" w:date="2023-03-03T03:55:00Z">
                    <w:rPr>
                      <w:rFonts w:ascii="Calibri" w:hAnsi="Calibri" w:cs="Calibri"/>
                      <w:color w:val="000000"/>
                      <w:sz w:val="18"/>
                      <w:szCs w:val="18"/>
                    </w:rPr>
                  </w:rPrChange>
                </w:rPr>
                <w:t>855</w:t>
              </w:r>
            </w:ins>
          </w:p>
        </w:tc>
        <w:tc>
          <w:tcPr>
            <w:tcW w:w="621" w:type="dxa"/>
            <w:vAlign w:val="bottom"/>
            <w:tcPrChange w:id="20384" w:author="Στάθης Καπ" w:date="2023-03-03T06:26:00Z">
              <w:tcPr>
                <w:tcW w:w="621" w:type="dxa"/>
                <w:vAlign w:val="bottom"/>
              </w:tcPr>
            </w:tcPrChange>
          </w:tcPr>
          <w:p w14:paraId="0B66FC3A" w14:textId="0AE13FD1" w:rsidR="00C87CFE" w:rsidRPr="00F665AE" w:rsidRDefault="00C87CFE" w:rsidP="00C87CFE">
            <w:pPr>
              <w:jc w:val="center"/>
              <w:rPr>
                <w:ins w:id="20385" w:author="Στάθης Καπ" w:date="2023-03-03T03:53:00Z"/>
                <w:rFonts w:cstheme="minorHAnsi"/>
                <w:sz w:val="16"/>
                <w:szCs w:val="16"/>
              </w:rPr>
            </w:pPr>
            <w:ins w:id="20386" w:author="Στάθης Καπ" w:date="2023-03-03T03:54:00Z">
              <w:r w:rsidRPr="00F665AE">
                <w:rPr>
                  <w:rFonts w:ascii="Calibri" w:hAnsi="Calibri" w:cs="Calibri"/>
                  <w:color w:val="000000"/>
                  <w:sz w:val="16"/>
                  <w:szCs w:val="16"/>
                  <w:rPrChange w:id="20387" w:author="Στάθης Καπ" w:date="2023-03-03T03:55:00Z">
                    <w:rPr>
                      <w:rFonts w:ascii="Calibri" w:hAnsi="Calibri" w:cs="Calibri"/>
                      <w:color w:val="000000"/>
                      <w:sz w:val="18"/>
                      <w:szCs w:val="18"/>
                    </w:rPr>
                  </w:rPrChange>
                </w:rPr>
                <w:t>0.546</w:t>
              </w:r>
            </w:ins>
          </w:p>
        </w:tc>
        <w:tc>
          <w:tcPr>
            <w:tcW w:w="669" w:type="dxa"/>
            <w:vAlign w:val="center"/>
            <w:tcPrChange w:id="20388" w:author="Στάθης Καπ" w:date="2023-03-03T06:26:00Z">
              <w:tcPr>
                <w:tcW w:w="669" w:type="dxa"/>
                <w:vAlign w:val="center"/>
              </w:tcPr>
            </w:tcPrChange>
          </w:tcPr>
          <w:p w14:paraId="08E6F68B" w14:textId="5031BFED" w:rsidR="00C87CFE" w:rsidRPr="00F665AE" w:rsidRDefault="00C87CFE" w:rsidP="00C87CFE">
            <w:pPr>
              <w:jc w:val="center"/>
              <w:rPr>
                <w:ins w:id="20389" w:author="Στάθης Καπ" w:date="2023-03-03T03:53:00Z"/>
                <w:rFonts w:cstheme="minorHAnsi"/>
                <w:sz w:val="16"/>
                <w:szCs w:val="16"/>
              </w:rPr>
            </w:pPr>
            <w:ins w:id="20390" w:author="Στάθης Καπ" w:date="2023-03-03T06:18:00Z">
              <w:r>
                <w:rPr>
                  <w:rFonts w:ascii="Calibri" w:hAnsi="Calibri" w:cstheme="minorHAnsi"/>
                  <w:color w:val="000000"/>
                  <w:sz w:val="16"/>
                  <w:szCs w:val="16"/>
                </w:rPr>
                <w:t>8.06</w:t>
              </w:r>
            </w:ins>
          </w:p>
        </w:tc>
        <w:tc>
          <w:tcPr>
            <w:tcW w:w="543" w:type="dxa"/>
            <w:vAlign w:val="bottom"/>
            <w:tcPrChange w:id="20391" w:author="Στάθης Καπ" w:date="2023-03-03T06:26:00Z">
              <w:tcPr>
                <w:tcW w:w="543" w:type="dxa"/>
                <w:vAlign w:val="bottom"/>
              </w:tcPr>
            </w:tcPrChange>
          </w:tcPr>
          <w:p w14:paraId="1F8CF230" w14:textId="7E59EBFF" w:rsidR="00C87CFE" w:rsidRPr="00F665AE" w:rsidRDefault="00C87CFE" w:rsidP="00C87CFE">
            <w:pPr>
              <w:jc w:val="center"/>
              <w:rPr>
                <w:ins w:id="20392" w:author="Στάθης Καπ" w:date="2023-03-03T03:53:00Z"/>
                <w:rFonts w:cstheme="minorHAnsi"/>
                <w:sz w:val="16"/>
                <w:szCs w:val="16"/>
              </w:rPr>
            </w:pPr>
            <w:ins w:id="20393" w:author="Στάθης Καπ" w:date="2023-03-03T03:54:00Z">
              <w:r w:rsidRPr="00F665AE">
                <w:rPr>
                  <w:rFonts w:ascii="Calibri" w:hAnsi="Calibri" w:cs="Calibri"/>
                  <w:color w:val="000000"/>
                  <w:sz w:val="16"/>
                  <w:szCs w:val="16"/>
                  <w:rPrChange w:id="20394" w:author="Στάθης Καπ" w:date="2023-03-03T03:55:00Z">
                    <w:rPr>
                      <w:rFonts w:ascii="Calibri" w:hAnsi="Calibri" w:cs="Calibri"/>
                      <w:color w:val="000000"/>
                      <w:sz w:val="18"/>
                      <w:szCs w:val="18"/>
                    </w:rPr>
                  </w:rPrChange>
                </w:rPr>
                <w:t>877</w:t>
              </w:r>
            </w:ins>
          </w:p>
        </w:tc>
        <w:tc>
          <w:tcPr>
            <w:tcW w:w="621" w:type="dxa"/>
            <w:vAlign w:val="bottom"/>
            <w:tcPrChange w:id="20395" w:author="Στάθης Καπ" w:date="2023-03-03T06:26:00Z">
              <w:tcPr>
                <w:tcW w:w="621" w:type="dxa"/>
                <w:vAlign w:val="bottom"/>
              </w:tcPr>
            </w:tcPrChange>
          </w:tcPr>
          <w:p w14:paraId="7D33DE0C" w14:textId="5ABF82E2" w:rsidR="00C87CFE" w:rsidRPr="00F665AE" w:rsidRDefault="00C87CFE" w:rsidP="00C87CFE">
            <w:pPr>
              <w:jc w:val="center"/>
              <w:rPr>
                <w:ins w:id="20396" w:author="Στάθης Καπ" w:date="2023-03-03T03:53:00Z"/>
                <w:rFonts w:cstheme="minorHAnsi"/>
                <w:sz w:val="16"/>
                <w:szCs w:val="16"/>
              </w:rPr>
            </w:pPr>
            <w:ins w:id="20397" w:author="Στάθης Καπ" w:date="2023-03-03T03:54:00Z">
              <w:r w:rsidRPr="00F665AE">
                <w:rPr>
                  <w:rFonts w:ascii="Calibri" w:hAnsi="Calibri" w:cs="Calibri"/>
                  <w:color w:val="000000"/>
                  <w:sz w:val="16"/>
                  <w:szCs w:val="16"/>
                  <w:rPrChange w:id="20398" w:author="Στάθης Καπ" w:date="2023-03-03T03:55:00Z">
                    <w:rPr>
                      <w:rFonts w:ascii="Calibri" w:hAnsi="Calibri" w:cs="Calibri"/>
                      <w:color w:val="000000"/>
                      <w:sz w:val="18"/>
                      <w:szCs w:val="18"/>
                    </w:rPr>
                  </w:rPrChange>
                </w:rPr>
                <w:t>0.465</w:t>
              </w:r>
            </w:ins>
          </w:p>
        </w:tc>
        <w:tc>
          <w:tcPr>
            <w:tcW w:w="669" w:type="dxa"/>
            <w:vAlign w:val="center"/>
            <w:tcPrChange w:id="20399" w:author="Στάθης Καπ" w:date="2023-03-03T06:26:00Z">
              <w:tcPr>
                <w:tcW w:w="669" w:type="dxa"/>
                <w:vAlign w:val="center"/>
              </w:tcPr>
            </w:tcPrChange>
          </w:tcPr>
          <w:p w14:paraId="49DA5E8E" w14:textId="572F440D" w:rsidR="00C87CFE" w:rsidRPr="00F665AE" w:rsidRDefault="00C87CFE" w:rsidP="00C87CFE">
            <w:pPr>
              <w:jc w:val="center"/>
              <w:rPr>
                <w:ins w:id="20400" w:author="Στάθης Καπ" w:date="2023-03-03T03:53:00Z"/>
                <w:rFonts w:cstheme="minorHAnsi"/>
                <w:sz w:val="16"/>
                <w:szCs w:val="16"/>
              </w:rPr>
            </w:pPr>
            <w:ins w:id="20401" w:author="Στάθης Καπ" w:date="2023-03-03T06:18:00Z">
              <w:r>
                <w:rPr>
                  <w:rFonts w:ascii="Calibri" w:hAnsi="Calibri" w:cstheme="minorHAnsi"/>
                  <w:color w:val="000000"/>
                  <w:sz w:val="16"/>
                  <w:szCs w:val="16"/>
                </w:rPr>
                <w:t>-2.57</w:t>
              </w:r>
            </w:ins>
          </w:p>
        </w:tc>
        <w:tc>
          <w:tcPr>
            <w:tcW w:w="508" w:type="dxa"/>
            <w:vAlign w:val="bottom"/>
            <w:tcPrChange w:id="20402" w:author="Στάθης Καπ" w:date="2023-03-03T06:26:00Z">
              <w:tcPr>
                <w:tcW w:w="508" w:type="dxa"/>
                <w:vAlign w:val="bottom"/>
              </w:tcPr>
            </w:tcPrChange>
          </w:tcPr>
          <w:p w14:paraId="596A5283" w14:textId="000CEBA7" w:rsidR="00C87CFE" w:rsidRPr="00F665AE" w:rsidRDefault="00C87CFE" w:rsidP="00C87CFE">
            <w:pPr>
              <w:jc w:val="center"/>
              <w:rPr>
                <w:ins w:id="20403" w:author="Στάθης Καπ" w:date="2023-03-03T03:53:00Z"/>
                <w:rFonts w:cstheme="minorHAnsi"/>
                <w:sz w:val="16"/>
                <w:szCs w:val="16"/>
              </w:rPr>
            </w:pPr>
            <w:ins w:id="20404" w:author="Στάθης Καπ" w:date="2023-03-03T03:54:00Z">
              <w:r w:rsidRPr="00F665AE">
                <w:rPr>
                  <w:rFonts w:ascii="Calibri" w:hAnsi="Calibri" w:cs="Calibri"/>
                  <w:color w:val="000000"/>
                  <w:sz w:val="16"/>
                  <w:szCs w:val="16"/>
                  <w:rPrChange w:id="20405" w:author="Στάθης Καπ" w:date="2023-03-03T03:55:00Z">
                    <w:rPr>
                      <w:rFonts w:ascii="Calibri" w:hAnsi="Calibri" w:cs="Calibri"/>
                      <w:color w:val="000000"/>
                      <w:sz w:val="18"/>
                      <w:szCs w:val="18"/>
                    </w:rPr>
                  </w:rPrChange>
                </w:rPr>
                <w:t>792</w:t>
              </w:r>
            </w:ins>
          </w:p>
        </w:tc>
        <w:tc>
          <w:tcPr>
            <w:tcW w:w="541" w:type="dxa"/>
            <w:vAlign w:val="bottom"/>
            <w:tcPrChange w:id="20406" w:author="Στάθης Καπ" w:date="2023-03-03T06:26:00Z">
              <w:tcPr>
                <w:tcW w:w="541" w:type="dxa"/>
                <w:vAlign w:val="bottom"/>
              </w:tcPr>
            </w:tcPrChange>
          </w:tcPr>
          <w:p w14:paraId="5EEC5F21" w14:textId="0AB90717" w:rsidR="00C87CFE" w:rsidRPr="00F665AE" w:rsidRDefault="00C87CFE" w:rsidP="00C87CFE">
            <w:pPr>
              <w:jc w:val="center"/>
              <w:rPr>
                <w:ins w:id="20407" w:author="Στάθης Καπ" w:date="2023-03-03T03:53:00Z"/>
                <w:rFonts w:cstheme="minorHAnsi"/>
                <w:sz w:val="16"/>
                <w:szCs w:val="16"/>
              </w:rPr>
            </w:pPr>
            <w:ins w:id="20408" w:author="Στάθης Καπ" w:date="2023-03-03T03:54:00Z">
              <w:r w:rsidRPr="00F665AE">
                <w:rPr>
                  <w:rFonts w:ascii="Calibri" w:hAnsi="Calibri" w:cs="Calibri"/>
                  <w:color w:val="000000"/>
                  <w:sz w:val="16"/>
                  <w:szCs w:val="16"/>
                  <w:rPrChange w:id="20409" w:author="Στάθης Καπ" w:date="2023-03-03T03:55:00Z">
                    <w:rPr>
                      <w:rFonts w:ascii="Calibri" w:hAnsi="Calibri" w:cs="Calibri"/>
                      <w:color w:val="000000"/>
                      <w:sz w:val="18"/>
                      <w:szCs w:val="18"/>
                    </w:rPr>
                  </w:rPrChange>
                </w:rPr>
                <w:t>0.216</w:t>
              </w:r>
            </w:ins>
          </w:p>
        </w:tc>
        <w:tc>
          <w:tcPr>
            <w:tcW w:w="589" w:type="dxa"/>
            <w:vAlign w:val="center"/>
            <w:tcPrChange w:id="20410" w:author="Στάθης Καπ" w:date="2023-03-03T06:26:00Z">
              <w:tcPr>
                <w:tcW w:w="589" w:type="dxa"/>
                <w:vAlign w:val="center"/>
              </w:tcPr>
            </w:tcPrChange>
          </w:tcPr>
          <w:p w14:paraId="2D0A5247" w14:textId="6F799C8A" w:rsidR="00C87CFE" w:rsidRPr="00F665AE" w:rsidRDefault="00C87CFE" w:rsidP="00C87CFE">
            <w:pPr>
              <w:jc w:val="center"/>
              <w:rPr>
                <w:ins w:id="20411" w:author="Στάθης Καπ" w:date="2023-03-03T03:53:00Z"/>
                <w:rFonts w:cstheme="minorHAnsi"/>
                <w:sz w:val="16"/>
                <w:szCs w:val="16"/>
              </w:rPr>
            </w:pPr>
            <w:ins w:id="20412" w:author="Στάθης Καπ" w:date="2023-03-03T06:18:00Z">
              <w:r>
                <w:rPr>
                  <w:rFonts w:ascii="Calibri" w:hAnsi="Calibri" w:cstheme="minorHAnsi"/>
                  <w:color w:val="000000"/>
                  <w:sz w:val="16"/>
                  <w:szCs w:val="16"/>
                </w:rPr>
                <w:t>7.37</w:t>
              </w:r>
            </w:ins>
          </w:p>
        </w:tc>
        <w:tc>
          <w:tcPr>
            <w:tcW w:w="463" w:type="dxa"/>
            <w:vAlign w:val="bottom"/>
            <w:tcPrChange w:id="20413" w:author="Στάθης Καπ" w:date="2023-03-03T06:26:00Z">
              <w:tcPr>
                <w:tcW w:w="463" w:type="dxa"/>
                <w:vAlign w:val="bottom"/>
              </w:tcPr>
            </w:tcPrChange>
          </w:tcPr>
          <w:p w14:paraId="000326BE" w14:textId="7751B147" w:rsidR="00C87CFE" w:rsidRPr="00F665AE" w:rsidRDefault="00C87CFE" w:rsidP="00C87CFE">
            <w:pPr>
              <w:jc w:val="center"/>
              <w:rPr>
                <w:ins w:id="20414" w:author="Στάθης Καπ" w:date="2023-03-03T03:53:00Z"/>
                <w:rFonts w:cstheme="minorHAnsi"/>
                <w:sz w:val="16"/>
                <w:szCs w:val="16"/>
              </w:rPr>
            </w:pPr>
            <w:ins w:id="20415" w:author="Στάθης Καπ" w:date="2023-03-03T03:54:00Z">
              <w:r w:rsidRPr="00F665AE">
                <w:rPr>
                  <w:rFonts w:ascii="Calibri" w:hAnsi="Calibri" w:cs="Calibri"/>
                  <w:color w:val="000000"/>
                  <w:sz w:val="16"/>
                  <w:szCs w:val="16"/>
                  <w:rPrChange w:id="20416" w:author="Στάθης Καπ" w:date="2023-03-03T03:55:00Z">
                    <w:rPr>
                      <w:rFonts w:ascii="Calibri" w:hAnsi="Calibri" w:cs="Calibri"/>
                      <w:color w:val="000000"/>
                      <w:sz w:val="18"/>
                      <w:szCs w:val="18"/>
                    </w:rPr>
                  </w:rPrChange>
                </w:rPr>
                <w:t>844</w:t>
              </w:r>
            </w:ins>
          </w:p>
        </w:tc>
        <w:tc>
          <w:tcPr>
            <w:tcW w:w="541" w:type="dxa"/>
            <w:vAlign w:val="bottom"/>
            <w:tcPrChange w:id="20417" w:author="Στάθης Καπ" w:date="2023-03-03T06:26:00Z">
              <w:tcPr>
                <w:tcW w:w="541" w:type="dxa"/>
                <w:vAlign w:val="bottom"/>
              </w:tcPr>
            </w:tcPrChange>
          </w:tcPr>
          <w:p w14:paraId="13F1FC4D" w14:textId="140AF9EF" w:rsidR="00C87CFE" w:rsidRPr="00F665AE" w:rsidRDefault="00C87CFE" w:rsidP="00C87CFE">
            <w:pPr>
              <w:jc w:val="center"/>
              <w:rPr>
                <w:ins w:id="20418" w:author="Στάθης Καπ" w:date="2023-03-03T03:53:00Z"/>
                <w:rFonts w:cstheme="minorHAnsi"/>
                <w:sz w:val="16"/>
                <w:szCs w:val="16"/>
              </w:rPr>
            </w:pPr>
            <w:ins w:id="20419" w:author="Στάθης Καπ" w:date="2023-03-03T03:54:00Z">
              <w:r w:rsidRPr="00F665AE">
                <w:rPr>
                  <w:rFonts w:ascii="Calibri" w:hAnsi="Calibri" w:cs="Calibri"/>
                  <w:color w:val="000000"/>
                  <w:sz w:val="16"/>
                  <w:szCs w:val="16"/>
                  <w:rPrChange w:id="20420" w:author="Στάθης Καπ" w:date="2023-03-03T03:55:00Z">
                    <w:rPr>
                      <w:rFonts w:ascii="Calibri" w:hAnsi="Calibri" w:cs="Calibri"/>
                      <w:color w:val="000000"/>
                      <w:sz w:val="18"/>
                      <w:szCs w:val="18"/>
                    </w:rPr>
                  </w:rPrChange>
                </w:rPr>
                <w:t>0.204</w:t>
              </w:r>
            </w:ins>
          </w:p>
        </w:tc>
        <w:tc>
          <w:tcPr>
            <w:tcW w:w="589" w:type="dxa"/>
            <w:vAlign w:val="center"/>
            <w:tcPrChange w:id="20421" w:author="Στάθης Καπ" w:date="2023-03-03T06:26:00Z">
              <w:tcPr>
                <w:tcW w:w="589" w:type="dxa"/>
                <w:vAlign w:val="center"/>
              </w:tcPr>
            </w:tcPrChange>
          </w:tcPr>
          <w:p w14:paraId="4568CF12" w14:textId="4A037DF5" w:rsidR="00C87CFE" w:rsidRPr="00F665AE" w:rsidRDefault="00C87CFE" w:rsidP="00C87CFE">
            <w:pPr>
              <w:jc w:val="center"/>
              <w:rPr>
                <w:ins w:id="20422" w:author="Στάθης Καπ" w:date="2023-03-03T03:53:00Z"/>
                <w:rFonts w:cstheme="minorHAnsi"/>
                <w:sz w:val="16"/>
                <w:szCs w:val="16"/>
              </w:rPr>
            </w:pPr>
            <w:ins w:id="20423"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204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25" w:author="Στάθης Καπ" w:date="2023-03-03T03:54:00Z"/>
        </w:trPr>
        <w:tc>
          <w:tcPr>
            <w:tcW w:w="515" w:type="dxa"/>
            <w:tcBorders>
              <w:top w:val="nil"/>
              <w:bottom w:val="nil"/>
              <w:right w:val="single" w:sz="4" w:space="0" w:color="auto"/>
            </w:tcBorders>
            <w:shd w:val="clear" w:color="auto" w:fill="E7E6E6" w:themeFill="background2"/>
            <w:vAlign w:val="bottom"/>
            <w:tcPrChange w:id="20426" w:author="Στάθης Καπ" w:date="2023-03-03T06:26:00Z">
              <w:tcPr>
                <w:tcW w:w="515" w:type="dxa"/>
                <w:vAlign w:val="center"/>
              </w:tcPr>
            </w:tcPrChange>
          </w:tcPr>
          <w:p w14:paraId="75EEC786" w14:textId="042300F2" w:rsidR="00C87CFE" w:rsidRPr="00F665AE" w:rsidRDefault="00C87CFE" w:rsidP="00C87CFE">
            <w:pPr>
              <w:jc w:val="center"/>
              <w:rPr>
                <w:ins w:id="20427" w:author="Στάθης Καπ" w:date="2023-03-03T03:54:00Z"/>
                <w:sz w:val="16"/>
                <w:szCs w:val="16"/>
              </w:rPr>
            </w:pPr>
            <w:ins w:id="20428" w:author="Στάθης Καπ" w:date="2023-03-03T03:54:00Z">
              <w:r w:rsidRPr="00F665AE">
                <w:rPr>
                  <w:rFonts w:ascii="Calibri" w:hAnsi="Calibri" w:cs="Calibri"/>
                  <w:color w:val="000000"/>
                  <w:sz w:val="16"/>
                  <w:szCs w:val="16"/>
                  <w:rPrChange w:id="20429" w:author="Στάθης Καπ" w:date="2023-03-03T03:55:00Z">
                    <w:rPr>
                      <w:rFonts w:ascii="Calibri" w:hAnsi="Calibri" w:cs="Calibri"/>
                      <w:color w:val="000000"/>
                      <w:sz w:val="18"/>
                      <w:szCs w:val="18"/>
                    </w:rPr>
                  </w:rPrChange>
                </w:rPr>
                <w:lastRenderedPageBreak/>
                <w:t>r203</w:t>
              </w:r>
            </w:ins>
          </w:p>
        </w:tc>
        <w:tc>
          <w:tcPr>
            <w:tcW w:w="560" w:type="dxa"/>
            <w:tcBorders>
              <w:left w:val="single" w:sz="4" w:space="0" w:color="auto"/>
            </w:tcBorders>
            <w:tcPrChange w:id="20430" w:author="Στάθης Καπ" w:date="2023-03-03T06:26:00Z">
              <w:tcPr>
                <w:tcW w:w="560" w:type="dxa"/>
              </w:tcPr>
            </w:tcPrChange>
          </w:tcPr>
          <w:p w14:paraId="64694C96" w14:textId="4DE80374" w:rsidR="00C87CFE" w:rsidRPr="00F665AE" w:rsidRDefault="00C87CFE" w:rsidP="00C87CFE">
            <w:pPr>
              <w:jc w:val="center"/>
              <w:rPr>
                <w:ins w:id="20431" w:author="Στάθης Καπ" w:date="2023-03-03T03:54:00Z"/>
                <w:rFonts w:cstheme="minorHAnsi"/>
                <w:sz w:val="16"/>
                <w:szCs w:val="16"/>
              </w:rPr>
            </w:pPr>
            <w:ins w:id="20432" w:author="Στάθης Καπ" w:date="2023-03-03T03:54:00Z">
              <w:r w:rsidRPr="00F665AE">
                <w:rPr>
                  <w:sz w:val="16"/>
                  <w:szCs w:val="16"/>
                  <w:rPrChange w:id="20433" w:author="Στάθης Καπ" w:date="2023-03-03T03:55:00Z">
                    <w:rPr>
                      <w:sz w:val="18"/>
                      <w:szCs w:val="18"/>
                    </w:rPr>
                  </w:rPrChange>
                </w:rPr>
                <w:t>1028</w:t>
              </w:r>
            </w:ins>
          </w:p>
        </w:tc>
        <w:tc>
          <w:tcPr>
            <w:tcW w:w="855" w:type="dxa"/>
            <w:tcPrChange w:id="20434" w:author="Στάθης Καπ" w:date="2023-03-03T06:26:00Z">
              <w:tcPr>
                <w:tcW w:w="855" w:type="dxa"/>
              </w:tcPr>
            </w:tcPrChange>
          </w:tcPr>
          <w:p w14:paraId="36AC041D" w14:textId="58D9542D" w:rsidR="00C87CFE" w:rsidRPr="00F665AE" w:rsidRDefault="00C87CFE" w:rsidP="00C87CFE">
            <w:pPr>
              <w:jc w:val="center"/>
              <w:rPr>
                <w:ins w:id="20435" w:author="Στάθης Καπ" w:date="2023-03-03T03:54:00Z"/>
                <w:rFonts w:cstheme="minorHAnsi"/>
                <w:sz w:val="16"/>
                <w:szCs w:val="16"/>
              </w:rPr>
            </w:pPr>
            <w:ins w:id="20436" w:author="Στάθης Καπ" w:date="2023-03-03T03:54:00Z">
              <w:r w:rsidRPr="00F665AE">
                <w:rPr>
                  <w:sz w:val="16"/>
                  <w:szCs w:val="16"/>
                  <w:rPrChange w:id="20437" w:author="Στάθης Καπ" w:date="2023-03-03T03:55:00Z">
                    <w:rPr>
                      <w:sz w:val="18"/>
                      <w:szCs w:val="18"/>
                    </w:rPr>
                  </w:rPrChange>
                </w:rPr>
                <w:t>980</w:t>
              </w:r>
            </w:ins>
          </w:p>
        </w:tc>
        <w:tc>
          <w:tcPr>
            <w:tcW w:w="544" w:type="dxa"/>
            <w:vAlign w:val="bottom"/>
            <w:tcPrChange w:id="20438" w:author="Στάθης Καπ" w:date="2023-03-03T06:26:00Z">
              <w:tcPr>
                <w:tcW w:w="544" w:type="dxa"/>
                <w:vAlign w:val="bottom"/>
              </w:tcPr>
            </w:tcPrChange>
          </w:tcPr>
          <w:p w14:paraId="00269C6A" w14:textId="247F36CA" w:rsidR="00C87CFE" w:rsidRPr="00F665AE" w:rsidRDefault="00C87CFE" w:rsidP="00C87CFE">
            <w:pPr>
              <w:jc w:val="center"/>
              <w:rPr>
                <w:ins w:id="20439" w:author="Στάθης Καπ" w:date="2023-03-03T03:54:00Z"/>
                <w:rFonts w:cstheme="minorHAnsi"/>
                <w:sz w:val="16"/>
                <w:szCs w:val="16"/>
              </w:rPr>
            </w:pPr>
            <w:ins w:id="20440" w:author="Στάθης Καπ" w:date="2023-03-03T03:54:00Z">
              <w:r w:rsidRPr="00F665AE">
                <w:rPr>
                  <w:rFonts w:ascii="Calibri" w:hAnsi="Calibri" w:cs="Calibri"/>
                  <w:color w:val="000000"/>
                  <w:sz w:val="16"/>
                  <w:szCs w:val="16"/>
                  <w:rPrChange w:id="20441" w:author="Στάθης Καπ" w:date="2023-03-03T03:55:00Z">
                    <w:rPr>
                      <w:rFonts w:ascii="Calibri" w:hAnsi="Calibri" w:cs="Calibri"/>
                      <w:color w:val="000000"/>
                      <w:sz w:val="18"/>
                      <w:szCs w:val="18"/>
                    </w:rPr>
                  </w:rPrChange>
                </w:rPr>
                <w:t>986</w:t>
              </w:r>
            </w:ins>
          </w:p>
        </w:tc>
        <w:tc>
          <w:tcPr>
            <w:tcW w:w="621" w:type="dxa"/>
            <w:vAlign w:val="bottom"/>
            <w:tcPrChange w:id="20442" w:author="Στάθης Καπ" w:date="2023-03-03T06:26:00Z">
              <w:tcPr>
                <w:tcW w:w="621" w:type="dxa"/>
                <w:vAlign w:val="bottom"/>
              </w:tcPr>
            </w:tcPrChange>
          </w:tcPr>
          <w:p w14:paraId="644B33BF" w14:textId="3F65A133" w:rsidR="00C87CFE" w:rsidRPr="00F665AE" w:rsidRDefault="00C87CFE" w:rsidP="00C87CFE">
            <w:pPr>
              <w:jc w:val="center"/>
              <w:rPr>
                <w:ins w:id="20443" w:author="Στάθης Καπ" w:date="2023-03-03T03:54:00Z"/>
                <w:rFonts w:cstheme="minorHAnsi"/>
                <w:sz w:val="16"/>
                <w:szCs w:val="16"/>
              </w:rPr>
            </w:pPr>
            <w:ins w:id="20444" w:author="Στάθης Καπ" w:date="2023-03-03T03:54:00Z">
              <w:r w:rsidRPr="00F665AE">
                <w:rPr>
                  <w:rFonts w:ascii="Calibri" w:hAnsi="Calibri" w:cs="Calibri"/>
                  <w:color w:val="000000"/>
                  <w:sz w:val="16"/>
                  <w:szCs w:val="16"/>
                  <w:rPrChange w:id="20445" w:author="Στάθης Καπ" w:date="2023-03-03T03:55:00Z">
                    <w:rPr>
                      <w:rFonts w:ascii="Calibri" w:hAnsi="Calibri" w:cs="Calibri"/>
                      <w:color w:val="000000"/>
                      <w:sz w:val="18"/>
                      <w:szCs w:val="18"/>
                    </w:rPr>
                  </w:rPrChange>
                </w:rPr>
                <w:t>0.747</w:t>
              </w:r>
            </w:ins>
          </w:p>
        </w:tc>
        <w:tc>
          <w:tcPr>
            <w:tcW w:w="669" w:type="dxa"/>
            <w:vAlign w:val="center"/>
            <w:tcPrChange w:id="20446" w:author="Στάθης Καπ" w:date="2023-03-03T06:26:00Z">
              <w:tcPr>
                <w:tcW w:w="669" w:type="dxa"/>
                <w:vAlign w:val="center"/>
              </w:tcPr>
            </w:tcPrChange>
          </w:tcPr>
          <w:p w14:paraId="340D0ACB" w14:textId="1F9CDA6A" w:rsidR="00C87CFE" w:rsidRPr="00F665AE" w:rsidRDefault="00C87CFE" w:rsidP="00C87CFE">
            <w:pPr>
              <w:jc w:val="center"/>
              <w:rPr>
                <w:ins w:id="20447" w:author="Στάθης Καπ" w:date="2023-03-03T03:54:00Z"/>
                <w:rFonts w:cstheme="minorHAnsi"/>
                <w:sz w:val="16"/>
                <w:szCs w:val="16"/>
              </w:rPr>
            </w:pPr>
            <w:ins w:id="20448" w:author="Στάθης Καπ" w:date="2023-03-03T06:18:00Z">
              <w:r>
                <w:rPr>
                  <w:rFonts w:ascii="Calibri" w:hAnsi="Calibri" w:cstheme="minorHAnsi"/>
                  <w:color w:val="000000"/>
                  <w:sz w:val="16"/>
                  <w:szCs w:val="16"/>
                </w:rPr>
                <w:t>4.09</w:t>
              </w:r>
            </w:ins>
          </w:p>
        </w:tc>
        <w:tc>
          <w:tcPr>
            <w:tcW w:w="543" w:type="dxa"/>
            <w:vAlign w:val="bottom"/>
            <w:tcPrChange w:id="20449" w:author="Στάθης Καπ" w:date="2023-03-03T06:26:00Z">
              <w:tcPr>
                <w:tcW w:w="543" w:type="dxa"/>
                <w:vAlign w:val="bottom"/>
              </w:tcPr>
            </w:tcPrChange>
          </w:tcPr>
          <w:p w14:paraId="7363DEE4" w14:textId="38E5F5BF" w:rsidR="00C87CFE" w:rsidRPr="00F665AE" w:rsidRDefault="00C87CFE" w:rsidP="00C87CFE">
            <w:pPr>
              <w:jc w:val="center"/>
              <w:rPr>
                <w:ins w:id="20450" w:author="Στάθης Καπ" w:date="2023-03-03T03:54:00Z"/>
                <w:rFonts w:cstheme="minorHAnsi"/>
                <w:sz w:val="16"/>
                <w:szCs w:val="16"/>
              </w:rPr>
            </w:pPr>
            <w:ins w:id="20451" w:author="Στάθης Καπ" w:date="2023-03-03T03:54:00Z">
              <w:r w:rsidRPr="00F665AE">
                <w:rPr>
                  <w:rFonts w:ascii="Calibri" w:hAnsi="Calibri" w:cs="Calibri"/>
                  <w:color w:val="000000"/>
                  <w:sz w:val="16"/>
                  <w:szCs w:val="16"/>
                  <w:rPrChange w:id="20452" w:author="Στάθης Καπ" w:date="2023-03-03T03:55:00Z">
                    <w:rPr>
                      <w:rFonts w:ascii="Calibri" w:hAnsi="Calibri" w:cs="Calibri"/>
                      <w:color w:val="000000"/>
                      <w:sz w:val="18"/>
                      <w:szCs w:val="18"/>
                    </w:rPr>
                  </w:rPrChange>
                </w:rPr>
                <w:t>926</w:t>
              </w:r>
            </w:ins>
          </w:p>
        </w:tc>
        <w:tc>
          <w:tcPr>
            <w:tcW w:w="621" w:type="dxa"/>
            <w:vAlign w:val="bottom"/>
            <w:tcPrChange w:id="20453" w:author="Στάθης Καπ" w:date="2023-03-03T06:26:00Z">
              <w:tcPr>
                <w:tcW w:w="621" w:type="dxa"/>
                <w:vAlign w:val="bottom"/>
              </w:tcPr>
            </w:tcPrChange>
          </w:tcPr>
          <w:p w14:paraId="596AC62A" w14:textId="69118084" w:rsidR="00C87CFE" w:rsidRPr="00F665AE" w:rsidRDefault="00C87CFE" w:rsidP="00C87CFE">
            <w:pPr>
              <w:jc w:val="center"/>
              <w:rPr>
                <w:ins w:id="20454" w:author="Στάθης Καπ" w:date="2023-03-03T03:54:00Z"/>
                <w:rFonts w:cstheme="minorHAnsi"/>
                <w:sz w:val="16"/>
                <w:szCs w:val="16"/>
              </w:rPr>
            </w:pPr>
            <w:ins w:id="20455" w:author="Στάθης Καπ" w:date="2023-03-03T03:54:00Z">
              <w:r w:rsidRPr="00F665AE">
                <w:rPr>
                  <w:rFonts w:ascii="Calibri" w:hAnsi="Calibri" w:cs="Calibri"/>
                  <w:color w:val="000000"/>
                  <w:sz w:val="16"/>
                  <w:szCs w:val="16"/>
                  <w:rPrChange w:id="20456" w:author="Στάθης Καπ" w:date="2023-03-03T03:55:00Z">
                    <w:rPr>
                      <w:rFonts w:ascii="Calibri" w:hAnsi="Calibri" w:cs="Calibri"/>
                      <w:color w:val="000000"/>
                      <w:sz w:val="18"/>
                      <w:szCs w:val="18"/>
                    </w:rPr>
                  </w:rPrChange>
                </w:rPr>
                <w:t>0.286</w:t>
              </w:r>
            </w:ins>
          </w:p>
        </w:tc>
        <w:tc>
          <w:tcPr>
            <w:tcW w:w="669" w:type="dxa"/>
            <w:vAlign w:val="center"/>
            <w:tcPrChange w:id="20457" w:author="Στάθης Καπ" w:date="2023-03-03T06:26:00Z">
              <w:tcPr>
                <w:tcW w:w="669" w:type="dxa"/>
                <w:vAlign w:val="center"/>
              </w:tcPr>
            </w:tcPrChange>
          </w:tcPr>
          <w:p w14:paraId="7041247A" w14:textId="4B527E2A" w:rsidR="00C87CFE" w:rsidRPr="00F665AE" w:rsidRDefault="00C87CFE" w:rsidP="00C87CFE">
            <w:pPr>
              <w:jc w:val="center"/>
              <w:rPr>
                <w:ins w:id="20458" w:author="Στάθης Καπ" w:date="2023-03-03T03:54:00Z"/>
                <w:rFonts w:cstheme="minorHAnsi"/>
                <w:sz w:val="16"/>
                <w:szCs w:val="16"/>
              </w:rPr>
            </w:pPr>
            <w:ins w:id="20459" w:author="Στάθης Καπ" w:date="2023-03-03T06:18:00Z">
              <w:r>
                <w:rPr>
                  <w:rFonts w:ascii="Calibri" w:hAnsi="Calibri" w:cstheme="minorHAnsi"/>
                  <w:color w:val="000000"/>
                  <w:sz w:val="16"/>
                  <w:szCs w:val="16"/>
                </w:rPr>
                <w:t>6.09</w:t>
              </w:r>
            </w:ins>
          </w:p>
        </w:tc>
        <w:tc>
          <w:tcPr>
            <w:tcW w:w="508" w:type="dxa"/>
            <w:vAlign w:val="bottom"/>
            <w:tcPrChange w:id="20460" w:author="Στάθης Καπ" w:date="2023-03-03T06:26:00Z">
              <w:tcPr>
                <w:tcW w:w="508" w:type="dxa"/>
                <w:vAlign w:val="bottom"/>
              </w:tcPr>
            </w:tcPrChange>
          </w:tcPr>
          <w:p w14:paraId="0E2159C1" w14:textId="5F7C49E1" w:rsidR="00C87CFE" w:rsidRPr="00F665AE" w:rsidRDefault="00C87CFE" w:rsidP="00C87CFE">
            <w:pPr>
              <w:jc w:val="center"/>
              <w:rPr>
                <w:ins w:id="20461" w:author="Στάθης Καπ" w:date="2023-03-03T03:54:00Z"/>
                <w:rFonts w:cstheme="minorHAnsi"/>
                <w:sz w:val="16"/>
                <w:szCs w:val="16"/>
              </w:rPr>
            </w:pPr>
            <w:ins w:id="20462" w:author="Στάθης Καπ" w:date="2023-03-03T03:54:00Z">
              <w:r w:rsidRPr="00F665AE">
                <w:rPr>
                  <w:rFonts w:ascii="Calibri" w:hAnsi="Calibri" w:cs="Calibri"/>
                  <w:color w:val="000000"/>
                  <w:sz w:val="16"/>
                  <w:szCs w:val="16"/>
                  <w:rPrChange w:id="20463" w:author="Στάθης Καπ" w:date="2023-03-03T03:55:00Z">
                    <w:rPr>
                      <w:rFonts w:ascii="Calibri" w:hAnsi="Calibri" w:cs="Calibri"/>
                      <w:color w:val="000000"/>
                      <w:sz w:val="18"/>
                      <w:szCs w:val="18"/>
                    </w:rPr>
                  </w:rPrChange>
                </w:rPr>
                <w:t>919</w:t>
              </w:r>
            </w:ins>
          </w:p>
        </w:tc>
        <w:tc>
          <w:tcPr>
            <w:tcW w:w="541" w:type="dxa"/>
            <w:vAlign w:val="bottom"/>
            <w:tcPrChange w:id="20464" w:author="Στάθης Καπ" w:date="2023-03-03T06:26:00Z">
              <w:tcPr>
                <w:tcW w:w="541" w:type="dxa"/>
                <w:vAlign w:val="bottom"/>
              </w:tcPr>
            </w:tcPrChange>
          </w:tcPr>
          <w:p w14:paraId="307CF74A" w14:textId="3E2B153B" w:rsidR="00C87CFE" w:rsidRPr="00F665AE" w:rsidRDefault="00C87CFE" w:rsidP="00C87CFE">
            <w:pPr>
              <w:jc w:val="center"/>
              <w:rPr>
                <w:ins w:id="20465" w:author="Στάθης Καπ" w:date="2023-03-03T03:54:00Z"/>
                <w:rFonts w:cstheme="minorHAnsi"/>
                <w:sz w:val="16"/>
                <w:szCs w:val="16"/>
              </w:rPr>
            </w:pPr>
            <w:ins w:id="20466" w:author="Στάθης Καπ" w:date="2023-03-03T03:54:00Z">
              <w:r w:rsidRPr="00F665AE">
                <w:rPr>
                  <w:rFonts w:ascii="Calibri" w:hAnsi="Calibri" w:cs="Calibri"/>
                  <w:color w:val="000000"/>
                  <w:sz w:val="16"/>
                  <w:szCs w:val="16"/>
                  <w:rPrChange w:id="20467" w:author="Στάθης Καπ" w:date="2023-03-03T03:55:00Z">
                    <w:rPr>
                      <w:rFonts w:ascii="Calibri" w:hAnsi="Calibri" w:cs="Calibri"/>
                      <w:color w:val="000000"/>
                      <w:sz w:val="18"/>
                      <w:szCs w:val="18"/>
                    </w:rPr>
                  </w:rPrChange>
                </w:rPr>
                <w:t>0.539</w:t>
              </w:r>
            </w:ins>
          </w:p>
        </w:tc>
        <w:tc>
          <w:tcPr>
            <w:tcW w:w="589" w:type="dxa"/>
            <w:vAlign w:val="center"/>
            <w:tcPrChange w:id="20468" w:author="Στάθης Καπ" w:date="2023-03-03T06:26:00Z">
              <w:tcPr>
                <w:tcW w:w="589" w:type="dxa"/>
                <w:vAlign w:val="center"/>
              </w:tcPr>
            </w:tcPrChange>
          </w:tcPr>
          <w:p w14:paraId="452791DF" w14:textId="27773DCA" w:rsidR="00C87CFE" w:rsidRPr="00F665AE" w:rsidRDefault="00C87CFE" w:rsidP="00C87CFE">
            <w:pPr>
              <w:jc w:val="center"/>
              <w:rPr>
                <w:ins w:id="20469" w:author="Στάθης Καπ" w:date="2023-03-03T03:54:00Z"/>
                <w:rFonts w:cstheme="minorHAnsi"/>
                <w:sz w:val="16"/>
                <w:szCs w:val="16"/>
              </w:rPr>
            </w:pPr>
            <w:ins w:id="20470" w:author="Στάθης Καπ" w:date="2023-03-03T06:18:00Z">
              <w:r>
                <w:rPr>
                  <w:rFonts w:ascii="Calibri" w:hAnsi="Calibri" w:cstheme="minorHAnsi"/>
                  <w:color w:val="000000"/>
                  <w:sz w:val="16"/>
                  <w:szCs w:val="16"/>
                </w:rPr>
                <w:t>6.8</w:t>
              </w:r>
            </w:ins>
          </w:p>
        </w:tc>
        <w:tc>
          <w:tcPr>
            <w:tcW w:w="463" w:type="dxa"/>
            <w:vAlign w:val="bottom"/>
            <w:tcPrChange w:id="20471" w:author="Στάθης Καπ" w:date="2023-03-03T06:26:00Z">
              <w:tcPr>
                <w:tcW w:w="463" w:type="dxa"/>
                <w:vAlign w:val="bottom"/>
              </w:tcPr>
            </w:tcPrChange>
          </w:tcPr>
          <w:p w14:paraId="1A13F680" w14:textId="15DA3FC5" w:rsidR="00C87CFE" w:rsidRPr="00F665AE" w:rsidRDefault="00C87CFE" w:rsidP="00C87CFE">
            <w:pPr>
              <w:jc w:val="center"/>
              <w:rPr>
                <w:ins w:id="20472" w:author="Στάθης Καπ" w:date="2023-03-03T03:54:00Z"/>
                <w:rFonts w:cstheme="minorHAnsi"/>
                <w:sz w:val="16"/>
                <w:szCs w:val="16"/>
              </w:rPr>
            </w:pPr>
            <w:ins w:id="20473" w:author="Στάθης Καπ" w:date="2023-03-03T03:54:00Z">
              <w:r w:rsidRPr="00F665AE">
                <w:rPr>
                  <w:rFonts w:ascii="Calibri" w:hAnsi="Calibri" w:cs="Calibri"/>
                  <w:color w:val="000000"/>
                  <w:sz w:val="16"/>
                  <w:szCs w:val="16"/>
                  <w:rPrChange w:id="20474" w:author="Στάθης Καπ" w:date="2023-03-03T03:55:00Z">
                    <w:rPr>
                      <w:rFonts w:ascii="Calibri" w:hAnsi="Calibri" w:cs="Calibri"/>
                      <w:color w:val="000000"/>
                      <w:sz w:val="18"/>
                      <w:szCs w:val="18"/>
                    </w:rPr>
                  </w:rPrChange>
                </w:rPr>
                <w:t>925</w:t>
              </w:r>
            </w:ins>
          </w:p>
        </w:tc>
        <w:tc>
          <w:tcPr>
            <w:tcW w:w="541" w:type="dxa"/>
            <w:vAlign w:val="bottom"/>
            <w:tcPrChange w:id="20475" w:author="Στάθης Καπ" w:date="2023-03-03T06:26:00Z">
              <w:tcPr>
                <w:tcW w:w="541" w:type="dxa"/>
                <w:vAlign w:val="bottom"/>
              </w:tcPr>
            </w:tcPrChange>
          </w:tcPr>
          <w:p w14:paraId="0AE441DA" w14:textId="70CD190B" w:rsidR="00C87CFE" w:rsidRPr="00F665AE" w:rsidRDefault="00C87CFE" w:rsidP="00C87CFE">
            <w:pPr>
              <w:jc w:val="center"/>
              <w:rPr>
                <w:ins w:id="20476" w:author="Στάθης Καπ" w:date="2023-03-03T03:54:00Z"/>
                <w:rFonts w:cstheme="minorHAnsi"/>
                <w:sz w:val="16"/>
                <w:szCs w:val="16"/>
              </w:rPr>
            </w:pPr>
            <w:ins w:id="20477" w:author="Στάθης Καπ" w:date="2023-03-03T03:54:00Z">
              <w:r w:rsidRPr="00F665AE">
                <w:rPr>
                  <w:rFonts w:ascii="Calibri" w:hAnsi="Calibri" w:cs="Calibri"/>
                  <w:color w:val="000000"/>
                  <w:sz w:val="16"/>
                  <w:szCs w:val="16"/>
                  <w:rPrChange w:id="20478" w:author="Στάθης Καπ" w:date="2023-03-03T03:55:00Z">
                    <w:rPr>
                      <w:rFonts w:ascii="Calibri" w:hAnsi="Calibri" w:cs="Calibri"/>
                      <w:color w:val="000000"/>
                      <w:sz w:val="18"/>
                      <w:szCs w:val="18"/>
                    </w:rPr>
                  </w:rPrChange>
                </w:rPr>
                <w:t>0.305</w:t>
              </w:r>
            </w:ins>
          </w:p>
        </w:tc>
        <w:tc>
          <w:tcPr>
            <w:tcW w:w="589" w:type="dxa"/>
            <w:vAlign w:val="center"/>
            <w:tcPrChange w:id="20479" w:author="Στάθης Καπ" w:date="2023-03-03T06:26:00Z">
              <w:tcPr>
                <w:tcW w:w="589" w:type="dxa"/>
                <w:vAlign w:val="center"/>
              </w:tcPr>
            </w:tcPrChange>
          </w:tcPr>
          <w:p w14:paraId="71BF0842" w14:textId="0303FA4C" w:rsidR="00C87CFE" w:rsidRPr="00F665AE" w:rsidRDefault="00C87CFE" w:rsidP="00C87CFE">
            <w:pPr>
              <w:jc w:val="center"/>
              <w:rPr>
                <w:ins w:id="20480" w:author="Στάθης Καπ" w:date="2023-03-03T03:54:00Z"/>
                <w:rFonts w:cstheme="minorHAnsi"/>
                <w:sz w:val="16"/>
                <w:szCs w:val="16"/>
              </w:rPr>
            </w:pPr>
            <w:ins w:id="20481"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204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83" w:author="Στάθης Καπ" w:date="2023-03-03T03:54:00Z"/>
        </w:trPr>
        <w:tc>
          <w:tcPr>
            <w:tcW w:w="515" w:type="dxa"/>
            <w:tcBorders>
              <w:top w:val="nil"/>
              <w:bottom w:val="nil"/>
              <w:right w:val="single" w:sz="4" w:space="0" w:color="auto"/>
            </w:tcBorders>
            <w:shd w:val="clear" w:color="auto" w:fill="E7E6E6" w:themeFill="background2"/>
            <w:vAlign w:val="bottom"/>
            <w:tcPrChange w:id="20484" w:author="Στάθης Καπ" w:date="2023-03-03T06:26:00Z">
              <w:tcPr>
                <w:tcW w:w="515" w:type="dxa"/>
                <w:vAlign w:val="center"/>
              </w:tcPr>
            </w:tcPrChange>
          </w:tcPr>
          <w:p w14:paraId="62BB453E" w14:textId="0746A8D8" w:rsidR="00C87CFE" w:rsidRPr="00F665AE" w:rsidRDefault="00C87CFE" w:rsidP="00C87CFE">
            <w:pPr>
              <w:jc w:val="center"/>
              <w:rPr>
                <w:ins w:id="20485" w:author="Στάθης Καπ" w:date="2023-03-03T03:54:00Z"/>
                <w:sz w:val="16"/>
                <w:szCs w:val="16"/>
              </w:rPr>
            </w:pPr>
            <w:ins w:id="20486" w:author="Στάθης Καπ" w:date="2023-03-03T03:54:00Z">
              <w:r w:rsidRPr="00F665AE">
                <w:rPr>
                  <w:rFonts w:ascii="Calibri" w:hAnsi="Calibri" w:cs="Calibri"/>
                  <w:color w:val="000000"/>
                  <w:sz w:val="16"/>
                  <w:szCs w:val="16"/>
                  <w:rPrChange w:id="20487"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20488" w:author="Στάθης Καπ" w:date="2023-03-03T06:26:00Z">
              <w:tcPr>
                <w:tcW w:w="560" w:type="dxa"/>
              </w:tcPr>
            </w:tcPrChange>
          </w:tcPr>
          <w:p w14:paraId="455C477F" w14:textId="3CC82509" w:rsidR="00C87CFE" w:rsidRPr="00F665AE" w:rsidRDefault="00C87CFE" w:rsidP="00C87CFE">
            <w:pPr>
              <w:jc w:val="center"/>
              <w:rPr>
                <w:ins w:id="20489" w:author="Στάθης Καπ" w:date="2023-03-03T03:54:00Z"/>
                <w:rFonts w:cstheme="minorHAnsi"/>
                <w:sz w:val="16"/>
                <w:szCs w:val="16"/>
              </w:rPr>
            </w:pPr>
            <w:ins w:id="20490" w:author="Στάθης Καπ" w:date="2023-03-03T03:54:00Z">
              <w:r w:rsidRPr="00F665AE">
                <w:rPr>
                  <w:sz w:val="16"/>
                  <w:szCs w:val="16"/>
                  <w:rPrChange w:id="20491" w:author="Στάθης Καπ" w:date="2023-03-03T03:55:00Z">
                    <w:rPr>
                      <w:sz w:val="18"/>
                      <w:szCs w:val="18"/>
                    </w:rPr>
                  </w:rPrChange>
                </w:rPr>
                <w:t>1093</w:t>
              </w:r>
            </w:ins>
          </w:p>
        </w:tc>
        <w:tc>
          <w:tcPr>
            <w:tcW w:w="855" w:type="dxa"/>
            <w:tcPrChange w:id="20492" w:author="Στάθης Καπ" w:date="2023-03-03T06:26:00Z">
              <w:tcPr>
                <w:tcW w:w="855" w:type="dxa"/>
              </w:tcPr>
            </w:tcPrChange>
          </w:tcPr>
          <w:p w14:paraId="002FA32A" w14:textId="65419772" w:rsidR="00C87CFE" w:rsidRPr="00F665AE" w:rsidRDefault="00C87CFE" w:rsidP="00C87CFE">
            <w:pPr>
              <w:jc w:val="center"/>
              <w:rPr>
                <w:ins w:id="20493" w:author="Στάθης Καπ" w:date="2023-03-03T03:54:00Z"/>
                <w:rFonts w:cstheme="minorHAnsi"/>
                <w:sz w:val="16"/>
                <w:szCs w:val="16"/>
              </w:rPr>
            </w:pPr>
            <w:ins w:id="20494" w:author="Στάθης Καπ" w:date="2023-03-03T03:54:00Z">
              <w:r w:rsidRPr="00F665AE">
                <w:rPr>
                  <w:sz w:val="16"/>
                  <w:szCs w:val="16"/>
                  <w:rPrChange w:id="20495" w:author="Στάθης Καπ" w:date="2023-03-03T03:55:00Z">
                    <w:rPr>
                      <w:sz w:val="18"/>
                      <w:szCs w:val="18"/>
                    </w:rPr>
                  </w:rPrChange>
                </w:rPr>
                <w:t>1073</w:t>
              </w:r>
            </w:ins>
          </w:p>
        </w:tc>
        <w:tc>
          <w:tcPr>
            <w:tcW w:w="544" w:type="dxa"/>
            <w:vAlign w:val="bottom"/>
            <w:tcPrChange w:id="20496" w:author="Στάθης Καπ" w:date="2023-03-03T06:26:00Z">
              <w:tcPr>
                <w:tcW w:w="544" w:type="dxa"/>
                <w:vAlign w:val="bottom"/>
              </w:tcPr>
            </w:tcPrChange>
          </w:tcPr>
          <w:p w14:paraId="3E93356F" w14:textId="205BCDB4" w:rsidR="00C87CFE" w:rsidRPr="00F665AE" w:rsidRDefault="00C87CFE" w:rsidP="00C87CFE">
            <w:pPr>
              <w:jc w:val="center"/>
              <w:rPr>
                <w:ins w:id="20497" w:author="Στάθης Καπ" w:date="2023-03-03T03:54:00Z"/>
                <w:rFonts w:cstheme="minorHAnsi"/>
                <w:sz w:val="16"/>
                <w:szCs w:val="16"/>
              </w:rPr>
            </w:pPr>
            <w:ins w:id="20498" w:author="Στάθης Καπ" w:date="2023-03-03T03:54:00Z">
              <w:r w:rsidRPr="00F665AE">
                <w:rPr>
                  <w:rFonts w:ascii="Calibri" w:hAnsi="Calibri" w:cs="Calibri"/>
                  <w:color w:val="000000"/>
                  <w:sz w:val="16"/>
                  <w:szCs w:val="16"/>
                  <w:rPrChange w:id="20499" w:author="Στάθης Καπ" w:date="2023-03-03T03:55:00Z">
                    <w:rPr>
                      <w:rFonts w:ascii="Calibri" w:hAnsi="Calibri" w:cs="Calibri"/>
                      <w:color w:val="000000"/>
                      <w:sz w:val="18"/>
                      <w:szCs w:val="18"/>
                    </w:rPr>
                  </w:rPrChange>
                </w:rPr>
                <w:t>1055</w:t>
              </w:r>
            </w:ins>
          </w:p>
        </w:tc>
        <w:tc>
          <w:tcPr>
            <w:tcW w:w="621" w:type="dxa"/>
            <w:vAlign w:val="bottom"/>
            <w:tcPrChange w:id="20500" w:author="Στάθης Καπ" w:date="2023-03-03T06:26:00Z">
              <w:tcPr>
                <w:tcW w:w="621" w:type="dxa"/>
                <w:vAlign w:val="bottom"/>
              </w:tcPr>
            </w:tcPrChange>
          </w:tcPr>
          <w:p w14:paraId="3075BF7D" w14:textId="7CEF2B55" w:rsidR="00C87CFE" w:rsidRPr="00F665AE" w:rsidRDefault="00C87CFE" w:rsidP="00C87CFE">
            <w:pPr>
              <w:jc w:val="center"/>
              <w:rPr>
                <w:ins w:id="20501" w:author="Στάθης Καπ" w:date="2023-03-03T03:54:00Z"/>
                <w:rFonts w:cstheme="minorHAnsi"/>
                <w:sz w:val="16"/>
                <w:szCs w:val="16"/>
              </w:rPr>
            </w:pPr>
            <w:ins w:id="20502" w:author="Στάθης Καπ" w:date="2023-03-03T03:54:00Z">
              <w:r w:rsidRPr="00F665AE">
                <w:rPr>
                  <w:rFonts w:ascii="Calibri" w:hAnsi="Calibri" w:cs="Calibri"/>
                  <w:color w:val="000000"/>
                  <w:sz w:val="16"/>
                  <w:szCs w:val="16"/>
                  <w:rPrChange w:id="20503" w:author="Στάθης Καπ" w:date="2023-03-03T03:55:00Z">
                    <w:rPr>
                      <w:rFonts w:ascii="Calibri" w:hAnsi="Calibri" w:cs="Calibri"/>
                      <w:color w:val="000000"/>
                      <w:sz w:val="18"/>
                      <w:szCs w:val="18"/>
                    </w:rPr>
                  </w:rPrChange>
                </w:rPr>
                <w:t>0.562</w:t>
              </w:r>
            </w:ins>
          </w:p>
        </w:tc>
        <w:tc>
          <w:tcPr>
            <w:tcW w:w="669" w:type="dxa"/>
            <w:vAlign w:val="center"/>
            <w:tcPrChange w:id="20504" w:author="Στάθης Καπ" w:date="2023-03-03T06:26:00Z">
              <w:tcPr>
                <w:tcW w:w="669" w:type="dxa"/>
                <w:vAlign w:val="center"/>
              </w:tcPr>
            </w:tcPrChange>
          </w:tcPr>
          <w:p w14:paraId="303FF04F" w14:textId="5F73DCE3" w:rsidR="00C87CFE" w:rsidRPr="00F665AE" w:rsidRDefault="00C87CFE" w:rsidP="00C87CFE">
            <w:pPr>
              <w:jc w:val="center"/>
              <w:rPr>
                <w:ins w:id="20505" w:author="Στάθης Καπ" w:date="2023-03-03T03:54:00Z"/>
                <w:rFonts w:cstheme="minorHAnsi"/>
                <w:sz w:val="16"/>
                <w:szCs w:val="16"/>
              </w:rPr>
            </w:pPr>
            <w:ins w:id="20506" w:author="Στάθης Καπ" w:date="2023-03-03T06:18:00Z">
              <w:r>
                <w:rPr>
                  <w:rFonts w:ascii="Calibri" w:hAnsi="Calibri" w:cstheme="minorHAnsi"/>
                  <w:color w:val="000000"/>
                  <w:sz w:val="16"/>
                  <w:szCs w:val="16"/>
                </w:rPr>
                <w:t>3.48</w:t>
              </w:r>
            </w:ins>
          </w:p>
        </w:tc>
        <w:tc>
          <w:tcPr>
            <w:tcW w:w="543" w:type="dxa"/>
            <w:vAlign w:val="bottom"/>
            <w:tcPrChange w:id="20507" w:author="Στάθης Καπ" w:date="2023-03-03T06:26:00Z">
              <w:tcPr>
                <w:tcW w:w="543" w:type="dxa"/>
                <w:vAlign w:val="bottom"/>
              </w:tcPr>
            </w:tcPrChange>
          </w:tcPr>
          <w:p w14:paraId="1FF2CEA2" w14:textId="7E5E5DE0" w:rsidR="00C87CFE" w:rsidRPr="00F665AE" w:rsidRDefault="00C87CFE" w:rsidP="00C87CFE">
            <w:pPr>
              <w:jc w:val="center"/>
              <w:rPr>
                <w:ins w:id="20508" w:author="Στάθης Καπ" w:date="2023-03-03T03:54:00Z"/>
                <w:rFonts w:cstheme="minorHAnsi"/>
                <w:sz w:val="16"/>
                <w:szCs w:val="16"/>
              </w:rPr>
            </w:pPr>
            <w:ins w:id="20509" w:author="Στάθης Καπ" w:date="2023-03-03T03:54:00Z">
              <w:r w:rsidRPr="00F665AE">
                <w:rPr>
                  <w:rFonts w:ascii="Calibri" w:hAnsi="Calibri" w:cs="Calibri"/>
                  <w:color w:val="000000"/>
                  <w:sz w:val="16"/>
                  <w:szCs w:val="16"/>
                  <w:rPrChange w:id="20510" w:author="Στάθης Καπ" w:date="2023-03-03T03:55:00Z">
                    <w:rPr>
                      <w:rFonts w:ascii="Calibri" w:hAnsi="Calibri" w:cs="Calibri"/>
                      <w:color w:val="000000"/>
                      <w:sz w:val="18"/>
                      <w:szCs w:val="18"/>
                    </w:rPr>
                  </w:rPrChange>
                </w:rPr>
                <w:t>980</w:t>
              </w:r>
            </w:ins>
          </w:p>
        </w:tc>
        <w:tc>
          <w:tcPr>
            <w:tcW w:w="621" w:type="dxa"/>
            <w:vAlign w:val="bottom"/>
            <w:tcPrChange w:id="20511" w:author="Στάθης Καπ" w:date="2023-03-03T06:26:00Z">
              <w:tcPr>
                <w:tcW w:w="621" w:type="dxa"/>
                <w:vAlign w:val="bottom"/>
              </w:tcPr>
            </w:tcPrChange>
          </w:tcPr>
          <w:p w14:paraId="40EDDEB7" w14:textId="05446047" w:rsidR="00C87CFE" w:rsidRPr="00F665AE" w:rsidRDefault="00C87CFE" w:rsidP="00C87CFE">
            <w:pPr>
              <w:jc w:val="center"/>
              <w:rPr>
                <w:ins w:id="20512" w:author="Στάθης Καπ" w:date="2023-03-03T03:54:00Z"/>
                <w:rFonts w:cstheme="minorHAnsi"/>
                <w:sz w:val="16"/>
                <w:szCs w:val="16"/>
              </w:rPr>
            </w:pPr>
            <w:ins w:id="20513" w:author="Στάθης Καπ" w:date="2023-03-03T03:54:00Z">
              <w:r w:rsidRPr="00F665AE">
                <w:rPr>
                  <w:rFonts w:ascii="Calibri" w:hAnsi="Calibri" w:cs="Calibri"/>
                  <w:color w:val="000000"/>
                  <w:sz w:val="16"/>
                  <w:szCs w:val="16"/>
                  <w:rPrChange w:id="20514" w:author="Στάθης Καπ" w:date="2023-03-03T03:55:00Z">
                    <w:rPr>
                      <w:rFonts w:ascii="Calibri" w:hAnsi="Calibri" w:cs="Calibri"/>
                      <w:color w:val="000000"/>
                      <w:sz w:val="18"/>
                      <w:szCs w:val="18"/>
                    </w:rPr>
                  </w:rPrChange>
                </w:rPr>
                <w:t>0.253</w:t>
              </w:r>
            </w:ins>
          </w:p>
        </w:tc>
        <w:tc>
          <w:tcPr>
            <w:tcW w:w="669" w:type="dxa"/>
            <w:vAlign w:val="center"/>
            <w:tcPrChange w:id="20515" w:author="Στάθης Καπ" w:date="2023-03-03T06:26:00Z">
              <w:tcPr>
                <w:tcW w:w="669" w:type="dxa"/>
                <w:vAlign w:val="center"/>
              </w:tcPr>
            </w:tcPrChange>
          </w:tcPr>
          <w:p w14:paraId="0085DF5C" w14:textId="36BEEA20" w:rsidR="00C87CFE" w:rsidRPr="00F665AE" w:rsidRDefault="00C87CFE" w:rsidP="00C87CFE">
            <w:pPr>
              <w:jc w:val="center"/>
              <w:rPr>
                <w:ins w:id="20516" w:author="Στάθης Καπ" w:date="2023-03-03T03:54:00Z"/>
                <w:rFonts w:cstheme="minorHAnsi"/>
                <w:sz w:val="16"/>
                <w:szCs w:val="16"/>
              </w:rPr>
            </w:pPr>
            <w:ins w:id="20517" w:author="Στάθης Καπ" w:date="2023-03-03T06:18:00Z">
              <w:r>
                <w:rPr>
                  <w:rFonts w:ascii="Calibri" w:hAnsi="Calibri" w:cstheme="minorHAnsi"/>
                  <w:color w:val="000000"/>
                  <w:sz w:val="16"/>
                  <w:szCs w:val="16"/>
                </w:rPr>
                <w:t>7.11</w:t>
              </w:r>
            </w:ins>
          </w:p>
        </w:tc>
        <w:tc>
          <w:tcPr>
            <w:tcW w:w="508" w:type="dxa"/>
            <w:vAlign w:val="bottom"/>
            <w:tcPrChange w:id="20518" w:author="Στάθης Καπ" w:date="2023-03-03T06:26:00Z">
              <w:tcPr>
                <w:tcW w:w="508" w:type="dxa"/>
                <w:vAlign w:val="bottom"/>
              </w:tcPr>
            </w:tcPrChange>
          </w:tcPr>
          <w:p w14:paraId="2AD68DD6" w14:textId="2B2E27AF" w:rsidR="00C87CFE" w:rsidRPr="00F665AE" w:rsidRDefault="00C87CFE" w:rsidP="00C87CFE">
            <w:pPr>
              <w:jc w:val="center"/>
              <w:rPr>
                <w:ins w:id="20519" w:author="Στάθης Καπ" w:date="2023-03-03T03:54:00Z"/>
                <w:rFonts w:cstheme="minorHAnsi"/>
                <w:sz w:val="16"/>
                <w:szCs w:val="16"/>
              </w:rPr>
            </w:pPr>
            <w:ins w:id="20520" w:author="Στάθης Καπ" w:date="2023-03-03T03:54:00Z">
              <w:r w:rsidRPr="00F665AE">
                <w:rPr>
                  <w:rFonts w:ascii="Calibri" w:hAnsi="Calibri" w:cs="Calibri"/>
                  <w:color w:val="000000"/>
                  <w:sz w:val="16"/>
                  <w:szCs w:val="16"/>
                  <w:rPrChange w:id="20521" w:author="Στάθης Καπ" w:date="2023-03-03T03:55:00Z">
                    <w:rPr>
                      <w:rFonts w:ascii="Calibri" w:hAnsi="Calibri" w:cs="Calibri"/>
                      <w:color w:val="000000"/>
                      <w:sz w:val="18"/>
                      <w:szCs w:val="18"/>
                    </w:rPr>
                  </w:rPrChange>
                </w:rPr>
                <w:t>983</w:t>
              </w:r>
            </w:ins>
          </w:p>
        </w:tc>
        <w:tc>
          <w:tcPr>
            <w:tcW w:w="541" w:type="dxa"/>
            <w:vAlign w:val="bottom"/>
            <w:tcPrChange w:id="20522" w:author="Στάθης Καπ" w:date="2023-03-03T06:26:00Z">
              <w:tcPr>
                <w:tcW w:w="541" w:type="dxa"/>
                <w:vAlign w:val="bottom"/>
              </w:tcPr>
            </w:tcPrChange>
          </w:tcPr>
          <w:p w14:paraId="040C142D" w14:textId="24B53EA4" w:rsidR="00C87CFE" w:rsidRPr="00F665AE" w:rsidRDefault="00C87CFE" w:rsidP="00C87CFE">
            <w:pPr>
              <w:jc w:val="center"/>
              <w:rPr>
                <w:ins w:id="20523" w:author="Στάθης Καπ" w:date="2023-03-03T03:54:00Z"/>
                <w:rFonts w:cstheme="minorHAnsi"/>
                <w:sz w:val="16"/>
                <w:szCs w:val="16"/>
              </w:rPr>
            </w:pPr>
            <w:ins w:id="20524" w:author="Στάθης Καπ" w:date="2023-03-03T03:54:00Z">
              <w:r w:rsidRPr="00F665AE">
                <w:rPr>
                  <w:rFonts w:ascii="Calibri" w:hAnsi="Calibri" w:cs="Calibri"/>
                  <w:color w:val="000000"/>
                  <w:sz w:val="16"/>
                  <w:szCs w:val="16"/>
                  <w:rPrChange w:id="20525" w:author="Στάθης Καπ" w:date="2023-03-03T03:55:00Z">
                    <w:rPr>
                      <w:rFonts w:ascii="Calibri" w:hAnsi="Calibri" w:cs="Calibri"/>
                      <w:color w:val="000000"/>
                      <w:sz w:val="18"/>
                      <w:szCs w:val="18"/>
                    </w:rPr>
                  </w:rPrChange>
                </w:rPr>
                <w:t>0.264</w:t>
              </w:r>
            </w:ins>
          </w:p>
        </w:tc>
        <w:tc>
          <w:tcPr>
            <w:tcW w:w="589" w:type="dxa"/>
            <w:vAlign w:val="center"/>
            <w:tcPrChange w:id="20526" w:author="Στάθης Καπ" w:date="2023-03-03T06:26:00Z">
              <w:tcPr>
                <w:tcW w:w="589" w:type="dxa"/>
                <w:vAlign w:val="center"/>
              </w:tcPr>
            </w:tcPrChange>
          </w:tcPr>
          <w:p w14:paraId="5E6EC1A0" w14:textId="248A3857" w:rsidR="00C87CFE" w:rsidRPr="00F665AE" w:rsidRDefault="00C87CFE" w:rsidP="00C87CFE">
            <w:pPr>
              <w:jc w:val="center"/>
              <w:rPr>
                <w:ins w:id="20527" w:author="Στάθης Καπ" w:date="2023-03-03T03:54:00Z"/>
                <w:rFonts w:cstheme="minorHAnsi"/>
                <w:sz w:val="16"/>
                <w:szCs w:val="16"/>
              </w:rPr>
            </w:pPr>
            <w:ins w:id="20528" w:author="Στάθης Καπ" w:date="2023-03-03T06:18:00Z">
              <w:r>
                <w:rPr>
                  <w:rFonts w:ascii="Calibri" w:hAnsi="Calibri" w:cstheme="minorHAnsi"/>
                  <w:color w:val="000000"/>
                  <w:sz w:val="16"/>
                  <w:szCs w:val="16"/>
                </w:rPr>
                <w:t>6.82</w:t>
              </w:r>
            </w:ins>
          </w:p>
        </w:tc>
        <w:tc>
          <w:tcPr>
            <w:tcW w:w="463" w:type="dxa"/>
            <w:vAlign w:val="bottom"/>
            <w:tcPrChange w:id="20529" w:author="Στάθης Καπ" w:date="2023-03-03T06:26:00Z">
              <w:tcPr>
                <w:tcW w:w="463" w:type="dxa"/>
                <w:vAlign w:val="bottom"/>
              </w:tcPr>
            </w:tcPrChange>
          </w:tcPr>
          <w:p w14:paraId="5A06ECF4" w14:textId="5830D9CA" w:rsidR="00C87CFE" w:rsidRPr="00F665AE" w:rsidRDefault="00C87CFE" w:rsidP="00C87CFE">
            <w:pPr>
              <w:jc w:val="center"/>
              <w:rPr>
                <w:ins w:id="20530" w:author="Στάθης Καπ" w:date="2023-03-03T03:54:00Z"/>
                <w:rFonts w:cstheme="minorHAnsi"/>
                <w:sz w:val="16"/>
                <w:szCs w:val="16"/>
              </w:rPr>
            </w:pPr>
            <w:ins w:id="20531" w:author="Στάθης Καπ" w:date="2023-03-03T03:54:00Z">
              <w:r w:rsidRPr="00F665AE">
                <w:rPr>
                  <w:rFonts w:ascii="Calibri" w:hAnsi="Calibri" w:cs="Calibri"/>
                  <w:color w:val="000000"/>
                  <w:sz w:val="16"/>
                  <w:szCs w:val="16"/>
                  <w:rPrChange w:id="20532" w:author="Στάθης Καπ" w:date="2023-03-03T03:55:00Z">
                    <w:rPr>
                      <w:rFonts w:ascii="Calibri" w:hAnsi="Calibri" w:cs="Calibri"/>
                      <w:color w:val="000000"/>
                      <w:sz w:val="18"/>
                      <w:szCs w:val="18"/>
                    </w:rPr>
                  </w:rPrChange>
                </w:rPr>
                <w:t>981</w:t>
              </w:r>
            </w:ins>
          </w:p>
        </w:tc>
        <w:tc>
          <w:tcPr>
            <w:tcW w:w="541" w:type="dxa"/>
            <w:vAlign w:val="bottom"/>
            <w:tcPrChange w:id="20533" w:author="Στάθης Καπ" w:date="2023-03-03T06:26:00Z">
              <w:tcPr>
                <w:tcW w:w="541" w:type="dxa"/>
                <w:vAlign w:val="bottom"/>
              </w:tcPr>
            </w:tcPrChange>
          </w:tcPr>
          <w:p w14:paraId="56BD3C48" w14:textId="65200DC5" w:rsidR="00C87CFE" w:rsidRPr="00F665AE" w:rsidRDefault="00C87CFE" w:rsidP="00C87CFE">
            <w:pPr>
              <w:jc w:val="center"/>
              <w:rPr>
                <w:ins w:id="20534" w:author="Στάθης Καπ" w:date="2023-03-03T03:54:00Z"/>
                <w:rFonts w:cstheme="minorHAnsi"/>
                <w:sz w:val="16"/>
                <w:szCs w:val="16"/>
              </w:rPr>
            </w:pPr>
            <w:ins w:id="20535" w:author="Στάθης Καπ" w:date="2023-03-03T03:54:00Z">
              <w:r w:rsidRPr="00F665AE">
                <w:rPr>
                  <w:rFonts w:ascii="Calibri" w:hAnsi="Calibri" w:cs="Calibri"/>
                  <w:color w:val="000000"/>
                  <w:sz w:val="16"/>
                  <w:szCs w:val="16"/>
                  <w:rPrChange w:id="20536" w:author="Στάθης Καπ" w:date="2023-03-03T03:55:00Z">
                    <w:rPr>
                      <w:rFonts w:ascii="Calibri" w:hAnsi="Calibri" w:cs="Calibri"/>
                      <w:color w:val="000000"/>
                      <w:sz w:val="18"/>
                      <w:szCs w:val="18"/>
                    </w:rPr>
                  </w:rPrChange>
                </w:rPr>
                <w:t>0.234</w:t>
              </w:r>
            </w:ins>
          </w:p>
        </w:tc>
        <w:tc>
          <w:tcPr>
            <w:tcW w:w="589" w:type="dxa"/>
            <w:vAlign w:val="center"/>
            <w:tcPrChange w:id="20537" w:author="Στάθης Καπ" w:date="2023-03-03T06:26:00Z">
              <w:tcPr>
                <w:tcW w:w="589" w:type="dxa"/>
                <w:vAlign w:val="center"/>
              </w:tcPr>
            </w:tcPrChange>
          </w:tcPr>
          <w:p w14:paraId="34BE88B9" w14:textId="4AA5E45D" w:rsidR="00C87CFE" w:rsidRPr="00F665AE" w:rsidRDefault="00C87CFE" w:rsidP="00C87CFE">
            <w:pPr>
              <w:jc w:val="center"/>
              <w:rPr>
                <w:ins w:id="20538" w:author="Στάθης Καπ" w:date="2023-03-03T03:54:00Z"/>
                <w:rFonts w:cstheme="minorHAnsi"/>
                <w:sz w:val="16"/>
                <w:szCs w:val="16"/>
              </w:rPr>
            </w:pPr>
            <w:ins w:id="20539"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205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41" w:author="Στάθης Καπ" w:date="2023-03-03T03:54:00Z"/>
        </w:trPr>
        <w:tc>
          <w:tcPr>
            <w:tcW w:w="515" w:type="dxa"/>
            <w:tcBorders>
              <w:top w:val="nil"/>
              <w:bottom w:val="nil"/>
              <w:right w:val="single" w:sz="4" w:space="0" w:color="auto"/>
            </w:tcBorders>
            <w:shd w:val="clear" w:color="auto" w:fill="E7E6E6" w:themeFill="background2"/>
            <w:vAlign w:val="bottom"/>
            <w:tcPrChange w:id="20542" w:author="Στάθης Καπ" w:date="2023-03-03T06:26:00Z">
              <w:tcPr>
                <w:tcW w:w="515" w:type="dxa"/>
                <w:vAlign w:val="center"/>
              </w:tcPr>
            </w:tcPrChange>
          </w:tcPr>
          <w:p w14:paraId="4E287A70" w14:textId="19BD3448" w:rsidR="00C87CFE" w:rsidRPr="00F665AE" w:rsidRDefault="00C87CFE" w:rsidP="00C87CFE">
            <w:pPr>
              <w:jc w:val="center"/>
              <w:rPr>
                <w:ins w:id="20543" w:author="Στάθης Καπ" w:date="2023-03-03T03:54:00Z"/>
                <w:sz w:val="16"/>
                <w:szCs w:val="16"/>
              </w:rPr>
            </w:pPr>
            <w:ins w:id="20544" w:author="Στάθης Καπ" w:date="2023-03-03T03:54:00Z">
              <w:r w:rsidRPr="00F665AE">
                <w:rPr>
                  <w:rFonts w:ascii="Calibri" w:hAnsi="Calibri" w:cs="Calibri"/>
                  <w:color w:val="000000"/>
                  <w:sz w:val="16"/>
                  <w:szCs w:val="16"/>
                  <w:rPrChange w:id="20545"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20546" w:author="Στάθης Καπ" w:date="2023-03-03T06:26:00Z">
              <w:tcPr>
                <w:tcW w:w="560" w:type="dxa"/>
              </w:tcPr>
            </w:tcPrChange>
          </w:tcPr>
          <w:p w14:paraId="01EDF4AE" w14:textId="0A8B6F59" w:rsidR="00C87CFE" w:rsidRPr="00F665AE" w:rsidRDefault="00C87CFE" w:rsidP="00C87CFE">
            <w:pPr>
              <w:jc w:val="center"/>
              <w:rPr>
                <w:ins w:id="20547" w:author="Στάθης Καπ" w:date="2023-03-03T03:54:00Z"/>
                <w:rFonts w:cstheme="minorHAnsi"/>
                <w:sz w:val="16"/>
                <w:szCs w:val="16"/>
              </w:rPr>
            </w:pPr>
            <w:ins w:id="20548" w:author="Στάθης Καπ" w:date="2023-03-03T03:54:00Z">
              <w:r w:rsidRPr="00F665AE">
                <w:rPr>
                  <w:sz w:val="16"/>
                  <w:szCs w:val="16"/>
                  <w:rPrChange w:id="20549" w:author="Στάθης Καπ" w:date="2023-03-03T03:55:00Z">
                    <w:rPr>
                      <w:sz w:val="18"/>
                      <w:szCs w:val="18"/>
                    </w:rPr>
                  </w:rPrChange>
                </w:rPr>
                <w:t>953</w:t>
              </w:r>
            </w:ins>
          </w:p>
        </w:tc>
        <w:tc>
          <w:tcPr>
            <w:tcW w:w="855" w:type="dxa"/>
            <w:tcPrChange w:id="20550" w:author="Στάθης Καπ" w:date="2023-03-03T06:26:00Z">
              <w:tcPr>
                <w:tcW w:w="855" w:type="dxa"/>
              </w:tcPr>
            </w:tcPrChange>
          </w:tcPr>
          <w:p w14:paraId="20D07075" w14:textId="223B5DDC" w:rsidR="00C87CFE" w:rsidRPr="00F665AE" w:rsidRDefault="00C87CFE" w:rsidP="00C87CFE">
            <w:pPr>
              <w:jc w:val="center"/>
              <w:rPr>
                <w:ins w:id="20551" w:author="Στάθης Καπ" w:date="2023-03-03T03:54:00Z"/>
                <w:rFonts w:cstheme="minorHAnsi"/>
                <w:sz w:val="16"/>
                <w:szCs w:val="16"/>
              </w:rPr>
            </w:pPr>
            <w:ins w:id="20552" w:author="Στάθης Καπ" w:date="2023-03-03T03:54:00Z">
              <w:r w:rsidRPr="00F665AE">
                <w:rPr>
                  <w:sz w:val="16"/>
                  <w:szCs w:val="16"/>
                  <w:rPrChange w:id="20553" w:author="Στάθης Καπ" w:date="2023-03-03T03:55:00Z">
                    <w:rPr>
                      <w:sz w:val="18"/>
                      <w:szCs w:val="18"/>
                    </w:rPr>
                  </w:rPrChange>
                </w:rPr>
                <w:t>931</w:t>
              </w:r>
            </w:ins>
          </w:p>
        </w:tc>
        <w:tc>
          <w:tcPr>
            <w:tcW w:w="544" w:type="dxa"/>
            <w:vAlign w:val="bottom"/>
            <w:tcPrChange w:id="20554" w:author="Στάθης Καπ" w:date="2023-03-03T06:26:00Z">
              <w:tcPr>
                <w:tcW w:w="544" w:type="dxa"/>
                <w:vAlign w:val="bottom"/>
              </w:tcPr>
            </w:tcPrChange>
          </w:tcPr>
          <w:p w14:paraId="777709A7" w14:textId="5A8C810F" w:rsidR="00C87CFE" w:rsidRPr="00F665AE" w:rsidRDefault="00C87CFE" w:rsidP="00C87CFE">
            <w:pPr>
              <w:jc w:val="center"/>
              <w:rPr>
                <w:ins w:id="20555" w:author="Στάθης Καπ" w:date="2023-03-03T03:54:00Z"/>
                <w:rFonts w:cstheme="minorHAnsi"/>
                <w:sz w:val="16"/>
                <w:szCs w:val="16"/>
              </w:rPr>
            </w:pPr>
            <w:ins w:id="20556" w:author="Στάθης Καπ" w:date="2023-03-03T03:54:00Z">
              <w:r w:rsidRPr="00F665AE">
                <w:rPr>
                  <w:rFonts w:ascii="Calibri" w:hAnsi="Calibri" w:cs="Calibri"/>
                  <w:color w:val="000000"/>
                  <w:sz w:val="16"/>
                  <w:szCs w:val="16"/>
                  <w:rPrChange w:id="20557" w:author="Στάθης Καπ" w:date="2023-03-03T03:55:00Z">
                    <w:rPr>
                      <w:rFonts w:ascii="Calibri" w:hAnsi="Calibri" w:cs="Calibri"/>
                      <w:color w:val="000000"/>
                      <w:sz w:val="18"/>
                      <w:szCs w:val="18"/>
                    </w:rPr>
                  </w:rPrChange>
                </w:rPr>
                <w:t>885</w:t>
              </w:r>
            </w:ins>
          </w:p>
        </w:tc>
        <w:tc>
          <w:tcPr>
            <w:tcW w:w="621" w:type="dxa"/>
            <w:vAlign w:val="bottom"/>
            <w:tcPrChange w:id="20558" w:author="Στάθης Καπ" w:date="2023-03-03T06:26:00Z">
              <w:tcPr>
                <w:tcW w:w="621" w:type="dxa"/>
                <w:vAlign w:val="bottom"/>
              </w:tcPr>
            </w:tcPrChange>
          </w:tcPr>
          <w:p w14:paraId="2CBA31A6" w14:textId="5B4008DE" w:rsidR="00C87CFE" w:rsidRPr="00F665AE" w:rsidRDefault="00C87CFE" w:rsidP="00C87CFE">
            <w:pPr>
              <w:jc w:val="center"/>
              <w:rPr>
                <w:ins w:id="20559" w:author="Στάθης Καπ" w:date="2023-03-03T03:54:00Z"/>
                <w:rFonts w:cstheme="minorHAnsi"/>
                <w:sz w:val="16"/>
                <w:szCs w:val="16"/>
              </w:rPr>
            </w:pPr>
            <w:ins w:id="20560" w:author="Στάθης Καπ" w:date="2023-03-03T03:54:00Z">
              <w:r w:rsidRPr="00F665AE">
                <w:rPr>
                  <w:rFonts w:ascii="Calibri" w:hAnsi="Calibri" w:cs="Calibri"/>
                  <w:color w:val="000000"/>
                  <w:sz w:val="16"/>
                  <w:szCs w:val="16"/>
                  <w:rPrChange w:id="20561" w:author="Στάθης Καπ" w:date="2023-03-03T03:55:00Z">
                    <w:rPr>
                      <w:rFonts w:ascii="Calibri" w:hAnsi="Calibri" w:cs="Calibri"/>
                      <w:color w:val="000000"/>
                      <w:sz w:val="18"/>
                      <w:szCs w:val="18"/>
                    </w:rPr>
                  </w:rPrChange>
                </w:rPr>
                <w:t>0.319</w:t>
              </w:r>
            </w:ins>
          </w:p>
        </w:tc>
        <w:tc>
          <w:tcPr>
            <w:tcW w:w="669" w:type="dxa"/>
            <w:vAlign w:val="center"/>
            <w:tcPrChange w:id="20562" w:author="Στάθης Καπ" w:date="2023-03-03T06:26:00Z">
              <w:tcPr>
                <w:tcW w:w="669" w:type="dxa"/>
                <w:vAlign w:val="center"/>
              </w:tcPr>
            </w:tcPrChange>
          </w:tcPr>
          <w:p w14:paraId="7E0F6905" w14:textId="7AEDDC22" w:rsidR="00C87CFE" w:rsidRPr="00F665AE" w:rsidRDefault="00C87CFE" w:rsidP="00C87CFE">
            <w:pPr>
              <w:jc w:val="center"/>
              <w:rPr>
                <w:ins w:id="20563" w:author="Στάθης Καπ" w:date="2023-03-03T03:54:00Z"/>
                <w:rFonts w:cstheme="minorHAnsi"/>
                <w:sz w:val="16"/>
                <w:szCs w:val="16"/>
              </w:rPr>
            </w:pPr>
            <w:ins w:id="20564" w:author="Στάθης Καπ" w:date="2023-03-03T06:18:00Z">
              <w:r>
                <w:rPr>
                  <w:rFonts w:ascii="Calibri" w:hAnsi="Calibri" w:cstheme="minorHAnsi"/>
                  <w:color w:val="000000"/>
                  <w:sz w:val="16"/>
                  <w:szCs w:val="16"/>
                </w:rPr>
                <w:t>7.14</w:t>
              </w:r>
            </w:ins>
          </w:p>
        </w:tc>
        <w:tc>
          <w:tcPr>
            <w:tcW w:w="543" w:type="dxa"/>
            <w:vAlign w:val="bottom"/>
            <w:tcPrChange w:id="20565" w:author="Στάθης Καπ" w:date="2023-03-03T06:26:00Z">
              <w:tcPr>
                <w:tcW w:w="543" w:type="dxa"/>
                <w:vAlign w:val="bottom"/>
              </w:tcPr>
            </w:tcPrChange>
          </w:tcPr>
          <w:p w14:paraId="303CDC1B" w14:textId="42A1267B" w:rsidR="00C87CFE" w:rsidRPr="00F665AE" w:rsidRDefault="00C87CFE" w:rsidP="00C87CFE">
            <w:pPr>
              <w:jc w:val="center"/>
              <w:rPr>
                <w:ins w:id="20566" w:author="Στάθης Καπ" w:date="2023-03-03T03:54:00Z"/>
                <w:rFonts w:cstheme="minorHAnsi"/>
                <w:sz w:val="16"/>
                <w:szCs w:val="16"/>
              </w:rPr>
            </w:pPr>
            <w:ins w:id="20567" w:author="Στάθης Καπ" w:date="2023-03-03T03:54:00Z">
              <w:r w:rsidRPr="00F665AE">
                <w:rPr>
                  <w:rFonts w:ascii="Calibri" w:hAnsi="Calibri" w:cs="Calibri"/>
                  <w:color w:val="000000"/>
                  <w:sz w:val="16"/>
                  <w:szCs w:val="16"/>
                  <w:rPrChange w:id="20568" w:author="Στάθης Καπ" w:date="2023-03-03T03:55:00Z">
                    <w:rPr>
                      <w:rFonts w:ascii="Calibri" w:hAnsi="Calibri" w:cs="Calibri"/>
                      <w:color w:val="000000"/>
                      <w:sz w:val="18"/>
                      <w:szCs w:val="18"/>
                    </w:rPr>
                  </w:rPrChange>
                </w:rPr>
                <w:t>906</w:t>
              </w:r>
            </w:ins>
          </w:p>
        </w:tc>
        <w:tc>
          <w:tcPr>
            <w:tcW w:w="621" w:type="dxa"/>
            <w:vAlign w:val="bottom"/>
            <w:tcPrChange w:id="20569" w:author="Στάθης Καπ" w:date="2023-03-03T06:26:00Z">
              <w:tcPr>
                <w:tcW w:w="621" w:type="dxa"/>
                <w:vAlign w:val="bottom"/>
              </w:tcPr>
            </w:tcPrChange>
          </w:tcPr>
          <w:p w14:paraId="29D4B1E1" w14:textId="3B4E23DC" w:rsidR="00C87CFE" w:rsidRPr="00F665AE" w:rsidRDefault="00C87CFE" w:rsidP="00C87CFE">
            <w:pPr>
              <w:jc w:val="center"/>
              <w:rPr>
                <w:ins w:id="20570" w:author="Στάθης Καπ" w:date="2023-03-03T03:54:00Z"/>
                <w:rFonts w:cstheme="minorHAnsi"/>
                <w:sz w:val="16"/>
                <w:szCs w:val="16"/>
              </w:rPr>
            </w:pPr>
            <w:ins w:id="20571" w:author="Στάθης Καπ" w:date="2023-03-03T03:54:00Z">
              <w:r w:rsidRPr="00F665AE">
                <w:rPr>
                  <w:rFonts w:ascii="Calibri" w:hAnsi="Calibri" w:cs="Calibri"/>
                  <w:color w:val="000000"/>
                  <w:sz w:val="16"/>
                  <w:szCs w:val="16"/>
                  <w:rPrChange w:id="20572" w:author="Στάθης Καπ" w:date="2023-03-03T03:55:00Z">
                    <w:rPr>
                      <w:rFonts w:ascii="Calibri" w:hAnsi="Calibri" w:cs="Calibri"/>
                      <w:color w:val="000000"/>
                      <w:sz w:val="18"/>
                      <w:szCs w:val="18"/>
                    </w:rPr>
                  </w:rPrChange>
                </w:rPr>
                <w:t>0.222</w:t>
              </w:r>
            </w:ins>
          </w:p>
        </w:tc>
        <w:tc>
          <w:tcPr>
            <w:tcW w:w="669" w:type="dxa"/>
            <w:vAlign w:val="center"/>
            <w:tcPrChange w:id="20573" w:author="Στάθης Καπ" w:date="2023-03-03T06:26:00Z">
              <w:tcPr>
                <w:tcW w:w="669" w:type="dxa"/>
                <w:vAlign w:val="center"/>
              </w:tcPr>
            </w:tcPrChange>
          </w:tcPr>
          <w:p w14:paraId="5FB8D5CF" w14:textId="5528916F" w:rsidR="00C87CFE" w:rsidRPr="00F665AE" w:rsidRDefault="00C87CFE" w:rsidP="00C87CFE">
            <w:pPr>
              <w:jc w:val="center"/>
              <w:rPr>
                <w:ins w:id="20574" w:author="Στάθης Καπ" w:date="2023-03-03T03:54:00Z"/>
                <w:rFonts w:cstheme="minorHAnsi"/>
                <w:sz w:val="16"/>
                <w:szCs w:val="16"/>
              </w:rPr>
            </w:pPr>
            <w:ins w:id="20575" w:author="Στάθης Καπ" w:date="2023-03-03T06:18:00Z">
              <w:r>
                <w:rPr>
                  <w:rFonts w:ascii="Calibri" w:hAnsi="Calibri" w:cstheme="minorHAnsi"/>
                  <w:color w:val="000000"/>
                  <w:sz w:val="16"/>
                  <w:szCs w:val="16"/>
                </w:rPr>
                <w:t>-2.37</w:t>
              </w:r>
            </w:ins>
          </w:p>
        </w:tc>
        <w:tc>
          <w:tcPr>
            <w:tcW w:w="508" w:type="dxa"/>
            <w:vAlign w:val="bottom"/>
            <w:tcPrChange w:id="20576" w:author="Στάθης Καπ" w:date="2023-03-03T06:26:00Z">
              <w:tcPr>
                <w:tcW w:w="508" w:type="dxa"/>
                <w:vAlign w:val="bottom"/>
              </w:tcPr>
            </w:tcPrChange>
          </w:tcPr>
          <w:p w14:paraId="50EF5491" w14:textId="3FC28D55" w:rsidR="00C87CFE" w:rsidRPr="00F665AE" w:rsidRDefault="00C87CFE" w:rsidP="00C87CFE">
            <w:pPr>
              <w:jc w:val="center"/>
              <w:rPr>
                <w:ins w:id="20577" w:author="Στάθης Καπ" w:date="2023-03-03T03:54:00Z"/>
                <w:rFonts w:cstheme="minorHAnsi"/>
                <w:sz w:val="16"/>
                <w:szCs w:val="16"/>
              </w:rPr>
            </w:pPr>
            <w:ins w:id="20578" w:author="Στάθης Καπ" w:date="2023-03-03T03:54:00Z">
              <w:r w:rsidRPr="00F665AE">
                <w:rPr>
                  <w:rFonts w:ascii="Calibri" w:hAnsi="Calibri" w:cs="Calibri"/>
                  <w:color w:val="000000"/>
                  <w:sz w:val="16"/>
                  <w:szCs w:val="16"/>
                  <w:rPrChange w:id="20579" w:author="Στάθης Καπ" w:date="2023-03-03T03:55:00Z">
                    <w:rPr>
                      <w:rFonts w:ascii="Calibri" w:hAnsi="Calibri" w:cs="Calibri"/>
                      <w:color w:val="000000"/>
                      <w:sz w:val="18"/>
                      <w:szCs w:val="18"/>
                    </w:rPr>
                  </w:rPrChange>
                </w:rPr>
                <w:t>856</w:t>
              </w:r>
            </w:ins>
          </w:p>
        </w:tc>
        <w:tc>
          <w:tcPr>
            <w:tcW w:w="541" w:type="dxa"/>
            <w:vAlign w:val="bottom"/>
            <w:tcPrChange w:id="20580" w:author="Στάθης Καπ" w:date="2023-03-03T06:26:00Z">
              <w:tcPr>
                <w:tcW w:w="541" w:type="dxa"/>
                <w:vAlign w:val="bottom"/>
              </w:tcPr>
            </w:tcPrChange>
          </w:tcPr>
          <w:p w14:paraId="088C2DE0" w14:textId="25B4CAA0" w:rsidR="00C87CFE" w:rsidRPr="00F665AE" w:rsidRDefault="00C87CFE" w:rsidP="00C87CFE">
            <w:pPr>
              <w:jc w:val="center"/>
              <w:rPr>
                <w:ins w:id="20581" w:author="Στάθης Καπ" w:date="2023-03-03T03:54:00Z"/>
                <w:rFonts w:cstheme="minorHAnsi"/>
                <w:sz w:val="16"/>
                <w:szCs w:val="16"/>
              </w:rPr>
            </w:pPr>
            <w:ins w:id="20582" w:author="Στάθης Καπ" w:date="2023-03-03T03:54:00Z">
              <w:r w:rsidRPr="00F665AE">
                <w:rPr>
                  <w:rFonts w:ascii="Calibri" w:hAnsi="Calibri" w:cs="Calibri"/>
                  <w:color w:val="000000"/>
                  <w:sz w:val="16"/>
                  <w:szCs w:val="16"/>
                  <w:rPrChange w:id="20583" w:author="Στάθης Καπ" w:date="2023-03-03T03:55:00Z">
                    <w:rPr>
                      <w:rFonts w:ascii="Calibri" w:hAnsi="Calibri" w:cs="Calibri"/>
                      <w:color w:val="000000"/>
                      <w:sz w:val="18"/>
                      <w:szCs w:val="18"/>
                    </w:rPr>
                  </w:rPrChange>
                </w:rPr>
                <w:t>0.259</w:t>
              </w:r>
            </w:ins>
          </w:p>
        </w:tc>
        <w:tc>
          <w:tcPr>
            <w:tcW w:w="589" w:type="dxa"/>
            <w:vAlign w:val="center"/>
            <w:tcPrChange w:id="20584" w:author="Στάθης Καπ" w:date="2023-03-03T06:26:00Z">
              <w:tcPr>
                <w:tcW w:w="589" w:type="dxa"/>
                <w:vAlign w:val="center"/>
              </w:tcPr>
            </w:tcPrChange>
          </w:tcPr>
          <w:p w14:paraId="04C88CC5" w14:textId="65A01FCB" w:rsidR="00C87CFE" w:rsidRPr="00F665AE" w:rsidRDefault="00C87CFE" w:rsidP="00C87CFE">
            <w:pPr>
              <w:jc w:val="center"/>
              <w:rPr>
                <w:ins w:id="20585" w:author="Στάθης Καπ" w:date="2023-03-03T03:54:00Z"/>
                <w:rFonts w:cstheme="minorHAnsi"/>
                <w:sz w:val="16"/>
                <w:szCs w:val="16"/>
              </w:rPr>
            </w:pPr>
            <w:ins w:id="20586" w:author="Στάθης Καπ" w:date="2023-03-03T06:18:00Z">
              <w:r>
                <w:rPr>
                  <w:rFonts w:ascii="Calibri" w:hAnsi="Calibri" w:cstheme="minorHAnsi"/>
                  <w:color w:val="000000"/>
                  <w:sz w:val="16"/>
                  <w:szCs w:val="16"/>
                </w:rPr>
                <w:t>3.28</w:t>
              </w:r>
            </w:ins>
          </w:p>
        </w:tc>
        <w:tc>
          <w:tcPr>
            <w:tcW w:w="463" w:type="dxa"/>
            <w:vAlign w:val="bottom"/>
            <w:tcPrChange w:id="20587" w:author="Στάθης Καπ" w:date="2023-03-03T06:26:00Z">
              <w:tcPr>
                <w:tcW w:w="463" w:type="dxa"/>
                <w:vAlign w:val="bottom"/>
              </w:tcPr>
            </w:tcPrChange>
          </w:tcPr>
          <w:p w14:paraId="1CCD235B" w14:textId="23CE2050" w:rsidR="00C87CFE" w:rsidRPr="00F665AE" w:rsidRDefault="00C87CFE" w:rsidP="00C87CFE">
            <w:pPr>
              <w:jc w:val="center"/>
              <w:rPr>
                <w:ins w:id="20588" w:author="Στάθης Καπ" w:date="2023-03-03T03:54:00Z"/>
                <w:rFonts w:cstheme="minorHAnsi"/>
                <w:sz w:val="16"/>
                <w:szCs w:val="16"/>
              </w:rPr>
            </w:pPr>
            <w:ins w:id="20589" w:author="Στάθης Καπ" w:date="2023-03-03T03:54:00Z">
              <w:r w:rsidRPr="00F665AE">
                <w:rPr>
                  <w:rFonts w:ascii="Calibri" w:hAnsi="Calibri" w:cs="Calibri"/>
                  <w:color w:val="000000"/>
                  <w:sz w:val="16"/>
                  <w:szCs w:val="16"/>
                  <w:rPrChange w:id="20590" w:author="Στάθης Καπ" w:date="2023-03-03T03:55:00Z">
                    <w:rPr>
                      <w:rFonts w:ascii="Calibri" w:hAnsi="Calibri" w:cs="Calibri"/>
                      <w:color w:val="000000"/>
                      <w:sz w:val="18"/>
                      <w:szCs w:val="18"/>
                    </w:rPr>
                  </w:rPrChange>
                </w:rPr>
                <w:t>862</w:t>
              </w:r>
            </w:ins>
          </w:p>
        </w:tc>
        <w:tc>
          <w:tcPr>
            <w:tcW w:w="541" w:type="dxa"/>
            <w:vAlign w:val="bottom"/>
            <w:tcPrChange w:id="20591" w:author="Στάθης Καπ" w:date="2023-03-03T06:26:00Z">
              <w:tcPr>
                <w:tcW w:w="541" w:type="dxa"/>
                <w:vAlign w:val="bottom"/>
              </w:tcPr>
            </w:tcPrChange>
          </w:tcPr>
          <w:p w14:paraId="04D21FF8" w14:textId="35BA5BC7" w:rsidR="00C87CFE" w:rsidRPr="00F665AE" w:rsidRDefault="00C87CFE" w:rsidP="00C87CFE">
            <w:pPr>
              <w:jc w:val="center"/>
              <w:rPr>
                <w:ins w:id="20592" w:author="Στάθης Καπ" w:date="2023-03-03T03:54:00Z"/>
                <w:rFonts w:cstheme="minorHAnsi"/>
                <w:sz w:val="16"/>
                <w:szCs w:val="16"/>
              </w:rPr>
            </w:pPr>
            <w:ins w:id="20593" w:author="Στάθης Καπ" w:date="2023-03-03T03:54:00Z">
              <w:r w:rsidRPr="00F665AE">
                <w:rPr>
                  <w:rFonts w:ascii="Calibri" w:hAnsi="Calibri" w:cs="Calibri"/>
                  <w:color w:val="000000"/>
                  <w:sz w:val="16"/>
                  <w:szCs w:val="16"/>
                  <w:rPrChange w:id="20594" w:author="Στάθης Καπ" w:date="2023-03-03T03:55:00Z">
                    <w:rPr>
                      <w:rFonts w:ascii="Calibri" w:hAnsi="Calibri" w:cs="Calibri"/>
                      <w:color w:val="000000"/>
                      <w:sz w:val="18"/>
                      <w:szCs w:val="18"/>
                    </w:rPr>
                  </w:rPrChange>
                </w:rPr>
                <w:t>0.238</w:t>
              </w:r>
            </w:ins>
          </w:p>
        </w:tc>
        <w:tc>
          <w:tcPr>
            <w:tcW w:w="589" w:type="dxa"/>
            <w:vAlign w:val="center"/>
            <w:tcPrChange w:id="20595" w:author="Στάθης Καπ" w:date="2023-03-03T06:26:00Z">
              <w:tcPr>
                <w:tcW w:w="589" w:type="dxa"/>
                <w:vAlign w:val="center"/>
              </w:tcPr>
            </w:tcPrChange>
          </w:tcPr>
          <w:p w14:paraId="0C2132A1" w14:textId="5936AAD0" w:rsidR="00C87CFE" w:rsidRPr="00F665AE" w:rsidRDefault="00C87CFE" w:rsidP="00C87CFE">
            <w:pPr>
              <w:jc w:val="center"/>
              <w:rPr>
                <w:ins w:id="20596" w:author="Στάθης Καπ" w:date="2023-03-03T03:54:00Z"/>
                <w:rFonts w:cstheme="minorHAnsi"/>
                <w:sz w:val="16"/>
                <w:szCs w:val="16"/>
              </w:rPr>
            </w:pPr>
            <w:ins w:id="20597"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205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99" w:author="Στάθης Καπ" w:date="2023-03-03T03:54:00Z"/>
        </w:trPr>
        <w:tc>
          <w:tcPr>
            <w:tcW w:w="515" w:type="dxa"/>
            <w:tcBorders>
              <w:top w:val="nil"/>
              <w:bottom w:val="nil"/>
              <w:right w:val="single" w:sz="4" w:space="0" w:color="auto"/>
            </w:tcBorders>
            <w:shd w:val="clear" w:color="auto" w:fill="E7E6E6" w:themeFill="background2"/>
            <w:vAlign w:val="bottom"/>
            <w:tcPrChange w:id="20600" w:author="Στάθης Καπ" w:date="2023-03-03T06:26:00Z">
              <w:tcPr>
                <w:tcW w:w="515" w:type="dxa"/>
                <w:vAlign w:val="center"/>
              </w:tcPr>
            </w:tcPrChange>
          </w:tcPr>
          <w:p w14:paraId="5CF8FC7F" w14:textId="495FBC68" w:rsidR="00C87CFE" w:rsidRPr="00F665AE" w:rsidRDefault="00C87CFE" w:rsidP="00C87CFE">
            <w:pPr>
              <w:jc w:val="center"/>
              <w:rPr>
                <w:ins w:id="20601" w:author="Στάθης Καπ" w:date="2023-03-03T03:54:00Z"/>
                <w:sz w:val="16"/>
                <w:szCs w:val="16"/>
              </w:rPr>
            </w:pPr>
            <w:ins w:id="20602" w:author="Στάθης Καπ" w:date="2023-03-03T03:54:00Z">
              <w:r w:rsidRPr="00F665AE">
                <w:rPr>
                  <w:rFonts w:ascii="Calibri" w:hAnsi="Calibri" w:cs="Calibri"/>
                  <w:color w:val="000000"/>
                  <w:sz w:val="16"/>
                  <w:szCs w:val="16"/>
                  <w:rPrChange w:id="20603"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20604" w:author="Στάθης Καπ" w:date="2023-03-03T06:26:00Z">
              <w:tcPr>
                <w:tcW w:w="560" w:type="dxa"/>
              </w:tcPr>
            </w:tcPrChange>
          </w:tcPr>
          <w:p w14:paraId="56FB7AA3" w14:textId="78CBB6D2" w:rsidR="00C87CFE" w:rsidRPr="00F665AE" w:rsidRDefault="00C87CFE" w:rsidP="00C87CFE">
            <w:pPr>
              <w:jc w:val="center"/>
              <w:rPr>
                <w:ins w:id="20605" w:author="Στάθης Καπ" w:date="2023-03-03T03:54:00Z"/>
                <w:rFonts w:cstheme="minorHAnsi"/>
                <w:sz w:val="16"/>
                <w:szCs w:val="16"/>
              </w:rPr>
            </w:pPr>
            <w:ins w:id="20606" w:author="Στάθης Καπ" w:date="2023-03-03T03:54:00Z">
              <w:r w:rsidRPr="00F665AE">
                <w:rPr>
                  <w:sz w:val="16"/>
                  <w:szCs w:val="16"/>
                  <w:rPrChange w:id="20607" w:author="Στάθης Καπ" w:date="2023-03-03T03:55:00Z">
                    <w:rPr>
                      <w:sz w:val="18"/>
                      <w:szCs w:val="18"/>
                    </w:rPr>
                  </w:rPrChange>
                </w:rPr>
                <w:t>1032</w:t>
              </w:r>
            </w:ins>
          </w:p>
        </w:tc>
        <w:tc>
          <w:tcPr>
            <w:tcW w:w="855" w:type="dxa"/>
            <w:tcPrChange w:id="20608" w:author="Στάθης Καπ" w:date="2023-03-03T06:26:00Z">
              <w:tcPr>
                <w:tcW w:w="855" w:type="dxa"/>
              </w:tcPr>
            </w:tcPrChange>
          </w:tcPr>
          <w:p w14:paraId="089CABA4" w14:textId="3A319CB6" w:rsidR="00C87CFE" w:rsidRPr="00F665AE" w:rsidRDefault="00C87CFE" w:rsidP="00C87CFE">
            <w:pPr>
              <w:jc w:val="center"/>
              <w:rPr>
                <w:ins w:id="20609" w:author="Στάθης Καπ" w:date="2023-03-03T03:54:00Z"/>
                <w:rFonts w:cstheme="minorHAnsi"/>
                <w:sz w:val="16"/>
                <w:szCs w:val="16"/>
              </w:rPr>
            </w:pPr>
            <w:ins w:id="20610" w:author="Στάθης Καπ" w:date="2023-03-03T03:54:00Z">
              <w:r w:rsidRPr="00F665AE">
                <w:rPr>
                  <w:sz w:val="16"/>
                  <w:szCs w:val="16"/>
                  <w:rPrChange w:id="20611" w:author="Στάθης Καπ" w:date="2023-03-03T03:55:00Z">
                    <w:rPr>
                      <w:sz w:val="18"/>
                      <w:szCs w:val="18"/>
                    </w:rPr>
                  </w:rPrChange>
                </w:rPr>
                <w:t>996</w:t>
              </w:r>
            </w:ins>
          </w:p>
        </w:tc>
        <w:tc>
          <w:tcPr>
            <w:tcW w:w="544" w:type="dxa"/>
            <w:vAlign w:val="bottom"/>
            <w:tcPrChange w:id="20612" w:author="Στάθης Καπ" w:date="2023-03-03T06:26:00Z">
              <w:tcPr>
                <w:tcW w:w="544" w:type="dxa"/>
                <w:vAlign w:val="bottom"/>
              </w:tcPr>
            </w:tcPrChange>
          </w:tcPr>
          <w:p w14:paraId="7D715FAE" w14:textId="1C55C6DD" w:rsidR="00C87CFE" w:rsidRPr="00F665AE" w:rsidRDefault="00C87CFE" w:rsidP="00C87CFE">
            <w:pPr>
              <w:jc w:val="center"/>
              <w:rPr>
                <w:ins w:id="20613" w:author="Στάθης Καπ" w:date="2023-03-03T03:54:00Z"/>
                <w:rFonts w:cstheme="minorHAnsi"/>
                <w:sz w:val="16"/>
                <w:szCs w:val="16"/>
              </w:rPr>
            </w:pPr>
            <w:ins w:id="20614" w:author="Στάθης Καπ" w:date="2023-03-03T03:54:00Z">
              <w:r w:rsidRPr="00F665AE">
                <w:rPr>
                  <w:rFonts w:ascii="Calibri" w:hAnsi="Calibri" w:cs="Calibri"/>
                  <w:color w:val="000000"/>
                  <w:sz w:val="16"/>
                  <w:szCs w:val="16"/>
                  <w:rPrChange w:id="20615" w:author="Στάθης Καπ" w:date="2023-03-03T03:55:00Z">
                    <w:rPr>
                      <w:rFonts w:ascii="Calibri" w:hAnsi="Calibri" w:cs="Calibri"/>
                      <w:color w:val="000000"/>
                      <w:sz w:val="18"/>
                      <w:szCs w:val="18"/>
                    </w:rPr>
                  </w:rPrChange>
                </w:rPr>
                <w:t>961</w:t>
              </w:r>
            </w:ins>
          </w:p>
        </w:tc>
        <w:tc>
          <w:tcPr>
            <w:tcW w:w="621" w:type="dxa"/>
            <w:vAlign w:val="bottom"/>
            <w:tcPrChange w:id="20616" w:author="Στάθης Καπ" w:date="2023-03-03T06:26:00Z">
              <w:tcPr>
                <w:tcW w:w="621" w:type="dxa"/>
                <w:vAlign w:val="bottom"/>
              </w:tcPr>
            </w:tcPrChange>
          </w:tcPr>
          <w:p w14:paraId="0170A3C1" w14:textId="21BAD079" w:rsidR="00C87CFE" w:rsidRPr="00F665AE" w:rsidRDefault="00C87CFE" w:rsidP="00C87CFE">
            <w:pPr>
              <w:jc w:val="center"/>
              <w:rPr>
                <w:ins w:id="20617" w:author="Στάθης Καπ" w:date="2023-03-03T03:54:00Z"/>
                <w:rFonts w:cstheme="minorHAnsi"/>
                <w:sz w:val="16"/>
                <w:szCs w:val="16"/>
              </w:rPr>
            </w:pPr>
            <w:ins w:id="20618" w:author="Στάθης Καπ" w:date="2023-03-03T03:54:00Z">
              <w:r w:rsidRPr="00F665AE">
                <w:rPr>
                  <w:rFonts w:ascii="Calibri" w:hAnsi="Calibri" w:cs="Calibri"/>
                  <w:color w:val="000000"/>
                  <w:sz w:val="16"/>
                  <w:szCs w:val="16"/>
                  <w:rPrChange w:id="20619" w:author="Στάθης Καπ" w:date="2023-03-03T03:55:00Z">
                    <w:rPr>
                      <w:rFonts w:ascii="Calibri" w:hAnsi="Calibri" w:cs="Calibri"/>
                      <w:color w:val="000000"/>
                      <w:sz w:val="18"/>
                      <w:szCs w:val="18"/>
                    </w:rPr>
                  </w:rPrChange>
                </w:rPr>
                <w:t>0.5</w:t>
              </w:r>
            </w:ins>
          </w:p>
        </w:tc>
        <w:tc>
          <w:tcPr>
            <w:tcW w:w="669" w:type="dxa"/>
            <w:vAlign w:val="center"/>
            <w:tcPrChange w:id="20620" w:author="Στάθης Καπ" w:date="2023-03-03T06:26:00Z">
              <w:tcPr>
                <w:tcW w:w="669" w:type="dxa"/>
                <w:vAlign w:val="center"/>
              </w:tcPr>
            </w:tcPrChange>
          </w:tcPr>
          <w:p w14:paraId="5946DB3C" w14:textId="1223053B" w:rsidR="00C87CFE" w:rsidRPr="00F665AE" w:rsidRDefault="00C87CFE" w:rsidP="00C87CFE">
            <w:pPr>
              <w:jc w:val="center"/>
              <w:rPr>
                <w:ins w:id="20621" w:author="Στάθης Καπ" w:date="2023-03-03T03:54:00Z"/>
                <w:rFonts w:cstheme="minorHAnsi"/>
                <w:sz w:val="16"/>
                <w:szCs w:val="16"/>
              </w:rPr>
            </w:pPr>
            <w:ins w:id="20622" w:author="Στάθης Καπ" w:date="2023-03-03T06:18:00Z">
              <w:r>
                <w:rPr>
                  <w:rFonts w:ascii="Calibri" w:hAnsi="Calibri" w:cstheme="minorHAnsi"/>
                  <w:color w:val="000000"/>
                  <w:sz w:val="16"/>
                  <w:szCs w:val="16"/>
                </w:rPr>
                <w:t>6.88</w:t>
              </w:r>
            </w:ins>
          </w:p>
        </w:tc>
        <w:tc>
          <w:tcPr>
            <w:tcW w:w="543" w:type="dxa"/>
            <w:vAlign w:val="bottom"/>
            <w:tcPrChange w:id="20623" w:author="Στάθης Καπ" w:date="2023-03-03T06:26:00Z">
              <w:tcPr>
                <w:tcW w:w="543" w:type="dxa"/>
                <w:vAlign w:val="bottom"/>
              </w:tcPr>
            </w:tcPrChange>
          </w:tcPr>
          <w:p w14:paraId="0E556883" w14:textId="16DC70AD" w:rsidR="00C87CFE" w:rsidRPr="00F665AE" w:rsidRDefault="00C87CFE" w:rsidP="00C87CFE">
            <w:pPr>
              <w:jc w:val="center"/>
              <w:rPr>
                <w:ins w:id="20624" w:author="Στάθης Καπ" w:date="2023-03-03T03:54:00Z"/>
                <w:rFonts w:cstheme="minorHAnsi"/>
                <w:sz w:val="16"/>
                <w:szCs w:val="16"/>
              </w:rPr>
            </w:pPr>
            <w:ins w:id="20625" w:author="Στάθης Καπ" w:date="2023-03-03T03:54:00Z">
              <w:r w:rsidRPr="00F665AE">
                <w:rPr>
                  <w:rFonts w:ascii="Calibri" w:hAnsi="Calibri" w:cs="Calibri"/>
                  <w:color w:val="000000"/>
                  <w:sz w:val="16"/>
                  <w:szCs w:val="16"/>
                  <w:rPrChange w:id="20626" w:author="Στάθης Καπ" w:date="2023-03-03T03:55:00Z">
                    <w:rPr>
                      <w:rFonts w:ascii="Calibri" w:hAnsi="Calibri" w:cs="Calibri"/>
                      <w:color w:val="000000"/>
                      <w:sz w:val="18"/>
                      <w:szCs w:val="18"/>
                    </w:rPr>
                  </w:rPrChange>
                </w:rPr>
                <w:t>964</w:t>
              </w:r>
            </w:ins>
          </w:p>
        </w:tc>
        <w:tc>
          <w:tcPr>
            <w:tcW w:w="621" w:type="dxa"/>
            <w:vAlign w:val="bottom"/>
            <w:tcPrChange w:id="20627" w:author="Στάθης Καπ" w:date="2023-03-03T06:26:00Z">
              <w:tcPr>
                <w:tcW w:w="621" w:type="dxa"/>
                <w:vAlign w:val="bottom"/>
              </w:tcPr>
            </w:tcPrChange>
          </w:tcPr>
          <w:p w14:paraId="7D97351D" w14:textId="21DB5199" w:rsidR="00C87CFE" w:rsidRPr="00F665AE" w:rsidRDefault="00C87CFE" w:rsidP="00C87CFE">
            <w:pPr>
              <w:jc w:val="center"/>
              <w:rPr>
                <w:ins w:id="20628" w:author="Στάθης Καπ" w:date="2023-03-03T03:54:00Z"/>
                <w:rFonts w:cstheme="minorHAnsi"/>
                <w:sz w:val="16"/>
                <w:szCs w:val="16"/>
              </w:rPr>
            </w:pPr>
            <w:ins w:id="20629" w:author="Στάθης Καπ" w:date="2023-03-03T03:54:00Z">
              <w:r w:rsidRPr="00F665AE">
                <w:rPr>
                  <w:rFonts w:ascii="Calibri" w:hAnsi="Calibri" w:cs="Calibri"/>
                  <w:color w:val="000000"/>
                  <w:sz w:val="16"/>
                  <w:szCs w:val="16"/>
                  <w:rPrChange w:id="20630" w:author="Στάθης Καπ" w:date="2023-03-03T03:55:00Z">
                    <w:rPr>
                      <w:rFonts w:ascii="Calibri" w:hAnsi="Calibri" w:cs="Calibri"/>
                      <w:color w:val="000000"/>
                      <w:sz w:val="18"/>
                      <w:szCs w:val="18"/>
                    </w:rPr>
                  </w:rPrChange>
                </w:rPr>
                <w:t>0.374</w:t>
              </w:r>
            </w:ins>
          </w:p>
        </w:tc>
        <w:tc>
          <w:tcPr>
            <w:tcW w:w="669" w:type="dxa"/>
            <w:vAlign w:val="center"/>
            <w:tcPrChange w:id="20631" w:author="Στάθης Καπ" w:date="2023-03-03T06:26:00Z">
              <w:tcPr>
                <w:tcW w:w="669" w:type="dxa"/>
                <w:vAlign w:val="center"/>
              </w:tcPr>
            </w:tcPrChange>
          </w:tcPr>
          <w:p w14:paraId="2CDD9D56" w14:textId="106037ED" w:rsidR="00C87CFE" w:rsidRPr="00F665AE" w:rsidRDefault="00C87CFE" w:rsidP="00C87CFE">
            <w:pPr>
              <w:jc w:val="center"/>
              <w:rPr>
                <w:ins w:id="20632" w:author="Στάθης Καπ" w:date="2023-03-03T03:54:00Z"/>
                <w:rFonts w:cstheme="minorHAnsi"/>
                <w:sz w:val="16"/>
                <w:szCs w:val="16"/>
              </w:rPr>
            </w:pPr>
            <w:ins w:id="20633" w:author="Στάθης Καπ" w:date="2023-03-03T06:18:00Z">
              <w:r>
                <w:rPr>
                  <w:rFonts w:ascii="Calibri" w:hAnsi="Calibri" w:cstheme="minorHAnsi"/>
                  <w:color w:val="000000"/>
                  <w:sz w:val="16"/>
                  <w:szCs w:val="16"/>
                </w:rPr>
                <w:t>-0.31</w:t>
              </w:r>
            </w:ins>
          </w:p>
        </w:tc>
        <w:tc>
          <w:tcPr>
            <w:tcW w:w="508" w:type="dxa"/>
            <w:vAlign w:val="bottom"/>
            <w:tcPrChange w:id="20634" w:author="Στάθης Καπ" w:date="2023-03-03T06:26:00Z">
              <w:tcPr>
                <w:tcW w:w="508" w:type="dxa"/>
                <w:vAlign w:val="bottom"/>
              </w:tcPr>
            </w:tcPrChange>
          </w:tcPr>
          <w:p w14:paraId="4CE9B333" w14:textId="75D62F9F" w:rsidR="00C87CFE" w:rsidRPr="00F665AE" w:rsidRDefault="00C87CFE" w:rsidP="00C87CFE">
            <w:pPr>
              <w:jc w:val="center"/>
              <w:rPr>
                <w:ins w:id="20635" w:author="Στάθης Καπ" w:date="2023-03-03T03:54:00Z"/>
                <w:rFonts w:cstheme="minorHAnsi"/>
                <w:sz w:val="16"/>
                <w:szCs w:val="16"/>
              </w:rPr>
            </w:pPr>
            <w:ins w:id="20636" w:author="Στάθης Καπ" w:date="2023-03-03T03:54:00Z">
              <w:r w:rsidRPr="00F665AE">
                <w:rPr>
                  <w:rFonts w:ascii="Calibri" w:hAnsi="Calibri" w:cs="Calibri"/>
                  <w:color w:val="000000"/>
                  <w:sz w:val="16"/>
                  <w:szCs w:val="16"/>
                  <w:rPrChange w:id="20637" w:author="Στάθης Καπ" w:date="2023-03-03T03:55:00Z">
                    <w:rPr>
                      <w:rFonts w:ascii="Calibri" w:hAnsi="Calibri" w:cs="Calibri"/>
                      <w:color w:val="000000"/>
                      <w:sz w:val="18"/>
                      <w:szCs w:val="18"/>
                    </w:rPr>
                  </w:rPrChange>
                </w:rPr>
                <w:t>958</w:t>
              </w:r>
            </w:ins>
          </w:p>
        </w:tc>
        <w:tc>
          <w:tcPr>
            <w:tcW w:w="541" w:type="dxa"/>
            <w:vAlign w:val="bottom"/>
            <w:tcPrChange w:id="20638" w:author="Στάθης Καπ" w:date="2023-03-03T06:26:00Z">
              <w:tcPr>
                <w:tcW w:w="541" w:type="dxa"/>
                <w:vAlign w:val="bottom"/>
              </w:tcPr>
            </w:tcPrChange>
          </w:tcPr>
          <w:p w14:paraId="3C8C85E4" w14:textId="34EDED2F" w:rsidR="00C87CFE" w:rsidRPr="00F665AE" w:rsidRDefault="00C87CFE" w:rsidP="00C87CFE">
            <w:pPr>
              <w:jc w:val="center"/>
              <w:rPr>
                <w:ins w:id="20639" w:author="Στάθης Καπ" w:date="2023-03-03T03:54:00Z"/>
                <w:rFonts w:cstheme="minorHAnsi"/>
                <w:sz w:val="16"/>
                <w:szCs w:val="16"/>
              </w:rPr>
            </w:pPr>
            <w:ins w:id="20640" w:author="Στάθης Καπ" w:date="2023-03-03T03:54:00Z">
              <w:r w:rsidRPr="00F665AE">
                <w:rPr>
                  <w:rFonts w:ascii="Calibri" w:hAnsi="Calibri" w:cs="Calibri"/>
                  <w:color w:val="000000"/>
                  <w:sz w:val="16"/>
                  <w:szCs w:val="16"/>
                  <w:rPrChange w:id="20641" w:author="Στάθης Καπ" w:date="2023-03-03T03:55:00Z">
                    <w:rPr>
                      <w:rFonts w:ascii="Calibri" w:hAnsi="Calibri" w:cs="Calibri"/>
                      <w:color w:val="000000"/>
                      <w:sz w:val="18"/>
                      <w:szCs w:val="18"/>
                    </w:rPr>
                  </w:rPrChange>
                </w:rPr>
                <w:t>0.676</w:t>
              </w:r>
            </w:ins>
          </w:p>
        </w:tc>
        <w:tc>
          <w:tcPr>
            <w:tcW w:w="589" w:type="dxa"/>
            <w:vAlign w:val="center"/>
            <w:tcPrChange w:id="20642" w:author="Στάθης Καπ" w:date="2023-03-03T06:26:00Z">
              <w:tcPr>
                <w:tcW w:w="589" w:type="dxa"/>
                <w:vAlign w:val="center"/>
              </w:tcPr>
            </w:tcPrChange>
          </w:tcPr>
          <w:p w14:paraId="75F957E9" w14:textId="4AF0A5CF" w:rsidR="00C87CFE" w:rsidRPr="00F665AE" w:rsidRDefault="00C87CFE" w:rsidP="00C87CFE">
            <w:pPr>
              <w:jc w:val="center"/>
              <w:rPr>
                <w:ins w:id="20643" w:author="Στάθης Καπ" w:date="2023-03-03T03:54:00Z"/>
                <w:rFonts w:cstheme="minorHAnsi"/>
                <w:sz w:val="16"/>
                <w:szCs w:val="16"/>
              </w:rPr>
            </w:pPr>
            <w:ins w:id="20644" w:author="Στάθης Καπ" w:date="2023-03-03T06:18:00Z">
              <w:r>
                <w:rPr>
                  <w:rFonts w:ascii="Calibri" w:hAnsi="Calibri" w:cstheme="minorHAnsi"/>
                  <w:color w:val="000000"/>
                  <w:sz w:val="16"/>
                  <w:szCs w:val="16"/>
                </w:rPr>
                <w:t>0.31</w:t>
              </w:r>
            </w:ins>
          </w:p>
        </w:tc>
        <w:tc>
          <w:tcPr>
            <w:tcW w:w="463" w:type="dxa"/>
            <w:vAlign w:val="bottom"/>
            <w:tcPrChange w:id="20645" w:author="Στάθης Καπ" w:date="2023-03-03T06:26:00Z">
              <w:tcPr>
                <w:tcW w:w="463" w:type="dxa"/>
                <w:vAlign w:val="bottom"/>
              </w:tcPr>
            </w:tcPrChange>
          </w:tcPr>
          <w:p w14:paraId="79AE8EE9" w14:textId="26B0F8D2" w:rsidR="00C87CFE" w:rsidRPr="00F665AE" w:rsidRDefault="00C87CFE" w:rsidP="00C87CFE">
            <w:pPr>
              <w:jc w:val="center"/>
              <w:rPr>
                <w:ins w:id="20646" w:author="Στάθης Καπ" w:date="2023-03-03T03:54:00Z"/>
                <w:rFonts w:cstheme="minorHAnsi"/>
                <w:sz w:val="16"/>
                <w:szCs w:val="16"/>
              </w:rPr>
            </w:pPr>
            <w:ins w:id="20647" w:author="Στάθης Καπ" w:date="2023-03-03T03:54:00Z">
              <w:r w:rsidRPr="00F665AE">
                <w:rPr>
                  <w:rFonts w:ascii="Calibri" w:hAnsi="Calibri" w:cs="Calibri"/>
                  <w:color w:val="000000"/>
                  <w:sz w:val="16"/>
                  <w:szCs w:val="16"/>
                  <w:rPrChange w:id="20648" w:author="Στάθης Καπ" w:date="2023-03-03T03:55:00Z">
                    <w:rPr>
                      <w:rFonts w:ascii="Calibri" w:hAnsi="Calibri" w:cs="Calibri"/>
                      <w:color w:val="000000"/>
                      <w:sz w:val="18"/>
                      <w:szCs w:val="18"/>
                    </w:rPr>
                  </w:rPrChange>
                </w:rPr>
                <w:t>917</w:t>
              </w:r>
            </w:ins>
          </w:p>
        </w:tc>
        <w:tc>
          <w:tcPr>
            <w:tcW w:w="541" w:type="dxa"/>
            <w:vAlign w:val="bottom"/>
            <w:tcPrChange w:id="20649" w:author="Στάθης Καπ" w:date="2023-03-03T06:26:00Z">
              <w:tcPr>
                <w:tcW w:w="541" w:type="dxa"/>
                <w:vAlign w:val="bottom"/>
              </w:tcPr>
            </w:tcPrChange>
          </w:tcPr>
          <w:p w14:paraId="38AD77DB" w14:textId="6E465479" w:rsidR="00C87CFE" w:rsidRPr="00F665AE" w:rsidRDefault="00C87CFE" w:rsidP="00C87CFE">
            <w:pPr>
              <w:jc w:val="center"/>
              <w:rPr>
                <w:ins w:id="20650" w:author="Στάθης Καπ" w:date="2023-03-03T03:54:00Z"/>
                <w:rFonts w:cstheme="minorHAnsi"/>
                <w:sz w:val="16"/>
                <w:szCs w:val="16"/>
              </w:rPr>
            </w:pPr>
            <w:ins w:id="20651" w:author="Στάθης Καπ" w:date="2023-03-03T03:54:00Z">
              <w:r w:rsidRPr="00F665AE">
                <w:rPr>
                  <w:rFonts w:ascii="Calibri" w:hAnsi="Calibri" w:cs="Calibri"/>
                  <w:color w:val="000000"/>
                  <w:sz w:val="16"/>
                  <w:szCs w:val="16"/>
                  <w:rPrChange w:id="20652" w:author="Στάθης Καπ" w:date="2023-03-03T03:55:00Z">
                    <w:rPr>
                      <w:rFonts w:ascii="Calibri" w:hAnsi="Calibri" w:cs="Calibri"/>
                      <w:color w:val="000000"/>
                      <w:sz w:val="18"/>
                      <w:szCs w:val="18"/>
                    </w:rPr>
                  </w:rPrChange>
                </w:rPr>
                <w:t>0.209</w:t>
              </w:r>
            </w:ins>
          </w:p>
        </w:tc>
        <w:tc>
          <w:tcPr>
            <w:tcW w:w="589" w:type="dxa"/>
            <w:vAlign w:val="center"/>
            <w:tcPrChange w:id="20653" w:author="Στάθης Καπ" w:date="2023-03-03T06:26:00Z">
              <w:tcPr>
                <w:tcW w:w="589" w:type="dxa"/>
                <w:vAlign w:val="center"/>
              </w:tcPr>
            </w:tcPrChange>
          </w:tcPr>
          <w:p w14:paraId="71DBE618" w14:textId="2143D50A" w:rsidR="00C87CFE" w:rsidRPr="00F665AE" w:rsidRDefault="00C87CFE" w:rsidP="00C87CFE">
            <w:pPr>
              <w:jc w:val="center"/>
              <w:rPr>
                <w:ins w:id="20654" w:author="Στάθης Καπ" w:date="2023-03-03T03:54:00Z"/>
                <w:rFonts w:cstheme="minorHAnsi"/>
                <w:sz w:val="16"/>
                <w:szCs w:val="16"/>
              </w:rPr>
            </w:pPr>
            <w:ins w:id="20655"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206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57" w:author="Στάθης Καπ" w:date="2023-03-03T03:54:00Z"/>
        </w:trPr>
        <w:tc>
          <w:tcPr>
            <w:tcW w:w="515" w:type="dxa"/>
            <w:tcBorders>
              <w:top w:val="nil"/>
              <w:bottom w:val="nil"/>
              <w:right w:val="single" w:sz="4" w:space="0" w:color="auto"/>
            </w:tcBorders>
            <w:shd w:val="clear" w:color="auto" w:fill="E7E6E6" w:themeFill="background2"/>
            <w:vAlign w:val="bottom"/>
            <w:tcPrChange w:id="20658" w:author="Στάθης Καπ" w:date="2023-03-03T06:26:00Z">
              <w:tcPr>
                <w:tcW w:w="515" w:type="dxa"/>
                <w:vAlign w:val="center"/>
              </w:tcPr>
            </w:tcPrChange>
          </w:tcPr>
          <w:p w14:paraId="09FBAE06" w14:textId="1B238B0A" w:rsidR="00C87CFE" w:rsidRPr="00F665AE" w:rsidRDefault="00C87CFE" w:rsidP="00C87CFE">
            <w:pPr>
              <w:jc w:val="center"/>
              <w:rPr>
                <w:ins w:id="20659" w:author="Στάθης Καπ" w:date="2023-03-03T03:54:00Z"/>
                <w:sz w:val="16"/>
                <w:szCs w:val="16"/>
              </w:rPr>
            </w:pPr>
            <w:ins w:id="20660" w:author="Στάθης Καπ" w:date="2023-03-03T03:54:00Z">
              <w:r w:rsidRPr="00F665AE">
                <w:rPr>
                  <w:rFonts w:ascii="Calibri" w:hAnsi="Calibri" w:cs="Calibri"/>
                  <w:color w:val="000000"/>
                  <w:sz w:val="16"/>
                  <w:szCs w:val="16"/>
                  <w:rPrChange w:id="20661"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20662" w:author="Στάθης Καπ" w:date="2023-03-03T06:26:00Z">
              <w:tcPr>
                <w:tcW w:w="560" w:type="dxa"/>
              </w:tcPr>
            </w:tcPrChange>
          </w:tcPr>
          <w:p w14:paraId="174FC000" w14:textId="3D99B375" w:rsidR="00C87CFE" w:rsidRPr="00F665AE" w:rsidRDefault="00C87CFE" w:rsidP="00C87CFE">
            <w:pPr>
              <w:jc w:val="center"/>
              <w:rPr>
                <w:ins w:id="20663" w:author="Στάθης Καπ" w:date="2023-03-03T03:54:00Z"/>
                <w:rFonts w:cstheme="minorHAnsi"/>
                <w:sz w:val="16"/>
                <w:szCs w:val="16"/>
              </w:rPr>
            </w:pPr>
            <w:ins w:id="20664" w:author="Στάθης Καπ" w:date="2023-03-03T03:54:00Z">
              <w:r w:rsidRPr="00F665AE">
                <w:rPr>
                  <w:sz w:val="16"/>
                  <w:szCs w:val="16"/>
                  <w:rPrChange w:id="20665" w:author="Στάθης Καπ" w:date="2023-03-03T03:55:00Z">
                    <w:rPr>
                      <w:sz w:val="18"/>
                      <w:szCs w:val="18"/>
                    </w:rPr>
                  </w:rPrChange>
                </w:rPr>
                <w:t>1077</w:t>
              </w:r>
            </w:ins>
          </w:p>
        </w:tc>
        <w:tc>
          <w:tcPr>
            <w:tcW w:w="855" w:type="dxa"/>
            <w:tcPrChange w:id="20666" w:author="Στάθης Καπ" w:date="2023-03-03T06:26:00Z">
              <w:tcPr>
                <w:tcW w:w="855" w:type="dxa"/>
              </w:tcPr>
            </w:tcPrChange>
          </w:tcPr>
          <w:p w14:paraId="698583B9" w14:textId="4C866B84" w:rsidR="00C87CFE" w:rsidRPr="00F665AE" w:rsidRDefault="00C87CFE" w:rsidP="00C87CFE">
            <w:pPr>
              <w:jc w:val="center"/>
              <w:rPr>
                <w:ins w:id="20667" w:author="Στάθης Καπ" w:date="2023-03-03T03:54:00Z"/>
                <w:rFonts w:cstheme="minorHAnsi"/>
                <w:sz w:val="16"/>
                <w:szCs w:val="16"/>
              </w:rPr>
            </w:pPr>
            <w:ins w:id="20668" w:author="Στάθης Καπ" w:date="2023-03-03T03:54:00Z">
              <w:r w:rsidRPr="00F665AE">
                <w:rPr>
                  <w:sz w:val="16"/>
                  <w:szCs w:val="16"/>
                  <w:rPrChange w:id="20669" w:author="Στάθης Καπ" w:date="2023-03-03T03:55:00Z">
                    <w:rPr>
                      <w:sz w:val="18"/>
                      <w:szCs w:val="18"/>
                    </w:rPr>
                  </w:rPrChange>
                </w:rPr>
                <w:t>1038</w:t>
              </w:r>
            </w:ins>
          </w:p>
        </w:tc>
        <w:tc>
          <w:tcPr>
            <w:tcW w:w="544" w:type="dxa"/>
            <w:vAlign w:val="bottom"/>
            <w:tcPrChange w:id="20670" w:author="Στάθης Καπ" w:date="2023-03-03T06:26:00Z">
              <w:tcPr>
                <w:tcW w:w="544" w:type="dxa"/>
                <w:vAlign w:val="bottom"/>
              </w:tcPr>
            </w:tcPrChange>
          </w:tcPr>
          <w:p w14:paraId="421B48F4" w14:textId="5BD782E4" w:rsidR="00C87CFE" w:rsidRPr="00F665AE" w:rsidRDefault="00C87CFE" w:rsidP="00C87CFE">
            <w:pPr>
              <w:jc w:val="center"/>
              <w:rPr>
                <w:ins w:id="20671" w:author="Στάθης Καπ" w:date="2023-03-03T03:54:00Z"/>
                <w:rFonts w:cstheme="minorHAnsi"/>
                <w:sz w:val="16"/>
                <w:szCs w:val="16"/>
              </w:rPr>
            </w:pPr>
            <w:ins w:id="20672" w:author="Στάθης Καπ" w:date="2023-03-03T03:54:00Z">
              <w:r w:rsidRPr="00F665AE">
                <w:rPr>
                  <w:rFonts w:ascii="Calibri" w:hAnsi="Calibri" w:cs="Calibri"/>
                  <w:color w:val="000000"/>
                  <w:sz w:val="16"/>
                  <w:szCs w:val="16"/>
                  <w:rPrChange w:id="20673" w:author="Στάθης Καπ" w:date="2023-03-03T03:55:00Z">
                    <w:rPr>
                      <w:rFonts w:ascii="Calibri" w:hAnsi="Calibri" w:cs="Calibri"/>
                      <w:color w:val="000000"/>
                      <w:sz w:val="18"/>
                      <w:szCs w:val="18"/>
                    </w:rPr>
                  </w:rPrChange>
                </w:rPr>
                <w:t>1032</w:t>
              </w:r>
            </w:ins>
          </w:p>
        </w:tc>
        <w:tc>
          <w:tcPr>
            <w:tcW w:w="621" w:type="dxa"/>
            <w:vAlign w:val="bottom"/>
            <w:tcPrChange w:id="20674" w:author="Στάθης Καπ" w:date="2023-03-03T06:26:00Z">
              <w:tcPr>
                <w:tcW w:w="621" w:type="dxa"/>
                <w:vAlign w:val="bottom"/>
              </w:tcPr>
            </w:tcPrChange>
          </w:tcPr>
          <w:p w14:paraId="2BCA9AA6" w14:textId="75C539CB" w:rsidR="00C87CFE" w:rsidRPr="00F665AE" w:rsidRDefault="00C87CFE" w:rsidP="00C87CFE">
            <w:pPr>
              <w:jc w:val="center"/>
              <w:rPr>
                <w:ins w:id="20675" w:author="Στάθης Καπ" w:date="2023-03-03T03:54:00Z"/>
                <w:rFonts w:cstheme="minorHAnsi"/>
                <w:sz w:val="16"/>
                <w:szCs w:val="16"/>
              </w:rPr>
            </w:pPr>
            <w:ins w:id="20676" w:author="Στάθης Καπ" w:date="2023-03-03T03:54:00Z">
              <w:r w:rsidRPr="00F665AE">
                <w:rPr>
                  <w:rFonts w:ascii="Calibri" w:hAnsi="Calibri" w:cs="Calibri"/>
                  <w:color w:val="000000"/>
                  <w:sz w:val="16"/>
                  <w:szCs w:val="16"/>
                  <w:rPrChange w:id="20677" w:author="Στάθης Καπ" w:date="2023-03-03T03:55:00Z">
                    <w:rPr>
                      <w:rFonts w:ascii="Calibri" w:hAnsi="Calibri" w:cs="Calibri"/>
                      <w:color w:val="000000"/>
                      <w:sz w:val="18"/>
                      <w:szCs w:val="18"/>
                    </w:rPr>
                  </w:rPrChange>
                </w:rPr>
                <w:t>0.736</w:t>
              </w:r>
            </w:ins>
          </w:p>
        </w:tc>
        <w:tc>
          <w:tcPr>
            <w:tcW w:w="669" w:type="dxa"/>
            <w:vAlign w:val="center"/>
            <w:tcPrChange w:id="20678" w:author="Στάθης Καπ" w:date="2023-03-03T06:26:00Z">
              <w:tcPr>
                <w:tcW w:w="669" w:type="dxa"/>
                <w:vAlign w:val="center"/>
              </w:tcPr>
            </w:tcPrChange>
          </w:tcPr>
          <w:p w14:paraId="169B9C43" w14:textId="648C6C18" w:rsidR="00C87CFE" w:rsidRPr="00F665AE" w:rsidRDefault="00C87CFE" w:rsidP="00C87CFE">
            <w:pPr>
              <w:jc w:val="center"/>
              <w:rPr>
                <w:ins w:id="20679" w:author="Στάθης Καπ" w:date="2023-03-03T03:54:00Z"/>
                <w:rFonts w:cstheme="minorHAnsi"/>
                <w:sz w:val="16"/>
                <w:szCs w:val="16"/>
              </w:rPr>
            </w:pPr>
            <w:ins w:id="20680" w:author="Στάθης Καπ" w:date="2023-03-03T06:18:00Z">
              <w:r>
                <w:rPr>
                  <w:rFonts w:ascii="Calibri" w:hAnsi="Calibri" w:cstheme="minorHAnsi"/>
                  <w:color w:val="000000"/>
                  <w:sz w:val="16"/>
                  <w:szCs w:val="16"/>
                </w:rPr>
                <w:t>4.18</w:t>
              </w:r>
            </w:ins>
          </w:p>
        </w:tc>
        <w:tc>
          <w:tcPr>
            <w:tcW w:w="543" w:type="dxa"/>
            <w:vAlign w:val="bottom"/>
            <w:tcPrChange w:id="20681" w:author="Στάθης Καπ" w:date="2023-03-03T06:26:00Z">
              <w:tcPr>
                <w:tcW w:w="543" w:type="dxa"/>
                <w:vAlign w:val="bottom"/>
              </w:tcPr>
            </w:tcPrChange>
          </w:tcPr>
          <w:p w14:paraId="6AC67487" w14:textId="2A472033" w:rsidR="00C87CFE" w:rsidRPr="00F665AE" w:rsidRDefault="00C87CFE" w:rsidP="00C87CFE">
            <w:pPr>
              <w:jc w:val="center"/>
              <w:rPr>
                <w:ins w:id="20682" w:author="Στάθης Καπ" w:date="2023-03-03T03:54:00Z"/>
                <w:rFonts w:cstheme="minorHAnsi"/>
                <w:sz w:val="16"/>
                <w:szCs w:val="16"/>
              </w:rPr>
            </w:pPr>
            <w:ins w:id="20683" w:author="Στάθης Καπ" w:date="2023-03-03T03:54:00Z">
              <w:r w:rsidRPr="00F665AE">
                <w:rPr>
                  <w:rFonts w:ascii="Calibri" w:hAnsi="Calibri" w:cs="Calibri"/>
                  <w:color w:val="000000"/>
                  <w:sz w:val="16"/>
                  <w:szCs w:val="16"/>
                  <w:rPrChange w:id="20684" w:author="Στάθης Καπ" w:date="2023-03-03T03:55:00Z">
                    <w:rPr>
                      <w:rFonts w:ascii="Calibri" w:hAnsi="Calibri" w:cs="Calibri"/>
                      <w:color w:val="000000"/>
                      <w:sz w:val="18"/>
                      <w:szCs w:val="18"/>
                    </w:rPr>
                  </w:rPrChange>
                </w:rPr>
                <w:t>998</w:t>
              </w:r>
            </w:ins>
          </w:p>
        </w:tc>
        <w:tc>
          <w:tcPr>
            <w:tcW w:w="621" w:type="dxa"/>
            <w:vAlign w:val="bottom"/>
            <w:tcPrChange w:id="20685" w:author="Στάθης Καπ" w:date="2023-03-03T06:26:00Z">
              <w:tcPr>
                <w:tcW w:w="621" w:type="dxa"/>
                <w:vAlign w:val="bottom"/>
              </w:tcPr>
            </w:tcPrChange>
          </w:tcPr>
          <w:p w14:paraId="5A71561A" w14:textId="05AB1D52" w:rsidR="00C87CFE" w:rsidRPr="00F665AE" w:rsidRDefault="00C87CFE" w:rsidP="00C87CFE">
            <w:pPr>
              <w:jc w:val="center"/>
              <w:rPr>
                <w:ins w:id="20686" w:author="Στάθης Καπ" w:date="2023-03-03T03:54:00Z"/>
                <w:rFonts w:cstheme="minorHAnsi"/>
                <w:sz w:val="16"/>
                <w:szCs w:val="16"/>
              </w:rPr>
            </w:pPr>
            <w:ins w:id="20687" w:author="Στάθης Καπ" w:date="2023-03-03T03:54:00Z">
              <w:r w:rsidRPr="00F665AE">
                <w:rPr>
                  <w:rFonts w:ascii="Calibri" w:hAnsi="Calibri" w:cs="Calibri"/>
                  <w:color w:val="000000"/>
                  <w:sz w:val="16"/>
                  <w:szCs w:val="16"/>
                  <w:rPrChange w:id="20688" w:author="Στάθης Καπ" w:date="2023-03-03T03:55:00Z">
                    <w:rPr>
                      <w:rFonts w:ascii="Calibri" w:hAnsi="Calibri" w:cs="Calibri"/>
                      <w:color w:val="000000"/>
                      <w:sz w:val="18"/>
                      <w:szCs w:val="18"/>
                    </w:rPr>
                  </w:rPrChange>
                </w:rPr>
                <w:t>0.226</w:t>
              </w:r>
            </w:ins>
          </w:p>
        </w:tc>
        <w:tc>
          <w:tcPr>
            <w:tcW w:w="669" w:type="dxa"/>
            <w:vAlign w:val="center"/>
            <w:tcPrChange w:id="20689" w:author="Στάθης Καπ" w:date="2023-03-03T06:26:00Z">
              <w:tcPr>
                <w:tcW w:w="669" w:type="dxa"/>
                <w:vAlign w:val="center"/>
              </w:tcPr>
            </w:tcPrChange>
          </w:tcPr>
          <w:p w14:paraId="49011569" w14:textId="564E4874" w:rsidR="00C87CFE" w:rsidRPr="00F665AE" w:rsidRDefault="00C87CFE" w:rsidP="00C87CFE">
            <w:pPr>
              <w:jc w:val="center"/>
              <w:rPr>
                <w:ins w:id="20690" w:author="Στάθης Καπ" w:date="2023-03-03T03:54:00Z"/>
                <w:rFonts w:cstheme="minorHAnsi"/>
                <w:sz w:val="16"/>
                <w:szCs w:val="16"/>
              </w:rPr>
            </w:pPr>
            <w:ins w:id="20691" w:author="Στάθης Καπ" w:date="2023-03-03T06:18:00Z">
              <w:r>
                <w:rPr>
                  <w:rFonts w:ascii="Calibri" w:hAnsi="Calibri" w:cstheme="minorHAnsi"/>
                  <w:color w:val="000000"/>
                  <w:sz w:val="16"/>
                  <w:szCs w:val="16"/>
                </w:rPr>
                <w:t>3.29</w:t>
              </w:r>
            </w:ins>
          </w:p>
        </w:tc>
        <w:tc>
          <w:tcPr>
            <w:tcW w:w="508" w:type="dxa"/>
            <w:vAlign w:val="bottom"/>
            <w:tcPrChange w:id="20692" w:author="Στάθης Καπ" w:date="2023-03-03T06:26:00Z">
              <w:tcPr>
                <w:tcW w:w="508" w:type="dxa"/>
                <w:vAlign w:val="bottom"/>
              </w:tcPr>
            </w:tcPrChange>
          </w:tcPr>
          <w:p w14:paraId="499F418C" w14:textId="10908FA2" w:rsidR="00C87CFE" w:rsidRPr="00F665AE" w:rsidRDefault="00C87CFE" w:rsidP="00C87CFE">
            <w:pPr>
              <w:jc w:val="center"/>
              <w:rPr>
                <w:ins w:id="20693" w:author="Στάθης Καπ" w:date="2023-03-03T03:54:00Z"/>
                <w:rFonts w:cstheme="minorHAnsi"/>
                <w:sz w:val="16"/>
                <w:szCs w:val="16"/>
              </w:rPr>
            </w:pPr>
            <w:ins w:id="20694" w:author="Στάθης Καπ" w:date="2023-03-03T03:54:00Z">
              <w:r w:rsidRPr="00F665AE">
                <w:rPr>
                  <w:rFonts w:ascii="Calibri" w:hAnsi="Calibri" w:cs="Calibri"/>
                  <w:color w:val="000000"/>
                  <w:sz w:val="16"/>
                  <w:szCs w:val="16"/>
                  <w:rPrChange w:id="20695" w:author="Στάθης Καπ" w:date="2023-03-03T03:55:00Z">
                    <w:rPr>
                      <w:rFonts w:ascii="Calibri" w:hAnsi="Calibri" w:cs="Calibri"/>
                      <w:color w:val="000000"/>
                      <w:sz w:val="18"/>
                      <w:szCs w:val="18"/>
                    </w:rPr>
                  </w:rPrChange>
                </w:rPr>
                <w:t>995</w:t>
              </w:r>
            </w:ins>
          </w:p>
        </w:tc>
        <w:tc>
          <w:tcPr>
            <w:tcW w:w="541" w:type="dxa"/>
            <w:vAlign w:val="bottom"/>
            <w:tcPrChange w:id="20696" w:author="Στάθης Καπ" w:date="2023-03-03T06:26:00Z">
              <w:tcPr>
                <w:tcW w:w="541" w:type="dxa"/>
                <w:vAlign w:val="bottom"/>
              </w:tcPr>
            </w:tcPrChange>
          </w:tcPr>
          <w:p w14:paraId="7DA280FB" w14:textId="14E30036" w:rsidR="00C87CFE" w:rsidRPr="00F665AE" w:rsidRDefault="00C87CFE" w:rsidP="00C87CFE">
            <w:pPr>
              <w:jc w:val="center"/>
              <w:rPr>
                <w:ins w:id="20697" w:author="Στάθης Καπ" w:date="2023-03-03T03:54:00Z"/>
                <w:rFonts w:cstheme="minorHAnsi"/>
                <w:sz w:val="16"/>
                <w:szCs w:val="16"/>
              </w:rPr>
            </w:pPr>
            <w:ins w:id="20698" w:author="Στάθης Καπ" w:date="2023-03-03T03:54:00Z">
              <w:r w:rsidRPr="00F665AE">
                <w:rPr>
                  <w:rFonts w:ascii="Calibri" w:hAnsi="Calibri" w:cs="Calibri"/>
                  <w:color w:val="000000"/>
                  <w:sz w:val="16"/>
                  <w:szCs w:val="16"/>
                  <w:rPrChange w:id="20699" w:author="Στάθης Καπ" w:date="2023-03-03T03:55:00Z">
                    <w:rPr>
                      <w:rFonts w:ascii="Calibri" w:hAnsi="Calibri" w:cs="Calibri"/>
                      <w:color w:val="000000"/>
                      <w:sz w:val="18"/>
                      <w:szCs w:val="18"/>
                    </w:rPr>
                  </w:rPrChange>
                </w:rPr>
                <w:t>0.408</w:t>
              </w:r>
            </w:ins>
          </w:p>
        </w:tc>
        <w:tc>
          <w:tcPr>
            <w:tcW w:w="589" w:type="dxa"/>
            <w:vAlign w:val="center"/>
            <w:tcPrChange w:id="20700" w:author="Στάθης Καπ" w:date="2023-03-03T06:26:00Z">
              <w:tcPr>
                <w:tcW w:w="589" w:type="dxa"/>
                <w:vAlign w:val="center"/>
              </w:tcPr>
            </w:tcPrChange>
          </w:tcPr>
          <w:p w14:paraId="5E3B1751" w14:textId="0D15C1BB" w:rsidR="00C87CFE" w:rsidRPr="00F665AE" w:rsidRDefault="00C87CFE" w:rsidP="00C87CFE">
            <w:pPr>
              <w:jc w:val="center"/>
              <w:rPr>
                <w:ins w:id="20701" w:author="Στάθης Καπ" w:date="2023-03-03T03:54:00Z"/>
                <w:rFonts w:cstheme="minorHAnsi"/>
                <w:sz w:val="16"/>
                <w:szCs w:val="16"/>
              </w:rPr>
            </w:pPr>
            <w:ins w:id="20702" w:author="Στάθης Καπ" w:date="2023-03-03T06:18:00Z">
              <w:r>
                <w:rPr>
                  <w:rFonts w:ascii="Calibri" w:hAnsi="Calibri" w:cstheme="minorHAnsi"/>
                  <w:color w:val="000000"/>
                  <w:sz w:val="16"/>
                  <w:szCs w:val="16"/>
                </w:rPr>
                <w:t>3.59</w:t>
              </w:r>
            </w:ins>
          </w:p>
        </w:tc>
        <w:tc>
          <w:tcPr>
            <w:tcW w:w="463" w:type="dxa"/>
            <w:vAlign w:val="bottom"/>
            <w:tcPrChange w:id="20703" w:author="Στάθης Καπ" w:date="2023-03-03T06:26:00Z">
              <w:tcPr>
                <w:tcW w:w="463" w:type="dxa"/>
                <w:vAlign w:val="bottom"/>
              </w:tcPr>
            </w:tcPrChange>
          </w:tcPr>
          <w:p w14:paraId="1BFA5B44" w14:textId="638BE098" w:rsidR="00C87CFE" w:rsidRPr="00F665AE" w:rsidRDefault="00C87CFE" w:rsidP="00C87CFE">
            <w:pPr>
              <w:jc w:val="center"/>
              <w:rPr>
                <w:ins w:id="20704" w:author="Στάθης Καπ" w:date="2023-03-03T03:54:00Z"/>
                <w:rFonts w:cstheme="minorHAnsi"/>
                <w:sz w:val="16"/>
                <w:szCs w:val="16"/>
              </w:rPr>
            </w:pPr>
            <w:ins w:id="20705" w:author="Στάθης Καπ" w:date="2023-03-03T03:54:00Z">
              <w:r w:rsidRPr="00F665AE">
                <w:rPr>
                  <w:rFonts w:ascii="Calibri" w:hAnsi="Calibri" w:cs="Calibri"/>
                  <w:color w:val="000000"/>
                  <w:sz w:val="16"/>
                  <w:szCs w:val="16"/>
                  <w:rPrChange w:id="20706" w:author="Στάθης Καπ" w:date="2023-03-03T03:55:00Z">
                    <w:rPr>
                      <w:rFonts w:ascii="Calibri" w:hAnsi="Calibri" w:cs="Calibri"/>
                      <w:color w:val="000000"/>
                      <w:sz w:val="18"/>
                      <w:szCs w:val="18"/>
                    </w:rPr>
                  </w:rPrChange>
                </w:rPr>
                <w:t>944</w:t>
              </w:r>
            </w:ins>
          </w:p>
        </w:tc>
        <w:tc>
          <w:tcPr>
            <w:tcW w:w="541" w:type="dxa"/>
            <w:vAlign w:val="bottom"/>
            <w:tcPrChange w:id="20707" w:author="Στάθης Καπ" w:date="2023-03-03T06:26:00Z">
              <w:tcPr>
                <w:tcW w:w="541" w:type="dxa"/>
                <w:vAlign w:val="bottom"/>
              </w:tcPr>
            </w:tcPrChange>
          </w:tcPr>
          <w:p w14:paraId="6E8BF533" w14:textId="08342447" w:rsidR="00C87CFE" w:rsidRPr="00F665AE" w:rsidRDefault="00C87CFE" w:rsidP="00C87CFE">
            <w:pPr>
              <w:jc w:val="center"/>
              <w:rPr>
                <w:ins w:id="20708" w:author="Στάθης Καπ" w:date="2023-03-03T03:54:00Z"/>
                <w:rFonts w:cstheme="minorHAnsi"/>
                <w:sz w:val="16"/>
                <w:szCs w:val="16"/>
              </w:rPr>
            </w:pPr>
            <w:ins w:id="20709" w:author="Στάθης Καπ" w:date="2023-03-03T03:54:00Z">
              <w:r w:rsidRPr="00F665AE">
                <w:rPr>
                  <w:rFonts w:ascii="Calibri" w:hAnsi="Calibri" w:cs="Calibri"/>
                  <w:color w:val="000000"/>
                  <w:sz w:val="16"/>
                  <w:szCs w:val="16"/>
                  <w:rPrChange w:id="20710" w:author="Στάθης Καπ" w:date="2023-03-03T03:55:00Z">
                    <w:rPr>
                      <w:rFonts w:ascii="Calibri" w:hAnsi="Calibri" w:cs="Calibri"/>
                      <w:color w:val="000000"/>
                      <w:sz w:val="18"/>
                      <w:szCs w:val="18"/>
                    </w:rPr>
                  </w:rPrChange>
                </w:rPr>
                <w:t>0.361</w:t>
              </w:r>
            </w:ins>
          </w:p>
        </w:tc>
        <w:tc>
          <w:tcPr>
            <w:tcW w:w="589" w:type="dxa"/>
            <w:vAlign w:val="center"/>
            <w:tcPrChange w:id="20711" w:author="Στάθης Καπ" w:date="2023-03-03T06:26:00Z">
              <w:tcPr>
                <w:tcW w:w="589" w:type="dxa"/>
                <w:vAlign w:val="center"/>
              </w:tcPr>
            </w:tcPrChange>
          </w:tcPr>
          <w:p w14:paraId="0A4A99E5" w14:textId="4250B48D" w:rsidR="00C87CFE" w:rsidRPr="00F665AE" w:rsidRDefault="00C87CFE" w:rsidP="00C87CFE">
            <w:pPr>
              <w:jc w:val="center"/>
              <w:rPr>
                <w:ins w:id="20712" w:author="Στάθης Καπ" w:date="2023-03-03T03:54:00Z"/>
                <w:rFonts w:cstheme="minorHAnsi"/>
                <w:sz w:val="16"/>
                <w:szCs w:val="16"/>
              </w:rPr>
            </w:pPr>
            <w:ins w:id="20713"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207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15" w:author="Στάθης Καπ" w:date="2023-03-03T03:54:00Z"/>
        </w:trPr>
        <w:tc>
          <w:tcPr>
            <w:tcW w:w="515" w:type="dxa"/>
            <w:tcBorders>
              <w:top w:val="nil"/>
              <w:bottom w:val="nil"/>
              <w:right w:val="single" w:sz="4" w:space="0" w:color="auto"/>
            </w:tcBorders>
            <w:shd w:val="clear" w:color="auto" w:fill="E7E6E6" w:themeFill="background2"/>
            <w:vAlign w:val="bottom"/>
            <w:tcPrChange w:id="20716" w:author="Στάθης Καπ" w:date="2023-03-03T06:26:00Z">
              <w:tcPr>
                <w:tcW w:w="515" w:type="dxa"/>
                <w:vAlign w:val="center"/>
              </w:tcPr>
            </w:tcPrChange>
          </w:tcPr>
          <w:p w14:paraId="4E66B0EF" w14:textId="53607156" w:rsidR="00C87CFE" w:rsidRPr="00F665AE" w:rsidRDefault="00C87CFE" w:rsidP="00C87CFE">
            <w:pPr>
              <w:jc w:val="center"/>
              <w:rPr>
                <w:ins w:id="20717" w:author="Στάθης Καπ" w:date="2023-03-03T03:54:00Z"/>
                <w:sz w:val="16"/>
                <w:szCs w:val="16"/>
              </w:rPr>
            </w:pPr>
            <w:ins w:id="20718" w:author="Στάθης Καπ" w:date="2023-03-03T03:54:00Z">
              <w:r w:rsidRPr="00F665AE">
                <w:rPr>
                  <w:rFonts w:ascii="Calibri" w:hAnsi="Calibri" w:cs="Calibri"/>
                  <w:color w:val="000000"/>
                  <w:sz w:val="16"/>
                  <w:szCs w:val="16"/>
                  <w:rPrChange w:id="20719"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20720" w:author="Στάθης Καπ" w:date="2023-03-03T06:26:00Z">
              <w:tcPr>
                <w:tcW w:w="560" w:type="dxa"/>
              </w:tcPr>
            </w:tcPrChange>
          </w:tcPr>
          <w:p w14:paraId="549EB03E" w14:textId="35E8DD44" w:rsidR="00C87CFE" w:rsidRPr="00F665AE" w:rsidRDefault="00C87CFE" w:rsidP="00C87CFE">
            <w:pPr>
              <w:jc w:val="center"/>
              <w:rPr>
                <w:ins w:id="20721" w:author="Στάθης Καπ" w:date="2023-03-03T03:54:00Z"/>
                <w:rFonts w:cstheme="minorHAnsi"/>
                <w:sz w:val="16"/>
                <w:szCs w:val="16"/>
              </w:rPr>
            </w:pPr>
            <w:ins w:id="20722" w:author="Στάθης Καπ" w:date="2023-03-03T03:54:00Z">
              <w:r w:rsidRPr="00F665AE">
                <w:rPr>
                  <w:sz w:val="16"/>
                  <w:szCs w:val="16"/>
                  <w:rPrChange w:id="20723" w:author="Στάθης Καπ" w:date="2023-03-03T03:55:00Z">
                    <w:rPr>
                      <w:sz w:val="18"/>
                      <w:szCs w:val="18"/>
                    </w:rPr>
                  </w:rPrChange>
                </w:rPr>
                <w:t>1118</w:t>
              </w:r>
            </w:ins>
          </w:p>
        </w:tc>
        <w:tc>
          <w:tcPr>
            <w:tcW w:w="855" w:type="dxa"/>
            <w:tcPrChange w:id="20724" w:author="Στάθης Καπ" w:date="2023-03-03T06:26:00Z">
              <w:tcPr>
                <w:tcW w:w="855" w:type="dxa"/>
              </w:tcPr>
            </w:tcPrChange>
          </w:tcPr>
          <w:p w14:paraId="66DC182F" w14:textId="417D3832" w:rsidR="00C87CFE" w:rsidRPr="00F665AE" w:rsidRDefault="00C87CFE" w:rsidP="00C87CFE">
            <w:pPr>
              <w:jc w:val="center"/>
              <w:rPr>
                <w:ins w:id="20725" w:author="Στάθης Καπ" w:date="2023-03-03T03:54:00Z"/>
                <w:rFonts w:cstheme="minorHAnsi"/>
                <w:sz w:val="16"/>
                <w:szCs w:val="16"/>
              </w:rPr>
            </w:pPr>
            <w:ins w:id="20726" w:author="Στάθης Καπ" w:date="2023-03-03T03:54:00Z">
              <w:r w:rsidRPr="00F665AE">
                <w:rPr>
                  <w:sz w:val="16"/>
                  <w:szCs w:val="16"/>
                  <w:rPrChange w:id="20727" w:author="Στάθης Καπ" w:date="2023-03-03T03:55:00Z">
                    <w:rPr>
                      <w:sz w:val="18"/>
                      <w:szCs w:val="18"/>
                    </w:rPr>
                  </w:rPrChange>
                </w:rPr>
                <w:t>1069</w:t>
              </w:r>
            </w:ins>
          </w:p>
        </w:tc>
        <w:tc>
          <w:tcPr>
            <w:tcW w:w="544" w:type="dxa"/>
            <w:vAlign w:val="bottom"/>
            <w:tcPrChange w:id="20728" w:author="Στάθης Καπ" w:date="2023-03-03T06:26:00Z">
              <w:tcPr>
                <w:tcW w:w="544" w:type="dxa"/>
                <w:vAlign w:val="bottom"/>
              </w:tcPr>
            </w:tcPrChange>
          </w:tcPr>
          <w:p w14:paraId="24989EDD" w14:textId="7BE19C5E" w:rsidR="00C87CFE" w:rsidRPr="00F665AE" w:rsidRDefault="00C87CFE" w:rsidP="00C87CFE">
            <w:pPr>
              <w:jc w:val="center"/>
              <w:rPr>
                <w:ins w:id="20729" w:author="Στάθης Καπ" w:date="2023-03-03T03:54:00Z"/>
                <w:rFonts w:cstheme="minorHAnsi"/>
                <w:sz w:val="16"/>
                <w:szCs w:val="16"/>
              </w:rPr>
            </w:pPr>
            <w:ins w:id="20730" w:author="Στάθης Καπ" w:date="2023-03-03T03:54:00Z">
              <w:r w:rsidRPr="00F665AE">
                <w:rPr>
                  <w:rFonts w:ascii="Calibri" w:hAnsi="Calibri" w:cs="Calibri"/>
                  <w:color w:val="000000"/>
                  <w:sz w:val="16"/>
                  <w:szCs w:val="16"/>
                  <w:rPrChange w:id="20731" w:author="Στάθης Καπ" w:date="2023-03-03T03:55:00Z">
                    <w:rPr>
                      <w:rFonts w:ascii="Calibri" w:hAnsi="Calibri" w:cs="Calibri"/>
                      <w:color w:val="000000"/>
                      <w:sz w:val="18"/>
                      <w:szCs w:val="18"/>
                    </w:rPr>
                  </w:rPrChange>
                </w:rPr>
                <w:t>1080</w:t>
              </w:r>
            </w:ins>
          </w:p>
        </w:tc>
        <w:tc>
          <w:tcPr>
            <w:tcW w:w="621" w:type="dxa"/>
            <w:vAlign w:val="bottom"/>
            <w:tcPrChange w:id="20732" w:author="Στάθης Καπ" w:date="2023-03-03T06:26:00Z">
              <w:tcPr>
                <w:tcW w:w="621" w:type="dxa"/>
                <w:vAlign w:val="bottom"/>
              </w:tcPr>
            </w:tcPrChange>
          </w:tcPr>
          <w:p w14:paraId="0E134B52" w14:textId="1938C9EC" w:rsidR="00C87CFE" w:rsidRPr="00F665AE" w:rsidRDefault="00C87CFE" w:rsidP="00C87CFE">
            <w:pPr>
              <w:jc w:val="center"/>
              <w:rPr>
                <w:ins w:id="20733" w:author="Στάθης Καπ" w:date="2023-03-03T03:54:00Z"/>
                <w:rFonts w:cstheme="minorHAnsi"/>
                <w:sz w:val="16"/>
                <w:szCs w:val="16"/>
              </w:rPr>
            </w:pPr>
            <w:ins w:id="20734" w:author="Στάθης Καπ" w:date="2023-03-03T03:54:00Z">
              <w:r w:rsidRPr="00F665AE">
                <w:rPr>
                  <w:rFonts w:ascii="Calibri" w:hAnsi="Calibri" w:cs="Calibri"/>
                  <w:color w:val="000000"/>
                  <w:sz w:val="16"/>
                  <w:szCs w:val="16"/>
                  <w:rPrChange w:id="20735" w:author="Στάθης Καπ" w:date="2023-03-03T03:55:00Z">
                    <w:rPr>
                      <w:rFonts w:ascii="Calibri" w:hAnsi="Calibri" w:cs="Calibri"/>
                      <w:color w:val="000000"/>
                      <w:sz w:val="18"/>
                      <w:szCs w:val="18"/>
                    </w:rPr>
                  </w:rPrChange>
                </w:rPr>
                <w:t>0.645</w:t>
              </w:r>
            </w:ins>
          </w:p>
        </w:tc>
        <w:tc>
          <w:tcPr>
            <w:tcW w:w="669" w:type="dxa"/>
            <w:vAlign w:val="center"/>
            <w:tcPrChange w:id="20736" w:author="Στάθης Καπ" w:date="2023-03-03T06:26:00Z">
              <w:tcPr>
                <w:tcW w:w="669" w:type="dxa"/>
                <w:vAlign w:val="center"/>
              </w:tcPr>
            </w:tcPrChange>
          </w:tcPr>
          <w:p w14:paraId="153D43C3" w14:textId="7A1BAF61" w:rsidR="00C87CFE" w:rsidRPr="00F665AE" w:rsidRDefault="00C87CFE" w:rsidP="00C87CFE">
            <w:pPr>
              <w:jc w:val="center"/>
              <w:rPr>
                <w:ins w:id="20737" w:author="Στάθης Καπ" w:date="2023-03-03T03:54:00Z"/>
                <w:rFonts w:cstheme="minorHAnsi"/>
                <w:sz w:val="16"/>
                <w:szCs w:val="16"/>
              </w:rPr>
            </w:pPr>
            <w:ins w:id="20738" w:author="Στάθης Καπ" w:date="2023-03-03T06:18:00Z">
              <w:r>
                <w:rPr>
                  <w:rFonts w:ascii="Calibri" w:hAnsi="Calibri" w:cstheme="minorHAnsi"/>
                  <w:color w:val="000000"/>
                  <w:sz w:val="16"/>
                  <w:szCs w:val="16"/>
                </w:rPr>
                <w:t>3.4</w:t>
              </w:r>
            </w:ins>
          </w:p>
        </w:tc>
        <w:tc>
          <w:tcPr>
            <w:tcW w:w="543" w:type="dxa"/>
            <w:vAlign w:val="bottom"/>
            <w:tcPrChange w:id="20739" w:author="Στάθης Καπ" w:date="2023-03-03T06:26:00Z">
              <w:tcPr>
                <w:tcW w:w="543" w:type="dxa"/>
                <w:vAlign w:val="bottom"/>
              </w:tcPr>
            </w:tcPrChange>
          </w:tcPr>
          <w:p w14:paraId="6A5D4171" w14:textId="32A71B4E" w:rsidR="00C87CFE" w:rsidRPr="00F665AE" w:rsidRDefault="00C87CFE" w:rsidP="00C87CFE">
            <w:pPr>
              <w:jc w:val="center"/>
              <w:rPr>
                <w:ins w:id="20740" w:author="Στάθης Καπ" w:date="2023-03-03T03:54:00Z"/>
                <w:rFonts w:cstheme="minorHAnsi"/>
                <w:sz w:val="16"/>
                <w:szCs w:val="16"/>
              </w:rPr>
            </w:pPr>
            <w:ins w:id="20741" w:author="Στάθης Καπ" w:date="2023-03-03T03:54:00Z">
              <w:r w:rsidRPr="00F665AE">
                <w:rPr>
                  <w:rFonts w:ascii="Calibri" w:hAnsi="Calibri" w:cs="Calibri"/>
                  <w:color w:val="000000"/>
                  <w:sz w:val="16"/>
                  <w:szCs w:val="16"/>
                  <w:rPrChange w:id="20742" w:author="Στάθης Καπ" w:date="2023-03-03T03:55:00Z">
                    <w:rPr>
                      <w:rFonts w:ascii="Calibri" w:hAnsi="Calibri" w:cs="Calibri"/>
                      <w:color w:val="000000"/>
                      <w:sz w:val="18"/>
                      <w:szCs w:val="18"/>
                    </w:rPr>
                  </w:rPrChange>
                </w:rPr>
                <w:t>1018</w:t>
              </w:r>
            </w:ins>
          </w:p>
        </w:tc>
        <w:tc>
          <w:tcPr>
            <w:tcW w:w="621" w:type="dxa"/>
            <w:vAlign w:val="bottom"/>
            <w:tcPrChange w:id="20743" w:author="Στάθης Καπ" w:date="2023-03-03T06:26:00Z">
              <w:tcPr>
                <w:tcW w:w="621" w:type="dxa"/>
                <w:vAlign w:val="bottom"/>
              </w:tcPr>
            </w:tcPrChange>
          </w:tcPr>
          <w:p w14:paraId="16A46F55" w14:textId="4FCF5E7F" w:rsidR="00C87CFE" w:rsidRPr="00F665AE" w:rsidRDefault="00C87CFE" w:rsidP="00C87CFE">
            <w:pPr>
              <w:jc w:val="center"/>
              <w:rPr>
                <w:ins w:id="20744" w:author="Στάθης Καπ" w:date="2023-03-03T03:54:00Z"/>
                <w:rFonts w:cstheme="minorHAnsi"/>
                <w:sz w:val="16"/>
                <w:szCs w:val="16"/>
              </w:rPr>
            </w:pPr>
            <w:ins w:id="20745" w:author="Στάθης Καπ" w:date="2023-03-03T03:54:00Z">
              <w:r w:rsidRPr="00F665AE">
                <w:rPr>
                  <w:rFonts w:ascii="Calibri" w:hAnsi="Calibri" w:cs="Calibri"/>
                  <w:color w:val="000000"/>
                  <w:sz w:val="16"/>
                  <w:szCs w:val="16"/>
                  <w:rPrChange w:id="20746" w:author="Στάθης Καπ" w:date="2023-03-03T03:55:00Z">
                    <w:rPr>
                      <w:rFonts w:ascii="Calibri" w:hAnsi="Calibri" w:cs="Calibri"/>
                      <w:color w:val="000000"/>
                      <w:sz w:val="18"/>
                      <w:szCs w:val="18"/>
                    </w:rPr>
                  </w:rPrChange>
                </w:rPr>
                <w:t>0.311</w:t>
              </w:r>
            </w:ins>
          </w:p>
        </w:tc>
        <w:tc>
          <w:tcPr>
            <w:tcW w:w="669" w:type="dxa"/>
            <w:vAlign w:val="center"/>
            <w:tcPrChange w:id="20747" w:author="Στάθης Καπ" w:date="2023-03-03T06:26:00Z">
              <w:tcPr>
                <w:tcW w:w="669" w:type="dxa"/>
                <w:vAlign w:val="center"/>
              </w:tcPr>
            </w:tcPrChange>
          </w:tcPr>
          <w:p w14:paraId="3D4FDD35" w14:textId="143E5D50" w:rsidR="00C87CFE" w:rsidRPr="00F665AE" w:rsidRDefault="00C87CFE" w:rsidP="00C87CFE">
            <w:pPr>
              <w:jc w:val="center"/>
              <w:rPr>
                <w:ins w:id="20748" w:author="Στάθης Καπ" w:date="2023-03-03T03:54:00Z"/>
                <w:rFonts w:cstheme="minorHAnsi"/>
                <w:sz w:val="16"/>
                <w:szCs w:val="16"/>
              </w:rPr>
            </w:pPr>
            <w:ins w:id="20749" w:author="Στάθης Καπ" w:date="2023-03-03T06:18:00Z">
              <w:r>
                <w:rPr>
                  <w:rFonts w:ascii="Calibri" w:hAnsi="Calibri" w:cstheme="minorHAnsi"/>
                  <w:color w:val="000000"/>
                  <w:sz w:val="16"/>
                  <w:szCs w:val="16"/>
                </w:rPr>
                <w:t>5.74</w:t>
              </w:r>
            </w:ins>
          </w:p>
        </w:tc>
        <w:tc>
          <w:tcPr>
            <w:tcW w:w="508" w:type="dxa"/>
            <w:vAlign w:val="bottom"/>
            <w:tcPrChange w:id="20750" w:author="Στάθης Καπ" w:date="2023-03-03T06:26:00Z">
              <w:tcPr>
                <w:tcW w:w="508" w:type="dxa"/>
                <w:vAlign w:val="bottom"/>
              </w:tcPr>
            </w:tcPrChange>
          </w:tcPr>
          <w:p w14:paraId="3BE5FF1D" w14:textId="6168FBD6" w:rsidR="00C87CFE" w:rsidRPr="00F665AE" w:rsidRDefault="00C87CFE" w:rsidP="00C87CFE">
            <w:pPr>
              <w:jc w:val="center"/>
              <w:rPr>
                <w:ins w:id="20751" w:author="Στάθης Καπ" w:date="2023-03-03T03:54:00Z"/>
                <w:rFonts w:cstheme="minorHAnsi"/>
                <w:sz w:val="16"/>
                <w:szCs w:val="16"/>
              </w:rPr>
            </w:pPr>
            <w:ins w:id="20752" w:author="Στάθης Καπ" w:date="2023-03-03T03:54:00Z">
              <w:r w:rsidRPr="00F665AE">
                <w:rPr>
                  <w:rFonts w:ascii="Calibri" w:hAnsi="Calibri" w:cs="Calibri"/>
                  <w:color w:val="000000"/>
                  <w:sz w:val="16"/>
                  <w:szCs w:val="16"/>
                  <w:rPrChange w:id="20753" w:author="Στάθης Καπ" w:date="2023-03-03T03:55:00Z">
                    <w:rPr>
                      <w:rFonts w:ascii="Calibri" w:hAnsi="Calibri" w:cs="Calibri"/>
                      <w:color w:val="000000"/>
                      <w:sz w:val="18"/>
                      <w:szCs w:val="18"/>
                    </w:rPr>
                  </w:rPrChange>
                </w:rPr>
                <w:t>1027</w:t>
              </w:r>
            </w:ins>
          </w:p>
        </w:tc>
        <w:tc>
          <w:tcPr>
            <w:tcW w:w="541" w:type="dxa"/>
            <w:vAlign w:val="bottom"/>
            <w:tcPrChange w:id="20754" w:author="Στάθης Καπ" w:date="2023-03-03T06:26:00Z">
              <w:tcPr>
                <w:tcW w:w="541" w:type="dxa"/>
                <w:vAlign w:val="bottom"/>
              </w:tcPr>
            </w:tcPrChange>
          </w:tcPr>
          <w:p w14:paraId="0178D29B" w14:textId="13922872" w:rsidR="00C87CFE" w:rsidRPr="00F665AE" w:rsidRDefault="00C87CFE" w:rsidP="00C87CFE">
            <w:pPr>
              <w:jc w:val="center"/>
              <w:rPr>
                <w:ins w:id="20755" w:author="Στάθης Καπ" w:date="2023-03-03T03:54:00Z"/>
                <w:rFonts w:cstheme="minorHAnsi"/>
                <w:sz w:val="16"/>
                <w:szCs w:val="16"/>
              </w:rPr>
            </w:pPr>
            <w:ins w:id="20756" w:author="Στάθης Καπ" w:date="2023-03-03T03:54:00Z">
              <w:r w:rsidRPr="00F665AE">
                <w:rPr>
                  <w:rFonts w:ascii="Calibri" w:hAnsi="Calibri" w:cs="Calibri"/>
                  <w:color w:val="000000"/>
                  <w:sz w:val="16"/>
                  <w:szCs w:val="16"/>
                  <w:rPrChange w:id="20757" w:author="Στάθης Καπ" w:date="2023-03-03T03:55:00Z">
                    <w:rPr>
                      <w:rFonts w:ascii="Calibri" w:hAnsi="Calibri" w:cs="Calibri"/>
                      <w:color w:val="000000"/>
                      <w:sz w:val="18"/>
                      <w:szCs w:val="18"/>
                    </w:rPr>
                  </w:rPrChange>
                </w:rPr>
                <w:t>0.245</w:t>
              </w:r>
            </w:ins>
          </w:p>
        </w:tc>
        <w:tc>
          <w:tcPr>
            <w:tcW w:w="589" w:type="dxa"/>
            <w:vAlign w:val="center"/>
            <w:tcPrChange w:id="20758" w:author="Στάθης Καπ" w:date="2023-03-03T06:26:00Z">
              <w:tcPr>
                <w:tcW w:w="589" w:type="dxa"/>
                <w:vAlign w:val="center"/>
              </w:tcPr>
            </w:tcPrChange>
          </w:tcPr>
          <w:p w14:paraId="13343A56" w14:textId="16B5DA02" w:rsidR="00C87CFE" w:rsidRPr="00F665AE" w:rsidRDefault="00C87CFE" w:rsidP="00C87CFE">
            <w:pPr>
              <w:jc w:val="center"/>
              <w:rPr>
                <w:ins w:id="20759" w:author="Στάθης Καπ" w:date="2023-03-03T03:54:00Z"/>
                <w:rFonts w:cstheme="minorHAnsi"/>
                <w:sz w:val="16"/>
                <w:szCs w:val="16"/>
              </w:rPr>
            </w:pPr>
            <w:ins w:id="20760" w:author="Στάθης Καπ" w:date="2023-03-03T06:18:00Z">
              <w:r>
                <w:rPr>
                  <w:rFonts w:ascii="Calibri" w:hAnsi="Calibri" w:cstheme="minorHAnsi"/>
                  <w:color w:val="000000"/>
                  <w:sz w:val="16"/>
                  <w:szCs w:val="16"/>
                </w:rPr>
                <w:t>4.91</w:t>
              </w:r>
            </w:ins>
          </w:p>
        </w:tc>
        <w:tc>
          <w:tcPr>
            <w:tcW w:w="463" w:type="dxa"/>
            <w:vAlign w:val="bottom"/>
            <w:tcPrChange w:id="20761" w:author="Στάθης Καπ" w:date="2023-03-03T06:26:00Z">
              <w:tcPr>
                <w:tcW w:w="463" w:type="dxa"/>
                <w:vAlign w:val="bottom"/>
              </w:tcPr>
            </w:tcPrChange>
          </w:tcPr>
          <w:p w14:paraId="55AEA74B" w14:textId="69265FE0" w:rsidR="00C87CFE" w:rsidRPr="00F665AE" w:rsidRDefault="00C87CFE" w:rsidP="00C87CFE">
            <w:pPr>
              <w:jc w:val="center"/>
              <w:rPr>
                <w:ins w:id="20762" w:author="Στάθης Καπ" w:date="2023-03-03T03:54:00Z"/>
                <w:rFonts w:cstheme="minorHAnsi"/>
                <w:sz w:val="16"/>
                <w:szCs w:val="16"/>
              </w:rPr>
            </w:pPr>
            <w:ins w:id="20763" w:author="Στάθης Καπ" w:date="2023-03-03T03:54:00Z">
              <w:r w:rsidRPr="00F665AE">
                <w:rPr>
                  <w:rFonts w:ascii="Calibri" w:hAnsi="Calibri" w:cs="Calibri"/>
                  <w:color w:val="000000"/>
                  <w:sz w:val="16"/>
                  <w:szCs w:val="16"/>
                  <w:rPrChange w:id="20764" w:author="Στάθης Καπ" w:date="2023-03-03T03:55:00Z">
                    <w:rPr>
                      <w:rFonts w:ascii="Calibri" w:hAnsi="Calibri" w:cs="Calibri"/>
                      <w:color w:val="000000"/>
                      <w:sz w:val="18"/>
                      <w:szCs w:val="18"/>
                    </w:rPr>
                  </w:rPrChange>
                </w:rPr>
                <w:t>1036</w:t>
              </w:r>
            </w:ins>
          </w:p>
        </w:tc>
        <w:tc>
          <w:tcPr>
            <w:tcW w:w="541" w:type="dxa"/>
            <w:vAlign w:val="bottom"/>
            <w:tcPrChange w:id="20765" w:author="Στάθης Καπ" w:date="2023-03-03T06:26:00Z">
              <w:tcPr>
                <w:tcW w:w="541" w:type="dxa"/>
                <w:vAlign w:val="bottom"/>
              </w:tcPr>
            </w:tcPrChange>
          </w:tcPr>
          <w:p w14:paraId="2854DA7A" w14:textId="0038F2A4" w:rsidR="00C87CFE" w:rsidRPr="00F665AE" w:rsidRDefault="00C87CFE" w:rsidP="00C87CFE">
            <w:pPr>
              <w:jc w:val="center"/>
              <w:rPr>
                <w:ins w:id="20766" w:author="Στάθης Καπ" w:date="2023-03-03T03:54:00Z"/>
                <w:rFonts w:cstheme="minorHAnsi"/>
                <w:sz w:val="16"/>
                <w:szCs w:val="16"/>
              </w:rPr>
            </w:pPr>
            <w:ins w:id="20767" w:author="Στάθης Καπ" w:date="2023-03-03T03:54:00Z">
              <w:r w:rsidRPr="00F665AE">
                <w:rPr>
                  <w:rFonts w:ascii="Calibri" w:hAnsi="Calibri" w:cs="Calibri"/>
                  <w:color w:val="000000"/>
                  <w:sz w:val="16"/>
                  <w:szCs w:val="16"/>
                  <w:rPrChange w:id="20768" w:author="Στάθης Καπ" w:date="2023-03-03T03:55:00Z">
                    <w:rPr>
                      <w:rFonts w:ascii="Calibri" w:hAnsi="Calibri" w:cs="Calibri"/>
                      <w:color w:val="000000"/>
                      <w:sz w:val="18"/>
                      <w:szCs w:val="18"/>
                    </w:rPr>
                  </w:rPrChange>
                </w:rPr>
                <w:t>0.393</w:t>
              </w:r>
            </w:ins>
          </w:p>
        </w:tc>
        <w:tc>
          <w:tcPr>
            <w:tcW w:w="589" w:type="dxa"/>
            <w:vAlign w:val="center"/>
            <w:tcPrChange w:id="20769" w:author="Στάθης Καπ" w:date="2023-03-03T06:26:00Z">
              <w:tcPr>
                <w:tcW w:w="589" w:type="dxa"/>
                <w:vAlign w:val="center"/>
              </w:tcPr>
            </w:tcPrChange>
          </w:tcPr>
          <w:p w14:paraId="5A4E3D9B" w14:textId="2D2B6FD9" w:rsidR="00C87CFE" w:rsidRPr="00F665AE" w:rsidRDefault="00C87CFE" w:rsidP="00C87CFE">
            <w:pPr>
              <w:jc w:val="center"/>
              <w:rPr>
                <w:ins w:id="20770" w:author="Στάθης Καπ" w:date="2023-03-03T03:54:00Z"/>
                <w:rFonts w:cstheme="minorHAnsi"/>
                <w:sz w:val="16"/>
                <w:szCs w:val="16"/>
              </w:rPr>
            </w:pPr>
            <w:ins w:id="20771"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207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73" w:author="Στάθης Καπ" w:date="2023-03-03T03:54:00Z"/>
        </w:trPr>
        <w:tc>
          <w:tcPr>
            <w:tcW w:w="515" w:type="dxa"/>
            <w:tcBorders>
              <w:top w:val="nil"/>
              <w:bottom w:val="nil"/>
              <w:right w:val="single" w:sz="4" w:space="0" w:color="auto"/>
            </w:tcBorders>
            <w:shd w:val="clear" w:color="auto" w:fill="E7E6E6" w:themeFill="background2"/>
            <w:vAlign w:val="bottom"/>
            <w:tcPrChange w:id="20774" w:author="Στάθης Καπ" w:date="2023-03-03T06:26:00Z">
              <w:tcPr>
                <w:tcW w:w="515" w:type="dxa"/>
                <w:vAlign w:val="center"/>
              </w:tcPr>
            </w:tcPrChange>
          </w:tcPr>
          <w:p w14:paraId="13DC823E" w14:textId="23C11E06" w:rsidR="00C87CFE" w:rsidRPr="00F665AE" w:rsidRDefault="00C87CFE" w:rsidP="00C87CFE">
            <w:pPr>
              <w:jc w:val="center"/>
              <w:rPr>
                <w:ins w:id="20775" w:author="Στάθης Καπ" w:date="2023-03-03T03:54:00Z"/>
                <w:sz w:val="16"/>
                <w:szCs w:val="16"/>
              </w:rPr>
            </w:pPr>
            <w:ins w:id="20776" w:author="Στάθης Καπ" w:date="2023-03-03T03:54:00Z">
              <w:r w:rsidRPr="00F665AE">
                <w:rPr>
                  <w:rFonts w:ascii="Calibri" w:hAnsi="Calibri" w:cs="Calibri"/>
                  <w:color w:val="000000"/>
                  <w:sz w:val="16"/>
                  <w:szCs w:val="16"/>
                  <w:rPrChange w:id="20777"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20778" w:author="Στάθης Καπ" w:date="2023-03-03T06:26:00Z">
              <w:tcPr>
                <w:tcW w:w="560" w:type="dxa"/>
              </w:tcPr>
            </w:tcPrChange>
          </w:tcPr>
          <w:p w14:paraId="0D7D4C4F" w14:textId="42A9989C" w:rsidR="00C87CFE" w:rsidRPr="00F665AE" w:rsidRDefault="00C87CFE" w:rsidP="00C87CFE">
            <w:pPr>
              <w:jc w:val="center"/>
              <w:rPr>
                <w:ins w:id="20779" w:author="Στάθης Καπ" w:date="2023-03-03T03:54:00Z"/>
                <w:rFonts w:cstheme="minorHAnsi"/>
                <w:sz w:val="16"/>
                <w:szCs w:val="16"/>
              </w:rPr>
            </w:pPr>
            <w:ins w:id="20780" w:author="Στάθης Καπ" w:date="2023-03-03T03:54:00Z">
              <w:r w:rsidRPr="00F665AE">
                <w:rPr>
                  <w:sz w:val="16"/>
                  <w:szCs w:val="16"/>
                  <w:rPrChange w:id="20781" w:author="Στάθης Καπ" w:date="2023-03-03T03:55:00Z">
                    <w:rPr>
                      <w:sz w:val="18"/>
                      <w:szCs w:val="18"/>
                    </w:rPr>
                  </w:rPrChange>
                </w:rPr>
                <w:t>961</w:t>
              </w:r>
            </w:ins>
          </w:p>
        </w:tc>
        <w:tc>
          <w:tcPr>
            <w:tcW w:w="855" w:type="dxa"/>
            <w:tcPrChange w:id="20782" w:author="Στάθης Καπ" w:date="2023-03-03T06:26:00Z">
              <w:tcPr>
                <w:tcW w:w="855" w:type="dxa"/>
              </w:tcPr>
            </w:tcPrChange>
          </w:tcPr>
          <w:p w14:paraId="1AE526A1" w14:textId="7F506505" w:rsidR="00C87CFE" w:rsidRPr="00F665AE" w:rsidRDefault="00C87CFE" w:rsidP="00C87CFE">
            <w:pPr>
              <w:jc w:val="center"/>
              <w:rPr>
                <w:ins w:id="20783" w:author="Στάθης Καπ" w:date="2023-03-03T03:54:00Z"/>
                <w:rFonts w:cstheme="minorHAnsi"/>
                <w:sz w:val="16"/>
                <w:szCs w:val="16"/>
              </w:rPr>
            </w:pPr>
            <w:ins w:id="20784" w:author="Στάθης Καπ" w:date="2023-03-03T03:54:00Z">
              <w:r w:rsidRPr="00F665AE">
                <w:rPr>
                  <w:sz w:val="16"/>
                  <w:szCs w:val="16"/>
                  <w:rPrChange w:id="20785" w:author="Στάθης Καπ" w:date="2023-03-03T03:55:00Z">
                    <w:rPr>
                      <w:sz w:val="18"/>
                      <w:szCs w:val="18"/>
                    </w:rPr>
                  </w:rPrChange>
                </w:rPr>
                <w:t>926</w:t>
              </w:r>
            </w:ins>
          </w:p>
        </w:tc>
        <w:tc>
          <w:tcPr>
            <w:tcW w:w="544" w:type="dxa"/>
            <w:vAlign w:val="bottom"/>
            <w:tcPrChange w:id="20786" w:author="Στάθης Καπ" w:date="2023-03-03T06:26:00Z">
              <w:tcPr>
                <w:tcW w:w="544" w:type="dxa"/>
                <w:vAlign w:val="bottom"/>
              </w:tcPr>
            </w:tcPrChange>
          </w:tcPr>
          <w:p w14:paraId="64079D3E" w14:textId="4A40748A" w:rsidR="00C87CFE" w:rsidRPr="00F665AE" w:rsidRDefault="00C87CFE" w:rsidP="00C87CFE">
            <w:pPr>
              <w:jc w:val="center"/>
              <w:rPr>
                <w:ins w:id="20787" w:author="Στάθης Καπ" w:date="2023-03-03T03:54:00Z"/>
                <w:rFonts w:cstheme="minorHAnsi"/>
                <w:sz w:val="16"/>
                <w:szCs w:val="16"/>
              </w:rPr>
            </w:pPr>
            <w:ins w:id="20788" w:author="Στάθης Καπ" w:date="2023-03-03T03:54:00Z">
              <w:r w:rsidRPr="00F665AE">
                <w:rPr>
                  <w:rFonts w:ascii="Calibri" w:hAnsi="Calibri" w:cs="Calibri"/>
                  <w:color w:val="000000"/>
                  <w:sz w:val="16"/>
                  <w:szCs w:val="16"/>
                  <w:rPrChange w:id="20789" w:author="Στάθης Καπ" w:date="2023-03-03T03:55:00Z">
                    <w:rPr>
                      <w:rFonts w:ascii="Calibri" w:hAnsi="Calibri" w:cs="Calibri"/>
                      <w:color w:val="000000"/>
                      <w:sz w:val="18"/>
                      <w:szCs w:val="18"/>
                    </w:rPr>
                  </w:rPrChange>
                </w:rPr>
                <w:t>907</w:t>
              </w:r>
            </w:ins>
          </w:p>
        </w:tc>
        <w:tc>
          <w:tcPr>
            <w:tcW w:w="621" w:type="dxa"/>
            <w:vAlign w:val="bottom"/>
            <w:tcPrChange w:id="20790" w:author="Στάθης Καπ" w:date="2023-03-03T06:26:00Z">
              <w:tcPr>
                <w:tcW w:w="621" w:type="dxa"/>
                <w:vAlign w:val="bottom"/>
              </w:tcPr>
            </w:tcPrChange>
          </w:tcPr>
          <w:p w14:paraId="13283A8E" w14:textId="25C3B890" w:rsidR="00C87CFE" w:rsidRPr="00F665AE" w:rsidRDefault="00C87CFE" w:rsidP="00C87CFE">
            <w:pPr>
              <w:jc w:val="center"/>
              <w:rPr>
                <w:ins w:id="20791" w:author="Στάθης Καπ" w:date="2023-03-03T03:54:00Z"/>
                <w:rFonts w:cstheme="minorHAnsi"/>
                <w:sz w:val="16"/>
                <w:szCs w:val="16"/>
              </w:rPr>
            </w:pPr>
            <w:ins w:id="20792" w:author="Στάθης Καπ" w:date="2023-03-03T03:54:00Z">
              <w:r w:rsidRPr="00F665AE">
                <w:rPr>
                  <w:rFonts w:ascii="Calibri" w:hAnsi="Calibri" w:cs="Calibri"/>
                  <w:color w:val="000000"/>
                  <w:sz w:val="16"/>
                  <w:szCs w:val="16"/>
                  <w:rPrChange w:id="20793" w:author="Στάθης Καπ" w:date="2023-03-03T03:55:00Z">
                    <w:rPr>
                      <w:rFonts w:ascii="Calibri" w:hAnsi="Calibri" w:cs="Calibri"/>
                      <w:color w:val="000000"/>
                      <w:sz w:val="18"/>
                      <w:szCs w:val="18"/>
                    </w:rPr>
                  </w:rPrChange>
                </w:rPr>
                <w:t>0.522</w:t>
              </w:r>
            </w:ins>
          </w:p>
        </w:tc>
        <w:tc>
          <w:tcPr>
            <w:tcW w:w="669" w:type="dxa"/>
            <w:vAlign w:val="center"/>
            <w:tcPrChange w:id="20794" w:author="Στάθης Καπ" w:date="2023-03-03T06:26:00Z">
              <w:tcPr>
                <w:tcW w:w="669" w:type="dxa"/>
                <w:vAlign w:val="center"/>
              </w:tcPr>
            </w:tcPrChange>
          </w:tcPr>
          <w:p w14:paraId="095B03B3" w14:textId="13241434" w:rsidR="00C87CFE" w:rsidRPr="00F665AE" w:rsidRDefault="00C87CFE" w:rsidP="00C87CFE">
            <w:pPr>
              <w:jc w:val="center"/>
              <w:rPr>
                <w:ins w:id="20795" w:author="Στάθης Καπ" w:date="2023-03-03T03:54:00Z"/>
                <w:rFonts w:cstheme="minorHAnsi"/>
                <w:sz w:val="16"/>
                <w:szCs w:val="16"/>
              </w:rPr>
            </w:pPr>
            <w:ins w:id="20796" w:author="Στάθης Καπ" w:date="2023-03-03T06:18:00Z">
              <w:r>
                <w:rPr>
                  <w:rFonts w:ascii="Calibri" w:hAnsi="Calibri" w:cstheme="minorHAnsi"/>
                  <w:color w:val="000000"/>
                  <w:sz w:val="16"/>
                  <w:szCs w:val="16"/>
                </w:rPr>
                <w:t>5.62</w:t>
              </w:r>
            </w:ins>
          </w:p>
        </w:tc>
        <w:tc>
          <w:tcPr>
            <w:tcW w:w="543" w:type="dxa"/>
            <w:vAlign w:val="bottom"/>
            <w:tcPrChange w:id="20797" w:author="Στάθης Καπ" w:date="2023-03-03T06:26:00Z">
              <w:tcPr>
                <w:tcW w:w="543" w:type="dxa"/>
                <w:vAlign w:val="bottom"/>
              </w:tcPr>
            </w:tcPrChange>
          </w:tcPr>
          <w:p w14:paraId="03A9A0A7" w14:textId="608C2B67" w:rsidR="00C87CFE" w:rsidRPr="00F665AE" w:rsidRDefault="00C87CFE" w:rsidP="00C87CFE">
            <w:pPr>
              <w:jc w:val="center"/>
              <w:rPr>
                <w:ins w:id="20798" w:author="Στάθης Καπ" w:date="2023-03-03T03:54:00Z"/>
                <w:rFonts w:cstheme="minorHAnsi"/>
                <w:sz w:val="16"/>
                <w:szCs w:val="16"/>
              </w:rPr>
            </w:pPr>
            <w:ins w:id="20799" w:author="Στάθης Καπ" w:date="2023-03-03T03:54:00Z">
              <w:r w:rsidRPr="00F665AE">
                <w:rPr>
                  <w:rFonts w:ascii="Calibri" w:hAnsi="Calibri" w:cs="Calibri"/>
                  <w:color w:val="000000"/>
                  <w:sz w:val="16"/>
                  <w:szCs w:val="16"/>
                  <w:rPrChange w:id="20800" w:author="Στάθης Καπ" w:date="2023-03-03T03:55:00Z">
                    <w:rPr>
                      <w:rFonts w:ascii="Calibri" w:hAnsi="Calibri" w:cs="Calibri"/>
                      <w:color w:val="000000"/>
                      <w:sz w:val="18"/>
                      <w:szCs w:val="18"/>
                    </w:rPr>
                  </w:rPrChange>
                </w:rPr>
                <w:t>910</w:t>
              </w:r>
            </w:ins>
          </w:p>
        </w:tc>
        <w:tc>
          <w:tcPr>
            <w:tcW w:w="621" w:type="dxa"/>
            <w:vAlign w:val="bottom"/>
            <w:tcPrChange w:id="20801" w:author="Στάθης Καπ" w:date="2023-03-03T06:26:00Z">
              <w:tcPr>
                <w:tcW w:w="621" w:type="dxa"/>
                <w:vAlign w:val="bottom"/>
              </w:tcPr>
            </w:tcPrChange>
          </w:tcPr>
          <w:p w14:paraId="1D84EA1B" w14:textId="7C69E601" w:rsidR="00C87CFE" w:rsidRPr="00F665AE" w:rsidRDefault="00C87CFE" w:rsidP="00C87CFE">
            <w:pPr>
              <w:jc w:val="center"/>
              <w:rPr>
                <w:ins w:id="20802" w:author="Στάθης Καπ" w:date="2023-03-03T03:54:00Z"/>
                <w:rFonts w:cstheme="minorHAnsi"/>
                <w:sz w:val="16"/>
                <w:szCs w:val="16"/>
              </w:rPr>
            </w:pPr>
            <w:ins w:id="20803" w:author="Στάθης Καπ" w:date="2023-03-03T03:54:00Z">
              <w:r w:rsidRPr="00F665AE">
                <w:rPr>
                  <w:rFonts w:ascii="Calibri" w:hAnsi="Calibri" w:cs="Calibri"/>
                  <w:color w:val="000000"/>
                  <w:sz w:val="16"/>
                  <w:szCs w:val="16"/>
                  <w:rPrChange w:id="20804" w:author="Στάθης Καπ" w:date="2023-03-03T03:55:00Z">
                    <w:rPr>
                      <w:rFonts w:ascii="Calibri" w:hAnsi="Calibri" w:cs="Calibri"/>
                      <w:color w:val="000000"/>
                      <w:sz w:val="18"/>
                      <w:szCs w:val="18"/>
                    </w:rPr>
                  </w:rPrChange>
                </w:rPr>
                <w:t>0.31</w:t>
              </w:r>
            </w:ins>
          </w:p>
        </w:tc>
        <w:tc>
          <w:tcPr>
            <w:tcW w:w="669" w:type="dxa"/>
            <w:vAlign w:val="center"/>
            <w:tcPrChange w:id="20805" w:author="Στάθης Καπ" w:date="2023-03-03T06:26:00Z">
              <w:tcPr>
                <w:tcW w:w="669" w:type="dxa"/>
                <w:vAlign w:val="center"/>
              </w:tcPr>
            </w:tcPrChange>
          </w:tcPr>
          <w:p w14:paraId="0F15D392" w14:textId="378E915E" w:rsidR="00C87CFE" w:rsidRPr="00F665AE" w:rsidRDefault="00C87CFE" w:rsidP="00C87CFE">
            <w:pPr>
              <w:jc w:val="center"/>
              <w:rPr>
                <w:ins w:id="20806" w:author="Στάθης Καπ" w:date="2023-03-03T03:54:00Z"/>
                <w:rFonts w:cstheme="minorHAnsi"/>
                <w:sz w:val="16"/>
                <w:szCs w:val="16"/>
              </w:rPr>
            </w:pPr>
            <w:ins w:id="20807" w:author="Στάθης Καπ" w:date="2023-03-03T06:18:00Z">
              <w:r>
                <w:rPr>
                  <w:rFonts w:ascii="Calibri" w:hAnsi="Calibri" w:cstheme="minorHAnsi"/>
                  <w:color w:val="000000"/>
                  <w:sz w:val="16"/>
                  <w:szCs w:val="16"/>
                </w:rPr>
                <w:t>-0.33</w:t>
              </w:r>
            </w:ins>
          </w:p>
        </w:tc>
        <w:tc>
          <w:tcPr>
            <w:tcW w:w="508" w:type="dxa"/>
            <w:vAlign w:val="bottom"/>
            <w:tcPrChange w:id="20808" w:author="Στάθης Καπ" w:date="2023-03-03T06:26:00Z">
              <w:tcPr>
                <w:tcW w:w="508" w:type="dxa"/>
                <w:vAlign w:val="bottom"/>
              </w:tcPr>
            </w:tcPrChange>
          </w:tcPr>
          <w:p w14:paraId="53623FA3" w14:textId="05A9C188" w:rsidR="00C87CFE" w:rsidRPr="00F665AE" w:rsidRDefault="00C87CFE" w:rsidP="00C87CFE">
            <w:pPr>
              <w:jc w:val="center"/>
              <w:rPr>
                <w:ins w:id="20809" w:author="Στάθης Καπ" w:date="2023-03-03T03:54:00Z"/>
                <w:rFonts w:cstheme="minorHAnsi"/>
                <w:sz w:val="16"/>
                <w:szCs w:val="16"/>
              </w:rPr>
            </w:pPr>
            <w:ins w:id="20810" w:author="Στάθης Καπ" w:date="2023-03-03T03:54:00Z">
              <w:r w:rsidRPr="00F665AE">
                <w:rPr>
                  <w:rFonts w:ascii="Calibri" w:hAnsi="Calibri" w:cs="Calibri"/>
                  <w:color w:val="000000"/>
                  <w:sz w:val="16"/>
                  <w:szCs w:val="16"/>
                  <w:rPrChange w:id="20811" w:author="Στάθης Καπ" w:date="2023-03-03T03:55:00Z">
                    <w:rPr>
                      <w:rFonts w:ascii="Calibri" w:hAnsi="Calibri" w:cs="Calibri"/>
                      <w:color w:val="000000"/>
                      <w:sz w:val="18"/>
                      <w:szCs w:val="18"/>
                    </w:rPr>
                  </w:rPrChange>
                </w:rPr>
                <w:t>870</w:t>
              </w:r>
            </w:ins>
          </w:p>
        </w:tc>
        <w:tc>
          <w:tcPr>
            <w:tcW w:w="541" w:type="dxa"/>
            <w:vAlign w:val="bottom"/>
            <w:tcPrChange w:id="20812" w:author="Στάθης Καπ" w:date="2023-03-03T06:26:00Z">
              <w:tcPr>
                <w:tcW w:w="541" w:type="dxa"/>
                <w:vAlign w:val="bottom"/>
              </w:tcPr>
            </w:tcPrChange>
          </w:tcPr>
          <w:p w14:paraId="7B302182" w14:textId="5C7239F9" w:rsidR="00C87CFE" w:rsidRPr="00F665AE" w:rsidRDefault="00C87CFE" w:rsidP="00C87CFE">
            <w:pPr>
              <w:jc w:val="center"/>
              <w:rPr>
                <w:ins w:id="20813" w:author="Στάθης Καπ" w:date="2023-03-03T03:54:00Z"/>
                <w:rFonts w:cstheme="minorHAnsi"/>
                <w:sz w:val="16"/>
                <w:szCs w:val="16"/>
              </w:rPr>
            </w:pPr>
            <w:ins w:id="20814" w:author="Στάθης Καπ" w:date="2023-03-03T03:54:00Z">
              <w:r w:rsidRPr="00F665AE">
                <w:rPr>
                  <w:rFonts w:ascii="Calibri" w:hAnsi="Calibri" w:cs="Calibri"/>
                  <w:color w:val="000000"/>
                  <w:sz w:val="16"/>
                  <w:szCs w:val="16"/>
                  <w:rPrChange w:id="20815" w:author="Στάθης Καπ" w:date="2023-03-03T03:55:00Z">
                    <w:rPr>
                      <w:rFonts w:ascii="Calibri" w:hAnsi="Calibri" w:cs="Calibri"/>
                      <w:color w:val="000000"/>
                      <w:sz w:val="18"/>
                      <w:szCs w:val="18"/>
                    </w:rPr>
                  </w:rPrChange>
                </w:rPr>
                <w:t>0.237</w:t>
              </w:r>
            </w:ins>
          </w:p>
        </w:tc>
        <w:tc>
          <w:tcPr>
            <w:tcW w:w="589" w:type="dxa"/>
            <w:vAlign w:val="center"/>
            <w:tcPrChange w:id="20816" w:author="Στάθης Καπ" w:date="2023-03-03T06:26:00Z">
              <w:tcPr>
                <w:tcW w:w="589" w:type="dxa"/>
                <w:vAlign w:val="center"/>
              </w:tcPr>
            </w:tcPrChange>
          </w:tcPr>
          <w:p w14:paraId="00827B81" w14:textId="5979459C" w:rsidR="00C87CFE" w:rsidRPr="00F665AE" w:rsidRDefault="00C87CFE" w:rsidP="00C87CFE">
            <w:pPr>
              <w:jc w:val="center"/>
              <w:rPr>
                <w:ins w:id="20817" w:author="Στάθης Καπ" w:date="2023-03-03T03:54:00Z"/>
                <w:rFonts w:cstheme="minorHAnsi"/>
                <w:sz w:val="16"/>
                <w:szCs w:val="16"/>
              </w:rPr>
            </w:pPr>
            <w:ins w:id="20818" w:author="Στάθης Καπ" w:date="2023-03-03T06:18:00Z">
              <w:r>
                <w:rPr>
                  <w:rFonts w:ascii="Calibri" w:hAnsi="Calibri" w:cstheme="minorHAnsi"/>
                  <w:color w:val="000000"/>
                  <w:sz w:val="16"/>
                  <w:szCs w:val="16"/>
                </w:rPr>
                <w:t>4.08</w:t>
              </w:r>
            </w:ins>
          </w:p>
        </w:tc>
        <w:tc>
          <w:tcPr>
            <w:tcW w:w="463" w:type="dxa"/>
            <w:vAlign w:val="bottom"/>
            <w:tcPrChange w:id="20819" w:author="Στάθης Καπ" w:date="2023-03-03T06:26:00Z">
              <w:tcPr>
                <w:tcW w:w="463" w:type="dxa"/>
                <w:vAlign w:val="bottom"/>
              </w:tcPr>
            </w:tcPrChange>
          </w:tcPr>
          <w:p w14:paraId="28C8C055" w14:textId="2526EECF" w:rsidR="00C87CFE" w:rsidRPr="00F665AE" w:rsidRDefault="00C87CFE" w:rsidP="00C87CFE">
            <w:pPr>
              <w:jc w:val="center"/>
              <w:rPr>
                <w:ins w:id="20820" w:author="Στάθης Καπ" w:date="2023-03-03T03:54:00Z"/>
                <w:rFonts w:cstheme="minorHAnsi"/>
                <w:sz w:val="16"/>
                <w:szCs w:val="16"/>
              </w:rPr>
            </w:pPr>
            <w:ins w:id="20821" w:author="Στάθης Καπ" w:date="2023-03-03T03:54:00Z">
              <w:r w:rsidRPr="00F665AE">
                <w:rPr>
                  <w:rFonts w:ascii="Calibri" w:hAnsi="Calibri" w:cs="Calibri"/>
                  <w:color w:val="000000"/>
                  <w:sz w:val="16"/>
                  <w:szCs w:val="16"/>
                  <w:rPrChange w:id="20822" w:author="Στάθης Καπ" w:date="2023-03-03T03:55:00Z">
                    <w:rPr>
                      <w:rFonts w:ascii="Calibri" w:hAnsi="Calibri" w:cs="Calibri"/>
                      <w:color w:val="000000"/>
                      <w:sz w:val="18"/>
                      <w:szCs w:val="18"/>
                    </w:rPr>
                  </w:rPrChange>
                </w:rPr>
                <w:t>878</w:t>
              </w:r>
            </w:ins>
          </w:p>
        </w:tc>
        <w:tc>
          <w:tcPr>
            <w:tcW w:w="541" w:type="dxa"/>
            <w:vAlign w:val="bottom"/>
            <w:tcPrChange w:id="20823" w:author="Στάθης Καπ" w:date="2023-03-03T06:26:00Z">
              <w:tcPr>
                <w:tcW w:w="541" w:type="dxa"/>
                <w:vAlign w:val="bottom"/>
              </w:tcPr>
            </w:tcPrChange>
          </w:tcPr>
          <w:p w14:paraId="388746C3" w14:textId="61A43D82" w:rsidR="00C87CFE" w:rsidRPr="00F665AE" w:rsidRDefault="00C87CFE" w:rsidP="00C87CFE">
            <w:pPr>
              <w:jc w:val="center"/>
              <w:rPr>
                <w:ins w:id="20824" w:author="Στάθης Καπ" w:date="2023-03-03T03:54:00Z"/>
                <w:rFonts w:cstheme="minorHAnsi"/>
                <w:sz w:val="16"/>
                <w:szCs w:val="16"/>
              </w:rPr>
            </w:pPr>
            <w:ins w:id="20825" w:author="Στάθης Καπ" w:date="2023-03-03T03:54:00Z">
              <w:r w:rsidRPr="00F665AE">
                <w:rPr>
                  <w:rFonts w:ascii="Calibri" w:hAnsi="Calibri" w:cs="Calibri"/>
                  <w:color w:val="000000"/>
                  <w:sz w:val="16"/>
                  <w:szCs w:val="16"/>
                  <w:rPrChange w:id="20826" w:author="Στάθης Καπ" w:date="2023-03-03T03:55:00Z">
                    <w:rPr>
                      <w:rFonts w:ascii="Calibri" w:hAnsi="Calibri" w:cs="Calibri"/>
                      <w:color w:val="000000"/>
                      <w:sz w:val="18"/>
                      <w:szCs w:val="18"/>
                    </w:rPr>
                  </w:rPrChange>
                </w:rPr>
                <w:t>0.208</w:t>
              </w:r>
            </w:ins>
          </w:p>
        </w:tc>
        <w:tc>
          <w:tcPr>
            <w:tcW w:w="589" w:type="dxa"/>
            <w:vAlign w:val="center"/>
            <w:tcPrChange w:id="20827" w:author="Στάθης Καπ" w:date="2023-03-03T06:26:00Z">
              <w:tcPr>
                <w:tcW w:w="589" w:type="dxa"/>
                <w:vAlign w:val="center"/>
              </w:tcPr>
            </w:tcPrChange>
          </w:tcPr>
          <w:p w14:paraId="38B26990" w14:textId="766E9D83" w:rsidR="00C87CFE" w:rsidRPr="00F665AE" w:rsidRDefault="00C87CFE" w:rsidP="00C87CFE">
            <w:pPr>
              <w:jc w:val="center"/>
              <w:rPr>
                <w:ins w:id="20828" w:author="Στάθης Καπ" w:date="2023-03-03T03:54:00Z"/>
                <w:rFonts w:cstheme="minorHAnsi"/>
                <w:sz w:val="16"/>
                <w:szCs w:val="16"/>
              </w:rPr>
            </w:pPr>
            <w:ins w:id="20829"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208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31" w:author="Στάθης Καπ" w:date="2023-03-03T03:54:00Z"/>
        </w:trPr>
        <w:tc>
          <w:tcPr>
            <w:tcW w:w="515" w:type="dxa"/>
            <w:tcBorders>
              <w:top w:val="nil"/>
              <w:bottom w:val="nil"/>
              <w:right w:val="single" w:sz="4" w:space="0" w:color="auto"/>
            </w:tcBorders>
            <w:shd w:val="clear" w:color="auto" w:fill="E7E6E6" w:themeFill="background2"/>
            <w:vAlign w:val="bottom"/>
            <w:tcPrChange w:id="20832" w:author="Στάθης Καπ" w:date="2023-03-03T06:26:00Z">
              <w:tcPr>
                <w:tcW w:w="515" w:type="dxa"/>
                <w:vAlign w:val="center"/>
              </w:tcPr>
            </w:tcPrChange>
          </w:tcPr>
          <w:p w14:paraId="7FD28B1C" w14:textId="74D89AE9" w:rsidR="00C87CFE" w:rsidRPr="00F665AE" w:rsidRDefault="00C87CFE" w:rsidP="00C87CFE">
            <w:pPr>
              <w:jc w:val="center"/>
              <w:rPr>
                <w:ins w:id="20833" w:author="Στάθης Καπ" w:date="2023-03-03T03:54:00Z"/>
                <w:sz w:val="16"/>
                <w:szCs w:val="16"/>
              </w:rPr>
            </w:pPr>
            <w:ins w:id="20834" w:author="Στάθης Καπ" w:date="2023-03-03T03:54:00Z">
              <w:r w:rsidRPr="00F665AE">
                <w:rPr>
                  <w:rFonts w:ascii="Calibri" w:hAnsi="Calibri" w:cs="Calibri"/>
                  <w:color w:val="000000"/>
                  <w:sz w:val="16"/>
                  <w:szCs w:val="16"/>
                  <w:rPrChange w:id="20835"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20836" w:author="Στάθης Καπ" w:date="2023-03-03T06:26:00Z">
              <w:tcPr>
                <w:tcW w:w="560" w:type="dxa"/>
              </w:tcPr>
            </w:tcPrChange>
          </w:tcPr>
          <w:p w14:paraId="4B2FAB88" w14:textId="34BBD20F" w:rsidR="00C87CFE" w:rsidRPr="00F665AE" w:rsidRDefault="00C87CFE" w:rsidP="00C87CFE">
            <w:pPr>
              <w:jc w:val="center"/>
              <w:rPr>
                <w:ins w:id="20837" w:author="Στάθης Καπ" w:date="2023-03-03T03:54:00Z"/>
                <w:rFonts w:cstheme="minorHAnsi"/>
                <w:sz w:val="16"/>
                <w:szCs w:val="16"/>
              </w:rPr>
            </w:pPr>
            <w:ins w:id="20838" w:author="Στάθης Καπ" w:date="2023-03-03T03:54:00Z">
              <w:r w:rsidRPr="00F665AE">
                <w:rPr>
                  <w:sz w:val="16"/>
                  <w:szCs w:val="16"/>
                  <w:rPrChange w:id="20839" w:author="Στάθης Καπ" w:date="2023-03-03T03:55:00Z">
                    <w:rPr>
                      <w:sz w:val="18"/>
                      <w:szCs w:val="18"/>
                    </w:rPr>
                  </w:rPrChange>
                </w:rPr>
                <w:t>1000</w:t>
              </w:r>
            </w:ins>
          </w:p>
        </w:tc>
        <w:tc>
          <w:tcPr>
            <w:tcW w:w="855" w:type="dxa"/>
            <w:tcPrChange w:id="20840" w:author="Στάθης Καπ" w:date="2023-03-03T06:26:00Z">
              <w:tcPr>
                <w:tcW w:w="855" w:type="dxa"/>
              </w:tcPr>
            </w:tcPrChange>
          </w:tcPr>
          <w:p w14:paraId="7ED44BB5" w14:textId="24765534" w:rsidR="00C87CFE" w:rsidRPr="00F665AE" w:rsidRDefault="00C87CFE" w:rsidP="00C87CFE">
            <w:pPr>
              <w:jc w:val="center"/>
              <w:rPr>
                <w:ins w:id="20841" w:author="Στάθης Καπ" w:date="2023-03-03T03:54:00Z"/>
                <w:rFonts w:cstheme="minorHAnsi"/>
                <w:sz w:val="16"/>
                <w:szCs w:val="16"/>
              </w:rPr>
            </w:pPr>
            <w:ins w:id="20842" w:author="Στάθης Καπ" w:date="2023-03-03T03:54:00Z">
              <w:r w:rsidRPr="00F665AE">
                <w:rPr>
                  <w:sz w:val="16"/>
                  <w:szCs w:val="16"/>
                  <w:rPrChange w:id="20843" w:author="Στάθης Καπ" w:date="2023-03-03T03:55:00Z">
                    <w:rPr>
                      <w:sz w:val="18"/>
                      <w:szCs w:val="18"/>
                    </w:rPr>
                  </w:rPrChange>
                </w:rPr>
                <w:t>958</w:t>
              </w:r>
            </w:ins>
          </w:p>
        </w:tc>
        <w:tc>
          <w:tcPr>
            <w:tcW w:w="544" w:type="dxa"/>
            <w:vAlign w:val="bottom"/>
            <w:tcPrChange w:id="20844" w:author="Στάθης Καπ" w:date="2023-03-03T06:26:00Z">
              <w:tcPr>
                <w:tcW w:w="544" w:type="dxa"/>
                <w:vAlign w:val="bottom"/>
              </w:tcPr>
            </w:tcPrChange>
          </w:tcPr>
          <w:p w14:paraId="31694DA6" w14:textId="6AAF77DE" w:rsidR="00C87CFE" w:rsidRPr="00F665AE" w:rsidRDefault="00C87CFE" w:rsidP="00C87CFE">
            <w:pPr>
              <w:jc w:val="center"/>
              <w:rPr>
                <w:ins w:id="20845" w:author="Στάθης Καπ" w:date="2023-03-03T03:54:00Z"/>
                <w:rFonts w:cstheme="minorHAnsi"/>
                <w:sz w:val="16"/>
                <w:szCs w:val="16"/>
              </w:rPr>
            </w:pPr>
            <w:ins w:id="20846" w:author="Στάθης Καπ" w:date="2023-03-03T03:54:00Z">
              <w:r w:rsidRPr="00F665AE">
                <w:rPr>
                  <w:rFonts w:ascii="Calibri" w:hAnsi="Calibri" w:cs="Calibri"/>
                  <w:color w:val="000000"/>
                  <w:sz w:val="16"/>
                  <w:szCs w:val="16"/>
                  <w:rPrChange w:id="20847" w:author="Στάθης Καπ" w:date="2023-03-03T03:55:00Z">
                    <w:rPr>
                      <w:rFonts w:ascii="Calibri" w:hAnsi="Calibri" w:cs="Calibri"/>
                      <w:color w:val="000000"/>
                      <w:sz w:val="18"/>
                      <w:szCs w:val="18"/>
                    </w:rPr>
                  </w:rPrChange>
                </w:rPr>
                <w:t>913</w:t>
              </w:r>
            </w:ins>
          </w:p>
        </w:tc>
        <w:tc>
          <w:tcPr>
            <w:tcW w:w="621" w:type="dxa"/>
            <w:vAlign w:val="bottom"/>
            <w:tcPrChange w:id="20848" w:author="Στάθης Καπ" w:date="2023-03-03T06:26:00Z">
              <w:tcPr>
                <w:tcW w:w="621" w:type="dxa"/>
                <w:vAlign w:val="bottom"/>
              </w:tcPr>
            </w:tcPrChange>
          </w:tcPr>
          <w:p w14:paraId="2FD4AC8D" w14:textId="68966087" w:rsidR="00C87CFE" w:rsidRPr="00F665AE" w:rsidRDefault="00C87CFE" w:rsidP="00C87CFE">
            <w:pPr>
              <w:jc w:val="center"/>
              <w:rPr>
                <w:ins w:id="20849" w:author="Στάθης Καπ" w:date="2023-03-03T03:54:00Z"/>
                <w:rFonts w:cstheme="minorHAnsi"/>
                <w:sz w:val="16"/>
                <w:szCs w:val="16"/>
              </w:rPr>
            </w:pPr>
            <w:ins w:id="20850" w:author="Στάθης Καπ" w:date="2023-03-03T03:54:00Z">
              <w:r w:rsidRPr="00F665AE">
                <w:rPr>
                  <w:rFonts w:ascii="Calibri" w:hAnsi="Calibri" w:cs="Calibri"/>
                  <w:color w:val="000000"/>
                  <w:sz w:val="16"/>
                  <w:szCs w:val="16"/>
                  <w:rPrChange w:id="20851" w:author="Στάθης Καπ" w:date="2023-03-03T03:55:00Z">
                    <w:rPr>
                      <w:rFonts w:ascii="Calibri" w:hAnsi="Calibri" w:cs="Calibri"/>
                      <w:color w:val="000000"/>
                      <w:sz w:val="18"/>
                      <w:szCs w:val="18"/>
                    </w:rPr>
                  </w:rPrChange>
                </w:rPr>
                <w:t>0.347</w:t>
              </w:r>
            </w:ins>
          </w:p>
        </w:tc>
        <w:tc>
          <w:tcPr>
            <w:tcW w:w="669" w:type="dxa"/>
            <w:vAlign w:val="center"/>
            <w:tcPrChange w:id="20852" w:author="Στάθης Καπ" w:date="2023-03-03T06:26:00Z">
              <w:tcPr>
                <w:tcW w:w="669" w:type="dxa"/>
                <w:vAlign w:val="center"/>
              </w:tcPr>
            </w:tcPrChange>
          </w:tcPr>
          <w:p w14:paraId="0CEC6F7F" w14:textId="6A27BB05" w:rsidR="00C87CFE" w:rsidRPr="00F665AE" w:rsidRDefault="00C87CFE" w:rsidP="00C87CFE">
            <w:pPr>
              <w:jc w:val="center"/>
              <w:rPr>
                <w:ins w:id="20853" w:author="Στάθης Καπ" w:date="2023-03-03T03:54:00Z"/>
                <w:rFonts w:cstheme="minorHAnsi"/>
                <w:sz w:val="16"/>
                <w:szCs w:val="16"/>
              </w:rPr>
            </w:pPr>
            <w:ins w:id="20854" w:author="Στάθης Καπ" w:date="2023-03-03T06:18:00Z">
              <w:r>
                <w:rPr>
                  <w:rFonts w:ascii="Calibri" w:hAnsi="Calibri" w:cstheme="minorHAnsi"/>
                  <w:color w:val="000000"/>
                  <w:sz w:val="16"/>
                  <w:szCs w:val="16"/>
                </w:rPr>
                <w:t>8.7</w:t>
              </w:r>
            </w:ins>
          </w:p>
        </w:tc>
        <w:tc>
          <w:tcPr>
            <w:tcW w:w="543" w:type="dxa"/>
            <w:vAlign w:val="bottom"/>
            <w:tcPrChange w:id="20855" w:author="Στάθης Καπ" w:date="2023-03-03T06:26:00Z">
              <w:tcPr>
                <w:tcW w:w="543" w:type="dxa"/>
                <w:vAlign w:val="bottom"/>
              </w:tcPr>
            </w:tcPrChange>
          </w:tcPr>
          <w:p w14:paraId="657E1F8B" w14:textId="6C0215EC" w:rsidR="00C87CFE" w:rsidRPr="00F665AE" w:rsidRDefault="00C87CFE" w:rsidP="00C87CFE">
            <w:pPr>
              <w:jc w:val="center"/>
              <w:rPr>
                <w:ins w:id="20856" w:author="Στάθης Καπ" w:date="2023-03-03T03:54:00Z"/>
                <w:rFonts w:cstheme="minorHAnsi"/>
                <w:sz w:val="16"/>
                <w:szCs w:val="16"/>
              </w:rPr>
            </w:pPr>
            <w:ins w:id="20857" w:author="Στάθης Καπ" w:date="2023-03-03T03:54:00Z">
              <w:r w:rsidRPr="00F665AE">
                <w:rPr>
                  <w:rFonts w:ascii="Calibri" w:hAnsi="Calibri" w:cs="Calibri"/>
                  <w:color w:val="000000"/>
                  <w:sz w:val="16"/>
                  <w:szCs w:val="16"/>
                  <w:rPrChange w:id="20858" w:author="Στάθης Καπ" w:date="2023-03-03T03:55:00Z">
                    <w:rPr>
                      <w:rFonts w:ascii="Calibri" w:hAnsi="Calibri" w:cs="Calibri"/>
                      <w:color w:val="000000"/>
                      <w:sz w:val="18"/>
                      <w:szCs w:val="18"/>
                    </w:rPr>
                  </w:rPrChange>
                </w:rPr>
                <w:t>931</w:t>
              </w:r>
            </w:ins>
          </w:p>
        </w:tc>
        <w:tc>
          <w:tcPr>
            <w:tcW w:w="621" w:type="dxa"/>
            <w:vAlign w:val="bottom"/>
            <w:tcPrChange w:id="20859" w:author="Στάθης Καπ" w:date="2023-03-03T06:26:00Z">
              <w:tcPr>
                <w:tcW w:w="621" w:type="dxa"/>
                <w:vAlign w:val="bottom"/>
              </w:tcPr>
            </w:tcPrChange>
          </w:tcPr>
          <w:p w14:paraId="328D117B" w14:textId="270FFABE" w:rsidR="00C87CFE" w:rsidRPr="00F665AE" w:rsidRDefault="00C87CFE" w:rsidP="00C87CFE">
            <w:pPr>
              <w:jc w:val="center"/>
              <w:rPr>
                <w:ins w:id="20860" w:author="Στάθης Καπ" w:date="2023-03-03T03:54:00Z"/>
                <w:rFonts w:cstheme="minorHAnsi"/>
                <w:sz w:val="16"/>
                <w:szCs w:val="16"/>
              </w:rPr>
            </w:pPr>
            <w:ins w:id="20861" w:author="Στάθης Καπ" w:date="2023-03-03T03:54:00Z">
              <w:r w:rsidRPr="00F665AE">
                <w:rPr>
                  <w:rFonts w:ascii="Calibri" w:hAnsi="Calibri" w:cs="Calibri"/>
                  <w:color w:val="000000"/>
                  <w:sz w:val="16"/>
                  <w:szCs w:val="16"/>
                  <w:rPrChange w:id="20862" w:author="Στάθης Καπ" w:date="2023-03-03T03:55:00Z">
                    <w:rPr>
                      <w:rFonts w:ascii="Calibri" w:hAnsi="Calibri" w:cs="Calibri"/>
                      <w:color w:val="000000"/>
                      <w:sz w:val="18"/>
                      <w:szCs w:val="18"/>
                    </w:rPr>
                  </w:rPrChange>
                </w:rPr>
                <w:t>0.332</w:t>
              </w:r>
            </w:ins>
          </w:p>
        </w:tc>
        <w:tc>
          <w:tcPr>
            <w:tcW w:w="669" w:type="dxa"/>
            <w:vAlign w:val="center"/>
            <w:tcPrChange w:id="20863" w:author="Στάθης Καπ" w:date="2023-03-03T06:26:00Z">
              <w:tcPr>
                <w:tcW w:w="669" w:type="dxa"/>
                <w:vAlign w:val="center"/>
              </w:tcPr>
            </w:tcPrChange>
          </w:tcPr>
          <w:p w14:paraId="68E46A6E" w14:textId="736B8BAD" w:rsidR="00C87CFE" w:rsidRPr="00F665AE" w:rsidRDefault="00C87CFE" w:rsidP="00C87CFE">
            <w:pPr>
              <w:jc w:val="center"/>
              <w:rPr>
                <w:ins w:id="20864" w:author="Στάθης Καπ" w:date="2023-03-03T03:54:00Z"/>
                <w:rFonts w:cstheme="minorHAnsi"/>
                <w:sz w:val="16"/>
                <w:szCs w:val="16"/>
              </w:rPr>
            </w:pPr>
            <w:ins w:id="20865" w:author="Στάθης Καπ" w:date="2023-03-03T06:18:00Z">
              <w:r>
                <w:rPr>
                  <w:rFonts w:ascii="Calibri" w:hAnsi="Calibri" w:cstheme="minorHAnsi"/>
                  <w:color w:val="000000"/>
                  <w:sz w:val="16"/>
                  <w:szCs w:val="16"/>
                </w:rPr>
                <w:t>-1.97</w:t>
              </w:r>
            </w:ins>
          </w:p>
        </w:tc>
        <w:tc>
          <w:tcPr>
            <w:tcW w:w="508" w:type="dxa"/>
            <w:vAlign w:val="bottom"/>
            <w:tcPrChange w:id="20866" w:author="Στάθης Καπ" w:date="2023-03-03T06:26:00Z">
              <w:tcPr>
                <w:tcW w:w="508" w:type="dxa"/>
                <w:vAlign w:val="bottom"/>
              </w:tcPr>
            </w:tcPrChange>
          </w:tcPr>
          <w:p w14:paraId="1DD3FA7F" w14:textId="2B13162E" w:rsidR="00C87CFE" w:rsidRPr="00F665AE" w:rsidRDefault="00C87CFE" w:rsidP="00C87CFE">
            <w:pPr>
              <w:jc w:val="center"/>
              <w:rPr>
                <w:ins w:id="20867" w:author="Στάθης Καπ" w:date="2023-03-03T03:54:00Z"/>
                <w:rFonts w:cstheme="minorHAnsi"/>
                <w:sz w:val="16"/>
                <w:szCs w:val="16"/>
              </w:rPr>
            </w:pPr>
            <w:ins w:id="20868" w:author="Στάθης Καπ" w:date="2023-03-03T03:54:00Z">
              <w:r w:rsidRPr="00F665AE">
                <w:rPr>
                  <w:rFonts w:ascii="Calibri" w:hAnsi="Calibri" w:cs="Calibri"/>
                  <w:color w:val="000000"/>
                  <w:sz w:val="16"/>
                  <w:szCs w:val="16"/>
                  <w:rPrChange w:id="20869" w:author="Στάθης Καπ" w:date="2023-03-03T03:55:00Z">
                    <w:rPr>
                      <w:rFonts w:ascii="Calibri" w:hAnsi="Calibri" w:cs="Calibri"/>
                      <w:color w:val="000000"/>
                      <w:sz w:val="18"/>
                      <w:szCs w:val="18"/>
                    </w:rPr>
                  </w:rPrChange>
                </w:rPr>
                <w:t>897</w:t>
              </w:r>
            </w:ins>
          </w:p>
        </w:tc>
        <w:tc>
          <w:tcPr>
            <w:tcW w:w="541" w:type="dxa"/>
            <w:vAlign w:val="bottom"/>
            <w:tcPrChange w:id="20870" w:author="Στάθης Καπ" w:date="2023-03-03T06:26:00Z">
              <w:tcPr>
                <w:tcW w:w="541" w:type="dxa"/>
                <w:vAlign w:val="bottom"/>
              </w:tcPr>
            </w:tcPrChange>
          </w:tcPr>
          <w:p w14:paraId="683D8944" w14:textId="16469D4F" w:rsidR="00C87CFE" w:rsidRPr="00F665AE" w:rsidRDefault="00C87CFE" w:rsidP="00C87CFE">
            <w:pPr>
              <w:jc w:val="center"/>
              <w:rPr>
                <w:ins w:id="20871" w:author="Στάθης Καπ" w:date="2023-03-03T03:54:00Z"/>
                <w:rFonts w:cstheme="minorHAnsi"/>
                <w:sz w:val="16"/>
                <w:szCs w:val="16"/>
              </w:rPr>
            </w:pPr>
            <w:ins w:id="20872" w:author="Στάθης Καπ" w:date="2023-03-03T03:54:00Z">
              <w:r w:rsidRPr="00F665AE">
                <w:rPr>
                  <w:rFonts w:ascii="Calibri" w:hAnsi="Calibri" w:cs="Calibri"/>
                  <w:color w:val="000000"/>
                  <w:sz w:val="16"/>
                  <w:szCs w:val="16"/>
                  <w:rPrChange w:id="20873" w:author="Στάθης Καπ" w:date="2023-03-03T03:55:00Z">
                    <w:rPr>
                      <w:rFonts w:ascii="Calibri" w:hAnsi="Calibri" w:cs="Calibri"/>
                      <w:color w:val="000000"/>
                      <w:sz w:val="18"/>
                      <w:szCs w:val="18"/>
                    </w:rPr>
                  </w:rPrChange>
                </w:rPr>
                <w:t>0.274</w:t>
              </w:r>
            </w:ins>
          </w:p>
        </w:tc>
        <w:tc>
          <w:tcPr>
            <w:tcW w:w="589" w:type="dxa"/>
            <w:vAlign w:val="center"/>
            <w:tcPrChange w:id="20874" w:author="Στάθης Καπ" w:date="2023-03-03T06:26:00Z">
              <w:tcPr>
                <w:tcW w:w="589" w:type="dxa"/>
                <w:vAlign w:val="center"/>
              </w:tcPr>
            </w:tcPrChange>
          </w:tcPr>
          <w:p w14:paraId="1BC7D936" w14:textId="1C704512" w:rsidR="00C87CFE" w:rsidRPr="00F665AE" w:rsidRDefault="00C87CFE" w:rsidP="00C87CFE">
            <w:pPr>
              <w:jc w:val="center"/>
              <w:rPr>
                <w:ins w:id="20875" w:author="Στάθης Καπ" w:date="2023-03-03T03:54:00Z"/>
                <w:rFonts w:cstheme="minorHAnsi"/>
                <w:sz w:val="16"/>
                <w:szCs w:val="16"/>
              </w:rPr>
            </w:pPr>
            <w:ins w:id="20876" w:author="Στάθης Καπ" w:date="2023-03-03T06:18:00Z">
              <w:r>
                <w:rPr>
                  <w:rFonts w:ascii="Calibri" w:hAnsi="Calibri" w:cstheme="minorHAnsi"/>
                  <w:color w:val="000000"/>
                  <w:sz w:val="16"/>
                  <w:szCs w:val="16"/>
                </w:rPr>
                <w:t>1.75</w:t>
              </w:r>
            </w:ins>
          </w:p>
        </w:tc>
        <w:tc>
          <w:tcPr>
            <w:tcW w:w="463" w:type="dxa"/>
            <w:vAlign w:val="bottom"/>
            <w:tcPrChange w:id="20877" w:author="Στάθης Καπ" w:date="2023-03-03T06:26:00Z">
              <w:tcPr>
                <w:tcW w:w="463" w:type="dxa"/>
                <w:vAlign w:val="bottom"/>
              </w:tcPr>
            </w:tcPrChange>
          </w:tcPr>
          <w:p w14:paraId="5CE4A87C" w14:textId="2E0D94D3" w:rsidR="00C87CFE" w:rsidRPr="00F665AE" w:rsidRDefault="00C87CFE" w:rsidP="00C87CFE">
            <w:pPr>
              <w:jc w:val="center"/>
              <w:rPr>
                <w:ins w:id="20878" w:author="Στάθης Καπ" w:date="2023-03-03T03:54:00Z"/>
                <w:rFonts w:cstheme="minorHAnsi"/>
                <w:sz w:val="16"/>
                <w:szCs w:val="16"/>
              </w:rPr>
            </w:pPr>
            <w:ins w:id="20879" w:author="Στάθης Καπ" w:date="2023-03-03T03:54:00Z">
              <w:r w:rsidRPr="00F665AE">
                <w:rPr>
                  <w:rFonts w:ascii="Calibri" w:hAnsi="Calibri" w:cs="Calibri"/>
                  <w:color w:val="000000"/>
                  <w:sz w:val="16"/>
                  <w:szCs w:val="16"/>
                  <w:rPrChange w:id="20880" w:author="Στάθης Καπ" w:date="2023-03-03T03:55:00Z">
                    <w:rPr>
                      <w:rFonts w:ascii="Calibri" w:hAnsi="Calibri" w:cs="Calibri"/>
                      <w:color w:val="000000"/>
                      <w:sz w:val="18"/>
                      <w:szCs w:val="18"/>
                    </w:rPr>
                  </w:rPrChange>
                </w:rPr>
                <w:t>897</w:t>
              </w:r>
            </w:ins>
          </w:p>
        </w:tc>
        <w:tc>
          <w:tcPr>
            <w:tcW w:w="541" w:type="dxa"/>
            <w:vAlign w:val="bottom"/>
            <w:tcPrChange w:id="20881" w:author="Στάθης Καπ" w:date="2023-03-03T06:26:00Z">
              <w:tcPr>
                <w:tcW w:w="541" w:type="dxa"/>
                <w:vAlign w:val="bottom"/>
              </w:tcPr>
            </w:tcPrChange>
          </w:tcPr>
          <w:p w14:paraId="4B207BE8" w14:textId="5A13342C" w:rsidR="00C87CFE" w:rsidRPr="00F665AE" w:rsidRDefault="00C87CFE" w:rsidP="00C87CFE">
            <w:pPr>
              <w:jc w:val="center"/>
              <w:rPr>
                <w:ins w:id="20882" w:author="Στάθης Καπ" w:date="2023-03-03T03:54:00Z"/>
                <w:rFonts w:cstheme="minorHAnsi"/>
                <w:sz w:val="16"/>
                <w:szCs w:val="16"/>
              </w:rPr>
            </w:pPr>
            <w:ins w:id="20883" w:author="Στάθης Καπ" w:date="2023-03-03T03:54:00Z">
              <w:r w:rsidRPr="00F665AE">
                <w:rPr>
                  <w:rFonts w:ascii="Calibri" w:hAnsi="Calibri" w:cs="Calibri"/>
                  <w:color w:val="000000"/>
                  <w:sz w:val="16"/>
                  <w:szCs w:val="16"/>
                  <w:rPrChange w:id="20884" w:author="Στάθης Καπ" w:date="2023-03-03T03:55:00Z">
                    <w:rPr>
                      <w:rFonts w:ascii="Calibri" w:hAnsi="Calibri" w:cs="Calibri"/>
                      <w:color w:val="000000"/>
                      <w:sz w:val="18"/>
                      <w:szCs w:val="18"/>
                    </w:rPr>
                  </w:rPrChange>
                </w:rPr>
                <w:t>0.217</w:t>
              </w:r>
            </w:ins>
          </w:p>
        </w:tc>
        <w:tc>
          <w:tcPr>
            <w:tcW w:w="589" w:type="dxa"/>
            <w:vAlign w:val="center"/>
            <w:tcPrChange w:id="20885" w:author="Στάθης Καπ" w:date="2023-03-03T06:26:00Z">
              <w:tcPr>
                <w:tcW w:w="589" w:type="dxa"/>
                <w:vAlign w:val="center"/>
              </w:tcPr>
            </w:tcPrChange>
          </w:tcPr>
          <w:p w14:paraId="383E4B79" w14:textId="0C9DA7F3" w:rsidR="00C87CFE" w:rsidRPr="00F665AE" w:rsidRDefault="00C87CFE" w:rsidP="00C87CFE">
            <w:pPr>
              <w:jc w:val="center"/>
              <w:rPr>
                <w:ins w:id="20886" w:author="Στάθης Καπ" w:date="2023-03-03T03:54:00Z"/>
                <w:rFonts w:cstheme="minorHAnsi"/>
                <w:sz w:val="16"/>
                <w:szCs w:val="16"/>
              </w:rPr>
            </w:pPr>
            <w:ins w:id="20887"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208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89" w:author="Στάθης Καπ" w:date="2023-03-03T03:54:00Z"/>
        </w:trPr>
        <w:tc>
          <w:tcPr>
            <w:tcW w:w="515" w:type="dxa"/>
            <w:tcBorders>
              <w:top w:val="nil"/>
              <w:bottom w:val="nil"/>
              <w:right w:val="single" w:sz="4" w:space="0" w:color="auto"/>
            </w:tcBorders>
            <w:shd w:val="clear" w:color="auto" w:fill="E7E6E6" w:themeFill="background2"/>
            <w:vAlign w:val="bottom"/>
            <w:tcPrChange w:id="20890" w:author="Στάθης Καπ" w:date="2023-03-03T06:26:00Z">
              <w:tcPr>
                <w:tcW w:w="515" w:type="dxa"/>
                <w:vAlign w:val="center"/>
              </w:tcPr>
            </w:tcPrChange>
          </w:tcPr>
          <w:p w14:paraId="122EB780" w14:textId="2DC56DCD" w:rsidR="00C87CFE" w:rsidRPr="00F665AE" w:rsidRDefault="00C87CFE" w:rsidP="00C87CFE">
            <w:pPr>
              <w:jc w:val="center"/>
              <w:rPr>
                <w:ins w:id="20891" w:author="Στάθης Καπ" w:date="2023-03-03T03:54:00Z"/>
                <w:sz w:val="16"/>
                <w:szCs w:val="16"/>
              </w:rPr>
            </w:pPr>
            <w:ins w:id="20892" w:author="Στάθης Καπ" w:date="2023-03-03T03:54:00Z">
              <w:r w:rsidRPr="00F665AE">
                <w:rPr>
                  <w:rFonts w:ascii="Calibri" w:hAnsi="Calibri" w:cs="Calibri"/>
                  <w:color w:val="000000"/>
                  <w:sz w:val="16"/>
                  <w:szCs w:val="16"/>
                  <w:rPrChange w:id="20893"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20894" w:author="Στάθης Καπ" w:date="2023-03-03T06:26:00Z">
              <w:tcPr>
                <w:tcW w:w="560" w:type="dxa"/>
              </w:tcPr>
            </w:tcPrChange>
          </w:tcPr>
          <w:p w14:paraId="254275EE" w14:textId="0A1227F2" w:rsidR="00C87CFE" w:rsidRPr="00F665AE" w:rsidRDefault="00C87CFE" w:rsidP="00C87CFE">
            <w:pPr>
              <w:jc w:val="center"/>
              <w:rPr>
                <w:ins w:id="20895" w:author="Στάθης Καπ" w:date="2023-03-03T03:54:00Z"/>
                <w:rFonts w:cstheme="minorHAnsi"/>
                <w:sz w:val="16"/>
                <w:szCs w:val="16"/>
              </w:rPr>
            </w:pPr>
            <w:ins w:id="20896" w:author="Στάθης Καπ" w:date="2023-03-03T03:54:00Z">
              <w:r w:rsidRPr="00F665AE">
                <w:rPr>
                  <w:sz w:val="16"/>
                  <w:szCs w:val="16"/>
                  <w:rPrChange w:id="20897" w:author="Στάθης Καπ" w:date="2023-03-03T03:55:00Z">
                    <w:rPr>
                      <w:sz w:val="18"/>
                      <w:szCs w:val="18"/>
                    </w:rPr>
                  </w:rPrChange>
                </w:rPr>
                <w:t>1051</w:t>
              </w:r>
            </w:ins>
          </w:p>
        </w:tc>
        <w:tc>
          <w:tcPr>
            <w:tcW w:w="855" w:type="dxa"/>
            <w:tcPrChange w:id="20898" w:author="Στάθης Καπ" w:date="2023-03-03T06:26:00Z">
              <w:tcPr>
                <w:tcW w:w="855" w:type="dxa"/>
              </w:tcPr>
            </w:tcPrChange>
          </w:tcPr>
          <w:p w14:paraId="01B2E96E" w14:textId="7593138D" w:rsidR="00C87CFE" w:rsidRPr="00F665AE" w:rsidRDefault="00C87CFE" w:rsidP="00C87CFE">
            <w:pPr>
              <w:jc w:val="center"/>
              <w:rPr>
                <w:ins w:id="20899" w:author="Στάθης Καπ" w:date="2023-03-03T03:54:00Z"/>
                <w:rFonts w:cstheme="minorHAnsi"/>
                <w:sz w:val="16"/>
                <w:szCs w:val="16"/>
              </w:rPr>
            </w:pPr>
            <w:ins w:id="20900" w:author="Στάθης Καπ" w:date="2023-03-03T03:54:00Z">
              <w:r w:rsidRPr="00F665AE">
                <w:rPr>
                  <w:sz w:val="16"/>
                  <w:szCs w:val="16"/>
                  <w:rPrChange w:id="20901" w:author="Στάθης Καπ" w:date="2023-03-03T03:55:00Z">
                    <w:rPr>
                      <w:sz w:val="18"/>
                      <w:szCs w:val="18"/>
                    </w:rPr>
                  </w:rPrChange>
                </w:rPr>
                <w:t>1023</w:t>
              </w:r>
            </w:ins>
          </w:p>
        </w:tc>
        <w:tc>
          <w:tcPr>
            <w:tcW w:w="544" w:type="dxa"/>
            <w:vAlign w:val="bottom"/>
            <w:tcPrChange w:id="20902" w:author="Στάθης Καπ" w:date="2023-03-03T06:26:00Z">
              <w:tcPr>
                <w:tcW w:w="544" w:type="dxa"/>
                <w:vAlign w:val="bottom"/>
              </w:tcPr>
            </w:tcPrChange>
          </w:tcPr>
          <w:p w14:paraId="47B1DCC1" w14:textId="2662019C" w:rsidR="00C87CFE" w:rsidRPr="00F665AE" w:rsidRDefault="00C87CFE" w:rsidP="00C87CFE">
            <w:pPr>
              <w:jc w:val="center"/>
              <w:rPr>
                <w:ins w:id="20903" w:author="Στάθης Καπ" w:date="2023-03-03T03:54:00Z"/>
                <w:rFonts w:cstheme="minorHAnsi"/>
                <w:sz w:val="16"/>
                <w:szCs w:val="16"/>
              </w:rPr>
            </w:pPr>
            <w:ins w:id="20904" w:author="Στάθης Καπ" w:date="2023-03-03T03:54:00Z">
              <w:r w:rsidRPr="00F665AE">
                <w:rPr>
                  <w:rFonts w:ascii="Calibri" w:hAnsi="Calibri" w:cs="Calibri"/>
                  <w:color w:val="000000"/>
                  <w:sz w:val="16"/>
                  <w:szCs w:val="16"/>
                  <w:rPrChange w:id="20905" w:author="Στάθης Καπ" w:date="2023-03-03T03:55:00Z">
                    <w:rPr>
                      <w:rFonts w:ascii="Calibri" w:hAnsi="Calibri" w:cs="Calibri"/>
                      <w:color w:val="000000"/>
                      <w:sz w:val="18"/>
                      <w:szCs w:val="18"/>
                    </w:rPr>
                  </w:rPrChange>
                </w:rPr>
                <w:t>1001</w:t>
              </w:r>
            </w:ins>
          </w:p>
        </w:tc>
        <w:tc>
          <w:tcPr>
            <w:tcW w:w="621" w:type="dxa"/>
            <w:vAlign w:val="bottom"/>
            <w:tcPrChange w:id="20906" w:author="Στάθης Καπ" w:date="2023-03-03T06:26:00Z">
              <w:tcPr>
                <w:tcW w:w="621" w:type="dxa"/>
                <w:vAlign w:val="bottom"/>
              </w:tcPr>
            </w:tcPrChange>
          </w:tcPr>
          <w:p w14:paraId="0D6EB003" w14:textId="18E47B0A" w:rsidR="00C87CFE" w:rsidRPr="00F665AE" w:rsidRDefault="00C87CFE" w:rsidP="00C87CFE">
            <w:pPr>
              <w:jc w:val="center"/>
              <w:rPr>
                <w:ins w:id="20907" w:author="Στάθης Καπ" w:date="2023-03-03T03:54:00Z"/>
                <w:rFonts w:cstheme="minorHAnsi"/>
                <w:sz w:val="16"/>
                <w:szCs w:val="16"/>
              </w:rPr>
            </w:pPr>
            <w:ins w:id="20908" w:author="Στάθης Καπ" w:date="2023-03-03T03:54:00Z">
              <w:r w:rsidRPr="00F665AE">
                <w:rPr>
                  <w:rFonts w:ascii="Calibri" w:hAnsi="Calibri" w:cs="Calibri"/>
                  <w:color w:val="000000"/>
                  <w:sz w:val="16"/>
                  <w:szCs w:val="16"/>
                  <w:rPrChange w:id="20909" w:author="Στάθης Καπ" w:date="2023-03-03T03:55:00Z">
                    <w:rPr>
                      <w:rFonts w:ascii="Calibri" w:hAnsi="Calibri" w:cs="Calibri"/>
                      <w:color w:val="000000"/>
                      <w:sz w:val="18"/>
                      <w:szCs w:val="18"/>
                    </w:rPr>
                  </w:rPrChange>
                </w:rPr>
                <w:t>0.409</w:t>
              </w:r>
            </w:ins>
          </w:p>
        </w:tc>
        <w:tc>
          <w:tcPr>
            <w:tcW w:w="669" w:type="dxa"/>
            <w:vAlign w:val="center"/>
            <w:tcPrChange w:id="20910" w:author="Στάθης Καπ" w:date="2023-03-03T06:26:00Z">
              <w:tcPr>
                <w:tcW w:w="669" w:type="dxa"/>
                <w:vAlign w:val="center"/>
              </w:tcPr>
            </w:tcPrChange>
          </w:tcPr>
          <w:p w14:paraId="6A6309AD" w14:textId="113EAE7F" w:rsidR="00C87CFE" w:rsidRPr="00F665AE" w:rsidRDefault="00C87CFE" w:rsidP="00C87CFE">
            <w:pPr>
              <w:jc w:val="center"/>
              <w:rPr>
                <w:ins w:id="20911" w:author="Στάθης Καπ" w:date="2023-03-03T03:54:00Z"/>
                <w:rFonts w:cstheme="minorHAnsi"/>
                <w:sz w:val="16"/>
                <w:szCs w:val="16"/>
              </w:rPr>
            </w:pPr>
            <w:ins w:id="20912" w:author="Στάθης Καπ" w:date="2023-03-03T06:18:00Z">
              <w:r>
                <w:rPr>
                  <w:rFonts w:ascii="Calibri" w:hAnsi="Calibri" w:cstheme="minorHAnsi"/>
                  <w:color w:val="000000"/>
                  <w:sz w:val="16"/>
                  <w:szCs w:val="16"/>
                </w:rPr>
                <w:t>4.76</w:t>
              </w:r>
            </w:ins>
          </w:p>
        </w:tc>
        <w:tc>
          <w:tcPr>
            <w:tcW w:w="543" w:type="dxa"/>
            <w:vAlign w:val="bottom"/>
            <w:tcPrChange w:id="20913" w:author="Στάθης Καπ" w:date="2023-03-03T06:26:00Z">
              <w:tcPr>
                <w:tcW w:w="543" w:type="dxa"/>
                <w:vAlign w:val="bottom"/>
              </w:tcPr>
            </w:tcPrChange>
          </w:tcPr>
          <w:p w14:paraId="74772097" w14:textId="1050FF69" w:rsidR="00C87CFE" w:rsidRPr="00F665AE" w:rsidRDefault="00C87CFE" w:rsidP="00C87CFE">
            <w:pPr>
              <w:jc w:val="center"/>
              <w:rPr>
                <w:ins w:id="20914" w:author="Στάθης Καπ" w:date="2023-03-03T03:54:00Z"/>
                <w:rFonts w:cstheme="minorHAnsi"/>
                <w:sz w:val="16"/>
                <w:szCs w:val="16"/>
              </w:rPr>
            </w:pPr>
            <w:ins w:id="20915" w:author="Στάθης Καπ" w:date="2023-03-03T03:54:00Z">
              <w:r w:rsidRPr="00F665AE">
                <w:rPr>
                  <w:rFonts w:ascii="Calibri" w:hAnsi="Calibri" w:cs="Calibri"/>
                  <w:color w:val="000000"/>
                  <w:sz w:val="16"/>
                  <w:szCs w:val="16"/>
                  <w:rPrChange w:id="20916" w:author="Στάθης Καπ" w:date="2023-03-03T03:55:00Z">
                    <w:rPr>
                      <w:rFonts w:ascii="Calibri" w:hAnsi="Calibri" w:cs="Calibri"/>
                      <w:color w:val="000000"/>
                      <w:sz w:val="18"/>
                      <w:szCs w:val="18"/>
                    </w:rPr>
                  </w:rPrChange>
                </w:rPr>
                <w:t>962</w:t>
              </w:r>
            </w:ins>
          </w:p>
        </w:tc>
        <w:tc>
          <w:tcPr>
            <w:tcW w:w="621" w:type="dxa"/>
            <w:vAlign w:val="bottom"/>
            <w:tcPrChange w:id="20917" w:author="Στάθης Καπ" w:date="2023-03-03T06:26:00Z">
              <w:tcPr>
                <w:tcW w:w="621" w:type="dxa"/>
                <w:vAlign w:val="bottom"/>
              </w:tcPr>
            </w:tcPrChange>
          </w:tcPr>
          <w:p w14:paraId="192A2C88" w14:textId="0E630B48" w:rsidR="00C87CFE" w:rsidRPr="00F665AE" w:rsidRDefault="00C87CFE" w:rsidP="00C87CFE">
            <w:pPr>
              <w:jc w:val="center"/>
              <w:rPr>
                <w:ins w:id="20918" w:author="Στάθης Καπ" w:date="2023-03-03T03:54:00Z"/>
                <w:rFonts w:cstheme="minorHAnsi"/>
                <w:sz w:val="16"/>
                <w:szCs w:val="16"/>
              </w:rPr>
            </w:pPr>
            <w:ins w:id="20919" w:author="Στάθης Καπ" w:date="2023-03-03T03:54:00Z">
              <w:r w:rsidRPr="00F665AE">
                <w:rPr>
                  <w:rFonts w:ascii="Calibri" w:hAnsi="Calibri" w:cs="Calibri"/>
                  <w:color w:val="000000"/>
                  <w:sz w:val="16"/>
                  <w:szCs w:val="16"/>
                  <w:rPrChange w:id="20920" w:author="Στάθης Καπ" w:date="2023-03-03T03:55:00Z">
                    <w:rPr>
                      <w:rFonts w:ascii="Calibri" w:hAnsi="Calibri" w:cs="Calibri"/>
                      <w:color w:val="000000"/>
                      <w:sz w:val="18"/>
                      <w:szCs w:val="18"/>
                    </w:rPr>
                  </w:rPrChange>
                </w:rPr>
                <w:t>0.278</w:t>
              </w:r>
            </w:ins>
          </w:p>
        </w:tc>
        <w:tc>
          <w:tcPr>
            <w:tcW w:w="669" w:type="dxa"/>
            <w:vAlign w:val="center"/>
            <w:tcPrChange w:id="20921" w:author="Στάθης Καπ" w:date="2023-03-03T06:26:00Z">
              <w:tcPr>
                <w:tcW w:w="669" w:type="dxa"/>
                <w:vAlign w:val="center"/>
              </w:tcPr>
            </w:tcPrChange>
          </w:tcPr>
          <w:p w14:paraId="01FB11A3" w14:textId="7FDA6574" w:rsidR="00C87CFE" w:rsidRPr="00F665AE" w:rsidRDefault="00C87CFE" w:rsidP="00C87CFE">
            <w:pPr>
              <w:jc w:val="center"/>
              <w:rPr>
                <w:ins w:id="20922" w:author="Στάθης Καπ" w:date="2023-03-03T03:54:00Z"/>
                <w:rFonts w:cstheme="minorHAnsi"/>
                <w:sz w:val="16"/>
                <w:szCs w:val="16"/>
              </w:rPr>
            </w:pPr>
            <w:ins w:id="20923" w:author="Στάθης Καπ" w:date="2023-03-03T06:18:00Z">
              <w:r>
                <w:rPr>
                  <w:rFonts w:ascii="Calibri" w:hAnsi="Calibri" w:cstheme="minorHAnsi"/>
                  <w:color w:val="000000"/>
                  <w:sz w:val="16"/>
                  <w:szCs w:val="16"/>
                </w:rPr>
                <w:t>3.9</w:t>
              </w:r>
            </w:ins>
          </w:p>
        </w:tc>
        <w:tc>
          <w:tcPr>
            <w:tcW w:w="508" w:type="dxa"/>
            <w:vAlign w:val="bottom"/>
            <w:tcPrChange w:id="20924" w:author="Στάθης Καπ" w:date="2023-03-03T06:26:00Z">
              <w:tcPr>
                <w:tcW w:w="508" w:type="dxa"/>
                <w:vAlign w:val="bottom"/>
              </w:tcPr>
            </w:tcPrChange>
          </w:tcPr>
          <w:p w14:paraId="17E03E7C" w14:textId="08B47C1C" w:rsidR="00C87CFE" w:rsidRPr="00F665AE" w:rsidRDefault="00C87CFE" w:rsidP="00C87CFE">
            <w:pPr>
              <w:jc w:val="center"/>
              <w:rPr>
                <w:ins w:id="20925" w:author="Στάθης Καπ" w:date="2023-03-03T03:54:00Z"/>
                <w:rFonts w:cstheme="minorHAnsi"/>
                <w:sz w:val="16"/>
                <w:szCs w:val="16"/>
              </w:rPr>
            </w:pPr>
            <w:ins w:id="20926" w:author="Στάθης Καπ" w:date="2023-03-03T03:54:00Z">
              <w:r w:rsidRPr="00F665AE">
                <w:rPr>
                  <w:rFonts w:ascii="Calibri" w:hAnsi="Calibri" w:cs="Calibri"/>
                  <w:color w:val="000000"/>
                  <w:sz w:val="16"/>
                  <w:szCs w:val="16"/>
                  <w:rPrChange w:id="20927" w:author="Στάθης Καπ" w:date="2023-03-03T03:55:00Z">
                    <w:rPr>
                      <w:rFonts w:ascii="Calibri" w:hAnsi="Calibri" w:cs="Calibri"/>
                      <w:color w:val="000000"/>
                      <w:sz w:val="18"/>
                      <w:szCs w:val="18"/>
                    </w:rPr>
                  </w:rPrChange>
                </w:rPr>
                <w:t>960</w:t>
              </w:r>
            </w:ins>
          </w:p>
        </w:tc>
        <w:tc>
          <w:tcPr>
            <w:tcW w:w="541" w:type="dxa"/>
            <w:vAlign w:val="bottom"/>
            <w:tcPrChange w:id="20928" w:author="Στάθης Καπ" w:date="2023-03-03T06:26:00Z">
              <w:tcPr>
                <w:tcW w:w="541" w:type="dxa"/>
                <w:vAlign w:val="bottom"/>
              </w:tcPr>
            </w:tcPrChange>
          </w:tcPr>
          <w:p w14:paraId="10C9CB3B" w14:textId="0F0A056F" w:rsidR="00C87CFE" w:rsidRPr="00F665AE" w:rsidRDefault="00C87CFE" w:rsidP="00C87CFE">
            <w:pPr>
              <w:jc w:val="center"/>
              <w:rPr>
                <w:ins w:id="20929" w:author="Στάθης Καπ" w:date="2023-03-03T03:54:00Z"/>
                <w:rFonts w:cstheme="minorHAnsi"/>
                <w:sz w:val="16"/>
                <w:szCs w:val="16"/>
              </w:rPr>
            </w:pPr>
            <w:ins w:id="20930" w:author="Στάθης Καπ" w:date="2023-03-03T03:54:00Z">
              <w:r w:rsidRPr="00F665AE">
                <w:rPr>
                  <w:rFonts w:ascii="Calibri" w:hAnsi="Calibri" w:cs="Calibri"/>
                  <w:color w:val="000000"/>
                  <w:sz w:val="16"/>
                  <w:szCs w:val="16"/>
                  <w:rPrChange w:id="20931" w:author="Στάθης Καπ" w:date="2023-03-03T03:55:00Z">
                    <w:rPr>
                      <w:rFonts w:ascii="Calibri" w:hAnsi="Calibri" w:cs="Calibri"/>
                      <w:color w:val="000000"/>
                      <w:sz w:val="18"/>
                      <w:szCs w:val="18"/>
                    </w:rPr>
                  </w:rPrChange>
                </w:rPr>
                <w:t>0.295</w:t>
              </w:r>
            </w:ins>
          </w:p>
        </w:tc>
        <w:tc>
          <w:tcPr>
            <w:tcW w:w="589" w:type="dxa"/>
            <w:vAlign w:val="center"/>
            <w:tcPrChange w:id="20932" w:author="Στάθης Καπ" w:date="2023-03-03T06:26:00Z">
              <w:tcPr>
                <w:tcW w:w="589" w:type="dxa"/>
                <w:vAlign w:val="center"/>
              </w:tcPr>
            </w:tcPrChange>
          </w:tcPr>
          <w:p w14:paraId="2886590C" w14:textId="1A167D63" w:rsidR="00C87CFE" w:rsidRPr="00F665AE" w:rsidRDefault="00C87CFE" w:rsidP="00C87CFE">
            <w:pPr>
              <w:jc w:val="center"/>
              <w:rPr>
                <w:ins w:id="20933" w:author="Στάθης Καπ" w:date="2023-03-03T03:54:00Z"/>
                <w:rFonts w:cstheme="minorHAnsi"/>
                <w:sz w:val="16"/>
                <w:szCs w:val="16"/>
              </w:rPr>
            </w:pPr>
            <w:ins w:id="20934" w:author="Στάθης Καπ" w:date="2023-03-03T06:18:00Z">
              <w:r>
                <w:rPr>
                  <w:rFonts w:ascii="Calibri" w:hAnsi="Calibri" w:cstheme="minorHAnsi"/>
                  <w:color w:val="000000"/>
                  <w:sz w:val="16"/>
                  <w:szCs w:val="16"/>
                </w:rPr>
                <w:t>4.1</w:t>
              </w:r>
            </w:ins>
          </w:p>
        </w:tc>
        <w:tc>
          <w:tcPr>
            <w:tcW w:w="463" w:type="dxa"/>
            <w:vAlign w:val="bottom"/>
            <w:tcPrChange w:id="20935" w:author="Στάθης Καπ" w:date="2023-03-03T06:26:00Z">
              <w:tcPr>
                <w:tcW w:w="463" w:type="dxa"/>
                <w:vAlign w:val="bottom"/>
              </w:tcPr>
            </w:tcPrChange>
          </w:tcPr>
          <w:p w14:paraId="4512E731" w14:textId="0E7F1CD6" w:rsidR="00C87CFE" w:rsidRPr="00F665AE" w:rsidRDefault="00C87CFE" w:rsidP="00C87CFE">
            <w:pPr>
              <w:jc w:val="center"/>
              <w:rPr>
                <w:ins w:id="20936" w:author="Στάθης Καπ" w:date="2023-03-03T03:54:00Z"/>
                <w:rFonts w:cstheme="minorHAnsi"/>
                <w:sz w:val="16"/>
                <w:szCs w:val="16"/>
              </w:rPr>
            </w:pPr>
            <w:ins w:id="20937" w:author="Στάθης Καπ" w:date="2023-03-03T03:54:00Z">
              <w:r w:rsidRPr="00F665AE">
                <w:rPr>
                  <w:rFonts w:ascii="Calibri" w:hAnsi="Calibri" w:cs="Calibri"/>
                  <w:color w:val="000000"/>
                  <w:sz w:val="16"/>
                  <w:szCs w:val="16"/>
                  <w:rPrChange w:id="20938" w:author="Στάθης Καπ" w:date="2023-03-03T03:55:00Z">
                    <w:rPr>
                      <w:rFonts w:ascii="Calibri" w:hAnsi="Calibri" w:cs="Calibri"/>
                      <w:color w:val="000000"/>
                      <w:sz w:val="18"/>
                      <w:szCs w:val="18"/>
                    </w:rPr>
                  </w:rPrChange>
                </w:rPr>
                <w:t>985</w:t>
              </w:r>
            </w:ins>
          </w:p>
        </w:tc>
        <w:tc>
          <w:tcPr>
            <w:tcW w:w="541" w:type="dxa"/>
            <w:vAlign w:val="bottom"/>
            <w:tcPrChange w:id="20939" w:author="Στάθης Καπ" w:date="2023-03-03T06:26:00Z">
              <w:tcPr>
                <w:tcW w:w="541" w:type="dxa"/>
                <w:vAlign w:val="bottom"/>
              </w:tcPr>
            </w:tcPrChange>
          </w:tcPr>
          <w:p w14:paraId="013C27BC" w14:textId="3D820958" w:rsidR="00C87CFE" w:rsidRPr="00F665AE" w:rsidRDefault="00C87CFE" w:rsidP="00C87CFE">
            <w:pPr>
              <w:jc w:val="center"/>
              <w:rPr>
                <w:ins w:id="20940" w:author="Στάθης Καπ" w:date="2023-03-03T03:54:00Z"/>
                <w:rFonts w:cstheme="minorHAnsi"/>
                <w:sz w:val="16"/>
                <w:szCs w:val="16"/>
              </w:rPr>
            </w:pPr>
            <w:ins w:id="20941" w:author="Στάθης Καπ" w:date="2023-03-03T03:54:00Z">
              <w:r w:rsidRPr="00F665AE">
                <w:rPr>
                  <w:rFonts w:ascii="Calibri" w:hAnsi="Calibri" w:cs="Calibri"/>
                  <w:color w:val="000000"/>
                  <w:sz w:val="16"/>
                  <w:szCs w:val="16"/>
                  <w:rPrChange w:id="20942" w:author="Στάθης Καπ" w:date="2023-03-03T03:55:00Z">
                    <w:rPr>
                      <w:rFonts w:ascii="Calibri" w:hAnsi="Calibri" w:cs="Calibri"/>
                      <w:color w:val="000000"/>
                      <w:sz w:val="18"/>
                      <w:szCs w:val="18"/>
                    </w:rPr>
                  </w:rPrChange>
                </w:rPr>
                <w:t>0.201</w:t>
              </w:r>
            </w:ins>
          </w:p>
        </w:tc>
        <w:tc>
          <w:tcPr>
            <w:tcW w:w="589" w:type="dxa"/>
            <w:vAlign w:val="center"/>
            <w:tcPrChange w:id="20943" w:author="Στάθης Καπ" w:date="2023-03-03T06:26:00Z">
              <w:tcPr>
                <w:tcW w:w="589" w:type="dxa"/>
                <w:vAlign w:val="center"/>
              </w:tcPr>
            </w:tcPrChange>
          </w:tcPr>
          <w:p w14:paraId="7BCCFE1B" w14:textId="1740C469" w:rsidR="00C87CFE" w:rsidRPr="00F665AE" w:rsidRDefault="00C87CFE" w:rsidP="00C87CFE">
            <w:pPr>
              <w:jc w:val="center"/>
              <w:rPr>
                <w:ins w:id="20944" w:author="Στάθης Καπ" w:date="2023-03-03T03:54:00Z"/>
                <w:rFonts w:cstheme="minorHAnsi"/>
                <w:sz w:val="16"/>
                <w:szCs w:val="16"/>
              </w:rPr>
            </w:pPr>
            <w:ins w:id="20945"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209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47" w:author="Στάθης Καπ" w:date="2023-03-03T03:54:00Z"/>
        </w:trPr>
        <w:tc>
          <w:tcPr>
            <w:tcW w:w="515" w:type="dxa"/>
            <w:tcBorders>
              <w:top w:val="nil"/>
              <w:bottom w:val="nil"/>
              <w:right w:val="single" w:sz="4" w:space="0" w:color="auto"/>
            </w:tcBorders>
            <w:shd w:val="clear" w:color="auto" w:fill="E7E6E6" w:themeFill="background2"/>
            <w:vAlign w:val="bottom"/>
            <w:tcPrChange w:id="20948" w:author="Στάθης Καπ" w:date="2023-03-03T06:26:00Z">
              <w:tcPr>
                <w:tcW w:w="515" w:type="dxa"/>
                <w:vAlign w:val="center"/>
              </w:tcPr>
            </w:tcPrChange>
          </w:tcPr>
          <w:p w14:paraId="22F32D90" w14:textId="40AD595F" w:rsidR="00C87CFE" w:rsidRPr="00F665AE" w:rsidRDefault="00C87CFE" w:rsidP="00C87CFE">
            <w:pPr>
              <w:jc w:val="center"/>
              <w:rPr>
                <w:ins w:id="20949" w:author="Στάθης Καπ" w:date="2023-03-03T03:54:00Z"/>
                <w:sz w:val="16"/>
                <w:szCs w:val="16"/>
              </w:rPr>
            </w:pPr>
            <w:ins w:id="20950" w:author="Στάθης Καπ" w:date="2023-03-03T03:54:00Z">
              <w:r w:rsidRPr="00F665AE">
                <w:rPr>
                  <w:rFonts w:ascii="Calibri" w:hAnsi="Calibri" w:cs="Calibri"/>
                  <w:color w:val="000000"/>
                  <w:sz w:val="16"/>
                  <w:szCs w:val="16"/>
                  <w:rPrChange w:id="20951"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20952" w:author="Στάθης Καπ" w:date="2023-03-03T06:26:00Z">
              <w:tcPr>
                <w:tcW w:w="560" w:type="dxa"/>
              </w:tcPr>
            </w:tcPrChange>
          </w:tcPr>
          <w:p w14:paraId="6627AC66" w14:textId="554A7AA3" w:rsidR="00C87CFE" w:rsidRPr="00F665AE" w:rsidRDefault="00C87CFE" w:rsidP="00C87CFE">
            <w:pPr>
              <w:jc w:val="center"/>
              <w:rPr>
                <w:ins w:id="20953" w:author="Στάθης Καπ" w:date="2023-03-03T03:54:00Z"/>
                <w:rFonts w:cstheme="minorHAnsi"/>
                <w:sz w:val="16"/>
                <w:szCs w:val="16"/>
              </w:rPr>
            </w:pPr>
            <w:ins w:id="20954" w:author="Στάθης Καπ" w:date="2023-03-03T03:54:00Z">
              <w:r w:rsidRPr="00F665AE">
                <w:rPr>
                  <w:sz w:val="16"/>
                  <w:szCs w:val="16"/>
                  <w:rPrChange w:id="20955" w:author="Στάθης Καπ" w:date="2023-03-03T03:55:00Z">
                    <w:rPr>
                      <w:sz w:val="18"/>
                      <w:szCs w:val="18"/>
                    </w:rPr>
                  </w:rPrChange>
                </w:rPr>
                <w:t>219</w:t>
              </w:r>
            </w:ins>
          </w:p>
        </w:tc>
        <w:tc>
          <w:tcPr>
            <w:tcW w:w="855" w:type="dxa"/>
            <w:tcPrChange w:id="20956" w:author="Στάθης Καπ" w:date="2023-03-03T06:26:00Z">
              <w:tcPr>
                <w:tcW w:w="855" w:type="dxa"/>
              </w:tcPr>
            </w:tcPrChange>
          </w:tcPr>
          <w:p w14:paraId="1B0DC303" w14:textId="254F92FD" w:rsidR="00C87CFE" w:rsidRPr="00F665AE" w:rsidRDefault="00C87CFE" w:rsidP="00C87CFE">
            <w:pPr>
              <w:jc w:val="center"/>
              <w:rPr>
                <w:ins w:id="20957" w:author="Στάθης Καπ" w:date="2023-03-03T03:54:00Z"/>
                <w:rFonts w:cstheme="minorHAnsi"/>
                <w:sz w:val="16"/>
                <w:szCs w:val="16"/>
              </w:rPr>
            </w:pPr>
            <w:ins w:id="20958" w:author="Στάθης Καπ" w:date="2023-03-03T03:54:00Z">
              <w:r w:rsidRPr="00F665AE">
                <w:rPr>
                  <w:sz w:val="16"/>
                  <w:szCs w:val="16"/>
                  <w:rPrChange w:id="20959" w:author="Στάθης Καπ" w:date="2023-03-03T03:55:00Z">
                    <w:rPr>
                      <w:sz w:val="18"/>
                      <w:szCs w:val="18"/>
                    </w:rPr>
                  </w:rPrChange>
                </w:rPr>
                <w:t>219</w:t>
              </w:r>
            </w:ins>
          </w:p>
        </w:tc>
        <w:tc>
          <w:tcPr>
            <w:tcW w:w="544" w:type="dxa"/>
            <w:vAlign w:val="bottom"/>
            <w:tcPrChange w:id="20960" w:author="Στάθης Καπ" w:date="2023-03-03T06:26:00Z">
              <w:tcPr>
                <w:tcW w:w="544" w:type="dxa"/>
                <w:vAlign w:val="bottom"/>
              </w:tcPr>
            </w:tcPrChange>
          </w:tcPr>
          <w:p w14:paraId="79FF0A86" w14:textId="78C6AA3B" w:rsidR="00C87CFE" w:rsidRPr="00F665AE" w:rsidRDefault="00C87CFE" w:rsidP="00C87CFE">
            <w:pPr>
              <w:jc w:val="center"/>
              <w:rPr>
                <w:ins w:id="20961" w:author="Στάθης Καπ" w:date="2023-03-03T03:54:00Z"/>
                <w:rFonts w:cstheme="minorHAnsi"/>
                <w:sz w:val="16"/>
                <w:szCs w:val="16"/>
              </w:rPr>
            </w:pPr>
            <w:ins w:id="20962" w:author="Στάθης Καπ" w:date="2023-03-03T03:54:00Z">
              <w:r w:rsidRPr="00F665AE">
                <w:rPr>
                  <w:rFonts w:ascii="Calibri" w:hAnsi="Calibri" w:cs="Calibri"/>
                  <w:color w:val="000000"/>
                  <w:sz w:val="16"/>
                  <w:szCs w:val="16"/>
                  <w:rPrChange w:id="20963" w:author="Στάθης Καπ" w:date="2023-03-03T03:55:00Z">
                    <w:rPr>
                      <w:rFonts w:ascii="Calibri" w:hAnsi="Calibri" w:cs="Calibri"/>
                      <w:color w:val="000000"/>
                      <w:sz w:val="18"/>
                      <w:szCs w:val="18"/>
                    </w:rPr>
                  </w:rPrChange>
                </w:rPr>
                <w:t>193</w:t>
              </w:r>
            </w:ins>
          </w:p>
        </w:tc>
        <w:tc>
          <w:tcPr>
            <w:tcW w:w="621" w:type="dxa"/>
            <w:vAlign w:val="bottom"/>
            <w:tcPrChange w:id="20964" w:author="Στάθης Καπ" w:date="2023-03-03T06:26:00Z">
              <w:tcPr>
                <w:tcW w:w="621" w:type="dxa"/>
                <w:vAlign w:val="bottom"/>
              </w:tcPr>
            </w:tcPrChange>
          </w:tcPr>
          <w:p w14:paraId="4843BEF9" w14:textId="787D8DB8" w:rsidR="00C87CFE" w:rsidRPr="00F665AE" w:rsidRDefault="00C87CFE" w:rsidP="00C87CFE">
            <w:pPr>
              <w:jc w:val="center"/>
              <w:rPr>
                <w:ins w:id="20965" w:author="Στάθης Καπ" w:date="2023-03-03T03:54:00Z"/>
                <w:rFonts w:cstheme="minorHAnsi"/>
                <w:sz w:val="16"/>
                <w:szCs w:val="16"/>
              </w:rPr>
            </w:pPr>
            <w:ins w:id="20966" w:author="Στάθης Καπ" w:date="2023-03-03T03:54:00Z">
              <w:r w:rsidRPr="00F665AE">
                <w:rPr>
                  <w:rFonts w:ascii="Calibri" w:hAnsi="Calibri" w:cs="Calibri"/>
                  <w:color w:val="000000"/>
                  <w:sz w:val="16"/>
                  <w:szCs w:val="16"/>
                  <w:rPrChange w:id="20967" w:author="Στάθης Καπ" w:date="2023-03-03T03:55:00Z">
                    <w:rPr>
                      <w:rFonts w:ascii="Calibri" w:hAnsi="Calibri" w:cs="Calibri"/>
                      <w:color w:val="000000"/>
                      <w:sz w:val="18"/>
                      <w:szCs w:val="18"/>
                    </w:rPr>
                  </w:rPrChange>
                </w:rPr>
                <w:t>0.171</w:t>
              </w:r>
            </w:ins>
          </w:p>
        </w:tc>
        <w:tc>
          <w:tcPr>
            <w:tcW w:w="669" w:type="dxa"/>
            <w:vAlign w:val="center"/>
            <w:tcPrChange w:id="20968" w:author="Στάθης Καπ" w:date="2023-03-03T06:26:00Z">
              <w:tcPr>
                <w:tcW w:w="669" w:type="dxa"/>
                <w:vAlign w:val="center"/>
              </w:tcPr>
            </w:tcPrChange>
          </w:tcPr>
          <w:p w14:paraId="6A023FE1" w14:textId="2CB90565" w:rsidR="00C87CFE" w:rsidRPr="00F665AE" w:rsidRDefault="00C87CFE" w:rsidP="00C87CFE">
            <w:pPr>
              <w:jc w:val="center"/>
              <w:rPr>
                <w:ins w:id="20969" w:author="Στάθης Καπ" w:date="2023-03-03T03:54:00Z"/>
                <w:rFonts w:cstheme="minorHAnsi"/>
                <w:sz w:val="16"/>
                <w:szCs w:val="16"/>
              </w:rPr>
            </w:pPr>
            <w:ins w:id="20970" w:author="Στάθης Καπ" w:date="2023-03-03T06:18:00Z">
              <w:r>
                <w:rPr>
                  <w:rFonts w:ascii="Calibri" w:hAnsi="Calibri" w:cstheme="minorHAnsi"/>
                  <w:color w:val="000000"/>
                  <w:sz w:val="16"/>
                  <w:szCs w:val="16"/>
                </w:rPr>
                <w:t>11.87</w:t>
              </w:r>
            </w:ins>
          </w:p>
        </w:tc>
        <w:tc>
          <w:tcPr>
            <w:tcW w:w="543" w:type="dxa"/>
            <w:vAlign w:val="bottom"/>
            <w:tcPrChange w:id="20971" w:author="Στάθης Καπ" w:date="2023-03-03T06:26:00Z">
              <w:tcPr>
                <w:tcW w:w="543" w:type="dxa"/>
                <w:vAlign w:val="bottom"/>
              </w:tcPr>
            </w:tcPrChange>
          </w:tcPr>
          <w:p w14:paraId="73598A61" w14:textId="03B2C874" w:rsidR="00C87CFE" w:rsidRPr="00F665AE" w:rsidRDefault="00C87CFE" w:rsidP="00C87CFE">
            <w:pPr>
              <w:jc w:val="center"/>
              <w:rPr>
                <w:ins w:id="20972" w:author="Στάθης Καπ" w:date="2023-03-03T03:54:00Z"/>
                <w:rFonts w:cstheme="minorHAnsi"/>
                <w:sz w:val="16"/>
                <w:szCs w:val="16"/>
              </w:rPr>
            </w:pPr>
            <w:ins w:id="20973" w:author="Στάθης Καπ" w:date="2023-03-03T03:54:00Z">
              <w:r w:rsidRPr="00F665AE">
                <w:rPr>
                  <w:rFonts w:ascii="Calibri" w:hAnsi="Calibri" w:cs="Calibri"/>
                  <w:color w:val="000000"/>
                  <w:sz w:val="16"/>
                  <w:szCs w:val="16"/>
                  <w:rPrChange w:id="20974" w:author="Στάθης Καπ" w:date="2023-03-03T03:55:00Z">
                    <w:rPr>
                      <w:rFonts w:ascii="Calibri" w:hAnsi="Calibri" w:cs="Calibri"/>
                      <w:color w:val="000000"/>
                      <w:sz w:val="18"/>
                      <w:szCs w:val="18"/>
                    </w:rPr>
                  </w:rPrChange>
                </w:rPr>
                <w:t>176</w:t>
              </w:r>
            </w:ins>
          </w:p>
        </w:tc>
        <w:tc>
          <w:tcPr>
            <w:tcW w:w="621" w:type="dxa"/>
            <w:vAlign w:val="bottom"/>
            <w:tcPrChange w:id="20975" w:author="Στάθης Καπ" w:date="2023-03-03T06:26:00Z">
              <w:tcPr>
                <w:tcW w:w="621" w:type="dxa"/>
                <w:vAlign w:val="bottom"/>
              </w:tcPr>
            </w:tcPrChange>
          </w:tcPr>
          <w:p w14:paraId="4D1E9DCE" w14:textId="7CC0C04F" w:rsidR="00C87CFE" w:rsidRPr="00F665AE" w:rsidRDefault="00C87CFE" w:rsidP="00C87CFE">
            <w:pPr>
              <w:jc w:val="center"/>
              <w:rPr>
                <w:ins w:id="20976" w:author="Στάθης Καπ" w:date="2023-03-03T03:54:00Z"/>
                <w:rFonts w:cstheme="minorHAnsi"/>
                <w:sz w:val="16"/>
                <w:szCs w:val="16"/>
              </w:rPr>
            </w:pPr>
            <w:ins w:id="20977" w:author="Στάθης Καπ" w:date="2023-03-03T03:54:00Z">
              <w:r w:rsidRPr="00F665AE">
                <w:rPr>
                  <w:rFonts w:ascii="Calibri" w:hAnsi="Calibri" w:cs="Calibri"/>
                  <w:color w:val="000000"/>
                  <w:sz w:val="16"/>
                  <w:szCs w:val="16"/>
                  <w:rPrChange w:id="20978" w:author="Στάθης Καπ" w:date="2023-03-03T03:55:00Z">
                    <w:rPr>
                      <w:rFonts w:ascii="Calibri" w:hAnsi="Calibri" w:cs="Calibri"/>
                      <w:color w:val="000000"/>
                      <w:sz w:val="18"/>
                      <w:szCs w:val="18"/>
                    </w:rPr>
                  </w:rPrChange>
                </w:rPr>
                <w:t>0.176</w:t>
              </w:r>
            </w:ins>
          </w:p>
        </w:tc>
        <w:tc>
          <w:tcPr>
            <w:tcW w:w="669" w:type="dxa"/>
            <w:vAlign w:val="center"/>
            <w:tcPrChange w:id="20979" w:author="Στάθης Καπ" w:date="2023-03-03T06:26:00Z">
              <w:tcPr>
                <w:tcW w:w="669" w:type="dxa"/>
                <w:vAlign w:val="center"/>
              </w:tcPr>
            </w:tcPrChange>
          </w:tcPr>
          <w:p w14:paraId="2A98B756" w14:textId="78730BD9" w:rsidR="00C87CFE" w:rsidRPr="00F665AE" w:rsidRDefault="00C87CFE" w:rsidP="00C87CFE">
            <w:pPr>
              <w:jc w:val="center"/>
              <w:rPr>
                <w:ins w:id="20980" w:author="Στάθης Καπ" w:date="2023-03-03T03:54:00Z"/>
                <w:rFonts w:cstheme="minorHAnsi"/>
                <w:sz w:val="16"/>
                <w:szCs w:val="16"/>
              </w:rPr>
            </w:pPr>
            <w:ins w:id="20981" w:author="Στάθης Καπ" w:date="2023-03-03T06:18:00Z">
              <w:r>
                <w:rPr>
                  <w:rFonts w:ascii="Calibri" w:hAnsi="Calibri" w:cstheme="minorHAnsi"/>
                  <w:color w:val="000000"/>
                  <w:sz w:val="16"/>
                  <w:szCs w:val="16"/>
                </w:rPr>
                <w:t>8.81</w:t>
              </w:r>
            </w:ins>
          </w:p>
        </w:tc>
        <w:tc>
          <w:tcPr>
            <w:tcW w:w="508" w:type="dxa"/>
            <w:vAlign w:val="bottom"/>
            <w:tcPrChange w:id="20982" w:author="Στάθης Καπ" w:date="2023-03-03T06:26:00Z">
              <w:tcPr>
                <w:tcW w:w="508" w:type="dxa"/>
                <w:vAlign w:val="bottom"/>
              </w:tcPr>
            </w:tcPrChange>
          </w:tcPr>
          <w:p w14:paraId="3FBE2D5E" w14:textId="099EA36B" w:rsidR="00C87CFE" w:rsidRPr="00F665AE" w:rsidRDefault="00C87CFE" w:rsidP="00C87CFE">
            <w:pPr>
              <w:jc w:val="center"/>
              <w:rPr>
                <w:ins w:id="20983" w:author="Στάθης Καπ" w:date="2023-03-03T03:54:00Z"/>
                <w:rFonts w:cstheme="minorHAnsi"/>
                <w:sz w:val="16"/>
                <w:szCs w:val="16"/>
              </w:rPr>
            </w:pPr>
            <w:ins w:id="20984" w:author="Στάθης Καπ" w:date="2023-03-03T03:54:00Z">
              <w:r w:rsidRPr="00F665AE">
                <w:rPr>
                  <w:rFonts w:ascii="Calibri" w:hAnsi="Calibri" w:cs="Calibri"/>
                  <w:color w:val="000000"/>
                  <w:sz w:val="16"/>
                  <w:szCs w:val="16"/>
                  <w:rPrChange w:id="20985" w:author="Στάθης Καπ" w:date="2023-03-03T03:55:00Z">
                    <w:rPr>
                      <w:rFonts w:ascii="Calibri" w:hAnsi="Calibri" w:cs="Calibri"/>
                      <w:color w:val="000000"/>
                      <w:sz w:val="18"/>
                      <w:szCs w:val="18"/>
                    </w:rPr>
                  </w:rPrChange>
                </w:rPr>
                <w:t>173</w:t>
              </w:r>
            </w:ins>
          </w:p>
        </w:tc>
        <w:tc>
          <w:tcPr>
            <w:tcW w:w="541" w:type="dxa"/>
            <w:vAlign w:val="bottom"/>
            <w:tcPrChange w:id="20986" w:author="Στάθης Καπ" w:date="2023-03-03T06:26:00Z">
              <w:tcPr>
                <w:tcW w:w="541" w:type="dxa"/>
                <w:vAlign w:val="bottom"/>
              </w:tcPr>
            </w:tcPrChange>
          </w:tcPr>
          <w:p w14:paraId="7DDF41CA" w14:textId="25EFF825" w:rsidR="00C87CFE" w:rsidRPr="00F665AE" w:rsidRDefault="00C87CFE" w:rsidP="00C87CFE">
            <w:pPr>
              <w:jc w:val="center"/>
              <w:rPr>
                <w:ins w:id="20987" w:author="Στάθης Καπ" w:date="2023-03-03T03:54:00Z"/>
                <w:rFonts w:cstheme="minorHAnsi"/>
                <w:sz w:val="16"/>
                <w:szCs w:val="16"/>
              </w:rPr>
            </w:pPr>
            <w:ins w:id="20988" w:author="Στάθης Καπ" w:date="2023-03-03T03:54:00Z">
              <w:r w:rsidRPr="00F665AE">
                <w:rPr>
                  <w:rFonts w:ascii="Calibri" w:hAnsi="Calibri" w:cs="Calibri"/>
                  <w:color w:val="000000"/>
                  <w:sz w:val="16"/>
                  <w:szCs w:val="16"/>
                  <w:rPrChange w:id="20989" w:author="Στάθης Καπ" w:date="2023-03-03T03:55:00Z">
                    <w:rPr>
                      <w:rFonts w:ascii="Calibri" w:hAnsi="Calibri" w:cs="Calibri"/>
                      <w:color w:val="000000"/>
                      <w:sz w:val="18"/>
                      <w:szCs w:val="18"/>
                    </w:rPr>
                  </w:rPrChange>
                </w:rPr>
                <w:t>0.17</w:t>
              </w:r>
            </w:ins>
          </w:p>
        </w:tc>
        <w:tc>
          <w:tcPr>
            <w:tcW w:w="589" w:type="dxa"/>
            <w:vAlign w:val="center"/>
            <w:tcPrChange w:id="20990" w:author="Στάθης Καπ" w:date="2023-03-03T06:26:00Z">
              <w:tcPr>
                <w:tcW w:w="589" w:type="dxa"/>
                <w:vAlign w:val="center"/>
              </w:tcPr>
            </w:tcPrChange>
          </w:tcPr>
          <w:p w14:paraId="78EBEFFF" w14:textId="6BD4FB21" w:rsidR="00C87CFE" w:rsidRPr="00F665AE" w:rsidRDefault="00C87CFE" w:rsidP="00C87CFE">
            <w:pPr>
              <w:jc w:val="center"/>
              <w:rPr>
                <w:ins w:id="20991" w:author="Στάθης Καπ" w:date="2023-03-03T03:54:00Z"/>
                <w:rFonts w:cstheme="minorHAnsi"/>
                <w:sz w:val="16"/>
                <w:szCs w:val="16"/>
              </w:rPr>
            </w:pPr>
            <w:ins w:id="20992" w:author="Στάθης Καπ" w:date="2023-03-03T06:18:00Z">
              <w:r>
                <w:rPr>
                  <w:rFonts w:ascii="Calibri" w:hAnsi="Calibri" w:cstheme="minorHAnsi"/>
                  <w:color w:val="000000"/>
                  <w:sz w:val="16"/>
                  <w:szCs w:val="16"/>
                </w:rPr>
                <w:t>10.36</w:t>
              </w:r>
            </w:ins>
          </w:p>
        </w:tc>
        <w:tc>
          <w:tcPr>
            <w:tcW w:w="463" w:type="dxa"/>
            <w:vAlign w:val="bottom"/>
            <w:tcPrChange w:id="20993" w:author="Στάθης Καπ" w:date="2023-03-03T06:26:00Z">
              <w:tcPr>
                <w:tcW w:w="463" w:type="dxa"/>
                <w:vAlign w:val="bottom"/>
              </w:tcPr>
            </w:tcPrChange>
          </w:tcPr>
          <w:p w14:paraId="0E62EF2B" w14:textId="020F66BB" w:rsidR="00C87CFE" w:rsidRPr="00F665AE" w:rsidRDefault="00C87CFE" w:rsidP="00C87CFE">
            <w:pPr>
              <w:jc w:val="center"/>
              <w:rPr>
                <w:ins w:id="20994" w:author="Στάθης Καπ" w:date="2023-03-03T03:54:00Z"/>
                <w:rFonts w:cstheme="minorHAnsi"/>
                <w:sz w:val="16"/>
                <w:szCs w:val="16"/>
              </w:rPr>
            </w:pPr>
            <w:ins w:id="20995" w:author="Στάθης Καπ" w:date="2023-03-03T03:54:00Z">
              <w:r w:rsidRPr="00F665AE">
                <w:rPr>
                  <w:rFonts w:ascii="Calibri" w:hAnsi="Calibri" w:cs="Calibri"/>
                  <w:color w:val="000000"/>
                  <w:sz w:val="16"/>
                  <w:szCs w:val="16"/>
                  <w:rPrChange w:id="20996" w:author="Στάθης Καπ" w:date="2023-03-03T03:55:00Z">
                    <w:rPr>
                      <w:rFonts w:ascii="Calibri" w:hAnsi="Calibri" w:cs="Calibri"/>
                      <w:color w:val="000000"/>
                      <w:sz w:val="18"/>
                      <w:szCs w:val="18"/>
                    </w:rPr>
                  </w:rPrChange>
                </w:rPr>
                <w:t>163</w:t>
              </w:r>
            </w:ins>
          </w:p>
        </w:tc>
        <w:tc>
          <w:tcPr>
            <w:tcW w:w="541" w:type="dxa"/>
            <w:vAlign w:val="bottom"/>
            <w:tcPrChange w:id="20997" w:author="Στάθης Καπ" w:date="2023-03-03T06:26:00Z">
              <w:tcPr>
                <w:tcW w:w="541" w:type="dxa"/>
                <w:vAlign w:val="bottom"/>
              </w:tcPr>
            </w:tcPrChange>
          </w:tcPr>
          <w:p w14:paraId="047DFCE5" w14:textId="23E4CBC2" w:rsidR="00C87CFE" w:rsidRPr="00F665AE" w:rsidRDefault="00C87CFE" w:rsidP="00C87CFE">
            <w:pPr>
              <w:jc w:val="center"/>
              <w:rPr>
                <w:ins w:id="20998" w:author="Στάθης Καπ" w:date="2023-03-03T03:54:00Z"/>
                <w:rFonts w:cstheme="minorHAnsi"/>
                <w:sz w:val="16"/>
                <w:szCs w:val="16"/>
              </w:rPr>
            </w:pPr>
            <w:ins w:id="20999" w:author="Στάθης Καπ" w:date="2023-03-03T03:54:00Z">
              <w:r w:rsidRPr="00F665AE">
                <w:rPr>
                  <w:rFonts w:ascii="Calibri" w:hAnsi="Calibri" w:cs="Calibri"/>
                  <w:color w:val="000000"/>
                  <w:sz w:val="16"/>
                  <w:szCs w:val="16"/>
                  <w:rPrChange w:id="21000" w:author="Στάθης Καπ" w:date="2023-03-03T03:55:00Z">
                    <w:rPr>
                      <w:rFonts w:ascii="Calibri" w:hAnsi="Calibri" w:cs="Calibri"/>
                      <w:color w:val="000000"/>
                      <w:sz w:val="18"/>
                      <w:szCs w:val="18"/>
                    </w:rPr>
                  </w:rPrChange>
                </w:rPr>
                <w:t>0.178</w:t>
              </w:r>
            </w:ins>
          </w:p>
        </w:tc>
        <w:tc>
          <w:tcPr>
            <w:tcW w:w="589" w:type="dxa"/>
            <w:vAlign w:val="center"/>
            <w:tcPrChange w:id="21001" w:author="Στάθης Καπ" w:date="2023-03-03T06:26:00Z">
              <w:tcPr>
                <w:tcW w:w="589" w:type="dxa"/>
                <w:vAlign w:val="center"/>
              </w:tcPr>
            </w:tcPrChange>
          </w:tcPr>
          <w:p w14:paraId="705BA079" w14:textId="2ABBAD4A" w:rsidR="00C87CFE" w:rsidRPr="00F665AE" w:rsidRDefault="00C87CFE" w:rsidP="00C87CFE">
            <w:pPr>
              <w:jc w:val="center"/>
              <w:rPr>
                <w:ins w:id="21002" w:author="Στάθης Καπ" w:date="2023-03-03T03:54:00Z"/>
                <w:rFonts w:cstheme="minorHAnsi"/>
                <w:sz w:val="16"/>
                <w:szCs w:val="16"/>
              </w:rPr>
            </w:pPr>
            <w:ins w:id="21003"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210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05" w:author="Στάθης Καπ" w:date="2023-03-03T03:54:00Z"/>
        </w:trPr>
        <w:tc>
          <w:tcPr>
            <w:tcW w:w="515" w:type="dxa"/>
            <w:tcBorders>
              <w:top w:val="nil"/>
              <w:bottom w:val="nil"/>
              <w:right w:val="single" w:sz="4" w:space="0" w:color="auto"/>
            </w:tcBorders>
            <w:shd w:val="clear" w:color="auto" w:fill="E7E6E6" w:themeFill="background2"/>
            <w:vAlign w:val="bottom"/>
            <w:tcPrChange w:id="21006" w:author="Στάθης Καπ" w:date="2023-03-03T06:26:00Z">
              <w:tcPr>
                <w:tcW w:w="515" w:type="dxa"/>
                <w:vAlign w:val="center"/>
              </w:tcPr>
            </w:tcPrChange>
          </w:tcPr>
          <w:p w14:paraId="4E9D4DE9" w14:textId="1B699152" w:rsidR="00C87CFE" w:rsidRPr="00F665AE" w:rsidRDefault="00C87CFE" w:rsidP="00C87CFE">
            <w:pPr>
              <w:jc w:val="center"/>
              <w:rPr>
                <w:ins w:id="21007" w:author="Στάθης Καπ" w:date="2023-03-03T03:54:00Z"/>
                <w:sz w:val="16"/>
                <w:szCs w:val="16"/>
              </w:rPr>
            </w:pPr>
            <w:ins w:id="21008" w:author="Στάθης Καπ" w:date="2023-03-03T03:54:00Z">
              <w:r w:rsidRPr="00F665AE">
                <w:rPr>
                  <w:rFonts w:ascii="Calibri" w:hAnsi="Calibri" w:cs="Calibri"/>
                  <w:color w:val="000000"/>
                  <w:sz w:val="16"/>
                  <w:szCs w:val="16"/>
                  <w:rPrChange w:id="21009"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21010" w:author="Στάθης Καπ" w:date="2023-03-03T06:26:00Z">
              <w:tcPr>
                <w:tcW w:w="560" w:type="dxa"/>
              </w:tcPr>
            </w:tcPrChange>
          </w:tcPr>
          <w:p w14:paraId="03C2CB20" w14:textId="3BF8B7FA" w:rsidR="00C87CFE" w:rsidRPr="00F665AE" w:rsidRDefault="00C87CFE" w:rsidP="00C87CFE">
            <w:pPr>
              <w:jc w:val="center"/>
              <w:rPr>
                <w:ins w:id="21011" w:author="Στάθης Καπ" w:date="2023-03-03T03:54:00Z"/>
                <w:rFonts w:cstheme="minorHAnsi"/>
                <w:sz w:val="16"/>
                <w:szCs w:val="16"/>
              </w:rPr>
            </w:pPr>
            <w:ins w:id="21012" w:author="Στάθης Καπ" w:date="2023-03-03T03:54:00Z">
              <w:r w:rsidRPr="00F665AE">
                <w:rPr>
                  <w:sz w:val="16"/>
                  <w:szCs w:val="16"/>
                  <w:rPrChange w:id="21013" w:author="Στάθης Καπ" w:date="2023-03-03T03:55:00Z">
                    <w:rPr>
                      <w:sz w:val="18"/>
                      <w:szCs w:val="18"/>
                    </w:rPr>
                  </w:rPrChange>
                </w:rPr>
                <w:t>266</w:t>
              </w:r>
            </w:ins>
          </w:p>
        </w:tc>
        <w:tc>
          <w:tcPr>
            <w:tcW w:w="855" w:type="dxa"/>
            <w:tcPrChange w:id="21014" w:author="Στάθης Καπ" w:date="2023-03-03T06:26:00Z">
              <w:tcPr>
                <w:tcW w:w="855" w:type="dxa"/>
              </w:tcPr>
            </w:tcPrChange>
          </w:tcPr>
          <w:p w14:paraId="62F7382E" w14:textId="4FB6CCB5" w:rsidR="00C87CFE" w:rsidRPr="00F665AE" w:rsidRDefault="00C87CFE" w:rsidP="00C87CFE">
            <w:pPr>
              <w:jc w:val="center"/>
              <w:rPr>
                <w:ins w:id="21015" w:author="Στάθης Καπ" w:date="2023-03-03T03:54:00Z"/>
                <w:rFonts w:cstheme="minorHAnsi"/>
                <w:sz w:val="16"/>
                <w:szCs w:val="16"/>
              </w:rPr>
            </w:pPr>
            <w:ins w:id="21016" w:author="Στάθης Καπ" w:date="2023-03-03T03:54:00Z">
              <w:r w:rsidRPr="00F665AE">
                <w:rPr>
                  <w:sz w:val="16"/>
                  <w:szCs w:val="16"/>
                  <w:rPrChange w:id="21017" w:author="Στάθης Καπ" w:date="2023-03-03T03:55:00Z">
                    <w:rPr>
                      <w:sz w:val="18"/>
                      <w:szCs w:val="18"/>
                    </w:rPr>
                  </w:rPrChange>
                </w:rPr>
                <w:t>259</w:t>
              </w:r>
            </w:ins>
          </w:p>
        </w:tc>
        <w:tc>
          <w:tcPr>
            <w:tcW w:w="544" w:type="dxa"/>
            <w:vAlign w:val="bottom"/>
            <w:tcPrChange w:id="21018" w:author="Στάθης Καπ" w:date="2023-03-03T06:26:00Z">
              <w:tcPr>
                <w:tcW w:w="544" w:type="dxa"/>
                <w:vAlign w:val="bottom"/>
              </w:tcPr>
            </w:tcPrChange>
          </w:tcPr>
          <w:p w14:paraId="41332756" w14:textId="32D82242" w:rsidR="00C87CFE" w:rsidRPr="00F665AE" w:rsidRDefault="00C87CFE" w:rsidP="00C87CFE">
            <w:pPr>
              <w:jc w:val="center"/>
              <w:rPr>
                <w:ins w:id="21019" w:author="Στάθης Καπ" w:date="2023-03-03T03:54:00Z"/>
                <w:rFonts w:cstheme="minorHAnsi"/>
                <w:sz w:val="16"/>
                <w:szCs w:val="16"/>
              </w:rPr>
            </w:pPr>
            <w:ins w:id="21020" w:author="Στάθης Καπ" w:date="2023-03-03T03:54:00Z">
              <w:r w:rsidRPr="00F665AE">
                <w:rPr>
                  <w:rFonts w:ascii="Calibri" w:hAnsi="Calibri" w:cs="Calibri"/>
                  <w:color w:val="000000"/>
                  <w:sz w:val="16"/>
                  <w:szCs w:val="16"/>
                  <w:rPrChange w:id="21021" w:author="Στάθης Καπ" w:date="2023-03-03T03:55:00Z">
                    <w:rPr>
                      <w:rFonts w:ascii="Calibri" w:hAnsi="Calibri" w:cs="Calibri"/>
                      <w:color w:val="000000"/>
                      <w:sz w:val="18"/>
                      <w:szCs w:val="18"/>
                    </w:rPr>
                  </w:rPrChange>
                </w:rPr>
                <w:t>236</w:t>
              </w:r>
            </w:ins>
          </w:p>
        </w:tc>
        <w:tc>
          <w:tcPr>
            <w:tcW w:w="621" w:type="dxa"/>
            <w:vAlign w:val="bottom"/>
            <w:tcPrChange w:id="21022" w:author="Στάθης Καπ" w:date="2023-03-03T06:26:00Z">
              <w:tcPr>
                <w:tcW w:w="621" w:type="dxa"/>
                <w:vAlign w:val="bottom"/>
              </w:tcPr>
            </w:tcPrChange>
          </w:tcPr>
          <w:p w14:paraId="6278D3EC" w14:textId="28A70409" w:rsidR="00C87CFE" w:rsidRPr="00F665AE" w:rsidRDefault="00C87CFE" w:rsidP="00C87CFE">
            <w:pPr>
              <w:jc w:val="center"/>
              <w:rPr>
                <w:ins w:id="21023" w:author="Στάθης Καπ" w:date="2023-03-03T03:54:00Z"/>
                <w:rFonts w:cstheme="minorHAnsi"/>
                <w:sz w:val="16"/>
                <w:szCs w:val="16"/>
              </w:rPr>
            </w:pPr>
            <w:ins w:id="21024" w:author="Στάθης Καπ" w:date="2023-03-03T03:54:00Z">
              <w:r w:rsidRPr="00F665AE">
                <w:rPr>
                  <w:rFonts w:ascii="Calibri" w:hAnsi="Calibri" w:cs="Calibri"/>
                  <w:color w:val="000000"/>
                  <w:sz w:val="16"/>
                  <w:szCs w:val="16"/>
                  <w:rPrChange w:id="21025" w:author="Στάθης Καπ" w:date="2023-03-03T03:55:00Z">
                    <w:rPr>
                      <w:rFonts w:ascii="Calibri" w:hAnsi="Calibri" w:cs="Calibri"/>
                      <w:color w:val="000000"/>
                      <w:sz w:val="18"/>
                      <w:szCs w:val="18"/>
                    </w:rPr>
                  </w:rPrChange>
                </w:rPr>
                <w:t>0.177</w:t>
              </w:r>
            </w:ins>
          </w:p>
        </w:tc>
        <w:tc>
          <w:tcPr>
            <w:tcW w:w="669" w:type="dxa"/>
            <w:vAlign w:val="center"/>
            <w:tcPrChange w:id="21026" w:author="Στάθης Καπ" w:date="2023-03-03T06:26:00Z">
              <w:tcPr>
                <w:tcW w:w="669" w:type="dxa"/>
                <w:vAlign w:val="center"/>
              </w:tcPr>
            </w:tcPrChange>
          </w:tcPr>
          <w:p w14:paraId="50670217" w14:textId="5110C390" w:rsidR="00C87CFE" w:rsidRPr="00F665AE" w:rsidRDefault="00C87CFE" w:rsidP="00C87CFE">
            <w:pPr>
              <w:jc w:val="center"/>
              <w:rPr>
                <w:ins w:id="21027" w:author="Στάθης Καπ" w:date="2023-03-03T03:54:00Z"/>
                <w:rFonts w:cstheme="minorHAnsi"/>
                <w:sz w:val="16"/>
                <w:szCs w:val="16"/>
              </w:rPr>
            </w:pPr>
            <w:ins w:id="21028" w:author="Στάθης Καπ" w:date="2023-03-03T06:18:00Z">
              <w:r>
                <w:rPr>
                  <w:rFonts w:ascii="Calibri" w:hAnsi="Calibri" w:cstheme="minorHAnsi"/>
                  <w:color w:val="000000"/>
                  <w:sz w:val="16"/>
                  <w:szCs w:val="16"/>
                </w:rPr>
                <w:t>11.28</w:t>
              </w:r>
            </w:ins>
          </w:p>
        </w:tc>
        <w:tc>
          <w:tcPr>
            <w:tcW w:w="543" w:type="dxa"/>
            <w:vAlign w:val="bottom"/>
            <w:tcPrChange w:id="21029" w:author="Στάθης Καπ" w:date="2023-03-03T06:26:00Z">
              <w:tcPr>
                <w:tcW w:w="543" w:type="dxa"/>
                <w:vAlign w:val="bottom"/>
              </w:tcPr>
            </w:tcPrChange>
          </w:tcPr>
          <w:p w14:paraId="1AC801C7" w14:textId="2A52A0BE" w:rsidR="00C87CFE" w:rsidRPr="00F665AE" w:rsidRDefault="00C87CFE" w:rsidP="00C87CFE">
            <w:pPr>
              <w:jc w:val="center"/>
              <w:rPr>
                <w:ins w:id="21030" w:author="Στάθης Καπ" w:date="2023-03-03T03:54:00Z"/>
                <w:rFonts w:cstheme="minorHAnsi"/>
                <w:sz w:val="16"/>
                <w:szCs w:val="16"/>
              </w:rPr>
            </w:pPr>
            <w:ins w:id="21031" w:author="Στάθης Καπ" w:date="2023-03-03T03:54:00Z">
              <w:r w:rsidRPr="00F665AE">
                <w:rPr>
                  <w:rFonts w:ascii="Calibri" w:hAnsi="Calibri" w:cs="Calibri"/>
                  <w:color w:val="000000"/>
                  <w:sz w:val="16"/>
                  <w:szCs w:val="16"/>
                  <w:rPrChange w:id="21032" w:author="Στάθης Καπ" w:date="2023-03-03T03:55:00Z">
                    <w:rPr>
                      <w:rFonts w:ascii="Calibri" w:hAnsi="Calibri" w:cs="Calibri"/>
                      <w:color w:val="000000"/>
                      <w:sz w:val="18"/>
                      <w:szCs w:val="18"/>
                    </w:rPr>
                  </w:rPrChange>
                </w:rPr>
                <w:t>205</w:t>
              </w:r>
            </w:ins>
          </w:p>
        </w:tc>
        <w:tc>
          <w:tcPr>
            <w:tcW w:w="621" w:type="dxa"/>
            <w:vAlign w:val="bottom"/>
            <w:tcPrChange w:id="21033" w:author="Στάθης Καπ" w:date="2023-03-03T06:26:00Z">
              <w:tcPr>
                <w:tcW w:w="621" w:type="dxa"/>
                <w:vAlign w:val="bottom"/>
              </w:tcPr>
            </w:tcPrChange>
          </w:tcPr>
          <w:p w14:paraId="05F8E578" w14:textId="3EED59D6" w:rsidR="00C87CFE" w:rsidRPr="00F665AE" w:rsidRDefault="00C87CFE" w:rsidP="00C87CFE">
            <w:pPr>
              <w:jc w:val="center"/>
              <w:rPr>
                <w:ins w:id="21034" w:author="Στάθης Καπ" w:date="2023-03-03T03:54:00Z"/>
                <w:rFonts w:cstheme="minorHAnsi"/>
                <w:sz w:val="16"/>
                <w:szCs w:val="16"/>
              </w:rPr>
            </w:pPr>
            <w:ins w:id="21035" w:author="Στάθης Καπ" w:date="2023-03-03T03:54:00Z">
              <w:r w:rsidRPr="00F665AE">
                <w:rPr>
                  <w:rFonts w:ascii="Calibri" w:hAnsi="Calibri" w:cs="Calibri"/>
                  <w:color w:val="000000"/>
                  <w:sz w:val="16"/>
                  <w:szCs w:val="16"/>
                  <w:rPrChange w:id="21036" w:author="Στάθης Καπ" w:date="2023-03-03T03:55:00Z">
                    <w:rPr>
                      <w:rFonts w:ascii="Calibri" w:hAnsi="Calibri" w:cs="Calibri"/>
                      <w:color w:val="000000"/>
                      <w:sz w:val="18"/>
                      <w:szCs w:val="18"/>
                    </w:rPr>
                  </w:rPrChange>
                </w:rPr>
                <w:t>0.166</w:t>
              </w:r>
            </w:ins>
          </w:p>
        </w:tc>
        <w:tc>
          <w:tcPr>
            <w:tcW w:w="669" w:type="dxa"/>
            <w:vAlign w:val="center"/>
            <w:tcPrChange w:id="21037" w:author="Στάθης Καπ" w:date="2023-03-03T06:26:00Z">
              <w:tcPr>
                <w:tcW w:w="669" w:type="dxa"/>
                <w:vAlign w:val="center"/>
              </w:tcPr>
            </w:tcPrChange>
          </w:tcPr>
          <w:p w14:paraId="3887EC95" w14:textId="709A75A5" w:rsidR="00C87CFE" w:rsidRPr="00F665AE" w:rsidRDefault="00C87CFE" w:rsidP="00C87CFE">
            <w:pPr>
              <w:jc w:val="center"/>
              <w:rPr>
                <w:ins w:id="21038" w:author="Στάθης Καπ" w:date="2023-03-03T03:54:00Z"/>
                <w:rFonts w:cstheme="minorHAnsi"/>
                <w:sz w:val="16"/>
                <w:szCs w:val="16"/>
              </w:rPr>
            </w:pPr>
            <w:ins w:id="21039" w:author="Στάθης Καπ" w:date="2023-03-03T06:18:00Z">
              <w:r>
                <w:rPr>
                  <w:rFonts w:ascii="Calibri" w:hAnsi="Calibri" w:cstheme="minorHAnsi"/>
                  <w:color w:val="000000"/>
                  <w:sz w:val="16"/>
                  <w:szCs w:val="16"/>
                </w:rPr>
                <w:t>13.14</w:t>
              </w:r>
            </w:ins>
          </w:p>
        </w:tc>
        <w:tc>
          <w:tcPr>
            <w:tcW w:w="508" w:type="dxa"/>
            <w:vAlign w:val="bottom"/>
            <w:tcPrChange w:id="21040" w:author="Στάθης Καπ" w:date="2023-03-03T06:26:00Z">
              <w:tcPr>
                <w:tcW w:w="508" w:type="dxa"/>
                <w:vAlign w:val="bottom"/>
              </w:tcPr>
            </w:tcPrChange>
          </w:tcPr>
          <w:p w14:paraId="518BEE9D" w14:textId="329C4527" w:rsidR="00C87CFE" w:rsidRPr="00F665AE" w:rsidRDefault="00C87CFE" w:rsidP="00C87CFE">
            <w:pPr>
              <w:jc w:val="center"/>
              <w:rPr>
                <w:ins w:id="21041" w:author="Στάθης Καπ" w:date="2023-03-03T03:54:00Z"/>
                <w:rFonts w:cstheme="minorHAnsi"/>
                <w:sz w:val="16"/>
                <w:szCs w:val="16"/>
              </w:rPr>
            </w:pPr>
            <w:ins w:id="21042" w:author="Στάθης Καπ" w:date="2023-03-03T03:54:00Z">
              <w:r w:rsidRPr="00F665AE">
                <w:rPr>
                  <w:rFonts w:ascii="Calibri" w:hAnsi="Calibri" w:cs="Calibri"/>
                  <w:color w:val="000000"/>
                  <w:sz w:val="16"/>
                  <w:szCs w:val="16"/>
                  <w:rPrChange w:id="21043" w:author="Στάθης Καπ" w:date="2023-03-03T03:55:00Z">
                    <w:rPr>
                      <w:rFonts w:ascii="Calibri" w:hAnsi="Calibri" w:cs="Calibri"/>
                      <w:color w:val="000000"/>
                      <w:sz w:val="18"/>
                      <w:szCs w:val="18"/>
                    </w:rPr>
                  </w:rPrChange>
                </w:rPr>
                <w:t>196</w:t>
              </w:r>
            </w:ins>
          </w:p>
        </w:tc>
        <w:tc>
          <w:tcPr>
            <w:tcW w:w="541" w:type="dxa"/>
            <w:vAlign w:val="bottom"/>
            <w:tcPrChange w:id="21044" w:author="Στάθης Καπ" w:date="2023-03-03T06:26:00Z">
              <w:tcPr>
                <w:tcW w:w="541" w:type="dxa"/>
                <w:vAlign w:val="bottom"/>
              </w:tcPr>
            </w:tcPrChange>
          </w:tcPr>
          <w:p w14:paraId="004DD8C0" w14:textId="3015BDEA" w:rsidR="00C87CFE" w:rsidRPr="00F665AE" w:rsidRDefault="00C87CFE" w:rsidP="00C87CFE">
            <w:pPr>
              <w:jc w:val="center"/>
              <w:rPr>
                <w:ins w:id="21045" w:author="Στάθης Καπ" w:date="2023-03-03T03:54:00Z"/>
                <w:rFonts w:cstheme="minorHAnsi"/>
                <w:sz w:val="16"/>
                <w:szCs w:val="16"/>
              </w:rPr>
            </w:pPr>
            <w:ins w:id="21046" w:author="Στάθης Καπ" w:date="2023-03-03T03:54:00Z">
              <w:r w:rsidRPr="00F665AE">
                <w:rPr>
                  <w:rFonts w:ascii="Calibri" w:hAnsi="Calibri" w:cs="Calibri"/>
                  <w:color w:val="000000"/>
                  <w:sz w:val="16"/>
                  <w:szCs w:val="16"/>
                  <w:rPrChange w:id="21047" w:author="Στάθης Καπ" w:date="2023-03-03T03:55:00Z">
                    <w:rPr>
                      <w:rFonts w:ascii="Calibri" w:hAnsi="Calibri" w:cs="Calibri"/>
                      <w:color w:val="000000"/>
                      <w:sz w:val="18"/>
                      <w:szCs w:val="18"/>
                    </w:rPr>
                  </w:rPrChange>
                </w:rPr>
                <w:t>0.181</w:t>
              </w:r>
            </w:ins>
          </w:p>
        </w:tc>
        <w:tc>
          <w:tcPr>
            <w:tcW w:w="589" w:type="dxa"/>
            <w:vAlign w:val="center"/>
            <w:tcPrChange w:id="21048" w:author="Στάθης Καπ" w:date="2023-03-03T06:26:00Z">
              <w:tcPr>
                <w:tcW w:w="589" w:type="dxa"/>
                <w:vAlign w:val="center"/>
              </w:tcPr>
            </w:tcPrChange>
          </w:tcPr>
          <w:p w14:paraId="4580FDD0" w14:textId="64B31BB8" w:rsidR="00C87CFE" w:rsidRPr="00F665AE" w:rsidRDefault="00C87CFE" w:rsidP="00C87CFE">
            <w:pPr>
              <w:jc w:val="center"/>
              <w:rPr>
                <w:ins w:id="21049" w:author="Στάθης Καπ" w:date="2023-03-03T03:54:00Z"/>
                <w:rFonts w:cstheme="minorHAnsi"/>
                <w:sz w:val="16"/>
                <w:szCs w:val="16"/>
              </w:rPr>
            </w:pPr>
            <w:ins w:id="21050" w:author="Στάθης Καπ" w:date="2023-03-03T06:18:00Z">
              <w:r>
                <w:rPr>
                  <w:rFonts w:ascii="Calibri" w:hAnsi="Calibri" w:cstheme="minorHAnsi"/>
                  <w:color w:val="000000"/>
                  <w:sz w:val="16"/>
                  <w:szCs w:val="16"/>
                </w:rPr>
                <w:t>16.95</w:t>
              </w:r>
            </w:ins>
          </w:p>
        </w:tc>
        <w:tc>
          <w:tcPr>
            <w:tcW w:w="463" w:type="dxa"/>
            <w:vAlign w:val="bottom"/>
            <w:tcPrChange w:id="21051" w:author="Στάθης Καπ" w:date="2023-03-03T06:26:00Z">
              <w:tcPr>
                <w:tcW w:w="463" w:type="dxa"/>
                <w:vAlign w:val="bottom"/>
              </w:tcPr>
            </w:tcPrChange>
          </w:tcPr>
          <w:p w14:paraId="0095FA05" w14:textId="4D237E31" w:rsidR="00C87CFE" w:rsidRPr="00F665AE" w:rsidRDefault="00C87CFE" w:rsidP="00C87CFE">
            <w:pPr>
              <w:jc w:val="center"/>
              <w:rPr>
                <w:ins w:id="21052" w:author="Στάθης Καπ" w:date="2023-03-03T03:54:00Z"/>
                <w:rFonts w:cstheme="minorHAnsi"/>
                <w:sz w:val="16"/>
                <w:szCs w:val="16"/>
              </w:rPr>
            </w:pPr>
            <w:ins w:id="21053" w:author="Στάθης Καπ" w:date="2023-03-03T03:54:00Z">
              <w:r w:rsidRPr="00F665AE">
                <w:rPr>
                  <w:rFonts w:ascii="Calibri" w:hAnsi="Calibri" w:cs="Calibri"/>
                  <w:color w:val="000000"/>
                  <w:sz w:val="16"/>
                  <w:szCs w:val="16"/>
                  <w:rPrChange w:id="21054" w:author="Στάθης Καπ" w:date="2023-03-03T03:55:00Z">
                    <w:rPr>
                      <w:rFonts w:ascii="Calibri" w:hAnsi="Calibri" w:cs="Calibri"/>
                      <w:color w:val="000000"/>
                      <w:sz w:val="18"/>
                      <w:szCs w:val="18"/>
                    </w:rPr>
                  </w:rPrChange>
                </w:rPr>
                <w:t>213</w:t>
              </w:r>
            </w:ins>
          </w:p>
        </w:tc>
        <w:tc>
          <w:tcPr>
            <w:tcW w:w="541" w:type="dxa"/>
            <w:vAlign w:val="bottom"/>
            <w:tcPrChange w:id="21055" w:author="Στάθης Καπ" w:date="2023-03-03T06:26:00Z">
              <w:tcPr>
                <w:tcW w:w="541" w:type="dxa"/>
                <w:vAlign w:val="bottom"/>
              </w:tcPr>
            </w:tcPrChange>
          </w:tcPr>
          <w:p w14:paraId="14A5516F" w14:textId="65AD02E1" w:rsidR="00C87CFE" w:rsidRPr="00F665AE" w:rsidRDefault="00C87CFE" w:rsidP="00C87CFE">
            <w:pPr>
              <w:jc w:val="center"/>
              <w:rPr>
                <w:ins w:id="21056" w:author="Στάθης Καπ" w:date="2023-03-03T03:54:00Z"/>
                <w:rFonts w:cstheme="minorHAnsi"/>
                <w:sz w:val="16"/>
                <w:szCs w:val="16"/>
              </w:rPr>
            </w:pPr>
            <w:ins w:id="21057" w:author="Στάθης Καπ" w:date="2023-03-03T03:54:00Z">
              <w:r w:rsidRPr="00F665AE">
                <w:rPr>
                  <w:rFonts w:ascii="Calibri" w:hAnsi="Calibri" w:cs="Calibri"/>
                  <w:color w:val="000000"/>
                  <w:sz w:val="16"/>
                  <w:szCs w:val="16"/>
                  <w:rPrChange w:id="21058" w:author="Στάθης Καπ" w:date="2023-03-03T03:55:00Z">
                    <w:rPr>
                      <w:rFonts w:ascii="Calibri" w:hAnsi="Calibri" w:cs="Calibri"/>
                      <w:color w:val="000000"/>
                      <w:sz w:val="18"/>
                      <w:szCs w:val="18"/>
                    </w:rPr>
                  </w:rPrChange>
                </w:rPr>
                <w:t>0.181</w:t>
              </w:r>
            </w:ins>
          </w:p>
        </w:tc>
        <w:tc>
          <w:tcPr>
            <w:tcW w:w="589" w:type="dxa"/>
            <w:vAlign w:val="center"/>
            <w:tcPrChange w:id="21059" w:author="Στάθης Καπ" w:date="2023-03-03T06:26:00Z">
              <w:tcPr>
                <w:tcW w:w="589" w:type="dxa"/>
                <w:vAlign w:val="center"/>
              </w:tcPr>
            </w:tcPrChange>
          </w:tcPr>
          <w:p w14:paraId="2531CAF8" w14:textId="7CF3ABBF" w:rsidR="00C87CFE" w:rsidRPr="00F665AE" w:rsidRDefault="00C87CFE" w:rsidP="00C87CFE">
            <w:pPr>
              <w:jc w:val="center"/>
              <w:rPr>
                <w:ins w:id="21060" w:author="Στάθης Καπ" w:date="2023-03-03T03:54:00Z"/>
                <w:rFonts w:cstheme="minorHAnsi"/>
                <w:sz w:val="16"/>
                <w:szCs w:val="16"/>
              </w:rPr>
            </w:pPr>
            <w:ins w:id="21061"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210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63" w:author="Στάθης Καπ" w:date="2023-03-03T03:52:00Z"/>
        </w:trPr>
        <w:tc>
          <w:tcPr>
            <w:tcW w:w="515" w:type="dxa"/>
            <w:tcBorders>
              <w:top w:val="nil"/>
              <w:bottom w:val="nil"/>
              <w:right w:val="single" w:sz="4" w:space="0" w:color="auto"/>
            </w:tcBorders>
            <w:shd w:val="clear" w:color="auto" w:fill="E7E6E6" w:themeFill="background2"/>
            <w:vAlign w:val="bottom"/>
            <w:tcPrChange w:id="21064" w:author="Στάθης Καπ" w:date="2023-03-03T06:26:00Z">
              <w:tcPr>
                <w:tcW w:w="515" w:type="dxa"/>
                <w:vAlign w:val="center"/>
              </w:tcPr>
            </w:tcPrChange>
          </w:tcPr>
          <w:p w14:paraId="42EAA98B" w14:textId="39544CDA" w:rsidR="00C87CFE" w:rsidRPr="00F665AE" w:rsidRDefault="00C87CFE" w:rsidP="00C87CFE">
            <w:pPr>
              <w:jc w:val="center"/>
              <w:rPr>
                <w:ins w:id="21065" w:author="Στάθης Καπ" w:date="2023-03-03T03:52:00Z"/>
                <w:sz w:val="16"/>
                <w:szCs w:val="16"/>
              </w:rPr>
            </w:pPr>
            <w:ins w:id="21066" w:author="Στάθης Καπ" w:date="2023-03-03T03:54:00Z">
              <w:r w:rsidRPr="00F665AE">
                <w:rPr>
                  <w:rFonts w:ascii="Calibri" w:hAnsi="Calibri" w:cs="Calibri"/>
                  <w:color w:val="000000"/>
                  <w:sz w:val="16"/>
                  <w:szCs w:val="16"/>
                  <w:rPrChange w:id="21067"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21068" w:author="Στάθης Καπ" w:date="2023-03-03T06:26:00Z">
              <w:tcPr>
                <w:tcW w:w="560" w:type="dxa"/>
              </w:tcPr>
            </w:tcPrChange>
          </w:tcPr>
          <w:p w14:paraId="3F770E04" w14:textId="72151C3C" w:rsidR="00C87CFE" w:rsidRPr="00F665AE" w:rsidRDefault="00C87CFE" w:rsidP="00C87CFE">
            <w:pPr>
              <w:jc w:val="center"/>
              <w:rPr>
                <w:ins w:id="21069" w:author="Στάθης Καπ" w:date="2023-03-03T03:52:00Z"/>
                <w:rFonts w:cstheme="minorHAnsi"/>
                <w:sz w:val="16"/>
                <w:szCs w:val="16"/>
              </w:rPr>
            </w:pPr>
            <w:ins w:id="21070" w:author="Στάθης Καπ" w:date="2023-03-03T03:54:00Z">
              <w:r w:rsidRPr="00F665AE">
                <w:rPr>
                  <w:sz w:val="16"/>
                  <w:szCs w:val="16"/>
                  <w:rPrChange w:id="21071" w:author="Στάθης Καπ" w:date="2023-03-03T03:55:00Z">
                    <w:rPr>
                      <w:sz w:val="18"/>
                      <w:szCs w:val="18"/>
                    </w:rPr>
                  </w:rPrChange>
                </w:rPr>
                <w:t>266</w:t>
              </w:r>
            </w:ins>
          </w:p>
        </w:tc>
        <w:tc>
          <w:tcPr>
            <w:tcW w:w="855" w:type="dxa"/>
            <w:tcPrChange w:id="21072" w:author="Στάθης Καπ" w:date="2023-03-03T06:26:00Z">
              <w:tcPr>
                <w:tcW w:w="855" w:type="dxa"/>
              </w:tcPr>
            </w:tcPrChange>
          </w:tcPr>
          <w:p w14:paraId="55618518" w14:textId="2EE93038" w:rsidR="00C87CFE" w:rsidRPr="00F665AE" w:rsidRDefault="00C87CFE" w:rsidP="00C87CFE">
            <w:pPr>
              <w:jc w:val="center"/>
              <w:rPr>
                <w:ins w:id="21073" w:author="Στάθης Καπ" w:date="2023-03-03T03:52:00Z"/>
                <w:rFonts w:cstheme="minorHAnsi"/>
                <w:sz w:val="16"/>
                <w:szCs w:val="16"/>
              </w:rPr>
            </w:pPr>
            <w:ins w:id="21074" w:author="Στάθης Καπ" w:date="2023-03-03T03:54:00Z">
              <w:r w:rsidRPr="00F665AE">
                <w:rPr>
                  <w:sz w:val="16"/>
                  <w:szCs w:val="16"/>
                  <w:rPrChange w:id="21075" w:author="Στάθης Καπ" w:date="2023-03-03T03:55:00Z">
                    <w:rPr>
                      <w:sz w:val="18"/>
                      <w:szCs w:val="18"/>
                    </w:rPr>
                  </w:rPrChange>
                </w:rPr>
                <w:t>265</w:t>
              </w:r>
            </w:ins>
          </w:p>
        </w:tc>
        <w:tc>
          <w:tcPr>
            <w:tcW w:w="544" w:type="dxa"/>
            <w:vAlign w:val="bottom"/>
            <w:tcPrChange w:id="21076" w:author="Στάθης Καπ" w:date="2023-03-03T06:26:00Z">
              <w:tcPr>
                <w:tcW w:w="544" w:type="dxa"/>
                <w:vAlign w:val="bottom"/>
              </w:tcPr>
            </w:tcPrChange>
          </w:tcPr>
          <w:p w14:paraId="193BDB2A" w14:textId="42EBA916" w:rsidR="00C87CFE" w:rsidRPr="00F665AE" w:rsidRDefault="00C87CFE" w:rsidP="00C87CFE">
            <w:pPr>
              <w:jc w:val="center"/>
              <w:rPr>
                <w:ins w:id="21077" w:author="Στάθης Καπ" w:date="2023-03-03T03:52:00Z"/>
                <w:rFonts w:cstheme="minorHAnsi"/>
                <w:sz w:val="16"/>
                <w:szCs w:val="16"/>
              </w:rPr>
            </w:pPr>
            <w:ins w:id="21078" w:author="Στάθης Καπ" w:date="2023-03-03T03:54:00Z">
              <w:r w:rsidRPr="00F665AE">
                <w:rPr>
                  <w:rFonts w:ascii="Calibri" w:hAnsi="Calibri" w:cs="Calibri"/>
                  <w:color w:val="000000"/>
                  <w:sz w:val="16"/>
                  <w:szCs w:val="16"/>
                  <w:rPrChange w:id="21079" w:author="Στάθης Καπ" w:date="2023-03-03T03:55:00Z">
                    <w:rPr>
                      <w:rFonts w:ascii="Calibri" w:hAnsi="Calibri" w:cs="Calibri"/>
                      <w:color w:val="000000"/>
                      <w:sz w:val="18"/>
                      <w:szCs w:val="18"/>
                    </w:rPr>
                  </w:rPrChange>
                </w:rPr>
                <w:t>226</w:t>
              </w:r>
            </w:ins>
          </w:p>
        </w:tc>
        <w:tc>
          <w:tcPr>
            <w:tcW w:w="621" w:type="dxa"/>
            <w:vAlign w:val="bottom"/>
            <w:tcPrChange w:id="21080" w:author="Στάθης Καπ" w:date="2023-03-03T06:26:00Z">
              <w:tcPr>
                <w:tcW w:w="621" w:type="dxa"/>
                <w:vAlign w:val="bottom"/>
              </w:tcPr>
            </w:tcPrChange>
          </w:tcPr>
          <w:p w14:paraId="28538DE3" w14:textId="65C29B8A" w:rsidR="00C87CFE" w:rsidRPr="00F665AE" w:rsidRDefault="00C87CFE" w:rsidP="00C87CFE">
            <w:pPr>
              <w:jc w:val="center"/>
              <w:rPr>
                <w:ins w:id="21081" w:author="Στάθης Καπ" w:date="2023-03-03T03:52:00Z"/>
                <w:rFonts w:cstheme="minorHAnsi"/>
                <w:sz w:val="16"/>
                <w:szCs w:val="16"/>
              </w:rPr>
            </w:pPr>
            <w:ins w:id="21082" w:author="Στάθης Καπ" w:date="2023-03-03T03:54:00Z">
              <w:r w:rsidRPr="00F665AE">
                <w:rPr>
                  <w:rFonts w:ascii="Calibri" w:hAnsi="Calibri" w:cs="Calibri"/>
                  <w:color w:val="000000"/>
                  <w:sz w:val="16"/>
                  <w:szCs w:val="16"/>
                  <w:rPrChange w:id="21083" w:author="Στάθης Καπ" w:date="2023-03-03T03:55:00Z">
                    <w:rPr>
                      <w:rFonts w:ascii="Calibri" w:hAnsi="Calibri" w:cs="Calibri"/>
                      <w:color w:val="000000"/>
                      <w:sz w:val="18"/>
                      <w:szCs w:val="18"/>
                    </w:rPr>
                  </w:rPrChange>
                </w:rPr>
                <w:t>0.206</w:t>
              </w:r>
            </w:ins>
          </w:p>
        </w:tc>
        <w:tc>
          <w:tcPr>
            <w:tcW w:w="669" w:type="dxa"/>
            <w:vAlign w:val="center"/>
            <w:tcPrChange w:id="21084" w:author="Στάθης Καπ" w:date="2023-03-03T06:26:00Z">
              <w:tcPr>
                <w:tcW w:w="669" w:type="dxa"/>
                <w:vAlign w:val="center"/>
              </w:tcPr>
            </w:tcPrChange>
          </w:tcPr>
          <w:p w14:paraId="2876F6B6" w14:textId="0B2B5D48" w:rsidR="00C87CFE" w:rsidRPr="00F665AE" w:rsidRDefault="00C87CFE" w:rsidP="00C87CFE">
            <w:pPr>
              <w:jc w:val="center"/>
              <w:rPr>
                <w:ins w:id="21085" w:author="Στάθης Καπ" w:date="2023-03-03T03:52:00Z"/>
                <w:rFonts w:cstheme="minorHAnsi"/>
                <w:sz w:val="16"/>
                <w:szCs w:val="16"/>
              </w:rPr>
            </w:pPr>
            <w:ins w:id="21086" w:author="Στάθης Καπ" w:date="2023-03-03T06:18:00Z">
              <w:r>
                <w:rPr>
                  <w:rFonts w:ascii="Calibri" w:hAnsi="Calibri" w:cstheme="minorHAnsi"/>
                  <w:color w:val="000000"/>
                  <w:sz w:val="16"/>
                  <w:szCs w:val="16"/>
                </w:rPr>
                <w:t>15.04</w:t>
              </w:r>
            </w:ins>
          </w:p>
        </w:tc>
        <w:tc>
          <w:tcPr>
            <w:tcW w:w="543" w:type="dxa"/>
            <w:vAlign w:val="bottom"/>
            <w:tcPrChange w:id="21087" w:author="Στάθης Καπ" w:date="2023-03-03T06:26:00Z">
              <w:tcPr>
                <w:tcW w:w="543" w:type="dxa"/>
                <w:vAlign w:val="bottom"/>
              </w:tcPr>
            </w:tcPrChange>
          </w:tcPr>
          <w:p w14:paraId="76E37543" w14:textId="75D5E235" w:rsidR="00C87CFE" w:rsidRPr="00F665AE" w:rsidRDefault="00C87CFE" w:rsidP="00C87CFE">
            <w:pPr>
              <w:jc w:val="center"/>
              <w:rPr>
                <w:ins w:id="21088" w:author="Στάθης Καπ" w:date="2023-03-03T03:52:00Z"/>
                <w:rFonts w:cstheme="minorHAnsi"/>
                <w:sz w:val="16"/>
                <w:szCs w:val="16"/>
              </w:rPr>
            </w:pPr>
            <w:ins w:id="21089" w:author="Στάθης Καπ" w:date="2023-03-03T03:54:00Z">
              <w:r w:rsidRPr="00F665AE">
                <w:rPr>
                  <w:rFonts w:ascii="Calibri" w:hAnsi="Calibri" w:cs="Calibri"/>
                  <w:color w:val="000000"/>
                  <w:sz w:val="16"/>
                  <w:szCs w:val="16"/>
                  <w:rPrChange w:id="21090" w:author="Στάθης Καπ" w:date="2023-03-03T03:55:00Z">
                    <w:rPr>
                      <w:rFonts w:ascii="Calibri" w:hAnsi="Calibri" w:cs="Calibri"/>
                      <w:color w:val="000000"/>
                      <w:sz w:val="18"/>
                      <w:szCs w:val="18"/>
                    </w:rPr>
                  </w:rPrChange>
                </w:rPr>
                <w:t>221</w:t>
              </w:r>
            </w:ins>
          </w:p>
        </w:tc>
        <w:tc>
          <w:tcPr>
            <w:tcW w:w="621" w:type="dxa"/>
            <w:vAlign w:val="bottom"/>
            <w:tcPrChange w:id="21091" w:author="Στάθης Καπ" w:date="2023-03-03T06:26:00Z">
              <w:tcPr>
                <w:tcW w:w="621" w:type="dxa"/>
                <w:vAlign w:val="bottom"/>
              </w:tcPr>
            </w:tcPrChange>
          </w:tcPr>
          <w:p w14:paraId="0F1680AE" w14:textId="29540CBB" w:rsidR="00C87CFE" w:rsidRPr="00F665AE" w:rsidRDefault="00C87CFE" w:rsidP="00C87CFE">
            <w:pPr>
              <w:jc w:val="center"/>
              <w:rPr>
                <w:ins w:id="21092" w:author="Στάθης Καπ" w:date="2023-03-03T03:52:00Z"/>
                <w:rFonts w:cstheme="minorHAnsi"/>
                <w:sz w:val="16"/>
                <w:szCs w:val="16"/>
              </w:rPr>
            </w:pPr>
            <w:ins w:id="21093" w:author="Στάθης Καπ" w:date="2023-03-03T03:54:00Z">
              <w:r w:rsidRPr="00F665AE">
                <w:rPr>
                  <w:rFonts w:ascii="Calibri" w:hAnsi="Calibri" w:cs="Calibri"/>
                  <w:color w:val="000000"/>
                  <w:sz w:val="16"/>
                  <w:szCs w:val="16"/>
                  <w:rPrChange w:id="21094" w:author="Στάθης Καπ" w:date="2023-03-03T03:55:00Z">
                    <w:rPr>
                      <w:rFonts w:ascii="Calibri" w:hAnsi="Calibri" w:cs="Calibri"/>
                      <w:color w:val="000000"/>
                      <w:sz w:val="18"/>
                      <w:szCs w:val="18"/>
                    </w:rPr>
                  </w:rPrChange>
                </w:rPr>
                <w:t>0.184</w:t>
              </w:r>
            </w:ins>
          </w:p>
        </w:tc>
        <w:tc>
          <w:tcPr>
            <w:tcW w:w="669" w:type="dxa"/>
            <w:vAlign w:val="center"/>
            <w:tcPrChange w:id="21095" w:author="Στάθης Καπ" w:date="2023-03-03T06:26:00Z">
              <w:tcPr>
                <w:tcW w:w="669" w:type="dxa"/>
                <w:vAlign w:val="center"/>
              </w:tcPr>
            </w:tcPrChange>
          </w:tcPr>
          <w:p w14:paraId="6D535811" w14:textId="70A037D8" w:rsidR="00C87CFE" w:rsidRPr="00F665AE" w:rsidRDefault="00C87CFE" w:rsidP="00C87CFE">
            <w:pPr>
              <w:jc w:val="center"/>
              <w:rPr>
                <w:ins w:id="21096" w:author="Στάθης Καπ" w:date="2023-03-03T03:52:00Z"/>
                <w:rFonts w:cstheme="minorHAnsi"/>
                <w:sz w:val="16"/>
                <w:szCs w:val="16"/>
              </w:rPr>
            </w:pPr>
            <w:ins w:id="21097" w:author="Στάθης Καπ" w:date="2023-03-03T06:18:00Z">
              <w:r>
                <w:rPr>
                  <w:rFonts w:ascii="Calibri" w:hAnsi="Calibri" w:cstheme="minorHAnsi"/>
                  <w:color w:val="000000"/>
                  <w:sz w:val="16"/>
                  <w:szCs w:val="16"/>
                </w:rPr>
                <w:t>2.21</w:t>
              </w:r>
            </w:ins>
          </w:p>
        </w:tc>
        <w:tc>
          <w:tcPr>
            <w:tcW w:w="508" w:type="dxa"/>
            <w:vAlign w:val="bottom"/>
            <w:tcPrChange w:id="21098" w:author="Στάθης Καπ" w:date="2023-03-03T06:26:00Z">
              <w:tcPr>
                <w:tcW w:w="508" w:type="dxa"/>
                <w:vAlign w:val="bottom"/>
              </w:tcPr>
            </w:tcPrChange>
          </w:tcPr>
          <w:p w14:paraId="3166819B" w14:textId="187936FB" w:rsidR="00C87CFE" w:rsidRPr="00F665AE" w:rsidRDefault="00C87CFE" w:rsidP="00C87CFE">
            <w:pPr>
              <w:jc w:val="center"/>
              <w:rPr>
                <w:ins w:id="21099" w:author="Στάθης Καπ" w:date="2023-03-03T03:52:00Z"/>
                <w:rFonts w:cstheme="minorHAnsi"/>
                <w:sz w:val="16"/>
                <w:szCs w:val="16"/>
              </w:rPr>
            </w:pPr>
            <w:ins w:id="21100" w:author="Στάθης Καπ" w:date="2023-03-03T03:54:00Z">
              <w:r w:rsidRPr="00F665AE">
                <w:rPr>
                  <w:rFonts w:ascii="Calibri" w:hAnsi="Calibri" w:cs="Calibri"/>
                  <w:color w:val="000000"/>
                  <w:sz w:val="16"/>
                  <w:szCs w:val="16"/>
                  <w:rPrChange w:id="21101" w:author="Στάθης Καπ" w:date="2023-03-03T03:55:00Z">
                    <w:rPr>
                      <w:rFonts w:ascii="Calibri" w:hAnsi="Calibri" w:cs="Calibri"/>
                      <w:color w:val="000000"/>
                      <w:sz w:val="18"/>
                      <w:szCs w:val="18"/>
                    </w:rPr>
                  </w:rPrChange>
                </w:rPr>
                <w:t>217</w:t>
              </w:r>
            </w:ins>
          </w:p>
        </w:tc>
        <w:tc>
          <w:tcPr>
            <w:tcW w:w="541" w:type="dxa"/>
            <w:vAlign w:val="bottom"/>
            <w:tcPrChange w:id="21102" w:author="Στάθης Καπ" w:date="2023-03-03T06:26:00Z">
              <w:tcPr>
                <w:tcW w:w="541" w:type="dxa"/>
                <w:vAlign w:val="bottom"/>
              </w:tcPr>
            </w:tcPrChange>
          </w:tcPr>
          <w:p w14:paraId="4486F3D8" w14:textId="7D3EF4E0" w:rsidR="00C87CFE" w:rsidRPr="00F665AE" w:rsidRDefault="00C87CFE" w:rsidP="00C87CFE">
            <w:pPr>
              <w:jc w:val="center"/>
              <w:rPr>
                <w:ins w:id="21103" w:author="Στάθης Καπ" w:date="2023-03-03T03:52:00Z"/>
                <w:rFonts w:cstheme="minorHAnsi"/>
                <w:sz w:val="16"/>
                <w:szCs w:val="16"/>
              </w:rPr>
            </w:pPr>
            <w:ins w:id="21104" w:author="Στάθης Καπ" w:date="2023-03-03T03:54:00Z">
              <w:r w:rsidRPr="00F665AE">
                <w:rPr>
                  <w:rFonts w:ascii="Calibri" w:hAnsi="Calibri" w:cs="Calibri"/>
                  <w:color w:val="000000"/>
                  <w:sz w:val="16"/>
                  <w:szCs w:val="16"/>
                  <w:rPrChange w:id="21105" w:author="Στάθης Καπ" w:date="2023-03-03T03:55:00Z">
                    <w:rPr>
                      <w:rFonts w:ascii="Calibri" w:hAnsi="Calibri" w:cs="Calibri"/>
                      <w:color w:val="000000"/>
                      <w:sz w:val="18"/>
                      <w:szCs w:val="18"/>
                    </w:rPr>
                  </w:rPrChange>
                </w:rPr>
                <w:t>0.173</w:t>
              </w:r>
            </w:ins>
          </w:p>
        </w:tc>
        <w:tc>
          <w:tcPr>
            <w:tcW w:w="589" w:type="dxa"/>
            <w:vAlign w:val="center"/>
            <w:tcPrChange w:id="21106" w:author="Στάθης Καπ" w:date="2023-03-03T06:26:00Z">
              <w:tcPr>
                <w:tcW w:w="589" w:type="dxa"/>
                <w:vAlign w:val="center"/>
              </w:tcPr>
            </w:tcPrChange>
          </w:tcPr>
          <w:p w14:paraId="08458BD3" w14:textId="463B5010" w:rsidR="00C87CFE" w:rsidRPr="00F665AE" w:rsidRDefault="00C87CFE" w:rsidP="00C87CFE">
            <w:pPr>
              <w:jc w:val="center"/>
              <w:rPr>
                <w:ins w:id="21107" w:author="Στάθης Καπ" w:date="2023-03-03T03:52:00Z"/>
                <w:rFonts w:cstheme="minorHAnsi"/>
                <w:sz w:val="16"/>
                <w:szCs w:val="16"/>
              </w:rPr>
            </w:pPr>
            <w:ins w:id="21108" w:author="Στάθης Καπ" w:date="2023-03-03T06:18:00Z">
              <w:r>
                <w:rPr>
                  <w:rFonts w:ascii="Calibri" w:hAnsi="Calibri" w:cstheme="minorHAnsi"/>
                  <w:color w:val="000000"/>
                  <w:sz w:val="16"/>
                  <w:szCs w:val="16"/>
                </w:rPr>
                <w:t>3.98</w:t>
              </w:r>
            </w:ins>
          </w:p>
        </w:tc>
        <w:tc>
          <w:tcPr>
            <w:tcW w:w="463" w:type="dxa"/>
            <w:vAlign w:val="bottom"/>
            <w:tcPrChange w:id="21109" w:author="Στάθης Καπ" w:date="2023-03-03T06:26:00Z">
              <w:tcPr>
                <w:tcW w:w="463" w:type="dxa"/>
                <w:vAlign w:val="bottom"/>
              </w:tcPr>
            </w:tcPrChange>
          </w:tcPr>
          <w:p w14:paraId="6F11D5C5" w14:textId="73453054" w:rsidR="00C87CFE" w:rsidRPr="00F665AE" w:rsidRDefault="00C87CFE" w:rsidP="00C87CFE">
            <w:pPr>
              <w:jc w:val="center"/>
              <w:rPr>
                <w:ins w:id="21110" w:author="Στάθης Καπ" w:date="2023-03-03T03:52:00Z"/>
                <w:rFonts w:cstheme="minorHAnsi"/>
                <w:sz w:val="16"/>
                <w:szCs w:val="16"/>
              </w:rPr>
            </w:pPr>
            <w:ins w:id="21111" w:author="Στάθης Καπ" w:date="2023-03-03T03:54:00Z">
              <w:r w:rsidRPr="00F665AE">
                <w:rPr>
                  <w:rFonts w:ascii="Calibri" w:hAnsi="Calibri" w:cs="Calibri"/>
                  <w:color w:val="000000"/>
                  <w:sz w:val="16"/>
                  <w:szCs w:val="16"/>
                  <w:rPrChange w:id="21112" w:author="Στάθης Καπ" w:date="2023-03-03T03:55:00Z">
                    <w:rPr>
                      <w:rFonts w:ascii="Calibri" w:hAnsi="Calibri" w:cs="Calibri"/>
                      <w:color w:val="000000"/>
                      <w:sz w:val="18"/>
                      <w:szCs w:val="18"/>
                    </w:rPr>
                  </w:rPrChange>
                </w:rPr>
                <w:t>165</w:t>
              </w:r>
            </w:ins>
          </w:p>
        </w:tc>
        <w:tc>
          <w:tcPr>
            <w:tcW w:w="541" w:type="dxa"/>
            <w:vAlign w:val="bottom"/>
            <w:tcPrChange w:id="21113" w:author="Στάθης Καπ" w:date="2023-03-03T06:26:00Z">
              <w:tcPr>
                <w:tcW w:w="541" w:type="dxa"/>
                <w:vAlign w:val="bottom"/>
              </w:tcPr>
            </w:tcPrChange>
          </w:tcPr>
          <w:p w14:paraId="1A42E8A5" w14:textId="405C0991" w:rsidR="00C87CFE" w:rsidRPr="00F665AE" w:rsidRDefault="00C87CFE" w:rsidP="00C87CFE">
            <w:pPr>
              <w:jc w:val="center"/>
              <w:rPr>
                <w:ins w:id="21114" w:author="Στάθης Καπ" w:date="2023-03-03T03:52:00Z"/>
                <w:rFonts w:cstheme="minorHAnsi"/>
                <w:sz w:val="16"/>
                <w:szCs w:val="16"/>
              </w:rPr>
            </w:pPr>
            <w:ins w:id="21115" w:author="Στάθης Καπ" w:date="2023-03-03T03:54:00Z">
              <w:r w:rsidRPr="00F665AE">
                <w:rPr>
                  <w:rFonts w:ascii="Calibri" w:hAnsi="Calibri" w:cs="Calibri"/>
                  <w:color w:val="000000"/>
                  <w:sz w:val="16"/>
                  <w:szCs w:val="16"/>
                  <w:rPrChange w:id="21116" w:author="Στάθης Καπ" w:date="2023-03-03T03:55:00Z">
                    <w:rPr>
                      <w:rFonts w:ascii="Calibri" w:hAnsi="Calibri" w:cs="Calibri"/>
                      <w:color w:val="000000"/>
                      <w:sz w:val="18"/>
                      <w:szCs w:val="18"/>
                    </w:rPr>
                  </w:rPrChange>
                </w:rPr>
                <w:t>0.18</w:t>
              </w:r>
            </w:ins>
          </w:p>
        </w:tc>
        <w:tc>
          <w:tcPr>
            <w:tcW w:w="589" w:type="dxa"/>
            <w:vAlign w:val="center"/>
            <w:tcPrChange w:id="21117" w:author="Στάθης Καπ" w:date="2023-03-03T06:26:00Z">
              <w:tcPr>
                <w:tcW w:w="589" w:type="dxa"/>
                <w:vAlign w:val="center"/>
              </w:tcPr>
            </w:tcPrChange>
          </w:tcPr>
          <w:p w14:paraId="13E3C202" w14:textId="2B10C39C" w:rsidR="00C87CFE" w:rsidRPr="00F665AE" w:rsidRDefault="00C87CFE" w:rsidP="00C87CFE">
            <w:pPr>
              <w:jc w:val="center"/>
              <w:rPr>
                <w:ins w:id="21118" w:author="Στάθης Καπ" w:date="2023-03-03T03:52:00Z"/>
                <w:rFonts w:cstheme="minorHAnsi"/>
                <w:sz w:val="16"/>
                <w:szCs w:val="16"/>
              </w:rPr>
            </w:pPr>
            <w:ins w:id="21119"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211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21" w:author="Στάθης Καπ" w:date="2023-03-03T03:54:00Z"/>
        </w:trPr>
        <w:tc>
          <w:tcPr>
            <w:tcW w:w="515" w:type="dxa"/>
            <w:tcBorders>
              <w:top w:val="nil"/>
              <w:bottom w:val="nil"/>
              <w:right w:val="single" w:sz="4" w:space="0" w:color="auto"/>
            </w:tcBorders>
            <w:shd w:val="clear" w:color="auto" w:fill="E7E6E6" w:themeFill="background2"/>
            <w:vAlign w:val="bottom"/>
            <w:tcPrChange w:id="21122" w:author="Στάθης Καπ" w:date="2023-03-03T06:26:00Z">
              <w:tcPr>
                <w:tcW w:w="515" w:type="dxa"/>
                <w:vAlign w:val="bottom"/>
              </w:tcPr>
            </w:tcPrChange>
          </w:tcPr>
          <w:p w14:paraId="4752D50B" w14:textId="4E98C8FF" w:rsidR="00C87CFE" w:rsidRPr="00F665AE" w:rsidRDefault="00C87CFE" w:rsidP="00C87CFE">
            <w:pPr>
              <w:jc w:val="center"/>
              <w:rPr>
                <w:ins w:id="21123" w:author="Στάθης Καπ" w:date="2023-03-03T03:54:00Z"/>
                <w:rFonts w:ascii="Calibri" w:hAnsi="Calibri" w:cs="Calibri"/>
                <w:color w:val="000000"/>
                <w:sz w:val="16"/>
                <w:szCs w:val="16"/>
                <w:rPrChange w:id="21124" w:author="Στάθης Καπ" w:date="2023-03-03T03:55:00Z">
                  <w:rPr>
                    <w:ins w:id="21125" w:author="Στάθης Καπ" w:date="2023-03-03T03:54:00Z"/>
                    <w:rFonts w:ascii="Calibri" w:hAnsi="Calibri" w:cs="Calibri"/>
                    <w:color w:val="000000"/>
                    <w:sz w:val="18"/>
                    <w:szCs w:val="18"/>
                  </w:rPr>
                </w:rPrChange>
              </w:rPr>
            </w:pPr>
            <w:ins w:id="21126" w:author="Στάθης Καπ" w:date="2023-03-03T03:54:00Z">
              <w:r w:rsidRPr="00F665AE">
                <w:rPr>
                  <w:rFonts w:ascii="Calibri" w:hAnsi="Calibri" w:cs="Calibri"/>
                  <w:color w:val="000000"/>
                  <w:sz w:val="16"/>
                  <w:szCs w:val="16"/>
                  <w:rPrChange w:id="21127"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21128" w:author="Στάθης Καπ" w:date="2023-03-03T06:26:00Z">
              <w:tcPr>
                <w:tcW w:w="560" w:type="dxa"/>
              </w:tcPr>
            </w:tcPrChange>
          </w:tcPr>
          <w:p w14:paraId="4FC3F3CB" w14:textId="5663BB79" w:rsidR="00C87CFE" w:rsidRPr="00F665AE" w:rsidRDefault="00C87CFE" w:rsidP="00C87CFE">
            <w:pPr>
              <w:jc w:val="center"/>
              <w:rPr>
                <w:ins w:id="21129" w:author="Στάθης Καπ" w:date="2023-03-03T03:54:00Z"/>
                <w:sz w:val="16"/>
                <w:szCs w:val="16"/>
                <w:rPrChange w:id="21130" w:author="Στάθης Καπ" w:date="2023-03-03T03:55:00Z">
                  <w:rPr>
                    <w:ins w:id="21131" w:author="Στάθης Καπ" w:date="2023-03-03T03:54:00Z"/>
                    <w:sz w:val="18"/>
                    <w:szCs w:val="18"/>
                  </w:rPr>
                </w:rPrChange>
              </w:rPr>
            </w:pPr>
            <w:ins w:id="21132" w:author="Στάθης Καπ" w:date="2023-03-03T03:54:00Z">
              <w:r w:rsidRPr="00F665AE">
                <w:rPr>
                  <w:sz w:val="16"/>
                  <w:szCs w:val="16"/>
                  <w:rPrChange w:id="21133" w:author="Στάθης Καπ" w:date="2023-03-03T03:55:00Z">
                    <w:rPr>
                      <w:sz w:val="18"/>
                      <w:szCs w:val="18"/>
                    </w:rPr>
                  </w:rPrChange>
                </w:rPr>
                <w:t>301</w:t>
              </w:r>
            </w:ins>
          </w:p>
        </w:tc>
        <w:tc>
          <w:tcPr>
            <w:tcW w:w="855" w:type="dxa"/>
            <w:tcPrChange w:id="21134" w:author="Στάθης Καπ" w:date="2023-03-03T06:26:00Z">
              <w:tcPr>
                <w:tcW w:w="855" w:type="dxa"/>
              </w:tcPr>
            </w:tcPrChange>
          </w:tcPr>
          <w:p w14:paraId="2B6C82B2" w14:textId="4B1BECD2" w:rsidR="00C87CFE" w:rsidRPr="00F665AE" w:rsidRDefault="00C87CFE" w:rsidP="00C87CFE">
            <w:pPr>
              <w:jc w:val="center"/>
              <w:rPr>
                <w:ins w:id="21135" w:author="Στάθης Καπ" w:date="2023-03-03T03:54:00Z"/>
                <w:sz w:val="16"/>
                <w:szCs w:val="16"/>
                <w:rPrChange w:id="21136" w:author="Στάθης Καπ" w:date="2023-03-03T03:55:00Z">
                  <w:rPr>
                    <w:ins w:id="21137" w:author="Στάθης Καπ" w:date="2023-03-03T03:54:00Z"/>
                    <w:sz w:val="18"/>
                    <w:szCs w:val="18"/>
                  </w:rPr>
                </w:rPrChange>
              </w:rPr>
            </w:pPr>
            <w:ins w:id="21138" w:author="Στάθης Καπ" w:date="2023-03-03T03:54:00Z">
              <w:r w:rsidRPr="00F665AE">
                <w:rPr>
                  <w:sz w:val="16"/>
                  <w:szCs w:val="16"/>
                  <w:rPrChange w:id="21139" w:author="Στάθης Καπ" w:date="2023-03-03T03:55:00Z">
                    <w:rPr>
                      <w:sz w:val="18"/>
                      <w:szCs w:val="18"/>
                    </w:rPr>
                  </w:rPrChange>
                </w:rPr>
                <w:t>297</w:t>
              </w:r>
            </w:ins>
          </w:p>
        </w:tc>
        <w:tc>
          <w:tcPr>
            <w:tcW w:w="544" w:type="dxa"/>
            <w:vAlign w:val="bottom"/>
            <w:tcPrChange w:id="21140" w:author="Στάθης Καπ" w:date="2023-03-03T06:26:00Z">
              <w:tcPr>
                <w:tcW w:w="544" w:type="dxa"/>
                <w:vAlign w:val="bottom"/>
              </w:tcPr>
            </w:tcPrChange>
          </w:tcPr>
          <w:p w14:paraId="7CDEB93B" w14:textId="0959024B" w:rsidR="00C87CFE" w:rsidRPr="00F665AE" w:rsidRDefault="00C87CFE" w:rsidP="00C87CFE">
            <w:pPr>
              <w:jc w:val="center"/>
              <w:rPr>
                <w:ins w:id="21141" w:author="Στάθης Καπ" w:date="2023-03-03T03:54:00Z"/>
                <w:rFonts w:ascii="Calibri" w:hAnsi="Calibri" w:cs="Calibri"/>
                <w:color w:val="000000"/>
                <w:sz w:val="16"/>
                <w:szCs w:val="16"/>
                <w:rPrChange w:id="21142" w:author="Στάθης Καπ" w:date="2023-03-03T03:55:00Z">
                  <w:rPr>
                    <w:ins w:id="21143" w:author="Στάθης Καπ" w:date="2023-03-03T03:54:00Z"/>
                    <w:rFonts w:ascii="Calibri" w:hAnsi="Calibri" w:cs="Calibri"/>
                    <w:color w:val="000000"/>
                    <w:sz w:val="18"/>
                    <w:szCs w:val="18"/>
                  </w:rPr>
                </w:rPrChange>
              </w:rPr>
            </w:pPr>
            <w:ins w:id="21144" w:author="Στάθης Καπ" w:date="2023-03-03T03:54:00Z">
              <w:r w:rsidRPr="00F665AE">
                <w:rPr>
                  <w:rFonts w:ascii="Calibri" w:hAnsi="Calibri" w:cs="Calibri"/>
                  <w:color w:val="000000"/>
                  <w:sz w:val="16"/>
                  <w:szCs w:val="16"/>
                  <w:rPrChange w:id="21145" w:author="Στάθης Καπ" w:date="2023-03-03T03:55:00Z">
                    <w:rPr>
                      <w:rFonts w:ascii="Calibri" w:hAnsi="Calibri" w:cs="Calibri"/>
                      <w:color w:val="000000"/>
                      <w:sz w:val="18"/>
                      <w:szCs w:val="18"/>
                    </w:rPr>
                  </w:rPrChange>
                </w:rPr>
                <w:t>241</w:t>
              </w:r>
            </w:ins>
          </w:p>
        </w:tc>
        <w:tc>
          <w:tcPr>
            <w:tcW w:w="621" w:type="dxa"/>
            <w:vAlign w:val="bottom"/>
            <w:tcPrChange w:id="21146" w:author="Στάθης Καπ" w:date="2023-03-03T06:26:00Z">
              <w:tcPr>
                <w:tcW w:w="621" w:type="dxa"/>
                <w:vAlign w:val="bottom"/>
              </w:tcPr>
            </w:tcPrChange>
          </w:tcPr>
          <w:p w14:paraId="07751315" w14:textId="36B9AE18" w:rsidR="00C87CFE" w:rsidRPr="00F665AE" w:rsidRDefault="00C87CFE" w:rsidP="00C87CFE">
            <w:pPr>
              <w:jc w:val="center"/>
              <w:rPr>
                <w:ins w:id="21147" w:author="Στάθης Καπ" w:date="2023-03-03T03:54:00Z"/>
                <w:rFonts w:ascii="Calibri" w:hAnsi="Calibri" w:cs="Calibri"/>
                <w:color w:val="000000"/>
                <w:sz w:val="16"/>
                <w:szCs w:val="16"/>
                <w:rPrChange w:id="21148" w:author="Στάθης Καπ" w:date="2023-03-03T03:55:00Z">
                  <w:rPr>
                    <w:ins w:id="21149" w:author="Στάθης Καπ" w:date="2023-03-03T03:54:00Z"/>
                    <w:rFonts w:ascii="Calibri" w:hAnsi="Calibri" w:cs="Calibri"/>
                    <w:color w:val="000000"/>
                    <w:sz w:val="18"/>
                    <w:szCs w:val="18"/>
                  </w:rPr>
                </w:rPrChange>
              </w:rPr>
            </w:pPr>
            <w:ins w:id="21150" w:author="Στάθης Καπ" w:date="2023-03-03T03:54:00Z">
              <w:r w:rsidRPr="00F665AE">
                <w:rPr>
                  <w:rFonts w:ascii="Calibri" w:hAnsi="Calibri" w:cs="Calibri"/>
                  <w:color w:val="000000"/>
                  <w:sz w:val="16"/>
                  <w:szCs w:val="16"/>
                  <w:rPrChange w:id="21151" w:author="Στάθης Καπ" w:date="2023-03-03T03:55:00Z">
                    <w:rPr>
                      <w:rFonts w:ascii="Calibri" w:hAnsi="Calibri" w:cs="Calibri"/>
                      <w:color w:val="000000"/>
                      <w:sz w:val="18"/>
                      <w:szCs w:val="18"/>
                    </w:rPr>
                  </w:rPrChange>
                </w:rPr>
                <w:t>0.18</w:t>
              </w:r>
            </w:ins>
          </w:p>
        </w:tc>
        <w:tc>
          <w:tcPr>
            <w:tcW w:w="669" w:type="dxa"/>
            <w:vAlign w:val="center"/>
            <w:tcPrChange w:id="21152" w:author="Στάθης Καπ" w:date="2023-03-03T06:26:00Z">
              <w:tcPr>
                <w:tcW w:w="669" w:type="dxa"/>
                <w:vAlign w:val="center"/>
              </w:tcPr>
            </w:tcPrChange>
          </w:tcPr>
          <w:p w14:paraId="3169CFD7" w14:textId="19A65133" w:rsidR="00C87CFE" w:rsidRPr="00F665AE" w:rsidRDefault="00C87CFE" w:rsidP="00C87CFE">
            <w:pPr>
              <w:jc w:val="center"/>
              <w:rPr>
                <w:ins w:id="21153" w:author="Στάθης Καπ" w:date="2023-03-03T03:54:00Z"/>
                <w:rFonts w:cstheme="minorHAnsi"/>
                <w:sz w:val="16"/>
                <w:szCs w:val="16"/>
              </w:rPr>
            </w:pPr>
            <w:ins w:id="21154" w:author="Στάθης Καπ" w:date="2023-03-03T06:18:00Z">
              <w:r>
                <w:rPr>
                  <w:rFonts w:ascii="Calibri" w:hAnsi="Calibri" w:cstheme="minorHAnsi"/>
                  <w:color w:val="000000"/>
                  <w:sz w:val="16"/>
                  <w:szCs w:val="16"/>
                </w:rPr>
                <w:t>19.93</w:t>
              </w:r>
            </w:ins>
          </w:p>
        </w:tc>
        <w:tc>
          <w:tcPr>
            <w:tcW w:w="543" w:type="dxa"/>
            <w:vAlign w:val="bottom"/>
            <w:tcPrChange w:id="21155" w:author="Στάθης Καπ" w:date="2023-03-03T06:26:00Z">
              <w:tcPr>
                <w:tcW w:w="543" w:type="dxa"/>
                <w:vAlign w:val="bottom"/>
              </w:tcPr>
            </w:tcPrChange>
          </w:tcPr>
          <w:p w14:paraId="43574252" w14:textId="0C58A710" w:rsidR="00C87CFE" w:rsidRPr="00F665AE" w:rsidRDefault="00C87CFE" w:rsidP="00C87CFE">
            <w:pPr>
              <w:jc w:val="center"/>
              <w:rPr>
                <w:ins w:id="21156" w:author="Στάθης Καπ" w:date="2023-03-03T03:54:00Z"/>
                <w:rFonts w:ascii="Calibri" w:hAnsi="Calibri" w:cs="Calibri"/>
                <w:color w:val="000000"/>
                <w:sz w:val="16"/>
                <w:szCs w:val="16"/>
                <w:rPrChange w:id="21157" w:author="Στάθης Καπ" w:date="2023-03-03T03:55:00Z">
                  <w:rPr>
                    <w:ins w:id="21158" w:author="Στάθης Καπ" w:date="2023-03-03T03:54:00Z"/>
                    <w:rFonts w:ascii="Calibri" w:hAnsi="Calibri" w:cs="Calibri"/>
                    <w:color w:val="000000"/>
                    <w:sz w:val="18"/>
                    <w:szCs w:val="18"/>
                  </w:rPr>
                </w:rPrChange>
              </w:rPr>
            </w:pPr>
            <w:ins w:id="21159" w:author="Στάθης Καπ" w:date="2023-03-03T03:54:00Z">
              <w:r w:rsidRPr="00F665AE">
                <w:rPr>
                  <w:rFonts w:ascii="Calibri" w:hAnsi="Calibri" w:cs="Calibri"/>
                  <w:color w:val="000000"/>
                  <w:sz w:val="16"/>
                  <w:szCs w:val="16"/>
                  <w:rPrChange w:id="21160" w:author="Στάθης Καπ" w:date="2023-03-03T03:55:00Z">
                    <w:rPr>
                      <w:rFonts w:ascii="Calibri" w:hAnsi="Calibri" w:cs="Calibri"/>
                      <w:color w:val="000000"/>
                      <w:sz w:val="18"/>
                      <w:szCs w:val="18"/>
                    </w:rPr>
                  </w:rPrChange>
                </w:rPr>
                <w:t>234</w:t>
              </w:r>
            </w:ins>
          </w:p>
        </w:tc>
        <w:tc>
          <w:tcPr>
            <w:tcW w:w="621" w:type="dxa"/>
            <w:vAlign w:val="bottom"/>
            <w:tcPrChange w:id="21161" w:author="Στάθης Καπ" w:date="2023-03-03T06:26:00Z">
              <w:tcPr>
                <w:tcW w:w="621" w:type="dxa"/>
                <w:vAlign w:val="bottom"/>
              </w:tcPr>
            </w:tcPrChange>
          </w:tcPr>
          <w:p w14:paraId="05982E1E" w14:textId="400DCA35" w:rsidR="00C87CFE" w:rsidRPr="00F665AE" w:rsidRDefault="00C87CFE" w:rsidP="00C87CFE">
            <w:pPr>
              <w:jc w:val="center"/>
              <w:rPr>
                <w:ins w:id="21162" w:author="Στάθης Καπ" w:date="2023-03-03T03:54:00Z"/>
                <w:rFonts w:ascii="Calibri" w:hAnsi="Calibri" w:cs="Calibri"/>
                <w:color w:val="000000"/>
                <w:sz w:val="16"/>
                <w:szCs w:val="16"/>
                <w:rPrChange w:id="21163" w:author="Στάθης Καπ" w:date="2023-03-03T03:55:00Z">
                  <w:rPr>
                    <w:ins w:id="21164" w:author="Στάθης Καπ" w:date="2023-03-03T03:54:00Z"/>
                    <w:rFonts w:ascii="Calibri" w:hAnsi="Calibri" w:cs="Calibri"/>
                    <w:color w:val="000000"/>
                    <w:sz w:val="18"/>
                    <w:szCs w:val="18"/>
                  </w:rPr>
                </w:rPrChange>
              </w:rPr>
            </w:pPr>
            <w:ins w:id="21165" w:author="Στάθης Καπ" w:date="2023-03-03T03:54:00Z">
              <w:r w:rsidRPr="00F665AE">
                <w:rPr>
                  <w:rFonts w:ascii="Calibri" w:hAnsi="Calibri" w:cs="Calibri"/>
                  <w:color w:val="000000"/>
                  <w:sz w:val="16"/>
                  <w:szCs w:val="16"/>
                  <w:rPrChange w:id="21166" w:author="Στάθης Καπ" w:date="2023-03-03T03:55:00Z">
                    <w:rPr>
                      <w:rFonts w:ascii="Calibri" w:hAnsi="Calibri" w:cs="Calibri"/>
                      <w:color w:val="000000"/>
                      <w:sz w:val="18"/>
                      <w:szCs w:val="18"/>
                    </w:rPr>
                  </w:rPrChange>
                </w:rPr>
                <w:t>0.169</w:t>
              </w:r>
            </w:ins>
          </w:p>
        </w:tc>
        <w:tc>
          <w:tcPr>
            <w:tcW w:w="669" w:type="dxa"/>
            <w:vAlign w:val="center"/>
            <w:tcPrChange w:id="21167" w:author="Στάθης Καπ" w:date="2023-03-03T06:26:00Z">
              <w:tcPr>
                <w:tcW w:w="669" w:type="dxa"/>
                <w:vAlign w:val="center"/>
              </w:tcPr>
            </w:tcPrChange>
          </w:tcPr>
          <w:p w14:paraId="3A2DDEB6" w14:textId="4D8B51E1" w:rsidR="00C87CFE" w:rsidRPr="00F665AE" w:rsidRDefault="00C87CFE" w:rsidP="00C87CFE">
            <w:pPr>
              <w:jc w:val="center"/>
              <w:rPr>
                <w:ins w:id="21168" w:author="Στάθης Καπ" w:date="2023-03-03T03:54:00Z"/>
                <w:rFonts w:cstheme="minorHAnsi"/>
                <w:sz w:val="16"/>
                <w:szCs w:val="16"/>
              </w:rPr>
            </w:pPr>
            <w:ins w:id="21169" w:author="Στάθης Καπ" w:date="2023-03-03T06:18:00Z">
              <w:r>
                <w:rPr>
                  <w:rFonts w:ascii="Calibri" w:hAnsi="Calibri" w:cstheme="minorHAnsi"/>
                  <w:color w:val="000000"/>
                  <w:sz w:val="16"/>
                  <w:szCs w:val="16"/>
                </w:rPr>
                <w:t>2.9</w:t>
              </w:r>
            </w:ins>
          </w:p>
        </w:tc>
        <w:tc>
          <w:tcPr>
            <w:tcW w:w="508" w:type="dxa"/>
            <w:vAlign w:val="bottom"/>
            <w:tcPrChange w:id="21170" w:author="Στάθης Καπ" w:date="2023-03-03T06:26:00Z">
              <w:tcPr>
                <w:tcW w:w="508" w:type="dxa"/>
                <w:vAlign w:val="bottom"/>
              </w:tcPr>
            </w:tcPrChange>
          </w:tcPr>
          <w:p w14:paraId="0CC5AD3C" w14:textId="6C133256" w:rsidR="00C87CFE" w:rsidRPr="00F665AE" w:rsidRDefault="00C87CFE" w:rsidP="00C87CFE">
            <w:pPr>
              <w:jc w:val="center"/>
              <w:rPr>
                <w:ins w:id="21171" w:author="Στάθης Καπ" w:date="2023-03-03T03:54:00Z"/>
                <w:rFonts w:ascii="Calibri" w:hAnsi="Calibri" w:cs="Calibri"/>
                <w:color w:val="000000"/>
                <w:sz w:val="16"/>
                <w:szCs w:val="16"/>
                <w:rPrChange w:id="21172" w:author="Στάθης Καπ" w:date="2023-03-03T03:55:00Z">
                  <w:rPr>
                    <w:ins w:id="21173" w:author="Στάθης Καπ" w:date="2023-03-03T03:54:00Z"/>
                    <w:rFonts w:ascii="Calibri" w:hAnsi="Calibri" w:cs="Calibri"/>
                    <w:color w:val="000000"/>
                    <w:sz w:val="18"/>
                    <w:szCs w:val="18"/>
                  </w:rPr>
                </w:rPrChange>
              </w:rPr>
            </w:pPr>
            <w:ins w:id="21174" w:author="Στάθης Καπ" w:date="2023-03-03T03:54:00Z">
              <w:r w:rsidRPr="00F665AE">
                <w:rPr>
                  <w:rFonts w:ascii="Calibri" w:hAnsi="Calibri" w:cs="Calibri"/>
                  <w:color w:val="000000"/>
                  <w:sz w:val="16"/>
                  <w:szCs w:val="16"/>
                  <w:rPrChange w:id="21175" w:author="Στάθης Καπ" w:date="2023-03-03T03:55:00Z">
                    <w:rPr>
                      <w:rFonts w:ascii="Calibri" w:hAnsi="Calibri" w:cs="Calibri"/>
                      <w:color w:val="000000"/>
                      <w:sz w:val="18"/>
                      <w:szCs w:val="18"/>
                    </w:rPr>
                  </w:rPrChange>
                </w:rPr>
                <w:t>211</w:t>
              </w:r>
            </w:ins>
          </w:p>
        </w:tc>
        <w:tc>
          <w:tcPr>
            <w:tcW w:w="541" w:type="dxa"/>
            <w:vAlign w:val="bottom"/>
            <w:tcPrChange w:id="21176" w:author="Στάθης Καπ" w:date="2023-03-03T06:26:00Z">
              <w:tcPr>
                <w:tcW w:w="541" w:type="dxa"/>
                <w:vAlign w:val="bottom"/>
              </w:tcPr>
            </w:tcPrChange>
          </w:tcPr>
          <w:p w14:paraId="1693845B" w14:textId="377EFA57" w:rsidR="00C87CFE" w:rsidRPr="00F665AE" w:rsidRDefault="00C87CFE" w:rsidP="00C87CFE">
            <w:pPr>
              <w:jc w:val="center"/>
              <w:rPr>
                <w:ins w:id="21177" w:author="Στάθης Καπ" w:date="2023-03-03T03:54:00Z"/>
                <w:rFonts w:ascii="Calibri" w:hAnsi="Calibri" w:cs="Calibri"/>
                <w:color w:val="000000"/>
                <w:sz w:val="16"/>
                <w:szCs w:val="16"/>
                <w:rPrChange w:id="21178" w:author="Στάθης Καπ" w:date="2023-03-03T03:55:00Z">
                  <w:rPr>
                    <w:ins w:id="21179" w:author="Στάθης Καπ" w:date="2023-03-03T03:54:00Z"/>
                    <w:rFonts w:ascii="Calibri" w:hAnsi="Calibri" w:cs="Calibri"/>
                    <w:color w:val="000000"/>
                    <w:sz w:val="18"/>
                    <w:szCs w:val="18"/>
                  </w:rPr>
                </w:rPrChange>
              </w:rPr>
            </w:pPr>
            <w:ins w:id="21180" w:author="Στάθης Καπ" w:date="2023-03-03T03:54:00Z">
              <w:r w:rsidRPr="00F665AE">
                <w:rPr>
                  <w:rFonts w:ascii="Calibri" w:hAnsi="Calibri" w:cs="Calibri"/>
                  <w:color w:val="000000"/>
                  <w:sz w:val="16"/>
                  <w:szCs w:val="16"/>
                  <w:rPrChange w:id="21181" w:author="Στάθης Καπ" w:date="2023-03-03T03:55:00Z">
                    <w:rPr>
                      <w:rFonts w:ascii="Calibri" w:hAnsi="Calibri" w:cs="Calibri"/>
                      <w:color w:val="000000"/>
                      <w:sz w:val="18"/>
                      <w:szCs w:val="18"/>
                    </w:rPr>
                  </w:rPrChange>
                </w:rPr>
                <w:t>0.17</w:t>
              </w:r>
            </w:ins>
          </w:p>
        </w:tc>
        <w:tc>
          <w:tcPr>
            <w:tcW w:w="589" w:type="dxa"/>
            <w:vAlign w:val="center"/>
            <w:tcPrChange w:id="21182" w:author="Στάθης Καπ" w:date="2023-03-03T06:26:00Z">
              <w:tcPr>
                <w:tcW w:w="589" w:type="dxa"/>
                <w:vAlign w:val="center"/>
              </w:tcPr>
            </w:tcPrChange>
          </w:tcPr>
          <w:p w14:paraId="34495B52" w14:textId="6C7B5711" w:rsidR="00C87CFE" w:rsidRPr="00F665AE" w:rsidRDefault="00C87CFE" w:rsidP="00C87CFE">
            <w:pPr>
              <w:jc w:val="center"/>
              <w:rPr>
                <w:ins w:id="21183" w:author="Στάθης Καπ" w:date="2023-03-03T03:54:00Z"/>
                <w:rFonts w:cstheme="minorHAnsi"/>
                <w:sz w:val="16"/>
                <w:szCs w:val="16"/>
              </w:rPr>
            </w:pPr>
            <w:ins w:id="21184" w:author="Στάθης Καπ" w:date="2023-03-03T06:18:00Z">
              <w:r>
                <w:rPr>
                  <w:rFonts w:ascii="Calibri" w:hAnsi="Calibri" w:cstheme="minorHAnsi"/>
                  <w:color w:val="000000"/>
                  <w:sz w:val="16"/>
                  <w:szCs w:val="16"/>
                </w:rPr>
                <w:t>12.45</w:t>
              </w:r>
            </w:ins>
          </w:p>
        </w:tc>
        <w:tc>
          <w:tcPr>
            <w:tcW w:w="463" w:type="dxa"/>
            <w:vAlign w:val="bottom"/>
            <w:tcPrChange w:id="21185" w:author="Στάθης Καπ" w:date="2023-03-03T06:26:00Z">
              <w:tcPr>
                <w:tcW w:w="463" w:type="dxa"/>
                <w:vAlign w:val="bottom"/>
              </w:tcPr>
            </w:tcPrChange>
          </w:tcPr>
          <w:p w14:paraId="7D411E78" w14:textId="1D56A111" w:rsidR="00C87CFE" w:rsidRPr="00F665AE" w:rsidRDefault="00C87CFE" w:rsidP="00C87CFE">
            <w:pPr>
              <w:jc w:val="center"/>
              <w:rPr>
                <w:ins w:id="21186" w:author="Στάθης Καπ" w:date="2023-03-03T03:54:00Z"/>
                <w:rFonts w:ascii="Calibri" w:hAnsi="Calibri" w:cs="Calibri"/>
                <w:color w:val="000000"/>
                <w:sz w:val="16"/>
                <w:szCs w:val="16"/>
                <w:rPrChange w:id="21187" w:author="Στάθης Καπ" w:date="2023-03-03T03:55:00Z">
                  <w:rPr>
                    <w:ins w:id="21188" w:author="Στάθης Καπ" w:date="2023-03-03T03:54:00Z"/>
                    <w:rFonts w:ascii="Calibri" w:hAnsi="Calibri" w:cs="Calibri"/>
                    <w:color w:val="000000"/>
                    <w:sz w:val="18"/>
                    <w:szCs w:val="18"/>
                  </w:rPr>
                </w:rPrChange>
              </w:rPr>
            </w:pPr>
            <w:ins w:id="21189" w:author="Στάθης Καπ" w:date="2023-03-03T03:54:00Z">
              <w:r w:rsidRPr="00F665AE">
                <w:rPr>
                  <w:rFonts w:ascii="Calibri" w:hAnsi="Calibri" w:cs="Calibri"/>
                  <w:color w:val="000000"/>
                  <w:sz w:val="16"/>
                  <w:szCs w:val="16"/>
                  <w:rPrChange w:id="21190" w:author="Στάθης Καπ" w:date="2023-03-03T03:55:00Z">
                    <w:rPr>
                      <w:rFonts w:ascii="Calibri" w:hAnsi="Calibri" w:cs="Calibri"/>
                      <w:color w:val="000000"/>
                      <w:sz w:val="18"/>
                      <w:szCs w:val="18"/>
                    </w:rPr>
                  </w:rPrChange>
                </w:rPr>
                <w:t>217</w:t>
              </w:r>
            </w:ins>
          </w:p>
        </w:tc>
        <w:tc>
          <w:tcPr>
            <w:tcW w:w="541" w:type="dxa"/>
            <w:vAlign w:val="bottom"/>
            <w:tcPrChange w:id="21191" w:author="Στάθης Καπ" w:date="2023-03-03T06:26:00Z">
              <w:tcPr>
                <w:tcW w:w="541" w:type="dxa"/>
                <w:vAlign w:val="bottom"/>
              </w:tcPr>
            </w:tcPrChange>
          </w:tcPr>
          <w:p w14:paraId="463ADEF3" w14:textId="1F6DCB44" w:rsidR="00C87CFE" w:rsidRPr="00F665AE" w:rsidRDefault="00C87CFE" w:rsidP="00C87CFE">
            <w:pPr>
              <w:jc w:val="center"/>
              <w:rPr>
                <w:ins w:id="21192" w:author="Στάθης Καπ" w:date="2023-03-03T03:54:00Z"/>
                <w:rFonts w:ascii="Calibri" w:hAnsi="Calibri" w:cs="Calibri"/>
                <w:color w:val="000000"/>
                <w:sz w:val="16"/>
                <w:szCs w:val="16"/>
                <w:rPrChange w:id="21193" w:author="Στάθης Καπ" w:date="2023-03-03T03:55:00Z">
                  <w:rPr>
                    <w:ins w:id="21194" w:author="Στάθης Καπ" w:date="2023-03-03T03:54:00Z"/>
                    <w:rFonts w:ascii="Calibri" w:hAnsi="Calibri" w:cs="Calibri"/>
                    <w:color w:val="000000"/>
                    <w:sz w:val="18"/>
                    <w:szCs w:val="18"/>
                  </w:rPr>
                </w:rPrChange>
              </w:rPr>
            </w:pPr>
            <w:ins w:id="21195" w:author="Στάθης Καπ" w:date="2023-03-03T03:54:00Z">
              <w:r w:rsidRPr="00F665AE">
                <w:rPr>
                  <w:rFonts w:ascii="Calibri" w:hAnsi="Calibri" w:cs="Calibri"/>
                  <w:color w:val="000000"/>
                  <w:sz w:val="16"/>
                  <w:szCs w:val="16"/>
                  <w:rPrChange w:id="21196" w:author="Στάθης Καπ" w:date="2023-03-03T03:55:00Z">
                    <w:rPr>
                      <w:rFonts w:ascii="Calibri" w:hAnsi="Calibri" w:cs="Calibri"/>
                      <w:color w:val="000000"/>
                      <w:sz w:val="18"/>
                      <w:szCs w:val="18"/>
                    </w:rPr>
                  </w:rPrChange>
                </w:rPr>
                <w:t>0.195</w:t>
              </w:r>
            </w:ins>
          </w:p>
        </w:tc>
        <w:tc>
          <w:tcPr>
            <w:tcW w:w="589" w:type="dxa"/>
            <w:vAlign w:val="center"/>
            <w:tcPrChange w:id="21197" w:author="Στάθης Καπ" w:date="2023-03-03T06:26:00Z">
              <w:tcPr>
                <w:tcW w:w="589" w:type="dxa"/>
                <w:vAlign w:val="center"/>
              </w:tcPr>
            </w:tcPrChange>
          </w:tcPr>
          <w:p w14:paraId="5B87E5C5" w14:textId="3D2D1003" w:rsidR="00C87CFE" w:rsidRPr="00F665AE" w:rsidRDefault="00C87CFE" w:rsidP="00C87CFE">
            <w:pPr>
              <w:jc w:val="center"/>
              <w:rPr>
                <w:ins w:id="21198" w:author="Στάθης Καπ" w:date="2023-03-03T03:54:00Z"/>
                <w:rFonts w:cstheme="minorHAnsi"/>
                <w:sz w:val="16"/>
                <w:szCs w:val="16"/>
              </w:rPr>
            </w:pPr>
            <w:ins w:id="21199"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212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01" w:author="Στάθης Καπ" w:date="2023-03-03T03:54:00Z"/>
        </w:trPr>
        <w:tc>
          <w:tcPr>
            <w:tcW w:w="515" w:type="dxa"/>
            <w:tcBorders>
              <w:top w:val="nil"/>
              <w:bottom w:val="nil"/>
              <w:right w:val="single" w:sz="4" w:space="0" w:color="auto"/>
            </w:tcBorders>
            <w:shd w:val="clear" w:color="auto" w:fill="E7E6E6" w:themeFill="background2"/>
            <w:vAlign w:val="bottom"/>
            <w:tcPrChange w:id="21202" w:author="Στάθης Καπ" w:date="2023-03-03T06:26:00Z">
              <w:tcPr>
                <w:tcW w:w="515" w:type="dxa"/>
                <w:vAlign w:val="bottom"/>
              </w:tcPr>
            </w:tcPrChange>
          </w:tcPr>
          <w:p w14:paraId="00DE4308" w14:textId="521BAB1F" w:rsidR="00C87CFE" w:rsidRPr="00F665AE" w:rsidRDefault="00C87CFE" w:rsidP="00C87CFE">
            <w:pPr>
              <w:jc w:val="center"/>
              <w:rPr>
                <w:ins w:id="21203" w:author="Στάθης Καπ" w:date="2023-03-03T03:54:00Z"/>
                <w:rFonts w:ascii="Calibri" w:hAnsi="Calibri" w:cs="Calibri"/>
                <w:color w:val="000000"/>
                <w:sz w:val="16"/>
                <w:szCs w:val="16"/>
                <w:rPrChange w:id="21204" w:author="Στάθης Καπ" w:date="2023-03-03T03:55:00Z">
                  <w:rPr>
                    <w:ins w:id="21205" w:author="Στάθης Καπ" w:date="2023-03-03T03:54:00Z"/>
                    <w:rFonts w:ascii="Calibri" w:hAnsi="Calibri" w:cs="Calibri"/>
                    <w:color w:val="000000"/>
                    <w:sz w:val="18"/>
                    <w:szCs w:val="18"/>
                  </w:rPr>
                </w:rPrChange>
              </w:rPr>
            </w:pPr>
            <w:ins w:id="21206" w:author="Στάθης Καπ" w:date="2023-03-03T03:54:00Z">
              <w:r w:rsidRPr="00F665AE">
                <w:rPr>
                  <w:rFonts w:ascii="Calibri" w:hAnsi="Calibri" w:cs="Calibri"/>
                  <w:color w:val="000000"/>
                  <w:sz w:val="16"/>
                  <w:szCs w:val="16"/>
                  <w:rPrChange w:id="21207"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21208" w:author="Στάθης Καπ" w:date="2023-03-03T06:26:00Z">
              <w:tcPr>
                <w:tcW w:w="560" w:type="dxa"/>
              </w:tcPr>
            </w:tcPrChange>
          </w:tcPr>
          <w:p w14:paraId="69BE4300" w14:textId="0A809FAE" w:rsidR="00C87CFE" w:rsidRPr="00F665AE" w:rsidRDefault="00C87CFE" w:rsidP="00C87CFE">
            <w:pPr>
              <w:jc w:val="center"/>
              <w:rPr>
                <w:ins w:id="21209" w:author="Στάθης Καπ" w:date="2023-03-03T03:54:00Z"/>
                <w:sz w:val="16"/>
                <w:szCs w:val="16"/>
                <w:rPrChange w:id="21210" w:author="Στάθης Καπ" w:date="2023-03-03T03:55:00Z">
                  <w:rPr>
                    <w:ins w:id="21211" w:author="Στάθης Καπ" w:date="2023-03-03T03:54:00Z"/>
                    <w:sz w:val="18"/>
                    <w:szCs w:val="18"/>
                  </w:rPr>
                </w:rPrChange>
              </w:rPr>
            </w:pPr>
            <w:ins w:id="21212" w:author="Στάθης Καπ" w:date="2023-03-03T03:54:00Z">
              <w:r w:rsidRPr="00F665AE">
                <w:rPr>
                  <w:sz w:val="16"/>
                  <w:szCs w:val="16"/>
                  <w:rPrChange w:id="21213" w:author="Στάθης Καπ" w:date="2023-03-03T03:55:00Z">
                    <w:rPr>
                      <w:sz w:val="18"/>
                      <w:szCs w:val="18"/>
                    </w:rPr>
                  </w:rPrChange>
                </w:rPr>
                <w:t>244</w:t>
              </w:r>
            </w:ins>
          </w:p>
        </w:tc>
        <w:tc>
          <w:tcPr>
            <w:tcW w:w="855" w:type="dxa"/>
            <w:tcPrChange w:id="21214" w:author="Στάθης Καπ" w:date="2023-03-03T06:26:00Z">
              <w:tcPr>
                <w:tcW w:w="855" w:type="dxa"/>
              </w:tcPr>
            </w:tcPrChange>
          </w:tcPr>
          <w:p w14:paraId="431D5792" w14:textId="037A7A68" w:rsidR="00C87CFE" w:rsidRPr="00F665AE" w:rsidRDefault="00C87CFE" w:rsidP="00C87CFE">
            <w:pPr>
              <w:jc w:val="center"/>
              <w:rPr>
                <w:ins w:id="21215" w:author="Στάθης Καπ" w:date="2023-03-03T03:54:00Z"/>
                <w:sz w:val="16"/>
                <w:szCs w:val="16"/>
                <w:rPrChange w:id="21216" w:author="Στάθης Καπ" w:date="2023-03-03T03:55:00Z">
                  <w:rPr>
                    <w:ins w:id="21217" w:author="Στάθης Καπ" w:date="2023-03-03T03:54:00Z"/>
                    <w:sz w:val="18"/>
                    <w:szCs w:val="18"/>
                  </w:rPr>
                </w:rPrChange>
              </w:rPr>
            </w:pPr>
            <w:ins w:id="21218" w:author="Στάθης Καπ" w:date="2023-03-03T03:54:00Z">
              <w:r w:rsidRPr="00F665AE">
                <w:rPr>
                  <w:sz w:val="16"/>
                  <w:szCs w:val="16"/>
                  <w:rPrChange w:id="21219" w:author="Στάθης Καπ" w:date="2023-03-03T03:55:00Z">
                    <w:rPr>
                      <w:sz w:val="18"/>
                      <w:szCs w:val="18"/>
                    </w:rPr>
                  </w:rPrChange>
                </w:rPr>
                <w:t>221</w:t>
              </w:r>
            </w:ins>
          </w:p>
        </w:tc>
        <w:tc>
          <w:tcPr>
            <w:tcW w:w="544" w:type="dxa"/>
            <w:vAlign w:val="bottom"/>
            <w:tcPrChange w:id="21220" w:author="Στάθης Καπ" w:date="2023-03-03T06:26:00Z">
              <w:tcPr>
                <w:tcW w:w="544" w:type="dxa"/>
                <w:vAlign w:val="bottom"/>
              </w:tcPr>
            </w:tcPrChange>
          </w:tcPr>
          <w:p w14:paraId="57B55D72" w14:textId="0CB690FF" w:rsidR="00C87CFE" w:rsidRPr="00F665AE" w:rsidRDefault="00C87CFE" w:rsidP="00C87CFE">
            <w:pPr>
              <w:jc w:val="center"/>
              <w:rPr>
                <w:ins w:id="21221" w:author="Στάθης Καπ" w:date="2023-03-03T03:54:00Z"/>
                <w:rFonts w:ascii="Calibri" w:hAnsi="Calibri" w:cs="Calibri"/>
                <w:color w:val="000000"/>
                <w:sz w:val="16"/>
                <w:szCs w:val="16"/>
                <w:rPrChange w:id="21222" w:author="Στάθης Καπ" w:date="2023-03-03T03:55:00Z">
                  <w:rPr>
                    <w:ins w:id="21223" w:author="Στάθης Καπ" w:date="2023-03-03T03:54:00Z"/>
                    <w:rFonts w:ascii="Calibri" w:hAnsi="Calibri" w:cs="Calibri"/>
                    <w:color w:val="000000"/>
                    <w:sz w:val="18"/>
                    <w:szCs w:val="18"/>
                  </w:rPr>
                </w:rPrChange>
              </w:rPr>
            </w:pPr>
            <w:ins w:id="21224" w:author="Στάθης Καπ" w:date="2023-03-03T03:54:00Z">
              <w:r w:rsidRPr="00F665AE">
                <w:rPr>
                  <w:rFonts w:ascii="Calibri" w:hAnsi="Calibri" w:cs="Calibri"/>
                  <w:color w:val="000000"/>
                  <w:sz w:val="16"/>
                  <w:szCs w:val="16"/>
                  <w:rPrChange w:id="21225" w:author="Στάθης Καπ" w:date="2023-03-03T03:55:00Z">
                    <w:rPr>
                      <w:rFonts w:ascii="Calibri" w:hAnsi="Calibri" w:cs="Calibri"/>
                      <w:color w:val="000000"/>
                      <w:sz w:val="18"/>
                      <w:szCs w:val="18"/>
                    </w:rPr>
                  </w:rPrChange>
                </w:rPr>
                <w:t>203</w:t>
              </w:r>
            </w:ins>
          </w:p>
        </w:tc>
        <w:tc>
          <w:tcPr>
            <w:tcW w:w="621" w:type="dxa"/>
            <w:vAlign w:val="bottom"/>
            <w:tcPrChange w:id="21226" w:author="Στάθης Καπ" w:date="2023-03-03T06:26:00Z">
              <w:tcPr>
                <w:tcW w:w="621" w:type="dxa"/>
                <w:vAlign w:val="bottom"/>
              </w:tcPr>
            </w:tcPrChange>
          </w:tcPr>
          <w:p w14:paraId="63CEBD59" w14:textId="52E5365D" w:rsidR="00C87CFE" w:rsidRPr="00F665AE" w:rsidRDefault="00C87CFE" w:rsidP="00C87CFE">
            <w:pPr>
              <w:jc w:val="center"/>
              <w:rPr>
                <w:ins w:id="21227" w:author="Στάθης Καπ" w:date="2023-03-03T03:54:00Z"/>
                <w:rFonts w:ascii="Calibri" w:hAnsi="Calibri" w:cs="Calibri"/>
                <w:color w:val="000000"/>
                <w:sz w:val="16"/>
                <w:szCs w:val="16"/>
                <w:rPrChange w:id="21228" w:author="Στάθης Καπ" w:date="2023-03-03T03:55:00Z">
                  <w:rPr>
                    <w:ins w:id="21229" w:author="Στάθης Καπ" w:date="2023-03-03T03:54:00Z"/>
                    <w:rFonts w:ascii="Calibri" w:hAnsi="Calibri" w:cs="Calibri"/>
                    <w:color w:val="000000"/>
                    <w:sz w:val="18"/>
                    <w:szCs w:val="18"/>
                  </w:rPr>
                </w:rPrChange>
              </w:rPr>
            </w:pPr>
            <w:ins w:id="21230" w:author="Στάθης Καπ" w:date="2023-03-03T03:54:00Z">
              <w:r w:rsidRPr="00F665AE">
                <w:rPr>
                  <w:rFonts w:ascii="Calibri" w:hAnsi="Calibri" w:cs="Calibri"/>
                  <w:color w:val="000000"/>
                  <w:sz w:val="16"/>
                  <w:szCs w:val="16"/>
                  <w:rPrChange w:id="21231" w:author="Στάθης Καπ" w:date="2023-03-03T03:55:00Z">
                    <w:rPr>
                      <w:rFonts w:ascii="Calibri" w:hAnsi="Calibri" w:cs="Calibri"/>
                      <w:color w:val="000000"/>
                      <w:sz w:val="18"/>
                      <w:szCs w:val="18"/>
                    </w:rPr>
                  </w:rPrChange>
                </w:rPr>
                <w:t>0.172</w:t>
              </w:r>
            </w:ins>
          </w:p>
        </w:tc>
        <w:tc>
          <w:tcPr>
            <w:tcW w:w="669" w:type="dxa"/>
            <w:vAlign w:val="center"/>
            <w:tcPrChange w:id="21232" w:author="Στάθης Καπ" w:date="2023-03-03T06:26:00Z">
              <w:tcPr>
                <w:tcW w:w="669" w:type="dxa"/>
                <w:vAlign w:val="center"/>
              </w:tcPr>
            </w:tcPrChange>
          </w:tcPr>
          <w:p w14:paraId="0D42DE7F" w14:textId="1C85D44A" w:rsidR="00C87CFE" w:rsidRPr="00F665AE" w:rsidRDefault="00C87CFE" w:rsidP="00C87CFE">
            <w:pPr>
              <w:jc w:val="center"/>
              <w:rPr>
                <w:ins w:id="21233" w:author="Στάθης Καπ" w:date="2023-03-03T03:54:00Z"/>
                <w:rFonts w:cstheme="minorHAnsi"/>
                <w:sz w:val="16"/>
                <w:szCs w:val="16"/>
              </w:rPr>
            </w:pPr>
            <w:ins w:id="21234" w:author="Στάθης Καπ" w:date="2023-03-03T06:18:00Z">
              <w:r>
                <w:rPr>
                  <w:rFonts w:ascii="Calibri" w:hAnsi="Calibri" w:cstheme="minorHAnsi"/>
                  <w:color w:val="000000"/>
                  <w:sz w:val="16"/>
                  <w:szCs w:val="16"/>
                </w:rPr>
                <w:t>16.8</w:t>
              </w:r>
            </w:ins>
          </w:p>
        </w:tc>
        <w:tc>
          <w:tcPr>
            <w:tcW w:w="543" w:type="dxa"/>
            <w:vAlign w:val="bottom"/>
            <w:tcPrChange w:id="21235" w:author="Στάθης Καπ" w:date="2023-03-03T06:26:00Z">
              <w:tcPr>
                <w:tcW w:w="543" w:type="dxa"/>
                <w:vAlign w:val="bottom"/>
              </w:tcPr>
            </w:tcPrChange>
          </w:tcPr>
          <w:p w14:paraId="595E5579" w14:textId="3E6382AC" w:rsidR="00C87CFE" w:rsidRPr="00F665AE" w:rsidRDefault="00C87CFE" w:rsidP="00C87CFE">
            <w:pPr>
              <w:jc w:val="center"/>
              <w:rPr>
                <w:ins w:id="21236" w:author="Στάθης Καπ" w:date="2023-03-03T03:54:00Z"/>
                <w:rFonts w:ascii="Calibri" w:hAnsi="Calibri" w:cs="Calibri"/>
                <w:color w:val="000000"/>
                <w:sz w:val="16"/>
                <w:szCs w:val="16"/>
                <w:rPrChange w:id="21237" w:author="Στάθης Καπ" w:date="2023-03-03T03:55:00Z">
                  <w:rPr>
                    <w:ins w:id="21238" w:author="Στάθης Καπ" w:date="2023-03-03T03:54:00Z"/>
                    <w:rFonts w:ascii="Calibri" w:hAnsi="Calibri" w:cs="Calibri"/>
                    <w:color w:val="000000"/>
                    <w:sz w:val="18"/>
                    <w:szCs w:val="18"/>
                  </w:rPr>
                </w:rPrChange>
              </w:rPr>
            </w:pPr>
            <w:ins w:id="21239" w:author="Στάθης Καπ" w:date="2023-03-03T03:54:00Z">
              <w:r w:rsidRPr="00F665AE">
                <w:rPr>
                  <w:rFonts w:ascii="Calibri" w:hAnsi="Calibri" w:cs="Calibri"/>
                  <w:color w:val="000000"/>
                  <w:sz w:val="16"/>
                  <w:szCs w:val="16"/>
                  <w:rPrChange w:id="21240" w:author="Στάθης Καπ" w:date="2023-03-03T03:55:00Z">
                    <w:rPr>
                      <w:rFonts w:ascii="Calibri" w:hAnsi="Calibri" w:cs="Calibri"/>
                      <w:color w:val="000000"/>
                      <w:sz w:val="18"/>
                      <w:szCs w:val="18"/>
                    </w:rPr>
                  </w:rPrChange>
                </w:rPr>
                <w:t>165</w:t>
              </w:r>
            </w:ins>
          </w:p>
        </w:tc>
        <w:tc>
          <w:tcPr>
            <w:tcW w:w="621" w:type="dxa"/>
            <w:vAlign w:val="bottom"/>
            <w:tcPrChange w:id="21241" w:author="Στάθης Καπ" w:date="2023-03-03T06:26:00Z">
              <w:tcPr>
                <w:tcW w:w="621" w:type="dxa"/>
                <w:vAlign w:val="bottom"/>
              </w:tcPr>
            </w:tcPrChange>
          </w:tcPr>
          <w:p w14:paraId="1301EAA9" w14:textId="0A98E81D" w:rsidR="00C87CFE" w:rsidRPr="00F665AE" w:rsidRDefault="00C87CFE" w:rsidP="00C87CFE">
            <w:pPr>
              <w:jc w:val="center"/>
              <w:rPr>
                <w:ins w:id="21242" w:author="Στάθης Καπ" w:date="2023-03-03T03:54:00Z"/>
                <w:rFonts w:ascii="Calibri" w:hAnsi="Calibri" w:cs="Calibri"/>
                <w:color w:val="000000"/>
                <w:sz w:val="16"/>
                <w:szCs w:val="16"/>
                <w:rPrChange w:id="21243" w:author="Στάθης Καπ" w:date="2023-03-03T03:55:00Z">
                  <w:rPr>
                    <w:ins w:id="21244" w:author="Στάθης Καπ" w:date="2023-03-03T03:54:00Z"/>
                    <w:rFonts w:ascii="Calibri" w:hAnsi="Calibri" w:cs="Calibri"/>
                    <w:color w:val="000000"/>
                    <w:sz w:val="18"/>
                    <w:szCs w:val="18"/>
                  </w:rPr>
                </w:rPrChange>
              </w:rPr>
            </w:pPr>
            <w:ins w:id="21245" w:author="Στάθης Καπ" w:date="2023-03-03T03:54:00Z">
              <w:r w:rsidRPr="00F665AE">
                <w:rPr>
                  <w:rFonts w:ascii="Calibri" w:hAnsi="Calibri" w:cs="Calibri"/>
                  <w:color w:val="000000"/>
                  <w:sz w:val="16"/>
                  <w:szCs w:val="16"/>
                  <w:rPrChange w:id="21246" w:author="Στάθης Καπ" w:date="2023-03-03T03:55:00Z">
                    <w:rPr>
                      <w:rFonts w:ascii="Calibri" w:hAnsi="Calibri" w:cs="Calibri"/>
                      <w:color w:val="000000"/>
                      <w:sz w:val="18"/>
                      <w:szCs w:val="18"/>
                    </w:rPr>
                  </w:rPrChange>
                </w:rPr>
                <w:t>0.172</w:t>
              </w:r>
            </w:ins>
          </w:p>
        </w:tc>
        <w:tc>
          <w:tcPr>
            <w:tcW w:w="669" w:type="dxa"/>
            <w:vAlign w:val="center"/>
            <w:tcPrChange w:id="21247" w:author="Στάθης Καπ" w:date="2023-03-03T06:26:00Z">
              <w:tcPr>
                <w:tcW w:w="669" w:type="dxa"/>
                <w:vAlign w:val="center"/>
              </w:tcPr>
            </w:tcPrChange>
          </w:tcPr>
          <w:p w14:paraId="4B9417DB" w14:textId="74D0FAAE" w:rsidR="00C87CFE" w:rsidRPr="00F665AE" w:rsidRDefault="00C87CFE" w:rsidP="00C87CFE">
            <w:pPr>
              <w:jc w:val="center"/>
              <w:rPr>
                <w:ins w:id="21248" w:author="Στάθης Καπ" w:date="2023-03-03T03:54:00Z"/>
                <w:rFonts w:cstheme="minorHAnsi"/>
                <w:sz w:val="16"/>
                <w:szCs w:val="16"/>
              </w:rPr>
            </w:pPr>
            <w:ins w:id="21249" w:author="Στάθης Καπ" w:date="2023-03-03T06:18:00Z">
              <w:r>
                <w:rPr>
                  <w:rFonts w:ascii="Calibri" w:hAnsi="Calibri" w:cstheme="minorHAnsi"/>
                  <w:color w:val="000000"/>
                  <w:sz w:val="16"/>
                  <w:szCs w:val="16"/>
                </w:rPr>
                <w:t>18.72</w:t>
              </w:r>
            </w:ins>
          </w:p>
        </w:tc>
        <w:tc>
          <w:tcPr>
            <w:tcW w:w="508" w:type="dxa"/>
            <w:vAlign w:val="bottom"/>
            <w:tcPrChange w:id="21250" w:author="Στάθης Καπ" w:date="2023-03-03T06:26:00Z">
              <w:tcPr>
                <w:tcW w:w="508" w:type="dxa"/>
                <w:vAlign w:val="bottom"/>
              </w:tcPr>
            </w:tcPrChange>
          </w:tcPr>
          <w:p w14:paraId="0B640AD2" w14:textId="270D5C08" w:rsidR="00C87CFE" w:rsidRPr="00F665AE" w:rsidRDefault="00C87CFE" w:rsidP="00C87CFE">
            <w:pPr>
              <w:jc w:val="center"/>
              <w:rPr>
                <w:ins w:id="21251" w:author="Στάθης Καπ" w:date="2023-03-03T03:54:00Z"/>
                <w:rFonts w:ascii="Calibri" w:hAnsi="Calibri" w:cs="Calibri"/>
                <w:color w:val="000000"/>
                <w:sz w:val="16"/>
                <w:szCs w:val="16"/>
                <w:rPrChange w:id="21252" w:author="Στάθης Καπ" w:date="2023-03-03T03:55:00Z">
                  <w:rPr>
                    <w:ins w:id="21253" w:author="Στάθης Καπ" w:date="2023-03-03T03:54:00Z"/>
                    <w:rFonts w:ascii="Calibri" w:hAnsi="Calibri" w:cs="Calibri"/>
                    <w:color w:val="000000"/>
                    <w:sz w:val="18"/>
                    <w:szCs w:val="18"/>
                  </w:rPr>
                </w:rPrChange>
              </w:rPr>
            </w:pPr>
            <w:ins w:id="21254" w:author="Στάθης Καπ" w:date="2023-03-03T03:54:00Z">
              <w:r w:rsidRPr="00F665AE">
                <w:rPr>
                  <w:rFonts w:ascii="Calibri" w:hAnsi="Calibri" w:cs="Calibri"/>
                  <w:color w:val="000000"/>
                  <w:sz w:val="16"/>
                  <w:szCs w:val="16"/>
                  <w:rPrChange w:id="21255" w:author="Στάθης Καπ" w:date="2023-03-03T03:55:00Z">
                    <w:rPr>
                      <w:rFonts w:ascii="Calibri" w:hAnsi="Calibri" w:cs="Calibri"/>
                      <w:color w:val="000000"/>
                      <w:sz w:val="18"/>
                      <w:szCs w:val="18"/>
                    </w:rPr>
                  </w:rPrChange>
                </w:rPr>
                <w:t>202</w:t>
              </w:r>
            </w:ins>
          </w:p>
        </w:tc>
        <w:tc>
          <w:tcPr>
            <w:tcW w:w="541" w:type="dxa"/>
            <w:vAlign w:val="bottom"/>
            <w:tcPrChange w:id="21256" w:author="Στάθης Καπ" w:date="2023-03-03T06:26:00Z">
              <w:tcPr>
                <w:tcW w:w="541" w:type="dxa"/>
                <w:vAlign w:val="bottom"/>
              </w:tcPr>
            </w:tcPrChange>
          </w:tcPr>
          <w:p w14:paraId="17FFE119" w14:textId="46905AEC" w:rsidR="00C87CFE" w:rsidRPr="00F665AE" w:rsidRDefault="00C87CFE" w:rsidP="00C87CFE">
            <w:pPr>
              <w:jc w:val="center"/>
              <w:rPr>
                <w:ins w:id="21257" w:author="Στάθης Καπ" w:date="2023-03-03T03:54:00Z"/>
                <w:rFonts w:ascii="Calibri" w:hAnsi="Calibri" w:cs="Calibri"/>
                <w:color w:val="000000"/>
                <w:sz w:val="16"/>
                <w:szCs w:val="16"/>
                <w:rPrChange w:id="21258" w:author="Στάθης Καπ" w:date="2023-03-03T03:55:00Z">
                  <w:rPr>
                    <w:ins w:id="21259" w:author="Στάθης Καπ" w:date="2023-03-03T03:54:00Z"/>
                    <w:rFonts w:ascii="Calibri" w:hAnsi="Calibri" w:cs="Calibri"/>
                    <w:color w:val="000000"/>
                    <w:sz w:val="18"/>
                    <w:szCs w:val="18"/>
                  </w:rPr>
                </w:rPrChange>
              </w:rPr>
            </w:pPr>
            <w:ins w:id="21260" w:author="Στάθης Καπ" w:date="2023-03-03T03:54:00Z">
              <w:r w:rsidRPr="00F665AE">
                <w:rPr>
                  <w:rFonts w:ascii="Calibri" w:hAnsi="Calibri" w:cs="Calibri"/>
                  <w:color w:val="000000"/>
                  <w:sz w:val="16"/>
                  <w:szCs w:val="16"/>
                  <w:rPrChange w:id="21261" w:author="Στάθης Καπ" w:date="2023-03-03T03:55:00Z">
                    <w:rPr>
                      <w:rFonts w:ascii="Calibri" w:hAnsi="Calibri" w:cs="Calibri"/>
                      <w:color w:val="000000"/>
                      <w:sz w:val="18"/>
                      <w:szCs w:val="18"/>
                    </w:rPr>
                  </w:rPrChange>
                </w:rPr>
                <w:t>0.17</w:t>
              </w:r>
            </w:ins>
          </w:p>
        </w:tc>
        <w:tc>
          <w:tcPr>
            <w:tcW w:w="589" w:type="dxa"/>
            <w:vAlign w:val="center"/>
            <w:tcPrChange w:id="21262" w:author="Στάθης Καπ" w:date="2023-03-03T06:26:00Z">
              <w:tcPr>
                <w:tcW w:w="589" w:type="dxa"/>
                <w:vAlign w:val="center"/>
              </w:tcPr>
            </w:tcPrChange>
          </w:tcPr>
          <w:p w14:paraId="4E6B4882" w14:textId="52C81E89" w:rsidR="00C87CFE" w:rsidRPr="00F665AE" w:rsidRDefault="00C87CFE" w:rsidP="00C87CFE">
            <w:pPr>
              <w:jc w:val="center"/>
              <w:rPr>
                <w:ins w:id="21263" w:author="Στάθης Καπ" w:date="2023-03-03T03:54:00Z"/>
                <w:rFonts w:cstheme="minorHAnsi"/>
                <w:sz w:val="16"/>
                <w:szCs w:val="16"/>
              </w:rPr>
            </w:pPr>
            <w:ins w:id="21264" w:author="Στάθης Καπ" w:date="2023-03-03T06:18:00Z">
              <w:r>
                <w:rPr>
                  <w:rFonts w:ascii="Calibri" w:hAnsi="Calibri" w:cstheme="minorHAnsi"/>
                  <w:color w:val="000000"/>
                  <w:sz w:val="16"/>
                  <w:szCs w:val="16"/>
                </w:rPr>
                <w:t>0.49</w:t>
              </w:r>
            </w:ins>
          </w:p>
        </w:tc>
        <w:tc>
          <w:tcPr>
            <w:tcW w:w="463" w:type="dxa"/>
            <w:vAlign w:val="bottom"/>
            <w:tcPrChange w:id="21265" w:author="Στάθης Καπ" w:date="2023-03-03T06:26:00Z">
              <w:tcPr>
                <w:tcW w:w="463" w:type="dxa"/>
                <w:vAlign w:val="bottom"/>
              </w:tcPr>
            </w:tcPrChange>
          </w:tcPr>
          <w:p w14:paraId="04C9878F" w14:textId="2AFCFC88" w:rsidR="00C87CFE" w:rsidRPr="00F665AE" w:rsidRDefault="00C87CFE" w:rsidP="00C87CFE">
            <w:pPr>
              <w:jc w:val="center"/>
              <w:rPr>
                <w:ins w:id="21266" w:author="Στάθης Καπ" w:date="2023-03-03T03:54:00Z"/>
                <w:rFonts w:ascii="Calibri" w:hAnsi="Calibri" w:cs="Calibri"/>
                <w:color w:val="000000"/>
                <w:sz w:val="16"/>
                <w:szCs w:val="16"/>
                <w:rPrChange w:id="21267" w:author="Στάθης Καπ" w:date="2023-03-03T03:55:00Z">
                  <w:rPr>
                    <w:ins w:id="21268" w:author="Στάθης Καπ" w:date="2023-03-03T03:54:00Z"/>
                    <w:rFonts w:ascii="Calibri" w:hAnsi="Calibri" w:cs="Calibri"/>
                    <w:color w:val="000000"/>
                    <w:sz w:val="18"/>
                    <w:szCs w:val="18"/>
                  </w:rPr>
                </w:rPrChange>
              </w:rPr>
            </w:pPr>
            <w:ins w:id="21269" w:author="Στάθης Καπ" w:date="2023-03-03T03:54:00Z">
              <w:r w:rsidRPr="00F665AE">
                <w:rPr>
                  <w:rFonts w:ascii="Calibri" w:hAnsi="Calibri" w:cs="Calibri"/>
                  <w:color w:val="000000"/>
                  <w:sz w:val="16"/>
                  <w:szCs w:val="16"/>
                  <w:rPrChange w:id="21270" w:author="Στάθης Καπ" w:date="2023-03-03T03:55:00Z">
                    <w:rPr>
                      <w:rFonts w:ascii="Calibri" w:hAnsi="Calibri" w:cs="Calibri"/>
                      <w:color w:val="000000"/>
                      <w:sz w:val="18"/>
                      <w:szCs w:val="18"/>
                    </w:rPr>
                  </w:rPrChange>
                </w:rPr>
                <w:t>187</w:t>
              </w:r>
            </w:ins>
          </w:p>
        </w:tc>
        <w:tc>
          <w:tcPr>
            <w:tcW w:w="541" w:type="dxa"/>
            <w:vAlign w:val="bottom"/>
            <w:tcPrChange w:id="21271" w:author="Στάθης Καπ" w:date="2023-03-03T06:26:00Z">
              <w:tcPr>
                <w:tcW w:w="541" w:type="dxa"/>
                <w:vAlign w:val="bottom"/>
              </w:tcPr>
            </w:tcPrChange>
          </w:tcPr>
          <w:p w14:paraId="426234BE" w14:textId="4670BD5B" w:rsidR="00C87CFE" w:rsidRPr="00F665AE" w:rsidRDefault="00C87CFE" w:rsidP="00C87CFE">
            <w:pPr>
              <w:jc w:val="center"/>
              <w:rPr>
                <w:ins w:id="21272" w:author="Στάθης Καπ" w:date="2023-03-03T03:54:00Z"/>
                <w:rFonts w:ascii="Calibri" w:hAnsi="Calibri" w:cs="Calibri"/>
                <w:color w:val="000000"/>
                <w:sz w:val="16"/>
                <w:szCs w:val="16"/>
                <w:rPrChange w:id="21273" w:author="Στάθης Καπ" w:date="2023-03-03T03:55:00Z">
                  <w:rPr>
                    <w:ins w:id="21274" w:author="Στάθης Καπ" w:date="2023-03-03T03:54:00Z"/>
                    <w:rFonts w:ascii="Calibri" w:hAnsi="Calibri" w:cs="Calibri"/>
                    <w:color w:val="000000"/>
                    <w:sz w:val="18"/>
                    <w:szCs w:val="18"/>
                  </w:rPr>
                </w:rPrChange>
              </w:rPr>
            </w:pPr>
            <w:ins w:id="21275" w:author="Στάθης Καπ" w:date="2023-03-03T03:54:00Z">
              <w:r w:rsidRPr="00F665AE">
                <w:rPr>
                  <w:rFonts w:ascii="Calibri" w:hAnsi="Calibri" w:cs="Calibri"/>
                  <w:color w:val="000000"/>
                  <w:sz w:val="16"/>
                  <w:szCs w:val="16"/>
                  <w:rPrChange w:id="21276" w:author="Στάθης Καπ" w:date="2023-03-03T03:55:00Z">
                    <w:rPr>
                      <w:rFonts w:ascii="Calibri" w:hAnsi="Calibri" w:cs="Calibri"/>
                      <w:color w:val="000000"/>
                      <w:sz w:val="18"/>
                      <w:szCs w:val="18"/>
                    </w:rPr>
                  </w:rPrChange>
                </w:rPr>
                <w:t>0.19</w:t>
              </w:r>
            </w:ins>
          </w:p>
        </w:tc>
        <w:tc>
          <w:tcPr>
            <w:tcW w:w="589" w:type="dxa"/>
            <w:vAlign w:val="center"/>
            <w:tcPrChange w:id="21277" w:author="Στάθης Καπ" w:date="2023-03-03T06:26:00Z">
              <w:tcPr>
                <w:tcW w:w="589" w:type="dxa"/>
                <w:vAlign w:val="center"/>
              </w:tcPr>
            </w:tcPrChange>
          </w:tcPr>
          <w:p w14:paraId="4C8E34EA" w14:textId="04CC22DA" w:rsidR="00C87CFE" w:rsidRPr="00F665AE" w:rsidRDefault="00C87CFE" w:rsidP="00C87CFE">
            <w:pPr>
              <w:jc w:val="center"/>
              <w:rPr>
                <w:ins w:id="21278" w:author="Στάθης Καπ" w:date="2023-03-03T03:54:00Z"/>
                <w:rFonts w:cstheme="minorHAnsi"/>
                <w:sz w:val="16"/>
                <w:szCs w:val="16"/>
              </w:rPr>
            </w:pPr>
            <w:ins w:id="21279"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212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81" w:author="Στάθης Καπ" w:date="2023-03-03T03:54:00Z"/>
        </w:trPr>
        <w:tc>
          <w:tcPr>
            <w:tcW w:w="515" w:type="dxa"/>
            <w:tcBorders>
              <w:top w:val="nil"/>
              <w:bottom w:val="nil"/>
              <w:right w:val="single" w:sz="4" w:space="0" w:color="auto"/>
            </w:tcBorders>
            <w:shd w:val="clear" w:color="auto" w:fill="E7E6E6" w:themeFill="background2"/>
            <w:vAlign w:val="bottom"/>
            <w:tcPrChange w:id="21282" w:author="Στάθης Καπ" w:date="2023-03-03T06:26:00Z">
              <w:tcPr>
                <w:tcW w:w="515" w:type="dxa"/>
                <w:vAlign w:val="bottom"/>
              </w:tcPr>
            </w:tcPrChange>
          </w:tcPr>
          <w:p w14:paraId="3A299841" w14:textId="6E1D1EA1" w:rsidR="00C87CFE" w:rsidRPr="00F665AE" w:rsidRDefault="00C87CFE" w:rsidP="00C87CFE">
            <w:pPr>
              <w:jc w:val="center"/>
              <w:rPr>
                <w:ins w:id="21283" w:author="Στάθης Καπ" w:date="2023-03-03T03:54:00Z"/>
                <w:rFonts w:ascii="Calibri" w:hAnsi="Calibri" w:cs="Calibri"/>
                <w:color w:val="000000"/>
                <w:sz w:val="16"/>
                <w:szCs w:val="16"/>
                <w:rPrChange w:id="21284" w:author="Στάθης Καπ" w:date="2023-03-03T03:55:00Z">
                  <w:rPr>
                    <w:ins w:id="21285" w:author="Στάθης Καπ" w:date="2023-03-03T03:54:00Z"/>
                    <w:rFonts w:ascii="Calibri" w:hAnsi="Calibri" w:cs="Calibri"/>
                    <w:color w:val="000000"/>
                    <w:sz w:val="18"/>
                    <w:szCs w:val="18"/>
                  </w:rPr>
                </w:rPrChange>
              </w:rPr>
            </w:pPr>
            <w:ins w:id="21286" w:author="Στάθης Καπ" w:date="2023-03-03T03:54:00Z">
              <w:r w:rsidRPr="00F665AE">
                <w:rPr>
                  <w:rFonts w:ascii="Calibri" w:hAnsi="Calibri" w:cs="Calibri"/>
                  <w:color w:val="000000"/>
                  <w:sz w:val="16"/>
                  <w:szCs w:val="16"/>
                  <w:rPrChange w:id="21287"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21288" w:author="Στάθης Καπ" w:date="2023-03-03T06:26:00Z">
              <w:tcPr>
                <w:tcW w:w="560" w:type="dxa"/>
              </w:tcPr>
            </w:tcPrChange>
          </w:tcPr>
          <w:p w14:paraId="68C2B8F9" w14:textId="6E2CE6C5" w:rsidR="00C87CFE" w:rsidRPr="00F665AE" w:rsidRDefault="00C87CFE" w:rsidP="00C87CFE">
            <w:pPr>
              <w:jc w:val="center"/>
              <w:rPr>
                <w:ins w:id="21289" w:author="Στάθης Καπ" w:date="2023-03-03T03:54:00Z"/>
                <w:sz w:val="16"/>
                <w:szCs w:val="16"/>
                <w:rPrChange w:id="21290" w:author="Στάθης Καπ" w:date="2023-03-03T03:55:00Z">
                  <w:rPr>
                    <w:ins w:id="21291" w:author="Στάθης Καπ" w:date="2023-03-03T03:54:00Z"/>
                    <w:sz w:val="18"/>
                    <w:szCs w:val="18"/>
                  </w:rPr>
                </w:rPrChange>
              </w:rPr>
            </w:pPr>
            <w:ins w:id="21292" w:author="Στάθης Καπ" w:date="2023-03-03T03:54:00Z">
              <w:r w:rsidRPr="00F665AE">
                <w:rPr>
                  <w:sz w:val="16"/>
                  <w:szCs w:val="16"/>
                  <w:rPrChange w:id="21293" w:author="Στάθης Καπ" w:date="2023-03-03T03:55:00Z">
                    <w:rPr>
                      <w:sz w:val="18"/>
                      <w:szCs w:val="18"/>
                    </w:rPr>
                  </w:rPrChange>
                </w:rPr>
                <w:t>252</w:t>
              </w:r>
            </w:ins>
          </w:p>
        </w:tc>
        <w:tc>
          <w:tcPr>
            <w:tcW w:w="855" w:type="dxa"/>
            <w:tcPrChange w:id="21294" w:author="Στάθης Καπ" w:date="2023-03-03T06:26:00Z">
              <w:tcPr>
                <w:tcW w:w="855" w:type="dxa"/>
              </w:tcPr>
            </w:tcPrChange>
          </w:tcPr>
          <w:p w14:paraId="113F0D9D" w14:textId="4B9DFD24" w:rsidR="00C87CFE" w:rsidRPr="00F665AE" w:rsidRDefault="00C87CFE" w:rsidP="00C87CFE">
            <w:pPr>
              <w:jc w:val="center"/>
              <w:rPr>
                <w:ins w:id="21295" w:author="Στάθης Καπ" w:date="2023-03-03T03:54:00Z"/>
                <w:sz w:val="16"/>
                <w:szCs w:val="16"/>
                <w:rPrChange w:id="21296" w:author="Στάθης Καπ" w:date="2023-03-03T03:55:00Z">
                  <w:rPr>
                    <w:ins w:id="21297" w:author="Στάθης Καπ" w:date="2023-03-03T03:54:00Z"/>
                    <w:sz w:val="18"/>
                    <w:szCs w:val="18"/>
                  </w:rPr>
                </w:rPrChange>
              </w:rPr>
            </w:pPr>
            <w:ins w:id="21298" w:author="Στάθης Καπ" w:date="2023-03-03T03:54:00Z">
              <w:r w:rsidRPr="00F665AE">
                <w:rPr>
                  <w:sz w:val="16"/>
                  <w:szCs w:val="16"/>
                  <w:rPrChange w:id="21299" w:author="Στάθης Καπ" w:date="2023-03-03T03:55:00Z">
                    <w:rPr>
                      <w:sz w:val="18"/>
                      <w:szCs w:val="18"/>
                    </w:rPr>
                  </w:rPrChange>
                </w:rPr>
                <w:t>239</w:t>
              </w:r>
            </w:ins>
          </w:p>
        </w:tc>
        <w:tc>
          <w:tcPr>
            <w:tcW w:w="544" w:type="dxa"/>
            <w:vAlign w:val="bottom"/>
            <w:tcPrChange w:id="21300" w:author="Στάθης Καπ" w:date="2023-03-03T06:26:00Z">
              <w:tcPr>
                <w:tcW w:w="544" w:type="dxa"/>
                <w:vAlign w:val="bottom"/>
              </w:tcPr>
            </w:tcPrChange>
          </w:tcPr>
          <w:p w14:paraId="3AF9FBC1" w14:textId="07052560" w:rsidR="00C87CFE" w:rsidRPr="00F665AE" w:rsidRDefault="00C87CFE" w:rsidP="00C87CFE">
            <w:pPr>
              <w:jc w:val="center"/>
              <w:rPr>
                <w:ins w:id="21301" w:author="Στάθης Καπ" w:date="2023-03-03T03:54:00Z"/>
                <w:rFonts w:ascii="Calibri" w:hAnsi="Calibri" w:cs="Calibri"/>
                <w:color w:val="000000"/>
                <w:sz w:val="16"/>
                <w:szCs w:val="16"/>
                <w:rPrChange w:id="21302" w:author="Στάθης Καπ" w:date="2023-03-03T03:55:00Z">
                  <w:rPr>
                    <w:ins w:id="21303" w:author="Στάθης Καπ" w:date="2023-03-03T03:54:00Z"/>
                    <w:rFonts w:ascii="Calibri" w:hAnsi="Calibri" w:cs="Calibri"/>
                    <w:color w:val="000000"/>
                    <w:sz w:val="18"/>
                    <w:szCs w:val="18"/>
                  </w:rPr>
                </w:rPrChange>
              </w:rPr>
            </w:pPr>
            <w:ins w:id="21304" w:author="Στάθης Καπ" w:date="2023-03-03T03:54:00Z">
              <w:r w:rsidRPr="00F665AE">
                <w:rPr>
                  <w:rFonts w:ascii="Calibri" w:hAnsi="Calibri" w:cs="Calibri"/>
                  <w:color w:val="000000"/>
                  <w:sz w:val="16"/>
                  <w:szCs w:val="16"/>
                  <w:rPrChange w:id="21305" w:author="Στάθης Καπ" w:date="2023-03-03T03:55:00Z">
                    <w:rPr>
                      <w:rFonts w:ascii="Calibri" w:hAnsi="Calibri" w:cs="Calibri"/>
                      <w:color w:val="000000"/>
                      <w:sz w:val="18"/>
                      <w:szCs w:val="18"/>
                    </w:rPr>
                  </w:rPrChange>
                </w:rPr>
                <w:t>225</w:t>
              </w:r>
            </w:ins>
          </w:p>
        </w:tc>
        <w:tc>
          <w:tcPr>
            <w:tcW w:w="621" w:type="dxa"/>
            <w:vAlign w:val="bottom"/>
            <w:tcPrChange w:id="21306" w:author="Στάθης Καπ" w:date="2023-03-03T06:26:00Z">
              <w:tcPr>
                <w:tcW w:w="621" w:type="dxa"/>
                <w:vAlign w:val="bottom"/>
              </w:tcPr>
            </w:tcPrChange>
          </w:tcPr>
          <w:p w14:paraId="233BEC0A" w14:textId="6B777870" w:rsidR="00C87CFE" w:rsidRPr="00F665AE" w:rsidRDefault="00C87CFE" w:rsidP="00C87CFE">
            <w:pPr>
              <w:jc w:val="center"/>
              <w:rPr>
                <w:ins w:id="21307" w:author="Στάθης Καπ" w:date="2023-03-03T03:54:00Z"/>
                <w:rFonts w:ascii="Calibri" w:hAnsi="Calibri" w:cs="Calibri"/>
                <w:color w:val="000000"/>
                <w:sz w:val="16"/>
                <w:szCs w:val="16"/>
                <w:rPrChange w:id="21308" w:author="Στάθης Καπ" w:date="2023-03-03T03:55:00Z">
                  <w:rPr>
                    <w:ins w:id="21309" w:author="Στάθης Καπ" w:date="2023-03-03T03:54:00Z"/>
                    <w:rFonts w:ascii="Calibri" w:hAnsi="Calibri" w:cs="Calibri"/>
                    <w:color w:val="000000"/>
                    <w:sz w:val="18"/>
                    <w:szCs w:val="18"/>
                  </w:rPr>
                </w:rPrChange>
              </w:rPr>
            </w:pPr>
            <w:ins w:id="21310" w:author="Στάθης Καπ" w:date="2023-03-03T03:54:00Z">
              <w:r w:rsidRPr="00F665AE">
                <w:rPr>
                  <w:rFonts w:ascii="Calibri" w:hAnsi="Calibri" w:cs="Calibri"/>
                  <w:color w:val="000000"/>
                  <w:sz w:val="16"/>
                  <w:szCs w:val="16"/>
                  <w:rPrChange w:id="21311" w:author="Στάθης Καπ" w:date="2023-03-03T03:55:00Z">
                    <w:rPr>
                      <w:rFonts w:ascii="Calibri" w:hAnsi="Calibri" w:cs="Calibri"/>
                      <w:color w:val="000000"/>
                      <w:sz w:val="18"/>
                      <w:szCs w:val="18"/>
                    </w:rPr>
                  </w:rPrChange>
                </w:rPr>
                <w:t>0.19</w:t>
              </w:r>
            </w:ins>
          </w:p>
        </w:tc>
        <w:tc>
          <w:tcPr>
            <w:tcW w:w="669" w:type="dxa"/>
            <w:vAlign w:val="center"/>
            <w:tcPrChange w:id="21312" w:author="Στάθης Καπ" w:date="2023-03-03T06:26:00Z">
              <w:tcPr>
                <w:tcW w:w="669" w:type="dxa"/>
                <w:vAlign w:val="center"/>
              </w:tcPr>
            </w:tcPrChange>
          </w:tcPr>
          <w:p w14:paraId="4CDAF5B4" w14:textId="552DEEA7" w:rsidR="00C87CFE" w:rsidRPr="00F665AE" w:rsidRDefault="00C87CFE" w:rsidP="00C87CFE">
            <w:pPr>
              <w:jc w:val="center"/>
              <w:rPr>
                <w:ins w:id="21313" w:author="Στάθης Καπ" w:date="2023-03-03T03:54:00Z"/>
                <w:rFonts w:cstheme="minorHAnsi"/>
                <w:sz w:val="16"/>
                <w:szCs w:val="16"/>
              </w:rPr>
            </w:pPr>
            <w:ins w:id="21314" w:author="Στάθης Καπ" w:date="2023-03-03T06:18:00Z">
              <w:r>
                <w:rPr>
                  <w:rFonts w:ascii="Calibri" w:hAnsi="Calibri" w:cstheme="minorHAnsi"/>
                  <w:color w:val="000000"/>
                  <w:sz w:val="16"/>
                  <w:szCs w:val="16"/>
                </w:rPr>
                <w:t>10.71</w:t>
              </w:r>
            </w:ins>
          </w:p>
        </w:tc>
        <w:tc>
          <w:tcPr>
            <w:tcW w:w="543" w:type="dxa"/>
            <w:vAlign w:val="bottom"/>
            <w:tcPrChange w:id="21315" w:author="Στάθης Καπ" w:date="2023-03-03T06:26:00Z">
              <w:tcPr>
                <w:tcW w:w="543" w:type="dxa"/>
                <w:vAlign w:val="bottom"/>
              </w:tcPr>
            </w:tcPrChange>
          </w:tcPr>
          <w:p w14:paraId="0710CB78" w14:textId="6154531A" w:rsidR="00C87CFE" w:rsidRPr="00F665AE" w:rsidRDefault="00C87CFE" w:rsidP="00C87CFE">
            <w:pPr>
              <w:jc w:val="center"/>
              <w:rPr>
                <w:ins w:id="21316" w:author="Στάθης Καπ" w:date="2023-03-03T03:54:00Z"/>
                <w:rFonts w:ascii="Calibri" w:hAnsi="Calibri" w:cs="Calibri"/>
                <w:color w:val="000000"/>
                <w:sz w:val="16"/>
                <w:szCs w:val="16"/>
                <w:rPrChange w:id="21317" w:author="Στάθης Καπ" w:date="2023-03-03T03:55:00Z">
                  <w:rPr>
                    <w:ins w:id="21318" w:author="Στάθης Καπ" w:date="2023-03-03T03:54:00Z"/>
                    <w:rFonts w:ascii="Calibri" w:hAnsi="Calibri" w:cs="Calibri"/>
                    <w:color w:val="000000"/>
                    <w:sz w:val="18"/>
                    <w:szCs w:val="18"/>
                  </w:rPr>
                </w:rPrChange>
              </w:rPr>
            </w:pPr>
            <w:ins w:id="21319" w:author="Στάθης Καπ" w:date="2023-03-03T03:54:00Z">
              <w:r w:rsidRPr="00F665AE">
                <w:rPr>
                  <w:rFonts w:ascii="Calibri" w:hAnsi="Calibri" w:cs="Calibri"/>
                  <w:color w:val="000000"/>
                  <w:sz w:val="16"/>
                  <w:szCs w:val="16"/>
                  <w:rPrChange w:id="21320" w:author="Στάθης Καπ" w:date="2023-03-03T03:55:00Z">
                    <w:rPr>
                      <w:rFonts w:ascii="Calibri" w:hAnsi="Calibri" w:cs="Calibri"/>
                      <w:color w:val="000000"/>
                      <w:sz w:val="18"/>
                      <w:szCs w:val="18"/>
                    </w:rPr>
                  </w:rPrChange>
                </w:rPr>
                <w:t>197</w:t>
              </w:r>
            </w:ins>
          </w:p>
        </w:tc>
        <w:tc>
          <w:tcPr>
            <w:tcW w:w="621" w:type="dxa"/>
            <w:vAlign w:val="bottom"/>
            <w:tcPrChange w:id="21321" w:author="Στάθης Καπ" w:date="2023-03-03T06:26:00Z">
              <w:tcPr>
                <w:tcW w:w="621" w:type="dxa"/>
                <w:vAlign w:val="bottom"/>
              </w:tcPr>
            </w:tcPrChange>
          </w:tcPr>
          <w:p w14:paraId="2A5A5C3D" w14:textId="7B04F45E" w:rsidR="00C87CFE" w:rsidRPr="00F665AE" w:rsidRDefault="00C87CFE" w:rsidP="00C87CFE">
            <w:pPr>
              <w:jc w:val="center"/>
              <w:rPr>
                <w:ins w:id="21322" w:author="Στάθης Καπ" w:date="2023-03-03T03:54:00Z"/>
                <w:rFonts w:ascii="Calibri" w:hAnsi="Calibri" w:cs="Calibri"/>
                <w:color w:val="000000"/>
                <w:sz w:val="16"/>
                <w:szCs w:val="16"/>
                <w:rPrChange w:id="21323" w:author="Στάθης Καπ" w:date="2023-03-03T03:55:00Z">
                  <w:rPr>
                    <w:ins w:id="21324" w:author="Στάθης Καπ" w:date="2023-03-03T03:54:00Z"/>
                    <w:rFonts w:ascii="Calibri" w:hAnsi="Calibri" w:cs="Calibri"/>
                    <w:color w:val="000000"/>
                    <w:sz w:val="18"/>
                    <w:szCs w:val="18"/>
                  </w:rPr>
                </w:rPrChange>
              </w:rPr>
            </w:pPr>
            <w:ins w:id="21325" w:author="Στάθης Καπ" w:date="2023-03-03T03:54:00Z">
              <w:r w:rsidRPr="00F665AE">
                <w:rPr>
                  <w:rFonts w:ascii="Calibri" w:hAnsi="Calibri" w:cs="Calibri"/>
                  <w:color w:val="000000"/>
                  <w:sz w:val="16"/>
                  <w:szCs w:val="16"/>
                  <w:rPrChange w:id="21326" w:author="Στάθης Καπ" w:date="2023-03-03T03:55:00Z">
                    <w:rPr>
                      <w:rFonts w:ascii="Calibri" w:hAnsi="Calibri" w:cs="Calibri"/>
                      <w:color w:val="000000"/>
                      <w:sz w:val="18"/>
                      <w:szCs w:val="18"/>
                    </w:rPr>
                  </w:rPrChange>
                </w:rPr>
                <w:t>0.165</w:t>
              </w:r>
            </w:ins>
          </w:p>
        </w:tc>
        <w:tc>
          <w:tcPr>
            <w:tcW w:w="669" w:type="dxa"/>
            <w:vAlign w:val="center"/>
            <w:tcPrChange w:id="21327" w:author="Στάθης Καπ" w:date="2023-03-03T06:26:00Z">
              <w:tcPr>
                <w:tcW w:w="669" w:type="dxa"/>
                <w:vAlign w:val="center"/>
              </w:tcPr>
            </w:tcPrChange>
          </w:tcPr>
          <w:p w14:paraId="679158FD" w14:textId="102DCC2A" w:rsidR="00C87CFE" w:rsidRPr="00F665AE" w:rsidRDefault="00C87CFE" w:rsidP="00C87CFE">
            <w:pPr>
              <w:jc w:val="center"/>
              <w:rPr>
                <w:ins w:id="21328" w:author="Στάθης Καπ" w:date="2023-03-03T03:54:00Z"/>
                <w:rFonts w:cstheme="minorHAnsi"/>
                <w:sz w:val="16"/>
                <w:szCs w:val="16"/>
              </w:rPr>
            </w:pPr>
            <w:ins w:id="21329" w:author="Στάθης Καπ" w:date="2023-03-03T06:18:00Z">
              <w:r>
                <w:rPr>
                  <w:rFonts w:ascii="Calibri" w:hAnsi="Calibri" w:cstheme="minorHAnsi"/>
                  <w:color w:val="000000"/>
                  <w:sz w:val="16"/>
                  <w:szCs w:val="16"/>
                </w:rPr>
                <w:t>12.44</w:t>
              </w:r>
            </w:ins>
          </w:p>
        </w:tc>
        <w:tc>
          <w:tcPr>
            <w:tcW w:w="508" w:type="dxa"/>
            <w:vAlign w:val="bottom"/>
            <w:tcPrChange w:id="21330" w:author="Στάθης Καπ" w:date="2023-03-03T06:26:00Z">
              <w:tcPr>
                <w:tcW w:w="508" w:type="dxa"/>
                <w:vAlign w:val="bottom"/>
              </w:tcPr>
            </w:tcPrChange>
          </w:tcPr>
          <w:p w14:paraId="4E0FD107" w14:textId="081FB7E2" w:rsidR="00C87CFE" w:rsidRPr="00F665AE" w:rsidRDefault="00C87CFE" w:rsidP="00C87CFE">
            <w:pPr>
              <w:jc w:val="center"/>
              <w:rPr>
                <w:ins w:id="21331" w:author="Στάθης Καπ" w:date="2023-03-03T03:54:00Z"/>
                <w:rFonts w:ascii="Calibri" w:hAnsi="Calibri" w:cs="Calibri"/>
                <w:color w:val="000000"/>
                <w:sz w:val="16"/>
                <w:szCs w:val="16"/>
                <w:rPrChange w:id="21332" w:author="Στάθης Καπ" w:date="2023-03-03T03:55:00Z">
                  <w:rPr>
                    <w:ins w:id="21333" w:author="Στάθης Καπ" w:date="2023-03-03T03:54:00Z"/>
                    <w:rFonts w:ascii="Calibri" w:hAnsi="Calibri" w:cs="Calibri"/>
                    <w:color w:val="000000"/>
                    <w:sz w:val="18"/>
                    <w:szCs w:val="18"/>
                  </w:rPr>
                </w:rPrChange>
              </w:rPr>
            </w:pPr>
            <w:ins w:id="21334" w:author="Στάθης Καπ" w:date="2023-03-03T03:54:00Z">
              <w:r w:rsidRPr="00F665AE">
                <w:rPr>
                  <w:rFonts w:ascii="Calibri" w:hAnsi="Calibri" w:cs="Calibri"/>
                  <w:color w:val="000000"/>
                  <w:sz w:val="16"/>
                  <w:szCs w:val="16"/>
                  <w:rPrChange w:id="21335" w:author="Στάθης Καπ" w:date="2023-03-03T03:55:00Z">
                    <w:rPr>
                      <w:rFonts w:ascii="Calibri" w:hAnsi="Calibri" w:cs="Calibri"/>
                      <w:color w:val="000000"/>
                      <w:sz w:val="18"/>
                      <w:szCs w:val="18"/>
                    </w:rPr>
                  </w:rPrChange>
                </w:rPr>
                <w:t>210</w:t>
              </w:r>
            </w:ins>
          </w:p>
        </w:tc>
        <w:tc>
          <w:tcPr>
            <w:tcW w:w="541" w:type="dxa"/>
            <w:vAlign w:val="bottom"/>
            <w:tcPrChange w:id="21336" w:author="Στάθης Καπ" w:date="2023-03-03T06:26:00Z">
              <w:tcPr>
                <w:tcW w:w="541" w:type="dxa"/>
                <w:vAlign w:val="bottom"/>
              </w:tcPr>
            </w:tcPrChange>
          </w:tcPr>
          <w:p w14:paraId="4FD2E1B1" w14:textId="43DE04C9" w:rsidR="00C87CFE" w:rsidRPr="00F665AE" w:rsidRDefault="00C87CFE" w:rsidP="00C87CFE">
            <w:pPr>
              <w:jc w:val="center"/>
              <w:rPr>
                <w:ins w:id="21337" w:author="Στάθης Καπ" w:date="2023-03-03T03:54:00Z"/>
                <w:rFonts w:ascii="Calibri" w:hAnsi="Calibri" w:cs="Calibri"/>
                <w:color w:val="000000"/>
                <w:sz w:val="16"/>
                <w:szCs w:val="16"/>
                <w:rPrChange w:id="21338" w:author="Στάθης Καπ" w:date="2023-03-03T03:55:00Z">
                  <w:rPr>
                    <w:ins w:id="21339" w:author="Στάθης Καπ" w:date="2023-03-03T03:54:00Z"/>
                    <w:rFonts w:ascii="Calibri" w:hAnsi="Calibri" w:cs="Calibri"/>
                    <w:color w:val="000000"/>
                    <w:sz w:val="18"/>
                    <w:szCs w:val="18"/>
                  </w:rPr>
                </w:rPrChange>
              </w:rPr>
            </w:pPr>
            <w:ins w:id="21340" w:author="Στάθης Καπ" w:date="2023-03-03T03:54:00Z">
              <w:r w:rsidRPr="00F665AE">
                <w:rPr>
                  <w:rFonts w:ascii="Calibri" w:hAnsi="Calibri" w:cs="Calibri"/>
                  <w:color w:val="000000"/>
                  <w:sz w:val="16"/>
                  <w:szCs w:val="16"/>
                  <w:rPrChange w:id="21341" w:author="Στάθης Καπ" w:date="2023-03-03T03:55:00Z">
                    <w:rPr>
                      <w:rFonts w:ascii="Calibri" w:hAnsi="Calibri" w:cs="Calibri"/>
                      <w:color w:val="000000"/>
                      <w:sz w:val="18"/>
                      <w:szCs w:val="18"/>
                    </w:rPr>
                  </w:rPrChange>
                </w:rPr>
                <w:t>0.204</w:t>
              </w:r>
            </w:ins>
          </w:p>
        </w:tc>
        <w:tc>
          <w:tcPr>
            <w:tcW w:w="589" w:type="dxa"/>
            <w:vAlign w:val="center"/>
            <w:tcPrChange w:id="21342" w:author="Στάθης Καπ" w:date="2023-03-03T06:26:00Z">
              <w:tcPr>
                <w:tcW w:w="589" w:type="dxa"/>
                <w:vAlign w:val="center"/>
              </w:tcPr>
            </w:tcPrChange>
          </w:tcPr>
          <w:p w14:paraId="68292F92" w14:textId="6248553E" w:rsidR="00C87CFE" w:rsidRPr="00F665AE" w:rsidRDefault="00C87CFE" w:rsidP="00C87CFE">
            <w:pPr>
              <w:jc w:val="center"/>
              <w:rPr>
                <w:ins w:id="21343" w:author="Στάθης Καπ" w:date="2023-03-03T03:54:00Z"/>
                <w:rFonts w:cstheme="minorHAnsi"/>
                <w:sz w:val="16"/>
                <w:szCs w:val="16"/>
              </w:rPr>
            </w:pPr>
            <w:ins w:id="21344" w:author="Στάθης Καπ" w:date="2023-03-03T06:18:00Z">
              <w:r>
                <w:rPr>
                  <w:rFonts w:ascii="Calibri" w:hAnsi="Calibri" w:cstheme="minorHAnsi"/>
                  <w:color w:val="000000"/>
                  <w:sz w:val="16"/>
                  <w:szCs w:val="16"/>
                </w:rPr>
                <w:t>6.67</w:t>
              </w:r>
            </w:ins>
          </w:p>
        </w:tc>
        <w:tc>
          <w:tcPr>
            <w:tcW w:w="463" w:type="dxa"/>
            <w:vAlign w:val="bottom"/>
            <w:tcPrChange w:id="21345" w:author="Στάθης Καπ" w:date="2023-03-03T06:26:00Z">
              <w:tcPr>
                <w:tcW w:w="463" w:type="dxa"/>
                <w:vAlign w:val="bottom"/>
              </w:tcPr>
            </w:tcPrChange>
          </w:tcPr>
          <w:p w14:paraId="0F12DFF0" w14:textId="376A68E3" w:rsidR="00C87CFE" w:rsidRPr="00F665AE" w:rsidRDefault="00C87CFE" w:rsidP="00C87CFE">
            <w:pPr>
              <w:jc w:val="center"/>
              <w:rPr>
                <w:ins w:id="21346" w:author="Στάθης Καπ" w:date="2023-03-03T03:54:00Z"/>
                <w:rFonts w:ascii="Calibri" w:hAnsi="Calibri" w:cs="Calibri"/>
                <w:color w:val="000000"/>
                <w:sz w:val="16"/>
                <w:szCs w:val="16"/>
                <w:rPrChange w:id="21347" w:author="Στάθης Καπ" w:date="2023-03-03T03:55:00Z">
                  <w:rPr>
                    <w:ins w:id="21348" w:author="Στάθης Καπ" w:date="2023-03-03T03:54:00Z"/>
                    <w:rFonts w:ascii="Calibri" w:hAnsi="Calibri" w:cs="Calibri"/>
                    <w:color w:val="000000"/>
                    <w:sz w:val="18"/>
                    <w:szCs w:val="18"/>
                  </w:rPr>
                </w:rPrChange>
              </w:rPr>
            </w:pPr>
            <w:ins w:id="21349" w:author="Στάθης Καπ" w:date="2023-03-03T03:54:00Z">
              <w:r w:rsidRPr="00F665AE">
                <w:rPr>
                  <w:rFonts w:ascii="Calibri" w:hAnsi="Calibri" w:cs="Calibri"/>
                  <w:color w:val="000000"/>
                  <w:sz w:val="16"/>
                  <w:szCs w:val="16"/>
                  <w:rPrChange w:id="21350" w:author="Στάθης Καπ" w:date="2023-03-03T03:55:00Z">
                    <w:rPr>
                      <w:rFonts w:ascii="Calibri" w:hAnsi="Calibri" w:cs="Calibri"/>
                      <w:color w:val="000000"/>
                      <w:sz w:val="18"/>
                      <w:szCs w:val="18"/>
                    </w:rPr>
                  </w:rPrChange>
                </w:rPr>
                <w:t>184</w:t>
              </w:r>
            </w:ins>
          </w:p>
        </w:tc>
        <w:tc>
          <w:tcPr>
            <w:tcW w:w="541" w:type="dxa"/>
            <w:vAlign w:val="bottom"/>
            <w:tcPrChange w:id="21351" w:author="Στάθης Καπ" w:date="2023-03-03T06:26:00Z">
              <w:tcPr>
                <w:tcW w:w="541" w:type="dxa"/>
                <w:vAlign w:val="bottom"/>
              </w:tcPr>
            </w:tcPrChange>
          </w:tcPr>
          <w:p w14:paraId="6225C33E" w14:textId="0846AC74" w:rsidR="00C87CFE" w:rsidRPr="00F665AE" w:rsidRDefault="00C87CFE" w:rsidP="00C87CFE">
            <w:pPr>
              <w:jc w:val="center"/>
              <w:rPr>
                <w:ins w:id="21352" w:author="Στάθης Καπ" w:date="2023-03-03T03:54:00Z"/>
                <w:rFonts w:ascii="Calibri" w:hAnsi="Calibri" w:cs="Calibri"/>
                <w:color w:val="000000"/>
                <w:sz w:val="16"/>
                <w:szCs w:val="16"/>
                <w:rPrChange w:id="21353" w:author="Στάθης Καπ" w:date="2023-03-03T03:55:00Z">
                  <w:rPr>
                    <w:ins w:id="21354" w:author="Στάθης Καπ" w:date="2023-03-03T03:54:00Z"/>
                    <w:rFonts w:ascii="Calibri" w:hAnsi="Calibri" w:cs="Calibri"/>
                    <w:color w:val="000000"/>
                    <w:sz w:val="18"/>
                    <w:szCs w:val="18"/>
                  </w:rPr>
                </w:rPrChange>
              </w:rPr>
            </w:pPr>
            <w:ins w:id="21355" w:author="Στάθης Καπ" w:date="2023-03-03T03:54:00Z">
              <w:r w:rsidRPr="00F665AE">
                <w:rPr>
                  <w:rFonts w:ascii="Calibri" w:hAnsi="Calibri" w:cs="Calibri"/>
                  <w:color w:val="000000"/>
                  <w:sz w:val="16"/>
                  <w:szCs w:val="16"/>
                  <w:rPrChange w:id="21356" w:author="Στάθης Καπ" w:date="2023-03-03T03:55:00Z">
                    <w:rPr>
                      <w:rFonts w:ascii="Calibri" w:hAnsi="Calibri" w:cs="Calibri"/>
                      <w:color w:val="000000"/>
                      <w:sz w:val="18"/>
                      <w:szCs w:val="18"/>
                    </w:rPr>
                  </w:rPrChange>
                </w:rPr>
                <w:t>0.172</w:t>
              </w:r>
            </w:ins>
          </w:p>
        </w:tc>
        <w:tc>
          <w:tcPr>
            <w:tcW w:w="589" w:type="dxa"/>
            <w:vAlign w:val="center"/>
            <w:tcPrChange w:id="21357" w:author="Στάθης Καπ" w:date="2023-03-03T06:26:00Z">
              <w:tcPr>
                <w:tcW w:w="589" w:type="dxa"/>
                <w:vAlign w:val="center"/>
              </w:tcPr>
            </w:tcPrChange>
          </w:tcPr>
          <w:p w14:paraId="5DBFFF2F" w14:textId="2661BDEB" w:rsidR="00C87CFE" w:rsidRPr="00F665AE" w:rsidRDefault="00C87CFE" w:rsidP="00C87CFE">
            <w:pPr>
              <w:jc w:val="center"/>
              <w:rPr>
                <w:ins w:id="21358" w:author="Στάθης Καπ" w:date="2023-03-03T03:54:00Z"/>
                <w:rFonts w:cstheme="minorHAnsi"/>
                <w:sz w:val="16"/>
                <w:szCs w:val="16"/>
              </w:rPr>
            </w:pPr>
            <w:ins w:id="21359"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213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61" w:author="Στάθης Καπ" w:date="2023-03-03T03:54:00Z"/>
        </w:trPr>
        <w:tc>
          <w:tcPr>
            <w:tcW w:w="515" w:type="dxa"/>
            <w:tcBorders>
              <w:top w:val="nil"/>
              <w:bottom w:val="nil"/>
              <w:right w:val="single" w:sz="4" w:space="0" w:color="auto"/>
            </w:tcBorders>
            <w:shd w:val="clear" w:color="auto" w:fill="E7E6E6" w:themeFill="background2"/>
            <w:vAlign w:val="bottom"/>
            <w:tcPrChange w:id="21362" w:author="Στάθης Καπ" w:date="2023-03-03T06:26:00Z">
              <w:tcPr>
                <w:tcW w:w="515" w:type="dxa"/>
                <w:vAlign w:val="bottom"/>
              </w:tcPr>
            </w:tcPrChange>
          </w:tcPr>
          <w:p w14:paraId="4A3A428A" w14:textId="1A528568" w:rsidR="00C87CFE" w:rsidRPr="00F665AE" w:rsidRDefault="00C87CFE" w:rsidP="00C87CFE">
            <w:pPr>
              <w:jc w:val="center"/>
              <w:rPr>
                <w:ins w:id="21363" w:author="Στάθης Καπ" w:date="2023-03-03T03:54:00Z"/>
                <w:rFonts w:ascii="Calibri" w:hAnsi="Calibri" w:cs="Calibri"/>
                <w:color w:val="000000"/>
                <w:sz w:val="16"/>
                <w:szCs w:val="16"/>
                <w:rPrChange w:id="21364" w:author="Στάθης Καπ" w:date="2023-03-03T03:55:00Z">
                  <w:rPr>
                    <w:ins w:id="21365" w:author="Στάθης Καπ" w:date="2023-03-03T03:54:00Z"/>
                    <w:rFonts w:ascii="Calibri" w:hAnsi="Calibri" w:cs="Calibri"/>
                    <w:color w:val="000000"/>
                    <w:sz w:val="18"/>
                    <w:szCs w:val="18"/>
                  </w:rPr>
                </w:rPrChange>
              </w:rPr>
            </w:pPr>
            <w:ins w:id="21366" w:author="Στάθης Καπ" w:date="2023-03-03T03:54:00Z">
              <w:r w:rsidRPr="00F665AE">
                <w:rPr>
                  <w:rFonts w:ascii="Calibri" w:hAnsi="Calibri" w:cs="Calibri"/>
                  <w:color w:val="000000"/>
                  <w:sz w:val="16"/>
                  <w:szCs w:val="16"/>
                  <w:rPrChange w:id="21367"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21368" w:author="Στάθης Καπ" w:date="2023-03-03T06:26:00Z">
              <w:tcPr>
                <w:tcW w:w="560" w:type="dxa"/>
              </w:tcPr>
            </w:tcPrChange>
          </w:tcPr>
          <w:p w14:paraId="38178D83" w14:textId="6AD4A126" w:rsidR="00C87CFE" w:rsidRPr="00F665AE" w:rsidRDefault="00C87CFE" w:rsidP="00C87CFE">
            <w:pPr>
              <w:jc w:val="center"/>
              <w:rPr>
                <w:ins w:id="21369" w:author="Στάθης Καπ" w:date="2023-03-03T03:54:00Z"/>
                <w:sz w:val="16"/>
                <w:szCs w:val="16"/>
                <w:rPrChange w:id="21370" w:author="Στάθης Καπ" w:date="2023-03-03T03:55:00Z">
                  <w:rPr>
                    <w:ins w:id="21371" w:author="Στάθης Καπ" w:date="2023-03-03T03:54:00Z"/>
                    <w:sz w:val="18"/>
                    <w:szCs w:val="18"/>
                  </w:rPr>
                </w:rPrChange>
              </w:rPr>
            </w:pPr>
            <w:ins w:id="21372" w:author="Στάθης Καπ" w:date="2023-03-03T03:54:00Z">
              <w:r w:rsidRPr="00F665AE">
                <w:rPr>
                  <w:sz w:val="16"/>
                  <w:szCs w:val="16"/>
                  <w:rPrChange w:id="21373" w:author="Στάθης Καπ" w:date="2023-03-03T03:55:00Z">
                    <w:rPr>
                      <w:sz w:val="18"/>
                      <w:szCs w:val="18"/>
                    </w:rPr>
                  </w:rPrChange>
                </w:rPr>
                <w:t>277</w:t>
              </w:r>
            </w:ins>
          </w:p>
        </w:tc>
        <w:tc>
          <w:tcPr>
            <w:tcW w:w="855" w:type="dxa"/>
            <w:tcPrChange w:id="21374" w:author="Στάθης Καπ" w:date="2023-03-03T06:26:00Z">
              <w:tcPr>
                <w:tcW w:w="855" w:type="dxa"/>
              </w:tcPr>
            </w:tcPrChange>
          </w:tcPr>
          <w:p w14:paraId="7A9CAB36" w14:textId="7A371BBF" w:rsidR="00C87CFE" w:rsidRPr="00F665AE" w:rsidRDefault="00C87CFE" w:rsidP="00C87CFE">
            <w:pPr>
              <w:jc w:val="center"/>
              <w:rPr>
                <w:ins w:id="21375" w:author="Στάθης Καπ" w:date="2023-03-03T03:54:00Z"/>
                <w:sz w:val="16"/>
                <w:szCs w:val="16"/>
                <w:rPrChange w:id="21376" w:author="Στάθης Καπ" w:date="2023-03-03T03:55:00Z">
                  <w:rPr>
                    <w:ins w:id="21377" w:author="Στάθης Καπ" w:date="2023-03-03T03:54:00Z"/>
                    <w:sz w:val="18"/>
                    <w:szCs w:val="18"/>
                  </w:rPr>
                </w:rPrChange>
              </w:rPr>
            </w:pPr>
            <w:ins w:id="21378" w:author="Στάθης Καπ" w:date="2023-03-03T03:54:00Z">
              <w:r w:rsidRPr="00F665AE">
                <w:rPr>
                  <w:sz w:val="16"/>
                  <w:szCs w:val="16"/>
                  <w:rPrChange w:id="21379" w:author="Στάθης Καπ" w:date="2023-03-03T03:55:00Z">
                    <w:rPr>
                      <w:sz w:val="18"/>
                      <w:szCs w:val="18"/>
                    </w:rPr>
                  </w:rPrChange>
                </w:rPr>
                <w:t>274</w:t>
              </w:r>
            </w:ins>
          </w:p>
        </w:tc>
        <w:tc>
          <w:tcPr>
            <w:tcW w:w="544" w:type="dxa"/>
            <w:vAlign w:val="bottom"/>
            <w:tcPrChange w:id="21380" w:author="Στάθης Καπ" w:date="2023-03-03T06:26:00Z">
              <w:tcPr>
                <w:tcW w:w="544" w:type="dxa"/>
                <w:vAlign w:val="bottom"/>
              </w:tcPr>
            </w:tcPrChange>
          </w:tcPr>
          <w:p w14:paraId="6761218A" w14:textId="2F3072C9" w:rsidR="00C87CFE" w:rsidRPr="00F665AE" w:rsidRDefault="00C87CFE" w:rsidP="00C87CFE">
            <w:pPr>
              <w:jc w:val="center"/>
              <w:rPr>
                <w:ins w:id="21381" w:author="Στάθης Καπ" w:date="2023-03-03T03:54:00Z"/>
                <w:rFonts w:ascii="Calibri" w:hAnsi="Calibri" w:cs="Calibri"/>
                <w:color w:val="000000"/>
                <w:sz w:val="16"/>
                <w:szCs w:val="16"/>
                <w:rPrChange w:id="21382" w:author="Στάθης Καπ" w:date="2023-03-03T03:55:00Z">
                  <w:rPr>
                    <w:ins w:id="21383" w:author="Στάθης Καπ" w:date="2023-03-03T03:54:00Z"/>
                    <w:rFonts w:ascii="Calibri" w:hAnsi="Calibri" w:cs="Calibri"/>
                    <w:color w:val="000000"/>
                    <w:sz w:val="18"/>
                    <w:szCs w:val="18"/>
                  </w:rPr>
                </w:rPrChange>
              </w:rPr>
            </w:pPr>
            <w:ins w:id="21384" w:author="Στάθης Καπ" w:date="2023-03-03T03:54:00Z">
              <w:r w:rsidRPr="00F665AE">
                <w:rPr>
                  <w:rFonts w:ascii="Calibri" w:hAnsi="Calibri" w:cs="Calibri"/>
                  <w:color w:val="000000"/>
                  <w:sz w:val="16"/>
                  <w:szCs w:val="16"/>
                  <w:rPrChange w:id="21385" w:author="Στάθης Καπ" w:date="2023-03-03T03:55:00Z">
                    <w:rPr>
                      <w:rFonts w:ascii="Calibri" w:hAnsi="Calibri" w:cs="Calibri"/>
                      <w:color w:val="000000"/>
                      <w:sz w:val="18"/>
                      <w:szCs w:val="18"/>
                    </w:rPr>
                  </w:rPrChange>
                </w:rPr>
                <w:t>257</w:t>
              </w:r>
            </w:ins>
          </w:p>
        </w:tc>
        <w:tc>
          <w:tcPr>
            <w:tcW w:w="621" w:type="dxa"/>
            <w:vAlign w:val="bottom"/>
            <w:tcPrChange w:id="21386" w:author="Στάθης Καπ" w:date="2023-03-03T06:26:00Z">
              <w:tcPr>
                <w:tcW w:w="621" w:type="dxa"/>
                <w:vAlign w:val="bottom"/>
              </w:tcPr>
            </w:tcPrChange>
          </w:tcPr>
          <w:p w14:paraId="14508CC4" w14:textId="70B0615B" w:rsidR="00C87CFE" w:rsidRPr="00F665AE" w:rsidRDefault="00C87CFE" w:rsidP="00C87CFE">
            <w:pPr>
              <w:jc w:val="center"/>
              <w:rPr>
                <w:ins w:id="21387" w:author="Στάθης Καπ" w:date="2023-03-03T03:54:00Z"/>
                <w:rFonts w:ascii="Calibri" w:hAnsi="Calibri" w:cs="Calibri"/>
                <w:color w:val="000000"/>
                <w:sz w:val="16"/>
                <w:szCs w:val="16"/>
                <w:rPrChange w:id="21388" w:author="Στάθης Καπ" w:date="2023-03-03T03:55:00Z">
                  <w:rPr>
                    <w:ins w:id="21389" w:author="Στάθης Καπ" w:date="2023-03-03T03:54:00Z"/>
                    <w:rFonts w:ascii="Calibri" w:hAnsi="Calibri" w:cs="Calibri"/>
                    <w:color w:val="000000"/>
                    <w:sz w:val="18"/>
                    <w:szCs w:val="18"/>
                  </w:rPr>
                </w:rPrChange>
              </w:rPr>
            </w:pPr>
            <w:ins w:id="21390" w:author="Στάθης Καπ" w:date="2023-03-03T03:54:00Z">
              <w:r w:rsidRPr="00F665AE">
                <w:rPr>
                  <w:rFonts w:ascii="Calibri" w:hAnsi="Calibri" w:cs="Calibri"/>
                  <w:color w:val="000000"/>
                  <w:sz w:val="16"/>
                  <w:szCs w:val="16"/>
                  <w:rPrChange w:id="21391" w:author="Στάθης Καπ" w:date="2023-03-03T03:55:00Z">
                    <w:rPr>
                      <w:rFonts w:ascii="Calibri" w:hAnsi="Calibri" w:cs="Calibri"/>
                      <w:color w:val="000000"/>
                      <w:sz w:val="18"/>
                      <w:szCs w:val="18"/>
                    </w:rPr>
                  </w:rPrChange>
                </w:rPr>
                <w:t>0.19</w:t>
              </w:r>
            </w:ins>
          </w:p>
        </w:tc>
        <w:tc>
          <w:tcPr>
            <w:tcW w:w="669" w:type="dxa"/>
            <w:vAlign w:val="center"/>
            <w:tcPrChange w:id="21392" w:author="Στάθης Καπ" w:date="2023-03-03T06:26:00Z">
              <w:tcPr>
                <w:tcW w:w="669" w:type="dxa"/>
                <w:vAlign w:val="center"/>
              </w:tcPr>
            </w:tcPrChange>
          </w:tcPr>
          <w:p w14:paraId="713508AD" w14:textId="5E29595A" w:rsidR="00C87CFE" w:rsidRPr="00F665AE" w:rsidRDefault="00C87CFE" w:rsidP="00C87CFE">
            <w:pPr>
              <w:jc w:val="center"/>
              <w:rPr>
                <w:ins w:id="21393" w:author="Στάθης Καπ" w:date="2023-03-03T03:54:00Z"/>
                <w:rFonts w:cstheme="minorHAnsi"/>
                <w:sz w:val="16"/>
                <w:szCs w:val="16"/>
              </w:rPr>
            </w:pPr>
            <w:ins w:id="21394" w:author="Στάθης Καπ" w:date="2023-03-03T06:18:00Z">
              <w:r>
                <w:rPr>
                  <w:rFonts w:ascii="Calibri" w:hAnsi="Calibri" w:cstheme="minorHAnsi"/>
                  <w:color w:val="000000"/>
                  <w:sz w:val="16"/>
                  <w:szCs w:val="16"/>
                </w:rPr>
                <w:t>7.22</w:t>
              </w:r>
            </w:ins>
          </w:p>
        </w:tc>
        <w:tc>
          <w:tcPr>
            <w:tcW w:w="543" w:type="dxa"/>
            <w:vAlign w:val="bottom"/>
            <w:tcPrChange w:id="21395" w:author="Στάθης Καπ" w:date="2023-03-03T06:26:00Z">
              <w:tcPr>
                <w:tcW w:w="543" w:type="dxa"/>
                <w:vAlign w:val="bottom"/>
              </w:tcPr>
            </w:tcPrChange>
          </w:tcPr>
          <w:p w14:paraId="1A9ACE02" w14:textId="3993E62E" w:rsidR="00C87CFE" w:rsidRPr="00F665AE" w:rsidRDefault="00C87CFE" w:rsidP="00C87CFE">
            <w:pPr>
              <w:jc w:val="center"/>
              <w:rPr>
                <w:ins w:id="21396" w:author="Στάθης Καπ" w:date="2023-03-03T03:54:00Z"/>
                <w:rFonts w:ascii="Calibri" w:hAnsi="Calibri" w:cs="Calibri"/>
                <w:color w:val="000000"/>
                <w:sz w:val="16"/>
                <w:szCs w:val="16"/>
                <w:rPrChange w:id="21397" w:author="Στάθης Καπ" w:date="2023-03-03T03:55:00Z">
                  <w:rPr>
                    <w:ins w:id="21398" w:author="Στάθης Καπ" w:date="2023-03-03T03:54:00Z"/>
                    <w:rFonts w:ascii="Calibri" w:hAnsi="Calibri" w:cs="Calibri"/>
                    <w:color w:val="000000"/>
                    <w:sz w:val="18"/>
                    <w:szCs w:val="18"/>
                  </w:rPr>
                </w:rPrChange>
              </w:rPr>
            </w:pPr>
            <w:ins w:id="21399" w:author="Στάθης Καπ" w:date="2023-03-03T03:54:00Z">
              <w:r w:rsidRPr="00F665AE">
                <w:rPr>
                  <w:rFonts w:ascii="Calibri" w:hAnsi="Calibri" w:cs="Calibri"/>
                  <w:color w:val="000000"/>
                  <w:sz w:val="16"/>
                  <w:szCs w:val="16"/>
                  <w:rPrChange w:id="21400" w:author="Στάθης Καπ" w:date="2023-03-03T03:55:00Z">
                    <w:rPr>
                      <w:rFonts w:ascii="Calibri" w:hAnsi="Calibri" w:cs="Calibri"/>
                      <w:color w:val="000000"/>
                      <w:sz w:val="18"/>
                      <w:szCs w:val="18"/>
                    </w:rPr>
                  </w:rPrChange>
                </w:rPr>
                <w:t>240</w:t>
              </w:r>
            </w:ins>
          </w:p>
        </w:tc>
        <w:tc>
          <w:tcPr>
            <w:tcW w:w="621" w:type="dxa"/>
            <w:vAlign w:val="bottom"/>
            <w:tcPrChange w:id="21401" w:author="Στάθης Καπ" w:date="2023-03-03T06:26:00Z">
              <w:tcPr>
                <w:tcW w:w="621" w:type="dxa"/>
                <w:vAlign w:val="bottom"/>
              </w:tcPr>
            </w:tcPrChange>
          </w:tcPr>
          <w:p w14:paraId="3FDDF1A0" w14:textId="79F251F1" w:rsidR="00C87CFE" w:rsidRPr="00F665AE" w:rsidRDefault="00C87CFE" w:rsidP="00C87CFE">
            <w:pPr>
              <w:jc w:val="center"/>
              <w:rPr>
                <w:ins w:id="21402" w:author="Στάθης Καπ" w:date="2023-03-03T03:54:00Z"/>
                <w:rFonts w:ascii="Calibri" w:hAnsi="Calibri" w:cs="Calibri"/>
                <w:color w:val="000000"/>
                <w:sz w:val="16"/>
                <w:szCs w:val="16"/>
                <w:rPrChange w:id="21403" w:author="Στάθης Καπ" w:date="2023-03-03T03:55:00Z">
                  <w:rPr>
                    <w:ins w:id="21404" w:author="Στάθης Καπ" w:date="2023-03-03T03:54:00Z"/>
                    <w:rFonts w:ascii="Calibri" w:hAnsi="Calibri" w:cs="Calibri"/>
                    <w:color w:val="000000"/>
                    <w:sz w:val="18"/>
                    <w:szCs w:val="18"/>
                  </w:rPr>
                </w:rPrChange>
              </w:rPr>
            </w:pPr>
            <w:ins w:id="21405" w:author="Στάθης Καπ" w:date="2023-03-03T03:54:00Z">
              <w:r w:rsidRPr="00F665AE">
                <w:rPr>
                  <w:rFonts w:ascii="Calibri" w:hAnsi="Calibri" w:cs="Calibri"/>
                  <w:color w:val="000000"/>
                  <w:sz w:val="16"/>
                  <w:szCs w:val="16"/>
                  <w:rPrChange w:id="21406" w:author="Στάθης Καπ" w:date="2023-03-03T03:55:00Z">
                    <w:rPr>
                      <w:rFonts w:ascii="Calibri" w:hAnsi="Calibri" w:cs="Calibri"/>
                      <w:color w:val="000000"/>
                      <w:sz w:val="18"/>
                      <w:szCs w:val="18"/>
                    </w:rPr>
                  </w:rPrChange>
                </w:rPr>
                <w:t>0.171</w:t>
              </w:r>
            </w:ins>
          </w:p>
        </w:tc>
        <w:tc>
          <w:tcPr>
            <w:tcW w:w="669" w:type="dxa"/>
            <w:vAlign w:val="center"/>
            <w:tcPrChange w:id="21407" w:author="Στάθης Καπ" w:date="2023-03-03T06:26:00Z">
              <w:tcPr>
                <w:tcW w:w="669" w:type="dxa"/>
                <w:vAlign w:val="center"/>
              </w:tcPr>
            </w:tcPrChange>
          </w:tcPr>
          <w:p w14:paraId="408B6B3B" w14:textId="47FE30EA" w:rsidR="00C87CFE" w:rsidRPr="00F665AE" w:rsidRDefault="00C87CFE" w:rsidP="00C87CFE">
            <w:pPr>
              <w:jc w:val="center"/>
              <w:rPr>
                <w:ins w:id="21408" w:author="Στάθης Καπ" w:date="2023-03-03T03:54:00Z"/>
                <w:rFonts w:cstheme="minorHAnsi"/>
                <w:sz w:val="16"/>
                <w:szCs w:val="16"/>
              </w:rPr>
            </w:pPr>
            <w:ins w:id="21409" w:author="Στάθης Καπ" w:date="2023-03-03T06:18:00Z">
              <w:r>
                <w:rPr>
                  <w:rFonts w:ascii="Calibri" w:hAnsi="Calibri" w:cstheme="minorHAnsi"/>
                  <w:color w:val="000000"/>
                  <w:sz w:val="16"/>
                  <w:szCs w:val="16"/>
                </w:rPr>
                <w:t>6.61</w:t>
              </w:r>
            </w:ins>
          </w:p>
        </w:tc>
        <w:tc>
          <w:tcPr>
            <w:tcW w:w="508" w:type="dxa"/>
            <w:vAlign w:val="bottom"/>
            <w:tcPrChange w:id="21410" w:author="Στάθης Καπ" w:date="2023-03-03T06:26:00Z">
              <w:tcPr>
                <w:tcW w:w="508" w:type="dxa"/>
                <w:vAlign w:val="bottom"/>
              </w:tcPr>
            </w:tcPrChange>
          </w:tcPr>
          <w:p w14:paraId="3F9D83AF" w14:textId="603E8595" w:rsidR="00C87CFE" w:rsidRPr="00F665AE" w:rsidRDefault="00C87CFE" w:rsidP="00C87CFE">
            <w:pPr>
              <w:jc w:val="center"/>
              <w:rPr>
                <w:ins w:id="21411" w:author="Στάθης Καπ" w:date="2023-03-03T03:54:00Z"/>
                <w:rFonts w:ascii="Calibri" w:hAnsi="Calibri" w:cs="Calibri"/>
                <w:color w:val="000000"/>
                <w:sz w:val="16"/>
                <w:szCs w:val="16"/>
                <w:rPrChange w:id="21412" w:author="Στάθης Καπ" w:date="2023-03-03T03:55:00Z">
                  <w:rPr>
                    <w:ins w:id="21413" w:author="Στάθης Καπ" w:date="2023-03-03T03:54:00Z"/>
                    <w:rFonts w:ascii="Calibri" w:hAnsi="Calibri" w:cs="Calibri"/>
                    <w:color w:val="000000"/>
                    <w:sz w:val="18"/>
                    <w:szCs w:val="18"/>
                  </w:rPr>
                </w:rPrChange>
              </w:rPr>
            </w:pPr>
            <w:ins w:id="21414" w:author="Στάθης Καπ" w:date="2023-03-03T03:54:00Z">
              <w:r w:rsidRPr="00F665AE">
                <w:rPr>
                  <w:rFonts w:ascii="Calibri" w:hAnsi="Calibri" w:cs="Calibri"/>
                  <w:color w:val="000000"/>
                  <w:sz w:val="16"/>
                  <w:szCs w:val="16"/>
                  <w:rPrChange w:id="21415" w:author="Στάθης Καπ" w:date="2023-03-03T03:55:00Z">
                    <w:rPr>
                      <w:rFonts w:ascii="Calibri" w:hAnsi="Calibri" w:cs="Calibri"/>
                      <w:color w:val="000000"/>
                      <w:sz w:val="18"/>
                      <w:szCs w:val="18"/>
                    </w:rPr>
                  </w:rPrChange>
                </w:rPr>
                <w:t>216</w:t>
              </w:r>
            </w:ins>
          </w:p>
        </w:tc>
        <w:tc>
          <w:tcPr>
            <w:tcW w:w="541" w:type="dxa"/>
            <w:vAlign w:val="bottom"/>
            <w:tcPrChange w:id="21416" w:author="Στάθης Καπ" w:date="2023-03-03T06:26:00Z">
              <w:tcPr>
                <w:tcW w:w="541" w:type="dxa"/>
                <w:vAlign w:val="bottom"/>
              </w:tcPr>
            </w:tcPrChange>
          </w:tcPr>
          <w:p w14:paraId="18D1B4D5" w14:textId="599788DB" w:rsidR="00C87CFE" w:rsidRPr="00F665AE" w:rsidRDefault="00C87CFE" w:rsidP="00C87CFE">
            <w:pPr>
              <w:jc w:val="center"/>
              <w:rPr>
                <w:ins w:id="21417" w:author="Στάθης Καπ" w:date="2023-03-03T03:54:00Z"/>
                <w:rFonts w:ascii="Calibri" w:hAnsi="Calibri" w:cs="Calibri"/>
                <w:color w:val="000000"/>
                <w:sz w:val="16"/>
                <w:szCs w:val="16"/>
                <w:rPrChange w:id="21418" w:author="Στάθης Καπ" w:date="2023-03-03T03:55:00Z">
                  <w:rPr>
                    <w:ins w:id="21419" w:author="Στάθης Καπ" w:date="2023-03-03T03:54:00Z"/>
                    <w:rFonts w:ascii="Calibri" w:hAnsi="Calibri" w:cs="Calibri"/>
                    <w:color w:val="000000"/>
                    <w:sz w:val="18"/>
                    <w:szCs w:val="18"/>
                  </w:rPr>
                </w:rPrChange>
              </w:rPr>
            </w:pPr>
            <w:ins w:id="21420" w:author="Στάθης Καπ" w:date="2023-03-03T03:54:00Z">
              <w:r w:rsidRPr="00F665AE">
                <w:rPr>
                  <w:rFonts w:ascii="Calibri" w:hAnsi="Calibri" w:cs="Calibri"/>
                  <w:color w:val="000000"/>
                  <w:sz w:val="16"/>
                  <w:szCs w:val="16"/>
                  <w:rPrChange w:id="21421" w:author="Στάθης Καπ" w:date="2023-03-03T03:55:00Z">
                    <w:rPr>
                      <w:rFonts w:ascii="Calibri" w:hAnsi="Calibri" w:cs="Calibri"/>
                      <w:color w:val="000000"/>
                      <w:sz w:val="18"/>
                      <w:szCs w:val="18"/>
                    </w:rPr>
                  </w:rPrChange>
                </w:rPr>
                <w:t>0.164</w:t>
              </w:r>
            </w:ins>
          </w:p>
        </w:tc>
        <w:tc>
          <w:tcPr>
            <w:tcW w:w="589" w:type="dxa"/>
            <w:vAlign w:val="center"/>
            <w:tcPrChange w:id="21422" w:author="Στάθης Καπ" w:date="2023-03-03T06:26:00Z">
              <w:tcPr>
                <w:tcW w:w="589" w:type="dxa"/>
                <w:vAlign w:val="center"/>
              </w:tcPr>
            </w:tcPrChange>
          </w:tcPr>
          <w:p w14:paraId="40130434" w14:textId="0BFB25CF" w:rsidR="00C87CFE" w:rsidRPr="00F665AE" w:rsidRDefault="00C87CFE" w:rsidP="00C87CFE">
            <w:pPr>
              <w:jc w:val="center"/>
              <w:rPr>
                <w:ins w:id="21423" w:author="Στάθης Καπ" w:date="2023-03-03T03:54:00Z"/>
                <w:rFonts w:cstheme="minorHAnsi"/>
                <w:sz w:val="16"/>
                <w:szCs w:val="16"/>
              </w:rPr>
            </w:pPr>
            <w:ins w:id="21424" w:author="Στάθης Καπ" w:date="2023-03-03T06:18:00Z">
              <w:r>
                <w:rPr>
                  <w:rFonts w:ascii="Calibri" w:hAnsi="Calibri" w:cstheme="minorHAnsi"/>
                  <w:color w:val="000000"/>
                  <w:sz w:val="16"/>
                  <w:szCs w:val="16"/>
                </w:rPr>
                <w:t>15.95</w:t>
              </w:r>
            </w:ins>
          </w:p>
        </w:tc>
        <w:tc>
          <w:tcPr>
            <w:tcW w:w="463" w:type="dxa"/>
            <w:vAlign w:val="bottom"/>
            <w:tcPrChange w:id="21425" w:author="Στάθης Καπ" w:date="2023-03-03T06:26:00Z">
              <w:tcPr>
                <w:tcW w:w="463" w:type="dxa"/>
                <w:vAlign w:val="bottom"/>
              </w:tcPr>
            </w:tcPrChange>
          </w:tcPr>
          <w:p w14:paraId="34951AE7" w14:textId="256A30B2" w:rsidR="00C87CFE" w:rsidRPr="00F665AE" w:rsidRDefault="00C87CFE" w:rsidP="00C87CFE">
            <w:pPr>
              <w:jc w:val="center"/>
              <w:rPr>
                <w:ins w:id="21426" w:author="Στάθης Καπ" w:date="2023-03-03T03:54:00Z"/>
                <w:rFonts w:ascii="Calibri" w:hAnsi="Calibri" w:cs="Calibri"/>
                <w:color w:val="000000"/>
                <w:sz w:val="16"/>
                <w:szCs w:val="16"/>
                <w:rPrChange w:id="21427" w:author="Στάθης Καπ" w:date="2023-03-03T03:55:00Z">
                  <w:rPr>
                    <w:ins w:id="21428" w:author="Στάθης Καπ" w:date="2023-03-03T03:54:00Z"/>
                    <w:rFonts w:ascii="Calibri" w:hAnsi="Calibri" w:cs="Calibri"/>
                    <w:color w:val="000000"/>
                    <w:sz w:val="18"/>
                    <w:szCs w:val="18"/>
                  </w:rPr>
                </w:rPrChange>
              </w:rPr>
            </w:pPr>
            <w:ins w:id="21429" w:author="Στάθης Καπ" w:date="2023-03-03T03:54:00Z">
              <w:r w:rsidRPr="00F665AE">
                <w:rPr>
                  <w:rFonts w:ascii="Calibri" w:hAnsi="Calibri" w:cs="Calibri"/>
                  <w:color w:val="000000"/>
                  <w:sz w:val="16"/>
                  <w:szCs w:val="16"/>
                  <w:rPrChange w:id="21430" w:author="Στάθης Καπ" w:date="2023-03-03T03:55:00Z">
                    <w:rPr>
                      <w:rFonts w:ascii="Calibri" w:hAnsi="Calibri" w:cs="Calibri"/>
                      <w:color w:val="000000"/>
                      <w:sz w:val="18"/>
                      <w:szCs w:val="18"/>
                    </w:rPr>
                  </w:rPrChange>
                </w:rPr>
                <w:t>197</w:t>
              </w:r>
            </w:ins>
          </w:p>
        </w:tc>
        <w:tc>
          <w:tcPr>
            <w:tcW w:w="541" w:type="dxa"/>
            <w:vAlign w:val="bottom"/>
            <w:tcPrChange w:id="21431" w:author="Στάθης Καπ" w:date="2023-03-03T06:26:00Z">
              <w:tcPr>
                <w:tcW w:w="541" w:type="dxa"/>
                <w:vAlign w:val="bottom"/>
              </w:tcPr>
            </w:tcPrChange>
          </w:tcPr>
          <w:p w14:paraId="5735EBDB" w14:textId="75DAEF28" w:rsidR="00C87CFE" w:rsidRPr="00F665AE" w:rsidRDefault="00C87CFE" w:rsidP="00C87CFE">
            <w:pPr>
              <w:jc w:val="center"/>
              <w:rPr>
                <w:ins w:id="21432" w:author="Στάθης Καπ" w:date="2023-03-03T03:54:00Z"/>
                <w:rFonts w:ascii="Calibri" w:hAnsi="Calibri" w:cs="Calibri"/>
                <w:color w:val="000000"/>
                <w:sz w:val="16"/>
                <w:szCs w:val="16"/>
                <w:rPrChange w:id="21433" w:author="Στάθης Καπ" w:date="2023-03-03T03:55:00Z">
                  <w:rPr>
                    <w:ins w:id="21434" w:author="Στάθης Καπ" w:date="2023-03-03T03:54:00Z"/>
                    <w:rFonts w:ascii="Calibri" w:hAnsi="Calibri" w:cs="Calibri"/>
                    <w:color w:val="000000"/>
                    <w:sz w:val="18"/>
                    <w:szCs w:val="18"/>
                  </w:rPr>
                </w:rPrChange>
              </w:rPr>
            </w:pPr>
            <w:ins w:id="21435" w:author="Στάθης Καπ" w:date="2023-03-03T03:54:00Z">
              <w:r w:rsidRPr="00F665AE">
                <w:rPr>
                  <w:rFonts w:ascii="Calibri" w:hAnsi="Calibri" w:cs="Calibri"/>
                  <w:color w:val="000000"/>
                  <w:sz w:val="16"/>
                  <w:szCs w:val="16"/>
                  <w:rPrChange w:id="21436" w:author="Στάθης Καπ" w:date="2023-03-03T03:55:00Z">
                    <w:rPr>
                      <w:rFonts w:ascii="Calibri" w:hAnsi="Calibri" w:cs="Calibri"/>
                      <w:color w:val="000000"/>
                      <w:sz w:val="18"/>
                      <w:szCs w:val="18"/>
                    </w:rPr>
                  </w:rPrChange>
                </w:rPr>
                <w:t>0.181</w:t>
              </w:r>
            </w:ins>
          </w:p>
        </w:tc>
        <w:tc>
          <w:tcPr>
            <w:tcW w:w="589" w:type="dxa"/>
            <w:vAlign w:val="center"/>
            <w:tcPrChange w:id="21437" w:author="Στάθης Καπ" w:date="2023-03-03T06:26:00Z">
              <w:tcPr>
                <w:tcW w:w="589" w:type="dxa"/>
                <w:vAlign w:val="center"/>
              </w:tcPr>
            </w:tcPrChange>
          </w:tcPr>
          <w:p w14:paraId="4AA60587" w14:textId="0EBFA71B" w:rsidR="00C87CFE" w:rsidRPr="00F665AE" w:rsidRDefault="00C87CFE" w:rsidP="00C87CFE">
            <w:pPr>
              <w:jc w:val="center"/>
              <w:rPr>
                <w:ins w:id="21438" w:author="Στάθης Καπ" w:date="2023-03-03T03:54:00Z"/>
                <w:rFonts w:cstheme="minorHAnsi"/>
                <w:sz w:val="16"/>
                <w:szCs w:val="16"/>
              </w:rPr>
            </w:pPr>
            <w:ins w:id="21439"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214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41" w:author="Στάθης Καπ" w:date="2023-03-03T03:54:00Z"/>
        </w:trPr>
        <w:tc>
          <w:tcPr>
            <w:tcW w:w="515" w:type="dxa"/>
            <w:tcBorders>
              <w:top w:val="nil"/>
              <w:bottom w:val="nil"/>
              <w:right w:val="single" w:sz="4" w:space="0" w:color="auto"/>
            </w:tcBorders>
            <w:shd w:val="clear" w:color="auto" w:fill="E7E6E6" w:themeFill="background2"/>
            <w:vAlign w:val="bottom"/>
            <w:tcPrChange w:id="21442" w:author="Στάθης Καπ" w:date="2023-03-03T06:26:00Z">
              <w:tcPr>
                <w:tcW w:w="515" w:type="dxa"/>
                <w:vAlign w:val="bottom"/>
              </w:tcPr>
            </w:tcPrChange>
          </w:tcPr>
          <w:p w14:paraId="7F793D7A" w14:textId="6B15D135" w:rsidR="00C87CFE" w:rsidRPr="00F665AE" w:rsidRDefault="00C87CFE" w:rsidP="00C87CFE">
            <w:pPr>
              <w:jc w:val="center"/>
              <w:rPr>
                <w:ins w:id="21443" w:author="Στάθης Καπ" w:date="2023-03-03T03:54:00Z"/>
                <w:rFonts w:ascii="Calibri" w:hAnsi="Calibri" w:cs="Calibri"/>
                <w:color w:val="000000"/>
                <w:sz w:val="16"/>
                <w:szCs w:val="16"/>
                <w:rPrChange w:id="21444" w:author="Στάθης Καπ" w:date="2023-03-03T03:55:00Z">
                  <w:rPr>
                    <w:ins w:id="21445" w:author="Στάθης Καπ" w:date="2023-03-03T03:54:00Z"/>
                    <w:rFonts w:ascii="Calibri" w:hAnsi="Calibri" w:cs="Calibri"/>
                    <w:color w:val="000000"/>
                    <w:sz w:val="18"/>
                    <w:szCs w:val="18"/>
                  </w:rPr>
                </w:rPrChange>
              </w:rPr>
            </w:pPr>
            <w:ins w:id="21446" w:author="Στάθης Καπ" w:date="2023-03-03T03:54:00Z">
              <w:r w:rsidRPr="00F665AE">
                <w:rPr>
                  <w:rFonts w:ascii="Calibri" w:hAnsi="Calibri" w:cs="Calibri"/>
                  <w:color w:val="000000"/>
                  <w:sz w:val="16"/>
                  <w:szCs w:val="16"/>
                  <w:rPrChange w:id="21447"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21448" w:author="Στάθης Καπ" w:date="2023-03-03T06:26:00Z">
              <w:tcPr>
                <w:tcW w:w="560" w:type="dxa"/>
              </w:tcPr>
            </w:tcPrChange>
          </w:tcPr>
          <w:p w14:paraId="69386947" w14:textId="3F07CBE0" w:rsidR="00C87CFE" w:rsidRPr="00F665AE" w:rsidRDefault="00C87CFE" w:rsidP="00C87CFE">
            <w:pPr>
              <w:jc w:val="center"/>
              <w:rPr>
                <w:ins w:id="21449" w:author="Στάθης Καπ" w:date="2023-03-03T03:54:00Z"/>
                <w:sz w:val="16"/>
                <w:szCs w:val="16"/>
                <w:rPrChange w:id="21450" w:author="Στάθης Καπ" w:date="2023-03-03T03:55:00Z">
                  <w:rPr>
                    <w:ins w:id="21451" w:author="Στάθης Καπ" w:date="2023-03-03T03:54:00Z"/>
                    <w:sz w:val="18"/>
                    <w:szCs w:val="18"/>
                  </w:rPr>
                </w:rPrChange>
              </w:rPr>
            </w:pPr>
            <w:ins w:id="21452" w:author="Στάθης Καπ" w:date="2023-03-03T03:54:00Z">
              <w:r w:rsidRPr="00F665AE">
                <w:rPr>
                  <w:sz w:val="16"/>
                  <w:szCs w:val="16"/>
                  <w:rPrChange w:id="21453" w:author="Στάθης Καπ" w:date="2023-03-03T03:55:00Z">
                    <w:rPr>
                      <w:sz w:val="18"/>
                      <w:szCs w:val="18"/>
                    </w:rPr>
                  </w:rPrChange>
                </w:rPr>
                <w:t>298</w:t>
              </w:r>
            </w:ins>
          </w:p>
        </w:tc>
        <w:tc>
          <w:tcPr>
            <w:tcW w:w="855" w:type="dxa"/>
            <w:tcPrChange w:id="21454" w:author="Στάθης Καπ" w:date="2023-03-03T06:26:00Z">
              <w:tcPr>
                <w:tcW w:w="855" w:type="dxa"/>
              </w:tcPr>
            </w:tcPrChange>
          </w:tcPr>
          <w:p w14:paraId="342BC1A7" w14:textId="29252053" w:rsidR="00C87CFE" w:rsidRPr="00F665AE" w:rsidRDefault="00C87CFE" w:rsidP="00C87CFE">
            <w:pPr>
              <w:jc w:val="center"/>
              <w:rPr>
                <w:ins w:id="21455" w:author="Στάθης Καπ" w:date="2023-03-03T03:54:00Z"/>
                <w:sz w:val="16"/>
                <w:szCs w:val="16"/>
                <w:rPrChange w:id="21456" w:author="Στάθης Καπ" w:date="2023-03-03T03:55:00Z">
                  <w:rPr>
                    <w:ins w:id="21457" w:author="Στάθης Καπ" w:date="2023-03-03T03:54:00Z"/>
                    <w:sz w:val="18"/>
                    <w:szCs w:val="18"/>
                  </w:rPr>
                </w:rPrChange>
              </w:rPr>
            </w:pPr>
            <w:ins w:id="21458" w:author="Στάθης Καπ" w:date="2023-03-03T03:54:00Z">
              <w:r w:rsidRPr="00F665AE">
                <w:rPr>
                  <w:sz w:val="16"/>
                  <w:szCs w:val="16"/>
                  <w:rPrChange w:id="21459" w:author="Στάθης Καπ" w:date="2023-03-03T03:55:00Z">
                    <w:rPr>
                      <w:sz w:val="18"/>
                      <w:szCs w:val="18"/>
                    </w:rPr>
                  </w:rPrChange>
                </w:rPr>
                <w:t>288</w:t>
              </w:r>
            </w:ins>
          </w:p>
        </w:tc>
        <w:tc>
          <w:tcPr>
            <w:tcW w:w="544" w:type="dxa"/>
            <w:vAlign w:val="bottom"/>
            <w:tcPrChange w:id="21460" w:author="Στάθης Καπ" w:date="2023-03-03T06:26:00Z">
              <w:tcPr>
                <w:tcW w:w="544" w:type="dxa"/>
                <w:vAlign w:val="bottom"/>
              </w:tcPr>
            </w:tcPrChange>
          </w:tcPr>
          <w:p w14:paraId="0DB0FCFC" w14:textId="1055E2BA" w:rsidR="00C87CFE" w:rsidRPr="00F665AE" w:rsidRDefault="00C87CFE" w:rsidP="00C87CFE">
            <w:pPr>
              <w:jc w:val="center"/>
              <w:rPr>
                <w:ins w:id="21461" w:author="Στάθης Καπ" w:date="2023-03-03T03:54:00Z"/>
                <w:rFonts w:ascii="Calibri" w:hAnsi="Calibri" w:cs="Calibri"/>
                <w:color w:val="000000"/>
                <w:sz w:val="16"/>
                <w:szCs w:val="16"/>
                <w:rPrChange w:id="21462" w:author="Στάθης Καπ" w:date="2023-03-03T03:55:00Z">
                  <w:rPr>
                    <w:ins w:id="21463" w:author="Στάθης Καπ" w:date="2023-03-03T03:54:00Z"/>
                    <w:rFonts w:ascii="Calibri" w:hAnsi="Calibri" w:cs="Calibri"/>
                    <w:color w:val="000000"/>
                    <w:sz w:val="18"/>
                    <w:szCs w:val="18"/>
                  </w:rPr>
                </w:rPrChange>
              </w:rPr>
            </w:pPr>
            <w:ins w:id="21464" w:author="Στάθης Καπ" w:date="2023-03-03T03:54:00Z">
              <w:r w:rsidRPr="00F665AE">
                <w:rPr>
                  <w:rFonts w:ascii="Calibri" w:hAnsi="Calibri" w:cs="Calibri"/>
                  <w:color w:val="000000"/>
                  <w:sz w:val="16"/>
                  <w:szCs w:val="16"/>
                  <w:rPrChange w:id="21465" w:author="Στάθης Καπ" w:date="2023-03-03T03:55:00Z">
                    <w:rPr>
                      <w:rFonts w:ascii="Calibri" w:hAnsi="Calibri" w:cs="Calibri"/>
                      <w:color w:val="000000"/>
                      <w:sz w:val="18"/>
                      <w:szCs w:val="18"/>
                    </w:rPr>
                  </w:rPrChange>
                </w:rPr>
                <w:t>278</w:t>
              </w:r>
            </w:ins>
          </w:p>
        </w:tc>
        <w:tc>
          <w:tcPr>
            <w:tcW w:w="621" w:type="dxa"/>
            <w:vAlign w:val="bottom"/>
            <w:tcPrChange w:id="21466" w:author="Στάθης Καπ" w:date="2023-03-03T06:26:00Z">
              <w:tcPr>
                <w:tcW w:w="621" w:type="dxa"/>
                <w:vAlign w:val="bottom"/>
              </w:tcPr>
            </w:tcPrChange>
          </w:tcPr>
          <w:p w14:paraId="59E616CD" w14:textId="49E7B37D" w:rsidR="00C87CFE" w:rsidRPr="00F665AE" w:rsidRDefault="00C87CFE" w:rsidP="00C87CFE">
            <w:pPr>
              <w:jc w:val="center"/>
              <w:rPr>
                <w:ins w:id="21467" w:author="Στάθης Καπ" w:date="2023-03-03T03:54:00Z"/>
                <w:rFonts w:ascii="Calibri" w:hAnsi="Calibri" w:cs="Calibri"/>
                <w:color w:val="000000"/>
                <w:sz w:val="16"/>
                <w:szCs w:val="16"/>
                <w:rPrChange w:id="21468" w:author="Στάθης Καπ" w:date="2023-03-03T03:55:00Z">
                  <w:rPr>
                    <w:ins w:id="21469" w:author="Στάθης Καπ" w:date="2023-03-03T03:54:00Z"/>
                    <w:rFonts w:ascii="Calibri" w:hAnsi="Calibri" w:cs="Calibri"/>
                    <w:color w:val="000000"/>
                    <w:sz w:val="18"/>
                    <w:szCs w:val="18"/>
                  </w:rPr>
                </w:rPrChange>
              </w:rPr>
            </w:pPr>
            <w:ins w:id="21470" w:author="Στάθης Καπ" w:date="2023-03-03T03:54:00Z">
              <w:r w:rsidRPr="00F665AE">
                <w:rPr>
                  <w:rFonts w:ascii="Calibri" w:hAnsi="Calibri" w:cs="Calibri"/>
                  <w:color w:val="000000"/>
                  <w:sz w:val="16"/>
                  <w:szCs w:val="16"/>
                  <w:rPrChange w:id="21471" w:author="Στάθης Καπ" w:date="2023-03-03T03:55:00Z">
                    <w:rPr>
                      <w:rFonts w:ascii="Calibri" w:hAnsi="Calibri" w:cs="Calibri"/>
                      <w:color w:val="000000"/>
                      <w:sz w:val="18"/>
                      <w:szCs w:val="18"/>
                    </w:rPr>
                  </w:rPrChange>
                </w:rPr>
                <w:t>0.194</w:t>
              </w:r>
            </w:ins>
          </w:p>
        </w:tc>
        <w:tc>
          <w:tcPr>
            <w:tcW w:w="669" w:type="dxa"/>
            <w:vAlign w:val="center"/>
            <w:tcPrChange w:id="21472" w:author="Στάθης Καπ" w:date="2023-03-03T06:26:00Z">
              <w:tcPr>
                <w:tcW w:w="669" w:type="dxa"/>
                <w:vAlign w:val="center"/>
              </w:tcPr>
            </w:tcPrChange>
          </w:tcPr>
          <w:p w14:paraId="6B05ACB5" w14:textId="7355C5FB" w:rsidR="00C87CFE" w:rsidRPr="00F665AE" w:rsidRDefault="00C87CFE" w:rsidP="00C87CFE">
            <w:pPr>
              <w:jc w:val="center"/>
              <w:rPr>
                <w:ins w:id="21473" w:author="Στάθης Καπ" w:date="2023-03-03T03:54:00Z"/>
                <w:rFonts w:cstheme="minorHAnsi"/>
                <w:sz w:val="16"/>
                <w:szCs w:val="16"/>
              </w:rPr>
            </w:pPr>
            <w:ins w:id="21474" w:author="Στάθης Καπ" w:date="2023-03-03T06:18:00Z">
              <w:r>
                <w:rPr>
                  <w:rFonts w:ascii="Calibri" w:hAnsi="Calibri" w:cstheme="minorHAnsi"/>
                  <w:color w:val="000000"/>
                  <w:sz w:val="16"/>
                  <w:szCs w:val="16"/>
                </w:rPr>
                <w:t>6.71</w:t>
              </w:r>
            </w:ins>
          </w:p>
        </w:tc>
        <w:tc>
          <w:tcPr>
            <w:tcW w:w="543" w:type="dxa"/>
            <w:vAlign w:val="bottom"/>
            <w:tcPrChange w:id="21475" w:author="Στάθης Καπ" w:date="2023-03-03T06:26:00Z">
              <w:tcPr>
                <w:tcW w:w="543" w:type="dxa"/>
                <w:vAlign w:val="bottom"/>
              </w:tcPr>
            </w:tcPrChange>
          </w:tcPr>
          <w:p w14:paraId="53BF8DB8" w14:textId="58DDABE8" w:rsidR="00C87CFE" w:rsidRPr="00F665AE" w:rsidRDefault="00C87CFE" w:rsidP="00C87CFE">
            <w:pPr>
              <w:jc w:val="center"/>
              <w:rPr>
                <w:ins w:id="21476" w:author="Στάθης Καπ" w:date="2023-03-03T03:54:00Z"/>
                <w:rFonts w:ascii="Calibri" w:hAnsi="Calibri" w:cs="Calibri"/>
                <w:color w:val="000000"/>
                <w:sz w:val="16"/>
                <w:szCs w:val="16"/>
                <w:rPrChange w:id="21477" w:author="Στάθης Καπ" w:date="2023-03-03T03:55:00Z">
                  <w:rPr>
                    <w:ins w:id="21478" w:author="Στάθης Καπ" w:date="2023-03-03T03:54:00Z"/>
                    <w:rFonts w:ascii="Calibri" w:hAnsi="Calibri" w:cs="Calibri"/>
                    <w:color w:val="000000"/>
                    <w:sz w:val="18"/>
                    <w:szCs w:val="18"/>
                  </w:rPr>
                </w:rPrChange>
              </w:rPr>
            </w:pPr>
            <w:ins w:id="21479" w:author="Στάθης Καπ" w:date="2023-03-03T03:54:00Z">
              <w:r w:rsidRPr="00F665AE">
                <w:rPr>
                  <w:rFonts w:ascii="Calibri" w:hAnsi="Calibri" w:cs="Calibri"/>
                  <w:color w:val="000000"/>
                  <w:sz w:val="16"/>
                  <w:szCs w:val="16"/>
                  <w:rPrChange w:id="21480" w:author="Στάθης Καπ" w:date="2023-03-03T03:55:00Z">
                    <w:rPr>
                      <w:rFonts w:ascii="Calibri" w:hAnsi="Calibri" w:cs="Calibri"/>
                      <w:color w:val="000000"/>
                      <w:sz w:val="18"/>
                      <w:szCs w:val="18"/>
                    </w:rPr>
                  </w:rPrChange>
                </w:rPr>
                <w:t>256</w:t>
              </w:r>
            </w:ins>
          </w:p>
        </w:tc>
        <w:tc>
          <w:tcPr>
            <w:tcW w:w="621" w:type="dxa"/>
            <w:vAlign w:val="bottom"/>
            <w:tcPrChange w:id="21481" w:author="Στάθης Καπ" w:date="2023-03-03T06:26:00Z">
              <w:tcPr>
                <w:tcW w:w="621" w:type="dxa"/>
                <w:vAlign w:val="bottom"/>
              </w:tcPr>
            </w:tcPrChange>
          </w:tcPr>
          <w:p w14:paraId="76ACB052" w14:textId="4B18D9E4" w:rsidR="00C87CFE" w:rsidRPr="00F665AE" w:rsidRDefault="00C87CFE" w:rsidP="00C87CFE">
            <w:pPr>
              <w:jc w:val="center"/>
              <w:rPr>
                <w:ins w:id="21482" w:author="Στάθης Καπ" w:date="2023-03-03T03:54:00Z"/>
                <w:rFonts w:ascii="Calibri" w:hAnsi="Calibri" w:cs="Calibri"/>
                <w:color w:val="000000"/>
                <w:sz w:val="16"/>
                <w:szCs w:val="16"/>
                <w:rPrChange w:id="21483" w:author="Στάθης Καπ" w:date="2023-03-03T03:55:00Z">
                  <w:rPr>
                    <w:ins w:id="21484" w:author="Στάθης Καπ" w:date="2023-03-03T03:54:00Z"/>
                    <w:rFonts w:ascii="Calibri" w:hAnsi="Calibri" w:cs="Calibri"/>
                    <w:color w:val="000000"/>
                    <w:sz w:val="18"/>
                    <w:szCs w:val="18"/>
                  </w:rPr>
                </w:rPrChange>
              </w:rPr>
            </w:pPr>
            <w:ins w:id="21485" w:author="Στάθης Καπ" w:date="2023-03-03T03:54:00Z">
              <w:r w:rsidRPr="00F665AE">
                <w:rPr>
                  <w:rFonts w:ascii="Calibri" w:hAnsi="Calibri" w:cs="Calibri"/>
                  <w:color w:val="000000"/>
                  <w:sz w:val="16"/>
                  <w:szCs w:val="16"/>
                  <w:rPrChange w:id="21486" w:author="Στάθης Καπ" w:date="2023-03-03T03:55:00Z">
                    <w:rPr>
                      <w:rFonts w:ascii="Calibri" w:hAnsi="Calibri" w:cs="Calibri"/>
                      <w:color w:val="000000"/>
                      <w:sz w:val="18"/>
                      <w:szCs w:val="18"/>
                    </w:rPr>
                  </w:rPrChange>
                </w:rPr>
                <w:t>0.193</w:t>
              </w:r>
            </w:ins>
          </w:p>
        </w:tc>
        <w:tc>
          <w:tcPr>
            <w:tcW w:w="669" w:type="dxa"/>
            <w:vAlign w:val="center"/>
            <w:tcPrChange w:id="21487" w:author="Στάθης Καπ" w:date="2023-03-03T06:26:00Z">
              <w:tcPr>
                <w:tcW w:w="669" w:type="dxa"/>
                <w:vAlign w:val="center"/>
              </w:tcPr>
            </w:tcPrChange>
          </w:tcPr>
          <w:p w14:paraId="59F529E1" w14:textId="7DA749AF" w:rsidR="00C87CFE" w:rsidRPr="00F665AE" w:rsidRDefault="00C87CFE" w:rsidP="00C87CFE">
            <w:pPr>
              <w:jc w:val="center"/>
              <w:rPr>
                <w:ins w:id="21488" w:author="Στάθης Καπ" w:date="2023-03-03T03:54:00Z"/>
                <w:rFonts w:cstheme="minorHAnsi"/>
                <w:sz w:val="16"/>
                <w:szCs w:val="16"/>
              </w:rPr>
            </w:pPr>
            <w:ins w:id="21489" w:author="Στάθης Καπ" w:date="2023-03-03T06:18:00Z">
              <w:r>
                <w:rPr>
                  <w:rFonts w:ascii="Calibri" w:hAnsi="Calibri" w:cstheme="minorHAnsi"/>
                  <w:color w:val="000000"/>
                  <w:sz w:val="16"/>
                  <w:szCs w:val="16"/>
                </w:rPr>
                <w:t>7.91</w:t>
              </w:r>
            </w:ins>
          </w:p>
        </w:tc>
        <w:tc>
          <w:tcPr>
            <w:tcW w:w="508" w:type="dxa"/>
            <w:vAlign w:val="bottom"/>
            <w:tcPrChange w:id="21490" w:author="Στάθης Καπ" w:date="2023-03-03T06:26:00Z">
              <w:tcPr>
                <w:tcW w:w="508" w:type="dxa"/>
                <w:vAlign w:val="bottom"/>
              </w:tcPr>
            </w:tcPrChange>
          </w:tcPr>
          <w:p w14:paraId="2D5492C0" w14:textId="136BEE47" w:rsidR="00C87CFE" w:rsidRPr="00F665AE" w:rsidRDefault="00C87CFE" w:rsidP="00C87CFE">
            <w:pPr>
              <w:jc w:val="center"/>
              <w:rPr>
                <w:ins w:id="21491" w:author="Στάθης Καπ" w:date="2023-03-03T03:54:00Z"/>
                <w:rFonts w:ascii="Calibri" w:hAnsi="Calibri" w:cs="Calibri"/>
                <w:color w:val="000000"/>
                <w:sz w:val="16"/>
                <w:szCs w:val="16"/>
                <w:rPrChange w:id="21492" w:author="Στάθης Καπ" w:date="2023-03-03T03:55:00Z">
                  <w:rPr>
                    <w:ins w:id="21493" w:author="Στάθης Καπ" w:date="2023-03-03T03:54:00Z"/>
                    <w:rFonts w:ascii="Calibri" w:hAnsi="Calibri" w:cs="Calibri"/>
                    <w:color w:val="000000"/>
                    <w:sz w:val="18"/>
                    <w:szCs w:val="18"/>
                  </w:rPr>
                </w:rPrChange>
              </w:rPr>
            </w:pPr>
            <w:ins w:id="21494" w:author="Στάθης Καπ" w:date="2023-03-03T03:54:00Z">
              <w:r w:rsidRPr="00F665AE">
                <w:rPr>
                  <w:rFonts w:ascii="Calibri" w:hAnsi="Calibri" w:cs="Calibri"/>
                  <w:color w:val="000000"/>
                  <w:sz w:val="16"/>
                  <w:szCs w:val="16"/>
                  <w:rPrChange w:id="21495" w:author="Στάθης Καπ" w:date="2023-03-03T03:55:00Z">
                    <w:rPr>
                      <w:rFonts w:ascii="Calibri" w:hAnsi="Calibri" w:cs="Calibri"/>
                      <w:color w:val="000000"/>
                      <w:sz w:val="18"/>
                      <w:szCs w:val="18"/>
                    </w:rPr>
                  </w:rPrChange>
                </w:rPr>
                <w:t>223</w:t>
              </w:r>
            </w:ins>
          </w:p>
        </w:tc>
        <w:tc>
          <w:tcPr>
            <w:tcW w:w="541" w:type="dxa"/>
            <w:vAlign w:val="bottom"/>
            <w:tcPrChange w:id="21496" w:author="Στάθης Καπ" w:date="2023-03-03T06:26:00Z">
              <w:tcPr>
                <w:tcW w:w="541" w:type="dxa"/>
                <w:vAlign w:val="bottom"/>
              </w:tcPr>
            </w:tcPrChange>
          </w:tcPr>
          <w:p w14:paraId="208EACD0" w14:textId="2EA0C33B" w:rsidR="00C87CFE" w:rsidRPr="00F665AE" w:rsidRDefault="00C87CFE" w:rsidP="00C87CFE">
            <w:pPr>
              <w:jc w:val="center"/>
              <w:rPr>
                <w:ins w:id="21497" w:author="Στάθης Καπ" w:date="2023-03-03T03:54:00Z"/>
                <w:rFonts w:ascii="Calibri" w:hAnsi="Calibri" w:cs="Calibri"/>
                <w:color w:val="000000"/>
                <w:sz w:val="16"/>
                <w:szCs w:val="16"/>
                <w:rPrChange w:id="21498" w:author="Στάθης Καπ" w:date="2023-03-03T03:55:00Z">
                  <w:rPr>
                    <w:ins w:id="21499" w:author="Στάθης Καπ" w:date="2023-03-03T03:54:00Z"/>
                    <w:rFonts w:ascii="Calibri" w:hAnsi="Calibri" w:cs="Calibri"/>
                    <w:color w:val="000000"/>
                    <w:sz w:val="18"/>
                    <w:szCs w:val="18"/>
                  </w:rPr>
                </w:rPrChange>
              </w:rPr>
            </w:pPr>
            <w:ins w:id="21500" w:author="Στάθης Καπ" w:date="2023-03-03T03:54:00Z">
              <w:r w:rsidRPr="00F665AE">
                <w:rPr>
                  <w:rFonts w:ascii="Calibri" w:hAnsi="Calibri" w:cs="Calibri"/>
                  <w:color w:val="000000"/>
                  <w:sz w:val="16"/>
                  <w:szCs w:val="16"/>
                  <w:rPrChange w:id="21501" w:author="Στάθης Καπ" w:date="2023-03-03T03:55:00Z">
                    <w:rPr>
                      <w:rFonts w:ascii="Calibri" w:hAnsi="Calibri" w:cs="Calibri"/>
                      <w:color w:val="000000"/>
                      <w:sz w:val="18"/>
                      <w:szCs w:val="18"/>
                    </w:rPr>
                  </w:rPrChange>
                </w:rPr>
                <w:t>0.31</w:t>
              </w:r>
            </w:ins>
          </w:p>
        </w:tc>
        <w:tc>
          <w:tcPr>
            <w:tcW w:w="589" w:type="dxa"/>
            <w:vAlign w:val="center"/>
            <w:tcPrChange w:id="21502" w:author="Στάθης Καπ" w:date="2023-03-03T06:26:00Z">
              <w:tcPr>
                <w:tcW w:w="589" w:type="dxa"/>
                <w:vAlign w:val="center"/>
              </w:tcPr>
            </w:tcPrChange>
          </w:tcPr>
          <w:p w14:paraId="1C8871F8" w14:textId="3CE63A76" w:rsidR="00C87CFE" w:rsidRPr="00F665AE" w:rsidRDefault="00C87CFE" w:rsidP="00C87CFE">
            <w:pPr>
              <w:jc w:val="center"/>
              <w:rPr>
                <w:ins w:id="21503" w:author="Στάθης Καπ" w:date="2023-03-03T03:54:00Z"/>
                <w:rFonts w:cstheme="minorHAnsi"/>
                <w:sz w:val="16"/>
                <w:szCs w:val="16"/>
              </w:rPr>
            </w:pPr>
            <w:ins w:id="21504" w:author="Στάθης Καπ" w:date="2023-03-03T06:18:00Z">
              <w:r>
                <w:rPr>
                  <w:rFonts w:ascii="Calibri" w:hAnsi="Calibri" w:cstheme="minorHAnsi"/>
                  <w:color w:val="000000"/>
                  <w:sz w:val="16"/>
                  <w:szCs w:val="16"/>
                </w:rPr>
                <w:t>19.78</w:t>
              </w:r>
            </w:ins>
          </w:p>
        </w:tc>
        <w:tc>
          <w:tcPr>
            <w:tcW w:w="463" w:type="dxa"/>
            <w:vAlign w:val="bottom"/>
            <w:tcPrChange w:id="21505" w:author="Στάθης Καπ" w:date="2023-03-03T06:26:00Z">
              <w:tcPr>
                <w:tcW w:w="463" w:type="dxa"/>
                <w:vAlign w:val="bottom"/>
              </w:tcPr>
            </w:tcPrChange>
          </w:tcPr>
          <w:p w14:paraId="3988F8BB" w14:textId="686E7311" w:rsidR="00C87CFE" w:rsidRPr="00F665AE" w:rsidRDefault="00C87CFE" w:rsidP="00C87CFE">
            <w:pPr>
              <w:jc w:val="center"/>
              <w:rPr>
                <w:ins w:id="21506" w:author="Στάθης Καπ" w:date="2023-03-03T03:54:00Z"/>
                <w:rFonts w:ascii="Calibri" w:hAnsi="Calibri" w:cs="Calibri"/>
                <w:color w:val="000000"/>
                <w:sz w:val="16"/>
                <w:szCs w:val="16"/>
                <w:rPrChange w:id="21507" w:author="Στάθης Καπ" w:date="2023-03-03T03:55:00Z">
                  <w:rPr>
                    <w:ins w:id="21508" w:author="Στάθης Καπ" w:date="2023-03-03T03:54:00Z"/>
                    <w:rFonts w:ascii="Calibri" w:hAnsi="Calibri" w:cs="Calibri"/>
                    <w:color w:val="000000"/>
                    <w:sz w:val="18"/>
                    <w:szCs w:val="18"/>
                  </w:rPr>
                </w:rPrChange>
              </w:rPr>
            </w:pPr>
            <w:ins w:id="21509" w:author="Στάθης Καπ" w:date="2023-03-03T03:54:00Z">
              <w:r w:rsidRPr="00F665AE">
                <w:rPr>
                  <w:rFonts w:ascii="Calibri" w:hAnsi="Calibri" w:cs="Calibri"/>
                  <w:color w:val="000000"/>
                  <w:sz w:val="16"/>
                  <w:szCs w:val="16"/>
                  <w:rPrChange w:id="21510" w:author="Στάθης Καπ" w:date="2023-03-03T03:55:00Z">
                    <w:rPr>
                      <w:rFonts w:ascii="Calibri" w:hAnsi="Calibri" w:cs="Calibri"/>
                      <w:color w:val="000000"/>
                      <w:sz w:val="18"/>
                      <w:szCs w:val="18"/>
                    </w:rPr>
                  </w:rPrChange>
                </w:rPr>
                <w:t>211</w:t>
              </w:r>
            </w:ins>
          </w:p>
        </w:tc>
        <w:tc>
          <w:tcPr>
            <w:tcW w:w="541" w:type="dxa"/>
            <w:vAlign w:val="bottom"/>
            <w:tcPrChange w:id="21511" w:author="Στάθης Καπ" w:date="2023-03-03T06:26:00Z">
              <w:tcPr>
                <w:tcW w:w="541" w:type="dxa"/>
                <w:vAlign w:val="bottom"/>
              </w:tcPr>
            </w:tcPrChange>
          </w:tcPr>
          <w:p w14:paraId="56BAFC44" w14:textId="70413BB3" w:rsidR="00C87CFE" w:rsidRPr="00F665AE" w:rsidRDefault="00C87CFE" w:rsidP="00C87CFE">
            <w:pPr>
              <w:jc w:val="center"/>
              <w:rPr>
                <w:ins w:id="21512" w:author="Στάθης Καπ" w:date="2023-03-03T03:54:00Z"/>
                <w:rFonts w:ascii="Calibri" w:hAnsi="Calibri" w:cs="Calibri"/>
                <w:color w:val="000000"/>
                <w:sz w:val="16"/>
                <w:szCs w:val="16"/>
                <w:rPrChange w:id="21513" w:author="Στάθης Καπ" w:date="2023-03-03T03:55:00Z">
                  <w:rPr>
                    <w:ins w:id="21514" w:author="Στάθης Καπ" w:date="2023-03-03T03:54:00Z"/>
                    <w:rFonts w:ascii="Calibri" w:hAnsi="Calibri" w:cs="Calibri"/>
                    <w:color w:val="000000"/>
                    <w:sz w:val="18"/>
                    <w:szCs w:val="18"/>
                  </w:rPr>
                </w:rPrChange>
              </w:rPr>
            </w:pPr>
            <w:ins w:id="21515" w:author="Στάθης Καπ" w:date="2023-03-03T03:54:00Z">
              <w:r w:rsidRPr="00F665AE">
                <w:rPr>
                  <w:rFonts w:ascii="Calibri" w:hAnsi="Calibri" w:cs="Calibri"/>
                  <w:color w:val="000000"/>
                  <w:sz w:val="16"/>
                  <w:szCs w:val="16"/>
                  <w:rPrChange w:id="21516" w:author="Στάθης Καπ" w:date="2023-03-03T03:55:00Z">
                    <w:rPr>
                      <w:rFonts w:ascii="Calibri" w:hAnsi="Calibri" w:cs="Calibri"/>
                      <w:color w:val="000000"/>
                      <w:sz w:val="18"/>
                      <w:szCs w:val="18"/>
                    </w:rPr>
                  </w:rPrChange>
                </w:rPr>
                <w:t>0.187</w:t>
              </w:r>
            </w:ins>
          </w:p>
        </w:tc>
        <w:tc>
          <w:tcPr>
            <w:tcW w:w="589" w:type="dxa"/>
            <w:vAlign w:val="center"/>
            <w:tcPrChange w:id="21517" w:author="Στάθης Καπ" w:date="2023-03-03T06:26:00Z">
              <w:tcPr>
                <w:tcW w:w="589" w:type="dxa"/>
                <w:vAlign w:val="center"/>
              </w:tcPr>
            </w:tcPrChange>
          </w:tcPr>
          <w:p w14:paraId="5E6CB0D7" w14:textId="697A7C44" w:rsidR="00C87CFE" w:rsidRPr="00F665AE" w:rsidRDefault="00C87CFE" w:rsidP="00C87CFE">
            <w:pPr>
              <w:jc w:val="center"/>
              <w:rPr>
                <w:ins w:id="21518" w:author="Στάθης Καπ" w:date="2023-03-03T03:54:00Z"/>
                <w:rFonts w:cstheme="minorHAnsi"/>
                <w:sz w:val="16"/>
                <w:szCs w:val="16"/>
              </w:rPr>
            </w:pPr>
            <w:ins w:id="21519"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215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1521" w:author="Στάθης Καπ" w:date="2023-03-03T03:54:00Z"/>
        </w:trPr>
        <w:tc>
          <w:tcPr>
            <w:tcW w:w="515" w:type="dxa"/>
            <w:tcBorders>
              <w:top w:val="nil"/>
              <w:bottom w:val="nil"/>
              <w:right w:val="single" w:sz="4" w:space="0" w:color="auto"/>
            </w:tcBorders>
            <w:shd w:val="clear" w:color="auto" w:fill="E7E6E6" w:themeFill="background2"/>
            <w:vAlign w:val="bottom"/>
            <w:tcPrChange w:id="21522" w:author="Στάθης Καπ" w:date="2023-03-03T06:27:00Z">
              <w:tcPr>
                <w:tcW w:w="515" w:type="dxa"/>
                <w:vAlign w:val="bottom"/>
              </w:tcPr>
            </w:tcPrChange>
          </w:tcPr>
          <w:p w14:paraId="5A3AD1B8" w14:textId="119C2AC8" w:rsidR="00C87CFE" w:rsidRPr="00F665AE" w:rsidRDefault="00C87CFE" w:rsidP="00C87CFE">
            <w:pPr>
              <w:jc w:val="center"/>
              <w:rPr>
                <w:ins w:id="21523" w:author="Στάθης Καπ" w:date="2023-03-03T03:54:00Z"/>
                <w:rFonts w:ascii="Calibri" w:hAnsi="Calibri" w:cs="Calibri"/>
                <w:color w:val="000000"/>
                <w:sz w:val="16"/>
                <w:szCs w:val="16"/>
                <w:rPrChange w:id="21524" w:author="Στάθης Καπ" w:date="2023-03-03T03:55:00Z">
                  <w:rPr>
                    <w:ins w:id="21525" w:author="Στάθης Καπ" w:date="2023-03-03T03:54:00Z"/>
                    <w:rFonts w:ascii="Calibri" w:hAnsi="Calibri" w:cs="Calibri"/>
                    <w:color w:val="000000"/>
                    <w:sz w:val="18"/>
                    <w:szCs w:val="18"/>
                  </w:rPr>
                </w:rPrChange>
              </w:rPr>
            </w:pPr>
            <w:ins w:id="21526" w:author="Στάθης Καπ" w:date="2023-03-03T03:54:00Z">
              <w:r w:rsidRPr="00F665AE">
                <w:rPr>
                  <w:rFonts w:ascii="Calibri" w:hAnsi="Calibri" w:cs="Calibri"/>
                  <w:color w:val="000000"/>
                  <w:sz w:val="16"/>
                  <w:szCs w:val="16"/>
                  <w:rPrChange w:id="21527"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21528" w:author="Στάθης Καπ" w:date="2023-03-03T06:27:00Z">
              <w:tcPr>
                <w:tcW w:w="560" w:type="dxa"/>
              </w:tcPr>
            </w:tcPrChange>
          </w:tcPr>
          <w:p w14:paraId="1D8C5C3C" w14:textId="2F21EBBC" w:rsidR="00C87CFE" w:rsidRPr="00F665AE" w:rsidRDefault="00C87CFE" w:rsidP="00C87CFE">
            <w:pPr>
              <w:jc w:val="center"/>
              <w:rPr>
                <w:ins w:id="21529" w:author="Στάθης Καπ" w:date="2023-03-03T03:54:00Z"/>
                <w:sz w:val="16"/>
                <w:szCs w:val="16"/>
                <w:rPrChange w:id="21530" w:author="Στάθης Καπ" w:date="2023-03-03T03:55:00Z">
                  <w:rPr>
                    <w:ins w:id="21531" w:author="Στάθης Καπ" w:date="2023-03-03T03:54:00Z"/>
                    <w:sz w:val="18"/>
                    <w:szCs w:val="18"/>
                  </w:rPr>
                </w:rPrChange>
              </w:rPr>
            </w:pPr>
            <w:ins w:id="21532" w:author="Στάθης Καπ" w:date="2023-03-03T03:54:00Z">
              <w:r w:rsidRPr="00F665AE">
                <w:rPr>
                  <w:sz w:val="16"/>
                  <w:szCs w:val="16"/>
                  <w:rPrChange w:id="21533" w:author="Στάθης Καπ" w:date="2023-03-03T03:55:00Z">
                    <w:rPr>
                      <w:sz w:val="18"/>
                      <w:szCs w:val="18"/>
                    </w:rPr>
                  </w:rPrChange>
                </w:rPr>
                <w:t>795</w:t>
              </w:r>
            </w:ins>
          </w:p>
        </w:tc>
        <w:tc>
          <w:tcPr>
            <w:tcW w:w="855" w:type="dxa"/>
            <w:tcBorders>
              <w:bottom w:val="nil"/>
            </w:tcBorders>
            <w:tcPrChange w:id="21534" w:author="Στάθης Καπ" w:date="2023-03-03T06:27:00Z">
              <w:tcPr>
                <w:tcW w:w="855" w:type="dxa"/>
              </w:tcPr>
            </w:tcPrChange>
          </w:tcPr>
          <w:p w14:paraId="2CBB1BDA" w14:textId="435D6429" w:rsidR="00C87CFE" w:rsidRPr="00F665AE" w:rsidRDefault="00C87CFE" w:rsidP="00C87CFE">
            <w:pPr>
              <w:jc w:val="center"/>
              <w:rPr>
                <w:ins w:id="21535" w:author="Στάθης Καπ" w:date="2023-03-03T03:54:00Z"/>
                <w:sz w:val="16"/>
                <w:szCs w:val="16"/>
                <w:rPrChange w:id="21536" w:author="Στάθης Καπ" w:date="2023-03-03T03:55:00Z">
                  <w:rPr>
                    <w:ins w:id="21537" w:author="Στάθης Καπ" w:date="2023-03-03T03:54:00Z"/>
                    <w:sz w:val="18"/>
                    <w:szCs w:val="18"/>
                  </w:rPr>
                </w:rPrChange>
              </w:rPr>
            </w:pPr>
            <w:ins w:id="21538" w:author="Στάθης Καπ" w:date="2023-03-03T03:54:00Z">
              <w:r w:rsidRPr="00F665AE">
                <w:rPr>
                  <w:sz w:val="16"/>
                  <w:szCs w:val="16"/>
                  <w:rPrChange w:id="21539" w:author="Στάθης Καπ" w:date="2023-03-03T03:55:00Z">
                    <w:rPr>
                      <w:sz w:val="18"/>
                      <w:szCs w:val="18"/>
                    </w:rPr>
                  </w:rPrChange>
                </w:rPr>
                <w:t>780</w:t>
              </w:r>
            </w:ins>
          </w:p>
        </w:tc>
        <w:tc>
          <w:tcPr>
            <w:tcW w:w="544" w:type="dxa"/>
            <w:tcBorders>
              <w:bottom w:val="nil"/>
            </w:tcBorders>
            <w:vAlign w:val="bottom"/>
            <w:tcPrChange w:id="21540" w:author="Στάθης Καπ" w:date="2023-03-03T06:27:00Z">
              <w:tcPr>
                <w:tcW w:w="544" w:type="dxa"/>
                <w:vAlign w:val="bottom"/>
              </w:tcPr>
            </w:tcPrChange>
          </w:tcPr>
          <w:p w14:paraId="21283A90" w14:textId="70D86311" w:rsidR="00C87CFE" w:rsidRPr="00F665AE" w:rsidRDefault="00C87CFE" w:rsidP="00C87CFE">
            <w:pPr>
              <w:jc w:val="center"/>
              <w:rPr>
                <w:ins w:id="21541" w:author="Στάθης Καπ" w:date="2023-03-03T03:54:00Z"/>
                <w:rFonts w:ascii="Calibri" w:hAnsi="Calibri" w:cs="Calibri"/>
                <w:color w:val="000000"/>
                <w:sz w:val="16"/>
                <w:szCs w:val="16"/>
                <w:rPrChange w:id="21542" w:author="Στάθης Καπ" w:date="2023-03-03T03:55:00Z">
                  <w:rPr>
                    <w:ins w:id="21543" w:author="Στάθης Καπ" w:date="2023-03-03T03:54:00Z"/>
                    <w:rFonts w:ascii="Calibri" w:hAnsi="Calibri" w:cs="Calibri"/>
                    <w:color w:val="000000"/>
                    <w:sz w:val="18"/>
                    <w:szCs w:val="18"/>
                  </w:rPr>
                </w:rPrChange>
              </w:rPr>
            </w:pPr>
            <w:ins w:id="21544" w:author="Στάθης Καπ" w:date="2023-03-03T03:54:00Z">
              <w:r w:rsidRPr="00F665AE">
                <w:rPr>
                  <w:rFonts w:ascii="Calibri" w:hAnsi="Calibri" w:cs="Calibri"/>
                  <w:color w:val="000000"/>
                  <w:sz w:val="16"/>
                  <w:szCs w:val="16"/>
                  <w:rPrChange w:id="21545"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21546" w:author="Στάθης Καπ" w:date="2023-03-03T06:27:00Z">
              <w:tcPr>
                <w:tcW w:w="621" w:type="dxa"/>
                <w:vAlign w:val="bottom"/>
              </w:tcPr>
            </w:tcPrChange>
          </w:tcPr>
          <w:p w14:paraId="1F5B5AEA" w14:textId="385D6BC7" w:rsidR="00C87CFE" w:rsidRPr="00F665AE" w:rsidRDefault="00C87CFE" w:rsidP="00C87CFE">
            <w:pPr>
              <w:jc w:val="center"/>
              <w:rPr>
                <w:ins w:id="21547" w:author="Στάθης Καπ" w:date="2023-03-03T03:54:00Z"/>
                <w:rFonts w:ascii="Calibri" w:hAnsi="Calibri" w:cs="Calibri"/>
                <w:color w:val="000000"/>
                <w:sz w:val="16"/>
                <w:szCs w:val="16"/>
                <w:rPrChange w:id="21548" w:author="Στάθης Καπ" w:date="2023-03-03T03:55:00Z">
                  <w:rPr>
                    <w:ins w:id="21549" w:author="Στάθης Καπ" w:date="2023-03-03T03:54:00Z"/>
                    <w:rFonts w:ascii="Calibri" w:hAnsi="Calibri" w:cs="Calibri"/>
                    <w:color w:val="000000"/>
                    <w:sz w:val="18"/>
                    <w:szCs w:val="18"/>
                  </w:rPr>
                </w:rPrChange>
              </w:rPr>
            </w:pPr>
            <w:ins w:id="21550" w:author="Στάθης Καπ" w:date="2023-03-03T03:54:00Z">
              <w:r w:rsidRPr="00F665AE">
                <w:rPr>
                  <w:rFonts w:ascii="Calibri" w:hAnsi="Calibri" w:cs="Calibri"/>
                  <w:color w:val="000000"/>
                  <w:sz w:val="16"/>
                  <w:szCs w:val="16"/>
                  <w:rPrChange w:id="21551"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21552" w:author="Στάθης Καπ" w:date="2023-03-03T06:27:00Z">
              <w:tcPr>
                <w:tcW w:w="669" w:type="dxa"/>
                <w:vAlign w:val="center"/>
              </w:tcPr>
            </w:tcPrChange>
          </w:tcPr>
          <w:p w14:paraId="0EBB8A1E" w14:textId="3C992ACA" w:rsidR="00C87CFE" w:rsidRPr="00F665AE" w:rsidRDefault="00C87CFE" w:rsidP="00C87CFE">
            <w:pPr>
              <w:jc w:val="center"/>
              <w:rPr>
                <w:ins w:id="21553" w:author="Στάθης Καπ" w:date="2023-03-03T03:54:00Z"/>
                <w:rFonts w:cstheme="minorHAnsi"/>
                <w:sz w:val="16"/>
                <w:szCs w:val="16"/>
              </w:rPr>
            </w:pPr>
            <w:ins w:id="21554"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21555" w:author="Στάθης Καπ" w:date="2023-03-03T06:27:00Z">
              <w:tcPr>
                <w:tcW w:w="543" w:type="dxa"/>
                <w:vAlign w:val="bottom"/>
              </w:tcPr>
            </w:tcPrChange>
          </w:tcPr>
          <w:p w14:paraId="4BAE62D6" w14:textId="72FC7AA5" w:rsidR="00C87CFE" w:rsidRPr="00F665AE" w:rsidRDefault="00C87CFE" w:rsidP="00C87CFE">
            <w:pPr>
              <w:jc w:val="center"/>
              <w:rPr>
                <w:ins w:id="21556" w:author="Στάθης Καπ" w:date="2023-03-03T03:54:00Z"/>
                <w:rFonts w:ascii="Calibri" w:hAnsi="Calibri" w:cs="Calibri"/>
                <w:color w:val="000000"/>
                <w:sz w:val="16"/>
                <w:szCs w:val="16"/>
                <w:rPrChange w:id="21557" w:author="Στάθης Καπ" w:date="2023-03-03T03:55:00Z">
                  <w:rPr>
                    <w:ins w:id="21558" w:author="Στάθης Καπ" w:date="2023-03-03T03:54:00Z"/>
                    <w:rFonts w:ascii="Calibri" w:hAnsi="Calibri" w:cs="Calibri"/>
                    <w:color w:val="000000"/>
                    <w:sz w:val="18"/>
                    <w:szCs w:val="18"/>
                  </w:rPr>
                </w:rPrChange>
              </w:rPr>
            </w:pPr>
            <w:ins w:id="21559" w:author="Στάθης Καπ" w:date="2023-03-03T03:54:00Z">
              <w:r w:rsidRPr="00F665AE">
                <w:rPr>
                  <w:rFonts w:ascii="Calibri" w:hAnsi="Calibri" w:cs="Calibri"/>
                  <w:color w:val="000000"/>
                  <w:sz w:val="16"/>
                  <w:szCs w:val="16"/>
                  <w:rPrChange w:id="21560"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21561" w:author="Στάθης Καπ" w:date="2023-03-03T06:27:00Z">
              <w:tcPr>
                <w:tcW w:w="621" w:type="dxa"/>
                <w:vAlign w:val="bottom"/>
              </w:tcPr>
            </w:tcPrChange>
          </w:tcPr>
          <w:p w14:paraId="7C127F95" w14:textId="5AFA0579" w:rsidR="00C87CFE" w:rsidRPr="00F665AE" w:rsidRDefault="00C87CFE" w:rsidP="00C87CFE">
            <w:pPr>
              <w:jc w:val="center"/>
              <w:rPr>
                <w:ins w:id="21562" w:author="Στάθης Καπ" w:date="2023-03-03T03:54:00Z"/>
                <w:rFonts w:ascii="Calibri" w:hAnsi="Calibri" w:cs="Calibri"/>
                <w:color w:val="000000"/>
                <w:sz w:val="16"/>
                <w:szCs w:val="16"/>
                <w:rPrChange w:id="21563" w:author="Στάθης Καπ" w:date="2023-03-03T03:55:00Z">
                  <w:rPr>
                    <w:ins w:id="21564" w:author="Στάθης Καπ" w:date="2023-03-03T03:54:00Z"/>
                    <w:rFonts w:ascii="Calibri" w:hAnsi="Calibri" w:cs="Calibri"/>
                    <w:color w:val="000000"/>
                    <w:sz w:val="18"/>
                    <w:szCs w:val="18"/>
                  </w:rPr>
                </w:rPrChange>
              </w:rPr>
            </w:pPr>
            <w:ins w:id="21565" w:author="Στάθης Καπ" w:date="2023-03-03T03:54:00Z">
              <w:r w:rsidRPr="00F665AE">
                <w:rPr>
                  <w:rFonts w:ascii="Calibri" w:hAnsi="Calibri" w:cs="Calibri"/>
                  <w:color w:val="000000"/>
                  <w:sz w:val="16"/>
                  <w:szCs w:val="16"/>
                  <w:rPrChange w:id="21566"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21567" w:author="Στάθης Καπ" w:date="2023-03-03T06:27:00Z">
              <w:tcPr>
                <w:tcW w:w="669" w:type="dxa"/>
                <w:vAlign w:val="center"/>
              </w:tcPr>
            </w:tcPrChange>
          </w:tcPr>
          <w:p w14:paraId="6CB58125" w14:textId="15C2C61F" w:rsidR="00C87CFE" w:rsidRPr="00F665AE" w:rsidRDefault="00C87CFE" w:rsidP="00C87CFE">
            <w:pPr>
              <w:jc w:val="center"/>
              <w:rPr>
                <w:ins w:id="21568" w:author="Στάθης Καπ" w:date="2023-03-03T03:54:00Z"/>
                <w:rFonts w:cstheme="minorHAnsi"/>
                <w:sz w:val="16"/>
                <w:szCs w:val="16"/>
              </w:rPr>
            </w:pPr>
            <w:ins w:id="21569"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21570" w:author="Στάθης Καπ" w:date="2023-03-03T06:27:00Z">
              <w:tcPr>
                <w:tcW w:w="508" w:type="dxa"/>
                <w:vAlign w:val="bottom"/>
              </w:tcPr>
            </w:tcPrChange>
          </w:tcPr>
          <w:p w14:paraId="0A2858C3" w14:textId="44B0E4C6" w:rsidR="00C87CFE" w:rsidRPr="00F665AE" w:rsidRDefault="00C87CFE" w:rsidP="00C87CFE">
            <w:pPr>
              <w:jc w:val="center"/>
              <w:rPr>
                <w:ins w:id="21571" w:author="Στάθης Καπ" w:date="2023-03-03T03:54:00Z"/>
                <w:rFonts w:ascii="Calibri" w:hAnsi="Calibri" w:cs="Calibri"/>
                <w:color w:val="000000"/>
                <w:sz w:val="16"/>
                <w:szCs w:val="16"/>
                <w:rPrChange w:id="21572" w:author="Στάθης Καπ" w:date="2023-03-03T03:55:00Z">
                  <w:rPr>
                    <w:ins w:id="21573" w:author="Στάθης Καπ" w:date="2023-03-03T03:54:00Z"/>
                    <w:rFonts w:ascii="Calibri" w:hAnsi="Calibri" w:cs="Calibri"/>
                    <w:color w:val="000000"/>
                    <w:sz w:val="18"/>
                    <w:szCs w:val="18"/>
                  </w:rPr>
                </w:rPrChange>
              </w:rPr>
            </w:pPr>
            <w:ins w:id="21574" w:author="Στάθης Καπ" w:date="2023-03-03T03:54:00Z">
              <w:r w:rsidRPr="00F665AE">
                <w:rPr>
                  <w:rFonts w:ascii="Calibri" w:hAnsi="Calibri" w:cs="Calibri"/>
                  <w:color w:val="000000"/>
                  <w:sz w:val="16"/>
                  <w:szCs w:val="16"/>
                  <w:rPrChange w:id="21575"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21576" w:author="Στάθης Καπ" w:date="2023-03-03T06:27:00Z">
              <w:tcPr>
                <w:tcW w:w="541" w:type="dxa"/>
                <w:vAlign w:val="bottom"/>
              </w:tcPr>
            </w:tcPrChange>
          </w:tcPr>
          <w:p w14:paraId="48E1EF1B" w14:textId="51455665" w:rsidR="00C87CFE" w:rsidRPr="00F665AE" w:rsidRDefault="00C87CFE" w:rsidP="00C87CFE">
            <w:pPr>
              <w:jc w:val="center"/>
              <w:rPr>
                <w:ins w:id="21577" w:author="Στάθης Καπ" w:date="2023-03-03T03:54:00Z"/>
                <w:rFonts w:ascii="Calibri" w:hAnsi="Calibri" w:cs="Calibri"/>
                <w:color w:val="000000"/>
                <w:sz w:val="16"/>
                <w:szCs w:val="16"/>
                <w:rPrChange w:id="21578" w:author="Στάθης Καπ" w:date="2023-03-03T03:55:00Z">
                  <w:rPr>
                    <w:ins w:id="21579" w:author="Στάθης Καπ" w:date="2023-03-03T03:54:00Z"/>
                    <w:rFonts w:ascii="Calibri" w:hAnsi="Calibri" w:cs="Calibri"/>
                    <w:color w:val="000000"/>
                    <w:sz w:val="18"/>
                    <w:szCs w:val="18"/>
                  </w:rPr>
                </w:rPrChange>
              </w:rPr>
            </w:pPr>
            <w:ins w:id="21580" w:author="Στάθης Καπ" w:date="2023-03-03T03:54:00Z">
              <w:r w:rsidRPr="00F665AE">
                <w:rPr>
                  <w:rFonts w:ascii="Calibri" w:hAnsi="Calibri" w:cs="Calibri"/>
                  <w:color w:val="000000"/>
                  <w:sz w:val="16"/>
                  <w:szCs w:val="16"/>
                  <w:rPrChange w:id="21581"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21582" w:author="Στάθης Καπ" w:date="2023-03-03T06:27:00Z">
              <w:tcPr>
                <w:tcW w:w="589" w:type="dxa"/>
                <w:vAlign w:val="center"/>
              </w:tcPr>
            </w:tcPrChange>
          </w:tcPr>
          <w:p w14:paraId="1E9EB67A" w14:textId="675D868C" w:rsidR="00C87CFE" w:rsidRPr="00F665AE" w:rsidRDefault="00C87CFE" w:rsidP="00C87CFE">
            <w:pPr>
              <w:jc w:val="center"/>
              <w:rPr>
                <w:ins w:id="21583" w:author="Στάθης Καπ" w:date="2023-03-03T03:54:00Z"/>
                <w:rFonts w:cstheme="minorHAnsi"/>
                <w:sz w:val="16"/>
                <w:szCs w:val="16"/>
              </w:rPr>
            </w:pPr>
            <w:ins w:id="21584"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21585" w:author="Στάθης Καπ" w:date="2023-03-03T06:27:00Z">
              <w:tcPr>
                <w:tcW w:w="463" w:type="dxa"/>
                <w:vAlign w:val="bottom"/>
              </w:tcPr>
            </w:tcPrChange>
          </w:tcPr>
          <w:p w14:paraId="49CB2DBA" w14:textId="6C10520E" w:rsidR="00C87CFE" w:rsidRPr="00F665AE" w:rsidRDefault="00C87CFE" w:rsidP="00C87CFE">
            <w:pPr>
              <w:jc w:val="center"/>
              <w:rPr>
                <w:ins w:id="21586" w:author="Στάθης Καπ" w:date="2023-03-03T03:54:00Z"/>
                <w:rFonts w:ascii="Calibri" w:hAnsi="Calibri" w:cs="Calibri"/>
                <w:color w:val="000000"/>
                <w:sz w:val="16"/>
                <w:szCs w:val="16"/>
                <w:rPrChange w:id="21587" w:author="Στάθης Καπ" w:date="2023-03-03T03:55:00Z">
                  <w:rPr>
                    <w:ins w:id="21588" w:author="Στάθης Καπ" w:date="2023-03-03T03:54:00Z"/>
                    <w:rFonts w:ascii="Calibri" w:hAnsi="Calibri" w:cs="Calibri"/>
                    <w:color w:val="000000"/>
                    <w:sz w:val="18"/>
                    <w:szCs w:val="18"/>
                  </w:rPr>
                </w:rPrChange>
              </w:rPr>
            </w:pPr>
            <w:ins w:id="21589" w:author="Στάθης Καπ" w:date="2023-03-03T03:54:00Z">
              <w:r w:rsidRPr="00F665AE">
                <w:rPr>
                  <w:rFonts w:ascii="Calibri" w:hAnsi="Calibri" w:cs="Calibri"/>
                  <w:color w:val="000000"/>
                  <w:sz w:val="16"/>
                  <w:szCs w:val="16"/>
                  <w:rPrChange w:id="21590"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21591" w:author="Στάθης Καπ" w:date="2023-03-03T06:27:00Z">
              <w:tcPr>
                <w:tcW w:w="541" w:type="dxa"/>
                <w:vAlign w:val="bottom"/>
              </w:tcPr>
            </w:tcPrChange>
          </w:tcPr>
          <w:p w14:paraId="12A61662" w14:textId="4928DC78" w:rsidR="00C87CFE" w:rsidRPr="00F665AE" w:rsidRDefault="00C87CFE" w:rsidP="00C87CFE">
            <w:pPr>
              <w:jc w:val="center"/>
              <w:rPr>
                <w:ins w:id="21592" w:author="Στάθης Καπ" w:date="2023-03-03T03:54:00Z"/>
                <w:rFonts w:ascii="Calibri" w:hAnsi="Calibri" w:cs="Calibri"/>
                <w:color w:val="000000"/>
                <w:sz w:val="16"/>
                <w:szCs w:val="16"/>
                <w:rPrChange w:id="21593" w:author="Στάθης Καπ" w:date="2023-03-03T03:55:00Z">
                  <w:rPr>
                    <w:ins w:id="21594" w:author="Στάθης Καπ" w:date="2023-03-03T03:54:00Z"/>
                    <w:rFonts w:ascii="Calibri" w:hAnsi="Calibri" w:cs="Calibri"/>
                    <w:color w:val="000000"/>
                    <w:sz w:val="18"/>
                    <w:szCs w:val="18"/>
                  </w:rPr>
                </w:rPrChange>
              </w:rPr>
            </w:pPr>
            <w:ins w:id="21595" w:author="Στάθης Καπ" w:date="2023-03-03T03:54:00Z">
              <w:r w:rsidRPr="00F665AE">
                <w:rPr>
                  <w:rFonts w:ascii="Calibri" w:hAnsi="Calibri" w:cs="Calibri"/>
                  <w:color w:val="000000"/>
                  <w:sz w:val="16"/>
                  <w:szCs w:val="16"/>
                  <w:rPrChange w:id="21596"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21597" w:author="Στάθης Καπ" w:date="2023-03-03T06:27:00Z">
              <w:tcPr>
                <w:tcW w:w="589" w:type="dxa"/>
                <w:vAlign w:val="center"/>
              </w:tcPr>
            </w:tcPrChange>
          </w:tcPr>
          <w:p w14:paraId="08B570F7" w14:textId="1AFE2528" w:rsidR="00C87CFE" w:rsidRPr="00F665AE" w:rsidRDefault="00C87CFE" w:rsidP="00C87CFE">
            <w:pPr>
              <w:jc w:val="center"/>
              <w:rPr>
                <w:ins w:id="21598" w:author="Στάθης Καπ" w:date="2023-03-03T03:54:00Z"/>
                <w:rFonts w:cstheme="minorHAnsi"/>
                <w:sz w:val="16"/>
                <w:szCs w:val="16"/>
              </w:rPr>
            </w:pPr>
            <w:ins w:id="21599"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2160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1601" w:author="Στάθης Καπ" w:date="2023-03-03T03:54:00Z"/>
        </w:trPr>
        <w:tc>
          <w:tcPr>
            <w:tcW w:w="515" w:type="dxa"/>
            <w:tcBorders>
              <w:top w:val="nil"/>
              <w:bottom w:val="nil"/>
              <w:right w:val="single" w:sz="4" w:space="0" w:color="auto"/>
            </w:tcBorders>
            <w:shd w:val="clear" w:color="auto" w:fill="E7E6E6" w:themeFill="background2"/>
            <w:vAlign w:val="bottom"/>
            <w:tcPrChange w:id="21602" w:author="Στάθης Καπ" w:date="2023-03-03T06:27:00Z">
              <w:tcPr>
                <w:tcW w:w="515" w:type="dxa"/>
                <w:vAlign w:val="bottom"/>
              </w:tcPr>
            </w:tcPrChange>
          </w:tcPr>
          <w:p w14:paraId="134D996D" w14:textId="3F9ECB53" w:rsidR="00C87CFE" w:rsidRPr="00F665AE" w:rsidRDefault="00C87CFE" w:rsidP="00C87CFE">
            <w:pPr>
              <w:jc w:val="center"/>
              <w:rPr>
                <w:ins w:id="21603" w:author="Στάθης Καπ" w:date="2023-03-03T03:54:00Z"/>
                <w:rFonts w:ascii="Calibri" w:hAnsi="Calibri" w:cs="Calibri"/>
                <w:color w:val="000000"/>
                <w:sz w:val="16"/>
                <w:szCs w:val="16"/>
                <w:rPrChange w:id="21604" w:author="Στάθης Καπ" w:date="2023-03-03T03:55:00Z">
                  <w:rPr>
                    <w:ins w:id="21605" w:author="Στάθης Καπ" w:date="2023-03-03T03:54:00Z"/>
                    <w:rFonts w:ascii="Calibri" w:hAnsi="Calibri" w:cs="Calibri"/>
                    <w:color w:val="000000"/>
                    <w:sz w:val="18"/>
                    <w:szCs w:val="18"/>
                  </w:rPr>
                </w:rPrChange>
              </w:rPr>
            </w:pPr>
            <w:ins w:id="21606" w:author="Στάθης Καπ" w:date="2023-03-03T03:54:00Z">
              <w:r w:rsidRPr="00F665AE">
                <w:rPr>
                  <w:rFonts w:ascii="Calibri" w:hAnsi="Calibri" w:cs="Calibri"/>
                  <w:color w:val="000000"/>
                  <w:sz w:val="16"/>
                  <w:szCs w:val="16"/>
                  <w:rPrChange w:id="21607"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21608" w:author="Στάθης Καπ" w:date="2023-03-03T06:27:00Z">
              <w:tcPr>
                <w:tcW w:w="560" w:type="dxa"/>
              </w:tcPr>
            </w:tcPrChange>
          </w:tcPr>
          <w:p w14:paraId="2303B1EE" w14:textId="49EAFFED" w:rsidR="00C87CFE" w:rsidRPr="00F665AE" w:rsidRDefault="00C87CFE" w:rsidP="00C87CFE">
            <w:pPr>
              <w:jc w:val="center"/>
              <w:rPr>
                <w:ins w:id="21609" w:author="Στάθης Καπ" w:date="2023-03-03T03:54:00Z"/>
                <w:sz w:val="16"/>
                <w:szCs w:val="16"/>
                <w:rPrChange w:id="21610" w:author="Στάθης Καπ" w:date="2023-03-03T03:55:00Z">
                  <w:rPr>
                    <w:ins w:id="21611" w:author="Στάθης Καπ" w:date="2023-03-03T03:54:00Z"/>
                    <w:sz w:val="18"/>
                    <w:szCs w:val="18"/>
                  </w:rPr>
                </w:rPrChange>
              </w:rPr>
            </w:pPr>
            <w:ins w:id="21612" w:author="Στάθης Καπ" w:date="2023-03-03T03:54:00Z">
              <w:r w:rsidRPr="00F665AE">
                <w:rPr>
                  <w:sz w:val="16"/>
                  <w:szCs w:val="16"/>
                  <w:rPrChange w:id="21613" w:author="Στάθης Καπ" w:date="2023-03-03T03:55:00Z">
                    <w:rPr>
                      <w:sz w:val="18"/>
                      <w:szCs w:val="18"/>
                    </w:rPr>
                  </w:rPrChange>
                </w:rPr>
                <w:t>938</w:t>
              </w:r>
            </w:ins>
          </w:p>
        </w:tc>
        <w:tc>
          <w:tcPr>
            <w:tcW w:w="855" w:type="dxa"/>
            <w:tcBorders>
              <w:top w:val="nil"/>
              <w:bottom w:val="nil"/>
            </w:tcBorders>
            <w:tcPrChange w:id="21614" w:author="Στάθης Καπ" w:date="2023-03-03T06:27:00Z">
              <w:tcPr>
                <w:tcW w:w="855" w:type="dxa"/>
              </w:tcPr>
            </w:tcPrChange>
          </w:tcPr>
          <w:p w14:paraId="5FCDCE4D" w14:textId="5768F998" w:rsidR="00C87CFE" w:rsidRPr="00F665AE" w:rsidRDefault="00C87CFE" w:rsidP="00C87CFE">
            <w:pPr>
              <w:jc w:val="center"/>
              <w:rPr>
                <w:ins w:id="21615" w:author="Στάθης Καπ" w:date="2023-03-03T03:54:00Z"/>
                <w:sz w:val="16"/>
                <w:szCs w:val="16"/>
                <w:rPrChange w:id="21616" w:author="Στάθης Καπ" w:date="2023-03-03T03:55:00Z">
                  <w:rPr>
                    <w:ins w:id="21617" w:author="Στάθης Καπ" w:date="2023-03-03T03:54:00Z"/>
                    <w:sz w:val="18"/>
                    <w:szCs w:val="18"/>
                  </w:rPr>
                </w:rPrChange>
              </w:rPr>
            </w:pPr>
            <w:ins w:id="21618" w:author="Στάθης Καπ" w:date="2023-03-03T03:54:00Z">
              <w:r w:rsidRPr="00F665AE">
                <w:rPr>
                  <w:sz w:val="16"/>
                  <w:szCs w:val="16"/>
                  <w:rPrChange w:id="21619" w:author="Στάθης Καπ" w:date="2023-03-03T03:55:00Z">
                    <w:rPr>
                      <w:sz w:val="18"/>
                      <w:szCs w:val="18"/>
                    </w:rPr>
                  </w:rPrChange>
                </w:rPr>
                <w:t>882</w:t>
              </w:r>
            </w:ins>
          </w:p>
        </w:tc>
        <w:tc>
          <w:tcPr>
            <w:tcW w:w="544" w:type="dxa"/>
            <w:tcBorders>
              <w:top w:val="nil"/>
              <w:bottom w:val="nil"/>
            </w:tcBorders>
            <w:vAlign w:val="bottom"/>
            <w:tcPrChange w:id="21620" w:author="Στάθης Καπ" w:date="2023-03-03T06:27:00Z">
              <w:tcPr>
                <w:tcW w:w="544" w:type="dxa"/>
                <w:vAlign w:val="bottom"/>
              </w:tcPr>
            </w:tcPrChange>
          </w:tcPr>
          <w:p w14:paraId="75704DD1" w14:textId="713C1588" w:rsidR="00C87CFE" w:rsidRPr="00F665AE" w:rsidRDefault="00C87CFE" w:rsidP="00C87CFE">
            <w:pPr>
              <w:jc w:val="center"/>
              <w:rPr>
                <w:ins w:id="21621" w:author="Στάθης Καπ" w:date="2023-03-03T03:54:00Z"/>
                <w:rFonts w:ascii="Calibri" w:hAnsi="Calibri" w:cs="Calibri"/>
                <w:color w:val="000000"/>
                <w:sz w:val="16"/>
                <w:szCs w:val="16"/>
                <w:rPrChange w:id="21622" w:author="Στάθης Καπ" w:date="2023-03-03T03:55:00Z">
                  <w:rPr>
                    <w:ins w:id="21623" w:author="Στάθης Καπ" w:date="2023-03-03T03:54:00Z"/>
                    <w:rFonts w:ascii="Calibri" w:hAnsi="Calibri" w:cs="Calibri"/>
                    <w:color w:val="000000"/>
                    <w:sz w:val="18"/>
                    <w:szCs w:val="18"/>
                  </w:rPr>
                </w:rPrChange>
              </w:rPr>
            </w:pPr>
            <w:ins w:id="21624" w:author="Στάθης Καπ" w:date="2023-03-03T03:54:00Z">
              <w:r w:rsidRPr="00F665AE">
                <w:rPr>
                  <w:rFonts w:ascii="Calibri" w:hAnsi="Calibri" w:cs="Calibri"/>
                  <w:color w:val="000000"/>
                  <w:sz w:val="16"/>
                  <w:szCs w:val="16"/>
                  <w:rPrChange w:id="21625"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21626" w:author="Στάθης Καπ" w:date="2023-03-03T06:27:00Z">
              <w:tcPr>
                <w:tcW w:w="621" w:type="dxa"/>
                <w:vAlign w:val="bottom"/>
              </w:tcPr>
            </w:tcPrChange>
          </w:tcPr>
          <w:p w14:paraId="70662FB4" w14:textId="2912F007" w:rsidR="00C87CFE" w:rsidRPr="00F665AE" w:rsidRDefault="00C87CFE" w:rsidP="00C87CFE">
            <w:pPr>
              <w:jc w:val="center"/>
              <w:rPr>
                <w:ins w:id="21627" w:author="Στάθης Καπ" w:date="2023-03-03T03:54:00Z"/>
                <w:rFonts w:ascii="Calibri" w:hAnsi="Calibri" w:cs="Calibri"/>
                <w:color w:val="000000"/>
                <w:sz w:val="16"/>
                <w:szCs w:val="16"/>
                <w:rPrChange w:id="21628" w:author="Στάθης Καπ" w:date="2023-03-03T03:55:00Z">
                  <w:rPr>
                    <w:ins w:id="21629" w:author="Στάθης Καπ" w:date="2023-03-03T03:54:00Z"/>
                    <w:rFonts w:ascii="Calibri" w:hAnsi="Calibri" w:cs="Calibri"/>
                    <w:color w:val="000000"/>
                    <w:sz w:val="18"/>
                    <w:szCs w:val="18"/>
                  </w:rPr>
                </w:rPrChange>
              </w:rPr>
            </w:pPr>
            <w:ins w:id="21630" w:author="Στάθης Καπ" w:date="2023-03-03T03:54:00Z">
              <w:r w:rsidRPr="00F665AE">
                <w:rPr>
                  <w:rFonts w:ascii="Calibri" w:hAnsi="Calibri" w:cs="Calibri"/>
                  <w:color w:val="000000"/>
                  <w:sz w:val="16"/>
                  <w:szCs w:val="16"/>
                  <w:rPrChange w:id="21631"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21632" w:author="Στάθης Καπ" w:date="2023-03-03T06:27:00Z">
              <w:tcPr>
                <w:tcW w:w="669" w:type="dxa"/>
                <w:vAlign w:val="center"/>
              </w:tcPr>
            </w:tcPrChange>
          </w:tcPr>
          <w:p w14:paraId="1B40F212" w14:textId="5B0B63EB" w:rsidR="00C87CFE" w:rsidRPr="00F665AE" w:rsidRDefault="00C87CFE" w:rsidP="00C87CFE">
            <w:pPr>
              <w:jc w:val="center"/>
              <w:rPr>
                <w:ins w:id="21633" w:author="Στάθης Καπ" w:date="2023-03-03T03:54:00Z"/>
                <w:rFonts w:cstheme="minorHAnsi"/>
                <w:sz w:val="16"/>
                <w:szCs w:val="16"/>
              </w:rPr>
            </w:pPr>
            <w:ins w:id="21634"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21635" w:author="Στάθης Καπ" w:date="2023-03-03T06:27:00Z">
              <w:tcPr>
                <w:tcW w:w="543" w:type="dxa"/>
                <w:vAlign w:val="bottom"/>
              </w:tcPr>
            </w:tcPrChange>
          </w:tcPr>
          <w:p w14:paraId="259362C0" w14:textId="568F0C7E" w:rsidR="00C87CFE" w:rsidRPr="00F665AE" w:rsidRDefault="00C87CFE" w:rsidP="00C87CFE">
            <w:pPr>
              <w:jc w:val="center"/>
              <w:rPr>
                <w:ins w:id="21636" w:author="Στάθης Καπ" w:date="2023-03-03T03:54:00Z"/>
                <w:rFonts w:ascii="Calibri" w:hAnsi="Calibri" w:cs="Calibri"/>
                <w:color w:val="000000"/>
                <w:sz w:val="16"/>
                <w:szCs w:val="16"/>
                <w:rPrChange w:id="21637" w:author="Στάθης Καπ" w:date="2023-03-03T03:55:00Z">
                  <w:rPr>
                    <w:ins w:id="21638" w:author="Στάθης Καπ" w:date="2023-03-03T03:54:00Z"/>
                    <w:rFonts w:ascii="Calibri" w:hAnsi="Calibri" w:cs="Calibri"/>
                    <w:color w:val="000000"/>
                    <w:sz w:val="18"/>
                    <w:szCs w:val="18"/>
                  </w:rPr>
                </w:rPrChange>
              </w:rPr>
            </w:pPr>
            <w:ins w:id="21639" w:author="Στάθης Καπ" w:date="2023-03-03T03:54:00Z">
              <w:r w:rsidRPr="00F665AE">
                <w:rPr>
                  <w:rFonts w:ascii="Calibri" w:hAnsi="Calibri" w:cs="Calibri"/>
                  <w:color w:val="000000"/>
                  <w:sz w:val="16"/>
                  <w:szCs w:val="16"/>
                  <w:rPrChange w:id="21640"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21641" w:author="Στάθης Καπ" w:date="2023-03-03T06:27:00Z">
              <w:tcPr>
                <w:tcW w:w="621" w:type="dxa"/>
                <w:vAlign w:val="bottom"/>
              </w:tcPr>
            </w:tcPrChange>
          </w:tcPr>
          <w:p w14:paraId="22401ACC" w14:textId="48DF1058" w:rsidR="00C87CFE" w:rsidRPr="00F665AE" w:rsidRDefault="00C87CFE" w:rsidP="00C87CFE">
            <w:pPr>
              <w:jc w:val="center"/>
              <w:rPr>
                <w:ins w:id="21642" w:author="Στάθης Καπ" w:date="2023-03-03T03:54:00Z"/>
                <w:rFonts w:ascii="Calibri" w:hAnsi="Calibri" w:cs="Calibri"/>
                <w:color w:val="000000"/>
                <w:sz w:val="16"/>
                <w:szCs w:val="16"/>
                <w:rPrChange w:id="21643" w:author="Στάθης Καπ" w:date="2023-03-03T03:55:00Z">
                  <w:rPr>
                    <w:ins w:id="21644" w:author="Στάθης Καπ" w:date="2023-03-03T03:54:00Z"/>
                    <w:rFonts w:ascii="Calibri" w:hAnsi="Calibri" w:cs="Calibri"/>
                    <w:color w:val="000000"/>
                    <w:sz w:val="18"/>
                    <w:szCs w:val="18"/>
                  </w:rPr>
                </w:rPrChange>
              </w:rPr>
            </w:pPr>
            <w:ins w:id="21645" w:author="Στάθης Καπ" w:date="2023-03-03T03:54:00Z">
              <w:r w:rsidRPr="00F665AE">
                <w:rPr>
                  <w:rFonts w:ascii="Calibri" w:hAnsi="Calibri" w:cs="Calibri"/>
                  <w:color w:val="000000"/>
                  <w:sz w:val="16"/>
                  <w:szCs w:val="16"/>
                  <w:rPrChange w:id="21646"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21647" w:author="Στάθης Καπ" w:date="2023-03-03T06:27:00Z">
              <w:tcPr>
                <w:tcW w:w="669" w:type="dxa"/>
                <w:vAlign w:val="center"/>
              </w:tcPr>
            </w:tcPrChange>
          </w:tcPr>
          <w:p w14:paraId="1050BCAF" w14:textId="6C375D5D" w:rsidR="00C87CFE" w:rsidRPr="00F665AE" w:rsidRDefault="00C87CFE" w:rsidP="00C87CFE">
            <w:pPr>
              <w:jc w:val="center"/>
              <w:rPr>
                <w:ins w:id="21648" w:author="Στάθης Καπ" w:date="2023-03-03T03:54:00Z"/>
                <w:rFonts w:cstheme="minorHAnsi"/>
                <w:sz w:val="16"/>
                <w:szCs w:val="16"/>
              </w:rPr>
            </w:pPr>
            <w:ins w:id="21649"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21650" w:author="Στάθης Καπ" w:date="2023-03-03T06:27:00Z">
              <w:tcPr>
                <w:tcW w:w="508" w:type="dxa"/>
                <w:vAlign w:val="bottom"/>
              </w:tcPr>
            </w:tcPrChange>
          </w:tcPr>
          <w:p w14:paraId="04633E60" w14:textId="3082E041" w:rsidR="00C87CFE" w:rsidRPr="00F665AE" w:rsidRDefault="00C87CFE" w:rsidP="00C87CFE">
            <w:pPr>
              <w:jc w:val="center"/>
              <w:rPr>
                <w:ins w:id="21651" w:author="Στάθης Καπ" w:date="2023-03-03T03:54:00Z"/>
                <w:rFonts w:ascii="Calibri" w:hAnsi="Calibri" w:cs="Calibri"/>
                <w:color w:val="000000"/>
                <w:sz w:val="16"/>
                <w:szCs w:val="16"/>
                <w:rPrChange w:id="21652" w:author="Στάθης Καπ" w:date="2023-03-03T03:55:00Z">
                  <w:rPr>
                    <w:ins w:id="21653" w:author="Στάθης Καπ" w:date="2023-03-03T03:54:00Z"/>
                    <w:rFonts w:ascii="Calibri" w:hAnsi="Calibri" w:cs="Calibri"/>
                    <w:color w:val="000000"/>
                    <w:sz w:val="18"/>
                    <w:szCs w:val="18"/>
                  </w:rPr>
                </w:rPrChange>
              </w:rPr>
            </w:pPr>
            <w:ins w:id="21654" w:author="Στάθης Καπ" w:date="2023-03-03T03:54:00Z">
              <w:r w:rsidRPr="00F665AE">
                <w:rPr>
                  <w:rFonts w:ascii="Calibri" w:hAnsi="Calibri" w:cs="Calibri"/>
                  <w:color w:val="000000"/>
                  <w:sz w:val="16"/>
                  <w:szCs w:val="16"/>
                  <w:rPrChange w:id="21655"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21656" w:author="Στάθης Καπ" w:date="2023-03-03T06:27:00Z">
              <w:tcPr>
                <w:tcW w:w="541" w:type="dxa"/>
                <w:vAlign w:val="bottom"/>
              </w:tcPr>
            </w:tcPrChange>
          </w:tcPr>
          <w:p w14:paraId="6E5C9036" w14:textId="27E1E0C0" w:rsidR="00C87CFE" w:rsidRPr="00F665AE" w:rsidRDefault="00C87CFE" w:rsidP="00C87CFE">
            <w:pPr>
              <w:jc w:val="center"/>
              <w:rPr>
                <w:ins w:id="21657" w:author="Στάθης Καπ" w:date="2023-03-03T03:54:00Z"/>
                <w:rFonts w:ascii="Calibri" w:hAnsi="Calibri" w:cs="Calibri"/>
                <w:color w:val="000000"/>
                <w:sz w:val="16"/>
                <w:szCs w:val="16"/>
                <w:rPrChange w:id="21658" w:author="Στάθης Καπ" w:date="2023-03-03T03:55:00Z">
                  <w:rPr>
                    <w:ins w:id="21659" w:author="Στάθης Καπ" w:date="2023-03-03T03:54:00Z"/>
                    <w:rFonts w:ascii="Calibri" w:hAnsi="Calibri" w:cs="Calibri"/>
                    <w:color w:val="000000"/>
                    <w:sz w:val="18"/>
                    <w:szCs w:val="18"/>
                  </w:rPr>
                </w:rPrChange>
              </w:rPr>
            </w:pPr>
            <w:ins w:id="21660" w:author="Στάθης Καπ" w:date="2023-03-03T03:54:00Z">
              <w:r w:rsidRPr="00F665AE">
                <w:rPr>
                  <w:rFonts w:ascii="Calibri" w:hAnsi="Calibri" w:cs="Calibri"/>
                  <w:color w:val="000000"/>
                  <w:sz w:val="16"/>
                  <w:szCs w:val="16"/>
                  <w:rPrChange w:id="21661"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21662" w:author="Στάθης Καπ" w:date="2023-03-03T06:27:00Z">
              <w:tcPr>
                <w:tcW w:w="589" w:type="dxa"/>
                <w:vAlign w:val="center"/>
              </w:tcPr>
            </w:tcPrChange>
          </w:tcPr>
          <w:p w14:paraId="70154F51" w14:textId="09FFA638" w:rsidR="00C87CFE" w:rsidRPr="00F665AE" w:rsidRDefault="00C87CFE" w:rsidP="00C87CFE">
            <w:pPr>
              <w:jc w:val="center"/>
              <w:rPr>
                <w:ins w:id="21663" w:author="Στάθης Καπ" w:date="2023-03-03T03:54:00Z"/>
                <w:rFonts w:cstheme="minorHAnsi"/>
                <w:sz w:val="16"/>
                <w:szCs w:val="16"/>
              </w:rPr>
            </w:pPr>
            <w:ins w:id="21664"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21665" w:author="Στάθης Καπ" w:date="2023-03-03T06:27:00Z">
              <w:tcPr>
                <w:tcW w:w="463" w:type="dxa"/>
                <w:vAlign w:val="bottom"/>
              </w:tcPr>
            </w:tcPrChange>
          </w:tcPr>
          <w:p w14:paraId="7C90BF3F" w14:textId="1F77F600" w:rsidR="00C87CFE" w:rsidRPr="00F665AE" w:rsidRDefault="00C87CFE" w:rsidP="00C87CFE">
            <w:pPr>
              <w:jc w:val="center"/>
              <w:rPr>
                <w:ins w:id="21666" w:author="Στάθης Καπ" w:date="2023-03-03T03:54:00Z"/>
                <w:rFonts w:ascii="Calibri" w:hAnsi="Calibri" w:cs="Calibri"/>
                <w:color w:val="000000"/>
                <w:sz w:val="16"/>
                <w:szCs w:val="16"/>
                <w:rPrChange w:id="21667" w:author="Στάθης Καπ" w:date="2023-03-03T03:55:00Z">
                  <w:rPr>
                    <w:ins w:id="21668" w:author="Στάθης Καπ" w:date="2023-03-03T03:54:00Z"/>
                    <w:rFonts w:ascii="Calibri" w:hAnsi="Calibri" w:cs="Calibri"/>
                    <w:color w:val="000000"/>
                    <w:sz w:val="18"/>
                    <w:szCs w:val="18"/>
                  </w:rPr>
                </w:rPrChange>
              </w:rPr>
            </w:pPr>
            <w:ins w:id="21669" w:author="Στάθης Καπ" w:date="2023-03-03T03:54:00Z">
              <w:r w:rsidRPr="00F665AE">
                <w:rPr>
                  <w:rFonts w:ascii="Calibri" w:hAnsi="Calibri" w:cs="Calibri"/>
                  <w:color w:val="000000"/>
                  <w:sz w:val="16"/>
                  <w:szCs w:val="16"/>
                  <w:rPrChange w:id="21670"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21671" w:author="Στάθης Καπ" w:date="2023-03-03T06:27:00Z">
              <w:tcPr>
                <w:tcW w:w="541" w:type="dxa"/>
                <w:vAlign w:val="bottom"/>
              </w:tcPr>
            </w:tcPrChange>
          </w:tcPr>
          <w:p w14:paraId="5805D895" w14:textId="58252614" w:rsidR="00C87CFE" w:rsidRPr="00F665AE" w:rsidRDefault="00C87CFE" w:rsidP="00C87CFE">
            <w:pPr>
              <w:jc w:val="center"/>
              <w:rPr>
                <w:ins w:id="21672" w:author="Στάθης Καπ" w:date="2023-03-03T03:54:00Z"/>
                <w:rFonts w:ascii="Calibri" w:hAnsi="Calibri" w:cs="Calibri"/>
                <w:color w:val="000000"/>
                <w:sz w:val="16"/>
                <w:szCs w:val="16"/>
                <w:rPrChange w:id="21673" w:author="Στάθης Καπ" w:date="2023-03-03T03:55:00Z">
                  <w:rPr>
                    <w:ins w:id="21674" w:author="Στάθης Καπ" w:date="2023-03-03T03:54:00Z"/>
                    <w:rFonts w:ascii="Calibri" w:hAnsi="Calibri" w:cs="Calibri"/>
                    <w:color w:val="000000"/>
                    <w:sz w:val="18"/>
                    <w:szCs w:val="18"/>
                  </w:rPr>
                </w:rPrChange>
              </w:rPr>
            </w:pPr>
            <w:ins w:id="21675" w:author="Στάθης Καπ" w:date="2023-03-03T03:54:00Z">
              <w:r w:rsidRPr="00F665AE">
                <w:rPr>
                  <w:rFonts w:ascii="Calibri" w:hAnsi="Calibri" w:cs="Calibri"/>
                  <w:color w:val="000000"/>
                  <w:sz w:val="16"/>
                  <w:szCs w:val="16"/>
                  <w:rPrChange w:id="21676"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21677" w:author="Στάθης Καπ" w:date="2023-03-03T06:27:00Z">
              <w:tcPr>
                <w:tcW w:w="589" w:type="dxa"/>
                <w:vAlign w:val="center"/>
              </w:tcPr>
            </w:tcPrChange>
          </w:tcPr>
          <w:p w14:paraId="7352C057" w14:textId="22E42AF4" w:rsidR="00C87CFE" w:rsidRPr="00F665AE" w:rsidRDefault="00C87CFE" w:rsidP="00C87CFE">
            <w:pPr>
              <w:jc w:val="center"/>
              <w:rPr>
                <w:ins w:id="21678" w:author="Στάθης Καπ" w:date="2023-03-03T03:54:00Z"/>
                <w:rFonts w:cstheme="minorHAnsi"/>
                <w:sz w:val="16"/>
                <w:szCs w:val="16"/>
              </w:rPr>
            </w:pPr>
            <w:ins w:id="21679"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2168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1681" w:author="Στάθης Καπ" w:date="2023-03-03T03:54:00Z"/>
        </w:trPr>
        <w:tc>
          <w:tcPr>
            <w:tcW w:w="515" w:type="dxa"/>
            <w:tcBorders>
              <w:top w:val="nil"/>
              <w:bottom w:val="nil"/>
              <w:right w:val="single" w:sz="4" w:space="0" w:color="auto"/>
            </w:tcBorders>
            <w:shd w:val="clear" w:color="auto" w:fill="E7E6E6" w:themeFill="background2"/>
            <w:vAlign w:val="bottom"/>
            <w:tcPrChange w:id="21682" w:author="Στάθης Καπ" w:date="2023-03-03T06:27:00Z">
              <w:tcPr>
                <w:tcW w:w="515" w:type="dxa"/>
                <w:vAlign w:val="bottom"/>
              </w:tcPr>
            </w:tcPrChange>
          </w:tcPr>
          <w:p w14:paraId="6ED1A991" w14:textId="2432C36E" w:rsidR="00C87CFE" w:rsidRPr="00F665AE" w:rsidRDefault="00C87CFE" w:rsidP="00C87CFE">
            <w:pPr>
              <w:jc w:val="center"/>
              <w:rPr>
                <w:ins w:id="21683" w:author="Στάθης Καπ" w:date="2023-03-03T03:54:00Z"/>
                <w:rFonts w:ascii="Calibri" w:hAnsi="Calibri" w:cs="Calibri"/>
                <w:color w:val="000000"/>
                <w:sz w:val="16"/>
                <w:szCs w:val="16"/>
                <w:rPrChange w:id="21684" w:author="Στάθης Καπ" w:date="2023-03-03T03:55:00Z">
                  <w:rPr>
                    <w:ins w:id="21685" w:author="Στάθης Καπ" w:date="2023-03-03T03:54:00Z"/>
                    <w:rFonts w:ascii="Calibri" w:hAnsi="Calibri" w:cs="Calibri"/>
                    <w:color w:val="000000"/>
                    <w:sz w:val="18"/>
                    <w:szCs w:val="18"/>
                  </w:rPr>
                </w:rPrChange>
              </w:rPr>
            </w:pPr>
            <w:ins w:id="21686" w:author="Στάθης Καπ" w:date="2023-03-03T03:54:00Z">
              <w:r w:rsidRPr="00F665AE">
                <w:rPr>
                  <w:rFonts w:ascii="Calibri" w:hAnsi="Calibri" w:cs="Calibri"/>
                  <w:color w:val="000000"/>
                  <w:sz w:val="16"/>
                  <w:szCs w:val="16"/>
                  <w:rPrChange w:id="21687"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21688" w:author="Στάθης Καπ" w:date="2023-03-03T06:27:00Z">
              <w:tcPr>
                <w:tcW w:w="560" w:type="dxa"/>
              </w:tcPr>
            </w:tcPrChange>
          </w:tcPr>
          <w:p w14:paraId="7C631622" w14:textId="4A801798" w:rsidR="00C87CFE" w:rsidRPr="00F665AE" w:rsidRDefault="00C87CFE" w:rsidP="00C87CFE">
            <w:pPr>
              <w:jc w:val="center"/>
              <w:rPr>
                <w:ins w:id="21689" w:author="Στάθης Καπ" w:date="2023-03-03T03:54:00Z"/>
                <w:sz w:val="16"/>
                <w:szCs w:val="16"/>
                <w:rPrChange w:id="21690" w:author="Στάθης Καπ" w:date="2023-03-03T03:55:00Z">
                  <w:rPr>
                    <w:ins w:id="21691" w:author="Στάθης Καπ" w:date="2023-03-03T03:54:00Z"/>
                    <w:sz w:val="18"/>
                    <w:szCs w:val="18"/>
                  </w:rPr>
                </w:rPrChange>
              </w:rPr>
            </w:pPr>
            <w:ins w:id="21692" w:author="Στάθης Καπ" w:date="2023-03-03T03:54:00Z">
              <w:r w:rsidRPr="00F665AE">
                <w:rPr>
                  <w:sz w:val="16"/>
                  <w:szCs w:val="16"/>
                  <w:rPrChange w:id="21693" w:author="Στάθης Καπ" w:date="2023-03-03T03:55:00Z">
                    <w:rPr>
                      <w:sz w:val="18"/>
                      <w:szCs w:val="18"/>
                    </w:rPr>
                  </w:rPrChange>
                </w:rPr>
                <w:t>1003</w:t>
              </w:r>
            </w:ins>
          </w:p>
        </w:tc>
        <w:tc>
          <w:tcPr>
            <w:tcW w:w="855" w:type="dxa"/>
            <w:tcBorders>
              <w:top w:val="nil"/>
            </w:tcBorders>
            <w:tcPrChange w:id="21694" w:author="Στάθης Καπ" w:date="2023-03-03T06:27:00Z">
              <w:tcPr>
                <w:tcW w:w="855" w:type="dxa"/>
              </w:tcPr>
            </w:tcPrChange>
          </w:tcPr>
          <w:p w14:paraId="00551D4D" w14:textId="2F160ABF" w:rsidR="00C87CFE" w:rsidRPr="00F665AE" w:rsidRDefault="00C87CFE" w:rsidP="00C87CFE">
            <w:pPr>
              <w:jc w:val="center"/>
              <w:rPr>
                <w:ins w:id="21695" w:author="Στάθης Καπ" w:date="2023-03-03T03:54:00Z"/>
                <w:sz w:val="16"/>
                <w:szCs w:val="16"/>
                <w:rPrChange w:id="21696" w:author="Στάθης Καπ" w:date="2023-03-03T03:55:00Z">
                  <w:rPr>
                    <w:ins w:id="21697" w:author="Στάθης Καπ" w:date="2023-03-03T03:54:00Z"/>
                    <w:sz w:val="18"/>
                    <w:szCs w:val="18"/>
                  </w:rPr>
                </w:rPrChange>
              </w:rPr>
            </w:pPr>
            <w:ins w:id="21698" w:author="Στάθης Καπ" w:date="2023-03-03T03:54:00Z">
              <w:r w:rsidRPr="00F665AE">
                <w:rPr>
                  <w:sz w:val="16"/>
                  <w:szCs w:val="16"/>
                  <w:rPrChange w:id="21699" w:author="Στάθης Καπ" w:date="2023-03-03T03:55:00Z">
                    <w:rPr>
                      <w:sz w:val="18"/>
                      <w:szCs w:val="18"/>
                    </w:rPr>
                  </w:rPrChange>
                </w:rPr>
                <w:t>960</w:t>
              </w:r>
            </w:ins>
          </w:p>
        </w:tc>
        <w:tc>
          <w:tcPr>
            <w:tcW w:w="544" w:type="dxa"/>
            <w:tcBorders>
              <w:top w:val="nil"/>
            </w:tcBorders>
            <w:vAlign w:val="bottom"/>
            <w:tcPrChange w:id="21700" w:author="Στάθης Καπ" w:date="2023-03-03T06:27:00Z">
              <w:tcPr>
                <w:tcW w:w="544" w:type="dxa"/>
                <w:vAlign w:val="bottom"/>
              </w:tcPr>
            </w:tcPrChange>
          </w:tcPr>
          <w:p w14:paraId="5C51CBB1" w14:textId="7BA703C5" w:rsidR="00C87CFE" w:rsidRPr="00F665AE" w:rsidRDefault="00C87CFE" w:rsidP="00C87CFE">
            <w:pPr>
              <w:jc w:val="center"/>
              <w:rPr>
                <w:ins w:id="21701" w:author="Στάθης Καπ" w:date="2023-03-03T03:54:00Z"/>
                <w:rFonts w:ascii="Calibri" w:hAnsi="Calibri" w:cs="Calibri"/>
                <w:color w:val="000000"/>
                <w:sz w:val="16"/>
                <w:szCs w:val="16"/>
                <w:rPrChange w:id="21702" w:author="Στάθης Καπ" w:date="2023-03-03T03:55:00Z">
                  <w:rPr>
                    <w:ins w:id="21703" w:author="Στάθης Καπ" w:date="2023-03-03T03:54:00Z"/>
                    <w:rFonts w:ascii="Calibri" w:hAnsi="Calibri" w:cs="Calibri"/>
                    <w:color w:val="000000"/>
                    <w:sz w:val="18"/>
                    <w:szCs w:val="18"/>
                  </w:rPr>
                </w:rPrChange>
              </w:rPr>
            </w:pPr>
            <w:ins w:id="21704" w:author="Στάθης Καπ" w:date="2023-03-03T03:54:00Z">
              <w:r w:rsidRPr="00F665AE">
                <w:rPr>
                  <w:rFonts w:ascii="Calibri" w:hAnsi="Calibri" w:cs="Calibri"/>
                  <w:color w:val="000000"/>
                  <w:sz w:val="16"/>
                  <w:szCs w:val="16"/>
                  <w:rPrChange w:id="21705"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21706" w:author="Στάθης Καπ" w:date="2023-03-03T06:27:00Z">
              <w:tcPr>
                <w:tcW w:w="621" w:type="dxa"/>
                <w:vAlign w:val="bottom"/>
              </w:tcPr>
            </w:tcPrChange>
          </w:tcPr>
          <w:p w14:paraId="49003266" w14:textId="51489A38" w:rsidR="00C87CFE" w:rsidRPr="00F665AE" w:rsidRDefault="00C87CFE" w:rsidP="00C87CFE">
            <w:pPr>
              <w:jc w:val="center"/>
              <w:rPr>
                <w:ins w:id="21707" w:author="Στάθης Καπ" w:date="2023-03-03T03:54:00Z"/>
                <w:rFonts w:ascii="Calibri" w:hAnsi="Calibri" w:cs="Calibri"/>
                <w:color w:val="000000"/>
                <w:sz w:val="16"/>
                <w:szCs w:val="16"/>
                <w:rPrChange w:id="21708" w:author="Στάθης Καπ" w:date="2023-03-03T03:55:00Z">
                  <w:rPr>
                    <w:ins w:id="21709" w:author="Στάθης Καπ" w:date="2023-03-03T03:54:00Z"/>
                    <w:rFonts w:ascii="Calibri" w:hAnsi="Calibri" w:cs="Calibri"/>
                    <w:color w:val="000000"/>
                    <w:sz w:val="18"/>
                    <w:szCs w:val="18"/>
                  </w:rPr>
                </w:rPrChange>
              </w:rPr>
            </w:pPr>
            <w:ins w:id="21710" w:author="Στάθης Καπ" w:date="2023-03-03T03:54:00Z">
              <w:r w:rsidRPr="00F665AE">
                <w:rPr>
                  <w:rFonts w:ascii="Calibri" w:hAnsi="Calibri" w:cs="Calibri"/>
                  <w:color w:val="000000"/>
                  <w:sz w:val="16"/>
                  <w:szCs w:val="16"/>
                  <w:rPrChange w:id="21711"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21712" w:author="Στάθης Καπ" w:date="2023-03-03T06:27:00Z">
              <w:tcPr>
                <w:tcW w:w="669" w:type="dxa"/>
                <w:vAlign w:val="center"/>
              </w:tcPr>
            </w:tcPrChange>
          </w:tcPr>
          <w:p w14:paraId="279A46E7" w14:textId="5F0514B9" w:rsidR="00C87CFE" w:rsidRPr="00F665AE" w:rsidRDefault="00C87CFE" w:rsidP="00C87CFE">
            <w:pPr>
              <w:jc w:val="center"/>
              <w:rPr>
                <w:ins w:id="21713" w:author="Στάθης Καπ" w:date="2023-03-03T03:54:00Z"/>
                <w:rFonts w:cstheme="minorHAnsi"/>
                <w:sz w:val="16"/>
                <w:szCs w:val="16"/>
              </w:rPr>
            </w:pPr>
            <w:ins w:id="21714"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21715" w:author="Στάθης Καπ" w:date="2023-03-03T06:27:00Z">
              <w:tcPr>
                <w:tcW w:w="543" w:type="dxa"/>
                <w:vAlign w:val="bottom"/>
              </w:tcPr>
            </w:tcPrChange>
          </w:tcPr>
          <w:p w14:paraId="649EC935" w14:textId="695147B5" w:rsidR="00C87CFE" w:rsidRPr="00F665AE" w:rsidRDefault="00C87CFE" w:rsidP="00C87CFE">
            <w:pPr>
              <w:jc w:val="center"/>
              <w:rPr>
                <w:ins w:id="21716" w:author="Στάθης Καπ" w:date="2023-03-03T03:54:00Z"/>
                <w:rFonts w:ascii="Calibri" w:hAnsi="Calibri" w:cs="Calibri"/>
                <w:color w:val="000000"/>
                <w:sz w:val="16"/>
                <w:szCs w:val="16"/>
                <w:rPrChange w:id="21717" w:author="Στάθης Καπ" w:date="2023-03-03T03:55:00Z">
                  <w:rPr>
                    <w:ins w:id="21718" w:author="Στάθης Καπ" w:date="2023-03-03T03:54:00Z"/>
                    <w:rFonts w:ascii="Calibri" w:hAnsi="Calibri" w:cs="Calibri"/>
                    <w:color w:val="000000"/>
                    <w:sz w:val="18"/>
                    <w:szCs w:val="18"/>
                  </w:rPr>
                </w:rPrChange>
              </w:rPr>
            </w:pPr>
            <w:ins w:id="21719" w:author="Στάθης Καπ" w:date="2023-03-03T03:54:00Z">
              <w:r w:rsidRPr="00F665AE">
                <w:rPr>
                  <w:rFonts w:ascii="Calibri" w:hAnsi="Calibri" w:cs="Calibri"/>
                  <w:color w:val="000000"/>
                  <w:sz w:val="16"/>
                  <w:szCs w:val="16"/>
                  <w:rPrChange w:id="21720"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21721" w:author="Στάθης Καπ" w:date="2023-03-03T06:27:00Z">
              <w:tcPr>
                <w:tcW w:w="621" w:type="dxa"/>
                <w:vAlign w:val="bottom"/>
              </w:tcPr>
            </w:tcPrChange>
          </w:tcPr>
          <w:p w14:paraId="3A99E66C" w14:textId="6E38E423" w:rsidR="00C87CFE" w:rsidRPr="00F665AE" w:rsidRDefault="00C87CFE" w:rsidP="00C87CFE">
            <w:pPr>
              <w:jc w:val="center"/>
              <w:rPr>
                <w:ins w:id="21722" w:author="Στάθης Καπ" w:date="2023-03-03T03:54:00Z"/>
                <w:rFonts w:ascii="Calibri" w:hAnsi="Calibri" w:cs="Calibri"/>
                <w:color w:val="000000"/>
                <w:sz w:val="16"/>
                <w:szCs w:val="16"/>
                <w:rPrChange w:id="21723" w:author="Στάθης Καπ" w:date="2023-03-03T03:55:00Z">
                  <w:rPr>
                    <w:ins w:id="21724" w:author="Στάθης Καπ" w:date="2023-03-03T03:54:00Z"/>
                    <w:rFonts w:ascii="Calibri" w:hAnsi="Calibri" w:cs="Calibri"/>
                    <w:color w:val="000000"/>
                    <w:sz w:val="18"/>
                    <w:szCs w:val="18"/>
                  </w:rPr>
                </w:rPrChange>
              </w:rPr>
            </w:pPr>
            <w:ins w:id="21725" w:author="Στάθης Καπ" w:date="2023-03-03T03:54:00Z">
              <w:r w:rsidRPr="00F665AE">
                <w:rPr>
                  <w:rFonts w:ascii="Calibri" w:hAnsi="Calibri" w:cs="Calibri"/>
                  <w:color w:val="000000"/>
                  <w:sz w:val="16"/>
                  <w:szCs w:val="16"/>
                  <w:rPrChange w:id="21726"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21727" w:author="Στάθης Καπ" w:date="2023-03-03T06:27:00Z">
              <w:tcPr>
                <w:tcW w:w="669" w:type="dxa"/>
                <w:vAlign w:val="center"/>
              </w:tcPr>
            </w:tcPrChange>
          </w:tcPr>
          <w:p w14:paraId="3D2993DA" w14:textId="2305AB47" w:rsidR="00C87CFE" w:rsidRPr="00F665AE" w:rsidRDefault="00C87CFE" w:rsidP="00C87CFE">
            <w:pPr>
              <w:jc w:val="center"/>
              <w:rPr>
                <w:ins w:id="21728" w:author="Στάθης Καπ" w:date="2023-03-03T03:54:00Z"/>
                <w:rFonts w:cstheme="minorHAnsi"/>
                <w:sz w:val="16"/>
                <w:szCs w:val="16"/>
              </w:rPr>
            </w:pPr>
            <w:ins w:id="21729"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21730" w:author="Στάθης Καπ" w:date="2023-03-03T06:27:00Z">
              <w:tcPr>
                <w:tcW w:w="508" w:type="dxa"/>
                <w:vAlign w:val="bottom"/>
              </w:tcPr>
            </w:tcPrChange>
          </w:tcPr>
          <w:p w14:paraId="7F19EB22" w14:textId="1794F672" w:rsidR="00C87CFE" w:rsidRPr="00F665AE" w:rsidRDefault="00C87CFE" w:rsidP="00C87CFE">
            <w:pPr>
              <w:jc w:val="center"/>
              <w:rPr>
                <w:ins w:id="21731" w:author="Στάθης Καπ" w:date="2023-03-03T03:54:00Z"/>
                <w:rFonts w:ascii="Calibri" w:hAnsi="Calibri" w:cs="Calibri"/>
                <w:color w:val="000000"/>
                <w:sz w:val="16"/>
                <w:szCs w:val="16"/>
                <w:rPrChange w:id="21732" w:author="Στάθης Καπ" w:date="2023-03-03T03:55:00Z">
                  <w:rPr>
                    <w:ins w:id="21733" w:author="Στάθης Καπ" w:date="2023-03-03T03:54:00Z"/>
                    <w:rFonts w:ascii="Calibri" w:hAnsi="Calibri" w:cs="Calibri"/>
                    <w:color w:val="000000"/>
                    <w:sz w:val="18"/>
                    <w:szCs w:val="18"/>
                  </w:rPr>
                </w:rPrChange>
              </w:rPr>
            </w:pPr>
            <w:ins w:id="21734" w:author="Στάθης Καπ" w:date="2023-03-03T03:54:00Z">
              <w:r w:rsidRPr="00F665AE">
                <w:rPr>
                  <w:rFonts w:ascii="Calibri" w:hAnsi="Calibri" w:cs="Calibri"/>
                  <w:color w:val="000000"/>
                  <w:sz w:val="16"/>
                  <w:szCs w:val="16"/>
                  <w:rPrChange w:id="21735"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21736" w:author="Στάθης Καπ" w:date="2023-03-03T06:27:00Z">
              <w:tcPr>
                <w:tcW w:w="541" w:type="dxa"/>
                <w:vAlign w:val="bottom"/>
              </w:tcPr>
            </w:tcPrChange>
          </w:tcPr>
          <w:p w14:paraId="205E687F" w14:textId="48BF4443" w:rsidR="00C87CFE" w:rsidRPr="00F665AE" w:rsidRDefault="00C87CFE" w:rsidP="00C87CFE">
            <w:pPr>
              <w:jc w:val="center"/>
              <w:rPr>
                <w:ins w:id="21737" w:author="Στάθης Καπ" w:date="2023-03-03T03:54:00Z"/>
                <w:rFonts w:ascii="Calibri" w:hAnsi="Calibri" w:cs="Calibri"/>
                <w:color w:val="000000"/>
                <w:sz w:val="16"/>
                <w:szCs w:val="16"/>
                <w:rPrChange w:id="21738" w:author="Στάθης Καπ" w:date="2023-03-03T03:55:00Z">
                  <w:rPr>
                    <w:ins w:id="21739" w:author="Στάθης Καπ" w:date="2023-03-03T03:54:00Z"/>
                    <w:rFonts w:ascii="Calibri" w:hAnsi="Calibri" w:cs="Calibri"/>
                    <w:color w:val="000000"/>
                    <w:sz w:val="18"/>
                    <w:szCs w:val="18"/>
                  </w:rPr>
                </w:rPrChange>
              </w:rPr>
            </w:pPr>
            <w:ins w:id="21740" w:author="Στάθης Καπ" w:date="2023-03-03T03:54:00Z">
              <w:r w:rsidRPr="00F665AE">
                <w:rPr>
                  <w:rFonts w:ascii="Calibri" w:hAnsi="Calibri" w:cs="Calibri"/>
                  <w:color w:val="000000"/>
                  <w:sz w:val="16"/>
                  <w:szCs w:val="16"/>
                  <w:rPrChange w:id="21741"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21742" w:author="Στάθης Καπ" w:date="2023-03-03T06:27:00Z">
              <w:tcPr>
                <w:tcW w:w="589" w:type="dxa"/>
                <w:vAlign w:val="center"/>
              </w:tcPr>
            </w:tcPrChange>
          </w:tcPr>
          <w:p w14:paraId="60DB8E67" w14:textId="2F986166" w:rsidR="00C87CFE" w:rsidRPr="00F665AE" w:rsidRDefault="00C87CFE" w:rsidP="00C87CFE">
            <w:pPr>
              <w:jc w:val="center"/>
              <w:rPr>
                <w:ins w:id="21743" w:author="Στάθης Καπ" w:date="2023-03-03T03:54:00Z"/>
                <w:rFonts w:cstheme="minorHAnsi"/>
                <w:sz w:val="16"/>
                <w:szCs w:val="16"/>
              </w:rPr>
            </w:pPr>
            <w:ins w:id="21744"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21745" w:author="Στάθης Καπ" w:date="2023-03-03T06:27:00Z">
              <w:tcPr>
                <w:tcW w:w="463" w:type="dxa"/>
                <w:vAlign w:val="bottom"/>
              </w:tcPr>
            </w:tcPrChange>
          </w:tcPr>
          <w:p w14:paraId="61F2DD15" w14:textId="6CAA97CD" w:rsidR="00C87CFE" w:rsidRPr="00F665AE" w:rsidRDefault="00C87CFE" w:rsidP="00C87CFE">
            <w:pPr>
              <w:jc w:val="center"/>
              <w:rPr>
                <w:ins w:id="21746" w:author="Στάθης Καπ" w:date="2023-03-03T03:54:00Z"/>
                <w:rFonts w:ascii="Calibri" w:hAnsi="Calibri" w:cs="Calibri"/>
                <w:color w:val="000000"/>
                <w:sz w:val="16"/>
                <w:szCs w:val="16"/>
                <w:rPrChange w:id="21747" w:author="Στάθης Καπ" w:date="2023-03-03T03:55:00Z">
                  <w:rPr>
                    <w:ins w:id="21748" w:author="Στάθης Καπ" w:date="2023-03-03T03:54:00Z"/>
                    <w:rFonts w:ascii="Calibri" w:hAnsi="Calibri" w:cs="Calibri"/>
                    <w:color w:val="000000"/>
                    <w:sz w:val="18"/>
                    <w:szCs w:val="18"/>
                  </w:rPr>
                </w:rPrChange>
              </w:rPr>
            </w:pPr>
            <w:ins w:id="21749" w:author="Στάθης Καπ" w:date="2023-03-03T03:54:00Z">
              <w:r w:rsidRPr="00F665AE">
                <w:rPr>
                  <w:rFonts w:ascii="Calibri" w:hAnsi="Calibri" w:cs="Calibri"/>
                  <w:color w:val="000000"/>
                  <w:sz w:val="16"/>
                  <w:szCs w:val="16"/>
                  <w:rPrChange w:id="21750"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21751" w:author="Στάθης Καπ" w:date="2023-03-03T06:27:00Z">
              <w:tcPr>
                <w:tcW w:w="541" w:type="dxa"/>
                <w:vAlign w:val="bottom"/>
              </w:tcPr>
            </w:tcPrChange>
          </w:tcPr>
          <w:p w14:paraId="3D185C66" w14:textId="678E8F07" w:rsidR="00C87CFE" w:rsidRPr="00F665AE" w:rsidRDefault="00C87CFE" w:rsidP="00C87CFE">
            <w:pPr>
              <w:jc w:val="center"/>
              <w:rPr>
                <w:ins w:id="21752" w:author="Στάθης Καπ" w:date="2023-03-03T03:54:00Z"/>
                <w:rFonts w:ascii="Calibri" w:hAnsi="Calibri" w:cs="Calibri"/>
                <w:color w:val="000000"/>
                <w:sz w:val="16"/>
                <w:szCs w:val="16"/>
                <w:rPrChange w:id="21753" w:author="Στάθης Καπ" w:date="2023-03-03T03:55:00Z">
                  <w:rPr>
                    <w:ins w:id="21754" w:author="Στάθης Καπ" w:date="2023-03-03T03:54:00Z"/>
                    <w:rFonts w:ascii="Calibri" w:hAnsi="Calibri" w:cs="Calibri"/>
                    <w:color w:val="000000"/>
                    <w:sz w:val="18"/>
                    <w:szCs w:val="18"/>
                  </w:rPr>
                </w:rPrChange>
              </w:rPr>
            </w:pPr>
            <w:ins w:id="21755" w:author="Στάθης Καπ" w:date="2023-03-03T03:54:00Z">
              <w:r w:rsidRPr="00F665AE">
                <w:rPr>
                  <w:rFonts w:ascii="Calibri" w:hAnsi="Calibri" w:cs="Calibri"/>
                  <w:color w:val="000000"/>
                  <w:sz w:val="16"/>
                  <w:szCs w:val="16"/>
                  <w:rPrChange w:id="21756"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21757" w:author="Στάθης Καπ" w:date="2023-03-03T06:27:00Z">
              <w:tcPr>
                <w:tcW w:w="589" w:type="dxa"/>
                <w:vAlign w:val="center"/>
              </w:tcPr>
            </w:tcPrChange>
          </w:tcPr>
          <w:p w14:paraId="6A9D92DD" w14:textId="265087B1" w:rsidR="00C87CFE" w:rsidRPr="00F665AE" w:rsidRDefault="00C87CFE" w:rsidP="00C87CFE">
            <w:pPr>
              <w:jc w:val="center"/>
              <w:rPr>
                <w:ins w:id="21758" w:author="Στάθης Καπ" w:date="2023-03-03T03:54:00Z"/>
                <w:rFonts w:cstheme="minorHAnsi"/>
                <w:sz w:val="16"/>
                <w:szCs w:val="16"/>
              </w:rPr>
            </w:pPr>
            <w:ins w:id="21759"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217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61" w:author="Στάθης Καπ" w:date="2023-03-03T03:54:00Z"/>
        </w:trPr>
        <w:tc>
          <w:tcPr>
            <w:tcW w:w="515" w:type="dxa"/>
            <w:tcBorders>
              <w:top w:val="nil"/>
              <w:bottom w:val="nil"/>
              <w:right w:val="single" w:sz="4" w:space="0" w:color="auto"/>
            </w:tcBorders>
            <w:shd w:val="clear" w:color="auto" w:fill="E7E6E6" w:themeFill="background2"/>
            <w:vAlign w:val="bottom"/>
            <w:tcPrChange w:id="21762" w:author="Στάθης Καπ" w:date="2023-03-03T06:26:00Z">
              <w:tcPr>
                <w:tcW w:w="515" w:type="dxa"/>
                <w:vAlign w:val="bottom"/>
              </w:tcPr>
            </w:tcPrChange>
          </w:tcPr>
          <w:p w14:paraId="44165B52" w14:textId="6311ED9C" w:rsidR="00C87CFE" w:rsidRPr="00F665AE" w:rsidRDefault="00C87CFE" w:rsidP="00C87CFE">
            <w:pPr>
              <w:jc w:val="center"/>
              <w:rPr>
                <w:ins w:id="21763" w:author="Στάθης Καπ" w:date="2023-03-03T03:54:00Z"/>
                <w:rFonts w:ascii="Calibri" w:hAnsi="Calibri" w:cs="Calibri"/>
                <w:color w:val="000000"/>
                <w:sz w:val="16"/>
                <w:szCs w:val="16"/>
                <w:rPrChange w:id="21764" w:author="Στάθης Καπ" w:date="2023-03-03T03:55:00Z">
                  <w:rPr>
                    <w:ins w:id="21765" w:author="Στάθης Καπ" w:date="2023-03-03T03:54:00Z"/>
                    <w:rFonts w:ascii="Calibri" w:hAnsi="Calibri" w:cs="Calibri"/>
                    <w:color w:val="000000"/>
                    <w:sz w:val="18"/>
                    <w:szCs w:val="18"/>
                  </w:rPr>
                </w:rPrChange>
              </w:rPr>
            </w:pPr>
            <w:ins w:id="21766" w:author="Στάθης Καπ" w:date="2023-03-03T03:54:00Z">
              <w:r w:rsidRPr="00F665AE">
                <w:rPr>
                  <w:rFonts w:ascii="Calibri" w:hAnsi="Calibri" w:cs="Calibri"/>
                  <w:color w:val="000000"/>
                  <w:sz w:val="16"/>
                  <w:szCs w:val="16"/>
                  <w:rPrChange w:id="21767" w:author="Στάθης Καπ" w:date="2023-03-03T03:55:00Z">
                    <w:rPr>
                      <w:rFonts w:ascii="Calibri" w:hAnsi="Calibri" w:cs="Calibri"/>
                      <w:color w:val="000000"/>
                      <w:sz w:val="18"/>
                      <w:szCs w:val="18"/>
                    </w:rPr>
                  </w:rPrChange>
                </w:rPr>
                <w:t>rc204</w:t>
              </w:r>
            </w:ins>
          </w:p>
        </w:tc>
        <w:tc>
          <w:tcPr>
            <w:tcW w:w="560" w:type="dxa"/>
            <w:tcBorders>
              <w:left w:val="single" w:sz="4" w:space="0" w:color="auto"/>
            </w:tcBorders>
            <w:tcPrChange w:id="21768" w:author="Στάθης Καπ" w:date="2023-03-03T06:26:00Z">
              <w:tcPr>
                <w:tcW w:w="560" w:type="dxa"/>
              </w:tcPr>
            </w:tcPrChange>
          </w:tcPr>
          <w:p w14:paraId="28BA3062" w14:textId="41D5735B" w:rsidR="00C87CFE" w:rsidRPr="00F665AE" w:rsidRDefault="00C87CFE" w:rsidP="00C87CFE">
            <w:pPr>
              <w:jc w:val="center"/>
              <w:rPr>
                <w:ins w:id="21769" w:author="Στάθης Καπ" w:date="2023-03-03T03:54:00Z"/>
                <w:sz w:val="16"/>
                <w:szCs w:val="16"/>
                <w:rPrChange w:id="21770" w:author="Στάθης Καπ" w:date="2023-03-03T03:55:00Z">
                  <w:rPr>
                    <w:ins w:id="21771" w:author="Στάθης Καπ" w:date="2023-03-03T03:54:00Z"/>
                    <w:sz w:val="18"/>
                    <w:szCs w:val="18"/>
                  </w:rPr>
                </w:rPrChange>
              </w:rPr>
            </w:pPr>
            <w:ins w:id="21772" w:author="Στάθης Καπ" w:date="2023-03-03T03:54:00Z">
              <w:r w:rsidRPr="00F665AE">
                <w:rPr>
                  <w:sz w:val="16"/>
                  <w:szCs w:val="16"/>
                  <w:rPrChange w:id="21773" w:author="Στάθης Καπ" w:date="2023-03-03T03:55:00Z">
                    <w:rPr>
                      <w:sz w:val="18"/>
                      <w:szCs w:val="18"/>
                    </w:rPr>
                  </w:rPrChange>
                </w:rPr>
                <w:t>1140</w:t>
              </w:r>
            </w:ins>
          </w:p>
        </w:tc>
        <w:tc>
          <w:tcPr>
            <w:tcW w:w="855" w:type="dxa"/>
            <w:tcPrChange w:id="21774" w:author="Στάθης Καπ" w:date="2023-03-03T06:26:00Z">
              <w:tcPr>
                <w:tcW w:w="855" w:type="dxa"/>
              </w:tcPr>
            </w:tcPrChange>
          </w:tcPr>
          <w:p w14:paraId="09DEF70C" w14:textId="34B7434D" w:rsidR="00C87CFE" w:rsidRPr="00F665AE" w:rsidRDefault="00C87CFE" w:rsidP="00C87CFE">
            <w:pPr>
              <w:jc w:val="center"/>
              <w:rPr>
                <w:ins w:id="21775" w:author="Στάθης Καπ" w:date="2023-03-03T03:54:00Z"/>
                <w:sz w:val="16"/>
                <w:szCs w:val="16"/>
                <w:rPrChange w:id="21776" w:author="Στάθης Καπ" w:date="2023-03-03T03:55:00Z">
                  <w:rPr>
                    <w:ins w:id="21777" w:author="Στάθης Καπ" w:date="2023-03-03T03:54:00Z"/>
                    <w:sz w:val="18"/>
                    <w:szCs w:val="18"/>
                  </w:rPr>
                </w:rPrChange>
              </w:rPr>
            </w:pPr>
            <w:ins w:id="21778" w:author="Στάθης Καπ" w:date="2023-03-03T03:54:00Z">
              <w:r w:rsidRPr="00F665AE">
                <w:rPr>
                  <w:sz w:val="16"/>
                  <w:szCs w:val="16"/>
                  <w:rPrChange w:id="21779" w:author="Στάθης Καπ" w:date="2023-03-03T03:55:00Z">
                    <w:rPr>
                      <w:sz w:val="18"/>
                      <w:szCs w:val="18"/>
                    </w:rPr>
                  </w:rPrChange>
                </w:rPr>
                <w:t>1117</w:t>
              </w:r>
            </w:ins>
          </w:p>
        </w:tc>
        <w:tc>
          <w:tcPr>
            <w:tcW w:w="544" w:type="dxa"/>
            <w:vAlign w:val="bottom"/>
            <w:tcPrChange w:id="21780" w:author="Στάθης Καπ" w:date="2023-03-03T06:26:00Z">
              <w:tcPr>
                <w:tcW w:w="544" w:type="dxa"/>
                <w:vAlign w:val="bottom"/>
              </w:tcPr>
            </w:tcPrChange>
          </w:tcPr>
          <w:p w14:paraId="49B839DC" w14:textId="759DA142" w:rsidR="00C87CFE" w:rsidRPr="00F665AE" w:rsidRDefault="00C87CFE" w:rsidP="00C87CFE">
            <w:pPr>
              <w:jc w:val="center"/>
              <w:rPr>
                <w:ins w:id="21781" w:author="Στάθης Καπ" w:date="2023-03-03T03:54:00Z"/>
                <w:rFonts w:ascii="Calibri" w:hAnsi="Calibri" w:cs="Calibri"/>
                <w:color w:val="000000"/>
                <w:sz w:val="16"/>
                <w:szCs w:val="16"/>
                <w:rPrChange w:id="21782" w:author="Στάθης Καπ" w:date="2023-03-03T03:55:00Z">
                  <w:rPr>
                    <w:ins w:id="21783" w:author="Στάθης Καπ" w:date="2023-03-03T03:54:00Z"/>
                    <w:rFonts w:ascii="Calibri" w:hAnsi="Calibri" w:cs="Calibri"/>
                    <w:color w:val="000000"/>
                    <w:sz w:val="18"/>
                    <w:szCs w:val="18"/>
                  </w:rPr>
                </w:rPrChange>
              </w:rPr>
            </w:pPr>
            <w:ins w:id="21784" w:author="Στάθης Καπ" w:date="2023-03-03T03:54:00Z">
              <w:r w:rsidRPr="00F665AE">
                <w:rPr>
                  <w:rFonts w:ascii="Calibri" w:hAnsi="Calibri" w:cs="Calibri"/>
                  <w:color w:val="000000"/>
                  <w:sz w:val="16"/>
                  <w:szCs w:val="16"/>
                  <w:rPrChange w:id="21785" w:author="Στάθης Καπ" w:date="2023-03-03T03:55:00Z">
                    <w:rPr>
                      <w:rFonts w:ascii="Calibri" w:hAnsi="Calibri" w:cs="Calibri"/>
                      <w:color w:val="000000"/>
                      <w:sz w:val="18"/>
                      <w:szCs w:val="18"/>
                    </w:rPr>
                  </w:rPrChange>
                </w:rPr>
                <w:t>1099</w:t>
              </w:r>
            </w:ins>
          </w:p>
        </w:tc>
        <w:tc>
          <w:tcPr>
            <w:tcW w:w="621" w:type="dxa"/>
            <w:vAlign w:val="bottom"/>
            <w:tcPrChange w:id="21786" w:author="Στάθης Καπ" w:date="2023-03-03T06:26:00Z">
              <w:tcPr>
                <w:tcW w:w="621" w:type="dxa"/>
                <w:vAlign w:val="bottom"/>
              </w:tcPr>
            </w:tcPrChange>
          </w:tcPr>
          <w:p w14:paraId="3B909719" w14:textId="3B405B56" w:rsidR="00C87CFE" w:rsidRPr="00F665AE" w:rsidRDefault="00C87CFE" w:rsidP="00C87CFE">
            <w:pPr>
              <w:jc w:val="center"/>
              <w:rPr>
                <w:ins w:id="21787" w:author="Στάθης Καπ" w:date="2023-03-03T03:54:00Z"/>
                <w:rFonts w:ascii="Calibri" w:hAnsi="Calibri" w:cs="Calibri"/>
                <w:color w:val="000000"/>
                <w:sz w:val="16"/>
                <w:szCs w:val="16"/>
                <w:rPrChange w:id="21788" w:author="Στάθης Καπ" w:date="2023-03-03T03:55:00Z">
                  <w:rPr>
                    <w:ins w:id="21789" w:author="Στάθης Καπ" w:date="2023-03-03T03:54:00Z"/>
                    <w:rFonts w:ascii="Calibri" w:hAnsi="Calibri" w:cs="Calibri"/>
                    <w:color w:val="000000"/>
                    <w:sz w:val="18"/>
                    <w:szCs w:val="18"/>
                  </w:rPr>
                </w:rPrChange>
              </w:rPr>
            </w:pPr>
            <w:ins w:id="21790" w:author="Στάθης Καπ" w:date="2023-03-03T03:54:00Z">
              <w:r w:rsidRPr="00F665AE">
                <w:rPr>
                  <w:rFonts w:ascii="Calibri" w:hAnsi="Calibri" w:cs="Calibri"/>
                  <w:color w:val="000000"/>
                  <w:sz w:val="16"/>
                  <w:szCs w:val="16"/>
                  <w:rPrChange w:id="21791" w:author="Στάθης Καπ" w:date="2023-03-03T03:55:00Z">
                    <w:rPr>
                      <w:rFonts w:ascii="Calibri" w:hAnsi="Calibri" w:cs="Calibri"/>
                      <w:color w:val="000000"/>
                      <w:sz w:val="18"/>
                      <w:szCs w:val="18"/>
                    </w:rPr>
                  </w:rPrChange>
                </w:rPr>
                <w:t>0.357</w:t>
              </w:r>
            </w:ins>
          </w:p>
        </w:tc>
        <w:tc>
          <w:tcPr>
            <w:tcW w:w="669" w:type="dxa"/>
            <w:vAlign w:val="center"/>
            <w:tcPrChange w:id="21792" w:author="Στάθης Καπ" w:date="2023-03-03T06:26:00Z">
              <w:tcPr>
                <w:tcW w:w="669" w:type="dxa"/>
                <w:vAlign w:val="center"/>
              </w:tcPr>
            </w:tcPrChange>
          </w:tcPr>
          <w:p w14:paraId="35015C52" w14:textId="60F8DBB1" w:rsidR="00C87CFE" w:rsidRPr="00F665AE" w:rsidRDefault="00C87CFE" w:rsidP="00C87CFE">
            <w:pPr>
              <w:jc w:val="center"/>
              <w:rPr>
                <w:ins w:id="21793" w:author="Στάθης Καπ" w:date="2023-03-03T03:54:00Z"/>
                <w:rFonts w:cstheme="minorHAnsi"/>
                <w:sz w:val="16"/>
                <w:szCs w:val="16"/>
              </w:rPr>
            </w:pPr>
            <w:ins w:id="21794" w:author="Στάθης Καπ" w:date="2023-03-03T06:18:00Z">
              <w:r>
                <w:rPr>
                  <w:rFonts w:ascii="Calibri" w:hAnsi="Calibri" w:cstheme="minorHAnsi"/>
                  <w:color w:val="000000"/>
                  <w:sz w:val="16"/>
                  <w:szCs w:val="16"/>
                </w:rPr>
                <w:t>3.6</w:t>
              </w:r>
            </w:ins>
          </w:p>
        </w:tc>
        <w:tc>
          <w:tcPr>
            <w:tcW w:w="543" w:type="dxa"/>
            <w:vAlign w:val="bottom"/>
            <w:tcPrChange w:id="21795" w:author="Στάθης Καπ" w:date="2023-03-03T06:26:00Z">
              <w:tcPr>
                <w:tcW w:w="543" w:type="dxa"/>
                <w:vAlign w:val="bottom"/>
              </w:tcPr>
            </w:tcPrChange>
          </w:tcPr>
          <w:p w14:paraId="103F7F26" w14:textId="2EFCBD8C" w:rsidR="00C87CFE" w:rsidRPr="00F665AE" w:rsidRDefault="00C87CFE" w:rsidP="00C87CFE">
            <w:pPr>
              <w:jc w:val="center"/>
              <w:rPr>
                <w:ins w:id="21796" w:author="Στάθης Καπ" w:date="2023-03-03T03:54:00Z"/>
                <w:rFonts w:ascii="Calibri" w:hAnsi="Calibri" w:cs="Calibri"/>
                <w:color w:val="000000"/>
                <w:sz w:val="16"/>
                <w:szCs w:val="16"/>
                <w:rPrChange w:id="21797" w:author="Στάθης Καπ" w:date="2023-03-03T03:55:00Z">
                  <w:rPr>
                    <w:ins w:id="21798" w:author="Στάθης Καπ" w:date="2023-03-03T03:54:00Z"/>
                    <w:rFonts w:ascii="Calibri" w:hAnsi="Calibri" w:cs="Calibri"/>
                    <w:color w:val="000000"/>
                    <w:sz w:val="18"/>
                    <w:szCs w:val="18"/>
                  </w:rPr>
                </w:rPrChange>
              </w:rPr>
            </w:pPr>
            <w:ins w:id="21799" w:author="Στάθης Καπ" w:date="2023-03-03T03:54:00Z">
              <w:r w:rsidRPr="00F665AE">
                <w:rPr>
                  <w:rFonts w:ascii="Calibri" w:hAnsi="Calibri" w:cs="Calibri"/>
                  <w:color w:val="000000"/>
                  <w:sz w:val="16"/>
                  <w:szCs w:val="16"/>
                  <w:rPrChange w:id="21800" w:author="Στάθης Καπ" w:date="2023-03-03T03:55:00Z">
                    <w:rPr>
                      <w:rFonts w:ascii="Calibri" w:hAnsi="Calibri" w:cs="Calibri"/>
                      <w:color w:val="000000"/>
                      <w:sz w:val="18"/>
                      <w:szCs w:val="18"/>
                    </w:rPr>
                  </w:rPrChange>
                </w:rPr>
                <w:t>1009</w:t>
              </w:r>
            </w:ins>
          </w:p>
        </w:tc>
        <w:tc>
          <w:tcPr>
            <w:tcW w:w="621" w:type="dxa"/>
            <w:vAlign w:val="bottom"/>
            <w:tcPrChange w:id="21801" w:author="Στάθης Καπ" w:date="2023-03-03T06:26:00Z">
              <w:tcPr>
                <w:tcW w:w="621" w:type="dxa"/>
                <w:vAlign w:val="bottom"/>
              </w:tcPr>
            </w:tcPrChange>
          </w:tcPr>
          <w:p w14:paraId="6EFD819C" w14:textId="31006C64" w:rsidR="00C87CFE" w:rsidRPr="00F665AE" w:rsidRDefault="00C87CFE" w:rsidP="00C87CFE">
            <w:pPr>
              <w:jc w:val="center"/>
              <w:rPr>
                <w:ins w:id="21802" w:author="Στάθης Καπ" w:date="2023-03-03T03:54:00Z"/>
                <w:rFonts w:ascii="Calibri" w:hAnsi="Calibri" w:cs="Calibri"/>
                <w:color w:val="000000"/>
                <w:sz w:val="16"/>
                <w:szCs w:val="16"/>
                <w:rPrChange w:id="21803" w:author="Στάθης Καπ" w:date="2023-03-03T03:55:00Z">
                  <w:rPr>
                    <w:ins w:id="21804" w:author="Στάθης Καπ" w:date="2023-03-03T03:54:00Z"/>
                    <w:rFonts w:ascii="Calibri" w:hAnsi="Calibri" w:cs="Calibri"/>
                    <w:color w:val="000000"/>
                    <w:sz w:val="18"/>
                    <w:szCs w:val="18"/>
                  </w:rPr>
                </w:rPrChange>
              </w:rPr>
            </w:pPr>
            <w:ins w:id="21805" w:author="Στάθης Καπ" w:date="2023-03-03T03:54:00Z">
              <w:r w:rsidRPr="00F665AE">
                <w:rPr>
                  <w:rFonts w:ascii="Calibri" w:hAnsi="Calibri" w:cs="Calibri"/>
                  <w:color w:val="000000"/>
                  <w:sz w:val="16"/>
                  <w:szCs w:val="16"/>
                  <w:rPrChange w:id="21806" w:author="Στάθης Καπ" w:date="2023-03-03T03:55:00Z">
                    <w:rPr>
                      <w:rFonts w:ascii="Calibri" w:hAnsi="Calibri" w:cs="Calibri"/>
                      <w:color w:val="000000"/>
                      <w:sz w:val="18"/>
                      <w:szCs w:val="18"/>
                    </w:rPr>
                  </w:rPrChange>
                </w:rPr>
                <w:t>0.32</w:t>
              </w:r>
            </w:ins>
          </w:p>
        </w:tc>
        <w:tc>
          <w:tcPr>
            <w:tcW w:w="669" w:type="dxa"/>
            <w:vAlign w:val="center"/>
            <w:tcPrChange w:id="21807" w:author="Στάθης Καπ" w:date="2023-03-03T06:26:00Z">
              <w:tcPr>
                <w:tcW w:w="669" w:type="dxa"/>
                <w:vAlign w:val="center"/>
              </w:tcPr>
            </w:tcPrChange>
          </w:tcPr>
          <w:p w14:paraId="0E622F57" w14:textId="2B888B40" w:rsidR="00C87CFE" w:rsidRPr="00F665AE" w:rsidRDefault="00C87CFE" w:rsidP="00C87CFE">
            <w:pPr>
              <w:jc w:val="center"/>
              <w:rPr>
                <w:ins w:id="21808" w:author="Στάθης Καπ" w:date="2023-03-03T03:54:00Z"/>
                <w:rFonts w:cstheme="minorHAnsi"/>
                <w:sz w:val="16"/>
                <w:szCs w:val="16"/>
              </w:rPr>
            </w:pPr>
            <w:ins w:id="21809" w:author="Στάθης Καπ" w:date="2023-03-03T06:18:00Z">
              <w:r>
                <w:rPr>
                  <w:rFonts w:ascii="Calibri" w:hAnsi="Calibri" w:cstheme="minorHAnsi"/>
                  <w:color w:val="000000"/>
                  <w:sz w:val="16"/>
                  <w:szCs w:val="16"/>
                </w:rPr>
                <w:t>8.19</w:t>
              </w:r>
            </w:ins>
          </w:p>
        </w:tc>
        <w:tc>
          <w:tcPr>
            <w:tcW w:w="508" w:type="dxa"/>
            <w:vAlign w:val="bottom"/>
            <w:tcPrChange w:id="21810" w:author="Στάθης Καπ" w:date="2023-03-03T06:26:00Z">
              <w:tcPr>
                <w:tcW w:w="508" w:type="dxa"/>
                <w:vAlign w:val="bottom"/>
              </w:tcPr>
            </w:tcPrChange>
          </w:tcPr>
          <w:p w14:paraId="67BEE535" w14:textId="784B0B92" w:rsidR="00C87CFE" w:rsidRPr="00F665AE" w:rsidRDefault="00C87CFE" w:rsidP="00C87CFE">
            <w:pPr>
              <w:jc w:val="center"/>
              <w:rPr>
                <w:ins w:id="21811" w:author="Στάθης Καπ" w:date="2023-03-03T03:54:00Z"/>
                <w:rFonts w:ascii="Calibri" w:hAnsi="Calibri" w:cs="Calibri"/>
                <w:color w:val="000000"/>
                <w:sz w:val="16"/>
                <w:szCs w:val="16"/>
                <w:rPrChange w:id="21812" w:author="Στάθης Καπ" w:date="2023-03-03T03:55:00Z">
                  <w:rPr>
                    <w:ins w:id="21813" w:author="Στάθης Καπ" w:date="2023-03-03T03:54:00Z"/>
                    <w:rFonts w:ascii="Calibri" w:hAnsi="Calibri" w:cs="Calibri"/>
                    <w:color w:val="000000"/>
                    <w:sz w:val="18"/>
                    <w:szCs w:val="18"/>
                  </w:rPr>
                </w:rPrChange>
              </w:rPr>
            </w:pPr>
            <w:ins w:id="21814" w:author="Στάθης Καπ" w:date="2023-03-03T03:54:00Z">
              <w:r w:rsidRPr="00F665AE">
                <w:rPr>
                  <w:rFonts w:ascii="Calibri" w:hAnsi="Calibri" w:cs="Calibri"/>
                  <w:color w:val="000000"/>
                  <w:sz w:val="16"/>
                  <w:szCs w:val="16"/>
                  <w:rPrChange w:id="21815" w:author="Στάθης Καπ" w:date="2023-03-03T03:55:00Z">
                    <w:rPr>
                      <w:rFonts w:ascii="Calibri" w:hAnsi="Calibri" w:cs="Calibri"/>
                      <w:color w:val="000000"/>
                      <w:sz w:val="18"/>
                      <w:szCs w:val="18"/>
                    </w:rPr>
                  </w:rPrChange>
                </w:rPr>
                <w:t>1023</w:t>
              </w:r>
            </w:ins>
          </w:p>
        </w:tc>
        <w:tc>
          <w:tcPr>
            <w:tcW w:w="541" w:type="dxa"/>
            <w:vAlign w:val="bottom"/>
            <w:tcPrChange w:id="21816" w:author="Στάθης Καπ" w:date="2023-03-03T06:26:00Z">
              <w:tcPr>
                <w:tcW w:w="541" w:type="dxa"/>
                <w:vAlign w:val="bottom"/>
              </w:tcPr>
            </w:tcPrChange>
          </w:tcPr>
          <w:p w14:paraId="216C22D5" w14:textId="7207D8AC" w:rsidR="00C87CFE" w:rsidRPr="00F665AE" w:rsidRDefault="00C87CFE" w:rsidP="00C87CFE">
            <w:pPr>
              <w:jc w:val="center"/>
              <w:rPr>
                <w:ins w:id="21817" w:author="Στάθης Καπ" w:date="2023-03-03T03:54:00Z"/>
                <w:rFonts w:ascii="Calibri" w:hAnsi="Calibri" w:cs="Calibri"/>
                <w:color w:val="000000"/>
                <w:sz w:val="16"/>
                <w:szCs w:val="16"/>
                <w:rPrChange w:id="21818" w:author="Στάθης Καπ" w:date="2023-03-03T03:55:00Z">
                  <w:rPr>
                    <w:ins w:id="21819" w:author="Στάθης Καπ" w:date="2023-03-03T03:54:00Z"/>
                    <w:rFonts w:ascii="Calibri" w:hAnsi="Calibri" w:cs="Calibri"/>
                    <w:color w:val="000000"/>
                    <w:sz w:val="18"/>
                    <w:szCs w:val="18"/>
                  </w:rPr>
                </w:rPrChange>
              </w:rPr>
            </w:pPr>
            <w:ins w:id="21820" w:author="Στάθης Καπ" w:date="2023-03-03T03:54:00Z">
              <w:r w:rsidRPr="00F665AE">
                <w:rPr>
                  <w:rFonts w:ascii="Calibri" w:hAnsi="Calibri" w:cs="Calibri"/>
                  <w:color w:val="000000"/>
                  <w:sz w:val="16"/>
                  <w:szCs w:val="16"/>
                  <w:rPrChange w:id="21821" w:author="Στάθης Καπ" w:date="2023-03-03T03:55:00Z">
                    <w:rPr>
                      <w:rFonts w:ascii="Calibri" w:hAnsi="Calibri" w:cs="Calibri"/>
                      <w:color w:val="000000"/>
                      <w:sz w:val="18"/>
                      <w:szCs w:val="18"/>
                    </w:rPr>
                  </w:rPrChange>
                </w:rPr>
                <w:t>0.381</w:t>
              </w:r>
            </w:ins>
          </w:p>
        </w:tc>
        <w:tc>
          <w:tcPr>
            <w:tcW w:w="589" w:type="dxa"/>
            <w:vAlign w:val="center"/>
            <w:tcPrChange w:id="21822" w:author="Στάθης Καπ" w:date="2023-03-03T06:26:00Z">
              <w:tcPr>
                <w:tcW w:w="589" w:type="dxa"/>
                <w:vAlign w:val="center"/>
              </w:tcPr>
            </w:tcPrChange>
          </w:tcPr>
          <w:p w14:paraId="4C811387" w14:textId="03DD6298" w:rsidR="00C87CFE" w:rsidRPr="00F665AE" w:rsidRDefault="00C87CFE" w:rsidP="00C87CFE">
            <w:pPr>
              <w:jc w:val="center"/>
              <w:rPr>
                <w:ins w:id="21823" w:author="Στάθης Καπ" w:date="2023-03-03T03:54:00Z"/>
                <w:rFonts w:cstheme="minorHAnsi"/>
                <w:sz w:val="16"/>
                <w:szCs w:val="16"/>
              </w:rPr>
            </w:pPr>
            <w:ins w:id="21824" w:author="Στάθης Καπ" w:date="2023-03-03T06:18:00Z">
              <w:r>
                <w:rPr>
                  <w:rFonts w:ascii="Calibri" w:hAnsi="Calibri" w:cstheme="minorHAnsi"/>
                  <w:color w:val="000000"/>
                  <w:sz w:val="16"/>
                  <w:szCs w:val="16"/>
                </w:rPr>
                <w:t>6.92</w:t>
              </w:r>
            </w:ins>
          </w:p>
        </w:tc>
        <w:tc>
          <w:tcPr>
            <w:tcW w:w="463" w:type="dxa"/>
            <w:vAlign w:val="bottom"/>
            <w:tcPrChange w:id="21825" w:author="Στάθης Καπ" w:date="2023-03-03T06:26:00Z">
              <w:tcPr>
                <w:tcW w:w="463" w:type="dxa"/>
                <w:vAlign w:val="bottom"/>
              </w:tcPr>
            </w:tcPrChange>
          </w:tcPr>
          <w:p w14:paraId="0ED70D32" w14:textId="32102969" w:rsidR="00C87CFE" w:rsidRPr="00F665AE" w:rsidRDefault="00C87CFE" w:rsidP="00C87CFE">
            <w:pPr>
              <w:jc w:val="center"/>
              <w:rPr>
                <w:ins w:id="21826" w:author="Στάθης Καπ" w:date="2023-03-03T03:54:00Z"/>
                <w:rFonts w:ascii="Calibri" w:hAnsi="Calibri" w:cs="Calibri"/>
                <w:color w:val="000000"/>
                <w:sz w:val="16"/>
                <w:szCs w:val="16"/>
                <w:rPrChange w:id="21827" w:author="Στάθης Καπ" w:date="2023-03-03T03:55:00Z">
                  <w:rPr>
                    <w:ins w:id="21828" w:author="Στάθης Καπ" w:date="2023-03-03T03:54:00Z"/>
                    <w:rFonts w:ascii="Calibri" w:hAnsi="Calibri" w:cs="Calibri"/>
                    <w:color w:val="000000"/>
                    <w:sz w:val="18"/>
                    <w:szCs w:val="18"/>
                  </w:rPr>
                </w:rPrChange>
              </w:rPr>
            </w:pPr>
            <w:ins w:id="21829" w:author="Στάθης Καπ" w:date="2023-03-03T03:54:00Z">
              <w:r w:rsidRPr="00F665AE">
                <w:rPr>
                  <w:rFonts w:ascii="Calibri" w:hAnsi="Calibri" w:cs="Calibri"/>
                  <w:color w:val="000000"/>
                  <w:sz w:val="16"/>
                  <w:szCs w:val="16"/>
                  <w:rPrChange w:id="21830" w:author="Στάθης Καπ" w:date="2023-03-03T03:55:00Z">
                    <w:rPr>
                      <w:rFonts w:ascii="Calibri" w:hAnsi="Calibri" w:cs="Calibri"/>
                      <w:color w:val="000000"/>
                      <w:sz w:val="18"/>
                      <w:szCs w:val="18"/>
                    </w:rPr>
                  </w:rPrChange>
                </w:rPr>
                <w:t>982</w:t>
              </w:r>
            </w:ins>
          </w:p>
        </w:tc>
        <w:tc>
          <w:tcPr>
            <w:tcW w:w="541" w:type="dxa"/>
            <w:vAlign w:val="bottom"/>
            <w:tcPrChange w:id="21831" w:author="Στάθης Καπ" w:date="2023-03-03T06:26:00Z">
              <w:tcPr>
                <w:tcW w:w="541" w:type="dxa"/>
                <w:vAlign w:val="bottom"/>
              </w:tcPr>
            </w:tcPrChange>
          </w:tcPr>
          <w:p w14:paraId="6B21E0E6" w14:textId="31115C6A" w:rsidR="00C87CFE" w:rsidRPr="00F665AE" w:rsidRDefault="00C87CFE" w:rsidP="00C87CFE">
            <w:pPr>
              <w:jc w:val="center"/>
              <w:rPr>
                <w:ins w:id="21832" w:author="Στάθης Καπ" w:date="2023-03-03T03:54:00Z"/>
                <w:rFonts w:ascii="Calibri" w:hAnsi="Calibri" w:cs="Calibri"/>
                <w:color w:val="000000"/>
                <w:sz w:val="16"/>
                <w:szCs w:val="16"/>
                <w:rPrChange w:id="21833" w:author="Στάθης Καπ" w:date="2023-03-03T03:55:00Z">
                  <w:rPr>
                    <w:ins w:id="21834" w:author="Στάθης Καπ" w:date="2023-03-03T03:54:00Z"/>
                    <w:rFonts w:ascii="Calibri" w:hAnsi="Calibri" w:cs="Calibri"/>
                    <w:color w:val="000000"/>
                    <w:sz w:val="18"/>
                    <w:szCs w:val="18"/>
                  </w:rPr>
                </w:rPrChange>
              </w:rPr>
            </w:pPr>
            <w:ins w:id="21835" w:author="Στάθης Καπ" w:date="2023-03-03T03:54:00Z">
              <w:r w:rsidRPr="00F665AE">
                <w:rPr>
                  <w:rFonts w:ascii="Calibri" w:hAnsi="Calibri" w:cs="Calibri"/>
                  <w:color w:val="000000"/>
                  <w:sz w:val="16"/>
                  <w:szCs w:val="16"/>
                  <w:rPrChange w:id="21836" w:author="Στάθης Καπ" w:date="2023-03-03T03:55:00Z">
                    <w:rPr>
                      <w:rFonts w:ascii="Calibri" w:hAnsi="Calibri" w:cs="Calibri"/>
                      <w:color w:val="000000"/>
                      <w:sz w:val="18"/>
                      <w:szCs w:val="18"/>
                    </w:rPr>
                  </w:rPrChange>
                </w:rPr>
                <w:t>0.245</w:t>
              </w:r>
            </w:ins>
          </w:p>
        </w:tc>
        <w:tc>
          <w:tcPr>
            <w:tcW w:w="589" w:type="dxa"/>
            <w:vAlign w:val="center"/>
            <w:tcPrChange w:id="21837" w:author="Στάθης Καπ" w:date="2023-03-03T06:26:00Z">
              <w:tcPr>
                <w:tcW w:w="589" w:type="dxa"/>
                <w:vAlign w:val="center"/>
              </w:tcPr>
            </w:tcPrChange>
          </w:tcPr>
          <w:p w14:paraId="0DBDB811" w14:textId="7A725BDA" w:rsidR="00C87CFE" w:rsidRPr="00F665AE" w:rsidRDefault="00C87CFE" w:rsidP="00C87CFE">
            <w:pPr>
              <w:jc w:val="center"/>
              <w:rPr>
                <w:ins w:id="21838" w:author="Στάθης Καπ" w:date="2023-03-03T03:54:00Z"/>
                <w:rFonts w:cstheme="minorHAnsi"/>
                <w:sz w:val="16"/>
                <w:szCs w:val="16"/>
              </w:rPr>
            </w:pPr>
            <w:ins w:id="21839"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218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41" w:author="Στάθης Καπ" w:date="2023-03-03T03:54:00Z"/>
        </w:trPr>
        <w:tc>
          <w:tcPr>
            <w:tcW w:w="515" w:type="dxa"/>
            <w:tcBorders>
              <w:top w:val="nil"/>
              <w:bottom w:val="nil"/>
              <w:right w:val="single" w:sz="4" w:space="0" w:color="auto"/>
            </w:tcBorders>
            <w:shd w:val="clear" w:color="auto" w:fill="E7E6E6" w:themeFill="background2"/>
            <w:vAlign w:val="bottom"/>
            <w:tcPrChange w:id="21842" w:author="Στάθης Καπ" w:date="2023-03-03T06:26:00Z">
              <w:tcPr>
                <w:tcW w:w="515" w:type="dxa"/>
                <w:vAlign w:val="bottom"/>
              </w:tcPr>
            </w:tcPrChange>
          </w:tcPr>
          <w:p w14:paraId="77D1045F" w14:textId="02131BFD" w:rsidR="00C87CFE" w:rsidRPr="00F665AE" w:rsidRDefault="00C87CFE" w:rsidP="00C87CFE">
            <w:pPr>
              <w:jc w:val="center"/>
              <w:rPr>
                <w:ins w:id="21843" w:author="Στάθης Καπ" w:date="2023-03-03T03:54:00Z"/>
                <w:rFonts w:ascii="Calibri" w:hAnsi="Calibri" w:cs="Calibri"/>
                <w:color w:val="000000"/>
                <w:sz w:val="16"/>
                <w:szCs w:val="16"/>
                <w:rPrChange w:id="21844" w:author="Στάθης Καπ" w:date="2023-03-03T03:55:00Z">
                  <w:rPr>
                    <w:ins w:id="21845" w:author="Στάθης Καπ" w:date="2023-03-03T03:54:00Z"/>
                    <w:rFonts w:ascii="Calibri" w:hAnsi="Calibri" w:cs="Calibri"/>
                    <w:color w:val="000000"/>
                    <w:sz w:val="18"/>
                    <w:szCs w:val="18"/>
                  </w:rPr>
                </w:rPrChange>
              </w:rPr>
            </w:pPr>
            <w:ins w:id="21846" w:author="Στάθης Καπ" w:date="2023-03-03T03:54:00Z">
              <w:r w:rsidRPr="00F665AE">
                <w:rPr>
                  <w:rFonts w:ascii="Calibri" w:hAnsi="Calibri" w:cs="Calibri"/>
                  <w:color w:val="000000"/>
                  <w:sz w:val="16"/>
                  <w:szCs w:val="16"/>
                  <w:rPrChange w:id="21847"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21848" w:author="Στάθης Καπ" w:date="2023-03-03T06:26:00Z">
              <w:tcPr>
                <w:tcW w:w="560" w:type="dxa"/>
              </w:tcPr>
            </w:tcPrChange>
          </w:tcPr>
          <w:p w14:paraId="28A1A494" w14:textId="32256558" w:rsidR="00C87CFE" w:rsidRPr="00F665AE" w:rsidRDefault="00C87CFE" w:rsidP="00C87CFE">
            <w:pPr>
              <w:jc w:val="center"/>
              <w:rPr>
                <w:ins w:id="21849" w:author="Στάθης Καπ" w:date="2023-03-03T03:54:00Z"/>
                <w:sz w:val="16"/>
                <w:szCs w:val="16"/>
                <w:rPrChange w:id="21850" w:author="Στάθης Καπ" w:date="2023-03-03T03:55:00Z">
                  <w:rPr>
                    <w:ins w:id="21851" w:author="Στάθης Καπ" w:date="2023-03-03T03:54:00Z"/>
                    <w:sz w:val="18"/>
                    <w:szCs w:val="18"/>
                  </w:rPr>
                </w:rPrChange>
              </w:rPr>
            </w:pPr>
            <w:ins w:id="21852" w:author="Στάθης Καπ" w:date="2023-03-03T03:54:00Z">
              <w:r w:rsidRPr="00F665AE">
                <w:rPr>
                  <w:sz w:val="16"/>
                  <w:szCs w:val="16"/>
                  <w:rPrChange w:id="21853" w:author="Στάθης Καπ" w:date="2023-03-03T03:55:00Z">
                    <w:rPr>
                      <w:sz w:val="18"/>
                      <w:szCs w:val="18"/>
                    </w:rPr>
                  </w:rPrChange>
                </w:rPr>
                <w:t>859</w:t>
              </w:r>
            </w:ins>
          </w:p>
        </w:tc>
        <w:tc>
          <w:tcPr>
            <w:tcW w:w="855" w:type="dxa"/>
            <w:tcPrChange w:id="21854" w:author="Στάθης Καπ" w:date="2023-03-03T06:26:00Z">
              <w:tcPr>
                <w:tcW w:w="855" w:type="dxa"/>
              </w:tcPr>
            </w:tcPrChange>
          </w:tcPr>
          <w:p w14:paraId="5C33832D" w14:textId="5FADAFCB" w:rsidR="00C87CFE" w:rsidRPr="00F665AE" w:rsidRDefault="00C87CFE" w:rsidP="00C87CFE">
            <w:pPr>
              <w:jc w:val="center"/>
              <w:rPr>
                <w:ins w:id="21855" w:author="Στάθης Καπ" w:date="2023-03-03T03:54:00Z"/>
                <w:sz w:val="16"/>
                <w:szCs w:val="16"/>
                <w:rPrChange w:id="21856" w:author="Στάθης Καπ" w:date="2023-03-03T03:55:00Z">
                  <w:rPr>
                    <w:ins w:id="21857" w:author="Στάθης Καπ" w:date="2023-03-03T03:54:00Z"/>
                    <w:sz w:val="18"/>
                    <w:szCs w:val="18"/>
                  </w:rPr>
                </w:rPrChange>
              </w:rPr>
            </w:pPr>
            <w:ins w:id="21858" w:author="Στάθης Καπ" w:date="2023-03-03T03:54:00Z">
              <w:r w:rsidRPr="00F665AE">
                <w:rPr>
                  <w:sz w:val="16"/>
                  <w:szCs w:val="16"/>
                  <w:rPrChange w:id="21859" w:author="Στάθης Καπ" w:date="2023-03-03T03:55:00Z">
                    <w:rPr>
                      <w:sz w:val="18"/>
                      <w:szCs w:val="18"/>
                    </w:rPr>
                  </w:rPrChange>
                </w:rPr>
                <w:t>840</w:t>
              </w:r>
            </w:ins>
          </w:p>
        </w:tc>
        <w:tc>
          <w:tcPr>
            <w:tcW w:w="544" w:type="dxa"/>
            <w:vAlign w:val="bottom"/>
            <w:tcPrChange w:id="21860" w:author="Στάθης Καπ" w:date="2023-03-03T06:26:00Z">
              <w:tcPr>
                <w:tcW w:w="544" w:type="dxa"/>
                <w:vAlign w:val="bottom"/>
              </w:tcPr>
            </w:tcPrChange>
          </w:tcPr>
          <w:p w14:paraId="3F3C4524" w14:textId="253DF2E3" w:rsidR="00C87CFE" w:rsidRPr="00F665AE" w:rsidRDefault="00C87CFE" w:rsidP="00C87CFE">
            <w:pPr>
              <w:jc w:val="center"/>
              <w:rPr>
                <w:ins w:id="21861" w:author="Στάθης Καπ" w:date="2023-03-03T03:54:00Z"/>
                <w:rFonts w:ascii="Calibri" w:hAnsi="Calibri" w:cs="Calibri"/>
                <w:color w:val="000000"/>
                <w:sz w:val="16"/>
                <w:szCs w:val="16"/>
                <w:rPrChange w:id="21862" w:author="Στάθης Καπ" w:date="2023-03-03T03:55:00Z">
                  <w:rPr>
                    <w:ins w:id="21863" w:author="Στάθης Καπ" w:date="2023-03-03T03:54:00Z"/>
                    <w:rFonts w:ascii="Calibri" w:hAnsi="Calibri" w:cs="Calibri"/>
                    <w:color w:val="000000"/>
                    <w:sz w:val="18"/>
                    <w:szCs w:val="18"/>
                  </w:rPr>
                </w:rPrChange>
              </w:rPr>
            </w:pPr>
            <w:ins w:id="21864" w:author="Στάθης Καπ" w:date="2023-03-03T03:54:00Z">
              <w:r w:rsidRPr="00F665AE">
                <w:rPr>
                  <w:rFonts w:ascii="Calibri" w:hAnsi="Calibri" w:cs="Calibri"/>
                  <w:color w:val="000000"/>
                  <w:sz w:val="16"/>
                  <w:szCs w:val="16"/>
                  <w:rPrChange w:id="21865" w:author="Στάθης Καπ" w:date="2023-03-03T03:55:00Z">
                    <w:rPr>
                      <w:rFonts w:ascii="Calibri" w:hAnsi="Calibri" w:cs="Calibri"/>
                      <w:color w:val="000000"/>
                      <w:sz w:val="18"/>
                      <w:szCs w:val="18"/>
                    </w:rPr>
                  </w:rPrChange>
                </w:rPr>
                <w:t>819</w:t>
              </w:r>
            </w:ins>
          </w:p>
        </w:tc>
        <w:tc>
          <w:tcPr>
            <w:tcW w:w="621" w:type="dxa"/>
            <w:vAlign w:val="bottom"/>
            <w:tcPrChange w:id="21866" w:author="Στάθης Καπ" w:date="2023-03-03T06:26:00Z">
              <w:tcPr>
                <w:tcW w:w="621" w:type="dxa"/>
                <w:vAlign w:val="bottom"/>
              </w:tcPr>
            </w:tcPrChange>
          </w:tcPr>
          <w:p w14:paraId="06355039" w14:textId="549BB6C5" w:rsidR="00C87CFE" w:rsidRPr="00F665AE" w:rsidRDefault="00C87CFE" w:rsidP="00C87CFE">
            <w:pPr>
              <w:jc w:val="center"/>
              <w:rPr>
                <w:ins w:id="21867" w:author="Στάθης Καπ" w:date="2023-03-03T03:54:00Z"/>
                <w:rFonts w:ascii="Calibri" w:hAnsi="Calibri" w:cs="Calibri"/>
                <w:color w:val="000000"/>
                <w:sz w:val="16"/>
                <w:szCs w:val="16"/>
                <w:rPrChange w:id="21868" w:author="Στάθης Καπ" w:date="2023-03-03T03:55:00Z">
                  <w:rPr>
                    <w:ins w:id="21869" w:author="Στάθης Καπ" w:date="2023-03-03T03:54:00Z"/>
                    <w:rFonts w:ascii="Calibri" w:hAnsi="Calibri" w:cs="Calibri"/>
                    <w:color w:val="000000"/>
                    <w:sz w:val="18"/>
                    <w:szCs w:val="18"/>
                  </w:rPr>
                </w:rPrChange>
              </w:rPr>
            </w:pPr>
            <w:ins w:id="21870" w:author="Στάθης Καπ" w:date="2023-03-03T03:54:00Z">
              <w:r w:rsidRPr="00F665AE">
                <w:rPr>
                  <w:rFonts w:ascii="Calibri" w:hAnsi="Calibri" w:cs="Calibri"/>
                  <w:color w:val="000000"/>
                  <w:sz w:val="16"/>
                  <w:szCs w:val="16"/>
                  <w:rPrChange w:id="21871" w:author="Στάθης Καπ" w:date="2023-03-03T03:55:00Z">
                    <w:rPr>
                      <w:rFonts w:ascii="Calibri" w:hAnsi="Calibri" w:cs="Calibri"/>
                      <w:color w:val="000000"/>
                      <w:sz w:val="18"/>
                      <w:szCs w:val="18"/>
                    </w:rPr>
                  </w:rPrChange>
                </w:rPr>
                <w:t>0.377</w:t>
              </w:r>
            </w:ins>
          </w:p>
        </w:tc>
        <w:tc>
          <w:tcPr>
            <w:tcW w:w="669" w:type="dxa"/>
            <w:vAlign w:val="center"/>
            <w:tcPrChange w:id="21872" w:author="Στάθης Καπ" w:date="2023-03-03T06:26:00Z">
              <w:tcPr>
                <w:tcW w:w="669" w:type="dxa"/>
                <w:vAlign w:val="center"/>
              </w:tcPr>
            </w:tcPrChange>
          </w:tcPr>
          <w:p w14:paraId="46533B87" w14:textId="4610F103" w:rsidR="00C87CFE" w:rsidRPr="00F665AE" w:rsidRDefault="00C87CFE" w:rsidP="00C87CFE">
            <w:pPr>
              <w:jc w:val="center"/>
              <w:rPr>
                <w:ins w:id="21873" w:author="Στάθης Καπ" w:date="2023-03-03T03:54:00Z"/>
                <w:rFonts w:cstheme="minorHAnsi"/>
                <w:sz w:val="16"/>
                <w:szCs w:val="16"/>
              </w:rPr>
            </w:pPr>
            <w:ins w:id="21874" w:author="Στάθης Καπ" w:date="2023-03-03T06:18:00Z">
              <w:r>
                <w:rPr>
                  <w:rFonts w:ascii="Calibri" w:hAnsi="Calibri" w:cstheme="minorHAnsi"/>
                  <w:color w:val="000000"/>
                  <w:sz w:val="16"/>
                  <w:szCs w:val="16"/>
                </w:rPr>
                <w:t>4.66</w:t>
              </w:r>
            </w:ins>
          </w:p>
        </w:tc>
        <w:tc>
          <w:tcPr>
            <w:tcW w:w="543" w:type="dxa"/>
            <w:vAlign w:val="bottom"/>
            <w:tcPrChange w:id="21875" w:author="Στάθης Καπ" w:date="2023-03-03T06:26:00Z">
              <w:tcPr>
                <w:tcW w:w="543" w:type="dxa"/>
                <w:vAlign w:val="bottom"/>
              </w:tcPr>
            </w:tcPrChange>
          </w:tcPr>
          <w:p w14:paraId="021F72F4" w14:textId="74BF8844" w:rsidR="00C87CFE" w:rsidRPr="00F665AE" w:rsidRDefault="00C87CFE" w:rsidP="00C87CFE">
            <w:pPr>
              <w:jc w:val="center"/>
              <w:rPr>
                <w:ins w:id="21876" w:author="Στάθης Καπ" w:date="2023-03-03T03:54:00Z"/>
                <w:rFonts w:ascii="Calibri" w:hAnsi="Calibri" w:cs="Calibri"/>
                <w:color w:val="000000"/>
                <w:sz w:val="16"/>
                <w:szCs w:val="16"/>
                <w:rPrChange w:id="21877" w:author="Στάθης Καπ" w:date="2023-03-03T03:55:00Z">
                  <w:rPr>
                    <w:ins w:id="21878" w:author="Στάθης Καπ" w:date="2023-03-03T03:54:00Z"/>
                    <w:rFonts w:ascii="Calibri" w:hAnsi="Calibri" w:cs="Calibri"/>
                    <w:color w:val="000000"/>
                    <w:sz w:val="18"/>
                    <w:szCs w:val="18"/>
                  </w:rPr>
                </w:rPrChange>
              </w:rPr>
            </w:pPr>
            <w:ins w:id="21879" w:author="Στάθης Καπ" w:date="2023-03-03T03:54:00Z">
              <w:r w:rsidRPr="00F665AE">
                <w:rPr>
                  <w:rFonts w:ascii="Calibri" w:hAnsi="Calibri" w:cs="Calibri"/>
                  <w:color w:val="000000"/>
                  <w:sz w:val="16"/>
                  <w:szCs w:val="16"/>
                  <w:rPrChange w:id="21880" w:author="Στάθης Καπ" w:date="2023-03-03T03:55:00Z">
                    <w:rPr>
                      <w:rFonts w:ascii="Calibri" w:hAnsi="Calibri" w:cs="Calibri"/>
                      <w:color w:val="000000"/>
                      <w:sz w:val="18"/>
                      <w:szCs w:val="18"/>
                    </w:rPr>
                  </w:rPrChange>
                </w:rPr>
                <w:t>813</w:t>
              </w:r>
            </w:ins>
          </w:p>
        </w:tc>
        <w:tc>
          <w:tcPr>
            <w:tcW w:w="621" w:type="dxa"/>
            <w:vAlign w:val="bottom"/>
            <w:tcPrChange w:id="21881" w:author="Στάθης Καπ" w:date="2023-03-03T06:26:00Z">
              <w:tcPr>
                <w:tcW w:w="621" w:type="dxa"/>
                <w:vAlign w:val="bottom"/>
              </w:tcPr>
            </w:tcPrChange>
          </w:tcPr>
          <w:p w14:paraId="0B89A401" w14:textId="72DB9DB3" w:rsidR="00C87CFE" w:rsidRPr="00F665AE" w:rsidRDefault="00C87CFE" w:rsidP="00C87CFE">
            <w:pPr>
              <w:jc w:val="center"/>
              <w:rPr>
                <w:ins w:id="21882" w:author="Στάθης Καπ" w:date="2023-03-03T03:54:00Z"/>
                <w:rFonts w:ascii="Calibri" w:hAnsi="Calibri" w:cs="Calibri"/>
                <w:color w:val="000000"/>
                <w:sz w:val="16"/>
                <w:szCs w:val="16"/>
                <w:rPrChange w:id="21883" w:author="Στάθης Καπ" w:date="2023-03-03T03:55:00Z">
                  <w:rPr>
                    <w:ins w:id="21884" w:author="Στάθης Καπ" w:date="2023-03-03T03:54:00Z"/>
                    <w:rFonts w:ascii="Calibri" w:hAnsi="Calibri" w:cs="Calibri"/>
                    <w:color w:val="000000"/>
                    <w:sz w:val="18"/>
                    <w:szCs w:val="18"/>
                  </w:rPr>
                </w:rPrChange>
              </w:rPr>
            </w:pPr>
            <w:ins w:id="21885" w:author="Στάθης Καπ" w:date="2023-03-03T03:54:00Z">
              <w:r w:rsidRPr="00F665AE">
                <w:rPr>
                  <w:rFonts w:ascii="Calibri" w:hAnsi="Calibri" w:cs="Calibri"/>
                  <w:color w:val="000000"/>
                  <w:sz w:val="16"/>
                  <w:szCs w:val="16"/>
                  <w:rPrChange w:id="21886" w:author="Στάθης Καπ" w:date="2023-03-03T03:55:00Z">
                    <w:rPr>
                      <w:rFonts w:ascii="Calibri" w:hAnsi="Calibri" w:cs="Calibri"/>
                      <w:color w:val="000000"/>
                      <w:sz w:val="18"/>
                      <w:szCs w:val="18"/>
                    </w:rPr>
                  </w:rPrChange>
                </w:rPr>
                <w:t>0.251</w:t>
              </w:r>
            </w:ins>
          </w:p>
        </w:tc>
        <w:tc>
          <w:tcPr>
            <w:tcW w:w="669" w:type="dxa"/>
            <w:vAlign w:val="center"/>
            <w:tcPrChange w:id="21887" w:author="Στάθης Καπ" w:date="2023-03-03T06:26:00Z">
              <w:tcPr>
                <w:tcW w:w="669" w:type="dxa"/>
                <w:vAlign w:val="center"/>
              </w:tcPr>
            </w:tcPrChange>
          </w:tcPr>
          <w:p w14:paraId="3A657808" w14:textId="3052E287" w:rsidR="00C87CFE" w:rsidRPr="00F665AE" w:rsidRDefault="00C87CFE" w:rsidP="00C87CFE">
            <w:pPr>
              <w:jc w:val="center"/>
              <w:rPr>
                <w:ins w:id="21888" w:author="Στάθης Καπ" w:date="2023-03-03T03:54:00Z"/>
                <w:rFonts w:cstheme="minorHAnsi"/>
                <w:sz w:val="16"/>
                <w:szCs w:val="16"/>
              </w:rPr>
            </w:pPr>
            <w:ins w:id="21889" w:author="Στάθης Καπ" w:date="2023-03-03T06:18:00Z">
              <w:r>
                <w:rPr>
                  <w:rFonts w:ascii="Calibri" w:hAnsi="Calibri" w:cstheme="minorHAnsi"/>
                  <w:color w:val="000000"/>
                  <w:sz w:val="16"/>
                  <w:szCs w:val="16"/>
                </w:rPr>
                <w:t>0.73</w:t>
              </w:r>
            </w:ins>
          </w:p>
        </w:tc>
        <w:tc>
          <w:tcPr>
            <w:tcW w:w="508" w:type="dxa"/>
            <w:vAlign w:val="bottom"/>
            <w:tcPrChange w:id="21890" w:author="Στάθης Καπ" w:date="2023-03-03T06:26:00Z">
              <w:tcPr>
                <w:tcW w:w="508" w:type="dxa"/>
                <w:vAlign w:val="bottom"/>
              </w:tcPr>
            </w:tcPrChange>
          </w:tcPr>
          <w:p w14:paraId="61BAA82E" w14:textId="6E3DC5C0" w:rsidR="00C87CFE" w:rsidRPr="00F665AE" w:rsidRDefault="00C87CFE" w:rsidP="00C87CFE">
            <w:pPr>
              <w:jc w:val="center"/>
              <w:rPr>
                <w:ins w:id="21891" w:author="Στάθης Καπ" w:date="2023-03-03T03:54:00Z"/>
                <w:rFonts w:ascii="Calibri" w:hAnsi="Calibri" w:cs="Calibri"/>
                <w:color w:val="000000"/>
                <w:sz w:val="16"/>
                <w:szCs w:val="16"/>
                <w:rPrChange w:id="21892" w:author="Στάθης Καπ" w:date="2023-03-03T03:55:00Z">
                  <w:rPr>
                    <w:ins w:id="21893" w:author="Στάθης Καπ" w:date="2023-03-03T03:54:00Z"/>
                    <w:rFonts w:ascii="Calibri" w:hAnsi="Calibri" w:cs="Calibri"/>
                    <w:color w:val="000000"/>
                    <w:sz w:val="18"/>
                    <w:szCs w:val="18"/>
                  </w:rPr>
                </w:rPrChange>
              </w:rPr>
            </w:pPr>
            <w:ins w:id="21894" w:author="Στάθης Καπ" w:date="2023-03-03T03:54:00Z">
              <w:r w:rsidRPr="00F665AE">
                <w:rPr>
                  <w:rFonts w:ascii="Calibri" w:hAnsi="Calibri" w:cs="Calibri"/>
                  <w:color w:val="000000"/>
                  <w:sz w:val="16"/>
                  <w:szCs w:val="16"/>
                  <w:rPrChange w:id="21895" w:author="Στάθης Καπ" w:date="2023-03-03T03:55:00Z">
                    <w:rPr>
                      <w:rFonts w:ascii="Calibri" w:hAnsi="Calibri" w:cs="Calibri"/>
                      <w:color w:val="000000"/>
                      <w:sz w:val="18"/>
                      <w:szCs w:val="18"/>
                    </w:rPr>
                  </w:rPrChange>
                </w:rPr>
                <w:t>796</w:t>
              </w:r>
            </w:ins>
          </w:p>
        </w:tc>
        <w:tc>
          <w:tcPr>
            <w:tcW w:w="541" w:type="dxa"/>
            <w:vAlign w:val="bottom"/>
            <w:tcPrChange w:id="21896" w:author="Στάθης Καπ" w:date="2023-03-03T06:26:00Z">
              <w:tcPr>
                <w:tcW w:w="541" w:type="dxa"/>
                <w:vAlign w:val="bottom"/>
              </w:tcPr>
            </w:tcPrChange>
          </w:tcPr>
          <w:p w14:paraId="50D2E319" w14:textId="52D83BFA" w:rsidR="00C87CFE" w:rsidRPr="00F665AE" w:rsidRDefault="00C87CFE" w:rsidP="00C87CFE">
            <w:pPr>
              <w:jc w:val="center"/>
              <w:rPr>
                <w:ins w:id="21897" w:author="Στάθης Καπ" w:date="2023-03-03T03:54:00Z"/>
                <w:rFonts w:ascii="Calibri" w:hAnsi="Calibri" w:cs="Calibri"/>
                <w:color w:val="000000"/>
                <w:sz w:val="16"/>
                <w:szCs w:val="16"/>
                <w:rPrChange w:id="21898" w:author="Στάθης Καπ" w:date="2023-03-03T03:55:00Z">
                  <w:rPr>
                    <w:ins w:id="21899" w:author="Στάθης Καπ" w:date="2023-03-03T03:54:00Z"/>
                    <w:rFonts w:ascii="Calibri" w:hAnsi="Calibri" w:cs="Calibri"/>
                    <w:color w:val="000000"/>
                    <w:sz w:val="18"/>
                    <w:szCs w:val="18"/>
                  </w:rPr>
                </w:rPrChange>
              </w:rPr>
            </w:pPr>
            <w:ins w:id="21900" w:author="Στάθης Καπ" w:date="2023-03-03T03:54:00Z">
              <w:r w:rsidRPr="00F665AE">
                <w:rPr>
                  <w:rFonts w:ascii="Calibri" w:hAnsi="Calibri" w:cs="Calibri"/>
                  <w:color w:val="000000"/>
                  <w:sz w:val="16"/>
                  <w:szCs w:val="16"/>
                  <w:rPrChange w:id="21901" w:author="Στάθης Καπ" w:date="2023-03-03T03:55:00Z">
                    <w:rPr>
                      <w:rFonts w:ascii="Calibri" w:hAnsi="Calibri" w:cs="Calibri"/>
                      <w:color w:val="000000"/>
                      <w:sz w:val="18"/>
                      <w:szCs w:val="18"/>
                    </w:rPr>
                  </w:rPrChange>
                </w:rPr>
                <w:t>0.24</w:t>
              </w:r>
            </w:ins>
          </w:p>
        </w:tc>
        <w:tc>
          <w:tcPr>
            <w:tcW w:w="589" w:type="dxa"/>
            <w:vAlign w:val="center"/>
            <w:tcPrChange w:id="21902" w:author="Στάθης Καπ" w:date="2023-03-03T06:26:00Z">
              <w:tcPr>
                <w:tcW w:w="589" w:type="dxa"/>
                <w:vAlign w:val="center"/>
              </w:tcPr>
            </w:tcPrChange>
          </w:tcPr>
          <w:p w14:paraId="455F0F9F" w14:textId="5F1C2135" w:rsidR="00C87CFE" w:rsidRPr="00F665AE" w:rsidRDefault="00C87CFE" w:rsidP="00C87CFE">
            <w:pPr>
              <w:jc w:val="center"/>
              <w:rPr>
                <w:ins w:id="21903" w:author="Στάθης Καπ" w:date="2023-03-03T03:54:00Z"/>
                <w:rFonts w:cstheme="minorHAnsi"/>
                <w:sz w:val="16"/>
                <w:szCs w:val="16"/>
              </w:rPr>
            </w:pPr>
            <w:ins w:id="21904" w:author="Στάθης Καπ" w:date="2023-03-03T06:18:00Z">
              <w:r>
                <w:rPr>
                  <w:rFonts w:ascii="Calibri" w:hAnsi="Calibri" w:cstheme="minorHAnsi"/>
                  <w:color w:val="000000"/>
                  <w:sz w:val="16"/>
                  <w:szCs w:val="16"/>
                </w:rPr>
                <w:t>2.81</w:t>
              </w:r>
            </w:ins>
          </w:p>
        </w:tc>
        <w:tc>
          <w:tcPr>
            <w:tcW w:w="463" w:type="dxa"/>
            <w:vAlign w:val="bottom"/>
            <w:tcPrChange w:id="21905" w:author="Στάθης Καπ" w:date="2023-03-03T06:26:00Z">
              <w:tcPr>
                <w:tcW w:w="463" w:type="dxa"/>
                <w:vAlign w:val="bottom"/>
              </w:tcPr>
            </w:tcPrChange>
          </w:tcPr>
          <w:p w14:paraId="6AE722EC" w14:textId="4C81CEF2" w:rsidR="00C87CFE" w:rsidRPr="00F665AE" w:rsidRDefault="00C87CFE" w:rsidP="00C87CFE">
            <w:pPr>
              <w:jc w:val="center"/>
              <w:rPr>
                <w:ins w:id="21906" w:author="Στάθης Καπ" w:date="2023-03-03T03:54:00Z"/>
                <w:rFonts w:ascii="Calibri" w:hAnsi="Calibri" w:cs="Calibri"/>
                <w:color w:val="000000"/>
                <w:sz w:val="16"/>
                <w:szCs w:val="16"/>
                <w:rPrChange w:id="21907" w:author="Στάθης Καπ" w:date="2023-03-03T03:55:00Z">
                  <w:rPr>
                    <w:ins w:id="21908" w:author="Στάθης Καπ" w:date="2023-03-03T03:54:00Z"/>
                    <w:rFonts w:ascii="Calibri" w:hAnsi="Calibri" w:cs="Calibri"/>
                    <w:color w:val="000000"/>
                    <w:sz w:val="18"/>
                    <w:szCs w:val="18"/>
                  </w:rPr>
                </w:rPrChange>
              </w:rPr>
            </w:pPr>
            <w:ins w:id="21909" w:author="Στάθης Καπ" w:date="2023-03-03T03:54:00Z">
              <w:r w:rsidRPr="00F665AE">
                <w:rPr>
                  <w:rFonts w:ascii="Calibri" w:hAnsi="Calibri" w:cs="Calibri"/>
                  <w:color w:val="000000"/>
                  <w:sz w:val="16"/>
                  <w:szCs w:val="16"/>
                  <w:rPrChange w:id="21910" w:author="Στάθης Καπ" w:date="2023-03-03T03:55:00Z">
                    <w:rPr>
                      <w:rFonts w:ascii="Calibri" w:hAnsi="Calibri" w:cs="Calibri"/>
                      <w:color w:val="000000"/>
                      <w:sz w:val="18"/>
                      <w:szCs w:val="18"/>
                    </w:rPr>
                  </w:rPrChange>
                </w:rPr>
                <w:t>716</w:t>
              </w:r>
            </w:ins>
          </w:p>
        </w:tc>
        <w:tc>
          <w:tcPr>
            <w:tcW w:w="541" w:type="dxa"/>
            <w:vAlign w:val="bottom"/>
            <w:tcPrChange w:id="21911" w:author="Στάθης Καπ" w:date="2023-03-03T06:26:00Z">
              <w:tcPr>
                <w:tcW w:w="541" w:type="dxa"/>
                <w:vAlign w:val="bottom"/>
              </w:tcPr>
            </w:tcPrChange>
          </w:tcPr>
          <w:p w14:paraId="4033A19C" w14:textId="2AECEDAF" w:rsidR="00C87CFE" w:rsidRPr="00F665AE" w:rsidRDefault="00C87CFE" w:rsidP="00C87CFE">
            <w:pPr>
              <w:jc w:val="center"/>
              <w:rPr>
                <w:ins w:id="21912" w:author="Στάθης Καπ" w:date="2023-03-03T03:54:00Z"/>
                <w:rFonts w:ascii="Calibri" w:hAnsi="Calibri" w:cs="Calibri"/>
                <w:color w:val="000000"/>
                <w:sz w:val="16"/>
                <w:szCs w:val="16"/>
                <w:rPrChange w:id="21913" w:author="Στάθης Καπ" w:date="2023-03-03T03:55:00Z">
                  <w:rPr>
                    <w:ins w:id="21914" w:author="Στάθης Καπ" w:date="2023-03-03T03:54:00Z"/>
                    <w:rFonts w:ascii="Calibri" w:hAnsi="Calibri" w:cs="Calibri"/>
                    <w:color w:val="000000"/>
                    <w:sz w:val="18"/>
                    <w:szCs w:val="18"/>
                  </w:rPr>
                </w:rPrChange>
              </w:rPr>
            </w:pPr>
            <w:ins w:id="21915" w:author="Στάθης Καπ" w:date="2023-03-03T03:54:00Z">
              <w:r w:rsidRPr="00F665AE">
                <w:rPr>
                  <w:rFonts w:ascii="Calibri" w:hAnsi="Calibri" w:cs="Calibri"/>
                  <w:color w:val="000000"/>
                  <w:sz w:val="16"/>
                  <w:szCs w:val="16"/>
                  <w:rPrChange w:id="21916" w:author="Στάθης Καπ" w:date="2023-03-03T03:55:00Z">
                    <w:rPr>
                      <w:rFonts w:ascii="Calibri" w:hAnsi="Calibri" w:cs="Calibri"/>
                      <w:color w:val="000000"/>
                      <w:sz w:val="18"/>
                      <w:szCs w:val="18"/>
                    </w:rPr>
                  </w:rPrChange>
                </w:rPr>
                <w:t>0.201</w:t>
              </w:r>
            </w:ins>
          </w:p>
        </w:tc>
        <w:tc>
          <w:tcPr>
            <w:tcW w:w="589" w:type="dxa"/>
            <w:vAlign w:val="center"/>
            <w:tcPrChange w:id="21917" w:author="Στάθης Καπ" w:date="2023-03-03T06:26:00Z">
              <w:tcPr>
                <w:tcW w:w="589" w:type="dxa"/>
                <w:vAlign w:val="center"/>
              </w:tcPr>
            </w:tcPrChange>
          </w:tcPr>
          <w:p w14:paraId="17CBAA7A" w14:textId="103AB023" w:rsidR="00C87CFE" w:rsidRPr="00F665AE" w:rsidRDefault="00C87CFE" w:rsidP="00C87CFE">
            <w:pPr>
              <w:jc w:val="center"/>
              <w:rPr>
                <w:ins w:id="21918" w:author="Στάθης Καπ" w:date="2023-03-03T03:54:00Z"/>
                <w:rFonts w:cstheme="minorHAnsi"/>
                <w:sz w:val="16"/>
                <w:szCs w:val="16"/>
              </w:rPr>
            </w:pPr>
            <w:ins w:id="21919"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219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21" w:author="Στάθης Καπ" w:date="2023-03-03T03:54:00Z"/>
        </w:trPr>
        <w:tc>
          <w:tcPr>
            <w:tcW w:w="515" w:type="dxa"/>
            <w:tcBorders>
              <w:top w:val="nil"/>
              <w:bottom w:val="nil"/>
              <w:right w:val="single" w:sz="4" w:space="0" w:color="auto"/>
            </w:tcBorders>
            <w:shd w:val="clear" w:color="auto" w:fill="E7E6E6" w:themeFill="background2"/>
            <w:vAlign w:val="bottom"/>
            <w:tcPrChange w:id="21922" w:author="Στάθης Καπ" w:date="2023-03-03T06:26:00Z">
              <w:tcPr>
                <w:tcW w:w="515" w:type="dxa"/>
                <w:vAlign w:val="bottom"/>
              </w:tcPr>
            </w:tcPrChange>
          </w:tcPr>
          <w:p w14:paraId="4E18DFDE" w14:textId="5E672F42" w:rsidR="00C87CFE" w:rsidRPr="00F665AE" w:rsidRDefault="00C87CFE" w:rsidP="00C87CFE">
            <w:pPr>
              <w:jc w:val="center"/>
              <w:rPr>
                <w:ins w:id="21923" w:author="Στάθης Καπ" w:date="2023-03-03T03:54:00Z"/>
                <w:rFonts w:ascii="Calibri" w:hAnsi="Calibri" w:cs="Calibri"/>
                <w:color w:val="000000"/>
                <w:sz w:val="16"/>
                <w:szCs w:val="16"/>
                <w:rPrChange w:id="21924" w:author="Στάθης Καπ" w:date="2023-03-03T03:55:00Z">
                  <w:rPr>
                    <w:ins w:id="21925" w:author="Στάθης Καπ" w:date="2023-03-03T03:54:00Z"/>
                    <w:rFonts w:ascii="Calibri" w:hAnsi="Calibri" w:cs="Calibri"/>
                    <w:color w:val="000000"/>
                    <w:sz w:val="18"/>
                    <w:szCs w:val="18"/>
                  </w:rPr>
                </w:rPrChange>
              </w:rPr>
            </w:pPr>
            <w:ins w:id="21926" w:author="Στάθης Καπ" w:date="2023-03-03T03:54:00Z">
              <w:r w:rsidRPr="00F665AE">
                <w:rPr>
                  <w:rFonts w:ascii="Calibri" w:hAnsi="Calibri" w:cs="Calibri"/>
                  <w:color w:val="000000"/>
                  <w:sz w:val="16"/>
                  <w:szCs w:val="16"/>
                  <w:rPrChange w:id="21927"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21928" w:author="Στάθης Καπ" w:date="2023-03-03T06:26:00Z">
              <w:tcPr>
                <w:tcW w:w="560" w:type="dxa"/>
              </w:tcPr>
            </w:tcPrChange>
          </w:tcPr>
          <w:p w14:paraId="2B5125C3" w14:textId="378CEB44" w:rsidR="00C87CFE" w:rsidRPr="00F665AE" w:rsidRDefault="00C87CFE" w:rsidP="00C87CFE">
            <w:pPr>
              <w:jc w:val="center"/>
              <w:rPr>
                <w:ins w:id="21929" w:author="Στάθης Καπ" w:date="2023-03-03T03:54:00Z"/>
                <w:sz w:val="16"/>
                <w:szCs w:val="16"/>
                <w:rPrChange w:id="21930" w:author="Στάθης Καπ" w:date="2023-03-03T03:55:00Z">
                  <w:rPr>
                    <w:ins w:id="21931" w:author="Στάθης Καπ" w:date="2023-03-03T03:54:00Z"/>
                    <w:sz w:val="18"/>
                    <w:szCs w:val="18"/>
                  </w:rPr>
                </w:rPrChange>
              </w:rPr>
            </w:pPr>
            <w:ins w:id="21932" w:author="Στάθης Καπ" w:date="2023-03-03T03:54:00Z">
              <w:r w:rsidRPr="00F665AE">
                <w:rPr>
                  <w:sz w:val="16"/>
                  <w:szCs w:val="16"/>
                  <w:rPrChange w:id="21933" w:author="Στάθης Καπ" w:date="2023-03-03T03:55:00Z">
                    <w:rPr>
                      <w:sz w:val="18"/>
                      <w:szCs w:val="18"/>
                    </w:rPr>
                  </w:rPrChange>
                </w:rPr>
                <w:t>899</w:t>
              </w:r>
            </w:ins>
          </w:p>
        </w:tc>
        <w:tc>
          <w:tcPr>
            <w:tcW w:w="855" w:type="dxa"/>
            <w:tcPrChange w:id="21934" w:author="Στάθης Καπ" w:date="2023-03-03T06:26:00Z">
              <w:tcPr>
                <w:tcW w:w="855" w:type="dxa"/>
              </w:tcPr>
            </w:tcPrChange>
          </w:tcPr>
          <w:p w14:paraId="632262B5" w14:textId="342A65F2" w:rsidR="00C87CFE" w:rsidRPr="00F665AE" w:rsidRDefault="00C87CFE" w:rsidP="00C87CFE">
            <w:pPr>
              <w:jc w:val="center"/>
              <w:rPr>
                <w:ins w:id="21935" w:author="Στάθης Καπ" w:date="2023-03-03T03:54:00Z"/>
                <w:sz w:val="16"/>
                <w:szCs w:val="16"/>
                <w:rPrChange w:id="21936" w:author="Στάθης Καπ" w:date="2023-03-03T03:55:00Z">
                  <w:rPr>
                    <w:ins w:id="21937" w:author="Στάθης Καπ" w:date="2023-03-03T03:54:00Z"/>
                    <w:sz w:val="18"/>
                    <w:szCs w:val="18"/>
                  </w:rPr>
                </w:rPrChange>
              </w:rPr>
            </w:pPr>
            <w:ins w:id="21938" w:author="Στάθης Καπ" w:date="2023-03-03T03:54:00Z">
              <w:r w:rsidRPr="00F665AE">
                <w:rPr>
                  <w:sz w:val="16"/>
                  <w:szCs w:val="16"/>
                  <w:rPrChange w:id="21939" w:author="Στάθης Καπ" w:date="2023-03-03T03:55:00Z">
                    <w:rPr>
                      <w:sz w:val="18"/>
                      <w:szCs w:val="18"/>
                    </w:rPr>
                  </w:rPrChange>
                </w:rPr>
                <w:t>860</w:t>
              </w:r>
            </w:ins>
          </w:p>
        </w:tc>
        <w:tc>
          <w:tcPr>
            <w:tcW w:w="544" w:type="dxa"/>
            <w:vAlign w:val="bottom"/>
            <w:tcPrChange w:id="21940" w:author="Στάθης Καπ" w:date="2023-03-03T06:26:00Z">
              <w:tcPr>
                <w:tcW w:w="544" w:type="dxa"/>
                <w:vAlign w:val="bottom"/>
              </w:tcPr>
            </w:tcPrChange>
          </w:tcPr>
          <w:p w14:paraId="3931B4C9" w14:textId="5995D160" w:rsidR="00C87CFE" w:rsidRPr="00F665AE" w:rsidRDefault="00C87CFE" w:rsidP="00C87CFE">
            <w:pPr>
              <w:jc w:val="center"/>
              <w:rPr>
                <w:ins w:id="21941" w:author="Στάθης Καπ" w:date="2023-03-03T03:54:00Z"/>
                <w:rFonts w:ascii="Calibri" w:hAnsi="Calibri" w:cs="Calibri"/>
                <w:color w:val="000000"/>
                <w:sz w:val="16"/>
                <w:szCs w:val="16"/>
                <w:rPrChange w:id="21942" w:author="Στάθης Καπ" w:date="2023-03-03T03:55:00Z">
                  <w:rPr>
                    <w:ins w:id="21943" w:author="Στάθης Καπ" w:date="2023-03-03T03:54:00Z"/>
                    <w:rFonts w:ascii="Calibri" w:hAnsi="Calibri" w:cs="Calibri"/>
                    <w:color w:val="000000"/>
                    <w:sz w:val="18"/>
                    <w:szCs w:val="18"/>
                  </w:rPr>
                </w:rPrChange>
              </w:rPr>
            </w:pPr>
            <w:ins w:id="21944" w:author="Στάθης Καπ" w:date="2023-03-03T03:54:00Z">
              <w:r w:rsidRPr="00F665AE">
                <w:rPr>
                  <w:rFonts w:ascii="Calibri" w:hAnsi="Calibri" w:cs="Calibri"/>
                  <w:color w:val="000000"/>
                  <w:sz w:val="16"/>
                  <w:szCs w:val="16"/>
                  <w:rPrChange w:id="21945" w:author="Στάθης Καπ" w:date="2023-03-03T03:55:00Z">
                    <w:rPr>
                      <w:rFonts w:ascii="Calibri" w:hAnsi="Calibri" w:cs="Calibri"/>
                      <w:color w:val="000000"/>
                      <w:sz w:val="18"/>
                      <w:szCs w:val="18"/>
                    </w:rPr>
                  </w:rPrChange>
                </w:rPr>
                <w:t>841</w:t>
              </w:r>
            </w:ins>
          </w:p>
        </w:tc>
        <w:tc>
          <w:tcPr>
            <w:tcW w:w="621" w:type="dxa"/>
            <w:vAlign w:val="bottom"/>
            <w:tcPrChange w:id="21946" w:author="Στάθης Καπ" w:date="2023-03-03T06:26:00Z">
              <w:tcPr>
                <w:tcW w:w="621" w:type="dxa"/>
                <w:vAlign w:val="bottom"/>
              </w:tcPr>
            </w:tcPrChange>
          </w:tcPr>
          <w:p w14:paraId="42F16699" w14:textId="638E2F42" w:rsidR="00C87CFE" w:rsidRPr="00F665AE" w:rsidRDefault="00C87CFE" w:rsidP="00C87CFE">
            <w:pPr>
              <w:jc w:val="center"/>
              <w:rPr>
                <w:ins w:id="21947" w:author="Στάθης Καπ" w:date="2023-03-03T03:54:00Z"/>
                <w:rFonts w:ascii="Calibri" w:hAnsi="Calibri" w:cs="Calibri"/>
                <w:color w:val="000000"/>
                <w:sz w:val="16"/>
                <w:szCs w:val="16"/>
                <w:rPrChange w:id="21948" w:author="Στάθης Καπ" w:date="2023-03-03T03:55:00Z">
                  <w:rPr>
                    <w:ins w:id="21949" w:author="Στάθης Καπ" w:date="2023-03-03T03:54:00Z"/>
                    <w:rFonts w:ascii="Calibri" w:hAnsi="Calibri" w:cs="Calibri"/>
                    <w:color w:val="000000"/>
                    <w:sz w:val="18"/>
                    <w:szCs w:val="18"/>
                  </w:rPr>
                </w:rPrChange>
              </w:rPr>
            </w:pPr>
            <w:ins w:id="21950" w:author="Στάθης Καπ" w:date="2023-03-03T03:54:00Z">
              <w:r w:rsidRPr="00F665AE">
                <w:rPr>
                  <w:rFonts w:ascii="Calibri" w:hAnsi="Calibri" w:cs="Calibri"/>
                  <w:color w:val="000000"/>
                  <w:sz w:val="16"/>
                  <w:szCs w:val="16"/>
                  <w:rPrChange w:id="21951" w:author="Στάθης Καπ" w:date="2023-03-03T03:55:00Z">
                    <w:rPr>
                      <w:rFonts w:ascii="Calibri" w:hAnsi="Calibri" w:cs="Calibri"/>
                      <w:color w:val="000000"/>
                      <w:sz w:val="18"/>
                      <w:szCs w:val="18"/>
                    </w:rPr>
                  </w:rPrChange>
                </w:rPr>
                <w:t>0.369</w:t>
              </w:r>
            </w:ins>
          </w:p>
        </w:tc>
        <w:tc>
          <w:tcPr>
            <w:tcW w:w="669" w:type="dxa"/>
            <w:vAlign w:val="center"/>
            <w:tcPrChange w:id="21952" w:author="Στάθης Καπ" w:date="2023-03-03T06:26:00Z">
              <w:tcPr>
                <w:tcW w:w="669" w:type="dxa"/>
                <w:vAlign w:val="center"/>
              </w:tcPr>
            </w:tcPrChange>
          </w:tcPr>
          <w:p w14:paraId="41F9E4C8" w14:textId="12FAE685" w:rsidR="00C87CFE" w:rsidRPr="00F665AE" w:rsidRDefault="00C87CFE" w:rsidP="00C87CFE">
            <w:pPr>
              <w:jc w:val="center"/>
              <w:rPr>
                <w:ins w:id="21953" w:author="Στάθης Καπ" w:date="2023-03-03T03:54:00Z"/>
                <w:rFonts w:cstheme="minorHAnsi"/>
                <w:sz w:val="16"/>
                <w:szCs w:val="16"/>
              </w:rPr>
            </w:pPr>
            <w:ins w:id="21954" w:author="Στάθης Καπ" w:date="2023-03-03T06:18:00Z">
              <w:r>
                <w:rPr>
                  <w:rFonts w:ascii="Calibri" w:hAnsi="Calibri" w:cstheme="minorHAnsi"/>
                  <w:color w:val="000000"/>
                  <w:sz w:val="16"/>
                  <w:szCs w:val="16"/>
                </w:rPr>
                <w:t>6.45</w:t>
              </w:r>
            </w:ins>
          </w:p>
        </w:tc>
        <w:tc>
          <w:tcPr>
            <w:tcW w:w="543" w:type="dxa"/>
            <w:vAlign w:val="bottom"/>
            <w:tcPrChange w:id="21955" w:author="Στάθης Καπ" w:date="2023-03-03T06:26:00Z">
              <w:tcPr>
                <w:tcW w:w="543" w:type="dxa"/>
                <w:vAlign w:val="bottom"/>
              </w:tcPr>
            </w:tcPrChange>
          </w:tcPr>
          <w:p w14:paraId="2ACAA765" w14:textId="60B7D995" w:rsidR="00C87CFE" w:rsidRPr="00F665AE" w:rsidRDefault="00C87CFE" w:rsidP="00C87CFE">
            <w:pPr>
              <w:jc w:val="center"/>
              <w:rPr>
                <w:ins w:id="21956" w:author="Στάθης Καπ" w:date="2023-03-03T03:54:00Z"/>
                <w:rFonts w:ascii="Calibri" w:hAnsi="Calibri" w:cs="Calibri"/>
                <w:color w:val="000000"/>
                <w:sz w:val="16"/>
                <w:szCs w:val="16"/>
                <w:rPrChange w:id="21957" w:author="Στάθης Καπ" w:date="2023-03-03T03:55:00Z">
                  <w:rPr>
                    <w:ins w:id="21958" w:author="Στάθης Καπ" w:date="2023-03-03T03:54:00Z"/>
                    <w:rFonts w:ascii="Calibri" w:hAnsi="Calibri" w:cs="Calibri"/>
                    <w:color w:val="000000"/>
                    <w:sz w:val="18"/>
                    <w:szCs w:val="18"/>
                  </w:rPr>
                </w:rPrChange>
              </w:rPr>
            </w:pPr>
            <w:ins w:id="21959" w:author="Στάθης Καπ" w:date="2023-03-03T03:54:00Z">
              <w:r w:rsidRPr="00F665AE">
                <w:rPr>
                  <w:rFonts w:ascii="Calibri" w:hAnsi="Calibri" w:cs="Calibri"/>
                  <w:color w:val="000000"/>
                  <w:sz w:val="16"/>
                  <w:szCs w:val="16"/>
                  <w:rPrChange w:id="21960" w:author="Στάθης Καπ" w:date="2023-03-03T03:55:00Z">
                    <w:rPr>
                      <w:rFonts w:ascii="Calibri" w:hAnsi="Calibri" w:cs="Calibri"/>
                      <w:color w:val="000000"/>
                      <w:sz w:val="18"/>
                      <w:szCs w:val="18"/>
                    </w:rPr>
                  </w:rPrChange>
                </w:rPr>
                <w:t>832</w:t>
              </w:r>
            </w:ins>
          </w:p>
        </w:tc>
        <w:tc>
          <w:tcPr>
            <w:tcW w:w="621" w:type="dxa"/>
            <w:vAlign w:val="bottom"/>
            <w:tcPrChange w:id="21961" w:author="Στάθης Καπ" w:date="2023-03-03T06:26:00Z">
              <w:tcPr>
                <w:tcW w:w="621" w:type="dxa"/>
                <w:vAlign w:val="bottom"/>
              </w:tcPr>
            </w:tcPrChange>
          </w:tcPr>
          <w:p w14:paraId="3B84A642" w14:textId="08230478" w:rsidR="00C87CFE" w:rsidRPr="00F665AE" w:rsidRDefault="00C87CFE" w:rsidP="00C87CFE">
            <w:pPr>
              <w:jc w:val="center"/>
              <w:rPr>
                <w:ins w:id="21962" w:author="Στάθης Καπ" w:date="2023-03-03T03:54:00Z"/>
                <w:rFonts w:ascii="Calibri" w:hAnsi="Calibri" w:cs="Calibri"/>
                <w:color w:val="000000"/>
                <w:sz w:val="16"/>
                <w:szCs w:val="16"/>
                <w:rPrChange w:id="21963" w:author="Στάθης Καπ" w:date="2023-03-03T03:55:00Z">
                  <w:rPr>
                    <w:ins w:id="21964" w:author="Στάθης Καπ" w:date="2023-03-03T03:54:00Z"/>
                    <w:rFonts w:ascii="Calibri" w:hAnsi="Calibri" w:cs="Calibri"/>
                    <w:color w:val="000000"/>
                    <w:sz w:val="18"/>
                    <w:szCs w:val="18"/>
                  </w:rPr>
                </w:rPrChange>
              </w:rPr>
            </w:pPr>
            <w:ins w:id="21965" w:author="Στάθης Καπ" w:date="2023-03-03T03:54:00Z">
              <w:r w:rsidRPr="00F665AE">
                <w:rPr>
                  <w:rFonts w:ascii="Calibri" w:hAnsi="Calibri" w:cs="Calibri"/>
                  <w:color w:val="000000"/>
                  <w:sz w:val="16"/>
                  <w:szCs w:val="16"/>
                  <w:rPrChange w:id="21966" w:author="Στάθης Καπ" w:date="2023-03-03T03:55:00Z">
                    <w:rPr>
                      <w:rFonts w:ascii="Calibri" w:hAnsi="Calibri" w:cs="Calibri"/>
                      <w:color w:val="000000"/>
                      <w:sz w:val="18"/>
                      <w:szCs w:val="18"/>
                    </w:rPr>
                  </w:rPrChange>
                </w:rPr>
                <w:t>0.227</w:t>
              </w:r>
            </w:ins>
          </w:p>
        </w:tc>
        <w:tc>
          <w:tcPr>
            <w:tcW w:w="669" w:type="dxa"/>
            <w:vAlign w:val="center"/>
            <w:tcPrChange w:id="21967" w:author="Στάθης Καπ" w:date="2023-03-03T06:26:00Z">
              <w:tcPr>
                <w:tcW w:w="669" w:type="dxa"/>
                <w:vAlign w:val="center"/>
              </w:tcPr>
            </w:tcPrChange>
          </w:tcPr>
          <w:p w14:paraId="6AEB0046" w14:textId="76C92B6F" w:rsidR="00C87CFE" w:rsidRPr="00F665AE" w:rsidRDefault="00C87CFE" w:rsidP="00C87CFE">
            <w:pPr>
              <w:jc w:val="center"/>
              <w:rPr>
                <w:ins w:id="21968" w:author="Στάθης Καπ" w:date="2023-03-03T03:54:00Z"/>
                <w:rFonts w:cstheme="minorHAnsi"/>
                <w:sz w:val="16"/>
                <w:szCs w:val="16"/>
              </w:rPr>
            </w:pPr>
            <w:ins w:id="21969" w:author="Στάθης Καπ" w:date="2023-03-03T06:18:00Z">
              <w:r>
                <w:rPr>
                  <w:rFonts w:ascii="Calibri" w:hAnsi="Calibri" w:cstheme="minorHAnsi"/>
                  <w:color w:val="000000"/>
                  <w:sz w:val="16"/>
                  <w:szCs w:val="16"/>
                </w:rPr>
                <w:t>1.07</w:t>
              </w:r>
            </w:ins>
          </w:p>
        </w:tc>
        <w:tc>
          <w:tcPr>
            <w:tcW w:w="508" w:type="dxa"/>
            <w:vAlign w:val="bottom"/>
            <w:tcPrChange w:id="21970" w:author="Στάθης Καπ" w:date="2023-03-03T06:26:00Z">
              <w:tcPr>
                <w:tcW w:w="508" w:type="dxa"/>
                <w:vAlign w:val="bottom"/>
              </w:tcPr>
            </w:tcPrChange>
          </w:tcPr>
          <w:p w14:paraId="54767683" w14:textId="426F332E" w:rsidR="00C87CFE" w:rsidRPr="00F665AE" w:rsidRDefault="00C87CFE" w:rsidP="00C87CFE">
            <w:pPr>
              <w:jc w:val="center"/>
              <w:rPr>
                <w:ins w:id="21971" w:author="Στάθης Καπ" w:date="2023-03-03T03:54:00Z"/>
                <w:rFonts w:ascii="Calibri" w:hAnsi="Calibri" w:cs="Calibri"/>
                <w:color w:val="000000"/>
                <w:sz w:val="16"/>
                <w:szCs w:val="16"/>
                <w:rPrChange w:id="21972" w:author="Στάθης Καπ" w:date="2023-03-03T03:55:00Z">
                  <w:rPr>
                    <w:ins w:id="21973" w:author="Στάθης Καπ" w:date="2023-03-03T03:54:00Z"/>
                    <w:rFonts w:ascii="Calibri" w:hAnsi="Calibri" w:cs="Calibri"/>
                    <w:color w:val="000000"/>
                    <w:sz w:val="18"/>
                    <w:szCs w:val="18"/>
                  </w:rPr>
                </w:rPrChange>
              </w:rPr>
            </w:pPr>
            <w:ins w:id="21974" w:author="Στάθης Καπ" w:date="2023-03-03T03:54:00Z">
              <w:r w:rsidRPr="00F665AE">
                <w:rPr>
                  <w:rFonts w:ascii="Calibri" w:hAnsi="Calibri" w:cs="Calibri"/>
                  <w:color w:val="000000"/>
                  <w:sz w:val="16"/>
                  <w:szCs w:val="16"/>
                  <w:rPrChange w:id="21975" w:author="Στάθης Καπ" w:date="2023-03-03T03:55:00Z">
                    <w:rPr>
                      <w:rFonts w:ascii="Calibri" w:hAnsi="Calibri" w:cs="Calibri"/>
                      <w:color w:val="000000"/>
                      <w:sz w:val="18"/>
                      <w:szCs w:val="18"/>
                    </w:rPr>
                  </w:rPrChange>
                </w:rPr>
                <w:t>828</w:t>
              </w:r>
            </w:ins>
          </w:p>
        </w:tc>
        <w:tc>
          <w:tcPr>
            <w:tcW w:w="541" w:type="dxa"/>
            <w:vAlign w:val="bottom"/>
            <w:tcPrChange w:id="21976" w:author="Στάθης Καπ" w:date="2023-03-03T06:26:00Z">
              <w:tcPr>
                <w:tcW w:w="541" w:type="dxa"/>
                <w:vAlign w:val="bottom"/>
              </w:tcPr>
            </w:tcPrChange>
          </w:tcPr>
          <w:p w14:paraId="5FAD6DCF" w14:textId="3F0B3F68" w:rsidR="00C87CFE" w:rsidRPr="00F665AE" w:rsidRDefault="00C87CFE" w:rsidP="00C87CFE">
            <w:pPr>
              <w:jc w:val="center"/>
              <w:rPr>
                <w:ins w:id="21977" w:author="Στάθης Καπ" w:date="2023-03-03T03:54:00Z"/>
                <w:rFonts w:ascii="Calibri" w:hAnsi="Calibri" w:cs="Calibri"/>
                <w:color w:val="000000"/>
                <w:sz w:val="16"/>
                <w:szCs w:val="16"/>
                <w:rPrChange w:id="21978" w:author="Στάθης Καπ" w:date="2023-03-03T03:55:00Z">
                  <w:rPr>
                    <w:ins w:id="21979" w:author="Στάθης Καπ" w:date="2023-03-03T03:54:00Z"/>
                    <w:rFonts w:ascii="Calibri" w:hAnsi="Calibri" w:cs="Calibri"/>
                    <w:color w:val="000000"/>
                    <w:sz w:val="18"/>
                    <w:szCs w:val="18"/>
                  </w:rPr>
                </w:rPrChange>
              </w:rPr>
            </w:pPr>
            <w:ins w:id="21980" w:author="Στάθης Καπ" w:date="2023-03-03T03:54:00Z">
              <w:r w:rsidRPr="00F665AE">
                <w:rPr>
                  <w:rFonts w:ascii="Calibri" w:hAnsi="Calibri" w:cs="Calibri"/>
                  <w:color w:val="000000"/>
                  <w:sz w:val="16"/>
                  <w:szCs w:val="16"/>
                  <w:rPrChange w:id="21981" w:author="Στάθης Καπ" w:date="2023-03-03T03:55:00Z">
                    <w:rPr>
                      <w:rFonts w:ascii="Calibri" w:hAnsi="Calibri" w:cs="Calibri"/>
                      <w:color w:val="000000"/>
                      <w:sz w:val="18"/>
                      <w:szCs w:val="18"/>
                    </w:rPr>
                  </w:rPrChange>
                </w:rPr>
                <w:t>0.224</w:t>
              </w:r>
            </w:ins>
          </w:p>
        </w:tc>
        <w:tc>
          <w:tcPr>
            <w:tcW w:w="589" w:type="dxa"/>
            <w:vAlign w:val="center"/>
            <w:tcPrChange w:id="21982" w:author="Στάθης Καπ" w:date="2023-03-03T06:26:00Z">
              <w:tcPr>
                <w:tcW w:w="589" w:type="dxa"/>
                <w:vAlign w:val="center"/>
              </w:tcPr>
            </w:tcPrChange>
          </w:tcPr>
          <w:p w14:paraId="1B5A7F75" w14:textId="5532CCBD" w:rsidR="00C87CFE" w:rsidRPr="00F665AE" w:rsidRDefault="00C87CFE" w:rsidP="00C87CFE">
            <w:pPr>
              <w:jc w:val="center"/>
              <w:rPr>
                <w:ins w:id="21983" w:author="Στάθης Καπ" w:date="2023-03-03T03:54:00Z"/>
                <w:rFonts w:cstheme="minorHAnsi"/>
                <w:sz w:val="16"/>
                <w:szCs w:val="16"/>
              </w:rPr>
            </w:pPr>
            <w:ins w:id="21984" w:author="Στάθης Καπ" w:date="2023-03-03T06:18:00Z">
              <w:r>
                <w:rPr>
                  <w:rFonts w:ascii="Calibri" w:hAnsi="Calibri" w:cstheme="minorHAnsi"/>
                  <w:color w:val="000000"/>
                  <w:sz w:val="16"/>
                  <w:szCs w:val="16"/>
                </w:rPr>
                <w:t>1.55</w:t>
              </w:r>
            </w:ins>
          </w:p>
        </w:tc>
        <w:tc>
          <w:tcPr>
            <w:tcW w:w="463" w:type="dxa"/>
            <w:vAlign w:val="bottom"/>
            <w:tcPrChange w:id="21985" w:author="Στάθης Καπ" w:date="2023-03-03T06:26:00Z">
              <w:tcPr>
                <w:tcW w:w="463" w:type="dxa"/>
                <w:vAlign w:val="bottom"/>
              </w:tcPr>
            </w:tcPrChange>
          </w:tcPr>
          <w:p w14:paraId="79D87C80" w14:textId="2D8C4E80" w:rsidR="00C87CFE" w:rsidRPr="00F665AE" w:rsidRDefault="00C87CFE" w:rsidP="00C87CFE">
            <w:pPr>
              <w:jc w:val="center"/>
              <w:rPr>
                <w:ins w:id="21986" w:author="Στάθης Καπ" w:date="2023-03-03T03:54:00Z"/>
                <w:rFonts w:ascii="Calibri" w:hAnsi="Calibri" w:cs="Calibri"/>
                <w:color w:val="000000"/>
                <w:sz w:val="16"/>
                <w:szCs w:val="16"/>
                <w:rPrChange w:id="21987" w:author="Στάθης Καπ" w:date="2023-03-03T03:55:00Z">
                  <w:rPr>
                    <w:ins w:id="21988" w:author="Στάθης Καπ" w:date="2023-03-03T03:54:00Z"/>
                    <w:rFonts w:ascii="Calibri" w:hAnsi="Calibri" w:cs="Calibri"/>
                    <w:color w:val="000000"/>
                    <w:sz w:val="18"/>
                    <w:szCs w:val="18"/>
                  </w:rPr>
                </w:rPrChange>
              </w:rPr>
            </w:pPr>
            <w:ins w:id="21989" w:author="Στάθης Καπ" w:date="2023-03-03T03:54:00Z">
              <w:r w:rsidRPr="00F665AE">
                <w:rPr>
                  <w:rFonts w:ascii="Calibri" w:hAnsi="Calibri" w:cs="Calibri"/>
                  <w:color w:val="000000"/>
                  <w:sz w:val="16"/>
                  <w:szCs w:val="16"/>
                  <w:rPrChange w:id="21990" w:author="Στάθης Καπ" w:date="2023-03-03T03:55:00Z">
                    <w:rPr>
                      <w:rFonts w:ascii="Calibri" w:hAnsi="Calibri" w:cs="Calibri"/>
                      <w:color w:val="000000"/>
                      <w:sz w:val="18"/>
                      <w:szCs w:val="18"/>
                    </w:rPr>
                  </w:rPrChange>
                </w:rPr>
                <w:t>813</w:t>
              </w:r>
            </w:ins>
          </w:p>
        </w:tc>
        <w:tc>
          <w:tcPr>
            <w:tcW w:w="541" w:type="dxa"/>
            <w:vAlign w:val="bottom"/>
            <w:tcPrChange w:id="21991" w:author="Στάθης Καπ" w:date="2023-03-03T06:26:00Z">
              <w:tcPr>
                <w:tcW w:w="541" w:type="dxa"/>
                <w:vAlign w:val="bottom"/>
              </w:tcPr>
            </w:tcPrChange>
          </w:tcPr>
          <w:p w14:paraId="012D21E8" w14:textId="7AAC568B" w:rsidR="00C87CFE" w:rsidRPr="00F665AE" w:rsidRDefault="00C87CFE" w:rsidP="00C87CFE">
            <w:pPr>
              <w:jc w:val="center"/>
              <w:rPr>
                <w:ins w:id="21992" w:author="Στάθης Καπ" w:date="2023-03-03T03:54:00Z"/>
                <w:rFonts w:ascii="Calibri" w:hAnsi="Calibri" w:cs="Calibri"/>
                <w:color w:val="000000"/>
                <w:sz w:val="16"/>
                <w:szCs w:val="16"/>
                <w:rPrChange w:id="21993" w:author="Στάθης Καπ" w:date="2023-03-03T03:55:00Z">
                  <w:rPr>
                    <w:ins w:id="21994" w:author="Στάθης Καπ" w:date="2023-03-03T03:54:00Z"/>
                    <w:rFonts w:ascii="Calibri" w:hAnsi="Calibri" w:cs="Calibri"/>
                    <w:color w:val="000000"/>
                    <w:sz w:val="18"/>
                    <w:szCs w:val="18"/>
                  </w:rPr>
                </w:rPrChange>
              </w:rPr>
            </w:pPr>
            <w:ins w:id="21995" w:author="Στάθης Καπ" w:date="2023-03-03T03:54:00Z">
              <w:r w:rsidRPr="00F665AE">
                <w:rPr>
                  <w:rFonts w:ascii="Calibri" w:hAnsi="Calibri" w:cs="Calibri"/>
                  <w:color w:val="000000"/>
                  <w:sz w:val="16"/>
                  <w:szCs w:val="16"/>
                  <w:rPrChange w:id="21996" w:author="Στάθης Καπ" w:date="2023-03-03T03:55:00Z">
                    <w:rPr>
                      <w:rFonts w:ascii="Calibri" w:hAnsi="Calibri" w:cs="Calibri"/>
                      <w:color w:val="000000"/>
                      <w:sz w:val="18"/>
                      <w:szCs w:val="18"/>
                    </w:rPr>
                  </w:rPrChange>
                </w:rPr>
                <w:t>0.225</w:t>
              </w:r>
            </w:ins>
          </w:p>
        </w:tc>
        <w:tc>
          <w:tcPr>
            <w:tcW w:w="589" w:type="dxa"/>
            <w:vAlign w:val="center"/>
            <w:tcPrChange w:id="21997" w:author="Στάθης Καπ" w:date="2023-03-03T06:26:00Z">
              <w:tcPr>
                <w:tcW w:w="589" w:type="dxa"/>
                <w:vAlign w:val="center"/>
              </w:tcPr>
            </w:tcPrChange>
          </w:tcPr>
          <w:p w14:paraId="3B7A67DF" w14:textId="3683DE98" w:rsidR="00C87CFE" w:rsidRPr="00F665AE" w:rsidRDefault="00C87CFE" w:rsidP="00C87CFE">
            <w:pPr>
              <w:jc w:val="center"/>
              <w:rPr>
                <w:ins w:id="21998" w:author="Στάθης Καπ" w:date="2023-03-03T03:54:00Z"/>
                <w:rFonts w:cstheme="minorHAnsi"/>
                <w:sz w:val="16"/>
                <w:szCs w:val="16"/>
              </w:rPr>
            </w:pPr>
            <w:ins w:id="21999"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220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01" w:author="Στάθης Καπ" w:date="2023-03-03T03:54:00Z"/>
        </w:trPr>
        <w:tc>
          <w:tcPr>
            <w:tcW w:w="515" w:type="dxa"/>
            <w:tcBorders>
              <w:top w:val="nil"/>
              <w:bottom w:val="nil"/>
              <w:right w:val="single" w:sz="4" w:space="0" w:color="auto"/>
            </w:tcBorders>
            <w:shd w:val="clear" w:color="auto" w:fill="E7E6E6" w:themeFill="background2"/>
            <w:vAlign w:val="bottom"/>
            <w:tcPrChange w:id="22002" w:author="Στάθης Καπ" w:date="2023-03-03T06:26:00Z">
              <w:tcPr>
                <w:tcW w:w="515" w:type="dxa"/>
                <w:vAlign w:val="bottom"/>
              </w:tcPr>
            </w:tcPrChange>
          </w:tcPr>
          <w:p w14:paraId="67DE5484" w14:textId="40810EBA" w:rsidR="00C87CFE" w:rsidRPr="00F665AE" w:rsidRDefault="00C87CFE" w:rsidP="00C87CFE">
            <w:pPr>
              <w:jc w:val="center"/>
              <w:rPr>
                <w:ins w:id="22003" w:author="Στάθης Καπ" w:date="2023-03-03T03:54:00Z"/>
                <w:rFonts w:ascii="Calibri" w:hAnsi="Calibri" w:cs="Calibri"/>
                <w:color w:val="000000"/>
                <w:sz w:val="16"/>
                <w:szCs w:val="16"/>
                <w:rPrChange w:id="22004" w:author="Στάθης Καπ" w:date="2023-03-03T03:55:00Z">
                  <w:rPr>
                    <w:ins w:id="22005" w:author="Στάθης Καπ" w:date="2023-03-03T03:54:00Z"/>
                    <w:rFonts w:ascii="Calibri" w:hAnsi="Calibri" w:cs="Calibri"/>
                    <w:color w:val="000000"/>
                    <w:sz w:val="18"/>
                    <w:szCs w:val="18"/>
                  </w:rPr>
                </w:rPrChange>
              </w:rPr>
            </w:pPr>
            <w:ins w:id="22006" w:author="Στάθης Καπ" w:date="2023-03-03T03:54:00Z">
              <w:r w:rsidRPr="00F665AE">
                <w:rPr>
                  <w:rFonts w:ascii="Calibri" w:hAnsi="Calibri" w:cs="Calibri"/>
                  <w:color w:val="000000"/>
                  <w:sz w:val="16"/>
                  <w:szCs w:val="16"/>
                  <w:rPrChange w:id="22007"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22008" w:author="Στάθης Καπ" w:date="2023-03-03T06:26:00Z">
              <w:tcPr>
                <w:tcW w:w="560" w:type="dxa"/>
              </w:tcPr>
            </w:tcPrChange>
          </w:tcPr>
          <w:p w14:paraId="575D3F57" w14:textId="321ED5B4" w:rsidR="00C87CFE" w:rsidRPr="00F665AE" w:rsidRDefault="00C87CFE" w:rsidP="00C87CFE">
            <w:pPr>
              <w:jc w:val="center"/>
              <w:rPr>
                <w:ins w:id="22009" w:author="Στάθης Καπ" w:date="2023-03-03T03:54:00Z"/>
                <w:sz w:val="16"/>
                <w:szCs w:val="16"/>
                <w:rPrChange w:id="22010" w:author="Στάθης Καπ" w:date="2023-03-03T03:55:00Z">
                  <w:rPr>
                    <w:ins w:id="22011" w:author="Στάθης Καπ" w:date="2023-03-03T03:54:00Z"/>
                    <w:sz w:val="18"/>
                    <w:szCs w:val="18"/>
                  </w:rPr>
                </w:rPrChange>
              </w:rPr>
            </w:pPr>
            <w:ins w:id="22012" w:author="Στάθης Καπ" w:date="2023-03-03T03:54:00Z">
              <w:r w:rsidRPr="00F665AE">
                <w:rPr>
                  <w:sz w:val="16"/>
                  <w:szCs w:val="16"/>
                  <w:rPrChange w:id="22013" w:author="Στάθης Καπ" w:date="2023-03-03T03:55:00Z">
                    <w:rPr>
                      <w:sz w:val="18"/>
                      <w:szCs w:val="18"/>
                    </w:rPr>
                  </w:rPrChange>
                </w:rPr>
                <w:t>983</w:t>
              </w:r>
            </w:ins>
          </w:p>
        </w:tc>
        <w:tc>
          <w:tcPr>
            <w:tcW w:w="855" w:type="dxa"/>
            <w:tcPrChange w:id="22014" w:author="Στάθης Καπ" w:date="2023-03-03T06:26:00Z">
              <w:tcPr>
                <w:tcW w:w="855" w:type="dxa"/>
              </w:tcPr>
            </w:tcPrChange>
          </w:tcPr>
          <w:p w14:paraId="2F53E252" w14:textId="63F935F3" w:rsidR="00C87CFE" w:rsidRPr="00F665AE" w:rsidRDefault="00C87CFE" w:rsidP="00C87CFE">
            <w:pPr>
              <w:jc w:val="center"/>
              <w:rPr>
                <w:ins w:id="22015" w:author="Στάθης Καπ" w:date="2023-03-03T03:54:00Z"/>
                <w:sz w:val="16"/>
                <w:szCs w:val="16"/>
                <w:rPrChange w:id="22016" w:author="Στάθης Καπ" w:date="2023-03-03T03:55:00Z">
                  <w:rPr>
                    <w:ins w:id="22017" w:author="Στάθης Καπ" w:date="2023-03-03T03:54:00Z"/>
                    <w:sz w:val="18"/>
                    <w:szCs w:val="18"/>
                  </w:rPr>
                </w:rPrChange>
              </w:rPr>
            </w:pPr>
            <w:ins w:id="22018" w:author="Στάθης Καπ" w:date="2023-03-03T03:54:00Z">
              <w:r w:rsidRPr="00F665AE">
                <w:rPr>
                  <w:sz w:val="16"/>
                  <w:szCs w:val="16"/>
                  <w:rPrChange w:id="22019" w:author="Στάθης Καπ" w:date="2023-03-03T03:55:00Z">
                    <w:rPr>
                      <w:sz w:val="18"/>
                      <w:szCs w:val="18"/>
                    </w:rPr>
                  </w:rPrChange>
                </w:rPr>
                <w:t>926</w:t>
              </w:r>
            </w:ins>
          </w:p>
        </w:tc>
        <w:tc>
          <w:tcPr>
            <w:tcW w:w="544" w:type="dxa"/>
            <w:vAlign w:val="bottom"/>
            <w:tcPrChange w:id="22020" w:author="Στάθης Καπ" w:date="2023-03-03T06:26:00Z">
              <w:tcPr>
                <w:tcW w:w="544" w:type="dxa"/>
                <w:vAlign w:val="bottom"/>
              </w:tcPr>
            </w:tcPrChange>
          </w:tcPr>
          <w:p w14:paraId="401E24FA" w14:textId="6A97AA21" w:rsidR="00C87CFE" w:rsidRPr="00F665AE" w:rsidRDefault="00C87CFE" w:rsidP="00C87CFE">
            <w:pPr>
              <w:jc w:val="center"/>
              <w:rPr>
                <w:ins w:id="22021" w:author="Στάθης Καπ" w:date="2023-03-03T03:54:00Z"/>
                <w:rFonts w:ascii="Calibri" w:hAnsi="Calibri" w:cs="Calibri"/>
                <w:color w:val="000000"/>
                <w:sz w:val="16"/>
                <w:szCs w:val="16"/>
                <w:rPrChange w:id="22022" w:author="Στάθης Καπ" w:date="2023-03-03T03:55:00Z">
                  <w:rPr>
                    <w:ins w:id="22023" w:author="Στάθης Καπ" w:date="2023-03-03T03:54:00Z"/>
                    <w:rFonts w:ascii="Calibri" w:hAnsi="Calibri" w:cs="Calibri"/>
                    <w:color w:val="000000"/>
                    <w:sz w:val="18"/>
                    <w:szCs w:val="18"/>
                  </w:rPr>
                </w:rPrChange>
              </w:rPr>
            </w:pPr>
            <w:ins w:id="22024" w:author="Στάθης Καπ" w:date="2023-03-03T03:54:00Z">
              <w:r w:rsidRPr="00F665AE">
                <w:rPr>
                  <w:rFonts w:ascii="Calibri" w:hAnsi="Calibri" w:cs="Calibri"/>
                  <w:color w:val="000000"/>
                  <w:sz w:val="16"/>
                  <w:szCs w:val="16"/>
                  <w:rPrChange w:id="22025" w:author="Στάθης Καπ" w:date="2023-03-03T03:55:00Z">
                    <w:rPr>
                      <w:rFonts w:ascii="Calibri" w:hAnsi="Calibri" w:cs="Calibri"/>
                      <w:color w:val="000000"/>
                      <w:sz w:val="18"/>
                      <w:szCs w:val="18"/>
                    </w:rPr>
                  </w:rPrChange>
                </w:rPr>
                <w:t>903</w:t>
              </w:r>
            </w:ins>
          </w:p>
        </w:tc>
        <w:tc>
          <w:tcPr>
            <w:tcW w:w="621" w:type="dxa"/>
            <w:vAlign w:val="bottom"/>
            <w:tcPrChange w:id="22026" w:author="Στάθης Καπ" w:date="2023-03-03T06:26:00Z">
              <w:tcPr>
                <w:tcW w:w="621" w:type="dxa"/>
                <w:vAlign w:val="bottom"/>
              </w:tcPr>
            </w:tcPrChange>
          </w:tcPr>
          <w:p w14:paraId="5F7D65B5" w14:textId="5766A1AF" w:rsidR="00C87CFE" w:rsidRPr="00F665AE" w:rsidRDefault="00C87CFE" w:rsidP="00C87CFE">
            <w:pPr>
              <w:jc w:val="center"/>
              <w:rPr>
                <w:ins w:id="22027" w:author="Στάθης Καπ" w:date="2023-03-03T03:54:00Z"/>
                <w:rFonts w:ascii="Calibri" w:hAnsi="Calibri" w:cs="Calibri"/>
                <w:color w:val="000000"/>
                <w:sz w:val="16"/>
                <w:szCs w:val="16"/>
                <w:rPrChange w:id="22028" w:author="Στάθης Καπ" w:date="2023-03-03T03:55:00Z">
                  <w:rPr>
                    <w:ins w:id="22029" w:author="Στάθης Καπ" w:date="2023-03-03T03:54:00Z"/>
                    <w:rFonts w:ascii="Calibri" w:hAnsi="Calibri" w:cs="Calibri"/>
                    <w:color w:val="000000"/>
                    <w:sz w:val="18"/>
                    <w:szCs w:val="18"/>
                  </w:rPr>
                </w:rPrChange>
              </w:rPr>
            </w:pPr>
            <w:ins w:id="22030" w:author="Στάθης Καπ" w:date="2023-03-03T03:54:00Z">
              <w:r w:rsidRPr="00F665AE">
                <w:rPr>
                  <w:rFonts w:ascii="Calibri" w:hAnsi="Calibri" w:cs="Calibri"/>
                  <w:color w:val="000000"/>
                  <w:sz w:val="16"/>
                  <w:szCs w:val="16"/>
                  <w:rPrChange w:id="22031" w:author="Στάθης Καπ" w:date="2023-03-03T03:55:00Z">
                    <w:rPr>
                      <w:rFonts w:ascii="Calibri" w:hAnsi="Calibri" w:cs="Calibri"/>
                      <w:color w:val="000000"/>
                      <w:sz w:val="18"/>
                      <w:szCs w:val="18"/>
                    </w:rPr>
                  </w:rPrChange>
                </w:rPr>
                <w:t>0.331</w:t>
              </w:r>
            </w:ins>
          </w:p>
        </w:tc>
        <w:tc>
          <w:tcPr>
            <w:tcW w:w="669" w:type="dxa"/>
            <w:vAlign w:val="center"/>
            <w:tcPrChange w:id="22032" w:author="Στάθης Καπ" w:date="2023-03-03T06:26:00Z">
              <w:tcPr>
                <w:tcW w:w="669" w:type="dxa"/>
                <w:vAlign w:val="center"/>
              </w:tcPr>
            </w:tcPrChange>
          </w:tcPr>
          <w:p w14:paraId="68B3B741" w14:textId="3E6A3B68" w:rsidR="00C87CFE" w:rsidRPr="00F665AE" w:rsidRDefault="00C87CFE" w:rsidP="00C87CFE">
            <w:pPr>
              <w:jc w:val="center"/>
              <w:rPr>
                <w:ins w:id="22033" w:author="Στάθης Καπ" w:date="2023-03-03T03:54:00Z"/>
                <w:rFonts w:cstheme="minorHAnsi"/>
                <w:sz w:val="16"/>
                <w:szCs w:val="16"/>
              </w:rPr>
            </w:pPr>
            <w:ins w:id="22034" w:author="Στάθης Καπ" w:date="2023-03-03T06:18:00Z">
              <w:r>
                <w:rPr>
                  <w:rFonts w:ascii="Calibri" w:hAnsi="Calibri" w:cstheme="minorHAnsi"/>
                  <w:color w:val="000000"/>
                  <w:sz w:val="16"/>
                  <w:szCs w:val="16"/>
                </w:rPr>
                <w:t>8.14</w:t>
              </w:r>
            </w:ins>
          </w:p>
        </w:tc>
        <w:tc>
          <w:tcPr>
            <w:tcW w:w="543" w:type="dxa"/>
            <w:vAlign w:val="bottom"/>
            <w:tcPrChange w:id="22035" w:author="Στάθης Καπ" w:date="2023-03-03T06:26:00Z">
              <w:tcPr>
                <w:tcW w:w="543" w:type="dxa"/>
                <w:vAlign w:val="bottom"/>
              </w:tcPr>
            </w:tcPrChange>
          </w:tcPr>
          <w:p w14:paraId="518A2509" w14:textId="17558D6B" w:rsidR="00C87CFE" w:rsidRPr="00F665AE" w:rsidRDefault="00C87CFE" w:rsidP="00C87CFE">
            <w:pPr>
              <w:jc w:val="center"/>
              <w:rPr>
                <w:ins w:id="22036" w:author="Στάθης Καπ" w:date="2023-03-03T03:54:00Z"/>
                <w:rFonts w:ascii="Calibri" w:hAnsi="Calibri" w:cs="Calibri"/>
                <w:color w:val="000000"/>
                <w:sz w:val="16"/>
                <w:szCs w:val="16"/>
                <w:rPrChange w:id="22037" w:author="Στάθης Καπ" w:date="2023-03-03T03:55:00Z">
                  <w:rPr>
                    <w:ins w:id="22038" w:author="Στάθης Καπ" w:date="2023-03-03T03:54:00Z"/>
                    <w:rFonts w:ascii="Calibri" w:hAnsi="Calibri" w:cs="Calibri"/>
                    <w:color w:val="000000"/>
                    <w:sz w:val="18"/>
                    <w:szCs w:val="18"/>
                  </w:rPr>
                </w:rPrChange>
              </w:rPr>
            </w:pPr>
            <w:ins w:id="22039" w:author="Στάθης Καπ" w:date="2023-03-03T03:54:00Z">
              <w:r w:rsidRPr="00F665AE">
                <w:rPr>
                  <w:rFonts w:ascii="Calibri" w:hAnsi="Calibri" w:cs="Calibri"/>
                  <w:color w:val="000000"/>
                  <w:sz w:val="16"/>
                  <w:szCs w:val="16"/>
                  <w:rPrChange w:id="22040" w:author="Στάθης Καπ" w:date="2023-03-03T03:55:00Z">
                    <w:rPr>
                      <w:rFonts w:ascii="Calibri" w:hAnsi="Calibri" w:cs="Calibri"/>
                      <w:color w:val="000000"/>
                      <w:sz w:val="18"/>
                      <w:szCs w:val="18"/>
                    </w:rPr>
                  </w:rPrChange>
                </w:rPr>
                <w:t>889</w:t>
              </w:r>
            </w:ins>
          </w:p>
        </w:tc>
        <w:tc>
          <w:tcPr>
            <w:tcW w:w="621" w:type="dxa"/>
            <w:vAlign w:val="bottom"/>
            <w:tcPrChange w:id="22041" w:author="Στάθης Καπ" w:date="2023-03-03T06:26:00Z">
              <w:tcPr>
                <w:tcW w:w="621" w:type="dxa"/>
                <w:vAlign w:val="bottom"/>
              </w:tcPr>
            </w:tcPrChange>
          </w:tcPr>
          <w:p w14:paraId="3BBB9DBE" w14:textId="481F095A" w:rsidR="00C87CFE" w:rsidRPr="00F665AE" w:rsidRDefault="00C87CFE" w:rsidP="00C87CFE">
            <w:pPr>
              <w:jc w:val="center"/>
              <w:rPr>
                <w:ins w:id="22042" w:author="Στάθης Καπ" w:date="2023-03-03T03:54:00Z"/>
                <w:rFonts w:ascii="Calibri" w:hAnsi="Calibri" w:cs="Calibri"/>
                <w:color w:val="000000"/>
                <w:sz w:val="16"/>
                <w:szCs w:val="16"/>
                <w:rPrChange w:id="22043" w:author="Στάθης Καπ" w:date="2023-03-03T03:55:00Z">
                  <w:rPr>
                    <w:ins w:id="22044" w:author="Στάθης Καπ" w:date="2023-03-03T03:54:00Z"/>
                    <w:rFonts w:ascii="Calibri" w:hAnsi="Calibri" w:cs="Calibri"/>
                    <w:color w:val="000000"/>
                    <w:sz w:val="18"/>
                    <w:szCs w:val="18"/>
                  </w:rPr>
                </w:rPrChange>
              </w:rPr>
            </w:pPr>
            <w:ins w:id="22045" w:author="Στάθης Καπ" w:date="2023-03-03T03:54:00Z">
              <w:r w:rsidRPr="00F665AE">
                <w:rPr>
                  <w:rFonts w:ascii="Calibri" w:hAnsi="Calibri" w:cs="Calibri"/>
                  <w:color w:val="000000"/>
                  <w:sz w:val="16"/>
                  <w:szCs w:val="16"/>
                  <w:rPrChange w:id="22046" w:author="Στάθης Καπ" w:date="2023-03-03T03:55:00Z">
                    <w:rPr>
                      <w:rFonts w:ascii="Calibri" w:hAnsi="Calibri" w:cs="Calibri"/>
                      <w:color w:val="000000"/>
                      <w:sz w:val="18"/>
                      <w:szCs w:val="18"/>
                    </w:rPr>
                  </w:rPrChange>
                </w:rPr>
                <w:t>0.228</w:t>
              </w:r>
            </w:ins>
          </w:p>
        </w:tc>
        <w:tc>
          <w:tcPr>
            <w:tcW w:w="669" w:type="dxa"/>
            <w:vAlign w:val="center"/>
            <w:tcPrChange w:id="22047" w:author="Στάθης Καπ" w:date="2023-03-03T06:26:00Z">
              <w:tcPr>
                <w:tcW w:w="669" w:type="dxa"/>
                <w:vAlign w:val="center"/>
              </w:tcPr>
            </w:tcPrChange>
          </w:tcPr>
          <w:p w14:paraId="279F42D7" w14:textId="1E942BBA" w:rsidR="00C87CFE" w:rsidRPr="00F665AE" w:rsidRDefault="00C87CFE" w:rsidP="00C87CFE">
            <w:pPr>
              <w:jc w:val="center"/>
              <w:rPr>
                <w:ins w:id="22048" w:author="Στάθης Καπ" w:date="2023-03-03T03:54:00Z"/>
                <w:rFonts w:cstheme="minorHAnsi"/>
                <w:sz w:val="16"/>
                <w:szCs w:val="16"/>
              </w:rPr>
            </w:pPr>
            <w:ins w:id="22049" w:author="Στάθης Καπ" w:date="2023-03-03T06:18:00Z">
              <w:r>
                <w:rPr>
                  <w:rFonts w:ascii="Calibri" w:hAnsi="Calibri" w:cstheme="minorHAnsi"/>
                  <w:color w:val="000000"/>
                  <w:sz w:val="16"/>
                  <w:szCs w:val="16"/>
                </w:rPr>
                <w:t>1.55</w:t>
              </w:r>
            </w:ins>
          </w:p>
        </w:tc>
        <w:tc>
          <w:tcPr>
            <w:tcW w:w="508" w:type="dxa"/>
            <w:vAlign w:val="bottom"/>
            <w:tcPrChange w:id="22050" w:author="Στάθης Καπ" w:date="2023-03-03T06:26:00Z">
              <w:tcPr>
                <w:tcW w:w="508" w:type="dxa"/>
                <w:vAlign w:val="bottom"/>
              </w:tcPr>
            </w:tcPrChange>
          </w:tcPr>
          <w:p w14:paraId="23D3EA27" w14:textId="69B6A679" w:rsidR="00C87CFE" w:rsidRPr="00F665AE" w:rsidRDefault="00C87CFE" w:rsidP="00C87CFE">
            <w:pPr>
              <w:jc w:val="center"/>
              <w:rPr>
                <w:ins w:id="22051" w:author="Στάθης Καπ" w:date="2023-03-03T03:54:00Z"/>
                <w:rFonts w:ascii="Calibri" w:hAnsi="Calibri" w:cs="Calibri"/>
                <w:color w:val="000000"/>
                <w:sz w:val="16"/>
                <w:szCs w:val="16"/>
                <w:rPrChange w:id="22052" w:author="Στάθης Καπ" w:date="2023-03-03T03:55:00Z">
                  <w:rPr>
                    <w:ins w:id="22053" w:author="Στάθης Καπ" w:date="2023-03-03T03:54:00Z"/>
                    <w:rFonts w:ascii="Calibri" w:hAnsi="Calibri" w:cs="Calibri"/>
                    <w:color w:val="000000"/>
                    <w:sz w:val="18"/>
                    <w:szCs w:val="18"/>
                  </w:rPr>
                </w:rPrChange>
              </w:rPr>
            </w:pPr>
            <w:ins w:id="22054" w:author="Στάθης Καπ" w:date="2023-03-03T03:54:00Z">
              <w:r w:rsidRPr="00F665AE">
                <w:rPr>
                  <w:rFonts w:ascii="Calibri" w:hAnsi="Calibri" w:cs="Calibri"/>
                  <w:color w:val="000000"/>
                  <w:sz w:val="16"/>
                  <w:szCs w:val="16"/>
                  <w:rPrChange w:id="22055" w:author="Στάθης Καπ" w:date="2023-03-03T03:55:00Z">
                    <w:rPr>
                      <w:rFonts w:ascii="Calibri" w:hAnsi="Calibri" w:cs="Calibri"/>
                      <w:color w:val="000000"/>
                      <w:sz w:val="18"/>
                      <w:szCs w:val="18"/>
                    </w:rPr>
                  </w:rPrChange>
                </w:rPr>
                <w:t>900</w:t>
              </w:r>
            </w:ins>
          </w:p>
        </w:tc>
        <w:tc>
          <w:tcPr>
            <w:tcW w:w="541" w:type="dxa"/>
            <w:vAlign w:val="bottom"/>
            <w:tcPrChange w:id="22056" w:author="Στάθης Καπ" w:date="2023-03-03T06:26:00Z">
              <w:tcPr>
                <w:tcW w:w="541" w:type="dxa"/>
                <w:vAlign w:val="bottom"/>
              </w:tcPr>
            </w:tcPrChange>
          </w:tcPr>
          <w:p w14:paraId="13CAAEEA" w14:textId="1F1D5590" w:rsidR="00C87CFE" w:rsidRPr="00F665AE" w:rsidRDefault="00C87CFE" w:rsidP="00C87CFE">
            <w:pPr>
              <w:jc w:val="center"/>
              <w:rPr>
                <w:ins w:id="22057" w:author="Στάθης Καπ" w:date="2023-03-03T03:54:00Z"/>
                <w:rFonts w:ascii="Calibri" w:hAnsi="Calibri" w:cs="Calibri"/>
                <w:color w:val="000000"/>
                <w:sz w:val="16"/>
                <w:szCs w:val="16"/>
                <w:rPrChange w:id="22058" w:author="Στάθης Καπ" w:date="2023-03-03T03:55:00Z">
                  <w:rPr>
                    <w:ins w:id="22059" w:author="Στάθης Καπ" w:date="2023-03-03T03:54:00Z"/>
                    <w:rFonts w:ascii="Calibri" w:hAnsi="Calibri" w:cs="Calibri"/>
                    <w:color w:val="000000"/>
                    <w:sz w:val="18"/>
                    <w:szCs w:val="18"/>
                  </w:rPr>
                </w:rPrChange>
              </w:rPr>
            </w:pPr>
            <w:ins w:id="22060" w:author="Στάθης Καπ" w:date="2023-03-03T03:54:00Z">
              <w:r w:rsidRPr="00F665AE">
                <w:rPr>
                  <w:rFonts w:ascii="Calibri" w:hAnsi="Calibri" w:cs="Calibri"/>
                  <w:color w:val="000000"/>
                  <w:sz w:val="16"/>
                  <w:szCs w:val="16"/>
                  <w:rPrChange w:id="22061" w:author="Στάθης Καπ" w:date="2023-03-03T03:55:00Z">
                    <w:rPr>
                      <w:rFonts w:ascii="Calibri" w:hAnsi="Calibri" w:cs="Calibri"/>
                      <w:color w:val="000000"/>
                      <w:sz w:val="18"/>
                      <w:szCs w:val="18"/>
                    </w:rPr>
                  </w:rPrChange>
                </w:rPr>
                <w:t>0.402</w:t>
              </w:r>
            </w:ins>
          </w:p>
        </w:tc>
        <w:tc>
          <w:tcPr>
            <w:tcW w:w="589" w:type="dxa"/>
            <w:vAlign w:val="center"/>
            <w:tcPrChange w:id="22062" w:author="Στάθης Καπ" w:date="2023-03-03T06:26:00Z">
              <w:tcPr>
                <w:tcW w:w="589" w:type="dxa"/>
                <w:vAlign w:val="center"/>
              </w:tcPr>
            </w:tcPrChange>
          </w:tcPr>
          <w:p w14:paraId="61A50B31" w14:textId="18E54A60" w:rsidR="00C87CFE" w:rsidRPr="00F665AE" w:rsidRDefault="00C87CFE" w:rsidP="00C87CFE">
            <w:pPr>
              <w:jc w:val="center"/>
              <w:rPr>
                <w:ins w:id="22063" w:author="Στάθης Καπ" w:date="2023-03-03T03:54:00Z"/>
                <w:rFonts w:cstheme="minorHAnsi"/>
                <w:sz w:val="16"/>
                <w:szCs w:val="16"/>
              </w:rPr>
            </w:pPr>
            <w:ins w:id="22064" w:author="Στάθης Καπ" w:date="2023-03-03T06:18:00Z">
              <w:r>
                <w:rPr>
                  <w:rFonts w:ascii="Calibri" w:hAnsi="Calibri" w:cstheme="minorHAnsi"/>
                  <w:color w:val="000000"/>
                  <w:sz w:val="16"/>
                  <w:szCs w:val="16"/>
                </w:rPr>
                <w:t>0.33</w:t>
              </w:r>
            </w:ins>
          </w:p>
        </w:tc>
        <w:tc>
          <w:tcPr>
            <w:tcW w:w="463" w:type="dxa"/>
            <w:vAlign w:val="bottom"/>
            <w:tcPrChange w:id="22065" w:author="Στάθης Καπ" w:date="2023-03-03T06:26:00Z">
              <w:tcPr>
                <w:tcW w:w="463" w:type="dxa"/>
                <w:vAlign w:val="bottom"/>
              </w:tcPr>
            </w:tcPrChange>
          </w:tcPr>
          <w:p w14:paraId="13AB3BE2" w14:textId="4368347A" w:rsidR="00C87CFE" w:rsidRPr="00F665AE" w:rsidRDefault="00C87CFE" w:rsidP="00C87CFE">
            <w:pPr>
              <w:jc w:val="center"/>
              <w:rPr>
                <w:ins w:id="22066" w:author="Στάθης Καπ" w:date="2023-03-03T03:54:00Z"/>
                <w:rFonts w:ascii="Calibri" w:hAnsi="Calibri" w:cs="Calibri"/>
                <w:color w:val="000000"/>
                <w:sz w:val="16"/>
                <w:szCs w:val="16"/>
                <w:rPrChange w:id="22067" w:author="Στάθης Καπ" w:date="2023-03-03T03:55:00Z">
                  <w:rPr>
                    <w:ins w:id="22068" w:author="Στάθης Καπ" w:date="2023-03-03T03:54:00Z"/>
                    <w:rFonts w:ascii="Calibri" w:hAnsi="Calibri" w:cs="Calibri"/>
                    <w:color w:val="000000"/>
                    <w:sz w:val="18"/>
                    <w:szCs w:val="18"/>
                  </w:rPr>
                </w:rPrChange>
              </w:rPr>
            </w:pPr>
            <w:ins w:id="22069" w:author="Στάθης Καπ" w:date="2023-03-03T03:54:00Z">
              <w:r w:rsidRPr="00F665AE">
                <w:rPr>
                  <w:rFonts w:ascii="Calibri" w:hAnsi="Calibri" w:cs="Calibri"/>
                  <w:color w:val="000000"/>
                  <w:sz w:val="16"/>
                  <w:szCs w:val="16"/>
                  <w:rPrChange w:id="22070" w:author="Στάθης Καπ" w:date="2023-03-03T03:55:00Z">
                    <w:rPr>
                      <w:rFonts w:ascii="Calibri" w:hAnsi="Calibri" w:cs="Calibri"/>
                      <w:color w:val="000000"/>
                      <w:sz w:val="18"/>
                      <w:szCs w:val="18"/>
                    </w:rPr>
                  </w:rPrChange>
                </w:rPr>
                <w:t>839</w:t>
              </w:r>
            </w:ins>
          </w:p>
        </w:tc>
        <w:tc>
          <w:tcPr>
            <w:tcW w:w="541" w:type="dxa"/>
            <w:vAlign w:val="bottom"/>
            <w:tcPrChange w:id="22071" w:author="Στάθης Καπ" w:date="2023-03-03T06:26:00Z">
              <w:tcPr>
                <w:tcW w:w="541" w:type="dxa"/>
                <w:vAlign w:val="bottom"/>
              </w:tcPr>
            </w:tcPrChange>
          </w:tcPr>
          <w:p w14:paraId="2B2501DA" w14:textId="0FB20AE2" w:rsidR="00C87CFE" w:rsidRPr="00F665AE" w:rsidRDefault="00C87CFE" w:rsidP="00C87CFE">
            <w:pPr>
              <w:jc w:val="center"/>
              <w:rPr>
                <w:ins w:id="22072" w:author="Στάθης Καπ" w:date="2023-03-03T03:54:00Z"/>
                <w:rFonts w:ascii="Calibri" w:hAnsi="Calibri" w:cs="Calibri"/>
                <w:color w:val="000000"/>
                <w:sz w:val="16"/>
                <w:szCs w:val="16"/>
                <w:rPrChange w:id="22073" w:author="Στάθης Καπ" w:date="2023-03-03T03:55:00Z">
                  <w:rPr>
                    <w:ins w:id="22074" w:author="Στάθης Καπ" w:date="2023-03-03T03:54:00Z"/>
                    <w:rFonts w:ascii="Calibri" w:hAnsi="Calibri" w:cs="Calibri"/>
                    <w:color w:val="000000"/>
                    <w:sz w:val="18"/>
                    <w:szCs w:val="18"/>
                  </w:rPr>
                </w:rPrChange>
              </w:rPr>
            </w:pPr>
            <w:ins w:id="22075" w:author="Στάθης Καπ" w:date="2023-03-03T03:54:00Z">
              <w:r w:rsidRPr="00F665AE">
                <w:rPr>
                  <w:rFonts w:ascii="Calibri" w:hAnsi="Calibri" w:cs="Calibri"/>
                  <w:color w:val="000000"/>
                  <w:sz w:val="16"/>
                  <w:szCs w:val="16"/>
                  <w:rPrChange w:id="22076" w:author="Στάθης Καπ" w:date="2023-03-03T03:55:00Z">
                    <w:rPr>
                      <w:rFonts w:ascii="Calibri" w:hAnsi="Calibri" w:cs="Calibri"/>
                      <w:color w:val="000000"/>
                      <w:sz w:val="18"/>
                      <w:szCs w:val="18"/>
                    </w:rPr>
                  </w:rPrChange>
                </w:rPr>
                <w:t>0.3</w:t>
              </w:r>
            </w:ins>
          </w:p>
        </w:tc>
        <w:tc>
          <w:tcPr>
            <w:tcW w:w="589" w:type="dxa"/>
            <w:vAlign w:val="center"/>
            <w:tcPrChange w:id="22077" w:author="Στάθης Καπ" w:date="2023-03-03T06:26:00Z">
              <w:tcPr>
                <w:tcW w:w="589" w:type="dxa"/>
                <w:vAlign w:val="center"/>
              </w:tcPr>
            </w:tcPrChange>
          </w:tcPr>
          <w:p w14:paraId="45C4DD3D" w14:textId="7BFF49AD" w:rsidR="00C87CFE" w:rsidRPr="00F665AE" w:rsidRDefault="00C87CFE" w:rsidP="00C87CFE">
            <w:pPr>
              <w:jc w:val="center"/>
              <w:rPr>
                <w:ins w:id="22078" w:author="Στάθης Καπ" w:date="2023-03-03T03:54:00Z"/>
                <w:rFonts w:cstheme="minorHAnsi"/>
                <w:sz w:val="16"/>
                <w:szCs w:val="16"/>
              </w:rPr>
            </w:pPr>
            <w:ins w:id="22079"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220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81"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22082" w:author="Στάθης Καπ" w:date="2023-03-03T06:26:00Z">
              <w:tcPr>
                <w:tcW w:w="515" w:type="dxa"/>
                <w:vAlign w:val="bottom"/>
              </w:tcPr>
            </w:tcPrChange>
          </w:tcPr>
          <w:p w14:paraId="7171ADBC" w14:textId="3C583C6B" w:rsidR="00C87CFE" w:rsidRPr="00F665AE" w:rsidRDefault="00C87CFE" w:rsidP="00C87CFE">
            <w:pPr>
              <w:jc w:val="center"/>
              <w:rPr>
                <w:ins w:id="22083" w:author="Στάθης Καπ" w:date="2023-03-03T03:54:00Z"/>
                <w:rFonts w:ascii="Calibri" w:hAnsi="Calibri" w:cs="Calibri"/>
                <w:color w:val="000000"/>
                <w:sz w:val="16"/>
                <w:szCs w:val="16"/>
                <w:rPrChange w:id="22084" w:author="Στάθης Καπ" w:date="2023-03-03T03:55:00Z">
                  <w:rPr>
                    <w:ins w:id="22085" w:author="Στάθης Καπ" w:date="2023-03-03T03:54:00Z"/>
                    <w:rFonts w:ascii="Calibri" w:hAnsi="Calibri" w:cs="Calibri"/>
                    <w:color w:val="000000"/>
                    <w:sz w:val="18"/>
                    <w:szCs w:val="18"/>
                  </w:rPr>
                </w:rPrChange>
              </w:rPr>
            </w:pPr>
            <w:ins w:id="22086" w:author="Στάθης Καπ" w:date="2023-03-03T03:54:00Z">
              <w:r w:rsidRPr="00F665AE">
                <w:rPr>
                  <w:rFonts w:ascii="Calibri" w:hAnsi="Calibri" w:cs="Calibri"/>
                  <w:color w:val="000000"/>
                  <w:sz w:val="16"/>
                  <w:szCs w:val="16"/>
                  <w:rPrChange w:id="22087"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22088" w:author="Στάθης Καπ" w:date="2023-03-03T06:26:00Z">
              <w:tcPr>
                <w:tcW w:w="560" w:type="dxa"/>
              </w:tcPr>
            </w:tcPrChange>
          </w:tcPr>
          <w:p w14:paraId="3122EEF2" w14:textId="2012B72E" w:rsidR="00C87CFE" w:rsidRPr="00F665AE" w:rsidRDefault="00C87CFE" w:rsidP="00C87CFE">
            <w:pPr>
              <w:jc w:val="center"/>
              <w:rPr>
                <w:ins w:id="22089" w:author="Στάθης Καπ" w:date="2023-03-03T03:54:00Z"/>
                <w:sz w:val="16"/>
                <w:szCs w:val="16"/>
                <w:rPrChange w:id="22090" w:author="Στάθης Καπ" w:date="2023-03-03T03:55:00Z">
                  <w:rPr>
                    <w:ins w:id="22091" w:author="Στάθης Καπ" w:date="2023-03-03T03:54:00Z"/>
                    <w:sz w:val="18"/>
                    <w:szCs w:val="18"/>
                  </w:rPr>
                </w:rPrChange>
              </w:rPr>
            </w:pPr>
            <w:ins w:id="22092" w:author="Στάθης Καπ" w:date="2023-03-03T03:54:00Z">
              <w:r w:rsidRPr="00F665AE">
                <w:rPr>
                  <w:sz w:val="16"/>
                  <w:szCs w:val="16"/>
                  <w:rPrChange w:id="22093" w:author="Στάθης Καπ" w:date="2023-03-03T03:55:00Z">
                    <w:rPr>
                      <w:sz w:val="18"/>
                      <w:szCs w:val="18"/>
                    </w:rPr>
                  </w:rPrChange>
                </w:rPr>
                <w:t>1057</w:t>
              </w:r>
            </w:ins>
          </w:p>
        </w:tc>
        <w:tc>
          <w:tcPr>
            <w:tcW w:w="855" w:type="dxa"/>
            <w:tcPrChange w:id="22094" w:author="Στάθης Καπ" w:date="2023-03-03T06:26:00Z">
              <w:tcPr>
                <w:tcW w:w="855" w:type="dxa"/>
              </w:tcPr>
            </w:tcPrChange>
          </w:tcPr>
          <w:p w14:paraId="24359840" w14:textId="090A1F2E" w:rsidR="00C87CFE" w:rsidRPr="00F665AE" w:rsidRDefault="00C87CFE" w:rsidP="00C87CFE">
            <w:pPr>
              <w:jc w:val="center"/>
              <w:rPr>
                <w:ins w:id="22095" w:author="Στάθης Καπ" w:date="2023-03-03T03:54:00Z"/>
                <w:sz w:val="16"/>
                <w:szCs w:val="16"/>
                <w:rPrChange w:id="22096" w:author="Στάθης Καπ" w:date="2023-03-03T03:55:00Z">
                  <w:rPr>
                    <w:ins w:id="22097" w:author="Στάθης Καπ" w:date="2023-03-03T03:54:00Z"/>
                    <w:sz w:val="18"/>
                    <w:szCs w:val="18"/>
                  </w:rPr>
                </w:rPrChange>
              </w:rPr>
            </w:pPr>
            <w:ins w:id="22098" w:author="Στάθης Καπ" w:date="2023-03-03T03:54:00Z">
              <w:r w:rsidRPr="00F665AE">
                <w:rPr>
                  <w:sz w:val="16"/>
                  <w:szCs w:val="16"/>
                  <w:rPrChange w:id="22099" w:author="Στάθης Καπ" w:date="2023-03-03T03:55:00Z">
                    <w:rPr>
                      <w:sz w:val="18"/>
                      <w:szCs w:val="18"/>
                    </w:rPr>
                  </w:rPrChange>
                </w:rPr>
                <w:t>1037</w:t>
              </w:r>
            </w:ins>
          </w:p>
        </w:tc>
        <w:tc>
          <w:tcPr>
            <w:tcW w:w="544" w:type="dxa"/>
            <w:vAlign w:val="bottom"/>
            <w:tcPrChange w:id="22100" w:author="Στάθης Καπ" w:date="2023-03-03T06:26:00Z">
              <w:tcPr>
                <w:tcW w:w="544" w:type="dxa"/>
                <w:vAlign w:val="bottom"/>
              </w:tcPr>
            </w:tcPrChange>
          </w:tcPr>
          <w:p w14:paraId="371E9D07" w14:textId="645AD56A" w:rsidR="00C87CFE" w:rsidRPr="00F665AE" w:rsidRDefault="00C87CFE" w:rsidP="00C87CFE">
            <w:pPr>
              <w:jc w:val="center"/>
              <w:rPr>
                <w:ins w:id="22101" w:author="Στάθης Καπ" w:date="2023-03-03T03:54:00Z"/>
                <w:rFonts w:ascii="Calibri" w:hAnsi="Calibri" w:cs="Calibri"/>
                <w:color w:val="000000"/>
                <w:sz w:val="16"/>
                <w:szCs w:val="16"/>
                <w:rPrChange w:id="22102" w:author="Στάθης Καπ" w:date="2023-03-03T03:55:00Z">
                  <w:rPr>
                    <w:ins w:id="22103" w:author="Στάθης Καπ" w:date="2023-03-03T03:54:00Z"/>
                    <w:rFonts w:ascii="Calibri" w:hAnsi="Calibri" w:cs="Calibri"/>
                    <w:color w:val="000000"/>
                    <w:sz w:val="18"/>
                    <w:szCs w:val="18"/>
                  </w:rPr>
                </w:rPrChange>
              </w:rPr>
            </w:pPr>
            <w:ins w:id="22104" w:author="Στάθης Καπ" w:date="2023-03-03T03:54:00Z">
              <w:r w:rsidRPr="00F665AE">
                <w:rPr>
                  <w:rFonts w:ascii="Calibri" w:hAnsi="Calibri" w:cs="Calibri"/>
                  <w:color w:val="000000"/>
                  <w:sz w:val="16"/>
                  <w:szCs w:val="16"/>
                  <w:rPrChange w:id="22105" w:author="Στάθης Καπ" w:date="2023-03-03T03:55:00Z">
                    <w:rPr>
                      <w:rFonts w:ascii="Calibri" w:hAnsi="Calibri" w:cs="Calibri"/>
                      <w:color w:val="000000"/>
                      <w:sz w:val="18"/>
                      <w:szCs w:val="18"/>
                    </w:rPr>
                  </w:rPrChange>
                </w:rPr>
                <w:t>973</w:t>
              </w:r>
            </w:ins>
          </w:p>
        </w:tc>
        <w:tc>
          <w:tcPr>
            <w:tcW w:w="621" w:type="dxa"/>
            <w:vAlign w:val="bottom"/>
            <w:tcPrChange w:id="22106" w:author="Στάθης Καπ" w:date="2023-03-03T06:26:00Z">
              <w:tcPr>
                <w:tcW w:w="621" w:type="dxa"/>
                <w:vAlign w:val="bottom"/>
              </w:tcPr>
            </w:tcPrChange>
          </w:tcPr>
          <w:p w14:paraId="2C7ADDDA" w14:textId="0BBA3C12" w:rsidR="00C87CFE" w:rsidRPr="00F665AE" w:rsidRDefault="00C87CFE" w:rsidP="00C87CFE">
            <w:pPr>
              <w:jc w:val="center"/>
              <w:rPr>
                <w:ins w:id="22107" w:author="Στάθης Καπ" w:date="2023-03-03T03:54:00Z"/>
                <w:rFonts w:ascii="Calibri" w:hAnsi="Calibri" w:cs="Calibri"/>
                <w:color w:val="000000"/>
                <w:sz w:val="16"/>
                <w:szCs w:val="16"/>
                <w:rPrChange w:id="22108" w:author="Στάθης Καπ" w:date="2023-03-03T03:55:00Z">
                  <w:rPr>
                    <w:ins w:id="22109" w:author="Στάθης Καπ" w:date="2023-03-03T03:54:00Z"/>
                    <w:rFonts w:ascii="Calibri" w:hAnsi="Calibri" w:cs="Calibri"/>
                    <w:color w:val="000000"/>
                    <w:sz w:val="18"/>
                    <w:szCs w:val="18"/>
                  </w:rPr>
                </w:rPrChange>
              </w:rPr>
            </w:pPr>
            <w:ins w:id="22110" w:author="Στάθης Καπ" w:date="2023-03-03T03:54:00Z">
              <w:r w:rsidRPr="00F665AE">
                <w:rPr>
                  <w:rFonts w:ascii="Calibri" w:hAnsi="Calibri" w:cs="Calibri"/>
                  <w:color w:val="000000"/>
                  <w:sz w:val="16"/>
                  <w:szCs w:val="16"/>
                  <w:rPrChange w:id="22111" w:author="Στάθης Καπ" w:date="2023-03-03T03:55:00Z">
                    <w:rPr>
                      <w:rFonts w:ascii="Calibri" w:hAnsi="Calibri" w:cs="Calibri"/>
                      <w:color w:val="000000"/>
                      <w:sz w:val="18"/>
                      <w:szCs w:val="18"/>
                    </w:rPr>
                  </w:rPrChange>
                </w:rPr>
                <w:t>0.429</w:t>
              </w:r>
            </w:ins>
          </w:p>
        </w:tc>
        <w:tc>
          <w:tcPr>
            <w:tcW w:w="669" w:type="dxa"/>
            <w:vAlign w:val="center"/>
            <w:tcPrChange w:id="22112" w:author="Στάθης Καπ" w:date="2023-03-03T06:26:00Z">
              <w:tcPr>
                <w:tcW w:w="669" w:type="dxa"/>
                <w:vAlign w:val="center"/>
              </w:tcPr>
            </w:tcPrChange>
          </w:tcPr>
          <w:p w14:paraId="009DB28A" w14:textId="0C75DC60" w:rsidR="00C87CFE" w:rsidRPr="00F665AE" w:rsidRDefault="00C87CFE" w:rsidP="00C87CFE">
            <w:pPr>
              <w:jc w:val="center"/>
              <w:rPr>
                <w:ins w:id="22113" w:author="Στάθης Καπ" w:date="2023-03-03T03:54:00Z"/>
                <w:rFonts w:cstheme="minorHAnsi"/>
                <w:sz w:val="16"/>
                <w:szCs w:val="16"/>
              </w:rPr>
            </w:pPr>
            <w:ins w:id="22114" w:author="Στάθης Καπ" w:date="2023-03-03T06:18:00Z">
              <w:r>
                <w:rPr>
                  <w:rFonts w:ascii="Calibri" w:hAnsi="Calibri" w:cstheme="minorHAnsi"/>
                  <w:color w:val="000000"/>
                  <w:sz w:val="16"/>
                  <w:szCs w:val="16"/>
                </w:rPr>
                <w:t>7.95</w:t>
              </w:r>
            </w:ins>
          </w:p>
        </w:tc>
        <w:tc>
          <w:tcPr>
            <w:tcW w:w="543" w:type="dxa"/>
            <w:vAlign w:val="bottom"/>
            <w:tcPrChange w:id="22115" w:author="Στάθης Καπ" w:date="2023-03-03T06:26:00Z">
              <w:tcPr>
                <w:tcW w:w="543" w:type="dxa"/>
                <w:vAlign w:val="bottom"/>
              </w:tcPr>
            </w:tcPrChange>
          </w:tcPr>
          <w:p w14:paraId="3CD71068" w14:textId="029F3BFC" w:rsidR="00C87CFE" w:rsidRPr="00F665AE" w:rsidRDefault="00C87CFE" w:rsidP="00C87CFE">
            <w:pPr>
              <w:jc w:val="center"/>
              <w:rPr>
                <w:ins w:id="22116" w:author="Στάθης Καπ" w:date="2023-03-03T03:54:00Z"/>
                <w:rFonts w:ascii="Calibri" w:hAnsi="Calibri" w:cs="Calibri"/>
                <w:color w:val="000000"/>
                <w:sz w:val="16"/>
                <w:szCs w:val="16"/>
                <w:rPrChange w:id="22117" w:author="Στάθης Καπ" w:date="2023-03-03T03:55:00Z">
                  <w:rPr>
                    <w:ins w:id="22118" w:author="Στάθης Καπ" w:date="2023-03-03T03:54:00Z"/>
                    <w:rFonts w:ascii="Calibri" w:hAnsi="Calibri" w:cs="Calibri"/>
                    <w:color w:val="000000"/>
                    <w:sz w:val="18"/>
                    <w:szCs w:val="18"/>
                  </w:rPr>
                </w:rPrChange>
              </w:rPr>
            </w:pPr>
            <w:ins w:id="22119" w:author="Στάθης Καπ" w:date="2023-03-03T03:54:00Z">
              <w:r w:rsidRPr="00F665AE">
                <w:rPr>
                  <w:rFonts w:ascii="Calibri" w:hAnsi="Calibri" w:cs="Calibri"/>
                  <w:color w:val="000000"/>
                  <w:sz w:val="16"/>
                  <w:szCs w:val="16"/>
                  <w:rPrChange w:id="22120" w:author="Στάθης Καπ" w:date="2023-03-03T03:55:00Z">
                    <w:rPr>
                      <w:rFonts w:ascii="Calibri" w:hAnsi="Calibri" w:cs="Calibri"/>
                      <w:color w:val="000000"/>
                      <w:sz w:val="18"/>
                      <w:szCs w:val="18"/>
                    </w:rPr>
                  </w:rPrChange>
                </w:rPr>
                <w:t>941</w:t>
              </w:r>
            </w:ins>
          </w:p>
        </w:tc>
        <w:tc>
          <w:tcPr>
            <w:tcW w:w="621" w:type="dxa"/>
            <w:vAlign w:val="bottom"/>
            <w:tcPrChange w:id="22121" w:author="Στάθης Καπ" w:date="2023-03-03T06:26:00Z">
              <w:tcPr>
                <w:tcW w:w="621" w:type="dxa"/>
                <w:vAlign w:val="bottom"/>
              </w:tcPr>
            </w:tcPrChange>
          </w:tcPr>
          <w:p w14:paraId="219D2912" w14:textId="31CCE3ED" w:rsidR="00C87CFE" w:rsidRPr="00F665AE" w:rsidRDefault="00C87CFE" w:rsidP="00C87CFE">
            <w:pPr>
              <w:jc w:val="center"/>
              <w:rPr>
                <w:ins w:id="22122" w:author="Στάθης Καπ" w:date="2023-03-03T03:54:00Z"/>
                <w:rFonts w:ascii="Calibri" w:hAnsi="Calibri" w:cs="Calibri"/>
                <w:color w:val="000000"/>
                <w:sz w:val="16"/>
                <w:szCs w:val="16"/>
                <w:rPrChange w:id="22123" w:author="Στάθης Καπ" w:date="2023-03-03T03:55:00Z">
                  <w:rPr>
                    <w:ins w:id="22124" w:author="Στάθης Καπ" w:date="2023-03-03T03:54:00Z"/>
                    <w:rFonts w:ascii="Calibri" w:hAnsi="Calibri" w:cs="Calibri"/>
                    <w:color w:val="000000"/>
                    <w:sz w:val="18"/>
                    <w:szCs w:val="18"/>
                  </w:rPr>
                </w:rPrChange>
              </w:rPr>
            </w:pPr>
            <w:ins w:id="22125" w:author="Στάθης Καπ" w:date="2023-03-03T03:54:00Z">
              <w:r w:rsidRPr="00F665AE">
                <w:rPr>
                  <w:rFonts w:ascii="Calibri" w:hAnsi="Calibri" w:cs="Calibri"/>
                  <w:color w:val="000000"/>
                  <w:sz w:val="16"/>
                  <w:szCs w:val="16"/>
                  <w:rPrChange w:id="22126" w:author="Στάθης Καπ" w:date="2023-03-03T03:55:00Z">
                    <w:rPr>
                      <w:rFonts w:ascii="Calibri" w:hAnsi="Calibri" w:cs="Calibri"/>
                      <w:color w:val="000000"/>
                      <w:sz w:val="18"/>
                      <w:szCs w:val="18"/>
                    </w:rPr>
                  </w:rPrChange>
                </w:rPr>
                <w:t>0.23</w:t>
              </w:r>
            </w:ins>
          </w:p>
        </w:tc>
        <w:tc>
          <w:tcPr>
            <w:tcW w:w="669" w:type="dxa"/>
            <w:vAlign w:val="center"/>
            <w:tcPrChange w:id="22127" w:author="Στάθης Καπ" w:date="2023-03-03T06:26:00Z">
              <w:tcPr>
                <w:tcW w:w="669" w:type="dxa"/>
                <w:vAlign w:val="center"/>
              </w:tcPr>
            </w:tcPrChange>
          </w:tcPr>
          <w:p w14:paraId="253D5AD4" w14:textId="355E2F5A" w:rsidR="00C87CFE" w:rsidRPr="00F665AE" w:rsidRDefault="00C87CFE" w:rsidP="00C87CFE">
            <w:pPr>
              <w:jc w:val="center"/>
              <w:rPr>
                <w:ins w:id="22128" w:author="Στάθης Καπ" w:date="2023-03-03T03:54:00Z"/>
                <w:rFonts w:cstheme="minorHAnsi"/>
                <w:sz w:val="16"/>
                <w:szCs w:val="16"/>
              </w:rPr>
            </w:pPr>
            <w:ins w:id="22129" w:author="Στάθης Καπ" w:date="2023-03-03T06:18:00Z">
              <w:r>
                <w:rPr>
                  <w:rFonts w:ascii="Calibri" w:hAnsi="Calibri" w:cstheme="minorHAnsi"/>
                  <w:color w:val="000000"/>
                  <w:sz w:val="16"/>
                  <w:szCs w:val="16"/>
                </w:rPr>
                <w:t>3.29</w:t>
              </w:r>
            </w:ins>
          </w:p>
        </w:tc>
        <w:tc>
          <w:tcPr>
            <w:tcW w:w="508" w:type="dxa"/>
            <w:vAlign w:val="bottom"/>
            <w:tcPrChange w:id="22130" w:author="Στάθης Καπ" w:date="2023-03-03T06:26:00Z">
              <w:tcPr>
                <w:tcW w:w="508" w:type="dxa"/>
                <w:vAlign w:val="bottom"/>
              </w:tcPr>
            </w:tcPrChange>
          </w:tcPr>
          <w:p w14:paraId="3DD22ED6" w14:textId="1C50C97A" w:rsidR="00C87CFE" w:rsidRPr="00F665AE" w:rsidRDefault="00C87CFE" w:rsidP="00C87CFE">
            <w:pPr>
              <w:jc w:val="center"/>
              <w:rPr>
                <w:ins w:id="22131" w:author="Στάθης Καπ" w:date="2023-03-03T03:54:00Z"/>
                <w:rFonts w:ascii="Calibri" w:hAnsi="Calibri" w:cs="Calibri"/>
                <w:color w:val="000000"/>
                <w:sz w:val="16"/>
                <w:szCs w:val="16"/>
                <w:rPrChange w:id="22132" w:author="Στάθης Καπ" w:date="2023-03-03T03:55:00Z">
                  <w:rPr>
                    <w:ins w:id="22133" w:author="Στάθης Καπ" w:date="2023-03-03T03:54:00Z"/>
                    <w:rFonts w:ascii="Calibri" w:hAnsi="Calibri" w:cs="Calibri"/>
                    <w:color w:val="000000"/>
                    <w:sz w:val="18"/>
                    <w:szCs w:val="18"/>
                  </w:rPr>
                </w:rPrChange>
              </w:rPr>
            </w:pPr>
            <w:ins w:id="22134" w:author="Στάθης Καπ" w:date="2023-03-03T03:54:00Z">
              <w:r w:rsidRPr="00F665AE">
                <w:rPr>
                  <w:rFonts w:ascii="Calibri" w:hAnsi="Calibri" w:cs="Calibri"/>
                  <w:color w:val="000000"/>
                  <w:sz w:val="16"/>
                  <w:szCs w:val="16"/>
                  <w:rPrChange w:id="22135" w:author="Στάθης Καπ" w:date="2023-03-03T03:55:00Z">
                    <w:rPr>
                      <w:rFonts w:ascii="Calibri" w:hAnsi="Calibri" w:cs="Calibri"/>
                      <w:color w:val="000000"/>
                      <w:sz w:val="18"/>
                      <w:szCs w:val="18"/>
                    </w:rPr>
                  </w:rPrChange>
                </w:rPr>
                <w:t>986</w:t>
              </w:r>
            </w:ins>
          </w:p>
        </w:tc>
        <w:tc>
          <w:tcPr>
            <w:tcW w:w="541" w:type="dxa"/>
            <w:vAlign w:val="bottom"/>
            <w:tcPrChange w:id="22136" w:author="Στάθης Καπ" w:date="2023-03-03T06:26:00Z">
              <w:tcPr>
                <w:tcW w:w="541" w:type="dxa"/>
                <w:vAlign w:val="bottom"/>
              </w:tcPr>
            </w:tcPrChange>
          </w:tcPr>
          <w:p w14:paraId="435BADF2" w14:textId="624E17A6" w:rsidR="00C87CFE" w:rsidRPr="00F665AE" w:rsidRDefault="00C87CFE" w:rsidP="00C87CFE">
            <w:pPr>
              <w:jc w:val="center"/>
              <w:rPr>
                <w:ins w:id="22137" w:author="Στάθης Καπ" w:date="2023-03-03T03:54:00Z"/>
                <w:rFonts w:ascii="Calibri" w:hAnsi="Calibri" w:cs="Calibri"/>
                <w:color w:val="000000"/>
                <w:sz w:val="16"/>
                <w:szCs w:val="16"/>
                <w:rPrChange w:id="22138" w:author="Στάθης Καπ" w:date="2023-03-03T03:55:00Z">
                  <w:rPr>
                    <w:ins w:id="22139" w:author="Στάθης Καπ" w:date="2023-03-03T03:54:00Z"/>
                    <w:rFonts w:ascii="Calibri" w:hAnsi="Calibri" w:cs="Calibri"/>
                    <w:color w:val="000000"/>
                    <w:sz w:val="18"/>
                    <w:szCs w:val="18"/>
                  </w:rPr>
                </w:rPrChange>
              </w:rPr>
            </w:pPr>
            <w:ins w:id="22140" w:author="Στάθης Καπ" w:date="2023-03-03T03:54:00Z">
              <w:r w:rsidRPr="00F665AE">
                <w:rPr>
                  <w:rFonts w:ascii="Calibri" w:hAnsi="Calibri" w:cs="Calibri"/>
                  <w:color w:val="000000"/>
                  <w:sz w:val="16"/>
                  <w:szCs w:val="16"/>
                  <w:rPrChange w:id="22141" w:author="Στάθης Καπ" w:date="2023-03-03T03:55:00Z">
                    <w:rPr>
                      <w:rFonts w:ascii="Calibri" w:hAnsi="Calibri" w:cs="Calibri"/>
                      <w:color w:val="000000"/>
                      <w:sz w:val="18"/>
                      <w:szCs w:val="18"/>
                    </w:rPr>
                  </w:rPrChange>
                </w:rPr>
                <w:t>0.258</w:t>
              </w:r>
            </w:ins>
          </w:p>
        </w:tc>
        <w:tc>
          <w:tcPr>
            <w:tcW w:w="589" w:type="dxa"/>
            <w:vAlign w:val="center"/>
            <w:tcPrChange w:id="22142" w:author="Στάθης Καπ" w:date="2023-03-03T06:26:00Z">
              <w:tcPr>
                <w:tcW w:w="589" w:type="dxa"/>
                <w:vAlign w:val="center"/>
              </w:tcPr>
            </w:tcPrChange>
          </w:tcPr>
          <w:p w14:paraId="2F2CED77" w14:textId="2F6304F1" w:rsidR="00C87CFE" w:rsidRPr="00F665AE" w:rsidRDefault="00C87CFE" w:rsidP="00C87CFE">
            <w:pPr>
              <w:jc w:val="center"/>
              <w:rPr>
                <w:ins w:id="22143" w:author="Στάθης Καπ" w:date="2023-03-03T03:54:00Z"/>
                <w:rFonts w:cstheme="minorHAnsi"/>
                <w:sz w:val="16"/>
                <w:szCs w:val="16"/>
              </w:rPr>
            </w:pPr>
            <w:ins w:id="22144" w:author="Στάθης Καπ" w:date="2023-03-03T06:18:00Z">
              <w:r>
                <w:rPr>
                  <w:rFonts w:ascii="Calibri" w:hAnsi="Calibri" w:cstheme="minorHAnsi"/>
                  <w:color w:val="000000"/>
                  <w:sz w:val="16"/>
                  <w:szCs w:val="16"/>
                </w:rPr>
                <w:t>-1.34</w:t>
              </w:r>
            </w:ins>
          </w:p>
        </w:tc>
        <w:tc>
          <w:tcPr>
            <w:tcW w:w="463" w:type="dxa"/>
            <w:vAlign w:val="bottom"/>
            <w:tcPrChange w:id="22145" w:author="Στάθης Καπ" w:date="2023-03-03T06:26:00Z">
              <w:tcPr>
                <w:tcW w:w="463" w:type="dxa"/>
                <w:vAlign w:val="bottom"/>
              </w:tcPr>
            </w:tcPrChange>
          </w:tcPr>
          <w:p w14:paraId="699EABD2" w14:textId="68EE1C56" w:rsidR="00C87CFE" w:rsidRPr="00F665AE" w:rsidRDefault="00C87CFE" w:rsidP="00C87CFE">
            <w:pPr>
              <w:jc w:val="center"/>
              <w:rPr>
                <w:ins w:id="22146" w:author="Στάθης Καπ" w:date="2023-03-03T03:54:00Z"/>
                <w:rFonts w:ascii="Calibri" w:hAnsi="Calibri" w:cs="Calibri"/>
                <w:color w:val="000000"/>
                <w:sz w:val="16"/>
                <w:szCs w:val="16"/>
                <w:rPrChange w:id="22147" w:author="Στάθης Καπ" w:date="2023-03-03T03:55:00Z">
                  <w:rPr>
                    <w:ins w:id="22148" w:author="Στάθης Καπ" w:date="2023-03-03T03:54:00Z"/>
                    <w:rFonts w:ascii="Calibri" w:hAnsi="Calibri" w:cs="Calibri"/>
                    <w:color w:val="000000"/>
                    <w:sz w:val="18"/>
                    <w:szCs w:val="18"/>
                  </w:rPr>
                </w:rPrChange>
              </w:rPr>
            </w:pPr>
            <w:ins w:id="22149" w:author="Στάθης Καπ" w:date="2023-03-03T03:54:00Z">
              <w:r w:rsidRPr="00F665AE">
                <w:rPr>
                  <w:rFonts w:ascii="Calibri" w:hAnsi="Calibri" w:cs="Calibri"/>
                  <w:color w:val="000000"/>
                  <w:sz w:val="16"/>
                  <w:szCs w:val="16"/>
                  <w:rPrChange w:id="22150" w:author="Στάθης Καπ" w:date="2023-03-03T03:55:00Z">
                    <w:rPr>
                      <w:rFonts w:ascii="Calibri" w:hAnsi="Calibri" w:cs="Calibri"/>
                      <w:color w:val="000000"/>
                      <w:sz w:val="18"/>
                      <w:szCs w:val="18"/>
                    </w:rPr>
                  </w:rPrChange>
                </w:rPr>
                <w:t>911</w:t>
              </w:r>
            </w:ins>
          </w:p>
        </w:tc>
        <w:tc>
          <w:tcPr>
            <w:tcW w:w="541" w:type="dxa"/>
            <w:vAlign w:val="bottom"/>
            <w:tcPrChange w:id="22151" w:author="Στάθης Καπ" w:date="2023-03-03T06:26:00Z">
              <w:tcPr>
                <w:tcW w:w="541" w:type="dxa"/>
                <w:vAlign w:val="bottom"/>
              </w:tcPr>
            </w:tcPrChange>
          </w:tcPr>
          <w:p w14:paraId="07327CF8" w14:textId="11C1F1B3" w:rsidR="00C87CFE" w:rsidRPr="00F665AE" w:rsidRDefault="00C87CFE" w:rsidP="00C87CFE">
            <w:pPr>
              <w:jc w:val="center"/>
              <w:rPr>
                <w:ins w:id="22152" w:author="Στάθης Καπ" w:date="2023-03-03T03:54:00Z"/>
                <w:rFonts w:ascii="Calibri" w:hAnsi="Calibri" w:cs="Calibri"/>
                <w:color w:val="000000"/>
                <w:sz w:val="16"/>
                <w:szCs w:val="16"/>
                <w:rPrChange w:id="22153" w:author="Στάθης Καπ" w:date="2023-03-03T03:55:00Z">
                  <w:rPr>
                    <w:ins w:id="22154" w:author="Στάθης Καπ" w:date="2023-03-03T03:54:00Z"/>
                    <w:rFonts w:ascii="Calibri" w:hAnsi="Calibri" w:cs="Calibri"/>
                    <w:color w:val="000000"/>
                    <w:sz w:val="18"/>
                    <w:szCs w:val="18"/>
                  </w:rPr>
                </w:rPrChange>
              </w:rPr>
            </w:pPr>
            <w:ins w:id="22155" w:author="Στάθης Καπ" w:date="2023-03-03T03:54:00Z">
              <w:r w:rsidRPr="00F665AE">
                <w:rPr>
                  <w:rFonts w:ascii="Calibri" w:hAnsi="Calibri" w:cs="Calibri"/>
                  <w:color w:val="000000"/>
                  <w:sz w:val="16"/>
                  <w:szCs w:val="16"/>
                  <w:rPrChange w:id="22156" w:author="Στάθης Καπ" w:date="2023-03-03T03:55:00Z">
                    <w:rPr>
                      <w:rFonts w:ascii="Calibri" w:hAnsi="Calibri" w:cs="Calibri"/>
                      <w:color w:val="000000"/>
                      <w:sz w:val="18"/>
                      <w:szCs w:val="18"/>
                    </w:rPr>
                  </w:rPrChange>
                </w:rPr>
                <w:t>0.21</w:t>
              </w:r>
            </w:ins>
          </w:p>
        </w:tc>
        <w:tc>
          <w:tcPr>
            <w:tcW w:w="589" w:type="dxa"/>
            <w:vAlign w:val="center"/>
            <w:tcPrChange w:id="22157" w:author="Στάθης Καπ" w:date="2023-03-03T06:26:00Z">
              <w:tcPr>
                <w:tcW w:w="589" w:type="dxa"/>
                <w:vAlign w:val="center"/>
              </w:tcPr>
            </w:tcPrChange>
          </w:tcPr>
          <w:p w14:paraId="36F0FC3A" w14:textId="0BBA7799" w:rsidR="00C87CFE" w:rsidRPr="00F665AE" w:rsidRDefault="00C87CFE" w:rsidP="00C87CFE">
            <w:pPr>
              <w:jc w:val="center"/>
              <w:rPr>
                <w:ins w:id="22158" w:author="Στάθης Καπ" w:date="2023-03-03T03:54:00Z"/>
                <w:rFonts w:cstheme="minorHAnsi"/>
                <w:sz w:val="16"/>
                <w:szCs w:val="16"/>
              </w:rPr>
            </w:pPr>
            <w:ins w:id="22159" w:author="Στάθης Καπ" w:date="2023-03-03T06:19:00Z">
              <w:r>
                <w:rPr>
                  <w:rFonts w:ascii="Calibri" w:hAnsi="Calibri" w:cstheme="minorHAnsi"/>
                  <w:color w:val="000000"/>
                  <w:sz w:val="16"/>
                  <w:szCs w:val="16"/>
                </w:rPr>
                <w:t>6.37</w:t>
              </w:r>
            </w:ins>
          </w:p>
        </w:tc>
      </w:tr>
    </w:tbl>
    <w:p w14:paraId="1E68F43D" w14:textId="24FEF145" w:rsidR="00F665AE" w:rsidRDefault="00F665AE" w:rsidP="00AC6F02">
      <w:pPr>
        <w:rPr>
          <w:ins w:id="22160" w:author="Στάθης Καπ" w:date="2023-03-09T06:08:00Z"/>
        </w:rPr>
      </w:pPr>
    </w:p>
    <w:p w14:paraId="358F7280" w14:textId="04E872C5" w:rsidR="006B2DE3" w:rsidRPr="00494D04" w:rsidRDefault="006B2DE3" w:rsidP="006B2DE3">
      <w:pPr>
        <w:pStyle w:val="Caption"/>
        <w:keepNext/>
        <w:rPr>
          <w:ins w:id="22161" w:author="Στάθης Καπ" w:date="2023-03-09T06:23:00Z"/>
          <w:lang w:val="el-GR"/>
          <w:rPrChange w:id="22162" w:author="Στάθης Καπ" w:date="2023-03-09T07:18:00Z">
            <w:rPr>
              <w:ins w:id="22163" w:author="Στάθης Καπ" w:date="2023-03-09T06:23:00Z"/>
            </w:rPr>
          </w:rPrChange>
        </w:rPr>
        <w:pPrChange w:id="22164" w:author="Στάθης Καπ" w:date="2023-03-09T06:23:00Z">
          <w:pPr/>
        </w:pPrChange>
      </w:pPr>
      <w:ins w:id="22165" w:author="Στάθης Καπ" w:date="2023-03-09T06:23:00Z">
        <w:r w:rsidRPr="00494D04">
          <w:rPr>
            <w:lang w:val="el-GR"/>
            <w:rPrChange w:id="22166" w:author="Στάθης Καπ" w:date="2023-03-09T07:18:00Z">
              <w:rPr/>
            </w:rPrChange>
          </w:rPr>
          <w:t xml:space="preserve">Πίνακας </w:t>
        </w:r>
      </w:ins>
      <w:ins w:id="22167" w:author="Στάθης Καπ" w:date="2023-03-09T06:41:00Z">
        <w:r w:rsidR="00C36EAC">
          <w:fldChar w:fldCharType="begin"/>
        </w:r>
        <w:r w:rsidR="00C36EAC" w:rsidRPr="00494D04">
          <w:rPr>
            <w:lang w:val="el-GR"/>
            <w:rPrChange w:id="22168" w:author="Στάθης Καπ" w:date="2023-03-09T07:18:00Z">
              <w:rPr/>
            </w:rPrChange>
          </w:rPr>
          <w:instrText xml:space="preserve"> </w:instrText>
        </w:r>
        <w:r w:rsidR="00C36EAC">
          <w:instrText>STYLEREF</w:instrText>
        </w:r>
        <w:r w:rsidR="00C36EAC" w:rsidRPr="00494D04">
          <w:rPr>
            <w:lang w:val="el-GR"/>
            <w:rPrChange w:id="22169" w:author="Στάθης Καπ" w:date="2023-03-09T07:18:00Z">
              <w:rPr/>
            </w:rPrChange>
          </w:rPr>
          <w:instrText xml:space="preserve"> 1 \</w:instrText>
        </w:r>
        <w:r w:rsidR="00C36EAC">
          <w:instrText>s</w:instrText>
        </w:r>
        <w:r w:rsidR="00C36EAC" w:rsidRPr="00494D04">
          <w:rPr>
            <w:lang w:val="el-GR"/>
            <w:rPrChange w:id="22170" w:author="Στάθης Καπ" w:date="2023-03-09T07:18:00Z">
              <w:rPr/>
            </w:rPrChange>
          </w:rPr>
          <w:instrText xml:space="preserve"> </w:instrText>
        </w:r>
      </w:ins>
      <w:r w:rsidR="00C36EAC">
        <w:fldChar w:fldCharType="separate"/>
      </w:r>
      <w:r w:rsidR="00C36EAC" w:rsidRPr="00494D04">
        <w:rPr>
          <w:noProof/>
          <w:lang w:val="el-GR"/>
          <w:rPrChange w:id="22171" w:author="Στάθης Καπ" w:date="2023-03-09T07:18:00Z">
            <w:rPr>
              <w:noProof/>
            </w:rPr>
          </w:rPrChange>
        </w:rPr>
        <w:t>5</w:t>
      </w:r>
      <w:ins w:id="22172" w:author="Στάθης Καπ" w:date="2023-03-09T06:41:00Z">
        <w:r w:rsidR="00C36EAC">
          <w:fldChar w:fldCharType="end"/>
        </w:r>
        <w:r w:rsidR="00C36EAC" w:rsidRPr="00494D04">
          <w:rPr>
            <w:lang w:val="el-GR"/>
            <w:rPrChange w:id="22173" w:author="Στάθης Καπ" w:date="2023-03-09T07:18:00Z">
              <w:rPr/>
            </w:rPrChange>
          </w:rPr>
          <w:noBreakHyphen/>
        </w:r>
        <w:r w:rsidR="00C36EAC">
          <w:fldChar w:fldCharType="begin"/>
        </w:r>
        <w:r w:rsidR="00C36EAC" w:rsidRPr="00494D04">
          <w:rPr>
            <w:lang w:val="el-GR"/>
            <w:rPrChange w:id="22174" w:author="Στάθης Καπ" w:date="2023-03-09T07:18:00Z">
              <w:rPr/>
            </w:rPrChange>
          </w:rPr>
          <w:instrText xml:space="preserve"> </w:instrText>
        </w:r>
        <w:r w:rsidR="00C36EAC">
          <w:instrText>SEQ</w:instrText>
        </w:r>
        <w:r w:rsidR="00C36EAC" w:rsidRPr="00494D04">
          <w:rPr>
            <w:lang w:val="el-GR"/>
            <w:rPrChange w:id="22175" w:author="Στάθης Καπ" w:date="2023-03-09T07:18:00Z">
              <w:rPr/>
            </w:rPrChange>
          </w:rPr>
          <w:instrText xml:space="preserve"> Πίνακας \* </w:instrText>
        </w:r>
        <w:r w:rsidR="00C36EAC">
          <w:instrText>ARABIC</w:instrText>
        </w:r>
        <w:r w:rsidR="00C36EAC" w:rsidRPr="00494D04">
          <w:rPr>
            <w:lang w:val="el-GR"/>
            <w:rPrChange w:id="22176" w:author="Στάθης Καπ" w:date="2023-03-09T07:18:00Z">
              <w:rPr/>
            </w:rPrChange>
          </w:rPr>
          <w:instrText xml:space="preserve"> \</w:instrText>
        </w:r>
        <w:r w:rsidR="00C36EAC">
          <w:instrText>s</w:instrText>
        </w:r>
        <w:r w:rsidR="00C36EAC" w:rsidRPr="00494D04">
          <w:rPr>
            <w:lang w:val="el-GR"/>
            <w:rPrChange w:id="22177" w:author="Στάθης Καπ" w:date="2023-03-09T07:18:00Z">
              <w:rPr/>
            </w:rPrChange>
          </w:rPr>
          <w:instrText xml:space="preserve"> 1 </w:instrText>
        </w:r>
      </w:ins>
      <w:r w:rsidR="00C36EAC">
        <w:fldChar w:fldCharType="separate"/>
      </w:r>
      <w:ins w:id="22178" w:author="Στάθης Καπ" w:date="2023-03-09T06:41:00Z">
        <w:r w:rsidR="00C36EAC" w:rsidRPr="00494D04">
          <w:rPr>
            <w:noProof/>
            <w:lang w:val="el-GR"/>
            <w:rPrChange w:id="22179" w:author="Στάθης Καπ" w:date="2023-03-09T07:18:00Z">
              <w:rPr>
                <w:noProof/>
              </w:rPr>
            </w:rPrChange>
          </w:rPr>
          <w:t>10</w:t>
        </w:r>
        <w:r w:rsidR="00C36EAC">
          <w:fldChar w:fldCharType="end"/>
        </w:r>
      </w:ins>
      <w:ins w:id="22180"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22181" w:author="Στάθης Καπ" w:date="2023-03-09T07:18:00Z">
              <w:rPr/>
            </w:rPrChange>
          </w:rPr>
          <w:t xml:space="preserve"> (</w:t>
        </w:r>
        <w:r>
          <w:t>m</w:t>
        </w:r>
        <w:r w:rsidRPr="00494D04">
          <w:rPr>
            <w:lang w:val="el-GR"/>
            <w:rPrChange w:id="22182"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2218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3F61C26D" w14:textId="77777777" w:rsidTr="009861B1">
        <w:trPr>
          <w:trHeight w:val="170"/>
          <w:jc w:val="center"/>
          <w:ins w:id="22184"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22185"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22186" w:author="Στάθης Καπ" w:date="2023-03-09T06:08:00Z"/>
                <w:sz w:val="16"/>
                <w:szCs w:val="16"/>
              </w:rPr>
            </w:pPr>
            <w:ins w:id="22187"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22188" w:author="Στάθης Καπ" w:date="2023-03-09T06:08:00Z"/>
                <w:sz w:val="16"/>
                <w:szCs w:val="16"/>
              </w:rPr>
            </w:pPr>
            <w:ins w:id="22189"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22190" w:author="Στάθης Καπ" w:date="2023-03-09T06:08:00Z"/>
                <w:sz w:val="16"/>
                <w:szCs w:val="16"/>
              </w:rPr>
            </w:pPr>
            <w:ins w:id="22191"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22192" w:author="Στάθης Καπ" w:date="2023-03-09T06:08:00Z"/>
                <w:sz w:val="16"/>
                <w:szCs w:val="16"/>
              </w:rPr>
            </w:pPr>
            <w:ins w:id="22193"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22194" w:author="Στάθης Καπ" w:date="2023-03-09T06:08:00Z"/>
                <w:sz w:val="16"/>
                <w:szCs w:val="16"/>
              </w:rPr>
            </w:pPr>
            <w:ins w:id="22195"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22196" w:author="Στάθης Καπ" w:date="2023-03-09T06:08:00Z"/>
                <w:sz w:val="16"/>
                <w:szCs w:val="16"/>
              </w:rPr>
            </w:pPr>
            <w:ins w:id="22197" w:author="Στάθης Καπ" w:date="2023-03-09T06:08:00Z">
              <w:r w:rsidRPr="007E0F91">
                <w:rPr>
                  <w:sz w:val="16"/>
                  <w:szCs w:val="16"/>
                </w:rPr>
                <w:t>S=4</w:t>
              </w:r>
            </w:ins>
          </w:p>
        </w:tc>
      </w:tr>
      <w:tr w:rsidR="006E3D2E" w14:paraId="69EC55DB" w14:textId="77777777" w:rsidTr="009861B1">
        <w:trPr>
          <w:trHeight w:val="170"/>
          <w:jc w:val="center"/>
          <w:ins w:id="22198"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22199" w:author="Στάθης Καπ" w:date="2023-03-09T06:08:00Z"/>
                <w:sz w:val="16"/>
                <w:szCs w:val="16"/>
              </w:rPr>
            </w:pPr>
            <w:ins w:id="22200"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22201" w:author="Στάθης Καπ" w:date="2023-03-09T06:08:00Z"/>
                <w:sz w:val="16"/>
                <w:szCs w:val="16"/>
              </w:rPr>
            </w:pPr>
            <w:ins w:id="22202"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22203" w:author="Στάθης Καπ" w:date="2023-03-09T06:08:00Z"/>
                <w:sz w:val="16"/>
                <w:szCs w:val="16"/>
              </w:rPr>
            </w:pPr>
            <w:ins w:id="22204"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22205" w:author="Στάθης Καπ" w:date="2023-03-09T06:08:00Z"/>
                <w:sz w:val="16"/>
                <w:szCs w:val="16"/>
              </w:rPr>
            </w:pPr>
            <w:ins w:id="22206"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22207" w:author="Στάθης Καπ" w:date="2023-03-09T06:08:00Z"/>
                <w:sz w:val="16"/>
                <w:szCs w:val="16"/>
              </w:rPr>
            </w:pPr>
            <w:ins w:id="22208"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22209" w:author="Στάθης Καπ" w:date="2023-03-09T06:08:00Z"/>
                <w:sz w:val="16"/>
                <w:szCs w:val="16"/>
              </w:rPr>
            </w:pPr>
            <w:ins w:id="22210"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22211" w:author="Στάθης Καπ" w:date="2023-03-09T06:08:00Z"/>
                <w:sz w:val="16"/>
                <w:szCs w:val="16"/>
              </w:rPr>
            </w:pPr>
            <w:ins w:id="22212"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22213" w:author="Στάθης Καπ" w:date="2023-03-09T06:08:00Z"/>
                <w:sz w:val="16"/>
                <w:szCs w:val="16"/>
              </w:rPr>
            </w:pPr>
            <w:ins w:id="22214"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22215" w:author="Στάθης Καπ" w:date="2023-03-09T06:08:00Z"/>
                <w:sz w:val="16"/>
                <w:szCs w:val="16"/>
              </w:rPr>
            </w:pPr>
            <w:ins w:id="22216"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22217" w:author="Στάθης Καπ" w:date="2023-03-09T06:08:00Z"/>
                <w:sz w:val="16"/>
                <w:szCs w:val="16"/>
              </w:rPr>
            </w:pPr>
            <w:ins w:id="22218"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22219" w:author="Στάθης Καπ" w:date="2023-03-09T06:08:00Z"/>
                <w:sz w:val="16"/>
                <w:szCs w:val="16"/>
              </w:rPr>
            </w:pPr>
            <w:ins w:id="22220" w:author="Στάθης Καπ" w:date="2023-03-09T06:08:00Z">
              <w:r w:rsidRPr="007E0F91">
                <w:rPr>
                  <w:sz w:val="16"/>
                  <w:szCs w:val="16"/>
                </w:rPr>
                <w:t>CPU(s)</w:t>
              </w:r>
            </w:ins>
          </w:p>
        </w:tc>
      </w:tr>
      <w:tr w:rsidR="006E3D2E" w14:paraId="654A9B47" w14:textId="77777777" w:rsidTr="009861B1">
        <w:trPr>
          <w:trHeight w:val="170"/>
          <w:jc w:val="center"/>
          <w:ins w:id="22221"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22222"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22223"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22224"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22225" w:author="Στάθης Καπ" w:date="2023-03-09T06:08:00Z"/>
                <w:sz w:val="14"/>
                <w:szCs w:val="14"/>
              </w:rPr>
            </w:pPr>
            <w:ins w:id="22226"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22227" w:author="Στάθης Καπ" w:date="2023-03-09T06:08:00Z"/>
                <w:sz w:val="14"/>
                <w:szCs w:val="14"/>
              </w:rPr>
            </w:pPr>
            <w:ins w:id="22228"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22229" w:author="Στάθης Καπ" w:date="2023-03-09T06:08:00Z"/>
                <w:sz w:val="14"/>
                <w:szCs w:val="14"/>
              </w:rPr>
            </w:pPr>
            <w:ins w:id="22230"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22231" w:author="Στάθης Καπ" w:date="2023-03-09T06:08:00Z"/>
                <w:sz w:val="14"/>
                <w:szCs w:val="14"/>
              </w:rPr>
            </w:pPr>
            <w:ins w:id="22232"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22233" w:author="Στάθης Καπ" w:date="2023-03-09T06:08:00Z"/>
                <w:sz w:val="14"/>
                <w:szCs w:val="14"/>
              </w:rPr>
            </w:pPr>
            <w:ins w:id="22234"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22235" w:author="Στάθης Καπ" w:date="2023-03-09T06:08:00Z"/>
                <w:sz w:val="14"/>
                <w:szCs w:val="14"/>
              </w:rPr>
            </w:pPr>
            <w:ins w:id="22236"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22237" w:author="Στάθης Καπ" w:date="2023-03-09T06:08:00Z"/>
                <w:sz w:val="14"/>
                <w:szCs w:val="14"/>
              </w:rPr>
            </w:pPr>
            <w:ins w:id="22238"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22239" w:author="Στάθης Καπ" w:date="2023-03-09T06:08:00Z"/>
                <w:sz w:val="14"/>
                <w:szCs w:val="14"/>
              </w:rPr>
            </w:pPr>
            <w:ins w:id="22240"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22241" w:author="Στάθης Καπ" w:date="2023-03-09T06:08:00Z"/>
                <w:sz w:val="14"/>
                <w:szCs w:val="14"/>
              </w:rPr>
            </w:pPr>
            <w:ins w:id="22242"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22243" w:author="Στάθης Καπ" w:date="2023-03-09T06:08:00Z"/>
                <w:sz w:val="14"/>
                <w:szCs w:val="14"/>
              </w:rPr>
            </w:pPr>
            <w:ins w:id="22244"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22245" w:author="Στάθης Καπ" w:date="2023-03-09T06:08:00Z"/>
                <w:sz w:val="14"/>
                <w:szCs w:val="14"/>
              </w:rPr>
            </w:pPr>
            <w:ins w:id="22246"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22247" w:author="Στάθης Καπ" w:date="2023-03-09T06:08:00Z"/>
                <w:sz w:val="14"/>
                <w:szCs w:val="14"/>
              </w:rPr>
            </w:pPr>
            <w:ins w:id="2224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22249" w:author="Στάθης Καπ" w:date="2023-03-09T06:08:00Z"/>
                <w:sz w:val="14"/>
                <w:szCs w:val="14"/>
              </w:rPr>
            </w:pPr>
            <w:ins w:id="22250"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22251" w:author="Στάθης Καπ" w:date="2023-03-09T06:08:00Z"/>
                <w:sz w:val="14"/>
                <w:szCs w:val="14"/>
              </w:rPr>
            </w:pPr>
            <w:ins w:id="22252"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22253" w:author="Στάθης Καπ" w:date="2023-03-09T06:08:00Z"/>
                <w:sz w:val="14"/>
                <w:szCs w:val="14"/>
              </w:rPr>
            </w:pPr>
            <w:ins w:id="22254"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22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2256" w:author="Στάθης Καπ" w:date="2023-03-09T06:08:00Z"/>
          <w:trPrChange w:id="22257" w:author="Στάθης Καπ" w:date="2023-03-09T07:0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22258" w:author="Στάθης Καπ" w:date="2023-03-09T07:09: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22259" w:author="Στάθης Καπ" w:date="2023-03-09T06:08:00Z"/>
                <w:sz w:val="16"/>
                <w:szCs w:val="16"/>
              </w:rPr>
            </w:pPr>
            <w:ins w:id="22260"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22261" w:author="Στάθης Καπ" w:date="2023-03-09T07:09:00Z">
              <w:tcPr>
                <w:tcW w:w="565" w:type="dxa"/>
                <w:tcBorders>
                  <w:top w:val="single" w:sz="4" w:space="0" w:color="auto"/>
                  <w:left w:val="single" w:sz="4" w:space="0" w:color="auto"/>
                </w:tcBorders>
              </w:tcPr>
            </w:tcPrChange>
          </w:tcPr>
          <w:p w14:paraId="3500FDB1" w14:textId="3FE64C64" w:rsidR="00494D04" w:rsidRPr="007E0F91" w:rsidRDefault="00494D04" w:rsidP="00494D04">
            <w:pPr>
              <w:jc w:val="center"/>
              <w:rPr>
                <w:ins w:id="22262" w:author="Στάθης Καπ" w:date="2023-03-09T06:08:00Z"/>
                <w:sz w:val="16"/>
                <w:szCs w:val="16"/>
              </w:rPr>
            </w:pPr>
            <w:ins w:id="22263"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22264" w:author="Στάθης Καπ" w:date="2023-03-09T07:09:00Z">
              <w:tcPr>
                <w:tcW w:w="679" w:type="dxa"/>
                <w:tcBorders>
                  <w:top w:val="single" w:sz="4" w:space="0" w:color="auto"/>
                  <w:right w:val="single" w:sz="4" w:space="0" w:color="auto"/>
                </w:tcBorders>
              </w:tcPr>
            </w:tcPrChange>
          </w:tcPr>
          <w:p w14:paraId="021133DD" w14:textId="7CC1E334" w:rsidR="00494D04" w:rsidRPr="007E0F91" w:rsidRDefault="00494D04" w:rsidP="00494D04">
            <w:pPr>
              <w:jc w:val="center"/>
              <w:rPr>
                <w:ins w:id="22265" w:author="Στάθης Καπ" w:date="2023-03-09T06:08:00Z"/>
                <w:sz w:val="16"/>
                <w:szCs w:val="16"/>
              </w:rPr>
            </w:pPr>
            <w:ins w:id="22266"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22267" w:author="Στάθης Καπ" w:date="2023-03-09T07:09:00Z">
              <w:tcPr>
                <w:tcW w:w="453" w:type="dxa"/>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22268" w:author="Στάθης Καπ" w:date="2023-03-09T06:08:00Z"/>
                <w:sz w:val="16"/>
                <w:szCs w:val="16"/>
              </w:rPr>
            </w:pPr>
            <w:ins w:id="22269"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22270" w:author="Στάθης Καπ" w:date="2023-03-09T07:09:00Z">
              <w:tcPr>
                <w:tcW w:w="708" w:type="dxa"/>
                <w:tcBorders>
                  <w:top w:val="single" w:sz="4" w:space="0" w:color="auto"/>
                </w:tcBorders>
                <w:vAlign w:val="center"/>
              </w:tcPr>
            </w:tcPrChange>
          </w:tcPr>
          <w:p w14:paraId="28251532" w14:textId="0EAABA92" w:rsidR="00494D04" w:rsidRPr="007E0F91" w:rsidRDefault="00494D04" w:rsidP="00494D04">
            <w:pPr>
              <w:jc w:val="center"/>
              <w:rPr>
                <w:ins w:id="22271" w:author="Στάθης Καπ" w:date="2023-03-09T06:08:00Z"/>
                <w:sz w:val="16"/>
                <w:szCs w:val="16"/>
              </w:rPr>
            </w:pPr>
            <w:ins w:id="22272"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22273" w:author="Στάθης Καπ" w:date="2023-03-09T07:09:00Z">
              <w:tcPr>
                <w:tcW w:w="652" w:type="dxa"/>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22274" w:author="Στάθης Καπ" w:date="2023-03-09T07:09:00Z"/>
                <w:sz w:val="16"/>
                <w:szCs w:val="16"/>
              </w:rPr>
            </w:pPr>
            <w:ins w:id="22275"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22276" w:author="Στάθης Καπ" w:date="2023-03-09T07:09:00Z"/>
                <w:sz w:val="16"/>
                <w:szCs w:val="16"/>
              </w:rPr>
            </w:pPr>
            <w:ins w:id="22277"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22278" w:author="Στάθης Καπ" w:date="2023-03-09T07:09:00Z"/>
                <w:sz w:val="16"/>
                <w:szCs w:val="16"/>
              </w:rPr>
            </w:pPr>
            <w:ins w:id="22279"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22280" w:author="Στάθης Καπ" w:date="2023-03-09T07:09:00Z"/>
                <w:sz w:val="16"/>
                <w:szCs w:val="16"/>
              </w:rPr>
            </w:pPr>
            <w:ins w:id="22281"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22282" w:author="Στάθης Καπ" w:date="2023-03-09T07:09:00Z"/>
                <w:sz w:val="16"/>
                <w:szCs w:val="16"/>
              </w:rPr>
            </w:pPr>
            <w:ins w:id="22283"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22284" w:author="Στάθης Καπ" w:date="2023-03-09T07:09:00Z"/>
                <w:sz w:val="16"/>
                <w:szCs w:val="16"/>
              </w:rPr>
            </w:pPr>
            <w:ins w:id="22285"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22286" w:author="Στάθης Καπ" w:date="2023-03-09T07:09:00Z"/>
                <w:sz w:val="16"/>
                <w:szCs w:val="16"/>
              </w:rPr>
            </w:pPr>
            <w:ins w:id="22287"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22288" w:author="Στάθης Καπ" w:date="2023-03-09T07:09:00Z"/>
                <w:sz w:val="16"/>
                <w:szCs w:val="16"/>
              </w:rPr>
            </w:pPr>
            <w:ins w:id="22289"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22290" w:author="Στάθης Καπ" w:date="2023-03-09T07:09:00Z"/>
                <w:sz w:val="16"/>
                <w:szCs w:val="16"/>
              </w:rPr>
            </w:pPr>
            <w:ins w:id="22291"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22292" w:author="Στάθης Καπ" w:date="2023-03-09T07:09:00Z"/>
                <w:sz w:val="16"/>
                <w:szCs w:val="16"/>
              </w:rPr>
            </w:pPr>
            <w:ins w:id="22293"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22294" w:author="Στάθης Καπ" w:date="2023-03-09T07:09:00Z"/>
                <w:sz w:val="16"/>
                <w:szCs w:val="16"/>
              </w:rPr>
            </w:pPr>
            <w:ins w:id="22295"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22296" w:author="Στάθης Καπ" w:date="2023-03-09T07:09:00Z"/>
                <w:sz w:val="16"/>
                <w:szCs w:val="16"/>
              </w:rPr>
            </w:pPr>
            <w:ins w:id="22297"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22298" w:author="Στάθης Καπ" w:date="2023-03-09T07:09:00Z"/>
                <w:sz w:val="16"/>
                <w:szCs w:val="16"/>
              </w:rPr>
            </w:pPr>
            <w:ins w:id="22299"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22300" w:author="Στάθης Καπ" w:date="2023-03-09T07:09:00Z"/>
                <w:sz w:val="16"/>
                <w:szCs w:val="16"/>
              </w:rPr>
            </w:pPr>
            <w:ins w:id="22301"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22302" w:author="Στάθης Καπ" w:date="2023-03-09T07:09:00Z"/>
                <w:sz w:val="16"/>
                <w:szCs w:val="16"/>
              </w:rPr>
            </w:pPr>
            <w:ins w:id="22303"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22304" w:author="Στάθης Καπ" w:date="2023-03-09T07:09:00Z"/>
                <w:sz w:val="16"/>
                <w:szCs w:val="16"/>
              </w:rPr>
            </w:pPr>
            <w:ins w:id="22305"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22306" w:author="Στάθης Καπ" w:date="2023-03-09T07:09:00Z"/>
                <w:sz w:val="16"/>
                <w:szCs w:val="16"/>
              </w:rPr>
            </w:pPr>
            <w:ins w:id="22307"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22308" w:author="Στάθης Καπ" w:date="2023-03-09T07:09:00Z"/>
                <w:sz w:val="16"/>
                <w:szCs w:val="16"/>
              </w:rPr>
            </w:pPr>
            <w:ins w:id="22309"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22310" w:author="Στάθης Καπ" w:date="2023-03-09T07:09:00Z"/>
                <w:sz w:val="16"/>
                <w:szCs w:val="16"/>
              </w:rPr>
            </w:pPr>
            <w:ins w:id="22311"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22312" w:author="Στάθης Καπ" w:date="2023-03-09T06:08:00Z"/>
                <w:sz w:val="16"/>
                <w:szCs w:val="16"/>
              </w:rPr>
            </w:pPr>
            <w:ins w:id="22313"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22314" w:author="Στάθης Καπ" w:date="2023-03-09T07:09:00Z">
              <w:tcPr>
                <w:tcW w:w="453" w:type="dxa"/>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22315" w:author="Στάθης Καπ" w:date="2023-03-09T06:08:00Z"/>
                <w:sz w:val="16"/>
                <w:szCs w:val="16"/>
              </w:rPr>
            </w:pPr>
            <w:ins w:id="22316"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22317" w:author="Στάθης Καπ" w:date="2023-03-09T07:09:00Z">
              <w:tcPr>
                <w:tcW w:w="454" w:type="dxa"/>
                <w:tcBorders>
                  <w:top w:val="single" w:sz="4" w:space="0" w:color="auto"/>
                </w:tcBorders>
                <w:vAlign w:val="center"/>
              </w:tcPr>
            </w:tcPrChange>
          </w:tcPr>
          <w:p w14:paraId="6EB1C9AD" w14:textId="1963735D" w:rsidR="00494D04" w:rsidRPr="007E0F91" w:rsidRDefault="00494D04" w:rsidP="00494D04">
            <w:pPr>
              <w:jc w:val="center"/>
              <w:rPr>
                <w:ins w:id="22318" w:author="Στάθης Καπ" w:date="2023-03-09T06:08:00Z"/>
                <w:sz w:val="16"/>
                <w:szCs w:val="16"/>
              </w:rPr>
            </w:pPr>
            <w:ins w:id="22319"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22320" w:author="Στάθης Καπ" w:date="2023-03-09T07:09:00Z">
              <w:tcPr>
                <w:tcW w:w="454" w:type="dxa"/>
                <w:tcBorders>
                  <w:top w:val="single" w:sz="4" w:space="0" w:color="auto"/>
                </w:tcBorders>
                <w:vAlign w:val="bottom"/>
              </w:tcPr>
            </w:tcPrChange>
          </w:tcPr>
          <w:p w14:paraId="3592DD85" w14:textId="0FD59F4F" w:rsidR="00494D04" w:rsidRPr="007E0F91" w:rsidRDefault="00494D04" w:rsidP="00494D04">
            <w:pPr>
              <w:jc w:val="center"/>
              <w:rPr>
                <w:ins w:id="22321" w:author="Στάθης Καπ" w:date="2023-03-09T06:08:00Z"/>
                <w:sz w:val="16"/>
                <w:szCs w:val="16"/>
              </w:rPr>
            </w:pPr>
            <w:ins w:id="22322"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22323" w:author="Στάθης Καπ" w:date="2023-03-09T07:09:00Z">
              <w:tcPr>
                <w:tcW w:w="457" w:type="dxa"/>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22324" w:author="Στάθης Καπ" w:date="2023-03-09T06:08:00Z"/>
                <w:sz w:val="16"/>
                <w:szCs w:val="16"/>
              </w:rPr>
            </w:pPr>
            <w:ins w:id="22325"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22326" w:author="Στάθης Καπ" w:date="2023-03-09T07:09:00Z">
              <w:tcPr>
                <w:tcW w:w="453" w:type="dxa"/>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22327" w:author="Στάθης Καπ" w:date="2023-03-09T06:08:00Z"/>
                <w:sz w:val="16"/>
                <w:szCs w:val="16"/>
              </w:rPr>
            </w:pPr>
            <w:ins w:id="22328"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22329" w:author="Στάθης Καπ" w:date="2023-03-09T07:09:00Z">
              <w:tcPr>
                <w:tcW w:w="454" w:type="dxa"/>
                <w:tcBorders>
                  <w:top w:val="single" w:sz="4" w:space="0" w:color="auto"/>
                </w:tcBorders>
                <w:vAlign w:val="center"/>
              </w:tcPr>
            </w:tcPrChange>
          </w:tcPr>
          <w:p w14:paraId="3275B030" w14:textId="22B8573F" w:rsidR="00494D04" w:rsidRPr="007E0F91" w:rsidRDefault="00494D04" w:rsidP="00494D04">
            <w:pPr>
              <w:jc w:val="center"/>
              <w:rPr>
                <w:ins w:id="22330" w:author="Στάθης Καπ" w:date="2023-03-09T06:08:00Z"/>
                <w:sz w:val="16"/>
                <w:szCs w:val="16"/>
              </w:rPr>
            </w:pPr>
            <w:ins w:id="22331"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22332" w:author="Στάθης Καπ" w:date="2023-03-09T07:09:00Z">
              <w:tcPr>
                <w:tcW w:w="454" w:type="dxa"/>
                <w:tcBorders>
                  <w:top w:val="single" w:sz="4" w:space="0" w:color="auto"/>
                </w:tcBorders>
                <w:vAlign w:val="bottom"/>
              </w:tcPr>
            </w:tcPrChange>
          </w:tcPr>
          <w:p w14:paraId="67F4F368" w14:textId="020D2696" w:rsidR="00494D04" w:rsidRPr="007E0F91" w:rsidRDefault="00494D04" w:rsidP="00494D04">
            <w:pPr>
              <w:jc w:val="center"/>
              <w:rPr>
                <w:ins w:id="22333" w:author="Στάθης Καπ" w:date="2023-03-09T06:08:00Z"/>
                <w:sz w:val="16"/>
                <w:szCs w:val="16"/>
              </w:rPr>
            </w:pPr>
            <w:ins w:id="22334"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22335" w:author="Στάθης Καπ" w:date="2023-03-09T07:09:00Z">
              <w:tcPr>
                <w:tcW w:w="454" w:type="dxa"/>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22336" w:author="Στάθης Καπ" w:date="2023-03-09T06:08:00Z"/>
                <w:sz w:val="16"/>
                <w:szCs w:val="16"/>
              </w:rPr>
            </w:pPr>
            <w:ins w:id="22337"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22338" w:author="Στάθης Καπ" w:date="2023-03-09T07:09:00Z">
              <w:tcPr>
                <w:tcW w:w="453" w:type="dxa"/>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22339" w:author="Στάθης Καπ" w:date="2023-03-09T06:08:00Z"/>
                <w:sz w:val="16"/>
                <w:szCs w:val="16"/>
              </w:rPr>
            </w:pPr>
            <w:ins w:id="22340"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22341" w:author="Στάθης Καπ" w:date="2023-03-09T07:09:00Z">
              <w:tcPr>
                <w:tcW w:w="454" w:type="dxa"/>
                <w:tcBorders>
                  <w:top w:val="single" w:sz="4" w:space="0" w:color="auto"/>
                </w:tcBorders>
                <w:vAlign w:val="center"/>
              </w:tcPr>
            </w:tcPrChange>
          </w:tcPr>
          <w:p w14:paraId="577DB6B2" w14:textId="58FBA871" w:rsidR="00494D04" w:rsidRPr="007E0F91" w:rsidRDefault="00494D04" w:rsidP="00494D04">
            <w:pPr>
              <w:jc w:val="center"/>
              <w:rPr>
                <w:ins w:id="22342" w:author="Στάθης Καπ" w:date="2023-03-09T06:08:00Z"/>
                <w:sz w:val="16"/>
                <w:szCs w:val="16"/>
              </w:rPr>
            </w:pPr>
            <w:ins w:id="22343"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22344" w:author="Στάθης Καπ" w:date="2023-03-09T07:09:00Z">
              <w:tcPr>
                <w:tcW w:w="454" w:type="dxa"/>
                <w:tcBorders>
                  <w:top w:val="single" w:sz="4" w:space="0" w:color="auto"/>
                </w:tcBorders>
                <w:vAlign w:val="bottom"/>
              </w:tcPr>
            </w:tcPrChange>
          </w:tcPr>
          <w:p w14:paraId="0CD6AEFF" w14:textId="605B377E" w:rsidR="00494D04" w:rsidRPr="007E0F91" w:rsidRDefault="00494D04" w:rsidP="00494D04">
            <w:pPr>
              <w:jc w:val="center"/>
              <w:rPr>
                <w:ins w:id="22345" w:author="Στάθης Καπ" w:date="2023-03-09T06:08:00Z"/>
                <w:sz w:val="16"/>
                <w:szCs w:val="16"/>
              </w:rPr>
            </w:pPr>
            <w:ins w:id="22346"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22347" w:author="Στάθης Καπ" w:date="2023-03-09T07:09:00Z">
              <w:tcPr>
                <w:tcW w:w="461" w:type="dxa"/>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22348" w:author="Στάθης Καπ" w:date="2023-03-09T06:08:00Z"/>
                <w:sz w:val="16"/>
                <w:szCs w:val="16"/>
              </w:rPr>
            </w:pPr>
            <w:ins w:id="22349"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2235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22351" w:author="Στάθης Καπ" w:date="2023-03-09T06:08:00Z"/>
                <w:sz w:val="16"/>
                <w:szCs w:val="16"/>
              </w:rPr>
            </w:pPr>
            <w:ins w:id="22352"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22353" w:author="Στάθης Καπ" w:date="2023-03-09T06:08:00Z"/>
                <w:sz w:val="16"/>
                <w:szCs w:val="16"/>
              </w:rPr>
            </w:pPr>
            <w:ins w:id="22354"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22355" w:author="Στάθης Καπ" w:date="2023-03-09T06:08:00Z"/>
                <w:sz w:val="16"/>
                <w:szCs w:val="16"/>
              </w:rPr>
            </w:pPr>
            <w:ins w:id="22356"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22357" w:author="Στάθης Καπ" w:date="2023-03-09T06:08:00Z"/>
                <w:sz w:val="16"/>
                <w:szCs w:val="16"/>
              </w:rPr>
            </w:pPr>
            <w:ins w:id="22358"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22359" w:author="Στάθης Καπ" w:date="2023-03-09T06:08:00Z"/>
                <w:sz w:val="16"/>
                <w:szCs w:val="16"/>
              </w:rPr>
            </w:pPr>
            <w:ins w:id="22360"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22361"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22362" w:author="Στάθης Καπ" w:date="2023-03-09T06:08:00Z"/>
                <w:sz w:val="16"/>
                <w:szCs w:val="16"/>
              </w:rPr>
            </w:pPr>
            <w:ins w:id="22363"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22364" w:author="Στάθης Καπ" w:date="2023-03-09T06:08:00Z"/>
                <w:sz w:val="16"/>
                <w:szCs w:val="16"/>
              </w:rPr>
            </w:pPr>
            <w:ins w:id="22365"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22366" w:author="Στάθης Καπ" w:date="2023-03-09T06:08:00Z"/>
                <w:sz w:val="16"/>
                <w:szCs w:val="16"/>
              </w:rPr>
            </w:pPr>
            <w:ins w:id="22367"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22368" w:author="Στάθης Καπ" w:date="2023-03-09T06:08:00Z"/>
                <w:sz w:val="16"/>
                <w:szCs w:val="16"/>
              </w:rPr>
            </w:pPr>
            <w:ins w:id="22369"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22370" w:author="Στάθης Καπ" w:date="2023-03-09T06:08:00Z"/>
                <w:sz w:val="16"/>
                <w:szCs w:val="16"/>
              </w:rPr>
            </w:pPr>
            <w:ins w:id="22371"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22372" w:author="Στάθης Καπ" w:date="2023-03-09T06:08:00Z"/>
                <w:sz w:val="16"/>
                <w:szCs w:val="16"/>
              </w:rPr>
            </w:pPr>
            <w:ins w:id="22373"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22374" w:author="Στάθης Καπ" w:date="2023-03-09T06:08:00Z"/>
                <w:sz w:val="16"/>
                <w:szCs w:val="16"/>
              </w:rPr>
            </w:pPr>
            <w:ins w:id="22375"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22376" w:author="Στάθης Καπ" w:date="2023-03-09T06:08:00Z"/>
                <w:sz w:val="16"/>
                <w:szCs w:val="16"/>
              </w:rPr>
            </w:pPr>
            <w:ins w:id="22377"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22378" w:author="Στάθης Καπ" w:date="2023-03-09T06:08:00Z"/>
                <w:sz w:val="16"/>
                <w:szCs w:val="16"/>
              </w:rPr>
            </w:pPr>
            <w:ins w:id="22379"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22380" w:author="Στάθης Καπ" w:date="2023-03-09T06:08:00Z"/>
                <w:sz w:val="16"/>
                <w:szCs w:val="16"/>
              </w:rPr>
            </w:pPr>
            <w:ins w:id="22381"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22382" w:author="Στάθης Καπ" w:date="2023-03-09T06:08:00Z"/>
                <w:sz w:val="16"/>
                <w:szCs w:val="16"/>
              </w:rPr>
            </w:pPr>
            <w:ins w:id="22383"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22384" w:author="Στάθης Καπ" w:date="2023-03-09T06:08:00Z"/>
                <w:sz w:val="16"/>
                <w:szCs w:val="16"/>
              </w:rPr>
            </w:pPr>
            <w:ins w:id="22385"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2238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22387" w:author="Στάθης Καπ" w:date="2023-03-09T06:08:00Z"/>
                <w:sz w:val="16"/>
                <w:szCs w:val="16"/>
              </w:rPr>
            </w:pPr>
            <w:ins w:id="22388"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22389" w:author="Στάθης Καπ" w:date="2023-03-09T06:08:00Z"/>
                <w:sz w:val="16"/>
                <w:szCs w:val="16"/>
              </w:rPr>
            </w:pPr>
            <w:ins w:id="22390"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22391" w:author="Στάθης Καπ" w:date="2023-03-09T06:08:00Z"/>
                <w:sz w:val="16"/>
                <w:szCs w:val="16"/>
              </w:rPr>
            </w:pPr>
            <w:ins w:id="22392"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22393" w:author="Στάθης Καπ" w:date="2023-03-09T06:08:00Z"/>
                <w:sz w:val="16"/>
                <w:szCs w:val="16"/>
              </w:rPr>
            </w:pPr>
            <w:ins w:id="22394"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22395" w:author="Στάθης Καπ" w:date="2023-03-09T06:08:00Z"/>
                <w:sz w:val="16"/>
                <w:szCs w:val="16"/>
              </w:rPr>
            </w:pPr>
            <w:ins w:id="22396"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22397"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22398" w:author="Στάθης Καπ" w:date="2023-03-09T06:08:00Z"/>
                <w:sz w:val="16"/>
                <w:szCs w:val="16"/>
              </w:rPr>
            </w:pPr>
            <w:ins w:id="22399"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22400" w:author="Στάθης Καπ" w:date="2023-03-09T06:08:00Z"/>
                <w:sz w:val="16"/>
                <w:szCs w:val="16"/>
              </w:rPr>
            </w:pPr>
            <w:ins w:id="22401"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22402" w:author="Στάθης Καπ" w:date="2023-03-09T06:08:00Z"/>
                <w:sz w:val="16"/>
                <w:szCs w:val="16"/>
              </w:rPr>
            </w:pPr>
            <w:ins w:id="22403"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22404" w:author="Στάθης Καπ" w:date="2023-03-09T06:08:00Z"/>
                <w:sz w:val="16"/>
                <w:szCs w:val="16"/>
              </w:rPr>
            </w:pPr>
            <w:ins w:id="22405"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22406" w:author="Στάθης Καπ" w:date="2023-03-09T06:08:00Z"/>
                <w:sz w:val="16"/>
                <w:szCs w:val="16"/>
              </w:rPr>
            </w:pPr>
            <w:ins w:id="22407"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22408" w:author="Στάθης Καπ" w:date="2023-03-09T06:08:00Z"/>
                <w:sz w:val="16"/>
                <w:szCs w:val="16"/>
              </w:rPr>
            </w:pPr>
            <w:ins w:id="22409"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22410" w:author="Στάθης Καπ" w:date="2023-03-09T06:08:00Z"/>
                <w:sz w:val="16"/>
                <w:szCs w:val="16"/>
              </w:rPr>
            </w:pPr>
            <w:ins w:id="22411"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22412" w:author="Στάθης Καπ" w:date="2023-03-09T06:08:00Z"/>
                <w:sz w:val="16"/>
                <w:szCs w:val="16"/>
              </w:rPr>
            </w:pPr>
            <w:ins w:id="22413"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22414" w:author="Στάθης Καπ" w:date="2023-03-09T06:08:00Z"/>
                <w:sz w:val="16"/>
                <w:szCs w:val="16"/>
              </w:rPr>
            </w:pPr>
            <w:ins w:id="22415"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22416" w:author="Στάθης Καπ" w:date="2023-03-09T06:08:00Z"/>
                <w:sz w:val="16"/>
                <w:szCs w:val="16"/>
              </w:rPr>
            </w:pPr>
            <w:ins w:id="22417"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22418" w:author="Στάθης Καπ" w:date="2023-03-09T06:08:00Z"/>
                <w:sz w:val="16"/>
                <w:szCs w:val="16"/>
              </w:rPr>
            </w:pPr>
            <w:ins w:id="22419"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22420" w:author="Στάθης Καπ" w:date="2023-03-09T06:08:00Z"/>
                <w:sz w:val="16"/>
                <w:szCs w:val="16"/>
              </w:rPr>
            </w:pPr>
            <w:ins w:id="22421"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2242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22423" w:author="Στάθης Καπ" w:date="2023-03-09T06:08:00Z"/>
                <w:sz w:val="16"/>
                <w:szCs w:val="16"/>
              </w:rPr>
            </w:pPr>
            <w:ins w:id="22424"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22425" w:author="Στάθης Καπ" w:date="2023-03-09T06:08:00Z"/>
                <w:sz w:val="16"/>
                <w:szCs w:val="16"/>
              </w:rPr>
            </w:pPr>
            <w:ins w:id="22426"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22427" w:author="Στάθης Καπ" w:date="2023-03-09T06:08:00Z"/>
                <w:sz w:val="16"/>
                <w:szCs w:val="16"/>
              </w:rPr>
            </w:pPr>
            <w:ins w:id="22428"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22429" w:author="Στάθης Καπ" w:date="2023-03-09T06:08:00Z"/>
                <w:sz w:val="16"/>
                <w:szCs w:val="16"/>
              </w:rPr>
            </w:pPr>
            <w:ins w:id="22430"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22431" w:author="Στάθης Καπ" w:date="2023-03-09T06:08:00Z"/>
                <w:sz w:val="16"/>
                <w:szCs w:val="16"/>
              </w:rPr>
            </w:pPr>
            <w:ins w:id="22432"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22433"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22434" w:author="Στάθης Καπ" w:date="2023-03-09T06:08:00Z"/>
                <w:sz w:val="16"/>
                <w:szCs w:val="16"/>
              </w:rPr>
            </w:pPr>
            <w:ins w:id="22435"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22436" w:author="Στάθης Καπ" w:date="2023-03-09T06:08:00Z"/>
                <w:sz w:val="16"/>
                <w:szCs w:val="16"/>
              </w:rPr>
            </w:pPr>
            <w:ins w:id="22437"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22438" w:author="Στάθης Καπ" w:date="2023-03-09T06:08:00Z"/>
                <w:sz w:val="16"/>
                <w:szCs w:val="16"/>
              </w:rPr>
            </w:pPr>
            <w:ins w:id="22439"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22440" w:author="Στάθης Καπ" w:date="2023-03-09T06:08:00Z"/>
                <w:sz w:val="16"/>
                <w:szCs w:val="16"/>
              </w:rPr>
            </w:pPr>
            <w:ins w:id="22441"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22442" w:author="Στάθης Καπ" w:date="2023-03-09T06:08:00Z"/>
                <w:sz w:val="16"/>
                <w:szCs w:val="16"/>
              </w:rPr>
            </w:pPr>
            <w:ins w:id="22443"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22444" w:author="Στάθης Καπ" w:date="2023-03-09T06:08:00Z"/>
                <w:sz w:val="16"/>
                <w:szCs w:val="16"/>
              </w:rPr>
            </w:pPr>
            <w:ins w:id="22445"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22446" w:author="Στάθης Καπ" w:date="2023-03-09T06:08:00Z"/>
                <w:sz w:val="16"/>
                <w:szCs w:val="16"/>
              </w:rPr>
            </w:pPr>
            <w:ins w:id="22447"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22448" w:author="Στάθης Καπ" w:date="2023-03-09T06:08:00Z"/>
                <w:sz w:val="16"/>
                <w:szCs w:val="16"/>
              </w:rPr>
            </w:pPr>
            <w:ins w:id="22449"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22450" w:author="Στάθης Καπ" w:date="2023-03-09T06:08:00Z"/>
                <w:sz w:val="16"/>
                <w:szCs w:val="16"/>
              </w:rPr>
            </w:pPr>
            <w:ins w:id="22451"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22452" w:author="Στάθης Καπ" w:date="2023-03-09T06:08:00Z"/>
                <w:sz w:val="16"/>
                <w:szCs w:val="16"/>
              </w:rPr>
            </w:pPr>
            <w:ins w:id="22453"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22454" w:author="Στάθης Καπ" w:date="2023-03-09T06:08:00Z"/>
                <w:sz w:val="16"/>
                <w:szCs w:val="16"/>
              </w:rPr>
            </w:pPr>
            <w:ins w:id="22455"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22456" w:author="Στάθης Καπ" w:date="2023-03-09T06:08:00Z"/>
                <w:sz w:val="16"/>
                <w:szCs w:val="16"/>
              </w:rPr>
            </w:pPr>
            <w:ins w:id="22457"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2245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22459" w:author="Στάθης Καπ" w:date="2023-03-09T06:08:00Z"/>
                <w:sz w:val="16"/>
                <w:szCs w:val="16"/>
              </w:rPr>
            </w:pPr>
            <w:ins w:id="22460"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22461" w:author="Στάθης Καπ" w:date="2023-03-09T06:08:00Z"/>
                <w:sz w:val="16"/>
                <w:szCs w:val="16"/>
              </w:rPr>
            </w:pPr>
            <w:ins w:id="22462"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22463" w:author="Στάθης Καπ" w:date="2023-03-09T06:08:00Z"/>
                <w:sz w:val="16"/>
                <w:szCs w:val="16"/>
              </w:rPr>
            </w:pPr>
            <w:ins w:id="22464"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22465" w:author="Στάθης Καπ" w:date="2023-03-09T06:08:00Z"/>
                <w:sz w:val="16"/>
                <w:szCs w:val="16"/>
              </w:rPr>
            </w:pPr>
            <w:ins w:id="22466"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22467" w:author="Στάθης Καπ" w:date="2023-03-09T06:08:00Z"/>
                <w:sz w:val="16"/>
                <w:szCs w:val="16"/>
              </w:rPr>
            </w:pPr>
            <w:ins w:id="22468"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22469"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22470" w:author="Στάθης Καπ" w:date="2023-03-09T06:08:00Z"/>
                <w:sz w:val="16"/>
                <w:szCs w:val="16"/>
              </w:rPr>
            </w:pPr>
            <w:ins w:id="22471"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22472" w:author="Στάθης Καπ" w:date="2023-03-09T06:08:00Z"/>
                <w:sz w:val="16"/>
                <w:szCs w:val="16"/>
              </w:rPr>
            </w:pPr>
            <w:ins w:id="22473"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22474" w:author="Στάθης Καπ" w:date="2023-03-09T06:08:00Z"/>
                <w:sz w:val="16"/>
                <w:szCs w:val="16"/>
              </w:rPr>
            </w:pPr>
            <w:ins w:id="22475"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22476" w:author="Στάθης Καπ" w:date="2023-03-09T06:08:00Z"/>
                <w:sz w:val="16"/>
                <w:szCs w:val="16"/>
              </w:rPr>
            </w:pPr>
            <w:ins w:id="22477"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22478" w:author="Στάθης Καπ" w:date="2023-03-09T06:08:00Z"/>
                <w:sz w:val="16"/>
                <w:szCs w:val="16"/>
              </w:rPr>
            </w:pPr>
            <w:ins w:id="22479"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22480" w:author="Στάθης Καπ" w:date="2023-03-09T06:08:00Z"/>
                <w:sz w:val="16"/>
                <w:szCs w:val="16"/>
              </w:rPr>
            </w:pPr>
            <w:ins w:id="22481"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22482" w:author="Στάθης Καπ" w:date="2023-03-09T06:08:00Z"/>
                <w:sz w:val="16"/>
                <w:szCs w:val="16"/>
              </w:rPr>
            </w:pPr>
            <w:ins w:id="22483"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22484" w:author="Στάθης Καπ" w:date="2023-03-09T06:08:00Z"/>
                <w:sz w:val="16"/>
                <w:szCs w:val="16"/>
              </w:rPr>
            </w:pPr>
            <w:ins w:id="22485"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22486" w:author="Στάθης Καπ" w:date="2023-03-09T06:08:00Z"/>
                <w:sz w:val="16"/>
                <w:szCs w:val="16"/>
              </w:rPr>
            </w:pPr>
            <w:ins w:id="22487"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22488" w:author="Στάθης Καπ" w:date="2023-03-09T06:08:00Z"/>
                <w:sz w:val="16"/>
                <w:szCs w:val="16"/>
              </w:rPr>
            </w:pPr>
            <w:ins w:id="22489"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22490" w:author="Στάθης Καπ" w:date="2023-03-09T06:08:00Z"/>
                <w:sz w:val="16"/>
                <w:szCs w:val="16"/>
              </w:rPr>
            </w:pPr>
            <w:ins w:id="22491"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22492" w:author="Στάθης Καπ" w:date="2023-03-09T06:08:00Z"/>
                <w:sz w:val="16"/>
                <w:szCs w:val="16"/>
              </w:rPr>
            </w:pPr>
            <w:ins w:id="22493"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2249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22495" w:author="Στάθης Καπ" w:date="2023-03-09T06:08:00Z"/>
                <w:sz w:val="16"/>
                <w:szCs w:val="16"/>
              </w:rPr>
            </w:pPr>
            <w:ins w:id="22496"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22497" w:author="Στάθης Καπ" w:date="2023-03-09T06:08:00Z"/>
                <w:sz w:val="16"/>
                <w:szCs w:val="16"/>
              </w:rPr>
            </w:pPr>
            <w:ins w:id="22498"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22499" w:author="Στάθης Καπ" w:date="2023-03-09T06:08:00Z"/>
                <w:sz w:val="16"/>
                <w:szCs w:val="16"/>
              </w:rPr>
            </w:pPr>
            <w:ins w:id="22500"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22501" w:author="Στάθης Καπ" w:date="2023-03-09T06:08:00Z"/>
                <w:sz w:val="16"/>
                <w:szCs w:val="16"/>
              </w:rPr>
            </w:pPr>
            <w:ins w:id="22502"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22503" w:author="Στάθης Καπ" w:date="2023-03-09T06:08:00Z"/>
                <w:sz w:val="16"/>
                <w:szCs w:val="16"/>
              </w:rPr>
            </w:pPr>
            <w:ins w:id="22504"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22505"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22506" w:author="Στάθης Καπ" w:date="2023-03-09T06:08:00Z"/>
                <w:sz w:val="16"/>
                <w:szCs w:val="16"/>
              </w:rPr>
            </w:pPr>
            <w:ins w:id="22507"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22508" w:author="Στάθης Καπ" w:date="2023-03-09T06:08:00Z"/>
                <w:sz w:val="16"/>
                <w:szCs w:val="16"/>
              </w:rPr>
            </w:pPr>
            <w:ins w:id="22509"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22510" w:author="Στάθης Καπ" w:date="2023-03-09T06:08:00Z"/>
                <w:sz w:val="16"/>
                <w:szCs w:val="16"/>
              </w:rPr>
            </w:pPr>
            <w:ins w:id="22511"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22512" w:author="Στάθης Καπ" w:date="2023-03-09T06:08:00Z"/>
                <w:sz w:val="16"/>
                <w:szCs w:val="16"/>
              </w:rPr>
            </w:pPr>
            <w:ins w:id="22513"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22514" w:author="Στάθης Καπ" w:date="2023-03-09T06:08:00Z"/>
                <w:sz w:val="16"/>
                <w:szCs w:val="16"/>
              </w:rPr>
            </w:pPr>
            <w:ins w:id="22515"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22516" w:author="Στάθης Καπ" w:date="2023-03-09T06:08:00Z"/>
                <w:sz w:val="16"/>
                <w:szCs w:val="16"/>
              </w:rPr>
            </w:pPr>
            <w:ins w:id="22517"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22518" w:author="Στάθης Καπ" w:date="2023-03-09T06:08:00Z"/>
                <w:sz w:val="16"/>
                <w:szCs w:val="16"/>
              </w:rPr>
            </w:pPr>
            <w:ins w:id="22519"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22520" w:author="Στάθης Καπ" w:date="2023-03-09T06:08:00Z"/>
                <w:sz w:val="16"/>
                <w:szCs w:val="16"/>
              </w:rPr>
            </w:pPr>
            <w:ins w:id="22521"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22522" w:author="Στάθης Καπ" w:date="2023-03-09T06:08:00Z"/>
                <w:sz w:val="16"/>
                <w:szCs w:val="16"/>
              </w:rPr>
            </w:pPr>
            <w:ins w:id="22523"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22524" w:author="Στάθης Καπ" w:date="2023-03-09T06:08:00Z"/>
                <w:sz w:val="16"/>
                <w:szCs w:val="16"/>
              </w:rPr>
            </w:pPr>
            <w:ins w:id="22525"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22526" w:author="Στάθης Καπ" w:date="2023-03-09T06:08:00Z"/>
                <w:sz w:val="16"/>
                <w:szCs w:val="16"/>
              </w:rPr>
            </w:pPr>
            <w:ins w:id="22527"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22528" w:author="Στάθης Καπ" w:date="2023-03-09T06:08:00Z"/>
                <w:sz w:val="16"/>
                <w:szCs w:val="16"/>
              </w:rPr>
            </w:pPr>
            <w:ins w:id="22529"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2253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22531" w:author="Στάθης Καπ" w:date="2023-03-09T06:08:00Z"/>
                <w:sz w:val="16"/>
                <w:szCs w:val="16"/>
              </w:rPr>
            </w:pPr>
            <w:ins w:id="22532"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22533" w:author="Στάθης Καπ" w:date="2023-03-09T06:08:00Z"/>
                <w:sz w:val="16"/>
                <w:szCs w:val="16"/>
              </w:rPr>
            </w:pPr>
            <w:ins w:id="22534"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22535" w:author="Στάθης Καπ" w:date="2023-03-09T06:08:00Z"/>
                <w:sz w:val="16"/>
                <w:szCs w:val="16"/>
              </w:rPr>
            </w:pPr>
            <w:ins w:id="22536"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22537" w:author="Στάθης Καπ" w:date="2023-03-09T06:08:00Z"/>
                <w:sz w:val="16"/>
                <w:szCs w:val="16"/>
              </w:rPr>
            </w:pPr>
            <w:ins w:id="22538"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22539" w:author="Στάθης Καπ" w:date="2023-03-09T06:08:00Z"/>
                <w:sz w:val="16"/>
                <w:szCs w:val="16"/>
              </w:rPr>
            </w:pPr>
            <w:ins w:id="22540"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22541"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22542" w:author="Στάθης Καπ" w:date="2023-03-09T06:08:00Z"/>
                <w:sz w:val="16"/>
                <w:szCs w:val="16"/>
              </w:rPr>
            </w:pPr>
            <w:ins w:id="22543"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22544" w:author="Στάθης Καπ" w:date="2023-03-09T06:08:00Z"/>
                <w:sz w:val="16"/>
                <w:szCs w:val="16"/>
              </w:rPr>
            </w:pPr>
            <w:ins w:id="22545"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22546" w:author="Στάθης Καπ" w:date="2023-03-09T06:08:00Z"/>
                <w:sz w:val="16"/>
                <w:szCs w:val="16"/>
              </w:rPr>
            </w:pPr>
            <w:ins w:id="22547"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22548" w:author="Στάθης Καπ" w:date="2023-03-09T06:08:00Z"/>
                <w:sz w:val="16"/>
                <w:szCs w:val="16"/>
              </w:rPr>
            </w:pPr>
            <w:ins w:id="22549"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22550" w:author="Στάθης Καπ" w:date="2023-03-09T06:08:00Z"/>
                <w:sz w:val="16"/>
                <w:szCs w:val="16"/>
              </w:rPr>
            </w:pPr>
            <w:ins w:id="22551"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22552" w:author="Στάθης Καπ" w:date="2023-03-09T06:08:00Z"/>
                <w:sz w:val="16"/>
                <w:szCs w:val="16"/>
              </w:rPr>
            </w:pPr>
            <w:ins w:id="22553"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22554" w:author="Στάθης Καπ" w:date="2023-03-09T06:08:00Z"/>
                <w:sz w:val="16"/>
                <w:szCs w:val="16"/>
              </w:rPr>
            </w:pPr>
            <w:ins w:id="22555"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22556" w:author="Στάθης Καπ" w:date="2023-03-09T06:08:00Z"/>
                <w:sz w:val="16"/>
                <w:szCs w:val="16"/>
              </w:rPr>
            </w:pPr>
            <w:ins w:id="22557"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22558" w:author="Στάθης Καπ" w:date="2023-03-09T06:08:00Z"/>
                <w:sz w:val="16"/>
                <w:szCs w:val="16"/>
              </w:rPr>
            </w:pPr>
            <w:ins w:id="22559"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22560" w:author="Στάθης Καπ" w:date="2023-03-09T06:08:00Z"/>
                <w:sz w:val="16"/>
                <w:szCs w:val="16"/>
              </w:rPr>
            </w:pPr>
            <w:ins w:id="22561"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22562" w:author="Στάθης Καπ" w:date="2023-03-09T06:08:00Z"/>
                <w:sz w:val="16"/>
                <w:szCs w:val="16"/>
              </w:rPr>
            </w:pPr>
            <w:ins w:id="2256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22564" w:author="Στάθης Καπ" w:date="2023-03-09T06:08:00Z"/>
                <w:sz w:val="16"/>
                <w:szCs w:val="16"/>
              </w:rPr>
            </w:pPr>
            <w:ins w:id="22565"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2256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22567" w:author="Στάθης Καπ" w:date="2023-03-09T06:08:00Z"/>
                <w:sz w:val="16"/>
                <w:szCs w:val="16"/>
              </w:rPr>
            </w:pPr>
            <w:ins w:id="22568"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22569" w:author="Στάθης Καπ" w:date="2023-03-09T06:08:00Z"/>
                <w:sz w:val="16"/>
                <w:szCs w:val="16"/>
              </w:rPr>
            </w:pPr>
            <w:ins w:id="22570"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22571" w:author="Στάθης Καπ" w:date="2023-03-09T06:08:00Z"/>
                <w:sz w:val="16"/>
                <w:szCs w:val="16"/>
              </w:rPr>
            </w:pPr>
            <w:ins w:id="22572"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22573" w:author="Στάθης Καπ" w:date="2023-03-09T06:08:00Z"/>
                <w:sz w:val="16"/>
                <w:szCs w:val="16"/>
              </w:rPr>
            </w:pPr>
            <w:ins w:id="22574"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22575" w:author="Στάθης Καπ" w:date="2023-03-09T06:08:00Z"/>
                <w:sz w:val="16"/>
                <w:szCs w:val="16"/>
              </w:rPr>
            </w:pPr>
            <w:ins w:id="22576"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22577"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22578" w:author="Στάθης Καπ" w:date="2023-03-09T06:08:00Z"/>
                <w:sz w:val="16"/>
                <w:szCs w:val="16"/>
              </w:rPr>
            </w:pPr>
            <w:ins w:id="22579"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22580" w:author="Στάθης Καπ" w:date="2023-03-09T06:08:00Z"/>
                <w:sz w:val="16"/>
                <w:szCs w:val="16"/>
              </w:rPr>
            </w:pPr>
            <w:ins w:id="22581"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22582" w:author="Στάθης Καπ" w:date="2023-03-09T06:08:00Z"/>
                <w:sz w:val="16"/>
                <w:szCs w:val="16"/>
              </w:rPr>
            </w:pPr>
            <w:ins w:id="22583"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22584" w:author="Στάθης Καπ" w:date="2023-03-09T06:08:00Z"/>
                <w:sz w:val="16"/>
                <w:szCs w:val="16"/>
              </w:rPr>
            </w:pPr>
            <w:ins w:id="22585"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22586" w:author="Στάθης Καπ" w:date="2023-03-09T06:08:00Z"/>
                <w:sz w:val="16"/>
                <w:szCs w:val="16"/>
              </w:rPr>
            </w:pPr>
            <w:ins w:id="22587"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22588" w:author="Στάθης Καπ" w:date="2023-03-09T06:08:00Z"/>
                <w:sz w:val="16"/>
                <w:szCs w:val="16"/>
              </w:rPr>
            </w:pPr>
            <w:ins w:id="22589"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22590" w:author="Στάθης Καπ" w:date="2023-03-09T06:08:00Z"/>
                <w:sz w:val="16"/>
                <w:szCs w:val="16"/>
              </w:rPr>
            </w:pPr>
            <w:ins w:id="22591"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22592" w:author="Στάθης Καπ" w:date="2023-03-09T06:08:00Z"/>
                <w:sz w:val="16"/>
                <w:szCs w:val="16"/>
              </w:rPr>
            </w:pPr>
            <w:ins w:id="22593"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22594" w:author="Στάθης Καπ" w:date="2023-03-09T06:08:00Z"/>
                <w:sz w:val="16"/>
                <w:szCs w:val="16"/>
              </w:rPr>
            </w:pPr>
            <w:ins w:id="22595"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22596" w:author="Στάθης Καπ" w:date="2023-03-09T06:08:00Z"/>
                <w:sz w:val="16"/>
                <w:szCs w:val="16"/>
              </w:rPr>
            </w:pPr>
            <w:ins w:id="22597"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22598" w:author="Στάθης Καπ" w:date="2023-03-09T06:08:00Z"/>
                <w:sz w:val="16"/>
                <w:szCs w:val="16"/>
              </w:rPr>
            </w:pPr>
            <w:ins w:id="22599"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22600" w:author="Στάθης Καπ" w:date="2023-03-09T06:08:00Z"/>
                <w:sz w:val="16"/>
                <w:szCs w:val="16"/>
              </w:rPr>
            </w:pPr>
            <w:ins w:id="22601"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2260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22603" w:author="Στάθης Καπ" w:date="2023-03-09T06:08:00Z"/>
                <w:sz w:val="16"/>
                <w:szCs w:val="16"/>
              </w:rPr>
            </w:pPr>
            <w:ins w:id="22604"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22605" w:author="Στάθης Καπ" w:date="2023-03-09T06:08:00Z"/>
                <w:sz w:val="16"/>
                <w:szCs w:val="16"/>
              </w:rPr>
            </w:pPr>
            <w:ins w:id="22606"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22607" w:author="Στάθης Καπ" w:date="2023-03-09T06:08:00Z"/>
                <w:sz w:val="16"/>
                <w:szCs w:val="16"/>
              </w:rPr>
            </w:pPr>
            <w:ins w:id="22608"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22609" w:author="Στάθης Καπ" w:date="2023-03-09T06:08:00Z"/>
                <w:sz w:val="16"/>
                <w:szCs w:val="16"/>
              </w:rPr>
            </w:pPr>
            <w:ins w:id="22610"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22611" w:author="Στάθης Καπ" w:date="2023-03-09T06:08:00Z"/>
                <w:sz w:val="16"/>
                <w:szCs w:val="16"/>
              </w:rPr>
            </w:pPr>
            <w:ins w:id="22612"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22613"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22614" w:author="Στάθης Καπ" w:date="2023-03-09T06:08:00Z"/>
                <w:sz w:val="16"/>
                <w:szCs w:val="16"/>
              </w:rPr>
            </w:pPr>
            <w:ins w:id="22615"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22616" w:author="Στάθης Καπ" w:date="2023-03-09T06:08:00Z"/>
                <w:sz w:val="16"/>
                <w:szCs w:val="16"/>
              </w:rPr>
            </w:pPr>
            <w:ins w:id="22617"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22618" w:author="Στάθης Καπ" w:date="2023-03-09T06:08:00Z"/>
                <w:sz w:val="16"/>
                <w:szCs w:val="16"/>
              </w:rPr>
            </w:pPr>
            <w:ins w:id="22619"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22620" w:author="Στάθης Καπ" w:date="2023-03-09T06:08:00Z"/>
                <w:sz w:val="16"/>
                <w:szCs w:val="16"/>
              </w:rPr>
            </w:pPr>
            <w:ins w:id="22621"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22622" w:author="Στάθης Καπ" w:date="2023-03-09T06:08:00Z"/>
                <w:sz w:val="16"/>
                <w:szCs w:val="16"/>
              </w:rPr>
            </w:pPr>
            <w:ins w:id="22623"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22624" w:author="Στάθης Καπ" w:date="2023-03-09T06:08:00Z"/>
                <w:sz w:val="16"/>
                <w:szCs w:val="16"/>
              </w:rPr>
            </w:pPr>
            <w:ins w:id="22625"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22626" w:author="Στάθης Καπ" w:date="2023-03-09T06:08:00Z"/>
                <w:sz w:val="16"/>
                <w:szCs w:val="16"/>
              </w:rPr>
            </w:pPr>
            <w:ins w:id="22627"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22628" w:author="Στάθης Καπ" w:date="2023-03-09T06:08:00Z"/>
                <w:sz w:val="16"/>
                <w:szCs w:val="16"/>
              </w:rPr>
            </w:pPr>
            <w:ins w:id="22629"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22630" w:author="Στάθης Καπ" w:date="2023-03-09T06:08:00Z"/>
                <w:sz w:val="16"/>
                <w:szCs w:val="16"/>
              </w:rPr>
            </w:pPr>
            <w:ins w:id="22631"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22632" w:author="Στάθης Καπ" w:date="2023-03-09T06:08:00Z"/>
                <w:sz w:val="16"/>
                <w:szCs w:val="16"/>
              </w:rPr>
            </w:pPr>
            <w:ins w:id="22633"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22634" w:author="Στάθης Καπ" w:date="2023-03-09T06:08:00Z"/>
                <w:sz w:val="16"/>
                <w:szCs w:val="16"/>
              </w:rPr>
            </w:pPr>
            <w:ins w:id="22635"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22636" w:author="Στάθης Καπ" w:date="2023-03-09T06:08:00Z"/>
                <w:sz w:val="16"/>
                <w:szCs w:val="16"/>
              </w:rPr>
            </w:pPr>
            <w:ins w:id="22637"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2263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22639" w:author="Στάθης Καπ" w:date="2023-03-09T06:08:00Z"/>
                <w:sz w:val="16"/>
                <w:szCs w:val="16"/>
              </w:rPr>
            </w:pPr>
            <w:ins w:id="22640"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22641" w:author="Στάθης Καπ" w:date="2023-03-09T06:08:00Z"/>
                <w:sz w:val="16"/>
                <w:szCs w:val="16"/>
              </w:rPr>
            </w:pPr>
            <w:ins w:id="2264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22643" w:author="Στάθης Καπ" w:date="2023-03-09T06:08:00Z"/>
                <w:sz w:val="16"/>
                <w:szCs w:val="16"/>
              </w:rPr>
            </w:pPr>
            <w:ins w:id="22644"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22645" w:author="Στάθης Καπ" w:date="2023-03-09T06:08:00Z"/>
                <w:sz w:val="16"/>
                <w:szCs w:val="16"/>
              </w:rPr>
            </w:pPr>
            <w:ins w:id="22646"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22647" w:author="Στάθης Καπ" w:date="2023-03-09T06:08:00Z"/>
                <w:sz w:val="16"/>
                <w:szCs w:val="16"/>
              </w:rPr>
            </w:pPr>
            <w:ins w:id="22648"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22649"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22650" w:author="Στάθης Καπ" w:date="2023-03-09T06:08:00Z"/>
                <w:sz w:val="16"/>
                <w:szCs w:val="16"/>
              </w:rPr>
            </w:pPr>
            <w:ins w:id="22651"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22652" w:author="Στάθης Καπ" w:date="2023-03-09T06:08:00Z"/>
                <w:sz w:val="16"/>
                <w:szCs w:val="16"/>
              </w:rPr>
            </w:pPr>
            <w:ins w:id="22653"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22654" w:author="Στάθης Καπ" w:date="2023-03-09T06:08:00Z"/>
                <w:sz w:val="16"/>
                <w:szCs w:val="16"/>
              </w:rPr>
            </w:pPr>
            <w:ins w:id="22655"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22656" w:author="Στάθης Καπ" w:date="2023-03-09T06:08:00Z"/>
                <w:sz w:val="16"/>
                <w:szCs w:val="16"/>
              </w:rPr>
            </w:pPr>
            <w:ins w:id="22657"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22658" w:author="Στάθης Καπ" w:date="2023-03-09T06:08:00Z"/>
                <w:sz w:val="16"/>
                <w:szCs w:val="16"/>
              </w:rPr>
            </w:pPr>
            <w:ins w:id="22659"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22660" w:author="Στάθης Καπ" w:date="2023-03-09T06:08:00Z"/>
                <w:sz w:val="16"/>
                <w:szCs w:val="16"/>
              </w:rPr>
            </w:pPr>
            <w:ins w:id="22661"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22662" w:author="Στάθης Καπ" w:date="2023-03-09T06:08:00Z"/>
                <w:sz w:val="16"/>
                <w:szCs w:val="16"/>
              </w:rPr>
            </w:pPr>
            <w:ins w:id="22663"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22664" w:author="Στάθης Καπ" w:date="2023-03-09T06:08:00Z"/>
                <w:sz w:val="16"/>
                <w:szCs w:val="16"/>
              </w:rPr>
            </w:pPr>
            <w:ins w:id="22665"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22666" w:author="Στάθης Καπ" w:date="2023-03-09T06:08:00Z"/>
                <w:sz w:val="16"/>
                <w:szCs w:val="16"/>
              </w:rPr>
            </w:pPr>
            <w:ins w:id="22667"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22668" w:author="Στάθης Καπ" w:date="2023-03-09T06:08:00Z"/>
                <w:sz w:val="16"/>
                <w:szCs w:val="16"/>
              </w:rPr>
            </w:pPr>
            <w:ins w:id="22669"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22670" w:author="Στάθης Καπ" w:date="2023-03-09T06:08:00Z"/>
                <w:sz w:val="16"/>
                <w:szCs w:val="16"/>
              </w:rPr>
            </w:pPr>
            <w:ins w:id="22671"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22672" w:author="Στάθης Καπ" w:date="2023-03-09T06:08:00Z"/>
                <w:sz w:val="16"/>
                <w:szCs w:val="16"/>
              </w:rPr>
            </w:pPr>
            <w:ins w:id="22673"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2267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22675" w:author="Στάθης Καπ" w:date="2023-03-09T06:08:00Z"/>
                <w:sz w:val="16"/>
                <w:szCs w:val="16"/>
              </w:rPr>
            </w:pPr>
            <w:ins w:id="22676"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22677" w:author="Στάθης Καπ" w:date="2023-03-09T06:08:00Z"/>
                <w:sz w:val="16"/>
                <w:szCs w:val="16"/>
              </w:rPr>
            </w:pPr>
            <w:ins w:id="22678"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22679" w:author="Στάθης Καπ" w:date="2023-03-09T06:08:00Z"/>
                <w:sz w:val="16"/>
                <w:szCs w:val="16"/>
              </w:rPr>
            </w:pPr>
            <w:ins w:id="22680"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22681" w:author="Στάθης Καπ" w:date="2023-03-09T06:08:00Z"/>
                <w:sz w:val="16"/>
                <w:szCs w:val="16"/>
              </w:rPr>
            </w:pPr>
            <w:ins w:id="22682"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22683" w:author="Στάθης Καπ" w:date="2023-03-09T06:08:00Z"/>
                <w:sz w:val="16"/>
                <w:szCs w:val="16"/>
              </w:rPr>
            </w:pPr>
            <w:ins w:id="22684"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22685"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22686" w:author="Στάθης Καπ" w:date="2023-03-09T06:08:00Z"/>
                <w:sz w:val="16"/>
                <w:szCs w:val="16"/>
              </w:rPr>
            </w:pPr>
            <w:ins w:id="22687"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22688" w:author="Στάθης Καπ" w:date="2023-03-09T06:08:00Z"/>
                <w:sz w:val="16"/>
                <w:szCs w:val="16"/>
              </w:rPr>
            </w:pPr>
            <w:ins w:id="22689"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22690" w:author="Στάθης Καπ" w:date="2023-03-09T06:08:00Z"/>
                <w:sz w:val="16"/>
                <w:szCs w:val="16"/>
              </w:rPr>
            </w:pPr>
            <w:ins w:id="22691"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22692" w:author="Στάθης Καπ" w:date="2023-03-09T06:08:00Z"/>
                <w:sz w:val="16"/>
                <w:szCs w:val="16"/>
              </w:rPr>
            </w:pPr>
            <w:ins w:id="22693"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22694" w:author="Στάθης Καπ" w:date="2023-03-09T06:08:00Z"/>
                <w:sz w:val="16"/>
                <w:szCs w:val="16"/>
              </w:rPr>
            </w:pPr>
            <w:ins w:id="22695"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22696" w:author="Στάθης Καπ" w:date="2023-03-09T06:08:00Z"/>
                <w:sz w:val="16"/>
                <w:szCs w:val="16"/>
              </w:rPr>
            </w:pPr>
            <w:ins w:id="22697"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22698" w:author="Στάθης Καπ" w:date="2023-03-09T06:08:00Z"/>
                <w:sz w:val="16"/>
                <w:szCs w:val="16"/>
              </w:rPr>
            </w:pPr>
            <w:ins w:id="22699"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22700" w:author="Στάθης Καπ" w:date="2023-03-09T06:08:00Z"/>
                <w:sz w:val="16"/>
                <w:szCs w:val="16"/>
              </w:rPr>
            </w:pPr>
            <w:ins w:id="22701"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22702" w:author="Στάθης Καπ" w:date="2023-03-09T06:08:00Z"/>
                <w:sz w:val="16"/>
                <w:szCs w:val="16"/>
              </w:rPr>
            </w:pPr>
            <w:ins w:id="22703"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22704" w:author="Στάθης Καπ" w:date="2023-03-09T06:08:00Z"/>
                <w:sz w:val="16"/>
                <w:szCs w:val="16"/>
              </w:rPr>
            </w:pPr>
            <w:ins w:id="22705"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22706" w:author="Στάθης Καπ" w:date="2023-03-09T06:08:00Z"/>
                <w:sz w:val="16"/>
                <w:szCs w:val="16"/>
              </w:rPr>
            </w:pPr>
            <w:ins w:id="22707"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22708" w:author="Στάθης Καπ" w:date="2023-03-09T06:08:00Z"/>
                <w:sz w:val="16"/>
                <w:szCs w:val="16"/>
              </w:rPr>
            </w:pPr>
            <w:ins w:id="22709"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2271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22711" w:author="Στάθης Καπ" w:date="2023-03-09T06:08:00Z"/>
                <w:sz w:val="16"/>
                <w:szCs w:val="16"/>
              </w:rPr>
            </w:pPr>
            <w:ins w:id="22712"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22713" w:author="Στάθης Καπ" w:date="2023-03-09T06:08:00Z"/>
                <w:sz w:val="16"/>
                <w:szCs w:val="16"/>
              </w:rPr>
            </w:pPr>
            <w:ins w:id="22714"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22715" w:author="Στάθης Καπ" w:date="2023-03-09T06:08:00Z"/>
                <w:sz w:val="16"/>
                <w:szCs w:val="16"/>
              </w:rPr>
            </w:pPr>
            <w:ins w:id="22716"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22717" w:author="Στάθης Καπ" w:date="2023-03-09T06:08:00Z"/>
                <w:sz w:val="16"/>
                <w:szCs w:val="16"/>
              </w:rPr>
            </w:pPr>
            <w:ins w:id="22718"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22719" w:author="Στάθης Καπ" w:date="2023-03-09T06:08:00Z"/>
                <w:sz w:val="16"/>
                <w:szCs w:val="16"/>
              </w:rPr>
            </w:pPr>
            <w:ins w:id="22720"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22721"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22722" w:author="Στάθης Καπ" w:date="2023-03-09T06:08:00Z"/>
                <w:sz w:val="16"/>
                <w:szCs w:val="16"/>
              </w:rPr>
            </w:pPr>
            <w:ins w:id="22723"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22724" w:author="Στάθης Καπ" w:date="2023-03-09T06:08:00Z"/>
                <w:sz w:val="16"/>
                <w:szCs w:val="16"/>
              </w:rPr>
            </w:pPr>
            <w:ins w:id="22725"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22726" w:author="Στάθης Καπ" w:date="2023-03-09T06:08:00Z"/>
                <w:sz w:val="16"/>
                <w:szCs w:val="16"/>
              </w:rPr>
            </w:pPr>
            <w:ins w:id="22727"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22728" w:author="Στάθης Καπ" w:date="2023-03-09T06:08:00Z"/>
                <w:sz w:val="16"/>
                <w:szCs w:val="16"/>
              </w:rPr>
            </w:pPr>
            <w:ins w:id="22729"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22730" w:author="Στάθης Καπ" w:date="2023-03-09T06:08:00Z"/>
                <w:sz w:val="16"/>
                <w:szCs w:val="16"/>
              </w:rPr>
            </w:pPr>
            <w:ins w:id="22731"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22732" w:author="Στάθης Καπ" w:date="2023-03-09T06:08:00Z"/>
                <w:sz w:val="16"/>
                <w:szCs w:val="16"/>
              </w:rPr>
            </w:pPr>
            <w:ins w:id="22733"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22734" w:author="Στάθης Καπ" w:date="2023-03-09T06:08:00Z"/>
                <w:sz w:val="16"/>
                <w:szCs w:val="16"/>
              </w:rPr>
            </w:pPr>
            <w:ins w:id="22735"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22736" w:author="Στάθης Καπ" w:date="2023-03-09T06:08:00Z"/>
                <w:sz w:val="16"/>
                <w:szCs w:val="16"/>
              </w:rPr>
            </w:pPr>
            <w:ins w:id="22737"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22738" w:author="Στάθης Καπ" w:date="2023-03-09T06:08:00Z"/>
                <w:sz w:val="16"/>
                <w:szCs w:val="16"/>
              </w:rPr>
            </w:pPr>
            <w:ins w:id="22739"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22740" w:author="Στάθης Καπ" w:date="2023-03-09T06:08:00Z"/>
                <w:sz w:val="16"/>
                <w:szCs w:val="16"/>
              </w:rPr>
            </w:pPr>
            <w:ins w:id="22741"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22742" w:author="Στάθης Καπ" w:date="2023-03-09T06:08:00Z"/>
                <w:sz w:val="16"/>
                <w:szCs w:val="16"/>
              </w:rPr>
            </w:pPr>
            <w:ins w:id="22743"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22744" w:author="Στάθης Καπ" w:date="2023-03-09T06:08:00Z"/>
                <w:sz w:val="16"/>
                <w:szCs w:val="16"/>
              </w:rPr>
            </w:pPr>
            <w:ins w:id="22745"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2274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22747" w:author="Στάθης Καπ" w:date="2023-03-09T06:08:00Z"/>
                <w:sz w:val="16"/>
                <w:szCs w:val="16"/>
              </w:rPr>
            </w:pPr>
            <w:ins w:id="22748"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22749" w:author="Στάθης Καπ" w:date="2023-03-09T06:08:00Z"/>
                <w:sz w:val="16"/>
                <w:szCs w:val="16"/>
              </w:rPr>
            </w:pPr>
            <w:ins w:id="22750"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22751" w:author="Στάθης Καπ" w:date="2023-03-09T06:08:00Z"/>
                <w:sz w:val="16"/>
                <w:szCs w:val="16"/>
              </w:rPr>
            </w:pPr>
            <w:ins w:id="22752"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22753" w:author="Στάθης Καπ" w:date="2023-03-09T06:08:00Z"/>
                <w:sz w:val="16"/>
                <w:szCs w:val="16"/>
              </w:rPr>
            </w:pPr>
            <w:ins w:id="22754"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22755" w:author="Στάθης Καπ" w:date="2023-03-09T06:08:00Z"/>
                <w:sz w:val="16"/>
                <w:szCs w:val="16"/>
              </w:rPr>
            </w:pPr>
            <w:ins w:id="22756"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22757"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22758" w:author="Στάθης Καπ" w:date="2023-03-09T06:08:00Z"/>
                <w:sz w:val="16"/>
                <w:szCs w:val="16"/>
              </w:rPr>
            </w:pPr>
            <w:ins w:id="22759"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22760" w:author="Στάθης Καπ" w:date="2023-03-09T06:08:00Z"/>
                <w:sz w:val="16"/>
                <w:szCs w:val="16"/>
              </w:rPr>
            </w:pPr>
            <w:ins w:id="22761"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22762" w:author="Στάθης Καπ" w:date="2023-03-09T06:08:00Z"/>
                <w:sz w:val="16"/>
                <w:szCs w:val="16"/>
              </w:rPr>
            </w:pPr>
            <w:ins w:id="22763"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22764" w:author="Στάθης Καπ" w:date="2023-03-09T06:08:00Z"/>
                <w:sz w:val="16"/>
                <w:szCs w:val="16"/>
              </w:rPr>
            </w:pPr>
            <w:ins w:id="22765"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22766" w:author="Στάθης Καπ" w:date="2023-03-09T06:08:00Z"/>
                <w:sz w:val="16"/>
                <w:szCs w:val="16"/>
              </w:rPr>
            </w:pPr>
            <w:ins w:id="22767"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22768" w:author="Στάθης Καπ" w:date="2023-03-09T06:08:00Z"/>
                <w:sz w:val="16"/>
                <w:szCs w:val="16"/>
              </w:rPr>
            </w:pPr>
            <w:ins w:id="22769"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22770" w:author="Στάθης Καπ" w:date="2023-03-09T06:08:00Z"/>
                <w:sz w:val="16"/>
                <w:szCs w:val="16"/>
              </w:rPr>
            </w:pPr>
            <w:ins w:id="22771"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22772" w:author="Στάθης Καπ" w:date="2023-03-09T06:08:00Z"/>
                <w:sz w:val="16"/>
                <w:szCs w:val="16"/>
              </w:rPr>
            </w:pPr>
            <w:ins w:id="22773"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22774" w:author="Στάθης Καπ" w:date="2023-03-09T06:08:00Z"/>
                <w:sz w:val="16"/>
                <w:szCs w:val="16"/>
              </w:rPr>
            </w:pPr>
            <w:ins w:id="22775"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22776" w:author="Στάθης Καπ" w:date="2023-03-09T06:08:00Z"/>
                <w:sz w:val="16"/>
                <w:szCs w:val="16"/>
              </w:rPr>
            </w:pPr>
            <w:ins w:id="22777"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22778" w:author="Στάθης Καπ" w:date="2023-03-09T06:08:00Z"/>
                <w:sz w:val="16"/>
                <w:szCs w:val="16"/>
              </w:rPr>
            </w:pPr>
            <w:ins w:id="22779"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22780" w:author="Στάθης Καπ" w:date="2023-03-09T06:08:00Z"/>
                <w:sz w:val="16"/>
                <w:szCs w:val="16"/>
              </w:rPr>
            </w:pPr>
            <w:ins w:id="22781"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2278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22783" w:author="Στάθης Καπ" w:date="2023-03-09T06:08:00Z"/>
                <w:sz w:val="16"/>
                <w:szCs w:val="16"/>
              </w:rPr>
            </w:pPr>
            <w:ins w:id="22784"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22785" w:author="Στάθης Καπ" w:date="2023-03-09T06:08:00Z"/>
                <w:sz w:val="16"/>
                <w:szCs w:val="16"/>
              </w:rPr>
            </w:pPr>
            <w:ins w:id="22786"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22787" w:author="Στάθης Καπ" w:date="2023-03-09T06:08:00Z"/>
                <w:sz w:val="16"/>
                <w:szCs w:val="16"/>
              </w:rPr>
            </w:pPr>
            <w:ins w:id="22788"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22789" w:author="Στάθης Καπ" w:date="2023-03-09T06:08:00Z"/>
                <w:sz w:val="16"/>
                <w:szCs w:val="16"/>
              </w:rPr>
            </w:pPr>
            <w:ins w:id="22790"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22791" w:author="Στάθης Καπ" w:date="2023-03-09T06:08:00Z"/>
                <w:sz w:val="16"/>
                <w:szCs w:val="16"/>
              </w:rPr>
            </w:pPr>
            <w:ins w:id="22792"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22793"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22794" w:author="Στάθης Καπ" w:date="2023-03-09T06:08:00Z"/>
                <w:sz w:val="16"/>
                <w:szCs w:val="16"/>
              </w:rPr>
            </w:pPr>
            <w:ins w:id="22795"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22796" w:author="Στάθης Καπ" w:date="2023-03-09T06:08:00Z"/>
                <w:sz w:val="16"/>
                <w:szCs w:val="16"/>
              </w:rPr>
            </w:pPr>
            <w:ins w:id="22797"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22798" w:author="Στάθης Καπ" w:date="2023-03-09T06:08:00Z"/>
                <w:sz w:val="16"/>
                <w:szCs w:val="16"/>
              </w:rPr>
            </w:pPr>
            <w:ins w:id="22799"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22800" w:author="Στάθης Καπ" w:date="2023-03-09T06:08:00Z"/>
                <w:sz w:val="16"/>
                <w:szCs w:val="16"/>
              </w:rPr>
            </w:pPr>
            <w:ins w:id="22801"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22802" w:author="Στάθης Καπ" w:date="2023-03-09T06:08:00Z"/>
                <w:sz w:val="16"/>
                <w:szCs w:val="16"/>
              </w:rPr>
            </w:pPr>
            <w:ins w:id="22803"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22804" w:author="Στάθης Καπ" w:date="2023-03-09T06:08:00Z"/>
                <w:sz w:val="16"/>
                <w:szCs w:val="16"/>
              </w:rPr>
            </w:pPr>
            <w:ins w:id="22805"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22806" w:author="Στάθης Καπ" w:date="2023-03-09T06:08:00Z"/>
                <w:sz w:val="16"/>
                <w:szCs w:val="16"/>
              </w:rPr>
            </w:pPr>
            <w:ins w:id="22807"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22808" w:author="Στάθης Καπ" w:date="2023-03-09T06:08:00Z"/>
                <w:sz w:val="16"/>
                <w:szCs w:val="16"/>
              </w:rPr>
            </w:pPr>
            <w:ins w:id="22809"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22810" w:author="Στάθης Καπ" w:date="2023-03-09T06:08:00Z"/>
                <w:sz w:val="16"/>
                <w:szCs w:val="16"/>
              </w:rPr>
            </w:pPr>
            <w:ins w:id="22811"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22812" w:author="Στάθης Καπ" w:date="2023-03-09T06:08:00Z"/>
                <w:sz w:val="16"/>
                <w:szCs w:val="16"/>
              </w:rPr>
            </w:pPr>
            <w:ins w:id="22813"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22814" w:author="Στάθης Καπ" w:date="2023-03-09T06:08:00Z"/>
                <w:sz w:val="16"/>
                <w:szCs w:val="16"/>
              </w:rPr>
            </w:pPr>
            <w:ins w:id="22815"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22816" w:author="Στάθης Καπ" w:date="2023-03-09T06:08:00Z"/>
                <w:sz w:val="16"/>
                <w:szCs w:val="16"/>
              </w:rPr>
            </w:pPr>
            <w:ins w:id="22817"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2281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22819" w:author="Στάθης Καπ" w:date="2023-03-09T06:08:00Z"/>
                <w:sz w:val="16"/>
                <w:szCs w:val="16"/>
              </w:rPr>
            </w:pPr>
            <w:ins w:id="22820"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22821" w:author="Στάθης Καπ" w:date="2023-03-09T06:08:00Z"/>
                <w:sz w:val="16"/>
                <w:szCs w:val="16"/>
              </w:rPr>
            </w:pPr>
            <w:ins w:id="2282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22823" w:author="Στάθης Καπ" w:date="2023-03-09T06:08:00Z"/>
                <w:sz w:val="16"/>
                <w:szCs w:val="16"/>
              </w:rPr>
            </w:pPr>
            <w:ins w:id="22824"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22825" w:author="Στάθης Καπ" w:date="2023-03-09T06:08:00Z"/>
                <w:sz w:val="16"/>
                <w:szCs w:val="16"/>
              </w:rPr>
            </w:pPr>
            <w:ins w:id="22826"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22827" w:author="Στάθης Καπ" w:date="2023-03-09T06:08:00Z"/>
                <w:sz w:val="16"/>
                <w:szCs w:val="16"/>
              </w:rPr>
            </w:pPr>
            <w:ins w:id="22828"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22829"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22830" w:author="Στάθης Καπ" w:date="2023-03-09T06:08:00Z"/>
                <w:sz w:val="16"/>
                <w:szCs w:val="16"/>
              </w:rPr>
            </w:pPr>
            <w:ins w:id="22831"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22832" w:author="Στάθης Καπ" w:date="2023-03-09T06:08:00Z"/>
                <w:sz w:val="16"/>
                <w:szCs w:val="16"/>
              </w:rPr>
            </w:pPr>
            <w:ins w:id="22833"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22834" w:author="Στάθης Καπ" w:date="2023-03-09T06:08:00Z"/>
                <w:sz w:val="16"/>
                <w:szCs w:val="16"/>
              </w:rPr>
            </w:pPr>
            <w:ins w:id="22835"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22836" w:author="Στάθης Καπ" w:date="2023-03-09T06:08:00Z"/>
                <w:sz w:val="16"/>
                <w:szCs w:val="16"/>
              </w:rPr>
            </w:pPr>
            <w:ins w:id="22837"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22838" w:author="Στάθης Καπ" w:date="2023-03-09T06:08:00Z"/>
                <w:sz w:val="16"/>
                <w:szCs w:val="16"/>
              </w:rPr>
            </w:pPr>
            <w:ins w:id="22839"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22840" w:author="Στάθης Καπ" w:date="2023-03-09T06:08:00Z"/>
                <w:sz w:val="16"/>
                <w:szCs w:val="16"/>
              </w:rPr>
            </w:pPr>
            <w:ins w:id="22841"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22842" w:author="Στάθης Καπ" w:date="2023-03-09T06:08:00Z"/>
                <w:sz w:val="16"/>
                <w:szCs w:val="16"/>
              </w:rPr>
            </w:pPr>
            <w:ins w:id="22843"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22844" w:author="Στάθης Καπ" w:date="2023-03-09T06:08:00Z"/>
                <w:sz w:val="16"/>
                <w:szCs w:val="16"/>
              </w:rPr>
            </w:pPr>
            <w:ins w:id="22845"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22846" w:author="Στάθης Καπ" w:date="2023-03-09T06:08:00Z"/>
                <w:sz w:val="16"/>
                <w:szCs w:val="16"/>
              </w:rPr>
            </w:pPr>
            <w:ins w:id="22847"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22848" w:author="Στάθης Καπ" w:date="2023-03-09T06:08:00Z"/>
                <w:sz w:val="16"/>
                <w:szCs w:val="16"/>
              </w:rPr>
            </w:pPr>
            <w:ins w:id="22849"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22850" w:author="Στάθης Καπ" w:date="2023-03-09T06:08:00Z"/>
                <w:sz w:val="16"/>
                <w:szCs w:val="16"/>
              </w:rPr>
            </w:pPr>
            <w:ins w:id="22851"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22852" w:author="Στάθης Καπ" w:date="2023-03-09T06:08:00Z"/>
                <w:sz w:val="16"/>
                <w:szCs w:val="16"/>
              </w:rPr>
            </w:pPr>
            <w:ins w:id="22853"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2285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22855" w:author="Στάθης Καπ" w:date="2023-03-09T06:08:00Z"/>
                <w:sz w:val="16"/>
                <w:szCs w:val="16"/>
              </w:rPr>
            </w:pPr>
            <w:ins w:id="22856"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22857" w:author="Στάθης Καπ" w:date="2023-03-09T06:08:00Z"/>
                <w:sz w:val="16"/>
                <w:szCs w:val="16"/>
              </w:rPr>
            </w:pPr>
            <w:ins w:id="22858"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22859" w:author="Στάθης Καπ" w:date="2023-03-09T06:08:00Z"/>
                <w:sz w:val="16"/>
                <w:szCs w:val="16"/>
              </w:rPr>
            </w:pPr>
            <w:ins w:id="22860"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22861" w:author="Στάθης Καπ" w:date="2023-03-09T06:08:00Z"/>
                <w:sz w:val="16"/>
                <w:szCs w:val="16"/>
              </w:rPr>
            </w:pPr>
            <w:ins w:id="22862"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22863" w:author="Στάθης Καπ" w:date="2023-03-09T06:08:00Z"/>
                <w:sz w:val="16"/>
                <w:szCs w:val="16"/>
              </w:rPr>
            </w:pPr>
            <w:ins w:id="22864"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22865"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22866" w:author="Στάθης Καπ" w:date="2023-03-09T06:08:00Z"/>
                <w:sz w:val="16"/>
                <w:szCs w:val="16"/>
              </w:rPr>
            </w:pPr>
            <w:ins w:id="22867"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22868" w:author="Στάθης Καπ" w:date="2023-03-09T06:08:00Z"/>
                <w:sz w:val="16"/>
                <w:szCs w:val="16"/>
              </w:rPr>
            </w:pPr>
            <w:ins w:id="22869"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22870" w:author="Στάθης Καπ" w:date="2023-03-09T06:08:00Z"/>
                <w:sz w:val="16"/>
                <w:szCs w:val="16"/>
              </w:rPr>
            </w:pPr>
            <w:ins w:id="22871"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22872" w:author="Στάθης Καπ" w:date="2023-03-09T06:08:00Z"/>
                <w:sz w:val="16"/>
                <w:szCs w:val="16"/>
              </w:rPr>
            </w:pPr>
            <w:ins w:id="22873"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22874" w:author="Στάθης Καπ" w:date="2023-03-09T06:08:00Z"/>
                <w:sz w:val="16"/>
                <w:szCs w:val="16"/>
              </w:rPr>
            </w:pPr>
            <w:ins w:id="22875"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22876" w:author="Στάθης Καπ" w:date="2023-03-09T06:08:00Z"/>
                <w:sz w:val="16"/>
                <w:szCs w:val="16"/>
              </w:rPr>
            </w:pPr>
            <w:ins w:id="22877"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22878" w:author="Στάθης Καπ" w:date="2023-03-09T06:08:00Z"/>
                <w:sz w:val="16"/>
                <w:szCs w:val="16"/>
              </w:rPr>
            </w:pPr>
            <w:ins w:id="22879"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22880" w:author="Στάθης Καπ" w:date="2023-03-09T06:08:00Z"/>
                <w:sz w:val="16"/>
                <w:szCs w:val="16"/>
              </w:rPr>
            </w:pPr>
            <w:ins w:id="22881"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22882" w:author="Στάθης Καπ" w:date="2023-03-09T06:08:00Z"/>
                <w:sz w:val="16"/>
                <w:szCs w:val="16"/>
              </w:rPr>
            </w:pPr>
            <w:ins w:id="22883"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22884" w:author="Στάθης Καπ" w:date="2023-03-09T06:08:00Z"/>
                <w:sz w:val="16"/>
                <w:szCs w:val="16"/>
              </w:rPr>
            </w:pPr>
            <w:ins w:id="22885"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22886" w:author="Στάθης Καπ" w:date="2023-03-09T06:08:00Z"/>
                <w:sz w:val="16"/>
                <w:szCs w:val="16"/>
              </w:rPr>
            </w:pPr>
            <w:ins w:id="22887"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22888" w:author="Στάθης Καπ" w:date="2023-03-09T06:08:00Z"/>
                <w:sz w:val="16"/>
                <w:szCs w:val="16"/>
              </w:rPr>
            </w:pPr>
            <w:ins w:id="22889"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2289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22891" w:author="Στάθης Καπ" w:date="2023-03-09T06:08:00Z"/>
                <w:sz w:val="16"/>
                <w:szCs w:val="16"/>
              </w:rPr>
            </w:pPr>
            <w:ins w:id="22892"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22893" w:author="Στάθης Καπ" w:date="2023-03-09T06:08:00Z"/>
                <w:sz w:val="16"/>
                <w:szCs w:val="16"/>
              </w:rPr>
            </w:pPr>
            <w:ins w:id="22894"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22895" w:author="Στάθης Καπ" w:date="2023-03-09T06:08:00Z"/>
                <w:sz w:val="16"/>
                <w:szCs w:val="16"/>
              </w:rPr>
            </w:pPr>
            <w:ins w:id="22896"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22897" w:author="Στάθης Καπ" w:date="2023-03-09T06:08:00Z"/>
                <w:sz w:val="16"/>
                <w:szCs w:val="16"/>
              </w:rPr>
            </w:pPr>
            <w:ins w:id="22898"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22899" w:author="Στάθης Καπ" w:date="2023-03-09T06:08:00Z"/>
                <w:sz w:val="16"/>
                <w:szCs w:val="16"/>
              </w:rPr>
            </w:pPr>
            <w:ins w:id="22900"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22901"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22902" w:author="Στάθης Καπ" w:date="2023-03-09T06:08:00Z"/>
                <w:sz w:val="16"/>
                <w:szCs w:val="16"/>
              </w:rPr>
            </w:pPr>
            <w:ins w:id="22903"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22904" w:author="Στάθης Καπ" w:date="2023-03-09T06:08:00Z"/>
                <w:sz w:val="16"/>
                <w:szCs w:val="16"/>
              </w:rPr>
            </w:pPr>
            <w:ins w:id="22905"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22906" w:author="Στάθης Καπ" w:date="2023-03-09T06:08:00Z"/>
                <w:sz w:val="16"/>
                <w:szCs w:val="16"/>
              </w:rPr>
            </w:pPr>
            <w:ins w:id="22907"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22908" w:author="Στάθης Καπ" w:date="2023-03-09T06:08:00Z"/>
                <w:sz w:val="16"/>
                <w:szCs w:val="16"/>
              </w:rPr>
            </w:pPr>
            <w:ins w:id="22909"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22910" w:author="Στάθης Καπ" w:date="2023-03-09T06:08:00Z"/>
                <w:sz w:val="16"/>
                <w:szCs w:val="16"/>
              </w:rPr>
            </w:pPr>
            <w:ins w:id="22911"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22912" w:author="Στάθης Καπ" w:date="2023-03-09T06:08:00Z"/>
                <w:sz w:val="16"/>
                <w:szCs w:val="16"/>
              </w:rPr>
            </w:pPr>
            <w:ins w:id="22913"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22914" w:author="Στάθης Καπ" w:date="2023-03-09T06:08:00Z"/>
                <w:sz w:val="16"/>
                <w:szCs w:val="16"/>
              </w:rPr>
            </w:pPr>
            <w:ins w:id="22915"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22916" w:author="Στάθης Καπ" w:date="2023-03-09T06:08:00Z"/>
                <w:sz w:val="16"/>
                <w:szCs w:val="16"/>
              </w:rPr>
            </w:pPr>
            <w:ins w:id="22917"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22918" w:author="Στάθης Καπ" w:date="2023-03-09T06:08:00Z"/>
                <w:sz w:val="16"/>
                <w:szCs w:val="16"/>
              </w:rPr>
            </w:pPr>
            <w:ins w:id="22919"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22920" w:author="Στάθης Καπ" w:date="2023-03-09T06:08:00Z"/>
                <w:sz w:val="16"/>
                <w:szCs w:val="16"/>
              </w:rPr>
            </w:pPr>
            <w:ins w:id="22921"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22922" w:author="Στάθης Καπ" w:date="2023-03-09T06:08:00Z"/>
                <w:sz w:val="16"/>
                <w:szCs w:val="16"/>
              </w:rPr>
            </w:pPr>
            <w:ins w:id="22923"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22924" w:author="Στάθης Καπ" w:date="2023-03-09T06:08:00Z"/>
                <w:sz w:val="16"/>
                <w:szCs w:val="16"/>
              </w:rPr>
            </w:pPr>
            <w:ins w:id="22925"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2292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22927" w:author="Στάθης Καπ" w:date="2023-03-09T06:08:00Z"/>
                <w:sz w:val="16"/>
                <w:szCs w:val="16"/>
              </w:rPr>
            </w:pPr>
            <w:ins w:id="22928"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22929" w:author="Στάθης Καπ" w:date="2023-03-09T06:08:00Z"/>
                <w:sz w:val="16"/>
                <w:szCs w:val="16"/>
              </w:rPr>
            </w:pPr>
            <w:ins w:id="22930"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22931" w:author="Στάθης Καπ" w:date="2023-03-09T06:08:00Z"/>
                <w:sz w:val="16"/>
                <w:szCs w:val="16"/>
              </w:rPr>
            </w:pPr>
            <w:ins w:id="22932"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22933" w:author="Στάθης Καπ" w:date="2023-03-09T06:08:00Z"/>
                <w:sz w:val="16"/>
                <w:szCs w:val="16"/>
              </w:rPr>
            </w:pPr>
            <w:ins w:id="22934"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22935" w:author="Στάθης Καπ" w:date="2023-03-09T06:08:00Z"/>
                <w:sz w:val="16"/>
                <w:szCs w:val="16"/>
              </w:rPr>
            </w:pPr>
            <w:ins w:id="22936"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22937"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22938" w:author="Στάθης Καπ" w:date="2023-03-09T06:08:00Z"/>
                <w:sz w:val="16"/>
                <w:szCs w:val="16"/>
              </w:rPr>
            </w:pPr>
            <w:ins w:id="22939"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22940" w:author="Στάθης Καπ" w:date="2023-03-09T06:08:00Z"/>
                <w:sz w:val="16"/>
                <w:szCs w:val="16"/>
              </w:rPr>
            </w:pPr>
            <w:ins w:id="22941"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22942" w:author="Στάθης Καπ" w:date="2023-03-09T06:08:00Z"/>
                <w:sz w:val="16"/>
                <w:szCs w:val="16"/>
              </w:rPr>
            </w:pPr>
            <w:ins w:id="22943"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22944" w:author="Στάθης Καπ" w:date="2023-03-09T06:08:00Z"/>
                <w:sz w:val="16"/>
                <w:szCs w:val="16"/>
              </w:rPr>
            </w:pPr>
            <w:ins w:id="22945"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22946" w:author="Στάθης Καπ" w:date="2023-03-09T06:08:00Z"/>
                <w:sz w:val="16"/>
                <w:szCs w:val="16"/>
              </w:rPr>
            </w:pPr>
            <w:ins w:id="22947"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22948" w:author="Στάθης Καπ" w:date="2023-03-09T06:08:00Z"/>
                <w:sz w:val="16"/>
                <w:szCs w:val="16"/>
              </w:rPr>
            </w:pPr>
            <w:ins w:id="22949"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22950" w:author="Στάθης Καπ" w:date="2023-03-09T06:08:00Z"/>
                <w:sz w:val="16"/>
                <w:szCs w:val="16"/>
              </w:rPr>
            </w:pPr>
            <w:ins w:id="22951"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22952" w:author="Στάθης Καπ" w:date="2023-03-09T06:08:00Z"/>
                <w:sz w:val="16"/>
                <w:szCs w:val="16"/>
              </w:rPr>
            </w:pPr>
            <w:ins w:id="22953"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22954" w:author="Στάθης Καπ" w:date="2023-03-09T06:08:00Z"/>
                <w:sz w:val="16"/>
                <w:szCs w:val="16"/>
              </w:rPr>
            </w:pPr>
            <w:ins w:id="22955"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22956" w:author="Στάθης Καπ" w:date="2023-03-09T06:08:00Z"/>
                <w:sz w:val="16"/>
                <w:szCs w:val="16"/>
              </w:rPr>
            </w:pPr>
            <w:ins w:id="22957"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22958" w:author="Στάθης Καπ" w:date="2023-03-09T06:08:00Z"/>
                <w:sz w:val="16"/>
                <w:szCs w:val="16"/>
              </w:rPr>
            </w:pPr>
            <w:ins w:id="22959"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22960" w:author="Στάθης Καπ" w:date="2023-03-09T06:08:00Z"/>
                <w:sz w:val="16"/>
                <w:szCs w:val="16"/>
              </w:rPr>
            </w:pPr>
            <w:ins w:id="22961"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2296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22963" w:author="Στάθης Καπ" w:date="2023-03-09T06:08:00Z"/>
                <w:sz w:val="16"/>
                <w:szCs w:val="16"/>
              </w:rPr>
            </w:pPr>
            <w:ins w:id="22964"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22965" w:author="Στάθης Καπ" w:date="2023-03-09T06:08:00Z"/>
                <w:sz w:val="16"/>
                <w:szCs w:val="16"/>
              </w:rPr>
            </w:pPr>
            <w:ins w:id="22966"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22967" w:author="Στάθης Καπ" w:date="2023-03-09T06:08:00Z"/>
                <w:sz w:val="16"/>
                <w:szCs w:val="16"/>
              </w:rPr>
            </w:pPr>
            <w:ins w:id="22968"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22969" w:author="Στάθης Καπ" w:date="2023-03-09T06:08:00Z"/>
                <w:sz w:val="16"/>
                <w:szCs w:val="16"/>
              </w:rPr>
            </w:pPr>
            <w:ins w:id="22970"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22971" w:author="Στάθης Καπ" w:date="2023-03-09T06:08:00Z"/>
                <w:sz w:val="16"/>
                <w:szCs w:val="16"/>
              </w:rPr>
            </w:pPr>
            <w:ins w:id="22972"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22973"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22974" w:author="Στάθης Καπ" w:date="2023-03-09T06:08:00Z"/>
                <w:sz w:val="16"/>
                <w:szCs w:val="16"/>
              </w:rPr>
            </w:pPr>
            <w:ins w:id="22975"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22976" w:author="Στάθης Καπ" w:date="2023-03-09T06:08:00Z"/>
                <w:sz w:val="16"/>
                <w:szCs w:val="16"/>
              </w:rPr>
            </w:pPr>
            <w:ins w:id="22977"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22978" w:author="Στάθης Καπ" w:date="2023-03-09T06:08:00Z"/>
                <w:sz w:val="16"/>
                <w:szCs w:val="16"/>
              </w:rPr>
            </w:pPr>
            <w:ins w:id="22979"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22980" w:author="Στάθης Καπ" w:date="2023-03-09T06:08:00Z"/>
                <w:sz w:val="16"/>
                <w:szCs w:val="16"/>
              </w:rPr>
            </w:pPr>
            <w:ins w:id="22981"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22982" w:author="Στάθης Καπ" w:date="2023-03-09T06:08:00Z"/>
                <w:sz w:val="16"/>
                <w:szCs w:val="16"/>
              </w:rPr>
            </w:pPr>
            <w:ins w:id="22983"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22984" w:author="Στάθης Καπ" w:date="2023-03-09T06:08:00Z"/>
                <w:sz w:val="16"/>
                <w:szCs w:val="16"/>
              </w:rPr>
            </w:pPr>
            <w:ins w:id="22985"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22986" w:author="Στάθης Καπ" w:date="2023-03-09T06:08:00Z"/>
                <w:sz w:val="16"/>
                <w:szCs w:val="16"/>
              </w:rPr>
            </w:pPr>
            <w:ins w:id="22987"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22988" w:author="Στάθης Καπ" w:date="2023-03-09T06:08:00Z"/>
                <w:sz w:val="16"/>
                <w:szCs w:val="16"/>
              </w:rPr>
            </w:pPr>
            <w:ins w:id="22989"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22990" w:author="Στάθης Καπ" w:date="2023-03-09T06:08:00Z"/>
                <w:sz w:val="16"/>
                <w:szCs w:val="16"/>
              </w:rPr>
            </w:pPr>
            <w:ins w:id="22991"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22992" w:author="Στάθης Καπ" w:date="2023-03-09T06:08:00Z"/>
                <w:sz w:val="16"/>
                <w:szCs w:val="16"/>
              </w:rPr>
            </w:pPr>
            <w:ins w:id="22993"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22994" w:author="Στάθης Καπ" w:date="2023-03-09T06:08:00Z"/>
                <w:sz w:val="16"/>
                <w:szCs w:val="16"/>
              </w:rPr>
            </w:pPr>
            <w:ins w:id="22995"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22996" w:author="Στάθης Καπ" w:date="2023-03-09T06:08:00Z"/>
                <w:sz w:val="16"/>
                <w:szCs w:val="16"/>
              </w:rPr>
            </w:pPr>
            <w:ins w:id="22997"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29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2999" w:author="Στάθης Καπ" w:date="2023-03-09T06:08:00Z"/>
          <w:trPrChange w:id="2300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001" w:author="Στάθης Καπ" w:date="2023-03-09T07:09:00Z">
              <w:tcPr>
                <w:tcW w:w="453" w:type="dxa"/>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23002" w:author="Στάθης Καπ" w:date="2023-03-09T06:08:00Z"/>
                <w:sz w:val="16"/>
                <w:szCs w:val="16"/>
              </w:rPr>
            </w:pPr>
            <w:ins w:id="23003"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23004" w:author="Στάθης Καπ" w:date="2023-03-09T07:09:00Z">
              <w:tcPr>
                <w:tcW w:w="565" w:type="dxa"/>
                <w:tcBorders>
                  <w:left w:val="single" w:sz="4" w:space="0" w:color="auto"/>
                </w:tcBorders>
              </w:tcPr>
            </w:tcPrChange>
          </w:tcPr>
          <w:p w14:paraId="67EB9517" w14:textId="507B4501" w:rsidR="00494D04" w:rsidRPr="007E0F91" w:rsidRDefault="00494D04" w:rsidP="00494D04">
            <w:pPr>
              <w:jc w:val="center"/>
              <w:rPr>
                <w:ins w:id="23005" w:author="Στάθης Καπ" w:date="2023-03-09T06:08:00Z"/>
                <w:sz w:val="16"/>
                <w:szCs w:val="16"/>
              </w:rPr>
            </w:pPr>
            <w:ins w:id="23006"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23007" w:author="Στάθης Καπ" w:date="2023-03-09T07:09:00Z">
              <w:tcPr>
                <w:tcW w:w="679" w:type="dxa"/>
                <w:tcBorders>
                  <w:right w:val="single" w:sz="4" w:space="0" w:color="auto"/>
                </w:tcBorders>
              </w:tcPr>
            </w:tcPrChange>
          </w:tcPr>
          <w:p w14:paraId="53C393C8" w14:textId="0A9908CA" w:rsidR="00494D04" w:rsidRPr="007E0F91" w:rsidRDefault="00494D04" w:rsidP="00494D04">
            <w:pPr>
              <w:jc w:val="center"/>
              <w:rPr>
                <w:ins w:id="23008" w:author="Στάθης Καπ" w:date="2023-03-09T06:08:00Z"/>
                <w:sz w:val="16"/>
                <w:szCs w:val="16"/>
              </w:rPr>
            </w:pPr>
            <w:ins w:id="23009"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23010" w:author="Στάθης Καπ" w:date="2023-03-09T07:09:00Z">
              <w:tcPr>
                <w:tcW w:w="453" w:type="dxa"/>
                <w:tcBorders>
                  <w:left w:val="single" w:sz="4" w:space="0" w:color="auto"/>
                </w:tcBorders>
                <w:vAlign w:val="bottom"/>
              </w:tcPr>
            </w:tcPrChange>
          </w:tcPr>
          <w:p w14:paraId="1109463C" w14:textId="21A312D6" w:rsidR="00494D04" w:rsidRPr="007E0F91" w:rsidRDefault="00494D04" w:rsidP="00494D04">
            <w:pPr>
              <w:jc w:val="center"/>
              <w:rPr>
                <w:ins w:id="23011" w:author="Στάθης Καπ" w:date="2023-03-09T06:08:00Z"/>
                <w:sz w:val="16"/>
                <w:szCs w:val="16"/>
              </w:rPr>
            </w:pPr>
            <w:ins w:id="23012" w:author="Στάθης Καπ" w:date="2023-03-09T07:09:00Z">
              <w:r>
                <w:rPr>
                  <w:rFonts w:ascii="Calibri" w:hAnsi="Calibri" w:cs="Calibri"/>
                  <w:color w:val="000000"/>
                  <w:sz w:val="16"/>
                  <w:szCs w:val="16"/>
                </w:rPr>
                <w:t>254</w:t>
              </w:r>
            </w:ins>
          </w:p>
        </w:tc>
        <w:tc>
          <w:tcPr>
            <w:tcW w:w="708" w:type="dxa"/>
            <w:vAlign w:val="center"/>
            <w:tcPrChange w:id="23013" w:author="Στάθης Καπ" w:date="2023-03-09T07:09:00Z">
              <w:tcPr>
                <w:tcW w:w="708" w:type="dxa"/>
                <w:vAlign w:val="center"/>
              </w:tcPr>
            </w:tcPrChange>
          </w:tcPr>
          <w:p w14:paraId="2BD838D3" w14:textId="5B62A395" w:rsidR="00494D04" w:rsidRPr="007E0F91" w:rsidRDefault="00494D04" w:rsidP="00494D04">
            <w:pPr>
              <w:jc w:val="center"/>
              <w:rPr>
                <w:ins w:id="23014" w:author="Στάθης Καπ" w:date="2023-03-09T06:08:00Z"/>
                <w:sz w:val="16"/>
                <w:szCs w:val="16"/>
              </w:rPr>
            </w:pPr>
            <w:ins w:id="23015"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23016" w:author="Στάθης Καπ" w:date="2023-03-09T07:09:00Z">
              <w:tcPr>
                <w:tcW w:w="652" w:type="dxa"/>
                <w:vMerge/>
                <w:tcBorders>
                  <w:right w:val="single" w:sz="4" w:space="0" w:color="auto"/>
                </w:tcBorders>
                <w:vAlign w:val="bottom"/>
              </w:tcPr>
            </w:tcPrChange>
          </w:tcPr>
          <w:p w14:paraId="2108C601" w14:textId="77777777" w:rsidR="00494D04" w:rsidRPr="007E0F91" w:rsidRDefault="00494D04" w:rsidP="00494D04">
            <w:pPr>
              <w:jc w:val="center"/>
              <w:rPr>
                <w:ins w:id="23017" w:author="Στάθης Καπ" w:date="2023-03-09T06:08:00Z"/>
                <w:sz w:val="16"/>
                <w:szCs w:val="16"/>
              </w:rPr>
            </w:pPr>
          </w:p>
        </w:tc>
        <w:tc>
          <w:tcPr>
            <w:tcW w:w="453" w:type="dxa"/>
            <w:tcBorders>
              <w:left w:val="single" w:sz="4" w:space="0" w:color="auto"/>
            </w:tcBorders>
            <w:vAlign w:val="center"/>
            <w:tcPrChange w:id="23018" w:author="Στάθης Καπ" w:date="2023-03-09T07:09:00Z">
              <w:tcPr>
                <w:tcW w:w="453" w:type="dxa"/>
                <w:tcBorders>
                  <w:left w:val="single" w:sz="4" w:space="0" w:color="auto"/>
                </w:tcBorders>
                <w:vAlign w:val="bottom"/>
              </w:tcPr>
            </w:tcPrChange>
          </w:tcPr>
          <w:p w14:paraId="68A0D58C" w14:textId="6C6A9EFB" w:rsidR="00494D04" w:rsidRPr="007E0F91" w:rsidRDefault="00494D04" w:rsidP="00494D04">
            <w:pPr>
              <w:jc w:val="center"/>
              <w:rPr>
                <w:ins w:id="23019" w:author="Στάθης Καπ" w:date="2023-03-09T06:08:00Z"/>
                <w:sz w:val="16"/>
                <w:szCs w:val="16"/>
              </w:rPr>
            </w:pPr>
            <w:ins w:id="23020" w:author="Στάθης Καπ" w:date="2023-03-09T07:09:00Z">
              <w:r>
                <w:rPr>
                  <w:rFonts w:ascii="Calibri" w:hAnsi="Calibri" w:cs="Calibri"/>
                  <w:color w:val="000000"/>
                  <w:sz w:val="16"/>
                  <w:szCs w:val="16"/>
                </w:rPr>
                <w:t>282</w:t>
              </w:r>
            </w:ins>
          </w:p>
        </w:tc>
        <w:tc>
          <w:tcPr>
            <w:tcW w:w="454" w:type="dxa"/>
            <w:vAlign w:val="center"/>
            <w:tcPrChange w:id="23021" w:author="Στάθης Καπ" w:date="2023-03-09T07:09:00Z">
              <w:tcPr>
                <w:tcW w:w="454" w:type="dxa"/>
                <w:vAlign w:val="center"/>
              </w:tcPr>
            </w:tcPrChange>
          </w:tcPr>
          <w:p w14:paraId="7D2D5D1B" w14:textId="35E138E4" w:rsidR="00494D04" w:rsidRPr="007E0F91" w:rsidRDefault="00494D04" w:rsidP="00494D04">
            <w:pPr>
              <w:jc w:val="center"/>
              <w:rPr>
                <w:ins w:id="23022" w:author="Στάθης Καπ" w:date="2023-03-09T06:08:00Z"/>
                <w:sz w:val="16"/>
                <w:szCs w:val="16"/>
              </w:rPr>
            </w:pPr>
            <w:ins w:id="23023" w:author="Στάθης Καπ" w:date="2023-03-09T07:09:00Z">
              <w:r>
                <w:rPr>
                  <w:rFonts w:ascii="Calibri" w:hAnsi="Calibri" w:cs="Calibri"/>
                  <w:color w:val="000000"/>
                  <w:sz w:val="16"/>
                  <w:szCs w:val="16"/>
                </w:rPr>
                <w:t>-11.02</w:t>
              </w:r>
            </w:ins>
          </w:p>
        </w:tc>
        <w:tc>
          <w:tcPr>
            <w:tcW w:w="454" w:type="dxa"/>
            <w:vAlign w:val="center"/>
            <w:tcPrChange w:id="23024" w:author="Στάθης Καπ" w:date="2023-03-09T07:09:00Z">
              <w:tcPr>
                <w:tcW w:w="454" w:type="dxa"/>
                <w:vAlign w:val="bottom"/>
              </w:tcPr>
            </w:tcPrChange>
          </w:tcPr>
          <w:p w14:paraId="5059E1AC" w14:textId="50D20B5F" w:rsidR="00494D04" w:rsidRPr="007E0F91" w:rsidRDefault="00494D04" w:rsidP="00494D04">
            <w:pPr>
              <w:jc w:val="center"/>
              <w:rPr>
                <w:ins w:id="23025" w:author="Στάθης Καπ" w:date="2023-03-09T06:08:00Z"/>
                <w:sz w:val="16"/>
                <w:szCs w:val="16"/>
              </w:rPr>
            </w:pPr>
            <w:ins w:id="23026"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23027" w:author="Στάθης Καπ" w:date="2023-03-09T07:09:00Z">
              <w:tcPr>
                <w:tcW w:w="457" w:type="dxa"/>
                <w:tcBorders>
                  <w:right w:val="single" w:sz="4" w:space="0" w:color="auto"/>
                </w:tcBorders>
                <w:vAlign w:val="center"/>
              </w:tcPr>
            </w:tcPrChange>
          </w:tcPr>
          <w:p w14:paraId="23336FE8" w14:textId="250B1F9E" w:rsidR="00494D04" w:rsidRPr="007E0F91" w:rsidRDefault="00494D04" w:rsidP="00494D04">
            <w:pPr>
              <w:jc w:val="center"/>
              <w:rPr>
                <w:ins w:id="23028" w:author="Στάθης Καπ" w:date="2023-03-09T06:08:00Z"/>
                <w:sz w:val="16"/>
                <w:szCs w:val="16"/>
              </w:rPr>
            </w:pPr>
            <w:ins w:id="23029"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23030" w:author="Στάθης Καπ" w:date="2023-03-09T07:09:00Z">
              <w:tcPr>
                <w:tcW w:w="453" w:type="dxa"/>
                <w:tcBorders>
                  <w:left w:val="single" w:sz="4" w:space="0" w:color="auto"/>
                </w:tcBorders>
                <w:vAlign w:val="bottom"/>
              </w:tcPr>
            </w:tcPrChange>
          </w:tcPr>
          <w:p w14:paraId="0758EAC1" w14:textId="4E206D8F" w:rsidR="00494D04" w:rsidRPr="007E0F91" w:rsidRDefault="00494D04" w:rsidP="00494D04">
            <w:pPr>
              <w:jc w:val="center"/>
              <w:rPr>
                <w:ins w:id="23031" w:author="Στάθης Καπ" w:date="2023-03-09T06:08:00Z"/>
                <w:sz w:val="16"/>
                <w:szCs w:val="16"/>
              </w:rPr>
            </w:pPr>
            <w:ins w:id="23032" w:author="Στάθης Καπ" w:date="2023-03-09T07:09:00Z">
              <w:r>
                <w:rPr>
                  <w:rFonts w:ascii="Calibri" w:hAnsi="Calibri" w:cs="Calibri"/>
                  <w:color w:val="000000"/>
                  <w:sz w:val="16"/>
                  <w:szCs w:val="16"/>
                </w:rPr>
                <w:t>252</w:t>
              </w:r>
            </w:ins>
          </w:p>
        </w:tc>
        <w:tc>
          <w:tcPr>
            <w:tcW w:w="454" w:type="dxa"/>
            <w:vAlign w:val="center"/>
            <w:tcPrChange w:id="23033" w:author="Στάθης Καπ" w:date="2023-03-09T07:09:00Z">
              <w:tcPr>
                <w:tcW w:w="454" w:type="dxa"/>
                <w:vAlign w:val="center"/>
              </w:tcPr>
            </w:tcPrChange>
          </w:tcPr>
          <w:p w14:paraId="7932AEEC" w14:textId="284B34BB" w:rsidR="00494D04" w:rsidRPr="007E0F91" w:rsidRDefault="00494D04" w:rsidP="00494D04">
            <w:pPr>
              <w:jc w:val="center"/>
              <w:rPr>
                <w:ins w:id="23034" w:author="Στάθης Καπ" w:date="2023-03-09T06:08:00Z"/>
                <w:sz w:val="16"/>
                <w:szCs w:val="16"/>
              </w:rPr>
            </w:pPr>
            <w:ins w:id="23035" w:author="Στάθης Καπ" w:date="2023-03-09T07:09:00Z">
              <w:r>
                <w:rPr>
                  <w:rFonts w:ascii="Calibri" w:hAnsi="Calibri" w:cs="Calibri"/>
                  <w:color w:val="000000"/>
                  <w:sz w:val="16"/>
                  <w:szCs w:val="16"/>
                </w:rPr>
                <w:t>0.79</w:t>
              </w:r>
            </w:ins>
          </w:p>
        </w:tc>
        <w:tc>
          <w:tcPr>
            <w:tcW w:w="454" w:type="dxa"/>
            <w:vAlign w:val="center"/>
            <w:tcPrChange w:id="23036" w:author="Στάθης Καπ" w:date="2023-03-09T07:09:00Z">
              <w:tcPr>
                <w:tcW w:w="454" w:type="dxa"/>
                <w:vAlign w:val="bottom"/>
              </w:tcPr>
            </w:tcPrChange>
          </w:tcPr>
          <w:p w14:paraId="286D9882" w14:textId="791E1331" w:rsidR="00494D04" w:rsidRPr="007E0F91" w:rsidRDefault="00494D04" w:rsidP="00494D04">
            <w:pPr>
              <w:jc w:val="center"/>
              <w:rPr>
                <w:ins w:id="23037" w:author="Στάθης Καπ" w:date="2023-03-09T06:08:00Z"/>
                <w:sz w:val="16"/>
                <w:szCs w:val="16"/>
              </w:rPr>
            </w:pPr>
            <w:ins w:id="23038"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23039" w:author="Στάθης Καπ" w:date="2023-03-09T07:09:00Z">
              <w:tcPr>
                <w:tcW w:w="454" w:type="dxa"/>
                <w:tcBorders>
                  <w:right w:val="single" w:sz="4" w:space="0" w:color="auto"/>
                </w:tcBorders>
                <w:vAlign w:val="center"/>
              </w:tcPr>
            </w:tcPrChange>
          </w:tcPr>
          <w:p w14:paraId="0F8087F9" w14:textId="11D33E42" w:rsidR="00494D04" w:rsidRPr="007E0F91" w:rsidRDefault="00494D04" w:rsidP="00494D04">
            <w:pPr>
              <w:jc w:val="center"/>
              <w:rPr>
                <w:ins w:id="23040" w:author="Στάθης Καπ" w:date="2023-03-09T06:08:00Z"/>
                <w:sz w:val="16"/>
                <w:szCs w:val="16"/>
              </w:rPr>
            </w:pPr>
            <w:ins w:id="23041"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23042" w:author="Στάθης Καπ" w:date="2023-03-09T07:09:00Z">
              <w:tcPr>
                <w:tcW w:w="453" w:type="dxa"/>
                <w:tcBorders>
                  <w:left w:val="single" w:sz="4" w:space="0" w:color="auto"/>
                </w:tcBorders>
                <w:vAlign w:val="bottom"/>
              </w:tcPr>
            </w:tcPrChange>
          </w:tcPr>
          <w:p w14:paraId="50ED1FA4" w14:textId="02367EA1" w:rsidR="00494D04" w:rsidRPr="007E0F91" w:rsidRDefault="00494D04" w:rsidP="00494D04">
            <w:pPr>
              <w:jc w:val="center"/>
              <w:rPr>
                <w:ins w:id="23043" w:author="Στάθης Καπ" w:date="2023-03-09T06:08:00Z"/>
                <w:sz w:val="16"/>
                <w:szCs w:val="16"/>
              </w:rPr>
            </w:pPr>
            <w:ins w:id="23044" w:author="Στάθης Καπ" w:date="2023-03-09T07:09:00Z">
              <w:r>
                <w:rPr>
                  <w:rFonts w:ascii="Calibri" w:hAnsi="Calibri" w:cs="Calibri"/>
                  <w:color w:val="000000"/>
                  <w:sz w:val="16"/>
                  <w:szCs w:val="16"/>
                </w:rPr>
                <w:t>214</w:t>
              </w:r>
            </w:ins>
          </w:p>
        </w:tc>
        <w:tc>
          <w:tcPr>
            <w:tcW w:w="454" w:type="dxa"/>
            <w:vAlign w:val="center"/>
            <w:tcPrChange w:id="23045" w:author="Στάθης Καπ" w:date="2023-03-09T07:09:00Z">
              <w:tcPr>
                <w:tcW w:w="454" w:type="dxa"/>
                <w:vAlign w:val="center"/>
              </w:tcPr>
            </w:tcPrChange>
          </w:tcPr>
          <w:p w14:paraId="33E3BBA8" w14:textId="65C80C07" w:rsidR="00494D04" w:rsidRPr="007E0F91" w:rsidRDefault="00494D04" w:rsidP="00494D04">
            <w:pPr>
              <w:jc w:val="center"/>
              <w:rPr>
                <w:ins w:id="23046" w:author="Στάθης Καπ" w:date="2023-03-09T06:08:00Z"/>
                <w:sz w:val="16"/>
                <w:szCs w:val="16"/>
              </w:rPr>
            </w:pPr>
            <w:ins w:id="23047" w:author="Στάθης Καπ" w:date="2023-03-09T07:09:00Z">
              <w:r>
                <w:rPr>
                  <w:rFonts w:ascii="Calibri" w:hAnsi="Calibri" w:cs="Calibri"/>
                  <w:color w:val="000000"/>
                  <w:sz w:val="16"/>
                  <w:szCs w:val="16"/>
                </w:rPr>
                <w:t>15.75</w:t>
              </w:r>
            </w:ins>
          </w:p>
        </w:tc>
        <w:tc>
          <w:tcPr>
            <w:tcW w:w="454" w:type="dxa"/>
            <w:vAlign w:val="center"/>
            <w:tcPrChange w:id="23048" w:author="Στάθης Καπ" w:date="2023-03-09T07:09:00Z">
              <w:tcPr>
                <w:tcW w:w="454" w:type="dxa"/>
                <w:vAlign w:val="bottom"/>
              </w:tcPr>
            </w:tcPrChange>
          </w:tcPr>
          <w:p w14:paraId="42A2F725" w14:textId="113618E0" w:rsidR="00494D04" w:rsidRPr="007E0F91" w:rsidRDefault="00494D04" w:rsidP="00494D04">
            <w:pPr>
              <w:jc w:val="center"/>
              <w:rPr>
                <w:ins w:id="23049" w:author="Στάθης Καπ" w:date="2023-03-09T06:08:00Z"/>
                <w:sz w:val="16"/>
                <w:szCs w:val="16"/>
              </w:rPr>
            </w:pPr>
            <w:ins w:id="23050"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23051" w:author="Στάθης Καπ" w:date="2023-03-09T07:09:00Z">
              <w:tcPr>
                <w:tcW w:w="461" w:type="dxa"/>
                <w:tcBorders>
                  <w:right w:val="single" w:sz="4" w:space="0" w:color="auto"/>
                </w:tcBorders>
                <w:vAlign w:val="center"/>
              </w:tcPr>
            </w:tcPrChange>
          </w:tcPr>
          <w:p w14:paraId="00F01B7D" w14:textId="63650CBC" w:rsidR="00494D04" w:rsidRPr="007E0F91" w:rsidRDefault="00494D04" w:rsidP="00494D04">
            <w:pPr>
              <w:jc w:val="center"/>
              <w:rPr>
                <w:ins w:id="23052" w:author="Στάθης Καπ" w:date="2023-03-09T06:08:00Z"/>
                <w:sz w:val="16"/>
                <w:szCs w:val="16"/>
              </w:rPr>
            </w:pPr>
            <w:ins w:id="23053"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0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055" w:author="Στάθης Καπ" w:date="2023-03-09T06:08:00Z"/>
          <w:trPrChange w:id="2305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05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23058" w:author="Στάθης Καπ" w:date="2023-03-09T06:08:00Z"/>
                <w:sz w:val="16"/>
                <w:szCs w:val="16"/>
              </w:rPr>
            </w:pPr>
            <w:ins w:id="23059"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23060" w:author="Στάθης Καπ" w:date="2023-03-09T07:09:00Z">
              <w:tcPr>
                <w:tcW w:w="565" w:type="dxa"/>
                <w:tcBorders>
                  <w:left w:val="single" w:sz="4" w:space="0" w:color="auto"/>
                  <w:bottom w:val="single" w:sz="4" w:space="0" w:color="auto"/>
                </w:tcBorders>
              </w:tcPr>
            </w:tcPrChange>
          </w:tcPr>
          <w:p w14:paraId="03782556" w14:textId="29C1B6DC" w:rsidR="00494D04" w:rsidRPr="007E0F91" w:rsidRDefault="00494D04" w:rsidP="00494D04">
            <w:pPr>
              <w:jc w:val="center"/>
              <w:rPr>
                <w:ins w:id="23061" w:author="Στάθης Καπ" w:date="2023-03-09T06:08:00Z"/>
                <w:sz w:val="16"/>
                <w:szCs w:val="16"/>
              </w:rPr>
            </w:pPr>
            <w:ins w:id="23062"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23063" w:author="Στάθης Καπ" w:date="2023-03-09T07:09:00Z">
              <w:tcPr>
                <w:tcW w:w="679" w:type="dxa"/>
                <w:tcBorders>
                  <w:bottom w:val="single" w:sz="4" w:space="0" w:color="auto"/>
                  <w:right w:val="single" w:sz="4" w:space="0" w:color="auto"/>
                </w:tcBorders>
              </w:tcPr>
            </w:tcPrChange>
          </w:tcPr>
          <w:p w14:paraId="333D1714" w14:textId="5CF4CCE6" w:rsidR="00494D04" w:rsidRPr="007E0F91" w:rsidRDefault="00494D04" w:rsidP="00494D04">
            <w:pPr>
              <w:jc w:val="center"/>
              <w:rPr>
                <w:ins w:id="23064" w:author="Στάθης Καπ" w:date="2023-03-09T06:08:00Z"/>
                <w:sz w:val="16"/>
                <w:szCs w:val="16"/>
              </w:rPr>
            </w:pPr>
            <w:ins w:id="23065"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23066" w:author="Στάθης Καπ" w:date="2023-03-09T07:09:00Z">
              <w:tcPr>
                <w:tcW w:w="453" w:type="dxa"/>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23067" w:author="Στάθης Καπ" w:date="2023-03-09T06:08:00Z"/>
                <w:sz w:val="16"/>
                <w:szCs w:val="16"/>
              </w:rPr>
            </w:pPr>
            <w:ins w:id="23068" w:author="Στάθης Καπ" w:date="2023-03-09T07:09:00Z">
              <w:r>
                <w:rPr>
                  <w:rFonts w:ascii="Calibri" w:hAnsi="Calibri" w:cs="Calibri"/>
                  <w:color w:val="000000"/>
                  <w:sz w:val="16"/>
                  <w:szCs w:val="16"/>
                </w:rPr>
                <w:t>195</w:t>
              </w:r>
            </w:ins>
          </w:p>
        </w:tc>
        <w:tc>
          <w:tcPr>
            <w:tcW w:w="708" w:type="dxa"/>
            <w:vAlign w:val="center"/>
            <w:tcPrChange w:id="23069" w:author="Στάθης Καπ" w:date="2023-03-09T07:09:00Z">
              <w:tcPr>
                <w:tcW w:w="708" w:type="dxa"/>
                <w:tcBorders>
                  <w:bottom w:val="single" w:sz="4" w:space="0" w:color="auto"/>
                </w:tcBorders>
                <w:vAlign w:val="center"/>
              </w:tcPr>
            </w:tcPrChange>
          </w:tcPr>
          <w:p w14:paraId="481D3FEE" w14:textId="209E06AB" w:rsidR="00494D04" w:rsidRPr="007E0F91" w:rsidRDefault="00494D04" w:rsidP="00494D04">
            <w:pPr>
              <w:jc w:val="center"/>
              <w:rPr>
                <w:ins w:id="23070" w:author="Στάθης Καπ" w:date="2023-03-09T06:08:00Z"/>
                <w:sz w:val="16"/>
                <w:szCs w:val="16"/>
              </w:rPr>
            </w:pPr>
            <w:ins w:id="23071"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23072" w:author="Στάθης Καπ" w:date="2023-03-09T07:09:00Z">
              <w:tcPr>
                <w:tcW w:w="652" w:type="dxa"/>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23073" w:author="Στάθης Καπ" w:date="2023-03-09T06:08:00Z"/>
                <w:sz w:val="16"/>
                <w:szCs w:val="16"/>
              </w:rPr>
            </w:pPr>
            <w:ins w:id="23074"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23075" w:author="Στάθης Καπ" w:date="2023-03-09T07:09:00Z">
              <w:tcPr>
                <w:tcW w:w="453" w:type="dxa"/>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23076" w:author="Στάθης Καπ" w:date="2023-03-09T06:08:00Z"/>
                <w:sz w:val="16"/>
                <w:szCs w:val="16"/>
              </w:rPr>
            </w:pPr>
            <w:ins w:id="23077" w:author="Στάθης Καπ" w:date="2023-03-09T07:09:00Z">
              <w:r>
                <w:rPr>
                  <w:rFonts w:ascii="Calibri" w:hAnsi="Calibri" w:cs="Calibri"/>
                  <w:color w:val="000000"/>
                  <w:sz w:val="16"/>
                  <w:szCs w:val="16"/>
                </w:rPr>
                <w:t>195</w:t>
              </w:r>
            </w:ins>
          </w:p>
        </w:tc>
        <w:tc>
          <w:tcPr>
            <w:tcW w:w="454" w:type="dxa"/>
            <w:vAlign w:val="center"/>
            <w:tcPrChange w:id="23078" w:author="Στάθης Καπ" w:date="2023-03-09T07:09:00Z">
              <w:tcPr>
                <w:tcW w:w="454" w:type="dxa"/>
                <w:tcBorders>
                  <w:bottom w:val="single" w:sz="4" w:space="0" w:color="auto"/>
                </w:tcBorders>
                <w:vAlign w:val="center"/>
              </w:tcPr>
            </w:tcPrChange>
          </w:tcPr>
          <w:p w14:paraId="0F7ACE2C" w14:textId="06D436C8" w:rsidR="00494D04" w:rsidRPr="007E0F91" w:rsidRDefault="00494D04" w:rsidP="00494D04">
            <w:pPr>
              <w:jc w:val="center"/>
              <w:rPr>
                <w:ins w:id="23079" w:author="Στάθης Καπ" w:date="2023-03-09T06:08:00Z"/>
                <w:sz w:val="16"/>
                <w:szCs w:val="16"/>
              </w:rPr>
            </w:pPr>
            <w:ins w:id="23080" w:author="Στάθης Καπ" w:date="2023-03-09T07:09:00Z">
              <w:r>
                <w:rPr>
                  <w:rFonts w:ascii="Calibri" w:hAnsi="Calibri" w:cs="Calibri"/>
                  <w:color w:val="000000"/>
                  <w:sz w:val="16"/>
                  <w:szCs w:val="16"/>
                </w:rPr>
                <w:t>0</w:t>
              </w:r>
            </w:ins>
          </w:p>
        </w:tc>
        <w:tc>
          <w:tcPr>
            <w:tcW w:w="454" w:type="dxa"/>
            <w:vAlign w:val="center"/>
            <w:tcPrChange w:id="23081" w:author="Στάθης Καπ" w:date="2023-03-09T07:09:00Z">
              <w:tcPr>
                <w:tcW w:w="454" w:type="dxa"/>
                <w:tcBorders>
                  <w:bottom w:val="single" w:sz="4" w:space="0" w:color="auto"/>
                </w:tcBorders>
                <w:vAlign w:val="bottom"/>
              </w:tcPr>
            </w:tcPrChange>
          </w:tcPr>
          <w:p w14:paraId="754428E0" w14:textId="24850A45" w:rsidR="00494D04" w:rsidRPr="007E0F91" w:rsidRDefault="00494D04" w:rsidP="00494D04">
            <w:pPr>
              <w:jc w:val="center"/>
              <w:rPr>
                <w:ins w:id="23082" w:author="Στάθης Καπ" w:date="2023-03-09T06:08:00Z"/>
                <w:sz w:val="16"/>
                <w:szCs w:val="16"/>
              </w:rPr>
            </w:pPr>
            <w:ins w:id="23083"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23084" w:author="Στάθης Καπ" w:date="2023-03-09T07:09:00Z">
              <w:tcPr>
                <w:tcW w:w="457" w:type="dxa"/>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23085" w:author="Στάθης Καπ" w:date="2023-03-09T06:08:00Z"/>
                <w:sz w:val="16"/>
                <w:szCs w:val="16"/>
              </w:rPr>
            </w:pPr>
            <w:ins w:id="23086"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23087" w:author="Στάθης Καπ" w:date="2023-03-09T07:09:00Z">
              <w:tcPr>
                <w:tcW w:w="453" w:type="dxa"/>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23088" w:author="Στάθης Καπ" w:date="2023-03-09T06:08:00Z"/>
                <w:sz w:val="16"/>
                <w:szCs w:val="16"/>
              </w:rPr>
            </w:pPr>
            <w:ins w:id="23089" w:author="Στάθης Καπ" w:date="2023-03-09T07:09:00Z">
              <w:r>
                <w:rPr>
                  <w:rFonts w:ascii="Calibri" w:hAnsi="Calibri" w:cs="Calibri"/>
                  <w:color w:val="000000"/>
                  <w:sz w:val="16"/>
                  <w:szCs w:val="16"/>
                </w:rPr>
                <w:t>175</w:t>
              </w:r>
            </w:ins>
          </w:p>
        </w:tc>
        <w:tc>
          <w:tcPr>
            <w:tcW w:w="454" w:type="dxa"/>
            <w:vAlign w:val="center"/>
            <w:tcPrChange w:id="23090" w:author="Στάθης Καπ" w:date="2023-03-09T07:09:00Z">
              <w:tcPr>
                <w:tcW w:w="454" w:type="dxa"/>
                <w:tcBorders>
                  <w:bottom w:val="single" w:sz="4" w:space="0" w:color="auto"/>
                </w:tcBorders>
                <w:vAlign w:val="center"/>
              </w:tcPr>
            </w:tcPrChange>
          </w:tcPr>
          <w:p w14:paraId="3D6DF6DA" w14:textId="0CBDCDE2" w:rsidR="00494D04" w:rsidRPr="007E0F91" w:rsidRDefault="00494D04" w:rsidP="00494D04">
            <w:pPr>
              <w:jc w:val="center"/>
              <w:rPr>
                <w:ins w:id="23091" w:author="Στάθης Καπ" w:date="2023-03-09T06:08:00Z"/>
                <w:sz w:val="16"/>
                <w:szCs w:val="16"/>
              </w:rPr>
            </w:pPr>
            <w:ins w:id="23092" w:author="Στάθης Καπ" w:date="2023-03-09T07:09:00Z">
              <w:r>
                <w:rPr>
                  <w:rFonts w:ascii="Calibri" w:hAnsi="Calibri" w:cs="Calibri"/>
                  <w:color w:val="000000"/>
                  <w:sz w:val="16"/>
                  <w:szCs w:val="16"/>
                </w:rPr>
                <w:t>10.26</w:t>
              </w:r>
            </w:ins>
          </w:p>
        </w:tc>
        <w:tc>
          <w:tcPr>
            <w:tcW w:w="454" w:type="dxa"/>
            <w:vAlign w:val="center"/>
            <w:tcPrChange w:id="23093" w:author="Στάθης Καπ" w:date="2023-03-09T07:09:00Z">
              <w:tcPr>
                <w:tcW w:w="454" w:type="dxa"/>
                <w:tcBorders>
                  <w:bottom w:val="single" w:sz="4" w:space="0" w:color="auto"/>
                </w:tcBorders>
                <w:vAlign w:val="bottom"/>
              </w:tcPr>
            </w:tcPrChange>
          </w:tcPr>
          <w:p w14:paraId="3EA3CD75" w14:textId="795A1CC7" w:rsidR="00494D04" w:rsidRPr="007E0F91" w:rsidRDefault="00494D04" w:rsidP="00494D04">
            <w:pPr>
              <w:jc w:val="center"/>
              <w:rPr>
                <w:ins w:id="23094" w:author="Στάθης Καπ" w:date="2023-03-09T06:08:00Z"/>
                <w:sz w:val="16"/>
                <w:szCs w:val="16"/>
              </w:rPr>
            </w:pPr>
            <w:ins w:id="23095"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23096" w:author="Στάθης Καπ" w:date="2023-03-09T07:09:00Z">
              <w:tcPr>
                <w:tcW w:w="454" w:type="dxa"/>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23097" w:author="Στάθης Καπ" w:date="2023-03-09T06:08:00Z"/>
                <w:sz w:val="16"/>
                <w:szCs w:val="16"/>
              </w:rPr>
            </w:pPr>
            <w:ins w:id="23098"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23099" w:author="Στάθης Καπ" w:date="2023-03-09T07:09:00Z">
              <w:tcPr>
                <w:tcW w:w="453" w:type="dxa"/>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23100" w:author="Στάθης Καπ" w:date="2023-03-09T06:08:00Z"/>
                <w:sz w:val="16"/>
                <w:szCs w:val="16"/>
              </w:rPr>
            </w:pPr>
            <w:ins w:id="23101" w:author="Στάθης Καπ" w:date="2023-03-09T07:09:00Z">
              <w:r>
                <w:rPr>
                  <w:rFonts w:ascii="Calibri" w:hAnsi="Calibri" w:cs="Calibri"/>
                  <w:color w:val="000000"/>
                  <w:sz w:val="16"/>
                  <w:szCs w:val="16"/>
                </w:rPr>
                <w:t>163</w:t>
              </w:r>
            </w:ins>
          </w:p>
        </w:tc>
        <w:tc>
          <w:tcPr>
            <w:tcW w:w="454" w:type="dxa"/>
            <w:vAlign w:val="center"/>
            <w:tcPrChange w:id="23102" w:author="Στάθης Καπ" w:date="2023-03-09T07:09:00Z">
              <w:tcPr>
                <w:tcW w:w="454" w:type="dxa"/>
                <w:tcBorders>
                  <w:bottom w:val="single" w:sz="4" w:space="0" w:color="auto"/>
                </w:tcBorders>
                <w:vAlign w:val="center"/>
              </w:tcPr>
            </w:tcPrChange>
          </w:tcPr>
          <w:p w14:paraId="6F507860" w14:textId="2B97A677" w:rsidR="00494D04" w:rsidRPr="007E0F91" w:rsidRDefault="00494D04" w:rsidP="00494D04">
            <w:pPr>
              <w:jc w:val="center"/>
              <w:rPr>
                <w:ins w:id="23103" w:author="Στάθης Καπ" w:date="2023-03-09T06:08:00Z"/>
                <w:sz w:val="16"/>
                <w:szCs w:val="16"/>
              </w:rPr>
            </w:pPr>
            <w:ins w:id="23104" w:author="Στάθης Καπ" w:date="2023-03-09T07:09:00Z">
              <w:r>
                <w:rPr>
                  <w:rFonts w:ascii="Calibri" w:hAnsi="Calibri" w:cs="Calibri"/>
                  <w:color w:val="000000"/>
                  <w:sz w:val="16"/>
                  <w:szCs w:val="16"/>
                </w:rPr>
                <w:t>16.41</w:t>
              </w:r>
            </w:ins>
          </w:p>
        </w:tc>
        <w:tc>
          <w:tcPr>
            <w:tcW w:w="454" w:type="dxa"/>
            <w:vAlign w:val="center"/>
            <w:tcPrChange w:id="23105" w:author="Στάθης Καπ" w:date="2023-03-09T07:09:00Z">
              <w:tcPr>
                <w:tcW w:w="454" w:type="dxa"/>
                <w:tcBorders>
                  <w:bottom w:val="single" w:sz="4" w:space="0" w:color="auto"/>
                </w:tcBorders>
                <w:vAlign w:val="bottom"/>
              </w:tcPr>
            </w:tcPrChange>
          </w:tcPr>
          <w:p w14:paraId="7D26FDC5" w14:textId="0878DF22" w:rsidR="00494D04" w:rsidRPr="007E0F91" w:rsidRDefault="00494D04" w:rsidP="00494D04">
            <w:pPr>
              <w:jc w:val="center"/>
              <w:rPr>
                <w:ins w:id="23106" w:author="Στάθης Καπ" w:date="2023-03-09T06:08:00Z"/>
                <w:sz w:val="16"/>
                <w:szCs w:val="16"/>
              </w:rPr>
            </w:pPr>
            <w:ins w:id="23107"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23108" w:author="Στάθης Καπ" w:date="2023-03-09T07:09:00Z">
              <w:tcPr>
                <w:tcW w:w="461" w:type="dxa"/>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23109" w:author="Στάθης Καπ" w:date="2023-03-09T06:08:00Z"/>
                <w:sz w:val="16"/>
                <w:szCs w:val="16"/>
              </w:rPr>
            </w:pPr>
            <w:ins w:id="23110"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1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112" w:author="Στάθης Καπ" w:date="2023-03-09T06:08:00Z"/>
          <w:trPrChange w:id="2311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11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23115" w:author="Στάθης Καπ" w:date="2023-03-09T06:08:00Z"/>
                <w:sz w:val="16"/>
                <w:szCs w:val="16"/>
              </w:rPr>
            </w:pPr>
            <w:ins w:id="23116"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23117" w:author="Στάθης Καπ" w:date="2023-03-09T07:09:00Z">
              <w:tcPr>
                <w:tcW w:w="565" w:type="dxa"/>
                <w:tcBorders>
                  <w:left w:val="single" w:sz="4" w:space="0" w:color="auto"/>
                  <w:bottom w:val="single" w:sz="4" w:space="0" w:color="auto"/>
                </w:tcBorders>
              </w:tcPr>
            </w:tcPrChange>
          </w:tcPr>
          <w:p w14:paraId="2A813835" w14:textId="46D96BF6" w:rsidR="00494D04" w:rsidRPr="007E0F91" w:rsidRDefault="00494D04" w:rsidP="00494D04">
            <w:pPr>
              <w:jc w:val="center"/>
              <w:rPr>
                <w:ins w:id="23118" w:author="Στάθης Καπ" w:date="2023-03-09T06:08:00Z"/>
                <w:sz w:val="16"/>
                <w:szCs w:val="16"/>
              </w:rPr>
            </w:pPr>
            <w:ins w:id="23119"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23120" w:author="Στάθης Καπ" w:date="2023-03-09T07:09:00Z">
              <w:tcPr>
                <w:tcW w:w="679" w:type="dxa"/>
                <w:tcBorders>
                  <w:bottom w:val="single" w:sz="4" w:space="0" w:color="auto"/>
                  <w:right w:val="single" w:sz="4" w:space="0" w:color="auto"/>
                </w:tcBorders>
              </w:tcPr>
            </w:tcPrChange>
          </w:tcPr>
          <w:p w14:paraId="3A560D5D" w14:textId="56CBA362" w:rsidR="00494D04" w:rsidRPr="007E0F91" w:rsidRDefault="00494D04" w:rsidP="00494D04">
            <w:pPr>
              <w:jc w:val="center"/>
              <w:rPr>
                <w:ins w:id="23121" w:author="Στάθης Καπ" w:date="2023-03-09T06:08:00Z"/>
                <w:sz w:val="16"/>
                <w:szCs w:val="16"/>
              </w:rPr>
            </w:pPr>
            <w:ins w:id="23122"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23123" w:author="Στάθης Καπ" w:date="2023-03-09T07:09:00Z">
              <w:tcPr>
                <w:tcW w:w="453" w:type="dxa"/>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23124" w:author="Στάθης Καπ" w:date="2023-03-09T06:08:00Z"/>
                <w:sz w:val="16"/>
                <w:szCs w:val="16"/>
              </w:rPr>
            </w:pPr>
            <w:ins w:id="23125" w:author="Στάθης Καπ" w:date="2023-03-09T07:09:00Z">
              <w:r>
                <w:rPr>
                  <w:rFonts w:ascii="Calibri" w:hAnsi="Calibri" w:cs="Calibri"/>
                  <w:color w:val="000000"/>
                  <w:sz w:val="16"/>
                  <w:szCs w:val="16"/>
                </w:rPr>
                <w:t>265</w:t>
              </w:r>
            </w:ins>
          </w:p>
        </w:tc>
        <w:tc>
          <w:tcPr>
            <w:tcW w:w="708" w:type="dxa"/>
            <w:vAlign w:val="center"/>
            <w:tcPrChange w:id="23126" w:author="Στάθης Καπ" w:date="2023-03-09T07:09:00Z">
              <w:tcPr>
                <w:tcW w:w="708" w:type="dxa"/>
                <w:tcBorders>
                  <w:bottom w:val="single" w:sz="4" w:space="0" w:color="auto"/>
                </w:tcBorders>
                <w:vAlign w:val="center"/>
              </w:tcPr>
            </w:tcPrChange>
          </w:tcPr>
          <w:p w14:paraId="7682DE6C" w14:textId="5187F8D9" w:rsidR="00494D04" w:rsidRPr="007E0F91" w:rsidRDefault="00494D04" w:rsidP="00494D04">
            <w:pPr>
              <w:jc w:val="center"/>
              <w:rPr>
                <w:ins w:id="23127" w:author="Στάθης Καπ" w:date="2023-03-09T06:08:00Z"/>
                <w:sz w:val="16"/>
                <w:szCs w:val="16"/>
              </w:rPr>
            </w:pPr>
            <w:ins w:id="23128"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23129" w:author="Στάθης Καπ" w:date="2023-03-09T07:09:00Z">
              <w:tcPr>
                <w:tcW w:w="652" w:type="dxa"/>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23130" w:author="Στάθης Καπ" w:date="2023-03-09T06:08:00Z"/>
                <w:sz w:val="16"/>
                <w:szCs w:val="16"/>
              </w:rPr>
            </w:pPr>
            <w:ins w:id="23131"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23132" w:author="Στάθης Καπ" w:date="2023-03-09T07:09:00Z">
              <w:tcPr>
                <w:tcW w:w="453" w:type="dxa"/>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23133" w:author="Στάθης Καπ" w:date="2023-03-09T06:08:00Z"/>
                <w:sz w:val="16"/>
                <w:szCs w:val="16"/>
              </w:rPr>
            </w:pPr>
            <w:ins w:id="23134" w:author="Στάθης Καπ" w:date="2023-03-09T07:09:00Z">
              <w:r>
                <w:rPr>
                  <w:rFonts w:ascii="Calibri" w:hAnsi="Calibri" w:cs="Calibri"/>
                  <w:color w:val="000000"/>
                  <w:sz w:val="16"/>
                  <w:szCs w:val="16"/>
                </w:rPr>
                <w:t>251</w:t>
              </w:r>
            </w:ins>
          </w:p>
        </w:tc>
        <w:tc>
          <w:tcPr>
            <w:tcW w:w="454" w:type="dxa"/>
            <w:vAlign w:val="center"/>
            <w:tcPrChange w:id="23135" w:author="Στάθης Καπ" w:date="2023-03-09T07:09:00Z">
              <w:tcPr>
                <w:tcW w:w="454" w:type="dxa"/>
                <w:tcBorders>
                  <w:bottom w:val="single" w:sz="4" w:space="0" w:color="auto"/>
                </w:tcBorders>
                <w:vAlign w:val="center"/>
              </w:tcPr>
            </w:tcPrChange>
          </w:tcPr>
          <w:p w14:paraId="0F5E071A" w14:textId="30E65EFC" w:rsidR="00494D04" w:rsidRPr="007E0F91" w:rsidRDefault="00494D04" w:rsidP="00494D04">
            <w:pPr>
              <w:jc w:val="center"/>
              <w:rPr>
                <w:ins w:id="23136" w:author="Στάθης Καπ" w:date="2023-03-09T06:08:00Z"/>
                <w:sz w:val="16"/>
                <w:szCs w:val="16"/>
              </w:rPr>
            </w:pPr>
            <w:ins w:id="23137" w:author="Στάθης Καπ" w:date="2023-03-09T07:09:00Z">
              <w:r>
                <w:rPr>
                  <w:rFonts w:ascii="Calibri" w:hAnsi="Calibri" w:cs="Calibri"/>
                  <w:color w:val="000000"/>
                  <w:sz w:val="16"/>
                  <w:szCs w:val="16"/>
                </w:rPr>
                <w:t>5.28</w:t>
              </w:r>
            </w:ins>
          </w:p>
        </w:tc>
        <w:tc>
          <w:tcPr>
            <w:tcW w:w="454" w:type="dxa"/>
            <w:vAlign w:val="center"/>
            <w:tcPrChange w:id="23138" w:author="Στάθης Καπ" w:date="2023-03-09T07:09:00Z">
              <w:tcPr>
                <w:tcW w:w="454" w:type="dxa"/>
                <w:tcBorders>
                  <w:bottom w:val="single" w:sz="4" w:space="0" w:color="auto"/>
                </w:tcBorders>
                <w:vAlign w:val="bottom"/>
              </w:tcPr>
            </w:tcPrChange>
          </w:tcPr>
          <w:p w14:paraId="25431C94" w14:textId="17A87A72" w:rsidR="00494D04" w:rsidRPr="007E0F91" w:rsidRDefault="00494D04" w:rsidP="00494D04">
            <w:pPr>
              <w:jc w:val="center"/>
              <w:rPr>
                <w:ins w:id="23139" w:author="Στάθης Καπ" w:date="2023-03-09T06:08:00Z"/>
                <w:sz w:val="16"/>
                <w:szCs w:val="16"/>
              </w:rPr>
            </w:pPr>
            <w:ins w:id="23140"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23141" w:author="Στάθης Καπ" w:date="2023-03-09T07:09:00Z">
              <w:tcPr>
                <w:tcW w:w="457" w:type="dxa"/>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23142" w:author="Στάθης Καπ" w:date="2023-03-09T06:08:00Z"/>
                <w:sz w:val="16"/>
                <w:szCs w:val="16"/>
              </w:rPr>
            </w:pPr>
            <w:ins w:id="23143"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23144" w:author="Στάθης Καπ" w:date="2023-03-09T07:09:00Z">
              <w:tcPr>
                <w:tcW w:w="453" w:type="dxa"/>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23145" w:author="Στάθης Καπ" w:date="2023-03-09T06:08:00Z"/>
                <w:sz w:val="16"/>
                <w:szCs w:val="16"/>
              </w:rPr>
            </w:pPr>
            <w:ins w:id="23146" w:author="Στάθης Καπ" w:date="2023-03-09T07:09:00Z">
              <w:r>
                <w:rPr>
                  <w:rFonts w:ascii="Calibri" w:hAnsi="Calibri" w:cs="Calibri"/>
                  <w:color w:val="000000"/>
                  <w:sz w:val="16"/>
                  <w:szCs w:val="16"/>
                </w:rPr>
                <w:t>254</w:t>
              </w:r>
            </w:ins>
          </w:p>
        </w:tc>
        <w:tc>
          <w:tcPr>
            <w:tcW w:w="454" w:type="dxa"/>
            <w:vAlign w:val="center"/>
            <w:tcPrChange w:id="23147" w:author="Στάθης Καπ" w:date="2023-03-09T07:09:00Z">
              <w:tcPr>
                <w:tcW w:w="454" w:type="dxa"/>
                <w:tcBorders>
                  <w:bottom w:val="single" w:sz="4" w:space="0" w:color="auto"/>
                </w:tcBorders>
                <w:vAlign w:val="center"/>
              </w:tcPr>
            </w:tcPrChange>
          </w:tcPr>
          <w:p w14:paraId="6CDA9B56" w14:textId="578E2BB4" w:rsidR="00494D04" w:rsidRPr="007E0F91" w:rsidRDefault="00494D04" w:rsidP="00494D04">
            <w:pPr>
              <w:jc w:val="center"/>
              <w:rPr>
                <w:ins w:id="23148" w:author="Στάθης Καπ" w:date="2023-03-09T06:08:00Z"/>
                <w:sz w:val="16"/>
                <w:szCs w:val="16"/>
              </w:rPr>
            </w:pPr>
            <w:ins w:id="23149" w:author="Στάθης Καπ" w:date="2023-03-09T07:09:00Z">
              <w:r>
                <w:rPr>
                  <w:rFonts w:ascii="Calibri" w:hAnsi="Calibri" w:cs="Calibri"/>
                  <w:color w:val="000000"/>
                  <w:sz w:val="16"/>
                  <w:szCs w:val="16"/>
                </w:rPr>
                <w:t>4.15</w:t>
              </w:r>
            </w:ins>
          </w:p>
        </w:tc>
        <w:tc>
          <w:tcPr>
            <w:tcW w:w="454" w:type="dxa"/>
            <w:vAlign w:val="center"/>
            <w:tcPrChange w:id="23150" w:author="Στάθης Καπ" w:date="2023-03-09T07:09:00Z">
              <w:tcPr>
                <w:tcW w:w="454" w:type="dxa"/>
                <w:tcBorders>
                  <w:bottom w:val="single" w:sz="4" w:space="0" w:color="auto"/>
                </w:tcBorders>
                <w:vAlign w:val="bottom"/>
              </w:tcPr>
            </w:tcPrChange>
          </w:tcPr>
          <w:p w14:paraId="19862436" w14:textId="2E5D2F27" w:rsidR="00494D04" w:rsidRPr="007E0F91" w:rsidRDefault="00494D04" w:rsidP="00494D04">
            <w:pPr>
              <w:jc w:val="center"/>
              <w:rPr>
                <w:ins w:id="23151" w:author="Στάθης Καπ" w:date="2023-03-09T06:08:00Z"/>
                <w:sz w:val="16"/>
                <w:szCs w:val="16"/>
              </w:rPr>
            </w:pPr>
            <w:ins w:id="23152"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23153" w:author="Στάθης Καπ" w:date="2023-03-09T07:09:00Z">
              <w:tcPr>
                <w:tcW w:w="454" w:type="dxa"/>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23154" w:author="Στάθης Καπ" w:date="2023-03-09T06:08:00Z"/>
                <w:sz w:val="16"/>
                <w:szCs w:val="16"/>
              </w:rPr>
            </w:pPr>
            <w:ins w:id="23155"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23156" w:author="Στάθης Καπ" w:date="2023-03-09T07:09:00Z">
              <w:tcPr>
                <w:tcW w:w="453" w:type="dxa"/>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23157" w:author="Στάθης Καπ" w:date="2023-03-09T06:08:00Z"/>
                <w:sz w:val="16"/>
                <w:szCs w:val="16"/>
              </w:rPr>
            </w:pPr>
            <w:ins w:id="23158" w:author="Στάθης Καπ" w:date="2023-03-09T07:09:00Z">
              <w:r>
                <w:rPr>
                  <w:rFonts w:ascii="Calibri" w:hAnsi="Calibri" w:cs="Calibri"/>
                  <w:color w:val="000000"/>
                  <w:sz w:val="16"/>
                  <w:szCs w:val="16"/>
                </w:rPr>
                <w:t>257</w:t>
              </w:r>
            </w:ins>
          </w:p>
        </w:tc>
        <w:tc>
          <w:tcPr>
            <w:tcW w:w="454" w:type="dxa"/>
            <w:vAlign w:val="center"/>
            <w:tcPrChange w:id="23159" w:author="Στάθης Καπ" w:date="2023-03-09T07:09:00Z">
              <w:tcPr>
                <w:tcW w:w="454" w:type="dxa"/>
                <w:tcBorders>
                  <w:bottom w:val="single" w:sz="4" w:space="0" w:color="auto"/>
                </w:tcBorders>
                <w:vAlign w:val="center"/>
              </w:tcPr>
            </w:tcPrChange>
          </w:tcPr>
          <w:p w14:paraId="14CE2B32" w14:textId="2677AAD2" w:rsidR="00494D04" w:rsidRPr="007E0F91" w:rsidRDefault="00494D04" w:rsidP="00494D04">
            <w:pPr>
              <w:jc w:val="center"/>
              <w:rPr>
                <w:ins w:id="23160" w:author="Στάθης Καπ" w:date="2023-03-09T06:08:00Z"/>
                <w:sz w:val="16"/>
                <w:szCs w:val="16"/>
              </w:rPr>
            </w:pPr>
            <w:ins w:id="23161" w:author="Στάθης Καπ" w:date="2023-03-09T07:09:00Z">
              <w:r>
                <w:rPr>
                  <w:rFonts w:ascii="Calibri" w:hAnsi="Calibri" w:cs="Calibri"/>
                  <w:color w:val="000000"/>
                  <w:sz w:val="16"/>
                  <w:szCs w:val="16"/>
                </w:rPr>
                <w:t>3.02</w:t>
              </w:r>
            </w:ins>
          </w:p>
        </w:tc>
        <w:tc>
          <w:tcPr>
            <w:tcW w:w="454" w:type="dxa"/>
            <w:vAlign w:val="center"/>
            <w:tcPrChange w:id="23162" w:author="Στάθης Καπ" w:date="2023-03-09T07:09:00Z">
              <w:tcPr>
                <w:tcW w:w="454" w:type="dxa"/>
                <w:tcBorders>
                  <w:bottom w:val="single" w:sz="4" w:space="0" w:color="auto"/>
                </w:tcBorders>
                <w:vAlign w:val="bottom"/>
              </w:tcPr>
            </w:tcPrChange>
          </w:tcPr>
          <w:p w14:paraId="445BD3F0" w14:textId="6BF43F87" w:rsidR="00494D04" w:rsidRPr="007E0F91" w:rsidRDefault="00494D04" w:rsidP="00494D04">
            <w:pPr>
              <w:jc w:val="center"/>
              <w:rPr>
                <w:ins w:id="23163" w:author="Στάθης Καπ" w:date="2023-03-09T06:08:00Z"/>
                <w:sz w:val="16"/>
                <w:szCs w:val="16"/>
              </w:rPr>
            </w:pPr>
            <w:ins w:id="23164"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23165" w:author="Στάθης Καπ" w:date="2023-03-09T07:09:00Z">
              <w:tcPr>
                <w:tcW w:w="461" w:type="dxa"/>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23166" w:author="Στάθης Καπ" w:date="2023-03-09T06:08:00Z"/>
                <w:sz w:val="16"/>
                <w:szCs w:val="16"/>
              </w:rPr>
            </w:pPr>
            <w:ins w:id="23167"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1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169" w:author="Στάθης Καπ" w:date="2023-03-09T06:09:00Z"/>
          <w:trPrChange w:id="2317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17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23172" w:author="Στάθης Καπ" w:date="2023-03-09T06:09:00Z"/>
                <w:sz w:val="16"/>
                <w:szCs w:val="16"/>
              </w:rPr>
            </w:pPr>
            <w:ins w:id="23173"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23174" w:author="Στάθης Καπ" w:date="2023-03-09T07:09:00Z">
              <w:tcPr>
                <w:tcW w:w="565" w:type="dxa"/>
                <w:tcBorders>
                  <w:left w:val="single" w:sz="4" w:space="0" w:color="auto"/>
                  <w:bottom w:val="single" w:sz="4" w:space="0" w:color="auto"/>
                </w:tcBorders>
              </w:tcPr>
            </w:tcPrChange>
          </w:tcPr>
          <w:p w14:paraId="7F09C52F" w14:textId="6B66751A" w:rsidR="00494D04" w:rsidRPr="007E0F91" w:rsidRDefault="00494D04" w:rsidP="00494D04">
            <w:pPr>
              <w:jc w:val="center"/>
              <w:rPr>
                <w:ins w:id="23175" w:author="Στάθης Καπ" w:date="2023-03-09T06:09:00Z"/>
                <w:sz w:val="16"/>
                <w:szCs w:val="16"/>
              </w:rPr>
            </w:pPr>
            <w:ins w:id="23176"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23177" w:author="Στάθης Καπ" w:date="2023-03-09T07:09:00Z">
              <w:tcPr>
                <w:tcW w:w="679" w:type="dxa"/>
                <w:tcBorders>
                  <w:bottom w:val="single" w:sz="4" w:space="0" w:color="auto"/>
                  <w:right w:val="single" w:sz="4" w:space="0" w:color="auto"/>
                </w:tcBorders>
              </w:tcPr>
            </w:tcPrChange>
          </w:tcPr>
          <w:p w14:paraId="34DE9A8E" w14:textId="3295DD06" w:rsidR="00494D04" w:rsidRPr="007E0F91" w:rsidRDefault="00494D04" w:rsidP="00494D04">
            <w:pPr>
              <w:jc w:val="center"/>
              <w:rPr>
                <w:ins w:id="23178" w:author="Στάθης Καπ" w:date="2023-03-09T06:09:00Z"/>
                <w:sz w:val="16"/>
                <w:szCs w:val="16"/>
              </w:rPr>
            </w:pPr>
            <w:ins w:id="23179"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23180" w:author="Στάθης Καπ" w:date="2023-03-09T07:09:00Z">
              <w:tcPr>
                <w:tcW w:w="453" w:type="dxa"/>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23181" w:author="Στάθης Καπ" w:date="2023-03-09T06:09:00Z"/>
                <w:sz w:val="16"/>
                <w:szCs w:val="16"/>
              </w:rPr>
            </w:pPr>
            <w:ins w:id="23182" w:author="Στάθης Καπ" w:date="2023-03-09T07:09:00Z">
              <w:r>
                <w:rPr>
                  <w:rFonts w:ascii="Calibri" w:hAnsi="Calibri" w:cs="Calibri"/>
                  <w:color w:val="000000"/>
                  <w:sz w:val="16"/>
                  <w:szCs w:val="16"/>
                </w:rPr>
                <w:t>275</w:t>
              </w:r>
            </w:ins>
          </w:p>
        </w:tc>
        <w:tc>
          <w:tcPr>
            <w:tcW w:w="708" w:type="dxa"/>
            <w:vAlign w:val="center"/>
            <w:tcPrChange w:id="23183" w:author="Στάθης Καπ" w:date="2023-03-09T07:09:00Z">
              <w:tcPr>
                <w:tcW w:w="708" w:type="dxa"/>
                <w:tcBorders>
                  <w:bottom w:val="single" w:sz="4" w:space="0" w:color="auto"/>
                </w:tcBorders>
                <w:vAlign w:val="center"/>
              </w:tcPr>
            </w:tcPrChange>
          </w:tcPr>
          <w:p w14:paraId="45A32822" w14:textId="43B23103" w:rsidR="00494D04" w:rsidRPr="007E0F91" w:rsidRDefault="00494D04" w:rsidP="00494D04">
            <w:pPr>
              <w:jc w:val="center"/>
              <w:rPr>
                <w:ins w:id="23184" w:author="Στάθης Καπ" w:date="2023-03-09T06:09:00Z"/>
                <w:sz w:val="16"/>
                <w:szCs w:val="16"/>
              </w:rPr>
            </w:pPr>
            <w:ins w:id="23185"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23186" w:author="Στάθης Καπ" w:date="2023-03-09T07:09:00Z">
              <w:tcPr>
                <w:tcW w:w="652" w:type="dxa"/>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23187" w:author="Στάθης Καπ" w:date="2023-03-09T06:09:00Z"/>
                <w:sz w:val="16"/>
                <w:szCs w:val="16"/>
              </w:rPr>
            </w:pPr>
            <w:ins w:id="23188"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23189" w:author="Στάθης Καπ" w:date="2023-03-09T07:09:00Z">
              <w:tcPr>
                <w:tcW w:w="453" w:type="dxa"/>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23190" w:author="Στάθης Καπ" w:date="2023-03-09T06:09:00Z"/>
                <w:sz w:val="16"/>
                <w:szCs w:val="16"/>
              </w:rPr>
            </w:pPr>
            <w:ins w:id="23191" w:author="Στάθης Καπ" w:date="2023-03-09T07:09:00Z">
              <w:r>
                <w:rPr>
                  <w:rFonts w:ascii="Calibri" w:hAnsi="Calibri" w:cs="Calibri"/>
                  <w:color w:val="000000"/>
                  <w:sz w:val="16"/>
                  <w:szCs w:val="16"/>
                </w:rPr>
                <w:t>265</w:t>
              </w:r>
            </w:ins>
          </w:p>
        </w:tc>
        <w:tc>
          <w:tcPr>
            <w:tcW w:w="454" w:type="dxa"/>
            <w:vAlign w:val="center"/>
            <w:tcPrChange w:id="23192" w:author="Στάθης Καπ" w:date="2023-03-09T07:09:00Z">
              <w:tcPr>
                <w:tcW w:w="454" w:type="dxa"/>
                <w:tcBorders>
                  <w:bottom w:val="single" w:sz="4" w:space="0" w:color="auto"/>
                </w:tcBorders>
                <w:vAlign w:val="center"/>
              </w:tcPr>
            </w:tcPrChange>
          </w:tcPr>
          <w:p w14:paraId="0848C3E4" w14:textId="1AA0CD6F" w:rsidR="00494D04" w:rsidRPr="007E0F91" w:rsidRDefault="00494D04" w:rsidP="00494D04">
            <w:pPr>
              <w:jc w:val="center"/>
              <w:rPr>
                <w:ins w:id="23193" w:author="Στάθης Καπ" w:date="2023-03-09T06:09:00Z"/>
                <w:sz w:val="16"/>
                <w:szCs w:val="16"/>
              </w:rPr>
            </w:pPr>
            <w:ins w:id="23194" w:author="Στάθης Καπ" w:date="2023-03-09T07:09:00Z">
              <w:r>
                <w:rPr>
                  <w:rFonts w:ascii="Calibri" w:hAnsi="Calibri" w:cs="Calibri"/>
                  <w:color w:val="000000"/>
                  <w:sz w:val="16"/>
                  <w:szCs w:val="16"/>
                </w:rPr>
                <w:t>3.64</w:t>
              </w:r>
            </w:ins>
          </w:p>
        </w:tc>
        <w:tc>
          <w:tcPr>
            <w:tcW w:w="454" w:type="dxa"/>
            <w:vAlign w:val="center"/>
            <w:tcPrChange w:id="23195" w:author="Στάθης Καπ" w:date="2023-03-09T07:09:00Z">
              <w:tcPr>
                <w:tcW w:w="454" w:type="dxa"/>
                <w:tcBorders>
                  <w:bottom w:val="single" w:sz="4" w:space="0" w:color="auto"/>
                </w:tcBorders>
                <w:vAlign w:val="bottom"/>
              </w:tcPr>
            </w:tcPrChange>
          </w:tcPr>
          <w:p w14:paraId="6A8FB7A0" w14:textId="639DCE09" w:rsidR="00494D04" w:rsidRPr="007E0F91" w:rsidRDefault="00494D04" w:rsidP="00494D04">
            <w:pPr>
              <w:jc w:val="center"/>
              <w:rPr>
                <w:ins w:id="23196" w:author="Στάθης Καπ" w:date="2023-03-09T06:09:00Z"/>
                <w:sz w:val="16"/>
                <w:szCs w:val="16"/>
              </w:rPr>
            </w:pPr>
            <w:ins w:id="23197"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23198" w:author="Στάθης Καπ" w:date="2023-03-09T07:09:00Z">
              <w:tcPr>
                <w:tcW w:w="457" w:type="dxa"/>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23199" w:author="Στάθης Καπ" w:date="2023-03-09T06:09:00Z"/>
                <w:sz w:val="16"/>
                <w:szCs w:val="16"/>
              </w:rPr>
            </w:pPr>
            <w:ins w:id="23200"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23201" w:author="Στάθης Καπ" w:date="2023-03-09T07:09:00Z">
              <w:tcPr>
                <w:tcW w:w="453" w:type="dxa"/>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23202" w:author="Στάθης Καπ" w:date="2023-03-09T06:09:00Z"/>
                <w:sz w:val="16"/>
                <w:szCs w:val="16"/>
              </w:rPr>
            </w:pPr>
            <w:ins w:id="23203" w:author="Στάθης Καπ" w:date="2023-03-09T07:09:00Z">
              <w:r>
                <w:rPr>
                  <w:rFonts w:ascii="Calibri" w:hAnsi="Calibri" w:cs="Calibri"/>
                  <w:color w:val="000000"/>
                  <w:sz w:val="16"/>
                  <w:szCs w:val="16"/>
                </w:rPr>
                <w:t>235</w:t>
              </w:r>
            </w:ins>
          </w:p>
        </w:tc>
        <w:tc>
          <w:tcPr>
            <w:tcW w:w="454" w:type="dxa"/>
            <w:vAlign w:val="center"/>
            <w:tcPrChange w:id="23204" w:author="Στάθης Καπ" w:date="2023-03-09T07:09:00Z">
              <w:tcPr>
                <w:tcW w:w="454" w:type="dxa"/>
                <w:tcBorders>
                  <w:bottom w:val="single" w:sz="4" w:space="0" w:color="auto"/>
                </w:tcBorders>
                <w:vAlign w:val="center"/>
              </w:tcPr>
            </w:tcPrChange>
          </w:tcPr>
          <w:p w14:paraId="2E286C69" w14:textId="34B7BFC3" w:rsidR="00494D04" w:rsidRPr="007E0F91" w:rsidRDefault="00494D04" w:rsidP="00494D04">
            <w:pPr>
              <w:jc w:val="center"/>
              <w:rPr>
                <w:ins w:id="23205" w:author="Στάθης Καπ" w:date="2023-03-09T06:09:00Z"/>
                <w:sz w:val="16"/>
                <w:szCs w:val="16"/>
              </w:rPr>
            </w:pPr>
            <w:ins w:id="23206" w:author="Στάθης Καπ" w:date="2023-03-09T07:09:00Z">
              <w:r>
                <w:rPr>
                  <w:rFonts w:ascii="Calibri" w:hAnsi="Calibri" w:cs="Calibri"/>
                  <w:color w:val="000000"/>
                  <w:sz w:val="16"/>
                  <w:szCs w:val="16"/>
                </w:rPr>
                <w:t>14.55</w:t>
              </w:r>
            </w:ins>
          </w:p>
        </w:tc>
        <w:tc>
          <w:tcPr>
            <w:tcW w:w="454" w:type="dxa"/>
            <w:vAlign w:val="center"/>
            <w:tcPrChange w:id="23207" w:author="Στάθης Καπ" w:date="2023-03-09T07:09:00Z">
              <w:tcPr>
                <w:tcW w:w="454" w:type="dxa"/>
                <w:tcBorders>
                  <w:bottom w:val="single" w:sz="4" w:space="0" w:color="auto"/>
                </w:tcBorders>
                <w:vAlign w:val="bottom"/>
              </w:tcPr>
            </w:tcPrChange>
          </w:tcPr>
          <w:p w14:paraId="5FD3C9D1" w14:textId="427DC740" w:rsidR="00494D04" w:rsidRPr="007E0F91" w:rsidRDefault="00494D04" w:rsidP="00494D04">
            <w:pPr>
              <w:jc w:val="center"/>
              <w:rPr>
                <w:ins w:id="23208" w:author="Στάθης Καπ" w:date="2023-03-09T06:09:00Z"/>
                <w:sz w:val="16"/>
                <w:szCs w:val="16"/>
              </w:rPr>
            </w:pPr>
            <w:ins w:id="23209"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23210" w:author="Στάθης Καπ" w:date="2023-03-09T07:09:00Z">
              <w:tcPr>
                <w:tcW w:w="454" w:type="dxa"/>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23211" w:author="Στάθης Καπ" w:date="2023-03-09T06:09:00Z"/>
                <w:sz w:val="16"/>
                <w:szCs w:val="16"/>
              </w:rPr>
            </w:pPr>
            <w:ins w:id="23212"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23213" w:author="Στάθης Καπ" w:date="2023-03-09T07:09:00Z">
              <w:tcPr>
                <w:tcW w:w="453" w:type="dxa"/>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23214" w:author="Στάθης Καπ" w:date="2023-03-09T06:09:00Z"/>
                <w:sz w:val="16"/>
                <w:szCs w:val="16"/>
              </w:rPr>
            </w:pPr>
            <w:ins w:id="23215" w:author="Στάθης Καπ" w:date="2023-03-09T07:09:00Z">
              <w:r>
                <w:rPr>
                  <w:rFonts w:ascii="Calibri" w:hAnsi="Calibri" w:cs="Calibri"/>
                  <w:color w:val="000000"/>
                  <w:sz w:val="16"/>
                  <w:szCs w:val="16"/>
                </w:rPr>
                <w:t>214</w:t>
              </w:r>
            </w:ins>
          </w:p>
        </w:tc>
        <w:tc>
          <w:tcPr>
            <w:tcW w:w="454" w:type="dxa"/>
            <w:vAlign w:val="center"/>
            <w:tcPrChange w:id="23216" w:author="Στάθης Καπ" w:date="2023-03-09T07:09:00Z">
              <w:tcPr>
                <w:tcW w:w="454" w:type="dxa"/>
                <w:tcBorders>
                  <w:bottom w:val="single" w:sz="4" w:space="0" w:color="auto"/>
                </w:tcBorders>
                <w:vAlign w:val="center"/>
              </w:tcPr>
            </w:tcPrChange>
          </w:tcPr>
          <w:p w14:paraId="2C930F6C" w14:textId="3729122C" w:rsidR="00494D04" w:rsidRPr="007E0F91" w:rsidRDefault="00494D04" w:rsidP="00494D04">
            <w:pPr>
              <w:jc w:val="center"/>
              <w:rPr>
                <w:ins w:id="23217" w:author="Στάθης Καπ" w:date="2023-03-09T06:09:00Z"/>
                <w:sz w:val="16"/>
                <w:szCs w:val="16"/>
              </w:rPr>
            </w:pPr>
            <w:ins w:id="23218" w:author="Στάθης Καπ" w:date="2023-03-09T07:09:00Z">
              <w:r>
                <w:rPr>
                  <w:rFonts w:ascii="Calibri" w:hAnsi="Calibri" w:cs="Calibri"/>
                  <w:color w:val="000000"/>
                  <w:sz w:val="16"/>
                  <w:szCs w:val="16"/>
                </w:rPr>
                <w:t>22.18</w:t>
              </w:r>
            </w:ins>
          </w:p>
        </w:tc>
        <w:tc>
          <w:tcPr>
            <w:tcW w:w="454" w:type="dxa"/>
            <w:vAlign w:val="center"/>
            <w:tcPrChange w:id="23219" w:author="Στάθης Καπ" w:date="2023-03-09T07:09:00Z">
              <w:tcPr>
                <w:tcW w:w="454" w:type="dxa"/>
                <w:tcBorders>
                  <w:bottom w:val="single" w:sz="4" w:space="0" w:color="auto"/>
                </w:tcBorders>
                <w:vAlign w:val="bottom"/>
              </w:tcPr>
            </w:tcPrChange>
          </w:tcPr>
          <w:p w14:paraId="20C36E37" w14:textId="5F868D9F" w:rsidR="00494D04" w:rsidRPr="007E0F91" w:rsidRDefault="00494D04" w:rsidP="00494D04">
            <w:pPr>
              <w:jc w:val="center"/>
              <w:rPr>
                <w:ins w:id="23220" w:author="Στάθης Καπ" w:date="2023-03-09T06:09:00Z"/>
                <w:sz w:val="16"/>
                <w:szCs w:val="16"/>
              </w:rPr>
            </w:pPr>
            <w:ins w:id="2322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23222" w:author="Στάθης Καπ" w:date="2023-03-09T07:09:00Z">
              <w:tcPr>
                <w:tcW w:w="461" w:type="dxa"/>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23223" w:author="Στάθης Καπ" w:date="2023-03-09T06:09:00Z"/>
                <w:sz w:val="16"/>
                <w:szCs w:val="16"/>
              </w:rPr>
            </w:pPr>
            <w:ins w:id="23224"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2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226" w:author="Στάθης Καπ" w:date="2023-03-09T06:09:00Z"/>
          <w:trPrChange w:id="2322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22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23229" w:author="Στάθης Καπ" w:date="2023-03-09T06:09:00Z"/>
                <w:sz w:val="16"/>
                <w:szCs w:val="16"/>
              </w:rPr>
            </w:pPr>
            <w:ins w:id="23230"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23231" w:author="Στάθης Καπ" w:date="2023-03-09T07:09:00Z">
              <w:tcPr>
                <w:tcW w:w="565" w:type="dxa"/>
                <w:tcBorders>
                  <w:left w:val="single" w:sz="4" w:space="0" w:color="auto"/>
                  <w:bottom w:val="single" w:sz="4" w:space="0" w:color="auto"/>
                </w:tcBorders>
              </w:tcPr>
            </w:tcPrChange>
          </w:tcPr>
          <w:p w14:paraId="297D6402" w14:textId="2B309CDC" w:rsidR="00494D04" w:rsidRPr="007E0F91" w:rsidRDefault="00494D04" w:rsidP="00494D04">
            <w:pPr>
              <w:jc w:val="center"/>
              <w:rPr>
                <w:ins w:id="23232" w:author="Στάθης Καπ" w:date="2023-03-09T06:09:00Z"/>
                <w:sz w:val="16"/>
                <w:szCs w:val="16"/>
              </w:rPr>
            </w:pPr>
            <w:ins w:id="23233"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23234" w:author="Στάθης Καπ" w:date="2023-03-09T07:09:00Z">
              <w:tcPr>
                <w:tcW w:w="679" w:type="dxa"/>
                <w:tcBorders>
                  <w:bottom w:val="single" w:sz="4" w:space="0" w:color="auto"/>
                  <w:right w:val="single" w:sz="4" w:space="0" w:color="auto"/>
                </w:tcBorders>
              </w:tcPr>
            </w:tcPrChange>
          </w:tcPr>
          <w:p w14:paraId="4A7278B1" w14:textId="77BE386C" w:rsidR="00494D04" w:rsidRPr="007E0F91" w:rsidRDefault="00494D04" w:rsidP="00494D04">
            <w:pPr>
              <w:jc w:val="center"/>
              <w:rPr>
                <w:ins w:id="23235" w:author="Στάθης Καπ" w:date="2023-03-09T06:09:00Z"/>
                <w:sz w:val="16"/>
                <w:szCs w:val="16"/>
              </w:rPr>
            </w:pPr>
            <w:ins w:id="23236"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23237" w:author="Στάθης Καπ" w:date="2023-03-09T07:09:00Z">
              <w:tcPr>
                <w:tcW w:w="453" w:type="dxa"/>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23238" w:author="Στάθης Καπ" w:date="2023-03-09T06:09:00Z"/>
                <w:sz w:val="16"/>
                <w:szCs w:val="16"/>
              </w:rPr>
            </w:pPr>
            <w:ins w:id="23239" w:author="Στάθης Καπ" w:date="2023-03-09T07:09:00Z">
              <w:r>
                <w:rPr>
                  <w:rFonts w:ascii="Calibri" w:hAnsi="Calibri" w:cs="Calibri"/>
                  <w:color w:val="000000"/>
                  <w:sz w:val="16"/>
                  <w:szCs w:val="16"/>
                </w:rPr>
                <w:t>254</w:t>
              </w:r>
            </w:ins>
          </w:p>
        </w:tc>
        <w:tc>
          <w:tcPr>
            <w:tcW w:w="708" w:type="dxa"/>
            <w:vAlign w:val="center"/>
            <w:tcPrChange w:id="23240" w:author="Στάθης Καπ" w:date="2023-03-09T07:09:00Z">
              <w:tcPr>
                <w:tcW w:w="708" w:type="dxa"/>
                <w:tcBorders>
                  <w:bottom w:val="single" w:sz="4" w:space="0" w:color="auto"/>
                </w:tcBorders>
                <w:vAlign w:val="center"/>
              </w:tcPr>
            </w:tcPrChange>
          </w:tcPr>
          <w:p w14:paraId="50827E74" w14:textId="041EA486" w:rsidR="00494D04" w:rsidRPr="007E0F91" w:rsidRDefault="00494D04" w:rsidP="00494D04">
            <w:pPr>
              <w:jc w:val="center"/>
              <w:rPr>
                <w:ins w:id="23241" w:author="Στάθης Καπ" w:date="2023-03-09T06:09:00Z"/>
                <w:sz w:val="16"/>
                <w:szCs w:val="16"/>
              </w:rPr>
            </w:pPr>
            <w:ins w:id="23242"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23243" w:author="Στάθης Καπ" w:date="2023-03-09T07:09:00Z">
              <w:tcPr>
                <w:tcW w:w="652" w:type="dxa"/>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23244" w:author="Στάθης Καπ" w:date="2023-03-09T06:09:00Z"/>
                <w:sz w:val="16"/>
                <w:szCs w:val="16"/>
              </w:rPr>
            </w:pPr>
            <w:ins w:id="23245"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23246" w:author="Στάθης Καπ" w:date="2023-03-09T07:09:00Z">
              <w:tcPr>
                <w:tcW w:w="453" w:type="dxa"/>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23247" w:author="Στάθης Καπ" w:date="2023-03-09T06:09:00Z"/>
                <w:sz w:val="16"/>
                <w:szCs w:val="16"/>
              </w:rPr>
            </w:pPr>
            <w:ins w:id="23248" w:author="Στάθης Καπ" w:date="2023-03-09T07:09:00Z">
              <w:r>
                <w:rPr>
                  <w:rFonts w:ascii="Calibri" w:hAnsi="Calibri" w:cs="Calibri"/>
                  <w:color w:val="000000"/>
                  <w:sz w:val="16"/>
                  <w:szCs w:val="16"/>
                </w:rPr>
                <w:t>281</w:t>
              </w:r>
            </w:ins>
          </w:p>
        </w:tc>
        <w:tc>
          <w:tcPr>
            <w:tcW w:w="454" w:type="dxa"/>
            <w:vAlign w:val="center"/>
            <w:tcPrChange w:id="23249" w:author="Στάθης Καπ" w:date="2023-03-09T07:09:00Z">
              <w:tcPr>
                <w:tcW w:w="454" w:type="dxa"/>
                <w:tcBorders>
                  <w:bottom w:val="single" w:sz="4" w:space="0" w:color="auto"/>
                </w:tcBorders>
                <w:vAlign w:val="center"/>
              </w:tcPr>
            </w:tcPrChange>
          </w:tcPr>
          <w:p w14:paraId="68EB6094" w14:textId="7BD64B68" w:rsidR="00494D04" w:rsidRPr="007E0F91" w:rsidRDefault="00494D04" w:rsidP="00494D04">
            <w:pPr>
              <w:jc w:val="center"/>
              <w:rPr>
                <w:ins w:id="23250" w:author="Στάθης Καπ" w:date="2023-03-09T06:09:00Z"/>
                <w:sz w:val="16"/>
                <w:szCs w:val="16"/>
              </w:rPr>
            </w:pPr>
            <w:ins w:id="23251" w:author="Στάθης Καπ" w:date="2023-03-09T07:09:00Z">
              <w:r>
                <w:rPr>
                  <w:rFonts w:ascii="Calibri" w:hAnsi="Calibri" w:cs="Calibri"/>
                  <w:color w:val="000000"/>
                  <w:sz w:val="16"/>
                  <w:szCs w:val="16"/>
                </w:rPr>
                <w:t>-10.63</w:t>
              </w:r>
            </w:ins>
          </w:p>
        </w:tc>
        <w:tc>
          <w:tcPr>
            <w:tcW w:w="454" w:type="dxa"/>
            <w:vAlign w:val="center"/>
            <w:tcPrChange w:id="23252" w:author="Στάθης Καπ" w:date="2023-03-09T07:09:00Z">
              <w:tcPr>
                <w:tcW w:w="454" w:type="dxa"/>
                <w:tcBorders>
                  <w:bottom w:val="single" w:sz="4" w:space="0" w:color="auto"/>
                </w:tcBorders>
                <w:vAlign w:val="bottom"/>
              </w:tcPr>
            </w:tcPrChange>
          </w:tcPr>
          <w:p w14:paraId="28E50C8C" w14:textId="1A46C2CB" w:rsidR="00494D04" w:rsidRPr="007E0F91" w:rsidRDefault="00494D04" w:rsidP="00494D04">
            <w:pPr>
              <w:jc w:val="center"/>
              <w:rPr>
                <w:ins w:id="23253" w:author="Στάθης Καπ" w:date="2023-03-09T06:09:00Z"/>
                <w:sz w:val="16"/>
                <w:szCs w:val="16"/>
              </w:rPr>
            </w:pPr>
            <w:ins w:id="23254"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23255" w:author="Στάθης Καπ" w:date="2023-03-09T07:09:00Z">
              <w:tcPr>
                <w:tcW w:w="457" w:type="dxa"/>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23256" w:author="Στάθης Καπ" w:date="2023-03-09T06:09:00Z"/>
                <w:sz w:val="16"/>
                <w:szCs w:val="16"/>
              </w:rPr>
            </w:pPr>
            <w:ins w:id="23257"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23258" w:author="Στάθης Καπ" w:date="2023-03-09T07:09:00Z">
              <w:tcPr>
                <w:tcW w:w="453" w:type="dxa"/>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23259" w:author="Στάθης Καπ" w:date="2023-03-09T06:09:00Z"/>
                <w:sz w:val="16"/>
                <w:szCs w:val="16"/>
              </w:rPr>
            </w:pPr>
            <w:ins w:id="23260" w:author="Στάθης Καπ" w:date="2023-03-09T07:09:00Z">
              <w:r>
                <w:rPr>
                  <w:rFonts w:ascii="Calibri" w:hAnsi="Calibri" w:cs="Calibri"/>
                  <w:color w:val="000000"/>
                  <w:sz w:val="16"/>
                  <w:szCs w:val="16"/>
                </w:rPr>
                <w:t>249</w:t>
              </w:r>
            </w:ins>
          </w:p>
        </w:tc>
        <w:tc>
          <w:tcPr>
            <w:tcW w:w="454" w:type="dxa"/>
            <w:vAlign w:val="center"/>
            <w:tcPrChange w:id="23261" w:author="Στάθης Καπ" w:date="2023-03-09T07:09:00Z">
              <w:tcPr>
                <w:tcW w:w="454" w:type="dxa"/>
                <w:tcBorders>
                  <w:bottom w:val="single" w:sz="4" w:space="0" w:color="auto"/>
                </w:tcBorders>
                <w:vAlign w:val="center"/>
              </w:tcPr>
            </w:tcPrChange>
          </w:tcPr>
          <w:p w14:paraId="7A4E4DBD" w14:textId="01A63262" w:rsidR="00494D04" w:rsidRPr="007E0F91" w:rsidRDefault="00494D04" w:rsidP="00494D04">
            <w:pPr>
              <w:jc w:val="center"/>
              <w:rPr>
                <w:ins w:id="23262" w:author="Στάθης Καπ" w:date="2023-03-09T06:09:00Z"/>
                <w:sz w:val="16"/>
                <w:szCs w:val="16"/>
              </w:rPr>
            </w:pPr>
            <w:ins w:id="23263" w:author="Στάθης Καπ" w:date="2023-03-09T07:09:00Z">
              <w:r>
                <w:rPr>
                  <w:rFonts w:ascii="Calibri" w:hAnsi="Calibri" w:cs="Calibri"/>
                  <w:color w:val="000000"/>
                  <w:sz w:val="16"/>
                  <w:szCs w:val="16"/>
                </w:rPr>
                <w:t>1.97</w:t>
              </w:r>
            </w:ins>
          </w:p>
        </w:tc>
        <w:tc>
          <w:tcPr>
            <w:tcW w:w="454" w:type="dxa"/>
            <w:vAlign w:val="center"/>
            <w:tcPrChange w:id="23264" w:author="Στάθης Καπ" w:date="2023-03-09T07:09:00Z">
              <w:tcPr>
                <w:tcW w:w="454" w:type="dxa"/>
                <w:tcBorders>
                  <w:bottom w:val="single" w:sz="4" w:space="0" w:color="auto"/>
                </w:tcBorders>
                <w:vAlign w:val="bottom"/>
              </w:tcPr>
            </w:tcPrChange>
          </w:tcPr>
          <w:p w14:paraId="290941E6" w14:textId="5024D50F" w:rsidR="00494D04" w:rsidRPr="007E0F91" w:rsidRDefault="00494D04" w:rsidP="00494D04">
            <w:pPr>
              <w:jc w:val="center"/>
              <w:rPr>
                <w:ins w:id="23265" w:author="Στάθης Καπ" w:date="2023-03-09T06:09:00Z"/>
                <w:sz w:val="16"/>
                <w:szCs w:val="16"/>
              </w:rPr>
            </w:pPr>
            <w:ins w:id="23266"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23267" w:author="Στάθης Καπ" w:date="2023-03-09T07:09:00Z">
              <w:tcPr>
                <w:tcW w:w="454" w:type="dxa"/>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23268" w:author="Στάθης Καπ" w:date="2023-03-09T06:09:00Z"/>
                <w:sz w:val="16"/>
                <w:szCs w:val="16"/>
              </w:rPr>
            </w:pPr>
            <w:ins w:id="23269"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23270" w:author="Στάθης Καπ" w:date="2023-03-09T07:09:00Z">
              <w:tcPr>
                <w:tcW w:w="453" w:type="dxa"/>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23271" w:author="Στάθης Καπ" w:date="2023-03-09T06:09:00Z"/>
                <w:sz w:val="16"/>
                <w:szCs w:val="16"/>
              </w:rPr>
            </w:pPr>
            <w:ins w:id="23272" w:author="Στάθης Καπ" w:date="2023-03-09T07:09:00Z">
              <w:r>
                <w:rPr>
                  <w:rFonts w:ascii="Calibri" w:hAnsi="Calibri" w:cs="Calibri"/>
                  <w:color w:val="000000"/>
                  <w:sz w:val="16"/>
                  <w:szCs w:val="16"/>
                </w:rPr>
                <w:t>254</w:t>
              </w:r>
            </w:ins>
          </w:p>
        </w:tc>
        <w:tc>
          <w:tcPr>
            <w:tcW w:w="454" w:type="dxa"/>
            <w:vAlign w:val="center"/>
            <w:tcPrChange w:id="23273" w:author="Στάθης Καπ" w:date="2023-03-09T07:09:00Z">
              <w:tcPr>
                <w:tcW w:w="454" w:type="dxa"/>
                <w:tcBorders>
                  <w:bottom w:val="single" w:sz="4" w:space="0" w:color="auto"/>
                </w:tcBorders>
                <w:vAlign w:val="center"/>
              </w:tcPr>
            </w:tcPrChange>
          </w:tcPr>
          <w:p w14:paraId="6FAE87BA" w14:textId="049C3960" w:rsidR="00494D04" w:rsidRPr="007E0F91" w:rsidRDefault="00494D04" w:rsidP="00494D04">
            <w:pPr>
              <w:jc w:val="center"/>
              <w:rPr>
                <w:ins w:id="23274" w:author="Στάθης Καπ" w:date="2023-03-09T06:09:00Z"/>
                <w:sz w:val="16"/>
                <w:szCs w:val="16"/>
              </w:rPr>
            </w:pPr>
            <w:ins w:id="23275" w:author="Στάθης Καπ" w:date="2023-03-09T07:09:00Z">
              <w:r>
                <w:rPr>
                  <w:rFonts w:ascii="Calibri" w:hAnsi="Calibri" w:cs="Calibri"/>
                  <w:color w:val="000000"/>
                  <w:sz w:val="16"/>
                  <w:szCs w:val="16"/>
                </w:rPr>
                <w:t>0</w:t>
              </w:r>
            </w:ins>
          </w:p>
        </w:tc>
        <w:tc>
          <w:tcPr>
            <w:tcW w:w="454" w:type="dxa"/>
            <w:vAlign w:val="center"/>
            <w:tcPrChange w:id="23276" w:author="Στάθης Καπ" w:date="2023-03-09T07:09:00Z">
              <w:tcPr>
                <w:tcW w:w="454" w:type="dxa"/>
                <w:tcBorders>
                  <w:bottom w:val="single" w:sz="4" w:space="0" w:color="auto"/>
                </w:tcBorders>
                <w:vAlign w:val="bottom"/>
              </w:tcPr>
            </w:tcPrChange>
          </w:tcPr>
          <w:p w14:paraId="1599E575" w14:textId="75D90305" w:rsidR="00494D04" w:rsidRPr="007E0F91" w:rsidRDefault="00494D04" w:rsidP="00494D04">
            <w:pPr>
              <w:jc w:val="center"/>
              <w:rPr>
                <w:ins w:id="23277" w:author="Στάθης Καπ" w:date="2023-03-09T06:09:00Z"/>
                <w:sz w:val="16"/>
                <w:szCs w:val="16"/>
              </w:rPr>
            </w:pPr>
            <w:ins w:id="23278"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23279" w:author="Στάθης Καπ" w:date="2023-03-09T07:09:00Z">
              <w:tcPr>
                <w:tcW w:w="461" w:type="dxa"/>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23280" w:author="Στάθης Καπ" w:date="2023-03-09T06:09:00Z"/>
                <w:sz w:val="16"/>
                <w:szCs w:val="16"/>
              </w:rPr>
            </w:pPr>
            <w:ins w:id="23281"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2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283" w:author="Στάθης Καπ" w:date="2023-03-09T06:09:00Z"/>
          <w:trPrChange w:id="2328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28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23286" w:author="Στάθης Καπ" w:date="2023-03-09T06:09:00Z"/>
                <w:sz w:val="16"/>
                <w:szCs w:val="16"/>
              </w:rPr>
            </w:pPr>
            <w:ins w:id="23287"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23288" w:author="Στάθης Καπ" w:date="2023-03-09T07:09:00Z">
              <w:tcPr>
                <w:tcW w:w="565" w:type="dxa"/>
                <w:tcBorders>
                  <w:left w:val="single" w:sz="4" w:space="0" w:color="auto"/>
                  <w:bottom w:val="single" w:sz="4" w:space="0" w:color="auto"/>
                </w:tcBorders>
              </w:tcPr>
            </w:tcPrChange>
          </w:tcPr>
          <w:p w14:paraId="5B80434D" w14:textId="3AFF8A59" w:rsidR="00494D04" w:rsidRPr="007E0F91" w:rsidRDefault="00494D04" w:rsidP="00494D04">
            <w:pPr>
              <w:jc w:val="center"/>
              <w:rPr>
                <w:ins w:id="23289" w:author="Στάθης Καπ" w:date="2023-03-09T06:09:00Z"/>
                <w:sz w:val="16"/>
                <w:szCs w:val="16"/>
              </w:rPr>
            </w:pPr>
            <w:ins w:id="23290"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23291" w:author="Στάθης Καπ" w:date="2023-03-09T07:09:00Z">
              <w:tcPr>
                <w:tcW w:w="679" w:type="dxa"/>
                <w:tcBorders>
                  <w:bottom w:val="single" w:sz="4" w:space="0" w:color="auto"/>
                  <w:right w:val="single" w:sz="4" w:space="0" w:color="auto"/>
                </w:tcBorders>
              </w:tcPr>
            </w:tcPrChange>
          </w:tcPr>
          <w:p w14:paraId="62A2B557" w14:textId="45DACF13" w:rsidR="00494D04" w:rsidRPr="007E0F91" w:rsidRDefault="00494D04" w:rsidP="00494D04">
            <w:pPr>
              <w:jc w:val="center"/>
              <w:rPr>
                <w:ins w:id="23292" w:author="Στάθης Καπ" w:date="2023-03-09T06:09:00Z"/>
                <w:sz w:val="16"/>
                <w:szCs w:val="16"/>
              </w:rPr>
            </w:pPr>
            <w:ins w:id="23293"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23294" w:author="Στάθης Καπ" w:date="2023-03-09T07:09:00Z">
              <w:tcPr>
                <w:tcW w:w="453" w:type="dxa"/>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23295" w:author="Στάθης Καπ" w:date="2023-03-09T06:09:00Z"/>
                <w:sz w:val="16"/>
                <w:szCs w:val="16"/>
              </w:rPr>
            </w:pPr>
            <w:ins w:id="23296" w:author="Στάθης Καπ" w:date="2023-03-09T07:09:00Z">
              <w:r>
                <w:rPr>
                  <w:rFonts w:ascii="Calibri" w:hAnsi="Calibri" w:cs="Calibri"/>
                  <w:color w:val="000000"/>
                  <w:sz w:val="16"/>
                  <w:szCs w:val="16"/>
                </w:rPr>
                <w:t>239</w:t>
              </w:r>
            </w:ins>
          </w:p>
        </w:tc>
        <w:tc>
          <w:tcPr>
            <w:tcW w:w="708" w:type="dxa"/>
            <w:vAlign w:val="center"/>
            <w:tcPrChange w:id="23297" w:author="Στάθης Καπ" w:date="2023-03-09T07:09:00Z">
              <w:tcPr>
                <w:tcW w:w="708" w:type="dxa"/>
                <w:tcBorders>
                  <w:bottom w:val="single" w:sz="4" w:space="0" w:color="auto"/>
                </w:tcBorders>
                <w:vAlign w:val="center"/>
              </w:tcPr>
            </w:tcPrChange>
          </w:tcPr>
          <w:p w14:paraId="6AA0982A" w14:textId="40E64FB9" w:rsidR="00494D04" w:rsidRPr="007E0F91" w:rsidRDefault="00494D04" w:rsidP="00494D04">
            <w:pPr>
              <w:jc w:val="center"/>
              <w:rPr>
                <w:ins w:id="23298" w:author="Στάθης Καπ" w:date="2023-03-09T06:09:00Z"/>
                <w:sz w:val="16"/>
                <w:szCs w:val="16"/>
              </w:rPr>
            </w:pPr>
            <w:ins w:id="23299"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23300" w:author="Στάθης Καπ" w:date="2023-03-09T07:09:00Z">
              <w:tcPr>
                <w:tcW w:w="652" w:type="dxa"/>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23301" w:author="Στάθης Καπ" w:date="2023-03-09T06:09:00Z"/>
                <w:sz w:val="16"/>
                <w:szCs w:val="16"/>
              </w:rPr>
            </w:pPr>
            <w:ins w:id="23302"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23303" w:author="Στάθης Καπ" w:date="2023-03-09T07:09:00Z">
              <w:tcPr>
                <w:tcW w:w="453" w:type="dxa"/>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23304" w:author="Στάθης Καπ" w:date="2023-03-09T06:09:00Z"/>
                <w:sz w:val="16"/>
                <w:szCs w:val="16"/>
              </w:rPr>
            </w:pPr>
            <w:ins w:id="23305" w:author="Στάθης Καπ" w:date="2023-03-09T07:09:00Z">
              <w:r>
                <w:rPr>
                  <w:rFonts w:ascii="Calibri" w:hAnsi="Calibri" w:cs="Calibri"/>
                  <w:color w:val="000000"/>
                  <w:sz w:val="16"/>
                  <w:szCs w:val="16"/>
                </w:rPr>
                <w:t>251</w:t>
              </w:r>
            </w:ins>
          </w:p>
        </w:tc>
        <w:tc>
          <w:tcPr>
            <w:tcW w:w="454" w:type="dxa"/>
            <w:vAlign w:val="center"/>
            <w:tcPrChange w:id="23306" w:author="Στάθης Καπ" w:date="2023-03-09T07:09:00Z">
              <w:tcPr>
                <w:tcW w:w="454" w:type="dxa"/>
                <w:tcBorders>
                  <w:bottom w:val="single" w:sz="4" w:space="0" w:color="auto"/>
                </w:tcBorders>
                <w:vAlign w:val="center"/>
              </w:tcPr>
            </w:tcPrChange>
          </w:tcPr>
          <w:p w14:paraId="536A9365" w14:textId="5AB3590F" w:rsidR="00494D04" w:rsidRPr="007E0F91" w:rsidRDefault="00494D04" w:rsidP="00494D04">
            <w:pPr>
              <w:jc w:val="center"/>
              <w:rPr>
                <w:ins w:id="23307" w:author="Στάθης Καπ" w:date="2023-03-09T06:09:00Z"/>
                <w:sz w:val="16"/>
                <w:szCs w:val="16"/>
              </w:rPr>
            </w:pPr>
            <w:ins w:id="23308" w:author="Στάθης Καπ" w:date="2023-03-09T07:09:00Z">
              <w:r>
                <w:rPr>
                  <w:rFonts w:ascii="Calibri" w:hAnsi="Calibri" w:cs="Calibri"/>
                  <w:color w:val="000000"/>
                  <w:sz w:val="16"/>
                  <w:szCs w:val="16"/>
                </w:rPr>
                <w:t>-5.02</w:t>
              </w:r>
            </w:ins>
          </w:p>
        </w:tc>
        <w:tc>
          <w:tcPr>
            <w:tcW w:w="454" w:type="dxa"/>
            <w:vAlign w:val="center"/>
            <w:tcPrChange w:id="23309" w:author="Στάθης Καπ" w:date="2023-03-09T07:09:00Z">
              <w:tcPr>
                <w:tcW w:w="454" w:type="dxa"/>
                <w:tcBorders>
                  <w:bottom w:val="single" w:sz="4" w:space="0" w:color="auto"/>
                </w:tcBorders>
                <w:vAlign w:val="bottom"/>
              </w:tcPr>
            </w:tcPrChange>
          </w:tcPr>
          <w:p w14:paraId="3AA57B5C" w14:textId="3482168A" w:rsidR="00494D04" w:rsidRPr="007E0F91" w:rsidRDefault="00494D04" w:rsidP="00494D04">
            <w:pPr>
              <w:jc w:val="center"/>
              <w:rPr>
                <w:ins w:id="23310" w:author="Στάθης Καπ" w:date="2023-03-09T06:09:00Z"/>
                <w:sz w:val="16"/>
                <w:szCs w:val="16"/>
              </w:rPr>
            </w:pPr>
            <w:ins w:id="23311"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23312" w:author="Στάθης Καπ" w:date="2023-03-09T07:09:00Z">
              <w:tcPr>
                <w:tcW w:w="457" w:type="dxa"/>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23313" w:author="Στάθης Καπ" w:date="2023-03-09T06:09:00Z"/>
                <w:sz w:val="16"/>
                <w:szCs w:val="16"/>
              </w:rPr>
            </w:pPr>
            <w:ins w:id="23314"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23315" w:author="Στάθης Καπ" w:date="2023-03-09T07:09:00Z">
              <w:tcPr>
                <w:tcW w:w="453" w:type="dxa"/>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23316" w:author="Στάθης Καπ" w:date="2023-03-09T06:09:00Z"/>
                <w:sz w:val="16"/>
                <w:szCs w:val="16"/>
              </w:rPr>
            </w:pPr>
            <w:ins w:id="23317" w:author="Στάθης Καπ" w:date="2023-03-09T07:09:00Z">
              <w:r>
                <w:rPr>
                  <w:rFonts w:ascii="Calibri" w:hAnsi="Calibri" w:cs="Calibri"/>
                  <w:color w:val="000000"/>
                  <w:sz w:val="16"/>
                  <w:szCs w:val="16"/>
                </w:rPr>
                <w:t>246</w:t>
              </w:r>
            </w:ins>
          </w:p>
        </w:tc>
        <w:tc>
          <w:tcPr>
            <w:tcW w:w="454" w:type="dxa"/>
            <w:vAlign w:val="center"/>
            <w:tcPrChange w:id="23318" w:author="Στάθης Καπ" w:date="2023-03-09T07:09:00Z">
              <w:tcPr>
                <w:tcW w:w="454" w:type="dxa"/>
                <w:tcBorders>
                  <w:bottom w:val="single" w:sz="4" w:space="0" w:color="auto"/>
                </w:tcBorders>
                <w:vAlign w:val="center"/>
              </w:tcPr>
            </w:tcPrChange>
          </w:tcPr>
          <w:p w14:paraId="330E0DD0" w14:textId="250B4AD5" w:rsidR="00494D04" w:rsidRPr="007E0F91" w:rsidRDefault="00494D04" w:rsidP="00494D04">
            <w:pPr>
              <w:jc w:val="center"/>
              <w:rPr>
                <w:ins w:id="23319" w:author="Στάθης Καπ" w:date="2023-03-09T06:09:00Z"/>
                <w:sz w:val="16"/>
                <w:szCs w:val="16"/>
              </w:rPr>
            </w:pPr>
            <w:ins w:id="23320" w:author="Στάθης Καπ" w:date="2023-03-09T07:09:00Z">
              <w:r>
                <w:rPr>
                  <w:rFonts w:ascii="Calibri" w:hAnsi="Calibri" w:cs="Calibri"/>
                  <w:color w:val="000000"/>
                  <w:sz w:val="16"/>
                  <w:szCs w:val="16"/>
                </w:rPr>
                <w:t>-2.93</w:t>
              </w:r>
            </w:ins>
          </w:p>
        </w:tc>
        <w:tc>
          <w:tcPr>
            <w:tcW w:w="454" w:type="dxa"/>
            <w:vAlign w:val="center"/>
            <w:tcPrChange w:id="23321" w:author="Στάθης Καπ" w:date="2023-03-09T07:09:00Z">
              <w:tcPr>
                <w:tcW w:w="454" w:type="dxa"/>
                <w:tcBorders>
                  <w:bottom w:val="single" w:sz="4" w:space="0" w:color="auto"/>
                </w:tcBorders>
                <w:vAlign w:val="bottom"/>
              </w:tcPr>
            </w:tcPrChange>
          </w:tcPr>
          <w:p w14:paraId="3D34AFF1" w14:textId="3DC5E72B" w:rsidR="00494D04" w:rsidRPr="007E0F91" w:rsidRDefault="00494D04" w:rsidP="00494D04">
            <w:pPr>
              <w:jc w:val="center"/>
              <w:rPr>
                <w:ins w:id="23322" w:author="Στάθης Καπ" w:date="2023-03-09T06:09:00Z"/>
                <w:sz w:val="16"/>
                <w:szCs w:val="16"/>
              </w:rPr>
            </w:pPr>
            <w:ins w:id="23323"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23324" w:author="Στάθης Καπ" w:date="2023-03-09T07:09:00Z">
              <w:tcPr>
                <w:tcW w:w="454" w:type="dxa"/>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23325" w:author="Στάθης Καπ" w:date="2023-03-09T06:09:00Z"/>
                <w:sz w:val="16"/>
                <w:szCs w:val="16"/>
              </w:rPr>
            </w:pPr>
            <w:ins w:id="23326"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23327" w:author="Στάθης Καπ" w:date="2023-03-09T07:09:00Z">
              <w:tcPr>
                <w:tcW w:w="453" w:type="dxa"/>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23328" w:author="Στάθης Καπ" w:date="2023-03-09T06:09:00Z"/>
                <w:sz w:val="16"/>
                <w:szCs w:val="16"/>
              </w:rPr>
            </w:pPr>
            <w:ins w:id="23329" w:author="Στάθης Καπ" w:date="2023-03-09T07:09:00Z">
              <w:r>
                <w:rPr>
                  <w:rFonts w:ascii="Calibri" w:hAnsi="Calibri" w:cs="Calibri"/>
                  <w:color w:val="000000"/>
                  <w:sz w:val="16"/>
                  <w:szCs w:val="16"/>
                </w:rPr>
                <w:t>216</w:t>
              </w:r>
            </w:ins>
          </w:p>
        </w:tc>
        <w:tc>
          <w:tcPr>
            <w:tcW w:w="454" w:type="dxa"/>
            <w:vAlign w:val="center"/>
            <w:tcPrChange w:id="23330" w:author="Στάθης Καπ" w:date="2023-03-09T07:09:00Z">
              <w:tcPr>
                <w:tcW w:w="454" w:type="dxa"/>
                <w:tcBorders>
                  <w:bottom w:val="single" w:sz="4" w:space="0" w:color="auto"/>
                </w:tcBorders>
                <w:vAlign w:val="center"/>
              </w:tcPr>
            </w:tcPrChange>
          </w:tcPr>
          <w:p w14:paraId="0351F47B" w14:textId="68A7D90A" w:rsidR="00494D04" w:rsidRPr="007E0F91" w:rsidRDefault="00494D04" w:rsidP="00494D04">
            <w:pPr>
              <w:jc w:val="center"/>
              <w:rPr>
                <w:ins w:id="23331" w:author="Στάθης Καπ" w:date="2023-03-09T06:09:00Z"/>
                <w:sz w:val="16"/>
                <w:szCs w:val="16"/>
              </w:rPr>
            </w:pPr>
            <w:ins w:id="23332" w:author="Στάθης Καπ" w:date="2023-03-09T07:09:00Z">
              <w:r>
                <w:rPr>
                  <w:rFonts w:ascii="Calibri" w:hAnsi="Calibri" w:cs="Calibri"/>
                  <w:color w:val="000000"/>
                  <w:sz w:val="16"/>
                  <w:szCs w:val="16"/>
                </w:rPr>
                <w:t>9.62</w:t>
              </w:r>
            </w:ins>
          </w:p>
        </w:tc>
        <w:tc>
          <w:tcPr>
            <w:tcW w:w="454" w:type="dxa"/>
            <w:vAlign w:val="center"/>
            <w:tcPrChange w:id="23333" w:author="Στάθης Καπ" w:date="2023-03-09T07:09:00Z">
              <w:tcPr>
                <w:tcW w:w="454" w:type="dxa"/>
                <w:tcBorders>
                  <w:bottom w:val="single" w:sz="4" w:space="0" w:color="auto"/>
                </w:tcBorders>
                <w:vAlign w:val="bottom"/>
              </w:tcPr>
            </w:tcPrChange>
          </w:tcPr>
          <w:p w14:paraId="7A1CD391" w14:textId="101C1787" w:rsidR="00494D04" w:rsidRPr="007E0F91" w:rsidRDefault="00494D04" w:rsidP="00494D04">
            <w:pPr>
              <w:jc w:val="center"/>
              <w:rPr>
                <w:ins w:id="23334" w:author="Στάθης Καπ" w:date="2023-03-09T06:09:00Z"/>
                <w:sz w:val="16"/>
                <w:szCs w:val="16"/>
              </w:rPr>
            </w:pPr>
            <w:ins w:id="2333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23336" w:author="Στάθης Καπ" w:date="2023-03-09T07:09:00Z">
              <w:tcPr>
                <w:tcW w:w="461" w:type="dxa"/>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23337" w:author="Στάθης Καπ" w:date="2023-03-09T06:09:00Z"/>
                <w:sz w:val="16"/>
                <w:szCs w:val="16"/>
              </w:rPr>
            </w:pPr>
            <w:ins w:id="23338"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3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340" w:author="Στάθης Καπ" w:date="2023-03-09T06:09:00Z"/>
          <w:trPrChange w:id="2334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34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23343" w:author="Στάθης Καπ" w:date="2023-03-09T06:09:00Z"/>
                <w:sz w:val="16"/>
                <w:szCs w:val="16"/>
              </w:rPr>
            </w:pPr>
            <w:ins w:id="23344"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23345" w:author="Στάθης Καπ" w:date="2023-03-09T07:09:00Z">
              <w:tcPr>
                <w:tcW w:w="565" w:type="dxa"/>
                <w:tcBorders>
                  <w:left w:val="single" w:sz="4" w:space="0" w:color="auto"/>
                  <w:bottom w:val="single" w:sz="4" w:space="0" w:color="auto"/>
                </w:tcBorders>
              </w:tcPr>
            </w:tcPrChange>
          </w:tcPr>
          <w:p w14:paraId="12DCD8F1" w14:textId="0560B625" w:rsidR="00494D04" w:rsidRPr="007E0F91" w:rsidRDefault="00494D04" w:rsidP="00494D04">
            <w:pPr>
              <w:jc w:val="center"/>
              <w:rPr>
                <w:ins w:id="23346" w:author="Στάθης Καπ" w:date="2023-03-09T06:09:00Z"/>
                <w:sz w:val="16"/>
                <w:szCs w:val="16"/>
              </w:rPr>
            </w:pPr>
            <w:ins w:id="23347"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23348" w:author="Στάθης Καπ" w:date="2023-03-09T07:09:00Z">
              <w:tcPr>
                <w:tcW w:w="679" w:type="dxa"/>
                <w:tcBorders>
                  <w:bottom w:val="single" w:sz="4" w:space="0" w:color="auto"/>
                  <w:right w:val="single" w:sz="4" w:space="0" w:color="auto"/>
                </w:tcBorders>
              </w:tcPr>
            </w:tcPrChange>
          </w:tcPr>
          <w:p w14:paraId="3D7B5577" w14:textId="11DDF7B0" w:rsidR="00494D04" w:rsidRPr="007E0F91" w:rsidRDefault="00494D04" w:rsidP="00494D04">
            <w:pPr>
              <w:jc w:val="center"/>
              <w:rPr>
                <w:ins w:id="23349" w:author="Στάθης Καπ" w:date="2023-03-09T06:09:00Z"/>
                <w:sz w:val="16"/>
                <w:szCs w:val="16"/>
              </w:rPr>
            </w:pPr>
            <w:ins w:id="23350"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23351" w:author="Στάθης Καπ" w:date="2023-03-09T07:09:00Z">
              <w:tcPr>
                <w:tcW w:w="453" w:type="dxa"/>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23352" w:author="Στάθης Καπ" w:date="2023-03-09T06:09:00Z"/>
                <w:sz w:val="16"/>
                <w:szCs w:val="16"/>
              </w:rPr>
            </w:pPr>
            <w:ins w:id="23353" w:author="Στάθης Καπ" w:date="2023-03-09T07:09:00Z">
              <w:r>
                <w:rPr>
                  <w:rFonts w:ascii="Calibri" w:hAnsi="Calibri" w:cs="Calibri"/>
                  <w:color w:val="000000"/>
                  <w:sz w:val="16"/>
                  <w:szCs w:val="16"/>
                </w:rPr>
                <w:t>255</w:t>
              </w:r>
            </w:ins>
          </w:p>
        </w:tc>
        <w:tc>
          <w:tcPr>
            <w:tcW w:w="708" w:type="dxa"/>
            <w:vAlign w:val="center"/>
            <w:tcPrChange w:id="23354" w:author="Στάθης Καπ" w:date="2023-03-09T07:09:00Z">
              <w:tcPr>
                <w:tcW w:w="708" w:type="dxa"/>
                <w:tcBorders>
                  <w:bottom w:val="single" w:sz="4" w:space="0" w:color="auto"/>
                </w:tcBorders>
                <w:vAlign w:val="center"/>
              </w:tcPr>
            </w:tcPrChange>
          </w:tcPr>
          <w:p w14:paraId="416CB838" w14:textId="1D2DE27A" w:rsidR="00494D04" w:rsidRPr="007E0F91" w:rsidRDefault="00494D04" w:rsidP="00494D04">
            <w:pPr>
              <w:jc w:val="center"/>
              <w:rPr>
                <w:ins w:id="23355" w:author="Στάθης Καπ" w:date="2023-03-09T06:09:00Z"/>
                <w:sz w:val="16"/>
                <w:szCs w:val="16"/>
              </w:rPr>
            </w:pPr>
            <w:ins w:id="23356"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23357" w:author="Στάθης Καπ" w:date="2023-03-09T07:09:00Z">
              <w:tcPr>
                <w:tcW w:w="652" w:type="dxa"/>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23358" w:author="Στάθης Καπ" w:date="2023-03-09T06:09:00Z"/>
                <w:sz w:val="16"/>
                <w:szCs w:val="16"/>
              </w:rPr>
            </w:pPr>
            <w:ins w:id="23359"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23360" w:author="Στάθης Καπ" w:date="2023-03-09T07:09:00Z">
              <w:tcPr>
                <w:tcW w:w="453" w:type="dxa"/>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23361" w:author="Στάθης Καπ" w:date="2023-03-09T06:09:00Z"/>
                <w:sz w:val="16"/>
                <w:szCs w:val="16"/>
              </w:rPr>
            </w:pPr>
            <w:ins w:id="23362" w:author="Στάθης Καπ" w:date="2023-03-09T07:09:00Z">
              <w:r>
                <w:rPr>
                  <w:rFonts w:ascii="Calibri" w:hAnsi="Calibri" w:cs="Calibri"/>
                  <w:color w:val="000000"/>
                  <w:sz w:val="16"/>
                  <w:szCs w:val="16"/>
                </w:rPr>
                <w:t>256</w:t>
              </w:r>
            </w:ins>
          </w:p>
        </w:tc>
        <w:tc>
          <w:tcPr>
            <w:tcW w:w="454" w:type="dxa"/>
            <w:vAlign w:val="center"/>
            <w:tcPrChange w:id="23363" w:author="Στάθης Καπ" w:date="2023-03-09T07:09:00Z">
              <w:tcPr>
                <w:tcW w:w="454" w:type="dxa"/>
                <w:tcBorders>
                  <w:bottom w:val="single" w:sz="4" w:space="0" w:color="auto"/>
                </w:tcBorders>
                <w:vAlign w:val="center"/>
              </w:tcPr>
            </w:tcPrChange>
          </w:tcPr>
          <w:p w14:paraId="2E3116F5" w14:textId="3F52B5BB" w:rsidR="00494D04" w:rsidRPr="007E0F91" w:rsidRDefault="00494D04" w:rsidP="00494D04">
            <w:pPr>
              <w:jc w:val="center"/>
              <w:rPr>
                <w:ins w:id="23364" w:author="Στάθης Καπ" w:date="2023-03-09T06:09:00Z"/>
                <w:sz w:val="16"/>
                <w:szCs w:val="16"/>
              </w:rPr>
            </w:pPr>
            <w:ins w:id="23365" w:author="Στάθης Καπ" w:date="2023-03-09T07:09:00Z">
              <w:r>
                <w:rPr>
                  <w:rFonts w:ascii="Calibri" w:hAnsi="Calibri" w:cs="Calibri"/>
                  <w:color w:val="000000"/>
                  <w:sz w:val="16"/>
                  <w:szCs w:val="16"/>
                </w:rPr>
                <w:t>-0.39</w:t>
              </w:r>
            </w:ins>
          </w:p>
        </w:tc>
        <w:tc>
          <w:tcPr>
            <w:tcW w:w="454" w:type="dxa"/>
            <w:vAlign w:val="center"/>
            <w:tcPrChange w:id="23366" w:author="Στάθης Καπ" w:date="2023-03-09T07:09:00Z">
              <w:tcPr>
                <w:tcW w:w="454" w:type="dxa"/>
                <w:tcBorders>
                  <w:bottom w:val="single" w:sz="4" w:space="0" w:color="auto"/>
                </w:tcBorders>
                <w:vAlign w:val="bottom"/>
              </w:tcPr>
            </w:tcPrChange>
          </w:tcPr>
          <w:p w14:paraId="2C4A8A90" w14:textId="5CC2BCB2" w:rsidR="00494D04" w:rsidRPr="007E0F91" w:rsidRDefault="00494D04" w:rsidP="00494D04">
            <w:pPr>
              <w:jc w:val="center"/>
              <w:rPr>
                <w:ins w:id="23367" w:author="Στάθης Καπ" w:date="2023-03-09T06:09:00Z"/>
                <w:sz w:val="16"/>
                <w:szCs w:val="16"/>
              </w:rPr>
            </w:pPr>
            <w:ins w:id="23368"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23369" w:author="Στάθης Καπ" w:date="2023-03-09T07:09:00Z">
              <w:tcPr>
                <w:tcW w:w="457" w:type="dxa"/>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23370" w:author="Στάθης Καπ" w:date="2023-03-09T06:09:00Z"/>
                <w:sz w:val="16"/>
                <w:szCs w:val="16"/>
              </w:rPr>
            </w:pPr>
            <w:ins w:id="23371"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23372" w:author="Στάθης Καπ" w:date="2023-03-09T07:09:00Z">
              <w:tcPr>
                <w:tcW w:w="453" w:type="dxa"/>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23373" w:author="Στάθης Καπ" w:date="2023-03-09T06:09:00Z"/>
                <w:sz w:val="16"/>
                <w:szCs w:val="16"/>
              </w:rPr>
            </w:pPr>
            <w:ins w:id="23374" w:author="Στάθης Καπ" w:date="2023-03-09T07:09:00Z">
              <w:r>
                <w:rPr>
                  <w:rFonts w:ascii="Calibri" w:hAnsi="Calibri" w:cs="Calibri"/>
                  <w:color w:val="000000"/>
                  <w:sz w:val="16"/>
                  <w:szCs w:val="16"/>
                </w:rPr>
                <w:t>225</w:t>
              </w:r>
            </w:ins>
          </w:p>
        </w:tc>
        <w:tc>
          <w:tcPr>
            <w:tcW w:w="454" w:type="dxa"/>
            <w:vAlign w:val="center"/>
            <w:tcPrChange w:id="23375" w:author="Στάθης Καπ" w:date="2023-03-09T07:09:00Z">
              <w:tcPr>
                <w:tcW w:w="454" w:type="dxa"/>
                <w:tcBorders>
                  <w:bottom w:val="single" w:sz="4" w:space="0" w:color="auto"/>
                </w:tcBorders>
                <w:vAlign w:val="center"/>
              </w:tcPr>
            </w:tcPrChange>
          </w:tcPr>
          <w:p w14:paraId="50A42D82" w14:textId="27B4DCAA" w:rsidR="00494D04" w:rsidRPr="007E0F91" w:rsidRDefault="00494D04" w:rsidP="00494D04">
            <w:pPr>
              <w:jc w:val="center"/>
              <w:rPr>
                <w:ins w:id="23376" w:author="Στάθης Καπ" w:date="2023-03-09T06:09:00Z"/>
                <w:sz w:val="16"/>
                <w:szCs w:val="16"/>
              </w:rPr>
            </w:pPr>
            <w:ins w:id="23377" w:author="Στάθης Καπ" w:date="2023-03-09T07:09:00Z">
              <w:r>
                <w:rPr>
                  <w:rFonts w:ascii="Calibri" w:hAnsi="Calibri" w:cs="Calibri"/>
                  <w:color w:val="000000"/>
                  <w:sz w:val="16"/>
                  <w:szCs w:val="16"/>
                </w:rPr>
                <w:t>11.76</w:t>
              </w:r>
            </w:ins>
          </w:p>
        </w:tc>
        <w:tc>
          <w:tcPr>
            <w:tcW w:w="454" w:type="dxa"/>
            <w:vAlign w:val="center"/>
            <w:tcPrChange w:id="23378" w:author="Στάθης Καπ" w:date="2023-03-09T07:09:00Z">
              <w:tcPr>
                <w:tcW w:w="454" w:type="dxa"/>
                <w:tcBorders>
                  <w:bottom w:val="single" w:sz="4" w:space="0" w:color="auto"/>
                </w:tcBorders>
                <w:vAlign w:val="bottom"/>
              </w:tcPr>
            </w:tcPrChange>
          </w:tcPr>
          <w:p w14:paraId="4572C00C" w14:textId="7DC93987" w:rsidR="00494D04" w:rsidRPr="007E0F91" w:rsidRDefault="00494D04" w:rsidP="00494D04">
            <w:pPr>
              <w:jc w:val="center"/>
              <w:rPr>
                <w:ins w:id="23379" w:author="Στάθης Καπ" w:date="2023-03-09T06:09:00Z"/>
                <w:sz w:val="16"/>
                <w:szCs w:val="16"/>
              </w:rPr>
            </w:pPr>
            <w:ins w:id="23380"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23381" w:author="Στάθης Καπ" w:date="2023-03-09T07:09:00Z">
              <w:tcPr>
                <w:tcW w:w="454" w:type="dxa"/>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23382" w:author="Στάθης Καπ" w:date="2023-03-09T06:09:00Z"/>
                <w:sz w:val="16"/>
                <w:szCs w:val="16"/>
              </w:rPr>
            </w:pPr>
            <w:ins w:id="23383"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23384" w:author="Στάθης Καπ" w:date="2023-03-09T07:09:00Z">
              <w:tcPr>
                <w:tcW w:w="453" w:type="dxa"/>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23385" w:author="Στάθης Καπ" w:date="2023-03-09T06:09:00Z"/>
                <w:sz w:val="16"/>
                <w:szCs w:val="16"/>
              </w:rPr>
            </w:pPr>
            <w:ins w:id="23386" w:author="Στάθης Καπ" w:date="2023-03-09T07:09:00Z">
              <w:r>
                <w:rPr>
                  <w:rFonts w:ascii="Calibri" w:hAnsi="Calibri" w:cs="Calibri"/>
                  <w:color w:val="000000"/>
                  <w:sz w:val="16"/>
                  <w:szCs w:val="16"/>
                </w:rPr>
                <w:t>223</w:t>
              </w:r>
            </w:ins>
          </w:p>
        </w:tc>
        <w:tc>
          <w:tcPr>
            <w:tcW w:w="454" w:type="dxa"/>
            <w:vAlign w:val="center"/>
            <w:tcPrChange w:id="23387" w:author="Στάθης Καπ" w:date="2023-03-09T07:09:00Z">
              <w:tcPr>
                <w:tcW w:w="454" w:type="dxa"/>
                <w:tcBorders>
                  <w:bottom w:val="single" w:sz="4" w:space="0" w:color="auto"/>
                </w:tcBorders>
                <w:vAlign w:val="center"/>
              </w:tcPr>
            </w:tcPrChange>
          </w:tcPr>
          <w:p w14:paraId="24F61A99" w14:textId="5B69C296" w:rsidR="00494D04" w:rsidRPr="007E0F91" w:rsidRDefault="00494D04" w:rsidP="00494D04">
            <w:pPr>
              <w:jc w:val="center"/>
              <w:rPr>
                <w:ins w:id="23388" w:author="Στάθης Καπ" w:date="2023-03-09T06:09:00Z"/>
                <w:sz w:val="16"/>
                <w:szCs w:val="16"/>
              </w:rPr>
            </w:pPr>
            <w:ins w:id="23389" w:author="Στάθης Καπ" w:date="2023-03-09T07:09:00Z">
              <w:r>
                <w:rPr>
                  <w:rFonts w:ascii="Calibri" w:hAnsi="Calibri" w:cs="Calibri"/>
                  <w:color w:val="000000"/>
                  <w:sz w:val="16"/>
                  <w:szCs w:val="16"/>
                </w:rPr>
                <w:t>12.55</w:t>
              </w:r>
            </w:ins>
          </w:p>
        </w:tc>
        <w:tc>
          <w:tcPr>
            <w:tcW w:w="454" w:type="dxa"/>
            <w:vAlign w:val="center"/>
            <w:tcPrChange w:id="23390" w:author="Στάθης Καπ" w:date="2023-03-09T07:09:00Z">
              <w:tcPr>
                <w:tcW w:w="454" w:type="dxa"/>
                <w:tcBorders>
                  <w:bottom w:val="single" w:sz="4" w:space="0" w:color="auto"/>
                </w:tcBorders>
                <w:vAlign w:val="bottom"/>
              </w:tcPr>
            </w:tcPrChange>
          </w:tcPr>
          <w:p w14:paraId="10672A24" w14:textId="4FE94AAF" w:rsidR="00494D04" w:rsidRPr="007E0F91" w:rsidRDefault="00494D04" w:rsidP="00494D04">
            <w:pPr>
              <w:jc w:val="center"/>
              <w:rPr>
                <w:ins w:id="23391" w:author="Στάθης Καπ" w:date="2023-03-09T06:09:00Z"/>
                <w:sz w:val="16"/>
                <w:szCs w:val="16"/>
              </w:rPr>
            </w:pPr>
            <w:ins w:id="23392"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23393" w:author="Στάθης Καπ" w:date="2023-03-09T07:09:00Z">
              <w:tcPr>
                <w:tcW w:w="461" w:type="dxa"/>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23394" w:author="Στάθης Καπ" w:date="2023-03-09T06:09:00Z"/>
                <w:sz w:val="16"/>
                <w:szCs w:val="16"/>
              </w:rPr>
            </w:pPr>
            <w:ins w:id="23395"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3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397" w:author="Στάθης Καπ" w:date="2023-03-09T06:09:00Z"/>
          <w:trPrChange w:id="2339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39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23400" w:author="Στάθης Καπ" w:date="2023-03-09T06:09:00Z"/>
                <w:sz w:val="16"/>
                <w:szCs w:val="16"/>
              </w:rPr>
            </w:pPr>
            <w:ins w:id="23401"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23402" w:author="Στάθης Καπ" w:date="2023-03-09T07:09:00Z">
              <w:tcPr>
                <w:tcW w:w="565" w:type="dxa"/>
                <w:tcBorders>
                  <w:left w:val="single" w:sz="4" w:space="0" w:color="auto"/>
                  <w:bottom w:val="single" w:sz="4" w:space="0" w:color="auto"/>
                </w:tcBorders>
              </w:tcPr>
            </w:tcPrChange>
          </w:tcPr>
          <w:p w14:paraId="5E176864" w14:textId="014336E5" w:rsidR="00494D04" w:rsidRPr="007E0F91" w:rsidRDefault="00494D04" w:rsidP="00494D04">
            <w:pPr>
              <w:jc w:val="center"/>
              <w:rPr>
                <w:ins w:id="23403" w:author="Στάθης Καπ" w:date="2023-03-09T06:09:00Z"/>
                <w:sz w:val="16"/>
                <w:szCs w:val="16"/>
              </w:rPr>
            </w:pPr>
            <w:ins w:id="23404"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23405" w:author="Στάθης Καπ" w:date="2023-03-09T07:09:00Z">
              <w:tcPr>
                <w:tcW w:w="679" w:type="dxa"/>
                <w:tcBorders>
                  <w:bottom w:val="single" w:sz="4" w:space="0" w:color="auto"/>
                  <w:right w:val="single" w:sz="4" w:space="0" w:color="auto"/>
                </w:tcBorders>
              </w:tcPr>
            </w:tcPrChange>
          </w:tcPr>
          <w:p w14:paraId="430CB53F" w14:textId="5DB83D4F" w:rsidR="00494D04" w:rsidRPr="007E0F91" w:rsidRDefault="00494D04" w:rsidP="00494D04">
            <w:pPr>
              <w:jc w:val="center"/>
              <w:rPr>
                <w:ins w:id="23406" w:author="Στάθης Καπ" w:date="2023-03-09T06:09:00Z"/>
                <w:sz w:val="16"/>
                <w:szCs w:val="16"/>
              </w:rPr>
            </w:pPr>
            <w:ins w:id="23407"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23408" w:author="Στάθης Καπ" w:date="2023-03-09T07:09:00Z">
              <w:tcPr>
                <w:tcW w:w="453" w:type="dxa"/>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23409" w:author="Στάθης Καπ" w:date="2023-03-09T06:09:00Z"/>
                <w:sz w:val="16"/>
                <w:szCs w:val="16"/>
              </w:rPr>
            </w:pPr>
            <w:ins w:id="23410" w:author="Στάθης Καπ" w:date="2023-03-09T07:09:00Z">
              <w:r>
                <w:rPr>
                  <w:rFonts w:ascii="Calibri" w:hAnsi="Calibri" w:cs="Calibri"/>
                  <w:color w:val="000000"/>
                  <w:sz w:val="16"/>
                  <w:szCs w:val="16"/>
                </w:rPr>
                <w:t>259</w:t>
              </w:r>
            </w:ins>
          </w:p>
        </w:tc>
        <w:tc>
          <w:tcPr>
            <w:tcW w:w="708" w:type="dxa"/>
            <w:vAlign w:val="center"/>
            <w:tcPrChange w:id="23411" w:author="Στάθης Καπ" w:date="2023-03-09T07:09:00Z">
              <w:tcPr>
                <w:tcW w:w="708" w:type="dxa"/>
                <w:tcBorders>
                  <w:bottom w:val="single" w:sz="4" w:space="0" w:color="auto"/>
                </w:tcBorders>
                <w:vAlign w:val="center"/>
              </w:tcPr>
            </w:tcPrChange>
          </w:tcPr>
          <w:p w14:paraId="514EE1F6" w14:textId="0E1DC08B" w:rsidR="00494D04" w:rsidRPr="007E0F91" w:rsidRDefault="00494D04" w:rsidP="00494D04">
            <w:pPr>
              <w:jc w:val="center"/>
              <w:rPr>
                <w:ins w:id="23412" w:author="Στάθης Καπ" w:date="2023-03-09T06:09:00Z"/>
                <w:sz w:val="16"/>
                <w:szCs w:val="16"/>
              </w:rPr>
            </w:pPr>
            <w:ins w:id="23413"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23414" w:author="Στάθης Καπ" w:date="2023-03-09T07:09:00Z">
              <w:tcPr>
                <w:tcW w:w="652" w:type="dxa"/>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23415" w:author="Στάθης Καπ" w:date="2023-03-09T06:09:00Z"/>
                <w:sz w:val="16"/>
                <w:szCs w:val="16"/>
              </w:rPr>
            </w:pPr>
            <w:ins w:id="23416"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23417" w:author="Στάθης Καπ" w:date="2023-03-09T07:09:00Z">
              <w:tcPr>
                <w:tcW w:w="453" w:type="dxa"/>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23418" w:author="Στάθης Καπ" w:date="2023-03-09T06:09:00Z"/>
                <w:sz w:val="16"/>
                <w:szCs w:val="16"/>
              </w:rPr>
            </w:pPr>
            <w:ins w:id="23419" w:author="Στάθης Καπ" w:date="2023-03-09T07:09:00Z">
              <w:r>
                <w:rPr>
                  <w:rFonts w:ascii="Calibri" w:hAnsi="Calibri" w:cs="Calibri"/>
                  <w:color w:val="000000"/>
                  <w:sz w:val="16"/>
                  <w:szCs w:val="16"/>
                </w:rPr>
                <w:t>260</w:t>
              </w:r>
            </w:ins>
          </w:p>
        </w:tc>
        <w:tc>
          <w:tcPr>
            <w:tcW w:w="454" w:type="dxa"/>
            <w:vAlign w:val="center"/>
            <w:tcPrChange w:id="23420" w:author="Στάθης Καπ" w:date="2023-03-09T07:09:00Z">
              <w:tcPr>
                <w:tcW w:w="454" w:type="dxa"/>
                <w:tcBorders>
                  <w:bottom w:val="single" w:sz="4" w:space="0" w:color="auto"/>
                </w:tcBorders>
                <w:vAlign w:val="center"/>
              </w:tcPr>
            </w:tcPrChange>
          </w:tcPr>
          <w:p w14:paraId="3B7475FF" w14:textId="0C3B14AA" w:rsidR="00494D04" w:rsidRPr="007E0F91" w:rsidRDefault="00494D04" w:rsidP="00494D04">
            <w:pPr>
              <w:jc w:val="center"/>
              <w:rPr>
                <w:ins w:id="23421" w:author="Στάθης Καπ" w:date="2023-03-09T06:09:00Z"/>
                <w:sz w:val="16"/>
                <w:szCs w:val="16"/>
              </w:rPr>
            </w:pPr>
            <w:ins w:id="23422" w:author="Στάθης Καπ" w:date="2023-03-09T07:09:00Z">
              <w:r>
                <w:rPr>
                  <w:rFonts w:ascii="Calibri" w:hAnsi="Calibri" w:cs="Calibri"/>
                  <w:color w:val="000000"/>
                  <w:sz w:val="16"/>
                  <w:szCs w:val="16"/>
                </w:rPr>
                <w:t>-0.39</w:t>
              </w:r>
            </w:ins>
          </w:p>
        </w:tc>
        <w:tc>
          <w:tcPr>
            <w:tcW w:w="454" w:type="dxa"/>
            <w:vAlign w:val="center"/>
            <w:tcPrChange w:id="23423" w:author="Στάθης Καπ" w:date="2023-03-09T07:09:00Z">
              <w:tcPr>
                <w:tcW w:w="454" w:type="dxa"/>
                <w:tcBorders>
                  <w:bottom w:val="single" w:sz="4" w:space="0" w:color="auto"/>
                </w:tcBorders>
                <w:vAlign w:val="bottom"/>
              </w:tcPr>
            </w:tcPrChange>
          </w:tcPr>
          <w:p w14:paraId="7DDF9A04" w14:textId="46BA7D1E" w:rsidR="00494D04" w:rsidRPr="007E0F91" w:rsidRDefault="00494D04" w:rsidP="00494D04">
            <w:pPr>
              <w:jc w:val="center"/>
              <w:rPr>
                <w:ins w:id="23424" w:author="Στάθης Καπ" w:date="2023-03-09T06:09:00Z"/>
                <w:sz w:val="16"/>
                <w:szCs w:val="16"/>
              </w:rPr>
            </w:pPr>
            <w:ins w:id="23425"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23426" w:author="Στάθης Καπ" w:date="2023-03-09T07:09:00Z">
              <w:tcPr>
                <w:tcW w:w="457" w:type="dxa"/>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23427" w:author="Στάθης Καπ" w:date="2023-03-09T06:09:00Z"/>
                <w:sz w:val="16"/>
                <w:szCs w:val="16"/>
              </w:rPr>
            </w:pPr>
            <w:ins w:id="23428"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23429" w:author="Στάθης Καπ" w:date="2023-03-09T07:09:00Z">
              <w:tcPr>
                <w:tcW w:w="453" w:type="dxa"/>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23430" w:author="Στάθης Καπ" w:date="2023-03-09T06:09:00Z"/>
                <w:sz w:val="16"/>
                <w:szCs w:val="16"/>
              </w:rPr>
            </w:pPr>
            <w:ins w:id="23431" w:author="Στάθης Καπ" w:date="2023-03-09T07:09:00Z">
              <w:r>
                <w:rPr>
                  <w:rFonts w:ascii="Calibri" w:hAnsi="Calibri" w:cs="Calibri"/>
                  <w:color w:val="000000"/>
                  <w:sz w:val="16"/>
                  <w:szCs w:val="16"/>
                </w:rPr>
                <w:t>235</w:t>
              </w:r>
            </w:ins>
          </w:p>
        </w:tc>
        <w:tc>
          <w:tcPr>
            <w:tcW w:w="454" w:type="dxa"/>
            <w:vAlign w:val="center"/>
            <w:tcPrChange w:id="23432" w:author="Στάθης Καπ" w:date="2023-03-09T07:09:00Z">
              <w:tcPr>
                <w:tcW w:w="454" w:type="dxa"/>
                <w:tcBorders>
                  <w:bottom w:val="single" w:sz="4" w:space="0" w:color="auto"/>
                </w:tcBorders>
                <w:vAlign w:val="center"/>
              </w:tcPr>
            </w:tcPrChange>
          </w:tcPr>
          <w:p w14:paraId="0CBC1A1A" w14:textId="6A606017" w:rsidR="00494D04" w:rsidRPr="007E0F91" w:rsidRDefault="00494D04" w:rsidP="00494D04">
            <w:pPr>
              <w:jc w:val="center"/>
              <w:rPr>
                <w:ins w:id="23433" w:author="Στάθης Καπ" w:date="2023-03-09T06:09:00Z"/>
                <w:sz w:val="16"/>
                <w:szCs w:val="16"/>
              </w:rPr>
            </w:pPr>
            <w:ins w:id="23434" w:author="Στάθης Καπ" w:date="2023-03-09T07:09:00Z">
              <w:r>
                <w:rPr>
                  <w:rFonts w:ascii="Calibri" w:hAnsi="Calibri" w:cs="Calibri"/>
                  <w:color w:val="000000"/>
                  <w:sz w:val="16"/>
                  <w:szCs w:val="16"/>
                </w:rPr>
                <w:t>9.27</w:t>
              </w:r>
            </w:ins>
          </w:p>
        </w:tc>
        <w:tc>
          <w:tcPr>
            <w:tcW w:w="454" w:type="dxa"/>
            <w:vAlign w:val="center"/>
            <w:tcPrChange w:id="23435" w:author="Στάθης Καπ" w:date="2023-03-09T07:09:00Z">
              <w:tcPr>
                <w:tcW w:w="454" w:type="dxa"/>
                <w:tcBorders>
                  <w:bottom w:val="single" w:sz="4" w:space="0" w:color="auto"/>
                </w:tcBorders>
                <w:vAlign w:val="bottom"/>
              </w:tcPr>
            </w:tcPrChange>
          </w:tcPr>
          <w:p w14:paraId="2742115E" w14:textId="2DE945BE" w:rsidR="00494D04" w:rsidRPr="007E0F91" w:rsidRDefault="00494D04" w:rsidP="00494D04">
            <w:pPr>
              <w:jc w:val="center"/>
              <w:rPr>
                <w:ins w:id="23436" w:author="Στάθης Καπ" w:date="2023-03-09T06:09:00Z"/>
                <w:sz w:val="16"/>
                <w:szCs w:val="16"/>
              </w:rPr>
            </w:pPr>
            <w:ins w:id="23437"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23438" w:author="Στάθης Καπ" w:date="2023-03-09T07:09:00Z">
              <w:tcPr>
                <w:tcW w:w="454" w:type="dxa"/>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23439" w:author="Στάθης Καπ" w:date="2023-03-09T06:09:00Z"/>
                <w:sz w:val="16"/>
                <w:szCs w:val="16"/>
              </w:rPr>
            </w:pPr>
            <w:ins w:id="23440"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23441" w:author="Στάθης Καπ" w:date="2023-03-09T07:09:00Z">
              <w:tcPr>
                <w:tcW w:w="453" w:type="dxa"/>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23442" w:author="Στάθης Καπ" w:date="2023-03-09T06:09:00Z"/>
                <w:sz w:val="16"/>
                <w:szCs w:val="16"/>
              </w:rPr>
            </w:pPr>
            <w:ins w:id="23443" w:author="Στάθης Καπ" w:date="2023-03-09T07:09:00Z">
              <w:r>
                <w:rPr>
                  <w:rFonts w:ascii="Calibri" w:hAnsi="Calibri" w:cs="Calibri"/>
                  <w:color w:val="000000"/>
                  <w:sz w:val="16"/>
                  <w:szCs w:val="16"/>
                </w:rPr>
                <w:t>200</w:t>
              </w:r>
            </w:ins>
          </w:p>
        </w:tc>
        <w:tc>
          <w:tcPr>
            <w:tcW w:w="454" w:type="dxa"/>
            <w:vAlign w:val="center"/>
            <w:tcPrChange w:id="23444" w:author="Στάθης Καπ" w:date="2023-03-09T07:09:00Z">
              <w:tcPr>
                <w:tcW w:w="454" w:type="dxa"/>
                <w:tcBorders>
                  <w:bottom w:val="single" w:sz="4" w:space="0" w:color="auto"/>
                </w:tcBorders>
                <w:vAlign w:val="center"/>
              </w:tcPr>
            </w:tcPrChange>
          </w:tcPr>
          <w:p w14:paraId="5F26C3A5" w14:textId="09C3CCD9" w:rsidR="00494D04" w:rsidRPr="007E0F91" w:rsidRDefault="00494D04" w:rsidP="00494D04">
            <w:pPr>
              <w:jc w:val="center"/>
              <w:rPr>
                <w:ins w:id="23445" w:author="Στάθης Καπ" w:date="2023-03-09T06:09:00Z"/>
                <w:sz w:val="16"/>
                <w:szCs w:val="16"/>
              </w:rPr>
            </w:pPr>
            <w:ins w:id="23446" w:author="Στάθης Καπ" w:date="2023-03-09T07:09:00Z">
              <w:r>
                <w:rPr>
                  <w:rFonts w:ascii="Calibri" w:hAnsi="Calibri" w:cs="Calibri"/>
                  <w:color w:val="000000"/>
                  <w:sz w:val="16"/>
                  <w:szCs w:val="16"/>
                </w:rPr>
                <w:t>22.78</w:t>
              </w:r>
            </w:ins>
          </w:p>
        </w:tc>
        <w:tc>
          <w:tcPr>
            <w:tcW w:w="454" w:type="dxa"/>
            <w:vAlign w:val="center"/>
            <w:tcPrChange w:id="23447" w:author="Στάθης Καπ" w:date="2023-03-09T07:09:00Z">
              <w:tcPr>
                <w:tcW w:w="454" w:type="dxa"/>
                <w:tcBorders>
                  <w:bottom w:val="single" w:sz="4" w:space="0" w:color="auto"/>
                </w:tcBorders>
                <w:vAlign w:val="bottom"/>
              </w:tcPr>
            </w:tcPrChange>
          </w:tcPr>
          <w:p w14:paraId="6D2C871A" w14:textId="1DB4464C" w:rsidR="00494D04" w:rsidRPr="007E0F91" w:rsidRDefault="00494D04" w:rsidP="00494D04">
            <w:pPr>
              <w:jc w:val="center"/>
              <w:rPr>
                <w:ins w:id="23448" w:author="Στάθης Καπ" w:date="2023-03-09T06:09:00Z"/>
                <w:sz w:val="16"/>
                <w:szCs w:val="16"/>
              </w:rPr>
            </w:pPr>
            <w:ins w:id="23449"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23450" w:author="Στάθης Καπ" w:date="2023-03-09T07:09:00Z">
              <w:tcPr>
                <w:tcW w:w="461" w:type="dxa"/>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23451" w:author="Στάθης Καπ" w:date="2023-03-09T06:09:00Z"/>
                <w:sz w:val="16"/>
                <w:szCs w:val="16"/>
              </w:rPr>
            </w:pPr>
            <w:ins w:id="23452"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4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454" w:author="Στάθης Καπ" w:date="2023-03-09T06:09:00Z"/>
          <w:trPrChange w:id="2345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45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23457" w:author="Στάθης Καπ" w:date="2023-03-09T06:09:00Z"/>
                <w:sz w:val="16"/>
                <w:szCs w:val="16"/>
              </w:rPr>
            </w:pPr>
            <w:ins w:id="23458"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23459" w:author="Στάθης Καπ" w:date="2023-03-09T07:09:00Z">
              <w:tcPr>
                <w:tcW w:w="565" w:type="dxa"/>
                <w:tcBorders>
                  <w:left w:val="single" w:sz="4" w:space="0" w:color="auto"/>
                  <w:bottom w:val="single" w:sz="4" w:space="0" w:color="auto"/>
                </w:tcBorders>
              </w:tcPr>
            </w:tcPrChange>
          </w:tcPr>
          <w:p w14:paraId="3E1785E4" w14:textId="4EE27689" w:rsidR="00494D04" w:rsidRPr="007E0F91" w:rsidRDefault="00494D04" w:rsidP="00494D04">
            <w:pPr>
              <w:jc w:val="center"/>
              <w:rPr>
                <w:ins w:id="23460" w:author="Στάθης Καπ" w:date="2023-03-09T06:09:00Z"/>
                <w:sz w:val="16"/>
                <w:szCs w:val="16"/>
              </w:rPr>
            </w:pPr>
            <w:ins w:id="23461"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23462" w:author="Στάθης Καπ" w:date="2023-03-09T07:09:00Z">
              <w:tcPr>
                <w:tcW w:w="679" w:type="dxa"/>
                <w:tcBorders>
                  <w:bottom w:val="single" w:sz="4" w:space="0" w:color="auto"/>
                  <w:right w:val="single" w:sz="4" w:space="0" w:color="auto"/>
                </w:tcBorders>
              </w:tcPr>
            </w:tcPrChange>
          </w:tcPr>
          <w:p w14:paraId="27786208" w14:textId="17DBBB39" w:rsidR="00494D04" w:rsidRPr="007E0F91" w:rsidRDefault="00494D04" w:rsidP="00494D04">
            <w:pPr>
              <w:jc w:val="center"/>
              <w:rPr>
                <w:ins w:id="23463" w:author="Στάθης Καπ" w:date="2023-03-09T06:09:00Z"/>
                <w:sz w:val="16"/>
                <w:szCs w:val="16"/>
              </w:rPr>
            </w:pPr>
            <w:ins w:id="23464"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23465" w:author="Στάθης Καπ" w:date="2023-03-09T07:09:00Z">
              <w:tcPr>
                <w:tcW w:w="453" w:type="dxa"/>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23466" w:author="Στάθης Καπ" w:date="2023-03-09T06:09:00Z"/>
                <w:sz w:val="16"/>
                <w:szCs w:val="16"/>
              </w:rPr>
            </w:pPr>
            <w:ins w:id="23467" w:author="Στάθης Καπ" w:date="2023-03-09T07:09:00Z">
              <w:r>
                <w:rPr>
                  <w:rFonts w:ascii="Calibri" w:hAnsi="Calibri" w:cs="Calibri"/>
                  <w:color w:val="000000"/>
                  <w:sz w:val="16"/>
                  <w:szCs w:val="16"/>
                </w:rPr>
                <w:t>274</w:t>
              </w:r>
            </w:ins>
          </w:p>
        </w:tc>
        <w:tc>
          <w:tcPr>
            <w:tcW w:w="708" w:type="dxa"/>
            <w:vAlign w:val="center"/>
            <w:tcPrChange w:id="23468" w:author="Στάθης Καπ" w:date="2023-03-09T07:09:00Z">
              <w:tcPr>
                <w:tcW w:w="708" w:type="dxa"/>
                <w:tcBorders>
                  <w:bottom w:val="single" w:sz="4" w:space="0" w:color="auto"/>
                </w:tcBorders>
                <w:vAlign w:val="center"/>
              </w:tcPr>
            </w:tcPrChange>
          </w:tcPr>
          <w:p w14:paraId="7F864F17" w14:textId="15A83388" w:rsidR="00494D04" w:rsidRPr="007E0F91" w:rsidRDefault="00494D04" w:rsidP="00494D04">
            <w:pPr>
              <w:jc w:val="center"/>
              <w:rPr>
                <w:ins w:id="23469" w:author="Στάθης Καπ" w:date="2023-03-09T06:09:00Z"/>
                <w:sz w:val="16"/>
                <w:szCs w:val="16"/>
              </w:rPr>
            </w:pPr>
            <w:ins w:id="23470"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23471" w:author="Στάθης Καπ" w:date="2023-03-09T07:09:00Z">
              <w:tcPr>
                <w:tcW w:w="652" w:type="dxa"/>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23472" w:author="Στάθης Καπ" w:date="2023-03-09T06:09:00Z"/>
                <w:sz w:val="16"/>
                <w:szCs w:val="16"/>
              </w:rPr>
            </w:pPr>
            <w:ins w:id="23473"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23474" w:author="Στάθης Καπ" w:date="2023-03-09T07:09:00Z">
              <w:tcPr>
                <w:tcW w:w="453" w:type="dxa"/>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23475" w:author="Στάθης Καπ" w:date="2023-03-09T06:09:00Z"/>
                <w:sz w:val="16"/>
                <w:szCs w:val="16"/>
              </w:rPr>
            </w:pPr>
            <w:ins w:id="23476" w:author="Στάθης Καπ" w:date="2023-03-09T07:09:00Z">
              <w:r>
                <w:rPr>
                  <w:rFonts w:ascii="Calibri" w:hAnsi="Calibri" w:cs="Calibri"/>
                  <w:color w:val="000000"/>
                  <w:sz w:val="16"/>
                  <w:szCs w:val="16"/>
                </w:rPr>
                <w:t>269</w:t>
              </w:r>
            </w:ins>
          </w:p>
        </w:tc>
        <w:tc>
          <w:tcPr>
            <w:tcW w:w="454" w:type="dxa"/>
            <w:vAlign w:val="center"/>
            <w:tcPrChange w:id="23477" w:author="Στάθης Καπ" w:date="2023-03-09T07:09:00Z">
              <w:tcPr>
                <w:tcW w:w="454" w:type="dxa"/>
                <w:tcBorders>
                  <w:bottom w:val="single" w:sz="4" w:space="0" w:color="auto"/>
                </w:tcBorders>
                <w:vAlign w:val="center"/>
              </w:tcPr>
            </w:tcPrChange>
          </w:tcPr>
          <w:p w14:paraId="15D2D7C0" w14:textId="6FFA2364" w:rsidR="00494D04" w:rsidRPr="007E0F91" w:rsidRDefault="00494D04" w:rsidP="00494D04">
            <w:pPr>
              <w:jc w:val="center"/>
              <w:rPr>
                <w:ins w:id="23478" w:author="Στάθης Καπ" w:date="2023-03-09T06:09:00Z"/>
                <w:sz w:val="16"/>
                <w:szCs w:val="16"/>
              </w:rPr>
            </w:pPr>
            <w:ins w:id="23479" w:author="Στάθης Καπ" w:date="2023-03-09T07:09:00Z">
              <w:r>
                <w:rPr>
                  <w:rFonts w:ascii="Calibri" w:hAnsi="Calibri" w:cs="Calibri"/>
                  <w:color w:val="000000"/>
                  <w:sz w:val="16"/>
                  <w:szCs w:val="16"/>
                </w:rPr>
                <w:t>1.82</w:t>
              </w:r>
            </w:ins>
          </w:p>
        </w:tc>
        <w:tc>
          <w:tcPr>
            <w:tcW w:w="454" w:type="dxa"/>
            <w:vAlign w:val="center"/>
            <w:tcPrChange w:id="23480" w:author="Στάθης Καπ" w:date="2023-03-09T07:09:00Z">
              <w:tcPr>
                <w:tcW w:w="454" w:type="dxa"/>
                <w:tcBorders>
                  <w:bottom w:val="single" w:sz="4" w:space="0" w:color="auto"/>
                </w:tcBorders>
                <w:vAlign w:val="bottom"/>
              </w:tcPr>
            </w:tcPrChange>
          </w:tcPr>
          <w:p w14:paraId="54AB9952" w14:textId="4B2D70FD" w:rsidR="00494D04" w:rsidRPr="007E0F91" w:rsidRDefault="00494D04" w:rsidP="00494D04">
            <w:pPr>
              <w:jc w:val="center"/>
              <w:rPr>
                <w:ins w:id="23481" w:author="Στάθης Καπ" w:date="2023-03-09T06:09:00Z"/>
                <w:sz w:val="16"/>
                <w:szCs w:val="16"/>
              </w:rPr>
            </w:pPr>
            <w:ins w:id="23482"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23483" w:author="Στάθης Καπ" w:date="2023-03-09T07:09:00Z">
              <w:tcPr>
                <w:tcW w:w="457" w:type="dxa"/>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23484" w:author="Στάθης Καπ" w:date="2023-03-09T06:09:00Z"/>
                <w:sz w:val="16"/>
                <w:szCs w:val="16"/>
              </w:rPr>
            </w:pPr>
            <w:ins w:id="23485"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23486" w:author="Στάθης Καπ" w:date="2023-03-09T07:09:00Z">
              <w:tcPr>
                <w:tcW w:w="453" w:type="dxa"/>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23487" w:author="Στάθης Καπ" w:date="2023-03-09T06:09:00Z"/>
                <w:sz w:val="16"/>
                <w:szCs w:val="16"/>
              </w:rPr>
            </w:pPr>
            <w:ins w:id="23488" w:author="Στάθης Καπ" w:date="2023-03-09T07:09:00Z">
              <w:r>
                <w:rPr>
                  <w:rFonts w:ascii="Calibri" w:hAnsi="Calibri" w:cs="Calibri"/>
                  <w:color w:val="000000"/>
                  <w:sz w:val="16"/>
                  <w:szCs w:val="16"/>
                </w:rPr>
                <w:t>244</w:t>
              </w:r>
            </w:ins>
          </w:p>
        </w:tc>
        <w:tc>
          <w:tcPr>
            <w:tcW w:w="454" w:type="dxa"/>
            <w:vAlign w:val="center"/>
            <w:tcPrChange w:id="23489" w:author="Στάθης Καπ" w:date="2023-03-09T07:09:00Z">
              <w:tcPr>
                <w:tcW w:w="454" w:type="dxa"/>
                <w:tcBorders>
                  <w:bottom w:val="single" w:sz="4" w:space="0" w:color="auto"/>
                </w:tcBorders>
                <w:vAlign w:val="center"/>
              </w:tcPr>
            </w:tcPrChange>
          </w:tcPr>
          <w:p w14:paraId="4D67BE85" w14:textId="6FBF11F1" w:rsidR="00494D04" w:rsidRPr="007E0F91" w:rsidRDefault="00494D04" w:rsidP="00494D04">
            <w:pPr>
              <w:jc w:val="center"/>
              <w:rPr>
                <w:ins w:id="23490" w:author="Στάθης Καπ" w:date="2023-03-09T06:09:00Z"/>
                <w:sz w:val="16"/>
                <w:szCs w:val="16"/>
              </w:rPr>
            </w:pPr>
            <w:ins w:id="23491" w:author="Στάθης Καπ" w:date="2023-03-09T07:09:00Z">
              <w:r>
                <w:rPr>
                  <w:rFonts w:ascii="Calibri" w:hAnsi="Calibri" w:cs="Calibri"/>
                  <w:color w:val="000000"/>
                  <w:sz w:val="16"/>
                  <w:szCs w:val="16"/>
                </w:rPr>
                <w:t>10.95</w:t>
              </w:r>
            </w:ins>
          </w:p>
        </w:tc>
        <w:tc>
          <w:tcPr>
            <w:tcW w:w="454" w:type="dxa"/>
            <w:vAlign w:val="center"/>
            <w:tcPrChange w:id="23492" w:author="Στάθης Καπ" w:date="2023-03-09T07:09:00Z">
              <w:tcPr>
                <w:tcW w:w="454" w:type="dxa"/>
                <w:tcBorders>
                  <w:bottom w:val="single" w:sz="4" w:space="0" w:color="auto"/>
                </w:tcBorders>
                <w:vAlign w:val="bottom"/>
              </w:tcPr>
            </w:tcPrChange>
          </w:tcPr>
          <w:p w14:paraId="2004DD25" w14:textId="3F1D7FAD" w:rsidR="00494D04" w:rsidRPr="007E0F91" w:rsidRDefault="00494D04" w:rsidP="00494D04">
            <w:pPr>
              <w:jc w:val="center"/>
              <w:rPr>
                <w:ins w:id="23493" w:author="Στάθης Καπ" w:date="2023-03-09T06:09:00Z"/>
                <w:sz w:val="16"/>
                <w:szCs w:val="16"/>
              </w:rPr>
            </w:pPr>
            <w:ins w:id="23494"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23495" w:author="Στάθης Καπ" w:date="2023-03-09T07:09:00Z">
              <w:tcPr>
                <w:tcW w:w="454" w:type="dxa"/>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23496" w:author="Στάθης Καπ" w:date="2023-03-09T06:09:00Z"/>
                <w:sz w:val="16"/>
                <w:szCs w:val="16"/>
              </w:rPr>
            </w:pPr>
            <w:ins w:id="23497"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23498" w:author="Στάθης Καπ" w:date="2023-03-09T07:09:00Z">
              <w:tcPr>
                <w:tcW w:w="453" w:type="dxa"/>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23499" w:author="Στάθης Καπ" w:date="2023-03-09T06:09:00Z"/>
                <w:sz w:val="16"/>
                <w:szCs w:val="16"/>
              </w:rPr>
            </w:pPr>
            <w:ins w:id="23500" w:author="Στάθης Καπ" w:date="2023-03-09T07:09:00Z">
              <w:r>
                <w:rPr>
                  <w:rFonts w:ascii="Calibri" w:hAnsi="Calibri" w:cs="Calibri"/>
                  <w:color w:val="000000"/>
                  <w:sz w:val="16"/>
                  <w:szCs w:val="16"/>
                </w:rPr>
                <w:t>243</w:t>
              </w:r>
            </w:ins>
          </w:p>
        </w:tc>
        <w:tc>
          <w:tcPr>
            <w:tcW w:w="454" w:type="dxa"/>
            <w:vAlign w:val="center"/>
            <w:tcPrChange w:id="23501" w:author="Στάθης Καπ" w:date="2023-03-09T07:09:00Z">
              <w:tcPr>
                <w:tcW w:w="454" w:type="dxa"/>
                <w:tcBorders>
                  <w:bottom w:val="single" w:sz="4" w:space="0" w:color="auto"/>
                </w:tcBorders>
                <w:vAlign w:val="center"/>
              </w:tcPr>
            </w:tcPrChange>
          </w:tcPr>
          <w:p w14:paraId="7E00745A" w14:textId="2071C201" w:rsidR="00494D04" w:rsidRPr="007E0F91" w:rsidRDefault="00494D04" w:rsidP="00494D04">
            <w:pPr>
              <w:jc w:val="center"/>
              <w:rPr>
                <w:ins w:id="23502" w:author="Στάθης Καπ" w:date="2023-03-09T06:09:00Z"/>
                <w:sz w:val="16"/>
                <w:szCs w:val="16"/>
              </w:rPr>
            </w:pPr>
            <w:ins w:id="23503" w:author="Στάθης Καπ" w:date="2023-03-09T07:09:00Z">
              <w:r>
                <w:rPr>
                  <w:rFonts w:ascii="Calibri" w:hAnsi="Calibri" w:cs="Calibri"/>
                  <w:color w:val="000000"/>
                  <w:sz w:val="16"/>
                  <w:szCs w:val="16"/>
                </w:rPr>
                <w:t>11.31</w:t>
              </w:r>
            </w:ins>
          </w:p>
        </w:tc>
        <w:tc>
          <w:tcPr>
            <w:tcW w:w="454" w:type="dxa"/>
            <w:vAlign w:val="center"/>
            <w:tcPrChange w:id="23504" w:author="Στάθης Καπ" w:date="2023-03-09T07:09:00Z">
              <w:tcPr>
                <w:tcW w:w="454" w:type="dxa"/>
                <w:tcBorders>
                  <w:bottom w:val="single" w:sz="4" w:space="0" w:color="auto"/>
                </w:tcBorders>
                <w:vAlign w:val="bottom"/>
              </w:tcPr>
            </w:tcPrChange>
          </w:tcPr>
          <w:p w14:paraId="727CA5EA" w14:textId="0F507A77" w:rsidR="00494D04" w:rsidRPr="007E0F91" w:rsidRDefault="00494D04" w:rsidP="00494D04">
            <w:pPr>
              <w:jc w:val="center"/>
              <w:rPr>
                <w:ins w:id="23505" w:author="Στάθης Καπ" w:date="2023-03-09T06:09:00Z"/>
                <w:sz w:val="16"/>
                <w:szCs w:val="16"/>
              </w:rPr>
            </w:pPr>
            <w:ins w:id="23506"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23507" w:author="Στάθης Καπ" w:date="2023-03-09T07:09:00Z">
              <w:tcPr>
                <w:tcW w:w="461" w:type="dxa"/>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23508" w:author="Στάθης Καπ" w:date="2023-03-09T06:09:00Z"/>
                <w:sz w:val="16"/>
                <w:szCs w:val="16"/>
              </w:rPr>
            </w:pPr>
            <w:ins w:id="23509"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5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511" w:author="Στάθης Καπ" w:date="2023-03-09T06:09:00Z"/>
          <w:trPrChange w:id="2351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51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23514" w:author="Στάθης Καπ" w:date="2023-03-09T06:09:00Z"/>
                <w:sz w:val="16"/>
                <w:szCs w:val="16"/>
              </w:rPr>
            </w:pPr>
            <w:ins w:id="23515"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23516" w:author="Στάθης Καπ" w:date="2023-03-09T07:09:00Z">
              <w:tcPr>
                <w:tcW w:w="565" w:type="dxa"/>
                <w:tcBorders>
                  <w:left w:val="single" w:sz="4" w:space="0" w:color="auto"/>
                  <w:bottom w:val="single" w:sz="4" w:space="0" w:color="auto"/>
                </w:tcBorders>
              </w:tcPr>
            </w:tcPrChange>
          </w:tcPr>
          <w:p w14:paraId="67DAE780" w14:textId="7F819933" w:rsidR="00494D04" w:rsidRPr="007E0F91" w:rsidRDefault="00494D04" w:rsidP="00494D04">
            <w:pPr>
              <w:jc w:val="center"/>
              <w:rPr>
                <w:ins w:id="23517" w:author="Στάθης Καπ" w:date="2023-03-09T06:09:00Z"/>
                <w:sz w:val="16"/>
                <w:szCs w:val="16"/>
              </w:rPr>
            </w:pPr>
            <w:ins w:id="23518"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23519" w:author="Στάθης Καπ" w:date="2023-03-09T07:09:00Z">
              <w:tcPr>
                <w:tcW w:w="679" w:type="dxa"/>
                <w:tcBorders>
                  <w:bottom w:val="single" w:sz="4" w:space="0" w:color="auto"/>
                  <w:right w:val="single" w:sz="4" w:space="0" w:color="auto"/>
                </w:tcBorders>
              </w:tcPr>
            </w:tcPrChange>
          </w:tcPr>
          <w:p w14:paraId="53EFFA62" w14:textId="7407090E" w:rsidR="00494D04" w:rsidRPr="007E0F91" w:rsidRDefault="00494D04" w:rsidP="00494D04">
            <w:pPr>
              <w:jc w:val="center"/>
              <w:rPr>
                <w:ins w:id="23520" w:author="Στάθης Καπ" w:date="2023-03-09T06:09:00Z"/>
                <w:sz w:val="16"/>
                <w:szCs w:val="16"/>
              </w:rPr>
            </w:pPr>
            <w:ins w:id="23521"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23522" w:author="Στάθης Καπ" w:date="2023-03-09T07:09:00Z">
              <w:tcPr>
                <w:tcW w:w="453" w:type="dxa"/>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23523" w:author="Στάθης Καπ" w:date="2023-03-09T06:09:00Z"/>
                <w:sz w:val="16"/>
                <w:szCs w:val="16"/>
              </w:rPr>
            </w:pPr>
            <w:ins w:id="23524" w:author="Στάθης Καπ" w:date="2023-03-09T07:09:00Z">
              <w:r>
                <w:rPr>
                  <w:rFonts w:ascii="Calibri" w:hAnsi="Calibri" w:cs="Calibri"/>
                  <w:color w:val="000000"/>
                  <w:sz w:val="16"/>
                  <w:szCs w:val="16"/>
                </w:rPr>
                <w:t>765</w:t>
              </w:r>
            </w:ins>
          </w:p>
        </w:tc>
        <w:tc>
          <w:tcPr>
            <w:tcW w:w="708" w:type="dxa"/>
            <w:vAlign w:val="center"/>
            <w:tcPrChange w:id="23525" w:author="Στάθης Καπ" w:date="2023-03-09T07:09:00Z">
              <w:tcPr>
                <w:tcW w:w="708" w:type="dxa"/>
                <w:tcBorders>
                  <w:bottom w:val="single" w:sz="4" w:space="0" w:color="auto"/>
                </w:tcBorders>
                <w:vAlign w:val="center"/>
              </w:tcPr>
            </w:tcPrChange>
          </w:tcPr>
          <w:p w14:paraId="22A5B8E8" w14:textId="15E0B7A9" w:rsidR="00494D04" w:rsidRPr="007E0F91" w:rsidRDefault="00494D04" w:rsidP="00494D04">
            <w:pPr>
              <w:jc w:val="center"/>
              <w:rPr>
                <w:ins w:id="23526" w:author="Στάθης Καπ" w:date="2023-03-09T06:09:00Z"/>
                <w:sz w:val="16"/>
                <w:szCs w:val="16"/>
              </w:rPr>
            </w:pPr>
            <w:ins w:id="23527"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23528" w:author="Στάθης Καπ" w:date="2023-03-09T07:09:00Z">
              <w:tcPr>
                <w:tcW w:w="652" w:type="dxa"/>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23529" w:author="Στάθης Καπ" w:date="2023-03-09T06:09:00Z"/>
                <w:sz w:val="16"/>
                <w:szCs w:val="16"/>
              </w:rPr>
            </w:pPr>
            <w:ins w:id="23530"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23531" w:author="Στάθης Καπ" w:date="2023-03-09T07:09:00Z">
              <w:tcPr>
                <w:tcW w:w="453" w:type="dxa"/>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23532" w:author="Στάθης Καπ" w:date="2023-03-09T06:09:00Z"/>
                <w:sz w:val="16"/>
                <w:szCs w:val="16"/>
              </w:rPr>
            </w:pPr>
            <w:ins w:id="23533" w:author="Στάθης Καπ" w:date="2023-03-09T07:09:00Z">
              <w:r>
                <w:rPr>
                  <w:rFonts w:ascii="Calibri" w:hAnsi="Calibri" w:cs="Calibri"/>
                  <w:color w:val="000000"/>
                  <w:sz w:val="16"/>
                  <w:szCs w:val="16"/>
                </w:rPr>
                <w:t>736</w:t>
              </w:r>
            </w:ins>
          </w:p>
        </w:tc>
        <w:tc>
          <w:tcPr>
            <w:tcW w:w="454" w:type="dxa"/>
            <w:vAlign w:val="center"/>
            <w:tcPrChange w:id="23534" w:author="Στάθης Καπ" w:date="2023-03-09T07:09:00Z">
              <w:tcPr>
                <w:tcW w:w="454" w:type="dxa"/>
                <w:tcBorders>
                  <w:bottom w:val="single" w:sz="4" w:space="0" w:color="auto"/>
                </w:tcBorders>
                <w:vAlign w:val="center"/>
              </w:tcPr>
            </w:tcPrChange>
          </w:tcPr>
          <w:p w14:paraId="5AE2B1C0" w14:textId="1900A8C6" w:rsidR="00494D04" w:rsidRPr="007E0F91" w:rsidRDefault="00494D04" w:rsidP="00494D04">
            <w:pPr>
              <w:jc w:val="center"/>
              <w:rPr>
                <w:ins w:id="23535" w:author="Στάθης Καπ" w:date="2023-03-09T06:09:00Z"/>
                <w:sz w:val="16"/>
                <w:szCs w:val="16"/>
              </w:rPr>
            </w:pPr>
            <w:ins w:id="23536" w:author="Στάθης Καπ" w:date="2023-03-09T07:09:00Z">
              <w:r>
                <w:rPr>
                  <w:rFonts w:ascii="Calibri" w:hAnsi="Calibri" w:cs="Calibri"/>
                  <w:color w:val="000000"/>
                  <w:sz w:val="16"/>
                  <w:szCs w:val="16"/>
                </w:rPr>
                <w:t>3.79</w:t>
              </w:r>
            </w:ins>
          </w:p>
        </w:tc>
        <w:tc>
          <w:tcPr>
            <w:tcW w:w="454" w:type="dxa"/>
            <w:vAlign w:val="center"/>
            <w:tcPrChange w:id="23537" w:author="Στάθης Καπ" w:date="2023-03-09T07:09:00Z">
              <w:tcPr>
                <w:tcW w:w="454" w:type="dxa"/>
                <w:tcBorders>
                  <w:bottom w:val="single" w:sz="4" w:space="0" w:color="auto"/>
                </w:tcBorders>
                <w:vAlign w:val="bottom"/>
              </w:tcPr>
            </w:tcPrChange>
          </w:tcPr>
          <w:p w14:paraId="45CA0A43" w14:textId="3982CE51" w:rsidR="00494D04" w:rsidRPr="007E0F91" w:rsidRDefault="00494D04" w:rsidP="00494D04">
            <w:pPr>
              <w:jc w:val="center"/>
              <w:rPr>
                <w:ins w:id="23538" w:author="Στάθης Καπ" w:date="2023-03-09T06:09:00Z"/>
                <w:sz w:val="16"/>
                <w:szCs w:val="16"/>
              </w:rPr>
            </w:pPr>
            <w:ins w:id="23539"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23540" w:author="Στάθης Καπ" w:date="2023-03-09T07:09:00Z">
              <w:tcPr>
                <w:tcW w:w="457" w:type="dxa"/>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23541" w:author="Στάθης Καπ" w:date="2023-03-09T06:09:00Z"/>
                <w:sz w:val="16"/>
                <w:szCs w:val="16"/>
              </w:rPr>
            </w:pPr>
            <w:ins w:id="23542"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23543" w:author="Στάθης Καπ" w:date="2023-03-09T07:09:00Z">
              <w:tcPr>
                <w:tcW w:w="453" w:type="dxa"/>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23544" w:author="Στάθης Καπ" w:date="2023-03-09T06:09:00Z"/>
                <w:sz w:val="16"/>
                <w:szCs w:val="16"/>
              </w:rPr>
            </w:pPr>
            <w:ins w:id="23545" w:author="Στάθης Καπ" w:date="2023-03-09T07:09:00Z">
              <w:r>
                <w:rPr>
                  <w:rFonts w:ascii="Calibri" w:hAnsi="Calibri" w:cs="Calibri"/>
                  <w:color w:val="000000"/>
                  <w:sz w:val="16"/>
                  <w:szCs w:val="16"/>
                </w:rPr>
                <w:t>757</w:t>
              </w:r>
            </w:ins>
          </w:p>
        </w:tc>
        <w:tc>
          <w:tcPr>
            <w:tcW w:w="454" w:type="dxa"/>
            <w:vAlign w:val="center"/>
            <w:tcPrChange w:id="23546" w:author="Στάθης Καπ" w:date="2023-03-09T07:09:00Z">
              <w:tcPr>
                <w:tcW w:w="454" w:type="dxa"/>
                <w:tcBorders>
                  <w:bottom w:val="single" w:sz="4" w:space="0" w:color="auto"/>
                </w:tcBorders>
                <w:vAlign w:val="center"/>
              </w:tcPr>
            </w:tcPrChange>
          </w:tcPr>
          <w:p w14:paraId="2275E2EC" w14:textId="5500A658" w:rsidR="00494D04" w:rsidRPr="007E0F91" w:rsidRDefault="00494D04" w:rsidP="00494D04">
            <w:pPr>
              <w:jc w:val="center"/>
              <w:rPr>
                <w:ins w:id="23547" w:author="Στάθης Καπ" w:date="2023-03-09T06:09:00Z"/>
                <w:sz w:val="16"/>
                <w:szCs w:val="16"/>
              </w:rPr>
            </w:pPr>
            <w:ins w:id="23548" w:author="Στάθης Καπ" w:date="2023-03-09T07:09:00Z">
              <w:r>
                <w:rPr>
                  <w:rFonts w:ascii="Calibri" w:hAnsi="Calibri" w:cs="Calibri"/>
                  <w:color w:val="000000"/>
                  <w:sz w:val="16"/>
                  <w:szCs w:val="16"/>
                </w:rPr>
                <w:t>1.05</w:t>
              </w:r>
            </w:ins>
          </w:p>
        </w:tc>
        <w:tc>
          <w:tcPr>
            <w:tcW w:w="454" w:type="dxa"/>
            <w:vAlign w:val="center"/>
            <w:tcPrChange w:id="23549" w:author="Στάθης Καπ" w:date="2023-03-09T07:09:00Z">
              <w:tcPr>
                <w:tcW w:w="454" w:type="dxa"/>
                <w:tcBorders>
                  <w:bottom w:val="single" w:sz="4" w:space="0" w:color="auto"/>
                </w:tcBorders>
                <w:vAlign w:val="bottom"/>
              </w:tcPr>
            </w:tcPrChange>
          </w:tcPr>
          <w:p w14:paraId="1F8F3CF8" w14:textId="6407465C" w:rsidR="00494D04" w:rsidRPr="007E0F91" w:rsidRDefault="00494D04" w:rsidP="00494D04">
            <w:pPr>
              <w:jc w:val="center"/>
              <w:rPr>
                <w:ins w:id="23550" w:author="Στάθης Καπ" w:date="2023-03-09T06:09:00Z"/>
                <w:sz w:val="16"/>
                <w:szCs w:val="16"/>
              </w:rPr>
            </w:pPr>
            <w:ins w:id="23551"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23552" w:author="Στάθης Καπ" w:date="2023-03-09T07:09:00Z">
              <w:tcPr>
                <w:tcW w:w="454" w:type="dxa"/>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23553" w:author="Στάθης Καπ" w:date="2023-03-09T06:09:00Z"/>
                <w:sz w:val="16"/>
                <w:szCs w:val="16"/>
              </w:rPr>
            </w:pPr>
            <w:ins w:id="23554"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23555" w:author="Στάθης Καπ" w:date="2023-03-09T07:09:00Z">
              <w:tcPr>
                <w:tcW w:w="453" w:type="dxa"/>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23556" w:author="Στάθης Καπ" w:date="2023-03-09T06:09:00Z"/>
                <w:sz w:val="16"/>
                <w:szCs w:val="16"/>
              </w:rPr>
            </w:pPr>
            <w:ins w:id="23557" w:author="Στάθης Καπ" w:date="2023-03-09T07:09:00Z">
              <w:r>
                <w:rPr>
                  <w:rFonts w:ascii="Calibri" w:hAnsi="Calibri" w:cs="Calibri"/>
                  <w:color w:val="000000"/>
                  <w:sz w:val="16"/>
                  <w:szCs w:val="16"/>
                </w:rPr>
                <w:t>715</w:t>
              </w:r>
            </w:ins>
          </w:p>
        </w:tc>
        <w:tc>
          <w:tcPr>
            <w:tcW w:w="454" w:type="dxa"/>
            <w:vAlign w:val="center"/>
            <w:tcPrChange w:id="23558" w:author="Στάθης Καπ" w:date="2023-03-09T07:09:00Z">
              <w:tcPr>
                <w:tcW w:w="454" w:type="dxa"/>
                <w:tcBorders>
                  <w:bottom w:val="single" w:sz="4" w:space="0" w:color="auto"/>
                </w:tcBorders>
                <w:vAlign w:val="center"/>
              </w:tcPr>
            </w:tcPrChange>
          </w:tcPr>
          <w:p w14:paraId="00E383B7" w14:textId="7C5F9934" w:rsidR="00494D04" w:rsidRPr="007E0F91" w:rsidRDefault="00494D04" w:rsidP="00494D04">
            <w:pPr>
              <w:jc w:val="center"/>
              <w:rPr>
                <w:ins w:id="23559" w:author="Στάθης Καπ" w:date="2023-03-09T06:09:00Z"/>
                <w:sz w:val="16"/>
                <w:szCs w:val="16"/>
              </w:rPr>
            </w:pPr>
            <w:ins w:id="23560" w:author="Στάθης Καπ" w:date="2023-03-09T07:09:00Z">
              <w:r>
                <w:rPr>
                  <w:rFonts w:ascii="Calibri" w:hAnsi="Calibri" w:cs="Calibri"/>
                  <w:color w:val="000000"/>
                  <w:sz w:val="16"/>
                  <w:szCs w:val="16"/>
                </w:rPr>
                <w:t>6.54</w:t>
              </w:r>
            </w:ins>
          </w:p>
        </w:tc>
        <w:tc>
          <w:tcPr>
            <w:tcW w:w="454" w:type="dxa"/>
            <w:vAlign w:val="center"/>
            <w:tcPrChange w:id="23561" w:author="Στάθης Καπ" w:date="2023-03-09T07:09:00Z">
              <w:tcPr>
                <w:tcW w:w="454" w:type="dxa"/>
                <w:tcBorders>
                  <w:bottom w:val="single" w:sz="4" w:space="0" w:color="auto"/>
                </w:tcBorders>
                <w:vAlign w:val="bottom"/>
              </w:tcPr>
            </w:tcPrChange>
          </w:tcPr>
          <w:p w14:paraId="3340B23D" w14:textId="69D589B0" w:rsidR="00494D04" w:rsidRPr="007E0F91" w:rsidRDefault="00494D04" w:rsidP="00494D04">
            <w:pPr>
              <w:jc w:val="center"/>
              <w:rPr>
                <w:ins w:id="23562" w:author="Στάθης Καπ" w:date="2023-03-09T06:09:00Z"/>
                <w:sz w:val="16"/>
                <w:szCs w:val="16"/>
              </w:rPr>
            </w:pPr>
            <w:ins w:id="23563"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23564" w:author="Στάθης Καπ" w:date="2023-03-09T07:09:00Z">
              <w:tcPr>
                <w:tcW w:w="461" w:type="dxa"/>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23565" w:author="Στάθης Καπ" w:date="2023-03-09T06:09:00Z"/>
                <w:sz w:val="16"/>
                <w:szCs w:val="16"/>
              </w:rPr>
            </w:pPr>
            <w:ins w:id="23566"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5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568" w:author="Στάθης Καπ" w:date="2023-03-09T06:09:00Z"/>
          <w:trPrChange w:id="2356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57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23571" w:author="Στάθης Καπ" w:date="2023-03-09T06:09:00Z"/>
                <w:sz w:val="16"/>
                <w:szCs w:val="16"/>
              </w:rPr>
            </w:pPr>
            <w:ins w:id="23572"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23573" w:author="Στάθης Καπ" w:date="2023-03-09T07:09:00Z">
              <w:tcPr>
                <w:tcW w:w="565" w:type="dxa"/>
                <w:tcBorders>
                  <w:left w:val="single" w:sz="4" w:space="0" w:color="auto"/>
                  <w:bottom w:val="single" w:sz="4" w:space="0" w:color="auto"/>
                </w:tcBorders>
              </w:tcPr>
            </w:tcPrChange>
          </w:tcPr>
          <w:p w14:paraId="12C251D2" w14:textId="3939309A" w:rsidR="00494D04" w:rsidRPr="007E0F91" w:rsidRDefault="00494D04" w:rsidP="00494D04">
            <w:pPr>
              <w:jc w:val="center"/>
              <w:rPr>
                <w:ins w:id="23574" w:author="Στάθης Καπ" w:date="2023-03-09T06:09:00Z"/>
                <w:sz w:val="16"/>
                <w:szCs w:val="16"/>
              </w:rPr>
            </w:pPr>
            <w:ins w:id="23575"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23576" w:author="Στάθης Καπ" w:date="2023-03-09T07:09:00Z">
              <w:tcPr>
                <w:tcW w:w="679" w:type="dxa"/>
                <w:tcBorders>
                  <w:bottom w:val="single" w:sz="4" w:space="0" w:color="auto"/>
                  <w:right w:val="single" w:sz="4" w:space="0" w:color="auto"/>
                </w:tcBorders>
              </w:tcPr>
            </w:tcPrChange>
          </w:tcPr>
          <w:p w14:paraId="43C99BB0" w14:textId="3EE885CB" w:rsidR="00494D04" w:rsidRPr="007E0F91" w:rsidRDefault="00494D04" w:rsidP="00494D04">
            <w:pPr>
              <w:jc w:val="center"/>
              <w:rPr>
                <w:ins w:id="23577" w:author="Στάθης Καπ" w:date="2023-03-09T06:09:00Z"/>
                <w:sz w:val="16"/>
                <w:szCs w:val="16"/>
              </w:rPr>
            </w:pPr>
            <w:ins w:id="23578"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23579" w:author="Στάθης Καπ" w:date="2023-03-09T07:09:00Z">
              <w:tcPr>
                <w:tcW w:w="453" w:type="dxa"/>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23580" w:author="Στάθης Καπ" w:date="2023-03-09T06:09:00Z"/>
                <w:sz w:val="16"/>
                <w:szCs w:val="16"/>
              </w:rPr>
            </w:pPr>
            <w:ins w:id="23581" w:author="Στάθης Καπ" w:date="2023-03-09T07:09:00Z">
              <w:r>
                <w:rPr>
                  <w:rFonts w:ascii="Calibri" w:hAnsi="Calibri" w:cs="Calibri"/>
                  <w:color w:val="000000"/>
                  <w:sz w:val="16"/>
                  <w:szCs w:val="16"/>
                </w:rPr>
                <w:t>855</w:t>
              </w:r>
            </w:ins>
          </w:p>
        </w:tc>
        <w:tc>
          <w:tcPr>
            <w:tcW w:w="708" w:type="dxa"/>
            <w:vAlign w:val="center"/>
            <w:tcPrChange w:id="23582" w:author="Στάθης Καπ" w:date="2023-03-09T07:09:00Z">
              <w:tcPr>
                <w:tcW w:w="708" w:type="dxa"/>
                <w:tcBorders>
                  <w:bottom w:val="single" w:sz="4" w:space="0" w:color="auto"/>
                </w:tcBorders>
                <w:vAlign w:val="center"/>
              </w:tcPr>
            </w:tcPrChange>
          </w:tcPr>
          <w:p w14:paraId="7FDC547F" w14:textId="153E24DD" w:rsidR="00494D04" w:rsidRPr="007E0F91" w:rsidRDefault="00494D04" w:rsidP="00494D04">
            <w:pPr>
              <w:jc w:val="center"/>
              <w:rPr>
                <w:ins w:id="23583" w:author="Στάθης Καπ" w:date="2023-03-09T06:09:00Z"/>
                <w:sz w:val="16"/>
                <w:szCs w:val="16"/>
              </w:rPr>
            </w:pPr>
            <w:ins w:id="23584"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23585" w:author="Στάθης Καπ" w:date="2023-03-09T07:09:00Z">
              <w:tcPr>
                <w:tcW w:w="652" w:type="dxa"/>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23586" w:author="Στάθης Καπ" w:date="2023-03-09T06:09:00Z"/>
                <w:sz w:val="16"/>
                <w:szCs w:val="16"/>
              </w:rPr>
            </w:pPr>
            <w:ins w:id="23587"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23588" w:author="Στάθης Καπ" w:date="2023-03-09T07:09:00Z">
              <w:tcPr>
                <w:tcW w:w="453" w:type="dxa"/>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23589" w:author="Στάθης Καπ" w:date="2023-03-09T06:09:00Z"/>
                <w:sz w:val="16"/>
                <w:szCs w:val="16"/>
              </w:rPr>
            </w:pPr>
            <w:ins w:id="23590" w:author="Στάθης Καπ" w:date="2023-03-09T07:09:00Z">
              <w:r>
                <w:rPr>
                  <w:rFonts w:ascii="Calibri" w:hAnsi="Calibri" w:cs="Calibri"/>
                  <w:color w:val="000000"/>
                  <w:sz w:val="16"/>
                  <w:szCs w:val="16"/>
                </w:rPr>
                <w:t>877</w:t>
              </w:r>
            </w:ins>
          </w:p>
        </w:tc>
        <w:tc>
          <w:tcPr>
            <w:tcW w:w="454" w:type="dxa"/>
            <w:vAlign w:val="center"/>
            <w:tcPrChange w:id="23591" w:author="Στάθης Καπ" w:date="2023-03-09T07:09:00Z">
              <w:tcPr>
                <w:tcW w:w="454" w:type="dxa"/>
                <w:tcBorders>
                  <w:bottom w:val="single" w:sz="4" w:space="0" w:color="auto"/>
                </w:tcBorders>
                <w:vAlign w:val="center"/>
              </w:tcPr>
            </w:tcPrChange>
          </w:tcPr>
          <w:p w14:paraId="4BFD63AE" w14:textId="3E8F5DF3" w:rsidR="00494D04" w:rsidRPr="007E0F91" w:rsidRDefault="00494D04" w:rsidP="00494D04">
            <w:pPr>
              <w:jc w:val="center"/>
              <w:rPr>
                <w:ins w:id="23592" w:author="Στάθης Καπ" w:date="2023-03-09T06:09:00Z"/>
                <w:sz w:val="16"/>
                <w:szCs w:val="16"/>
              </w:rPr>
            </w:pPr>
            <w:ins w:id="23593" w:author="Στάθης Καπ" w:date="2023-03-09T07:09:00Z">
              <w:r>
                <w:rPr>
                  <w:rFonts w:ascii="Calibri" w:hAnsi="Calibri" w:cs="Calibri"/>
                  <w:color w:val="000000"/>
                  <w:sz w:val="16"/>
                  <w:szCs w:val="16"/>
                </w:rPr>
                <w:t>-2.57</w:t>
              </w:r>
            </w:ins>
          </w:p>
        </w:tc>
        <w:tc>
          <w:tcPr>
            <w:tcW w:w="454" w:type="dxa"/>
            <w:vAlign w:val="center"/>
            <w:tcPrChange w:id="23594" w:author="Στάθης Καπ" w:date="2023-03-09T07:09:00Z">
              <w:tcPr>
                <w:tcW w:w="454" w:type="dxa"/>
                <w:tcBorders>
                  <w:bottom w:val="single" w:sz="4" w:space="0" w:color="auto"/>
                </w:tcBorders>
                <w:vAlign w:val="bottom"/>
              </w:tcPr>
            </w:tcPrChange>
          </w:tcPr>
          <w:p w14:paraId="52E5E373" w14:textId="24DACE7D" w:rsidR="00494D04" w:rsidRPr="007E0F91" w:rsidRDefault="00494D04" w:rsidP="00494D04">
            <w:pPr>
              <w:jc w:val="center"/>
              <w:rPr>
                <w:ins w:id="23595" w:author="Στάθης Καπ" w:date="2023-03-09T06:09:00Z"/>
                <w:sz w:val="16"/>
                <w:szCs w:val="16"/>
              </w:rPr>
            </w:pPr>
            <w:ins w:id="23596"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23597" w:author="Στάθης Καπ" w:date="2023-03-09T07:09:00Z">
              <w:tcPr>
                <w:tcW w:w="457" w:type="dxa"/>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23598" w:author="Στάθης Καπ" w:date="2023-03-09T06:09:00Z"/>
                <w:sz w:val="16"/>
                <w:szCs w:val="16"/>
              </w:rPr>
            </w:pPr>
            <w:ins w:id="23599"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23600" w:author="Στάθης Καπ" w:date="2023-03-09T07:09:00Z">
              <w:tcPr>
                <w:tcW w:w="453" w:type="dxa"/>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23601" w:author="Στάθης Καπ" w:date="2023-03-09T06:09:00Z"/>
                <w:sz w:val="16"/>
                <w:szCs w:val="16"/>
              </w:rPr>
            </w:pPr>
            <w:ins w:id="23602" w:author="Στάθης Καπ" w:date="2023-03-09T07:09:00Z">
              <w:r>
                <w:rPr>
                  <w:rFonts w:ascii="Calibri" w:hAnsi="Calibri" w:cs="Calibri"/>
                  <w:color w:val="000000"/>
                  <w:sz w:val="16"/>
                  <w:szCs w:val="16"/>
                </w:rPr>
                <w:t>792</w:t>
              </w:r>
            </w:ins>
          </w:p>
        </w:tc>
        <w:tc>
          <w:tcPr>
            <w:tcW w:w="454" w:type="dxa"/>
            <w:vAlign w:val="center"/>
            <w:tcPrChange w:id="23603" w:author="Στάθης Καπ" w:date="2023-03-09T07:09:00Z">
              <w:tcPr>
                <w:tcW w:w="454" w:type="dxa"/>
                <w:tcBorders>
                  <w:bottom w:val="single" w:sz="4" w:space="0" w:color="auto"/>
                </w:tcBorders>
                <w:vAlign w:val="center"/>
              </w:tcPr>
            </w:tcPrChange>
          </w:tcPr>
          <w:p w14:paraId="0729563C" w14:textId="1D7EFE3D" w:rsidR="00494D04" w:rsidRPr="007E0F91" w:rsidRDefault="00494D04" w:rsidP="00494D04">
            <w:pPr>
              <w:jc w:val="center"/>
              <w:rPr>
                <w:ins w:id="23604" w:author="Στάθης Καπ" w:date="2023-03-09T06:09:00Z"/>
                <w:sz w:val="16"/>
                <w:szCs w:val="16"/>
              </w:rPr>
            </w:pPr>
            <w:ins w:id="23605" w:author="Στάθης Καπ" w:date="2023-03-09T07:09:00Z">
              <w:r>
                <w:rPr>
                  <w:rFonts w:ascii="Calibri" w:hAnsi="Calibri" w:cs="Calibri"/>
                  <w:color w:val="000000"/>
                  <w:sz w:val="16"/>
                  <w:szCs w:val="16"/>
                </w:rPr>
                <w:t>7.37</w:t>
              </w:r>
            </w:ins>
          </w:p>
        </w:tc>
        <w:tc>
          <w:tcPr>
            <w:tcW w:w="454" w:type="dxa"/>
            <w:vAlign w:val="center"/>
            <w:tcPrChange w:id="23606" w:author="Στάθης Καπ" w:date="2023-03-09T07:09:00Z">
              <w:tcPr>
                <w:tcW w:w="454" w:type="dxa"/>
                <w:tcBorders>
                  <w:bottom w:val="single" w:sz="4" w:space="0" w:color="auto"/>
                </w:tcBorders>
                <w:vAlign w:val="bottom"/>
              </w:tcPr>
            </w:tcPrChange>
          </w:tcPr>
          <w:p w14:paraId="57DDFD5C" w14:textId="202ABA7F" w:rsidR="00494D04" w:rsidRPr="007E0F91" w:rsidRDefault="00494D04" w:rsidP="00494D04">
            <w:pPr>
              <w:jc w:val="center"/>
              <w:rPr>
                <w:ins w:id="23607" w:author="Στάθης Καπ" w:date="2023-03-09T06:09:00Z"/>
                <w:sz w:val="16"/>
                <w:szCs w:val="16"/>
              </w:rPr>
            </w:pPr>
            <w:ins w:id="23608"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23609" w:author="Στάθης Καπ" w:date="2023-03-09T07:09:00Z">
              <w:tcPr>
                <w:tcW w:w="454" w:type="dxa"/>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23610" w:author="Στάθης Καπ" w:date="2023-03-09T06:09:00Z"/>
                <w:sz w:val="16"/>
                <w:szCs w:val="16"/>
              </w:rPr>
            </w:pPr>
            <w:ins w:id="23611"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23612" w:author="Στάθης Καπ" w:date="2023-03-09T07:09:00Z">
              <w:tcPr>
                <w:tcW w:w="453" w:type="dxa"/>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23613" w:author="Στάθης Καπ" w:date="2023-03-09T06:09:00Z"/>
                <w:sz w:val="16"/>
                <w:szCs w:val="16"/>
              </w:rPr>
            </w:pPr>
            <w:ins w:id="23614" w:author="Στάθης Καπ" w:date="2023-03-09T07:09:00Z">
              <w:r>
                <w:rPr>
                  <w:rFonts w:ascii="Calibri" w:hAnsi="Calibri" w:cs="Calibri"/>
                  <w:color w:val="000000"/>
                  <w:sz w:val="16"/>
                  <w:szCs w:val="16"/>
                </w:rPr>
                <w:t>844</w:t>
              </w:r>
            </w:ins>
          </w:p>
        </w:tc>
        <w:tc>
          <w:tcPr>
            <w:tcW w:w="454" w:type="dxa"/>
            <w:vAlign w:val="center"/>
            <w:tcPrChange w:id="23615" w:author="Στάθης Καπ" w:date="2023-03-09T07:09:00Z">
              <w:tcPr>
                <w:tcW w:w="454" w:type="dxa"/>
                <w:tcBorders>
                  <w:bottom w:val="single" w:sz="4" w:space="0" w:color="auto"/>
                </w:tcBorders>
                <w:vAlign w:val="center"/>
              </w:tcPr>
            </w:tcPrChange>
          </w:tcPr>
          <w:p w14:paraId="5B2E7E29" w14:textId="5918D360" w:rsidR="00494D04" w:rsidRPr="007E0F91" w:rsidRDefault="00494D04" w:rsidP="00494D04">
            <w:pPr>
              <w:jc w:val="center"/>
              <w:rPr>
                <w:ins w:id="23616" w:author="Στάθης Καπ" w:date="2023-03-09T06:09:00Z"/>
                <w:sz w:val="16"/>
                <w:szCs w:val="16"/>
              </w:rPr>
            </w:pPr>
            <w:ins w:id="23617" w:author="Στάθης Καπ" w:date="2023-03-09T07:09:00Z">
              <w:r>
                <w:rPr>
                  <w:rFonts w:ascii="Calibri" w:hAnsi="Calibri" w:cs="Calibri"/>
                  <w:color w:val="000000"/>
                  <w:sz w:val="16"/>
                  <w:szCs w:val="16"/>
                </w:rPr>
                <w:t>1.29</w:t>
              </w:r>
            </w:ins>
          </w:p>
        </w:tc>
        <w:tc>
          <w:tcPr>
            <w:tcW w:w="454" w:type="dxa"/>
            <w:vAlign w:val="center"/>
            <w:tcPrChange w:id="23618" w:author="Στάθης Καπ" w:date="2023-03-09T07:09:00Z">
              <w:tcPr>
                <w:tcW w:w="454" w:type="dxa"/>
                <w:tcBorders>
                  <w:bottom w:val="single" w:sz="4" w:space="0" w:color="auto"/>
                </w:tcBorders>
                <w:vAlign w:val="bottom"/>
              </w:tcPr>
            </w:tcPrChange>
          </w:tcPr>
          <w:p w14:paraId="21AADA17" w14:textId="389502FA" w:rsidR="00494D04" w:rsidRPr="007E0F91" w:rsidRDefault="00494D04" w:rsidP="00494D04">
            <w:pPr>
              <w:jc w:val="center"/>
              <w:rPr>
                <w:ins w:id="23619" w:author="Στάθης Καπ" w:date="2023-03-09T06:09:00Z"/>
                <w:sz w:val="16"/>
                <w:szCs w:val="16"/>
              </w:rPr>
            </w:pPr>
            <w:ins w:id="23620"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23621" w:author="Στάθης Καπ" w:date="2023-03-09T07:09:00Z">
              <w:tcPr>
                <w:tcW w:w="461" w:type="dxa"/>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23622" w:author="Στάθης Καπ" w:date="2023-03-09T06:09:00Z"/>
                <w:sz w:val="16"/>
                <w:szCs w:val="16"/>
              </w:rPr>
            </w:pPr>
            <w:ins w:id="23623"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6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625" w:author="Στάθης Καπ" w:date="2023-03-09T06:09:00Z"/>
          <w:trPrChange w:id="2362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62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23628" w:author="Στάθης Καπ" w:date="2023-03-09T06:09:00Z"/>
                <w:sz w:val="16"/>
                <w:szCs w:val="16"/>
              </w:rPr>
            </w:pPr>
            <w:ins w:id="23629"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23630" w:author="Στάθης Καπ" w:date="2023-03-09T07:09:00Z">
              <w:tcPr>
                <w:tcW w:w="565" w:type="dxa"/>
                <w:tcBorders>
                  <w:left w:val="single" w:sz="4" w:space="0" w:color="auto"/>
                  <w:bottom w:val="single" w:sz="4" w:space="0" w:color="auto"/>
                </w:tcBorders>
              </w:tcPr>
            </w:tcPrChange>
          </w:tcPr>
          <w:p w14:paraId="62B495DE" w14:textId="7E144344" w:rsidR="00494D04" w:rsidRPr="007E0F91" w:rsidRDefault="00494D04" w:rsidP="00494D04">
            <w:pPr>
              <w:jc w:val="center"/>
              <w:rPr>
                <w:ins w:id="23631" w:author="Στάθης Καπ" w:date="2023-03-09T06:09:00Z"/>
                <w:sz w:val="16"/>
                <w:szCs w:val="16"/>
              </w:rPr>
            </w:pPr>
            <w:ins w:id="23632"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23633" w:author="Στάθης Καπ" w:date="2023-03-09T07:09:00Z">
              <w:tcPr>
                <w:tcW w:w="679" w:type="dxa"/>
                <w:tcBorders>
                  <w:bottom w:val="single" w:sz="4" w:space="0" w:color="auto"/>
                  <w:right w:val="single" w:sz="4" w:space="0" w:color="auto"/>
                </w:tcBorders>
              </w:tcPr>
            </w:tcPrChange>
          </w:tcPr>
          <w:p w14:paraId="44E645B5" w14:textId="557D3132" w:rsidR="00494D04" w:rsidRPr="007E0F91" w:rsidRDefault="00494D04" w:rsidP="00494D04">
            <w:pPr>
              <w:jc w:val="center"/>
              <w:rPr>
                <w:ins w:id="23634" w:author="Στάθης Καπ" w:date="2023-03-09T06:09:00Z"/>
                <w:sz w:val="16"/>
                <w:szCs w:val="16"/>
              </w:rPr>
            </w:pPr>
            <w:ins w:id="23635"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23636" w:author="Στάθης Καπ" w:date="2023-03-09T07:09:00Z">
              <w:tcPr>
                <w:tcW w:w="453" w:type="dxa"/>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23637" w:author="Στάθης Καπ" w:date="2023-03-09T06:09:00Z"/>
                <w:sz w:val="16"/>
                <w:szCs w:val="16"/>
              </w:rPr>
            </w:pPr>
            <w:ins w:id="23638" w:author="Στάθης Καπ" w:date="2023-03-09T07:09:00Z">
              <w:r>
                <w:rPr>
                  <w:rFonts w:ascii="Calibri" w:hAnsi="Calibri" w:cs="Calibri"/>
                  <w:color w:val="000000"/>
                  <w:sz w:val="16"/>
                  <w:szCs w:val="16"/>
                </w:rPr>
                <w:t>986</w:t>
              </w:r>
            </w:ins>
          </w:p>
        </w:tc>
        <w:tc>
          <w:tcPr>
            <w:tcW w:w="708" w:type="dxa"/>
            <w:vAlign w:val="center"/>
            <w:tcPrChange w:id="23639" w:author="Στάθης Καπ" w:date="2023-03-09T07:09:00Z">
              <w:tcPr>
                <w:tcW w:w="708" w:type="dxa"/>
                <w:tcBorders>
                  <w:bottom w:val="single" w:sz="4" w:space="0" w:color="auto"/>
                </w:tcBorders>
                <w:vAlign w:val="center"/>
              </w:tcPr>
            </w:tcPrChange>
          </w:tcPr>
          <w:p w14:paraId="7B9303F1" w14:textId="0B3CFB05" w:rsidR="00494D04" w:rsidRPr="007E0F91" w:rsidRDefault="00494D04" w:rsidP="00494D04">
            <w:pPr>
              <w:jc w:val="center"/>
              <w:rPr>
                <w:ins w:id="23640" w:author="Στάθης Καπ" w:date="2023-03-09T06:09:00Z"/>
                <w:sz w:val="16"/>
                <w:szCs w:val="16"/>
              </w:rPr>
            </w:pPr>
            <w:ins w:id="23641"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23642" w:author="Στάθης Καπ" w:date="2023-03-09T07:09:00Z">
              <w:tcPr>
                <w:tcW w:w="652" w:type="dxa"/>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23643" w:author="Στάθης Καπ" w:date="2023-03-09T06:09:00Z"/>
                <w:sz w:val="16"/>
                <w:szCs w:val="16"/>
              </w:rPr>
            </w:pPr>
            <w:ins w:id="23644"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23645" w:author="Στάθης Καπ" w:date="2023-03-09T07:09:00Z">
              <w:tcPr>
                <w:tcW w:w="453" w:type="dxa"/>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23646" w:author="Στάθης Καπ" w:date="2023-03-09T06:09:00Z"/>
                <w:sz w:val="16"/>
                <w:szCs w:val="16"/>
              </w:rPr>
            </w:pPr>
            <w:ins w:id="23647" w:author="Στάθης Καπ" w:date="2023-03-09T07:09:00Z">
              <w:r>
                <w:rPr>
                  <w:rFonts w:ascii="Calibri" w:hAnsi="Calibri" w:cs="Calibri"/>
                  <w:color w:val="000000"/>
                  <w:sz w:val="16"/>
                  <w:szCs w:val="16"/>
                </w:rPr>
                <w:t>926</w:t>
              </w:r>
            </w:ins>
          </w:p>
        </w:tc>
        <w:tc>
          <w:tcPr>
            <w:tcW w:w="454" w:type="dxa"/>
            <w:vAlign w:val="center"/>
            <w:tcPrChange w:id="23648" w:author="Στάθης Καπ" w:date="2023-03-09T07:09:00Z">
              <w:tcPr>
                <w:tcW w:w="454" w:type="dxa"/>
                <w:tcBorders>
                  <w:bottom w:val="single" w:sz="4" w:space="0" w:color="auto"/>
                </w:tcBorders>
                <w:vAlign w:val="center"/>
              </w:tcPr>
            </w:tcPrChange>
          </w:tcPr>
          <w:p w14:paraId="1A4518D6" w14:textId="6CEAB3EA" w:rsidR="00494D04" w:rsidRPr="007E0F91" w:rsidRDefault="00494D04" w:rsidP="00494D04">
            <w:pPr>
              <w:jc w:val="center"/>
              <w:rPr>
                <w:ins w:id="23649" w:author="Στάθης Καπ" w:date="2023-03-09T06:09:00Z"/>
                <w:sz w:val="16"/>
                <w:szCs w:val="16"/>
              </w:rPr>
            </w:pPr>
            <w:ins w:id="23650" w:author="Στάθης Καπ" w:date="2023-03-09T07:09:00Z">
              <w:r>
                <w:rPr>
                  <w:rFonts w:ascii="Calibri" w:hAnsi="Calibri" w:cs="Calibri"/>
                  <w:color w:val="000000"/>
                  <w:sz w:val="16"/>
                  <w:szCs w:val="16"/>
                </w:rPr>
                <w:t>6.09</w:t>
              </w:r>
            </w:ins>
          </w:p>
        </w:tc>
        <w:tc>
          <w:tcPr>
            <w:tcW w:w="454" w:type="dxa"/>
            <w:vAlign w:val="center"/>
            <w:tcPrChange w:id="23651" w:author="Στάθης Καπ" w:date="2023-03-09T07:09:00Z">
              <w:tcPr>
                <w:tcW w:w="454" w:type="dxa"/>
                <w:tcBorders>
                  <w:bottom w:val="single" w:sz="4" w:space="0" w:color="auto"/>
                </w:tcBorders>
                <w:vAlign w:val="bottom"/>
              </w:tcPr>
            </w:tcPrChange>
          </w:tcPr>
          <w:p w14:paraId="67D68229" w14:textId="75DD7D05" w:rsidR="00494D04" w:rsidRPr="007E0F91" w:rsidRDefault="00494D04" w:rsidP="00494D04">
            <w:pPr>
              <w:jc w:val="center"/>
              <w:rPr>
                <w:ins w:id="23652" w:author="Στάθης Καπ" w:date="2023-03-09T06:09:00Z"/>
                <w:sz w:val="16"/>
                <w:szCs w:val="16"/>
              </w:rPr>
            </w:pPr>
            <w:ins w:id="23653"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23654" w:author="Στάθης Καπ" w:date="2023-03-09T07:09:00Z">
              <w:tcPr>
                <w:tcW w:w="457" w:type="dxa"/>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23655" w:author="Στάθης Καπ" w:date="2023-03-09T06:09:00Z"/>
                <w:sz w:val="16"/>
                <w:szCs w:val="16"/>
              </w:rPr>
            </w:pPr>
            <w:ins w:id="23656"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23657" w:author="Στάθης Καπ" w:date="2023-03-09T07:09:00Z">
              <w:tcPr>
                <w:tcW w:w="453" w:type="dxa"/>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23658" w:author="Στάθης Καπ" w:date="2023-03-09T06:09:00Z"/>
                <w:sz w:val="16"/>
                <w:szCs w:val="16"/>
              </w:rPr>
            </w:pPr>
            <w:ins w:id="23659" w:author="Στάθης Καπ" w:date="2023-03-09T07:09:00Z">
              <w:r>
                <w:rPr>
                  <w:rFonts w:ascii="Calibri" w:hAnsi="Calibri" w:cs="Calibri"/>
                  <w:color w:val="000000"/>
                  <w:sz w:val="16"/>
                  <w:szCs w:val="16"/>
                </w:rPr>
                <w:t>919</w:t>
              </w:r>
            </w:ins>
          </w:p>
        </w:tc>
        <w:tc>
          <w:tcPr>
            <w:tcW w:w="454" w:type="dxa"/>
            <w:vAlign w:val="center"/>
            <w:tcPrChange w:id="23660" w:author="Στάθης Καπ" w:date="2023-03-09T07:09:00Z">
              <w:tcPr>
                <w:tcW w:w="454" w:type="dxa"/>
                <w:tcBorders>
                  <w:bottom w:val="single" w:sz="4" w:space="0" w:color="auto"/>
                </w:tcBorders>
                <w:vAlign w:val="center"/>
              </w:tcPr>
            </w:tcPrChange>
          </w:tcPr>
          <w:p w14:paraId="1E061B14" w14:textId="0C898912" w:rsidR="00494D04" w:rsidRPr="007E0F91" w:rsidRDefault="00494D04" w:rsidP="00494D04">
            <w:pPr>
              <w:jc w:val="center"/>
              <w:rPr>
                <w:ins w:id="23661" w:author="Στάθης Καπ" w:date="2023-03-09T06:09:00Z"/>
                <w:sz w:val="16"/>
                <w:szCs w:val="16"/>
              </w:rPr>
            </w:pPr>
            <w:ins w:id="23662" w:author="Στάθης Καπ" w:date="2023-03-09T07:09:00Z">
              <w:r>
                <w:rPr>
                  <w:rFonts w:ascii="Calibri" w:hAnsi="Calibri" w:cs="Calibri"/>
                  <w:color w:val="000000"/>
                  <w:sz w:val="16"/>
                  <w:szCs w:val="16"/>
                </w:rPr>
                <w:t>6.8</w:t>
              </w:r>
            </w:ins>
          </w:p>
        </w:tc>
        <w:tc>
          <w:tcPr>
            <w:tcW w:w="454" w:type="dxa"/>
            <w:vAlign w:val="center"/>
            <w:tcPrChange w:id="23663" w:author="Στάθης Καπ" w:date="2023-03-09T07:09:00Z">
              <w:tcPr>
                <w:tcW w:w="454" w:type="dxa"/>
                <w:tcBorders>
                  <w:bottom w:val="single" w:sz="4" w:space="0" w:color="auto"/>
                </w:tcBorders>
                <w:vAlign w:val="bottom"/>
              </w:tcPr>
            </w:tcPrChange>
          </w:tcPr>
          <w:p w14:paraId="6B4997C5" w14:textId="5474ACE5" w:rsidR="00494D04" w:rsidRPr="007E0F91" w:rsidRDefault="00494D04" w:rsidP="00494D04">
            <w:pPr>
              <w:jc w:val="center"/>
              <w:rPr>
                <w:ins w:id="23664" w:author="Στάθης Καπ" w:date="2023-03-09T06:09:00Z"/>
                <w:sz w:val="16"/>
                <w:szCs w:val="16"/>
              </w:rPr>
            </w:pPr>
            <w:ins w:id="23665"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23666" w:author="Στάθης Καπ" w:date="2023-03-09T07:09:00Z">
              <w:tcPr>
                <w:tcW w:w="454" w:type="dxa"/>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23667" w:author="Στάθης Καπ" w:date="2023-03-09T06:09:00Z"/>
                <w:sz w:val="16"/>
                <w:szCs w:val="16"/>
              </w:rPr>
            </w:pPr>
            <w:ins w:id="23668"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23669" w:author="Στάθης Καπ" w:date="2023-03-09T07:09:00Z">
              <w:tcPr>
                <w:tcW w:w="453" w:type="dxa"/>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23670" w:author="Στάθης Καπ" w:date="2023-03-09T06:09:00Z"/>
                <w:sz w:val="16"/>
                <w:szCs w:val="16"/>
              </w:rPr>
            </w:pPr>
            <w:ins w:id="23671" w:author="Στάθης Καπ" w:date="2023-03-09T07:09:00Z">
              <w:r>
                <w:rPr>
                  <w:rFonts w:ascii="Calibri" w:hAnsi="Calibri" w:cs="Calibri"/>
                  <w:color w:val="000000"/>
                  <w:sz w:val="16"/>
                  <w:szCs w:val="16"/>
                </w:rPr>
                <w:t>925</w:t>
              </w:r>
            </w:ins>
          </w:p>
        </w:tc>
        <w:tc>
          <w:tcPr>
            <w:tcW w:w="454" w:type="dxa"/>
            <w:vAlign w:val="center"/>
            <w:tcPrChange w:id="23672" w:author="Στάθης Καπ" w:date="2023-03-09T07:09:00Z">
              <w:tcPr>
                <w:tcW w:w="454" w:type="dxa"/>
                <w:tcBorders>
                  <w:bottom w:val="single" w:sz="4" w:space="0" w:color="auto"/>
                </w:tcBorders>
                <w:vAlign w:val="center"/>
              </w:tcPr>
            </w:tcPrChange>
          </w:tcPr>
          <w:p w14:paraId="7D374FEC" w14:textId="242C1E8C" w:rsidR="00494D04" w:rsidRPr="007E0F91" w:rsidRDefault="00494D04" w:rsidP="00494D04">
            <w:pPr>
              <w:jc w:val="center"/>
              <w:rPr>
                <w:ins w:id="23673" w:author="Στάθης Καπ" w:date="2023-03-09T06:09:00Z"/>
                <w:sz w:val="16"/>
                <w:szCs w:val="16"/>
              </w:rPr>
            </w:pPr>
            <w:ins w:id="23674" w:author="Στάθης Καπ" w:date="2023-03-09T07:09:00Z">
              <w:r>
                <w:rPr>
                  <w:rFonts w:ascii="Calibri" w:hAnsi="Calibri" w:cs="Calibri"/>
                  <w:color w:val="000000"/>
                  <w:sz w:val="16"/>
                  <w:szCs w:val="16"/>
                </w:rPr>
                <w:t>6.19</w:t>
              </w:r>
            </w:ins>
          </w:p>
        </w:tc>
        <w:tc>
          <w:tcPr>
            <w:tcW w:w="454" w:type="dxa"/>
            <w:vAlign w:val="center"/>
            <w:tcPrChange w:id="23675" w:author="Στάθης Καπ" w:date="2023-03-09T07:09:00Z">
              <w:tcPr>
                <w:tcW w:w="454" w:type="dxa"/>
                <w:tcBorders>
                  <w:bottom w:val="single" w:sz="4" w:space="0" w:color="auto"/>
                </w:tcBorders>
                <w:vAlign w:val="bottom"/>
              </w:tcPr>
            </w:tcPrChange>
          </w:tcPr>
          <w:p w14:paraId="4E020ED7" w14:textId="51B41040" w:rsidR="00494D04" w:rsidRPr="007E0F91" w:rsidRDefault="00494D04" w:rsidP="00494D04">
            <w:pPr>
              <w:jc w:val="center"/>
              <w:rPr>
                <w:ins w:id="23676" w:author="Στάθης Καπ" w:date="2023-03-09T06:09:00Z"/>
                <w:sz w:val="16"/>
                <w:szCs w:val="16"/>
              </w:rPr>
            </w:pPr>
            <w:ins w:id="23677"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23678" w:author="Στάθης Καπ" w:date="2023-03-09T07:09:00Z">
              <w:tcPr>
                <w:tcW w:w="461" w:type="dxa"/>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23679" w:author="Στάθης Καπ" w:date="2023-03-09T06:09:00Z"/>
                <w:sz w:val="16"/>
                <w:szCs w:val="16"/>
              </w:rPr>
            </w:pPr>
            <w:ins w:id="23680"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6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682" w:author="Στάθης Καπ" w:date="2023-03-09T06:09:00Z"/>
          <w:trPrChange w:id="2368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68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23685" w:author="Στάθης Καπ" w:date="2023-03-09T06:09:00Z"/>
                <w:sz w:val="16"/>
                <w:szCs w:val="16"/>
              </w:rPr>
            </w:pPr>
            <w:ins w:id="23686"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23687" w:author="Στάθης Καπ" w:date="2023-03-09T07:09:00Z">
              <w:tcPr>
                <w:tcW w:w="565" w:type="dxa"/>
                <w:tcBorders>
                  <w:left w:val="single" w:sz="4" w:space="0" w:color="auto"/>
                  <w:bottom w:val="single" w:sz="4" w:space="0" w:color="auto"/>
                </w:tcBorders>
              </w:tcPr>
            </w:tcPrChange>
          </w:tcPr>
          <w:p w14:paraId="42CDB978" w14:textId="5CB060A1" w:rsidR="00494D04" w:rsidRPr="007E0F91" w:rsidRDefault="00494D04" w:rsidP="00494D04">
            <w:pPr>
              <w:jc w:val="center"/>
              <w:rPr>
                <w:ins w:id="23688" w:author="Στάθης Καπ" w:date="2023-03-09T06:09:00Z"/>
                <w:sz w:val="16"/>
                <w:szCs w:val="16"/>
              </w:rPr>
            </w:pPr>
            <w:ins w:id="23689"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23690" w:author="Στάθης Καπ" w:date="2023-03-09T07:09:00Z">
              <w:tcPr>
                <w:tcW w:w="679" w:type="dxa"/>
                <w:tcBorders>
                  <w:bottom w:val="single" w:sz="4" w:space="0" w:color="auto"/>
                  <w:right w:val="single" w:sz="4" w:space="0" w:color="auto"/>
                </w:tcBorders>
              </w:tcPr>
            </w:tcPrChange>
          </w:tcPr>
          <w:p w14:paraId="6951027D" w14:textId="15BFAEFF" w:rsidR="00494D04" w:rsidRPr="007E0F91" w:rsidRDefault="00494D04" w:rsidP="00494D04">
            <w:pPr>
              <w:jc w:val="center"/>
              <w:rPr>
                <w:ins w:id="23691" w:author="Στάθης Καπ" w:date="2023-03-09T06:09:00Z"/>
                <w:sz w:val="16"/>
                <w:szCs w:val="16"/>
              </w:rPr>
            </w:pPr>
            <w:ins w:id="23692"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23693" w:author="Στάθης Καπ" w:date="2023-03-09T07:09:00Z">
              <w:tcPr>
                <w:tcW w:w="453" w:type="dxa"/>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23694" w:author="Στάθης Καπ" w:date="2023-03-09T06:09:00Z"/>
                <w:sz w:val="16"/>
                <w:szCs w:val="16"/>
              </w:rPr>
            </w:pPr>
            <w:ins w:id="23695" w:author="Στάθης Καπ" w:date="2023-03-09T07:09:00Z">
              <w:r>
                <w:rPr>
                  <w:rFonts w:ascii="Calibri" w:hAnsi="Calibri" w:cs="Calibri"/>
                  <w:color w:val="000000"/>
                  <w:sz w:val="16"/>
                  <w:szCs w:val="16"/>
                </w:rPr>
                <w:t>1055</w:t>
              </w:r>
            </w:ins>
          </w:p>
        </w:tc>
        <w:tc>
          <w:tcPr>
            <w:tcW w:w="708" w:type="dxa"/>
            <w:vAlign w:val="center"/>
            <w:tcPrChange w:id="23696" w:author="Στάθης Καπ" w:date="2023-03-09T07:09:00Z">
              <w:tcPr>
                <w:tcW w:w="708" w:type="dxa"/>
                <w:tcBorders>
                  <w:bottom w:val="single" w:sz="4" w:space="0" w:color="auto"/>
                </w:tcBorders>
                <w:vAlign w:val="center"/>
              </w:tcPr>
            </w:tcPrChange>
          </w:tcPr>
          <w:p w14:paraId="25D2D89E" w14:textId="502FCF56" w:rsidR="00494D04" w:rsidRPr="007E0F91" w:rsidRDefault="00494D04" w:rsidP="00494D04">
            <w:pPr>
              <w:jc w:val="center"/>
              <w:rPr>
                <w:ins w:id="23697" w:author="Στάθης Καπ" w:date="2023-03-09T06:09:00Z"/>
                <w:sz w:val="16"/>
                <w:szCs w:val="16"/>
              </w:rPr>
            </w:pPr>
            <w:ins w:id="23698"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23699" w:author="Στάθης Καπ" w:date="2023-03-09T07:09:00Z">
              <w:tcPr>
                <w:tcW w:w="652" w:type="dxa"/>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23700" w:author="Στάθης Καπ" w:date="2023-03-09T06:09:00Z"/>
                <w:sz w:val="16"/>
                <w:szCs w:val="16"/>
              </w:rPr>
            </w:pPr>
            <w:ins w:id="23701"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23702" w:author="Στάθης Καπ" w:date="2023-03-09T07:09:00Z">
              <w:tcPr>
                <w:tcW w:w="453" w:type="dxa"/>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23703" w:author="Στάθης Καπ" w:date="2023-03-09T06:09:00Z"/>
                <w:sz w:val="16"/>
                <w:szCs w:val="16"/>
              </w:rPr>
            </w:pPr>
            <w:ins w:id="23704" w:author="Στάθης Καπ" w:date="2023-03-09T07:09:00Z">
              <w:r>
                <w:rPr>
                  <w:rFonts w:ascii="Calibri" w:hAnsi="Calibri" w:cs="Calibri"/>
                  <w:color w:val="000000"/>
                  <w:sz w:val="16"/>
                  <w:szCs w:val="16"/>
                </w:rPr>
                <w:t>980</w:t>
              </w:r>
            </w:ins>
          </w:p>
        </w:tc>
        <w:tc>
          <w:tcPr>
            <w:tcW w:w="454" w:type="dxa"/>
            <w:vAlign w:val="center"/>
            <w:tcPrChange w:id="23705" w:author="Στάθης Καπ" w:date="2023-03-09T07:09:00Z">
              <w:tcPr>
                <w:tcW w:w="454" w:type="dxa"/>
                <w:tcBorders>
                  <w:bottom w:val="single" w:sz="4" w:space="0" w:color="auto"/>
                </w:tcBorders>
                <w:vAlign w:val="center"/>
              </w:tcPr>
            </w:tcPrChange>
          </w:tcPr>
          <w:p w14:paraId="2D266DAF" w14:textId="620C0F75" w:rsidR="00494D04" w:rsidRPr="007E0F91" w:rsidRDefault="00494D04" w:rsidP="00494D04">
            <w:pPr>
              <w:jc w:val="center"/>
              <w:rPr>
                <w:ins w:id="23706" w:author="Στάθης Καπ" w:date="2023-03-09T06:09:00Z"/>
                <w:sz w:val="16"/>
                <w:szCs w:val="16"/>
              </w:rPr>
            </w:pPr>
            <w:ins w:id="23707" w:author="Στάθης Καπ" w:date="2023-03-09T07:09:00Z">
              <w:r>
                <w:rPr>
                  <w:rFonts w:ascii="Calibri" w:hAnsi="Calibri" w:cs="Calibri"/>
                  <w:color w:val="000000"/>
                  <w:sz w:val="16"/>
                  <w:szCs w:val="16"/>
                </w:rPr>
                <w:t>7.11</w:t>
              </w:r>
            </w:ins>
          </w:p>
        </w:tc>
        <w:tc>
          <w:tcPr>
            <w:tcW w:w="454" w:type="dxa"/>
            <w:vAlign w:val="center"/>
            <w:tcPrChange w:id="23708" w:author="Στάθης Καπ" w:date="2023-03-09T07:09:00Z">
              <w:tcPr>
                <w:tcW w:w="454" w:type="dxa"/>
                <w:tcBorders>
                  <w:bottom w:val="single" w:sz="4" w:space="0" w:color="auto"/>
                </w:tcBorders>
                <w:vAlign w:val="bottom"/>
              </w:tcPr>
            </w:tcPrChange>
          </w:tcPr>
          <w:p w14:paraId="364AACB7" w14:textId="0F031710" w:rsidR="00494D04" w:rsidRPr="007E0F91" w:rsidRDefault="00494D04" w:rsidP="00494D04">
            <w:pPr>
              <w:jc w:val="center"/>
              <w:rPr>
                <w:ins w:id="23709" w:author="Στάθης Καπ" w:date="2023-03-09T06:09:00Z"/>
                <w:sz w:val="16"/>
                <w:szCs w:val="16"/>
              </w:rPr>
            </w:pPr>
            <w:ins w:id="23710"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23711" w:author="Στάθης Καπ" w:date="2023-03-09T07:09:00Z">
              <w:tcPr>
                <w:tcW w:w="457" w:type="dxa"/>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23712" w:author="Στάθης Καπ" w:date="2023-03-09T06:09:00Z"/>
                <w:sz w:val="16"/>
                <w:szCs w:val="16"/>
              </w:rPr>
            </w:pPr>
            <w:ins w:id="23713"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23714" w:author="Στάθης Καπ" w:date="2023-03-09T07:09:00Z">
              <w:tcPr>
                <w:tcW w:w="453" w:type="dxa"/>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23715" w:author="Στάθης Καπ" w:date="2023-03-09T06:09:00Z"/>
                <w:sz w:val="16"/>
                <w:szCs w:val="16"/>
              </w:rPr>
            </w:pPr>
            <w:ins w:id="23716" w:author="Στάθης Καπ" w:date="2023-03-09T07:09:00Z">
              <w:r>
                <w:rPr>
                  <w:rFonts w:ascii="Calibri" w:hAnsi="Calibri" w:cs="Calibri"/>
                  <w:color w:val="000000"/>
                  <w:sz w:val="16"/>
                  <w:szCs w:val="16"/>
                </w:rPr>
                <w:t>983</w:t>
              </w:r>
            </w:ins>
          </w:p>
        </w:tc>
        <w:tc>
          <w:tcPr>
            <w:tcW w:w="454" w:type="dxa"/>
            <w:vAlign w:val="center"/>
            <w:tcPrChange w:id="23717" w:author="Στάθης Καπ" w:date="2023-03-09T07:09:00Z">
              <w:tcPr>
                <w:tcW w:w="454" w:type="dxa"/>
                <w:tcBorders>
                  <w:bottom w:val="single" w:sz="4" w:space="0" w:color="auto"/>
                </w:tcBorders>
                <w:vAlign w:val="center"/>
              </w:tcPr>
            </w:tcPrChange>
          </w:tcPr>
          <w:p w14:paraId="5CE4AA7B" w14:textId="035951E5" w:rsidR="00494D04" w:rsidRPr="007E0F91" w:rsidRDefault="00494D04" w:rsidP="00494D04">
            <w:pPr>
              <w:jc w:val="center"/>
              <w:rPr>
                <w:ins w:id="23718" w:author="Στάθης Καπ" w:date="2023-03-09T06:09:00Z"/>
                <w:sz w:val="16"/>
                <w:szCs w:val="16"/>
              </w:rPr>
            </w:pPr>
            <w:ins w:id="23719" w:author="Στάθης Καπ" w:date="2023-03-09T07:09:00Z">
              <w:r>
                <w:rPr>
                  <w:rFonts w:ascii="Calibri" w:hAnsi="Calibri" w:cs="Calibri"/>
                  <w:color w:val="000000"/>
                  <w:sz w:val="16"/>
                  <w:szCs w:val="16"/>
                </w:rPr>
                <w:t>6.82</w:t>
              </w:r>
            </w:ins>
          </w:p>
        </w:tc>
        <w:tc>
          <w:tcPr>
            <w:tcW w:w="454" w:type="dxa"/>
            <w:vAlign w:val="center"/>
            <w:tcPrChange w:id="23720" w:author="Στάθης Καπ" w:date="2023-03-09T07:09:00Z">
              <w:tcPr>
                <w:tcW w:w="454" w:type="dxa"/>
                <w:tcBorders>
                  <w:bottom w:val="single" w:sz="4" w:space="0" w:color="auto"/>
                </w:tcBorders>
                <w:vAlign w:val="bottom"/>
              </w:tcPr>
            </w:tcPrChange>
          </w:tcPr>
          <w:p w14:paraId="4B6D14B6" w14:textId="77D47260" w:rsidR="00494D04" w:rsidRPr="007E0F91" w:rsidRDefault="00494D04" w:rsidP="00494D04">
            <w:pPr>
              <w:jc w:val="center"/>
              <w:rPr>
                <w:ins w:id="23721" w:author="Στάθης Καπ" w:date="2023-03-09T06:09:00Z"/>
                <w:sz w:val="16"/>
                <w:szCs w:val="16"/>
              </w:rPr>
            </w:pPr>
            <w:ins w:id="23722"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23723" w:author="Στάθης Καπ" w:date="2023-03-09T07:09:00Z">
              <w:tcPr>
                <w:tcW w:w="454" w:type="dxa"/>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23724" w:author="Στάθης Καπ" w:date="2023-03-09T06:09:00Z"/>
                <w:sz w:val="16"/>
                <w:szCs w:val="16"/>
              </w:rPr>
            </w:pPr>
            <w:ins w:id="23725"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23726" w:author="Στάθης Καπ" w:date="2023-03-09T07:09:00Z">
              <w:tcPr>
                <w:tcW w:w="453" w:type="dxa"/>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23727" w:author="Στάθης Καπ" w:date="2023-03-09T06:09:00Z"/>
                <w:sz w:val="16"/>
                <w:szCs w:val="16"/>
              </w:rPr>
            </w:pPr>
            <w:ins w:id="23728" w:author="Στάθης Καπ" w:date="2023-03-09T07:09:00Z">
              <w:r>
                <w:rPr>
                  <w:rFonts w:ascii="Calibri" w:hAnsi="Calibri" w:cs="Calibri"/>
                  <w:color w:val="000000"/>
                  <w:sz w:val="16"/>
                  <w:szCs w:val="16"/>
                </w:rPr>
                <w:t>981</w:t>
              </w:r>
            </w:ins>
          </w:p>
        </w:tc>
        <w:tc>
          <w:tcPr>
            <w:tcW w:w="454" w:type="dxa"/>
            <w:vAlign w:val="center"/>
            <w:tcPrChange w:id="23729" w:author="Στάθης Καπ" w:date="2023-03-09T07:09:00Z">
              <w:tcPr>
                <w:tcW w:w="454" w:type="dxa"/>
                <w:tcBorders>
                  <w:bottom w:val="single" w:sz="4" w:space="0" w:color="auto"/>
                </w:tcBorders>
                <w:vAlign w:val="center"/>
              </w:tcPr>
            </w:tcPrChange>
          </w:tcPr>
          <w:p w14:paraId="3483BBCB" w14:textId="3973710D" w:rsidR="00494D04" w:rsidRPr="007E0F91" w:rsidRDefault="00494D04" w:rsidP="00494D04">
            <w:pPr>
              <w:jc w:val="center"/>
              <w:rPr>
                <w:ins w:id="23730" w:author="Στάθης Καπ" w:date="2023-03-09T06:09:00Z"/>
                <w:sz w:val="16"/>
                <w:szCs w:val="16"/>
              </w:rPr>
            </w:pPr>
            <w:ins w:id="23731" w:author="Στάθης Καπ" w:date="2023-03-09T07:09:00Z">
              <w:r>
                <w:rPr>
                  <w:rFonts w:ascii="Calibri" w:hAnsi="Calibri" w:cs="Calibri"/>
                  <w:color w:val="000000"/>
                  <w:sz w:val="16"/>
                  <w:szCs w:val="16"/>
                </w:rPr>
                <w:t>7.01</w:t>
              </w:r>
            </w:ins>
          </w:p>
        </w:tc>
        <w:tc>
          <w:tcPr>
            <w:tcW w:w="454" w:type="dxa"/>
            <w:vAlign w:val="center"/>
            <w:tcPrChange w:id="23732" w:author="Στάθης Καπ" w:date="2023-03-09T07:09:00Z">
              <w:tcPr>
                <w:tcW w:w="454" w:type="dxa"/>
                <w:tcBorders>
                  <w:bottom w:val="single" w:sz="4" w:space="0" w:color="auto"/>
                </w:tcBorders>
                <w:vAlign w:val="bottom"/>
              </w:tcPr>
            </w:tcPrChange>
          </w:tcPr>
          <w:p w14:paraId="3CC83A48" w14:textId="4637625B" w:rsidR="00494D04" w:rsidRPr="007E0F91" w:rsidRDefault="00494D04" w:rsidP="00494D04">
            <w:pPr>
              <w:jc w:val="center"/>
              <w:rPr>
                <w:ins w:id="23733" w:author="Στάθης Καπ" w:date="2023-03-09T06:09:00Z"/>
                <w:sz w:val="16"/>
                <w:szCs w:val="16"/>
              </w:rPr>
            </w:pPr>
            <w:ins w:id="23734"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23735" w:author="Στάθης Καπ" w:date="2023-03-09T07:09:00Z">
              <w:tcPr>
                <w:tcW w:w="461" w:type="dxa"/>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23736" w:author="Στάθης Καπ" w:date="2023-03-09T06:09:00Z"/>
                <w:sz w:val="16"/>
                <w:szCs w:val="16"/>
              </w:rPr>
            </w:pPr>
            <w:ins w:id="23737"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7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739" w:author="Στάθης Καπ" w:date="2023-03-09T06:09:00Z"/>
          <w:trPrChange w:id="2374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74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23742" w:author="Στάθης Καπ" w:date="2023-03-09T06:09:00Z"/>
                <w:sz w:val="16"/>
                <w:szCs w:val="16"/>
              </w:rPr>
            </w:pPr>
            <w:ins w:id="23743"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23744" w:author="Στάθης Καπ" w:date="2023-03-09T07:09:00Z">
              <w:tcPr>
                <w:tcW w:w="565" w:type="dxa"/>
                <w:tcBorders>
                  <w:left w:val="single" w:sz="4" w:space="0" w:color="auto"/>
                  <w:bottom w:val="single" w:sz="4" w:space="0" w:color="auto"/>
                </w:tcBorders>
              </w:tcPr>
            </w:tcPrChange>
          </w:tcPr>
          <w:p w14:paraId="0D537CFE" w14:textId="50C2E93A" w:rsidR="00494D04" w:rsidRPr="007E0F91" w:rsidRDefault="00494D04" w:rsidP="00494D04">
            <w:pPr>
              <w:jc w:val="center"/>
              <w:rPr>
                <w:ins w:id="23745" w:author="Στάθης Καπ" w:date="2023-03-09T06:09:00Z"/>
                <w:sz w:val="16"/>
                <w:szCs w:val="16"/>
              </w:rPr>
            </w:pPr>
            <w:ins w:id="23746"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23747" w:author="Στάθης Καπ" w:date="2023-03-09T07:09:00Z">
              <w:tcPr>
                <w:tcW w:w="679" w:type="dxa"/>
                <w:tcBorders>
                  <w:bottom w:val="single" w:sz="4" w:space="0" w:color="auto"/>
                  <w:right w:val="single" w:sz="4" w:space="0" w:color="auto"/>
                </w:tcBorders>
              </w:tcPr>
            </w:tcPrChange>
          </w:tcPr>
          <w:p w14:paraId="56EEE627" w14:textId="4C027E81" w:rsidR="00494D04" w:rsidRPr="007E0F91" w:rsidRDefault="00494D04" w:rsidP="00494D04">
            <w:pPr>
              <w:jc w:val="center"/>
              <w:rPr>
                <w:ins w:id="23748" w:author="Στάθης Καπ" w:date="2023-03-09T06:09:00Z"/>
                <w:sz w:val="16"/>
                <w:szCs w:val="16"/>
              </w:rPr>
            </w:pPr>
            <w:ins w:id="23749"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23750" w:author="Στάθης Καπ" w:date="2023-03-09T07:09:00Z">
              <w:tcPr>
                <w:tcW w:w="453" w:type="dxa"/>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23751" w:author="Στάθης Καπ" w:date="2023-03-09T06:09:00Z"/>
                <w:sz w:val="16"/>
                <w:szCs w:val="16"/>
              </w:rPr>
            </w:pPr>
            <w:ins w:id="23752" w:author="Στάθης Καπ" w:date="2023-03-09T07:09:00Z">
              <w:r>
                <w:rPr>
                  <w:rFonts w:ascii="Calibri" w:hAnsi="Calibri" w:cs="Calibri"/>
                  <w:color w:val="000000"/>
                  <w:sz w:val="16"/>
                  <w:szCs w:val="16"/>
                </w:rPr>
                <w:t>885</w:t>
              </w:r>
            </w:ins>
          </w:p>
        </w:tc>
        <w:tc>
          <w:tcPr>
            <w:tcW w:w="708" w:type="dxa"/>
            <w:vAlign w:val="center"/>
            <w:tcPrChange w:id="23753" w:author="Στάθης Καπ" w:date="2023-03-09T07:09:00Z">
              <w:tcPr>
                <w:tcW w:w="708" w:type="dxa"/>
                <w:tcBorders>
                  <w:bottom w:val="single" w:sz="4" w:space="0" w:color="auto"/>
                </w:tcBorders>
                <w:vAlign w:val="center"/>
              </w:tcPr>
            </w:tcPrChange>
          </w:tcPr>
          <w:p w14:paraId="733417EE" w14:textId="66F5658C" w:rsidR="00494D04" w:rsidRPr="007E0F91" w:rsidRDefault="00494D04" w:rsidP="00494D04">
            <w:pPr>
              <w:jc w:val="center"/>
              <w:rPr>
                <w:ins w:id="23754" w:author="Στάθης Καπ" w:date="2023-03-09T06:09:00Z"/>
                <w:sz w:val="16"/>
                <w:szCs w:val="16"/>
              </w:rPr>
            </w:pPr>
            <w:ins w:id="23755"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23756" w:author="Στάθης Καπ" w:date="2023-03-09T07:09:00Z">
              <w:tcPr>
                <w:tcW w:w="652" w:type="dxa"/>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23757" w:author="Στάθης Καπ" w:date="2023-03-09T06:09:00Z"/>
                <w:sz w:val="16"/>
                <w:szCs w:val="16"/>
              </w:rPr>
            </w:pPr>
            <w:ins w:id="23758"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23759" w:author="Στάθης Καπ" w:date="2023-03-09T07:09:00Z">
              <w:tcPr>
                <w:tcW w:w="453" w:type="dxa"/>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23760" w:author="Στάθης Καπ" w:date="2023-03-09T06:09:00Z"/>
                <w:sz w:val="16"/>
                <w:szCs w:val="16"/>
              </w:rPr>
            </w:pPr>
            <w:ins w:id="23761" w:author="Στάθης Καπ" w:date="2023-03-09T07:09:00Z">
              <w:r>
                <w:rPr>
                  <w:rFonts w:ascii="Calibri" w:hAnsi="Calibri" w:cs="Calibri"/>
                  <w:color w:val="000000"/>
                  <w:sz w:val="16"/>
                  <w:szCs w:val="16"/>
                </w:rPr>
                <w:t>906</w:t>
              </w:r>
            </w:ins>
          </w:p>
        </w:tc>
        <w:tc>
          <w:tcPr>
            <w:tcW w:w="454" w:type="dxa"/>
            <w:vAlign w:val="center"/>
            <w:tcPrChange w:id="23762" w:author="Στάθης Καπ" w:date="2023-03-09T07:09:00Z">
              <w:tcPr>
                <w:tcW w:w="454" w:type="dxa"/>
                <w:tcBorders>
                  <w:bottom w:val="single" w:sz="4" w:space="0" w:color="auto"/>
                </w:tcBorders>
                <w:vAlign w:val="center"/>
              </w:tcPr>
            </w:tcPrChange>
          </w:tcPr>
          <w:p w14:paraId="3CF64EA7" w14:textId="34D7A66B" w:rsidR="00494D04" w:rsidRPr="007E0F91" w:rsidRDefault="00494D04" w:rsidP="00494D04">
            <w:pPr>
              <w:jc w:val="center"/>
              <w:rPr>
                <w:ins w:id="23763" w:author="Στάθης Καπ" w:date="2023-03-09T06:09:00Z"/>
                <w:sz w:val="16"/>
                <w:szCs w:val="16"/>
              </w:rPr>
            </w:pPr>
            <w:ins w:id="23764" w:author="Στάθης Καπ" w:date="2023-03-09T07:09:00Z">
              <w:r>
                <w:rPr>
                  <w:rFonts w:ascii="Calibri" w:hAnsi="Calibri" w:cs="Calibri"/>
                  <w:color w:val="000000"/>
                  <w:sz w:val="16"/>
                  <w:szCs w:val="16"/>
                </w:rPr>
                <w:t>-2.37</w:t>
              </w:r>
            </w:ins>
          </w:p>
        </w:tc>
        <w:tc>
          <w:tcPr>
            <w:tcW w:w="454" w:type="dxa"/>
            <w:vAlign w:val="center"/>
            <w:tcPrChange w:id="23765" w:author="Στάθης Καπ" w:date="2023-03-09T07:09:00Z">
              <w:tcPr>
                <w:tcW w:w="454" w:type="dxa"/>
                <w:tcBorders>
                  <w:bottom w:val="single" w:sz="4" w:space="0" w:color="auto"/>
                </w:tcBorders>
                <w:vAlign w:val="bottom"/>
              </w:tcPr>
            </w:tcPrChange>
          </w:tcPr>
          <w:p w14:paraId="50342A11" w14:textId="4B734364" w:rsidR="00494D04" w:rsidRPr="007E0F91" w:rsidRDefault="00494D04" w:rsidP="00494D04">
            <w:pPr>
              <w:jc w:val="center"/>
              <w:rPr>
                <w:ins w:id="23766" w:author="Στάθης Καπ" w:date="2023-03-09T06:09:00Z"/>
                <w:sz w:val="16"/>
                <w:szCs w:val="16"/>
              </w:rPr>
            </w:pPr>
            <w:ins w:id="23767"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23768" w:author="Στάθης Καπ" w:date="2023-03-09T07:09:00Z">
              <w:tcPr>
                <w:tcW w:w="457" w:type="dxa"/>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23769" w:author="Στάθης Καπ" w:date="2023-03-09T06:09:00Z"/>
                <w:sz w:val="16"/>
                <w:szCs w:val="16"/>
              </w:rPr>
            </w:pPr>
            <w:ins w:id="23770"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23771" w:author="Στάθης Καπ" w:date="2023-03-09T07:09:00Z">
              <w:tcPr>
                <w:tcW w:w="453" w:type="dxa"/>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23772" w:author="Στάθης Καπ" w:date="2023-03-09T06:09:00Z"/>
                <w:sz w:val="16"/>
                <w:szCs w:val="16"/>
              </w:rPr>
            </w:pPr>
            <w:ins w:id="23773" w:author="Στάθης Καπ" w:date="2023-03-09T07:09:00Z">
              <w:r>
                <w:rPr>
                  <w:rFonts w:ascii="Calibri" w:hAnsi="Calibri" w:cs="Calibri"/>
                  <w:color w:val="000000"/>
                  <w:sz w:val="16"/>
                  <w:szCs w:val="16"/>
                </w:rPr>
                <w:t>856</w:t>
              </w:r>
            </w:ins>
          </w:p>
        </w:tc>
        <w:tc>
          <w:tcPr>
            <w:tcW w:w="454" w:type="dxa"/>
            <w:vAlign w:val="center"/>
            <w:tcPrChange w:id="23774" w:author="Στάθης Καπ" w:date="2023-03-09T07:09:00Z">
              <w:tcPr>
                <w:tcW w:w="454" w:type="dxa"/>
                <w:tcBorders>
                  <w:bottom w:val="single" w:sz="4" w:space="0" w:color="auto"/>
                </w:tcBorders>
                <w:vAlign w:val="center"/>
              </w:tcPr>
            </w:tcPrChange>
          </w:tcPr>
          <w:p w14:paraId="1371DA8F" w14:textId="55160F24" w:rsidR="00494D04" w:rsidRPr="007E0F91" w:rsidRDefault="00494D04" w:rsidP="00494D04">
            <w:pPr>
              <w:jc w:val="center"/>
              <w:rPr>
                <w:ins w:id="23775" w:author="Στάθης Καπ" w:date="2023-03-09T06:09:00Z"/>
                <w:sz w:val="16"/>
                <w:szCs w:val="16"/>
              </w:rPr>
            </w:pPr>
            <w:ins w:id="23776" w:author="Στάθης Καπ" w:date="2023-03-09T07:09:00Z">
              <w:r>
                <w:rPr>
                  <w:rFonts w:ascii="Calibri" w:hAnsi="Calibri" w:cs="Calibri"/>
                  <w:color w:val="000000"/>
                  <w:sz w:val="16"/>
                  <w:szCs w:val="16"/>
                </w:rPr>
                <w:t>3.28</w:t>
              </w:r>
            </w:ins>
          </w:p>
        </w:tc>
        <w:tc>
          <w:tcPr>
            <w:tcW w:w="454" w:type="dxa"/>
            <w:vAlign w:val="center"/>
            <w:tcPrChange w:id="23777" w:author="Στάθης Καπ" w:date="2023-03-09T07:09:00Z">
              <w:tcPr>
                <w:tcW w:w="454" w:type="dxa"/>
                <w:tcBorders>
                  <w:bottom w:val="single" w:sz="4" w:space="0" w:color="auto"/>
                </w:tcBorders>
                <w:vAlign w:val="bottom"/>
              </w:tcPr>
            </w:tcPrChange>
          </w:tcPr>
          <w:p w14:paraId="11DA5573" w14:textId="6F43CC36" w:rsidR="00494D04" w:rsidRPr="007E0F91" w:rsidRDefault="00494D04" w:rsidP="00494D04">
            <w:pPr>
              <w:jc w:val="center"/>
              <w:rPr>
                <w:ins w:id="23778" w:author="Στάθης Καπ" w:date="2023-03-09T06:09:00Z"/>
                <w:sz w:val="16"/>
                <w:szCs w:val="16"/>
              </w:rPr>
            </w:pPr>
            <w:ins w:id="23779"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23780" w:author="Στάθης Καπ" w:date="2023-03-09T07:09:00Z">
              <w:tcPr>
                <w:tcW w:w="454" w:type="dxa"/>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23781" w:author="Στάθης Καπ" w:date="2023-03-09T06:09:00Z"/>
                <w:sz w:val="16"/>
                <w:szCs w:val="16"/>
              </w:rPr>
            </w:pPr>
            <w:ins w:id="23782"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23783" w:author="Στάθης Καπ" w:date="2023-03-09T07:09:00Z">
              <w:tcPr>
                <w:tcW w:w="453" w:type="dxa"/>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23784" w:author="Στάθης Καπ" w:date="2023-03-09T06:09:00Z"/>
                <w:sz w:val="16"/>
                <w:szCs w:val="16"/>
              </w:rPr>
            </w:pPr>
            <w:ins w:id="23785" w:author="Στάθης Καπ" w:date="2023-03-09T07:09:00Z">
              <w:r>
                <w:rPr>
                  <w:rFonts w:ascii="Calibri" w:hAnsi="Calibri" w:cs="Calibri"/>
                  <w:color w:val="000000"/>
                  <w:sz w:val="16"/>
                  <w:szCs w:val="16"/>
                </w:rPr>
                <w:t>862</w:t>
              </w:r>
            </w:ins>
          </w:p>
        </w:tc>
        <w:tc>
          <w:tcPr>
            <w:tcW w:w="454" w:type="dxa"/>
            <w:vAlign w:val="center"/>
            <w:tcPrChange w:id="23786" w:author="Στάθης Καπ" w:date="2023-03-09T07:09:00Z">
              <w:tcPr>
                <w:tcW w:w="454" w:type="dxa"/>
                <w:tcBorders>
                  <w:bottom w:val="single" w:sz="4" w:space="0" w:color="auto"/>
                </w:tcBorders>
                <w:vAlign w:val="center"/>
              </w:tcPr>
            </w:tcPrChange>
          </w:tcPr>
          <w:p w14:paraId="78817A34" w14:textId="6EB6B422" w:rsidR="00494D04" w:rsidRPr="007E0F91" w:rsidRDefault="00494D04" w:rsidP="00494D04">
            <w:pPr>
              <w:jc w:val="center"/>
              <w:rPr>
                <w:ins w:id="23787" w:author="Στάθης Καπ" w:date="2023-03-09T06:09:00Z"/>
                <w:sz w:val="16"/>
                <w:szCs w:val="16"/>
              </w:rPr>
            </w:pPr>
            <w:ins w:id="23788" w:author="Στάθης Καπ" w:date="2023-03-09T07:09:00Z">
              <w:r>
                <w:rPr>
                  <w:rFonts w:ascii="Calibri" w:hAnsi="Calibri" w:cs="Calibri"/>
                  <w:color w:val="000000"/>
                  <w:sz w:val="16"/>
                  <w:szCs w:val="16"/>
                </w:rPr>
                <w:t>2.6</w:t>
              </w:r>
            </w:ins>
          </w:p>
        </w:tc>
        <w:tc>
          <w:tcPr>
            <w:tcW w:w="454" w:type="dxa"/>
            <w:vAlign w:val="center"/>
            <w:tcPrChange w:id="23789" w:author="Στάθης Καπ" w:date="2023-03-09T07:09:00Z">
              <w:tcPr>
                <w:tcW w:w="454" w:type="dxa"/>
                <w:tcBorders>
                  <w:bottom w:val="single" w:sz="4" w:space="0" w:color="auto"/>
                </w:tcBorders>
                <w:vAlign w:val="bottom"/>
              </w:tcPr>
            </w:tcPrChange>
          </w:tcPr>
          <w:p w14:paraId="1A3A0A4F" w14:textId="3BF56CD6" w:rsidR="00494D04" w:rsidRPr="007E0F91" w:rsidRDefault="00494D04" w:rsidP="00494D04">
            <w:pPr>
              <w:jc w:val="center"/>
              <w:rPr>
                <w:ins w:id="23790" w:author="Στάθης Καπ" w:date="2023-03-09T06:09:00Z"/>
                <w:sz w:val="16"/>
                <w:szCs w:val="16"/>
              </w:rPr>
            </w:pPr>
            <w:ins w:id="23791"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23792" w:author="Στάθης Καπ" w:date="2023-03-09T07:09:00Z">
              <w:tcPr>
                <w:tcW w:w="461" w:type="dxa"/>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23793" w:author="Στάθης Καπ" w:date="2023-03-09T06:09:00Z"/>
                <w:sz w:val="16"/>
                <w:szCs w:val="16"/>
              </w:rPr>
            </w:pPr>
            <w:ins w:id="23794"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7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796" w:author="Στάθης Καπ" w:date="2023-03-09T06:09:00Z"/>
          <w:trPrChange w:id="2379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79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23799" w:author="Στάθης Καπ" w:date="2023-03-09T06:09:00Z"/>
                <w:sz w:val="16"/>
                <w:szCs w:val="16"/>
              </w:rPr>
            </w:pPr>
            <w:ins w:id="23800"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23801" w:author="Στάθης Καπ" w:date="2023-03-09T07:09:00Z">
              <w:tcPr>
                <w:tcW w:w="565" w:type="dxa"/>
                <w:tcBorders>
                  <w:left w:val="single" w:sz="4" w:space="0" w:color="auto"/>
                  <w:bottom w:val="single" w:sz="4" w:space="0" w:color="auto"/>
                </w:tcBorders>
              </w:tcPr>
            </w:tcPrChange>
          </w:tcPr>
          <w:p w14:paraId="433196DE" w14:textId="1F320F52" w:rsidR="00494D04" w:rsidRPr="007E0F91" w:rsidRDefault="00494D04" w:rsidP="00494D04">
            <w:pPr>
              <w:jc w:val="center"/>
              <w:rPr>
                <w:ins w:id="23802" w:author="Στάθης Καπ" w:date="2023-03-09T06:09:00Z"/>
                <w:sz w:val="16"/>
                <w:szCs w:val="16"/>
              </w:rPr>
            </w:pPr>
            <w:ins w:id="23803"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23804" w:author="Στάθης Καπ" w:date="2023-03-09T07:09:00Z">
              <w:tcPr>
                <w:tcW w:w="679" w:type="dxa"/>
                <w:tcBorders>
                  <w:bottom w:val="single" w:sz="4" w:space="0" w:color="auto"/>
                  <w:right w:val="single" w:sz="4" w:space="0" w:color="auto"/>
                </w:tcBorders>
              </w:tcPr>
            </w:tcPrChange>
          </w:tcPr>
          <w:p w14:paraId="6075A4E1" w14:textId="5130034D" w:rsidR="00494D04" w:rsidRPr="007E0F91" w:rsidRDefault="00494D04" w:rsidP="00494D04">
            <w:pPr>
              <w:jc w:val="center"/>
              <w:rPr>
                <w:ins w:id="23805" w:author="Στάθης Καπ" w:date="2023-03-09T06:09:00Z"/>
                <w:sz w:val="16"/>
                <w:szCs w:val="16"/>
              </w:rPr>
            </w:pPr>
            <w:ins w:id="23806"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23807" w:author="Στάθης Καπ" w:date="2023-03-09T07:09:00Z">
              <w:tcPr>
                <w:tcW w:w="453" w:type="dxa"/>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23808" w:author="Στάθης Καπ" w:date="2023-03-09T06:09:00Z"/>
                <w:sz w:val="16"/>
                <w:szCs w:val="16"/>
              </w:rPr>
            </w:pPr>
            <w:ins w:id="23809" w:author="Στάθης Καπ" w:date="2023-03-09T07:09:00Z">
              <w:r>
                <w:rPr>
                  <w:rFonts w:ascii="Calibri" w:hAnsi="Calibri" w:cs="Calibri"/>
                  <w:color w:val="000000"/>
                  <w:sz w:val="16"/>
                  <w:szCs w:val="16"/>
                </w:rPr>
                <w:t>961</w:t>
              </w:r>
            </w:ins>
          </w:p>
        </w:tc>
        <w:tc>
          <w:tcPr>
            <w:tcW w:w="708" w:type="dxa"/>
            <w:vAlign w:val="center"/>
            <w:tcPrChange w:id="23810" w:author="Στάθης Καπ" w:date="2023-03-09T07:09:00Z">
              <w:tcPr>
                <w:tcW w:w="708" w:type="dxa"/>
                <w:tcBorders>
                  <w:bottom w:val="single" w:sz="4" w:space="0" w:color="auto"/>
                </w:tcBorders>
                <w:vAlign w:val="center"/>
              </w:tcPr>
            </w:tcPrChange>
          </w:tcPr>
          <w:p w14:paraId="57C607C6" w14:textId="2A2EF5FB" w:rsidR="00494D04" w:rsidRPr="007E0F91" w:rsidRDefault="00494D04" w:rsidP="00494D04">
            <w:pPr>
              <w:jc w:val="center"/>
              <w:rPr>
                <w:ins w:id="23811" w:author="Στάθης Καπ" w:date="2023-03-09T06:09:00Z"/>
                <w:sz w:val="16"/>
                <w:szCs w:val="16"/>
              </w:rPr>
            </w:pPr>
            <w:ins w:id="23812"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23813" w:author="Στάθης Καπ" w:date="2023-03-09T07:09:00Z">
              <w:tcPr>
                <w:tcW w:w="652" w:type="dxa"/>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23814" w:author="Στάθης Καπ" w:date="2023-03-09T06:09:00Z"/>
                <w:sz w:val="16"/>
                <w:szCs w:val="16"/>
              </w:rPr>
            </w:pPr>
            <w:ins w:id="23815"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23816" w:author="Στάθης Καπ" w:date="2023-03-09T07:09:00Z">
              <w:tcPr>
                <w:tcW w:w="453" w:type="dxa"/>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23817" w:author="Στάθης Καπ" w:date="2023-03-09T06:09:00Z"/>
                <w:sz w:val="16"/>
                <w:szCs w:val="16"/>
              </w:rPr>
            </w:pPr>
            <w:ins w:id="23818" w:author="Στάθης Καπ" w:date="2023-03-09T07:09:00Z">
              <w:r>
                <w:rPr>
                  <w:rFonts w:ascii="Calibri" w:hAnsi="Calibri" w:cs="Calibri"/>
                  <w:color w:val="000000"/>
                  <w:sz w:val="16"/>
                  <w:szCs w:val="16"/>
                </w:rPr>
                <w:t>964</w:t>
              </w:r>
            </w:ins>
          </w:p>
        </w:tc>
        <w:tc>
          <w:tcPr>
            <w:tcW w:w="454" w:type="dxa"/>
            <w:vAlign w:val="center"/>
            <w:tcPrChange w:id="23819" w:author="Στάθης Καπ" w:date="2023-03-09T07:09:00Z">
              <w:tcPr>
                <w:tcW w:w="454" w:type="dxa"/>
                <w:tcBorders>
                  <w:bottom w:val="single" w:sz="4" w:space="0" w:color="auto"/>
                </w:tcBorders>
                <w:vAlign w:val="center"/>
              </w:tcPr>
            </w:tcPrChange>
          </w:tcPr>
          <w:p w14:paraId="4FDCE63F" w14:textId="5D0D38F8" w:rsidR="00494D04" w:rsidRPr="007E0F91" w:rsidRDefault="00494D04" w:rsidP="00494D04">
            <w:pPr>
              <w:jc w:val="center"/>
              <w:rPr>
                <w:ins w:id="23820" w:author="Στάθης Καπ" w:date="2023-03-09T06:09:00Z"/>
                <w:sz w:val="16"/>
                <w:szCs w:val="16"/>
              </w:rPr>
            </w:pPr>
            <w:ins w:id="23821" w:author="Στάθης Καπ" w:date="2023-03-09T07:09:00Z">
              <w:r>
                <w:rPr>
                  <w:rFonts w:ascii="Calibri" w:hAnsi="Calibri" w:cs="Calibri"/>
                  <w:color w:val="000000"/>
                  <w:sz w:val="16"/>
                  <w:szCs w:val="16"/>
                </w:rPr>
                <w:t>-0.31</w:t>
              </w:r>
            </w:ins>
          </w:p>
        </w:tc>
        <w:tc>
          <w:tcPr>
            <w:tcW w:w="454" w:type="dxa"/>
            <w:vAlign w:val="center"/>
            <w:tcPrChange w:id="23822" w:author="Στάθης Καπ" w:date="2023-03-09T07:09:00Z">
              <w:tcPr>
                <w:tcW w:w="454" w:type="dxa"/>
                <w:tcBorders>
                  <w:bottom w:val="single" w:sz="4" w:space="0" w:color="auto"/>
                </w:tcBorders>
                <w:vAlign w:val="bottom"/>
              </w:tcPr>
            </w:tcPrChange>
          </w:tcPr>
          <w:p w14:paraId="6879F1C0" w14:textId="029AD098" w:rsidR="00494D04" w:rsidRPr="007E0F91" w:rsidRDefault="00494D04" w:rsidP="00494D04">
            <w:pPr>
              <w:jc w:val="center"/>
              <w:rPr>
                <w:ins w:id="23823" w:author="Στάθης Καπ" w:date="2023-03-09T06:09:00Z"/>
                <w:sz w:val="16"/>
                <w:szCs w:val="16"/>
              </w:rPr>
            </w:pPr>
            <w:ins w:id="23824"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23825" w:author="Στάθης Καπ" w:date="2023-03-09T07:09:00Z">
              <w:tcPr>
                <w:tcW w:w="457" w:type="dxa"/>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23826" w:author="Στάθης Καπ" w:date="2023-03-09T06:09:00Z"/>
                <w:sz w:val="16"/>
                <w:szCs w:val="16"/>
              </w:rPr>
            </w:pPr>
            <w:ins w:id="23827"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23828" w:author="Στάθης Καπ" w:date="2023-03-09T07:09:00Z">
              <w:tcPr>
                <w:tcW w:w="453" w:type="dxa"/>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23829" w:author="Στάθης Καπ" w:date="2023-03-09T06:09:00Z"/>
                <w:sz w:val="16"/>
                <w:szCs w:val="16"/>
              </w:rPr>
            </w:pPr>
            <w:ins w:id="23830" w:author="Στάθης Καπ" w:date="2023-03-09T07:09:00Z">
              <w:r>
                <w:rPr>
                  <w:rFonts w:ascii="Calibri" w:hAnsi="Calibri" w:cs="Calibri"/>
                  <w:color w:val="000000"/>
                  <w:sz w:val="16"/>
                  <w:szCs w:val="16"/>
                </w:rPr>
                <w:t>958</w:t>
              </w:r>
            </w:ins>
          </w:p>
        </w:tc>
        <w:tc>
          <w:tcPr>
            <w:tcW w:w="454" w:type="dxa"/>
            <w:vAlign w:val="center"/>
            <w:tcPrChange w:id="23831" w:author="Στάθης Καπ" w:date="2023-03-09T07:09:00Z">
              <w:tcPr>
                <w:tcW w:w="454" w:type="dxa"/>
                <w:tcBorders>
                  <w:bottom w:val="single" w:sz="4" w:space="0" w:color="auto"/>
                </w:tcBorders>
                <w:vAlign w:val="center"/>
              </w:tcPr>
            </w:tcPrChange>
          </w:tcPr>
          <w:p w14:paraId="38BE6AF5" w14:textId="3AA88EEA" w:rsidR="00494D04" w:rsidRPr="007E0F91" w:rsidRDefault="00494D04" w:rsidP="00494D04">
            <w:pPr>
              <w:jc w:val="center"/>
              <w:rPr>
                <w:ins w:id="23832" w:author="Στάθης Καπ" w:date="2023-03-09T06:09:00Z"/>
                <w:sz w:val="16"/>
                <w:szCs w:val="16"/>
              </w:rPr>
            </w:pPr>
            <w:ins w:id="23833" w:author="Στάθης Καπ" w:date="2023-03-09T07:09:00Z">
              <w:r>
                <w:rPr>
                  <w:rFonts w:ascii="Calibri" w:hAnsi="Calibri" w:cs="Calibri"/>
                  <w:color w:val="000000"/>
                  <w:sz w:val="16"/>
                  <w:szCs w:val="16"/>
                </w:rPr>
                <w:t>0.31</w:t>
              </w:r>
            </w:ins>
          </w:p>
        </w:tc>
        <w:tc>
          <w:tcPr>
            <w:tcW w:w="454" w:type="dxa"/>
            <w:vAlign w:val="center"/>
            <w:tcPrChange w:id="23834" w:author="Στάθης Καπ" w:date="2023-03-09T07:09:00Z">
              <w:tcPr>
                <w:tcW w:w="454" w:type="dxa"/>
                <w:tcBorders>
                  <w:bottom w:val="single" w:sz="4" w:space="0" w:color="auto"/>
                </w:tcBorders>
                <w:vAlign w:val="bottom"/>
              </w:tcPr>
            </w:tcPrChange>
          </w:tcPr>
          <w:p w14:paraId="7C1A11CA" w14:textId="06F8139B" w:rsidR="00494D04" w:rsidRPr="007E0F91" w:rsidRDefault="00494D04" w:rsidP="00494D04">
            <w:pPr>
              <w:jc w:val="center"/>
              <w:rPr>
                <w:ins w:id="23835" w:author="Στάθης Καπ" w:date="2023-03-09T06:09:00Z"/>
                <w:sz w:val="16"/>
                <w:szCs w:val="16"/>
              </w:rPr>
            </w:pPr>
            <w:ins w:id="23836"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23837" w:author="Στάθης Καπ" w:date="2023-03-09T07:09:00Z">
              <w:tcPr>
                <w:tcW w:w="454" w:type="dxa"/>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23838" w:author="Στάθης Καπ" w:date="2023-03-09T06:09:00Z"/>
                <w:sz w:val="16"/>
                <w:szCs w:val="16"/>
              </w:rPr>
            </w:pPr>
            <w:ins w:id="23839"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23840" w:author="Στάθης Καπ" w:date="2023-03-09T07:09:00Z">
              <w:tcPr>
                <w:tcW w:w="453" w:type="dxa"/>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23841" w:author="Στάθης Καπ" w:date="2023-03-09T06:09:00Z"/>
                <w:sz w:val="16"/>
                <w:szCs w:val="16"/>
              </w:rPr>
            </w:pPr>
            <w:ins w:id="23842" w:author="Στάθης Καπ" w:date="2023-03-09T07:09:00Z">
              <w:r>
                <w:rPr>
                  <w:rFonts w:ascii="Calibri" w:hAnsi="Calibri" w:cs="Calibri"/>
                  <w:color w:val="000000"/>
                  <w:sz w:val="16"/>
                  <w:szCs w:val="16"/>
                </w:rPr>
                <w:t>917</w:t>
              </w:r>
            </w:ins>
          </w:p>
        </w:tc>
        <w:tc>
          <w:tcPr>
            <w:tcW w:w="454" w:type="dxa"/>
            <w:vAlign w:val="center"/>
            <w:tcPrChange w:id="23843" w:author="Στάθης Καπ" w:date="2023-03-09T07:09:00Z">
              <w:tcPr>
                <w:tcW w:w="454" w:type="dxa"/>
                <w:tcBorders>
                  <w:bottom w:val="single" w:sz="4" w:space="0" w:color="auto"/>
                </w:tcBorders>
                <w:vAlign w:val="center"/>
              </w:tcPr>
            </w:tcPrChange>
          </w:tcPr>
          <w:p w14:paraId="1B43F6FC" w14:textId="5E17E234" w:rsidR="00494D04" w:rsidRPr="007E0F91" w:rsidRDefault="00494D04" w:rsidP="00494D04">
            <w:pPr>
              <w:jc w:val="center"/>
              <w:rPr>
                <w:ins w:id="23844" w:author="Στάθης Καπ" w:date="2023-03-09T06:09:00Z"/>
                <w:sz w:val="16"/>
                <w:szCs w:val="16"/>
              </w:rPr>
            </w:pPr>
            <w:ins w:id="23845" w:author="Στάθης Καπ" w:date="2023-03-09T07:09:00Z">
              <w:r>
                <w:rPr>
                  <w:rFonts w:ascii="Calibri" w:hAnsi="Calibri" w:cs="Calibri"/>
                  <w:color w:val="000000"/>
                  <w:sz w:val="16"/>
                  <w:szCs w:val="16"/>
                </w:rPr>
                <w:t>4.58</w:t>
              </w:r>
            </w:ins>
          </w:p>
        </w:tc>
        <w:tc>
          <w:tcPr>
            <w:tcW w:w="454" w:type="dxa"/>
            <w:vAlign w:val="center"/>
            <w:tcPrChange w:id="23846" w:author="Στάθης Καπ" w:date="2023-03-09T07:09:00Z">
              <w:tcPr>
                <w:tcW w:w="454" w:type="dxa"/>
                <w:tcBorders>
                  <w:bottom w:val="single" w:sz="4" w:space="0" w:color="auto"/>
                </w:tcBorders>
                <w:vAlign w:val="bottom"/>
              </w:tcPr>
            </w:tcPrChange>
          </w:tcPr>
          <w:p w14:paraId="1966D1E1" w14:textId="225E8053" w:rsidR="00494D04" w:rsidRPr="007E0F91" w:rsidRDefault="00494D04" w:rsidP="00494D04">
            <w:pPr>
              <w:jc w:val="center"/>
              <w:rPr>
                <w:ins w:id="23847" w:author="Στάθης Καπ" w:date="2023-03-09T06:09:00Z"/>
                <w:sz w:val="16"/>
                <w:szCs w:val="16"/>
              </w:rPr>
            </w:pPr>
            <w:ins w:id="23848"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23849" w:author="Στάθης Καπ" w:date="2023-03-09T07:09:00Z">
              <w:tcPr>
                <w:tcW w:w="461" w:type="dxa"/>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23850" w:author="Στάθης Καπ" w:date="2023-03-09T06:09:00Z"/>
                <w:sz w:val="16"/>
                <w:szCs w:val="16"/>
              </w:rPr>
            </w:pPr>
            <w:ins w:id="23851"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8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853" w:author="Στάθης Καπ" w:date="2023-03-09T06:09:00Z"/>
          <w:trPrChange w:id="2385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85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23856" w:author="Στάθης Καπ" w:date="2023-03-09T06:09:00Z"/>
                <w:sz w:val="16"/>
                <w:szCs w:val="16"/>
              </w:rPr>
            </w:pPr>
            <w:ins w:id="23857"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23858" w:author="Στάθης Καπ" w:date="2023-03-09T07:09:00Z">
              <w:tcPr>
                <w:tcW w:w="565" w:type="dxa"/>
                <w:tcBorders>
                  <w:left w:val="single" w:sz="4" w:space="0" w:color="auto"/>
                  <w:bottom w:val="single" w:sz="4" w:space="0" w:color="auto"/>
                </w:tcBorders>
              </w:tcPr>
            </w:tcPrChange>
          </w:tcPr>
          <w:p w14:paraId="711BED8D" w14:textId="3E38979E" w:rsidR="00494D04" w:rsidRPr="007E0F91" w:rsidRDefault="00494D04" w:rsidP="00494D04">
            <w:pPr>
              <w:jc w:val="center"/>
              <w:rPr>
                <w:ins w:id="23859" w:author="Στάθης Καπ" w:date="2023-03-09T06:09:00Z"/>
                <w:sz w:val="16"/>
                <w:szCs w:val="16"/>
              </w:rPr>
            </w:pPr>
            <w:ins w:id="23860"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23861" w:author="Στάθης Καπ" w:date="2023-03-09T07:09:00Z">
              <w:tcPr>
                <w:tcW w:w="679" w:type="dxa"/>
                <w:tcBorders>
                  <w:bottom w:val="single" w:sz="4" w:space="0" w:color="auto"/>
                  <w:right w:val="single" w:sz="4" w:space="0" w:color="auto"/>
                </w:tcBorders>
              </w:tcPr>
            </w:tcPrChange>
          </w:tcPr>
          <w:p w14:paraId="577522E5" w14:textId="2DDB9502" w:rsidR="00494D04" w:rsidRPr="007E0F91" w:rsidRDefault="00494D04" w:rsidP="00494D04">
            <w:pPr>
              <w:jc w:val="center"/>
              <w:rPr>
                <w:ins w:id="23862" w:author="Στάθης Καπ" w:date="2023-03-09T06:09:00Z"/>
                <w:sz w:val="16"/>
                <w:szCs w:val="16"/>
              </w:rPr>
            </w:pPr>
            <w:ins w:id="23863"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23864" w:author="Στάθης Καπ" w:date="2023-03-09T07:09:00Z">
              <w:tcPr>
                <w:tcW w:w="453" w:type="dxa"/>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23865" w:author="Στάθης Καπ" w:date="2023-03-09T06:09:00Z"/>
                <w:sz w:val="16"/>
                <w:szCs w:val="16"/>
              </w:rPr>
            </w:pPr>
            <w:ins w:id="23866" w:author="Στάθης Καπ" w:date="2023-03-09T07:09:00Z">
              <w:r>
                <w:rPr>
                  <w:rFonts w:ascii="Calibri" w:hAnsi="Calibri" w:cs="Calibri"/>
                  <w:color w:val="000000"/>
                  <w:sz w:val="16"/>
                  <w:szCs w:val="16"/>
                </w:rPr>
                <w:t>1032</w:t>
              </w:r>
            </w:ins>
          </w:p>
        </w:tc>
        <w:tc>
          <w:tcPr>
            <w:tcW w:w="708" w:type="dxa"/>
            <w:vAlign w:val="center"/>
            <w:tcPrChange w:id="23867" w:author="Στάθης Καπ" w:date="2023-03-09T07:09:00Z">
              <w:tcPr>
                <w:tcW w:w="708" w:type="dxa"/>
                <w:tcBorders>
                  <w:bottom w:val="single" w:sz="4" w:space="0" w:color="auto"/>
                </w:tcBorders>
                <w:vAlign w:val="center"/>
              </w:tcPr>
            </w:tcPrChange>
          </w:tcPr>
          <w:p w14:paraId="02F9E3AA" w14:textId="6B303F38" w:rsidR="00494D04" w:rsidRPr="007E0F91" w:rsidRDefault="00494D04" w:rsidP="00494D04">
            <w:pPr>
              <w:jc w:val="center"/>
              <w:rPr>
                <w:ins w:id="23868" w:author="Στάθης Καπ" w:date="2023-03-09T06:09:00Z"/>
                <w:sz w:val="16"/>
                <w:szCs w:val="16"/>
              </w:rPr>
            </w:pPr>
            <w:ins w:id="23869"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23870" w:author="Στάθης Καπ" w:date="2023-03-09T07:09:00Z">
              <w:tcPr>
                <w:tcW w:w="652" w:type="dxa"/>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23871" w:author="Στάθης Καπ" w:date="2023-03-09T06:09:00Z"/>
                <w:sz w:val="16"/>
                <w:szCs w:val="16"/>
              </w:rPr>
            </w:pPr>
            <w:ins w:id="23872"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23873" w:author="Στάθης Καπ" w:date="2023-03-09T07:09:00Z">
              <w:tcPr>
                <w:tcW w:w="453" w:type="dxa"/>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23874" w:author="Στάθης Καπ" w:date="2023-03-09T06:09:00Z"/>
                <w:sz w:val="16"/>
                <w:szCs w:val="16"/>
              </w:rPr>
            </w:pPr>
            <w:ins w:id="23875" w:author="Στάθης Καπ" w:date="2023-03-09T07:09:00Z">
              <w:r>
                <w:rPr>
                  <w:rFonts w:ascii="Calibri" w:hAnsi="Calibri" w:cs="Calibri"/>
                  <w:color w:val="000000"/>
                  <w:sz w:val="16"/>
                  <w:szCs w:val="16"/>
                </w:rPr>
                <w:t>998</w:t>
              </w:r>
            </w:ins>
          </w:p>
        </w:tc>
        <w:tc>
          <w:tcPr>
            <w:tcW w:w="454" w:type="dxa"/>
            <w:vAlign w:val="center"/>
            <w:tcPrChange w:id="23876" w:author="Στάθης Καπ" w:date="2023-03-09T07:09:00Z">
              <w:tcPr>
                <w:tcW w:w="454" w:type="dxa"/>
                <w:tcBorders>
                  <w:bottom w:val="single" w:sz="4" w:space="0" w:color="auto"/>
                </w:tcBorders>
                <w:vAlign w:val="center"/>
              </w:tcPr>
            </w:tcPrChange>
          </w:tcPr>
          <w:p w14:paraId="0813F5AB" w14:textId="191C4588" w:rsidR="00494D04" w:rsidRPr="007E0F91" w:rsidRDefault="00494D04" w:rsidP="00494D04">
            <w:pPr>
              <w:jc w:val="center"/>
              <w:rPr>
                <w:ins w:id="23877" w:author="Στάθης Καπ" w:date="2023-03-09T06:09:00Z"/>
                <w:sz w:val="16"/>
                <w:szCs w:val="16"/>
              </w:rPr>
            </w:pPr>
            <w:ins w:id="23878" w:author="Στάθης Καπ" w:date="2023-03-09T07:09:00Z">
              <w:r>
                <w:rPr>
                  <w:rFonts w:ascii="Calibri" w:hAnsi="Calibri" w:cs="Calibri"/>
                  <w:color w:val="000000"/>
                  <w:sz w:val="16"/>
                  <w:szCs w:val="16"/>
                </w:rPr>
                <w:t>3.29</w:t>
              </w:r>
            </w:ins>
          </w:p>
        </w:tc>
        <w:tc>
          <w:tcPr>
            <w:tcW w:w="454" w:type="dxa"/>
            <w:vAlign w:val="center"/>
            <w:tcPrChange w:id="23879" w:author="Στάθης Καπ" w:date="2023-03-09T07:09:00Z">
              <w:tcPr>
                <w:tcW w:w="454" w:type="dxa"/>
                <w:tcBorders>
                  <w:bottom w:val="single" w:sz="4" w:space="0" w:color="auto"/>
                </w:tcBorders>
                <w:vAlign w:val="bottom"/>
              </w:tcPr>
            </w:tcPrChange>
          </w:tcPr>
          <w:p w14:paraId="00C45799" w14:textId="72988663" w:rsidR="00494D04" w:rsidRPr="007E0F91" w:rsidRDefault="00494D04" w:rsidP="00494D04">
            <w:pPr>
              <w:jc w:val="center"/>
              <w:rPr>
                <w:ins w:id="23880" w:author="Στάθης Καπ" w:date="2023-03-09T06:09:00Z"/>
                <w:sz w:val="16"/>
                <w:szCs w:val="16"/>
              </w:rPr>
            </w:pPr>
            <w:ins w:id="23881"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23882" w:author="Στάθης Καπ" w:date="2023-03-09T07:09:00Z">
              <w:tcPr>
                <w:tcW w:w="457" w:type="dxa"/>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23883" w:author="Στάθης Καπ" w:date="2023-03-09T06:09:00Z"/>
                <w:sz w:val="16"/>
                <w:szCs w:val="16"/>
              </w:rPr>
            </w:pPr>
            <w:ins w:id="23884"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23885" w:author="Στάθης Καπ" w:date="2023-03-09T07:09:00Z">
              <w:tcPr>
                <w:tcW w:w="453" w:type="dxa"/>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23886" w:author="Στάθης Καπ" w:date="2023-03-09T06:09:00Z"/>
                <w:sz w:val="16"/>
                <w:szCs w:val="16"/>
              </w:rPr>
            </w:pPr>
            <w:ins w:id="23887" w:author="Στάθης Καπ" w:date="2023-03-09T07:09:00Z">
              <w:r>
                <w:rPr>
                  <w:rFonts w:ascii="Calibri" w:hAnsi="Calibri" w:cs="Calibri"/>
                  <w:color w:val="000000"/>
                  <w:sz w:val="16"/>
                  <w:szCs w:val="16"/>
                </w:rPr>
                <w:t>995</w:t>
              </w:r>
            </w:ins>
          </w:p>
        </w:tc>
        <w:tc>
          <w:tcPr>
            <w:tcW w:w="454" w:type="dxa"/>
            <w:vAlign w:val="center"/>
            <w:tcPrChange w:id="23888" w:author="Στάθης Καπ" w:date="2023-03-09T07:09:00Z">
              <w:tcPr>
                <w:tcW w:w="454" w:type="dxa"/>
                <w:tcBorders>
                  <w:bottom w:val="single" w:sz="4" w:space="0" w:color="auto"/>
                </w:tcBorders>
                <w:vAlign w:val="center"/>
              </w:tcPr>
            </w:tcPrChange>
          </w:tcPr>
          <w:p w14:paraId="2621FE34" w14:textId="122379C5" w:rsidR="00494D04" w:rsidRPr="007E0F91" w:rsidRDefault="00494D04" w:rsidP="00494D04">
            <w:pPr>
              <w:jc w:val="center"/>
              <w:rPr>
                <w:ins w:id="23889" w:author="Στάθης Καπ" w:date="2023-03-09T06:09:00Z"/>
                <w:sz w:val="16"/>
                <w:szCs w:val="16"/>
              </w:rPr>
            </w:pPr>
            <w:ins w:id="23890" w:author="Στάθης Καπ" w:date="2023-03-09T07:09:00Z">
              <w:r>
                <w:rPr>
                  <w:rFonts w:ascii="Calibri" w:hAnsi="Calibri" w:cs="Calibri"/>
                  <w:color w:val="000000"/>
                  <w:sz w:val="16"/>
                  <w:szCs w:val="16"/>
                </w:rPr>
                <w:t>3.59</w:t>
              </w:r>
            </w:ins>
          </w:p>
        </w:tc>
        <w:tc>
          <w:tcPr>
            <w:tcW w:w="454" w:type="dxa"/>
            <w:vAlign w:val="center"/>
            <w:tcPrChange w:id="23891" w:author="Στάθης Καπ" w:date="2023-03-09T07:09:00Z">
              <w:tcPr>
                <w:tcW w:w="454" w:type="dxa"/>
                <w:tcBorders>
                  <w:bottom w:val="single" w:sz="4" w:space="0" w:color="auto"/>
                </w:tcBorders>
                <w:vAlign w:val="bottom"/>
              </w:tcPr>
            </w:tcPrChange>
          </w:tcPr>
          <w:p w14:paraId="0121D17C" w14:textId="73662987" w:rsidR="00494D04" w:rsidRPr="007E0F91" w:rsidRDefault="00494D04" w:rsidP="00494D04">
            <w:pPr>
              <w:jc w:val="center"/>
              <w:rPr>
                <w:ins w:id="23892" w:author="Στάθης Καπ" w:date="2023-03-09T06:09:00Z"/>
                <w:sz w:val="16"/>
                <w:szCs w:val="16"/>
              </w:rPr>
            </w:pPr>
            <w:ins w:id="23893"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23894" w:author="Στάθης Καπ" w:date="2023-03-09T07:09:00Z">
              <w:tcPr>
                <w:tcW w:w="454" w:type="dxa"/>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23895" w:author="Στάθης Καπ" w:date="2023-03-09T06:09:00Z"/>
                <w:sz w:val="16"/>
                <w:szCs w:val="16"/>
              </w:rPr>
            </w:pPr>
            <w:ins w:id="23896"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23897" w:author="Στάθης Καπ" w:date="2023-03-09T07:09:00Z">
              <w:tcPr>
                <w:tcW w:w="453" w:type="dxa"/>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23898" w:author="Στάθης Καπ" w:date="2023-03-09T06:09:00Z"/>
                <w:sz w:val="16"/>
                <w:szCs w:val="16"/>
              </w:rPr>
            </w:pPr>
            <w:ins w:id="23899" w:author="Στάθης Καπ" w:date="2023-03-09T07:09:00Z">
              <w:r>
                <w:rPr>
                  <w:rFonts w:ascii="Calibri" w:hAnsi="Calibri" w:cs="Calibri"/>
                  <w:color w:val="000000"/>
                  <w:sz w:val="16"/>
                  <w:szCs w:val="16"/>
                </w:rPr>
                <w:t>944</w:t>
              </w:r>
            </w:ins>
          </w:p>
        </w:tc>
        <w:tc>
          <w:tcPr>
            <w:tcW w:w="454" w:type="dxa"/>
            <w:vAlign w:val="center"/>
            <w:tcPrChange w:id="23900" w:author="Στάθης Καπ" w:date="2023-03-09T07:09:00Z">
              <w:tcPr>
                <w:tcW w:w="454" w:type="dxa"/>
                <w:tcBorders>
                  <w:bottom w:val="single" w:sz="4" w:space="0" w:color="auto"/>
                </w:tcBorders>
                <w:vAlign w:val="center"/>
              </w:tcPr>
            </w:tcPrChange>
          </w:tcPr>
          <w:p w14:paraId="3FE4606C" w14:textId="6A6886AA" w:rsidR="00494D04" w:rsidRPr="007E0F91" w:rsidRDefault="00494D04" w:rsidP="00494D04">
            <w:pPr>
              <w:jc w:val="center"/>
              <w:rPr>
                <w:ins w:id="23901" w:author="Στάθης Καπ" w:date="2023-03-09T06:09:00Z"/>
                <w:sz w:val="16"/>
                <w:szCs w:val="16"/>
              </w:rPr>
            </w:pPr>
            <w:ins w:id="23902" w:author="Στάθης Καπ" w:date="2023-03-09T07:09:00Z">
              <w:r>
                <w:rPr>
                  <w:rFonts w:ascii="Calibri" w:hAnsi="Calibri" w:cs="Calibri"/>
                  <w:color w:val="000000"/>
                  <w:sz w:val="16"/>
                  <w:szCs w:val="16"/>
                </w:rPr>
                <w:t>8.53</w:t>
              </w:r>
            </w:ins>
          </w:p>
        </w:tc>
        <w:tc>
          <w:tcPr>
            <w:tcW w:w="454" w:type="dxa"/>
            <w:vAlign w:val="center"/>
            <w:tcPrChange w:id="23903" w:author="Στάθης Καπ" w:date="2023-03-09T07:09:00Z">
              <w:tcPr>
                <w:tcW w:w="454" w:type="dxa"/>
                <w:tcBorders>
                  <w:bottom w:val="single" w:sz="4" w:space="0" w:color="auto"/>
                </w:tcBorders>
                <w:vAlign w:val="bottom"/>
              </w:tcPr>
            </w:tcPrChange>
          </w:tcPr>
          <w:p w14:paraId="3753E733" w14:textId="5DF8C75C" w:rsidR="00494D04" w:rsidRPr="007E0F91" w:rsidRDefault="00494D04" w:rsidP="00494D04">
            <w:pPr>
              <w:jc w:val="center"/>
              <w:rPr>
                <w:ins w:id="23904" w:author="Στάθης Καπ" w:date="2023-03-09T06:09:00Z"/>
                <w:sz w:val="16"/>
                <w:szCs w:val="16"/>
              </w:rPr>
            </w:pPr>
            <w:ins w:id="23905"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23906" w:author="Στάθης Καπ" w:date="2023-03-09T07:09:00Z">
              <w:tcPr>
                <w:tcW w:w="461" w:type="dxa"/>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23907" w:author="Στάθης Καπ" w:date="2023-03-09T06:09:00Z"/>
                <w:sz w:val="16"/>
                <w:szCs w:val="16"/>
              </w:rPr>
            </w:pPr>
            <w:ins w:id="23908"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9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910" w:author="Στάθης Καπ" w:date="2023-03-09T06:09:00Z"/>
          <w:trPrChange w:id="2391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91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23913" w:author="Στάθης Καπ" w:date="2023-03-09T06:09:00Z"/>
                <w:sz w:val="16"/>
                <w:szCs w:val="16"/>
              </w:rPr>
            </w:pPr>
            <w:ins w:id="23914"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23915" w:author="Στάθης Καπ" w:date="2023-03-09T07:09:00Z">
              <w:tcPr>
                <w:tcW w:w="565" w:type="dxa"/>
                <w:tcBorders>
                  <w:left w:val="single" w:sz="4" w:space="0" w:color="auto"/>
                  <w:bottom w:val="single" w:sz="4" w:space="0" w:color="auto"/>
                </w:tcBorders>
              </w:tcPr>
            </w:tcPrChange>
          </w:tcPr>
          <w:p w14:paraId="6CE9DD53" w14:textId="3E054187" w:rsidR="00494D04" w:rsidRPr="007E0F91" w:rsidRDefault="00494D04" w:rsidP="00494D04">
            <w:pPr>
              <w:jc w:val="center"/>
              <w:rPr>
                <w:ins w:id="23916" w:author="Στάθης Καπ" w:date="2023-03-09T06:09:00Z"/>
                <w:sz w:val="16"/>
                <w:szCs w:val="16"/>
              </w:rPr>
            </w:pPr>
            <w:ins w:id="23917"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23918" w:author="Στάθης Καπ" w:date="2023-03-09T07:09:00Z">
              <w:tcPr>
                <w:tcW w:w="679" w:type="dxa"/>
                <w:tcBorders>
                  <w:bottom w:val="single" w:sz="4" w:space="0" w:color="auto"/>
                  <w:right w:val="single" w:sz="4" w:space="0" w:color="auto"/>
                </w:tcBorders>
              </w:tcPr>
            </w:tcPrChange>
          </w:tcPr>
          <w:p w14:paraId="62DCA113" w14:textId="710E7F5B" w:rsidR="00494D04" w:rsidRPr="007E0F91" w:rsidRDefault="00494D04" w:rsidP="00494D04">
            <w:pPr>
              <w:jc w:val="center"/>
              <w:rPr>
                <w:ins w:id="23919" w:author="Στάθης Καπ" w:date="2023-03-09T06:09:00Z"/>
                <w:sz w:val="16"/>
                <w:szCs w:val="16"/>
              </w:rPr>
            </w:pPr>
            <w:ins w:id="23920"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23921" w:author="Στάθης Καπ" w:date="2023-03-09T07:09:00Z">
              <w:tcPr>
                <w:tcW w:w="453" w:type="dxa"/>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23922" w:author="Στάθης Καπ" w:date="2023-03-09T06:09:00Z"/>
                <w:sz w:val="16"/>
                <w:szCs w:val="16"/>
              </w:rPr>
            </w:pPr>
            <w:ins w:id="23923" w:author="Στάθης Καπ" w:date="2023-03-09T07:09:00Z">
              <w:r>
                <w:rPr>
                  <w:rFonts w:ascii="Calibri" w:hAnsi="Calibri" w:cs="Calibri"/>
                  <w:color w:val="000000"/>
                  <w:sz w:val="16"/>
                  <w:szCs w:val="16"/>
                </w:rPr>
                <w:t>1080</w:t>
              </w:r>
            </w:ins>
          </w:p>
        </w:tc>
        <w:tc>
          <w:tcPr>
            <w:tcW w:w="708" w:type="dxa"/>
            <w:vAlign w:val="center"/>
            <w:tcPrChange w:id="23924" w:author="Στάθης Καπ" w:date="2023-03-09T07:09:00Z">
              <w:tcPr>
                <w:tcW w:w="708" w:type="dxa"/>
                <w:tcBorders>
                  <w:bottom w:val="single" w:sz="4" w:space="0" w:color="auto"/>
                </w:tcBorders>
                <w:vAlign w:val="center"/>
              </w:tcPr>
            </w:tcPrChange>
          </w:tcPr>
          <w:p w14:paraId="6AC41F9E" w14:textId="388ACAFE" w:rsidR="00494D04" w:rsidRPr="007E0F91" w:rsidRDefault="00494D04" w:rsidP="00494D04">
            <w:pPr>
              <w:jc w:val="center"/>
              <w:rPr>
                <w:ins w:id="23925" w:author="Στάθης Καπ" w:date="2023-03-09T06:09:00Z"/>
                <w:sz w:val="16"/>
                <w:szCs w:val="16"/>
              </w:rPr>
            </w:pPr>
            <w:ins w:id="23926"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23927" w:author="Στάθης Καπ" w:date="2023-03-09T07:09:00Z">
              <w:tcPr>
                <w:tcW w:w="652" w:type="dxa"/>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23928" w:author="Στάθης Καπ" w:date="2023-03-09T06:09:00Z"/>
                <w:sz w:val="16"/>
                <w:szCs w:val="16"/>
              </w:rPr>
            </w:pPr>
            <w:ins w:id="23929"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23930" w:author="Στάθης Καπ" w:date="2023-03-09T07:09:00Z">
              <w:tcPr>
                <w:tcW w:w="453" w:type="dxa"/>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23931" w:author="Στάθης Καπ" w:date="2023-03-09T06:09:00Z"/>
                <w:sz w:val="16"/>
                <w:szCs w:val="16"/>
              </w:rPr>
            </w:pPr>
            <w:ins w:id="23932" w:author="Στάθης Καπ" w:date="2023-03-09T07:09:00Z">
              <w:r>
                <w:rPr>
                  <w:rFonts w:ascii="Calibri" w:hAnsi="Calibri" w:cs="Calibri"/>
                  <w:color w:val="000000"/>
                  <w:sz w:val="16"/>
                  <w:szCs w:val="16"/>
                </w:rPr>
                <w:t>1018</w:t>
              </w:r>
            </w:ins>
          </w:p>
        </w:tc>
        <w:tc>
          <w:tcPr>
            <w:tcW w:w="454" w:type="dxa"/>
            <w:vAlign w:val="center"/>
            <w:tcPrChange w:id="23933" w:author="Στάθης Καπ" w:date="2023-03-09T07:09:00Z">
              <w:tcPr>
                <w:tcW w:w="454" w:type="dxa"/>
                <w:tcBorders>
                  <w:bottom w:val="single" w:sz="4" w:space="0" w:color="auto"/>
                </w:tcBorders>
                <w:vAlign w:val="center"/>
              </w:tcPr>
            </w:tcPrChange>
          </w:tcPr>
          <w:p w14:paraId="77E36BCD" w14:textId="0C26BA78" w:rsidR="00494D04" w:rsidRPr="007E0F91" w:rsidRDefault="00494D04" w:rsidP="00494D04">
            <w:pPr>
              <w:jc w:val="center"/>
              <w:rPr>
                <w:ins w:id="23934" w:author="Στάθης Καπ" w:date="2023-03-09T06:09:00Z"/>
                <w:sz w:val="16"/>
                <w:szCs w:val="16"/>
              </w:rPr>
            </w:pPr>
            <w:ins w:id="23935" w:author="Στάθης Καπ" w:date="2023-03-09T07:09:00Z">
              <w:r>
                <w:rPr>
                  <w:rFonts w:ascii="Calibri" w:hAnsi="Calibri" w:cs="Calibri"/>
                  <w:color w:val="000000"/>
                  <w:sz w:val="16"/>
                  <w:szCs w:val="16"/>
                </w:rPr>
                <w:t>5.74</w:t>
              </w:r>
            </w:ins>
          </w:p>
        </w:tc>
        <w:tc>
          <w:tcPr>
            <w:tcW w:w="454" w:type="dxa"/>
            <w:vAlign w:val="center"/>
            <w:tcPrChange w:id="23936" w:author="Στάθης Καπ" w:date="2023-03-09T07:09:00Z">
              <w:tcPr>
                <w:tcW w:w="454" w:type="dxa"/>
                <w:tcBorders>
                  <w:bottom w:val="single" w:sz="4" w:space="0" w:color="auto"/>
                </w:tcBorders>
                <w:vAlign w:val="bottom"/>
              </w:tcPr>
            </w:tcPrChange>
          </w:tcPr>
          <w:p w14:paraId="6AAB9862" w14:textId="6E61593F" w:rsidR="00494D04" w:rsidRPr="007E0F91" w:rsidRDefault="00494D04" w:rsidP="00494D04">
            <w:pPr>
              <w:jc w:val="center"/>
              <w:rPr>
                <w:ins w:id="23937" w:author="Στάθης Καπ" w:date="2023-03-09T06:09:00Z"/>
                <w:sz w:val="16"/>
                <w:szCs w:val="16"/>
              </w:rPr>
            </w:pPr>
            <w:ins w:id="23938"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23939" w:author="Στάθης Καπ" w:date="2023-03-09T07:09:00Z">
              <w:tcPr>
                <w:tcW w:w="457" w:type="dxa"/>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23940" w:author="Στάθης Καπ" w:date="2023-03-09T06:09:00Z"/>
                <w:sz w:val="16"/>
                <w:szCs w:val="16"/>
              </w:rPr>
            </w:pPr>
            <w:ins w:id="23941"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23942" w:author="Στάθης Καπ" w:date="2023-03-09T07:09:00Z">
              <w:tcPr>
                <w:tcW w:w="453" w:type="dxa"/>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23943" w:author="Στάθης Καπ" w:date="2023-03-09T06:09:00Z"/>
                <w:sz w:val="16"/>
                <w:szCs w:val="16"/>
              </w:rPr>
            </w:pPr>
            <w:ins w:id="23944" w:author="Στάθης Καπ" w:date="2023-03-09T07:09:00Z">
              <w:r>
                <w:rPr>
                  <w:rFonts w:ascii="Calibri" w:hAnsi="Calibri" w:cs="Calibri"/>
                  <w:color w:val="000000"/>
                  <w:sz w:val="16"/>
                  <w:szCs w:val="16"/>
                </w:rPr>
                <w:t>1027</w:t>
              </w:r>
            </w:ins>
          </w:p>
        </w:tc>
        <w:tc>
          <w:tcPr>
            <w:tcW w:w="454" w:type="dxa"/>
            <w:vAlign w:val="center"/>
            <w:tcPrChange w:id="23945" w:author="Στάθης Καπ" w:date="2023-03-09T07:09:00Z">
              <w:tcPr>
                <w:tcW w:w="454" w:type="dxa"/>
                <w:tcBorders>
                  <w:bottom w:val="single" w:sz="4" w:space="0" w:color="auto"/>
                </w:tcBorders>
                <w:vAlign w:val="center"/>
              </w:tcPr>
            </w:tcPrChange>
          </w:tcPr>
          <w:p w14:paraId="1E5BF2BE" w14:textId="15A29324" w:rsidR="00494D04" w:rsidRPr="007E0F91" w:rsidRDefault="00494D04" w:rsidP="00494D04">
            <w:pPr>
              <w:jc w:val="center"/>
              <w:rPr>
                <w:ins w:id="23946" w:author="Στάθης Καπ" w:date="2023-03-09T06:09:00Z"/>
                <w:sz w:val="16"/>
                <w:szCs w:val="16"/>
              </w:rPr>
            </w:pPr>
            <w:ins w:id="23947" w:author="Στάθης Καπ" w:date="2023-03-09T07:09:00Z">
              <w:r>
                <w:rPr>
                  <w:rFonts w:ascii="Calibri" w:hAnsi="Calibri" w:cs="Calibri"/>
                  <w:color w:val="000000"/>
                  <w:sz w:val="16"/>
                  <w:szCs w:val="16"/>
                </w:rPr>
                <w:t>4.91</w:t>
              </w:r>
            </w:ins>
          </w:p>
        </w:tc>
        <w:tc>
          <w:tcPr>
            <w:tcW w:w="454" w:type="dxa"/>
            <w:vAlign w:val="center"/>
            <w:tcPrChange w:id="23948" w:author="Στάθης Καπ" w:date="2023-03-09T07:09:00Z">
              <w:tcPr>
                <w:tcW w:w="454" w:type="dxa"/>
                <w:tcBorders>
                  <w:bottom w:val="single" w:sz="4" w:space="0" w:color="auto"/>
                </w:tcBorders>
                <w:vAlign w:val="bottom"/>
              </w:tcPr>
            </w:tcPrChange>
          </w:tcPr>
          <w:p w14:paraId="487C343F" w14:textId="4F96C616" w:rsidR="00494D04" w:rsidRPr="007E0F91" w:rsidRDefault="00494D04" w:rsidP="00494D04">
            <w:pPr>
              <w:jc w:val="center"/>
              <w:rPr>
                <w:ins w:id="23949" w:author="Στάθης Καπ" w:date="2023-03-09T06:09:00Z"/>
                <w:sz w:val="16"/>
                <w:szCs w:val="16"/>
              </w:rPr>
            </w:pPr>
            <w:ins w:id="23950"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23951" w:author="Στάθης Καπ" w:date="2023-03-09T07:09:00Z">
              <w:tcPr>
                <w:tcW w:w="454" w:type="dxa"/>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23952" w:author="Στάθης Καπ" w:date="2023-03-09T06:09:00Z"/>
                <w:sz w:val="16"/>
                <w:szCs w:val="16"/>
              </w:rPr>
            </w:pPr>
            <w:ins w:id="23953"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23954" w:author="Στάθης Καπ" w:date="2023-03-09T07:09:00Z">
              <w:tcPr>
                <w:tcW w:w="453" w:type="dxa"/>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23955" w:author="Στάθης Καπ" w:date="2023-03-09T06:09:00Z"/>
                <w:sz w:val="16"/>
                <w:szCs w:val="16"/>
              </w:rPr>
            </w:pPr>
            <w:ins w:id="23956" w:author="Στάθης Καπ" w:date="2023-03-09T07:09:00Z">
              <w:r>
                <w:rPr>
                  <w:rFonts w:ascii="Calibri" w:hAnsi="Calibri" w:cs="Calibri"/>
                  <w:color w:val="000000"/>
                  <w:sz w:val="16"/>
                  <w:szCs w:val="16"/>
                </w:rPr>
                <w:t>1036</w:t>
              </w:r>
            </w:ins>
          </w:p>
        </w:tc>
        <w:tc>
          <w:tcPr>
            <w:tcW w:w="454" w:type="dxa"/>
            <w:vAlign w:val="center"/>
            <w:tcPrChange w:id="23957" w:author="Στάθης Καπ" w:date="2023-03-09T07:09:00Z">
              <w:tcPr>
                <w:tcW w:w="454" w:type="dxa"/>
                <w:tcBorders>
                  <w:bottom w:val="single" w:sz="4" w:space="0" w:color="auto"/>
                </w:tcBorders>
                <w:vAlign w:val="center"/>
              </w:tcPr>
            </w:tcPrChange>
          </w:tcPr>
          <w:p w14:paraId="5B060C99" w14:textId="55DAD15F" w:rsidR="00494D04" w:rsidRPr="007E0F91" w:rsidRDefault="00494D04" w:rsidP="00494D04">
            <w:pPr>
              <w:jc w:val="center"/>
              <w:rPr>
                <w:ins w:id="23958" w:author="Στάθης Καπ" w:date="2023-03-09T06:09:00Z"/>
                <w:sz w:val="16"/>
                <w:szCs w:val="16"/>
              </w:rPr>
            </w:pPr>
            <w:ins w:id="23959" w:author="Στάθης Καπ" w:date="2023-03-09T07:09:00Z">
              <w:r>
                <w:rPr>
                  <w:rFonts w:ascii="Calibri" w:hAnsi="Calibri" w:cs="Calibri"/>
                  <w:color w:val="000000"/>
                  <w:sz w:val="16"/>
                  <w:szCs w:val="16"/>
                </w:rPr>
                <w:t>4.07</w:t>
              </w:r>
            </w:ins>
          </w:p>
        </w:tc>
        <w:tc>
          <w:tcPr>
            <w:tcW w:w="454" w:type="dxa"/>
            <w:vAlign w:val="center"/>
            <w:tcPrChange w:id="23960" w:author="Στάθης Καπ" w:date="2023-03-09T07:09:00Z">
              <w:tcPr>
                <w:tcW w:w="454" w:type="dxa"/>
                <w:tcBorders>
                  <w:bottom w:val="single" w:sz="4" w:space="0" w:color="auto"/>
                </w:tcBorders>
                <w:vAlign w:val="bottom"/>
              </w:tcPr>
            </w:tcPrChange>
          </w:tcPr>
          <w:p w14:paraId="121E2AB1" w14:textId="61979418" w:rsidR="00494D04" w:rsidRPr="007E0F91" w:rsidRDefault="00494D04" w:rsidP="00494D04">
            <w:pPr>
              <w:jc w:val="center"/>
              <w:rPr>
                <w:ins w:id="23961" w:author="Στάθης Καπ" w:date="2023-03-09T06:09:00Z"/>
                <w:sz w:val="16"/>
                <w:szCs w:val="16"/>
              </w:rPr>
            </w:pPr>
            <w:ins w:id="23962"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23963" w:author="Στάθης Καπ" w:date="2023-03-09T07:09:00Z">
              <w:tcPr>
                <w:tcW w:w="461" w:type="dxa"/>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23964" w:author="Στάθης Καπ" w:date="2023-03-09T06:09:00Z"/>
                <w:sz w:val="16"/>
                <w:szCs w:val="16"/>
              </w:rPr>
            </w:pPr>
            <w:ins w:id="23965"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39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3967" w:author="Στάθης Καπ" w:date="2023-03-09T06:09:00Z"/>
          <w:trPrChange w:id="2396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396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23970" w:author="Στάθης Καπ" w:date="2023-03-09T06:09:00Z"/>
                <w:sz w:val="16"/>
                <w:szCs w:val="16"/>
              </w:rPr>
            </w:pPr>
            <w:ins w:id="23971"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23972" w:author="Στάθης Καπ" w:date="2023-03-09T07:09:00Z">
              <w:tcPr>
                <w:tcW w:w="565" w:type="dxa"/>
                <w:tcBorders>
                  <w:left w:val="single" w:sz="4" w:space="0" w:color="auto"/>
                  <w:bottom w:val="single" w:sz="4" w:space="0" w:color="auto"/>
                </w:tcBorders>
              </w:tcPr>
            </w:tcPrChange>
          </w:tcPr>
          <w:p w14:paraId="3E9B883D" w14:textId="281FC8C3" w:rsidR="00494D04" w:rsidRPr="007E0F91" w:rsidRDefault="00494D04" w:rsidP="00494D04">
            <w:pPr>
              <w:jc w:val="center"/>
              <w:rPr>
                <w:ins w:id="23973" w:author="Στάθης Καπ" w:date="2023-03-09T06:09:00Z"/>
                <w:sz w:val="16"/>
                <w:szCs w:val="16"/>
              </w:rPr>
            </w:pPr>
            <w:ins w:id="23974"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23975" w:author="Στάθης Καπ" w:date="2023-03-09T07:09:00Z">
              <w:tcPr>
                <w:tcW w:w="679" w:type="dxa"/>
                <w:tcBorders>
                  <w:bottom w:val="single" w:sz="4" w:space="0" w:color="auto"/>
                  <w:right w:val="single" w:sz="4" w:space="0" w:color="auto"/>
                </w:tcBorders>
              </w:tcPr>
            </w:tcPrChange>
          </w:tcPr>
          <w:p w14:paraId="6FC65836" w14:textId="67B776E1" w:rsidR="00494D04" w:rsidRPr="007E0F91" w:rsidRDefault="00494D04" w:rsidP="00494D04">
            <w:pPr>
              <w:jc w:val="center"/>
              <w:rPr>
                <w:ins w:id="23976" w:author="Στάθης Καπ" w:date="2023-03-09T06:09:00Z"/>
                <w:sz w:val="16"/>
                <w:szCs w:val="16"/>
              </w:rPr>
            </w:pPr>
            <w:ins w:id="23977"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23978" w:author="Στάθης Καπ" w:date="2023-03-09T07:09:00Z">
              <w:tcPr>
                <w:tcW w:w="453" w:type="dxa"/>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23979" w:author="Στάθης Καπ" w:date="2023-03-09T06:09:00Z"/>
                <w:sz w:val="16"/>
                <w:szCs w:val="16"/>
              </w:rPr>
            </w:pPr>
            <w:ins w:id="23980" w:author="Στάθης Καπ" w:date="2023-03-09T07:09:00Z">
              <w:r>
                <w:rPr>
                  <w:rFonts w:ascii="Calibri" w:hAnsi="Calibri" w:cs="Calibri"/>
                  <w:color w:val="000000"/>
                  <w:sz w:val="16"/>
                  <w:szCs w:val="16"/>
                </w:rPr>
                <w:t>907</w:t>
              </w:r>
            </w:ins>
          </w:p>
        </w:tc>
        <w:tc>
          <w:tcPr>
            <w:tcW w:w="708" w:type="dxa"/>
            <w:vAlign w:val="center"/>
            <w:tcPrChange w:id="23981" w:author="Στάθης Καπ" w:date="2023-03-09T07:09:00Z">
              <w:tcPr>
                <w:tcW w:w="708" w:type="dxa"/>
                <w:tcBorders>
                  <w:bottom w:val="single" w:sz="4" w:space="0" w:color="auto"/>
                </w:tcBorders>
                <w:vAlign w:val="center"/>
              </w:tcPr>
            </w:tcPrChange>
          </w:tcPr>
          <w:p w14:paraId="694C8724" w14:textId="6EE59017" w:rsidR="00494D04" w:rsidRPr="007E0F91" w:rsidRDefault="00494D04" w:rsidP="00494D04">
            <w:pPr>
              <w:jc w:val="center"/>
              <w:rPr>
                <w:ins w:id="23982" w:author="Στάθης Καπ" w:date="2023-03-09T06:09:00Z"/>
                <w:sz w:val="16"/>
                <w:szCs w:val="16"/>
              </w:rPr>
            </w:pPr>
            <w:ins w:id="23983"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23984" w:author="Στάθης Καπ" w:date="2023-03-09T07:09:00Z">
              <w:tcPr>
                <w:tcW w:w="652" w:type="dxa"/>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23985" w:author="Στάθης Καπ" w:date="2023-03-09T06:09:00Z"/>
                <w:sz w:val="16"/>
                <w:szCs w:val="16"/>
              </w:rPr>
            </w:pPr>
            <w:ins w:id="23986"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23987" w:author="Στάθης Καπ" w:date="2023-03-09T07:09:00Z">
              <w:tcPr>
                <w:tcW w:w="453" w:type="dxa"/>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23988" w:author="Στάθης Καπ" w:date="2023-03-09T06:09:00Z"/>
                <w:sz w:val="16"/>
                <w:szCs w:val="16"/>
              </w:rPr>
            </w:pPr>
            <w:ins w:id="23989" w:author="Στάθης Καπ" w:date="2023-03-09T07:09:00Z">
              <w:r>
                <w:rPr>
                  <w:rFonts w:ascii="Calibri" w:hAnsi="Calibri" w:cs="Calibri"/>
                  <w:color w:val="000000"/>
                  <w:sz w:val="16"/>
                  <w:szCs w:val="16"/>
                </w:rPr>
                <w:t>910</w:t>
              </w:r>
            </w:ins>
          </w:p>
        </w:tc>
        <w:tc>
          <w:tcPr>
            <w:tcW w:w="454" w:type="dxa"/>
            <w:vAlign w:val="center"/>
            <w:tcPrChange w:id="23990" w:author="Στάθης Καπ" w:date="2023-03-09T07:09:00Z">
              <w:tcPr>
                <w:tcW w:w="454" w:type="dxa"/>
                <w:tcBorders>
                  <w:bottom w:val="single" w:sz="4" w:space="0" w:color="auto"/>
                </w:tcBorders>
                <w:vAlign w:val="center"/>
              </w:tcPr>
            </w:tcPrChange>
          </w:tcPr>
          <w:p w14:paraId="5C08ECA0" w14:textId="28480013" w:rsidR="00494D04" w:rsidRPr="007E0F91" w:rsidRDefault="00494D04" w:rsidP="00494D04">
            <w:pPr>
              <w:jc w:val="center"/>
              <w:rPr>
                <w:ins w:id="23991" w:author="Στάθης Καπ" w:date="2023-03-09T06:09:00Z"/>
                <w:sz w:val="16"/>
                <w:szCs w:val="16"/>
              </w:rPr>
            </w:pPr>
            <w:ins w:id="23992" w:author="Στάθης Καπ" w:date="2023-03-09T07:09:00Z">
              <w:r>
                <w:rPr>
                  <w:rFonts w:ascii="Calibri" w:hAnsi="Calibri" w:cs="Calibri"/>
                  <w:color w:val="000000"/>
                  <w:sz w:val="16"/>
                  <w:szCs w:val="16"/>
                </w:rPr>
                <w:t>-0.33</w:t>
              </w:r>
            </w:ins>
          </w:p>
        </w:tc>
        <w:tc>
          <w:tcPr>
            <w:tcW w:w="454" w:type="dxa"/>
            <w:vAlign w:val="center"/>
            <w:tcPrChange w:id="23993" w:author="Στάθης Καπ" w:date="2023-03-09T07:09:00Z">
              <w:tcPr>
                <w:tcW w:w="454" w:type="dxa"/>
                <w:tcBorders>
                  <w:bottom w:val="single" w:sz="4" w:space="0" w:color="auto"/>
                </w:tcBorders>
                <w:vAlign w:val="bottom"/>
              </w:tcPr>
            </w:tcPrChange>
          </w:tcPr>
          <w:p w14:paraId="5D6A9090" w14:textId="07E5ED58" w:rsidR="00494D04" w:rsidRPr="007E0F91" w:rsidRDefault="00494D04" w:rsidP="00494D04">
            <w:pPr>
              <w:jc w:val="center"/>
              <w:rPr>
                <w:ins w:id="23994" w:author="Στάθης Καπ" w:date="2023-03-09T06:09:00Z"/>
                <w:sz w:val="16"/>
                <w:szCs w:val="16"/>
              </w:rPr>
            </w:pPr>
            <w:ins w:id="23995"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23996" w:author="Στάθης Καπ" w:date="2023-03-09T07:09:00Z">
              <w:tcPr>
                <w:tcW w:w="457" w:type="dxa"/>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23997" w:author="Στάθης Καπ" w:date="2023-03-09T06:09:00Z"/>
                <w:sz w:val="16"/>
                <w:szCs w:val="16"/>
              </w:rPr>
            </w:pPr>
            <w:ins w:id="23998"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23999" w:author="Στάθης Καπ" w:date="2023-03-09T07:09:00Z">
              <w:tcPr>
                <w:tcW w:w="453" w:type="dxa"/>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24000" w:author="Στάθης Καπ" w:date="2023-03-09T06:09:00Z"/>
                <w:sz w:val="16"/>
                <w:szCs w:val="16"/>
              </w:rPr>
            </w:pPr>
            <w:ins w:id="24001" w:author="Στάθης Καπ" w:date="2023-03-09T07:09:00Z">
              <w:r>
                <w:rPr>
                  <w:rFonts w:ascii="Calibri" w:hAnsi="Calibri" w:cs="Calibri"/>
                  <w:color w:val="000000"/>
                  <w:sz w:val="16"/>
                  <w:szCs w:val="16"/>
                </w:rPr>
                <w:t>870</w:t>
              </w:r>
            </w:ins>
          </w:p>
        </w:tc>
        <w:tc>
          <w:tcPr>
            <w:tcW w:w="454" w:type="dxa"/>
            <w:vAlign w:val="center"/>
            <w:tcPrChange w:id="24002" w:author="Στάθης Καπ" w:date="2023-03-09T07:09:00Z">
              <w:tcPr>
                <w:tcW w:w="454" w:type="dxa"/>
                <w:tcBorders>
                  <w:bottom w:val="single" w:sz="4" w:space="0" w:color="auto"/>
                </w:tcBorders>
                <w:vAlign w:val="center"/>
              </w:tcPr>
            </w:tcPrChange>
          </w:tcPr>
          <w:p w14:paraId="40B2850C" w14:textId="46B31926" w:rsidR="00494D04" w:rsidRPr="007E0F91" w:rsidRDefault="00494D04" w:rsidP="00494D04">
            <w:pPr>
              <w:jc w:val="center"/>
              <w:rPr>
                <w:ins w:id="24003" w:author="Στάθης Καπ" w:date="2023-03-09T06:09:00Z"/>
                <w:sz w:val="16"/>
                <w:szCs w:val="16"/>
              </w:rPr>
            </w:pPr>
            <w:ins w:id="24004" w:author="Στάθης Καπ" w:date="2023-03-09T07:09:00Z">
              <w:r>
                <w:rPr>
                  <w:rFonts w:ascii="Calibri" w:hAnsi="Calibri" w:cs="Calibri"/>
                  <w:color w:val="000000"/>
                  <w:sz w:val="16"/>
                  <w:szCs w:val="16"/>
                </w:rPr>
                <w:t>4.08</w:t>
              </w:r>
            </w:ins>
          </w:p>
        </w:tc>
        <w:tc>
          <w:tcPr>
            <w:tcW w:w="454" w:type="dxa"/>
            <w:vAlign w:val="center"/>
            <w:tcPrChange w:id="24005" w:author="Στάθης Καπ" w:date="2023-03-09T07:09:00Z">
              <w:tcPr>
                <w:tcW w:w="454" w:type="dxa"/>
                <w:tcBorders>
                  <w:bottom w:val="single" w:sz="4" w:space="0" w:color="auto"/>
                </w:tcBorders>
                <w:vAlign w:val="bottom"/>
              </w:tcPr>
            </w:tcPrChange>
          </w:tcPr>
          <w:p w14:paraId="1BA6F34E" w14:textId="13FF5278" w:rsidR="00494D04" w:rsidRPr="007E0F91" w:rsidRDefault="00494D04" w:rsidP="00494D04">
            <w:pPr>
              <w:jc w:val="center"/>
              <w:rPr>
                <w:ins w:id="24006" w:author="Στάθης Καπ" w:date="2023-03-09T06:09:00Z"/>
                <w:sz w:val="16"/>
                <w:szCs w:val="16"/>
              </w:rPr>
            </w:pPr>
            <w:ins w:id="24007"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24008" w:author="Στάθης Καπ" w:date="2023-03-09T07:09:00Z">
              <w:tcPr>
                <w:tcW w:w="454" w:type="dxa"/>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24009" w:author="Στάθης Καπ" w:date="2023-03-09T06:09:00Z"/>
                <w:sz w:val="16"/>
                <w:szCs w:val="16"/>
              </w:rPr>
            </w:pPr>
            <w:ins w:id="24010"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24011" w:author="Στάθης Καπ" w:date="2023-03-09T07:09:00Z">
              <w:tcPr>
                <w:tcW w:w="453" w:type="dxa"/>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24012" w:author="Στάθης Καπ" w:date="2023-03-09T06:09:00Z"/>
                <w:sz w:val="16"/>
                <w:szCs w:val="16"/>
              </w:rPr>
            </w:pPr>
            <w:ins w:id="24013" w:author="Στάθης Καπ" w:date="2023-03-09T07:09:00Z">
              <w:r>
                <w:rPr>
                  <w:rFonts w:ascii="Calibri" w:hAnsi="Calibri" w:cs="Calibri"/>
                  <w:color w:val="000000"/>
                  <w:sz w:val="16"/>
                  <w:szCs w:val="16"/>
                </w:rPr>
                <w:t>878</w:t>
              </w:r>
            </w:ins>
          </w:p>
        </w:tc>
        <w:tc>
          <w:tcPr>
            <w:tcW w:w="454" w:type="dxa"/>
            <w:vAlign w:val="center"/>
            <w:tcPrChange w:id="24014" w:author="Στάθης Καπ" w:date="2023-03-09T07:09:00Z">
              <w:tcPr>
                <w:tcW w:w="454" w:type="dxa"/>
                <w:tcBorders>
                  <w:bottom w:val="single" w:sz="4" w:space="0" w:color="auto"/>
                </w:tcBorders>
                <w:vAlign w:val="center"/>
              </w:tcPr>
            </w:tcPrChange>
          </w:tcPr>
          <w:p w14:paraId="49189D21" w14:textId="00EE002D" w:rsidR="00494D04" w:rsidRPr="007E0F91" w:rsidRDefault="00494D04" w:rsidP="00494D04">
            <w:pPr>
              <w:jc w:val="center"/>
              <w:rPr>
                <w:ins w:id="24015" w:author="Στάθης Καπ" w:date="2023-03-09T06:09:00Z"/>
                <w:sz w:val="16"/>
                <w:szCs w:val="16"/>
              </w:rPr>
            </w:pPr>
            <w:ins w:id="24016" w:author="Στάθης Καπ" w:date="2023-03-09T07:09:00Z">
              <w:r>
                <w:rPr>
                  <w:rFonts w:ascii="Calibri" w:hAnsi="Calibri" w:cs="Calibri"/>
                  <w:color w:val="000000"/>
                  <w:sz w:val="16"/>
                  <w:szCs w:val="16"/>
                </w:rPr>
                <w:t>3.2</w:t>
              </w:r>
            </w:ins>
          </w:p>
        </w:tc>
        <w:tc>
          <w:tcPr>
            <w:tcW w:w="454" w:type="dxa"/>
            <w:vAlign w:val="center"/>
            <w:tcPrChange w:id="24017" w:author="Στάθης Καπ" w:date="2023-03-09T07:09:00Z">
              <w:tcPr>
                <w:tcW w:w="454" w:type="dxa"/>
                <w:tcBorders>
                  <w:bottom w:val="single" w:sz="4" w:space="0" w:color="auto"/>
                </w:tcBorders>
                <w:vAlign w:val="bottom"/>
              </w:tcPr>
            </w:tcPrChange>
          </w:tcPr>
          <w:p w14:paraId="5050C504" w14:textId="45F470E9" w:rsidR="00494D04" w:rsidRPr="007E0F91" w:rsidRDefault="00494D04" w:rsidP="00494D04">
            <w:pPr>
              <w:jc w:val="center"/>
              <w:rPr>
                <w:ins w:id="24018" w:author="Στάθης Καπ" w:date="2023-03-09T06:09:00Z"/>
                <w:sz w:val="16"/>
                <w:szCs w:val="16"/>
              </w:rPr>
            </w:pPr>
            <w:ins w:id="24019"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24020" w:author="Στάθης Καπ" w:date="2023-03-09T07:09:00Z">
              <w:tcPr>
                <w:tcW w:w="461" w:type="dxa"/>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24021" w:author="Στάθης Καπ" w:date="2023-03-09T06:09:00Z"/>
                <w:sz w:val="16"/>
                <w:szCs w:val="16"/>
              </w:rPr>
            </w:pPr>
            <w:ins w:id="24022"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0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024" w:author="Στάθης Καπ" w:date="2023-03-09T06:09:00Z"/>
          <w:trPrChange w:id="2402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02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24027" w:author="Στάθης Καπ" w:date="2023-03-09T06:09:00Z"/>
                <w:sz w:val="16"/>
                <w:szCs w:val="16"/>
              </w:rPr>
            </w:pPr>
            <w:ins w:id="24028"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24029" w:author="Στάθης Καπ" w:date="2023-03-09T07:09:00Z">
              <w:tcPr>
                <w:tcW w:w="565" w:type="dxa"/>
                <w:tcBorders>
                  <w:left w:val="single" w:sz="4" w:space="0" w:color="auto"/>
                  <w:bottom w:val="single" w:sz="4" w:space="0" w:color="auto"/>
                </w:tcBorders>
              </w:tcPr>
            </w:tcPrChange>
          </w:tcPr>
          <w:p w14:paraId="4913A65C" w14:textId="029C2DA9" w:rsidR="00494D04" w:rsidRPr="007E0F91" w:rsidRDefault="00494D04" w:rsidP="00494D04">
            <w:pPr>
              <w:jc w:val="center"/>
              <w:rPr>
                <w:ins w:id="24030" w:author="Στάθης Καπ" w:date="2023-03-09T06:09:00Z"/>
                <w:sz w:val="16"/>
                <w:szCs w:val="16"/>
              </w:rPr>
            </w:pPr>
            <w:ins w:id="24031"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24032" w:author="Στάθης Καπ" w:date="2023-03-09T07:09:00Z">
              <w:tcPr>
                <w:tcW w:w="679" w:type="dxa"/>
                <w:tcBorders>
                  <w:bottom w:val="single" w:sz="4" w:space="0" w:color="auto"/>
                  <w:right w:val="single" w:sz="4" w:space="0" w:color="auto"/>
                </w:tcBorders>
              </w:tcPr>
            </w:tcPrChange>
          </w:tcPr>
          <w:p w14:paraId="11E1F742" w14:textId="07425C24" w:rsidR="00494D04" w:rsidRPr="007E0F91" w:rsidRDefault="00494D04" w:rsidP="00494D04">
            <w:pPr>
              <w:jc w:val="center"/>
              <w:rPr>
                <w:ins w:id="24033" w:author="Στάθης Καπ" w:date="2023-03-09T06:09:00Z"/>
                <w:sz w:val="16"/>
                <w:szCs w:val="16"/>
              </w:rPr>
            </w:pPr>
            <w:ins w:id="24034"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24035" w:author="Στάθης Καπ" w:date="2023-03-09T07:09:00Z">
              <w:tcPr>
                <w:tcW w:w="453" w:type="dxa"/>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24036" w:author="Στάθης Καπ" w:date="2023-03-09T06:09:00Z"/>
                <w:sz w:val="16"/>
                <w:szCs w:val="16"/>
              </w:rPr>
            </w:pPr>
            <w:ins w:id="24037" w:author="Στάθης Καπ" w:date="2023-03-09T07:09:00Z">
              <w:r>
                <w:rPr>
                  <w:rFonts w:ascii="Calibri" w:hAnsi="Calibri" w:cs="Calibri"/>
                  <w:color w:val="000000"/>
                  <w:sz w:val="16"/>
                  <w:szCs w:val="16"/>
                </w:rPr>
                <w:t>913</w:t>
              </w:r>
            </w:ins>
          </w:p>
        </w:tc>
        <w:tc>
          <w:tcPr>
            <w:tcW w:w="708" w:type="dxa"/>
            <w:vAlign w:val="center"/>
            <w:tcPrChange w:id="24038" w:author="Στάθης Καπ" w:date="2023-03-09T07:09:00Z">
              <w:tcPr>
                <w:tcW w:w="708" w:type="dxa"/>
                <w:tcBorders>
                  <w:bottom w:val="single" w:sz="4" w:space="0" w:color="auto"/>
                </w:tcBorders>
                <w:vAlign w:val="center"/>
              </w:tcPr>
            </w:tcPrChange>
          </w:tcPr>
          <w:p w14:paraId="755788BB" w14:textId="7AA1296F" w:rsidR="00494D04" w:rsidRPr="007E0F91" w:rsidRDefault="00494D04" w:rsidP="00494D04">
            <w:pPr>
              <w:jc w:val="center"/>
              <w:rPr>
                <w:ins w:id="24039" w:author="Στάθης Καπ" w:date="2023-03-09T06:09:00Z"/>
                <w:sz w:val="16"/>
                <w:szCs w:val="16"/>
              </w:rPr>
            </w:pPr>
            <w:ins w:id="24040"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24041" w:author="Στάθης Καπ" w:date="2023-03-09T07:09:00Z">
              <w:tcPr>
                <w:tcW w:w="652" w:type="dxa"/>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24042" w:author="Στάθης Καπ" w:date="2023-03-09T06:09:00Z"/>
                <w:sz w:val="16"/>
                <w:szCs w:val="16"/>
              </w:rPr>
            </w:pPr>
            <w:ins w:id="24043"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24044" w:author="Στάθης Καπ" w:date="2023-03-09T07:09:00Z">
              <w:tcPr>
                <w:tcW w:w="453" w:type="dxa"/>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24045" w:author="Στάθης Καπ" w:date="2023-03-09T06:09:00Z"/>
                <w:sz w:val="16"/>
                <w:szCs w:val="16"/>
              </w:rPr>
            </w:pPr>
            <w:ins w:id="24046" w:author="Στάθης Καπ" w:date="2023-03-09T07:09:00Z">
              <w:r>
                <w:rPr>
                  <w:rFonts w:ascii="Calibri" w:hAnsi="Calibri" w:cs="Calibri"/>
                  <w:color w:val="000000"/>
                  <w:sz w:val="16"/>
                  <w:szCs w:val="16"/>
                </w:rPr>
                <w:t>931</w:t>
              </w:r>
            </w:ins>
          </w:p>
        </w:tc>
        <w:tc>
          <w:tcPr>
            <w:tcW w:w="454" w:type="dxa"/>
            <w:vAlign w:val="center"/>
            <w:tcPrChange w:id="24047" w:author="Στάθης Καπ" w:date="2023-03-09T07:09:00Z">
              <w:tcPr>
                <w:tcW w:w="454" w:type="dxa"/>
                <w:tcBorders>
                  <w:bottom w:val="single" w:sz="4" w:space="0" w:color="auto"/>
                </w:tcBorders>
                <w:vAlign w:val="center"/>
              </w:tcPr>
            </w:tcPrChange>
          </w:tcPr>
          <w:p w14:paraId="77346C8B" w14:textId="2A1ECEC8" w:rsidR="00494D04" w:rsidRPr="007E0F91" w:rsidRDefault="00494D04" w:rsidP="00494D04">
            <w:pPr>
              <w:jc w:val="center"/>
              <w:rPr>
                <w:ins w:id="24048" w:author="Στάθης Καπ" w:date="2023-03-09T06:09:00Z"/>
                <w:sz w:val="16"/>
                <w:szCs w:val="16"/>
              </w:rPr>
            </w:pPr>
            <w:ins w:id="24049" w:author="Στάθης Καπ" w:date="2023-03-09T07:09:00Z">
              <w:r>
                <w:rPr>
                  <w:rFonts w:ascii="Calibri" w:hAnsi="Calibri" w:cs="Calibri"/>
                  <w:color w:val="000000"/>
                  <w:sz w:val="16"/>
                  <w:szCs w:val="16"/>
                </w:rPr>
                <w:t>-1.97</w:t>
              </w:r>
            </w:ins>
          </w:p>
        </w:tc>
        <w:tc>
          <w:tcPr>
            <w:tcW w:w="454" w:type="dxa"/>
            <w:vAlign w:val="center"/>
            <w:tcPrChange w:id="24050" w:author="Στάθης Καπ" w:date="2023-03-09T07:09:00Z">
              <w:tcPr>
                <w:tcW w:w="454" w:type="dxa"/>
                <w:tcBorders>
                  <w:bottom w:val="single" w:sz="4" w:space="0" w:color="auto"/>
                </w:tcBorders>
                <w:vAlign w:val="bottom"/>
              </w:tcPr>
            </w:tcPrChange>
          </w:tcPr>
          <w:p w14:paraId="31351425" w14:textId="555116A1" w:rsidR="00494D04" w:rsidRPr="007E0F91" w:rsidRDefault="00494D04" w:rsidP="00494D04">
            <w:pPr>
              <w:jc w:val="center"/>
              <w:rPr>
                <w:ins w:id="24051" w:author="Στάθης Καπ" w:date="2023-03-09T06:09:00Z"/>
                <w:sz w:val="16"/>
                <w:szCs w:val="16"/>
              </w:rPr>
            </w:pPr>
            <w:ins w:id="24052"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24053" w:author="Στάθης Καπ" w:date="2023-03-09T07:09:00Z">
              <w:tcPr>
                <w:tcW w:w="457" w:type="dxa"/>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24054" w:author="Στάθης Καπ" w:date="2023-03-09T06:09:00Z"/>
                <w:sz w:val="16"/>
                <w:szCs w:val="16"/>
              </w:rPr>
            </w:pPr>
            <w:ins w:id="24055"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24056" w:author="Στάθης Καπ" w:date="2023-03-09T07:09:00Z">
              <w:tcPr>
                <w:tcW w:w="453" w:type="dxa"/>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24057" w:author="Στάθης Καπ" w:date="2023-03-09T06:09:00Z"/>
                <w:sz w:val="16"/>
                <w:szCs w:val="16"/>
              </w:rPr>
            </w:pPr>
            <w:ins w:id="24058" w:author="Στάθης Καπ" w:date="2023-03-09T07:09:00Z">
              <w:r>
                <w:rPr>
                  <w:rFonts w:ascii="Calibri" w:hAnsi="Calibri" w:cs="Calibri"/>
                  <w:color w:val="000000"/>
                  <w:sz w:val="16"/>
                  <w:szCs w:val="16"/>
                </w:rPr>
                <w:t>897</w:t>
              </w:r>
            </w:ins>
          </w:p>
        </w:tc>
        <w:tc>
          <w:tcPr>
            <w:tcW w:w="454" w:type="dxa"/>
            <w:vAlign w:val="center"/>
            <w:tcPrChange w:id="24059" w:author="Στάθης Καπ" w:date="2023-03-09T07:09:00Z">
              <w:tcPr>
                <w:tcW w:w="454" w:type="dxa"/>
                <w:tcBorders>
                  <w:bottom w:val="single" w:sz="4" w:space="0" w:color="auto"/>
                </w:tcBorders>
                <w:vAlign w:val="center"/>
              </w:tcPr>
            </w:tcPrChange>
          </w:tcPr>
          <w:p w14:paraId="6EC83A50" w14:textId="42B0AB26" w:rsidR="00494D04" w:rsidRPr="007E0F91" w:rsidRDefault="00494D04" w:rsidP="00494D04">
            <w:pPr>
              <w:jc w:val="center"/>
              <w:rPr>
                <w:ins w:id="24060" w:author="Στάθης Καπ" w:date="2023-03-09T06:09:00Z"/>
                <w:sz w:val="16"/>
                <w:szCs w:val="16"/>
              </w:rPr>
            </w:pPr>
            <w:ins w:id="24061" w:author="Στάθης Καπ" w:date="2023-03-09T07:09:00Z">
              <w:r>
                <w:rPr>
                  <w:rFonts w:ascii="Calibri" w:hAnsi="Calibri" w:cs="Calibri"/>
                  <w:color w:val="000000"/>
                  <w:sz w:val="16"/>
                  <w:szCs w:val="16"/>
                </w:rPr>
                <w:t>1.75</w:t>
              </w:r>
            </w:ins>
          </w:p>
        </w:tc>
        <w:tc>
          <w:tcPr>
            <w:tcW w:w="454" w:type="dxa"/>
            <w:vAlign w:val="center"/>
            <w:tcPrChange w:id="24062" w:author="Στάθης Καπ" w:date="2023-03-09T07:09:00Z">
              <w:tcPr>
                <w:tcW w:w="454" w:type="dxa"/>
                <w:tcBorders>
                  <w:bottom w:val="single" w:sz="4" w:space="0" w:color="auto"/>
                </w:tcBorders>
                <w:vAlign w:val="bottom"/>
              </w:tcPr>
            </w:tcPrChange>
          </w:tcPr>
          <w:p w14:paraId="1271F917" w14:textId="12C0FEE0" w:rsidR="00494D04" w:rsidRPr="007E0F91" w:rsidRDefault="00494D04" w:rsidP="00494D04">
            <w:pPr>
              <w:jc w:val="center"/>
              <w:rPr>
                <w:ins w:id="24063" w:author="Στάθης Καπ" w:date="2023-03-09T06:09:00Z"/>
                <w:sz w:val="16"/>
                <w:szCs w:val="16"/>
              </w:rPr>
            </w:pPr>
            <w:ins w:id="24064"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24065" w:author="Στάθης Καπ" w:date="2023-03-09T07:09:00Z">
              <w:tcPr>
                <w:tcW w:w="454" w:type="dxa"/>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24066" w:author="Στάθης Καπ" w:date="2023-03-09T06:09:00Z"/>
                <w:sz w:val="16"/>
                <w:szCs w:val="16"/>
              </w:rPr>
            </w:pPr>
            <w:ins w:id="24067"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24068" w:author="Στάθης Καπ" w:date="2023-03-09T07:09:00Z">
              <w:tcPr>
                <w:tcW w:w="453" w:type="dxa"/>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24069" w:author="Στάθης Καπ" w:date="2023-03-09T06:09:00Z"/>
                <w:sz w:val="16"/>
                <w:szCs w:val="16"/>
              </w:rPr>
            </w:pPr>
            <w:ins w:id="24070" w:author="Στάθης Καπ" w:date="2023-03-09T07:09:00Z">
              <w:r>
                <w:rPr>
                  <w:rFonts w:ascii="Calibri" w:hAnsi="Calibri" w:cs="Calibri"/>
                  <w:color w:val="000000"/>
                  <w:sz w:val="16"/>
                  <w:szCs w:val="16"/>
                </w:rPr>
                <w:t>897</w:t>
              </w:r>
            </w:ins>
          </w:p>
        </w:tc>
        <w:tc>
          <w:tcPr>
            <w:tcW w:w="454" w:type="dxa"/>
            <w:vAlign w:val="center"/>
            <w:tcPrChange w:id="24071" w:author="Στάθης Καπ" w:date="2023-03-09T07:09:00Z">
              <w:tcPr>
                <w:tcW w:w="454" w:type="dxa"/>
                <w:tcBorders>
                  <w:bottom w:val="single" w:sz="4" w:space="0" w:color="auto"/>
                </w:tcBorders>
                <w:vAlign w:val="center"/>
              </w:tcPr>
            </w:tcPrChange>
          </w:tcPr>
          <w:p w14:paraId="316A55CD" w14:textId="375253F8" w:rsidR="00494D04" w:rsidRPr="007E0F91" w:rsidRDefault="00494D04" w:rsidP="00494D04">
            <w:pPr>
              <w:jc w:val="center"/>
              <w:rPr>
                <w:ins w:id="24072" w:author="Στάθης Καπ" w:date="2023-03-09T06:09:00Z"/>
                <w:sz w:val="16"/>
                <w:szCs w:val="16"/>
              </w:rPr>
            </w:pPr>
            <w:ins w:id="24073" w:author="Στάθης Καπ" w:date="2023-03-09T07:09:00Z">
              <w:r>
                <w:rPr>
                  <w:rFonts w:ascii="Calibri" w:hAnsi="Calibri" w:cs="Calibri"/>
                  <w:color w:val="000000"/>
                  <w:sz w:val="16"/>
                  <w:szCs w:val="16"/>
                </w:rPr>
                <w:t>1.75</w:t>
              </w:r>
            </w:ins>
          </w:p>
        </w:tc>
        <w:tc>
          <w:tcPr>
            <w:tcW w:w="454" w:type="dxa"/>
            <w:vAlign w:val="center"/>
            <w:tcPrChange w:id="24074" w:author="Στάθης Καπ" w:date="2023-03-09T07:09:00Z">
              <w:tcPr>
                <w:tcW w:w="454" w:type="dxa"/>
                <w:tcBorders>
                  <w:bottom w:val="single" w:sz="4" w:space="0" w:color="auto"/>
                </w:tcBorders>
                <w:vAlign w:val="bottom"/>
              </w:tcPr>
            </w:tcPrChange>
          </w:tcPr>
          <w:p w14:paraId="576A6C31" w14:textId="0A118305" w:rsidR="00494D04" w:rsidRPr="007E0F91" w:rsidRDefault="00494D04" w:rsidP="00494D04">
            <w:pPr>
              <w:jc w:val="center"/>
              <w:rPr>
                <w:ins w:id="24075" w:author="Στάθης Καπ" w:date="2023-03-09T06:09:00Z"/>
                <w:sz w:val="16"/>
                <w:szCs w:val="16"/>
              </w:rPr>
            </w:pPr>
            <w:ins w:id="24076"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24077" w:author="Στάθης Καπ" w:date="2023-03-09T07:09:00Z">
              <w:tcPr>
                <w:tcW w:w="461" w:type="dxa"/>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24078" w:author="Στάθης Καπ" w:date="2023-03-09T06:09:00Z"/>
                <w:sz w:val="16"/>
                <w:szCs w:val="16"/>
              </w:rPr>
            </w:pPr>
            <w:ins w:id="24079"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0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081" w:author="Στάθης Καπ" w:date="2023-03-09T06:09:00Z"/>
          <w:trPrChange w:id="2408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08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24084" w:author="Στάθης Καπ" w:date="2023-03-09T06:09:00Z"/>
                <w:sz w:val="16"/>
                <w:szCs w:val="16"/>
              </w:rPr>
            </w:pPr>
            <w:ins w:id="24085"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24086" w:author="Στάθης Καπ" w:date="2023-03-09T07:09:00Z">
              <w:tcPr>
                <w:tcW w:w="565" w:type="dxa"/>
                <w:tcBorders>
                  <w:left w:val="single" w:sz="4" w:space="0" w:color="auto"/>
                  <w:bottom w:val="single" w:sz="4" w:space="0" w:color="auto"/>
                </w:tcBorders>
              </w:tcPr>
            </w:tcPrChange>
          </w:tcPr>
          <w:p w14:paraId="4AC7ED7F" w14:textId="278FCD85" w:rsidR="00494D04" w:rsidRPr="007E0F91" w:rsidRDefault="00494D04" w:rsidP="00494D04">
            <w:pPr>
              <w:jc w:val="center"/>
              <w:rPr>
                <w:ins w:id="24087" w:author="Στάθης Καπ" w:date="2023-03-09T06:09:00Z"/>
                <w:sz w:val="16"/>
                <w:szCs w:val="16"/>
              </w:rPr>
            </w:pPr>
            <w:ins w:id="24088"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24089" w:author="Στάθης Καπ" w:date="2023-03-09T07:09:00Z">
              <w:tcPr>
                <w:tcW w:w="679" w:type="dxa"/>
                <w:tcBorders>
                  <w:bottom w:val="single" w:sz="4" w:space="0" w:color="auto"/>
                  <w:right w:val="single" w:sz="4" w:space="0" w:color="auto"/>
                </w:tcBorders>
              </w:tcPr>
            </w:tcPrChange>
          </w:tcPr>
          <w:p w14:paraId="72EEF787" w14:textId="7D910ADF" w:rsidR="00494D04" w:rsidRPr="007E0F91" w:rsidRDefault="00494D04" w:rsidP="00494D04">
            <w:pPr>
              <w:jc w:val="center"/>
              <w:rPr>
                <w:ins w:id="24090" w:author="Στάθης Καπ" w:date="2023-03-09T06:09:00Z"/>
                <w:sz w:val="16"/>
                <w:szCs w:val="16"/>
              </w:rPr>
            </w:pPr>
            <w:ins w:id="24091"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24092" w:author="Στάθης Καπ" w:date="2023-03-09T07:09:00Z">
              <w:tcPr>
                <w:tcW w:w="453" w:type="dxa"/>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24093" w:author="Στάθης Καπ" w:date="2023-03-09T06:09:00Z"/>
                <w:sz w:val="16"/>
                <w:szCs w:val="16"/>
              </w:rPr>
            </w:pPr>
            <w:ins w:id="24094" w:author="Στάθης Καπ" w:date="2023-03-09T07:09:00Z">
              <w:r>
                <w:rPr>
                  <w:rFonts w:ascii="Calibri" w:hAnsi="Calibri" w:cs="Calibri"/>
                  <w:color w:val="000000"/>
                  <w:sz w:val="16"/>
                  <w:szCs w:val="16"/>
                </w:rPr>
                <w:t>1001</w:t>
              </w:r>
            </w:ins>
          </w:p>
        </w:tc>
        <w:tc>
          <w:tcPr>
            <w:tcW w:w="708" w:type="dxa"/>
            <w:vAlign w:val="center"/>
            <w:tcPrChange w:id="24095" w:author="Στάθης Καπ" w:date="2023-03-09T07:09:00Z">
              <w:tcPr>
                <w:tcW w:w="708" w:type="dxa"/>
                <w:tcBorders>
                  <w:bottom w:val="single" w:sz="4" w:space="0" w:color="auto"/>
                </w:tcBorders>
                <w:vAlign w:val="center"/>
              </w:tcPr>
            </w:tcPrChange>
          </w:tcPr>
          <w:p w14:paraId="54A12631" w14:textId="4736322F" w:rsidR="00494D04" w:rsidRPr="007E0F91" w:rsidRDefault="00494D04" w:rsidP="00494D04">
            <w:pPr>
              <w:jc w:val="center"/>
              <w:rPr>
                <w:ins w:id="24096" w:author="Στάθης Καπ" w:date="2023-03-09T06:09:00Z"/>
                <w:sz w:val="16"/>
                <w:szCs w:val="16"/>
              </w:rPr>
            </w:pPr>
            <w:ins w:id="24097"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24098" w:author="Στάθης Καπ" w:date="2023-03-09T07:09:00Z">
              <w:tcPr>
                <w:tcW w:w="652" w:type="dxa"/>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24099" w:author="Στάθης Καπ" w:date="2023-03-09T06:09:00Z"/>
                <w:sz w:val="16"/>
                <w:szCs w:val="16"/>
              </w:rPr>
            </w:pPr>
            <w:ins w:id="24100"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24101" w:author="Στάθης Καπ" w:date="2023-03-09T07:09:00Z">
              <w:tcPr>
                <w:tcW w:w="453" w:type="dxa"/>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24102" w:author="Στάθης Καπ" w:date="2023-03-09T06:09:00Z"/>
                <w:sz w:val="16"/>
                <w:szCs w:val="16"/>
              </w:rPr>
            </w:pPr>
            <w:ins w:id="24103" w:author="Στάθης Καπ" w:date="2023-03-09T07:09:00Z">
              <w:r>
                <w:rPr>
                  <w:rFonts w:ascii="Calibri" w:hAnsi="Calibri" w:cs="Calibri"/>
                  <w:color w:val="000000"/>
                  <w:sz w:val="16"/>
                  <w:szCs w:val="16"/>
                </w:rPr>
                <w:t>962</w:t>
              </w:r>
            </w:ins>
          </w:p>
        </w:tc>
        <w:tc>
          <w:tcPr>
            <w:tcW w:w="454" w:type="dxa"/>
            <w:vAlign w:val="center"/>
            <w:tcPrChange w:id="24104" w:author="Στάθης Καπ" w:date="2023-03-09T07:09:00Z">
              <w:tcPr>
                <w:tcW w:w="454" w:type="dxa"/>
                <w:tcBorders>
                  <w:bottom w:val="single" w:sz="4" w:space="0" w:color="auto"/>
                </w:tcBorders>
                <w:vAlign w:val="center"/>
              </w:tcPr>
            </w:tcPrChange>
          </w:tcPr>
          <w:p w14:paraId="5275E0C1" w14:textId="3DBB9EF4" w:rsidR="00494D04" w:rsidRPr="007E0F91" w:rsidRDefault="00494D04" w:rsidP="00494D04">
            <w:pPr>
              <w:jc w:val="center"/>
              <w:rPr>
                <w:ins w:id="24105" w:author="Στάθης Καπ" w:date="2023-03-09T06:09:00Z"/>
                <w:sz w:val="16"/>
                <w:szCs w:val="16"/>
              </w:rPr>
            </w:pPr>
            <w:ins w:id="24106" w:author="Στάθης Καπ" w:date="2023-03-09T07:09:00Z">
              <w:r>
                <w:rPr>
                  <w:rFonts w:ascii="Calibri" w:hAnsi="Calibri" w:cs="Calibri"/>
                  <w:color w:val="000000"/>
                  <w:sz w:val="16"/>
                  <w:szCs w:val="16"/>
                </w:rPr>
                <w:t>3.9</w:t>
              </w:r>
            </w:ins>
          </w:p>
        </w:tc>
        <w:tc>
          <w:tcPr>
            <w:tcW w:w="454" w:type="dxa"/>
            <w:vAlign w:val="center"/>
            <w:tcPrChange w:id="24107" w:author="Στάθης Καπ" w:date="2023-03-09T07:09:00Z">
              <w:tcPr>
                <w:tcW w:w="454" w:type="dxa"/>
                <w:tcBorders>
                  <w:bottom w:val="single" w:sz="4" w:space="0" w:color="auto"/>
                </w:tcBorders>
                <w:vAlign w:val="bottom"/>
              </w:tcPr>
            </w:tcPrChange>
          </w:tcPr>
          <w:p w14:paraId="0F3C238F" w14:textId="2E20233D" w:rsidR="00494D04" w:rsidRPr="007E0F91" w:rsidRDefault="00494D04" w:rsidP="00494D04">
            <w:pPr>
              <w:jc w:val="center"/>
              <w:rPr>
                <w:ins w:id="24108" w:author="Στάθης Καπ" w:date="2023-03-09T06:09:00Z"/>
                <w:sz w:val="16"/>
                <w:szCs w:val="16"/>
              </w:rPr>
            </w:pPr>
            <w:ins w:id="24109"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24110" w:author="Στάθης Καπ" w:date="2023-03-09T07:09:00Z">
              <w:tcPr>
                <w:tcW w:w="457" w:type="dxa"/>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24111" w:author="Στάθης Καπ" w:date="2023-03-09T06:09:00Z"/>
                <w:sz w:val="16"/>
                <w:szCs w:val="16"/>
              </w:rPr>
            </w:pPr>
            <w:ins w:id="24112"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24113" w:author="Στάθης Καπ" w:date="2023-03-09T07:09:00Z">
              <w:tcPr>
                <w:tcW w:w="453" w:type="dxa"/>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24114" w:author="Στάθης Καπ" w:date="2023-03-09T06:09:00Z"/>
                <w:sz w:val="16"/>
                <w:szCs w:val="16"/>
              </w:rPr>
            </w:pPr>
            <w:ins w:id="24115" w:author="Στάθης Καπ" w:date="2023-03-09T07:09:00Z">
              <w:r>
                <w:rPr>
                  <w:rFonts w:ascii="Calibri" w:hAnsi="Calibri" w:cs="Calibri"/>
                  <w:color w:val="000000"/>
                  <w:sz w:val="16"/>
                  <w:szCs w:val="16"/>
                </w:rPr>
                <w:t>960</w:t>
              </w:r>
            </w:ins>
          </w:p>
        </w:tc>
        <w:tc>
          <w:tcPr>
            <w:tcW w:w="454" w:type="dxa"/>
            <w:vAlign w:val="center"/>
            <w:tcPrChange w:id="24116" w:author="Στάθης Καπ" w:date="2023-03-09T07:09:00Z">
              <w:tcPr>
                <w:tcW w:w="454" w:type="dxa"/>
                <w:tcBorders>
                  <w:bottom w:val="single" w:sz="4" w:space="0" w:color="auto"/>
                </w:tcBorders>
                <w:vAlign w:val="center"/>
              </w:tcPr>
            </w:tcPrChange>
          </w:tcPr>
          <w:p w14:paraId="6E9292E0" w14:textId="1461BDB6" w:rsidR="00494D04" w:rsidRPr="007E0F91" w:rsidRDefault="00494D04" w:rsidP="00494D04">
            <w:pPr>
              <w:jc w:val="center"/>
              <w:rPr>
                <w:ins w:id="24117" w:author="Στάθης Καπ" w:date="2023-03-09T06:09:00Z"/>
                <w:sz w:val="16"/>
                <w:szCs w:val="16"/>
              </w:rPr>
            </w:pPr>
            <w:ins w:id="24118" w:author="Στάθης Καπ" w:date="2023-03-09T07:09:00Z">
              <w:r>
                <w:rPr>
                  <w:rFonts w:ascii="Calibri" w:hAnsi="Calibri" w:cs="Calibri"/>
                  <w:color w:val="000000"/>
                  <w:sz w:val="16"/>
                  <w:szCs w:val="16"/>
                </w:rPr>
                <w:t>4.1</w:t>
              </w:r>
            </w:ins>
          </w:p>
        </w:tc>
        <w:tc>
          <w:tcPr>
            <w:tcW w:w="454" w:type="dxa"/>
            <w:vAlign w:val="center"/>
            <w:tcPrChange w:id="24119" w:author="Στάθης Καπ" w:date="2023-03-09T07:09:00Z">
              <w:tcPr>
                <w:tcW w:w="454" w:type="dxa"/>
                <w:tcBorders>
                  <w:bottom w:val="single" w:sz="4" w:space="0" w:color="auto"/>
                </w:tcBorders>
                <w:vAlign w:val="bottom"/>
              </w:tcPr>
            </w:tcPrChange>
          </w:tcPr>
          <w:p w14:paraId="08198B19" w14:textId="132A9B4D" w:rsidR="00494D04" w:rsidRPr="007E0F91" w:rsidRDefault="00494D04" w:rsidP="00494D04">
            <w:pPr>
              <w:jc w:val="center"/>
              <w:rPr>
                <w:ins w:id="24120" w:author="Στάθης Καπ" w:date="2023-03-09T06:09:00Z"/>
                <w:sz w:val="16"/>
                <w:szCs w:val="16"/>
              </w:rPr>
            </w:pPr>
            <w:ins w:id="24121"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24122" w:author="Στάθης Καπ" w:date="2023-03-09T07:09:00Z">
              <w:tcPr>
                <w:tcW w:w="454" w:type="dxa"/>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24123" w:author="Στάθης Καπ" w:date="2023-03-09T06:09:00Z"/>
                <w:sz w:val="16"/>
                <w:szCs w:val="16"/>
              </w:rPr>
            </w:pPr>
            <w:ins w:id="24124"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24125" w:author="Στάθης Καπ" w:date="2023-03-09T07:09:00Z">
              <w:tcPr>
                <w:tcW w:w="453" w:type="dxa"/>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24126" w:author="Στάθης Καπ" w:date="2023-03-09T06:09:00Z"/>
                <w:sz w:val="16"/>
                <w:szCs w:val="16"/>
              </w:rPr>
            </w:pPr>
            <w:ins w:id="24127" w:author="Στάθης Καπ" w:date="2023-03-09T07:09:00Z">
              <w:r>
                <w:rPr>
                  <w:rFonts w:ascii="Calibri" w:hAnsi="Calibri" w:cs="Calibri"/>
                  <w:color w:val="000000"/>
                  <w:sz w:val="16"/>
                  <w:szCs w:val="16"/>
                </w:rPr>
                <w:t>985</w:t>
              </w:r>
            </w:ins>
          </w:p>
        </w:tc>
        <w:tc>
          <w:tcPr>
            <w:tcW w:w="454" w:type="dxa"/>
            <w:vAlign w:val="center"/>
            <w:tcPrChange w:id="24128" w:author="Στάθης Καπ" w:date="2023-03-09T07:09:00Z">
              <w:tcPr>
                <w:tcW w:w="454" w:type="dxa"/>
                <w:tcBorders>
                  <w:bottom w:val="single" w:sz="4" w:space="0" w:color="auto"/>
                </w:tcBorders>
                <w:vAlign w:val="center"/>
              </w:tcPr>
            </w:tcPrChange>
          </w:tcPr>
          <w:p w14:paraId="78B5CDC7" w14:textId="2E909F0D" w:rsidR="00494D04" w:rsidRPr="007E0F91" w:rsidRDefault="00494D04" w:rsidP="00494D04">
            <w:pPr>
              <w:jc w:val="center"/>
              <w:rPr>
                <w:ins w:id="24129" w:author="Στάθης Καπ" w:date="2023-03-09T06:09:00Z"/>
                <w:sz w:val="16"/>
                <w:szCs w:val="16"/>
              </w:rPr>
            </w:pPr>
            <w:ins w:id="24130" w:author="Στάθης Καπ" w:date="2023-03-09T07:09:00Z">
              <w:r>
                <w:rPr>
                  <w:rFonts w:ascii="Calibri" w:hAnsi="Calibri" w:cs="Calibri"/>
                  <w:color w:val="000000"/>
                  <w:sz w:val="16"/>
                  <w:szCs w:val="16"/>
                </w:rPr>
                <w:t>1.6</w:t>
              </w:r>
            </w:ins>
          </w:p>
        </w:tc>
        <w:tc>
          <w:tcPr>
            <w:tcW w:w="454" w:type="dxa"/>
            <w:vAlign w:val="center"/>
            <w:tcPrChange w:id="24131" w:author="Στάθης Καπ" w:date="2023-03-09T07:09:00Z">
              <w:tcPr>
                <w:tcW w:w="454" w:type="dxa"/>
                <w:tcBorders>
                  <w:bottom w:val="single" w:sz="4" w:space="0" w:color="auto"/>
                </w:tcBorders>
                <w:vAlign w:val="bottom"/>
              </w:tcPr>
            </w:tcPrChange>
          </w:tcPr>
          <w:p w14:paraId="71A4407A" w14:textId="15F9ED29" w:rsidR="00494D04" w:rsidRPr="007E0F91" w:rsidRDefault="00494D04" w:rsidP="00494D04">
            <w:pPr>
              <w:jc w:val="center"/>
              <w:rPr>
                <w:ins w:id="24132" w:author="Στάθης Καπ" w:date="2023-03-09T06:09:00Z"/>
                <w:sz w:val="16"/>
                <w:szCs w:val="16"/>
              </w:rPr>
            </w:pPr>
            <w:ins w:id="24133"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24134" w:author="Στάθης Καπ" w:date="2023-03-09T07:09:00Z">
              <w:tcPr>
                <w:tcW w:w="461" w:type="dxa"/>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24135" w:author="Στάθης Καπ" w:date="2023-03-09T06:09:00Z"/>
                <w:sz w:val="16"/>
                <w:szCs w:val="16"/>
              </w:rPr>
            </w:pPr>
            <w:ins w:id="24136"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1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138" w:author="Στάθης Καπ" w:date="2023-03-09T06:09:00Z"/>
          <w:trPrChange w:id="2413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14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24141" w:author="Στάθης Καπ" w:date="2023-03-09T06:09:00Z"/>
                <w:sz w:val="16"/>
                <w:szCs w:val="16"/>
              </w:rPr>
            </w:pPr>
            <w:ins w:id="24142"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24143" w:author="Στάθης Καπ" w:date="2023-03-09T07:09:00Z">
              <w:tcPr>
                <w:tcW w:w="565" w:type="dxa"/>
                <w:tcBorders>
                  <w:left w:val="single" w:sz="4" w:space="0" w:color="auto"/>
                  <w:bottom w:val="single" w:sz="4" w:space="0" w:color="auto"/>
                </w:tcBorders>
              </w:tcPr>
            </w:tcPrChange>
          </w:tcPr>
          <w:p w14:paraId="2793C7E0" w14:textId="3AE8097B" w:rsidR="00494D04" w:rsidRPr="007E0F91" w:rsidRDefault="00494D04" w:rsidP="00494D04">
            <w:pPr>
              <w:jc w:val="center"/>
              <w:rPr>
                <w:ins w:id="24144" w:author="Στάθης Καπ" w:date="2023-03-09T06:09:00Z"/>
                <w:sz w:val="16"/>
                <w:szCs w:val="16"/>
              </w:rPr>
            </w:pPr>
            <w:ins w:id="24145"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24146" w:author="Στάθης Καπ" w:date="2023-03-09T07:09:00Z">
              <w:tcPr>
                <w:tcW w:w="679" w:type="dxa"/>
                <w:tcBorders>
                  <w:bottom w:val="single" w:sz="4" w:space="0" w:color="auto"/>
                  <w:right w:val="single" w:sz="4" w:space="0" w:color="auto"/>
                </w:tcBorders>
              </w:tcPr>
            </w:tcPrChange>
          </w:tcPr>
          <w:p w14:paraId="6B679DC9" w14:textId="5CD4A3F3" w:rsidR="00494D04" w:rsidRPr="007E0F91" w:rsidRDefault="00494D04" w:rsidP="00494D04">
            <w:pPr>
              <w:jc w:val="center"/>
              <w:rPr>
                <w:ins w:id="24147" w:author="Στάθης Καπ" w:date="2023-03-09T06:09:00Z"/>
                <w:sz w:val="16"/>
                <w:szCs w:val="16"/>
              </w:rPr>
            </w:pPr>
            <w:ins w:id="24148"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24149" w:author="Στάθης Καπ" w:date="2023-03-09T07:09:00Z">
              <w:tcPr>
                <w:tcW w:w="453" w:type="dxa"/>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24150" w:author="Στάθης Καπ" w:date="2023-03-09T06:09:00Z"/>
                <w:sz w:val="16"/>
                <w:szCs w:val="16"/>
              </w:rPr>
            </w:pPr>
            <w:ins w:id="24151" w:author="Στάθης Καπ" w:date="2023-03-09T07:09:00Z">
              <w:r>
                <w:rPr>
                  <w:rFonts w:ascii="Calibri" w:hAnsi="Calibri" w:cs="Calibri"/>
                  <w:color w:val="000000"/>
                  <w:sz w:val="16"/>
                  <w:szCs w:val="16"/>
                </w:rPr>
                <w:t>193</w:t>
              </w:r>
            </w:ins>
          </w:p>
        </w:tc>
        <w:tc>
          <w:tcPr>
            <w:tcW w:w="708" w:type="dxa"/>
            <w:vAlign w:val="center"/>
            <w:tcPrChange w:id="24152" w:author="Στάθης Καπ" w:date="2023-03-09T07:09:00Z">
              <w:tcPr>
                <w:tcW w:w="708" w:type="dxa"/>
                <w:tcBorders>
                  <w:bottom w:val="single" w:sz="4" w:space="0" w:color="auto"/>
                </w:tcBorders>
                <w:vAlign w:val="center"/>
              </w:tcPr>
            </w:tcPrChange>
          </w:tcPr>
          <w:p w14:paraId="542760B3" w14:textId="32E1BBBE" w:rsidR="00494D04" w:rsidRPr="007E0F91" w:rsidRDefault="00494D04" w:rsidP="00494D04">
            <w:pPr>
              <w:jc w:val="center"/>
              <w:rPr>
                <w:ins w:id="24153" w:author="Στάθης Καπ" w:date="2023-03-09T06:09:00Z"/>
                <w:sz w:val="16"/>
                <w:szCs w:val="16"/>
              </w:rPr>
            </w:pPr>
            <w:ins w:id="24154"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24155" w:author="Στάθης Καπ" w:date="2023-03-09T07:09:00Z">
              <w:tcPr>
                <w:tcW w:w="652" w:type="dxa"/>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24156" w:author="Στάθης Καπ" w:date="2023-03-09T06:09:00Z"/>
                <w:sz w:val="16"/>
                <w:szCs w:val="16"/>
              </w:rPr>
            </w:pPr>
            <w:ins w:id="24157"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24158" w:author="Στάθης Καπ" w:date="2023-03-09T07:09:00Z">
              <w:tcPr>
                <w:tcW w:w="453" w:type="dxa"/>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24159" w:author="Στάθης Καπ" w:date="2023-03-09T06:09:00Z"/>
                <w:sz w:val="16"/>
                <w:szCs w:val="16"/>
              </w:rPr>
            </w:pPr>
            <w:ins w:id="24160" w:author="Στάθης Καπ" w:date="2023-03-09T07:09:00Z">
              <w:r>
                <w:rPr>
                  <w:rFonts w:ascii="Calibri" w:hAnsi="Calibri" w:cs="Calibri"/>
                  <w:color w:val="000000"/>
                  <w:sz w:val="16"/>
                  <w:szCs w:val="16"/>
                </w:rPr>
                <w:t>176</w:t>
              </w:r>
            </w:ins>
          </w:p>
        </w:tc>
        <w:tc>
          <w:tcPr>
            <w:tcW w:w="454" w:type="dxa"/>
            <w:vAlign w:val="center"/>
            <w:tcPrChange w:id="24161" w:author="Στάθης Καπ" w:date="2023-03-09T07:09:00Z">
              <w:tcPr>
                <w:tcW w:w="454" w:type="dxa"/>
                <w:tcBorders>
                  <w:bottom w:val="single" w:sz="4" w:space="0" w:color="auto"/>
                </w:tcBorders>
                <w:vAlign w:val="center"/>
              </w:tcPr>
            </w:tcPrChange>
          </w:tcPr>
          <w:p w14:paraId="1610A2A4" w14:textId="1D100169" w:rsidR="00494D04" w:rsidRPr="007E0F91" w:rsidRDefault="00494D04" w:rsidP="00494D04">
            <w:pPr>
              <w:jc w:val="center"/>
              <w:rPr>
                <w:ins w:id="24162" w:author="Στάθης Καπ" w:date="2023-03-09T06:09:00Z"/>
                <w:sz w:val="16"/>
                <w:szCs w:val="16"/>
              </w:rPr>
            </w:pPr>
            <w:ins w:id="24163" w:author="Στάθης Καπ" w:date="2023-03-09T07:09:00Z">
              <w:r>
                <w:rPr>
                  <w:rFonts w:ascii="Calibri" w:hAnsi="Calibri" w:cs="Calibri"/>
                  <w:color w:val="000000"/>
                  <w:sz w:val="16"/>
                  <w:szCs w:val="16"/>
                </w:rPr>
                <w:t>8.81</w:t>
              </w:r>
            </w:ins>
          </w:p>
        </w:tc>
        <w:tc>
          <w:tcPr>
            <w:tcW w:w="454" w:type="dxa"/>
            <w:vAlign w:val="center"/>
            <w:tcPrChange w:id="24164" w:author="Στάθης Καπ" w:date="2023-03-09T07:09:00Z">
              <w:tcPr>
                <w:tcW w:w="454" w:type="dxa"/>
                <w:tcBorders>
                  <w:bottom w:val="single" w:sz="4" w:space="0" w:color="auto"/>
                </w:tcBorders>
                <w:vAlign w:val="bottom"/>
              </w:tcPr>
            </w:tcPrChange>
          </w:tcPr>
          <w:p w14:paraId="173C1A8A" w14:textId="0E5D8025" w:rsidR="00494D04" w:rsidRPr="007E0F91" w:rsidRDefault="00494D04" w:rsidP="00494D04">
            <w:pPr>
              <w:jc w:val="center"/>
              <w:rPr>
                <w:ins w:id="24165" w:author="Στάθης Καπ" w:date="2023-03-09T06:09:00Z"/>
                <w:sz w:val="16"/>
                <w:szCs w:val="16"/>
              </w:rPr>
            </w:pPr>
            <w:ins w:id="24166"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24167" w:author="Στάθης Καπ" w:date="2023-03-09T07:09:00Z">
              <w:tcPr>
                <w:tcW w:w="457" w:type="dxa"/>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24168" w:author="Στάθης Καπ" w:date="2023-03-09T06:09:00Z"/>
                <w:sz w:val="16"/>
                <w:szCs w:val="16"/>
              </w:rPr>
            </w:pPr>
            <w:ins w:id="24169"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24170" w:author="Στάθης Καπ" w:date="2023-03-09T07:09:00Z">
              <w:tcPr>
                <w:tcW w:w="453" w:type="dxa"/>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24171" w:author="Στάθης Καπ" w:date="2023-03-09T06:09:00Z"/>
                <w:sz w:val="16"/>
                <w:szCs w:val="16"/>
              </w:rPr>
            </w:pPr>
            <w:ins w:id="24172" w:author="Στάθης Καπ" w:date="2023-03-09T07:09:00Z">
              <w:r>
                <w:rPr>
                  <w:rFonts w:ascii="Calibri" w:hAnsi="Calibri" w:cs="Calibri"/>
                  <w:color w:val="000000"/>
                  <w:sz w:val="16"/>
                  <w:szCs w:val="16"/>
                </w:rPr>
                <w:t>173</w:t>
              </w:r>
            </w:ins>
          </w:p>
        </w:tc>
        <w:tc>
          <w:tcPr>
            <w:tcW w:w="454" w:type="dxa"/>
            <w:vAlign w:val="center"/>
            <w:tcPrChange w:id="24173" w:author="Στάθης Καπ" w:date="2023-03-09T07:09:00Z">
              <w:tcPr>
                <w:tcW w:w="454" w:type="dxa"/>
                <w:tcBorders>
                  <w:bottom w:val="single" w:sz="4" w:space="0" w:color="auto"/>
                </w:tcBorders>
                <w:vAlign w:val="center"/>
              </w:tcPr>
            </w:tcPrChange>
          </w:tcPr>
          <w:p w14:paraId="0BC78F63" w14:textId="3F579543" w:rsidR="00494D04" w:rsidRPr="007E0F91" w:rsidRDefault="00494D04" w:rsidP="00494D04">
            <w:pPr>
              <w:jc w:val="center"/>
              <w:rPr>
                <w:ins w:id="24174" w:author="Στάθης Καπ" w:date="2023-03-09T06:09:00Z"/>
                <w:sz w:val="16"/>
                <w:szCs w:val="16"/>
              </w:rPr>
            </w:pPr>
            <w:ins w:id="24175" w:author="Στάθης Καπ" w:date="2023-03-09T07:09:00Z">
              <w:r>
                <w:rPr>
                  <w:rFonts w:ascii="Calibri" w:hAnsi="Calibri" w:cs="Calibri"/>
                  <w:color w:val="000000"/>
                  <w:sz w:val="16"/>
                  <w:szCs w:val="16"/>
                </w:rPr>
                <w:t>10.36</w:t>
              </w:r>
            </w:ins>
          </w:p>
        </w:tc>
        <w:tc>
          <w:tcPr>
            <w:tcW w:w="454" w:type="dxa"/>
            <w:vAlign w:val="center"/>
            <w:tcPrChange w:id="24176" w:author="Στάθης Καπ" w:date="2023-03-09T07:09:00Z">
              <w:tcPr>
                <w:tcW w:w="454" w:type="dxa"/>
                <w:tcBorders>
                  <w:bottom w:val="single" w:sz="4" w:space="0" w:color="auto"/>
                </w:tcBorders>
                <w:vAlign w:val="bottom"/>
              </w:tcPr>
            </w:tcPrChange>
          </w:tcPr>
          <w:p w14:paraId="01D47BD8" w14:textId="69FE507D" w:rsidR="00494D04" w:rsidRPr="007E0F91" w:rsidRDefault="00494D04" w:rsidP="00494D04">
            <w:pPr>
              <w:jc w:val="center"/>
              <w:rPr>
                <w:ins w:id="24177" w:author="Στάθης Καπ" w:date="2023-03-09T06:09:00Z"/>
                <w:sz w:val="16"/>
                <w:szCs w:val="16"/>
              </w:rPr>
            </w:pPr>
            <w:ins w:id="2417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24179" w:author="Στάθης Καπ" w:date="2023-03-09T07:09:00Z">
              <w:tcPr>
                <w:tcW w:w="454" w:type="dxa"/>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24180" w:author="Στάθης Καπ" w:date="2023-03-09T06:09:00Z"/>
                <w:sz w:val="16"/>
                <w:szCs w:val="16"/>
              </w:rPr>
            </w:pPr>
            <w:ins w:id="24181"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24182" w:author="Στάθης Καπ" w:date="2023-03-09T07:09:00Z">
              <w:tcPr>
                <w:tcW w:w="453" w:type="dxa"/>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24183" w:author="Στάθης Καπ" w:date="2023-03-09T06:09:00Z"/>
                <w:sz w:val="16"/>
                <w:szCs w:val="16"/>
              </w:rPr>
            </w:pPr>
            <w:ins w:id="24184" w:author="Στάθης Καπ" w:date="2023-03-09T07:09:00Z">
              <w:r>
                <w:rPr>
                  <w:rFonts w:ascii="Calibri" w:hAnsi="Calibri" w:cs="Calibri"/>
                  <w:color w:val="000000"/>
                  <w:sz w:val="16"/>
                  <w:szCs w:val="16"/>
                </w:rPr>
                <w:t>163</w:t>
              </w:r>
            </w:ins>
          </w:p>
        </w:tc>
        <w:tc>
          <w:tcPr>
            <w:tcW w:w="454" w:type="dxa"/>
            <w:vAlign w:val="center"/>
            <w:tcPrChange w:id="24185" w:author="Στάθης Καπ" w:date="2023-03-09T07:09:00Z">
              <w:tcPr>
                <w:tcW w:w="454" w:type="dxa"/>
                <w:tcBorders>
                  <w:bottom w:val="single" w:sz="4" w:space="0" w:color="auto"/>
                </w:tcBorders>
                <w:vAlign w:val="center"/>
              </w:tcPr>
            </w:tcPrChange>
          </w:tcPr>
          <w:p w14:paraId="234C8731" w14:textId="70DDC513" w:rsidR="00494D04" w:rsidRPr="007E0F91" w:rsidRDefault="00494D04" w:rsidP="00494D04">
            <w:pPr>
              <w:jc w:val="center"/>
              <w:rPr>
                <w:ins w:id="24186" w:author="Στάθης Καπ" w:date="2023-03-09T06:09:00Z"/>
                <w:sz w:val="16"/>
                <w:szCs w:val="16"/>
              </w:rPr>
            </w:pPr>
            <w:ins w:id="24187" w:author="Στάθης Καπ" w:date="2023-03-09T07:09:00Z">
              <w:r>
                <w:rPr>
                  <w:rFonts w:ascii="Calibri" w:hAnsi="Calibri" w:cs="Calibri"/>
                  <w:color w:val="000000"/>
                  <w:sz w:val="16"/>
                  <w:szCs w:val="16"/>
                </w:rPr>
                <w:t>15.54</w:t>
              </w:r>
            </w:ins>
          </w:p>
        </w:tc>
        <w:tc>
          <w:tcPr>
            <w:tcW w:w="454" w:type="dxa"/>
            <w:vAlign w:val="center"/>
            <w:tcPrChange w:id="24188" w:author="Στάθης Καπ" w:date="2023-03-09T07:09:00Z">
              <w:tcPr>
                <w:tcW w:w="454" w:type="dxa"/>
                <w:tcBorders>
                  <w:bottom w:val="single" w:sz="4" w:space="0" w:color="auto"/>
                </w:tcBorders>
                <w:vAlign w:val="bottom"/>
              </w:tcPr>
            </w:tcPrChange>
          </w:tcPr>
          <w:p w14:paraId="49EB1B4C" w14:textId="1B6BB8A6" w:rsidR="00494D04" w:rsidRPr="007E0F91" w:rsidRDefault="00494D04" w:rsidP="00494D04">
            <w:pPr>
              <w:jc w:val="center"/>
              <w:rPr>
                <w:ins w:id="24189" w:author="Στάθης Καπ" w:date="2023-03-09T06:09:00Z"/>
                <w:sz w:val="16"/>
                <w:szCs w:val="16"/>
              </w:rPr>
            </w:pPr>
            <w:ins w:id="2419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24191" w:author="Στάθης Καπ" w:date="2023-03-09T07:09:00Z">
              <w:tcPr>
                <w:tcW w:w="461" w:type="dxa"/>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24192" w:author="Στάθης Καπ" w:date="2023-03-09T06:09:00Z"/>
                <w:sz w:val="16"/>
                <w:szCs w:val="16"/>
              </w:rPr>
            </w:pPr>
            <w:ins w:id="24193"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1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195" w:author="Στάθης Καπ" w:date="2023-03-09T06:09:00Z"/>
          <w:trPrChange w:id="2419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19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24198" w:author="Στάθης Καπ" w:date="2023-03-09T06:09:00Z"/>
                <w:sz w:val="16"/>
                <w:szCs w:val="16"/>
              </w:rPr>
            </w:pPr>
            <w:ins w:id="24199"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24200" w:author="Στάθης Καπ" w:date="2023-03-09T07:09:00Z">
              <w:tcPr>
                <w:tcW w:w="565" w:type="dxa"/>
                <w:tcBorders>
                  <w:left w:val="single" w:sz="4" w:space="0" w:color="auto"/>
                  <w:bottom w:val="single" w:sz="4" w:space="0" w:color="auto"/>
                </w:tcBorders>
              </w:tcPr>
            </w:tcPrChange>
          </w:tcPr>
          <w:p w14:paraId="13DC4070" w14:textId="0EE2E65D" w:rsidR="00494D04" w:rsidRPr="007E0F91" w:rsidRDefault="00494D04" w:rsidP="00494D04">
            <w:pPr>
              <w:jc w:val="center"/>
              <w:rPr>
                <w:ins w:id="24201" w:author="Στάθης Καπ" w:date="2023-03-09T06:09:00Z"/>
                <w:sz w:val="16"/>
                <w:szCs w:val="16"/>
              </w:rPr>
            </w:pPr>
            <w:ins w:id="24202"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24203" w:author="Στάθης Καπ" w:date="2023-03-09T07:09:00Z">
              <w:tcPr>
                <w:tcW w:w="679" w:type="dxa"/>
                <w:tcBorders>
                  <w:bottom w:val="single" w:sz="4" w:space="0" w:color="auto"/>
                  <w:right w:val="single" w:sz="4" w:space="0" w:color="auto"/>
                </w:tcBorders>
              </w:tcPr>
            </w:tcPrChange>
          </w:tcPr>
          <w:p w14:paraId="03A0CCE0" w14:textId="3474F9D3" w:rsidR="00494D04" w:rsidRPr="007E0F91" w:rsidRDefault="00494D04" w:rsidP="00494D04">
            <w:pPr>
              <w:jc w:val="center"/>
              <w:rPr>
                <w:ins w:id="24204" w:author="Στάθης Καπ" w:date="2023-03-09T06:09:00Z"/>
                <w:sz w:val="16"/>
                <w:szCs w:val="16"/>
              </w:rPr>
            </w:pPr>
            <w:ins w:id="24205"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24206" w:author="Στάθης Καπ" w:date="2023-03-09T07:09:00Z">
              <w:tcPr>
                <w:tcW w:w="453" w:type="dxa"/>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24207" w:author="Στάθης Καπ" w:date="2023-03-09T06:09:00Z"/>
                <w:sz w:val="16"/>
                <w:szCs w:val="16"/>
              </w:rPr>
            </w:pPr>
            <w:ins w:id="24208" w:author="Στάθης Καπ" w:date="2023-03-09T07:09:00Z">
              <w:r>
                <w:rPr>
                  <w:rFonts w:ascii="Calibri" w:hAnsi="Calibri" w:cs="Calibri"/>
                  <w:color w:val="000000"/>
                  <w:sz w:val="16"/>
                  <w:szCs w:val="16"/>
                </w:rPr>
                <w:t>236</w:t>
              </w:r>
            </w:ins>
          </w:p>
        </w:tc>
        <w:tc>
          <w:tcPr>
            <w:tcW w:w="708" w:type="dxa"/>
            <w:vAlign w:val="center"/>
            <w:tcPrChange w:id="24209" w:author="Στάθης Καπ" w:date="2023-03-09T07:09:00Z">
              <w:tcPr>
                <w:tcW w:w="708" w:type="dxa"/>
                <w:tcBorders>
                  <w:bottom w:val="single" w:sz="4" w:space="0" w:color="auto"/>
                </w:tcBorders>
                <w:vAlign w:val="center"/>
              </w:tcPr>
            </w:tcPrChange>
          </w:tcPr>
          <w:p w14:paraId="1E9F8978" w14:textId="088ECA33" w:rsidR="00494D04" w:rsidRPr="007E0F91" w:rsidRDefault="00494D04" w:rsidP="00494D04">
            <w:pPr>
              <w:jc w:val="center"/>
              <w:rPr>
                <w:ins w:id="24210" w:author="Στάθης Καπ" w:date="2023-03-09T06:09:00Z"/>
                <w:sz w:val="16"/>
                <w:szCs w:val="16"/>
              </w:rPr>
            </w:pPr>
            <w:ins w:id="24211"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24212" w:author="Στάθης Καπ" w:date="2023-03-09T07:09:00Z">
              <w:tcPr>
                <w:tcW w:w="652" w:type="dxa"/>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24213" w:author="Στάθης Καπ" w:date="2023-03-09T06:09:00Z"/>
                <w:sz w:val="16"/>
                <w:szCs w:val="16"/>
              </w:rPr>
            </w:pPr>
            <w:ins w:id="24214"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24215" w:author="Στάθης Καπ" w:date="2023-03-09T07:09:00Z">
              <w:tcPr>
                <w:tcW w:w="453" w:type="dxa"/>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24216" w:author="Στάθης Καπ" w:date="2023-03-09T06:09:00Z"/>
                <w:sz w:val="16"/>
                <w:szCs w:val="16"/>
              </w:rPr>
            </w:pPr>
            <w:ins w:id="24217" w:author="Στάθης Καπ" w:date="2023-03-09T07:09:00Z">
              <w:r>
                <w:rPr>
                  <w:rFonts w:ascii="Calibri" w:hAnsi="Calibri" w:cs="Calibri"/>
                  <w:color w:val="000000"/>
                  <w:sz w:val="16"/>
                  <w:szCs w:val="16"/>
                </w:rPr>
                <w:t>205</w:t>
              </w:r>
            </w:ins>
          </w:p>
        </w:tc>
        <w:tc>
          <w:tcPr>
            <w:tcW w:w="454" w:type="dxa"/>
            <w:vAlign w:val="center"/>
            <w:tcPrChange w:id="24218" w:author="Στάθης Καπ" w:date="2023-03-09T07:09:00Z">
              <w:tcPr>
                <w:tcW w:w="454" w:type="dxa"/>
                <w:tcBorders>
                  <w:bottom w:val="single" w:sz="4" w:space="0" w:color="auto"/>
                </w:tcBorders>
                <w:vAlign w:val="center"/>
              </w:tcPr>
            </w:tcPrChange>
          </w:tcPr>
          <w:p w14:paraId="62F94806" w14:textId="7C03EFDC" w:rsidR="00494D04" w:rsidRPr="007E0F91" w:rsidRDefault="00494D04" w:rsidP="00494D04">
            <w:pPr>
              <w:jc w:val="center"/>
              <w:rPr>
                <w:ins w:id="24219" w:author="Στάθης Καπ" w:date="2023-03-09T06:09:00Z"/>
                <w:sz w:val="16"/>
                <w:szCs w:val="16"/>
              </w:rPr>
            </w:pPr>
            <w:ins w:id="24220" w:author="Στάθης Καπ" w:date="2023-03-09T07:09:00Z">
              <w:r>
                <w:rPr>
                  <w:rFonts w:ascii="Calibri" w:hAnsi="Calibri" w:cs="Calibri"/>
                  <w:color w:val="000000"/>
                  <w:sz w:val="16"/>
                  <w:szCs w:val="16"/>
                </w:rPr>
                <w:t>13.14</w:t>
              </w:r>
            </w:ins>
          </w:p>
        </w:tc>
        <w:tc>
          <w:tcPr>
            <w:tcW w:w="454" w:type="dxa"/>
            <w:vAlign w:val="center"/>
            <w:tcPrChange w:id="24221" w:author="Στάθης Καπ" w:date="2023-03-09T07:09:00Z">
              <w:tcPr>
                <w:tcW w:w="454" w:type="dxa"/>
                <w:tcBorders>
                  <w:bottom w:val="single" w:sz="4" w:space="0" w:color="auto"/>
                </w:tcBorders>
                <w:vAlign w:val="bottom"/>
              </w:tcPr>
            </w:tcPrChange>
          </w:tcPr>
          <w:p w14:paraId="104CEACB" w14:textId="66A54AC8" w:rsidR="00494D04" w:rsidRPr="007E0F91" w:rsidRDefault="00494D04" w:rsidP="00494D04">
            <w:pPr>
              <w:jc w:val="center"/>
              <w:rPr>
                <w:ins w:id="24222" w:author="Στάθης Καπ" w:date="2023-03-09T06:09:00Z"/>
                <w:sz w:val="16"/>
                <w:szCs w:val="16"/>
              </w:rPr>
            </w:pPr>
            <w:ins w:id="24223"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24224" w:author="Στάθης Καπ" w:date="2023-03-09T07:09:00Z">
              <w:tcPr>
                <w:tcW w:w="457" w:type="dxa"/>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24225" w:author="Στάθης Καπ" w:date="2023-03-09T06:09:00Z"/>
                <w:sz w:val="16"/>
                <w:szCs w:val="16"/>
              </w:rPr>
            </w:pPr>
            <w:ins w:id="24226"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24227" w:author="Στάθης Καπ" w:date="2023-03-09T07:09:00Z">
              <w:tcPr>
                <w:tcW w:w="453" w:type="dxa"/>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24228" w:author="Στάθης Καπ" w:date="2023-03-09T06:09:00Z"/>
                <w:sz w:val="16"/>
                <w:szCs w:val="16"/>
              </w:rPr>
            </w:pPr>
            <w:ins w:id="24229" w:author="Στάθης Καπ" w:date="2023-03-09T07:09:00Z">
              <w:r>
                <w:rPr>
                  <w:rFonts w:ascii="Calibri" w:hAnsi="Calibri" w:cs="Calibri"/>
                  <w:color w:val="000000"/>
                  <w:sz w:val="16"/>
                  <w:szCs w:val="16"/>
                </w:rPr>
                <w:t>196</w:t>
              </w:r>
            </w:ins>
          </w:p>
        </w:tc>
        <w:tc>
          <w:tcPr>
            <w:tcW w:w="454" w:type="dxa"/>
            <w:vAlign w:val="center"/>
            <w:tcPrChange w:id="24230" w:author="Στάθης Καπ" w:date="2023-03-09T07:09:00Z">
              <w:tcPr>
                <w:tcW w:w="454" w:type="dxa"/>
                <w:tcBorders>
                  <w:bottom w:val="single" w:sz="4" w:space="0" w:color="auto"/>
                </w:tcBorders>
                <w:vAlign w:val="center"/>
              </w:tcPr>
            </w:tcPrChange>
          </w:tcPr>
          <w:p w14:paraId="2F18435A" w14:textId="1250A02D" w:rsidR="00494D04" w:rsidRPr="007E0F91" w:rsidRDefault="00494D04" w:rsidP="00494D04">
            <w:pPr>
              <w:jc w:val="center"/>
              <w:rPr>
                <w:ins w:id="24231" w:author="Στάθης Καπ" w:date="2023-03-09T06:09:00Z"/>
                <w:sz w:val="16"/>
                <w:szCs w:val="16"/>
              </w:rPr>
            </w:pPr>
            <w:ins w:id="24232" w:author="Στάθης Καπ" w:date="2023-03-09T07:09:00Z">
              <w:r>
                <w:rPr>
                  <w:rFonts w:ascii="Calibri" w:hAnsi="Calibri" w:cs="Calibri"/>
                  <w:color w:val="000000"/>
                  <w:sz w:val="16"/>
                  <w:szCs w:val="16"/>
                </w:rPr>
                <w:t>16.95</w:t>
              </w:r>
            </w:ins>
          </w:p>
        </w:tc>
        <w:tc>
          <w:tcPr>
            <w:tcW w:w="454" w:type="dxa"/>
            <w:vAlign w:val="center"/>
            <w:tcPrChange w:id="24233" w:author="Στάθης Καπ" w:date="2023-03-09T07:09:00Z">
              <w:tcPr>
                <w:tcW w:w="454" w:type="dxa"/>
                <w:tcBorders>
                  <w:bottom w:val="single" w:sz="4" w:space="0" w:color="auto"/>
                </w:tcBorders>
                <w:vAlign w:val="bottom"/>
              </w:tcPr>
            </w:tcPrChange>
          </w:tcPr>
          <w:p w14:paraId="50DC9E2C" w14:textId="1E4D1C59" w:rsidR="00494D04" w:rsidRPr="007E0F91" w:rsidRDefault="00494D04" w:rsidP="00494D04">
            <w:pPr>
              <w:jc w:val="center"/>
              <w:rPr>
                <w:ins w:id="24234" w:author="Στάθης Καπ" w:date="2023-03-09T06:09:00Z"/>
                <w:sz w:val="16"/>
                <w:szCs w:val="16"/>
              </w:rPr>
            </w:pPr>
            <w:ins w:id="24235"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24236" w:author="Στάθης Καπ" w:date="2023-03-09T07:09:00Z">
              <w:tcPr>
                <w:tcW w:w="454" w:type="dxa"/>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24237" w:author="Στάθης Καπ" w:date="2023-03-09T06:09:00Z"/>
                <w:sz w:val="16"/>
                <w:szCs w:val="16"/>
              </w:rPr>
            </w:pPr>
            <w:ins w:id="24238"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24239" w:author="Στάθης Καπ" w:date="2023-03-09T07:09:00Z">
              <w:tcPr>
                <w:tcW w:w="453" w:type="dxa"/>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24240" w:author="Στάθης Καπ" w:date="2023-03-09T06:09:00Z"/>
                <w:sz w:val="16"/>
                <w:szCs w:val="16"/>
              </w:rPr>
            </w:pPr>
            <w:ins w:id="24241" w:author="Στάθης Καπ" w:date="2023-03-09T07:09:00Z">
              <w:r>
                <w:rPr>
                  <w:rFonts w:ascii="Calibri" w:hAnsi="Calibri" w:cs="Calibri"/>
                  <w:color w:val="000000"/>
                  <w:sz w:val="16"/>
                  <w:szCs w:val="16"/>
                </w:rPr>
                <w:t>213</w:t>
              </w:r>
            </w:ins>
          </w:p>
        </w:tc>
        <w:tc>
          <w:tcPr>
            <w:tcW w:w="454" w:type="dxa"/>
            <w:vAlign w:val="center"/>
            <w:tcPrChange w:id="24242" w:author="Στάθης Καπ" w:date="2023-03-09T07:09:00Z">
              <w:tcPr>
                <w:tcW w:w="454" w:type="dxa"/>
                <w:tcBorders>
                  <w:bottom w:val="single" w:sz="4" w:space="0" w:color="auto"/>
                </w:tcBorders>
                <w:vAlign w:val="center"/>
              </w:tcPr>
            </w:tcPrChange>
          </w:tcPr>
          <w:p w14:paraId="21DE6DB6" w14:textId="5F81DD0D" w:rsidR="00494D04" w:rsidRPr="007E0F91" w:rsidRDefault="00494D04" w:rsidP="00494D04">
            <w:pPr>
              <w:jc w:val="center"/>
              <w:rPr>
                <w:ins w:id="24243" w:author="Στάθης Καπ" w:date="2023-03-09T06:09:00Z"/>
                <w:sz w:val="16"/>
                <w:szCs w:val="16"/>
              </w:rPr>
            </w:pPr>
            <w:ins w:id="24244" w:author="Στάθης Καπ" w:date="2023-03-09T07:09:00Z">
              <w:r>
                <w:rPr>
                  <w:rFonts w:ascii="Calibri" w:hAnsi="Calibri" w:cs="Calibri"/>
                  <w:color w:val="000000"/>
                  <w:sz w:val="16"/>
                  <w:szCs w:val="16"/>
                </w:rPr>
                <w:t>9.75</w:t>
              </w:r>
            </w:ins>
          </w:p>
        </w:tc>
        <w:tc>
          <w:tcPr>
            <w:tcW w:w="454" w:type="dxa"/>
            <w:vAlign w:val="center"/>
            <w:tcPrChange w:id="24245" w:author="Στάθης Καπ" w:date="2023-03-09T07:09:00Z">
              <w:tcPr>
                <w:tcW w:w="454" w:type="dxa"/>
                <w:tcBorders>
                  <w:bottom w:val="single" w:sz="4" w:space="0" w:color="auto"/>
                </w:tcBorders>
                <w:vAlign w:val="bottom"/>
              </w:tcPr>
            </w:tcPrChange>
          </w:tcPr>
          <w:p w14:paraId="6D23A3E6" w14:textId="667072DD" w:rsidR="00494D04" w:rsidRPr="007E0F91" w:rsidRDefault="00494D04" w:rsidP="00494D04">
            <w:pPr>
              <w:jc w:val="center"/>
              <w:rPr>
                <w:ins w:id="24246" w:author="Στάθης Καπ" w:date="2023-03-09T06:09:00Z"/>
                <w:sz w:val="16"/>
                <w:szCs w:val="16"/>
              </w:rPr>
            </w:pPr>
            <w:ins w:id="24247"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24248" w:author="Στάθης Καπ" w:date="2023-03-09T07:09:00Z">
              <w:tcPr>
                <w:tcW w:w="461" w:type="dxa"/>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24249" w:author="Στάθης Καπ" w:date="2023-03-09T06:09:00Z"/>
                <w:sz w:val="16"/>
                <w:szCs w:val="16"/>
              </w:rPr>
            </w:pPr>
            <w:ins w:id="24250"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2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252" w:author="Στάθης Καπ" w:date="2023-03-09T06:09:00Z"/>
          <w:trPrChange w:id="2425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25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24255" w:author="Στάθης Καπ" w:date="2023-03-09T06:09:00Z"/>
                <w:sz w:val="16"/>
                <w:szCs w:val="16"/>
              </w:rPr>
            </w:pPr>
            <w:ins w:id="24256"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24257" w:author="Στάθης Καπ" w:date="2023-03-09T07:09:00Z">
              <w:tcPr>
                <w:tcW w:w="565" w:type="dxa"/>
                <w:tcBorders>
                  <w:left w:val="single" w:sz="4" w:space="0" w:color="auto"/>
                  <w:bottom w:val="single" w:sz="4" w:space="0" w:color="auto"/>
                </w:tcBorders>
              </w:tcPr>
            </w:tcPrChange>
          </w:tcPr>
          <w:p w14:paraId="14EA8096" w14:textId="746FE2F7" w:rsidR="00494D04" w:rsidRPr="007E0F91" w:rsidRDefault="00494D04" w:rsidP="00494D04">
            <w:pPr>
              <w:jc w:val="center"/>
              <w:rPr>
                <w:ins w:id="24258" w:author="Στάθης Καπ" w:date="2023-03-09T06:09:00Z"/>
                <w:sz w:val="16"/>
                <w:szCs w:val="16"/>
              </w:rPr>
            </w:pPr>
            <w:ins w:id="24259"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24260" w:author="Στάθης Καπ" w:date="2023-03-09T07:09:00Z">
              <w:tcPr>
                <w:tcW w:w="679" w:type="dxa"/>
                <w:tcBorders>
                  <w:bottom w:val="single" w:sz="4" w:space="0" w:color="auto"/>
                  <w:right w:val="single" w:sz="4" w:space="0" w:color="auto"/>
                </w:tcBorders>
              </w:tcPr>
            </w:tcPrChange>
          </w:tcPr>
          <w:p w14:paraId="0353C127" w14:textId="0B4119DB" w:rsidR="00494D04" w:rsidRPr="007E0F91" w:rsidRDefault="00494D04" w:rsidP="00494D04">
            <w:pPr>
              <w:jc w:val="center"/>
              <w:rPr>
                <w:ins w:id="24261" w:author="Στάθης Καπ" w:date="2023-03-09T06:09:00Z"/>
                <w:sz w:val="16"/>
                <w:szCs w:val="16"/>
              </w:rPr>
            </w:pPr>
            <w:ins w:id="24262"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24263" w:author="Στάθης Καπ" w:date="2023-03-09T07:09:00Z">
              <w:tcPr>
                <w:tcW w:w="453" w:type="dxa"/>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24264" w:author="Στάθης Καπ" w:date="2023-03-09T06:09:00Z"/>
                <w:sz w:val="16"/>
                <w:szCs w:val="16"/>
              </w:rPr>
            </w:pPr>
            <w:ins w:id="24265" w:author="Στάθης Καπ" w:date="2023-03-09T07:09:00Z">
              <w:r>
                <w:rPr>
                  <w:rFonts w:ascii="Calibri" w:hAnsi="Calibri" w:cs="Calibri"/>
                  <w:color w:val="000000"/>
                  <w:sz w:val="16"/>
                  <w:szCs w:val="16"/>
                </w:rPr>
                <w:t>226</w:t>
              </w:r>
            </w:ins>
          </w:p>
        </w:tc>
        <w:tc>
          <w:tcPr>
            <w:tcW w:w="708" w:type="dxa"/>
            <w:vAlign w:val="center"/>
            <w:tcPrChange w:id="24266" w:author="Στάθης Καπ" w:date="2023-03-09T07:09:00Z">
              <w:tcPr>
                <w:tcW w:w="708" w:type="dxa"/>
                <w:tcBorders>
                  <w:bottom w:val="single" w:sz="4" w:space="0" w:color="auto"/>
                </w:tcBorders>
                <w:vAlign w:val="center"/>
              </w:tcPr>
            </w:tcPrChange>
          </w:tcPr>
          <w:p w14:paraId="246A209B" w14:textId="6D352CA6" w:rsidR="00494D04" w:rsidRPr="007E0F91" w:rsidRDefault="00494D04" w:rsidP="00494D04">
            <w:pPr>
              <w:jc w:val="center"/>
              <w:rPr>
                <w:ins w:id="24267" w:author="Στάθης Καπ" w:date="2023-03-09T06:09:00Z"/>
                <w:sz w:val="16"/>
                <w:szCs w:val="16"/>
              </w:rPr>
            </w:pPr>
            <w:ins w:id="24268"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24269" w:author="Στάθης Καπ" w:date="2023-03-09T07:09:00Z">
              <w:tcPr>
                <w:tcW w:w="652" w:type="dxa"/>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24270" w:author="Στάθης Καπ" w:date="2023-03-09T06:09:00Z"/>
                <w:sz w:val="16"/>
                <w:szCs w:val="16"/>
              </w:rPr>
            </w:pPr>
            <w:ins w:id="24271"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24272" w:author="Στάθης Καπ" w:date="2023-03-09T07:09:00Z">
              <w:tcPr>
                <w:tcW w:w="453" w:type="dxa"/>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24273" w:author="Στάθης Καπ" w:date="2023-03-09T06:09:00Z"/>
                <w:sz w:val="16"/>
                <w:szCs w:val="16"/>
              </w:rPr>
            </w:pPr>
            <w:ins w:id="24274" w:author="Στάθης Καπ" w:date="2023-03-09T07:09:00Z">
              <w:r>
                <w:rPr>
                  <w:rFonts w:ascii="Calibri" w:hAnsi="Calibri" w:cs="Calibri"/>
                  <w:color w:val="000000"/>
                  <w:sz w:val="16"/>
                  <w:szCs w:val="16"/>
                </w:rPr>
                <w:t>221</w:t>
              </w:r>
            </w:ins>
          </w:p>
        </w:tc>
        <w:tc>
          <w:tcPr>
            <w:tcW w:w="454" w:type="dxa"/>
            <w:vAlign w:val="center"/>
            <w:tcPrChange w:id="24275" w:author="Στάθης Καπ" w:date="2023-03-09T07:09:00Z">
              <w:tcPr>
                <w:tcW w:w="454" w:type="dxa"/>
                <w:tcBorders>
                  <w:bottom w:val="single" w:sz="4" w:space="0" w:color="auto"/>
                </w:tcBorders>
                <w:vAlign w:val="center"/>
              </w:tcPr>
            </w:tcPrChange>
          </w:tcPr>
          <w:p w14:paraId="40DA0815" w14:textId="65C9EF32" w:rsidR="00494D04" w:rsidRPr="007E0F91" w:rsidRDefault="00494D04" w:rsidP="00494D04">
            <w:pPr>
              <w:jc w:val="center"/>
              <w:rPr>
                <w:ins w:id="24276" w:author="Στάθης Καπ" w:date="2023-03-09T06:09:00Z"/>
                <w:sz w:val="16"/>
                <w:szCs w:val="16"/>
              </w:rPr>
            </w:pPr>
            <w:ins w:id="24277" w:author="Στάθης Καπ" w:date="2023-03-09T07:09:00Z">
              <w:r>
                <w:rPr>
                  <w:rFonts w:ascii="Calibri" w:hAnsi="Calibri" w:cs="Calibri"/>
                  <w:color w:val="000000"/>
                  <w:sz w:val="16"/>
                  <w:szCs w:val="16"/>
                </w:rPr>
                <w:t>2.21</w:t>
              </w:r>
            </w:ins>
          </w:p>
        </w:tc>
        <w:tc>
          <w:tcPr>
            <w:tcW w:w="454" w:type="dxa"/>
            <w:vAlign w:val="center"/>
            <w:tcPrChange w:id="24278" w:author="Στάθης Καπ" w:date="2023-03-09T07:09:00Z">
              <w:tcPr>
                <w:tcW w:w="454" w:type="dxa"/>
                <w:tcBorders>
                  <w:bottom w:val="single" w:sz="4" w:space="0" w:color="auto"/>
                </w:tcBorders>
                <w:vAlign w:val="bottom"/>
              </w:tcPr>
            </w:tcPrChange>
          </w:tcPr>
          <w:p w14:paraId="0774DB42" w14:textId="4CC4E5E4" w:rsidR="00494D04" w:rsidRPr="007E0F91" w:rsidRDefault="00494D04" w:rsidP="00494D04">
            <w:pPr>
              <w:jc w:val="center"/>
              <w:rPr>
                <w:ins w:id="24279" w:author="Στάθης Καπ" w:date="2023-03-09T06:09:00Z"/>
                <w:sz w:val="16"/>
                <w:szCs w:val="16"/>
              </w:rPr>
            </w:pPr>
            <w:ins w:id="24280"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24281" w:author="Στάθης Καπ" w:date="2023-03-09T07:09:00Z">
              <w:tcPr>
                <w:tcW w:w="457" w:type="dxa"/>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24282" w:author="Στάθης Καπ" w:date="2023-03-09T06:09:00Z"/>
                <w:sz w:val="16"/>
                <w:szCs w:val="16"/>
              </w:rPr>
            </w:pPr>
            <w:ins w:id="24283"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24284" w:author="Στάθης Καπ" w:date="2023-03-09T07:09:00Z">
              <w:tcPr>
                <w:tcW w:w="453" w:type="dxa"/>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24285" w:author="Στάθης Καπ" w:date="2023-03-09T06:09:00Z"/>
                <w:sz w:val="16"/>
                <w:szCs w:val="16"/>
              </w:rPr>
            </w:pPr>
            <w:ins w:id="24286" w:author="Στάθης Καπ" w:date="2023-03-09T07:09:00Z">
              <w:r>
                <w:rPr>
                  <w:rFonts w:ascii="Calibri" w:hAnsi="Calibri" w:cs="Calibri"/>
                  <w:color w:val="000000"/>
                  <w:sz w:val="16"/>
                  <w:szCs w:val="16"/>
                </w:rPr>
                <w:t>217</w:t>
              </w:r>
            </w:ins>
          </w:p>
        </w:tc>
        <w:tc>
          <w:tcPr>
            <w:tcW w:w="454" w:type="dxa"/>
            <w:vAlign w:val="center"/>
            <w:tcPrChange w:id="24287" w:author="Στάθης Καπ" w:date="2023-03-09T07:09:00Z">
              <w:tcPr>
                <w:tcW w:w="454" w:type="dxa"/>
                <w:tcBorders>
                  <w:bottom w:val="single" w:sz="4" w:space="0" w:color="auto"/>
                </w:tcBorders>
                <w:vAlign w:val="center"/>
              </w:tcPr>
            </w:tcPrChange>
          </w:tcPr>
          <w:p w14:paraId="1E9C6FE5" w14:textId="39F725E9" w:rsidR="00494D04" w:rsidRPr="007E0F91" w:rsidRDefault="00494D04" w:rsidP="00494D04">
            <w:pPr>
              <w:jc w:val="center"/>
              <w:rPr>
                <w:ins w:id="24288" w:author="Στάθης Καπ" w:date="2023-03-09T06:09:00Z"/>
                <w:sz w:val="16"/>
                <w:szCs w:val="16"/>
              </w:rPr>
            </w:pPr>
            <w:ins w:id="24289" w:author="Στάθης Καπ" w:date="2023-03-09T07:09:00Z">
              <w:r>
                <w:rPr>
                  <w:rFonts w:ascii="Calibri" w:hAnsi="Calibri" w:cs="Calibri"/>
                  <w:color w:val="000000"/>
                  <w:sz w:val="16"/>
                  <w:szCs w:val="16"/>
                </w:rPr>
                <w:t>3.98</w:t>
              </w:r>
            </w:ins>
          </w:p>
        </w:tc>
        <w:tc>
          <w:tcPr>
            <w:tcW w:w="454" w:type="dxa"/>
            <w:vAlign w:val="center"/>
            <w:tcPrChange w:id="24290" w:author="Στάθης Καπ" w:date="2023-03-09T07:09:00Z">
              <w:tcPr>
                <w:tcW w:w="454" w:type="dxa"/>
                <w:tcBorders>
                  <w:bottom w:val="single" w:sz="4" w:space="0" w:color="auto"/>
                </w:tcBorders>
                <w:vAlign w:val="bottom"/>
              </w:tcPr>
            </w:tcPrChange>
          </w:tcPr>
          <w:p w14:paraId="727D6E84" w14:textId="2323136F" w:rsidR="00494D04" w:rsidRPr="007E0F91" w:rsidRDefault="00494D04" w:rsidP="00494D04">
            <w:pPr>
              <w:jc w:val="center"/>
              <w:rPr>
                <w:ins w:id="24291" w:author="Στάθης Καπ" w:date="2023-03-09T06:09:00Z"/>
                <w:sz w:val="16"/>
                <w:szCs w:val="16"/>
              </w:rPr>
            </w:pPr>
            <w:ins w:id="24292"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24293" w:author="Στάθης Καπ" w:date="2023-03-09T07:09:00Z">
              <w:tcPr>
                <w:tcW w:w="454" w:type="dxa"/>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24294" w:author="Στάθης Καπ" w:date="2023-03-09T06:09:00Z"/>
                <w:sz w:val="16"/>
                <w:szCs w:val="16"/>
              </w:rPr>
            </w:pPr>
            <w:ins w:id="24295"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24296" w:author="Στάθης Καπ" w:date="2023-03-09T07:09:00Z">
              <w:tcPr>
                <w:tcW w:w="453" w:type="dxa"/>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24297" w:author="Στάθης Καπ" w:date="2023-03-09T06:09:00Z"/>
                <w:sz w:val="16"/>
                <w:szCs w:val="16"/>
              </w:rPr>
            </w:pPr>
            <w:ins w:id="24298" w:author="Στάθης Καπ" w:date="2023-03-09T07:09:00Z">
              <w:r>
                <w:rPr>
                  <w:rFonts w:ascii="Calibri" w:hAnsi="Calibri" w:cs="Calibri"/>
                  <w:color w:val="000000"/>
                  <w:sz w:val="16"/>
                  <w:szCs w:val="16"/>
                </w:rPr>
                <w:t>165</w:t>
              </w:r>
            </w:ins>
          </w:p>
        </w:tc>
        <w:tc>
          <w:tcPr>
            <w:tcW w:w="454" w:type="dxa"/>
            <w:vAlign w:val="center"/>
            <w:tcPrChange w:id="24299" w:author="Στάθης Καπ" w:date="2023-03-09T07:09:00Z">
              <w:tcPr>
                <w:tcW w:w="454" w:type="dxa"/>
                <w:tcBorders>
                  <w:bottom w:val="single" w:sz="4" w:space="0" w:color="auto"/>
                </w:tcBorders>
                <w:vAlign w:val="center"/>
              </w:tcPr>
            </w:tcPrChange>
          </w:tcPr>
          <w:p w14:paraId="32FCF7A8" w14:textId="0BDC2D06" w:rsidR="00494D04" w:rsidRPr="007E0F91" w:rsidRDefault="00494D04" w:rsidP="00494D04">
            <w:pPr>
              <w:jc w:val="center"/>
              <w:rPr>
                <w:ins w:id="24300" w:author="Στάθης Καπ" w:date="2023-03-09T06:09:00Z"/>
                <w:sz w:val="16"/>
                <w:szCs w:val="16"/>
              </w:rPr>
            </w:pPr>
            <w:ins w:id="24301" w:author="Στάθης Καπ" w:date="2023-03-09T07:09:00Z">
              <w:r>
                <w:rPr>
                  <w:rFonts w:ascii="Calibri" w:hAnsi="Calibri" w:cs="Calibri"/>
                  <w:color w:val="000000"/>
                  <w:sz w:val="16"/>
                  <w:szCs w:val="16"/>
                </w:rPr>
                <w:t>26.99</w:t>
              </w:r>
            </w:ins>
          </w:p>
        </w:tc>
        <w:tc>
          <w:tcPr>
            <w:tcW w:w="454" w:type="dxa"/>
            <w:vAlign w:val="center"/>
            <w:tcPrChange w:id="24302" w:author="Στάθης Καπ" w:date="2023-03-09T07:09:00Z">
              <w:tcPr>
                <w:tcW w:w="454" w:type="dxa"/>
                <w:tcBorders>
                  <w:bottom w:val="single" w:sz="4" w:space="0" w:color="auto"/>
                </w:tcBorders>
                <w:vAlign w:val="bottom"/>
              </w:tcPr>
            </w:tcPrChange>
          </w:tcPr>
          <w:p w14:paraId="2DB5AFBD" w14:textId="6343EFF2" w:rsidR="00494D04" w:rsidRPr="007E0F91" w:rsidRDefault="00494D04" w:rsidP="00494D04">
            <w:pPr>
              <w:jc w:val="center"/>
              <w:rPr>
                <w:ins w:id="24303" w:author="Στάθης Καπ" w:date="2023-03-09T06:09:00Z"/>
                <w:sz w:val="16"/>
                <w:szCs w:val="16"/>
              </w:rPr>
            </w:pPr>
            <w:ins w:id="24304"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24305" w:author="Στάθης Καπ" w:date="2023-03-09T07:09:00Z">
              <w:tcPr>
                <w:tcW w:w="461" w:type="dxa"/>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24306" w:author="Στάθης Καπ" w:date="2023-03-09T06:09:00Z"/>
                <w:sz w:val="16"/>
                <w:szCs w:val="16"/>
              </w:rPr>
            </w:pPr>
            <w:ins w:id="24307"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3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309" w:author="Στάθης Καπ" w:date="2023-03-09T06:09:00Z"/>
          <w:trPrChange w:id="2431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31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24312" w:author="Στάθης Καπ" w:date="2023-03-09T06:09:00Z"/>
                <w:sz w:val="16"/>
                <w:szCs w:val="16"/>
              </w:rPr>
            </w:pPr>
            <w:ins w:id="24313"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24314" w:author="Στάθης Καπ" w:date="2023-03-09T07:09:00Z">
              <w:tcPr>
                <w:tcW w:w="565" w:type="dxa"/>
                <w:tcBorders>
                  <w:left w:val="single" w:sz="4" w:space="0" w:color="auto"/>
                  <w:bottom w:val="single" w:sz="4" w:space="0" w:color="auto"/>
                </w:tcBorders>
              </w:tcPr>
            </w:tcPrChange>
          </w:tcPr>
          <w:p w14:paraId="2524EA93" w14:textId="46F3E531" w:rsidR="00494D04" w:rsidRPr="007E0F91" w:rsidRDefault="00494D04" w:rsidP="00494D04">
            <w:pPr>
              <w:jc w:val="center"/>
              <w:rPr>
                <w:ins w:id="24315" w:author="Στάθης Καπ" w:date="2023-03-09T06:09:00Z"/>
                <w:sz w:val="16"/>
                <w:szCs w:val="16"/>
              </w:rPr>
            </w:pPr>
            <w:ins w:id="24316"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24317" w:author="Στάθης Καπ" w:date="2023-03-09T07:09:00Z">
              <w:tcPr>
                <w:tcW w:w="679" w:type="dxa"/>
                <w:tcBorders>
                  <w:bottom w:val="single" w:sz="4" w:space="0" w:color="auto"/>
                  <w:right w:val="single" w:sz="4" w:space="0" w:color="auto"/>
                </w:tcBorders>
              </w:tcPr>
            </w:tcPrChange>
          </w:tcPr>
          <w:p w14:paraId="1447D455" w14:textId="0FB03201" w:rsidR="00494D04" w:rsidRPr="007E0F91" w:rsidRDefault="00494D04" w:rsidP="00494D04">
            <w:pPr>
              <w:jc w:val="center"/>
              <w:rPr>
                <w:ins w:id="24318" w:author="Στάθης Καπ" w:date="2023-03-09T06:09:00Z"/>
                <w:sz w:val="16"/>
                <w:szCs w:val="16"/>
              </w:rPr>
            </w:pPr>
            <w:ins w:id="24319"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24320" w:author="Στάθης Καπ" w:date="2023-03-09T07:09:00Z">
              <w:tcPr>
                <w:tcW w:w="453" w:type="dxa"/>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24321" w:author="Στάθης Καπ" w:date="2023-03-09T06:09:00Z"/>
                <w:sz w:val="16"/>
                <w:szCs w:val="16"/>
              </w:rPr>
            </w:pPr>
            <w:ins w:id="24322" w:author="Στάθης Καπ" w:date="2023-03-09T07:09:00Z">
              <w:r>
                <w:rPr>
                  <w:rFonts w:ascii="Calibri" w:hAnsi="Calibri" w:cs="Calibri"/>
                  <w:color w:val="000000"/>
                  <w:sz w:val="16"/>
                  <w:szCs w:val="16"/>
                </w:rPr>
                <w:t>241</w:t>
              </w:r>
            </w:ins>
          </w:p>
        </w:tc>
        <w:tc>
          <w:tcPr>
            <w:tcW w:w="708" w:type="dxa"/>
            <w:vAlign w:val="center"/>
            <w:tcPrChange w:id="24323" w:author="Στάθης Καπ" w:date="2023-03-09T07:09:00Z">
              <w:tcPr>
                <w:tcW w:w="708" w:type="dxa"/>
                <w:tcBorders>
                  <w:bottom w:val="single" w:sz="4" w:space="0" w:color="auto"/>
                </w:tcBorders>
                <w:vAlign w:val="center"/>
              </w:tcPr>
            </w:tcPrChange>
          </w:tcPr>
          <w:p w14:paraId="5D906E4F" w14:textId="33F2B145" w:rsidR="00494D04" w:rsidRPr="007E0F91" w:rsidRDefault="00494D04" w:rsidP="00494D04">
            <w:pPr>
              <w:jc w:val="center"/>
              <w:rPr>
                <w:ins w:id="24324" w:author="Στάθης Καπ" w:date="2023-03-09T06:09:00Z"/>
                <w:sz w:val="16"/>
                <w:szCs w:val="16"/>
              </w:rPr>
            </w:pPr>
            <w:ins w:id="24325"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24326" w:author="Στάθης Καπ" w:date="2023-03-09T07:09:00Z">
              <w:tcPr>
                <w:tcW w:w="652" w:type="dxa"/>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24327" w:author="Στάθης Καπ" w:date="2023-03-09T06:09:00Z"/>
                <w:sz w:val="16"/>
                <w:szCs w:val="16"/>
              </w:rPr>
            </w:pPr>
            <w:ins w:id="24328"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24329" w:author="Στάθης Καπ" w:date="2023-03-09T07:09:00Z">
              <w:tcPr>
                <w:tcW w:w="453" w:type="dxa"/>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24330" w:author="Στάθης Καπ" w:date="2023-03-09T06:09:00Z"/>
                <w:sz w:val="16"/>
                <w:szCs w:val="16"/>
              </w:rPr>
            </w:pPr>
            <w:ins w:id="24331" w:author="Στάθης Καπ" w:date="2023-03-09T07:09:00Z">
              <w:r>
                <w:rPr>
                  <w:rFonts w:ascii="Calibri" w:hAnsi="Calibri" w:cs="Calibri"/>
                  <w:color w:val="000000"/>
                  <w:sz w:val="16"/>
                  <w:szCs w:val="16"/>
                </w:rPr>
                <w:t>234</w:t>
              </w:r>
            </w:ins>
          </w:p>
        </w:tc>
        <w:tc>
          <w:tcPr>
            <w:tcW w:w="454" w:type="dxa"/>
            <w:vAlign w:val="center"/>
            <w:tcPrChange w:id="24332" w:author="Στάθης Καπ" w:date="2023-03-09T07:09:00Z">
              <w:tcPr>
                <w:tcW w:w="454" w:type="dxa"/>
                <w:tcBorders>
                  <w:bottom w:val="single" w:sz="4" w:space="0" w:color="auto"/>
                </w:tcBorders>
                <w:vAlign w:val="center"/>
              </w:tcPr>
            </w:tcPrChange>
          </w:tcPr>
          <w:p w14:paraId="5970DB05" w14:textId="3F072E0F" w:rsidR="00494D04" w:rsidRPr="007E0F91" w:rsidRDefault="00494D04" w:rsidP="00494D04">
            <w:pPr>
              <w:jc w:val="center"/>
              <w:rPr>
                <w:ins w:id="24333" w:author="Στάθης Καπ" w:date="2023-03-09T06:09:00Z"/>
                <w:sz w:val="16"/>
                <w:szCs w:val="16"/>
              </w:rPr>
            </w:pPr>
            <w:ins w:id="24334" w:author="Στάθης Καπ" w:date="2023-03-09T07:09:00Z">
              <w:r>
                <w:rPr>
                  <w:rFonts w:ascii="Calibri" w:hAnsi="Calibri" w:cs="Calibri"/>
                  <w:color w:val="000000"/>
                  <w:sz w:val="16"/>
                  <w:szCs w:val="16"/>
                </w:rPr>
                <w:t>2.9</w:t>
              </w:r>
            </w:ins>
          </w:p>
        </w:tc>
        <w:tc>
          <w:tcPr>
            <w:tcW w:w="454" w:type="dxa"/>
            <w:vAlign w:val="center"/>
            <w:tcPrChange w:id="24335" w:author="Στάθης Καπ" w:date="2023-03-09T07:09:00Z">
              <w:tcPr>
                <w:tcW w:w="454" w:type="dxa"/>
                <w:tcBorders>
                  <w:bottom w:val="single" w:sz="4" w:space="0" w:color="auto"/>
                </w:tcBorders>
                <w:vAlign w:val="bottom"/>
              </w:tcPr>
            </w:tcPrChange>
          </w:tcPr>
          <w:p w14:paraId="598F3A90" w14:textId="4708D0E5" w:rsidR="00494D04" w:rsidRPr="007E0F91" w:rsidRDefault="00494D04" w:rsidP="00494D04">
            <w:pPr>
              <w:jc w:val="center"/>
              <w:rPr>
                <w:ins w:id="24336" w:author="Στάθης Καπ" w:date="2023-03-09T06:09:00Z"/>
                <w:sz w:val="16"/>
                <w:szCs w:val="16"/>
              </w:rPr>
            </w:pPr>
            <w:ins w:id="24337"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24338" w:author="Στάθης Καπ" w:date="2023-03-09T07:09:00Z">
              <w:tcPr>
                <w:tcW w:w="457" w:type="dxa"/>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24339" w:author="Στάθης Καπ" w:date="2023-03-09T06:09:00Z"/>
                <w:sz w:val="16"/>
                <w:szCs w:val="16"/>
              </w:rPr>
            </w:pPr>
            <w:ins w:id="24340"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24341" w:author="Στάθης Καπ" w:date="2023-03-09T07:09:00Z">
              <w:tcPr>
                <w:tcW w:w="453" w:type="dxa"/>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24342" w:author="Στάθης Καπ" w:date="2023-03-09T06:09:00Z"/>
                <w:sz w:val="16"/>
                <w:szCs w:val="16"/>
              </w:rPr>
            </w:pPr>
            <w:ins w:id="24343" w:author="Στάθης Καπ" w:date="2023-03-09T07:09:00Z">
              <w:r>
                <w:rPr>
                  <w:rFonts w:ascii="Calibri" w:hAnsi="Calibri" w:cs="Calibri"/>
                  <w:color w:val="000000"/>
                  <w:sz w:val="16"/>
                  <w:szCs w:val="16"/>
                </w:rPr>
                <w:t>211</w:t>
              </w:r>
            </w:ins>
          </w:p>
        </w:tc>
        <w:tc>
          <w:tcPr>
            <w:tcW w:w="454" w:type="dxa"/>
            <w:vAlign w:val="center"/>
            <w:tcPrChange w:id="24344" w:author="Στάθης Καπ" w:date="2023-03-09T07:09:00Z">
              <w:tcPr>
                <w:tcW w:w="454" w:type="dxa"/>
                <w:tcBorders>
                  <w:bottom w:val="single" w:sz="4" w:space="0" w:color="auto"/>
                </w:tcBorders>
                <w:vAlign w:val="center"/>
              </w:tcPr>
            </w:tcPrChange>
          </w:tcPr>
          <w:p w14:paraId="64732757" w14:textId="3EB94CBA" w:rsidR="00494D04" w:rsidRPr="007E0F91" w:rsidRDefault="00494D04" w:rsidP="00494D04">
            <w:pPr>
              <w:jc w:val="center"/>
              <w:rPr>
                <w:ins w:id="24345" w:author="Στάθης Καπ" w:date="2023-03-09T06:09:00Z"/>
                <w:sz w:val="16"/>
                <w:szCs w:val="16"/>
              </w:rPr>
            </w:pPr>
            <w:ins w:id="24346" w:author="Στάθης Καπ" w:date="2023-03-09T07:09:00Z">
              <w:r>
                <w:rPr>
                  <w:rFonts w:ascii="Calibri" w:hAnsi="Calibri" w:cs="Calibri"/>
                  <w:color w:val="000000"/>
                  <w:sz w:val="16"/>
                  <w:szCs w:val="16"/>
                </w:rPr>
                <w:t>12.45</w:t>
              </w:r>
            </w:ins>
          </w:p>
        </w:tc>
        <w:tc>
          <w:tcPr>
            <w:tcW w:w="454" w:type="dxa"/>
            <w:vAlign w:val="center"/>
            <w:tcPrChange w:id="24347" w:author="Στάθης Καπ" w:date="2023-03-09T07:09:00Z">
              <w:tcPr>
                <w:tcW w:w="454" w:type="dxa"/>
                <w:tcBorders>
                  <w:bottom w:val="single" w:sz="4" w:space="0" w:color="auto"/>
                </w:tcBorders>
                <w:vAlign w:val="bottom"/>
              </w:tcPr>
            </w:tcPrChange>
          </w:tcPr>
          <w:p w14:paraId="30B9290C" w14:textId="472415BA" w:rsidR="00494D04" w:rsidRPr="007E0F91" w:rsidRDefault="00494D04" w:rsidP="00494D04">
            <w:pPr>
              <w:jc w:val="center"/>
              <w:rPr>
                <w:ins w:id="24348" w:author="Στάθης Καπ" w:date="2023-03-09T06:09:00Z"/>
                <w:sz w:val="16"/>
                <w:szCs w:val="16"/>
              </w:rPr>
            </w:pPr>
            <w:ins w:id="24349"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24350" w:author="Στάθης Καπ" w:date="2023-03-09T07:09:00Z">
              <w:tcPr>
                <w:tcW w:w="454" w:type="dxa"/>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24351" w:author="Στάθης Καπ" w:date="2023-03-09T06:09:00Z"/>
                <w:sz w:val="16"/>
                <w:szCs w:val="16"/>
              </w:rPr>
            </w:pPr>
            <w:ins w:id="24352"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24353" w:author="Στάθης Καπ" w:date="2023-03-09T07:09:00Z">
              <w:tcPr>
                <w:tcW w:w="453" w:type="dxa"/>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24354" w:author="Στάθης Καπ" w:date="2023-03-09T06:09:00Z"/>
                <w:sz w:val="16"/>
                <w:szCs w:val="16"/>
              </w:rPr>
            </w:pPr>
            <w:ins w:id="24355" w:author="Στάθης Καπ" w:date="2023-03-09T07:09:00Z">
              <w:r>
                <w:rPr>
                  <w:rFonts w:ascii="Calibri" w:hAnsi="Calibri" w:cs="Calibri"/>
                  <w:color w:val="000000"/>
                  <w:sz w:val="16"/>
                  <w:szCs w:val="16"/>
                </w:rPr>
                <w:t>217</w:t>
              </w:r>
            </w:ins>
          </w:p>
        </w:tc>
        <w:tc>
          <w:tcPr>
            <w:tcW w:w="454" w:type="dxa"/>
            <w:vAlign w:val="center"/>
            <w:tcPrChange w:id="24356" w:author="Στάθης Καπ" w:date="2023-03-09T07:09:00Z">
              <w:tcPr>
                <w:tcW w:w="454" w:type="dxa"/>
                <w:tcBorders>
                  <w:bottom w:val="single" w:sz="4" w:space="0" w:color="auto"/>
                </w:tcBorders>
                <w:vAlign w:val="center"/>
              </w:tcPr>
            </w:tcPrChange>
          </w:tcPr>
          <w:p w14:paraId="2FDCCBCF" w14:textId="02604D78" w:rsidR="00494D04" w:rsidRPr="007E0F91" w:rsidRDefault="00494D04" w:rsidP="00494D04">
            <w:pPr>
              <w:jc w:val="center"/>
              <w:rPr>
                <w:ins w:id="24357" w:author="Στάθης Καπ" w:date="2023-03-09T06:09:00Z"/>
                <w:sz w:val="16"/>
                <w:szCs w:val="16"/>
              </w:rPr>
            </w:pPr>
            <w:ins w:id="24358" w:author="Στάθης Καπ" w:date="2023-03-09T07:09:00Z">
              <w:r>
                <w:rPr>
                  <w:rFonts w:ascii="Calibri" w:hAnsi="Calibri" w:cs="Calibri"/>
                  <w:color w:val="000000"/>
                  <w:sz w:val="16"/>
                  <w:szCs w:val="16"/>
                </w:rPr>
                <w:t>9.96</w:t>
              </w:r>
            </w:ins>
          </w:p>
        </w:tc>
        <w:tc>
          <w:tcPr>
            <w:tcW w:w="454" w:type="dxa"/>
            <w:vAlign w:val="center"/>
            <w:tcPrChange w:id="24359" w:author="Στάθης Καπ" w:date="2023-03-09T07:09:00Z">
              <w:tcPr>
                <w:tcW w:w="454" w:type="dxa"/>
                <w:tcBorders>
                  <w:bottom w:val="single" w:sz="4" w:space="0" w:color="auto"/>
                </w:tcBorders>
                <w:vAlign w:val="bottom"/>
              </w:tcPr>
            </w:tcPrChange>
          </w:tcPr>
          <w:p w14:paraId="44839FC3" w14:textId="6B99383D" w:rsidR="00494D04" w:rsidRPr="007E0F91" w:rsidRDefault="00494D04" w:rsidP="00494D04">
            <w:pPr>
              <w:jc w:val="center"/>
              <w:rPr>
                <w:ins w:id="24360" w:author="Στάθης Καπ" w:date="2023-03-09T06:09:00Z"/>
                <w:sz w:val="16"/>
                <w:szCs w:val="16"/>
              </w:rPr>
            </w:pPr>
            <w:ins w:id="24361"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24362" w:author="Στάθης Καπ" w:date="2023-03-09T07:09:00Z">
              <w:tcPr>
                <w:tcW w:w="461" w:type="dxa"/>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24363" w:author="Στάθης Καπ" w:date="2023-03-09T06:09:00Z"/>
                <w:sz w:val="16"/>
                <w:szCs w:val="16"/>
              </w:rPr>
            </w:pPr>
            <w:ins w:id="24364"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3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366" w:author="Στάθης Καπ" w:date="2023-03-09T06:09:00Z"/>
          <w:trPrChange w:id="2436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36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24369" w:author="Στάθης Καπ" w:date="2023-03-09T06:09:00Z"/>
                <w:sz w:val="16"/>
                <w:szCs w:val="16"/>
              </w:rPr>
            </w:pPr>
            <w:ins w:id="24370"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24371" w:author="Στάθης Καπ" w:date="2023-03-09T07:09:00Z">
              <w:tcPr>
                <w:tcW w:w="565" w:type="dxa"/>
                <w:tcBorders>
                  <w:left w:val="single" w:sz="4" w:space="0" w:color="auto"/>
                  <w:bottom w:val="single" w:sz="4" w:space="0" w:color="auto"/>
                </w:tcBorders>
              </w:tcPr>
            </w:tcPrChange>
          </w:tcPr>
          <w:p w14:paraId="1CC3A562" w14:textId="4FCA6275" w:rsidR="00494D04" w:rsidRPr="007E0F91" w:rsidRDefault="00494D04" w:rsidP="00494D04">
            <w:pPr>
              <w:jc w:val="center"/>
              <w:rPr>
                <w:ins w:id="24372" w:author="Στάθης Καπ" w:date="2023-03-09T06:09:00Z"/>
                <w:sz w:val="16"/>
                <w:szCs w:val="16"/>
              </w:rPr>
            </w:pPr>
            <w:ins w:id="24373"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24374" w:author="Στάθης Καπ" w:date="2023-03-09T07:09:00Z">
              <w:tcPr>
                <w:tcW w:w="679" w:type="dxa"/>
                <w:tcBorders>
                  <w:bottom w:val="single" w:sz="4" w:space="0" w:color="auto"/>
                  <w:right w:val="single" w:sz="4" w:space="0" w:color="auto"/>
                </w:tcBorders>
              </w:tcPr>
            </w:tcPrChange>
          </w:tcPr>
          <w:p w14:paraId="18AC6AC9" w14:textId="23FF4404" w:rsidR="00494D04" w:rsidRPr="007E0F91" w:rsidRDefault="00494D04" w:rsidP="00494D04">
            <w:pPr>
              <w:jc w:val="center"/>
              <w:rPr>
                <w:ins w:id="24375" w:author="Στάθης Καπ" w:date="2023-03-09T06:09:00Z"/>
                <w:sz w:val="16"/>
                <w:szCs w:val="16"/>
              </w:rPr>
            </w:pPr>
            <w:ins w:id="24376"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24377" w:author="Στάθης Καπ" w:date="2023-03-09T07:09:00Z">
              <w:tcPr>
                <w:tcW w:w="453" w:type="dxa"/>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24378" w:author="Στάθης Καπ" w:date="2023-03-09T06:09:00Z"/>
                <w:sz w:val="16"/>
                <w:szCs w:val="16"/>
              </w:rPr>
            </w:pPr>
            <w:ins w:id="24379" w:author="Στάθης Καπ" w:date="2023-03-09T07:09:00Z">
              <w:r>
                <w:rPr>
                  <w:rFonts w:ascii="Calibri" w:hAnsi="Calibri" w:cs="Calibri"/>
                  <w:color w:val="000000"/>
                  <w:sz w:val="16"/>
                  <w:szCs w:val="16"/>
                </w:rPr>
                <w:t>203</w:t>
              </w:r>
            </w:ins>
          </w:p>
        </w:tc>
        <w:tc>
          <w:tcPr>
            <w:tcW w:w="708" w:type="dxa"/>
            <w:vAlign w:val="center"/>
            <w:tcPrChange w:id="24380" w:author="Στάθης Καπ" w:date="2023-03-09T07:09:00Z">
              <w:tcPr>
                <w:tcW w:w="708" w:type="dxa"/>
                <w:tcBorders>
                  <w:bottom w:val="single" w:sz="4" w:space="0" w:color="auto"/>
                </w:tcBorders>
                <w:vAlign w:val="center"/>
              </w:tcPr>
            </w:tcPrChange>
          </w:tcPr>
          <w:p w14:paraId="1378A973" w14:textId="2FCDFBA9" w:rsidR="00494D04" w:rsidRPr="007E0F91" w:rsidRDefault="00494D04" w:rsidP="00494D04">
            <w:pPr>
              <w:jc w:val="center"/>
              <w:rPr>
                <w:ins w:id="24381" w:author="Στάθης Καπ" w:date="2023-03-09T06:09:00Z"/>
                <w:sz w:val="16"/>
                <w:szCs w:val="16"/>
              </w:rPr>
            </w:pPr>
            <w:ins w:id="24382"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24383" w:author="Στάθης Καπ" w:date="2023-03-09T07:09:00Z">
              <w:tcPr>
                <w:tcW w:w="652" w:type="dxa"/>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24384" w:author="Στάθης Καπ" w:date="2023-03-09T06:09:00Z"/>
                <w:sz w:val="16"/>
                <w:szCs w:val="16"/>
              </w:rPr>
            </w:pPr>
            <w:ins w:id="24385"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24386" w:author="Στάθης Καπ" w:date="2023-03-09T07:09:00Z">
              <w:tcPr>
                <w:tcW w:w="453" w:type="dxa"/>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24387" w:author="Στάθης Καπ" w:date="2023-03-09T06:09:00Z"/>
                <w:sz w:val="16"/>
                <w:szCs w:val="16"/>
              </w:rPr>
            </w:pPr>
            <w:ins w:id="24388" w:author="Στάθης Καπ" w:date="2023-03-09T07:09:00Z">
              <w:r>
                <w:rPr>
                  <w:rFonts w:ascii="Calibri" w:hAnsi="Calibri" w:cs="Calibri"/>
                  <w:color w:val="000000"/>
                  <w:sz w:val="16"/>
                  <w:szCs w:val="16"/>
                </w:rPr>
                <w:t>165</w:t>
              </w:r>
            </w:ins>
          </w:p>
        </w:tc>
        <w:tc>
          <w:tcPr>
            <w:tcW w:w="454" w:type="dxa"/>
            <w:vAlign w:val="center"/>
            <w:tcPrChange w:id="24389" w:author="Στάθης Καπ" w:date="2023-03-09T07:09:00Z">
              <w:tcPr>
                <w:tcW w:w="454" w:type="dxa"/>
                <w:tcBorders>
                  <w:bottom w:val="single" w:sz="4" w:space="0" w:color="auto"/>
                </w:tcBorders>
                <w:vAlign w:val="center"/>
              </w:tcPr>
            </w:tcPrChange>
          </w:tcPr>
          <w:p w14:paraId="2D45AC2C" w14:textId="458BEC65" w:rsidR="00494D04" w:rsidRPr="007E0F91" w:rsidRDefault="00494D04" w:rsidP="00494D04">
            <w:pPr>
              <w:jc w:val="center"/>
              <w:rPr>
                <w:ins w:id="24390" w:author="Στάθης Καπ" w:date="2023-03-09T06:09:00Z"/>
                <w:sz w:val="16"/>
                <w:szCs w:val="16"/>
              </w:rPr>
            </w:pPr>
            <w:ins w:id="24391" w:author="Στάθης Καπ" w:date="2023-03-09T07:09:00Z">
              <w:r>
                <w:rPr>
                  <w:rFonts w:ascii="Calibri" w:hAnsi="Calibri" w:cs="Calibri"/>
                  <w:color w:val="000000"/>
                  <w:sz w:val="16"/>
                  <w:szCs w:val="16"/>
                </w:rPr>
                <w:t>18.72</w:t>
              </w:r>
            </w:ins>
          </w:p>
        </w:tc>
        <w:tc>
          <w:tcPr>
            <w:tcW w:w="454" w:type="dxa"/>
            <w:vAlign w:val="center"/>
            <w:tcPrChange w:id="24392" w:author="Στάθης Καπ" w:date="2023-03-09T07:09:00Z">
              <w:tcPr>
                <w:tcW w:w="454" w:type="dxa"/>
                <w:tcBorders>
                  <w:bottom w:val="single" w:sz="4" w:space="0" w:color="auto"/>
                </w:tcBorders>
                <w:vAlign w:val="bottom"/>
              </w:tcPr>
            </w:tcPrChange>
          </w:tcPr>
          <w:p w14:paraId="64EAECFF" w14:textId="18B200BC" w:rsidR="00494D04" w:rsidRPr="007E0F91" w:rsidRDefault="00494D04" w:rsidP="00494D04">
            <w:pPr>
              <w:jc w:val="center"/>
              <w:rPr>
                <w:ins w:id="24393" w:author="Στάθης Καπ" w:date="2023-03-09T06:09:00Z"/>
                <w:sz w:val="16"/>
                <w:szCs w:val="16"/>
              </w:rPr>
            </w:pPr>
            <w:ins w:id="24394"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24395" w:author="Στάθης Καπ" w:date="2023-03-09T07:09:00Z">
              <w:tcPr>
                <w:tcW w:w="457" w:type="dxa"/>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24396" w:author="Στάθης Καπ" w:date="2023-03-09T06:09:00Z"/>
                <w:sz w:val="16"/>
                <w:szCs w:val="16"/>
              </w:rPr>
            </w:pPr>
            <w:ins w:id="24397"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24398" w:author="Στάθης Καπ" w:date="2023-03-09T07:09:00Z">
              <w:tcPr>
                <w:tcW w:w="453" w:type="dxa"/>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24399" w:author="Στάθης Καπ" w:date="2023-03-09T06:09:00Z"/>
                <w:sz w:val="16"/>
                <w:szCs w:val="16"/>
              </w:rPr>
            </w:pPr>
            <w:ins w:id="24400" w:author="Στάθης Καπ" w:date="2023-03-09T07:09:00Z">
              <w:r>
                <w:rPr>
                  <w:rFonts w:ascii="Calibri" w:hAnsi="Calibri" w:cs="Calibri"/>
                  <w:color w:val="000000"/>
                  <w:sz w:val="16"/>
                  <w:szCs w:val="16"/>
                </w:rPr>
                <w:t>202</w:t>
              </w:r>
            </w:ins>
          </w:p>
        </w:tc>
        <w:tc>
          <w:tcPr>
            <w:tcW w:w="454" w:type="dxa"/>
            <w:vAlign w:val="center"/>
            <w:tcPrChange w:id="24401" w:author="Στάθης Καπ" w:date="2023-03-09T07:09:00Z">
              <w:tcPr>
                <w:tcW w:w="454" w:type="dxa"/>
                <w:tcBorders>
                  <w:bottom w:val="single" w:sz="4" w:space="0" w:color="auto"/>
                </w:tcBorders>
                <w:vAlign w:val="center"/>
              </w:tcPr>
            </w:tcPrChange>
          </w:tcPr>
          <w:p w14:paraId="1D32467E" w14:textId="7A2F99E1" w:rsidR="00494D04" w:rsidRPr="007E0F91" w:rsidRDefault="00494D04" w:rsidP="00494D04">
            <w:pPr>
              <w:jc w:val="center"/>
              <w:rPr>
                <w:ins w:id="24402" w:author="Στάθης Καπ" w:date="2023-03-09T06:09:00Z"/>
                <w:sz w:val="16"/>
                <w:szCs w:val="16"/>
              </w:rPr>
            </w:pPr>
            <w:ins w:id="24403" w:author="Στάθης Καπ" w:date="2023-03-09T07:09:00Z">
              <w:r>
                <w:rPr>
                  <w:rFonts w:ascii="Calibri" w:hAnsi="Calibri" w:cs="Calibri"/>
                  <w:color w:val="000000"/>
                  <w:sz w:val="16"/>
                  <w:szCs w:val="16"/>
                </w:rPr>
                <w:t>0.49</w:t>
              </w:r>
            </w:ins>
          </w:p>
        </w:tc>
        <w:tc>
          <w:tcPr>
            <w:tcW w:w="454" w:type="dxa"/>
            <w:vAlign w:val="center"/>
            <w:tcPrChange w:id="24404" w:author="Στάθης Καπ" w:date="2023-03-09T07:09:00Z">
              <w:tcPr>
                <w:tcW w:w="454" w:type="dxa"/>
                <w:tcBorders>
                  <w:bottom w:val="single" w:sz="4" w:space="0" w:color="auto"/>
                </w:tcBorders>
                <w:vAlign w:val="bottom"/>
              </w:tcPr>
            </w:tcPrChange>
          </w:tcPr>
          <w:p w14:paraId="2CC71BE7" w14:textId="257961C9" w:rsidR="00494D04" w:rsidRPr="007E0F91" w:rsidRDefault="00494D04" w:rsidP="00494D04">
            <w:pPr>
              <w:jc w:val="center"/>
              <w:rPr>
                <w:ins w:id="24405" w:author="Στάθης Καπ" w:date="2023-03-09T06:09:00Z"/>
                <w:sz w:val="16"/>
                <w:szCs w:val="16"/>
              </w:rPr>
            </w:pPr>
            <w:ins w:id="2440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24407" w:author="Στάθης Καπ" w:date="2023-03-09T07:09:00Z">
              <w:tcPr>
                <w:tcW w:w="454" w:type="dxa"/>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24408" w:author="Στάθης Καπ" w:date="2023-03-09T06:09:00Z"/>
                <w:sz w:val="16"/>
                <w:szCs w:val="16"/>
              </w:rPr>
            </w:pPr>
            <w:ins w:id="24409"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24410" w:author="Στάθης Καπ" w:date="2023-03-09T07:09:00Z">
              <w:tcPr>
                <w:tcW w:w="453" w:type="dxa"/>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24411" w:author="Στάθης Καπ" w:date="2023-03-09T06:09:00Z"/>
                <w:sz w:val="16"/>
                <w:szCs w:val="16"/>
              </w:rPr>
            </w:pPr>
            <w:ins w:id="24412" w:author="Στάθης Καπ" w:date="2023-03-09T07:09:00Z">
              <w:r>
                <w:rPr>
                  <w:rFonts w:ascii="Calibri" w:hAnsi="Calibri" w:cs="Calibri"/>
                  <w:color w:val="000000"/>
                  <w:sz w:val="16"/>
                  <w:szCs w:val="16"/>
                </w:rPr>
                <w:t>187</w:t>
              </w:r>
            </w:ins>
          </w:p>
        </w:tc>
        <w:tc>
          <w:tcPr>
            <w:tcW w:w="454" w:type="dxa"/>
            <w:vAlign w:val="center"/>
            <w:tcPrChange w:id="24413" w:author="Στάθης Καπ" w:date="2023-03-09T07:09:00Z">
              <w:tcPr>
                <w:tcW w:w="454" w:type="dxa"/>
                <w:tcBorders>
                  <w:bottom w:val="single" w:sz="4" w:space="0" w:color="auto"/>
                </w:tcBorders>
                <w:vAlign w:val="center"/>
              </w:tcPr>
            </w:tcPrChange>
          </w:tcPr>
          <w:p w14:paraId="1B6D5EB6" w14:textId="3415270F" w:rsidR="00494D04" w:rsidRPr="007E0F91" w:rsidRDefault="00494D04" w:rsidP="00494D04">
            <w:pPr>
              <w:jc w:val="center"/>
              <w:rPr>
                <w:ins w:id="24414" w:author="Στάθης Καπ" w:date="2023-03-09T06:09:00Z"/>
                <w:sz w:val="16"/>
                <w:szCs w:val="16"/>
              </w:rPr>
            </w:pPr>
            <w:ins w:id="24415" w:author="Στάθης Καπ" w:date="2023-03-09T07:09:00Z">
              <w:r>
                <w:rPr>
                  <w:rFonts w:ascii="Calibri" w:hAnsi="Calibri" w:cs="Calibri"/>
                  <w:color w:val="000000"/>
                  <w:sz w:val="16"/>
                  <w:szCs w:val="16"/>
                </w:rPr>
                <w:t>7.88</w:t>
              </w:r>
            </w:ins>
          </w:p>
        </w:tc>
        <w:tc>
          <w:tcPr>
            <w:tcW w:w="454" w:type="dxa"/>
            <w:vAlign w:val="center"/>
            <w:tcPrChange w:id="24416" w:author="Στάθης Καπ" w:date="2023-03-09T07:09:00Z">
              <w:tcPr>
                <w:tcW w:w="454" w:type="dxa"/>
                <w:tcBorders>
                  <w:bottom w:val="single" w:sz="4" w:space="0" w:color="auto"/>
                </w:tcBorders>
                <w:vAlign w:val="bottom"/>
              </w:tcPr>
            </w:tcPrChange>
          </w:tcPr>
          <w:p w14:paraId="4DD73E17" w14:textId="44FC073B" w:rsidR="00494D04" w:rsidRPr="007E0F91" w:rsidRDefault="00494D04" w:rsidP="00494D04">
            <w:pPr>
              <w:jc w:val="center"/>
              <w:rPr>
                <w:ins w:id="24417" w:author="Στάθης Καπ" w:date="2023-03-09T06:09:00Z"/>
                <w:sz w:val="16"/>
                <w:szCs w:val="16"/>
              </w:rPr>
            </w:pPr>
            <w:ins w:id="24418"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24419" w:author="Στάθης Καπ" w:date="2023-03-09T07:09:00Z">
              <w:tcPr>
                <w:tcW w:w="461" w:type="dxa"/>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24420" w:author="Στάθης Καπ" w:date="2023-03-09T06:09:00Z"/>
                <w:sz w:val="16"/>
                <w:szCs w:val="16"/>
              </w:rPr>
            </w:pPr>
            <w:ins w:id="24421"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4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423" w:author="Στάθης Καπ" w:date="2023-03-09T06:09:00Z"/>
          <w:trPrChange w:id="2442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42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24426" w:author="Στάθης Καπ" w:date="2023-03-09T06:09:00Z"/>
                <w:sz w:val="16"/>
                <w:szCs w:val="16"/>
              </w:rPr>
            </w:pPr>
            <w:ins w:id="24427"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24428" w:author="Στάθης Καπ" w:date="2023-03-09T07:09:00Z">
              <w:tcPr>
                <w:tcW w:w="565" w:type="dxa"/>
                <w:tcBorders>
                  <w:left w:val="single" w:sz="4" w:space="0" w:color="auto"/>
                  <w:bottom w:val="single" w:sz="4" w:space="0" w:color="auto"/>
                </w:tcBorders>
              </w:tcPr>
            </w:tcPrChange>
          </w:tcPr>
          <w:p w14:paraId="585AF955" w14:textId="3FF83558" w:rsidR="00494D04" w:rsidRPr="007E0F91" w:rsidRDefault="00494D04" w:rsidP="00494D04">
            <w:pPr>
              <w:jc w:val="center"/>
              <w:rPr>
                <w:ins w:id="24429" w:author="Στάθης Καπ" w:date="2023-03-09T06:09:00Z"/>
                <w:sz w:val="16"/>
                <w:szCs w:val="16"/>
              </w:rPr>
            </w:pPr>
            <w:ins w:id="24430"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24431" w:author="Στάθης Καπ" w:date="2023-03-09T07:09:00Z">
              <w:tcPr>
                <w:tcW w:w="679" w:type="dxa"/>
                <w:tcBorders>
                  <w:bottom w:val="single" w:sz="4" w:space="0" w:color="auto"/>
                  <w:right w:val="single" w:sz="4" w:space="0" w:color="auto"/>
                </w:tcBorders>
              </w:tcPr>
            </w:tcPrChange>
          </w:tcPr>
          <w:p w14:paraId="351C154F" w14:textId="54502080" w:rsidR="00494D04" w:rsidRPr="007E0F91" w:rsidRDefault="00494D04" w:rsidP="00494D04">
            <w:pPr>
              <w:jc w:val="center"/>
              <w:rPr>
                <w:ins w:id="24432" w:author="Στάθης Καπ" w:date="2023-03-09T06:09:00Z"/>
                <w:sz w:val="16"/>
                <w:szCs w:val="16"/>
              </w:rPr>
            </w:pPr>
            <w:ins w:id="24433"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24434" w:author="Στάθης Καπ" w:date="2023-03-09T07:09:00Z">
              <w:tcPr>
                <w:tcW w:w="453" w:type="dxa"/>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24435" w:author="Στάθης Καπ" w:date="2023-03-09T06:09:00Z"/>
                <w:sz w:val="16"/>
                <w:szCs w:val="16"/>
              </w:rPr>
            </w:pPr>
            <w:ins w:id="24436" w:author="Στάθης Καπ" w:date="2023-03-09T07:09:00Z">
              <w:r>
                <w:rPr>
                  <w:rFonts w:ascii="Calibri" w:hAnsi="Calibri" w:cs="Calibri"/>
                  <w:color w:val="000000"/>
                  <w:sz w:val="16"/>
                  <w:szCs w:val="16"/>
                </w:rPr>
                <w:t>225</w:t>
              </w:r>
            </w:ins>
          </w:p>
        </w:tc>
        <w:tc>
          <w:tcPr>
            <w:tcW w:w="708" w:type="dxa"/>
            <w:vAlign w:val="center"/>
            <w:tcPrChange w:id="24437" w:author="Στάθης Καπ" w:date="2023-03-09T07:09:00Z">
              <w:tcPr>
                <w:tcW w:w="708" w:type="dxa"/>
                <w:tcBorders>
                  <w:bottom w:val="single" w:sz="4" w:space="0" w:color="auto"/>
                </w:tcBorders>
                <w:vAlign w:val="center"/>
              </w:tcPr>
            </w:tcPrChange>
          </w:tcPr>
          <w:p w14:paraId="36FD8A59" w14:textId="1118CF2A" w:rsidR="00494D04" w:rsidRPr="007E0F91" w:rsidRDefault="00494D04" w:rsidP="00494D04">
            <w:pPr>
              <w:jc w:val="center"/>
              <w:rPr>
                <w:ins w:id="24438" w:author="Στάθης Καπ" w:date="2023-03-09T06:09:00Z"/>
                <w:sz w:val="16"/>
                <w:szCs w:val="16"/>
              </w:rPr>
            </w:pPr>
            <w:ins w:id="24439"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24440" w:author="Στάθης Καπ" w:date="2023-03-09T07:09:00Z">
              <w:tcPr>
                <w:tcW w:w="652" w:type="dxa"/>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24441" w:author="Στάθης Καπ" w:date="2023-03-09T06:09:00Z"/>
                <w:sz w:val="16"/>
                <w:szCs w:val="16"/>
              </w:rPr>
            </w:pPr>
            <w:ins w:id="24442"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24443" w:author="Στάθης Καπ" w:date="2023-03-09T07:09:00Z">
              <w:tcPr>
                <w:tcW w:w="453" w:type="dxa"/>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24444" w:author="Στάθης Καπ" w:date="2023-03-09T06:09:00Z"/>
                <w:sz w:val="16"/>
                <w:szCs w:val="16"/>
              </w:rPr>
            </w:pPr>
            <w:ins w:id="24445" w:author="Στάθης Καπ" w:date="2023-03-09T07:09:00Z">
              <w:r>
                <w:rPr>
                  <w:rFonts w:ascii="Calibri" w:hAnsi="Calibri" w:cs="Calibri"/>
                  <w:color w:val="000000"/>
                  <w:sz w:val="16"/>
                  <w:szCs w:val="16"/>
                </w:rPr>
                <w:t>197</w:t>
              </w:r>
            </w:ins>
          </w:p>
        </w:tc>
        <w:tc>
          <w:tcPr>
            <w:tcW w:w="454" w:type="dxa"/>
            <w:vAlign w:val="center"/>
            <w:tcPrChange w:id="24446" w:author="Στάθης Καπ" w:date="2023-03-09T07:09:00Z">
              <w:tcPr>
                <w:tcW w:w="454" w:type="dxa"/>
                <w:tcBorders>
                  <w:bottom w:val="single" w:sz="4" w:space="0" w:color="auto"/>
                </w:tcBorders>
                <w:vAlign w:val="center"/>
              </w:tcPr>
            </w:tcPrChange>
          </w:tcPr>
          <w:p w14:paraId="031F6260" w14:textId="66E82C83" w:rsidR="00494D04" w:rsidRPr="007E0F91" w:rsidRDefault="00494D04" w:rsidP="00494D04">
            <w:pPr>
              <w:jc w:val="center"/>
              <w:rPr>
                <w:ins w:id="24447" w:author="Στάθης Καπ" w:date="2023-03-09T06:09:00Z"/>
                <w:sz w:val="16"/>
                <w:szCs w:val="16"/>
              </w:rPr>
            </w:pPr>
            <w:ins w:id="24448" w:author="Στάθης Καπ" w:date="2023-03-09T07:09:00Z">
              <w:r>
                <w:rPr>
                  <w:rFonts w:ascii="Calibri" w:hAnsi="Calibri" w:cs="Calibri"/>
                  <w:color w:val="000000"/>
                  <w:sz w:val="16"/>
                  <w:szCs w:val="16"/>
                </w:rPr>
                <w:t>12.44</w:t>
              </w:r>
            </w:ins>
          </w:p>
        </w:tc>
        <w:tc>
          <w:tcPr>
            <w:tcW w:w="454" w:type="dxa"/>
            <w:vAlign w:val="center"/>
            <w:tcPrChange w:id="24449" w:author="Στάθης Καπ" w:date="2023-03-09T07:09:00Z">
              <w:tcPr>
                <w:tcW w:w="454" w:type="dxa"/>
                <w:tcBorders>
                  <w:bottom w:val="single" w:sz="4" w:space="0" w:color="auto"/>
                </w:tcBorders>
                <w:vAlign w:val="bottom"/>
              </w:tcPr>
            </w:tcPrChange>
          </w:tcPr>
          <w:p w14:paraId="660DC0FC" w14:textId="542E6363" w:rsidR="00494D04" w:rsidRPr="007E0F91" w:rsidRDefault="00494D04" w:rsidP="00494D04">
            <w:pPr>
              <w:jc w:val="center"/>
              <w:rPr>
                <w:ins w:id="24450" w:author="Στάθης Καπ" w:date="2023-03-09T06:09:00Z"/>
                <w:sz w:val="16"/>
                <w:szCs w:val="16"/>
              </w:rPr>
            </w:pPr>
            <w:ins w:id="24451"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24452" w:author="Στάθης Καπ" w:date="2023-03-09T07:09:00Z">
              <w:tcPr>
                <w:tcW w:w="457" w:type="dxa"/>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24453" w:author="Στάθης Καπ" w:date="2023-03-09T06:09:00Z"/>
                <w:sz w:val="16"/>
                <w:szCs w:val="16"/>
              </w:rPr>
            </w:pPr>
            <w:ins w:id="24454"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24455" w:author="Στάθης Καπ" w:date="2023-03-09T07:09:00Z">
              <w:tcPr>
                <w:tcW w:w="453" w:type="dxa"/>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24456" w:author="Στάθης Καπ" w:date="2023-03-09T06:09:00Z"/>
                <w:sz w:val="16"/>
                <w:szCs w:val="16"/>
              </w:rPr>
            </w:pPr>
            <w:ins w:id="24457" w:author="Στάθης Καπ" w:date="2023-03-09T07:09:00Z">
              <w:r>
                <w:rPr>
                  <w:rFonts w:ascii="Calibri" w:hAnsi="Calibri" w:cs="Calibri"/>
                  <w:color w:val="000000"/>
                  <w:sz w:val="16"/>
                  <w:szCs w:val="16"/>
                </w:rPr>
                <w:t>210</w:t>
              </w:r>
            </w:ins>
          </w:p>
        </w:tc>
        <w:tc>
          <w:tcPr>
            <w:tcW w:w="454" w:type="dxa"/>
            <w:vAlign w:val="center"/>
            <w:tcPrChange w:id="24458" w:author="Στάθης Καπ" w:date="2023-03-09T07:09:00Z">
              <w:tcPr>
                <w:tcW w:w="454" w:type="dxa"/>
                <w:tcBorders>
                  <w:bottom w:val="single" w:sz="4" w:space="0" w:color="auto"/>
                </w:tcBorders>
                <w:vAlign w:val="center"/>
              </w:tcPr>
            </w:tcPrChange>
          </w:tcPr>
          <w:p w14:paraId="780602AA" w14:textId="19A7ED36" w:rsidR="00494D04" w:rsidRPr="007E0F91" w:rsidRDefault="00494D04" w:rsidP="00494D04">
            <w:pPr>
              <w:jc w:val="center"/>
              <w:rPr>
                <w:ins w:id="24459" w:author="Στάθης Καπ" w:date="2023-03-09T06:09:00Z"/>
                <w:sz w:val="16"/>
                <w:szCs w:val="16"/>
              </w:rPr>
            </w:pPr>
            <w:ins w:id="24460" w:author="Στάθης Καπ" w:date="2023-03-09T07:09:00Z">
              <w:r>
                <w:rPr>
                  <w:rFonts w:ascii="Calibri" w:hAnsi="Calibri" w:cs="Calibri"/>
                  <w:color w:val="000000"/>
                  <w:sz w:val="16"/>
                  <w:szCs w:val="16"/>
                </w:rPr>
                <w:t>6.67</w:t>
              </w:r>
            </w:ins>
          </w:p>
        </w:tc>
        <w:tc>
          <w:tcPr>
            <w:tcW w:w="454" w:type="dxa"/>
            <w:vAlign w:val="center"/>
            <w:tcPrChange w:id="24461" w:author="Στάθης Καπ" w:date="2023-03-09T07:09:00Z">
              <w:tcPr>
                <w:tcW w:w="454" w:type="dxa"/>
                <w:tcBorders>
                  <w:bottom w:val="single" w:sz="4" w:space="0" w:color="auto"/>
                </w:tcBorders>
                <w:vAlign w:val="bottom"/>
              </w:tcPr>
            </w:tcPrChange>
          </w:tcPr>
          <w:p w14:paraId="19A13E87" w14:textId="7D04B6AF" w:rsidR="00494D04" w:rsidRPr="007E0F91" w:rsidRDefault="00494D04" w:rsidP="00494D04">
            <w:pPr>
              <w:jc w:val="center"/>
              <w:rPr>
                <w:ins w:id="24462" w:author="Στάθης Καπ" w:date="2023-03-09T06:09:00Z"/>
                <w:sz w:val="16"/>
                <w:szCs w:val="16"/>
              </w:rPr>
            </w:pPr>
            <w:ins w:id="24463"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24464" w:author="Στάθης Καπ" w:date="2023-03-09T07:09:00Z">
              <w:tcPr>
                <w:tcW w:w="454" w:type="dxa"/>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24465" w:author="Στάθης Καπ" w:date="2023-03-09T06:09:00Z"/>
                <w:sz w:val="16"/>
                <w:szCs w:val="16"/>
              </w:rPr>
            </w:pPr>
            <w:ins w:id="24466"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24467" w:author="Στάθης Καπ" w:date="2023-03-09T07:09:00Z">
              <w:tcPr>
                <w:tcW w:w="453" w:type="dxa"/>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24468" w:author="Στάθης Καπ" w:date="2023-03-09T06:09:00Z"/>
                <w:sz w:val="16"/>
                <w:szCs w:val="16"/>
              </w:rPr>
            </w:pPr>
            <w:ins w:id="24469" w:author="Στάθης Καπ" w:date="2023-03-09T07:09:00Z">
              <w:r>
                <w:rPr>
                  <w:rFonts w:ascii="Calibri" w:hAnsi="Calibri" w:cs="Calibri"/>
                  <w:color w:val="000000"/>
                  <w:sz w:val="16"/>
                  <w:szCs w:val="16"/>
                </w:rPr>
                <w:t>184</w:t>
              </w:r>
            </w:ins>
          </w:p>
        </w:tc>
        <w:tc>
          <w:tcPr>
            <w:tcW w:w="454" w:type="dxa"/>
            <w:vAlign w:val="center"/>
            <w:tcPrChange w:id="24470" w:author="Στάθης Καπ" w:date="2023-03-09T07:09:00Z">
              <w:tcPr>
                <w:tcW w:w="454" w:type="dxa"/>
                <w:tcBorders>
                  <w:bottom w:val="single" w:sz="4" w:space="0" w:color="auto"/>
                </w:tcBorders>
                <w:vAlign w:val="center"/>
              </w:tcPr>
            </w:tcPrChange>
          </w:tcPr>
          <w:p w14:paraId="73B59BFE" w14:textId="60223E02" w:rsidR="00494D04" w:rsidRPr="007E0F91" w:rsidRDefault="00494D04" w:rsidP="00494D04">
            <w:pPr>
              <w:jc w:val="center"/>
              <w:rPr>
                <w:ins w:id="24471" w:author="Στάθης Καπ" w:date="2023-03-09T06:09:00Z"/>
                <w:sz w:val="16"/>
                <w:szCs w:val="16"/>
              </w:rPr>
            </w:pPr>
            <w:ins w:id="24472" w:author="Στάθης Καπ" w:date="2023-03-09T07:09:00Z">
              <w:r>
                <w:rPr>
                  <w:rFonts w:ascii="Calibri" w:hAnsi="Calibri" w:cs="Calibri"/>
                  <w:color w:val="000000"/>
                  <w:sz w:val="16"/>
                  <w:szCs w:val="16"/>
                </w:rPr>
                <w:t>18.22</w:t>
              </w:r>
            </w:ins>
          </w:p>
        </w:tc>
        <w:tc>
          <w:tcPr>
            <w:tcW w:w="454" w:type="dxa"/>
            <w:vAlign w:val="center"/>
            <w:tcPrChange w:id="24473" w:author="Στάθης Καπ" w:date="2023-03-09T07:09:00Z">
              <w:tcPr>
                <w:tcW w:w="454" w:type="dxa"/>
                <w:tcBorders>
                  <w:bottom w:val="single" w:sz="4" w:space="0" w:color="auto"/>
                </w:tcBorders>
                <w:vAlign w:val="bottom"/>
              </w:tcPr>
            </w:tcPrChange>
          </w:tcPr>
          <w:p w14:paraId="192E5391" w14:textId="66F10B73" w:rsidR="00494D04" w:rsidRPr="007E0F91" w:rsidRDefault="00494D04" w:rsidP="00494D04">
            <w:pPr>
              <w:jc w:val="center"/>
              <w:rPr>
                <w:ins w:id="24474" w:author="Στάθης Καπ" w:date="2023-03-09T06:09:00Z"/>
                <w:sz w:val="16"/>
                <w:szCs w:val="16"/>
              </w:rPr>
            </w:pPr>
            <w:ins w:id="24475"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24476" w:author="Στάθης Καπ" w:date="2023-03-09T07:09:00Z">
              <w:tcPr>
                <w:tcW w:w="461" w:type="dxa"/>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24477" w:author="Στάθης Καπ" w:date="2023-03-09T06:09:00Z"/>
                <w:sz w:val="16"/>
                <w:szCs w:val="16"/>
              </w:rPr>
            </w:pPr>
            <w:ins w:id="24478"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47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480" w:author="Στάθης Καπ" w:date="2023-03-09T06:09:00Z"/>
          <w:trPrChange w:id="2448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48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24483" w:author="Στάθης Καπ" w:date="2023-03-09T06:09:00Z"/>
                <w:sz w:val="16"/>
                <w:szCs w:val="16"/>
              </w:rPr>
            </w:pPr>
            <w:ins w:id="24484"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24485" w:author="Στάθης Καπ" w:date="2023-03-09T07:09:00Z">
              <w:tcPr>
                <w:tcW w:w="565" w:type="dxa"/>
                <w:tcBorders>
                  <w:left w:val="single" w:sz="4" w:space="0" w:color="auto"/>
                  <w:bottom w:val="single" w:sz="4" w:space="0" w:color="auto"/>
                </w:tcBorders>
              </w:tcPr>
            </w:tcPrChange>
          </w:tcPr>
          <w:p w14:paraId="73A78066" w14:textId="5D5C5738" w:rsidR="00494D04" w:rsidRPr="007E0F91" w:rsidRDefault="00494D04" w:rsidP="00494D04">
            <w:pPr>
              <w:jc w:val="center"/>
              <w:rPr>
                <w:ins w:id="24486" w:author="Στάθης Καπ" w:date="2023-03-09T06:09:00Z"/>
                <w:sz w:val="16"/>
                <w:szCs w:val="16"/>
              </w:rPr>
            </w:pPr>
            <w:ins w:id="24487"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24488" w:author="Στάθης Καπ" w:date="2023-03-09T07:09:00Z">
              <w:tcPr>
                <w:tcW w:w="679" w:type="dxa"/>
                <w:tcBorders>
                  <w:bottom w:val="single" w:sz="4" w:space="0" w:color="auto"/>
                  <w:right w:val="single" w:sz="4" w:space="0" w:color="auto"/>
                </w:tcBorders>
              </w:tcPr>
            </w:tcPrChange>
          </w:tcPr>
          <w:p w14:paraId="7BF5B6F9" w14:textId="7EC88E91" w:rsidR="00494D04" w:rsidRPr="007E0F91" w:rsidRDefault="00494D04" w:rsidP="00494D04">
            <w:pPr>
              <w:jc w:val="center"/>
              <w:rPr>
                <w:ins w:id="24489" w:author="Στάθης Καπ" w:date="2023-03-09T06:09:00Z"/>
                <w:sz w:val="16"/>
                <w:szCs w:val="16"/>
              </w:rPr>
            </w:pPr>
            <w:ins w:id="24490"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24491" w:author="Στάθης Καπ" w:date="2023-03-09T07:09:00Z">
              <w:tcPr>
                <w:tcW w:w="453" w:type="dxa"/>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24492" w:author="Στάθης Καπ" w:date="2023-03-09T06:09:00Z"/>
                <w:sz w:val="16"/>
                <w:szCs w:val="16"/>
              </w:rPr>
            </w:pPr>
            <w:ins w:id="24493" w:author="Στάθης Καπ" w:date="2023-03-09T07:09:00Z">
              <w:r>
                <w:rPr>
                  <w:rFonts w:ascii="Calibri" w:hAnsi="Calibri" w:cs="Calibri"/>
                  <w:color w:val="000000"/>
                  <w:sz w:val="16"/>
                  <w:szCs w:val="16"/>
                </w:rPr>
                <w:t>257</w:t>
              </w:r>
            </w:ins>
          </w:p>
        </w:tc>
        <w:tc>
          <w:tcPr>
            <w:tcW w:w="708" w:type="dxa"/>
            <w:vAlign w:val="center"/>
            <w:tcPrChange w:id="24494" w:author="Στάθης Καπ" w:date="2023-03-09T07:09:00Z">
              <w:tcPr>
                <w:tcW w:w="708" w:type="dxa"/>
                <w:tcBorders>
                  <w:bottom w:val="single" w:sz="4" w:space="0" w:color="auto"/>
                </w:tcBorders>
                <w:vAlign w:val="center"/>
              </w:tcPr>
            </w:tcPrChange>
          </w:tcPr>
          <w:p w14:paraId="76893E51" w14:textId="6F47E9D4" w:rsidR="00494D04" w:rsidRPr="007E0F91" w:rsidRDefault="00494D04" w:rsidP="00494D04">
            <w:pPr>
              <w:jc w:val="center"/>
              <w:rPr>
                <w:ins w:id="24495" w:author="Στάθης Καπ" w:date="2023-03-09T06:09:00Z"/>
                <w:sz w:val="16"/>
                <w:szCs w:val="16"/>
              </w:rPr>
            </w:pPr>
            <w:ins w:id="24496"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24497" w:author="Στάθης Καπ" w:date="2023-03-09T07:09:00Z">
              <w:tcPr>
                <w:tcW w:w="652" w:type="dxa"/>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24498" w:author="Στάθης Καπ" w:date="2023-03-09T06:09:00Z"/>
                <w:sz w:val="16"/>
                <w:szCs w:val="16"/>
              </w:rPr>
            </w:pPr>
            <w:ins w:id="24499"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24500" w:author="Στάθης Καπ" w:date="2023-03-09T07:09:00Z">
              <w:tcPr>
                <w:tcW w:w="453" w:type="dxa"/>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24501" w:author="Στάθης Καπ" w:date="2023-03-09T06:09:00Z"/>
                <w:sz w:val="16"/>
                <w:szCs w:val="16"/>
              </w:rPr>
            </w:pPr>
            <w:ins w:id="24502" w:author="Στάθης Καπ" w:date="2023-03-09T07:09:00Z">
              <w:r>
                <w:rPr>
                  <w:rFonts w:ascii="Calibri" w:hAnsi="Calibri" w:cs="Calibri"/>
                  <w:color w:val="000000"/>
                  <w:sz w:val="16"/>
                  <w:szCs w:val="16"/>
                </w:rPr>
                <w:t>240</w:t>
              </w:r>
            </w:ins>
          </w:p>
        </w:tc>
        <w:tc>
          <w:tcPr>
            <w:tcW w:w="454" w:type="dxa"/>
            <w:vAlign w:val="center"/>
            <w:tcPrChange w:id="24503" w:author="Στάθης Καπ" w:date="2023-03-09T07:09:00Z">
              <w:tcPr>
                <w:tcW w:w="454" w:type="dxa"/>
                <w:tcBorders>
                  <w:bottom w:val="single" w:sz="4" w:space="0" w:color="auto"/>
                </w:tcBorders>
                <w:vAlign w:val="center"/>
              </w:tcPr>
            </w:tcPrChange>
          </w:tcPr>
          <w:p w14:paraId="350AE140" w14:textId="683D9487" w:rsidR="00494D04" w:rsidRPr="007E0F91" w:rsidRDefault="00494D04" w:rsidP="00494D04">
            <w:pPr>
              <w:jc w:val="center"/>
              <w:rPr>
                <w:ins w:id="24504" w:author="Στάθης Καπ" w:date="2023-03-09T06:09:00Z"/>
                <w:sz w:val="16"/>
                <w:szCs w:val="16"/>
              </w:rPr>
            </w:pPr>
            <w:ins w:id="24505" w:author="Στάθης Καπ" w:date="2023-03-09T07:09:00Z">
              <w:r>
                <w:rPr>
                  <w:rFonts w:ascii="Calibri" w:hAnsi="Calibri" w:cs="Calibri"/>
                  <w:color w:val="000000"/>
                  <w:sz w:val="16"/>
                  <w:szCs w:val="16"/>
                </w:rPr>
                <w:t>6.61</w:t>
              </w:r>
            </w:ins>
          </w:p>
        </w:tc>
        <w:tc>
          <w:tcPr>
            <w:tcW w:w="454" w:type="dxa"/>
            <w:vAlign w:val="center"/>
            <w:tcPrChange w:id="24506" w:author="Στάθης Καπ" w:date="2023-03-09T07:09:00Z">
              <w:tcPr>
                <w:tcW w:w="454" w:type="dxa"/>
                <w:tcBorders>
                  <w:bottom w:val="single" w:sz="4" w:space="0" w:color="auto"/>
                </w:tcBorders>
                <w:vAlign w:val="bottom"/>
              </w:tcPr>
            </w:tcPrChange>
          </w:tcPr>
          <w:p w14:paraId="7D70180F" w14:textId="1E881112" w:rsidR="00494D04" w:rsidRPr="007E0F91" w:rsidRDefault="00494D04" w:rsidP="00494D04">
            <w:pPr>
              <w:jc w:val="center"/>
              <w:rPr>
                <w:ins w:id="24507" w:author="Στάθης Καπ" w:date="2023-03-09T06:09:00Z"/>
                <w:sz w:val="16"/>
                <w:szCs w:val="16"/>
              </w:rPr>
            </w:pPr>
            <w:ins w:id="24508"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24509" w:author="Στάθης Καπ" w:date="2023-03-09T07:09:00Z">
              <w:tcPr>
                <w:tcW w:w="457" w:type="dxa"/>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24510" w:author="Στάθης Καπ" w:date="2023-03-09T06:09:00Z"/>
                <w:sz w:val="16"/>
                <w:szCs w:val="16"/>
              </w:rPr>
            </w:pPr>
            <w:ins w:id="24511"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24512" w:author="Στάθης Καπ" w:date="2023-03-09T07:09:00Z">
              <w:tcPr>
                <w:tcW w:w="453" w:type="dxa"/>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24513" w:author="Στάθης Καπ" w:date="2023-03-09T06:09:00Z"/>
                <w:sz w:val="16"/>
                <w:szCs w:val="16"/>
              </w:rPr>
            </w:pPr>
            <w:ins w:id="24514" w:author="Στάθης Καπ" w:date="2023-03-09T07:09:00Z">
              <w:r>
                <w:rPr>
                  <w:rFonts w:ascii="Calibri" w:hAnsi="Calibri" w:cs="Calibri"/>
                  <w:color w:val="000000"/>
                  <w:sz w:val="16"/>
                  <w:szCs w:val="16"/>
                </w:rPr>
                <w:t>216</w:t>
              </w:r>
            </w:ins>
          </w:p>
        </w:tc>
        <w:tc>
          <w:tcPr>
            <w:tcW w:w="454" w:type="dxa"/>
            <w:vAlign w:val="center"/>
            <w:tcPrChange w:id="24515" w:author="Στάθης Καπ" w:date="2023-03-09T07:09:00Z">
              <w:tcPr>
                <w:tcW w:w="454" w:type="dxa"/>
                <w:tcBorders>
                  <w:bottom w:val="single" w:sz="4" w:space="0" w:color="auto"/>
                </w:tcBorders>
                <w:vAlign w:val="center"/>
              </w:tcPr>
            </w:tcPrChange>
          </w:tcPr>
          <w:p w14:paraId="34B0FE70" w14:textId="117257A8" w:rsidR="00494D04" w:rsidRPr="007E0F91" w:rsidRDefault="00494D04" w:rsidP="00494D04">
            <w:pPr>
              <w:jc w:val="center"/>
              <w:rPr>
                <w:ins w:id="24516" w:author="Στάθης Καπ" w:date="2023-03-09T06:09:00Z"/>
                <w:sz w:val="16"/>
                <w:szCs w:val="16"/>
              </w:rPr>
            </w:pPr>
            <w:ins w:id="24517" w:author="Στάθης Καπ" w:date="2023-03-09T07:09:00Z">
              <w:r>
                <w:rPr>
                  <w:rFonts w:ascii="Calibri" w:hAnsi="Calibri" w:cs="Calibri"/>
                  <w:color w:val="000000"/>
                  <w:sz w:val="16"/>
                  <w:szCs w:val="16"/>
                </w:rPr>
                <w:t>15.95</w:t>
              </w:r>
            </w:ins>
          </w:p>
        </w:tc>
        <w:tc>
          <w:tcPr>
            <w:tcW w:w="454" w:type="dxa"/>
            <w:vAlign w:val="center"/>
            <w:tcPrChange w:id="24518" w:author="Στάθης Καπ" w:date="2023-03-09T07:09:00Z">
              <w:tcPr>
                <w:tcW w:w="454" w:type="dxa"/>
                <w:tcBorders>
                  <w:bottom w:val="single" w:sz="4" w:space="0" w:color="auto"/>
                </w:tcBorders>
                <w:vAlign w:val="bottom"/>
              </w:tcPr>
            </w:tcPrChange>
          </w:tcPr>
          <w:p w14:paraId="051DD9FF" w14:textId="1B7A8F0B" w:rsidR="00494D04" w:rsidRPr="007E0F91" w:rsidRDefault="00494D04" w:rsidP="00494D04">
            <w:pPr>
              <w:jc w:val="center"/>
              <w:rPr>
                <w:ins w:id="24519" w:author="Στάθης Καπ" w:date="2023-03-09T06:09:00Z"/>
                <w:sz w:val="16"/>
                <w:szCs w:val="16"/>
              </w:rPr>
            </w:pPr>
            <w:ins w:id="24520"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24521" w:author="Στάθης Καπ" w:date="2023-03-09T07:09:00Z">
              <w:tcPr>
                <w:tcW w:w="454" w:type="dxa"/>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24522" w:author="Στάθης Καπ" w:date="2023-03-09T06:09:00Z"/>
                <w:sz w:val="16"/>
                <w:szCs w:val="16"/>
              </w:rPr>
            </w:pPr>
            <w:ins w:id="24523"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24524" w:author="Στάθης Καπ" w:date="2023-03-09T07:09:00Z">
              <w:tcPr>
                <w:tcW w:w="453" w:type="dxa"/>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24525" w:author="Στάθης Καπ" w:date="2023-03-09T06:09:00Z"/>
                <w:sz w:val="16"/>
                <w:szCs w:val="16"/>
              </w:rPr>
            </w:pPr>
            <w:ins w:id="24526" w:author="Στάθης Καπ" w:date="2023-03-09T07:09:00Z">
              <w:r>
                <w:rPr>
                  <w:rFonts w:ascii="Calibri" w:hAnsi="Calibri" w:cs="Calibri"/>
                  <w:color w:val="000000"/>
                  <w:sz w:val="16"/>
                  <w:szCs w:val="16"/>
                </w:rPr>
                <w:t>197</w:t>
              </w:r>
            </w:ins>
          </w:p>
        </w:tc>
        <w:tc>
          <w:tcPr>
            <w:tcW w:w="454" w:type="dxa"/>
            <w:vAlign w:val="center"/>
            <w:tcPrChange w:id="24527" w:author="Στάθης Καπ" w:date="2023-03-09T07:09:00Z">
              <w:tcPr>
                <w:tcW w:w="454" w:type="dxa"/>
                <w:tcBorders>
                  <w:bottom w:val="single" w:sz="4" w:space="0" w:color="auto"/>
                </w:tcBorders>
                <w:vAlign w:val="center"/>
              </w:tcPr>
            </w:tcPrChange>
          </w:tcPr>
          <w:p w14:paraId="48DC76E6" w14:textId="63B4A13B" w:rsidR="00494D04" w:rsidRPr="007E0F91" w:rsidRDefault="00494D04" w:rsidP="00494D04">
            <w:pPr>
              <w:jc w:val="center"/>
              <w:rPr>
                <w:ins w:id="24528" w:author="Στάθης Καπ" w:date="2023-03-09T06:09:00Z"/>
                <w:sz w:val="16"/>
                <w:szCs w:val="16"/>
              </w:rPr>
            </w:pPr>
            <w:ins w:id="24529" w:author="Στάθης Καπ" w:date="2023-03-09T07:09:00Z">
              <w:r>
                <w:rPr>
                  <w:rFonts w:ascii="Calibri" w:hAnsi="Calibri" w:cs="Calibri"/>
                  <w:color w:val="000000"/>
                  <w:sz w:val="16"/>
                  <w:szCs w:val="16"/>
                </w:rPr>
                <w:t>23.35</w:t>
              </w:r>
            </w:ins>
          </w:p>
        </w:tc>
        <w:tc>
          <w:tcPr>
            <w:tcW w:w="454" w:type="dxa"/>
            <w:vAlign w:val="center"/>
            <w:tcPrChange w:id="24530" w:author="Στάθης Καπ" w:date="2023-03-09T07:09:00Z">
              <w:tcPr>
                <w:tcW w:w="454" w:type="dxa"/>
                <w:tcBorders>
                  <w:bottom w:val="single" w:sz="4" w:space="0" w:color="auto"/>
                </w:tcBorders>
                <w:vAlign w:val="bottom"/>
              </w:tcPr>
            </w:tcPrChange>
          </w:tcPr>
          <w:p w14:paraId="4CCA407A" w14:textId="6DD11AE2" w:rsidR="00494D04" w:rsidRPr="007E0F91" w:rsidRDefault="00494D04" w:rsidP="00494D04">
            <w:pPr>
              <w:jc w:val="center"/>
              <w:rPr>
                <w:ins w:id="24531" w:author="Στάθης Καπ" w:date="2023-03-09T06:09:00Z"/>
                <w:sz w:val="16"/>
                <w:szCs w:val="16"/>
              </w:rPr>
            </w:pPr>
            <w:ins w:id="24532"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24533" w:author="Στάθης Καπ" w:date="2023-03-09T07:09:00Z">
              <w:tcPr>
                <w:tcW w:w="461" w:type="dxa"/>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24534" w:author="Στάθης Καπ" w:date="2023-03-09T06:09:00Z"/>
                <w:sz w:val="16"/>
                <w:szCs w:val="16"/>
              </w:rPr>
            </w:pPr>
            <w:ins w:id="24535"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5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537" w:author="Στάθης Καπ" w:date="2023-03-09T06:09:00Z"/>
          <w:trPrChange w:id="2453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53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24540" w:author="Στάθης Καπ" w:date="2023-03-09T06:09:00Z"/>
                <w:sz w:val="16"/>
                <w:szCs w:val="16"/>
              </w:rPr>
            </w:pPr>
            <w:ins w:id="24541"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24542" w:author="Στάθης Καπ" w:date="2023-03-09T07:09:00Z">
              <w:tcPr>
                <w:tcW w:w="565" w:type="dxa"/>
                <w:tcBorders>
                  <w:left w:val="single" w:sz="4" w:space="0" w:color="auto"/>
                  <w:bottom w:val="single" w:sz="4" w:space="0" w:color="auto"/>
                </w:tcBorders>
              </w:tcPr>
            </w:tcPrChange>
          </w:tcPr>
          <w:p w14:paraId="0AD2B6DF" w14:textId="4134B5FF" w:rsidR="00494D04" w:rsidRPr="007E0F91" w:rsidRDefault="00494D04" w:rsidP="00494D04">
            <w:pPr>
              <w:jc w:val="center"/>
              <w:rPr>
                <w:ins w:id="24543" w:author="Στάθης Καπ" w:date="2023-03-09T06:09:00Z"/>
                <w:sz w:val="16"/>
                <w:szCs w:val="16"/>
              </w:rPr>
            </w:pPr>
            <w:ins w:id="24544"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24545" w:author="Στάθης Καπ" w:date="2023-03-09T07:09:00Z">
              <w:tcPr>
                <w:tcW w:w="679" w:type="dxa"/>
                <w:tcBorders>
                  <w:bottom w:val="single" w:sz="4" w:space="0" w:color="auto"/>
                  <w:right w:val="single" w:sz="4" w:space="0" w:color="auto"/>
                </w:tcBorders>
              </w:tcPr>
            </w:tcPrChange>
          </w:tcPr>
          <w:p w14:paraId="50BE2DE1" w14:textId="39457907" w:rsidR="00494D04" w:rsidRPr="007E0F91" w:rsidRDefault="00494D04" w:rsidP="00494D04">
            <w:pPr>
              <w:jc w:val="center"/>
              <w:rPr>
                <w:ins w:id="24546" w:author="Στάθης Καπ" w:date="2023-03-09T06:09:00Z"/>
                <w:sz w:val="16"/>
                <w:szCs w:val="16"/>
              </w:rPr>
            </w:pPr>
            <w:ins w:id="24547"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24548" w:author="Στάθης Καπ" w:date="2023-03-09T07:09:00Z">
              <w:tcPr>
                <w:tcW w:w="453" w:type="dxa"/>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24549" w:author="Στάθης Καπ" w:date="2023-03-09T06:09:00Z"/>
                <w:sz w:val="16"/>
                <w:szCs w:val="16"/>
              </w:rPr>
            </w:pPr>
            <w:ins w:id="24550" w:author="Στάθης Καπ" w:date="2023-03-09T07:09:00Z">
              <w:r>
                <w:rPr>
                  <w:rFonts w:ascii="Calibri" w:hAnsi="Calibri" w:cs="Calibri"/>
                  <w:color w:val="000000"/>
                  <w:sz w:val="16"/>
                  <w:szCs w:val="16"/>
                </w:rPr>
                <w:t>278</w:t>
              </w:r>
            </w:ins>
          </w:p>
        </w:tc>
        <w:tc>
          <w:tcPr>
            <w:tcW w:w="708" w:type="dxa"/>
            <w:vAlign w:val="center"/>
            <w:tcPrChange w:id="24551" w:author="Στάθης Καπ" w:date="2023-03-09T07:09:00Z">
              <w:tcPr>
                <w:tcW w:w="708" w:type="dxa"/>
                <w:tcBorders>
                  <w:bottom w:val="single" w:sz="4" w:space="0" w:color="auto"/>
                </w:tcBorders>
                <w:vAlign w:val="center"/>
              </w:tcPr>
            </w:tcPrChange>
          </w:tcPr>
          <w:p w14:paraId="42A2367F" w14:textId="7E01B4D8" w:rsidR="00494D04" w:rsidRPr="007E0F91" w:rsidRDefault="00494D04" w:rsidP="00494D04">
            <w:pPr>
              <w:jc w:val="center"/>
              <w:rPr>
                <w:ins w:id="24552" w:author="Στάθης Καπ" w:date="2023-03-09T06:09:00Z"/>
                <w:sz w:val="16"/>
                <w:szCs w:val="16"/>
              </w:rPr>
            </w:pPr>
            <w:ins w:id="24553"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24554" w:author="Στάθης Καπ" w:date="2023-03-09T07:09:00Z">
              <w:tcPr>
                <w:tcW w:w="652" w:type="dxa"/>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24555" w:author="Στάθης Καπ" w:date="2023-03-09T06:09:00Z"/>
                <w:sz w:val="16"/>
                <w:szCs w:val="16"/>
              </w:rPr>
            </w:pPr>
            <w:ins w:id="24556"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24557" w:author="Στάθης Καπ" w:date="2023-03-09T07:09:00Z">
              <w:tcPr>
                <w:tcW w:w="453" w:type="dxa"/>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24558" w:author="Στάθης Καπ" w:date="2023-03-09T06:09:00Z"/>
                <w:sz w:val="16"/>
                <w:szCs w:val="16"/>
              </w:rPr>
            </w:pPr>
            <w:ins w:id="24559" w:author="Στάθης Καπ" w:date="2023-03-09T07:09:00Z">
              <w:r>
                <w:rPr>
                  <w:rFonts w:ascii="Calibri" w:hAnsi="Calibri" w:cs="Calibri"/>
                  <w:color w:val="000000"/>
                  <w:sz w:val="16"/>
                  <w:szCs w:val="16"/>
                </w:rPr>
                <w:t>256</w:t>
              </w:r>
            </w:ins>
          </w:p>
        </w:tc>
        <w:tc>
          <w:tcPr>
            <w:tcW w:w="454" w:type="dxa"/>
            <w:vAlign w:val="center"/>
            <w:tcPrChange w:id="24560" w:author="Στάθης Καπ" w:date="2023-03-09T07:09:00Z">
              <w:tcPr>
                <w:tcW w:w="454" w:type="dxa"/>
                <w:tcBorders>
                  <w:bottom w:val="single" w:sz="4" w:space="0" w:color="auto"/>
                </w:tcBorders>
                <w:vAlign w:val="center"/>
              </w:tcPr>
            </w:tcPrChange>
          </w:tcPr>
          <w:p w14:paraId="2C8797D3" w14:textId="758B3C71" w:rsidR="00494D04" w:rsidRPr="007E0F91" w:rsidRDefault="00494D04" w:rsidP="00494D04">
            <w:pPr>
              <w:jc w:val="center"/>
              <w:rPr>
                <w:ins w:id="24561" w:author="Στάθης Καπ" w:date="2023-03-09T06:09:00Z"/>
                <w:sz w:val="16"/>
                <w:szCs w:val="16"/>
              </w:rPr>
            </w:pPr>
            <w:ins w:id="24562" w:author="Στάθης Καπ" w:date="2023-03-09T07:09:00Z">
              <w:r>
                <w:rPr>
                  <w:rFonts w:ascii="Calibri" w:hAnsi="Calibri" w:cs="Calibri"/>
                  <w:color w:val="000000"/>
                  <w:sz w:val="16"/>
                  <w:szCs w:val="16"/>
                </w:rPr>
                <w:t>7.91</w:t>
              </w:r>
            </w:ins>
          </w:p>
        </w:tc>
        <w:tc>
          <w:tcPr>
            <w:tcW w:w="454" w:type="dxa"/>
            <w:vAlign w:val="center"/>
            <w:tcPrChange w:id="24563" w:author="Στάθης Καπ" w:date="2023-03-09T07:09:00Z">
              <w:tcPr>
                <w:tcW w:w="454" w:type="dxa"/>
                <w:tcBorders>
                  <w:bottom w:val="single" w:sz="4" w:space="0" w:color="auto"/>
                </w:tcBorders>
                <w:vAlign w:val="bottom"/>
              </w:tcPr>
            </w:tcPrChange>
          </w:tcPr>
          <w:p w14:paraId="68D8373E" w14:textId="3C5CC8FC" w:rsidR="00494D04" w:rsidRPr="007E0F91" w:rsidRDefault="00494D04" w:rsidP="00494D04">
            <w:pPr>
              <w:jc w:val="center"/>
              <w:rPr>
                <w:ins w:id="24564" w:author="Στάθης Καπ" w:date="2023-03-09T06:09:00Z"/>
                <w:sz w:val="16"/>
                <w:szCs w:val="16"/>
              </w:rPr>
            </w:pPr>
            <w:ins w:id="24565"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24566" w:author="Στάθης Καπ" w:date="2023-03-09T07:09:00Z">
              <w:tcPr>
                <w:tcW w:w="457" w:type="dxa"/>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24567" w:author="Στάθης Καπ" w:date="2023-03-09T06:09:00Z"/>
                <w:sz w:val="16"/>
                <w:szCs w:val="16"/>
              </w:rPr>
            </w:pPr>
            <w:ins w:id="24568"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24569" w:author="Στάθης Καπ" w:date="2023-03-09T07:09:00Z">
              <w:tcPr>
                <w:tcW w:w="453" w:type="dxa"/>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24570" w:author="Στάθης Καπ" w:date="2023-03-09T06:09:00Z"/>
                <w:sz w:val="16"/>
                <w:szCs w:val="16"/>
              </w:rPr>
            </w:pPr>
            <w:ins w:id="24571" w:author="Στάθης Καπ" w:date="2023-03-09T07:09:00Z">
              <w:r>
                <w:rPr>
                  <w:rFonts w:ascii="Calibri" w:hAnsi="Calibri" w:cs="Calibri"/>
                  <w:color w:val="000000"/>
                  <w:sz w:val="16"/>
                  <w:szCs w:val="16"/>
                </w:rPr>
                <w:t>223</w:t>
              </w:r>
            </w:ins>
          </w:p>
        </w:tc>
        <w:tc>
          <w:tcPr>
            <w:tcW w:w="454" w:type="dxa"/>
            <w:vAlign w:val="center"/>
            <w:tcPrChange w:id="24572" w:author="Στάθης Καπ" w:date="2023-03-09T07:09:00Z">
              <w:tcPr>
                <w:tcW w:w="454" w:type="dxa"/>
                <w:tcBorders>
                  <w:bottom w:val="single" w:sz="4" w:space="0" w:color="auto"/>
                </w:tcBorders>
                <w:vAlign w:val="center"/>
              </w:tcPr>
            </w:tcPrChange>
          </w:tcPr>
          <w:p w14:paraId="4119309E" w14:textId="429B8BF5" w:rsidR="00494D04" w:rsidRPr="007E0F91" w:rsidRDefault="00494D04" w:rsidP="00494D04">
            <w:pPr>
              <w:jc w:val="center"/>
              <w:rPr>
                <w:ins w:id="24573" w:author="Στάθης Καπ" w:date="2023-03-09T06:09:00Z"/>
                <w:sz w:val="16"/>
                <w:szCs w:val="16"/>
              </w:rPr>
            </w:pPr>
            <w:ins w:id="24574" w:author="Στάθης Καπ" w:date="2023-03-09T07:09:00Z">
              <w:r>
                <w:rPr>
                  <w:rFonts w:ascii="Calibri" w:hAnsi="Calibri" w:cs="Calibri"/>
                  <w:color w:val="000000"/>
                  <w:sz w:val="16"/>
                  <w:szCs w:val="16"/>
                </w:rPr>
                <w:t>19.78</w:t>
              </w:r>
            </w:ins>
          </w:p>
        </w:tc>
        <w:tc>
          <w:tcPr>
            <w:tcW w:w="454" w:type="dxa"/>
            <w:vAlign w:val="center"/>
            <w:tcPrChange w:id="24575" w:author="Στάθης Καπ" w:date="2023-03-09T07:09:00Z">
              <w:tcPr>
                <w:tcW w:w="454" w:type="dxa"/>
                <w:tcBorders>
                  <w:bottom w:val="single" w:sz="4" w:space="0" w:color="auto"/>
                </w:tcBorders>
                <w:vAlign w:val="bottom"/>
              </w:tcPr>
            </w:tcPrChange>
          </w:tcPr>
          <w:p w14:paraId="7E6B0073" w14:textId="30C326D2" w:rsidR="00494D04" w:rsidRPr="007E0F91" w:rsidRDefault="00494D04" w:rsidP="00494D04">
            <w:pPr>
              <w:jc w:val="center"/>
              <w:rPr>
                <w:ins w:id="24576" w:author="Στάθης Καπ" w:date="2023-03-09T06:09:00Z"/>
                <w:sz w:val="16"/>
                <w:szCs w:val="16"/>
              </w:rPr>
            </w:pPr>
            <w:ins w:id="24577"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24578" w:author="Στάθης Καπ" w:date="2023-03-09T07:09:00Z">
              <w:tcPr>
                <w:tcW w:w="454" w:type="dxa"/>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24579" w:author="Στάθης Καπ" w:date="2023-03-09T06:09:00Z"/>
                <w:sz w:val="16"/>
                <w:szCs w:val="16"/>
              </w:rPr>
            </w:pPr>
            <w:ins w:id="24580"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24581" w:author="Στάθης Καπ" w:date="2023-03-09T07:09:00Z">
              <w:tcPr>
                <w:tcW w:w="453" w:type="dxa"/>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24582" w:author="Στάθης Καπ" w:date="2023-03-09T06:09:00Z"/>
                <w:sz w:val="16"/>
                <w:szCs w:val="16"/>
              </w:rPr>
            </w:pPr>
            <w:ins w:id="24583" w:author="Στάθης Καπ" w:date="2023-03-09T07:09:00Z">
              <w:r>
                <w:rPr>
                  <w:rFonts w:ascii="Calibri" w:hAnsi="Calibri" w:cs="Calibri"/>
                  <w:color w:val="000000"/>
                  <w:sz w:val="16"/>
                  <w:szCs w:val="16"/>
                </w:rPr>
                <w:t>211</w:t>
              </w:r>
            </w:ins>
          </w:p>
        </w:tc>
        <w:tc>
          <w:tcPr>
            <w:tcW w:w="454" w:type="dxa"/>
            <w:vAlign w:val="center"/>
            <w:tcPrChange w:id="24584" w:author="Στάθης Καπ" w:date="2023-03-09T07:09:00Z">
              <w:tcPr>
                <w:tcW w:w="454" w:type="dxa"/>
                <w:tcBorders>
                  <w:bottom w:val="single" w:sz="4" w:space="0" w:color="auto"/>
                </w:tcBorders>
                <w:vAlign w:val="center"/>
              </w:tcPr>
            </w:tcPrChange>
          </w:tcPr>
          <w:p w14:paraId="1860209B" w14:textId="3AF9762B" w:rsidR="00494D04" w:rsidRPr="007E0F91" w:rsidRDefault="00494D04" w:rsidP="00494D04">
            <w:pPr>
              <w:jc w:val="center"/>
              <w:rPr>
                <w:ins w:id="24585" w:author="Στάθης Καπ" w:date="2023-03-09T06:09:00Z"/>
                <w:sz w:val="16"/>
                <w:szCs w:val="16"/>
              </w:rPr>
            </w:pPr>
            <w:ins w:id="24586" w:author="Στάθης Καπ" w:date="2023-03-09T07:09:00Z">
              <w:r>
                <w:rPr>
                  <w:rFonts w:ascii="Calibri" w:hAnsi="Calibri" w:cs="Calibri"/>
                  <w:color w:val="000000"/>
                  <w:sz w:val="16"/>
                  <w:szCs w:val="16"/>
                </w:rPr>
                <w:t>24.1</w:t>
              </w:r>
            </w:ins>
          </w:p>
        </w:tc>
        <w:tc>
          <w:tcPr>
            <w:tcW w:w="454" w:type="dxa"/>
            <w:vAlign w:val="center"/>
            <w:tcPrChange w:id="24587" w:author="Στάθης Καπ" w:date="2023-03-09T07:09:00Z">
              <w:tcPr>
                <w:tcW w:w="454" w:type="dxa"/>
                <w:tcBorders>
                  <w:bottom w:val="single" w:sz="4" w:space="0" w:color="auto"/>
                </w:tcBorders>
                <w:vAlign w:val="bottom"/>
              </w:tcPr>
            </w:tcPrChange>
          </w:tcPr>
          <w:p w14:paraId="3ACF96C7" w14:textId="4E7890FE" w:rsidR="00494D04" w:rsidRPr="007E0F91" w:rsidRDefault="00494D04" w:rsidP="00494D04">
            <w:pPr>
              <w:jc w:val="center"/>
              <w:rPr>
                <w:ins w:id="24588" w:author="Στάθης Καπ" w:date="2023-03-09T06:09:00Z"/>
                <w:sz w:val="16"/>
                <w:szCs w:val="16"/>
              </w:rPr>
            </w:pPr>
            <w:ins w:id="24589"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24590" w:author="Στάθης Καπ" w:date="2023-03-09T07:09:00Z">
              <w:tcPr>
                <w:tcW w:w="461" w:type="dxa"/>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24591" w:author="Στάθης Καπ" w:date="2023-03-09T06:09:00Z"/>
                <w:sz w:val="16"/>
                <w:szCs w:val="16"/>
              </w:rPr>
            </w:pPr>
            <w:ins w:id="24592"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5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594" w:author="Στάθης Καπ" w:date="2023-03-09T06:09:00Z"/>
          <w:trPrChange w:id="2459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59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24597" w:author="Στάθης Καπ" w:date="2023-03-09T06:09:00Z"/>
                <w:sz w:val="16"/>
                <w:szCs w:val="16"/>
              </w:rPr>
            </w:pPr>
            <w:ins w:id="24598"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24599" w:author="Στάθης Καπ" w:date="2023-03-09T07:09:00Z">
              <w:tcPr>
                <w:tcW w:w="565" w:type="dxa"/>
                <w:tcBorders>
                  <w:left w:val="single" w:sz="4" w:space="0" w:color="auto"/>
                  <w:bottom w:val="single" w:sz="4" w:space="0" w:color="auto"/>
                </w:tcBorders>
              </w:tcPr>
            </w:tcPrChange>
          </w:tcPr>
          <w:p w14:paraId="6DB42C81" w14:textId="04B0F60F" w:rsidR="00494D04" w:rsidRPr="007E0F91" w:rsidRDefault="00494D04" w:rsidP="00494D04">
            <w:pPr>
              <w:jc w:val="center"/>
              <w:rPr>
                <w:ins w:id="24600" w:author="Στάθης Καπ" w:date="2023-03-09T06:09:00Z"/>
                <w:sz w:val="16"/>
                <w:szCs w:val="16"/>
              </w:rPr>
            </w:pPr>
            <w:ins w:id="24601"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24602" w:author="Στάθης Καπ" w:date="2023-03-09T07:09:00Z">
              <w:tcPr>
                <w:tcW w:w="679" w:type="dxa"/>
                <w:tcBorders>
                  <w:bottom w:val="single" w:sz="4" w:space="0" w:color="auto"/>
                  <w:right w:val="single" w:sz="4" w:space="0" w:color="auto"/>
                </w:tcBorders>
              </w:tcPr>
            </w:tcPrChange>
          </w:tcPr>
          <w:p w14:paraId="341C54E3" w14:textId="046A392C" w:rsidR="00494D04" w:rsidRPr="007E0F91" w:rsidRDefault="00494D04" w:rsidP="00494D04">
            <w:pPr>
              <w:jc w:val="center"/>
              <w:rPr>
                <w:ins w:id="24603" w:author="Στάθης Καπ" w:date="2023-03-09T06:09:00Z"/>
                <w:sz w:val="16"/>
                <w:szCs w:val="16"/>
              </w:rPr>
            </w:pPr>
            <w:ins w:id="24604"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24605" w:author="Στάθης Καπ" w:date="2023-03-09T07:09:00Z">
              <w:tcPr>
                <w:tcW w:w="453" w:type="dxa"/>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24606" w:author="Στάθης Καπ" w:date="2023-03-09T06:09:00Z"/>
                <w:sz w:val="16"/>
                <w:szCs w:val="16"/>
              </w:rPr>
            </w:pPr>
            <w:ins w:id="24607" w:author="Στάθης Καπ" w:date="2023-03-09T07:09:00Z">
              <w:r>
                <w:rPr>
                  <w:rFonts w:ascii="Calibri" w:hAnsi="Calibri" w:cs="Calibri"/>
                  <w:color w:val="000000"/>
                  <w:sz w:val="16"/>
                  <w:szCs w:val="16"/>
                </w:rPr>
                <w:t>771</w:t>
              </w:r>
            </w:ins>
          </w:p>
        </w:tc>
        <w:tc>
          <w:tcPr>
            <w:tcW w:w="708" w:type="dxa"/>
            <w:vAlign w:val="center"/>
            <w:tcPrChange w:id="24608" w:author="Στάθης Καπ" w:date="2023-03-09T07:09:00Z">
              <w:tcPr>
                <w:tcW w:w="708" w:type="dxa"/>
                <w:tcBorders>
                  <w:bottom w:val="single" w:sz="4" w:space="0" w:color="auto"/>
                </w:tcBorders>
                <w:vAlign w:val="center"/>
              </w:tcPr>
            </w:tcPrChange>
          </w:tcPr>
          <w:p w14:paraId="70A59862" w14:textId="4DF17831" w:rsidR="00494D04" w:rsidRPr="007E0F91" w:rsidRDefault="00494D04" w:rsidP="00494D04">
            <w:pPr>
              <w:jc w:val="center"/>
              <w:rPr>
                <w:ins w:id="24609" w:author="Στάθης Καπ" w:date="2023-03-09T06:09:00Z"/>
                <w:sz w:val="16"/>
                <w:szCs w:val="16"/>
              </w:rPr>
            </w:pPr>
            <w:ins w:id="24610"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24611" w:author="Στάθης Καπ" w:date="2023-03-09T07:09:00Z">
              <w:tcPr>
                <w:tcW w:w="652" w:type="dxa"/>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24612" w:author="Στάθης Καπ" w:date="2023-03-09T06:09:00Z"/>
                <w:sz w:val="16"/>
                <w:szCs w:val="16"/>
              </w:rPr>
            </w:pPr>
            <w:ins w:id="24613"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24614" w:author="Στάθης Καπ" w:date="2023-03-09T07:09:00Z">
              <w:tcPr>
                <w:tcW w:w="453" w:type="dxa"/>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24615" w:author="Στάθης Καπ" w:date="2023-03-09T06:09:00Z"/>
                <w:sz w:val="16"/>
                <w:szCs w:val="16"/>
              </w:rPr>
            </w:pPr>
            <w:ins w:id="24616" w:author="Στάθης Καπ" w:date="2023-03-09T07:09:00Z">
              <w:r>
                <w:rPr>
                  <w:rFonts w:ascii="Calibri" w:hAnsi="Calibri" w:cs="Calibri"/>
                  <w:color w:val="000000"/>
                  <w:sz w:val="16"/>
                  <w:szCs w:val="16"/>
                </w:rPr>
                <w:t>762</w:t>
              </w:r>
            </w:ins>
          </w:p>
        </w:tc>
        <w:tc>
          <w:tcPr>
            <w:tcW w:w="454" w:type="dxa"/>
            <w:vAlign w:val="center"/>
            <w:tcPrChange w:id="24617" w:author="Στάθης Καπ" w:date="2023-03-09T07:09:00Z">
              <w:tcPr>
                <w:tcW w:w="454" w:type="dxa"/>
                <w:tcBorders>
                  <w:bottom w:val="single" w:sz="4" w:space="0" w:color="auto"/>
                </w:tcBorders>
                <w:vAlign w:val="center"/>
              </w:tcPr>
            </w:tcPrChange>
          </w:tcPr>
          <w:p w14:paraId="4B4D6094" w14:textId="40A4CA9F" w:rsidR="00494D04" w:rsidRPr="007E0F91" w:rsidRDefault="00494D04" w:rsidP="00494D04">
            <w:pPr>
              <w:jc w:val="center"/>
              <w:rPr>
                <w:ins w:id="24618" w:author="Στάθης Καπ" w:date="2023-03-09T06:09:00Z"/>
                <w:sz w:val="16"/>
                <w:szCs w:val="16"/>
              </w:rPr>
            </w:pPr>
            <w:ins w:id="24619" w:author="Στάθης Καπ" w:date="2023-03-09T07:09:00Z">
              <w:r>
                <w:rPr>
                  <w:rFonts w:ascii="Calibri" w:hAnsi="Calibri" w:cs="Calibri"/>
                  <w:color w:val="000000"/>
                  <w:sz w:val="16"/>
                  <w:szCs w:val="16"/>
                </w:rPr>
                <w:t>1.17</w:t>
              </w:r>
            </w:ins>
          </w:p>
        </w:tc>
        <w:tc>
          <w:tcPr>
            <w:tcW w:w="454" w:type="dxa"/>
            <w:vAlign w:val="center"/>
            <w:tcPrChange w:id="24620" w:author="Στάθης Καπ" w:date="2023-03-09T07:09:00Z">
              <w:tcPr>
                <w:tcW w:w="454" w:type="dxa"/>
                <w:tcBorders>
                  <w:bottom w:val="single" w:sz="4" w:space="0" w:color="auto"/>
                </w:tcBorders>
                <w:vAlign w:val="bottom"/>
              </w:tcPr>
            </w:tcPrChange>
          </w:tcPr>
          <w:p w14:paraId="727EFA7C" w14:textId="0ACE8B6E" w:rsidR="00494D04" w:rsidRPr="007E0F91" w:rsidRDefault="00494D04" w:rsidP="00494D04">
            <w:pPr>
              <w:jc w:val="center"/>
              <w:rPr>
                <w:ins w:id="24621" w:author="Στάθης Καπ" w:date="2023-03-09T06:09:00Z"/>
                <w:sz w:val="16"/>
                <w:szCs w:val="16"/>
              </w:rPr>
            </w:pPr>
            <w:ins w:id="24622"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24623" w:author="Στάθης Καπ" w:date="2023-03-09T07:09:00Z">
              <w:tcPr>
                <w:tcW w:w="457" w:type="dxa"/>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24624" w:author="Στάθης Καπ" w:date="2023-03-09T06:09:00Z"/>
                <w:sz w:val="16"/>
                <w:szCs w:val="16"/>
              </w:rPr>
            </w:pPr>
            <w:ins w:id="24625"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24626" w:author="Στάθης Καπ" w:date="2023-03-09T07:09:00Z">
              <w:tcPr>
                <w:tcW w:w="453" w:type="dxa"/>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24627" w:author="Στάθης Καπ" w:date="2023-03-09T06:09:00Z"/>
                <w:sz w:val="16"/>
                <w:szCs w:val="16"/>
              </w:rPr>
            </w:pPr>
            <w:ins w:id="24628" w:author="Στάθης Καπ" w:date="2023-03-09T07:09:00Z">
              <w:r>
                <w:rPr>
                  <w:rFonts w:ascii="Calibri" w:hAnsi="Calibri" w:cs="Calibri"/>
                  <w:color w:val="000000"/>
                  <w:sz w:val="16"/>
                  <w:szCs w:val="16"/>
                </w:rPr>
                <w:t>756</w:t>
              </w:r>
            </w:ins>
          </w:p>
        </w:tc>
        <w:tc>
          <w:tcPr>
            <w:tcW w:w="454" w:type="dxa"/>
            <w:vAlign w:val="center"/>
            <w:tcPrChange w:id="24629" w:author="Στάθης Καπ" w:date="2023-03-09T07:09:00Z">
              <w:tcPr>
                <w:tcW w:w="454" w:type="dxa"/>
                <w:tcBorders>
                  <w:bottom w:val="single" w:sz="4" w:space="0" w:color="auto"/>
                </w:tcBorders>
                <w:vAlign w:val="center"/>
              </w:tcPr>
            </w:tcPrChange>
          </w:tcPr>
          <w:p w14:paraId="1F7E8C78" w14:textId="3A991DE9" w:rsidR="00494D04" w:rsidRPr="007E0F91" w:rsidRDefault="00494D04" w:rsidP="00494D04">
            <w:pPr>
              <w:jc w:val="center"/>
              <w:rPr>
                <w:ins w:id="24630" w:author="Στάθης Καπ" w:date="2023-03-09T06:09:00Z"/>
                <w:sz w:val="16"/>
                <w:szCs w:val="16"/>
              </w:rPr>
            </w:pPr>
            <w:ins w:id="24631" w:author="Στάθης Καπ" w:date="2023-03-09T07:09:00Z">
              <w:r>
                <w:rPr>
                  <w:rFonts w:ascii="Calibri" w:hAnsi="Calibri" w:cs="Calibri"/>
                  <w:color w:val="000000"/>
                  <w:sz w:val="16"/>
                  <w:szCs w:val="16"/>
                </w:rPr>
                <w:t>1.95</w:t>
              </w:r>
            </w:ins>
          </w:p>
        </w:tc>
        <w:tc>
          <w:tcPr>
            <w:tcW w:w="454" w:type="dxa"/>
            <w:vAlign w:val="center"/>
            <w:tcPrChange w:id="24632" w:author="Στάθης Καπ" w:date="2023-03-09T07:09:00Z">
              <w:tcPr>
                <w:tcW w:w="454" w:type="dxa"/>
                <w:tcBorders>
                  <w:bottom w:val="single" w:sz="4" w:space="0" w:color="auto"/>
                </w:tcBorders>
                <w:vAlign w:val="bottom"/>
              </w:tcPr>
            </w:tcPrChange>
          </w:tcPr>
          <w:p w14:paraId="54DF9602" w14:textId="41D663DB" w:rsidR="00494D04" w:rsidRPr="007E0F91" w:rsidRDefault="00494D04" w:rsidP="00494D04">
            <w:pPr>
              <w:jc w:val="center"/>
              <w:rPr>
                <w:ins w:id="24633" w:author="Στάθης Καπ" w:date="2023-03-09T06:09:00Z"/>
                <w:sz w:val="16"/>
                <w:szCs w:val="16"/>
              </w:rPr>
            </w:pPr>
            <w:ins w:id="24634"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24635" w:author="Στάθης Καπ" w:date="2023-03-09T07:09:00Z">
              <w:tcPr>
                <w:tcW w:w="454" w:type="dxa"/>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24636" w:author="Στάθης Καπ" w:date="2023-03-09T06:09:00Z"/>
                <w:sz w:val="16"/>
                <w:szCs w:val="16"/>
              </w:rPr>
            </w:pPr>
            <w:ins w:id="24637"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24638" w:author="Στάθης Καπ" w:date="2023-03-09T07:09:00Z">
              <w:tcPr>
                <w:tcW w:w="453" w:type="dxa"/>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24639" w:author="Στάθης Καπ" w:date="2023-03-09T06:09:00Z"/>
                <w:sz w:val="16"/>
                <w:szCs w:val="16"/>
              </w:rPr>
            </w:pPr>
            <w:ins w:id="24640" w:author="Στάθης Καπ" w:date="2023-03-09T07:09:00Z">
              <w:r>
                <w:rPr>
                  <w:rFonts w:ascii="Calibri" w:hAnsi="Calibri" w:cs="Calibri"/>
                  <w:color w:val="000000"/>
                  <w:sz w:val="16"/>
                  <w:szCs w:val="16"/>
                </w:rPr>
                <w:t>665</w:t>
              </w:r>
            </w:ins>
          </w:p>
        </w:tc>
        <w:tc>
          <w:tcPr>
            <w:tcW w:w="454" w:type="dxa"/>
            <w:vAlign w:val="center"/>
            <w:tcPrChange w:id="24641" w:author="Στάθης Καπ" w:date="2023-03-09T07:09:00Z">
              <w:tcPr>
                <w:tcW w:w="454" w:type="dxa"/>
                <w:tcBorders>
                  <w:bottom w:val="single" w:sz="4" w:space="0" w:color="auto"/>
                </w:tcBorders>
                <w:vAlign w:val="center"/>
              </w:tcPr>
            </w:tcPrChange>
          </w:tcPr>
          <w:p w14:paraId="7C8CC08D" w14:textId="3378546A" w:rsidR="00494D04" w:rsidRPr="007E0F91" w:rsidRDefault="00494D04" w:rsidP="00494D04">
            <w:pPr>
              <w:jc w:val="center"/>
              <w:rPr>
                <w:ins w:id="24642" w:author="Στάθης Καπ" w:date="2023-03-09T06:09:00Z"/>
                <w:sz w:val="16"/>
                <w:szCs w:val="16"/>
              </w:rPr>
            </w:pPr>
            <w:ins w:id="24643" w:author="Στάθης Καπ" w:date="2023-03-09T07:09:00Z">
              <w:r>
                <w:rPr>
                  <w:rFonts w:ascii="Calibri" w:hAnsi="Calibri" w:cs="Calibri"/>
                  <w:color w:val="000000"/>
                  <w:sz w:val="16"/>
                  <w:szCs w:val="16"/>
                </w:rPr>
                <w:t>13.75</w:t>
              </w:r>
            </w:ins>
          </w:p>
        </w:tc>
        <w:tc>
          <w:tcPr>
            <w:tcW w:w="454" w:type="dxa"/>
            <w:vAlign w:val="center"/>
            <w:tcPrChange w:id="24644" w:author="Στάθης Καπ" w:date="2023-03-09T07:09:00Z">
              <w:tcPr>
                <w:tcW w:w="454" w:type="dxa"/>
                <w:tcBorders>
                  <w:bottom w:val="single" w:sz="4" w:space="0" w:color="auto"/>
                </w:tcBorders>
                <w:vAlign w:val="bottom"/>
              </w:tcPr>
            </w:tcPrChange>
          </w:tcPr>
          <w:p w14:paraId="3EC3EA44" w14:textId="215865E1" w:rsidR="00494D04" w:rsidRPr="007E0F91" w:rsidRDefault="00494D04" w:rsidP="00494D04">
            <w:pPr>
              <w:jc w:val="center"/>
              <w:rPr>
                <w:ins w:id="24645" w:author="Στάθης Καπ" w:date="2023-03-09T06:09:00Z"/>
                <w:sz w:val="16"/>
                <w:szCs w:val="16"/>
              </w:rPr>
            </w:pPr>
            <w:ins w:id="24646"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24647" w:author="Στάθης Καπ" w:date="2023-03-09T07:09:00Z">
              <w:tcPr>
                <w:tcW w:w="461" w:type="dxa"/>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24648" w:author="Στάθης Καπ" w:date="2023-03-09T06:09:00Z"/>
                <w:sz w:val="16"/>
                <w:szCs w:val="16"/>
              </w:rPr>
            </w:pPr>
            <w:ins w:id="24649"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65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651" w:author="Στάθης Καπ" w:date="2023-03-09T06:09:00Z"/>
          <w:trPrChange w:id="2465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65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24654" w:author="Στάθης Καπ" w:date="2023-03-09T06:09:00Z"/>
                <w:sz w:val="16"/>
                <w:szCs w:val="16"/>
              </w:rPr>
            </w:pPr>
            <w:ins w:id="24655"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24656" w:author="Στάθης Καπ" w:date="2023-03-09T07:09:00Z">
              <w:tcPr>
                <w:tcW w:w="565" w:type="dxa"/>
                <w:tcBorders>
                  <w:left w:val="single" w:sz="4" w:space="0" w:color="auto"/>
                  <w:bottom w:val="single" w:sz="4" w:space="0" w:color="auto"/>
                </w:tcBorders>
              </w:tcPr>
            </w:tcPrChange>
          </w:tcPr>
          <w:p w14:paraId="3BEABCE8" w14:textId="03255020" w:rsidR="00494D04" w:rsidRPr="007E0F91" w:rsidRDefault="00494D04" w:rsidP="00494D04">
            <w:pPr>
              <w:jc w:val="center"/>
              <w:rPr>
                <w:ins w:id="24657" w:author="Στάθης Καπ" w:date="2023-03-09T06:09:00Z"/>
                <w:sz w:val="16"/>
                <w:szCs w:val="16"/>
              </w:rPr>
            </w:pPr>
            <w:ins w:id="24658"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24659" w:author="Στάθης Καπ" w:date="2023-03-09T07:09:00Z">
              <w:tcPr>
                <w:tcW w:w="679" w:type="dxa"/>
                <w:tcBorders>
                  <w:bottom w:val="single" w:sz="4" w:space="0" w:color="auto"/>
                  <w:right w:val="single" w:sz="4" w:space="0" w:color="auto"/>
                </w:tcBorders>
              </w:tcPr>
            </w:tcPrChange>
          </w:tcPr>
          <w:p w14:paraId="375DE33A" w14:textId="3BF83D43" w:rsidR="00494D04" w:rsidRPr="007E0F91" w:rsidRDefault="00494D04" w:rsidP="00494D04">
            <w:pPr>
              <w:jc w:val="center"/>
              <w:rPr>
                <w:ins w:id="24660" w:author="Στάθης Καπ" w:date="2023-03-09T06:09:00Z"/>
                <w:sz w:val="16"/>
                <w:szCs w:val="16"/>
              </w:rPr>
            </w:pPr>
            <w:ins w:id="24661"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24662" w:author="Στάθης Καπ" w:date="2023-03-09T07:09:00Z">
              <w:tcPr>
                <w:tcW w:w="453" w:type="dxa"/>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24663" w:author="Στάθης Καπ" w:date="2023-03-09T06:09:00Z"/>
                <w:sz w:val="16"/>
                <w:szCs w:val="16"/>
              </w:rPr>
            </w:pPr>
            <w:ins w:id="24664" w:author="Στάθης Καπ" w:date="2023-03-09T07:09:00Z">
              <w:r>
                <w:rPr>
                  <w:rFonts w:ascii="Calibri" w:hAnsi="Calibri" w:cs="Calibri"/>
                  <w:color w:val="000000"/>
                  <w:sz w:val="16"/>
                  <w:szCs w:val="16"/>
                </w:rPr>
                <w:t>856</w:t>
              </w:r>
            </w:ins>
          </w:p>
        </w:tc>
        <w:tc>
          <w:tcPr>
            <w:tcW w:w="708" w:type="dxa"/>
            <w:vAlign w:val="center"/>
            <w:tcPrChange w:id="24665" w:author="Στάθης Καπ" w:date="2023-03-09T07:09:00Z">
              <w:tcPr>
                <w:tcW w:w="708" w:type="dxa"/>
                <w:tcBorders>
                  <w:bottom w:val="single" w:sz="4" w:space="0" w:color="auto"/>
                </w:tcBorders>
                <w:vAlign w:val="center"/>
              </w:tcPr>
            </w:tcPrChange>
          </w:tcPr>
          <w:p w14:paraId="4B3D3446" w14:textId="0C9C082D" w:rsidR="00494D04" w:rsidRPr="007E0F91" w:rsidRDefault="00494D04" w:rsidP="00494D04">
            <w:pPr>
              <w:jc w:val="center"/>
              <w:rPr>
                <w:ins w:id="24666" w:author="Στάθης Καπ" w:date="2023-03-09T06:09:00Z"/>
                <w:sz w:val="16"/>
                <w:szCs w:val="16"/>
              </w:rPr>
            </w:pPr>
            <w:ins w:id="24667"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24668" w:author="Στάθης Καπ" w:date="2023-03-09T07:09:00Z">
              <w:tcPr>
                <w:tcW w:w="652" w:type="dxa"/>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24669" w:author="Στάθης Καπ" w:date="2023-03-09T06:09:00Z"/>
                <w:sz w:val="16"/>
                <w:szCs w:val="16"/>
              </w:rPr>
            </w:pPr>
            <w:ins w:id="24670"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24671" w:author="Στάθης Καπ" w:date="2023-03-09T07:09:00Z">
              <w:tcPr>
                <w:tcW w:w="453" w:type="dxa"/>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24672" w:author="Στάθης Καπ" w:date="2023-03-09T06:09:00Z"/>
                <w:sz w:val="16"/>
                <w:szCs w:val="16"/>
              </w:rPr>
            </w:pPr>
            <w:ins w:id="24673" w:author="Στάθης Καπ" w:date="2023-03-09T07:09:00Z">
              <w:r>
                <w:rPr>
                  <w:rFonts w:ascii="Calibri" w:hAnsi="Calibri" w:cs="Calibri"/>
                  <w:color w:val="000000"/>
                  <w:sz w:val="16"/>
                  <w:szCs w:val="16"/>
                </w:rPr>
                <w:t>857</w:t>
              </w:r>
            </w:ins>
          </w:p>
        </w:tc>
        <w:tc>
          <w:tcPr>
            <w:tcW w:w="454" w:type="dxa"/>
            <w:vAlign w:val="center"/>
            <w:tcPrChange w:id="24674" w:author="Στάθης Καπ" w:date="2023-03-09T07:09:00Z">
              <w:tcPr>
                <w:tcW w:w="454" w:type="dxa"/>
                <w:tcBorders>
                  <w:bottom w:val="single" w:sz="4" w:space="0" w:color="auto"/>
                </w:tcBorders>
                <w:vAlign w:val="center"/>
              </w:tcPr>
            </w:tcPrChange>
          </w:tcPr>
          <w:p w14:paraId="128E6C50" w14:textId="4A2A031A" w:rsidR="00494D04" w:rsidRPr="007E0F91" w:rsidRDefault="00494D04" w:rsidP="00494D04">
            <w:pPr>
              <w:jc w:val="center"/>
              <w:rPr>
                <w:ins w:id="24675" w:author="Στάθης Καπ" w:date="2023-03-09T06:09:00Z"/>
                <w:sz w:val="16"/>
                <w:szCs w:val="16"/>
              </w:rPr>
            </w:pPr>
            <w:ins w:id="24676" w:author="Στάθης Καπ" w:date="2023-03-09T07:09:00Z">
              <w:r>
                <w:rPr>
                  <w:rFonts w:ascii="Calibri" w:hAnsi="Calibri" w:cs="Calibri"/>
                  <w:color w:val="000000"/>
                  <w:sz w:val="16"/>
                  <w:szCs w:val="16"/>
                </w:rPr>
                <w:t>-0.12</w:t>
              </w:r>
            </w:ins>
          </w:p>
        </w:tc>
        <w:tc>
          <w:tcPr>
            <w:tcW w:w="454" w:type="dxa"/>
            <w:vAlign w:val="center"/>
            <w:tcPrChange w:id="24677" w:author="Στάθης Καπ" w:date="2023-03-09T07:09:00Z">
              <w:tcPr>
                <w:tcW w:w="454" w:type="dxa"/>
                <w:tcBorders>
                  <w:bottom w:val="single" w:sz="4" w:space="0" w:color="auto"/>
                </w:tcBorders>
                <w:vAlign w:val="bottom"/>
              </w:tcPr>
            </w:tcPrChange>
          </w:tcPr>
          <w:p w14:paraId="7CDE0736" w14:textId="6BFEFA8E" w:rsidR="00494D04" w:rsidRPr="007E0F91" w:rsidRDefault="00494D04" w:rsidP="00494D04">
            <w:pPr>
              <w:jc w:val="center"/>
              <w:rPr>
                <w:ins w:id="24678" w:author="Στάθης Καπ" w:date="2023-03-09T06:09:00Z"/>
                <w:sz w:val="16"/>
                <w:szCs w:val="16"/>
              </w:rPr>
            </w:pPr>
            <w:ins w:id="24679"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24680" w:author="Στάθης Καπ" w:date="2023-03-09T07:09:00Z">
              <w:tcPr>
                <w:tcW w:w="457" w:type="dxa"/>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24681" w:author="Στάθης Καπ" w:date="2023-03-09T06:09:00Z"/>
                <w:sz w:val="16"/>
                <w:szCs w:val="16"/>
              </w:rPr>
            </w:pPr>
            <w:ins w:id="24682"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24683" w:author="Στάθης Καπ" w:date="2023-03-09T07:09:00Z">
              <w:tcPr>
                <w:tcW w:w="453" w:type="dxa"/>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24684" w:author="Στάθης Καπ" w:date="2023-03-09T06:09:00Z"/>
                <w:sz w:val="16"/>
                <w:szCs w:val="16"/>
              </w:rPr>
            </w:pPr>
            <w:ins w:id="24685" w:author="Στάθης Καπ" w:date="2023-03-09T07:09:00Z">
              <w:r>
                <w:rPr>
                  <w:rFonts w:ascii="Calibri" w:hAnsi="Calibri" w:cs="Calibri"/>
                  <w:color w:val="000000"/>
                  <w:sz w:val="16"/>
                  <w:szCs w:val="16"/>
                </w:rPr>
                <w:t>792</w:t>
              </w:r>
            </w:ins>
          </w:p>
        </w:tc>
        <w:tc>
          <w:tcPr>
            <w:tcW w:w="454" w:type="dxa"/>
            <w:vAlign w:val="center"/>
            <w:tcPrChange w:id="24686" w:author="Στάθης Καπ" w:date="2023-03-09T07:09:00Z">
              <w:tcPr>
                <w:tcW w:w="454" w:type="dxa"/>
                <w:tcBorders>
                  <w:bottom w:val="single" w:sz="4" w:space="0" w:color="auto"/>
                </w:tcBorders>
                <w:vAlign w:val="center"/>
              </w:tcPr>
            </w:tcPrChange>
          </w:tcPr>
          <w:p w14:paraId="2B31F24C" w14:textId="6DC3B265" w:rsidR="00494D04" w:rsidRPr="007E0F91" w:rsidRDefault="00494D04" w:rsidP="00494D04">
            <w:pPr>
              <w:jc w:val="center"/>
              <w:rPr>
                <w:ins w:id="24687" w:author="Στάθης Καπ" w:date="2023-03-09T06:09:00Z"/>
                <w:sz w:val="16"/>
                <w:szCs w:val="16"/>
              </w:rPr>
            </w:pPr>
            <w:ins w:id="24688" w:author="Στάθης Καπ" w:date="2023-03-09T07:09:00Z">
              <w:r>
                <w:rPr>
                  <w:rFonts w:ascii="Calibri" w:hAnsi="Calibri" w:cs="Calibri"/>
                  <w:color w:val="000000"/>
                  <w:sz w:val="16"/>
                  <w:szCs w:val="16"/>
                </w:rPr>
                <w:t>7.48</w:t>
              </w:r>
            </w:ins>
          </w:p>
        </w:tc>
        <w:tc>
          <w:tcPr>
            <w:tcW w:w="454" w:type="dxa"/>
            <w:vAlign w:val="center"/>
            <w:tcPrChange w:id="24689" w:author="Στάθης Καπ" w:date="2023-03-09T07:09:00Z">
              <w:tcPr>
                <w:tcW w:w="454" w:type="dxa"/>
                <w:tcBorders>
                  <w:bottom w:val="single" w:sz="4" w:space="0" w:color="auto"/>
                </w:tcBorders>
                <w:vAlign w:val="bottom"/>
              </w:tcPr>
            </w:tcPrChange>
          </w:tcPr>
          <w:p w14:paraId="36292461" w14:textId="1584CCEF" w:rsidR="00494D04" w:rsidRPr="007E0F91" w:rsidRDefault="00494D04" w:rsidP="00494D04">
            <w:pPr>
              <w:jc w:val="center"/>
              <w:rPr>
                <w:ins w:id="24690" w:author="Στάθης Καπ" w:date="2023-03-09T06:09:00Z"/>
                <w:sz w:val="16"/>
                <w:szCs w:val="16"/>
              </w:rPr>
            </w:pPr>
            <w:ins w:id="24691"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24692" w:author="Στάθης Καπ" w:date="2023-03-09T07:09:00Z">
              <w:tcPr>
                <w:tcW w:w="454" w:type="dxa"/>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24693" w:author="Στάθης Καπ" w:date="2023-03-09T06:09:00Z"/>
                <w:sz w:val="16"/>
                <w:szCs w:val="16"/>
              </w:rPr>
            </w:pPr>
            <w:ins w:id="24694"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24695" w:author="Στάθης Καπ" w:date="2023-03-09T07:09:00Z">
              <w:tcPr>
                <w:tcW w:w="453" w:type="dxa"/>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24696" w:author="Στάθης Καπ" w:date="2023-03-09T06:09:00Z"/>
                <w:sz w:val="16"/>
                <w:szCs w:val="16"/>
              </w:rPr>
            </w:pPr>
            <w:ins w:id="24697" w:author="Στάθης Καπ" w:date="2023-03-09T07:09:00Z">
              <w:r>
                <w:rPr>
                  <w:rFonts w:ascii="Calibri" w:hAnsi="Calibri" w:cs="Calibri"/>
                  <w:color w:val="000000"/>
                  <w:sz w:val="16"/>
                  <w:szCs w:val="16"/>
                </w:rPr>
                <w:t>872</w:t>
              </w:r>
            </w:ins>
          </w:p>
        </w:tc>
        <w:tc>
          <w:tcPr>
            <w:tcW w:w="454" w:type="dxa"/>
            <w:vAlign w:val="center"/>
            <w:tcPrChange w:id="24698" w:author="Στάθης Καπ" w:date="2023-03-09T07:09:00Z">
              <w:tcPr>
                <w:tcW w:w="454" w:type="dxa"/>
                <w:tcBorders>
                  <w:bottom w:val="single" w:sz="4" w:space="0" w:color="auto"/>
                </w:tcBorders>
                <w:vAlign w:val="center"/>
              </w:tcPr>
            </w:tcPrChange>
          </w:tcPr>
          <w:p w14:paraId="6C5D0088" w14:textId="5EC0F0F6" w:rsidR="00494D04" w:rsidRPr="007E0F91" w:rsidRDefault="00494D04" w:rsidP="00494D04">
            <w:pPr>
              <w:jc w:val="center"/>
              <w:rPr>
                <w:ins w:id="24699" w:author="Στάθης Καπ" w:date="2023-03-09T06:09:00Z"/>
                <w:sz w:val="16"/>
                <w:szCs w:val="16"/>
              </w:rPr>
            </w:pPr>
            <w:ins w:id="24700" w:author="Στάθης Καπ" w:date="2023-03-09T07:09:00Z">
              <w:r>
                <w:rPr>
                  <w:rFonts w:ascii="Calibri" w:hAnsi="Calibri" w:cs="Calibri"/>
                  <w:color w:val="000000"/>
                  <w:sz w:val="16"/>
                  <w:szCs w:val="16"/>
                </w:rPr>
                <w:t>-1.87</w:t>
              </w:r>
            </w:ins>
          </w:p>
        </w:tc>
        <w:tc>
          <w:tcPr>
            <w:tcW w:w="454" w:type="dxa"/>
            <w:vAlign w:val="center"/>
            <w:tcPrChange w:id="24701" w:author="Στάθης Καπ" w:date="2023-03-09T07:09:00Z">
              <w:tcPr>
                <w:tcW w:w="454" w:type="dxa"/>
                <w:tcBorders>
                  <w:bottom w:val="single" w:sz="4" w:space="0" w:color="auto"/>
                </w:tcBorders>
                <w:vAlign w:val="bottom"/>
              </w:tcPr>
            </w:tcPrChange>
          </w:tcPr>
          <w:p w14:paraId="46EA4A75" w14:textId="43933295" w:rsidR="00494D04" w:rsidRPr="007E0F91" w:rsidRDefault="00494D04" w:rsidP="00494D04">
            <w:pPr>
              <w:jc w:val="center"/>
              <w:rPr>
                <w:ins w:id="24702" w:author="Στάθης Καπ" w:date="2023-03-09T06:09:00Z"/>
                <w:sz w:val="16"/>
                <w:szCs w:val="16"/>
              </w:rPr>
            </w:pPr>
            <w:ins w:id="24703"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24704" w:author="Στάθης Καπ" w:date="2023-03-09T07:09:00Z">
              <w:tcPr>
                <w:tcW w:w="461" w:type="dxa"/>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24705" w:author="Στάθης Καπ" w:date="2023-03-09T06:09:00Z"/>
                <w:sz w:val="16"/>
                <w:szCs w:val="16"/>
              </w:rPr>
            </w:pPr>
            <w:ins w:id="24706"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70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708" w:author="Στάθης Καπ" w:date="2023-03-09T06:09:00Z"/>
          <w:trPrChange w:id="2470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71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24711" w:author="Στάθης Καπ" w:date="2023-03-09T06:09:00Z"/>
                <w:sz w:val="16"/>
                <w:szCs w:val="16"/>
              </w:rPr>
            </w:pPr>
            <w:ins w:id="24712"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24713" w:author="Στάθης Καπ" w:date="2023-03-09T07:09:00Z">
              <w:tcPr>
                <w:tcW w:w="565" w:type="dxa"/>
                <w:tcBorders>
                  <w:left w:val="single" w:sz="4" w:space="0" w:color="auto"/>
                  <w:bottom w:val="single" w:sz="4" w:space="0" w:color="auto"/>
                </w:tcBorders>
              </w:tcPr>
            </w:tcPrChange>
          </w:tcPr>
          <w:p w14:paraId="7413A881" w14:textId="68011AAF" w:rsidR="00494D04" w:rsidRPr="007E0F91" w:rsidRDefault="00494D04" w:rsidP="00494D04">
            <w:pPr>
              <w:jc w:val="center"/>
              <w:rPr>
                <w:ins w:id="24714" w:author="Στάθης Καπ" w:date="2023-03-09T06:09:00Z"/>
                <w:sz w:val="16"/>
                <w:szCs w:val="16"/>
              </w:rPr>
            </w:pPr>
            <w:ins w:id="24715"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24716" w:author="Στάθης Καπ" w:date="2023-03-09T07:09:00Z">
              <w:tcPr>
                <w:tcW w:w="679" w:type="dxa"/>
                <w:tcBorders>
                  <w:bottom w:val="single" w:sz="4" w:space="0" w:color="auto"/>
                  <w:right w:val="single" w:sz="4" w:space="0" w:color="auto"/>
                </w:tcBorders>
              </w:tcPr>
            </w:tcPrChange>
          </w:tcPr>
          <w:p w14:paraId="3134422B" w14:textId="25C27313" w:rsidR="00494D04" w:rsidRPr="007E0F91" w:rsidRDefault="00494D04" w:rsidP="00494D04">
            <w:pPr>
              <w:jc w:val="center"/>
              <w:rPr>
                <w:ins w:id="24717" w:author="Στάθης Καπ" w:date="2023-03-09T06:09:00Z"/>
                <w:sz w:val="16"/>
                <w:szCs w:val="16"/>
              </w:rPr>
            </w:pPr>
            <w:ins w:id="24718"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24719" w:author="Στάθης Καπ" w:date="2023-03-09T07:09:00Z">
              <w:tcPr>
                <w:tcW w:w="453" w:type="dxa"/>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24720" w:author="Στάθης Καπ" w:date="2023-03-09T06:09:00Z"/>
                <w:sz w:val="16"/>
                <w:szCs w:val="16"/>
              </w:rPr>
            </w:pPr>
            <w:ins w:id="24721" w:author="Στάθης Καπ" w:date="2023-03-09T07:09:00Z">
              <w:r>
                <w:rPr>
                  <w:rFonts w:ascii="Calibri" w:hAnsi="Calibri" w:cs="Calibri"/>
                  <w:color w:val="000000"/>
                  <w:sz w:val="16"/>
                  <w:szCs w:val="16"/>
                </w:rPr>
                <w:t>946</w:t>
              </w:r>
            </w:ins>
          </w:p>
        </w:tc>
        <w:tc>
          <w:tcPr>
            <w:tcW w:w="708" w:type="dxa"/>
            <w:vAlign w:val="center"/>
            <w:tcPrChange w:id="24722" w:author="Στάθης Καπ" w:date="2023-03-09T07:09:00Z">
              <w:tcPr>
                <w:tcW w:w="708" w:type="dxa"/>
                <w:tcBorders>
                  <w:bottom w:val="single" w:sz="4" w:space="0" w:color="auto"/>
                </w:tcBorders>
                <w:vAlign w:val="center"/>
              </w:tcPr>
            </w:tcPrChange>
          </w:tcPr>
          <w:p w14:paraId="4097AD79" w14:textId="75FEE709" w:rsidR="00494D04" w:rsidRPr="007E0F91" w:rsidRDefault="00494D04" w:rsidP="00494D04">
            <w:pPr>
              <w:jc w:val="center"/>
              <w:rPr>
                <w:ins w:id="24723" w:author="Στάθης Καπ" w:date="2023-03-09T06:09:00Z"/>
                <w:sz w:val="16"/>
                <w:szCs w:val="16"/>
              </w:rPr>
            </w:pPr>
            <w:ins w:id="24724"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24725" w:author="Στάθης Καπ" w:date="2023-03-09T07:09:00Z">
              <w:tcPr>
                <w:tcW w:w="652" w:type="dxa"/>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24726" w:author="Στάθης Καπ" w:date="2023-03-09T06:09:00Z"/>
                <w:sz w:val="16"/>
                <w:szCs w:val="16"/>
              </w:rPr>
            </w:pPr>
            <w:ins w:id="24727"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24728" w:author="Στάθης Καπ" w:date="2023-03-09T07:09:00Z">
              <w:tcPr>
                <w:tcW w:w="453" w:type="dxa"/>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24729" w:author="Στάθης Καπ" w:date="2023-03-09T06:09:00Z"/>
                <w:sz w:val="16"/>
                <w:szCs w:val="16"/>
              </w:rPr>
            </w:pPr>
            <w:ins w:id="24730" w:author="Στάθης Καπ" w:date="2023-03-09T07:09:00Z">
              <w:r>
                <w:rPr>
                  <w:rFonts w:ascii="Calibri" w:hAnsi="Calibri" w:cs="Calibri"/>
                  <w:color w:val="000000"/>
                  <w:sz w:val="16"/>
                  <w:szCs w:val="16"/>
                </w:rPr>
                <w:t>915</w:t>
              </w:r>
            </w:ins>
          </w:p>
        </w:tc>
        <w:tc>
          <w:tcPr>
            <w:tcW w:w="454" w:type="dxa"/>
            <w:vAlign w:val="center"/>
            <w:tcPrChange w:id="24731" w:author="Στάθης Καπ" w:date="2023-03-09T07:09:00Z">
              <w:tcPr>
                <w:tcW w:w="454" w:type="dxa"/>
                <w:tcBorders>
                  <w:bottom w:val="single" w:sz="4" w:space="0" w:color="auto"/>
                </w:tcBorders>
                <w:vAlign w:val="center"/>
              </w:tcPr>
            </w:tcPrChange>
          </w:tcPr>
          <w:p w14:paraId="6A54C654" w14:textId="0C982F46" w:rsidR="00494D04" w:rsidRPr="007E0F91" w:rsidRDefault="00494D04" w:rsidP="00494D04">
            <w:pPr>
              <w:jc w:val="center"/>
              <w:rPr>
                <w:ins w:id="24732" w:author="Στάθης Καπ" w:date="2023-03-09T06:09:00Z"/>
                <w:sz w:val="16"/>
                <w:szCs w:val="16"/>
              </w:rPr>
            </w:pPr>
            <w:ins w:id="24733" w:author="Στάθης Καπ" w:date="2023-03-09T07:09:00Z">
              <w:r>
                <w:rPr>
                  <w:rFonts w:ascii="Calibri" w:hAnsi="Calibri" w:cs="Calibri"/>
                  <w:color w:val="000000"/>
                  <w:sz w:val="16"/>
                  <w:szCs w:val="16"/>
                </w:rPr>
                <w:t>3.28</w:t>
              </w:r>
            </w:ins>
          </w:p>
        </w:tc>
        <w:tc>
          <w:tcPr>
            <w:tcW w:w="454" w:type="dxa"/>
            <w:vAlign w:val="center"/>
            <w:tcPrChange w:id="24734" w:author="Στάθης Καπ" w:date="2023-03-09T07:09:00Z">
              <w:tcPr>
                <w:tcW w:w="454" w:type="dxa"/>
                <w:tcBorders>
                  <w:bottom w:val="single" w:sz="4" w:space="0" w:color="auto"/>
                </w:tcBorders>
                <w:vAlign w:val="bottom"/>
              </w:tcPr>
            </w:tcPrChange>
          </w:tcPr>
          <w:p w14:paraId="51497774" w14:textId="3441FD90" w:rsidR="00494D04" w:rsidRPr="007E0F91" w:rsidRDefault="00494D04" w:rsidP="00494D04">
            <w:pPr>
              <w:jc w:val="center"/>
              <w:rPr>
                <w:ins w:id="24735" w:author="Στάθης Καπ" w:date="2023-03-09T06:09:00Z"/>
                <w:sz w:val="16"/>
                <w:szCs w:val="16"/>
              </w:rPr>
            </w:pPr>
            <w:ins w:id="24736"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24737" w:author="Στάθης Καπ" w:date="2023-03-09T07:09:00Z">
              <w:tcPr>
                <w:tcW w:w="457" w:type="dxa"/>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24738" w:author="Στάθης Καπ" w:date="2023-03-09T06:09:00Z"/>
                <w:sz w:val="16"/>
                <w:szCs w:val="16"/>
              </w:rPr>
            </w:pPr>
            <w:ins w:id="24739"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24740" w:author="Στάθης Καπ" w:date="2023-03-09T07:09:00Z">
              <w:tcPr>
                <w:tcW w:w="453" w:type="dxa"/>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24741" w:author="Στάθης Καπ" w:date="2023-03-09T06:09:00Z"/>
                <w:sz w:val="16"/>
                <w:szCs w:val="16"/>
              </w:rPr>
            </w:pPr>
            <w:ins w:id="24742" w:author="Στάθης Καπ" w:date="2023-03-09T07:09:00Z">
              <w:r>
                <w:rPr>
                  <w:rFonts w:ascii="Calibri" w:hAnsi="Calibri" w:cs="Calibri"/>
                  <w:color w:val="000000"/>
                  <w:sz w:val="16"/>
                  <w:szCs w:val="16"/>
                </w:rPr>
                <w:t>903</w:t>
              </w:r>
            </w:ins>
          </w:p>
        </w:tc>
        <w:tc>
          <w:tcPr>
            <w:tcW w:w="454" w:type="dxa"/>
            <w:vAlign w:val="center"/>
            <w:tcPrChange w:id="24743" w:author="Στάθης Καπ" w:date="2023-03-09T07:09:00Z">
              <w:tcPr>
                <w:tcW w:w="454" w:type="dxa"/>
                <w:tcBorders>
                  <w:bottom w:val="single" w:sz="4" w:space="0" w:color="auto"/>
                </w:tcBorders>
                <w:vAlign w:val="center"/>
              </w:tcPr>
            </w:tcPrChange>
          </w:tcPr>
          <w:p w14:paraId="18311F4F" w14:textId="26FD7C49" w:rsidR="00494D04" w:rsidRPr="007E0F91" w:rsidRDefault="00494D04" w:rsidP="00494D04">
            <w:pPr>
              <w:jc w:val="center"/>
              <w:rPr>
                <w:ins w:id="24744" w:author="Στάθης Καπ" w:date="2023-03-09T06:09:00Z"/>
                <w:sz w:val="16"/>
                <w:szCs w:val="16"/>
              </w:rPr>
            </w:pPr>
            <w:ins w:id="24745" w:author="Στάθης Καπ" w:date="2023-03-09T07:09:00Z">
              <w:r>
                <w:rPr>
                  <w:rFonts w:ascii="Calibri" w:hAnsi="Calibri" w:cs="Calibri"/>
                  <w:color w:val="000000"/>
                  <w:sz w:val="16"/>
                  <w:szCs w:val="16"/>
                </w:rPr>
                <w:t>4.55</w:t>
              </w:r>
            </w:ins>
          </w:p>
        </w:tc>
        <w:tc>
          <w:tcPr>
            <w:tcW w:w="454" w:type="dxa"/>
            <w:vAlign w:val="center"/>
            <w:tcPrChange w:id="24746" w:author="Στάθης Καπ" w:date="2023-03-09T07:09:00Z">
              <w:tcPr>
                <w:tcW w:w="454" w:type="dxa"/>
                <w:tcBorders>
                  <w:bottom w:val="single" w:sz="4" w:space="0" w:color="auto"/>
                </w:tcBorders>
                <w:vAlign w:val="bottom"/>
              </w:tcPr>
            </w:tcPrChange>
          </w:tcPr>
          <w:p w14:paraId="2F8AC89B" w14:textId="3BF20B46" w:rsidR="00494D04" w:rsidRPr="007E0F91" w:rsidRDefault="00494D04" w:rsidP="00494D04">
            <w:pPr>
              <w:jc w:val="center"/>
              <w:rPr>
                <w:ins w:id="24747" w:author="Στάθης Καπ" w:date="2023-03-09T06:09:00Z"/>
                <w:sz w:val="16"/>
                <w:szCs w:val="16"/>
              </w:rPr>
            </w:pPr>
            <w:ins w:id="24748"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24749" w:author="Στάθης Καπ" w:date="2023-03-09T07:09:00Z">
              <w:tcPr>
                <w:tcW w:w="454" w:type="dxa"/>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24750" w:author="Στάθης Καπ" w:date="2023-03-09T06:09:00Z"/>
                <w:sz w:val="16"/>
                <w:szCs w:val="16"/>
              </w:rPr>
            </w:pPr>
            <w:ins w:id="24751"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24752" w:author="Στάθης Καπ" w:date="2023-03-09T07:09:00Z">
              <w:tcPr>
                <w:tcW w:w="453" w:type="dxa"/>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24753" w:author="Στάθης Καπ" w:date="2023-03-09T06:09:00Z"/>
                <w:sz w:val="16"/>
                <w:szCs w:val="16"/>
              </w:rPr>
            </w:pPr>
            <w:ins w:id="24754" w:author="Στάθης Καπ" w:date="2023-03-09T07:09:00Z">
              <w:r>
                <w:rPr>
                  <w:rFonts w:ascii="Calibri" w:hAnsi="Calibri" w:cs="Calibri"/>
                  <w:color w:val="000000"/>
                  <w:sz w:val="16"/>
                  <w:szCs w:val="16"/>
                </w:rPr>
                <w:t>892</w:t>
              </w:r>
            </w:ins>
          </w:p>
        </w:tc>
        <w:tc>
          <w:tcPr>
            <w:tcW w:w="454" w:type="dxa"/>
            <w:vAlign w:val="center"/>
            <w:tcPrChange w:id="24755" w:author="Στάθης Καπ" w:date="2023-03-09T07:09:00Z">
              <w:tcPr>
                <w:tcW w:w="454" w:type="dxa"/>
                <w:tcBorders>
                  <w:bottom w:val="single" w:sz="4" w:space="0" w:color="auto"/>
                </w:tcBorders>
                <w:vAlign w:val="center"/>
              </w:tcPr>
            </w:tcPrChange>
          </w:tcPr>
          <w:p w14:paraId="2316491D" w14:textId="77F87B4C" w:rsidR="00494D04" w:rsidRPr="007E0F91" w:rsidRDefault="00494D04" w:rsidP="00494D04">
            <w:pPr>
              <w:jc w:val="center"/>
              <w:rPr>
                <w:ins w:id="24756" w:author="Στάθης Καπ" w:date="2023-03-09T06:09:00Z"/>
                <w:sz w:val="16"/>
                <w:szCs w:val="16"/>
              </w:rPr>
            </w:pPr>
            <w:ins w:id="24757" w:author="Στάθης Καπ" w:date="2023-03-09T07:09:00Z">
              <w:r>
                <w:rPr>
                  <w:rFonts w:ascii="Calibri" w:hAnsi="Calibri" w:cs="Calibri"/>
                  <w:color w:val="000000"/>
                  <w:sz w:val="16"/>
                  <w:szCs w:val="16"/>
                </w:rPr>
                <w:t>5.71</w:t>
              </w:r>
            </w:ins>
          </w:p>
        </w:tc>
        <w:tc>
          <w:tcPr>
            <w:tcW w:w="454" w:type="dxa"/>
            <w:vAlign w:val="center"/>
            <w:tcPrChange w:id="24758" w:author="Στάθης Καπ" w:date="2023-03-09T07:09:00Z">
              <w:tcPr>
                <w:tcW w:w="454" w:type="dxa"/>
                <w:tcBorders>
                  <w:bottom w:val="single" w:sz="4" w:space="0" w:color="auto"/>
                </w:tcBorders>
                <w:vAlign w:val="bottom"/>
              </w:tcPr>
            </w:tcPrChange>
          </w:tcPr>
          <w:p w14:paraId="28FF99EE" w14:textId="7B53EAB9" w:rsidR="00494D04" w:rsidRPr="007E0F91" w:rsidRDefault="00494D04" w:rsidP="00494D04">
            <w:pPr>
              <w:jc w:val="center"/>
              <w:rPr>
                <w:ins w:id="24759" w:author="Στάθης Καπ" w:date="2023-03-09T06:09:00Z"/>
                <w:sz w:val="16"/>
                <w:szCs w:val="16"/>
              </w:rPr>
            </w:pPr>
            <w:ins w:id="24760"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24761" w:author="Στάθης Καπ" w:date="2023-03-09T07:09:00Z">
              <w:tcPr>
                <w:tcW w:w="461" w:type="dxa"/>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24762" w:author="Στάθης Καπ" w:date="2023-03-09T06:09:00Z"/>
                <w:sz w:val="16"/>
                <w:szCs w:val="16"/>
              </w:rPr>
            </w:pPr>
            <w:ins w:id="24763"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76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765" w:author="Στάθης Καπ" w:date="2023-03-09T06:10:00Z"/>
          <w:trPrChange w:id="2476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76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24768" w:author="Στάθης Καπ" w:date="2023-03-09T06:10:00Z"/>
                <w:rFonts w:ascii="Calibri" w:hAnsi="Calibri" w:cs="Calibri"/>
                <w:color w:val="000000"/>
                <w:sz w:val="16"/>
                <w:szCs w:val="16"/>
              </w:rPr>
            </w:pPr>
            <w:ins w:id="24769"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24770" w:author="Στάθης Καπ" w:date="2023-03-09T07:09:00Z">
              <w:tcPr>
                <w:tcW w:w="565" w:type="dxa"/>
                <w:tcBorders>
                  <w:left w:val="single" w:sz="4" w:space="0" w:color="auto"/>
                  <w:bottom w:val="single" w:sz="4" w:space="0" w:color="auto"/>
                </w:tcBorders>
              </w:tcPr>
            </w:tcPrChange>
          </w:tcPr>
          <w:p w14:paraId="2273AA67" w14:textId="63D36349" w:rsidR="00494D04" w:rsidRPr="007E0F91" w:rsidRDefault="00494D04" w:rsidP="00494D04">
            <w:pPr>
              <w:jc w:val="center"/>
              <w:rPr>
                <w:ins w:id="24771" w:author="Στάθης Καπ" w:date="2023-03-09T06:10:00Z"/>
                <w:sz w:val="16"/>
                <w:szCs w:val="16"/>
              </w:rPr>
            </w:pPr>
            <w:ins w:id="24772"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24773" w:author="Στάθης Καπ" w:date="2023-03-09T07:09:00Z">
              <w:tcPr>
                <w:tcW w:w="679" w:type="dxa"/>
                <w:tcBorders>
                  <w:bottom w:val="single" w:sz="4" w:space="0" w:color="auto"/>
                  <w:right w:val="single" w:sz="4" w:space="0" w:color="auto"/>
                </w:tcBorders>
              </w:tcPr>
            </w:tcPrChange>
          </w:tcPr>
          <w:p w14:paraId="4A5CFE38" w14:textId="4E1D3ACB" w:rsidR="00494D04" w:rsidRPr="007E0F91" w:rsidRDefault="00494D04" w:rsidP="00494D04">
            <w:pPr>
              <w:jc w:val="center"/>
              <w:rPr>
                <w:ins w:id="24774" w:author="Στάθης Καπ" w:date="2023-03-09T06:10:00Z"/>
                <w:sz w:val="16"/>
                <w:szCs w:val="16"/>
              </w:rPr>
            </w:pPr>
            <w:ins w:id="24775"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24776" w:author="Στάθης Καπ" w:date="2023-03-09T07:09:00Z">
              <w:tcPr>
                <w:tcW w:w="453" w:type="dxa"/>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24777" w:author="Στάθης Καπ" w:date="2023-03-09T06:10:00Z"/>
                <w:sz w:val="16"/>
                <w:szCs w:val="16"/>
              </w:rPr>
            </w:pPr>
            <w:ins w:id="24778" w:author="Στάθης Καπ" w:date="2023-03-09T07:09:00Z">
              <w:r>
                <w:rPr>
                  <w:rFonts w:ascii="Calibri" w:hAnsi="Calibri" w:cs="Calibri"/>
                  <w:color w:val="000000"/>
                  <w:sz w:val="16"/>
                  <w:szCs w:val="16"/>
                </w:rPr>
                <w:t>1099</w:t>
              </w:r>
            </w:ins>
          </w:p>
        </w:tc>
        <w:tc>
          <w:tcPr>
            <w:tcW w:w="708" w:type="dxa"/>
            <w:vAlign w:val="center"/>
            <w:tcPrChange w:id="24779" w:author="Στάθης Καπ" w:date="2023-03-09T07:09:00Z">
              <w:tcPr>
                <w:tcW w:w="708" w:type="dxa"/>
                <w:tcBorders>
                  <w:bottom w:val="single" w:sz="4" w:space="0" w:color="auto"/>
                </w:tcBorders>
                <w:vAlign w:val="center"/>
              </w:tcPr>
            </w:tcPrChange>
          </w:tcPr>
          <w:p w14:paraId="269424B8" w14:textId="4DF268D4" w:rsidR="00494D04" w:rsidRPr="007E0F91" w:rsidRDefault="00494D04" w:rsidP="00494D04">
            <w:pPr>
              <w:jc w:val="center"/>
              <w:rPr>
                <w:ins w:id="24780" w:author="Στάθης Καπ" w:date="2023-03-09T06:10:00Z"/>
                <w:sz w:val="16"/>
                <w:szCs w:val="16"/>
              </w:rPr>
            </w:pPr>
            <w:ins w:id="24781"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24782" w:author="Στάθης Καπ" w:date="2023-03-09T07:09:00Z">
              <w:tcPr>
                <w:tcW w:w="652" w:type="dxa"/>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24783" w:author="Στάθης Καπ" w:date="2023-03-09T06:10:00Z"/>
                <w:sz w:val="16"/>
                <w:szCs w:val="16"/>
              </w:rPr>
            </w:pPr>
            <w:ins w:id="24784"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24785" w:author="Στάθης Καπ" w:date="2023-03-09T07:09:00Z">
              <w:tcPr>
                <w:tcW w:w="453" w:type="dxa"/>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24786" w:author="Στάθης Καπ" w:date="2023-03-09T06:10:00Z"/>
                <w:sz w:val="16"/>
                <w:szCs w:val="16"/>
              </w:rPr>
            </w:pPr>
            <w:ins w:id="24787" w:author="Στάθης Καπ" w:date="2023-03-09T07:09:00Z">
              <w:r>
                <w:rPr>
                  <w:rFonts w:ascii="Calibri" w:hAnsi="Calibri" w:cs="Calibri"/>
                  <w:color w:val="000000"/>
                  <w:sz w:val="16"/>
                  <w:szCs w:val="16"/>
                </w:rPr>
                <w:t>1009</w:t>
              </w:r>
            </w:ins>
          </w:p>
        </w:tc>
        <w:tc>
          <w:tcPr>
            <w:tcW w:w="454" w:type="dxa"/>
            <w:vAlign w:val="center"/>
            <w:tcPrChange w:id="24788" w:author="Στάθης Καπ" w:date="2023-03-09T07:09:00Z">
              <w:tcPr>
                <w:tcW w:w="454" w:type="dxa"/>
                <w:tcBorders>
                  <w:bottom w:val="single" w:sz="4" w:space="0" w:color="auto"/>
                </w:tcBorders>
                <w:vAlign w:val="center"/>
              </w:tcPr>
            </w:tcPrChange>
          </w:tcPr>
          <w:p w14:paraId="2B64C947" w14:textId="7A75EA08" w:rsidR="00494D04" w:rsidRPr="007E0F91" w:rsidRDefault="00494D04" w:rsidP="00494D04">
            <w:pPr>
              <w:jc w:val="center"/>
              <w:rPr>
                <w:ins w:id="24789" w:author="Στάθης Καπ" w:date="2023-03-09T06:10:00Z"/>
                <w:sz w:val="16"/>
                <w:szCs w:val="16"/>
              </w:rPr>
            </w:pPr>
            <w:ins w:id="24790" w:author="Στάθης Καπ" w:date="2023-03-09T07:09:00Z">
              <w:r>
                <w:rPr>
                  <w:rFonts w:ascii="Calibri" w:hAnsi="Calibri" w:cs="Calibri"/>
                  <w:color w:val="000000"/>
                  <w:sz w:val="16"/>
                  <w:szCs w:val="16"/>
                </w:rPr>
                <w:t>8.19</w:t>
              </w:r>
            </w:ins>
          </w:p>
        </w:tc>
        <w:tc>
          <w:tcPr>
            <w:tcW w:w="454" w:type="dxa"/>
            <w:vAlign w:val="center"/>
            <w:tcPrChange w:id="24791" w:author="Στάθης Καπ" w:date="2023-03-09T07:09:00Z">
              <w:tcPr>
                <w:tcW w:w="454" w:type="dxa"/>
                <w:tcBorders>
                  <w:bottom w:val="single" w:sz="4" w:space="0" w:color="auto"/>
                </w:tcBorders>
                <w:vAlign w:val="bottom"/>
              </w:tcPr>
            </w:tcPrChange>
          </w:tcPr>
          <w:p w14:paraId="548A7718" w14:textId="519BAD87" w:rsidR="00494D04" w:rsidRPr="007E0F91" w:rsidRDefault="00494D04" w:rsidP="00494D04">
            <w:pPr>
              <w:jc w:val="center"/>
              <w:rPr>
                <w:ins w:id="24792" w:author="Στάθης Καπ" w:date="2023-03-09T06:10:00Z"/>
                <w:sz w:val="16"/>
                <w:szCs w:val="16"/>
              </w:rPr>
            </w:pPr>
            <w:ins w:id="24793"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24794" w:author="Στάθης Καπ" w:date="2023-03-09T07:09:00Z">
              <w:tcPr>
                <w:tcW w:w="457" w:type="dxa"/>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24795" w:author="Στάθης Καπ" w:date="2023-03-09T06:10:00Z"/>
                <w:sz w:val="16"/>
                <w:szCs w:val="16"/>
              </w:rPr>
            </w:pPr>
            <w:ins w:id="24796"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24797" w:author="Στάθης Καπ" w:date="2023-03-09T07:09:00Z">
              <w:tcPr>
                <w:tcW w:w="453" w:type="dxa"/>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24798" w:author="Στάθης Καπ" w:date="2023-03-09T06:10:00Z"/>
                <w:sz w:val="16"/>
                <w:szCs w:val="16"/>
              </w:rPr>
            </w:pPr>
            <w:ins w:id="24799" w:author="Στάθης Καπ" w:date="2023-03-09T07:09:00Z">
              <w:r>
                <w:rPr>
                  <w:rFonts w:ascii="Calibri" w:hAnsi="Calibri" w:cs="Calibri"/>
                  <w:color w:val="000000"/>
                  <w:sz w:val="16"/>
                  <w:szCs w:val="16"/>
                </w:rPr>
                <w:t>1023</w:t>
              </w:r>
            </w:ins>
          </w:p>
        </w:tc>
        <w:tc>
          <w:tcPr>
            <w:tcW w:w="454" w:type="dxa"/>
            <w:vAlign w:val="center"/>
            <w:tcPrChange w:id="24800" w:author="Στάθης Καπ" w:date="2023-03-09T07:09:00Z">
              <w:tcPr>
                <w:tcW w:w="454" w:type="dxa"/>
                <w:tcBorders>
                  <w:bottom w:val="single" w:sz="4" w:space="0" w:color="auto"/>
                </w:tcBorders>
                <w:vAlign w:val="center"/>
              </w:tcPr>
            </w:tcPrChange>
          </w:tcPr>
          <w:p w14:paraId="7A8E1989" w14:textId="77234A20" w:rsidR="00494D04" w:rsidRPr="007E0F91" w:rsidRDefault="00494D04" w:rsidP="00494D04">
            <w:pPr>
              <w:jc w:val="center"/>
              <w:rPr>
                <w:ins w:id="24801" w:author="Στάθης Καπ" w:date="2023-03-09T06:10:00Z"/>
                <w:sz w:val="16"/>
                <w:szCs w:val="16"/>
              </w:rPr>
            </w:pPr>
            <w:ins w:id="24802" w:author="Στάθης Καπ" w:date="2023-03-09T07:09:00Z">
              <w:r>
                <w:rPr>
                  <w:rFonts w:ascii="Calibri" w:hAnsi="Calibri" w:cs="Calibri"/>
                  <w:color w:val="000000"/>
                  <w:sz w:val="16"/>
                  <w:szCs w:val="16"/>
                </w:rPr>
                <w:t>6.92</w:t>
              </w:r>
            </w:ins>
          </w:p>
        </w:tc>
        <w:tc>
          <w:tcPr>
            <w:tcW w:w="454" w:type="dxa"/>
            <w:vAlign w:val="center"/>
            <w:tcPrChange w:id="24803" w:author="Στάθης Καπ" w:date="2023-03-09T07:09:00Z">
              <w:tcPr>
                <w:tcW w:w="454" w:type="dxa"/>
                <w:tcBorders>
                  <w:bottom w:val="single" w:sz="4" w:space="0" w:color="auto"/>
                </w:tcBorders>
                <w:vAlign w:val="bottom"/>
              </w:tcPr>
            </w:tcPrChange>
          </w:tcPr>
          <w:p w14:paraId="38769422" w14:textId="620E3BEB" w:rsidR="00494D04" w:rsidRPr="007E0F91" w:rsidRDefault="00494D04" w:rsidP="00494D04">
            <w:pPr>
              <w:jc w:val="center"/>
              <w:rPr>
                <w:ins w:id="24804" w:author="Στάθης Καπ" w:date="2023-03-09T06:10:00Z"/>
                <w:sz w:val="16"/>
                <w:szCs w:val="16"/>
              </w:rPr>
            </w:pPr>
            <w:ins w:id="24805"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24806" w:author="Στάθης Καπ" w:date="2023-03-09T07:09:00Z">
              <w:tcPr>
                <w:tcW w:w="454" w:type="dxa"/>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24807" w:author="Στάθης Καπ" w:date="2023-03-09T06:10:00Z"/>
                <w:sz w:val="16"/>
                <w:szCs w:val="16"/>
              </w:rPr>
            </w:pPr>
            <w:ins w:id="24808"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24809" w:author="Στάθης Καπ" w:date="2023-03-09T07:09:00Z">
              <w:tcPr>
                <w:tcW w:w="453" w:type="dxa"/>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24810" w:author="Στάθης Καπ" w:date="2023-03-09T06:10:00Z"/>
                <w:sz w:val="16"/>
                <w:szCs w:val="16"/>
              </w:rPr>
            </w:pPr>
            <w:ins w:id="24811" w:author="Στάθης Καπ" w:date="2023-03-09T07:09:00Z">
              <w:r>
                <w:rPr>
                  <w:rFonts w:ascii="Calibri" w:hAnsi="Calibri" w:cs="Calibri"/>
                  <w:color w:val="000000"/>
                  <w:sz w:val="16"/>
                  <w:szCs w:val="16"/>
                </w:rPr>
                <w:t>982</w:t>
              </w:r>
            </w:ins>
          </w:p>
        </w:tc>
        <w:tc>
          <w:tcPr>
            <w:tcW w:w="454" w:type="dxa"/>
            <w:vAlign w:val="center"/>
            <w:tcPrChange w:id="24812" w:author="Στάθης Καπ" w:date="2023-03-09T07:09:00Z">
              <w:tcPr>
                <w:tcW w:w="454" w:type="dxa"/>
                <w:tcBorders>
                  <w:bottom w:val="single" w:sz="4" w:space="0" w:color="auto"/>
                </w:tcBorders>
                <w:vAlign w:val="center"/>
              </w:tcPr>
            </w:tcPrChange>
          </w:tcPr>
          <w:p w14:paraId="1175466E" w14:textId="5BD2F656" w:rsidR="00494D04" w:rsidRPr="007E0F91" w:rsidRDefault="00494D04" w:rsidP="00494D04">
            <w:pPr>
              <w:jc w:val="center"/>
              <w:rPr>
                <w:ins w:id="24813" w:author="Στάθης Καπ" w:date="2023-03-09T06:10:00Z"/>
                <w:sz w:val="16"/>
                <w:szCs w:val="16"/>
              </w:rPr>
            </w:pPr>
            <w:ins w:id="24814" w:author="Στάθης Καπ" w:date="2023-03-09T07:09:00Z">
              <w:r>
                <w:rPr>
                  <w:rFonts w:ascii="Calibri" w:hAnsi="Calibri" w:cs="Calibri"/>
                  <w:color w:val="000000"/>
                  <w:sz w:val="16"/>
                  <w:szCs w:val="16"/>
                </w:rPr>
                <w:t>10.65</w:t>
              </w:r>
            </w:ins>
          </w:p>
        </w:tc>
        <w:tc>
          <w:tcPr>
            <w:tcW w:w="454" w:type="dxa"/>
            <w:vAlign w:val="center"/>
            <w:tcPrChange w:id="24815" w:author="Στάθης Καπ" w:date="2023-03-09T07:09:00Z">
              <w:tcPr>
                <w:tcW w:w="454" w:type="dxa"/>
                <w:tcBorders>
                  <w:bottom w:val="single" w:sz="4" w:space="0" w:color="auto"/>
                </w:tcBorders>
                <w:vAlign w:val="bottom"/>
              </w:tcPr>
            </w:tcPrChange>
          </w:tcPr>
          <w:p w14:paraId="5B1BAFA5" w14:textId="280942AE" w:rsidR="00494D04" w:rsidRPr="007E0F91" w:rsidRDefault="00494D04" w:rsidP="00494D04">
            <w:pPr>
              <w:jc w:val="center"/>
              <w:rPr>
                <w:ins w:id="24816" w:author="Στάθης Καπ" w:date="2023-03-09T06:10:00Z"/>
                <w:sz w:val="16"/>
                <w:szCs w:val="16"/>
              </w:rPr>
            </w:pPr>
            <w:ins w:id="24817"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24818" w:author="Στάθης Καπ" w:date="2023-03-09T07:09:00Z">
              <w:tcPr>
                <w:tcW w:w="461" w:type="dxa"/>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24819" w:author="Στάθης Καπ" w:date="2023-03-09T06:10:00Z"/>
                <w:sz w:val="16"/>
                <w:szCs w:val="16"/>
              </w:rPr>
            </w:pPr>
            <w:ins w:id="24820"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8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822" w:author="Στάθης Καπ" w:date="2023-03-09T06:10:00Z"/>
          <w:trPrChange w:id="2482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82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24825" w:author="Στάθης Καπ" w:date="2023-03-09T06:10:00Z"/>
                <w:rFonts w:ascii="Calibri" w:hAnsi="Calibri" w:cs="Calibri"/>
                <w:color w:val="000000"/>
                <w:sz w:val="16"/>
                <w:szCs w:val="16"/>
              </w:rPr>
            </w:pPr>
            <w:ins w:id="24826"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24827" w:author="Στάθης Καπ" w:date="2023-03-09T07:09:00Z">
              <w:tcPr>
                <w:tcW w:w="565" w:type="dxa"/>
                <w:tcBorders>
                  <w:left w:val="single" w:sz="4" w:space="0" w:color="auto"/>
                  <w:bottom w:val="single" w:sz="4" w:space="0" w:color="auto"/>
                </w:tcBorders>
              </w:tcPr>
            </w:tcPrChange>
          </w:tcPr>
          <w:p w14:paraId="2E4AE5EE" w14:textId="1D186C2D" w:rsidR="00494D04" w:rsidRPr="007E0F91" w:rsidRDefault="00494D04" w:rsidP="00494D04">
            <w:pPr>
              <w:jc w:val="center"/>
              <w:rPr>
                <w:ins w:id="24828" w:author="Στάθης Καπ" w:date="2023-03-09T06:10:00Z"/>
                <w:sz w:val="16"/>
                <w:szCs w:val="16"/>
              </w:rPr>
            </w:pPr>
            <w:ins w:id="24829"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24830" w:author="Στάθης Καπ" w:date="2023-03-09T07:09:00Z">
              <w:tcPr>
                <w:tcW w:w="679" w:type="dxa"/>
                <w:tcBorders>
                  <w:bottom w:val="single" w:sz="4" w:space="0" w:color="auto"/>
                  <w:right w:val="single" w:sz="4" w:space="0" w:color="auto"/>
                </w:tcBorders>
              </w:tcPr>
            </w:tcPrChange>
          </w:tcPr>
          <w:p w14:paraId="0A63B89A" w14:textId="4B5DC19F" w:rsidR="00494D04" w:rsidRPr="007E0F91" w:rsidRDefault="00494D04" w:rsidP="00494D04">
            <w:pPr>
              <w:jc w:val="center"/>
              <w:rPr>
                <w:ins w:id="24831" w:author="Στάθης Καπ" w:date="2023-03-09T06:10:00Z"/>
                <w:sz w:val="16"/>
                <w:szCs w:val="16"/>
              </w:rPr>
            </w:pPr>
            <w:ins w:id="24832"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24833" w:author="Στάθης Καπ" w:date="2023-03-09T07:09:00Z">
              <w:tcPr>
                <w:tcW w:w="453" w:type="dxa"/>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24834" w:author="Στάθης Καπ" w:date="2023-03-09T06:10:00Z"/>
                <w:sz w:val="16"/>
                <w:szCs w:val="16"/>
              </w:rPr>
            </w:pPr>
            <w:ins w:id="24835" w:author="Στάθης Καπ" w:date="2023-03-09T07:09:00Z">
              <w:r>
                <w:rPr>
                  <w:rFonts w:ascii="Calibri" w:hAnsi="Calibri" w:cs="Calibri"/>
                  <w:color w:val="000000"/>
                  <w:sz w:val="16"/>
                  <w:szCs w:val="16"/>
                </w:rPr>
                <w:t>819</w:t>
              </w:r>
            </w:ins>
          </w:p>
        </w:tc>
        <w:tc>
          <w:tcPr>
            <w:tcW w:w="708" w:type="dxa"/>
            <w:vAlign w:val="center"/>
            <w:tcPrChange w:id="24836" w:author="Στάθης Καπ" w:date="2023-03-09T07:09:00Z">
              <w:tcPr>
                <w:tcW w:w="708" w:type="dxa"/>
                <w:tcBorders>
                  <w:bottom w:val="single" w:sz="4" w:space="0" w:color="auto"/>
                </w:tcBorders>
                <w:vAlign w:val="center"/>
              </w:tcPr>
            </w:tcPrChange>
          </w:tcPr>
          <w:p w14:paraId="5484F285" w14:textId="4422119F" w:rsidR="00494D04" w:rsidRPr="007E0F91" w:rsidRDefault="00494D04" w:rsidP="00494D04">
            <w:pPr>
              <w:jc w:val="center"/>
              <w:rPr>
                <w:ins w:id="24837" w:author="Στάθης Καπ" w:date="2023-03-09T06:10:00Z"/>
                <w:sz w:val="16"/>
                <w:szCs w:val="16"/>
              </w:rPr>
            </w:pPr>
            <w:ins w:id="24838"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24839" w:author="Στάθης Καπ" w:date="2023-03-09T07:09:00Z">
              <w:tcPr>
                <w:tcW w:w="652" w:type="dxa"/>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24840" w:author="Στάθης Καπ" w:date="2023-03-09T06:10:00Z"/>
                <w:sz w:val="16"/>
                <w:szCs w:val="16"/>
              </w:rPr>
            </w:pPr>
            <w:ins w:id="24841"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24842" w:author="Στάθης Καπ" w:date="2023-03-09T07:09:00Z">
              <w:tcPr>
                <w:tcW w:w="453" w:type="dxa"/>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24843" w:author="Στάθης Καπ" w:date="2023-03-09T06:10:00Z"/>
                <w:sz w:val="16"/>
                <w:szCs w:val="16"/>
              </w:rPr>
            </w:pPr>
            <w:ins w:id="24844" w:author="Στάθης Καπ" w:date="2023-03-09T07:09:00Z">
              <w:r>
                <w:rPr>
                  <w:rFonts w:ascii="Calibri" w:hAnsi="Calibri" w:cs="Calibri"/>
                  <w:color w:val="000000"/>
                  <w:sz w:val="16"/>
                  <w:szCs w:val="16"/>
                </w:rPr>
                <w:t>813</w:t>
              </w:r>
            </w:ins>
          </w:p>
        </w:tc>
        <w:tc>
          <w:tcPr>
            <w:tcW w:w="454" w:type="dxa"/>
            <w:vAlign w:val="center"/>
            <w:tcPrChange w:id="24845" w:author="Στάθης Καπ" w:date="2023-03-09T07:09:00Z">
              <w:tcPr>
                <w:tcW w:w="454" w:type="dxa"/>
                <w:tcBorders>
                  <w:bottom w:val="single" w:sz="4" w:space="0" w:color="auto"/>
                </w:tcBorders>
                <w:vAlign w:val="center"/>
              </w:tcPr>
            </w:tcPrChange>
          </w:tcPr>
          <w:p w14:paraId="6DB8D92C" w14:textId="5C2AB03F" w:rsidR="00494D04" w:rsidRPr="007E0F91" w:rsidRDefault="00494D04" w:rsidP="00494D04">
            <w:pPr>
              <w:jc w:val="center"/>
              <w:rPr>
                <w:ins w:id="24846" w:author="Στάθης Καπ" w:date="2023-03-09T06:10:00Z"/>
                <w:sz w:val="16"/>
                <w:szCs w:val="16"/>
              </w:rPr>
            </w:pPr>
            <w:ins w:id="24847" w:author="Στάθης Καπ" w:date="2023-03-09T07:09:00Z">
              <w:r>
                <w:rPr>
                  <w:rFonts w:ascii="Calibri" w:hAnsi="Calibri" w:cs="Calibri"/>
                  <w:color w:val="000000"/>
                  <w:sz w:val="16"/>
                  <w:szCs w:val="16"/>
                </w:rPr>
                <w:t>0.73</w:t>
              </w:r>
            </w:ins>
          </w:p>
        </w:tc>
        <w:tc>
          <w:tcPr>
            <w:tcW w:w="454" w:type="dxa"/>
            <w:vAlign w:val="center"/>
            <w:tcPrChange w:id="24848" w:author="Στάθης Καπ" w:date="2023-03-09T07:09:00Z">
              <w:tcPr>
                <w:tcW w:w="454" w:type="dxa"/>
                <w:tcBorders>
                  <w:bottom w:val="single" w:sz="4" w:space="0" w:color="auto"/>
                </w:tcBorders>
                <w:vAlign w:val="bottom"/>
              </w:tcPr>
            </w:tcPrChange>
          </w:tcPr>
          <w:p w14:paraId="6770538F" w14:textId="75BFA010" w:rsidR="00494D04" w:rsidRPr="007E0F91" w:rsidRDefault="00494D04" w:rsidP="00494D04">
            <w:pPr>
              <w:jc w:val="center"/>
              <w:rPr>
                <w:ins w:id="24849" w:author="Στάθης Καπ" w:date="2023-03-09T06:10:00Z"/>
                <w:sz w:val="16"/>
                <w:szCs w:val="16"/>
              </w:rPr>
            </w:pPr>
            <w:ins w:id="24850"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24851" w:author="Στάθης Καπ" w:date="2023-03-09T07:09:00Z">
              <w:tcPr>
                <w:tcW w:w="457" w:type="dxa"/>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24852" w:author="Στάθης Καπ" w:date="2023-03-09T06:10:00Z"/>
                <w:sz w:val="16"/>
                <w:szCs w:val="16"/>
              </w:rPr>
            </w:pPr>
            <w:ins w:id="24853"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24854" w:author="Στάθης Καπ" w:date="2023-03-09T07:09:00Z">
              <w:tcPr>
                <w:tcW w:w="453" w:type="dxa"/>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24855" w:author="Στάθης Καπ" w:date="2023-03-09T06:10:00Z"/>
                <w:sz w:val="16"/>
                <w:szCs w:val="16"/>
              </w:rPr>
            </w:pPr>
            <w:ins w:id="24856" w:author="Στάθης Καπ" w:date="2023-03-09T07:09:00Z">
              <w:r>
                <w:rPr>
                  <w:rFonts w:ascii="Calibri" w:hAnsi="Calibri" w:cs="Calibri"/>
                  <w:color w:val="000000"/>
                  <w:sz w:val="16"/>
                  <w:szCs w:val="16"/>
                </w:rPr>
                <w:t>796</w:t>
              </w:r>
            </w:ins>
          </w:p>
        </w:tc>
        <w:tc>
          <w:tcPr>
            <w:tcW w:w="454" w:type="dxa"/>
            <w:vAlign w:val="center"/>
            <w:tcPrChange w:id="24857" w:author="Στάθης Καπ" w:date="2023-03-09T07:09:00Z">
              <w:tcPr>
                <w:tcW w:w="454" w:type="dxa"/>
                <w:tcBorders>
                  <w:bottom w:val="single" w:sz="4" w:space="0" w:color="auto"/>
                </w:tcBorders>
                <w:vAlign w:val="center"/>
              </w:tcPr>
            </w:tcPrChange>
          </w:tcPr>
          <w:p w14:paraId="75902214" w14:textId="0AC40D5E" w:rsidR="00494D04" w:rsidRPr="007E0F91" w:rsidRDefault="00494D04" w:rsidP="00494D04">
            <w:pPr>
              <w:jc w:val="center"/>
              <w:rPr>
                <w:ins w:id="24858" w:author="Στάθης Καπ" w:date="2023-03-09T06:10:00Z"/>
                <w:sz w:val="16"/>
                <w:szCs w:val="16"/>
              </w:rPr>
            </w:pPr>
            <w:ins w:id="24859" w:author="Στάθης Καπ" w:date="2023-03-09T07:09:00Z">
              <w:r>
                <w:rPr>
                  <w:rFonts w:ascii="Calibri" w:hAnsi="Calibri" w:cs="Calibri"/>
                  <w:color w:val="000000"/>
                  <w:sz w:val="16"/>
                  <w:szCs w:val="16"/>
                </w:rPr>
                <w:t>2.81</w:t>
              </w:r>
            </w:ins>
          </w:p>
        </w:tc>
        <w:tc>
          <w:tcPr>
            <w:tcW w:w="454" w:type="dxa"/>
            <w:vAlign w:val="center"/>
            <w:tcPrChange w:id="24860" w:author="Στάθης Καπ" w:date="2023-03-09T07:09:00Z">
              <w:tcPr>
                <w:tcW w:w="454" w:type="dxa"/>
                <w:tcBorders>
                  <w:bottom w:val="single" w:sz="4" w:space="0" w:color="auto"/>
                </w:tcBorders>
                <w:vAlign w:val="bottom"/>
              </w:tcPr>
            </w:tcPrChange>
          </w:tcPr>
          <w:p w14:paraId="35785AE4" w14:textId="51628FA0" w:rsidR="00494D04" w:rsidRPr="007E0F91" w:rsidRDefault="00494D04" w:rsidP="00494D04">
            <w:pPr>
              <w:jc w:val="center"/>
              <w:rPr>
                <w:ins w:id="24861" w:author="Στάθης Καπ" w:date="2023-03-09T06:10:00Z"/>
                <w:sz w:val="16"/>
                <w:szCs w:val="16"/>
              </w:rPr>
            </w:pPr>
            <w:ins w:id="24862"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24863" w:author="Στάθης Καπ" w:date="2023-03-09T07:09:00Z">
              <w:tcPr>
                <w:tcW w:w="454" w:type="dxa"/>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24864" w:author="Στάθης Καπ" w:date="2023-03-09T06:10:00Z"/>
                <w:sz w:val="16"/>
                <w:szCs w:val="16"/>
              </w:rPr>
            </w:pPr>
            <w:ins w:id="24865"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24866" w:author="Στάθης Καπ" w:date="2023-03-09T07:09:00Z">
              <w:tcPr>
                <w:tcW w:w="453" w:type="dxa"/>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24867" w:author="Στάθης Καπ" w:date="2023-03-09T06:10:00Z"/>
                <w:sz w:val="16"/>
                <w:szCs w:val="16"/>
              </w:rPr>
            </w:pPr>
            <w:ins w:id="24868" w:author="Στάθης Καπ" w:date="2023-03-09T07:09:00Z">
              <w:r>
                <w:rPr>
                  <w:rFonts w:ascii="Calibri" w:hAnsi="Calibri" w:cs="Calibri"/>
                  <w:color w:val="000000"/>
                  <w:sz w:val="16"/>
                  <w:szCs w:val="16"/>
                </w:rPr>
                <w:t>716</w:t>
              </w:r>
            </w:ins>
          </w:p>
        </w:tc>
        <w:tc>
          <w:tcPr>
            <w:tcW w:w="454" w:type="dxa"/>
            <w:vAlign w:val="center"/>
            <w:tcPrChange w:id="24869" w:author="Στάθης Καπ" w:date="2023-03-09T07:09:00Z">
              <w:tcPr>
                <w:tcW w:w="454" w:type="dxa"/>
                <w:tcBorders>
                  <w:bottom w:val="single" w:sz="4" w:space="0" w:color="auto"/>
                </w:tcBorders>
                <w:vAlign w:val="center"/>
              </w:tcPr>
            </w:tcPrChange>
          </w:tcPr>
          <w:p w14:paraId="608B8293" w14:textId="2D51BE22" w:rsidR="00494D04" w:rsidRPr="007E0F91" w:rsidRDefault="00494D04" w:rsidP="00494D04">
            <w:pPr>
              <w:jc w:val="center"/>
              <w:rPr>
                <w:ins w:id="24870" w:author="Στάθης Καπ" w:date="2023-03-09T06:10:00Z"/>
                <w:sz w:val="16"/>
                <w:szCs w:val="16"/>
              </w:rPr>
            </w:pPr>
            <w:ins w:id="24871" w:author="Στάθης Καπ" w:date="2023-03-09T07:09:00Z">
              <w:r>
                <w:rPr>
                  <w:rFonts w:ascii="Calibri" w:hAnsi="Calibri" w:cs="Calibri"/>
                  <w:color w:val="000000"/>
                  <w:sz w:val="16"/>
                  <w:szCs w:val="16"/>
                </w:rPr>
                <w:t>12.58</w:t>
              </w:r>
            </w:ins>
          </w:p>
        </w:tc>
        <w:tc>
          <w:tcPr>
            <w:tcW w:w="454" w:type="dxa"/>
            <w:vAlign w:val="center"/>
            <w:tcPrChange w:id="24872" w:author="Στάθης Καπ" w:date="2023-03-09T07:09:00Z">
              <w:tcPr>
                <w:tcW w:w="454" w:type="dxa"/>
                <w:tcBorders>
                  <w:bottom w:val="single" w:sz="4" w:space="0" w:color="auto"/>
                </w:tcBorders>
                <w:vAlign w:val="bottom"/>
              </w:tcPr>
            </w:tcPrChange>
          </w:tcPr>
          <w:p w14:paraId="631D3E28" w14:textId="4980B26A" w:rsidR="00494D04" w:rsidRPr="007E0F91" w:rsidRDefault="00494D04" w:rsidP="00494D04">
            <w:pPr>
              <w:jc w:val="center"/>
              <w:rPr>
                <w:ins w:id="24873" w:author="Στάθης Καπ" w:date="2023-03-09T06:10:00Z"/>
                <w:sz w:val="16"/>
                <w:szCs w:val="16"/>
              </w:rPr>
            </w:pPr>
            <w:ins w:id="24874"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24875" w:author="Στάθης Καπ" w:date="2023-03-09T07:09:00Z">
              <w:tcPr>
                <w:tcW w:w="461" w:type="dxa"/>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24876" w:author="Στάθης Καπ" w:date="2023-03-09T06:10:00Z"/>
                <w:sz w:val="16"/>
                <w:szCs w:val="16"/>
              </w:rPr>
            </w:pPr>
            <w:ins w:id="24877"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8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879" w:author="Στάθης Καπ" w:date="2023-03-09T06:10:00Z"/>
          <w:trPrChange w:id="2488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88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24882" w:author="Στάθης Καπ" w:date="2023-03-09T06:10:00Z"/>
                <w:rFonts w:ascii="Calibri" w:hAnsi="Calibri" w:cs="Calibri"/>
                <w:color w:val="000000"/>
                <w:sz w:val="16"/>
                <w:szCs w:val="16"/>
              </w:rPr>
            </w:pPr>
            <w:ins w:id="24883"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24884" w:author="Στάθης Καπ" w:date="2023-03-09T07:09:00Z">
              <w:tcPr>
                <w:tcW w:w="565" w:type="dxa"/>
                <w:tcBorders>
                  <w:left w:val="single" w:sz="4" w:space="0" w:color="auto"/>
                  <w:bottom w:val="single" w:sz="4" w:space="0" w:color="auto"/>
                </w:tcBorders>
              </w:tcPr>
            </w:tcPrChange>
          </w:tcPr>
          <w:p w14:paraId="5AE73EB2" w14:textId="24F3705E" w:rsidR="00494D04" w:rsidRPr="007E0F91" w:rsidRDefault="00494D04" w:rsidP="00494D04">
            <w:pPr>
              <w:jc w:val="center"/>
              <w:rPr>
                <w:ins w:id="24885" w:author="Στάθης Καπ" w:date="2023-03-09T06:10:00Z"/>
                <w:sz w:val="16"/>
                <w:szCs w:val="16"/>
              </w:rPr>
            </w:pPr>
            <w:ins w:id="24886"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24887" w:author="Στάθης Καπ" w:date="2023-03-09T07:09:00Z">
              <w:tcPr>
                <w:tcW w:w="679" w:type="dxa"/>
                <w:tcBorders>
                  <w:bottom w:val="single" w:sz="4" w:space="0" w:color="auto"/>
                  <w:right w:val="single" w:sz="4" w:space="0" w:color="auto"/>
                </w:tcBorders>
              </w:tcPr>
            </w:tcPrChange>
          </w:tcPr>
          <w:p w14:paraId="745D06BB" w14:textId="3A88C0CC" w:rsidR="00494D04" w:rsidRPr="007E0F91" w:rsidRDefault="00494D04" w:rsidP="00494D04">
            <w:pPr>
              <w:jc w:val="center"/>
              <w:rPr>
                <w:ins w:id="24888" w:author="Στάθης Καπ" w:date="2023-03-09T06:10:00Z"/>
                <w:sz w:val="16"/>
                <w:szCs w:val="16"/>
              </w:rPr>
            </w:pPr>
            <w:ins w:id="24889"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24890" w:author="Στάθης Καπ" w:date="2023-03-09T07:09:00Z">
              <w:tcPr>
                <w:tcW w:w="453" w:type="dxa"/>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24891" w:author="Στάθης Καπ" w:date="2023-03-09T06:10:00Z"/>
                <w:sz w:val="16"/>
                <w:szCs w:val="16"/>
              </w:rPr>
            </w:pPr>
            <w:ins w:id="24892" w:author="Στάθης Καπ" w:date="2023-03-09T07:09:00Z">
              <w:r>
                <w:rPr>
                  <w:rFonts w:ascii="Calibri" w:hAnsi="Calibri" w:cs="Calibri"/>
                  <w:color w:val="000000"/>
                  <w:sz w:val="16"/>
                  <w:szCs w:val="16"/>
                </w:rPr>
                <w:t>841</w:t>
              </w:r>
            </w:ins>
          </w:p>
        </w:tc>
        <w:tc>
          <w:tcPr>
            <w:tcW w:w="708" w:type="dxa"/>
            <w:vAlign w:val="center"/>
            <w:tcPrChange w:id="24893" w:author="Στάθης Καπ" w:date="2023-03-09T07:09:00Z">
              <w:tcPr>
                <w:tcW w:w="708" w:type="dxa"/>
                <w:tcBorders>
                  <w:bottom w:val="single" w:sz="4" w:space="0" w:color="auto"/>
                </w:tcBorders>
                <w:vAlign w:val="center"/>
              </w:tcPr>
            </w:tcPrChange>
          </w:tcPr>
          <w:p w14:paraId="132FC1A8" w14:textId="62C00E21" w:rsidR="00494D04" w:rsidRPr="007E0F91" w:rsidRDefault="00494D04" w:rsidP="00494D04">
            <w:pPr>
              <w:jc w:val="center"/>
              <w:rPr>
                <w:ins w:id="24894" w:author="Στάθης Καπ" w:date="2023-03-09T06:10:00Z"/>
                <w:sz w:val="16"/>
                <w:szCs w:val="16"/>
              </w:rPr>
            </w:pPr>
            <w:ins w:id="24895"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24896" w:author="Στάθης Καπ" w:date="2023-03-09T07:09:00Z">
              <w:tcPr>
                <w:tcW w:w="652" w:type="dxa"/>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24897" w:author="Στάθης Καπ" w:date="2023-03-09T06:10:00Z"/>
                <w:sz w:val="16"/>
                <w:szCs w:val="16"/>
              </w:rPr>
            </w:pPr>
            <w:ins w:id="24898"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24899" w:author="Στάθης Καπ" w:date="2023-03-09T07:09:00Z">
              <w:tcPr>
                <w:tcW w:w="453" w:type="dxa"/>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24900" w:author="Στάθης Καπ" w:date="2023-03-09T06:10:00Z"/>
                <w:sz w:val="16"/>
                <w:szCs w:val="16"/>
              </w:rPr>
            </w:pPr>
            <w:ins w:id="24901" w:author="Στάθης Καπ" w:date="2023-03-09T07:09:00Z">
              <w:r>
                <w:rPr>
                  <w:rFonts w:ascii="Calibri" w:hAnsi="Calibri" w:cs="Calibri"/>
                  <w:color w:val="000000"/>
                  <w:sz w:val="16"/>
                  <w:szCs w:val="16"/>
                </w:rPr>
                <w:t>832</w:t>
              </w:r>
            </w:ins>
          </w:p>
        </w:tc>
        <w:tc>
          <w:tcPr>
            <w:tcW w:w="454" w:type="dxa"/>
            <w:vAlign w:val="center"/>
            <w:tcPrChange w:id="24902" w:author="Στάθης Καπ" w:date="2023-03-09T07:09:00Z">
              <w:tcPr>
                <w:tcW w:w="454" w:type="dxa"/>
                <w:tcBorders>
                  <w:bottom w:val="single" w:sz="4" w:space="0" w:color="auto"/>
                </w:tcBorders>
                <w:vAlign w:val="center"/>
              </w:tcPr>
            </w:tcPrChange>
          </w:tcPr>
          <w:p w14:paraId="69E774D6" w14:textId="68510737" w:rsidR="00494D04" w:rsidRPr="007E0F91" w:rsidRDefault="00494D04" w:rsidP="00494D04">
            <w:pPr>
              <w:jc w:val="center"/>
              <w:rPr>
                <w:ins w:id="24903" w:author="Στάθης Καπ" w:date="2023-03-09T06:10:00Z"/>
                <w:sz w:val="16"/>
                <w:szCs w:val="16"/>
              </w:rPr>
            </w:pPr>
            <w:ins w:id="24904" w:author="Στάθης Καπ" w:date="2023-03-09T07:09:00Z">
              <w:r>
                <w:rPr>
                  <w:rFonts w:ascii="Calibri" w:hAnsi="Calibri" w:cs="Calibri"/>
                  <w:color w:val="000000"/>
                  <w:sz w:val="16"/>
                  <w:szCs w:val="16"/>
                </w:rPr>
                <w:t>1.07</w:t>
              </w:r>
            </w:ins>
          </w:p>
        </w:tc>
        <w:tc>
          <w:tcPr>
            <w:tcW w:w="454" w:type="dxa"/>
            <w:vAlign w:val="center"/>
            <w:tcPrChange w:id="24905" w:author="Στάθης Καπ" w:date="2023-03-09T07:09:00Z">
              <w:tcPr>
                <w:tcW w:w="454" w:type="dxa"/>
                <w:tcBorders>
                  <w:bottom w:val="single" w:sz="4" w:space="0" w:color="auto"/>
                </w:tcBorders>
                <w:vAlign w:val="bottom"/>
              </w:tcPr>
            </w:tcPrChange>
          </w:tcPr>
          <w:p w14:paraId="6F7A1C51" w14:textId="093F3EFA" w:rsidR="00494D04" w:rsidRPr="007E0F91" w:rsidRDefault="00494D04" w:rsidP="00494D04">
            <w:pPr>
              <w:jc w:val="center"/>
              <w:rPr>
                <w:ins w:id="24906" w:author="Στάθης Καπ" w:date="2023-03-09T06:10:00Z"/>
                <w:sz w:val="16"/>
                <w:szCs w:val="16"/>
              </w:rPr>
            </w:pPr>
            <w:ins w:id="24907"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24908" w:author="Στάθης Καπ" w:date="2023-03-09T07:09:00Z">
              <w:tcPr>
                <w:tcW w:w="457" w:type="dxa"/>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24909" w:author="Στάθης Καπ" w:date="2023-03-09T06:10:00Z"/>
                <w:sz w:val="16"/>
                <w:szCs w:val="16"/>
              </w:rPr>
            </w:pPr>
            <w:ins w:id="24910"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24911" w:author="Στάθης Καπ" w:date="2023-03-09T07:09:00Z">
              <w:tcPr>
                <w:tcW w:w="453" w:type="dxa"/>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24912" w:author="Στάθης Καπ" w:date="2023-03-09T06:10:00Z"/>
                <w:sz w:val="16"/>
                <w:szCs w:val="16"/>
              </w:rPr>
            </w:pPr>
            <w:ins w:id="24913" w:author="Στάθης Καπ" w:date="2023-03-09T07:09:00Z">
              <w:r>
                <w:rPr>
                  <w:rFonts w:ascii="Calibri" w:hAnsi="Calibri" w:cs="Calibri"/>
                  <w:color w:val="000000"/>
                  <w:sz w:val="16"/>
                  <w:szCs w:val="16"/>
                </w:rPr>
                <w:t>828</w:t>
              </w:r>
            </w:ins>
          </w:p>
        </w:tc>
        <w:tc>
          <w:tcPr>
            <w:tcW w:w="454" w:type="dxa"/>
            <w:vAlign w:val="center"/>
            <w:tcPrChange w:id="24914" w:author="Στάθης Καπ" w:date="2023-03-09T07:09:00Z">
              <w:tcPr>
                <w:tcW w:w="454" w:type="dxa"/>
                <w:tcBorders>
                  <w:bottom w:val="single" w:sz="4" w:space="0" w:color="auto"/>
                </w:tcBorders>
                <w:vAlign w:val="center"/>
              </w:tcPr>
            </w:tcPrChange>
          </w:tcPr>
          <w:p w14:paraId="643833FB" w14:textId="3D543AEE" w:rsidR="00494D04" w:rsidRPr="007E0F91" w:rsidRDefault="00494D04" w:rsidP="00494D04">
            <w:pPr>
              <w:jc w:val="center"/>
              <w:rPr>
                <w:ins w:id="24915" w:author="Στάθης Καπ" w:date="2023-03-09T06:10:00Z"/>
                <w:sz w:val="16"/>
                <w:szCs w:val="16"/>
              </w:rPr>
            </w:pPr>
            <w:ins w:id="24916" w:author="Στάθης Καπ" w:date="2023-03-09T07:09:00Z">
              <w:r>
                <w:rPr>
                  <w:rFonts w:ascii="Calibri" w:hAnsi="Calibri" w:cs="Calibri"/>
                  <w:color w:val="000000"/>
                  <w:sz w:val="16"/>
                  <w:szCs w:val="16"/>
                </w:rPr>
                <w:t>1.55</w:t>
              </w:r>
            </w:ins>
          </w:p>
        </w:tc>
        <w:tc>
          <w:tcPr>
            <w:tcW w:w="454" w:type="dxa"/>
            <w:vAlign w:val="center"/>
            <w:tcPrChange w:id="24917" w:author="Στάθης Καπ" w:date="2023-03-09T07:09:00Z">
              <w:tcPr>
                <w:tcW w:w="454" w:type="dxa"/>
                <w:tcBorders>
                  <w:bottom w:val="single" w:sz="4" w:space="0" w:color="auto"/>
                </w:tcBorders>
                <w:vAlign w:val="bottom"/>
              </w:tcPr>
            </w:tcPrChange>
          </w:tcPr>
          <w:p w14:paraId="5B2EFF12" w14:textId="48EDF48B" w:rsidR="00494D04" w:rsidRPr="007E0F91" w:rsidRDefault="00494D04" w:rsidP="00494D04">
            <w:pPr>
              <w:jc w:val="center"/>
              <w:rPr>
                <w:ins w:id="24918" w:author="Στάθης Καπ" w:date="2023-03-09T06:10:00Z"/>
                <w:sz w:val="16"/>
                <w:szCs w:val="16"/>
              </w:rPr>
            </w:pPr>
            <w:ins w:id="24919"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24920" w:author="Στάθης Καπ" w:date="2023-03-09T07:09:00Z">
              <w:tcPr>
                <w:tcW w:w="454" w:type="dxa"/>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24921" w:author="Στάθης Καπ" w:date="2023-03-09T06:10:00Z"/>
                <w:sz w:val="16"/>
                <w:szCs w:val="16"/>
              </w:rPr>
            </w:pPr>
            <w:ins w:id="24922"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24923" w:author="Στάθης Καπ" w:date="2023-03-09T07:09:00Z">
              <w:tcPr>
                <w:tcW w:w="453" w:type="dxa"/>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24924" w:author="Στάθης Καπ" w:date="2023-03-09T06:10:00Z"/>
                <w:sz w:val="16"/>
                <w:szCs w:val="16"/>
              </w:rPr>
            </w:pPr>
            <w:ins w:id="24925" w:author="Στάθης Καπ" w:date="2023-03-09T07:09:00Z">
              <w:r>
                <w:rPr>
                  <w:rFonts w:ascii="Calibri" w:hAnsi="Calibri" w:cs="Calibri"/>
                  <w:color w:val="000000"/>
                  <w:sz w:val="16"/>
                  <w:szCs w:val="16"/>
                </w:rPr>
                <w:t>813</w:t>
              </w:r>
            </w:ins>
          </w:p>
        </w:tc>
        <w:tc>
          <w:tcPr>
            <w:tcW w:w="454" w:type="dxa"/>
            <w:vAlign w:val="center"/>
            <w:tcPrChange w:id="24926" w:author="Στάθης Καπ" w:date="2023-03-09T07:09:00Z">
              <w:tcPr>
                <w:tcW w:w="454" w:type="dxa"/>
                <w:tcBorders>
                  <w:bottom w:val="single" w:sz="4" w:space="0" w:color="auto"/>
                </w:tcBorders>
                <w:vAlign w:val="center"/>
              </w:tcPr>
            </w:tcPrChange>
          </w:tcPr>
          <w:p w14:paraId="29AB448F" w14:textId="5C050595" w:rsidR="00494D04" w:rsidRPr="007E0F91" w:rsidRDefault="00494D04" w:rsidP="00494D04">
            <w:pPr>
              <w:jc w:val="center"/>
              <w:rPr>
                <w:ins w:id="24927" w:author="Στάθης Καπ" w:date="2023-03-09T06:10:00Z"/>
                <w:sz w:val="16"/>
                <w:szCs w:val="16"/>
              </w:rPr>
            </w:pPr>
            <w:ins w:id="24928" w:author="Στάθης Καπ" w:date="2023-03-09T07:09:00Z">
              <w:r>
                <w:rPr>
                  <w:rFonts w:ascii="Calibri" w:hAnsi="Calibri" w:cs="Calibri"/>
                  <w:color w:val="000000"/>
                  <w:sz w:val="16"/>
                  <w:szCs w:val="16"/>
                </w:rPr>
                <w:t>3.33</w:t>
              </w:r>
            </w:ins>
          </w:p>
        </w:tc>
        <w:tc>
          <w:tcPr>
            <w:tcW w:w="454" w:type="dxa"/>
            <w:vAlign w:val="center"/>
            <w:tcPrChange w:id="24929" w:author="Στάθης Καπ" w:date="2023-03-09T07:09:00Z">
              <w:tcPr>
                <w:tcW w:w="454" w:type="dxa"/>
                <w:tcBorders>
                  <w:bottom w:val="single" w:sz="4" w:space="0" w:color="auto"/>
                </w:tcBorders>
                <w:vAlign w:val="bottom"/>
              </w:tcPr>
            </w:tcPrChange>
          </w:tcPr>
          <w:p w14:paraId="2A71E2C4" w14:textId="619C46FE" w:rsidR="00494D04" w:rsidRPr="007E0F91" w:rsidRDefault="00494D04" w:rsidP="00494D04">
            <w:pPr>
              <w:jc w:val="center"/>
              <w:rPr>
                <w:ins w:id="24930" w:author="Στάθης Καπ" w:date="2023-03-09T06:10:00Z"/>
                <w:sz w:val="16"/>
                <w:szCs w:val="16"/>
              </w:rPr>
            </w:pPr>
            <w:ins w:id="24931"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24932" w:author="Στάθης Καπ" w:date="2023-03-09T07:09:00Z">
              <w:tcPr>
                <w:tcW w:w="461" w:type="dxa"/>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24933" w:author="Στάθης Καπ" w:date="2023-03-09T06:10:00Z"/>
                <w:sz w:val="16"/>
                <w:szCs w:val="16"/>
              </w:rPr>
            </w:pPr>
            <w:ins w:id="24934"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93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936" w:author="Στάθης Καπ" w:date="2023-03-09T06:10:00Z"/>
          <w:trPrChange w:id="2493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493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24939" w:author="Στάθης Καπ" w:date="2023-03-09T06:10:00Z"/>
                <w:rFonts w:ascii="Calibri" w:hAnsi="Calibri" w:cs="Calibri"/>
                <w:color w:val="000000"/>
                <w:sz w:val="16"/>
                <w:szCs w:val="16"/>
              </w:rPr>
            </w:pPr>
            <w:ins w:id="24940"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24941" w:author="Στάθης Καπ" w:date="2023-03-09T07:09:00Z">
              <w:tcPr>
                <w:tcW w:w="565" w:type="dxa"/>
                <w:tcBorders>
                  <w:left w:val="single" w:sz="4" w:space="0" w:color="auto"/>
                  <w:bottom w:val="single" w:sz="4" w:space="0" w:color="auto"/>
                </w:tcBorders>
              </w:tcPr>
            </w:tcPrChange>
          </w:tcPr>
          <w:p w14:paraId="2402D525" w14:textId="0CEB648D" w:rsidR="00494D04" w:rsidRPr="007E0F91" w:rsidRDefault="00494D04" w:rsidP="00494D04">
            <w:pPr>
              <w:jc w:val="center"/>
              <w:rPr>
                <w:ins w:id="24942" w:author="Στάθης Καπ" w:date="2023-03-09T06:10:00Z"/>
                <w:sz w:val="16"/>
                <w:szCs w:val="16"/>
              </w:rPr>
            </w:pPr>
            <w:ins w:id="24943"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24944" w:author="Στάθης Καπ" w:date="2023-03-09T07:09:00Z">
              <w:tcPr>
                <w:tcW w:w="679" w:type="dxa"/>
                <w:tcBorders>
                  <w:bottom w:val="single" w:sz="4" w:space="0" w:color="auto"/>
                  <w:right w:val="single" w:sz="4" w:space="0" w:color="auto"/>
                </w:tcBorders>
              </w:tcPr>
            </w:tcPrChange>
          </w:tcPr>
          <w:p w14:paraId="1BB7B19A" w14:textId="082FCE71" w:rsidR="00494D04" w:rsidRPr="007E0F91" w:rsidRDefault="00494D04" w:rsidP="00494D04">
            <w:pPr>
              <w:jc w:val="center"/>
              <w:rPr>
                <w:ins w:id="24945" w:author="Στάθης Καπ" w:date="2023-03-09T06:10:00Z"/>
                <w:sz w:val="16"/>
                <w:szCs w:val="16"/>
              </w:rPr>
            </w:pPr>
            <w:ins w:id="24946"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24947" w:author="Στάθης Καπ" w:date="2023-03-09T07:09:00Z">
              <w:tcPr>
                <w:tcW w:w="453" w:type="dxa"/>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24948" w:author="Στάθης Καπ" w:date="2023-03-09T06:10:00Z"/>
                <w:sz w:val="16"/>
                <w:szCs w:val="16"/>
              </w:rPr>
            </w:pPr>
            <w:ins w:id="24949" w:author="Στάθης Καπ" w:date="2023-03-09T07:09:00Z">
              <w:r>
                <w:rPr>
                  <w:rFonts w:ascii="Calibri" w:hAnsi="Calibri" w:cs="Calibri"/>
                  <w:color w:val="000000"/>
                  <w:sz w:val="16"/>
                  <w:szCs w:val="16"/>
                </w:rPr>
                <w:t>903</w:t>
              </w:r>
            </w:ins>
          </w:p>
        </w:tc>
        <w:tc>
          <w:tcPr>
            <w:tcW w:w="708" w:type="dxa"/>
            <w:vAlign w:val="center"/>
            <w:tcPrChange w:id="24950" w:author="Στάθης Καπ" w:date="2023-03-09T07:09:00Z">
              <w:tcPr>
                <w:tcW w:w="708" w:type="dxa"/>
                <w:tcBorders>
                  <w:bottom w:val="single" w:sz="4" w:space="0" w:color="auto"/>
                </w:tcBorders>
                <w:vAlign w:val="center"/>
              </w:tcPr>
            </w:tcPrChange>
          </w:tcPr>
          <w:p w14:paraId="3A503995" w14:textId="7E413ED3" w:rsidR="00494D04" w:rsidRPr="007E0F91" w:rsidRDefault="00494D04" w:rsidP="00494D04">
            <w:pPr>
              <w:jc w:val="center"/>
              <w:rPr>
                <w:ins w:id="24951" w:author="Στάθης Καπ" w:date="2023-03-09T06:10:00Z"/>
                <w:sz w:val="16"/>
                <w:szCs w:val="16"/>
              </w:rPr>
            </w:pPr>
            <w:ins w:id="24952"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24953" w:author="Στάθης Καπ" w:date="2023-03-09T07:09:00Z">
              <w:tcPr>
                <w:tcW w:w="652" w:type="dxa"/>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24954" w:author="Στάθης Καπ" w:date="2023-03-09T06:10:00Z"/>
                <w:sz w:val="16"/>
                <w:szCs w:val="16"/>
              </w:rPr>
            </w:pPr>
            <w:ins w:id="24955"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24956" w:author="Στάθης Καπ" w:date="2023-03-09T07:09:00Z">
              <w:tcPr>
                <w:tcW w:w="453" w:type="dxa"/>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24957" w:author="Στάθης Καπ" w:date="2023-03-09T06:10:00Z"/>
                <w:sz w:val="16"/>
                <w:szCs w:val="16"/>
              </w:rPr>
            </w:pPr>
            <w:ins w:id="24958" w:author="Στάθης Καπ" w:date="2023-03-09T07:09:00Z">
              <w:r>
                <w:rPr>
                  <w:rFonts w:ascii="Calibri" w:hAnsi="Calibri" w:cs="Calibri"/>
                  <w:color w:val="000000"/>
                  <w:sz w:val="16"/>
                  <w:szCs w:val="16"/>
                </w:rPr>
                <w:t>889</w:t>
              </w:r>
            </w:ins>
          </w:p>
        </w:tc>
        <w:tc>
          <w:tcPr>
            <w:tcW w:w="454" w:type="dxa"/>
            <w:vAlign w:val="center"/>
            <w:tcPrChange w:id="24959" w:author="Στάθης Καπ" w:date="2023-03-09T07:09:00Z">
              <w:tcPr>
                <w:tcW w:w="454" w:type="dxa"/>
                <w:tcBorders>
                  <w:bottom w:val="single" w:sz="4" w:space="0" w:color="auto"/>
                </w:tcBorders>
                <w:vAlign w:val="center"/>
              </w:tcPr>
            </w:tcPrChange>
          </w:tcPr>
          <w:p w14:paraId="6911AD5F" w14:textId="61A979D4" w:rsidR="00494D04" w:rsidRPr="007E0F91" w:rsidRDefault="00494D04" w:rsidP="00494D04">
            <w:pPr>
              <w:jc w:val="center"/>
              <w:rPr>
                <w:ins w:id="24960" w:author="Στάθης Καπ" w:date="2023-03-09T06:10:00Z"/>
                <w:sz w:val="16"/>
                <w:szCs w:val="16"/>
              </w:rPr>
            </w:pPr>
            <w:ins w:id="24961" w:author="Στάθης Καπ" w:date="2023-03-09T07:09:00Z">
              <w:r>
                <w:rPr>
                  <w:rFonts w:ascii="Calibri" w:hAnsi="Calibri" w:cs="Calibri"/>
                  <w:color w:val="000000"/>
                  <w:sz w:val="16"/>
                  <w:szCs w:val="16"/>
                </w:rPr>
                <w:t>1.55</w:t>
              </w:r>
            </w:ins>
          </w:p>
        </w:tc>
        <w:tc>
          <w:tcPr>
            <w:tcW w:w="454" w:type="dxa"/>
            <w:vAlign w:val="center"/>
            <w:tcPrChange w:id="24962" w:author="Στάθης Καπ" w:date="2023-03-09T07:09:00Z">
              <w:tcPr>
                <w:tcW w:w="454" w:type="dxa"/>
                <w:tcBorders>
                  <w:bottom w:val="single" w:sz="4" w:space="0" w:color="auto"/>
                </w:tcBorders>
                <w:vAlign w:val="bottom"/>
              </w:tcPr>
            </w:tcPrChange>
          </w:tcPr>
          <w:p w14:paraId="66350AD9" w14:textId="324C6FE8" w:rsidR="00494D04" w:rsidRPr="007E0F91" w:rsidRDefault="00494D04" w:rsidP="00494D04">
            <w:pPr>
              <w:jc w:val="center"/>
              <w:rPr>
                <w:ins w:id="24963" w:author="Στάθης Καπ" w:date="2023-03-09T06:10:00Z"/>
                <w:sz w:val="16"/>
                <w:szCs w:val="16"/>
              </w:rPr>
            </w:pPr>
            <w:ins w:id="24964"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24965" w:author="Στάθης Καπ" w:date="2023-03-09T07:09:00Z">
              <w:tcPr>
                <w:tcW w:w="457" w:type="dxa"/>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24966" w:author="Στάθης Καπ" w:date="2023-03-09T06:10:00Z"/>
                <w:sz w:val="16"/>
                <w:szCs w:val="16"/>
              </w:rPr>
            </w:pPr>
            <w:ins w:id="24967"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24968" w:author="Στάθης Καπ" w:date="2023-03-09T07:09:00Z">
              <w:tcPr>
                <w:tcW w:w="453" w:type="dxa"/>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24969" w:author="Στάθης Καπ" w:date="2023-03-09T06:10:00Z"/>
                <w:sz w:val="16"/>
                <w:szCs w:val="16"/>
              </w:rPr>
            </w:pPr>
            <w:ins w:id="24970" w:author="Στάθης Καπ" w:date="2023-03-09T07:09:00Z">
              <w:r>
                <w:rPr>
                  <w:rFonts w:ascii="Calibri" w:hAnsi="Calibri" w:cs="Calibri"/>
                  <w:color w:val="000000"/>
                  <w:sz w:val="16"/>
                  <w:szCs w:val="16"/>
                </w:rPr>
                <w:t>900</w:t>
              </w:r>
            </w:ins>
          </w:p>
        </w:tc>
        <w:tc>
          <w:tcPr>
            <w:tcW w:w="454" w:type="dxa"/>
            <w:vAlign w:val="center"/>
            <w:tcPrChange w:id="24971" w:author="Στάθης Καπ" w:date="2023-03-09T07:09:00Z">
              <w:tcPr>
                <w:tcW w:w="454" w:type="dxa"/>
                <w:tcBorders>
                  <w:bottom w:val="single" w:sz="4" w:space="0" w:color="auto"/>
                </w:tcBorders>
                <w:vAlign w:val="center"/>
              </w:tcPr>
            </w:tcPrChange>
          </w:tcPr>
          <w:p w14:paraId="69C932C5" w14:textId="44D3EE4B" w:rsidR="00494D04" w:rsidRPr="007E0F91" w:rsidRDefault="00494D04" w:rsidP="00494D04">
            <w:pPr>
              <w:jc w:val="center"/>
              <w:rPr>
                <w:ins w:id="24972" w:author="Στάθης Καπ" w:date="2023-03-09T06:10:00Z"/>
                <w:sz w:val="16"/>
                <w:szCs w:val="16"/>
              </w:rPr>
            </w:pPr>
            <w:ins w:id="24973" w:author="Στάθης Καπ" w:date="2023-03-09T07:09:00Z">
              <w:r>
                <w:rPr>
                  <w:rFonts w:ascii="Calibri" w:hAnsi="Calibri" w:cs="Calibri"/>
                  <w:color w:val="000000"/>
                  <w:sz w:val="16"/>
                  <w:szCs w:val="16"/>
                </w:rPr>
                <w:t>0.33</w:t>
              </w:r>
            </w:ins>
          </w:p>
        </w:tc>
        <w:tc>
          <w:tcPr>
            <w:tcW w:w="454" w:type="dxa"/>
            <w:vAlign w:val="center"/>
            <w:tcPrChange w:id="24974" w:author="Στάθης Καπ" w:date="2023-03-09T07:09:00Z">
              <w:tcPr>
                <w:tcW w:w="454" w:type="dxa"/>
                <w:tcBorders>
                  <w:bottom w:val="single" w:sz="4" w:space="0" w:color="auto"/>
                </w:tcBorders>
                <w:vAlign w:val="bottom"/>
              </w:tcPr>
            </w:tcPrChange>
          </w:tcPr>
          <w:p w14:paraId="66ADAD98" w14:textId="188776FB" w:rsidR="00494D04" w:rsidRPr="007E0F91" w:rsidRDefault="00494D04" w:rsidP="00494D04">
            <w:pPr>
              <w:jc w:val="center"/>
              <w:rPr>
                <w:ins w:id="24975" w:author="Στάθης Καπ" w:date="2023-03-09T06:10:00Z"/>
                <w:sz w:val="16"/>
                <w:szCs w:val="16"/>
              </w:rPr>
            </w:pPr>
            <w:ins w:id="24976"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24977" w:author="Στάθης Καπ" w:date="2023-03-09T07:09:00Z">
              <w:tcPr>
                <w:tcW w:w="454" w:type="dxa"/>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24978" w:author="Στάθης Καπ" w:date="2023-03-09T06:10:00Z"/>
                <w:sz w:val="16"/>
                <w:szCs w:val="16"/>
              </w:rPr>
            </w:pPr>
            <w:ins w:id="24979"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24980" w:author="Στάθης Καπ" w:date="2023-03-09T07:09:00Z">
              <w:tcPr>
                <w:tcW w:w="453" w:type="dxa"/>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24981" w:author="Στάθης Καπ" w:date="2023-03-09T06:10:00Z"/>
                <w:sz w:val="16"/>
                <w:szCs w:val="16"/>
              </w:rPr>
            </w:pPr>
            <w:ins w:id="24982" w:author="Στάθης Καπ" w:date="2023-03-09T07:09:00Z">
              <w:r>
                <w:rPr>
                  <w:rFonts w:ascii="Calibri" w:hAnsi="Calibri" w:cs="Calibri"/>
                  <w:color w:val="000000"/>
                  <w:sz w:val="16"/>
                  <w:szCs w:val="16"/>
                </w:rPr>
                <w:t>839</w:t>
              </w:r>
            </w:ins>
          </w:p>
        </w:tc>
        <w:tc>
          <w:tcPr>
            <w:tcW w:w="454" w:type="dxa"/>
            <w:vAlign w:val="center"/>
            <w:tcPrChange w:id="24983" w:author="Στάθης Καπ" w:date="2023-03-09T07:09:00Z">
              <w:tcPr>
                <w:tcW w:w="454" w:type="dxa"/>
                <w:tcBorders>
                  <w:bottom w:val="single" w:sz="4" w:space="0" w:color="auto"/>
                </w:tcBorders>
                <w:vAlign w:val="center"/>
              </w:tcPr>
            </w:tcPrChange>
          </w:tcPr>
          <w:p w14:paraId="449D7C91" w14:textId="2AFDE08D" w:rsidR="00494D04" w:rsidRPr="007E0F91" w:rsidRDefault="00494D04" w:rsidP="00494D04">
            <w:pPr>
              <w:jc w:val="center"/>
              <w:rPr>
                <w:ins w:id="24984" w:author="Στάθης Καπ" w:date="2023-03-09T06:10:00Z"/>
                <w:sz w:val="16"/>
                <w:szCs w:val="16"/>
              </w:rPr>
            </w:pPr>
            <w:ins w:id="24985" w:author="Στάθης Καπ" w:date="2023-03-09T07:09:00Z">
              <w:r>
                <w:rPr>
                  <w:rFonts w:ascii="Calibri" w:hAnsi="Calibri" w:cs="Calibri"/>
                  <w:color w:val="000000"/>
                  <w:sz w:val="16"/>
                  <w:szCs w:val="16"/>
                </w:rPr>
                <w:t>7.09</w:t>
              </w:r>
            </w:ins>
          </w:p>
        </w:tc>
        <w:tc>
          <w:tcPr>
            <w:tcW w:w="454" w:type="dxa"/>
            <w:vAlign w:val="center"/>
            <w:tcPrChange w:id="24986" w:author="Στάθης Καπ" w:date="2023-03-09T07:09:00Z">
              <w:tcPr>
                <w:tcW w:w="454" w:type="dxa"/>
                <w:tcBorders>
                  <w:bottom w:val="single" w:sz="4" w:space="0" w:color="auto"/>
                </w:tcBorders>
                <w:vAlign w:val="bottom"/>
              </w:tcPr>
            </w:tcPrChange>
          </w:tcPr>
          <w:p w14:paraId="68C0ABD4" w14:textId="50C8CD35" w:rsidR="00494D04" w:rsidRPr="007E0F91" w:rsidRDefault="00494D04" w:rsidP="00494D04">
            <w:pPr>
              <w:jc w:val="center"/>
              <w:rPr>
                <w:ins w:id="24987" w:author="Στάθης Καπ" w:date="2023-03-09T06:10:00Z"/>
                <w:sz w:val="16"/>
                <w:szCs w:val="16"/>
              </w:rPr>
            </w:pPr>
            <w:ins w:id="24988"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24989" w:author="Στάθης Καπ" w:date="2023-03-09T07:09:00Z">
              <w:tcPr>
                <w:tcW w:w="461" w:type="dxa"/>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24990" w:author="Στάθης Καπ" w:date="2023-03-09T06:10:00Z"/>
                <w:sz w:val="16"/>
                <w:szCs w:val="16"/>
              </w:rPr>
            </w:pPr>
            <w:ins w:id="24991"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49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4993" w:author="Στάθης Καπ" w:date="2023-03-09T06:10:00Z"/>
          <w:trPrChange w:id="24994" w:author="Στάθης Καπ" w:date="2023-03-09T07:0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499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24996" w:author="Στάθης Καπ" w:date="2023-03-09T06:10:00Z"/>
                <w:rFonts w:ascii="Calibri" w:hAnsi="Calibri" w:cs="Calibri"/>
                <w:color w:val="000000"/>
                <w:sz w:val="16"/>
                <w:szCs w:val="16"/>
              </w:rPr>
            </w:pPr>
            <w:ins w:id="24997"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4998" w:author="Στάθης Καπ" w:date="2023-03-09T07:09:00Z">
              <w:tcPr>
                <w:tcW w:w="565" w:type="dxa"/>
                <w:tcBorders>
                  <w:left w:val="single" w:sz="4" w:space="0" w:color="auto"/>
                  <w:bottom w:val="single" w:sz="4" w:space="0" w:color="auto"/>
                </w:tcBorders>
              </w:tcPr>
            </w:tcPrChange>
          </w:tcPr>
          <w:p w14:paraId="1A62D1C3" w14:textId="01F25794" w:rsidR="00494D04" w:rsidRPr="007E0F91" w:rsidRDefault="00494D04" w:rsidP="00494D04">
            <w:pPr>
              <w:jc w:val="center"/>
              <w:rPr>
                <w:ins w:id="24999" w:author="Στάθης Καπ" w:date="2023-03-09T06:10:00Z"/>
                <w:sz w:val="16"/>
                <w:szCs w:val="16"/>
              </w:rPr>
            </w:pPr>
            <w:ins w:id="25000"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25001" w:author="Στάθης Καπ" w:date="2023-03-09T07:09:00Z">
              <w:tcPr>
                <w:tcW w:w="679" w:type="dxa"/>
                <w:tcBorders>
                  <w:bottom w:val="single" w:sz="4" w:space="0" w:color="auto"/>
                  <w:right w:val="single" w:sz="4" w:space="0" w:color="auto"/>
                </w:tcBorders>
              </w:tcPr>
            </w:tcPrChange>
          </w:tcPr>
          <w:p w14:paraId="5C15E800" w14:textId="7C2DE4C6" w:rsidR="00494D04" w:rsidRPr="007E0F91" w:rsidRDefault="00494D04" w:rsidP="00494D04">
            <w:pPr>
              <w:jc w:val="center"/>
              <w:rPr>
                <w:ins w:id="25002" w:author="Στάθης Καπ" w:date="2023-03-09T06:10:00Z"/>
                <w:sz w:val="16"/>
                <w:szCs w:val="16"/>
              </w:rPr>
            </w:pPr>
            <w:ins w:id="25003"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25004" w:author="Στάθης Καπ" w:date="2023-03-09T07:09:00Z">
              <w:tcPr>
                <w:tcW w:w="453" w:type="dxa"/>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25005" w:author="Στάθης Καπ" w:date="2023-03-09T06:10:00Z"/>
                <w:sz w:val="16"/>
                <w:szCs w:val="16"/>
              </w:rPr>
            </w:pPr>
            <w:ins w:id="25006"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25007" w:author="Στάθης Καπ" w:date="2023-03-09T07:09:00Z">
              <w:tcPr>
                <w:tcW w:w="708" w:type="dxa"/>
                <w:tcBorders>
                  <w:bottom w:val="single" w:sz="4" w:space="0" w:color="auto"/>
                </w:tcBorders>
                <w:vAlign w:val="center"/>
              </w:tcPr>
            </w:tcPrChange>
          </w:tcPr>
          <w:p w14:paraId="6AC50D0A" w14:textId="1D115839" w:rsidR="00494D04" w:rsidRPr="007E0F91" w:rsidRDefault="00494D04" w:rsidP="00494D04">
            <w:pPr>
              <w:jc w:val="center"/>
              <w:rPr>
                <w:ins w:id="25008" w:author="Στάθης Καπ" w:date="2023-03-09T06:10:00Z"/>
                <w:sz w:val="16"/>
                <w:szCs w:val="16"/>
              </w:rPr>
            </w:pPr>
            <w:ins w:id="25009"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25010" w:author="Στάθης Καπ" w:date="2023-03-09T07:09:00Z">
              <w:tcPr>
                <w:tcW w:w="652" w:type="dxa"/>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25011" w:author="Στάθης Καπ" w:date="2023-03-09T06:10:00Z"/>
                <w:sz w:val="16"/>
                <w:szCs w:val="16"/>
              </w:rPr>
            </w:pPr>
            <w:ins w:id="25012"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25013" w:author="Στάθης Καπ" w:date="2023-03-09T07:09:00Z">
              <w:tcPr>
                <w:tcW w:w="453" w:type="dxa"/>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25014" w:author="Στάθης Καπ" w:date="2023-03-09T06:10:00Z"/>
                <w:sz w:val="16"/>
                <w:szCs w:val="16"/>
              </w:rPr>
            </w:pPr>
            <w:ins w:id="25015"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25016" w:author="Στάθης Καπ" w:date="2023-03-09T07:09:00Z">
              <w:tcPr>
                <w:tcW w:w="454" w:type="dxa"/>
                <w:tcBorders>
                  <w:bottom w:val="single" w:sz="4" w:space="0" w:color="auto"/>
                </w:tcBorders>
                <w:vAlign w:val="center"/>
              </w:tcPr>
            </w:tcPrChange>
          </w:tcPr>
          <w:p w14:paraId="5D86DAA7" w14:textId="57FB0AD0" w:rsidR="00494D04" w:rsidRPr="007E0F91" w:rsidRDefault="00494D04" w:rsidP="00494D04">
            <w:pPr>
              <w:jc w:val="center"/>
              <w:rPr>
                <w:ins w:id="25017" w:author="Στάθης Καπ" w:date="2023-03-09T06:10:00Z"/>
                <w:sz w:val="16"/>
                <w:szCs w:val="16"/>
              </w:rPr>
            </w:pPr>
            <w:ins w:id="25018"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25019" w:author="Στάθης Καπ" w:date="2023-03-09T07:09:00Z">
              <w:tcPr>
                <w:tcW w:w="454" w:type="dxa"/>
                <w:tcBorders>
                  <w:bottom w:val="single" w:sz="4" w:space="0" w:color="auto"/>
                </w:tcBorders>
                <w:vAlign w:val="bottom"/>
              </w:tcPr>
            </w:tcPrChange>
          </w:tcPr>
          <w:p w14:paraId="197F2F6F" w14:textId="66BEC4C6" w:rsidR="00494D04" w:rsidRPr="007E0F91" w:rsidRDefault="00494D04" w:rsidP="00494D04">
            <w:pPr>
              <w:jc w:val="center"/>
              <w:rPr>
                <w:ins w:id="25020" w:author="Στάθης Καπ" w:date="2023-03-09T06:10:00Z"/>
                <w:sz w:val="16"/>
                <w:szCs w:val="16"/>
              </w:rPr>
            </w:pPr>
            <w:ins w:id="25021"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25022" w:author="Στάθης Καπ" w:date="2023-03-09T07:09:00Z">
              <w:tcPr>
                <w:tcW w:w="457" w:type="dxa"/>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25023" w:author="Στάθης Καπ" w:date="2023-03-09T06:10:00Z"/>
                <w:sz w:val="16"/>
                <w:szCs w:val="16"/>
              </w:rPr>
            </w:pPr>
            <w:ins w:id="25024"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25025" w:author="Στάθης Καπ" w:date="2023-03-09T07:09:00Z">
              <w:tcPr>
                <w:tcW w:w="453" w:type="dxa"/>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25026" w:author="Στάθης Καπ" w:date="2023-03-09T06:10:00Z"/>
                <w:sz w:val="16"/>
                <w:szCs w:val="16"/>
              </w:rPr>
            </w:pPr>
            <w:ins w:id="25027"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25028" w:author="Στάθης Καπ" w:date="2023-03-09T07:09:00Z">
              <w:tcPr>
                <w:tcW w:w="454" w:type="dxa"/>
                <w:tcBorders>
                  <w:bottom w:val="single" w:sz="4" w:space="0" w:color="auto"/>
                </w:tcBorders>
                <w:vAlign w:val="center"/>
              </w:tcPr>
            </w:tcPrChange>
          </w:tcPr>
          <w:p w14:paraId="6E551668" w14:textId="52584042" w:rsidR="00494D04" w:rsidRPr="007E0F91" w:rsidRDefault="00494D04" w:rsidP="00494D04">
            <w:pPr>
              <w:jc w:val="center"/>
              <w:rPr>
                <w:ins w:id="25029" w:author="Στάθης Καπ" w:date="2023-03-09T06:10:00Z"/>
                <w:sz w:val="16"/>
                <w:szCs w:val="16"/>
              </w:rPr>
            </w:pPr>
            <w:ins w:id="25030"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25031" w:author="Στάθης Καπ" w:date="2023-03-09T07:09:00Z">
              <w:tcPr>
                <w:tcW w:w="454" w:type="dxa"/>
                <w:tcBorders>
                  <w:bottom w:val="single" w:sz="4" w:space="0" w:color="auto"/>
                </w:tcBorders>
                <w:vAlign w:val="bottom"/>
              </w:tcPr>
            </w:tcPrChange>
          </w:tcPr>
          <w:p w14:paraId="51497543" w14:textId="62ECD6BD" w:rsidR="00494D04" w:rsidRPr="007E0F91" w:rsidRDefault="00494D04" w:rsidP="00494D04">
            <w:pPr>
              <w:jc w:val="center"/>
              <w:rPr>
                <w:ins w:id="25032" w:author="Στάθης Καπ" w:date="2023-03-09T06:10:00Z"/>
                <w:sz w:val="16"/>
                <w:szCs w:val="16"/>
              </w:rPr>
            </w:pPr>
            <w:ins w:id="25033"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25034" w:author="Στάθης Καπ" w:date="2023-03-09T07:09:00Z">
              <w:tcPr>
                <w:tcW w:w="454" w:type="dxa"/>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25035" w:author="Στάθης Καπ" w:date="2023-03-09T06:10:00Z"/>
                <w:sz w:val="16"/>
                <w:szCs w:val="16"/>
              </w:rPr>
            </w:pPr>
            <w:ins w:id="25036"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25037" w:author="Στάθης Καπ" w:date="2023-03-09T07:09:00Z">
              <w:tcPr>
                <w:tcW w:w="453" w:type="dxa"/>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25038" w:author="Στάθης Καπ" w:date="2023-03-09T06:10:00Z"/>
                <w:sz w:val="16"/>
                <w:szCs w:val="16"/>
              </w:rPr>
            </w:pPr>
            <w:ins w:id="25039"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25040" w:author="Στάθης Καπ" w:date="2023-03-09T07:09:00Z">
              <w:tcPr>
                <w:tcW w:w="454" w:type="dxa"/>
                <w:tcBorders>
                  <w:bottom w:val="single" w:sz="4" w:space="0" w:color="auto"/>
                </w:tcBorders>
                <w:vAlign w:val="center"/>
              </w:tcPr>
            </w:tcPrChange>
          </w:tcPr>
          <w:p w14:paraId="56FBF647" w14:textId="328A7BC3" w:rsidR="00494D04" w:rsidRPr="007E0F91" w:rsidRDefault="00494D04" w:rsidP="00494D04">
            <w:pPr>
              <w:jc w:val="center"/>
              <w:rPr>
                <w:ins w:id="25041" w:author="Στάθης Καπ" w:date="2023-03-09T06:10:00Z"/>
                <w:sz w:val="16"/>
                <w:szCs w:val="16"/>
              </w:rPr>
            </w:pPr>
            <w:ins w:id="25042"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25043" w:author="Στάθης Καπ" w:date="2023-03-09T07:09:00Z">
              <w:tcPr>
                <w:tcW w:w="454" w:type="dxa"/>
                <w:tcBorders>
                  <w:bottom w:val="single" w:sz="4" w:space="0" w:color="auto"/>
                </w:tcBorders>
                <w:vAlign w:val="bottom"/>
              </w:tcPr>
            </w:tcPrChange>
          </w:tcPr>
          <w:p w14:paraId="1B23E659" w14:textId="649470B2" w:rsidR="00494D04" w:rsidRPr="007E0F91" w:rsidRDefault="00494D04" w:rsidP="00494D04">
            <w:pPr>
              <w:jc w:val="center"/>
              <w:rPr>
                <w:ins w:id="25044" w:author="Στάθης Καπ" w:date="2023-03-09T06:10:00Z"/>
                <w:sz w:val="16"/>
                <w:szCs w:val="16"/>
              </w:rPr>
            </w:pPr>
            <w:ins w:id="25045"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25046" w:author="Στάθης Καπ" w:date="2023-03-09T07:09:00Z">
              <w:tcPr>
                <w:tcW w:w="461" w:type="dxa"/>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25047" w:author="Στάθης Καπ" w:date="2023-03-09T06:10:00Z"/>
                <w:sz w:val="16"/>
                <w:szCs w:val="16"/>
              </w:rPr>
            </w:pPr>
            <w:ins w:id="25048" w:author="Στάθης Καπ" w:date="2023-03-09T07:09:00Z">
              <w:r>
                <w:rPr>
                  <w:rFonts w:ascii="Calibri" w:hAnsi="Calibri" w:cs="Calibri"/>
                  <w:color w:val="000000"/>
                  <w:sz w:val="16"/>
                  <w:szCs w:val="16"/>
                </w:rPr>
                <w:t>51.05</w:t>
              </w:r>
            </w:ins>
          </w:p>
        </w:tc>
      </w:tr>
    </w:tbl>
    <w:p w14:paraId="637A9EBC" w14:textId="77777777" w:rsidR="006E3D2E" w:rsidRDefault="006E3D2E" w:rsidP="00AC6F02">
      <w:pPr>
        <w:rPr>
          <w:ins w:id="25049" w:author="Στάθης Καπ" w:date="2023-03-03T03:52:00Z"/>
        </w:rPr>
      </w:pPr>
    </w:p>
    <w:p w14:paraId="5C1DA55F" w14:textId="77777777" w:rsidR="00CD1347" w:rsidRDefault="00CD1347" w:rsidP="00F665AE">
      <w:pPr>
        <w:pStyle w:val="Caption"/>
        <w:keepNext/>
        <w:rPr>
          <w:ins w:id="25050" w:author="Στάθης Καπ" w:date="2023-03-03T04:12:00Z"/>
        </w:rPr>
      </w:pPr>
    </w:p>
    <w:p w14:paraId="77B60414" w14:textId="3F93B76C" w:rsidR="00F665AE" w:rsidRDefault="00F665AE">
      <w:pPr>
        <w:pStyle w:val="Caption"/>
        <w:keepNext/>
        <w:spacing w:after="0"/>
        <w:rPr>
          <w:ins w:id="25051" w:author="Στάθης Καπ" w:date="2023-03-03T03:58:00Z"/>
        </w:rPr>
        <w:pPrChange w:id="25052" w:author="Στάθης Καπ" w:date="2023-03-03T04:34:00Z">
          <w:pPr/>
        </w:pPrChange>
      </w:pPr>
      <w:ins w:id="25053" w:author="Στάθης Καπ" w:date="2023-03-03T03:58:00Z">
        <w:r>
          <w:t xml:space="preserve">Πίνακας </w:t>
        </w:r>
      </w:ins>
      <w:ins w:id="25054"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25055"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25056" w:author="Στάθης Καπ" w:date="2023-03-09T06:41:00Z">
        <w:r w:rsidR="00C36EAC">
          <w:rPr>
            <w:noProof/>
          </w:rPr>
          <w:t>11</w:t>
        </w:r>
        <w:r w:rsidR="00C36EAC">
          <w:fldChar w:fldCharType="end"/>
        </w:r>
      </w:ins>
      <w:ins w:id="25057"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505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25059"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25060"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25061" w:author="Στάθης Καπ" w:date="2023-03-03T03:57:00Z"/>
                <w:rFonts w:cstheme="minorHAnsi"/>
                <w:sz w:val="16"/>
                <w:szCs w:val="16"/>
              </w:rPr>
            </w:pPr>
            <w:ins w:id="25062"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25063" w:author="Στάθης Καπ" w:date="2023-03-03T03:57:00Z"/>
                <w:rFonts w:cstheme="minorHAnsi"/>
                <w:sz w:val="16"/>
                <w:szCs w:val="16"/>
              </w:rPr>
            </w:pPr>
            <w:ins w:id="25064"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25065" w:author="Στάθης Καπ" w:date="2023-03-03T03:57:00Z"/>
                <w:rFonts w:cstheme="minorHAnsi"/>
                <w:sz w:val="16"/>
                <w:szCs w:val="16"/>
              </w:rPr>
            </w:pPr>
            <w:ins w:id="25066"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25067" w:author="Στάθης Καπ" w:date="2023-03-03T03:57:00Z"/>
                <w:rFonts w:cstheme="minorHAnsi"/>
                <w:sz w:val="16"/>
                <w:szCs w:val="16"/>
              </w:rPr>
            </w:pPr>
            <w:ins w:id="25068"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25069" w:author="Στάθης Καπ" w:date="2023-03-03T03:57:00Z"/>
                <w:rFonts w:cstheme="minorHAnsi"/>
                <w:sz w:val="16"/>
                <w:szCs w:val="16"/>
              </w:rPr>
            </w:pPr>
            <w:ins w:id="25070"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25071" w:author="Στάθης Καπ" w:date="2023-03-03T03:57:00Z"/>
                <w:rFonts w:cstheme="minorHAnsi"/>
                <w:sz w:val="16"/>
                <w:szCs w:val="16"/>
              </w:rPr>
            </w:pPr>
            <w:ins w:id="25072"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250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074"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25075"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25076" w:author="Στάθης Καπ" w:date="2023-03-03T03:57:00Z"/>
                <w:sz w:val="16"/>
                <w:szCs w:val="16"/>
              </w:rPr>
            </w:pPr>
            <w:ins w:id="25077"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5078"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25079" w:author="Στάθης Καπ" w:date="2023-03-03T03:57:00Z"/>
                <w:rFonts w:cstheme="minorHAnsi"/>
                <w:sz w:val="16"/>
                <w:szCs w:val="16"/>
              </w:rPr>
            </w:pPr>
            <w:ins w:id="25080"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5081"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25082" w:author="Στάθης Καπ" w:date="2023-03-03T03:57:00Z"/>
                <w:rFonts w:cstheme="minorHAnsi"/>
                <w:sz w:val="16"/>
                <w:szCs w:val="16"/>
              </w:rPr>
            </w:pPr>
            <w:ins w:id="25083"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5084"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25085" w:author="Στάθης Καπ" w:date="2023-03-03T03:57:00Z"/>
                <w:rFonts w:cstheme="minorHAnsi"/>
                <w:sz w:val="16"/>
                <w:szCs w:val="16"/>
              </w:rPr>
            </w:pPr>
            <w:ins w:id="25086"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508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25088" w:author="Στάθης Καπ" w:date="2023-03-03T03:57:00Z"/>
                <w:rFonts w:cstheme="minorHAnsi"/>
                <w:sz w:val="16"/>
                <w:szCs w:val="16"/>
              </w:rPr>
            </w:pPr>
            <w:ins w:id="25089"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509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25091" w:author="Στάθης Καπ" w:date="2023-03-03T03:57:00Z"/>
                <w:rFonts w:cstheme="minorHAnsi"/>
                <w:sz w:val="16"/>
                <w:szCs w:val="16"/>
              </w:rPr>
            </w:pPr>
            <w:ins w:id="2509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5093"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25094" w:author="Στάθης Καπ" w:date="2023-03-03T03:57:00Z"/>
                <w:rFonts w:cstheme="minorHAnsi"/>
                <w:sz w:val="16"/>
                <w:szCs w:val="16"/>
              </w:rPr>
            </w:pPr>
            <w:ins w:id="25095"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509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25097" w:author="Στάθης Καπ" w:date="2023-03-03T03:57:00Z"/>
                <w:rFonts w:cstheme="minorHAnsi"/>
                <w:sz w:val="16"/>
                <w:szCs w:val="16"/>
              </w:rPr>
            </w:pPr>
            <w:ins w:id="25098"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509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25100" w:author="Στάθης Καπ" w:date="2023-03-03T03:57:00Z"/>
                <w:rFonts w:cstheme="minorHAnsi"/>
                <w:sz w:val="16"/>
                <w:szCs w:val="16"/>
              </w:rPr>
            </w:pPr>
            <w:ins w:id="25101"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5102"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25103" w:author="Στάθης Καπ" w:date="2023-03-03T03:57:00Z"/>
                <w:rFonts w:cstheme="minorHAnsi"/>
                <w:sz w:val="16"/>
                <w:szCs w:val="16"/>
              </w:rPr>
            </w:pPr>
            <w:ins w:id="25104"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510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25106" w:author="Στάθης Καπ" w:date="2023-03-03T03:57:00Z"/>
                <w:rFonts w:cstheme="minorHAnsi"/>
                <w:sz w:val="16"/>
                <w:szCs w:val="16"/>
              </w:rPr>
            </w:pPr>
            <w:ins w:id="25107"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510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25109" w:author="Στάθης Καπ" w:date="2023-03-03T03:57:00Z"/>
                <w:rFonts w:cstheme="minorHAnsi"/>
                <w:sz w:val="16"/>
                <w:szCs w:val="16"/>
              </w:rPr>
            </w:pPr>
            <w:ins w:id="25110"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5111"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25112" w:author="Στάθης Καπ" w:date="2023-03-03T03:57:00Z"/>
                <w:rFonts w:cstheme="minorHAnsi"/>
                <w:sz w:val="16"/>
                <w:szCs w:val="16"/>
              </w:rPr>
            </w:pPr>
            <w:ins w:id="25113"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511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25115" w:author="Στάθης Καπ" w:date="2023-03-03T03:57:00Z"/>
                <w:rFonts w:cstheme="minorHAnsi"/>
                <w:sz w:val="16"/>
                <w:szCs w:val="16"/>
              </w:rPr>
            </w:pPr>
            <w:ins w:id="25116"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511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25118" w:author="Στάθης Καπ" w:date="2023-03-03T03:57:00Z"/>
                <w:rFonts w:cstheme="minorHAnsi"/>
                <w:sz w:val="16"/>
                <w:szCs w:val="16"/>
              </w:rPr>
            </w:pPr>
            <w:ins w:id="25119" w:author="Στάθης Καπ" w:date="2023-03-03T03:57:00Z">
              <w:r w:rsidRPr="009748F7">
                <w:rPr>
                  <w:rFonts w:cstheme="minorHAnsi"/>
                  <w:sz w:val="16"/>
                  <w:szCs w:val="16"/>
                </w:rPr>
                <w:t>Gap (%) S=1</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251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121" w:author="Στάθης Καπ" w:date="2023-03-03T03:57:00Z"/>
        </w:trPr>
        <w:tc>
          <w:tcPr>
            <w:tcW w:w="515" w:type="dxa"/>
            <w:tcBorders>
              <w:top w:val="nil"/>
              <w:bottom w:val="nil"/>
              <w:right w:val="single" w:sz="4" w:space="0" w:color="auto"/>
            </w:tcBorders>
            <w:shd w:val="clear" w:color="auto" w:fill="E7E6E6" w:themeFill="background2"/>
            <w:vAlign w:val="bottom"/>
            <w:tcPrChange w:id="25122"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25123" w:author="Στάθης Καπ" w:date="2023-03-03T03:57:00Z"/>
                <w:sz w:val="16"/>
                <w:szCs w:val="16"/>
              </w:rPr>
            </w:pPr>
            <w:ins w:id="25124" w:author="Στάθης Καπ" w:date="2023-03-03T04:06:00Z">
              <w:r w:rsidRPr="00CD1347">
                <w:rPr>
                  <w:rFonts w:ascii="Calibri" w:hAnsi="Calibri" w:cs="Calibri"/>
                  <w:color w:val="000000"/>
                  <w:sz w:val="16"/>
                  <w:szCs w:val="16"/>
                  <w:rPrChange w:id="25125"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5126"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25127" w:author="Στάθης Καπ" w:date="2023-03-03T03:57:00Z"/>
                <w:rFonts w:cstheme="minorHAnsi"/>
                <w:sz w:val="16"/>
                <w:szCs w:val="16"/>
              </w:rPr>
            </w:pPr>
            <w:ins w:id="25128" w:author="Στάθης Καπ" w:date="2023-03-03T06:20:00Z">
              <w:r>
                <w:rPr>
                  <w:rFonts w:ascii="Calibri" w:hAnsi="Calibri" w:cs="Calibri"/>
                  <w:color w:val="000000"/>
                  <w:sz w:val="16"/>
                  <w:szCs w:val="16"/>
                </w:rPr>
                <w:t>660</w:t>
              </w:r>
            </w:ins>
          </w:p>
        </w:tc>
        <w:tc>
          <w:tcPr>
            <w:tcW w:w="855" w:type="dxa"/>
            <w:vAlign w:val="center"/>
            <w:tcPrChange w:id="25129" w:author="Στάθης Καπ" w:date="2023-03-03T06:26:00Z">
              <w:tcPr>
                <w:tcW w:w="855" w:type="dxa"/>
                <w:vAlign w:val="center"/>
              </w:tcPr>
            </w:tcPrChange>
          </w:tcPr>
          <w:p w14:paraId="1EEC385D" w14:textId="30349774" w:rsidR="00C87CFE" w:rsidRPr="00CD1347" w:rsidRDefault="00C87CFE" w:rsidP="00C87CFE">
            <w:pPr>
              <w:jc w:val="center"/>
              <w:rPr>
                <w:ins w:id="25130" w:author="Στάθης Καπ" w:date="2023-03-03T03:57:00Z"/>
                <w:rFonts w:cstheme="minorHAnsi"/>
                <w:sz w:val="16"/>
                <w:szCs w:val="16"/>
              </w:rPr>
            </w:pPr>
            <w:ins w:id="25131" w:author="Στάθης Καπ" w:date="2023-03-03T06:20:00Z">
              <w:r>
                <w:rPr>
                  <w:rFonts w:ascii="Calibri" w:hAnsi="Calibri" w:cs="Calibri"/>
                  <w:color w:val="000000"/>
                  <w:sz w:val="16"/>
                  <w:szCs w:val="16"/>
                </w:rPr>
                <w:t>650</w:t>
              </w:r>
            </w:ins>
          </w:p>
        </w:tc>
        <w:tc>
          <w:tcPr>
            <w:tcW w:w="544" w:type="dxa"/>
            <w:vAlign w:val="center"/>
            <w:tcPrChange w:id="25132" w:author="Στάθης Καπ" w:date="2023-03-03T06:26:00Z">
              <w:tcPr>
                <w:tcW w:w="544" w:type="dxa"/>
                <w:vAlign w:val="center"/>
              </w:tcPr>
            </w:tcPrChange>
          </w:tcPr>
          <w:p w14:paraId="673B01A1" w14:textId="44F80C69" w:rsidR="00C87CFE" w:rsidRPr="00CD1347" w:rsidRDefault="00C87CFE" w:rsidP="00C87CFE">
            <w:pPr>
              <w:jc w:val="center"/>
              <w:rPr>
                <w:ins w:id="25133" w:author="Στάθης Καπ" w:date="2023-03-03T03:57:00Z"/>
                <w:rFonts w:cstheme="minorHAnsi"/>
                <w:sz w:val="16"/>
                <w:szCs w:val="16"/>
              </w:rPr>
            </w:pPr>
            <w:ins w:id="25134" w:author="Στάθης Καπ" w:date="2023-03-03T06:20:00Z">
              <w:r>
                <w:rPr>
                  <w:rFonts w:ascii="Calibri" w:hAnsi="Calibri" w:cs="Calibri"/>
                  <w:color w:val="000000"/>
                  <w:sz w:val="16"/>
                  <w:szCs w:val="16"/>
                </w:rPr>
                <w:t>360</w:t>
              </w:r>
            </w:ins>
          </w:p>
        </w:tc>
        <w:tc>
          <w:tcPr>
            <w:tcW w:w="621" w:type="dxa"/>
            <w:vAlign w:val="center"/>
            <w:tcPrChange w:id="25135" w:author="Στάθης Καπ" w:date="2023-03-03T06:26:00Z">
              <w:tcPr>
                <w:tcW w:w="621" w:type="dxa"/>
                <w:vAlign w:val="center"/>
              </w:tcPr>
            </w:tcPrChange>
          </w:tcPr>
          <w:p w14:paraId="5DBA6004" w14:textId="6F7B14C4" w:rsidR="00C87CFE" w:rsidRPr="00CD1347" w:rsidRDefault="00C87CFE" w:rsidP="00C87CFE">
            <w:pPr>
              <w:jc w:val="center"/>
              <w:rPr>
                <w:ins w:id="25136" w:author="Στάθης Καπ" w:date="2023-03-03T03:57:00Z"/>
                <w:rFonts w:cstheme="minorHAnsi"/>
                <w:sz w:val="16"/>
                <w:szCs w:val="16"/>
              </w:rPr>
            </w:pPr>
            <w:ins w:id="25137" w:author="Στάθης Καπ" w:date="2023-03-03T06:20:00Z">
              <w:r>
                <w:rPr>
                  <w:rFonts w:ascii="Calibri" w:hAnsi="Calibri" w:cs="Calibri"/>
                  <w:color w:val="000000"/>
                  <w:sz w:val="16"/>
                  <w:szCs w:val="16"/>
                </w:rPr>
                <w:t>0.299</w:t>
              </w:r>
            </w:ins>
          </w:p>
        </w:tc>
        <w:tc>
          <w:tcPr>
            <w:tcW w:w="669" w:type="dxa"/>
            <w:vAlign w:val="center"/>
            <w:tcPrChange w:id="25138" w:author="Στάθης Καπ" w:date="2023-03-03T06:26:00Z">
              <w:tcPr>
                <w:tcW w:w="669" w:type="dxa"/>
                <w:vAlign w:val="center"/>
              </w:tcPr>
            </w:tcPrChange>
          </w:tcPr>
          <w:p w14:paraId="5202742F" w14:textId="5FD89C83" w:rsidR="00C87CFE" w:rsidRPr="00CD1347" w:rsidRDefault="00C87CFE" w:rsidP="00C87CFE">
            <w:pPr>
              <w:jc w:val="center"/>
              <w:rPr>
                <w:ins w:id="25139" w:author="Στάθης Καπ" w:date="2023-03-03T03:57:00Z"/>
                <w:rFonts w:cstheme="minorHAnsi"/>
                <w:sz w:val="16"/>
                <w:szCs w:val="16"/>
              </w:rPr>
            </w:pPr>
            <w:ins w:id="25140" w:author="Στάθης Καπ" w:date="2023-03-03T06:20:00Z">
              <w:r>
                <w:rPr>
                  <w:rFonts w:ascii="Calibri" w:hAnsi="Calibri" w:cstheme="minorHAnsi"/>
                  <w:color w:val="000000"/>
                  <w:sz w:val="16"/>
                  <w:szCs w:val="16"/>
                </w:rPr>
                <w:t>45.45</w:t>
              </w:r>
            </w:ins>
          </w:p>
        </w:tc>
        <w:tc>
          <w:tcPr>
            <w:tcW w:w="543" w:type="dxa"/>
            <w:vAlign w:val="center"/>
            <w:tcPrChange w:id="25141" w:author="Στάθης Καπ" w:date="2023-03-03T06:26:00Z">
              <w:tcPr>
                <w:tcW w:w="543" w:type="dxa"/>
                <w:vAlign w:val="center"/>
              </w:tcPr>
            </w:tcPrChange>
          </w:tcPr>
          <w:p w14:paraId="43301D25" w14:textId="58DD7375" w:rsidR="00C87CFE" w:rsidRPr="00CD1347" w:rsidRDefault="00C87CFE" w:rsidP="00C87CFE">
            <w:pPr>
              <w:jc w:val="center"/>
              <w:rPr>
                <w:ins w:id="25142" w:author="Στάθης Καπ" w:date="2023-03-03T03:57:00Z"/>
                <w:rFonts w:cstheme="minorHAnsi"/>
                <w:sz w:val="16"/>
                <w:szCs w:val="16"/>
              </w:rPr>
            </w:pPr>
            <w:ins w:id="25143" w:author="Στάθης Καπ" w:date="2023-03-03T06:20:00Z">
              <w:r>
                <w:rPr>
                  <w:rFonts w:ascii="Calibri" w:hAnsi="Calibri" w:cs="Calibri"/>
                  <w:color w:val="000000"/>
                  <w:sz w:val="16"/>
                  <w:szCs w:val="16"/>
                </w:rPr>
                <w:t>360</w:t>
              </w:r>
            </w:ins>
          </w:p>
        </w:tc>
        <w:tc>
          <w:tcPr>
            <w:tcW w:w="621" w:type="dxa"/>
            <w:vAlign w:val="center"/>
            <w:tcPrChange w:id="25144" w:author="Στάθης Καπ" w:date="2023-03-03T06:26:00Z">
              <w:tcPr>
                <w:tcW w:w="621" w:type="dxa"/>
                <w:vAlign w:val="center"/>
              </w:tcPr>
            </w:tcPrChange>
          </w:tcPr>
          <w:p w14:paraId="27DAE7C3" w14:textId="0C6F78DD" w:rsidR="00C87CFE" w:rsidRPr="00CD1347" w:rsidRDefault="00C87CFE" w:rsidP="00C87CFE">
            <w:pPr>
              <w:jc w:val="center"/>
              <w:rPr>
                <w:ins w:id="25145" w:author="Στάθης Καπ" w:date="2023-03-03T03:57:00Z"/>
                <w:rFonts w:cstheme="minorHAnsi"/>
                <w:sz w:val="16"/>
                <w:szCs w:val="16"/>
              </w:rPr>
            </w:pPr>
            <w:ins w:id="25146" w:author="Στάθης Καπ" w:date="2023-03-03T06:20:00Z">
              <w:r>
                <w:rPr>
                  <w:rFonts w:ascii="Calibri" w:hAnsi="Calibri" w:cs="Calibri"/>
                  <w:color w:val="000000"/>
                  <w:sz w:val="16"/>
                  <w:szCs w:val="16"/>
                </w:rPr>
                <w:t>0.21</w:t>
              </w:r>
            </w:ins>
          </w:p>
        </w:tc>
        <w:tc>
          <w:tcPr>
            <w:tcW w:w="669" w:type="dxa"/>
            <w:vAlign w:val="center"/>
            <w:tcPrChange w:id="25147" w:author="Στάθης Καπ" w:date="2023-03-03T06:26:00Z">
              <w:tcPr>
                <w:tcW w:w="669" w:type="dxa"/>
                <w:vAlign w:val="center"/>
              </w:tcPr>
            </w:tcPrChange>
          </w:tcPr>
          <w:p w14:paraId="13F9FD15" w14:textId="2B7C6844" w:rsidR="00C87CFE" w:rsidRPr="00CD1347" w:rsidRDefault="00C87CFE" w:rsidP="00C87CFE">
            <w:pPr>
              <w:jc w:val="center"/>
              <w:rPr>
                <w:ins w:id="25148" w:author="Στάθης Καπ" w:date="2023-03-03T03:57:00Z"/>
                <w:rFonts w:cstheme="minorHAnsi"/>
                <w:sz w:val="16"/>
                <w:szCs w:val="16"/>
              </w:rPr>
            </w:pPr>
            <w:ins w:id="25149" w:author="Στάθης Καπ" w:date="2023-03-03T06:20:00Z">
              <w:r>
                <w:rPr>
                  <w:rFonts w:ascii="Calibri" w:hAnsi="Calibri" w:cstheme="minorHAnsi"/>
                  <w:color w:val="000000"/>
                  <w:sz w:val="16"/>
                  <w:szCs w:val="16"/>
                </w:rPr>
                <w:t>0</w:t>
              </w:r>
            </w:ins>
          </w:p>
        </w:tc>
        <w:tc>
          <w:tcPr>
            <w:tcW w:w="508" w:type="dxa"/>
            <w:vAlign w:val="center"/>
            <w:tcPrChange w:id="25150" w:author="Στάθης Καπ" w:date="2023-03-03T06:26:00Z">
              <w:tcPr>
                <w:tcW w:w="508" w:type="dxa"/>
                <w:vAlign w:val="center"/>
              </w:tcPr>
            </w:tcPrChange>
          </w:tcPr>
          <w:p w14:paraId="786ECEEA" w14:textId="6E95482A" w:rsidR="00C87CFE" w:rsidRPr="00CD1347" w:rsidRDefault="00C87CFE" w:rsidP="00C87CFE">
            <w:pPr>
              <w:jc w:val="center"/>
              <w:rPr>
                <w:ins w:id="25151" w:author="Στάθης Καπ" w:date="2023-03-03T03:57:00Z"/>
                <w:rFonts w:cstheme="minorHAnsi"/>
                <w:sz w:val="16"/>
                <w:szCs w:val="16"/>
              </w:rPr>
            </w:pPr>
            <w:ins w:id="25152" w:author="Στάθης Καπ" w:date="2023-03-03T06:20:00Z">
              <w:r>
                <w:rPr>
                  <w:rFonts w:ascii="Calibri" w:hAnsi="Calibri" w:cs="Calibri"/>
                  <w:color w:val="000000"/>
                  <w:sz w:val="16"/>
                  <w:szCs w:val="16"/>
                </w:rPr>
                <w:t>330</w:t>
              </w:r>
            </w:ins>
          </w:p>
        </w:tc>
        <w:tc>
          <w:tcPr>
            <w:tcW w:w="541" w:type="dxa"/>
            <w:vAlign w:val="center"/>
            <w:tcPrChange w:id="25153" w:author="Στάθης Καπ" w:date="2023-03-03T06:26:00Z">
              <w:tcPr>
                <w:tcW w:w="541" w:type="dxa"/>
                <w:vAlign w:val="center"/>
              </w:tcPr>
            </w:tcPrChange>
          </w:tcPr>
          <w:p w14:paraId="4E04E15D" w14:textId="0CC34885" w:rsidR="00C87CFE" w:rsidRPr="00CD1347" w:rsidRDefault="00C87CFE" w:rsidP="00C87CFE">
            <w:pPr>
              <w:jc w:val="center"/>
              <w:rPr>
                <w:ins w:id="25154" w:author="Στάθης Καπ" w:date="2023-03-03T03:57:00Z"/>
                <w:rFonts w:cstheme="minorHAnsi"/>
                <w:sz w:val="16"/>
                <w:szCs w:val="16"/>
              </w:rPr>
            </w:pPr>
            <w:ins w:id="25155" w:author="Στάθης Καπ" w:date="2023-03-03T06:20:00Z">
              <w:r>
                <w:rPr>
                  <w:rFonts w:ascii="Calibri" w:hAnsi="Calibri" w:cs="Calibri"/>
                  <w:color w:val="000000"/>
                  <w:sz w:val="16"/>
                  <w:szCs w:val="16"/>
                </w:rPr>
                <w:t>0.203</w:t>
              </w:r>
            </w:ins>
          </w:p>
        </w:tc>
        <w:tc>
          <w:tcPr>
            <w:tcW w:w="589" w:type="dxa"/>
            <w:vAlign w:val="center"/>
            <w:tcPrChange w:id="25156" w:author="Στάθης Καπ" w:date="2023-03-03T06:26:00Z">
              <w:tcPr>
                <w:tcW w:w="589" w:type="dxa"/>
                <w:vAlign w:val="center"/>
              </w:tcPr>
            </w:tcPrChange>
          </w:tcPr>
          <w:p w14:paraId="2C469E74" w14:textId="3AC1D87B" w:rsidR="00C87CFE" w:rsidRPr="00CD1347" w:rsidRDefault="00C87CFE" w:rsidP="00C87CFE">
            <w:pPr>
              <w:jc w:val="center"/>
              <w:rPr>
                <w:ins w:id="25157" w:author="Στάθης Καπ" w:date="2023-03-03T03:57:00Z"/>
                <w:rFonts w:cstheme="minorHAnsi"/>
                <w:sz w:val="16"/>
                <w:szCs w:val="16"/>
              </w:rPr>
            </w:pPr>
            <w:ins w:id="25158" w:author="Στάθης Καπ" w:date="2023-03-03T06:20:00Z">
              <w:r>
                <w:rPr>
                  <w:rFonts w:ascii="Calibri" w:hAnsi="Calibri" w:cstheme="minorHAnsi"/>
                  <w:color w:val="000000"/>
                  <w:sz w:val="16"/>
                  <w:szCs w:val="16"/>
                </w:rPr>
                <w:t>8.33</w:t>
              </w:r>
            </w:ins>
          </w:p>
        </w:tc>
        <w:tc>
          <w:tcPr>
            <w:tcW w:w="463" w:type="dxa"/>
            <w:vAlign w:val="center"/>
            <w:tcPrChange w:id="25159" w:author="Στάθης Καπ" w:date="2023-03-03T06:26:00Z">
              <w:tcPr>
                <w:tcW w:w="463" w:type="dxa"/>
                <w:vAlign w:val="center"/>
              </w:tcPr>
            </w:tcPrChange>
          </w:tcPr>
          <w:p w14:paraId="2C3990AC" w14:textId="7D54EED4" w:rsidR="00C87CFE" w:rsidRPr="00CD1347" w:rsidRDefault="00C87CFE" w:rsidP="00C87CFE">
            <w:pPr>
              <w:jc w:val="center"/>
              <w:rPr>
                <w:ins w:id="25160" w:author="Στάθης Καπ" w:date="2023-03-03T03:57:00Z"/>
                <w:rFonts w:cstheme="minorHAnsi"/>
                <w:sz w:val="16"/>
                <w:szCs w:val="16"/>
              </w:rPr>
            </w:pPr>
            <w:ins w:id="25161" w:author="Στάθης Καπ" w:date="2023-03-03T06:20:00Z">
              <w:r>
                <w:rPr>
                  <w:rFonts w:ascii="Calibri" w:hAnsi="Calibri" w:cs="Calibri"/>
                  <w:color w:val="000000"/>
                  <w:sz w:val="16"/>
                  <w:szCs w:val="16"/>
                </w:rPr>
                <w:t>320</w:t>
              </w:r>
            </w:ins>
          </w:p>
        </w:tc>
        <w:tc>
          <w:tcPr>
            <w:tcW w:w="541" w:type="dxa"/>
            <w:vAlign w:val="center"/>
            <w:tcPrChange w:id="25162" w:author="Στάθης Καπ" w:date="2023-03-03T06:26:00Z">
              <w:tcPr>
                <w:tcW w:w="541" w:type="dxa"/>
                <w:vAlign w:val="center"/>
              </w:tcPr>
            </w:tcPrChange>
          </w:tcPr>
          <w:p w14:paraId="376FE9BB" w14:textId="4ABF9EC0" w:rsidR="00C87CFE" w:rsidRPr="00CD1347" w:rsidRDefault="00C87CFE" w:rsidP="00C87CFE">
            <w:pPr>
              <w:jc w:val="center"/>
              <w:rPr>
                <w:ins w:id="25163" w:author="Στάθης Καπ" w:date="2023-03-03T03:57:00Z"/>
                <w:rFonts w:cstheme="minorHAnsi"/>
                <w:sz w:val="16"/>
                <w:szCs w:val="16"/>
              </w:rPr>
            </w:pPr>
            <w:ins w:id="25164" w:author="Στάθης Καπ" w:date="2023-03-03T06:20:00Z">
              <w:r>
                <w:rPr>
                  <w:rFonts w:ascii="Calibri" w:hAnsi="Calibri" w:cs="Calibri"/>
                  <w:color w:val="000000"/>
                  <w:sz w:val="16"/>
                  <w:szCs w:val="16"/>
                </w:rPr>
                <w:t>0.222</w:t>
              </w:r>
            </w:ins>
          </w:p>
        </w:tc>
        <w:tc>
          <w:tcPr>
            <w:tcW w:w="589" w:type="dxa"/>
            <w:vAlign w:val="center"/>
            <w:tcPrChange w:id="25165" w:author="Στάθης Καπ" w:date="2023-03-03T06:26:00Z">
              <w:tcPr>
                <w:tcW w:w="589" w:type="dxa"/>
                <w:vAlign w:val="center"/>
              </w:tcPr>
            </w:tcPrChange>
          </w:tcPr>
          <w:p w14:paraId="5B667D34" w14:textId="343A139A" w:rsidR="00C87CFE" w:rsidRPr="00CD1347" w:rsidRDefault="00C87CFE" w:rsidP="00C87CFE">
            <w:pPr>
              <w:jc w:val="center"/>
              <w:rPr>
                <w:ins w:id="25166" w:author="Στάθης Καπ" w:date="2023-03-03T03:57:00Z"/>
                <w:rFonts w:cstheme="minorHAnsi"/>
                <w:sz w:val="16"/>
                <w:szCs w:val="16"/>
              </w:rPr>
            </w:pPr>
            <w:ins w:id="25167"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251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169" w:author="Στάθης Καπ" w:date="2023-03-03T03:57:00Z"/>
        </w:trPr>
        <w:tc>
          <w:tcPr>
            <w:tcW w:w="515" w:type="dxa"/>
            <w:tcBorders>
              <w:top w:val="nil"/>
              <w:bottom w:val="nil"/>
              <w:right w:val="single" w:sz="4" w:space="0" w:color="auto"/>
            </w:tcBorders>
            <w:shd w:val="clear" w:color="auto" w:fill="E7E6E6" w:themeFill="background2"/>
            <w:vAlign w:val="bottom"/>
            <w:tcPrChange w:id="25170" w:author="Στάθης Καπ" w:date="2023-03-03T06:26:00Z">
              <w:tcPr>
                <w:tcW w:w="515" w:type="dxa"/>
                <w:vAlign w:val="bottom"/>
              </w:tcPr>
            </w:tcPrChange>
          </w:tcPr>
          <w:p w14:paraId="354B3361" w14:textId="57FA7023" w:rsidR="00C87CFE" w:rsidRPr="00CD1347" w:rsidRDefault="00C87CFE" w:rsidP="00C87CFE">
            <w:pPr>
              <w:jc w:val="center"/>
              <w:rPr>
                <w:ins w:id="25171" w:author="Στάθης Καπ" w:date="2023-03-03T03:57:00Z"/>
                <w:sz w:val="16"/>
                <w:szCs w:val="16"/>
              </w:rPr>
            </w:pPr>
            <w:ins w:id="25172" w:author="Στάθης Καπ" w:date="2023-03-03T04:06:00Z">
              <w:r w:rsidRPr="00CD1347">
                <w:rPr>
                  <w:rFonts w:ascii="Calibri" w:hAnsi="Calibri" w:cs="Calibri"/>
                  <w:color w:val="000000"/>
                  <w:sz w:val="16"/>
                  <w:szCs w:val="16"/>
                  <w:rPrChange w:id="25173"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5174" w:author="Στάθης Καπ" w:date="2023-03-03T06:26:00Z">
              <w:tcPr>
                <w:tcW w:w="560" w:type="dxa"/>
              </w:tcPr>
            </w:tcPrChange>
          </w:tcPr>
          <w:p w14:paraId="20FEDEFD" w14:textId="599BC4FC" w:rsidR="00C87CFE" w:rsidRPr="00CD1347" w:rsidRDefault="00C87CFE" w:rsidP="00C87CFE">
            <w:pPr>
              <w:jc w:val="center"/>
              <w:rPr>
                <w:ins w:id="25175" w:author="Στάθης Καπ" w:date="2023-03-03T03:57:00Z"/>
                <w:rFonts w:cstheme="minorHAnsi"/>
                <w:sz w:val="16"/>
                <w:szCs w:val="16"/>
              </w:rPr>
            </w:pPr>
            <w:ins w:id="25176" w:author="Στάθης Καπ" w:date="2023-03-03T06:20:00Z">
              <w:r>
                <w:rPr>
                  <w:rFonts w:ascii="Calibri" w:hAnsi="Calibri" w:cs="Calibri"/>
                  <w:color w:val="000000"/>
                  <w:sz w:val="16"/>
                  <w:szCs w:val="16"/>
                </w:rPr>
                <w:t>720</w:t>
              </w:r>
            </w:ins>
          </w:p>
        </w:tc>
        <w:tc>
          <w:tcPr>
            <w:tcW w:w="855" w:type="dxa"/>
            <w:vAlign w:val="center"/>
            <w:tcPrChange w:id="25177" w:author="Στάθης Καπ" w:date="2023-03-03T06:26:00Z">
              <w:tcPr>
                <w:tcW w:w="855" w:type="dxa"/>
              </w:tcPr>
            </w:tcPrChange>
          </w:tcPr>
          <w:p w14:paraId="6CBD6613" w14:textId="19CFF1FB" w:rsidR="00C87CFE" w:rsidRPr="00CD1347" w:rsidRDefault="00C87CFE" w:rsidP="00C87CFE">
            <w:pPr>
              <w:jc w:val="center"/>
              <w:rPr>
                <w:ins w:id="25178" w:author="Στάθης Καπ" w:date="2023-03-03T03:57:00Z"/>
                <w:rFonts w:cstheme="minorHAnsi"/>
                <w:sz w:val="16"/>
                <w:szCs w:val="16"/>
              </w:rPr>
            </w:pPr>
            <w:ins w:id="25179" w:author="Στάθης Καπ" w:date="2023-03-03T06:20:00Z">
              <w:r>
                <w:rPr>
                  <w:rFonts w:ascii="Calibri" w:hAnsi="Calibri" w:cs="Calibri"/>
                  <w:color w:val="000000"/>
                  <w:sz w:val="16"/>
                  <w:szCs w:val="16"/>
                </w:rPr>
                <w:t>700</w:t>
              </w:r>
            </w:ins>
          </w:p>
        </w:tc>
        <w:tc>
          <w:tcPr>
            <w:tcW w:w="544" w:type="dxa"/>
            <w:vAlign w:val="center"/>
            <w:tcPrChange w:id="25180" w:author="Στάθης Καπ" w:date="2023-03-03T06:26:00Z">
              <w:tcPr>
                <w:tcW w:w="544" w:type="dxa"/>
                <w:vAlign w:val="bottom"/>
              </w:tcPr>
            </w:tcPrChange>
          </w:tcPr>
          <w:p w14:paraId="3901E2C2" w14:textId="0DA3A0E1" w:rsidR="00C87CFE" w:rsidRPr="00CD1347" w:rsidRDefault="00C87CFE" w:rsidP="00C87CFE">
            <w:pPr>
              <w:jc w:val="center"/>
              <w:rPr>
                <w:ins w:id="25181" w:author="Στάθης Καπ" w:date="2023-03-03T03:57:00Z"/>
                <w:rFonts w:cstheme="minorHAnsi"/>
                <w:sz w:val="16"/>
                <w:szCs w:val="16"/>
              </w:rPr>
            </w:pPr>
            <w:ins w:id="25182" w:author="Στάθης Καπ" w:date="2023-03-03T06:20:00Z">
              <w:r>
                <w:rPr>
                  <w:rFonts w:ascii="Calibri" w:hAnsi="Calibri" w:cs="Calibri"/>
                  <w:color w:val="000000"/>
                  <w:sz w:val="16"/>
                  <w:szCs w:val="16"/>
                </w:rPr>
                <w:t>580</w:t>
              </w:r>
            </w:ins>
          </w:p>
        </w:tc>
        <w:tc>
          <w:tcPr>
            <w:tcW w:w="621" w:type="dxa"/>
            <w:vAlign w:val="center"/>
            <w:tcPrChange w:id="25183" w:author="Στάθης Καπ" w:date="2023-03-03T06:26:00Z">
              <w:tcPr>
                <w:tcW w:w="621" w:type="dxa"/>
                <w:vAlign w:val="bottom"/>
              </w:tcPr>
            </w:tcPrChange>
          </w:tcPr>
          <w:p w14:paraId="1865100F" w14:textId="419A8C95" w:rsidR="00C87CFE" w:rsidRPr="00CD1347" w:rsidRDefault="00C87CFE" w:rsidP="00C87CFE">
            <w:pPr>
              <w:jc w:val="center"/>
              <w:rPr>
                <w:ins w:id="25184" w:author="Στάθης Καπ" w:date="2023-03-03T03:57:00Z"/>
                <w:rFonts w:cstheme="minorHAnsi"/>
                <w:sz w:val="16"/>
                <w:szCs w:val="16"/>
              </w:rPr>
            </w:pPr>
            <w:ins w:id="25185" w:author="Στάθης Καπ" w:date="2023-03-03T06:20:00Z">
              <w:r>
                <w:rPr>
                  <w:rFonts w:ascii="Calibri" w:hAnsi="Calibri" w:cs="Calibri"/>
                  <w:color w:val="000000"/>
                  <w:sz w:val="16"/>
                  <w:szCs w:val="16"/>
                </w:rPr>
                <w:t>0.57</w:t>
              </w:r>
            </w:ins>
          </w:p>
        </w:tc>
        <w:tc>
          <w:tcPr>
            <w:tcW w:w="669" w:type="dxa"/>
            <w:vAlign w:val="center"/>
            <w:tcPrChange w:id="25186" w:author="Στάθης Καπ" w:date="2023-03-03T06:26:00Z">
              <w:tcPr>
                <w:tcW w:w="669" w:type="dxa"/>
                <w:vAlign w:val="center"/>
              </w:tcPr>
            </w:tcPrChange>
          </w:tcPr>
          <w:p w14:paraId="7825D248" w14:textId="6110144E" w:rsidR="00C87CFE" w:rsidRPr="00CD1347" w:rsidRDefault="00C87CFE" w:rsidP="00C87CFE">
            <w:pPr>
              <w:jc w:val="center"/>
              <w:rPr>
                <w:ins w:id="25187" w:author="Στάθης Καπ" w:date="2023-03-03T03:57:00Z"/>
                <w:rFonts w:cstheme="minorHAnsi"/>
                <w:sz w:val="16"/>
                <w:szCs w:val="16"/>
              </w:rPr>
            </w:pPr>
            <w:ins w:id="25188" w:author="Στάθης Καπ" w:date="2023-03-03T06:20:00Z">
              <w:r>
                <w:rPr>
                  <w:rFonts w:ascii="Calibri" w:hAnsi="Calibri" w:cstheme="minorHAnsi"/>
                  <w:color w:val="000000"/>
                  <w:sz w:val="16"/>
                  <w:szCs w:val="16"/>
                </w:rPr>
                <w:t>19.44</w:t>
              </w:r>
            </w:ins>
          </w:p>
        </w:tc>
        <w:tc>
          <w:tcPr>
            <w:tcW w:w="543" w:type="dxa"/>
            <w:vAlign w:val="center"/>
            <w:tcPrChange w:id="25189" w:author="Στάθης Καπ" w:date="2023-03-03T06:26:00Z">
              <w:tcPr>
                <w:tcW w:w="543" w:type="dxa"/>
                <w:vAlign w:val="bottom"/>
              </w:tcPr>
            </w:tcPrChange>
          </w:tcPr>
          <w:p w14:paraId="5E011542" w14:textId="1CC58D82" w:rsidR="00C87CFE" w:rsidRPr="00CD1347" w:rsidRDefault="00C87CFE" w:rsidP="00C87CFE">
            <w:pPr>
              <w:jc w:val="center"/>
              <w:rPr>
                <w:ins w:id="25190" w:author="Στάθης Καπ" w:date="2023-03-03T03:57:00Z"/>
                <w:rFonts w:cstheme="minorHAnsi"/>
                <w:sz w:val="16"/>
                <w:szCs w:val="16"/>
              </w:rPr>
            </w:pPr>
            <w:ins w:id="25191" w:author="Στάθης Καπ" w:date="2023-03-03T06:20:00Z">
              <w:r>
                <w:rPr>
                  <w:rFonts w:ascii="Calibri" w:hAnsi="Calibri" w:cs="Calibri"/>
                  <w:color w:val="000000"/>
                  <w:sz w:val="16"/>
                  <w:szCs w:val="16"/>
                </w:rPr>
                <w:t>530</w:t>
              </w:r>
            </w:ins>
          </w:p>
        </w:tc>
        <w:tc>
          <w:tcPr>
            <w:tcW w:w="621" w:type="dxa"/>
            <w:vAlign w:val="center"/>
            <w:tcPrChange w:id="25192" w:author="Στάθης Καπ" w:date="2023-03-03T06:26:00Z">
              <w:tcPr>
                <w:tcW w:w="621" w:type="dxa"/>
                <w:vAlign w:val="bottom"/>
              </w:tcPr>
            </w:tcPrChange>
          </w:tcPr>
          <w:p w14:paraId="6A995D9D" w14:textId="60235316" w:rsidR="00C87CFE" w:rsidRPr="00CD1347" w:rsidRDefault="00C87CFE" w:rsidP="00C87CFE">
            <w:pPr>
              <w:jc w:val="center"/>
              <w:rPr>
                <w:ins w:id="25193" w:author="Στάθης Καπ" w:date="2023-03-03T03:57:00Z"/>
                <w:rFonts w:cstheme="minorHAnsi"/>
                <w:sz w:val="16"/>
                <w:szCs w:val="16"/>
              </w:rPr>
            </w:pPr>
            <w:ins w:id="25194" w:author="Στάθης Καπ" w:date="2023-03-03T06:20:00Z">
              <w:r>
                <w:rPr>
                  <w:rFonts w:ascii="Calibri" w:hAnsi="Calibri" w:cs="Calibri"/>
                  <w:color w:val="000000"/>
                  <w:sz w:val="16"/>
                  <w:szCs w:val="16"/>
                </w:rPr>
                <w:t>0.223</w:t>
              </w:r>
            </w:ins>
          </w:p>
        </w:tc>
        <w:tc>
          <w:tcPr>
            <w:tcW w:w="669" w:type="dxa"/>
            <w:vAlign w:val="center"/>
            <w:tcPrChange w:id="25195" w:author="Στάθης Καπ" w:date="2023-03-03T06:26:00Z">
              <w:tcPr>
                <w:tcW w:w="669" w:type="dxa"/>
                <w:vAlign w:val="center"/>
              </w:tcPr>
            </w:tcPrChange>
          </w:tcPr>
          <w:p w14:paraId="18A94BAB" w14:textId="463760B0" w:rsidR="00C87CFE" w:rsidRPr="00CD1347" w:rsidRDefault="00C87CFE" w:rsidP="00C87CFE">
            <w:pPr>
              <w:jc w:val="center"/>
              <w:rPr>
                <w:ins w:id="25196" w:author="Στάθης Καπ" w:date="2023-03-03T03:57:00Z"/>
                <w:rFonts w:cstheme="minorHAnsi"/>
                <w:sz w:val="16"/>
                <w:szCs w:val="16"/>
              </w:rPr>
            </w:pPr>
            <w:ins w:id="25197" w:author="Στάθης Καπ" w:date="2023-03-03T06:20:00Z">
              <w:r>
                <w:rPr>
                  <w:rFonts w:ascii="Calibri" w:hAnsi="Calibri" w:cstheme="minorHAnsi"/>
                  <w:color w:val="000000"/>
                  <w:sz w:val="16"/>
                  <w:szCs w:val="16"/>
                </w:rPr>
                <w:t>8.62</w:t>
              </w:r>
            </w:ins>
          </w:p>
        </w:tc>
        <w:tc>
          <w:tcPr>
            <w:tcW w:w="508" w:type="dxa"/>
            <w:vAlign w:val="center"/>
            <w:tcPrChange w:id="25198" w:author="Στάθης Καπ" w:date="2023-03-03T06:26:00Z">
              <w:tcPr>
                <w:tcW w:w="508" w:type="dxa"/>
                <w:vAlign w:val="bottom"/>
              </w:tcPr>
            </w:tcPrChange>
          </w:tcPr>
          <w:p w14:paraId="31C8ADB9" w14:textId="6DC7BE23" w:rsidR="00C87CFE" w:rsidRPr="00CD1347" w:rsidRDefault="00C87CFE" w:rsidP="00C87CFE">
            <w:pPr>
              <w:jc w:val="center"/>
              <w:rPr>
                <w:ins w:id="25199" w:author="Στάθης Καπ" w:date="2023-03-03T03:57:00Z"/>
                <w:rFonts w:cstheme="minorHAnsi"/>
                <w:sz w:val="16"/>
                <w:szCs w:val="16"/>
              </w:rPr>
            </w:pPr>
            <w:ins w:id="25200" w:author="Στάθης Καπ" w:date="2023-03-03T06:20:00Z">
              <w:r>
                <w:rPr>
                  <w:rFonts w:ascii="Calibri" w:hAnsi="Calibri" w:cs="Calibri"/>
                  <w:color w:val="000000"/>
                  <w:sz w:val="16"/>
                  <w:szCs w:val="16"/>
                </w:rPr>
                <w:t>520</w:t>
              </w:r>
            </w:ins>
          </w:p>
        </w:tc>
        <w:tc>
          <w:tcPr>
            <w:tcW w:w="541" w:type="dxa"/>
            <w:vAlign w:val="center"/>
            <w:tcPrChange w:id="25201" w:author="Στάθης Καπ" w:date="2023-03-03T06:26:00Z">
              <w:tcPr>
                <w:tcW w:w="541" w:type="dxa"/>
                <w:vAlign w:val="bottom"/>
              </w:tcPr>
            </w:tcPrChange>
          </w:tcPr>
          <w:p w14:paraId="7ABD5A6F" w14:textId="0D02AC74" w:rsidR="00C87CFE" w:rsidRPr="00CD1347" w:rsidRDefault="00C87CFE" w:rsidP="00C87CFE">
            <w:pPr>
              <w:jc w:val="center"/>
              <w:rPr>
                <w:ins w:id="25202" w:author="Στάθης Καπ" w:date="2023-03-03T03:57:00Z"/>
                <w:rFonts w:cstheme="minorHAnsi"/>
                <w:sz w:val="16"/>
                <w:szCs w:val="16"/>
              </w:rPr>
            </w:pPr>
            <w:ins w:id="25203" w:author="Στάθης Καπ" w:date="2023-03-03T06:20:00Z">
              <w:r>
                <w:rPr>
                  <w:rFonts w:ascii="Calibri" w:hAnsi="Calibri" w:cs="Calibri"/>
                  <w:color w:val="000000"/>
                  <w:sz w:val="16"/>
                  <w:szCs w:val="16"/>
                </w:rPr>
                <w:t>0.226</w:t>
              </w:r>
            </w:ins>
          </w:p>
        </w:tc>
        <w:tc>
          <w:tcPr>
            <w:tcW w:w="589" w:type="dxa"/>
            <w:vAlign w:val="center"/>
            <w:tcPrChange w:id="25204" w:author="Στάθης Καπ" w:date="2023-03-03T06:26:00Z">
              <w:tcPr>
                <w:tcW w:w="589" w:type="dxa"/>
                <w:vAlign w:val="center"/>
              </w:tcPr>
            </w:tcPrChange>
          </w:tcPr>
          <w:p w14:paraId="4D43586C" w14:textId="3A9EA446" w:rsidR="00C87CFE" w:rsidRPr="00CD1347" w:rsidRDefault="00C87CFE" w:rsidP="00C87CFE">
            <w:pPr>
              <w:jc w:val="center"/>
              <w:rPr>
                <w:ins w:id="25205" w:author="Στάθης Καπ" w:date="2023-03-03T03:57:00Z"/>
                <w:rFonts w:cstheme="minorHAnsi"/>
                <w:sz w:val="16"/>
                <w:szCs w:val="16"/>
              </w:rPr>
            </w:pPr>
            <w:ins w:id="25206" w:author="Στάθης Καπ" w:date="2023-03-03T06:20:00Z">
              <w:r>
                <w:rPr>
                  <w:rFonts w:ascii="Calibri" w:hAnsi="Calibri" w:cstheme="minorHAnsi"/>
                  <w:color w:val="000000"/>
                  <w:sz w:val="16"/>
                  <w:szCs w:val="16"/>
                </w:rPr>
                <w:t>10.34</w:t>
              </w:r>
            </w:ins>
          </w:p>
        </w:tc>
        <w:tc>
          <w:tcPr>
            <w:tcW w:w="463" w:type="dxa"/>
            <w:vAlign w:val="center"/>
            <w:tcPrChange w:id="25207" w:author="Στάθης Καπ" w:date="2023-03-03T06:26:00Z">
              <w:tcPr>
                <w:tcW w:w="463" w:type="dxa"/>
                <w:vAlign w:val="bottom"/>
              </w:tcPr>
            </w:tcPrChange>
          </w:tcPr>
          <w:p w14:paraId="2BA40A11" w14:textId="6B3586B4" w:rsidR="00C87CFE" w:rsidRPr="00CD1347" w:rsidRDefault="00C87CFE" w:rsidP="00C87CFE">
            <w:pPr>
              <w:jc w:val="center"/>
              <w:rPr>
                <w:ins w:id="25208" w:author="Στάθης Καπ" w:date="2023-03-03T03:57:00Z"/>
                <w:rFonts w:cstheme="minorHAnsi"/>
                <w:sz w:val="16"/>
                <w:szCs w:val="16"/>
              </w:rPr>
            </w:pPr>
            <w:ins w:id="25209" w:author="Στάθης Καπ" w:date="2023-03-03T06:20:00Z">
              <w:r>
                <w:rPr>
                  <w:rFonts w:ascii="Calibri" w:hAnsi="Calibri" w:cs="Calibri"/>
                  <w:color w:val="000000"/>
                  <w:sz w:val="16"/>
                  <w:szCs w:val="16"/>
                </w:rPr>
                <w:t>460</w:t>
              </w:r>
            </w:ins>
          </w:p>
        </w:tc>
        <w:tc>
          <w:tcPr>
            <w:tcW w:w="541" w:type="dxa"/>
            <w:vAlign w:val="center"/>
            <w:tcPrChange w:id="25210" w:author="Στάθης Καπ" w:date="2023-03-03T06:26:00Z">
              <w:tcPr>
                <w:tcW w:w="541" w:type="dxa"/>
                <w:vAlign w:val="bottom"/>
              </w:tcPr>
            </w:tcPrChange>
          </w:tcPr>
          <w:p w14:paraId="4F22F80E" w14:textId="0D96FD64" w:rsidR="00C87CFE" w:rsidRPr="00CD1347" w:rsidRDefault="00C87CFE" w:rsidP="00C87CFE">
            <w:pPr>
              <w:jc w:val="center"/>
              <w:rPr>
                <w:ins w:id="25211" w:author="Στάθης Καπ" w:date="2023-03-03T03:57:00Z"/>
                <w:rFonts w:cstheme="minorHAnsi"/>
                <w:sz w:val="16"/>
                <w:szCs w:val="16"/>
              </w:rPr>
            </w:pPr>
            <w:ins w:id="25212" w:author="Στάθης Καπ" w:date="2023-03-03T06:20:00Z">
              <w:r>
                <w:rPr>
                  <w:rFonts w:ascii="Calibri" w:hAnsi="Calibri" w:cs="Calibri"/>
                  <w:color w:val="000000"/>
                  <w:sz w:val="16"/>
                  <w:szCs w:val="16"/>
                </w:rPr>
                <w:t>0.248</w:t>
              </w:r>
            </w:ins>
          </w:p>
        </w:tc>
        <w:tc>
          <w:tcPr>
            <w:tcW w:w="589" w:type="dxa"/>
            <w:vAlign w:val="center"/>
            <w:tcPrChange w:id="25213" w:author="Στάθης Καπ" w:date="2023-03-03T06:26:00Z">
              <w:tcPr>
                <w:tcW w:w="589" w:type="dxa"/>
                <w:vAlign w:val="center"/>
              </w:tcPr>
            </w:tcPrChange>
          </w:tcPr>
          <w:p w14:paraId="0B930EAD" w14:textId="748393B5" w:rsidR="00C87CFE" w:rsidRPr="00CD1347" w:rsidRDefault="00C87CFE" w:rsidP="00C87CFE">
            <w:pPr>
              <w:jc w:val="center"/>
              <w:rPr>
                <w:ins w:id="25214" w:author="Στάθης Καπ" w:date="2023-03-03T03:57:00Z"/>
                <w:rFonts w:cstheme="minorHAnsi"/>
                <w:sz w:val="16"/>
                <w:szCs w:val="16"/>
              </w:rPr>
            </w:pPr>
            <w:ins w:id="25215"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252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217" w:author="Στάθης Καπ" w:date="2023-03-03T03:57:00Z"/>
        </w:trPr>
        <w:tc>
          <w:tcPr>
            <w:tcW w:w="515" w:type="dxa"/>
            <w:tcBorders>
              <w:top w:val="nil"/>
              <w:bottom w:val="nil"/>
              <w:right w:val="single" w:sz="4" w:space="0" w:color="auto"/>
            </w:tcBorders>
            <w:shd w:val="clear" w:color="auto" w:fill="E7E6E6" w:themeFill="background2"/>
            <w:vAlign w:val="bottom"/>
            <w:tcPrChange w:id="25218" w:author="Στάθης Καπ" w:date="2023-03-03T06:26:00Z">
              <w:tcPr>
                <w:tcW w:w="515" w:type="dxa"/>
                <w:vAlign w:val="bottom"/>
              </w:tcPr>
            </w:tcPrChange>
          </w:tcPr>
          <w:p w14:paraId="4CECC87D" w14:textId="04FE0A05" w:rsidR="00C87CFE" w:rsidRPr="00CD1347" w:rsidRDefault="00C87CFE" w:rsidP="00C87CFE">
            <w:pPr>
              <w:jc w:val="center"/>
              <w:rPr>
                <w:ins w:id="25219" w:author="Στάθης Καπ" w:date="2023-03-03T03:57:00Z"/>
                <w:sz w:val="16"/>
                <w:szCs w:val="16"/>
              </w:rPr>
            </w:pPr>
            <w:ins w:id="25220" w:author="Στάθης Καπ" w:date="2023-03-03T04:06:00Z">
              <w:r w:rsidRPr="00CD1347">
                <w:rPr>
                  <w:rFonts w:ascii="Calibri" w:hAnsi="Calibri" w:cs="Calibri"/>
                  <w:color w:val="000000"/>
                  <w:sz w:val="16"/>
                  <w:szCs w:val="16"/>
                  <w:rPrChange w:id="25221"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5222" w:author="Στάθης Καπ" w:date="2023-03-03T06:26:00Z">
              <w:tcPr>
                <w:tcW w:w="560" w:type="dxa"/>
              </w:tcPr>
            </w:tcPrChange>
          </w:tcPr>
          <w:p w14:paraId="32D4445E" w14:textId="35F57C34" w:rsidR="00C87CFE" w:rsidRPr="00CD1347" w:rsidRDefault="00C87CFE" w:rsidP="00C87CFE">
            <w:pPr>
              <w:jc w:val="center"/>
              <w:rPr>
                <w:ins w:id="25223" w:author="Στάθης Καπ" w:date="2023-03-03T03:57:00Z"/>
                <w:rFonts w:cstheme="minorHAnsi"/>
                <w:sz w:val="16"/>
                <w:szCs w:val="16"/>
              </w:rPr>
            </w:pPr>
            <w:ins w:id="25224" w:author="Στάθης Καπ" w:date="2023-03-03T06:20:00Z">
              <w:r>
                <w:rPr>
                  <w:rFonts w:ascii="Calibri" w:hAnsi="Calibri" w:cs="Calibri"/>
                  <w:color w:val="000000"/>
                  <w:sz w:val="16"/>
                  <w:szCs w:val="16"/>
                </w:rPr>
                <w:t>760</w:t>
              </w:r>
            </w:ins>
          </w:p>
        </w:tc>
        <w:tc>
          <w:tcPr>
            <w:tcW w:w="855" w:type="dxa"/>
            <w:vAlign w:val="center"/>
            <w:tcPrChange w:id="25225" w:author="Στάθης Καπ" w:date="2023-03-03T06:26:00Z">
              <w:tcPr>
                <w:tcW w:w="855" w:type="dxa"/>
              </w:tcPr>
            </w:tcPrChange>
          </w:tcPr>
          <w:p w14:paraId="144FA5A4" w14:textId="1CD56F71" w:rsidR="00C87CFE" w:rsidRPr="00CD1347" w:rsidRDefault="00C87CFE" w:rsidP="00C87CFE">
            <w:pPr>
              <w:jc w:val="center"/>
              <w:rPr>
                <w:ins w:id="25226" w:author="Στάθης Καπ" w:date="2023-03-03T03:57:00Z"/>
                <w:rFonts w:cstheme="minorHAnsi"/>
                <w:sz w:val="16"/>
                <w:szCs w:val="16"/>
              </w:rPr>
            </w:pPr>
            <w:ins w:id="25227" w:author="Στάθης Καπ" w:date="2023-03-03T06:20:00Z">
              <w:r>
                <w:rPr>
                  <w:rFonts w:ascii="Calibri" w:hAnsi="Calibri" w:cs="Calibri"/>
                  <w:color w:val="000000"/>
                  <w:sz w:val="16"/>
                  <w:szCs w:val="16"/>
                </w:rPr>
                <w:t>750</w:t>
              </w:r>
            </w:ins>
          </w:p>
        </w:tc>
        <w:tc>
          <w:tcPr>
            <w:tcW w:w="544" w:type="dxa"/>
            <w:vAlign w:val="center"/>
            <w:tcPrChange w:id="25228" w:author="Στάθης Καπ" w:date="2023-03-03T06:26:00Z">
              <w:tcPr>
                <w:tcW w:w="544" w:type="dxa"/>
                <w:vAlign w:val="bottom"/>
              </w:tcPr>
            </w:tcPrChange>
          </w:tcPr>
          <w:p w14:paraId="4E922FBC" w14:textId="62E548CC" w:rsidR="00C87CFE" w:rsidRPr="00CD1347" w:rsidRDefault="00C87CFE" w:rsidP="00C87CFE">
            <w:pPr>
              <w:jc w:val="center"/>
              <w:rPr>
                <w:ins w:id="25229" w:author="Στάθης Καπ" w:date="2023-03-03T03:57:00Z"/>
                <w:rFonts w:cstheme="minorHAnsi"/>
                <w:sz w:val="16"/>
                <w:szCs w:val="16"/>
              </w:rPr>
            </w:pPr>
            <w:ins w:id="25230" w:author="Στάθης Καπ" w:date="2023-03-03T06:20:00Z">
              <w:r>
                <w:rPr>
                  <w:rFonts w:ascii="Calibri" w:hAnsi="Calibri" w:cs="Calibri"/>
                  <w:color w:val="000000"/>
                  <w:sz w:val="16"/>
                  <w:szCs w:val="16"/>
                </w:rPr>
                <w:t>640</w:t>
              </w:r>
            </w:ins>
          </w:p>
        </w:tc>
        <w:tc>
          <w:tcPr>
            <w:tcW w:w="621" w:type="dxa"/>
            <w:vAlign w:val="center"/>
            <w:tcPrChange w:id="25231" w:author="Στάθης Καπ" w:date="2023-03-03T06:26:00Z">
              <w:tcPr>
                <w:tcW w:w="621" w:type="dxa"/>
                <w:vAlign w:val="bottom"/>
              </w:tcPr>
            </w:tcPrChange>
          </w:tcPr>
          <w:p w14:paraId="593E311D" w14:textId="153C66F2" w:rsidR="00C87CFE" w:rsidRPr="00CD1347" w:rsidRDefault="00C87CFE" w:rsidP="00C87CFE">
            <w:pPr>
              <w:jc w:val="center"/>
              <w:rPr>
                <w:ins w:id="25232" w:author="Στάθης Καπ" w:date="2023-03-03T03:57:00Z"/>
                <w:rFonts w:cstheme="minorHAnsi"/>
                <w:sz w:val="16"/>
                <w:szCs w:val="16"/>
              </w:rPr>
            </w:pPr>
            <w:ins w:id="25233" w:author="Στάθης Καπ" w:date="2023-03-03T06:20:00Z">
              <w:r>
                <w:rPr>
                  <w:rFonts w:ascii="Calibri" w:hAnsi="Calibri" w:cs="Calibri"/>
                  <w:color w:val="000000"/>
                  <w:sz w:val="16"/>
                  <w:szCs w:val="16"/>
                </w:rPr>
                <w:t>0.402</w:t>
              </w:r>
            </w:ins>
          </w:p>
        </w:tc>
        <w:tc>
          <w:tcPr>
            <w:tcW w:w="669" w:type="dxa"/>
            <w:vAlign w:val="center"/>
            <w:tcPrChange w:id="25234" w:author="Στάθης Καπ" w:date="2023-03-03T06:26:00Z">
              <w:tcPr>
                <w:tcW w:w="669" w:type="dxa"/>
                <w:vAlign w:val="center"/>
              </w:tcPr>
            </w:tcPrChange>
          </w:tcPr>
          <w:p w14:paraId="41EEFC01" w14:textId="49460AEF" w:rsidR="00C87CFE" w:rsidRPr="00CD1347" w:rsidRDefault="00C87CFE" w:rsidP="00C87CFE">
            <w:pPr>
              <w:jc w:val="center"/>
              <w:rPr>
                <w:ins w:id="25235" w:author="Στάθης Καπ" w:date="2023-03-03T03:57:00Z"/>
                <w:rFonts w:cstheme="minorHAnsi"/>
                <w:sz w:val="16"/>
                <w:szCs w:val="16"/>
              </w:rPr>
            </w:pPr>
            <w:ins w:id="25236" w:author="Στάθης Καπ" w:date="2023-03-03T06:20:00Z">
              <w:r>
                <w:rPr>
                  <w:rFonts w:ascii="Calibri" w:hAnsi="Calibri" w:cstheme="minorHAnsi"/>
                  <w:color w:val="000000"/>
                  <w:sz w:val="16"/>
                  <w:szCs w:val="16"/>
                </w:rPr>
                <w:t>15.79</w:t>
              </w:r>
            </w:ins>
          </w:p>
        </w:tc>
        <w:tc>
          <w:tcPr>
            <w:tcW w:w="543" w:type="dxa"/>
            <w:vAlign w:val="center"/>
            <w:tcPrChange w:id="25237" w:author="Στάθης Καπ" w:date="2023-03-03T06:26:00Z">
              <w:tcPr>
                <w:tcW w:w="543" w:type="dxa"/>
                <w:vAlign w:val="bottom"/>
              </w:tcPr>
            </w:tcPrChange>
          </w:tcPr>
          <w:p w14:paraId="08467D5F" w14:textId="69C0384C" w:rsidR="00C87CFE" w:rsidRPr="00CD1347" w:rsidRDefault="00C87CFE" w:rsidP="00C87CFE">
            <w:pPr>
              <w:jc w:val="center"/>
              <w:rPr>
                <w:ins w:id="25238" w:author="Στάθης Καπ" w:date="2023-03-03T03:57:00Z"/>
                <w:rFonts w:cstheme="minorHAnsi"/>
                <w:sz w:val="16"/>
                <w:szCs w:val="16"/>
              </w:rPr>
            </w:pPr>
            <w:ins w:id="25239" w:author="Στάθης Καπ" w:date="2023-03-03T06:20:00Z">
              <w:r>
                <w:rPr>
                  <w:rFonts w:ascii="Calibri" w:hAnsi="Calibri" w:cs="Calibri"/>
                  <w:color w:val="000000"/>
                  <w:sz w:val="16"/>
                  <w:szCs w:val="16"/>
                </w:rPr>
                <w:t>610</w:t>
              </w:r>
            </w:ins>
          </w:p>
        </w:tc>
        <w:tc>
          <w:tcPr>
            <w:tcW w:w="621" w:type="dxa"/>
            <w:vAlign w:val="center"/>
            <w:tcPrChange w:id="25240" w:author="Στάθης Καπ" w:date="2023-03-03T06:26:00Z">
              <w:tcPr>
                <w:tcW w:w="621" w:type="dxa"/>
                <w:vAlign w:val="bottom"/>
              </w:tcPr>
            </w:tcPrChange>
          </w:tcPr>
          <w:p w14:paraId="1344522C" w14:textId="47A832A5" w:rsidR="00C87CFE" w:rsidRPr="00CD1347" w:rsidRDefault="00C87CFE" w:rsidP="00C87CFE">
            <w:pPr>
              <w:jc w:val="center"/>
              <w:rPr>
                <w:ins w:id="25241" w:author="Στάθης Καπ" w:date="2023-03-03T03:57:00Z"/>
                <w:rFonts w:cstheme="minorHAnsi"/>
                <w:sz w:val="16"/>
                <w:szCs w:val="16"/>
              </w:rPr>
            </w:pPr>
            <w:ins w:id="25242" w:author="Στάθης Καπ" w:date="2023-03-03T06:20:00Z">
              <w:r>
                <w:rPr>
                  <w:rFonts w:ascii="Calibri" w:hAnsi="Calibri" w:cs="Calibri"/>
                  <w:color w:val="000000"/>
                  <w:sz w:val="16"/>
                  <w:szCs w:val="16"/>
                </w:rPr>
                <w:t>0.248</w:t>
              </w:r>
            </w:ins>
          </w:p>
        </w:tc>
        <w:tc>
          <w:tcPr>
            <w:tcW w:w="669" w:type="dxa"/>
            <w:vAlign w:val="center"/>
            <w:tcPrChange w:id="25243" w:author="Στάθης Καπ" w:date="2023-03-03T06:26:00Z">
              <w:tcPr>
                <w:tcW w:w="669" w:type="dxa"/>
                <w:vAlign w:val="center"/>
              </w:tcPr>
            </w:tcPrChange>
          </w:tcPr>
          <w:p w14:paraId="3F111F5A" w14:textId="1AABB9A9" w:rsidR="00C87CFE" w:rsidRPr="00CD1347" w:rsidRDefault="00C87CFE" w:rsidP="00C87CFE">
            <w:pPr>
              <w:jc w:val="center"/>
              <w:rPr>
                <w:ins w:id="25244" w:author="Στάθης Καπ" w:date="2023-03-03T03:57:00Z"/>
                <w:rFonts w:cstheme="minorHAnsi"/>
                <w:sz w:val="16"/>
                <w:szCs w:val="16"/>
              </w:rPr>
            </w:pPr>
            <w:ins w:id="25245" w:author="Στάθης Καπ" w:date="2023-03-03T06:20:00Z">
              <w:r>
                <w:rPr>
                  <w:rFonts w:ascii="Calibri" w:hAnsi="Calibri" w:cstheme="minorHAnsi"/>
                  <w:color w:val="000000"/>
                  <w:sz w:val="16"/>
                  <w:szCs w:val="16"/>
                </w:rPr>
                <w:t>4.69</w:t>
              </w:r>
            </w:ins>
          </w:p>
        </w:tc>
        <w:tc>
          <w:tcPr>
            <w:tcW w:w="508" w:type="dxa"/>
            <w:vAlign w:val="center"/>
            <w:tcPrChange w:id="25246" w:author="Στάθης Καπ" w:date="2023-03-03T06:26:00Z">
              <w:tcPr>
                <w:tcW w:w="508" w:type="dxa"/>
                <w:vAlign w:val="bottom"/>
              </w:tcPr>
            </w:tcPrChange>
          </w:tcPr>
          <w:p w14:paraId="0EEC9079" w14:textId="60E076EB" w:rsidR="00C87CFE" w:rsidRPr="00CD1347" w:rsidRDefault="00C87CFE" w:rsidP="00C87CFE">
            <w:pPr>
              <w:jc w:val="center"/>
              <w:rPr>
                <w:ins w:id="25247" w:author="Στάθης Καπ" w:date="2023-03-03T03:57:00Z"/>
                <w:rFonts w:cstheme="minorHAnsi"/>
                <w:sz w:val="16"/>
                <w:szCs w:val="16"/>
              </w:rPr>
            </w:pPr>
            <w:ins w:id="25248" w:author="Στάθης Καπ" w:date="2023-03-03T06:20:00Z">
              <w:r>
                <w:rPr>
                  <w:rFonts w:ascii="Calibri" w:hAnsi="Calibri" w:cs="Calibri"/>
                  <w:color w:val="000000"/>
                  <w:sz w:val="16"/>
                  <w:szCs w:val="16"/>
                </w:rPr>
                <w:t>580</w:t>
              </w:r>
            </w:ins>
          </w:p>
        </w:tc>
        <w:tc>
          <w:tcPr>
            <w:tcW w:w="541" w:type="dxa"/>
            <w:vAlign w:val="center"/>
            <w:tcPrChange w:id="25249" w:author="Στάθης Καπ" w:date="2023-03-03T06:26:00Z">
              <w:tcPr>
                <w:tcW w:w="541" w:type="dxa"/>
                <w:vAlign w:val="bottom"/>
              </w:tcPr>
            </w:tcPrChange>
          </w:tcPr>
          <w:p w14:paraId="246F1E18" w14:textId="705771AF" w:rsidR="00C87CFE" w:rsidRPr="00CD1347" w:rsidRDefault="00C87CFE" w:rsidP="00C87CFE">
            <w:pPr>
              <w:jc w:val="center"/>
              <w:rPr>
                <w:ins w:id="25250" w:author="Στάθης Καπ" w:date="2023-03-03T03:57:00Z"/>
                <w:rFonts w:cstheme="minorHAnsi"/>
                <w:sz w:val="16"/>
                <w:szCs w:val="16"/>
              </w:rPr>
            </w:pPr>
            <w:ins w:id="25251" w:author="Στάθης Καπ" w:date="2023-03-03T06:20:00Z">
              <w:r>
                <w:rPr>
                  <w:rFonts w:ascii="Calibri" w:hAnsi="Calibri" w:cs="Calibri"/>
                  <w:color w:val="000000"/>
                  <w:sz w:val="16"/>
                  <w:szCs w:val="16"/>
                </w:rPr>
                <w:t>0.243</w:t>
              </w:r>
            </w:ins>
          </w:p>
        </w:tc>
        <w:tc>
          <w:tcPr>
            <w:tcW w:w="589" w:type="dxa"/>
            <w:vAlign w:val="center"/>
            <w:tcPrChange w:id="25252" w:author="Στάθης Καπ" w:date="2023-03-03T06:26:00Z">
              <w:tcPr>
                <w:tcW w:w="589" w:type="dxa"/>
                <w:vAlign w:val="center"/>
              </w:tcPr>
            </w:tcPrChange>
          </w:tcPr>
          <w:p w14:paraId="55E231AB" w14:textId="65B1274E" w:rsidR="00C87CFE" w:rsidRPr="00CD1347" w:rsidRDefault="00C87CFE" w:rsidP="00C87CFE">
            <w:pPr>
              <w:jc w:val="center"/>
              <w:rPr>
                <w:ins w:id="25253" w:author="Στάθης Καπ" w:date="2023-03-03T03:57:00Z"/>
                <w:rFonts w:cstheme="minorHAnsi"/>
                <w:sz w:val="16"/>
                <w:szCs w:val="16"/>
              </w:rPr>
            </w:pPr>
            <w:ins w:id="25254" w:author="Στάθης Καπ" w:date="2023-03-03T06:20:00Z">
              <w:r>
                <w:rPr>
                  <w:rFonts w:ascii="Calibri" w:hAnsi="Calibri" w:cstheme="minorHAnsi"/>
                  <w:color w:val="000000"/>
                  <w:sz w:val="16"/>
                  <w:szCs w:val="16"/>
                </w:rPr>
                <w:t>9.38</w:t>
              </w:r>
            </w:ins>
          </w:p>
        </w:tc>
        <w:tc>
          <w:tcPr>
            <w:tcW w:w="463" w:type="dxa"/>
            <w:vAlign w:val="center"/>
            <w:tcPrChange w:id="25255" w:author="Στάθης Καπ" w:date="2023-03-03T06:26:00Z">
              <w:tcPr>
                <w:tcW w:w="463" w:type="dxa"/>
                <w:vAlign w:val="bottom"/>
              </w:tcPr>
            </w:tcPrChange>
          </w:tcPr>
          <w:p w14:paraId="61985ABD" w14:textId="553C2FE9" w:rsidR="00C87CFE" w:rsidRPr="00CD1347" w:rsidRDefault="00C87CFE" w:rsidP="00C87CFE">
            <w:pPr>
              <w:jc w:val="center"/>
              <w:rPr>
                <w:ins w:id="25256" w:author="Στάθης Καπ" w:date="2023-03-03T03:57:00Z"/>
                <w:rFonts w:cstheme="minorHAnsi"/>
                <w:sz w:val="16"/>
                <w:szCs w:val="16"/>
              </w:rPr>
            </w:pPr>
            <w:ins w:id="25257" w:author="Στάθης Καπ" w:date="2023-03-03T06:20:00Z">
              <w:r>
                <w:rPr>
                  <w:rFonts w:ascii="Calibri" w:hAnsi="Calibri" w:cs="Calibri"/>
                  <w:color w:val="000000"/>
                  <w:sz w:val="16"/>
                  <w:szCs w:val="16"/>
                </w:rPr>
                <w:t>550</w:t>
              </w:r>
            </w:ins>
          </w:p>
        </w:tc>
        <w:tc>
          <w:tcPr>
            <w:tcW w:w="541" w:type="dxa"/>
            <w:vAlign w:val="center"/>
            <w:tcPrChange w:id="25258" w:author="Στάθης Καπ" w:date="2023-03-03T06:26:00Z">
              <w:tcPr>
                <w:tcW w:w="541" w:type="dxa"/>
                <w:vAlign w:val="bottom"/>
              </w:tcPr>
            </w:tcPrChange>
          </w:tcPr>
          <w:p w14:paraId="2CDDFAE6" w14:textId="01542164" w:rsidR="00C87CFE" w:rsidRPr="00CD1347" w:rsidRDefault="00C87CFE" w:rsidP="00C87CFE">
            <w:pPr>
              <w:jc w:val="center"/>
              <w:rPr>
                <w:ins w:id="25259" w:author="Στάθης Καπ" w:date="2023-03-03T03:57:00Z"/>
                <w:rFonts w:cstheme="minorHAnsi"/>
                <w:sz w:val="16"/>
                <w:szCs w:val="16"/>
              </w:rPr>
            </w:pPr>
            <w:ins w:id="25260" w:author="Στάθης Καπ" w:date="2023-03-03T06:20:00Z">
              <w:r>
                <w:rPr>
                  <w:rFonts w:ascii="Calibri" w:hAnsi="Calibri" w:cs="Calibri"/>
                  <w:color w:val="000000"/>
                  <w:sz w:val="16"/>
                  <w:szCs w:val="16"/>
                </w:rPr>
                <w:t>0.267</w:t>
              </w:r>
            </w:ins>
          </w:p>
        </w:tc>
        <w:tc>
          <w:tcPr>
            <w:tcW w:w="589" w:type="dxa"/>
            <w:vAlign w:val="center"/>
            <w:tcPrChange w:id="25261" w:author="Στάθης Καπ" w:date="2023-03-03T06:26:00Z">
              <w:tcPr>
                <w:tcW w:w="589" w:type="dxa"/>
                <w:vAlign w:val="center"/>
              </w:tcPr>
            </w:tcPrChange>
          </w:tcPr>
          <w:p w14:paraId="5AEF1528" w14:textId="1391B1E7" w:rsidR="00C87CFE" w:rsidRPr="00CD1347" w:rsidRDefault="00C87CFE" w:rsidP="00C87CFE">
            <w:pPr>
              <w:jc w:val="center"/>
              <w:rPr>
                <w:ins w:id="25262" w:author="Στάθης Καπ" w:date="2023-03-03T03:57:00Z"/>
                <w:rFonts w:cstheme="minorHAnsi"/>
                <w:sz w:val="16"/>
                <w:szCs w:val="16"/>
              </w:rPr>
            </w:pPr>
            <w:ins w:id="25263"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252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265" w:author="Στάθης Καπ" w:date="2023-03-03T03:57:00Z"/>
        </w:trPr>
        <w:tc>
          <w:tcPr>
            <w:tcW w:w="515" w:type="dxa"/>
            <w:tcBorders>
              <w:top w:val="nil"/>
              <w:bottom w:val="nil"/>
              <w:right w:val="single" w:sz="4" w:space="0" w:color="auto"/>
            </w:tcBorders>
            <w:shd w:val="clear" w:color="auto" w:fill="E7E6E6" w:themeFill="background2"/>
            <w:vAlign w:val="bottom"/>
            <w:tcPrChange w:id="25266" w:author="Στάθης Καπ" w:date="2023-03-03T06:26:00Z">
              <w:tcPr>
                <w:tcW w:w="515" w:type="dxa"/>
                <w:vAlign w:val="bottom"/>
              </w:tcPr>
            </w:tcPrChange>
          </w:tcPr>
          <w:p w14:paraId="51D150F3" w14:textId="30569C62" w:rsidR="00C87CFE" w:rsidRPr="00CD1347" w:rsidRDefault="00C87CFE" w:rsidP="00C87CFE">
            <w:pPr>
              <w:jc w:val="center"/>
              <w:rPr>
                <w:ins w:id="25267" w:author="Στάθης Καπ" w:date="2023-03-03T03:57:00Z"/>
                <w:sz w:val="16"/>
                <w:szCs w:val="16"/>
              </w:rPr>
            </w:pPr>
            <w:ins w:id="25268" w:author="Στάθης Καπ" w:date="2023-03-03T04:06:00Z">
              <w:r w:rsidRPr="00CD1347">
                <w:rPr>
                  <w:rFonts w:ascii="Calibri" w:hAnsi="Calibri" w:cs="Calibri"/>
                  <w:color w:val="000000"/>
                  <w:sz w:val="16"/>
                  <w:szCs w:val="16"/>
                  <w:rPrChange w:id="25269"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5270" w:author="Στάθης Καπ" w:date="2023-03-03T06:26:00Z">
              <w:tcPr>
                <w:tcW w:w="560" w:type="dxa"/>
              </w:tcPr>
            </w:tcPrChange>
          </w:tcPr>
          <w:p w14:paraId="661B4E0C" w14:textId="7FE89653" w:rsidR="00C87CFE" w:rsidRPr="00CD1347" w:rsidRDefault="00C87CFE" w:rsidP="00C87CFE">
            <w:pPr>
              <w:jc w:val="center"/>
              <w:rPr>
                <w:ins w:id="25271" w:author="Στάθης Καπ" w:date="2023-03-03T03:57:00Z"/>
                <w:rFonts w:cstheme="minorHAnsi"/>
                <w:sz w:val="16"/>
                <w:szCs w:val="16"/>
              </w:rPr>
            </w:pPr>
            <w:ins w:id="25272" w:author="Στάθης Καπ" w:date="2023-03-03T06:20:00Z">
              <w:r>
                <w:rPr>
                  <w:rFonts w:ascii="Calibri" w:hAnsi="Calibri" w:cs="Calibri"/>
                  <w:color w:val="000000"/>
                  <w:sz w:val="16"/>
                  <w:szCs w:val="16"/>
                </w:rPr>
                <w:t>640</w:t>
              </w:r>
            </w:ins>
          </w:p>
        </w:tc>
        <w:tc>
          <w:tcPr>
            <w:tcW w:w="855" w:type="dxa"/>
            <w:vAlign w:val="center"/>
            <w:tcPrChange w:id="25273" w:author="Στάθης Καπ" w:date="2023-03-03T06:26:00Z">
              <w:tcPr>
                <w:tcW w:w="855" w:type="dxa"/>
              </w:tcPr>
            </w:tcPrChange>
          </w:tcPr>
          <w:p w14:paraId="408DFF0C" w14:textId="461224E0" w:rsidR="00C87CFE" w:rsidRPr="00CD1347" w:rsidRDefault="00C87CFE" w:rsidP="00C87CFE">
            <w:pPr>
              <w:jc w:val="center"/>
              <w:rPr>
                <w:ins w:id="25274" w:author="Στάθης Καπ" w:date="2023-03-03T03:57:00Z"/>
                <w:rFonts w:cstheme="minorHAnsi"/>
                <w:sz w:val="16"/>
                <w:szCs w:val="16"/>
              </w:rPr>
            </w:pPr>
            <w:ins w:id="25275" w:author="Στάθης Καπ" w:date="2023-03-03T06:20:00Z">
              <w:r>
                <w:rPr>
                  <w:rFonts w:ascii="Calibri" w:hAnsi="Calibri" w:cs="Calibri"/>
                  <w:color w:val="000000"/>
                  <w:sz w:val="16"/>
                  <w:szCs w:val="16"/>
                </w:rPr>
                <w:t>640</w:t>
              </w:r>
            </w:ins>
          </w:p>
        </w:tc>
        <w:tc>
          <w:tcPr>
            <w:tcW w:w="544" w:type="dxa"/>
            <w:vAlign w:val="center"/>
            <w:tcPrChange w:id="25276" w:author="Στάθης Καπ" w:date="2023-03-03T06:26:00Z">
              <w:tcPr>
                <w:tcW w:w="544" w:type="dxa"/>
                <w:vAlign w:val="bottom"/>
              </w:tcPr>
            </w:tcPrChange>
          </w:tcPr>
          <w:p w14:paraId="227E3D49" w14:textId="2352D668" w:rsidR="00C87CFE" w:rsidRPr="00CD1347" w:rsidRDefault="00C87CFE" w:rsidP="00C87CFE">
            <w:pPr>
              <w:jc w:val="center"/>
              <w:rPr>
                <w:ins w:id="25277" w:author="Στάθης Καπ" w:date="2023-03-03T03:57:00Z"/>
                <w:rFonts w:cstheme="minorHAnsi"/>
                <w:sz w:val="16"/>
                <w:szCs w:val="16"/>
              </w:rPr>
            </w:pPr>
            <w:ins w:id="25278" w:author="Στάθης Καπ" w:date="2023-03-03T06:20:00Z">
              <w:r>
                <w:rPr>
                  <w:rFonts w:ascii="Calibri" w:hAnsi="Calibri" w:cs="Calibri"/>
                  <w:color w:val="000000"/>
                  <w:sz w:val="16"/>
                  <w:szCs w:val="16"/>
                </w:rPr>
                <w:t>470</w:t>
              </w:r>
            </w:ins>
          </w:p>
        </w:tc>
        <w:tc>
          <w:tcPr>
            <w:tcW w:w="621" w:type="dxa"/>
            <w:vAlign w:val="center"/>
            <w:tcPrChange w:id="25279" w:author="Στάθης Καπ" w:date="2023-03-03T06:26:00Z">
              <w:tcPr>
                <w:tcW w:w="621" w:type="dxa"/>
                <w:vAlign w:val="bottom"/>
              </w:tcPr>
            </w:tcPrChange>
          </w:tcPr>
          <w:p w14:paraId="6001EFC3" w14:textId="35D399CC" w:rsidR="00C87CFE" w:rsidRPr="00CD1347" w:rsidRDefault="00C87CFE" w:rsidP="00C87CFE">
            <w:pPr>
              <w:jc w:val="center"/>
              <w:rPr>
                <w:ins w:id="25280" w:author="Στάθης Καπ" w:date="2023-03-03T03:57:00Z"/>
                <w:rFonts w:cstheme="minorHAnsi"/>
                <w:sz w:val="16"/>
                <w:szCs w:val="16"/>
              </w:rPr>
            </w:pPr>
            <w:ins w:id="25281" w:author="Στάθης Καπ" w:date="2023-03-03T06:20:00Z">
              <w:r>
                <w:rPr>
                  <w:rFonts w:ascii="Calibri" w:hAnsi="Calibri" w:cs="Calibri"/>
                  <w:color w:val="000000"/>
                  <w:sz w:val="16"/>
                  <w:szCs w:val="16"/>
                </w:rPr>
                <w:t>0.257</w:t>
              </w:r>
            </w:ins>
          </w:p>
        </w:tc>
        <w:tc>
          <w:tcPr>
            <w:tcW w:w="669" w:type="dxa"/>
            <w:vAlign w:val="center"/>
            <w:tcPrChange w:id="25282" w:author="Στάθης Καπ" w:date="2023-03-03T06:26:00Z">
              <w:tcPr>
                <w:tcW w:w="669" w:type="dxa"/>
                <w:vAlign w:val="center"/>
              </w:tcPr>
            </w:tcPrChange>
          </w:tcPr>
          <w:p w14:paraId="4557E84D" w14:textId="11BFE5E7" w:rsidR="00C87CFE" w:rsidRPr="00CD1347" w:rsidRDefault="00C87CFE" w:rsidP="00C87CFE">
            <w:pPr>
              <w:jc w:val="center"/>
              <w:rPr>
                <w:ins w:id="25283" w:author="Στάθης Καπ" w:date="2023-03-03T03:57:00Z"/>
                <w:rFonts w:cstheme="minorHAnsi"/>
                <w:sz w:val="16"/>
                <w:szCs w:val="16"/>
              </w:rPr>
            </w:pPr>
            <w:ins w:id="25284" w:author="Στάθης Καπ" w:date="2023-03-03T06:20:00Z">
              <w:r>
                <w:rPr>
                  <w:rFonts w:ascii="Calibri" w:hAnsi="Calibri" w:cstheme="minorHAnsi"/>
                  <w:color w:val="000000"/>
                  <w:sz w:val="16"/>
                  <w:szCs w:val="16"/>
                </w:rPr>
                <w:t>26.56</w:t>
              </w:r>
            </w:ins>
          </w:p>
        </w:tc>
        <w:tc>
          <w:tcPr>
            <w:tcW w:w="543" w:type="dxa"/>
            <w:vAlign w:val="center"/>
            <w:tcPrChange w:id="25285" w:author="Στάθης Καπ" w:date="2023-03-03T06:26:00Z">
              <w:tcPr>
                <w:tcW w:w="543" w:type="dxa"/>
                <w:vAlign w:val="bottom"/>
              </w:tcPr>
            </w:tcPrChange>
          </w:tcPr>
          <w:p w14:paraId="5877B15B" w14:textId="794A6022" w:rsidR="00C87CFE" w:rsidRPr="00CD1347" w:rsidRDefault="00C87CFE" w:rsidP="00C87CFE">
            <w:pPr>
              <w:jc w:val="center"/>
              <w:rPr>
                <w:ins w:id="25286" w:author="Στάθης Καπ" w:date="2023-03-03T03:57:00Z"/>
                <w:rFonts w:cstheme="minorHAnsi"/>
                <w:sz w:val="16"/>
                <w:szCs w:val="16"/>
              </w:rPr>
            </w:pPr>
            <w:ins w:id="25287" w:author="Στάθης Καπ" w:date="2023-03-03T06:20:00Z">
              <w:r>
                <w:rPr>
                  <w:rFonts w:ascii="Calibri" w:hAnsi="Calibri" w:cs="Calibri"/>
                  <w:color w:val="000000"/>
                  <w:sz w:val="16"/>
                  <w:szCs w:val="16"/>
                </w:rPr>
                <w:t>490</w:t>
              </w:r>
            </w:ins>
          </w:p>
        </w:tc>
        <w:tc>
          <w:tcPr>
            <w:tcW w:w="621" w:type="dxa"/>
            <w:vAlign w:val="center"/>
            <w:tcPrChange w:id="25288" w:author="Στάθης Καπ" w:date="2023-03-03T06:26:00Z">
              <w:tcPr>
                <w:tcW w:w="621" w:type="dxa"/>
                <w:vAlign w:val="bottom"/>
              </w:tcPr>
            </w:tcPrChange>
          </w:tcPr>
          <w:p w14:paraId="02DBD2AB" w14:textId="658725F3" w:rsidR="00C87CFE" w:rsidRPr="00CD1347" w:rsidRDefault="00C87CFE" w:rsidP="00C87CFE">
            <w:pPr>
              <w:jc w:val="center"/>
              <w:rPr>
                <w:ins w:id="25289" w:author="Στάθης Καπ" w:date="2023-03-03T03:57:00Z"/>
                <w:rFonts w:cstheme="minorHAnsi"/>
                <w:sz w:val="16"/>
                <w:szCs w:val="16"/>
              </w:rPr>
            </w:pPr>
            <w:ins w:id="25290" w:author="Στάθης Καπ" w:date="2023-03-03T06:20:00Z">
              <w:r>
                <w:rPr>
                  <w:rFonts w:ascii="Calibri" w:hAnsi="Calibri" w:cs="Calibri"/>
                  <w:color w:val="000000"/>
                  <w:sz w:val="16"/>
                  <w:szCs w:val="16"/>
                </w:rPr>
                <w:t>0.221</w:t>
              </w:r>
            </w:ins>
          </w:p>
        </w:tc>
        <w:tc>
          <w:tcPr>
            <w:tcW w:w="669" w:type="dxa"/>
            <w:vAlign w:val="center"/>
            <w:tcPrChange w:id="25291" w:author="Στάθης Καπ" w:date="2023-03-03T06:26:00Z">
              <w:tcPr>
                <w:tcW w:w="669" w:type="dxa"/>
                <w:vAlign w:val="center"/>
              </w:tcPr>
            </w:tcPrChange>
          </w:tcPr>
          <w:p w14:paraId="462D9F18" w14:textId="0CC7D09E" w:rsidR="00C87CFE" w:rsidRPr="00CD1347" w:rsidRDefault="00C87CFE" w:rsidP="00C87CFE">
            <w:pPr>
              <w:jc w:val="center"/>
              <w:rPr>
                <w:ins w:id="25292" w:author="Στάθης Καπ" w:date="2023-03-03T03:57:00Z"/>
                <w:rFonts w:cstheme="minorHAnsi"/>
                <w:sz w:val="16"/>
                <w:szCs w:val="16"/>
              </w:rPr>
            </w:pPr>
            <w:ins w:id="25293" w:author="Στάθης Καπ" w:date="2023-03-03T06:20:00Z">
              <w:r>
                <w:rPr>
                  <w:rFonts w:ascii="Calibri" w:hAnsi="Calibri" w:cstheme="minorHAnsi"/>
                  <w:color w:val="000000"/>
                  <w:sz w:val="16"/>
                  <w:szCs w:val="16"/>
                </w:rPr>
                <w:t>-4.26</w:t>
              </w:r>
            </w:ins>
          </w:p>
        </w:tc>
        <w:tc>
          <w:tcPr>
            <w:tcW w:w="508" w:type="dxa"/>
            <w:vAlign w:val="center"/>
            <w:tcPrChange w:id="25294" w:author="Στάθης Καπ" w:date="2023-03-03T06:26:00Z">
              <w:tcPr>
                <w:tcW w:w="508" w:type="dxa"/>
                <w:vAlign w:val="bottom"/>
              </w:tcPr>
            </w:tcPrChange>
          </w:tcPr>
          <w:p w14:paraId="5F3D45AB" w14:textId="1DACB54E" w:rsidR="00C87CFE" w:rsidRPr="00CD1347" w:rsidRDefault="00C87CFE" w:rsidP="00C87CFE">
            <w:pPr>
              <w:jc w:val="center"/>
              <w:rPr>
                <w:ins w:id="25295" w:author="Στάθης Καπ" w:date="2023-03-03T03:57:00Z"/>
                <w:rFonts w:cstheme="minorHAnsi"/>
                <w:sz w:val="16"/>
                <w:szCs w:val="16"/>
              </w:rPr>
            </w:pPr>
            <w:ins w:id="25296" w:author="Στάθης Καπ" w:date="2023-03-03T06:20:00Z">
              <w:r>
                <w:rPr>
                  <w:rFonts w:ascii="Calibri" w:hAnsi="Calibri" w:cs="Calibri"/>
                  <w:color w:val="000000"/>
                  <w:sz w:val="16"/>
                  <w:szCs w:val="16"/>
                </w:rPr>
                <w:t>450</w:t>
              </w:r>
            </w:ins>
          </w:p>
        </w:tc>
        <w:tc>
          <w:tcPr>
            <w:tcW w:w="541" w:type="dxa"/>
            <w:vAlign w:val="center"/>
            <w:tcPrChange w:id="25297" w:author="Στάθης Καπ" w:date="2023-03-03T06:26:00Z">
              <w:tcPr>
                <w:tcW w:w="541" w:type="dxa"/>
                <w:vAlign w:val="bottom"/>
              </w:tcPr>
            </w:tcPrChange>
          </w:tcPr>
          <w:p w14:paraId="4CA69BD2" w14:textId="6C92FE9C" w:rsidR="00C87CFE" w:rsidRPr="00CD1347" w:rsidRDefault="00C87CFE" w:rsidP="00C87CFE">
            <w:pPr>
              <w:jc w:val="center"/>
              <w:rPr>
                <w:ins w:id="25298" w:author="Στάθης Καπ" w:date="2023-03-03T03:57:00Z"/>
                <w:rFonts w:cstheme="minorHAnsi"/>
                <w:sz w:val="16"/>
                <w:szCs w:val="16"/>
              </w:rPr>
            </w:pPr>
            <w:ins w:id="25299" w:author="Στάθης Καπ" w:date="2023-03-03T06:20:00Z">
              <w:r>
                <w:rPr>
                  <w:rFonts w:ascii="Calibri" w:hAnsi="Calibri" w:cs="Calibri"/>
                  <w:color w:val="000000"/>
                  <w:sz w:val="16"/>
                  <w:szCs w:val="16"/>
                </w:rPr>
                <w:t>0.224</w:t>
              </w:r>
            </w:ins>
          </w:p>
        </w:tc>
        <w:tc>
          <w:tcPr>
            <w:tcW w:w="589" w:type="dxa"/>
            <w:vAlign w:val="center"/>
            <w:tcPrChange w:id="25300" w:author="Στάθης Καπ" w:date="2023-03-03T06:26:00Z">
              <w:tcPr>
                <w:tcW w:w="589" w:type="dxa"/>
                <w:vAlign w:val="center"/>
              </w:tcPr>
            </w:tcPrChange>
          </w:tcPr>
          <w:p w14:paraId="2EB493F1" w14:textId="5E3E9471" w:rsidR="00C87CFE" w:rsidRPr="00CD1347" w:rsidRDefault="00C87CFE" w:rsidP="00C87CFE">
            <w:pPr>
              <w:jc w:val="center"/>
              <w:rPr>
                <w:ins w:id="25301" w:author="Στάθης Καπ" w:date="2023-03-03T03:57:00Z"/>
                <w:rFonts w:cstheme="minorHAnsi"/>
                <w:sz w:val="16"/>
                <w:szCs w:val="16"/>
              </w:rPr>
            </w:pPr>
            <w:ins w:id="25302" w:author="Στάθης Καπ" w:date="2023-03-03T06:20:00Z">
              <w:r>
                <w:rPr>
                  <w:rFonts w:ascii="Calibri" w:hAnsi="Calibri" w:cstheme="minorHAnsi"/>
                  <w:color w:val="000000"/>
                  <w:sz w:val="16"/>
                  <w:szCs w:val="16"/>
                </w:rPr>
                <w:t>4.26</w:t>
              </w:r>
            </w:ins>
          </w:p>
        </w:tc>
        <w:tc>
          <w:tcPr>
            <w:tcW w:w="463" w:type="dxa"/>
            <w:vAlign w:val="center"/>
            <w:tcPrChange w:id="25303" w:author="Στάθης Καπ" w:date="2023-03-03T06:26:00Z">
              <w:tcPr>
                <w:tcW w:w="463" w:type="dxa"/>
                <w:vAlign w:val="bottom"/>
              </w:tcPr>
            </w:tcPrChange>
          </w:tcPr>
          <w:p w14:paraId="609C576B" w14:textId="7FB21183" w:rsidR="00C87CFE" w:rsidRPr="00CD1347" w:rsidRDefault="00C87CFE" w:rsidP="00C87CFE">
            <w:pPr>
              <w:jc w:val="center"/>
              <w:rPr>
                <w:ins w:id="25304" w:author="Στάθης Καπ" w:date="2023-03-03T03:57:00Z"/>
                <w:rFonts w:cstheme="minorHAnsi"/>
                <w:sz w:val="16"/>
                <w:szCs w:val="16"/>
              </w:rPr>
            </w:pPr>
            <w:ins w:id="25305" w:author="Στάθης Καπ" w:date="2023-03-03T06:20:00Z">
              <w:r>
                <w:rPr>
                  <w:rFonts w:ascii="Calibri" w:hAnsi="Calibri" w:cs="Calibri"/>
                  <w:color w:val="000000"/>
                  <w:sz w:val="16"/>
                  <w:szCs w:val="16"/>
                </w:rPr>
                <w:t>420</w:t>
              </w:r>
            </w:ins>
          </w:p>
        </w:tc>
        <w:tc>
          <w:tcPr>
            <w:tcW w:w="541" w:type="dxa"/>
            <w:vAlign w:val="center"/>
            <w:tcPrChange w:id="25306" w:author="Στάθης Καπ" w:date="2023-03-03T06:26:00Z">
              <w:tcPr>
                <w:tcW w:w="541" w:type="dxa"/>
                <w:vAlign w:val="bottom"/>
              </w:tcPr>
            </w:tcPrChange>
          </w:tcPr>
          <w:p w14:paraId="68D2A006" w14:textId="375C0714" w:rsidR="00C87CFE" w:rsidRPr="00CD1347" w:rsidRDefault="00C87CFE" w:rsidP="00C87CFE">
            <w:pPr>
              <w:jc w:val="center"/>
              <w:rPr>
                <w:ins w:id="25307" w:author="Στάθης Καπ" w:date="2023-03-03T03:57:00Z"/>
                <w:rFonts w:cstheme="minorHAnsi"/>
                <w:sz w:val="16"/>
                <w:szCs w:val="16"/>
              </w:rPr>
            </w:pPr>
            <w:ins w:id="25308" w:author="Στάθης Καπ" w:date="2023-03-03T06:20:00Z">
              <w:r>
                <w:rPr>
                  <w:rFonts w:ascii="Calibri" w:hAnsi="Calibri" w:cs="Calibri"/>
                  <w:color w:val="000000"/>
                  <w:sz w:val="16"/>
                  <w:szCs w:val="16"/>
                </w:rPr>
                <w:t>0.229</w:t>
              </w:r>
            </w:ins>
          </w:p>
        </w:tc>
        <w:tc>
          <w:tcPr>
            <w:tcW w:w="589" w:type="dxa"/>
            <w:vAlign w:val="center"/>
            <w:tcPrChange w:id="25309" w:author="Στάθης Καπ" w:date="2023-03-03T06:26:00Z">
              <w:tcPr>
                <w:tcW w:w="589" w:type="dxa"/>
                <w:vAlign w:val="center"/>
              </w:tcPr>
            </w:tcPrChange>
          </w:tcPr>
          <w:p w14:paraId="7352058E" w14:textId="60885EB5" w:rsidR="00C87CFE" w:rsidRPr="00CD1347" w:rsidRDefault="00C87CFE" w:rsidP="00C87CFE">
            <w:pPr>
              <w:jc w:val="center"/>
              <w:rPr>
                <w:ins w:id="25310" w:author="Στάθης Καπ" w:date="2023-03-03T03:57:00Z"/>
                <w:rFonts w:cstheme="minorHAnsi"/>
                <w:sz w:val="16"/>
                <w:szCs w:val="16"/>
              </w:rPr>
            </w:pPr>
            <w:ins w:id="25311"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253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313" w:author="Στάθης Καπ" w:date="2023-03-03T03:57:00Z"/>
        </w:trPr>
        <w:tc>
          <w:tcPr>
            <w:tcW w:w="515" w:type="dxa"/>
            <w:tcBorders>
              <w:top w:val="nil"/>
              <w:bottom w:val="nil"/>
              <w:right w:val="single" w:sz="4" w:space="0" w:color="auto"/>
            </w:tcBorders>
            <w:shd w:val="clear" w:color="auto" w:fill="E7E6E6" w:themeFill="background2"/>
            <w:vAlign w:val="bottom"/>
            <w:tcPrChange w:id="25314" w:author="Στάθης Καπ" w:date="2023-03-03T06:26:00Z">
              <w:tcPr>
                <w:tcW w:w="515" w:type="dxa"/>
                <w:vAlign w:val="bottom"/>
              </w:tcPr>
            </w:tcPrChange>
          </w:tcPr>
          <w:p w14:paraId="60095D18" w14:textId="4B025707" w:rsidR="00C87CFE" w:rsidRPr="00CD1347" w:rsidRDefault="00C87CFE" w:rsidP="00C87CFE">
            <w:pPr>
              <w:jc w:val="center"/>
              <w:rPr>
                <w:ins w:id="25315" w:author="Στάθης Καπ" w:date="2023-03-03T03:57:00Z"/>
                <w:sz w:val="16"/>
                <w:szCs w:val="16"/>
              </w:rPr>
            </w:pPr>
            <w:ins w:id="25316" w:author="Στάθης Καπ" w:date="2023-03-03T04:06:00Z">
              <w:r w:rsidRPr="00CD1347">
                <w:rPr>
                  <w:rFonts w:ascii="Calibri" w:hAnsi="Calibri" w:cs="Calibri"/>
                  <w:color w:val="000000"/>
                  <w:sz w:val="16"/>
                  <w:szCs w:val="16"/>
                  <w:rPrChange w:id="25317"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5318" w:author="Στάθης Καπ" w:date="2023-03-03T06:26:00Z">
              <w:tcPr>
                <w:tcW w:w="560" w:type="dxa"/>
              </w:tcPr>
            </w:tcPrChange>
          </w:tcPr>
          <w:p w14:paraId="62455927" w14:textId="062A4CF3" w:rsidR="00C87CFE" w:rsidRPr="00CD1347" w:rsidRDefault="00C87CFE" w:rsidP="00C87CFE">
            <w:pPr>
              <w:jc w:val="center"/>
              <w:rPr>
                <w:ins w:id="25319" w:author="Στάθης Καπ" w:date="2023-03-03T03:57:00Z"/>
                <w:rFonts w:cstheme="minorHAnsi"/>
                <w:sz w:val="16"/>
                <w:szCs w:val="16"/>
              </w:rPr>
            </w:pPr>
            <w:ins w:id="25320" w:author="Στάθης Καπ" w:date="2023-03-03T06:20:00Z">
              <w:r>
                <w:rPr>
                  <w:rFonts w:ascii="Calibri" w:hAnsi="Calibri" w:cs="Calibri"/>
                  <w:color w:val="000000"/>
                  <w:sz w:val="16"/>
                  <w:szCs w:val="16"/>
                </w:rPr>
                <w:t>620</w:t>
              </w:r>
            </w:ins>
          </w:p>
        </w:tc>
        <w:tc>
          <w:tcPr>
            <w:tcW w:w="855" w:type="dxa"/>
            <w:vAlign w:val="center"/>
            <w:tcPrChange w:id="25321" w:author="Στάθης Καπ" w:date="2023-03-03T06:26:00Z">
              <w:tcPr>
                <w:tcW w:w="855" w:type="dxa"/>
              </w:tcPr>
            </w:tcPrChange>
          </w:tcPr>
          <w:p w14:paraId="197A1B8A" w14:textId="0B98532D" w:rsidR="00C87CFE" w:rsidRPr="00CD1347" w:rsidRDefault="00C87CFE" w:rsidP="00C87CFE">
            <w:pPr>
              <w:jc w:val="center"/>
              <w:rPr>
                <w:ins w:id="25322" w:author="Στάθης Καπ" w:date="2023-03-03T03:57:00Z"/>
                <w:rFonts w:cstheme="minorHAnsi"/>
                <w:sz w:val="16"/>
                <w:szCs w:val="16"/>
              </w:rPr>
            </w:pPr>
            <w:ins w:id="25323" w:author="Στάθης Καπ" w:date="2023-03-03T06:20:00Z">
              <w:r>
                <w:rPr>
                  <w:rFonts w:ascii="Calibri" w:hAnsi="Calibri" w:cs="Calibri"/>
                  <w:color w:val="000000"/>
                  <w:sz w:val="16"/>
                  <w:szCs w:val="16"/>
                </w:rPr>
                <w:t>620</w:t>
              </w:r>
            </w:ins>
          </w:p>
        </w:tc>
        <w:tc>
          <w:tcPr>
            <w:tcW w:w="544" w:type="dxa"/>
            <w:vAlign w:val="center"/>
            <w:tcPrChange w:id="25324" w:author="Στάθης Καπ" w:date="2023-03-03T06:26:00Z">
              <w:tcPr>
                <w:tcW w:w="544" w:type="dxa"/>
                <w:vAlign w:val="bottom"/>
              </w:tcPr>
            </w:tcPrChange>
          </w:tcPr>
          <w:p w14:paraId="7C7F45F6" w14:textId="52ABB3C3" w:rsidR="00C87CFE" w:rsidRPr="00CD1347" w:rsidRDefault="00C87CFE" w:rsidP="00C87CFE">
            <w:pPr>
              <w:jc w:val="center"/>
              <w:rPr>
                <w:ins w:id="25325" w:author="Στάθης Καπ" w:date="2023-03-03T03:57:00Z"/>
                <w:rFonts w:cstheme="minorHAnsi"/>
                <w:sz w:val="16"/>
                <w:szCs w:val="16"/>
              </w:rPr>
            </w:pPr>
            <w:ins w:id="25326" w:author="Στάθης Καπ" w:date="2023-03-03T06:20:00Z">
              <w:r>
                <w:rPr>
                  <w:rFonts w:ascii="Calibri" w:hAnsi="Calibri" w:cs="Calibri"/>
                  <w:color w:val="000000"/>
                  <w:sz w:val="16"/>
                  <w:szCs w:val="16"/>
                </w:rPr>
                <w:t>500</w:t>
              </w:r>
            </w:ins>
          </w:p>
        </w:tc>
        <w:tc>
          <w:tcPr>
            <w:tcW w:w="621" w:type="dxa"/>
            <w:vAlign w:val="center"/>
            <w:tcPrChange w:id="25327" w:author="Στάθης Καπ" w:date="2023-03-03T06:26:00Z">
              <w:tcPr>
                <w:tcW w:w="621" w:type="dxa"/>
                <w:vAlign w:val="bottom"/>
              </w:tcPr>
            </w:tcPrChange>
          </w:tcPr>
          <w:p w14:paraId="39ABDD7D" w14:textId="708DBFD4" w:rsidR="00C87CFE" w:rsidRPr="00CD1347" w:rsidRDefault="00C87CFE" w:rsidP="00C87CFE">
            <w:pPr>
              <w:jc w:val="center"/>
              <w:rPr>
                <w:ins w:id="25328" w:author="Στάθης Καπ" w:date="2023-03-03T03:57:00Z"/>
                <w:rFonts w:cstheme="minorHAnsi"/>
                <w:sz w:val="16"/>
                <w:szCs w:val="16"/>
              </w:rPr>
            </w:pPr>
            <w:ins w:id="25329" w:author="Στάθης Καπ" w:date="2023-03-03T06:20:00Z">
              <w:r>
                <w:rPr>
                  <w:rFonts w:ascii="Calibri" w:hAnsi="Calibri" w:cs="Calibri"/>
                  <w:color w:val="000000"/>
                  <w:sz w:val="16"/>
                  <w:szCs w:val="16"/>
                </w:rPr>
                <w:t>0.27</w:t>
              </w:r>
            </w:ins>
          </w:p>
        </w:tc>
        <w:tc>
          <w:tcPr>
            <w:tcW w:w="669" w:type="dxa"/>
            <w:vAlign w:val="center"/>
            <w:tcPrChange w:id="25330" w:author="Στάθης Καπ" w:date="2023-03-03T06:26:00Z">
              <w:tcPr>
                <w:tcW w:w="669" w:type="dxa"/>
                <w:vAlign w:val="center"/>
              </w:tcPr>
            </w:tcPrChange>
          </w:tcPr>
          <w:p w14:paraId="115CC646" w14:textId="09052586" w:rsidR="00C87CFE" w:rsidRPr="00CD1347" w:rsidRDefault="00C87CFE" w:rsidP="00C87CFE">
            <w:pPr>
              <w:jc w:val="center"/>
              <w:rPr>
                <w:ins w:id="25331" w:author="Στάθης Καπ" w:date="2023-03-03T03:57:00Z"/>
                <w:rFonts w:cstheme="minorHAnsi"/>
                <w:sz w:val="16"/>
                <w:szCs w:val="16"/>
              </w:rPr>
            </w:pPr>
            <w:ins w:id="25332" w:author="Στάθης Καπ" w:date="2023-03-03T06:20:00Z">
              <w:r>
                <w:rPr>
                  <w:rFonts w:ascii="Calibri" w:hAnsi="Calibri" w:cstheme="minorHAnsi"/>
                  <w:color w:val="000000"/>
                  <w:sz w:val="16"/>
                  <w:szCs w:val="16"/>
                </w:rPr>
                <w:t>19.35</w:t>
              </w:r>
            </w:ins>
          </w:p>
        </w:tc>
        <w:tc>
          <w:tcPr>
            <w:tcW w:w="543" w:type="dxa"/>
            <w:vAlign w:val="center"/>
            <w:tcPrChange w:id="25333" w:author="Στάθης Καπ" w:date="2023-03-03T06:26:00Z">
              <w:tcPr>
                <w:tcW w:w="543" w:type="dxa"/>
                <w:vAlign w:val="bottom"/>
              </w:tcPr>
            </w:tcPrChange>
          </w:tcPr>
          <w:p w14:paraId="2F2F384F" w14:textId="517674A6" w:rsidR="00C87CFE" w:rsidRPr="00CD1347" w:rsidRDefault="00C87CFE" w:rsidP="00C87CFE">
            <w:pPr>
              <w:jc w:val="center"/>
              <w:rPr>
                <w:ins w:id="25334" w:author="Στάθης Καπ" w:date="2023-03-03T03:57:00Z"/>
                <w:rFonts w:cstheme="minorHAnsi"/>
                <w:sz w:val="16"/>
                <w:szCs w:val="16"/>
              </w:rPr>
            </w:pPr>
            <w:ins w:id="25335" w:author="Στάθης Καπ" w:date="2023-03-03T06:20:00Z">
              <w:r>
                <w:rPr>
                  <w:rFonts w:ascii="Calibri" w:hAnsi="Calibri" w:cs="Calibri"/>
                  <w:color w:val="000000"/>
                  <w:sz w:val="16"/>
                  <w:szCs w:val="16"/>
                </w:rPr>
                <w:t>480</w:t>
              </w:r>
            </w:ins>
          </w:p>
        </w:tc>
        <w:tc>
          <w:tcPr>
            <w:tcW w:w="621" w:type="dxa"/>
            <w:vAlign w:val="center"/>
            <w:tcPrChange w:id="25336" w:author="Στάθης Καπ" w:date="2023-03-03T06:26:00Z">
              <w:tcPr>
                <w:tcW w:w="621" w:type="dxa"/>
                <w:vAlign w:val="bottom"/>
              </w:tcPr>
            </w:tcPrChange>
          </w:tcPr>
          <w:p w14:paraId="418FF01D" w14:textId="0866B357" w:rsidR="00C87CFE" w:rsidRPr="00CD1347" w:rsidRDefault="00C87CFE" w:rsidP="00C87CFE">
            <w:pPr>
              <w:jc w:val="center"/>
              <w:rPr>
                <w:ins w:id="25337" w:author="Στάθης Καπ" w:date="2023-03-03T03:57:00Z"/>
                <w:rFonts w:cstheme="minorHAnsi"/>
                <w:sz w:val="16"/>
                <w:szCs w:val="16"/>
              </w:rPr>
            </w:pPr>
            <w:ins w:id="25338" w:author="Στάθης Καπ" w:date="2023-03-03T06:20:00Z">
              <w:r>
                <w:rPr>
                  <w:rFonts w:ascii="Calibri" w:hAnsi="Calibri" w:cs="Calibri"/>
                  <w:color w:val="000000"/>
                  <w:sz w:val="16"/>
                  <w:szCs w:val="16"/>
                </w:rPr>
                <w:t>0.21</w:t>
              </w:r>
            </w:ins>
          </w:p>
        </w:tc>
        <w:tc>
          <w:tcPr>
            <w:tcW w:w="669" w:type="dxa"/>
            <w:vAlign w:val="center"/>
            <w:tcPrChange w:id="25339" w:author="Στάθης Καπ" w:date="2023-03-03T06:26:00Z">
              <w:tcPr>
                <w:tcW w:w="669" w:type="dxa"/>
                <w:vAlign w:val="center"/>
              </w:tcPr>
            </w:tcPrChange>
          </w:tcPr>
          <w:p w14:paraId="49FB51F7" w14:textId="66FABF95" w:rsidR="00C87CFE" w:rsidRPr="00CD1347" w:rsidRDefault="00C87CFE" w:rsidP="00C87CFE">
            <w:pPr>
              <w:jc w:val="center"/>
              <w:rPr>
                <w:ins w:id="25340" w:author="Στάθης Καπ" w:date="2023-03-03T03:57:00Z"/>
                <w:rFonts w:cstheme="minorHAnsi"/>
                <w:sz w:val="16"/>
                <w:szCs w:val="16"/>
              </w:rPr>
            </w:pPr>
            <w:ins w:id="25341" w:author="Στάθης Καπ" w:date="2023-03-03T06:20:00Z">
              <w:r>
                <w:rPr>
                  <w:rFonts w:ascii="Calibri" w:hAnsi="Calibri" w:cstheme="minorHAnsi"/>
                  <w:color w:val="000000"/>
                  <w:sz w:val="16"/>
                  <w:szCs w:val="16"/>
                </w:rPr>
                <w:t>4</w:t>
              </w:r>
            </w:ins>
          </w:p>
        </w:tc>
        <w:tc>
          <w:tcPr>
            <w:tcW w:w="508" w:type="dxa"/>
            <w:vAlign w:val="center"/>
            <w:tcPrChange w:id="25342" w:author="Στάθης Καπ" w:date="2023-03-03T06:26:00Z">
              <w:tcPr>
                <w:tcW w:w="508" w:type="dxa"/>
                <w:vAlign w:val="bottom"/>
              </w:tcPr>
            </w:tcPrChange>
          </w:tcPr>
          <w:p w14:paraId="49844ADE" w14:textId="2FA630EC" w:rsidR="00C87CFE" w:rsidRPr="00CD1347" w:rsidRDefault="00C87CFE" w:rsidP="00C87CFE">
            <w:pPr>
              <w:jc w:val="center"/>
              <w:rPr>
                <w:ins w:id="25343" w:author="Στάθης Καπ" w:date="2023-03-03T03:57:00Z"/>
                <w:rFonts w:cstheme="minorHAnsi"/>
                <w:sz w:val="16"/>
                <w:szCs w:val="16"/>
              </w:rPr>
            </w:pPr>
            <w:ins w:id="25344" w:author="Στάθης Καπ" w:date="2023-03-03T06:20:00Z">
              <w:r>
                <w:rPr>
                  <w:rFonts w:ascii="Calibri" w:hAnsi="Calibri" w:cs="Calibri"/>
                  <w:color w:val="000000"/>
                  <w:sz w:val="16"/>
                  <w:szCs w:val="16"/>
                </w:rPr>
                <w:t>470</w:t>
              </w:r>
            </w:ins>
          </w:p>
        </w:tc>
        <w:tc>
          <w:tcPr>
            <w:tcW w:w="541" w:type="dxa"/>
            <w:vAlign w:val="center"/>
            <w:tcPrChange w:id="25345" w:author="Στάθης Καπ" w:date="2023-03-03T06:26:00Z">
              <w:tcPr>
                <w:tcW w:w="541" w:type="dxa"/>
                <w:vAlign w:val="bottom"/>
              </w:tcPr>
            </w:tcPrChange>
          </w:tcPr>
          <w:p w14:paraId="73391431" w14:textId="0F605CB5" w:rsidR="00C87CFE" w:rsidRPr="00CD1347" w:rsidRDefault="00C87CFE" w:rsidP="00C87CFE">
            <w:pPr>
              <w:jc w:val="center"/>
              <w:rPr>
                <w:ins w:id="25346" w:author="Στάθης Καπ" w:date="2023-03-03T03:57:00Z"/>
                <w:rFonts w:cstheme="minorHAnsi"/>
                <w:sz w:val="16"/>
                <w:szCs w:val="16"/>
              </w:rPr>
            </w:pPr>
            <w:ins w:id="25347" w:author="Στάθης Καπ" w:date="2023-03-03T06:20:00Z">
              <w:r>
                <w:rPr>
                  <w:rFonts w:ascii="Calibri" w:hAnsi="Calibri" w:cs="Calibri"/>
                  <w:color w:val="000000"/>
                  <w:sz w:val="16"/>
                  <w:szCs w:val="16"/>
                </w:rPr>
                <w:t>0.221</w:t>
              </w:r>
            </w:ins>
          </w:p>
        </w:tc>
        <w:tc>
          <w:tcPr>
            <w:tcW w:w="589" w:type="dxa"/>
            <w:vAlign w:val="center"/>
            <w:tcPrChange w:id="25348" w:author="Στάθης Καπ" w:date="2023-03-03T06:26:00Z">
              <w:tcPr>
                <w:tcW w:w="589" w:type="dxa"/>
                <w:vAlign w:val="center"/>
              </w:tcPr>
            </w:tcPrChange>
          </w:tcPr>
          <w:p w14:paraId="6FC88B11" w14:textId="7ED13A0E" w:rsidR="00C87CFE" w:rsidRPr="00CD1347" w:rsidRDefault="00C87CFE" w:rsidP="00C87CFE">
            <w:pPr>
              <w:jc w:val="center"/>
              <w:rPr>
                <w:ins w:id="25349" w:author="Στάθης Καπ" w:date="2023-03-03T03:57:00Z"/>
                <w:rFonts w:cstheme="minorHAnsi"/>
                <w:sz w:val="16"/>
                <w:szCs w:val="16"/>
              </w:rPr>
            </w:pPr>
            <w:ins w:id="25350" w:author="Στάθης Καπ" w:date="2023-03-03T06:20:00Z">
              <w:r>
                <w:rPr>
                  <w:rFonts w:ascii="Calibri" w:hAnsi="Calibri" w:cstheme="minorHAnsi"/>
                  <w:color w:val="000000"/>
                  <w:sz w:val="16"/>
                  <w:szCs w:val="16"/>
                </w:rPr>
                <w:t>6</w:t>
              </w:r>
            </w:ins>
          </w:p>
        </w:tc>
        <w:tc>
          <w:tcPr>
            <w:tcW w:w="463" w:type="dxa"/>
            <w:vAlign w:val="center"/>
            <w:tcPrChange w:id="25351" w:author="Στάθης Καπ" w:date="2023-03-03T06:26:00Z">
              <w:tcPr>
                <w:tcW w:w="463" w:type="dxa"/>
                <w:vAlign w:val="bottom"/>
              </w:tcPr>
            </w:tcPrChange>
          </w:tcPr>
          <w:p w14:paraId="7B8C0156" w14:textId="7ED836D0" w:rsidR="00C87CFE" w:rsidRPr="00CD1347" w:rsidRDefault="00C87CFE" w:rsidP="00C87CFE">
            <w:pPr>
              <w:jc w:val="center"/>
              <w:rPr>
                <w:ins w:id="25352" w:author="Στάθης Καπ" w:date="2023-03-03T03:57:00Z"/>
                <w:rFonts w:cstheme="minorHAnsi"/>
                <w:sz w:val="16"/>
                <w:szCs w:val="16"/>
              </w:rPr>
            </w:pPr>
            <w:ins w:id="25353" w:author="Στάθης Καπ" w:date="2023-03-03T06:20:00Z">
              <w:r>
                <w:rPr>
                  <w:rFonts w:ascii="Calibri" w:hAnsi="Calibri" w:cs="Calibri"/>
                  <w:color w:val="000000"/>
                  <w:sz w:val="16"/>
                  <w:szCs w:val="16"/>
                </w:rPr>
                <w:t>400</w:t>
              </w:r>
            </w:ins>
          </w:p>
        </w:tc>
        <w:tc>
          <w:tcPr>
            <w:tcW w:w="541" w:type="dxa"/>
            <w:vAlign w:val="center"/>
            <w:tcPrChange w:id="25354" w:author="Στάθης Καπ" w:date="2023-03-03T06:26:00Z">
              <w:tcPr>
                <w:tcW w:w="541" w:type="dxa"/>
                <w:vAlign w:val="bottom"/>
              </w:tcPr>
            </w:tcPrChange>
          </w:tcPr>
          <w:p w14:paraId="451C2B51" w14:textId="0B66084D" w:rsidR="00C87CFE" w:rsidRPr="00CD1347" w:rsidRDefault="00C87CFE" w:rsidP="00C87CFE">
            <w:pPr>
              <w:jc w:val="center"/>
              <w:rPr>
                <w:ins w:id="25355" w:author="Στάθης Καπ" w:date="2023-03-03T03:57:00Z"/>
                <w:rFonts w:cstheme="minorHAnsi"/>
                <w:sz w:val="16"/>
                <w:szCs w:val="16"/>
              </w:rPr>
            </w:pPr>
            <w:ins w:id="25356" w:author="Στάθης Καπ" w:date="2023-03-03T06:20:00Z">
              <w:r>
                <w:rPr>
                  <w:rFonts w:ascii="Calibri" w:hAnsi="Calibri" w:cs="Calibri"/>
                  <w:color w:val="000000"/>
                  <w:sz w:val="16"/>
                  <w:szCs w:val="16"/>
                </w:rPr>
                <w:t>0.222</w:t>
              </w:r>
            </w:ins>
          </w:p>
        </w:tc>
        <w:tc>
          <w:tcPr>
            <w:tcW w:w="589" w:type="dxa"/>
            <w:vAlign w:val="center"/>
            <w:tcPrChange w:id="25357" w:author="Στάθης Καπ" w:date="2023-03-03T06:26:00Z">
              <w:tcPr>
                <w:tcW w:w="589" w:type="dxa"/>
                <w:vAlign w:val="center"/>
              </w:tcPr>
            </w:tcPrChange>
          </w:tcPr>
          <w:p w14:paraId="64B68BA1" w14:textId="64591A48" w:rsidR="00C87CFE" w:rsidRPr="00CD1347" w:rsidRDefault="00C87CFE" w:rsidP="00C87CFE">
            <w:pPr>
              <w:jc w:val="center"/>
              <w:rPr>
                <w:ins w:id="25358" w:author="Στάθης Καπ" w:date="2023-03-03T03:57:00Z"/>
                <w:rFonts w:cstheme="minorHAnsi"/>
                <w:sz w:val="16"/>
                <w:szCs w:val="16"/>
              </w:rPr>
            </w:pPr>
            <w:ins w:id="25359"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253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361" w:author="Στάθης Καπ" w:date="2023-03-03T03:57:00Z"/>
        </w:trPr>
        <w:tc>
          <w:tcPr>
            <w:tcW w:w="515" w:type="dxa"/>
            <w:tcBorders>
              <w:top w:val="nil"/>
              <w:bottom w:val="nil"/>
              <w:right w:val="single" w:sz="4" w:space="0" w:color="auto"/>
            </w:tcBorders>
            <w:shd w:val="clear" w:color="auto" w:fill="E7E6E6" w:themeFill="background2"/>
            <w:vAlign w:val="bottom"/>
            <w:tcPrChange w:id="25362" w:author="Στάθης Καπ" w:date="2023-03-03T06:26:00Z">
              <w:tcPr>
                <w:tcW w:w="515" w:type="dxa"/>
                <w:vAlign w:val="bottom"/>
              </w:tcPr>
            </w:tcPrChange>
          </w:tcPr>
          <w:p w14:paraId="043F9E8B" w14:textId="1B850ED0" w:rsidR="00C87CFE" w:rsidRPr="00CD1347" w:rsidRDefault="00C87CFE" w:rsidP="00C87CFE">
            <w:pPr>
              <w:jc w:val="center"/>
              <w:rPr>
                <w:ins w:id="25363" w:author="Στάθης Καπ" w:date="2023-03-03T03:57:00Z"/>
                <w:sz w:val="16"/>
                <w:szCs w:val="16"/>
              </w:rPr>
            </w:pPr>
            <w:ins w:id="25364" w:author="Στάθης Καπ" w:date="2023-03-03T04:06:00Z">
              <w:r w:rsidRPr="00CD1347">
                <w:rPr>
                  <w:rFonts w:ascii="Calibri" w:hAnsi="Calibri" w:cs="Calibri"/>
                  <w:color w:val="000000"/>
                  <w:sz w:val="16"/>
                  <w:szCs w:val="16"/>
                  <w:rPrChange w:id="25365"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5366" w:author="Στάθης Καπ" w:date="2023-03-03T06:26:00Z">
              <w:tcPr>
                <w:tcW w:w="560" w:type="dxa"/>
              </w:tcPr>
            </w:tcPrChange>
          </w:tcPr>
          <w:p w14:paraId="17B1DBEB" w14:textId="714A3975" w:rsidR="00C87CFE" w:rsidRPr="00CD1347" w:rsidRDefault="00C87CFE" w:rsidP="00C87CFE">
            <w:pPr>
              <w:jc w:val="center"/>
              <w:rPr>
                <w:ins w:id="25367" w:author="Στάθης Καπ" w:date="2023-03-03T03:57:00Z"/>
                <w:rFonts w:cstheme="minorHAnsi"/>
                <w:sz w:val="16"/>
                <w:szCs w:val="16"/>
              </w:rPr>
            </w:pPr>
            <w:ins w:id="25368" w:author="Στάθης Καπ" w:date="2023-03-03T06:20:00Z">
              <w:r>
                <w:rPr>
                  <w:rFonts w:ascii="Calibri" w:hAnsi="Calibri" w:cs="Calibri"/>
                  <w:color w:val="000000"/>
                  <w:sz w:val="16"/>
                  <w:szCs w:val="16"/>
                </w:rPr>
                <w:t>670</w:t>
              </w:r>
            </w:ins>
          </w:p>
        </w:tc>
        <w:tc>
          <w:tcPr>
            <w:tcW w:w="855" w:type="dxa"/>
            <w:vAlign w:val="center"/>
            <w:tcPrChange w:id="25369" w:author="Στάθης Καπ" w:date="2023-03-03T06:26:00Z">
              <w:tcPr>
                <w:tcW w:w="855" w:type="dxa"/>
              </w:tcPr>
            </w:tcPrChange>
          </w:tcPr>
          <w:p w14:paraId="1D4E7A4D" w14:textId="3F6FCCAE" w:rsidR="00C87CFE" w:rsidRPr="00CD1347" w:rsidRDefault="00C87CFE" w:rsidP="00C87CFE">
            <w:pPr>
              <w:jc w:val="center"/>
              <w:rPr>
                <w:ins w:id="25370" w:author="Στάθης Καπ" w:date="2023-03-03T03:57:00Z"/>
                <w:rFonts w:cstheme="minorHAnsi"/>
                <w:sz w:val="16"/>
                <w:szCs w:val="16"/>
              </w:rPr>
            </w:pPr>
            <w:ins w:id="25371" w:author="Στάθης Καπ" w:date="2023-03-03T06:20:00Z">
              <w:r>
                <w:rPr>
                  <w:rFonts w:ascii="Calibri" w:hAnsi="Calibri" w:cs="Calibri"/>
                  <w:color w:val="000000"/>
                  <w:sz w:val="16"/>
                  <w:szCs w:val="16"/>
                </w:rPr>
                <w:t>670</w:t>
              </w:r>
            </w:ins>
          </w:p>
        </w:tc>
        <w:tc>
          <w:tcPr>
            <w:tcW w:w="544" w:type="dxa"/>
            <w:vAlign w:val="center"/>
            <w:tcPrChange w:id="25372" w:author="Στάθης Καπ" w:date="2023-03-03T06:26:00Z">
              <w:tcPr>
                <w:tcW w:w="544" w:type="dxa"/>
                <w:vAlign w:val="bottom"/>
              </w:tcPr>
            </w:tcPrChange>
          </w:tcPr>
          <w:p w14:paraId="66B68ABA" w14:textId="4AE6B35A" w:rsidR="00C87CFE" w:rsidRPr="00CD1347" w:rsidRDefault="00C87CFE" w:rsidP="00C87CFE">
            <w:pPr>
              <w:jc w:val="center"/>
              <w:rPr>
                <w:ins w:id="25373" w:author="Στάθης Καπ" w:date="2023-03-03T03:57:00Z"/>
                <w:rFonts w:cstheme="minorHAnsi"/>
                <w:sz w:val="16"/>
                <w:szCs w:val="16"/>
              </w:rPr>
            </w:pPr>
            <w:ins w:id="25374" w:author="Στάθης Καπ" w:date="2023-03-03T06:20:00Z">
              <w:r>
                <w:rPr>
                  <w:rFonts w:ascii="Calibri" w:hAnsi="Calibri" w:cs="Calibri"/>
                  <w:color w:val="000000"/>
                  <w:sz w:val="16"/>
                  <w:szCs w:val="16"/>
                </w:rPr>
                <w:t>560</w:t>
              </w:r>
            </w:ins>
          </w:p>
        </w:tc>
        <w:tc>
          <w:tcPr>
            <w:tcW w:w="621" w:type="dxa"/>
            <w:vAlign w:val="center"/>
            <w:tcPrChange w:id="25375" w:author="Στάθης Καπ" w:date="2023-03-03T06:26:00Z">
              <w:tcPr>
                <w:tcW w:w="621" w:type="dxa"/>
                <w:vAlign w:val="bottom"/>
              </w:tcPr>
            </w:tcPrChange>
          </w:tcPr>
          <w:p w14:paraId="03F4E89A" w14:textId="0C3E713F" w:rsidR="00C87CFE" w:rsidRPr="00CD1347" w:rsidRDefault="00C87CFE" w:rsidP="00C87CFE">
            <w:pPr>
              <w:jc w:val="center"/>
              <w:rPr>
                <w:ins w:id="25376" w:author="Στάθης Καπ" w:date="2023-03-03T03:57:00Z"/>
                <w:rFonts w:cstheme="minorHAnsi"/>
                <w:sz w:val="16"/>
                <w:szCs w:val="16"/>
              </w:rPr>
            </w:pPr>
            <w:ins w:id="25377" w:author="Στάθης Καπ" w:date="2023-03-03T06:20:00Z">
              <w:r>
                <w:rPr>
                  <w:rFonts w:ascii="Calibri" w:hAnsi="Calibri" w:cs="Calibri"/>
                  <w:color w:val="000000"/>
                  <w:sz w:val="16"/>
                  <w:szCs w:val="16"/>
                </w:rPr>
                <w:t>0.279</w:t>
              </w:r>
            </w:ins>
          </w:p>
        </w:tc>
        <w:tc>
          <w:tcPr>
            <w:tcW w:w="669" w:type="dxa"/>
            <w:vAlign w:val="center"/>
            <w:tcPrChange w:id="25378" w:author="Στάθης Καπ" w:date="2023-03-03T06:26:00Z">
              <w:tcPr>
                <w:tcW w:w="669" w:type="dxa"/>
                <w:vAlign w:val="center"/>
              </w:tcPr>
            </w:tcPrChange>
          </w:tcPr>
          <w:p w14:paraId="658C060E" w14:textId="528B25E6" w:rsidR="00C87CFE" w:rsidRPr="00CD1347" w:rsidRDefault="00C87CFE" w:rsidP="00C87CFE">
            <w:pPr>
              <w:jc w:val="center"/>
              <w:rPr>
                <w:ins w:id="25379" w:author="Στάθης Καπ" w:date="2023-03-03T03:57:00Z"/>
                <w:rFonts w:cstheme="minorHAnsi"/>
                <w:sz w:val="16"/>
                <w:szCs w:val="16"/>
              </w:rPr>
            </w:pPr>
            <w:ins w:id="25380" w:author="Στάθης Καπ" w:date="2023-03-03T06:20:00Z">
              <w:r>
                <w:rPr>
                  <w:rFonts w:ascii="Calibri" w:hAnsi="Calibri" w:cstheme="minorHAnsi"/>
                  <w:color w:val="000000"/>
                  <w:sz w:val="16"/>
                  <w:szCs w:val="16"/>
                </w:rPr>
                <w:t>16.42</w:t>
              </w:r>
            </w:ins>
          </w:p>
        </w:tc>
        <w:tc>
          <w:tcPr>
            <w:tcW w:w="543" w:type="dxa"/>
            <w:vAlign w:val="center"/>
            <w:tcPrChange w:id="25381" w:author="Στάθης Καπ" w:date="2023-03-03T06:26:00Z">
              <w:tcPr>
                <w:tcW w:w="543" w:type="dxa"/>
                <w:vAlign w:val="bottom"/>
              </w:tcPr>
            </w:tcPrChange>
          </w:tcPr>
          <w:p w14:paraId="47D12412" w14:textId="25DDAEA0" w:rsidR="00C87CFE" w:rsidRPr="00CD1347" w:rsidRDefault="00C87CFE" w:rsidP="00C87CFE">
            <w:pPr>
              <w:jc w:val="center"/>
              <w:rPr>
                <w:ins w:id="25382" w:author="Στάθης Καπ" w:date="2023-03-03T03:57:00Z"/>
                <w:rFonts w:cstheme="minorHAnsi"/>
                <w:sz w:val="16"/>
                <w:szCs w:val="16"/>
              </w:rPr>
            </w:pPr>
            <w:ins w:id="25383" w:author="Στάθης Καπ" w:date="2023-03-03T06:20:00Z">
              <w:r>
                <w:rPr>
                  <w:rFonts w:ascii="Calibri" w:hAnsi="Calibri" w:cs="Calibri"/>
                  <w:color w:val="000000"/>
                  <w:sz w:val="16"/>
                  <w:szCs w:val="16"/>
                </w:rPr>
                <w:t>550</w:t>
              </w:r>
            </w:ins>
          </w:p>
        </w:tc>
        <w:tc>
          <w:tcPr>
            <w:tcW w:w="621" w:type="dxa"/>
            <w:vAlign w:val="center"/>
            <w:tcPrChange w:id="25384" w:author="Στάθης Καπ" w:date="2023-03-03T06:26:00Z">
              <w:tcPr>
                <w:tcW w:w="621" w:type="dxa"/>
                <w:vAlign w:val="bottom"/>
              </w:tcPr>
            </w:tcPrChange>
          </w:tcPr>
          <w:p w14:paraId="3D61B057" w14:textId="20D34F2B" w:rsidR="00C87CFE" w:rsidRPr="00CD1347" w:rsidRDefault="00C87CFE" w:rsidP="00C87CFE">
            <w:pPr>
              <w:jc w:val="center"/>
              <w:rPr>
                <w:ins w:id="25385" w:author="Στάθης Καπ" w:date="2023-03-03T03:57:00Z"/>
                <w:rFonts w:cstheme="minorHAnsi"/>
                <w:sz w:val="16"/>
                <w:szCs w:val="16"/>
              </w:rPr>
            </w:pPr>
            <w:ins w:id="25386" w:author="Στάθης Καπ" w:date="2023-03-03T06:20:00Z">
              <w:r>
                <w:rPr>
                  <w:rFonts w:ascii="Calibri" w:hAnsi="Calibri" w:cs="Calibri"/>
                  <w:color w:val="000000"/>
                  <w:sz w:val="16"/>
                  <w:szCs w:val="16"/>
                </w:rPr>
                <w:t>0.211</w:t>
              </w:r>
            </w:ins>
          </w:p>
        </w:tc>
        <w:tc>
          <w:tcPr>
            <w:tcW w:w="669" w:type="dxa"/>
            <w:vAlign w:val="center"/>
            <w:tcPrChange w:id="25387" w:author="Στάθης Καπ" w:date="2023-03-03T06:26:00Z">
              <w:tcPr>
                <w:tcW w:w="669" w:type="dxa"/>
                <w:vAlign w:val="center"/>
              </w:tcPr>
            </w:tcPrChange>
          </w:tcPr>
          <w:p w14:paraId="67B6BF5D" w14:textId="6590F76A" w:rsidR="00C87CFE" w:rsidRPr="00CD1347" w:rsidRDefault="00C87CFE" w:rsidP="00C87CFE">
            <w:pPr>
              <w:jc w:val="center"/>
              <w:rPr>
                <w:ins w:id="25388" w:author="Στάθης Καπ" w:date="2023-03-03T03:57:00Z"/>
                <w:rFonts w:cstheme="minorHAnsi"/>
                <w:sz w:val="16"/>
                <w:szCs w:val="16"/>
              </w:rPr>
            </w:pPr>
            <w:ins w:id="25389" w:author="Στάθης Καπ" w:date="2023-03-03T06:20:00Z">
              <w:r>
                <w:rPr>
                  <w:rFonts w:ascii="Calibri" w:hAnsi="Calibri" w:cstheme="minorHAnsi"/>
                  <w:color w:val="000000"/>
                  <w:sz w:val="16"/>
                  <w:szCs w:val="16"/>
                </w:rPr>
                <w:t>1.79</w:t>
              </w:r>
            </w:ins>
          </w:p>
        </w:tc>
        <w:tc>
          <w:tcPr>
            <w:tcW w:w="508" w:type="dxa"/>
            <w:vAlign w:val="center"/>
            <w:tcPrChange w:id="25390" w:author="Στάθης Καπ" w:date="2023-03-03T06:26:00Z">
              <w:tcPr>
                <w:tcW w:w="508" w:type="dxa"/>
                <w:vAlign w:val="bottom"/>
              </w:tcPr>
            </w:tcPrChange>
          </w:tcPr>
          <w:p w14:paraId="68D830BE" w14:textId="4AB893CD" w:rsidR="00C87CFE" w:rsidRPr="00CD1347" w:rsidRDefault="00C87CFE" w:rsidP="00C87CFE">
            <w:pPr>
              <w:jc w:val="center"/>
              <w:rPr>
                <w:ins w:id="25391" w:author="Στάθης Καπ" w:date="2023-03-03T03:57:00Z"/>
                <w:rFonts w:cstheme="minorHAnsi"/>
                <w:sz w:val="16"/>
                <w:szCs w:val="16"/>
              </w:rPr>
            </w:pPr>
            <w:ins w:id="25392" w:author="Στάθης Καπ" w:date="2023-03-03T06:20:00Z">
              <w:r>
                <w:rPr>
                  <w:rFonts w:ascii="Calibri" w:hAnsi="Calibri" w:cs="Calibri"/>
                  <w:color w:val="000000"/>
                  <w:sz w:val="16"/>
                  <w:szCs w:val="16"/>
                </w:rPr>
                <w:t>510</w:t>
              </w:r>
            </w:ins>
          </w:p>
        </w:tc>
        <w:tc>
          <w:tcPr>
            <w:tcW w:w="541" w:type="dxa"/>
            <w:vAlign w:val="center"/>
            <w:tcPrChange w:id="25393" w:author="Στάθης Καπ" w:date="2023-03-03T06:26:00Z">
              <w:tcPr>
                <w:tcW w:w="541" w:type="dxa"/>
                <w:vAlign w:val="bottom"/>
              </w:tcPr>
            </w:tcPrChange>
          </w:tcPr>
          <w:p w14:paraId="48D2E0AF" w14:textId="0CC6725A" w:rsidR="00C87CFE" w:rsidRPr="00CD1347" w:rsidRDefault="00C87CFE" w:rsidP="00C87CFE">
            <w:pPr>
              <w:jc w:val="center"/>
              <w:rPr>
                <w:ins w:id="25394" w:author="Στάθης Καπ" w:date="2023-03-03T03:57:00Z"/>
                <w:rFonts w:cstheme="minorHAnsi"/>
                <w:sz w:val="16"/>
                <w:szCs w:val="16"/>
              </w:rPr>
            </w:pPr>
            <w:ins w:id="25395" w:author="Στάθης Καπ" w:date="2023-03-03T06:20:00Z">
              <w:r>
                <w:rPr>
                  <w:rFonts w:ascii="Calibri" w:hAnsi="Calibri" w:cs="Calibri"/>
                  <w:color w:val="000000"/>
                  <w:sz w:val="16"/>
                  <w:szCs w:val="16"/>
                </w:rPr>
                <w:t>0.218</w:t>
              </w:r>
            </w:ins>
          </w:p>
        </w:tc>
        <w:tc>
          <w:tcPr>
            <w:tcW w:w="589" w:type="dxa"/>
            <w:vAlign w:val="center"/>
            <w:tcPrChange w:id="25396" w:author="Στάθης Καπ" w:date="2023-03-03T06:26:00Z">
              <w:tcPr>
                <w:tcW w:w="589" w:type="dxa"/>
                <w:vAlign w:val="center"/>
              </w:tcPr>
            </w:tcPrChange>
          </w:tcPr>
          <w:p w14:paraId="5D02767C" w14:textId="341D9F0B" w:rsidR="00C87CFE" w:rsidRPr="00CD1347" w:rsidRDefault="00C87CFE" w:rsidP="00C87CFE">
            <w:pPr>
              <w:jc w:val="center"/>
              <w:rPr>
                <w:ins w:id="25397" w:author="Στάθης Καπ" w:date="2023-03-03T03:57:00Z"/>
                <w:rFonts w:cstheme="minorHAnsi"/>
                <w:sz w:val="16"/>
                <w:szCs w:val="16"/>
              </w:rPr>
            </w:pPr>
            <w:ins w:id="25398" w:author="Στάθης Καπ" w:date="2023-03-03T06:20:00Z">
              <w:r>
                <w:rPr>
                  <w:rFonts w:ascii="Calibri" w:hAnsi="Calibri" w:cstheme="minorHAnsi"/>
                  <w:color w:val="000000"/>
                  <w:sz w:val="16"/>
                  <w:szCs w:val="16"/>
                </w:rPr>
                <w:t>8.93</w:t>
              </w:r>
            </w:ins>
          </w:p>
        </w:tc>
        <w:tc>
          <w:tcPr>
            <w:tcW w:w="463" w:type="dxa"/>
            <w:vAlign w:val="center"/>
            <w:tcPrChange w:id="25399" w:author="Στάθης Καπ" w:date="2023-03-03T06:26:00Z">
              <w:tcPr>
                <w:tcW w:w="463" w:type="dxa"/>
                <w:vAlign w:val="bottom"/>
              </w:tcPr>
            </w:tcPrChange>
          </w:tcPr>
          <w:p w14:paraId="428855E1" w14:textId="7E99F84F" w:rsidR="00C87CFE" w:rsidRPr="00CD1347" w:rsidRDefault="00C87CFE" w:rsidP="00C87CFE">
            <w:pPr>
              <w:jc w:val="center"/>
              <w:rPr>
                <w:ins w:id="25400" w:author="Στάθης Καπ" w:date="2023-03-03T03:57:00Z"/>
                <w:rFonts w:cstheme="minorHAnsi"/>
                <w:sz w:val="16"/>
                <w:szCs w:val="16"/>
              </w:rPr>
            </w:pPr>
            <w:ins w:id="25401" w:author="Στάθης Καπ" w:date="2023-03-03T06:20:00Z">
              <w:r>
                <w:rPr>
                  <w:rFonts w:ascii="Calibri" w:hAnsi="Calibri" w:cs="Calibri"/>
                  <w:color w:val="000000"/>
                  <w:sz w:val="16"/>
                  <w:szCs w:val="16"/>
                </w:rPr>
                <w:t>490</w:t>
              </w:r>
            </w:ins>
          </w:p>
        </w:tc>
        <w:tc>
          <w:tcPr>
            <w:tcW w:w="541" w:type="dxa"/>
            <w:vAlign w:val="center"/>
            <w:tcPrChange w:id="25402" w:author="Στάθης Καπ" w:date="2023-03-03T06:26:00Z">
              <w:tcPr>
                <w:tcW w:w="541" w:type="dxa"/>
                <w:vAlign w:val="bottom"/>
              </w:tcPr>
            </w:tcPrChange>
          </w:tcPr>
          <w:p w14:paraId="0353629F" w14:textId="3FE34F6C" w:rsidR="00C87CFE" w:rsidRPr="00CD1347" w:rsidRDefault="00C87CFE" w:rsidP="00C87CFE">
            <w:pPr>
              <w:jc w:val="center"/>
              <w:rPr>
                <w:ins w:id="25403" w:author="Στάθης Καπ" w:date="2023-03-03T03:57:00Z"/>
                <w:rFonts w:cstheme="minorHAnsi"/>
                <w:sz w:val="16"/>
                <w:szCs w:val="16"/>
              </w:rPr>
            </w:pPr>
            <w:ins w:id="25404" w:author="Στάθης Καπ" w:date="2023-03-03T06:20:00Z">
              <w:r>
                <w:rPr>
                  <w:rFonts w:ascii="Calibri" w:hAnsi="Calibri" w:cs="Calibri"/>
                  <w:color w:val="000000"/>
                  <w:sz w:val="16"/>
                  <w:szCs w:val="16"/>
                </w:rPr>
                <w:t>0.224</w:t>
              </w:r>
            </w:ins>
          </w:p>
        </w:tc>
        <w:tc>
          <w:tcPr>
            <w:tcW w:w="589" w:type="dxa"/>
            <w:vAlign w:val="center"/>
            <w:tcPrChange w:id="25405" w:author="Στάθης Καπ" w:date="2023-03-03T06:26:00Z">
              <w:tcPr>
                <w:tcW w:w="589" w:type="dxa"/>
                <w:vAlign w:val="center"/>
              </w:tcPr>
            </w:tcPrChange>
          </w:tcPr>
          <w:p w14:paraId="30FB24FC" w14:textId="0E6AB063" w:rsidR="00C87CFE" w:rsidRPr="00CD1347" w:rsidRDefault="00C87CFE" w:rsidP="00C87CFE">
            <w:pPr>
              <w:jc w:val="center"/>
              <w:rPr>
                <w:ins w:id="25406" w:author="Στάθης Καπ" w:date="2023-03-03T03:57:00Z"/>
                <w:rFonts w:cstheme="minorHAnsi"/>
                <w:sz w:val="16"/>
                <w:szCs w:val="16"/>
              </w:rPr>
            </w:pPr>
            <w:ins w:id="25407"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254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409" w:author="Στάθης Καπ" w:date="2023-03-03T03:57:00Z"/>
        </w:trPr>
        <w:tc>
          <w:tcPr>
            <w:tcW w:w="515" w:type="dxa"/>
            <w:tcBorders>
              <w:top w:val="nil"/>
              <w:bottom w:val="nil"/>
              <w:right w:val="single" w:sz="4" w:space="0" w:color="auto"/>
            </w:tcBorders>
            <w:shd w:val="clear" w:color="auto" w:fill="E7E6E6" w:themeFill="background2"/>
            <w:vAlign w:val="bottom"/>
            <w:tcPrChange w:id="25410" w:author="Στάθης Καπ" w:date="2023-03-03T06:26:00Z">
              <w:tcPr>
                <w:tcW w:w="515" w:type="dxa"/>
                <w:vAlign w:val="bottom"/>
              </w:tcPr>
            </w:tcPrChange>
          </w:tcPr>
          <w:p w14:paraId="39CF744E" w14:textId="60DB8261" w:rsidR="00C87CFE" w:rsidRPr="00CD1347" w:rsidRDefault="00C87CFE" w:rsidP="00C87CFE">
            <w:pPr>
              <w:jc w:val="center"/>
              <w:rPr>
                <w:ins w:id="25411" w:author="Στάθης Καπ" w:date="2023-03-03T03:57:00Z"/>
                <w:sz w:val="16"/>
                <w:szCs w:val="16"/>
              </w:rPr>
            </w:pPr>
            <w:ins w:id="25412" w:author="Στάθης Καπ" w:date="2023-03-03T04:06:00Z">
              <w:r w:rsidRPr="00CD1347">
                <w:rPr>
                  <w:rFonts w:ascii="Calibri" w:hAnsi="Calibri" w:cs="Calibri"/>
                  <w:color w:val="000000"/>
                  <w:sz w:val="16"/>
                  <w:szCs w:val="16"/>
                  <w:rPrChange w:id="25413"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5414" w:author="Στάθης Καπ" w:date="2023-03-03T06:26:00Z">
              <w:tcPr>
                <w:tcW w:w="560" w:type="dxa"/>
              </w:tcPr>
            </w:tcPrChange>
          </w:tcPr>
          <w:p w14:paraId="66ADAC3A" w14:textId="72C0B7D8" w:rsidR="00C87CFE" w:rsidRPr="00CD1347" w:rsidRDefault="00C87CFE" w:rsidP="00C87CFE">
            <w:pPr>
              <w:jc w:val="center"/>
              <w:rPr>
                <w:ins w:id="25415" w:author="Στάθης Καπ" w:date="2023-03-03T03:57:00Z"/>
                <w:rFonts w:cstheme="minorHAnsi"/>
                <w:sz w:val="16"/>
                <w:szCs w:val="16"/>
              </w:rPr>
            </w:pPr>
            <w:ins w:id="25416" w:author="Στάθης Καπ" w:date="2023-03-03T06:20:00Z">
              <w:r>
                <w:rPr>
                  <w:rFonts w:ascii="Calibri" w:hAnsi="Calibri" w:cs="Calibri"/>
                  <w:color w:val="000000"/>
                  <w:sz w:val="16"/>
                  <w:szCs w:val="16"/>
                </w:rPr>
                <w:t>680</w:t>
              </w:r>
            </w:ins>
          </w:p>
        </w:tc>
        <w:tc>
          <w:tcPr>
            <w:tcW w:w="855" w:type="dxa"/>
            <w:vAlign w:val="center"/>
            <w:tcPrChange w:id="25417" w:author="Στάθης Καπ" w:date="2023-03-03T06:26:00Z">
              <w:tcPr>
                <w:tcW w:w="855" w:type="dxa"/>
              </w:tcPr>
            </w:tcPrChange>
          </w:tcPr>
          <w:p w14:paraId="2FB50962" w14:textId="210041A6" w:rsidR="00C87CFE" w:rsidRPr="00CD1347" w:rsidRDefault="00C87CFE" w:rsidP="00C87CFE">
            <w:pPr>
              <w:jc w:val="center"/>
              <w:rPr>
                <w:ins w:id="25418" w:author="Στάθης Καπ" w:date="2023-03-03T03:57:00Z"/>
                <w:rFonts w:cstheme="minorHAnsi"/>
                <w:sz w:val="16"/>
                <w:szCs w:val="16"/>
              </w:rPr>
            </w:pPr>
            <w:ins w:id="25419" w:author="Στάθης Καπ" w:date="2023-03-03T06:20:00Z">
              <w:r>
                <w:rPr>
                  <w:rFonts w:ascii="Calibri" w:hAnsi="Calibri" w:cs="Calibri"/>
                  <w:color w:val="000000"/>
                  <w:sz w:val="16"/>
                  <w:szCs w:val="16"/>
                </w:rPr>
                <w:t>670</w:t>
              </w:r>
            </w:ins>
          </w:p>
        </w:tc>
        <w:tc>
          <w:tcPr>
            <w:tcW w:w="544" w:type="dxa"/>
            <w:vAlign w:val="center"/>
            <w:tcPrChange w:id="25420" w:author="Στάθης Καπ" w:date="2023-03-03T06:26:00Z">
              <w:tcPr>
                <w:tcW w:w="544" w:type="dxa"/>
                <w:vAlign w:val="bottom"/>
              </w:tcPr>
            </w:tcPrChange>
          </w:tcPr>
          <w:p w14:paraId="4F35C60C" w14:textId="2648BE02" w:rsidR="00C87CFE" w:rsidRPr="00CD1347" w:rsidRDefault="00C87CFE" w:rsidP="00C87CFE">
            <w:pPr>
              <w:jc w:val="center"/>
              <w:rPr>
                <w:ins w:id="25421" w:author="Στάθης Καπ" w:date="2023-03-03T03:57:00Z"/>
                <w:rFonts w:cstheme="minorHAnsi"/>
                <w:sz w:val="16"/>
                <w:szCs w:val="16"/>
              </w:rPr>
            </w:pPr>
            <w:ins w:id="25422" w:author="Στάθης Καπ" w:date="2023-03-03T06:20:00Z">
              <w:r>
                <w:rPr>
                  <w:rFonts w:ascii="Calibri" w:hAnsi="Calibri" w:cs="Calibri"/>
                  <w:color w:val="000000"/>
                  <w:sz w:val="16"/>
                  <w:szCs w:val="16"/>
                </w:rPr>
                <w:t>590</w:t>
              </w:r>
            </w:ins>
          </w:p>
        </w:tc>
        <w:tc>
          <w:tcPr>
            <w:tcW w:w="621" w:type="dxa"/>
            <w:vAlign w:val="center"/>
            <w:tcPrChange w:id="25423" w:author="Στάθης Καπ" w:date="2023-03-03T06:26:00Z">
              <w:tcPr>
                <w:tcW w:w="621" w:type="dxa"/>
                <w:vAlign w:val="bottom"/>
              </w:tcPr>
            </w:tcPrChange>
          </w:tcPr>
          <w:p w14:paraId="5CFBA535" w14:textId="64DA0BE9" w:rsidR="00C87CFE" w:rsidRPr="00CD1347" w:rsidRDefault="00C87CFE" w:rsidP="00C87CFE">
            <w:pPr>
              <w:jc w:val="center"/>
              <w:rPr>
                <w:ins w:id="25424" w:author="Στάθης Καπ" w:date="2023-03-03T03:57:00Z"/>
                <w:rFonts w:cstheme="minorHAnsi"/>
                <w:sz w:val="16"/>
                <w:szCs w:val="16"/>
              </w:rPr>
            </w:pPr>
            <w:ins w:id="25425" w:author="Στάθης Καπ" w:date="2023-03-03T06:20:00Z">
              <w:r>
                <w:rPr>
                  <w:rFonts w:ascii="Calibri" w:hAnsi="Calibri" w:cs="Calibri"/>
                  <w:color w:val="000000"/>
                  <w:sz w:val="16"/>
                  <w:szCs w:val="16"/>
                </w:rPr>
                <w:t>0.309</w:t>
              </w:r>
            </w:ins>
          </w:p>
        </w:tc>
        <w:tc>
          <w:tcPr>
            <w:tcW w:w="669" w:type="dxa"/>
            <w:vAlign w:val="center"/>
            <w:tcPrChange w:id="25426" w:author="Στάθης Καπ" w:date="2023-03-03T06:26:00Z">
              <w:tcPr>
                <w:tcW w:w="669" w:type="dxa"/>
                <w:vAlign w:val="center"/>
              </w:tcPr>
            </w:tcPrChange>
          </w:tcPr>
          <w:p w14:paraId="3CFDBCD8" w14:textId="1C07D7CB" w:rsidR="00C87CFE" w:rsidRPr="00CD1347" w:rsidRDefault="00C87CFE" w:rsidP="00C87CFE">
            <w:pPr>
              <w:jc w:val="center"/>
              <w:rPr>
                <w:ins w:id="25427" w:author="Στάθης Καπ" w:date="2023-03-03T03:57:00Z"/>
                <w:rFonts w:cstheme="minorHAnsi"/>
                <w:sz w:val="16"/>
                <w:szCs w:val="16"/>
              </w:rPr>
            </w:pPr>
            <w:ins w:id="25428" w:author="Στάθης Καπ" w:date="2023-03-03T06:20:00Z">
              <w:r>
                <w:rPr>
                  <w:rFonts w:ascii="Calibri" w:hAnsi="Calibri" w:cstheme="minorHAnsi"/>
                  <w:color w:val="000000"/>
                  <w:sz w:val="16"/>
                  <w:szCs w:val="16"/>
                </w:rPr>
                <w:t>13.24</w:t>
              </w:r>
            </w:ins>
          </w:p>
        </w:tc>
        <w:tc>
          <w:tcPr>
            <w:tcW w:w="543" w:type="dxa"/>
            <w:vAlign w:val="center"/>
            <w:tcPrChange w:id="25429" w:author="Στάθης Καπ" w:date="2023-03-03T06:26:00Z">
              <w:tcPr>
                <w:tcW w:w="543" w:type="dxa"/>
                <w:vAlign w:val="bottom"/>
              </w:tcPr>
            </w:tcPrChange>
          </w:tcPr>
          <w:p w14:paraId="6D427518" w14:textId="154DAD9B" w:rsidR="00C87CFE" w:rsidRPr="00CD1347" w:rsidRDefault="00C87CFE" w:rsidP="00C87CFE">
            <w:pPr>
              <w:jc w:val="center"/>
              <w:rPr>
                <w:ins w:id="25430" w:author="Στάθης Καπ" w:date="2023-03-03T03:57:00Z"/>
                <w:rFonts w:cstheme="minorHAnsi"/>
                <w:sz w:val="16"/>
                <w:szCs w:val="16"/>
              </w:rPr>
            </w:pPr>
            <w:ins w:id="25431" w:author="Στάθης Καπ" w:date="2023-03-03T06:20:00Z">
              <w:r>
                <w:rPr>
                  <w:rFonts w:ascii="Calibri" w:hAnsi="Calibri" w:cs="Calibri"/>
                  <w:color w:val="000000"/>
                  <w:sz w:val="16"/>
                  <w:szCs w:val="16"/>
                </w:rPr>
                <w:t>580</w:t>
              </w:r>
            </w:ins>
          </w:p>
        </w:tc>
        <w:tc>
          <w:tcPr>
            <w:tcW w:w="621" w:type="dxa"/>
            <w:vAlign w:val="center"/>
            <w:tcPrChange w:id="25432" w:author="Στάθης Καπ" w:date="2023-03-03T06:26:00Z">
              <w:tcPr>
                <w:tcW w:w="621" w:type="dxa"/>
                <w:vAlign w:val="bottom"/>
              </w:tcPr>
            </w:tcPrChange>
          </w:tcPr>
          <w:p w14:paraId="299316A0" w14:textId="7415C7ED" w:rsidR="00C87CFE" w:rsidRPr="00CD1347" w:rsidRDefault="00C87CFE" w:rsidP="00C87CFE">
            <w:pPr>
              <w:jc w:val="center"/>
              <w:rPr>
                <w:ins w:id="25433" w:author="Στάθης Καπ" w:date="2023-03-03T03:57:00Z"/>
                <w:rFonts w:cstheme="minorHAnsi"/>
                <w:sz w:val="16"/>
                <w:szCs w:val="16"/>
              </w:rPr>
            </w:pPr>
            <w:ins w:id="25434" w:author="Στάθης Καπ" w:date="2023-03-03T06:20:00Z">
              <w:r>
                <w:rPr>
                  <w:rFonts w:ascii="Calibri" w:hAnsi="Calibri" w:cs="Calibri"/>
                  <w:color w:val="000000"/>
                  <w:sz w:val="16"/>
                  <w:szCs w:val="16"/>
                </w:rPr>
                <w:t>0.228</w:t>
              </w:r>
            </w:ins>
          </w:p>
        </w:tc>
        <w:tc>
          <w:tcPr>
            <w:tcW w:w="669" w:type="dxa"/>
            <w:vAlign w:val="center"/>
            <w:tcPrChange w:id="25435" w:author="Στάθης Καπ" w:date="2023-03-03T06:26:00Z">
              <w:tcPr>
                <w:tcW w:w="669" w:type="dxa"/>
                <w:vAlign w:val="center"/>
              </w:tcPr>
            </w:tcPrChange>
          </w:tcPr>
          <w:p w14:paraId="0AD7CA2D" w14:textId="02A3D273" w:rsidR="00C87CFE" w:rsidRPr="00CD1347" w:rsidRDefault="00C87CFE" w:rsidP="00C87CFE">
            <w:pPr>
              <w:jc w:val="center"/>
              <w:rPr>
                <w:ins w:id="25436" w:author="Στάθης Καπ" w:date="2023-03-03T03:57:00Z"/>
                <w:rFonts w:cstheme="minorHAnsi"/>
                <w:sz w:val="16"/>
                <w:szCs w:val="16"/>
              </w:rPr>
            </w:pPr>
            <w:ins w:id="25437" w:author="Στάθης Καπ" w:date="2023-03-03T06:20:00Z">
              <w:r>
                <w:rPr>
                  <w:rFonts w:ascii="Calibri" w:hAnsi="Calibri" w:cstheme="minorHAnsi"/>
                  <w:color w:val="000000"/>
                  <w:sz w:val="16"/>
                  <w:szCs w:val="16"/>
                </w:rPr>
                <w:t>1.69</w:t>
              </w:r>
            </w:ins>
          </w:p>
        </w:tc>
        <w:tc>
          <w:tcPr>
            <w:tcW w:w="508" w:type="dxa"/>
            <w:vAlign w:val="center"/>
            <w:tcPrChange w:id="25438" w:author="Στάθης Καπ" w:date="2023-03-03T06:26:00Z">
              <w:tcPr>
                <w:tcW w:w="508" w:type="dxa"/>
                <w:vAlign w:val="bottom"/>
              </w:tcPr>
            </w:tcPrChange>
          </w:tcPr>
          <w:p w14:paraId="1373CFDB" w14:textId="1B81689D" w:rsidR="00C87CFE" w:rsidRPr="00CD1347" w:rsidRDefault="00C87CFE" w:rsidP="00C87CFE">
            <w:pPr>
              <w:jc w:val="center"/>
              <w:rPr>
                <w:ins w:id="25439" w:author="Στάθης Καπ" w:date="2023-03-03T03:57:00Z"/>
                <w:rFonts w:cstheme="minorHAnsi"/>
                <w:sz w:val="16"/>
                <w:szCs w:val="16"/>
              </w:rPr>
            </w:pPr>
            <w:ins w:id="25440" w:author="Στάθης Καπ" w:date="2023-03-03T06:20:00Z">
              <w:r>
                <w:rPr>
                  <w:rFonts w:ascii="Calibri" w:hAnsi="Calibri" w:cs="Calibri"/>
                  <w:color w:val="000000"/>
                  <w:sz w:val="16"/>
                  <w:szCs w:val="16"/>
                </w:rPr>
                <w:t>540</w:t>
              </w:r>
            </w:ins>
          </w:p>
        </w:tc>
        <w:tc>
          <w:tcPr>
            <w:tcW w:w="541" w:type="dxa"/>
            <w:vAlign w:val="center"/>
            <w:tcPrChange w:id="25441" w:author="Στάθης Καπ" w:date="2023-03-03T06:26:00Z">
              <w:tcPr>
                <w:tcW w:w="541" w:type="dxa"/>
                <w:vAlign w:val="bottom"/>
              </w:tcPr>
            </w:tcPrChange>
          </w:tcPr>
          <w:p w14:paraId="5CF9BE2D" w14:textId="15BAA590" w:rsidR="00C87CFE" w:rsidRPr="00CD1347" w:rsidRDefault="00C87CFE" w:rsidP="00C87CFE">
            <w:pPr>
              <w:jc w:val="center"/>
              <w:rPr>
                <w:ins w:id="25442" w:author="Στάθης Καπ" w:date="2023-03-03T03:57:00Z"/>
                <w:rFonts w:cstheme="minorHAnsi"/>
                <w:sz w:val="16"/>
                <w:szCs w:val="16"/>
              </w:rPr>
            </w:pPr>
            <w:ins w:id="25443" w:author="Στάθης Καπ" w:date="2023-03-03T06:20:00Z">
              <w:r>
                <w:rPr>
                  <w:rFonts w:ascii="Calibri" w:hAnsi="Calibri" w:cs="Calibri"/>
                  <w:color w:val="000000"/>
                  <w:sz w:val="16"/>
                  <w:szCs w:val="16"/>
                </w:rPr>
                <w:t>0.217</w:t>
              </w:r>
            </w:ins>
          </w:p>
        </w:tc>
        <w:tc>
          <w:tcPr>
            <w:tcW w:w="589" w:type="dxa"/>
            <w:vAlign w:val="center"/>
            <w:tcPrChange w:id="25444" w:author="Στάθης Καπ" w:date="2023-03-03T06:26:00Z">
              <w:tcPr>
                <w:tcW w:w="589" w:type="dxa"/>
                <w:vAlign w:val="center"/>
              </w:tcPr>
            </w:tcPrChange>
          </w:tcPr>
          <w:p w14:paraId="7401B855" w14:textId="346E392A" w:rsidR="00C87CFE" w:rsidRPr="00CD1347" w:rsidRDefault="00C87CFE" w:rsidP="00C87CFE">
            <w:pPr>
              <w:jc w:val="center"/>
              <w:rPr>
                <w:ins w:id="25445" w:author="Στάθης Καπ" w:date="2023-03-03T03:57:00Z"/>
                <w:rFonts w:cstheme="minorHAnsi"/>
                <w:sz w:val="16"/>
                <w:szCs w:val="16"/>
              </w:rPr>
            </w:pPr>
            <w:ins w:id="25446" w:author="Στάθης Καπ" w:date="2023-03-03T06:20:00Z">
              <w:r>
                <w:rPr>
                  <w:rFonts w:ascii="Calibri" w:hAnsi="Calibri" w:cstheme="minorHAnsi"/>
                  <w:color w:val="000000"/>
                  <w:sz w:val="16"/>
                  <w:szCs w:val="16"/>
                </w:rPr>
                <w:t>8.47</w:t>
              </w:r>
            </w:ins>
          </w:p>
        </w:tc>
        <w:tc>
          <w:tcPr>
            <w:tcW w:w="463" w:type="dxa"/>
            <w:vAlign w:val="center"/>
            <w:tcPrChange w:id="25447" w:author="Στάθης Καπ" w:date="2023-03-03T06:26:00Z">
              <w:tcPr>
                <w:tcW w:w="463" w:type="dxa"/>
                <w:vAlign w:val="bottom"/>
              </w:tcPr>
            </w:tcPrChange>
          </w:tcPr>
          <w:p w14:paraId="01099BFB" w14:textId="586256ED" w:rsidR="00C87CFE" w:rsidRPr="00CD1347" w:rsidRDefault="00C87CFE" w:rsidP="00C87CFE">
            <w:pPr>
              <w:jc w:val="center"/>
              <w:rPr>
                <w:ins w:id="25448" w:author="Στάθης Καπ" w:date="2023-03-03T03:57:00Z"/>
                <w:rFonts w:cstheme="minorHAnsi"/>
                <w:sz w:val="16"/>
                <w:szCs w:val="16"/>
              </w:rPr>
            </w:pPr>
            <w:ins w:id="25449" w:author="Στάθης Καπ" w:date="2023-03-03T06:20:00Z">
              <w:r>
                <w:rPr>
                  <w:rFonts w:ascii="Calibri" w:hAnsi="Calibri" w:cs="Calibri"/>
                  <w:color w:val="000000"/>
                  <w:sz w:val="16"/>
                  <w:szCs w:val="16"/>
                </w:rPr>
                <w:t>500</w:t>
              </w:r>
            </w:ins>
          </w:p>
        </w:tc>
        <w:tc>
          <w:tcPr>
            <w:tcW w:w="541" w:type="dxa"/>
            <w:vAlign w:val="center"/>
            <w:tcPrChange w:id="25450" w:author="Στάθης Καπ" w:date="2023-03-03T06:26:00Z">
              <w:tcPr>
                <w:tcW w:w="541" w:type="dxa"/>
                <w:vAlign w:val="bottom"/>
              </w:tcPr>
            </w:tcPrChange>
          </w:tcPr>
          <w:p w14:paraId="68B18C7A" w14:textId="568E2675" w:rsidR="00C87CFE" w:rsidRPr="00CD1347" w:rsidRDefault="00C87CFE" w:rsidP="00C87CFE">
            <w:pPr>
              <w:jc w:val="center"/>
              <w:rPr>
                <w:ins w:id="25451" w:author="Στάθης Καπ" w:date="2023-03-03T03:57:00Z"/>
                <w:rFonts w:cstheme="minorHAnsi"/>
                <w:sz w:val="16"/>
                <w:szCs w:val="16"/>
              </w:rPr>
            </w:pPr>
            <w:ins w:id="25452" w:author="Στάθης Καπ" w:date="2023-03-03T06:20:00Z">
              <w:r>
                <w:rPr>
                  <w:rFonts w:ascii="Calibri" w:hAnsi="Calibri" w:cs="Calibri"/>
                  <w:color w:val="000000"/>
                  <w:sz w:val="16"/>
                  <w:szCs w:val="16"/>
                </w:rPr>
                <w:t>0.235</w:t>
              </w:r>
            </w:ins>
          </w:p>
        </w:tc>
        <w:tc>
          <w:tcPr>
            <w:tcW w:w="589" w:type="dxa"/>
            <w:vAlign w:val="center"/>
            <w:tcPrChange w:id="25453" w:author="Στάθης Καπ" w:date="2023-03-03T06:26:00Z">
              <w:tcPr>
                <w:tcW w:w="589" w:type="dxa"/>
                <w:vAlign w:val="center"/>
              </w:tcPr>
            </w:tcPrChange>
          </w:tcPr>
          <w:p w14:paraId="7E67092C" w14:textId="26662E8C" w:rsidR="00C87CFE" w:rsidRPr="00CD1347" w:rsidRDefault="00C87CFE" w:rsidP="00C87CFE">
            <w:pPr>
              <w:jc w:val="center"/>
              <w:rPr>
                <w:ins w:id="25454" w:author="Στάθης Καπ" w:date="2023-03-03T03:57:00Z"/>
                <w:rFonts w:cstheme="minorHAnsi"/>
                <w:sz w:val="16"/>
                <w:szCs w:val="16"/>
              </w:rPr>
            </w:pPr>
            <w:ins w:id="25455"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254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457" w:author="Στάθης Καπ" w:date="2023-03-03T03:57:00Z"/>
        </w:trPr>
        <w:tc>
          <w:tcPr>
            <w:tcW w:w="515" w:type="dxa"/>
            <w:tcBorders>
              <w:top w:val="nil"/>
              <w:bottom w:val="nil"/>
              <w:right w:val="single" w:sz="4" w:space="0" w:color="auto"/>
            </w:tcBorders>
            <w:shd w:val="clear" w:color="auto" w:fill="E7E6E6" w:themeFill="background2"/>
            <w:vAlign w:val="bottom"/>
            <w:tcPrChange w:id="25458" w:author="Στάθης Καπ" w:date="2023-03-03T06:26:00Z">
              <w:tcPr>
                <w:tcW w:w="515" w:type="dxa"/>
                <w:vAlign w:val="bottom"/>
              </w:tcPr>
            </w:tcPrChange>
          </w:tcPr>
          <w:p w14:paraId="6013FA5B" w14:textId="050F31F6" w:rsidR="00C87CFE" w:rsidRPr="00CD1347" w:rsidRDefault="00C87CFE" w:rsidP="00C87CFE">
            <w:pPr>
              <w:jc w:val="center"/>
              <w:rPr>
                <w:ins w:id="25459" w:author="Στάθης Καπ" w:date="2023-03-03T03:57:00Z"/>
                <w:sz w:val="16"/>
                <w:szCs w:val="16"/>
              </w:rPr>
            </w:pPr>
            <w:ins w:id="25460" w:author="Στάθης Καπ" w:date="2023-03-03T04:06:00Z">
              <w:r w:rsidRPr="00CD1347">
                <w:rPr>
                  <w:rFonts w:ascii="Calibri" w:hAnsi="Calibri" w:cs="Calibri"/>
                  <w:color w:val="000000"/>
                  <w:sz w:val="16"/>
                  <w:szCs w:val="16"/>
                  <w:rPrChange w:id="25461"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5462" w:author="Στάθης Καπ" w:date="2023-03-03T06:26:00Z">
              <w:tcPr>
                <w:tcW w:w="560" w:type="dxa"/>
              </w:tcPr>
            </w:tcPrChange>
          </w:tcPr>
          <w:p w14:paraId="79785138" w14:textId="60CF8C97" w:rsidR="00C87CFE" w:rsidRPr="00CD1347" w:rsidRDefault="00C87CFE" w:rsidP="00C87CFE">
            <w:pPr>
              <w:jc w:val="center"/>
              <w:rPr>
                <w:ins w:id="25463" w:author="Στάθης Καπ" w:date="2023-03-03T03:57:00Z"/>
                <w:rFonts w:cstheme="minorHAnsi"/>
                <w:sz w:val="16"/>
                <w:szCs w:val="16"/>
              </w:rPr>
            </w:pPr>
            <w:ins w:id="25464" w:author="Στάθης Καπ" w:date="2023-03-03T06:20:00Z">
              <w:r>
                <w:rPr>
                  <w:rFonts w:ascii="Calibri" w:hAnsi="Calibri" w:cs="Calibri"/>
                  <w:color w:val="000000"/>
                  <w:sz w:val="16"/>
                  <w:szCs w:val="16"/>
                </w:rPr>
                <w:t>720</w:t>
              </w:r>
            </w:ins>
          </w:p>
        </w:tc>
        <w:tc>
          <w:tcPr>
            <w:tcW w:w="855" w:type="dxa"/>
            <w:vAlign w:val="center"/>
            <w:tcPrChange w:id="25465" w:author="Στάθης Καπ" w:date="2023-03-03T06:26:00Z">
              <w:tcPr>
                <w:tcW w:w="855" w:type="dxa"/>
              </w:tcPr>
            </w:tcPrChange>
          </w:tcPr>
          <w:p w14:paraId="17D0BB38" w14:textId="6F20FDAF" w:rsidR="00C87CFE" w:rsidRPr="00CD1347" w:rsidRDefault="00C87CFE" w:rsidP="00C87CFE">
            <w:pPr>
              <w:jc w:val="center"/>
              <w:rPr>
                <w:ins w:id="25466" w:author="Στάθης Καπ" w:date="2023-03-03T03:57:00Z"/>
                <w:rFonts w:cstheme="minorHAnsi"/>
                <w:sz w:val="16"/>
                <w:szCs w:val="16"/>
              </w:rPr>
            </w:pPr>
            <w:ins w:id="25467" w:author="Στάθης Καπ" w:date="2023-03-03T06:20:00Z">
              <w:r>
                <w:rPr>
                  <w:rFonts w:ascii="Calibri" w:hAnsi="Calibri" w:cs="Calibri"/>
                  <w:color w:val="000000"/>
                  <w:sz w:val="16"/>
                  <w:szCs w:val="16"/>
                </w:rPr>
                <w:t>710</w:t>
              </w:r>
            </w:ins>
          </w:p>
        </w:tc>
        <w:tc>
          <w:tcPr>
            <w:tcW w:w="544" w:type="dxa"/>
            <w:vAlign w:val="center"/>
            <w:tcPrChange w:id="25468" w:author="Στάθης Καπ" w:date="2023-03-03T06:26:00Z">
              <w:tcPr>
                <w:tcW w:w="544" w:type="dxa"/>
                <w:vAlign w:val="bottom"/>
              </w:tcPr>
            </w:tcPrChange>
          </w:tcPr>
          <w:p w14:paraId="3DAB2025" w14:textId="26DB3D49" w:rsidR="00C87CFE" w:rsidRPr="00CD1347" w:rsidRDefault="00C87CFE" w:rsidP="00C87CFE">
            <w:pPr>
              <w:jc w:val="center"/>
              <w:rPr>
                <w:ins w:id="25469" w:author="Στάθης Καπ" w:date="2023-03-03T03:57:00Z"/>
                <w:rFonts w:cstheme="minorHAnsi"/>
                <w:sz w:val="16"/>
                <w:szCs w:val="16"/>
              </w:rPr>
            </w:pPr>
            <w:ins w:id="25470" w:author="Στάθης Καπ" w:date="2023-03-03T06:20:00Z">
              <w:r>
                <w:rPr>
                  <w:rFonts w:ascii="Calibri" w:hAnsi="Calibri" w:cs="Calibri"/>
                  <w:color w:val="000000"/>
                  <w:sz w:val="16"/>
                  <w:szCs w:val="16"/>
                </w:rPr>
                <w:t>640</w:t>
              </w:r>
            </w:ins>
          </w:p>
        </w:tc>
        <w:tc>
          <w:tcPr>
            <w:tcW w:w="621" w:type="dxa"/>
            <w:vAlign w:val="center"/>
            <w:tcPrChange w:id="25471" w:author="Στάθης Καπ" w:date="2023-03-03T06:26:00Z">
              <w:tcPr>
                <w:tcW w:w="621" w:type="dxa"/>
                <w:vAlign w:val="bottom"/>
              </w:tcPr>
            </w:tcPrChange>
          </w:tcPr>
          <w:p w14:paraId="68FD0C3F" w14:textId="5788B466" w:rsidR="00C87CFE" w:rsidRPr="00CD1347" w:rsidRDefault="00C87CFE" w:rsidP="00C87CFE">
            <w:pPr>
              <w:jc w:val="center"/>
              <w:rPr>
                <w:ins w:id="25472" w:author="Στάθης Καπ" w:date="2023-03-03T03:57:00Z"/>
                <w:rFonts w:cstheme="minorHAnsi"/>
                <w:sz w:val="16"/>
                <w:szCs w:val="16"/>
              </w:rPr>
            </w:pPr>
            <w:ins w:id="25473" w:author="Στάθης Καπ" w:date="2023-03-03T06:20:00Z">
              <w:r>
                <w:rPr>
                  <w:rFonts w:ascii="Calibri" w:hAnsi="Calibri" w:cs="Calibri"/>
                  <w:color w:val="000000"/>
                  <w:sz w:val="16"/>
                  <w:szCs w:val="16"/>
                </w:rPr>
                <w:t>0.326</w:t>
              </w:r>
            </w:ins>
          </w:p>
        </w:tc>
        <w:tc>
          <w:tcPr>
            <w:tcW w:w="669" w:type="dxa"/>
            <w:vAlign w:val="center"/>
            <w:tcPrChange w:id="25474" w:author="Στάθης Καπ" w:date="2023-03-03T06:26:00Z">
              <w:tcPr>
                <w:tcW w:w="669" w:type="dxa"/>
                <w:vAlign w:val="center"/>
              </w:tcPr>
            </w:tcPrChange>
          </w:tcPr>
          <w:p w14:paraId="4ECBC0CD" w14:textId="327DA4A4" w:rsidR="00C87CFE" w:rsidRPr="00CD1347" w:rsidRDefault="00C87CFE" w:rsidP="00C87CFE">
            <w:pPr>
              <w:jc w:val="center"/>
              <w:rPr>
                <w:ins w:id="25475" w:author="Στάθης Καπ" w:date="2023-03-03T03:57:00Z"/>
                <w:rFonts w:cstheme="minorHAnsi"/>
                <w:sz w:val="16"/>
                <w:szCs w:val="16"/>
              </w:rPr>
            </w:pPr>
            <w:ins w:id="25476" w:author="Στάθης Καπ" w:date="2023-03-03T06:20:00Z">
              <w:r>
                <w:rPr>
                  <w:rFonts w:ascii="Calibri" w:hAnsi="Calibri" w:cstheme="minorHAnsi"/>
                  <w:color w:val="000000"/>
                  <w:sz w:val="16"/>
                  <w:szCs w:val="16"/>
                </w:rPr>
                <w:t>11.11</w:t>
              </w:r>
            </w:ins>
          </w:p>
        </w:tc>
        <w:tc>
          <w:tcPr>
            <w:tcW w:w="543" w:type="dxa"/>
            <w:vAlign w:val="center"/>
            <w:tcPrChange w:id="25477" w:author="Στάθης Καπ" w:date="2023-03-03T06:26:00Z">
              <w:tcPr>
                <w:tcW w:w="543" w:type="dxa"/>
                <w:vAlign w:val="bottom"/>
              </w:tcPr>
            </w:tcPrChange>
          </w:tcPr>
          <w:p w14:paraId="79B0523C" w14:textId="4807BE45" w:rsidR="00C87CFE" w:rsidRPr="00CD1347" w:rsidRDefault="00C87CFE" w:rsidP="00C87CFE">
            <w:pPr>
              <w:jc w:val="center"/>
              <w:rPr>
                <w:ins w:id="25478" w:author="Στάθης Καπ" w:date="2023-03-03T03:57:00Z"/>
                <w:rFonts w:cstheme="minorHAnsi"/>
                <w:sz w:val="16"/>
                <w:szCs w:val="16"/>
              </w:rPr>
            </w:pPr>
            <w:ins w:id="25479" w:author="Στάθης Καπ" w:date="2023-03-03T06:20:00Z">
              <w:r>
                <w:rPr>
                  <w:rFonts w:ascii="Calibri" w:hAnsi="Calibri" w:cs="Calibri"/>
                  <w:color w:val="000000"/>
                  <w:sz w:val="16"/>
                  <w:szCs w:val="16"/>
                </w:rPr>
                <w:t>610</w:t>
              </w:r>
            </w:ins>
          </w:p>
        </w:tc>
        <w:tc>
          <w:tcPr>
            <w:tcW w:w="621" w:type="dxa"/>
            <w:vAlign w:val="center"/>
            <w:tcPrChange w:id="25480" w:author="Στάθης Καπ" w:date="2023-03-03T06:26:00Z">
              <w:tcPr>
                <w:tcW w:w="621" w:type="dxa"/>
                <w:vAlign w:val="bottom"/>
              </w:tcPr>
            </w:tcPrChange>
          </w:tcPr>
          <w:p w14:paraId="7C4FB8DC" w14:textId="68A39025" w:rsidR="00C87CFE" w:rsidRPr="00CD1347" w:rsidRDefault="00C87CFE" w:rsidP="00C87CFE">
            <w:pPr>
              <w:jc w:val="center"/>
              <w:rPr>
                <w:ins w:id="25481" w:author="Στάθης Καπ" w:date="2023-03-03T03:57:00Z"/>
                <w:rFonts w:cstheme="minorHAnsi"/>
                <w:sz w:val="16"/>
                <w:szCs w:val="16"/>
              </w:rPr>
            </w:pPr>
            <w:ins w:id="25482" w:author="Στάθης Καπ" w:date="2023-03-03T06:20:00Z">
              <w:r>
                <w:rPr>
                  <w:rFonts w:ascii="Calibri" w:hAnsi="Calibri" w:cs="Calibri"/>
                  <w:color w:val="000000"/>
                  <w:sz w:val="16"/>
                  <w:szCs w:val="16"/>
                </w:rPr>
                <w:t>0.215</w:t>
              </w:r>
            </w:ins>
          </w:p>
        </w:tc>
        <w:tc>
          <w:tcPr>
            <w:tcW w:w="669" w:type="dxa"/>
            <w:vAlign w:val="center"/>
            <w:tcPrChange w:id="25483" w:author="Στάθης Καπ" w:date="2023-03-03T06:26:00Z">
              <w:tcPr>
                <w:tcW w:w="669" w:type="dxa"/>
                <w:vAlign w:val="center"/>
              </w:tcPr>
            </w:tcPrChange>
          </w:tcPr>
          <w:p w14:paraId="1973D3E0" w14:textId="65DDC4DD" w:rsidR="00C87CFE" w:rsidRPr="00CD1347" w:rsidRDefault="00C87CFE" w:rsidP="00C87CFE">
            <w:pPr>
              <w:jc w:val="center"/>
              <w:rPr>
                <w:ins w:id="25484" w:author="Στάθης Καπ" w:date="2023-03-03T03:57:00Z"/>
                <w:rFonts w:cstheme="minorHAnsi"/>
                <w:sz w:val="16"/>
                <w:szCs w:val="16"/>
              </w:rPr>
            </w:pPr>
            <w:ins w:id="25485" w:author="Στάθης Καπ" w:date="2023-03-03T06:20:00Z">
              <w:r>
                <w:rPr>
                  <w:rFonts w:ascii="Calibri" w:hAnsi="Calibri" w:cstheme="minorHAnsi"/>
                  <w:color w:val="000000"/>
                  <w:sz w:val="16"/>
                  <w:szCs w:val="16"/>
                </w:rPr>
                <w:t>4.69</w:t>
              </w:r>
            </w:ins>
          </w:p>
        </w:tc>
        <w:tc>
          <w:tcPr>
            <w:tcW w:w="508" w:type="dxa"/>
            <w:vAlign w:val="center"/>
            <w:tcPrChange w:id="25486" w:author="Στάθης Καπ" w:date="2023-03-03T06:26:00Z">
              <w:tcPr>
                <w:tcW w:w="508" w:type="dxa"/>
                <w:vAlign w:val="bottom"/>
              </w:tcPr>
            </w:tcPrChange>
          </w:tcPr>
          <w:p w14:paraId="0B93E6E9" w14:textId="41AC13AA" w:rsidR="00C87CFE" w:rsidRPr="00CD1347" w:rsidRDefault="00C87CFE" w:rsidP="00C87CFE">
            <w:pPr>
              <w:jc w:val="center"/>
              <w:rPr>
                <w:ins w:id="25487" w:author="Στάθης Καπ" w:date="2023-03-03T03:57:00Z"/>
                <w:rFonts w:cstheme="minorHAnsi"/>
                <w:sz w:val="16"/>
                <w:szCs w:val="16"/>
              </w:rPr>
            </w:pPr>
            <w:ins w:id="25488" w:author="Στάθης Καπ" w:date="2023-03-03T06:20:00Z">
              <w:r>
                <w:rPr>
                  <w:rFonts w:ascii="Calibri" w:hAnsi="Calibri" w:cs="Calibri"/>
                  <w:color w:val="000000"/>
                  <w:sz w:val="16"/>
                  <w:szCs w:val="16"/>
                </w:rPr>
                <w:t>560</w:t>
              </w:r>
            </w:ins>
          </w:p>
        </w:tc>
        <w:tc>
          <w:tcPr>
            <w:tcW w:w="541" w:type="dxa"/>
            <w:vAlign w:val="center"/>
            <w:tcPrChange w:id="25489" w:author="Στάθης Καπ" w:date="2023-03-03T06:26:00Z">
              <w:tcPr>
                <w:tcW w:w="541" w:type="dxa"/>
                <w:vAlign w:val="bottom"/>
              </w:tcPr>
            </w:tcPrChange>
          </w:tcPr>
          <w:p w14:paraId="440E2467" w14:textId="6DF4433A" w:rsidR="00C87CFE" w:rsidRPr="00CD1347" w:rsidRDefault="00C87CFE" w:rsidP="00C87CFE">
            <w:pPr>
              <w:jc w:val="center"/>
              <w:rPr>
                <w:ins w:id="25490" w:author="Στάθης Καπ" w:date="2023-03-03T03:57:00Z"/>
                <w:rFonts w:cstheme="minorHAnsi"/>
                <w:sz w:val="16"/>
                <w:szCs w:val="16"/>
              </w:rPr>
            </w:pPr>
            <w:ins w:id="25491" w:author="Στάθης Καπ" w:date="2023-03-03T06:20:00Z">
              <w:r>
                <w:rPr>
                  <w:rFonts w:ascii="Calibri" w:hAnsi="Calibri" w:cs="Calibri"/>
                  <w:color w:val="000000"/>
                  <w:sz w:val="16"/>
                  <w:szCs w:val="16"/>
                </w:rPr>
                <w:t>0.245</w:t>
              </w:r>
            </w:ins>
          </w:p>
        </w:tc>
        <w:tc>
          <w:tcPr>
            <w:tcW w:w="589" w:type="dxa"/>
            <w:vAlign w:val="center"/>
            <w:tcPrChange w:id="25492" w:author="Στάθης Καπ" w:date="2023-03-03T06:26:00Z">
              <w:tcPr>
                <w:tcW w:w="589" w:type="dxa"/>
                <w:vAlign w:val="center"/>
              </w:tcPr>
            </w:tcPrChange>
          </w:tcPr>
          <w:p w14:paraId="6D976040" w14:textId="4EC40533" w:rsidR="00C87CFE" w:rsidRPr="00CD1347" w:rsidRDefault="00C87CFE" w:rsidP="00C87CFE">
            <w:pPr>
              <w:jc w:val="center"/>
              <w:rPr>
                <w:ins w:id="25493" w:author="Στάθης Καπ" w:date="2023-03-03T03:57:00Z"/>
                <w:rFonts w:cstheme="minorHAnsi"/>
                <w:sz w:val="16"/>
                <w:szCs w:val="16"/>
              </w:rPr>
            </w:pPr>
            <w:ins w:id="25494" w:author="Στάθης Καπ" w:date="2023-03-03T06:20:00Z">
              <w:r>
                <w:rPr>
                  <w:rFonts w:ascii="Calibri" w:hAnsi="Calibri" w:cstheme="minorHAnsi"/>
                  <w:color w:val="000000"/>
                  <w:sz w:val="16"/>
                  <w:szCs w:val="16"/>
                </w:rPr>
                <w:t>12.5</w:t>
              </w:r>
            </w:ins>
          </w:p>
        </w:tc>
        <w:tc>
          <w:tcPr>
            <w:tcW w:w="463" w:type="dxa"/>
            <w:vAlign w:val="center"/>
            <w:tcPrChange w:id="25495" w:author="Στάθης Καπ" w:date="2023-03-03T06:26:00Z">
              <w:tcPr>
                <w:tcW w:w="463" w:type="dxa"/>
                <w:vAlign w:val="bottom"/>
              </w:tcPr>
            </w:tcPrChange>
          </w:tcPr>
          <w:p w14:paraId="63547979" w14:textId="4A887067" w:rsidR="00C87CFE" w:rsidRPr="00CD1347" w:rsidRDefault="00C87CFE" w:rsidP="00C87CFE">
            <w:pPr>
              <w:jc w:val="center"/>
              <w:rPr>
                <w:ins w:id="25496" w:author="Στάθης Καπ" w:date="2023-03-03T03:57:00Z"/>
                <w:rFonts w:cstheme="minorHAnsi"/>
                <w:sz w:val="16"/>
                <w:szCs w:val="16"/>
              </w:rPr>
            </w:pPr>
            <w:ins w:id="25497" w:author="Στάθης Καπ" w:date="2023-03-03T06:20:00Z">
              <w:r>
                <w:rPr>
                  <w:rFonts w:ascii="Calibri" w:hAnsi="Calibri" w:cs="Calibri"/>
                  <w:color w:val="000000"/>
                  <w:sz w:val="16"/>
                  <w:szCs w:val="16"/>
                </w:rPr>
                <w:t>500</w:t>
              </w:r>
            </w:ins>
          </w:p>
        </w:tc>
        <w:tc>
          <w:tcPr>
            <w:tcW w:w="541" w:type="dxa"/>
            <w:vAlign w:val="center"/>
            <w:tcPrChange w:id="25498" w:author="Στάθης Καπ" w:date="2023-03-03T06:26:00Z">
              <w:tcPr>
                <w:tcW w:w="541" w:type="dxa"/>
                <w:vAlign w:val="bottom"/>
              </w:tcPr>
            </w:tcPrChange>
          </w:tcPr>
          <w:p w14:paraId="3AC50B79" w14:textId="7598FAF1" w:rsidR="00C87CFE" w:rsidRPr="00CD1347" w:rsidRDefault="00C87CFE" w:rsidP="00C87CFE">
            <w:pPr>
              <w:jc w:val="center"/>
              <w:rPr>
                <w:ins w:id="25499" w:author="Στάθης Καπ" w:date="2023-03-03T03:57:00Z"/>
                <w:rFonts w:cstheme="minorHAnsi"/>
                <w:sz w:val="16"/>
                <w:szCs w:val="16"/>
              </w:rPr>
            </w:pPr>
            <w:ins w:id="25500" w:author="Στάθης Καπ" w:date="2023-03-03T06:20:00Z">
              <w:r>
                <w:rPr>
                  <w:rFonts w:ascii="Calibri" w:hAnsi="Calibri" w:cs="Calibri"/>
                  <w:color w:val="000000"/>
                  <w:sz w:val="16"/>
                  <w:szCs w:val="16"/>
                </w:rPr>
                <w:t>0.228</w:t>
              </w:r>
            </w:ins>
          </w:p>
        </w:tc>
        <w:tc>
          <w:tcPr>
            <w:tcW w:w="589" w:type="dxa"/>
            <w:vAlign w:val="center"/>
            <w:tcPrChange w:id="25501" w:author="Στάθης Καπ" w:date="2023-03-03T06:26:00Z">
              <w:tcPr>
                <w:tcW w:w="589" w:type="dxa"/>
                <w:vAlign w:val="center"/>
              </w:tcPr>
            </w:tcPrChange>
          </w:tcPr>
          <w:p w14:paraId="3455E5BE" w14:textId="08DFDD79" w:rsidR="00C87CFE" w:rsidRPr="00CD1347" w:rsidRDefault="00C87CFE" w:rsidP="00C87CFE">
            <w:pPr>
              <w:jc w:val="center"/>
              <w:rPr>
                <w:ins w:id="25502" w:author="Στάθης Καπ" w:date="2023-03-03T03:57:00Z"/>
                <w:rFonts w:cstheme="minorHAnsi"/>
                <w:sz w:val="16"/>
                <w:szCs w:val="16"/>
              </w:rPr>
            </w:pPr>
            <w:ins w:id="25503"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255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505" w:author="Στάθης Καπ" w:date="2023-03-03T03:57:00Z"/>
        </w:trPr>
        <w:tc>
          <w:tcPr>
            <w:tcW w:w="515" w:type="dxa"/>
            <w:tcBorders>
              <w:top w:val="nil"/>
              <w:bottom w:val="nil"/>
              <w:right w:val="single" w:sz="4" w:space="0" w:color="auto"/>
            </w:tcBorders>
            <w:shd w:val="clear" w:color="auto" w:fill="E7E6E6" w:themeFill="background2"/>
            <w:vAlign w:val="bottom"/>
            <w:tcPrChange w:id="25506" w:author="Στάθης Καπ" w:date="2023-03-03T06:26:00Z">
              <w:tcPr>
                <w:tcW w:w="515" w:type="dxa"/>
                <w:vAlign w:val="bottom"/>
              </w:tcPr>
            </w:tcPrChange>
          </w:tcPr>
          <w:p w14:paraId="7668D7C4" w14:textId="26747C4E" w:rsidR="00C87CFE" w:rsidRPr="00CD1347" w:rsidRDefault="00C87CFE" w:rsidP="00C87CFE">
            <w:pPr>
              <w:jc w:val="center"/>
              <w:rPr>
                <w:ins w:id="25507" w:author="Στάθης Καπ" w:date="2023-03-03T03:57:00Z"/>
                <w:sz w:val="16"/>
                <w:szCs w:val="16"/>
              </w:rPr>
            </w:pPr>
            <w:ins w:id="25508" w:author="Στάθης Καπ" w:date="2023-03-03T04:06:00Z">
              <w:r w:rsidRPr="00CD1347">
                <w:rPr>
                  <w:rFonts w:ascii="Calibri" w:hAnsi="Calibri" w:cs="Calibri"/>
                  <w:color w:val="000000"/>
                  <w:sz w:val="16"/>
                  <w:szCs w:val="16"/>
                  <w:rPrChange w:id="25509"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5510" w:author="Στάθης Καπ" w:date="2023-03-03T06:26:00Z">
              <w:tcPr>
                <w:tcW w:w="560" w:type="dxa"/>
              </w:tcPr>
            </w:tcPrChange>
          </w:tcPr>
          <w:p w14:paraId="2F2A789C" w14:textId="2C8E3AF6" w:rsidR="00C87CFE" w:rsidRPr="00CD1347" w:rsidRDefault="00C87CFE" w:rsidP="00C87CFE">
            <w:pPr>
              <w:jc w:val="center"/>
              <w:rPr>
                <w:ins w:id="25511" w:author="Στάθης Καπ" w:date="2023-03-03T03:57:00Z"/>
                <w:rFonts w:cstheme="minorHAnsi"/>
                <w:sz w:val="16"/>
                <w:szCs w:val="16"/>
              </w:rPr>
            </w:pPr>
            <w:ins w:id="25512" w:author="Στάθης Καπ" w:date="2023-03-03T06:20:00Z">
              <w:r>
                <w:rPr>
                  <w:rFonts w:ascii="Calibri" w:hAnsi="Calibri" w:cs="Calibri"/>
                  <w:color w:val="000000"/>
                  <w:sz w:val="16"/>
                  <w:szCs w:val="16"/>
                </w:rPr>
                <w:t>1460</w:t>
              </w:r>
            </w:ins>
          </w:p>
        </w:tc>
        <w:tc>
          <w:tcPr>
            <w:tcW w:w="855" w:type="dxa"/>
            <w:vAlign w:val="center"/>
            <w:tcPrChange w:id="25513" w:author="Στάθης Καπ" w:date="2023-03-03T06:26:00Z">
              <w:tcPr>
                <w:tcW w:w="855" w:type="dxa"/>
              </w:tcPr>
            </w:tcPrChange>
          </w:tcPr>
          <w:p w14:paraId="0B61BCA3" w14:textId="1B3CBC6F" w:rsidR="00C87CFE" w:rsidRPr="00CD1347" w:rsidRDefault="00C87CFE" w:rsidP="00C87CFE">
            <w:pPr>
              <w:jc w:val="center"/>
              <w:rPr>
                <w:ins w:id="25514" w:author="Στάθης Καπ" w:date="2023-03-03T03:57:00Z"/>
                <w:rFonts w:cstheme="minorHAnsi"/>
                <w:sz w:val="16"/>
                <w:szCs w:val="16"/>
              </w:rPr>
            </w:pPr>
            <w:ins w:id="25515" w:author="Στάθης Καπ" w:date="2023-03-03T06:20:00Z">
              <w:r>
                <w:rPr>
                  <w:rFonts w:ascii="Calibri" w:hAnsi="Calibri" w:cs="Calibri"/>
                  <w:color w:val="000000"/>
                  <w:sz w:val="16"/>
                  <w:szCs w:val="16"/>
                </w:rPr>
                <w:t>1400</w:t>
              </w:r>
            </w:ins>
          </w:p>
        </w:tc>
        <w:tc>
          <w:tcPr>
            <w:tcW w:w="544" w:type="dxa"/>
            <w:vAlign w:val="center"/>
            <w:tcPrChange w:id="25516" w:author="Στάθης Καπ" w:date="2023-03-03T06:26:00Z">
              <w:tcPr>
                <w:tcW w:w="544" w:type="dxa"/>
                <w:vAlign w:val="bottom"/>
              </w:tcPr>
            </w:tcPrChange>
          </w:tcPr>
          <w:p w14:paraId="3F8E6306" w14:textId="50625F50" w:rsidR="00C87CFE" w:rsidRPr="00CD1347" w:rsidRDefault="00C87CFE" w:rsidP="00C87CFE">
            <w:pPr>
              <w:jc w:val="center"/>
              <w:rPr>
                <w:ins w:id="25517" w:author="Στάθης Καπ" w:date="2023-03-03T03:57:00Z"/>
                <w:rFonts w:cstheme="minorHAnsi"/>
                <w:sz w:val="16"/>
                <w:szCs w:val="16"/>
              </w:rPr>
            </w:pPr>
            <w:ins w:id="25518" w:author="Στάθης Καπ" w:date="2023-03-03T06:20:00Z">
              <w:r>
                <w:rPr>
                  <w:rFonts w:ascii="Calibri" w:hAnsi="Calibri" w:cs="Calibri"/>
                  <w:color w:val="000000"/>
                  <w:sz w:val="16"/>
                  <w:szCs w:val="16"/>
                </w:rPr>
                <w:t>1290</w:t>
              </w:r>
            </w:ins>
          </w:p>
        </w:tc>
        <w:tc>
          <w:tcPr>
            <w:tcW w:w="621" w:type="dxa"/>
            <w:vAlign w:val="center"/>
            <w:tcPrChange w:id="25519" w:author="Στάθης Καπ" w:date="2023-03-03T06:26:00Z">
              <w:tcPr>
                <w:tcW w:w="621" w:type="dxa"/>
                <w:vAlign w:val="bottom"/>
              </w:tcPr>
            </w:tcPrChange>
          </w:tcPr>
          <w:p w14:paraId="5479C4A8" w14:textId="40C90B0E" w:rsidR="00C87CFE" w:rsidRPr="00CD1347" w:rsidRDefault="00C87CFE" w:rsidP="00C87CFE">
            <w:pPr>
              <w:jc w:val="center"/>
              <w:rPr>
                <w:ins w:id="25520" w:author="Στάθης Καπ" w:date="2023-03-03T03:57:00Z"/>
                <w:rFonts w:cstheme="minorHAnsi"/>
                <w:sz w:val="16"/>
                <w:szCs w:val="16"/>
              </w:rPr>
            </w:pPr>
            <w:ins w:id="25521" w:author="Στάθης Καπ" w:date="2023-03-03T06:20:00Z">
              <w:r>
                <w:rPr>
                  <w:rFonts w:ascii="Calibri" w:hAnsi="Calibri" w:cs="Calibri"/>
                  <w:color w:val="000000"/>
                  <w:sz w:val="16"/>
                  <w:szCs w:val="16"/>
                </w:rPr>
                <w:t>0.427</w:t>
              </w:r>
            </w:ins>
          </w:p>
        </w:tc>
        <w:tc>
          <w:tcPr>
            <w:tcW w:w="669" w:type="dxa"/>
            <w:vAlign w:val="center"/>
            <w:tcPrChange w:id="25522" w:author="Στάθης Καπ" w:date="2023-03-03T06:26:00Z">
              <w:tcPr>
                <w:tcW w:w="669" w:type="dxa"/>
                <w:vAlign w:val="center"/>
              </w:tcPr>
            </w:tcPrChange>
          </w:tcPr>
          <w:p w14:paraId="5E7A34F3" w14:textId="7BB9FFB5" w:rsidR="00C87CFE" w:rsidRPr="00CD1347" w:rsidRDefault="00C87CFE" w:rsidP="00C87CFE">
            <w:pPr>
              <w:jc w:val="center"/>
              <w:rPr>
                <w:ins w:id="25523" w:author="Στάθης Καπ" w:date="2023-03-03T03:57:00Z"/>
                <w:rFonts w:cstheme="minorHAnsi"/>
                <w:sz w:val="16"/>
                <w:szCs w:val="16"/>
              </w:rPr>
            </w:pPr>
            <w:ins w:id="25524" w:author="Στάθης Καπ" w:date="2023-03-03T06:20:00Z">
              <w:r>
                <w:rPr>
                  <w:rFonts w:ascii="Calibri" w:hAnsi="Calibri" w:cstheme="minorHAnsi"/>
                  <w:color w:val="000000"/>
                  <w:sz w:val="16"/>
                  <w:szCs w:val="16"/>
                </w:rPr>
                <w:t>11.64</w:t>
              </w:r>
            </w:ins>
          </w:p>
        </w:tc>
        <w:tc>
          <w:tcPr>
            <w:tcW w:w="543" w:type="dxa"/>
            <w:vAlign w:val="center"/>
            <w:tcPrChange w:id="25525" w:author="Στάθης Καπ" w:date="2023-03-03T06:26:00Z">
              <w:tcPr>
                <w:tcW w:w="543" w:type="dxa"/>
                <w:vAlign w:val="bottom"/>
              </w:tcPr>
            </w:tcPrChange>
          </w:tcPr>
          <w:p w14:paraId="114E38E7" w14:textId="25DE94FD" w:rsidR="00C87CFE" w:rsidRPr="00CD1347" w:rsidRDefault="00C87CFE" w:rsidP="00C87CFE">
            <w:pPr>
              <w:jc w:val="center"/>
              <w:rPr>
                <w:ins w:id="25526" w:author="Στάθης Καπ" w:date="2023-03-03T03:57:00Z"/>
                <w:rFonts w:cstheme="minorHAnsi"/>
                <w:sz w:val="16"/>
                <w:szCs w:val="16"/>
              </w:rPr>
            </w:pPr>
            <w:ins w:id="25527" w:author="Στάθης Καπ" w:date="2023-03-03T06:20:00Z">
              <w:r>
                <w:rPr>
                  <w:rFonts w:ascii="Calibri" w:hAnsi="Calibri" w:cs="Calibri"/>
                  <w:color w:val="000000"/>
                  <w:sz w:val="16"/>
                  <w:szCs w:val="16"/>
                </w:rPr>
                <w:t>1280</w:t>
              </w:r>
            </w:ins>
          </w:p>
        </w:tc>
        <w:tc>
          <w:tcPr>
            <w:tcW w:w="621" w:type="dxa"/>
            <w:vAlign w:val="center"/>
            <w:tcPrChange w:id="25528" w:author="Στάθης Καπ" w:date="2023-03-03T06:26:00Z">
              <w:tcPr>
                <w:tcW w:w="621" w:type="dxa"/>
                <w:vAlign w:val="bottom"/>
              </w:tcPr>
            </w:tcPrChange>
          </w:tcPr>
          <w:p w14:paraId="00E9BB9B" w14:textId="7FC0CBDC" w:rsidR="00C87CFE" w:rsidRPr="00CD1347" w:rsidRDefault="00C87CFE" w:rsidP="00C87CFE">
            <w:pPr>
              <w:jc w:val="center"/>
              <w:rPr>
                <w:ins w:id="25529" w:author="Στάθης Καπ" w:date="2023-03-03T03:57:00Z"/>
                <w:rFonts w:cstheme="minorHAnsi"/>
                <w:sz w:val="16"/>
                <w:szCs w:val="16"/>
              </w:rPr>
            </w:pPr>
            <w:ins w:id="25530" w:author="Στάθης Καπ" w:date="2023-03-03T06:20:00Z">
              <w:r>
                <w:rPr>
                  <w:rFonts w:ascii="Calibri" w:hAnsi="Calibri" w:cs="Calibri"/>
                  <w:color w:val="000000"/>
                  <w:sz w:val="16"/>
                  <w:szCs w:val="16"/>
                </w:rPr>
                <w:t>0.248</w:t>
              </w:r>
            </w:ins>
          </w:p>
        </w:tc>
        <w:tc>
          <w:tcPr>
            <w:tcW w:w="669" w:type="dxa"/>
            <w:vAlign w:val="center"/>
            <w:tcPrChange w:id="25531" w:author="Στάθης Καπ" w:date="2023-03-03T06:26:00Z">
              <w:tcPr>
                <w:tcW w:w="669" w:type="dxa"/>
                <w:vAlign w:val="center"/>
              </w:tcPr>
            </w:tcPrChange>
          </w:tcPr>
          <w:p w14:paraId="21CED9F0" w14:textId="2259B09C" w:rsidR="00C87CFE" w:rsidRPr="00CD1347" w:rsidRDefault="00C87CFE" w:rsidP="00C87CFE">
            <w:pPr>
              <w:jc w:val="center"/>
              <w:rPr>
                <w:ins w:id="25532" w:author="Στάθης Καπ" w:date="2023-03-03T03:57:00Z"/>
                <w:rFonts w:cstheme="minorHAnsi"/>
                <w:sz w:val="16"/>
                <w:szCs w:val="16"/>
              </w:rPr>
            </w:pPr>
            <w:ins w:id="25533" w:author="Στάθης Καπ" w:date="2023-03-03T06:20:00Z">
              <w:r>
                <w:rPr>
                  <w:rFonts w:ascii="Calibri" w:hAnsi="Calibri" w:cstheme="minorHAnsi"/>
                  <w:color w:val="000000"/>
                  <w:sz w:val="16"/>
                  <w:szCs w:val="16"/>
                </w:rPr>
                <w:t>0.78</w:t>
              </w:r>
            </w:ins>
          </w:p>
        </w:tc>
        <w:tc>
          <w:tcPr>
            <w:tcW w:w="508" w:type="dxa"/>
            <w:vAlign w:val="center"/>
            <w:tcPrChange w:id="25534" w:author="Στάθης Καπ" w:date="2023-03-03T06:26:00Z">
              <w:tcPr>
                <w:tcW w:w="508" w:type="dxa"/>
                <w:vAlign w:val="bottom"/>
              </w:tcPr>
            </w:tcPrChange>
          </w:tcPr>
          <w:p w14:paraId="178BA19C" w14:textId="5169F883" w:rsidR="00C87CFE" w:rsidRPr="00CD1347" w:rsidRDefault="00C87CFE" w:rsidP="00C87CFE">
            <w:pPr>
              <w:jc w:val="center"/>
              <w:rPr>
                <w:ins w:id="25535" w:author="Στάθης Καπ" w:date="2023-03-03T03:57:00Z"/>
                <w:rFonts w:cstheme="minorHAnsi"/>
                <w:sz w:val="16"/>
                <w:szCs w:val="16"/>
              </w:rPr>
            </w:pPr>
            <w:ins w:id="25536" w:author="Στάθης Καπ" w:date="2023-03-03T06:20:00Z">
              <w:r>
                <w:rPr>
                  <w:rFonts w:ascii="Calibri" w:hAnsi="Calibri" w:cs="Calibri"/>
                  <w:color w:val="000000"/>
                  <w:sz w:val="16"/>
                  <w:szCs w:val="16"/>
                </w:rPr>
                <w:t>1310</w:t>
              </w:r>
            </w:ins>
          </w:p>
        </w:tc>
        <w:tc>
          <w:tcPr>
            <w:tcW w:w="541" w:type="dxa"/>
            <w:vAlign w:val="center"/>
            <w:tcPrChange w:id="25537" w:author="Στάθης Καπ" w:date="2023-03-03T06:26:00Z">
              <w:tcPr>
                <w:tcW w:w="541" w:type="dxa"/>
                <w:vAlign w:val="bottom"/>
              </w:tcPr>
            </w:tcPrChange>
          </w:tcPr>
          <w:p w14:paraId="62C39F58" w14:textId="77977EB8" w:rsidR="00C87CFE" w:rsidRPr="00CD1347" w:rsidRDefault="00C87CFE" w:rsidP="00C87CFE">
            <w:pPr>
              <w:jc w:val="center"/>
              <w:rPr>
                <w:ins w:id="25538" w:author="Στάθης Καπ" w:date="2023-03-03T03:57:00Z"/>
                <w:rFonts w:cstheme="minorHAnsi"/>
                <w:sz w:val="16"/>
                <w:szCs w:val="16"/>
              </w:rPr>
            </w:pPr>
            <w:ins w:id="25539" w:author="Στάθης Καπ" w:date="2023-03-03T06:20:00Z">
              <w:r>
                <w:rPr>
                  <w:rFonts w:ascii="Calibri" w:hAnsi="Calibri" w:cs="Calibri"/>
                  <w:color w:val="000000"/>
                  <w:sz w:val="16"/>
                  <w:szCs w:val="16"/>
                </w:rPr>
                <w:t>0.249</w:t>
              </w:r>
            </w:ins>
          </w:p>
        </w:tc>
        <w:tc>
          <w:tcPr>
            <w:tcW w:w="589" w:type="dxa"/>
            <w:vAlign w:val="center"/>
            <w:tcPrChange w:id="25540" w:author="Στάθης Καπ" w:date="2023-03-03T06:26:00Z">
              <w:tcPr>
                <w:tcW w:w="589" w:type="dxa"/>
                <w:vAlign w:val="center"/>
              </w:tcPr>
            </w:tcPrChange>
          </w:tcPr>
          <w:p w14:paraId="05C4E7F9" w14:textId="09E540C6" w:rsidR="00C87CFE" w:rsidRPr="00CD1347" w:rsidRDefault="00C87CFE" w:rsidP="00C87CFE">
            <w:pPr>
              <w:jc w:val="center"/>
              <w:rPr>
                <w:ins w:id="25541" w:author="Στάθης Καπ" w:date="2023-03-03T03:57:00Z"/>
                <w:rFonts w:cstheme="minorHAnsi"/>
                <w:sz w:val="16"/>
                <w:szCs w:val="16"/>
              </w:rPr>
            </w:pPr>
            <w:ins w:id="25542" w:author="Στάθης Καπ" w:date="2023-03-03T06:20:00Z">
              <w:r>
                <w:rPr>
                  <w:rFonts w:ascii="Calibri" w:hAnsi="Calibri" w:cstheme="minorHAnsi"/>
                  <w:color w:val="000000"/>
                  <w:sz w:val="16"/>
                  <w:szCs w:val="16"/>
                </w:rPr>
                <w:t>-1.55</w:t>
              </w:r>
            </w:ins>
          </w:p>
        </w:tc>
        <w:tc>
          <w:tcPr>
            <w:tcW w:w="463" w:type="dxa"/>
            <w:vAlign w:val="center"/>
            <w:tcPrChange w:id="25543" w:author="Στάθης Καπ" w:date="2023-03-03T06:26:00Z">
              <w:tcPr>
                <w:tcW w:w="463" w:type="dxa"/>
                <w:vAlign w:val="bottom"/>
              </w:tcPr>
            </w:tcPrChange>
          </w:tcPr>
          <w:p w14:paraId="6E03F3F3" w14:textId="087E2E98" w:rsidR="00C87CFE" w:rsidRPr="00CD1347" w:rsidRDefault="00C87CFE" w:rsidP="00C87CFE">
            <w:pPr>
              <w:jc w:val="center"/>
              <w:rPr>
                <w:ins w:id="25544" w:author="Στάθης Καπ" w:date="2023-03-03T03:57:00Z"/>
                <w:rFonts w:cstheme="minorHAnsi"/>
                <w:sz w:val="16"/>
                <w:szCs w:val="16"/>
              </w:rPr>
            </w:pPr>
            <w:ins w:id="25545" w:author="Στάθης Καπ" w:date="2023-03-03T06:20:00Z">
              <w:r>
                <w:rPr>
                  <w:rFonts w:ascii="Calibri" w:hAnsi="Calibri" w:cs="Calibri"/>
                  <w:color w:val="000000"/>
                  <w:sz w:val="16"/>
                  <w:szCs w:val="16"/>
                </w:rPr>
                <w:t>1330</w:t>
              </w:r>
            </w:ins>
          </w:p>
        </w:tc>
        <w:tc>
          <w:tcPr>
            <w:tcW w:w="541" w:type="dxa"/>
            <w:vAlign w:val="center"/>
            <w:tcPrChange w:id="25546" w:author="Στάθης Καπ" w:date="2023-03-03T06:26:00Z">
              <w:tcPr>
                <w:tcW w:w="541" w:type="dxa"/>
                <w:vAlign w:val="bottom"/>
              </w:tcPr>
            </w:tcPrChange>
          </w:tcPr>
          <w:p w14:paraId="28B2AFD5" w14:textId="62A19224" w:rsidR="00C87CFE" w:rsidRPr="00CD1347" w:rsidRDefault="00C87CFE" w:rsidP="00C87CFE">
            <w:pPr>
              <w:jc w:val="center"/>
              <w:rPr>
                <w:ins w:id="25547" w:author="Στάθης Καπ" w:date="2023-03-03T03:57:00Z"/>
                <w:rFonts w:cstheme="minorHAnsi"/>
                <w:sz w:val="16"/>
                <w:szCs w:val="16"/>
              </w:rPr>
            </w:pPr>
            <w:ins w:id="25548" w:author="Στάθης Καπ" w:date="2023-03-03T06:20:00Z">
              <w:r>
                <w:rPr>
                  <w:rFonts w:ascii="Calibri" w:hAnsi="Calibri" w:cs="Calibri"/>
                  <w:color w:val="000000"/>
                  <w:sz w:val="16"/>
                  <w:szCs w:val="16"/>
                </w:rPr>
                <w:t>0.219</w:t>
              </w:r>
            </w:ins>
          </w:p>
        </w:tc>
        <w:tc>
          <w:tcPr>
            <w:tcW w:w="589" w:type="dxa"/>
            <w:vAlign w:val="center"/>
            <w:tcPrChange w:id="25549" w:author="Στάθης Καπ" w:date="2023-03-03T06:26:00Z">
              <w:tcPr>
                <w:tcW w:w="589" w:type="dxa"/>
                <w:vAlign w:val="center"/>
              </w:tcPr>
            </w:tcPrChange>
          </w:tcPr>
          <w:p w14:paraId="6A105046" w14:textId="6B705ECB" w:rsidR="00C87CFE" w:rsidRPr="00CD1347" w:rsidRDefault="00C87CFE" w:rsidP="00C87CFE">
            <w:pPr>
              <w:jc w:val="center"/>
              <w:rPr>
                <w:ins w:id="25550" w:author="Στάθης Καπ" w:date="2023-03-03T03:57:00Z"/>
                <w:rFonts w:cstheme="minorHAnsi"/>
                <w:sz w:val="16"/>
                <w:szCs w:val="16"/>
              </w:rPr>
            </w:pPr>
            <w:ins w:id="25551"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255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553" w:author="Στάθης Καπ" w:date="2023-03-03T03:57:00Z"/>
        </w:trPr>
        <w:tc>
          <w:tcPr>
            <w:tcW w:w="515" w:type="dxa"/>
            <w:tcBorders>
              <w:top w:val="nil"/>
              <w:bottom w:val="nil"/>
              <w:right w:val="single" w:sz="4" w:space="0" w:color="auto"/>
            </w:tcBorders>
            <w:shd w:val="clear" w:color="auto" w:fill="E7E6E6" w:themeFill="background2"/>
            <w:vAlign w:val="bottom"/>
            <w:tcPrChange w:id="25554" w:author="Στάθης Καπ" w:date="2023-03-03T06:26:00Z">
              <w:tcPr>
                <w:tcW w:w="515" w:type="dxa"/>
                <w:vAlign w:val="bottom"/>
              </w:tcPr>
            </w:tcPrChange>
          </w:tcPr>
          <w:p w14:paraId="6E6B506E" w14:textId="29A53057" w:rsidR="00C87CFE" w:rsidRPr="00CD1347" w:rsidRDefault="00C87CFE" w:rsidP="00C87CFE">
            <w:pPr>
              <w:jc w:val="center"/>
              <w:rPr>
                <w:ins w:id="25555" w:author="Στάθης Καπ" w:date="2023-03-03T03:57:00Z"/>
                <w:sz w:val="16"/>
                <w:szCs w:val="16"/>
              </w:rPr>
            </w:pPr>
            <w:ins w:id="25556" w:author="Στάθης Καπ" w:date="2023-03-03T04:06:00Z">
              <w:r w:rsidRPr="00CD1347">
                <w:rPr>
                  <w:rFonts w:ascii="Calibri" w:hAnsi="Calibri" w:cs="Calibri"/>
                  <w:color w:val="000000"/>
                  <w:sz w:val="16"/>
                  <w:szCs w:val="16"/>
                  <w:rPrChange w:id="25557"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5558" w:author="Στάθης Καπ" w:date="2023-03-03T06:26:00Z">
              <w:tcPr>
                <w:tcW w:w="560" w:type="dxa"/>
              </w:tcPr>
            </w:tcPrChange>
          </w:tcPr>
          <w:p w14:paraId="25F97F34" w14:textId="5D79149C" w:rsidR="00C87CFE" w:rsidRPr="00CD1347" w:rsidRDefault="00C87CFE" w:rsidP="00C87CFE">
            <w:pPr>
              <w:jc w:val="center"/>
              <w:rPr>
                <w:ins w:id="25559" w:author="Στάθης Καπ" w:date="2023-03-03T03:57:00Z"/>
                <w:rFonts w:cstheme="minorHAnsi"/>
                <w:sz w:val="16"/>
                <w:szCs w:val="16"/>
              </w:rPr>
            </w:pPr>
            <w:ins w:id="25560" w:author="Στάθης Καπ" w:date="2023-03-03T06:20:00Z">
              <w:r>
                <w:rPr>
                  <w:rFonts w:ascii="Calibri" w:hAnsi="Calibri" w:cs="Calibri"/>
                  <w:color w:val="000000"/>
                  <w:sz w:val="16"/>
                  <w:szCs w:val="16"/>
                </w:rPr>
                <w:t>1470</w:t>
              </w:r>
            </w:ins>
          </w:p>
        </w:tc>
        <w:tc>
          <w:tcPr>
            <w:tcW w:w="855" w:type="dxa"/>
            <w:vAlign w:val="center"/>
            <w:tcPrChange w:id="25561" w:author="Στάθης Καπ" w:date="2023-03-03T06:26:00Z">
              <w:tcPr>
                <w:tcW w:w="855" w:type="dxa"/>
              </w:tcPr>
            </w:tcPrChange>
          </w:tcPr>
          <w:p w14:paraId="6F91AF73" w14:textId="0B38DF16" w:rsidR="00C87CFE" w:rsidRPr="00CD1347" w:rsidRDefault="00C87CFE" w:rsidP="00C87CFE">
            <w:pPr>
              <w:jc w:val="center"/>
              <w:rPr>
                <w:ins w:id="25562" w:author="Στάθης Καπ" w:date="2023-03-03T03:57:00Z"/>
                <w:rFonts w:cstheme="minorHAnsi"/>
                <w:sz w:val="16"/>
                <w:szCs w:val="16"/>
              </w:rPr>
            </w:pPr>
            <w:ins w:id="25563" w:author="Στάθης Καπ" w:date="2023-03-03T06:20:00Z">
              <w:r>
                <w:rPr>
                  <w:rFonts w:ascii="Calibri" w:hAnsi="Calibri" w:cs="Calibri"/>
                  <w:color w:val="000000"/>
                  <w:sz w:val="16"/>
                  <w:szCs w:val="16"/>
                </w:rPr>
                <w:t>1430</w:t>
              </w:r>
            </w:ins>
          </w:p>
        </w:tc>
        <w:tc>
          <w:tcPr>
            <w:tcW w:w="544" w:type="dxa"/>
            <w:vAlign w:val="center"/>
            <w:tcPrChange w:id="25564" w:author="Στάθης Καπ" w:date="2023-03-03T06:26:00Z">
              <w:tcPr>
                <w:tcW w:w="544" w:type="dxa"/>
                <w:vAlign w:val="bottom"/>
              </w:tcPr>
            </w:tcPrChange>
          </w:tcPr>
          <w:p w14:paraId="4304CC82" w14:textId="7C0CF308" w:rsidR="00C87CFE" w:rsidRPr="00CD1347" w:rsidRDefault="00C87CFE" w:rsidP="00C87CFE">
            <w:pPr>
              <w:jc w:val="center"/>
              <w:rPr>
                <w:ins w:id="25565" w:author="Στάθης Καπ" w:date="2023-03-03T03:57:00Z"/>
                <w:rFonts w:cstheme="minorHAnsi"/>
                <w:sz w:val="16"/>
                <w:szCs w:val="16"/>
              </w:rPr>
            </w:pPr>
            <w:ins w:id="25566" w:author="Στάθης Καπ" w:date="2023-03-03T06:20:00Z">
              <w:r>
                <w:rPr>
                  <w:rFonts w:ascii="Calibri" w:hAnsi="Calibri" w:cs="Calibri"/>
                  <w:color w:val="000000"/>
                  <w:sz w:val="16"/>
                  <w:szCs w:val="16"/>
                </w:rPr>
                <w:t>1370</w:t>
              </w:r>
            </w:ins>
          </w:p>
        </w:tc>
        <w:tc>
          <w:tcPr>
            <w:tcW w:w="621" w:type="dxa"/>
            <w:vAlign w:val="center"/>
            <w:tcPrChange w:id="25567" w:author="Στάθης Καπ" w:date="2023-03-03T06:26:00Z">
              <w:tcPr>
                <w:tcW w:w="621" w:type="dxa"/>
                <w:vAlign w:val="bottom"/>
              </w:tcPr>
            </w:tcPrChange>
          </w:tcPr>
          <w:p w14:paraId="2A266946" w14:textId="4C0185A4" w:rsidR="00C87CFE" w:rsidRPr="00CD1347" w:rsidRDefault="00C87CFE" w:rsidP="00C87CFE">
            <w:pPr>
              <w:jc w:val="center"/>
              <w:rPr>
                <w:ins w:id="25568" w:author="Στάθης Καπ" w:date="2023-03-03T03:57:00Z"/>
                <w:rFonts w:cstheme="minorHAnsi"/>
                <w:sz w:val="16"/>
                <w:szCs w:val="16"/>
              </w:rPr>
            </w:pPr>
            <w:ins w:id="25569" w:author="Στάθης Καπ" w:date="2023-03-03T06:20:00Z">
              <w:r>
                <w:rPr>
                  <w:rFonts w:ascii="Calibri" w:hAnsi="Calibri" w:cs="Calibri"/>
                  <w:color w:val="000000"/>
                  <w:sz w:val="16"/>
                  <w:szCs w:val="16"/>
                </w:rPr>
                <w:t>0.525</w:t>
              </w:r>
            </w:ins>
          </w:p>
        </w:tc>
        <w:tc>
          <w:tcPr>
            <w:tcW w:w="669" w:type="dxa"/>
            <w:vAlign w:val="center"/>
            <w:tcPrChange w:id="25570" w:author="Στάθης Καπ" w:date="2023-03-03T06:26:00Z">
              <w:tcPr>
                <w:tcW w:w="669" w:type="dxa"/>
                <w:vAlign w:val="center"/>
              </w:tcPr>
            </w:tcPrChange>
          </w:tcPr>
          <w:p w14:paraId="1EA1784D" w14:textId="7170CBD4" w:rsidR="00C87CFE" w:rsidRPr="00CD1347" w:rsidRDefault="00C87CFE" w:rsidP="00C87CFE">
            <w:pPr>
              <w:jc w:val="center"/>
              <w:rPr>
                <w:ins w:id="25571" w:author="Στάθης Καπ" w:date="2023-03-03T03:57:00Z"/>
                <w:rFonts w:cstheme="minorHAnsi"/>
                <w:sz w:val="16"/>
                <w:szCs w:val="16"/>
              </w:rPr>
            </w:pPr>
            <w:ins w:id="25572" w:author="Στάθης Καπ" w:date="2023-03-03T06:20:00Z">
              <w:r>
                <w:rPr>
                  <w:rFonts w:ascii="Calibri" w:hAnsi="Calibri" w:cstheme="minorHAnsi"/>
                  <w:color w:val="000000"/>
                  <w:sz w:val="16"/>
                  <w:szCs w:val="16"/>
                </w:rPr>
                <w:t>6.8</w:t>
              </w:r>
            </w:ins>
          </w:p>
        </w:tc>
        <w:tc>
          <w:tcPr>
            <w:tcW w:w="543" w:type="dxa"/>
            <w:vAlign w:val="center"/>
            <w:tcPrChange w:id="25573" w:author="Στάθης Καπ" w:date="2023-03-03T06:26:00Z">
              <w:tcPr>
                <w:tcW w:w="543" w:type="dxa"/>
                <w:vAlign w:val="bottom"/>
              </w:tcPr>
            </w:tcPrChange>
          </w:tcPr>
          <w:p w14:paraId="3390DB98" w14:textId="68001863" w:rsidR="00C87CFE" w:rsidRPr="00CD1347" w:rsidRDefault="00C87CFE" w:rsidP="00C87CFE">
            <w:pPr>
              <w:jc w:val="center"/>
              <w:rPr>
                <w:ins w:id="25574" w:author="Στάθης Καπ" w:date="2023-03-03T03:57:00Z"/>
                <w:rFonts w:cstheme="minorHAnsi"/>
                <w:sz w:val="16"/>
                <w:szCs w:val="16"/>
              </w:rPr>
            </w:pPr>
            <w:ins w:id="25575" w:author="Στάθης Καπ" w:date="2023-03-03T06:20:00Z">
              <w:r>
                <w:rPr>
                  <w:rFonts w:ascii="Calibri" w:hAnsi="Calibri" w:cs="Calibri"/>
                  <w:color w:val="000000"/>
                  <w:sz w:val="16"/>
                  <w:szCs w:val="16"/>
                </w:rPr>
                <w:t>1350</w:t>
              </w:r>
            </w:ins>
          </w:p>
        </w:tc>
        <w:tc>
          <w:tcPr>
            <w:tcW w:w="621" w:type="dxa"/>
            <w:vAlign w:val="center"/>
            <w:tcPrChange w:id="25576" w:author="Στάθης Καπ" w:date="2023-03-03T06:26:00Z">
              <w:tcPr>
                <w:tcW w:w="621" w:type="dxa"/>
                <w:vAlign w:val="bottom"/>
              </w:tcPr>
            </w:tcPrChange>
          </w:tcPr>
          <w:p w14:paraId="574523D8" w14:textId="3599D1FF" w:rsidR="00C87CFE" w:rsidRPr="00CD1347" w:rsidRDefault="00C87CFE" w:rsidP="00C87CFE">
            <w:pPr>
              <w:jc w:val="center"/>
              <w:rPr>
                <w:ins w:id="25577" w:author="Στάθης Καπ" w:date="2023-03-03T03:57:00Z"/>
                <w:rFonts w:cstheme="minorHAnsi"/>
                <w:sz w:val="16"/>
                <w:szCs w:val="16"/>
              </w:rPr>
            </w:pPr>
            <w:ins w:id="25578" w:author="Στάθης Καπ" w:date="2023-03-03T06:20:00Z">
              <w:r>
                <w:rPr>
                  <w:rFonts w:ascii="Calibri" w:hAnsi="Calibri" w:cs="Calibri"/>
                  <w:color w:val="000000"/>
                  <w:sz w:val="16"/>
                  <w:szCs w:val="16"/>
                </w:rPr>
                <w:t>0.442</w:t>
              </w:r>
            </w:ins>
          </w:p>
        </w:tc>
        <w:tc>
          <w:tcPr>
            <w:tcW w:w="669" w:type="dxa"/>
            <w:vAlign w:val="center"/>
            <w:tcPrChange w:id="25579" w:author="Στάθης Καπ" w:date="2023-03-03T06:26:00Z">
              <w:tcPr>
                <w:tcW w:w="669" w:type="dxa"/>
                <w:vAlign w:val="center"/>
              </w:tcPr>
            </w:tcPrChange>
          </w:tcPr>
          <w:p w14:paraId="127CF634" w14:textId="6919EA84" w:rsidR="00C87CFE" w:rsidRPr="00CD1347" w:rsidRDefault="00C87CFE" w:rsidP="00C87CFE">
            <w:pPr>
              <w:jc w:val="center"/>
              <w:rPr>
                <w:ins w:id="25580" w:author="Στάθης Καπ" w:date="2023-03-03T03:57:00Z"/>
                <w:rFonts w:cstheme="minorHAnsi"/>
                <w:sz w:val="16"/>
                <w:szCs w:val="16"/>
              </w:rPr>
            </w:pPr>
            <w:ins w:id="25581" w:author="Στάθης Καπ" w:date="2023-03-03T06:20:00Z">
              <w:r>
                <w:rPr>
                  <w:rFonts w:ascii="Calibri" w:hAnsi="Calibri" w:cstheme="minorHAnsi"/>
                  <w:color w:val="000000"/>
                  <w:sz w:val="16"/>
                  <w:szCs w:val="16"/>
                </w:rPr>
                <w:t>1.46</w:t>
              </w:r>
            </w:ins>
          </w:p>
        </w:tc>
        <w:tc>
          <w:tcPr>
            <w:tcW w:w="508" w:type="dxa"/>
            <w:vAlign w:val="center"/>
            <w:tcPrChange w:id="25582" w:author="Στάθης Καπ" w:date="2023-03-03T06:26:00Z">
              <w:tcPr>
                <w:tcW w:w="508" w:type="dxa"/>
                <w:vAlign w:val="bottom"/>
              </w:tcPr>
            </w:tcPrChange>
          </w:tcPr>
          <w:p w14:paraId="5EFDEF79" w14:textId="0FCEFD54" w:rsidR="00C87CFE" w:rsidRPr="00CD1347" w:rsidRDefault="00C87CFE" w:rsidP="00C87CFE">
            <w:pPr>
              <w:jc w:val="center"/>
              <w:rPr>
                <w:ins w:id="25583" w:author="Στάθης Καπ" w:date="2023-03-03T03:57:00Z"/>
                <w:rFonts w:cstheme="minorHAnsi"/>
                <w:sz w:val="16"/>
                <w:szCs w:val="16"/>
              </w:rPr>
            </w:pPr>
            <w:ins w:id="25584" w:author="Στάθης Καπ" w:date="2023-03-03T06:20:00Z">
              <w:r>
                <w:rPr>
                  <w:rFonts w:ascii="Calibri" w:hAnsi="Calibri" w:cs="Calibri"/>
                  <w:color w:val="000000"/>
                  <w:sz w:val="16"/>
                  <w:szCs w:val="16"/>
                </w:rPr>
                <w:t>1360</w:t>
              </w:r>
            </w:ins>
          </w:p>
        </w:tc>
        <w:tc>
          <w:tcPr>
            <w:tcW w:w="541" w:type="dxa"/>
            <w:vAlign w:val="center"/>
            <w:tcPrChange w:id="25585" w:author="Στάθης Καπ" w:date="2023-03-03T06:26:00Z">
              <w:tcPr>
                <w:tcW w:w="541" w:type="dxa"/>
                <w:vAlign w:val="bottom"/>
              </w:tcPr>
            </w:tcPrChange>
          </w:tcPr>
          <w:p w14:paraId="4ED8D2D7" w14:textId="32D37CF2" w:rsidR="00C87CFE" w:rsidRPr="00CD1347" w:rsidRDefault="00C87CFE" w:rsidP="00C87CFE">
            <w:pPr>
              <w:jc w:val="center"/>
              <w:rPr>
                <w:ins w:id="25586" w:author="Στάθης Καπ" w:date="2023-03-03T03:57:00Z"/>
                <w:rFonts w:cstheme="minorHAnsi"/>
                <w:sz w:val="16"/>
                <w:szCs w:val="16"/>
              </w:rPr>
            </w:pPr>
            <w:ins w:id="25587" w:author="Στάθης Καπ" w:date="2023-03-03T06:20:00Z">
              <w:r>
                <w:rPr>
                  <w:rFonts w:ascii="Calibri" w:hAnsi="Calibri" w:cs="Calibri"/>
                  <w:color w:val="000000"/>
                  <w:sz w:val="16"/>
                  <w:szCs w:val="16"/>
                </w:rPr>
                <w:t>0.391</w:t>
              </w:r>
            </w:ins>
          </w:p>
        </w:tc>
        <w:tc>
          <w:tcPr>
            <w:tcW w:w="589" w:type="dxa"/>
            <w:vAlign w:val="center"/>
            <w:tcPrChange w:id="25588" w:author="Στάθης Καπ" w:date="2023-03-03T06:26:00Z">
              <w:tcPr>
                <w:tcW w:w="589" w:type="dxa"/>
                <w:vAlign w:val="center"/>
              </w:tcPr>
            </w:tcPrChange>
          </w:tcPr>
          <w:p w14:paraId="6F1D72CC" w14:textId="766D179E" w:rsidR="00C87CFE" w:rsidRPr="00CD1347" w:rsidRDefault="00C87CFE" w:rsidP="00C87CFE">
            <w:pPr>
              <w:jc w:val="center"/>
              <w:rPr>
                <w:ins w:id="25589" w:author="Στάθης Καπ" w:date="2023-03-03T03:57:00Z"/>
                <w:rFonts w:cstheme="minorHAnsi"/>
                <w:sz w:val="16"/>
                <w:szCs w:val="16"/>
              </w:rPr>
            </w:pPr>
            <w:ins w:id="25590" w:author="Στάθης Καπ" w:date="2023-03-03T06:20:00Z">
              <w:r>
                <w:rPr>
                  <w:rFonts w:ascii="Calibri" w:hAnsi="Calibri" w:cstheme="minorHAnsi"/>
                  <w:color w:val="000000"/>
                  <w:sz w:val="16"/>
                  <w:szCs w:val="16"/>
                </w:rPr>
                <w:t>0.73</w:t>
              </w:r>
            </w:ins>
          </w:p>
        </w:tc>
        <w:tc>
          <w:tcPr>
            <w:tcW w:w="463" w:type="dxa"/>
            <w:vAlign w:val="center"/>
            <w:tcPrChange w:id="25591" w:author="Στάθης Καπ" w:date="2023-03-03T06:26:00Z">
              <w:tcPr>
                <w:tcW w:w="463" w:type="dxa"/>
                <w:vAlign w:val="bottom"/>
              </w:tcPr>
            </w:tcPrChange>
          </w:tcPr>
          <w:p w14:paraId="57C9DD24" w14:textId="16CCB8DF" w:rsidR="00C87CFE" w:rsidRPr="00CD1347" w:rsidRDefault="00C87CFE" w:rsidP="00C87CFE">
            <w:pPr>
              <w:jc w:val="center"/>
              <w:rPr>
                <w:ins w:id="25592" w:author="Στάθης Καπ" w:date="2023-03-03T03:57:00Z"/>
                <w:rFonts w:cstheme="minorHAnsi"/>
                <w:sz w:val="16"/>
                <w:szCs w:val="16"/>
              </w:rPr>
            </w:pPr>
            <w:ins w:id="25593" w:author="Στάθης Καπ" w:date="2023-03-03T06:20:00Z">
              <w:r>
                <w:rPr>
                  <w:rFonts w:ascii="Calibri" w:hAnsi="Calibri" w:cs="Calibri"/>
                  <w:color w:val="000000"/>
                  <w:sz w:val="16"/>
                  <w:szCs w:val="16"/>
                </w:rPr>
                <w:t>1300</w:t>
              </w:r>
            </w:ins>
          </w:p>
        </w:tc>
        <w:tc>
          <w:tcPr>
            <w:tcW w:w="541" w:type="dxa"/>
            <w:vAlign w:val="center"/>
            <w:tcPrChange w:id="25594" w:author="Στάθης Καπ" w:date="2023-03-03T06:26:00Z">
              <w:tcPr>
                <w:tcW w:w="541" w:type="dxa"/>
                <w:vAlign w:val="bottom"/>
              </w:tcPr>
            </w:tcPrChange>
          </w:tcPr>
          <w:p w14:paraId="7635909B" w14:textId="27D474F8" w:rsidR="00C87CFE" w:rsidRPr="00CD1347" w:rsidRDefault="00C87CFE" w:rsidP="00C87CFE">
            <w:pPr>
              <w:jc w:val="center"/>
              <w:rPr>
                <w:ins w:id="25595" w:author="Στάθης Καπ" w:date="2023-03-03T03:57:00Z"/>
                <w:rFonts w:cstheme="minorHAnsi"/>
                <w:sz w:val="16"/>
                <w:szCs w:val="16"/>
              </w:rPr>
            </w:pPr>
            <w:ins w:id="25596" w:author="Στάθης Καπ" w:date="2023-03-03T06:20:00Z">
              <w:r>
                <w:rPr>
                  <w:rFonts w:ascii="Calibri" w:hAnsi="Calibri" w:cs="Calibri"/>
                  <w:color w:val="000000"/>
                  <w:sz w:val="16"/>
                  <w:szCs w:val="16"/>
                </w:rPr>
                <w:t>0.328</w:t>
              </w:r>
            </w:ins>
          </w:p>
        </w:tc>
        <w:tc>
          <w:tcPr>
            <w:tcW w:w="589" w:type="dxa"/>
            <w:vAlign w:val="center"/>
            <w:tcPrChange w:id="25597" w:author="Στάθης Καπ" w:date="2023-03-03T06:26:00Z">
              <w:tcPr>
                <w:tcW w:w="589" w:type="dxa"/>
                <w:vAlign w:val="center"/>
              </w:tcPr>
            </w:tcPrChange>
          </w:tcPr>
          <w:p w14:paraId="7FF9850A" w14:textId="1C981953" w:rsidR="00C87CFE" w:rsidRPr="00CD1347" w:rsidRDefault="00C87CFE" w:rsidP="00C87CFE">
            <w:pPr>
              <w:jc w:val="center"/>
              <w:rPr>
                <w:ins w:id="25598" w:author="Στάθης Καπ" w:date="2023-03-03T03:57:00Z"/>
                <w:rFonts w:cstheme="minorHAnsi"/>
                <w:sz w:val="16"/>
                <w:szCs w:val="16"/>
              </w:rPr>
            </w:pPr>
            <w:ins w:id="25599"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256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601" w:author="Στάθης Καπ" w:date="2023-03-03T03:57:00Z"/>
        </w:trPr>
        <w:tc>
          <w:tcPr>
            <w:tcW w:w="515" w:type="dxa"/>
            <w:tcBorders>
              <w:top w:val="nil"/>
              <w:bottom w:val="nil"/>
              <w:right w:val="single" w:sz="4" w:space="0" w:color="auto"/>
            </w:tcBorders>
            <w:shd w:val="clear" w:color="auto" w:fill="E7E6E6" w:themeFill="background2"/>
            <w:vAlign w:val="bottom"/>
            <w:tcPrChange w:id="25602" w:author="Στάθης Καπ" w:date="2023-03-03T06:26:00Z">
              <w:tcPr>
                <w:tcW w:w="515" w:type="dxa"/>
                <w:vAlign w:val="bottom"/>
              </w:tcPr>
            </w:tcPrChange>
          </w:tcPr>
          <w:p w14:paraId="00B39288" w14:textId="105E0B0F" w:rsidR="00C87CFE" w:rsidRPr="00CD1347" w:rsidRDefault="00C87CFE" w:rsidP="00C87CFE">
            <w:pPr>
              <w:jc w:val="center"/>
              <w:rPr>
                <w:ins w:id="25603" w:author="Στάθης Καπ" w:date="2023-03-03T03:57:00Z"/>
                <w:sz w:val="16"/>
                <w:szCs w:val="16"/>
              </w:rPr>
            </w:pPr>
            <w:ins w:id="25604" w:author="Στάθης Καπ" w:date="2023-03-03T04:06:00Z">
              <w:r w:rsidRPr="00CD1347">
                <w:rPr>
                  <w:rFonts w:ascii="Calibri" w:hAnsi="Calibri" w:cs="Calibri"/>
                  <w:color w:val="000000"/>
                  <w:sz w:val="16"/>
                  <w:szCs w:val="16"/>
                  <w:rPrChange w:id="25605"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5606" w:author="Στάθης Καπ" w:date="2023-03-03T06:26:00Z">
              <w:tcPr>
                <w:tcW w:w="560" w:type="dxa"/>
              </w:tcPr>
            </w:tcPrChange>
          </w:tcPr>
          <w:p w14:paraId="04091D03" w14:textId="1575B1DA" w:rsidR="00C87CFE" w:rsidRPr="00CD1347" w:rsidRDefault="00C87CFE" w:rsidP="00C87CFE">
            <w:pPr>
              <w:jc w:val="center"/>
              <w:rPr>
                <w:ins w:id="25607" w:author="Στάθης Καπ" w:date="2023-03-03T03:57:00Z"/>
                <w:rFonts w:cstheme="minorHAnsi"/>
                <w:sz w:val="16"/>
                <w:szCs w:val="16"/>
              </w:rPr>
            </w:pPr>
            <w:ins w:id="25608" w:author="Στάθης Καπ" w:date="2023-03-03T06:20:00Z">
              <w:r>
                <w:rPr>
                  <w:rFonts w:ascii="Calibri" w:hAnsi="Calibri" w:cs="Calibri"/>
                  <w:color w:val="000000"/>
                  <w:sz w:val="16"/>
                  <w:szCs w:val="16"/>
                </w:rPr>
                <w:t>1480</w:t>
              </w:r>
            </w:ins>
          </w:p>
        </w:tc>
        <w:tc>
          <w:tcPr>
            <w:tcW w:w="855" w:type="dxa"/>
            <w:vAlign w:val="center"/>
            <w:tcPrChange w:id="25609" w:author="Στάθης Καπ" w:date="2023-03-03T06:26:00Z">
              <w:tcPr>
                <w:tcW w:w="855" w:type="dxa"/>
              </w:tcPr>
            </w:tcPrChange>
          </w:tcPr>
          <w:p w14:paraId="6CAAB901" w14:textId="017A04DE" w:rsidR="00C87CFE" w:rsidRPr="00CD1347" w:rsidRDefault="00C87CFE" w:rsidP="00C87CFE">
            <w:pPr>
              <w:jc w:val="center"/>
              <w:rPr>
                <w:ins w:id="25610" w:author="Στάθης Καπ" w:date="2023-03-03T03:57:00Z"/>
                <w:rFonts w:cstheme="minorHAnsi"/>
                <w:sz w:val="16"/>
                <w:szCs w:val="16"/>
              </w:rPr>
            </w:pPr>
            <w:ins w:id="25611" w:author="Στάθης Καπ" w:date="2023-03-03T06:20:00Z">
              <w:r>
                <w:rPr>
                  <w:rFonts w:ascii="Calibri" w:hAnsi="Calibri" w:cs="Calibri"/>
                  <w:color w:val="000000"/>
                  <w:sz w:val="16"/>
                  <w:szCs w:val="16"/>
                </w:rPr>
                <w:t>1430</w:t>
              </w:r>
            </w:ins>
          </w:p>
        </w:tc>
        <w:tc>
          <w:tcPr>
            <w:tcW w:w="544" w:type="dxa"/>
            <w:vAlign w:val="center"/>
            <w:tcPrChange w:id="25612" w:author="Στάθης Καπ" w:date="2023-03-03T06:26:00Z">
              <w:tcPr>
                <w:tcW w:w="544" w:type="dxa"/>
                <w:vAlign w:val="bottom"/>
              </w:tcPr>
            </w:tcPrChange>
          </w:tcPr>
          <w:p w14:paraId="6C885A8C" w14:textId="097DC079" w:rsidR="00C87CFE" w:rsidRPr="00CD1347" w:rsidRDefault="00C87CFE" w:rsidP="00C87CFE">
            <w:pPr>
              <w:jc w:val="center"/>
              <w:rPr>
                <w:ins w:id="25613" w:author="Στάθης Καπ" w:date="2023-03-03T03:57:00Z"/>
                <w:rFonts w:cstheme="minorHAnsi"/>
                <w:sz w:val="16"/>
                <w:szCs w:val="16"/>
              </w:rPr>
            </w:pPr>
            <w:ins w:id="25614" w:author="Στάθης Καπ" w:date="2023-03-03T06:20:00Z">
              <w:r>
                <w:rPr>
                  <w:rFonts w:ascii="Calibri" w:hAnsi="Calibri" w:cs="Calibri"/>
                  <w:color w:val="000000"/>
                  <w:sz w:val="16"/>
                  <w:szCs w:val="16"/>
                </w:rPr>
                <w:t>1410</w:t>
              </w:r>
            </w:ins>
          </w:p>
        </w:tc>
        <w:tc>
          <w:tcPr>
            <w:tcW w:w="621" w:type="dxa"/>
            <w:vAlign w:val="center"/>
            <w:tcPrChange w:id="25615" w:author="Στάθης Καπ" w:date="2023-03-03T06:26:00Z">
              <w:tcPr>
                <w:tcW w:w="621" w:type="dxa"/>
                <w:vAlign w:val="bottom"/>
              </w:tcPr>
            </w:tcPrChange>
          </w:tcPr>
          <w:p w14:paraId="46069F20" w14:textId="11794B5F" w:rsidR="00C87CFE" w:rsidRPr="00CD1347" w:rsidRDefault="00C87CFE" w:rsidP="00C87CFE">
            <w:pPr>
              <w:jc w:val="center"/>
              <w:rPr>
                <w:ins w:id="25616" w:author="Στάθης Καπ" w:date="2023-03-03T03:57:00Z"/>
                <w:rFonts w:cstheme="minorHAnsi"/>
                <w:sz w:val="16"/>
                <w:szCs w:val="16"/>
              </w:rPr>
            </w:pPr>
            <w:ins w:id="25617" w:author="Στάθης Καπ" w:date="2023-03-03T06:20:00Z">
              <w:r>
                <w:rPr>
                  <w:rFonts w:ascii="Calibri" w:hAnsi="Calibri" w:cs="Calibri"/>
                  <w:color w:val="000000"/>
                  <w:sz w:val="16"/>
                  <w:szCs w:val="16"/>
                </w:rPr>
                <w:t>0.563</w:t>
              </w:r>
            </w:ins>
          </w:p>
        </w:tc>
        <w:tc>
          <w:tcPr>
            <w:tcW w:w="669" w:type="dxa"/>
            <w:vAlign w:val="center"/>
            <w:tcPrChange w:id="25618" w:author="Στάθης Καπ" w:date="2023-03-03T06:26:00Z">
              <w:tcPr>
                <w:tcW w:w="669" w:type="dxa"/>
                <w:vAlign w:val="center"/>
              </w:tcPr>
            </w:tcPrChange>
          </w:tcPr>
          <w:p w14:paraId="0713689E" w14:textId="754D44F0" w:rsidR="00C87CFE" w:rsidRPr="00CD1347" w:rsidRDefault="00C87CFE" w:rsidP="00C87CFE">
            <w:pPr>
              <w:jc w:val="center"/>
              <w:rPr>
                <w:ins w:id="25619" w:author="Στάθης Καπ" w:date="2023-03-03T03:57:00Z"/>
                <w:rFonts w:cstheme="minorHAnsi"/>
                <w:sz w:val="16"/>
                <w:szCs w:val="16"/>
              </w:rPr>
            </w:pPr>
            <w:ins w:id="25620" w:author="Στάθης Καπ" w:date="2023-03-03T06:20:00Z">
              <w:r>
                <w:rPr>
                  <w:rFonts w:ascii="Calibri" w:hAnsi="Calibri" w:cstheme="minorHAnsi"/>
                  <w:color w:val="000000"/>
                  <w:sz w:val="16"/>
                  <w:szCs w:val="16"/>
                </w:rPr>
                <w:t>4.73</w:t>
              </w:r>
            </w:ins>
          </w:p>
        </w:tc>
        <w:tc>
          <w:tcPr>
            <w:tcW w:w="543" w:type="dxa"/>
            <w:vAlign w:val="center"/>
            <w:tcPrChange w:id="25621" w:author="Στάθης Καπ" w:date="2023-03-03T06:26:00Z">
              <w:tcPr>
                <w:tcW w:w="543" w:type="dxa"/>
                <w:vAlign w:val="bottom"/>
              </w:tcPr>
            </w:tcPrChange>
          </w:tcPr>
          <w:p w14:paraId="0EA12EA6" w14:textId="21796C8F" w:rsidR="00C87CFE" w:rsidRPr="00CD1347" w:rsidRDefault="00C87CFE" w:rsidP="00C87CFE">
            <w:pPr>
              <w:jc w:val="center"/>
              <w:rPr>
                <w:ins w:id="25622" w:author="Στάθης Καπ" w:date="2023-03-03T03:57:00Z"/>
                <w:rFonts w:cstheme="minorHAnsi"/>
                <w:sz w:val="16"/>
                <w:szCs w:val="16"/>
              </w:rPr>
            </w:pPr>
            <w:ins w:id="25623" w:author="Στάθης Καπ" w:date="2023-03-03T06:20:00Z">
              <w:r>
                <w:rPr>
                  <w:rFonts w:ascii="Calibri" w:hAnsi="Calibri" w:cs="Calibri"/>
                  <w:color w:val="000000"/>
                  <w:sz w:val="16"/>
                  <w:szCs w:val="16"/>
                </w:rPr>
                <w:t>1360</w:t>
              </w:r>
            </w:ins>
          </w:p>
        </w:tc>
        <w:tc>
          <w:tcPr>
            <w:tcW w:w="621" w:type="dxa"/>
            <w:vAlign w:val="center"/>
            <w:tcPrChange w:id="25624" w:author="Στάθης Καπ" w:date="2023-03-03T06:26:00Z">
              <w:tcPr>
                <w:tcW w:w="621" w:type="dxa"/>
                <w:vAlign w:val="bottom"/>
              </w:tcPr>
            </w:tcPrChange>
          </w:tcPr>
          <w:p w14:paraId="58874116" w14:textId="0CBC5F42" w:rsidR="00C87CFE" w:rsidRPr="00CD1347" w:rsidRDefault="00C87CFE" w:rsidP="00C87CFE">
            <w:pPr>
              <w:jc w:val="center"/>
              <w:rPr>
                <w:ins w:id="25625" w:author="Στάθης Καπ" w:date="2023-03-03T03:57:00Z"/>
                <w:rFonts w:cstheme="minorHAnsi"/>
                <w:sz w:val="16"/>
                <w:szCs w:val="16"/>
              </w:rPr>
            </w:pPr>
            <w:ins w:id="25626" w:author="Στάθης Καπ" w:date="2023-03-03T06:20:00Z">
              <w:r>
                <w:rPr>
                  <w:rFonts w:ascii="Calibri" w:hAnsi="Calibri" w:cs="Calibri"/>
                  <w:color w:val="000000"/>
                  <w:sz w:val="16"/>
                  <w:szCs w:val="16"/>
                </w:rPr>
                <w:t>0.342</w:t>
              </w:r>
            </w:ins>
          </w:p>
        </w:tc>
        <w:tc>
          <w:tcPr>
            <w:tcW w:w="669" w:type="dxa"/>
            <w:vAlign w:val="center"/>
            <w:tcPrChange w:id="25627" w:author="Στάθης Καπ" w:date="2023-03-03T06:26:00Z">
              <w:tcPr>
                <w:tcW w:w="669" w:type="dxa"/>
                <w:vAlign w:val="center"/>
              </w:tcPr>
            </w:tcPrChange>
          </w:tcPr>
          <w:p w14:paraId="57D8DE54" w14:textId="319F2505" w:rsidR="00C87CFE" w:rsidRPr="00CD1347" w:rsidRDefault="00C87CFE" w:rsidP="00C87CFE">
            <w:pPr>
              <w:jc w:val="center"/>
              <w:rPr>
                <w:ins w:id="25628" w:author="Στάθης Καπ" w:date="2023-03-03T03:57:00Z"/>
                <w:rFonts w:cstheme="minorHAnsi"/>
                <w:sz w:val="16"/>
                <w:szCs w:val="16"/>
              </w:rPr>
            </w:pPr>
            <w:ins w:id="25629" w:author="Στάθης Καπ" w:date="2023-03-03T06:20:00Z">
              <w:r>
                <w:rPr>
                  <w:rFonts w:ascii="Calibri" w:hAnsi="Calibri" w:cstheme="minorHAnsi"/>
                  <w:color w:val="000000"/>
                  <w:sz w:val="16"/>
                  <w:szCs w:val="16"/>
                </w:rPr>
                <w:t>3.55</w:t>
              </w:r>
            </w:ins>
          </w:p>
        </w:tc>
        <w:tc>
          <w:tcPr>
            <w:tcW w:w="508" w:type="dxa"/>
            <w:vAlign w:val="center"/>
            <w:tcPrChange w:id="25630" w:author="Στάθης Καπ" w:date="2023-03-03T06:26:00Z">
              <w:tcPr>
                <w:tcW w:w="508" w:type="dxa"/>
                <w:vAlign w:val="bottom"/>
              </w:tcPr>
            </w:tcPrChange>
          </w:tcPr>
          <w:p w14:paraId="35D62797" w14:textId="7F9C4888" w:rsidR="00C87CFE" w:rsidRPr="00CD1347" w:rsidRDefault="00C87CFE" w:rsidP="00C87CFE">
            <w:pPr>
              <w:jc w:val="center"/>
              <w:rPr>
                <w:ins w:id="25631" w:author="Στάθης Καπ" w:date="2023-03-03T03:57:00Z"/>
                <w:rFonts w:cstheme="minorHAnsi"/>
                <w:sz w:val="16"/>
                <w:szCs w:val="16"/>
              </w:rPr>
            </w:pPr>
            <w:ins w:id="25632" w:author="Στάθης Καπ" w:date="2023-03-03T06:20:00Z">
              <w:r>
                <w:rPr>
                  <w:rFonts w:ascii="Calibri" w:hAnsi="Calibri" w:cs="Calibri"/>
                  <w:color w:val="000000"/>
                  <w:sz w:val="16"/>
                  <w:szCs w:val="16"/>
                </w:rPr>
                <w:t>1400</w:t>
              </w:r>
            </w:ins>
          </w:p>
        </w:tc>
        <w:tc>
          <w:tcPr>
            <w:tcW w:w="541" w:type="dxa"/>
            <w:vAlign w:val="center"/>
            <w:tcPrChange w:id="25633" w:author="Στάθης Καπ" w:date="2023-03-03T06:26:00Z">
              <w:tcPr>
                <w:tcW w:w="541" w:type="dxa"/>
                <w:vAlign w:val="bottom"/>
              </w:tcPr>
            </w:tcPrChange>
          </w:tcPr>
          <w:p w14:paraId="73B994FC" w14:textId="35F43281" w:rsidR="00C87CFE" w:rsidRPr="00CD1347" w:rsidRDefault="00C87CFE" w:rsidP="00C87CFE">
            <w:pPr>
              <w:jc w:val="center"/>
              <w:rPr>
                <w:ins w:id="25634" w:author="Στάθης Καπ" w:date="2023-03-03T03:57:00Z"/>
                <w:rFonts w:cstheme="minorHAnsi"/>
                <w:sz w:val="16"/>
                <w:szCs w:val="16"/>
              </w:rPr>
            </w:pPr>
            <w:ins w:id="25635" w:author="Στάθης Καπ" w:date="2023-03-03T06:20:00Z">
              <w:r>
                <w:rPr>
                  <w:rFonts w:ascii="Calibri" w:hAnsi="Calibri" w:cs="Calibri"/>
                  <w:color w:val="000000"/>
                  <w:sz w:val="16"/>
                  <w:szCs w:val="16"/>
                </w:rPr>
                <w:t>0.329</w:t>
              </w:r>
            </w:ins>
          </w:p>
        </w:tc>
        <w:tc>
          <w:tcPr>
            <w:tcW w:w="589" w:type="dxa"/>
            <w:vAlign w:val="center"/>
            <w:tcPrChange w:id="25636" w:author="Στάθης Καπ" w:date="2023-03-03T06:26:00Z">
              <w:tcPr>
                <w:tcW w:w="589" w:type="dxa"/>
                <w:vAlign w:val="center"/>
              </w:tcPr>
            </w:tcPrChange>
          </w:tcPr>
          <w:p w14:paraId="31956C2D" w14:textId="74425C12" w:rsidR="00C87CFE" w:rsidRPr="00CD1347" w:rsidRDefault="00C87CFE" w:rsidP="00C87CFE">
            <w:pPr>
              <w:jc w:val="center"/>
              <w:rPr>
                <w:ins w:id="25637" w:author="Στάθης Καπ" w:date="2023-03-03T03:57:00Z"/>
                <w:rFonts w:cstheme="minorHAnsi"/>
                <w:sz w:val="16"/>
                <w:szCs w:val="16"/>
              </w:rPr>
            </w:pPr>
            <w:ins w:id="25638" w:author="Στάθης Καπ" w:date="2023-03-03T06:20:00Z">
              <w:r>
                <w:rPr>
                  <w:rFonts w:ascii="Calibri" w:hAnsi="Calibri" w:cstheme="minorHAnsi"/>
                  <w:color w:val="000000"/>
                  <w:sz w:val="16"/>
                  <w:szCs w:val="16"/>
                </w:rPr>
                <w:t>0.71</w:t>
              </w:r>
            </w:ins>
          </w:p>
        </w:tc>
        <w:tc>
          <w:tcPr>
            <w:tcW w:w="463" w:type="dxa"/>
            <w:vAlign w:val="center"/>
            <w:tcPrChange w:id="25639" w:author="Στάθης Καπ" w:date="2023-03-03T06:26:00Z">
              <w:tcPr>
                <w:tcW w:w="463" w:type="dxa"/>
                <w:vAlign w:val="bottom"/>
              </w:tcPr>
            </w:tcPrChange>
          </w:tcPr>
          <w:p w14:paraId="4C63D217" w14:textId="2E15B35C" w:rsidR="00C87CFE" w:rsidRPr="00CD1347" w:rsidRDefault="00C87CFE" w:rsidP="00C87CFE">
            <w:pPr>
              <w:jc w:val="center"/>
              <w:rPr>
                <w:ins w:id="25640" w:author="Στάθης Καπ" w:date="2023-03-03T03:57:00Z"/>
                <w:rFonts w:cstheme="minorHAnsi"/>
                <w:sz w:val="16"/>
                <w:szCs w:val="16"/>
              </w:rPr>
            </w:pPr>
            <w:ins w:id="25641" w:author="Στάθης Καπ" w:date="2023-03-03T06:20:00Z">
              <w:r>
                <w:rPr>
                  <w:rFonts w:ascii="Calibri" w:hAnsi="Calibri" w:cs="Calibri"/>
                  <w:color w:val="000000"/>
                  <w:sz w:val="16"/>
                  <w:szCs w:val="16"/>
                </w:rPr>
                <w:t>1360</w:t>
              </w:r>
            </w:ins>
          </w:p>
        </w:tc>
        <w:tc>
          <w:tcPr>
            <w:tcW w:w="541" w:type="dxa"/>
            <w:vAlign w:val="center"/>
            <w:tcPrChange w:id="25642" w:author="Στάθης Καπ" w:date="2023-03-03T06:26:00Z">
              <w:tcPr>
                <w:tcW w:w="541" w:type="dxa"/>
                <w:vAlign w:val="bottom"/>
              </w:tcPr>
            </w:tcPrChange>
          </w:tcPr>
          <w:p w14:paraId="2C7F8ABB" w14:textId="253B6B26" w:rsidR="00C87CFE" w:rsidRPr="00CD1347" w:rsidRDefault="00C87CFE" w:rsidP="00C87CFE">
            <w:pPr>
              <w:jc w:val="center"/>
              <w:rPr>
                <w:ins w:id="25643" w:author="Στάθης Καπ" w:date="2023-03-03T03:57:00Z"/>
                <w:rFonts w:cstheme="minorHAnsi"/>
                <w:sz w:val="16"/>
                <w:szCs w:val="16"/>
              </w:rPr>
            </w:pPr>
            <w:ins w:id="25644" w:author="Στάθης Καπ" w:date="2023-03-03T06:20:00Z">
              <w:r>
                <w:rPr>
                  <w:rFonts w:ascii="Calibri" w:hAnsi="Calibri" w:cs="Calibri"/>
                  <w:color w:val="000000"/>
                  <w:sz w:val="16"/>
                  <w:szCs w:val="16"/>
                </w:rPr>
                <w:t>0.251</w:t>
              </w:r>
            </w:ins>
          </w:p>
        </w:tc>
        <w:tc>
          <w:tcPr>
            <w:tcW w:w="589" w:type="dxa"/>
            <w:vAlign w:val="center"/>
            <w:tcPrChange w:id="25645" w:author="Στάθης Καπ" w:date="2023-03-03T06:26:00Z">
              <w:tcPr>
                <w:tcW w:w="589" w:type="dxa"/>
                <w:vAlign w:val="center"/>
              </w:tcPr>
            </w:tcPrChange>
          </w:tcPr>
          <w:p w14:paraId="33FA01A0" w14:textId="738A56A3" w:rsidR="00C87CFE" w:rsidRPr="00CD1347" w:rsidRDefault="00C87CFE" w:rsidP="00C87CFE">
            <w:pPr>
              <w:jc w:val="center"/>
              <w:rPr>
                <w:ins w:id="25646" w:author="Στάθης Καπ" w:date="2023-03-03T03:57:00Z"/>
                <w:rFonts w:cstheme="minorHAnsi"/>
                <w:sz w:val="16"/>
                <w:szCs w:val="16"/>
              </w:rPr>
            </w:pPr>
            <w:ins w:id="25647"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256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649" w:author="Στάθης Καπ" w:date="2023-03-03T03:57:00Z"/>
        </w:trPr>
        <w:tc>
          <w:tcPr>
            <w:tcW w:w="515" w:type="dxa"/>
            <w:tcBorders>
              <w:top w:val="nil"/>
              <w:bottom w:val="nil"/>
              <w:right w:val="single" w:sz="4" w:space="0" w:color="auto"/>
            </w:tcBorders>
            <w:shd w:val="clear" w:color="auto" w:fill="E7E6E6" w:themeFill="background2"/>
            <w:vAlign w:val="bottom"/>
            <w:tcPrChange w:id="25650" w:author="Στάθης Καπ" w:date="2023-03-03T06:26:00Z">
              <w:tcPr>
                <w:tcW w:w="515" w:type="dxa"/>
                <w:vAlign w:val="bottom"/>
              </w:tcPr>
            </w:tcPrChange>
          </w:tcPr>
          <w:p w14:paraId="0C9C4B8F" w14:textId="0A4F3538" w:rsidR="00C87CFE" w:rsidRPr="00CD1347" w:rsidRDefault="00C87CFE" w:rsidP="00C87CFE">
            <w:pPr>
              <w:jc w:val="center"/>
              <w:rPr>
                <w:ins w:id="25651" w:author="Στάθης Καπ" w:date="2023-03-03T03:57:00Z"/>
                <w:sz w:val="16"/>
                <w:szCs w:val="16"/>
              </w:rPr>
            </w:pPr>
            <w:ins w:id="25652" w:author="Στάθης Καπ" w:date="2023-03-03T04:06:00Z">
              <w:r w:rsidRPr="00CD1347">
                <w:rPr>
                  <w:rFonts w:ascii="Calibri" w:hAnsi="Calibri" w:cs="Calibri"/>
                  <w:color w:val="000000"/>
                  <w:sz w:val="16"/>
                  <w:szCs w:val="16"/>
                  <w:rPrChange w:id="25653"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5654" w:author="Στάθης Καπ" w:date="2023-03-03T06:26:00Z">
              <w:tcPr>
                <w:tcW w:w="560" w:type="dxa"/>
              </w:tcPr>
            </w:tcPrChange>
          </w:tcPr>
          <w:p w14:paraId="630B540F" w14:textId="04E8A8B2" w:rsidR="00C87CFE" w:rsidRPr="00CD1347" w:rsidRDefault="00C87CFE" w:rsidP="00C87CFE">
            <w:pPr>
              <w:jc w:val="center"/>
              <w:rPr>
                <w:ins w:id="25655" w:author="Στάθης Καπ" w:date="2023-03-03T03:57:00Z"/>
                <w:rFonts w:cstheme="minorHAnsi"/>
                <w:sz w:val="16"/>
                <w:szCs w:val="16"/>
              </w:rPr>
            </w:pPr>
            <w:ins w:id="25656" w:author="Στάθης Καπ" w:date="2023-03-03T06:20:00Z">
              <w:r>
                <w:rPr>
                  <w:rFonts w:ascii="Calibri" w:hAnsi="Calibri" w:cs="Calibri"/>
                  <w:color w:val="000000"/>
                  <w:sz w:val="16"/>
                  <w:szCs w:val="16"/>
                </w:rPr>
                <w:t>1490</w:t>
              </w:r>
            </w:ins>
          </w:p>
        </w:tc>
        <w:tc>
          <w:tcPr>
            <w:tcW w:w="855" w:type="dxa"/>
            <w:vAlign w:val="center"/>
            <w:tcPrChange w:id="25657" w:author="Στάθης Καπ" w:date="2023-03-03T06:26:00Z">
              <w:tcPr>
                <w:tcW w:w="855" w:type="dxa"/>
              </w:tcPr>
            </w:tcPrChange>
          </w:tcPr>
          <w:p w14:paraId="44A4BC9C" w14:textId="48E38CC6" w:rsidR="00C87CFE" w:rsidRPr="00CD1347" w:rsidRDefault="00C87CFE" w:rsidP="00C87CFE">
            <w:pPr>
              <w:jc w:val="center"/>
              <w:rPr>
                <w:ins w:id="25658" w:author="Στάθης Καπ" w:date="2023-03-03T03:57:00Z"/>
                <w:rFonts w:cstheme="minorHAnsi"/>
                <w:sz w:val="16"/>
                <w:szCs w:val="16"/>
              </w:rPr>
            </w:pPr>
            <w:ins w:id="25659" w:author="Στάθης Καπ" w:date="2023-03-03T06:20:00Z">
              <w:r>
                <w:rPr>
                  <w:rFonts w:ascii="Calibri" w:hAnsi="Calibri" w:cs="Calibri"/>
                  <w:color w:val="000000"/>
                  <w:sz w:val="16"/>
                  <w:szCs w:val="16"/>
                </w:rPr>
                <w:t>1460</w:t>
              </w:r>
            </w:ins>
          </w:p>
        </w:tc>
        <w:tc>
          <w:tcPr>
            <w:tcW w:w="544" w:type="dxa"/>
            <w:vAlign w:val="center"/>
            <w:tcPrChange w:id="25660" w:author="Στάθης Καπ" w:date="2023-03-03T06:26:00Z">
              <w:tcPr>
                <w:tcW w:w="544" w:type="dxa"/>
                <w:vAlign w:val="bottom"/>
              </w:tcPr>
            </w:tcPrChange>
          </w:tcPr>
          <w:p w14:paraId="7EE47B7E" w14:textId="76B5D05B" w:rsidR="00C87CFE" w:rsidRPr="00CD1347" w:rsidRDefault="00C87CFE" w:rsidP="00C87CFE">
            <w:pPr>
              <w:jc w:val="center"/>
              <w:rPr>
                <w:ins w:id="25661" w:author="Στάθης Καπ" w:date="2023-03-03T03:57:00Z"/>
                <w:rFonts w:cstheme="minorHAnsi"/>
                <w:sz w:val="16"/>
                <w:szCs w:val="16"/>
              </w:rPr>
            </w:pPr>
            <w:ins w:id="25662" w:author="Στάθης Καπ" w:date="2023-03-03T06:20:00Z">
              <w:r>
                <w:rPr>
                  <w:rFonts w:ascii="Calibri" w:hAnsi="Calibri" w:cs="Calibri"/>
                  <w:color w:val="000000"/>
                  <w:sz w:val="16"/>
                  <w:szCs w:val="16"/>
                </w:rPr>
                <w:t>1420</w:t>
              </w:r>
            </w:ins>
          </w:p>
        </w:tc>
        <w:tc>
          <w:tcPr>
            <w:tcW w:w="621" w:type="dxa"/>
            <w:vAlign w:val="center"/>
            <w:tcPrChange w:id="25663" w:author="Στάθης Καπ" w:date="2023-03-03T06:26:00Z">
              <w:tcPr>
                <w:tcW w:w="621" w:type="dxa"/>
                <w:vAlign w:val="bottom"/>
              </w:tcPr>
            </w:tcPrChange>
          </w:tcPr>
          <w:p w14:paraId="1E629446" w14:textId="05ED729C" w:rsidR="00C87CFE" w:rsidRPr="00CD1347" w:rsidRDefault="00C87CFE" w:rsidP="00C87CFE">
            <w:pPr>
              <w:jc w:val="center"/>
              <w:rPr>
                <w:ins w:id="25664" w:author="Στάθης Καπ" w:date="2023-03-03T03:57:00Z"/>
                <w:rFonts w:cstheme="minorHAnsi"/>
                <w:sz w:val="16"/>
                <w:szCs w:val="16"/>
              </w:rPr>
            </w:pPr>
            <w:ins w:id="25665" w:author="Στάθης Καπ" w:date="2023-03-03T06:20:00Z">
              <w:r>
                <w:rPr>
                  <w:rFonts w:ascii="Calibri" w:hAnsi="Calibri" w:cs="Calibri"/>
                  <w:color w:val="000000"/>
                  <w:sz w:val="16"/>
                  <w:szCs w:val="16"/>
                </w:rPr>
                <w:t>0.814</w:t>
              </w:r>
            </w:ins>
          </w:p>
        </w:tc>
        <w:tc>
          <w:tcPr>
            <w:tcW w:w="669" w:type="dxa"/>
            <w:vAlign w:val="center"/>
            <w:tcPrChange w:id="25666" w:author="Στάθης Καπ" w:date="2023-03-03T06:26:00Z">
              <w:tcPr>
                <w:tcW w:w="669" w:type="dxa"/>
                <w:vAlign w:val="center"/>
              </w:tcPr>
            </w:tcPrChange>
          </w:tcPr>
          <w:p w14:paraId="46DF12E0" w14:textId="01528079" w:rsidR="00C87CFE" w:rsidRPr="00CD1347" w:rsidRDefault="00C87CFE" w:rsidP="00C87CFE">
            <w:pPr>
              <w:jc w:val="center"/>
              <w:rPr>
                <w:ins w:id="25667" w:author="Στάθης Καπ" w:date="2023-03-03T03:57:00Z"/>
                <w:rFonts w:cstheme="minorHAnsi"/>
                <w:sz w:val="16"/>
                <w:szCs w:val="16"/>
              </w:rPr>
            </w:pPr>
            <w:ins w:id="25668" w:author="Στάθης Καπ" w:date="2023-03-03T06:20:00Z">
              <w:r>
                <w:rPr>
                  <w:rFonts w:ascii="Calibri" w:hAnsi="Calibri" w:cstheme="minorHAnsi"/>
                  <w:color w:val="000000"/>
                  <w:sz w:val="16"/>
                  <w:szCs w:val="16"/>
                </w:rPr>
                <w:t>4.7</w:t>
              </w:r>
            </w:ins>
          </w:p>
        </w:tc>
        <w:tc>
          <w:tcPr>
            <w:tcW w:w="543" w:type="dxa"/>
            <w:vAlign w:val="center"/>
            <w:tcPrChange w:id="25669" w:author="Στάθης Καπ" w:date="2023-03-03T06:26:00Z">
              <w:tcPr>
                <w:tcW w:w="543" w:type="dxa"/>
                <w:vAlign w:val="bottom"/>
              </w:tcPr>
            </w:tcPrChange>
          </w:tcPr>
          <w:p w14:paraId="76E40638" w14:textId="7D9C7951" w:rsidR="00C87CFE" w:rsidRPr="00CD1347" w:rsidRDefault="00C87CFE" w:rsidP="00C87CFE">
            <w:pPr>
              <w:jc w:val="center"/>
              <w:rPr>
                <w:ins w:id="25670" w:author="Στάθης Καπ" w:date="2023-03-03T03:57:00Z"/>
                <w:rFonts w:cstheme="minorHAnsi"/>
                <w:sz w:val="16"/>
                <w:szCs w:val="16"/>
              </w:rPr>
            </w:pPr>
            <w:ins w:id="25671" w:author="Στάθης Καπ" w:date="2023-03-03T06:20:00Z">
              <w:r>
                <w:rPr>
                  <w:rFonts w:ascii="Calibri" w:hAnsi="Calibri" w:cs="Calibri"/>
                  <w:color w:val="000000"/>
                  <w:sz w:val="16"/>
                  <w:szCs w:val="16"/>
                </w:rPr>
                <w:t>1410</w:t>
              </w:r>
            </w:ins>
          </w:p>
        </w:tc>
        <w:tc>
          <w:tcPr>
            <w:tcW w:w="621" w:type="dxa"/>
            <w:vAlign w:val="center"/>
            <w:tcPrChange w:id="25672" w:author="Στάθης Καπ" w:date="2023-03-03T06:26:00Z">
              <w:tcPr>
                <w:tcW w:w="621" w:type="dxa"/>
                <w:vAlign w:val="bottom"/>
              </w:tcPr>
            </w:tcPrChange>
          </w:tcPr>
          <w:p w14:paraId="24CF934C" w14:textId="1C607660" w:rsidR="00C87CFE" w:rsidRPr="00CD1347" w:rsidRDefault="00C87CFE" w:rsidP="00C87CFE">
            <w:pPr>
              <w:jc w:val="center"/>
              <w:rPr>
                <w:ins w:id="25673" w:author="Στάθης Καπ" w:date="2023-03-03T03:57:00Z"/>
                <w:rFonts w:cstheme="minorHAnsi"/>
                <w:sz w:val="16"/>
                <w:szCs w:val="16"/>
              </w:rPr>
            </w:pPr>
            <w:ins w:id="25674" w:author="Στάθης Καπ" w:date="2023-03-03T06:20:00Z">
              <w:r>
                <w:rPr>
                  <w:rFonts w:ascii="Calibri" w:hAnsi="Calibri" w:cs="Calibri"/>
                  <w:color w:val="000000"/>
                  <w:sz w:val="16"/>
                  <w:szCs w:val="16"/>
                </w:rPr>
                <w:t>0.438</w:t>
              </w:r>
            </w:ins>
          </w:p>
        </w:tc>
        <w:tc>
          <w:tcPr>
            <w:tcW w:w="669" w:type="dxa"/>
            <w:vAlign w:val="center"/>
            <w:tcPrChange w:id="25675" w:author="Στάθης Καπ" w:date="2023-03-03T06:26:00Z">
              <w:tcPr>
                <w:tcW w:w="669" w:type="dxa"/>
                <w:vAlign w:val="center"/>
              </w:tcPr>
            </w:tcPrChange>
          </w:tcPr>
          <w:p w14:paraId="4A529550" w14:textId="3BAA09A2" w:rsidR="00C87CFE" w:rsidRPr="00CD1347" w:rsidRDefault="00C87CFE" w:rsidP="00C87CFE">
            <w:pPr>
              <w:jc w:val="center"/>
              <w:rPr>
                <w:ins w:id="25676" w:author="Στάθης Καπ" w:date="2023-03-03T03:57:00Z"/>
                <w:rFonts w:cstheme="minorHAnsi"/>
                <w:sz w:val="16"/>
                <w:szCs w:val="16"/>
              </w:rPr>
            </w:pPr>
            <w:ins w:id="25677" w:author="Στάθης Καπ" w:date="2023-03-03T06:20:00Z">
              <w:r>
                <w:rPr>
                  <w:rFonts w:ascii="Calibri" w:hAnsi="Calibri" w:cstheme="minorHAnsi"/>
                  <w:color w:val="000000"/>
                  <w:sz w:val="16"/>
                  <w:szCs w:val="16"/>
                </w:rPr>
                <w:t>0.7</w:t>
              </w:r>
            </w:ins>
          </w:p>
        </w:tc>
        <w:tc>
          <w:tcPr>
            <w:tcW w:w="508" w:type="dxa"/>
            <w:vAlign w:val="center"/>
            <w:tcPrChange w:id="25678" w:author="Στάθης Καπ" w:date="2023-03-03T06:26:00Z">
              <w:tcPr>
                <w:tcW w:w="508" w:type="dxa"/>
                <w:vAlign w:val="bottom"/>
              </w:tcPr>
            </w:tcPrChange>
          </w:tcPr>
          <w:p w14:paraId="5D36FB92" w14:textId="0EEF527D" w:rsidR="00C87CFE" w:rsidRPr="00CD1347" w:rsidRDefault="00C87CFE" w:rsidP="00C87CFE">
            <w:pPr>
              <w:jc w:val="center"/>
              <w:rPr>
                <w:ins w:id="25679" w:author="Στάθης Καπ" w:date="2023-03-03T03:57:00Z"/>
                <w:rFonts w:cstheme="minorHAnsi"/>
                <w:sz w:val="16"/>
                <w:szCs w:val="16"/>
              </w:rPr>
            </w:pPr>
            <w:ins w:id="25680" w:author="Στάθης Καπ" w:date="2023-03-03T06:20:00Z">
              <w:r>
                <w:rPr>
                  <w:rFonts w:ascii="Calibri" w:hAnsi="Calibri" w:cs="Calibri"/>
                  <w:color w:val="000000"/>
                  <w:sz w:val="16"/>
                  <w:szCs w:val="16"/>
                </w:rPr>
                <w:t>1370</w:t>
              </w:r>
            </w:ins>
          </w:p>
        </w:tc>
        <w:tc>
          <w:tcPr>
            <w:tcW w:w="541" w:type="dxa"/>
            <w:vAlign w:val="center"/>
            <w:tcPrChange w:id="25681" w:author="Στάθης Καπ" w:date="2023-03-03T06:26:00Z">
              <w:tcPr>
                <w:tcW w:w="541" w:type="dxa"/>
                <w:vAlign w:val="bottom"/>
              </w:tcPr>
            </w:tcPrChange>
          </w:tcPr>
          <w:p w14:paraId="215E0441" w14:textId="3A13EEF8" w:rsidR="00C87CFE" w:rsidRPr="00CD1347" w:rsidRDefault="00C87CFE" w:rsidP="00C87CFE">
            <w:pPr>
              <w:jc w:val="center"/>
              <w:rPr>
                <w:ins w:id="25682" w:author="Στάθης Καπ" w:date="2023-03-03T03:57:00Z"/>
                <w:rFonts w:cstheme="minorHAnsi"/>
                <w:sz w:val="16"/>
                <w:szCs w:val="16"/>
              </w:rPr>
            </w:pPr>
            <w:ins w:id="25683" w:author="Στάθης Καπ" w:date="2023-03-03T06:20:00Z">
              <w:r>
                <w:rPr>
                  <w:rFonts w:ascii="Calibri" w:hAnsi="Calibri" w:cs="Calibri"/>
                  <w:color w:val="000000"/>
                  <w:sz w:val="16"/>
                  <w:szCs w:val="16"/>
                </w:rPr>
                <w:t>0.439</w:t>
              </w:r>
            </w:ins>
          </w:p>
        </w:tc>
        <w:tc>
          <w:tcPr>
            <w:tcW w:w="589" w:type="dxa"/>
            <w:vAlign w:val="center"/>
            <w:tcPrChange w:id="25684" w:author="Στάθης Καπ" w:date="2023-03-03T06:26:00Z">
              <w:tcPr>
                <w:tcW w:w="589" w:type="dxa"/>
                <w:vAlign w:val="center"/>
              </w:tcPr>
            </w:tcPrChange>
          </w:tcPr>
          <w:p w14:paraId="2ED600E4" w14:textId="29C37DC1" w:rsidR="00C87CFE" w:rsidRPr="00CD1347" w:rsidRDefault="00C87CFE" w:rsidP="00C87CFE">
            <w:pPr>
              <w:jc w:val="center"/>
              <w:rPr>
                <w:ins w:id="25685" w:author="Στάθης Καπ" w:date="2023-03-03T03:57:00Z"/>
                <w:rFonts w:cstheme="minorHAnsi"/>
                <w:sz w:val="16"/>
                <w:szCs w:val="16"/>
              </w:rPr>
            </w:pPr>
            <w:ins w:id="25686" w:author="Στάθης Καπ" w:date="2023-03-03T06:20:00Z">
              <w:r>
                <w:rPr>
                  <w:rFonts w:ascii="Calibri" w:hAnsi="Calibri" w:cstheme="minorHAnsi"/>
                  <w:color w:val="000000"/>
                  <w:sz w:val="16"/>
                  <w:szCs w:val="16"/>
                </w:rPr>
                <w:t>3.52</w:t>
              </w:r>
            </w:ins>
          </w:p>
        </w:tc>
        <w:tc>
          <w:tcPr>
            <w:tcW w:w="463" w:type="dxa"/>
            <w:vAlign w:val="center"/>
            <w:tcPrChange w:id="25687" w:author="Στάθης Καπ" w:date="2023-03-03T06:26:00Z">
              <w:tcPr>
                <w:tcW w:w="463" w:type="dxa"/>
                <w:vAlign w:val="bottom"/>
              </w:tcPr>
            </w:tcPrChange>
          </w:tcPr>
          <w:p w14:paraId="62ECE50C" w14:textId="0DACD4F4" w:rsidR="00C87CFE" w:rsidRPr="00CD1347" w:rsidRDefault="00C87CFE" w:rsidP="00C87CFE">
            <w:pPr>
              <w:jc w:val="center"/>
              <w:rPr>
                <w:ins w:id="25688" w:author="Στάθης Καπ" w:date="2023-03-03T03:57:00Z"/>
                <w:rFonts w:cstheme="minorHAnsi"/>
                <w:sz w:val="16"/>
                <w:szCs w:val="16"/>
              </w:rPr>
            </w:pPr>
            <w:ins w:id="25689" w:author="Στάθης Καπ" w:date="2023-03-03T06:20:00Z">
              <w:r>
                <w:rPr>
                  <w:rFonts w:ascii="Calibri" w:hAnsi="Calibri" w:cs="Calibri"/>
                  <w:color w:val="000000"/>
                  <w:sz w:val="16"/>
                  <w:szCs w:val="16"/>
                </w:rPr>
                <w:t>1370</w:t>
              </w:r>
            </w:ins>
          </w:p>
        </w:tc>
        <w:tc>
          <w:tcPr>
            <w:tcW w:w="541" w:type="dxa"/>
            <w:vAlign w:val="center"/>
            <w:tcPrChange w:id="25690" w:author="Στάθης Καπ" w:date="2023-03-03T06:26:00Z">
              <w:tcPr>
                <w:tcW w:w="541" w:type="dxa"/>
                <w:vAlign w:val="bottom"/>
              </w:tcPr>
            </w:tcPrChange>
          </w:tcPr>
          <w:p w14:paraId="351BDC5F" w14:textId="4E64EBA3" w:rsidR="00C87CFE" w:rsidRPr="00CD1347" w:rsidRDefault="00C87CFE" w:rsidP="00C87CFE">
            <w:pPr>
              <w:jc w:val="center"/>
              <w:rPr>
                <w:ins w:id="25691" w:author="Στάθης Καπ" w:date="2023-03-03T03:57:00Z"/>
                <w:rFonts w:cstheme="minorHAnsi"/>
                <w:sz w:val="16"/>
                <w:szCs w:val="16"/>
              </w:rPr>
            </w:pPr>
            <w:ins w:id="25692" w:author="Στάθης Καπ" w:date="2023-03-03T06:20:00Z">
              <w:r>
                <w:rPr>
                  <w:rFonts w:ascii="Calibri" w:hAnsi="Calibri" w:cs="Calibri"/>
                  <w:color w:val="000000"/>
                  <w:sz w:val="16"/>
                  <w:szCs w:val="16"/>
                </w:rPr>
                <w:t>0.22</w:t>
              </w:r>
            </w:ins>
          </w:p>
        </w:tc>
        <w:tc>
          <w:tcPr>
            <w:tcW w:w="589" w:type="dxa"/>
            <w:vAlign w:val="center"/>
            <w:tcPrChange w:id="25693" w:author="Στάθης Καπ" w:date="2023-03-03T06:26:00Z">
              <w:tcPr>
                <w:tcW w:w="589" w:type="dxa"/>
                <w:vAlign w:val="center"/>
              </w:tcPr>
            </w:tcPrChange>
          </w:tcPr>
          <w:p w14:paraId="08E1E848" w14:textId="10B0AF7F" w:rsidR="00C87CFE" w:rsidRPr="00CD1347" w:rsidRDefault="00C87CFE" w:rsidP="00C87CFE">
            <w:pPr>
              <w:jc w:val="center"/>
              <w:rPr>
                <w:ins w:id="25694" w:author="Στάθης Καπ" w:date="2023-03-03T03:57:00Z"/>
                <w:rFonts w:cstheme="minorHAnsi"/>
                <w:sz w:val="16"/>
                <w:szCs w:val="16"/>
              </w:rPr>
            </w:pPr>
            <w:ins w:id="25695"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256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697" w:author="Στάθης Καπ" w:date="2023-03-03T03:57:00Z"/>
        </w:trPr>
        <w:tc>
          <w:tcPr>
            <w:tcW w:w="515" w:type="dxa"/>
            <w:tcBorders>
              <w:top w:val="nil"/>
              <w:bottom w:val="nil"/>
              <w:right w:val="single" w:sz="4" w:space="0" w:color="auto"/>
            </w:tcBorders>
            <w:shd w:val="clear" w:color="auto" w:fill="E7E6E6" w:themeFill="background2"/>
            <w:vAlign w:val="bottom"/>
            <w:tcPrChange w:id="25698" w:author="Στάθης Καπ" w:date="2023-03-03T06:26:00Z">
              <w:tcPr>
                <w:tcW w:w="515" w:type="dxa"/>
                <w:vAlign w:val="bottom"/>
              </w:tcPr>
            </w:tcPrChange>
          </w:tcPr>
          <w:p w14:paraId="4672E596" w14:textId="61C8281A" w:rsidR="00C87CFE" w:rsidRPr="00CD1347" w:rsidRDefault="00C87CFE" w:rsidP="00C87CFE">
            <w:pPr>
              <w:jc w:val="center"/>
              <w:rPr>
                <w:ins w:id="25699" w:author="Στάθης Καπ" w:date="2023-03-03T03:57:00Z"/>
                <w:sz w:val="16"/>
                <w:szCs w:val="16"/>
              </w:rPr>
            </w:pPr>
            <w:ins w:id="25700" w:author="Στάθης Καπ" w:date="2023-03-03T04:06:00Z">
              <w:r w:rsidRPr="00CD1347">
                <w:rPr>
                  <w:rFonts w:ascii="Calibri" w:hAnsi="Calibri" w:cs="Calibri"/>
                  <w:color w:val="000000"/>
                  <w:sz w:val="16"/>
                  <w:szCs w:val="16"/>
                  <w:rPrChange w:id="25701"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5702" w:author="Στάθης Καπ" w:date="2023-03-03T06:26:00Z">
              <w:tcPr>
                <w:tcW w:w="560" w:type="dxa"/>
              </w:tcPr>
            </w:tcPrChange>
          </w:tcPr>
          <w:p w14:paraId="40DE90CC" w14:textId="4C396217" w:rsidR="00C87CFE" w:rsidRPr="00CD1347" w:rsidRDefault="00C87CFE" w:rsidP="00C87CFE">
            <w:pPr>
              <w:jc w:val="center"/>
              <w:rPr>
                <w:ins w:id="25703" w:author="Στάθης Καπ" w:date="2023-03-03T03:57:00Z"/>
                <w:rFonts w:cstheme="minorHAnsi"/>
                <w:sz w:val="16"/>
                <w:szCs w:val="16"/>
              </w:rPr>
            </w:pPr>
            <w:ins w:id="25704" w:author="Στάθης Καπ" w:date="2023-03-03T06:20:00Z">
              <w:r>
                <w:rPr>
                  <w:rFonts w:ascii="Calibri" w:hAnsi="Calibri" w:cs="Calibri"/>
                  <w:color w:val="000000"/>
                  <w:sz w:val="16"/>
                  <w:szCs w:val="16"/>
                </w:rPr>
                <w:t>1470</w:t>
              </w:r>
            </w:ins>
          </w:p>
        </w:tc>
        <w:tc>
          <w:tcPr>
            <w:tcW w:w="855" w:type="dxa"/>
            <w:vAlign w:val="center"/>
            <w:tcPrChange w:id="25705" w:author="Στάθης Καπ" w:date="2023-03-03T06:26:00Z">
              <w:tcPr>
                <w:tcW w:w="855" w:type="dxa"/>
              </w:tcPr>
            </w:tcPrChange>
          </w:tcPr>
          <w:p w14:paraId="3565ABC4" w14:textId="2F45829F" w:rsidR="00C87CFE" w:rsidRPr="00CD1347" w:rsidRDefault="00C87CFE" w:rsidP="00C87CFE">
            <w:pPr>
              <w:jc w:val="center"/>
              <w:rPr>
                <w:ins w:id="25706" w:author="Στάθης Καπ" w:date="2023-03-03T03:57:00Z"/>
                <w:rFonts w:cstheme="minorHAnsi"/>
                <w:sz w:val="16"/>
                <w:szCs w:val="16"/>
              </w:rPr>
            </w:pPr>
            <w:ins w:id="25707" w:author="Στάθης Καπ" w:date="2023-03-03T06:20:00Z">
              <w:r>
                <w:rPr>
                  <w:rFonts w:ascii="Calibri" w:hAnsi="Calibri" w:cs="Calibri"/>
                  <w:color w:val="000000"/>
                  <w:sz w:val="16"/>
                  <w:szCs w:val="16"/>
                </w:rPr>
                <w:t>1450</w:t>
              </w:r>
            </w:ins>
          </w:p>
        </w:tc>
        <w:tc>
          <w:tcPr>
            <w:tcW w:w="544" w:type="dxa"/>
            <w:vAlign w:val="center"/>
            <w:tcPrChange w:id="25708" w:author="Στάθης Καπ" w:date="2023-03-03T06:26:00Z">
              <w:tcPr>
                <w:tcW w:w="544" w:type="dxa"/>
                <w:vAlign w:val="bottom"/>
              </w:tcPr>
            </w:tcPrChange>
          </w:tcPr>
          <w:p w14:paraId="187B46E3" w14:textId="557B3313" w:rsidR="00C87CFE" w:rsidRPr="00CD1347" w:rsidRDefault="00C87CFE" w:rsidP="00C87CFE">
            <w:pPr>
              <w:jc w:val="center"/>
              <w:rPr>
                <w:ins w:id="25709" w:author="Στάθης Καπ" w:date="2023-03-03T03:57:00Z"/>
                <w:rFonts w:cstheme="minorHAnsi"/>
                <w:sz w:val="16"/>
                <w:szCs w:val="16"/>
              </w:rPr>
            </w:pPr>
            <w:ins w:id="25710" w:author="Στάθης Καπ" w:date="2023-03-03T06:20:00Z">
              <w:r>
                <w:rPr>
                  <w:rFonts w:ascii="Calibri" w:hAnsi="Calibri" w:cs="Calibri"/>
                  <w:color w:val="000000"/>
                  <w:sz w:val="16"/>
                  <w:szCs w:val="16"/>
                </w:rPr>
                <w:t>1410</w:t>
              </w:r>
            </w:ins>
          </w:p>
        </w:tc>
        <w:tc>
          <w:tcPr>
            <w:tcW w:w="621" w:type="dxa"/>
            <w:vAlign w:val="center"/>
            <w:tcPrChange w:id="25711" w:author="Στάθης Καπ" w:date="2023-03-03T06:26:00Z">
              <w:tcPr>
                <w:tcW w:w="621" w:type="dxa"/>
                <w:vAlign w:val="bottom"/>
              </w:tcPr>
            </w:tcPrChange>
          </w:tcPr>
          <w:p w14:paraId="4C5B2D48" w14:textId="63D61DC1" w:rsidR="00C87CFE" w:rsidRPr="00CD1347" w:rsidRDefault="00C87CFE" w:rsidP="00C87CFE">
            <w:pPr>
              <w:jc w:val="center"/>
              <w:rPr>
                <w:ins w:id="25712" w:author="Στάθης Καπ" w:date="2023-03-03T03:57:00Z"/>
                <w:rFonts w:cstheme="minorHAnsi"/>
                <w:sz w:val="16"/>
                <w:szCs w:val="16"/>
              </w:rPr>
            </w:pPr>
            <w:ins w:id="25713" w:author="Στάθης Καπ" w:date="2023-03-03T06:20:00Z">
              <w:r>
                <w:rPr>
                  <w:rFonts w:ascii="Calibri" w:hAnsi="Calibri" w:cs="Calibri"/>
                  <w:color w:val="000000"/>
                  <w:sz w:val="16"/>
                  <w:szCs w:val="16"/>
                </w:rPr>
                <w:t>0.482</w:t>
              </w:r>
            </w:ins>
          </w:p>
        </w:tc>
        <w:tc>
          <w:tcPr>
            <w:tcW w:w="669" w:type="dxa"/>
            <w:vAlign w:val="center"/>
            <w:tcPrChange w:id="25714" w:author="Στάθης Καπ" w:date="2023-03-03T06:26:00Z">
              <w:tcPr>
                <w:tcW w:w="669" w:type="dxa"/>
                <w:vAlign w:val="center"/>
              </w:tcPr>
            </w:tcPrChange>
          </w:tcPr>
          <w:p w14:paraId="60E5138C" w14:textId="28405D7D" w:rsidR="00C87CFE" w:rsidRPr="00CD1347" w:rsidRDefault="00C87CFE" w:rsidP="00C87CFE">
            <w:pPr>
              <w:jc w:val="center"/>
              <w:rPr>
                <w:ins w:id="25715" w:author="Στάθης Καπ" w:date="2023-03-03T03:57:00Z"/>
                <w:rFonts w:cstheme="minorHAnsi"/>
                <w:sz w:val="16"/>
                <w:szCs w:val="16"/>
              </w:rPr>
            </w:pPr>
            <w:ins w:id="25716" w:author="Στάθης Καπ" w:date="2023-03-03T06:20:00Z">
              <w:r>
                <w:rPr>
                  <w:rFonts w:ascii="Calibri" w:hAnsi="Calibri" w:cstheme="minorHAnsi"/>
                  <w:color w:val="000000"/>
                  <w:sz w:val="16"/>
                  <w:szCs w:val="16"/>
                </w:rPr>
                <w:t>4.08</w:t>
              </w:r>
            </w:ins>
          </w:p>
        </w:tc>
        <w:tc>
          <w:tcPr>
            <w:tcW w:w="543" w:type="dxa"/>
            <w:vAlign w:val="center"/>
            <w:tcPrChange w:id="25717" w:author="Στάθης Καπ" w:date="2023-03-03T06:26:00Z">
              <w:tcPr>
                <w:tcW w:w="543" w:type="dxa"/>
                <w:vAlign w:val="bottom"/>
              </w:tcPr>
            </w:tcPrChange>
          </w:tcPr>
          <w:p w14:paraId="4F2BCD62" w14:textId="2804ED3E" w:rsidR="00C87CFE" w:rsidRPr="00CD1347" w:rsidRDefault="00C87CFE" w:rsidP="00C87CFE">
            <w:pPr>
              <w:jc w:val="center"/>
              <w:rPr>
                <w:ins w:id="25718" w:author="Στάθης Καπ" w:date="2023-03-03T03:57:00Z"/>
                <w:rFonts w:cstheme="minorHAnsi"/>
                <w:sz w:val="16"/>
                <w:szCs w:val="16"/>
              </w:rPr>
            </w:pPr>
            <w:ins w:id="25719" w:author="Στάθης Καπ" w:date="2023-03-03T06:20:00Z">
              <w:r>
                <w:rPr>
                  <w:rFonts w:ascii="Calibri" w:hAnsi="Calibri" w:cs="Calibri"/>
                  <w:color w:val="000000"/>
                  <w:sz w:val="16"/>
                  <w:szCs w:val="16"/>
                </w:rPr>
                <w:t>1430</w:t>
              </w:r>
            </w:ins>
          </w:p>
        </w:tc>
        <w:tc>
          <w:tcPr>
            <w:tcW w:w="621" w:type="dxa"/>
            <w:vAlign w:val="center"/>
            <w:tcPrChange w:id="25720" w:author="Στάθης Καπ" w:date="2023-03-03T06:26:00Z">
              <w:tcPr>
                <w:tcW w:w="621" w:type="dxa"/>
                <w:vAlign w:val="bottom"/>
              </w:tcPr>
            </w:tcPrChange>
          </w:tcPr>
          <w:p w14:paraId="5E72F52D" w14:textId="1AFC257D" w:rsidR="00C87CFE" w:rsidRPr="00CD1347" w:rsidRDefault="00C87CFE" w:rsidP="00C87CFE">
            <w:pPr>
              <w:jc w:val="center"/>
              <w:rPr>
                <w:ins w:id="25721" w:author="Στάθης Καπ" w:date="2023-03-03T03:57:00Z"/>
                <w:rFonts w:cstheme="minorHAnsi"/>
                <w:sz w:val="16"/>
                <w:szCs w:val="16"/>
              </w:rPr>
            </w:pPr>
            <w:ins w:id="25722" w:author="Στάθης Καπ" w:date="2023-03-03T06:20:00Z">
              <w:r>
                <w:rPr>
                  <w:rFonts w:ascii="Calibri" w:hAnsi="Calibri" w:cs="Calibri"/>
                  <w:color w:val="000000"/>
                  <w:sz w:val="16"/>
                  <w:szCs w:val="16"/>
                </w:rPr>
                <w:t>0.378</w:t>
              </w:r>
            </w:ins>
          </w:p>
        </w:tc>
        <w:tc>
          <w:tcPr>
            <w:tcW w:w="669" w:type="dxa"/>
            <w:vAlign w:val="center"/>
            <w:tcPrChange w:id="25723" w:author="Στάθης Καπ" w:date="2023-03-03T06:26:00Z">
              <w:tcPr>
                <w:tcW w:w="669" w:type="dxa"/>
                <w:vAlign w:val="center"/>
              </w:tcPr>
            </w:tcPrChange>
          </w:tcPr>
          <w:p w14:paraId="7B34B19C" w14:textId="5636F0BE" w:rsidR="00C87CFE" w:rsidRPr="00CD1347" w:rsidRDefault="00C87CFE" w:rsidP="00C87CFE">
            <w:pPr>
              <w:jc w:val="center"/>
              <w:rPr>
                <w:ins w:id="25724" w:author="Στάθης Καπ" w:date="2023-03-03T03:57:00Z"/>
                <w:rFonts w:cstheme="minorHAnsi"/>
                <w:sz w:val="16"/>
                <w:szCs w:val="16"/>
              </w:rPr>
            </w:pPr>
            <w:ins w:id="25725" w:author="Στάθης Καπ" w:date="2023-03-03T06:20:00Z">
              <w:r>
                <w:rPr>
                  <w:rFonts w:ascii="Calibri" w:hAnsi="Calibri" w:cstheme="minorHAnsi"/>
                  <w:color w:val="000000"/>
                  <w:sz w:val="16"/>
                  <w:szCs w:val="16"/>
                </w:rPr>
                <w:t>-1.42</w:t>
              </w:r>
            </w:ins>
          </w:p>
        </w:tc>
        <w:tc>
          <w:tcPr>
            <w:tcW w:w="508" w:type="dxa"/>
            <w:vAlign w:val="center"/>
            <w:tcPrChange w:id="25726" w:author="Στάθης Καπ" w:date="2023-03-03T06:26:00Z">
              <w:tcPr>
                <w:tcW w:w="508" w:type="dxa"/>
                <w:vAlign w:val="bottom"/>
              </w:tcPr>
            </w:tcPrChange>
          </w:tcPr>
          <w:p w14:paraId="2F8EADF3" w14:textId="6F74FE80" w:rsidR="00C87CFE" w:rsidRPr="00CD1347" w:rsidRDefault="00C87CFE" w:rsidP="00C87CFE">
            <w:pPr>
              <w:jc w:val="center"/>
              <w:rPr>
                <w:ins w:id="25727" w:author="Στάθης Καπ" w:date="2023-03-03T03:57:00Z"/>
                <w:rFonts w:cstheme="minorHAnsi"/>
                <w:sz w:val="16"/>
                <w:szCs w:val="16"/>
              </w:rPr>
            </w:pPr>
            <w:ins w:id="25728" w:author="Στάθης Καπ" w:date="2023-03-03T06:20:00Z">
              <w:r>
                <w:rPr>
                  <w:rFonts w:ascii="Calibri" w:hAnsi="Calibri" w:cs="Calibri"/>
                  <w:color w:val="000000"/>
                  <w:sz w:val="16"/>
                  <w:szCs w:val="16"/>
                </w:rPr>
                <w:t>1400</w:t>
              </w:r>
            </w:ins>
          </w:p>
        </w:tc>
        <w:tc>
          <w:tcPr>
            <w:tcW w:w="541" w:type="dxa"/>
            <w:vAlign w:val="center"/>
            <w:tcPrChange w:id="25729" w:author="Στάθης Καπ" w:date="2023-03-03T06:26:00Z">
              <w:tcPr>
                <w:tcW w:w="541" w:type="dxa"/>
                <w:vAlign w:val="bottom"/>
              </w:tcPr>
            </w:tcPrChange>
          </w:tcPr>
          <w:p w14:paraId="0FB41BEC" w14:textId="2072B620" w:rsidR="00C87CFE" w:rsidRPr="00CD1347" w:rsidRDefault="00C87CFE" w:rsidP="00C87CFE">
            <w:pPr>
              <w:jc w:val="center"/>
              <w:rPr>
                <w:ins w:id="25730" w:author="Στάθης Καπ" w:date="2023-03-03T03:57:00Z"/>
                <w:rFonts w:cstheme="minorHAnsi"/>
                <w:sz w:val="16"/>
                <w:szCs w:val="16"/>
              </w:rPr>
            </w:pPr>
            <w:ins w:id="25731" w:author="Στάθης Καπ" w:date="2023-03-03T06:20:00Z">
              <w:r>
                <w:rPr>
                  <w:rFonts w:ascii="Calibri" w:hAnsi="Calibri" w:cs="Calibri"/>
                  <w:color w:val="000000"/>
                  <w:sz w:val="16"/>
                  <w:szCs w:val="16"/>
                </w:rPr>
                <w:t>0.234</w:t>
              </w:r>
            </w:ins>
          </w:p>
        </w:tc>
        <w:tc>
          <w:tcPr>
            <w:tcW w:w="589" w:type="dxa"/>
            <w:vAlign w:val="center"/>
            <w:tcPrChange w:id="25732" w:author="Στάθης Καπ" w:date="2023-03-03T06:26:00Z">
              <w:tcPr>
                <w:tcW w:w="589" w:type="dxa"/>
                <w:vAlign w:val="center"/>
              </w:tcPr>
            </w:tcPrChange>
          </w:tcPr>
          <w:p w14:paraId="0B9FDBA5" w14:textId="6BC19C0D" w:rsidR="00C87CFE" w:rsidRPr="00CD1347" w:rsidRDefault="00C87CFE" w:rsidP="00C87CFE">
            <w:pPr>
              <w:jc w:val="center"/>
              <w:rPr>
                <w:ins w:id="25733" w:author="Στάθης Καπ" w:date="2023-03-03T03:57:00Z"/>
                <w:rFonts w:cstheme="minorHAnsi"/>
                <w:sz w:val="16"/>
                <w:szCs w:val="16"/>
              </w:rPr>
            </w:pPr>
            <w:ins w:id="25734" w:author="Στάθης Καπ" w:date="2023-03-03T06:20:00Z">
              <w:r>
                <w:rPr>
                  <w:rFonts w:ascii="Calibri" w:hAnsi="Calibri" w:cstheme="minorHAnsi"/>
                  <w:color w:val="000000"/>
                  <w:sz w:val="16"/>
                  <w:szCs w:val="16"/>
                </w:rPr>
                <w:t>0.71</w:t>
              </w:r>
            </w:ins>
          </w:p>
        </w:tc>
        <w:tc>
          <w:tcPr>
            <w:tcW w:w="463" w:type="dxa"/>
            <w:vAlign w:val="center"/>
            <w:tcPrChange w:id="25735" w:author="Στάθης Καπ" w:date="2023-03-03T06:26:00Z">
              <w:tcPr>
                <w:tcW w:w="463" w:type="dxa"/>
                <w:vAlign w:val="bottom"/>
              </w:tcPr>
            </w:tcPrChange>
          </w:tcPr>
          <w:p w14:paraId="0EB9F12E" w14:textId="12614DD2" w:rsidR="00C87CFE" w:rsidRPr="00CD1347" w:rsidRDefault="00C87CFE" w:rsidP="00C87CFE">
            <w:pPr>
              <w:jc w:val="center"/>
              <w:rPr>
                <w:ins w:id="25736" w:author="Στάθης Καπ" w:date="2023-03-03T03:57:00Z"/>
                <w:rFonts w:cstheme="minorHAnsi"/>
                <w:sz w:val="16"/>
                <w:szCs w:val="16"/>
              </w:rPr>
            </w:pPr>
            <w:ins w:id="25737" w:author="Στάθης Καπ" w:date="2023-03-03T06:20:00Z">
              <w:r>
                <w:rPr>
                  <w:rFonts w:ascii="Calibri" w:hAnsi="Calibri" w:cs="Calibri"/>
                  <w:color w:val="000000"/>
                  <w:sz w:val="16"/>
                  <w:szCs w:val="16"/>
                </w:rPr>
                <w:t>1380</w:t>
              </w:r>
            </w:ins>
          </w:p>
        </w:tc>
        <w:tc>
          <w:tcPr>
            <w:tcW w:w="541" w:type="dxa"/>
            <w:vAlign w:val="center"/>
            <w:tcPrChange w:id="25738" w:author="Στάθης Καπ" w:date="2023-03-03T06:26:00Z">
              <w:tcPr>
                <w:tcW w:w="541" w:type="dxa"/>
                <w:vAlign w:val="bottom"/>
              </w:tcPr>
            </w:tcPrChange>
          </w:tcPr>
          <w:p w14:paraId="0E6639F2" w14:textId="43121FA1" w:rsidR="00C87CFE" w:rsidRPr="00CD1347" w:rsidRDefault="00C87CFE" w:rsidP="00C87CFE">
            <w:pPr>
              <w:jc w:val="center"/>
              <w:rPr>
                <w:ins w:id="25739" w:author="Στάθης Καπ" w:date="2023-03-03T03:57:00Z"/>
                <w:rFonts w:cstheme="minorHAnsi"/>
                <w:sz w:val="16"/>
                <w:szCs w:val="16"/>
              </w:rPr>
            </w:pPr>
            <w:ins w:id="25740" w:author="Στάθης Καπ" w:date="2023-03-03T06:20:00Z">
              <w:r>
                <w:rPr>
                  <w:rFonts w:ascii="Calibri" w:hAnsi="Calibri" w:cs="Calibri"/>
                  <w:color w:val="000000"/>
                  <w:sz w:val="16"/>
                  <w:szCs w:val="16"/>
                </w:rPr>
                <w:t>0.236</w:t>
              </w:r>
            </w:ins>
          </w:p>
        </w:tc>
        <w:tc>
          <w:tcPr>
            <w:tcW w:w="589" w:type="dxa"/>
            <w:vAlign w:val="center"/>
            <w:tcPrChange w:id="25741" w:author="Στάθης Καπ" w:date="2023-03-03T06:26:00Z">
              <w:tcPr>
                <w:tcW w:w="589" w:type="dxa"/>
                <w:vAlign w:val="center"/>
              </w:tcPr>
            </w:tcPrChange>
          </w:tcPr>
          <w:p w14:paraId="02C9B04A" w14:textId="29543F47" w:rsidR="00C87CFE" w:rsidRPr="00CD1347" w:rsidRDefault="00C87CFE" w:rsidP="00C87CFE">
            <w:pPr>
              <w:jc w:val="center"/>
              <w:rPr>
                <w:ins w:id="25742" w:author="Στάθης Καπ" w:date="2023-03-03T03:57:00Z"/>
                <w:rFonts w:cstheme="minorHAnsi"/>
                <w:sz w:val="16"/>
                <w:szCs w:val="16"/>
              </w:rPr>
            </w:pPr>
            <w:ins w:id="25743"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257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745" w:author="Στάθης Καπ" w:date="2023-03-03T03:57:00Z"/>
        </w:trPr>
        <w:tc>
          <w:tcPr>
            <w:tcW w:w="515" w:type="dxa"/>
            <w:tcBorders>
              <w:top w:val="nil"/>
              <w:bottom w:val="nil"/>
              <w:right w:val="single" w:sz="4" w:space="0" w:color="auto"/>
            </w:tcBorders>
            <w:shd w:val="clear" w:color="auto" w:fill="E7E6E6" w:themeFill="background2"/>
            <w:vAlign w:val="bottom"/>
            <w:tcPrChange w:id="25746" w:author="Στάθης Καπ" w:date="2023-03-03T06:26:00Z">
              <w:tcPr>
                <w:tcW w:w="515" w:type="dxa"/>
                <w:vAlign w:val="bottom"/>
              </w:tcPr>
            </w:tcPrChange>
          </w:tcPr>
          <w:p w14:paraId="635C3DB4" w14:textId="3EFDD7AC" w:rsidR="00C87CFE" w:rsidRPr="00CD1347" w:rsidRDefault="00C87CFE" w:rsidP="00C87CFE">
            <w:pPr>
              <w:jc w:val="center"/>
              <w:rPr>
                <w:ins w:id="25747" w:author="Στάθης Καπ" w:date="2023-03-03T03:57:00Z"/>
                <w:sz w:val="16"/>
                <w:szCs w:val="16"/>
              </w:rPr>
            </w:pPr>
            <w:ins w:id="25748" w:author="Στάθης Καπ" w:date="2023-03-03T04:06:00Z">
              <w:r w:rsidRPr="00CD1347">
                <w:rPr>
                  <w:rFonts w:ascii="Calibri" w:hAnsi="Calibri" w:cs="Calibri"/>
                  <w:color w:val="000000"/>
                  <w:sz w:val="16"/>
                  <w:szCs w:val="16"/>
                  <w:rPrChange w:id="25749"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5750" w:author="Στάθης Καπ" w:date="2023-03-03T06:26:00Z">
              <w:tcPr>
                <w:tcW w:w="560" w:type="dxa"/>
              </w:tcPr>
            </w:tcPrChange>
          </w:tcPr>
          <w:p w14:paraId="64B81B19" w14:textId="131278FD" w:rsidR="00C87CFE" w:rsidRPr="00CD1347" w:rsidRDefault="00C87CFE" w:rsidP="00C87CFE">
            <w:pPr>
              <w:jc w:val="center"/>
              <w:rPr>
                <w:ins w:id="25751" w:author="Στάθης Καπ" w:date="2023-03-03T03:57:00Z"/>
                <w:rFonts w:cstheme="minorHAnsi"/>
                <w:sz w:val="16"/>
                <w:szCs w:val="16"/>
              </w:rPr>
            </w:pPr>
            <w:ins w:id="25752" w:author="Στάθης Καπ" w:date="2023-03-03T06:20:00Z">
              <w:r>
                <w:rPr>
                  <w:rFonts w:ascii="Calibri" w:hAnsi="Calibri" w:cs="Calibri"/>
                  <w:color w:val="000000"/>
                  <w:sz w:val="16"/>
                  <w:szCs w:val="16"/>
                </w:rPr>
                <w:t>1480</w:t>
              </w:r>
            </w:ins>
          </w:p>
        </w:tc>
        <w:tc>
          <w:tcPr>
            <w:tcW w:w="855" w:type="dxa"/>
            <w:vAlign w:val="center"/>
            <w:tcPrChange w:id="25753" w:author="Στάθης Καπ" w:date="2023-03-03T06:26:00Z">
              <w:tcPr>
                <w:tcW w:w="855" w:type="dxa"/>
              </w:tcPr>
            </w:tcPrChange>
          </w:tcPr>
          <w:p w14:paraId="05F47FD4" w14:textId="239D0BDF" w:rsidR="00C87CFE" w:rsidRPr="00CD1347" w:rsidRDefault="00C87CFE" w:rsidP="00C87CFE">
            <w:pPr>
              <w:jc w:val="center"/>
              <w:rPr>
                <w:ins w:id="25754" w:author="Στάθης Καπ" w:date="2023-03-03T03:57:00Z"/>
                <w:rFonts w:cstheme="minorHAnsi"/>
                <w:sz w:val="16"/>
                <w:szCs w:val="16"/>
              </w:rPr>
            </w:pPr>
            <w:ins w:id="25755" w:author="Στάθης Καπ" w:date="2023-03-03T06:20:00Z">
              <w:r>
                <w:rPr>
                  <w:rFonts w:ascii="Calibri" w:hAnsi="Calibri" w:cs="Calibri"/>
                  <w:color w:val="000000"/>
                  <w:sz w:val="16"/>
                  <w:szCs w:val="16"/>
                </w:rPr>
                <w:t>1440</w:t>
              </w:r>
            </w:ins>
          </w:p>
        </w:tc>
        <w:tc>
          <w:tcPr>
            <w:tcW w:w="544" w:type="dxa"/>
            <w:vAlign w:val="center"/>
            <w:tcPrChange w:id="25756" w:author="Στάθης Καπ" w:date="2023-03-03T06:26:00Z">
              <w:tcPr>
                <w:tcW w:w="544" w:type="dxa"/>
                <w:vAlign w:val="bottom"/>
              </w:tcPr>
            </w:tcPrChange>
          </w:tcPr>
          <w:p w14:paraId="0FD89128" w14:textId="73A0C976" w:rsidR="00C87CFE" w:rsidRPr="00CD1347" w:rsidRDefault="00C87CFE" w:rsidP="00C87CFE">
            <w:pPr>
              <w:jc w:val="center"/>
              <w:rPr>
                <w:ins w:id="25757" w:author="Στάθης Καπ" w:date="2023-03-03T03:57:00Z"/>
                <w:rFonts w:cstheme="minorHAnsi"/>
                <w:sz w:val="16"/>
                <w:szCs w:val="16"/>
              </w:rPr>
            </w:pPr>
            <w:ins w:id="25758" w:author="Στάθης Καπ" w:date="2023-03-03T06:20:00Z">
              <w:r>
                <w:rPr>
                  <w:rFonts w:ascii="Calibri" w:hAnsi="Calibri" w:cs="Calibri"/>
                  <w:color w:val="000000"/>
                  <w:sz w:val="16"/>
                  <w:szCs w:val="16"/>
                </w:rPr>
                <w:t>1440</w:t>
              </w:r>
            </w:ins>
          </w:p>
        </w:tc>
        <w:tc>
          <w:tcPr>
            <w:tcW w:w="621" w:type="dxa"/>
            <w:vAlign w:val="center"/>
            <w:tcPrChange w:id="25759" w:author="Στάθης Καπ" w:date="2023-03-03T06:26:00Z">
              <w:tcPr>
                <w:tcW w:w="621" w:type="dxa"/>
                <w:vAlign w:val="bottom"/>
              </w:tcPr>
            </w:tcPrChange>
          </w:tcPr>
          <w:p w14:paraId="0245544C" w14:textId="77678D25" w:rsidR="00C87CFE" w:rsidRPr="00CD1347" w:rsidRDefault="00C87CFE" w:rsidP="00C87CFE">
            <w:pPr>
              <w:jc w:val="center"/>
              <w:rPr>
                <w:ins w:id="25760" w:author="Στάθης Καπ" w:date="2023-03-03T03:57:00Z"/>
                <w:rFonts w:cstheme="minorHAnsi"/>
                <w:sz w:val="16"/>
                <w:szCs w:val="16"/>
              </w:rPr>
            </w:pPr>
            <w:ins w:id="25761" w:author="Στάθης Καπ" w:date="2023-03-03T06:20:00Z">
              <w:r>
                <w:rPr>
                  <w:rFonts w:ascii="Calibri" w:hAnsi="Calibri" w:cs="Calibri"/>
                  <w:color w:val="000000"/>
                  <w:sz w:val="16"/>
                  <w:szCs w:val="16"/>
                </w:rPr>
                <w:t>0.543</w:t>
              </w:r>
            </w:ins>
          </w:p>
        </w:tc>
        <w:tc>
          <w:tcPr>
            <w:tcW w:w="669" w:type="dxa"/>
            <w:vAlign w:val="center"/>
            <w:tcPrChange w:id="25762" w:author="Στάθης Καπ" w:date="2023-03-03T06:26:00Z">
              <w:tcPr>
                <w:tcW w:w="669" w:type="dxa"/>
                <w:vAlign w:val="center"/>
              </w:tcPr>
            </w:tcPrChange>
          </w:tcPr>
          <w:p w14:paraId="38BF93E5" w14:textId="5A9EAADE" w:rsidR="00C87CFE" w:rsidRPr="00CD1347" w:rsidRDefault="00C87CFE" w:rsidP="00C87CFE">
            <w:pPr>
              <w:jc w:val="center"/>
              <w:rPr>
                <w:ins w:id="25763" w:author="Στάθης Καπ" w:date="2023-03-03T03:57:00Z"/>
                <w:rFonts w:cstheme="minorHAnsi"/>
                <w:sz w:val="16"/>
                <w:szCs w:val="16"/>
              </w:rPr>
            </w:pPr>
            <w:ins w:id="25764" w:author="Στάθης Καπ" w:date="2023-03-03T06:20:00Z">
              <w:r>
                <w:rPr>
                  <w:rFonts w:ascii="Calibri" w:hAnsi="Calibri" w:cstheme="minorHAnsi"/>
                  <w:color w:val="000000"/>
                  <w:sz w:val="16"/>
                  <w:szCs w:val="16"/>
                </w:rPr>
                <w:t>2.7</w:t>
              </w:r>
            </w:ins>
          </w:p>
        </w:tc>
        <w:tc>
          <w:tcPr>
            <w:tcW w:w="543" w:type="dxa"/>
            <w:vAlign w:val="center"/>
            <w:tcPrChange w:id="25765" w:author="Στάθης Καπ" w:date="2023-03-03T06:26:00Z">
              <w:tcPr>
                <w:tcW w:w="543" w:type="dxa"/>
                <w:vAlign w:val="bottom"/>
              </w:tcPr>
            </w:tcPrChange>
          </w:tcPr>
          <w:p w14:paraId="28997915" w14:textId="752A58E7" w:rsidR="00C87CFE" w:rsidRPr="00CD1347" w:rsidRDefault="00C87CFE" w:rsidP="00C87CFE">
            <w:pPr>
              <w:jc w:val="center"/>
              <w:rPr>
                <w:ins w:id="25766" w:author="Στάθης Καπ" w:date="2023-03-03T03:57:00Z"/>
                <w:rFonts w:cstheme="minorHAnsi"/>
                <w:sz w:val="16"/>
                <w:szCs w:val="16"/>
              </w:rPr>
            </w:pPr>
            <w:ins w:id="25767" w:author="Στάθης Καπ" w:date="2023-03-03T06:20:00Z">
              <w:r>
                <w:rPr>
                  <w:rFonts w:ascii="Calibri" w:hAnsi="Calibri" w:cs="Calibri"/>
                  <w:color w:val="000000"/>
                  <w:sz w:val="16"/>
                  <w:szCs w:val="16"/>
                </w:rPr>
                <w:t>1430</w:t>
              </w:r>
            </w:ins>
          </w:p>
        </w:tc>
        <w:tc>
          <w:tcPr>
            <w:tcW w:w="621" w:type="dxa"/>
            <w:vAlign w:val="center"/>
            <w:tcPrChange w:id="25768" w:author="Στάθης Καπ" w:date="2023-03-03T06:26:00Z">
              <w:tcPr>
                <w:tcW w:w="621" w:type="dxa"/>
                <w:vAlign w:val="bottom"/>
              </w:tcPr>
            </w:tcPrChange>
          </w:tcPr>
          <w:p w14:paraId="22C6F0A6" w14:textId="775C25BF" w:rsidR="00C87CFE" w:rsidRPr="00CD1347" w:rsidRDefault="00C87CFE" w:rsidP="00C87CFE">
            <w:pPr>
              <w:jc w:val="center"/>
              <w:rPr>
                <w:ins w:id="25769" w:author="Στάθης Καπ" w:date="2023-03-03T03:57:00Z"/>
                <w:rFonts w:cstheme="minorHAnsi"/>
                <w:sz w:val="16"/>
                <w:szCs w:val="16"/>
              </w:rPr>
            </w:pPr>
            <w:ins w:id="25770" w:author="Στάθης Καπ" w:date="2023-03-03T06:20:00Z">
              <w:r>
                <w:rPr>
                  <w:rFonts w:ascii="Calibri" w:hAnsi="Calibri" w:cs="Calibri"/>
                  <w:color w:val="000000"/>
                  <w:sz w:val="16"/>
                  <w:szCs w:val="16"/>
                </w:rPr>
                <w:t>0.342</w:t>
              </w:r>
            </w:ins>
          </w:p>
        </w:tc>
        <w:tc>
          <w:tcPr>
            <w:tcW w:w="669" w:type="dxa"/>
            <w:vAlign w:val="center"/>
            <w:tcPrChange w:id="25771" w:author="Στάθης Καπ" w:date="2023-03-03T06:26:00Z">
              <w:tcPr>
                <w:tcW w:w="669" w:type="dxa"/>
                <w:vAlign w:val="center"/>
              </w:tcPr>
            </w:tcPrChange>
          </w:tcPr>
          <w:p w14:paraId="450AD7DC" w14:textId="2520FD42" w:rsidR="00C87CFE" w:rsidRPr="00CD1347" w:rsidRDefault="00C87CFE" w:rsidP="00C87CFE">
            <w:pPr>
              <w:jc w:val="center"/>
              <w:rPr>
                <w:ins w:id="25772" w:author="Στάθης Καπ" w:date="2023-03-03T03:57:00Z"/>
                <w:rFonts w:cstheme="minorHAnsi"/>
                <w:sz w:val="16"/>
                <w:szCs w:val="16"/>
              </w:rPr>
            </w:pPr>
            <w:ins w:id="25773" w:author="Στάθης Καπ" w:date="2023-03-03T06:20:00Z">
              <w:r>
                <w:rPr>
                  <w:rFonts w:ascii="Calibri" w:hAnsi="Calibri" w:cstheme="minorHAnsi"/>
                  <w:color w:val="000000"/>
                  <w:sz w:val="16"/>
                  <w:szCs w:val="16"/>
                </w:rPr>
                <w:t>0.69</w:t>
              </w:r>
            </w:ins>
          </w:p>
        </w:tc>
        <w:tc>
          <w:tcPr>
            <w:tcW w:w="508" w:type="dxa"/>
            <w:vAlign w:val="center"/>
            <w:tcPrChange w:id="25774" w:author="Στάθης Καπ" w:date="2023-03-03T06:26:00Z">
              <w:tcPr>
                <w:tcW w:w="508" w:type="dxa"/>
                <w:vAlign w:val="bottom"/>
              </w:tcPr>
            </w:tcPrChange>
          </w:tcPr>
          <w:p w14:paraId="4C07FEAB" w14:textId="16BF3684" w:rsidR="00C87CFE" w:rsidRPr="00CD1347" w:rsidRDefault="00C87CFE" w:rsidP="00C87CFE">
            <w:pPr>
              <w:jc w:val="center"/>
              <w:rPr>
                <w:ins w:id="25775" w:author="Στάθης Καπ" w:date="2023-03-03T03:57:00Z"/>
                <w:rFonts w:cstheme="minorHAnsi"/>
                <w:sz w:val="16"/>
                <w:szCs w:val="16"/>
              </w:rPr>
            </w:pPr>
            <w:ins w:id="25776" w:author="Στάθης Καπ" w:date="2023-03-03T06:20:00Z">
              <w:r>
                <w:rPr>
                  <w:rFonts w:ascii="Calibri" w:hAnsi="Calibri" w:cs="Calibri"/>
                  <w:color w:val="000000"/>
                  <w:sz w:val="16"/>
                  <w:szCs w:val="16"/>
                </w:rPr>
                <w:t>1410</w:t>
              </w:r>
            </w:ins>
          </w:p>
        </w:tc>
        <w:tc>
          <w:tcPr>
            <w:tcW w:w="541" w:type="dxa"/>
            <w:vAlign w:val="center"/>
            <w:tcPrChange w:id="25777" w:author="Στάθης Καπ" w:date="2023-03-03T06:26:00Z">
              <w:tcPr>
                <w:tcW w:w="541" w:type="dxa"/>
                <w:vAlign w:val="bottom"/>
              </w:tcPr>
            </w:tcPrChange>
          </w:tcPr>
          <w:p w14:paraId="69C1C79A" w14:textId="1992DDFB" w:rsidR="00C87CFE" w:rsidRPr="00CD1347" w:rsidRDefault="00C87CFE" w:rsidP="00C87CFE">
            <w:pPr>
              <w:jc w:val="center"/>
              <w:rPr>
                <w:ins w:id="25778" w:author="Στάθης Καπ" w:date="2023-03-03T03:57:00Z"/>
                <w:rFonts w:cstheme="minorHAnsi"/>
                <w:sz w:val="16"/>
                <w:szCs w:val="16"/>
              </w:rPr>
            </w:pPr>
            <w:ins w:id="25779" w:author="Στάθης Καπ" w:date="2023-03-03T06:20:00Z">
              <w:r>
                <w:rPr>
                  <w:rFonts w:ascii="Calibri" w:hAnsi="Calibri" w:cs="Calibri"/>
                  <w:color w:val="000000"/>
                  <w:sz w:val="16"/>
                  <w:szCs w:val="16"/>
                </w:rPr>
                <w:t>0.23</w:t>
              </w:r>
            </w:ins>
          </w:p>
        </w:tc>
        <w:tc>
          <w:tcPr>
            <w:tcW w:w="589" w:type="dxa"/>
            <w:vAlign w:val="center"/>
            <w:tcPrChange w:id="25780" w:author="Στάθης Καπ" w:date="2023-03-03T06:26:00Z">
              <w:tcPr>
                <w:tcW w:w="589" w:type="dxa"/>
                <w:vAlign w:val="center"/>
              </w:tcPr>
            </w:tcPrChange>
          </w:tcPr>
          <w:p w14:paraId="4A1344D9" w14:textId="325A9E4E" w:rsidR="00C87CFE" w:rsidRPr="00CD1347" w:rsidRDefault="00C87CFE" w:rsidP="00C87CFE">
            <w:pPr>
              <w:jc w:val="center"/>
              <w:rPr>
                <w:ins w:id="25781" w:author="Στάθης Καπ" w:date="2023-03-03T03:57:00Z"/>
                <w:rFonts w:cstheme="minorHAnsi"/>
                <w:sz w:val="16"/>
                <w:szCs w:val="16"/>
              </w:rPr>
            </w:pPr>
            <w:ins w:id="25782" w:author="Στάθης Καπ" w:date="2023-03-03T06:20:00Z">
              <w:r>
                <w:rPr>
                  <w:rFonts w:ascii="Calibri" w:hAnsi="Calibri" w:cstheme="minorHAnsi"/>
                  <w:color w:val="000000"/>
                  <w:sz w:val="16"/>
                  <w:szCs w:val="16"/>
                </w:rPr>
                <w:t>2.08</w:t>
              </w:r>
            </w:ins>
          </w:p>
        </w:tc>
        <w:tc>
          <w:tcPr>
            <w:tcW w:w="463" w:type="dxa"/>
            <w:vAlign w:val="center"/>
            <w:tcPrChange w:id="25783" w:author="Στάθης Καπ" w:date="2023-03-03T06:26:00Z">
              <w:tcPr>
                <w:tcW w:w="463" w:type="dxa"/>
                <w:vAlign w:val="bottom"/>
              </w:tcPr>
            </w:tcPrChange>
          </w:tcPr>
          <w:p w14:paraId="604513DE" w14:textId="698D9CC9" w:rsidR="00C87CFE" w:rsidRPr="00CD1347" w:rsidRDefault="00C87CFE" w:rsidP="00C87CFE">
            <w:pPr>
              <w:jc w:val="center"/>
              <w:rPr>
                <w:ins w:id="25784" w:author="Στάθης Καπ" w:date="2023-03-03T03:57:00Z"/>
                <w:rFonts w:cstheme="minorHAnsi"/>
                <w:sz w:val="16"/>
                <w:szCs w:val="16"/>
              </w:rPr>
            </w:pPr>
            <w:ins w:id="25785" w:author="Στάθης Καπ" w:date="2023-03-03T06:20:00Z">
              <w:r>
                <w:rPr>
                  <w:rFonts w:ascii="Calibri" w:hAnsi="Calibri" w:cs="Calibri"/>
                  <w:color w:val="000000"/>
                  <w:sz w:val="16"/>
                  <w:szCs w:val="16"/>
                </w:rPr>
                <w:t>1390</w:t>
              </w:r>
            </w:ins>
          </w:p>
        </w:tc>
        <w:tc>
          <w:tcPr>
            <w:tcW w:w="541" w:type="dxa"/>
            <w:vAlign w:val="center"/>
            <w:tcPrChange w:id="25786" w:author="Στάθης Καπ" w:date="2023-03-03T06:26:00Z">
              <w:tcPr>
                <w:tcW w:w="541" w:type="dxa"/>
                <w:vAlign w:val="bottom"/>
              </w:tcPr>
            </w:tcPrChange>
          </w:tcPr>
          <w:p w14:paraId="55182016" w14:textId="2CB2E98D" w:rsidR="00C87CFE" w:rsidRPr="00CD1347" w:rsidRDefault="00C87CFE" w:rsidP="00C87CFE">
            <w:pPr>
              <w:jc w:val="center"/>
              <w:rPr>
                <w:ins w:id="25787" w:author="Στάθης Καπ" w:date="2023-03-03T03:57:00Z"/>
                <w:rFonts w:cstheme="minorHAnsi"/>
                <w:sz w:val="16"/>
                <w:szCs w:val="16"/>
              </w:rPr>
            </w:pPr>
            <w:ins w:id="25788" w:author="Στάθης Καπ" w:date="2023-03-03T06:20:00Z">
              <w:r>
                <w:rPr>
                  <w:rFonts w:ascii="Calibri" w:hAnsi="Calibri" w:cs="Calibri"/>
                  <w:color w:val="000000"/>
                  <w:sz w:val="16"/>
                  <w:szCs w:val="16"/>
                </w:rPr>
                <w:t>0.211</w:t>
              </w:r>
            </w:ins>
          </w:p>
        </w:tc>
        <w:tc>
          <w:tcPr>
            <w:tcW w:w="589" w:type="dxa"/>
            <w:vAlign w:val="center"/>
            <w:tcPrChange w:id="25789" w:author="Στάθης Καπ" w:date="2023-03-03T06:26:00Z">
              <w:tcPr>
                <w:tcW w:w="589" w:type="dxa"/>
                <w:vAlign w:val="center"/>
              </w:tcPr>
            </w:tcPrChange>
          </w:tcPr>
          <w:p w14:paraId="1993D02D" w14:textId="66B686BC" w:rsidR="00C87CFE" w:rsidRPr="00CD1347" w:rsidRDefault="00C87CFE" w:rsidP="00C87CFE">
            <w:pPr>
              <w:jc w:val="center"/>
              <w:rPr>
                <w:ins w:id="25790" w:author="Στάθης Καπ" w:date="2023-03-03T03:57:00Z"/>
                <w:rFonts w:cstheme="minorHAnsi"/>
                <w:sz w:val="16"/>
                <w:szCs w:val="16"/>
              </w:rPr>
            </w:pPr>
            <w:ins w:id="25791"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257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793" w:author="Στάθης Καπ" w:date="2023-03-03T03:57:00Z"/>
        </w:trPr>
        <w:tc>
          <w:tcPr>
            <w:tcW w:w="515" w:type="dxa"/>
            <w:tcBorders>
              <w:top w:val="nil"/>
              <w:bottom w:val="nil"/>
              <w:right w:val="single" w:sz="4" w:space="0" w:color="auto"/>
            </w:tcBorders>
            <w:shd w:val="clear" w:color="auto" w:fill="E7E6E6" w:themeFill="background2"/>
            <w:vAlign w:val="bottom"/>
            <w:tcPrChange w:id="25794" w:author="Στάθης Καπ" w:date="2023-03-03T06:26:00Z">
              <w:tcPr>
                <w:tcW w:w="515" w:type="dxa"/>
                <w:vAlign w:val="bottom"/>
              </w:tcPr>
            </w:tcPrChange>
          </w:tcPr>
          <w:p w14:paraId="38C93706" w14:textId="1EF6DEFF" w:rsidR="00C87CFE" w:rsidRPr="00CD1347" w:rsidRDefault="00C87CFE" w:rsidP="00C87CFE">
            <w:pPr>
              <w:jc w:val="center"/>
              <w:rPr>
                <w:ins w:id="25795" w:author="Στάθης Καπ" w:date="2023-03-03T03:57:00Z"/>
                <w:sz w:val="16"/>
                <w:szCs w:val="16"/>
              </w:rPr>
            </w:pPr>
            <w:ins w:id="25796" w:author="Στάθης Καπ" w:date="2023-03-03T04:06:00Z">
              <w:r w:rsidRPr="00CD1347">
                <w:rPr>
                  <w:rFonts w:ascii="Calibri" w:hAnsi="Calibri" w:cs="Calibri"/>
                  <w:color w:val="000000"/>
                  <w:sz w:val="16"/>
                  <w:szCs w:val="16"/>
                  <w:rPrChange w:id="25797"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5798" w:author="Στάθης Καπ" w:date="2023-03-03T06:26:00Z">
              <w:tcPr>
                <w:tcW w:w="560" w:type="dxa"/>
              </w:tcPr>
            </w:tcPrChange>
          </w:tcPr>
          <w:p w14:paraId="1A50BCBF" w14:textId="725C3A64" w:rsidR="00C87CFE" w:rsidRPr="00CD1347" w:rsidRDefault="00C87CFE" w:rsidP="00C87CFE">
            <w:pPr>
              <w:jc w:val="center"/>
              <w:rPr>
                <w:ins w:id="25799" w:author="Στάθης Καπ" w:date="2023-03-03T03:57:00Z"/>
                <w:rFonts w:cstheme="minorHAnsi"/>
                <w:sz w:val="16"/>
                <w:szCs w:val="16"/>
              </w:rPr>
            </w:pPr>
            <w:ins w:id="25800" w:author="Στάθης Καπ" w:date="2023-03-03T06:20:00Z">
              <w:r>
                <w:rPr>
                  <w:rFonts w:ascii="Calibri" w:hAnsi="Calibri" w:cs="Calibri"/>
                  <w:color w:val="000000"/>
                  <w:sz w:val="16"/>
                  <w:szCs w:val="16"/>
                </w:rPr>
                <w:t>1490</w:t>
              </w:r>
            </w:ins>
          </w:p>
        </w:tc>
        <w:tc>
          <w:tcPr>
            <w:tcW w:w="855" w:type="dxa"/>
            <w:vAlign w:val="center"/>
            <w:tcPrChange w:id="25801" w:author="Στάθης Καπ" w:date="2023-03-03T06:26:00Z">
              <w:tcPr>
                <w:tcW w:w="855" w:type="dxa"/>
              </w:tcPr>
            </w:tcPrChange>
          </w:tcPr>
          <w:p w14:paraId="26659D84" w14:textId="3F771131" w:rsidR="00C87CFE" w:rsidRPr="00CD1347" w:rsidRDefault="00C87CFE" w:rsidP="00C87CFE">
            <w:pPr>
              <w:jc w:val="center"/>
              <w:rPr>
                <w:ins w:id="25802" w:author="Στάθης Καπ" w:date="2023-03-03T03:57:00Z"/>
                <w:rFonts w:cstheme="minorHAnsi"/>
                <w:sz w:val="16"/>
                <w:szCs w:val="16"/>
              </w:rPr>
            </w:pPr>
            <w:ins w:id="25803" w:author="Στάθης Καπ" w:date="2023-03-03T06:20:00Z">
              <w:r>
                <w:rPr>
                  <w:rFonts w:ascii="Calibri" w:hAnsi="Calibri" w:cs="Calibri"/>
                  <w:color w:val="000000"/>
                  <w:sz w:val="16"/>
                  <w:szCs w:val="16"/>
                </w:rPr>
                <w:t>1450</w:t>
              </w:r>
            </w:ins>
          </w:p>
        </w:tc>
        <w:tc>
          <w:tcPr>
            <w:tcW w:w="544" w:type="dxa"/>
            <w:vAlign w:val="center"/>
            <w:tcPrChange w:id="25804" w:author="Στάθης Καπ" w:date="2023-03-03T06:26:00Z">
              <w:tcPr>
                <w:tcW w:w="544" w:type="dxa"/>
                <w:vAlign w:val="bottom"/>
              </w:tcPr>
            </w:tcPrChange>
          </w:tcPr>
          <w:p w14:paraId="23589849" w14:textId="592CC962" w:rsidR="00C87CFE" w:rsidRPr="00CD1347" w:rsidRDefault="00C87CFE" w:rsidP="00C87CFE">
            <w:pPr>
              <w:jc w:val="center"/>
              <w:rPr>
                <w:ins w:id="25805" w:author="Στάθης Καπ" w:date="2023-03-03T03:57:00Z"/>
                <w:rFonts w:cstheme="minorHAnsi"/>
                <w:sz w:val="16"/>
                <w:szCs w:val="16"/>
              </w:rPr>
            </w:pPr>
            <w:ins w:id="25806" w:author="Στάθης Καπ" w:date="2023-03-03T06:20:00Z">
              <w:r>
                <w:rPr>
                  <w:rFonts w:ascii="Calibri" w:hAnsi="Calibri" w:cs="Calibri"/>
                  <w:color w:val="000000"/>
                  <w:sz w:val="16"/>
                  <w:szCs w:val="16"/>
                </w:rPr>
                <w:t>1430</w:t>
              </w:r>
            </w:ins>
          </w:p>
        </w:tc>
        <w:tc>
          <w:tcPr>
            <w:tcW w:w="621" w:type="dxa"/>
            <w:vAlign w:val="center"/>
            <w:tcPrChange w:id="25807" w:author="Στάθης Καπ" w:date="2023-03-03T06:26:00Z">
              <w:tcPr>
                <w:tcW w:w="621" w:type="dxa"/>
                <w:vAlign w:val="bottom"/>
              </w:tcPr>
            </w:tcPrChange>
          </w:tcPr>
          <w:p w14:paraId="18D6FF5D" w14:textId="161D3590" w:rsidR="00C87CFE" w:rsidRPr="00CD1347" w:rsidRDefault="00C87CFE" w:rsidP="00C87CFE">
            <w:pPr>
              <w:jc w:val="center"/>
              <w:rPr>
                <w:ins w:id="25808" w:author="Στάθης Καπ" w:date="2023-03-03T03:57:00Z"/>
                <w:rFonts w:cstheme="minorHAnsi"/>
                <w:sz w:val="16"/>
                <w:szCs w:val="16"/>
              </w:rPr>
            </w:pPr>
            <w:ins w:id="25809" w:author="Στάθης Καπ" w:date="2023-03-03T06:20:00Z">
              <w:r>
                <w:rPr>
                  <w:rFonts w:ascii="Calibri" w:hAnsi="Calibri" w:cs="Calibri"/>
                  <w:color w:val="000000"/>
                  <w:sz w:val="16"/>
                  <w:szCs w:val="16"/>
                </w:rPr>
                <w:t>0.838</w:t>
              </w:r>
            </w:ins>
          </w:p>
        </w:tc>
        <w:tc>
          <w:tcPr>
            <w:tcW w:w="669" w:type="dxa"/>
            <w:vAlign w:val="center"/>
            <w:tcPrChange w:id="25810" w:author="Στάθης Καπ" w:date="2023-03-03T06:26:00Z">
              <w:tcPr>
                <w:tcW w:w="669" w:type="dxa"/>
                <w:vAlign w:val="center"/>
              </w:tcPr>
            </w:tcPrChange>
          </w:tcPr>
          <w:p w14:paraId="0B0F5A45" w14:textId="799C899C" w:rsidR="00C87CFE" w:rsidRPr="00CD1347" w:rsidRDefault="00C87CFE" w:rsidP="00C87CFE">
            <w:pPr>
              <w:jc w:val="center"/>
              <w:rPr>
                <w:ins w:id="25811" w:author="Στάθης Καπ" w:date="2023-03-03T03:57:00Z"/>
                <w:rFonts w:cstheme="minorHAnsi"/>
                <w:sz w:val="16"/>
                <w:szCs w:val="16"/>
              </w:rPr>
            </w:pPr>
            <w:ins w:id="25812" w:author="Στάθης Καπ" w:date="2023-03-03T06:20:00Z">
              <w:r>
                <w:rPr>
                  <w:rFonts w:ascii="Calibri" w:hAnsi="Calibri" w:cstheme="minorHAnsi"/>
                  <w:color w:val="000000"/>
                  <w:sz w:val="16"/>
                  <w:szCs w:val="16"/>
                </w:rPr>
                <w:t>4.03</w:t>
              </w:r>
            </w:ins>
          </w:p>
        </w:tc>
        <w:tc>
          <w:tcPr>
            <w:tcW w:w="543" w:type="dxa"/>
            <w:vAlign w:val="center"/>
            <w:tcPrChange w:id="25813" w:author="Στάθης Καπ" w:date="2023-03-03T06:26:00Z">
              <w:tcPr>
                <w:tcW w:w="543" w:type="dxa"/>
                <w:vAlign w:val="bottom"/>
              </w:tcPr>
            </w:tcPrChange>
          </w:tcPr>
          <w:p w14:paraId="6706C77B" w14:textId="2075A25A" w:rsidR="00C87CFE" w:rsidRPr="00CD1347" w:rsidRDefault="00C87CFE" w:rsidP="00C87CFE">
            <w:pPr>
              <w:jc w:val="center"/>
              <w:rPr>
                <w:ins w:id="25814" w:author="Στάθης Καπ" w:date="2023-03-03T03:57:00Z"/>
                <w:rFonts w:cstheme="minorHAnsi"/>
                <w:sz w:val="16"/>
                <w:szCs w:val="16"/>
              </w:rPr>
            </w:pPr>
            <w:ins w:id="25815" w:author="Στάθης Καπ" w:date="2023-03-03T06:20:00Z">
              <w:r>
                <w:rPr>
                  <w:rFonts w:ascii="Calibri" w:hAnsi="Calibri" w:cs="Calibri"/>
                  <w:color w:val="000000"/>
                  <w:sz w:val="16"/>
                  <w:szCs w:val="16"/>
                </w:rPr>
                <w:t>1440</w:t>
              </w:r>
            </w:ins>
          </w:p>
        </w:tc>
        <w:tc>
          <w:tcPr>
            <w:tcW w:w="621" w:type="dxa"/>
            <w:vAlign w:val="center"/>
            <w:tcPrChange w:id="25816" w:author="Στάθης Καπ" w:date="2023-03-03T06:26:00Z">
              <w:tcPr>
                <w:tcW w:w="621" w:type="dxa"/>
                <w:vAlign w:val="bottom"/>
              </w:tcPr>
            </w:tcPrChange>
          </w:tcPr>
          <w:p w14:paraId="0A1F9F4A" w14:textId="0998EC91" w:rsidR="00C87CFE" w:rsidRPr="00CD1347" w:rsidRDefault="00C87CFE" w:rsidP="00C87CFE">
            <w:pPr>
              <w:jc w:val="center"/>
              <w:rPr>
                <w:ins w:id="25817" w:author="Στάθης Καπ" w:date="2023-03-03T03:57:00Z"/>
                <w:rFonts w:cstheme="minorHAnsi"/>
                <w:sz w:val="16"/>
                <w:szCs w:val="16"/>
              </w:rPr>
            </w:pPr>
            <w:ins w:id="25818" w:author="Στάθης Καπ" w:date="2023-03-03T06:20:00Z">
              <w:r>
                <w:rPr>
                  <w:rFonts w:ascii="Calibri" w:hAnsi="Calibri" w:cs="Calibri"/>
                  <w:color w:val="000000"/>
                  <w:sz w:val="16"/>
                  <w:szCs w:val="16"/>
                </w:rPr>
                <w:t>0.403</w:t>
              </w:r>
            </w:ins>
          </w:p>
        </w:tc>
        <w:tc>
          <w:tcPr>
            <w:tcW w:w="669" w:type="dxa"/>
            <w:vAlign w:val="center"/>
            <w:tcPrChange w:id="25819" w:author="Στάθης Καπ" w:date="2023-03-03T06:26:00Z">
              <w:tcPr>
                <w:tcW w:w="669" w:type="dxa"/>
                <w:vAlign w:val="center"/>
              </w:tcPr>
            </w:tcPrChange>
          </w:tcPr>
          <w:p w14:paraId="7A2E990B" w14:textId="4AB82030" w:rsidR="00C87CFE" w:rsidRPr="00CD1347" w:rsidRDefault="00C87CFE" w:rsidP="00C87CFE">
            <w:pPr>
              <w:jc w:val="center"/>
              <w:rPr>
                <w:ins w:id="25820" w:author="Στάθης Καπ" w:date="2023-03-03T03:57:00Z"/>
                <w:rFonts w:cstheme="minorHAnsi"/>
                <w:sz w:val="16"/>
                <w:szCs w:val="16"/>
              </w:rPr>
            </w:pPr>
            <w:ins w:id="25821" w:author="Στάθης Καπ" w:date="2023-03-03T06:20:00Z">
              <w:r>
                <w:rPr>
                  <w:rFonts w:ascii="Calibri" w:hAnsi="Calibri" w:cstheme="minorHAnsi"/>
                  <w:color w:val="000000"/>
                  <w:sz w:val="16"/>
                  <w:szCs w:val="16"/>
                </w:rPr>
                <w:t>-0.7</w:t>
              </w:r>
            </w:ins>
          </w:p>
        </w:tc>
        <w:tc>
          <w:tcPr>
            <w:tcW w:w="508" w:type="dxa"/>
            <w:vAlign w:val="center"/>
            <w:tcPrChange w:id="25822" w:author="Στάθης Καπ" w:date="2023-03-03T06:26:00Z">
              <w:tcPr>
                <w:tcW w:w="508" w:type="dxa"/>
                <w:vAlign w:val="bottom"/>
              </w:tcPr>
            </w:tcPrChange>
          </w:tcPr>
          <w:p w14:paraId="68B23FEB" w14:textId="63106D09" w:rsidR="00C87CFE" w:rsidRPr="00CD1347" w:rsidRDefault="00C87CFE" w:rsidP="00C87CFE">
            <w:pPr>
              <w:jc w:val="center"/>
              <w:rPr>
                <w:ins w:id="25823" w:author="Στάθης Καπ" w:date="2023-03-03T03:57:00Z"/>
                <w:rFonts w:cstheme="minorHAnsi"/>
                <w:sz w:val="16"/>
                <w:szCs w:val="16"/>
              </w:rPr>
            </w:pPr>
            <w:ins w:id="25824" w:author="Στάθης Καπ" w:date="2023-03-03T06:20:00Z">
              <w:r>
                <w:rPr>
                  <w:rFonts w:ascii="Calibri" w:hAnsi="Calibri" w:cs="Calibri"/>
                  <w:color w:val="000000"/>
                  <w:sz w:val="16"/>
                  <w:szCs w:val="16"/>
                </w:rPr>
                <w:t>1420</w:t>
              </w:r>
            </w:ins>
          </w:p>
        </w:tc>
        <w:tc>
          <w:tcPr>
            <w:tcW w:w="541" w:type="dxa"/>
            <w:vAlign w:val="center"/>
            <w:tcPrChange w:id="25825" w:author="Στάθης Καπ" w:date="2023-03-03T06:26:00Z">
              <w:tcPr>
                <w:tcW w:w="541" w:type="dxa"/>
                <w:vAlign w:val="bottom"/>
              </w:tcPr>
            </w:tcPrChange>
          </w:tcPr>
          <w:p w14:paraId="194AFD34" w14:textId="48748576" w:rsidR="00C87CFE" w:rsidRPr="00CD1347" w:rsidRDefault="00C87CFE" w:rsidP="00C87CFE">
            <w:pPr>
              <w:jc w:val="center"/>
              <w:rPr>
                <w:ins w:id="25826" w:author="Στάθης Καπ" w:date="2023-03-03T03:57:00Z"/>
                <w:rFonts w:cstheme="minorHAnsi"/>
                <w:sz w:val="16"/>
                <w:szCs w:val="16"/>
              </w:rPr>
            </w:pPr>
            <w:ins w:id="25827" w:author="Στάθης Καπ" w:date="2023-03-03T06:20:00Z">
              <w:r>
                <w:rPr>
                  <w:rFonts w:ascii="Calibri" w:hAnsi="Calibri" w:cs="Calibri"/>
                  <w:color w:val="000000"/>
                  <w:sz w:val="16"/>
                  <w:szCs w:val="16"/>
                </w:rPr>
                <w:t>0.255</w:t>
              </w:r>
            </w:ins>
          </w:p>
        </w:tc>
        <w:tc>
          <w:tcPr>
            <w:tcW w:w="589" w:type="dxa"/>
            <w:vAlign w:val="center"/>
            <w:tcPrChange w:id="25828" w:author="Στάθης Καπ" w:date="2023-03-03T06:26:00Z">
              <w:tcPr>
                <w:tcW w:w="589" w:type="dxa"/>
                <w:vAlign w:val="center"/>
              </w:tcPr>
            </w:tcPrChange>
          </w:tcPr>
          <w:p w14:paraId="6CE07DC4" w14:textId="3930DC8E" w:rsidR="00C87CFE" w:rsidRPr="00CD1347" w:rsidRDefault="00C87CFE" w:rsidP="00C87CFE">
            <w:pPr>
              <w:jc w:val="center"/>
              <w:rPr>
                <w:ins w:id="25829" w:author="Στάθης Καπ" w:date="2023-03-03T03:57:00Z"/>
                <w:rFonts w:cstheme="minorHAnsi"/>
                <w:sz w:val="16"/>
                <w:szCs w:val="16"/>
              </w:rPr>
            </w:pPr>
            <w:ins w:id="25830" w:author="Στάθης Καπ" w:date="2023-03-03T06:20:00Z">
              <w:r>
                <w:rPr>
                  <w:rFonts w:ascii="Calibri" w:hAnsi="Calibri" w:cstheme="minorHAnsi"/>
                  <w:color w:val="000000"/>
                  <w:sz w:val="16"/>
                  <w:szCs w:val="16"/>
                </w:rPr>
                <w:t>0.7</w:t>
              </w:r>
            </w:ins>
          </w:p>
        </w:tc>
        <w:tc>
          <w:tcPr>
            <w:tcW w:w="463" w:type="dxa"/>
            <w:vAlign w:val="center"/>
            <w:tcPrChange w:id="25831" w:author="Στάθης Καπ" w:date="2023-03-03T06:26:00Z">
              <w:tcPr>
                <w:tcW w:w="463" w:type="dxa"/>
                <w:vAlign w:val="bottom"/>
              </w:tcPr>
            </w:tcPrChange>
          </w:tcPr>
          <w:p w14:paraId="7B45CC26" w14:textId="2368D4D6" w:rsidR="00C87CFE" w:rsidRPr="00CD1347" w:rsidRDefault="00C87CFE" w:rsidP="00C87CFE">
            <w:pPr>
              <w:jc w:val="center"/>
              <w:rPr>
                <w:ins w:id="25832" w:author="Στάθης Καπ" w:date="2023-03-03T03:57:00Z"/>
                <w:rFonts w:cstheme="minorHAnsi"/>
                <w:sz w:val="16"/>
                <w:szCs w:val="16"/>
              </w:rPr>
            </w:pPr>
            <w:ins w:id="25833" w:author="Στάθης Καπ" w:date="2023-03-03T06:20:00Z">
              <w:r>
                <w:rPr>
                  <w:rFonts w:ascii="Calibri" w:hAnsi="Calibri" w:cs="Calibri"/>
                  <w:color w:val="000000"/>
                  <w:sz w:val="16"/>
                  <w:szCs w:val="16"/>
                </w:rPr>
                <w:t>1390</w:t>
              </w:r>
            </w:ins>
          </w:p>
        </w:tc>
        <w:tc>
          <w:tcPr>
            <w:tcW w:w="541" w:type="dxa"/>
            <w:vAlign w:val="center"/>
            <w:tcPrChange w:id="25834" w:author="Στάθης Καπ" w:date="2023-03-03T06:26:00Z">
              <w:tcPr>
                <w:tcW w:w="541" w:type="dxa"/>
                <w:vAlign w:val="bottom"/>
              </w:tcPr>
            </w:tcPrChange>
          </w:tcPr>
          <w:p w14:paraId="3FB5C910" w14:textId="7DCDD67C" w:rsidR="00C87CFE" w:rsidRPr="00CD1347" w:rsidRDefault="00C87CFE" w:rsidP="00C87CFE">
            <w:pPr>
              <w:jc w:val="center"/>
              <w:rPr>
                <w:ins w:id="25835" w:author="Στάθης Καπ" w:date="2023-03-03T03:57:00Z"/>
                <w:rFonts w:cstheme="minorHAnsi"/>
                <w:sz w:val="16"/>
                <w:szCs w:val="16"/>
              </w:rPr>
            </w:pPr>
            <w:ins w:id="25836" w:author="Στάθης Καπ" w:date="2023-03-03T06:20:00Z">
              <w:r>
                <w:rPr>
                  <w:rFonts w:ascii="Calibri" w:hAnsi="Calibri" w:cs="Calibri"/>
                  <w:color w:val="000000"/>
                  <w:sz w:val="16"/>
                  <w:szCs w:val="16"/>
                </w:rPr>
                <w:t>0.217</w:t>
              </w:r>
            </w:ins>
          </w:p>
        </w:tc>
        <w:tc>
          <w:tcPr>
            <w:tcW w:w="589" w:type="dxa"/>
            <w:vAlign w:val="center"/>
            <w:tcPrChange w:id="25837" w:author="Στάθης Καπ" w:date="2023-03-03T06:26:00Z">
              <w:tcPr>
                <w:tcW w:w="589" w:type="dxa"/>
                <w:vAlign w:val="center"/>
              </w:tcPr>
            </w:tcPrChange>
          </w:tcPr>
          <w:p w14:paraId="3BEF3D02" w14:textId="5CAA5C04" w:rsidR="00C87CFE" w:rsidRPr="00CD1347" w:rsidRDefault="00C87CFE" w:rsidP="00C87CFE">
            <w:pPr>
              <w:jc w:val="center"/>
              <w:rPr>
                <w:ins w:id="25838" w:author="Στάθης Καπ" w:date="2023-03-03T03:57:00Z"/>
                <w:rFonts w:cstheme="minorHAnsi"/>
                <w:sz w:val="16"/>
                <w:szCs w:val="16"/>
              </w:rPr>
            </w:pPr>
            <w:ins w:id="25839"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258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841" w:author="Στάθης Καπ" w:date="2023-03-03T03:57:00Z"/>
        </w:trPr>
        <w:tc>
          <w:tcPr>
            <w:tcW w:w="515" w:type="dxa"/>
            <w:tcBorders>
              <w:top w:val="nil"/>
              <w:bottom w:val="nil"/>
              <w:right w:val="single" w:sz="4" w:space="0" w:color="auto"/>
            </w:tcBorders>
            <w:shd w:val="clear" w:color="auto" w:fill="E7E6E6" w:themeFill="background2"/>
            <w:vAlign w:val="bottom"/>
            <w:tcPrChange w:id="25842" w:author="Στάθης Καπ" w:date="2023-03-03T06:26:00Z">
              <w:tcPr>
                <w:tcW w:w="515" w:type="dxa"/>
                <w:vAlign w:val="bottom"/>
              </w:tcPr>
            </w:tcPrChange>
          </w:tcPr>
          <w:p w14:paraId="15EB8E26" w14:textId="66DD6723" w:rsidR="00C87CFE" w:rsidRPr="00CD1347" w:rsidRDefault="00C87CFE" w:rsidP="00C87CFE">
            <w:pPr>
              <w:jc w:val="center"/>
              <w:rPr>
                <w:ins w:id="25843" w:author="Στάθης Καπ" w:date="2023-03-03T03:57:00Z"/>
                <w:sz w:val="16"/>
                <w:szCs w:val="16"/>
              </w:rPr>
            </w:pPr>
            <w:ins w:id="25844" w:author="Στάθης Καπ" w:date="2023-03-03T04:06:00Z">
              <w:r w:rsidRPr="00CD1347">
                <w:rPr>
                  <w:rFonts w:ascii="Calibri" w:hAnsi="Calibri" w:cs="Calibri"/>
                  <w:color w:val="000000"/>
                  <w:sz w:val="16"/>
                  <w:szCs w:val="16"/>
                  <w:rPrChange w:id="25845"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5846" w:author="Στάθης Καπ" w:date="2023-03-03T06:26:00Z">
              <w:tcPr>
                <w:tcW w:w="560" w:type="dxa"/>
              </w:tcPr>
            </w:tcPrChange>
          </w:tcPr>
          <w:p w14:paraId="08B9162F" w14:textId="19F48F56" w:rsidR="00C87CFE" w:rsidRPr="00CD1347" w:rsidRDefault="00C87CFE" w:rsidP="00C87CFE">
            <w:pPr>
              <w:jc w:val="center"/>
              <w:rPr>
                <w:ins w:id="25847" w:author="Στάθης Καπ" w:date="2023-03-03T03:57:00Z"/>
                <w:rFonts w:cstheme="minorHAnsi"/>
                <w:sz w:val="16"/>
                <w:szCs w:val="16"/>
              </w:rPr>
            </w:pPr>
            <w:ins w:id="25848" w:author="Στάθης Καπ" w:date="2023-03-03T06:20:00Z">
              <w:r>
                <w:rPr>
                  <w:rFonts w:ascii="Calibri" w:hAnsi="Calibri" w:cs="Calibri"/>
                  <w:color w:val="000000"/>
                  <w:sz w:val="16"/>
                  <w:szCs w:val="16"/>
                </w:rPr>
                <w:t>1490</w:t>
              </w:r>
            </w:ins>
          </w:p>
        </w:tc>
        <w:tc>
          <w:tcPr>
            <w:tcW w:w="855" w:type="dxa"/>
            <w:vAlign w:val="center"/>
            <w:tcPrChange w:id="25849" w:author="Στάθης Καπ" w:date="2023-03-03T06:26:00Z">
              <w:tcPr>
                <w:tcW w:w="855" w:type="dxa"/>
              </w:tcPr>
            </w:tcPrChange>
          </w:tcPr>
          <w:p w14:paraId="3F94BC67" w14:textId="5E63741E" w:rsidR="00C87CFE" w:rsidRPr="00CD1347" w:rsidRDefault="00C87CFE" w:rsidP="00C87CFE">
            <w:pPr>
              <w:jc w:val="center"/>
              <w:rPr>
                <w:ins w:id="25850" w:author="Στάθης Καπ" w:date="2023-03-03T03:57:00Z"/>
                <w:rFonts w:cstheme="minorHAnsi"/>
                <w:sz w:val="16"/>
                <w:szCs w:val="16"/>
              </w:rPr>
            </w:pPr>
            <w:ins w:id="25851" w:author="Στάθης Καπ" w:date="2023-03-03T06:20:00Z">
              <w:r>
                <w:rPr>
                  <w:rFonts w:ascii="Calibri" w:hAnsi="Calibri" w:cs="Calibri"/>
                  <w:color w:val="000000"/>
                  <w:sz w:val="16"/>
                  <w:szCs w:val="16"/>
                </w:rPr>
                <w:t>1460</w:t>
              </w:r>
            </w:ins>
          </w:p>
        </w:tc>
        <w:tc>
          <w:tcPr>
            <w:tcW w:w="544" w:type="dxa"/>
            <w:vAlign w:val="center"/>
            <w:tcPrChange w:id="25852" w:author="Στάθης Καπ" w:date="2023-03-03T06:26:00Z">
              <w:tcPr>
                <w:tcW w:w="544" w:type="dxa"/>
                <w:vAlign w:val="bottom"/>
              </w:tcPr>
            </w:tcPrChange>
          </w:tcPr>
          <w:p w14:paraId="480C7F27" w14:textId="1CD4FB92" w:rsidR="00C87CFE" w:rsidRPr="00CD1347" w:rsidRDefault="00C87CFE" w:rsidP="00C87CFE">
            <w:pPr>
              <w:jc w:val="center"/>
              <w:rPr>
                <w:ins w:id="25853" w:author="Στάθης Καπ" w:date="2023-03-03T03:57:00Z"/>
                <w:rFonts w:cstheme="minorHAnsi"/>
                <w:sz w:val="16"/>
                <w:szCs w:val="16"/>
              </w:rPr>
            </w:pPr>
            <w:ins w:id="25854" w:author="Στάθης Καπ" w:date="2023-03-03T06:20:00Z">
              <w:r>
                <w:rPr>
                  <w:rFonts w:ascii="Calibri" w:hAnsi="Calibri" w:cs="Calibri"/>
                  <w:color w:val="000000"/>
                  <w:sz w:val="16"/>
                  <w:szCs w:val="16"/>
                </w:rPr>
                <w:t>1460</w:t>
              </w:r>
            </w:ins>
          </w:p>
        </w:tc>
        <w:tc>
          <w:tcPr>
            <w:tcW w:w="621" w:type="dxa"/>
            <w:vAlign w:val="center"/>
            <w:tcPrChange w:id="25855" w:author="Στάθης Καπ" w:date="2023-03-03T06:26:00Z">
              <w:tcPr>
                <w:tcW w:w="621" w:type="dxa"/>
                <w:vAlign w:val="bottom"/>
              </w:tcPr>
            </w:tcPrChange>
          </w:tcPr>
          <w:p w14:paraId="2276DCCD" w14:textId="3F1C2605" w:rsidR="00C87CFE" w:rsidRPr="00CD1347" w:rsidRDefault="00C87CFE" w:rsidP="00C87CFE">
            <w:pPr>
              <w:jc w:val="center"/>
              <w:rPr>
                <w:ins w:id="25856" w:author="Στάθης Καπ" w:date="2023-03-03T03:57:00Z"/>
                <w:rFonts w:cstheme="minorHAnsi"/>
                <w:sz w:val="16"/>
                <w:szCs w:val="16"/>
              </w:rPr>
            </w:pPr>
            <w:ins w:id="25857" w:author="Στάθης Καπ" w:date="2023-03-03T06:20:00Z">
              <w:r>
                <w:rPr>
                  <w:rFonts w:ascii="Calibri" w:hAnsi="Calibri" w:cs="Calibri"/>
                  <w:color w:val="000000"/>
                  <w:sz w:val="16"/>
                  <w:szCs w:val="16"/>
                </w:rPr>
                <w:t>0.763</w:t>
              </w:r>
            </w:ins>
          </w:p>
        </w:tc>
        <w:tc>
          <w:tcPr>
            <w:tcW w:w="669" w:type="dxa"/>
            <w:vAlign w:val="center"/>
            <w:tcPrChange w:id="25858" w:author="Στάθης Καπ" w:date="2023-03-03T06:26:00Z">
              <w:tcPr>
                <w:tcW w:w="669" w:type="dxa"/>
                <w:vAlign w:val="center"/>
              </w:tcPr>
            </w:tcPrChange>
          </w:tcPr>
          <w:p w14:paraId="450171F3" w14:textId="35EB6E8D" w:rsidR="00C87CFE" w:rsidRPr="00CD1347" w:rsidRDefault="00C87CFE" w:rsidP="00C87CFE">
            <w:pPr>
              <w:jc w:val="center"/>
              <w:rPr>
                <w:ins w:id="25859" w:author="Στάθης Καπ" w:date="2023-03-03T03:57:00Z"/>
                <w:rFonts w:cstheme="minorHAnsi"/>
                <w:sz w:val="16"/>
                <w:szCs w:val="16"/>
              </w:rPr>
            </w:pPr>
            <w:ins w:id="25860" w:author="Στάθης Καπ" w:date="2023-03-03T06:20:00Z">
              <w:r>
                <w:rPr>
                  <w:rFonts w:ascii="Calibri" w:hAnsi="Calibri" w:cstheme="minorHAnsi"/>
                  <w:color w:val="000000"/>
                  <w:sz w:val="16"/>
                  <w:szCs w:val="16"/>
                </w:rPr>
                <w:t>2.01</w:t>
              </w:r>
            </w:ins>
          </w:p>
        </w:tc>
        <w:tc>
          <w:tcPr>
            <w:tcW w:w="543" w:type="dxa"/>
            <w:vAlign w:val="center"/>
            <w:tcPrChange w:id="25861" w:author="Στάθης Καπ" w:date="2023-03-03T06:26:00Z">
              <w:tcPr>
                <w:tcW w:w="543" w:type="dxa"/>
                <w:vAlign w:val="bottom"/>
              </w:tcPr>
            </w:tcPrChange>
          </w:tcPr>
          <w:p w14:paraId="637D4A12" w14:textId="36D605B9" w:rsidR="00C87CFE" w:rsidRPr="00CD1347" w:rsidRDefault="00C87CFE" w:rsidP="00C87CFE">
            <w:pPr>
              <w:jc w:val="center"/>
              <w:rPr>
                <w:ins w:id="25862" w:author="Στάθης Καπ" w:date="2023-03-03T03:57:00Z"/>
                <w:rFonts w:cstheme="minorHAnsi"/>
                <w:sz w:val="16"/>
                <w:szCs w:val="16"/>
              </w:rPr>
            </w:pPr>
            <w:ins w:id="25863" w:author="Στάθης Καπ" w:date="2023-03-03T06:20:00Z">
              <w:r>
                <w:rPr>
                  <w:rFonts w:ascii="Calibri" w:hAnsi="Calibri" w:cs="Calibri"/>
                  <w:color w:val="000000"/>
                  <w:sz w:val="16"/>
                  <w:szCs w:val="16"/>
                </w:rPr>
                <w:t>1450</w:t>
              </w:r>
            </w:ins>
          </w:p>
        </w:tc>
        <w:tc>
          <w:tcPr>
            <w:tcW w:w="621" w:type="dxa"/>
            <w:vAlign w:val="center"/>
            <w:tcPrChange w:id="25864" w:author="Στάθης Καπ" w:date="2023-03-03T06:26:00Z">
              <w:tcPr>
                <w:tcW w:w="621" w:type="dxa"/>
                <w:vAlign w:val="bottom"/>
              </w:tcPr>
            </w:tcPrChange>
          </w:tcPr>
          <w:p w14:paraId="588F89BA" w14:textId="4705ECCD" w:rsidR="00C87CFE" w:rsidRPr="00CD1347" w:rsidRDefault="00C87CFE" w:rsidP="00C87CFE">
            <w:pPr>
              <w:jc w:val="center"/>
              <w:rPr>
                <w:ins w:id="25865" w:author="Στάθης Καπ" w:date="2023-03-03T03:57:00Z"/>
                <w:rFonts w:cstheme="minorHAnsi"/>
                <w:sz w:val="16"/>
                <w:szCs w:val="16"/>
              </w:rPr>
            </w:pPr>
            <w:ins w:id="25866" w:author="Στάθης Καπ" w:date="2023-03-03T06:20:00Z">
              <w:r>
                <w:rPr>
                  <w:rFonts w:ascii="Calibri" w:hAnsi="Calibri" w:cs="Calibri"/>
                  <w:color w:val="000000"/>
                  <w:sz w:val="16"/>
                  <w:szCs w:val="16"/>
                </w:rPr>
                <w:t>0.362</w:t>
              </w:r>
            </w:ins>
          </w:p>
        </w:tc>
        <w:tc>
          <w:tcPr>
            <w:tcW w:w="669" w:type="dxa"/>
            <w:vAlign w:val="center"/>
            <w:tcPrChange w:id="25867" w:author="Στάθης Καπ" w:date="2023-03-03T06:26:00Z">
              <w:tcPr>
                <w:tcW w:w="669" w:type="dxa"/>
                <w:vAlign w:val="center"/>
              </w:tcPr>
            </w:tcPrChange>
          </w:tcPr>
          <w:p w14:paraId="15A381B6" w14:textId="495A56EE" w:rsidR="00C87CFE" w:rsidRPr="00CD1347" w:rsidRDefault="00C87CFE" w:rsidP="00C87CFE">
            <w:pPr>
              <w:jc w:val="center"/>
              <w:rPr>
                <w:ins w:id="25868" w:author="Στάθης Καπ" w:date="2023-03-03T03:57:00Z"/>
                <w:rFonts w:cstheme="minorHAnsi"/>
                <w:sz w:val="16"/>
                <w:szCs w:val="16"/>
              </w:rPr>
            </w:pPr>
            <w:ins w:id="25869" w:author="Στάθης Καπ" w:date="2023-03-03T06:20:00Z">
              <w:r>
                <w:rPr>
                  <w:rFonts w:ascii="Calibri" w:hAnsi="Calibri" w:cstheme="minorHAnsi"/>
                  <w:color w:val="000000"/>
                  <w:sz w:val="16"/>
                  <w:szCs w:val="16"/>
                </w:rPr>
                <w:t>0.68</w:t>
              </w:r>
            </w:ins>
          </w:p>
        </w:tc>
        <w:tc>
          <w:tcPr>
            <w:tcW w:w="508" w:type="dxa"/>
            <w:vAlign w:val="center"/>
            <w:tcPrChange w:id="25870" w:author="Στάθης Καπ" w:date="2023-03-03T06:26:00Z">
              <w:tcPr>
                <w:tcW w:w="508" w:type="dxa"/>
                <w:vAlign w:val="bottom"/>
              </w:tcPr>
            </w:tcPrChange>
          </w:tcPr>
          <w:p w14:paraId="3CB3CE20" w14:textId="20DEAB1D" w:rsidR="00C87CFE" w:rsidRPr="00CD1347" w:rsidRDefault="00C87CFE" w:rsidP="00C87CFE">
            <w:pPr>
              <w:jc w:val="center"/>
              <w:rPr>
                <w:ins w:id="25871" w:author="Στάθης Καπ" w:date="2023-03-03T03:57:00Z"/>
                <w:rFonts w:cstheme="minorHAnsi"/>
                <w:sz w:val="16"/>
                <w:szCs w:val="16"/>
              </w:rPr>
            </w:pPr>
            <w:ins w:id="25872" w:author="Στάθης Καπ" w:date="2023-03-03T06:20:00Z">
              <w:r>
                <w:rPr>
                  <w:rFonts w:ascii="Calibri" w:hAnsi="Calibri" w:cs="Calibri"/>
                  <w:color w:val="000000"/>
                  <w:sz w:val="16"/>
                  <w:szCs w:val="16"/>
                </w:rPr>
                <w:t>1430</w:t>
              </w:r>
            </w:ins>
          </w:p>
        </w:tc>
        <w:tc>
          <w:tcPr>
            <w:tcW w:w="541" w:type="dxa"/>
            <w:vAlign w:val="center"/>
            <w:tcPrChange w:id="25873" w:author="Στάθης Καπ" w:date="2023-03-03T06:26:00Z">
              <w:tcPr>
                <w:tcW w:w="541" w:type="dxa"/>
                <w:vAlign w:val="bottom"/>
              </w:tcPr>
            </w:tcPrChange>
          </w:tcPr>
          <w:p w14:paraId="58F78581" w14:textId="44D12D72" w:rsidR="00C87CFE" w:rsidRPr="00CD1347" w:rsidRDefault="00C87CFE" w:rsidP="00C87CFE">
            <w:pPr>
              <w:jc w:val="center"/>
              <w:rPr>
                <w:ins w:id="25874" w:author="Στάθης Καπ" w:date="2023-03-03T03:57:00Z"/>
                <w:rFonts w:cstheme="minorHAnsi"/>
                <w:sz w:val="16"/>
                <w:szCs w:val="16"/>
              </w:rPr>
            </w:pPr>
            <w:ins w:id="25875" w:author="Στάθης Καπ" w:date="2023-03-03T06:20:00Z">
              <w:r>
                <w:rPr>
                  <w:rFonts w:ascii="Calibri" w:hAnsi="Calibri" w:cs="Calibri"/>
                  <w:color w:val="000000"/>
                  <w:sz w:val="16"/>
                  <w:szCs w:val="16"/>
                </w:rPr>
                <w:t>0.244</w:t>
              </w:r>
            </w:ins>
          </w:p>
        </w:tc>
        <w:tc>
          <w:tcPr>
            <w:tcW w:w="589" w:type="dxa"/>
            <w:vAlign w:val="center"/>
            <w:tcPrChange w:id="25876" w:author="Στάθης Καπ" w:date="2023-03-03T06:26:00Z">
              <w:tcPr>
                <w:tcW w:w="589" w:type="dxa"/>
                <w:vAlign w:val="center"/>
              </w:tcPr>
            </w:tcPrChange>
          </w:tcPr>
          <w:p w14:paraId="2AC98493" w14:textId="27C9434F" w:rsidR="00C87CFE" w:rsidRPr="00CD1347" w:rsidRDefault="00C87CFE" w:rsidP="00C87CFE">
            <w:pPr>
              <w:jc w:val="center"/>
              <w:rPr>
                <w:ins w:id="25877" w:author="Στάθης Καπ" w:date="2023-03-03T03:57:00Z"/>
                <w:rFonts w:cstheme="minorHAnsi"/>
                <w:sz w:val="16"/>
                <w:szCs w:val="16"/>
              </w:rPr>
            </w:pPr>
            <w:ins w:id="25878" w:author="Στάθης Καπ" w:date="2023-03-03T06:20:00Z">
              <w:r>
                <w:rPr>
                  <w:rFonts w:ascii="Calibri" w:hAnsi="Calibri" w:cstheme="minorHAnsi"/>
                  <w:color w:val="000000"/>
                  <w:sz w:val="16"/>
                  <w:szCs w:val="16"/>
                </w:rPr>
                <w:t>2.05</w:t>
              </w:r>
            </w:ins>
          </w:p>
        </w:tc>
        <w:tc>
          <w:tcPr>
            <w:tcW w:w="463" w:type="dxa"/>
            <w:vAlign w:val="center"/>
            <w:tcPrChange w:id="25879" w:author="Στάθης Καπ" w:date="2023-03-03T06:26:00Z">
              <w:tcPr>
                <w:tcW w:w="463" w:type="dxa"/>
                <w:vAlign w:val="bottom"/>
              </w:tcPr>
            </w:tcPrChange>
          </w:tcPr>
          <w:p w14:paraId="0FEFC5A9" w14:textId="6C8DF81F" w:rsidR="00C87CFE" w:rsidRPr="00CD1347" w:rsidRDefault="00C87CFE" w:rsidP="00C87CFE">
            <w:pPr>
              <w:jc w:val="center"/>
              <w:rPr>
                <w:ins w:id="25880" w:author="Στάθης Καπ" w:date="2023-03-03T03:57:00Z"/>
                <w:rFonts w:cstheme="minorHAnsi"/>
                <w:sz w:val="16"/>
                <w:szCs w:val="16"/>
              </w:rPr>
            </w:pPr>
            <w:ins w:id="25881" w:author="Στάθης Καπ" w:date="2023-03-03T06:20:00Z">
              <w:r>
                <w:rPr>
                  <w:rFonts w:ascii="Calibri" w:hAnsi="Calibri" w:cs="Calibri"/>
                  <w:color w:val="000000"/>
                  <w:sz w:val="16"/>
                  <w:szCs w:val="16"/>
                </w:rPr>
                <w:t>1420</w:t>
              </w:r>
            </w:ins>
          </w:p>
        </w:tc>
        <w:tc>
          <w:tcPr>
            <w:tcW w:w="541" w:type="dxa"/>
            <w:vAlign w:val="center"/>
            <w:tcPrChange w:id="25882" w:author="Στάθης Καπ" w:date="2023-03-03T06:26:00Z">
              <w:tcPr>
                <w:tcW w:w="541" w:type="dxa"/>
                <w:vAlign w:val="bottom"/>
              </w:tcPr>
            </w:tcPrChange>
          </w:tcPr>
          <w:p w14:paraId="7C7E9817" w14:textId="22E5CC5C" w:rsidR="00C87CFE" w:rsidRPr="00CD1347" w:rsidRDefault="00C87CFE" w:rsidP="00C87CFE">
            <w:pPr>
              <w:jc w:val="center"/>
              <w:rPr>
                <w:ins w:id="25883" w:author="Στάθης Καπ" w:date="2023-03-03T03:57:00Z"/>
                <w:rFonts w:cstheme="minorHAnsi"/>
                <w:sz w:val="16"/>
                <w:szCs w:val="16"/>
              </w:rPr>
            </w:pPr>
            <w:ins w:id="25884" w:author="Στάθης Καπ" w:date="2023-03-03T06:20:00Z">
              <w:r>
                <w:rPr>
                  <w:rFonts w:ascii="Calibri" w:hAnsi="Calibri" w:cs="Calibri"/>
                  <w:color w:val="000000"/>
                  <w:sz w:val="16"/>
                  <w:szCs w:val="16"/>
                </w:rPr>
                <w:t>0.249</w:t>
              </w:r>
            </w:ins>
          </w:p>
        </w:tc>
        <w:tc>
          <w:tcPr>
            <w:tcW w:w="589" w:type="dxa"/>
            <w:vAlign w:val="center"/>
            <w:tcPrChange w:id="25885" w:author="Στάθης Καπ" w:date="2023-03-03T06:26:00Z">
              <w:tcPr>
                <w:tcW w:w="589" w:type="dxa"/>
                <w:vAlign w:val="center"/>
              </w:tcPr>
            </w:tcPrChange>
          </w:tcPr>
          <w:p w14:paraId="1F9DB74C" w14:textId="64DD9F1D" w:rsidR="00C87CFE" w:rsidRPr="00CD1347" w:rsidRDefault="00C87CFE" w:rsidP="00C87CFE">
            <w:pPr>
              <w:jc w:val="center"/>
              <w:rPr>
                <w:ins w:id="25886" w:author="Στάθης Καπ" w:date="2023-03-03T03:57:00Z"/>
                <w:rFonts w:cstheme="minorHAnsi"/>
                <w:sz w:val="16"/>
                <w:szCs w:val="16"/>
              </w:rPr>
            </w:pPr>
            <w:ins w:id="25887"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258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889" w:author="Στάθης Καπ" w:date="2023-03-03T03:57:00Z"/>
        </w:trPr>
        <w:tc>
          <w:tcPr>
            <w:tcW w:w="515" w:type="dxa"/>
            <w:tcBorders>
              <w:top w:val="nil"/>
              <w:bottom w:val="nil"/>
              <w:right w:val="single" w:sz="4" w:space="0" w:color="auto"/>
            </w:tcBorders>
            <w:shd w:val="clear" w:color="auto" w:fill="E7E6E6" w:themeFill="background2"/>
            <w:vAlign w:val="bottom"/>
            <w:tcPrChange w:id="25890" w:author="Στάθης Καπ" w:date="2023-03-03T06:26:00Z">
              <w:tcPr>
                <w:tcW w:w="515" w:type="dxa"/>
                <w:vAlign w:val="bottom"/>
              </w:tcPr>
            </w:tcPrChange>
          </w:tcPr>
          <w:p w14:paraId="56013B6F" w14:textId="46F6DF1B" w:rsidR="00C87CFE" w:rsidRPr="00CD1347" w:rsidRDefault="00C87CFE" w:rsidP="00C87CFE">
            <w:pPr>
              <w:jc w:val="center"/>
              <w:rPr>
                <w:ins w:id="25891" w:author="Στάθης Καπ" w:date="2023-03-03T03:57:00Z"/>
                <w:sz w:val="16"/>
                <w:szCs w:val="16"/>
              </w:rPr>
            </w:pPr>
            <w:ins w:id="25892" w:author="Στάθης Καπ" w:date="2023-03-03T04:06:00Z">
              <w:r w:rsidRPr="00CD1347">
                <w:rPr>
                  <w:rFonts w:ascii="Calibri" w:hAnsi="Calibri" w:cs="Calibri"/>
                  <w:color w:val="000000"/>
                  <w:sz w:val="16"/>
                  <w:szCs w:val="16"/>
                  <w:rPrChange w:id="25893"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5894" w:author="Στάθης Καπ" w:date="2023-03-03T06:26:00Z">
              <w:tcPr>
                <w:tcW w:w="560" w:type="dxa"/>
              </w:tcPr>
            </w:tcPrChange>
          </w:tcPr>
          <w:p w14:paraId="0851F4C2" w14:textId="7421BC62" w:rsidR="00C87CFE" w:rsidRPr="00CD1347" w:rsidRDefault="00C87CFE" w:rsidP="00C87CFE">
            <w:pPr>
              <w:jc w:val="center"/>
              <w:rPr>
                <w:ins w:id="25895" w:author="Στάθης Καπ" w:date="2023-03-03T03:57:00Z"/>
                <w:rFonts w:cstheme="minorHAnsi"/>
                <w:sz w:val="16"/>
                <w:szCs w:val="16"/>
              </w:rPr>
            </w:pPr>
            <w:ins w:id="25896" w:author="Στάθης Καπ" w:date="2023-03-03T06:20:00Z">
              <w:r>
                <w:rPr>
                  <w:rFonts w:ascii="Calibri" w:hAnsi="Calibri" w:cs="Calibri"/>
                  <w:color w:val="000000"/>
                  <w:sz w:val="16"/>
                  <w:szCs w:val="16"/>
                </w:rPr>
                <w:t>349</w:t>
              </w:r>
            </w:ins>
          </w:p>
        </w:tc>
        <w:tc>
          <w:tcPr>
            <w:tcW w:w="855" w:type="dxa"/>
            <w:vAlign w:val="center"/>
            <w:tcPrChange w:id="25897" w:author="Στάθης Καπ" w:date="2023-03-03T06:26:00Z">
              <w:tcPr>
                <w:tcW w:w="855" w:type="dxa"/>
              </w:tcPr>
            </w:tcPrChange>
          </w:tcPr>
          <w:p w14:paraId="4B2776D7" w14:textId="67A8802C" w:rsidR="00C87CFE" w:rsidRPr="00CD1347" w:rsidRDefault="00C87CFE" w:rsidP="00C87CFE">
            <w:pPr>
              <w:jc w:val="center"/>
              <w:rPr>
                <w:ins w:id="25898" w:author="Στάθης Καπ" w:date="2023-03-03T03:57:00Z"/>
                <w:rFonts w:cstheme="minorHAnsi"/>
                <w:sz w:val="16"/>
                <w:szCs w:val="16"/>
              </w:rPr>
            </w:pPr>
            <w:ins w:id="25899" w:author="Στάθης Καπ" w:date="2023-03-03T06:20:00Z">
              <w:r>
                <w:rPr>
                  <w:rFonts w:ascii="Calibri" w:hAnsi="Calibri" w:cs="Calibri"/>
                  <w:color w:val="000000"/>
                  <w:sz w:val="16"/>
                  <w:szCs w:val="16"/>
                </w:rPr>
                <w:t>330</w:t>
              </w:r>
            </w:ins>
          </w:p>
        </w:tc>
        <w:tc>
          <w:tcPr>
            <w:tcW w:w="544" w:type="dxa"/>
            <w:vAlign w:val="center"/>
            <w:tcPrChange w:id="25900" w:author="Στάθης Καπ" w:date="2023-03-03T06:26:00Z">
              <w:tcPr>
                <w:tcW w:w="544" w:type="dxa"/>
                <w:vAlign w:val="bottom"/>
              </w:tcPr>
            </w:tcPrChange>
          </w:tcPr>
          <w:p w14:paraId="4406F112" w14:textId="1F308D6B" w:rsidR="00C87CFE" w:rsidRPr="00CD1347" w:rsidRDefault="00C87CFE" w:rsidP="00C87CFE">
            <w:pPr>
              <w:jc w:val="center"/>
              <w:rPr>
                <w:ins w:id="25901" w:author="Στάθης Καπ" w:date="2023-03-03T03:57:00Z"/>
                <w:rFonts w:cstheme="minorHAnsi"/>
                <w:sz w:val="16"/>
                <w:szCs w:val="16"/>
              </w:rPr>
            </w:pPr>
            <w:ins w:id="25902" w:author="Στάθης Καπ" w:date="2023-03-03T06:20:00Z">
              <w:r>
                <w:rPr>
                  <w:rFonts w:ascii="Calibri" w:hAnsi="Calibri" w:cs="Calibri"/>
                  <w:color w:val="000000"/>
                  <w:sz w:val="16"/>
                  <w:szCs w:val="16"/>
                </w:rPr>
                <w:t>275</w:t>
              </w:r>
            </w:ins>
          </w:p>
        </w:tc>
        <w:tc>
          <w:tcPr>
            <w:tcW w:w="621" w:type="dxa"/>
            <w:vAlign w:val="center"/>
            <w:tcPrChange w:id="25903" w:author="Στάθης Καπ" w:date="2023-03-03T06:26:00Z">
              <w:tcPr>
                <w:tcW w:w="621" w:type="dxa"/>
                <w:vAlign w:val="bottom"/>
              </w:tcPr>
            </w:tcPrChange>
          </w:tcPr>
          <w:p w14:paraId="595B06A5" w14:textId="451F55A9" w:rsidR="00C87CFE" w:rsidRPr="00CD1347" w:rsidRDefault="00C87CFE" w:rsidP="00C87CFE">
            <w:pPr>
              <w:jc w:val="center"/>
              <w:rPr>
                <w:ins w:id="25904" w:author="Στάθης Καπ" w:date="2023-03-03T03:57:00Z"/>
                <w:rFonts w:cstheme="minorHAnsi"/>
                <w:sz w:val="16"/>
                <w:szCs w:val="16"/>
              </w:rPr>
            </w:pPr>
            <w:ins w:id="25905" w:author="Στάθης Καπ" w:date="2023-03-03T06:20:00Z">
              <w:r>
                <w:rPr>
                  <w:rFonts w:ascii="Calibri" w:hAnsi="Calibri" w:cs="Calibri"/>
                  <w:color w:val="000000"/>
                  <w:sz w:val="16"/>
                  <w:szCs w:val="16"/>
                </w:rPr>
                <w:t>0.204</w:t>
              </w:r>
            </w:ins>
          </w:p>
        </w:tc>
        <w:tc>
          <w:tcPr>
            <w:tcW w:w="669" w:type="dxa"/>
            <w:vAlign w:val="center"/>
            <w:tcPrChange w:id="25906" w:author="Στάθης Καπ" w:date="2023-03-03T06:26:00Z">
              <w:tcPr>
                <w:tcW w:w="669" w:type="dxa"/>
                <w:vAlign w:val="center"/>
              </w:tcPr>
            </w:tcPrChange>
          </w:tcPr>
          <w:p w14:paraId="141AD03F" w14:textId="5E261B58" w:rsidR="00C87CFE" w:rsidRPr="00CD1347" w:rsidRDefault="00C87CFE" w:rsidP="00C87CFE">
            <w:pPr>
              <w:jc w:val="center"/>
              <w:rPr>
                <w:ins w:id="25907" w:author="Στάθης Καπ" w:date="2023-03-03T03:57:00Z"/>
                <w:rFonts w:cstheme="minorHAnsi"/>
                <w:sz w:val="16"/>
                <w:szCs w:val="16"/>
              </w:rPr>
            </w:pPr>
            <w:ins w:id="25908" w:author="Στάθης Καπ" w:date="2023-03-03T06:20:00Z">
              <w:r>
                <w:rPr>
                  <w:rFonts w:ascii="Calibri" w:hAnsi="Calibri" w:cstheme="minorHAnsi"/>
                  <w:color w:val="000000"/>
                  <w:sz w:val="16"/>
                  <w:szCs w:val="16"/>
                </w:rPr>
                <w:t>21.2</w:t>
              </w:r>
            </w:ins>
          </w:p>
        </w:tc>
        <w:tc>
          <w:tcPr>
            <w:tcW w:w="543" w:type="dxa"/>
            <w:vAlign w:val="center"/>
            <w:tcPrChange w:id="25909" w:author="Στάθης Καπ" w:date="2023-03-03T06:26:00Z">
              <w:tcPr>
                <w:tcW w:w="543" w:type="dxa"/>
                <w:vAlign w:val="bottom"/>
              </w:tcPr>
            </w:tcPrChange>
          </w:tcPr>
          <w:p w14:paraId="63B3AE5E" w14:textId="071E68DA" w:rsidR="00C87CFE" w:rsidRPr="00CD1347" w:rsidRDefault="00C87CFE" w:rsidP="00C87CFE">
            <w:pPr>
              <w:jc w:val="center"/>
              <w:rPr>
                <w:ins w:id="25910" w:author="Στάθης Καπ" w:date="2023-03-03T03:57:00Z"/>
                <w:rFonts w:cstheme="minorHAnsi"/>
                <w:sz w:val="16"/>
                <w:szCs w:val="16"/>
              </w:rPr>
            </w:pPr>
            <w:ins w:id="25911" w:author="Στάθης Καπ" w:date="2023-03-03T06:20:00Z">
              <w:r>
                <w:rPr>
                  <w:rFonts w:ascii="Calibri" w:hAnsi="Calibri" w:cs="Calibri"/>
                  <w:color w:val="000000"/>
                  <w:sz w:val="16"/>
                  <w:szCs w:val="16"/>
                </w:rPr>
                <w:t>217</w:t>
              </w:r>
            </w:ins>
          </w:p>
        </w:tc>
        <w:tc>
          <w:tcPr>
            <w:tcW w:w="621" w:type="dxa"/>
            <w:vAlign w:val="center"/>
            <w:tcPrChange w:id="25912" w:author="Στάθης Καπ" w:date="2023-03-03T06:26:00Z">
              <w:tcPr>
                <w:tcW w:w="621" w:type="dxa"/>
                <w:vAlign w:val="bottom"/>
              </w:tcPr>
            </w:tcPrChange>
          </w:tcPr>
          <w:p w14:paraId="7F352FCD" w14:textId="5A934B41" w:rsidR="00C87CFE" w:rsidRPr="00CD1347" w:rsidRDefault="00C87CFE" w:rsidP="00C87CFE">
            <w:pPr>
              <w:jc w:val="center"/>
              <w:rPr>
                <w:ins w:id="25913" w:author="Στάθης Καπ" w:date="2023-03-03T03:57:00Z"/>
                <w:rFonts w:cstheme="minorHAnsi"/>
                <w:sz w:val="16"/>
                <w:szCs w:val="16"/>
              </w:rPr>
            </w:pPr>
            <w:ins w:id="25914" w:author="Στάθης Καπ" w:date="2023-03-03T06:20:00Z">
              <w:r>
                <w:rPr>
                  <w:rFonts w:ascii="Calibri" w:hAnsi="Calibri" w:cs="Calibri"/>
                  <w:color w:val="000000"/>
                  <w:sz w:val="16"/>
                  <w:szCs w:val="16"/>
                </w:rPr>
                <w:t>0.2</w:t>
              </w:r>
            </w:ins>
          </w:p>
        </w:tc>
        <w:tc>
          <w:tcPr>
            <w:tcW w:w="669" w:type="dxa"/>
            <w:vAlign w:val="center"/>
            <w:tcPrChange w:id="25915" w:author="Στάθης Καπ" w:date="2023-03-03T06:26:00Z">
              <w:tcPr>
                <w:tcW w:w="669" w:type="dxa"/>
                <w:vAlign w:val="center"/>
              </w:tcPr>
            </w:tcPrChange>
          </w:tcPr>
          <w:p w14:paraId="3677BBA4" w14:textId="5FBAEF2D" w:rsidR="00C87CFE" w:rsidRPr="00CD1347" w:rsidRDefault="00C87CFE" w:rsidP="00C87CFE">
            <w:pPr>
              <w:jc w:val="center"/>
              <w:rPr>
                <w:ins w:id="25916" w:author="Στάθης Καπ" w:date="2023-03-03T03:57:00Z"/>
                <w:rFonts w:cstheme="minorHAnsi"/>
                <w:sz w:val="16"/>
                <w:szCs w:val="16"/>
              </w:rPr>
            </w:pPr>
            <w:ins w:id="25917" w:author="Στάθης Καπ" w:date="2023-03-03T06:20:00Z">
              <w:r>
                <w:rPr>
                  <w:rFonts w:ascii="Calibri" w:hAnsi="Calibri" w:cstheme="minorHAnsi"/>
                  <w:color w:val="000000"/>
                  <w:sz w:val="16"/>
                  <w:szCs w:val="16"/>
                </w:rPr>
                <w:t>21.09</w:t>
              </w:r>
            </w:ins>
          </w:p>
        </w:tc>
        <w:tc>
          <w:tcPr>
            <w:tcW w:w="508" w:type="dxa"/>
            <w:vAlign w:val="center"/>
            <w:tcPrChange w:id="25918" w:author="Στάθης Καπ" w:date="2023-03-03T06:26:00Z">
              <w:tcPr>
                <w:tcW w:w="508" w:type="dxa"/>
                <w:vAlign w:val="bottom"/>
              </w:tcPr>
            </w:tcPrChange>
          </w:tcPr>
          <w:p w14:paraId="2A665946" w14:textId="5B2B11DF" w:rsidR="00C87CFE" w:rsidRPr="00CD1347" w:rsidRDefault="00C87CFE" w:rsidP="00C87CFE">
            <w:pPr>
              <w:jc w:val="center"/>
              <w:rPr>
                <w:ins w:id="25919" w:author="Στάθης Καπ" w:date="2023-03-03T03:57:00Z"/>
                <w:rFonts w:cstheme="minorHAnsi"/>
                <w:sz w:val="16"/>
                <w:szCs w:val="16"/>
              </w:rPr>
            </w:pPr>
            <w:ins w:id="25920" w:author="Στάθης Καπ" w:date="2023-03-03T06:20:00Z">
              <w:r>
                <w:rPr>
                  <w:rFonts w:ascii="Calibri" w:hAnsi="Calibri" w:cs="Calibri"/>
                  <w:color w:val="000000"/>
                  <w:sz w:val="16"/>
                  <w:szCs w:val="16"/>
                </w:rPr>
                <w:t>257</w:t>
              </w:r>
            </w:ins>
          </w:p>
        </w:tc>
        <w:tc>
          <w:tcPr>
            <w:tcW w:w="541" w:type="dxa"/>
            <w:vAlign w:val="center"/>
            <w:tcPrChange w:id="25921" w:author="Στάθης Καπ" w:date="2023-03-03T06:26:00Z">
              <w:tcPr>
                <w:tcW w:w="541" w:type="dxa"/>
                <w:vAlign w:val="bottom"/>
              </w:tcPr>
            </w:tcPrChange>
          </w:tcPr>
          <w:p w14:paraId="337B8BFA" w14:textId="67FBAF2B" w:rsidR="00C87CFE" w:rsidRPr="00CD1347" w:rsidRDefault="00C87CFE" w:rsidP="00C87CFE">
            <w:pPr>
              <w:jc w:val="center"/>
              <w:rPr>
                <w:ins w:id="25922" w:author="Στάθης Καπ" w:date="2023-03-03T03:57:00Z"/>
                <w:rFonts w:cstheme="minorHAnsi"/>
                <w:sz w:val="16"/>
                <w:szCs w:val="16"/>
              </w:rPr>
            </w:pPr>
            <w:ins w:id="25923" w:author="Στάθης Καπ" w:date="2023-03-03T06:20:00Z">
              <w:r>
                <w:rPr>
                  <w:rFonts w:ascii="Calibri" w:hAnsi="Calibri" w:cs="Calibri"/>
                  <w:color w:val="000000"/>
                  <w:sz w:val="16"/>
                  <w:szCs w:val="16"/>
                </w:rPr>
                <w:t>0.2</w:t>
              </w:r>
            </w:ins>
          </w:p>
        </w:tc>
        <w:tc>
          <w:tcPr>
            <w:tcW w:w="589" w:type="dxa"/>
            <w:vAlign w:val="center"/>
            <w:tcPrChange w:id="25924" w:author="Στάθης Καπ" w:date="2023-03-03T06:26:00Z">
              <w:tcPr>
                <w:tcW w:w="589" w:type="dxa"/>
                <w:vAlign w:val="center"/>
              </w:tcPr>
            </w:tcPrChange>
          </w:tcPr>
          <w:p w14:paraId="25B5BC7B" w14:textId="3D7BED85" w:rsidR="00C87CFE" w:rsidRPr="00CD1347" w:rsidRDefault="00C87CFE" w:rsidP="00C87CFE">
            <w:pPr>
              <w:jc w:val="center"/>
              <w:rPr>
                <w:ins w:id="25925" w:author="Στάθης Καπ" w:date="2023-03-03T03:57:00Z"/>
                <w:rFonts w:cstheme="minorHAnsi"/>
                <w:sz w:val="16"/>
                <w:szCs w:val="16"/>
              </w:rPr>
            </w:pPr>
            <w:ins w:id="25926" w:author="Στάθης Καπ" w:date="2023-03-03T06:20:00Z">
              <w:r>
                <w:rPr>
                  <w:rFonts w:ascii="Calibri" w:hAnsi="Calibri" w:cstheme="minorHAnsi"/>
                  <w:color w:val="000000"/>
                  <w:sz w:val="16"/>
                  <w:szCs w:val="16"/>
                </w:rPr>
                <w:t>6.55</w:t>
              </w:r>
            </w:ins>
          </w:p>
        </w:tc>
        <w:tc>
          <w:tcPr>
            <w:tcW w:w="463" w:type="dxa"/>
            <w:vAlign w:val="center"/>
            <w:tcPrChange w:id="25927" w:author="Στάθης Καπ" w:date="2023-03-03T06:26:00Z">
              <w:tcPr>
                <w:tcW w:w="463" w:type="dxa"/>
                <w:vAlign w:val="bottom"/>
              </w:tcPr>
            </w:tcPrChange>
          </w:tcPr>
          <w:p w14:paraId="480C792C" w14:textId="6CA6798B" w:rsidR="00C87CFE" w:rsidRPr="00CD1347" w:rsidRDefault="00C87CFE" w:rsidP="00C87CFE">
            <w:pPr>
              <w:jc w:val="center"/>
              <w:rPr>
                <w:ins w:id="25928" w:author="Στάθης Καπ" w:date="2023-03-03T03:57:00Z"/>
                <w:rFonts w:cstheme="minorHAnsi"/>
                <w:sz w:val="16"/>
                <w:szCs w:val="16"/>
              </w:rPr>
            </w:pPr>
            <w:ins w:id="25929" w:author="Στάθης Καπ" w:date="2023-03-03T06:20:00Z">
              <w:r>
                <w:rPr>
                  <w:rFonts w:ascii="Calibri" w:hAnsi="Calibri" w:cs="Calibri"/>
                  <w:color w:val="000000"/>
                  <w:sz w:val="16"/>
                  <w:szCs w:val="16"/>
                </w:rPr>
                <w:t>186</w:t>
              </w:r>
            </w:ins>
          </w:p>
        </w:tc>
        <w:tc>
          <w:tcPr>
            <w:tcW w:w="541" w:type="dxa"/>
            <w:vAlign w:val="center"/>
            <w:tcPrChange w:id="25930" w:author="Στάθης Καπ" w:date="2023-03-03T06:26:00Z">
              <w:tcPr>
                <w:tcW w:w="541" w:type="dxa"/>
                <w:vAlign w:val="bottom"/>
              </w:tcPr>
            </w:tcPrChange>
          </w:tcPr>
          <w:p w14:paraId="2191798F" w14:textId="76FF8046" w:rsidR="00C87CFE" w:rsidRPr="00CD1347" w:rsidRDefault="00C87CFE" w:rsidP="00C87CFE">
            <w:pPr>
              <w:jc w:val="center"/>
              <w:rPr>
                <w:ins w:id="25931" w:author="Στάθης Καπ" w:date="2023-03-03T03:57:00Z"/>
                <w:rFonts w:cstheme="minorHAnsi"/>
                <w:sz w:val="16"/>
                <w:szCs w:val="16"/>
              </w:rPr>
            </w:pPr>
            <w:ins w:id="25932" w:author="Στάθης Καπ" w:date="2023-03-03T06:20:00Z">
              <w:r>
                <w:rPr>
                  <w:rFonts w:ascii="Calibri" w:hAnsi="Calibri" w:cs="Calibri"/>
                  <w:color w:val="000000"/>
                  <w:sz w:val="16"/>
                  <w:szCs w:val="16"/>
                </w:rPr>
                <w:t>0.199</w:t>
              </w:r>
            </w:ins>
          </w:p>
        </w:tc>
        <w:tc>
          <w:tcPr>
            <w:tcW w:w="589" w:type="dxa"/>
            <w:vAlign w:val="center"/>
            <w:tcPrChange w:id="25933" w:author="Στάθης Καπ" w:date="2023-03-03T06:26:00Z">
              <w:tcPr>
                <w:tcW w:w="589" w:type="dxa"/>
                <w:vAlign w:val="center"/>
              </w:tcPr>
            </w:tcPrChange>
          </w:tcPr>
          <w:p w14:paraId="64F11DFE" w14:textId="42E8F850" w:rsidR="00C87CFE" w:rsidRPr="00CD1347" w:rsidRDefault="00C87CFE" w:rsidP="00C87CFE">
            <w:pPr>
              <w:jc w:val="center"/>
              <w:rPr>
                <w:ins w:id="25934" w:author="Στάθης Καπ" w:date="2023-03-03T03:57:00Z"/>
                <w:rFonts w:cstheme="minorHAnsi"/>
                <w:sz w:val="16"/>
                <w:szCs w:val="16"/>
              </w:rPr>
            </w:pPr>
            <w:ins w:id="25935"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259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937" w:author="Στάθης Καπ" w:date="2023-03-03T03:57:00Z"/>
        </w:trPr>
        <w:tc>
          <w:tcPr>
            <w:tcW w:w="515" w:type="dxa"/>
            <w:tcBorders>
              <w:top w:val="nil"/>
              <w:bottom w:val="nil"/>
              <w:right w:val="single" w:sz="4" w:space="0" w:color="auto"/>
            </w:tcBorders>
            <w:shd w:val="clear" w:color="auto" w:fill="E7E6E6" w:themeFill="background2"/>
            <w:vAlign w:val="bottom"/>
            <w:tcPrChange w:id="25938" w:author="Στάθης Καπ" w:date="2023-03-03T06:26:00Z">
              <w:tcPr>
                <w:tcW w:w="515" w:type="dxa"/>
                <w:vAlign w:val="bottom"/>
              </w:tcPr>
            </w:tcPrChange>
          </w:tcPr>
          <w:p w14:paraId="72C86869" w14:textId="42E2303A" w:rsidR="00C87CFE" w:rsidRPr="00CD1347" w:rsidRDefault="00C87CFE" w:rsidP="00C87CFE">
            <w:pPr>
              <w:jc w:val="center"/>
              <w:rPr>
                <w:ins w:id="25939" w:author="Στάθης Καπ" w:date="2023-03-03T03:57:00Z"/>
                <w:sz w:val="16"/>
                <w:szCs w:val="16"/>
              </w:rPr>
            </w:pPr>
            <w:ins w:id="25940" w:author="Στάθης Καπ" w:date="2023-03-03T04:06:00Z">
              <w:r w:rsidRPr="00CD1347">
                <w:rPr>
                  <w:rFonts w:ascii="Calibri" w:hAnsi="Calibri" w:cs="Calibri"/>
                  <w:color w:val="000000"/>
                  <w:sz w:val="16"/>
                  <w:szCs w:val="16"/>
                  <w:rPrChange w:id="25941"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5942" w:author="Στάθης Καπ" w:date="2023-03-03T06:26:00Z">
              <w:tcPr>
                <w:tcW w:w="560" w:type="dxa"/>
              </w:tcPr>
            </w:tcPrChange>
          </w:tcPr>
          <w:p w14:paraId="0D5A7836" w14:textId="325AECD5" w:rsidR="00C87CFE" w:rsidRPr="00CD1347" w:rsidRDefault="00C87CFE" w:rsidP="00C87CFE">
            <w:pPr>
              <w:jc w:val="center"/>
              <w:rPr>
                <w:ins w:id="25943" w:author="Στάθης Καπ" w:date="2023-03-03T03:57:00Z"/>
                <w:rFonts w:cstheme="minorHAnsi"/>
                <w:sz w:val="16"/>
                <w:szCs w:val="16"/>
              </w:rPr>
            </w:pPr>
            <w:ins w:id="25944" w:author="Στάθης Καπ" w:date="2023-03-03T06:20:00Z">
              <w:r>
                <w:rPr>
                  <w:rFonts w:ascii="Calibri" w:hAnsi="Calibri" w:cs="Calibri"/>
                  <w:color w:val="000000"/>
                  <w:sz w:val="16"/>
                  <w:szCs w:val="16"/>
                </w:rPr>
                <w:t>508</w:t>
              </w:r>
            </w:ins>
          </w:p>
        </w:tc>
        <w:tc>
          <w:tcPr>
            <w:tcW w:w="855" w:type="dxa"/>
            <w:vAlign w:val="center"/>
            <w:tcPrChange w:id="25945" w:author="Στάθης Καπ" w:date="2023-03-03T06:26:00Z">
              <w:tcPr>
                <w:tcW w:w="855" w:type="dxa"/>
              </w:tcPr>
            </w:tcPrChange>
          </w:tcPr>
          <w:p w14:paraId="62C27107" w14:textId="5D41927F" w:rsidR="00C87CFE" w:rsidRPr="00CD1347" w:rsidRDefault="00C87CFE" w:rsidP="00C87CFE">
            <w:pPr>
              <w:jc w:val="center"/>
              <w:rPr>
                <w:ins w:id="25946" w:author="Στάθης Καπ" w:date="2023-03-03T03:57:00Z"/>
                <w:rFonts w:cstheme="minorHAnsi"/>
                <w:sz w:val="16"/>
                <w:szCs w:val="16"/>
              </w:rPr>
            </w:pPr>
            <w:ins w:id="25947" w:author="Στάθης Καπ" w:date="2023-03-03T06:20:00Z">
              <w:r>
                <w:rPr>
                  <w:rFonts w:ascii="Calibri" w:hAnsi="Calibri" w:cs="Calibri"/>
                  <w:color w:val="000000"/>
                  <w:sz w:val="16"/>
                  <w:szCs w:val="16"/>
                </w:rPr>
                <w:t>508</w:t>
              </w:r>
            </w:ins>
          </w:p>
        </w:tc>
        <w:tc>
          <w:tcPr>
            <w:tcW w:w="544" w:type="dxa"/>
            <w:vAlign w:val="center"/>
            <w:tcPrChange w:id="25948" w:author="Στάθης Καπ" w:date="2023-03-03T06:26:00Z">
              <w:tcPr>
                <w:tcW w:w="544" w:type="dxa"/>
                <w:vAlign w:val="bottom"/>
              </w:tcPr>
            </w:tcPrChange>
          </w:tcPr>
          <w:p w14:paraId="58770956" w14:textId="43A8C281" w:rsidR="00C87CFE" w:rsidRPr="00CD1347" w:rsidRDefault="00C87CFE" w:rsidP="00C87CFE">
            <w:pPr>
              <w:jc w:val="center"/>
              <w:rPr>
                <w:ins w:id="25949" w:author="Στάθης Καπ" w:date="2023-03-03T03:57:00Z"/>
                <w:rFonts w:cstheme="minorHAnsi"/>
                <w:sz w:val="16"/>
                <w:szCs w:val="16"/>
              </w:rPr>
            </w:pPr>
            <w:ins w:id="25950" w:author="Στάθης Καπ" w:date="2023-03-03T06:20:00Z">
              <w:r>
                <w:rPr>
                  <w:rFonts w:ascii="Calibri" w:hAnsi="Calibri" w:cs="Calibri"/>
                  <w:color w:val="000000"/>
                  <w:sz w:val="16"/>
                  <w:szCs w:val="16"/>
                </w:rPr>
                <w:t>461</w:t>
              </w:r>
            </w:ins>
          </w:p>
        </w:tc>
        <w:tc>
          <w:tcPr>
            <w:tcW w:w="621" w:type="dxa"/>
            <w:vAlign w:val="center"/>
            <w:tcPrChange w:id="25951" w:author="Στάθης Καπ" w:date="2023-03-03T06:26:00Z">
              <w:tcPr>
                <w:tcW w:w="621" w:type="dxa"/>
                <w:vAlign w:val="bottom"/>
              </w:tcPr>
            </w:tcPrChange>
          </w:tcPr>
          <w:p w14:paraId="69AE0261" w14:textId="32EDC17A" w:rsidR="00C87CFE" w:rsidRPr="00CD1347" w:rsidRDefault="00C87CFE" w:rsidP="00C87CFE">
            <w:pPr>
              <w:jc w:val="center"/>
              <w:rPr>
                <w:ins w:id="25952" w:author="Στάθης Καπ" w:date="2023-03-03T03:57:00Z"/>
                <w:rFonts w:cstheme="minorHAnsi"/>
                <w:sz w:val="16"/>
                <w:szCs w:val="16"/>
              </w:rPr>
            </w:pPr>
            <w:ins w:id="25953" w:author="Στάθης Καπ" w:date="2023-03-03T06:20:00Z">
              <w:r>
                <w:rPr>
                  <w:rFonts w:ascii="Calibri" w:hAnsi="Calibri" w:cs="Calibri"/>
                  <w:color w:val="000000"/>
                  <w:sz w:val="16"/>
                  <w:szCs w:val="16"/>
                </w:rPr>
                <w:t>0.358</w:t>
              </w:r>
            </w:ins>
          </w:p>
        </w:tc>
        <w:tc>
          <w:tcPr>
            <w:tcW w:w="669" w:type="dxa"/>
            <w:vAlign w:val="center"/>
            <w:tcPrChange w:id="25954" w:author="Στάθης Καπ" w:date="2023-03-03T06:26:00Z">
              <w:tcPr>
                <w:tcW w:w="669" w:type="dxa"/>
                <w:vAlign w:val="center"/>
              </w:tcPr>
            </w:tcPrChange>
          </w:tcPr>
          <w:p w14:paraId="539E30C8" w14:textId="66242755" w:rsidR="00C87CFE" w:rsidRPr="00CD1347" w:rsidRDefault="00C87CFE" w:rsidP="00C87CFE">
            <w:pPr>
              <w:jc w:val="center"/>
              <w:rPr>
                <w:ins w:id="25955" w:author="Στάθης Καπ" w:date="2023-03-03T03:57:00Z"/>
                <w:rFonts w:cstheme="minorHAnsi"/>
                <w:sz w:val="16"/>
                <w:szCs w:val="16"/>
              </w:rPr>
            </w:pPr>
            <w:ins w:id="25956" w:author="Στάθης Καπ" w:date="2023-03-03T06:20:00Z">
              <w:r>
                <w:rPr>
                  <w:rFonts w:ascii="Calibri" w:hAnsi="Calibri" w:cstheme="minorHAnsi"/>
                  <w:color w:val="000000"/>
                  <w:sz w:val="16"/>
                  <w:szCs w:val="16"/>
                </w:rPr>
                <w:t>9.25</w:t>
              </w:r>
            </w:ins>
          </w:p>
        </w:tc>
        <w:tc>
          <w:tcPr>
            <w:tcW w:w="543" w:type="dxa"/>
            <w:vAlign w:val="center"/>
            <w:tcPrChange w:id="25957" w:author="Στάθης Καπ" w:date="2023-03-03T06:26:00Z">
              <w:tcPr>
                <w:tcW w:w="543" w:type="dxa"/>
                <w:vAlign w:val="bottom"/>
              </w:tcPr>
            </w:tcPrChange>
          </w:tcPr>
          <w:p w14:paraId="76C257EC" w14:textId="3C0ADFD6" w:rsidR="00C87CFE" w:rsidRPr="00CD1347" w:rsidRDefault="00C87CFE" w:rsidP="00C87CFE">
            <w:pPr>
              <w:jc w:val="center"/>
              <w:rPr>
                <w:ins w:id="25958" w:author="Στάθης Καπ" w:date="2023-03-03T03:57:00Z"/>
                <w:rFonts w:cstheme="minorHAnsi"/>
                <w:sz w:val="16"/>
                <w:szCs w:val="16"/>
              </w:rPr>
            </w:pPr>
            <w:ins w:id="25959" w:author="Στάθης Καπ" w:date="2023-03-03T06:20:00Z">
              <w:r>
                <w:rPr>
                  <w:rFonts w:ascii="Calibri" w:hAnsi="Calibri" w:cs="Calibri"/>
                  <w:color w:val="000000"/>
                  <w:sz w:val="16"/>
                  <w:szCs w:val="16"/>
                </w:rPr>
                <w:t>408</w:t>
              </w:r>
            </w:ins>
          </w:p>
        </w:tc>
        <w:tc>
          <w:tcPr>
            <w:tcW w:w="621" w:type="dxa"/>
            <w:vAlign w:val="center"/>
            <w:tcPrChange w:id="25960" w:author="Στάθης Καπ" w:date="2023-03-03T06:26:00Z">
              <w:tcPr>
                <w:tcW w:w="621" w:type="dxa"/>
                <w:vAlign w:val="bottom"/>
              </w:tcPr>
            </w:tcPrChange>
          </w:tcPr>
          <w:p w14:paraId="18B3EED3" w14:textId="2F29D6D5" w:rsidR="00C87CFE" w:rsidRPr="00CD1347" w:rsidRDefault="00C87CFE" w:rsidP="00C87CFE">
            <w:pPr>
              <w:jc w:val="center"/>
              <w:rPr>
                <w:ins w:id="25961" w:author="Στάθης Καπ" w:date="2023-03-03T03:57:00Z"/>
                <w:rFonts w:cstheme="minorHAnsi"/>
                <w:sz w:val="16"/>
                <w:szCs w:val="16"/>
              </w:rPr>
            </w:pPr>
            <w:ins w:id="25962" w:author="Στάθης Καπ" w:date="2023-03-03T06:20:00Z">
              <w:r>
                <w:rPr>
                  <w:rFonts w:ascii="Calibri" w:hAnsi="Calibri" w:cs="Calibri"/>
                  <w:color w:val="000000"/>
                  <w:sz w:val="16"/>
                  <w:szCs w:val="16"/>
                </w:rPr>
                <w:t>0.215</w:t>
              </w:r>
            </w:ins>
          </w:p>
        </w:tc>
        <w:tc>
          <w:tcPr>
            <w:tcW w:w="669" w:type="dxa"/>
            <w:vAlign w:val="center"/>
            <w:tcPrChange w:id="25963" w:author="Στάθης Καπ" w:date="2023-03-03T06:26:00Z">
              <w:tcPr>
                <w:tcW w:w="669" w:type="dxa"/>
                <w:vAlign w:val="center"/>
              </w:tcPr>
            </w:tcPrChange>
          </w:tcPr>
          <w:p w14:paraId="49DDD251" w14:textId="73236DB6" w:rsidR="00C87CFE" w:rsidRPr="00CD1347" w:rsidRDefault="00C87CFE" w:rsidP="00C87CFE">
            <w:pPr>
              <w:jc w:val="center"/>
              <w:rPr>
                <w:ins w:id="25964" w:author="Στάθης Καπ" w:date="2023-03-03T03:57:00Z"/>
                <w:rFonts w:cstheme="minorHAnsi"/>
                <w:sz w:val="16"/>
                <w:szCs w:val="16"/>
              </w:rPr>
            </w:pPr>
            <w:ins w:id="25965" w:author="Στάθης Καπ" w:date="2023-03-03T06:20:00Z">
              <w:r>
                <w:rPr>
                  <w:rFonts w:ascii="Calibri" w:hAnsi="Calibri" w:cstheme="minorHAnsi"/>
                  <w:color w:val="000000"/>
                  <w:sz w:val="16"/>
                  <w:szCs w:val="16"/>
                </w:rPr>
                <w:t>11.5</w:t>
              </w:r>
            </w:ins>
          </w:p>
        </w:tc>
        <w:tc>
          <w:tcPr>
            <w:tcW w:w="508" w:type="dxa"/>
            <w:vAlign w:val="center"/>
            <w:tcPrChange w:id="25966" w:author="Στάθης Καπ" w:date="2023-03-03T06:26:00Z">
              <w:tcPr>
                <w:tcW w:w="508" w:type="dxa"/>
                <w:vAlign w:val="bottom"/>
              </w:tcPr>
            </w:tcPrChange>
          </w:tcPr>
          <w:p w14:paraId="5DDA5A12" w14:textId="526E354C" w:rsidR="00C87CFE" w:rsidRPr="00CD1347" w:rsidRDefault="00C87CFE" w:rsidP="00C87CFE">
            <w:pPr>
              <w:jc w:val="center"/>
              <w:rPr>
                <w:ins w:id="25967" w:author="Στάθης Καπ" w:date="2023-03-03T03:57:00Z"/>
                <w:rFonts w:cstheme="minorHAnsi"/>
                <w:sz w:val="16"/>
                <w:szCs w:val="16"/>
              </w:rPr>
            </w:pPr>
            <w:ins w:id="25968" w:author="Στάθης Καπ" w:date="2023-03-03T06:20:00Z">
              <w:r>
                <w:rPr>
                  <w:rFonts w:ascii="Calibri" w:hAnsi="Calibri" w:cs="Calibri"/>
                  <w:color w:val="000000"/>
                  <w:sz w:val="16"/>
                  <w:szCs w:val="16"/>
                </w:rPr>
                <w:t>411</w:t>
              </w:r>
            </w:ins>
          </w:p>
        </w:tc>
        <w:tc>
          <w:tcPr>
            <w:tcW w:w="541" w:type="dxa"/>
            <w:vAlign w:val="center"/>
            <w:tcPrChange w:id="25969" w:author="Στάθης Καπ" w:date="2023-03-03T06:26:00Z">
              <w:tcPr>
                <w:tcW w:w="541" w:type="dxa"/>
                <w:vAlign w:val="bottom"/>
              </w:tcPr>
            </w:tcPrChange>
          </w:tcPr>
          <w:p w14:paraId="1CBE4CEB" w14:textId="2D12EE68" w:rsidR="00C87CFE" w:rsidRPr="00CD1347" w:rsidRDefault="00C87CFE" w:rsidP="00C87CFE">
            <w:pPr>
              <w:jc w:val="center"/>
              <w:rPr>
                <w:ins w:id="25970" w:author="Στάθης Καπ" w:date="2023-03-03T03:57:00Z"/>
                <w:rFonts w:cstheme="minorHAnsi"/>
                <w:sz w:val="16"/>
                <w:szCs w:val="16"/>
              </w:rPr>
            </w:pPr>
            <w:ins w:id="25971" w:author="Στάθης Καπ" w:date="2023-03-03T06:20:00Z">
              <w:r>
                <w:rPr>
                  <w:rFonts w:ascii="Calibri" w:hAnsi="Calibri" w:cs="Calibri"/>
                  <w:color w:val="000000"/>
                  <w:sz w:val="16"/>
                  <w:szCs w:val="16"/>
                </w:rPr>
                <w:t>0.221</w:t>
              </w:r>
            </w:ins>
          </w:p>
        </w:tc>
        <w:tc>
          <w:tcPr>
            <w:tcW w:w="589" w:type="dxa"/>
            <w:vAlign w:val="center"/>
            <w:tcPrChange w:id="25972" w:author="Στάθης Καπ" w:date="2023-03-03T06:26:00Z">
              <w:tcPr>
                <w:tcW w:w="589" w:type="dxa"/>
                <w:vAlign w:val="center"/>
              </w:tcPr>
            </w:tcPrChange>
          </w:tcPr>
          <w:p w14:paraId="4B9987D2" w14:textId="4A50DDE7" w:rsidR="00C87CFE" w:rsidRPr="00CD1347" w:rsidRDefault="00C87CFE" w:rsidP="00C87CFE">
            <w:pPr>
              <w:jc w:val="center"/>
              <w:rPr>
                <w:ins w:id="25973" w:author="Στάθης Καπ" w:date="2023-03-03T03:57:00Z"/>
                <w:rFonts w:cstheme="minorHAnsi"/>
                <w:sz w:val="16"/>
                <w:szCs w:val="16"/>
              </w:rPr>
            </w:pPr>
            <w:ins w:id="25974" w:author="Στάθης Καπ" w:date="2023-03-03T06:20:00Z">
              <w:r>
                <w:rPr>
                  <w:rFonts w:ascii="Calibri" w:hAnsi="Calibri" w:cstheme="minorHAnsi"/>
                  <w:color w:val="000000"/>
                  <w:sz w:val="16"/>
                  <w:szCs w:val="16"/>
                </w:rPr>
                <w:t>10.85</w:t>
              </w:r>
            </w:ins>
          </w:p>
        </w:tc>
        <w:tc>
          <w:tcPr>
            <w:tcW w:w="463" w:type="dxa"/>
            <w:vAlign w:val="center"/>
            <w:tcPrChange w:id="25975" w:author="Στάθης Καπ" w:date="2023-03-03T06:26:00Z">
              <w:tcPr>
                <w:tcW w:w="463" w:type="dxa"/>
                <w:vAlign w:val="bottom"/>
              </w:tcPr>
            </w:tcPrChange>
          </w:tcPr>
          <w:p w14:paraId="5BFC62D2" w14:textId="772B9EF9" w:rsidR="00C87CFE" w:rsidRPr="00CD1347" w:rsidRDefault="00C87CFE" w:rsidP="00C87CFE">
            <w:pPr>
              <w:jc w:val="center"/>
              <w:rPr>
                <w:ins w:id="25976" w:author="Στάθης Καπ" w:date="2023-03-03T03:57:00Z"/>
                <w:rFonts w:cstheme="minorHAnsi"/>
                <w:sz w:val="16"/>
                <w:szCs w:val="16"/>
              </w:rPr>
            </w:pPr>
            <w:ins w:id="25977" w:author="Στάθης Καπ" w:date="2023-03-03T06:20:00Z">
              <w:r>
                <w:rPr>
                  <w:rFonts w:ascii="Calibri" w:hAnsi="Calibri" w:cs="Calibri"/>
                  <w:color w:val="000000"/>
                  <w:sz w:val="16"/>
                  <w:szCs w:val="16"/>
                </w:rPr>
                <w:t>355</w:t>
              </w:r>
            </w:ins>
          </w:p>
        </w:tc>
        <w:tc>
          <w:tcPr>
            <w:tcW w:w="541" w:type="dxa"/>
            <w:vAlign w:val="center"/>
            <w:tcPrChange w:id="25978" w:author="Στάθης Καπ" w:date="2023-03-03T06:26:00Z">
              <w:tcPr>
                <w:tcW w:w="541" w:type="dxa"/>
                <w:vAlign w:val="bottom"/>
              </w:tcPr>
            </w:tcPrChange>
          </w:tcPr>
          <w:p w14:paraId="7C6802D4" w14:textId="196C1794" w:rsidR="00C87CFE" w:rsidRPr="00CD1347" w:rsidRDefault="00C87CFE" w:rsidP="00C87CFE">
            <w:pPr>
              <w:jc w:val="center"/>
              <w:rPr>
                <w:ins w:id="25979" w:author="Στάθης Καπ" w:date="2023-03-03T03:57:00Z"/>
                <w:rFonts w:cstheme="minorHAnsi"/>
                <w:sz w:val="16"/>
                <w:szCs w:val="16"/>
              </w:rPr>
            </w:pPr>
            <w:ins w:id="25980" w:author="Στάθης Καπ" w:date="2023-03-03T06:20:00Z">
              <w:r>
                <w:rPr>
                  <w:rFonts w:ascii="Calibri" w:hAnsi="Calibri" w:cs="Calibri"/>
                  <w:color w:val="000000"/>
                  <w:sz w:val="16"/>
                  <w:szCs w:val="16"/>
                </w:rPr>
                <w:t>0.242</w:t>
              </w:r>
            </w:ins>
          </w:p>
        </w:tc>
        <w:tc>
          <w:tcPr>
            <w:tcW w:w="589" w:type="dxa"/>
            <w:vAlign w:val="center"/>
            <w:tcPrChange w:id="25981" w:author="Στάθης Καπ" w:date="2023-03-03T06:26:00Z">
              <w:tcPr>
                <w:tcW w:w="589" w:type="dxa"/>
                <w:vAlign w:val="center"/>
              </w:tcPr>
            </w:tcPrChange>
          </w:tcPr>
          <w:p w14:paraId="3D41787A" w14:textId="62D141B6" w:rsidR="00C87CFE" w:rsidRPr="00CD1347" w:rsidRDefault="00C87CFE" w:rsidP="00C87CFE">
            <w:pPr>
              <w:jc w:val="center"/>
              <w:rPr>
                <w:ins w:id="25982" w:author="Στάθης Καπ" w:date="2023-03-03T03:57:00Z"/>
                <w:rFonts w:cstheme="minorHAnsi"/>
                <w:sz w:val="16"/>
                <w:szCs w:val="16"/>
              </w:rPr>
            </w:pPr>
            <w:ins w:id="25983"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259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5985" w:author="Στάθης Καπ" w:date="2023-03-03T03:57:00Z"/>
        </w:trPr>
        <w:tc>
          <w:tcPr>
            <w:tcW w:w="515" w:type="dxa"/>
            <w:tcBorders>
              <w:top w:val="nil"/>
              <w:bottom w:val="nil"/>
              <w:right w:val="single" w:sz="4" w:space="0" w:color="auto"/>
            </w:tcBorders>
            <w:shd w:val="clear" w:color="auto" w:fill="E7E6E6" w:themeFill="background2"/>
            <w:vAlign w:val="bottom"/>
            <w:tcPrChange w:id="25986" w:author="Στάθης Καπ" w:date="2023-03-03T06:26:00Z">
              <w:tcPr>
                <w:tcW w:w="515" w:type="dxa"/>
                <w:vAlign w:val="bottom"/>
              </w:tcPr>
            </w:tcPrChange>
          </w:tcPr>
          <w:p w14:paraId="07376D8F" w14:textId="335ABE7D" w:rsidR="00C87CFE" w:rsidRPr="00CD1347" w:rsidRDefault="00C87CFE" w:rsidP="00C87CFE">
            <w:pPr>
              <w:jc w:val="center"/>
              <w:rPr>
                <w:ins w:id="25987" w:author="Στάθης Καπ" w:date="2023-03-03T03:57:00Z"/>
                <w:sz w:val="16"/>
                <w:szCs w:val="16"/>
              </w:rPr>
            </w:pPr>
            <w:ins w:id="25988" w:author="Στάθης Καπ" w:date="2023-03-03T04:06:00Z">
              <w:r w:rsidRPr="00CD1347">
                <w:rPr>
                  <w:rFonts w:ascii="Calibri" w:hAnsi="Calibri" w:cs="Calibri"/>
                  <w:color w:val="000000"/>
                  <w:sz w:val="16"/>
                  <w:szCs w:val="16"/>
                  <w:rPrChange w:id="25989"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5990" w:author="Στάθης Καπ" w:date="2023-03-03T06:26:00Z">
              <w:tcPr>
                <w:tcW w:w="560" w:type="dxa"/>
              </w:tcPr>
            </w:tcPrChange>
          </w:tcPr>
          <w:p w14:paraId="7472AF55" w14:textId="7FECD191" w:rsidR="00C87CFE" w:rsidRPr="00CD1347" w:rsidRDefault="00C87CFE" w:rsidP="00C87CFE">
            <w:pPr>
              <w:jc w:val="center"/>
              <w:rPr>
                <w:ins w:id="25991" w:author="Στάθης Καπ" w:date="2023-03-03T03:57:00Z"/>
                <w:rFonts w:cstheme="minorHAnsi"/>
                <w:sz w:val="16"/>
                <w:szCs w:val="16"/>
              </w:rPr>
            </w:pPr>
            <w:ins w:id="25992" w:author="Στάθης Καπ" w:date="2023-03-03T06:20:00Z">
              <w:r>
                <w:rPr>
                  <w:rFonts w:ascii="Calibri" w:hAnsi="Calibri" w:cs="Calibri"/>
                  <w:color w:val="000000"/>
                  <w:sz w:val="16"/>
                  <w:szCs w:val="16"/>
                </w:rPr>
                <w:t>522</w:t>
              </w:r>
            </w:ins>
          </w:p>
        </w:tc>
        <w:tc>
          <w:tcPr>
            <w:tcW w:w="855" w:type="dxa"/>
            <w:vAlign w:val="center"/>
            <w:tcPrChange w:id="25993" w:author="Στάθης Καπ" w:date="2023-03-03T06:26:00Z">
              <w:tcPr>
                <w:tcW w:w="855" w:type="dxa"/>
              </w:tcPr>
            </w:tcPrChange>
          </w:tcPr>
          <w:p w14:paraId="6EBD4C68" w14:textId="5700D953" w:rsidR="00C87CFE" w:rsidRPr="00CD1347" w:rsidRDefault="00C87CFE" w:rsidP="00C87CFE">
            <w:pPr>
              <w:jc w:val="center"/>
              <w:rPr>
                <w:ins w:id="25994" w:author="Στάθης Καπ" w:date="2023-03-03T03:57:00Z"/>
                <w:rFonts w:cstheme="minorHAnsi"/>
                <w:sz w:val="16"/>
                <w:szCs w:val="16"/>
              </w:rPr>
            </w:pPr>
            <w:ins w:id="25995" w:author="Στάθης Καπ" w:date="2023-03-03T06:20:00Z">
              <w:r>
                <w:rPr>
                  <w:rFonts w:ascii="Calibri" w:hAnsi="Calibri" w:cs="Calibri"/>
                  <w:color w:val="000000"/>
                  <w:sz w:val="16"/>
                  <w:szCs w:val="16"/>
                </w:rPr>
                <w:t>513</w:t>
              </w:r>
            </w:ins>
          </w:p>
        </w:tc>
        <w:tc>
          <w:tcPr>
            <w:tcW w:w="544" w:type="dxa"/>
            <w:vAlign w:val="center"/>
            <w:tcPrChange w:id="25996" w:author="Στάθης Καπ" w:date="2023-03-03T06:26:00Z">
              <w:tcPr>
                <w:tcW w:w="544" w:type="dxa"/>
                <w:vAlign w:val="bottom"/>
              </w:tcPr>
            </w:tcPrChange>
          </w:tcPr>
          <w:p w14:paraId="6F292DC9" w14:textId="0E9B7F78" w:rsidR="00C87CFE" w:rsidRPr="00CD1347" w:rsidRDefault="00C87CFE" w:rsidP="00C87CFE">
            <w:pPr>
              <w:jc w:val="center"/>
              <w:rPr>
                <w:ins w:id="25997" w:author="Στάθης Καπ" w:date="2023-03-03T03:57:00Z"/>
                <w:rFonts w:cstheme="minorHAnsi"/>
                <w:sz w:val="16"/>
                <w:szCs w:val="16"/>
              </w:rPr>
            </w:pPr>
            <w:ins w:id="25998" w:author="Στάθης Καπ" w:date="2023-03-03T06:20:00Z">
              <w:r>
                <w:rPr>
                  <w:rFonts w:ascii="Calibri" w:hAnsi="Calibri" w:cs="Calibri"/>
                  <w:color w:val="000000"/>
                  <w:sz w:val="16"/>
                  <w:szCs w:val="16"/>
                </w:rPr>
                <w:t>468</w:t>
              </w:r>
            </w:ins>
          </w:p>
        </w:tc>
        <w:tc>
          <w:tcPr>
            <w:tcW w:w="621" w:type="dxa"/>
            <w:vAlign w:val="center"/>
            <w:tcPrChange w:id="25999" w:author="Στάθης Καπ" w:date="2023-03-03T06:26:00Z">
              <w:tcPr>
                <w:tcW w:w="621" w:type="dxa"/>
                <w:vAlign w:val="bottom"/>
              </w:tcPr>
            </w:tcPrChange>
          </w:tcPr>
          <w:p w14:paraId="19CE698A" w14:textId="0B225608" w:rsidR="00C87CFE" w:rsidRPr="00CD1347" w:rsidRDefault="00C87CFE" w:rsidP="00C87CFE">
            <w:pPr>
              <w:jc w:val="center"/>
              <w:rPr>
                <w:ins w:id="26000" w:author="Στάθης Καπ" w:date="2023-03-03T03:57:00Z"/>
                <w:rFonts w:cstheme="minorHAnsi"/>
                <w:sz w:val="16"/>
                <w:szCs w:val="16"/>
              </w:rPr>
            </w:pPr>
            <w:ins w:id="26001" w:author="Στάθης Καπ" w:date="2023-03-03T06:20:00Z">
              <w:r>
                <w:rPr>
                  <w:rFonts w:ascii="Calibri" w:hAnsi="Calibri" w:cs="Calibri"/>
                  <w:color w:val="000000"/>
                  <w:sz w:val="16"/>
                  <w:szCs w:val="16"/>
                </w:rPr>
                <w:t>0.358</w:t>
              </w:r>
            </w:ins>
          </w:p>
        </w:tc>
        <w:tc>
          <w:tcPr>
            <w:tcW w:w="669" w:type="dxa"/>
            <w:vAlign w:val="center"/>
            <w:tcPrChange w:id="26002" w:author="Στάθης Καπ" w:date="2023-03-03T06:26:00Z">
              <w:tcPr>
                <w:tcW w:w="669" w:type="dxa"/>
                <w:vAlign w:val="center"/>
              </w:tcPr>
            </w:tcPrChange>
          </w:tcPr>
          <w:p w14:paraId="1EB38DCE" w14:textId="3F4B20A3" w:rsidR="00C87CFE" w:rsidRPr="00CD1347" w:rsidRDefault="00C87CFE" w:rsidP="00C87CFE">
            <w:pPr>
              <w:jc w:val="center"/>
              <w:rPr>
                <w:ins w:id="26003" w:author="Στάθης Καπ" w:date="2023-03-03T03:57:00Z"/>
                <w:rFonts w:cstheme="minorHAnsi"/>
                <w:sz w:val="16"/>
                <w:szCs w:val="16"/>
              </w:rPr>
            </w:pPr>
            <w:ins w:id="26004" w:author="Στάθης Καπ" w:date="2023-03-03T06:20:00Z">
              <w:r>
                <w:rPr>
                  <w:rFonts w:ascii="Calibri" w:hAnsi="Calibri" w:cstheme="minorHAnsi"/>
                  <w:color w:val="000000"/>
                  <w:sz w:val="16"/>
                  <w:szCs w:val="16"/>
                </w:rPr>
                <w:t>10.34</w:t>
              </w:r>
            </w:ins>
          </w:p>
        </w:tc>
        <w:tc>
          <w:tcPr>
            <w:tcW w:w="543" w:type="dxa"/>
            <w:vAlign w:val="center"/>
            <w:tcPrChange w:id="26005" w:author="Στάθης Καπ" w:date="2023-03-03T06:26:00Z">
              <w:tcPr>
                <w:tcW w:w="543" w:type="dxa"/>
                <w:vAlign w:val="bottom"/>
              </w:tcPr>
            </w:tcPrChange>
          </w:tcPr>
          <w:p w14:paraId="6953D3ED" w14:textId="070DC94A" w:rsidR="00C87CFE" w:rsidRPr="00CD1347" w:rsidRDefault="00C87CFE" w:rsidP="00C87CFE">
            <w:pPr>
              <w:jc w:val="center"/>
              <w:rPr>
                <w:ins w:id="26006" w:author="Στάθης Καπ" w:date="2023-03-03T03:57:00Z"/>
                <w:rFonts w:cstheme="minorHAnsi"/>
                <w:sz w:val="16"/>
                <w:szCs w:val="16"/>
              </w:rPr>
            </w:pPr>
            <w:ins w:id="26007" w:author="Στάθης Καπ" w:date="2023-03-03T06:20:00Z">
              <w:r>
                <w:rPr>
                  <w:rFonts w:ascii="Calibri" w:hAnsi="Calibri" w:cs="Calibri"/>
                  <w:color w:val="000000"/>
                  <w:sz w:val="16"/>
                  <w:szCs w:val="16"/>
                </w:rPr>
                <w:t>439</w:t>
              </w:r>
            </w:ins>
          </w:p>
        </w:tc>
        <w:tc>
          <w:tcPr>
            <w:tcW w:w="621" w:type="dxa"/>
            <w:vAlign w:val="center"/>
            <w:tcPrChange w:id="26008" w:author="Στάθης Καπ" w:date="2023-03-03T06:26:00Z">
              <w:tcPr>
                <w:tcW w:w="621" w:type="dxa"/>
                <w:vAlign w:val="bottom"/>
              </w:tcPr>
            </w:tcPrChange>
          </w:tcPr>
          <w:p w14:paraId="4FF61EDC" w14:textId="2A266042" w:rsidR="00C87CFE" w:rsidRPr="00CD1347" w:rsidRDefault="00C87CFE" w:rsidP="00C87CFE">
            <w:pPr>
              <w:jc w:val="center"/>
              <w:rPr>
                <w:ins w:id="26009" w:author="Στάθης Καπ" w:date="2023-03-03T03:57:00Z"/>
                <w:rFonts w:cstheme="minorHAnsi"/>
                <w:sz w:val="16"/>
                <w:szCs w:val="16"/>
              </w:rPr>
            </w:pPr>
            <w:ins w:id="26010" w:author="Στάθης Καπ" w:date="2023-03-03T06:20:00Z">
              <w:r>
                <w:rPr>
                  <w:rFonts w:ascii="Calibri" w:hAnsi="Calibri" w:cs="Calibri"/>
                  <w:color w:val="000000"/>
                  <w:sz w:val="16"/>
                  <w:szCs w:val="16"/>
                </w:rPr>
                <w:t>0.239</w:t>
              </w:r>
            </w:ins>
          </w:p>
        </w:tc>
        <w:tc>
          <w:tcPr>
            <w:tcW w:w="669" w:type="dxa"/>
            <w:vAlign w:val="center"/>
            <w:tcPrChange w:id="26011" w:author="Στάθης Καπ" w:date="2023-03-03T06:26:00Z">
              <w:tcPr>
                <w:tcW w:w="669" w:type="dxa"/>
                <w:vAlign w:val="center"/>
              </w:tcPr>
            </w:tcPrChange>
          </w:tcPr>
          <w:p w14:paraId="300AD01D" w14:textId="1D478A69" w:rsidR="00C87CFE" w:rsidRPr="00CD1347" w:rsidRDefault="00C87CFE" w:rsidP="00C87CFE">
            <w:pPr>
              <w:jc w:val="center"/>
              <w:rPr>
                <w:ins w:id="26012" w:author="Στάθης Καπ" w:date="2023-03-03T03:57:00Z"/>
                <w:rFonts w:cstheme="minorHAnsi"/>
                <w:sz w:val="16"/>
                <w:szCs w:val="16"/>
              </w:rPr>
            </w:pPr>
            <w:ins w:id="26013" w:author="Στάθης Καπ" w:date="2023-03-03T06:20:00Z">
              <w:r>
                <w:rPr>
                  <w:rFonts w:ascii="Calibri" w:hAnsi="Calibri" w:cstheme="minorHAnsi"/>
                  <w:color w:val="000000"/>
                  <w:sz w:val="16"/>
                  <w:szCs w:val="16"/>
                </w:rPr>
                <w:t>6.2</w:t>
              </w:r>
            </w:ins>
          </w:p>
        </w:tc>
        <w:tc>
          <w:tcPr>
            <w:tcW w:w="508" w:type="dxa"/>
            <w:vAlign w:val="center"/>
            <w:tcPrChange w:id="26014" w:author="Στάθης Καπ" w:date="2023-03-03T06:26:00Z">
              <w:tcPr>
                <w:tcW w:w="508" w:type="dxa"/>
                <w:vAlign w:val="bottom"/>
              </w:tcPr>
            </w:tcPrChange>
          </w:tcPr>
          <w:p w14:paraId="29DEBB7C" w14:textId="7544A149" w:rsidR="00C87CFE" w:rsidRPr="00CD1347" w:rsidRDefault="00C87CFE" w:rsidP="00C87CFE">
            <w:pPr>
              <w:jc w:val="center"/>
              <w:rPr>
                <w:ins w:id="26015" w:author="Στάθης Καπ" w:date="2023-03-03T03:57:00Z"/>
                <w:rFonts w:cstheme="minorHAnsi"/>
                <w:sz w:val="16"/>
                <w:szCs w:val="16"/>
              </w:rPr>
            </w:pPr>
            <w:ins w:id="26016" w:author="Στάθης Καπ" w:date="2023-03-03T06:20:00Z">
              <w:r>
                <w:rPr>
                  <w:rFonts w:ascii="Calibri" w:hAnsi="Calibri" w:cs="Calibri"/>
                  <w:color w:val="000000"/>
                  <w:sz w:val="16"/>
                  <w:szCs w:val="16"/>
                </w:rPr>
                <w:t>400</w:t>
              </w:r>
            </w:ins>
          </w:p>
        </w:tc>
        <w:tc>
          <w:tcPr>
            <w:tcW w:w="541" w:type="dxa"/>
            <w:vAlign w:val="center"/>
            <w:tcPrChange w:id="26017" w:author="Στάθης Καπ" w:date="2023-03-03T06:26:00Z">
              <w:tcPr>
                <w:tcW w:w="541" w:type="dxa"/>
                <w:vAlign w:val="bottom"/>
              </w:tcPr>
            </w:tcPrChange>
          </w:tcPr>
          <w:p w14:paraId="60CB3A71" w14:textId="5E3158D5" w:rsidR="00C87CFE" w:rsidRPr="00CD1347" w:rsidRDefault="00C87CFE" w:rsidP="00C87CFE">
            <w:pPr>
              <w:jc w:val="center"/>
              <w:rPr>
                <w:ins w:id="26018" w:author="Στάθης Καπ" w:date="2023-03-03T03:57:00Z"/>
                <w:rFonts w:cstheme="minorHAnsi"/>
                <w:sz w:val="16"/>
                <w:szCs w:val="16"/>
              </w:rPr>
            </w:pPr>
            <w:ins w:id="26019" w:author="Στάθης Καπ" w:date="2023-03-03T06:20:00Z">
              <w:r>
                <w:rPr>
                  <w:rFonts w:ascii="Calibri" w:hAnsi="Calibri" w:cs="Calibri"/>
                  <w:color w:val="000000"/>
                  <w:sz w:val="16"/>
                  <w:szCs w:val="16"/>
                </w:rPr>
                <w:t>0.235</w:t>
              </w:r>
            </w:ins>
          </w:p>
        </w:tc>
        <w:tc>
          <w:tcPr>
            <w:tcW w:w="589" w:type="dxa"/>
            <w:vAlign w:val="center"/>
            <w:tcPrChange w:id="26020" w:author="Στάθης Καπ" w:date="2023-03-03T06:26:00Z">
              <w:tcPr>
                <w:tcW w:w="589" w:type="dxa"/>
                <w:vAlign w:val="center"/>
              </w:tcPr>
            </w:tcPrChange>
          </w:tcPr>
          <w:p w14:paraId="6F8DFC4E" w14:textId="2629BA99" w:rsidR="00C87CFE" w:rsidRPr="00CD1347" w:rsidRDefault="00C87CFE" w:rsidP="00C87CFE">
            <w:pPr>
              <w:jc w:val="center"/>
              <w:rPr>
                <w:ins w:id="26021" w:author="Στάθης Καπ" w:date="2023-03-03T03:57:00Z"/>
                <w:rFonts w:cstheme="minorHAnsi"/>
                <w:sz w:val="16"/>
                <w:szCs w:val="16"/>
              </w:rPr>
            </w:pPr>
            <w:ins w:id="26022" w:author="Στάθης Καπ" w:date="2023-03-03T06:20:00Z">
              <w:r>
                <w:rPr>
                  <w:rFonts w:ascii="Calibri" w:hAnsi="Calibri" w:cstheme="minorHAnsi"/>
                  <w:color w:val="000000"/>
                  <w:sz w:val="16"/>
                  <w:szCs w:val="16"/>
                </w:rPr>
                <w:t>14.53</w:t>
              </w:r>
            </w:ins>
          </w:p>
        </w:tc>
        <w:tc>
          <w:tcPr>
            <w:tcW w:w="463" w:type="dxa"/>
            <w:vAlign w:val="center"/>
            <w:tcPrChange w:id="26023" w:author="Στάθης Καπ" w:date="2023-03-03T06:26:00Z">
              <w:tcPr>
                <w:tcW w:w="463" w:type="dxa"/>
                <w:vAlign w:val="bottom"/>
              </w:tcPr>
            </w:tcPrChange>
          </w:tcPr>
          <w:p w14:paraId="351534D2" w14:textId="4E73FBAB" w:rsidR="00C87CFE" w:rsidRPr="00CD1347" w:rsidRDefault="00C87CFE" w:rsidP="00C87CFE">
            <w:pPr>
              <w:jc w:val="center"/>
              <w:rPr>
                <w:ins w:id="26024" w:author="Στάθης Καπ" w:date="2023-03-03T03:57:00Z"/>
                <w:rFonts w:cstheme="minorHAnsi"/>
                <w:sz w:val="16"/>
                <w:szCs w:val="16"/>
              </w:rPr>
            </w:pPr>
            <w:ins w:id="26025" w:author="Στάθης Καπ" w:date="2023-03-03T06:20:00Z">
              <w:r>
                <w:rPr>
                  <w:rFonts w:ascii="Calibri" w:hAnsi="Calibri" w:cs="Calibri"/>
                  <w:color w:val="000000"/>
                  <w:sz w:val="16"/>
                  <w:szCs w:val="16"/>
                </w:rPr>
                <w:t>414</w:t>
              </w:r>
            </w:ins>
          </w:p>
        </w:tc>
        <w:tc>
          <w:tcPr>
            <w:tcW w:w="541" w:type="dxa"/>
            <w:vAlign w:val="center"/>
            <w:tcPrChange w:id="26026" w:author="Στάθης Καπ" w:date="2023-03-03T06:26:00Z">
              <w:tcPr>
                <w:tcW w:w="541" w:type="dxa"/>
                <w:vAlign w:val="bottom"/>
              </w:tcPr>
            </w:tcPrChange>
          </w:tcPr>
          <w:p w14:paraId="09983921" w14:textId="2E8BDF81" w:rsidR="00C87CFE" w:rsidRPr="00CD1347" w:rsidRDefault="00C87CFE" w:rsidP="00C87CFE">
            <w:pPr>
              <w:jc w:val="center"/>
              <w:rPr>
                <w:ins w:id="26027" w:author="Στάθης Καπ" w:date="2023-03-03T03:57:00Z"/>
                <w:rFonts w:cstheme="minorHAnsi"/>
                <w:sz w:val="16"/>
                <w:szCs w:val="16"/>
              </w:rPr>
            </w:pPr>
            <w:ins w:id="26028" w:author="Στάθης Καπ" w:date="2023-03-03T06:20:00Z">
              <w:r>
                <w:rPr>
                  <w:rFonts w:ascii="Calibri" w:hAnsi="Calibri" w:cs="Calibri"/>
                  <w:color w:val="000000"/>
                  <w:sz w:val="16"/>
                  <w:szCs w:val="16"/>
                </w:rPr>
                <w:t>0.279</w:t>
              </w:r>
            </w:ins>
          </w:p>
        </w:tc>
        <w:tc>
          <w:tcPr>
            <w:tcW w:w="589" w:type="dxa"/>
            <w:vAlign w:val="center"/>
            <w:tcPrChange w:id="26029" w:author="Στάθης Καπ" w:date="2023-03-03T06:26:00Z">
              <w:tcPr>
                <w:tcW w:w="589" w:type="dxa"/>
                <w:vAlign w:val="center"/>
              </w:tcPr>
            </w:tcPrChange>
          </w:tcPr>
          <w:p w14:paraId="2FD45C7D" w14:textId="470A1C1F" w:rsidR="00C87CFE" w:rsidRPr="00CD1347" w:rsidRDefault="00C87CFE" w:rsidP="00C87CFE">
            <w:pPr>
              <w:jc w:val="center"/>
              <w:rPr>
                <w:ins w:id="26030" w:author="Στάθης Καπ" w:date="2023-03-03T03:57:00Z"/>
                <w:rFonts w:cstheme="minorHAnsi"/>
                <w:sz w:val="16"/>
                <w:szCs w:val="16"/>
              </w:rPr>
            </w:pPr>
            <w:ins w:id="26031"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260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033" w:author="Στάθης Καπ" w:date="2023-03-03T03:57:00Z"/>
        </w:trPr>
        <w:tc>
          <w:tcPr>
            <w:tcW w:w="515" w:type="dxa"/>
            <w:tcBorders>
              <w:top w:val="nil"/>
              <w:bottom w:val="nil"/>
              <w:right w:val="single" w:sz="4" w:space="0" w:color="auto"/>
            </w:tcBorders>
            <w:shd w:val="clear" w:color="auto" w:fill="E7E6E6" w:themeFill="background2"/>
            <w:vAlign w:val="bottom"/>
            <w:tcPrChange w:id="26034" w:author="Στάθης Καπ" w:date="2023-03-03T06:26:00Z">
              <w:tcPr>
                <w:tcW w:w="515" w:type="dxa"/>
                <w:vAlign w:val="bottom"/>
              </w:tcPr>
            </w:tcPrChange>
          </w:tcPr>
          <w:p w14:paraId="1D8F9A5C" w14:textId="157DE71F" w:rsidR="00C87CFE" w:rsidRPr="00CD1347" w:rsidRDefault="00C87CFE" w:rsidP="00C87CFE">
            <w:pPr>
              <w:jc w:val="center"/>
              <w:rPr>
                <w:ins w:id="26035" w:author="Στάθης Καπ" w:date="2023-03-03T03:57:00Z"/>
                <w:sz w:val="16"/>
                <w:szCs w:val="16"/>
              </w:rPr>
            </w:pPr>
            <w:ins w:id="26036" w:author="Στάθης Καπ" w:date="2023-03-03T04:06:00Z">
              <w:r w:rsidRPr="00CD1347">
                <w:rPr>
                  <w:rFonts w:ascii="Calibri" w:hAnsi="Calibri" w:cs="Calibri"/>
                  <w:color w:val="000000"/>
                  <w:sz w:val="16"/>
                  <w:szCs w:val="16"/>
                  <w:rPrChange w:id="26037"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6038" w:author="Στάθης Καπ" w:date="2023-03-03T06:26:00Z">
              <w:tcPr>
                <w:tcW w:w="560" w:type="dxa"/>
              </w:tcPr>
            </w:tcPrChange>
          </w:tcPr>
          <w:p w14:paraId="29216D67" w14:textId="2D9C56B1" w:rsidR="00C87CFE" w:rsidRPr="00CD1347" w:rsidRDefault="00C87CFE" w:rsidP="00C87CFE">
            <w:pPr>
              <w:jc w:val="center"/>
              <w:rPr>
                <w:ins w:id="26039" w:author="Στάθης Καπ" w:date="2023-03-03T03:57:00Z"/>
                <w:rFonts w:cstheme="minorHAnsi"/>
                <w:sz w:val="16"/>
                <w:szCs w:val="16"/>
              </w:rPr>
            </w:pPr>
            <w:ins w:id="26040" w:author="Στάθης Καπ" w:date="2023-03-03T06:20:00Z">
              <w:r>
                <w:rPr>
                  <w:rFonts w:ascii="Calibri" w:hAnsi="Calibri" w:cs="Calibri"/>
                  <w:color w:val="000000"/>
                  <w:sz w:val="16"/>
                  <w:szCs w:val="16"/>
                </w:rPr>
                <w:t>552</w:t>
              </w:r>
            </w:ins>
          </w:p>
        </w:tc>
        <w:tc>
          <w:tcPr>
            <w:tcW w:w="855" w:type="dxa"/>
            <w:vAlign w:val="center"/>
            <w:tcPrChange w:id="26041" w:author="Στάθης Καπ" w:date="2023-03-03T06:26:00Z">
              <w:tcPr>
                <w:tcW w:w="855" w:type="dxa"/>
              </w:tcPr>
            </w:tcPrChange>
          </w:tcPr>
          <w:p w14:paraId="026ECD52" w14:textId="35340462" w:rsidR="00C87CFE" w:rsidRPr="00CD1347" w:rsidRDefault="00C87CFE" w:rsidP="00C87CFE">
            <w:pPr>
              <w:jc w:val="center"/>
              <w:rPr>
                <w:ins w:id="26042" w:author="Στάθης Καπ" w:date="2023-03-03T03:57:00Z"/>
                <w:rFonts w:cstheme="minorHAnsi"/>
                <w:sz w:val="16"/>
                <w:szCs w:val="16"/>
              </w:rPr>
            </w:pPr>
            <w:ins w:id="26043" w:author="Στάθης Καπ" w:date="2023-03-03T06:20:00Z">
              <w:r>
                <w:rPr>
                  <w:rFonts w:ascii="Calibri" w:hAnsi="Calibri" w:cs="Calibri"/>
                  <w:color w:val="000000"/>
                  <w:sz w:val="16"/>
                  <w:szCs w:val="16"/>
                </w:rPr>
                <w:t>539</w:t>
              </w:r>
            </w:ins>
          </w:p>
        </w:tc>
        <w:tc>
          <w:tcPr>
            <w:tcW w:w="544" w:type="dxa"/>
            <w:vAlign w:val="center"/>
            <w:tcPrChange w:id="26044" w:author="Στάθης Καπ" w:date="2023-03-03T06:26:00Z">
              <w:tcPr>
                <w:tcW w:w="544" w:type="dxa"/>
                <w:vAlign w:val="bottom"/>
              </w:tcPr>
            </w:tcPrChange>
          </w:tcPr>
          <w:p w14:paraId="6FC763CB" w14:textId="2F5FF657" w:rsidR="00C87CFE" w:rsidRPr="00CD1347" w:rsidRDefault="00C87CFE" w:rsidP="00C87CFE">
            <w:pPr>
              <w:jc w:val="center"/>
              <w:rPr>
                <w:ins w:id="26045" w:author="Στάθης Καπ" w:date="2023-03-03T03:57:00Z"/>
                <w:rFonts w:cstheme="minorHAnsi"/>
                <w:sz w:val="16"/>
                <w:szCs w:val="16"/>
              </w:rPr>
            </w:pPr>
            <w:ins w:id="26046" w:author="Στάθης Καπ" w:date="2023-03-03T06:20:00Z">
              <w:r>
                <w:rPr>
                  <w:rFonts w:ascii="Calibri" w:hAnsi="Calibri" w:cs="Calibri"/>
                  <w:color w:val="000000"/>
                  <w:sz w:val="16"/>
                  <w:szCs w:val="16"/>
                </w:rPr>
                <w:t>506</w:t>
              </w:r>
            </w:ins>
          </w:p>
        </w:tc>
        <w:tc>
          <w:tcPr>
            <w:tcW w:w="621" w:type="dxa"/>
            <w:vAlign w:val="center"/>
            <w:tcPrChange w:id="26047" w:author="Στάθης Καπ" w:date="2023-03-03T06:26:00Z">
              <w:tcPr>
                <w:tcW w:w="621" w:type="dxa"/>
                <w:vAlign w:val="bottom"/>
              </w:tcPr>
            </w:tcPrChange>
          </w:tcPr>
          <w:p w14:paraId="4F4C5041" w14:textId="607560DA" w:rsidR="00C87CFE" w:rsidRPr="00CD1347" w:rsidRDefault="00C87CFE" w:rsidP="00C87CFE">
            <w:pPr>
              <w:jc w:val="center"/>
              <w:rPr>
                <w:ins w:id="26048" w:author="Στάθης Καπ" w:date="2023-03-03T03:57:00Z"/>
                <w:rFonts w:cstheme="minorHAnsi"/>
                <w:sz w:val="16"/>
                <w:szCs w:val="16"/>
              </w:rPr>
            </w:pPr>
            <w:ins w:id="26049" w:author="Στάθης Καπ" w:date="2023-03-03T06:20:00Z">
              <w:r>
                <w:rPr>
                  <w:rFonts w:ascii="Calibri" w:hAnsi="Calibri" w:cs="Calibri"/>
                  <w:color w:val="000000"/>
                  <w:sz w:val="16"/>
                  <w:szCs w:val="16"/>
                </w:rPr>
                <w:t>0.32</w:t>
              </w:r>
            </w:ins>
          </w:p>
        </w:tc>
        <w:tc>
          <w:tcPr>
            <w:tcW w:w="669" w:type="dxa"/>
            <w:vAlign w:val="center"/>
            <w:tcPrChange w:id="26050" w:author="Στάθης Καπ" w:date="2023-03-03T06:26:00Z">
              <w:tcPr>
                <w:tcW w:w="669" w:type="dxa"/>
                <w:vAlign w:val="center"/>
              </w:tcPr>
            </w:tcPrChange>
          </w:tcPr>
          <w:p w14:paraId="3DAFBD55" w14:textId="121170A7" w:rsidR="00C87CFE" w:rsidRPr="00CD1347" w:rsidRDefault="00C87CFE" w:rsidP="00C87CFE">
            <w:pPr>
              <w:jc w:val="center"/>
              <w:rPr>
                <w:ins w:id="26051" w:author="Στάθης Καπ" w:date="2023-03-03T03:57:00Z"/>
                <w:rFonts w:cstheme="minorHAnsi"/>
                <w:sz w:val="16"/>
                <w:szCs w:val="16"/>
              </w:rPr>
            </w:pPr>
            <w:ins w:id="26052" w:author="Στάθης Καπ" w:date="2023-03-03T06:20:00Z">
              <w:r>
                <w:rPr>
                  <w:rFonts w:ascii="Calibri" w:hAnsi="Calibri" w:cstheme="minorHAnsi"/>
                  <w:color w:val="000000"/>
                  <w:sz w:val="16"/>
                  <w:szCs w:val="16"/>
                </w:rPr>
                <w:t>8.33</w:t>
              </w:r>
            </w:ins>
          </w:p>
        </w:tc>
        <w:tc>
          <w:tcPr>
            <w:tcW w:w="543" w:type="dxa"/>
            <w:vAlign w:val="center"/>
            <w:tcPrChange w:id="26053" w:author="Στάθης Καπ" w:date="2023-03-03T06:26:00Z">
              <w:tcPr>
                <w:tcW w:w="543" w:type="dxa"/>
                <w:vAlign w:val="bottom"/>
              </w:tcPr>
            </w:tcPrChange>
          </w:tcPr>
          <w:p w14:paraId="19FF390D" w14:textId="306DA2FF" w:rsidR="00C87CFE" w:rsidRPr="00CD1347" w:rsidRDefault="00C87CFE" w:rsidP="00C87CFE">
            <w:pPr>
              <w:jc w:val="center"/>
              <w:rPr>
                <w:ins w:id="26054" w:author="Στάθης Καπ" w:date="2023-03-03T03:57:00Z"/>
                <w:rFonts w:cstheme="minorHAnsi"/>
                <w:sz w:val="16"/>
                <w:szCs w:val="16"/>
              </w:rPr>
            </w:pPr>
            <w:ins w:id="26055" w:author="Στάθης Καπ" w:date="2023-03-03T06:20:00Z">
              <w:r>
                <w:rPr>
                  <w:rFonts w:ascii="Calibri" w:hAnsi="Calibri" w:cs="Calibri"/>
                  <w:color w:val="000000"/>
                  <w:sz w:val="16"/>
                  <w:szCs w:val="16"/>
                </w:rPr>
                <w:t>470</w:t>
              </w:r>
            </w:ins>
          </w:p>
        </w:tc>
        <w:tc>
          <w:tcPr>
            <w:tcW w:w="621" w:type="dxa"/>
            <w:vAlign w:val="center"/>
            <w:tcPrChange w:id="26056" w:author="Στάθης Καπ" w:date="2023-03-03T06:26:00Z">
              <w:tcPr>
                <w:tcW w:w="621" w:type="dxa"/>
                <w:vAlign w:val="bottom"/>
              </w:tcPr>
            </w:tcPrChange>
          </w:tcPr>
          <w:p w14:paraId="6F3C7306" w14:textId="6130D03D" w:rsidR="00C87CFE" w:rsidRPr="00CD1347" w:rsidRDefault="00C87CFE" w:rsidP="00C87CFE">
            <w:pPr>
              <w:jc w:val="center"/>
              <w:rPr>
                <w:ins w:id="26057" w:author="Στάθης Καπ" w:date="2023-03-03T03:57:00Z"/>
                <w:rFonts w:cstheme="minorHAnsi"/>
                <w:sz w:val="16"/>
                <w:szCs w:val="16"/>
              </w:rPr>
            </w:pPr>
            <w:ins w:id="26058" w:author="Στάθης Καπ" w:date="2023-03-03T06:20:00Z">
              <w:r>
                <w:rPr>
                  <w:rFonts w:ascii="Calibri" w:hAnsi="Calibri" w:cs="Calibri"/>
                  <w:color w:val="000000"/>
                  <w:sz w:val="16"/>
                  <w:szCs w:val="16"/>
                </w:rPr>
                <w:t>0.249</w:t>
              </w:r>
            </w:ins>
          </w:p>
        </w:tc>
        <w:tc>
          <w:tcPr>
            <w:tcW w:w="669" w:type="dxa"/>
            <w:vAlign w:val="center"/>
            <w:tcPrChange w:id="26059" w:author="Στάθης Καπ" w:date="2023-03-03T06:26:00Z">
              <w:tcPr>
                <w:tcW w:w="669" w:type="dxa"/>
                <w:vAlign w:val="center"/>
              </w:tcPr>
            </w:tcPrChange>
          </w:tcPr>
          <w:p w14:paraId="7D159C12" w14:textId="28B19CFD" w:rsidR="00C87CFE" w:rsidRPr="00CD1347" w:rsidRDefault="00C87CFE" w:rsidP="00C87CFE">
            <w:pPr>
              <w:jc w:val="center"/>
              <w:rPr>
                <w:ins w:id="26060" w:author="Στάθης Καπ" w:date="2023-03-03T03:57:00Z"/>
                <w:rFonts w:cstheme="minorHAnsi"/>
                <w:sz w:val="16"/>
                <w:szCs w:val="16"/>
              </w:rPr>
            </w:pPr>
            <w:ins w:id="26061" w:author="Στάθης Καπ" w:date="2023-03-03T06:20:00Z">
              <w:r>
                <w:rPr>
                  <w:rFonts w:ascii="Calibri" w:hAnsi="Calibri" w:cstheme="minorHAnsi"/>
                  <w:color w:val="000000"/>
                  <w:sz w:val="16"/>
                  <w:szCs w:val="16"/>
                </w:rPr>
                <w:t>7.11</w:t>
              </w:r>
            </w:ins>
          </w:p>
        </w:tc>
        <w:tc>
          <w:tcPr>
            <w:tcW w:w="508" w:type="dxa"/>
            <w:vAlign w:val="center"/>
            <w:tcPrChange w:id="26062" w:author="Στάθης Καπ" w:date="2023-03-03T06:26:00Z">
              <w:tcPr>
                <w:tcW w:w="508" w:type="dxa"/>
                <w:vAlign w:val="bottom"/>
              </w:tcPr>
            </w:tcPrChange>
          </w:tcPr>
          <w:p w14:paraId="41115826" w14:textId="7815C501" w:rsidR="00C87CFE" w:rsidRPr="00CD1347" w:rsidRDefault="00C87CFE" w:rsidP="00C87CFE">
            <w:pPr>
              <w:jc w:val="center"/>
              <w:rPr>
                <w:ins w:id="26063" w:author="Στάθης Καπ" w:date="2023-03-03T03:57:00Z"/>
                <w:rFonts w:cstheme="minorHAnsi"/>
                <w:sz w:val="16"/>
                <w:szCs w:val="16"/>
              </w:rPr>
            </w:pPr>
            <w:ins w:id="26064" w:author="Στάθης Καπ" w:date="2023-03-03T06:20:00Z">
              <w:r>
                <w:rPr>
                  <w:rFonts w:ascii="Calibri" w:hAnsi="Calibri" w:cs="Calibri"/>
                  <w:color w:val="000000"/>
                  <w:sz w:val="16"/>
                  <w:szCs w:val="16"/>
                </w:rPr>
                <w:t>387</w:t>
              </w:r>
            </w:ins>
          </w:p>
        </w:tc>
        <w:tc>
          <w:tcPr>
            <w:tcW w:w="541" w:type="dxa"/>
            <w:vAlign w:val="center"/>
            <w:tcPrChange w:id="26065" w:author="Στάθης Καπ" w:date="2023-03-03T06:26:00Z">
              <w:tcPr>
                <w:tcW w:w="541" w:type="dxa"/>
                <w:vAlign w:val="bottom"/>
              </w:tcPr>
            </w:tcPrChange>
          </w:tcPr>
          <w:p w14:paraId="516F7C26" w14:textId="37137E7F" w:rsidR="00C87CFE" w:rsidRPr="00CD1347" w:rsidRDefault="00C87CFE" w:rsidP="00C87CFE">
            <w:pPr>
              <w:jc w:val="center"/>
              <w:rPr>
                <w:ins w:id="26066" w:author="Στάθης Καπ" w:date="2023-03-03T03:57:00Z"/>
                <w:rFonts w:cstheme="minorHAnsi"/>
                <w:sz w:val="16"/>
                <w:szCs w:val="16"/>
              </w:rPr>
            </w:pPr>
            <w:ins w:id="26067" w:author="Στάθης Καπ" w:date="2023-03-03T06:20:00Z">
              <w:r>
                <w:rPr>
                  <w:rFonts w:ascii="Calibri" w:hAnsi="Calibri" w:cs="Calibri"/>
                  <w:color w:val="000000"/>
                  <w:sz w:val="16"/>
                  <w:szCs w:val="16"/>
                </w:rPr>
                <w:t>0.279</w:t>
              </w:r>
            </w:ins>
          </w:p>
        </w:tc>
        <w:tc>
          <w:tcPr>
            <w:tcW w:w="589" w:type="dxa"/>
            <w:vAlign w:val="center"/>
            <w:tcPrChange w:id="26068" w:author="Στάθης Καπ" w:date="2023-03-03T06:26:00Z">
              <w:tcPr>
                <w:tcW w:w="589" w:type="dxa"/>
                <w:vAlign w:val="center"/>
              </w:tcPr>
            </w:tcPrChange>
          </w:tcPr>
          <w:p w14:paraId="3CFAAF8C" w14:textId="01E8B05F" w:rsidR="00C87CFE" w:rsidRPr="00CD1347" w:rsidRDefault="00C87CFE" w:rsidP="00C87CFE">
            <w:pPr>
              <w:jc w:val="center"/>
              <w:rPr>
                <w:ins w:id="26069" w:author="Στάθης Καπ" w:date="2023-03-03T03:57:00Z"/>
                <w:rFonts w:cstheme="minorHAnsi"/>
                <w:sz w:val="16"/>
                <w:szCs w:val="16"/>
              </w:rPr>
            </w:pPr>
            <w:ins w:id="26070" w:author="Στάθης Καπ" w:date="2023-03-03T06:20:00Z">
              <w:r>
                <w:rPr>
                  <w:rFonts w:ascii="Calibri" w:hAnsi="Calibri" w:cstheme="minorHAnsi"/>
                  <w:color w:val="000000"/>
                  <w:sz w:val="16"/>
                  <w:szCs w:val="16"/>
                </w:rPr>
                <w:t>23.52</w:t>
              </w:r>
            </w:ins>
          </w:p>
        </w:tc>
        <w:tc>
          <w:tcPr>
            <w:tcW w:w="463" w:type="dxa"/>
            <w:vAlign w:val="center"/>
            <w:tcPrChange w:id="26071" w:author="Στάθης Καπ" w:date="2023-03-03T06:26:00Z">
              <w:tcPr>
                <w:tcW w:w="463" w:type="dxa"/>
                <w:vAlign w:val="bottom"/>
              </w:tcPr>
            </w:tcPrChange>
          </w:tcPr>
          <w:p w14:paraId="782D5D5B" w14:textId="0DD855EC" w:rsidR="00C87CFE" w:rsidRPr="00CD1347" w:rsidRDefault="00C87CFE" w:rsidP="00C87CFE">
            <w:pPr>
              <w:jc w:val="center"/>
              <w:rPr>
                <w:ins w:id="26072" w:author="Στάθης Καπ" w:date="2023-03-03T03:57:00Z"/>
                <w:rFonts w:cstheme="minorHAnsi"/>
                <w:sz w:val="16"/>
                <w:szCs w:val="16"/>
              </w:rPr>
            </w:pPr>
            <w:ins w:id="26073" w:author="Στάθης Καπ" w:date="2023-03-03T06:20:00Z">
              <w:r>
                <w:rPr>
                  <w:rFonts w:ascii="Calibri" w:hAnsi="Calibri" w:cs="Calibri"/>
                  <w:color w:val="000000"/>
                  <w:sz w:val="16"/>
                  <w:szCs w:val="16"/>
                </w:rPr>
                <w:t>414</w:t>
              </w:r>
            </w:ins>
          </w:p>
        </w:tc>
        <w:tc>
          <w:tcPr>
            <w:tcW w:w="541" w:type="dxa"/>
            <w:vAlign w:val="center"/>
            <w:tcPrChange w:id="26074" w:author="Στάθης Καπ" w:date="2023-03-03T06:26:00Z">
              <w:tcPr>
                <w:tcW w:w="541" w:type="dxa"/>
                <w:vAlign w:val="bottom"/>
              </w:tcPr>
            </w:tcPrChange>
          </w:tcPr>
          <w:p w14:paraId="7F63618B" w14:textId="20EBB96D" w:rsidR="00C87CFE" w:rsidRPr="00CD1347" w:rsidRDefault="00C87CFE" w:rsidP="00C87CFE">
            <w:pPr>
              <w:jc w:val="center"/>
              <w:rPr>
                <w:ins w:id="26075" w:author="Στάθης Καπ" w:date="2023-03-03T03:57:00Z"/>
                <w:rFonts w:cstheme="minorHAnsi"/>
                <w:sz w:val="16"/>
                <w:szCs w:val="16"/>
              </w:rPr>
            </w:pPr>
            <w:ins w:id="26076" w:author="Στάθης Καπ" w:date="2023-03-03T06:20:00Z">
              <w:r>
                <w:rPr>
                  <w:rFonts w:ascii="Calibri" w:hAnsi="Calibri" w:cs="Calibri"/>
                  <w:color w:val="000000"/>
                  <w:sz w:val="16"/>
                  <w:szCs w:val="16"/>
                </w:rPr>
                <w:t>0.243</w:t>
              </w:r>
            </w:ins>
          </w:p>
        </w:tc>
        <w:tc>
          <w:tcPr>
            <w:tcW w:w="589" w:type="dxa"/>
            <w:vAlign w:val="center"/>
            <w:tcPrChange w:id="26077" w:author="Στάθης Καπ" w:date="2023-03-03T06:26:00Z">
              <w:tcPr>
                <w:tcW w:w="589" w:type="dxa"/>
                <w:vAlign w:val="center"/>
              </w:tcPr>
            </w:tcPrChange>
          </w:tcPr>
          <w:p w14:paraId="22A20A82" w14:textId="0E355169" w:rsidR="00C87CFE" w:rsidRPr="00CD1347" w:rsidRDefault="00C87CFE" w:rsidP="00C87CFE">
            <w:pPr>
              <w:jc w:val="center"/>
              <w:rPr>
                <w:ins w:id="26078" w:author="Στάθης Καπ" w:date="2023-03-03T03:57:00Z"/>
                <w:rFonts w:cstheme="minorHAnsi"/>
                <w:sz w:val="16"/>
                <w:szCs w:val="16"/>
              </w:rPr>
            </w:pPr>
            <w:ins w:id="26079"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260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081" w:author="Στάθης Καπ" w:date="2023-03-03T03:57:00Z"/>
        </w:trPr>
        <w:tc>
          <w:tcPr>
            <w:tcW w:w="515" w:type="dxa"/>
            <w:tcBorders>
              <w:top w:val="nil"/>
              <w:bottom w:val="nil"/>
              <w:right w:val="single" w:sz="4" w:space="0" w:color="auto"/>
            </w:tcBorders>
            <w:shd w:val="clear" w:color="auto" w:fill="E7E6E6" w:themeFill="background2"/>
            <w:vAlign w:val="bottom"/>
            <w:tcPrChange w:id="26082" w:author="Στάθης Καπ" w:date="2023-03-03T06:26:00Z">
              <w:tcPr>
                <w:tcW w:w="515" w:type="dxa"/>
                <w:vAlign w:val="bottom"/>
              </w:tcPr>
            </w:tcPrChange>
          </w:tcPr>
          <w:p w14:paraId="074DC3CA" w14:textId="13E9A25E" w:rsidR="00C87CFE" w:rsidRPr="00CD1347" w:rsidRDefault="00C87CFE" w:rsidP="00C87CFE">
            <w:pPr>
              <w:jc w:val="center"/>
              <w:rPr>
                <w:ins w:id="26083" w:author="Στάθης Καπ" w:date="2023-03-03T03:57:00Z"/>
                <w:sz w:val="16"/>
                <w:szCs w:val="16"/>
              </w:rPr>
            </w:pPr>
            <w:ins w:id="26084" w:author="Στάθης Καπ" w:date="2023-03-03T04:06:00Z">
              <w:r w:rsidRPr="00CD1347">
                <w:rPr>
                  <w:rFonts w:ascii="Calibri" w:hAnsi="Calibri" w:cs="Calibri"/>
                  <w:color w:val="000000"/>
                  <w:sz w:val="16"/>
                  <w:szCs w:val="16"/>
                  <w:rPrChange w:id="26085"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6086" w:author="Στάθης Καπ" w:date="2023-03-03T06:26:00Z">
              <w:tcPr>
                <w:tcW w:w="560" w:type="dxa"/>
              </w:tcPr>
            </w:tcPrChange>
          </w:tcPr>
          <w:p w14:paraId="4D5CC285" w14:textId="1E9A0896" w:rsidR="00C87CFE" w:rsidRPr="00CD1347" w:rsidRDefault="00C87CFE" w:rsidP="00C87CFE">
            <w:pPr>
              <w:jc w:val="center"/>
              <w:rPr>
                <w:ins w:id="26087" w:author="Στάθης Καπ" w:date="2023-03-03T03:57:00Z"/>
                <w:rFonts w:cstheme="minorHAnsi"/>
                <w:sz w:val="16"/>
                <w:szCs w:val="16"/>
              </w:rPr>
            </w:pPr>
            <w:ins w:id="26088" w:author="Στάθης Καπ" w:date="2023-03-03T06:20:00Z">
              <w:r>
                <w:rPr>
                  <w:rFonts w:ascii="Calibri" w:hAnsi="Calibri" w:cs="Calibri"/>
                  <w:color w:val="000000"/>
                  <w:sz w:val="16"/>
                  <w:szCs w:val="16"/>
                </w:rPr>
                <w:t>453</w:t>
              </w:r>
            </w:ins>
          </w:p>
        </w:tc>
        <w:tc>
          <w:tcPr>
            <w:tcW w:w="855" w:type="dxa"/>
            <w:vAlign w:val="center"/>
            <w:tcPrChange w:id="26089" w:author="Στάθης Καπ" w:date="2023-03-03T06:26:00Z">
              <w:tcPr>
                <w:tcW w:w="855" w:type="dxa"/>
              </w:tcPr>
            </w:tcPrChange>
          </w:tcPr>
          <w:p w14:paraId="7A9F539C" w14:textId="67BEAE69" w:rsidR="00C87CFE" w:rsidRPr="00CD1347" w:rsidRDefault="00C87CFE" w:rsidP="00C87CFE">
            <w:pPr>
              <w:jc w:val="center"/>
              <w:rPr>
                <w:ins w:id="26090" w:author="Στάθης Καπ" w:date="2023-03-03T03:57:00Z"/>
                <w:rFonts w:cstheme="minorHAnsi"/>
                <w:sz w:val="16"/>
                <w:szCs w:val="16"/>
              </w:rPr>
            </w:pPr>
            <w:ins w:id="26091" w:author="Στάθης Καπ" w:date="2023-03-03T06:20:00Z">
              <w:r>
                <w:rPr>
                  <w:rFonts w:ascii="Calibri" w:hAnsi="Calibri" w:cs="Calibri"/>
                  <w:color w:val="000000"/>
                  <w:sz w:val="16"/>
                  <w:szCs w:val="16"/>
                </w:rPr>
                <w:t>430</w:t>
              </w:r>
            </w:ins>
          </w:p>
        </w:tc>
        <w:tc>
          <w:tcPr>
            <w:tcW w:w="544" w:type="dxa"/>
            <w:vAlign w:val="center"/>
            <w:tcPrChange w:id="26092" w:author="Στάθης Καπ" w:date="2023-03-03T06:26:00Z">
              <w:tcPr>
                <w:tcW w:w="544" w:type="dxa"/>
                <w:vAlign w:val="bottom"/>
              </w:tcPr>
            </w:tcPrChange>
          </w:tcPr>
          <w:p w14:paraId="4D578C12" w14:textId="403E2FF4" w:rsidR="00C87CFE" w:rsidRPr="00CD1347" w:rsidRDefault="00C87CFE" w:rsidP="00C87CFE">
            <w:pPr>
              <w:jc w:val="center"/>
              <w:rPr>
                <w:ins w:id="26093" w:author="Στάθης Καπ" w:date="2023-03-03T03:57:00Z"/>
                <w:rFonts w:cstheme="minorHAnsi"/>
                <w:sz w:val="16"/>
                <w:szCs w:val="16"/>
              </w:rPr>
            </w:pPr>
            <w:ins w:id="26094" w:author="Στάθης Καπ" w:date="2023-03-03T06:20:00Z">
              <w:r>
                <w:rPr>
                  <w:rFonts w:ascii="Calibri" w:hAnsi="Calibri" w:cs="Calibri"/>
                  <w:color w:val="000000"/>
                  <w:sz w:val="16"/>
                  <w:szCs w:val="16"/>
                </w:rPr>
                <w:t>351</w:t>
              </w:r>
            </w:ins>
          </w:p>
        </w:tc>
        <w:tc>
          <w:tcPr>
            <w:tcW w:w="621" w:type="dxa"/>
            <w:vAlign w:val="center"/>
            <w:tcPrChange w:id="26095" w:author="Στάθης Καπ" w:date="2023-03-03T06:26:00Z">
              <w:tcPr>
                <w:tcW w:w="621" w:type="dxa"/>
                <w:vAlign w:val="bottom"/>
              </w:tcPr>
            </w:tcPrChange>
          </w:tcPr>
          <w:p w14:paraId="32A566E1" w14:textId="39216E37" w:rsidR="00C87CFE" w:rsidRPr="00CD1347" w:rsidRDefault="00C87CFE" w:rsidP="00C87CFE">
            <w:pPr>
              <w:jc w:val="center"/>
              <w:rPr>
                <w:ins w:id="26096" w:author="Στάθης Καπ" w:date="2023-03-03T03:57:00Z"/>
                <w:rFonts w:cstheme="minorHAnsi"/>
                <w:sz w:val="16"/>
                <w:szCs w:val="16"/>
              </w:rPr>
            </w:pPr>
            <w:ins w:id="26097" w:author="Στάθης Καπ" w:date="2023-03-03T06:20:00Z">
              <w:r>
                <w:rPr>
                  <w:rFonts w:ascii="Calibri" w:hAnsi="Calibri" w:cs="Calibri"/>
                  <w:color w:val="000000"/>
                  <w:sz w:val="16"/>
                  <w:szCs w:val="16"/>
                </w:rPr>
                <w:t>0.249</w:t>
              </w:r>
            </w:ins>
          </w:p>
        </w:tc>
        <w:tc>
          <w:tcPr>
            <w:tcW w:w="669" w:type="dxa"/>
            <w:vAlign w:val="center"/>
            <w:tcPrChange w:id="26098" w:author="Στάθης Καπ" w:date="2023-03-03T06:26:00Z">
              <w:tcPr>
                <w:tcW w:w="669" w:type="dxa"/>
                <w:vAlign w:val="center"/>
              </w:tcPr>
            </w:tcPrChange>
          </w:tcPr>
          <w:p w14:paraId="0E68A580" w14:textId="528DFE9C" w:rsidR="00C87CFE" w:rsidRPr="00CD1347" w:rsidRDefault="00C87CFE" w:rsidP="00C87CFE">
            <w:pPr>
              <w:jc w:val="center"/>
              <w:rPr>
                <w:ins w:id="26099" w:author="Στάθης Καπ" w:date="2023-03-03T03:57:00Z"/>
                <w:rFonts w:cstheme="minorHAnsi"/>
                <w:sz w:val="16"/>
                <w:szCs w:val="16"/>
              </w:rPr>
            </w:pPr>
            <w:ins w:id="26100" w:author="Στάθης Καπ" w:date="2023-03-03T06:20:00Z">
              <w:r>
                <w:rPr>
                  <w:rFonts w:ascii="Calibri" w:hAnsi="Calibri" w:cstheme="minorHAnsi"/>
                  <w:color w:val="000000"/>
                  <w:sz w:val="16"/>
                  <w:szCs w:val="16"/>
                </w:rPr>
                <w:t>22.52</w:t>
              </w:r>
            </w:ins>
          </w:p>
        </w:tc>
        <w:tc>
          <w:tcPr>
            <w:tcW w:w="543" w:type="dxa"/>
            <w:vAlign w:val="center"/>
            <w:tcPrChange w:id="26101" w:author="Στάθης Καπ" w:date="2023-03-03T06:26:00Z">
              <w:tcPr>
                <w:tcW w:w="543" w:type="dxa"/>
                <w:vAlign w:val="bottom"/>
              </w:tcPr>
            </w:tcPrChange>
          </w:tcPr>
          <w:p w14:paraId="5FA1D838" w14:textId="7F6978F3" w:rsidR="00C87CFE" w:rsidRPr="00CD1347" w:rsidRDefault="00C87CFE" w:rsidP="00C87CFE">
            <w:pPr>
              <w:jc w:val="center"/>
              <w:rPr>
                <w:ins w:id="26102" w:author="Στάθης Καπ" w:date="2023-03-03T03:57:00Z"/>
                <w:rFonts w:cstheme="minorHAnsi"/>
                <w:sz w:val="16"/>
                <w:szCs w:val="16"/>
              </w:rPr>
            </w:pPr>
            <w:ins w:id="26103" w:author="Στάθης Καπ" w:date="2023-03-03T06:20:00Z">
              <w:r>
                <w:rPr>
                  <w:rFonts w:ascii="Calibri" w:hAnsi="Calibri" w:cs="Calibri"/>
                  <w:color w:val="000000"/>
                  <w:sz w:val="16"/>
                  <w:szCs w:val="16"/>
                </w:rPr>
                <w:t>333</w:t>
              </w:r>
            </w:ins>
          </w:p>
        </w:tc>
        <w:tc>
          <w:tcPr>
            <w:tcW w:w="621" w:type="dxa"/>
            <w:vAlign w:val="center"/>
            <w:tcPrChange w:id="26104" w:author="Στάθης Καπ" w:date="2023-03-03T06:26:00Z">
              <w:tcPr>
                <w:tcW w:w="621" w:type="dxa"/>
                <w:vAlign w:val="bottom"/>
              </w:tcPr>
            </w:tcPrChange>
          </w:tcPr>
          <w:p w14:paraId="5EF0C970" w14:textId="3F924D50" w:rsidR="00C87CFE" w:rsidRPr="00CD1347" w:rsidRDefault="00C87CFE" w:rsidP="00C87CFE">
            <w:pPr>
              <w:jc w:val="center"/>
              <w:rPr>
                <w:ins w:id="26105" w:author="Στάθης Καπ" w:date="2023-03-03T03:57:00Z"/>
                <w:rFonts w:cstheme="minorHAnsi"/>
                <w:sz w:val="16"/>
                <w:szCs w:val="16"/>
              </w:rPr>
            </w:pPr>
            <w:ins w:id="26106" w:author="Στάθης Καπ" w:date="2023-03-03T06:20:00Z">
              <w:r>
                <w:rPr>
                  <w:rFonts w:ascii="Calibri" w:hAnsi="Calibri" w:cs="Calibri"/>
                  <w:color w:val="000000"/>
                  <w:sz w:val="16"/>
                  <w:szCs w:val="16"/>
                </w:rPr>
                <w:t>0.215</w:t>
              </w:r>
            </w:ins>
          </w:p>
        </w:tc>
        <w:tc>
          <w:tcPr>
            <w:tcW w:w="669" w:type="dxa"/>
            <w:vAlign w:val="center"/>
            <w:tcPrChange w:id="26107" w:author="Στάθης Καπ" w:date="2023-03-03T06:26:00Z">
              <w:tcPr>
                <w:tcW w:w="669" w:type="dxa"/>
                <w:vAlign w:val="center"/>
              </w:tcPr>
            </w:tcPrChange>
          </w:tcPr>
          <w:p w14:paraId="566CB982" w14:textId="6AACCA48" w:rsidR="00C87CFE" w:rsidRPr="00CD1347" w:rsidRDefault="00C87CFE" w:rsidP="00C87CFE">
            <w:pPr>
              <w:jc w:val="center"/>
              <w:rPr>
                <w:ins w:id="26108" w:author="Στάθης Καπ" w:date="2023-03-03T03:57:00Z"/>
                <w:rFonts w:cstheme="minorHAnsi"/>
                <w:sz w:val="16"/>
                <w:szCs w:val="16"/>
              </w:rPr>
            </w:pPr>
            <w:ins w:id="26109" w:author="Στάθης Καπ" w:date="2023-03-03T06:20:00Z">
              <w:r>
                <w:rPr>
                  <w:rFonts w:ascii="Calibri" w:hAnsi="Calibri" w:cstheme="minorHAnsi"/>
                  <w:color w:val="000000"/>
                  <w:sz w:val="16"/>
                  <w:szCs w:val="16"/>
                </w:rPr>
                <w:t>5.13</w:t>
              </w:r>
            </w:ins>
          </w:p>
        </w:tc>
        <w:tc>
          <w:tcPr>
            <w:tcW w:w="508" w:type="dxa"/>
            <w:vAlign w:val="center"/>
            <w:tcPrChange w:id="26110" w:author="Στάθης Καπ" w:date="2023-03-03T06:26:00Z">
              <w:tcPr>
                <w:tcW w:w="508" w:type="dxa"/>
                <w:vAlign w:val="bottom"/>
              </w:tcPr>
            </w:tcPrChange>
          </w:tcPr>
          <w:p w14:paraId="241598AE" w14:textId="7EB94E71" w:rsidR="00C87CFE" w:rsidRPr="00CD1347" w:rsidRDefault="00C87CFE" w:rsidP="00C87CFE">
            <w:pPr>
              <w:jc w:val="center"/>
              <w:rPr>
                <w:ins w:id="26111" w:author="Στάθης Καπ" w:date="2023-03-03T03:57:00Z"/>
                <w:rFonts w:cstheme="minorHAnsi"/>
                <w:sz w:val="16"/>
                <w:szCs w:val="16"/>
              </w:rPr>
            </w:pPr>
            <w:ins w:id="26112" w:author="Στάθης Καπ" w:date="2023-03-03T06:20:00Z">
              <w:r>
                <w:rPr>
                  <w:rFonts w:ascii="Calibri" w:hAnsi="Calibri" w:cs="Calibri"/>
                  <w:color w:val="000000"/>
                  <w:sz w:val="16"/>
                  <w:szCs w:val="16"/>
                </w:rPr>
                <w:t>329</w:t>
              </w:r>
            </w:ins>
          </w:p>
        </w:tc>
        <w:tc>
          <w:tcPr>
            <w:tcW w:w="541" w:type="dxa"/>
            <w:vAlign w:val="center"/>
            <w:tcPrChange w:id="26113" w:author="Στάθης Καπ" w:date="2023-03-03T06:26:00Z">
              <w:tcPr>
                <w:tcW w:w="541" w:type="dxa"/>
                <w:vAlign w:val="bottom"/>
              </w:tcPr>
            </w:tcPrChange>
          </w:tcPr>
          <w:p w14:paraId="6B8F06A0" w14:textId="6650F99D" w:rsidR="00C87CFE" w:rsidRPr="00CD1347" w:rsidRDefault="00C87CFE" w:rsidP="00C87CFE">
            <w:pPr>
              <w:jc w:val="center"/>
              <w:rPr>
                <w:ins w:id="26114" w:author="Στάθης Καπ" w:date="2023-03-03T03:57:00Z"/>
                <w:rFonts w:cstheme="minorHAnsi"/>
                <w:sz w:val="16"/>
                <w:szCs w:val="16"/>
              </w:rPr>
            </w:pPr>
            <w:ins w:id="26115" w:author="Στάθης Καπ" w:date="2023-03-03T06:20:00Z">
              <w:r>
                <w:rPr>
                  <w:rFonts w:ascii="Calibri" w:hAnsi="Calibri" w:cs="Calibri"/>
                  <w:color w:val="000000"/>
                  <w:sz w:val="16"/>
                  <w:szCs w:val="16"/>
                </w:rPr>
                <w:t>0.215</w:t>
              </w:r>
            </w:ins>
          </w:p>
        </w:tc>
        <w:tc>
          <w:tcPr>
            <w:tcW w:w="589" w:type="dxa"/>
            <w:vAlign w:val="center"/>
            <w:tcPrChange w:id="26116" w:author="Στάθης Καπ" w:date="2023-03-03T06:26:00Z">
              <w:tcPr>
                <w:tcW w:w="589" w:type="dxa"/>
                <w:vAlign w:val="center"/>
              </w:tcPr>
            </w:tcPrChange>
          </w:tcPr>
          <w:p w14:paraId="68FE29E6" w14:textId="4B84F02C" w:rsidR="00C87CFE" w:rsidRPr="00CD1347" w:rsidRDefault="00C87CFE" w:rsidP="00C87CFE">
            <w:pPr>
              <w:jc w:val="center"/>
              <w:rPr>
                <w:ins w:id="26117" w:author="Στάθης Καπ" w:date="2023-03-03T03:57:00Z"/>
                <w:rFonts w:cstheme="minorHAnsi"/>
                <w:sz w:val="16"/>
                <w:szCs w:val="16"/>
              </w:rPr>
            </w:pPr>
            <w:ins w:id="26118" w:author="Στάθης Καπ" w:date="2023-03-03T06:20:00Z">
              <w:r>
                <w:rPr>
                  <w:rFonts w:ascii="Calibri" w:hAnsi="Calibri" w:cstheme="minorHAnsi"/>
                  <w:color w:val="000000"/>
                  <w:sz w:val="16"/>
                  <w:szCs w:val="16"/>
                </w:rPr>
                <w:t>6.27</w:t>
              </w:r>
            </w:ins>
          </w:p>
        </w:tc>
        <w:tc>
          <w:tcPr>
            <w:tcW w:w="463" w:type="dxa"/>
            <w:vAlign w:val="center"/>
            <w:tcPrChange w:id="26119" w:author="Στάθης Καπ" w:date="2023-03-03T06:26:00Z">
              <w:tcPr>
                <w:tcW w:w="463" w:type="dxa"/>
                <w:vAlign w:val="bottom"/>
              </w:tcPr>
            </w:tcPrChange>
          </w:tcPr>
          <w:p w14:paraId="799A4D78" w14:textId="57B2095F" w:rsidR="00C87CFE" w:rsidRPr="00CD1347" w:rsidRDefault="00C87CFE" w:rsidP="00C87CFE">
            <w:pPr>
              <w:jc w:val="center"/>
              <w:rPr>
                <w:ins w:id="26120" w:author="Στάθης Καπ" w:date="2023-03-03T03:57:00Z"/>
                <w:rFonts w:cstheme="minorHAnsi"/>
                <w:sz w:val="16"/>
                <w:szCs w:val="16"/>
              </w:rPr>
            </w:pPr>
            <w:ins w:id="26121" w:author="Στάθης Καπ" w:date="2023-03-03T06:20:00Z">
              <w:r>
                <w:rPr>
                  <w:rFonts w:ascii="Calibri" w:hAnsi="Calibri" w:cs="Calibri"/>
                  <w:color w:val="000000"/>
                  <w:sz w:val="16"/>
                  <w:szCs w:val="16"/>
                </w:rPr>
                <w:t>320</w:t>
              </w:r>
            </w:ins>
          </w:p>
        </w:tc>
        <w:tc>
          <w:tcPr>
            <w:tcW w:w="541" w:type="dxa"/>
            <w:vAlign w:val="center"/>
            <w:tcPrChange w:id="26122" w:author="Στάθης Καπ" w:date="2023-03-03T06:26:00Z">
              <w:tcPr>
                <w:tcW w:w="541" w:type="dxa"/>
                <w:vAlign w:val="bottom"/>
              </w:tcPr>
            </w:tcPrChange>
          </w:tcPr>
          <w:p w14:paraId="2F9AEA88" w14:textId="7C5B5516" w:rsidR="00C87CFE" w:rsidRPr="00CD1347" w:rsidRDefault="00C87CFE" w:rsidP="00C87CFE">
            <w:pPr>
              <w:jc w:val="center"/>
              <w:rPr>
                <w:ins w:id="26123" w:author="Στάθης Καπ" w:date="2023-03-03T03:57:00Z"/>
                <w:rFonts w:cstheme="minorHAnsi"/>
                <w:sz w:val="16"/>
                <w:szCs w:val="16"/>
              </w:rPr>
            </w:pPr>
            <w:ins w:id="26124" w:author="Στάθης Καπ" w:date="2023-03-03T06:20:00Z">
              <w:r>
                <w:rPr>
                  <w:rFonts w:ascii="Calibri" w:hAnsi="Calibri" w:cs="Calibri"/>
                  <w:color w:val="000000"/>
                  <w:sz w:val="16"/>
                  <w:szCs w:val="16"/>
                </w:rPr>
                <w:t>0.224</w:t>
              </w:r>
            </w:ins>
          </w:p>
        </w:tc>
        <w:tc>
          <w:tcPr>
            <w:tcW w:w="589" w:type="dxa"/>
            <w:vAlign w:val="center"/>
            <w:tcPrChange w:id="26125" w:author="Στάθης Καπ" w:date="2023-03-03T06:26:00Z">
              <w:tcPr>
                <w:tcW w:w="589" w:type="dxa"/>
                <w:vAlign w:val="center"/>
              </w:tcPr>
            </w:tcPrChange>
          </w:tcPr>
          <w:p w14:paraId="652439A6" w14:textId="56DC318A" w:rsidR="00C87CFE" w:rsidRPr="00CD1347" w:rsidRDefault="00C87CFE" w:rsidP="00C87CFE">
            <w:pPr>
              <w:jc w:val="center"/>
              <w:rPr>
                <w:ins w:id="26126" w:author="Στάθης Καπ" w:date="2023-03-03T03:57:00Z"/>
                <w:rFonts w:cstheme="minorHAnsi"/>
                <w:sz w:val="16"/>
                <w:szCs w:val="16"/>
              </w:rPr>
            </w:pPr>
            <w:ins w:id="26127"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261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129" w:author="Στάθης Καπ" w:date="2023-03-03T03:57:00Z"/>
        </w:trPr>
        <w:tc>
          <w:tcPr>
            <w:tcW w:w="515" w:type="dxa"/>
            <w:tcBorders>
              <w:top w:val="nil"/>
              <w:bottom w:val="nil"/>
              <w:right w:val="single" w:sz="4" w:space="0" w:color="auto"/>
            </w:tcBorders>
            <w:shd w:val="clear" w:color="auto" w:fill="E7E6E6" w:themeFill="background2"/>
            <w:vAlign w:val="bottom"/>
            <w:tcPrChange w:id="26130" w:author="Στάθης Καπ" w:date="2023-03-03T06:26:00Z">
              <w:tcPr>
                <w:tcW w:w="515" w:type="dxa"/>
                <w:vAlign w:val="bottom"/>
              </w:tcPr>
            </w:tcPrChange>
          </w:tcPr>
          <w:p w14:paraId="404D4B96" w14:textId="21511924" w:rsidR="00C87CFE" w:rsidRPr="00CD1347" w:rsidRDefault="00C87CFE" w:rsidP="00C87CFE">
            <w:pPr>
              <w:jc w:val="center"/>
              <w:rPr>
                <w:ins w:id="26131" w:author="Στάθης Καπ" w:date="2023-03-03T03:57:00Z"/>
                <w:sz w:val="16"/>
                <w:szCs w:val="16"/>
              </w:rPr>
            </w:pPr>
            <w:ins w:id="26132" w:author="Στάθης Καπ" w:date="2023-03-03T04:06:00Z">
              <w:r w:rsidRPr="00CD1347">
                <w:rPr>
                  <w:rFonts w:ascii="Calibri" w:hAnsi="Calibri" w:cs="Calibri"/>
                  <w:color w:val="000000"/>
                  <w:sz w:val="16"/>
                  <w:szCs w:val="16"/>
                  <w:rPrChange w:id="26133"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6134" w:author="Στάθης Καπ" w:date="2023-03-03T06:26:00Z">
              <w:tcPr>
                <w:tcW w:w="560" w:type="dxa"/>
              </w:tcPr>
            </w:tcPrChange>
          </w:tcPr>
          <w:p w14:paraId="70599C18" w14:textId="4456D0A9" w:rsidR="00C87CFE" w:rsidRPr="00CD1347" w:rsidRDefault="00C87CFE" w:rsidP="00C87CFE">
            <w:pPr>
              <w:jc w:val="center"/>
              <w:rPr>
                <w:ins w:id="26135" w:author="Στάθης Καπ" w:date="2023-03-03T03:57:00Z"/>
                <w:rFonts w:cstheme="minorHAnsi"/>
                <w:sz w:val="16"/>
                <w:szCs w:val="16"/>
              </w:rPr>
            </w:pPr>
            <w:ins w:id="26136" w:author="Στάθης Καπ" w:date="2023-03-03T06:20:00Z">
              <w:r>
                <w:rPr>
                  <w:rFonts w:ascii="Calibri" w:hAnsi="Calibri" w:cs="Calibri"/>
                  <w:color w:val="000000"/>
                  <w:sz w:val="16"/>
                  <w:szCs w:val="16"/>
                </w:rPr>
                <w:t>529</w:t>
              </w:r>
            </w:ins>
          </w:p>
        </w:tc>
        <w:tc>
          <w:tcPr>
            <w:tcW w:w="855" w:type="dxa"/>
            <w:vAlign w:val="center"/>
            <w:tcPrChange w:id="26137" w:author="Στάθης Καπ" w:date="2023-03-03T06:26:00Z">
              <w:tcPr>
                <w:tcW w:w="855" w:type="dxa"/>
              </w:tcPr>
            </w:tcPrChange>
          </w:tcPr>
          <w:p w14:paraId="38C6466C" w14:textId="13416E20" w:rsidR="00C87CFE" w:rsidRPr="00CD1347" w:rsidRDefault="00C87CFE" w:rsidP="00C87CFE">
            <w:pPr>
              <w:jc w:val="center"/>
              <w:rPr>
                <w:ins w:id="26138" w:author="Στάθης Καπ" w:date="2023-03-03T03:57:00Z"/>
                <w:rFonts w:cstheme="minorHAnsi"/>
                <w:sz w:val="16"/>
                <w:szCs w:val="16"/>
              </w:rPr>
            </w:pPr>
            <w:ins w:id="26139" w:author="Στάθης Καπ" w:date="2023-03-03T06:20:00Z">
              <w:r>
                <w:rPr>
                  <w:rFonts w:ascii="Calibri" w:hAnsi="Calibri" w:cs="Calibri"/>
                  <w:color w:val="000000"/>
                  <w:sz w:val="16"/>
                  <w:szCs w:val="16"/>
                </w:rPr>
                <w:t>529</w:t>
              </w:r>
            </w:ins>
          </w:p>
        </w:tc>
        <w:tc>
          <w:tcPr>
            <w:tcW w:w="544" w:type="dxa"/>
            <w:vAlign w:val="center"/>
            <w:tcPrChange w:id="26140" w:author="Στάθης Καπ" w:date="2023-03-03T06:26:00Z">
              <w:tcPr>
                <w:tcW w:w="544" w:type="dxa"/>
                <w:vAlign w:val="bottom"/>
              </w:tcPr>
            </w:tcPrChange>
          </w:tcPr>
          <w:p w14:paraId="298860E5" w14:textId="0A1FDDFF" w:rsidR="00C87CFE" w:rsidRPr="00CD1347" w:rsidRDefault="00C87CFE" w:rsidP="00C87CFE">
            <w:pPr>
              <w:jc w:val="center"/>
              <w:rPr>
                <w:ins w:id="26141" w:author="Στάθης Καπ" w:date="2023-03-03T03:57:00Z"/>
                <w:rFonts w:cstheme="minorHAnsi"/>
                <w:sz w:val="16"/>
                <w:szCs w:val="16"/>
              </w:rPr>
            </w:pPr>
            <w:ins w:id="26142" w:author="Στάθης Καπ" w:date="2023-03-03T06:20:00Z">
              <w:r>
                <w:rPr>
                  <w:rFonts w:ascii="Calibri" w:hAnsi="Calibri" w:cs="Calibri"/>
                  <w:color w:val="000000"/>
                  <w:sz w:val="16"/>
                  <w:szCs w:val="16"/>
                </w:rPr>
                <w:t>438</w:t>
              </w:r>
            </w:ins>
          </w:p>
        </w:tc>
        <w:tc>
          <w:tcPr>
            <w:tcW w:w="621" w:type="dxa"/>
            <w:vAlign w:val="center"/>
            <w:tcPrChange w:id="26143" w:author="Στάθης Καπ" w:date="2023-03-03T06:26:00Z">
              <w:tcPr>
                <w:tcW w:w="621" w:type="dxa"/>
                <w:vAlign w:val="bottom"/>
              </w:tcPr>
            </w:tcPrChange>
          </w:tcPr>
          <w:p w14:paraId="6FFA0BDA" w14:textId="69231E11" w:rsidR="00C87CFE" w:rsidRPr="00CD1347" w:rsidRDefault="00C87CFE" w:rsidP="00C87CFE">
            <w:pPr>
              <w:jc w:val="center"/>
              <w:rPr>
                <w:ins w:id="26144" w:author="Στάθης Καπ" w:date="2023-03-03T03:57:00Z"/>
                <w:rFonts w:cstheme="minorHAnsi"/>
                <w:sz w:val="16"/>
                <w:szCs w:val="16"/>
              </w:rPr>
            </w:pPr>
            <w:ins w:id="26145" w:author="Στάθης Καπ" w:date="2023-03-03T06:20:00Z">
              <w:r>
                <w:rPr>
                  <w:rFonts w:ascii="Calibri" w:hAnsi="Calibri" w:cs="Calibri"/>
                  <w:color w:val="000000"/>
                  <w:sz w:val="16"/>
                  <w:szCs w:val="16"/>
                </w:rPr>
                <w:t>0.29</w:t>
              </w:r>
            </w:ins>
          </w:p>
        </w:tc>
        <w:tc>
          <w:tcPr>
            <w:tcW w:w="669" w:type="dxa"/>
            <w:vAlign w:val="center"/>
            <w:tcPrChange w:id="26146" w:author="Στάθης Καπ" w:date="2023-03-03T06:26:00Z">
              <w:tcPr>
                <w:tcW w:w="669" w:type="dxa"/>
                <w:vAlign w:val="center"/>
              </w:tcPr>
            </w:tcPrChange>
          </w:tcPr>
          <w:p w14:paraId="66A5A227" w14:textId="03454F77" w:rsidR="00C87CFE" w:rsidRPr="00CD1347" w:rsidRDefault="00C87CFE" w:rsidP="00C87CFE">
            <w:pPr>
              <w:jc w:val="center"/>
              <w:rPr>
                <w:ins w:id="26147" w:author="Στάθης Καπ" w:date="2023-03-03T03:57:00Z"/>
                <w:rFonts w:cstheme="minorHAnsi"/>
                <w:sz w:val="16"/>
                <w:szCs w:val="16"/>
              </w:rPr>
            </w:pPr>
            <w:ins w:id="26148" w:author="Στάθης Καπ" w:date="2023-03-03T06:20:00Z">
              <w:r>
                <w:rPr>
                  <w:rFonts w:ascii="Calibri" w:hAnsi="Calibri" w:cstheme="minorHAnsi"/>
                  <w:color w:val="000000"/>
                  <w:sz w:val="16"/>
                  <w:szCs w:val="16"/>
                </w:rPr>
                <w:t>17.2</w:t>
              </w:r>
            </w:ins>
          </w:p>
        </w:tc>
        <w:tc>
          <w:tcPr>
            <w:tcW w:w="543" w:type="dxa"/>
            <w:vAlign w:val="center"/>
            <w:tcPrChange w:id="26149" w:author="Στάθης Καπ" w:date="2023-03-03T06:26:00Z">
              <w:tcPr>
                <w:tcW w:w="543" w:type="dxa"/>
                <w:vAlign w:val="bottom"/>
              </w:tcPr>
            </w:tcPrChange>
          </w:tcPr>
          <w:p w14:paraId="7B4AAB06" w14:textId="2BFF36FD" w:rsidR="00C87CFE" w:rsidRPr="00CD1347" w:rsidRDefault="00C87CFE" w:rsidP="00C87CFE">
            <w:pPr>
              <w:jc w:val="center"/>
              <w:rPr>
                <w:ins w:id="26150" w:author="Στάθης Καπ" w:date="2023-03-03T03:57:00Z"/>
                <w:rFonts w:cstheme="minorHAnsi"/>
                <w:sz w:val="16"/>
                <w:szCs w:val="16"/>
              </w:rPr>
            </w:pPr>
            <w:ins w:id="26151" w:author="Στάθης Καπ" w:date="2023-03-03T06:20:00Z">
              <w:r>
                <w:rPr>
                  <w:rFonts w:ascii="Calibri" w:hAnsi="Calibri" w:cs="Calibri"/>
                  <w:color w:val="000000"/>
                  <w:sz w:val="16"/>
                  <w:szCs w:val="16"/>
                </w:rPr>
                <w:t>444</w:t>
              </w:r>
            </w:ins>
          </w:p>
        </w:tc>
        <w:tc>
          <w:tcPr>
            <w:tcW w:w="621" w:type="dxa"/>
            <w:vAlign w:val="center"/>
            <w:tcPrChange w:id="26152" w:author="Στάθης Καπ" w:date="2023-03-03T06:26:00Z">
              <w:tcPr>
                <w:tcW w:w="621" w:type="dxa"/>
                <w:vAlign w:val="bottom"/>
              </w:tcPr>
            </w:tcPrChange>
          </w:tcPr>
          <w:p w14:paraId="7A9004DB" w14:textId="4456253C" w:rsidR="00C87CFE" w:rsidRPr="00CD1347" w:rsidRDefault="00C87CFE" w:rsidP="00C87CFE">
            <w:pPr>
              <w:jc w:val="center"/>
              <w:rPr>
                <w:ins w:id="26153" w:author="Στάθης Καπ" w:date="2023-03-03T03:57:00Z"/>
                <w:rFonts w:cstheme="minorHAnsi"/>
                <w:sz w:val="16"/>
                <w:szCs w:val="16"/>
              </w:rPr>
            </w:pPr>
            <w:ins w:id="26154" w:author="Στάθης Καπ" w:date="2023-03-03T06:20:00Z">
              <w:r>
                <w:rPr>
                  <w:rFonts w:ascii="Calibri" w:hAnsi="Calibri" w:cs="Calibri"/>
                  <w:color w:val="000000"/>
                  <w:sz w:val="16"/>
                  <w:szCs w:val="16"/>
                </w:rPr>
                <w:t>0.256</w:t>
              </w:r>
            </w:ins>
          </w:p>
        </w:tc>
        <w:tc>
          <w:tcPr>
            <w:tcW w:w="669" w:type="dxa"/>
            <w:vAlign w:val="center"/>
            <w:tcPrChange w:id="26155" w:author="Στάθης Καπ" w:date="2023-03-03T06:26:00Z">
              <w:tcPr>
                <w:tcW w:w="669" w:type="dxa"/>
                <w:vAlign w:val="center"/>
              </w:tcPr>
            </w:tcPrChange>
          </w:tcPr>
          <w:p w14:paraId="0217332F" w14:textId="37DF46D7" w:rsidR="00C87CFE" w:rsidRPr="00CD1347" w:rsidRDefault="00C87CFE" w:rsidP="00C87CFE">
            <w:pPr>
              <w:jc w:val="center"/>
              <w:rPr>
                <w:ins w:id="26156" w:author="Στάθης Καπ" w:date="2023-03-03T03:57:00Z"/>
                <w:rFonts w:cstheme="minorHAnsi"/>
                <w:sz w:val="16"/>
                <w:szCs w:val="16"/>
              </w:rPr>
            </w:pPr>
            <w:ins w:id="26157" w:author="Στάθης Καπ" w:date="2023-03-03T06:20:00Z">
              <w:r>
                <w:rPr>
                  <w:rFonts w:ascii="Calibri" w:hAnsi="Calibri" w:cstheme="minorHAnsi"/>
                  <w:color w:val="000000"/>
                  <w:sz w:val="16"/>
                  <w:szCs w:val="16"/>
                </w:rPr>
                <w:t>-1.37</w:t>
              </w:r>
            </w:ins>
          </w:p>
        </w:tc>
        <w:tc>
          <w:tcPr>
            <w:tcW w:w="508" w:type="dxa"/>
            <w:vAlign w:val="center"/>
            <w:tcPrChange w:id="26158" w:author="Στάθης Καπ" w:date="2023-03-03T06:26:00Z">
              <w:tcPr>
                <w:tcW w:w="508" w:type="dxa"/>
                <w:vAlign w:val="bottom"/>
              </w:tcPr>
            </w:tcPrChange>
          </w:tcPr>
          <w:p w14:paraId="4F133BA9" w14:textId="16C7FE7B" w:rsidR="00C87CFE" w:rsidRPr="00CD1347" w:rsidRDefault="00C87CFE" w:rsidP="00C87CFE">
            <w:pPr>
              <w:jc w:val="center"/>
              <w:rPr>
                <w:ins w:id="26159" w:author="Στάθης Καπ" w:date="2023-03-03T03:57:00Z"/>
                <w:rFonts w:cstheme="minorHAnsi"/>
                <w:sz w:val="16"/>
                <w:szCs w:val="16"/>
              </w:rPr>
            </w:pPr>
            <w:ins w:id="26160" w:author="Στάθης Καπ" w:date="2023-03-03T06:20:00Z">
              <w:r>
                <w:rPr>
                  <w:rFonts w:ascii="Calibri" w:hAnsi="Calibri" w:cs="Calibri"/>
                  <w:color w:val="000000"/>
                  <w:sz w:val="16"/>
                  <w:szCs w:val="16"/>
                </w:rPr>
                <w:t>416</w:t>
              </w:r>
            </w:ins>
          </w:p>
        </w:tc>
        <w:tc>
          <w:tcPr>
            <w:tcW w:w="541" w:type="dxa"/>
            <w:vAlign w:val="center"/>
            <w:tcPrChange w:id="26161" w:author="Στάθης Καπ" w:date="2023-03-03T06:26:00Z">
              <w:tcPr>
                <w:tcW w:w="541" w:type="dxa"/>
                <w:vAlign w:val="bottom"/>
              </w:tcPr>
            </w:tcPrChange>
          </w:tcPr>
          <w:p w14:paraId="2FE494F8" w14:textId="22A3FFEB" w:rsidR="00C87CFE" w:rsidRPr="00CD1347" w:rsidRDefault="00C87CFE" w:rsidP="00C87CFE">
            <w:pPr>
              <w:jc w:val="center"/>
              <w:rPr>
                <w:ins w:id="26162" w:author="Στάθης Καπ" w:date="2023-03-03T03:57:00Z"/>
                <w:rFonts w:cstheme="minorHAnsi"/>
                <w:sz w:val="16"/>
                <w:szCs w:val="16"/>
              </w:rPr>
            </w:pPr>
            <w:ins w:id="26163" w:author="Στάθης Καπ" w:date="2023-03-03T06:20:00Z">
              <w:r>
                <w:rPr>
                  <w:rFonts w:ascii="Calibri" w:hAnsi="Calibri" w:cs="Calibri"/>
                  <w:color w:val="000000"/>
                  <w:sz w:val="16"/>
                  <w:szCs w:val="16"/>
                </w:rPr>
                <w:t>0.242</w:t>
              </w:r>
            </w:ins>
          </w:p>
        </w:tc>
        <w:tc>
          <w:tcPr>
            <w:tcW w:w="589" w:type="dxa"/>
            <w:vAlign w:val="center"/>
            <w:tcPrChange w:id="26164" w:author="Στάθης Καπ" w:date="2023-03-03T06:26:00Z">
              <w:tcPr>
                <w:tcW w:w="589" w:type="dxa"/>
                <w:vAlign w:val="center"/>
              </w:tcPr>
            </w:tcPrChange>
          </w:tcPr>
          <w:p w14:paraId="6F33BF04" w14:textId="089DA228" w:rsidR="00C87CFE" w:rsidRPr="00CD1347" w:rsidRDefault="00C87CFE" w:rsidP="00C87CFE">
            <w:pPr>
              <w:jc w:val="center"/>
              <w:rPr>
                <w:ins w:id="26165" w:author="Στάθης Καπ" w:date="2023-03-03T03:57:00Z"/>
                <w:rFonts w:cstheme="minorHAnsi"/>
                <w:sz w:val="16"/>
                <w:szCs w:val="16"/>
              </w:rPr>
            </w:pPr>
            <w:ins w:id="26166" w:author="Στάθης Καπ" w:date="2023-03-03T06:20:00Z">
              <w:r>
                <w:rPr>
                  <w:rFonts w:ascii="Calibri" w:hAnsi="Calibri" w:cstheme="minorHAnsi"/>
                  <w:color w:val="000000"/>
                  <w:sz w:val="16"/>
                  <w:szCs w:val="16"/>
                </w:rPr>
                <w:t>5.02</w:t>
              </w:r>
            </w:ins>
          </w:p>
        </w:tc>
        <w:tc>
          <w:tcPr>
            <w:tcW w:w="463" w:type="dxa"/>
            <w:vAlign w:val="center"/>
            <w:tcPrChange w:id="26167" w:author="Στάθης Καπ" w:date="2023-03-03T06:26:00Z">
              <w:tcPr>
                <w:tcW w:w="463" w:type="dxa"/>
                <w:vAlign w:val="bottom"/>
              </w:tcPr>
            </w:tcPrChange>
          </w:tcPr>
          <w:p w14:paraId="2F33DCE3" w14:textId="39B339A0" w:rsidR="00C87CFE" w:rsidRPr="00CD1347" w:rsidRDefault="00C87CFE" w:rsidP="00C87CFE">
            <w:pPr>
              <w:jc w:val="center"/>
              <w:rPr>
                <w:ins w:id="26168" w:author="Στάθης Καπ" w:date="2023-03-03T03:57:00Z"/>
                <w:rFonts w:cstheme="minorHAnsi"/>
                <w:sz w:val="16"/>
                <w:szCs w:val="16"/>
              </w:rPr>
            </w:pPr>
            <w:ins w:id="26169" w:author="Στάθης Καπ" w:date="2023-03-03T06:20:00Z">
              <w:r>
                <w:rPr>
                  <w:rFonts w:ascii="Calibri" w:hAnsi="Calibri" w:cs="Calibri"/>
                  <w:color w:val="000000"/>
                  <w:sz w:val="16"/>
                  <w:szCs w:val="16"/>
                </w:rPr>
                <w:t>382</w:t>
              </w:r>
            </w:ins>
          </w:p>
        </w:tc>
        <w:tc>
          <w:tcPr>
            <w:tcW w:w="541" w:type="dxa"/>
            <w:vAlign w:val="center"/>
            <w:tcPrChange w:id="26170" w:author="Στάθης Καπ" w:date="2023-03-03T06:26:00Z">
              <w:tcPr>
                <w:tcW w:w="541" w:type="dxa"/>
                <w:vAlign w:val="bottom"/>
              </w:tcPr>
            </w:tcPrChange>
          </w:tcPr>
          <w:p w14:paraId="73ADC19C" w14:textId="10EB68DC" w:rsidR="00C87CFE" w:rsidRPr="00CD1347" w:rsidRDefault="00C87CFE" w:rsidP="00C87CFE">
            <w:pPr>
              <w:jc w:val="center"/>
              <w:rPr>
                <w:ins w:id="26171" w:author="Στάθης Καπ" w:date="2023-03-03T03:57:00Z"/>
                <w:rFonts w:cstheme="minorHAnsi"/>
                <w:sz w:val="16"/>
                <w:szCs w:val="16"/>
              </w:rPr>
            </w:pPr>
            <w:ins w:id="26172" w:author="Στάθης Καπ" w:date="2023-03-03T06:20:00Z">
              <w:r>
                <w:rPr>
                  <w:rFonts w:ascii="Calibri" w:hAnsi="Calibri" w:cs="Calibri"/>
                  <w:color w:val="000000"/>
                  <w:sz w:val="16"/>
                  <w:szCs w:val="16"/>
                </w:rPr>
                <w:t>0.233</w:t>
              </w:r>
            </w:ins>
          </w:p>
        </w:tc>
        <w:tc>
          <w:tcPr>
            <w:tcW w:w="589" w:type="dxa"/>
            <w:vAlign w:val="center"/>
            <w:tcPrChange w:id="26173" w:author="Στάθης Καπ" w:date="2023-03-03T06:26:00Z">
              <w:tcPr>
                <w:tcW w:w="589" w:type="dxa"/>
                <w:vAlign w:val="center"/>
              </w:tcPr>
            </w:tcPrChange>
          </w:tcPr>
          <w:p w14:paraId="6BE97302" w14:textId="3222768C" w:rsidR="00C87CFE" w:rsidRPr="00CD1347" w:rsidRDefault="00C87CFE" w:rsidP="00C87CFE">
            <w:pPr>
              <w:jc w:val="center"/>
              <w:rPr>
                <w:ins w:id="26174" w:author="Στάθης Καπ" w:date="2023-03-03T03:57:00Z"/>
                <w:rFonts w:cstheme="minorHAnsi"/>
                <w:sz w:val="16"/>
                <w:szCs w:val="16"/>
              </w:rPr>
            </w:pPr>
            <w:ins w:id="26175"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261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177" w:author="Στάθης Καπ" w:date="2023-03-03T03:57:00Z"/>
        </w:trPr>
        <w:tc>
          <w:tcPr>
            <w:tcW w:w="515" w:type="dxa"/>
            <w:tcBorders>
              <w:top w:val="nil"/>
              <w:bottom w:val="nil"/>
              <w:right w:val="single" w:sz="4" w:space="0" w:color="auto"/>
            </w:tcBorders>
            <w:shd w:val="clear" w:color="auto" w:fill="E7E6E6" w:themeFill="background2"/>
            <w:vAlign w:val="bottom"/>
            <w:tcPrChange w:id="26178" w:author="Στάθης Καπ" w:date="2023-03-03T06:26:00Z">
              <w:tcPr>
                <w:tcW w:w="515" w:type="dxa"/>
                <w:vAlign w:val="bottom"/>
              </w:tcPr>
            </w:tcPrChange>
          </w:tcPr>
          <w:p w14:paraId="465A876B" w14:textId="1FD0F332" w:rsidR="00C87CFE" w:rsidRPr="00CD1347" w:rsidRDefault="00C87CFE" w:rsidP="00C87CFE">
            <w:pPr>
              <w:jc w:val="center"/>
              <w:rPr>
                <w:ins w:id="26179" w:author="Στάθης Καπ" w:date="2023-03-03T03:57:00Z"/>
                <w:sz w:val="16"/>
                <w:szCs w:val="16"/>
              </w:rPr>
            </w:pPr>
            <w:ins w:id="26180" w:author="Στάθης Καπ" w:date="2023-03-03T04:06:00Z">
              <w:r w:rsidRPr="00CD1347">
                <w:rPr>
                  <w:rFonts w:ascii="Calibri" w:hAnsi="Calibri" w:cs="Calibri"/>
                  <w:color w:val="000000"/>
                  <w:sz w:val="16"/>
                  <w:szCs w:val="16"/>
                  <w:rPrChange w:id="26181"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6182" w:author="Στάθης Καπ" w:date="2023-03-03T06:26:00Z">
              <w:tcPr>
                <w:tcW w:w="560" w:type="dxa"/>
              </w:tcPr>
            </w:tcPrChange>
          </w:tcPr>
          <w:p w14:paraId="1A09F74E" w14:textId="50BAD55E" w:rsidR="00C87CFE" w:rsidRPr="00CD1347" w:rsidRDefault="00C87CFE" w:rsidP="00C87CFE">
            <w:pPr>
              <w:jc w:val="center"/>
              <w:rPr>
                <w:ins w:id="26183" w:author="Στάθης Καπ" w:date="2023-03-03T03:57:00Z"/>
                <w:rFonts w:cstheme="minorHAnsi"/>
                <w:sz w:val="16"/>
                <w:szCs w:val="16"/>
              </w:rPr>
            </w:pPr>
            <w:ins w:id="26184" w:author="Στάθης Καπ" w:date="2023-03-03T06:20:00Z">
              <w:r>
                <w:rPr>
                  <w:rFonts w:ascii="Calibri" w:hAnsi="Calibri" w:cs="Calibri"/>
                  <w:color w:val="000000"/>
                  <w:sz w:val="16"/>
                  <w:szCs w:val="16"/>
                </w:rPr>
                <w:t>538</w:t>
              </w:r>
            </w:ins>
          </w:p>
        </w:tc>
        <w:tc>
          <w:tcPr>
            <w:tcW w:w="855" w:type="dxa"/>
            <w:vAlign w:val="center"/>
            <w:tcPrChange w:id="26185" w:author="Στάθης Καπ" w:date="2023-03-03T06:26:00Z">
              <w:tcPr>
                <w:tcW w:w="855" w:type="dxa"/>
              </w:tcPr>
            </w:tcPrChange>
          </w:tcPr>
          <w:p w14:paraId="0B61203D" w14:textId="3108C457" w:rsidR="00C87CFE" w:rsidRPr="00CD1347" w:rsidRDefault="00C87CFE" w:rsidP="00C87CFE">
            <w:pPr>
              <w:jc w:val="center"/>
              <w:rPr>
                <w:ins w:id="26186" w:author="Στάθης Καπ" w:date="2023-03-03T03:57:00Z"/>
                <w:rFonts w:cstheme="minorHAnsi"/>
                <w:sz w:val="16"/>
                <w:szCs w:val="16"/>
              </w:rPr>
            </w:pPr>
            <w:ins w:id="26187" w:author="Στάθης Καπ" w:date="2023-03-03T06:20:00Z">
              <w:r>
                <w:rPr>
                  <w:rFonts w:ascii="Calibri" w:hAnsi="Calibri" w:cs="Calibri"/>
                  <w:color w:val="000000"/>
                  <w:sz w:val="16"/>
                  <w:szCs w:val="16"/>
                </w:rPr>
                <w:t>529</w:t>
              </w:r>
            </w:ins>
          </w:p>
        </w:tc>
        <w:tc>
          <w:tcPr>
            <w:tcW w:w="544" w:type="dxa"/>
            <w:vAlign w:val="center"/>
            <w:tcPrChange w:id="26188" w:author="Στάθης Καπ" w:date="2023-03-03T06:26:00Z">
              <w:tcPr>
                <w:tcW w:w="544" w:type="dxa"/>
                <w:vAlign w:val="bottom"/>
              </w:tcPr>
            </w:tcPrChange>
          </w:tcPr>
          <w:p w14:paraId="281E80C7" w14:textId="7FA503E5" w:rsidR="00C87CFE" w:rsidRPr="00CD1347" w:rsidRDefault="00C87CFE" w:rsidP="00C87CFE">
            <w:pPr>
              <w:jc w:val="center"/>
              <w:rPr>
                <w:ins w:id="26189" w:author="Στάθης Καπ" w:date="2023-03-03T03:57:00Z"/>
                <w:rFonts w:cstheme="minorHAnsi"/>
                <w:sz w:val="16"/>
                <w:szCs w:val="16"/>
              </w:rPr>
            </w:pPr>
            <w:ins w:id="26190" w:author="Στάθης Καπ" w:date="2023-03-03T06:20:00Z">
              <w:r>
                <w:rPr>
                  <w:rFonts w:ascii="Calibri" w:hAnsi="Calibri" w:cs="Calibri"/>
                  <w:color w:val="000000"/>
                  <w:sz w:val="16"/>
                  <w:szCs w:val="16"/>
                </w:rPr>
                <w:t>474</w:t>
              </w:r>
            </w:ins>
          </w:p>
        </w:tc>
        <w:tc>
          <w:tcPr>
            <w:tcW w:w="621" w:type="dxa"/>
            <w:vAlign w:val="center"/>
            <w:tcPrChange w:id="26191" w:author="Στάθης Καπ" w:date="2023-03-03T06:26:00Z">
              <w:tcPr>
                <w:tcW w:w="621" w:type="dxa"/>
                <w:vAlign w:val="bottom"/>
              </w:tcPr>
            </w:tcPrChange>
          </w:tcPr>
          <w:p w14:paraId="353F2A1C" w14:textId="472D5E10" w:rsidR="00C87CFE" w:rsidRPr="00CD1347" w:rsidRDefault="00C87CFE" w:rsidP="00C87CFE">
            <w:pPr>
              <w:jc w:val="center"/>
              <w:rPr>
                <w:ins w:id="26192" w:author="Στάθης Καπ" w:date="2023-03-03T03:57:00Z"/>
                <w:rFonts w:cstheme="minorHAnsi"/>
                <w:sz w:val="16"/>
                <w:szCs w:val="16"/>
              </w:rPr>
            </w:pPr>
            <w:ins w:id="26193" w:author="Στάθης Καπ" w:date="2023-03-03T06:20:00Z">
              <w:r>
                <w:rPr>
                  <w:rFonts w:ascii="Calibri" w:hAnsi="Calibri" w:cs="Calibri"/>
                  <w:color w:val="000000"/>
                  <w:sz w:val="16"/>
                  <w:szCs w:val="16"/>
                </w:rPr>
                <w:t>0.331</w:t>
              </w:r>
            </w:ins>
          </w:p>
        </w:tc>
        <w:tc>
          <w:tcPr>
            <w:tcW w:w="669" w:type="dxa"/>
            <w:vAlign w:val="center"/>
            <w:tcPrChange w:id="26194" w:author="Στάθης Καπ" w:date="2023-03-03T06:26:00Z">
              <w:tcPr>
                <w:tcW w:w="669" w:type="dxa"/>
                <w:vAlign w:val="center"/>
              </w:tcPr>
            </w:tcPrChange>
          </w:tcPr>
          <w:p w14:paraId="533F4984" w14:textId="327E698D" w:rsidR="00C87CFE" w:rsidRPr="00CD1347" w:rsidRDefault="00C87CFE" w:rsidP="00C87CFE">
            <w:pPr>
              <w:jc w:val="center"/>
              <w:rPr>
                <w:ins w:id="26195" w:author="Στάθης Καπ" w:date="2023-03-03T03:57:00Z"/>
                <w:rFonts w:cstheme="minorHAnsi"/>
                <w:sz w:val="16"/>
                <w:szCs w:val="16"/>
              </w:rPr>
            </w:pPr>
            <w:ins w:id="26196" w:author="Στάθης Καπ" w:date="2023-03-03T06:20:00Z">
              <w:r>
                <w:rPr>
                  <w:rFonts w:ascii="Calibri" w:hAnsi="Calibri" w:cstheme="minorHAnsi"/>
                  <w:color w:val="000000"/>
                  <w:sz w:val="16"/>
                  <w:szCs w:val="16"/>
                </w:rPr>
                <w:t>11.9</w:t>
              </w:r>
            </w:ins>
          </w:p>
        </w:tc>
        <w:tc>
          <w:tcPr>
            <w:tcW w:w="543" w:type="dxa"/>
            <w:vAlign w:val="center"/>
            <w:tcPrChange w:id="26197" w:author="Στάθης Καπ" w:date="2023-03-03T06:26:00Z">
              <w:tcPr>
                <w:tcW w:w="543" w:type="dxa"/>
                <w:vAlign w:val="bottom"/>
              </w:tcPr>
            </w:tcPrChange>
          </w:tcPr>
          <w:p w14:paraId="3DF42286" w14:textId="4D052A4F" w:rsidR="00C87CFE" w:rsidRPr="00CD1347" w:rsidRDefault="00C87CFE" w:rsidP="00C87CFE">
            <w:pPr>
              <w:jc w:val="center"/>
              <w:rPr>
                <w:ins w:id="26198" w:author="Στάθης Καπ" w:date="2023-03-03T03:57:00Z"/>
                <w:rFonts w:cstheme="minorHAnsi"/>
                <w:sz w:val="16"/>
                <w:szCs w:val="16"/>
              </w:rPr>
            </w:pPr>
            <w:ins w:id="26199" w:author="Στάθης Καπ" w:date="2023-03-03T06:20:00Z">
              <w:r>
                <w:rPr>
                  <w:rFonts w:ascii="Calibri" w:hAnsi="Calibri" w:cs="Calibri"/>
                  <w:color w:val="000000"/>
                  <w:sz w:val="16"/>
                  <w:szCs w:val="16"/>
                </w:rPr>
                <w:t>461</w:t>
              </w:r>
            </w:ins>
          </w:p>
        </w:tc>
        <w:tc>
          <w:tcPr>
            <w:tcW w:w="621" w:type="dxa"/>
            <w:vAlign w:val="center"/>
            <w:tcPrChange w:id="26200" w:author="Στάθης Καπ" w:date="2023-03-03T06:26:00Z">
              <w:tcPr>
                <w:tcW w:w="621" w:type="dxa"/>
                <w:vAlign w:val="bottom"/>
              </w:tcPr>
            </w:tcPrChange>
          </w:tcPr>
          <w:p w14:paraId="59DD32CA" w14:textId="3D773C3A" w:rsidR="00C87CFE" w:rsidRPr="00CD1347" w:rsidRDefault="00C87CFE" w:rsidP="00C87CFE">
            <w:pPr>
              <w:jc w:val="center"/>
              <w:rPr>
                <w:ins w:id="26201" w:author="Στάθης Καπ" w:date="2023-03-03T03:57:00Z"/>
                <w:rFonts w:cstheme="minorHAnsi"/>
                <w:sz w:val="16"/>
                <w:szCs w:val="16"/>
              </w:rPr>
            </w:pPr>
            <w:ins w:id="26202" w:author="Στάθης Καπ" w:date="2023-03-03T06:20:00Z">
              <w:r>
                <w:rPr>
                  <w:rFonts w:ascii="Calibri" w:hAnsi="Calibri" w:cs="Calibri"/>
                  <w:color w:val="000000"/>
                  <w:sz w:val="16"/>
                  <w:szCs w:val="16"/>
                </w:rPr>
                <w:t>0.228</w:t>
              </w:r>
            </w:ins>
          </w:p>
        </w:tc>
        <w:tc>
          <w:tcPr>
            <w:tcW w:w="669" w:type="dxa"/>
            <w:vAlign w:val="center"/>
            <w:tcPrChange w:id="26203" w:author="Στάθης Καπ" w:date="2023-03-03T06:26:00Z">
              <w:tcPr>
                <w:tcW w:w="669" w:type="dxa"/>
                <w:vAlign w:val="center"/>
              </w:tcPr>
            </w:tcPrChange>
          </w:tcPr>
          <w:p w14:paraId="15F24D7F" w14:textId="224E4BBF" w:rsidR="00C87CFE" w:rsidRPr="00CD1347" w:rsidRDefault="00C87CFE" w:rsidP="00C87CFE">
            <w:pPr>
              <w:jc w:val="center"/>
              <w:rPr>
                <w:ins w:id="26204" w:author="Στάθης Καπ" w:date="2023-03-03T03:57:00Z"/>
                <w:rFonts w:cstheme="minorHAnsi"/>
                <w:sz w:val="16"/>
                <w:szCs w:val="16"/>
              </w:rPr>
            </w:pPr>
            <w:ins w:id="26205" w:author="Στάθης Καπ" w:date="2023-03-03T06:20:00Z">
              <w:r>
                <w:rPr>
                  <w:rFonts w:ascii="Calibri" w:hAnsi="Calibri" w:cstheme="minorHAnsi"/>
                  <w:color w:val="000000"/>
                  <w:sz w:val="16"/>
                  <w:szCs w:val="16"/>
                </w:rPr>
                <w:t>2.74</w:t>
              </w:r>
            </w:ins>
          </w:p>
        </w:tc>
        <w:tc>
          <w:tcPr>
            <w:tcW w:w="508" w:type="dxa"/>
            <w:vAlign w:val="center"/>
            <w:tcPrChange w:id="26206" w:author="Στάθης Καπ" w:date="2023-03-03T06:26:00Z">
              <w:tcPr>
                <w:tcW w:w="508" w:type="dxa"/>
                <w:vAlign w:val="bottom"/>
              </w:tcPr>
            </w:tcPrChange>
          </w:tcPr>
          <w:p w14:paraId="0B93BA03" w14:textId="515C2D1B" w:rsidR="00C87CFE" w:rsidRPr="00CD1347" w:rsidRDefault="00C87CFE" w:rsidP="00C87CFE">
            <w:pPr>
              <w:jc w:val="center"/>
              <w:rPr>
                <w:ins w:id="26207" w:author="Στάθης Καπ" w:date="2023-03-03T03:57:00Z"/>
                <w:rFonts w:cstheme="minorHAnsi"/>
                <w:sz w:val="16"/>
                <w:szCs w:val="16"/>
              </w:rPr>
            </w:pPr>
            <w:ins w:id="26208" w:author="Στάθης Καπ" w:date="2023-03-03T06:20:00Z">
              <w:r>
                <w:rPr>
                  <w:rFonts w:ascii="Calibri" w:hAnsi="Calibri" w:cs="Calibri"/>
                  <w:color w:val="000000"/>
                  <w:sz w:val="16"/>
                  <w:szCs w:val="16"/>
                </w:rPr>
                <w:t>427</w:t>
              </w:r>
            </w:ins>
          </w:p>
        </w:tc>
        <w:tc>
          <w:tcPr>
            <w:tcW w:w="541" w:type="dxa"/>
            <w:vAlign w:val="center"/>
            <w:tcPrChange w:id="26209" w:author="Στάθης Καπ" w:date="2023-03-03T06:26:00Z">
              <w:tcPr>
                <w:tcW w:w="541" w:type="dxa"/>
                <w:vAlign w:val="bottom"/>
              </w:tcPr>
            </w:tcPrChange>
          </w:tcPr>
          <w:p w14:paraId="3D53B365" w14:textId="7543A7F0" w:rsidR="00C87CFE" w:rsidRPr="00CD1347" w:rsidRDefault="00C87CFE" w:rsidP="00C87CFE">
            <w:pPr>
              <w:jc w:val="center"/>
              <w:rPr>
                <w:ins w:id="26210" w:author="Στάθης Καπ" w:date="2023-03-03T03:57:00Z"/>
                <w:rFonts w:cstheme="minorHAnsi"/>
                <w:sz w:val="16"/>
                <w:szCs w:val="16"/>
              </w:rPr>
            </w:pPr>
            <w:ins w:id="26211" w:author="Στάθης Καπ" w:date="2023-03-03T06:20:00Z">
              <w:r>
                <w:rPr>
                  <w:rFonts w:ascii="Calibri" w:hAnsi="Calibri" w:cs="Calibri"/>
                  <w:color w:val="000000"/>
                  <w:sz w:val="16"/>
                  <w:szCs w:val="16"/>
                </w:rPr>
                <w:t>0.255</w:t>
              </w:r>
            </w:ins>
          </w:p>
        </w:tc>
        <w:tc>
          <w:tcPr>
            <w:tcW w:w="589" w:type="dxa"/>
            <w:vAlign w:val="center"/>
            <w:tcPrChange w:id="26212" w:author="Στάθης Καπ" w:date="2023-03-03T06:26:00Z">
              <w:tcPr>
                <w:tcW w:w="589" w:type="dxa"/>
                <w:vAlign w:val="center"/>
              </w:tcPr>
            </w:tcPrChange>
          </w:tcPr>
          <w:p w14:paraId="4F160D45" w14:textId="3F8E95A7" w:rsidR="00C87CFE" w:rsidRPr="00CD1347" w:rsidRDefault="00C87CFE" w:rsidP="00C87CFE">
            <w:pPr>
              <w:jc w:val="center"/>
              <w:rPr>
                <w:ins w:id="26213" w:author="Στάθης Καπ" w:date="2023-03-03T03:57:00Z"/>
                <w:rFonts w:cstheme="minorHAnsi"/>
                <w:sz w:val="16"/>
                <w:szCs w:val="16"/>
              </w:rPr>
            </w:pPr>
            <w:ins w:id="26214" w:author="Στάθης Καπ" w:date="2023-03-03T06:20:00Z">
              <w:r>
                <w:rPr>
                  <w:rFonts w:ascii="Calibri" w:hAnsi="Calibri" w:cstheme="minorHAnsi"/>
                  <w:color w:val="000000"/>
                  <w:sz w:val="16"/>
                  <w:szCs w:val="16"/>
                </w:rPr>
                <w:t>9.92</w:t>
              </w:r>
            </w:ins>
          </w:p>
        </w:tc>
        <w:tc>
          <w:tcPr>
            <w:tcW w:w="463" w:type="dxa"/>
            <w:vAlign w:val="center"/>
            <w:tcPrChange w:id="26215" w:author="Στάθης Καπ" w:date="2023-03-03T06:26:00Z">
              <w:tcPr>
                <w:tcW w:w="463" w:type="dxa"/>
                <w:vAlign w:val="bottom"/>
              </w:tcPr>
            </w:tcPrChange>
          </w:tcPr>
          <w:p w14:paraId="1C07F945" w14:textId="6C926FD8" w:rsidR="00C87CFE" w:rsidRPr="00CD1347" w:rsidRDefault="00C87CFE" w:rsidP="00C87CFE">
            <w:pPr>
              <w:jc w:val="center"/>
              <w:rPr>
                <w:ins w:id="26216" w:author="Στάθης Καπ" w:date="2023-03-03T03:57:00Z"/>
                <w:rFonts w:cstheme="minorHAnsi"/>
                <w:sz w:val="16"/>
                <w:szCs w:val="16"/>
              </w:rPr>
            </w:pPr>
            <w:ins w:id="26217" w:author="Στάθης Καπ" w:date="2023-03-03T06:20:00Z">
              <w:r>
                <w:rPr>
                  <w:rFonts w:ascii="Calibri" w:hAnsi="Calibri" w:cs="Calibri"/>
                  <w:color w:val="000000"/>
                  <w:sz w:val="16"/>
                  <w:szCs w:val="16"/>
                </w:rPr>
                <w:t>424</w:t>
              </w:r>
            </w:ins>
          </w:p>
        </w:tc>
        <w:tc>
          <w:tcPr>
            <w:tcW w:w="541" w:type="dxa"/>
            <w:vAlign w:val="center"/>
            <w:tcPrChange w:id="26218" w:author="Στάθης Καπ" w:date="2023-03-03T06:26:00Z">
              <w:tcPr>
                <w:tcW w:w="541" w:type="dxa"/>
                <w:vAlign w:val="bottom"/>
              </w:tcPr>
            </w:tcPrChange>
          </w:tcPr>
          <w:p w14:paraId="78F28070" w14:textId="621A69E3" w:rsidR="00C87CFE" w:rsidRPr="00CD1347" w:rsidRDefault="00C87CFE" w:rsidP="00C87CFE">
            <w:pPr>
              <w:jc w:val="center"/>
              <w:rPr>
                <w:ins w:id="26219" w:author="Στάθης Καπ" w:date="2023-03-03T03:57:00Z"/>
                <w:rFonts w:cstheme="minorHAnsi"/>
                <w:sz w:val="16"/>
                <w:szCs w:val="16"/>
              </w:rPr>
            </w:pPr>
            <w:ins w:id="26220" w:author="Στάθης Καπ" w:date="2023-03-03T06:20:00Z">
              <w:r>
                <w:rPr>
                  <w:rFonts w:ascii="Calibri" w:hAnsi="Calibri" w:cs="Calibri"/>
                  <w:color w:val="000000"/>
                  <w:sz w:val="16"/>
                  <w:szCs w:val="16"/>
                </w:rPr>
                <w:t>0.259</w:t>
              </w:r>
            </w:ins>
          </w:p>
        </w:tc>
        <w:tc>
          <w:tcPr>
            <w:tcW w:w="589" w:type="dxa"/>
            <w:vAlign w:val="center"/>
            <w:tcPrChange w:id="26221" w:author="Στάθης Καπ" w:date="2023-03-03T06:26:00Z">
              <w:tcPr>
                <w:tcW w:w="589" w:type="dxa"/>
                <w:vAlign w:val="center"/>
              </w:tcPr>
            </w:tcPrChange>
          </w:tcPr>
          <w:p w14:paraId="0A36479F" w14:textId="2A5D04BB" w:rsidR="00C87CFE" w:rsidRPr="00CD1347" w:rsidRDefault="00C87CFE" w:rsidP="00C87CFE">
            <w:pPr>
              <w:jc w:val="center"/>
              <w:rPr>
                <w:ins w:id="26222" w:author="Στάθης Καπ" w:date="2023-03-03T03:57:00Z"/>
                <w:rFonts w:cstheme="minorHAnsi"/>
                <w:sz w:val="16"/>
                <w:szCs w:val="16"/>
              </w:rPr>
            </w:pPr>
            <w:ins w:id="26223"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262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225" w:author="Στάθης Καπ" w:date="2023-03-03T03:57:00Z"/>
        </w:trPr>
        <w:tc>
          <w:tcPr>
            <w:tcW w:w="515" w:type="dxa"/>
            <w:tcBorders>
              <w:top w:val="nil"/>
              <w:bottom w:val="nil"/>
              <w:right w:val="single" w:sz="4" w:space="0" w:color="auto"/>
            </w:tcBorders>
            <w:shd w:val="clear" w:color="auto" w:fill="E7E6E6" w:themeFill="background2"/>
            <w:vAlign w:val="bottom"/>
            <w:tcPrChange w:id="26226" w:author="Στάθης Καπ" w:date="2023-03-03T06:26:00Z">
              <w:tcPr>
                <w:tcW w:w="515" w:type="dxa"/>
                <w:vAlign w:val="bottom"/>
              </w:tcPr>
            </w:tcPrChange>
          </w:tcPr>
          <w:p w14:paraId="71B8D37D" w14:textId="28898A6A" w:rsidR="00C87CFE" w:rsidRPr="00CD1347" w:rsidRDefault="00C87CFE" w:rsidP="00C87CFE">
            <w:pPr>
              <w:jc w:val="center"/>
              <w:rPr>
                <w:ins w:id="26227" w:author="Στάθης Καπ" w:date="2023-03-03T03:57:00Z"/>
                <w:sz w:val="16"/>
                <w:szCs w:val="16"/>
              </w:rPr>
            </w:pPr>
            <w:ins w:id="26228" w:author="Στάθης Καπ" w:date="2023-03-03T04:06:00Z">
              <w:r w:rsidRPr="00CD1347">
                <w:rPr>
                  <w:rFonts w:ascii="Calibri" w:hAnsi="Calibri" w:cs="Calibri"/>
                  <w:color w:val="000000"/>
                  <w:sz w:val="16"/>
                  <w:szCs w:val="16"/>
                  <w:rPrChange w:id="26229"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6230" w:author="Στάθης Καπ" w:date="2023-03-03T06:26:00Z">
              <w:tcPr>
                <w:tcW w:w="560" w:type="dxa"/>
              </w:tcPr>
            </w:tcPrChange>
          </w:tcPr>
          <w:p w14:paraId="5A964863" w14:textId="70B89709" w:rsidR="00C87CFE" w:rsidRPr="00CD1347" w:rsidRDefault="00C87CFE" w:rsidP="00C87CFE">
            <w:pPr>
              <w:jc w:val="center"/>
              <w:rPr>
                <w:ins w:id="26231" w:author="Στάθης Καπ" w:date="2023-03-03T03:57:00Z"/>
                <w:rFonts w:cstheme="minorHAnsi"/>
                <w:sz w:val="16"/>
                <w:szCs w:val="16"/>
              </w:rPr>
            </w:pPr>
            <w:ins w:id="26232" w:author="Στάθης Καπ" w:date="2023-03-03T06:20:00Z">
              <w:r>
                <w:rPr>
                  <w:rFonts w:ascii="Calibri" w:hAnsi="Calibri" w:cs="Calibri"/>
                  <w:color w:val="000000"/>
                  <w:sz w:val="16"/>
                  <w:szCs w:val="16"/>
                </w:rPr>
                <w:t>560</w:t>
              </w:r>
            </w:ins>
          </w:p>
        </w:tc>
        <w:tc>
          <w:tcPr>
            <w:tcW w:w="855" w:type="dxa"/>
            <w:vAlign w:val="center"/>
            <w:tcPrChange w:id="26233" w:author="Στάθης Καπ" w:date="2023-03-03T06:26:00Z">
              <w:tcPr>
                <w:tcW w:w="855" w:type="dxa"/>
              </w:tcPr>
            </w:tcPrChange>
          </w:tcPr>
          <w:p w14:paraId="5263E00C" w14:textId="01485F78" w:rsidR="00C87CFE" w:rsidRPr="00CD1347" w:rsidRDefault="00C87CFE" w:rsidP="00C87CFE">
            <w:pPr>
              <w:jc w:val="center"/>
              <w:rPr>
                <w:ins w:id="26234" w:author="Στάθης Καπ" w:date="2023-03-03T03:57:00Z"/>
                <w:rFonts w:cstheme="minorHAnsi"/>
                <w:sz w:val="16"/>
                <w:szCs w:val="16"/>
              </w:rPr>
            </w:pPr>
            <w:ins w:id="26235" w:author="Στάθης Καπ" w:date="2023-03-03T06:20:00Z">
              <w:r>
                <w:rPr>
                  <w:rFonts w:ascii="Calibri" w:hAnsi="Calibri" w:cs="Calibri"/>
                  <w:color w:val="000000"/>
                  <w:sz w:val="16"/>
                  <w:szCs w:val="16"/>
                </w:rPr>
                <w:t>549</w:t>
              </w:r>
            </w:ins>
          </w:p>
        </w:tc>
        <w:tc>
          <w:tcPr>
            <w:tcW w:w="544" w:type="dxa"/>
            <w:vAlign w:val="center"/>
            <w:tcPrChange w:id="26236" w:author="Στάθης Καπ" w:date="2023-03-03T06:26:00Z">
              <w:tcPr>
                <w:tcW w:w="544" w:type="dxa"/>
                <w:vAlign w:val="bottom"/>
              </w:tcPr>
            </w:tcPrChange>
          </w:tcPr>
          <w:p w14:paraId="5C96FD48" w14:textId="51F1478F" w:rsidR="00C87CFE" w:rsidRPr="00CD1347" w:rsidRDefault="00C87CFE" w:rsidP="00C87CFE">
            <w:pPr>
              <w:jc w:val="center"/>
              <w:rPr>
                <w:ins w:id="26237" w:author="Στάθης Καπ" w:date="2023-03-03T03:57:00Z"/>
                <w:rFonts w:cstheme="minorHAnsi"/>
                <w:sz w:val="16"/>
                <w:szCs w:val="16"/>
              </w:rPr>
            </w:pPr>
            <w:ins w:id="26238" w:author="Στάθης Καπ" w:date="2023-03-03T06:20:00Z">
              <w:r>
                <w:rPr>
                  <w:rFonts w:ascii="Calibri" w:hAnsi="Calibri" w:cs="Calibri"/>
                  <w:color w:val="000000"/>
                  <w:sz w:val="16"/>
                  <w:szCs w:val="16"/>
                </w:rPr>
                <w:t>513</w:t>
              </w:r>
            </w:ins>
          </w:p>
        </w:tc>
        <w:tc>
          <w:tcPr>
            <w:tcW w:w="621" w:type="dxa"/>
            <w:vAlign w:val="center"/>
            <w:tcPrChange w:id="26239" w:author="Στάθης Καπ" w:date="2023-03-03T06:26:00Z">
              <w:tcPr>
                <w:tcW w:w="621" w:type="dxa"/>
                <w:vAlign w:val="bottom"/>
              </w:tcPr>
            </w:tcPrChange>
          </w:tcPr>
          <w:p w14:paraId="277F9397" w14:textId="7FFBAA6B" w:rsidR="00C87CFE" w:rsidRPr="00CD1347" w:rsidRDefault="00C87CFE" w:rsidP="00C87CFE">
            <w:pPr>
              <w:jc w:val="center"/>
              <w:rPr>
                <w:ins w:id="26240" w:author="Στάθης Καπ" w:date="2023-03-03T03:57:00Z"/>
                <w:rFonts w:cstheme="minorHAnsi"/>
                <w:sz w:val="16"/>
                <w:szCs w:val="16"/>
              </w:rPr>
            </w:pPr>
            <w:ins w:id="26241" w:author="Στάθης Καπ" w:date="2023-03-03T06:20:00Z">
              <w:r>
                <w:rPr>
                  <w:rFonts w:ascii="Calibri" w:hAnsi="Calibri" w:cs="Calibri"/>
                  <w:color w:val="000000"/>
                  <w:sz w:val="16"/>
                  <w:szCs w:val="16"/>
                </w:rPr>
                <w:t>0.314</w:t>
              </w:r>
            </w:ins>
          </w:p>
        </w:tc>
        <w:tc>
          <w:tcPr>
            <w:tcW w:w="669" w:type="dxa"/>
            <w:vAlign w:val="center"/>
            <w:tcPrChange w:id="26242" w:author="Στάθης Καπ" w:date="2023-03-03T06:26:00Z">
              <w:tcPr>
                <w:tcW w:w="669" w:type="dxa"/>
                <w:vAlign w:val="center"/>
              </w:tcPr>
            </w:tcPrChange>
          </w:tcPr>
          <w:p w14:paraId="644DD8ED" w14:textId="74C5D257" w:rsidR="00C87CFE" w:rsidRPr="00CD1347" w:rsidRDefault="00C87CFE" w:rsidP="00C87CFE">
            <w:pPr>
              <w:jc w:val="center"/>
              <w:rPr>
                <w:ins w:id="26243" w:author="Στάθης Καπ" w:date="2023-03-03T03:57:00Z"/>
                <w:rFonts w:cstheme="minorHAnsi"/>
                <w:sz w:val="16"/>
                <w:szCs w:val="16"/>
              </w:rPr>
            </w:pPr>
            <w:ins w:id="26244" w:author="Στάθης Καπ" w:date="2023-03-03T06:20:00Z">
              <w:r>
                <w:rPr>
                  <w:rFonts w:ascii="Calibri" w:hAnsi="Calibri" w:cstheme="minorHAnsi"/>
                  <w:color w:val="000000"/>
                  <w:sz w:val="16"/>
                  <w:szCs w:val="16"/>
                </w:rPr>
                <w:t>8.39</w:t>
              </w:r>
            </w:ins>
          </w:p>
        </w:tc>
        <w:tc>
          <w:tcPr>
            <w:tcW w:w="543" w:type="dxa"/>
            <w:vAlign w:val="center"/>
            <w:tcPrChange w:id="26245" w:author="Στάθης Καπ" w:date="2023-03-03T06:26:00Z">
              <w:tcPr>
                <w:tcW w:w="543" w:type="dxa"/>
                <w:vAlign w:val="bottom"/>
              </w:tcPr>
            </w:tcPrChange>
          </w:tcPr>
          <w:p w14:paraId="1987EA78" w14:textId="36E92543" w:rsidR="00C87CFE" w:rsidRPr="00CD1347" w:rsidRDefault="00C87CFE" w:rsidP="00C87CFE">
            <w:pPr>
              <w:jc w:val="center"/>
              <w:rPr>
                <w:ins w:id="26246" w:author="Στάθης Καπ" w:date="2023-03-03T03:57:00Z"/>
                <w:rFonts w:cstheme="minorHAnsi"/>
                <w:sz w:val="16"/>
                <w:szCs w:val="16"/>
              </w:rPr>
            </w:pPr>
            <w:ins w:id="26247" w:author="Στάθης Καπ" w:date="2023-03-03T06:20:00Z">
              <w:r>
                <w:rPr>
                  <w:rFonts w:ascii="Calibri" w:hAnsi="Calibri" w:cs="Calibri"/>
                  <w:color w:val="000000"/>
                  <w:sz w:val="16"/>
                  <w:szCs w:val="16"/>
                </w:rPr>
                <w:t>485</w:t>
              </w:r>
            </w:ins>
          </w:p>
        </w:tc>
        <w:tc>
          <w:tcPr>
            <w:tcW w:w="621" w:type="dxa"/>
            <w:vAlign w:val="center"/>
            <w:tcPrChange w:id="26248" w:author="Στάθης Καπ" w:date="2023-03-03T06:26:00Z">
              <w:tcPr>
                <w:tcW w:w="621" w:type="dxa"/>
                <w:vAlign w:val="bottom"/>
              </w:tcPr>
            </w:tcPrChange>
          </w:tcPr>
          <w:p w14:paraId="0E3AC66D" w14:textId="2F9BC2E5" w:rsidR="00C87CFE" w:rsidRPr="00CD1347" w:rsidRDefault="00C87CFE" w:rsidP="00C87CFE">
            <w:pPr>
              <w:jc w:val="center"/>
              <w:rPr>
                <w:ins w:id="26249" w:author="Στάθης Καπ" w:date="2023-03-03T03:57:00Z"/>
                <w:rFonts w:cstheme="minorHAnsi"/>
                <w:sz w:val="16"/>
                <w:szCs w:val="16"/>
              </w:rPr>
            </w:pPr>
            <w:ins w:id="26250" w:author="Στάθης Καπ" w:date="2023-03-03T06:20:00Z">
              <w:r>
                <w:rPr>
                  <w:rFonts w:ascii="Calibri" w:hAnsi="Calibri" w:cs="Calibri"/>
                  <w:color w:val="000000"/>
                  <w:sz w:val="16"/>
                  <w:szCs w:val="16"/>
                </w:rPr>
                <w:t>0.253</w:t>
              </w:r>
            </w:ins>
          </w:p>
        </w:tc>
        <w:tc>
          <w:tcPr>
            <w:tcW w:w="669" w:type="dxa"/>
            <w:vAlign w:val="center"/>
            <w:tcPrChange w:id="26251" w:author="Στάθης Καπ" w:date="2023-03-03T06:26:00Z">
              <w:tcPr>
                <w:tcW w:w="669" w:type="dxa"/>
                <w:vAlign w:val="center"/>
              </w:tcPr>
            </w:tcPrChange>
          </w:tcPr>
          <w:p w14:paraId="7FDB0C59" w14:textId="059093BA" w:rsidR="00C87CFE" w:rsidRPr="00CD1347" w:rsidRDefault="00C87CFE" w:rsidP="00C87CFE">
            <w:pPr>
              <w:jc w:val="center"/>
              <w:rPr>
                <w:ins w:id="26252" w:author="Στάθης Καπ" w:date="2023-03-03T03:57:00Z"/>
                <w:rFonts w:cstheme="minorHAnsi"/>
                <w:sz w:val="16"/>
                <w:szCs w:val="16"/>
              </w:rPr>
            </w:pPr>
            <w:ins w:id="26253" w:author="Στάθης Καπ" w:date="2023-03-03T06:20:00Z">
              <w:r>
                <w:rPr>
                  <w:rFonts w:ascii="Calibri" w:hAnsi="Calibri" w:cstheme="minorHAnsi"/>
                  <w:color w:val="000000"/>
                  <w:sz w:val="16"/>
                  <w:szCs w:val="16"/>
                </w:rPr>
                <w:t>5.46</w:t>
              </w:r>
            </w:ins>
          </w:p>
        </w:tc>
        <w:tc>
          <w:tcPr>
            <w:tcW w:w="508" w:type="dxa"/>
            <w:vAlign w:val="center"/>
            <w:tcPrChange w:id="26254" w:author="Στάθης Καπ" w:date="2023-03-03T06:26:00Z">
              <w:tcPr>
                <w:tcW w:w="508" w:type="dxa"/>
                <w:vAlign w:val="bottom"/>
              </w:tcPr>
            </w:tcPrChange>
          </w:tcPr>
          <w:p w14:paraId="1175C0D9" w14:textId="45AB7B69" w:rsidR="00C87CFE" w:rsidRPr="00CD1347" w:rsidRDefault="00C87CFE" w:rsidP="00C87CFE">
            <w:pPr>
              <w:jc w:val="center"/>
              <w:rPr>
                <w:ins w:id="26255" w:author="Στάθης Καπ" w:date="2023-03-03T03:57:00Z"/>
                <w:rFonts w:cstheme="minorHAnsi"/>
                <w:sz w:val="16"/>
                <w:szCs w:val="16"/>
              </w:rPr>
            </w:pPr>
            <w:ins w:id="26256" w:author="Στάθης Καπ" w:date="2023-03-03T06:20:00Z">
              <w:r>
                <w:rPr>
                  <w:rFonts w:ascii="Calibri" w:hAnsi="Calibri" w:cs="Calibri"/>
                  <w:color w:val="000000"/>
                  <w:sz w:val="16"/>
                  <w:szCs w:val="16"/>
                </w:rPr>
                <w:t>429</w:t>
              </w:r>
            </w:ins>
          </w:p>
        </w:tc>
        <w:tc>
          <w:tcPr>
            <w:tcW w:w="541" w:type="dxa"/>
            <w:vAlign w:val="center"/>
            <w:tcPrChange w:id="26257" w:author="Στάθης Καπ" w:date="2023-03-03T06:26:00Z">
              <w:tcPr>
                <w:tcW w:w="541" w:type="dxa"/>
                <w:vAlign w:val="bottom"/>
              </w:tcPr>
            </w:tcPrChange>
          </w:tcPr>
          <w:p w14:paraId="6D740AE3" w14:textId="47AEEBFE" w:rsidR="00C87CFE" w:rsidRPr="00CD1347" w:rsidRDefault="00C87CFE" w:rsidP="00C87CFE">
            <w:pPr>
              <w:jc w:val="center"/>
              <w:rPr>
                <w:ins w:id="26258" w:author="Στάθης Καπ" w:date="2023-03-03T03:57:00Z"/>
                <w:rFonts w:cstheme="minorHAnsi"/>
                <w:sz w:val="16"/>
                <w:szCs w:val="16"/>
              </w:rPr>
            </w:pPr>
            <w:ins w:id="26259" w:author="Στάθης Καπ" w:date="2023-03-03T06:20:00Z">
              <w:r>
                <w:rPr>
                  <w:rFonts w:ascii="Calibri" w:hAnsi="Calibri" w:cs="Calibri"/>
                  <w:color w:val="000000"/>
                  <w:sz w:val="16"/>
                  <w:szCs w:val="16"/>
                </w:rPr>
                <w:t>0.218</w:t>
              </w:r>
            </w:ins>
          </w:p>
        </w:tc>
        <w:tc>
          <w:tcPr>
            <w:tcW w:w="589" w:type="dxa"/>
            <w:vAlign w:val="center"/>
            <w:tcPrChange w:id="26260" w:author="Στάθης Καπ" w:date="2023-03-03T06:26:00Z">
              <w:tcPr>
                <w:tcW w:w="589" w:type="dxa"/>
                <w:vAlign w:val="center"/>
              </w:tcPr>
            </w:tcPrChange>
          </w:tcPr>
          <w:p w14:paraId="17D2A04D" w14:textId="1CA03E07" w:rsidR="00C87CFE" w:rsidRPr="00CD1347" w:rsidRDefault="00C87CFE" w:rsidP="00C87CFE">
            <w:pPr>
              <w:jc w:val="center"/>
              <w:rPr>
                <w:ins w:id="26261" w:author="Στάθης Καπ" w:date="2023-03-03T03:57:00Z"/>
                <w:rFonts w:cstheme="minorHAnsi"/>
                <w:sz w:val="16"/>
                <w:szCs w:val="16"/>
              </w:rPr>
            </w:pPr>
            <w:ins w:id="26262" w:author="Στάθης Καπ" w:date="2023-03-03T06:20:00Z">
              <w:r>
                <w:rPr>
                  <w:rFonts w:ascii="Calibri" w:hAnsi="Calibri" w:cstheme="minorHAnsi"/>
                  <w:color w:val="000000"/>
                  <w:sz w:val="16"/>
                  <w:szCs w:val="16"/>
                </w:rPr>
                <w:t>16.37</w:t>
              </w:r>
            </w:ins>
          </w:p>
        </w:tc>
        <w:tc>
          <w:tcPr>
            <w:tcW w:w="463" w:type="dxa"/>
            <w:vAlign w:val="center"/>
            <w:tcPrChange w:id="26263" w:author="Στάθης Καπ" w:date="2023-03-03T06:26:00Z">
              <w:tcPr>
                <w:tcW w:w="463" w:type="dxa"/>
                <w:vAlign w:val="bottom"/>
              </w:tcPr>
            </w:tcPrChange>
          </w:tcPr>
          <w:p w14:paraId="065C6AF0" w14:textId="029625D4" w:rsidR="00C87CFE" w:rsidRPr="00CD1347" w:rsidRDefault="00C87CFE" w:rsidP="00C87CFE">
            <w:pPr>
              <w:jc w:val="center"/>
              <w:rPr>
                <w:ins w:id="26264" w:author="Στάθης Καπ" w:date="2023-03-03T03:57:00Z"/>
                <w:rFonts w:cstheme="minorHAnsi"/>
                <w:sz w:val="16"/>
                <w:szCs w:val="16"/>
              </w:rPr>
            </w:pPr>
            <w:ins w:id="26265" w:author="Στάθης Καπ" w:date="2023-03-03T06:20:00Z">
              <w:r>
                <w:rPr>
                  <w:rFonts w:ascii="Calibri" w:hAnsi="Calibri" w:cs="Calibri"/>
                  <w:color w:val="000000"/>
                  <w:sz w:val="16"/>
                  <w:szCs w:val="16"/>
                </w:rPr>
                <w:t>423</w:t>
              </w:r>
            </w:ins>
          </w:p>
        </w:tc>
        <w:tc>
          <w:tcPr>
            <w:tcW w:w="541" w:type="dxa"/>
            <w:vAlign w:val="center"/>
            <w:tcPrChange w:id="26266" w:author="Στάθης Καπ" w:date="2023-03-03T06:26:00Z">
              <w:tcPr>
                <w:tcW w:w="541" w:type="dxa"/>
                <w:vAlign w:val="bottom"/>
              </w:tcPr>
            </w:tcPrChange>
          </w:tcPr>
          <w:p w14:paraId="227F3F2C" w14:textId="11BE27C5" w:rsidR="00C87CFE" w:rsidRPr="00CD1347" w:rsidRDefault="00C87CFE" w:rsidP="00C87CFE">
            <w:pPr>
              <w:jc w:val="center"/>
              <w:rPr>
                <w:ins w:id="26267" w:author="Στάθης Καπ" w:date="2023-03-03T03:57:00Z"/>
                <w:rFonts w:cstheme="minorHAnsi"/>
                <w:sz w:val="16"/>
                <w:szCs w:val="16"/>
              </w:rPr>
            </w:pPr>
            <w:ins w:id="26268" w:author="Στάθης Καπ" w:date="2023-03-03T06:20:00Z">
              <w:r>
                <w:rPr>
                  <w:rFonts w:ascii="Calibri" w:hAnsi="Calibri" w:cs="Calibri"/>
                  <w:color w:val="000000"/>
                  <w:sz w:val="16"/>
                  <w:szCs w:val="16"/>
                </w:rPr>
                <w:t>0.455</w:t>
              </w:r>
            </w:ins>
          </w:p>
        </w:tc>
        <w:tc>
          <w:tcPr>
            <w:tcW w:w="589" w:type="dxa"/>
            <w:vAlign w:val="center"/>
            <w:tcPrChange w:id="26269" w:author="Στάθης Καπ" w:date="2023-03-03T06:26:00Z">
              <w:tcPr>
                <w:tcW w:w="589" w:type="dxa"/>
                <w:vAlign w:val="center"/>
              </w:tcPr>
            </w:tcPrChange>
          </w:tcPr>
          <w:p w14:paraId="06A7477D" w14:textId="470859B4" w:rsidR="00C87CFE" w:rsidRPr="00CD1347" w:rsidRDefault="00C87CFE" w:rsidP="00C87CFE">
            <w:pPr>
              <w:jc w:val="center"/>
              <w:rPr>
                <w:ins w:id="26270" w:author="Στάθης Καπ" w:date="2023-03-03T03:57:00Z"/>
                <w:rFonts w:cstheme="minorHAnsi"/>
                <w:sz w:val="16"/>
                <w:szCs w:val="16"/>
              </w:rPr>
            </w:pPr>
            <w:ins w:id="26271"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262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273" w:author="Στάθης Καπ" w:date="2023-03-03T03:57:00Z"/>
        </w:trPr>
        <w:tc>
          <w:tcPr>
            <w:tcW w:w="515" w:type="dxa"/>
            <w:tcBorders>
              <w:top w:val="nil"/>
              <w:bottom w:val="nil"/>
              <w:right w:val="single" w:sz="4" w:space="0" w:color="auto"/>
            </w:tcBorders>
            <w:shd w:val="clear" w:color="auto" w:fill="E7E6E6" w:themeFill="background2"/>
            <w:vAlign w:val="bottom"/>
            <w:tcPrChange w:id="26274" w:author="Στάθης Καπ" w:date="2023-03-03T06:26:00Z">
              <w:tcPr>
                <w:tcW w:w="515" w:type="dxa"/>
                <w:vAlign w:val="bottom"/>
              </w:tcPr>
            </w:tcPrChange>
          </w:tcPr>
          <w:p w14:paraId="544D4D01" w14:textId="16213FE1" w:rsidR="00C87CFE" w:rsidRPr="00CD1347" w:rsidRDefault="00C87CFE" w:rsidP="00C87CFE">
            <w:pPr>
              <w:jc w:val="center"/>
              <w:rPr>
                <w:ins w:id="26275" w:author="Στάθης Καπ" w:date="2023-03-03T03:57:00Z"/>
                <w:sz w:val="16"/>
                <w:szCs w:val="16"/>
              </w:rPr>
            </w:pPr>
            <w:ins w:id="26276" w:author="Στάθης Καπ" w:date="2023-03-03T04:06:00Z">
              <w:r w:rsidRPr="00CD1347">
                <w:rPr>
                  <w:rFonts w:ascii="Calibri" w:hAnsi="Calibri" w:cs="Calibri"/>
                  <w:color w:val="000000"/>
                  <w:sz w:val="16"/>
                  <w:szCs w:val="16"/>
                  <w:rPrChange w:id="26277"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6278" w:author="Στάθης Καπ" w:date="2023-03-03T06:26:00Z">
              <w:tcPr>
                <w:tcW w:w="560" w:type="dxa"/>
              </w:tcPr>
            </w:tcPrChange>
          </w:tcPr>
          <w:p w14:paraId="348FF7A1" w14:textId="3687239A" w:rsidR="00C87CFE" w:rsidRPr="00CD1347" w:rsidRDefault="00C87CFE" w:rsidP="00C87CFE">
            <w:pPr>
              <w:jc w:val="center"/>
              <w:rPr>
                <w:ins w:id="26279" w:author="Στάθης Καπ" w:date="2023-03-03T03:57:00Z"/>
                <w:rFonts w:cstheme="minorHAnsi"/>
                <w:sz w:val="16"/>
                <w:szCs w:val="16"/>
              </w:rPr>
            </w:pPr>
            <w:ins w:id="26280" w:author="Στάθης Καπ" w:date="2023-03-03T06:20:00Z">
              <w:r>
                <w:rPr>
                  <w:rFonts w:ascii="Calibri" w:hAnsi="Calibri" w:cs="Calibri"/>
                  <w:color w:val="000000"/>
                  <w:sz w:val="16"/>
                  <w:szCs w:val="16"/>
                </w:rPr>
                <w:t>506</w:t>
              </w:r>
            </w:ins>
          </w:p>
        </w:tc>
        <w:tc>
          <w:tcPr>
            <w:tcW w:w="855" w:type="dxa"/>
            <w:vAlign w:val="center"/>
            <w:tcPrChange w:id="26281" w:author="Στάθης Καπ" w:date="2023-03-03T06:26:00Z">
              <w:tcPr>
                <w:tcW w:w="855" w:type="dxa"/>
              </w:tcPr>
            </w:tcPrChange>
          </w:tcPr>
          <w:p w14:paraId="121BB448" w14:textId="7A9A4FC1" w:rsidR="00C87CFE" w:rsidRPr="00CD1347" w:rsidRDefault="00C87CFE" w:rsidP="00C87CFE">
            <w:pPr>
              <w:jc w:val="center"/>
              <w:rPr>
                <w:ins w:id="26282" w:author="Στάθης Καπ" w:date="2023-03-03T03:57:00Z"/>
                <w:rFonts w:cstheme="minorHAnsi"/>
                <w:sz w:val="16"/>
                <w:szCs w:val="16"/>
              </w:rPr>
            </w:pPr>
            <w:ins w:id="26283" w:author="Στάθης Καπ" w:date="2023-03-03T06:20:00Z">
              <w:r>
                <w:rPr>
                  <w:rFonts w:ascii="Calibri" w:hAnsi="Calibri" w:cs="Calibri"/>
                  <w:color w:val="000000"/>
                  <w:sz w:val="16"/>
                  <w:szCs w:val="16"/>
                </w:rPr>
                <w:t>498</w:t>
              </w:r>
            </w:ins>
          </w:p>
        </w:tc>
        <w:tc>
          <w:tcPr>
            <w:tcW w:w="544" w:type="dxa"/>
            <w:vAlign w:val="center"/>
            <w:tcPrChange w:id="26284" w:author="Στάθης Καπ" w:date="2023-03-03T06:26:00Z">
              <w:tcPr>
                <w:tcW w:w="544" w:type="dxa"/>
                <w:vAlign w:val="bottom"/>
              </w:tcPr>
            </w:tcPrChange>
          </w:tcPr>
          <w:p w14:paraId="4BDFEAFF" w14:textId="517807F3" w:rsidR="00C87CFE" w:rsidRPr="00CD1347" w:rsidRDefault="00C87CFE" w:rsidP="00C87CFE">
            <w:pPr>
              <w:jc w:val="center"/>
              <w:rPr>
                <w:ins w:id="26285" w:author="Στάθης Καπ" w:date="2023-03-03T03:57:00Z"/>
                <w:rFonts w:cstheme="minorHAnsi"/>
                <w:sz w:val="16"/>
                <w:szCs w:val="16"/>
              </w:rPr>
            </w:pPr>
            <w:ins w:id="26286" w:author="Στάθης Καπ" w:date="2023-03-03T06:20:00Z">
              <w:r>
                <w:rPr>
                  <w:rFonts w:ascii="Calibri" w:hAnsi="Calibri" w:cs="Calibri"/>
                  <w:color w:val="000000"/>
                  <w:sz w:val="16"/>
                  <w:szCs w:val="16"/>
                </w:rPr>
                <w:t>453</w:t>
              </w:r>
            </w:ins>
          </w:p>
        </w:tc>
        <w:tc>
          <w:tcPr>
            <w:tcW w:w="621" w:type="dxa"/>
            <w:vAlign w:val="center"/>
            <w:tcPrChange w:id="26287" w:author="Στάθης Καπ" w:date="2023-03-03T06:26:00Z">
              <w:tcPr>
                <w:tcW w:w="621" w:type="dxa"/>
                <w:vAlign w:val="bottom"/>
              </w:tcPr>
            </w:tcPrChange>
          </w:tcPr>
          <w:p w14:paraId="6847255B" w14:textId="1B0CD157" w:rsidR="00C87CFE" w:rsidRPr="00CD1347" w:rsidRDefault="00C87CFE" w:rsidP="00C87CFE">
            <w:pPr>
              <w:jc w:val="center"/>
              <w:rPr>
                <w:ins w:id="26288" w:author="Στάθης Καπ" w:date="2023-03-03T03:57:00Z"/>
                <w:rFonts w:cstheme="minorHAnsi"/>
                <w:sz w:val="16"/>
                <w:szCs w:val="16"/>
              </w:rPr>
            </w:pPr>
            <w:ins w:id="26289" w:author="Στάθης Καπ" w:date="2023-03-03T06:20:00Z">
              <w:r>
                <w:rPr>
                  <w:rFonts w:ascii="Calibri" w:hAnsi="Calibri" w:cs="Calibri"/>
                  <w:color w:val="000000"/>
                  <w:sz w:val="16"/>
                  <w:szCs w:val="16"/>
                </w:rPr>
                <w:t>0.329</w:t>
              </w:r>
            </w:ins>
          </w:p>
        </w:tc>
        <w:tc>
          <w:tcPr>
            <w:tcW w:w="669" w:type="dxa"/>
            <w:vAlign w:val="center"/>
            <w:tcPrChange w:id="26290" w:author="Στάθης Καπ" w:date="2023-03-03T06:26:00Z">
              <w:tcPr>
                <w:tcW w:w="669" w:type="dxa"/>
                <w:vAlign w:val="center"/>
              </w:tcPr>
            </w:tcPrChange>
          </w:tcPr>
          <w:p w14:paraId="0C710368" w14:textId="55C7A403" w:rsidR="00C87CFE" w:rsidRPr="00CD1347" w:rsidRDefault="00C87CFE" w:rsidP="00C87CFE">
            <w:pPr>
              <w:jc w:val="center"/>
              <w:rPr>
                <w:ins w:id="26291" w:author="Στάθης Καπ" w:date="2023-03-03T03:57:00Z"/>
                <w:rFonts w:cstheme="minorHAnsi"/>
                <w:sz w:val="16"/>
                <w:szCs w:val="16"/>
              </w:rPr>
            </w:pPr>
            <w:ins w:id="26292" w:author="Στάθης Καπ" w:date="2023-03-03T06:20:00Z">
              <w:r>
                <w:rPr>
                  <w:rFonts w:ascii="Calibri" w:hAnsi="Calibri" w:cstheme="minorHAnsi"/>
                  <w:color w:val="000000"/>
                  <w:sz w:val="16"/>
                  <w:szCs w:val="16"/>
                </w:rPr>
                <w:t>10.47</w:t>
              </w:r>
            </w:ins>
          </w:p>
        </w:tc>
        <w:tc>
          <w:tcPr>
            <w:tcW w:w="543" w:type="dxa"/>
            <w:vAlign w:val="center"/>
            <w:tcPrChange w:id="26293" w:author="Στάθης Καπ" w:date="2023-03-03T06:26:00Z">
              <w:tcPr>
                <w:tcW w:w="543" w:type="dxa"/>
                <w:vAlign w:val="bottom"/>
              </w:tcPr>
            </w:tcPrChange>
          </w:tcPr>
          <w:p w14:paraId="669C5D1C" w14:textId="028E1739" w:rsidR="00C87CFE" w:rsidRPr="00CD1347" w:rsidRDefault="00C87CFE" w:rsidP="00C87CFE">
            <w:pPr>
              <w:jc w:val="center"/>
              <w:rPr>
                <w:ins w:id="26294" w:author="Στάθης Καπ" w:date="2023-03-03T03:57:00Z"/>
                <w:rFonts w:cstheme="minorHAnsi"/>
                <w:sz w:val="16"/>
                <w:szCs w:val="16"/>
              </w:rPr>
            </w:pPr>
            <w:ins w:id="26295" w:author="Στάθης Καπ" w:date="2023-03-03T06:20:00Z">
              <w:r>
                <w:rPr>
                  <w:rFonts w:ascii="Calibri" w:hAnsi="Calibri" w:cs="Calibri"/>
                  <w:color w:val="000000"/>
                  <w:sz w:val="16"/>
                  <w:szCs w:val="16"/>
                </w:rPr>
                <w:t>407</w:t>
              </w:r>
            </w:ins>
          </w:p>
        </w:tc>
        <w:tc>
          <w:tcPr>
            <w:tcW w:w="621" w:type="dxa"/>
            <w:vAlign w:val="center"/>
            <w:tcPrChange w:id="26296" w:author="Στάθης Καπ" w:date="2023-03-03T06:26:00Z">
              <w:tcPr>
                <w:tcW w:w="621" w:type="dxa"/>
                <w:vAlign w:val="bottom"/>
              </w:tcPr>
            </w:tcPrChange>
          </w:tcPr>
          <w:p w14:paraId="17ACDB15" w14:textId="2A0077F5" w:rsidR="00C87CFE" w:rsidRPr="00CD1347" w:rsidRDefault="00C87CFE" w:rsidP="00C87CFE">
            <w:pPr>
              <w:jc w:val="center"/>
              <w:rPr>
                <w:ins w:id="26297" w:author="Στάθης Καπ" w:date="2023-03-03T03:57:00Z"/>
                <w:rFonts w:cstheme="minorHAnsi"/>
                <w:sz w:val="16"/>
                <w:szCs w:val="16"/>
              </w:rPr>
            </w:pPr>
            <w:ins w:id="26298" w:author="Στάθης Καπ" w:date="2023-03-03T06:20:00Z">
              <w:r>
                <w:rPr>
                  <w:rFonts w:ascii="Calibri" w:hAnsi="Calibri" w:cs="Calibri"/>
                  <w:color w:val="000000"/>
                  <w:sz w:val="16"/>
                  <w:szCs w:val="16"/>
                </w:rPr>
                <w:t>0.227</w:t>
              </w:r>
            </w:ins>
          </w:p>
        </w:tc>
        <w:tc>
          <w:tcPr>
            <w:tcW w:w="669" w:type="dxa"/>
            <w:vAlign w:val="center"/>
            <w:tcPrChange w:id="26299" w:author="Στάθης Καπ" w:date="2023-03-03T06:26:00Z">
              <w:tcPr>
                <w:tcW w:w="669" w:type="dxa"/>
                <w:vAlign w:val="center"/>
              </w:tcPr>
            </w:tcPrChange>
          </w:tcPr>
          <w:p w14:paraId="5D5D7B49" w14:textId="6F06C206" w:rsidR="00C87CFE" w:rsidRPr="00CD1347" w:rsidRDefault="00C87CFE" w:rsidP="00C87CFE">
            <w:pPr>
              <w:jc w:val="center"/>
              <w:rPr>
                <w:ins w:id="26300" w:author="Στάθης Καπ" w:date="2023-03-03T03:57:00Z"/>
                <w:rFonts w:cstheme="minorHAnsi"/>
                <w:sz w:val="16"/>
                <w:szCs w:val="16"/>
              </w:rPr>
            </w:pPr>
            <w:ins w:id="26301" w:author="Στάθης Καπ" w:date="2023-03-03T06:20:00Z">
              <w:r>
                <w:rPr>
                  <w:rFonts w:ascii="Calibri" w:hAnsi="Calibri" w:cstheme="minorHAnsi"/>
                  <w:color w:val="000000"/>
                  <w:sz w:val="16"/>
                  <w:szCs w:val="16"/>
                </w:rPr>
                <w:t>10.15</w:t>
              </w:r>
            </w:ins>
          </w:p>
        </w:tc>
        <w:tc>
          <w:tcPr>
            <w:tcW w:w="508" w:type="dxa"/>
            <w:vAlign w:val="center"/>
            <w:tcPrChange w:id="26302" w:author="Στάθης Καπ" w:date="2023-03-03T06:26:00Z">
              <w:tcPr>
                <w:tcW w:w="508" w:type="dxa"/>
                <w:vAlign w:val="bottom"/>
              </w:tcPr>
            </w:tcPrChange>
          </w:tcPr>
          <w:p w14:paraId="664F845F" w14:textId="66C8E1DD" w:rsidR="00C87CFE" w:rsidRPr="00CD1347" w:rsidRDefault="00C87CFE" w:rsidP="00C87CFE">
            <w:pPr>
              <w:jc w:val="center"/>
              <w:rPr>
                <w:ins w:id="26303" w:author="Στάθης Καπ" w:date="2023-03-03T03:57:00Z"/>
                <w:rFonts w:cstheme="minorHAnsi"/>
                <w:sz w:val="16"/>
                <w:szCs w:val="16"/>
              </w:rPr>
            </w:pPr>
            <w:ins w:id="26304" w:author="Στάθης Καπ" w:date="2023-03-03T06:20:00Z">
              <w:r>
                <w:rPr>
                  <w:rFonts w:ascii="Calibri" w:hAnsi="Calibri" w:cs="Calibri"/>
                  <w:color w:val="000000"/>
                  <w:sz w:val="16"/>
                  <w:szCs w:val="16"/>
                </w:rPr>
                <w:t>414</w:t>
              </w:r>
            </w:ins>
          </w:p>
        </w:tc>
        <w:tc>
          <w:tcPr>
            <w:tcW w:w="541" w:type="dxa"/>
            <w:vAlign w:val="center"/>
            <w:tcPrChange w:id="26305" w:author="Στάθης Καπ" w:date="2023-03-03T06:26:00Z">
              <w:tcPr>
                <w:tcW w:w="541" w:type="dxa"/>
                <w:vAlign w:val="bottom"/>
              </w:tcPr>
            </w:tcPrChange>
          </w:tcPr>
          <w:p w14:paraId="13961D16" w14:textId="31DFB677" w:rsidR="00C87CFE" w:rsidRPr="00CD1347" w:rsidRDefault="00C87CFE" w:rsidP="00C87CFE">
            <w:pPr>
              <w:jc w:val="center"/>
              <w:rPr>
                <w:ins w:id="26306" w:author="Στάθης Καπ" w:date="2023-03-03T03:57:00Z"/>
                <w:rFonts w:cstheme="minorHAnsi"/>
                <w:sz w:val="16"/>
                <w:szCs w:val="16"/>
              </w:rPr>
            </w:pPr>
            <w:ins w:id="26307" w:author="Στάθης Καπ" w:date="2023-03-03T06:20:00Z">
              <w:r>
                <w:rPr>
                  <w:rFonts w:ascii="Calibri" w:hAnsi="Calibri" w:cs="Calibri"/>
                  <w:color w:val="000000"/>
                  <w:sz w:val="16"/>
                  <w:szCs w:val="16"/>
                </w:rPr>
                <w:t>0.221</w:t>
              </w:r>
            </w:ins>
          </w:p>
        </w:tc>
        <w:tc>
          <w:tcPr>
            <w:tcW w:w="589" w:type="dxa"/>
            <w:vAlign w:val="center"/>
            <w:tcPrChange w:id="26308" w:author="Στάθης Καπ" w:date="2023-03-03T06:26:00Z">
              <w:tcPr>
                <w:tcW w:w="589" w:type="dxa"/>
                <w:vAlign w:val="center"/>
              </w:tcPr>
            </w:tcPrChange>
          </w:tcPr>
          <w:p w14:paraId="00E6900A" w14:textId="6E67C952" w:rsidR="00C87CFE" w:rsidRPr="00CD1347" w:rsidRDefault="00C87CFE" w:rsidP="00C87CFE">
            <w:pPr>
              <w:jc w:val="center"/>
              <w:rPr>
                <w:ins w:id="26309" w:author="Στάθης Καπ" w:date="2023-03-03T03:57:00Z"/>
                <w:rFonts w:cstheme="minorHAnsi"/>
                <w:sz w:val="16"/>
                <w:szCs w:val="16"/>
              </w:rPr>
            </w:pPr>
            <w:ins w:id="26310" w:author="Στάθης Καπ" w:date="2023-03-03T06:20:00Z">
              <w:r>
                <w:rPr>
                  <w:rFonts w:ascii="Calibri" w:hAnsi="Calibri" w:cstheme="minorHAnsi"/>
                  <w:color w:val="000000"/>
                  <w:sz w:val="16"/>
                  <w:szCs w:val="16"/>
                </w:rPr>
                <w:t>8.61</w:t>
              </w:r>
            </w:ins>
          </w:p>
        </w:tc>
        <w:tc>
          <w:tcPr>
            <w:tcW w:w="463" w:type="dxa"/>
            <w:vAlign w:val="center"/>
            <w:tcPrChange w:id="26311" w:author="Στάθης Καπ" w:date="2023-03-03T06:26:00Z">
              <w:tcPr>
                <w:tcW w:w="463" w:type="dxa"/>
                <w:vAlign w:val="bottom"/>
              </w:tcPr>
            </w:tcPrChange>
          </w:tcPr>
          <w:p w14:paraId="28308835" w14:textId="78682B78" w:rsidR="00C87CFE" w:rsidRPr="00CD1347" w:rsidRDefault="00C87CFE" w:rsidP="00C87CFE">
            <w:pPr>
              <w:jc w:val="center"/>
              <w:rPr>
                <w:ins w:id="26312" w:author="Στάθης Καπ" w:date="2023-03-03T03:57:00Z"/>
                <w:rFonts w:cstheme="minorHAnsi"/>
                <w:sz w:val="16"/>
                <w:szCs w:val="16"/>
              </w:rPr>
            </w:pPr>
            <w:ins w:id="26313" w:author="Στάθης Καπ" w:date="2023-03-03T06:20:00Z">
              <w:r>
                <w:rPr>
                  <w:rFonts w:ascii="Calibri" w:hAnsi="Calibri" w:cs="Calibri"/>
                  <w:color w:val="000000"/>
                  <w:sz w:val="16"/>
                  <w:szCs w:val="16"/>
                </w:rPr>
                <w:t>395</w:t>
              </w:r>
            </w:ins>
          </w:p>
        </w:tc>
        <w:tc>
          <w:tcPr>
            <w:tcW w:w="541" w:type="dxa"/>
            <w:vAlign w:val="center"/>
            <w:tcPrChange w:id="26314" w:author="Στάθης Καπ" w:date="2023-03-03T06:26:00Z">
              <w:tcPr>
                <w:tcW w:w="541" w:type="dxa"/>
                <w:vAlign w:val="bottom"/>
              </w:tcPr>
            </w:tcPrChange>
          </w:tcPr>
          <w:p w14:paraId="68E6120C" w14:textId="166AE819" w:rsidR="00C87CFE" w:rsidRPr="00CD1347" w:rsidRDefault="00C87CFE" w:rsidP="00C87CFE">
            <w:pPr>
              <w:jc w:val="center"/>
              <w:rPr>
                <w:ins w:id="26315" w:author="Στάθης Καπ" w:date="2023-03-03T03:57:00Z"/>
                <w:rFonts w:cstheme="minorHAnsi"/>
                <w:sz w:val="16"/>
                <w:szCs w:val="16"/>
              </w:rPr>
            </w:pPr>
            <w:ins w:id="26316" w:author="Στάθης Καπ" w:date="2023-03-03T06:20:00Z">
              <w:r>
                <w:rPr>
                  <w:rFonts w:ascii="Calibri" w:hAnsi="Calibri" w:cs="Calibri"/>
                  <w:color w:val="000000"/>
                  <w:sz w:val="16"/>
                  <w:szCs w:val="16"/>
                </w:rPr>
                <w:t>0.29</w:t>
              </w:r>
            </w:ins>
          </w:p>
        </w:tc>
        <w:tc>
          <w:tcPr>
            <w:tcW w:w="589" w:type="dxa"/>
            <w:vAlign w:val="center"/>
            <w:tcPrChange w:id="26317" w:author="Στάθης Καπ" w:date="2023-03-03T06:26:00Z">
              <w:tcPr>
                <w:tcW w:w="589" w:type="dxa"/>
                <w:vAlign w:val="center"/>
              </w:tcPr>
            </w:tcPrChange>
          </w:tcPr>
          <w:p w14:paraId="5D4F55EC" w14:textId="1E56B517" w:rsidR="00C87CFE" w:rsidRPr="00CD1347" w:rsidRDefault="00C87CFE" w:rsidP="00C87CFE">
            <w:pPr>
              <w:jc w:val="center"/>
              <w:rPr>
                <w:ins w:id="26318" w:author="Στάθης Καπ" w:date="2023-03-03T03:57:00Z"/>
                <w:rFonts w:cstheme="minorHAnsi"/>
                <w:sz w:val="16"/>
                <w:szCs w:val="16"/>
              </w:rPr>
            </w:pPr>
            <w:ins w:id="26319"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263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321" w:author="Στάθης Καπ" w:date="2023-03-03T03:57:00Z"/>
        </w:trPr>
        <w:tc>
          <w:tcPr>
            <w:tcW w:w="515" w:type="dxa"/>
            <w:tcBorders>
              <w:top w:val="nil"/>
              <w:bottom w:val="nil"/>
              <w:right w:val="single" w:sz="4" w:space="0" w:color="auto"/>
            </w:tcBorders>
            <w:shd w:val="clear" w:color="auto" w:fill="E7E6E6" w:themeFill="background2"/>
            <w:vAlign w:val="bottom"/>
            <w:tcPrChange w:id="26322" w:author="Στάθης Καπ" w:date="2023-03-03T06:26:00Z">
              <w:tcPr>
                <w:tcW w:w="515" w:type="dxa"/>
                <w:vAlign w:val="bottom"/>
              </w:tcPr>
            </w:tcPrChange>
          </w:tcPr>
          <w:p w14:paraId="6822BFCD" w14:textId="0508DFA6" w:rsidR="00C87CFE" w:rsidRPr="00CD1347" w:rsidRDefault="00C87CFE" w:rsidP="00C87CFE">
            <w:pPr>
              <w:jc w:val="center"/>
              <w:rPr>
                <w:ins w:id="26323" w:author="Στάθης Καπ" w:date="2023-03-03T03:57:00Z"/>
                <w:sz w:val="16"/>
                <w:szCs w:val="16"/>
              </w:rPr>
            </w:pPr>
            <w:ins w:id="26324" w:author="Στάθης Καπ" w:date="2023-03-03T04:06:00Z">
              <w:r w:rsidRPr="00CD1347">
                <w:rPr>
                  <w:rFonts w:ascii="Calibri" w:hAnsi="Calibri" w:cs="Calibri"/>
                  <w:color w:val="000000"/>
                  <w:sz w:val="16"/>
                  <w:szCs w:val="16"/>
                  <w:rPrChange w:id="26325" w:author="Στάθης Καπ" w:date="2023-03-03T04:09:00Z">
                    <w:rPr>
                      <w:rFonts w:ascii="Calibri" w:hAnsi="Calibri" w:cs="Calibri"/>
                      <w:color w:val="000000"/>
                      <w:sz w:val="18"/>
                      <w:szCs w:val="18"/>
                    </w:rPr>
                  </w:rPrChange>
                </w:rPr>
                <w:lastRenderedPageBreak/>
                <w:t>r110</w:t>
              </w:r>
            </w:ins>
          </w:p>
        </w:tc>
        <w:tc>
          <w:tcPr>
            <w:tcW w:w="560" w:type="dxa"/>
            <w:tcBorders>
              <w:left w:val="single" w:sz="4" w:space="0" w:color="auto"/>
            </w:tcBorders>
            <w:vAlign w:val="center"/>
            <w:tcPrChange w:id="26326" w:author="Στάθης Καπ" w:date="2023-03-03T06:26:00Z">
              <w:tcPr>
                <w:tcW w:w="560" w:type="dxa"/>
              </w:tcPr>
            </w:tcPrChange>
          </w:tcPr>
          <w:p w14:paraId="1824F7A3" w14:textId="39456822" w:rsidR="00C87CFE" w:rsidRPr="00CD1347" w:rsidRDefault="00C87CFE" w:rsidP="00C87CFE">
            <w:pPr>
              <w:jc w:val="center"/>
              <w:rPr>
                <w:ins w:id="26327" w:author="Στάθης Καπ" w:date="2023-03-03T03:57:00Z"/>
                <w:rFonts w:cstheme="minorHAnsi"/>
                <w:sz w:val="16"/>
                <w:szCs w:val="16"/>
              </w:rPr>
            </w:pPr>
            <w:ins w:id="26328" w:author="Στάθης Καπ" w:date="2023-03-03T06:20:00Z">
              <w:r>
                <w:rPr>
                  <w:rFonts w:ascii="Calibri" w:hAnsi="Calibri" w:cs="Calibri"/>
                  <w:color w:val="000000"/>
                  <w:sz w:val="16"/>
                  <w:szCs w:val="16"/>
                </w:rPr>
                <w:t>525</w:t>
              </w:r>
            </w:ins>
          </w:p>
        </w:tc>
        <w:tc>
          <w:tcPr>
            <w:tcW w:w="855" w:type="dxa"/>
            <w:vAlign w:val="center"/>
            <w:tcPrChange w:id="26329" w:author="Στάθης Καπ" w:date="2023-03-03T06:26:00Z">
              <w:tcPr>
                <w:tcW w:w="855" w:type="dxa"/>
              </w:tcPr>
            </w:tcPrChange>
          </w:tcPr>
          <w:p w14:paraId="5D3CEBB9" w14:textId="67B4BC81" w:rsidR="00C87CFE" w:rsidRPr="00CD1347" w:rsidRDefault="00C87CFE" w:rsidP="00C87CFE">
            <w:pPr>
              <w:jc w:val="center"/>
              <w:rPr>
                <w:ins w:id="26330" w:author="Στάθης Καπ" w:date="2023-03-03T03:57:00Z"/>
                <w:rFonts w:cstheme="minorHAnsi"/>
                <w:sz w:val="16"/>
                <w:szCs w:val="16"/>
              </w:rPr>
            </w:pPr>
            <w:ins w:id="26331" w:author="Στάθης Καπ" w:date="2023-03-03T06:20:00Z">
              <w:r>
                <w:rPr>
                  <w:rFonts w:ascii="Calibri" w:hAnsi="Calibri" w:cs="Calibri"/>
                  <w:color w:val="000000"/>
                  <w:sz w:val="16"/>
                  <w:szCs w:val="16"/>
                </w:rPr>
                <w:t>515</w:t>
              </w:r>
            </w:ins>
          </w:p>
        </w:tc>
        <w:tc>
          <w:tcPr>
            <w:tcW w:w="544" w:type="dxa"/>
            <w:vAlign w:val="center"/>
            <w:tcPrChange w:id="26332" w:author="Στάθης Καπ" w:date="2023-03-03T06:26:00Z">
              <w:tcPr>
                <w:tcW w:w="544" w:type="dxa"/>
                <w:vAlign w:val="bottom"/>
              </w:tcPr>
            </w:tcPrChange>
          </w:tcPr>
          <w:p w14:paraId="052C0B4D" w14:textId="613FA4EF" w:rsidR="00C87CFE" w:rsidRPr="00CD1347" w:rsidRDefault="00C87CFE" w:rsidP="00C87CFE">
            <w:pPr>
              <w:jc w:val="center"/>
              <w:rPr>
                <w:ins w:id="26333" w:author="Στάθης Καπ" w:date="2023-03-03T03:57:00Z"/>
                <w:rFonts w:cstheme="minorHAnsi"/>
                <w:sz w:val="16"/>
                <w:szCs w:val="16"/>
              </w:rPr>
            </w:pPr>
            <w:ins w:id="26334" w:author="Στάθης Καπ" w:date="2023-03-03T06:20:00Z">
              <w:r>
                <w:rPr>
                  <w:rFonts w:ascii="Calibri" w:hAnsi="Calibri" w:cs="Calibri"/>
                  <w:color w:val="000000"/>
                  <w:sz w:val="16"/>
                  <w:szCs w:val="16"/>
                </w:rPr>
                <w:t>456</w:t>
              </w:r>
            </w:ins>
          </w:p>
        </w:tc>
        <w:tc>
          <w:tcPr>
            <w:tcW w:w="621" w:type="dxa"/>
            <w:vAlign w:val="center"/>
            <w:tcPrChange w:id="26335" w:author="Στάθης Καπ" w:date="2023-03-03T06:26:00Z">
              <w:tcPr>
                <w:tcW w:w="621" w:type="dxa"/>
                <w:vAlign w:val="bottom"/>
              </w:tcPr>
            </w:tcPrChange>
          </w:tcPr>
          <w:p w14:paraId="05BA3C74" w14:textId="6A38391D" w:rsidR="00C87CFE" w:rsidRPr="00CD1347" w:rsidRDefault="00C87CFE" w:rsidP="00C87CFE">
            <w:pPr>
              <w:jc w:val="center"/>
              <w:rPr>
                <w:ins w:id="26336" w:author="Στάθης Καπ" w:date="2023-03-03T03:57:00Z"/>
                <w:rFonts w:cstheme="minorHAnsi"/>
                <w:sz w:val="16"/>
                <w:szCs w:val="16"/>
              </w:rPr>
            </w:pPr>
            <w:ins w:id="26337" w:author="Στάθης Καπ" w:date="2023-03-03T06:20:00Z">
              <w:r>
                <w:rPr>
                  <w:rFonts w:ascii="Calibri" w:hAnsi="Calibri" w:cs="Calibri"/>
                  <w:color w:val="000000"/>
                  <w:sz w:val="16"/>
                  <w:szCs w:val="16"/>
                </w:rPr>
                <w:t>0.324</w:t>
              </w:r>
            </w:ins>
          </w:p>
        </w:tc>
        <w:tc>
          <w:tcPr>
            <w:tcW w:w="669" w:type="dxa"/>
            <w:vAlign w:val="center"/>
            <w:tcPrChange w:id="26338" w:author="Στάθης Καπ" w:date="2023-03-03T06:26:00Z">
              <w:tcPr>
                <w:tcW w:w="669" w:type="dxa"/>
                <w:vAlign w:val="center"/>
              </w:tcPr>
            </w:tcPrChange>
          </w:tcPr>
          <w:p w14:paraId="54ADD973" w14:textId="09F405CC" w:rsidR="00C87CFE" w:rsidRPr="00CD1347" w:rsidRDefault="00C87CFE" w:rsidP="00C87CFE">
            <w:pPr>
              <w:jc w:val="center"/>
              <w:rPr>
                <w:ins w:id="26339" w:author="Στάθης Καπ" w:date="2023-03-03T03:57:00Z"/>
                <w:rFonts w:cstheme="minorHAnsi"/>
                <w:sz w:val="16"/>
                <w:szCs w:val="16"/>
              </w:rPr>
            </w:pPr>
            <w:ins w:id="26340" w:author="Στάθης Καπ" w:date="2023-03-03T06:20:00Z">
              <w:r>
                <w:rPr>
                  <w:rFonts w:ascii="Calibri" w:hAnsi="Calibri" w:cstheme="minorHAnsi"/>
                  <w:color w:val="000000"/>
                  <w:sz w:val="16"/>
                  <w:szCs w:val="16"/>
                </w:rPr>
                <w:t>13.14</w:t>
              </w:r>
            </w:ins>
          </w:p>
        </w:tc>
        <w:tc>
          <w:tcPr>
            <w:tcW w:w="543" w:type="dxa"/>
            <w:vAlign w:val="center"/>
            <w:tcPrChange w:id="26341" w:author="Στάθης Καπ" w:date="2023-03-03T06:26:00Z">
              <w:tcPr>
                <w:tcW w:w="543" w:type="dxa"/>
                <w:vAlign w:val="bottom"/>
              </w:tcPr>
            </w:tcPrChange>
          </w:tcPr>
          <w:p w14:paraId="2C7BEA2B" w14:textId="1C7306DC" w:rsidR="00C87CFE" w:rsidRPr="00CD1347" w:rsidRDefault="00C87CFE" w:rsidP="00C87CFE">
            <w:pPr>
              <w:jc w:val="center"/>
              <w:rPr>
                <w:ins w:id="26342" w:author="Στάθης Καπ" w:date="2023-03-03T03:57:00Z"/>
                <w:rFonts w:cstheme="minorHAnsi"/>
                <w:sz w:val="16"/>
                <w:szCs w:val="16"/>
              </w:rPr>
            </w:pPr>
            <w:ins w:id="26343" w:author="Στάθης Καπ" w:date="2023-03-03T06:20:00Z">
              <w:r>
                <w:rPr>
                  <w:rFonts w:ascii="Calibri" w:hAnsi="Calibri" w:cs="Calibri"/>
                  <w:color w:val="000000"/>
                  <w:sz w:val="16"/>
                  <w:szCs w:val="16"/>
                </w:rPr>
                <w:t>432</w:t>
              </w:r>
            </w:ins>
          </w:p>
        </w:tc>
        <w:tc>
          <w:tcPr>
            <w:tcW w:w="621" w:type="dxa"/>
            <w:vAlign w:val="center"/>
            <w:tcPrChange w:id="26344" w:author="Στάθης Καπ" w:date="2023-03-03T06:26:00Z">
              <w:tcPr>
                <w:tcW w:w="621" w:type="dxa"/>
                <w:vAlign w:val="bottom"/>
              </w:tcPr>
            </w:tcPrChange>
          </w:tcPr>
          <w:p w14:paraId="28D341D9" w14:textId="01A443C3" w:rsidR="00C87CFE" w:rsidRPr="00CD1347" w:rsidRDefault="00C87CFE" w:rsidP="00C87CFE">
            <w:pPr>
              <w:jc w:val="center"/>
              <w:rPr>
                <w:ins w:id="26345" w:author="Στάθης Καπ" w:date="2023-03-03T03:57:00Z"/>
                <w:rFonts w:cstheme="minorHAnsi"/>
                <w:sz w:val="16"/>
                <w:szCs w:val="16"/>
              </w:rPr>
            </w:pPr>
            <w:ins w:id="26346" w:author="Στάθης Καπ" w:date="2023-03-03T06:20:00Z">
              <w:r>
                <w:rPr>
                  <w:rFonts w:ascii="Calibri" w:hAnsi="Calibri" w:cs="Calibri"/>
                  <w:color w:val="000000"/>
                  <w:sz w:val="16"/>
                  <w:szCs w:val="16"/>
                </w:rPr>
                <w:t>0.218</w:t>
              </w:r>
            </w:ins>
          </w:p>
        </w:tc>
        <w:tc>
          <w:tcPr>
            <w:tcW w:w="669" w:type="dxa"/>
            <w:vAlign w:val="center"/>
            <w:tcPrChange w:id="26347" w:author="Στάθης Καπ" w:date="2023-03-03T06:26:00Z">
              <w:tcPr>
                <w:tcW w:w="669" w:type="dxa"/>
                <w:vAlign w:val="center"/>
              </w:tcPr>
            </w:tcPrChange>
          </w:tcPr>
          <w:p w14:paraId="4B91ED96" w14:textId="15C82ECA" w:rsidR="00C87CFE" w:rsidRPr="00CD1347" w:rsidRDefault="00C87CFE" w:rsidP="00C87CFE">
            <w:pPr>
              <w:jc w:val="center"/>
              <w:rPr>
                <w:ins w:id="26348" w:author="Στάθης Καπ" w:date="2023-03-03T03:57:00Z"/>
                <w:rFonts w:cstheme="minorHAnsi"/>
                <w:sz w:val="16"/>
                <w:szCs w:val="16"/>
              </w:rPr>
            </w:pPr>
            <w:ins w:id="26349" w:author="Στάθης Καπ" w:date="2023-03-03T06:20:00Z">
              <w:r>
                <w:rPr>
                  <w:rFonts w:ascii="Calibri" w:hAnsi="Calibri" w:cstheme="minorHAnsi"/>
                  <w:color w:val="000000"/>
                  <w:sz w:val="16"/>
                  <w:szCs w:val="16"/>
                </w:rPr>
                <w:t>5.26</w:t>
              </w:r>
            </w:ins>
          </w:p>
        </w:tc>
        <w:tc>
          <w:tcPr>
            <w:tcW w:w="508" w:type="dxa"/>
            <w:vAlign w:val="center"/>
            <w:tcPrChange w:id="26350" w:author="Στάθης Καπ" w:date="2023-03-03T06:26:00Z">
              <w:tcPr>
                <w:tcW w:w="508" w:type="dxa"/>
                <w:vAlign w:val="bottom"/>
              </w:tcPr>
            </w:tcPrChange>
          </w:tcPr>
          <w:p w14:paraId="38545F78" w14:textId="10D5E9EF" w:rsidR="00C87CFE" w:rsidRPr="00CD1347" w:rsidRDefault="00C87CFE" w:rsidP="00C87CFE">
            <w:pPr>
              <w:jc w:val="center"/>
              <w:rPr>
                <w:ins w:id="26351" w:author="Στάθης Καπ" w:date="2023-03-03T03:57:00Z"/>
                <w:rFonts w:cstheme="minorHAnsi"/>
                <w:sz w:val="16"/>
                <w:szCs w:val="16"/>
              </w:rPr>
            </w:pPr>
            <w:ins w:id="26352" w:author="Στάθης Καπ" w:date="2023-03-03T06:20:00Z">
              <w:r>
                <w:rPr>
                  <w:rFonts w:ascii="Calibri" w:hAnsi="Calibri" w:cs="Calibri"/>
                  <w:color w:val="000000"/>
                  <w:sz w:val="16"/>
                  <w:szCs w:val="16"/>
                </w:rPr>
                <w:t>409</w:t>
              </w:r>
            </w:ins>
          </w:p>
        </w:tc>
        <w:tc>
          <w:tcPr>
            <w:tcW w:w="541" w:type="dxa"/>
            <w:vAlign w:val="center"/>
            <w:tcPrChange w:id="26353" w:author="Στάθης Καπ" w:date="2023-03-03T06:26:00Z">
              <w:tcPr>
                <w:tcW w:w="541" w:type="dxa"/>
                <w:vAlign w:val="bottom"/>
              </w:tcPr>
            </w:tcPrChange>
          </w:tcPr>
          <w:p w14:paraId="17DF5F7B" w14:textId="2D9C45E0" w:rsidR="00C87CFE" w:rsidRPr="00CD1347" w:rsidRDefault="00C87CFE" w:rsidP="00C87CFE">
            <w:pPr>
              <w:jc w:val="center"/>
              <w:rPr>
                <w:ins w:id="26354" w:author="Στάθης Καπ" w:date="2023-03-03T03:57:00Z"/>
                <w:rFonts w:cstheme="minorHAnsi"/>
                <w:sz w:val="16"/>
                <w:szCs w:val="16"/>
              </w:rPr>
            </w:pPr>
            <w:ins w:id="26355" w:author="Στάθης Καπ" w:date="2023-03-03T06:20:00Z">
              <w:r>
                <w:rPr>
                  <w:rFonts w:ascii="Calibri" w:hAnsi="Calibri" w:cs="Calibri"/>
                  <w:color w:val="000000"/>
                  <w:sz w:val="16"/>
                  <w:szCs w:val="16"/>
                </w:rPr>
                <w:t>0.229</w:t>
              </w:r>
            </w:ins>
          </w:p>
        </w:tc>
        <w:tc>
          <w:tcPr>
            <w:tcW w:w="589" w:type="dxa"/>
            <w:vAlign w:val="center"/>
            <w:tcPrChange w:id="26356" w:author="Στάθης Καπ" w:date="2023-03-03T06:26:00Z">
              <w:tcPr>
                <w:tcW w:w="589" w:type="dxa"/>
                <w:vAlign w:val="center"/>
              </w:tcPr>
            </w:tcPrChange>
          </w:tcPr>
          <w:p w14:paraId="6F5E9FD6" w14:textId="5F3172C5" w:rsidR="00C87CFE" w:rsidRPr="00CD1347" w:rsidRDefault="00C87CFE" w:rsidP="00C87CFE">
            <w:pPr>
              <w:jc w:val="center"/>
              <w:rPr>
                <w:ins w:id="26357" w:author="Στάθης Καπ" w:date="2023-03-03T03:57:00Z"/>
                <w:rFonts w:cstheme="minorHAnsi"/>
                <w:sz w:val="16"/>
                <w:szCs w:val="16"/>
              </w:rPr>
            </w:pPr>
            <w:ins w:id="26358" w:author="Στάθης Καπ" w:date="2023-03-03T06:20:00Z">
              <w:r>
                <w:rPr>
                  <w:rFonts w:ascii="Calibri" w:hAnsi="Calibri" w:cstheme="minorHAnsi"/>
                  <w:color w:val="000000"/>
                  <w:sz w:val="16"/>
                  <w:szCs w:val="16"/>
                </w:rPr>
                <w:t>10.31</w:t>
              </w:r>
            </w:ins>
          </w:p>
        </w:tc>
        <w:tc>
          <w:tcPr>
            <w:tcW w:w="463" w:type="dxa"/>
            <w:vAlign w:val="center"/>
            <w:tcPrChange w:id="26359" w:author="Στάθης Καπ" w:date="2023-03-03T06:26:00Z">
              <w:tcPr>
                <w:tcW w:w="463" w:type="dxa"/>
                <w:vAlign w:val="bottom"/>
              </w:tcPr>
            </w:tcPrChange>
          </w:tcPr>
          <w:p w14:paraId="1C26D0C0" w14:textId="15C490D6" w:rsidR="00C87CFE" w:rsidRPr="00CD1347" w:rsidRDefault="00C87CFE" w:rsidP="00C87CFE">
            <w:pPr>
              <w:jc w:val="center"/>
              <w:rPr>
                <w:ins w:id="26360" w:author="Στάθης Καπ" w:date="2023-03-03T03:57:00Z"/>
                <w:rFonts w:cstheme="minorHAnsi"/>
                <w:sz w:val="16"/>
                <w:szCs w:val="16"/>
              </w:rPr>
            </w:pPr>
            <w:ins w:id="26361" w:author="Στάθης Καπ" w:date="2023-03-03T06:20:00Z">
              <w:r>
                <w:rPr>
                  <w:rFonts w:ascii="Calibri" w:hAnsi="Calibri" w:cs="Calibri"/>
                  <w:color w:val="000000"/>
                  <w:sz w:val="16"/>
                  <w:szCs w:val="16"/>
                </w:rPr>
                <w:t>407</w:t>
              </w:r>
            </w:ins>
          </w:p>
        </w:tc>
        <w:tc>
          <w:tcPr>
            <w:tcW w:w="541" w:type="dxa"/>
            <w:vAlign w:val="center"/>
            <w:tcPrChange w:id="26362" w:author="Στάθης Καπ" w:date="2023-03-03T06:26:00Z">
              <w:tcPr>
                <w:tcW w:w="541" w:type="dxa"/>
                <w:vAlign w:val="bottom"/>
              </w:tcPr>
            </w:tcPrChange>
          </w:tcPr>
          <w:p w14:paraId="182320E8" w14:textId="47EAD81B" w:rsidR="00C87CFE" w:rsidRPr="00CD1347" w:rsidRDefault="00C87CFE" w:rsidP="00C87CFE">
            <w:pPr>
              <w:jc w:val="center"/>
              <w:rPr>
                <w:ins w:id="26363" w:author="Στάθης Καπ" w:date="2023-03-03T03:57:00Z"/>
                <w:rFonts w:cstheme="minorHAnsi"/>
                <w:sz w:val="16"/>
                <w:szCs w:val="16"/>
              </w:rPr>
            </w:pPr>
            <w:ins w:id="26364" w:author="Στάθης Καπ" w:date="2023-03-03T06:20:00Z">
              <w:r>
                <w:rPr>
                  <w:rFonts w:ascii="Calibri" w:hAnsi="Calibri" w:cs="Calibri"/>
                  <w:color w:val="000000"/>
                  <w:sz w:val="16"/>
                  <w:szCs w:val="16"/>
                </w:rPr>
                <w:t>0.222</w:t>
              </w:r>
            </w:ins>
          </w:p>
        </w:tc>
        <w:tc>
          <w:tcPr>
            <w:tcW w:w="589" w:type="dxa"/>
            <w:vAlign w:val="center"/>
            <w:tcPrChange w:id="26365" w:author="Στάθης Καπ" w:date="2023-03-03T06:26:00Z">
              <w:tcPr>
                <w:tcW w:w="589" w:type="dxa"/>
                <w:vAlign w:val="center"/>
              </w:tcPr>
            </w:tcPrChange>
          </w:tcPr>
          <w:p w14:paraId="16B21EE1" w14:textId="177169B7" w:rsidR="00C87CFE" w:rsidRPr="00CD1347" w:rsidRDefault="00C87CFE" w:rsidP="00C87CFE">
            <w:pPr>
              <w:jc w:val="center"/>
              <w:rPr>
                <w:ins w:id="26366" w:author="Στάθης Καπ" w:date="2023-03-03T03:57:00Z"/>
                <w:rFonts w:cstheme="minorHAnsi"/>
                <w:sz w:val="16"/>
                <w:szCs w:val="16"/>
              </w:rPr>
            </w:pPr>
            <w:ins w:id="26367"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263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369" w:author="Στάθης Καπ" w:date="2023-03-03T03:57:00Z"/>
        </w:trPr>
        <w:tc>
          <w:tcPr>
            <w:tcW w:w="515" w:type="dxa"/>
            <w:tcBorders>
              <w:top w:val="nil"/>
              <w:bottom w:val="nil"/>
              <w:right w:val="single" w:sz="4" w:space="0" w:color="auto"/>
            </w:tcBorders>
            <w:shd w:val="clear" w:color="auto" w:fill="E7E6E6" w:themeFill="background2"/>
            <w:vAlign w:val="bottom"/>
            <w:tcPrChange w:id="26370" w:author="Στάθης Καπ" w:date="2023-03-03T06:26:00Z">
              <w:tcPr>
                <w:tcW w:w="515" w:type="dxa"/>
                <w:vAlign w:val="bottom"/>
              </w:tcPr>
            </w:tcPrChange>
          </w:tcPr>
          <w:p w14:paraId="1312B9CF" w14:textId="798F441F" w:rsidR="00C87CFE" w:rsidRPr="00CD1347" w:rsidRDefault="00C87CFE" w:rsidP="00C87CFE">
            <w:pPr>
              <w:jc w:val="center"/>
              <w:rPr>
                <w:ins w:id="26371" w:author="Στάθης Καπ" w:date="2023-03-03T03:57:00Z"/>
                <w:sz w:val="16"/>
                <w:szCs w:val="16"/>
              </w:rPr>
            </w:pPr>
            <w:ins w:id="26372" w:author="Στάθης Καπ" w:date="2023-03-03T04:06:00Z">
              <w:r w:rsidRPr="00CD1347">
                <w:rPr>
                  <w:rFonts w:ascii="Calibri" w:hAnsi="Calibri" w:cs="Calibri"/>
                  <w:color w:val="000000"/>
                  <w:sz w:val="16"/>
                  <w:szCs w:val="16"/>
                  <w:rPrChange w:id="26373"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6374" w:author="Στάθης Καπ" w:date="2023-03-03T06:26:00Z">
              <w:tcPr>
                <w:tcW w:w="560" w:type="dxa"/>
              </w:tcPr>
            </w:tcPrChange>
          </w:tcPr>
          <w:p w14:paraId="506F05A7" w14:textId="671D3A9B" w:rsidR="00C87CFE" w:rsidRPr="00CD1347" w:rsidRDefault="00C87CFE" w:rsidP="00C87CFE">
            <w:pPr>
              <w:jc w:val="center"/>
              <w:rPr>
                <w:ins w:id="26375" w:author="Στάθης Καπ" w:date="2023-03-03T03:57:00Z"/>
                <w:rFonts w:cstheme="minorHAnsi"/>
                <w:sz w:val="16"/>
                <w:szCs w:val="16"/>
              </w:rPr>
            </w:pPr>
            <w:ins w:id="26376" w:author="Στάθης Καπ" w:date="2023-03-03T06:20:00Z">
              <w:r>
                <w:rPr>
                  <w:rFonts w:ascii="Calibri" w:hAnsi="Calibri" w:cs="Calibri"/>
                  <w:color w:val="000000"/>
                  <w:sz w:val="16"/>
                  <w:szCs w:val="16"/>
                </w:rPr>
                <w:t>544</w:t>
              </w:r>
            </w:ins>
          </w:p>
        </w:tc>
        <w:tc>
          <w:tcPr>
            <w:tcW w:w="855" w:type="dxa"/>
            <w:vAlign w:val="center"/>
            <w:tcPrChange w:id="26377" w:author="Στάθης Καπ" w:date="2023-03-03T06:26:00Z">
              <w:tcPr>
                <w:tcW w:w="855" w:type="dxa"/>
              </w:tcPr>
            </w:tcPrChange>
          </w:tcPr>
          <w:p w14:paraId="4E38AE22" w14:textId="237CBF5F" w:rsidR="00C87CFE" w:rsidRPr="00CD1347" w:rsidRDefault="00C87CFE" w:rsidP="00C87CFE">
            <w:pPr>
              <w:jc w:val="center"/>
              <w:rPr>
                <w:ins w:id="26378" w:author="Στάθης Καπ" w:date="2023-03-03T03:57:00Z"/>
                <w:rFonts w:cstheme="minorHAnsi"/>
                <w:sz w:val="16"/>
                <w:szCs w:val="16"/>
              </w:rPr>
            </w:pPr>
            <w:ins w:id="26379" w:author="Στάθης Καπ" w:date="2023-03-03T06:20:00Z">
              <w:r>
                <w:rPr>
                  <w:rFonts w:ascii="Calibri" w:hAnsi="Calibri" w:cs="Calibri"/>
                  <w:color w:val="000000"/>
                  <w:sz w:val="16"/>
                  <w:szCs w:val="16"/>
                </w:rPr>
                <w:t>535</w:t>
              </w:r>
            </w:ins>
          </w:p>
        </w:tc>
        <w:tc>
          <w:tcPr>
            <w:tcW w:w="544" w:type="dxa"/>
            <w:vAlign w:val="center"/>
            <w:tcPrChange w:id="26380" w:author="Στάθης Καπ" w:date="2023-03-03T06:26:00Z">
              <w:tcPr>
                <w:tcW w:w="544" w:type="dxa"/>
                <w:vAlign w:val="bottom"/>
              </w:tcPr>
            </w:tcPrChange>
          </w:tcPr>
          <w:p w14:paraId="6F7D3FB7" w14:textId="6FDF86BA" w:rsidR="00C87CFE" w:rsidRPr="00CD1347" w:rsidRDefault="00C87CFE" w:rsidP="00C87CFE">
            <w:pPr>
              <w:jc w:val="center"/>
              <w:rPr>
                <w:ins w:id="26381" w:author="Στάθης Καπ" w:date="2023-03-03T03:57:00Z"/>
                <w:rFonts w:cstheme="minorHAnsi"/>
                <w:sz w:val="16"/>
                <w:szCs w:val="16"/>
              </w:rPr>
            </w:pPr>
            <w:ins w:id="26382" w:author="Στάθης Καπ" w:date="2023-03-03T06:20:00Z">
              <w:r>
                <w:rPr>
                  <w:rFonts w:ascii="Calibri" w:hAnsi="Calibri" w:cs="Calibri"/>
                  <w:color w:val="000000"/>
                  <w:sz w:val="16"/>
                  <w:szCs w:val="16"/>
                </w:rPr>
                <w:t>490</w:t>
              </w:r>
            </w:ins>
          </w:p>
        </w:tc>
        <w:tc>
          <w:tcPr>
            <w:tcW w:w="621" w:type="dxa"/>
            <w:vAlign w:val="center"/>
            <w:tcPrChange w:id="26383" w:author="Στάθης Καπ" w:date="2023-03-03T06:26:00Z">
              <w:tcPr>
                <w:tcW w:w="621" w:type="dxa"/>
                <w:vAlign w:val="bottom"/>
              </w:tcPr>
            </w:tcPrChange>
          </w:tcPr>
          <w:p w14:paraId="330248DE" w14:textId="5F49C529" w:rsidR="00C87CFE" w:rsidRPr="00CD1347" w:rsidRDefault="00C87CFE" w:rsidP="00C87CFE">
            <w:pPr>
              <w:jc w:val="center"/>
              <w:rPr>
                <w:ins w:id="26384" w:author="Στάθης Καπ" w:date="2023-03-03T03:57:00Z"/>
                <w:rFonts w:cstheme="minorHAnsi"/>
                <w:sz w:val="16"/>
                <w:szCs w:val="16"/>
              </w:rPr>
            </w:pPr>
            <w:ins w:id="26385" w:author="Στάθης Καπ" w:date="2023-03-03T06:20:00Z">
              <w:r>
                <w:rPr>
                  <w:rFonts w:ascii="Calibri" w:hAnsi="Calibri" w:cs="Calibri"/>
                  <w:color w:val="000000"/>
                  <w:sz w:val="16"/>
                  <w:szCs w:val="16"/>
                </w:rPr>
                <w:t>0.333</w:t>
              </w:r>
            </w:ins>
          </w:p>
        </w:tc>
        <w:tc>
          <w:tcPr>
            <w:tcW w:w="669" w:type="dxa"/>
            <w:vAlign w:val="center"/>
            <w:tcPrChange w:id="26386" w:author="Στάθης Καπ" w:date="2023-03-03T06:26:00Z">
              <w:tcPr>
                <w:tcW w:w="669" w:type="dxa"/>
                <w:vAlign w:val="center"/>
              </w:tcPr>
            </w:tcPrChange>
          </w:tcPr>
          <w:p w14:paraId="79B22A03" w14:textId="2C1D9787" w:rsidR="00C87CFE" w:rsidRPr="00CD1347" w:rsidRDefault="00C87CFE" w:rsidP="00C87CFE">
            <w:pPr>
              <w:jc w:val="center"/>
              <w:rPr>
                <w:ins w:id="26387" w:author="Στάθης Καπ" w:date="2023-03-03T03:57:00Z"/>
                <w:rFonts w:cstheme="minorHAnsi"/>
                <w:sz w:val="16"/>
                <w:szCs w:val="16"/>
              </w:rPr>
            </w:pPr>
            <w:ins w:id="26388" w:author="Στάθης Καπ" w:date="2023-03-03T06:20:00Z">
              <w:r>
                <w:rPr>
                  <w:rFonts w:ascii="Calibri" w:hAnsi="Calibri" w:cstheme="minorHAnsi"/>
                  <w:color w:val="000000"/>
                  <w:sz w:val="16"/>
                  <w:szCs w:val="16"/>
                </w:rPr>
                <w:t>9.93</w:t>
              </w:r>
            </w:ins>
          </w:p>
        </w:tc>
        <w:tc>
          <w:tcPr>
            <w:tcW w:w="543" w:type="dxa"/>
            <w:vAlign w:val="center"/>
            <w:tcPrChange w:id="26389" w:author="Στάθης Καπ" w:date="2023-03-03T06:26:00Z">
              <w:tcPr>
                <w:tcW w:w="543" w:type="dxa"/>
                <w:vAlign w:val="bottom"/>
              </w:tcPr>
            </w:tcPrChange>
          </w:tcPr>
          <w:p w14:paraId="4302AC3A" w14:textId="0207381E" w:rsidR="00C87CFE" w:rsidRPr="00CD1347" w:rsidRDefault="00C87CFE" w:rsidP="00C87CFE">
            <w:pPr>
              <w:jc w:val="center"/>
              <w:rPr>
                <w:ins w:id="26390" w:author="Στάθης Καπ" w:date="2023-03-03T03:57:00Z"/>
                <w:rFonts w:cstheme="minorHAnsi"/>
                <w:sz w:val="16"/>
                <w:szCs w:val="16"/>
              </w:rPr>
            </w:pPr>
            <w:ins w:id="26391" w:author="Στάθης Καπ" w:date="2023-03-03T06:20:00Z">
              <w:r>
                <w:rPr>
                  <w:rFonts w:ascii="Calibri" w:hAnsi="Calibri" w:cs="Calibri"/>
                  <w:color w:val="000000"/>
                  <w:sz w:val="16"/>
                  <w:szCs w:val="16"/>
                </w:rPr>
                <w:t>479</w:t>
              </w:r>
            </w:ins>
          </w:p>
        </w:tc>
        <w:tc>
          <w:tcPr>
            <w:tcW w:w="621" w:type="dxa"/>
            <w:vAlign w:val="center"/>
            <w:tcPrChange w:id="26392" w:author="Στάθης Καπ" w:date="2023-03-03T06:26:00Z">
              <w:tcPr>
                <w:tcW w:w="621" w:type="dxa"/>
                <w:vAlign w:val="bottom"/>
              </w:tcPr>
            </w:tcPrChange>
          </w:tcPr>
          <w:p w14:paraId="5895FFB7" w14:textId="3022C990" w:rsidR="00C87CFE" w:rsidRPr="00CD1347" w:rsidRDefault="00C87CFE" w:rsidP="00C87CFE">
            <w:pPr>
              <w:jc w:val="center"/>
              <w:rPr>
                <w:ins w:id="26393" w:author="Στάθης Καπ" w:date="2023-03-03T03:57:00Z"/>
                <w:rFonts w:cstheme="minorHAnsi"/>
                <w:sz w:val="16"/>
                <w:szCs w:val="16"/>
              </w:rPr>
            </w:pPr>
            <w:ins w:id="26394" w:author="Στάθης Καπ" w:date="2023-03-03T06:20:00Z">
              <w:r>
                <w:rPr>
                  <w:rFonts w:ascii="Calibri" w:hAnsi="Calibri" w:cs="Calibri"/>
                  <w:color w:val="000000"/>
                  <w:sz w:val="16"/>
                  <w:szCs w:val="16"/>
                </w:rPr>
                <w:t>0.262</w:t>
              </w:r>
            </w:ins>
          </w:p>
        </w:tc>
        <w:tc>
          <w:tcPr>
            <w:tcW w:w="669" w:type="dxa"/>
            <w:vAlign w:val="center"/>
            <w:tcPrChange w:id="26395" w:author="Στάθης Καπ" w:date="2023-03-03T06:26:00Z">
              <w:tcPr>
                <w:tcW w:w="669" w:type="dxa"/>
                <w:vAlign w:val="center"/>
              </w:tcPr>
            </w:tcPrChange>
          </w:tcPr>
          <w:p w14:paraId="0D7FF6BC" w14:textId="419B5B53" w:rsidR="00C87CFE" w:rsidRPr="00CD1347" w:rsidRDefault="00C87CFE" w:rsidP="00C87CFE">
            <w:pPr>
              <w:jc w:val="center"/>
              <w:rPr>
                <w:ins w:id="26396" w:author="Στάθης Καπ" w:date="2023-03-03T03:57:00Z"/>
                <w:rFonts w:cstheme="minorHAnsi"/>
                <w:sz w:val="16"/>
                <w:szCs w:val="16"/>
              </w:rPr>
            </w:pPr>
            <w:ins w:id="26397" w:author="Στάθης Καπ" w:date="2023-03-03T06:20:00Z">
              <w:r>
                <w:rPr>
                  <w:rFonts w:ascii="Calibri" w:hAnsi="Calibri" w:cstheme="minorHAnsi"/>
                  <w:color w:val="000000"/>
                  <w:sz w:val="16"/>
                  <w:szCs w:val="16"/>
                </w:rPr>
                <w:t>2.24</w:t>
              </w:r>
            </w:ins>
          </w:p>
        </w:tc>
        <w:tc>
          <w:tcPr>
            <w:tcW w:w="508" w:type="dxa"/>
            <w:vAlign w:val="center"/>
            <w:tcPrChange w:id="26398" w:author="Στάθης Καπ" w:date="2023-03-03T06:26:00Z">
              <w:tcPr>
                <w:tcW w:w="508" w:type="dxa"/>
                <w:vAlign w:val="bottom"/>
              </w:tcPr>
            </w:tcPrChange>
          </w:tcPr>
          <w:p w14:paraId="01294951" w14:textId="4E873843" w:rsidR="00C87CFE" w:rsidRPr="00CD1347" w:rsidRDefault="00C87CFE" w:rsidP="00C87CFE">
            <w:pPr>
              <w:jc w:val="center"/>
              <w:rPr>
                <w:ins w:id="26399" w:author="Στάθης Καπ" w:date="2023-03-03T03:57:00Z"/>
                <w:rFonts w:cstheme="minorHAnsi"/>
                <w:sz w:val="16"/>
                <w:szCs w:val="16"/>
              </w:rPr>
            </w:pPr>
            <w:ins w:id="26400" w:author="Στάθης Καπ" w:date="2023-03-03T06:20:00Z">
              <w:r>
                <w:rPr>
                  <w:rFonts w:ascii="Calibri" w:hAnsi="Calibri" w:cs="Calibri"/>
                  <w:color w:val="000000"/>
                  <w:sz w:val="16"/>
                  <w:szCs w:val="16"/>
                </w:rPr>
                <w:t>460</w:t>
              </w:r>
            </w:ins>
          </w:p>
        </w:tc>
        <w:tc>
          <w:tcPr>
            <w:tcW w:w="541" w:type="dxa"/>
            <w:vAlign w:val="center"/>
            <w:tcPrChange w:id="26401" w:author="Στάθης Καπ" w:date="2023-03-03T06:26:00Z">
              <w:tcPr>
                <w:tcW w:w="541" w:type="dxa"/>
                <w:vAlign w:val="bottom"/>
              </w:tcPr>
            </w:tcPrChange>
          </w:tcPr>
          <w:p w14:paraId="27EE52B0" w14:textId="202688D6" w:rsidR="00C87CFE" w:rsidRPr="00CD1347" w:rsidRDefault="00C87CFE" w:rsidP="00C87CFE">
            <w:pPr>
              <w:jc w:val="center"/>
              <w:rPr>
                <w:ins w:id="26402" w:author="Στάθης Καπ" w:date="2023-03-03T03:57:00Z"/>
                <w:rFonts w:cstheme="minorHAnsi"/>
                <w:sz w:val="16"/>
                <w:szCs w:val="16"/>
              </w:rPr>
            </w:pPr>
            <w:ins w:id="26403" w:author="Στάθης Καπ" w:date="2023-03-03T06:20:00Z">
              <w:r>
                <w:rPr>
                  <w:rFonts w:ascii="Calibri" w:hAnsi="Calibri" w:cs="Calibri"/>
                  <w:color w:val="000000"/>
                  <w:sz w:val="16"/>
                  <w:szCs w:val="16"/>
                </w:rPr>
                <w:t>0.219</w:t>
              </w:r>
            </w:ins>
          </w:p>
        </w:tc>
        <w:tc>
          <w:tcPr>
            <w:tcW w:w="589" w:type="dxa"/>
            <w:vAlign w:val="center"/>
            <w:tcPrChange w:id="26404" w:author="Στάθης Καπ" w:date="2023-03-03T06:26:00Z">
              <w:tcPr>
                <w:tcW w:w="589" w:type="dxa"/>
                <w:vAlign w:val="center"/>
              </w:tcPr>
            </w:tcPrChange>
          </w:tcPr>
          <w:p w14:paraId="7CE6EE7F" w14:textId="015C4054" w:rsidR="00C87CFE" w:rsidRPr="00CD1347" w:rsidRDefault="00C87CFE" w:rsidP="00C87CFE">
            <w:pPr>
              <w:jc w:val="center"/>
              <w:rPr>
                <w:ins w:id="26405" w:author="Στάθης Καπ" w:date="2023-03-03T03:57:00Z"/>
                <w:rFonts w:cstheme="minorHAnsi"/>
                <w:sz w:val="16"/>
                <w:szCs w:val="16"/>
              </w:rPr>
            </w:pPr>
            <w:ins w:id="26406" w:author="Στάθης Καπ" w:date="2023-03-03T06:20:00Z">
              <w:r>
                <w:rPr>
                  <w:rFonts w:ascii="Calibri" w:hAnsi="Calibri" w:cstheme="minorHAnsi"/>
                  <w:color w:val="000000"/>
                  <w:sz w:val="16"/>
                  <w:szCs w:val="16"/>
                </w:rPr>
                <w:t>6.12</w:t>
              </w:r>
            </w:ins>
          </w:p>
        </w:tc>
        <w:tc>
          <w:tcPr>
            <w:tcW w:w="463" w:type="dxa"/>
            <w:vAlign w:val="center"/>
            <w:tcPrChange w:id="26407" w:author="Στάθης Καπ" w:date="2023-03-03T06:26:00Z">
              <w:tcPr>
                <w:tcW w:w="463" w:type="dxa"/>
                <w:vAlign w:val="bottom"/>
              </w:tcPr>
            </w:tcPrChange>
          </w:tcPr>
          <w:p w14:paraId="42586B32" w14:textId="2181DFF7" w:rsidR="00C87CFE" w:rsidRPr="00CD1347" w:rsidRDefault="00C87CFE" w:rsidP="00C87CFE">
            <w:pPr>
              <w:jc w:val="center"/>
              <w:rPr>
                <w:ins w:id="26408" w:author="Στάθης Καπ" w:date="2023-03-03T03:57:00Z"/>
                <w:rFonts w:cstheme="minorHAnsi"/>
                <w:sz w:val="16"/>
                <w:szCs w:val="16"/>
              </w:rPr>
            </w:pPr>
            <w:ins w:id="26409" w:author="Στάθης Καπ" w:date="2023-03-03T06:20:00Z">
              <w:r>
                <w:rPr>
                  <w:rFonts w:ascii="Calibri" w:hAnsi="Calibri" w:cs="Calibri"/>
                  <w:color w:val="000000"/>
                  <w:sz w:val="16"/>
                  <w:szCs w:val="16"/>
                </w:rPr>
                <w:t>383</w:t>
              </w:r>
            </w:ins>
          </w:p>
        </w:tc>
        <w:tc>
          <w:tcPr>
            <w:tcW w:w="541" w:type="dxa"/>
            <w:vAlign w:val="center"/>
            <w:tcPrChange w:id="26410" w:author="Στάθης Καπ" w:date="2023-03-03T06:26:00Z">
              <w:tcPr>
                <w:tcW w:w="541" w:type="dxa"/>
                <w:vAlign w:val="bottom"/>
              </w:tcPr>
            </w:tcPrChange>
          </w:tcPr>
          <w:p w14:paraId="5515325B" w14:textId="71B514B9" w:rsidR="00C87CFE" w:rsidRPr="00CD1347" w:rsidRDefault="00C87CFE" w:rsidP="00C87CFE">
            <w:pPr>
              <w:jc w:val="center"/>
              <w:rPr>
                <w:ins w:id="26411" w:author="Στάθης Καπ" w:date="2023-03-03T03:57:00Z"/>
                <w:rFonts w:cstheme="minorHAnsi"/>
                <w:sz w:val="16"/>
                <w:szCs w:val="16"/>
              </w:rPr>
            </w:pPr>
            <w:ins w:id="26412" w:author="Στάθης Καπ" w:date="2023-03-03T06:20:00Z">
              <w:r>
                <w:rPr>
                  <w:rFonts w:ascii="Calibri" w:hAnsi="Calibri" w:cs="Calibri"/>
                  <w:color w:val="000000"/>
                  <w:sz w:val="16"/>
                  <w:szCs w:val="16"/>
                </w:rPr>
                <w:t>0.225</w:t>
              </w:r>
            </w:ins>
          </w:p>
        </w:tc>
        <w:tc>
          <w:tcPr>
            <w:tcW w:w="589" w:type="dxa"/>
            <w:vAlign w:val="center"/>
            <w:tcPrChange w:id="26413" w:author="Στάθης Καπ" w:date="2023-03-03T06:26:00Z">
              <w:tcPr>
                <w:tcW w:w="589" w:type="dxa"/>
                <w:vAlign w:val="center"/>
              </w:tcPr>
            </w:tcPrChange>
          </w:tcPr>
          <w:p w14:paraId="2939BB0E" w14:textId="4AE8E043" w:rsidR="00C87CFE" w:rsidRPr="00CD1347" w:rsidRDefault="00C87CFE" w:rsidP="00C87CFE">
            <w:pPr>
              <w:jc w:val="center"/>
              <w:rPr>
                <w:ins w:id="26414" w:author="Στάθης Καπ" w:date="2023-03-03T03:57:00Z"/>
                <w:rFonts w:cstheme="minorHAnsi"/>
                <w:sz w:val="16"/>
                <w:szCs w:val="16"/>
              </w:rPr>
            </w:pPr>
            <w:ins w:id="26415"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264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417" w:author="Στάθης Καπ" w:date="2023-03-03T03:57:00Z"/>
        </w:trPr>
        <w:tc>
          <w:tcPr>
            <w:tcW w:w="515" w:type="dxa"/>
            <w:tcBorders>
              <w:top w:val="nil"/>
              <w:bottom w:val="nil"/>
              <w:right w:val="single" w:sz="4" w:space="0" w:color="auto"/>
            </w:tcBorders>
            <w:shd w:val="clear" w:color="auto" w:fill="E7E6E6" w:themeFill="background2"/>
            <w:vAlign w:val="bottom"/>
            <w:tcPrChange w:id="26418" w:author="Στάθης Καπ" w:date="2023-03-03T06:26:00Z">
              <w:tcPr>
                <w:tcW w:w="515" w:type="dxa"/>
                <w:vAlign w:val="bottom"/>
              </w:tcPr>
            </w:tcPrChange>
          </w:tcPr>
          <w:p w14:paraId="27E7AA0D" w14:textId="2BEB0697" w:rsidR="00C87CFE" w:rsidRPr="00CD1347" w:rsidRDefault="00C87CFE" w:rsidP="00C87CFE">
            <w:pPr>
              <w:jc w:val="center"/>
              <w:rPr>
                <w:ins w:id="26419" w:author="Στάθης Καπ" w:date="2023-03-03T03:57:00Z"/>
                <w:sz w:val="16"/>
                <w:szCs w:val="16"/>
              </w:rPr>
            </w:pPr>
            <w:ins w:id="26420" w:author="Στάθης Καπ" w:date="2023-03-03T04:06:00Z">
              <w:r w:rsidRPr="00CD1347">
                <w:rPr>
                  <w:rFonts w:ascii="Calibri" w:hAnsi="Calibri" w:cs="Calibri"/>
                  <w:color w:val="000000"/>
                  <w:sz w:val="16"/>
                  <w:szCs w:val="16"/>
                  <w:rPrChange w:id="26421"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6422" w:author="Στάθης Καπ" w:date="2023-03-03T06:26:00Z">
              <w:tcPr>
                <w:tcW w:w="560" w:type="dxa"/>
              </w:tcPr>
            </w:tcPrChange>
          </w:tcPr>
          <w:p w14:paraId="7D7374A2" w14:textId="3737E197" w:rsidR="00C87CFE" w:rsidRPr="00CD1347" w:rsidRDefault="00C87CFE" w:rsidP="00C87CFE">
            <w:pPr>
              <w:jc w:val="center"/>
              <w:rPr>
                <w:ins w:id="26423" w:author="Στάθης Καπ" w:date="2023-03-03T03:57:00Z"/>
                <w:rFonts w:cstheme="minorHAnsi"/>
                <w:sz w:val="16"/>
                <w:szCs w:val="16"/>
              </w:rPr>
            </w:pPr>
            <w:ins w:id="26424" w:author="Στάθης Καπ" w:date="2023-03-03T06:20:00Z">
              <w:r>
                <w:rPr>
                  <w:rFonts w:ascii="Calibri" w:hAnsi="Calibri" w:cs="Calibri"/>
                  <w:color w:val="000000"/>
                  <w:sz w:val="16"/>
                  <w:szCs w:val="16"/>
                </w:rPr>
                <w:t>544</w:t>
              </w:r>
            </w:ins>
          </w:p>
        </w:tc>
        <w:tc>
          <w:tcPr>
            <w:tcW w:w="855" w:type="dxa"/>
            <w:vAlign w:val="center"/>
            <w:tcPrChange w:id="26425" w:author="Στάθης Καπ" w:date="2023-03-03T06:26:00Z">
              <w:tcPr>
                <w:tcW w:w="855" w:type="dxa"/>
              </w:tcPr>
            </w:tcPrChange>
          </w:tcPr>
          <w:p w14:paraId="514E68BB" w14:textId="3451CE4A" w:rsidR="00C87CFE" w:rsidRPr="00CD1347" w:rsidRDefault="00C87CFE" w:rsidP="00C87CFE">
            <w:pPr>
              <w:jc w:val="center"/>
              <w:rPr>
                <w:ins w:id="26426" w:author="Στάθης Καπ" w:date="2023-03-03T03:57:00Z"/>
                <w:rFonts w:cstheme="minorHAnsi"/>
                <w:sz w:val="16"/>
                <w:szCs w:val="16"/>
              </w:rPr>
            </w:pPr>
            <w:ins w:id="26427" w:author="Στάθης Καπ" w:date="2023-03-03T06:20:00Z">
              <w:r>
                <w:rPr>
                  <w:rFonts w:ascii="Calibri" w:hAnsi="Calibri" w:cs="Calibri"/>
                  <w:color w:val="000000"/>
                  <w:sz w:val="16"/>
                  <w:szCs w:val="16"/>
                </w:rPr>
                <w:t>515</w:t>
              </w:r>
            </w:ins>
          </w:p>
        </w:tc>
        <w:tc>
          <w:tcPr>
            <w:tcW w:w="544" w:type="dxa"/>
            <w:vAlign w:val="center"/>
            <w:tcPrChange w:id="26428" w:author="Στάθης Καπ" w:date="2023-03-03T06:26:00Z">
              <w:tcPr>
                <w:tcW w:w="544" w:type="dxa"/>
                <w:vAlign w:val="bottom"/>
              </w:tcPr>
            </w:tcPrChange>
          </w:tcPr>
          <w:p w14:paraId="4814ADC4" w14:textId="284AA13B" w:rsidR="00C87CFE" w:rsidRPr="00CD1347" w:rsidRDefault="00C87CFE" w:rsidP="00C87CFE">
            <w:pPr>
              <w:jc w:val="center"/>
              <w:rPr>
                <w:ins w:id="26429" w:author="Στάθης Καπ" w:date="2023-03-03T03:57:00Z"/>
                <w:rFonts w:cstheme="minorHAnsi"/>
                <w:sz w:val="16"/>
                <w:szCs w:val="16"/>
              </w:rPr>
            </w:pPr>
            <w:ins w:id="26430" w:author="Στάθης Καπ" w:date="2023-03-03T06:20:00Z">
              <w:r>
                <w:rPr>
                  <w:rFonts w:ascii="Calibri" w:hAnsi="Calibri" w:cs="Calibri"/>
                  <w:color w:val="000000"/>
                  <w:sz w:val="16"/>
                  <w:szCs w:val="16"/>
                </w:rPr>
                <w:t>491</w:t>
              </w:r>
            </w:ins>
          </w:p>
        </w:tc>
        <w:tc>
          <w:tcPr>
            <w:tcW w:w="621" w:type="dxa"/>
            <w:vAlign w:val="center"/>
            <w:tcPrChange w:id="26431" w:author="Στάθης Καπ" w:date="2023-03-03T06:26:00Z">
              <w:tcPr>
                <w:tcW w:w="621" w:type="dxa"/>
                <w:vAlign w:val="bottom"/>
              </w:tcPr>
            </w:tcPrChange>
          </w:tcPr>
          <w:p w14:paraId="5C5B1E41" w14:textId="01D9E5F4" w:rsidR="00C87CFE" w:rsidRPr="00CD1347" w:rsidRDefault="00C87CFE" w:rsidP="00C87CFE">
            <w:pPr>
              <w:jc w:val="center"/>
              <w:rPr>
                <w:ins w:id="26432" w:author="Στάθης Καπ" w:date="2023-03-03T03:57:00Z"/>
                <w:rFonts w:cstheme="minorHAnsi"/>
                <w:sz w:val="16"/>
                <w:szCs w:val="16"/>
              </w:rPr>
            </w:pPr>
            <w:ins w:id="26433" w:author="Στάθης Καπ" w:date="2023-03-03T06:20:00Z">
              <w:r>
                <w:rPr>
                  <w:rFonts w:ascii="Calibri" w:hAnsi="Calibri" w:cs="Calibri"/>
                  <w:color w:val="000000"/>
                  <w:sz w:val="16"/>
                  <w:szCs w:val="16"/>
                </w:rPr>
                <w:t>0.351</w:t>
              </w:r>
            </w:ins>
          </w:p>
        </w:tc>
        <w:tc>
          <w:tcPr>
            <w:tcW w:w="669" w:type="dxa"/>
            <w:vAlign w:val="center"/>
            <w:tcPrChange w:id="26434" w:author="Στάθης Καπ" w:date="2023-03-03T06:26:00Z">
              <w:tcPr>
                <w:tcW w:w="669" w:type="dxa"/>
                <w:vAlign w:val="center"/>
              </w:tcPr>
            </w:tcPrChange>
          </w:tcPr>
          <w:p w14:paraId="2EA48C97" w14:textId="1F577F9C" w:rsidR="00C87CFE" w:rsidRPr="00CD1347" w:rsidRDefault="00C87CFE" w:rsidP="00C87CFE">
            <w:pPr>
              <w:jc w:val="center"/>
              <w:rPr>
                <w:ins w:id="26435" w:author="Στάθης Καπ" w:date="2023-03-03T03:57:00Z"/>
                <w:rFonts w:cstheme="minorHAnsi"/>
                <w:sz w:val="16"/>
                <w:szCs w:val="16"/>
              </w:rPr>
            </w:pPr>
            <w:ins w:id="26436" w:author="Στάθης Καπ" w:date="2023-03-03T06:20:00Z">
              <w:r>
                <w:rPr>
                  <w:rFonts w:ascii="Calibri" w:hAnsi="Calibri" w:cstheme="minorHAnsi"/>
                  <w:color w:val="000000"/>
                  <w:sz w:val="16"/>
                  <w:szCs w:val="16"/>
                </w:rPr>
                <w:t>9.74</w:t>
              </w:r>
            </w:ins>
          </w:p>
        </w:tc>
        <w:tc>
          <w:tcPr>
            <w:tcW w:w="543" w:type="dxa"/>
            <w:vAlign w:val="center"/>
            <w:tcPrChange w:id="26437" w:author="Στάθης Καπ" w:date="2023-03-03T06:26:00Z">
              <w:tcPr>
                <w:tcW w:w="543" w:type="dxa"/>
                <w:vAlign w:val="bottom"/>
              </w:tcPr>
            </w:tcPrChange>
          </w:tcPr>
          <w:p w14:paraId="79B242AF" w14:textId="48DAA720" w:rsidR="00C87CFE" w:rsidRPr="00CD1347" w:rsidRDefault="00C87CFE" w:rsidP="00C87CFE">
            <w:pPr>
              <w:jc w:val="center"/>
              <w:rPr>
                <w:ins w:id="26438" w:author="Στάθης Καπ" w:date="2023-03-03T03:57:00Z"/>
                <w:rFonts w:cstheme="minorHAnsi"/>
                <w:sz w:val="16"/>
                <w:szCs w:val="16"/>
              </w:rPr>
            </w:pPr>
            <w:ins w:id="26439" w:author="Στάθης Καπ" w:date="2023-03-03T06:20:00Z">
              <w:r>
                <w:rPr>
                  <w:rFonts w:ascii="Calibri" w:hAnsi="Calibri" w:cs="Calibri"/>
                  <w:color w:val="000000"/>
                  <w:sz w:val="16"/>
                  <w:szCs w:val="16"/>
                </w:rPr>
                <w:t>469</w:t>
              </w:r>
            </w:ins>
          </w:p>
        </w:tc>
        <w:tc>
          <w:tcPr>
            <w:tcW w:w="621" w:type="dxa"/>
            <w:vAlign w:val="center"/>
            <w:tcPrChange w:id="26440" w:author="Στάθης Καπ" w:date="2023-03-03T06:26:00Z">
              <w:tcPr>
                <w:tcW w:w="621" w:type="dxa"/>
                <w:vAlign w:val="bottom"/>
              </w:tcPr>
            </w:tcPrChange>
          </w:tcPr>
          <w:p w14:paraId="46B53EDE" w14:textId="4800C248" w:rsidR="00C87CFE" w:rsidRPr="00CD1347" w:rsidRDefault="00C87CFE" w:rsidP="00C87CFE">
            <w:pPr>
              <w:jc w:val="center"/>
              <w:rPr>
                <w:ins w:id="26441" w:author="Στάθης Καπ" w:date="2023-03-03T03:57:00Z"/>
                <w:rFonts w:cstheme="minorHAnsi"/>
                <w:sz w:val="16"/>
                <w:szCs w:val="16"/>
              </w:rPr>
            </w:pPr>
            <w:ins w:id="26442" w:author="Στάθης Καπ" w:date="2023-03-03T06:20:00Z">
              <w:r>
                <w:rPr>
                  <w:rFonts w:ascii="Calibri" w:hAnsi="Calibri" w:cs="Calibri"/>
                  <w:color w:val="000000"/>
                  <w:sz w:val="16"/>
                  <w:szCs w:val="16"/>
                </w:rPr>
                <w:t>0.223</w:t>
              </w:r>
            </w:ins>
          </w:p>
        </w:tc>
        <w:tc>
          <w:tcPr>
            <w:tcW w:w="669" w:type="dxa"/>
            <w:vAlign w:val="center"/>
            <w:tcPrChange w:id="26443" w:author="Στάθης Καπ" w:date="2023-03-03T06:26:00Z">
              <w:tcPr>
                <w:tcW w:w="669" w:type="dxa"/>
                <w:vAlign w:val="center"/>
              </w:tcPr>
            </w:tcPrChange>
          </w:tcPr>
          <w:p w14:paraId="323997E7" w14:textId="602A2EED" w:rsidR="00C87CFE" w:rsidRPr="00CD1347" w:rsidRDefault="00C87CFE" w:rsidP="00C87CFE">
            <w:pPr>
              <w:jc w:val="center"/>
              <w:rPr>
                <w:ins w:id="26444" w:author="Στάθης Καπ" w:date="2023-03-03T03:57:00Z"/>
                <w:rFonts w:cstheme="minorHAnsi"/>
                <w:sz w:val="16"/>
                <w:szCs w:val="16"/>
              </w:rPr>
            </w:pPr>
            <w:ins w:id="26445" w:author="Στάθης Καπ" w:date="2023-03-03T06:20:00Z">
              <w:r>
                <w:rPr>
                  <w:rFonts w:ascii="Calibri" w:hAnsi="Calibri" w:cstheme="minorHAnsi"/>
                  <w:color w:val="000000"/>
                  <w:sz w:val="16"/>
                  <w:szCs w:val="16"/>
                </w:rPr>
                <w:t>4.48</w:t>
              </w:r>
            </w:ins>
          </w:p>
        </w:tc>
        <w:tc>
          <w:tcPr>
            <w:tcW w:w="508" w:type="dxa"/>
            <w:vAlign w:val="center"/>
            <w:tcPrChange w:id="26446" w:author="Στάθης Καπ" w:date="2023-03-03T06:26:00Z">
              <w:tcPr>
                <w:tcW w:w="508" w:type="dxa"/>
                <w:vAlign w:val="bottom"/>
              </w:tcPr>
            </w:tcPrChange>
          </w:tcPr>
          <w:p w14:paraId="668536CF" w14:textId="2575D861" w:rsidR="00C87CFE" w:rsidRPr="00CD1347" w:rsidRDefault="00C87CFE" w:rsidP="00C87CFE">
            <w:pPr>
              <w:jc w:val="center"/>
              <w:rPr>
                <w:ins w:id="26447" w:author="Στάθης Καπ" w:date="2023-03-03T03:57:00Z"/>
                <w:rFonts w:cstheme="minorHAnsi"/>
                <w:sz w:val="16"/>
                <w:szCs w:val="16"/>
              </w:rPr>
            </w:pPr>
            <w:ins w:id="26448" w:author="Στάθης Καπ" w:date="2023-03-03T06:20:00Z">
              <w:r>
                <w:rPr>
                  <w:rFonts w:ascii="Calibri" w:hAnsi="Calibri" w:cs="Calibri"/>
                  <w:color w:val="000000"/>
                  <w:sz w:val="16"/>
                  <w:szCs w:val="16"/>
                </w:rPr>
                <w:t>399</w:t>
              </w:r>
            </w:ins>
          </w:p>
        </w:tc>
        <w:tc>
          <w:tcPr>
            <w:tcW w:w="541" w:type="dxa"/>
            <w:vAlign w:val="center"/>
            <w:tcPrChange w:id="26449" w:author="Στάθης Καπ" w:date="2023-03-03T06:26:00Z">
              <w:tcPr>
                <w:tcW w:w="541" w:type="dxa"/>
                <w:vAlign w:val="bottom"/>
              </w:tcPr>
            </w:tcPrChange>
          </w:tcPr>
          <w:p w14:paraId="1F947E64" w14:textId="16268647" w:rsidR="00C87CFE" w:rsidRPr="00CD1347" w:rsidRDefault="00C87CFE" w:rsidP="00C87CFE">
            <w:pPr>
              <w:jc w:val="center"/>
              <w:rPr>
                <w:ins w:id="26450" w:author="Στάθης Καπ" w:date="2023-03-03T03:57:00Z"/>
                <w:rFonts w:cstheme="minorHAnsi"/>
                <w:sz w:val="16"/>
                <w:szCs w:val="16"/>
              </w:rPr>
            </w:pPr>
            <w:ins w:id="26451" w:author="Στάθης Καπ" w:date="2023-03-03T06:20:00Z">
              <w:r>
                <w:rPr>
                  <w:rFonts w:ascii="Calibri" w:hAnsi="Calibri" w:cs="Calibri"/>
                  <w:color w:val="000000"/>
                  <w:sz w:val="16"/>
                  <w:szCs w:val="16"/>
                </w:rPr>
                <w:t>0.22</w:t>
              </w:r>
            </w:ins>
          </w:p>
        </w:tc>
        <w:tc>
          <w:tcPr>
            <w:tcW w:w="589" w:type="dxa"/>
            <w:vAlign w:val="center"/>
            <w:tcPrChange w:id="26452" w:author="Στάθης Καπ" w:date="2023-03-03T06:26:00Z">
              <w:tcPr>
                <w:tcW w:w="589" w:type="dxa"/>
                <w:vAlign w:val="center"/>
              </w:tcPr>
            </w:tcPrChange>
          </w:tcPr>
          <w:p w14:paraId="1EC177FB" w14:textId="5EFA0EEF" w:rsidR="00C87CFE" w:rsidRPr="00CD1347" w:rsidRDefault="00C87CFE" w:rsidP="00C87CFE">
            <w:pPr>
              <w:jc w:val="center"/>
              <w:rPr>
                <w:ins w:id="26453" w:author="Στάθης Καπ" w:date="2023-03-03T03:57:00Z"/>
                <w:rFonts w:cstheme="minorHAnsi"/>
                <w:sz w:val="16"/>
                <w:szCs w:val="16"/>
              </w:rPr>
            </w:pPr>
            <w:ins w:id="26454" w:author="Στάθης Καπ" w:date="2023-03-03T06:20:00Z">
              <w:r>
                <w:rPr>
                  <w:rFonts w:ascii="Calibri" w:hAnsi="Calibri" w:cstheme="minorHAnsi"/>
                  <w:color w:val="000000"/>
                  <w:sz w:val="16"/>
                  <w:szCs w:val="16"/>
                </w:rPr>
                <w:t>18.74</w:t>
              </w:r>
            </w:ins>
          </w:p>
        </w:tc>
        <w:tc>
          <w:tcPr>
            <w:tcW w:w="463" w:type="dxa"/>
            <w:vAlign w:val="center"/>
            <w:tcPrChange w:id="26455" w:author="Στάθης Καπ" w:date="2023-03-03T06:26:00Z">
              <w:tcPr>
                <w:tcW w:w="463" w:type="dxa"/>
                <w:vAlign w:val="bottom"/>
              </w:tcPr>
            </w:tcPrChange>
          </w:tcPr>
          <w:p w14:paraId="7F248DC1" w14:textId="56FCFCF2" w:rsidR="00C87CFE" w:rsidRPr="00CD1347" w:rsidRDefault="00C87CFE" w:rsidP="00C87CFE">
            <w:pPr>
              <w:jc w:val="center"/>
              <w:rPr>
                <w:ins w:id="26456" w:author="Στάθης Καπ" w:date="2023-03-03T03:57:00Z"/>
                <w:rFonts w:cstheme="minorHAnsi"/>
                <w:sz w:val="16"/>
                <w:szCs w:val="16"/>
              </w:rPr>
            </w:pPr>
            <w:ins w:id="26457" w:author="Στάθης Καπ" w:date="2023-03-03T06:20:00Z">
              <w:r>
                <w:rPr>
                  <w:rFonts w:ascii="Calibri" w:hAnsi="Calibri" w:cs="Calibri"/>
                  <w:color w:val="000000"/>
                  <w:sz w:val="16"/>
                  <w:szCs w:val="16"/>
                </w:rPr>
                <w:t>424</w:t>
              </w:r>
            </w:ins>
          </w:p>
        </w:tc>
        <w:tc>
          <w:tcPr>
            <w:tcW w:w="541" w:type="dxa"/>
            <w:vAlign w:val="center"/>
            <w:tcPrChange w:id="26458" w:author="Στάθης Καπ" w:date="2023-03-03T06:26:00Z">
              <w:tcPr>
                <w:tcW w:w="541" w:type="dxa"/>
                <w:vAlign w:val="bottom"/>
              </w:tcPr>
            </w:tcPrChange>
          </w:tcPr>
          <w:p w14:paraId="385F2072" w14:textId="5CBDE5A1" w:rsidR="00C87CFE" w:rsidRPr="00CD1347" w:rsidRDefault="00C87CFE" w:rsidP="00C87CFE">
            <w:pPr>
              <w:jc w:val="center"/>
              <w:rPr>
                <w:ins w:id="26459" w:author="Στάθης Καπ" w:date="2023-03-03T03:57:00Z"/>
                <w:rFonts w:cstheme="minorHAnsi"/>
                <w:sz w:val="16"/>
                <w:szCs w:val="16"/>
              </w:rPr>
            </w:pPr>
            <w:ins w:id="26460" w:author="Στάθης Καπ" w:date="2023-03-03T06:20:00Z">
              <w:r>
                <w:rPr>
                  <w:rFonts w:ascii="Calibri" w:hAnsi="Calibri" w:cs="Calibri"/>
                  <w:color w:val="000000"/>
                  <w:sz w:val="16"/>
                  <w:szCs w:val="16"/>
                </w:rPr>
                <w:t>0.232</w:t>
              </w:r>
            </w:ins>
          </w:p>
        </w:tc>
        <w:tc>
          <w:tcPr>
            <w:tcW w:w="589" w:type="dxa"/>
            <w:vAlign w:val="center"/>
            <w:tcPrChange w:id="26461" w:author="Στάθης Καπ" w:date="2023-03-03T06:26:00Z">
              <w:tcPr>
                <w:tcW w:w="589" w:type="dxa"/>
                <w:vAlign w:val="center"/>
              </w:tcPr>
            </w:tcPrChange>
          </w:tcPr>
          <w:p w14:paraId="346C8EA8" w14:textId="7C1F38D0" w:rsidR="00C87CFE" w:rsidRPr="00CD1347" w:rsidRDefault="00C87CFE" w:rsidP="00C87CFE">
            <w:pPr>
              <w:jc w:val="center"/>
              <w:rPr>
                <w:ins w:id="26462" w:author="Στάθης Καπ" w:date="2023-03-03T03:57:00Z"/>
                <w:rFonts w:cstheme="minorHAnsi"/>
                <w:sz w:val="16"/>
                <w:szCs w:val="16"/>
              </w:rPr>
            </w:pPr>
            <w:ins w:id="26463"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264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465" w:author="Στάθης Καπ" w:date="2023-03-03T03:57:00Z"/>
        </w:trPr>
        <w:tc>
          <w:tcPr>
            <w:tcW w:w="515" w:type="dxa"/>
            <w:tcBorders>
              <w:top w:val="nil"/>
              <w:bottom w:val="nil"/>
              <w:right w:val="single" w:sz="4" w:space="0" w:color="auto"/>
            </w:tcBorders>
            <w:shd w:val="clear" w:color="auto" w:fill="E7E6E6" w:themeFill="background2"/>
            <w:vAlign w:val="bottom"/>
            <w:tcPrChange w:id="26466" w:author="Στάθης Καπ" w:date="2023-03-03T06:26:00Z">
              <w:tcPr>
                <w:tcW w:w="515" w:type="dxa"/>
                <w:vAlign w:val="bottom"/>
              </w:tcPr>
            </w:tcPrChange>
          </w:tcPr>
          <w:p w14:paraId="591FB4C8" w14:textId="56461DA6" w:rsidR="00C87CFE" w:rsidRPr="00CD1347" w:rsidRDefault="00C87CFE" w:rsidP="00C87CFE">
            <w:pPr>
              <w:jc w:val="center"/>
              <w:rPr>
                <w:ins w:id="26467" w:author="Στάθης Καπ" w:date="2023-03-03T03:57:00Z"/>
                <w:sz w:val="16"/>
                <w:szCs w:val="16"/>
              </w:rPr>
            </w:pPr>
            <w:ins w:id="26468" w:author="Στάθης Καπ" w:date="2023-03-03T04:06:00Z">
              <w:r w:rsidRPr="00CD1347">
                <w:rPr>
                  <w:rFonts w:ascii="Calibri" w:hAnsi="Calibri" w:cs="Calibri"/>
                  <w:color w:val="000000"/>
                  <w:sz w:val="16"/>
                  <w:szCs w:val="16"/>
                  <w:rPrChange w:id="26469"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6470" w:author="Στάθης Καπ" w:date="2023-03-03T06:26:00Z">
              <w:tcPr>
                <w:tcW w:w="560" w:type="dxa"/>
              </w:tcPr>
            </w:tcPrChange>
          </w:tcPr>
          <w:p w14:paraId="30674E40" w14:textId="4E790A4C" w:rsidR="00C87CFE" w:rsidRPr="00CD1347" w:rsidRDefault="00C87CFE" w:rsidP="00C87CFE">
            <w:pPr>
              <w:jc w:val="center"/>
              <w:rPr>
                <w:ins w:id="26471" w:author="Στάθης Καπ" w:date="2023-03-03T03:57:00Z"/>
                <w:rFonts w:cstheme="minorHAnsi"/>
                <w:sz w:val="16"/>
                <w:szCs w:val="16"/>
              </w:rPr>
            </w:pPr>
            <w:ins w:id="26472" w:author="Στάθης Καπ" w:date="2023-03-03T06:20:00Z">
              <w:r>
                <w:rPr>
                  <w:rFonts w:ascii="Calibri" w:hAnsi="Calibri" w:cs="Calibri"/>
                  <w:color w:val="000000"/>
                  <w:sz w:val="16"/>
                  <w:szCs w:val="16"/>
                </w:rPr>
                <w:t>1256</w:t>
              </w:r>
            </w:ins>
          </w:p>
        </w:tc>
        <w:tc>
          <w:tcPr>
            <w:tcW w:w="855" w:type="dxa"/>
            <w:vAlign w:val="center"/>
            <w:tcPrChange w:id="26473" w:author="Στάθης Καπ" w:date="2023-03-03T06:26:00Z">
              <w:tcPr>
                <w:tcW w:w="855" w:type="dxa"/>
              </w:tcPr>
            </w:tcPrChange>
          </w:tcPr>
          <w:p w14:paraId="0631AED1" w14:textId="7A59BC79" w:rsidR="00C87CFE" w:rsidRPr="00CD1347" w:rsidRDefault="00C87CFE" w:rsidP="00C87CFE">
            <w:pPr>
              <w:jc w:val="center"/>
              <w:rPr>
                <w:ins w:id="26474" w:author="Στάθης Καπ" w:date="2023-03-03T03:57:00Z"/>
                <w:rFonts w:cstheme="minorHAnsi"/>
                <w:sz w:val="16"/>
                <w:szCs w:val="16"/>
              </w:rPr>
            </w:pPr>
            <w:ins w:id="26475" w:author="Στάθης Καπ" w:date="2023-03-03T06:20:00Z">
              <w:r>
                <w:rPr>
                  <w:rFonts w:ascii="Calibri" w:hAnsi="Calibri" w:cs="Calibri"/>
                  <w:color w:val="000000"/>
                  <w:sz w:val="16"/>
                  <w:szCs w:val="16"/>
                </w:rPr>
                <w:t>1231</w:t>
              </w:r>
            </w:ins>
          </w:p>
        </w:tc>
        <w:tc>
          <w:tcPr>
            <w:tcW w:w="544" w:type="dxa"/>
            <w:vAlign w:val="center"/>
            <w:tcPrChange w:id="26476" w:author="Στάθης Καπ" w:date="2023-03-03T06:26:00Z">
              <w:tcPr>
                <w:tcW w:w="544" w:type="dxa"/>
                <w:vAlign w:val="bottom"/>
              </w:tcPr>
            </w:tcPrChange>
          </w:tcPr>
          <w:p w14:paraId="3B0C38EE" w14:textId="288F4DFE" w:rsidR="00C87CFE" w:rsidRPr="00CD1347" w:rsidRDefault="00C87CFE" w:rsidP="00C87CFE">
            <w:pPr>
              <w:jc w:val="center"/>
              <w:rPr>
                <w:ins w:id="26477" w:author="Στάθης Καπ" w:date="2023-03-03T03:57:00Z"/>
                <w:rFonts w:cstheme="minorHAnsi"/>
                <w:sz w:val="16"/>
                <w:szCs w:val="16"/>
              </w:rPr>
            </w:pPr>
            <w:ins w:id="26478" w:author="Στάθης Καπ" w:date="2023-03-03T06:20:00Z">
              <w:r>
                <w:rPr>
                  <w:rFonts w:ascii="Calibri" w:hAnsi="Calibri" w:cs="Calibri"/>
                  <w:color w:val="000000"/>
                  <w:sz w:val="16"/>
                  <w:szCs w:val="16"/>
                </w:rPr>
                <w:t>1192</w:t>
              </w:r>
            </w:ins>
          </w:p>
        </w:tc>
        <w:tc>
          <w:tcPr>
            <w:tcW w:w="621" w:type="dxa"/>
            <w:vAlign w:val="center"/>
            <w:tcPrChange w:id="26479" w:author="Στάθης Καπ" w:date="2023-03-03T06:26:00Z">
              <w:tcPr>
                <w:tcW w:w="621" w:type="dxa"/>
                <w:vAlign w:val="bottom"/>
              </w:tcPr>
            </w:tcPrChange>
          </w:tcPr>
          <w:p w14:paraId="5EF0D45B" w14:textId="1DE2F82C" w:rsidR="00C87CFE" w:rsidRPr="00CD1347" w:rsidRDefault="00C87CFE" w:rsidP="00C87CFE">
            <w:pPr>
              <w:jc w:val="center"/>
              <w:rPr>
                <w:ins w:id="26480" w:author="Στάθης Καπ" w:date="2023-03-03T03:57:00Z"/>
                <w:rFonts w:cstheme="minorHAnsi"/>
                <w:sz w:val="16"/>
                <w:szCs w:val="16"/>
              </w:rPr>
            </w:pPr>
            <w:ins w:id="26481" w:author="Στάθης Καπ" w:date="2023-03-03T06:20:00Z">
              <w:r>
                <w:rPr>
                  <w:rFonts w:ascii="Calibri" w:hAnsi="Calibri" w:cs="Calibri"/>
                  <w:color w:val="000000"/>
                  <w:sz w:val="16"/>
                  <w:szCs w:val="16"/>
                </w:rPr>
                <w:t>0.784</w:t>
              </w:r>
            </w:ins>
          </w:p>
        </w:tc>
        <w:tc>
          <w:tcPr>
            <w:tcW w:w="669" w:type="dxa"/>
            <w:vAlign w:val="center"/>
            <w:tcPrChange w:id="26482" w:author="Στάθης Καπ" w:date="2023-03-03T06:26:00Z">
              <w:tcPr>
                <w:tcW w:w="669" w:type="dxa"/>
                <w:vAlign w:val="center"/>
              </w:tcPr>
            </w:tcPrChange>
          </w:tcPr>
          <w:p w14:paraId="580F955A" w14:textId="27577C1D" w:rsidR="00C87CFE" w:rsidRPr="00CD1347" w:rsidRDefault="00C87CFE" w:rsidP="00C87CFE">
            <w:pPr>
              <w:jc w:val="center"/>
              <w:rPr>
                <w:ins w:id="26483" w:author="Στάθης Καπ" w:date="2023-03-03T03:57:00Z"/>
                <w:rFonts w:cstheme="minorHAnsi"/>
                <w:sz w:val="16"/>
                <w:szCs w:val="16"/>
              </w:rPr>
            </w:pPr>
            <w:ins w:id="26484" w:author="Στάθης Καπ" w:date="2023-03-03T06:20:00Z">
              <w:r>
                <w:rPr>
                  <w:rFonts w:ascii="Calibri" w:hAnsi="Calibri" w:cstheme="minorHAnsi"/>
                  <w:color w:val="000000"/>
                  <w:sz w:val="16"/>
                  <w:szCs w:val="16"/>
                </w:rPr>
                <w:t>5.1</w:t>
              </w:r>
            </w:ins>
          </w:p>
        </w:tc>
        <w:tc>
          <w:tcPr>
            <w:tcW w:w="543" w:type="dxa"/>
            <w:vAlign w:val="center"/>
            <w:tcPrChange w:id="26485" w:author="Στάθης Καπ" w:date="2023-03-03T06:26:00Z">
              <w:tcPr>
                <w:tcW w:w="543" w:type="dxa"/>
                <w:vAlign w:val="bottom"/>
              </w:tcPr>
            </w:tcPrChange>
          </w:tcPr>
          <w:p w14:paraId="68E185EB" w14:textId="7967D88C" w:rsidR="00C87CFE" w:rsidRPr="00CD1347" w:rsidRDefault="00C87CFE" w:rsidP="00C87CFE">
            <w:pPr>
              <w:jc w:val="center"/>
              <w:rPr>
                <w:ins w:id="26486" w:author="Στάθης Καπ" w:date="2023-03-03T03:57:00Z"/>
                <w:rFonts w:cstheme="minorHAnsi"/>
                <w:sz w:val="16"/>
                <w:szCs w:val="16"/>
              </w:rPr>
            </w:pPr>
            <w:ins w:id="26487" w:author="Στάθης Καπ" w:date="2023-03-03T06:20:00Z">
              <w:r>
                <w:rPr>
                  <w:rFonts w:ascii="Calibri" w:hAnsi="Calibri" w:cs="Calibri"/>
                  <w:color w:val="000000"/>
                  <w:sz w:val="16"/>
                  <w:szCs w:val="16"/>
                </w:rPr>
                <w:t>1148</w:t>
              </w:r>
            </w:ins>
          </w:p>
        </w:tc>
        <w:tc>
          <w:tcPr>
            <w:tcW w:w="621" w:type="dxa"/>
            <w:vAlign w:val="center"/>
            <w:tcPrChange w:id="26488" w:author="Στάθης Καπ" w:date="2023-03-03T06:26:00Z">
              <w:tcPr>
                <w:tcW w:w="621" w:type="dxa"/>
                <w:vAlign w:val="bottom"/>
              </w:tcPr>
            </w:tcPrChange>
          </w:tcPr>
          <w:p w14:paraId="2EDB7B9D" w14:textId="2625C483" w:rsidR="00C87CFE" w:rsidRPr="00CD1347" w:rsidRDefault="00C87CFE" w:rsidP="00C87CFE">
            <w:pPr>
              <w:jc w:val="center"/>
              <w:rPr>
                <w:ins w:id="26489" w:author="Στάθης Καπ" w:date="2023-03-03T03:57:00Z"/>
                <w:rFonts w:cstheme="minorHAnsi"/>
                <w:sz w:val="16"/>
                <w:szCs w:val="16"/>
              </w:rPr>
            </w:pPr>
            <w:ins w:id="26490" w:author="Στάθης Καπ" w:date="2023-03-03T06:20:00Z">
              <w:r>
                <w:rPr>
                  <w:rFonts w:ascii="Calibri" w:hAnsi="Calibri" w:cs="Calibri"/>
                  <w:color w:val="000000"/>
                  <w:sz w:val="16"/>
                  <w:szCs w:val="16"/>
                </w:rPr>
                <w:t>0.298</w:t>
              </w:r>
            </w:ins>
          </w:p>
        </w:tc>
        <w:tc>
          <w:tcPr>
            <w:tcW w:w="669" w:type="dxa"/>
            <w:vAlign w:val="center"/>
            <w:tcPrChange w:id="26491" w:author="Στάθης Καπ" w:date="2023-03-03T06:26:00Z">
              <w:tcPr>
                <w:tcW w:w="669" w:type="dxa"/>
                <w:vAlign w:val="center"/>
              </w:tcPr>
            </w:tcPrChange>
          </w:tcPr>
          <w:p w14:paraId="3521F773" w14:textId="11F08D57" w:rsidR="00C87CFE" w:rsidRPr="00CD1347" w:rsidRDefault="00C87CFE" w:rsidP="00C87CFE">
            <w:pPr>
              <w:jc w:val="center"/>
              <w:rPr>
                <w:ins w:id="26492" w:author="Στάθης Καπ" w:date="2023-03-03T03:57:00Z"/>
                <w:rFonts w:cstheme="minorHAnsi"/>
                <w:sz w:val="16"/>
                <w:szCs w:val="16"/>
              </w:rPr>
            </w:pPr>
            <w:ins w:id="26493" w:author="Στάθης Καπ" w:date="2023-03-03T06:20:00Z">
              <w:r>
                <w:rPr>
                  <w:rFonts w:ascii="Calibri" w:hAnsi="Calibri" w:cstheme="minorHAnsi"/>
                  <w:color w:val="000000"/>
                  <w:sz w:val="16"/>
                  <w:szCs w:val="16"/>
                </w:rPr>
                <w:t>3.69</w:t>
              </w:r>
            </w:ins>
          </w:p>
        </w:tc>
        <w:tc>
          <w:tcPr>
            <w:tcW w:w="508" w:type="dxa"/>
            <w:vAlign w:val="center"/>
            <w:tcPrChange w:id="26494" w:author="Στάθης Καπ" w:date="2023-03-03T06:26:00Z">
              <w:tcPr>
                <w:tcW w:w="508" w:type="dxa"/>
                <w:vAlign w:val="bottom"/>
              </w:tcPr>
            </w:tcPrChange>
          </w:tcPr>
          <w:p w14:paraId="731EC034" w14:textId="273E4BFE" w:rsidR="00C87CFE" w:rsidRPr="00CD1347" w:rsidRDefault="00C87CFE" w:rsidP="00C87CFE">
            <w:pPr>
              <w:jc w:val="center"/>
              <w:rPr>
                <w:ins w:id="26495" w:author="Στάθης Καπ" w:date="2023-03-03T03:57:00Z"/>
                <w:rFonts w:cstheme="minorHAnsi"/>
                <w:sz w:val="16"/>
                <w:szCs w:val="16"/>
              </w:rPr>
            </w:pPr>
            <w:ins w:id="26496" w:author="Στάθης Καπ" w:date="2023-03-03T06:20:00Z">
              <w:r>
                <w:rPr>
                  <w:rFonts w:ascii="Calibri" w:hAnsi="Calibri" w:cs="Calibri"/>
                  <w:color w:val="000000"/>
                  <w:sz w:val="16"/>
                  <w:szCs w:val="16"/>
                </w:rPr>
                <w:t>1170</w:t>
              </w:r>
            </w:ins>
          </w:p>
        </w:tc>
        <w:tc>
          <w:tcPr>
            <w:tcW w:w="541" w:type="dxa"/>
            <w:vAlign w:val="center"/>
            <w:tcPrChange w:id="26497" w:author="Στάθης Καπ" w:date="2023-03-03T06:26:00Z">
              <w:tcPr>
                <w:tcW w:w="541" w:type="dxa"/>
                <w:vAlign w:val="bottom"/>
              </w:tcPr>
            </w:tcPrChange>
          </w:tcPr>
          <w:p w14:paraId="7DC08B64" w14:textId="494A009C" w:rsidR="00C87CFE" w:rsidRPr="00CD1347" w:rsidRDefault="00C87CFE" w:rsidP="00C87CFE">
            <w:pPr>
              <w:jc w:val="center"/>
              <w:rPr>
                <w:ins w:id="26498" w:author="Στάθης Καπ" w:date="2023-03-03T03:57:00Z"/>
                <w:rFonts w:cstheme="minorHAnsi"/>
                <w:sz w:val="16"/>
                <w:szCs w:val="16"/>
              </w:rPr>
            </w:pPr>
            <w:ins w:id="26499" w:author="Στάθης Καπ" w:date="2023-03-03T06:20:00Z">
              <w:r>
                <w:rPr>
                  <w:rFonts w:ascii="Calibri" w:hAnsi="Calibri" w:cs="Calibri"/>
                  <w:color w:val="000000"/>
                  <w:sz w:val="16"/>
                  <w:szCs w:val="16"/>
                </w:rPr>
                <w:t>0.467</w:t>
              </w:r>
            </w:ins>
          </w:p>
        </w:tc>
        <w:tc>
          <w:tcPr>
            <w:tcW w:w="589" w:type="dxa"/>
            <w:vAlign w:val="center"/>
            <w:tcPrChange w:id="26500" w:author="Στάθης Καπ" w:date="2023-03-03T06:26:00Z">
              <w:tcPr>
                <w:tcW w:w="589" w:type="dxa"/>
                <w:vAlign w:val="center"/>
              </w:tcPr>
            </w:tcPrChange>
          </w:tcPr>
          <w:p w14:paraId="5EB068F2" w14:textId="37063B69" w:rsidR="00C87CFE" w:rsidRPr="00CD1347" w:rsidRDefault="00C87CFE" w:rsidP="00C87CFE">
            <w:pPr>
              <w:jc w:val="center"/>
              <w:rPr>
                <w:ins w:id="26501" w:author="Στάθης Καπ" w:date="2023-03-03T03:57:00Z"/>
                <w:rFonts w:cstheme="minorHAnsi"/>
                <w:sz w:val="16"/>
                <w:szCs w:val="16"/>
              </w:rPr>
            </w:pPr>
            <w:ins w:id="26502" w:author="Στάθης Καπ" w:date="2023-03-03T06:20:00Z">
              <w:r>
                <w:rPr>
                  <w:rFonts w:ascii="Calibri" w:hAnsi="Calibri" w:cstheme="minorHAnsi"/>
                  <w:color w:val="000000"/>
                  <w:sz w:val="16"/>
                  <w:szCs w:val="16"/>
                </w:rPr>
                <w:t>1.85</w:t>
              </w:r>
            </w:ins>
          </w:p>
        </w:tc>
        <w:tc>
          <w:tcPr>
            <w:tcW w:w="463" w:type="dxa"/>
            <w:vAlign w:val="center"/>
            <w:tcPrChange w:id="26503" w:author="Στάθης Καπ" w:date="2023-03-03T06:26:00Z">
              <w:tcPr>
                <w:tcW w:w="463" w:type="dxa"/>
                <w:vAlign w:val="bottom"/>
              </w:tcPr>
            </w:tcPrChange>
          </w:tcPr>
          <w:p w14:paraId="30B7023A" w14:textId="04F52B6C" w:rsidR="00C87CFE" w:rsidRPr="00CD1347" w:rsidRDefault="00C87CFE" w:rsidP="00C87CFE">
            <w:pPr>
              <w:jc w:val="center"/>
              <w:rPr>
                <w:ins w:id="26504" w:author="Στάθης Καπ" w:date="2023-03-03T03:57:00Z"/>
                <w:rFonts w:cstheme="minorHAnsi"/>
                <w:sz w:val="16"/>
                <w:szCs w:val="16"/>
              </w:rPr>
            </w:pPr>
            <w:ins w:id="26505" w:author="Στάθης Καπ" w:date="2023-03-03T06:20:00Z">
              <w:r>
                <w:rPr>
                  <w:rFonts w:ascii="Calibri" w:hAnsi="Calibri" w:cs="Calibri"/>
                  <w:color w:val="000000"/>
                  <w:sz w:val="16"/>
                  <w:szCs w:val="16"/>
                </w:rPr>
                <w:t>1132</w:t>
              </w:r>
            </w:ins>
          </w:p>
        </w:tc>
        <w:tc>
          <w:tcPr>
            <w:tcW w:w="541" w:type="dxa"/>
            <w:vAlign w:val="center"/>
            <w:tcPrChange w:id="26506" w:author="Στάθης Καπ" w:date="2023-03-03T06:26:00Z">
              <w:tcPr>
                <w:tcW w:w="541" w:type="dxa"/>
                <w:vAlign w:val="bottom"/>
              </w:tcPr>
            </w:tcPrChange>
          </w:tcPr>
          <w:p w14:paraId="77DD3DA3" w14:textId="375EE113" w:rsidR="00C87CFE" w:rsidRPr="00CD1347" w:rsidRDefault="00C87CFE" w:rsidP="00C87CFE">
            <w:pPr>
              <w:jc w:val="center"/>
              <w:rPr>
                <w:ins w:id="26507" w:author="Στάθης Καπ" w:date="2023-03-03T03:57:00Z"/>
                <w:rFonts w:cstheme="minorHAnsi"/>
                <w:sz w:val="16"/>
                <w:szCs w:val="16"/>
              </w:rPr>
            </w:pPr>
            <w:ins w:id="26508" w:author="Στάθης Καπ" w:date="2023-03-03T06:20:00Z">
              <w:r>
                <w:rPr>
                  <w:rFonts w:ascii="Calibri" w:hAnsi="Calibri" w:cs="Calibri"/>
                  <w:color w:val="000000"/>
                  <w:sz w:val="16"/>
                  <w:szCs w:val="16"/>
                </w:rPr>
                <w:t>0.254</w:t>
              </w:r>
            </w:ins>
          </w:p>
        </w:tc>
        <w:tc>
          <w:tcPr>
            <w:tcW w:w="589" w:type="dxa"/>
            <w:vAlign w:val="center"/>
            <w:tcPrChange w:id="26509" w:author="Στάθης Καπ" w:date="2023-03-03T06:26:00Z">
              <w:tcPr>
                <w:tcW w:w="589" w:type="dxa"/>
                <w:vAlign w:val="center"/>
              </w:tcPr>
            </w:tcPrChange>
          </w:tcPr>
          <w:p w14:paraId="7D929CDC" w14:textId="4DED7729" w:rsidR="00C87CFE" w:rsidRPr="00CD1347" w:rsidRDefault="00C87CFE" w:rsidP="00C87CFE">
            <w:pPr>
              <w:jc w:val="center"/>
              <w:rPr>
                <w:ins w:id="26510" w:author="Στάθης Καπ" w:date="2023-03-03T03:57:00Z"/>
                <w:rFonts w:cstheme="minorHAnsi"/>
                <w:sz w:val="16"/>
                <w:szCs w:val="16"/>
              </w:rPr>
            </w:pPr>
            <w:ins w:id="26511"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265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513" w:author="Στάθης Καπ" w:date="2023-03-03T03:57:00Z"/>
        </w:trPr>
        <w:tc>
          <w:tcPr>
            <w:tcW w:w="515" w:type="dxa"/>
            <w:tcBorders>
              <w:top w:val="nil"/>
              <w:bottom w:val="nil"/>
              <w:right w:val="single" w:sz="4" w:space="0" w:color="auto"/>
            </w:tcBorders>
            <w:shd w:val="clear" w:color="auto" w:fill="E7E6E6" w:themeFill="background2"/>
            <w:vAlign w:val="bottom"/>
            <w:tcPrChange w:id="26514" w:author="Στάθης Καπ" w:date="2023-03-03T06:26:00Z">
              <w:tcPr>
                <w:tcW w:w="515" w:type="dxa"/>
                <w:vAlign w:val="bottom"/>
              </w:tcPr>
            </w:tcPrChange>
          </w:tcPr>
          <w:p w14:paraId="0379186F" w14:textId="6817706C" w:rsidR="00C87CFE" w:rsidRPr="00CD1347" w:rsidRDefault="00C87CFE" w:rsidP="00C87CFE">
            <w:pPr>
              <w:jc w:val="center"/>
              <w:rPr>
                <w:ins w:id="26515" w:author="Στάθης Καπ" w:date="2023-03-03T03:57:00Z"/>
                <w:sz w:val="16"/>
                <w:szCs w:val="16"/>
              </w:rPr>
            </w:pPr>
            <w:ins w:id="26516" w:author="Στάθης Καπ" w:date="2023-03-03T04:06:00Z">
              <w:r w:rsidRPr="00CD1347">
                <w:rPr>
                  <w:rFonts w:ascii="Calibri" w:hAnsi="Calibri" w:cs="Calibri"/>
                  <w:color w:val="000000"/>
                  <w:sz w:val="16"/>
                  <w:szCs w:val="16"/>
                  <w:rPrChange w:id="26517"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6518" w:author="Στάθης Καπ" w:date="2023-03-03T06:26:00Z">
              <w:tcPr>
                <w:tcW w:w="560" w:type="dxa"/>
              </w:tcPr>
            </w:tcPrChange>
          </w:tcPr>
          <w:p w14:paraId="57AAFEF7" w14:textId="0ABD823C" w:rsidR="00C87CFE" w:rsidRPr="00CD1347" w:rsidRDefault="00C87CFE" w:rsidP="00C87CFE">
            <w:pPr>
              <w:jc w:val="center"/>
              <w:rPr>
                <w:ins w:id="26519" w:author="Στάθης Καπ" w:date="2023-03-03T03:57:00Z"/>
                <w:rFonts w:cstheme="minorHAnsi"/>
                <w:sz w:val="16"/>
                <w:szCs w:val="16"/>
              </w:rPr>
            </w:pPr>
            <w:ins w:id="26520" w:author="Στάθης Καπ" w:date="2023-03-03T06:20:00Z">
              <w:r>
                <w:rPr>
                  <w:rFonts w:ascii="Calibri" w:hAnsi="Calibri" w:cs="Calibri"/>
                  <w:color w:val="000000"/>
                  <w:sz w:val="16"/>
                  <w:szCs w:val="16"/>
                </w:rPr>
                <w:t>1348</w:t>
              </w:r>
            </w:ins>
          </w:p>
        </w:tc>
        <w:tc>
          <w:tcPr>
            <w:tcW w:w="855" w:type="dxa"/>
            <w:vAlign w:val="center"/>
            <w:tcPrChange w:id="26521" w:author="Στάθης Καπ" w:date="2023-03-03T06:26:00Z">
              <w:tcPr>
                <w:tcW w:w="855" w:type="dxa"/>
              </w:tcPr>
            </w:tcPrChange>
          </w:tcPr>
          <w:p w14:paraId="56041CC0" w14:textId="7E154458" w:rsidR="00C87CFE" w:rsidRPr="00CD1347" w:rsidRDefault="00C87CFE" w:rsidP="00C87CFE">
            <w:pPr>
              <w:jc w:val="center"/>
              <w:rPr>
                <w:ins w:id="26522" w:author="Στάθης Καπ" w:date="2023-03-03T03:57:00Z"/>
                <w:rFonts w:cstheme="minorHAnsi"/>
                <w:sz w:val="16"/>
                <w:szCs w:val="16"/>
              </w:rPr>
            </w:pPr>
            <w:ins w:id="26523" w:author="Στάθης Καπ" w:date="2023-03-03T06:20:00Z">
              <w:r>
                <w:rPr>
                  <w:rFonts w:ascii="Calibri" w:hAnsi="Calibri" w:cs="Calibri"/>
                  <w:color w:val="000000"/>
                  <w:sz w:val="16"/>
                  <w:szCs w:val="16"/>
                </w:rPr>
                <w:t>1270</w:t>
              </w:r>
            </w:ins>
          </w:p>
        </w:tc>
        <w:tc>
          <w:tcPr>
            <w:tcW w:w="544" w:type="dxa"/>
            <w:vAlign w:val="center"/>
            <w:tcPrChange w:id="26524" w:author="Στάθης Καπ" w:date="2023-03-03T06:26:00Z">
              <w:tcPr>
                <w:tcW w:w="544" w:type="dxa"/>
                <w:vAlign w:val="bottom"/>
              </w:tcPr>
            </w:tcPrChange>
          </w:tcPr>
          <w:p w14:paraId="76CFD57A" w14:textId="4189A12B" w:rsidR="00C87CFE" w:rsidRPr="00CD1347" w:rsidRDefault="00C87CFE" w:rsidP="00C87CFE">
            <w:pPr>
              <w:jc w:val="center"/>
              <w:rPr>
                <w:ins w:id="26525" w:author="Στάθης Καπ" w:date="2023-03-03T03:57:00Z"/>
                <w:rFonts w:cstheme="minorHAnsi"/>
                <w:sz w:val="16"/>
                <w:szCs w:val="16"/>
              </w:rPr>
            </w:pPr>
            <w:ins w:id="26526" w:author="Στάθης Καπ" w:date="2023-03-03T06:20:00Z">
              <w:r>
                <w:rPr>
                  <w:rFonts w:ascii="Calibri" w:hAnsi="Calibri" w:cs="Calibri"/>
                  <w:color w:val="000000"/>
                  <w:sz w:val="16"/>
                  <w:szCs w:val="16"/>
                </w:rPr>
                <w:t>1300</w:t>
              </w:r>
            </w:ins>
          </w:p>
        </w:tc>
        <w:tc>
          <w:tcPr>
            <w:tcW w:w="621" w:type="dxa"/>
            <w:vAlign w:val="center"/>
            <w:tcPrChange w:id="26527" w:author="Στάθης Καπ" w:date="2023-03-03T06:26:00Z">
              <w:tcPr>
                <w:tcW w:w="621" w:type="dxa"/>
                <w:vAlign w:val="bottom"/>
              </w:tcPr>
            </w:tcPrChange>
          </w:tcPr>
          <w:p w14:paraId="1E3DA075" w14:textId="7BE7A2CA" w:rsidR="00C87CFE" w:rsidRPr="00CD1347" w:rsidRDefault="00C87CFE" w:rsidP="00C87CFE">
            <w:pPr>
              <w:jc w:val="center"/>
              <w:rPr>
                <w:ins w:id="26528" w:author="Στάθης Καπ" w:date="2023-03-03T03:57:00Z"/>
                <w:rFonts w:cstheme="minorHAnsi"/>
                <w:sz w:val="16"/>
                <w:szCs w:val="16"/>
              </w:rPr>
            </w:pPr>
            <w:ins w:id="26529" w:author="Στάθης Καπ" w:date="2023-03-03T06:20:00Z">
              <w:r>
                <w:rPr>
                  <w:rFonts w:ascii="Calibri" w:hAnsi="Calibri" w:cs="Calibri"/>
                  <w:color w:val="000000"/>
                  <w:sz w:val="16"/>
                  <w:szCs w:val="16"/>
                </w:rPr>
                <w:t>0.668</w:t>
              </w:r>
            </w:ins>
          </w:p>
        </w:tc>
        <w:tc>
          <w:tcPr>
            <w:tcW w:w="669" w:type="dxa"/>
            <w:vAlign w:val="center"/>
            <w:tcPrChange w:id="26530" w:author="Στάθης Καπ" w:date="2023-03-03T06:26:00Z">
              <w:tcPr>
                <w:tcW w:w="669" w:type="dxa"/>
                <w:vAlign w:val="center"/>
              </w:tcPr>
            </w:tcPrChange>
          </w:tcPr>
          <w:p w14:paraId="3D417B26" w14:textId="005D17B9" w:rsidR="00C87CFE" w:rsidRPr="00CD1347" w:rsidRDefault="00C87CFE" w:rsidP="00C87CFE">
            <w:pPr>
              <w:jc w:val="center"/>
              <w:rPr>
                <w:ins w:id="26531" w:author="Στάθης Καπ" w:date="2023-03-03T03:57:00Z"/>
                <w:rFonts w:cstheme="minorHAnsi"/>
                <w:sz w:val="16"/>
                <w:szCs w:val="16"/>
              </w:rPr>
            </w:pPr>
            <w:ins w:id="26532" w:author="Στάθης Καπ" w:date="2023-03-03T06:20:00Z">
              <w:r>
                <w:rPr>
                  <w:rFonts w:ascii="Calibri" w:hAnsi="Calibri" w:cstheme="minorHAnsi"/>
                  <w:color w:val="000000"/>
                  <w:sz w:val="16"/>
                  <w:szCs w:val="16"/>
                </w:rPr>
                <w:t>3.56</w:t>
              </w:r>
            </w:ins>
          </w:p>
        </w:tc>
        <w:tc>
          <w:tcPr>
            <w:tcW w:w="543" w:type="dxa"/>
            <w:vAlign w:val="center"/>
            <w:tcPrChange w:id="26533" w:author="Στάθης Καπ" w:date="2023-03-03T06:26:00Z">
              <w:tcPr>
                <w:tcW w:w="543" w:type="dxa"/>
                <w:vAlign w:val="bottom"/>
              </w:tcPr>
            </w:tcPrChange>
          </w:tcPr>
          <w:p w14:paraId="141E480F" w14:textId="235268DF" w:rsidR="00C87CFE" w:rsidRPr="00CD1347" w:rsidRDefault="00C87CFE" w:rsidP="00C87CFE">
            <w:pPr>
              <w:jc w:val="center"/>
              <w:rPr>
                <w:ins w:id="26534" w:author="Στάθης Καπ" w:date="2023-03-03T03:57:00Z"/>
                <w:rFonts w:cstheme="minorHAnsi"/>
                <w:sz w:val="16"/>
                <w:szCs w:val="16"/>
              </w:rPr>
            </w:pPr>
            <w:ins w:id="26535" w:author="Στάθης Καπ" w:date="2023-03-03T06:20:00Z">
              <w:r>
                <w:rPr>
                  <w:rFonts w:ascii="Calibri" w:hAnsi="Calibri" w:cs="Calibri"/>
                  <w:color w:val="000000"/>
                  <w:sz w:val="16"/>
                  <w:szCs w:val="16"/>
                </w:rPr>
                <w:t>1308</w:t>
              </w:r>
            </w:ins>
          </w:p>
        </w:tc>
        <w:tc>
          <w:tcPr>
            <w:tcW w:w="621" w:type="dxa"/>
            <w:vAlign w:val="center"/>
            <w:tcPrChange w:id="26536" w:author="Στάθης Καπ" w:date="2023-03-03T06:26:00Z">
              <w:tcPr>
                <w:tcW w:w="621" w:type="dxa"/>
                <w:vAlign w:val="bottom"/>
              </w:tcPr>
            </w:tcPrChange>
          </w:tcPr>
          <w:p w14:paraId="68BF2676" w14:textId="0297EC0B" w:rsidR="00C87CFE" w:rsidRPr="00CD1347" w:rsidRDefault="00C87CFE" w:rsidP="00C87CFE">
            <w:pPr>
              <w:jc w:val="center"/>
              <w:rPr>
                <w:ins w:id="26537" w:author="Στάθης Καπ" w:date="2023-03-03T03:57:00Z"/>
                <w:rFonts w:cstheme="minorHAnsi"/>
                <w:sz w:val="16"/>
                <w:szCs w:val="16"/>
              </w:rPr>
            </w:pPr>
            <w:ins w:id="26538" w:author="Στάθης Καπ" w:date="2023-03-03T06:20:00Z">
              <w:r>
                <w:rPr>
                  <w:rFonts w:ascii="Calibri" w:hAnsi="Calibri" w:cs="Calibri"/>
                  <w:color w:val="000000"/>
                  <w:sz w:val="16"/>
                  <w:szCs w:val="16"/>
                </w:rPr>
                <w:t>0.775</w:t>
              </w:r>
            </w:ins>
          </w:p>
        </w:tc>
        <w:tc>
          <w:tcPr>
            <w:tcW w:w="669" w:type="dxa"/>
            <w:vAlign w:val="center"/>
            <w:tcPrChange w:id="26539" w:author="Στάθης Καπ" w:date="2023-03-03T06:26:00Z">
              <w:tcPr>
                <w:tcW w:w="669" w:type="dxa"/>
                <w:vAlign w:val="center"/>
              </w:tcPr>
            </w:tcPrChange>
          </w:tcPr>
          <w:p w14:paraId="083373DB" w14:textId="194720F0" w:rsidR="00C87CFE" w:rsidRPr="00CD1347" w:rsidRDefault="00C87CFE" w:rsidP="00C87CFE">
            <w:pPr>
              <w:jc w:val="center"/>
              <w:rPr>
                <w:ins w:id="26540" w:author="Στάθης Καπ" w:date="2023-03-03T03:57:00Z"/>
                <w:rFonts w:cstheme="minorHAnsi"/>
                <w:sz w:val="16"/>
                <w:szCs w:val="16"/>
              </w:rPr>
            </w:pPr>
            <w:ins w:id="26541" w:author="Στάθης Καπ" w:date="2023-03-03T06:20:00Z">
              <w:r>
                <w:rPr>
                  <w:rFonts w:ascii="Calibri" w:hAnsi="Calibri" w:cstheme="minorHAnsi"/>
                  <w:color w:val="000000"/>
                  <w:sz w:val="16"/>
                  <w:szCs w:val="16"/>
                </w:rPr>
                <w:t>-0.62</w:t>
              </w:r>
            </w:ins>
          </w:p>
        </w:tc>
        <w:tc>
          <w:tcPr>
            <w:tcW w:w="508" w:type="dxa"/>
            <w:vAlign w:val="center"/>
            <w:tcPrChange w:id="26542" w:author="Στάθης Καπ" w:date="2023-03-03T06:26:00Z">
              <w:tcPr>
                <w:tcW w:w="508" w:type="dxa"/>
                <w:vAlign w:val="bottom"/>
              </w:tcPr>
            </w:tcPrChange>
          </w:tcPr>
          <w:p w14:paraId="38F05D1E" w14:textId="73DB1E26" w:rsidR="00C87CFE" w:rsidRPr="00CD1347" w:rsidRDefault="00C87CFE" w:rsidP="00C87CFE">
            <w:pPr>
              <w:jc w:val="center"/>
              <w:rPr>
                <w:ins w:id="26543" w:author="Στάθης Καπ" w:date="2023-03-03T03:57:00Z"/>
                <w:rFonts w:cstheme="minorHAnsi"/>
                <w:sz w:val="16"/>
                <w:szCs w:val="16"/>
              </w:rPr>
            </w:pPr>
            <w:ins w:id="26544" w:author="Στάθης Καπ" w:date="2023-03-03T06:20:00Z">
              <w:r>
                <w:rPr>
                  <w:rFonts w:ascii="Calibri" w:hAnsi="Calibri" w:cs="Calibri"/>
                  <w:color w:val="000000"/>
                  <w:sz w:val="16"/>
                  <w:szCs w:val="16"/>
                </w:rPr>
                <w:t>1219</w:t>
              </w:r>
            </w:ins>
          </w:p>
        </w:tc>
        <w:tc>
          <w:tcPr>
            <w:tcW w:w="541" w:type="dxa"/>
            <w:vAlign w:val="center"/>
            <w:tcPrChange w:id="26545" w:author="Στάθης Καπ" w:date="2023-03-03T06:26:00Z">
              <w:tcPr>
                <w:tcW w:w="541" w:type="dxa"/>
                <w:vAlign w:val="bottom"/>
              </w:tcPr>
            </w:tcPrChange>
          </w:tcPr>
          <w:p w14:paraId="78312974" w14:textId="5532395F" w:rsidR="00C87CFE" w:rsidRPr="00CD1347" w:rsidRDefault="00C87CFE" w:rsidP="00C87CFE">
            <w:pPr>
              <w:jc w:val="center"/>
              <w:rPr>
                <w:ins w:id="26546" w:author="Στάθης Καπ" w:date="2023-03-03T03:57:00Z"/>
                <w:rFonts w:cstheme="minorHAnsi"/>
                <w:sz w:val="16"/>
                <w:szCs w:val="16"/>
              </w:rPr>
            </w:pPr>
            <w:ins w:id="26547" w:author="Στάθης Καπ" w:date="2023-03-03T06:20:00Z">
              <w:r>
                <w:rPr>
                  <w:rFonts w:ascii="Calibri" w:hAnsi="Calibri" w:cs="Calibri"/>
                  <w:color w:val="000000"/>
                  <w:sz w:val="16"/>
                  <w:szCs w:val="16"/>
                </w:rPr>
                <w:t>0.214</w:t>
              </w:r>
            </w:ins>
          </w:p>
        </w:tc>
        <w:tc>
          <w:tcPr>
            <w:tcW w:w="589" w:type="dxa"/>
            <w:vAlign w:val="center"/>
            <w:tcPrChange w:id="26548" w:author="Στάθης Καπ" w:date="2023-03-03T06:26:00Z">
              <w:tcPr>
                <w:tcW w:w="589" w:type="dxa"/>
                <w:vAlign w:val="center"/>
              </w:tcPr>
            </w:tcPrChange>
          </w:tcPr>
          <w:p w14:paraId="11103404" w14:textId="02CFDCF7" w:rsidR="00C87CFE" w:rsidRPr="00CD1347" w:rsidRDefault="00C87CFE" w:rsidP="00C87CFE">
            <w:pPr>
              <w:jc w:val="center"/>
              <w:rPr>
                <w:ins w:id="26549" w:author="Στάθης Καπ" w:date="2023-03-03T03:57:00Z"/>
                <w:rFonts w:cstheme="minorHAnsi"/>
                <w:sz w:val="16"/>
                <w:szCs w:val="16"/>
              </w:rPr>
            </w:pPr>
            <w:ins w:id="26550" w:author="Στάθης Καπ" w:date="2023-03-03T06:20:00Z">
              <w:r>
                <w:rPr>
                  <w:rFonts w:ascii="Calibri" w:hAnsi="Calibri" w:cstheme="minorHAnsi"/>
                  <w:color w:val="000000"/>
                  <w:sz w:val="16"/>
                  <w:szCs w:val="16"/>
                </w:rPr>
                <w:t>6.23</w:t>
              </w:r>
            </w:ins>
          </w:p>
        </w:tc>
        <w:tc>
          <w:tcPr>
            <w:tcW w:w="463" w:type="dxa"/>
            <w:vAlign w:val="center"/>
            <w:tcPrChange w:id="26551" w:author="Στάθης Καπ" w:date="2023-03-03T06:26:00Z">
              <w:tcPr>
                <w:tcW w:w="463" w:type="dxa"/>
                <w:vAlign w:val="bottom"/>
              </w:tcPr>
            </w:tcPrChange>
          </w:tcPr>
          <w:p w14:paraId="35A82E15" w14:textId="28E5DCD9" w:rsidR="00C87CFE" w:rsidRPr="00CD1347" w:rsidRDefault="00C87CFE" w:rsidP="00C87CFE">
            <w:pPr>
              <w:jc w:val="center"/>
              <w:rPr>
                <w:ins w:id="26552" w:author="Στάθης Καπ" w:date="2023-03-03T03:57:00Z"/>
                <w:rFonts w:cstheme="minorHAnsi"/>
                <w:sz w:val="16"/>
                <w:szCs w:val="16"/>
              </w:rPr>
            </w:pPr>
            <w:ins w:id="26553" w:author="Στάθης Καπ" w:date="2023-03-03T06:20:00Z">
              <w:r>
                <w:rPr>
                  <w:rFonts w:ascii="Calibri" w:hAnsi="Calibri" w:cs="Calibri"/>
                  <w:color w:val="000000"/>
                  <w:sz w:val="16"/>
                  <w:szCs w:val="16"/>
                </w:rPr>
                <w:t>1252</w:t>
              </w:r>
            </w:ins>
          </w:p>
        </w:tc>
        <w:tc>
          <w:tcPr>
            <w:tcW w:w="541" w:type="dxa"/>
            <w:vAlign w:val="center"/>
            <w:tcPrChange w:id="26554" w:author="Στάθης Καπ" w:date="2023-03-03T06:26:00Z">
              <w:tcPr>
                <w:tcW w:w="541" w:type="dxa"/>
                <w:vAlign w:val="bottom"/>
              </w:tcPr>
            </w:tcPrChange>
          </w:tcPr>
          <w:p w14:paraId="0FFCB10D" w14:textId="2825950F" w:rsidR="00C87CFE" w:rsidRPr="00CD1347" w:rsidRDefault="00C87CFE" w:rsidP="00C87CFE">
            <w:pPr>
              <w:jc w:val="center"/>
              <w:rPr>
                <w:ins w:id="26555" w:author="Στάθης Καπ" w:date="2023-03-03T03:57:00Z"/>
                <w:rFonts w:cstheme="minorHAnsi"/>
                <w:sz w:val="16"/>
                <w:szCs w:val="16"/>
              </w:rPr>
            </w:pPr>
            <w:ins w:id="26556" w:author="Στάθης Καπ" w:date="2023-03-03T06:20:00Z">
              <w:r>
                <w:rPr>
                  <w:rFonts w:ascii="Calibri" w:hAnsi="Calibri" w:cs="Calibri"/>
                  <w:color w:val="000000"/>
                  <w:sz w:val="16"/>
                  <w:szCs w:val="16"/>
                </w:rPr>
                <w:t>0.499</w:t>
              </w:r>
            </w:ins>
          </w:p>
        </w:tc>
        <w:tc>
          <w:tcPr>
            <w:tcW w:w="589" w:type="dxa"/>
            <w:vAlign w:val="center"/>
            <w:tcPrChange w:id="26557" w:author="Στάθης Καπ" w:date="2023-03-03T06:26:00Z">
              <w:tcPr>
                <w:tcW w:w="589" w:type="dxa"/>
                <w:vAlign w:val="center"/>
              </w:tcPr>
            </w:tcPrChange>
          </w:tcPr>
          <w:p w14:paraId="6C20F5E5" w14:textId="44D420AA" w:rsidR="00C87CFE" w:rsidRPr="00CD1347" w:rsidRDefault="00C87CFE" w:rsidP="00C87CFE">
            <w:pPr>
              <w:jc w:val="center"/>
              <w:rPr>
                <w:ins w:id="26558" w:author="Στάθης Καπ" w:date="2023-03-03T03:57:00Z"/>
                <w:rFonts w:cstheme="minorHAnsi"/>
                <w:sz w:val="16"/>
                <w:szCs w:val="16"/>
              </w:rPr>
            </w:pPr>
            <w:ins w:id="26559"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265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561" w:author="Στάθης Καπ" w:date="2023-03-03T03:57:00Z"/>
        </w:trPr>
        <w:tc>
          <w:tcPr>
            <w:tcW w:w="515" w:type="dxa"/>
            <w:tcBorders>
              <w:top w:val="nil"/>
              <w:bottom w:val="nil"/>
              <w:right w:val="single" w:sz="4" w:space="0" w:color="auto"/>
            </w:tcBorders>
            <w:shd w:val="clear" w:color="auto" w:fill="E7E6E6" w:themeFill="background2"/>
            <w:vAlign w:val="bottom"/>
            <w:tcPrChange w:id="26562" w:author="Στάθης Καπ" w:date="2023-03-03T06:26:00Z">
              <w:tcPr>
                <w:tcW w:w="515" w:type="dxa"/>
                <w:vAlign w:val="bottom"/>
              </w:tcPr>
            </w:tcPrChange>
          </w:tcPr>
          <w:p w14:paraId="03340B22" w14:textId="3FD3894F" w:rsidR="00C87CFE" w:rsidRPr="00CD1347" w:rsidRDefault="00C87CFE" w:rsidP="00C87CFE">
            <w:pPr>
              <w:jc w:val="center"/>
              <w:rPr>
                <w:ins w:id="26563" w:author="Στάθης Καπ" w:date="2023-03-03T03:57:00Z"/>
                <w:sz w:val="16"/>
                <w:szCs w:val="16"/>
              </w:rPr>
            </w:pPr>
            <w:ins w:id="26564" w:author="Στάθης Καπ" w:date="2023-03-03T04:06:00Z">
              <w:r w:rsidRPr="00CD1347">
                <w:rPr>
                  <w:rFonts w:ascii="Calibri" w:hAnsi="Calibri" w:cs="Calibri"/>
                  <w:color w:val="000000"/>
                  <w:sz w:val="16"/>
                  <w:szCs w:val="16"/>
                  <w:rPrChange w:id="26565"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6566" w:author="Στάθης Καπ" w:date="2023-03-03T06:26:00Z">
              <w:tcPr>
                <w:tcW w:w="560" w:type="dxa"/>
              </w:tcPr>
            </w:tcPrChange>
          </w:tcPr>
          <w:p w14:paraId="7E9BDAA2" w14:textId="2CA37C5F" w:rsidR="00C87CFE" w:rsidRPr="00CD1347" w:rsidRDefault="00C87CFE" w:rsidP="00C87CFE">
            <w:pPr>
              <w:jc w:val="center"/>
              <w:rPr>
                <w:ins w:id="26567" w:author="Στάθης Καπ" w:date="2023-03-03T03:57:00Z"/>
                <w:rFonts w:cstheme="minorHAnsi"/>
                <w:sz w:val="16"/>
                <w:szCs w:val="16"/>
              </w:rPr>
            </w:pPr>
            <w:ins w:id="26568" w:author="Στάθης Καπ" w:date="2023-03-03T06:20:00Z">
              <w:r>
                <w:rPr>
                  <w:rFonts w:ascii="Calibri" w:hAnsi="Calibri" w:cs="Calibri"/>
                  <w:color w:val="000000"/>
                  <w:sz w:val="16"/>
                  <w:szCs w:val="16"/>
                </w:rPr>
                <w:t>1418</w:t>
              </w:r>
            </w:ins>
          </w:p>
        </w:tc>
        <w:tc>
          <w:tcPr>
            <w:tcW w:w="855" w:type="dxa"/>
            <w:vAlign w:val="center"/>
            <w:tcPrChange w:id="26569" w:author="Στάθης Καπ" w:date="2023-03-03T06:26:00Z">
              <w:tcPr>
                <w:tcW w:w="855" w:type="dxa"/>
              </w:tcPr>
            </w:tcPrChange>
          </w:tcPr>
          <w:p w14:paraId="3C1F7D67" w14:textId="386BF2EB" w:rsidR="00C87CFE" w:rsidRPr="00CD1347" w:rsidRDefault="00C87CFE" w:rsidP="00C87CFE">
            <w:pPr>
              <w:jc w:val="center"/>
              <w:rPr>
                <w:ins w:id="26570" w:author="Στάθης Καπ" w:date="2023-03-03T03:57:00Z"/>
                <w:rFonts w:cstheme="minorHAnsi"/>
                <w:sz w:val="16"/>
                <w:szCs w:val="16"/>
              </w:rPr>
            </w:pPr>
            <w:ins w:id="26571" w:author="Στάθης Καπ" w:date="2023-03-03T06:20:00Z">
              <w:r>
                <w:rPr>
                  <w:rFonts w:ascii="Calibri" w:hAnsi="Calibri" w:cs="Calibri"/>
                  <w:color w:val="000000"/>
                  <w:sz w:val="16"/>
                  <w:szCs w:val="16"/>
                </w:rPr>
                <w:t>1377</w:t>
              </w:r>
            </w:ins>
          </w:p>
        </w:tc>
        <w:tc>
          <w:tcPr>
            <w:tcW w:w="544" w:type="dxa"/>
            <w:vAlign w:val="center"/>
            <w:tcPrChange w:id="26572" w:author="Στάθης Καπ" w:date="2023-03-03T06:26:00Z">
              <w:tcPr>
                <w:tcW w:w="544" w:type="dxa"/>
                <w:vAlign w:val="bottom"/>
              </w:tcPr>
            </w:tcPrChange>
          </w:tcPr>
          <w:p w14:paraId="1F1AAF43" w14:textId="26A224A6" w:rsidR="00C87CFE" w:rsidRPr="00CD1347" w:rsidRDefault="00C87CFE" w:rsidP="00C87CFE">
            <w:pPr>
              <w:jc w:val="center"/>
              <w:rPr>
                <w:ins w:id="26573" w:author="Στάθης Καπ" w:date="2023-03-03T03:57:00Z"/>
                <w:rFonts w:cstheme="minorHAnsi"/>
                <w:sz w:val="16"/>
                <w:szCs w:val="16"/>
              </w:rPr>
            </w:pPr>
            <w:ins w:id="26574" w:author="Στάθης Καπ" w:date="2023-03-03T06:20:00Z">
              <w:r>
                <w:rPr>
                  <w:rFonts w:ascii="Calibri" w:hAnsi="Calibri" w:cs="Calibri"/>
                  <w:color w:val="000000"/>
                  <w:sz w:val="16"/>
                  <w:szCs w:val="16"/>
                </w:rPr>
                <w:t>1345</w:t>
              </w:r>
            </w:ins>
          </w:p>
        </w:tc>
        <w:tc>
          <w:tcPr>
            <w:tcW w:w="621" w:type="dxa"/>
            <w:vAlign w:val="center"/>
            <w:tcPrChange w:id="26575" w:author="Στάθης Καπ" w:date="2023-03-03T06:26:00Z">
              <w:tcPr>
                <w:tcW w:w="621" w:type="dxa"/>
                <w:vAlign w:val="bottom"/>
              </w:tcPr>
            </w:tcPrChange>
          </w:tcPr>
          <w:p w14:paraId="5DC264D2" w14:textId="7650DE1A" w:rsidR="00C87CFE" w:rsidRPr="00CD1347" w:rsidRDefault="00C87CFE" w:rsidP="00C87CFE">
            <w:pPr>
              <w:jc w:val="center"/>
              <w:rPr>
                <w:ins w:id="26576" w:author="Στάθης Καπ" w:date="2023-03-03T03:57:00Z"/>
                <w:rFonts w:cstheme="minorHAnsi"/>
                <w:sz w:val="16"/>
                <w:szCs w:val="16"/>
              </w:rPr>
            </w:pPr>
            <w:ins w:id="26577" w:author="Στάθης Καπ" w:date="2023-03-03T06:20:00Z">
              <w:r>
                <w:rPr>
                  <w:rFonts w:ascii="Calibri" w:hAnsi="Calibri" w:cs="Calibri"/>
                  <w:color w:val="000000"/>
                  <w:sz w:val="16"/>
                  <w:szCs w:val="16"/>
                </w:rPr>
                <w:t>0.588</w:t>
              </w:r>
            </w:ins>
          </w:p>
        </w:tc>
        <w:tc>
          <w:tcPr>
            <w:tcW w:w="669" w:type="dxa"/>
            <w:vAlign w:val="center"/>
            <w:tcPrChange w:id="26578" w:author="Στάθης Καπ" w:date="2023-03-03T06:26:00Z">
              <w:tcPr>
                <w:tcW w:w="669" w:type="dxa"/>
                <w:vAlign w:val="center"/>
              </w:tcPr>
            </w:tcPrChange>
          </w:tcPr>
          <w:p w14:paraId="05A2B112" w14:textId="17659039" w:rsidR="00C87CFE" w:rsidRPr="00CD1347" w:rsidRDefault="00C87CFE" w:rsidP="00C87CFE">
            <w:pPr>
              <w:jc w:val="center"/>
              <w:rPr>
                <w:ins w:id="26579" w:author="Στάθης Καπ" w:date="2023-03-03T03:57:00Z"/>
                <w:rFonts w:cstheme="minorHAnsi"/>
                <w:sz w:val="16"/>
                <w:szCs w:val="16"/>
              </w:rPr>
            </w:pPr>
            <w:ins w:id="26580" w:author="Στάθης Καπ" w:date="2023-03-03T06:20:00Z">
              <w:r>
                <w:rPr>
                  <w:rFonts w:ascii="Calibri" w:hAnsi="Calibri" w:cstheme="minorHAnsi"/>
                  <w:color w:val="000000"/>
                  <w:sz w:val="16"/>
                  <w:szCs w:val="16"/>
                </w:rPr>
                <w:t>5.15</w:t>
              </w:r>
            </w:ins>
          </w:p>
        </w:tc>
        <w:tc>
          <w:tcPr>
            <w:tcW w:w="543" w:type="dxa"/>
            <w:vAlign w:val="center"/>
            <w:tcPrChange w:id="26581" w:author="Στάθης Καπ" w:date="2023-03-03T06:26:00Z">
              <w:tcPr>
                <w:tcW w:w="543" w:type="dxa"/>
                <w:vAlign w:val="bottom"/>
              </w:tcPr>
            </w:tcPrChange>
          </w:tcPr>
          <w:p w14:paraId="4D6FBEC7" w14:textId="6249FB8A" w:rsidR="00C87CFE" w:rsidRPr="00CD1347" w:rsidRDefault="00C87CFE" w:rsidP="00C87CFE">
            <w:pPr>
              <w:jc w:val="center"/>
              <w:rPr>
                <w:ins w:id="26582" w:author="Στάθης Καπ" w:date="2023-03-03T03:57:00Z"/>
                <w:rFonts w:cstheme="minorHAnsi"/>
                <w:sz w:val="16"/>
                <w:szCs w:val="16"/>
              </w:rPr>
            </w:pPr>
            <w:ins w:id="26583" w:author="Στάθης Καπ" w:date="2023-03-03T06:20:00Z">
              <w:r>
                <w:rPr>
                  <w:rFonts w:ascii="Calibri" w:hAnsi="Calibri" w:cs="Calibri"/>
                  <w:color w:val="000000"/>
                  <w:sz w:val="16"/>
                  <w:szCs w:val="16"/>
                </w:rPr>
                <w:t>1355</w:t>
              </w:r>
            </w:ins>
          </w:p>
        </w:tc>
        <w:tc>
          <w:tcPr>
            <w:tcW w:w="621" w:type="dxa"/>
            <w:vAlign w:val="center"/>
            <w:tcPrChange w:id="26584" w:author="Στάθης Καπ" w:date="2023-03-03T06:26:00Z">
              <w:tcPr>
                <w:tcW w:w="621" w:type="dxa"/>
                <w:vAlign w:val="bottom"/>
              </w:tcPr>
            </w:tcPrChange>
          </w:tcPr>
          <w:p w14:paraId="52F6BDD2" w14:textId="017E6CBC" w:rsidR="00C87CFE" w:rsidRPr="00CD1347" w:rsidRDefault="00C87CFE" w:rsidP="00C87CFE">
            <w:pPr>
              <w:jc w:val="center"/>
              <w:rPr>
                <w:ins w:id="26585" w:author="Στάθης Καπ" w:date="2023-03-03T03:57:00Z"/>
                <w:rFonts w:cstheme="minorHAnsi"/>
                <w:sz w:val="16"/>
                <w:szCs w:val="16"/>
              </w:rPr>
            </w:pPr>
            <w:ins w:id="26586" w:author="Στάθης Καπ" w:date="2023-03-03T06:20:00Z">
              <w:r>
                <w:rPr>
                  <w:rFonts w:ascii="Calibri" w:hAnsi="Calibri" w:cs="Calibri"/>
                  <w:color w:val="000000"/>
                  <w:sz w:val="16"/>
                  <w:szCs w:val="16"/>
                </w:rPr>
                <w:t>0.283</w:t>
              </w:r>
            </w:ins>
          </w:p>
        </w:tc>
        <w:tc>
          <w:tcPr>
            <w:tcW w:w="669" w:type="dxa"/>
            <w:vAlign w:val="center"/>
            <w:tcPrChange w:id="26587" w:author="Στάθης Καπ" w:date="2023-03-03T06:26:00Z">
              <w:tcPr>
                <w:tcW w:w="669" w:type="dxa"/>
                <w:vAlign w:val="center"/>
              </w:tcPr>
            </w:tcPrChange>
          </w:tcPr>
          <w:p w14:paraId="5EDCFFD9" w14:textId="6A1E16FA" w:rsidR="00C87CFE" w:rsidRPr="00CD1347" w:rsidRDefault="00C87CFE" w:rsidP="00C87CFE">
            <w:pPr>
              <w:jc w:val="center"/>
              <w:rPr>
                <w:ins w:id="26588" w:author="Στάθης Καπ" w:date="2023-03-03T03:57:00Z"/>
                <w:rFonts w:cstheme="minorHAnsi"/>
                <w:sz w:val="16"/>
                <w:szCs w:val="16"/>
              </w:rPr>
            </w:pPr>
            <w:ins w:id="26589" w:author="Στάθης Καπ" w:date="2023-03-03T06:20:00Z">
              <w:r>
                <w:rPr>
                  <w:rFonts w:ascii="Calibri" w:hAnsi="Calibri" w:cstheme="minorHAnsi"/>
                  <w:color w:val="000000"/>
                  <w:sz w:val="16"/>
                  <w:szCs w:val="16"/>
                </w:rPr>
                <w:t>-0.74</w:t>
              </w:r>
            </w:ins>
          </w:p>
        </w:tc>
        <w:tc>
          <w:tcPr>
            <w:tcW w:w="508" w:type="dxa"/>
            <w:vAlign w:val="center"/>
            <w:tcPrChange w:id="26590" w:author="Στάθης Καπ" w:date="2023-03-03T06:26:00Z">
              <w:tcPr>
                <w:tcW w:w="508" w:type="dxa"/>
                <w:vAlign w:val="bottom"/>
              </w:tcPr>
            </w:tcPrChange>
          </w:tcPr>
          <w:p w14:paraId="5F500A83" w14:textId="67191BCB" w:rsidR="00C87CFE" w:rsidRPr="00CD1347" w:rsidRDefault="00C87CFE" w:rsidP="00C87CFE">
            <w:pPr>
              <w:jc w:val="center"/>
              <w:rPr>
                <w:ins w:id="26591" w:author="Στάθης Καπ" w:date="2023-03-03T03:57:00Z"/>
                <w:rFonts w:cstheme="minorHAnsi"/>
                <w:sz w:val="16"/>
                <w:szCs w:val="16"/>
              </w:rPr>
            </w:pPr>
            <w:ins w:id="26592" w:author="Στάθης Καπ" w:date="2023-03-03T06:20:00Z">
              <w:r>
                <w:rPr>
                  <w:rFonts w:ascii="Calibri" w:hAnsi="Calibri" w:cs="Calibri"/>
                  <w:color w:val="000000"/>
                  <w:sz w:val="16"/>
                  <w:szCs w:val="16"/>
                </w:rPr>
                <w:t>1300</w:t>
              </w:r>
            </w:ins>
          </w:p>
        </w:tc>
        <w:tc>
          <w:tcPr>
            <w:tcW w:w="541" w:type="dxa"/>
            <w:vAlign w:val="center"/>
            <w:tcPrChange w:id="26593" w:author="Στάθης Καπ" w:date="2023-03-03T06:26:00Z">
              <w:tcPr>
                <w:tcW w:w="541" w:type="dxa"/>
                <w:vAlign w:val="bottom"/>
              </w:tcPr>
            </w:tcPrChange>
          </w:tcPr>
          <w:p w14:paraId="1CB025E6" w14:textId="0BB51701" w:rsidR="00C87CFE" w:rsidRPr="00CD1347" w:rsidRDefault="00C87CFE" w:rsidP="00C87CFE">
            <w:pPr>
              <w:jc w:val="center"/>
              <w:rPr>
                <w:ins w:id="26594" w:author="Στάθης Καπ" w:date="2023-03-03T03:57:00Z"/>
                <w:rFonts w:cstheme="minorHAnsi"/>
                <w:sz w:val="16"/>
                <w:szCs w:val="16"/>
              </w:rPr>
            </w:pPr>
            <w:ins w:id="26595" w:author="Στάθης Καπ" w:date="2023-03-03T06:20:00Z">
              <w:r>
                <w:rPr>
                  <w:rFonts w:ascii="Calibri" w:hAnsi="Calibri" w:cs="Calibri"/>
                  <w:color w:val="000000"/>
                  <w:sz w:val="16"/>
                  <w:szCs w:val="16"/>
                </w:rPr>
                <w:t>0.215</w:t>
              </w:r>
            </w:ins>
          </w:p>
        </w:tc>
        <w:tc>
          <w:tcPr>
            <w:tcW w:w="589" w:type="dxa"/>
            <w:vAlign w:val="center"/>
            <w:tcPrChange w:id="26596" w:author="Στάθης Καπ" w:date="2023-03-03T06:26:00Z">
              <w:tcPr>
                <w:tcW w:w="589" w:type="dxa"/>
                <w:vAlign w:val="center"/>
              </w:tcPr>
            </w:tcPrChange>
          </w:tcPr>
          <w:p w14:paraId="2CAAA805" w14:textId="3D404852" w:rsidR="00C87CFE" w:rsidRPr="00CD1347" w:rsidRDefault="00C87CFE" w:rsidP="00C87CFE">
            <w:pPr>
              <w:jc w:val="center"/>
              <w:rPr>
                <w:ins w:id="26597" w:author="Στάθης Καπ" w:date="2023-03-03T03:57:00Z"/>
                <w:rFonts w:cstheme="minorHAnsi"/>
                <w:sz w:val="16"/>
                <w:szCs w:val="16"/>
              </w:rPr>
            </w:pPr>
            <w:ins w:id="26598" w:author="Στάθης Καπ" w:date="2023-03-03T06:20:00Z">
              <w:r>
                <w:rPr>
                  <w:rFonts w:ascii="Calibri" w:hAnsi="Calibri" w:cstheme="minorHAnsi"/>
                  <w:color w:val="000000"/>
                  <w:sz w:val="16"/>
                  <w:szCs w:val="16"/>
                </w:rPr>
                <w:t>3.35</w:t>
              </w:r>
            </w:ins>
          </w:p>
        </w:tc>
        <w:tc>
          <w:tcPr>
            <w:tcW w:w="463" w:type="dxa"/>
            <w:vAlign w:val="center"/>
            <w:tcPrChange w:id="26599" w:author="Στάθης Καπ" w:date="2023-03-03T06:26:00Z">
              <w:tcPr>
                <w:tcW w:w="463" w:type="dxa"/>
                <w:vAlign w:val="bottom"/>
              </w:tcPr>
            </w:tcPrChange>
          </w:tcPr>
          <w:p w14:paraId="29FC9BE3" w14:textId="732D5041" w:rsidR="00C87CFE" w:rsidRPr="00CD1347" w:rsidRDefault="00C87CFE" w:rsidP="00C87CFE">
            <w:pPr>
              <w:jc w:val="center"/>
              <w:rPr>
                <w:ins w:id="26600" w:author="Στάθης Καπ" w:date="2023-03-03T03:57:00Z"/>
                <w:rFonts w:cstheme="minorHAnsi"/>
                <w:sz w:val="16"/>
                <w:szCs w:val="16"/>
              </w:rPr>
            </w:pPr>
            <w:ins w:id="26601" w:author="Στάθης Καπ" w:date="2023-03-03T06:20:00Z">
              <w:r>
                <w:rPr>
                  <w:rFonts w:ascii="Calibri" w:hAnsi="Calibri" w:cs="Calibri"/>
                  <w:color w:val="000000"/>
                  <w:sz w:val="16"/>
                  <w:szCs w:val="16"/>
                </w:rPr>
                <w:t>1307</w:t>
              </w:r>
            </w:ins>
          </w:p>
        </w:tc>
        <w:tc>
          <w:tcPr>
            <w:tcW w:w="541" w:type="dxa"/>
            <w:vAlign w:val="center"/>
            <w:tcPrChange w:id="26602" w:author="Στάθης Καπ" w:date="2023-03-03T06:26:00Z">
              <w:tcPr>
                <w:tcW w:w="541" w:type="dxa"/>
                <w:vAlign w:val="bottom"/>
              </w:tcPr>
            </w:tcPrChange>
          </w:tcPr>
          <w:p w14:paraId="5AF525A9" w14:textId="60BCAF2A" w:rsidR="00C87CFE" w:rsidRPr="00CD1347" w:rsidRDefault="00C87CFE" w:rsidP="00C87CFE">
            <w:pPr>
              <w:jc w:val="center"/>
              <w:rPr>
                <w:ins w:id="26603" w:author="Στάθης Καπ" w:date="2023-03-03T03:57:00Z"/>
                <w:rFonts w:cstheme="minorHAnsi"/>
                <w:sz w:val="16"/>
                <w:szCs w:val="16"/>
              </w:rPr>
            </w:pPr>
            <w:ins w:id="26604" w:author="Στάθης Καπ" w:date="2023-03-03T06:20:00Z">
              <w:r>
                <w:rPr>
                  <w:rFonts w:ascii="Calibri" w:hAnsi="Calibri" w:cs="Calibri"/>
                  <w:color w:val="000000"/>
                  <w:sz w:val="16"/>
                  <w:szCs w:val="16"/>
                </w:rPr>
                <w:t>0.213</w:t>
              </w:r>
            </w:ins>
          </w:p>
        </w:tc>
        <w:tc>
          <w:tcPr>
            <w:tcW w:w="589" w:type="dxa"/>
            <w:vAlign w:val="center"/>
            <w:tcPrChange w:id="26605" w:author="Στάθης Καπ" w:date="2023-03-03T06:26:00Z">
              <w:tcPr>
                <w:tcW w:w="589" w:type="dxa"/>
                <w:vAlign w:val="center"/>
              </w:tcPr>
            </w:tcPrChange>
          </w:tcPr>
          <w:p w14:paraId="09B2A834" w14:textId="4198B7B9" w:rsidR="00C87CFE" w:rsidRPr="00CD1347" w:rsidRDefault="00C87CFE" w:rsidP="00C87CFE">
            <w:pPr>
              <w:jc w:val="center"/>
              <w:rPr>
                <w:ins w:id="26606" w:author="Στάθης Καπ" w:date="2023-03-03T03:57:00Z"/>
                <w:rFonts w:cstheme="minorHAnsi"/>
                <w:sz w:val="16"/>
                <w:szCs w:val="16"/>
              </w:rPr>
            </w:pPr>
            <w:ins w:id="26607"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266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609" w:author="Στάθης Καπ" w:date="2023-03-03T03:57:00Z"/>
        </w:trPr>
        <w:tc>
          <w:tcPr>
            <w:tcW w:w="515" w:type="dxa"/>
            <w:tcBorders>
              <w:top w:val="nil"/>
              <w:bottom w:val="nil"/>
              <w:right w:val="single" w:sz="4" w:space="0" w:color="auto"/>
            </w:tcBorders>
            <w:shd w:val="clear" w:color="auto" w:fill="E7E6E6" w:themeFill="background2"/>
            <w:vAlign w:val="bottom"/>
            <w:tcPrChange w:id="26610" w:author="Στάθης Καπ" w:date="2023-03-03T06:26:00Z">
              <w:tcPr>
                <w:tcW w:w="515" w:type="dxa"/>
                <w:vAlign w:val="bottom"/>
              </w:tcPr>
            </w:tcPrChange>
          </w:tcPr>
          <w:p w14:paraId="573E1971" w14:textId="4C6BAA56" w:rsidR="00C87CFE" w:rsidRPr="00CD1347" w:rsidRDefault="00C87CFE" w:rsidP="00C87CFE">
            <w:pPr>
              <w:jc w:val="center"/>
              <w:rPr>
                <w:ins w:id="26611" w:author="Στάθης Καπ" w:date="2023-03-03T03:57:00Z"/>
                <w:sz w:val="16"/>
                <w:szCs w:val="16"/>
              </w:rPr>
            </w:pPr>
            <w:ins w:id="26612" w:author="Στάθης Καπ" w:date="2023-03-03T04:06:00Z">
              <w:r w:rsidRPr="00CD1347">
                <w:rPr>
                  <w:rFonts w:ascii="Calibri" w:hAnsi="Calibri" w:cs="Calibri"/>
                  <w:color w:val="000000"/>
                  <w:sz w:val="16"/>
                  <w:szCs w:val="16"/>
                  <w:rPrChange w:id="26613"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6614" w:author="Στάθης Καπ" w:date="2023-03-03T06:26:00Z">
              <w:tcPr>
                <w:tcW w:w="560" w:type="dxa"/>
              </w:tcPr>
            </w:tcPrChange>
          </w:tcPr>
          <w:p w14:paraId="0462DDBE" w14:textId="46EE7C0D" w:rsidR="00C87CFE" w:rsidRPr="00CD1347" w:rsidRDefault="00C87CFE" w:rsidP="00C87CFE">
            <w:pPr>
              <w:jc w:val="center"/>
              <w:rPr>
                <w:ins w:id="26615" w:author="Στάθης Καπ" w:date="2023-03-03T03:57:00Z"/>
                <w:rFonts w:cstheme="minorHAnsi"/>
                <w:sz w:val="16"/>
                <w:szCs w:val="16"/>
              </w:rPr>
            </w:pPr>
            <w:ins w:id="26616" w:author="Στάθης Καπ" w:date="2023-03-03T06:20:00Z">
              <w:r>
                <w:rPr>
                  <w:rFonts w:ascii="Calibri" w:hAnsi="Calibri" w:cs="Calibri"/>
                  <w:color w:val="000000"/>
                  <w:sz w:val="16"/>
                  <w:szCs w:val="16"/>
                </w:rPr>
                <w:t>1458</w:t>
              </w:r>
            </w:ins>
          </w:p>
        </w:tc>
        <w:tc>
          <w:tcPr>
            <w:tcW w:w="855" w:type="dxa"/>
            <w:vAlign w:val="center"/>
            <w:tcPrChange w:id="26617" w:author="Στάθης Καπ" w:date="2023-03-03T06:26:00Z">
              <w:tcPr>
                <w:tcW w:w="855" w:type="dxa"/>
              </w:tcPr>
            </w:tcPrChange>
          </w:tcPr>
          <w:p w14:paraId="5FE185C2" w14:textId="66907543" w:rsidR="00C87CFE" w:rsidRPr="00CD1347" w:rsidRDefault="00C87CFE" w:rsidP="00C87CFE">
            <w:pPr>
              <w:jc w:val="center"/>
              <w:rPr>
                <w:ins w:id="26618" w:author="Στάθης Καπ" w:date="2023-03-03T03:57:00Z"/>
                <w:rFonts w:cstheme="minorHAnsi"/>
                <w:sz w:val="16"/>
                <w:szCs w:val="16"/>
              </w:rPr>
            </w:pPr>
            <w:ins w:id="26619" w:author="Στάθης Καπ" w:date="2023-03-03T06:20:00Z">
              <w:r>
                <w:rPr>
                  <w:rFonts w:ascii="Calibri" w:hAnsi="Calibri" w:cs="Calibri"/>
                  <w:color w:val="000000"/>
                  <w:sz w:val="16"/>
                  <w:szCs w:val="16"/>
                </w:rPr>
                <w:t>1440</w:t>
              </w:r>
            </w:ins>
          </w:p>
        </w:tc>
        <w:tc>
          <w:tcPr>
            <w:tcW w:w="544" w:type="dxa"/>
            <w:vAlign w:val="center"/>
            <w:tcPrChange w:id="26620" w:author="Στάθης Καπ" w:date="2023-03-03T06:26:00Z">
              <w:tcPr>
                <w:tcW w:w="544" w:type="dxa"/>
                <w:vAlign w:val="bottom"/>
              </w:tcPr>
            </w:tcPrChange>
          </w:tcPr>
          <w:p w14:paraId="69D5451B" w14:textId="52E691EA" w:rsidR="00C87CFE" w:rsidRPr="00CD1347" w:rsidRDefault="00C87CFE" w:rsidP="00C87CFE">
            <w:pPr>
              <w:jc w:val="center"/>
              <w:rPr>
                <w:ins w:id="26621" w:author="Στάθης Καπ" w:date="2023-03-03T03:57:00Z"/>
                <w:rFonts w:cstheme="minorHAnsi"/>
                <w:sz w:val="16"/>
                <w:szCs w:val="16"/>
              </w:rPr>
            </w:pPr>
            <w:ins w:id="26622" w:author="Στάθης Καπ" w:date="2023-03-03T06:20:00Z">
              <w:r>
                <w:rPr>
                  <w:rFonts w:ascii="Calibri" w:hAnsi="Calibri" w:cs="Calibri"/>
                  <w:color w:val="000000"/>
                  <w:sz w:val="16"/>
                  <w:szCs w:val="16"/>
                </w:rPr>
                <w:t>1431</w:t>
              </w:r>
            </w:ins>
          </w:p>
        </w:tc>
        <w:tc>
          <w:tcPr>
            <w:tcW w:w="621" w:type="dxa"/>
            <w:vAlign w:val="center"/>
            <w:tcPrChange w:id="26623" w:author="Στάθης Καπ" w:date="2023-03-03T06:26:00Z">
              <w:tcPr>
                <w:tcW w:w="621" w:type="dxa"/>
                <w:vAlign w:val="bottom"/>
              </w:tcPr>
            </w:tcPrChange>
          </w:tcPr>
          <w:p w14:paraId="35C910A6" w14:textId="184C2729" w:rsidR="00C87CFE" w:rsidRPr="00CD1347" w:rsidRDefault="00C87CFE" w:rsidP="00C87CFE">
            <w:pPr>
              <w:jc w:val="center"/>
              <w:rPr>
                <w:ins w:id="26624" w:author="Στάθης Καπ" w:date="2023-03-03T03:57:00Z"/>
                <w:rFonts w:cstheme="minorHAnsi"/>
                <w:sz w:val="16"/>
                <w:szCs w:val="16"/>
              </w:rPr>
            </w:pPr>
            <w:ins w:id="26625" w:author="Στάθης Καπ" w:date="2023-03-03T06:20:00Z">
              <w:r>
                <w:rPr>
                  <w:rFonts w:ascii="Calibri" w:hAnsi="Calibri" w:cs="Calibri"/>
                  <w:color w:val="000000"/>
                  <w:sz w:val="16"/>
                  <w:szCs w:val="16"/>
                </w:rPr>
                <w:t>0.523</w:t>
              </w:r>
            </w:ins>
          </w:p>
        </w:tc>
        <w:tc>
          <w:tcPr>
            <w:tcW w:w="669" w:type="dxa"/>
            <w:vAlign w:val="center"/>
            <w:tcPrChange w:id="26626" w:author="Στάθης Καπ" w:date="2023-03-03T06:26:00Z">
              <w:tcPr>
                <w:tcW w:w="669" w:type="dxa"/>
                <w:vAlign w:val="center"/>
              </w:tcPr>
            </w:tcPrChange>
          </w:tcPr>
          <w:p w14:paraId="7D908319" w14:textId="3C8712A8" w:rsidR="00C87CFE" w:rsidRPr="00CD1347" w:rsidRDefault="00C87CFE" w:rsidP="00C87CFE">
            <w:pPr>
              <w:jc w:val="center"/>
              <w:rPr>
                <w:ins w:id="26627" w:author="Στάθης Καπ" w:date="2023-03-03T03:57:00Z"/>
                <w:rFonts w:cstheme="minorHAnsi"/>
                <w:sz w:val="16"/>
                <w:szCs w:val="16"/>
              </w:rPr>
            </w:pPr>
            <w:ins w:id="26628" w:author="Στάθης Καπ" w:date="2023-03-03T06:20:00Z">
              <w:r>
                <w:rPr>
                  <w:rFonts w:ascii="Calibri" w:hAnsi="Calibri" w:cstheme="minorHAnsi"/>
                  <w:color w:val="000000"/>
                  <w:sz w:val="16"/>
                  <w:szCs w:val="16"/>
                </w:rPr>
                <w:t>1.85</w:t>
              </w:r>
            </w:ins>
          </w:p>
        </w:tc>
        <w:tc>
          <w:tcPr>
            <w:tcW w:w="543" w:type="dxa"/>
            <w:vAlign w:val="center"/>
            <w:tcPrChange w:id="26629" w:author="Στάθης Καπ" w:date="2023-03-03T06:26:00Z">
              <w:tcPr>
                <w:tcW w:w="543" w:type="dxa"/>
                <w:vAlign w:val="bottom"/>
              </w:tcPr>
            </w:tcPrChange>
          </w:tcPr>
          <w:p w14:paraId="2C024B45" w14:textId="4850B729" w:rsidR="00C87CFE" w:rsidRPr="00CD1347" w:rsidRDefault="00C87CFE" w:rsidP="00C87CFE">
            <w:pPr>
              <w:jc w:val="center"/>
              <w:rPr>
                <w:ins w:id="26630" w:author="Στάθης Καπ" w:date="2023-03-03T03:57:00Z"/>
                <w:rFonts w:cstheme="minorHAnsi"/>
                <w:sz w:val="16"/>
                <w:szCs w:val="16"/>
              </w:rPr>
            </w:pPr>
            <w:ins w:id="26631" w:author="Στάθης Καπ" w:date="2023-03-03T06:20:00Z">
              <w:r>
                <w:rPr>
                  <w:rFonts w:ascii="Calibri" w:hAnsi="Calibri" w:cs="Calibri"/>
                  <w:color w:val="000000"/>
                  <w:sz w:val="16"/>
                  <w:szCs w:val="16"/>
                </w:rPr>
                <w:t>1424</w:t>
              </w:r>
            </w:ins>
          </w:p>
        </w:tc>
        <w:tc>
          <w:tcPr>
            <w:tcW w:w="621" w:type="dxa"/>
            <w:vAlign w:val="center"/>
            <w:tcPrChange w:id="26632" w:author="Στάθης Καπ" w:date="2023-03-03T06:26:00Z">
              <w:tcPr>
                <w:tcW w:w="621" w:type="dxa"/>
                <w:vAlign w:val="bottom"/>
              </w:tcPr>
            </w:tcPrChange>
          </w:tcPr>
          <w:p w14:paraId="6F0E7333" w14:textId="2874E789" w:rsidR="00C87CFE" w:rsidRPr="00CD1347" w:rsidRDefault="00C87CFE" w:rsidP="00C87CFE">
            <w:pPr>
              <w:jc w:val="center"/>
              <w:rPr>
                <w:ins w:id="26633" w:author="Στάθης Καπ" w:date="2023-03-03T03:57:00Z"/>
                <w:rFonts w:cstheme="minorHAnsi"/>
                <w:sz w:val="16"/>
                <w:szCs w:val="16"/>
              </w:rPr>
            </w:pPr>
            <w:ins w:id="26634" w:author="Στάθης Καπ" w:date="2023-03-03T06:20:00Z">
              <w:r>
                <w:rPr>
                  <w:rFonts w:ascii="Calibri" w:hAnsi="Calibri" w:cs="Calibri"/>
                  <w:color w:val="000000"/>
                  <w:sz w:val="16"/>
                  <w:szCs w:val="16"/>
                </w:rPr>
                <w:t>0.247</w:t>
              </w:r>
            </w:ins>
          </w:p>
        </w:tc>
        <w:tc>
          <w:tcPr>
            <w:tcW w:w="669" w:type="dxa"/>
            <w:vAlign w:val="center"/>
            <w:tcPrChange w:id="26635" w:author="Στάθης Καπ" w:date="2023-03-03T06:26:00Z">
              <w:tcPr>
                <w:tcW w:w="669" w:type="dxa"/>
                <w:vAlign w:val="center"/>
              </w:tcPr>
            </w:tcPrChange>
          </w:tcPr>
          <w:p w14:paraId="18666344" w14:textId="27E328DF" w:rsidR="00C87CFE" w:rsidRPr="00CD1347" w:rsidRDefault="00C87CFE" w:rsidP="00C87CFE">
            <w:pPr>
              <w:jc w:val="center"/>
              <w:rPr>
                <w:ins w:id="26636" w:author="Στάθης Καπ" w:date="2023-03-03T03:57:00Z"/>
                <w:rFonts w:cstheme="minorHAnsi"/>
                <w:sz w:val="16"/>
                <w:szCs w:val="16"/>
              </w:rPr>
            </w:pPr>
            <w:ins w:id="26637" w:author="Στάθης Καπ" w:date="2023-03-03T06:20:00Z">
              <w:r>
                <w:rPr>
                  <w:rFonts w:ascii="Calibri" w:hAnsi="Calibri" w:cstheme="minorHAnsi"/>
                  <w:color w:val="000000"/>
                  <w:sz w:val="16"/>
                  <w:szCs w:val="16"/>
                </w:rPr>
                <w:t>0.49</w:t>
              </w:r>
            </w:ins>
          </w:p>
        </w:tc>
        <w:tc>
          <w:tcPr>
            <w:tcW w:w="508" w:type="dxa"/>
            <w:vAlign w:val="center"/>
            <w:tcPrChange w:id="26638" w:author="Στάθης Καπ" w:date="2023-03-03T06:26:00Z">
              <w:tcPr>
                <w:tcW w:w="508" w:type="dxa"/>
                <w:vAlign w:val="bottom"/>
              </w:tcPr>
            </w:tcPrChange>
          </w:tcPr>
          <w:p w14:paraId="2AFAE55F" w14:textId="320B9183" w:rsidR="00C87CFE" w:rsidRPr="00CD1347" w:rsidRDefault="00C87CFE" w:rsidP="00C87CFE">
            <w:pPr>
              <w:jc w:val="center"/>
              <w:rPr>
                <w:ins w:id="26639" w:author="Στάθης Καπ" w:date="2023-03-03T03:57:00Z"/>
                <w:rFonts w:cstheme="minorHAnsi"/>
                <w:sz w:val="16"/>
                <w:szCs w:val="16"/>
              </w:rPr>
            </w:pPr>
            <w:ins w:id="26640" w:author="Στάθης Καπ" w:date="2023-03-03T06:20:00Z">
              <w:r>
                <w:rPr>
                  <w:rFonts w:ascii="Calibri" w:hAnsi="Calibri" w:cs="Calibri"/>
                  <w:color w:val="000000"/>
                  <w:sz w:val="16"/>
                  <w:szCs w:val="16"/>
                </w:rPr>
                <w:t>1396</w:t>
              </w:r>
            </w:ins>
          </w:p>
        </w:tc>
        <w:tc>
          <w:tcPr>
            <w:tcW w:w="541" w:type="dxa"/>
            <w:vAlign w:val="center"/>
            <w:tcPrChange w:id="26641" w:author="Στάθης Καπ" w:date="2023-03-03T06:26:00Z">
              <w:tcPr>
                <w:tcW w:w="541" w:type="dxa"/>
                <w:vAlign w:val="bottom"/>
              </w:tcPr>
            </w:tcPrChange>
          </w:tcPr>
          <w:p w14:paraId="763E33CB" w14:textId="4C87530C" w:rsidR="00C87CFE" w:rsidRPr="00CD1347" w:rsidRDefault="00C87CFE" w:rsidP="00C87CFE">
            <w:pPr>
              <w:jc w:val="center"/>
              <w:rPr>
                <w:ins w:id="26642" w:author="Στάθης Καπ" w:date="2023-03-03T03:57:00Z"/>
                <w:rFonts w:cstheme="minorHAnsi"/>
                <w:sz w:val="16"/>
                <w:szCs w:val="16"/>
              </w:rPr>
            </w:pPr>
            <w:ins w:id="26643" w:author="Στάθης Καπ" w:date="2023-03-03T06:20:00Z">
              <w:r>
                <w:rPr>
                  <w:rFonts w:ascii="Calibri" w:hAnsi="Calibri" w:cs="Calibri"/>
                  <w:color w:val="000000"/>
                  <w:sz w:val="16"/>
                  <w:szCs w:val="16"/>
                </w:rPr>
                <w:t>0.195</w:t>
              </w:r>
            </w:ins>
          </w:p>
        </w:tc>
        <w:tc>
          <w:tcPr>
            <w:tcW w:w="589" w:type="dxa"/>
            <w:vAlign w:val="center"/>
            <w:tcPrChange w:id="26644" w:author="Στάθης Καπ" w:date="2023-03-03T06:26:00Z">
              <w:tcPr>
                <w:tcW w:w="589" w:type="dxa"/>
                <w:vAlign w:val="center"/>
              </w:tcPr>
            </w:tcPrChange>
          </w:tcPr>
          <w:p w14:paraId="4B55DB1F" w14:textId="7E89C70D" w:rsidR="00C87CFE" w:rsidRPr="00CD1347" w:rsidRDefault="00C87CFE" w:rsidP="00C87CFE">
            <w:pPr>
              <w:jc w:val="center"/>
              <w:rPr>
                <w:ins w:id="26645" w:author="Στάθης Καπ" w:date="2023-03-03T03:57:00Z"/>
                <w:rFonts w:cstheme="minorHAnsi"/>
                <w:sz w:val="16"/>
                <w:szCs w:val="16"/>
              </w:rPr>
            </w:pPr>
            <w:ins w:id="26646" w:author="Στάθης Καπ" w:date="2023-03-03T06:20:00Z">
              <w:r>
                <w:rPr>
                  <w:rFonts w:ascii="Calibri" w:hAnsi="Calibri" w:cstheme="minorHAnsi"/>
                  <w:color w:val="000000"/>
                  <w:sz w:val="16"/>
                  <w:szCs w:val="16"/>
                </w:rPr>
                <w:t>2.45</w:t>
              </w:r>
            </w:ins>
          </w:p>
        </w:tc>
        <w:tc>
          <w:tcPr>
            <w:tcW w:w="463" w:type="dxa"/>
            <w:vAlign w:val="center"/>
            <w:tcPrChange w:id="26647" w:author="Στάθης Καπ" w:date="2023-03-03T06:26:00Z">
              <w:tcPr>
                <w:tcW w:w="463" w:type="dxa"/>
                <w:vAlign w:val="bottom"/>
              </w:tcPr>
            </w:tcPrChange>
          </w:tcPr>
          <w:p w14:paraId="37C40F27" w14:textId="33BC322C" w:rsidR="00C87CFE" w:rsidRPr="00CD1347" w:rsidRDefault="00C87CFE" w:rsidP="00C87CFE">
            <w:pPr>
              <w:jc w:val="center"/>
              <w:rPr>
                <w:ins w:id="26648" w:author="Στάθης Καπ" w:date="2023-03-03T03:57:00Z"/>
                <w:rFonts w:cstheme="minorHAnsi"/>
                <w:sz w:val="16"/>
                <w:szCs w:val="16"/>
              </w:rPr>
            </w:pPr>
            <w:ins w:id="26649" w:author="Στάθης Καπ" w:date="2023-03-03T06:20:00Z">
              <w:r>
                <w:rPr>
                  <w:rFonts w:ascii="Calibri" w:hAnsi="Calibri" w:cs="Calibri"/>
                  <w:color w:val="000000"/>
                  <w:sz w:val="16"/>
                  <w:szCs w:val="16"/>
                </w:rPr>
                <w:t>1410</w:t>
              </w:r>
            </w:ins>
          </w:p>
        </w:tc>
        <w:tc>
          <w:tcPr>
            <w:tcW w:w="541" w:type="dxa"/>
            <w:vAlign w:val="center"/>
            <w:tcPrChange w:id="26650" w:author="Στάθης Καπ" w:date="2023-03-03T06:26:00Z">
              <w:tcPr>
                <w:tcW w:w="541" w:type="dxa"/>
                <w:vAlign w:val="bottom"/>
              </w:tcPr>
            </w:tcPrChange>
          </w:tcPr>
          <w:p w14:paraId="77860B4E" w14:textId="2FA1B6FE" w:rsidR="00C87CFE" w:rsidRPr="00CD1347" w:rsidRDefault="00C87CFE" w:rsidP="00C87CFE">
            <w:pPr>
              <w:jc w:val="center"/>
              <w:rPr>
                <w:ins w:id="26651" w:author="Στάθης Καπ" w:date="2023-03-03T03:57:00Z"/>
                <w:rFonts w:cstheme="minorHAnsi"/>
                <w:sz w:val="16"/>
                <w:szCs w:val="16"/>
              </w:rPr>
            </w:pPr>
            <w:ins w:id="26652" w:author="Στάθης Καπ" w:date="2023-03-03T06:20:00Z">
              <w:r>
                <w:rPr>
                  <w:rFonts w:ascii="Calibri" w:hAnsi="Calibri" w:cs="Calibri"/>
                  <w:color w:val="000000"/>
                  <w:sz w:val="16"/>
                  <w:szCs w:val="16"/>
                </w:rPr>
                <w:t>0.337</w:t>
              </w:r>
            </w:ins>
          </w:p>
        </w:tc>
        <w:tc>
          <w:tcPr>
            <w:tcW w:w="589" w:type="dxa"/>
            <w:vAlign w:val="center"/>
            <w:tcPrChange w:id="26653" w:author="Στάθης Καπ" w:date="2023-03-03T06:26:00Z">
              <w:tcPr>
                <w:tcW w:w="589" w:type="dxa"/>
                <w:vAlign w:val="center"/>
              </w:tcPr>
            </w:tcPrChange>
          </w:tcPr>
          <w:p w14:paraId="6C6C9BC1" w14:textId="69F5FA8C" w:rsidR="00C87CFE" w:rsidRPr="00CD1347" w:rsidRDefault="00C87CFE" w:rsidP="00C87CFE">
            <w:pPr>
              <w:jc w:val="center"/>
              <w:rPr>
                <w:ins w:id="26654" w:author="Στάθης Καπ" w:date="2023-03-03T03:57:00Z"/>
                <w:rFonts w:cstheme="minorHAnsi"/>
                <w:sz w:val="16"/>
                <w:szCs w:val="16"/>
              </w:rPr>
            </w:pPr>
            <w:ins w:id="26655"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266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657" w:author="Στάθης Καπ" w:date="2023-03-03T03:57:00Z"/>
        </w:trPr>
        <w:tc>
          <w:tcPr>
            <w:tcW w:w="515" w:type="dxa"/>
            <w:tcBorders>
              <w:top w:val="nil"/>
              <w:bottom w:val="nil"/>
              <w:right w:val="single" w:sz="4" w:space="0" w:color="auto"/>
            </w:tcBorders>
            <w:shd w:val="clear" w:color="auto" w:fill="E7E6E6" w:themeFill="background2"/>
            <w:vAlign w:val="bottom"/>
            <w:tcPrChange w:id="26658" w:author="Στάθης Καπ" w:date="2023-03-03T06:26:00Z">
              <w:tcPr>
                <w:tcW w:w="515" w:type="dxa"/>
                <w:vAlign w:val="bottom"/>
              </w:tcPr>
            </w:tcPrChange>
          </w:tcPr>
          <w:p w14:paraId="261EEF0A" w14:textId="2AAECB46" w:rsidR="00C87CFE" w:rsidRPr="00CD1347" w:rsidRDefault="00C87CFE" w:rsidP="00C87CFE">
            <w:pPr>
              <w:jc w:val="center"/>
              <w:rPr>
                <w:ins w:id="26659" w:author="Στάθης Καπ" w:date="2023-03-03T03:57:00Z"/>
                <w:sz w:val="16"/>
                <w:szCs w:val="16"/>
              </w:rPr>
            </w:pPr>
            <w:ins w:id="26660" w:author="Στάθης Καπ" w:date="2023-03-03T04:06:00Z">
              <w:r w:rsidRPr="00CD1347">
                <w:rPr>
                  <w:rFonts w:ascii="Calibri" w:hAnsi="Calibri" w:cs="Calibri"/>
                  <w:color w:val="000000"/>
                  <w:sz w:val="16"/>
                  <w:szCs w:val="16"/>
                  <w:rPrChange w:id="26661"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6662" w:author="Στάθης Καπ" w:date="2023-03-03T06:26:00Z">
              <w:tcPr>
                <w:tcW w:w="560" w:type="dxa"/>
              </w:tcPr>
            </w:tcPrChange>
          </w:tcPr>
          <w:p w14:paraId="0BC50D88" w14:textId="52D8766F" w:rsidR="00C87CFE" w:rsidRPr="00CD1347" w:rsidRDefault="00C87CFE" w:rsidP="00C87CFE">
            <w:pPr>
              <w:jc w:val="center"/>
              <w:rPr>
                <w:ins w:id="26663" w:author="Στάθης Καπ" w:date="2023-03-03T03:57:00Z"/>
                <w:rFonts w:cstheme="minorHAnsi"/>
                <w:sz w:val="16"/>
                <w:szCs w:val="16"/>
              </w:rPr>
            </w:pPr>
            <w:ins w:id="26664" w:author="Στάθης Καπ" w:date="2023-03-03T06:20:00Z">
              <w:r>
                <w:rPr>
                  <w:rFonts w:ascii="Calibri" w:hAnsi="Calibri" w:cs="Calibri"/>
                  <w:color w:val="000000"/>
                  <w:sz w:val="16"/>
                  <w:szCs w:val="16"/>
                </w:rPr>
                <w:t>1386</w:t>
              </w:r>
            </w:ins>
          </w:p>
        </w:tc>
        <w:tc>
          <w:tcPr>
            <w:tcW w:w="855" w:type="dxa"/>
            <w:vAlign w:val="center"/>
            <w:tcPrChange w:id="26665" w:author="Στάθης Καπ" w:date="2023-03-03T06:26:00Z">
              <w:tcPr>
                <w:tcW w:w="855" w:type="dxa"/>
              </w:tcPr>
            </w:tcPrChange>
          </w:tcPr>
          <w:p w14:paraId="21A4C50B" w14:textId="39DC5396" w:rsidR="00C87CFE" w:rsidRPr="00CD1347" w:rsidRDefault="00C87CFE" w:rsidP="00C87CFE">
            <w:pPr>
              <w:jc w:val="center"/>
              <w:rPr>
                <w:ins w:id="26666" w:author="Στάθης Καπ" w:date="2023-03-03T03:57:00Z"/>
                <w:rFonts w:cstheme="minorHAnsi"/>
                <w:sz w:val="16"/>
                <w:szCs w:val="16"/>
              </w:rPr>
            </w:pPr>
            <w:ins w:id="26667" w:author="Στάθης Καπ" w:date="2023-03-03T06:20:00Z">
              <w:r>
                <w:rPr>
                  <w:rFonts w:ascii="Calibri" w:hAnsi="Calibri" w:cs="Calibri"/>
                  <w:color w:val="000000"/>
                  <w:sz w:val="16"/>
                  <w:szCs w:val="16"/>
                </w:rPr>
                <w:t>1338</w:t>
              </w:r>
            </w:ins>
          </w:p>
        </w:tc>
        <w:tc>
          <w:tcPr>
            <w:tcW w:w="544" w:type="dxa"/>
            <w:vAlign w:val="center"/>
            <w:tcPrChange w:id="26668" w:author="Στάθης Καπ" w:date="2023-03-03T06:26:00Z">
              <w:tcPr>
                <w:tcW w:w="544" w:type="dxa"/>
                <w:vAlign w:val="bottom"/>
              </w:tcPr>
            </w:tcPrChange>
          </w:tcPr>
          <w:p w14:paraId="4927F809" w14:textId="38D6871F" w:rsidR="00C87CFE" w:rsidRPr="00CD1347" w:rsidRDefault="00C87CFE" w:rsidP="00C87CFE">
            <w:pPr>
              <w:jc w:val="center"/>
              <w:rPr>
                <w:ins w:id="26669" w:author="Στάθης Καπ" w:date="2023-03-03T03:57:00Z"/>
                <w:rFonts w:cstheme="minorHAnsi"/>
                <w:sz w:val="16"/>
                <w:szCs w:val="16"/>
              </w:rPr>
            </w:pPr>
            <w:ins w:id="26670" w:author="Στάθης Καπ" w:date="2023-03-03T06:20:00Z">
              <w:r>
                <w:rPr>
                  <w:rFonts w:ascii="Calibri" w:hAnsi="Calibri" w:cs="Calibri"/>
                  <w:color w:val="000000"/>
                  <w:sz w:val="16"/>
                  <w:szCs w:val="16"/>
                </w:rPr>
                <w:t>1324</w:t>
              </w:r>
            </w:ins>
          </w:p>
        </w:tc>
        <w:tc>
          <w:tcPr>
            <w:tcW w:w="621" w:type="dxa"/>
            <w:vAlign w:val="center"/>
            <w:tcPrChange w:id="26671" w:author="Στάθης Καπ" w:date="2023-03-03T06:26:00Z">
              <w:tcPr>
                <w:tcW w:w="621" w:type="dxa"/>
                <w:vAlign w:val="bottom"/>
              </w:tcPr>
            </w:tcPrChange>
          </w:tcPr>
          <w:p w14:paraId="1D633E39" w14:textId="4404DD41" w:rsidR="00C87CFE" w:rsidRPr="00CD1347" w:rsidRDefault="00C87CFE" w:rsidP="00C87CFE">
            <w:pPr>
              <w:jc w:val="center"/>
              <w:rPr>
                <w:ins w:id="26672" w:author="Στάθης Καπ" w:date="2023-03-03T03:57:00Z"/>
                <w:rFonts w:cstheme="minorHAnsi"/>
                <w:sz w:val="16"/>
                <w:szCs w:val="16"/>
              </w:rPr>
            </w:pPr>
            <w:ins w:id="26673" w:author="Στάθης Καπ" w:date="2023-03-03T06:20:00Z">
              <w:r>
                <w:rPr>
                  <w:rFonts w:ascii="Calibri" w:hAnsi="Calibri" w:cs="Calibri"/>
                  <w:color w:val="000000"/>
                  <w:sz w:val="16"/>
                  <w:szCs w:val="16"/>
                </w:rPr>
                <w:t>0.576</w:t>
              </w:r>
            </w:ins>
          </w:p>
        </w:tc>
        <w:tc>
          <w:tcPr>
            <w:tcW w:w="669" w:type="dxa"/>
            <w:vAlign w:val="center"/>
            <w:tcPrChange w:id="26674" w:author="Στάθης Καπ" w:date="2023-03-03T06:26:00Z">
              <w:tcPr>
                <w:tcW w:w="669" w:type="dxa"/>
                <w:vAlign w:val="center"/>
              </w:tcPr>
            </w:tcPrChange>
          </w:tcPr>
          <w:p w14:paraId="0356D917" w14:textId="09A8F0CA" w:rsidR="00C87CFE" w:rsidRPr="00CD1347" w:rsidRDefault="00C87CFE" w:rsidP="00C87CFE">
            <w:pPr>
              <w:jc w:val="center"/>
              <w:rPr>
                <w:ins w:id="26675" w:author="Στάθης Καπ" w:date="2023-03-03T03:57:00Z"/>
                <w:rFonts w:cstheme="minorHAnsi"/>
                <w:sz w:val="16"/>
                <w:szCs w:val="16"/>
              </w:rPr>
            </w:pPr>
            <w:ins w:id="26676" w:author="Στάθης Καπ" w:date="2023-03-03T06:20:00Z">
              <w:r>
                <w:rPr>
                  <w:rFonts w:ascii="Calibri" w:hAnsi="Calibri" w:cstheme="minorHAnsi"/>
                  <w:color w:val="000000"/>
                  <w:sz w:val="16"/>
                  <w:szCs w:val="16"/>
                </w:rPr>
                <w:t>4.47</w:t>
              </w:r>
            </w:ins>
          </w:p>
        </w:tc>
        <w:tc>
          <w:tcPr>
            <w:tcW w:w="543" w:type="dxa"/>
            <w:vAlign w:val="center"/>
            <w:tcPrChange w:id="26677" w:author="Στάθης Καπ" w:date="2023-03-03T06:26:00Z">
              <w:tcPr>
                <w:tcW w:w="543" w:type="dxa"/>
                <w:vAlign w:val="bottom"/>
              </w:tcPr>
            </w:tcPrChange>
          </w:tcPr>
          <w:p w14:paraId="35D30CAA" w14:textId="3BA4981E" w:rsidR="00C87CFE" w:rsidRPr="00CD1347" w:rsidRDefault="00C87CFE" w:rsidP="00C87CFE">
            <w:pPr>
              <w:jc w:val="center"/>
              <w:rPr>
                <w:ins w:id="26678" w:author="Στάθης Καπ" w:date="2023-03-03T03:57:00Z"/>
                <w:rFonts w:cstheme="minorHAnsi"/>
                <w:sz w:val="16"/>
                <w:szCs w:val="16"/>
              </w:rPr>
            </w:pPr>
            <w:ins w:id="26679" w:author="Στάθης Καπ" w:date="2023-03-03T06:20:00Z">
              <w:r>
                <w:rPr>
                  <w:rFonts w:ascii="Calibri" w:hAnsi="Calibri" w:cs="Calibri"/>
                  <w:color w:val="000000"/>
                  <w:sz w:val="16"/>
                  <w:szCs w:val="16"/>
                </w:rPr>
                <w:t>1339</w:t>
              </w:r>
            </w:ins>
          </w:p>
        </w:tc>
        <w:tc>
          <w:tcPr>
            <w:tcW w:w="621" w:type="dxa"/>
            <w:vAlign w:val="center"/>
            <w:tcPrChange w:id="26680" w:author="Στάθης Καπ" w:date="2023-03-03T06:26:00Z">
              <w:tcPr>
                <w:tcW w:w="621" w:type="dxa"/>
                <w:vAlign w:val="bottom"/>
              </w:tcPr>
            </w:tcPrChange>
          </w:tcPr>
          <w:p w14:paraId="7C99B045" w14:textId="42F99FD8" w:rsidR="00C87CFE" w:rsidRPr="00CD1347" w:rsidRDefault="00C87CFE" w:rsidP="00C87CFE">
            <w:pPr>
              <w:jc w:val="center"/>
              <w:rPr>
                <w:ins w:id="26681" w:author="Στάθης Καπ" w:date="2023-03-03T03:57:00Z"/>
                <w:rFonts w:cstheme="minorHAnsi"/>
                <w:sz w:val="16"/>
                <w:szCs w:val="16"/>
              </w:rPr>
            </w:pPr>
            <w:ins w:id="26682" w:author="Στάθης Καπ" w:date="2023-03-03T06:20:00Z">
              <w:r>
                <w:rPr>
                  <w:rFonts w:ascii="Calibri" w:hAnsi="Calibri" w:cs="Calibri"/>
                  <w:color w:val="000000"/>
                  <w:sz w:val="16"/>
                  <w:szCs w:val="16"/>
                </w:rPr>
                <w:t>0.373</w:t>
              </w:r>
            </w:ins>
          </w:p>
        </w:tc>
        <w:tc>
          <w:tcPr>
            <w:tcW w:w="669" w:type="dxa"/>
            <w:vAlign w:val="center"/>
            <w:tcPrChange w:id="26683" w:author="Στάθης Καπ" w:date="2023-03-03T06:26:00Z">
              <w:tcPr>
                <w:tcW w:w="669" w:type="dxa"/>
                <w:vAlign w:val="center"/>
              </w:tcPr>
            </w:tcPrChange>
          </w:tcPr>
          <w:p w14:paraId="2F0C3117" w14:textId="7D75E9FF" w:rsidR="00C87CFE" w:rsidRPr="00CD1347" w:rsidRDefault="00C87CFE" w:rsidP="00C87CFE">
            <w:pPr>
              <w:jc w:val="center"/>
              <w:rPr>
                <w:ins w:id="26684" w:author="Στάθης Καπ" w:date="2023-03-03T03:57:00Z"/>
                <w:rFonts w:cstheme="minorHAnsi"/>
                <w:sz w:val="16"/>
                <w:szCs w:val="16"/>
              </w:rPr>
            </w:pPr>
            <w:ins w:id="26685" w:author="Στάθης Καπ" w:date="2023-03-03T06:20:00Z">
              <w:r>
                <w:rPr>
                  <w:rFonts w:ascii="Calibri" w:hAnsi="Calibri" w:cstheme="minorHAnsi"/>
                  <w:color w:val="000000"/>
                  <w:sz w:val="16"/>
                  <w:szCs w:val="16"/>
                </w:rPr>
                <w:t>-1.13</w:t>
              </w:r>
            </w:ins>
          </w:p>
        </w:tc>
        <w:tc>
          <w:tcPr>
            <w:tcW w:w="508" w:type="dxa"/>
            <w:vAlign w:val="center"/>
            <w:tcPrChange w:id="26686" w:author="Στάθης Καπ" w:date="2023-03-03T06:26:00Z">
              <w:tcPr>
                <w:tcW w:w="508" w:type="dxa"/>
                <w:vAlign w:val="bottom"/>
              </w:tcPr>
            </w:tcPrChange>
          </w:tcPr>
          <w:p w14:paraId="01C41A19" w14:textId="7B67A43B" w:rsidR="00C87CFE" w:rsidRPr="00CD1347" w:rsidRDefault="00C87CFE" w:rsidP="00C87CFE">
            <w:pPr>
              <w:jc w:val="center"/>
              <w:rPr>
                <w:ins w:id="26687" w:author="Στάθης Καπ" w:date="2023-03-03T03:57:00Z"/>
                <w:rFonts w:cstheme="minorHAnsi"/>
                <w:sz w:val="16"/>
                <w:szCs w:val="16"/>
              </w:rPr>
            </w:pPr>
            <w:ins w:id="26688" w:author="Στάθης Καπ" w:date="2023-03-03T06:20:00Z">
              <w:r>
                <w:rPr>
                  <w:rFonts w:ascii="Calibri" w:hAnsi="Calibri" w:cs="Calibri"/>
                  <w:color w:val="000000"/>
                  <w:sz w:val="16"/>
                  <w:szCs w:val="16"/>
                </w:rPr>
                <w:t>1315</w:t>
              </w:r>
            </w:ins>
          </w:p>
        </w:tc>
        <w:tc>
          <w:tcPr>
            <w:tcW w:w="541" w:type="dxa"/>
            <w:vAlign w:val="center"/>
            <w:tcPrChange w:id="26689" w:author="Στάθης Καπ" w:date="2023-03-03T06:26:00Z">
              <w:tcPr>
                <w:tcW w:w="541" w:type="dxa"/>
                <w:vAlign w:val="bottom"/>
              </w:tcPr>
            </w:tcPrChange>
          </w:tcPr>
          <w:p w14:paraId="5B29E348" w14:textId="724756FE" w:rsidR="00C87CFE" w:rsidRPr="00CD1347" w:rsidRDefault="00C87CFE" w:rsidP="00C87CFE">
            <w:pPr>
              <w:jc w:val="center"/>
              <w:rPr>
                <w:ins w:id="26690" w:author="Στάθης Καπ" w:date="2023-03-03T03:57:00Z"/>
                <w:rFonts w:cstheme="minorHAnsi"/>
                <w:sz w:val="16"/>
                <w:szCs w:val="16"/>
              </w:rPr>
            </w:pPr>
            <w:ins w:id="26691" w:author="Στάθης Καπ" w:date="2023-03-03T06:20:00Z">
              <w:r>
                <w:rPr>
                  <w:rFonts w:ascii="Calibri" w:hAnsi="Calibri" w:cs="Calibri"/>
                  <w:color w:val="000000"/>
                  <w:sz w:val="16"/>
                  <w:szCs w:val="16"/>
                </w:rPr>
                <w:t>0.378</w:t>
              </w:r>
            </w:ins>
          </w:p>
        </w:tc>
        <w:tc>
          <w:tcPr>
            <w:tcW w:w="589" w:type="dxa"/>
            <w:vAlign w:val="center"/>
            <w:tcPrChange w:id="26692" w:author="Στάθης Καπ" w:date="2023-03-03T06:26:00Z">
              <w:tcPr>
                <w:tcW w:w="589" w:type="dxa"/>
                <w:vAlign w:val="center"/>
              </w:tcPr>
            </w:tcPrChange>
          </w:tcPr>
          <w:p w14:paraId="710135D2" w14:textId="35E151B3" w:rsidR="00C87CFE" w:rsidRPr="00CD1347" w:rsidRDefault="00C87CFE" w:rsidP="00C87CFE">
            <w:pPr>
              <w:jc w:val="center"/>
              <w:rPr>
                <w:ins w:id="26693" w:author="Στάθης Καπ" w:date="2023-03-03T03:57:00Z"/>
                <w:rFonts w:cstheme="minorHAnsi"/>
                <w:sz w:val="16"/>
                <w:szCs w:val="16"/>
              </w:rPr>
            </w:pPr>
            <w:ins w:id="26694" w:author="Στάθης Καπ" w:date="2023-03-03T06:20:00Z">
              <w:r>
                <w:rPr>
                  <w:rFonts w:ascii="Calibri" w:hAnsi="Calibri" w:cstheme="minorHAnsi"/>
                  <w:color w:val="000000"/>
                  <w:sz w:val="16"/>
                  <w:szCs w:val="16"/>
                </w:rPr>
                <w:t>0.68</w:t>
              </w:r>
            </w:ins>
          </w:p>
        </w:tc>
        <w:tc>
          <w:tcPr>
            <w:tcW w:w="463" w:type="dxa"/>
            <w:vAlign w:val="center"/>
            <w:tcPrChange w:id="26695" w:author="Στάθης Καπ" w:date="2023-03-03T06:26:00Z">
              <w:tcPr>
                <w:tcW w:w="463" w:type="dxa"/>
                <w:vAlign w:val="bottom"/>
              </w:tcPr>
            </w:tcPrChange>
          </w:tcPr>
          <w:p w14:paraId="567AA303" w14:textId="6F8AC5B3" w:rsidR="00C87CFE" w:rsidRPr="00CD1347" w:rsidRDefault="00C87CFE" w:rsidP="00C87CFE">
            <w:pPr>
              <w:jc w:val="center"/>
              <w:rPr>
                <w:ins w:id="26696" w:author="Στάθης Καπ" w:date="2023-03-03T03:57:00Z"/>
                <w:rFonts w:cstheme="minorHAnsi"/>
                <w:sz w:val="16"/>
                <w:szCs w:val="16"/>
              </w:rPr>
            </w:pPr>
            <w:ins w:id="26697" w:author="Στάθης Καπ" w:date="2023-03-03T06:20:00Z">
              <w:r>
                <w:rPr>
                  <w:rFonts w:ascii="Calibri" w:hAnsi="Calibri" w:cs="Calibri"/>
                  <w:color w:val="000000"/>
                  <w:sz w:val="16"/>
                  <w:szCs w:val="16"/>
                </w:rPr>
                <w:t>1271</w:t>
              </w:r>
            </w:ins>
          </w:p>
        </w:tc>
        <w:tc>
          <w:tcPr>
            <w:tcW w:w="541" w:type="dxa"/>
            <w:vAlign w:val="center"/>
            <w:tcPrChange w:id="26698" w:author="Στάθης Καπ" w:date="2023-03-03T06:26:00Z">
              <w:tcPr>
                <w:tcW w:w="541" w:type="dxa"/>
                <w:vAlign w:val="bottom"/>
              </w:tcPr>
            </w:tcPrChange>
          </w:tcPr>
          <w:p w14:paraId="39CC8F52" w14:textId="63B543A5" w:rsidR="00C87CFE" w:rsidRPr="00CD1347" w:rsidRDefault="00C87CFE" w:rsidP="00C87CFE">
            <w:pPr>
              <w:jc w:val="center"/>
              <w:rPr>
                <w:ins w:id="26699" w:author="Στάθης Καπ" w:date="2023-03-03T03:57:00Z"/>
                <w:rFonts w:cstheme="minorHAnsi"/>
                <w:sz w:val="16"/>
                <w:szCs w:val="16"/>
              </w:rPr>
            </w:pPr>
            <w:ins w:id="26700" w:author="Στάθης Καπ" w:date="2023-03-03T06:20:00Z">
              <w:r>
                <w:rPr>
                  <w:rFonts w:ascii="Calibri" w:hAnsi="Calibri" w:cs="Calibri"/>
                  <w:color w:val="000000"/>
                  <w:sz w:val="16"/>
                  <w:szCs w:val="16"/>
                </w:rPr>
                <w:t>0.258</w:t>
              </w:r>
            </w:ins>
          </w:p>
        </w:tc>
        <w:tc>
          <w:tcPr>
            <w:tcW w:w="589" w:type="dxa"/>
            <w:vAlign w:val="center"/>
            <w:tcPrChange w:id="26701" w:author="Στάθης Καπ" w:date="2023-03-03T06:26:00Z">
              <w:tcPr>
                <w:tcW w:w="589" w:type="dxa"/>
                <w:vAlign w:val="center"/>
              </w:tcPr>
            </w:tcPrChange>
          </w:tcPr>
          <w:p w14:paraId="77A2FF79" w14:textId="3BF0FF89" w:rsidR="00C87CFE" w:rsidRPr="00CD1347" w:rsidRDefault="00C87CFE" w:rsidP="00C87CFE">
            <w:pPr>
              <w:jc w:val="center"/>
              <w:rPr>
                <w:ins w:id="26702" w:author="Στάθης Καπ" w:date="2023-03-03T03:57:00Z"/>
                <w:rFonts w:cstheme="minorHAnsi"/>
                <w:sz w:val="16"/>
                <w:szCs w:val="16"/>
              </w:rPr>
            </w:pPr>
            <w:ins w:id="26703"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267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705" w:author="Στάθης Καπ" w:date="2023-03-03T03:57:00Z"/>
        </w:trPr>
        <w:tc>
          <w:tcPr>
            <w:tcW w:w="515" w:type="dxa"/>
            <w:tcBorders>
              <w:top w:val="nil"/>
              <w:bottom w:val="nil"/>
              <w:right w:val="single" w:sz="4" w:space="0" w:color="auto"/>
            </w:tcBorders>
            <w:shd w:val="clear" w:color="auto" w:fill="E7E6E6" w:themeFill="background2"/>
            <w:vAlign w:val="bottom"/>
            <w:tcPrChange w:id="26706" w:author="Στάθης Καπ" w:date="2023-03-03T06:26:00Z">
              <w:tcPr>
                <w:tcW w:w="515" w:type="dxa"/>
                <w:vAlign w:val="bottom"/>
              </w:tcPr>
            </w:tcPrChange>
          </w:tcPr>
          <w:p w14:paraId="18B75E26" w14:textId="7BAAA621" w:rsidR="00C87CFE" w:rsidRPr="00CD1347" w:rsidRDefault="00C87CFE" w:rsidP="00C87CFE">
            <w:pPr>
              <w:jc w:val="center"/>
              <w:rPr>
                <w:ins w:id="26707" w:author="Στάθης Καπ" w:date="2023-03-03T03:57:00Z"/>
                <w:sz w:val="16"/>
                <w:szCs w:val="16"/>
              </w:rPr>
            </w:pPr>
            <w:ins w:id="26708" w:author="Στάθης Καπ" w:date="2023-03-03T04:06:00Z">
              <w:r w:rsidRPr="00CD1347">
                <w:rPr>
                  <w:rFonts w:ascii="Calibri" w:hAnsi="Calibri" w:cs="Calibri"/>
                  <w:color w:val="000000"/>
                  <w:sz w:val="16"/>
                  <w:szCs w:val="16"/>
                  <w:rPrChange w:id="26709"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6710" w:author="Στάθης Καπ" w:date="2023-03-03T06:26:00Z">
              <w:tcPr>
                <w:tcW w:w="560" w:type="dxa"/>
              </w:tcPr>
            </w:tcPrChange>
          </w:tcPr>
          <w:p w14:paraId="4DA385F6" w14:textId="28BB1F9F" w:rsidR="00C87CFE" w:rsidRPr="00CD1347" w:rsidRDefault="00C87CFE" w:rsidP="00C87CFE">
            <w:pPr>
              <w:jc w:val="center"/>
              <w:rPr>
                <w:ins w:id="26711" w:author="Στάθης Καπ" w:date="2023-03-03T03:57:00Z"/>
                <w:rFonts w:cstheme="minorHAnsi"/>
                <w:sz w:val="16"/>
                <w:szCs w:val="16"/>
              </w:rPr>
            </w:pPr>
            <w:ins w:id="26712" w:author="Στάθης Καπ" w:date="2023-03-03T06:20:00Z">
              <w:r>
                <w:rPr>
                  <w:rFonts w:ascii="Calibri" w:hAnsi="Calibri" w:cs="Calibri"/>
                  <w:color w:val="000000"/>
                  <w:sz w:val="16"/>
                  <w:szCs w:val="16"/>
                </w:rPr>
                <w:t>1450</w:t>
              </w:r>
            </w:ins>
          </w:p>
        </w:tc>
        <w:tc>
          <w:tcPr>
            <w:tcW w:w="855" w:type="dxa"/>
            <w:vAlign w:val="center"/>
            <w:tcPrChange w:id="26713" w:author="Στάθης Καπ" w:date="2023-03-03T06:26:00Z">
              <w:tcPr>
                <w:tcW w:w="855" w:type="dxa"/>
              </w:tcPr>
            </w:tcPrChange>
          </w:tcPr>
          <w:p w14:paraId="15570403" w14:textId="27837D31" w:rsidR="00C87CFE" w:rsidRPr="00CD1347" w:rsidRDefault="00C87CFE" w:rsidP="00C87CFE">
            <w:pPr>
              <w:jc w:val="center"/>
              <w:rPr>
                <w:ins w:id="26714" w:author="Στάθης Καπ" w:date="2023-03-03T03:57:00Z"/>
                <w:rFonts w:cstheme="minorHAnsi"/>
                <w:sz w:val="16"/>
                <w:szCs w:val="16"/>
              </w:rPr>
            </w:pPr>
            <w:ins w:id="26715" w:author="Στάθης Καπ" w:date="2023-03-03T06:20:00Z">
              <w:r>
                <w:rPr>
                  <w:rFonts w:ascii="Calibri" w:hAnsi="Calibri" w:cs="Calibri"/>
                  <w:color w:val="000000"/>
                  <w:sz w:val="16"/>
                  <w:szCs w:val="16"/>
                </w:rPr>
                <w:t>1401</w:t>
              </w:r>
            </w:ins>
          </w:p>
        </w:tc>
        <w:tc>
          <w:tcPr>
            <w:tcW w:w="544" w:type="dxa"/>
            <w:vAlign w:val="center"/>
            <w:tcPrChange w:id="26716" w:author="Στάθης Καπ" w:date="2023-03-03T06:26:00Z">
              <w:tcPr>
                <w:tcW w:w="544" w:type="dxa"/>
                <w:vAlign w:val="bottom"/>
              </w:tcPr>
            </w:tcPrChange>
          </w:tcPr>
          <w:p w14:paraId="4641B22B" w14:textId="4C786090" w:rsidR="00C87CFE" w:rsidRPr="00CD1347" w:rsidRDefault="00C87CFE" w:rsidP="00C87CFE">
            <w:pPr>
              <w:jc w:val="center"/>
              <w:rPr>
                <w:ins w:id="26717" w:author="Στάθης Καπ" w:date="2023-03-03T03:57:00Z"/>
                <w:rFonts w:cstheme="minorHAnsi"/>
                <w:sz w:val="16"/>
                <w:szCs w:val="16"/>
              </w:rPr>
            </w:pPr>
            <w:ins w:id="26718" w:author="Στάθης Καπ" w:date="2023-03-03T06:20:00Z">
              <w:r>
                <w:rPr>
                  <w:rFonts w:ascii="Calibri" w:hAnsi="Calibri" w:cs="Calibri"/>
                  <w:color w:val="000000"/>
                  <w:sz w:val="16"/>
                  <w:szCs w:val="16"/>
                </w:rPr>
                <w:t>1380</w:t>
              </w:r>
            </w:ins>
          </w:p>
        </w:tc>
        <w:tc>
          <w:tcPr>
            <w:tcW w:w="621" w:type="dxa"/>
            <w:vAlign w:val="center"/>
            <w:tcPrChange w:id="26719" w:author="Στάθης Καπ" w:date="2023-03-03T06:26:00Z">
              <w:tcPr>
                <w:tcW w:w="621" w:type="dxa"/>
                <w:vAlign w:val="bottom"/>
              </w:tcPr>
            </w:tcPrChange>
          </w:tcPr>
          <w:p w14:paraId="615CF59C" w14:textId="1AB991F3" w:rsidR="00C87CFE" w:rsidRPr="00CD1347" w:rsidRDefault="00C87CFE" w:rsidP="00C87CFE">
            <w:pPr>
              <w:jc w:val="center"/>
              <w:rPr>
                <w:ins w:id="26720" w:author="Στάθης Καπ" w:date="2023-03-03T03:57:00Z"/>
                <w:rFonts w:cstheme="minorHAnsi"/>
                <w:sz w:val="16"/>
                <w:szCs w:val="16"/>
              </w:rPr>
            </w:pPr>
            <w:ins w:id="26721" w:author="Στάθης Καπ" w:date="2023-03-03T06:20:00Z">
              <w:r>
                <w:rPr>
                  <w:rFonts w:ascii="Calibri" w:hAnsi="Calibri" w:cs="Calibri"/>
                  <w:color w:val="000000"/>
                  <w:sz w:val="16"/>
                  <w:szCs w:val="16"/>
                </w:rPr>
                <w:t>0.422</w:t>
              </w:r>
            </w:ins>
          </w:p>
        </w:tc>
        <w:tc>
          <w:tcPr>
            <w:tcW w:w="669" w:type="dxa"/>
            <w:vAlign w:val="center"/>
            <w:tcPrChange w:id="26722" w:author="Στάθης Καπ" w:date="2023-03-03T06:26:00Z">
              <w:tcPr>
                <w:tcW w:w="669" w:type="dxa"/>
                <w:vAlign w:val="center"/>
              </w:tcPr>
            </w:tcPrChange>
          </w:tcPr>
          <w:p w14:paraId="46474148" w14:textId="5C20CBCD" w:rsidR="00C87CFE" w:rsidRPr="00CD1347" w:rsidRDefault="00C87CFE" w:rsidP="00C87CFE">
            <w:pPr>
              <w:jc w:val="center"/>
              <w:rPr>
                <w:ins w:id="26723" w:author="Στάθης Καπ" w:date="2023-03-03T03:57:00Z"/>
                <w:rFonts w:cstheme="minorHAnsi"/>
                <w:sz w:val="16"/>
                <w:szCs w:val="16"/>
              </w:rPr>
            </w:pPr>
            <w:ins w:id="26724" w:author="Στάθης Καπ" w:date="2023-03-03T06:20:00Z">
              <w:r>
                <w:rPr>
                  <w:rFonts w:ascii="Calibri" w:hAnsi="Calibri" w:cstheme="minorHAnsi"/>
                  <w:color w:val="000000"/>
                  <w:sz w:val="16"/>
                  <w:szCs w:val="16"/>
                </w:rPr>
                <w:t>4.83</w:t>
              </w:r>
            </w:ins>
          </w:p>
        </w:tc>
        <w:tc>
          <w:tcPr>
            <w:tcW w:w="543" w:type="dxa"/>
            <w:vAlign w:val="center"/>
            <w:tcPrChange w:id="26725" w:author="Στάθης Καπ" w:date="2023-03-03T06:26:00Z">
              <w:tcPr>
                <w:tcW w:w="543" w:type="dxa"/>
                <w:vAlign w:val="bottom"/>
              </w:tcPr>
            </w:tcPrChange>
          </w:tcPr>
          <w:p w14:paraId="36A0384E" w14:textId="741D05E0" w:rsidR="00C87CFE" w:rsidRPr="00CD1347" w:rsidRDefault="00C87CFE" w:rsidP="00C87CFE">
            <w:pPr>
              <w:jc w:val="center"/>
              <w:rPr>
                <w:ins w:id="26726" w:author="Στάθης Καπ" w:date="2023-03-03T03:57:00Z"/>
                <w:rFonts w:cstheme="minorHAnsi"/>
                <w:sz w:val="16"/>
                <w:szCs w:val="16"/>
              </w:rPr>
            </w:pPr>
            <w:ins w:id="26727" w:author="Στάθης Καπ" w:date="2023-03-03T06:20:00Z">
              <w:r>
                <w:rPr>
                  <w:rFonts w:ascii="Calibri" w:hAnsi="Calibri" w:cs="Calibri"/>
                  <w:color w:val="000000"/>
                  <w:sz w:val="16"/>
                  <w:szCs w:val="16"/>
                </w:rPr>
                <w:t>1378</w:t>
              </w:r>
            </w:ins>
          </w:p>
        </w:tc>
        <w:tc>
          <w:tcPr>
            <w:tcW w:w="621" w:type="dxa"/>
            <w:vAlign w:val="center"/>
            <w:tcPrChange w:id="26728" w:author="Στάθης Καπ" w:date="2023-03-03T06:26:00Z">
              <w:tcPr>
                <w:tcW w:w="621" w:type="dxa"/>
                <w:vAlign w:val="bottom"/>
              </w:tcPr>
            </w:tcPrChange>
          </w:tcPr>
          <w:p w14:paraId="3B9CD750" w14:textId="361C2460" w:rsidR="00C87CFE" w:rsidRPr="00CD1347" w:rsidRDefault="00C87CFE" w:rsidP="00C87CFE">
            <w:pPr>
              <w:jc w:val="center"/>
              <w:rPr>
                <w:ins w:id="26729" w:author="Στάθης Καπ" w:date="2023-03-03T03:57:00Z"/>
                <w:rFonts w:cstheme="minorHAnsi"/>
                <w:sz w:val="16"/>
                <w:szCs w:val="16"/>
              </w:rPr>
            </w:pPr>
            <w:ins w:id="26730" w:author="Στάθης Καπ" w:date="2023-03-03T06:20:00Z">
              <w:r>
                <w:rPr>
                  <w:rFonts w:ascii="Calibri" w:hAnsi="Calibri" w:cs="Calibri"/>
                  <w:color w:val="000000"/>
                  <w:sz w:val="16"/>
                  <w:szCs w:val="16"/>
                </w:rPr>
                <w:t>0.288</w:t>
              </w:r>
            </w:ins>
          </w:p>
        </w:tc>
        <w:tc>
          <w:tcPr>
            <w:tcW w:w="669" w:type="dxa"/>
            <w:vAlign w:val="center"/>
            <w:tcPrChange w:id="26731" w:author="Στάθης Καπ" w:date="2023-03-03T06:26:00Z">
              <w:tcPr>
                <w:tcW w:w="669" w:type="dxa"/>
                <w:vAlign w:val="center"/>
              </w:tcPr>
            </w:tcPrChange>
          </w:tcPr>
          <w:p w14:paraId="0AFCDCC6" w14:textId="70AC5821" w:rsidR="00C87CFE" w:rsidRPr="00CD1347" w:rsidRDefault="00C87CFE" w:rsidP="00C87CFE">
            <w:pPr>
              <w:jc w:val="center"/>
              <w:rPr>
                <w:ins w:id="26732" w:author="Στάθης Καπ" w:date="2023-03-03T03:57:00Z"/>
                <w:rFonts w:cstheme="minorHAnsi"/>
                <w:sz w:val="16"/>
                <w:szCs w:val="16"/>
              </w:rPr>
            </w:pPr>
            <w:ins w:id="26733" w:author="Στάθης Καπ" w:date="2023-03-03T06:20:00Z">
              <w:r>
                <w:rPr>
                  <w:rFonts w:ascii="Calibri" w:hAnsi="Calibri" w:cstheme="minorHAnsi"/>
                  <w:color w:val="000000"/>
                  <w:sz w:val="16"/>
                  <w:szCs w:val="16"/>
                </w:rPr>
                <w:t>0.14</w:t>
              </w:r>
            </w:ins>
          </w:p>
        </w:tc>
        <w:tc>
          <w:tcPr>
            <w:tcW w:w="508" w:type="dxa"/>
            <w:vAlign w:val="center"/>
            <w:tcPrChange w:id="26734" w:author="Στάθης Καπ" w:date="2023-03-03T06:26:00Z">
              <w:tcPr>
                <w:tcW w:w="508" w:type="dxa"/>
                <w:vAlign w:val="bottom"/>
              </w:tcPr>
            </w:tcPrChange>
          </w:tcPr>
          <w:p w14:paraId="21AE6110" w14:textId="757AFACE" w:rsidR="00C87CFE" w:rsidRPr="00CD1347" w:rsidRDefault="00C87CFE" w:rsidP="00C87CFE">
            <w:pPr>
              <w:jc w:val="center"/>
              <w:rPr>
                <w:ins w:id="26735" w:author="Στάθης Καπ" w:date="2023-03-03T03:57:00Z"/>
                <w:rFonts w:cstheme="minorHAnsi"/>
                <w:sz w:val="16"/>
                <w:szCs w:val="16"/>
              </w:rPr>
            </w:pPr>
            <w:ins w:id="26736" w:author="Στάθης Καπ" w:date="2023-03-03T06:20:00Z">
              <w:r>
                <w:rPr>
                  <w:rFonts w:ascii="Calibri" w:hAnsi="Calibri" w:cs="Calibri"/>
                  <w:color w:val="000000"/>
                  <w:sz w:val="16"/>
                  <w:szCs w:val="16"/>
                </w:rPr>
                <w:t>1349</w:t>
              </w:r>
            </w:ins>
          </w:p>
        </w:tc>
        <w:tc>
          <w:tcPr>
            <w:tcW w:w="541" w:type="dxa"/>
            <w:vAlign w:val="center"/>
            <w:tcPrChange w:id="26737" w:author="Στάθης Καπ" w:date="2023-03-03T06:26:00Z">
              <w:tcPr>
                <w:tcW w:w="541" w:type="dxa"/>
                <w:vAlign w:val="bottom"/>
              </w:tcPr>
            </w:tcPrChange>
          </w:tcPr>
          <w:p w14:paraId="39CE6114" w14:textId="0A558886" w:rsidR="00C87CFE" w:rsidRPr="00CD1347" w:rsidRDefault="00C87CFE" w:rsidP="00C87CFE">
            <w:pPr>
              <w:jc w:val="center"/>
              <w:rPr>
                <w:ins w:id="26738" w:author="Στάθης Καπ" w:date="2023-03-03T03:57:00Z"/>
                <w:rFonts w:cstheme="minorHAnsi"/>
                <w:sz w:val="16"/>
                <w:szCs w:val="16"/>
              </w:rPr>
            </w:pPr>
            <w:ins w:id="26739" w:author="Στάθης Καπ" w:date="2023-03-03T06:20:00Z">
              <w:r>
                <w:rPr>
                  <w:rFonts w:ascii="Calibri" w:hAnsi="Calibri" w:cs="Calibri"/>
                  <w:color w:val="000000"/>
                  <w:sz w:val="16"/>
                  <w:szCs w:val="16"/>
                </w:rPr>
                <w:t>0.275</w:t>
              </w:r>
            </w:ins>
          </w:p>
        </w:tc>
        <w:tc>
          <w:tcPr>
            <w:tcW w:w="589" w:type="dxa"/>
            <w:vAlign w:val="center"/>
            <w:tcPrChange w:id="26740" w:author="Στάθης Καπ" w:date="2023-03-03T06:26:00Z">
              <w:tcPr>
                <w:tcW w:w="589" w:type="dxa"/>
                <w:vAlign w:val="center"/>
              </w:tcPr>
            </w:tcPrChange>
          </w:tcPr>
          <w:p w14:paraId="3D6F13EF" w14:textId="0E63425E" w:rsidR="00C87CFE" w:rsidRPr="00CD1347" w:rsidRDefault="00C87CFE" w:rsidP="00C87CFE">
            <w:pPr>
              <w:jc w:val="center"/>
              <w:rPr>
                <w:ins w:id="26741" w:author="Στάθης Καπ" w:date="2023-03-03T03:57:00Z"/>
                <w:rFonts w:cstheme="minorHAnsi"/>
                <w:sz w:val="16"/>
                <w:szCs w:val="16"/>
              </w:rPr>
            </w:pPr>
            <w:ins w:id="26742" w:author="Στάθης Καπ" w:date="2023-03-03T06:20:00Z">
              <w:r>
                <w:rPr>
                  <w:rFonts w:ascii="Calibri" w:hAnsi="Calibri" w:cstheme="minorHAnsi"/>
                  <w:color w:val="000000"/>
                  <w:sz w:val="16"/>
                  <w:szCs w:val="16"/>
                </w:rPr>
                <w:t>2.25</w:t>
              </w:r>
            </w:ins>
          </w:p>
        </w:tc>
        <w:tc>
          <w:tcPr>
            <w:tcW w:w="463" w:type="dxa"/>
            <w:vAlign w:val="center"/>
            <w:tcPrChange w:id="26743" w:author="Στάθης Καπ" w:date="2023-03-03T06:26:00Z">
              <w:tcPr>
                <w:tcW w:w="463" w:type="dxa"/>
                <w:vAlign w:val="bottom"/>
              </w:tcPr>
            </w:tcPrChange>
          </w:tcPr>
          <w:p w14:paraId="695C7F3B" w14:textId="3EF167B6" w:rsidR="00C87CFE" w:rsidRPr="00CD1347" w:rsidRDefault="00C87CFE" w:rsidP="00C87CFE">
            <w:pPr>
              <w:jc w:val="center"/>
              <w:rPr>
                <w:ins w:id="26744" w:author="Στάθης Καπ" w:date="2023-03-03T03:57:00Z"/>
                <w:rFonts w:cstheme="minorHAnsi"/>
                <w:sz w:val="16"/>
                <w:szCs w:val="16"/>
              </w:rPr>
            </w:pPr>
            <w:ins w:id="26745" w:author="Στάθης Καπ" w:date="2023-03-03T06:20:00Z">
              <w:r>
                <w:rPr>
                  <w:rFonts w:ascii="Calibri" w:hAnsi="Calibri" w:cs="Calibri"/>
                  <w:color w:val="000000"/>
                  <w:sz w:val="16"/>
                  <w:szCs w:val="16"/>
                </w:rPr>
                <w:t>1399</w:t>
              </w:r>
            </w:ins>
          </w:p>
        </w:tc>
        <w:tc>
          <w:tcPr>
            <w:tcW w:w="541" w:type="dxa"/>
            <w:vAlign w:val="center"/>
            <w:tcPrChange w:id="26746" w:author="Στάθης Καπ" w:date="2023-03-03T06:26:00Z">
              <w:tcPr>
                <w:tcW w:w="541" w:type="dxa"/>
                <w:vAlign w:val="bottom"/>
              </w:tcPr>
            </w:tcPrChange>
          </w:tcPr>
          <w:p w14:paraId="1C89D83F" w14:textId="6B5B2605" w:rsidR="00C87CFE" w:rsidRPr="00CD1347" w:rsidRDefault="00C87CFE" w:rsidP="00C87CFE">
            <w:pPr>
              <w:jc w:val="center"/>
              <w:rPr>
                <w:ins w:id="26747" w:author="Στάθης Καπ" w:date="2023-03-03T03:57:00Z"/>
                <w:rFonts w:cstheme="minorHAnsi"/>
                <w:sz w:val="16"/>
                <w:szCs w:val="16"/>
              </w:rPr>
            </w:pPr>
            <w:ins w:id="26748" w:author="Στάθης Καπ" w:date="2023-03-03T06:20:00Z">
              <w:r>
                <w:rPr>
                  <w:rFonts w:ascii="Calibri" w:hAnsi="Calibri" w:cs="Calibri"/>
                  <w:color w:val="000000"/>
                  <w:sz w:val="16"/>
                  <w:szCs w:val="16"/>
                </w:rPr>
                <w:t>0.334</w:t>
              </w:r>
            </w:ins>
          </w:p>
        </w:tc>
        <w:tc>
          <w:tcPr>
            <w:tcW w:w="589" w:type="dxa"/>
            <w:vAlign w:val="center"/>
            <w:tcPrChange w:id="26749" w:author="Στάθης Καπ" w:date="2023-03-03T06:26:00Z">
              <w:tcPr>
                <w:tcW w:w="589" w:type="dxa"/>
                <w:vAlign w:val="center"/>
              </w:tcPr>
            </w:tcPrChange>
          </w:tcPr>
          <w:p w14:paraId="6F39AC3F" w14:textId="22CE6C4E" w:rsidR="00C87CFE" w:rsidRPr="00CD1347" w:rsidRDefault="00C87CFE" w:rsidP="00C87CFE">
            <w:pPr>
              <w:jc w:val="center"/>
              <w:rPr>
                <w:ins w:id="26750" w:author="Στάθης Καπ" w:date="2023-03-03T03:57:00Z"/>
                <w:rFonts w:cstheme="minorHAnsi"/>
                <w:sz w:val="16"/>
                <w:szCs w:val="16"/>
              </w:rPr>
            </w:pPr>
            <w:ins w:id="26751"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267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753" w:author="Στάθης Καπ" w:date="2023-03-03T03:57:00Z"/>
        </w:trPr>
        <w:tc>
          <w:tcPr>
            <w:tcW w:w="515" w:type="dxa"/>
            <w:tcBorders>
              <w:top w:val="nil"/>
              <w:bottom w:val="nil"/>
              <w:right w:val="single" w:sz="4" w:space="0" w:color="auto"/>
            </w:tcBorders>
            <w:shd w:val="clear" w:color="auto" w:fill="E7E6E6" w:themeFill="background2"/>
            <w:vAlign w:val="bottom"/>
            <w:tcPrChange w:id="26754" w:author="Στάθης Καπ" w:date="2023-03-03T06:26:00Z">
              <w:tcPr>
                <w:tcW w:w="515" w:type="dxa"/>
                <w:vAlign w:val="bottom"/>
              </w:tcPr>
            </w:tcPrChange>
          </w:tcPr>
          <w:p w14:paraId="7F33ABDC" w14:textId="3550346C" w:rsidR="00C87CFE" w:rsidRPr="00CD1347" w:rsidRDefault="00C87CFE" w:rsidP="00C87CFE">
            <w:pPr>
              <w:jc w:val="center"/>
              <w:rPr>
                <w:ins w:id="26755" w:author="Στάθης Καπ" w:date="2023-03-03T03:57:00Z"/>
                <w:sz w:val="16"/>
                <w:szCs w:val="16"/>
              </w:rPr>
            </w:pPr>
            <w:ins w:id="26756" w:author="Στάθης Καπ" w:date="2023-03-03T04:06:00Z">
              <w:r w:rsidRPr="00CD1347">
                <w:rPr>
                  <w:rFonts w:ascii="Calibri" w:hAnsi="Calibri" w:cs="Calibri"/>
                  <w:color w:val="000000"/>
                  <w:sz w:val="16"/>
                  <w:szCs w:val="16"/>
                  <w:rPrChange w:id="26757"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6758" w:author="Στάθης Καπ" w:date="2023-03-03T06:26:00Z">
              <w:tcPr>
                <w:tcW w:w="560" w:type="dxa"/>
              </w:tcPr>
            </w:tcPrChange>
          </w:tcPr>
          <w:p w14:paraId="7C551C24" w14:textId="5FD37CDF" w:rsidR="00C87CFE" w:rsidRPr="00CD1347" w:rsidRDefault="00C87CFE" w:rsidP="00C87CFE">
            <w:pPr>
              <w:jc w:val="center"/>
              <w:rPr>
                <w:ins w:id="26759" w:author="Στάθης Καπ" w:date="2023-03-03T03:57:00Z"/>
                <w:rFonts w:cstheme="minorHAnsi"/>
                <w:sz w:val="16"/>
                <w:szCs w:val="16"/>
              </w:rPr>
            </w:pPr>
            <w:ins w:id="26760" w:author="Στάθης Καπ" w:date="2023-03-03T06:20:00Z">
              <w:r>
                <w:rPr>
                  <w:rFonts w:ascii="Calibri" w:hAnsi="Calibri" w:cs="Calibri"/>
                  <w:color w:val="000000"/>
                  <w:sz w:val="16"/>
                  <w:szCs w:val="16"/>
                </w:rPr>
                <w:t>1458</w:t>
              </w:r>
            </w:ins>
          </w:p>
        </w:tc>
        <w:tc>
          <w:tcPr>
            <w:tcW w:w="855" w:type="dxa"/>
            <w:vAlign w:val="center"/>
            <w:tcPrChange w:id="26761" w:author="Στάθης Καπ" w:date="2023-03-03T06:26:00Z">
              <w:tcPr>
                <w:tcW w:w="855" w:type="dxa"/>
              </w:tcPr>
            </w:tcPrChange>
          </w:tcPr>
          <w:p w14:paraId="68258FC8" w14:textId="3DCBFFEF" w:rsidR="00C87CFE" w:rsidRPr="00CD1347" w:rsidRDefault="00C87CFE" w:rsidP="00C87CFE">
            <w:pPr>
              <w:jc w:val="center"/>
              <w:rPr>
                <w:ins w:id="26762" w:author="Στάθης Καπ" w:date="2023-03-03T03:57:00Z"/>
                <w:rFonts w:cstheme="minorHAnsi"/>
                <w:sz w:val="16"/>
                <w:szCs w:val="16"/>
              </w:rPr>
            </w:pPr>
            <w:ins w:id="26763" w:author="Στάθης Καπ" w:date="2023-03-03T06:20:00Z">
              <w:r>
                <w:rPr>
                  <w:rFonts w:ascii="Calibri" w:hAnsi="Calibri" w:cs="Calibri"/>
                  <w:color w:val="000000"/>
                  <w:sz w:val="16"/>
                  <w:szCs w:val="16"/>
                </w:rPr>
                <w:t>1428</w:t>
              </w:r>
            </w:ins>
          </w:p>
        </w:tc>
        <w:tc>
          <w:tcPr>
            <w:tcW w:w="544" w:type="dxa"/>
            <w:vAlign w:val="center"/>
            <w:tcPrChange w:id="26764" w:author="Στάθης Καπ" w:date="2023-03-03T06:26:00Z">
              <w:tcPr>
                <w:tcW w:w="544" w:type="dxa"/>
                <w:vAlign w:val="bottom"/>
              </w:tcPr>
            </w:tcPrChange>
          </w:tcPr>
          <w:p w14:paraId="0409CB7E" w14:textId="17E87423" w:rsidR="00C87CFE" w:rsidRPr="00CD1347" w:rsidRDefault="00C87CFE" w:rsidP="00C87CFE">
            <w:pPr>
              <w:jc w:val="center"/>
              <w:rPr>
                <w:ins w:id="26765" w:author="Στάθης Καπ" w:date="2023-03-03T03:57:00Z"/>
                <w:rFonts w:cstheme="minorHAnsi"/>
                <w:sz w:val="16"/>
                <w:szCs w:val="16"/>
              </w:rPr>
            </w:pPr>
            <w:ins w:id="26766" w:author="Στάθης Καπ" w:date="2023-03-03T06:20:00Z">
              <w:r>
                <w:rPr>
                  <w:rFonts w:ascii="Calibri" w:hAnsi="Calibri" w:cs="Calibri"/>
                  <w:color w:val="000000"/>
                  <w:sz w:val="16"/>
                  <w:szCs w:val="16"/>
                </w:rPr>
                <w:t>1417</w:t>
              </w:r>
            </w:ins>
          </w:p>
        </w:tc>
        <w:tc>
          <w:tcPr>
            <w:tcW w:w="621" w:type="dxa"/>
            <w:vAlign w:val="center"/>
            <w:tcPrChange w:id="26767" w:author="Στάθης Καπ" w:date="2023-03-03T06:26:00Z">
              <w:tcPr>
                <w:tcW w:w="621" w:type="dxa"/>
                <w:vAlign w:val="bottom"/>
              </w:tcPr>
            </w:tcPrChange>
          </w:tcPr>
          <w:p w14:paraId="06D06077" w14:textId="0C470979" w:rsidR="00C87CFE" w:rsidRPr="00CD1347" w:rsidRDefault="00C87CFE" w:rsidP="00C87CFE">
            <w:pPr>
              <w:jc w:val="center"/>
              <w:rPr>
                <w:ins w:id="26768" w:author="Στάθης Καπ" w:date="2023-03-03T03:57:00Z"/>
                <w:rFonts w:cstheme="minorHAnsi"/>
                <w:sz w:val="16"/>
                <w:szCs w:val="16"/>
              </w:rPr>
            </w:pPr>
            <w:ins w:id="26769" w:author="Στάθης Καπ" w:date="2023-03-03T06:20:00Z">
              <w:r>
                <w:rPr>
                  <w:rFonts w:ascii="Calibri" w:hAnsi="Calibri" w:cs="Calibri"/>
                  <w:color w:val="000000"/>
                  <w:sz w:val="16"/>
                  <w:szCs w:val="16"/>
                </w:rPr>
                <w:t>0.407</w:t>
              </w:r>
            </w:ins>
          </w:p>
        </w:tc>
        <w:tc>
          <w:tcPr>
            <w:tcW w:w="669" w:type="dxa"/>
            <w:vAlign w:val="center"/>
            <w:tcPrChange w:id="26770" w:author="Στάθης Καπ" w:date="2023-03-03T06:26:00Z">
              <w:tcPr>
                <w:tcW w:w="669" w:type="dxa"/>
                <w:vAlign w:val="center"/>
              </w:tcPr>
            </w:tcPrChange>
          </w:tcPr>
          <w:p w14:paraId="031177D9" w14:textId="1C431CFC" w:rsidR="00C87CFE" w:rsidRPr="00CD1347" w:rsidRDefault="00C87CFE" w:rsidP="00C87CFE">
            <w:pPr>
              <w:jc w:val="center"/>
              <w:rPr>
                <w:ins w:id="26771" w:author="Στάθης Καπ" w:date="2023-03-03T03:57:00Z"/>
                <w:rFonts w:cstheme="minorHAnsi"/>
                <w:sz w:val="16"/>
                <w:szCs w:val="16"/>
              </w:rPr>
            </w:pPr>
            <w:ins w:id="26772" w:author="Στάθης Καπ" w:date="2023-03-03T06:20:00Z">
              <w:r>
                <w:rPr>
                  <w:rFonts w:ascii="Calibri" w:hAnsi="Calibri" w:cstheme="minorHAnsi"/>
                  <w:color w:val="000000"/>
                  <w:sz w:val="16"/>
                  <w:szCs w:val="16"/>
                </w:rPr>
                <w:t>2.81</w:t>
              </w:r>
            </w:ins>
          </w:p>
        </w:tc>
        <w:tc>
          <w:tcPr>
            <w:tcW w:w="543" w:type="dxa"/>
            <w:vAlign w:val="center"/>
            <w:tcPrChange w:id="26773" w:author="Στάθης Καπ" w:date="2023-03-03T06:26:00Z">
              <w:tcPr>
                <w:tcW w:w="543" w:type="dxa"/>
                <w:vAlign w:val="bottom"/>
              </w:tcPr>
            </w:tcPrChange>
          </w:tcPr>
          <w:p w14:paraId="502F5F4D" w14:textId="1A335150" w:rsidR="00C87CFE" w:rsidRPr="00CD1347" w:rsidRDefault="00C87CFE" w:rsidP="00C87CFE">
            <w:pPr>
              <w:jc w:val="center"/>
              <w:rPr>
                <w:ins w:id="26774" w:author="Στάθης Καπ" w:date="2023-03-03T03:57:00Z"/>
                <w:rFonts w:cstheme="minorHAnsi"/>
                <w:sz w:val="16"/>
                <w:szCs w:val="16"/>
              </w:rPr>
            </w:pPr>
            <w:ins w:id="26775" w:author="Στάθης Καπ" w:date="2023-03-03T06:20:00Z">
              <w:r>
                <w:rPr>
                  <w:rFonts w:ascii="Calibri" w:hAnsi="Calibri" w:cs="Calibri"/>
                  <w:color w:val="000000"/>
                  <w:sz w:val="16"/>
                  <w:szCs w:val="16"/>
                </w:rPr>
                <w:t>1417</w:t>
              </w:r>
            </w:ins>
          </w:p>
        </w:tc>
        <w:tc>
          <w:tcPr>
            <w:tcW w:w="621" w:type="dxa"/>
            <w:vAlign w:val="center"/>
            <w:tcPrChange w:id="26776" w:author="Στάθης Καπ" w:date="2023-03-03T06:26:00Z">
              <w:tcPr>
                <w:tcW w:w="621" w:type="dxa"/>
                <w:vAlign w:val="bottom"/>
              </w:tcPr>
            </w:tcPrChange>
          </w:tcPr>
          <w:p w14:paraId="4467F1E7" w14:textId="017C26DE" w:rsidR="00C87CFE" w:rsidRPr="00CD1347" w:rsidRDefault="00C87CFE" w:rsidP="00C87CFE">
            <w:pPr>
              <w:jc w:val="center"/>
              <w:rPr>
                <w:ins w:id="26777" w:author="Στάθης Καπ" w:date="2023-03-03T03:57:00Z"/>
                <w:rFonts w:cstheme="minorHAnsi"/>
                <w:sz w:val="16"/>
                <w:szCs w:val="16"/>
              </w:rPr>
            </w:pPr>
            <w:ins w:id="26778" w:author="Στάθης Καπ" w:date="2023-03-03T06:20:00Z">
              <w:r>
                <w:rPr>
                  <w:rFonts w:ascii="Calibri" w:hAnsi="Calibri" w:cs="Calibri"/>
                  <w:color w:val="000000"/>
                  <w:sz w:val="16"/>
                  <w:szCs w:val="16"/>
                </w:rPr>
                <w:t>0.614</w:t>
              </w:r>
            </w:ins>
          </w:p>
        </w:tc>
        <w:tc>
          <w:tcPr>
            <w:tcW w:w="669" w:type="dxa"/>
            <w:vAlign w:val="center"/>
            <w:tcPrChange w:id="26779" w:author="Στάθης Καπ" w:date="2023-03-03T06:26:00Z">
              <w:tcPr>
                <w:tcW w:w="669" w:type="dxa"/>
                <w:vAlign w:val="center"/>
              </w:tcPr>
            </w:tcPrChange>
          </w:tcPr>
          <w:p w14:paraId="62B80F18" w14:textId="12EBD497" w:rsidR="00C87CFE" w:rsidRPr="00CD1347" w:rsidRDefault="00C87CFE" w:rsidP="00C87CFE">
            <w:pPr>
              <w:jc w:val="center"/>
              <w:rPr>
                <w:ins w:id="26780" w:author="Στάθης Καπ" w:date="2023-03-03T03:57:00Z"/>
                <w:rFonts w:cstheme="minorHAnsi"/>
                <w:sz w:val="16"/>
                <w:szCs w:val="16"/>
              </w:rPr>
            </w:pPr>
            <w:ins w:id="26781" w:author="Στάθης Καπ" w:date="2023-03-03T06:20:00Z">
              <w:r>
                <w:rPr>
                  <w:rFonts w:ascii="Calibri" w:hAnsi="Calibri" w:cstheme="minorHAnsi"/>
                  <w:color w:val="000000"/>
                  <w:sz w:val="16"/>
                  <w:szCs w:val="16"/>
                </w:rPr>
                <w:t>0</w:t>
              </w:r>
            </w:ins>
          </w:p>
        </w:tc>
        <w:tc>
          <w:tcPr>
            <w:tcW w:w="508" w:type="dxa"/>
            <w:vAlign w:val="center"/>
            <w:tcPrChange w:id="26782" w:author="Στάθης Καπ" w:date="2023-03-03T06:26:00Z">
              <w:tcPr>
                <w:tcW w:w="508" w:type="dxa"/>
                <w:vAlign w:val="bottom"/>
              </w:tcPr>
            </w:tcPrChange>
          </w:tcPr>
          <w:p w14:paraId="4A28064D" w14:textId="572E9C66" w:rsidR="00C87CFE" w:rsidRPr="00CD1347" w:rsidRDefault="00C87CFE" w:rsidP="00C87CFE">
            <w:pPr>
              <w:jc w:val="center"/>
              <w:rPr>
                <w:ins w:id="26783" w:author="Στάθης Καπ" w:date="2023-03-03T03:57:00Z"/>
                <w:rFonts w:cstheme="minorHAnsi"/>
                <w:sz w:val="16"/>
                <w:szCs w:val="16"/>
              </w:rPr>
            </w:pPr>
            <w:ins w:id="26784" w:author="Στάθης Καπ" w:date="2023-03-03T06:20:00Z">
              <w:r>
                <w:rPr>
                  <w:rFonts w:ascii="Calibri" w:hAnsi="Calibri" w:cs="Calibri"/>
                  <w:color w:val="000000"/>
                  <w:sz w:val="16"/>
                  <w:szCs w:val="16"/>
                </w:rPr>
                <w:t>1370</w:t>
              </w:r>
            </w:ins>
          </w:p>
        </w:tc>
        <w:tc>
          <w:tcPr>
            <w:tcW w:w="541" w:type="dxa"/>
            <w:vAlign w:val="center"/>
            <w:tcPrChange w:id="26785" w:author="Στάθης Καπ" w:date="2023-03-03T06:26:00Z">
              <w:tcPr>
                <w:tcW w:w="541" w:type="dxa"/>
                <w:vAlign w:val="bottom"/>
              </w:tcPr>
            </w:tcPrChange>
          </w:tcPr>
          <w:p w14:paraId="7C86981A" w14:textId="62043B30" w:rsidR="00C87CFE" w:rsidRPr="00CD1347" w:rsidRDefault="00C87CFE" w:rsidP="00C87CFE">
            <w:pPr>
              <w:jc w:val="center"/>
              <w:rPr>
                <w:ins w:id="26786" w:author="Στάθης Καπ" w:date="2023-03-03T03:57:00Z"/>
                <w:rFonts w:cstheme="minorHAnsi"/>
                <w:sz w:val="16"/>
                <w:szCs w:val="16"/>
              </w:rPr>
            </w:pPr>
            <w:ins w:id="26787" w:author="Στάθης Καπ" w:date="2023-03-03T06:20:00Z">
              <w:r>
                <w:rPr>
                  <w:rFonts w:ascii="Calibri" w:hAnsi="Calibri" w:cs="Calibri"/>
                  <w:color w:val="000000"/>
                  <w:sz w:val="16"/>
                  <w:szCs w:val="16"/>
                </w:rPr>
                <w:t>0.265</w:t>
              </w:r>
            </w:ins>
          </w:p>
        </w:tc>
        <w:tc>
          <w:tcPr>
            <w:tcW w:w="589" w:type="dxa"/>
            <w:vAlign w:val="center"/>
            <w:tcPrChange w:id="26788" w:author="Στάθης Καπ" w:date="2023-03-03T06:26:00Z">
              <w:tcPr>
                <w:tcW w:w="589" w:type="dxa"/>
                <w:vAlign w:val="center"/>
              </w:tcPr>
            </w:tcPrChange>
          </w:tcPr>
          <w:p w14:paraId="52861F5F" w14:textId="575F9DA4" w:rsidR="00C87CFE" w:rsidRPr="00CD1347" w:rsidRDefault="00C87CFE" w:rsidP="00C87CFE">
            <w:pPr>
              <w:jc w:val="center"/>
              <w:rPr>
                <w:ins w:id="26789" w:author="Στάθης Καπ" w:date="2023-03-03T03:57:00Z"/>
                <w:rFonts w:cstheme="minorHAnsi"/>
                <w:sz w:val="16"/>
                <w:szCs w:val="16"/>
              </w:rPr>
            </w:pPr>
            <w:ins w:id="26790" w:author="Στάθης Καπ" w:date="2023-03-03T06:20:00Z">
              <w:r>
                <w:rPr>
                  <w:rFonts w:ascii="Calibri" w:hAnsi="Calibri" w:cstheme="minorHAnsi"/>
                  <w:color w:val="000000"/>
                  <w:sz w:val="16"/>
                  <w:szCs w:val="16"/>
                </w:rPr>
                <w:t>3.32</w:t>
              </w:r>
            </w:ins>
          </w:p>
        </w:tc>
        <w:tc>
          <w:tcPr>
            <w:tcW w:w="463" w:type="dxa"/>
            <w:vAlign w:val="center"/>
            <w:tcPrChange w:id="26791" w:author="Στάθης Καπ" w:date="2023-03-03T06:26:00Z">
              <w:tcPr>
                <w:tcW w:w="463" w:type="dxa"/>
                <w:vAlign w:val="bottom"/>
              </w:tcPr>
            </w:tcPrChange>
          </w:tcPr>
          <w:p w14:paraId="7E6E5826" w14:textId="5CDE3603" w:rsidR="00C87CFE" w:rsidRPr="00CD1347" w:rsidRDefault="00C87CFE" w:rsidP="00C87CFE">
            <w:pPr>
              <w:jc w:val="center"/>
              <w:rPr>
                <w:ins w:id="26792" w:author="Στάθης Καπ" w:date="2023-03-03T03:57:00Z"/>
                <w:rFonts w:cstheme="minorHAnsi"/>
                <w:sz w:val="16"/>
                <w:szCs w:val="16"/>
              </w:rPr>
            </w:pPr>
            <w:ins w:id="26793" w:author="Στάθης Καπ" w:date="2023-03-03T06:20:00Z">
              <w:r>
                <w:rPr>
                  <w:rFonts w:ascii="Calibri" w:hAnsi="Calibri" w:cs="Calibri"/>
                  <w:color w:val="000000"/>
                  <w:sz w:val="16"/>
                  <w:szCs w:val="16"/>
                </w:rPr>
                <w:t>1407</w:t>
              </w:r>
            </w:ins>
          </w:p>
        </w:tc>
        <w:tc>
          <w:tcPr>
            <w:tcW w:w="541" w:type="dxa"/>
            <w:vAlign w:val="center"/>
            <w:tcPrChange w:id="26794" w:author="Στάθης Καπ" w:date="2023-03-03T06:26:00Z">
              <w:tcPr>
                <w:tcW w:w="541" w:type="dxa"/>
                <w:vAlign w:val="bottom"/>
              </w:tcPr>
            </w:tcPrChange>
          </w:tcPr>
          <w:p w14:paraId="6A38A56F" w14:textId="2C66C9D5" w:rsidR="00C87CFE" w:rsidRPr="00CD1347" w:rsidRDefault="00C87CFE" w:rsidP="00C87CFE">
            <w:pPr>
              <w:jc w:val="center"/>
              <w:rPr>
                <w:ins w:id="26795" w:author="Στάθης Καπ" w:date="2023-03-03T03:57:00Z"/>
                <w:rFonts w:cstheme="minorHAnsi"/>
                <w:sz w:val="16"/>
                <w:szCs w:val="16"/>
              </w:rPr>
            </w:pPr>
            <w:ins w:id="26796" w:author="Στάθης Καπ" w:date="2023-03-03T06:20:00Z">
              <w:r>
                <w:rPr>
                  <w:rFonts w:ascii="Calibri" w:hAnsi="Calibri" w:cs="Calibri"/>
                  <w:color w:val="000000"/>
                  <w:sz w:val="16"/>
                  <w:szCs w:val="16"/>
                </w:rPr>
                <w:t>0.516</w:t>
              </w:r>
            </w:ins>
          </w:p>
        </w:tc>
        <w:tc>
          <w:tcPr>
            <w:tcW w:w="589" w:type="dxa"/>
            <w:vAlign w:val="center"/>
            <w:tcPrChange w:id="26797" w:author="Στάθης Καπ" w:date="2023-03-03T06:26:00Z">
              <w:tcPr>
                <w:tcW w:w="589" w:type="dxa"/>
                <w:vAlign w:val="center"/>
              </w:tcPr>
            </w:tcPrChange>
          </w:tcPr>
          <w:p w14:paraId="1A2F8871" w14:textId="7E59A892" w:rsidR="00C87CFE" w:rsidRPr="00CD1347" w:rsidRDefault="00C87CFE" w:rsidP="00C87CFE">
            <w:pPr>
              <w:jc w:val="center"/>
              <w:rPr>
                <w:ins w:id="26798" w:author="Στάθης Καπ" w:date="2023-03-03T03:57:00Z"/>
                <w:rFonts w:cstheme="minorHAnsi"/>
                <w:sz w:val="16"/>
                <w:szCs w:val="16"/>
              </w:rPr>
            </w:pPr>
            <w:ins w:id="26799"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268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801" w:author="Στάθης Καπ" w:date="2023-03-03T03:57:00Z"/>
        </w:trPr>
        <w:tc>
          <w:tcPr>
            <w:tcW w:w="515" w:type="dxa"/>
            <w:tcBorders>
              <w:top w:val="nil"/>
              <w:bottom w:val="nil"/>
              <w:right w:val="single" w:sz="4" w:space="0" w:color="auto"/>
            </w:tcBorders>
            <w:shd w:val="clear" w:color="auto" w:fill="E7E6E6" w:themeFill="background2"/>
            <w:vAlign w:val="bottom"/>
            <w:tcPrChange w:id="26802" w:author="Στάθης Καπ" w:date="2023-03-03T06:26:00Z">
              <w:tcPr>
                <w:tcW w:w="515" w:type="dxa"/>
                <w:vAlign w:val="bottom"/>
              </w:tcPr>
            </w:tcPrChange>
          </w:tcPr>
          <w:p w14:paraId="791DD50C" w14:textId="17FE051A" w:rsidR="00C87CFE" w:rsidRPr="00CD1347" w:rsidRDefault="00C87CFE" w:rsidP="00C87CFE">
            <w:pPr>
              <w:jc w:val="center"/>
              <w:rPr>
                <w:ins w:id="26803" w:author="Στάθης Καπ" w:date="2023-03-03T03:57:00Z"/>
                <w:sz w:val="16"/>
                <w:szCs w:val="16"/>
              </w:rPr>
            </w:pPr>
            <w:ins w:id="26804" w:author="Στάθης Καπ" w:date="2023-03-03T04:06:00Z">
              <w:r w:rsidRPr="00CD1347">
                <w:rPr>
                  <w:rFonts w:ascii="Calibri" w:hAnsi="Calibri" w:cs="Calibri"/>
                  <w:color w:val="000000"/>
                  <w:sz w:val="16"/>
                  <w:szCs w:val="16"/>
                  <w:rPrChange w:id="26805"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6806" w:author="Στάθης Καπ" w:date="2023-03-03T06:26:00Z">
              <w:tcPr>
                <w:tcW w:w="560" w:type="dxa"/>
              </w:tcPr>
            </w:tcPrChange>
          </w:tcPr>
          <w:p w14:paraId="0883373B" w14:textId="62E7F202" w:rsidR="00C87CFE" w:rsidRPr="00CD1347" w:rsidRDefault="00C87CFE" w:rsidP="00C87CFE">
            <w:pPr>
              <w:jc w:val="center"/>
              <w:rPr>
                <w:ins w:id="26807" w:author="Στάθης Καπ" w:date="2023-03-03T03:57:00Z"/>
                <w:rFonts w:cstheme="minorHAnsi"/>
                <w:sz w:val="16"/>
                <w:szCs w:val="16"/>
              </w:rPr>
            </w:pPr>
            <w:ins w:id="26808" w:author="Στάθης Καπ" w:date="2023-03-03T06:20:00Z">
              <w:r>
                <w:rPr>
                  <w:rFonts w:ascii="Calibri" w:hAnsi="Calibri" w:cs="Calibri"/>
                  <w:color w:val="000000"/>
                  <w:sz w:val="16"/>
                  <w:szCs w:val="16"/>
                </w:rPr>
                <w:t>1458</w:t>
              </w:r>
            </w:ins>
          </w:p>
        </w:tc>
        <w:tc>
          <w:tcPr>
            <w:tcW w:w="855" w:type="dxa"/>
            <w:vAlign w:val="center"/>
            <w:tcPrChange w:id="26809" w:author="Στάθης Καπ" w:date="2023-03-03T06:26:00Z">
              <w:tcPr>
                <w:tcW w:w="855" w:type="dxa"/>
              </w:tcPr>
            </w:tcPrChange>
          </w:tcPr>
          <w:p w14:paraId="2CEA8E4E" w14:textId="592B9BA1" w:rsidR="00C87CFE" w:rsidRPr="00CD1347" w:rsidRDefault="00C87CFE" w:rsidP="00C87CFE">
            <w:pPr>
              <w:jc w:val="center"/>
              <w:rPr>
                <w:ins w:id="26810" w:author="Στάθης Καπ" w:date="2023-03-03T03:57:00Z"/>
                <w:rFonts w:cstheme="minorHAnsi"/>
                <w:sz w:val="16"/>
                <w:szCs w:val="16"/>
              </w:rPr>
            </w:pPr>
            <w:ins w:id="26811" w:author="Στάθης Καπ" w:date="2023-03-03T06:20:00Z">
              <w:r>
                <w:rPr>
                  <w:rFonts w:ascii="Calibri" w:hAnsi="Calibri" w:cs="Calibri"/>
                  <w:color w:val="000000"/>
                  <w:sz w:val="16"/>
                  <w:szCs w:val="16"/>
                </w:rPr>
                <w:t>1458</w:t>
              </w:r>
            </w:ins>
          </w:p>
        </w:tc>
        <w:tc>
          <w:tcPr>
            <w:tcW w:w="544" w:type="dxa"/>
            <w:vAlign w:val="center"/>
            <w:tcPrChange w:id="26812" w:author="Στάθης Καπ" w:date="2023-03-03T06:26:00Z">
              <w:tcPr>
                <w:tcW w:w="544" w:type="dxa"/>
                <w:vAlign w:val="bottom"/>
              </w:tcPr>
            </w:tcPrChange>
          </w:tcPr>
          <w:p w14:paraId="3D61FED5" w14:textId="4D3BF99A" w:rsidR="00C87CFE" w:rsidRPr="00CD1347" w:rsidRDefault="00C87CFE" w:rsidP="00C87CFE">
            <w:pPr>
              <w:jc w:val="center"/>
              <w:rPr>
                <w:ins w:id="26813" w:author="Στάθης Καπ" w:date="2023-03-03T03:57:00Z"/>
                <w:rFonts w:cstheme="minorHAnsi"/>
                <w:sz w:val="16"/>
                <w:szCs w:val="16"/>
              </w:rPr>
            </w:pPr>
            <w:ins w:id="26814" w:author="Στάθης Καπ" w:date="2023-03-03T06:20:00Z">
              <w:r>
                <w:rPr>
                  <w:rFonts w:ascii="Calibri" w:hAnsi="Calibri" w:cs="Calibri"/>
                  <w:color w:val="000000"/>
                  <w:sz w:val="16"/>
                  <w:szCs w:val="16"/>
                </w:rPr>
                <w:t>1456</w:t>
              </w:r>
            </w:ins>
          </w:p>
        </w:tc>
        <w:tc>
          <w:tcPr>
            <w:tcW w:w="621" w:type="dxa"/>
            <w:vAlign w:val="center"/>
            <w:tcPrChange w:id="26815" w:author="Στάθης Καπ" w:date="2023-03-03T06:26:00Z">
              <w:tcPr>
                <w:tcW w:w="621" w:type="dxa"/>
                <w:vAlign w:val="bottom"/>
              </w:tcPr>
            </w:tcPrChange>
          </w:tcPr>
          <w:p w14:paraId="737A0991" w14:textId="0011F685" w:rsidR="00C87CFE" w:rsidRPr="00CD1347" w:rsidRDefault="00C87CFE" w:rsidP="00C87CFE">
            <w:pPr>
              <w:jc w:val="center"/>
              <w:rPr>
                <w:ins w:id="26816" w:author="Στάθης Καπ" w:date="2023-03-03T03:57:00Z"/>
                <w:rFonts w:cstheme="minorHAnsi"/>
                <w:sz w:val="16"/>
                <w:szCs w:val="16"/>
              </w:rPr>
            </w:pPr>
            <w:ins w:id="26817" w:author="Στάθης Καπ" w:date="2023-03-03T06:20:00Z">
              <w:r>
                <w:rPr>
                  <w:rFonts w:ascii="Calibri" w:hAnsi="Calibri" w:cs="Calibri"/>
                  <w:color w:val="000000"/>
                  <w:sz w:val="16"/>
                  <w:szCs w:val="16"/>
                </w:rPr>
                <w:t>0.298</w:t>
              </w:r>
            </w:ins>
          </w:p>
        </w:tc>
        <w:tc>
          <w:tcPr>
            <w:tcW w:w="669" w:type="dxa"/>
            <w:vAlign w:val="center"/>
            <w:tcPrChange w:id="26818" w:author="Στάθης Καπ" w:date="2023-03-03T06:26:00Z">
              <w:tcPr>
                <w:tcW w:w="669" w:type="dxa"/>
                <w:vAlign w:val="center"/>
              </w:tcPr>
            </w:tcPrChange>
          </w:tcPr>
          <w:p w14:paraId="2BCDF7DD" w14:textId="4C2B08A2" w:rsidR="00C87CFE" w:rsidRPr="00CD1347" w:rsidRDefault="00C87CFE" w:rsidP="00C87CFE">
            <w:pPr>
              <w:jc w:val="center"/>
              <w:rPr>
                <w:ins w:id="26819" w:author="Στάθης Καπ" w:date="2023-03-03T03:57:00Z"/>
                <w:rFonts w:cstheme="minorHAnsi"/>
                <w:sz w:val="16"/>
                <w:szCs w:val="16"/>
              </w:rPr>
            </w:pPr>
            <w:ins w:id="26820" w:author="Στάθης Καπ" w:date="2023-03-03T06:20:00Z">
              <w:r>
                <w:rPr>
                  <w:rFonts w:ascii="Calibri" w:hAnsi="Calibri" w:cstheme="minorHAnsi"/>
                  <w:color w:val="000000"/>
                  <w:sz w:val="16"/>
                  <w:szCs w:val="16"/>
                </w:rPr>
                <w:t>0.14</w:t>
              </w:r>
            </w:ins>
          </w:p>
        </w:tc>
        <w:tc>
          <w:tcPr>
            <w:tcW w:w="543" w:type="dxa"/>
            <w:vAlign w:val="center"/>
            <w:tcPrChange w:id="26821" w:author="Στάθης Καπ" w:date="2023-03-03T06:26:00Z">
              <w:tcPr>
                <w:tcW w:w="543" w:type="dxa"/>
                <w:vAlign w:val="bottom"/>
              </w:tcPr>
            </w:tcPrChange>
          </w:tcPr>
          <w:p w14:paraId="17AA9A40" w14:textId="065A1F00" w:rsidR="00C87CFE" w:rsidRPr="00CD1347" w:rsidRDefault="00C87CFE" w:rsidP="00C87CFE">
            <w:pPr>
              <w:jc w:val="center"/>
              <w:rPr>
                <w:ins w:id="26822" w:author="Στάθης Καπ" w:date="2023-03-03T03:57:00Z"/>
                <w:rFonts w:cstheme="minorHAnsi"/>
                <w:sz w:val="16"/>
                <w:szCs w:val="16"/>
              </w:rPr>
            </w:pPr>
            <w:ins w:id="26823" w:author="Στάθης Καπ" w:date="2023-03-03T06:20:00Z">
              <w:r>
                <w:rPr>
                  <w:rFonts w:ascii="Calibri" w:hAnsi="Calibri" w:cs="Calibri"/>
                  <w:color w:val="000000"/>
                  <w:sz w:val="16"/>
                  <w:szCs w:val="16"/>
                </w:rPr>
                <w:t>1451</w:t>
              </w:r>
            </w:ins>
          </w:p>
        </w:tc>
        <w:tc>
          <w:tcPr>
            <w:tcW w:w="621" w:type="dxa"/>
            <w:vAlign w:val="center"/>
            <w:tcPrChange w:id="26824" w:author="Στάθης Καπ" w:date="2023-03-03T06:26:00Z">
              <w:tcPr>
                <w:tcW w:w="621" w:type="dxa"/>
                <w:vAlign w:val="bottom"/>
              </w:tcPr>
            </w:tcPrChange>
          </w:tcPr>
          <w:p w14:paraId="06EC4F3D" w14:textId="776C5E11" w:rsidR="00C87CFE" w:rsidRPr="00CD1347" w:rsidRDefault="00C87CFE" w:rsidP="00C87CFE">
            <w:pPr>
              <w:jc w:val="center"/>
              <w:rPr>
                <w:ins w:id="26825" w:author="Στάθης Καπ" w:date="2023-03-03T03:57:00Z"/>
                <w:rFonts w:cstheme="minorHAnsi"/>
                <w:sz w:val="16"/>
                <w:szCs w:val="16"/>
              </w:rPr>
            </w:pPr>
            <w:ins w:id="26826" w:author="Στάθης Καπ" w:date="2023-03-03T06:20:00Z">
              <w:r>
                <w:rPr>
                  <w:rFonts w:ascii="Calibri" w:hAnsi="Calibri" w:cs="Calibri"/>
                  <w:color w:val="000000"/>
                  <w:sz w:val="16"/>
                  <w:szCs w:val="16"/>
                </w:rPr>
                <w:t>0.183</w:t>
              </w:r>
            </w:ins>
          </w:p>
        </w:tc>
        <w:tc>
          <w:tcPr>
            <w:tcW w:w="669" w:type="dxa"/>
            <w:vAlign w:val="center"/>
            <w:tcPrChange w:id="26827" w:author="Στάθης Καπ" w:date="2023-03-03T06:26:00Z">
              <w:tcPr>
                <w:tcW w:w="669" w:type="dxa"/>
                <w:vAlign w:val="center"/>
              </w:tcPr>
            </w:tcPrChange>
          </w:tcPr>
          <w:p w14:paraId="32A87D4D" w14:textId="1361B3CE" w:rsidR="00C87CFE" w:rsidRPr="00CD1347" w:rsidRDefault="00C87CFE" w:rsidP="00C87CFE">
            <w:pPr>
              <w:jc w:val="center"/>
              <w:rPr>
                <w:ins w:id="26828" w:author="Στάθης Καπ" w:date="2023-03-03T03:57:00Z"/>
                <w:rFonts w:cstheme="minorHAnsi"/>
                <w:sz w:val="16"/>
                <w:szCs w:val="16"/>
              </w:rPr>
            </w:pPr>
            <w:ins w:id="26829" w:author="Στάθης Καπ" w:date="2023-03-03T06:20:00Z">
              <w:r>
                <w:rPr>
                  <w:rFonts w:ascii="Calibri" w:hAnsi="Calibri" w:cstheme="minorHAnsi"/>
                  <w:color w:val="000000"/>
                  <w:sz w:val="16"/>
                  <w:szCs w:val="16"/>
                </w:rPr>
                <w:t>0.34</w:t>
              </w:r>
            </w:ins>
          </w:p>
        </w:tc>
        <w:tc>
          <w:tcPr>
            <w:tcW w:w="508" w:type="dxa"/>
            <w:vAlign w:val="center"/>
            <w:tcPrChange w:id="26830" w:author="Στάθης Καπ" w:date="2023-03-03T06:26:00Z">
              <w:tcPr>
                <w:tcW w:w="508" w:type="dxa"/>
                <w:vAlign w:val="bottom"/>
              </w:tcPr>
            </w:tcPrChange>
          </w:tcPr>
          <w:p w14:paraId="04DBB7E9" w14:textId="58D9D3B2" w:rsidR="00C87CFE" w:rsidRPr="00CD1347" w:rsidRDefault="00C87CFE" w:rsidP="00C87CFE">
            <w:pPr>
              <w:jc w:val="center"/>
              <w:rPr>
                <w:ins w:id="26831" w:author="Στάθης Καπ" w:date="2023-03-03T03:57:00Z"/>
                <w:rFonts w:cstheme="minorHAnsi"/>
                <w:sz w:val="16"/>
                <w:szCs w:val="16"/>
              </w:rPr>
            </w:pPr>
            <w:ins w:id="26832" w:author="Στάθης Καπ" w:date="2023-03-03T06:20:00Z">
              <w:r>
                <w:rPr>
                  <w:rFonts w:ascii="Calibri" w:hAnsi="Calibri" w:cs="Calibri"/>
                  <w:color w:val="000000"/>
                  <w:sz w:val="16"/>
                  <w:szCs w:val="16"/>
                </w:rPr>
                <w:t>1429</w:t>
              </w:r>
            </w:ins>
          </w:p>
        </w:tc>
        <w:tc>
          <w:tcPr>
            <w:tcW w:w="541" w:type="dxa"/>
            <w:vAlign w:val="center"/>
            <w:tcPrChange w:id="26833" w:author="Στάθης Καπ" w:date="2023-03-03T06:26:00Z">
              <w:tcPr>
                <w:tcW w:w="541" w:type="dxa"/>
                <w:vAlign w:val="bottom"/>
              </w:tcPr>
            </w:tcPrChange>
          </w:tcPr>
          <w:p w14:paraId="7C2B1D50" w14:textId="5B04934E" w:rsidR="00C87CFE" w:rsidRPr="00CD1347" w:rsidRDefault="00C87CFE" w:rsidP="00C87CFE">
            <w:pPr>
              <w:jc w:val="center"/>
              <w:rPr>
                <w:ins w:id="26834" w:author="Στάθης Καπ" w:date="2023-03-03T03:57:00Z"/>
                <w:rFonts w:cstheme="minorHAnsi"/>
                <w:sz w:val="16"/>
                <w:szCs w:val="16"/>
              </w:rPr>
            </w:pPr>
            <w:ins w:id="26835" w:author="Στάθης Καπ" w:date="2023-03-03T06:20:00Z">
              <w:r>
                <w:rPr>
                  <w:rFonts w:ascii="Calibri" w:hAnsi="Calibri" w:cs="Calibri"/>
                  <w:color w:val="000000"/>
                  <w:sz w:val="16"/>
                  <w:szCs w:val="16"/>
                </w:rPr>
                <w:t>0.382</w:t>
              </w:r>
            </w:ins>
          </w:p>
        </w:tc>
        <w:tc>
          <w:tcPr>
            <w:tcW w:w="589" w:type="dxa"/>
            <w:vAlign w:val="center"/>
            <w:tcPrChange w:id="26836" w:author="Στάθης Καπ" w:date="2023-03-03T06:26:00Z">
              <w:tcPr>
                <w:tcW w:w="589" w:type="dxa"/>
                <w:vAlign w:val="center"/>
              </w:tcPr>
            </w:tcPrChange>
          </w:tcPr>
          <w:p w14:paraId="1D1084B2" w14:textId="5993FAC4" w:rsidR="00C87CFE" w:rsidRPr="00CD1347" w:rsidRDefault="00C87CFE" w:rsidP="00C87CFE">
            <w:pPr>
              <w:jc w:val="center"/>
              <w:rPr>
                <w:ins w:id="26837" w:author="Στάθης Καπ" w:date="2023-03-03T03:57:00Z"/>
                <w:rFonts w:cstheme="minorHAnsi"/>
                <w:sz w:val="16"/>
                <w:szCs w:val="16"/>
              </w:rPr>
            </w:pPr>
            <w:ins w:id="26838" w:author="Στάθης Καπ" w:date="2023-03-03T06:20:00Z">
              <w:r>
                <w:rPr>
                  <w:rFonts w:ascii="Calibri" w:hAnsi="Calibri" w:cstheme="minorHAnsi"/>
                  <w:color w:val="000000"/>
                  <w:sz w:val="16"/>
                  <w:szCs w:val="16"/>
                </w:rPr>
                <w:t>1.85</w:t>
              </w:r>
            </w:ins>
          </w:p>
        </w:tc>
        <w:tc>
          <w:tcPr>
            <w:tcW w:w="463" w:type="dxa"/>
            <w:vAlign w:val="center"/>
            <w:tcPrChange w:id="26839" w:author="Στάθης Καπ" w:date="2023-03-03T06:26:00Z">
              <w:tcPr>
                <w:tcW w:w="463" w:type="dxa"/>
                <w:vAlign w:val="bottom"/>
              </w:tcPr>
            </w:tcPrChange>
          </w:tcPr>
          <w:p w14:paraId="1DBF533E" w14:textId="58D31436" w:rsidR="00C87CFE" w:rsidRPr="00CD1347" w:rsidRDefault="00C87CFE" w:rsidP="00C87CFE">
            <w:pPr>
              <w:jc w:val="center"/>
              <w:rPr>
                <w:ins w:id="26840" w:author="Στάθης Καπ" w:date="2023-03-03T03:57:00Z"/>
                <w:rFonts w:cstheme="minorHAnsi"/>
                <w:sz w:val="16"/>
                <w:szCs w:val="16"/>
              </w:rPr>
            </w:pPr>
            <w:ins w:id="26841" w:author="Στάθης Καπ" w:date="2023-03-03T06:20:00Z">
              <w:r>
                <w:rPr>
                  <w:rFonts w:ascii="Calibri" w:hAnsi="Calibri" w:cs="Calibri"/>
                  <w:color w:val="000000"/>
                  <w:sz w:val="16"/>
                  <w:szCs w:val="16"/>
                </w:rPr>
                <w:t>1436</w:t>
              </w:r>
            </w:ins>
          </w:p>
        </w:tc>
        <w:tc>
          <w:tcPr>
            <w:tcW w:w="541" w:type="dxa"/>
            <w:vAlign w:val="center"/>
            <w:tcPrChange w:id="26842" w:author="Στάθης Καπ" w:date="2023-03-03T06:26:00Z">
              <w:tcPr>
                <w:tcW w:w="541" w:type="dxa"/>
                <w:vAlign w:val="bottom"/>
              </w:tcPr>
            </w:tcPrChange>
          </w:tcPr>
          <w:p w14:paraId="4FE93C4D" w14:textId="0CB0FEAC" w:rsidR="00C87CFE" w:rsidRPr="00CD1347" w:rsidRDefault="00C87CFE" w:rsidP="00C87CFE">
            <w:pPr>
              <w:jc w:val="center"/>
              <w:rPr>
                <w:ins w:id="26843" w:author="Στάθης Καπ" w:date="2023-03-03T03:57:00Z"/>
                <w:rFonts w:cstheme="minorHAnsi"/>
                <w:sz w:val="16"/>
                <w:szCs w:val="16"/>
              </w:rPr>
            </w:pPr>
            <w:ins w:id="26844" w:author="Στάθης Καπ" w:date="2023-03-03T06:20:00Z">
              <w:r>
                <w:rPr>
                  <w:rFonts w:ascii="Calibri" w:hAnsi="Calibri" w:cs="Calibri"/>
                  <w:color w:val="000000"/>
                  <w:sz w:val="16"/>
                  <w:szCs w:val="16"/>
                </w:rPr>
                <w:t>0.4</w:t>
              </w:r>
            </w:ins>
          </w:p>
        </w:tc>
        <w:tc>
          <w:tcPr>
            <w:tcW w:w="589" w:type="dxa"/>
            <w:vAlign w:val="center"/>
            <w:tcPrChange w:id="26845" w:author="Στάθης Καπ" w:date="2023-03-03T06:26:00Z">
              <w:tcPr>
                <w:tcW w:w="589" w:type="dxa"/>
                <w:vAlign w:val="center"/>
              </w:tcPr>
            </w:tcPrChange>
          </w:tcPr>
          <w:p w14:paraId="41BB3A74" w14:textId="7D26BBB0" w:rsidR="00C87CFE" w:rsidRPr="00CD1347" w:rsidRDefault="00C87CFE" w:rsidP="00C87CFE">
            <w:pPr>
              <w:jc w:val="center"/>
              <w:rPr>
                <w:ins w:id="26846" w:author="Στάθης Καπ" w:date="2023-03-03T03:57:00Z"/>
                <w:rFonts w:cstheme="minorHAnsi"/>
                <w:sz w:val="16"/>
                <w:szCs w:val="16"/>
              </w:rPr>
            </w:pPr>
            <w:ins w:id="26847"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268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849" w:author="Στάθης Καπ" w:date="2023-03-03T03:57:00Z"/>
        </w:trPr>
        <w:tc>
          <w:tcPr>
            <w:tcW w:w="515" w:type="dxa"/>
            <w:tcBorders>
              <w:top w:val="nil"/>
              <w:bottom w:val="nil"/>
              <w:right w:val="single" w:sz="4" w:space="0" w:color="auto"/>
            </w:tcBorders>
            <w:shd w:val="clear" w:color="auto" w:fill="E7E6E6" w:themeFill="background2"/>
            <w:vAlign w:val="bottom"/>
            <w:tcPrChange w:id="26850" w:author="Στάθης Καπ" w:date="2023-03-03T06:26:00Z">
              <w:tcPr>
                <w:tcW w:w="515" w:type="dxa"/>
                <w:vAlign w:val="bottom"/>
              </w:tcPr>
            </w:tcPrChange>
          </w:tcPr>
          <w:p w14:paraId="0B5863AA" w14:textId="5168D1BD" w:rsidR="00C87CFE" w:rsidRPr="00CD1347" w:rsidRDefault="00C87CFE" w:rsidP="00C87CFE">
            <w:pPr>
              <w:jc w:val="center"/>
              <w:rPr>
                <w:ins w:id="26851" w:author="Στάθης Καπ" w:date="2023-03-03T03:57:00Z"/>
                <w:sz w:val="16"/>
                <w:szCs w:val="16"/>
              </w:rPr>
            </w:pPr>
            <w:ins w:id="26852" w:author="Στάθης Καπ" w:date="2023-03-03T04:06:00Z">
              <w:r w:rsidRPr="00CD1347">
                <w:rPr>
                  <w:rFonts w:ascii="Calibri" w:hAnsi="Calibri" w:cs="Calibri"/>
                  <w:color w:val="000000"/>
                  <w:sz w:val="16"/>
                  <w:szCs w:val="16"/>
                  <w:rPrChange w:id="26853"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6854" w:author="Στάθης Καπ" w:date="2023-03-03T06:26:00Z">
              <w:tcPr>
                <w:tcW w:w="560" w:type="dxa"/>
              </w:tcPr>
            </w:tcPrChange>
          </w:tcPr>
          <w:p w14:paraId="58F42774" w14:textId="2DD64F55" w:rsidR="00C87CFE" w:rsidRPr="00CD1347" w:rsidRDefault="00C87CFE" w:rsidP="00C87CFE">
            <w:pPr>
              <w:jc w:val="center"/>
              <w:rPr>
                <w:ins w:id="26855" w:author="Στάθης Καπ" w:date="2023-03-03T03:57:00Z"/>
                <w:rFonts w:cstheme="minorHAnsi"/>
                <w:sz w:val="16"/>
                <w:szCs w:val="16"/>
              </w:rPr>
            </w:pPr>
            <w:ins w:id="26856" w:author="Στάθης Καπ" w:date="2023-03-03T06:20:00Z">
              <w:r>
                <w:rPr>
                  <w:rFonts w:ascii="Calibri" w:hAnsi="Calibri" w:cs="Calibri"/>
                  <w:color w:val="000000"/>
                  <w:sz w:val="16"/>
                  <w:szCs w:val="16"/>
                </w:rPr>
                <w:t>1414</w:t>
              </w:r>
            </w:ins>
          </w:p>
        </w:tc>
        <w:tc>
          <w:tcPr>
            <w:tcW w:w="855" w:type="dxa"/>
            <w:vAlign w:val="center"/>
            <w:tcPrChange w:id="26857" w:author="Στάθης Καπ" w:date="2023-03-03T06:26:00Z">
              <w:tcPr>
                <w:tcW w:w="855" w:type="dxa"/>
              </w:tcPr>
            </w:tcPrChange>
          </w:tcPr>
          <w:p w14:paraId="299A7DE9" w14:textId="62697664" w:rsidR="00C87CFE" w:rsidRPr="00CD1347" w:rsidRDefault="00C87CFE" w:rsidP="00C87CFE">
            <w:pPr>
              <w:jc w:val="center"/>
              <w:rPr>
                <w:ins w:id="26858" w:author="Στάθης Καπ" w:date="2023-03-03T03:57:00Z"/>
                <w:rFonts w:cstheme="minorHAnsi"/>
                <w:sz w:val="16"/>
                <w:szCs w:val="16"/>
              </w:rPr>
            </w:pPr>
            <w:ins w:id="26859" w:author="Στάθης Καπ" w:date="2023-03-03T06:20:00Z">
              <w:r>
                <w:rPr>
                  <w:rFonts w:ascii="Calibri" w:hAnsi="Calibri" w:cs="Calibri"/>
                  <w:color w:val="000000"/>
                  <w:sz w:val="16"/>
                  <w:szCs w:val="16"/>
                </w:rPr>
                <w:t>1345</w:t>
              </w:r>
            </w:ins>
          </w:p>
        </w:tc>
        <w:tc>
          <w:tcPr>
            <w:tcW w:w="544" w:type="dxa"/>
            <w:vAlign w:val="center"/>
            <w:tcPrChange w:id="26860" w:author="Στάθης Καπ" w:date="2023-03-03T06:26:00Z">
              <w:tcPr>
                <w:tcW w:w="544" w:type="dxa"/>
                <w:vAlign w:val="bottom"/>
              </w:tcPr>
            </w:tcPrChange>
          </w:tcPr>
          <w:p w14:paraId="26DD1549" w14:textId="4263B5D6" w:rsidR="00C87CFE" w:rsidRPr="00CD1347" w:rsidRDefault="00C87CFE" w:rsidP="00C87CFE">
            <w:pPr>
              <w:jc w:val="center"/>
              <w:rPr>
                <w:ins w:id="26861" w:author="Στάθης Καπ" w:date="2023-03-03T03:57:00Z"/>
                <w:rFonts w:cstheme="minorHAnsi"/>
                <w:sz w:val="16"/>
                <w:szCs w:val="16"/>
              </w:rPr>
            </w:pPr>
            <w:ins w:id="26862" w:author="Στάθης Καπ" w:date="2023-03-03T06:20:00Z">
              <w:r>
                <w:rPr>
                  <w:rFonts w:ascii="Calibri" w:hAnsi="Calibri" w:cs="Calibri"/>
                  <w:color w:val="000000"/>
                  <w:sz w:val="16"/>
                  <w:szCs w:val="16"/>
                </w:rPr>
                <w:t>1357</w:t>
              </w:r>
            </w:ins>
          </w:p>
        </w:tc>
        <w:tc>
          <w:tcPr>
            <w:tcW w:w="621" w:type="dxa"/>
            <w:vAlign w:val="center"/>
            <w:tcPrChange w:id="26863" w:author="Στάθης Καπ" w:date="2023-03-03T06:26:00Z">
              <w:tcPr>
                <w:tcW w:w="621" w:type="dxa"/>
                <w:vAlign w:val="bottom"/>
              </w:tcPr>
            </w:tcPrChange>
          </w:tcPr>
          <w:p w14:paraId="0A86497F" w14:textId="6A4CBAD0" w:rsidR="00C87CFE" w:rsidRPr="00CD1347" w:rsidRDefault="00C87CFE" w:rsidP="00C87CFE">
            <w:pPr>
              <w:jc w:val="center"/>
              <w:rPr>
                <w:ins w:id="26864" w:author="Στάθης Καπ" w:date="2023-03-03T03:57:00Z"/>
                <w:rFonts w:cstheme="minorHAnsi"/>
                <w:sz w:val="16"/>
                <w:szCs w:val="16"/>
              </w:rPr>
            </w:pPr>
            <w:ins w:id="26865" w:author="Στάθης Καπ" w:date="2023-03-03T06:20:00Z">
              <w:r>
                <w:rPr>
                  <w:rFonts w:ascii="Calibri" w:hAnsi="Calibri" w:cs="Calibri"/>
                  <w:color w:val="000000"/>
                  <w:sz w:val="16"/>
                  <w:szCs w:val="16"/>
                </w:rPr>
                <w:t>0.442</w:t>
              </w:r>
            </w:ins>
          </w:p>
        </w:tc>
        <w:tc>
          <w:tcPr>
            <w:tcW w:w="669" w:type="dxa"/>
            <w:vAlign w:val="center"/>
            <w:tcPrChange w:id="26866" w:author="Στάθης Καπ" w:date="2023-03-03T06:26:00Z">
              <w:tcPr>
                <w:tcW w:w="669" w:type="dxa"/>
                <w:vAlign w:val="center"/>
              </w:tcPr>
            </w:tcPrChange>
          </w:tcPr>
          <w:p w14:paraId="5CBE348C" w14:textId="1CA7BDEB" w:rsidR="00C87CFE" w:rsidRPr="00CD1347" w:rsidRDefault="00C87CFE" w:rsidP="00C87CFE">
            <w:pPr>
              <w:jc w:val="center"/>
              <w:rPr>
                <w:ins w:id="26867" w:author="Στάθης Καπ" w:date="2023-03-03T03:57:00Z"/>
                <w:rFonts w:cstheme="minorHAnsi"/>
                <w:sz w:val="16"/>
                <w:szCs w:val="16"/>
              </w:rPr>
            </w:pPr>
            <w:ins w:id="26868" w:author="Στάθης Καπ" w:date="2023-03-03T06:20:00Z">
              <w:r>
                <w:rPr>
                  <w:rFonts w:ascii="Calibri" w:hAnsi="Calibri" w:cstheme="minorHAnsi"/>
                  <w:color w:val="000000"/>
                  <w:sz w:val="16"/>
                  <w:szCs w:val="16"/>
                </w:rPr>
                <w:t>4.03</w:t>
              </w:r>
            </w:ins>
          </w:p>
        </w:tc>
        <w:tc>
          <w:tcPr>
            <w:tcW w:w="543" w:type="dxa"/>
            <w:vAlign w:val="center"/>
            <w:tcPrChange w:id="26869" w:author="Στάθης Καπ" w:date="2023-03-03T06:26:00Z">
              <w:tcPr>
                <w:tcW w:w="543" w:type="dxa"/>
                <w:vAlign w:val="bottom"/>
              </w:tcPr>
            </w:tcPrChange>
          </w:tcPr>
          <w:p w14:paraId="07F2CD88" w14:textId="726B138B" w:rsidR="00C87CFE" w:rsidRPr="00CD1347" w:rsidRDefault="00C87CFE" w:rsidP="00C87CFE">
            <w:pPr>
              <w:jc w:val="center"/>
              <w:rPr>
                <w:ins w:id="26870" w:author="Στάθης Καπ" w:date="2023-03-03T03:57:00Z"/>
                <w:rFonts w:cstheme="minorHAnsi"/>
                <w:sz w:val="16"/>
                <w:szCs w:val="16"/>
              </w:rPr>
            </w:pPr>
            <w:ins w:id="26871" w:author="Στάθης Καπ" w:date="2023-03-03T06:20:00Z">
              <w:r>
                <w:rPr>
                  <w:rFonts w:ascii="Calibri" w:hAnsi="Calibri" w:cs="Calibri"/>
                  <w:color w:val="000000"/>
                  <w:sz w:val="16"/>
                  <w:szCs w:val="16"/>
                </w:rPr>
                <w:t>1331</w:t>
              </w:r>
            </w:ins>
          </w:p>
        </w:tc>
        <w:tc>
          <w:tcPr>
            <w:tcW w:w="621" w:type="dxa"/>
            <w:vAlign w:val="center"/>
            <w:tcPrChange w:id="26872" w:author="Στάθης Καπ" w:date="2023-03-03T06:26:00Z">
              <w:tcPr>
                <w:tcW w:w="621" w:type="dxa"/>
                <w:vAlign w:val="bottom"/>
              </w:tcPr>
            </w:tcPrChange>
          </w:tcPr>
          <w:p w14:paraId="08C398C0" w14:textId="0A61C69B" w:rsidR="00C87CFE" w:rsidRPr="00CD1347" w:rsidRDefault="00C87CFE" w:rsidP="00C87CFE">
            <w:pPr>
              <w:jc w:val="center"/>
              <w:rPr>
                <w:ins w:id="26873" w:author="Στάθης Καπ" w:date="2023-03-03T03:57:00Z"/>
                <w:rFonts w:cstheme="minorHAnsi"/>
                <w:sz w:val="16"/>
                <w:szCs w:val="16"/>
              </w:rPr>
            </w:pPr>
            <w:ins w:id="26874" w:author="Στάθης Καπ" w:date="2023-03-03T06:20:00Z">
              <w:r>
                <w:rPr>
                  <w:rFonts w:ascii="Calibri" w:hAnsi="Calibri" w:cs="Calibri"/>
                  <w:color w:val="000000"/>
                  <w:sz w:val="16"/>
                  <w:szCs w:val="16"/>
                </w:rPr>
                <w:t>0.416</w:t>
              </w:r>
            </w:ins>
          </w:p>
        </w:tc>
        <w:tc>
          <w:tcPr>
            <w:tcW w:w="669" w:type="dxa"/>
            <w:vAlign w:val="center"/>
            <w:tcPrChange w:id="26875" w:author="Στάθης Καπ" w:date="2023-03-03T06:26:00Z">
              <w:tcPr>
                <w:tcW w:w="669" w:type="dxa"/>
                <w:vAlign w:val="center"/>
              </w:tcPr>
            </w:tcPrChange>
          </w:tcPr>
          <w:p w14:paraId="52C7B605" w14:textId="640CD903" w:rsidR="00C87CFE" w:rsidRPr="00CD1347" w:rsidRDefault="00C87CFE" w:rsidP="00C87CFE">
            <w:pPr>
              <w:jc w:val="center"/>
              <w:rPr>
                <w:ins w:id="26876" w:author="Στάθης Καπ" w:date="2023-03-03T03:57:00Z"/>
                <w:rFonts w:cstheme="minorHAnsi"/>
                <w:sz w:val="16"/>
                <w:szCs w:val="16"/>
              </w:rPr>
            </w:pPr>
            <w:ins w:id="26877" w:author="Στάθης Καπ" w:date="2023-03-03T06:20:00Z">
              <w:r>
                <w:rPr>
                  <w:rFonts w:ascii="Calibri" w:hAnsi="Calibri" w:cstheme="minorHAnsi"/>
                  <w:color w:val="000000"/>
                  <w:sz w:val="16"/>
                  <w:szCs w:val="16"/>
                </w:rPr>
                <w:t>1.92</w:t>
              </w:r>
            </w:ins>
          </w:p>
        </w:tc>
        <w:tc>
          <w:tcPr>
            <w:tcW w:w="508" w:type="dxa"/>
            <w:vAlign w:val="center"/>
            <w:tcPrChange w:id="26878" w:author="Στάθης Καπ" w:date="2023-03-03T06:26:00Z">
              <w:tcPr>
                <w:tcW w:w="508" w:type="dxa"/>
                <w:vAlign w:val="bottom"/>
              </w:tcPr>
            </w:tcPrChange>
          </w:tcPr>
          <w:p w14:paraId="529EC777" w14:textId="59FA34BC" w:rsidR="00C87CFE" w:rsidRPr="00CD1347" w:rsidRDefault="00C87CFE" w:rsidP="00C87CFE">
            <w:pPr>
              <w:jc w:val="center"/>
              <w:rPr>
                <w:ins w:id="26879" w:author="Στάθης Καπ" w:date="2023-03-03T03:57:00Z"/>
                <w:rFonts w:cstheme="minorHAnsi"/>
                <w:sz w:val="16"/>
                <w:szCs w:val="16"/>
              </w:rPr>
            </w:pPr>
            <w:ins w:id="26880" w:author="Στάθης Καπ" w:date="2023-03-03T06:20:00Z">
              <w:r>
                <w:rPr>
                  <w:rFonts w:ascii="Calibri" w:hAnsi="Calibri" w:cs="Calibri"/>
                  <w:color w:val="000000"/>
                  <w:sz w:val="16"/>
                  <w:szCs w:val="16"/>
                </w:rPr>
                <w:t>1331</w:t>
              </w:r>
            </w:ins>
          </w:p>
        </w:tc>
        <w:tc>
          <w:tcPr>
            <w:tcW w:w="541" w:type="dxa"/>
            <w:vAlign w:val="center"/>
            <w:tcPrChange w:id="26881" w:author="Στάθης Καπ" w:date="2023-03-03T06:26:00Z">
              <w:tcPr>
                <w:tcW w:w="541" w:type="dxa"/>
                <w:vAlign w:val="bottom"/>
              </w:tcPr>
            </w:tcPrChange>
          </w:tcPr>
          <w:p w14:paraId="3056FE6B" w14:textId="3BA27C25" w:rsidR="00C87CFE" w:rsidRPr="00CD1347" w:rsidRDefault="00C87CFE" w:rsidP="00C87CFE">
            <w:pPr>
              <w:jc w:val="center"/>
              <w:rPr>
                <w:ins w:id="26882" w:author="Στάθης Καπ" w:date="2023-03-03T03:57:00Z"/>
                <w:rFonts w:cstheme="minorHAnsi"/>
                <w:sz w:val="16"/>
                <w:szCs w:val="16"/>
              </w:rPr>
            </w:pPr>
            <w:ins w:id="26883" w:author="Στάθης Καπ" w:date="2023-03-03T06:20:00Z">
              <w:r>
                <w:rPr>
                  <w:rFonts w:ascii="Calibri" w:hAnsi="Calibri" w:cs="Calibri"/>
                  <w:color w:val="000000"/>
                  <w:sz w:val="16"/>
                  <w:szCs w:val="16"/>
                </w:rPr>
                <w:t>0.456</w:t>
              </w:r>
            </w:ins>
          </w:p>
        </w:tc>
        <w:tc>
          <w:tcPr>
            <w:tcW w:w="589" w:type="dxa"/>
            <w:vAlign w:val="center"/>
            <w:tcPrChange w:id="26884" w:author="Στάθης Καπ" w:date="2023-03-03T06:26:00Z">
              <w:tcPr>
                <w:tcW w:w="589" w:type="dxa"/>
                <w:vAlign w:val="center"/>
              </w:tcPr>
            </w:tcPrChange>
          </w:tcPr>
          <w:p w14:paraId="146B0EB7" w14:textId="63815EB2" w:rsidR="00C87CFE" w:rsidRPr="00CD1347" w:rsidRDefault="00C87CFE" w:rsidP="00C87CFE">
            <w:pPr>
              <w:jc w:val="center"/>
              <w:rPr>
                <w:ins w:id="26885" w:author="Στάθης Καπ" w:date="2023-03-03T03:57:00Z"/>
                <w:rFonts w:cstheme="minorHAnsi"/>
                <w:sz w:val="16"/>
                <w:szCs w:val="16"/>
              </w:rPr>
            </w:pPr>
            <w:ins w:id="26886" w:author="Στάθης Καπ" w:date="2023-03-03T06:20:00Z">
              <w:r>
                <w:rPr>
                  <w:rFonts w:ascii="Calibri" w:hAnsi="Calibri" w:cstheme="minorHAnsi"/>
                  <w:color w:val="000000"/>
                  <w:sz w:val="16"/>
                  <w:szCs w:val="16"/>
                </w:rPr>
                <w:t>1.92</w:t>
              </w:r>
            </w:ins>
          </w:p>
        </w:tc>
        <w:tc>
          <w:tcPr>
            <w:tcW w:w="463" w:type="dxa"/>
            <w:vAlign w:val="center"/>
            <w:tcPrChange w:id="26887" w:author="Στάθης Καπ" w:date="2023-03-03T06:26:00Z">
              <w:tcPr>
                <w:tcW w:w="463" w:type="dxa"/>
                <w:vAlign w:val="bottom"/>
              </w:tcPr>
            </w:tcPrChange>
          </w:tcPr>
          <w:p w14:paraId="6A202CAA" w14:textId="1F9A1186" w:rsidR="00C87CFE" w:rsidRPr="00CD1347" w:rsidRDefault="00C87CFE" w:rsidP="00C87CFE">
            <w:pPr>
              <w:jc w:val="center"/>
              <w:rPr>
                <w:ins w:id="26888" w:author="Στάθης Καπ" w:date="2023-03-03T03:57:00Z"/>
                <w:rFonts w:cstheme="minorHAnsi"/>
                <w:sz w:val="16"/>
                <w:szCs w:val="16"/>
              </w:rPr>
            </w:pPr>
            <w:ins w:id="26889" w:author="Στάθης Καπ" w:date="2023-03-03T06:20:00Z">
              <w:r>
                <w:rPr>
                  <w:rFonts w:ascii="Calibri" w:hAnsi="Calibri" w:cs="Calibri"/>
                  <w:color w:val="000000"/>
                  <w:sz w:val="16"/>
                  <w:szCs w:val="16"/>
                </w:rPr>
                <w:t>1334</w:t>
              </w:r>
            </w:ins>
          </w:p>
        </w:tc>
        <w:tc>
          <w:tcPr>
            <w:tcW w:w="541" w:type="dxa"/>
            <w:vAlign w:val="center"/>
            <w:tcPrChange w:id="26890" w:author="Στάθης Καπ" w:date="2023-03-03T06:26:00Z">
              <w:tcPr>
                <w:tcW w:w="541" w:type="dxa"/>
                <w:vAlign w:val="bottom"/>
              </w:tcPr>
            </w:tcPrChange>
          </w:tcPr>
          <w:p w14:paraId="6F5E59B6" w14:textId="12C7FED8" w:rsidR="00C87CFE" w:rsidRPr="00CD1347" w:rsidRDefault="00C87CFE" w:rsidP="00C87CFE">
            <w:pPr>
              <w:jc w:val="center"/>
              <w:rPr>
                <w:ins w:id="26891" w:author="Στάθης Καπ" w:date="2023-03-03T03:57:00Z"/>
                <w:rFonts w:cstheme="minorHAnsi"/>
                <w:sz w:val="16"/>
                <w:szCs w:val="16"/>
              </w:rPr>
            </w:pPr>
            <w:ins w:id="26892" w:author="Στάθης Καπ" w:date="2023-03-03T06:20:00Z">
              <w:r>
                <w:rPr>
                  <w:rFonts w:ascii="Calibri" w:hAnsi="Calibri" w:cs="Calibri"/>
                  <w:color w:val="000000"/>
                  <w:sz w:val="16"/>
                  <w:szCs w:val="16"/>
                </w:rPr>
                <w:t>0.376</w:t>
              </w:r>
            </w:ins>
          </w:p>
        </w:tc>
        <w:tc>
          <w:tcPr>
            <w:tcW w:w="589" w:type="dxa"/>
            <w:vAlign w:val="center"/>
            <w:tcPrChange w:id="26893" w:author="Στάθης Καπ" w:date="2023-03-03T06:26:00Z">
              <w:tcPr>
                <w:tcW w:w="589" w:type="dxa"/>
                <w:vAlign w:val="center"/>
              </w:tcPr>
            </w:tcPrChange>
          </w:tcPr>
          <w:p w14:paraId="11A480CC" w14:textId="1D884DC2" w:rsidR="00C87CFE" w:rsidRPr="00CD1347" w:rsidRDefault="00C87CFE" w:rsidP="00C87CFE">
            <w:pPr>
              <w:jc w:val="center"/>
              <w:rPr>
                <w:ins w:id="26894" w:author="Στάθης Καπ" w:date="2023-03-03T03:57:00Z"/>
                <w:rFonts w:cstheme="minorHAnsi"/>
                <w:sz w:val="16"/>
                <w:szCs w:val="16"/>
              </w:rPr>
            </w:pPr>
            <w:ins w:id="26895"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268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897" w:author="Στάθης Καπ" w:date="2023-03-03T03:57:00Z"/>
        </w:trPr>
        <w:tc>
          <w:tcPr>
            <w:tcW w:w="515" w:type="dxa"/>
            <w:tcBorders>
              <w:top w:val="nil"/>
              <w:bottom w:val="nil"/>
              <w:right w:val="single" w:sz="4" w:space="0" w:color="auto"/>
            </w:tcBorders>
            <w:shd w:val="clear" w:color="auto" w:fill="E7E6E6" w:themeFill="background2"/>
            <w:vAlign w:val="bottom"/>
            <w:tcPrChange w:id="26898" w:author="Στάθης Καπ" w:date="2023-03-03T06:26:00Z">
              <w:tcPr>
                <w:tcW w:w="515" w:type="dxa"/>
                <w:vAlign w:val="bottom"/>
              </w:tcPr>
            </w:tcPrChange>
          </w:tcPr>
          <w:p w14:paraId="35907CD5" w14:textId="7F83AF2F" w:rsidR="00C87CFE" w:rsidRPr="00CD1347" w:rsidRDefault="00C87CFE" w:rsidP="00C87CFE">
            <w:pPr>
              <w:jc w:val="center"/>
              <w:rPr>
                <w:ins w:id="26899" w:author="Στάθης Καπ" w:date="2023-03-03T03:57:00Z"/>
                <w:sz w:val="16"/>
                <w:szCs w:val="16"/>
              </w:rPr>
            </w:pPr>
            <w:ins w:id="26900" w:author="Στάθης Καπ" w:date="2023-03-03T04:06:00Z">
              <w:r w:rsidRPr="00CD1347">
                <w:rPr>
                  <w:rFonts w:ascii="Calibri" w:hAnsi="Calibri" w:cs="Calibri"/>
                  <w:color w:val="000000"/>
                  <w:sz w:val="16"/>
                  <w:szCs w:val="16"/>
                  <w:rPrChange w:id="26901"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6902" w:author="Στάθης Καπ" w:date="2023-03-03T06:26:00Z">
              <w:tcPr>
                <w:tcW w:w="560" w:type="dxa"/>
              </w:tcPr>
            </w:tcPrChange>
          </w:tcPr>
          <w:p w14:paraId="0311D651" w14:textId="70F502C0" w:rsidR="00C87CFE" w:rsidRPr="00CD1347" w:rsidRDefault="00C87CFE" w:rsidP="00C87CFE">
            <w:pPr>
              <w:jc w:val="center"/>
              <w:rPr>
                <w:ins w:id="26903" w:author="Στάθης Καπ" w:date="2023-03-03T03:57:00Z"/>
                <w:rFonts w:cstheme="minorHAnsi"/>
                <w:sz w:val="16"/>
                <w:szCs w:val="16"/>
              </w:rPr>
            </w:pPr>
            <w:ins w:id="26904" w:author="Στάθης Καπ" w:date="2023-03-03T06:20:00Z">
              <w:r>
                <w:rPr>
                  <w:rFonts w:ascii="Calibri" w:hAnsi="Calibri" w:cs="Calibri"/>
                  <w:color w:val="000000"/>
                  <w:sz w:val="16"/>
                  <w:szCs w:val="16"/>
                </w:rPr>
                <w:t>1427</w:t>
              </w:r>
            </w:ins>
          </w:p>
        </w:tc>
        <w:tc>
          <w:tcPr>
            <w:tcW w:w="855" w:type="dxa"/>
            <w:vAlign w:val="center"/>
            <w:tcPrChange w:id="26905" w:author="Στάθης Καπ" w:date="2023-03-03T06:26:00Z">
              <w:tcPr>
                <w:tcW w:w="855" w:type="dxa"/>
              </w:tcPr>
            </w:tcPrChange>
          </w:tcPr>
          <w:p w14:paraId="5E579A38" w14:textId="39D40F16" w:rsidR="00C87CFE" w:rsidRPr="00CD1347" w:rsidRDefault="00C87CFE" w:rsidP="00C87CFE">
            <w:pPr>
              <w:jc w:val="center"/>
              <w:rPr>
                <w:ins w:id="26906" w:author="Στάθης Καπ" w:date="2023-03-03T03:57:00Z"/>
                <w:rFonts w:cstheme="minorHAnsi"/>
                <w:sz w:val="16"/>
                <w:szCs w:val="16"/>
              </w:rPr>
            </w:pPr>
            <w:ins w:id="26907" w:author="Στάθης Καπ" w:date="2023-03-03T06:20:00Z">
              <w:r>
                <w:rPr>
                  <w:rFonts w:ascii="Calibri" w:hAnsi="Calibri" w:cs="Calibri"/>
                  <w:color w:val="000000"/>
                  <w:sz w:val="16"/>
                  <w:szCs w:val="16"/>
                </w:rPr>
                <w:t>1365</w:t>
              </w:r>
            </w:ins>
          </w:p>
        </w:tc>
        <w:tc>
          <w:tcPr>
            <w:tcW w:w="544" w:type="dxa"/>
            <w:vAlign w:val="center"/>
            <w:tcPrChange w:id="26908" w:author="Στάθης Καπ" w:date="2023-03-03T06:26:00Z">
              <w:tcPr>
                <w:tcW w:w="544" w:type="dxa"/>
                <w:vAlign w:val="bottom"/>
              </w:tcPr>
            </w:tcPrChange>
          </w:tcPr>
          <w:p w14:paraId="61C44A69" w14:textId="7B4C40DF" w:rsidR="00C87CFE" w:rsidRPr="00CD1347" w:rsidRDefault="00C87CFE" w:rsidP="00C87CFE">
            <w:pPr>
              <w:jc w:val="center"/>
              <w:rPr>
                <w:ins w:id="26909" w:author="Στάθης Καπ" w:date="2023-03-03T03:57:00Z"/>
                <w:rFonts w:cstheme="minorHAnsi"/>
                <w:sz w:val="16"/>
                <w:szCs w:val="16"/>
              </w:rPr>
            </w:pPr>
            <w:ins w:id="26910" w:author="Στάθης Καπ" w:date="2023-03-03T06:20:00Z">
              <w:r>
                <w:rPr>
                  <w:rFonts w:ascii="Calibri" w:hAnsi="Calibri" w:cs="Calibri"/>
                  <w:color w:val="000000"/>
                  <w:sz w:val="16"/>
                  <w:szCs w:val="16"/>
                </w:rPr>
                <w:t>1358</w:t>
              </w:r>
            </w:ins>
          </w:p>
        </w:tc>
        <w:tc>
          <w:tcPr>
            <w:tcW w:w="621" w:type="dxa"/>
            <w:vAlign w:val="center"/>
            <w:tcPrChange w:id="26911" w:author="Στάθης Καπ" w:date="2023-03-03T06:26:00Z">
              <w:tcPr>
                <w:tcW w:w="621" w:type="dxa"/>
                <w:vAlign w:val="bottom"/>
              </w:tcPr>
            </w:tcPrChange>
          </w:tcPr>
          <w:p w14:paraId="4267767C" w14:textId="39372BA0" w:rsidR="00C87CFE" w:rsidRPr="00CD1347" w:rsidRDefault="00C87CFE" w:rsidP="00C87CFE">
            <w:pPr>
              <w:jc w:val="center"/>
              <w:rPr>
                <w:ins w:id="26912" w:author="Στάθης Καπ" w:date="2023-03-03T03:57:00Z"/>
                <w:rFonts w:cstheme="minorHAnsi"/>
                <w:sz w:val="16"/>
                <w:szCs w:val="16"/>
              </w:rPr>
            </w:pPr>
            <w:ins w:id="26913" w:author="Στάθης Καπ" w:date="2023-03-03T06:20:00Z">
              <w:r>
                <w:rPr>
                  <w:rFonts w:ascii="Calibri" w:hAnsi="Calibri" w:cs="Calibri"/>
                  <w:color w:val="000000"/>
                  <w:sz w:val="16"/>
                  <w:szCs w:val="16"/>
                </w:rPr>
                <w:t>0.624</w:t>
              </w:r>
            </w:ins>
          </w:p>
        </w:tc>
        <w:tc>
          <w:tcPr>
            <w:tcW w:w="669" w:type="dxa"/>
            <w:vAlign w:val="center"/>
            <w:tcPrChange w:id="26914" w:author="Στάθης Καπ" w:date="2023-03-03T06:26:00Z">
              <w:tcPr>
                <w:tcW w:w="669" w:type="dxa"/>
                <w:vAlign w:val="center"/>
              </w:tcPr>
            </w:tcPrChange>
          </w:tcPr>
          <w:p w14:paraId="163952CF" w14:textId="1491634F" w:rsidR="00C87CFE" w:rsidRPr="00CD1347" w:rsidRDefault="00C87CFE" w:rsidP="00C87CFE">
            <w:pPr>
              <w:jc w:val="center"/>
              <w:rPr>
                <w:ins w:id="26915" w:author="Στάθης Καπ" w:date="2023-03-03T03:57:00Z"/>
                <w:rFonts w:cstheme="minorHAnsi"/>
                <w:sz w:val="16"/>
                <w:szCs w:val="16"/>
              </w:rPr>
            </w:pPr>
            <w:ins w:id="26916" w:author="Στάθης Καπ" w:date="2023-03-03T06:20:00Z">
              <w:r>
                <w:rPr>
                  <w:rFonts w:ascii="Calibri" w:hAnsi="Calibri" w:cstheme="minorHAnsi"/>
                  <w:color w:val="000000"/>
                  <w:sz w:val="16"/>
                  <w:szCs w:val="16"/>
                </w:rPr>
                <w:t>4.84</w:t>
              </w:r>
            </w:ins>
          </w:p>
        </w:tc>
        <w:tc>
          <w:tcPr>
            <w:tcW w:w="543" w:type="dxa"/>
            <w:vAlign w:val="center"/>
            <w:tcPrChange w:id="26917" w:author="Στάθης Καπ" w:date="2023-03-03T06:26:00Z">
              <w:tcPr>
                <w:tcW w:w="543" w:type="dxa"/>
                <w:vAlign w:val="bottom"/>
              </w:tcPr>
            </w:tcPrChange>
          </w:tcPr>
          <w:p w14:paraId="302A87EC" w14:textId="6FB4B8A8" w:rsidR="00C87CFE" w:rsidRPr="00CD1347" w:rsidRDefault="00C87CFE" w:rsidP="00C87CFE">
            <w:pPr>
              <w:jc w:val="center"/>
              <w:rPr>
                <w:ins w:id="26918" w:author="Στάθης Καπ" w:date="2023-03-03T03:57:00Z"/>
                <w:rFonts w:cstheme="minorHAnsi"/>
                <w:sz w:val="16"/>
                <w:szCs w:val="16"/>
              </w:rPr>
            </w:pPr>
            <w:ins w:id="26919" w:author="Στάθης Καπ" w:date="2023-03-03T06:20:00Z">
              <w:r>
                <w:rPr>
                  <w:rFonts w:ascii="Calibri" w:hAnsi="Calibri" w:cs="Calibri"/>
                  <w:color w:val="000000"/>
                  <w:sz w:val="16"/>
                  <w:szCs w:val="16"/>
                </w:rPr>
                <w:t>1367</w:t>
              </w:r>
            </w:ins>
          </w:p>
        </w:tc>
        <w:tc>
          <w:tcPr>
            <w:tcW w:w="621" w:type="dxa"/>
            <w:vAlign w:val="center"/>
            <w:tcPrChange w:id="26920" w:author="Στάθης Καπ" w:date="2023-03-03T06:26:00Z">
              <w:tcPr>
                <w:tcW w:w="621" w:type="dxa"/>
                <w:vAlign w:val="bottom"/>
              </w:tcPr>
            </w:tcPrChange>
          </w:tcPr>
          <w:p w14:paraId="6AAD2F77" w14:textId="0964B74F" w:rsidR="00C87CFE" w:rsidRPr="00CD1347" w:rsidRDefault="00C87CFE" w:rsidP="00C87CFE">
            <w:pPr>
              <w:jc w:val="center"/>
              <w:rPr>
                <w:ins w:id="26921" w:author="Στάθης Καπ" w:date="2023-03-03T03:57:00Z"/>
                <w:rFonts w:cstheme="minorHAnsi"/>
                <w:sz w:val="16"/>
                <w:szCs w:val="16"/>
              </w:rPr>
            </w:pPr>
            <w:ins w:id="26922" w:author="Στάθης Καπ" w:date="2023-03-03T06:20:00Z">
              <w:r>
                <w:rPr>
                  <w:rFonts w:ascii="Calibri" w:hAnsi="Calibri" w:cs="Calibri"/>
                  <w:color w:val="000000"/>
                  <w:sz w:val="16"/>
                  <w:szCs w:val="16"/>
                </w:rPr>
                <w:t>0.332</w:t>
              </w:r>
            </w:ins>
          </w:p>
        </w:tc>
        <w:tc>
          <w:tcPr>
            <w:tcW w:w="669" w:type="dxa"/>
            <w:vAlign w:val="center"/>
            <w:tcPrChange w:id="26923" w:author="Στάθης Καπ" w:date="2023-03-03T06:26:00Z">
              <w:tcPr>
                <w:tcW w:w="669" w:type="dxa"/>
                <w:vAlign w:val="center"/>
              </w:tcPr>
            </w:tcPrChange>
          </w:tcPr>
          <w:p w14:paraId="1102D40E" w14:textId="77D90819" w:rsidR="00C87CFE" w:rsidRPr="00CD1347" w:rsidRDefault="00C87CFE" w:rsidP="00C87CFE">
            <w:pPr>
              <w:jc w:val="center"/>
              <w:rPr>
                <w:ins w:id="26924" w:author="Στάθης Καπ" w:date="2023-03-03T03:57:00Z"/>
                <w:rFonts w:cstheme="minorHAnsi"/>
                <w:sz w:val="16"/>
                <w:szCs w:val="16"/>
              </w:rPr>
            </w:pPr>
            <w:ins w:id="26925" w:author="Στάθης Καπ" w:date="2023-03-03T06:20:00Z">
              <w:r>
                <w:rPr>
                  <w:rFonts w:ascii="Calibri" w:hAnsi="Calibri" w:cstheme="minorHAnsi"/>
                  <w:color w:val="000000"/>
                  <w:sz w:val="16"/>
                  <w:szCs w:val="16"/>
                </w:rPr>
                <w:t>-0.66</w:t>
              </w:r>
            </w:ins>
          </w:p>
        </w:tc>
        <w:tc>
          <w:tcPr>
            <w:tcW w:w="508" w:type="dxa"/>
            <w:vAlign w:val="center"/>
            <w:tcPrChange w:id="26926" w:author="Στάθης Καπ" w:date="2023-03-03T06:26:00Z">
              <w:tcPr>
                <w:tcW w:w="508" w:type="dxa"/>
                <w:vAlign w:val="bottom"/>
              </w:tcPr>
            </w:tcPrChange>
          </w:tcPr>
          <w:p w14:paraId="348DDF2C" w14:textId="35CB1461" w:rsidR="00C87CFE" w:rsidRPr="00CD1347" w:rsidRDefault="00C87CFE" w:rsidP="00C87CFE">
            <w:pPr>
              <w:jc w:val="center"/>
              <w:rPr>
                <w:ins w:id="26927" w:author="Στάθης Καπ" w:date="2023-03-03T03:57:00Z"/>
                <w:rFonts w:cstheme="minorHAnsi"/>
                <w:sz w:val="16"/>
                <w:szCs w:val="16"/>
              </w:rPr>
            </w:pPr>
            <w:ins w:id="26928" w:author="Στάθης Καπ" w:date="2023-03-03T06:20:00Z">
              <w:r>
                <w:rPr>
                  <w:rFonts w:ascii="Calibri" w:hAnsi="Calibri" w:cs="Calibri"/>
                  <w:color w:val="000000"/>
                  <w:sz w:val="16"/>
                  <w:szCs w:val="16"/>
                </w:rPr>
                <w:t>1326</w:t>
              </w:r>
            </w:ins>
          </w:p>
        </w:tc>
        <w:tc>
          <w:tcPr>
            <w:tcW w:w="541" w:type="dxa"/>
            <w:vAlign w:val="center"/>
            <w:tcPrChange w:id="26929" w:author="Στάθης Καπ" w:date="2023-03-03T06:26:00Z">
              <w:tcPr>
                <w:tcW w:w="541" w:type="dxa"/>
                <w:vAlign w:val="bottom"/>
              </w:tcPr>
            </w:tcPrChange>
          </w:tcPr>
          <w:p w14:paraId="41B77CC4" w14:textId="17848320" w:rsidR="00C87CFE" w:rsidRPr="00CD1347" w:rsidRDefault="00C87CFE" w:rsidP="00C87CFE">
            <w:pPr>
              <w:jc w:val="center"/>
              <w:rPr>
                <w:ins w:id="26930" w:author="Στάθης Καπ" w:date="2023-03-03T03:57:00Z"/>
                <w:rFonts w:cstheme="minorHAnsi"/>
                <w:sz w:val="16"/>
                <w:szCs w:val="16"/>
              </w:rPr>
            </w:pPr>
            <w:ins w:id="26931" w:author="Στάθης Καπ" w:date="2023-03-03T06:20:00Z">
              <w:r>
                <w:rPr>
                  <w:rFonts w:ascii="Calibri" w:hAnsi="Calibri" w:cs="Calibri"/>
                  <w:color w:val="000000"/>
                  <w:sz w:val="16"/>
                  <w:szCs w:val="16"/>
                </w:rPr>
                <w:t>0.388</w:t>
              </w:r>
            </w:ins>
          </w:p>
        </w:tc>
        <w:tc>
          <w:tcPr>
            <w:tcW w:w="589" w:type="dxa"/>
            <w:vAlign w:val="center"/>
            <w:tcPrChange w:id="26932" w:author="Στάθης Καπ" w:date="2023-03-03T06:26:00Z">
              <w:tcPr>
                <w:tcW w:w="589" w:type="dxa"/>
                <w:vAlign w:val="center"/>
              </w:tcPr>
            </w:tcPrChange>
          </w:tcPr>
          <w:p w14:paraId="373A469E" w14:textId="51A72AB5" w:rsidR="00C87CFE" w:rsidRPr="00CD1347" w:rsidRDefault="00C87CFE" w:rsidP="00C87CFE">
            <w:pPr>
              <w:jc w:val="center"/>
              <w:rPr>
                <w:ins w:id="26933" w:author="Στάθης Καπ" w:date="2023-03-03T03:57:00Z"/>
                <w:rFonts w:cstheme="minorHAnsi"/>
                <w:sz w:val="16"/>
                <w:szCs w:val="16"/>
              </w:rPr>
            </w:pPr>
            <w:ins w:id="26934" w:author="Στάθης Καπ" w:date="2023-03-03T06:20:00Z">
              <w:r>
                <w:rPr>
                  <w:rFonts w:ascii="Calibri" w:hAnsi="Calibri" w:cstheme="minorHAnsi"/>
                  <w:color w:val="000000"/>
                  <w:sz w:val="16"/>
                  <w:szCs w:val="16"/>
                </w:rPr>
                <w:t>2.36</w:t>
              </w:r>
            </w:ins>
          </w:p>
        </w:tc>
        <w:tc>
          <w:tcPr>
            <w:tcW w:w="463" w:type="dxa"/>
            <w:vAlign w:val="center"/>
            <w:tcPrChange w:id="26935" w:author="Στάθης Καπ" w:date="2023-03-03T06:26:00Z">
              <w:tcPr>
                <w:tcW w:w="463" w:type="dxa"/>
                <w:vAlign w:val="bottom"/>
              </w:tcPr>
            </w:tcPrChange>
          </w:tcPr>
          <w:p w14:paraId="51B3E5F4" w14:textId="425FD938" w:rsidR="00C87CFE" w:rsidRPr="00CD1347" w:rsidRDefault="00C87CFE" w:rsidP="00C87CFE">
            <w:pPr>
              <w:jc w:val="center"/>
              <w:rPr>
                <w:ins w:id="26936" w:author="Στάθης Καπ" w:date="2023-03-03T03:57:00Z"/>
                <w:rFonts w:cstheme="minorHAnsi"/>
                <w:sz w:val="16"/>
                <w:szCs w:val="16"/>
              </w:rPr>
            </w:pPr>
            <w:ins w:id="26937" w:author="Στάθης Καπ" w:date="2023-03-03T06:20:00Z">
              <w:r>
                <w:rPr>
                  <w:rFonts w:ascii="Calibri" w:hAnsi="Calibri" w:cs="Calibri"/>
                  <w:color w:val="000000"/>
                  <w:sz w:val="16"/>
                  <w:szCs w:val="16"/>
                </w:rPr>
                <w:t>1328</w:t>
              </w:r>
            </w:ins>
          </w:p>
        </w:tc>
        <w:tc>
          <w:tcPr>
            <w:tcW w:w="541" w:type="dxa"/>
            <w:vAlign w:val="center"/>
            <w:tcPrChange w:id="26938" w:author="Στάθης Καπ" w:date="2023-03-03T06:26:00Z">
              <w:tcPr>
                <w:tcW w:w="541" w:type="dxa"/>
                <w:vAlign w:val="bottom"/>
              </w:tcPr>
            </w:tcPrChange>
          </w:tcPr>
          <w:p w14:paraId="7D899136" w14:textId="62A92A65" w:rsidR="00C87CFE" w:rsidRPr="00CD1347" w:rsidRDefault="00C87CFE" w:rsidP="00C87CFE">
            <w:pPr>
              <w:jc w:val="center"/>
              <w:rPr>
                <w:ins w:id="26939" w:author="Στάθης Καπ" w:date="2023-03-03T03:57:00Z"/>
                <w:rFonts w:cstheme="minorHAnsi"/>
                <w:sz w:val="16"/>
                <w:szCs w:val="16"/>
              </w:rPr>
            </w:pPr>
            <w:ins w:id="26940" w:author="Στάθης Καπ" w:date="2023-03-03T06:20:00Z">
              <w:r>
                <w:rPr>
                  <w:rFonts w:ascii="Calibri" w:hAnsi="Calibri" w:cs="Calibri"/>
                  <w:color w:val="000000"/>
                  <w:sz w:val="16"/>
                  <w:szCs w:val="16"/>
                </w:rPr>
                <w:t>0.259</w:t>
              </w:r>
            </w:ins>
          </w:p>
        </w:tc>
        <w:tc>
          <w:tcPr>
            <w:tcW w:w="589" w:type="dxa"/>
            <w:vAlign w:val="center"/>
            <w:tcPrChange w:id="26941" w:author="Στάθης Καπ" w:date="2023-03-03T06:26:00Z">
              <w:tcPr>
                <w:tcW w:w="589" w:type="dxa"/>
                <w:vAlign w:val="center"/>
              </w:tcPr>
            </w:tcPrChange>
          </w:tcPr>
          <w:p w14:paraId="2194C113" w14:textId="0ECC6280" w:rsidR="00C87CFE" w:rsidRPr="00CD1347" w:rsidRDefault="00C87CFE" w:rsidP="00C87CFE">
            <w:pPr>
              <w:jc w:val="center"/>
              <w:rPr>
                <w:ins w:id="26942" w:author="Στάθης Καπ" w:date="2023-03-03T03:57:00Z"/>
                <w:rFonts w:cstheme="minorHAnsi"/>
                <w:sz w:val="16"/>
                <w:szCs w:val="16"/>
              </w:rPr>
            </w:pPr>
            <w:ins w:id="26943"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269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945" w:author="Στάθης Καπ" w:date="2023-03-03T03:57:00Z"/>
        </w:trPr>
        <w:tc>
          <w:tcPr>
            <w:tcW w:w="515" w:type="dxa"/>
            <w:tcBorders>
              <w:top w:val="nil"/>
              <w:bottom w:val="nil"/>
              <w:right w:val="single" w:sz="4" w:space="0" w:color="auto"/>
            </w:tcBorders>
            <w:shd w:val="clear" w:color="auto" w:fill="E7E6E6" w:themeFill="background2"/>
            <w:vAlign w:val="bottom"/>
            <w:tcPrChange w:id="26946" w:author="Στάθης Καπ" w:date="2023-03-03T06:26:00Z">
              <w:tcPr>
                <w:tcW w:w="515" w:type="dxa"/>
                <w:vAlign w:val="bottom"/>
              </w:tcPr>
            </w:tcPrChange>
          </w:tcPr>
          <w:p w14:paraId="71E25117" w14:textId="57BFBBB0" w:rsidR="00C87CFE" w:rsidRPr="00CD1347" w:rsidRDefault="00C87CFE" w:rsidP="00C87CFE">
            <w:pPr>
              <w:jc w:val="center"/>
              <w:rPr>
                <w:ins w:id="26947" w:author="Στάθης Καπ" w:date="2023-03-03T03:57:00Z"/>
                <w:sz w:val="16"/>
                <w:szCs w:val="16"/>
              </w:rPr>
            </w:pPr>
            <w:ins w:id="26948" w:author="Στάθης Καπ" w:date="2023-03-03T04:06:00Z">
              <w:r w:rsidRPr="00CD1347">
                <w:rPr>
                  <w:rFonts w:ascii="Calibri" w:hAnsi="Calibri" w:cs="Calibri"/>
                  <w:color w:val="000000"/>
                  <w:sz w:val="16"/>
                  <w:szCs w:val="16"/>
                  <w:rPrChange w:id="26949"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6950" w:author="Στάθης Καπ" w:date="2023-03-03T06:26:00Z">
              <w:tcPr>
                <w:tcW w:w="560" w:type="dxa"/>
              </w:tcPr>
            </w:tcPrChange>
          </w:tcPr>
          <w:p w14:paraId="124DE375" w14:textId="51DA992C" w:rsidR="00C87CFE" w:rsidRPr="00CD1347" w:rsidRDefault="00C87CFE" w:rsidP="00C87CFE">
            <w:pPr>
              <w:jc w:val="center"/>
              <w:rPr>
                <w:ins w:id="26951" w:author="Στάθης Καπ" w:date="2023-03-03T03:57:00Z"/>
                <w:rFonts w:cstheme="minorHAnsi"/>
                <w:sz w:val="16"/>
                <w:szCs w:val="16"/>
              </w:rPr>
            </w:pPr>
            <w:ins w:id="26952" w:author="Στάθης Καπ" w:date="2023-03-03T06:20:00Z">
              <w:r>
                <w:rPr>
                  <w:rFonts w:ascii="Calibri" w:hAnsi="Calibri" w:cs="Calibri"/>
                  <w:color w:val="000000"/>
                  <w:sz w:val="16"/>
                  <w:szCs w:val="16"/>
                </w:rPr>
                <w:t>1458</w:t>
              </w:r>
            </w:ins>
          </w:p>
        </w:tc>
        <w:tc>
          <w:tcPr>
            <w:tcW w:w="855" w:type="dxa"/>
            <w:vAlign w:val="center"/>
            <w:tcPrChange w:id="26953" w:author="Στάθης Καπ" w:date="2023-03-03T06:26:00Z">
              <w:tcPr>
                <w:tcW w:w="855" w:type="dxa"/>
              </w:tcPr>
            </w:tcPrChange>
          </w:tcPr>
          <w:p w14:paraId="511BBBF8" w14:textId="24CFE4D9" w:rsidR="00C87CFE" w:rsidRPr="00CD1347" w:rsidRDefault="00C87CFE" w:rsidP="00C87CFE">
            <w:pPr>
              <w:jc w:val="center"/>
              <w:rPr>
                <w:ins w:id="26954" w:author="Στάθης Καπ" w:date="2023-03-03T03:57:00Z"/>
                <w:rFonts w:cstheme="minorHAnsi"/>
                <w:sz w:val="16"/>
                <w:szCs w:val="16"/>
              </w:rPr>
            </w:pPr>
            <w:ins w:id="26955" w:author="Στάθης Καπ" w:date="2023-03-03T06:20:00Z">
              <w:r>
                <w:rPr>
                  <w:rFonts w:ascii="Calibri" w:hAnsi="Calibri" w:cs="Calibri"/>
                  <w:color w:val="000000"/>
                  <w:sz w:val="16"/>
                  <w:szCs w:val="16"/>
                </w:rPr>
                <w:t>1422</w:t>
              </w:r>
            </w:ins>
          </w:p>
        </w:tc>
        <w:tc>
          <w:tcPr>
            <w:tcW w:w="544" w:type="dxa"/>
            <w:vAlign w:val="center"/>
            <w:tcPrChange w:id="26956" w:author="Στάθης Καπ" w:date="2023-03-03T06:26:00Z">
              <w:tcPr>
                <w:tcW w:w="544" w:type="dxa"/>
                <w:vAlign w:val="bottom"/>
              </w:tcPr>
            </w:tcPrChange>
          </w:tcPr>
          <w:p w14:paraId="30070956" w14:textId="3423EDAB" w:rsidR="00C87CFE" w:rsidRPr="00CD1347" w:rsidRDefault="00C87CFE" w:rsidP="00C87CFE">
            <w:pPr>
              <w:jc w:val="center"/>
              <w:rPr>
                <w:ins w:id="26957" w:author="Στάθης Καπ" w:date="2023-03-03T03:57:00Z"/>
                <w:rFonts w:cstheme="minorHAnsi"/>
                <w:sz w:val="16"/>
                <w:szCs w:val="16"/>
              </w:rPr>
            </w:pPr>
            <w:ins w:id="26958" w:author="Στάθης Καπ" w:date="2023-03-03T06:20:00Z">
              <w:r>
                <w:rPr>
                  <w:rFonts w:ascii="Calibri" w:hAnsi="Calibri" w:cs="Calibri"/>
                  <w:color w:val="000000"/>
                  <w:sz w:val="16"/>
                  <w:szCs w:val="16"/>
                </w:rPr>
                <w:t>1435</w:t>
              </w:r>
            </w:ins>
          </w:p>
        </w:tc>
        <w:tc>
          <w:tcPr>
            <w:tcW w:w="621" w:type="dxa"/>
            <w:vAlign w:val="center"/>
            <w:tcPrChange w:id="26959" w:author="Στάθης Καπ" w:date="2023-03-03T06:26:00Z">
              <w:tcPr>
                <w:tcW w:w="621" w:type="dxa"/>
                <w:vAlign w:val="bottom"/>
              </w:tcPr>
            </w:tcPrChange>
          </w:tcPr>
          <w:p w14:paraId="18FE05D5" w14:textId="74B7B6E9" w:rsidR="00C87CFE" w:rsidRPr="00CD1347" w:rsidRDefault="00C87CFE" w:rsidP="00C87CFE">
            <w:pPr>
              <w:jc w:val="center"/>
              <w:rPr>
                <w:ins w:id="26960" w:author="Στάθης Καπ" w:date="2023-03-03T03:57:00Z"/>
                <w:rFonts w:cstheme="minorHAnsi"/>
                <w:sz w:val="16"/>
                <w:szCs w:val="16"/>
              </w:rPr>
            </w:pPr>
            <w:ins w:id="26961" w:author="Στάθης Καπ" w:date="2023-03-03T06:20:00Z">
              <w:r>
                <w:rPr>
                  <w:rFonts w:ascii="Calibri" w:hAnsi="Calibri" w:cs="Calibri"/>
                  <w:color w:val="000000"/>
                  <w:sz w:val="16"/>
                  <w:szCs w:val="16"/>
                </w:rPr>
                <w:t>0.552</w:t>
              </w:r>
            </w:ins>
          </w:p>
        </w:tc>
        <w:tc>
          <w:tcPr>
            <w:tcW w:w="669" w:type="dxa"/>
            <w:vAlign w:val="center"/>
            <w:tcPrChange w:id="26962" w:author="Στάθης Καπ" w:date="2023-03-03T06:26:00Z">
              <w:tcPr>
                <w:tcW w:w="669" w:type="dxa"/>
                <w:vAlign w:val="center"/>
              </w:tcPr>
            </w:tcPrChange>
          </w:tcPr>
          <w:p w14:paraId="64326AD5" w14:textId="46F10147" w:rsidR="00C87CFE" w:rsidRPr="00CD1347" w:rsidRDefault="00C87CFE" w:rsidP="00C87CFE">
            <w:pPr>
              <w:jc w:val="center"/>
              <w:rPr>
                <w:ins w:id="26963" w:author="Στάθης Καπ" w:date="2023-03-03T03:57:00Z"/>
                <w:rFonts w:cstheme="minorHAnsi"/>
                <w:sz w:val="16"/>
                <w:szCs w:val="16"/>
              </w:rPr>
            </w:pPr>
            <w:ins w:id="26964" w:author="Στάθης Καπ" w:date="2023-03-03T06:20:00Z">
              <w:r>
                <w:rPr>
                  <w:rFonts w:ascii="Calibri" w:hAnsi="Calibri" w:cstheme="minorHAnsi"/>
                  <w:color w:val="000000"/>
                  <w:sz w:val="16"/>
                  <w:szCs w:val="16"/>
                </w:rPr>
                <w:t>1.58</w:t>
              </w:r>
            </w:ins>
          </w:p>
        </w:tc>
        <w:tc>
          <w:tcPr>
            <w:tcW w:w="543" w:type="dxa"/>
            <w:vAlign w:val="center"/>
            <w:tcPrChange w:id="26965" w:author="Στάθης Καπ" w:date="2023-03-03T06:26:00Z">
              <w:tcPr>
                <w:tcW w:w="543" w:type="dxa"/>
                <w:vAlign w:val="bottom"/>
              </w:tcPr>
            </w:tcPrChange>
          </w:tcPr>
          <w:p w14:paraId="7D395EE4" w14:textId="51C1AD09" w:rsidR="00C87CFE" w:rsidRPr="00CD1347" w:rsidRDefault="00C87CFE" w:rsidP="00C87CFE">
            <w:pPr>
              <w:jc w:val="center"/>
              <w:rPr>
                <w:ins w:id="26966" w:author="Στάθης Καπ" w:date="2023-03-03T03:57:00Z"/>
                <w:rFonts w:cstheme="minorHAnsi"/>
                <w:sz w:val="16"/>
                <w:szCs w:val="16"/>
              </w:rPr>
            </w:pPr>
            <w:ins w:id="26967" w:author="Στάθης Καπ" w:date="2023-03-03T06:20:00Z">
              <w:r>
                <w:rPr>
                  <w:rFonts w:ascii="Calibri" w:hAnsi="Calibri" w:cs="Calibri"/>
                  <w:color w:val="000000"/>
                  <w:sz w:val="16"/>
                  <w:szCs w:val="16"/>
                </w:rPr>
                <w:t>1431</w:t>
              </w:r>
            </w:ins>
          </w:p>
        </w:tc>
        <w:tc>
          <w:tcPr>
            <w:tcW w:w="621" w:type="dxa"/>
            <w:vAlign w:val="center"/>
            <w:tcPrChange w:id="26968" w:author="Στάθης Καπ" w:date="2023-03-03T06:26:00Z">
              <w:tcPr>
                <w:tcW w:w="621" w:type="dxa"/>
                <w:vAlign w:val="bottom"/>
              </w:tcPr>
            </w:tcPrChange>
          </w:tcPr>
          <w:p w14:paraId="1CFA5827" w14:textId="4E6F7EFF" w:rsidR="00C87CFE" w:rsidRPr="00CD1347" w:rsidRDefault="00C87CFE" w:rsidP="00C87CFE">
            <w:pPr>
              <w:jc w:val="center"/>
              <w:rPr>
                <w:ins w:id="26969" w:author="Στάθης Καπ" w:date="2023-03-03T03:57:00Z"/>
                <w:rFonts w:cstheme="minorHAnsi"/>
                <w:sz w:val="16"/>
                <w:szCs w:val="16"/>
              </w:rPr>
            </w:pPr>
            <w:ins w:id="26970" w:author="Στάθης Καπ" w:date="2023-03-03T06:20:00Z">
              <w:r>
                <w:rPr>
                  <w:rFonts w:ascii="Calibri" w:hAnsi="Calibri" w:cs="Calibri"/>
                  <w:color w:val="000000"/>
                  <w:sz w:val="16"/>
                  <w:szCs w:val="16"/>
                </w:rPr>
                <w:t>0.402</w:t>
              </w:r>
            </w:ins>
          </w:p>
        </w:tc>
        <w:tc>
          <w:tcPr>
            <w:tcW w:w="669" w:type="dxa"/>
            <w:vAlign w:val="center"/>
            <w:tcPrChange w:id="26971" w:author="Στάθης Καπ" w:date="2023-03-03T06:26:00Z">
              <w:tcPr>
                <w:tcW w:w="669" w:type="dxa"/>
                <w:vAlign w:val="center"/>
              </w:tcPr>
            </w:tcPrChange>
          </w:tcPr>
          <w:p w14:paraId="4B148571" w14:textId="2667CB17" w:rsidR="00C87CFE" w:rsidRPr="00CD1347" w:rsidRDefault="00C87CFE" w:rsidP="00C87CFE">
            <w:pPr>
              <w:jc w:val="center"/>
              <w:rPr>
                <w:ins w:id="26972" w:author="Στάθης Καπ" w:date="2023-03-03T03:57:00Z"/>
                <w:rFonts w:cstheme="minorHAnsi"/>
                <w:sz w:val="16"/>
                <w:szCs w:val="16"/>
              </w:rPr>
            </w:pPr>
            <w:ins w:id="26973" w:author="Στάθης Καπ" w:date="2023-03-03T06:20:00Z">
              <w:r>
                <w:rPr>
                  <w:rFonts w:ascii="Calibri" w:hAnsi="Calibri" w:cstheme="minorHAnsi"/>
                  <w:color w:val="000000"/>
                  <w:sz w:val="16"/>
                  <w:szCs w:val="16"/>
                </w:rPr>
                <w:t>0.28</w:t>
              </w:r>
            </w:ins>
          </w:p>
        </w:tc>
        <w:tc>
          <w:tcPr>
            <w:tcW w:w="508" w:type="dxa"/>
            <w:vAlign w:val="center"/>
            <w:tcPrChange w:id="26974" w:author="Στάθης Καπ" w:date="2023-03-03T06:26:00Z">
              <w:tcPr>
                <w:tcW w:w="508" w:type="dxa"/>
                <w:vAlign w:val="bottom"/>
              </w:tcPr>
            </w:tcPrChange>
          </w:tcPr>
          <w:p w14:paraId="6D501F82" w14:textId="13EB2549" w:rsidR="00C87CFE" w:rsidRPr="00CD1347" w:rsidRDefault="00C87CFE" w:rsidP="00C87CFE">
            <w:pPr>
              <w:jc w:val="center"/>
              <w:rPr>
                <w:ins w:id="26975" w:author="Στάθης Καπ" w:date="2023-03-03T03:57:00Z"/>
                <w:rFonts w:cstheme="minorHAnsi"/>
                <w:sz w:val="16"/>
                <w:szCs w:val="16"/>
              </w:rPr>
            </w:pPr>
            <w:ins w:id="26976" w:author="Στάθης Καπ" w:date="2023-03-03T06:20:00Z">
              <w:r>
                <w:rPr>
                  <w:rFonts w:ascii="Calibri" w:hAnsi="Calibri" w:cs="Calibri"/>
                  <w:color w:val="000000"/>
                  <w:sz w:val="16"/>
                  <w:szCs w:val="16"/>
                </w:rPr>
                <w:t>1386</w:t>
              </w:r>
            </w:ins>
          </w:p>
        </w:tc>
        <w:tc>
          <w:tcPr>
            <w:tcW w:w="541" w:type="dxa"/>
            <w:vAlign w:val="center"/>
            <w:tcPrChange w:id="26977" w:author="Στάθης Καπ" w:date="2023-03-03T06:26:00Z">
              <w:tcPr>
                <w:tcW w:w="541" w:type="dxa"/>
                <w:vAlign w:val="bottom"/>
              </w:tcPr>
            </w:tcPrChange>
          </w:tcPr>
          <w:p w14:paraId="35D5A7CD" w14:textId="4F287E15" w:rsidR="00C87CFE" w:rsidRPr="00CD1347" w:rsidRDefault="00C87CFE" w:rsidP="00C87CFE">
            <w:pPr>
              <w:jc w:val="center"/>
              <w:rPr>
                <w:ins w:id="26978" w:author="Στάθης Καπ" w:date="2023-03-03T03:57:00Z"/>
                <w:rFonts w:cstheme="minorHAnsi"/>
                <w:sz w:val="16"/>
                <w:szCs w:val="16"/>
              </w:rPr>
            </w:pPr>
            <w:ins w:id="26979" w:author="Στάθης Καπ" w:date="2023-03-03T06:20:00Z">
              <w:r>
                <w:rPr>
                  <w:rFonts w:ascii="Calibri" w:hAnsi="Calibri" w:cs="Calibri"/>
                  <w:color w:val="000000"/>
                  <w:sz w:val="16"/>
                  <w:szCs w:val="16"/>
                </w:rPr>
                <w:t>0.23</w:t>
              </w:r>
            </w:ins>
          </w:p>
        </w:tc>
        <w:tc>
          <w:tcPr>
            <w:tcW w:w="589" w:type="dxa"/>
            <w:vAlign w:val="center"/>
            <w:tcPrChange w:id="26980" w:author="Στάθης Καπ" w:date="2023-03-03T06:26:00Z">
              <w:tcPr>
                <w:tcW w:w="589" w:type="dxa"/>
                <w:vAlign w:val="center"/>
              </w:tcPr>
            </w:tcPrChange>
          </w:tcPr>
          <w:p w14:paraId="60933AC3" w14:textId="5F79CC0F" w:rsidR="00C87CFE" w:rsidRPr="00CD1347" w:rsidRDefault="00C87CFE" w:rsidP="00C87CFE">
            <w:pPr>
              <w:jc w:val="center"/>
              <w:rPr>
                <w:ins w:id="26981" w:author="Στάθης Καπ" w:date="2023-03-03T03:57:00Z"/>
                <w:rFonts w:cstheme="minorHAnsi"/>
                <w:sz w:val="16"/>
                <w:szCs w:val="16"/>
              </w:rPr>
            </w:pPr>
            <w:ins w:id="26982" w:author="Στάθης Καπ" w:date="2023-03-03T06:20:00Z">
              <w:r>
                <w:rPr>
                  <w:rFonts w:ascii="Calibri" w:hAnsi="Calibri" w:cstheme="minorHAnsi"/>
                  <w:color w:val="000000"/>
                  <w:sz w:val="16"/>
                  <w:szCs w:val="16"/>
                </w:rPr>
                <w:t>3.41</w:t>
              </w:r>
            </w:ins>
          </w:p>
        </w:tc>
        <w:tc>
          <w:tcPr>
            <w:tcW w:w="463" w:type="dxa"/>
            <w:vAlign w:val="center"/>
            <w:tcPrChange w:id="26983" w:author="Στάθης Καπ" w:date="2023-03-03T06:26:00Z">
              <w:tcPr>
                <w:tcW w:w="463" w:type="dxa"/>
                <w:vAlign w:val="bottom"/>
              </w:tcPr>
            </w:tcPrChange>
          </w:tcPr>
          <w:p w14:paraId="0B423C23" w14:textId="47F69679" w:rsidR="00C87CFE" w:rsidRPr="00CD1347" w:rsidRDefault="00C87CFE" w:rsidP="00C87CFE">
            <w:pPr>
              <w:jc w:val="center"/>
              <w:rPr>
                <w:ins w:id="26984" w:author="Στάθης Καπ" w:date="2023-03-03T03:57:00Z"/>
                <w:rFonts w:cstheme="minorHAnsi"/>
                <w:sz w:val="16"/>
                <w:szCs w:val="16"/>
              </w:rPr>
            </w:pPr>
            <w:ins w:id="26985" w:author="Στάθης Καπ" w:date="2023-03-03T06:20:00Z">
              <w:r>
                <w:rPr>
                  <w:rFonts w:ascii="Calibri" w:hAnsi="Calibri" w:cs="Calibri"/>
                  <w:color w:val="000000"/>
                  <w:sz w:val="16"/>
                  <w:szCs w:val="16"/>
                </w:rPr>
                <w:t>1374</w:t>
              </w:r>
            </w:ins>
          </w:p>
        </w:tc>
        <w:tc>
          <w:tcPr>
            <w:tcW w:w="541" w:type="dxa"/>
            <w:vAlign w:val="center"/>
            <w:tcPrChange w:id="26986" w:author="Στάθης Καπ" w:date="2023-03-03T06:26:00Z">
              <w:tcPr>
                <w:tcW w:w="541" w:type="dxa"/>
                <w:vAlign w:val="bottom"/>
              </w:tcPr>
            </w:tcPrChange>
          </w:tcPr>
          <w:p w14:paraId="0709B068" w14:textId="037BD624" w:rsidR="00C87CFE" w:rsidRPr="00CD1347" w:rsidRDefault="00C87CFE" w:rsidP="00C87CFE">
            <w:pPr>
              <w:jc w:val="center"/>
              <w:rPr>
                <w:ins w:id="26987" w:author="Στάθης Καπ" w:date="2023-03-03T03:57:00Z"/>
                <w:rFonts w:cstheme="minorHAnsi"/>
                <w:sz w:val="16"/>
                <w:szCs w:val="16"/>
              </w:rPr>
            </w:pPr>
            <w:ins w:id="26988" w:author="Στάθης Καπ" w:date="2023-03-03T06:20:00Z">
              <w:r>
                <w:rPr>
                  <w:rFonts w:ascii="Calibri" w:hAnsi="Calibri" w:cs="Calibri"/>
                  <w:color w:val="000000"/>
                  <w:sz w:val="16"/>
                  <w:szCs w:val="16"/>
                </w:rPr>
                <w:t>0.343</w:t>
              </w:r>
            </w:ins>
          </w:p>
        </w:tc>
        <w:tc>
          <w:tcPr>
            <w:tcW w:w="589" w:type="dxa"/>
            <w:vAlign w:val="center"/>
            <w:tcPrChange w:id="26989" w:author="Στάθης Καπ" w:date="2023-03-03T06:26:00Z">
              <w:tcPr>
                <w:tcW w:w="589" w:type="dxa"/>
                <w:vAlign w:val="center"/>
              </w:tcPr>
            </w:tcPrChange>
          </w:tcPr>
          <w:p w14:paraId="19C14745" w14:textId="40D2E4DE" w:rsidR="00C87CFE" w:rsidRPr="00CD1347" w:rsidRDefault="00C87CFE" w:rsidP="00C87CFE">
            <w:pPr>
              <w:jc w:val="center"/>
              <w:rPr>
                <w:ins w:id="26990" w:author="Στάθης Καπ" w:date="2023-03-03T03:57:00Z"/>
                <w:rFonts w:cstheme="minorHAnsi"/>
                <w:sz w:val="16"/>
                <w:szCs w:val="16"/>
              </w:rPr>
            </w:pPr>
            <w:ins w:id="26991"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269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6993" w:author="Στάθης Καπ" w:date="2023-03-03T03:57:00Z"/>
        </w:trPr>
        <w:tc>
          <w:tcPr>
            <w:tcW w:w="515" w:type="dxa"/>
            <w:tcBorders>
              <w:top w:val="nil"/>
              <w:bottom w:val="nil"/>
              <w:right w:val="single" w:sz="4" w:space="0" w:color="auto"/>
            </w:tcBorders>
            <w:shd w:val="clear" w:color="auto" w:fill="E7E6E6" w:themeFill="background2"/>
            <w:vAlign w:val="bottom"/>
            <w:tcPrChange w:id="26994" w:author="Στάθης Καπ" w:date="2023-03-03T06:26:00Z">
              <w:tcPr>
                <w:tcW w:w="515" w:type="dxa"/>
                <w:vAlign w:val="bottom"/>
              </w:tcPr>
            </w:tcPrChange>
          </w:tcPr>
          <w:p w14:paraId="457D9540" w14:textId="750B71A5" w:rsidR="00C87CFE" w:rsidRPr="00CD1347" w:rsidRDefault="00C87CFE" w:rsidP="00C87CFE">
            <w:pPr>
              <w:jc w:val="center"/>
              <w:rPr>
                <w:ins w:id="26995" w:author="Στάθης Καπ" w:date="2023-03-03T03:57:00Z"/>
                <w:sz w:val="16"/>
                <w:szCs w:val="16"/>
              </w:rPr>
            </w:pPr>
            <w:ins w:id="26996" w:author="Στάθης Καπ" w:date="2023-03-03T04:06:00Z">
              <w:r w:rsidRPr="00CD1347">
                <w:rPr>
                  <w:rFonts w:ascii="Calibri" w:hAnsi="Calibri" w:cs="Calibri"/>
                  <w:color w:val="000000"/>
                  <w:sz w:val="16"/>
                  <w:szCs w:val="16"/>
                  <w:rPrChange w:id="26997"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6998" w:author="Στάθης Καπ" w:date="2023-03-03T06:26:00Z">
              <w:tcPr>
                <w:tcW w:w="560" w:type="dxa"/>
              </w:tcPr>
            </w:tcPrChange>
          </w:tcPr>
          <w:p w14:paraId="7DD37FCE" w14:textId="0440D97D" w:rsidR="00C87CFE" w:rsidRPr="00CD1347" w:rsidRDefault="00C87CFE" w:rsidP="00C87CFE">
            <w:pPr>
              <w:jc w:val="center"/>
              <w:rPr>
                <w:ins w:id="26999" w:author="Στάθης Καπ" w:date="2023-03-03T03:57:00Z"/>
                <w:rFonts w:cstheme="minorHAnsi"/>
                <w:sz w:val="16"/>
                <w:szCs w:val="16"/>
              </w:rPr>
            </w:pPr>
            <w:ins w:id="27000" w:author="Στάθης Καπ" w:date="2023-03-03T06:20:00Z">
              <w:r>
                <w:rPr>
                  <w:rFonts w:ascii="Calibri" w:hAnsi="Calibri" w:cs="Calibri"/>
                  <w:color w:val="000000"/>
                  <w:sz w:val="16"/>
                  <w:szCs w:val="16"/>
                </w:rPr>
                <w:t>427</w:t>
              </w:r>
            </w:ins>
          </w:p>
        </w:tc>
        <w:tc>
          <w:tcPr>
            <w:tcW w:w="855" w:type="dxa"/>
            <w:vAlign w:val="center"/>
            <w:tcPrChange w:id="27001" w:author="Στάθης Καπ" w:date="2023-03-03T06:26:00Z">
              <w:tcPr>
                <w:tcW w:w="855" w:type="dxa"/>
              </w:tcPr>
            </w:tcPrChange>
          </w:tcPr>
          <w:p w14:paraId="35DAED95" w14:textId="3B894A1B" w:rsidR="00C87CFE" w:rsidRPr="00CD1347" w:rsidRDefault="00C87CFE" w:rsidP="00C87CFE">
            <w:pPr>
              <w:jc w:val="center"/>
              <w:rPr>
                <w:ins w:id="27002" w:author="Στάθης Καπ" w:date="2023-03-03T03:57:00Z"/>
                <w:rFonts w:cstheme="minorHAnsi"/>
                <w:sz w:val="16"/>
                <w:szCs w:val="16"/>
              </w:rPr>
            </w:pPr>
            <w:ins w:id="27003" w:author="Στάθης Καπ" w:date="2023-03-03T06:20:00Z">
              <w:r>
                <w:rPr>
                  <w:rFonts w:ascii="Calibri" w:hAnsi="Calibri" w:cs="Calibri"/>
                  <w:color w:val="000000"/>
                  <w:sz w:val="16"/>
                  <w:szCs w:val="16"/>
                </w:rPr>
                <w:t>427</w:t>
              </w:r>
            </w:ins>
          </w:p>
        </w:tc>
        <w:tc>
          <w:tcPr>
            <w:tcW w:w="544" w:type="dxa"/>
            <w:vAlign w:val="center"/>
            <w:tcPrChange w:id="27004" w:author="Στάθης Καπ" w:date="2023-03-03T06:26:00Z">
              <w:tcPr>
                <w:tcW w:w="544" w:type="dxa"/>
                <w:vAlign w:val="bottom"/>
              </w:tcPr>
            </w:tcPrChange>
          </w:tcPr>
          <w:p w14:paraId="2AD94EC3" w14:textId="42FEB99D" w:rsidR="00C87CFE" w:rsidRPr="00CD1347" w:rsidRDefault="00C87CFE" w:rsidP="00C87CFE">
            <w:pPr>
              <w:jc w:val="center"/>
              <w:rPr>
                <w:ins w:id="27005" w:author="Στάθης Καπ" w:date="2023-03-03T03:57:00Z"/>
                <w:rFonts w:cstheme="minorHAnsi"/>
                <w:sz w:val="16"/>
                <w:szCs w:val="16"/>
              </w:rPr>
            </w:pPr>
            <w:ins w:id="27006" w:author="Στάθης Καπ" w:date="2023-03-03T06:20:00Z">
              <w:r>
                <w:rPr>
                  <w:rFonts w:ascii="Calibri" w:hAnsi="Calibri" w:cs="Calibri"/>
                  <w:color w:val="000000"/>
                  <w:sz w:val="16"/>
                  <w:szCs w:val="16"/>
                </w:rPr>
                <w:t>378</w:t>
              </w:r>
            </w:ins>
          </w:p>
        </w:tc>
        <w:tc>
          <w:tcPr>
            <w:tcW w:w="621" w:type="dxa"/>
            <w:vAlign w:val="center"/>
            <w:tcPrChange w:id="27007" w:author="Στάθης Καπ" w:date="2023-03-03T06:26:00Z">
              <w:tcPr>
                <w:tcW w:w="621" w:type="dxa"/>
                <w:vAlign w:val="bottom"/>
              </w:tcPr>
            </w:tcPrChange>
          </w:tcPr>
          <w:p w14:paraId="6DAF5C50" w14:textId="0E58F71E" w:rsidR="00C87CFE" w:rsidRPr="00CD1347" w:rsidRDefault="00C87CFE" w:rsidP="00C87CFE">
            <w:pPr>
              <w:jc w:val="center"/>
              <w:rPr>
                <w:ins w:id="27008" w:author="Στάθης Καπ" w:date="2023-03-03T03:57:00Z"/>
                <w:rFonts w:cstheme="minorHAnsi"/>
                <w:sz w:val="16"/>
                <w:szCs w:val="16"/>
              </w:rPr>
            </w:pPr>
            <w:ins w:id="27009" w:author="Στάθης Καπ" w:date="2023-03-03T06:20:00Z">
              <w:r>
                <w:rPr>
                  <w:rFonts w:ascii="Calibri" w:hAnsi="Calibri" w:cs="Calibri"/>
                  <w:color w:val="000000"/>
                  <w:sz w:val="16"/>
                  <w:szCs w:val="16"/>
                </w:rPr>
                <w:t>0.257</w:t>
              </w:r>
            </w:ins>
          </w:p>
        </w:tc>
        <w:tc>
          <w:tcPr>
            <w:tcW w:w="669" w:type="dxa"/>
            <w:vAlign w:val="center"/>
            <w:tcPrChange w:id="27010" w:author="Στάθης Καπ" w:date="2023-03-03T06:26:00Z">
              <w:tcPr>
                <w:tcW w:w="669" w:type="dxa"/>
                <w:vAlign w:val="center"/>
              </w:tcPr>
            </w:tcPrChange>
          </w:tcPr>
          <w:p w14:paraId="7B756238" w14:textId="060CF6D2" w:rsidR="00C87CFE" w:rsidRPr="00CD1347" w:rsidRDefault="00C87CFE" w:rsidP="00C87CFE">
            <w:pPr>
              <w:jc w:val="center"/>
              <w:rPr>
                <w:ins w:id="27011" w:author="Στάθης Καπ" w:date="2023-03-03T03:57:00Z"/>
                <w:rFonts w:cstheme="minorHAnsi"/>
                <w:sz w:val="16"/>
                <w:szCs w:val="16"/>
              </w:rPr>
            </w:pPr>
            <w:ins w:id="27012" w:author="Στάθης Καπ" w:date="2023-03-03T06:20:00Z">
              <w:r>
                <w:rPr>
                  <w:rFonts w:ascii="Calibri" w:hAnsi="Calibri" w:cstheme="minorHAnsi"/>
                  <w:color w:val="000000"/>
                  <w:sz w:val="16"/>
                  <w:szCs w:val="16"/>
                </w:rPr>
                <w:t>11.48</w:t>
              </w:r>
            </w:ins>
          </w:p>
        </w:tc>
        <w:tc>
          <w:tcPr>
            <w:tcW w:w="543" w:type="dxa"/>
            <w:vAlign w:val="center"/>
            <w:tcPrChange w:id="27013" w:author="Στάθης Καπ" w:date="2023-03-03T06:26:00Z">
              <w:tcPr>
                <w:tcW w:w="543" w:type="dxa"/>
                <w:vAlign w:val="bottom"/>
              </w:tcPr>
            </w:tcPrChange>
          </w:tcPr>
          <w:p w14:paraId="6145F39B" w14:textId="6282EB78" w:rsidR="00C87CFE" w:rsidRPr="00CD1347" w:rsidRDefault="00C87CFE" w:rsidP="00C87CFE">
            <w:pPr>
              <w:jc w:val="center"/>
              <w:rPr>
                <w:ins w:id="27014" w:author="Στάθης Καπ" w:date="2023-03-03T03:57:00Z"/>
                <w:rFonts w:cstheme="minorHAnsi"/>
                <w:sz w:val="16"/>
                <w:szCs w:val="16"/>
              </w:rPr>
            </w:pPr>
            <w:ins w:id="27015" w:author="Στάθης Καπ" w:date="2023-03-03T06:20:00Z">
              <w:r>
                <w:rPr>
                  <w:rFonts w:ascii="Calibri" w:hAnsi="Calibri" w:cs="Calibri"/>
                  <w:color w:val="000000"/>
                  <w:sz w:val="16"/>
                  <w:szCs w:val="16"/>
                </w:rPr>
                <w:t>356</w:t>
              </w:r>
            </w:ins>
          </w:p>
        </w:tc>
        <w:tc>
          <w:tcPr>
            <w:tcW w:w="621" w:type="dxa"/>
            <w:vAlign w:val="center"/>
            <w:tcPrChange w:id="27016" w:author="Στάθης Καπ" w:date="2023-03-03T06:26:00Z">
              <w:tcPr>
                <w:tcW w:w="621" w:type="dxa"/>
                <w:vAlign w:val="bottom"/>
              </w:tcPr>
            </w:tcPrChange>
          </w:tcPr>
          <w:p w14:paraId="539F657D" w14:textId="638DBA90" w:rsidR="00C87CFE" w:rsidRPr="00CD1347" w:rsidRDefault="00C87CFE" w:rsidP="00C87CFE">
            <w:pPr>
              <w:jc w:val="center"/>
              <w:rPr>
                <w:ins w:id="27017" w:author="Στάθης Καπ" w:date="2023-03-03T03:57:00Z"/>
                <w:rFonts w:cstheme="minorHAnsi"/>
                <w:sz w:val="16"/>
                <w:szCs w:val="16"/>
              </w:rPr>
            </w:pPr>
            <w:ins w:id="27018" w:author="Στάθης Καπ" w:date="2023-03-03T06:20:00Z">
              <w:r>
                <w:rPr>
                  <w:rFonts w:ascii="Calibri" w:hAnsi="Calibri" w:cs="Calibri"/>
                  <w:color w:val="000000"/>
                  <w:sz w:val="16"/>
                  <w:szCs w:val="16"/>
                </w:rPr>
                <w:t>0.217</w:t>
              </w:r>
            </w:ins>
          </w:p>
        </w:tc>
        <w:tc>
          <w:tcPr>
            <w:tcW w:w="669" w:type="dxa"/>
            <w:vAlign w:val="center"/>
            <w:tcPrChange w:id="27019" w:author="Στάθης Καπ" w:date="2023-03-03T06:26:00Z">
              <w:tcPr>
                <w:tcW w:w="669" w:type="dxa"/>
                <w:vAlign w:val="center"/>
              </w:tcPr>
            </w:tcPrChange>
          </w:tcPr>
          <w:p w14:paraId="250540A2" w14:textId="4F3B2517" w:rsidR="00C87CFE" w:rsidRPr="00CD1347" w:rsidRDefault="00C87CFE" w:rsidP="00C87CFE">
            <w:pPr>
              <w:jc w:val="center"/>
              <w:rPr>
                <w:ins w:id="27020" w:author="Στάθης Καπ" w:date="2023-03-03T03:57:00Z"/>
                <w:rFonts w:cstheme="minorHAnsi"/>
                <w:sz w:val="16"/>
                <w:szCs w:val="16"/>
              </w:rPr>
            </w:pPr>
            <w:ins w:id="27021" w:author="Στάθης Καπ" w:date="2023-03-03T06:20:00Z">
              <w:r>
                <w:rPr>
                  <w:rFonts w:ascii="Calibri" w:hAnsi="Calibri" w:cstheme="minorHAnsi"/>
                  <w:color w:val="000000"/>
                  <w:sz w:val="16"/>
                  <w:szCs w:val="16"/>
                </w:rPr>
                <w:t>5.82</w:t>
              </w:r>
            </w:ins>
          </w:p>
        </w:tc>
        <w:tc>
          <w:tcPr>
            <w:tcW w:w="508" w:type="dxa"/>
            <w:vAlign w:val="center"/>
            <w:tcPrChange w:id="27022" w:author="Στάθης Καπ" w:date="2023-03-03T06:26:00Z">
              <w:tcPr>
                <w:tcW w:w="508" w:type="dxa"/>
                <w:vAlign w:val="bottom"/>
              </w:tcPr>
            </w:tcPrChange>
          </w:tcPr>
          <w:p w14:paraId="558D409F" w14:textId="57F76297" w:rsidR="00C87CFE" w:rsidRPr="00CD1347" w:rsidRDefault="00C87CFE" w:rsidP="00C87CFE">
            <w:pPr>
              <w:jc w:val="center"/>
              <w:rPr>
                <w:ins w:id="27023" w:author="Στάθης Καπ" w:date="2023-03-03T03:57:00Z"/>
                <w:rFonts w:cstheme="minorHAnsi"/>
                <w:sz w:val="16"/>
                <w:szCs w:val="16"/>
              </w:rPr>
            </w:pPr>
            <w:ins w:id="27024" w:author="Στάθης Καπ" w:date="2023-03-03T06:20:00Z">
              <w:r>
                <w:rPr>
                  <w:rFonts w:ascii="Calibri" w:hAnsi="Calibri" w:cs="Calibri"/>
                  <w:color w:val="000000"/>
                  <w:sz w:val="16"/>
                  <w:szCs w:val="16"/>
                </w:rPr>
                <w:t>311</w:t>
              </w:r>
            </w:ins>
          </w:p>
        </w:tc>
        <w:tc>
          <w:tcPr>
            <w:tcW w:w="541" w:type="dxa"/>
            <w:vAlign w:val="center"/>
            <w:tcPrChange w:id="27025" w:author="Στάθης Καπ" w:date="2023-03-03T06:26:00Z">
              <w:tcPr>
                <w:tcW w:w="541" w:type="dxa"/>
                <w:vAlign w:val="bottom"/>
              </w:tcPr>
            </w:tcPrChange>
          </w:tcPr>
          <w:p w14:paraId="26F4EF53" w14:textId="10ADE075" w:rsidR="00C87CFE" w:rsidRPr="00CD1347" w:rsidRDefault="00C87CFE" w:rsidP="00C87CFE">
            <w:pPr>
              <w:jc w:val="center"/>
              <w:rPr>
                <w:ins w:id="27026" w:author="Στάθης Καπ" w:date="2023-03-03T03:57:00Z"/>
                <w:rFonts w:cstheme="minorHAnsi"/>
                <w:sz w:val="16"/>
                <w:szCs w:val="16"/>
              </w:rPr>
            </w:pPr>
            <w:ins w:id="27027" w:author="Στάθης Καπ" w:date="2023-03-03T06:20:00Z">
              <w:r>
                <w:rPr>
                  <w:rFonts w:ascii="Calibri" w:hAnsi="Calibri" w:cs="Calibri"/>
                  <w:color w:val="000000"/>
                  <w:sz w:val="16"/>
                  <w:szCs w:val="16"/>
                </w:rPr>
                <w:t>0.211</w:t>
              </w:r>
            </w:ins>
          </w:p>
        </w:tc>
        <w:tc>
          <w:tcPr>
            <w:tcW w:w="589" w:type="dxa"/>
            <w:vAlign w:val="center"/>
            <w:tcPrChange w:id="27028" w:author="Στάθης Καπ" w:date="2023-03-03T06:26:00Z">
              <w:tcPr>
                <w:tcW w:w="589" w:type="dxa"/>
                <w:vAlign w:val="center"/>
              </w:tcPr>
            </w:tcPrChange>
          </w:tcPr>
          <w:p w14:paraId="1D8E1BA5" w14:textId="798895FB" w:rsidR="00C87CFE" w:rsidRPr="00CD1347" w:rsidRDefault="00C87CFE" w:rsidP="00C87CFE">
            <w:pPr>
              <w:jc w:val="center"/>
              <w:rPr>
                <w:ins w:id="27029" w:author="Στάθης Καπ" w:date="2023-03-03T03:57:00Z"/>
                <w:rFonts w:cstheme="minorHAnsi"/>
                <w:sz w:val="16"/>
                <w:szCs w:val="16"/>
              </w:rPr>
            </w:pPr>
            <w:ins w:id="27030" w:author="Στάθης Καπ" w:date="2023-03-03T06:20:00Z">
              <w:r>
                <w:rPr>
                  <w:rFonts w:ascii="Calibri" w:hAnsi="Calibri" w:cstheme="minorHAnsi"/>
                  <w:color w:val="000000"/>
                  <w:sz w:val="16"/>
                  <w:szCs w:val="16"/>
                </w:rPr>
                <w:t>17.72</w:t>
              </w:r>
            </w:ins>
          </w:p>
        </w:tc>
        <w:tc>
          <w:tcPr>
            <w:tcW w:w="463" w:type="dxa"/>
            <w:vAlign w:val="center"/>
            <w:tcPrChange w:id="27031" w:author="Στάθης Καπ" w:date="2023-03-03T06:26:00Z">
              <w:tcPr>
                <w:tcW w:w="463" w:type="dxa"/>
                <w:vAlign w:val="bottom"/>
              </w:tcPr>
            </w:tcPrChange>
          </w:tcPr>
          <w:p w14:paraId="6FC75045" w14:textId="6E833CD8" w:rsidR="00C87CFE" w:rsidRPr="00CD1347" w:rsidRDefault="00C87CFE" w:rsidP="00C87CFE">
            <w:pPr>
              <w:jc w:val="center"/>
              <w:rPr>
                <w:ins w:id="27032" w:author="Στάθης Καπ" w:date="2023-03-03T03:57:00Z"/>
                <w:rFonts w:cstheme="minorHAnsi"/>
                <w:sz w:val="16"/>
                <w:szCs w:val="16"/>
              </w:rPr>
            </w:pPr>
            <w:ins w:id="27033" w:author="Στάθης Καπ" w:date="2023-03-03T06:20:00Z">
              <w:r>
                <w:rPr>
                  <w:rFonts w:ascii="Calibri" w:hAnsi="Calibri" w:cs="Calibri"/>
                  <w:color w:val="000000"/>
                  <w:sz w:val="16"/>
                  <w:szCs w:val="16"/>
                </w:rPr>
                <w:t>294</w:t>
              </w:r>
            </w:ins>
          </w:p>
        </w:tc>
        <w:tc>
          <w:tcPr>
            <w:tcW w:w="541" w:type="dxa"/>
            <w:vAlign w:val="center"/>
            <w:tcPrChange w:id="27034" w:author="Στάθης Καπ" w:date="2023-03-03T06:26:00Z">
              <w:tcPr>
                <w:tcW w:w="541" w:type="dxa"/>
                <w:vAlign w:val="bottom"/>
              </w:tcPr>
            </w:tcPrChange>
          </w:tcPr>
          <w:p w14:paraId="4C5F6445" w14:textId="1EC72A08" w:rsidR="00C87CFE" w:rsidRPr="00CD1347" w:rsidRDefault="00C87CFE" w:rsidP="00C87CFE">
            <w:pPr>
              <w:jc w:val="center"/>
              <w:rPr>
                <w:ins w:id="27035" w:author="Στάθης Καπ" w:date="2023-03-03T03:57:00Z"/>
                <w:rFonts w:cstheme="minorHAnsi"/>
                <w:sz w:val="16"/>
                <w:szCs w:val="16"/>
              </w:rPr>
            </w:pPr>
            <w:ins w:id="27036" w:author="Στάθης Καπ" w:date="2023-03-03T06:20:00Z">
              <w:r>
                <w:rPr>
                  <w:rFonts w:ascii="Calibri" w:hAnsi="Calibri" w:cs="Calibri"/>
                  <w:color w:val="000000"/>
                  <w:sz w:val="16"/>
                  <w:szCs w:val="16"/>
                </w:rPr>
                <w:t>0.22</w:t>
              </w:r>
            </w:ins>
          </w:p>
        </w:tc>
        <w:tc>
          <w:tcPr>
            <w:tcW w:w="589" w:type="dxa"/>
            <w:vAlign w:val="center"/>
            <w:tcPrChange w:id="27037" w:author="Στάθης Καπ" w:date="2023-03-03T06:26:00Z">
              <w:tcPr>
                <w:tcW w:w="589" w:type="dxa"/>
                <w:vAlign w:val="center"/>
              </w:tcPr>
            </w:tcPrChange>
          </w:tcPr>
          <w:p w14:paraId="029698FE" w14:textId="59A42802" w:rsidR="00C87CFE" w:rsidRPr="00CD1347" w:rsidRDefault="00C87CFE" w:rsidP="00C87CFE">
            <w:pPr>
              <w:jc w:val="center"/>
              <w:rPr>
                <w:ins w:id="27038" w:author="Στάθης Καπ" w:date="2023-03-03T03:57:00Z"/>
                <w:rFonts w:cstheme="minorHAnsi"/>
                <w:sz w:val="16"/>
                <w:szCs w:val="16"/>
              </w:rPr>
            </w:pPr>
            <w:ins w:id="27039"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270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041" w:author="Στάθης Καπ" w:date="2023-03-03T03:57:00Z"/>
        </w:trPr>
        <w:tc>
          <w:tcPr>
            <w:tcW w:w="515" w:type="dxa"/>
            <w:tcBorders>
              <w:top w:val="nil"/>
              <w:bottom w:val="nil"/>
              <w:right w:val="single" w:sz="4" w:space="0" w:color="auto"/>
            </w:tcBorders>
            <w:shd w:val="clear" w:color="auto" w:fill="E7E6E6" w:themeFill="background2"/>
            <w:vAlign w:val="bottom"/>
            <w:tcPrChange w:id="27042" w:author="Στάθης Καπ" w:date="2023-03-03T06:26:00Z">
              <w:tcPr>
                <w:tcW w:w="515" w:type="dxa"/>
                <w:vAlign w:val="bottom"/>
              </w:tcPr>
            </w:tcPrChange>
          </w:tcPr>
          <w:p w14:paraId="20F109BB" w14:textId="0C94DE70" w:rsidR="00C87CFE" w:rsidRPr="00CD1347" w:rsidRDefault="00C87CFE" w:rsidP="00C87CFE">
            <w:pPr>
              <w:jc w:val="center"/>
              <w:rPr>
                <w:ins w:id="27043" w:author="Στάθης Καπ" w:date="2023-03-03T03:57:00Z"/>
                <w:sz w:val="16"/>
                <w:szCs w:val="16"/>
              </w:rPr>
            </w:pPr>
            <w:ins w:id="27044" w:author="Στάθης Καπ" w:date="2023-03-03T04:06:00Z">
              <w:r w:rsidRPr="00CD1347">
                <w:rPr>
                  <w:rFonts w:ascii="Calibri" w:hAnsi="Calibri" w:cs="Calibri"/>
                  <w:color w:val="000000"/>
                  <w:sz w:val="16"/>
                  <w:szCs w:val="16"/>
                  <w:rPrChange w:id="27045"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7046" w:author="Στάθης Καπ" w:date="2023-03-03T06:26:00Z">
              <w:tcPr>
                <w:tcW w:w="560" w:type="dxa"/>
              </w:tcPr>
            </w:tcPrChange>
          </w:tcPr>
          <w:p w14:paraId="5A0F2179" w14:textId="4D468A5E" w:rsidR="00C87CFE" w:rsidRPr="00CD1347" w:rsidRDefault="00C87CFE" w:rsidP="00C87CFE">
            <w:pPr>
              <w:jc w:val="center"/>
              <w:rPr>
                <w:ins w:id="27047" w:author="Στάθης Καπ" w:date="2023-03-03T03:57:00Z"/>
                <w:rFonts w:cstheme="minorHAnsi"/>
                <w:sz w:val="16"/>
                <w:szCs w:val="16"/>
              </w:rPr>
            </w:pPr>
            <w:ins w:id="27048" w:author="Στάθης Καπ" w:date="2023-03-03T06:20:00Z">
              <w:r>
                <w:rPr>
                  <w:rFonts w:ascii="Calibri" w:hAnsi="Calibri" w:cs="Calibri"/>
                  <w:color w:val="000000"/>
                  <w:sz w:val="16"/>
                  <w:szCs w:val="16"/>
                </w:rPr>
                <w:t>505</w:t>
              </w:r>
            </w:ins>
          </w:p>
        </w:tc>
        <w:tc>
          <w:tcPr>
            <w:tcW w:w="855" w:type="dxa"/>
            <w:vAlign w:val="center"/>
            <w:tcPrChange w:id="27049" w:author="Στάθης Καπ" w:date="2023-03-03T06:26:00Z">
              <w:tcPr>
                <w:tcW w:w="855" w:type="dxa"/>
              </w:tcPr>
            </w:tcPrChange>
          </w:tcPr>
          <w:p w14:paraId="1184174C" w14:textId="27B47FDD" w:rsidR="00C87CFE" w:rsidRPr="00CD1347" w:rsidRDefault="00C87CFE" w:rsidP="00C87CFE">
            <w:pPr>
              <w:jc w:val="center"/>
              <w:rPr>
                <w:ins w:id="27050" w:author="Στάθης Καπ" w:date="2023-03-03T03:57:00Z"/>
                <w:rFonts w:cstheme="minorHAnsi"/>
                <w:sz w:val="16"/>
                <w:szCs w:val="16"/>
              </w:rPr>
            </w:pPr>
            <w:ins w:id="27051" w:author="Στάθης Καπ" w:date="2023-03-03T06:20:00Z">
              <w:r>
                <w:rPr>
                  <w:rFonts w:ascii="Calibri" w:hAnsi="Calibri" w:cs="Calibri"/>
                  <w:color w:val="000000"/>
                  <w:sz w:val="16"/>
                  <w:szCs w:val="16"/>
                </w:rPr>
                <w:t>494</w:t>
              </w:r>
            </w:ins>
          </w:p>
        </w:tc>
        <w:tc>
          <w:tcPr>
            <w:tcW w:w="544" w:type="dxa"/>
            <w:vAlign w:val="center"/>
            <w:tcPrChange w:id="27052" w:author="Στάθης Καπ" w:date="2023-03-03T06:26:00Z">
              <w:tcPr>
                <w:tcW w:w="544" w:type="dxa"/>
                <w:vAlign w:val="bottom"/>
              </w:tcPr>
            </w:tcPrChange>
          </w:tcPr>
          <w:p w14:paraId="137E6726" w14:textId="792CD90A" w:rsidR="00C87CFE" w:rsidRPr="00CD1347" w:rsidRDefault="00C87CFE" w:rsidP="00C87CFE">
            <w:pPr>
              <w:jc w:val="center"/>
              <w:rPr>
                <w:ins w:id="27053" w:author="Στάθης Καπ" w:date="2023-03-03T03:57:00Z"/>
                <w:rFonts w:cstheme="minorHAnsi"/>
                <w:sz w:val="16"/>
                <w:szCs w:val="16"/>
              </w:rPr>
            </w:pPr>
            <w:ins w:id="27054" w:author="Στάθης Καπ" w:date="2023-03-03T06:20:00Z">
              <w:r>
                <w:rPr>
                  <w:rFonts w:ascii="Calibri" w:hAnsi="Calibri" w:cs="Calibri"/>
                  <w:color w:val="000000"/>
                  <w:sz w:val="16"/>
                  <w:szCs w:val="16"/>
                </w:rPr>
                <w:t>457</w:t>
              </w:r>
            </w:ins>
          </w:p>
        </w:tc>
        <w:tc>
          <w:tcPr>
            <w:tcW w:w="621" w:type="dxa"/>
            <w:vAlign w:val="center"/>
            <w:tcPrChange w:id="27055" w:author="Στάθης Καπ" w:date="2023-03-03T06:26:00Z">
              <w:tcPr>
                <w:tcW w:w="621" w:type="dxa"/>
                <w:vAlign w:val="bottom"/>
              </w:tcPr>
            </w:tcPrChange>
          </w:tcPr>
          <w:p w14:paraId="7347DA8B" w14:textId="3E9C5D25" w:rsidR="00C87CFE" w:rsidRPr="00CD1347" w:rsidRDefault="00C87CFE" w:rsidP="00C87CFE">
            <w:pPr>
              <w:jc w:val="center"/>
              <w:rPr>
                <w:ins w:id="27056" w:author="Στάθης Καπ" w:date="2023-03-03T03:57:00Z"/>
                <w:rFonts w:cstheme="minorHAnsi"/>
                <w:sz w:val="16"/>
                <w:szCs w:val="16"/>
              </w:rPr>
            </w:pPr>
            <w:ins w:id="27057" w:author="Στάθης Καπ" w:date="2023-03-03T06:20:00Z">
              <w:r>
                <w:rPr>
                  <w:rFonts w:ascii="Calibri" w:hAnsi="Calibri" w:cs="Calibri"/>
                  <w:color w:val="000000"/>
                  <w:sz w:val="16"/>
                  <w:szCs w:val="16"/>
                </w:rPr>
                <w:t>0.29</w:t>
              </w:r>
            </w:ins>
          </w:p>
        </w:tc>
        <w:tc>
          <w:tcPr>
            <w:tcW w:w="669" w:type="dxa"/>
            <w:vAlign w:val="center"/>
            <w:tcPrChange w:id="27058" w:author="Στάθης Καπ" w:date="2023-03-03T06:26:00Z">
              <w:tcPr>
                <w:tcW w:w="669" w:type="dxa"/>
                <w:vAlign w:val="center"/>
              </w:tcPr>
            </w:tcPrChange>
          </w:tcPr>
          <w:p w14:paraId="2697FA1D" w14:textId="0FAE1E06" w:rsidR="00C87CFE" w:rsidRPr="00CD1347" w:rsidRDefault="00C87CFE" w:rsidP="00C87CFE">
            <w:pPr>
              <w:jc w:val="center"/>
              <w:rPr>
                <w:ins w:id="27059" w:author="Στάθης Καπ" w:date="2023-03-03T03:57:00Z"/>
                <w:rFonts w:cstheme="minorHAnsi"/>
                <w:sz w:val="16"/>
                <w:szCs w:val="16"/>
              </w:rPr>
            </w:pPr>
            <w:ins w:id="27060" w:author="Στάθης Καπ" w:date="2023-03-03T06:20:00Z">
              <w:r>
                <w:rPr>
                  <w:rFonts w:ascii="Calibri" w:hAnsi="Calibri" w:cstheme="minorHAnsi"/>
                  <w:color w:val="000000"/>
                  <w:sz w:val="16"/>
                  <w:szCs w:val="16"/>
                </w:rPr>
                <w:t>9.5</w:t>
              </w:r>
            </w:ins>
          </w:p>
        </w:tc>
        <w:tc>
          <w:tcPr>
            <w:tcW w:w="543" w:type="dxa"/>
            <w:vAlign w:val="center"/>
            <w:tcPrChange w:id="27061" w:author="Στάθης Καπ" w:date="2023-03-03T06:26:00Z">
              <w:tcPr>
                <w:tcW w:w="543" w:type="dxa"/>
                <w:vAlign w:val="bottom"/>
              </w:tcPr>
            </w:tcPrChange>
          </w:tcPr>
          <w:p w14:paraId="2F62E881" w14:textId="33CA4922" w:rsidR="00C87CFE" w:rsidRPr="00CD1347" w:rsidRDefault="00C87CFE" w:rsidP="00C87CFE">
            <w:pPr>
              <w:jc w:val="center"/>
              <w:rPr>
                <w:ins w:id="27062" w:author="Στάθης Καπ" w:date="2023-03-03T03:57:00Z"/>
                <w:rFonts w:cstheme="minorHAnsi"/>
                <w:sz w:val="16"/>
                <w:szCs w:val="16"/>
              </w:rPr>
            </w:pPr>
            <w:ins w:id="27063" w:author="Στάθης Καπ" w:date="2023-03-03T06:20:00Z">
              <w:r>
                <w:rPr>
                  <w:rFonts w:ascii="Calibri" w:hAnsi="Calibri" w:cs="Calibri"/>
                  <w:color w:val="000000"/>
                  <w:sz w:val="16"/>
                  <w:szCs w:val="16"/>
                </w:rPr>
                <w:t>403</w:t>
              </w:r>
            </w:ins>
          </w:p>
        </w:tc>
        <w:tc>
          <w:tcPr>
            <w:tcW w:w="621" w:type="dxa"/>
            <w:vAlign w:val="center"/>
            <w:tcPrChange w:id="27064" w:author="Στάθης Καπ" w:date="2023-03-03T06:26:00Z">
              <w:tcPr>
                <w:tcW w:w="621" w:type="dxa"/>
                <w:vAlign w:val="bottom"/>
              </w:tcPr>
            </w:tcPrChange>
          </w:tcPr>
          <w:p w14:paraId="007E58A9" w14:textId="10D08069" w:rsidR="00C87CFE" w:rsidRPr="00CD1347" w:rsidRDefault="00C87CFE" w:rsidP="00C87CFE">
            <w:pPr>
              <w:jc w:val="center"/>
              <w:rPr>
                <w:ins w:id="27065" w:author="Στάθης Καπ" w:date="2023-03-03T03:57:00Z"/>
                <w:rFonts w:cstheme="minorHAnsi"/>
                <w:sz w:val="16"/>
                <w:szCs w:val="16"/>
              </w:rPr>
            </w:pPr>
            <w:ins w:id="27066" w:author="Στάθης Καπ" w:date="2023-03-03T06:20:00Z">
              <w:r>
                <w:rPr>
                  <w:rFonts w:ascii="Calibri" w:hAnsi="Calibri" w:cs="Calibri"/>
                  <w:color w:val="000000"/>
                  <w:sz w:val="16"/>
                  <w:szCs w:val="16"/>
                </w:rPr>
                <w:t>0.252</w:t>
              </w:r>
            </w:ins>
          </w:p>
        </w:tc>
        <w:tc>
          <w:tcPr>
            <w:tcW w:w="669" w:type="dxa"/>
            <w:vAlign w:val="center"/>
            <w:tcPrChange w:id="27067" w:author="Στάθης Καπ" w:date="2023-03-03T06:26:00Z">
              <w:tcPr>
                <w:tcW w:w="669" w:type="dxa"/>
                <w:vAlign w:val="center"/>
              </w:tcPr>
            </w:tcPrChange>
          </w:tcPr>
          <w:p w14:paraId="0A1BFCED" w14:textId="29DAF71D" w:rsidR="00C87CFE" w:rsidRPr="00CD1347" w:rsidRDefault="00C87CFE" w:rsidP="00C87CFE">
            <w:pPr>
              <w:jc w:val="center"/>
              <w:rPr>
                <w:ins w:id="27068" w:author="Στάθης Καπ" w:date="2023-03-03T03:57:00Z"/>
                <w:rFonts w:cstheme="minorHAnsi"/>
                <w:sz w:val="16"/>
                <w:szCs w:val="16"/>
              </w:rPr>
            </w:pPr>
            <w:ins w:id="27069" w:author="Στάθης Καπ" w:date="2023-03-03T06:20:00Z">
              <w:r>
                <w:rPr>
                  <w:rFonts w:ascii="Calibri" w:hAnsi="Calibri" w:cstheme="minorHAnsi"/>
                  <w:color w:val="000000"/>
                  <w:sz w:val="16"/>
                  <w:szCs w:val="16"/>
                </w:rPr>
                <w:t>11.82</w:t>
              </w:r>
            </w:ins>
          </w:p>
        </w:tc>
        <w:tc>
          <w:tcPr>
            <w:tcW w:w="508" w:type="dxa"/>
            <w:vAlign w:val="center"/>
            <w:tcPrChange w:id="27070" w:author="Στάθης Καπ" w:date="2023-03-03T06:26:00Z">
              <w:tcPr>
                <w:tcW w:w="508" w:type="dxa"/>
                <w:vAlign w:val="bottom"/>
              </w:tcPr>
            </w:tcPrChange>
          </w:tcPr>
          <w:p w14:paraId="6EC2C60B" w14:textId="4BC570C8" w:rsidR="00C87CFE" w:rsidRPr="00CD1347" w:rsidRDefault="00C87CFE" w:rsidP="00C87CFE">
            <w:pPr>
              <w:jc w:val="center"/>
              <w:rPr>
                <w:ins w:id="27071" w:author="Στάθης Καπ" w:date="2023-03-03T03:57:00Z"/>
                <w:rFonts w:cstheme="minorHAnsi"/>
                <w:sz w:val="16"/>
                <w:szCs w:val="16"/>
              </w:rPr>
            </w:pPr>
            <w:ins w:id="27072" w:author="Στάθης Καπ" w:date="2023-03-03T06:20:00Z">
              <w:r>
                <w:rPr>
                  <w:rFonts w:ascii="Calibri" w:hAnsi="Calibri" w:cs="Calibri"/>
                  <w:color w:val="000000"/>
                  <w:sz w:val="16"/>
                  <w:szCs w:val="16"/>
                </w:rPr>
                <w:t>392</w:t>
              </w:r>
            </w:ins>
          </w:p>
        </w:tc>
        <w:tc>
          <w:tcPr>
            <w:tcW w:w="541" w:type="dxa"/>
            <w:vAlign w:val="center"/>
            <w:tcPrChange w:id="27073" w:author="Στάθης Καπ" w:date="2023-03-03T06:26:00Z">
              <w:tcPr>
                <w:tcW w:w="541" w:type="dxa"/>
                <w:vAlign w:val="bottom"/>
              </w:tcPr>
            </w:tcPrChange>
          </w:tcPr>
          <w:p w14:paraId="4134974F" w14:textId="24AF0968" w:rsidR="00C87CFE" w:rsidRPr="00CD1347" w:rsidRDefault="00C87CFE" w:rsidP="00C87CFE">
            <w:pPr>
              <w:jc w:val="center"/>
              <w:rPr>
                <w:ins w:id="27074" w:author="Στάθης Καπ" w:date="2023-03-03T03:57:00Z"/>
                <w:rFonts w:cstheme="minorHAnsi"/>
                <w:sz w:val="16"/>
                <w:szCs w:val="16"/>
              </w:rPr>
            </w:pPr>
            <w:ins w:id="27075" w:author="Στάθης Καπ" w:date="2023-03-03T06:20:00Z">
              <w:r>
                <w:rPr>
                  <w:rFonts w:ascii="Calibri" w:hAnsi="Calibri" w:cs="Calibri"/>
                  <w:color w:val="000000"/>
                  <w:sz w:val="16"/>
                  <w:szCs w:val="16"/>
                </w:rPr>
                <w:t>0.234</w:t>
              </w:r>
            </w:ins>
          </w:p>
        </w:tc>
        <w:tc>
          <w:tcPr>
            <w:tcW w:w="589" w:type="dxa"/>
            <w:vAlign w:val="center"/>
            <w:tcPrChange w:id="27076" w:author="Στάθης Καπ" w:date="2023-03-03T06:26:00Z">
              <w:tcPr>
                <w:tcW w:w="589" w:type="dxa"/>
                <w:vAlign w:val="center"/>
              </w:tcPr>
            </w:tcPrChange>
          </w:tcPr>
          <w:p w14:paraId="199D84F2" w14:textId="6A08B1EC" w:rsidR="00C87CFE" w:rsidRPr="00CD1347" w:rsidRDefault="00C87CFE" w:rsidP="00C87CFE">
            <w:pPr>
              <w:jc w:val="center"/>
              <w:rPr>
                <w:ins w:id="27077" w:author="Στάθης Καπ" w:date="2023-03-03T03:57:00Z"/>
                <w:rFonts w:cstheme="minorHAnsi"/>
                <w:sz w:val="16"/>
                <w:szCs w:val="16"/>
              </w:rPr>
            </w:pPr>
            <w:ins w:id="27078" w:author="Στάθης Καπ" w:date="2023-03-03T06:20:00Z">
              <w:r>
                <w:rPr>
                  <w:rFonts w:ascii="Calibri" w:hAnsi="Calibri" w:cstheme="minorHAnsi"/>
                  <w:color w:val="000000"/>
                  <w:sz w:val="16"/>
                  <w:szCs w:val="16"/>
                </w:rPr>
                <w:t>14.22</w:t>
              </w:r>
            </w:ins>
          </w:p>
        </w:tc>
        <w:tc>
          <w:tcPr>
            <w:tcW w:w="463" w:type="dxa"/>
            <w:vAlign w:val="center"/>
            <w:tcPrChange w:id="27079" w:author="Στάθης Καπ" w:date="2023-03-03T06:26:00Z">
              <w:tcPr>
                <w:tcW w:w="463" w:type="dxa"/>
                <w:vAlign w:val="bottom"/>
              </w:tcPr>
            </w:tcPrChange>
          </w:tcPr>
          <w:p w14:paraId="4B020A2F" w14:textId="5FBDDCA6" w:rsidR="00C87CFE" w:rsidRPr="00CD1347" w:rsidRDefault="00C87CFE" w:rsidP="00C87CFE">
            <w:pPr>
              <w:jc w:val="center"/>
              <w:rPr>
                <w:ins w:id="27080" w:author="Στάθης Καπ" w:date="2023-03-03T03:57:00Z"/>
                <w:rFonts w:cstheme="minorHAnsi"/>
                <w:sz w:val="16"/>
                <w:szCs w:val="16"/>
              </w:rPr>
            </w:pPr>
            <w:ins w:id="27081" w:author="Στάθης Καπ" w:date="2023-03-03T06:20:00Z">
              <w:r>
                <w:rPr>
                  <w:rFonts w:ascii="Calibri" w:hAnsi="Calibri" w:cs="Calibri"/>
                  <w:color w:val="000000"/>
                  <w:sz w:val="16"/>
                  <w:szCs w:val="16"/>
                </w:rPr>
                <w:t>395</w:t>
              </w:r>
            </w:ins>
          </w:p>
        </w:tc>
        <w:tc>
          <w:tcPr>
            <w:tcW w:w="541" w:type="dxa"/>
            <w:vAlign w:val="center"/>
            <w:tcPrChange w:id="27082" w:author="Στάθης Καπ" w:date="2023-03-03T06:26:00Z">
              <w:tcPr>
                <w:tcW w:w="541" w:type="dxa"/>
                <w:vAlign w:val="bottom"/>
              </w:tcPr>
            </w:tcPrChange>
          </w:tcPr>
          <w:p w14:paraId="284D97D9" w14:textId="0EDD743A" w:rsidR="00C87CFE" w:rsidRPr="00CD1347" w:rsidRDefault="00C87CFE" w:rsidP="00C87CFE">
            <w:pPr>
              <w:jc w:val="center"/>
              <w:rPr>
                <w:ins w:id="27083" w:author="Στάθης Καπ" w:date="2023-03-03T03:57:00Z"/>
                <w:rFonts w:cstheme="minorHAnsi"/>
                <w:sz w:val="16"/>
                <w:szCs w:val="16"/>
              </w:rPr>
            </w:pPr>
            <w:ins w:id="27084" w:author="Στάθης Καπ" w:date="2023-03-03T06:20:00Z">
              <w:r>
                <w:rPr>
                  <w:rFonts w:ascii="Calibri" w:hAnsi="Calibri" w:cs="Calibri"/>
                  <w:color w:val="000000"/>
                  <w:sz w:val="16"/>
                  <w:szCs w:val="16"/>
                </w:rPr>
                <w:t>0.233</w:t>
              </w:r>
            </w:ins>
          </w:p>
        </w:tc>
        <w:tc>
          <w:tcPr>
            <w:tcW w:w="589" w:type="dxa"/>
            <w:vAlign w:val="center"/>
            <w:tcPrChange w:id="27085" w:author="Στάθης Καπ" w:date="2023-03-03T06:26:00Z">
              <w:tcPr>
                <w:tcW w:w="589" w:type="dxa"/>
                <w:vAlign w:val="center"/>
              </w:tcPr>
            </w:tcPrChange>
          </w:tcPr>
          <w:p w14:paraId="43C73374" w14:textId="60C08792" w:rsidR="00C87CFE" w:rsidRPr="00CD1347" w:rsidRDefault="00C87CFE" w:rsidP="00C87CFE">
            <w:pPr>
              <w:jc w:val="center"/>
              <w:rPr>
                <w:ins w:id="27086" w:author="Στάθης Καπ" w:date="2023-03-03T03:57:00Z"/>
                <w:rFonts w:cstheme="minorHAnsi"/>
                <w:sz w:val="16"/>
                <w:szCs w:val="16"/>
              </w:rPr>
            </w:pPr>
            <w:ins w:id="27087"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270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089" w:author="Στάθης Καπ" w:date="2023-03-03T03:57:00Z"/>
        </w:trPr>
        <w:tc>
          <w:tcPr>
            <w:tcW w:w="515" w:type="dxa"/>
            <w:tcBorders>
              <w:top w:val="nil"/>
              <w:bottom w:val="nil"/>
              <w:right w:val="single" w:sz="4" w:space="0" w:color="auto"/>
            </w:tcBorders>
            <w:shd w:val="clear" w:color="auto" w:fill="E7E6E6" w:themeFill="background2"/>
            <w:vAlign w:val="bottom"/>
            <w:tcPrChange w:id="27090" w:author="Στάθης Καπ" w:date="2023-03-03T06:26:00Z">
              <w:tcPr>
                <w:tcW w:w="515" w:type="dxa"/>
                <w:vAlign w:val="bottom"/>
              </w:tcPr>
            </w:tcPrChange>
          </w:tcPr>
          <w:p w14:paraId="45547BFF" w14:textId="73B70163" w:rsidR="00C87CFE" w:rsidRPr="00CD1347" w:rsidRDefault="00C87CFE" w:rsidP="00C87CFE">
            <w:pPr>
              <w:jc w:val="center"/>
              <w:rPr>
                <w:ins w:id="27091" w:author="Στάθης Καπ" w:date="2023-03-03T03:57:00Z"/>
                <w:sz w:val="16"/>
                <w:szCs w:val="16"/>
              </w:rPr>
            </w:pPr>
            <w:ins w:id="27092" w:author="Στάθης Καπ" w:date="2023-03-03T04:06:00Z">
              <w:r w:rsidRPr="00CD1347">
                <w:rPr>
                  <w:rFonts w:ascii="Calibri" w:hAnsi="Calibri" w:cs="Calibri"/>
                  <w:color w:val="000000"/>
                  <w:sz w:val="16"/>
                  <w:szCs w:val="16"/>
                  <w:rPrChange w:id="27093"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27094" w:author="Στάθης Καπ" w:date="2023-03-03T06:26:00Z">
              <w:tcPr>
                <w:tcW w:w="560" w:type="dxa"/>
              </w:tcPr>
            </w:tcPrChange>
          </w:tcPr>
          <w:p w14:paraId="5525BB21" w14:textId="74AFBE37" w:rsidR="00C87CFE" w:rsidRPr="00CD1347" w:rsidRDefault="00C87CFE" w:rsidP="00C87CFE">
            <w:pPr>
              <w:jc w:val="center"/>
              <w:rPr>
                <w:ins w:id="27095" w:author="Στάθης Καπ" w:date="2023-03-03T03:57:00Z"/>
                <w:rFonts w:cstheme="minorHAnsi"/>
                <w:sz w:val="16"/>
                <w:szCs w:val="16"/>
              </w:rPr>
            </w:pPr>
            <w:ins w:id="27096" w:author="Στάθης Καπ" w:date="2023-03-03T06:20:00Z">
              <w:r>
                <w:rPr>
                  <w:rFonts w:ascii="Calibri" w:hAnsi="Calibri" w:cs="Calibri"/>
                  <w:color w:val="000000"/>
                  <w:sz w:val="16"/>
                  <w:szCs w:val="16"/>
                </w:rPr>
                <w:t>524</w:t>
              </w:r>
            </w:ins>
          </w:p>
        </w:tc>
        <w:tc>
          <w:tcPr>
            <w:tcW w:w="855" w:type="dxa"/>
            <w:vAlign w:val="center"/>
            <w:tcPrChange w:id="27097" w:author="Στάθης Καπ" w:date="2023-03-03T06:26:00Z">
              <w:tcPr>
                <w:tcW w:w="855" w:type="dxa"/>
              </w:tcPr>
            </w:tcPrChange>
          </w:tcPr>
          <w:p w14:paraId="2388C47F" w14:textId="35C92D46" w:rsidR="00C87CFE" w:rsidRPr="00CD1347" w:rsidRDefault="00C87CFE" w:rsidP="00C87CFE">
            <w:pPr>
              <w:jc w:val="center"/>
              <w:rPr>
                <w:ins w:id="27098" w:author="Στάθης Καπ" w:date="2023-03-03T03:57:00Z"/>
                <w:rFonts w:cstheme="minorHAnsi"/>
                <w:sz w:val="16"/>
                <w:szCs w:val="16"/>
              </w:rPr>
            </w:pPr>
            <w:ins w:id="27099" w:author="Στάθης Καπ" w:date="2023-03-03T06:20:00Z">
              <w:r>
                <w:rPr>
                  <w:rFonts w:ascii="Calibri" w:hAnsi="Calibri" w:cs="Calibri"/>
                  <w:color w:val="000000"/>
                  <w:sz w:val="16"/>
                  <w:szCs w:val="16"/>
                </w:rPr>
                <w:t>519</w:t>
              </w:r>
            </w:ins>
          </w:p>
        </w:tc>
        <w:tc>
          <w:tcPr>
            <w:tcW w:w="544" w:type="dxa"/>
            <w:vAlign w:val="center"/>
            <w:tcPrChange w:id="27100" w:author="Στάθης Καπ" w:date="2023-03-03T06:26:00Z">
              <w:tcPr>
                <w:tcW w:w="544" w:type="dxa"/>
                <w:vAlign w:val="bottom"/>
              </w:tcPr>
            </w:tcPrChange>
          </w:tcPr>
          <w:p w14:paraId="50E6F801" w14:textId="3C86C5CD" w:rsidR="00C87CFE" w:rsidRPr="00CD1347" w:rsidRDefault="00C87CFE" w:rsidP="00C87CFE">
            <w:pPr>
              <w:jc w:val="center"/>
              <w:rPr>
                <w:ins w:id="27101" w:author="Στάθης Καπ" w:date="2023-03-03T03:57:00Z"/>
                <w:rFonts w:cstheme="minorHAnsi"/>
                <w:sz w:val="16"/>
                <w:szCs w:val="16"/>
              </w:rPr>
            </w:pPr>
            <w:ins w:id="27102" w:author="Στάθης Καπ" w:date="2023-03-03T06:20:00Z">
              <w:r>
                <w:rPr>
                  <w:rFonts w:ascii="Calibri" w:hAnsi="Calibri" w:cs="Calibri"/>
                  <w:color w:val="000000"/>
                  <w:sz w:val="16"/>
                  <w:szCs w:val="16"/>
                </w:rPr>
                <w:t>464</w:t>
              </w:r>
            </w:ins>
          </w:p>
        </w:tc>
        <w:tc>
          <w:tcPr>
            <w:tcW w:w="621" w:type="dxa"/>
            <w:vAlign w:val="center"/>
            <w:tcPrChange w:id="27103" w:author="Στάθης Καπ" w:date="2023-03-03T06:26:00Z">
              <w:tcPr>
                <w:tcW w:w="621" w:type="dxa"/>
                <w:vAlign w:val="bottom"/>
              </w:tcPr>
            </w:tcPrChange>
          </w:tcPr>
          <w:p w14:paraId="47C51D39" w14:textId="70EC0778" w:rsidR="00C87CFE" w:rsidRPr="00CD1347" w:rsidRDefault="00C87CFE" w:rsidP="00C87CFE">
            <w:pPr>
              <w:jc w:val="center"/>
              <w:rPr>
                <w:ins w:id="27104" w:author="Στάθης Καπ" w:date="2023-03-03T03:57:00Z"/>
                <w:rFonts w:cstheme="minorHAnsi"/>
                <w:sz w:val="16"/>
                <w:szCs w:val="16"/>
              </w:rPr>
            </w:pPr>
            <w:ins w:id="27105" w:author="Στάθης Καπ" w:date="2023-03-03T06:20:00Z">
              <w:r>
                <w:rPr>
                  <w:rFonts w:ascii="Calibri" w:hAnsi="Calibri" w:cs="Calibri"/>
                  <w:color w:val="000000"/>
                  <w:sz w:val="16"/>
                  <w:szCs w:val="16"/>
                </w:rPr>
                <w:t>0.367</w:t>
              </w:r>
            </w:ins>
          </w:p>
        </w:tc>
        <w:tc>
          <w:tcPr>
            <w:tcW w:w="669" w:type="dxa"/>
            <w:vAlign w:val="center"/>
            <w:tcPrChange w:id="27106" w:author="Στάθης Καπ" w:date="2023-03-03T06:26:00Z">
              <w:tcPr>
                <w:tcW w:w="669" w:type="dxa"/>
                <w:vAlign w:val="center"/>
              </w:tcPr>
            </w:tcPrChange>
          </w:tcPr>
          <w:p w14:paraId="6FFEEBE5" w14:textId="29E77A0F" w:rsidR="00C87CFE" w:rsidRPr="00CD1347" w:rsidRDefault="00C87CFE" w:rsidP="00C87CFE">
            <w:pPr>
              <w:jc w:val="center"/>
              <w:rPr>
                <w:ins w:id="27107" w:author="Στάθης Καπ" w:date="2023-03-03T03:57:00Z"/>
                <w:rFonts w:cstheme="minorHAnsi"/>
                <w:sz w:val="16"/>
                <w:szCs w:val="16"/>
              </w:rPr>
            </w:pPr>
            <w:ins w:id="27108" w:author="Στάθης Καπ" w:date="2023-03-03T06:20:00Z">
              <w:r>
                <w:rPr>
                  <w:rFonts w:ascii="Calibri" w:hAnsi="Calibri" w:cstheme="minorHAnsi"/>
                  <w:color w:val="000000"/>
                  <w:sz w:val="16"/>
                  <w:szCs w:val="16"/>
                </w:rPr>
                <w:t>11.45</w:t>
              </w:r>
            </w:ins>
          </w:p>
        </w:tc>
        <w:tc>
          <w:tcPr>
            <w:tcW w:w="543" w:type="dxa"/>
            <w:vAlign w:val="center"/>
            <w:tcPrChange w:id="27109" w:author="Στάθης Καπ" w:date="2023-03-03T06:26:00Z">
              <w:tcPr>
                <w:tcW w:w="543" w:type="dxa"/>
                <w:vAlign w:val="bottom"/>
              </w:tcPr>
            </w:tcPrChange>
          </w:tcPr>
          <w:p w14:paraId="21ACA861" w14:textId="7E968D80" w:rsidR="00C87CFE" w:rsidRPr="00CD1347" w:rsidRDefault="00C87CFE" w:rsidP="00C87CFE">
            <w:pPr>
              <w:jc w:val="center"/>
              <w:rPr>
                <w:ins w:id="27110" w:author="Στάθης Καπ" w:date="2023-03-03T03:57:00Z"/>
                <w:rFonts w:cstheme="minorHAnsi"/>
                <w:sz w:val="16"/>
                <w:szCs w:val="16"/>
              </w:rPr>
            </w:pPr>
            <w:ins w:id="27111" w:author="Στάθης Καπ" w:date="2023-03-03T06:20:00Z">
              <w:r>
                <w:rPr>
                  <w:rFonts w:ascii="Calibri" w:hAnsi="Calibri" w:cs="Calibri"/>
                  <w:color w:val="000000"/>
                  <w:sz w:val="16"/>
                  <w:szCs w:val="16"/>
                </w:rPr>
                <w:t>431</w:t>
              </w:r>
            </w:ins>
          </w:p>
        </w:tc>
        <w:tc>
          <w:tcPr>
            <w:tcW w:w="621" w:type="dxa"/>
            <w:vAlign w:val="center"/>
            <w:tcPrChange w:id="27112" w:author="Στάθης Καπ" w:date="2023-03-03T06:26:00Z">
              <w:tcPr>
                <w:tcW w:w="621" w:type="dxa"/>
                <w:vAlign w:val="bottom"/>
              </w:tcPr>
            </w:tcPrChange>
          </w:tcPr>
          <w:p w14:paraId="77C45233" w14:textId="7992BACA" w:rsidR="00C87CFE" w:rsidRPr="00CD1347" w:rsidRDefault="00C87CFE" w:rsidP="00C87CFE">
            <w:pPr>
              <w:jc w:val="center"/>
              <w:rPr>
                <w:ins w:id="27113" w:author="Στάθης Καπ" w:date="2023-03-03T03:57:00Z"/>
                <w:rFonts w:cstheme="minorHAnsi"/>
                <w:sz w:val="16"/>
                <w:szCs w:val="16"/>
              </w:rPr>
            </w:pPr>
            <w:ins w:id="27114" w:author="Στάθης Καπ" w:date="2023-03-03T06:20:00Z">
              <w:r>
                <w:rPr>
                  <w:rFonts w:ascii="Calibri" w:hAnsi="Calibri" w:cs="Calibri"/>
                  <w:color w:val="000000"/>
                  <w:sz w:val="16"/>
                  <w:szCs w:val="16"/>
                </w:rPr>
                <w:t>0.26</w:t>
              </w:r>
            </w:ins>
          </w:p>
        </w:tc>
        <w:tc>
          <w:tcPr>
            <w:tcW w:w="669" w:type="dxa"/>
            <w:vAlign w:val="center"/>
            <w:tcPrChange w:id="27115" w:author="Στάθης Καπ" w:date="2023-03-03T06:26:00Z">
              <w:tcPr>
                <w:tcW w:w="669" w:type="dxa"/>
                <w:vAlign w:val="center"/>
              </w:tcPr>
            </w:tcPrChange>
          </w:tcPr>
          <w:p w14:paraId="41925AE0" w14:textId="0D14D916" w:rsidR="00C87CFE" w:rsidRPr="00CD1347" w:rsidRDefault="00C87CFE" w:rsidP="00C87CFE">
            <w:pPr>
              <w:jc w:val="center"/>
              <w:rPr>
                <w:ins w:id="27116" w:author="Στάθης Καπ" w:date="2023-03-03T03:57:00Z"/>
                <w:rFonts w:cstheme="minorHAnsi"/>
                <w:sz w:val="16"/>
                <w:szCs w:val="16"/>
              </w:rPr>
            </w:pPr>
            <w:ins w:id="27117" w:author="Στάθης Καπ" w:date="2023-03-03T06:20:00Z">
              <w:r>
                <w:rPr>
                  <w:rFonts w:ascii="Calibri" w:hAnsi="Calibri" w:cstheme="minorHAnsi"/>
                  <w:color w:val="000000"/>
                  <w:sz w:val="16"/>
                  <w:szCs w:val="16"/>
                </w:rPr>
                <w:t>7.11</w:t>
              </w:r>
            </w:ins>
          </w:p>
        </w:tc>
        <w:tc>
          <w:tcPr>
            <w:tcW w:w="508" w:type="dxa"/>
            <w:vAlign w:val="center"/>
            <w:tcPrChange w:id="27118" w:author="Στάθης Καπ" w:date="2023-03-03T06:26:00Z">
              <w:tcPr>
                <w:tcW w:w="508" w:type="dxa"/>
                <w:vAlign w:val="bottom"/>
              </w:tcPr>
            </w:tcPrChange>
          </w:tcPr>
          <w:p w14:paraId="26B51007" w14:textId="62C8B554" w:rsidR="00C87CFE" w:rsidRPr="00CD1347" w:rsidRDefault="00C87CFE" w:rsidP="00C87CFE">
            <w:pPr>
              <w:jc w:val="center"/>
              <w:rPr>
                <w:ins w:id="27119" w:author="Στάθης Καπ" w:date="2023-03-03T03:57:00Z"/>
                <w:rFonts w:cstheme="minorHAnsi"/>
                <w:sz w:val="16"/>
                <w:szCs w:val="16"/>
              </w:rPr>
            </w:pPr>
            <w:ins w:id="27120" w:author="Στάθης Καπ" w:date="2023-03-03T06:20:00Z">
              <w:r>
                <w:rPr>
                  <w:rFonts w:ascii="Calibri" w:hAnsi="Calibri" w:cs="Calibri"/>
                  <w:color w:val="000000"/>
                  <w:sz w:val="16"/>
                  <w:szCs w:val="16"/>
                </w:rPr>
                <w:t>426</w:t>
              </w:r>
            </w:ins>
          </w:p>
        </w:tc>
        <w:tc>
          <w:tcPr>
            <w:tcW w:w="541" w:type="dxa"/>
            <w:vAlign w:val="center"/>
            <w:tcPrChange w:id="27121" w:author="Στάθης Καπ" w:date="2023-03-03T06:26:00Z">
              <w:tcPr>
                <w:tcW w:w="541" w:type="dxa"/>
                <w:vAlign w:val="bottom"/>
              </w:tcPr>
            </w:tcPrChange>
          </w:tcPr>
          <w:p w14:paraId="0B34AF6B" w14:textId="06B88D7D" w:rsidR="00C87CFE" w:rsidRPr="00CD1347" w:rsidRDefault="00C87CFE" w:rsidP="00C87CFE">
            <w:pPr>
              <w:jc w:val="center"/>
              <w:rPr>
                <w:ins w:id="27122" w:author="Στάθης Καπ" w:date="2023-03-03T03:57:00Z"/>
                <w:rFonts w:cstheme="minorHAnsi"/>
                <w:sz w:val="16"/>
                <w:szCs w:val="16"/>
              </w:rPr>
            </w:pPr>
            <w:ins w:id="27123" w:author="Στάθης Καπ" w:date="2023-03-03T06:20:00Z">
              <w:r>
                <w:rPr>
                  <w:rFonts w:ascii="Calibri" w:hAnsi="Calibri" w:cs="Calibri"/>
                  <w:color w:val="000000"/>
                  <w:sz w:val="16"/>
                  <w:szCs w:val="16"/>
                </w:rPr>
                <w:t>0.22</w:t>
              </w:r>
            </w:ins>
          </w:p>
        </w:tc>
        <w:tc>
          <w:tcPr>
            <w:tcW w:w="589" w:type="dxa"/>
            <w:vAlign w:val="center"/>
            <w:tcPrChange w:id="27124" w:author="Στάθης Καπ" w:date="2023-03-03T06:26:00Z">
              <w:tcPr>
                <w:tcW w:w="589" w:type="dxa"/>
                <w:vAlign w:val="center"/>
              </w:tcPr>
            </w:tcPrChange>
          </w:tcPr>
          <w:p w14:paraId="7F3A4B4C" w14:textId="71189826" w:rsidR="00C87CFE" w:rsidRPr="00CD1347" w:rsidRDefault="00C87CFE" w:rsidP="00C87CFE">
            <w:pPr>
              <w:jc w:val="center"/>
              <w:rPr>
                <w:ins w:id="27125" w:author="Στάθης Καπ" w:date="2023-03-03T03:57:00Z"/>
                <w:rFonts w:cstheme="minorHAnsi"/>
                <w:sz w:val="16"/>
                <w:szCs w:val="16"/>
              </w:rPr>
            </w:pPr>
            <w:ins w:id="27126" w:author="Στάθης Καπ" w:date="2023-03-03T06:20:00Z">
              <w:r>
                <w:rPr>
                  <w:rFonts w:ascii="Calibri" w:hAnsi="Calibri" w:cstheme="minorHAnsi"/>
                  <w:color w:val="000000"/>
                  <w:sz w:val="16"/>
                  <w:szCs w:val="16"/>
                </w:rPr>
                <w:t>8.19</w:t>
              </w:r>
            </w:ins>
          </w:p>
        </w:tc>
        <w:tc>
          <w:tcPr>
            <w:tcW w:w="463" w:type="dxa"/>
            <w:vAlign w:val="center"/>
            <w:tcPrChange w:id="27127" w:author="Στάθης Καπ" w:date="2023-03-03T06:26:00Z">
              <w:tcPr>
                <w:tcW w:w="463" w:type="dxa"/>
                <w:vAlign w:val="bottom"/>
              </w:tcPr>
            </w:tcPrChange>
          </w:tcPr>
          <w:p w14:paraId="7A67A1FC" w14:textId="11BD1811" w:rsidR="00C87CFE" w:rsidRPr="00CD1347" w:rsidRDefault="00C87CFE" w:rsidP="00C87CFE">
            <w:pPr>
              <w:jc w:val="center"/>
              <w:rPr>
                <w:ins w:id="27128" w:author="Στάθης Καπ" w:date="2023-03-03T03:57:00Z"/>
                <w:rFonts w:cstheme="minorHAnsi"/>
                <w:sz w:val="16"/>
                <w:szCs w:val="16"/>
              </w:rPr>
            </w:pPr>
            <w:ins w:id="27129" w:author="Στάθης Καπ" w:date="2023-03-03T06:20:00Z">
              <w:r>
                <w:rPr>
                  <w:rFonts w:ascii="Calibri" w:hAnsi="Calibri" w:cs="Calibri"/>
                  <w:color w:val="000000"/>
                  <w:sz w:val="16"/>
                  <w:szCs w:val="16"/>
                </w:rPr>
                <w:t>376</w:t>
              </w:r>
            </w:ins>
          </w:p>
        </w:tc>
        <w:tc>
          <w:tcPr>
            <w:tcW w:w="541" w:type="dxa"/>
            <w:vAlign w:val="center"/>
            <w:tcPrChange w:id="27130" w:author="Στάθης Καπ" w:date="2023-03-03T06:26:00Z">
              <w:tcPr>
                <w:tcW w:w="541" w:type="dxa"/>
                <w:vAlign w:val="bottom"/>
              </w:tcPr>
            </w:tcPrChange>
          </w:tcPr>
          <w:p w14:paraId="74BE38A7" w14:textId="26F10889" w:rsidR="00C87CFE" w:rsidRPr="00CD1347" w:rsidRDefault="00C87CFE" w:rsidP="00C87CFE">
            <w:pPr>
              <w:jc w:val="center"/>
              <w:rPr>
                <w:ins w:id="27131" w:author="Στάθης Καπ" w:date="2023-03-03T03:57:00Z"/>
                <w:rFonts w:cstheme="minorHAnsi"/>
                <w:sz w:val="16"/>
                <w:szCs w:val="16"/>
              </w:rPr>
            </w:pPr>
            <w:ins w:id="27132" w:author="Στάθης Καπ" w:date="2023-03-03T06:20:00Z">
              <w:r>
                <w:rPr>
                  <w:rFonts w:ascii="Calibri" w:hAnsi="Calibri" w:cs="Calibri"/>
                  <w:color w:val="000000"/>
                  <w:sz w:val="16"/>
                  <w:szCs w:val="16"/>
                </w:rPr>
                <w:t>0.239</w:t>
              </w:r>
            </w:ins>
          </w:p>
        </w:tc>
        <w:tc>
          <w:tcPr>
            <w:tcW w:w="589" w:type="dxa"/>
            <w:vAlign w:val="center"/>
            <w:tcPrChange w:id="27133" w:author="Στάθης Καπ" w:date="2023-03-03T06:26:00Z">
              <w:tcPr>
                <w:tcW w:w="589" w:type="dxa"/>
                <w:vAlign w:val="center"/>
              </w:tcPr>
            </w:tcPrChange>
          </w:tcPr>
          <w:p w14:paraId="40906577" w14:textId="07E133CF" w:rsidR="00C87CFE" w:rsidRPr="00CD1347" w:rsidRDefault="00C87CFE" w:rsidP="00C87CFE">
            <w:pPr>
              <w:jc w:val="center"/>
              <w:rPr>
                <w:ins w:id="27134" w:author="Στάθης Καπ" w:date="2023-03-03T03:57:00Z"/>
                <w:rFonts w:cstheme="minorHAnsi"/>
                <w:sz w:val="16"/>
                <w:szCs w:val="16"/>
              </w:rPr>
            </w:pPr>
            <w:ins w:id="27135"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271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137" w:author="Στάθης Καπ" w:date="2023-03-03T03:57:00Z"/>
        </w:trPr>
        <w:tc>
          <w:tcPr>
            <w:tcW w:w="515" w:type="dxa"/>
            <w:tcBorders>
              <w:top w:val="nil"/>
              <w:bottom w:val="nil"/>
              <w:right w:val="single" w:sz="4" w:space="0" w:color="auto"/>
            </w:tcBorders>
            <w:shd w:val="clear" w:color="auto" w:fill="E7E6E6" w:themeFill="background2"/>
            <w:vAlign w:val="bottom"/>
            <w:tcPrChange w:id="27138" w:author="Στάθης Καπ" w:date="2023-03-03T06:26:00Z">
              <w:tcPr>
                <w:tcW w:w="515" w:type="dxa"/>
                <w:vAlign w:val="bottom"/>
              </w:tcPr>
            </w:tcPrChange>
          </w:tcPr>
          <w:p w14:paraId="28D1F337" w14:textId="7694B097" w:rsidR="00C87CFE" w:rsidRPr="00CD1347" w:rsidRDefault="00C87CFE" w:rsidP="00C87CFE">
            <w:pPr>
              <w:jc w:val="center"/>
              <w:rPr>
                <w:ins w:id="27139" w:author="Στάθης Καπ" w:date="2023-03-03T03:57:00Z"/>
                <w:rFonts w:ascii="Calibri" w:hAnsi="Calibri" w:cs="Calibri"/>
                <w:color w:val="000000"/>
                <w:sz w:val="16"/>
                <w:szCs w:val="16"/>
              </w:rPr>
            </w:pPr>
            <w:ins w:id="27140" w:author="Στάθης Καπ" w:date="2023-03-03T04:06:00Z">
              <w:r w:rsidRPr="00CD1347">
                <w:rPr>
                  <w:rFonts w:ascii="Calibri" w:hAnsi="Calibri" w:cs="Calibri"/>
                  <w:color w:val="000000"/>
                  <w:sz w:val="16"/>
                  <w:szCs w:val="16"/>
                  <w:rPrChange w:id="27141"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27142" w:author="Στάθης Καπ" w:date="2023-03-03T06:26:00Z">
              <w:tcPr>
                <w:tcW w:w="560" w:type="dxa"/>
              </w:tcPr>
            </w:tcPrChange>
          </w:tcPr>
          <w:p w14:paraId="196C49D8" w14:textId="7669262C" w:rsidR="00C87CFE" w:rsidRPr="00CD1347" w:rsidRDefault="00C87CFE" w:rsidP="00C87CFE">
            <w:pPr>
              <w:jc w:val="center"/>
              <w:rPr>
                <w:ins w:id="27143" w:author="Στάθης Καπ" w:date="2023-03-03T03:57:00Z"/>
                <w:sz w:val="16"/>
                <w:szCs w:val="16"/>
              </w:rPr>
            </w:pPr>
            <w:ins w:id="27144" w:author="Στάθης Καπ" w:date="2023-03-03T06:20:00Z">
              <w:r>
                <w:rPr>
                  <w:rFonts w:ascii="Calibri" w:hAnsi="Calibri" w:cs="Calibri"/>
                  <w:color w:val="000000"/>
                  <w:sz w:val="16"/>
                  <w:szCs w:val="16"/>
                </w:rPr>
                <w:t>575</w:t>
              </w:r>
            </w:ins>
          </w:p>
        </w:tc>
        <w:tc>
          <w:tcPr>
            <w:tcW w:w="855" w:type="dxa"/>
            <w:vAlign w:val="center"/>
            <w:tcPrChange w:id="27145" w:author="Στάθης Καπ" w:date="2023-03-03T06:26:00Z">
              <w:tcPr>
                <w:tcW w:w="855" w:type="dxa"/>
              </w:tcPr>
            </w:tcPrChange>
          </w:tcPr>
          <w:p w14:paraId="6A59942B" w14:textId="4C8A5AC1" w:rsidR="00C87CFE" w:rsidRPr="00CD1347" w:rsidRDefault="00C87CFE" w:rsidP="00C87CFE">
            <w:pPr>
              <w:jc w:val="center"/>
              <w:rPr>
                <w:ins w:id="27146" w:author="Στάθης Καπ" w:date="2023-03-03T03:57:00Z"/>
                <w:sz w:val="16"/>
                <w:szCs w:val="16"/>
              </w:rPr>
            </w:pPr>
            <w:ins w:id="27147" w:author="Στάθης Καπ" w:date="2023-03-03T06:20:00Z">
              <w:r>
                <w:rPr>
                  <w:rFonts w:ascii="Calibri" w:hAnsi="Calibri" w:cs="Calibri"/>
                  <w:color w:val="000000"/>
                  <w:sz w:val="16"/>
                  <w:szCs w:val="16"/>
                </w:rPr>
                <w:t>565</w:t>
              </w:r>
            </w:ins>
          </w:p>
        </w:tc>
        <w:tc>
          <w:tcPr>
            <w:tcW w:w="544" w:type="dxa"/>
            <w:vAlign w:val="center"/>
            <w:tcPrChange w:id="27148" w:author="Στάθης Καπ" w:date="2023-03-03T06:26:00Z">
              <w:tcPr>
                <w:tcW w:w="544" w:type="dxa"/>
                <w:vAlign w:val="bottom"/>
              </w:tcPr>
            </w:tcPrChange>
          </w:tcPr>
          <w:p w14:paraId="09963860" w14:textId="105DF56D" w:rsidR="00C87CFE" w:rsidRPr="00CD1347" w:rsidRDefault="00C87CFE" w:rsidP="00C87CFE">
            <w:pPr>
              <w:jc w:val="center"/>
              <w:rPr>
                <w:ins w:id="27149" w:author="Στάθης Καπ" w:date="2023-03-03T03:57:00Z"/>
                <w:rFonts w:ascii="Calibri" w:hAnsi="Calibri" w:cs="Calibri"/>
                <w:color w:val="000000"/>
                <w:sz w:val="16"/>
                <w:szCs w:val="16"/>
              </w:rPr>
            </w:pPr>
            <w:ins w:id="27150" w:author="Στάθης Καπ" w:date="2023-03-03T06:20:00Z">
              <w:r>
                <w:rPr>
                  <w:rFonts w:ascii="Calibri" w:hAnsi="Calibri" w:cs="Calibri"/>
                  <w:color w:val="000000"/>
                  <w:sz w:val="16"/>
                  <w:szCs w:val="16"/>
                </w:rPr>
                <w:t>520</w:t>
              </w:r>
            </w:ins>
          </w:p>
        </w:tc>
        <w:tc>
          <w:tcPr>
            <w:tcW w:w="621" w:type="dxa"/>
            <w:vAlign w:val="center"/>
            <w:tcPrChange w:id="27151" w:author="Στάθης Καπ" w:date="2023-03-03T06:26:00Z">
              <w:tcPr>
                <w:tcW w:w="621" w:type="dxa"/>
                <w:vAlign w:val="bottom"/>
              </w:tcPr>
            </w:tcPrChange>
          </w:tcPr>
          <w:p w14:paraId="62FD6CED" w14:textId="491C2F9B" w:rsidR="00C87CFE" w:rsidRPr="00CD1347" w:rsidRDefault="00C87CFE" w:rsidP="00C87CFE">
            <w:pPr>
              <w:jc w:val="center"/>
              <w:rPr>
                <w:ins w:id="27152" w:author="Στάθης Καπ" w:date="2023-03-03T03:57:00Z"/>
                <w:rFonts w:ascii="Calibri" w:hAnsi="Calibri" w:cs="Calibri"/>
                <w:color w:val="000000"/>
                <w:sz w:val="16"/>
                <w:szCs w:val="16"/>
              </w:rPr>
            </w:pPr>
            <w:ins w:id="27153" w:author="Στάθης Καπ" w:date="2023-03-03T06:20:00Z">
              <w:r>
                <w:rPr>
                  <w:rFonts w:ascii="Calibri" w:hAnsi="Calibri" w:cs="Calibri"/>
                  <w:color w:val="000000"/>
                  <w:sz w:val="16"/>
                  <w:szCs w:val="16"/>
                </w:rPr>
                <w:t>0.313</w:t>
              </w:r>
            </w:ins>
          </w:p>
        </w:tc>
        <w:tc>
          <w:tcPr>
            <w:tcW w:w="669" w:type="dxa"/>
            <w:vAlign w:val="center"/>
            <w:tcPrChange w:id="27154" w:author="Στάθης Καπ" w:date="2023-03-03T06:26:00Z">
              <w:tcPr>
                <w:tcW w:w="669" w:type="dxa"/>
                <w:vAlign w:val="center"/>
              </w:tcPr>
            </w:tcPrChange>
          </w:tcPr>
          <w:p w14:paraId="2F48A6D3" w14:textId="595B2473" w:rsidR="00C87CFE" w:rsidRPr="00CD1347" w:rsidRDefault="00C87CFE" w:rsidP="00C87CFE">
            <w:pPr>
              <w:jc w:val="center"/>
              <w:rPr>
                <w:ins w:id="27155" w:author="Στάθης Καπ" w:date="2023-03-03T03:57:00Z"/>
                <w:rFonts w:cstheme="minorHAnsi"/>
                <w:sz w:val="16"/>
                <w:szCs w:val="16"/>
              </w:rPr>
            </w:pPr>
            <w:ins w:id="27156" w:author="Στάθης Καπ" w:date="2023-03-03T06:20:00Z">
              <w:r>
                <w:rPr>
                  <w:rFonts w:ascii="Calibri" w:hAnsi="Calibri" w:cstheme="minorHAnsi"/>
                  <w:color w:val="000000"/>
                  <w:sz w:val="16"/>
                  <w:szCs w:val="16"/>
                </w:rPr>
                <w:t>9.57</w:t>
              </w:r>
            </w:ins>
          </w:p>
        </w:tc>
        <w:tc>
          <w:tcPr>
            <w:tcW w:w="543" w:type="dxa"/>
            <w:vAlign w:val="center"/>
            <w:tcPrChange w:id="27157" w:author="Στάθης Καπ" w:date="2023-03-03T06:26:00Z">
              <w:tcPr>
                <w:tcW w:w="543" w:type="dxa"/>
                <w:vAlign w:val="bottom"/>
              </w:tcPr>
            </w:tcPrChange>
          </w:tcPr>
          <w:p w14:paraId="1134C79E" w14:textId="3BC073A5" w:rsidR="00C87CFE" w:rsidRPr="00CD1347" w:rsidRDefault="00C87CFE" w:rsidP="00C87CFE">
            <w:pPr>
              <w:jc w:val="center"/>
              <w:rPr>
                <w:ins w:id="27158" w:author="Στάθης Καπ" w:date="2023-03-03T03:57:00Z"/>
                <w:rFonts w:ascii="Calibri" w:hAnsi="Calibri" w:cs="Calibri"/>
                <w:color w:val="000000"/>
                <w:sz w:val="16"/>
                <w:szCs w:val="16"/>
              </w:rPr>
            </w:pPr>
            <w:ins w:id="27159" w:author="Στάθης Καπ" w:date="2023-03-03T06:20:00Z">
              <w:r>
                <w:rPr>
                  <w:rFonts w:ascii="Calibri" w:hAnsi="Calibri" w:cs="Calibri"/>
                  <w:color w:val="000000"/>
                  <w:sz w:val="16"/>
                  <w:szCs w:val="16"/>
                </w:rPr>
                <w:t>437</w:t>
              </w:r>
            </w:ins>
          </w:p>
        </w:tc>
        <w:tc>
          <w:tcPr>
            <w:tcW w:w="621" w:type="dxa"/>
            <w:vAlign w:val="center"/>
            <w:tcPrChange w:id="27160" w:author="Στάθης Καπ" w:date="2023-03-03T06:26:00Z">
              <w:tcPr>
                <w:tcW w:w="621" w:type="dxa"/>
                <w:vAlign w:val="bottom"/>
              </w:tcPr>
            </w:tcPrChange>
          </w:tcPr>
          <w:p w14:paraId="30DABF82" w14:textId="59A14570" w:rsidR="00C87CFE" w:rsidRPr="00CD1347" w:rsidRDefault="00C87CFE" w:rsidP="00C87CFE">
            <w:pPr>
              <w:jc w:val="center"/>
              <w:rPr>
                <w:ins w:id="27161" w:author="Στάθης Καπ" w:date="2023-03-03T03:57:00Z"/>
                <w:rFonts w:ascii="Calibri" w:hAnsi="Calibri" w:cs="Calibri"/>
                <w:color w:val="000000"/>
                <w:sz w:val="16"/>
                <w:szCs w:val="16"/>
              </w:rPr>
            </w:pPr>
            <w:ins w:id="27162" w:author="Στάθης Καπ" w:date="2023-03-03T06:20:00Z">
              <w:r>
                <w:rPr>
                  <w:rFonts w:ascii="Calibri" w:hAnsi="Calibri" w:cs="Calibri"/>
                  <w:color w:val="000000"/>
                  <w:sz w:val="16"/>
                  <w:szCs w:val="16"/>
                </w:rPr>
                <w:t>0.24</w:t>
              </w:r>
            </w:ins>
          </w:p>
        </w:tc>
        <w:tc>
          <w:tcPr>
            <w:tcW w:w="669" w:type="dxa"/>
            <w:vAlign w:val="center"/>
            <w:tcPrChange w:id="27163" w:author="Στάθης Καπ" w:date="2023-03-03T06:26:00Z">
              <w:tcPr>
                <w:tcW w:w="669" w:type="dxa"/>
                <w:vAlign w:val="center"/>
              </w:tcPr>
            </w:tcPrChange>
          </w:tcPr>
          <w:p w14:paraId="52F1A02A" w14:textId="1AF1B28E" w:rsidR="00C87CFE" w:rsidRPr="00CD1347" w:rsidRDefault="00C87CFE" w:rsidP="00C87CFE">
            <w:pPr>
              <w:jc w:val="center"/>
              <w:rPr>
                <w:ins w:id="27164" w:author="Στάθης Καπ" w:date="2023-03-03T03:57:00Z"/>
                <w:rFonts w:cstheme="minorHAnsi"/>
                <w:sz w:val="16"/>
                <w:szCs w:val="16"/>
              </w:rPr>
            </w:pPr>
            <w:ins w:id="27165" w:author="Στάθης Καπ" w:date="2023-03-03T06:20:00Z">
              <w:r>
                <w:rPr>
                  <w:rFonts w:ascii="Calibri" w:hAnsi="Calibri" w:cstheme="minorHAnsi"/>
                  <w:color w:val="000000"/>
                  <w:sz w:val="16"/>
                  <w:szCs w:val="16"/>
                </w:rPr>
                <w:t>15.96</w:t>
              </w:r>
            </w:ins>
          </w:p>
        </w:tc>
        <w:tc>
          <w:tcPr>
            <w:tcW w:w="508" w:type="dxa"/>
            <w:vAlign w:val="center"/>
            <w:tcPrChange w:id="27166" w:author="Στάθης Καπ" w:date="2023-03-03T06:26:00Z">
              <w:tcPr>
                <w:tcW w:w="508" w:type="dxa"/>
                <w:vAlign w:val="bottom"/>
              </w:tcPr>
            </w:tcPrChange>
          </w:tcPr>
          <w:p w14:paraId="1A9A3F1B" w14:textId="6A4ACC4A" w:rsidR="00C87CFE" w:rsidRPr="00CD1347" w:rsidRDefault="00C87CFE" w:rsidP="00C87CFE">
            <w:pPr>
              <w:jc w:val="center"/>
              <w:rPr>
                <w:ins w:id="27167" w:author="Στάθης Καπ" w:date="2023-03-03T03:57:00Z"/>
                <w:rFonts w:ascii="Calibri" w:hAnsi="Calibri" w:cs="Calibri"/>
                <w:color w:val="000000"/>
                <w:sz w:val="16"/>
                <w:szCs w:val="16"/>
              </w:rPr>
            </w:pPr>
            <w:ins w:id="27168" w:author="Στάθης Καπ" w:date="2023-03-03T06:20:00Z">
              <w:r>
                <w:rPr>
                  <w:rFonts w:ascii="Calibri" w:hAnsi="Calibri" w:cs="Calibri"/>
                  <w:color w:val="000000"/>
                  <w:sz w:val="16"/>
                  <w:szCs w:val="16"/>
                </w:rPr>
                <w:t>446</w:t>
              </w:r>
            </w:ins>
          </w:p>
        </w:tc>
        <w:tc>
          <w:tcPr>
            <w:tcW w:w="541" w:type="dxa"/>
            <w:vAlign w:val="center"/>
            <w:tcPrChange w:id="27169" w:author="Στάθης Καπ" w:date="2023-03-03T06:26:00Z">
              <w:tcPr>
                <w:tcW w:w="541" w:type="dxa"/>
                <w:vAlign w:val="bottom"/>
              </w:tcPr>
            </w:tcPrChange>
          </w:tcPr>
          <w:p w14:paraId="2A73AC1A" w14:textId="6518411D" w:rsidR="00C87CFE" w:rsidRPr="00CD1347" w:rsidRDefault="00C87CFE" w:rsidP="00C87CFE">
            <w:pPr>
              <w:jc w:val="center"/>
              <w:rPr>
                <w:ins w:id="27170" w:author="Στάθης Καπ" w:date="2023-03-03T03:57:00Z"/>
                <w:rFonts w:ascii="Calibri" w:hAnsi="Calibri" w:cs="Calibri"/>
                <w:color w:val="000000"/>
                <w:sz w:val="16"/>
                <w:szCs w:val="16"/>
              </w:rPr>
            </w:pPr>
            <w:ins w:id="27171" w:author="Στάθης Καπ" w:date="2023-03-03T06:20:00Z">
              <w:r>
                <w:rPr>
                  <w:rFonts w:ascii="Calibri" w:hAnsi="Calibri" w:cs="Calibri"/>
                  <w:color w:val="000000"/>
                  <w:sz w:val="16"/>
                  <w:szCs w:val="16"/>
                </w:rPr>
                <w:t>0.217</w:t>
              </w:r>
            </w:ins>
          </w:p>
        </w:tc>
        <w:tc>
          <w:tcPr>
            <w:tcW w:w="589" w:type="dxa"/>
            <w:vAlign w:val="center"/>
            <w:tcPrChange w:id="27172" w:author="Στάθης Καπ" w:date="2023-03-03T06:26:00Z">
              <w:tcPr>
                <w:tcW w:w="589" w:type="dxa"/>
                <w:vAlign w:val="center"/>
              </w:tcPr>
            </w:tcPrChange>
          </w:tcPr>
          <w:p w14:paraId="329E2B40" w14:textId="6E86E733" w:rsidR="00C87CFE" w:rsidRPr="00CD1347" w:rsidRDefault="00C87CFE" w:rsidP="00C87CFE">
            <w:pPr>
              <w:jc w:val="center"/>
              <w:rPr>
                <w:ins w:id="27173" w:author="Στάθης Καπ" w:date="2023-03-03T03:57:00Z"/>
                <w:rFonts w:cstheme="minorHAnsi"/>
                <w:sz w:val="16"/>
                <w:szCs w:val="16"/>
              </w:rPr>
            </w:pPr>
            <w:ins w:id="27174" w:author="Στάθης Καπ" w:date="2023-03-03T06:20:00Z">
              <w:r>
                <w:rPr>
                  <w:rFonts w:ascii="Calibri" w:hAnsi="Calibri" w:cstheme="minorHAnsi"/>
                  <w:color w:val="000000"/>
                  <w:sz w:val="16"/>
                  <w:szCs w:val="16"/>
                </w:rPr>
                <w:t>14.23</w:t>
              </w:r>
            </w:ins>
          </w:p>
        </w:tc>
        <w:tc>
          <w:tcPr>
            <w:tcW w:w="463" w:type="dxa"/>
            <w:vAlign w:val="center"/>
            <w:tcPrChange w:id="27175" w:author="Στάθης Καπ" w:date="2023-03-03T06:26:00Z">
              <w:tcPr>
                <w:tcW w:w="463" w:type="dxa"/>
                <w:vAlign w:val="bottom"/>
              </w:tcPr>
            </w:tcPrChange>
          </w:tcPr>
          <w:p w14:paraId="78EE0CDD" w14:textId="38DEC87B" w:rsidR="00C87CFE" w:rsidRPr="00CD1347" w:rsidRDefault="00C87CFE" w:rsidP="00C87CFE">
            <w:pPr>
              <w:jc w:val="center"/>
              <w:rPr>
                <w:ins w:id="27176" w:author="Στάθης Καπ" w:date="2023-03-03T03:57:00Z"/>
                <w:rFonts w:ascii="Calibri" w:hAnsi="Calibri" w:cs="Calibri"/>
                <w:color w:val="000000"/>
                <w:sz w:val="16"/>
                <w:szCs w:val="16"/>
              </w:rPr>
            </w:pPr>
            <w:ins w:id="27177" w:author="Στάθης Καπ" w:date="2023-03-03T06:20:00Z">
              <w:r>
                <w:rPr>
                  <w:rFonts w:ascii="Calibri" w:hAnsi="Calibri" w:cs="Calibri"/>
                  <w:color w:val="000000"/>
                  <w:sz w:val="16"/>
                  <w:szCs w:val="16"/>
                </w:rPr>
                <w:t>360</w:t>
              </w:r>
            </w:ins>
          </w:p>
        </w:tc>
        <w:tc>
          <w:tcPr>
            <w:tcW w:w="541" w:type="dxa"/>
            <w:vAlign w:val="center"/>
            <w:tcPrChange w:id="27178" w:author="Στάθης Καπ" w:date="2023-03-03T06:26:00Z">
              <w:tcPr>
                <w:tcW w:w="541" w:type="dxa"/>
                <w:vAlign w:val="bottom"/>
              </w:tcPr>
            </w:tcPrChange>
          </w:tcPr>
          <w:p w14:paraId="5F707996" w14:textId="719EC369" w:rsidR="00C87CFE" w:rsidRPr="00CD1347" w:rsidRDefault="00C87CFE" w:rsidP="00C87CFE">
            <w:pPr>
              <w:jc w:val="center"/>
              <w:rPr>
                <w:ins w:id="27179" w:author="Στάθης Καπ" w:date="2023-03-03T03:57:00Z"/>
                <w:rFonts w:ascii="Calibri" w:hAnsi="Calibri" w:cs="Calibri"/>
                <w:color w:val="000000"/>
                <w:sz w:val="16"/>
                <w:szCs w:val="16"/>
              </w:rPr>
            </w:pPr>
            <w:ins w:id="27180" w:author="Στάθης Καπ" w:date="2023-03-03T06:20:00Z">
              <w:r>
                <w:rPr>
                  <w:rFonts w:ascii="Calibri" w:hAnsi="Calibri" w:cs="Calibri"/>
                  <w:color w:val="000000"/>
                  <w:sz w:val="16"/>
                  <w:szCs w:val="16"/>
                </w:rPr>
                <w:t>0.274</w:t>
              </w:r>
            </w:ins>
          </w:p>
        </w:tc>
        <w:tc>
          <w:tcPr>
            <w:tcW w:w="589" w:type="dxa"/>
            <w:vAlign w:val="center"/>
            <w:tcPrChange w:id="27181" w:author="Στάθης Καπ" w:date="2023-03-03T06:26:00Z">
              <w:tcPr>
                <w:tcW w:w="589" w:type="dxa"/>
                <w:vAlign w:val="center"/>
              </w:tcPr>
            </w:tcPrChange>
          </w:tcPr>
          <w:p w14:paraId="78F560B5" w14:textId="72BB8D20" w:rsidR="00C87CFE" w:rsidRPr="00CD1347" w:rsidRDefault="00C87CFE" w:rsidP="00C87CFE">
            <w:pPr>
              <w:jc w:val="center"/>
              <w:rPr>
                <w:ins w:id="27182" w:author="Στάθης Καπ" w:date="2023-03-03T03:57:00Z"/>
                <w:rFonts w:cstheme="minorHAnsi"/>
                <w:sz w:val="16"/>
                <w:szCs w:val="16"/>
              </w:rPr>
            </w:pPr>
            <w:ins w:id="27183"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2718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7185" w:author="Στάθης Καπ" w:date="2023-03-03T03:57:00Z"/>
        </w:trPr>
        <w:tc>
          <w:tcPr>
            <w:tcW w:w="515" w:type="dxa"/>
            <w:tcBorders>
              <w:top w:val="nil"/>
              <w:bottom w:val="nil"/>
              <w:right w:val="single" w:sz="4" w:space="0" w:color="auto"/>
            </w:tcBorders>
            <w:shd w:val="clear" w:color="auto" w:fill="E7E6E6" w:themeFill="background2"/>
            <w:vAlign w:val="bottom"/>
            <w:tcPrChange w:id="27186" w:author="Στάθης Καπ" w:date="2023-03-03T06:28:00Z">
              <w:tcPr>
                <w:tcW w:w="515" w:type="dxa"/>
                <w:vAlign w:val="bottom"/>
              </w:tcPr>
            </w:tcPrChange>
          </w:tcPr>
          <w:p w14:paraId="2ACAEFA7" w14:textId="5DC2D0D7" w:rsidR="00C87CFE" w:rsidRPr="00CD1347" w:rsidRDefault="00C87CFE" w:rsidP="00C87CFE">
            <w:pPr>
              <w:jc w:val="center"/>
              <w:rPr>
                <w:ins w:id="27187" w:author="Στάθης Καπ" w:date="2023-03-03T03:57:00Z"/>
                <w:rFonts w:ascii="Calibri" w:hAnsi="Calibri" w:cs="Calibri"/>
                <w:color w:val="000000"/>
                <w:sz w:val="16"/>
                <w:szCs w:val="16"/>
              </w:rPr>
            </w:pPr>
            <w:ins w:id="27188" w:author="Στάθης Καπ" w:date="2023-03-03T04:06:00Z">
              <w:r w:rsidRPr="00CD1347">
                <w:rPr>
                  <w:rFonts w:ascii="Calibri" w:hAnsi="Calibri" w:cs="Calibri"/>
                  <w:color w:val="000000"/>
                  <w:sz w:val="16"/>
                  <w:szCs w:val="16"/>
                  <w:rPrChange w:id="27189"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27190" w:author="Στάθης Καπ" w:date="2023-03-03T06:28:00Z">
              <w:tcPr>
                <w:tcW w:w="560" w:type="dxa"/>
              </w:tcPr>
            </w:tcPrChange>
          </w:tcPr>
          <w:p w14:paraId="46589157" w14:textId="52769DE7" w:rsidR="00C87CFE" w:rsidRPr="00CD1347" w:rsidRDefault="00C87CFE" w:rsidP="00C87CFE">
            <w:pPr>
              <w:jc w:val="center"/>
              <w:rPr>
                <w:ins w:id="27191" w:author="Στάθης Καπ" w:date="2023-03-03T03:57:00Z"/>
                <w:sz w:val="16"/>
                <w:szCs w:val="16"/>
              </w:rPr>
            </w:pPr>
            <w:ins w:id="27192" w:author="Στάθης Καπ" w:date="2023-03-03T06:20:00Z">
              <w:r>
                <w:rPr>
                  <w:rFonts w:ascii="Calibri" w:hAnsi="Calibri" w:cs="Calibri"/>
                  <w:color w:val="000000"/>
                  <w:sz w:val="16"/>
                  <w:szCs w:val="16"/>
                </w:rPr>
                <w:t>480</w:t>
              </w:r>
            </w:ins>
          </w:p>
        </w:tc>
        <w:tc>
          <w:tcPr>
            <w:tcW w:w="855" w:type="dxa"/>
            <w:tcBorders>
              <w:bottom w:val="nil"/>
            </w:tcBorders>
            <w:vAlign w:val="center"/>
            <w:tcPrChange w:id="27193" w:author="Στάθης Καπ" w:date="2023-03-03T06:28:00Z">
              <w:tcPr>
                <w:tcW w:w="855" w:type="dxa"/>
              </w:tcPr>
            </w:tcPrChange>
          </w:tcPr>
          <w:p w14:paraId="4ECC8EDF" w14:textId="7B80FF9E" w:rsidR="00C87CFE" w:rsidRPr="00CD1347" w:rsidRDefault="00C87CFE" w:rsidP="00C87CFE">
            <w:pPr>
              <w:jc w:val="center"/>
              <w:rPr>
                <w:ins w:id="27194" w:author="Στάθης Καπ" w:date="2023-03-03T03:57:00Z"/>
                <w:sz w:val="16"/>
                <w:szCs w:val="16"/>
              </w:rPr>
            </w:pPr>
            <w:ins w:id="27195" w:author="Στάθης Καπ" w:date="2023-03-03T06:20:00Z">
              <w:r>
                <w:rPr>
                  <w:rFonts w:ascii="Calibri" w:hAnsi="Calibri" w:cs="Calibri"/>
                  <w:color w:val="000000"/>
                  <w:sz w:val="16"/>
                  <w:szCs w:val="16"/>
                </w:rPr>
                <w:t>459</w:t>
              </w:r>
            </w:ins>
          </w:p>
        </w:tc>
        <w:tc>
          <w:tcPr>
            <w:tcW w:w="544" w:type="dxa"/>
            <w:tcBorders>
              <w:bottom w:val="nil"/>
            </w:tcBorders>
            <w:vAlign w:val="center"/>
            <w:tcPrChange w:id="27196" w:author="Στάθης Καπ" w:date="2023-03-03T06:28:00Z">
              <w:tcPr>
                <w:tcW w:w="544" w:type="dxa"/>
                <w:vAlign w:val="bottom"/>
              </w:tcPr>
            </w:tcPrChange>
          </w:tcPr>
          <w:p w14:paraId="1891D9CE" w14:textId="6000467C" w:rsidR="00C87CFE" w:rsidRPr="00CD1347" w:rsidRDefault="00C87CFE" w:rsidP="00C87CFE">
            <w:pPr>
              <w:jc w:val="center"/>
              <w:rPr>
                <w:ins w:id="27197" w:author="Στάθης Καπ" w:date="2023-03-03T03:57:00Z"/>
                <w:rFonts w:ascii="Calibri" w:hAnsi="Calibri" w:cs="Calibri"/>
                <w:color w:val="000000"/>
                <w:sz w:val="16"/>
                <w:szCs w:val="16"/>
              </w:rPr>
            </w:pPr>
            <w:ins w:id="27198" w:author="Στάθης Καπ" w:date="2023-03-03T06:20:00Z">
              <w:r>
                <w:rPr>
                  <w:rFonts w:ascii="Calibri" w:hAnsi="Calibri" w:cs="Calibri"/>
                  <w:color w:val="000000"/>
                  <w:sz w:val="16"/>
                  <w:szCs w:val="16"/>
                </w:rPr>
                <w:t>384</w:t>
              </w:r>
            </w:ins>
          </w:p>
        </w:tc>
        <w:tc>
          <w:tcPr>
            <w:tcW w:w="621" w:type="dxa"/>
            <w:tcBorders>
              <w:bottom w:val="nil"/>
            </w:tcBorders>
            <w:vAlign w:val="center"/>
            <w:tcPrChange w:id="27199" w:author="Στάθης Καπ" w:date="2023-03-03T06:28:00Z">
              <w:tcPr>
                <w:tcW w:w="621" w:type="dxa"/>
                <w:vAlign w:val="bottom"/>
              </w:tcPr>
            </w:tcPrChange>
          </w:tcPr>
          <w:p w14:paraId="2E5D70AE" w14:textId="703CC654" w:rsidR="00C87CFE" w:rsidRPr="00CD1347" w:rsidRDefault="00C87CFE" w:rsidP="00C87CFE">
            <w:pPr>
              <w:jc w:val="center"/>
              <w:rPr>
                <w:ins w:id="27200" w:author="Στάθης Καπ" w:date="2023-03-03T03:57:00Z"/>
                <w:rFonts w:ascii="Calibri" w:hAnsi="Calibri" w:cs="Calibri"/>
                <w:color w:val="000000"/>
                <w:sz w:val="16"/>
                <w:szCs w:val="16"/>
              </w:rPr>
            </w:pPr>
            <w:ins w:id="27201" w:author="Στάθης Καπ" w:date="2023-03-03T06:20:00Z">
              <w:r>
                <w:rPr>
                  <w:rFonts w:ascii="Calibri" w:hAnsi="Calibri" w:cs="Calibri"/>
                  <w:color w:val="000000"/>
                  <w:sz w:val="16"/>
                  <w:szCs w:val="16"/>
                </w:rPr>
                <w:t>0.253</w:t>
              </w:r>
            </w:ins>
          </w:p>
        </w:tc>
        <w:tc>
          <w:tcPr>
            <w:tcW w:w="669" w:type="dxa"/>
            <w:tcBorders>
              <w:bottom w:val="nil"/>
            </w:tcBorders>
            <w:vAlign w:val="center"/>
            <w:tcPrChange w:id="27202" w:author="Στάθης Καπ" w:date="2023-03-03T06:28:00Z">
              <w:tcPr>
                <w:tcW w:w="669" w:type="dxa"/>
                <w:vAlign w:val="center"/>
              </w:tcPr>
            </w:tcPrChange>
          </w:tcPr>
          <w:p w14:paraId="51B88991" w14:textId="66918098" w:rsidR="00C87CFE" w:rsidRPr="00CD1347" w:rsidRDefault="00C87CFE" w:rsidP="00C87CFE">
            <w:pPr>
              <w:jc w:val="center"/>
              <w:rPr>
                <w:ins w:id="27203" w:author="Στάθης Καπ" w:date="2023-03-03T03:57:00Z"/>
                <w:rFonts w:cstheme="minorHAnsi"/>
                <w:sz w:val="16"/>
                <w:szCs w:val="16"/>
              </w:rPr>
            </w:pPr>
            <w:ins w:id="27204"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27205" w:author="Στάθης Καπ" w:date="2023-03-03T06:28:00Z">
              <w:tcPr>
                <w:tcW w:w="543" w:type="dxa"/>
                <w:vAlign w:val="bottom"/>
              </w:tcPr>
            </w:tcPrChange>
          </w:tcPr>
          <w:p w14:paraId="2F826F05" w14:textId="3938D95B" w:rsidR="00C87CFE" w:rsidRPr="00CD1347" w:rsidRDefault="00C87CFE" w:rsidP="00C87CFE">
            <w:pPr>
              <w:jc w:val="center"/>
              <w:rPr>
                <w:ins w:id="27206" w:author="Στάθης Καπ" w:date="2023-03-03T03:57:00Z"/>
                <w:rFonts w:ascii="Calibri" w:hAnsi="Calibri" w:cs="Calibri"/>
                <w:color w:val="000000"/>
                <w:sz w:val="16"/>
                <w:szCs w:val="16"/>
              </w:rPr>
            </w:pPr>
            <w:ins w:id="27207" w:author="Στάθης Καπ" w:date="2023-03-03T06:20:00Z">
              <w:r>
                <w:rPr>
                  <w:rFonts w:ascii="Calibri" w:hAnsi="Calibri" w:cs="Calibri"/>
                  <w:color w:val="000000"/>
                  <w:sz w:val="16"/>
                  <w:szCs w:val="16"/>
                </w:rPr>
                <w:t>328</w:t>
              </w:r>
            </w:ins>
          </w:p>
        </w:tc>
        <w:tc>
          <w:tcPr>
            <w:tcW w:w="621" w:type="dxa"/>
            <w:tcBorders>
              <w:bottom w:val="nil"/>
            </w:tcBorders>
            <w:vAlign w:val="center"/>
            <w:tcPrChange w:id="27208" w:author="Στάθης Καπ" w:date="2023-03-03T06:28:00Z">
              <w:tcPr>
                <w:tcW w:w="621" w:type="dxa"/>
                <w:vAlign w:val="bottom"/>
              </w:tcPr>
            </w:tcPrChange>
          </w:tcPr>
          <w:p w14:paraId="39E9E982" w14:textId="2FFF2B5D" w:rsidR="00C87CFE" w:rsidRPr="00CD1347" w:rsidRDefault="00C87CFE" w:rsidP="00C87CFE">
            <w:pPr>
              <w:jc w:val="center"/>
              <w:rPr>
                <w:ins w:id="27209" w:author="Στάθης Καπ" w:date="2023-03-03T03:57:00Z"/>
                <w:rFonts w:ascii="Calibri" w:hAnsi="Calibri" w:cs="Calibri"/>
                <w:color w:val="000000"/>
                <w:sz w:val="16"/>
                <w:szCs w:val="16"/>
              </w:rPr>
            </w:pPr>
            <w:ins w:id="27210" w:author="Στάθης Καπ" w:date="2023-03-03T06:20:00Z">
              <w:r>
                <w:rPr>
                  <w:rFonts w:ascii="Calibri" w:hAnsi="Calibri" w:cs="Calibri"/>
                  <w:color w:val="000000"/>
                  <w:sz w:val="16"/>
                  <w:szCs w:val="16"/>
                </w:rPr>
                <w:t>0.224</w:t>
              </w:r>
            </w:ins>
          </w:p>
        </w:tc>
        <w:tc>
          <w:tcPr>
            <w:tcW w:w="669" w:type="dxa"/>
            <w:tcBorders>
              <w:bottom w:val="nil"/>
            </w:tcBorders>
            <w:vAlign w:val="center"/>
            <w:tcPrChange w:id="27211" w:author="Στάθης Καπ" w:date="2023-03-03T06:28:00Z">
              <w:tcPr>
                <w:tcW w:w="669" w:type="dxa"/>
                <w:vAlign w:val="center"/>
              </w:tcPr>
            </w:tcPrChange>
          </w:tcPr>
          <w:p w14:paraId="5DB00022" w14:textId="6B2F6746" w:rsidR="00C87CFE" w:rsidRPr="00CD1347" w:rsidRDefault="00C87CFE" w:rsidP="00C87CFE">
            <w:pPr>
              <w:jc w:val="center"/>
              <w:rPr>
                <w:ins w:id="27212" w:author="Στάθης Καπ" w:date="2023-03-03T03:57:00Z"/>
                <w:rFonts w:cstheme="minorHAnsi"/>
                <w:sz w:val="16"/>
                <w:szCs w:val="16"/>
              </w:rPr>
            </w:pPr>
            <w:ins w:id="27213"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27214" w:author="Στάθης Καπ" w:date="2023-03-03T06:28:00Z">
              <w:tcPr>
                <w:tcW w:w="508" w:type="dxa"/>
                <w:vAlign w:val="bottom"/>
              </w:tcPr>
            </w:tcPrChange>
          </w:tcPr>
          <w:p w14:paraId="4402055F" w14:textId="6CB86077" w:rsidR="00C87CFE" w:rsidRPr="00CD1347" w:rsidRDefault="00C87CFE" w:rsidP="00C87CFE">
            <w:pPr>
              <w:jc w:val="center"/>
              <w:rPr>
                <w:ins w:id="27215" w:author="Στάθης Καπ" w:date="2023-03-03T03:57:00Z"/>
                <w:rFonts w:ascii="Calibri" w:hAnsi="Calibri" w:cs="Calibri"/>
                <w:color w:val="000000"/>
                <w:sz w:val="16"/>
                <w:szCs w:val="16"/>
              </w:rPr>
            </w:pPr>
            <w:ins w:id="27216" w:author="Στάθης Καπ" w:date="2023-03-03T06:20:00Z">
              <w:r>
                <w:rPr>
                  <w:rFonts w:ascii="Calibri" w:hAnsi="Calibri" w:cs="Calibri"/>
                  <w:color w:val="000000"/>
                  <w:sz w:val="16"/>
                  <w:szCs w:val="16"/>
                </w:rPr>
                <w:t>325</w:t>
              </w:r>
            </w:ins>
          </w:p>
        </w:tc>
        <w:tc>
          <w:tcPr>
            <w:tcW w:w="541" w:type="dxa"/>
            <w:tcBorders>
              <w:bottom w:val="nil"/>
            </w:tcBorders>
            <w:vAlign w:val="center"/>
            <w:tcPrChange w:id="27217" w:author="Στάθης Καπ" w:date="2023-03-03T06:28:00Z">
              <w:tcPr>
                <w:tcW w:w="541" w:type="dxa"/>
                <w:vAlign w:val="bottom"/>
              </w:tcPr>
            </w:tcPrChange>
          </w:tcPr>
          <w:p w14:paraId="1C94F25E" w14:textId="21D1F4D5" w:rsidR="00C87CFE" w:rsidRPr="00CD1347" w:rsidRDefault="00C87CFE" w:rsidP="00C87CFE">
            <w:pPr>
              <w:jc w:val="center"/>
              <w:rPr>
                <w:ins w:id="27218" w:author="Στάθης Καπ" w:date="2023-03-03T03:57:00Z"/>
                <w:rFonts w:ascii="Calibri" w:hAnsi="Calibri" w:cs="Calibri"/>
                <w:color w:val="000000"/>
                <w:sz w:val="16"/>
                <w:szCs w:val="16"/>
              </w:rPr>
            </w:pPr>
            <w:ins w:id="27219" w:author="Στάθης Καπ" w:date="2023-03-03T06:20:00Z">
              <w:r>
                <w:rPr>
                  <w:rFonts w:ascii="Calibri" w:hAnsi="Calibri" w:cs="Calibri"/>
                  <w:color w:val="000000"/>
                  <w:sz w:val="16"/>
                  <w:szCs w:val="16"/>
                </w:rPr>
                <w:t>0.218</w:t>
              </w:r>
            </w:ins>
          </w:p>
        </w:tc>
        <w:tc>
          <w:tcPr>
            <w:tcW w:w="589" w:type="dxa"/>
            <w:tcBorders>
              <w:bottom w:val="nil"/>
            </w:tcBorders>
            <w:vAlign w:val="center"/>
            <w:tcPrChange w:id="27220" w:author="Στάθης Καπ" w:date="2023-03-03T06:28:00Z">
              <w:tcPr>
                <w:tcW w:w="589" w:type="dxa"/>
                <w:vAlign w:val="center"/>
              </w:tcPr>
            </w:tcPrChange>
          </w:tcPr>
          <w:p w14:paraId="1922C65C" w14:textId="0EAA5CA2" w:rsidR="00C87CFE" w:rsidRPr="00CD1347" w:rsidRDefault="00C87CFE" w:rsidP="00C87CFE">
            <w:pPr>
              <w:jc w:val="center"/>
              <w:rPr>
                <w:ins w:id="27221" w:author="Στάθης Καπ" w:date="2023-03-03T03:57:00Z"/>
                <w:rFonts w:cstheme="minorHAnsi"/>
                <w:sz w:val="16"/>
                <w:szCs w:val="16"/>
              </w:rPr>
            </w:pPr>
            <w:ins w:id="27222"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27223" w:author="Στάθης Καπ" w:date="2023-03-03T06:28:00Z">
              <w:tcPr>
                <w:tcW w:w="463" w:type="dxa"/>
                <w:vAlign w:val="bottom"/>
              </w:tcPr>
            </w:tcPrChange>
          </w:tcPr>
          <w:p w14:paraId="66207277" w14:textId="63E20436" w:rsidR="00C87CFE" w:rsidRPr="00CD1347" w:rsidRDefault="00C87CFE" w:rsidP="00C87CFE">
            <w:pPr>
              <w:jc w:val="center"/>
              <w:rPr>
                <w:ins w:id="27224" w:author="Στάθης Καπ" w:date="2023-03-03T03:57:00Z"/>
                <w:rFonts w:ascii="Calibri" w:hAnsi="Calibri" w:cs="Calibri"/>
                <w:color w:val="000000"/>
                <w:sz w:val="16"/>
                <w:szCs w:val="16"/>
              </w:rPr>
            </w:pPr>
            <w:ins w:id="27225" w:author="Στάθης Καπ" w:date="2023-03-03T06:20:00Z">
              <w:r>
                <w:rPr>
                  <w:rFonts w:ascii="Calibri" w:hAnsi="Calibri" w:cs="Calibri"/>
                  <w:color w:val="000000"/>
                  <w:sz w:val="16"/>
                  <w:szCs w:val="16"/>
                </w:rPr>
                <w:t>352</w:t>
              </w:r>
            </w:ins>
          </w:p>
        </w:tc>
        <w:tc>
          <w:tcPr>
            <w:tcW w:w="541" w:type="dxa"/>
            <w:tcBorders>
              <w:bottom w:val="nil"/>
            </w:tcBorders>
            <w:vAlign w:val="center"/>
            <w:tcPrChange w:id="27226" w:author="Στάθης Καπ" w:date="2023-03-03T06:28:00Z">
              <w:tcPr>
                <w:tcW w:w="541" w:type="dxa"/>
                <w:vAlign w:val="bottom"/>
              </w:tcPr>
            </w:tcPrChange>
          </w:tcPr>
          <w:p w14:paraId="05D41E2B" w14:textId="533C676D" w:rsidR="00C87CFE" w:rsidRPr="00CD1347" w:rsidRDefault="00C87CFE" w:rsidP="00C87CFE">
            <w:pPr>
              <w:jc w:val="center"/>
              <w:rPr>
                <w:ins w:id="27227" w:author="Στάθης Καπ" w:date="2023-03-03T03:57:00Z"/>
                <w:rFonts w:ascii="Calibri" w:hAnsi="Calibri" w:cs="Calibri"/>
                <w:color w:val="000000"/>
                <w:sz w:val="16"/>
                <w:szCs w:val="16"/>
              </w:rPr>
            </w:pPr>
            <w:ins w:id="27228" w:author="Στάθης Καπ" w:date="2023-03-03T06:20:00Z">
              <w:r>
                <w:rPr>
                  <w:rFonts w:ascii="Calibri" w:hAnsi="Calibri" w:cs="Calibri"/>
                  <w:color w:val="000000"/>
                  <w:sz w:val="16"/>
                  <w:szCs w:val="16"/>
                </w:rPr>
                <w:t>0.236</w:t>
              </w:r>
            </w:ins>
          </w:p>
        </w:tc>
        <w:tc>
          <w:tcPr>
            <w:tcW w:w="589" w:type="dxa"/>
            <w:tcBorders>
              <w:bottom w:val="nil"/>
            </w:tcBorders>
            <w:vAlign w:val="center"/>
            <w:tcPrChange w:id="27229" w:author="Στάθης Καπ" w:date="2023-03-03T06:28:00Z">
              <w:tcPr>
                <w:tcW w:w="589" w:type="dxa"/>
                <w:vAlign w:val="center"/>
              </w:tcPr>
            </w:tcPrChange>
          </w:tcPr>
          <w:p w14:paraId="3596106B" w14:textId="4F5895A4" w:rsidR="00C87CFE" w:rsidRPr="00CD1347" w:rsidRDefault="00C87CFE" w:rsidP="00C87CFE">
            <w:pPr>
              <w:jc w:val="center"/>
              <w:rPr>
                <w:ins w:id="27230" w:author="Στάθης Καπ" w:date="2023-03-03T03:57:00Z"/>
                <w:rFonts w:cstheme="minorHAnsi"/>
                <w:sz w:val="16"/>
                <w:szCs w:val="16"/>
              </w:rPr>
            </w:pPr>
            <w:ins w:id="27231"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2723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7233" w:author="Στάθης Καπ" w:date="2023-03-03T03:57:00Z"/>
        </w:trPr>
        <w:tc>
          <w:tcPr>
            <w:tcW w:w="515" w:type="dxa"/>
            <w:tcBorders>
              <w:top w:val="nil"/>
              <w:bottom w:val="nil"/>
              <w:right w:val="single" w:sz="4" w:space="0" w:color="auto"/>
            </w:tcBorders>
            <w:shd w:val="clear" w:color="auto" w:fill="E7E6E6" w:themeFill="background2"/>
            <w:vAlign w:val="bottom"/>
            <w:tcPrChange w:id="27234" w:author="Στάθης Καπ" w:date="2023-03-03T06:28:00Z">
              <w:tcPr>
                <w:tcW w:w="515" w:type="dxa"/>
                <w:vAlign w:val="bottom"/>
              </w:tcPr>
            </w:tcPrChange>
          </w:tcPr>
          <w:p w14:paraId="090316BE" w14:textId="54F73EBE" w:rsidR="00C87CFE" w:rsidRPr="00CD1347" w:rsidRDefault="00C87CFE" w:rsidP="00C87CFE">
            <w:pPr>
              <w:jc w:val="center"/>
              <w:rPr>
                <w:ins w:id="27235" w:author="Στάθης Καπ" w:date="2023-03-03T03:57:00Z"/>
                <w:rFonts w:ascii="Calibri" w:hAnsi="Calibri" w:cs="Calibri"/>
                <w:color w:val="000000"/>
                <w:sz w:val="16"/>
                <w:szCs w:val="16"/>
              </w:rPr>
            </w:pPr>
            <w:ins w:id="27236" w:author="Στάθης Καπ" w:date="2023-03-03T04:06:00Z">
              <w:r w:rsidRPr="00CD1347">
                <w:rPr>
                  <w:rFonts w:ascii="Calibri" w:hAnsi="Calibri" w:cs="Calibri"/>
                  <w:color w:val="000000"/>
                  <w:sz w:val="16"/>
                  <w:szCs w:val="16"/>
                  <w:rPrChange w:id="27237"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27238" w:author="Στάθης Καπ" w:date="2023-03-03T06:28:00Z">
              <w:tcPr>
                <w:tcW w:w="560" w:type="dxa"/>
              </w:tcPr>
            </w:tcPrChange>
          </w:tcPr>
          <w:p w14:paraId="568C397C" w14:textId="646005CF" w:rsidR="00C87CFE" w:rsidRPr="00CD1347" w:rsidRDefault="00C87CFE" w:rsidP="00C87CFE">
            <w:pPr>
              <w:jc w:val="center"/>
              <w:rPr>
                <w:ins w:id="27239" w:author="Στάθης Καπ" w:date="2023-03-03T03:57:00Z"/>
                <w:sz w:val="16"/>
                <w:szCs w:val="16"/>
              </w:rPr>
            </w:pPr>
            <w:ins w:id="27240"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27241" w:author="Στάθης Καπ" w:date="2023-03-03T06:28:00Z">
              <w:tcPr>
                <w:tcW w:w="855" w:type="dxa"/>
              </w:tcPr>
            </w:tcPrChange>
          </w:tcPr>
          <w:p w14:paraId="5C86284E" w14:textId="6B979C84" w:rsidR="00C87CFE" w:rsidRPr="00CD1347" w:rsidRDefault="00C87CFE" w:rsidP="00C87CFE">
            <w:pPr>
              <w:jc w:val="center"/>
              <w:rPr>
                <w:ins w:id="27242" w:author="Στάθης Καπ" w:date="2023-03-03T03:57:00Z"/>
                <w:sz w:val="16"/>
                <w:szCs w:val="16"/>
              </w:rPr>
            </w:pPr>
            <w:ins w:id="27243"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27244" w:author="Στάθης Καπ" w:date="2023-03-03T06:28:00Z">
              <w:tcPr>
                <w:tcW w:w="544" w:type="dxa"/>
                <w:vAlign w:val="bottom"/>
              </w:tcPr>
            </w:tcPrChange>
          </w:tcPr>
          <w:p w14:paraId="21C52582" w14:textId="1FF51373" w:rsidR="00C87CFE" w:rsidRPr="00CD1347" w:rsidRDefault="00C87CFE" w:rsidP="00C87CFE">
            <w:pPr>
              <w:jc w:val="center"/>
              <w:rPr>
                <w:ins w:id="27245" w:author="Στάθης Καπ" w:date="2023-03-03T03:57:00Z"/>
                <w:rFonts w:ascii="Calibri" w:hAnsi="Calibri" w:cs="Calibri"/>
                <w:color w:val="000000"/>
                <w:sz w:val="16"/>
                <w:szCs w:val="16"/>
              </w:rPr>
            </w:pPr>
            <w:ins w:id="27246"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27247" w:author="Στάθης Καπ" w:date="2023-03-03T06:28:00Z">
              <w:tcPr>
                <w:tcW w:w="621" w:type="dxa"/>
                <w:vAlign w:val="bottom"/>
              </w:tcPr>
            </w:tcPrChange>
          </w:tcPr>
          <w:p w14:paraId="233CB8A8" w14:textId="1D55C596" w:rsidR="00C87CFE" w:rsidRPr="00CD1347" w:rsidRDefault="00C87CFE" w:rsidP="00C87CFE">
            <w:pPr>
              <w:jc w:val="center"/>
              <w:rPr>
                <w:ins w:id="27248" w:author="Στάθης Καπ" w:date="2023-03-03T03:57:00Z"/>
                <w:rFonts w:ascii="Calibri" w:hAnsi="Calibri" w:cs="Calibri"/>
                <w:color w:val="000000"/>
                <w:sz w:val="16"/>
                <w:szCs w:val="16"/>
              </w:rPr>
            </w:pPr>
            <w:ins w:id="27249"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27250" w:author="Στάθης Καπ" w:date="2023-03-03T06:28:00Z">
              <w:tcPr>
                <w:tcW w:w="669" w:type="dxa"/>
                <w:vAlign w:val="center"/>
              </w:tcPr>
            </w:tcPrChange>
          </w:tcPr>
          <w:p w14:paraId="6B84C2FF" w14:textId="7E89BF57" w:rsidR="00C87CFE" w:rsidRPr="00CD1347" w:rsidRDefault="00C87CFE" w:rsidP="00C87CFE">
            <w:pPr>
              <w:jc w:val="center"/>
              <w:rPr>
                <w:ins w:id="27251" w:author="Στάθης Καπ" w:date="2023-03-03T03:57:00Z"/>
                <w:rFonts w:cstheme="minorHAnsi"/>
                <w:sz w:val="16"/>
                <w:szCs w:val="16"/>
              </w:rPr>
            </w:pPr>
            <w:ins w:id="27252"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27253" w:author="Στάθης Καπ" w:date="2023-03-03T06:28:00Z">
              <w:tcPr>
                <w:tcW w:w="543" w:type="dxa"/>
                <w:vAlign w:val="bottom"/>
              </w:tcPr>
            </w:tcPrChange>
          </w:tcPr>
          <w:p w14:paraId="5F3992CB" w14:textId="5C60A71F" w:rsidR="00C87CFE" w:rsidRPr="00CD1347" w:rsidRDefault="00C87CFE" w:rsidP="00C87CFE">
            <w:pPr>
              <w:jc w:val="center"/>
              <w:rPr>
                <w:ins w:id="27254" w:author="Στάθης Καπ" w:date="2023-03-03T03:57:00Z"/>
                <w:rFonts w:ascii="Calibri" w:hAnsi="Calibri" w:cs="Calibri"/>
                <w:color w:val="000000"/>
                <w:sz w:val="16"/>
                <w:szCs w:val="16"/>
              </w:rPr>
            </w:pPr>
            <w:ins w:id="27255"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27256" w:author="Στάθης Καπ" w:date="2023-03-03T06:28:00Z">
              <w:tcPr>
                <w:tcW w:w="621" w:type="dxa"/>
                <w:vAlign w:val="bottom"/>
              </w:tcPr>
            </w:tcPrChange>
          </w:tcPr>
          <w:p w14:paraId="3EC14DCA" w14:textId="05099DE8" w:rsidR="00C87CFE" w:rsidRPr="00CD1347" w:rsidRDefault="00C87CFE" w:rsidP="00C87CFE">
            <w:pPr>
              <w:jc w:val="center"/>
              <w:rPr>
                <w:ins w:id="27257" w:author="Στάθης Καπ" w:date="2023-03-03T03:57:00Z"/>
                <w:rFonts w:ascii="Calibri" w:hAnsi="Calibri" w:cs="Calibri"/>
                <w:color w:val="000000"/>
                <w:sz w:val="16"/>
                <w:szCs w:val="16"/>
              </w:rPr>
            </w:pPr>
            <w:ins w:id="27258"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27259" w:author="Στάθης Καπ" w:date="2023-03-03T06:28:00Z">
              <w:tcPr>
                <w:tcW w:w="669" w:type="dxa"/>
                <w:vAlign w:val="center"/>
              </w:tcPr>
            </w:tcPrChange>
          </w:tcPr>
          <w:p w14:paraId="18D20245" w14:textId="5CFB7F56" w:rsidR="00C87CFE" w:rsidRPr="00CD1347" w:rsidRDefault="00C87CFE" w:rsidP="00C87CFE">
            <w:pPr>
              <w:jc w:val="center"/>
              <w:rPr>
                <w:ins w:id="27260" w:author="Στάθης Καπ" w:date="2023-03-03T03:57:00Z"/>
                <w:rFonts w:cstheme="minorHAnsi"/>
                <w:sz w:val="16"/>
                <w:szCs w:val="16"/>
              </w:rPr>
            </w:pPr>
            <w:ins w:id="27261"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27262" w:author="Στάθης Καπ" w:date="2023-03-03T06:28:00Z">
              <w:tcPr>
                <w:tcW w:w="508" w:type="dxa"/>
                <w:vAlign w:val="bottom"/>
              </w:tcPr>
            </w:tcPrChange>
          </w:tcPr>
          <w:p w14:paraId="4BADDA45" w14:textId="34521F8F" w:rsidR="00C87CFE" w:rsidRPr="00CD1347" w:rsidRDefault="00C87CFE" w:rsidP="00C87CFE">
            <w:pPr>
              <w:jc w:val="center"/>
              <w:rPr>
                <w:ins w:id="27263" w:author="Στάθης Καπ" w:date="2023-03-03T03:57:00Z"/>
                <w:rFonts w:ascii="Calibri" w:hAnsi="Calibri" w:cs="Calibri"/>
                <w:color w:val="000000"/>
                <w:sz w:val="16"/>
                <w:szCs w:val="16"/>
              </w:rPr>
            </w:pPr>
            <w:ins w:id="27264"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27265" w:author="Στάθης Καπ" w:date="2023-03-03T06:28:00Z">
              <w:tcPr>
                <w:tcW w:w="541" w:type="dxa"/>
                <w:vAlign w:val="bottom"/>
              </w:tcPr>
            </w:tcPrChange>
          </w:tcPr>
          <w:p w14:paraId="679B74A9" w14:textId="6086BB95" w:rsidR="00C87CFE" w:rsidRPr="00CD1347" w:rsidRDefault="00C87CFE" w:rsidP="00C87CFE">
            <w:pPr>
              <w:jc w:val="center"/>
              <w:rPr>
                <w:ins w:id="27266" w:author="Στάθης Καπ" w:date="2023-03-03T03:57:00Z"/>
                <w:rFonts w:ascii="Calibri" w:hAnsi="Calibri" w:cs="Calibri"/>
                <w:color w:val="000000"/>
                <w:sz w:val="16"/>
                <w:szCs w:val="16"/>
              </w:rPr>
            </w:pPr>
            <w:ins w:id="27267"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27268" w:author="Στάθης Καπ" w:date="2023-03-03T06:28:00Z">
              <w:tcPr>
                <w:tcW w:w="589" w:type="dxa"/>
                <w:vAlign w:val="center"/>
              </w:tcPr>
            </w:tcPrChange>
          </w:tcPr>
          <w:p w14:paraId="51D7714D" w14:textId="2BD736AB" w:rsidR="00C87CFE" w:rsidRPr="00CD1347" w:rsidRDefault="00C87CFE" w:rsidP="00C87CFE">
            <w:pPr>
              <w:jc w:val="center"/>
              <w:rPr>
                <w:ins w:id="27269" w:author="Στάθης Καπ" w:date="2023-03-03T03:57:00Z"/>
                <w:rFonts w:cstheme="minorHAnsi"/>
                <w:sz w:val="16"/>
                <w:szCs w:val="16"/>
              </w:rPr>
            </w:pPr>
            <w:ins w:id="27270"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27271" w:author="Στάθης Καπ" w:date="2023-03-03T06:28:00Z">
              <w:tcPr>
                <w:tcW w:w="463" w:type="dxa"/>
                <w:vAlign w:val="bottom"/>
              </w:tcPr>
            </w:tcPrChange>
          </w:tcPr>
          <w:p w14:paraId="5122851E" w14:textId="477D4417" w:rsidR="00C87CFE" w:rsidRPr="00CD1347" w:rsidRDefault="00C87CFE" w:rsidP="00C87CFE">
            <w:pPr>
              <w:jc w:val="center"/>
              <w:rPr>
                <w:ins w:id="27272" w:author="Στάθης Καπ" w:date="2023-03-03T03:57:00Z"/>
                <w:rFonts w:ascii="Calibri" w:hAnsi="Calibri" w:cs="Calibri"/>
                <w:color w:val="000000"/>
                <w:sz w:val="16"/>
                <w:szCs w:val="16"/>
              </w:rPr>
            </w:pPr>
            <w:ins w:id="27273"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27274" w:author="Στάθης Καπ" w:date="2023-03-03T06:28:00Z">
              <w:tcPr>
                <w:tcW w:w="541" w:type="dxa"/>
                <w:vAlign w:val="bottom"/>
              </w:tcPr>
            </w:tcPrChange>
          </w:tcPr>
          <w:p w14:paraId="3459AA30" w14:textId="341B4CBC" w:rsidR="00C87CFE" w:rsidRPr="00CD1347" w:rsidRDefault="00C87CFE" w:rsidP="00C87CFE">
            <w:pPr>
              <w:jc w:val="center"/>
              <w:rPr>
                <w:ins w:id="27275" w:author="Στάθης Καπ" w:date="2023-03-03T03:57:00Z"/>
                <w:rFonts w:ascii="Calibri" w:hAnsi="Calibri" w:cs="Calibri"/>
                <w:color w:val="000000"/>
                <w:sz w:val="16"/>
                <w:szCs w:val="16"/>
              </w:rPr>
            </w:pPr>
            <w:ins w:id="27276"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27277" w:author="Στάθης Καπ" w:date="2023-03-03T06:28:00Z">
              <w:tcPr>
                <w:tcW w:w="589" w:type="dxa"/>
                <w:vAlign w:val="center"/>
              </w:tcPr>
            </w:tcPrChange>
          </w:tcPr>
          <w:p w14:paraId="6EE2C88E" w14:textId="165B8B83" w:rsidR="00C87CFE" w:rsidRPr="00CD1347" w:rsidRDefault="00C87CFE" w:rsidP="00C87CFE">
            <w:pPr>
              <w:jc w:val="center"/>
              <w:rPr>
                <w:ins w:id="27278" w:author="Στάθης Καπ" w:date="2023-03-03T03:57:00Z"/>
                <w:rFonts w:cstheme="minorHAnsi"/>
                <w:sz w:val="16"/>
                <w:szCs w:val="16"/>
              </w:rPr>
            </w:pPr>
            <w:ins w:id="27279"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2728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7281" w:author="Στάθης Καπ" w:date="2023-03-03T03:57:00Z"/>
        </w:trPr>
        <w:tc>
          <w:tcPr>
            <w:tcW w:w="515" w:type="dxa"/>
            <w:tcBorders>
              <w:top w:val="nil"/>
              <w:bottom w:val="nil"/>
              <w:right w:val="single" w:sz="4" w:space="0" w:color="auto"/>
            </w:tcBorders>
            <w:shd w:val="clear" w:color="auto" w:fill="E7E6E6" w:themeFill="background2"/>
            <w:vAlign w:val="bottom"/>
            <w:tcPrChange w:id="27282" w:author="Στάθης Καπ" w:date="2023-03-03T06:28:00Z">
              <w:tcPr>
                <w:tcW w:w="515" w:type="dxa"/>
                <w:vAlign w:val="bottom"/>
              </w:tcPr>
            </w:tcPrChange>
          </w:tcPr>
          <w:p w14:paraId="3F1A1595" w14:textId="3897C04F" w:rsidR="00C87CFE" w:rsidRPr="00CD1347" w:rsidRDefault="00C87CFE" w:rsidP="00C87CFE">
            <w:pPr>
              <w:jc w:val="center"/>
              <w:rPr>
                <w:ins w:id="27283" w:author="Στάθης Καπ" w:date="2023-03-03T03:57:00Z"/>
                <w:rFonts w:ascii="Calibri" w:hAnsi="Calibri" w:cs="Calibri"/>
                <w:color w:val="000000"/>
                <w:sz w:val="16"/>
                <w:szCs w:val="16"/>
              </w:rPr>
            </w:pPr>
            <w:ins w:id="27284" w:author="Στάθης Καπ" w:date="2023-03-03T04:06:00Z">
              <w:r w:rsidRPr="00CD1347">
                <w:rPr>
                  <w:rFonts w:ascii="Calibri" w:hAnsi="Calibri" w:cs="Calibri"/>
                  <w:color w:val="000000"/>
                  <w:sz w:val="16"/>
                  <w:szCs w:val="16"/>
                  <w:rPrChange w:id="27285"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27286" w:author="Στάθης Καπ" w:date="2023-03-03T06:28:00Z">
              <w:tcPr>
                <w:tcW w:w="560" w:type="dxa"/>
              </w:tcPr>
            </w:tcPrChange>
          </w:tcPr>
          <w:p w14:paraId="66BAD915" w14:textId="1A86C660" w:rsidR="00C87CFE" w:rsidRPr="00CD1347" w:rsidRDefault="00C87CFE" w:rsidP="00C87CFE">
            <w:pPr>
              <w:jc w:val="center"/>
              <w:rPr>
                <w:ins w:id="27287" w:author="Στάθης Καπ" w:date="2023-03-03T03:57:00Z"/>
                <w:sz w:val="16"/>
                <w:szCs w:val="16"/>
              </w:rPr>
            </w:pPr>
            <w:ins w:id="27288" w:author="Στάθης Καπ" w:date="2023-03-03T06:20:00Z">
              <w:r>
                <w:rPr>
                  <w:rFonts w:ascii="Calibri" w:hAnsi="Calibri" w:cs="Calibri"/>
                  <w:color w:val="000000"/>
                  <w:sz w:val="16"/>
                  <w:szCs w:val="16"/>
                </w:rPr>
                <w:t>534</w:t>
              </w:r>
            </w:ins>
          </w:p>
        </w:tc>
        <w:tc>
          <w:tcPr>
            <w:tcW w:w="855" w:type="dxa"/>
            <w:tcBorders>
              <w:top w:val="nil"/>
            </w:tcBorders>
            <w:vAlign w:val="center"/>
            <w:tcPrChange w:id="27289" w:author="Στάθης Καπ" w:date="2023-03-03T06:28:00Z">
              <w:tcPr>
                <w:tcW w:w="855" w:type="dxa"/>
              </w:tcPr>
            </w:tcPrChange>
          </w:tcPr>
          <w:p w14:paraId="2926E04F" w14:textId="0B81B0D7" w:rsidR="00C87CFE" w:rsidRPr="00CD1347" w:rsidRDefault="00C87CFE" w:rsidP="00C87CFE">
            <w:pPr>
              <w:jc w:val="center"/>
              <w:rPr>
                <w:ins w:id="27290" w:author="Στάθης Καπ" w:date="2023-03-03T03:57:00Z"/>
                <w:sz w:val="16"/>
                <w:szCs w:val="16"/>
              </w:rPr>
            </w:pPr>
            <w:ins w:id="27291" w:author="Στάθης Καπ" w:date="2023-03-03T06:20:00Z">
              <w:r>
                <w:rPr>
                  <w:rFonts w:ascii="Calibri" w:hAnsi="Calibri" w:cs="Calibri"/>
                  <w:color w:val="000000"/>
                  <w:sz w:val="16"/>
                  <w:szCs w:val="16"/>
                </w:rPr>
                <w:t>515</w:t>
              </w:r>
            </w:ins>
          </w:p>
        </w:tc>
        <w:tc>
          <w:tcPr>
            <w:tcW w:w="544" w:type="dxa"/>
            <w:tcBorders>
              <w:top w:val="nil"/>
            </w:tcBorders>
            <w:vAlign w:val="center"/>
            <w:tcPrChange w:id="27292" w:author="Στάθης Καπ" w:date="2023-03-03T06:28:00Z">
              <w:tcPr>
                <w:tcW w:w="544" w:type="dxa"/>
                <w:vAlign w:val="bottom"/>
              </w:tcPr>
            </w:tcPrChange>
          </w:tcPr>
          <w:p w14:paraId="5377FCD5" w14:textId="3C369F05" w:rsidR="00C87CFE" w:rsidRPr="00CD1347" w:rsidRDefault="00C87CFE" w:rsidP="00C87CFE">
            <w:pPr>
              <w:jc w:val="center"/>
              <w:rPr>
                <w:ins w:id="27293" w:author="Στάθης Καπ" w:date="2023-03-03T03:57:00Z"/>
                <w:rFonts w:ascii="Calibri" w:hAnsi="Calibri" w:cs="Calibri"/>
                <w:color w:val="000000"/>
                <w:sz w:val="16"/>
                <w:szCs w:val="16"/>
              </w:rPr>
            </w:pPr>
            <w:ins w:id="27294" w:author="Στάθης Καπ" w:date="2023-03-03T06:20:00Z">
              <w:r>
                <w:rPr>
                  <w:rFonts w:ascii="Calibri" w:hAnsi="Calibri" w:cs="Calibri"/>
                  <w:color w:val="000000"/>
                  <w:sz w:val="16"/>
                  <w:szCs w:val="16"/>
                </w:rPr>
                <w:t>484</w:t>
              </w:r>
            </w:ins>
          </w:p>
        </w:tc>
        <w:tc>
          <w:tcPr>
            <w:tcW w:w="621" w:type="dxa"/>
            <w:tcBorders>
              <w:top w:val="nil"/>
            </w:tcBorders>
            <w:vAlign w:val="center"/>
            <w:tcPrChange w:id="27295" w:author="Στάθης Καπ" w:date="2023-03-03T06:28:00Z">
              <w:tcPr>
                <w:tcW w:w="621" w:type="dxa"/>
                <w:vAlign w:val="bottom"/>
              </w:tcPr>
            </w:tcPrChange>
          </w:tcPr>
          <w:p w14:paraId="3D2B51D1" w14:textId="2C0D2D7E" w:rsidR="00C87CFE" w:rsidRPr="00CD1347" w:rsidRDefault="00C87CFE" w:rsidP="00C87CFE">
            <w:pPr>
              <w:jc w:val="center"/>
              <w:rPr>
                <w:ins w:id="27296" w:author="Στάθης Καπ" w:date="2023-03-03T03:57:00Z"/>
                <w:rFonts w:ascii="Calibri" w:hAnsi="Calibri" w:cs="Calibri"/>
                <w:color w:val="000000"/>
                <w:sz w:val="16"/>
                <w:szCs w:val="16"/>
              </w:rPr>
            </w:pPr>
            <w:ins w:id="27297" w:author="Στάθης Καπ" w:date="2023-03-03T06:20:00Z">
              <w:r>
                <w:rPr>
                  <w:rFonts w:ascii="Calibri" w:hAnsi="Calibri" w:cs="Calibri"/>
                  <w:color w:val="000000"/>
                  <w:sz w:val="16"/>
                  <w:szCs w:val="16"/>
                </w:rPr>
                <w:t>0.328</w:t>
              </w:r>
            </w:ins>
          </w:p>
        </w:tc>
        <w:tc>
          <w:tcPr>
            <w:tcW w:w="669" w:type="dxa"/>
            <w:tcBorders>
              <w:top w:val="nil"/>
            </w:tcBorders>
            <w:vAlign w:val="center"/>
            <w:tcPrChange w:id="27298" w:author="Στάθης Καπ" w:date="2023-03-03T06:28:00Z">
              <w:tcPr>
                <w:tcW w:w="669" w:type="dxa"/>
                <w:vAlign w:val="center"/>
              </w:tcPr>
            </w:tcPrChange>
          </w:tcPr>
          <w:p w14:paraId="41EEA1FB" w14:textId="10971032" w:rsidR="00C87CFE" w:rsidRPr="00CD1347" w:rsidRDefault="00C87CFE" w:rsidP="00C87CFE">
            <w:pPr>
              <w:jc w:val="center"/>
              <w:rPr>
                <w:ins w:id="27299" w:author="Στάθης Καπ" w:date="2023-03-03T03:57:00Z"/>
                <w:rFonts w:cstheme="minorHAnsi"/>
                <w:sz w:val="16"/>
                <w:szCs w:val="16"/>
              </w:rPr>
            </w:pPr>
            <w:ins w:id="27300"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27301" w:author="Στάθης Καπ" w:date="2023-03-03T06:28:00Z">
              <w:tcPr>
                <w:tcW w:w="543" w:type="dxa"/>
                <w:vAlign w:val="bottom"/>
              </w:tcPr>
            </w:tcPrChange>
          </w:tcPr>
          <w:p w14:paraId="7AC8F8F7" w14:textId="6E943D97" w:rsidR="00C87CFE" w:rsidRPr="00CD1347" w:rsidRDefault="00C87CFE" w:rsidP="00C87CFE">
            <w:pPr>
              <w:jc w:val="center"/>
              <w:rPr>
                <w:ins w:id="27302" w:author="Στάθης Καπ" w:date="2023-03-03T03:57:00Z"/>
                <w:rFonts w:ascii="Calibri" w:hAnsi="Calibri" w:cs="Calibri"/>
                <w:color w:val="000000"/>
                <w:sz w:val="16"/>
                <w:szCs w:val="16"/>
              </w:rPr>
            </w:pPr>
            <w:ins w:id="27303" w:author="Στάθης Καπ" w:date="2023-03-03T06:20:00Z">
              <w:r>
                <w:rPr>
                  <w:rFonts w:ascii="Calibri" w:hAnsi="Calibri" w:cs="Calibri"/>
                  <w:color w:val="000000"/>
                  <w:sz w:val="16"/>
                  <w:szCs w:val="16"/>
                </w:rPr>
                <w:t>476</w:t>
              </w:r>
            </w:ins>
          </w:p>
        </w:tc>
        <w:tc>
          <w:tcPr>
            <w:tcW w:w="621" w:type="dxa"/>
            <w:tcBorders>
              <w:top w:val="nil"/>
            </w:tcBorders>
            <w:vAlign w:val="center"/>
            <w:tcPrChange w:id="27304" w:author="Στάθης Καπ" w:date="2023-03-03T06:28:00Z">
              <w:tcPr>
                <w:tcW w:w="621" w:type="dxa"/>
                <w:vAlign w:val="bottom"/>
              </w:tcPr>
            </w:tcPrChange>
          </w:tcPr>
          <w:p w14:paraId="0B041352" w14:textId="0805AB2E" w:rsidR="00C87CFE" w:rsidRPr="00CD1347" w:rsidRDefault="00C87CFE" w:rsidP="00C87CFE">
            <w:pPr>
              <w:jc w:val="center"/>
              <w:rPr>
                <w:ins w:id="27305" w:author="Στάθης Καπ" w:date="2023-03-03T03:57:00Z"/>
                <w:rFonts w:ascii="Calibri" w:hAnsi="Calibri" w:cs="Calibri"/>
                <w:color w:val="000000"/>
                <w:sz w:val="16"/>
                <w:szCs w:val="16"/>
              </w:rPr>
            </w:pPr>
            <w:ins w:id="27306" w:author="Στάθης Καπ" w:date="2023-03-03T06:20:00Z">
              <w:r>
                <w:rPr>
                  <w:rFonts w:ascii="Calibri" w:hAnsi="Calibri" w:cs="Calibri"/>
                  <w:color w:val="000000"/>
                  <w:sz w:val="16"/>
                  <w:szCs w:val="16"/>
                </w:rPr>
                <w:t>0.231</w:t>
              </w:r>
            </w:ins>
          </w:p>
        </w:tc>
        <w:tc>
          <w:tcPr>
            <w:tcW w:w="669" w:type="dxa"/>
            <w:tcBorders>
              <w:top w:val="nil"/>
            </w:tcBorders>
            <w:vAlign w:val="center"/>
            <w:tcPrChange w:id="27307" w:author="Στάθης Καπ" w:date="2023-03-03T06:28:00Z">
              <w:tcPr>
                <w:tcW w:w="669" w:type="dxa"/>
                <w:vAlign w:val="center"/>
              </w:tcPr>
            </w:tcPrChange>
          </w:tcPr>
          <w:p w14:paraId="3665E05F" w14:textId="5C84CABE" w:rsidR="00C87CFE" w:rsidRPr="00CD1347" w:rsidRDefault="00C87CFE" w:rsidP="00C87CFE">
            <w:pPr>
              <w:jc w:val="center"/>
              <w:rPr>
                <w:ins w:id="27308" w:author="Στάθης Καπ" w:date="2023-03-03T03:57:00Z"/>
                <w:rFonts w:cstheme="minorHAnsi"/>
                <w:sz w:val="16"/>
                <w:szCs w:val="16"/>
              </w:rPr>
            </w:pPr>
            <w:ins w:id="27309"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27310" w:author="Στάθης Καπ" w:date="2023-03-03T06:28:00Z">
              <w:tcPr>
                <w:tcW w:w="508" w:type="dxa"/>
                <w:vAlign w:val="bottom"/>
              </w:tcPr>
            </w:tcPrChange>
          </w:tcPr>
          <w:p w14:paraId="7D5D5D19" w14:textId="7FE0C705" w:rsidR="00C87CFE" w:rsidRPr="00CD1347" w:rsidRDefault="00C87CFE" w:rsidP="00C87CFE">
            <w:pPr>
              <w:jc w:val="center"/>
              <w:rPr>
                <w:ins w:id="27311" w:author="Στάθης Καπ" w:date="2023-03-03T03:57:00Z"/>
                <w:rFonts w:ascii="Calibri" w:hAnsi="Calibri" w:cs="Calibri"/>
                <w:color w:val="000000"/>
                <w:sz w:val="16"/>
                <w:szCs w:val="16"/>
              </w:rPr>
            </w:pPr>
            <w:ins w:id="27312" w:author="Στάθης Καπ" w:date="2023-03-03T06:20:00Z">
              <w:r>
                <w:rPr>
                  <w:rFonts w:ascii="Calibri" w:hAnsi="Calibri" w:cs="Calibri"/>
                  <w:color w:val="000000"/>
                  <w:sz w:val="16"/>
                  <w:szCs w:val="16"/>
                </w:rPr>
                <w:t>430</w:t>
              </w:r>
            </w:ins>
          </w:p>
        </w:tc>
        <w:tc>
          <w:tcPr>
            <w:tcW w:w="541" w:type="dxa"/>
            <w:tcBorders>
              <w:top w:val="nil"/>
            </w:tcBorders>
            <w:vAlign w:val="center"/>
            <w:tcPrChange w:id="27313" w:author="Στάθης Καπ" w:date="2023-03-03T06:28:00Z">
              <w:tcPr>
                <w:tcW w:w="541" w:type="dxa"/>
                <w:vAlign w:val="bottom"/>
              </w:tcPr>
            </w:tcPrChange>
          </w:tcPr>
          <w:p w14:paraId="01C977F4" w14:textId="4E638002" w:rsidR="00C87CFE" w:rsidRPr="00CD1347" w:rsidRDefault="00C87CFE" w:rsidP="00C87CFE">
            <w:pPr>
              <w:jc w:val="center"/>
              <w:rPr>
                <w:ins w:id="27314" w:author="Στάθης Καπ" w:date="2023-03-03T03:57:00Z"/>
                <w:rFonts w:ascii="Calibri" w:hAnsi="Calibri" w:cs="Calibri"/>
                <w:color w:val="000000"/>
                <w:sz w:val="16"/>
                <w:szCs w:val="16"/>
              </w:rPr>
            </w:pPr>
            <w:ins w:id="27315" w:author="Στάθης Καπ" w:date="2023-03-03T06:20:00Z">
              <w:r>
                <w:rPr>
                  <w:rFonts w:ascii="Calibri" w:hAnsi="Calibri" w:cs="Calibri"/>
                  <w:color w:val="000000"/>
                  <w:sz w:val="16"/>
                  <w:szCs w:val="16"/>
                </w:rPr>
                <w:t>0.203</w:t>
              </w:r>
            </w:ins>
          </w:p>
        </w:tc>
        <w:tc>
          <w:tcPr>
            <w:tcW w:w="589" w:type="dxa"/>
            <w:tcBorders>
              <w:top w:val="nil"/>
            </w:tcBorders>
            <w:vAlign w:val="center"/>
            <w:tcPrChange w:id="27316" w:author="Στάθης Καπ" w:date="2023-03-03T06:28:00Z">
              <w:tcPr>
                <w:tcW w:w="589" w:type="dxa"/>
                <w:vAlign w:val="center"/>
              </w:tcPr>
            </w:tcPrChange>
          </w:tcPr>
          <w:p w14:paraId="290B8676" w14:textId="5A32B6C0" w:rsidR="00C87CFE" w:rsidRPr="00CD1347" w:rsidRDefault="00C87CFE" w:rsidP="00C87CFE">
            <w:pPr>
              <w:jc w:val="center"/>
              <w:rPr>
                <w:ins w:id="27317" w:author="Στάθης Καπ" w:date="2023-03-03T03:57:00Z"/>
                <w:rFonts w:cstheme="minorHAnsi"/>
                <w:sz w:val="16"/>
                <w:szCs w:val="16"/>
              </w:rPr>
            </w:pPr>
            <w:ins w:id="27318"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27319" w:author="Στάθης Καπ" w:date="2023-03-03T06:28:00Z">
              <w:tcPr>
                <w:tcW w:w="463" w:type="dxa"/>
                <w:vAlign w:val="bottom"/>
              </w:tcPr>
            </w:tcPrChange>
          </w:tcPr>
          <w:p w14:paraId="3A3226E6" w14:textId="332ABA1B" w:rsidR="00C87CFE" w:rsidRPr="00CD1347" w:rsidRDefault="00C87CFE" w:rsidP="00C87CFE">
            <w:pPr>
              <w:jc w:val="center"/>
              <w:rPr>
                <w:ins w:id="27320" w:author="Στάθης Καπ" w:date="2023-03-03T03:57:00Z"/>
                <w:rFonts w:ascii="Calibri" w:hAnsi="Calibri" w:cs="Calibri"/>
                <w:color w:val="000000"/>
                <w:sz w:val="16"/>
                <w:szCs w:val="16"/>
              </w:rPr>
            </w:pPr>
            <w:ins w:id="27321" w:author="Στάθης Καπ" w:date="2023-03-03T06:20:00Z">
              <w:r>
                <w:rPr>
                  <w:rFonts w:ascii="Calibri" w:hAnsi="Calibri" w:cs="Calibri"/>
                  <w:color w:val="000000"/>
                  <w:sz w:val="16"/>
                  <w:szCs w:val="16"/>
                </w:rPr>
                <w:t>353</w:t>
              </w:r>
            </w:ins>
          </w:p>
        </w:tc>
        <w:tc>
          <w:tcPr>
            <w:tcW w:w="541" w:type="dxa"/>
            <w:tcBorders>
              <w:top w:val="nil"/>
            </w:tcBorders>
            <w:vAlign w:val="center"/>
            <w:tcPrChange w:id="27322" w:author="Στάθης Καπ" w:date="2023-03-03T06:28:00Z">
              <w:tcPr>
                <w:tcW w:w="541" w:type="dxa"/>
                <w:vAlign w:val="bottom"/>
              </w:tcPr>
            </w:tcPrChange>
          </w:tcPr>
          <w:p w14:paraId="310B21B8" w14:textId="6F0859C7" w:rsidR="00C87CFE" w:rsidRPr="00CD1347" w:rsidRDefault="00C87CFE" w:rsidP="00C87CFE">
            <w:pPr>
              <w:jc w:val="center"/>
              <w:rPr>
                <w:ins w:id="27323" w:author="Στάθης Καπ" w:date="2023-03-03T03:57:00Z"/>
                <w:rFonts w:ascii="Calibri" w:hAnsi="Calibri" w:cs="Calibri"/>
                <w:color w:val="000000"/>
                <w:sz w:val="16"/>
                <w:szCs w:val="16"/>
              </w:rPr>
            </w:pPr>
            <w:ins w:id="27324" w:author="Στάθης Καπ" w:date="2023-03-03T06:20:00Z">
              <w:r>
                <w:rPr>
                  <w:rFonts w:ascii="Calibri" w:hAnsi="Calibri" w:cs="Calibri"/>
                  <w:color w:val="000000"/>
                  <w:sz w:val="16"/>
                  <w:szCs w:val="16"/>
                </w:rPr>
                <w:t>0.299</w:t>
              </w:r>
            </w:ins>
          </w:p>
        </w:tc>
        <w:tc>
          <w:tcPr>
            <w:tcW w:w="589" w:type="dxa"/>
            <w:tcBorders>
              <w:top w:val="nil"/>
            </w:tcBorders>
            <w:vAlign w:val="center"/>
            <w:tcPrChange w:id="27325" w:author="Στάθης Καπ" w:date="2023-03-03T06:28:00Z">
              <w:tcPr>
                <w:tcW w:w="589" w:type="dxa"/>
                <w:vAlign w:val="center"/>
              </w:tcPr>
            </w:tcPrChange>
          </w:tcPr>
          <w:p w14:paraId="1319535B" w14:textId="2E691909" w:rsidR="00C87CFE" w:rsidRPr="00CD1347" w:rsidRDefault="00C87CFE" w:rsidP="00C87CFE">
            <w:pPr>
              <w:jc w:val="center"/>
              <w:rPr>
                <w:ins w:id="27326" w:author="Στάθης Καπ" w:date="2023-03-03T03:57:00Z"/>
                <w:rFonts w:cstheme="minorHAnsi"/>
                <w:sz w:val="16"/>
                <w:szCs w:val="16"/>
              </w:rPr>
            </w:pPr>
            <w:ins w:id="27327"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273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329" w:author="Στάθης Καπ" w:date="2023-03-03T03:57:00Z"/>
        </w:trPr>
        <w:tc>
          <w:tcPr>
            <w:tcW w:w="515" w:type="dxa"/>
            <w:tcBorders>
              <w:top w:val="nil"/>
              <w:bottom w:val="nil"/>
              <w:right w:val="single" w:sz="4" w:space="0" w:color="auto"/>
            </w:tcBorders>
            <w:shd w:val="clear" w:color="auto" w:fill="E7E6E6" w:themeFill="background2"/>
            <w:vAlign w:val="bottom"/>
            <w:tcPrChange w:id="27330" w:author="Στάθης Καπ" w:date="2023-03-03T06:26:00Z">
              <w:tcPr>
                <w:tcW w:w="515" w:type="dxa"/>
                <w:vAlign w:val="bottom"/>
              </w:tcPr>
            </w:tcPrChange>
          </w:tcPr>
          <w:p w14:paraId="7E6876DB" w14:textId="25E46178" w:rsidR="00C87CFE" w:rsidRPr="00CD1347" w:rsidRDefault="00C87CFE" w:rsidP="00C87CFE">
            <w:pPr>
              <w:jc w:val="center"/>
              <w:rPr>
                <w:ins w:id="27331" w:author="Στάθης Καπ" w:date="2023-03-03T03:57:00Z"/>
                <w:rFonts w:ascii="Calibri" w:hAnsi="Calibri" w:cs="Calibri"/>
                <w:color w:val="000000"/>
                <w:sz w:val="16"/>
                <w:szCs w:val="16"/>
              </w:rPr>
            </w:pPr>
            <w:ins w:id="27332" w:author="Στάθης Καπ" w:date="2023-03-03T04:06:00Z">
              <w:r w:rsidRPr="00CD1347">
                <w:rPr>
                  <w:rFonts w:ascii="Calibri" w:hAnsi="Calibri" w:cs="Calibri"/>
                  <w:color w:val="000000"/>
                  <w:sz w:val="16"/>
                  <w:szCs w:val="16"/>
                  <w:rPrChange w:id="27333"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7334" w:author="Στάθης Καπ" w:date="2023-03-03T06:26:00Z">
              <w:tcPr>
                <w:tcW w:w="560" w:type="dxa"/>
              </w:tcPr>
            </w:tcPrChange>
          </w:tcPr>
          <w:p w14:paraId="08A4A799" w14:textId="383E3D6F" w:rsidR="00C87CFE" w:rsidRPr="00CD1347" w:rsidRDefault="00C87CFE" w:rsidP="00C87CFE">
            <w:pPr>
              <w:jc w:val="center"/>
              <w:rPr>
                <w:ins w:id="27335" w:author="Στάθης Καπ" w:date="2023-03-03T03:57:00Z"/>
                <w:sz w:val="16"/>
                <w:szCs w:val="16"/>
              </w:rPr>
            </w:pPr>
            <w:ins w:id="27336" w:author="Στάθης Καπ" w:date="2023-03-03T06:20:00Z">
              <w:r>
                <w:rPr>
                  <w:rFonts w:ascii="Calibri" w:hAnsi="Calibri" w:cs="Calibri"/>
                  <w:color w:val="000000"/>
                  <w:sz w:val="16"/>
                  <w:szCs w:val="16"/>
                </w:rPr>
                <w:t>556</w:t>
              </w:r>
            </w:ins>
          </w:p>
        </w:tc>
        <w:tc>
          <w:tcPr>
            <w:tcW w:w="855" w:type="dxa"/>
            <w:vAlign w:val="center"/>
            <w:tcPrChange w:id="27337" w:author="Στάθης Καπ" w:date="2023-03-03T06:26:00Z">
              <w:tcPr>
                <w:tcW w:w="855" w:type="dxa"/>
              </w:tcPr>
            </w:tcPrChange>
          </w:tcPr>
          <w:p w14:paraId="2FBE4BC2" w14:textId="71C7E891" w:rsidR="00C87CFE" w:rsidRPr="00CD1347" w:rsidRDefault="00C87CFE" w:rsidP="00C87CFE">
            <w:pPr>
              <w:jc w:val="center"/>
              <w:rPr>
                <w:ins w:id="27338" w:author="Στάθης Καπ" w:date="2023-03-03T03:57:00Z"/>
                <w:sz w:val="16"/>
                <w:szCs w:val="16"/>
              </w:rPr>
            </w:pPr>
            <w:ins w:id="27339" w:author="Στάθης Καπ" w:date="2023-03-03T06:20:00Z">
              <w:r>
                <w:rPr>
                  <w:rFonts w:ascii="Calibri" w:hAnsi="Calibri" w:cs="Calibri"/>
                  <w:color w:val="000000"/>
                  <w:sz w:val="16"/>
                  <w:szCs w:val="16"/>
                </w:rPr>
                <w:t>546</w:t>
              </w:r>
            </w:ins>
          </w:p>
        </w:tc>
        <w:tc>
          <w:tcPr>
            <w:tcW w:w="544" w:type="dxa"/>
            <w:vAlign w:val="center"/>
            <w:tcPrChange w:id="27340" w:author="Στάθης Καπ" w:date="2023-03-03T06:26:00Z">
              <w:tcPr>
                <w:tcW w:w="544" w:type="dxa"/>
                <w:vAlign w:val="bottom"/>
              </w:tcPr>
            </w:tcPrChange>
          </w:tcPr>
          <w:p w14:paraId="326D2DA4" w14:textId="2351BBBA" w:rsidR="00C87CFE" w:rsidRPr="00CD1347" w:rsidRDefault="00C87CFE" w:rsidP="00C87CFE">
            <w:pPr>
              <w:jc w:val="center"/>
              <w:rPr>
                <w:ins w:id="27341" w:author="Στάθης Καπ" w:date="2023-03-03T03:57:00Z"/>
                <w:rFonts w:ascii="Calibri" w:hAnsi="Calibri" w:cs="Calibri"/>
                <w:color w:val="000000"/>
                <w:sz w:val="16"/>
                <w:szCs w:val="16"/>
              </w:rPr>
            </w:pPr>
            <w:ins w:id="27342" w:author="Στάθης Καπ" w:date="2023-03-03T06:20:00Z">
              <w:r>
                <w:rPr>
                  <w:rFonts w:ascii="Calibri" w:hAnsi="Calibri" w:cs="Calibri"/>
                  <w:color w:val="000000"/>
                  <w:sz w:val="16"/>
                  <w:szCs w:val="16"/>
                </w:rPr>
                <w:t>517</w:t>
              </w:r>
            </w:ins>
          </w:p>
        </w:tc>
        <w:tc>
          <w:tcPr>
            <w:tcW w:w="621" w:type="dxa"/>
            <w:vAlign w:val="center"/>
            <w:tcPrChange w:id="27343" w:author="Στάθης Καπ" w:date="2023-03-03T06:26:00Z">
              <w:tcPr>
                <w:tcW w:w="621" w:type="dxa"/>
                <w:vAlign w:val="bottom"/>
              </w:tcPr>
            </w:tcPrChange>
          </w:tcPr>
          <w:p w14:paraId="217CB017" w14:textId="1A03480E" w:rsidR="00C87CFE" w:rsidRPr="00CD1347" w:rsidRDefault="00C87CFE" w:rsidP="00C87CFE">
            <w:pPr>
              <w:jc w:val="center"/>
              <w:rPr>
                <w:ins w:id="27344" w:author="Στάθης Καπ" w:date="2023-03-03T03:57:00Z"/>
                <w:rFonts w:ascii="Calibri" w:hAnsi="Calibri" w:cs="Calibri"/>
                <w:color w:val="000000"/>
                <w:sz w:val="16"/>
                <w:szCs w:val="16"/>
              </w:rPr>
            </w:pPr>
            <w:ins w:id="27345" w:author="Στάθης Καπ" w:date="2023-03-03T06:20:00Z">
              <w:r>
                <w:rPr>
                  <w:rFonts w:ascii="Calibri" w:hAnsi="Calibri" w:cs="Calibri"/>
                  <w:color w:val="000000"/>
                  <w:sz w:val="16"/>
                  <w:szCs w:val="16"/>
                </w:rPr>
                <w:t>0.312</w:t>
              </w:r>
            </w:ins>
          </w:p>
        </w:tc>
        <w:tc>
          <w:tcPr>
            <w:tcW w:w="669" w:type="dxa"/>
            <w:vAlign w:val="center"/>
            <w:tcPrChange w:id="27346" w:author="Στάθης Καπ" w:date="2023-03-03T06:26:00Z">
              <w:tcPr>
                <w:tcW w:w="669" w:type="dxa"/>
                <w:vAlign w:val="center"/>
              </w:tcPr>
            </w:tcPrChange>
          </w:tcPr>
          <w:p w14:paraId="477C2F15" w14:textId="0AEFF9BC" w:rsidR="00C87CFE" w:rsidRPr="00CD1347" w:rsidRDefault="00C87CFE" w:rsidP="00C87CFE">
            <w:pPr>
              <w:jc w:val="center"/>
              <w:rPr>
                <w:ins w:id="27347" w:author="Στάθης Καπ" w:date="2023-03-03T03:57:00Z"/>
                <w:rFonts w:cstheme="minorHAnsi"/>
                <w:sz w:val="16"/>
                <w:szCs w:val="16"/>
              </w:rPr>
            </w:pPr>
            <w:ins w:id="27348" w:author="Στάθης Καπ" w:date="2023-03-03T06:20:00Z">
              <w:r>
                <w:rPr>
                  <w:rFonts w:ascii="Calibri" w:hAnsi="Calibri" w:cstheme="minorHAnsi"/>
                  <w:color w:val="000000"/>
                  <w:sz w:val="16"/>
                  <w:szCs w:val="16"/>
                </w:rPr>
                <w:t>7.01</w:t>
              </w:r>
            </w:ins>
          </w:p>
        </w:tc>
        <w:tc>
          <w:tcPr>
            <w:tcW w:w="543" w:type="dxa"/>
            <w:vAlign w:val="center"/>
            <w:tcPrChange w:id="27349" w:author="Στάθης Καπ" w:date="2023-03-03T06:26:00Z">
              <w:tcPr>
                <w:tcW w:w="543" w:type="dxa"/>
                <w:vAlign w:val="bottom"/>
              </w:tcPr>
            </w:tcPrChange>
          </w:tcPr>
          <w:p w14:paraId="02271279" w14:textId="14346C65" w:rsidR="00C87CFE" w:rsidRPr="00CD1347" w:rsidRDefault="00C87CFE" w:rsidP="00C87CFE">
            <w:pPr>
              <w:jc w:val="center"/>
              <w:rPr>
                <w:ins w:id="27350" w:author="Στάθης Καπ" w:date="2023-03-03T03:57:00Z"/>
                <w:rFonts w:ascii="Calibri" w:hAnsi="Calibri" w:cs="Calibri"/>
                <w:color w:val="000000"/>
                <w:sz w:val="16"/>
                <w:szCs w:val="16"/>
              </w:rPr>
            </w:pPr>
            <w:ins w:id="27351" w:author="Στάθης Καπ" w:date="2023-03-03T06:20:00Z">
              <w:r>
                <w:rPr>
                  <w:rFonts w:ascii="Calibri" w:hAnsi="Calibri" w:cs="Calibri"/>
                  <w:color w:val="000000"/>
                  <w:sz w:val="16"/>
                  <w:szCs w:val="16"/>
                </w:rPr>
                <w:t>455</w:t>
              </w:r>
            </w:ins>
          </w:p>
        </w:tc>
        <w:tc>
          <w:tcPr>
            <w:tcW w:w="621" w:type="dxa"/>
            <w:vAlign w:val="center"/>
            <w:tcPrChange w:id="27352" w:author="Στάθης Καπ" w:date="2023-03-03T06:26:00Z">
              <w:tcPr>
                <w:tcW w:w="621" w:type="dxa"/>
                <w:vAlign w:val="bottom"/>
              </w:tcPr>
            </w:tcPrChange>
          </w:tcPr>
          <w:p w14:paraId="2FFC5744" w14:textId="3CFAF4B9" w:rsidR="00C87CFE" w:rsidRPr="00CD1347" w:rsidRDefault="00C87CFE" w:rsidP="00C87CFE">
            <w:pPr>
              <w:jc w:val="center"/>
              <w:rPr>
                <w:ins w:id="27353" w:author="Στάθης Καπ" w:date="2023-03-03T03:57:00Z"/>
                <w:rFonts w:ascii="Calibri" w:hAnsi="Calibri" w:cs="Calibri"/>
                <w:color w:val="000000"/>
                <w:sz w:val="16"/>
                <w:szCs w:val="16"/>
              </w:rPr>
            </w:pPr>
            <w:ins w:id="27354" w:author="Στάθης Καπ" w:date="2023-03-03T06:20:00Z">
              <w:r>
                <w:rPr>
                  <w:rFonts w:ascii="Calibri" w:hAnsi="Calibri" w:cs="Calibri"/>
                  <w:color w:val="000000"/>
                  <w:sz w:val="16"/>
                  <w:szCs w:val="16"/>
                </w:rPr>
                <w:t>0.295</w:t>
              </w:r>
            </w:ins>
          </w:p>
        </w:tc>
        <w:tc>
          <w:tcPr>
            <w:tcW w:w="669" w:type="dxa"/>
            <w:vAlign w:val="center"/>
            <w:tcPrChange w:id="27355" w:author="Στάθης Καπ" w:date="2023-03-03T06:26:00Z">
              <w:tcPr>
                <w:tcW w:w="669" w:type="dxa"/>
                <w:vAlign w:val="center"/>
              </w:tcPr>
            </w:tcPrChange>
          </w:tcPr>
          <w:p w14:paraId="7EACA517" w14:textId="028B26DE" w:rsidR="00C87CFE" w:rsidRPr="00CD1347" w:rsidRDefault="00C87CFE" w:rsidP="00C87CFE">
            <w:pPr>
              <w:jc w:val="center"/>
              <w:rPr>
                <w:ins w:id="27356" w:author="Στάθης Καπ" w:date="2023-03-03T03:57:00Z"/>
                <w:rFonts w:cstheme="minorHAnsi"/>
                <w:sz w:val="16"/>
                <w:szCs w:val="16"/>
              </w:rPr>
            </w:pPr>
            <w:ins w:id="27357" w:author="Στάθης Καπ" w:date="2023-03-03T06:20:00Z">
              <w:r>
                <w:rPr>
                  <w:rFonts w:ascii="Calibri" w:hAnsi="Calibri" w:cstheme="minorHAnsi"/>
                  <w:color w:val="000000"/>
                  <w:sz w:val="16"/>
                  <w:szCs w:val="16"/>
                </w:rPr>
                <w:t>11.99</w:t>
              </w:r>
            </w:ins>
          </w:p>
        </w:tc>
        <w:tc>
          <w:tcPr>
            <w:tcW w:w="508" w:type="dxa"/>
            <w:vAlign w:val="center"/>
            <w:tcPrChange w:id="27358" w:author="Στάθης Καπ" w:date="2023-03-03T06:26:00Z">
              <w:tcPr>
                <w:tcW w:w="508" w:type="dxa"/>
                <w:vAlign w:val="bottom"/>
              </w:tcPr>
            </w:tcPrChange>
          </w:tcPr>
          <w:p w14:paraId="40466EF2" w14:textId="5F5148EA" w:rsidR="00C87CFE" w:rsidRPr="00CD1347" w:rsidRDefault="00C87CFE" w:rsidP="00C87CFE">
            <w:pPr>
              <w:jc w:val="center"/>
              <w:rPr>
                <w:ins w:id="27359" w:author="Στάθης Καπ" w:date="2023-03-03T03:57:00Z"/>
                <w:rFonts w:ascii="Calibri" w:hAnsi="Calibri" w:cs="Calibri"/>
                <w:color w:val="000000"/>
                <w:sz w:val="16"/>
                <w:szCs w:val="16"/>
              </w:rPr>
            </w:pPr>
            <w:ins w:id="27360" w:author="Στάθης Καπ" w:date="2023-03-03T06:20:00Z">
              <w:r>
                <w:rPr>
                  <w:rFonts w:ascii="Calibri" w:hAnsi="Calibri" w:cs="Calibri"/>
                  <w:color w:val="000000"/>
                  <w:sz w:val="16"/>
                  <w:szCs w:val="16"/>
                </w:rPr>
                <w:t>377</w:t>
              </w:r>
            </w:ins>
          </w:p>
        </w:tc>
        <w:tc>
          <w:tcPr>
            <w:tcW w:w="541" w:type="dxa"/>
            <w:vAlign w:val="center"/>
            <w:tcPrChange w:id="27361" w:author="Στάθης Καπ" w:date="2023-03-03T06:26:00Z">
              <w:tcPr>
                <w:tcW w:w="541" w:type="dxa"/>
                <w:vAlign w:val="bottom"/>
              </w:tcPr>
            </w:tcPrChange>
          </w:tcPr>
          <w:p w14:paraId="691B2309" w14:textId="2A5ED417" w:rsidR="00C87CFE" w:rsidRPr="00CD1347" w:rsidRDefault="00C87CFE" w:rsidP="00C87CFE">
            <w:pPr>
              <w:jc w:val="center"/>
              <w:rPr>
                <w:ins w:id="27362" w:author="Στάθης Καπ" w:date="2023-03-03T03:57:00Z"/>
                <w:rFonts w:ascii="Calibri" w:hAnsi="Calibri" w:cs="Calibri"/>
                <w:color w:val="000000"/>
                <w:sz w:val="16"/>
                <w:szCs w:val="16"/>
              </w:rPr>
            </w:pPr>
            <w:ins w:id="27363" w:author="Στάθης Καπ" w:date="2023-03-03T06:20:00Z">
              <w:r>
                <w:rPr>
                  <w:rFonts w:ascii="Calibri" w:hAnsi="Calibri" w:cs="Calibri"/>
                  <w:color w:val="000000"/>
                  <w:sz w:val="16"/>
                  <w:szCs w:val="16"/>
                </w:rPr>
                <w:t>0.239</w:t>
              </w:r>
            </w:ins>
          </w:p>
        </w:tc>
        <w:tc>
          <w:tcPr>
            <w:tcW w:w="589" w:type="dxa"/>
            <w:vAlign w:val="center"/>
            <w:tcPrChange w:id="27364" w:author="Στάθης Καπ" w:date="2023-03-03T06:26:00Z">
              <w:tcPr>
                <w:tcW w:w="589" w:type="dxa"/>
                <w:vAlign w:val="center"/>
              </w:tcPr>
            </w:tcPrChange>
          </w:tcPr>
          <w:p w14:paraId="511C0A67" w14:textId="12FB43C2" w:rsidR="00C87CFE" w:rsidRPr="00CD1347" w:rsidRDefault="00C87CFE" w:rsidP="00C87CFE">
            <w:pPr>
              <w:jc w:val="center"/>
              <w:rPr>
                <w:ins w:id="27365" w:author="Στάθης Καπ" w:date="2023-03-03T03:57:00Z"/>
                <w:rFonts w:cstheme="minorHAnsi"/>
                <w:sz w:val="16"/>
                <w:szCs w:val="16"/>
              </w:rPr>
            </w:pPr>
            <w:ins w:id="27366" w:author="Στάθης Καπ" w:date="2023-03-03T06:20:00Z">
              <w:r>
                <w:rPr>
                  <w:rFonts w:ascii="Calibri" w:hAnsi="Calibri" w:cstheme="minorHAnsi"/>
                  <w:color w:val="000000"/>
                  <w:sz w:val="16"/>
                  <w:szCs w:val="16"/>
                </w:rPr>
                <w:t>27.08</w:t>
              </w:r>
            </w:ins>
          </w:p>
        </w:tc>
        <w:tc>
          <w:tcPr>
            <w:tcW w:w="463" w:type="dxa"/>
            <w:vAlign w:val="center"/>
            <w:tcPrChange w:id="27367" w:author="Στάθης Καπ" w:date="2023-03-03T06:26:00Z">
              <w:tcPr>
                <w:tcW w:w="463" w:type="dxa"/>
                <w:vAlign w:val="bottom"/>
              </w:tcPr>
            </w:tcPrChange>
          </w:tcPr>
          <w:p w14:paraId="3BC7EE1B" w14:textId="1500C449" w:rsidR="00C87CFE" w:rsidRPr="00CD1347" w:rsidRDefault="00C87CFE" w:rsidP="00C87CFE">
            <w:pPr>
              <w:jc w:val="center"/>
              <w:rPr>
                <w:ins w:id="27368" w:author="Στάθης Καπ" w:date="2023-03-03T03:57:00Z"/>
                <w:rFonts w:ascii="Calibri" w:hAnsi="Calibri" w:cs="Calibri"/>
                <w:color w:val="000000"/>
                <w:sz w:val="16"/>
                <w:szCs w:val="16"/>
              </w:rPr>
            </w:pPr>
            <w:ins w:id="27369" w:author="Στάθης Καπ" w:date="2023-03-03T06:20:00Z">
              <w:r>
                <w:rPr>
                  <w:rFonts w:ascii="Calibri" w:hAnsi="Calibri" w:cs="Calibri"/>
                  <w:color w:val="000000"/>
                  <w:sz w:val="16"/>
                  <w:szCs w:val="16"/>
                </w:rPr>
                <w:t>403</w:t>
              </w:r>
            </w:ins>
          </w:p>
        </w:tc>
        <w:tc>
          <w:tcPr>
            <w:tcW w:w="541" w:type="dxa"/>
            <w:vAlign w:val="center"/>
            <w:tcPrChange w:id="27370" w:author="Στάθης Καπ" w:date="2023-03-03T06:26:00Z">
              <w:tcPr>
                <w:tcW w:w="541" w:type="dxa"/>
                <w:vAlign w:val="bottom"/>
              </w:tcPr>
            </w:tcPrChange>
          </w:tcPr>
          <w:p w14:paraId="00064FBD" w14:textId="3FB93E44" w:rsidR="00C87CFE" w:rsidRPr="00CD1347" w:rsidRDefault="00C87CFE" w:rsidP="00C87CFE">
            <w:pPr>
              <w:jc w:val="center"/>
              <w:rPr>
                <w:ins w:id="27371" w:author="Στάθης Καπ" w:date="2023-03-03T03:57:00Z"/>
                <w:rFonts w:ascii="Calibri" w:hAnsi="Calibri" w:cs="Calibri"/>
                <w:color w:val="000000"/>
                <w:sz w:val="16"/>
                <w:szCs w:val="16"/>
              </w:rPr>
            </w:pPr>
            <w:ins w:id="27372" w:author="Στάθης Καπ" w:date="2023-03-03T06:20:00Z">
              <w:r>
                <w:rPr>
                  <w:rFonts w:ascii="Calibri" w:hAnsi="Calibri" w:cs="Calibri"/>
                  <w:color w:val="000000"/>
                  <w:sz w:val="16"/>
                  <w:szCs w:val="16"/>
                </w:rPr>
                <w:t>0.225</w:t>
              </w:r>
            </w:ins>
          </w:p>
        </w:tc>
        <w:tc>
          <w:tcPr>
            <w:tcW w:w="589" w:type="dxa"/>
            <w:vAlign w:val="center"/>
            <w:tcPrChange w:id="27373" w:author="Στάθης Καπ" w:date="2023-03-03T06:26:00Z">
              <w:tcPr>
                <w:tcW w:w="589" w:type="dxa"/>
                <w:vAlign w:val="center"/>
              </w:tcPr>
            </w:tcPrChange>
          </w:tcPr>
          <w:p w14:paraId="0D2DB58B" w14:textId="409688D3" w:rsidR="00C87CFE" w:rsidRPr="00CD1347" w:rsidRDefault="00C87CFE" w:rsidP="00C87CFE">
            <w:pPr>
              <w:jc w:val="center"/>
              <w:rPr>
                <w:ins w:id="27374" w:author="Στάθης Καπ" w:date="2023-03-03T03:57:00Z"/>
                <w:rFonts w:cstheme="minorHAnsi"/>
                <w:sz w:val="16"/>
                <w:szCs w:val="16"/>
              </w:rPr>
            </w:pPr>
            <w:ins w:id="27375"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273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377" w:author="Στάθης Καπ" w:date="2023-03-03T03:57:00Z"/>
        </w:trPr>
        <w:tc>
          <w:tcPr>
            <w:tcW w:w="515" w:type="dxa"/>
            <w:tcBorders>
              <w:top w:val="nil"/>
              <w:bottom w:val="nil"/>
              <w:right w:val="single" w:sz="4" w:space="0" w:color="auto"/>
            </w:tcBorders>
            <w:shd w:val="clear" w:color="auto" w:fill="E7E6E6" w:themeFill="background2"/>
            <w:vAlign w:val="bottom"/>
            <w:tcPrChange w:id="27378" w:author="Στάθης Καπ" w:date="2023-03-03T06:26:00Z">
              <w:tcPr>
                <w:tcW w:w="515" w:type="dxa"/>
                <w:vAlign w:val="bottom"/>
              </w:tcPr>
            </w:tcPrChange>
          </w:tcPr>
          <w:p w14:paraId="1352F343" w14:textId="64BFBA33" w:rsidR="00C87CFE" w:rsidRPr="00CD1347" w:rsidRDefault="00C87CFE" w:rsidP="00C87CFE">
            <w:pPr>
              <w:jc w:val="center"/>
              <w:rPr>
                <w:ins w:id="27379" w:author="Στάθης Καπ" w:date="2023-03-03T03:57:00Z"/>
                <w:rFonts w:ascii="Calibri" w:hAnsi="Calibri" w:cs="Calibri"/>
                <w:color w:val="000000"/>
                <w:sz w:val="16"/>
                <w:szCs w:val="16"/>
              </w:rPr>
            </w:pPr>
            <w:ins w:id="27380" w:author="Στάθης Καπ" w:date="2023-03-03T04:06:00Z">
              <w:r w:rsidRPr="00CD1347">
                <w:rPr>
                  <w:rFonts w:ascii="Calibri" w:hAnsi="Calibri" w:cs="Calibri"/>
                  <w:color w:val="000000"/>
                  <w:sz w:val="16"/>
                  <w:szCs w:val="16"/>
                  <w:rPrChange w:id="27381"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7382" w:author="Στάθης Καπ" w:date="2023-03-03T06:26:00Z">
              <w:tcPr>
                <w:tcW w:w="560" w:type="dxa"/>
              </w:tcPr>
            </w:tcPrChange>
          </w:tcPr>
          <w:p w14:paraId="704B07F6" w14:textId="65230E45" w:rsidR="00C87CFE" w:rsidRPr="00CD1347" w:rsidRDefault="00C87CFE" w:rsidP="00C87CFE">
            <w:pPr>
              <w:jc w:val="center"/>
              <w:rPr>
                <w:ins w:id="27383" w:author="Στάθης Καπ" w:date="2023-03-03T03:57:00Z"/>
                <w:sz w:val="16"/>
                <w:szCs w:val="16"/>
              </w:rPr>
            </w:pPr>
            <w:ins w:id="27384" w:author="Στάθης Καπ" w:date="2023-03-03T06:20:00Z">
              <w:r>
                <w:rPr>
                  <w:rFonts w:ascii="Calibri" w:hAnsi="Calibri" w:cs="Calibri"/>
                  <w:color w:val="000000"/>
                  <w:sz w:val="16"/>
                  <w:szCs w:val="16"/>
                </w:rPr>
                <w:t>1385</w:t>
              </w:r>
            </w:ins>
          </w:p>
        </w:tc>
        <w:tc>
          <w:tcPr>
            <w:tcW w:w="855" w:type="dxa"/>
            <w:vAlign w:val="center"/>
            <w:tcPrChange w:id="27385" w:author="Στάθης Καπ" w:date="2023-03-03T06:26:00Z">
              <w:tcPr>
                <w:tcW w:w="855" w:type="dxa"/>
              </w:tcPr>
            </w:tcPrChange>
          </w:tcPr>
          <w:p w14:paraId="097D522B" w14:textId="2391962C" w:rsidR="00C87CFE" w:rsidRPr="00CD1347" w:rsidRDefault="00C87CFE" w:rsidP="00C87CFE">
            <w:pPr>
              <w:jc w:val="center"/>
              <w:rPr>
                <w:ins w:id="27386" w:author="Στάθης Καπ" w:date="2023-03-03T03:57:00Z"/>
                <w:sz w:val="16"/>
                <w:szCs w:val="16"/>
              </w:rPr>
            </w:pPr>
            <w:ins w:id="27387" w:author="Στάθης Καπ" w:date="2023-03-03T06:20:00Z">
              <w:r>
                <w:rPr>
                  <w:rFonts w:ascii="Calibri" w:hAnsi="Calibri" w:cs="Calibri"/>
                  <w:color w:val="000000"/>
                  <w:sz w:val="16"/>
                  <w:szCs w:val="16"/>
                </w:rPr>
                <w:t>1305</w:t>
              </w:r>
            </w:ins>
          </w:p>
        </w:tc>
        <w:tc>
          <w:tcPr>
            <w:tcW w:w="544" w:type="dxa"/>
            <w:vAlign w:val="center"/>
            <w:tcPrChange w:id="27388" w:author="Στάθης Καπ" w:date="2023-03-03T06:26:00Z">
              <w:tcPr>
                <w:tcW w:w="544" w:type="dxa"/>
                <w:vAlign w:val="bottom"/>
              </w:tcPr>
            </w:tcPrChange>
          </w:tcPr>
          <w:p w14:paraId="27C60162" w14:textId="26D5C5EA" w:rsidR="00C87CFE" w:rsidRPr="00CD1347" w:rsidRDefault="00C87CFE" w:rsidP="00C87CFE">
            <w:pPr>
              <w:jc w:val="center"/>
              <w:rPr>
                <w:ins w:id="27389" w:author="Στάθης Καπ" w:date="2023-03-03T03:57:00Z"/>
                <w:rFonts w:ascii="Calibri" w:hAnsi="Calibri" w:cs="Calibri"/>
                <w:color w:val="000000"/>
                <w:sz w:val="16"/>
                <w:szCs w:val="16"/>
              </w:rPr>
            </w:pPr>
            <w:ins w:id="27390" w:author="Στάθης Καπ" w:date="2023-03-03T06:20:00Z">
              <w:r>
                <w:rPr>
                  <w:rFonts w:ascii="Calibri" w:hAnsi="Calibri" w:cs="Calibri"/>
                  <w:color w:val="000000"/>
                  <w:sz w:val="16"/>
                  <w:szCs w:val="16"/>
                </w:rPr>
                <w:t>1294</w:t>
              </w:r>
            </w:ins>
          </w:p>
        </w:tc>
        <w:tc>
          <w:tcPr>
            <w:tcW w:w="621" w:type="dxa"/>
            <w:vAlign w:val="center"/>
            <w:tcPrChange w:id="27391" w:author="Στάθης Καπ" w:date="2023-03-03T06:26:00Z">
              <w:tcPr>
                <w:tcW w:w="621" w:type="dxa"/>
                <w:vAlign w:val="bottom"/>
              </w:tcPr>
            </w:tcPrChange>
          </w:tcPr>
          <w:p w14:paraId="722FC432" w14:textId="5EA37EAA" w:rsidR="00C87CFE" w:rsidRPr="00CD1347" w:rsidRDefault="00C87CFE" w:rsidP="00C87CFE">
            <w:pPr>
              <w:jc w:val="center"/>
              <w:rPr>
                <w:ins w:id="27392" w:author="Στάθης Καπ" w:date="2023-03-03T03:57:00Z"/>
                <w:rFonts w:ascii="Calibri" w:hAnsi="Calibri" w:cs="Calibri"/>
                <w:color w:val="000000"/>
                <w:sz w:val="16"/>
                <w:szCs w:val="16"/>
              </w:rPr>
            </w:pPr>
            <w:ins w:id="27393" w:author="Στάθης Καπ" w:date="2023-03-03T06:20:00Z">
              <w:r>
                <w:rPr>
                  <w:rFonts w:ascii="Calibri" w:hAnsi="Calibri" w:cs="Calibri"/>
                  <w:color w:val="000000"/>
                  <w:sz w:val="16"/>
                  <w:szCs w:val="16"/>
                </w:rPr>
                <w:t>0.643</w:t>
              </w:r>
            </w:ins>
          </w:p>
        </w:tc>
        <w:tc>
          <w:tcPr>
            <w:tcW w:w="669" w:type="dxa"/>
            <w:vAlign w:val="center"/>
            <w:tcPrChange w:id="27394" w:author="Στάθης Καπ" w:date="2023-03-03T06:26:00Z">
              <w:tcPr>
                <w:tcW w:w="669" w:type="dxa"/>
                <w:vAlign w:val="center"/>
              </w:tcPr>
            </w:tcPrChange>
          </w:tcPr>
          <w:p w14:paraId="2D86A9D3" w14:textId="413F2B94" w:rsidR="00C87CFE" w:rsidRPr="00CD1347" w:rsidRDefault="00C87CFE" w:rsidP="00C87CFE">
            <w:pPr>
              <w:jc w:val="center"/>
              <w:rPr>
                <w:ins w:id="27395" w:author="Στάθης Καπ" w:date="2023-03-03T03:57:00Z"/>
                <w:rFonts w:cstheme="minorHAnsi"/>
                <w:sz w:val="16"/>
                <w:szCs w:val="16"/>
              </w:rPr>
            </w:pPr>
            <w:ins w:id="27396" w:author="Στάθης Καπ" w:date="2023-03-03T06:20:00Z">
              <w:r>
                <w:rPr>
                  <w:rFonts w:ascii="Calibri" w:hAnsi="Calibri" w:cstheme="minorHAnsi"/>
                  <w:color w:val="000000"/>
                  <w:sz w:val="16"/>
                  <w:szCs w:val="16"/>
                </w:rPr>
                <w:t>6.57</w:t>
              </w:r>
            </w:ins>
          </w:p>
        </w:tc>
        <w:tc>
          <w:tcPr>
            <w:tcW w:w="543" w:type="dxa"/>
            <w:vAlign w:val="center"/>
            <w:tcPrChange w:id="27397" w:author="Στάθης Καπ" w:date="2023-03-03T06:26:00Z">
              <w:tcPr>
                <w:tcW w:w="543" w:type="dxa"/>
                <w:vAlign w:val="bottom"/>
              </w:tcPr>
            </w:tcPrChange>
          </w:tcPr>
          <w:p w14:paraId="222DE0A4" w14:textId="1E6FE0C4" w:rsidR="00C87CFE" w:rsidRPr="00CD1347" w:rsidRDefault="00C87CFE" w:rsidP="00C87CFE">
            <w:pPr>
              <w:jc w:val="center"/>
              <w:rPr>
                <w:ins w:id="27398" w:author="Στάθης Καπ" w:date="2023-03-03T03:57:00Z"/>
                <w:rFonts w:ascii="Calibri" w:hAnsi="Calibri" w:cs="Calibri"/>
                <w:color w:val="000000"/>
                <w:sz w:val="16"/>
                <w:szCs w:val="16"/>
              </w:rPr>
            </w:pPr>
            <w:ins w:id="27399" w:author="Στάθης Καπ" w:date="2023-03-03T06:20:00Z">
              <w:r>
                <w:rPr>
                  <w:rFonts w:ascii="Calibri" w:hAnsi="Calibri" w:cs="Calibri"/>
                  <w:color w:val="000000"/>
                  <w:sz w:val="16"/>
                  <w:szCs w:val="16"/>
                </w:rPr>
                <w:t>1249</w:t>
              </w:r>
            </w:ins>
          </w:p>
        </w:tc>
        <w:tc>
          <w:tcPr>
            <w:tcW w:w="621" w:type="dxa"/>
            <w:vAlign w:val="center"/>
            <w:tcPrChange w:id="27400" w:author="Στάθης Καπ" w:date="2023-03-03T06:26:00Z">
              <w:tcPr>
                <w:tcW w:w="621" w:type="dxa"/>
                <w:vAlign w:val="bottom"/>
              </w:tcPr>
            </w:tcPrChange>
          </w:tcPr>
          <w:p w14:paraId="550FB703" w14:textId="568EAC2A" w:rsidR="00C87CFE" w:rsidRPr="00CD1347" w:rsidRDefault="00C87CFE" w:rsidP="00C87CFE">
            <w:pPr>
              <w:jc w:val="center"/>
              <w:rPr>
                <w:ins w:id="27401" w:author="Στάθης Καπ" w:date="2023-03-03T03:57:00Z"/>
                <w:rFonts w:ascii="Calibri" w:hAnsi="Calibri" w:cs="Calibri"/>
                <w:color w:val="000000"/>
                <w:sz w:val="16"/>
                <w:szCs w:val="16"/>
              </w:rPr>
            </w:pPr>
            <w:ins w:id="27402" w:author="Στάθης Καπ" w:date="2023-03-03T06:20:00Z">
              <w:r>
                <w:rPr>
                  <w:rFonts w:ascii="Calibri" w:hAnsi="Calibri" w:cs="Calibri"/>
                  <w:color w:val="000000"/>
                  <w:sz w:val="16"/>
                  <w:szCs w:val="16"/>
                </w:rPr>
                <w:t>0.273</w:t>
              </w:r>
            </w:ins>
          </w:p>
        </w:tc>
        <w:tc>
          <w:tcPr>
            <w:tcW w:w="669" w:type="dxa"/>
            <w:vAlign w:val="center"/>
            <w:tcPrChange w:id="27403" w:author="Στάθης Καπ" w:date="2023-03-03T06:26:00Z">
              <w:tcPr>
                <w:tcW w:w="669" w:type="dxa"/>
                <w:vAlign w:val="center"/>
              </w:tcPr>
            </w:tcPrChange>
          </w:tcPr>
          <w:p w14:paraId="56ECDA36" w14:textId="3A6FBD32" w:rsidR="00C87CFE" w:rsidRPr="00CD1347" w:rsidRDefault="00C87CFE" w:rsidP="00C87CFE">
            <w:pPr>
              <w:jc w:val="center"/>
              <w:rPr>
                <w:ins w:id="27404" w:author="Στάθης Καπ" w:date="2023-03-03T03:57:00Z"/>
                <w:rFonts w:cstheme="minorHAnsi"/>
                <w:sz w:val="16"/>
                <w:szCs w:val="16"/>
              </w:rPr>
            </w:pPr>
            <w:ins w:id="27405" w:author="Στάθης Καπ" w:date="2023-03-03T06:20:00Z">
              <w:r>
                <w:rPr>
                  <w:rFonts w:ascii="Calibri" w:hAnsi="Calibri" w:cstheme="minorHAnsi"/>
                  <w:color w:val="000000"/>
                  <w:sz w:val="16"/>
                  <w:szCs w:val="16"/>
                </w:rPr>
                <w:t>3.48</w:t>
              </w:r>
            </w:ins>
          </w:p>
        </w:tc>
        <w:tc>
          <w:tcPr>
            <w:tcW w:w="508" w:type="dxa"/>
            <w:vAlign w:val="center"/>
            <w:tcPrChange w:id="27406" w:author="Στάθης Καπ" w:date="2023-03-03T06:26:00Z">
              <w:tcPr>
                <w:tcW w:w="508" w:type="dxa"/>
                <w:vAlign w:val="bottom"/>
              </w:tcPr>
            </w:tcPrChange>
          </w:tcPr>
          <w:p w14:paraId="577C2793" w14:textId="59359B80" w:rsidR="00C87CFE" w:rsidRPr="00CD1347" w:rsidRDefault="00C87CFE" w:rsidP="00C87CFE">
            <w:pPr>
              <w:jc w:val="center"/>
              <w:rPr>
                <w:ins w:id="27407" w:author="Στάθης Καπ" w:date="2023-03-03T03:57:00Z"/>
                <w:rFonts w:ascii="Calibri" w:hAnsi="Calibri" w:cs="Calibri"/>
                <w:color w:val="000000"/>
                <w:sz w:val="16"/>
                <w:szCs w:val="16"/>
              </w:rPr>
            </w:pPr>
            <w:ins w:id="27408" w:author="Στάθης Καπ" w:date="2023-03-03T06:20:00Z">
              <w:r>
                <w:rPr>
                  <w:rFonts w:ascii="Calibri" w:hAnsi="Calibri" w:cs="Calibri"/>
                  <w:color w:val="000000"/>
                  <w:sz w:val="16"/>
                  <w:szCs w:val="16"/>
                </w:rPr>
                <w:t>1265</w:t>
              </w:r>
            </w:ins>
          </w:p>
        </w:tc>
        <w:tc>
          <w:tcPr>
            <w:tcW w:w="541" w:type="dxa"/>
            <w:vAlign w:val="center"/>
            <w:tcPrChange w:id="27409" w:author="Στάθης Καπ" w:date="2023-03-03T06:26:00Z">
              <w:tcPr>
                <w:tcW w:w="541" w:type="dxa"/>
                <w:vAlign w:val="bottom"/>
              </w:tcPr>
            </w:tcPrChange>
          </w:tcPr>
          <w:p w14:paraId="51072A10" w14:textId="7C835E7A" w:rsidR="00C87CFE" w:rsidRPr="00CD1347" w:rsidRDefault="00C87CFE" w:rsidP="00C87CFE">
            <w:pPr>
              <w:jc w:val="center"/>
              <w:rPr>
                <w:ins w:id="27410" w:author="Στάθης Καπ" w:date="2023-03-03T03:57:00Z"/>
                <w:rFonts w:ascii="Calibri" w:hAnsi="Calibri" w:cs="Calibri"/>
                <w:color w:val="000000"/>
                <w:sz w:val="16"/>
                <w:szCs w:val="16"/>
              </w:rPr>
            </w:pPr>
            <w:ins w:id="27411" w:author="Στάθης Καπ" w:date="2023-03-03T06:20:00Z">
              <w:r>
                <w:rPr>
                  <w:rFonts w:ascii="Calibri" w:hAnsi="Calibri" w:cs="Calibri"/>
                  <w:color w:val="000000"/>
                  <w:sz w:val="16"/>
                  <w:szCs w:val="16"/>
                </w:rPr>
                <w:t>0.251</w:t>
              </w:r>
            </w:ins>
          </w:p>
        </w:tc>
        <w:tc>
          <w:tcPr>
            <w:tcW w:w="589" w:type="dxa"/>
            <w:vAlign w:val="center"/>
            <w:tcPrChange w:id="27412" w:author="Στάθης Καπ" w:date="2023-03-03T06:26:00Z">
              <w:tcPr>
                <w:tcW w:w="589" w:type="dxa"/>
                <w:vAlign w:val="center"/>
              </w:tcPr>
            </w:tcPrChange>
          </w:tcPr>
          <w:p w14:paraId="1AE584BA" w14:textId="56CC7737" w:rsidR="00C87CFE" w:rsidRPr="00CD1347" w:rsidRDefault="00C87CFE" w:rsidP="00C87CFE">
            <w:pPr>
              <w:jc w:val="center"/>
              <w:rPr>
                <w:ins w:id="27413" w:author="Στάθης Καπ" w:date="2023-03-03T03:57:00Z"/>
                <w:rFonts w:cstheme="minorHAnsi"/>
                <w:sz w:val="16"/>
                <w:szCs w:val="16"/>
              </w:rPr>
            </w:pPr>
            <w:ins w:id="27414" w:author="Στάθης Καπ" w:date="2023-03-03T06:20:00Z">
              <w:r>
                <w:rPr>
                  <w:rFonts w:ascii="Calibri" w:hAnsi="Calibri" w:cstheme="minorHAnsi"/>
                  <w:color w:val="000000"/>
                  <w:sz w:val="16"/>
                  <w:szCs w:val="16"/>
                </w:rPr>
                <w:t>2.24</w:t>
              </w:r>
            </w:ins>
          </w:p>
        </w:tc>
        <w:tc>
          <w:tcPr>
            <w:tcW w:w="463" w:type="dxa"/>
            <w:vAlign w:val="center"/>
            <w:tcPrChange w:id="27415" w:author="Στάθης Καπ" w:date="2023-03-03T06:26:00Z">
              <w:tcPr>
                <w:tcW w:w="463" w:type="dxa"/>
                <w:vAlign w:val="bottom"/>
              </w:tcPr>
            </w:tcPrChange>
          </w:tcPr>
          <w:p w14:paraId="72219009" w14:textId="75D51D45" w:rsidR="00C87CFE" w:rsidRPr="00CD1347" w:rsidRDefault="00C87CFE" w:rsidP="00C87CFE">
            <w:pPr>
              <w:jc w:val="center"/>
              <w:rPr>
                <w:ins w:id="27416" w:author="Στάθης Καπ" w:date="2023-03-03T03:57:00Z"/>
                <w:rFonts w:ascii="Calibri" w:hAnsi="Calibri" w:cs="Calibri"/>
                <w:color w:val="000000"/>
                <w:sz w:val="16"/>
                <w:szCs w:val="16"/>
              </w:rPr>
            </w:pPr>
            <w:ins w:id="27417" w:author="Στάθης Καπ" w:date="2023-03-03T06:20:00Z">
              <w:r>
                <w:rPr>
                  <w:rFonts w:ascii="Calibri" w:hAnsi="Calibri" w:cs="Calibri"/>
                  <w:color w:val="000000"/>
                  <w:sz w:val="16"/>
                  <w:szCs w:val="16"/>
                </w:rPr>
                <w:t>1245</w:t>
              </w:r>
            </w:ins>
          </w:p>
        </w:tc>
        <w:tc>
          <w:tcPr>
            <w:tcW w:w="541" w:type="dxa"/>
            <w:vAlign w:val="center"/>
            <w:tcPrChange w:id="27418" w:author="Στάθης Καπ" w:date="2023-03-03T06:26:00Z">
              <w:tcPr>
                <w:tcW w:w="541" w:type="dxa"/>
                <w:vAlign w:val="bottom"/>
              </w:tcPr>
            </w:tcPrChange>
          </w:tcPr>
          <w:p w14:paraId="0C9F9984" w14:textId="65A61AEB" w:rsidR="00C87CFE" w:rsidRPr="00CD1347" w:rsidRDefault="00C87CFE" w:rsidP="00C87CFE">
            <w:pPr>
              <w:jc w:val="center"/>
              <w:rPr>
                <w:ins w:id="27419" w:author="Στάθης Καπ" w:date="2023-03-03T03:57:00Z"/>
                <w:rFonts w:ascii="Calibri" w:hAnsi="Calibri" w:cs="Calibri"/>
                <w:color w:val="000000"/>
                <w:sz w:val="16"/>
                <w:szCs w:val="16"/>
              </w:rPr>
            </w:pPr>
            <w:ins w:id="27420" w:author="Στάθης Καπ" w:date="2023-03-03T06:20:00Z">
              <w:r>
                <w:rPr>
                  <w:rFonts w:ascii="Calibri" w:hAnsi="Calibri" w:cs="Calibri"/>
                  <w:color w:val="000000"/>
                  <w:sz w:val="16"/>
                  <w:szCs w:val="16"/>
                </w:rPr>
                <w:t>0.209</w:t>
              </w:r>
            </w:ins>
          </w:p>
        </w:tc>
        <w:tc>
          <w:tcPr>
            <w:tcW w:w="589" w:type="dxa"/>
            <w:vAlign w:val="center"/>
            <w:tcPrChange w:id="27421" w:author="Στάθης Καπ" w:date="2023-03-03T06:26:00Z">
              <w:tcPr>
                <w:tcW w:w="589" w:type="dxa"/>
                <w:vAlign w:val="center"/>
              </w:tcPr>
            </w:tcPrChange>
          </w:tcPr>
          <w:p w14:paraId="61D11453" w14:textId="30638B3B" w:rsidR="00C87CFE" w:rsidRPr="00CD1347" w:rsidRDefault="00C87CFE" w:rsidP="00C87CFE">
            <w:pPr>
              <w:jc w:val="center"/>
              <w:rPr>
                <w:ins w:id="27422" w:author="Στάθης Καπ" w:date="2023-03-03T03:57:00Z"/>
                <w:rFonts w:cstheme="minorHAnsi"/>
                <w:sz w:val="16"/>
                <w:szCs w:val="16"/>
              </w:rPr>
            </w:pPr>
            <w:ins w:id="27423"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274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425" w:author="Στάθης Καπ" w:date="2023-03-03T03:57:00Z"/>
        </w:trPr>
        <w:tc>
          <w:tcPr>
            <w:tcW w:w="515" w:type="dxa"/>
            <w:tcBorders>
              <w:top w:val="nil"/>
              <w:bottom w:val="nil"/>
              <w:right w:val="single" w:sz="4" w:space="0" w:color="auto"/>
            </w:tcBorders>
            <w:shd w:val="clear" w:color="auto" w:fill="E7E6E6" w:themeFill="background2"/>
            <w:vAlign w:val="bottom"/>
            <w:tcPrChange w:id="27426" w:author="Στάθης Καπ" w:date="2023-03-03T06:26:00Z">
              <w:tcPr>
                <w:tcW w:w="515" w:type="dxa"/>
                <w:vAlign w:val="bottom"/>
              </w:tcPr>
            </w:tcPrChange>
          </w:tcPr>
          <w:p w14:paraId="4A7B2B8E" w14:textId="15659D3B" w:rsidR="00C87CFE" w:rsidRPr="00CD1347" w:rsidRDefault="00C87CFE" w:rsidP="00C87CFE">
            <w:pPr>
              <w:jc w:val="center"/>
              <w:rPr>
                <w:ins w:id="27427" w:author="Στάθης Καπ" w:date="2023-03-03T03:57:00Z"/>
                <w:rFonts w:ascii="Calibri" w:hAnsi="Calibri" w:cs="Calibri"/>
                <w:color w:val="000000"/>
                <w:sz w:val="16"/>
                <w:szCs w:val="16"/>
              </w:rPr>
            </w:pPr>
            <w:ins w:id="27428" w:author="Στάθης Καπ" w:date="2023-03-03T04:06:00Z">
              <w:r w:rsidRPr="00CD1347">
                <w:rPr>
                  <w:rFonts w:ascii="Calibri" w:hAnsi="Calibri" w:cs="Calibri"/>
                  <w:color w:val="000000"/>
                  <w:sz w:val="16"/>
                  <w:szCs w:val="16"/>
                  <w:rPrChange w:id="27429"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7430" w:author="Στάθης Καπ" w:date="2023-03-03T06:26:00Z">
              <w:tcPr>
                <w:tcW w:w="560" w:type="dxa"/>
              </w:tcPr>
            </w:tcPrChange>
          </w:tcPr>
          <w:p w14:paraId="7242C84A" w14:textId="568DB292" w:rsidR="00C87CFE" w:rsidRPr="00CD1347" w:rsidRDefault="00C87CFE" w:rsidP="00C87CFE">
            <w:pPr>
              <w:jc w:val="center"/>
              <w:rPr>
                <w:ins w:id="27431" w:author="Στάθης Καπ" w:date="2023-03-03T03:57:00Z"/>
                <w:sz w:val="16"/>
                <w:szCs w:val="16"/>
              </w:rPr>
            </w:pPr>
            <w:ins w:id="27432" w:author="Στάθης Καπ" w:date="2023-03-03T06:20:00Z">
              <w:r>
                <w:rPr>
                  <w:rFonts w:ascii="Calibri" w:hAnsi="Calibri" w:cs="Calibri"/>
                  <w:color w:val="000000"/>
                  <w:sz w:val="16"/>
                  <w:szCs w:val="16"/>
                </w:rPr>
                <w:t>1512</w:t>
              </w:r>
            </w:ins>
          </w:p>
        </w:tc>
        <w:tc>
          <w:tcPr>
            <w:tcW w:w="855" w:type="dxa"/>
            <w:vAlign w:val="center"/>
            <w:tcPrChange w:id="27433" w:author="Στάθης Καπ" w:date="2023-03-03T06:26:00Z">
              <w:tcPr>
                <w:tcW w:w="855" w:type="dxa"/>
              </w:tcPr>
            </w:tcPrChange>
          </w:tcPr>
          <w:p w14:paraId="070AB9B2" w14:textId="02572C45" w:rsidR="00C87CFE" w:rsidRPr="00CD1347" w:rsidRDefault="00C87CFE" w:rsidP="00C87CFE">
            <w:pPr>
              <w:jc w:val="center"/>
              <w:rPr>
                <w:ins w:id="27434" w:author="Στάθης Καπ" w:date="2023-03-03T03:57:00Z"/>
                <w:sz w:val="16"/>
                <w:szCs w:val="16"/>
              </w:rPr>
            </w:pPr>
            <w:ins w:id="27435" w:author="Στάθης Καπ" w:date="2023-03-03T06:20:00Z">
              <w:r>
                <w:rPr>
                  <w:rFonts w:ascii="Calibri" w:hAnsi="Calibri" w:cs="Calibri"/>
                  <w:color w:val="000000"/>
                  <w:sz w:val="16"/>
                  <w:szCs w:val="16"/>
                </w:rPr>
                <w:t>1461</w:t>
              </w:r>
            </w:ins>
          </w:p>
        </w:tc>
        <w:tc>
          <w:tcPr>
            <w:tcW w:w="544" w:type="dxa"/>
            <w:vAlign w:val="center"/>
            <w:tcPrChange w:id="27436" w:author="Στάθης Καπ" w:date="2023-03-03T06:26:00Z">
              <w:tcPr>
                <w:tcW w:w="544" w:type="dxa"/>
                <w:vAlign w:val="bottom"/>
              </w:tcPr>
            </w:tcPrChange>
          </w:tcPr>
          <w:p w14:paraId="41828A0D" w14:textId="64E1090C" w:rsidR="00C87CFE" w:rsidRPr="00CD1347" w:rsidRDefault="00C87CFE" w:rsidP="00C87CFE">
            <w:pPr>
              <w:jc w:val="center"/>
              <w:rPr>
                <w:ins w:id="27437" w:author="Στάθης Καπ" w:date="2023-03-03T03:57:00Z"/>
                <w:rFonts w:ascii="Calibri" w:hAnsi="Calibri" w:cs="Calibri"/>
                <w:color w:val="000000"/>
                <w:sz w:val="16"/>
                <w:szCs w:val="16"/>
              </w:rPr>
            </w:pPr>
            <w:ins w:id="27438" w:author="Στάθης Καπ" w:date="2023-03-03T06:20:00Z">
              <w:r>
                <w:rPr>
                  <w:rFonts w:ascii="Calibri" w:hAnsi="Calibri" w:cs="Calibri"/>
                  <w:color w:val="000000"/>
                  <w:sz w:val="16"/>
                  <w:szCs w:val="16"/>
                </w:rPr>
                <w:t>1436</w:t>
              </w:r>
            </w:ins>
          </w:p>
        </w:tc>
        <w:tc>
          <w:tcPr>
            <w:tcW w:w="621" w:type="dxa"/>
            <w:vAlign w:val="center"/>
            <w:tcPrChange w:id="27439" w:author="Στάθης Καπ" w:date="2023-03-03T06:26:00Z">
              <w:tcPr>
                <w:tcW w:w="621" w:type="dxa"/>
                <w:vAlign w:val="bottom"/>
              </w:tcPr>
            </w:tcPrChange>
          </w:tcPr>
          <w:p w14:paraId="47F6EAE4" w14:textId="2D625E0D" w:rsidR="00C87CFE" w:rsidRPr="00CD1347" w:rsidRDefault="00C87CFE" w:rsidP="00C87CFE">
            <w:pPr>
              <w:jc w:val="center"/>
              <w:rPr>
                <w:ins w:id="27440" w:author="Στάθης Καπ" w:date="2023-03-03T03:57:00Z"/>
                <w:rFonts w:ascii="Calibri" w:hAnsi="Calibri" w:cs="Calibri"/>
                <w:color w:val="000000"/>
                <w:sz w:val="16"/>
                <w:szCs w:val="16"/>
              </w:rPr>
            </w:pPr>
            <w:ins w:id="27441" w:author="Στάθης Καπ" w:date="2023-03-03T06:20:00Z">
              <w:r>
                <w:rPr>
                  <w:rFonts w:ascii="Calibri" w:hAnsi="Calibri" w:cs="Calibri"/>
                  <w:color w:val="000000"/>
                  <w:sz w:val="16"/>
                  <w:szCs w:val="16"/>
                </w:rPr>
                <w:t>1.321</w:t>
              </w:r>
            </w:ins>
          </w:p>
        </w:tc>
        <w:tc>
          <w:tcPr>
            <w:tcW w:w="669" w:type="dxa"/>
            <w:vAlign w:val="center"/>
            <w:tcPrChange w:id="27442" w:author="Στάθης Καπ" w:date="2023-03-03T06:26:00Z">
              <w:tcPr>
                <w:tcW w:w="669" w:type="dxa"/>
                <w:vAlign w:val="center"/>
              </w:tcPr>
            </w:tcPrChange>
          </w:tcPr>
          <w:p w14:paraId="669E0252" w14:textId="31BEE959" w:rsidR="00C87CFE" w:rsidRPr="00CD1347" w:rsidRDefault="00C87CFE" w:rsidP="00C87CFE">
            <w:pPr>
              <w:jc w:val="center"/>
              <w:rPr>
                <w:ins w:id="27443" w:author="Στάθης Καπ" w:date="2023-03-03T03:57:00Z"/>
                <w:rFonts w:cstheme="minorHAnsi"/>
                <w:sz w:val="16"/>
                <w:szCs w:val="16"/>
              </w:rPr>
            </w:pPr>
            <w:ins w:id="27444" w:author="Στάθης Καπ" w:date="2023-03-03T06:20:00Z">
              <w:r>
                <w:rPr>
                  <w:rFonts w:ascii="Calibri" w:hAnsi="Calibri" w:cstheme="minorHAnsi"/>
                  <w:color w:val="000000"/>
                  <w:sz w:val="16"/>
                  <w:szCs w:val="16"/>
                </w:rPr>
                <w:t>5.03</w:t>
              </w:r>
            </w:ins>
          </w:p>
        </w:tc>
        <w:tc>
          <w:tcPr>
            <w:tcW w:w="543" w:type="dxa"/>
            <w:vAlign w:val="center"/>
            <w:tcPrChange w:id="27445" w:author="Στάθης Καπ" w:date="2023-03-03T06:26:00Z">
              <w:tcPr>
                <w:tcW w:w="543" w:type="dxa"/>
                <w:vAlign w:val="bottom"/>
              </w:tcPr>
            </w:tcPrChange>
          </w:tcPr>
          <w:p w14:paraId="56CBE74B" w14:textId="2B706F63" w:rsidR="00C87CFE" w:rsidRPr="00CD1347" w:rsidRDefault="00C87CFE" w:rsidP="00C87CFE">
            <w:pPr>
              <w:jc w:val="center"/>
              <w:rPr>
                <w:ins w:id="27446" w:author="Στάθης Καπ" w:date="2023-03-03T03:57:00Z"/>
                <w:rFonts w:ascii="Calibri" w:hAnsi="Calibri" w:cs="Calibri"/>
                <w:color w:val="000000"/>
                <w:sz w:val="16"/>
                <w:szCs w:val="16"/>
              </w:rPr>
            </w:pPr>
            <w:ins w:id="27447" w:author="Στάθης Καπ" w:date="2023-03-03T06:20:00Z">
              <w:r>
                <w:rPr>
                  <w:rFonts w:ascii="Calibri" w:hAnsi="Calibri" w:cs="Calibri"/>
                  <w:color w:val="000000"/>
                  <w:sz w:val="16"/>
                  <w:szCs w:val="16"/>
                </w:rPr>
                <w:t>1383</w:t>
              </w:r>
            </w:ins>
          </w:p>
        </w:tc>
        <w:tc>
          <w:tcPr>
            <w:tcW w:w="621" w:type="dxa"/>
            <w:vAlign w:val="center"/>
            <w:tcPrChange w:id="27448" w:author="Στάθης Καπ" w:date="2023-03-03T06:26:00Z">
              <w:tcPr>
                <w:tcW w:w="621" w:type="dxa"/>
                <w:vAlign w:val="bottom"/>
              </w:tcPr>
            </w:tcPrChange>
          </w:tcPr>
          <w:p w14:paraId="67750A7A" w14:textId="7B88CBDF" w:rsidR="00C87CFE" w:rsidRPr="00CD1347" w:rsidRDefault="00C87CFE" w:rsidP="00C87CFE">
            <w:pPr>
              <w:jc w:val="center"/>
              <w:rPr>
                <w:ins w:id="27449" w:author="Στάθης Καπ" w:date="2023-03-03T03:57:00Z"/>
                <w:rFonts w:ascii="Calibri" w:hAnsi="Calibri" w:cs="Calibri"/>
                <w:color w:val="000000"/>
                <w:sz w:val="16"/>
                <w:szCs w:val="16"/>
              </w:rPr>
            </w:pPr>
            <w:ins w:id="27450" w:author="Στάθης Καπ" w:date="2023-03-03T06:20:00Z">
              <w:r>
                <w:rPr>
                  <w:rFonts w:ascii="Calibri" w:hAnsi="Calibri" w:cs="Calibri"/>
                  <w:color w:val="000000"/>
                  <w:sz w:val="16"/>
                  <w:szCs w:val="16"/>
                </w:rPr>
                <w:t>0.287</w:t>
              </w:r>
            </w:ins>
          </w:p>
        </w:tc>
        <w:tc>
          <w:tcPr>
            <w:tcW w:w="669" w:type="dxa"/>
            <w:vAlign w:val="center"/>
            <w:tcPrChange w:id="27451" w:author="Στάθης Καπ" w:date="2023-03-03T06:26:00Z">
              <w:tcPr>
                <w:tcW w:w="669" w:type="dxa"/>
                <w:vAlign w:val="center"/>
              </w:tcPr>
            </w:tcPrChange>
          </w:tcPr>
          <w:p w14:paraId="101FC92F" w14:textId="4A021ED3" w:rsidR="00C87CFE" w:rsidRPr="00CD1347" w:rsidRDefault="00C87CFE" w:rsidP="00C87CFE">
            <w:pPr>
              <w:jc w:val="center"/>
              <w:rPr>
                <w:ins w:id="27452" w:author="Στάθης Καπ" w:date="2023-03-03T03:57:00Z"/>
                <w:rFonts w:cstheme="minorHAnsi"/>
                <w:sz w:val="16"/>
                <w:szCs w:val="16"/>
              </w:rPr>
            </w:pPr>
            <w:ins w:id="27453" w:author="Στάθης Καπ" w:date="2023-03-03T06:20:00Z">
              <w:r>
                <w:rPr>
                  <w:rFonts w:ascii="Calibri" w:hAnsi="Calibri" w:cstheme="minorHAnsi"/>
                  <w:color w:val="000000"/>
                  <w:sz w:val="16"/>
                  <w:szCs w:val="16"/>
                </w:rPr>
                <w:t>3.69</w:t>
              </w:r>
            </w:ins>
          </w:p>
        </w:tc>
        <w:tc>
          <w:tcPr>
            <w:tcW w:w="508" w:type="dxa"/>
            <w:vAlign w:val="center"/>
            <w:tcPrChange w:id="27454" w:author="Στάθης Καπ" w:date="2023-03-03T06:26:00Z">
              <w:tcPr>
                <w:tcW w:w="508" w:type="dxa"/>
                <w:vAlign w:val="bottom"/>
              </w:tcPr>
            </w:tcPrChange>
          </w:tcPr>
          <w:p w14:paraId="2E75C1E7" w14:textId="22EF4D8D" w:rsidR="00C87CFE" w:rsidRPr="00CD1347" w:rsidRDefault="00C87CFE" w:rsidP="00C87CFE">
            <w:pPr>
              <w:jc w:val="center"/>
              <w:rPr>
                <w:ins w:id="27455" w:author="Στάθης Καπ" w:date="2023-03-03T03:57:00Z"/>
                <w:rFonts w:ascii="Calibri" w:hAnsi="Calibri" w:cs="Calibri"/>
                <w:color w:val="000000"/>
                <w:sz w:val="16"/>
                <w:szCs w:val="16"/>
              </w:rPr>
            </w:pPr>
            <w:ins w:id="27456" w:author="Στάθης Καπ" w:date="2023-03-03T06:20:00Z">
              <w:r>
                <w:rPr>
                  <w:rFonts w:ascii="Calibri" w:hAnsi="Calibri" w:cs="Calibri"/>
                  <w:color w:val="000000"/>
                  <w:sz w:val="16"/>
                  <w:szCs w:val="16"/>
                </w:rPr>
                <w:t>1372</w:t>
              </w:r>
            </w:ins>
          </w:p>
        </w:tc>
        <w:tc>
          <w:tcPr>
            <w:tcW w:w="541" w:type="dxa"/>
            <w:vAlign w:val="center"/>
            <w:tcPrChange w:id="27457" w:author="Στάθης Καπ" w:date="2023-03-03T06:26:00Z">
              <w:tcPr>
                <w:tcW w:w="541" w:type="dxa"/>
                <w:vAlign w:val="bottom"/>
              </w:tcPr>
            </w:tcPrChange>
          </w:tcPr>
          <w:p w14:paraId="769C8CBD" w14:textId="094156B8" w:rsidR="00C87CFE" w:rsidRPr="00CD1347" w:rsidRDefault="00C87CFE" w:rsidP="00C87CFE">
            <w:pPr>
              <w:jc w:val="center"/>
              <w:rPr>
                <w:ins w:id="27458" w:author="Στάθης Καπ" w:date="2023-03-03T03:57:00Z"/>
                <w:rFonts w:ascii="Calibri" w:hAnsi="Calibri" w:cs="Calibri"/>
                <w:color w:val="000000"/>
                <w:sz w:val="16"/>
                <w:szCs w:val="16"/>
              </w:rPr>
            </w:pPr>
            <w:ins w:id="27459" w:author="Στάθης Καπ" w:date="2023-03-03T06:20:00Z">
              <w:r>
                <w:rPr>
                  <w:rFonts w:ascii="Calibri" w:hAnsi="Calibri" w:cs="Calibri"/>
                  <w:color w:val="000000"/>
                  <w:sz w:val="16"/>
                  <w:szCs w:val="16"/>
                </w:rPr>
                <w:t>0.219</w:t>
              </w:r>
            </w:ins>
          </w:p>
        </w:tc>
        <w:tc>
          <w:tcPr>
            <w:tcW w:w="589" w:type="dxa"/>
            <w:vAlign w:val="center"/>
            <w:tcPrChange w:id="27460" w:author="Στάθης Καπ" w:date="2023-03-03T06:26:00Z">
              <w:tcPr>
                <w:tcW w:w="589" w:type="dxa"/>
                <w:vAlign w:val="center"/>
              </w:tcPr>
            </w:tcPrChange>
          </w:tcPr>
          <w:p w14:paraId="6ED015FC" w14:textId="2AA88B84" w:rsidR="00C87CFE" w:rsidRPr="00CD1347" w:rsidRDefault="00C87CFE" w:rsidP="00C87CFE">
            <w:pPr>
              <w:jc w:val="center"/>
              <w:rPr>
                <w:ins w:id="27461" w:author="Στάθης Καπ" w:date="2023-03-03T03:57:00Z"/>
                <w:rFonts w:cstheme="minorHAnsi"/>
                <w:sz w:val="16"/>
                <w:szCs w:val="16"/>
              </w:rPr>
            </w:pPr>
            <w:ins w:id="27462" w:author="Στάθης Καπ" w:date="2023-03-03T06:20:00Z">
              <w:r>
                <w:rPr>
                  <w:rFonts w:ascii="Calibri" w:hAnsi="Calibri" w:cstheme="minorHAnsi"/>
                  <w:color w:val="000000"/>
                  <w:sz w:val="16"/>
                  <w:szCs w:val="16"/>
                </w:rPr>
                <w:t>4.46</w:t>
              </w:r>
            </w:ins>
          </w:p>
        </w:tc>
        <w:tc>
          <w:tcPr>
            <w:tcW w:w="463" w:type="dxa"/>
            <w:vAlign w:val="center"/>
            <w:tcPrChange w:id="27463" w:author="Στάθης Καπ" w:date="2023-03-03T06:26:00Z">
              <w:tcPr>
                <w:tcW w:w="463" w:type="dxa"/>
                <w:vAlign w:val="bottom"/>
              </w:tcPr>
            </w:tcPrChange>
          </w:tcPr>
          <w:p w14:paraId="3FE850F8" w14:textId="6B6AB0C2" w:rsidR="00C87CFE" w:rsidRPr="00CD1347" w:rsidRDefault="00C87CFE" w:rsidP="00C87CFE">
            <w:pPr>
              <w:jc w:val="center"/>
              <w:rPr>
                <w:ins w:id="27464" w:author="Στάθης Καπ" w:date="2023-03-03T03:57:00Z"/>
                <w:rFonts w:ascii="Calibri" w:hAnsi="Calibri" w:cs="Calibri"/>
                <w:color w:val="000000"/>
                <w:sz w:val="16"/>
                <w:szCs w:val="16"/>
              </w:rPr>
            </w:pPr>
            <w:ins w:id="27465" w:author="Στάθης Καπ" w:date="2023-03-03T06:20:00Z">
              <w:r>
                <w:rPr>
                  <w:rFonts w:ascii="Calibri" w:hAnsi="Calibri" w:cs="Calibri"/>
                  <w:color w:val="000000"/>
                  <w:sz w:val="16"/>
                  <w:szCs w:val="16"/>
                </w:rPr>
                <w:t>1349</w:t>
              </w:r>
            </w:ins>
          </w:p>
        </w:tc>
        <w:tc>
          <w:tcPr>
            <w:tcW w:w="541" w:type="dxa"/>
            <w:vAlign w:val="center"/>
            <w:tcPrChange w:id="27466" w:author="Στάθης Καπ" w:date="2023-03-03T06:26:00Z">
              <w:tcPr>
                <w:tcW w:w="541" w:type="dxa"/>
                <w:vAlign w:val="bottom"/>
              </w:tcPr>
            </w:tcPrChange>
          </w:tcPr>
          <w:p w14:paraId="4E770DA3" w14:textId="20B61712" w:rsidR="00C87CFE" w:rsidRPr="00CD1347" w:rsidRDefault="00C87CFE" w:rsidP="00C87CFE">
            <w:pPr>
              <w:jc w:val="center"/>
              <w:rPr>
                <w:ins w:id="27467" w:author="Στάθης Καπ" w:date="2023-03-03T03:57:00Z"/>
                <w:rFonts w:ascii="Calibri" w:hAnsi="Calibri" w:cs="Calibri"/>
                <w:color w:val="000000"/>
                <w:sz w:val="16"/>
                <w:szCs w:val="16"/>
              </w:rPr>
            </w:pPr>
            <w:ins w:id="27468" w:author="Στάθης Καπ" w:date="2023-03-03T06:20:00Z">
              <w:r>
                <w:rPr>
                  <w:rFonts w:ascii="Calibri" w:hAnsi="Calibri" w:cs="Calibri"/>
                  <w:color w:val="000000"/>
                  <w:sz w:val="16"/>
                  <w:szCs w:val="16"/>
                </w:rPr>
                <w:t>0.4</w:t>
              </w:r>
            </w:ins>
          </w:p>
        </w:tc>
        <w:tc>
          <w:tcPr>
            <w:tcW w:w="589" w:type="dxa"/>
            <w:vAlign w:val="center"/>
            <w:tcPrChange w:id="27469" w:author="Στάθης Καπ" w:date="2023-03-03T06:26:00Z">
              <w:tcPr>
                <w:tcW w:w="589" w:type="dxa"/>
                <w:vAlign w:val="center"/>
              </w:tcPr>
            </w:tcPrChange>
          </w:tcPr>
          <w:p w14:paraId="4853145C" w14:textId="049FC404" w:rsidR="00C87CFE" w:rsidRPr="00CD1347" w:rsidRDefault="00C87CFE" w:rsidP="00C87CFE">
            <w:pPr>
              <w:jc w:val="center"/>
              <w:rPr>
                <w:ins w:id="27470" w:author="Στάθης Καπ" w:date="2023-03-03T03:57:00Z"/>
                <w:rFonts w:cstheme="minorHAnsi"/>
                <w:sz w:val="16"/>
                <w:szCs w:val="16"/>
              </w:rPr>
            </w:pPr>
            <w:ins w:id="27471"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274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473" w:author="Στάθης Καπ" w:date="2023-03-03T03:57:00Z"/>
        </w:trPr>
        <w:tc>
          <w:tcPr>
            <w:tcW w:w="515" w:type="dxa"/>
            <w:tcBorders>
              <w:top w:val="nil"/>
              <w:bottom w:val="nil"/>
              <w:right w:val="single" w:sz="4" w:space="0" w:color="auto"/>
            </w:tcBorders>
            <w:shd w:val="clear" w:color="auto" w:fill="E7E6E6" w:themeFill="background2"/>
            <w:vAlign w:val="bottom"/>
            <w:tcPrChange w:id="27474" w:author="Στάθης Καπ" w:date="2023-03-03T06:26:00Z">
              <w:tcPr>
                <w:tcW w:w="515" w:type="dxa"/>
                <w:vAlign w:val="bottom"/>
              </w:tcPr>
            </w:tcPrChange>
          </w:tcPr>
          <w:p w14:paraId="7306063C" w14:textId="46595647" w:rsidR="00C87CFE" w:rsidRPr="00CD1347" w:rsidRDefault="00C87CFE" w:rsidP="00C87CFE">
            <w:pPr>
              <w:jc w:val="center"/>
              <w:rPr>
                <w:ins w:id="27475" w:author="Στάθης Καπ" w:date="2023-03-03T03:57:00Z"/>
                <w:rFonts w:ascii="Calibri" w:hAnsi="Calibri" w:cs="Calibri"/>
                <w:color w:val="000000"/>
                <w:sz w:val="16"/>
                <w:szCs w:val="16"/>
              </w:rPr>
            </w:pPr>
            <w:ins w:id="27476" w:author="Στάθης Καπ" w:date="2023-03-03T04:06:00Z">
              <w:r w:rsidRPr="00CD1347">
                <w:rPr>
                  <w:rFonts w:ascii="Calibri" w:hAnsi="Calibri" w:cs="Calibri"/>
                  <w:color w:val="000000"/>
                  <w:sz w:val="16"/>
                  <w:szCs w:val="16"/>
                  <w:rPrChange w:id="27477"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7478" w:author="Στάθης Καπ" w:date="2023-03-03T06:26:00Z">
              <w:tcPr>
                <w:tcW w:w="560" w:type="dxa"/>
              </w:tcPr>
            </w:tcPrChange>
          </w:tcPr>
          <w:p w14:paraId="492A12D3" w14:textId="39BF98A4" w:rsidR="00C87CFE" w:rsidRPr="00CD1347" w:rsidRDefault="00C87CFE" w:rsidP="00C87CFE">
            <w:pPr>
              <w:jc w:val="center"/>
              <w:rPr>
                <w:ins w:id="27479" w:author="Στάθης Καπ" w:date="2023-03-03T03:57:00Z"/>
                <w:sz w:val="16"/>
                <w:szCs w:val="16"/>
              </w:rPr>
            </w:pPr>
            <w:ins w:id="27480" w:author="Στάθης Καπ" w:date="2023-03-03T06:20:00Z">
              <w:r>
                <w:rPr>
                  <w:rFonts w:ascii="Calibri" w:hAnsi="Calibri" w:cs="Calibri"/>
                  <w:color w:val="000000"/>
                  <w:sz w:val="16"/>
                  <w:szCs w:val="16"/>
                </w:rPr>
                <w:t>1632</w:t>
              </w:r>
            </w:ins>
          </w:p>
        </w:tc>
        <w:tc>
          <w:tcPr>
            <w:tcW w:w="855" w:type="dxa"/>
            <w:vAlign w:val="center"/>
            <w:tcPrChange w:id="27481" w:author="Στάθης Καπ" w:date="2023-03-03T06:26:00Z">
              <w:tcPr>
                <w:tcW w:w="855" w:type="dxa"/>
              </w:tcPr>
            </w:tcPrChange>
          </w:tcPr>
          <w:p w14:paraId="6E20F933" w14:textId="390B341C" w:rsidR="00C87CFE" w:rsidRPr="00CD1347" w:rsidRDefault="00C87CFE" w:rsidP="00C87CFE">
            <w:pPr>
              <w:jc w:val="center"/>
              <w:rPr>
                <w:ins w:id="27482" w:author="Στάθης Καπ" w:date="2023-03-03T03:57:00Z"/>
                <w:sz w:val="16"/>
                <w:szCs w:val="16"/>
              </w:rPr>
            </w:pPr>
            <w:ins w:id="27483" w:author="Στάθης Καπ" w:date="2023-03-03T06:20:00Z">
              <w:r>
                <w:rPr>
                  <w:rFonts w:ascii="Calibri" w:hAnsi="Calibri" w:cs="Calibri"/>
                  <w:color w:val="000000"/>
                  <w:sz w:val="16"/>
                  <w:szCs w:val="16"/>
                </w:rPr>
                <w:t>1573</w:t>
              </w:r>
            </w:ins>
          </w:p>
        </w:tc>
        <w:tc>
          <w:tcPr>
            <w:tcW w:w="544" w:type="dxa"/>
            <w:vAlign w:val="center"/>
            <w:tcPrChange w:id="27484" w:author="Στάθης Καπ" w:date="2023-03-03T06:26:00Z">
              <w:tcPr>
                <w:tcW w:w="544" w:type="dxa"/>
                <w:vAlign w:val="bottom"/>
              </w:tcPr>
            </w:tcPrChange>
          </w:tcPr>
          <w:p w14:paraId="0204FD7C" w14:textId="536192D2" w:rsidR="00C87CFE" w:rsidRPr="00CD1347" w:rsidRDefault="00C87CFE" w:rsidP="00C87CFE">
            <w:pPr>
              <w:jc w:val="center"/>
              <w:rPr>
                <w:ins w:id="27485" w:author="Στάθης Καπ" w:date="2023-03-03T03:57:00Z"/>
                <w:rFonts w:ascii="Calibri" w:hAnsi="Calibri" w:cs="Calibri"/>
                <w:color w:val="000000"/>
                <w:sz w:val="16"/>
                <w:szCs w:val="16"/>
              </w:rPr>
            </w:pPr>
            <w:ins w:id="27486" w:author="Στάθης Καπ" w:date="2023-03-03T06:20:00Z">
              <w:r>
                <w:rPr>
                  <w:rFonts w:ascii="Calibri" w:hAnsi="Calibri" w:cs="Calibri"/>
                  <w:color w:val="000000"/>
                  <w:sz w:val="16"/>
                  <w:szCs w:val="16"/>
                </w:rPr>
                <w:t>1502</w:t>
              </w:r>
            </w:ins>
          </w:p>
        </w:tc>
        <w:tc>
          <w:tcPr>
            <w:tcW w:w="621" w:type="dxa"/>
            <w:vAlign w:val="center"/>
            <w:tcPrChange w:id="27487" w:author="Στάθης Καπ" w:date="2023-03-03T06:26:00Z">
              <w:tcPr>
                <w:tcW w:w="621" w:type="dxa"/>
                <w:vAlign w:val="bottom"/>
              </w:tcPr>
            </w:tcPrChange>
          </w:tcPr>
          <w:p w14:paraId="147D3D84" w14:textId="7EEAD691" w:rsidR="00C87CFE" w:rsidRPr="00CD1347" w:rsidRDefault="00C87CFE" w:rsidP="00C87CFE">
            <w:pPr>
              <w:jc w:val="center"/>
              <w:rPr>
                <w:ins w:id="27488" w:author="Στάθης Καπ" w:date="2023-03-03T03:57:00Z"/>
                <w:rFonts w:ascii="Calibri" w:hAnsi="Calibri" w:cs="Calibri"/>
                <w:color w:val="000000"/>
                <w:sz w:val="16"/>
                <w:szCs w:val="16"/>
              </w:rPr>
            </w:pPr>
            <w:ins w:id="27489" w:author="Στάθης Καπ" w:date="2023-03-03T06:20:00Z">
              <w:r>
                <w:rPr>
                  <w:rFonts w:ascii="Calibri" w:hAnsi="Calibri" w:cs="Calibri"/>
                  <w:color w:val="000000"/>
                  <w:sz w:val="16"/>
                  <w:szCs w:val="16"/>
                </w:rPr>
                <w:t>0.512</w:t>
              </w:r>
            </w:ins>
          </w:p>
        </w:tc>
        <w:tc>
          <w:tcPr>
            <w:tcW w:w="669" w:type="dxa"/>
            <w:vAlign w:val="center"/>
            <w:tcPrChange w:id="27490" w:author="Στάθης Καπ" w:date="2023-03-03T06:26:00Z">
              <w:tcPr>
                <w:tcW w:w="669" w:type="dxa"/>
                <w:vAlign w:val="center"/>
              </w:tcPr>
            </w:tcPrChange>
          </w:tcPr>
          <w:p w14:paraId="23AD9EAA" w14:textId="12367E93" w:rsidR="00C87CFE" w:rsidRPr="00CD1347" w:rsidRDefault="00C87CFE" w:rsidP="00C87CFE">
            <w:pPr>
              <w:jc w:val="center"/>
              <w:rPr>
                <w:ins w:id="27491" w:author="Στάθης Καπ" w:date="2023-03-03T03:57:00Z"/>
                <w:rFonts w:cstheme="minorHAnsi"/>
                <w:sz w:val="16"/>
                <w:szCs w:val="16"/>
              </w:rPr>
            </w:pPr>
            <w:ins w:id="27492" w:author="Στάθης Καπ" w:date="2023-03-03T06:20:00Z">
              <w:r>
                <w:rPr>
                  <w:rFonts w:ascii="Calibri" w:hAnsi="Calibri" w:cstheme="minorHAnsi"/>
                  <w:color w:val="000000"/>
                  <w:sz w:val="16"/>
                  <w:szCs w:val="16"/>
                </w:rPr>
                <w:t>7.97</w:t>
              </w:r>
            </w:ins>
          </w:p>
        </w:tc>
        <w:tc>
          <w:tcPr>
            <w:tcW w:w="543" w:type="dxa"/>
            <w:vAlign w:val="center"/>
            <w:tcPrChange w:id="27493" w:author="Στάθης Καπ" w:date="2023-03-03T06:26:00Z">
              <w:tcPr>
                <w:tcW w:w="543" w:type="dxa"/>
                <w:vAlign w:val="bottom"/>
              </w:tcPr>
            </w:tcPrChange>
          </w:tcPr>
          <w:p w14:paraId="56ACA298" w14:textId="2BA0E219" w:rsidR="00C87CFE" w:rsidRPr="00CD1347" w:rsidRDefault="00C87CFE" w:rsidP="00C87CFE">
            <w:pPr>
              <w:jc w:val="center"/>
              <w:rPr>
                <w:ins w:id="27494" w:author="Στάθης Καπ" w:date="2023-03-03T03:57:00Z"/>
                <w:rFonts w:ascii="Calibri" w:hAnsi="Calibri" w:cs="Calibri"/>
                <w:color w:val="000000"/>
                <w:sz w:val="16"/>
                <w:szCs w:val="16"/>
              </w:rPr>
            </w:pPr>
            <w:ins w:id="27495" w:author="Στάθης Καπ" w:date="2023-03-03T06:20:00Z">
              <w:r>
                <w:rPr>
                  <w:rFonts w:ascii="Calibri" w:hAnsi="Calibri" w:cs="Calibri"/>
                  <w:color w:val="000000"/>
                  <w:sz w:val="16"/>
                  <w:szCs w:val="16"/>
                </w:rPr>
                <w:t>1471</w:t>
              </w:r>
            </w:ins>
          </w:p>
        </w:tc>
        <w:tc>
          <w:tcPr>
            <w:tcW w:w="621" w:type="dxa"/>
            <w:vAlign w:val="center"/>
            <w:tcPrChange w:id="27496" w:author="Στάθης Καπ" w:date="2023-03-03T06:26:00Z">
              <w:tcPr>
                <w:tcW w:w="621" w:type="dxa"/>
                <w:vAlign w:val="bottom"/>
              </w:tcPr>
            </w:tcPrChange>
          </w:tcPr>
          <w:p w14:paraId="37E67BF5" w14:textId="091BC5A4" w:rsidR="00C87CFE" w:rsidRPr="00CD1347" w:rsidRDefault="00C87CFE" w:rsidP="00C87CFE">
            <w:pPr>
              <w:jc w:val="center"/>
              <w:rPr>
                <w:ins w:id="27497" w:author="Στάθης Καπ" w:date="2023-03-03T03:57:00Z"/>
                <w:rFonts w:ascii="Calibri" w:hAnsi="Calibri" w:cs="Calibri"/>
                <w:color w:val="000000"/>
                <w:sz w:val="16"/>
                <w:szCs w:val="16"/>
              </w:rPr>
            </w:pPr>
            <w:ins w:id="27498" w:author="Στάθης Καπ" w:date="2023-03-03T06:20:00Z">
              <w:r>
                <w:rPr>
                  <w:rFonts w:ascii="Calibri" w:hAnsi="Calibri" w:cs="Calibri"/>
                  <w:color w:val="000000"/>
                  <w:sz w:val="16"/>
                  <w:szCs w:val="16"/>
                </w:rPr>
                <w:t>0.445</w:t>
              </w:r>
            </w:ins>
          </w:p>
        </w:tc>
        <w:tc>
          <w:tcPr>
            <w:tcW w:w="669" w:type="dxa"/>
            <w:vAlign w:val="center"/>
            <w:tcPrChange w:id="27499" w:author="Στάθης Καπ" w:date="2023-03-03T06:26:00Z">
              <w:tcPr>
                <w:tcW w:w="669" w:type="dxa"/>
                <w:vAlign w:val="center"/>
              </w:tcPr>
            </w:tcPrChange>
          </w:tcPr>
          <w:p w14:paraId="202E3E92" w14:textId="0979CD91" w:rsidR="00C87CFE" w:rsidRPr="00CD1347" w:rsidRDefault="00C87CFE" w:rsidP="00C87CFE">
            <w:pPr>
              <w:jc w:val="center"/>
              <w:rPr>
                <w:ins w:id="27500" w:author="Στάθης Καπ" w:date="2023-03-03T03:57:00Z"/>
                <w:rFonts w:cstheme="minorHAnsi"/>
                <w:sz w:val="16"/>
                <w:szCs w:val="16"/>
              </w:rPr>
            </w:pPr>
            <w:ins w:id="27501" w:author="Στάθης Καπ" w:date="2023-03-03T06:20:00Z">
              <w:r>
                <w:rPr>
                  <w:rFonts w:ascii="Calibri" w:hAnsi="Calibri" w:cstheme="minorHAnsi"/>
                  <w:color w:val="000000"/>
                  <w:sz w:val="16"/>
                  <w:szCs w:val="16"/>
                </w:rPr>
                <w:t>2.06</w:t>
              </w:r>
            </w:ins>
          </w:p>
        </w:tc>
        <w:tc>
          <w:tcPr>
            <w:tcW w:w="508" w:type="dxa"/>
            <w:vAlign w:val="center"/>
            <w:tcPrChange w:id="27502" w:author="Στάθης Καπ" w:date="2023-03-03T06:26:00Z">
              <w:tcPr>
                <w:tcW w:w="508" w:type="dxa"/>
                <w:vAlign w:val="bottom"/>
              </w:tcPr>
            </w:tcPrChange>
          </w:tcPr>
          <w:p w14:paraId="29233557" w14:textId="64F19D2C" w:rsidR="00C87CFE" w:rsidRPr="00CD1347" w:rsidRDefault="00C87CFE" w:rsidP="00C87CFE">
            <w:pPr>
              <w:jc w:val="center"/>
              <w:rPr>
                <w:ins w:id="27503" w:author="Στάθης Καπ" w:date="2023-03-03T03:57:00Z"/>
                <w:rFonts w:ascii="Calibri" w:hAnsi="Calibri" w:cs="Calibri"/>
                <w:color w:val="000000"/>
                <w:sz w:val="16"/>
                <w:szCs w:val="16"/>
              </w:rPr>
            </w:pPr>
            <w:ins w:id="27504" w:author="Στάθης Καπ" w:date="2023-03-03T06:20:00Z">
              <w:r>
                <w:rPr>
                  <w:rFonts w:ascii="Calibri" w:hAnsi="Calibri" w:cs="Calibri"/>
                  <w:color w:val="000000"/>
                  <w:sz w:val="16"/>
                  <w:szCs w:val="16"/>
                </w:rPr>
                <w:t>1454</w:t>
              </w:r>
            </w:ins>
          </w:p>
        </w:tc>
        <w:tc>
          <w:tcPr>
            <w:tcW w:w="541" w:type="dxa"/>
            <w:vAlign w:val="center"/>
            <w:tcPrChange w:id="27505" w:author="Στάθης Καπ" w:date="2023-03-03T06:26:00Z">
              <w:tcPr>
                <w:tcW w:w="541" w:type="dxa"/>
                <w:vAlign w:val="bottom"/>
              </w:tcPr>
            </w:tcPrChange>
          </w:tcPr>
          <w:p w14:paraId="46C21D54" w14:textId="1B858C78" w:rsidR="00C87CFE" w:rsidRPr="00CD1347" w:rsidRDefault="00C87CFE" w:rsidP="00C87CFE">
            <w:pPr>
              <w:jc w:val="center"/>
              <w:rPr>
                <w:ins w:id="27506" w:author="Στάθης Καπ" w:date="2023-03-03T03:57:00Z"/>
                <w:rFonts w:ascii="Calibri" w:hAnsi="Calibri" w:cs="Calibri"/>
                <w:color w:val="000000"/>
                <w:sz w:val="16"/>
                <w:szCs w:val="16"/>
              </w:rPr>
            </w:pPr>
            <w:ins w:id="27507" w:author="Στάθης Καπ" w:date="2023-03-03T06:20:00Z">
              <w:r>
                <w:rPr>
                  <w:rFonts w:ascii="Calibri" w:hAnsi="Calibri" w:cs="Calibri"/>
                  <w:color w:val="000000"/>
                  <w:sz w:val="16"/>
                  <w:szCs w:val="16"/>
                </w:rPr>
                <w:t>0.665</w:t>
              </w:r>
            </w:ins>
          </w:p>
        </w:tc>
        <w:tc>
          <w:tcPr>
            <w:tcW w:w="589" w:type="dxa"/>
            <w:vAlign w:val="center"/>
            <w:tcPrChange w:id="27508" w:author="Στάθης Καπ" w:date="2023-03-03T06:26:00Z">
              <w:tcPr>
                <w:tcW w:w="589" w:type="dxa"/>
                <w:vAlign w:val="center"/>
              </w:tcPr>
            </w:tcPrChange>
          </w:tcPr>
          <w:p w14:paraId="1FEBE760" w14:textId="6D6AAB10" w:rsidR="00C87CFE" w:rsidRPr="00CD1347" w:rsidRDefault="00C87CFE" w:rsidP="00C87CFE">
            <w:pPr>
              <w:jc w:val="center"/>
              <w:rPr>
                <w:ins w:id="27509" w:author="Στάθης Καπ" w:date="2023-03-03T03:57:00Z"/>
                <w:rFonts w:cstheme="minorHAnsi"/>
                <w:sz w:val="16"/>
                <w:szCs w:val="16"/>
              </w:rPr>
            </w:pPr>
            <w:ins w:id="27510" w:author="Στάθης Καπ" w:date="2023-03-03T06:20:00Z">
              <w:r>
                <w:rPr>
                  <w:rFonts w:ascii="Calibri" w:hAnsi="Calibri" w:cstheme="minorHAnsi"/>
                  <w:color w:val="000000"/>
                  <w:sz w:val="16"/>
                  <w:szCs w:val="16"/>
                </w:rPr>
                <w:t>3.2</w:t>
              </w:r>
            </w:ins>
          </w:p>
        </w:tc>
        <w:tc>
          <w:tcPr>
            <w:tcW w:w="463" w:type="dxa"/>
            <w:vAlign w:val="center"/>
            <w:tcPrChange w:id="27511" w:author="Στάθης Καπ" w:date="2023-03-03T06:26:00Z">
              <w:tcPr>
                <w:tcW w:w="463" w:type="dxa"/>
                <w:vAlign w:val="bottom"/>
              </w:tcPr>
            </w:tcPrChange>
          </w:tcPr>
          <w:p w14:paraId="381808C5" w14:textId="7308A764" w:rsidR="00C87CFE" w:rsidRPr="00CD1347" w:rsidRDefault="00C87CFE" w:rsidP="00C87CFE">
            <w:pPr>
              <w:jc w:val="center"/>
              <w:rPr>
                <w:ins w:id="27512" w:author="Στάθης Καπ" w:date="2023-03-03T03:57:00Z"/>
                <w:rFonts w:ascii="Calibri" w:hAnsi="Calibri" w:cs="Calibri"/>
                <w:color w:val="000000"/>
                <w:sz w:val="16"/>
                <w:szCs w:val="16"/>
              </w:rPr>
            </w:pPr>
            <w:ins w:id="27513" w:author="Στάθης Καπ" w:date="2023-03-03T06:20:00Z">
              <w:r>
                <w:rPr>
                  <w:rFonts w:ascii="Calibri" w:hAnsi="Calibri" w:cs="Calibri"/>
                  <w:color w:val="000000"/>
                  <w:sz w:val="16"/>
                  <w:szCs w:val="16"/>
                </w:rPr>
                <w:t>1439</w:t>
              </w:r>
            </w:ins>
          </w:p>
        </w:tc>
        <w:tc>
          <w:tcPr>
            <w:tcW w:w="541" w:type="dxa"/>
            <w:vAlign w:val="center"/>
            <w:tcPrChange w:id="27514" w:author="Στάθης Καπ" w:date="2023-03-03T06:26:00Z">
              <w:tcPr>
                <w:tcW w:w="541" w:type="dxa"/>
                <w:vAlign w:val="bottom"/>
              </w:tcPr>
            </w:tcPrChange>
          </w:tcPr>
          <w:p w14:paraId="0D153E91" w14:textId="6A11BAD8" w:rsidR="00C87CFE" w:rsidRPr="00CD1347" w:rsidRDefault="00C87CFE" w:rsidP="00C87CFE">
            <w:pPr>
              <w:jc w:val="center"/>
              <w:rPr>
                <w:ins w:id="27515" w:author="Στάθης Καπ" w:date="2023-03-03T03:57:00Z"/>
                <w:rFonts w:ascii="Calibri" w:hAnsi="Calibri" w:cs="Calibri"/>
                <w:color w:val="000000"/>
                <w:sz w:val="16"/>
                <w:szCs w:val="16"/>
              </w:rPr>
            </w:pPr>
            <w:ins w:id="27516" w:author="Στάθης Καπ" w:date="2023-03-03T06:20:00Z">
              <w:r>
                <w:rPr>
                  <w:rFonts w:ascii="Calibri" w:hAnsi="Calibri" w:cs="Calibri"/>
                  <w:color w:val="000000"/>
                  <w:sz w:val="16"/>
                  <w:szCs w:val="16"/>
                </w:rPr>
                <w:t>0.428</w:t>
              </w:r>
            </w:ins>
          </w:p>
        </w:tc>
        <w:tc>
          <w:tcPr>
            <w:tcW w:w="589" w:type="dxa"/>
            <w:vAlign w:val="center"/>
            <w:tcPrChange w:id="27517" w:author="Στάθης Καπ" w:date="2023-03-03T06:26:00Z">
              <w:tcPr>
                <w:tcW w:w="589" w:type="dxa"/>
                <w:vAlign w:val="center"/>
              </w:tcPr>
            </w:tcPrChange>
          </w:tcPr>
          <w:p w14:paraId="030E01B8" w14:textId="4539D5EC" w:rsidR="00C87CFE" w:rsidRPr="00CD1347" w:rsidRDefault="00C87CFE" w:rsidP="00C87CFE">
            <w:pPr>
              <w:jc w:val="center"/>
              <w:rPr>
                <w:ins w:id="27518" w:author="Στάθης Καπ" w:date="2023-03-03T03:57:00Z"/>
                <w:rFonts w:cstheme="minorHAnsi"/>
                <w:sz w:val="16"/>
                <w:szCs w:val="16"/>
              </w:rPr>
            </w:pPr>
            <w:ins w:id="27519"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275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521" w:author="Στάθης Καπ" w:date="2023-03-03T03:57:00Z"/>
        </w:trPr>
        <w:tc>
          <w:tcPr>
            <w:tcW w:w="515" w:type="dxa"/>
            <w:tcBorders>
              <w:top w:val="nil"/>
              <w:bottom w:val="nil"/>
              <w:right w:val="single" w:sz="4" w:space="0" w:color="auto"/>
            </w:tcBorders>
            <w:shd w:val="clear" w:color="auto" w:fill="E7E6E6" w:themeFill="background2"/>
            <w:vAlign w:val="bottom"/>
            <w:tcPrChange w:id="27522" w:author="Στάθης Καπ" w:date="2023-03-03T06:26:00Z">
              <w:tcPr>
                <w:tcW w:w="515" w:type="dxa"/>
                <w:vAlign w:val="bottom"/>
              </w:tcPr>
            </w:tcPrChange>
          </w:tcPr>
          <w:p w14:paraId="6CEBE8B4" w14:textId="273091C6" w:rsidR="00C87CFE" w:rsidRPr="00CD1347" w:rsidRDefault="00C87CFE" w:rsidP="00C87CFE">
            <w:pPr>
              <w:jc w:val="center"/>
              <w:rPr>
                <w:ins w:id="27523" w:author="Στάθης Καπ" w:date="2023-03-03T03:57:00Z"/>
                <w:rFonts w:ascii="Calibri" w:hAnsi="Calibri" w:cs="Calibri"/>
                <w:color w:val="000000"/>
                <w:sz w:val="16"/>
                <w:szCs w:val="16"/>
              </w:rPr>
            </w:pPr>
            <w:ins w:id="27524" w:author="Στάθης Καπ" w:date="2023-03-03T04:06:00Z">
              <w:r w:rsidRPr="00CD1347">
                <w:rPr>
                  <w:rFonts w:ascii="Calibri" w:hAnsi="Calibri" w:cs="Calibri"/>
                  <w:color w:val="000000"/>
                  <w:sz w:val="16"/>
                  <w:szCs w:val="16"/>
                  <w:rPrChange w:id="27525"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7526" w:author="Στάθης Καπ" w:date="2023-03-03T06:26:00Z">
              <w:tcPr>
                <w:tcW w:w="560" w:type="dxa"/>
              </w:tcPr>
            </w:tcPrChange>
          </w:tcPr>
          <w:p w14:paraId="314B4411" w14:textId="1B23D4F5" w:rsidR="00C87CFE" w:rsidRPr="00CD1347" w:rsidRDefault="00C87CFE" w:rsidP="00C87CFE">
            <w:pPr>
              <w:jc w:val="center"/>
              <w:rPr>
                <w:ins w:id="27527" w:author="Στάθης Καπ" w:date="2023-03-03T03:57:00Z"/>
                <w:sz w:val="16"/>
                <w:szCs w:val="16"/>
              </w:rPr>
            </w:pPr>
            <w:ins w:id="27528" w:author="Στάθης Καπ" w:date="2023-03-03T06:20:00Z">
              <w:r>
                <w:rPr>
                  <w:rFonts w:ascii="Calibri" w:hAnsi="Calibri" w:cs="Calibri"/>
                  <w:color w:val="000000"/>
                  <w:sz w:val="16"/>
                  <w:szCs w:val="16"/>
                </w:rPr>
                <w:t>1716</w:t>
              </w:r>
            </w:ins>
          </w:p>
        </w:tc>
        <w:tc>
          <w:tcPr>
            <w:tcW w:w="855" w:type="dxa"/>
            <w:vAlign w:val="center"/>
            <w:tcPrChange w:id="27529" w:author="Στάθης Καπ" w:date="2023-03-03T06:26:00Z">
              <w:tcPr>
                <w:tcW w:w="855" w:type="dxa"/>
              </w:tcPr>
            </w:tcPrChange>
          </w:tcPr>
          <w:p w14:paraId="2F7F11A0" w14:textId="41AAA863" w:rsidR="00C87CFE" w:rsidRPr="00CD1347" w:rsidRDefault="00C87CFE" w:rsidP="00C87CFE">
            <w:pPr>
              <w:jc w:val="center"/>
              <w:rPr>
                <w:ins w:id="27530" w:author="Στάθης Καπ" w:date="2023-03-03T03:57:00Z"/>
                <w:sz w:val="16"/>
                <w:szCs w:val="16"/>
              </w:rPr>
            </w:pPr>
            <w:ins w:id="27531" w:author="Στάθης Καπ" w:date="2023-03-03T06:20:00Z">
              <w:r>
                <w:rPr>
                  <w:rFonts w:ascii="Calibri" w:hAnsi="Calibri" w:cs="Calibri"/>
                  <w:color w:val="000000"/>
                  <w:sz w:val="16"/>
                  <w:szCs w:val="16"/>
                </w:rPr>
                <w:t>1656</w:t>
              </w:r>
            </w:ins>
          </w:p>
        </w:tc>
        <w:tc>
          <w:tcPr>
            <w:tcW w:w="544" w:type="dxa"/>
            <w:vAlign w:val="center"/>
            <w:tcPrChange w:id="27532" w:author="Στάθης Καπ" w:date="2023-03-03T06:26:00Z">
              <w:tcPr>
                <w:tcW w:w="544" w:type="dxa"/>
                <w:vAlign w:val="bottom"/>
              </w:tcPr>
            </w:tcPrChange>
          </w:tcPr>
          <w:p w14:paraId="38D3EB9C" w14:textId="777351E6" w:rsidR="00C87CFE" w:rsidRPr="00CD1347" w:rsidRDefault="00C87CFE" w:rsidP="00C87CFE">
            <w:pPr>
              <w:jc w:val="center"/>
              <w:rPr>
                <w:ins w:id="27533" w:author="Στάθης Καπ" w:date="2023-03-03T03:57:00Z"/>
                <w:rFonts w:ascii="Calibri" w:hAnsi="Calibri" w:cs="Calibri"/>
                <w:color w:val="000000"/>
                <w:sz w:val="16"/>
                <w:szCs w:val="16"/>
              </w:rPr>
            </w:pPr>
            <w:ins w:id="27534" w:author="Στάθης Καπ" w:date="2023-03-03T06:20:00Z">
              <w:r>
                <w:rPr>
                  <w:rFonts w:ascii="Calibri" w:hAnsi="Calibri" w:cs="Calibri"/>
                  <w:color w:val="000000"/>
                  <w:sz w:val="16"/>
                  <w:szCs w:val="16"/>
                </w:rPr>
                <w:t>1650</w:t>
              </w:r>
            </w:ins>
          </w:p>
        </w:tc>
        <w:tc>
          <w:tcPr>
            <w:tcW w:w="621" w:type="dxa"/>
            <w:vAlign w:val="center"/>
            <w:tcPrChange w:id="27535" w:author="Στάθης Καπ" w:date="2023-03-03T06:26:00Z">
              <w:tcPr>
                <w:tcW w:w="621" w:type="dxa"/>
                <w:vAlign w:val="bottom"/>
              </w:tcPr>
            </w:tcPrChange>
          </w:tcPr>
          <w:p w14:paraId="35029A43" w14:textId="60CBCAD8" w:rsidR="00C87CFE" w:rsidRPr="00CD1347" w:rsidRDefault="00C87CFE" w:rsidP="00C87CFE">
            <w:pPr>
              <w:jc w:val="center"/>
              <w:rPr>
                <w:ins w:id="27536" w:author="Στάθης Καπ" w:date="2023-03-03T03:57:00Z"/>
                <w:rFonts w:ascii="Calibri" w:hAnsi="Calibri" w:cs="Calibri"/>
                <w:color w:val="000000"/>
                <w:sz w:val="16"/>
                <w:szCs w:val="16"/>
              </w:rPr>
            </w:pPr>
            <w:ins w:id="27537" w:author="Στάθης Καπ" w:date="2023-03-03T06:20:00Z">
              <w:r>
                <w:rPr>
                  <w:rFonts w:ascii="Calibri" w:hAnsi="Calibri" w:cs="Calibri"/>
                  <w:color w:val="000000"/>
                  <w:sz w:val="16"/>
                  <w:szCs w:val="16"/>
                </w:rPr>
                <w:t>0.615</w:t>
              </w:r>
            </w:ins>
          </w:p>
        </w:tc>
        <w:tc>
          <w:tcPr>
            <w:tcW w:w="669" w:type="dxa"/>
            <w:vAlign w:val="center"/>
            <w:tcPrChange w:id="27538" w:author="Στάθης Καπ" w:date="2023-03-03T06:26:00Z">
              <w:tcPr>
                <w:tcW w:w="669" w:type="dxa"/>
                <w:vAlign w:val="center"/>
              </w:tcPr>
            </w:tcPrChange>
          </w:tcPr>
          <w:p w14:paraId="3FE4C6F8" w14:textId="0531B2D0" w:rsidR="00C87CFE" w:rsidRPr="00CD1347" w:rsidRDefault="00C87CFE" w:rsidP="00C87CFE">
            <w:pPr>
              <w:jc w:val="center"/>
              <w:rPr>
                <w:ins w:id="27539" w:author="Στάθης Καπ" w:date="2023-03-03T03:57:00Z"/>
                <w:rFonts w:cstheme="minorHAnsi"/>
                <w:sz w:val="16"/>
                <w:szCs w:val="16"/>
              </w:rPr>
            </w:pPr>
            <w:ins w:id="27540" w:author="Στάθης Καπ" w:date="2023-03-03T06:20:00Z">
              <w:r>
                <w:rPr>
                  <w:rFonts w:ascii="Calibri" w:hAnsi="Calibri" w:cstheme="minorHAnsi"/>
                  <w:color w:val="000000"/>
                  <w:sz w:val="16"/>
                  <w:szCs w:val="16"/>
                </w:rPr>
                <w:t>3.85</w:t>
              </w:r>
            </w:ins>
          </w:p>
        </w:tc>
        <w:tc>
          <w:tcPr>
            <w:tcW w:w="543" w:type="dxa"/>
            <w:vAlign w:val="center"/>
            <w:tcPrChange w:id="27541" w:author="Στάθης Καπ" w:date="2023-03-03T06:26:00Z">
              <w:tcPr>
                <w:tcW w:w="543" w:type="dxa"/>
                <w:vAlign w:val="bottom"/>
              </w:tcPr>
            </w:tcPrChange>
          </w:tcPr>
          <w:p w14:paraId="46B1EEA3" w14:textId="10954A27" w:rsidR="00C87CFE" w:rsidRPr="00CD1347" w:rsidRDefault="00C87CFE" w:rsidP="00C87CFE">
            <w:pPr>
              <w:jc w:val="center"/>
              <w:rPr>
                <w:ins w:id="27542" w:author="Στάθης Καπ" w:date="2023-03-03T03:57:00Z"/>
                <w:rFonts w:ascii="Calibri" w:hAnsi="Calibri" w:cs="Calibri"/>
                <w:color w:val="000000"/>
                <w:sz w:val="16"/>
                <w:szCs w:val="16"/>
              </w:rPr>
            </w:pPr>
            <w:ins w:id="27543" w:author="Στάθης Καπ" w:date="2023-03-03T06:20:00Z">
              <w:r>
                <w:rPr>
                  <w:rFonts w:ascii="Calibri" w:hAnsi="Calibri" w:cs="Calibri"/>
                  <w:color w:val="000000"/>
                  <w:sz w:val="16"/>
                  <w:szCs w:val="16"/>
                </w:rPr>
                <w:t>1621</w:t>
              </w:r>
            </w:ins>
          </w:p>
        </w:tc>
        <w:tc>
          <w:tcPr>
            <w:tcW w:w="621" w:type="dxa"/>
            <w:vAlign w:val="center"/>
            <w:tcPrChange w:id="27544" w:author="Στάθης Καπ" w:date="2023-03-03T06:26:00Z">
              <w:tcPr>
                <w:tcW w:w="621" w:type="dxa"/>
                <w:vAlign w:val="bottom"/>
              </w:tcPr>
            </w:tcPrChange>
          </w:tcPr>
          <w:p w14:paraId="331CB530" w14:textId="23BC2BDC" w:rsidR="00C87CFE" w:rsidRPr="00CD1347" w:rsidRDefault="00C87CFE" w:rsidP="00C87CFE">
            <w:pPr>
              <w:jc w:val="center"/>
              <w:rPr>
                <w:ins w:id="27545" w:author="Στάθης Καπ" w:date="2023-03-03T03:57:00Z"/>
                <w:rFonts w:ascii="Calibri" w:hAnsi="Calibri" w:cs="Calibri"/>
                <w:color w:val="000000"/>
                <w:sz w:val="16"/>
                <w:szCs w:val="16"/>
              </w:rPr>
            </w:pPr>
            <w:ins w:id="27546" w:author="Στάθης Καπ" w:date="2023-03-03T06:20:00Z">
              <w:r>
                <w:rPr>
                  <w:rFonts w:ascii="Calibri" w:hAnsi="Calibri" w:cs="Calibri"/>
                  <w:color w:val="000000"/>
                  <w:sz w:val="16"/>
                  <w:szCs w:val="16"/>
                </w:rPr>
                <w:t>0.535</w:t>
              </w:r>
            </w:ins>
          </w:p>
        </w:tc>
        <w:tc>
          <w:tcPr>
            <w:tcW w:w="669" w:type="dxa"/>
            <w:vAlign w:val="center"/>
            <w:tcPrChange w:id="27547" w:author="Στάθης Καπ" w:date="2023-03-03T06:26:00Z">
              <w:tcPr>
                <w:tcW w:w="669" w:type="dxa"/>
                <w:vAlign w:val="center"/>
              </w:tcPr>
            </w:tcPrChange>
          </w:tcPr>
          <w:p w14:paraId="6F5FC156" w14:textId="04EB4A8D" w:rsidR="00C87CFE" w:rsidRPr="00CD1347" w:rsidRDefault="00C87CFE" w:rsidP="00C87CFE">
            <w:pPr>
              <w:jc w:val="center"/>
              <w:rPr>
                <w:ins w:id="27548" w:author="Στάθης Καπ" w:date="2023-03-03T03:57:00Z"/>
                <w:rFonts w:cstheme="minorHAnsi"/>
                <w:sz w:val="16"/>
                <w:szCs w:val="16"/>
              </w:rPr>
            </w:pPr>
            <w:ins w:id="27549" w:author="Στάθης Καπ" w:date="2023-03-03T06:20:00Z">
              <w:r>
                <w:rPr>
                  <w:rFonts w:ascii="Calibri" w:hAnsi="Calibri" w:cstheme="minorHAnsi"/>
                  <w:color w:val="000000"/>
                  <w:sz w:val="16"/>
                  <w:szCs w:val="16"/>
                </w:rPr>
                <w:t>1.76</w:t>
              </w:r>
            </w:ins>
          </w:p>
        </w:tc>
        <w:tc>
          <w:tcPr>
            <w:tcW w:w="508" w:type="dxa"/>
            <w:vAlign w:val="center"/>
            <w:tcPrChange w:id="27550" w:author="Στάθης Καπ" w:date="2023-03-03T06:26:00Z">
              <w:tcPr>
                <w:tcW w:w="508" w:type="dxa"/>
                <w:vAlign w:val="bottom"/>
              </w:tcPr>
            </w:tcPrChange>
          </w:tcPr>
          <w:p w14:paraId="4788E459" w14:textId="452618BE" w:rsidR="00C87CFE" w:rsidRPr="00CD1347" w:rsidRDefault="00C87CFE" w:rsidP="00C87CFE">
            <w:pPr>
              <w:jc w:val="center"/>
              <w:rPr>
                <w:ins w:id="27551" w:author="Στάθης Καπ" w:date="2023-03-03T03:57:00Z"/>
                <w:rFonts w:ascii="Calibri" w:hAnsi="Calibri" w:cs="Calibri"/>
                <w:color w:val="000000"/>
                <w:sz w:val="16"/>
                <w:szCs w:val="16"/>
              </w:rPr>
            </w:pPr>
            <w:ins w:id="27552" w:author="Στάθης Καπ" w:date="2023-03-03T06:20:00Z">
              <w:r>
                <w:rPr>
                  <w:rFonts w:ascii="Calibri" w:hAnsi="Calibri" w:cs="Calibri"/>
                  <w:color w:val="000000"/>
                  <w:sz w:val="16"/>
                  <w:szCs w:val="16"/>
                </w:rPr>
                <w:t>1556</w:t>
              </w:r>
            </w:ins>
          </w:p>
        </w:tc>
        <w:tc>
          <w:tcPr>
            <w:tcW w:w="541" w:type="dxa"/>
            <w:vAlign w:val="center"/>
            <w:tcPrChange w:id="27553" w:author="Στάθης Καπ" w:date="2023-03-03T06:26:00Z">
              <w:tcPr>
                <w:tcW w:w="541" w:type="dxa"/>
                <w:vAlign w:val="bottom"/>
              </w:tcPr>
            </w:tcPrChange>
          </w:tcPr>
          <w:p w14:paraId="69ACF795" w14:textId="6C5CC4B5" w:rsidR="00C87CFE" w:rsidRPr="00CD1347" w:rsidRDefault="00C87CFE" w:rsidP="00C87CFE">
            <w:pPr>
              <w:jc w:val="center"/>
              <w:rPr>
                <w:ins w:id="27554" w:author="Στάθης Καπ" w:date="2023-03-03T03:57:00Z"/>
                <w:rFonts w:ascii="Calibri" w:hAnsi="Calibri" w:cs="Calibri"/>
                <w:color w:val="000000"/>
                <w:sz w:val="16"/>
                <w:szCs w:val="16"/>
              </w:rPr>
            </w:pPr>
            <w:ins w:id="27555" w:author="Στάθης Καπ" w:date="2023-03-03T06:20:00Z">
              <w:r>
                <w:rPr>
                  <w:rFonts w:ascii="Calibri" w:hAnsi="Calibri" w:cs="Calibri"/>
                  <w:color w:val="000000"/>
                  <w:sz w:val="16"/>
                  <w:szCs w:val="16"/>
                </w:rPr>
                <w:t>0.234</w:t>
              </w:r>
            </w:ins>
          </w:p>
        </w:tc>
        <w:tc>
          <w:tcPr>
            <w:tcW w:w="589" w:type="dxa"/>
            <w:vAlign w:val="center"/>
            <w:tcPrChange w:id="27556" w:author="Στάθης Καπ" w:date="2023-03-03T06:26:00Z">
              <w:tcPr>
                <w:tcW w:w="589" w:type="dxa"/>
                <w:vAlign w:val="center"/>
              </w:tcPr>
            </w:tcPrChange>
          </w:tcPr>
          <w:p w14:paraId="2BA2F362" w14:textId="3DF3433F" w:rsidR="00C87CFE" w:rsidRPr="00CD1347" w:rsidRDefault="00C87CFE" w:rsidP="00C87CFE">
            <w:pPr>
              <w:jc w:val="center"/>
              <w:rPr>
                <w:ins w:id="27557" w:author="Στάθης Καπ" w:date="2023-03-03T03:57:00Z"/>
                <w:rFonts w:cstheme="minorHAnsi"/>
                <w:sz w:val="16"/>
                <w:szCs w:val="16"/>
              </w:rPr>
            </w:pPr>
            <w:ins w:id="27558" w:author="Στάθης Καπ" w:date="2023-03-03T06:20:00Z">
              <w:r>
                <w:rPr>
                  <w:rFonts w:ascii="Calibri" w:hAnsi="Calibri" w:cstheme="minorHAnsi"/>
                  <w:color w:val="000000"/>
                  <w:sz w:val="16"/>
                  <w:szCs w:val="16"/>
                </w:rPr>
                <w:t>5.7</w:t>
              </w:r>
            </w:ins>
          </w:p>
        </w:tc>
        <w:tc>
          <w:tcPr>
            <w:tcW w:w="463" w:type="dxa"/>
            <w:vAlign w:val="center"/>
            <w:tcPrChange w:id="27559" w:author="Στάθης Καπ" w:date="2023-03-03T06:26:00Z">
              <w:tcPr>
                <w:tcW w:w="463" w:type="dxa"/>
                <w:vAlign w:val="bottom"/>
              </w:tcPr>
            </w:tcPrChange>
          </w:tcPr>
          <w:p w14:paraId="255FD1CB" w14:textId="7C521B9E" w:rsidR="00C87CFE" w:rsidRPr="00CD1347" w:rsidRDefault="00C87CFE" w:rsidP="00C87CFE">
            <w:pPr>
              <w:jc w:val="center"/>
              <w:rPr>
                <w:ins w:id="27560" w:author="Στάθης Καπ" w:date="2023-03-03T03:57:00Z"/>
                <w:rFonts w:ascii="Calibri" w:hAnsi="Calibri" w:cs="Calibri"/>
                <w:color w:val="000000"/>
                <w:sz w:val="16"/>
                <w:szCs w:val="16"/>
              </w:rPr>
            </w:pPr>
            <w:ins w:id="27561" w:author="Στάθης Καπ" w:date="2023-03-03T06:20:00Z">
              <w:r>
                <w:rPr>
                  <w:rFonts w:ascii="Calibri" w:hAnsi="Calibri" w:cs="Calibri"/>
                  <w:color w:val="000000"/>
                  <w:sz w:val="16"/>
                  <w:szCs w:val="16"/>
                </w:rPr>
                <w:t>1564</w:t>
              </w:r>
            </w:ins>
          </w:p>
        </w:tc>
        <w:tc>
          <w:tcPr>
            <w:tcW w:w="541" w:type="dxa"/>
            <w:vAlign w:val="center"/>
            <w:tcPrChange w:id="27562" w:author="Στάθης Καπ" w:date="2023-03-03T06:26:00Z">
              <w:tcPr>
                <w:tcW w:w="541" w:type="dxa"/>
                <w:vAlign w:val="bottom"/>
              </w:tcPr>
            </w:tcPrChange>
          </w:tcPr>
          <w:p w14:paraId="68000E65" w14:textId="45C7D182" w:rsidR="00C87CFE" w:rsidRPr="00CD1347" w:rsidRDefault="00C87CFE" w:rsidP="00C87CFE">
            <w:pPr>
              <w:jc w:val="center"/>
              <w:rPr>
                <w:ins w:id="27563" w:author="Στάθης Καπ" w:date="2023-03-03T03:57:00Z"/>
                <w:rFonts w:ascii="Calibri" w:hAnsi="Calibri" w:cs="Calibri"/>
                <w:color w:val="000000"/>
                <w:sz w:val="16"/>
                <w:szCs w:val="16"/>
              </w:rPr>
            </w:pPr>
            <w:ins w:id="27564" w:author="Στάθης Καπ" w:date="2023-03-03T06:20:00Z">
              <w:r>
                <w:rPr>
                  <w:rFonts w:ascii="Calibri" w:hAnsi="Calibri" w:cs="Calibri"/>
                  <w:color w:val="000000"/>
                  <w:sz w:val="16"/>
                  <w:szCs w:val="16"/>
                </w:rPr>
                <w:t>0.517</w:t>
              </w:r>
            </w:ins>
          </w:p>
        </w:tc>
        <w:tc>
          <w:tcPr>
            <w:tcW w:w="589" w:type="dxa"/>
            <w:vAlign w:val="center"/>
            <w:tcPrChange w:id="27565" w:author="Στάθης Καπ" w:date="2023-03-03T06:26:00Z">
              <w:tcPr>
                <w:tcW w:w="589" w:type="dxa"/>
                <w:vAlign w:val="center"/>
              </w:tcPr>
            </w:tcPrChange>
          </w:tcPr>
          <w:p w14:paraId="653514A0" w14:textId="1DBD32A2" w:rsidR="00C87CFE" w:rsidRPr="00CD1347" w:rsidRDefault="00C87CFE" w:rsidP="00C87CFE">
            <w:pPr>
              <w:jc w:val="center"/>
              <w:rPr>
                <w:ins w:id="27566" w:author="Στάθης Καπ" w:date="2023-03-03T03:57:00Z"/>
                <w:rFonts w:cstheme="minorHAnsi"/>
                <w:sz w:val="16"/>
                <w:szCs w:val="16"/>
              </w:rPr>
            </w:pPr>
            <w:ins w:id="27567"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275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569" w:author="Στάθης Καπ" w:date="2023-03-03T03:57:00Z"/>
        </w:trPr>
        <w:tc>
          <w:tcPr>
            <w:tcW w:w="515" w:type="dxa"/>
            <w:tcBorders>
              <w:top w:val="nil"/>
              <w:bottom w:val="nil"/>
              <w:right w:val="single" w:sz="4" w:space="0" w:color="auto"/>
            </w:tcBorders>
            <w:shd w:val="clear" w:color="auto" w:fill="E7E6E6" w:themeFill="background2"/>
            <w:vAlign w:val="bottom"/>
            <w:tcPrChange w:id="27570" w:author="Στάθης Καπ" w:date="2023-03-03T06:26:00Z">
              <w:tcPr>
                <w:tcW w:w="515" w:type="dxa"/>
                <w:vAlign w:val="bottom"/>
              </w:tcPr>
            </w:tcPrChange>
          </w:tcPr>
          <w:p w14:paraId="065A1699" w14:textId="5A2E4EE8" w:rsidR="00C87CFE" w:rsidRPr="00CD1347" w:rsidRDefault="00C87CFE" w:rsidP="00C87CFE">
            <w:pPr>
              <w:jc w:val="center"/>
              <w:rPr>
                <w:ins w:id="27571" w:author="Στάθης Καπ" w:date="2023-03-03T03:57:00Z"/>
                <w:rFonts w:ascii="Calibri" w:hAnsi="Calibri" w:cs="Calibri"/>
                <w:color w:val="000000"/>
                <w:sz w:val="16"/>
                <w:szCs w:val="16"/>
              </w:rPr>
            </w:pPr>
            <w:ins w:id="27572" w:author="Στάθης Καπ" w:date="2023-03-03T04:06:00Z">
              <w:r w:rsidRPr="00CD1347">
                <w:rPr>
                  <w:rFonts w:ascii="Calibri" w:hAnsi="Calibri" w:cs="Calibri"/>
                  <w:color w:val="000000"/>
                  <w:sz w:val="16"/>
                  <w:szCs w:val="16"/>
                  <w:rPrChange w:id="27573"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7574" w:author="Στάθης Καπ" w:date="2023-03-03T06:26:00Z">
              <w:tcPr>
                <w:tcW w:w="560" w:type="dxa"/>
              </w:tcPr>
            </w:tcPrChange>
          </w:tcPr>
          <w:p w14:paraId="49219DEF" w14:textId="4C39C3BF" w:rsidR="00C87CFE" w:rsidRPr="00CD1347" w:rsidRDefault="00C87CFE" w:rsidP="00C87CFE">
            <w:pPr>
              <w:jc w:val="center"/>
              <w:rPr>
                <w:ins w:id="27575" w:author="Στάθης Καπ" w:date="2023-03-03T03:57:00Z"/>
                <w:sz w:val="16"/>
                <w:szCs w:val="16"/>
              </w:rPr>
            </w:pPr>
            <w:ins w:id="27576" w:author="Στάθης Καπ" w:date="2023-03-03T06:20:00Z">
              <w:r>
                <w:rPr>
                  <w:rFonts w:ascii="Calibri" w:hAnsi="Calibri" w:cs="Calibri"/>
                  <w:color w:val="000000"/>
                  <w:sz w:val="16"/>
                  <w:szCs w:val="16"/>
                </w:rPr>
                <w:t>1458</w:t>
              </w:r>
            </w:ins>
          </w:p>
        </w:tc>
        <w:tc>
          <w:tcPr>
            <w:tcW w:w="855" w:type="dxa"/>
            <w:vAlign w:val="center"/>
            <w:tcPrChange w:id="27577" w:author="Στάθης Καπ" w:date="2023-03-03T06:26:00Z">
              <w:tcPr>
                <w:tcW w:w="855" w:type="dxa"/>
              </w:tcPr>
            </w:tcPrChange>
          </w:tcPr>
          <w:p w14:paraId="29B4B610" w14:textId="1AA1A770" w:rsidR="00C87CFE" w:rsidRPr="00CD1347" w:rsidRDefault="00C87CFE" w:rsidP="00C87CFE">
            <w:pPr>
              <w:jc w:val="center"/>
              <w:rPr>
                <w:ins w:id="27578" w:author="Στάθης Καπ" w:date="2023-03-03T03:57:00Z"/>
                <w:sz w:val="16"/>
                <w:szCs w:val="16"/>
              </w:rPr>
            </w:pPr>
            <w:ins w:id="27579" w:author="Στάθης Καπ" w:date="2023-03-03T06:20:00Z">
              <w:r>
                <w:rPr>
                  <w:rFonts w:ascii="Calibri" w:hAnsi="Calibri" w:cs="Calibri"/>
                  <w:color w:val="000000"/>
                  <w:sz w:val="16"/>
                  <w:szCs w:val="16"/>
                </w:rPr>
                <w:t>1381</w:t>
              </w:r>
            </w:ins>
          </w:p>
        </w:tc>
        <w:tc>
          <w:tcPr>
            <w:tcW w:w="544" w:type="dxa"/>
            <w:vAlign w:val="center"/>
            <w:tcPrChange w:id="27580" w:author="Στάθης Καπ" w:date="2023-03-03T06:26:00Z">
              <w:tcPr>
                <w:tcW w:w="544" w:type="dxa"/>
                <w:vAlign w:val="bottom"/>
              </w:tcPr>
            </w:tcPrChange>
          </w:tcPr>
          <w:p w14:paraId="14B94E4B" w14:textId="306AFC4B" w:rsidR="00C87CFE" w:rsidRPr="00CD1347" w:rsidRDefault="00C87CFE" w:rsidP="00C87CFE">
            <w:pPr>
              <w:jc w:val="center"/>
              <w:rPr>
                <w:ins w:id="27581" w:author="Στάθης Καπ" w:date="2023-03-03T03:57:00Z"/>
                <w:rFonts w:ascii="Calibri" w:hAnsi="Calibri" w:cs="Calibri"/>
                <w:color w:val="000000"/>
                <w:sz w:val="16"/>
                <w:szCs w:val="16"/>
              </w:rPr>
            </w:pPr>
            <w:ins w:id="27582" w:author="Στάθης Καπ" w:date="2023-03-03T06:20:00Z">
              <w:r>
                <w:rPr>
                  <w:rFonts w:ascii="Calibri" w:hAnsi="Calibri" w:cs="Calibri"/>
                  <w:color w:val="000000"/>
                  <w:sz w:val="16"/>
                  <w:szCs w:val="16"/>
                </w:rPr>
                <w:t>1362</w:t>
              </w:r>
            </w:ins>
          </w:p>
        </w:tc>
        <w:tc>
          <w:tcPr>
            <w:tcW w:w="621" w:type="dxa"/>
            <w:vAlign w:val="center"/>
            <w:tcPrChange w:id="27583" w:author="Στάθης Καπ" w:date="2023-03-03T06:26:00Z">
              <w:tcPr>
                <w:tcW w:w="621" w:type="dxa"/>
                <w:vAlign w:val="bottom"/>
              </w:tcPr>
            </w:tcPrChange>
          </w:tcPr>
          <w:p w14:paraId="23FD5BDB" w14:textId="065E01AC" w:rsidR="00C87CFE" w:rsidRPr="00CD1347" w:rsidRDefault="00C87CFE" w:rsidP="00C87CFE">
            <w:pPr>
              <w:jc w:val="center"/>
              <w:rPr>
                <w:ins w:id="27584" w:author="Στάθης Καπ" w:date="2023-03-03T03:57:00Z"/>
                <w:rFonts w:ascii="Calibri" w:hAnsi="Calibri" w:cs="Calibri"/>
                <w:color w:val="000000"/>
                <w:sz w:val="16"/>
                <w:szCs w:val="16"/>
              </w:rPr>
            </w:pPr>
            <w:ins w:id="27585" w:author="Στάθης Καπ" w:date="2023-03-03T06:20:00Z">
              <w:r>
                <w:rPr>
                  <w:rFonts w:ascii="Calibri" w:hAnsi="Calibri" w:cs="Calibri"/>
                  <w:color w:val="000000"/>
                  <w:sz w:val="16"/>
                  <w:szCs w:val="16"/>
                </w:rPr>
                <w:t>0.692</w:t>
              </w:r>
            </w:ins>
          </w:p>
        </w:tc>
        <w:tc>
          <w:tcPr>
            <w:tcW w:w="669" w:type="dxa"/>
            <w:vAlign w:val="center"/>
            <w:tcPrChange w:id="27586" w:author="Στάθης Καπ" w:date="2023-03-03T06:26:00Z">
              <w:tcPr>
                <w:tcW w:w="669" w:type="dxa"/>
                <w:vAlign w:val="center"/>
              </w:tcPr>
            </w:tcPrChange>
          </w:tcPr>
          <w:p w14:paraId="49B99469" w14:textId="5F72E532" w:rsidR="00C87CFE" w:rsidRPr="00CD1347" w:rsidRDefault="00C87CFE" w:rsidP="00C87CFE">
            <w:pPr>
              <w:jc w:val="center"/>
              <w:rPr>
                <w:ins w:id="27587" w:author="Στάθης Καπ" w:date="2023-03-03T03:57:00Z"/>
                <w:rFonts w:cstheme="minorHAnsi"/>
                <w:sz w:val="16"/>
                <w:szCs w:val="16"/>
              </w:rPr>
            </w:pPr>
            <w:ins w:id="27588" w:author="Στάθης Καπ" w:date="2023-03-03T06:20:00Z">
              <w:r>
                <w:rPr>
                  <w:rFonts w:ascii="Calibri" w:hAnsi="Calibri" w:cstheme="minorHAnsi"/>
                  <w:color w:val="000000"/>
                  <w:sz w:val="16"/>
                  <w:szCs w:val="16"/>
                </w:rPr>
                <w:t>6.58</w:t>
              </w:r>
            </w:ins>
          </w:p>
        </w:tc>
        <w:tc>
          <w:tcPr>
            <w:tcW w:w="543" w:type="dxa"/>
            <w:vAlign w:val="center"/>
            <w:tcPrChange w:id="27589" w:author="Στάθης Καπ" w:date="2023-03-03T06:26:00Z">
              <w:tcPr>
                <w:tcW w:w="543" w:type="dxa"/>
                <w:vAlign w:val="bottom"/>
              </w:tcPr>
            </w:tcPrChange>
          </w:tcPr>
          <w:p w14:paraId="6F7F4E4B" w14:textId="177F8940" w:rsidR="00C87CFE" w:rsidRPr="00CD1347" w:rsidRDefault="00C87CFE" w:rsidP="00C87CFE">
            <w:pPr>
              <w:jc w:val="center"/>
              <w:rPr>
                <w:ins w:id="27590" w:author="Στάθης Καπ" w:date="2023-03-03T03:57:00Z"/>
                <w:rFonts w:ascii="Calibri" w:hAnsi="Calibri" w:cs="Calibri"/>
                <w:color w:val="000000"/>
                <w:sz w:val="16"/>
                <w:szCs w:val="16"/>
              </w:rPr>
            </w:pPr>
            <w:ins w:id="27591" w:author="Στάθης Καπ" w:date="2023-03-03T06:20:00Z">
              <w:r>
                <w:rPr>
                  <w:rFonts w:ascii="Calibri" w:hAnsi="Calibri" w:cs="Calibri"/>
                  <w:color w:val="000000"/>
                  <w:sz w:val="16"/>
                  <w:szCs w:val="16"/>
                </w:rPr>
                <w:t>1373</w:t>
              </w:r>
            </w:ins>
          </w:p>
        </w:tc>
        <w:tc>
          <w:tcPr>
            <w:tcW w:w="621" w:type="dxa"/>
            <w:vAlign w:val="center"/>
            <w:tcPrChange w:id="27592" w:author="Στάθης Καπ" w:date="2023-03-03T06:26:00Z">
              <w:tcPr>
                <w:tcW w:w="621" w:type="dxa"/>
                <w:vAlign w:val="bottom"/>
              </w:tcPr>
            </w:tcPrChange>
          </w:tcPr>
          <w:p w14:paraId="01EB7E66" w14:textId="16B29FA5" w:rsidR="00C87CFE" w:rsidRPr="00CD1347" w:rsidRDefault="00C87CFE" w:rsidP="00C87CFE">
            <w:pPr>
              <w:jc w:val="center"/>
              <w:rPr>
                <w:ins w:id="27593" w:author="Στάθης Καπ" w:date="2023-03-03T03:57:00Z"/>
                <w:rFonts w:ascii="Calibri" w:hAnsi="Calibri" w:cs="Calibri"/>
                <w:color w:val="000000"/>
                <w:sz w:val="16"/>
                <w:szCs w:val="16"/>
              </w:rPr>
            </w:pPr>
            <w:ins w:id="27594" w:author="Στάθης Καπ" w:date="2023-03-03T06:20:00Z">
              <w:r>
                <w:rPr>
                  <w:rFonts w:ascii="Calibri" w:hAnsi="Calibri" w:cs="Calibri"/>
                  <w:color w:val="000000"/>
                  <w:sz w:val="16"/>
                  <w:szCs w:val="16"/>
                </w:rPr>
                <w:t>0.406</w:t>
              </w:r>
            </w:ins>
          </w:p>
        </w:tc>
        <w:tc>
          <w:tcPr>
            <w:tcW w:w="669" w:type="dxa"/>
            <w:vAlign w:val="center"/>
            <w:tcPrChange w:id="27595" w:author="Στάθης Καπ" w:date="2023-03-03T06:26:00Z">
              <w:tcPr>
                <w:tcW w:w="669" w:type="dxa"/>
                <w:vAlign w:val="center"/>
              </w:tcPr>
            </w:tcPrChange>
          </w:tcPr>
          <w:p w14:paraId="425CB8F1" w14:textId="5DA346F8" w:rsidR="00C87CFE" w:rsidRPr="00CD1347" w:rsidRDefault="00C87CFE" w:rsidP="00C87CFE">
            <w:pPr>
              <w:jc w:val="center"/>
              <w:rPr>
                <w:ins w:id="27596" w:author="Στάθης Καπ" w:date="2023-03-03T03:57:00Z"/>
                <w:rFonts w:cstheme="minorHAnsi"/>
                <w:sz w:val="16"/>
                <w:szCs w:val="16"/>
              </w:rPr>
            </w:pPr>
            <w:ins w:id="27597" w:author="Στάθης Καπ" w:date="2023-03-03T06:20:00Z">
              <w:r>
                <w:rPr>
                  <w:rFonts w:ascii="Calibri" w:hAnsi="Calibri" w:cstheme="minorHAnsi"/>
                  <w:color w:val="000000"/>
                  <w:sz w:val="16"/>
                  <w:szCs w:val="16"/>
                </w:rPr>
                <w:t>-0.81</w:t>
              </w:r>
            </w:ins>
          </w:p>
        </w:tc>
        <w:tc>
          <w:tcPr>
            <w:tcW w:w="508" w:type="dxa"/>
            <w:vAlign w:val="center"/>
            <w:tcPrChange w:id="27598" w:author="Στάθης Καπ" w:date="2023-03-03T06:26:00Z">
              <w:tcPr>
                <w:tcW w:w="508" w:type="dxa"/>
                <w:vAlign w:val="bottom"/>
              </w:tcPr>
            </w:tcPrChange>
          </w:tcPr>
          <w:p w14:paraId="7A2FBDA2" w14:textId="355410FA" w:rsidR="00C87CFE" w:rsidRPr="00CD1347" w:rsidRDefault="00C87CFE" w:rsidP="00C87CFE">
            <w:pPr>
              <w:jc w:val="center"/>
              <w:rPr>
                <w:ins w:id="27599" w:author="Στάθης Καπ" w:date="2023-03-03T03:57:00Z"/>
                <w:rFonts w:ascii="Calibri" w:hAnsi="Calibri" w:cs="Calibri"/>
                <w:color w:val="000000"/>
                <w:sz w:val="16"/>
                <w:szCs w:val="16"/>
              </w:rPr>
            </w:pPr>
            <w:ins w:id="27600" w:author="Στάθης Καπ" w:date="2023-03-03T06:20:00Z">
              <w:r>
                <w:rPr>
                  <w:rFonts w:ascii="Calibri" w:hAnsi="Calibri" w:cs="Calibri"/>
                  <w:color w:val="000000"/>
                  <w:sz w:val="16"/>
                  <w:szCs w:val="16"/>
                </w:rPr>
                <w:t>1348</w:t>
              </w:r>
            </w:ins>
          </w:p>
        </w:tc>
        <w:tc>
          <w:tcPr>
            <w:tcW w:w="541" w:type="dxa"/>
            <w:vAlign w:val="center"/>
            <w:tcPrChange w:id="27601" w:author="Στάθης Καπ" w:date="2023-03-03T06:26:00Z">
              <w:tcPr>
                <w:tcW w:w="541" w:type="dxa"/>
                <w:vAlign w:val="bottom"/>
              </w:tcPr>
            </w:tcPrChange>
          </w:tcPr>
          <w:p w14:paraId="148AD6A8" w14:textId="51071D1F" w:rsidR="00C87CFE" w:rsidRPr="00CD1347" w:rsidRDefault="00C87CFE" w:rsidP="00C87CFE">
            <w:pPr>
              <w:jc w:val="center"/>
              <w:rPr>
                <w:ins w:id="27602" w:author="Στάθης Καπ" w:date="2023-03-03T03:57:00Z"/>
                <w:rFonts w:ascii="Calibri" w:hAnsi="Calibri" w:cs="Calibri"/>
                <w:color w:val="000000"/>
                <w:sz w:val="16"/>
                <w:szCs w:val="16"/>
              </w:rPr>
            </w:pPr>
            <w:ins w:id="27603" w:author="Στάθης Καπ" w:date="2023-03-03T06:20:00Z">
              <w:r>
                <w:rPr>
                  <w:rFonts w:ascii="Calibri" w:hAnsi="Calibri" w:cs="Calibri"/>
                  <w:color w:val="000000"/>
                  <w:sz w:val="16"/>
                  <w:szCs w:val="16"/>
                </w:rPr>
                <w:t>0.305</w:t>
              </w:r>
            </w:ins>
          </w:p>
        </w:tc>
        <w:tc>
          <w:tcPr>
            <w:tcW w:w="589" w:type="dxa"/>
            <w:vAlign w:val="center"/>
            <w:tcPrChange w:id="27604" w:author="Στάθης Καπ" w:date="2023-03-03T06:26:00Z">
              <w:tcPr>
                <w:tcW w:w="589" w:type="dxa"/>
                <w:vAlign w:val="center"/>
              </w:tcPr>
            </w:tcPrChange>
          </w:tcPr>
          <w:p w14:paraId="2D59A69A" w14:textId="18F506E8" w:rsidR="00C87CFE" w:rsidRPr="00CD1347" w:rsidRDefault="00C87CFE" w:rsidP="00C87CFE">
            <w:pPr>
              <w:jc w:val="center"/>
              <w:rPr>
                <w:ins w:id="27605" w:author="Στάθης Καπ" w:date="2023-03-03T03:57:00Z"/>
                <w:rFonts w:cstheme="minorHAnsi"/>
                <w:sz w:val="16"/>
                <w:szCs w:val="16"/>
              </w:rPr>
            </w:pPr>
            <w:ins w:id="27606" w:author="Στάθης Καπ" w:date="2023-03-03T06:20:00Z">
              <w:r>
                <w:rPr>
                  <w:rFonts w:ascii="Calibri" w:hAnsi="Calibri" w:cstheme="minorHAnsi"/>
                  <w:color w:val="000000"/>
                  <w:sz w:val="16"/>
                  <w:szCs w:val="16"/>
                </w:rPr>
                <w:t>1.03</w:t>
              </w:r>
            </w:ins>
          </w:p>
        </w:tc>
        <w:tc>
          <w:tcPr>
            <w:tcW w:w="463" w:type="dxa"/>
            <w:vAlign w:val="center"/>
            <w:tcPrChange w:id="27607" w:author="Στάθης Καπ" w:date="2023-03-03T06:26:00Z">
              <w:tcPr>
                <w:tcW w:w="463" w:type="dxa"/>
                <w:vAlign w:val="bottom"/>
              </w:tcPr>
            </w:tcPrChange>
          </w:tcPr>
          <w:p w14:paraId="635924EE" w14:textId="7E327D09" w:rsidR="00C87CFE" w:rsidRPr="00CD1347" w:rsidRDefault="00C87CFE" w:rsidP="00C87CFE">
            <w:pPr>
              <w:jc w:val="center"/>
              <w:rPr>
                <w:ins w:id="27608" w:author="Στάθης Καπ" w:date="2023-03-03T03:57:00Z"/>
                <w:rFonts w:ascii="Calibri" w:hAnsi="Calibri" w:cs="Calibri"/>
                <w:color w:val="000000"/>
                <w:sz w:val="16"/>
                <w:szCs w:val="16"/>
              </w:rPr>
            </w:pPr>
            <w:ins w:id="27609" w:author="Στάθης Καπ" w:date="2023-03-03T06:20:00Z">
              <w:r>
                <w:rPr>
                  <w:rFonts w:ascii="Calibri" w:hAnsi="Calibri" w:cs="Calibri"/>
                  <w:color w:val="000000"/>
                  <w:sz w:val="16"/>
                  <w:szCs w:val="16"/>
                </w:rPr>
                <w:t>1283</w:t>
              </w:r>
            </w:ins>
          </w:p>
        </w:tc>
        <w:tc>
          <w:tcPr>
            <w:tcW w:w="541" w:type="dxa"/>
            <w:vAlign w:val="center"/>
            <w:tcPrChange w:id="27610" w:author="Στάθης Καπ" w:date="2023-03-03T06:26:00Z">
              <w:tcPr>
                <w:tcW w:w="541" w:type="dxa"/>
                <w:vAlign w:val="bottom"/>
              </w:tcPr>
            </w:tcPrChange>
          </w:tcPr>
          <w:p w14:paraId="6DEAA722" w14:textId="2CD4EC06" w:rsidR="00C87CFE" w:rsidRPr="00CD1347" w:rsidRDefault="00C87CFE" w:rsidP="00C87CFE">
            <w:pPr>
              <w:jc w:val="center"/>
              <w:rPr>
                <w:ins w:id="27611" w:author="Στάθης Καπ" w:date="2023-03-03T03:57:00Z"/>
                <w:rFonts w:ascii="Calibri" w:hAnsi="Calibri" w:cs="Calibri"/>
                <w:color w:val="000000"/>
                <w:sz w:val="16"/>
                <w:szCs w:val="16"/>
              </w:rPr>
            </w:pPr>
            <w:ins w:id="27612" w:author="Στάθης Καπ" w:date="2023-03-03T06:20:00Z">
              <w:r>
                <w:rPr>
                  <w:rFonts w:ascii="Calibri" w:hAnsi="Calibri" w:cs="Calibri"/>
                  <w:color w:val="000000"/>
                  <w:sz w:val="16"/>
                  <w:szCs w:val="16"/>
                </w:rPr>
                <w:t>0.333</w:t>
              </w:r>
            </w:ins>
          </w:p>
        </w:tc>
        <w:tc>
          <w:tcPr>
            <w:tcW w:w="589" w:type="dxa"/>
            <w:vAlign w:val="center"/>
            <w:tcPrChange w:id="27613" w:author="Στάθης Καπ" w:date="2023-03-03T06:26:00Z">
              <w:tcPr>
                <w:tcW w:w="589" w:type="dxa"/>
                <w:vAlign w:val="center"/>
              </w:tcPr>
            </w:tcPrChange>
          </w:tcPr>
          <w:p w14:paraId="5E1ABA09" w14:textId="7F6F5EA5" w:rsidR="00C87CFE" w:rsidRPr="00CD1347" w:rsidRDefault="00C87CFE" w:rsidP="00C87CFE">
            <w:pPr>
              <w:jc w:val="center"/>
              <w:rPr>
                <w:ins w:id="27614" w:author="Στάθης Καπ" w:date="2023-03-03T03:57:00Z"/>
                <w:rFonts w:cstheme="minorHAnsi"/>
                <w:sz w:val="16"/>
                <w:szCs w:val="16"/>
              </w:rPr>
            </w:pPr>
            <w:ins w:id="27615"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276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617" w:author="Στάθης Καπ" w:date="2023-03-03T03:57:00Z"/>
        </w:trPr>
        <w:tc>
          <w:tcPr>
            <w:tcW w:w="515" w:type="dxa"/>
            <w:tcBorders>
              <w:top w:val="nil"/>
              <w:bottom w:val="nil"/>
              <w:right w:val="single" w:sz="4" w:space="0" w:color="auto"/>
            </w:tcBorders>
            <w:shd w:val="clear" w:color="auto" w:fill="E7E6E6" w:themeFill="background2"/>
            <w:vAlign w:val="bottom"/>
            <w:tcPrChange w:id="27618" w:author="Στάθης Καπ" w:date="2023-03-03T06:26:00Z">
              <w:tcPr>
                <w:tcW w:w="515" w:type="dxa"/>
                <w:vAlign w:val="bottom"/>
              </w:tcPr>
            </w:tcPrChange>
          </w:tcPr>
          <w:p w14:paraId="733B6540" w14:textId="6EB64B5B" w:rsidR="00C87CFE" w:rsidRPr="00CD1347" w:rsidRDefault="00C87CFE" w:rsidP="00C87CFE">
            <w:pPr>
              <w:jc w:val="center"/>
              <w:rPr>
                <w:ins w:id="27619" w:author="Στάθης Καπ" w:date="2023-03-03T03:57:00Z"/>
                <w:rFonts w:ascii="Calibri" w:hAnsi="Calibri" w:cs="Calibri"/>
                <w:color w:val="000000"/>
                <w:sz w:val="16"/>
                <w:szCs w:val="16"/>
              </w:rPr>
            </w:pPr>
            <w:ins w:id="27620" w:author="Στάθης Καπ" w:date="2023-03-03T04:06:00Z">
              <w:r w:rsidRPr="00CD1347">
                <w:rPr>
                  <w:rFonts w:ascii="Calibri" w:hAnsi="Calibri" w:cs="Calibri"/>
                  <w:color w:val="000000"/>
                  <w:sz w:val="16"/>
                  <w:szCs w:val="16"/>
                  <w:rPrChange w:id="27621"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7622" w:author="Στάθης Καπ" w:date="2023-03-03T06:26:00Z">
              <w:tcPr>
                <w:tcW w:w="560" w:type="dxa"/>
              </w:tcPr>
            </w:tcPrChange>
          </w:tcPr>
          <w:p w14:paraId="48A8339F" w14:textId="77D578CE" w:rsidR="00C87CFE" w:rsidRPr="00CD1347" w:rsidRDefault="00C87CFE" w:rsidP="00C87CFE">
            <w:pPr>
              <w:jc w:val="center"/>
              <w:rPr>
                <w:ins w:id="27623" w:author="Στάθης Καπ" w:date="2023-03-03T03:57:00Z"/>
                <w:sz w:val="16"/>
                <w:szCs w:val="16"/>
              </w:rPr>
            </w:pPr>
            <w:ins w:id="27624" w:author="Στάθης Καπ" w:date="2023-03-03T06:20:00Z">
              <w:r>
                <w:rPr>
                  <w:rFonts w:ascii="Calibri" w:hAnsi="Calibri" w:cs="Calibri"/>
                  <w:color w:val="000000"/>
                  <w:sz w:val="16"/>
                  <w:szCs w:val="16"/>
                </w:rPr>
                <w:t>1552</w:t>
              </w:r>
            </w:ins>
          </w:p>
        </w:tc>
        <w:tc>
          <w:tcPr>
            <w:tcW w:w="855" w:type="dxa"/>
            <w:vAlign w:val="center"/>
            <w:tcPrChange w:id="27625" w:author="Στάθης Καπ" w:date="2023-03-03T06:26:00Z">
              <w:tcPr>
                <w:tcW w:w="855" w:type="dxa"/>
              </w:tcPr>
            </w:tcPrChange>
          </w:tcPr>
          <w:p w14:paraId="77D13FD6" w14:textId="36A47CDD" w:rsidR="00C87CFE" w:rsidRPr="00CD1347" w:rsidRDefault="00C87CFE" w:rsidP="00C87CFE">
            <w:pPr>
              <w:jc w:val="center"/>
              <w:rPr>
                <w:ins w:id="27626" w:author="Στάθης Καπ" w:date="2023-03-03T03:57:00Z"/>
                <w:sz w:val="16"/>
                <w:szCs w:val="16"/>
              </w:rPr>
            </w:pPr>
            <w:ins w:id="27627" w:author="Στάθης Καπ" w:date="2023-03-03T06:20:00Z">
              <w:r>
                <w:rPr>
                  <w:rFonts w:ascii="Calibri" w:hAnsi="Calibri" w:cs="Calibri"/>
                  <w:color w:val="000000"/>
                  <w:sz w:val="16"/>
                  <w:szCs w:val="16"/>
                </w:rPr>
                <w:t>1495</w:t>
              </w:r>
            </w:ins>
          </w:p>
        </w:tc>
        <w:tc>
          <w:tcPr>
            <w:tcW w:w="544" w:type="dxa"/>
            <w:vAlign w:val="center"/>
            <w:tcPrChange w:id="27628" w:author="Στάθης Καπ" w:date="2023-03-03T06:26:00Z">
              <w:tcPr>
                <w:tcW w:w="544" w:type="dxa"/>
                <w:vAlign w:val="bottom"/>
              </w:tcPr>
            </w:tcPrChange>
          </w:tcPr>
          <w:p w14:paraId="318AF638" w14:textId="24216105" w:rsidR="00C87CFE" w:rsidRPr="00CD1347" w:rsidRDefault="00C87CFE" w:rsidP="00C87CFE">
            <w:pPr>
              <w:jc w:val="center"/>
              <w:rPr>
                <w:ins w:id="27629" w:author="Στάθης Καπ" w:date="2023-03-03T03:57:00Z"/>
                <w:rFonts w:ascii="Calibri" w:hAnsi="Calibri" w:cs="Calibri"/>
                <w:color w:val="000000"/>
                <w:sz w:val="16"/>
                <w:szCs w:val="16"/>
              </w:rPr>
            </w:pPr>
            <w:ins w:id="27630" w:author="Στάθης Καπ" w:date="2023-03-03T06:20:00Z">
              <w:r>
                <w:rPr>
                  <w:rFonts w:ascii="Calibri" w:hAnsi="Calibri" w:cs="Calibri"/>
                  <w:color w:val="000000"/>
                  <w:sz w:val="16"/>
                  <w:szCs w:val="16"/>
                </w:rPr>
                <w:t>1451</w:t>
              </w:r>
            </w:ins>
          </w:p>
        </w:tc>
        <w:tc>
          <w:tcPr>
            <w:tcW w:w="621" w:type="dxa"/>
            <w:vAlign w:val="center"/>
            <w:tcPrChange w:id="27631" w:author="Στάθης Καπ" w:date="2023-03-03T06:26:00Z">
              <w:tcPr>
                <w:tcW w:w="621" w:type="dxa"/>
                <w:vAlign w:val="bottom"/>
              </w:tcPr>
            </w:tcPrChange>
          </w:tcPr>
          <w:p w14:paraId="3B149763" w14:textId="5379B567" w:rsidR="00C87CFE" w:rsidRPr="00CD1347" w:rsidRDefault="00C87CFE" w:rsidP="00C87CFE">
            <w:pPr>
              <w:jc w:val="center"/>
              <w:rPr>
                <w:ins w:id="27632" w:author="Στάθης Καπ" w:date="2023-03-03T03:57:00Z"/>
                <w:rFonts w:ascii="Calibri" w:hAnsi="Calibri" w:cs="Calibri"/>
                <w:color w:val="000000"/>
                <w:sz w:val="16"/>
                <w:szCs w:val="16"/>
              </w:rPr>
            </w:pPr>
            <w:ins w:id="27633" w:author="Στάθης Καπ" w:date="2023-03-03T06:20:00Z">
              <w:r>
                <w:rPr>
                  <w:rFonts w:ascii="Calibri" w:hAnsi="Calibri" w:cs="Calibri"/>
                  <w:color w:val="000000"/>
                  <w:sz w:val="16"/>
                  <w:szCs w:val="16"/>
                </w:rPr>
                <w:t>0.972</w:t>
              </w:r>
            </w:ins>
          </w:p>
        </w:tc>
        <w:tc>
          <w:tcPr>
            <w:tcW w:w="669" w:type="dxa"/>
            <w:vAlign w:val="center"/>
            <w:tcPrChange w:id="27634" w:author="Στάθης Καπ" w:date="2023-03-03T06:26:00Z">
              <w:tcPr>
                <w:tcW w:w="669" w:type="dxa"/>
                <w:vAlign w:val="center"/>
              </w:tcPr>
            </w:tcPrChange>
          </w:tcPr>
          <w:p w14:paraId="20009106" w14:textId="7F311DA9" w:rsidR="00C87CFE" w:rsidRPr="00CD1347" w:rsidRDefault="00C87CFE" w:rsidP="00C87CFE">
            <w:pPr>
              <w:jc w:val="center"/>
              <w:rPr>
                <w:ins w:id="27635" w:author="Στάθης Καπ" w:date="2023-03-03T03:57:00Z"/>
                <w:rFonts w:cstheme="minorHAnsi"/>
                <w:sz w:val="16"/>
                <w:szCs w:val="16"/>
              </w:rPr>
            </w:pPr>
            <w:ins w:id="27636" w:author="Στάθης Καπ" w:date="2023-03-03T06:20:00Z">
              <w:r>
                <w:rPr>
                  <w:rFonts w:ascii="Calibri" w:hAnsi="Calibri" w:cstheme="minorHAnsi"/>
                  <w:color w:val="000000"/>
                  <w:sz w:val="16"/>
                  <w:szCs w:val="16"/>
                </w:rPr>
                <w:t>6.51</w:t>
              </w:r>
            </w:ins>
          </w:p>
        </w:tc>
        <w:tc>
          <w:tcPr>
            <w:tcW w:w="543" w:type="dxa"/>
            <w:vAlign w:val="center"/>
            <w:tcPrChange w:id="27637" w:author="Στάθης Καπ" w:date="2023-03-03T06:26:00Z">
              <w:tcPr>
                <w:tcW w:w="543" w:type="dxa"/>
                <w:vAlign w:val="bottom"/>
              </w:tcPr>
            </w:tcPrChange>
          </w:tcPr>
          <w:p w14:paraId="50C867C6" w14:textId="6A637673" w:rsidR="00C87CFE" w:rsidRPr="00CD1347" w:rsidRDefault="00C87CFE" w:rsidP="00C87CFE">
            <w:pPr>
              <w:jc w:val="center"/>
              <w:rPr>
                <w:ins w:id="27638" w:author="Στάθης Καπ" w:date="2023-03-03T03:57:00Z"/>
                <w:rFonts w:ascii="Calibri" w:hAnsi="Calibri" w:cs="Calibri"/>
                <w:color w:val="000000"/>
                <w:sz w:val="16"/>
                <w:szCs w:val="16"/>
              </w:rPr>
            </w:pPr>
            <w:ins w:id="27639" w:author="Στάθης Καπ" w:date="2023-03-03T06:20:00Z">
              <w:r>
                <w:rPr>
                  <w:rFonts w:ascii="Calibri" w:hAnsi="Calibri" w:cs="Calibri"/>
                  <w:color w:val="000000"/>
                  <w:sz w:val="16"/>
                  <w:szCs w:val="16"/>
                </w:rPr>
                <w:t>1427</w:t>
              </w:r>
            </w:ins>
          </w:p>
        </w:tc>
        <w:tc>
          <w:tcPr>
            <w:tcW w:w="621" w:type="dxa"/>
            <w:vAlign w:val="center"/>
            <w:tcPrChange w:id="27640" w:author="Στάθης Καπ" w:date="2023-03-03T06:26:00Z">
              <w:tcPr>
                <w:tcW w:w="621" w:type="dxa"/>
                <w:vAlign w:val="bottom"/>
              </w:tcPr>
            </w:tcPrChange>
          </w:tcPr>
          <w:p w14:paraId="3341F38B" w14:textId="6EBE8B0A" w:rsidR="00C87CFE" w:rsidRPr="00CD1347" w:rsidRDefault="00C87CFE" w:rsidP="00C87CFE">
            <w:pPr>
              <w:jc w:val="center"/>
              <w:rPr>
                <w:ins w:id="27641" w:author="Στάθης Καπ" w:date="2023-03-03T03:57:00Z"/>
                <w:rFonts w:ascii="Calibri" w:hAnsi="Calibri" w:cs="Calibri"/>
                <w:color w:val="000000"/>
                <w:sz w:val="16"/>
                <w:szCs w:val="16"/>
              </w:rPr>
            </w:pPr>
            <w:ins w:id="27642" w:author="Στάθης Καπ" w:date="2023-03-03T06:20:00Z">
              <w:r>
                <w:rPr>
                  <w:rFonts w:ascii="Calibri" w:hAnsi="Calibri" w:cs="Calibri"/>
                  <w:color w:val="000000"/>
                  <w:sz w:val="16"/>
                  <w:szCs w:val="16"/>
                </w:rPr>
                <w:t>0.297</w:t>
              </w:r>
            </w:ins>
          </w:p>
        </w:tc>
        <w:tc>
          <w:tcPr>
            <w:tcW w:w="669" w:type="dxa"/>
            <w:vAlign w:val="center"/>
            <w:tcPrChange w:id="27643" w:author="Στάθης Καπ" w:date="2023-03-03T06:26:00Z">
              <w:tcPr>
                <w:tcW w:w="669" w:type="dxa"/>
                <w:vAlign w:val="center"/>
              </w:tcPr>
            </w:tcPrChange>
          </w:tcPr>
          <w:p w14:paraId="0428E275" w14:textId="1EE8ED14" w:rsidR="00C87CFE" w:rsidRPr="00CD1347" w:rsidRDefault="00C87CFE" w:rsidP="00C87CFE">
            <w:pPr>
              <w:jc w:val="center"/>
              <w:rPr>
                <w:ins w:id="27644" w:author="Στάθης Καπ" w:date="2023-03-03T03:57:00Z"/>
                <w:rFonts w:cstheme="minorHAnsi"/>
                <w:sz w:val="16"/>
                <w:szCs w:val="16"/>
              </w:rPr>
            </w:pPr>
            <w:ins w:id="27645" w:author="Στάθης Καπ" w:date="2023-03-03T06:20:00Z">
              <w:r>
                <w:rPr>
                  <w:rFonts w:ascii="Calibri" w:hAnsi="Calibri" w:cstheme="minorHAnsi"/>
                  <w:color w:val="000000"/>
                  <w:sz w:val="16"/>
                  <w:szCs w:val="16"/>
                </w:rPr>
                <w:t>1.65</w:t>
              </w:r>
            </w:ins>
          </w:p>
        </w:tc>
        <w:tc>
          <w:tcPr>
            <w:tcW w:w="508" w:type="dxa"/>
            <w:vAlign w:val="center"/>
            <w:tcPrChange w:id="27646" w:author="Στάθης Καπ" w:date="2023-03-03T06:26:00Z">
              <w:tcPr>
                <w:tcW w:w="508" w:type="dxa"/>
                <w:vAlign w:val="bottom"/>
              </w:tcPr>
            </w:tcPrChange>
          </w:tcPr>
          <w:p w14:paraId="2F845681" w14:textId="5768588D" w:rsidR="00C87CFE" w:rsidRPr="00CD1347" w:rsidRDefault="00C87CFE" w:rsidP="00C87CFE">
            <w:pPr>
              <w:jc w:val="center"/>
              <w:rPr>
                <w:ins w:id="27647" w:author="Στάθης Καπ" w:date="2023-03-03T03:57:00Z"/>
                <w:rFonts w:ascii="Calibri" w:hAnsi="Calibri" w:cs="Calibri"/>
                <w:color w:val="000000"/>
                <w:sz w:val="16"/>
                <w:szCs w:val="16"/>
              </w:rPr>
            </w:pPr>
            <w:ins w:id="27648" w:author="Στάθης Καπ" w:date="2023-03-03T06:20:00Z">
              <w:r>
                <w:rPr>
                  <w:rFonts w:ascii="Calibri" w:hAnsi="Calibri" w:cs="Calibri"/>
                  <w:color w:val="000000"/>
                  <w:sz w:val="16"/>
                  <w:szCs w:val="16"/>
                </w:rPr>
                <w:t>1421</w:t>
              </w:r>
            </w:ins>
          </w:p>
        </w:tc>
        <w:tc>
          <w:tcPr>
            <w:tcW w:w="541" w:type="dxa"/>
            <w:vAlign w:val="center"/>
            <w:tcPrChange w:id="27649" w:author="Στάθης Καπ" w:date="2023-03-03T06:26:00Z">
              <w:tcPr>
                <w:tcW w:w="541" w:type="dxa"/>
                <w:vAlign w:val="bottom"/>
              </w:tcPr>
            </w:tcPrChange>
          </w:tcPr>
          <w:p w14:paraId="02F76EF4" w14:textId="5485B35D" w:rsidR="00C87CFE" w:rsidRPr="00CD1347" w:rsidRDefault="00C87CFE" w:rsidP="00C87CFE">
            <w:pPr>
              <w:jc w:val="center"/>
              <w:rPr>
                <w:ins w:id="27650" w:author="Στάθης Καπ" w:date="2023-03-03T03:57:00Z"/>
                <w:rFonts w:ascii="Calibri" w:hAnsi="Calibri" w:cs="Calibri"/>
                <w:color w:val="000000"/>
                <w:sz w:val="16"/>
                <w:szCs w:val="16"/>
              </w:rPr>
            </w:pPr>
            <w:ins w:id="27651" w:author="Στάθης Καπ" w:date="2023-03-03T06:20:00Z">
              <w:r>
                <w:rPr>
                  <w:rFonts w:ascii="Calibri" w:hAnsi="Calibri" w:cs="Calibri"/>
                  <w:color w:val="000000"/>
                  <w:sz w:val="16"/>
                  <w:szCs w:val="16"/>
                </w:rPr>
                <w:t>0.388</w:t>
              </w:r>
            </w:ins>
          </w:p>
        </w:tc>
        <w:tc>
          <w:tcPr>
            <w:tcW w:w="589" w:type="dxa"/>
            <w:vAlign w:val="center"/>
            <w:tcPrChange w:id="27652" w:author="Στάθης Καπ" w:date="2023-03-03T06:26:00Z">
              <w:tcPr>
                <w:tcW w:w="589" w:type="dxa"/>
                <w:vAlign w:val="center"/>
              </w:tcPr>
            </w:tcPrChange>
          </w:tcPr>
          <w:p w14:paraId="6968432E" w14:textId="283EC709" w:rsidR="00C87CFE" w:rsidRPr="00CD1347" w:rsidRDefault="00C87CFE" w:rsidP="00C87CFE">
            <w:pPr>
              <w:jc w:val="center"/>
              <w:rPr>
                <w:ins w:id="27653" w:author="Στάθης Καπ" w:date="2023-03-03T03:57:00Z"/>
                <w:rFonts w:cstheme="minorHAnsi"/>
                <w:sz w:val="16"/>
                <w:szCs w:val="16"/>
              </w:rPr>
            </w:pPr>
            <w:ins w:id="27654" w:author="Στάθης Καπ" w:date="2023-03-03T06:20:00Z">
              <w:r>
                <w:rPr>
                  <w:rFonts w:ascii="Calibri" w:hAnsi="Calibri" w:cstheme="minorHAnsi"/>
                  <w:color w:val="000000"/>
                  <w:sz w:val="16"/>
                  <w:szCs w:val="16"/>
                </w:rPr>
                <w:t>2.07</w:t>
              </w:r>
            </w:ins>
          </w:p>
        </w:tc>
        <w:tc>
          <w:tcPr>
            <w:tcW w:w="463" w:type="dxa"/>
            <w:vAlign w:val="center"/>
            <w:tcPrChange w:id="27655" w:author="Στάθης Καπ" w:date="2023-03-03T06:26:00Z">
              <w:tcPr>
                <w:tcW w:w="463" w:type="dxa"/>
                <w:vAlign w:val="bottom"/>
              </w:tcPr>
            </w:tcPrChange>
          </w:tcPr>
          <w:p w14:paraId="5FE632EC" w14:textId="7357887E" w:rsidR="00C87CFE" w:rsidRPr="00CD1347" w:rsidRDefault="00C87CFE" w:rsidP="00C87CFE">
            <w:pPr>
              <w:jc w:val="center"/>
              <w:rPr>
                <w:ins w:id="27656" w:author="Στάθης Καπ" w:date="2023-03-03T03:57:00Z"/>
                <w:rFonts w:ascii="Calibri" w:hAnsi="Calibri" w:cs="Calibri"/>
                <w:color w:val="000000"/>
                <w:sz w:val="16"/>
                <w:szCs w:val="16"/>
              </w:rPr>
            </w:pPr>
            <w:ins w:id="27657" w:author="Στάθης Καπ" w:date="2023-03-03T06:20:00Z">
              <w:r>
                <w:rPr>
                  <w:rFonts w:ascii="Calibri" w:hAnsi="Calibri" w:cs="Calibri"/>
                  <w:color w:val="000000"/>
                  <w:sz w:val="16"/>
                  <w:szCs w:val="16"/>
                </w:rPr>
                <w:t>1343</w:t>
              </w:r>
            </w:ins>
          </w:p>
        </w:tc>
        <w:tc>
          <w:tcPr>
            <w:tcW w:w="541" w:type="dxa"/>
            <w:vAlign w:val="center"/>
            <w:tcPrChange w:id="27658" w:author="Στάθης Καπ" w:date="2023-03-03T06:26:00Z">
              <w:tcPr>
                <w:tcW w:w="541" w:type="dxa"/>
                <w:vAlign w:val="bottom"/>
              </w:tcPr>
            </w:tcPrChange>
          </w:tcPr>
          <w:p w14:paraId="1D3C7834" w14:textId="55215217" w:rsidR="00C87CFE" w:rsidRPr="00CD1347" w:rsidRDefault="00C87CFE" w:rsidP="00C87CFE">
            <w:pPr>
              <w:jc w:val="center"/>
              <w:rPr>
                <w:ins w:id="27659" w:author="Στάθης Καπ" w:date="2023-03-03T03:57:00Z"/>
                <w:rFonts w:ascii="Calibri" w:hAnsi="Calibri" w:cs="Calibri"/>
                <w:color w:val="000000"/>
                <w:sz w:val="16"/>
                <w:szCs w:val="16"/>
              </w:rPr>
            </w:pPr>
            <w:ins w:id="27660" w:author="Στάθης Καπ" w:date="2023-03-03T06:20:00Z">
              <w:r>
                <w:rPr>
                  <w:rFonts w:ascii="Calibri" w:hAnsi="Calibri" w:cs="Calibri"/>
                  <w:color w:val="000000"/>
                  <w:sz w:val="16"/>
                  <w:szCs w:val="16"/>
                </w:rPr>
                <w:t>0.229</w:t>
              </w:r>
            </w:ins>
          </w:p>
        </w:tc>
        <w:tc>
          <w:tcPr>
            <w:tcW w:w="589" w:type="dxa"/>
            <w:vAlign w:val="center"/>
            <w:tcPrChange w:id="27661" w:author="Στάθης Καπ" w:date="2023-03-03T06:26:00Z">
              <w:tcPr>
                <w:tcW w:w="589" w:type="dxa"/>
                <w:vAlign w:val="center"/>
              </w:tcPr>
            </w:tcPrChange>
          </w:tcPr>
          <w:p w14:paraId="33DC2F05" w14:textId="7A57251A" w:rsidR="00C87CFE" w:rsidRPr="00CD1347" w:rsidRDefault="00C87CFE" w:rsidP="00C87CFE">
            <w:pPr>
              <w:jc w:val="center"/>
              <w:rPr>
                <w:ins w:id="27662" w:author="Στάθης Καπ" w:date="2023-03-03T03:57:00Z"/>
                <w:rFonts w:cstheme="minorHAnsi"/>
                <w:sz w:val="16"/>
                <w:szCs w:val="16"/>
              </w:rPr>
            </w:pPr>
            <w:ins w:id="27663"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276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665" w:author="Στάθης Καπ" w:date="2023-03-03T03:57:00Z"/>
        </w:trPr>
        <w:tc>
          <w:tcPr>
            <w:tcW w:w="515" w:type="dxa"/>
            <w:tcBorders>
              <w:top w:val="nil"/>
              <w:bottom w:val="nil"/>
              <w:right w:val="single" w:sz="4" w:space="0" w:color="auto"/>
            </w:tcBorders>
            <w:shd w:val="clear" w:color="auto" w:fill="E7E6E6" w:themeFill="background2"/>
            <w:vAlign w:val="bottom"/>
            <w:tcPrChange w:id="27666" w:author="Στάθης Καπ" w:date="2023-03-03T06:26:00Z">
              <w:tcPr>
                <w:tcW w:w="515" w:type="dxa"/>
                <w:vAlign w:val="bottom"/>
              </w:tcPr>
            </w:tcPrChange>
          </w:tcPr>
          <w:p w14:paraId="48C598B5" w14:textId="2E0BF15B" w:rsidR="00C87CFE" w:rsidRPr="00CD1347" w:rsidRDefault="00C87CFE" w:rsidP="00C87CFE">
            <w:pPr>
              <w:jc w:val="center"/>
              <w:rPr>
                <w:ins w:id="27667" w:author="Στάθης Καπ" w:date="2023-03-03T03:57:00Z"/>
                <w:rFonts w:ascii="Calibri" w:hAnsi="Calibri" w:cs="Calibri"/>
                <w:color w:val="000000"/>
                <w:sz w:val="16"/>
                <w:szCs w:val="16"/>
              </w:rPr>
            </w:pPr>
            <w:ins w:id="27668" w:author="Στάθης Καπ" w:date="2023-03-03T04:06:00Z">
              <w:r w:rsidRPr="00CD1347">
                <w:rPr>
                  <w:rFonts w:ascii="Calibri" w:hAnsi="Calibri" w:cs="Calibri"/>
                  <w:color w:val="000000"/>
                  <w:sz w:val="16"/>
                  <w:szCs w:val="16"/>
                  <w:rPrChange w:id="27669"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7670" w:author="Στάθης Καπ" w:date="2023-03-03T06:26:00Z">
              <w:tcPr>
                <w:tcW w:w="560" w:type="dxa"/>
              </w:tcPr>
            </w:tcPrChange>
          </w:tcPr>
          <w:p w14:paraId="5F802E25" w14:textId="73CA1B9D" w:rsidR="00C87CFE" w:rsidRPr="00CD1347" w:rsidRDefault="00C87CFE" w:rsidP="00C87CFE">
            <w:pPr>
              <w:jc w:val="center"/>
              <w:rPr>
                <w:ins w:id="27671" w:author="Στάθης Καπ" w:date="2023-03-03T03:57:00Z"/>
                <w:sz w:val="16"/>
                <w:szCs w:val="16"/>
              </w:rPr>
            </w:pPr>
            <w:ins w:id="27672" w:author="Στάθης Καπ" w:date="2023-03-03T06:20:00Z">
              <w:r>
                <w:rPr>
                  <w:rFonts w:ascii="Calibri" w:hAnsi="Calibri" w:cs="Calibri"/>
                  <w:color w:val="000000"/>
                  <w:sz w:val="16"/>
                  <w:szCs w:val="16"/>
                </w:rPr>
                <w:t>1599</w:t>
              </w:r>
            </w:ins>
          </w:p>
        </w:tc>
        <w:tc>
          <w:tcPr>
            <w:tcW w:w="855" w:type="dxa"/>
            <w:vAlign w:val="center"/>
            <w:tcPrChange w:id="27673" w:author="Στάθης Καπ" w:date="2023-03-03T06:26:00Z">
              <w:tcPr>
                <w:tcW w:w="855" w:type="dxa"/>
              </w:tcPr>
            </w:tcPrChange>
          </w:tcPr>
          <w:p w14:paraId="53772BD7" w14:textId="292866B8" w:rsidR="00C87CFE" w:rsidRPr="00CD1347" w:rsidRDefault="00C87CFE" w:rsidP="00C87CFE">
            <w:pPr>
              <w:jc w:val="center"/>
              <w:rPr>
                <w:ins w:id="27674" w:author="Στάθης Καπ" w:date="2023-03-03T03:57:00Z"/>
                <w:sz w:val="16"/>
                <w:szCs w:val="16"/>
              </w:rPr>
            </w:pPr>
            <w:ins w:id="27675" w:author="Στάθης Καπ" w:date="2023-03-03T06:20:00Z">
              <w:r>
                <w:rPr>
                  <w:rFonts w:ascii="Calibri" w:hAnsi="Calibri" w:cs="Calibri"/>
                  <w:color w:val="000000"/>
                  <w:sz w:val="16"/>
                  <w:szCs w:val="16"/>
                </w:rPr>
                <w:t>1531</w:t>
              </w:r>
            </w:ins>
          </w:p>
        </w:tc>
        <w:tc>
          <w:tcPr>
            <w:tcW w:w="544" w:type="dxa"/>
            <w:vAlign w:val="center"/>
            <w:tcPrChange w:id="27676" w:author="Στάθης Καπ" w:date="2023-03-03T06:26:00Z">
              <w:tcPr>
                <w:tcW w:w="544" w:type="dxa"/>
                <w:vAlign w:val="bottom"/>
              </w:tcPr>
            </w:tcPrChange>
          </w:tcPr>
          <w:p w14:paraId="1DD9AE40" w14:textId="325DF15E" w:rsidR="00C87CFE" w:rsidRPr="00CD1347" w:rsidRDefault="00C87CFE" w:rsidP="00C87CFE">
            <w:pPr>
              <w:jc w:val="center"/>
              <w:rPr>
                <w:ins w:id="27677" w:author="Στάθης Καπ" w:date="2023-03-03T03:57:00Z"/>
                <w:rFonts w:ascii="Calibri" w:hAnsi="Calibri" w:cs="Calibri"/>
                <w:color w:val="000000"/>
                <w:sz w:val="16"/>
                <w:szCs w:val="16"/>
              </w:rPr>
            </w:pPr>
            <w:ins w:id="27678" w:author="Στάθης Καπ" w:date="2023-03-03T06:20:00Z">
              <w:r>
                <w:rPr>
                  <w:rFonts w:ascii="Calibri" w:hAnsi="Calibri" w:cs="Calibri"/>
                  <w:color w:val="000000"/>
                  <w:sz w:val="16"/>
                  <w:szCs w:val="16"/>
                </w:rPr>
                <w:t>1547</w:t>
              </w:r>
            </w:ins>
          </w:p>
        </w:tc>
        <w:tc>
          <w:tcPr>
            <w:tcW w:w="621" w:type="dxa"/>
            <w:vAlign w:val="center"/>
            <w:tcPrChange w:id="27679" w:author="Στάθης Καπ" w:date="2023-03-03T06:26:00Z">
              <w:tcPr>
                <w:tcW w:w="621" w:type="dxa"/>
                <w:vAlign w:val="bottom"/>
              </w:tcPr>
            </w:tcPrChange>
          </w:tcPr>
          <w:p w14:paraId="42FE8A3E" w14:textId="2500174E" w:rsidR="00C87CFE" w:rsidRPr="00CD1347" w:rsidRDefault="00C87CFE" w:rsidP="00C87CFE">
            <w:pPr>
              <w:jc w:val="center"/>
              <w:rPr>
                <w:ins w:id="27680" w:author="Στάθης Καπ" w:date="2023-03-03T03:57:00Z"/>
                <w:rFonts w:ascii="Calibri" w:hAnsi="Calibri" w:cs="Calibri"/>
                <w:color w:val="000000"/>
                <w:sz w:val="16"/>
                <w:szCs w:val="16"/>
              </w:rPr>
            </w:pPr>
            <w:ins w:id="27681" w:author="Στάθης Καπ" w:date="2023-03-03T06:20:00Z">
              <w:r>
                <w:rPr>
                  <w:rFonts w:ascii="Calibri" w:hAnsi="Calibri" w:cs="Calibri"/>
                  <w:color w:val="000000"/>
                  <w:sz w:val="16"/>
                  <w:szCs w:val="16"/>
                </w:rPr>
                <w:t>0.76</w:t>
              </w:r>
            </w:ins>
          </w:p>
        </w:tc>
        <w:tc>
          <w:tcPr>
            <w:tcW w:w="669" w:type="dxa"/>
            <w:vAlign w:val="center"/>
            <w:tcPrChange w:id="27682" w:author="Στάθης Καπ" w:date="2023-03-03T06:26:00Z">
              <w:tcPr>
                <w:tcW w:w="669" w:type="dxa"/>
                <w:vAlign w:val="center"/>
              </w:tcPr>
            </w:tcPrChange>
          </w:tcPr>
          <w:p w14:paraId="3A0A40D2" w14:textId="0F8AD6DE" w:rsidR="00C87CFE" w:rsidRPr="00CD1347" w:rsidRDefault="00C87CFE" w:rsidP="00C87CFE">
            <w:pPr>
              <w:jc w:val="center"/>
              <w:rPr>
                <w:ins w:id="27683" w:author="Στάθης Καπ" w:date="2023-03-03T03:57:00Z"/>
                <w:rFonts w:cstheme="minorHAnsi"/>
                <w:sz w:val="16"/>
                <w:szCs w:val="16"/>
              </w:rPr>
            </w:pPr>
            <w:ins w:id="27684" w:author="Στάθης Καπ" w:date="2023-03-03T06:20:00Z">
              <w:r>
                <w:rPr>
                  <w:rFonts w:ascii="Calibri" w:hAnsi="Calibri" w:cstheme="minorHAnsi"/>
                  <w:color w:val="000000"/>
                  <w:sz w:val="16"/>
                  <w:szCs w:val="16"/>
                </w:rPr>
                <w:t>3.25</w:t>
              </w:r>
            </w:ins>
          </w:p>
        </w:tc>
        <w:tc>
          <w:tcPr>
            <w:tcW w:w="543" w:type="dxa"/>
            <w:vAlign w:val="center"/>
            <w:tcPrChange w:id="27685" w:author="Στάθης Καπ" w:date="2023-03-03T06:26:00Z">
              <w:tcPr>
                <w:tcW w:w="543" w:type="dxa"/>
                <w:vAlign w:val="bottom"/>
              </w:tcPr>
            </w:tcPrChange>
          </w:tcPr>
          <w:p w14:paraId="36657907" w14:textId="2C1EB517" w:rsidR="00C87CFE" w:rsidRPr="00CD1347" w:rsidRDefault="00C87CFE" w:rsidP="00C87CFE">
            <w:pPr>
              <w:jc w:val="center"/>
              <w:rPr>
                <w:ins w:id="27686" w:author="Στάθης Καπ" w:date="2023-03-03T03:57:00Z"/>
                <w:rFonts w:ascii="Calibri" w:hAnsi="Calibri" w:cs="Calibri"/>
                <w:color w:val="000000"/>
                <w:sz w:val="16"/>
                <w:szCs w:val="16"/>
              </w:rPr>
            </w:pPr>
            <w:ins w:id="27687" w:author="Στάθης Καπ" w:date="2023-03-03T06:20:00Z">
              <w:r>
                <w:rPr>
                  <w:rFonts w:ascii="Calibri" w:hAnsi="Calibri" w:cs="Calibri"/>
                  <w:color w:val="000000"/>
                  <w:sz w:val="16"/>
                  <w:szCs w:val="16"/>
                </w:rPr>
                <w:t>1487</w:t>
              </w:r>
            </w:ins>
          </w:p>
        </w:tc>
        <w:tc>
          <w:tcPr>
            <w:tcW w:w="621" w:type="dxa"/>
            <w:vAlign w:val="center"/>
            <w:tcPrChange w:id="27688" w:author="Στάθης Καπ" w:date="2023-03-03T06:26:00Z">
              <w:tcPr>
                <w:tcW w:w="621" w:type="dxa"/>
                <w:vAlign w:val="bottom"/>
              </w:tcPr>
            </w:tcPrChange>
          </w:tcPr>
          <w:p w14:paraId="6DE0D8FB" w14:textId="350DD3F5" w:rsidR="00C87CFE" w:rsidRPr="00CD1347" w:rsidRDefault="00C87CFE" w:rsidP="00C87CFE">
            <w:pPr>
              <w:jc w:val="center"/>
              <w:rPr>
                <w:ins w:id="27689" w:author="Στάθης Καπ" w:date="2023-03-03T03:57:00Z"/>
                <w:rFonts w:ascii="Calibri" w:hAnsi="Calibri" w:cs="Calibri"/>
                <w:color w:val="000000"/>
                <w:sz w:val="16"/>
                <w:szCs w:val="16"/>
              </w:rPr>
            </w:pPr>
            <w:ins w:id="27690" w:author="Στάθης Καπ" w:date="2023-03-03T06:20:00Z">
              <w:r>
                <w:rPr>
                  <w:rFonts w:ascii="Calibri" w:hAnsi="Calibri" w:cs="Calibri"/>
                  <w:color w:val="000000"/>
                  <w:sz w:val="16"/>
                  <w:szCs w:val="16"/>
                </w:rPr>
                <w:t>0.344</w:t>
              </w:r>
            </w:ins>
          </w:p>
        </w:tc>
        <w:tc>
          <w:tcPr>
            <w:tcW w:w="669" w:type="dxa"/>
            <w:vAlign w:val="center"/>
            <w:tcPrChange w:id="27691" w:author="Στάθης Καπ" w:date="2023-03-03T06:26:00Z">
              <w:tcPr>
                <w:tcW w:w="669" w:type="dxa"/>
                <w:vAlign w:val="center"/>
              </w:tcPr>
            </w:tcPrChange>
          </w:tcPr>
          <w:p w14:paraId="65F11469" w14:textId="6E894088" w:rsidR="00C87CFE" w:rsidRPr="00CD1347" w:rsidRDefault="00C87CFE" w:rsidP="00C87CFE">
            <w:pPr>
              <w:jc w:val="center"/>
              <w:rPr>
                <w:ins w:id="27692" w:author="Στάθης Καπ" w:date="2023-03-03T03:57:00Z"/>
                <w:rFonts w:cstheme="minorHAnsi"/>
                <w:sz w:val="16"/>
                <w:szCs w:val="16"/>
              </w:rPr>
            </w:pPr>
            <w:ins w:id="27693" w:author="Στάθης Καπ" w:date="2023-03-03T06:20:00Z">
              <w:r>
                <w:rPr>
                  <w:rFonts w:ascii="Calibri" w:hAnsi="Calibri" w:cstheme="minorHAnsi"/>
                  <w:color w:val="000000"/>
                  <w:sz w:val="16"/>
                  <w:szCs w:val="16"/>
                </w:rPr>
                <w:t>3.88</w:t>
              </w:r>
            </w:ins>
          </w:p>
        </w:tc>
        <w:tc>
          <w:tcPr>
            <w:tcW w:w="508" w:type="dxa"/>
            <w:vAlign w:val="center"/>
            <w:tcPrChange w:id="27694" w:author="Στάθης Καπ" w:date="2023-03-03T06:26:00Z">
              <w:tcPr>
                <w:tcW w:w="508" w:type="dxa"/>
                <w:vAlign w:val="bottom"/>
              </w:tcPr>
            </w:tcPrChange>
          </w:tcPr>
          <w:p w14:paraId="6CA8EA77" w14:textId="47DBD8EF" w:rsidR="00C87CFE" w:rsidRPr="00CD1347" w:rsidRDefault="00C87CFE" w:rsidP="00C87CFE">
            <w:pPr>
              <w:jc w:val="center"/>
              <w:rPr>
                <w:ins w:id="27695" w:author="Στάθης Καπ" w:date="2023-03-03T03:57:00Z"/>
                <w:rFonts w:ascii="Calibri" w:hAnsi="Calibri" w:cs="Calibri"/>
                <w:color w:val="000000"/>
                <w:sz w:val="16"/>
                <w:szCs w:val="16"/>
              </w:rPr>
            </w:pPr>
            <w:ins w:id="27696" w:author="Στάθης Καπ" w:date="2023-03-03T06:20:00Z">
              <w:r>
                <w:rPr>
                  <w:rFonts w:ascii="Calibri" w:hAnsi="Calibri" w:cs="Calibri"/>
                  <w:color w:val="000000"/>
                  <w:sz w:val="16"/>
                  <w:szCs w:val="16"/>
                </w:rPr>
                <w:t>1495</w:t>
              </w:r>
            </w:ins>
          </w:p>
        </w:tc>
        <w:tc>
          <w:tcPr>
            <w:tcW w:w="541" w:type="dxa"/>
            <w:vAlign w:val="center"/>
            <w:tcPrChange w:id="27697" w:author="Στάθης Καπ" w:date="2023-03-03T06:26:00Z">
              <w:tcPr>
                <w:tcW w:w="541" w:type="dxa"/>
                <w:vAlign w:val="bottom"/>
              </w:tcPr>
            </w:tcPrChange>
          </w:tcPr>
          <w:p w14:paraId="2737CDC5" w14:textId="184138A1" w:rsidR="00C87CFE" w:rsidRPr="00CD1347" w:rsidRDefault="00C87CFE" w:rsidP="00C87CFE">
            <w:pPr>
              <w:jc w:val="center"/>
              <w:rPr>
                <w:ins w:id="27698" w:author="Στάθης Καπ" w:date="2023-03-03T03:57:00Z"/>
                <w:rFonts w:ascii="Calibri" w:hAnsi="Calibri" w:cs="Calibri"/>
                <w:color w:val="000000"/>
                <w:sz w:val="16"/>
                <w:szCs w:val="16"/>
              </w:rPr>
            </w:pPr>
            <w:ins w:id="27699" w:author="Στάθης Καπ" w:date="2023-03-03T06:20:00Z">
              <w:r>
                <w:rPr>
                  <w:rFonts w:ascii="Calibri" w:hAnsi="Calibri" w:cs="Calibri"/>
                  <w:color w:val="000000"/>
                  <w:sz w:val="16"/>
                  <w:szCs w:val="16"/>
                </w:rPr>
                <w:t>0.475</w:t>
              </w:r>
            </w:ins>
          </w:p>
        </w:tc>
        <w:tc>
          <w:tcPr>
            <w:tcW w:w="589" w:type="dxa"/>
            <w:vAlign w:val="center"/>
            <w:tcPrChange w:id="27700" w:author="Στάθης Καπ" w:date="2023-03-03T06:26:00Z">
              <w:tcPr>
                <w:tcW w:w="589" w:type="dxa"/>
                <w:vAlign w:val="center"/>
              </w:tcPr>
            </w:tcPrChange>
          </w:tcPr>
          <w:p w14:paraId="22DDBFD5" w14:textId="19263987" w:rsidR="00C87CFE" w:rsidRPr="00CD1347" w:rsidRDefault="00C87CFE" w:rsidP="00C87CFE">
            <w:pPr>
              <w:jc w:val="center"/>
              <w:rPr>
                <w:ins w:id="27701" w:author="Στάθης Καπ" w:date="2023-03-03T03:57:00Z"/>
                <w:rFonts w:cstheme="minorHAnsi"/>
                <w:sz w:val="16"/>
                <w:szCs w:val="16"/>
              </w:rPr>
            </w:pPr>
            <w:ins w:id="27702" w:author="Στάθης Καπ" w:date="2023-03-03T06:20:00Z">
              <w:r>
                <w:rPr>
                  <w:rFonts w:ascii="Calibri" w:hAnsi="Calibri" w:cstheme="minorHAnsi"/>
                  <w:color w:val="000000"/>
                  <w:sz w:val="16"/>
                  <w:szCs w:val="16"/>
                </w:rPr>
                <w:t>3.36</w:t>
              </w:r>
            </w:ins>
          </w:p>
        </w:tc>
        <w:tc>
          <w:tcPr>
            <w:tcW w:w="463" w:type="dxa"/>
            <w:vAlign w:val="center"/>
            <w:tcPrChange w:id="27703" w:author="Στάθης Καπ" w:date="2023-03-03T06:26:00Z">
              <w:tcPr>
                <w:tcW w:w="463" w:type="dxa"/>
                <w:vAlign w:val="bottom"/>
              </w:tcPr>
            </w:tcPrChange>
          </w:tcPr>
          <w:p w14:paraId="301509E0" w14:textId="5B544B04" w:rsidR="00C87CFE" w:rsidRPr="00CD1347" w:rsidRDefault="00C87CFE" w:rsidP="00C87CFE">
            <w:pPr>
              <w:jc w:val="center"/>
              <w:rPr>
                <w:ins w:id="27704" w:author="Στάθης Καπ" w:date="2023-03-03T03:57:00Z"/>
                <w:rFonts w:ascii="Calibri" w:hAnsi="Calibri" w:cs="Calibri"/>
                <w:color w:val="000000"/>
                <w:sz w:val="16"/>
                <w:szCs w:val="16"/>
              </w:rPr>
            </w:pPr>
            <w:ins w:id="27705" w:author="Στάθης Καπ" w:date="2023-03-03T06:20:00Z">
              <w:r>
                <w:rPr>
                  <w:rFonts w:ascii="Calibri" w:hAnsi="Calibri" w:cs="Calibri"/>
                  <w:color w:val="000000"/>
                  <w:sz w:val="16"/>
                  <w:szCs w:val="16"/>
                </w:rPr>
                <w:t>1391</w:t>
              </w:r>
            </w:ins>
          </w:p>
        </w:tc>
        <w:tc>
          <w:tcPr>
            <w:tcW w:w="541" w:type="dxa"/>
            <w:vAlign w:val="center"/>
            <w:tcPrChange w:id="27706" w:author="Στάθης Καπ" w:date="2023-03-03T06:26:00Z">
              <w:tcPr>
                <w:tcW w:w="541" w:type="dxa"/>
                <w:vAlign w:val="bottom"/>
              </w:tcPr>
            </w:tcPrChange>
          </w:tcPr>
          <w:p w14:paraId="32289265" w14:textId="5646DA23" w:rsidR="00C87CFE" w:rsidRPr="00CD1347" w:rsidRDefault="00C87CFE" w:rsidP="00C87CFE">
            <w:pPr>
              <w:jc w:val="center"/>
              <w:rPr>
                <w:ins w:id="27707" w:author="Στάθης Καπ" w:date="2023-03-03T03:57:00Z"/>
                <w:rFonts w:ascii="Calibri" w:hAnsi="Calibri" w:cs="Calibri"/>
                <w:color w:val="000000"/>
                <w:sz w:val="16"/>
                <w:szCs w:val="16"/>
              </w:rPr>
            </w:pPr>
            <w:ins w:id="27708" w:author="Στάθης Καπ" w:date="2023-03-03T06:20:00Z">
              <w:r>
                <w:rPr>
                  <w:rFonts w:ascii="Calibri" w:hAnsi="Calibri" w:cs="Calibri"/>
                  <w:color w:val="000000"/>
                  <w:sz w:val="16"/>
                  <w:szCs w:val="16"/>
                </w:rPr>
                <w:t>0.488</w:t>
              </w:r>
            </w:ins>
          </w:p>
        </w:tc>
        <w:tc>
          <w:tcPr>
            <w:tcW w:w="589" w:type="dxa"/>
            <w:vAlign w:val="center"/>
            <w:tcPrChange w:id="27709" w:author="Στάθης Καπ" w:date="2023-03-03T06:26:00Z">
              <w:tcPr>
                <w:tcW w:w="589" w:type="dxa"/>
                <w:vAlign w:val="center"/>
              </w:tcPr>
            </w:tcPrChange>
          </w:tcPr>
          <w:p w14:paraId="5984F31F" w14:textId="772B5ABC" w:rsidR="00C87CFE" w:rsidRPr="00CD1347" w:rsidRDefault="00C87CFE" w:rsidP="00C87CFE">
            <w:pPr>
              <w:jc w:val="center"/>
              <w:rPr>
                <w:ins w:id="27710" w:author="Στάθης Καπ" w:date="2023-03-03T03:57:00Z"/>
                <w:rFonts w:cstheme="minorHAnsi"/>
                <w:sz w:val="16"/>
                <w:szCs w:val="16"/>
              </w:rPr>
            </w:pPr>
            <w:ins w:id="27711"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277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7713"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27714" w:author="Στάθης Καπ" w:date="2023-03-03T06:26:00Z">
              <w:tcPr>
                <w:tcW w:w="515" w:type="dxa"/>
                <w:vAlign w:val="bottom"/>
              </w:tcPr>
            </w:tcPrChange>
          </w:tcPr>
          <w:p w14:paraId="4B53F3F9" w14:textId="4ECA026F" w:rsidR="00C87CFE" w:rsidRPr="00CD1347" w:rsidRDefault="00C87CFE" w:rsidP="00C87CFE">
            <w:pPr>
              <w:jc w:val="center"/>
              <w:rPr>
                <w:ins w:id="27715" w:author="Στάθης Καπ" w:date="2023-03-03T03:57:00Z"/>
                <w:rFonts w:ascii="Calibri" w:hAnsi="Calibri" w:cs="Calibri"/>
                <w:color w:val="000000"/>
                <w:sz w:val="16"/>
                <w:szCs w:val="16"/>
              </w:rPr>
            </w:pPr>
            <w:ins w:id="27716" w:author="Στάθης Καπ" w:date="2023-03-03T04:06:00Z">
              <w:r w:rsidRPr="00CD1347">
                <w:rPr>
                  <w:rFonts w:ascii="Calibri" w:hAnsi="Calibri" w:cs="Calibri"/>
                  <w:color w:val="000000"/>
                  <w:sz w:val="16"/>
                  <w:szCs w:val="16"/>
                  <w:rPrChange w:id="27717"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7718" w:author="Στάθης Καπ" w:date="2023-03-03T06:26:00Z">
              <w:tcPr>
                <w:tcW w:w="560" w:type="dxa"/>
              </w:tcPr>
            </w:tcPrChange>
          </w:tcPr>
          <w:p w14:paraId="6EC377BD" w14:textId="4E3844E6" w:rsidR="00C87CFE" w:rsidRPr="00CD1347" w:rsidRDefault="00C87CFE" w:rsidP="00C87CFE">
            <w:pPr>
              <w:jc w:val="center"/>
              <w:rPr>
                <w:ins w:id="27719" w:author="Στάθης Καπ" w:date="2023-03-03T03:57:00Z"/>
                <w:sz w:val="16"/>
                <w:szCs w:val="16"/>
              </w:rPr>
            </w:pPr>
            <w:ins w:id="27720" w:author="Στάθης Καπ" w:date="2023-03-03T06:20:00Z">
              <w:r>
                <w:rPr>
                  <w:rFonts w:ascii="Calibri" w:hAnsi="Calibri" w:cs="Calibri"/>
                  <w:color w:val="000000"/>
                  <w:sz w:val="16"/>
                  <w:szCs w:val="16"/>
                </w:rPr>
                <w:t>1692</w:t>
              </w:r>
            </w:ins>
          </w:p>
        </w:tc>
        <w:tc>
          <w:tcPr>
            <w:tcW w:w="855" w:type="dxa"/>
            <w:vAlign w:val="center"/>
            <w:tcPrChange w:id="27721" w:author="Στάθης Καπ" w:date="2023-03-03T06:26:00Z">
              <w:tcPr>
                <w:tcW w:w="855" w:type="dxa"/>
              </w:tcPr>
            </w:tcPrChange>
          </w:tcPr>
          <w:p w14:paraId="5BD57728" w14:textId="3676EBD4" w:rsidR="00C87CFE" w:rsidRPr="00CD1347" w:rsidRDefault="00C87CFE" w:rsidP="00C87CFE">
            <w:pPr>
              <w:jc w:val="center"/>
              <w:rPr>
                <w:ins w:id="27722" w:author="Στάθης Καπ" w:date="2023-03-03T03:57:00Z"/>
                <w:sz w:val="16"/>
                <w:szCs w:val="16"/>
              </w:rPr>
            </w:pPr>
            <w:ins w:id="27723" w:author="Στάθης Καπ" w:date="2023-03-03T06:20:00Z">
              <w:r>
                <w:rPr>
                  <w:rFonts w:ascii="Calibri" w:hAnsi="Calibri" w:cs="Calibri"/>
                  <w:color w:val="000000"/>
                  <w:sz w:val="16"/>
                  <w:szCs w:val="16"/>
                </w:rPr>
                <w:t>1606</w:t>
              </w:r>
            </w:ins>
          </w:p>
        </w:tc>
        <w:tc>
          <w:tcPr>
            <w:tcW w:w="544" w:type="dxa"/>
            <w:vAlign w:val="center"/>
            <w:tcPrChange w:id="27724" w:author="Στάθης Καπ" w:date="2023-03-03T06:26:00Z">
              <w:tcPr>
                <w:tcW w:w="544" w:type="dxa"/>
                <w:vAlign w:val="bottom"/>
              </w:tcPr>
            </w:tcPrChange>
          </w:tcPr>
          <w:p w14:paraId="27493025" w14:textId="462A8037" w:rsidR="00C87CFE" w:rsidRPr="00CD1347" w:rsidRDefault="00C87CFE" w:rsidP="00C87CFE">
            <w:pPr>
              <w:jc w:val="center"/>
              <w:rPr>
                <w:ins w:id="27725" w:author="Στάθης Καπ" w:date="2023-03-03T03:57:00Z"/>
                <w:rFonts w:ascii="Calibri" w:hAnsi="Calibri" w:cs="Calibri"/>
                <w:color w:val="000000"/>
                <w:sz w:val="16"/>
                <w:szCs w:val="16"/>
              </w:rPr>
            </w:pPr>
            <w:ins w:id="27726" w:author="Στάθης Καπ" w:date="2023-03-03T06:20:00Z">
              <w:r>
                <w:rPr>
                  <w:rFonts w:ascii="Calibri" w:hAnsi="Calibri" w:cs="Calibri"/>
                  <w:color w:val="000000"/>
                  <w:sz w:val="16"/>
                  <w:szCs w:val="16"/>
                </w:rPr>
                <w:t>1633</w:t>
              </w:r>
            </w:ins>
          </w:p>
        </w:tc>
        <w:tc>
          <w:tcPr>
            <w:tcW w:w="621" w:type="dxa"/>
            <w:vAlign w:val="center"/>
            <w:tcPrChange w:id="27727" w:author="Στάθης Καπ" w:date="2023-03-03T06:26:00Z">
              <w:tcPr>
                <w:tcW w:w="621" w:type="dxa"/>
                <w:vAlign w:val="bottom"/>
              </w:tcPr>
            </w:tcPrChange>
          </w:tcPr>
          <w:p w14:paraId="3DC8C386" w14:textId="0915DC5F" w:rsidR="00C87CFE" w:rsidRPr="00CD1347" w:rsidRDefault="00C87CFE" w:rsidP="00C87CFE">
            <w:pPr>
              <w:jc w:val="center"/>
              <w:rPr>
                <w:ins w:id="27728" w:author="Στάθης Καπ" w:date="2023-03-03T03:57:00Z"/>
                <w:rFonts w:ascii="Calibri" w:hAnsi="Calibri" w:cs="Calibri"/>
                <w:color w:val="000000"/>
                <w:sz w:val="16"/>
                <w:szCs w:val="16"/>
              </w:rPr>
            </w:pPr>
            <w:ins w:id="27729" w:author="Στάθης Καπ" w:date="2023-03-03T06:20:00Z">
              <w:r>
                <w:rPr>
                  <w:rFonts w:ascii="Calibri" w:hAnsi="Calibri" w:cs="Calibri"/>
                  <w:color w:val="000000"/>
                  <w:sz w:val="16"/>
                  <w:szCs w:val="16"/>
                </w:rPr>
                <w:t>1.012</w:t>
              </w:r>
            </w:ins>
          </w:p>
        </w:tc>
        <w:tc>
          <w:tcPr>
            <w:tcW w:w="669" w:type="dxa"/>
            <w:vAlign w:val="center"/>
            <w:tcPrChange w:id="27730" w:author="Στάθης Καπ" w:date="2023-03-03T06:26:00Z">
              <w:tcPr>
                <w:tcW w:w="669" w:type="dxa"/>
                <w:vAlign w:val="center"/>
              </w:tcPr>
            </w:tcPrChange>
          </w:tcPr>
          <w:p w14:paraId="5A01BB7A" w14:textId="26B3EC8C" w:rsidR="00C87CFE" w:rsidRPr="00CD1347" w:rsidRDefault="00C87CFE" w:rsidP="00C87CFE">
            <w:pPr>
              <w:jc w:val="center"/>
              <w:rPr>
                <w:ins w:id="27731" w:author="Στάθης Καπ" w:date="2023-03-03T03:57:00Z"/>
                <w:rFonts w:cstheme="minorHAnsi"/>
                <w:sz w:val="16"/>
                <w:szCs w:val="16"/>
              </w:rPr>
            </w:pPr>
            <w:ins w:id="27732" w:author="Στάθης Καπ" w:date="2023-03-03T06:20:00Z">
              <w:r>
                <w:rPr>
                  <w:rFonts w:ascii="Calibri" w:hAnsi="Calibri" w:cstheme="minorHAnsi"/>
                  <w:color w:val="000000"/>
                  <w:sz w:val="16"/>
                  <w:szCs w:val="16"/>
                </w:rPr>
                <w:t>3.49</w:t>
              </w:r>
            </w:ins>
          </w:p>
        </w:tc>
        <w:tc>
          <w:tcPr>
            <w:tcW w:w="543" w:type="dxa"/>
            <w:vAlign w:val="center"/>
            <w:tcPrChange w:id="27733" w:author="Στάθης Καπ" w:date="2023-03-03T06:26:00Z">
              <w:tcPr>
                <w:tcW w:w="543" w:type="dxa"/>
                <w:vAlign w:val="bottom"/>
              </w:tcPr>
            </w:tcPrChange>
          </w:tcPr>
          <w:p w14:paraId="0F822252" w14:textId="4802795B" w:rsidR="00C87CFE" w:rsidRPr="00CD1347" w:rsidRDefault="00C87CFE" w:rsidP="00C87CFE">
            <w:pPr>
              <w:jc w:val="center"/>
              <w:rPr>
                <w:ins w:id="27734" w:author="Στάθης Καπ" w:date="2023-03-03T03:57:00Z"/>
                <w:rFonts w:ascii="Calibri" w:hAnsi="Calibri" w:cs="Calibri"/>
                <w:color w:val="000000"/>
                <w:sz w:val="16"/>
                <w:szCs w:val="16"/>
              </w:rPr>
            </w:pPr>
            <w:ins w:id="27735" w:author="Στάθης Καπ" w:date="2023-03-03T06:20:00Z">
              <w:r>
                <w:rPr>
                  <w:rFonts w:ascii="Calibri" w:hAnsi="Calibri" w:cs="Calibri"/>
                  <w:color w:val="000000"/>
                  <w:sz w:val="16"/>
                  <w:szCs w:val="16"/>
                </w:rPr>
                <w:t>1615</w:t>
              </w:r>
            </w:ins>
          </w:p>
        </w:tc>
        <w:tc>
          <w:tcPr>
            <w:tcW w:w="621" w:type="dxa"/>
            <w:vAlign w:val="center"/>
            <w:tcPrChange w:id="27736" w:author="Στάθης Καπ" w:date="2023-03-03T06:26:00Z">
              <w:tcPr>
                <w:tcW w:w="621" w:type="dxa"/>
                <w:vAlign w:val="bottom"/>
              </w:tcPr>
            </w:tcPrChange>
          </w:tcPr>
          <w:p w14:paraId="0E6B65F4" w14:textId="05A79FCD" w:rsidR="00C87CFE" w:rsidRPr="00CD1347" w:rsidRDefault="00C87CFE" w:rsidP="00C87CFE">
            <w:pPr>
              <w:jc w:val="center"/>
              <w:rPr>
                <w:ins w:id="27737" w:author="Στάθης Καπ" w:date="2023-03-03T03:57:00Z"/>
                <w:rFonts w:ascii="Calibri" w:hAnsi="Calibri" w:cs="Calibri"/>
                <w:color w:val="000000"/>
                <w:sz w:val="16"/>
                <w:szCs w:val="16"/>
              </w:rPr>
            </w:pPr>
            <w:ins w:id="27738" w:author="Στάθης Καπ" w:date="2023-03-03T06:20:00Z">
              <w:r>
                <w:rPr>
                  <w:rFonts w:ascii="Calibri" w:hAnsi="Calibri" w:cs="Calibri"/>
                  <w:color w:val="000000"/>
                  <w:sz w:val="16"/>
                  <w:szCs w:val="16"/>
                </w:rPr>
                <w:t>0.292</w:t>
              </w:r>
            </w:ins>
          </w:p>
        </w:tc>
        <w:tc>
          <w:tcPr>
            <w:tcW w:w="669" w:type="dxa"/>
            <w:vAlign w:val="center"/>
            <w:tcPrChange w:id="27739" w:author="Στάθης Καπ" w:date="2023-03-03T06:26:00Z">
              <w:tcPr>
                <w:tcW w:w="669" w:type="dxa"/>
                <w:vAlign w:val="center"/>
              </w:tcPr>
            </w:tcPrChange>
          </w:tcPr>
          <w:p w14:paraId="49330407" w14:textId="0AAA2C8E" w:rsidR="00C87CFE" w:rsidRPr="00CD1347" w:rsidRDefault="00C87CFE" w:rsidP="00C87CFE">
            <w:pPr>
              <w:jc w:val="center"/>
              <w:rPr>
                <w:ins w:id="27740" w:author="Στάθης Καπ" w:date="2023-03-03T03:57:00Z"/>
                <w:rFonts w:cstheme="minorHAnsi"/>
                <w:sz w:val="16"/>
                <w:szCs w:val="16"/>
              </w:rPr>
            </w:pPr>
            <w:ins w:id="27741" w:author="Στάθης Καπ" w:date="2023-03-03T06:20:00Z">
              <w:r>
                <w:rPr>
                  <w:rFonts w:ascii="Calibri" w:hAnsi="Calibri" w:cstheme="minorHAnsi"/>
                  <w:color w:val="000000"/>
                  <w:sz w:val="16"/>
                  <w:szCs w:val="16"/>
                </w:rPr>
                <w:t>1.1</w:t>
              </w:r>
            </w:ins>
          </w:p>
        </w:tc>
        <w:tc>
          <w:tcPr>
            <w:tcW w:w="508" w:type="dxa"/>
            <w:vAlign w:val="center"/>
            <w:tcPrChange w:id="27742" w:author="Στάθης Καπ" w:date="2023-03-03T06:26:00Z">
              <w:tcPr>
                <w:tcW w:w="508" w:type="dxa"/>
                <w:vAlign w:val="bottom"/>
              </w:tcPr>
            </w:tcPrChange>
          </w:tcPr>
          <w:p w14:paraId="452E57D6" w14:textId="579C942A" w:rsidR="00C87CFE" w:rsidRPr="00CD1347" w:rsidRDefault="00C87CFE" w:rsidP="00C87CFE">
            <w:pPr>
              <w:jc w:val="center"/>
              <w:rPr>
                <w:ins w:id="27743" w:author="Στάθης Καπ" w:date="2023-03-03T03:57:00Z"/>
                <w:rFonts w:ascii="Calibri" w:hAnsi="Calibri" w:cs="Calibri"/>
                <w:color w:val="000000"/>
                <w:sz w:val="16"/>
                <w:szCs w:val="16"/>
              </w:rPr>
            </w:pPr>
            <w:ins w:id="27744" w:author="Στάθης Καπ" w:date="2023-03-03T06:20:00Z">
              <w:r>
                <w:rPr>
                  <w:rFonts w:ascii="Calibri" w:hAnsi="Calibri" w:cs="Calibri"/>
                  <w:color w:val="000000"/>
                  <w:sz w:val="16"/>
                  <w:szCs w:val="16"/>
                </w:rPr>
                <w:t>1574</w:t>
              </w:r>
            </w:ins>
          </w:p>
        </w:tc>
        <w:tc>
          <w:tcPr>
            <w:tcW w:w="541" w:type="dxa"/>
            <w:vAlign w:val="center"/>
            <w:tcPrChange w:id="27745" w:author="Στάθης Καπ" w:date="2023-03-03T06:26:00Z">
              <w:tcPr>
                <w:tcW w:w="541" w:type="dxa"/>
                <w:vAlign w:val="bottom"/>
              </w:tcPr>
            </w:tcPrChange>
          </w:tcPr>
          <w:p w14:paraId="1DEC77AC" w14:textId="19ED7C48" w:rsidR="00C87CFE" w:rsidRPr="00CD1347" w:rsidRDefault="00C87CFE" w:rsidP="00C87CFE">
            <w:pPr>
              <w:jc w:val="center"/>
              <w:rPr>
                <w:ins w:id="27746" w:author="Στάθης Καπ" w:date="2023-03-03T03:57:00Z"/>
                <w:rFonts w:ascii="Calibri" w:hAnsi="Calibri" w:cs="Calibri"/>
                <w:color w:val="000000"/>
                <w:sz w:val="16"/>
                <w:szCs w:val="16"/>
              </w:rPr>
            </w:pPr>
            <w:ins w:id="27747" w:author="Στάθης Καπ" w:date="2023-03-03T06:20:00Z">
              <w:r>
                <w:rPr>
                  <w:rFonts w:ascii="Calibri" w:hAnsi="Calibri" w:cs="Calibri"/>
                  <w:color w:val="000000"/>
                  <w:sz w:val="16"/>
                  <w:szCs w:val="16"/>
                </w:rPr>
                <w:t>0.719</w:t>
              </w:r>
            </w:ins>
          </w:p>
        </w:tc>
        <w:tc>
          <w:tcPr>
            <w:tcW w:w="589" w:type="dxa"/>
            <w:vAlign w:val="center"/>
            <w:tcPrChange w:id="27748" w:author="Στάθης Καπ" w:date="2023-03-03T06:26:00Z">
              <w:tcPr>
                <w:tcW w:w="589" w:type="dxa"/>
                <w:vAlign w:val="center"/>
              </w:tcPr>
            </w:tcPrChange>
          </w:tcPr>
          <w:p w14:paraId="13B7CD8A" w14:textId="46C582F7" w:rsidR="00C87CFE" w:rsidRPr="00CD1347" w:rsidRDefault="00C87CFE" w:rsidP="00C87CFE">
            <w:pPr>
              <w:jc w:val="center"/>
              <w:rPr>
                <w:ins w:id="27749" w:author="Στάθης Καπ" w:date="2023-03-03T03:57:00Z"/>
                <w:rFonts w:cstheme="minorHAnsi"/>
                <w:sz w:val="16"/>
                <w:szCs w:val="16"/>
              </w:rPr>
            </w:pPr>
            <w:ins w:id="27750" w:author="Στάθης Καπ" w:date="2023-03-03T06:20:00Z">
              <w:r>
                <w:rPr>
                  <w:rFonts w:ascii="Calibri" w:hAnsi="Calibri" w:cstheme="minorHAnsi"/>
                  <w:color w:val="000000"/>
                  <w:sz w:val="16"/>
                  <w:szCs w:val="16"/>
                </w:rPr>
                <w:t>3.61</w:t>
              </w:r>
            </w:ins>
          </w:p>
        </w:tc>
        <w:tc>
          <w:tcPr>
            <w:tcW w:w="463" w:type="dxa"/>
            <w:vAlign w:val="center"/>
            <w:tcPrChange w:id="27751" w:author="Στάθης Καπ" w:date="2023-03-03T06:26:00Z">
              <w:tcPr>
                <w:tcW w:w="463" w:type="dxa"/>
                <w:vAlign w:val="bottom"/>
              </w:tcPr>
            </w:tcPrChange>
          </w:tcPr>
          <w:p w14:paraId="0D54E8A0" w14:textId="40ED66CD" w:rsidR="00C87CFE" w:rsidRPr="00CD1347" w:rsidRDefault="00C87CFE" w:rsidP="00C87CFE">
            <w:pPr>
              <w:jc w:val="center"/>
              <w:rPr>
                <w:ins w:id="27752" w:author="Στάθης Καπ" w:date="2023-03-03T03:57:00Z"/>
                <w:rFonts w:ascii="Calibri" w:hAnsi="Calibri" w:cs="Calibri"/>
                <w:color w:val="000000"/>
                <w:sz w:val="16"/>
                <w:szCs w:val="16"/>
              </w:rPr>
            </w:pPr>
            <w:ins w:id="27753" w:author="Στάθης Καπ" w:date="2023-03-03T06:20:00Z">
              <w:r>
                <w:rPr>
                  <w:rFonts w:ascii="Calibri" w:hAnsi="Calibri" w:cs="Calibri"/>
                  <w:color w:val="000000"/>
                  <w:sz w:val="16"/>
                  <w:szCs w:val="16"/>
                </w:rPr>
                <w:t>1507</w:t>
              </w:r>
            </w:ins>
          </w:p>
        </w:tc>
        <w:tc>
          <w:tcPr>
            <w:tcW w:w="541" w:type="dxa"/>
            <w:vAlign w:val="center"/>
            <w:tcPrChange w:id="27754" w:author="Στάθης Καπ" w:date="2023-03-03T06:26:00Z">
              <w:tcPr>
                <w:tcW w:w="541" w:type="dxa"/>
                <w:vAlign w:val="bottom"/>
              </w:tcPr>
            </w:tcPrChange>
          </w:tcPr>
          <w:p w14:paraId="0D6CEC2A" w14:textId="494EFA1D" w:rsidR="00C87CFE" w:rsidRPr="00CD1347" w:rsidRDefault="00C87CFE" w:rsidP="00C87CFE">
            <w:pPr>
              <w:jc w:val="center"/>
              <w:rPr>
                <w:ins w:id="27755" w:author="Στάθης Καπ" w:date="2023-03-03T03:57:00Z"/>
                <w:rFonts w:ascii="Calibri" w:hAnsi="Calibri" w:cs="Calibri"/>
                <w:color w:val="000000"/>
                <w:sz w:val="16"/>
                <w:szCs w:val="16"/>
              </w:rPr>
            </w:pPr>
            <w:ins w:id="27756" w:author="Στάθης Καπ" w:date="2023-03-03T06:20:00Z">
              <w:r>
                <w:rPr>
                  <w:rFonts w:ascii="Calibri" w:hAnsi="Calibri" w:cs="Calibri"/>
                  <w:color w:val="000000"/>
                  <w:sz w:val="16"/>
                  <w:szCs w:val="16"/>
                </w:rPr>
                <w:t>0.328</w:t>
              </w:r>
            </w:ins>
          </w:p>
        </w:tc>
        <w:tc>
          <w:tcPr>
            <w:tcW w:w="589" w:type="dxa"/>
            <w:vAlign w:val="center"/>
            <w:tcPrChange w:id="27757" w:author="Στάθης Καπ" w:date="2023-03-03T06:26:00Z">
              <w:tcPr>
                <w:tcW w:w="589" w:type="dxa"/>
                <w:vAlign w:val="center"/>
              </w:tcPr>
            </w:tcPrChange>
          </w:tcPr>
          <w:p w14:paraId="26ACB6EA" w14:textId="75DE1574" w:rsidR="00C87CFE" w:rsidRPr="00CD1347" w:rsidRDefault="00C87CFE" w:rsidP="00C87CFE">
            <w:pPr>
              <w:jc w:val="center"/>
              <w:rPr>
                <w:ins w:id="27758" w:author="Στάθης Καπ" w:date="2023-03-03T03:57:00Z"/>
                <w:rFonts w:cstheme="minorHAnsi"/>
                <w:sz w:val="16"/>
                <w:szCs w:val="16"/>
              </w:rPr>
            </w:pPr>
            <w:ins w:id="27759" w:author="Στάθης Καπ" w:date="2023-03-03T06:20:00Z">
              <w:r>
                <w:rPr>
                  <w:rFonts w:ascii="Calibri" w:hAnsi="Calibri" w:cstheme="minorHAnsi"/>
                  <w:color w:val="000000"/>
                  <w:sz w:val="16"/>
                  <w:szCs w:val="16"/>
                </w:rPr>
                <w:t>7.72</w:t>
              </w:r>
            </w:ins>
          </w:p>
        </w:tc>
      </w:tr>
    </w:tbl>
    <w:p w14:paraId="61706D0C" w14:textId="26BE07CE" w:rsidR="00F665AE" w:rsidRDefault="00F665AE" w:rsidP="00AC6F02">
      <w:pPr>
        <w:rPr>
          <w:ins w:id="27760" w:author="Στάθης Καπ" w:date="2023-03-09T06:25:00Z"/>
        </w:rPr>
      </w:pPr>
    </w:p>
    <w:p w14:paraId="161D5575" w14:textId="043069F1" w:rsidR="001C06FA" w:rsidRPr="001C06FA" w:rsidRDefault="001C06FA" w:rsidP="001C06FA">
      <w:pPr>
        <w:pStyle w:val="Caption"/>
        <w:keepNext/>
        <w:rPr>
          <w:ins w:id="27761" w:author="Στάθης Καπ" w:date="2023-03-09T06:31:00Z"/>
          <w:lang w:val="el-GR"/>
          <w:rPrChange w:id="27762" w:author="Στάθης Καπ" w:date="2023-03-09T06:32:00Z">
            <w:rPr>
              <w:ins w:id="27763" w:author="Στάθης Καπ" w:date="2023-03-09T06:31:00Z"/>
            </w:rPr>
          </w:rPrChange>
        </w:rPr>
        <w:pPrChange w:id="27764" w:author="Στάθης Καπ" w:date="2023-03-09T06:31:00Z">
          <w:pPr/>
        </w:pPrChange>
      </w:pPr>
      <w:ins w:id="27765" w:author="Στάθης Καπ" w:date="2023-03-09T06:31:00Z">
        <w:r w:rsidRPr="001C06FA">
          <w:rPr>
            <w:lang w:val="el-GR"/>
            <w:rPrChange w:id="27766" w:author="Στάθης Καπ" w:date="2023-03-09T06:32:00Z">
              <w:rPr/>
            </w:rPrChange>
          </w:rPr>
          <w:t xml:space="preserve">Πίνακας </w:t>
        </w:r>
      </w:ins>
      <w:ins w:id="27767"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27768"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27769" w:author="Στάθης Καπ" w:date="2023-03-09T06:41:00Z">
        <w:r w:rsidR="00C36EAC">
          <w:rPr>
            <w:noProof/>
            <w:lang w:val="el-GR"/>
          </w:rPr>
          <w:t>12</w:t>
        </w:r>
        <w:r w:rsidR="00C36EAC">
          <w:rPr>
            <w:lang w:val="el-GR"/>
          </w:rPr>
          <w:fldChar w:fldCharType="end"/>
        </w:r>
      </w:ins>
      <w:ins w:id="27770" w:author="Στάθης Καπ" w:date="2023-03-09T06:31:00Z">
        <w:r w:rsidRPr="001C06FA">
          <w:rPr>
            <w:lang w:val="el-GR"/>
            <w:rPrChange w:id="27771"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27772" w:author="Στάθης Καπ" w:date="2023-03-09T06:32:00Z">
              <w:rPr/>
            </w:rPrChange>
          </w:rPr>
          <w:t xml:space="preserve"> (</w:t>
        </w:r>
        <w:r w:rsidRPr="00FB26B7">
          <w:t>m</w:t>
        </w:r>
        <w:r w:rsidRPr="001C06FA">
          <w:rPr>
            <w:lang w:val="el-GR"/>
            <w:rPrChange w:id="27773"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27774">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B2DE3" w14:paraId="4E2AA733" w14:textId="77777777" w:rsidTr="009861B1">
        <w:trPr>
          <w:trHeight w:val="170"/>
          <w:jc w:val="center"/>
          <w:ins w:id="27775"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27776"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27777" w:author="Στάθης Καπ" w:date="2023-03-09T06:25:00Z"/>
                <w:sz w:val="16"/>
                <w:szCs w:val="16"/>
              </w:rPr>
            </w:pPr>
            <w:ins w:id="27778"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27779" w:author="Στάθης Καπ" w:date="2023-03-09T06:25:00Z"/>
                <w:sz w:val="16"/>
                <w:szCs w:val="16"/>
              </w:rPr>
            </w:pPr>
            <w:ins w:id="27780"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27781" w:author="Στάθης Καπ" w:date="2023-03-09T06:25:00Z"/>
                <w:sz w:val="16"/>
                <w:szCs w:val="16"/>
              </w:rPr>
            </w:pPr>
            <w:ins w:id="27782"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27783" w:author="Στάθης Καπ" w:date="2023-03-09T06:25:00Z"/>
                <w:sz w:val="16"/>
                <w:szCs w:val="16"/>
              </w:rPr>
            </w:pPr>
            <w:ins w:id="27784"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27785" w:author="Στάθης Καπ" w:date="2023-03-09T06:25:00Z"/>
                <w:sz w:val="16"/>
                <w:szCs w:val="16"/>
              </w:rPr>
            </w:pPr>
            <w:ins w:id="27786"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27787" w:author="Στάθης Καπ" w:date="2023-03-09T06:25:00Z"/>
                <w:sz w:val="16"/>
                <w:szCs w:val="16"/>
              </w:rPr>
            </w:pPr>
            <w:ins w:id="27788" w:author="Στάθης Καπ" w:date="2023-03-09T06:25:00Z">
              <w:r w:rsidRPr="007E0F91">
                <w:rPr>
                  <w:sz w:val="16"/>
                  <w:szCs w:val="16"/>
                </w:rPr>
                <w:t>S=4</w:t>
              </w:r>
            </w:ins>
          </w:p>
        </w:tc>
      </w:tr>
      <w:tr w:rsidR="006B2DE3" w14:paraId="618F98CD" w14:textId="77777777" w:rsidTr="009861B1">
        <w:trPr>
          <w:trHeight w:val="170"/>
          <w:jc w:val="center"/>
          <w:ins w:id="27789"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27790" w:author="Στάθης Καπ" w:date="2023-03-09T06:25:00Z"/>
                <w:sz w:val="16"/>
                <w:szCs w:val="16"/>
              </w:rPr>
            </w:pPr>
            <w:ins w:id="27791"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27792" w:author="Στάθης Καπ" w:date="2023-03-09T06:25:00Z"/>
                <w:sz w:val="16"/>
                <w:szCs w:val="16"/>
              </w:rPr>
            </w:pPr>
            <w:ins w:id="27793"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27794" w:author="Στάθης Καπ" w:date="2023-03-09T06:25:00Z"/>
                <w:sz w:val="16"/>
                <w:szCs w:val="16"/>
              </w:rPr>
            </w:pPr>
            <w:ins w:id="27795"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27796" w:author="Στάθης Καπ" w:date="2023-03-09T06:25:00Z"/>
                <w:sz w:val="16"/>
                <w:szCs w:val="16"/>
              </w:rPr>
            </w:pPr>
            <w:ins w:id="27797"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27798" w:author="Στάθης Καπ" w:date="2023-03-09T06:25:00Z"/>
                <w:sz w:val="16"/>
                <w:szCs w:val="16"/>
              </w:rPr>
            </w:pPr>
            <w:ins w:id="27799"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27800" w:author="Στάθης Καπ" w:date="2023-03-09T06:25:00Z"/>
                <w:sz w:val="16"/>
                <w:szCs w:val="16"/>
              </w:rPr>
            </w:pPr>
            <w:ins w:id="27801"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27802" w:author="Στάθης Καπ" w:date="2023-03-09T06:25:00Z"/>
                <w:sz w:val="16"/>
                <w:szCs w:val="16"/>
              </w:rPr>
            </w:pPr>
            <w:ins w:id="27803"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27804" w:author="Στάθης Καπ" w:date="2023-03-09T06:25:00Z"/>
                <w:sz w:val="16"/>
                <w:szCs w:val="16"/>
              </w:rPr>
            </w:pPr>
            <w:ins w:id="27805"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27806" w:author="Στάθης Καπ" w:date="2023-03-09T06:25:00Z"/>
                <w:sz w:val="16"/>
                <w:szCs w:val="16"/>
              </w:rPr>
            </w:pPr>
            <w:ins w:id="27807"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27808" w:author="Στάθης Καπ" w:date="2023-03-09T06:25:00Z"/>
                <w:sz w:val="16"/>
                <w:szCs w:val="16"/>
              </w:rPr>
            </w:pPr>
            <w:ins w:id="27809"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27810" w:author="Στάθης Καπ" w:date="2023-03-09T06:25:00Z"/>
                <w:sz w:val="16"/>
                <w:szCs w:val="16"/>
              </w:rPr>
            </w:pPr>
            <w:ins w:id="27811" w:author="Στάθης Καπ" w:date="2023-03-09T06:25:00Z">
              <w:r w:rsidRPr="007E0F91">
                <w:rPr>
                  <w:sz w:val="16"/>
                  <w:szCs w:val="16"/>
                </w:rPr>
                <w:t>CPU(s)</w:t>
              </w:r>
            </w:ins>
          </w:p>
        </w:tc>
      </w:tr>
      <w:tr w:rsidR="006B2DE3" w14:paraId="0D32D941" w14:textId="77777777" w:rsidTr="009861B1">
        <w:trPr>
          <w:trHeight w:val="170"/>
          <w:jc w:val="center"/>
          <w:ins w:id="27812"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27813"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27814"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27815"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27816" w:author="Στάθης Καπ" w:date="2023-03-09T06:25:00Z"/>
                <w:sz w:val="14"/>
                <w:szCs w:val="14"/>
              </w:rPr>
            </w:pPr>
            <w:ins w:id="27817"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27818" w:author="Στάθης Καπ" w:date="2023-03-09T06:25:00Z"/>
                <w:sz w:val="14"/>
                <w:szCs w:val="14"/>
              </w:rPr>
            </w:pPr>
            <w:ins w:id="27819"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27820" w:author="Στάθης Καπ" w:date="2023-03-09T06:25:00Z"/>
                <w:sz w:val="14"/>
                <w:szCs w:val="14"/>
              </w:rPr>
            </w:pPr>
            <w:ins w:id="27821"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27822" w:author="Στάθης Καπ" w:date="2023-03-09T06:25:00Z"/>
                <w:sz w:val="14"/>
                <w:szCs w:val="14"/>
              </w:rPr>
            </w:pPr>
            <w:ins w:id="27823"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27824" w:author="Στάθης Καπ" w:date="2023-03-09T06:25:00Z"/>
                <w:sz w:val="14"/>
                <w:szCs w:val="14"/>
              </w:rPr>
            </w:pPr>
            <w:ins w:id="27825"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27826" w:author="Στάθης Καπ" w:date="2023-03-09T06:25:00Z"/>
                <w:sz w:val="14"/>
                <w:szCs w:val="14"/>
              </w:rPr>
            </w:pPr>
            <w:ins w:id="27827"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27828" w:author="Στάθης Καπ" w:date="2023-03-09T06:25:00Z"/>
                <w:sz w:val="14"/>
                <w:szCs w:val="14"/>
              </w:rPr>
            </w:pPr>
            <w:ins w:id="27829"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27830" w:author="Στάθης Καπ" w:date="2023-03-09T06:25:00Z"/>
                <w:sz w:val="14"/>
                <w:szCs w:val="14"/>
              </w:rPr>
            </w:pPr>
            <w:ins w:id="27831"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27832" w:author="Στάθης Καπ" w:date="2023-03-09T06:25:00Z"/>
                <w:sz w:val="14"/>
                <w:szCs w:val="14"/>
              </w:rPr>
            </w:pPr>
            <w:ins w:id="27833"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27834" w:author="Στάθης Καπ" w:date="2023-03-09T06:25:00Z"/>
                <w:sz w:val="14"/>
                <w:szCs w:val="14"/>
              </w:rPr>
            </w:pPr>
            <w:ins w:id="27835"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27836" w:author="Στάθης Καπ" w:date="2023-03-09T06:25:00Z"/>
                <w:sz w:val="14"/>
                <w:szCs w:val="14"/>
              </w:rPr>
            </w:pPr>
            <w:ins w:id="27837"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27838" w:author="Στάθης Καπ" w:date="2023-03-09T06:25:00Z"/>
                <w:sz w:val="14"/>
                <w:szCs w:val="14"/>
              </w:rPr>
            </w:pPr>
            <w:ins w:id="27839"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27840" w:author="Στάθης Καπ" w:date="2023-03-09T06:25:00Z"/>
                <w:sz w:val="14"/>
                <w:szCs w:val="14"/>
              </w:rPr>
            </w:pPr>
            <w:ins w:id="27841"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27842" w:author="Στάθης Καπ" w:date="2023-03-09T06:25:00Z"/>
                <w:sz w:val="14"/>
                <w:szCs w:val="14"/>
              </w:rPr>
            </w:pPr>
            <w:ins w:id="27843"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27844" w:author="Στάθης Καπ" w:date="2023-03-09T06:25:00Z"/>
                <w:sz w:val="14"/>
                <w:szCs w:val="14"/>
              </w:rPr>
            </w:pPr>
            <w:ins w:id="27845"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78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7847" w:author="Στάθης Καπ" w:date="2023-03-09T06:25:00Z"/>
          <w:trPrChange w:id="27848" w:author="Στάθης Καπ" w:date="2023-03-09T06:2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27849" w:author="Στάθης Καπ" w:date="2023-03-09T06:29:00Z">
              <w:tcPr>
                <w:tcW w:w="453" w:type="dxa"/>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27850" w:author="Στάθης Καπ" w:date="2023-03-09T06:25:00Z"/>
                <w:sz w:val="16"/>
                <w:szCs w:val="16"/>
              </w:rPr>
            </w:pPr>
            <w:ins w:id="27851"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27852" w:author="Στάθης Καπ" w:date="2023-03-09T06:29:00Z">
              <w:tcPr>
                <w:tcW w:w="565" w:type="dxa"/>
                <w:tcBorders>
                  <w:top w:val="single" w:sz="4" w:space="0" w:color="auto"/>
                  <w:left w:val="single" w:sz="4" w:space="0" w:color="auto"/>
                </w:tcBorders>
              </w:tcPr>
            </w:tcPrChange>
          </w:tcPr>
          <w:p w14:paraId="178B9619" w14:textId="77B84648" w:rsidR="00494D04" w:rsidRPr="007E0F91" w:rsidRDefault="00494D04" w:rsidP="00494D04">
            <w:pPr>
              <w:jc w:val="center"/>
              <w:rPr>
                <w:ins w:id="27853" w:author="Στάθης Καπ" w:date="2023-03-09T06:25:00Z"/>
                <w:sz w:val="16"/>
                <w:szCs w:val="16"/>
              </w:rPr>
            </w:pPr>
            <w:ins w:id="27854"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27855" w:author="Στάθης Καπ" w:date="2023-03-09T06:29:00Z">
              <w:tcPr>
                <w:tcW w:w="679" w:type="dxa"/>
                <w:tcBorders>
                  <w:top w:val="single" w:sz="4" w:space="0" w:color="auto"/>
                  <w:right w:val="single" w:sz="4" w:space="0" w:color="auto"/>
                </w:tcBorders>
              </w:tcPr>
            </w:tcPrChange>
          </w:tcPr>
          <w:p w14:paraId="6109E877" w14:textId="3EBF02B0" w:rsidR="00494D04" w:rsidRPr="007E0F91" w:rsidRDefault="00494D04" w:rsidP="00494D04">
            <w:pPr>
              <w:jc w:val="center"/>
              <w:rPr>
                <w:ins w:id="27856" w:author="Στάθης Καπ" w:date="2023-03-09T06:25:00Z"/>
                <w:sz w:val="16"/>
                <w:szCs w:val="16"/>
              </w:rPr>
            </w:pPr>
            <w:ins w:id="27857"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27858" w:author="Στάθης Καπ" w:date="2023-03-09T06:29:00Z">
              <w:tcPr>
                <w:tcW w:w="453" w:type="dxa"/>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27859" w:author="Στάθης Καπ" w:date="2023-03-09T06:25:00Z"/>
                <w:sz w:val="16"/>
                <w:szCs w:val="16"/>
              </w:rPr>
            </w:pPr>
            <w:ins w:id="27860"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27861" w:author="Στάθης Καπ" w:date="2023-03-09T06:29:00Z">
              <w:tcPr>
                <w:tcW w:w="708" w:type="dxa"/>
                <w:tcBorders>
                  <w:top w:val="single" w:sz="4" w:space="0" w:color="auto"/>
                </w:tcBorders>
                <w:vAlign w:val="center"/>
              </w:tcPr>
            </w:tcPrChange>
          </w:tcPr>
          <w:p w14:paraId="1D3853F6" w14:textId="33627CFA" w:rsidR="00494D04" w:rsidRPr="007E0F91" w:rsidRDefault="00494D04" w:rsidP="00494D04">
            <w:pPr>
              <w:jc w:val="center"/>
              <w:rPr>
                <w:ins w:id="27862" w:author="Στάθης Καπ" w:date="2023-03-09T06:25:00Z"/>
                <w:sz w:val="16"/>
                <w:szCs w:val="16"/>
              </w:rPr>
            </w:pPr>
            <w:ins w:id="27863"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27864" w:author="Στάθης Καπ" w:date="2023-03-09T06:29:00Z">
              <w:tcPr>
                <w:tcW w:w="652" w:type="dxa"/>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27865" w:author="Στάθης Καπ" w:date="2023-03-09T07:11:00Z"/>
                <w:sz w:val="16"/>
                <w:szCs w:val="16"/>
              </w:rPr>
            </w:pPr>
            <w:ins w:id="27866"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27867" w:author="Στάθης Καπ" w:date="2023-03-09T07:11:00Z"/>
                <w:sz w:val="16"/>
                <w:szCs w:val="16"/>
              </w:rPr>
            </w:pPr>
            <w:ins w:id="27868"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27869" w:author="Στάθης Καπ" w:date="2023-03-09T07:11:00Z"/>
                <w:sz w:val="16"/>
                <w:szCs w:val="16"/>
              </w:rPr>
            </w:pPr>
            <w:ins w:id="27870"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27871" w:author="Στάθης Καπ" w:date="2023-03-09T07:11:00Z"/>
                <w:sz w:val="16"/>
                <w:szCs w:val="16"/>
              </w:rPr>
            </w:pPr>
            <w:ins w:id="27872"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27873" w:author="Στάθης Καπ" w:date="2023-03-09T07:11:00Z"/>
                <w:sz w:val="16"/>
                <w:szCs w:val="16"/>
              </w:rPr>
            </w:pPr>
            <w:ins w:id="27874"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27875" w:author="Στάθης Καπ" w:date="2023-03-09T07:11:00Z"/>
                <w:sz w:val="16"/>
                <w:szCs w:val="16"/>
              </w:rPr>
            </w:pPr>
            <w:ins w:id="27876"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27877" w:author="Στάθης Καπ" w:date="2023-03-09T07:11:00Z"/>
                <w:sz w:val="16"/>
                <w:szCs w:val="16"/>
              </w:rPr>
            </w:pPr>
            <w:ins w:id="27878"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27879" w:author="Στάθης Καπ" w:date="2023-03-09T07:11:00Z"/>
                <w:sz w:val="16"/>
                <w:szCs w:val="16"/>
              </w:rPr>
            </w:pPr>
            <w:ins w:id="27880"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27881" w:author="Στάθης Καπ" w:date="2023-03-09T07:11:00Z"/>
                <w:sz w:val="16"/>
                <w:szCs w:val="16"/>
              </w:rPr>
            </w:pPr>
            <w:ins w:id="27882"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27883" w:author="Στάθης Καπ" w:date="2023-03-09T07:11:00Z"/>
                <w:sz w:val="16"/>
                <w:szCs w:val="16"/>
              </w:rPr>
            </w:pPr>
            <w:ins w:id="27884"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27885" w:author="Στάθης Καπ" w:date="2023-03-09T07:11:00Z"/>
                <w:sz w:val="16"/>
                <w:szCs w:val="16"/>
              </w:rPr>
            </w:pPr>
            <w:ins w:id="27886"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27887" w:author="Στάθης Καπ" w:date="2023-03-09T07:11:00Z"/>
                <w:sz w:val="16"/>
                <w:szCs w:val="16"/>
              </w:rPr>
            </w:pPr>
            <w:ins w:id="27888"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27889" w:author="Στάθης Καπ" w:date="2023-03-09T07:11:00Z"/>
                <w:sz w:val="16"/>
                <w:szCs w:val="16"/>
              </w:rPr>
            </w:pPr>
            <w:ins w:id="27890"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27891" w:author="Στάθης Καπ" w:date="2023-03-09T07:11:00Z"/>
                <w:sz w:val="16"/>
                <w:szCs w:val="16"/>
              </w:rPr>
            </w:pPr>
            <w:ins w:id="27892"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27893" w:author="Στάθης Καπ" w:date="2023-03-09T07:11:00Z"/>
                <w:sz w:val="16"/>
                <w:szCs w:val="16"/>
              </w:rPr>
            </w:pPr>
            <w:ins w:id="27894"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27895" w:author="Στάθης Καπ" w:date="2023-03-09T07:11:00Z"/>
                <w:sz w:val="16"/>
                <w:szCs w:val="16"/>
              </w:rPr>
            </w:pPr>
            <w:ins w:id="27896"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27897" w:author="Στάθης Καπ" w:date="2023-03-09T07:11:00Z"/>
                <w:sz w:val="16"/>
                <w:szCs w:val="16"/>
              </w:rPr>
            </w:pPr>
            <w:ins w:id="27898"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27899" w:author="Στάθης Καπ" w:date="2023-03-09T07:11:00Z"/>
                <w:sz w:val="16"/>
                <w:szCs w:val="16"/>
              </w:rPr>
            </w:pPr>
            <w:ins w:id="27900"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27901" w:author="Στάθης Καπ" w:date="2023-03-09T07:11:00Z"/>
                <w:sz w:val="16"/>
                <w:szCs w:val="16"/>
              </w:rPr>
            </w:pPr>
            <w:ins w:id="27902"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27903" w:author="Στάθης Καπ" w:date="2023-03-09T06:25:00Z"/>
                <w:sz w:val="16"/>
                <w:szCs w:val="16"/>
              </w:rPr>
            </w:pPr>
            <w:ins w:id="27904"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27905" w:author="Στάθης Καπ" w:date="2023-03-09T06:29:00Z">
              <w:tcPr>
                <w:tcW w:w="453" w:type="dxa"/>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27906" w:author="Στάθης Καπ" w:date="2023-03-09T06:25:00Z"/>
                <w:sz w:val="16"/>
                <w:szCs w:val="16"/>
              </w:rPr>
            </w:pPr>
            <w:ins w:id="27907"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27908" w:author="Στάθης Καπ" w:date="2023-03-09T06:29:00Z">
              <w:tcPr>
                <w:tcW w:w="454" w:type="dxa"/>
                <w:tcBorders>
                  <w:top w:val="single" w:sz="4" w:space="0" w:color="auto"/>
                </w:tcBorders>
                <w:vAlign w:val="center"/>
              </w:tcPr>
            </w:tcPrChange>
          </w:tcPr>
          <w:p w14:paraId="3E4895B5" w14:textId="3601C5B3" w:rsidR="00494D04" w:rsidRPr="007E0F91" w:rsidRDefault="00494D04" w:rsidP="00494D04">
            <w:pPr>
              <w:jc w:val="center"/>
              <w:rPr>
                <w:ins w:id="27909" w:author="Στάθης Καπ" w:date="2023-03-09T06:25:00Z"/>
                <w:sz w:val="16"/>
                <w:szCs w:val="16"/>
              </w:rPr>
            </w:pPr>
            <w:ins w:id="27910"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27911" w:author="Στάθης Καπ" w:date="2023-03-09T06:29:00Z">
              <w:tcPr>
                <w:tcW w:w="454" w:type="dxa"/>
                <w:tcBorders>
                  <w:top w:val="single" w:sz="4" w:space="0" w:color="auto"/>
                </w:tcBorders>
                <w:vAlign w:val="bottom"/>
              </w:tcPr>
            </w:tcPrChange>
          </w:tcPr>
          <w:p w14:paraId="01A4095D" w14:textId="0DF9D38E" w:rsidR="00494D04" w:rsidRPr="007E0F91" w:rsidRDefault="00494D04" w:rsidP="00494D04">
            <w:pPr>
              <w:jc w:val="center"/>
              <w:rPr>
                <w:ins w:id="27912" w:author="Στάθης Καπ" w:date="2023-03-09T06:25:00Z"/>
                <w:sz w:val="16"/>
                <w:szCs w:val="16"/>
              </w:rPr>
            </w:pPr>
            <w:ins w:id="27913"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27914" w:author="Στάθης Καπ" w:date="2023-03-09T06:29:00Z">
              <w:tcPr>
                <w:tcW w:w="457" w:type="dxa"/>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27915" w:author="Στάθης Καπ" w:date="2023-03-09T06:25:00Z"/>
                <w:sz w:val="16"/>
                <w:szCs w:val="16"/>
              </w:rPr>
            </w:pPr>
            <w:ins w:id="27916"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27917" w:author="Στάθης Καπ" w:date="2023-03-09T06:29:00Z">
              <w:tcPr>
                <w:tcW w:w="453" w:type="dxa"/>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27918" w:author="Στάθης Καπ" w:date="2023-03-09T06:25:00Z"/>
                <w:sz w:val="16"/>
                <w:szCs w:val="16"/>
              </w:rPr>
            </w:pPr>
            <w:ins w:id="27919"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27920" w:author="Στάθης Καπ" w:date="2023-03-09T06:29:00Z">
              <w:tcPr>
                <w:tcW w:w="454" w:type="dxa"/>
                <w:tcBorders>
                  <w:top w:val="single" w:sz="4" w:space="0" w:color="auto"/>
                </w:tcBorders>
                <w:vAlign w:val="center"/>
              </w:tcPr>
            </w:tcPrChange>
          </w:tcPr>
          <w:p w14:paraId="27E07D70" w14:textId="076E985B" w:rsidR="00494D04" w:rsidRPr="007E0F91" w:rsidRDefault="00494D04" w:rsidP="00494D04">
            <w:pPr>
              <w:jc w:val="center"/>
              <w:rPr>
                <w:ins w:id="27921" w:author="Στάθης Καπ" w:date="2023-03-09T06:25:00Z"/>
                <w:sz w:val="16"/>
                <w:szCs w:val="16"/>
              </w:rPr>
            </w:pPr>
            <w:ins w:id="27922"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27923" w:author="Στάθης Καπ" w:date="2023-03-09T06:29:00Z">
              <w:tcPr>
                <w:tcW w:w="454" w:type="dxa"/>
                <w:tcBorders>
                  <w:top w:val="single" w:sz="4" w:space="0" w:color="auto"/>
                </w:tcBorders>
                <w:vAlign w:val="bottom"/>
              </w:tcPr>
            </w:tcPrChange>
          </w:tcPr>
          <w:p w14:paraId="6A38EA12" w14:textId="3DF76CCC" w:rsidR="00494D04" w:rsidRPr="007E0F91" w:rsidRDefault="00494D04" w:rsidP="00494D04">
            <w:pPr>
              <w:jc w:val="center"/>
              <w:rPr>
                <w:ins w:id="27924" w:author="Στάθης Καπ" w:date="2023-03-09T06:25:00Z"/>
                <w:sz w:val="16"/>
                <w:szCs w:val="16"/>
              </w:rPr>
            </w:pPr>
            <w:ins w:id="27925"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27926" w:author="Στάθης Καπ" w:date="2023-03-09T06:29:00Z">
              <w:tcPr>
                <w:tcW w:w="454" w:type="dxa"/>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27927" w:author="Στάθης Καπ" w:date="2023-03-09T06:25:00Z"/>
                <w:sz w:val="16"/>
                <w:szCs w:val="16"/>
              </w:rPr>
            </w:pPr>
            <w:ins w:id="27928"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27929" w:author="Στάθης Καπ" w:date="2023-03-09T06:29:00Z">
              <w:tcPr>
                <w:tcW w:w="453" w:type="dxa"/>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27930" w:author="Στάθης Καπ" w:date="2023-03-09T06:25:00Z"/>
                <w:sz w:val="16"/>
                <w:szCs w:val="16"/>
              </w:rPr>
            </w:pPr>
            <w:ins w:id="27931"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27932" w:author="Στάθης Καπ" w:date="2023-03-09T06:29:00Z">
              <w:tcPr>
                <w:tcW w:w="454" w:type="dxa"/>
                <w:tcBorders>
                  <w:top w:val="single" w:sz="4" w:space="0" w:color="auto"/>
                </w:tcBorders>
                <w:vAlign w:val="center"/>
              </w:tcPr>
            </w:tcPrChange>
          </w:tcPr>
          <w:p w14:paraId="4DF59AC4" w14:textId="7275E08F" w:rsidR="00494D04" w:rsidRPr="007E0F91" w:rsidRDefault="00494D04" w:rsidP="00494D04">
            <w:pPr>
              <w:jc w:val="center"/>
              <w:rPr>
                <w:ins w:id="27933" w:author="Στάθης Καπ" w:date="2023-03-09T06:25:00Z"/>
                <w:sz w:val="16"/>
                <w:szCs w:val="16"/>
              </w:rPr>
            </w:pPr>
            <w:ins w:id="27934"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27935" w:author="Στάθης Καπ" w:date="2023-03-09T06:29:00Z">
              <w:tcPr>
                <w:tcW w:w="454" w:type="dxa"/>
                <w:tcBorders>
                  <w:top w:val="single" w:sz="4" w:space="0" w:color="auto"/>
                </w:tcBorders>
                <w:vAlign w:val="bottom"/>
              </w:tcPr>
            </w:tcPrChange>
          </w:tcPr>
          <w:p w14:paraId="623F31B6" w14:textId="18203C8E" w:rsidR="00494D04" w:rsidRPr="007E0F91" w:rsidRDefault="00494D04" w:rsidP="00494D04">
            <w:pPr>
              <w:jc w:val="center"/>
              <w:rPr>
                <w:ins w:id="27936" w:author="Στάθης Καπ" w:date="2023-03-09T06:25:00Z"/>
                <w:sz w:val="16"/>
                <w:szCs w:val="16"/>
              </w:rPr>
            </w:pPr>
            <w:ins w:id="27937"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27938" w:author="Στάθης Καπ" w:date="2023-03-09T06:29:00Z">
              <w:tcPr>
                <w:tcW w:w="461" w:type="dxa"/>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27939" w:author="Στάθης Καπ" w:date="2023-03-09T06:25:00Z"/>
                <w:sz w:val="16"/>
                <w:szCs w:val="16"/>
              </w:rPr>
            </w:pPr>
            <w:ins w:id="27940"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79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7942" w:author="Στάθης Καπ" w:date="2023-03-09T06:25:00Z"/>
          <w:trPrChange w:id="2794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794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27945" w:author="Στάθης Καπ" w:date="2023-03-09T06:25:00Z"/>
                <w:sz w:val="16"/>
                <w:szCs w:val="16"/>
              </w:rPr>
            </w:pPr>
            <w:ins w:id="27946"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27947" w:author="Στάθης Καπ" w:date="2023-03-09T06:29:00Z">
              <w:tcPr>
                <w:tcW w:w="565" w:type="dxa"/>
                <w:tcBorders>
                  <w:left w:val="single" w:sz="4" w:space="0" w:color="auto"/>
                </w:tcBorders>
              </w:tcPr>
            </w:tcPrChange>
          </w:tcPr>
          <w:p w14:paraId="7D02BF84" w14:textId="19647D56" w:rsidR="00494D04" w:rsidRPr="007E0F91" w:rsidRDefault="00494D04" w:rsidP="00494D04">
            <w:pPr>
              <w:jc w:val="center"/>
              <w:rPr>
                <w:ins w:id="27948" w:author="Στάθης Καπ" w:date="2023-03-09T06:25:00Z"/>
                <w:sz w:val="16"/>
                <w:szCs w:val="16"/>
              </w:rPr>
            </w:pPr>
            <w:ins w:id="27949"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7950" w:author="Στάθης Καπ" w:date="2023-03-09T06:29:00Z">
              <w:tcPr>
                <w:tcW w:w="679" w:type="dxa"/>
                <w:tcBorders>
                  <w:right w:val="single" w:sz="4" w:space="0" w:color="auto"/>
                </w:tcBorders>
              </w:tcPr>
            </w:tcPrChange>
          </w:tcPr>
          <w:p w14:paraId="6D7A24DC" w14:textId="263FA0FA" w:rsidR="00494D04" w:rsidRPr="007E0F91" w:rsidRDefault="00494D04" w:rsidP="00494D04">
            <w:pPr>
              <w:jc w:val="center"/>
              <w:rPr>
                <w:ins w:id="27951" w:author="Στάθης Καπ" w:date="2023-03-09T06:25:00Z"/>
                <w:sz w:val="16"/>
                <w:szCs w:val="16"/>
              </w:rPr>
            </w:pPr>
            <w:ins w:id="27952"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27953" w:author="Στάθης Καπ" w:date="2023-03-09T06:29:00Z">
              <w:tcPr>
                <w:tcW w:w="453" w:type="dxa"/>
                <w:tcBorders>
                  <w:left w:val="single" w:sz="4" w:space="0" w:color="auto"/>
                </w:tcBorders>
                <w:vAlign w:val="bottom"/>
              </w:tcPr>
            </w:tcPrChange>
          </w:tcPr>
          <w:p w14:paraId="01E4FA25" w14:textId="553F569E" w:rsidR="00494D04" w:rsidRPr="007E0F91" w:rsidRDefault="00494D04" w:rsidP="00494D04">
            <w:pPr>
              <w:jc w:val="center"/>
              <w:rPr>
                <w:ins w:id="27954" w:author="Στάθης Καπ" w:date="2023-03-09T06:25:00Z"/>
                <w:sz w:val="16"/>
                <w:szCs w:val="16"/>
              </w:rPr>
            </w:pPr>
            <w:ins w:id="27955" w:author="Στάθης Καπ" w:date="2023-03-09T07:11:00Z">
              <w:r>
                <w:rPr>
                  <w:rFonts w:ascii="Calibri" w:hAnsi="Calibri" w:cs="Calibri"/>
                  <w:color w:val="000000"/>
                  <w:sz w:val="16"/>
                  <w:szCs w:val="16"/>
                </w:rPr>
                <w:t>580</w:t>
              </w:r>
            </w:ins>
          </w:p>
        </w:tc>
        <w:tc>
          <w:tcPr>
            <w:tcW w:w="708" w:type="dxa"/>
            <w:vAlign w:val="center"/>
            <w:tcPrChange w:id="27956" w:author="Στάθης Καπ" w:date="2023-03-09T06:29:00Z">
              <w:tcPr>
                <w:tcW w:w="708" w:type="dxa"/>
                <w:vAlign w:val="center"/>
              </w:tcPr>
            </w:tcPrChange>
          </w:tcPr>
          <w:p w14:paraId="485D1869" w14:textId="403B7436" w:rsidR="00494D04" w:rsidRPr="007E0F91" w:rsidRDefault="00494D04" w:rsidP="00494D04">
            <w:pPr>
              <w:jc w:val="center"/>
              <w:rPr>
                <w:ins w:id="27957" w:author="Στάθης Καπ" w:date="2023-03-09T06:25:00Z"/>
                <w:sz w:val="16"/>
                <w:szCs w:val="16"/>
              </w:rPr>
            </w:pPr>
            <w:ins w:id="27958"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27959" w:author="Στάθης Καπ" w:date="2023-03-09T06:29:00Z">
              <w:tcPr>
                <w:tcW w:w="652" w:type="dxa"/>
                <w:vMerge/>
                <w:tcBorders>
                  <w:right w:val="single" w:sz="4" w:space="0" w:color="auto"/>
                </w:tcBorders>
                <w:vAlign w:val="bottom"/>
              </w:tcPr>
            </w:tcPrChange>
          </w:tcPr>
          <w:p w14:paraId="367E4C1D" w14:textId="77777777" w:rsidR="00494D04" w:rsidRPr="007E0F91" w:rsidRDefault="00494D04" w:rsidP="00494D04">
            <w:pPr>
              <w:jc w:val="center"/>
              <w:rPr>
                <w:ins w:id="27960" w:author="Στάθης Καπ" w:date="2023-03-09T06:25:00Z"/>
                <w:sz w:val="16"/>
                <w:szCs w:val="16"/>
              </w:rPr>
            </w:pPr>
          </w:p>
        </w:tc>
        <w:tc>
          <w:tcPr>
            <w:tcW w:w="453" w:type="dxa"/>
            <w:tcBorders>
              <w:left w:val="single" w:sz="4" w:space="0" w:color="auto"/>
            </w:tcBorders>
            <w:vAlign w:val="center"/>
            <w:tcPrChange w:id="27961" w:author="Στάθης Καπ" w:date="2023-03-09T06:29:00Z">
              <w:tcPr>
                <w:tcW w:w="453" w:type="dxa"/>
                <w:tcBorders>
                  <w:left w:val="single" w:sz="4" w:space="0" w:color="auto"/>
                </w:tcBorders>
                <w:vAlign w:val="bottom"/>
              </w:tcPr>
            </w:tcPrChange>
          </w:tcPr>
          <w:p w14:paraId="263AC875" w14:textId="31A0A02F" w:rsidR="00494D04" w:rsidRPr="007E0F91" w:rsidRDefault="00494D04" w:rsidP="00494D04">
            <w:pPr>
              <w:jc w:val="center"/>
              <w:rPr>
                <w:ins w:id="27962" w:author="Στάθης Καπ" w:date="2023-03-09T06:25:00Z"/>
                <w:sz w:val="16"/>
                <w:szCs w:val="16"/>
              </w:rPr>
            </w:pPr>
            <w:ins w:id="27963" w:author="Στάθης Καπ" w:date="2023-03-09T07:11:00Z">
              <w:r>
                <w:rPr>
                  <w:rFonts w:ascii="Calibri" w:hAnsi="Calibri" w:cs="Calibri"/>
                  <w:color w:val="000000"/>
                  <w:sz w:val="16"/>
                  <w:szCs w:val="16"/>
                </w:rPr>
                <w:t>530</w:t>
              </w:r>
            </w:ins>
          </w:p>
        </w:tc>
        <w:tc>
          <w:tcPr>
            <w:tcW w:w="454" w:type="dxa"/>
            <w:vAlign w:val="center"/>
            <w:tcPrChange w:id="27964" w:author="Στάθης Καπ" w:date="2023-03-09T06:29:00Z">
              <w:tcPr>
                <w:tcW w:w="454" w:type="dxa"/>
                <w:vAlign w:val="center"/>
              </w:tcPr>
            </w:tcPrChange>
          </w:tcPr>
          <w:p w14:paraId="3828F4C4" w14:textId="50BEEADB" w:rsidR="00494D04" w:rsidRPr="007E0F91" w:rsidRDefault="00494D04" w:rsidP="00494D04">
            <w:pPr>
              <w:jc w:val="center"/>
              <w:rPr>
                <w:ins w:id="27965" w:author="Στάθης Καπ" w:date="2023-03-09T06:25:00Z"/>
                <w:sz w:val="16"/>
                <w:szCs w:val="16"/>
              </w:rPr>
            </w:pPr>
            <w:ins w:id="27966" w:author="Στάθης Καπ" w:date="2023-03-09T07:11:00Z">
              <w:r>
                <w:rPr>
                  <w:rFonts w:ascii="Calibri" w:hAnsi="Calibri" w:cs="Calibri"/>
                  <w:color w:val="000000"/>
                  <w:sz w:val="16"/>
                  <w:szCs w:val="16"/>
                </w:rPr>
                <w:t>8.62</w:t>
              </w:r>
            </w:ins>
          </w:p>
        </w:tc>
        <w:tc>
          <w:tcPr>
            <w:tcW w:w="454" w:type="dxa"/>
            <w:vAlign w:val="center"/>
            <w:tcPrChange w:id="27967" w:author="Στάθης Καπ" w:date="2023-03-09T06:29:00Z">
              <w:tcPr>
                <w:tcW w:w="454" w:type="dxa"/>
                <w:vAlign w:val="bottom"/>
              </w:tcPr>
            </w:tcPrChange>
          </w:tcPr>
          <w:p w14:paraId="1642C8E4" w14:textId="2F4D0448" w:rsidR="00494D04" w:rsidRPr="007E0F91" w:rsidRDefault="00494D04" w:rsidP="00494D04">
            <w:pPr>
              <w:jc w:val="center"/>
              <w:rPr>
                <w:ins w:id="27968" w:author="Στάθης Καπ" w:date="2023-03-09T06:25:00Z"/>
                <w:sz w:val="16"/>
                <w:szCs w:val="16"/>
              </w:rPr>
            </w:pPr>
            <w:ins w:id="27969"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27970" w:author="Στάθης Καπ" w:date="2023-03-09T06:29:00Z">
              <w:tcPr>
                <w:tcW w:w="457" w:type="dxa"/>
                <w:tcBorders>
                  <w:right w:val="single" w:sz="4" w:space="0" w:color="auto"/>
                </w:tcBorders>
                <w:vAlign w:val="center"/>
              </w:tcPr>
            </w:tcPrChange>
          </w:tcPr>
          <w:p w14:paraId="1B218376" w14:textId="38AA0DF5" w:rsidR="00494D04" w:rsidRPr="007E0F91" w:rsidRDefault="00494D04" w:rsidP="00494D04">
            <w:pPr>
              <w:jc w:val="center"/>
              <w:rPr>
                <w:ins w:id="27971" w:author="Στάθης Καπ" w:date="2023-03-09T06:25:00Z"/>
                <w:sz w:val="16"/>
                <w:szCs w:val="16"/>
              </w:rPr>
            </w:pPr>
            <w:ins w:id="27972"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27973" w:author="Στάθης Καπ" w:date="2023-03-09T06:29:00Z">
              <w:tcPr>
                <w:tcW w:w="453" w:type="dxa"/>
                <w:tcBorders>
                  <w:left w:val="single" w:sz="4" w:space="0" w:color="auto"/>
                </w:tcBorders>
                <w:vAlign w:val="bottom"/>
              </w:tcPr>
            </w:tcPrChange>
          </w:tcPr>
          <w:p w14:paraId="6FBCF4EB" w14:textId="107E39BE" w:rsidR="00494D04" w:rsidRPr="007E0F91" w:rsidRDefault="00494D04" w:rsidP="00494D04">
            <w:pPr>
              <w:jc w:val="center"/>
              <w:rPr>
                <w:ins w:id="27974" w:author="Στάθης Καπ" w:date="2023-03-09T06:25:00Z"/>
                <w:sz w:val="16"/>
                <w:szCs w:val="16"/>
              </w:rPr>
            </w:pPr>
            <w:ins w:id="27975" w:author="Στάθης Καπ" w:date="2023-03-09T07:11:00Z">
              <w:r>
                <w:rPr>
                  <w:rFonts w:ascii="Calibri" w:hAnsi="Calibri" w:cs="Calibri"/>
                  <w:color w:val="000000"/>
                  <w:sz w:val="16"/>
                  <w:szCs w:val="16"/>
                </w:rPr>
                <w:t>520</w:t>
              </w:r>
            </w:ins>
          </w:p>
        </w:tc>
        <w:tc>
          <w:tcPr>
            <w:tcW w:w="454" w:type="dxa"/>
            <w:vAlign w:val="center"/>
            <w:tcPrChange w:id="27976" w:author="Στάθης Καπ" w:date="2023-03-09T06:29:00Z">
              <w:tcPr>
                <w:tcW w:w="454" w:type="dxa"/>
                <w:vAlign w:val="center"/>
              </w:tcPr>
            </w:tcPrChange>
          </w:tcPr>
          <w:p w14:paraId="3F0CDE45" w14:textId="420BA34F" w:rsidR="00494D04" w:rsidRPr="007E0F91" w:rsidRDefault="00494D04" w:rsidP="00494D04">
            <w:pPr>
              <w:jc w:val="center"/>
              <w:rPr>
                <w:ins w:id="27977" w:author="Στάθης Καπ" w:date="2023-03-09T06:25:00Z"/>
                <w:sz w:val="16"/>
                <w:szCs w:val="16"/>
              </w:rPr>
            </w:pPr>
            <w:ins w:id="27978" w:author="Στάθης Καπ" w:date="2023-03-09T07:11:00Z">
              <w:r>
                <w:rPr>
                  <w:rFonts w:ascii="Calibri" w:hAnsi="Calibri" w:cs="Calibri"/>
                  <w:color w:val="000000"/>
                  <w:sz w:val="16"/>
                  <w:szCs w:val="16"/>
                </w:rPr>
                <w:t>10.34</w:t>
              </w:r>
            </w:ins>
          </w:p>
        </w:tc>
        <w:tc>
          <w:tcPr>
            <w:tcW w:w="454" w:type="dxa"/>
            <w:vAlign w:val="center"/>
            <w:tcPrChange w:id="27979" w:author="Στάθης Καπ" w:date="2023-03-09T06:29:00Z">
              <w:tcPr>
                <w:tcW w:w="454" w:type="dxa"/>
                <w:vAlign w:val="bottom"/>
              </w:tcPr>
            </w:tcPrChange>
          </w:tcPr>
          <w:p w14:paraId="6BB7E37E" w14:textId="29D94BA8" w:rsidR="00494D04" w:rsidRPr="007E0F91" w:rsidRDefault="00494D04" w:rsidP="00494D04">
            <w:pPr>
              <w:jc w:val="center"/>
              <w:rPr>
                <w:ins w:id="27980" w:author="Στάθης Καπ" w:date="2023-03-09T06:25:00Z"/>
                <w:sz w:val="16"/>
                <w:szCs w:val="16"/>
              </w:rPr>
            </w:pPr>
            <w:ins w:id="27981"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27982" w:author="Στάθης Καπ" w:date="2023-03-09T06:29:00Z">
              <w:tcPr>
                <w:tcW w:w="454" w:type="dxa"/>
                <w:tcBorders>
                  <w:right w:val="single" w:sz="4" w:space="0" w:color="auto"/>
                </w:tcBorders>
                <w:vAlign w:val="center"/>
              </w:tcPr>
            </w:tcPrChange>
          </w:tcPr>
          <w:p w14:paraId="089F3E3B" w14:textId="10382A00" w:rsidR="00494D04" w:rsidRPr="007E0F91" w:rsidRDefault="00494D04" w:rsidP="00494D04">
            <w:pPr>
              <w:jc w:val="center"/>
              <w:rPr>
                <w:ins w:id="27983" w:author="Στάθης Καπ" w:date="2023-03-09T06:25:00Z"/>
                <w:sz w:val="16"/>
                <w:szCs w:val="16"/>
              </w:rPr>
            </w:pPr>
            <w:ins w:id="27984"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27985" w:author="Στάθης Καπ" w:date="2023-03-09T06:29:00Z">
              <w:tcPr>
                <w:tcW w:w="453" w:type="dxa"/>
                <w:tcBorders>
                  <w:left w:val="single" w:sz="4" w:space="0" w:color="auto"/>
                </w:tcBorders>
                <w:vAlign w:val="bottom"/>
              </w:tcPr>
            </w:tcPrChange>
          </w:tcPr>
          <w:p w14:paraId="60230ECF" w14:textId="5BA82CA3" w:rsidR="00494D04" w:rsidRPr="007E0F91" w:rsidRDefault="00494D04" w:rsidP="00494D04">
            <w:pPr>
              <w:jc w:val="center"/>
              <w:rPr>
                <w:ins w:id="27986" w:author="Στάθης Καπ" w:date="2023-03-09T06:25:00Z"/>
                <w:sz w:val="16"/>
                <w:szCs w:val="16"/>
              </w:rPr>
            </w:pPr>
            <w:ins w:id="27987" w:author="Στάθης Καπ" w:date="2023-03-09T07:11:00Z">
              <w:r>
                <w:rPr>
                  <w:rFonts w:ascii="Calibri" w:hAnsi="Calibri" w:cs="Calibri"/>
                  <w:color w:val="000000"/>
                  <w:sz w:val="16"/>
                  <w:szCs w:val="16"/>
                </w:rPr>
                <w:t>460</w:t>
              </w:r>
            </w:ins>
          </w:p>
        </w:tc>
        <w:tc>
          <w:tcPr>
            <w:tcW w:w="454" w:type="dxa"/>
            <w:vAlign w:val="center"/>
            <w:tcPrChange w:id="27988" w:author="Στάθης Καπ" w:date="2023-03-09T06:29:00Z">
              <w:tcPr>
                <w:tcW w:w="454" w:type="dxa"/>
                <w:vAlign w:val="center"/>
              </w:tcPr>
            </w:tcPrChange>
          </w:tcPr>
          <w:p w14:paraId="3BFC0FF0" w14:textId="74091D7D" w:rsidR="00494D04" w:rsidRPr="007E0F91" w:rsidRDefault="00494D04" w:rsidP="00494D04">
            <w:pPr>
              <w:jc w:val="center"/>
              <w:rPr>
                <w:ins w:id="27989" w:author="Στάθης Καπ" w:date="2023-03-09T06:25:00Z"/>
                <w:sz w:val="16"/>
                <w:szCs w:val="16"/>
              </w:rPr>
            </w:pPr>
            <w:ins w:id="27990" w:author="Στάθης Καπ" w:date="2023-03-09T07:11:00Z">
              <w:r>
                <w:rPr>
                  <w:rFonts w:ascii="Calibri" w:hAnsi="Calibri" w:cs="Calibri"/>
                  <w:color w:val="000000"/>
                  <w:sz w:val="16"/>
                  <w:szCs w:val="16"/>
                </w:rPr>
                <w:t>20.69</w:t>
              </w:r>
            </w:ins>
          </w:p>
        </w:tc>
        <w:tc>
          <w:tcPr>
            <w:tcW w:w="454" w:type="dxa"/>
            <w:vAlign w:val="center"/>
            <w:tcPrChange w:id="27991" w:author="Στάθης Καπ" w:date="2023-03-09T06:29:00Z">
              <w:tcPr>
                <w:tcW w:w="454" w:type="dxa"/>
                <w:vAlign w:val="bottom"/>
              </w:tcPr>
            </w:tcPrChange>
          </w:tcPr>
          <w:p w14:paraId="4FFC43E0" w14:textId="20CAD1B8" w:rsidR="00494D04" w:rsidRPr="007E0F91" w:rsidRDefault="00494D04" w:rsidP="00494D04">
            <w:pPr>
              <w:jc w:val="center"/>
              <w:rPr>
                <w:ins w:id="27992" w:author="Στάθης Καπ" w:date="2023-03-09T06:25:00Z"/>
                <w:sz w:val="16"/>
                <w:szCs w:val="16"/>
              </w:rPr>
            </w:pPr>
            <w:ins w:id="27993"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27994" w:author="Στάθης Καπ" w:date="2023-03-09T06:29:00Z">
              <w:tcPr>
                <w:tcW w:w="461" w:type="dxa"/>
                <w:tcBorders>
                  <w:right w:val="single" w:sz="4" w:space="0" w:color="auto"/>
                </w:tcBorders>
                <w:vAlign w:val="center"/>
              </w:tcPr>
            </w:tcPrChange>
          </w:tcPr>
          <w:p w14:paraId="1BC4D27A" w14:textId="1FDC320C" w:rsidR="00494D04" w:rsidRPr="007E0F91" w:rsidRDefault="00494D04" w:rsidP="00494D04">
            <w:pPr>
              <w:jc w:val="center"/>
              <w:rPr>
                <w:ins w:id="27995" w:author="Στάθης Καπ" w:date="2023-03-09T06:25:00Z"/>
                <w:sz w:val="16"/>
                <w:szCs w:val="16"/>
              </w:rPr>
            </w:pPr>
            <w:ins w:id="27996"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79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7998" w:author="Στάθης Καπ" w:date="2023-03-09T06:25:00Z"/>
          <w:trPrChange w:id="2799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00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28001" w:author="Στάθης Καπ" w:date="2023-03-09T06:25:00Z"/>
                <w:sz w:val="16"/>
                <w:szCs w:val="16"/>
              </w:rPr>
            </w:pPr>
            <w:ins w:id="28002"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28003" w:author="Στάθης Καπ" w:date="2023-03-09T06:29:00Z">
              <w:tcPr>
                <w:tcW w:w="565" w:type="dxa"/>
                <w:tcBorders>
                  <w:left w:val="single" w:sz="4" w:space="0" w:color="auto"/>
                </w:tcBorders>
              </w:tcPr>
            </w:tcPrChange>
          </w:tcPr>
          <w:p w14:paraId="0BC4FAAE" w14:textId="7D1D5A1D" w:rsidR="00494D04" w:rsidRPr="007E0F91" w:rsidRDefault="00494D04" w:rsidP="00494D04">
            <w:pPr>
              <w:jc w:val="center"/>
              <w:rPr>
                <w:ins w:id="28004" w:author="Στάθης Καπ" w:date="2023-03-09T06:25:00Z"/>
                <w:sz w:val="16"/>
                <w:szCs w:val="16"/>
              </w:rPr>
            </w:pPr>
            <w:ins w:id="28005"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28006" w:author="Στάθης Καπ" w:date="2023-03-09T06:29:00Z">
              <w:tcPr>
                <w:tcW w:w="679" w:type="dxa"/>
                <w:tcBorders>
                  <w:right w:val="single" w:sz="4" w:space="0" w:color="auto"/>
                </w:tcBorders>
              </w:tcPr>
            </w:tcPrChange>
          </w:tcPr>
          <w:p w14:paraId="1ED18DAD" w14:textId="0E51E573" w:rsidR="00494D04" w:rsidRPr="007E0F91" w:rsidRDefault="00494D04" w:rsidP="00494D04">
            <w:pPr>
              <w:jc w:val="center"/>
              <w:rPr>
                <w:ins w:id="28007" w:author="Στάθης Καπ" w:date="2023-03-09T06:25:00Z"/>
                <w:sz w:val="16"/>
                <w:szCs w:val="16"/>
              </w:rPr>
            </w:pPr>
            <w:ins w:id="28008"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28009" w:author="Στάθης Καπ" w:date="2023-03-09T06:29:00Z">
              <w:tcPr>
                <w:tcW w:w="453" w:type="dxa"/>
                <w:tcBorders>
                  <w:left w:val="single" w:sz="4" w:space="0" w:color="auto"/>
                </w:tcBorders>
                <w:vAlign w:val="bottom"/>
              </w:tcPr>
            </w:tcPrChange>
          </w:tcPr>
          <w:p w14:paraId="6834DC9E" w14:textId="75865284" w:rsidR="00494D04" w:rsidRPr="007E0F91" w:rsidRDefault="00494D04" w:rsidP="00494D04">
            <w:pPr>
              <w:jc w:val="center"/>
              <w:rPr>
                <w:ins w:id="28010" w:author="Στάθης Καπ" w:date="2023-03-09T06:25:00Z"/>
                <w:sz w:val="16"/>
                <w:szCs w:val="16"/>
              </w:rPr>
            </w:pPr>
            <w:ins w:id="28011" w:author="Στάθης Καπ" w:date="2023-03-09T07:11:00Z">
              <w:r>
                <w:rPr>
                  <w:rFonts w:ascii="Calibri" w:hAnsi="Calibri" w:cs="Calibri"/>
                  <w:color w:val="000000"/>
                  <w:sz w:val="16"/>
                  <w:szCs w:val="16"/>
                </w:rPr>
                <w:t>640</w:t>
              </w:r>
            </w:ins>
          </w:p>
        </w:tc>
        <w:tc>
          <w:tcPr>
            <w:tcW w:w="708" w:type="dxa"/>
            <w:vAlign w:val="center"/>
            <w:tcPrChange w:id="28012" w:author="Στάθης Καπ" w:date="2023-03-09T06:29:00Z">
              <w:tcPr>
                <w:tcW w:w="708" w:type="dxa"/>
                <w:vAlign w:val="center"/>
              </w:tcPr>
            </w:tcPrChange>
          </w:tcPr>
          <w:p w14:paraId="4F009122" w14:textId="70CEAFBE" w:rsidR="00494D04" w:rsidRPr="007E0F91" w:rsidRDefault="00494D04" w:rsidP="00494D04">
            <w:pPr>
              <w:jc w:val="center"/>
              <w:rPr>
                <w:ins w:id="28013" w:author="Στάθης Καπ" w:date="2023-03-09T06:25:00Z"/>
                <w:sz w:val="16"/>
                <w:szCs w:val="16"/>
              </w:rPr>
            </w:pPr>
            <w:ins w:id="28014"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28015" w:author="Στάθης Καπ" w:date="2023-03-09T06:29:00Z">
              <w:tcPr>
                <w:tcW w:w="652" w:type="dxa"/>
                <w:vMerge/>
                <w:tcBorders>
                  <w:right w:val="single" w:sz="4" w:space="0" w:color="auto"/>
                </w:tcBorders>
                <w:vAlign w:val="bottom"/>
              </w:tcPr>
            </w:tcPrChange>
          </w:tcPr>
          <w:p w14:paraId="63CCA93B" w14:textId="77777777" w:rsidR="00494D04" w:rsidRPr="007E0F91" w:rsidRDefault="00494D04" w:rsidP="00494D04">
            <w:pPr>
              <w:jc w:val="center"/>
              <w:rPr>
                <w:ins w:id="28016" w:author="Στάθης Καπ" w:date="2023-03-09T06:25:00Z"/>
                <w:sz w:val="16"/>
                <w:szCs w:val="16"/>
              </w:rPr>
            </w:pPr>
          </w:p>
        </w:tc>
        <w:tc>
          <w:tcPr>
            <w:tcW w:w="453" w:type="dxa"/>
            <w:tcBorders>
              <w:left w:val="single" w:sz="4" w:space="0" w:color="auto"/>
            </w:tcBorders>
            <w:vAlign w:val="center"/>
            <w:tcPrChange w:id="28017" w:author="Στάθης Καπ" w:date="2023-03-09T06:29:00Z">
              <w:tcPr>
                <w:tcW w:w="453" w:type="dxa"/>
                <w:tcBorders>
                  <w:left w:val="single" w:sz="4" w:space="0" w:color="auto"/>
                </w:tcBorders>
                <w:vAlign w:val="bottom"/>
              </w:tcPr>
            </w:tcPrChange>
          </w:tcPr>
          <w:p w14:paraId="3D851B25" w14:textId="61B3776B" w:rsidR="00494D04" w:rsidRPr="007E0F91" w:rsidRDefault="00494D04" w:rsidP="00494D04">
            <w:pPr>
              <w:jc w:val="center"/>
              <w:rPr>
                <w:ins w:id="28018" w:author="Στάθης Καπ" w:date="2023-03-09T06:25:00Z"/>
                <w:sz w:val="16"/>
                <w:szCs w:val="16"/>
              </w:rPr>
            </w:pPr>
            <w:ins w:id="28019" w:author="Στάθης Καπ" w:date="2023-03-09T07:11:00Z">
              <w:r>
                <w:rPr>
                  <w:rFonts w:ascii="Calibri" w:hAnsi="Calibri" w:cs="Calibri"/>
                  <w:color w:val="000000"/>
                  <w:sz w:val="16"/>
                  <w:szCs w:val="16"/>
                </w:rPr>
                <w:t>610</w:t>
              </w:r>
            </w:ins>
          </w:p>
        </w:tc>
        <w:tc>
          <w:tcPr>
            <w:tcW w:w="454" w:type="dxa"/>
            <w:vAlign w:val="center"/>
            <w:tcPrChange w:id="28020" w:author="Στάθης Καπ" w:date="2023-03-09T06:29:00Z">
              <w:tcPr>
                <w:tcW w:w="454" w:type="dxa"/>
                <w:vAlign w:val="center"/>
              </w:tcPr>
            </w:tcPrChange>
          </w:tcPr>
          <w:p w14:paraId="366F24B2" w14:textId="3C8B1A11" w:rsidR="00494D04" w:rsidRPr="007E0F91" w:rsidRDefault="00494D04" w:rsidP="00494D04">
            <w:pPr>
              <w:jc w:val="center"/>
              <w:rPr>
                <w:ins w:id="28021" w:author="Στάθης Καπ" w:date="2023-03-09T06:25:00Z"/>
                <w:sz w:val="16"/>
                <w:szCs w:val="16"/>
              </w:rPr>
            </w:pPr>
            <w:ins w:id="28022" w:author="Στάθης Καπ" w:date="2023-03-09T07:11:00Z">
              <w:r>
                <w:rPr>
                  <w:rFonts w:ascii="Calibri" w:hAnsi="Calibri" w:cs="Calibri"/>
                  <w:color w:val="000000"/>
                  <w:sz w:val="16"/>
                  <w:szCs w:val="16"/>
                </w:rPr>
                <w:t>4.69</w:t>
              </w:r>
            </w:ins>
          </w:p>
        </w:tc>
        <w:tc>
          <w:tcPr>
            <w:tcW w:w="454" w:type="dxa"/>
            <w:vAlign w:val="center"/>
            <w:tcPrChange w:id="28023" w:author="Στάθης Καπ" w:date="2023-03-09T06:29:00Z">
              <w:tcPr>
                <w:tcW w:w="454" w:type="dxa"/>
                <w:vAlign w:val="bottom"/>
              </w:tcPr>
            </w:tcPrChange>
          </w:tcPr>
          <w:p w14:paraId="60DF9ABA" w14:textId="56C34AB3" w:rsidR="00494D04" w:rsidRPr="007E0F91" w:rsidRDefault="00494D04" w:rsidP="00494D04">
            <w:pPr>
              <w:jc w:val="center"/>
              <w:rPr>
                <w:ins w:id="28024" w:author="Στάθης Καπ" w:date="2023-03-09T06:25:00Z"/>
                <w:sz w:val="16"/>
                <w:szCs w:val="16"/>
              </w:rPr>
            </w:pPr>
            <w:ins w:id="28025"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28026" w:author="Στάθης Καπ" w:date="2023-03-09T06:29:00Z">
              <w:tcPr>
                <w:tcW w:w="457" w:type="dxa"/>
                <w:tcBorders>
                  <w:right w:val="single" w:sz="4" w:space="0" w:color="auto"/>
                </w:tcBorders>
                <w:vAlign w:val="center"/>
              </w:tcPr>
            </w:tcPrChange>
          </w:tcPr>
          <w:p w14:paraId="7D3FB825" w14:textId="1D158979" w:rsidR="00494D04" w:rsidRPr="007E0F91" w:rsidRDefault="00494D04" w:rsidP="00494D04">
            <w:pPr>
              <w:jc w:val="center"/>
              <w:rPr>
                <w:ins w:id="28027" w:author="Στάθης Καπ" w:date="2023-03-09T06:25:00Z"/>
                <w:sz w:val="16"/>
                <w:szCs w:val="16"/>
              </w:rPr>
            </w:pPr>
            <w:ins w:id="28028"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28029" w:author="Στάθης Καπ" w:date="2023-03-09T06:29:00Z">
              <w:tcPr>
                <w:tcW w:w="453" w:type="dxa"/>
                <w:tcBorders>
                  <w:left w:val="single" w:sz="4" w:space="0" w:color="auto"/>
                </w:tcBorders>
                <w:vAlign w:val="bottom"/>
              </w:tcPr>
            </w:tcPrChange>
          </w:tcPr>
          <w:p w14:paraId="108856D6" w14:textId="000FD70E" w:rsidR="00494D04" w:rsidRPr="007E0F91" w:rsidRDefault="00494D04" w:rsidP="00494D04">
            <w:pPr>
              <w:jc w:val="center"/>
              <w:rPr>
                <w:ins w:id="28030" w:author="Στάθης Καπ" w:date="2023-03-09T06:25:00Z"/>
                <w:sz w:val="16"/>
                <w:szCs w:val="16"/>
              </w:rPr>
            </w:pPr>
            <w:ins w:id="28031" w:author="Στάθης Καπ" w:date="2023-03-09T07:11:00Z">
              <w:r>
                <w:rPr>
                  <w:rFonts w:ascii="Calibri" w:hAnsi="Calibri" w:cs="Calibri"/>
                  <w:color w:val="000000"/>
                  <w:sz w:val="16"/>
                  <w:szCs w:val="16"/>
                </w:rPr>
                <w:t>580</w:t>
              </w:r>
            </w:ins>
          </w:p>
        </w:tc>
        <w:tc>
          <w:tcPr>
            <w:tcW w:w="454" w:type="dxa"/>
            <w:vAlign w:val="center"/>
            <w:tcPrChange w:id="28032" w:author="Στάθης Καπ" w:date="2023-03-09T06:29:00Z">
              <w:tcPr>
                <w:tcW w:w="454" w:type="dxa"/>
                <w:vAlign w:val="center"/>
              </w:tcPr>
            </w:tcPrChange>
          </w:tcPr>
          <w:p w14:paraId="5977F8BA" w14:textId="48ECB160" w:rsidR="00494D04" w:rsidRPr="007E0F91" w:rsidRDefault="00494D04" w:rsidP="00494D04">
            <w:pPr>
              <w:jc w:val="center"/>
              <w:rPr>
                <w:ins w:id="28033" w:author="Στάθης Καπ" w:date="2023-03-09T06:25:00Z"/>
                <w:sz w:val="16"/>
                <w:szCs w:val="16"/>
              </w:rPr>
            </w:pPr>
            <w:ins w:id="28034" w:author="Στάθης Καπ" w:date="2023-03-09T07:11:00Z">
              <w:r>
                <w:rPr>
                  <w:rFonts w:ascii="Calibri" w:hAnsi="Calibri" w:cs="Calibri"/>
                  <w:color w:val="000000"/>
                  <w:sz w:val="16"/>
                  <w:szCs w:val="16"/>
                </w:rPr>
                <w:t>9.38</w:t>
              </w:r>
            </w:ins>
          </w:p>
        </w:tc>
        <w:tc>
          <w:tcPr>
            <w:tcW w:w="454" w:type="dxa"/>
            <w:vAlign w:val="center"/>
            <w:tcPrChange w:id="28035" w:author="Στάθης Καπ" w:date="2023-03-09T06:29:00Z">
              <w:tcPr>
                <w:tcW w:w="454" w:type="dxa"/>
                <w:vAlign w:val="bottom"/>
              </w:tcPr>
            </w:tcPrChange>
          </w:tcPr>
          <w:p w14:paraId="6A8DDF1E" w14:textId="0C905924" w:rsidR="00494D04" w:rsidRPr="007E0F91" w:rsidRDefault="00494D04" w:rsidP="00494D04">
            <w:pPr>
              <w:jc w:val="center"/>
              <w:rPr>
                <w:ins w:id="28036" w:author="Στάθης Καπ" w:date="2023-03-09T06:25:00Z"/>
                <w:sz w:val="16"/>
                <w:szCs w:val="16"/>
              </w:rPr>
            </w:pPr>
            <w:ins w:id="28037"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28038" w:author="Στάθης Καπ" w:date="2023-03-09T06:29:00Z">
              <w:tcPr>
                <w:tcW w:w="454" w:type="dxa"/>
                <w:tcBorders>
                  <w:right w:val="single" w:sz="4" w:space="0" w:color="auto"/>
                </w:tcBorders>
                <w:vAlign w:val="center"/>
              </w:tcPr>
            </w:tcPrChange>
          </w:tcPr>
          <w:p w14:paraId="5FB58326" w14:textId="18B87726" w:rsidR="00494D04" w:rsidRPr="007E0F91" w:rsidRDefault="00494D04" w:rsidP="00494D04">
            <w:pPr>
              <w:jc w:val="center"/>
              <w:rPr>
                <w:ins w:id="28039" w:author="Στάθης Καπ" w:date="2023-03-09T06:25:00Z"/>
                <w:sz w:val="16"/>
                <w:szCs w:val="16"/>
              </w:rPr>
            </w:pPr>
            <w:ins w:id="28040"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28041" w:author="Στάθης Καπ" w:date="2023-03-09T06:29:00Z">
              <w:tcPr>
                <w:tcW w:w="453" w:type="dxa"/>
                <w:tcBorders>
                  <w:left w:val="single" w:sz="4" w:space="0" w:color="auto"/>
                </w:tcBorders>
                <w:vAlign w:val="bottom"/>
              </w:tcPr>
            </w:tcPrChange>
          </w:tcPr>
          <w:p w14:paraId="51752F4E" w14:textId="0DAB5960" w:rsidR="00494D04" w:rsidRPr="007E0F91" w:rsidRDefault="00494D04" w:rsidP="00494D04">
            <w:pPr>
              <w:jc w:val="center"/>
              <w:rPr>
                <w:ins w:id="28042" w:author="Στάθης Καπ" w:date="2023-03-09T06:25:00Z"/>
                <w:sz w:val="16"/>
                <w:szCs w:val="16"/>
              </w:rPr>
            </w:pPr>
            <w:ins w:id="28043" w:author="Στάθης Καπ" w:date="2023-03-09T07:11:00Z">
              <w:r>
                <w:rPr>
                  <w:rFonts w:ascii="Calibri" w:hAnsi="Calibri" w:cs="Calibri"/>
                  <w:color w:val="000000"/>
                  <w:sz w:val="16"/>
                  <w:szCs w:val="16"/>
                </w:rPr>
                <w:t>550</w:t>
              </w:r>
            </w:ins>
          </w:p>
        </w:tc>
        <w:tc>
          <w:tcPr>
            <w:tcW w:w="454" w:type="dxa"/>
            <w:vAlign w:val="center"/>
            <w:tcPrChange w:id="28044" w:author="Στάθης Καπ" w:date="2023-03-09T06:29:00Z">
              <w:tcPr>
                <w:tcW w:w="454" w:type="dxa"/>
                <w:vAlign w:val="center"/>
              </w:tcPr>
            </w:tcPrChange>
          </w:tcPr>
          <w:p w14:paraId="17A4AFC3" w14:textId="1C2870BB" w:rsidR="00494D04" w:rsidRPr="007E0F91" w:rsidRDefault="00494D04" w:rsidP="00494D04">
            <w:pPr>
              <w:jc w:val="center"/>
              <w:rPr>
                <w:ins w:id="28045" w:author="Στάθης Καπ" w:date="2023-03-09T06:25:00Z"/>
                <w:sz w:val="16"/>
                <w:szCs w:val="16"/>
              </w:rPr>
            </w:pPr>
            <w:ins w:id="28046" w:author="Στάθης Καπ" w:date="2023-03-09T07:11:00Z">
              <w:r>
                <w:rPr>
                  <w:rFonts w:ascii="Calibri" w:hAnsi="Calibri" w:cs="Calibri"/>
                  <w:color w:val="000000"/>
                  <w:sz w:val="16"/>
                  <w:szCs w:val="16"/>
                </w:rPr>
                <w:t>14.06</w:t>
              </w:r>
            </w:ins>
          </w:p>
        </w:tc>
        <w:tc>
          <w:tcPr>
            <w:tcW w:w="454" w:type="dxa"/>
            <w:vAlign w:val="center"/>
            <w:tcPrChange w:id="28047" w:author="Στάθης Καπ" w:date="2023-03-09T06:29:00Z">
              <w:tcPr>
                <w:tcW w:w="454" w:type="dxa"/>
                <w:vAlign w:val="bottom"/>
              </w:tcPr>
            </w:tcPrChange>
          </w:tcPr>
          <w:p w14:paraId="23F778F3" w14:textId="0F4B8A97" w:rsidR="00494D04" w:rsidRPr="007E0F91" w:rsidRDefault="00494D04" w:rsidP="00494D04">
            <w:pPr>
              <w:jc w:val="center"/>
              <w:rPr>
                <w:ins w:id="28048" w:author="Στάθης Καπ" w:date="2023-03-09T06:25:00Z"/>
                <w:sz w:val="16"/>
                <w:szCs w:val="16"/>
              </w:rPr>
            </w:pPr>
            <w:ins w:id="28049"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28050" w:author="Στάθης Καπ" w:date="2023-03-09T06:29:00Z">
              <w:tcPr>
                <w:tcW w:w="461" w:type="dxa"/>
                <w:tcBorders>
                  <w:right w:val="single" w:sz="4" w:space="0" w:color="auto"/>
                </w:tcBorders>
                <w:vAlign w:val="center"/>
              </w:tcPr>
            </w:tcPrChange>
          </w:tcPr>
          <w:p w14:paraId="67E7C317" w14:textId="601085B1" w:rsidR="00494D04" w:rsidRPr="007E0F91" w:rsidRDefault="00494D04" w:rsidP="00494D04">
            <w:pPr>
              <w:jc w:val="center"/>
              <w:rPr>
                <w:ins w:id="28051" w:author="Στάθης Καπ" w:date="2023-03-09T06:25:00Z"/>
                <w:sz w:val="16"/>
                <w:szCs w:val="16"/>
              </w:rPr>
            </w:pPr>
            <w:ins w:id="28052"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0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054" w:author="Στάθης Καπ" w:date="2023-03-09T06:25:00Z"/>
          <w:trPrChange w:id="2805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05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28057" w:author="Στάθης Καπ" w:date="2023-03-09T06:25:00Z"/>
                <w:sz w:val="16"/>
                <w:szCs w:val="16"/>
              </w:rPr>
            </w:pPr>
            <w:ins w:id="28058"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28059" w:author="Στάθης Καπ" w:date="2023-03-09T06:29:00Z">
              <w:tcPr>
                <w:tcW w:w="565" w:type="dxa"/>
                <w:tcBorders>
                  <w:left w:val="single" w:sz="4" w:space="0" w:color="auto"/>
                </w:tcBorders>
              </w:tcPr>
            </w:tcPrChange>
          </w:tcPr>
          <w:p w14:paraId="08D55477" w14:textId="2AEC0233" w:rsidR="00494D04" w:rsidRPr="007E0F91" w:rsidRDefault="00494D04" w:rsidP="00494D04">
            <w:pPr>
              <w:jc w:val="center"/>
              <w:rPr>
                <w:ins w:id="28060" w:author="Στάθης Καπ" w:date="2023-03-09T06:25:00Z"/>
                <w:sz w:val="16"/>
                <w:szCs w:val="16"/>
              </w:rPr>
            </w:pPr>
            <w:ins w:id="28061"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28062" w:author="Στάθης Καπ" w:date="2023-03-09T06:29:00Z">
              <w:tcPr>
                <w:tcW w:w="679" w:type="dxa"/>
                <w:tcBorders>
                  <w:right w:val="single" w:sz="4" w:space="0" w:color="auto"/>
                </w:tcBorders>
              </w:tcPr>
            </w:tcPrChange>
          </w:tcPr>
          <w:p w14:paraId="7B1617F1" w14:textId="6953537A" w:rsidR="00494D04" w:rsidRPr="007E0F91" w:rsidRDefault="00494D04" w:rsidP="00494D04">
            <w:pPr>
              <w:jc w:val="center"/>
              <w:rPr>
                <w:ins w:id="28063" w:author="Στάθης Καπ" w:date="2023-03-09T06:25:00Z"/>
                <w:sz w:val="16"/>
                <w:szCs w:val="16"/>
              </w:rPr>
            </w:pPr>
            <w:ins w:id="28064"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28065" w:author="Στάθης Καπ" w:date="2023-03-09T06:29:00Z">
              <w:tcPr>
                <w:tcW w:w="453" w:type="dxa"/>
                <w:tcBorders>
                  <w:left w:val="single" w:sz="4" w:space="0" w:color="auto"/>
                </w:tcBorders>
                <w:vAlign w:val="bottom"/>
              </w:tcPr>
            </w:tcPrChange>
          </w:tcPr>
          <w:p w14:paraId="19A17A08" w14:textId="39F3269E" w:rsidR="00494D04" w:rsidRPr="007E0F91" w:rsidRDefault="00494D04" w:rsidP="00494D04">
            <w:pPr>
              <w:jc w:val="center"/>
              <w:rPr>
                <w:ins w:id="28066" w:author="Στάθης Καπ" w:date="2023-03-09T06:25:00Z"/>
                <w:sz w:val="16"/>
                <w:szCs w:val="16"/>
              </w:rPr>
            </w:pPr>
            <w:ins w:id="28067" w:author="Στάθης Καπ" w:date="2023-03-09T07:11:00Z">
              <w:r>
                <w:rPr>
                  <w:rFonts w:ascii="Calibri" w:hAnsi="Calibri" w:cs="Calibri"/>
                  <w:color w:val="000000"/>
                  <w:sz w:val="16"/>
                  <w:szCs w:val="16"/>
                </w:rPr>
                <w:t>470</w:t>
              </w:r>
            </w:ins>
          </w:p>
        </w:tc>
        <w:tc>
          <w:tcPr>
            <w:tcW w:w="708" w:type="dxa"/>
            <w:vAlign w:val="center"/>
            <w:tcPrChange w:id="28068" w:author="Στάθης Καπ" w:date="2023-03-09T06:29:00Z">
              <w:tcPr>
                <w:tcW w:w="708" w:type="dxa"/>
                <w:vAlign w:val="center"/>
              </w:tcPr>
            </w:tcPrChange>
          </w:tcPr>
          <w:p w14:paraId="62D33396" w14:textId="3DFA7240" w:rsidR="00494D04" w:rsidRPr="007E0F91" w:rsidRDefault="00494D04" w:rsidP="00494D04">
            <w:pPr>
              <w:jc w:val="center"/>
              <w:rPr>
                <w:ins w:id="28069" w:author="Στάθης Καπ" w:date="2023-03-09T06:25:00Z"/>
                <w:sz w:val="16"/>
                <w:szCs w:val="16"/>
              </w:rPr>
            </w:pPr>
            <w:ins w:id="28070"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28071" w:author="Στάθης Καπ" w:date="2023-03-09T06:29:00Z">
              <w:tcPr>
                <w:tcW w:w="652" w:type="dxa"/>
                <w:vMerge/>
                <w:tcBorders>
                  <w:right w:val="single" w:sz="4" w:space="0" w:color="auto"/>
                </w:tcBorders>
                <w:vAlign w:val="bottom"/>
              </w:tcPr>
            </w:tcPrChange>
          </w:tcPr>
          <w:p w14:paraId="5B6EE18D" w14:textId="77777777" w:rsidR="00494D04" w:rsidRPr="007E0F91" w:rsidRDefault="00494D04" w:rsidP="00494D04">
            <w:pPr>
              <w:jc w:val="center"/>
              <w:rPr>
                <w:ins w:id="28072" w:author="Στάθης Καπ" w:date="2023-03-09T06:25:00Z"/>
                <w:sz w:val="16"/>
                <w:szCs w:val="16"/>
              </w:rPr>
            </w:pPr>
          </w:p>
        </w:tc>
        <w:tc>
          <w:tcPr>
            <w:tcW w:w="453" w:type="dxa"/>
            <w:tcBorders>
              <w:left w:val="single" w:sz="4" w:space="0" w:color="auto"/>
            </w:tcBorders>
            <w:vAlign w:val="center"/>
            <w:tcPrChange w:id="28073" w:author="Στάθης Καπ" w:date="2023-03-09T06:29:00Z">
              <w:tcPr>
                <w:tcW w:w="453" w:type="dxa"/>
                <w:tcBorders>
                  <w:left w:val="single" w:sz="4" w:space="0" w:color="auto"/>
                </w:tcBorders>
                <w:vAlign w:val="bottom"/>
              </w:tcPr>
            </w:tcPrChange>
          </w:tcPr>
          <w:p w14:paraId="47CFB2D1" w14:textId="3B73CA75" w:rsidR="00494D04" w:rsidRPr="007E0F91" w:rsidRDefault="00494D04" w:rsidP="00494D04">
            <w:pPr>
              <w:jc w:val="center"/>
              <w:rPr>
                <w:ins w:id="28074" w:author="Στάθης Καπ" w:date="2023-03-09T06:25:00Z"/>
                <w:sz w:val="16"/>
                <w:szCs w:val="16"/>
              </w:rPr>
            </w:pPr>
            <w:ins w:id="28075" w:author="Στάθης Καπ" w:date="2023-03-09T07:11:00Z">
              <w:r>
                <w:rPr>
                  <w:rFonts w:ascii="Calibri" w:hAnsi="Calibri" w:cs="Calibri"/>
                  <w:color w:val="000000"/>
                  <w:sz w:val="16"/>
                  <w:szCs w:val="16"/>
                </w:rPr>
                <w:t>490</w:t>
              </w:r>
            </w:ins>
          </w:p>
        </w:tc>
        <w:tc>
          <w:tcPr>
            <w:tcW w:w="454" w:type="dxa"/>
            <w:vAlign w:val="center"/>
            <w:tcPrChange w:id="28076" w:author="Στάθης Καπ" w:date="2023-03-09T06:29:00Z">
              <w:tcPr>
                <w:tcW w:w="454" w:type="dxa"/>
                <w:vAlign w:val="center"/>
              </w:tcPr>
            </w:tcPrChange>
          </w:tcPr>
          <w:p w14:paraId="060BD88A" w14:textId="58AF8AA6" w:rsidR="00494D04" w:rsidRPr="007E0F91" w:rsidRDefault="00494D04" w:rsidP="00494D04">
            <w:pPr>
              <w:jc w:val="center"/>
              <w:rPr>
                <w:ins w:id="28077" w:author="Στάθης Καπ" w:date="2023-03-09T06:25:00Z"/>
                <w:sz w:val="16"/>
                <w:szCs w:val="16"/>
              </w:rPr>
            </w:pPr>
            <w:ins w:id="28078" w:author="Στάθης Καπ" w:date="2023-03-09T07:11:00Z">
              <w:r>
                <w:rPr>
                  <w:rFonts w:ascii="Calibri" w:hAnsi="Calibri" w:cs="Calibri"/>
                  <w:color w:val="000000"/>
                  <w:sz w:val="16"/>
                  <w:szCs w:val="16"/>
                </w:rPr>
                <w:t>-4.26</w:t>
              </w:r>
            </w:ins>
          </w:p>
        </w:tc>
        <w:tc>
          <w:tcPr>
            <w:tcW w:w="454" w:type="dxa"/>
            <w:vAlign w:val="center"/>
            <w:tcPrChange w:id="28079" w:author="Στάθης Καπ" w:date="2023-03-09T06:29:00Z">
              <w:tcPr>
                <w:tcW w:w="454" w:type="dxa"/>
                <w:vAlign w:val="bottom"/>
              </w:tcPr>
            </w:tcPrChange>
          </w:tcPr>
          <w:p w14:paraId="0F7EED18" w14:textId="4146728E" w:rsidR="00494D04" w:rsidRPr="007E0F91" w:rsidRDefault="00494D04" w:rsidP="00494D04">
            <w:pPr>
              <w:jc w:val="center"/>
              <w:rPr>
                <w:ins w:id="28080" w:author="Στάθης Καπ" w:date="2023-03-09T06:25:00Z"/>
                <w:sz w:val="16"/>
                <w:szCs w:val="16"/>
              </w:rPr>
            </w:pPr>
            <w:ins w:id="28081"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28082" w:author="Στάθης Καπ" w:date="2023-03-09T06:29:00Z">
              <w:tcPr>
                <w:tcW w:w="457" w:type="dxa"/>
                <w:tcBorders>
                  <w:right w:val="single" w:sz="4" w:space="0" w:color="auto"/>
                </w:tcBorders>
                <w:vAlign w:val="center"/>
              </w:tcPr>
            </w:tcPrChange>
          </w:tcPr>
          <w:p w14:paraId="135A65B9" w14:textId="46A584E8" w:rsidR="00494D04" w:rsidRPr="007E0F91" w:rsidRDefault="00494D04" w:rsidP="00494D04">
            <w:pPr>
              <w:jc w:val="center"/>
              <w:rPr>
                <w:ins w:id="28083" w:author="Στάθης Καπ" w:date="2023-03-09T06:25:00Z"/>
                <w:sz w:val="16"/>
                <w:szCs w:val="16"/>
              </w:rPr>
            </w:pPr>
            <w:ins w:id="28084"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28085" w:author="Στάθης Καπ" w:date="2023-03-09T06:29:00Z">
              <w:tcPr>
                <w:tcW w:w="453" w:type="dxa"/>
                <w:tcBorders>
                  <w:left w:val="single" w:sz="4" w:space="0" w:color="auto"/>
                </w:tcBorders>
                <w:vAlign w:val="bottom"/>
              </w:tcPr>
            </w:tcPrChange>
          </w:tcPr>
          <w:p w14:paraId="0DFD1FEF" w14:textId="332381F8" w:rsidR="00494D04" w:rsidRPr="007E0F91" w:rsidRDefault="00494D04" w:rsidP="00494D04">
            <w:pPr>
              <w:jc w:val="center"/>
              <w:rPr>
                <w:ins w:id="28086" w:author="Στάθης Καπ" w:date="2023-03-09T06:25:00Z"/>
                <w:sz w:val="16"/>
                <w:szCs w:val="16"/>
              </w:rPr>
            </w:pPr>
            <w:ins w:id="28087" w:author="Στάθης Καπ" w:date="2023-03-09T07:11:00Z">
              <w:r>
                <w:rPr>
                  <w:rFonts w:ascii="Calibri" w:hAnsi="Calibri" w:cs="Calibri"/>
                  <w:color w:val="000000"/>
                  <w:sz w:val="16"/>
                  <w:szCs w:val="16"/>
                </w:rPr>
                <w:t>450</w:t>
              </w:r>
            </w:ins>
          </w:p>
        </w:tc>
        <w:tc>
          <w:tcPr>
            <w:tcW w:w="454" w:type="dxa"/>
            <w:vAlign w:val="center"/>
            <w:tcPrChange w:id="28088" w:author="Στάθης Καπ" w:date="2023-03-09T06:29:00Z">
              <w:tcPr>
                <w:tcW w:w="454" w:type="dxa"/>
                <w:vAlign w:val="center"/>
              </w:tcPr>
            </w:tcPrChange>
          </w:tcPr>
          <w:p w14:paraId="42BED05E" w14:textId="040ACC96" w:rsidR="00494D04" w:rsidRPr="007E0F91" w:rsidRDefault="00494D04" w:rsidP="00494D04">
            <w:pPr>
              <w:jc w:val="center"/>
              <w:rPr>
                <w:ins w:id="28089" w:author="Στάθης Καπ" w:date="2023-03-09T06:25:00Z"/>
                <w:sz w:val="16"/>
                <w:szCs w:val="16"/>
              </w:rPr>
            </w:pPr>
            <w:ins w:id="28090" w:author="Στάθης Καπ" w:date="2023-03-09T07:11:00Z">
              <w:r>
                <w:rPr>
                  <w:rFonts w:ascii="Calibri" w:hAnsi="Calibri" w:cs="Calibri"/>
                  <w:color w:val="000000"/>
                  <w:sz w:val="16"/>
                  <w:szCs w:val="16"/>
                </w:rPr>
                <w:t>4.26</w:t>
              </w:r>
            </w:ins>
          </w:p>
        </w:tc>
        <w:tc>
          <w:tcPr>
            <w:tcW w:w="454" w:type="dxa"/>
            <w:vAlign w:val="center"/>
            <w:tcPrChange w:id="28091" w:author="Στάθης Καπ" w:date="2023-03-09T06:29:00Z">
              <w:tcPr>
                <w:tcW w:w="454" w:type="dxa"/>
                <w:vAlign w:val="bottom"/>
              </w:tcPr>
            </w:tcPrChange>
          </w:tcPr>
          <w:p w14:paraId="2D4C76FF" w14:textId="0AD9E875" w:rsidR="00494D04" w:rsidRPr="007E0F91" w:rsidRDefault="00494D04" w:rsidP="00494D04">
            <w:pPr>
              <w:jc w:val="center"/>
              <w:rPr>
                <w:ins w:id="28092" w:author="Στάθης Καπ" w:date="2023-03-09T06:25:00Z"/>
                <w:sz w:val="16"/>
                <w:szCs w:val="16"/>
              </w:rPr>
            </w:pPr>
            <w:ins w:id="28093"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28094" w:author="Στάθης Καπ" w:date="2023-03-09T06:29:00Z">
              <w:tcPr>
                <w:tcW w:w="454" w:type="dxa"/>
                <w:tcBorders>
                  <w:right w:val="single" w:sz="4" w:space="0" w:color="auto"/>
                </w:tcBorders>
                <w:vAlign w:val="center"/>
              </w:tcPr>
            </w:tcPrChange>
          </w:tcPr>
          <w:p w14:paraId="697DEE19" w14:textId="64B77C09" w:rsidR="00494D04" w:rsidRPr="007E0F91" w:rsidRDefault="00494D04" w:rsidP="00494D04">
            <w:pPr>
              <w:jc w:val="center"/>
              <w:rPr>
                <w:ins w:id="28095" w:author="Στάθης Καπ" w:date="2023-03-09T06:25:00Z"/>
                <w:sz w:val="16"/>
                <w:szCs w:val="16"/>
              </w:rPr>
            </w:pPr>
            <w:ins w:id="28096"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28097" w:author="Στάθης Καπ" w:date="2023-03-09T06:29:00Z">
              <w:tcPr>
                <w:tcW w:w="453" w:type="dxa"/>
                <w:tcBorders>
                  <w:left w:val="single" w:sz="4" w:space="0" w:color="auto"/>
                </w:tcBorders>
                <w:vAlign w:val="bottom"/>
              </w:tcPr>
            </w:tcPrChange>
          </w:tcPr>
          <w:p w14:paraId="1F2430A4" w14:textId="1C78A38A" w:rsidR="00494D04" w:rsidRPr="007E0F91" w:rsidRDefault="00494D04" w:rsidP="00494D04">
            <w:pPr>
              <w:jc w:val="center"/>
              <w:rPr>
                <w:ins w:id="28098" w:author="Στάθης Καπ" w:date="2023-03-09T06:25:00Z"/>
                <w:sz w:val="16"/>
                <w:szCs w:val="16"/>
              </w:rPr>
            </w:pPr>
            <w:ins w:id="28099" w:author="Στάθης Καπ" w:date="2023-03-09T07:11:00Z">
              <w:r>
                <w:rPr>
                  <w:rFonts w:ascii="Calibri" w:hAnsi="Calibri" w:cs="Calibri"/>
                  <w:color w:val="000000"/>
                  <w:sz w:val="16"/>
                  <w:szCs w:val="16"/>
                </w:rPr>
                <w:t>420</w:t>
              </w:r>
            </w:ins>
          </w:p>
        </w:tc>
        <w:tc>
          <w:tcPr>
            <w:tcW w:w="454" w:type="dxa"/>
            <w:vAlign w:val="center"/>
            <w:tcPrChange w:id="28100" w:author="Στάθης Καπ" w:date="2023-03-09T06:29:00Z">
              <w:tcPr>
                <w:tcW w:w="454" w:type="dxa"/>
                <w:vAlign w:val="center"/>
              </w:tcPr>
            </w:tcPrChange>
          </w:tcPr>
          <w:p w14:paraId="4A6ACB36" w14:textId="768ABE5F" w:rsidR="00494D04" w:rsidRPr="007E0F91" w:rsidRDefault="00494D04" w:rsidP="00494D04">
            <w:pPr>
              <w:jc w:val="center"/>
              <w:rPr>
                <w:ins w:id="28101" w:author="Στάθης Καπ" w:date="2023-03-09T06:25:00Z"/>
                <w:sz w:val="16"/>
                <w:szCs w:val="16"/>
              </w:rPr>
            </w:pPr>
            <w:ins w:id="28102" w:author="Στάθης Καπ" w:date="2023-03-09T07:11:00Z">
              <w:r>
                <w:rPr>
                  <w:rFonts w:ascii="Calibri" w:hAnsi="Calibri" w:cs="Calibri"/>
                  <w:color w:val="000000"/>
                  <w:sz w:val="16"/>
                  <w:szCs w:val="16"/>
                </w:rPr>
                <w:t>10.64</w:t>
              </w:r>
            </w:ins>
          </w:p>
        </w:tc>
        <w:tc>
          <w:tcPr>
            <w:tcW w:w="454" w:type="dxa"/>
            <w:vAlign w:val="center"/>
            <w:tcPrChange w:id="28103" w:author="Στάθης Καπ" w:date="2023-03-09T06:29:00Z">
              <w:tcPr>
                <w:tcW w:w="454" w:type="dxa"/>
                <w:vAlign w:val="bottom"/>
              </w:tcPr>
            </w:tcPrChange>
          </w:tcPr>
          <w:p w14:paraId="7E02A2F7" w14:textId="3F169BAA" w:rsidR="00494D04" w:rsidRPr="007E0F91" w:rsidRDefault="00494D04" w:rsidP="00494D04">
            <w:pPr>
              <w:jc w:val="center"/>
              <w:rPr>
                <w:ins w:id="28104" w:author="Στάθης Καπ" w:date="2023-03-09T06:25:00Z"/>
                <w:sz w:val="16"/>
                <w:szCs w:val="16"/>
              </w:rPr>
            </w:pPr>
            <w:ins w:id="28105"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8106" w:author="Στάθης Καπ" w:date="2023-03-09T06:29:00Z">
              <w:tcPr>
                <w:tcW w:w="461" w:type="dxa"/>
                <w:tcBorders>
                  <w:right w:val="single" w:sz="4" w:space="0" w:color="auto"/>
                </w:tcBorders>
                <w:vAlign w:val="center"/>
              </w:tcPr>
            </w:tcPrChange>
          </w:tcPr>
          <w:p w14:paraId="4632E174" w14:textId="615E9362" w:rsidR="00494D04" w:rsidRPr="007E0F91" w:rsidRDefault="00494D04" w:rsidP="00494D04">
            <w:pPr>
              <w:jc w:val="center"/>
              <w:rPr>
                <w:ins w:id="28107" w:author="Στάθης Καπ" w:date="2023-03-09T06:25:00Z"/>
                <w:sz w:val="16"/>
                <w:szCs w:val="16"/>
              </w:rPr>
            </w:pPr>
            <w:ins w:id="28108"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1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110" w:author="Στάθης Καπ" w:date="2023-03-09T06:25:00Z"/>
          <w:trPrChange w:id="2811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11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28113" w:author="Στάθης Καπ" w:date="2023-03-09T06:25:00Z"/>
                <w:sz w:val="16"/>
                <w:szCs w:val="16"/>
              </w:rPr>
            </w:pPr>
            <w:ins w:id="28114"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28115" w:author="Στάθης Καπ" w:date="2023-03-09T06:29:00Z">
              <w:tcPr>
                <w:tcW w:w="565" w:type="dxa"/>
                <w:tcBorders>
                  <w:left w:val="single" w:sz="4" w:space="0" w:color="auto"/>
                </w:tcBorders>
              </w:tcPr>
            </w:tcPrChange>
          </w:tcPr>
          <w:p w14:paraId="0A1AD695" w14:textId="027E3434" w:rsidR="00494D04" w:rsidRPr="007E0F91" w:rsidRDefault="00494D04" w:rsidP="00494D04">
            <w:pPr>
              <w:jc w:val="center"/>
              <w:rPr>
                <w:ins w:id="28116" w:author="Στάθης Καπ" w:date="2023-03-09T06:25:00Z"/>
                <w:sz w:val="16"/>
                <w:szCs w:val="16"/>
              </w:rPr>
            </w:pPr>
            <w:ins w:id="28117"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28118" w:author="Στάθης Καπ" w:date="2023-03-09T06:29:00Z">
              <w:tcPr>
                <w:tcW w:w="679" w:type="dxa"/>
                <w:tcBorders>
                  <w:right w:val="single" w:sz="4" w:space="0" w:color="auto"/>
                </w:tcBorders>
              </w:tcPr>
            </w:tcPrChange>
          </w:tcPr>
          <w:p w14:paraId="42A6D292" w14:textId="6817D4B4" w:rsidR="00494D04" w:rsidRPr="007E0F91" w:rsidRDefault="00494D04" w:rsidP="00494D04">
            <w:pPr>
              <w:jc w:val="center"/>
              <w:rPr>
                <w:ins w:id="28119" w:author="Στάθης Καπ" w:date="2023-03-09T06:25:00Z"/>
                <w:sz w:val="16"/>
                <w:szCs w:val="16"/>
              </w:rPr>
            </w:pPr>
            <w:ins w:id="28120"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28121" w:author="Στάθης Καπ" w:date="2023-03-09T06:29:00Z">
              <w:tcPr>
                <w:tcW w:w="453" w:type="dxa"/>
                <w:tcBorders>
                  <w:left w:val="single" w:sz="4" w:space="0" w:color="auto"/>
                </w:tcBorders>
                <w:vAlign w:val="bottom"/>
              </w:tcPr>
            </w:tcPrChange>
          </w:tcPr>
          <w:p w14:paraId="14E8F21D" w14:textId="61A85221" w:rsidR="00494D04" w:rsidRPr="007E0F91" w:rsidRDefault="00494D04" w:rsidP="00494D04">
            <w:pPr>
              <w:jc w:val="center"/>
              <w:rPr>
                <w:ins w:id="28122" w:author="Στάθης Καπ" w:date="2023-03-09T06:25:00Z"/>
                <w:sz w:val="16"/>
                <w:szCs w:val="16"/>
              </w:rPr>
            </w:pPr>
            <w:ins w:id="28123" w:author="Στάθης Καπ" w:date="2023-03-09T07:11:00Z">
              <w:r>
                <w:rPr>
                  <w:rFonts w:ascii="Calibri" w:hAnsi="Calibri" w:cs="Calibri"/>
                  <w:color w:val="000000"/>
                  <w:sz w:val="16"/>
                  <w:szCs w:val="16"/>
                </w:rPr>
                <w:t>500</w:t>
              </w:r>
            </w:ins>
          </w:p>
        </w:tc>
        <w:tc>
          <w:tcPr>
            <w:tcW w:w="708" w:type="dxa"/>
            <w:vAlign w:val="center"/>
            <w:tcPrChange w:id="28124" w:author="Στάθης Καπ" w:date="2023-03-09T06:29:00Z">
              <w:tcPr>
                <w:tcW w:w="708" w:type="dxa"/>
                <w:vAlign w:val="center"/>
              </w:tcPr>
            </w:tcPrChange>
          </w:tcPr>
          <w:p w14:paraId="479CEDD8" w14:textId="34CDF3CF" w:rsidR="00494D04" w:rsidRPr="007E0F91" w:rsidRDefault="00494D04" w:rsidP="00494D04">
            <w:pPr>
              <w:jc w:val="center"/>
              <w:rPr>
                <w:ins w:id="28125" w:author="Στάθης Καπ" w:date="2023-03-09T06:25:00Z"/>
                <w:sz w:val="16"/>
                <w:szCs w:val="16"/>
              </w:rPr>
            </w:pPr>
            <w:ins w:id="28126"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28127" w:author="Στάθης Καπ" w:date="2023-03-09T06:29:00Z">
              <w:tcPr>
                <w:tcW w:w="652" w:type="dxa"/>
                <w:vMerge/>
                <w:tcBorders>
                  <w:right w:val="single" w:sz="4" w:space="0" w:color="auto"/>
                </w:tcBorders>
                <w:vAlign w:val="bottom"/>
              </w:tcPr>
            </w:tcPrChange>
          </w:tcPr>
          <w:p w14:paraId="6A5D50DB" w14:textId="77777777" w:rsidR="00494D04" w:rsidRPr="007E0F91" w:rsidRDefault="00494D04" w:rsidP="00494D04">
            <w:pPr>
              <w:jc w:val="center"/>
              <w:rPr>
                <w:ins w:id="28128" w:author="Στάθης Καπ" w:date="2023-03-09T06:25:00Z"/>
                <w:sz w:val="16"/>
                <w:szCs w:val="16"/>
              </w:rPr>
            </w:pPr>
          </w:p>
        </w:tc>
        <w:tc>
          <w:tcPr>
            <w:tcW w:w="453" w:type="dxa"/>
            <w:tcBorders>
              <w:left w:val="single" w:sz="4" w:space="0" w:color="auto"/>
            </w:tcBorders>
            <w:vAlign w:val="center"/>
            <w:tcPrChange w:id="28129" w:author="Στάθης Καπ" w:date="2023-03-09T06:29:00Z">
              <w:tcPr>
                <w:tcW w:w="453" w:type="dxa"/>
                <w:tcBorders>
                  <w:left w:val="single" w:sz="4" w:space="0" w:color="auto"/>
                </w:tcBorders>
                <w:vAlign w:val="bottom"/>
              </w:tcPr>
            </w:tcPrChange>
          </w:tcPr>
          <w:p w14:paraId="18F3D626" w14:textId="7BDB6E94" w:rsidR="00494D04" w:rsidRPr="007E0F91" w:rsidRDefault="00494D04" w:rsidP="00494D04">
            <w:pPr>
              <w:jc w:val="center"/>
              <w:rPr>
                <w:ins w:id="28130" w:author="Στάθης Καπ" w:date="2023-03-09T06:25:00Z"/>
                <w:sz w:val="16"/>
                <w:szCs w:val="16"/>
              </w:rPr>
            </w:pPr>
            <w:ins w:id="28131" w:author="Στάθης Καπ" w:date="2023-03-09T07:11:00Z">
              <w:r>
                <w:rPr>
                  <w:rFonts w:ascii="Calibri" w:hAnsi="Calibri" w:cs="Calibri"/>
                  <w:color w:val="000000"/>
                  <w:sz w:val="16"/>
                  <w:szCs w:val="16"/>
                </w:rPr>
                <w:t>480</w:t>
              </w:r>
            </w:ins>
          </w:p>
        </w:tc>
        <w:tc>
          <w:tcPr>
            <w:tcW w:w="454" w:type="dxa"/>
            <w:vAlign w:val="center"/>
            <w:tcPrChange w:id="28132" w:author="Στάθης Καπ" w:date="2023-03-09T06:29:00Z">
              <w:tcPr>
                <w:tcW w:w="454" w:type="dxa"/>
                <w:vAlign w:val="center"/>
              </w:tcPr>
            </w:tcPrChange>
          </w:tcPr>
          <w:p w14:paraId="5D6B3B8E" w14:textId="01ADCCD7" w:rsidR="00494D04" w:rsidRPr="007E0F91" w:rsidRDefault="00494D04" w:rsidP="00494D04">
            <w:pPr>
              <w:jc w:val="center"/>
              <w:rPr>
                <w:ins w:id="28133" w:author="Στάθης Καπ" w:date="2023-03-09T06:25:00Z"/>
                <w:sz w:val="16"/>
                <w:szCs w:val="16"/>
              </w:rPr>
            </w:pPr>
            <w:ins w:id="28134" w:author="Στάθης Καπ" w:date="2023-03-09T07:11:00Z">
              <w:r>
                <w:rPr>
                  <w:rFonts w:ascii="Calibri" w:hAnsi="Calibri" w:cs="Calibri"/>
                  <w:color w:val="000000"/>
                  <w:sz w:val="16"/>
                  <w:szCs w:val="16"/>
                </w:rPr>
                <w:t>4</w:t>
              </w:r>
            </w:ins>
          </w:p>
        </w:tc>
        <w:tc>
          <w:tcPr>
            <w:tcW w:w="454" w:type="dxa"/>
            <w:vAlign w:val="center"/>
            <w:tcPrChange w:id="28135" w:author="Στάθης Καπ" w:date="2023-03-09T06:29:00Z">
              <w:tcPr>
                <w:tcW w:w="454" w:type="dxa"/>
                <w:vAlign w:val="bottom"/>
              </w:tcPr>
            </w:tcPrChange>
          </w:tcPr>
          <w:p w14:paraId="75D8A8EC" w14:textId="7C253CC1" w:rsidR="00494D04" w:rsidRPr="007E0F91" w:rsidRDefault="00494D04" w:rsidP="00494D04">
            <w:pPr>
              <w:jc w:val="center"/>
              <w:rPr>
                <w:ins w:id="28136" w:author="Στάθης Καπ" w:date="2023-03-09T06:25:00Z"/>
                <w:sz w:val="16"/>
                <w:szCs w:val="16"/>
              </w:rPr>
            </w:pPr>
            <w:ins w:id="28137"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28138" w:author="Στάθης Καπ" w:date="2023-03-09T06:29:00Z">
              <w:tcPr>
                <w:tcW w:w="457" w:type="dxa"/>
                <w:tcBorders>
                  <w:right w:val="single" w:sz="4" w:space="0" w:color="auto"/>
                </w:tcBorders>
                <w:vAlign w:val="center"/>
              </w:tcPr>
            </w:tcPrChange>
          </w:tcPr>
          <w:p w14:paraId="13D56CFC" w14:textId="3B98B5E9" w:rsidR="00494D04" w:rsidRPr="007E0F91" w:rsidRDefault="00494D04" w:rsidP="00494D04">
            <w:pPr>
              <w:jc w:val="center"/>
              <w:rPr>
                <w:ins w:id="28139" w:author="Στάθης Καπ" w:date="2023-03-09T06:25:00Z"/>
                <w:sz w:val="16"/>
                <w:szCs w:val="16"/>
              </w:rPr>
            </w:pPr>
            <w:ins w:id="28140"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28141" w:author="Στάθης Καπ" w:date="2023-03-09T06:29:00Z">
              <w:tcPr>
                <w:tcW w:w="453" w:type="dxa"/>
                <w:tcBorders>
                  <w:left w:val="single" w:sz="4" w:space="0" w:color="auto"/>
                </w:tcBorders>
                <w:vAlign w:val="bottom"/>
              </w:tcPr>
            </w:tcPrChange>
          </w:tcPr>
          <w:p w14:paraId="7DC2ADC6" w14:textId="23ABD3A8" w:rsidR="00494D04" w:rsidRPr="007E0F91" w:rsidRDefault="00494D04" w:rsidP="00494D04">
            <w:pPr>
              <w:jc w:val="center"/>
              <w:rPr>
                <w:ins w:id="28142" w:author="Στάθης Καπ" w:date="2023-03-09T06:25:00Z"/>
                <w:sz w:val="16"/>
                <w:szCs w:val="16"/>
              </w:rPr>
            </w:pPr>
            <w:ins w:id="28143" w:author="Στάθης Καπ" w:date="2023-03-09T07:11:00Z">
              <w:r>
                <w:rPr>
                  <w:rFonts w:ascii="Calibri" w:hAnsi="Calibri" w:cs="Calibri"/>
                  <w:color w:val="000000"/>
                  <w:sz w:val="16"/>
                  <w:szCs w:val="16"/>
                </w:rPr>
                <w:t>470</w:t>
              </w:r>
            </w:ins>
          </w:p>
        </w:tc>
        <w:tc>
          <w:tcPr>
            <w:tcW w:w="454" w:type="dxa"/>
            <w:vAlign w:val="center"/>
            <w:tcPrChange w:id="28144" w:author="Στάθης Καπ" w:date="2023-03-09T06:29:00Z">
              <w:tcPr>
                <w:tcW w:w="454" w:type="dxa"/>
                <w:vAlign w:val="center"/>
              </w:tcPr>
            </w:tcPrChange>
          </w:tcPr>
          <w:p w14:paraId="309187E8" w14:textId="61F1CAF7" w:rsidR="00494D04" w:rsidRPr="007E0F91" w:rsidRDefault="00494D04" w:rsidP="00494D04">
            <w:pPr>
              <w:jc w:val="center"/>
              <w:rPr>
                <w:ins w:id="28145" w:author="Στάθης Καπ" w:date="2023-03-09T06:25:00Z"/>
                <w:sz w:val="16"/>
                <w:szCs w:val="16"/>
              </w:rPr>
            </w:pPr>
            <w:ins w:id="28146" w:author="Στάθης Καπ" w:date="2023-03-09T07:11:00Z">
              <w:r>
                <w:rPr>
                  <w:rFonts w:ascii="Calibri" w:hAnsi="Calibri" w:cs="Calibri"/>
                  <w:color w:val="000000"/>
                  <w:sz w:val="16"/>
                  <w:szCs w:val="16"/>
                </w:rPr>
                <w:t>6</w:t>
              </w:r>
            </w:ins>
          </w:p>
        </w:tc>
        <w:tc>
          <w:tcPr>
            <w:tcW w:w="454" w:type="dxa"/>
            <w:vAlign w:val="center"/>
            <w:tcPrChange w:id="28147" w:author="Στάθης Καπ" w:date="2023-03-09T06:29:00Z">
              <w:tcPr>
                <w:tcW w:w="454" w:type="dxa"/>
                <w:vAlign w:val="bottom"/>
              </w:tcPr>
            </w:tcPrChange>
          </w:tcPr>
          <w:p w14:paraId="5A17963D" w14:textId="0371C56B" w:rsidR="00494D04" w:rsidRPr="007E0F91" w:rsidRDefault="00494D04" w:rsidP="00494D04">
            <w:pPr>
              <w:jc w:val="center"/>
              <w:rPr>
                <w:ins w:id="28148" w:author="Στάθης Καπ" w:date="2023-03-09T06:25:00Z"/>
                <w:sz w:val="16"/>
                <w:szCs w:val="16"/>
              </w:rPr>
            </w:pPr>
            <w:ins w:id="28149"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28150" w:author="Στάθης Καπ" w:date="2023-03-09T06:29:00Z">
              <w:tcPr>
                <w:tcW w:w="454" w:type="dxa"/>
                <w:tcBorders>
                  <w:right w:val="single" w:sz="4" w:space="0" w:color="auto"/>
                </w:tcBorders>
                <w:vAlign w:val="center"/>
              </w:tcPr>
            </w:tcPrChange>
          </w:tcPr>
          <w:p w14:paraId="55EB7C86" w14:textId="3EAF5EBB" w:rsidR="00494D04" w:rsidRPr="007E0F91" w:rsidRDefault="00494D04" w:rsidP="00494D04">
            <w:pPr>
              <w:jc w:val="center"/>
              <w:rPr>
                <w:ins w:id="28151" w:author="Στάθης Καπ" w:date="2023-03-09T06:25:00Z"/>
                <w:sz w:val="16"/>
                <w:szCs w:val="16"/>
              </w:rPr>
            </w:pPr>
            <w:ins w:id="28152"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28153" w:author="Στάθης Καπ" w:date="2023-03-09T06:29:00Z">
              <w:tcPr>
                <w:tcW w:w="453" w:type="dxa"/>
                <w:tcBorders>
                  <w:left w:val="single" w:sz="4" w:space="0" w:color="auto"/>
                </w:tcBorders>
                <w:vAlign w:val="bottom"/>
              </w:tcPr>
            </w:tcPrChange>
          </w:tcPr>
          <w:p w14:paraId="4614FCC4" w14:textId="5BC9F363" w:rsidR="00494D04" w:rsidRPr="007E0F91" w:rsidRDefault="00494D04" w:rsidP="00494D04">
            <w:pPr>
              <w:jc w:val="center"/>
              <w:rPr>
                <w:ins w:id="28154" w:author="Στάθης Καπ" w:date="2023-03-09T06:25:00Z"/>
                <w:sz w:val="16"/>
                <w:szCs w:val="16"/>
              </w:rPr>
            </w:pPr>
            <w:ins w:id="28155" w:author="Στάθης Καπ" w:date="2023-03-09T07:11:00Z">
              <w:r>
                <w:rPr>
                  <w:rFonts w:ascii="Calibri" w:hAnsi="Calibri" w:cs="Calibri"/>
                  <w:color w:val="000000"/>
                  <w:sz w:val="16"/>
                  <w:szCs w:val="16"/>
                </w:rPr>
                <w:t>400</w:t>
              </w:r>
            </w:ins>
          </w:p>
        </w:tc>
        <w:tc>
          <w:tcPr>
            <w:tcW w:w="454" w:type="dxa"/>
            <w:vAlign w:val="center"/>
            <w:tcPrChange w:id="28156" w:author="Στάθης Καπ" w:date="2023-03-09T06:29:00Z">
              <w:tcPr>
                <w:tcW w:w="454" w:type="dxa"/>
                <w:vAlign w:val="center"/>
              </w:tcPr>
            </w:tcPrChange>
          </w:tcPr>
          <w:p w14:paraId="2E31CE1C" w14:textId="06F470F8" w:rsidR="00494D04" w:rsidRPr="007E0F91" w:rsidRDefault="00494D04" w:rsidP="00494D04">
            <w:pPr>
              <w:jc w:val="center"/>
              <w:rPr>
                <w:ins w:id="28157" w:author="Στάθης Καπ" w:date="2023-03-09T06:25:00Z"/>
                <w:sz w:val="16"/>
                <w:szCs w:val="16"/>
              </w:rPr>
            </w:pPr>
            <w:ins w:id="28158" w:author="Στάθης Καπ" w:date="2023-03-09T07:11:00Z">
              <w:r>
                <w:rPr>
                  <w:rFonts w:ascii="Calibri" w:hAnsi="Calibri" w:cs="Calibri"/>
                  <w:color w:val="000000"/>
                  <w:sz w:val="16"/>
                  <w:szCs w:val="16"/>
                </w:rPr>
                <w:t>20</w:t>
              </w:r>
            </w:ins>
          </w:p>
        </w:tc>
        <w:tc>
          <w:tcPr>
            <w:tcW w:w="454" w:type="dxa"/>
            <w:vAlign w:val="center"/>
            <w:tcPrChange w:id="28159" w:author="Στάθης Καπ" w:date="2023-03-09T06:29:00Z">
              <w:tcPr>
                <w:tcW w:w="454" w:type="dxa"/>
                <w:vAlign w:val="bottom"/>
              </w:tcPr>
            </w:tcPrChange>
          </w:tcPr>
          <w:p w14:paraId="47BCD905" w14:textId="5FD7E9A4" w:rsidR="00494D04" w:rsidRPr="007E0F91" w:rsidRDefault="00494D04" w:rsidP="00494D04">
            <w:pPr>
              <w:jc w:val="center"/>
              <w:rPr>
                <w:ins w:id="28160" w:author="Στάθης Καπ" w:date="2023-03-09T06:25:00Z"/>
                <w:sz w:val="16"/>
                <w:szCs w:val="16"/>
              </w:rPr>
            </w:pPr>
            <w:ins w:id="28161"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28162" w:author="Στάθης Καπ" w:date="2023-03-09T06:29:00Z">
              <w:tcPr>
                <w:tcW w:w="461" w:type="dxa"/>
                <w:tcBorders>
                  <w:right w:val="single" w:sz="4" w:space="0" w:color="auto"/>
                </w:tcBorders>
                <w:vAlign w:val="center"/>
              </w:tcPr>
            </w:tcPrChange>
          </w:tcPr>
          <w:p w14:paraId="32DE6E48" w14:textId="792B1CC1" w:rsidR="00494D04" w:rsidRPr="007E0F91" w:rsidRDefault="00494D04" w:rsidP="00494D04">
            <w:pPr>
              <w:jc w:val="center"/>
              <w:rPr>
                <w:ins w:id="28163" w:author="Στάθης Καπ" w:date="2023-03-09T06:25:00Z"/>
                <w:sz w:val="16"/>
                <w:szCs w:val="16"/>
              </w:rPr>
            </w:pPr>
            <w:ins w:id="28164"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1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166" w:author="Στάθης Καπ" w:date="2023-03-09T06:25:00Z"/>
          <w:trPrChange w:id="2816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16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28169" w:author="Στάθης Καπ" w:date="2023-03-09T06:25:00Z"/>
                <w:sz w:val="16"/>
                <w:szCs w:val="16"/>
              </w:rPr>
            </w:pPr>
            <w:ins w:id="28170"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28171" w:author="Στάθης Καπ" w:date="2023-03-09T06:29:00Z">
              <w:tcPr>
                <w:tcW w:w="565" w:type="dxa"/>
                <w:tcBorders>
                  <w:left w:val="single" w:sz="4" w:space="0" w:color="auto"/>
                </w:tcBorders>
              </w:tcPr>
            </w:tcPrChange>
          </w:tcPr>
          <w:p w14:paraId="1EF313DF" w14:textId="0C0916CD" w:rsidR="00494D04" w:rsidRPr="007E0F91" w:rsidRDefault="00494D04" w:rsidP="00494D04">
            <w:pPr>
              <w:jc w:val="center"/>
              <w:rPr>
                <w:ins w:id="28172" w:author="Στάθης Καπ" w:date="2023-03-09T06:25:00Z"/>
                <w:sz w:val="16"/>
                <w:szCs w:val="16"/>
              </w:rPr>
            </w:pPr>
            <w:ins w:id="28173"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28174" w:author="Στάθης Καπ" w:date="2023-03-09T06:29:00Z">
              <w:tcPr>
                <w:tcW w:w="679" w:type="dxa"/>
                <w:tcBorders>
                  <w:right w:val="single" w:sz="4" w:space="0" w:color="auto"/>
                </w:tcBorders>
              </w:tcPr>
            </w:tcPrChange>
          </w:tcPr>
          <w:p w14:paraId="6E4E0902" w14:textId="7E7B7DF9" w:rsidR="00494D04" w:rsidRPr="007E0F91" w:rsidRDefault="00494D04" w:rsidP="00494D04">
            <w:pPr>
              <w:jc w:val="center"/>
              <w:rPr>
                <w:ins w:id="28175" w:author="Στάθης Καπ" w:date="2023-03-09T06:25:00Z"/>
                <w:sz w:val="16"/>
                <w:szCs w:val="16"/>
              </w:rPr>
            </w:pPr>
            <w:ins w:id="28176"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8177" w:author="Στάθης Καπ" w:date="2023-03-09T06:29:00Z">
              <w:tcPr>
                <w:tcW w:w="453" w:type="dxa"/>
                <w:tcBorders>
                  <w:left w:val="single" w:sz="4" w:space="0" w:color="auto"/>
                </w:tcBorders>
                <w:vAlign w:val="bottom"/>
              </w:tcPr>
            </w:tcPrChange>
          </w:tcPr>
          <w:p w14:paraId="42BC7801" w14:textId="2EC55A03" w:rsidR="00494D04" w:rsidRPr="007E0F91" w:rsidRDefault="00494D04" w:rsidP="00494D04">
            <w:pPr>
              <w:jc w:val="center"/>
              <w:rPr>
                <w:ins w:id="28178" w:author="Στάθης Καπ" w:date="2023-03-09T06:25:00Z"/>
                <w:sz w:val="16"/>
                <w:szCs w:val="16"/>
              </w:rPr>
            </w:pPr>
            <w:ins w:id="28179" w:author="Στάθης Καπ" w:date="2023-03-09T07:11:00Z">
              <w:r>
                <w:rPr>
                  <w:rFonts w:ascii="Calibri" w:hAnsi="Calibri" w:cs="Calibri"/>
                  <w:color w:val="000000"/>
                  <w:sz w:val="16"/>
                  <w:szCs w:val="16"/>
                </w:rPr>
                <w:t>560</w:t>
              </w:r>
            </w:ins>
          </w:p>
        </w:tc>
        <w:tc>
          <w:tcPr>
            <w:tcW w:w="708" w:type="dxa"/>
            <w:vAlign w:val="center"/>
            <w:tcPrChange w:id="28180" w:author="Στάθης Καπ" w:date="2023-03-09T06:29:00Z">
              <w:tcPr>
                <w:tcW w:w="708" w:type="dxa"/>
                <w:vAlign w:val="center"/>
              </w:tcPr>
            </w:tcPrChange>
          </w:tcPr>
          <w:p w14:paraId="535495F4" w14:textId="77F281D1" w:rsidR="00494D04" w:rsidRPr="007E0F91" w:rsidRDefault="00494D04" w:rsidP="00494D04">
            <w:pPr>
              <w:jc w:val="center"/>
              <w:rPr>
                <w:ins w:id="28181" w:author="Στάθης Καπ" w:date="2023-03-09T06:25:00Z"/>
                <w:sz w:val="16"/>
                <w:szCs w:val="16"/>
              </w:rPr>
            </w:pPr>
            <w:ins w:id="28182"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28183" w:author="Στάθης Καπ" w:date="2023-03-09T06:29:00Z">
              <w:tcPr>
                <w:tcW w:w="652" w:type="dxa"/>
                <w:vMerge/>
                <w:tcBorders>
                  <w:right w:val="single" w:sz="4" w:space="0" w:color="auto"/>
                </w:tcBorders>
                <w:vAlign w:val="bottom"/>
              </w:tcPr>
            </w:tcPrChange>
          </w:tcPr>
          <w:p w14:paraId="6F099871" w14:textId="77777777" w:rsidR="00494D04" w:rsidRPr="007E0F91" w:rsidRDefault="00494D04" w:rsidP="00494D04">
            <w:pPr>
              <w:jc w:val="center"/>
              <w:rPr>
                <w:ins w:id="28184" w:author="Στάθης Καπ" w:date="2023-03-09T06:25:00Z"/>
                <w:sz w:val="16"/>
                <w:szCs w:val="16"/>
              </w:rPr>
            </w:pPr>
          </w:p>
        </w:tc>
        <w:tc>
          <w:tcPr>
            <w:tcW w:w="453" w:type="dxa"/>
            <w:tcBorders>
              <w:left w:val="single" w:sz="4" w:space="0" w:color="auto"/>
            </w:tcBorders>
            <w:vAlign w:val="center"/>
            <w:tcPrChange w:id="28185" w:author="Στάθης Καπ" w:date="2023-03-09T06:29:00Z">
              <w:tcPr>
                <w:tcW w:w="453" w:type="dxa"/>
                <w:tcBorders>
                  <w:left w:val="single" w:sz="4" w:space="0" w:color="auto"/>
                </w:tcBorders>
                <w:vAlign w:val="bottom"/>
              </w:tcPr>
            </w:tcPrChange>
          </w:tcPr>
          <w:p w14:paraId="5E2A08FB" w14:textId="30672763" w:rsidR="00494D04" w:rsidRPr="007E0F91" w:rsidRDefault="00494D04" w:rsidP="00494D04">
            <w:pPr>
              <w:jc w:val="center"/>
              <w:rPr>
                <w:ins w:id="28186" w:author="Στάθης Καπ" w:date="2023-03-09T06:25:00Z"/>
                <w:sz w:val="16"/>
                <w:szCs w:val="16"/>
              </w:rPr>
            </w:pPr>
            <w:ins w:id="28187" w:author="Στάθης Καπ" w:date="2023-03-09T07:11:00Z">
              <w:r>
                <w:rPr>
                  <w:rFonts w:ascii="Calibri" w:hAnsi="Calibri" w:cs="Calibri"/>
                  <w:color w:val="000000"/>
                  <w:sz w:val="16"/>
                  <w:szCs w:val="16"/>
                </w:rPr>
                <w:t>550</w:t>
              </w:r>
            </w:ins>
          </w:p>
        </w:tc>
        <w:tc>
          <w:tcPr>
            <w:tcW w:w="454" w:type="dxa"/>
            <w:vAlign w:val="center"/>
            <w:tcPrChange w:id="28188" w:author="Στάθης Καπ" w:date="2023-03-09T06:29:00Z">
              <w:tcPr>
                <w:tcW w:w="454" w:type="dxa"/>
                <w:vAlign w:val="center"/>
              </w:tcPr>
            </w:tcPrChange>
          </w:tcPr>
          <w:p w14:paraId="0DA76E9C" w14:textId="528C9C0A" w:rsidR="00494D04" w:rsidRPr="007E0F91" w:rsidRDefault="00494D04" w:rsidP="00494D04">
            <w:pPr>
              <w:jc w:val="center"/>
              <w:rPr>
                <w:ins w:id="28189" w:author="Στάθης Καπ" w:date="2023-03-09T06:25:00Z"/>
                <w:sz w:val="16"/>
                <w:szCs w:val="16"/>
              </w:rPr>
            </w:pPr>
            <w:ins w:id="28190" w:author="Στάθης Καπ" w:date="2023-03-09T07:11:00Z">
              <w:r>
                <w:rPr>
                  <w:rFonts w:ascii="Calibri" w:hAnsi="Calibri" w:cs="Calibri"/>
                  <w:color w:val="000000"/>
                  <w:sz w:val="16"/>
                  <w:szCs w:val="16"/>
                </w:rPr>
                <w:t>1.79</w:t>
              </w:r>
            </w:ins>
          </w:p>
        </w:tc>
        <w:tc>
          <w:tcPr>
            <w:tcW w:w="454" w:type="dxa"/>
            <w:vAlign w:val="center"/>
            <w:tcPrChange w:id="28191" w:author="Στάθης Καπ" w:date="2023-03-09T06:29:00Z">
              <w:tcPr>
                <w:tcW w:w="454" w:type="dxa"/>
                <w:vAlign w:val="bottom"/>
              </w:tcPr>
            </w:tcPrChange>
          </w:tcPr>
          <w:p w14:paraId="6B4B1FF3" w14:textId="17AA2A27" w:rsidR="00494D04" w:rsidRPr="007E0F91" w:rsidRDefault="00494D04" w:rsidP="00494D04">
            <w:pPr>
              <w:jc w:val="center"/>
              <w:rPr>
                <w:ins w:id="28192" w:author="Στάθης Καπ" w:date="2023-03-09T06:25:00Z"/>
                <w:sz w:val="16"/>
                <w:szCs w:val="16"/>
              </w:rPr>
            </w:pPr>
            <w:ins w:id="28193"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28194" w:author="Στάθης Καπ" w:date="2023-03-09T06:29:00Z">
              <w:tcPr>
                <w:tcW w:w="457" w:type="dxa"/>
                <w:tcBorders>
                  <w:right w:val="single" w:sz="4" w:space="0" w:color="auto"/>
                </w:tcBorders>
                <w:vAlign w:val="center"/>
              </w:tcPr>
            </w:tcPrChange>
          </w:tcPr>
          <w:p w14:paraId="3C159FD8" w14:textId="761FCAA5" w:rsidR="00494D04" w:rsidRPr="007E0F91" w:rsidRDefault="00494D04" w:rsidP="00494D04">
            <w:pPr>
              <w:jc w:val="center"/>
              <w:rPr>
                <w:ins w:id="28195" w:author="Στάθης Καπ" w:date="2023-03-09T06:25:00Z"/>
                <w:sz w:val="16"/>
                <w:szCs w:val="16"/>
              </w:rPr>
            </w:pPr>
            <w:ins w:id="28196"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28197" w:author="Στάθης Καπ" w:date="2023-03-09T06:29:00Z">
              <w:tcPr>
                <w:tcW w:w="453" w:type="dxa"/>
                <w:tcBorders>
                  <w:left w:val="single" w:sz="4" w:space="0" w:color="auto"/>
                </w:tcBorders>
                <w:vAlign w:val="bottom"/>
              </w:tcPr>
            </w:tcPrChange>
          </w:tcPr>
          <w:p w14:paraId="24A1F0F8" w14:textId="7BBA48F2" w:rsidR="00494D04" w:rsidRPr="007E0F91" w:rsidRDefault="00494D04" w:rsidP="00494D04">
            <w:pPr>
              <w:jc w:val="center"/>
              <w:rPr>
                <w:ins w:id="28198" w:author="Στάθης Καπ" w:date="2023-03-09T06:25:00Z"/>
                <w:sz w:val="16"/>
                <w:szCs w:val="16"/>
              </w:rPr>
            </w:pPr>
            <w:ins w:id="28199" w:author="Στάθης Καπ" w:date="2023-03-09T07:11:00Z">
              <w:r>
                <w:rPr>
                  <w:rFonts w:ascii="Calibri" w:hAnsi="Calibri" w:cs="Calibri"/>
                  <w:color w:val="000000"/>
                  <w:sz w:val="16"/>
                  <w:szCs w:val="16"/>
                </w:rPr>
                <w:t>510</w:t>
              </w:r>
            </w:ins>
          </w:p>
        </w:tc>
        <w:tc>
          <w:tcPr>
            <w:tcW w:w="454" w:type="dxa"/>
            <w:vAlign w:val="center"/>
            <w:tcPrChange w:id="28200" w:author="Στάθης Καπ" w:date="2023-03-09T06:29:00Z">
              <w:tcPr>
                <w:tcW w:w="454" w:type="dxa"/>
                <w:vAlign w:val="center"/>
              </w:tcPr>
            </w:tcPrChange>
          </w:tcPr>
          <w:p w14:paraId="73A62937" w14:textId="2E93C294" w:rsidR="00494D04" w:rsidRPr="007E0F91" w:rsidRDefault="00494D04" w:rsidP="00494D04">
            <w:pPr>
              <w:jc w:val="center"/>
              <w:rPr>
                <w:ins w:id="28201" w:author="Στάθης Καπ" w:date="2023-03-09T06:25:00Z"/>
                <w:sz w:val="16"/>
                <w:szCs w:val="16"/>
              </w:rPr>
            </w:pPr>
            <w:ins w:id="28202" w:author="Στάθης Καπ" w:date="2023-03-09T07:11:00Z">
              <w:r>
                <w:rPr>
                  <w:rFonts w:ascii="Calibri" w:hAnsi="Calibri" w:cs="Calibri"/>
                  <w:color w:val="000000"/>
                  <w:sz w:val="16"/>
                  <w:szCs w:val="16"/>
                </w:rPr>
                <w:t>8.93</w:t>
              </w:r>
            </w:ins>
          </w:p>
        </w:tc>
        <w:tc>
          <w:tcPr>
            <w:tcW w:w="454" w:type="dxa"/>
            <w:vAlign w:val="center"/>
            <w:tcPrChange w:id="28203" w:author="Στάθης Καπ" w:date="2023-03-09T06:29:00Z">
              <w:tcPr>
                <w:tcW w:w="454" w:type="dxa"/>
                <w:vAlign w:val="bottom"/>
              </w:tcPr>
            </w:tcPrChange>
          </w:tcPr>
          <w:p w14:paraId="48881BFD" w14:textId="0D4DA9B4" w:rsidR="00494D04" w:rsidRPr="007E0F91" w:rsidRDefault="00494D04" w:rsidP="00494D04">
            <w:pPr>
              <w:jc w:val="center"/>
              <w:rPr>
                <w:ins w:id="28204" w:author="Στάθης Καπ" w:date="2023-03-09T06:25:00Z"/>
                <w:sz w:val="16"/>
                <w:szCs w:val="16"/>
              </w:rPr>
            </w:pPr>
            <w:ins w:id="28205"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28206" w:author="Στάθης Καπ" w:date="2023-03-09T06:29:00Z">
              <w:tcPr>
                <w:tcW w:w="454" w:type="dxa"/>
                <w:tcBorders>
                  <w:right w:val="single" w:sz="4" w:space="0" w:color="auto"/>
                </w:tcBorders>
                <w:vAlign w:val="center"/>
              </w:tcPr>
            </w:tcPrChange>
          </w:tcPr>
          <w:p w14:paraId="28A6A03D" w14:textId="7774184F" w:rsidR="00494D04" w:rsidRPr="007E0F91" w:rsidRDefault="00494D04" w:rsidP="00494D04">
            <w:pPr>
              <w:jc w:val="center"/>
              <w:rPr>
                <w:ins w:id="28207" w:author="Στάθης Καπ" w:date="2023-03-09T06:25:00Z"/>
                <w:sz w:val="16"/>
                <w:szCs w:val="16"/>
              </w:rPr>
            </w:pPr>
            <w:ins w:id="28208"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28209" w:author="Στάθης Καπ" w:date="2023-03-09T06:29:00Z">
              <w:tcPr>
                <w:tcW w:w="453" w:type="dxa"/>
                <w:tcBorders>
                  <w:left w:val="single" w:sz="4" w:space="0" w:color="auto"/>
                </w:tcBorders>
                <w:vAlign w:val="bottom"/>
              </w:tcPr>
            </w:tcPrChange>
          </w:tcPr>
          <w:p w14:paraId="1B5E0A25" w14:textId="07710CC8" w:rsidR="00494D04" w:rsidRPr="007E0F91" w:rsidRDefault="00494D04" w:rsidP="00494D04">
            <w:pPr>
              <w:jc w:val="center"/>
              <w:rPr>
                <w:ins w:id="28210" w:author="Στάθης Καπ" w:date="2023-03-09T06:25:00Z"/>
                <w:sz w:val="16"/>
                <w:szCs w:val="16"/>
              </w:rPr>
            </w:pPr>
            <w:ins w:id="28211" w:author="Στάθης Καπ" w:date="2023-03-09T07:11:00Z">
              <w:r>
                <w:rPr>
                  <w:rFonts w:ascii="Calibri" w:hAnsi="Calibri" w:cs="Calibri"/>
                  <w:color w:val="000000"/>
                  <w:sz w:val="16"/>
                  <w:szCs w:val="16"/>
                </w:rPr>
                <w:t>490</w:t>
              </w:r>
            </w:ins>
          </w:p>
        </w:tc>
        <w:tc>
          <w:tcPr>
            <w:tcW w:w="454" w:type="dxa"/>
            <w:vAlign w:val="center"/>
            <w:tcPrChange w:id="28212" w:author="Στάθης Καπ" w:date="2023-03-09T06:29:00Z">
              <w:tcPr>
                <w:tcW w:w="454" w:type="dxa"/>
                <w:vAlign w:val="center"/>
              </w:tcPr>
            </w:tcPrChange>
          </w:tcPr>
          <w:p w14:paraId="01B7F9F3" w14:textId="0E0F90AD" w:rsidR="00494D04" w:rsidRPr="007E0F91" w:rsidRDefault="00494D04" w:rsidP="00494D04">
            <w:pPr>
              <w:jc w:val="center"/>
              <w:rPr>
                <w:ins w:id="28213" w:author="Στάθης Καπ" w:date="2023-03-09T06:25:00Z"/>
                <w:sz w:val="16"/>
                <w:szCs w:val="16"/>
              </w:rPr>
            </w:pPr>
            <w:ins w:id="28214" w:author="Στάθης Καπ" w:date="2023-03-09T07:11:00Z">
              <w:r>
                <w:rPr>
                  <w:rFonts w:ascii="Calibri" w:hAnsi="Calibri" w:cs="Calibri"/>
                  <w:color w:val="000000"/>
                  <w:sz w:val="16"/>
                  <w:szCs w:val="16"/>
                </w:rPr>
                <w:t>12.5</w:t>
              </w:r>
            </w:ins>
          </w:p>
        </w:tc>
        <w:tc>
          <w:tcPr>
            <w:tcW w:w="454" w:type="dxa"/>
            <w:vAlign w:val="center"/>
            <w:tcPrChange w:id="28215" w:author="Στάθης Καπ" w:date="2023-03-09T06:29:00Z">
              <w:tcPr>
                <w:tcW w:w="454" w:type="dxa"/>
                <w:vAlign w:val="bottom"/>
              </w:tcPr>
            </w:tcPrChange>
          </w:tcPr>
          <w:p w14:paraId="09FC7DDA" w14:textId="2DFBB436" w:rsidR="00494D04" w:rsidRPr="007E0F91" w:rsidRDefault="00494D04" w:rsidP="00494D04">
            <w:pPr>
              <w:jc w:val="center"/>
              <w:rPr>
                <w:ins w:id="28216" w:author="Στάθης Καπ" w:date="2023-03-09T06:25:00Z"/>
                <w:sz w:val="16"/>
                <w:szCs w:val="16"/>
              </w:rPr>
            </w:pPr>
            <w:ins w:id="28217"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28218" w:author="Στάθης Καπ" w:date="2023-03-09T06:29:00Z">
              <w:tcPr>
                <w:tcW w:w="461" w:type="dxa"/>
                <w:tcBorders>
                  <w:right w:val="single" w:sz="4" w:space="0" w:color="auto"/>
                </w:tcBorders>
                <w:vAlign w:val="center"/>
              </w:tcPr>
            </w:tcPrChange>
          </w:tcPr>
          <w:p w14:paraId="3674CBDF" w14:textId="2C3D3E01" w:rsidR="00494D04" w:rsidRPr="007E0F91" w:rsidRDefault="00494D04" w:rsidP="00494D04">
            <w:pPr>
              <w:jc w:val="center"/>
              <w:rPr>
                <w:ins w:id="28219" w:author="Στάθης Καπ" w:date="2023-03-09T06:25:00Z"/>
                <w:sz w:val="16"/>
                <w:szCs w:val="16"/>
              </w:rPr>
            </w:pPr>
            <w:ins w:id="28220"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2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222" w:author="Στάθης Καπ" w:date="2023-03-09T06:25:00Z"/>
          <w:trPrChange w:id="2822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22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28225" w:author="Στάθης Καπ" w:date="2023-03-09T06:25:00Z"/>
                <w:sz w:val="16"/>
                <w:szCs w:val="16"/>
              </w:rPr>
            </w:pPr>
            <w:ins w:id="28226"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28227" w:author="Στάθης Καπ" w:date="2023-03-09T06:29:00Z">
              <w:tcPr>
                <w:tcW w:w="565" w:type="dxa"/>
                <w:tcBorders>
                  <w:left w:val="single" w:sz="4" w:space="0" w:color="auto"/>
                </w:tcBorders>
              </w:tcPr>
            </w:tcPrChange>
          </w:tcPr>
          <w:p w14:paraId="2E902890" w14:textId="11478EF6" w:rsidR="00494D04" w:rsidRPr="007E0F91" w:rsidRDefault="00494D04" w:rsidP="00494D04">
            <w:pPr>
              <w:jc w:val="center"/>
              <w:rPr>
                <w:ins w:id="28228" w:author="Στάθης Καπ" w:date="2023-03-09T06:25:00Z"/>
                <w:sz w:val="16"/>
                <w:szCs w:val="16"/>
              </w:rPr>
            </w:pPr>
            <w:ins w:id="28229"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8230" w:author="Στάθης Καπ" w:date="2023-03-09T06:29:00Z">
              <w:tcPr>
                <w:tcW w:w="679" w:type="dxa"/>
                <w:tcBorders>
                  <w:right w:val="single" w:sz="4" w:space="0" w:color="auto"/>
                </w:tcBorders>
              </w:tcPr>
            </w:tcPrChange>
          </w:tcPr>
          <w:p w14:paraId="6B70DF4C" w14:textId="3241D3B9" w:rsidR="00494D04" w:rsidRPr="007E0F91" w:rsidRDefault="00494D04" w:rsidP="00494D04">
            <w:pPr>
              <w:jc w:val="center"/>
              <w:rPr>
                <w:ins w:id="28231" w:author="Στάθης Καπ" w:date="2023-03-09T06:25:00Z"/>
                <w:sz w:val="16"/>
                <w:szCs w:val="16"/>
              </w:rPr>
            </w:pPr>
            <w:ins w:id="28232"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8233" w:author="Στάθης Καπ" w:date="2023-03-09T06:29:00Z">
              <w:tcPr>
                <w:tcW w:w="453" w:type="dxa"/>
                <w:tcBorders>
                  <w:left w:val="single" w:sz="4" w:space="0" w:color="auto"/>
                </w:tcBorders>
                <w:vAlign w:val="bottom"/>
              </w:tcPr>
            </w:tcPrChange>
          </w:tcPr>
          <w:p w14:paraId="64334F48" w14:textId="78A98BD3" w:rsidR="00494D04" w:rsidRPr="007E0F91" w:rsidRDefault="00494D04" w:rsidP="00494D04">
            <w:pPr>
              <w:jc w:val="center"/>
              <w:rPr>
                <w:ins w:id="28234" w:author="Στάθης Καπ" w:date="2023-03-09T06:25:00Z"/>
                <w:sz w:val="16"/>
                <w:szCs w:val="16"/>
              </w:rPr>
            </w:pPr>
            <w:ins w:id="28235" w:author="Στάθης Καπ" w:date="2023-03-09T07:11:00Z">
              <w:r>
                <w:rPr>
                  <w:rFonts w:ascii="Calibri" w:hAnsi="Calibri" w:cs="Calibri"/>
                  <w:color w:val="000000"/>
                  <w:sz w:val="16"/>
                  <w:szCs w:val="16"/>
                </w:rPr>
                <w:t>590</w:t>
              </w:r>
            </w:ins>
          </w:p>
        </w:tc>
        <w:tc>
          <w:tcPr>
            <w:tcW w:w="708" w:type="dxa"/>
            <w:vAlign w:val="center"/>
            <w:tcPrChange w:id="28236" w:author="Στάθης Καπ" w:date="2023-03-09T06:29:00Z">
              <w:tcPr>
                <w:tcW w:w="708" w:type="dxa"/>
                <w:vAlign w:val="center"/>
              </w:tcPr>
            </w:tcPrChange>
          </w:tcPr>
          <w:p w14:paraId="1F7573EB" w14:textId="3708C29E" w:rsidR="00494D04" w:rsidRPr="007E0F91" w:rsidRDefault="00494D04" w:rsidP="00494D04">
            <w:pPr>
              <w:jc w:val="center"/>
              <w:rPr>
                <w:ins w:id="28237" w:author="Στάθης Καπ" w:date="2023-03-09T06:25:00Z"/>
                <w:sz w:val="16"/>
                <w:szCs w:val="16"/>
              </w:rPr>
            </w:pPr>
            <w:ins w:id="28238"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28239" w:author="Στάθης Καπ" w:date="2023-03-09T06:29:00Z">
              <w:tcPr>
                <w:tcW w:w="652" w:type="dxa"/>
                <w:vMerge/>
                <w:tcBorders>
                  <w:right w:val="single" w:sz="4" w:space="0" w:color="auto"/>
                </w:tcBorders>
                <w:vAlign w:val="bottom"/>
              </w:tcPr>
            </w:tcPrChange>
          </w:tcPr>
          <w:p w14:paraId="77ECD463" w14:textId="77777777" w:rsidR="00494D04" w:rsidRPr="007E0F91" w:rsidRDefault="00494D04" w:rsidP="00494D04">
            <w:pPr>
              <w:jc w:val="center"/>
              <w:rPr>
                <w:ins w:id="28240" w:author="Στάθης Καπ" w:date="2023-03-09T06:25:00Z"/>
                <w:sz w:val="16"/>
                <w:szCs w:val="16"/>
              </w:rPr>
            </w:pPr>
          </w:p>
        </w:tc>
        <w:tc>
          <w:tcPr>
            <w:tcW w:w="453" w:type="dxa"/>
            <w:tcBorders>
              <w:left w:val="single" w:sz="4" w:space="0" w:color="auto"/>
            </w:tcBorders>
            <w:vAlign w:val="center"/>
            <w:tcPrChange w:id="28241" w:author="Στάθης Καπ" w:date="2023-03-09T06:29:00Z">
              <w:tcPr>
                <w:tcW w:w="453" w:type="dxa"/>
                <w:tcBorders>
                  <w:left w:val="single" w:sz="4" w:space="0" w:color="auto"/>
                </w:tcBorders>
                <w:vAlign w:val="bottom"/>
              </w:tcPr>
            </w:tcPrChange>
          </w:tcPr>
          <w:p w14:paraId="539CC7E2" w14:textId="72FFDF7F" w:rsidR="00494D04" w:rsidRPr="007E0F91" w:rsidRDefault="00494D04" w:rsidP="00494D04">
            <w:pPr>
              <w:jc w:val="center"/>
              <w:rPr>
                <w:ins w:id="28242" w:author="Στάθης Καπ" w:date="2023-03-09T06:25:00Z"/>
                <w:sz w:val="16"/>
                <w:szCs w:val="16"/>
              </w:rPr>
            </w:pPr>
            <w:ins w:id="28243" w:author="Στάθης Καπ" w:date="2023-03-09T07:11:00Z">
              <w:r>
                <w:rPr>
                  <w:rFonts w:ascii="Calibri" w:hAnsi="Calibri" w:cs="Calibri"/>
                  <w:color w:val="000000"/>
                  <w:sz w:val="16"/>
                  <w:szCs w:val="16"/>
                </w:rPr>
                <w:t>580</w:t>
              </w:r>
            </w:ins>
          </w:p>
        </w:tc>
        <w:tc>
          <w:tcPr>
            <w:tcW w:w="454" w:type="dxa"/>
            <w:vAlign w:val="center"/>
            <w:tcPrChange w:id="28244" w:author="Στάθης Καπ" w:date="2023-03-09T06:29:00Z">
              <w:tcPr>
                <w:tcW w:w="454" w:type="dxa"/>
                <w:vAlign w:val="center"/>
              </w:tcPr>
            </w:tcPrChange>
          </w:tcPr>
          <w:p w14:paraId="40AD14EC" w14:textId="4B954D6B" w:rsidR="00494D04" w:rsidRPr="007E0F91" w:rsidRDefault="00494D04" w:rsidP="00494D04">
            <w:pPr>
              <w:jc w:val="center"/>
              <w:rPr>
                <w:ins w:id="28245" w:author="Στάθης Καπ" w:date="2023-03-09T06:25:00Z"/>
                <w:sz w:val="16"/>
                <w:szCs w:val="16"/>
              </w:rPr>
            </w:pPr>
            <w:ins w:id="28246" w:author="Στάθης Καπ" w:date="2023-03-09T07:11:00Z">
              <w:r>
                <w:rPr>
                  <w:rFonts w:ascii="Calibri" w:hAnsi="Calibri" w:cs="Calibri"/>
                  <w:color w:val="000000"/>
                  <w:sz w:val="16"/>
                  <w:szCs w:val="16"/>
                </w:rPr>
                <w:t>1.69</w:t>
              </w:r>
            </w:ins>
          </w:p>
        </w:tc>
        <w:tc>
          <w:tcPr>
            <w:tcW w:w="454" w:type="dxa"/>
            <w:vAlign w:val="center"/>
            <w:tcPrChange w:id="28247" w:author="Στάθης Καπ" w:date="2023-03-09T06:29:00Z">
              <w:tcPr>
                <w:tcW w:w="454" w:type="dxa"/>
                <w:vAlign w:val="bottom"/>
              </w:tcPr>
            </w:tcPrChange>
          </w:tcPr>
          <w:p w14:paraId="4B088A2F" w14:textId="45BA2A77" w:rsidR="00494D04" w:rsidRPr="007E0F91" w:rsidRDefault="00494D04" w:rsidP="00494D04">
            <w:pPr>
              <w:jc w:val="center"/>
              <w:rPr>
                <w:ins w:id="28248" w:author="Στάθης Καπ" w:date="2023-03-09T06:25:00Z"/>
                <w:sz w:val="16"/>
                <w:szCs w:val="16"/>
              </w:rPr>
            </w:pPr>
            <w:ins w:id="28249"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28250" w:author="Στάθης Καπ" w:date="2023-03-09T06:29:00Z">
              <w:tcPr>
                <w:tcW w:w="457" w:type="dxa"/>
                <w:tcBorders>
                  <w:right w:val="single" w:sz="4" w:space="0" w:color="auto"/>
                </w:tcBorders>
                <w:vAlign w:val="center"/>
              </w:tcPr>
            </w:tcPrChange>
          </w:tcPr>
          <w:p w14:paraId="21AA0EDC" w14:textId="11FC02D5" w:rsidR="00494D04" w:rsidRPr="007E0F91" w:rsidRDefault="00494D04" w:rsidP="00494D04">
            <w:pPr>
              <w:jc w:val="center"/>
              <w:rPr>
                <w:ins w:id="28251" w:author="Στάθης Καπ" w:date="2023-03-09T06:25:00Z"/>
                <w:sz w:val="16"/>
                <w:szCs w:val="16"/>
              </w:rPr>
            </w:pPr>
            <w:ins w:id="28252"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28253" w:author="Στάθης Καπ" w:date="2023-03-09T06:29:00Z">
              <w:tcPr>
                <w:tcW w:w="453" w:type="dxa"/>
                <w:tcBorders>
                  <w:left w:val="single" w:sz="4" w:space="0" w:color="auto"/>
                </w:tcBorders>
                <w:vAlign w:val="bottom"/>
              </w:tcPr>
            </w:tcPrChange>
          </w:tcPr>
          <w:p w14:paraId="1408C2F9" w14:textId="433D2618" w:rsidR="00494D04" w:rsidRPr="007E0F91" w:rsidRDefault="00494D04" w:rsidP="00494D04">
            <w:pPr>
              <w:jc w:val="center"/>
              <w:rPr>
                <w:ins w:id="28254" w:author="Στάθης Καπ" w:date="2023-03-09T06:25:00Z"/>
                <w:sz w:val="16"/>
                <w:szCs w:val="16"/>
              </w:rPr>
            </w:pPr>
            <w:ins w:id="28255" w:author="Στάθης Καπ" w:date="2023-03-09T07:11:00Z">
              <w:r>
                <w:rPr>
                  <w:rFonts w:ascii="Calibri" w:hAnsi="Calibri" w:cs="Calibri"/>
                  <w:color w:val="000000"/>
                  <w:sz w:val="16"/>
                  <w:szCs w:val="16"/>
                </w:rPr>
                <w:t>540</w:t>
              </w:r>
            </w:ins>
          </w:p>
        </w:tc>
        <w:tc>
          <w:tcPr>
            <w:tcW w:w="454" w:type="dxa"/>
            <w:vAlign w:val="center"/>
            <w:tcPrChange w:id="28256" w:author="Στάθης Καπ" w:date="2023-03-09T06:29:00Z">
              <w:tcPr>
                <w:tcW w:w="454" w:type="dxa"/>
                <w:vAlign w:val="center"/>
              </w:tcPr>
            </w:tcPrChange>
          </w:tcPr>
          <w:p w14:paraId="2F2C9503" w14:textId="2B29BED9" w:rsidR="00494D04" w:rsidRPr="007E0F91" w:rsidRDefault="00494D04" w:rsidP="00494D04">
            <w:pPr>
              <w:jc w:val="center"/>
              <w:rPr>
                <w:ins w:id="28257" w:author="Στάθης Καπ" w:date="2023-03-09T06:25:00Z"/>
                <w:sz w:val="16"/>
                <w:szCs w:val="16"/>
              </w:rPr>
            </w:pPr>
            <w:ins w:id="28258" w:author="Στάθης Καπ" w:date="2023-03-09T07:11:00Z">
              <w:r>
                <w:rPr>
                  <w:rFonts w:ascii="Calibri" w:hAnsi="Calibri" w:cs="Calibri"/>
                  <w:color w:val="000000"/>
                  <w:sz w:val="16"/>
                  <w:szCs w:val="16"/>
                </w:rPr>
                <w:t>8.47</w:t>
              </w:r>
            </w:ins>
          </w:p>
        </w:tc>
        <w:tc>
          <w:tcPr>
            <w:tcW w:w="454" w:type="dxa"/>
            <w:vAlign w:val="center"/>
            <w:tcPrChange w:id="28259" w:author="Στάθης Καπ" w:date="2023-03-09T06:29:00Z">
              <w:tcPr>
                <w:tcW w:w="454" w:type="dxa"/>
                <w:vAlign w:val="bottom"/>
              </w:tcPr>
            </w:tcPrChange>
          </w:tcPr>
          <w:p w14:paraId="5C5D63AA" w14:textId="29DC179D" w:rsidR="00494D04" w:rsidRPr="007E0F91" w:rsidRDefault="00494D04" w:rsidP="00494D04">
            <w:pPr>
              <w:jc w:val="center"/>
              <w:rPr>
                <w:ins w:id="28260" w:author="Στάθης Καπ" w:date="2023-03-09T06:25:00Z"/>
                <w:sz w:val="16"/>
                <w:szCs w:val="16"/>
              </w:rPr>
            </w:pPr>
            <w:ins w:id="28261"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28262" w:author="Στάθης Καπ" w:date="2023-03-09T06:29:00Z">
              <w:tcPr>
                <w:tcW w:w="454" w:type="dxa"/>
                <w:tcBorders>
                  <w:right w:val="single" w:sz="4" w:space="0" w:color="auto"/>
                </w:tcBorders>
                <w:vAlign w:val="center"/>
              </w:tcPr>
            </w:tcPrChange>
          </w:tcPr>
          <w:p w14:paraId="05C546DB" w14:textId="7B8298CE" w:rsidR="00494D04" w:rsidRPr="007E0F91" w:rsidRDefault="00494D04" w:rsidP="00494D04">
            <w:pPr>
              <w:jc w:val="center"/>
              <w:rPr>
                <w:ins w:id="28263" w:author="Στάθης Καπ" w:date="2023-03-09T06:25:00Z"/>
                <w:sz w:val="16"/>
                <w:szCs w:val="16"/>
              </w:rPr>
            </w:pPr>
            <w:ins w:id="28264"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28265" w:author="Στάθης Καπ" w:date="2023-03-09T06:29:00Z">
              <w:tcPr>
                <w:tcW w:w="453" w:type="dxa"/>
                <w:tcBorders>
                  <w:left w:val="single" w:sz="4" w:space="0" w:color="auto"/>
                </w:tcBorders>
                <w:vAlign w:val="bottom"/>
              </w:tcPr>
            </w:tcPrChange>
          </w:tcPr>
          <w:p w14:paraId="7C3BE7B8" w14:textId="4794DB11" w:rsidR="00494D04" w:rsidRPr="007E0F91" w:rsidRDefault="00494D04" w:rsidP="00494D04">
            <w:pPr>
              <w:jc w:val="center"/>
              <w:rPr>
                <w:ins w:id="28266" w:author="Στάθης Καπ" w:date="2023-03-09T06:25:00Z"/>
                <w:sz w:val="16"/>
                <w:szCs w:val="16"/>
              </w:rPr>
            </w:pPr>
            <w:ins w:id="28267" w:author="Στάθης Καπ" w:date="2023-03-09T07:11:00Z">
              <w:r>
                <w:rPr>
                  <w:rFonts w:ascii="Calibri" w:hAnsi="Calibri" w:cs="Calibri"/>
                  <w:color w:val="000000"/>
                  <w:sz w:val="16"/>
                  <w:szCs w:val="16"/>
                </w:rPr>
                <w:t>500</w:t>
              </w:r>
            </w:ins>
          </w:p>
        </w:tc>
        <w:tc>
          <w:tcPr>
            <w:tcW w:w="454" w:type="dxa"/>
            <w:vAlign w:val="center"/>
            <w:tcPrChange w:id="28268" w:author="Στάθης Καπ" w:date="2023-03-09T06:29:00Z">
              <w:tcPr>
                <w:tcW w:w="454" w:type="dxa"/>
                <w:vAlign w:val="center"/>
              </w:tcPr>
            </w:tcPrChange>
          </w:tcPr>
          <w:p w14:paraId="21356579" w14:textId="3A29EBAA" w:rsidR="00494D04" w:rsidRPr="007E0F91" w:rsidRDefault="00494D04" w:rsidP="00494D04">
            <w:pPr>
              <w:jc w:val="center"/>
              <w:rPr>
                <w:ins w:id="28269" w:author="Στάθης Καπ" w:date="2023-03-09T06:25:00Z"/>
                <w:sz w:val="16"/>
                <w:szCs w:val="16"/>
              </w:rPr>
            </w:pPr>
            <w:ins w:id="28270" w:author="Στάθης Καπ" w:date="2023-03-09T07:11:00Z">
              <w:r>
                <w:rPr>
                  <w:rFonts w:ascii="Calibri" w:hAnsi="Calibri" w:cs="Calibri"/>
                  <w:color w:val="000000"/>
                  <w:sz w:val="16"/>
                  <w:szCs w:val="16"/>
                </w:rPr>
                <w:t>15.25</w:t>
              </w:r>
            </w:ins>
          </w:p>
        </w:tc>
        <w:tc>
          <w:tcPr>
            <w:tcW w:w="454" w:type="dxa"/>
            <w:vAlign w:val="center"/>
            <w:tcPrChange w:id="28271" w:author="Στάθης Καπ" w:date="2023-03-09T06:29:00Z">
              <w:tcPr>
                <w:tcW w:w="454" w:type="dxa"/>
                <w:vAlign w:val="bottom"/>
              </w:tcPr>
            </w:tcPrChange>
          </w:tcPr>
          <w:p w14:paraId="18828E87" w14:textId="1AEFC793" w:rsidR="00494D04" w:rsidRPr="007E0F91" w:rsidRDefault="00494D04" w:rsidP="00494D04">
            <w:pPr>
              <w:jc w:val="center"/>
              <w:rPr>
                <w:ins w:id="28272" w:author="Στάθης Καπ" w:date="2023-03-09T06:25:00Z"/>
                <w:sz w:val="16"/>
                <w:szCs w:val="16"/>
              </w:rPr>
            </w:pPr>
            <w:ins w:id="28273"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28274" w:author="Στάθης Καπ" w:date="2023-03-09T06:29:00Z">
              <w:tcPr>
                <w:tcW w:w="461" w:type="dxa"/>
                <w:tcBorders>
                  <w:right w:val="single" w:sz="4" w:space="0" w:color="auto"/>
                </w:tcBorders>
                <w:vAlign w:val="center"/>
              </w:tcPr>
            </w:tcPrChange>
          </w:tcPr>
          <w:p w14:paraId="63A29407" w14:textId="7BC81CA7" w:rsidR="00494D04" w:rsidRPr="007E0F91" w:rsidRDefault="00494D04" w:rsidP="00494D04">
            <w:pPr>
              <w:jc w:val="center"/>
              <w:rPr>
                <w:ins w:id="28275" w:author="Στάθης Καπ" w:date="2023-03-09T06:25:00Z"/>
                <w:sz w:val="16"/>
                <w:szCs w:val="16"/>
              </w:rPr>
            </w:pPr>
            <w:ins w:id="28276"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2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278" w:author="Στάθης Καπ" w:date="2023-03-09T06:25:00Z"/>
          <w:trPrChange w:id="2827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28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28281" w:author="Στάθης Καπ" w:date="2023-03-09T06:25:00Z"/>
                <w:sz w:val="16"/>
                <w:szCs w:val="16"/>
              </w:rPr>
            </w:pPr>
            <w:ins w:id="28282"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28283" w:author="Στάθης Καπ" w:date="2023-03-09T06:29:00Z">
              <w:tcPr>
                <w:tcW w:w="565" w:type="dxa"/>
                <w:tcBorders>
                  <w:left w:val="single" w:sz="4" w:space="0" w:color="auto"/>
                </w:tcBorders>
              </w:tcPr>
            </w:tcPrChange>
          </w:tcPr>
          <w:p w14:paraId="6035942B" w14:textId="6DB50671" w:rsidR="00494D04" w:rsidRPr="007E0F91" w:rsidRDefault="00494D04" w:rsidP="00494D04">
            <w:pPr>
              <w:jc w:val="center"/>
              <w:rPr>
                <w:ins w:id="28284" w:author="Στάθης Καπ" w:date="2023-03-09T06:25:00Z"/>
                <w:sz w:val="16"/>
                <w:szCs w:val="16"/>
              </w:rPr>
            </w:pPr>
            <w:ins w:id="2828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8286" w:author="Στάθης Καπ" w:date="2023-03-09T06:29:00Z">
              <w:tcPr>
                <w:tcW w:w="679" w:type="dxa"/>
                <w:tcBorders>
                  <w:right w:val="single" w:sz="4" w:space="0" w:color="auto"/>
                </w:tcBorders>
              </w:tcPr>
            </w:tcPrChange>
          </w:tcPr>
          <w:p w14:paraId="028227AB" w14:textId="292B367F" w:rsidR="00494D04" w:rsidRPr="007E0F91" w:rsidRDefault="00494D04" w:rsidP="00494D04">
            <w:pPr>
              <w:jc w:val="center"/>
              <w:rPr>
                <w:ins w:id="28287" w:author="Στάθης Καπ" w:date="2023-03-09T06:25:00Z"/>
                <w:sz w:val="16"/>
                <w:szCs w:val="16"/>
              </w:rPr>
            </w:pPr>
            <w:ins w:id="28288"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8289" w:author="Στάθης Καπ" w:date="2023-03-09T06:29:00Z">
              <w:tcPr>
                <w:tcW w:w="453" w:type="dxa"/>
                <w:tcBorders>
                  <w:left w:val="single" w:sz="4" w:space="0" w:color="auto"/>
                </w:tcBorders>
                <w:vAlign w:val="bottom"/>
              </w:tcPr>
            </w:tcPrChange>
          </w:tcPr>
          <w:p w14:paraId="563869C4" w14:textId="337A1CB2" w:rsidR="00494D04" w:rsidRPr="007E0F91" w:rsidRDefault="00494D04" w:rsidP="00494D04">
            <w:pPr>
              <w:jc w:val="center"/>
              <w:rPr>
                <w:ins w:id="28290" w:author="Στάθης Καπ" w:date="2023-03-09T06:25:00Z"/>
                <w:sz w:val="16"/>
                <w:szCs w:val="16"/>
              </w:rPr>
            </w:pPr>
            <w:ins w:id="28291" w:author="Στάθης Καπ" w:date="2023-03-09T07:11:00Z">
              <w:r>
                <w:rPr>
                  <w:rFonts w:ascii="Calibri" w:hAnsi="Calibri" w:cs="Calibri"/>
                  <w:color w:val="000000"/>
                  <w:sz w:val="16"/>
                  <w:szCs w:val="16"/>
                </w:rPr>
                <w:t>640</w:t>
              </w:r>
            </w:ins>
          </w:p>
        </w:tc>
        <w:tc>
          <w:tcPr>
            <w:tcW w:w="708" w:type="dxa"/>
            <w:vAlign w:val="center"/>
            <w:tcPrChange w:id="28292" w:author="Στάθης Καπ" w:date="2023-03-09T06:29:00Z">
              <w:tcPr>
                <w:tcW w:w="708" w:type="dxa"/>
                <w:vAlign w:val="center"/>
              </w:tcPr>
            </w:tcPrChange>
          </w:tcPr>
          <w:p w14:paraId="4D3E6935" w14:textId="47C44063" w:rsidR="00494D04" w:rsidRPr="007E0F91" w:rsidRDefault="00494D04" w:rsidP="00494D04">
            <w:pPr>
              <w:jc w:val="center"/>
              <w:rPr>
                <w:ins w:id="28293" w:author="Στάθης Καπ" w:date="2023-03-09T06:25:00Z"/>
                <w:sz w:val="16"/>
                <w:szCs w:val="16"/>
              </w:rPr>
            </w:pPr>
            <w:ins w:id="28294"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28295" w:author="Στάθης Καπ" w:date="2023-03-09T06:29:00Z">
              <w:tcPr>
                <w:tcW w:w="652" w:type="dxa"/>
                <w:vMerge/>
                <w:tcBorders>
                  <w:right w:val="single" w:sz="4" w:space="0" w:color="auto"/>
                </w:tcBorders>
                <w:vAlign w:val="bottom"/>
              </w:tcPr>
            </w:tcPrChange>
          </w:tcPr>
          <w:p w14:paraId="6E570166" w14:textId="77777777" w:rsidR="00494D04" w:rsidRPr="007E0F91" w:rsidRDefault="00494D04" w:rsidP="00494D04">
            <w:pPr>
              <w:jc w:val="center"/>
              <w:rPr>
                <w:ins w:id="28296" w:author="Στάθης Καπ" w:date="2023-03-09T06:25:00Z"/>
                <w:sz w:val="16"/>
                <w:szCs w:val="16"/>
              </w:rPr>
            </w:pPr>
          </w:p>
        </w:tc>
        <w:tc>
          <w:tcPr>
            <w:tcW w:w="453" w:type="dxa"/>
            <w:tcBorders>
              <w:left w:val="single" w:sz="4" w:space="0" w:color="auto"/>
            </w:tcBorders>
            <w:vAlign w:val="center"/>
            <w:tcPrChange w:id="28297" w:author="Στάθης Καπ" w:date="2023-03-09T06:29:00Z">
              <w:tcPr>
                <w:tcW w:w="453" w:type="dxa"/>
                <w:tcBorders>
                  <w:left w:val="single" w:sz="4" w:space="0" w:color="auto"/>
                </w:tcBorders>
                <w:vAlign w:val="bottom"/>
              </w:tcPr>
            </w:tcPrChange>
          </w:tcPr>
          <w:p w14:paraId="1ADD9C85" w14:textId="20A78DB2" w:rsidR="00494D04" w:rsidRPr="007E0F91" w:rsidRDefault="00494D04" w:rsidP="00494D04">
            <w:pPr>
              <w:jc w:val="center"/>
              <w:rPr>
                <w:ins w:id="28298" w:author="Στάθης Καπ" w:date="2023-03-09T06:25:00Z"/>
                <w:sz w:val="16"/>
                <w:szCs w:val="16"/>
              </w:rPr>
            </w:pPr>
            <w:ins w:id="28299" w:author="Στάθης Καπ" w:date="2023-03-09T07:11:00Z">
              <w:r>
                <w:rPr>
                  <w:rFonts w:ascii="Calibri" w:hAnsi="Calibri" w:cs="Calibri"/>
                  <w:color w:val="000000"/>
                  <w:sz w:val="16"/>
                  <w:szCs w:val="16"/>
                </w:rPr>
                <w:t>610</w:t>
              </w:r>
            </w:ins>
          </w:p>
        </w:tc>
        <w:tc>
          <w:tcPr>
            <w:tcW w:w="454" w:type="dxa"/>
            <w:vAlign w:val="center"/>
            <w:tcPrChange w:id="28300" w:author="Στάθης Καπ" w:date="2023-03-09T06:29:00Z">
              <w:tcPr>
                <w:tcW w:w="454" w:type="dxa"/>
                <w:vAlign w:val="center"/>
              </w:tcPr>
            </w:tcPrChange>
          </w:tcPr>
          <w:p w14:paraId="42CA5489" w14:textId="5E37BE5B" w:rsidR="00494D04" w:rsidRPr="007E0F91" w:rsidRDefault="00494D04" w:rsidP="00494D04">
            <w:pPr>
              <w:jc w:val="center"/>
              <w:rPr>
                <w:ins w:id="28301" w:author="Στάθης Καπ" w:date="2023-03-09T06:25:00Z"/>
                <w:sz w:val="16"/>
                <w:szCs w:val="16"/>
              </w:rPr>
            </w:pPr>
            <w:ins w:id="28302" w:author="Στάθης Καπ" w:date="2023-03-09T07:11:00Z">
              <w:r>
                <w:rPr>
                  <w:rFonts w:ascii="Calibri" w:hAnsi="Calibri" w:cs="Calibri"/>
                  <w:color w:val="000000"/>
                  <w:sz w:val="16"/>
                  <w:szCs w:val="16"/>
                </w:rPr>
                <w:t>4.69</w:t>
              </w:r>
            </w:ins>
          </w:p>
        </w:tc>
        <w:tc>
          <w:tcPr>
            <w:tcW w:w="454" w:type="dxa"/>
            <w:vAlign w:val="center"/>
            <w:tcPrChange w:id="28303" w:author="Στάθης Καπ" w:date="2023-03-09T06:29:00Z">
              <w:tcPr>
                <w:tcW w:w="454" w:type="dxa"/>
                <w:vAlign w:val="bottom"/>
              </w:tcPr>
            </w:tcPrChange>
          </w:tcPr>
          <w:p w14:paraId="6719EAC7" w14:textId="46E15079" w:rsidR="00494D04" w:rsidRPr="007E0F91" w:rsidRDefault="00494D04" w:rsidP="00494D04">
            <w:pPr>
              <w:jc w:val="center"/>
              <w:rPr>
                <w:ins w:id="28304" w:author="Στάθης Καπ" w:date="2023-03-09T06:25:00Z"/>
                <w:sz w:val="16"/>
                <w:szCs w:val="16"/>
              </w:rPr>
            </w:pPr>
            <w:ins w:id="28305"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28306" w:author="Στάθης Καπ" w:date="2023-03-09T06:29:00Z">
              <w:tcPr>
                <w:tcW w:w="457" w:type="dxa"/>
                <w:tcBorders>
                  <w:right w:val="single" w:sz="4" w:space="0" w:color="auto"/>
                </w:tcBorders>
                <w:vAlign w:val="center"/>
              </w:tcPr>
            </w:tcPrChange>
          </w:tcPr>
          <w:p w14:paraId="6850BA6B" w14:textId="4CD91B9B" w:rsidR="00494D04" w:rsidRPr="007E0F91" w:rsidRDefault="00494D04" w:rsidP="00494D04">
            <w:pPr>
              <w:jc w:val="center"/>
              <w:rPr>
                <w:ins w:id="28307" w:author="Στάθης Καπ" w:date="2023-03-09T06:25:00Z"/>
                <w:sz w:val="16"/>
                <w:szCs w:val="16"/>
              </w:rPr>
            </w:pPr>
            <w:ins w:id="28308"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28309" w:author="Στάθης Καπ" w:date="2023-03-09T06:29:00Z">
              <w:tcPr>
                <w:tcW w:w="453" w:type="dxa"/>
                <w:tcBorders>
                  <w:left w:val="single" w:sz="4" w:space="0" w:color="auto"/>
                </w:tcBorders>
                <w:vAlign w:val="bottom"/>
              </w:tcPr>
            </w:tcPrChange>
          </w:tcPr>
          <w:p w14:paraId="7C0C8AD0" w14:textId="1731B2FA" w:rsidR="00494D04" w:rsidRPr="007E0F91" w:rsidRDefault="00494D04" w:rsidP="00494D04">
            <w:pPr>
              <w:jc w:val="center"/>
              <w:rPr>
                <w:ins w:id="28310" w:author="Στάθης Καπ" w:date="2023-03-09T06:25:00Z"/>
                <w:sz w:val="16"/>
                <w:szCs w:val="16"/>
              </w:rPr>
            </w:pPr>
            <w:ins w:id="28311" w:author="Στάθης Καπ" w:date="2023-03-09T07:11:00Z">
              <w:r>
                <w:rPr>
                  <w:rFonts w:ascii="Calibri" w:hAnsi="Calibri" w:cs="Calibri"/>
                  <w:color w:val="000000"/>
                  <w:sz w:val="16"/>
                  <w:szCs w:val="16"/>
                </w:rPr>
                <w:t>560</w:t>
              </w:r>
            </w:ins>
          </w:p>
        </w:tc>
        <w:tc>
          <w:tcPr>
            <w:tcW w:w="454" w:type="dxa"/>
            <w:vAlign w:val="center"/>
            <w:tcPrChange w:id="28312" w:author="Στάθης Καπ" w:date="2023-03-09T06:29:00Z">
              <w:tcPr>
                <w:tcW w:w="454" w:type="dxa"/>
                <w:vAlign w:val="center"/>
              </w:tcPr>
            </w:tcPrChange>
          </w:tcPr>
          <w:p w14:paraId="083635A4" w14:textId="2757871B" w:rsidR="00494D04" w:rsidRPr="007E0F91" w:rsidRDefault="00494D04" w:rsidP="00494D04">
            <w:pPr>
              <w:jc w:val="center"/>
              <w:rPr>
                <w:ins w:id="28313" w:author="Στάθης Καπ" w:date="2023-03-09T06:25:00Z"/>
                <w:sz w:val="16"/>
                <w:szCs w:val="16"/>
              </w:rPr>
            </w:pPr>
            <w:ins w:id="28314" w:author="Στάθης Καπ" w:date="2023-03-09T07:11:00Z">
              <w:r>
                <w:rPr>
                  <w:rFonts w:ascii="Calibri" w:hAnsi="Calibri" w:cs="Calibri"/>
                  <w:color w:val="000000"/>
                  <w:sz w:val="16"/>
                  <w:szCs w:val="16"/>
                </w:rPr>
                <w:t>12.5</w:t>
              </w:r>
            </w:ins>
          </w:p>
        </w:tc>
        <w:tc>
          <w:tcPr>
            <w:tcW w:w="454" w:type="dxa"/>
            <w:vAlign w:val="center"/>
            <w:tcPrChange w:id="28315" w:author="Στάθης Καπ" w:date="2023-03-09T06:29:00Z">
              <w:tcPr>
                <w:tcW w:w="454" w:type="dxa"/>
                <w:vAlign w:val="bottom"/>
              </w:tcPr>
            </w:tcPrChange>
          </w:tcPr>
          <w:p w14:paraId="22B49398" w14:textId="29B14FC2" w:rsidR="00494D04" w:rsidRPr="007E0F91" w:rsidRDefault="00494D04" w:rsidP="00494D04">
            <w:pPr>
              <w:jc w:val="center"/>
              <w:rPr>
                <w:ins w:id="28316" w:author="Στάθης Καπ" w:date="2023-03-09T06:25:00Z"/>
                <w:sz w:val="16"/>
                <w:szCs w:val="16"/>
              </w:rPr>
            </w:pPr>
            <w:ins w:id="28317"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28318" w:author="Στάθης Καπ" w:date="2023-03-09T06:29:00Z">
              <w:tcPr>
                <w:tcW w:w="454" w:type="dxa"/>
                <w:tcBorders>
                  <w:right w:val="single" w:sz="4" w:space="0" w:color="auto"/>
                </w:tcBorders>
                <w:vAlign w:val="center"/>
              </w:tcPr>
            </w:tcPrChange>
          </w:tcPr>
          <w:p w14:paraId="048EFED8" w14:textId="124D9FEB" w:rsidR="00494D04" w:rsidRPr="007E0F91" w:rsidRDefault="00494D04" w:rsidP="00494D04">
            <w:pPr>
              <w:jc w:val="center"/>
              <w:rPr>
                <w:ins w:id="28319" w:author="Στάθης Καπ" w:date="2023-03-09T06:25:00Z"/>
                <w:sz w:val="16"/>
                <w:szCs w:val="16"/>
              </w:rPr>
            </w:pPr>
            <w:ins w:id="28320"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28321" w:author="Στάθης Καπ" w:date="2023-03-09T06:29:00Z">
              <w:tcPr>
                <w:tcW w:w="453" w:type="dxa"/>
                <w:tcBorders>
                  <w:left w:val="single" w:sz="4" w:space="0" w:color="auto"/>
                </w:tcBorders>
                <w:vAlign w:val="bottom"/>
              </w:tcPr>
            </w:tcPrChange>
          </w:tcPr>
          <w:p w14:paraId="7CD36906" w14:textId="6807BF98" w:rsidR="00494D04" w:rsidRPr="007E0F91" w:rsidRDefault="00494D04" w:rsidP="00494D04">
            <w:pPr>
              <w:jc w:val="center"/>
              <w:rPr>
                <w:ins w:id="28322" w:author="Στάθης Καπ" w:date="2023-03-09T06:25:00Z"/>
                <w:sz w:val="16"/>
                <w:szCs w:val="16"/>
              </w:rPr>
            </w:pPr>
            <w:ins w:id="28323" w:author="Στάθης Καπ" w:date="2023-03-09T07:11:00Z">
              <w:r>
                <w:rPr>
                  <w:rFonts w:ascii="Calibri" w:hAnsi="Calibri" w:cs="Calibri"/>
                  <w:color w:val="000000"/>
                  <w:sz w:val="16"/>
                  <w:szCs w:val="16"/>
                </w:rPr>
                <w:t>500</w:t>
              </w:r>
            </w:ins>
          </w:p>
        </w:tc>
        <w:tc>
          <w:tcPr>
            <w:tcW w:w="454" w:type="dxa"/>
            <w:vAlign w:val="center"/>
            <w:tcPrChange w:id="28324" w:author="Στάθης Καπ" w:date="2023-03-09T06:29:00Z">
              <w:tcPr>
                <w:tcW w:w="454" w:type="dxa"/>
                <w:vAlign w:val="center"/>
              </w:tcPr>
            </w:tcPrChange>
          </w:tcPr>
          <w:p w14:paraId="55711319" w14:textId="2C73B1C8" w:rsidR="00494D04" w:rsidRPr="007E0F91" w:rsidRDefault="00494D04" w:rsidP="00494D04">
            <w:pPr>
              <w:jc w:val="center"/>
              <w:rPr>
                <w:ins w:id="28325" w:author="Στάθης Καπ" w:date="2023-03-09T06:25:00Z"/>
                <w:sz w:val="16"/>
                <w:szCs w:val="16"/>
              </w:rPr>
            </w:pPr>
            <w:ins w:id="28326" w:author="Στάθης Καπ" w:date="2023-03-09T07:11:00Z">
              <w:r>
                <w:rPr>
                  <w:rFonts w:ascii="Calibri" w:hAnsi="Calibri" w:cs="Calibri"/>
                  <w:color w:val="000000"/>
                  <w:sz w:val="16"/>
                  <w:szCs w:val="16"/>
                </w:rPr>
                <w:t>21.88</w:t>
              </w:r>
            </w:ins>
          </w:p>
        </w:tc>
        <w:tc>
          <w:tcPr>
            <w:tcW w:w="454" w:type="dxa"/>
            <w:vAlign w:val="center"/>
            <w:tcPrChange w:id="28327" w:author="Στάθης Καπ" w:date="2023-03-09T06:29:00Z">
              <w:tcPr>
                <w:tcW w:w="454" w:type="dxa"/>
                <w:vAlign w:val="bottom"/>
              </w:tcPr>
            </w:tcPrChange>
          </w:tcPr>
          <w:p w14:paraId="6DF6931A" w14:textId="30946865" w:rsidR="00494D04" w:rsidRPr="007E0F91" w:rsidRDefault="00494D04" w:rsidP="00494D04">
            <w:pPr>
              <w:jc w:val="center"/>
              <w:rPr>
                <w:ins w:id="28328" w:author="Στάθης Καπ" w:date="2023-03-09T06:25:00Z"/>
                <w:sz w:val="16"/>
                <w:szCs w:val="16"/>
              </w:rPr>
            </w:pPr>
            <w:ins w:id="28329"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28330" w:author="Στάθης Καπ" w:date="2023-03-09T06:29:00Z">
              <w:tcPr>
                <w:tcW w:w="461" w:type="dxa"/>
                <w:tcBorders>
                  <w:right w:val="single" w:sz="4" w:space="0" w:color="auto"/>
                </w:tcBorders>
                <w:vAlign w:val="center"/>
              </w:tcPr>
            </w:tcPrChange>
          </w:tcPr>
          <w:p w14:paraId="2776314D" w14:textId="4875A583" w:rsidR="00494D04" w:rsidRPr="007E0F91" w:rsidRDefault="00494D04" w:rsidP="00494D04">
            <w:pPr>
              <w:jc w:val="center"/>
              <w:rPr>
                <w:ins w:id="28331" w:author="Στάθης Καπ" w:date="2023-03-09T06:25:00Z"/>
                <w:sz w:val="16"/>
                <w:szCs w:val="16"/>
              </w:rPr>
            </w:pPr>
            <w:ins w:id="28332"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3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334" w:author="Στάθης Καπ" w:date="2023-03-09T06:25:00Z"/>
          <w:trPrChange w:id="2833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33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28337" w:author="Στάθης Καπ" w:date="2023-03-09T06:25:00Z"/>
                <w:sz w:val="16"/>
                <w:szCs w:val="16"/>
              </w:rPr>
            </w:pPr>
            <w:ins w:id="28338"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28339" w:author="Στάθης Καπ" w:date="2023-03-09T06:29:00Z">
              <w:tcPr>
                <w:tcW w:w="565" w:type="dxa"/>
                <w:tcBorders>
                  <w:left w:val="single" w:sz="4" w:space="0" w:color="auto"/>
                </w:tcBorders>
              </w:tcPr>
            </w:tcPrChange>
          </w:tcPr>
          <w:p w14:paraId="24EEE4C4" w14:textId="1FFD04EC" w:rsidR="00494D04" w:rsidRPr="007E0F91" w:rsidRDefault="00494D04" w:rsidP="00494D04">
            <w:pPr>
              <w:jc w:val="center"/>
              <w:rPr>
                <w:ins w:id="28340" w:author="Στάθης Καπ" w:date="2023-03-09T06:25:00Z"/>
                <w:sz w:val="16"/>
                <w:szCs w:val="16"/>
              </w:rPr>
            </w:pPr>
            <w:ins w:id="28341"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8342" w:author="Στάθης Καπ" w:date="2023-03-09T06:29:00Z">
              <w:tcPr>
                <w:tcW w:w="679" w:type="dxa"/>
                <w:tcBorders>
                  <w:right w:val="single" w:sz="4" w:space="0" w:color="auto"/>
                </w:tcBorders>
              </w:tcPr>
            </w:tcPrChange>
          </w:tcPr>
          <w:p w14:paraId="7BCAFAAE" w14:textId="07702EF8" w:rsidR="00494D04" w:rsidRPr="007E0F91" w:rsidRDefault="00494D04" w:rsidP="00494D04">
            <w:pPr>
              <w:jc w:val="center"/>
              <w:rPr>
                <w:ins w:id="28343" w:author="Στάθης Καπ" w:date="2023-03-09T06:25:00Z"/>
                <w:sz w:val="16"/>
                <w:szCs w:val="16"/>
              </w:rPr>
            </w:pPr>
            <w:ins w:id="28344"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8345" w:author="Στάθης Καπ" w:date="2023-03-09T06:29:00Z">
              <w:tcPr>
                <w:tcW w:w="453" w:type="dxa"/>
                <w:tcBorders>
                  <w:left w:val="single" w:sz="4" w:space="0" w:color="auto"/>
                </w:tcBorders>
                <w:vAlign w:val="bottom"/>
              </w:tcPr>
            </w:tcPrChange>
          </w:tcPr>
          <w:p w14:paraId="34FFF05B" w14:textId="5E1AF994" w:rsidR="00494D04" w:rsidRPr="007E0F91" w:rsidRDefault="00494D04" w:rsidP="00494D04">
            <w:pPr>
              <w:jc w:val="center"/>
              <w:rPr>
                <w:ins w:id="28346" w:author="Στάθης Καπ" w:date="2023-03-09T06:25:00Z"/>
                <w:sz w:val="16"/>
                <w:szCs w:val="16"/>
              </w:rPr>
            </w:pPr>
            <w:ins w:id="28347" w:author="Στάθης Καπ" w:date="2023-03-09T07:11:00Z">
              <w:r>
                <w:rPr>
                  <w:rFonts w:ascii="Calibri" w:hAnsi="Calibri" w:cs="Calibri"/>
                  <w:color w:val="000000"/>
                  <w:sz w:val="16"/>
                  <w:szCs w:val="16"/>
                </w:rPr>
                <w:t>1290</w:t>
              </w:r>
            </w:ins>
          </w:p>
        </w:tc>
        <w:tc>
          <w:tcPr>
            <w:tcW w:w="708" w:type="dxa"/>
            <w:vAlign w:val="center"/>
            <w:tcPrChange w:id="28348" w:author="Στάθης Καπ" w:date="2023-03-09T06:29:00Z">
              <w:tcPr>
                <w:tcW w:w="708" w:type="dxa"/>
                <w:vAlign w:val="center"/>
              </w:tcPr>
            </w:tcPrChange>
          </w:tcPr>
          <w:p w14:paraId="59B4925F" w14:textId="42FD5D86" w:rsidR="00494D04" w:rsidRPr="007E0F91" w:rsidRDefault="00494D04" w:rsidP="00494D04">
            <w:pPr>
              <w:jc w:val="center"/>
              <w:rPr>
                <w:ins w:id="28349" w:author="Στάθης Καπ" w:date="2023-03-09T06:25:00Z"/>
                <w:sz w:val="16"/>
                <w:szCs w:val="16"/>
              </w:rPr>
            </w:pPr>
            <w:ins w:id="28350"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28351" w:author="Στάθης Καπ" w:date="2023-03-09T06:29:00Z">
              <w:tcPr>
                <w:tcW w:w="652" w:type="dxa"/>
                <w:vMerge/>
                <w:tcBorders>
                  <w:right w:val="single" w:sz="4" w:space="0" w:color="auto"/>
                </w:tcBorders>
                <w:vAlign w:val="bottom"/>
              </w:tcPr>
            </w:tcPrChange>
          </w:tcPr>
          <w:p w14:paraId="7F603301" w14:textId="77777777" w:rsidR="00494D04" w:rsidRPr="007E0F91" w:rsidRDefault="00494D04" w:rsidP="00494D04">
            <w:pPr>
              <w:jc w:val="center"/>
              <w:rPr>
                <w:ins w:id="28352" w:author="Στάθης Καπ" w:date="2023-03-09T06:25:00Z"/>
                <w:sz w:val="16"/>
                <w:szCs w:val="16"/>
              </w:rPr>
            </w:pPr>
          </w:p>
        </w:tc>
        <w:tc>
          <w:tcPr>
            <w:tcW w:w="453" w:type="dxa"/>
            <w:tcBorders>
              <w:left w:val="single" w:sz="4" w:space="0" w:color="auto"/>
            </w:tcBorders>
            <w:vAlign w:val="center"/>
            <w:tcPrChange w:id="28353" w:author="Στάθης Καπ" w:date="2023-03-09T06:29:00Z">
              <w:tcPr>
                <w:tcW w:w="453" w:type="dxa"/>
                <w:tcBorders>
                  <w:left w:val="single" w:sz="4" w:space="0" w:color="auto"/>
                </w:tcBorders>
                <w:vAlign w:val="bottom"/>
              </w:tcPr>
            </w:tcPrChange>
          </w:tcPr>
          <w:p w14:paraId="2891AE2B" w14:textId="1BA46933" w:rsidR="00494D04" w:rsidRPr="007E0F91" w:rsidRDefault="00494D04" w:rsidP="00494D04">
            <w:pPr>
              <w:jc w:val="center"/>
              <w:rPr>
                <w:ins w:id="28354" w:author="Στάθης Καπ" w:date="2023-03-09T06:25:00Z"/>
                <w:sz w:val="16"/>
                <w:szCs w:val="16"/>
              </w:rPr>
            </w:pPr>
            <w:ins w:id="28355" w:author="Στάθης Καπ" w:date="2023-03-09T07:11:00Z">
              <w:r>
                <w:rPr>
                  <w:rFonts w:ascii="Calibri" w:hAnsi="Calibri" w:cs="Calibri"/>
                  <w:color w:val="000000"/>
                  <w:sz w:val="16"/>
                  <w:szCs w:val="16"/>
                </w:rPr>
                <w:t>1280</w:t>
              </w:r>
            </w:ins>
          </w:p>
        </w:tc>
        <w:tc>
          <w:tcPr>
            <w:tcW w:w="454" w:type="dxa"/>
            <w:vAlign w:val="center"/>
            <w:tcPrChange w:id="28356" w:author="Στάθης Καπ" w:date="2023-03-09T06:29:00Z">
              <w:tcPr>
                <w:tcW w:w="454" w:type="dxa"/>
                <w:vAlign w:val="center"/>
              </w:tcPr>
            </w:tcPrChange>
          </w:tcPr>
          <w:p w14:paraId="77D36463" w14:textId="6569A685" w:rsidR="00494D04" w:rsidRPr="007E0F91" w:rsidRDefault="00494D04" w:rsidP="00494D04">
            <w:pPr>
              <w:jc w:val="center"/>
              <w:rPr>
                <w:ins w:id="28357" w:author="Στάθης Καπ" w:date="2023-03-09T06:25:00Z"/>
                <w:sz w:val="16"/>
                <w:szCs w:val="16"/>
              </w:rPr>
            </w:pPr>
            <w:ins w:id="28358" w:author="Στάθης Καπ" w:date="2023-03-09T07:11:00Z">
              <w:r>
                <w:rPr>
                  <w:rFonts w:ascii="Calibri" w:hAnsi="Calibri" w:cs="Calibri"/>
                  <w:color w:val="000000"/>
                  <w:sz w:val="16"/>
                  <w:szCs w:val="16"/>
                </w:rPr>
                <w:t>0.78</w:t>
              </w:r>
            </w:ins>
          </w:p>
        </w:tc>
        <w:tc>
          <w:tcPr>
            <w:tcW w:w="454" w:type="dxa"/>
            <w:vAlign w:val="center"/>
            <w:tcPrChange w:id="28359" w:author="Στάθης Καπ" w:date="2023-03-09T06:29:00Z">
              <w:tcPr>
                <w:tcW w:w="454" w:type="dxa"/>
                <w:vAlign w:val="bottom"/>
              </w:tcPr>
            </w:tcPrChange>
          </w:tcPr>
          <w:p w14:paraId="03BF0FB9" w14:textId="52BBAE30" w:rsidR="00494D04" w:rsidRPr="007E0F91" w:rsidRDefault="00494D04" w:rsidP="00494D04">
            <w:pPr>
              <w:jc w:val="center"/>
              <w:rPr>
                <w:ins w:id="28360" w:author="Στάθης Καπ" w:date="2023-03-09T06:25:00Z"/>
                <w:sz w:val="16"/>
                <w:szCs w:val="16"/>
              </w:rPr>
            </w:pPr>
            <w:ins w:id="28361"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28362" w:author="Στάθης Καπ" w:date="2023-03-09T06:29:00Z">
              <w:tcPr>
                <w:tcW w:w="457" w:type="dxa"/>
                <w:tcBorders>
                  <w:right w:val="single" w:sz="4" w:space="0" w:color="auto"/>
                </w:tcBorders>
                <w:vAlign w:val="center"/>
              </w:tcPr>
            </w:tcPrChange>
          </w:tcPr>
          <w:p w14:paraId="53CAD318" w14:textId="05163A2A" w:rsidR="00494D04" w:rsidRPr="007E0F91" w:rsidRDefault="00494D04" w:rsidP="00494D04">
            <w:pPr>
              <w:jc w:val="center"/>
              <w:rPr>
                <w:ins w:id="28363" w:author="Στάθης Καπ" w:date="2023-03-09T06:25:00Z"/>
                <w:sz w:val="16"/>
                <w:szCs w:val="16"/>
              </w:rPr>
            </w:pPr>
            <w:ins w:id="28364"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28365" w:author="Στάθης Καπ" w:date="2023-03-09T06:29:00Z">
              <w:tcPr>
                <w:tcW w:w="453" w:type="dxa"/>
                <w:tcBorders>
                  <w:left w:val="single" w:sz="4" w:space="0" w:color="auto"/>
                </w:tcBorders>
                <w:vAlign w:val="bottom"/>
              </w:tcPr>
            </w:tcPrChange>
          </w:tcPr>
          <w:p w14:paraId="271123FA" w14:textId="6D56ED01" w:rsidR="00494D04" w:rsidRPr="007E0F91" w:rsidRDefault="00494D04" w:rsidP="00494D04">
            <w:pPr>
              <w:jc w:val="center"/>
              <w:rPr>
                <w:ins w:id="28366" w:author="Στάθης Καπ" w:date="2023-03-09T06:25:00Z"/>
                <w:sz w:val="16"/>
                <w:szCs w:val="16"/>
              </w:rPr>
            </w:pPr>
            <w:ins w:id="28367" w:author="Στάθης Καπ" w:date="2023-03-09T07:11:00Z">
              <w:r>
                <w:rPr>
                  <w:rFonts w:ascii="Calibri" w:hAnsi="Calibri" w:cs="Calibri"/>
                  <w:color w:val="000000"/>
                  <w:sz w:val="16"/>
                  <w:szCs w:val="16"/>
                </w:rPr>
                <w:t>1310</w:t>
              </w:r>
            </w:ins>
          </w:p>
        </w:tc>
        <w:tc>
          <w:tcPr>
            <w:tcW w:w="454" w:type="dxa"/>
            <w:vAlign w:val="center"/>
            <w:tcPrChange w:id="28368" w:author="Στάθης Καπ" w:date="2023-03-09T06:29:00Z">
              <w:tcPr>
                <w:tcW w:w="454" w:type="dxa"/>
                <w:vAlign w:val="center"/>
              </w:tcPr>
            </w:tcPrChange>
          </w:tcPr>
          <w:p w14:paraId="579DE2A5" w14:textId="3A733EAF" w:rsidR="00494D04" w:rsidRPr="007E0F91" w:rsidRDefault="00494D04" w:rsidP="00494D04">
            <w:pPr>
              <w:jc w:val="center"/>
              <w:rPr>
                <w:ins w:id="28369" w:author="Στάθης Καπ" w:date="2023-03-09T06:25:00Z"/>
                <w:sz w:val="16"/>
                <w:szCs w:val="16"/>
              </w:rPr>
            </w:pPr>
            <w:ins w:id="28370" w:author="Στάθης Καπ" w:date="2023-03-09T07:11:00Z">
              <w:r>
                <w:rPr>
                  <w:rFonts w:ascii="Calibri" w:hAnsi="Calibri" w:cs="Calibri"/>
                  <w:color w:val="000000"/>
                  <w:sz w:val="16"/>
                  <w:szCs w:val="16"/>
                </w:rPr>
                <w:t>-1.55</w:t>
              </w:r>
            </w:ins>
          </w:p>
        </w:tc>
        <w:tc>
          <w:tcPr>
            <w:tcW w:w="454" w:type="dxa"/>
            <w:vAlign w:val="center"/>
            <w:tcPrChange w:id="28371" w:author="Στάθης Καπ" w:date="2023-03-09T06:29:00Z">
              <w:tcPr>
                <w:tcW w:w="454" w:type="dxa"/>
                <w:vAlign w:val="bottom"/>
              </w:tcPr>
            </w:tcPrChange>
          </w:tcPr>
          <w:p w14:paraId="5F0CAFF4" w14:textId="7F7F3365" w:rsidR="00494D04" w:rsidRPr="007E0F91" w:rsidRDefault="00494D04" w:rsidP="00494D04">
            <w:pPr>
              <w:jc w:val="center"/>
              <w:rPr>
                <w:ins w:id="28372" w:author="Στάθης Καπ" w:date="2023-03-09T06:25:00Z"/>
                <w:sz w:val="16"/>
                <w:szCs w:val="16"/>
              </w:rPr>
            </w:pPr>
            <w:ins w:id="28373"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28374" w:author="Στάθης Καπ" w:date="2023-03-09T06:29:00Z">
              <w:tcPr>
                <w:tcW w:w="454" w:type="dxa"/>
                <w:tcBorders>
                  <w:right w:val="single" w:sz="4" w:space="0" w:color="auto"/>
                </w:tcBorders>
                <w:vAlign w:val="center"/>
              </w:tcPr>
            </w:tcPrChange>
          </w:tcPr>
          <w:p w14:paraId="04C6FF95" w14:textId="4DE395D0" w:rsidR="00494D04" w:rsidRPr="007E0F91" w:rsidRDefault="00494D04" w:rsidP="00494D04">
            <w:pPr>
              <w:jc w:val="center"/>
              <w:rPr>
                <w:ins w:id="28375" w:author="Στάθης Καπ" w:date="2023-03-09T06:25:00Z"/>
                <w:sz w:val="16"/>
                <w:szCs w:val="16"/>
              </w:rPr>
            </w:pPr>
            <w:ins w:id="28376"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28377" w:author="Στάθης Καπ" w:date="2023-03-09T06:29:00Z">
              <w:tcPr>
                <w:tcW w:w="453" w:type="dxa"/>
                <w:tcBorders>
                  <w:left w:val="single" w:sz="4" w:space="0" w:color="auto"/>
                </w:tcBorders>
                <w:vAlign w:val="bottom"/>
              </w:tcPr>
            </w:tcPrChange>
          </w:tcPr>
          <w:p w14:paraId="6147A5BC" w14:textId="5B2A07D9" w:rsidR="00494D04" w:rsidRPr="007E0F91" w:rsidRDefault="00494D04" w:rsidP="00494D04">
            <w:pPr>
              <w:jc w:val="center"/>
              <w:rPr>
                <w:ins w:id="28378" w:author="Στάθης Καπ" w:date="2023-03-09T06:25:00Z"/>
                <w:sz w:val="16"/>
                <w:szCs w:val="16"/>
              </w:rPr>
            </w:pPr>
            <w:ins w:id="28379" w:author="Στάθης Καπ" w:date="2023-03-09T07:11:00Z">
              <w:r>
                <w:rPr>
                  <w:rFonts w:ascii="Calibri" w:hAnsi="Calibri" w:cs="Calibri"/>
                  <w:color w:val="000000"/>
                  <w:sz w:val="16"/>
                  <w:szCs w:val="16"/>
                </w:rPr>
                <w:t>1330</w:t>
              </w:r>
            </w:ins>
          </w:p>
        </w:tc>
        <w:tc>
          <w:tcPr>
            <w:tcW w:w="454" w:type="dxa"/>
            <w:vAlign w:val="center"/>
            <w:tcPrChange w:id="28380" w:author="Στάθης Καπ" w:date="2023-03-09T06:29:00Z">
              <w:tcPr>
                <w:tcW w:w="454" w:type="dxa"/>
                <w:vAlign w:val="center"/>
              </w:tcPr>
            </w:tcPrChange>
          </w:tcPr>
          <w:p w14:paraId="14ADF664" w14:textId="0A97FEF8" w:rsidR="00494D04" w:rsidRPr="007E0F91" w:rsidRDefault="00494D04" w:rsidP="00494D04">
            <w:pPr>
              <w:jc w:val="center"/>
              <w:rPr>
                <w:ins w:id="28381" w:author="Στάθης Καπ" w:date="2023-03-09T06:25:00Z"/>
                <w:sz w:val="16"/>
                <w:szCs w:val="16"/>
              </w:rPr>
            </w:pPr>
            <w:ins w:id="28382" w:author="Στάθης Καπ" w:date="2023-03-09T07:11:00Z">
              <w:r>
                <w:rPr>
                  <w:rFonts w:ascii="Calibri" w:hAnsi="Calibri" w:cs="Calibri"/>
                  <w:color w:val="000000"/>
                  <w:sz w:val="16"/>
                  <w:szCs w:val="16"/>
                </w:rPr>
                <w:t>-3.1</w:t>
              </w:r>
            </w:ins>
          </w:p>
        </w:tc>
        <w:tc>
          <w:tcPr>
            <w:tcW w:w="454" w:type="dxa"/>
            <w:vAlign w:val="center"/>
            <w:tcPrChange w:id="28383" w:author="Στάθης Καπ" w:date="2023-03-09T06:29:00Z">
              <w:tcPr>
                <w:tcW w:w="454" w:type="dxa"/>
                <w:vAlign w:val="bottom"/>
              </w:tcPr>
            </w:tcPrChange>
          </w:tcPr>
          <w:p w14:paraId="70D20CAD" w14:textId="6FBEC91E" w:rsidR="00494D04" w:rsidRPr="007E0F91" w:rsidRDefault="00494D04" w:rsidP="00494D04">
            <w:pPr>
              <w:jc w:val="center"/>
              <w:rPr>
                <w:ins w:id="28384" w:author="Στάθης Καπ" w:date="2023-03-09T06:25:00Z"/>
                <w:sz w:val="16"/>
                <w:szCs w:val="16"/>
              </w:rPr>
            </w:pPr>
            <w:ins w:id="28385"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28386" w:author="Στάθης Καπ" w:date="2023-03-09T06:29:00Z">
              <w:tcPr>
                <w:tcW w:w="461" w:type="dxa"/>
                <w:tcBorders>
                  <w:right w:val="single" w:sz="4" w:space="0" w:color="auto"/>
                </w:tcBorders>
                <w:vAlign w:val="center"/>
              </w:tcPr>
            </w:tcPrChange>
          </w:tcPr>
          <w:p w14:paraId="453D4B73" w14:textId="053680F5" w:rsidR="00494D04" w:rsidRPr="007E0F91" w:rsidRDefault="00494D04" w:rsidP="00494D04">
            <w:pPr>
              <w:jc w:val="center"/>
              <w:rPr>
                <w:ins w:id="28387" w:author="Στάθης Καπ" w:date="2023-03-09T06:25:00Z"/>
                <w:sz w:val="16"/>
                <w:szCs w:val="16"/>
              </w:rPr>
            </w:pPr>
            <w:ins w:id="28388"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3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390" w:author="Στάθης Καπ" w:date="2023-03-09T06:25:00Z"/>
          <w:trPrChange w:id="2839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39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28393" w:author="Στάθης Καπ" w:date="2023-03-09T06:25:00Z"/>
                <w:sz w:val="16"/>
                <w:szCs w:val="16"/>
              </w:rPr>
            </w:pPr>
            <w:ins w:id="28394"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28395" w:author="Στάθης Καπ" w:date="2023-03-09T06:29:00Z">
              <w:tcPr>
                <w:tcW w:w="565" w:type="dxa"/>
                <w:tcBorders>
                  <w:left w:val="single" w:sz="4" w:space="0" w:color="auto"/>
                </w:tcBorders>
              </w:tcPr>
            </w:tcPrChange>
          </w:tcPr>
          <w:p w14:paraId="3AF9413C" w14:textId="2704F7C1" w:rsidR="00494D04" w:rsidRPr="007E0F91" w:rsidRDefault="00494D04" w:rsidP="00494D04">
            <w:pPr>
              <w:jc w:val="center"/>
              <w:rPr>
                <w:ins w:id="28396" w:author="Στάθης Καπ" w:date="2023-03-09T06:25:00Z"/>
                <w:sz w:val="16"/>
                <w:szCs w:val="16"/>
              </w:rPr>
            </w:pPr>
            <w:ins w:id="28397"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8398" w:author="Στάθης Καπ" w:date="2023-03-09T06:29:00Z">
              <w:tcPr>
                <w:tcW w:w="679" w:type="dxa"/>
                <w:tcBorders>
                  <w:right w:val="single" w:sz="4" w:space="0" w:color="auto"/>
                </w:tcBorders>
              </w:tcPr>
            </w:tcPrChange>
          </w:tcPr>
          <w:p w14:paraId="07486967" w14:textId="3E2598A1" w:rsidR="00494D04" w:rsidRPr="007E0F91" w:rsidRDefault="00494D04" w:rsidP="00494D04">
            <w:pPr>
              <w:jc w:val="center"/>
              <w:rPr>
                <w:ins w:id="28399" w:author="Στάθης Καπ" w:date="2023-03-09T06:25:00Z"/>
                <w:sz w:val="16"/>
                <w:szCs w:val="16"/>
              </w:rPr>
            </w:pPr>
            <w:ins w:id="28400"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8401" w:author="Στάθης Καπ" w:date="2023-03-09T06:29:00Z">
              <w:tcPr>
                <w:tcW w:w="453" w:type="dxa"/>
                <w:tcBorders>
                  <w:left w:val="single" w:sz="4" w:space="0" w:color="auto"/>
                </w:tcBorders>
                <w:vAlign w:val="bottom"/>
              </w:tcPr>
            </w:tcPrChange>
          </w:tcPr>
          <w:p w14:paraId="0000364A" w14:textId="69FBCB34" w:rsidR="00494D04" w:rsidRPr="007E0F91" w:rsidRDefault="00494D04" w:rsidP="00494D04">
            <w:pPr>
              <w:jc w:val="center"/>
              <w:rPr>
                <w:ins w:id="28402" w:author="Στάθης Καπ" w:date="2023-03-09T06:25:00Z"/>
                <w:sz w:val="16"/>
                <w:szCs w:val="16"/>
              </w:rPr>
            </w:pPr>
            <w:ins w:id="28403" w:author="Στάθης Καπ" w:date="2023-03-09T07:11:00Z">
              <w:r>
                <w:rPr>
                  <w:rFonts w:ascii="Calibri" w:hAnsi="Calibri" w:cs="Calibri"/>
                  <w:color w:val="000000"/>
                  <w:sz w:val="16"/>
                  <w:szCs w:val="16"/>
                </w:rPr>
                <w:t>1370</w:t>
              </w:r>
            </w:ins>
          </w:p>
        </w:tc>
        <w:tc>
          <w:tcPr>
            <w:tcW w:w="708" w:type="dxa"/>
            <w:vAlign w:val="center"/>
            <w:tcPrChange w:id="28404" w:author="Στάθης Καπ" w:date="2023-03-09T06:29:00Z">
              <w:tcPr>
                <w:tcW w:w="708" w:type="dxa"/>
                <w:vAlign w:val="center"/>
              </w:tcPr>
            </w:tcPrChange>
          </w:tcPr>
          <w:p w14:paraId="232F6C42" w14:textId="13A5C231" w:rsidR="00494D04" w:rsidRPr="007E0F91" w:rsidRDefault="00494D04" w:rsidP="00494D04">
            <w:pPr>
              <w:jc w:val="center"/>
              <w:rPr>
                <w:ins w:id="28405" w:author="Στάθης Καπ" w:date="2023-03-09T06:25:00Z"/>
                <w:sz w:val="16"/>
                <w:szCs w:val="16"/>
              </w:rPr>
            </w:pPr>
            <w:ins w:id="28406"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28407" w:author="Στάθης Καπ" w:date="2023-03-09T06:29:00Z">
              <w:tcPr>
                <w:tcW w:w="652" w:type="dxa"/>
                <w:vMerge/>
                <w:tcBorders>
                  <w:right w:val="single" w:sz="4" w:space="0" w:color="auto"/>
                </w:tcBorders>
                <w:vAlign w:val="bottom"/>
              </w:tcPr>
            </w:tcPrChange>
          </w:tcPr>
          <w:p w14:paraId="6D58DC5E" w14:textId="77777777" w:rsidR="00494D04" w:rsidRPr="007E0F91" w:rsidRDefault="00494D04" w:rsidP="00494D04">
            <w:pPr>
              <w:jc w:val="center"/>
              <w:rPr>
                <w:ins w:id="28408" w:author="Στάθης Καπ" w:date="2023-03-09T06:25:00Z"/>
                <w:sz w:val="16"/>
                <w:szCs w:val="16"/>
              </w:rPr>
            </w:pPr>
          </w:p>
        </w:tc>
        <w:tc>
          <w:tcPr>
            <w:tcW w:w="453" w:type="dxa"/>
            <w:tcBorders>
              <w:left w:val="single" w:sz="4" w:space="0" w:color="auto"/>
            </w:tcBorders>
            <w:vAlign w:val="center"/>
            <w:tcPrChange w:id="28409" w:author="Στάθης Καπ" w:date="2023-03-09T06:29:00Z">
              <w:tcPr>
                <w:tcW w:w="453" w:type="dxa"/>
                <w:tcBorders>
                  <w:left w:val="single" w:sz="4" w:space="0" w:color="auto"/>
                </w:tcBorders>
                <w:vAlign w:val="bottom"/>
              </w:tcPr>
            </w:tcPrChange>
          </w:tcPr>
          <w:p w14:paraId="050AF937" w14:textId="4A2F52F2" w:rsidR="00494D04" w:rsidRPr="007E0F91" w:rsidRDefault="00494D04" w:rsidP="00494D04">
            <w:pPr>
              <w:jc w:val="center"/>
              <w:rPr>
                <w:ins w:id="28410" w:author="Στάθης Καπ" w:date="2023-03-09T06:25:00Z"/>
                <w:sz w:val="16"/>
                <w:szCs w:val="16"/>
              </w:rPr>
            </w:pPr>
            <w:ins w:id="28411" w:author="Στάθης Καπ" w:date="2023-03-09T07:11:00Z">
              <w:r>
                <w:rPr>
                  <w:rFonts w:ascii="Calibri" w:hAnsi="Calibri" w:cs="Calibri"/>
                  <w:color w:val="000000"/>
                  <w:sz w:val="16"/>
                  <w:szCs w:val="16"/>
                </w:rPr>
                <w:t>1350</w:t>
              </w:r>
            </w:ins>
          </w:p>
        </w:tc>
        <w:tc>
          <w:tcPr>
            <w:tcW w:w="454" w:type="dxa"/>
            <w:vAlign w:val="center"/>
            <w:tcPrChange w:id="28412" w:author="Στάθης Καπ" w:date="2023-03-09T06:29:00Z">
              <w:tcPr>
                <w:tcW w:w="454" w:type="dxa"/>
                <w:vAlign w:val="center"/>
              </w:tcPr>
            </w:tcPrChange>
          </w:tcPr>
          <w:p w14:paraId="11075839" w14:textId="20CD4223" w:rsidR="00494D04" w:rsidRPr="007E0F91" w:rsidRDefault="00494D04" w:rsidP="00494D04">
            <w:pPr>
              <w:jc w:val="center"/>
              <w:rPr>
                <w:ins w:id="28413" w:author="Στάθης Καπ" w:date="2023-03-09T06:25:00Z"/>
                <w:sz w:val="16"/>
                <w:szCs w:val="16"/>
              </w:rPr>
            </w:pPr>
            <w:ins w:id="28414" w:author="Στάθης Καπ" w:date="2023-03-09T07:11:00Z">
              <w:r>
                <w:rPr>
                  <w:rFonts w:ascii="Calibri" w:hAnsi="Calibri" w:cs="Calibri"/>
                  <w:color w:val="000000"/>
                  <w:sz w:val="16"/>
                  <w:szCs w:val="16"/>
                </w:rPr>
                <w:t>1.46</w:t>
              </w:r>
            </w:ins>
          </w:p>
        </w:tc>
        <w:tc>
          <w:tcPr>
            <w:tcW w:w="454" w:type="dxa"/>
            <w:vAlign w:val="center"/>
            <w:tcPrChange w:id="28415" w:author="Στάθης Καπ" w:date="2023-03-09T06:29:00Z">
              <w:tcPr>
                <w:tcW w:w="454" w:type="dxa"/>
                <w:vAlign w:val="bottom"/>
              </w:tcPr>
            </w:tcPrChange>
          </w:tcPr>
          <w:p w14:paraId="61D040BF" w14:textId="23A722A1" w:rsidR="00494D04" w:rsidRPr="007E0F91" w:rsidRDefault="00494D04" w:rsidP="00494D04">
            <w:pPr>
              <w:jc w:val="center"/>
              <w:rPr>
                <w:ins w:id="28416" w:author="Στάθης Καπ" w:date="2023-03-09T06:25:00Z"/>
                <w:sz w:val="16"/>
                <w:szCs w:val="16"/>
              </w:rPr>
            </w:pPr>
            <w:ins w:id="28417"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28418" w:author="Στάθης Καπ" w:date="2023-03-09T06:29:00Z">
              <w:tcPr>
                <w:tcW w:w="457" w:type="dxa"/>
                <w:tcBorders>
                  <w:right w:val="single" w:sz="4" w:space="0" w:color="auto"/>
                </w:tcBorders>
                <w:vAlign w:val="center"/>
              </w:tcPr>
            </w:tcPrChange>
          </w:tcPr>
          <w:p w14:paraId="0D50C884" w14:textId="5DE845F1" w:rsidR="00494D04" w:rsidRPr="007E0F91" w:rsidRDefault="00494D04" w:rsidP="00494D04">
            <w:pPr>
              <w:jc w:val="center"/>
              <w:rPr>
                <w:ins w:id="28419" w:author="Στάθης Καπ" w:date="2023-03-09T06:25:00Z"/>
                <w:sz w:val="16"/>
                <w:szCs w:val="16"/>
              </w:rPr>
            </w:pPr>
            <w:ins w:id="28420"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28421" w:author="Στάθης Καπ" w:date="2023-03-09T06:29:00Z">
              <w:tcPr>
                <w:tcW w:w="453" w:type="dxa"/>
                <w:tcBorders>
                  <w:left w:val="single" w:sz="4" w:space="0" w:color="auto"/>
                </w:tcBorders>
                <w:vAlign w:val="bottom"/>
              </w:tcPr>
            </w:tcPrChange>
          </w:tcPr>
          <w:p w14:paraId="6F291D5B" w14:textId="715D5BD1" w:rsidR="00494D04" w:rsidRPr="007E0F91" w:rsidRDefault="00494D04" w:rsidP="00494D04">
            <w:pPr>
              <w:jc w:val="center"/>
              <w:rPr>
                <w:ins w:id="28422" w:author="Στάθης Καπ" w:date="2023-03-09T06:25:00Z"/>
                <w:sz w:val="16"/>
                <w:szCs w:val="16"/>
              </w:rPr>
            </w:pPr>
            <w:ins w:id="28423" w:author="Στάθης Καπ" w:date="2023-03-09T07:11:00Z">
              <w:r>
                <w:rPr>
                  <w:rFonts w:ascii="Calibri" w:hAnsi="Calibri" w:cs="Calibri"/>
                  <w:color w:val="000000"/>
                  <w:sz w:val="16"/>
                  <w:szCs w:val="16"/>
                </w:rPr>
                <w:t>1360</w:t>
              </w:r>
            </w:ins>
          </w:p>
        </w:tc>
        <w:tc>
          <w:tcPr>
            <w:tcW w:w="454" w:type="dxa"/>
            <w:vAlign w:val="center"/>
            <w:tcPrChange w:id="28424" w:author="Στάθης Καπ" w:date="2023-03-09T06:29:00Z">
              <w:tcPr>
                <w:tcW w:w="454" w:type="dxa"/>
                <w:vAlign w:val="center"/>
              </w:tcPr>
            </w:tcPrChange>
          </w:tcPr>
          <w:p w14:paraId="17582F1C" w14:textId="60CD6C6D" w:rsidR="00494D04" w:rsidRPr="007E0F91" w:rsidRDefault="00494D04" w:rsidP="00494D04">
            <w:pPr>
              <w:jc w:val="center"/>
              <w:rPr>
                <w:ins w:id="28425" w:author="Στάθης Καπ" w:date="2023-03-09T06:25:00Z"/>
                <w:sz w:val="16"/>
                <w:szCs w:val="16"/>
              </w:rPr>
            </w:pPr>
            <w:ins w:id="28426" w:author="Στάθης Καπ" w:date="2023-03-09T07:11:00Z">
              <w:r>
                <w:rPr>
                  <w:rFonts w:ascii="Calibri" w:hAnsi="Calibri" w:cs="Calibri"/>
                  <w:color w:val="000000"/>
                  <w:sz w:val="16"/>
                  <w:szCs w:val="16"/>
                </w:rPr>
                <w:t>0.73</w:t>
              </w:r>
            </w:ins>
          </w:p>
        </w:tc>
        <w:tc>
          <w:tcPr>
            <w:tcW w:w="454" w:type="dxa"/>
            <w:vAlign w:val="center"/>
            <w:tcPrChange w:id="28427" w:author="Στάθης Καπ" w:date="2023-03-09T06:29:00Z">
              <w:tcPr>
                <w:tcW w:w="454" w:type="dxa"/>
                <w:vAlign w:val="bottom"/>
              </w:tcPr>
            </w:tcPrChange>
          </w:tcPr>
          <w:p w14:paraId="2D14132C" w14:textId="0C1B66CC" w:rsidR="00494D04" w:rsidRPr="007E0F91" w:rsidRDefault="00494D04" w:rsidP="00494D04">
            <w:pPr>
              <w:jc w:val="center"/>
              <w:rPr>
                <w:ins w:id="28428" w:author="Στάθης Καπ" w:date="2023-03-09T06:25:00Z"/>
                <w:sz w:val="16"/>
                <w:szCs w:val="16"/>
              </w:rPr>
            </w:pPr>
            <w:ins w:id="28429"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28430" w:author="Στάθης Καπ" w:date="2023-03-09T06:29:00Z">
              <w:tcPr>
                <w:tcW w:w="454" w:type="dxa"/>
                <w:tcBorders>
                  <w:right w:val="single" w:sz="4" w:space="0" w:color="auto"/>
                </w:tcBorders>
                <w:vAlign w:val="center"/>
              </w:tcPr>
            </w:tcPrChange>
          </w:tcPr>
          <w:p w14:paraId="76305C31" w14:textId="12435310" w:rsidR="00494D04" w:rsidRPr="007E0F91" w:rsidRDefault="00494D04" w:rsidP="00494D04">
            <w:pPr>
              <w:jc w:val="center"/>
              <w:rPr>
                <w:ins w:id="28431" w:author="Στάθης Καπ" w:date="2023-03-09T06:25:00Z"/>
                <w:sz w:val="16"/>
                <w:szCs w:val="16"/>
              </w:rPr>
            </w:pPr>
            <w:ins w:id="28432"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28433" w:author="Στάθης Καπ" w:date="2023-03-09T06:29:00Z">
              <w:tcPr>
                <w:tcW w:w="453" w:type="dxa"/>
                <w:tcBorders>
                  <w:left w:val="single" w:sz="4" w:space="0" w:color="auto"/>
                </w:tcBorders>
                <w:vAlign w:val="bottom"/>
              </w:tcPr>
            </w:tcPrChange>
          </w:tcPr>
          <w:p w14:paraId="384DC281" w14:textId="2864066A" w:rsidR="00494D04" w:rsidRPr="007E0F91" w:rsidRDefault="00494D04" w:rsidP="00494D04">
            <w:pPr>
              <w:jc w:val="center"/>
              <w:rPr>
                <w:ins w:id="28434" w:author="Στάθης Καπ" w:date="2023-03-09T06:25:00Z"/>
                <w:sz w:val="16"/>
                <w:szCs w:val="16"/>
              </w:rPr>
            </w:pPr>
            <w:ins w:id="28435" w:author="Στάθης Καπ" w:date="2023-03-09T07:11:00Z">
              <w:r>
                <w:rPr>
                  <w:rFonts w:ascii="Calibri" w:hAnsi="Calibri" w:cs="Calibri"/>
                  <w:color w:val="000000"/>
                  <w:sz w:val="16"/>
                  <w:szCs w:val="16"/>
                </w:rPr>
                <w:t>1300</w:t>
              </w:r>
            </w:ins>
          </w:p>
        </w:tc>
        <w:tc>
          <w:tcPr>
            <w:tcW w:w="454" w:type="dxa"/>
            <w:vAlign w:val="center"/>
            <w:tcPrChange w:id="28436" w:author="Στάθης Καπ" w:date="2023-03-09T06:29:00Z">
              <w:tcPr>
                <w:tcW w:w="454" w:type="dxa"/>
                <w:vAlign w:val="center"/>
              </w:tcPr>
            </w:tcPrChange>
          </w:tcPr>
          <w:p w14:paraId="1A2BAEB3" w14:textId="3F470293" w:rsidR="00494D04" w:rsidRPr="007E0F91" w:rsidRDefault="00494D04" w:rsidP="00494D04">
            <w:pPr>
              <w:jc w:val="center"/>
              <w:rPr>
                <w:ins w:id="28437" w:author="Στάθης Καπ" w:date="2023-03-09T06:25:00Z"/>
                <w:sz w:val="16"/>
                <w:szCs w:val="16"/>
              </w:rPr>
            </w:pPr>
            <w:ins w:id="28438" w:author="Στάθης Καπ" w:date="2023-03-09T07:11:00Z">
              <w:r>
                <w:rPr>
                  <w:rFonts w:ascii="Calibri" w:hAnsi="Calibri" w:cs="Calibri"/>
                  <w:color w:val="000000"/>
                  <w:sz w:val="16"/>
                  <w:szCs w:val="16"/>
                </w:rPr>
                <w:t>5.11</w:t>
              </w:r>
            </w:ins>
          </w:p>
        </w:tc>
        <w:tc>
          <w:tcPr>
            <w:tcW w:w="454" w:type="dxa"/>
            <w:vAlign w:val="center"/>
            <w:tcPrChange w:id="28439" w:author="Στάθης Καπ" w:date="2023-03-09T06:29:00Z">
              <w:tcPr>
                <w:tcW w:w="454" w:type="dxa"/>
                <w:vAlign w:val="bottom"/>
              </w:tcPr>
            </w:tcPrChange>
          </w:tcPr>
          <w:p w14:paraId="18D9C8B8" w14:textId="3FACD0D0" w:rsidR="00494D04" w:rsidRPr="007E0F91" w:rsidRDefault="00494D04" w:rsidP="00494D04">
            <w:pPr>
              <w:jc w:val="center"/>
              <w:rPr>
                <w:ins w:id="28440" w:author="Στάθης Καπ" w:date="2023-03-09T06:25:00Z"/>
                <w:sz w:val="16"/>
                <w:szCs w:val="16"/>
              </w:rPr>
            </w:pPr>
            <w:ins w:id="28441"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28442" w:author="Στάθης Καπ" w:date="2023-03-09T06:29:00Z">
              <w:tcPr>
                <w:tcW w:w="461" w:type="dxa"/>
                <w:tcBorders>
                  <w:right w:val="single" w:sz="4" w:space="0" w:color="auto"/>
                </w:tcBorders>
                <w:vAlign w:val="center"/>
              </w:tcPr>
            </w:tcPrChange>
          </w:tcPr>
          <w:p w14:paraId="75F5FD74" w14:textId="63D3983F" w:rsidR="00494D04" w:rsidRPr="007E0F91" w:rsidRDefault="00494D04" w:rsidP="00494D04">
            <w:pPr>
              <w:jc w:val="center"/>
              <w:rPr>
                <w:ins w:id="28443" w:author="Στάθης Καπ" w:date="2023-03-09T06:25:00Z"/>
                <w:sz w:val="16"/>
                <w:szCs w:val="16"/>
              </w:rPr>
            </w:pPr>
            <w:ins w:id="28444"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4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446" w:author="Στάθης Καπ" w:date="2023-03-09T06:25:00Z"/>
          <w:trPrChange w:id="2844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44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28449" w:author="Στάθης Καπ" w:date="2023-03-09T06:25:00Z"/>
                <w:sz w:val="16"/>
                <w:szCs w:val="16"/>
              </w:rPr>
            </w:pPr>
            <w:ins w:id="28450"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28451" w:author="Στάθης Καπ" w:date="2023-03-09T06:29:00Z">
              <w:tcPr>
                <w:tcW w:w="565" w:type="dxa"/>
                <w:tcBorders>
                  <w:left w:val="single" w:sz="4" w:space="0" w:color="auto"/>
                </w:tcBorders>
              </w:tcPr>
            </w:tcPrChange>
          </w:tcPr>
          <w:p w14:paraId="25F83C3D" w14:textId="458E9D97" w:rsidR="00494D04" w:rsidRPr="007E0F91" w:rsidRDefault="00494D04" w:rsidP="00494D04">
            <w:pPr>
              <w:jc w:val="center"/>
              <w:rPr>
                <w:ins w:id="28452" w:author="Στάθης Καπ" w:date="2023-03-09T06:25:00Z"/>
                <w:sz w:val="16"/>
                <w:szCs w:val="16"/>
              </w:rPr>
            </w:pPr>
            <w:ins w:id="28453"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8454" w:author="Στάθης Καπ" w:date="2023-03-09T06:29:00Z">
              <w:tcPr>
                <w:tcW w:w="679" w:type="dxa"/>
                <w:tcBorders>
                  <w:right w:val="single" w:sz="4" w:space="0" w:color="auto"/>
                </w:tcBorders>
              </w:tcPr>
            </w:tcPrChange>
          </w:tcPr>
          <w:p w14:paraId="3F2BAE20" w14:textId="456DB0CF" w:rsidR="00494D04" w:rsidRPr="007E0F91" w:rsidRDefault="00494D04" w:rsidP="00494D04">
            <w:pPr>
              <w:jc w:val="center"/>
              <w:rPr>
                <w:ins w:id="28455" w:author="Στάθης Καπ" w:date="2023-03-09T06:25:00Z"/>
                <w:sz w:val="16"/>
                <w:szCs w:val="16"/>
              </w:rPr>
            </w:pPr>
            <w:ins w:id="2845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8457" w:author="Στάθης Καπ" w:date="2023-03-09T06:29:00Z">
              <w:tcPr>
                <w:tcW w:w="453" w:type="dxa"/>
                <w:tcBorders>
                  <w:left w:val="single" w:sz="4" w:space="0" w:color="auto"/>
                </w:tcBorders>
                <w:vAlign w:val="bottom"/>
              </w:tcPr>
            </w:tcPrChange>
          </w:tcPr>
          <w:p w14:paraId="09C3E3C9" w14:textId="4C77D52C" w:rsidR="00494D04" w:rsidRPr="007E0F91" w:rsidRDefault="00494D04" w:rsidP="00494D04">
            <w:pPr>
              <w:jc w:val="center"/>
              <w:rPr>
                <w:ins w:id="28458" w:author="Στάθης Καπ" w:date="2023-03-09T06:25:00Z"/>
                <w:sz w:val="16"/>
                <w:szCs w:val="16"/>
              </w:rPr>
            </w:pPr>
            <w:ins w:id="28459" w:author="Στάθης Καπ" w:date="2023-03-09T07:11:00Z">
              <w:r>
                <w:rPr>
                  <w:rFonts w:ascii="Calibri" w:hAnsi="Calibri" w:cs="Calibri"/>
                  <w:color w:val="000000"/>
                  <w:sz w:val="16"/>
                  <w:szCs w:val="16"/>
                </w:rPr>
                <w:t>1410</w:t>
              </w:r>
            </w:ins>
          </w:p>
        </w:tc>
        <w:tc>
          <w:tcPr>
            <w:tcW w:w="708" w:type="dxa"/>
            <w:vAlign w:val="center"/>
            <w:tcPrChange w:id="28460" w:author="Στάθης Καπ" w:date="2023-03-09T06:29:00Z">
              <w:tcPr>
                <w:tcW w:w="708" w:type="dxa"/>
                <w:vAlign w:val="center"/>
              </w:tcPr>
            </w:tcPrChange>
          </w:tcPr>
          <w:p w14:paraId="3B06478C" w14:textId="43C3BE85" w:rsidR="00494D04" w:rsidRPr="007E0F91" w:rsidRDefault="00494D04" w:rsidP="00494D04">
            <w:pPr>
              <w:jc w:val="center"/>
              <w:rPr>
                <w:ins w:id="28461" w:author="Στάθης Καπ" w:date="2023-03-09T06:25:00Z"/>
                <w:sz w:val="16"/>
                <w:szCs w:val="16"/>
              </w:rPr>
            </w:pPr>
            <w:ins w:id="28462"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28463" w:author="Στάθης Καπ" w:date="2023-03-09T06:29:00Z">
              <w:tcPr>
                <w:tcW w:w="652" w:type="dxa"/>
                <w:vMerge/>
                <w:tcBorders>
                  <w:right w:val="single" w:sz="4" w:space="0" w:color="auto"/>
                </w:tcBorders>
                <w:vAlign w:val="bottom"/>
              </w:tcPr>
            </w:tcPrChange>
          </w:tcPr>
          <w:p w14:paraId="7AF3A22B" w14:textId="77777777" w:rsidR="00494D04" w:rsidRPr="007E0F91" w:rsidRDefault="00494D04" w:rsidP="00494D04">
            <w:pPr>
              <w:jc w:val="center"/>
              <w:rPr>
                <w:ins w:id="28464" w:author="Στάθης Καπ" w:date="2023-03-09T06:25:00Z"/>
                <w:sz w:val="16"/>
                <w:szCs w:val="16"/>
              </w:rPr>
            </w:pPr>
          </w:p>
        </w:tc>
        <w:tc>
          <w:tcPr>
            <w:tcW w:w="453" w:type="dxa"/>
            <w:tcBorders>
              <w:left w:val="single" w:sz="4" w:space="0" w:color="auto"/>
            </w:tcBorders>
            <w:vAlign w:val="center"/>
            <w:tcPrChange w:id="28465" w:author="Στάθης Καπ" w:date="2023-03-09T06:29:00Z">
              <w:tcPr>
                <w:tcW w:w="453" w:type="dxa"/>
                <w:tcBorders>
                  <w:left w:val="single" w:sz="4" w:space="0" w:color="auto"/>
                </w:tcBorders>
                <w:vAlign w:val="bottom"/>
              </w:tcPr>
            </w:tcPrChange>
          </w:tcPr>
          <w:p w14:paraId="6FA1436E" w14:textId="02D07010" w:rsidR="00494D04" w:rsidRPr="007E0F91" w:rsidRDefault="00494D04" w:rsidP="00494D04">
            <w:pPr>
              <w:jc w:val="center"/>
              <w:rPr>
                <w:ins w:id="28466" w:author="Στάθης Καπ" w:date="2023-03-09T06:25:00Z"/>
                <w:sz w:val="16"/>
                <w:szCs w:val="16"/>
              </w:rPr>
            </w:pPr>
            <w:ins w:id="28467" w:author="Στάθης Καπ" w:date="2023-03-09T07:11:00Z">
              <w:r>
                <w:rPr>
                  <w:rFonts w:ascii="Calibri" w:hAnsi="Calibri" w:cs="Calibri"/>
                  <w:color w:val="000000"/>
                  <w:sz w:val="16"/>
                  <w:szCs w:val="16"/>
                </w:rPr>
                <w:t>1360</w:t>
              </w:r>
            </w:ins>
          </w:p>
        </w:tc>
        <w:tc>
          <w:tcPr>
            <w:tcW w:w="454" w:type="dxa"/>
            <w:vAlign w:val="center"/>
            <w:tcPrChange w:id="28468" w:author="Στάθης Καπ" w:date="2023-03-09T06:29:00Z">
              <w:tcPr>
                <w:tcW w:w="454" w:type="dxa"/>
                <w:vAlign w:val="center"/>
              </w:tcPr>
            </w:tcPrChange>
          </w:tcPr>
          <w:p w14:paraId="18A4BDE3" w14:textId="56AA61A8" w:rsidR="00494D04" w:rsidRPr="007E0F91" w:rsidRDefault="00494D04" w:rsidP="00494D04">
            <w:pPr>
              <w:jc w:val="center"/>
              <w:rPr>
                <w:ins w:id="28469" w:author="Στάθης Καπ" w:date="2023-03-09T06:25:00Z"/>
                <w:sz w:val="16"/>
                <w:szCs w:val="16"/>
              </w:rPr>
            </w:pPr>
            <w:ins w:id="28470" w:author="Στάθης Καπ" w:date="2023-03-09T07:11:00Z">
              <w:r>
                <w:rPr>
                  <w:rFonts w:ascii="Calibri" w:hAnsi="Calibri" w:cs="Calibri"/>
                  <w:color w:val="000000"/>
                  <w:sz w:val="16"/>
                  <w:szCs w:val="16"/>
                </w:rPr>
                <w:t>3.55</w:t>
              </w:r>
            </w:ins>
          </w:p>
        </w:tc>
        <w:tc>
          <w:tcPr>
            <w:tcW w:w="454" w:type="dxa"/>
            <w:vAlign w:val="center"/>
            <w:tcPrChange w:id="28471" w:author="Στάθης Καπ" w:date="2023-03-09T06:29:00Z">
              <w:tcPr>
                <w:tcW w:w="454" w:type="dxa"/>
                <w:vAlign w:val="bottom"/>
              </w:tcPr>
            </w:tcPrChange>
          </w:tcPr>
          <w:p w14:paraId="031568BD" w14:textId="555344FF" w:rsidR="00494D04" w:rsidRPr="007E0F91" w:rsidRDefault="00494D04" w:rsidP="00494D04">
            <w:pPr>
              <w:jc w:val="center"/>
              <w:rPr>
                <w:ins w:id="28472" w:author="Στάθης Καπ" w:date="2023-03-09T06:25:00Z"/>
                <w:sz w:val="16"/>
                <w:szCs w:val="16"/>
              </w:rPr>
            </w:pPr>
            <w:ins w:id="28473"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28474" w:author="Στάθης Καπ" w:date="2023-03-09T06:29:00Z">
              <w:tcPr>
                <w:tcW w:w="457" w:type="dxa"/>
                <w:tcBorders>
                  <w:right w:val="single" w:sz="4" w:space="0" w:color="auto"/>
                </w:tcBorders>
                <w:vAlign w:val="center"/>
              </w:tcPr>
            </w:tcPrChange>
          </w:tcPr>
          <w:p w14:paraId="675FC1C5" w14:textId="768ACC7D" w:rsidR="00494D04" w:rsidRPr="007E0F91" w:rsidRDefault="00494D04" w:rsidP="00494D04">
            <w:pPr>
              <w:jc w:val="center"/>
              <w:rPr>
                <w:ins w:id="28475" w:author="Στάθης Καπ" w:date="2023-03-09T06:25:00Z"/>
                <w:sz w:val="16"/>
                <w:szCs w:val="16"/>
              </w:rPr>
            </w:pPr>
            <w:ins w:id="28476"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28477" w:author="Στάθης Καπ" w:date="2023-03-09T06:29:00Z">
              <w:tcPr>
                <w:tcW w:w="453" w:type="dxa"/>
                <w:tcBorders>
                  <w:left w:val="single" w:sz="4" w:space="0" w:color="auto"/>
                </w:tcBorders>
                <w:vAlign w:val="bottom"/>
              </w:tcPr>
            </w:tcPrChange>
          </w:tcPr>
          <w:p w14:paraId="5F999BBA" w14:textId="6C4B2509" w:rsidR="00494D04" w:rsidRPr="007E0F91" w:rsidRDefault="00494D04" w:rsidP="00494D04">
            <w:pPr>
              <w:jc w:val="center"/>
              <w:rPr>
                <w:ins w:id="28478" w:author="Στάθης Καπ" w:date="2023-03-09T06:25:00Z"/>
                <w:sz w:val="16"/>
                <w:szCs w:val="16"/>
              </w:rPr>
            </w:pPr>
            <w:ins w:id="28479" w:author="Στάθης Καπ" w:date="2023-03-09T07:11:00Z">
              <w:r>
                <w:rPr>
                  <w:rFonts w:ascii="Calibri" w:hAnsi="Calibri" w:cs="Calibri"/>
                  <w:color w:val="000000"/>
                  <w:sz w:val="16"/>
                  <w:szCs w:val="16"/>
                </w:rPr>
                <w:t>1400</w:t>
              </w:r>
            </w:ins>
          </w:p>
        </w:tc>
        <w:tc>
          <w:tcPr>
            <w:tcW w:w="454" w:type="dxa"/>
            <w:vAlign w:val="center"/>
            <w:tcPrChange w:id="28480" w:author="Στάθης Καπ" w:date="2023-03-09T06:29:00Z">
              <w:tcPr>
                <w:tcW w:w="454" w:type="dxa"/>
                <w:vAlign w:val="center"/>
              </w:tcPr>
            </w:tcPrChange>
          </w:tcPr>
          <w:p w14:paraId="22F81466" w14:textId="2C6C3AAD" w:rsidR="00494D04" w:rsidRPr="007E0F91" w:rsidRDefault="00494D04" w:rsidP="00494D04">
            <w:pPr>
              <w:jc w:val="center"/>
              <w:rPr>
                <w:ins w:id="28481" w:author="Στάθης Καπ" w:date="2023-03-09T06:25:00Z"/>
                <w:sz w:val="16"/>
                <w:szCs w:val="16"/>
              </w:rPr>
            </w:pPr>
            <w:ins w:id="28482" w:author="Στάθης Καπ" w:date="2023-03-09T07:11:00Z">
              <w:r>
                <w:rPr>
                  <w:rFonts w:ascii="Calibri" w:hAnsi="Calibri" w:cs="Calibri"/>
                  <w:color w:val="000000"/>
                  <w:sz w:val="16"/>
                  <w:szCs w:val="16"/>
                </w:rPr>
                <w:t>0.71</w:t>
              </w:r>
            </w:ins>
          </w:p>
        </w:tc>
        <w:tc>
          <w:tcPr>
            <w:tcW w:w="454" w:type="dxa"/>
            <w:vAlign w:val="center"/>
            <w:tcPrChange w:id="28483" w:author="Στάθης Καπ" w:date="2023-03-09T06:29:00Z">
              <w:tcPr>
                <w:tcW w:w="454" w:type="dxa"/>
                <w:vAlign w:val="bottom"/>
              </w:tcPr>
            </w:tcPrChange>
          </w:tcPr>
          <w:p w14:paraId="22336120" w14:textId="42B2800E" w:rsidR="00494D04" w:rsidRPr="007E0F91" w:rsidRDefault="00494D04" w:rsidP="00494D04">
            <w:pPr>
              <w:jc w:val="center"/>
              <w:rPr>
                <w:ins w:id="28484" w:author="Στάθης Καπ" w:date="2023-03-09T06:25:00Z"/>
                <w:sz w:val="16"/>
                <w:szCs w:val="16"/>
              </w:rPr>
            </w:pPr>
            <w:ins w:id="28485"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28486" w:author="Στάθης Καπ" w:date="2023-03-09T06:29:00Z">
              <w:tcPr>
                <w:tcW w:w="454" w:type="dxa"/>
                <w:tcBorders>
                  <w:right w:val="single" w:sz="4" w:space="0" w:color="auto"/>
                </w:tcBorders>
                <w:vAlign w:val="center"/>
              </w:tcPr>
            </w:tcPrChange>
          </w:tcPr>
          <w:p w14:paraId="2821DAD3" w14:textId="54E77B17" w:rsidR="00494D04" w:rsidRPr="007E0F91" w:rsidRDefault="00494D04" w:rsidP="00494D04">
            <w:pPr>
              <w:jc w:val="center"/>
              <w:rPr>
                <w:ins w:id="28487" w:author="Στάθης Καπ" w:date="2023-03-09T06:25:00Z"/>
                <w:sz w:val="16"/>
                <w:szCs w:val="16"/>
              </w:rPr>
            </w:pPr>
            <w:ins w:id="28488"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28489" w:author="Στάθης Καπ" w:date="2023-03-09T06:29:00Z">
              <w:tcPr>
                <w:tcW w:w="453" w:type="dxa"/>
                <w:tcBorders>
                  <w:left w:val="single" w:sz="4" w:space="0" w:color="auto"/>
                </w:tcBorders>
                <w:vAlign w:val="bottom"/>
              </w:tcPr>
            </w:tcPrChange>
          </w:tcPr>
          <w:p w14:paraId="35D48E18" w14:textId="3334D80A" w:rsidR="00494D04" w:rsidRPr="007E0F91" w:rsidRDefault="00494D04" w:rsidP="00494D04">
            <w:pPr>
              <w:jc w:val="center"/>
              <w:rPr>
                <w:ins w:id="28490" w:author="Στάθης Καπ" w:date="2023-03-09T06:25:00Z"/>
                <w:sz w:val="16"/>
                <w:szCs w:val="16"/>
              </w:rPr>
            </w:pPr>
            <w:ins w:id="28491" w:author="Στάθης Καπ" w:date="2023-03-09T07:11:00Z">
              <w:r>
                <w:rPr>
                  <w:rFonts w:ascii="Calibri" w:hAnsi="Calibri" w:cs="Calibri"/>
                  <w:color w:val="000000"/>
                  <w:sz w:val="16"/>
                  <w:szCs w:val="16"/>
                </w:rPr>
                <w:t>1360</w:t>
              </w:r>
            </w:ins>
          </w:p>
        </w:tc>
        <w:tc>
          <w:tcPr>
            <w:tcW w:w="454" w:type="dxa"/>
            <w:vAlign w:val="center"/>
            <w:tcPrChange w:id="28492" w:author="Στάθης Καπ" w:date="2023-03-09T06:29:00Z">
              <w:tcPr>
                <w:tcW w:w="454" w:type="dxa"/>
                <w:vAlign w:val="center"/>
              </w:tcPr>
            </w:tcPrChange>
          </w:tcPr>
          <w:p w14:paraId="365C0676" w14:textId="6F223067" w:rsidR="00494D04" w:rsidRPr="007E0F91" w:rsidRDefault="00494D04" w:rsidP="00494D04">
            <w:pPr>
              <w:jc w:val="center"/>
              <w:rPr>
                <w:ins w:id="28493" w:author="Στάθης Καπ" w:date="2023-03-09T06:25:00Z"/>
                <w:sz w:val="16"/>
                <w:szCs w:val="16"/>
              </w:rPr>
            </w:pPr>
            <w:ins w:id="28494" w:author="Στάθης Καπ" w:date="2023-03-09T07:11:00Z">
              <w:r>
                <w:rPr>
                  <w:rFonts w:ascii="Calibri" w:hAnsi="Calibri" w:cs="Calibri"/>
                  <w:color w:val="000000"/>
                  <w:sz w:val="16"/>
                  <w:szCs w:val="16"/>
                </w:rPr>
                <w:t>3.55</w:t>
              </w:r>
            </w:ins>
          </w:p>
        </w:tc>
        <w:tc>
          <w:tcPr>
            <w:tcW w:w="454" w:type="dxa"/>
            <w:vAlign w:val="center"/>
            <w:tcPrChange w:id="28495" w:author="Στάθης Καπ" w:date="2023-03-09T06:29:00Z">
              <w:tcPr>
                <w:tcW w:w="454" w:type="dxa"/>
                <w:vAlign w:val="bottom"/>
              </w:tcPr>
            </w:tcPrChange>
          </w:tcPr>
          <w:p w14:paraId="0370AB3F" w14:textId="7CC4A24C" w:rsidR="00494D04" w:rsidRPr="007E0F91" w:rsidRDefault="00494D04" w:rsidP="00494D04">
            <w:pPr>
              <w:jc w:val="center"/>
              <w:rPr>
                <w:ins w:id="28496" w:author="Στάθης Καπ" w:date="2023-03-09T06:25:00Z"/>
                <w:sz w:val="16"/>
                <w:szCs w:val="16"/>
              </w:rPr>
            </w:pPr>
            <w:ins w:id="28497"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28498" w:author="Στάθης Καπ" w:date="2023-03-09T06:29:00Z">
              <w:tcPr>
                <w:tcW w:w="461" w:type="dxa"/>
                <w:tcBorders>
                  <w:right w:val="single" w:sz="4" w:space="0" w:color="auto"/>
                </w:tcBorders>
                <w:vAlign w:val="center"/>
              </w:tcPr>
            </w:tcPrChange>
          </w:tcPr>
          <w:p w14:paraId="14664337" w14:textId="1E933E57" w:rsidR="00494D04" w:rsidRPr="007E0F91" w:rsidRDefault="00494D04" w:rsidP="00494D04">
            <w:pPr>
              <w:jc w:val="center"/>
              <w:rPr>
                <w:ins w:id="28499" w:author="Στάθης Καπ" w:date="2023-03-09T06:25:00Z"/>
                <w:sz w:val="16"/>
                <w:szCs w:val="16"/>
              </w:rPr>
            </w:pPr>
            <w:ins w:id="28500"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5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502" w:author="Στάθης Καπ" w:date="2023-03-09T06:25:00Z"/>
          <w:trPrChange w:id="2850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50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28505" w:author="Στάθης Καπ" w:date="2023-03-09T06:25:00Z"/>
                <w:sz w:val="16"/>
                <w:szCs w:val="16"/>
              </w:rPr>
            </w:pPr>
            <w:ins w:id="28506"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28507" w:author="Στάθης Καπ" w:date="2023-03-09T06:29:00Z">
              <w:tcPr>
                <w:tcW w:w="565" w:type="dxa"/>
                <w:tcBorders>
                  <w:left w:val="single" w:sz="4" w:space="0" w:color="auto"/>
                </w:tcBorders>
              </w:tcPr>
            </w:tcPrChange>
          </w:tcPr>
          <w:p w14:paraId="7BDB9402" w14:textId="3E354A2A" w:rsidR="00494D04" w:rsidRPr="007E0F91" w:rsidRDefault="00494D04" w:rsidP="00494D04">
            <w:pPr>
              <w:jc w:val="center"/>
              <w:rPr>
                <w:ins w:id="28508" w:author="Στάθης Καπ" w:date="2023-03-09T06:25:00Z"/>
                <w:sz w:val="16"/>
                <w:szCs w:val="16"/>
              </w:rPr>
            </w:pPr>
            <w:ins w:id="28509"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8510" w:author="Στάθης Καπ" w:date="2023-03-09T06:29:00Z">
              <w:tcPr>
                <w:tcW w:w="679" w:type="dxa"/>
                <w:tcBorders>
                  <w:right w:val="single" w:sz="4" w:space="0" w:color="auto"/>
                </w:tcBorders>
              </w:tcPr>
            </w:tcPrChange>
          </w:tcPr>
          <w:p w14:paraId="31CA09E3" w14:textId="2B66F980" w:rsidR="00494D04" w:rsidRPr="007E0F91" w:rsidRDefault="00494D04" w:rsidP="00494D04">
            <w:pPr>
              <w:jc w:val="center"/>
              <w:rPr>
                <w:ins w:id="28511" w:author="Στάθης Καπ" w:date="2023-03-09T06:25:00Z"/>
                <w:sz w:val="16"/>
                <w:szCs w:val="16"/>
              </w:rPr>
            </w:pPr>
            <w:ins w:id="28512"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8513" w:author="Στάθης Καπ" w:date="2023-03-09T06:29:00Z">
              <w:tcPr>
                <w:tcW w:w="453" w:type="dxa"/>
                <w:tcBorders>
                  <w:left w:val="single" w:sz="4" w:space="0" w:color="auto"/>
                </w:tcBorders>
                <w:vAlign w:val="bottom"/>
              </w:tcPr>
            </w:tcPrChange>
          </w:tcPr>
          <w:p w14:paraId="2EEA185E" w14:textId="15DAD874" w:rsidR="00494D04" w:rsidRPr="007E0F91" w:rsidRDefault="00494D04" w:rsidP="00494D04">
            <w:pPr>
              <w:jc w:val="center"/>
              <w:rPr>
                <w:ins w:id="28514" w:author="Στάθης Καπ" w:date="2023-03-09T06:25:00Z"/>
                <w:sz w:val="16"/>
                <w:szCs w:val="16"/>
              </w:rPr>
            </w:pPr>
            <w:ins w:id="28515" w:author="Στάθης Καπ" w:date="2023-03-09T07:11:00Z">
              <w:r>
                <w:rPr>
                  <w:rFonts w:ascii="Calibri" w:hAnsi="Calibri" w:cs="Calibri"/>
                  <w:color w:val="000000"/>
                  <w:sz w:val="16"/>
                  <w:szCs w:val="16"/>
                </w:rPr>
                <w:t>1420</w:t>
              </w:r>
            </w:ins>
          </w:p>
        </w:tc>
        <w:tc>
          <w:tcPr>
            <w:tcW w:w="708" w:type="dxa"/>
            <w:vAlign w:val="center"/>
            <w:tcPrChange w:id="28516" w:author="Στάθης Καπ" w:date="2023-03-09T06:29:00Z">
              <w:tcPr>
                <w:tcW w:w="708" w:type="dxa"/>
                <w:vAlign w:val="center"/>
              </w:tcPr>
            </w:tcPrChange>
          </w:tcPr>
          <w:p w14:paraId="65B58BE3" w14:textId="52C5C6AB" w:rsidR="00494D04" w:rsidRPr="007E0F91" w:rsidRDefault="00494D04" w:rsidP="00494D04">
            <w:pPr>
              <w:jc w:val="center"/>
              <w:rPr>
                <w:ins w:id="28517" w:author="Στάθης Καπ" w:date="2023-03-09T06:25:00Z"/>
                <w:sz w:val="16"/>
                <w:szCs w:val="16"/>
              </w:rPr>
            </w:pPr>
            <w:ins w:id="28518"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28519" w:author="Στάθης Καπ" w:date="2023-03-09T06:29:00Z">
              <w:tcPr>
                <w:tcW w:w="652" w:type="dxa"/>
                <w:vMerge/>
                <w:tcBorders>
                  <w:right w:val="single" w:sz="4" w:space="0" w:color="auto"/>
                </w:tcBorders>
                <w:vAlign w:val="bottom"/>
              </w:tcPr>
            </w:tcPrChange>
          </w:tcPr>
          <w:p w14:paraId="00C47715" w14:textId="77777777" w:rsidR="00494D04" w:rsidRPr="007E0F91" w:rsidRDefault="00494D04" w:rsidP="00494D04">
            <w:pPr>
              <w:jc w:val="center"/>
              <w:rPr>
                <w:ins w:id="28520" w:author="Στάθης Καπ" w:date="2023-03-09T06:25:00Z"/>
                <w:sz w:val="16"/>
                <w:szCs w:val="16"/>
              </w:rPr>
            </w:pPr>
          </w:p>
        </w:tc>
        <w:tc>
          <w:tcPr>
            <w:tcW w:w="453" w:type="dxa"/>
            <w:tcBorders>
              <w:left w:val="single" w:sz="4" w:space="0" w:color="auto"/>
            </w:tcBorders>
            <w:vAlign w:val="center"/>
            <w:tcPrChange w:id="28521" w:author="Στάθης Καπ" w:date="2023-03-09T06:29:00Z">
              <w:tcPr>
                <w:tcW w:w="453" w:type="dxa"/>
                <w:tcBorders>
                  <w:left w:val="single" w:sz="4" w:space="0" w:color="auto"/>
                </w:tcBorders>
                <w:vAlign w:val="bottom"/>
              </w:tcPr>
            </w:tcPrChange>
          </w:tcPr>
          <w:p w14:paraId="0C191E86" w14:textId="62FBF7AD" w:rsidR="00494D04" w:rsidRPr="007E0F91" w:rsidRDefault="00494D04" w:rsidP="00494D04">
            <w:pPr>
              <w:jc w:val="center"/>
              <w:rPr>
                <w:ins w:id="28522" w:author="Στάθης Καπ" w:date="2023-03-09T06:25:00Z"/>
                <w:sz w:val="16"/>
                <w:szCs w:val="16"/>
              </w:rPr>
            </w:pPr>
            <w:ins w:id="28523" w:author="Στάθης Καπ" w:date="2023-03-09T07:11:00Z">
              <w:r>
                <w:rPr>
                  <w:rFonts w:ascii="Calibri" w:hAnsi="Calibri" w:cs="Calibri"/>
                  <w:color w:val="000000"/>
                  <w:sz w:val="16"/>
                  <w:szCs w:val="16"/>
                </w:rPr>
                <w:t>1410</w:t>
              </w:r>
            </w:ins>
          </w:p>
        </w:tc>
        <w:tc>
          <w:tcPr>
            <w:tcW w:w="454" w:type="dxa"/>
            <w:vAlign w:val="center"/>
            <w:tcPrChange w:id="28524" w:author="Στάθης Καπ" w:date="2023-03-09T06:29:00Z">
              <w:tcPr>
                <w:tcW w:w="454" w:type="dxa"/>
                <w:vAlign w:val="center"/>
              </w:tcPr>
            </w:tcPrChange>
          </w:tcPr>
          <w:p w14:paraId="3AB4AF82" w14:textId="42DC0B90" w:rsidR="00494D04" w:rsidRPr="007E0F91" w:rsidRDefault="00494D04" w:rsidP="00494D04">
            <w:pPr>
              <w:jc w:val="center"/>
              <w:rPr>
                <w:ins w:id="28525" w:author="Στάθης Καπ" w:date="2023-03-09T06:25:00Z"/>
                <w:sz w:val="16"/>
                <w:szCs w:val="16"/>
              </w:rPr>
            </w:pPr>
            <w:ins w:id="28526" w:author="Στάθης Καπ" w:date="2023-03-09T07:11:00Z">
              <w:r>
                <w:rPr>
                  <w:rFonts w:ascii="Calibri" w:hAnsi="Calibri" w:cs="Calibri"/>
                  <w:color w:val="000000"/>
                  <w:sz w:val="16"/>
                  <w:szCs w:val="16"/>
                </w:rPr>
                <w:t>0.7</w:t>
              </w:r>
            </w:ins>
          </w:p>
        </w:tc>
        <w:tc>
          <w:tcPr>
            <w:tcW w:w="454" w:type="dxa"/>
            <w:vAlign w:val="center"/>
            <w:tcPrChange w:id="28527" w:author="Στάθης Καπ" w:date="2023-03-09T06:29:00Z">
              <w:tcPr>
                <w:tcW w:w="454" w:type="dxa"/>
                <w:vAlign w:val="bottom"/>
              </w:tcPr>
            </w:tcPrChange>
          </w:tcPr>
          <w:p w14:paraId="40BDCF61" w14:textId="3A1A0ADC" w:rsidR="00494D04" w:rsidRPr="007E0F91" w:rsidRDefault="00494D04" w:rsidP="00494D04">
            <w:pPr>
              <w:jc w:val="center"/>
              <w:rPr>
                <w:ins w:id="28528" w:author="Στάθης Καπ" w:date="2023-03-09T06:25:00Z"/>
                <w:sz w:val="16"/>
                <w:szCs w:val="16"/>
              </w:rPr>
            </w:pPr>
            <w:ins w:id="28529"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28530" w:author="Στάθης Καπ" w:date="2023-03-09T06:29:00Z">
              <w:tcPr>
                <w:tcW w:w="457" w:type="dxa"/>
                <w:tcBorders>
                  <w:right w:val="single" w:sz="4" w:space="0" w:color="auto"/>
                </w:tcBorders>
                <w:vAlign w:val="center"/>
              </w:tcPr>
            </w:tcPrChange>
          </w:tcPr>
          <w:p w14:paraId="4CC9806C" w14:textId="141F6647" w:rsidR="00494D04" w:rsidRPr="007E0F91" w:rsidRDefault="00494D04" w:rsidP="00494D04">
            <w:pPr>
              <w:jc w:val="center"/>
              <w:rPr>
                <w:ins w:id="28531" w:author="Στάθης Καπ" w:date="2023-03-09T06:25:00Z"/>
                <w:sz w:val="16"/>
                <w:szCs w:val="16"/>
              </w:rPr>
            </w:pPr>
            <w:ins w:id="28532"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28533" w:author="Στάθης Καπ" w:date="2023-03-09T06:29:00Z">
              <w:tcPr>
                <w:tcW w:w="453" w:type="dxa"/>
                <w:tcBorders>
                  <w:left w:val="single" w:sz="4" w:space="0" w:color="auto"/>
                </w:tcBorders>
                <w:vAlign w:val="bottom"/>
              </w:tcPr>
            </w:tcPrChange>
          </w:tcPr>
          <w:p w14:paraId="6950944F" w14:textId="7EF7F3A8" w:rsidR="00494D04" w:rsidRPr="007E0F91" w:rsidRDefault="00494D04" w:rsidP="00494D04">
            <w:pPr>
              <w:jc w:val="center"/>
              <w:rPr>
                <w:ins w:id="28534" w:author="Στάθης Καπ" w:date="2023-03-09T06:25:00Z"/>
                <w:sz w:val="16"/>
                <w:szCs w:val="16"/>
              </w:rPr>
            </w:pPr>
            <w:ins w:id="28535" w:author="Στάθης Καπ" w:date="2023-03-09T07:11:00Z">
              <w:r>
                <w:rPr>
                  <w:rFonts w:ascii="Calibri" w:hAnsi="Calibri" w:cs="Calibri"/>
                  <w:color w:val="000000"/>
                  <w:sz w:val="16"/>
                  <w:szCs w:val="16"/>
                </w:rPr>
                <w:t>1370</w:t>
              </w:r>
            </w:ins>
          </w:p>
        </w:tc>
        <w:tc>
          <w:tcPr>
            <w:tcW w:w="454" w:type="dxa"/>
            <w:vAlign w:val="center"/>
            <w:tcPrChange w:id="28536" w:author="Στάθης Καπ" w:date="2023-03-09T06:29:00Z">
              <w:tcPr>
                <w:tcW w:w="454" w:type="dxa"/>
                <w:vAlign w:val="center"/>
              </w:tcPr>
            </w:tcPrChange>
          </w:tcPr>
          <w:p w14:paraId="53569C2D" w14:textId="2E5DD77B" w:rsidR="00494D04" w:rsidRPr="007E0F91" w:rsidRDefault="00494D04" w:rsidP="00494D04">
            <w:pPr>
              <w:jc w:val="center"/>
              <w:rPr>
                <w:ins w:id="28537" w:author="Στάθης Καπ" w:date="2023-03-09T06:25:00Z"/>
                <w:sz w:val="16"/>
                <w:szCs w:val="16"/>
              </w:rPr>
            </w:pPr>
            <w:ins w:id="28538" w:author="Στάθης Καπ" w:date="2023-03-09T07:11:00Z">
              <w:r>
                <w:rPr>
                  <w:rFonts w:ascii="Calibri" w:hAnsi="Calibri" w:cs="Calibri"/>
                  <w:color w:val="000000"/>
                  <w:sz w:val="16"/>
                  <w:szCs w:val="16"/>
                </w:rPr>
                <w:t>3.52</w:t>
              </w:r>
            </w:ins>
          </w:p>
        </w:tc>
        <w:tc>
          <w:tcPr>
            <w:tcW w:w="454" w:type="dxa"/>
            <w:vAlign w:val="center"/>
            <w:tcPrChange w:id="28539" w:author="Στάθης Καπ" w:date="2023-03-09T06:29:00Z">
              <w:tcPr>
                <w:tcW w:w="454" w:type="dxa"/>
                <w:vAlign w:val="bottom"/>
              </w:tcPr>
            </w:tcPrChange>
          </w:tcPr>
          <w:p w14:paraId="3CB23F64" w14:textId="2EABAA7D" w:rsidR="00494D04" w:rsidRPr="007E0F91" w:rsidRDefault="00494D04" w:rsidP="00494D04">
            <w:pPr>
              <w:jc w:val="center"/>
              <w:rPr>
                <w:ins w:id="28540" w:author="Στάθης Καπ" w:date="2023-03-09T06:25:00Z"/>
                <w:sz w:val="16"/>
                <w:szCs w:val="16"/>
              </w:rPr>
            </w:pPr>
            <w:ins w:id="28541"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28542" w:author="Στάθης Καπ" w:date="2023-03-09T06:29:00Z">
              <w:tcPr>
                <w:tcW w:w="454" w:type="dxa"/>
                <w:tcBorders>
                  <w:right w:val="single" w:sz="4" w:space="0" w:color="auto"/>
                </w:tcBorders>
                <w:vAlign w:val="center"/>
              </w:tcPr>
            </w:tcPrChange>
          </w:tcPr>
          <w:p w14:paraId="1D36BF63" w14:textId="0AB8433F" w:rsidR="00494D04" w:rsidRPr="007E0F91" w:rsidRDefault="00494D04" w:rsidP="00494D04">
            <w:pPr>
              <w:jc w:val="center"/>
              <w:rPr>
                <w:ins w:id="28543" w:author="Στάθης Καπ" w:date="2023-03-09T06:25:00Z"/>
                <w:sz w:val="16"/>
                <w:szCs w:val="16"/>
              </w:rPr>
            </w:pPr>
            <w:ins w:id="28544"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28545" w:author="Στάθης Καπ" w:date="2023-03-09T06:29:00Z">
              <w:tcPr>
                <w:tcW w:w="453" w:type="dxa"/>
                <w:tcBorders>
                  <w:left w:val="single" w:sz="4" w:space="0" w:color="auto"/>
                </w:tcBorders>
                <w:vAlign w:val="bottom"/>
              </w:tcPr>
            </w:tcPrChange>
          </w:tcPr>
          <w:p w14:paraId="58590D8F" w14:textId="2E4ADD51" w:rsidR="00494D04" w:rsidRPr="007E0F91" w:rsidRDefault="00494D04" w:rsidP="00494D04">
            <w:pPr>
              <w:jc w:val="center"/>
              <w:rPr>
                <w:ins w:id="28546" w:author="Στάθης Καπ" w:date="2023-03-09T06:25:00Z"/>
                <w:sz w:val="16"/>
                <w:szCs w:val="16"/>
              </w:rPr>
            </w:pPr>
            <w:ins w:id="28547" w:author="Στάθης Καπ" w:date="2023-03-09T07:11:00Z">
              <w:r>
                <w:rPr>
                  <w:rFonts w:ascii="Calibri" w:hAnsi="Calibri" w:cs="Calibri"/>
                  <w:color w:val="000000"/>
                  <w:sz w:val="16"/>
                  <w:szCs w:val="16"/>
                </w:rPr>
                <w:t>1370</w:t>
              </w:r>
            </w:ins>
          </w:p>
        </w:tc>
        <w:tc>
          <w:tcPr>
            <w:tcW w:w="454" w:type="dxa"/>
            <w:vAlign w:val="center"/>
            <w:tcPrChange w:id="28548" w:author="Στάθης Καπ" w:date="2023-03-09T06:29:00Z">
              <w:tcPr>
                <w:tcW w:w="454" w:type="dxa"/>
                <w:vAlign w:val="center"/>
              </w:tcPr>
            </w:tcPrChange>
          </w:tcPr>
          <w:p w14:paraId="6B6A038F" w14:textId="2A2DAA6D" w:rsidR="00494D04" w:rsidRPr="007E0F91" w:rsidRDefault="00494D04" w:rsidP="00494D04">
            <w:pPr>
              <w:jc w:val="center"/>
              <w:rPr>
                <w:ins w:id="28549" w:author="Στάθης Καπ" w:date="2023-03-09T06:25:00Z"/>
                <w:sz w:val="16"/>
                <w:szCs w:val="16"/>
              </w:rPr>
            </w:pPr>
            <w:ins w:id="28550" w:author="Στάθης Καπ" w:date="2023-03-09T07:11:00Z">
              <w:r>
                <w:rPr>
                  <w:rFonts w:ascii="Calibri" w:hAnsi="Calibri" w:cs="Calibri"/>
                  <w:color w:val="000000"/>
                  <w:sz w:val="16"/>
                  <w:szCs w:val="16"/>
                </w:rPr>
                <w:t>3.52</w:t>
              </w:r>
            </w:ins>
          </w:p>
        </w:tc>
        <w:tc>
          <w:tcPr>
            <w:tcW w:w="454" w:type="dxa"/>
            <w:vAlign w:val="center"/>
            <w:tcPrChange w:id="28551" w:author="Στάθης Καπ" w:date="2023-03-09T06:29:00Z">
              <w:tcPr>
                <w:tcW w:w="454" w:type="dxa"/>
                <w:vAlign w:val="bottom"/>
              </w:tcPr>
            </w:tcPrChange>
          </w:tcPr>
          <w:p w14:paraId="5D177245" w14:textId="74532441" w:rsidR="00494D04" w:rsidRPr="007E0F91" w:rsidRDefault="00494D04" w:rsidP="00494D04">
            <w:pPr>
              <w:jc w:val="center"/>
              <w:rPr>
                <w:ins w:id="28552" w:author="Στάθης Καπ" w:date="2023-03-09T06:25:00Z"/>
                <w:sz w:val="16"/>
                <w:szCs w:val="16"/>
              </w:rPr>
            </w:pPr>
            <w:ins w:id="28553"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28554" w:author="Στάθης Καπ" w:date="2023-03-09T06:29:00Z">
              <w:tcPr>
                <w:tcW w:w="461" w:type="dxa"/>
                <w:tcBorders>
                  <w:right w:val="single" w:sz="4" w:space="0" w:color="auto"/>
                </w:tcBorders>
                <w:vAlign w:val="center"/>
              </w:tcPr>
            </w:tcPrChange>
          </w:tcPr>
          <w:p w14:paraId="67879B81" w14:textId="34A2BB30" w:rsidR="00494D04" w:rsidRPr="007E0F91" w:rsidRDefault="00494D04" w:rsidP="00494D04">
            <w:pPr>
              <w:jc w:val="center"/>
              <w:rPr>
                <w:ins w:id="28555" w:author="Στάθης Καπ" w:date="2023-03-09T06:25:00Z"/>
                <w:sz w:val="16"/>
                <w:szCs w:val="16"/>
              </w:rPr>
            </w:pPr>
            <w:ins w:id="28556"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5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558" w:author="Στάθης Καπ" w:date="2023-03-09T06:25:00Z"/>
          <w:trPrChange w:id="2855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56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28561" w:author="Στάθης Καπ" w:date="2023-03-09T06:25:00Z"/>
                <w:sz w:val="16"/>
                <w:szCs w:val="16"/>
              </w:rPr>
            </w:pPr>
            <w:ins w:id="28562"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28563" w:author="Στάθης Καπ" w:date="2023-03-09T06:29:00Z">
              <w:tcPr>
                <w:tcW w:w="565" w:type="dxa"/>
                <w:tcBorders>
                  <w:left w:val="single" w:sz="4" w:space="0" w:color="auto"/>
                </w:tcBorders>
              </w:tcPr>
            </w:tcPrChange>
          </w:tcPr>
          <w:p w14:paraId="747303C0" w14:textId="67738BDC" w:rsidR="00494D04" w:rsidRPr="007E0F91" w:rsidRDefault="00494D04" w:rsidP="00494D04">
            <w:pPr>
              <w:jc w:val="center"/>
              <w:rPr>
                <w:ins w:id="28564" w:author="Στάθης Καπ" w:date="2023-03-09T06:25:00Z"/>
                <w:sz w:val="16"/>
                <w:szCs w:val="16"/>
              </w:rPr>
            </w:pPr>
            <w:ins w:id="28565"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8566" w:author="Στάθης Καπ" w:date="2023-03-09T06:29:00Z">
              <w:tcPr>
                <w:tcW w:w="679" w:type="dxa"/>
                <w:tcBorders>
                  <w:right w:val="single" w:sz="4" w:space="0" w:color="auto"/>
                </w:tcBorders>
              </w:tcPr>
            </w:tcPrChange>
          </w:tcPr>
          <w:p w14:paraId="7B63D90E" w14:textId="07DAF019" w:rsidR="00494D04" w:rsidRPr="007E0F91" w:rsidRDefault="00494D04" w:rsidP="00494D04">
            <w:pPr>
              <w:jc w:val="center"/>
              <w:rPr>
                <w:ins w:id="28567" w:author="Στάθης Καπ" w:date="2023-03-09T06:25:00Z"/>
                <w:sz w:val="16"/>
                <w:szCs w:val="16"/>
              </w:rPr>
            </w:pPr>
            <w:ins w:id="28568"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8569" w:author="Στάθης Καπ" w:date="2023-03-09T06:29:00Z">
              <w:tcPr>
                <w:tcW w:w="453" w:type="dxa"/>
                <w:tcBorders>
                  <w:left w:val="single" w:sz="4" w:space="0" w:color="auto"/>
                </w:tcBorders>
                <w:vAlign w:val="bottom"/>
              </w:tcPr>
            </w:tcPrChange>
          </w:tcPr>
          <w:p w14:paraId="408AD51D" w14:textId="3DB3E9EB" w:rsidR="00494D04" w:rsidRPr="007E0F91" w:rsidRDefault="00494D04" w:rsidP="00494D04">
            <w:pPr>
              <w:jc w:val="center"/>
              <w:rPr>
                <w:ins w:id="28570" w:author="Στάθης Καπ" w:date="2023-03-09T06:25:00Z"/>
                <w:sz w:val="16"/>
                <w:szCs w:val="16"/>
              </w:rPr>
            </w:pPr>
            <w:ins w:id="28571" w:author="Στάθης Καπ" w:date="2023-03-09T07:11:00Z">
              <w:r>
                <w:rPr>
                  <w:rFonts w:ascii="Calibri" w:hAnsi="Calibri" w:cs="Calibri"/>
                  <w:color w:val="000000"/>
                  <w:sz w:val="16"/>
                  <w:szCs w:val="16"/>
                </w:rPr>
                <w:t>1410</w:t>
              </w:r>
            </w:ins>
          </w:p>
        </w:tc>
        <w:tc>
          <w:tcPr>
            <w:tcW w:w="708" w:type="dxa"/>
            <w:vAlign w:val="center"/>
            <w:tcPrChange w:id="28572" w:author="Στάθης Καπ" w:date="2023-03-09T06:29:00Z">
              <w:tcPr>
                <w:tcW w:w="708" w:type="dxa"/>
                <w:vAlign w:val="center"/>
              </w:tcPr>
            </w:tcPrChange>
          </w:tcPr>
          <w:p w14:paraId="291E8A16" w14:textId="379AA6D8" w:rsidR="00494D04" w:rsidRPr="007E0F91" w:rsidRDefault="00494D04" w:rsidP="00494D04">
            <w:pPr>
              <w:jc w:val="center"/>
              <w:rPr>
                <w:ins w:id="28573" w:author="Στάθης Καπ" w:date="2023-03-09T06:25:00Z"/>
                <w:sz w:val="16"/>
                <w:szCs w:val="16"/>
              </w:rPr>
            </w:pPr>
            <w:ins w:id="28574"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28575" w:author="Στάθης Καπ" w:date="2023-03-09T06:29:00Z">
              <w:tcPr>
                <w:tcW w:w="652" w:type="dxa"/>
                <w:vMerge/>
                <w:tcBorders>
                  <w:right w:val="single" w:sz="4" w:space="0" w:color="auto"/>
                </w:tcBorders>
                <w:vAlign w:val="bottom"/>
              </w:tcPr>
            </w:tcPrChange>
          </w:tcPr>
          <w:p w14:paraId="13A42B96" w14:textId="77777777" w:rsidR="00494D04" w:rsidRPr="007E0F91" w:rsidRDefault="00494D04" w:rsidP="00494D04">
            <w:pPr>
              <w:jc w:val="center"/>
              <w:rPr>
                <w:ins w:id="28576" w:author="Στάθης Καπ" w:date="2023-03-09T06:25:00Z"/>
                <w:sz w:val="16"/>
                <w:szCs w:val="16"/>
              </w:rPr>
            </w:pPr>
          </w:p>
        </w:tc>
        <w:tc>
          <w:tcPr>
            <w:tcW w:w="453" w:type="dxa"/>
            <w:tcBorders>
              <w:left w:val="single" w:sz="4" w:space="0" w:color="auto"/>
            </w:tcBorders>
            <w:vAlign w:val="center"/>
            <w:tcPrChange w:id="28577" w:author="Στάθης Καπ" w:date="2023-03-09T06:29:00Z">
              <w:tcPr>
                <w:tcW w:w="453" w:type="dxa"/>
                <w:tcBorders>
                  <w:left w:val="single" w:sz="4" w:space="0" w:color="auto"/>
                </w:tcBorders>
                <w:vAlign w:val="bottom"/>
              </w:tcPr>
            </w:tcPrChange>
          </w:tcPr>
          <w:p w14:paraId="1C28D8CF" w14:textId="1F708DD5" w:rsidR="00494D04" w:rsidRPr="007E0F91" w:rsidRDefault="00494D04" w:rsidP="00494D04">
            <w:pPr>
              <w:jc w:val="center"/>
              <w:rPr>
                <w:ins w:id="28578" w:author="Στάθης Καπ" w:date="2023-03-09T06:25:00Z"/>
                <w:sz w:val="16"/>
                <w:szCs w:val="16"/>
              </w:rPr>
            </w:pPr>
            <w:ins w:id="28579" w:author="Στάθης Καπ" w:date="2023-03-09T07:11:00Z">
              <w:r>
                <w:rPr>
                  <w:rFonts w:ascii="Calibri" w:hAnsi="Calibri" w:cs="Calibri"/>
                  <w:color w:val="000000"/>
                  <w:sz w:val="16"/>
                  <w:szCs w:val="16"/>
                </w:rPr>
                <w:t>1430</w:t>
              </w:r>
            </w:ins>
          </w:p>
        </w:tc>
        <w:tc>
          <w:tcPr>
            <w:tcW w:w="454" w:type="dxa"/>
            <w:vAlign w:val="center"/>
            <w:tcPrChange w:id="28580" w:author="Στάθης Καπ" w:date="2023-03-09T06:29:00Z">
              <w:tcPr>
                <w:tcW w:w="454" w:type="dxa"/>
                <w:vAlign w:val="center"/>
              </w:tcPr>
            </w:tcPrChange>
          </w:tcPr>
          <w:p w14:paraId="66124355" w14:textId="1939C597" w:rsidR="00494D04" w:rsidRPr="007E0F91" w:rsidRDefault="00494D04" w:rsidP="00494D04">
            <w:pPr>
              <w:jc w:val="center"/>
              <w:rPr>
                <w:ins w:id="28581" w:author="Στάθης Καπ" w:date="2023-03-09T06:25:00Z"/>
                <w:sz w:val="16"/>
                <w:szCs w:val="16"/>
              </w:rPr>
            </w:pPr>
            <w:ins w:id="28582" w:author="Στάθης Καπ" w:date="2023-03-09T07:11:00Z">
              <w:r>
                <w:rPr>
                  <w:rFonts w:ascii="Calibri" w:hAnsi="Calibri" w:cs="Calibri"/>
                  <w:color w:val="000000"/>
                  <w:sz w:val="16"/>
                  <w:szCs w:val="16"/>
                </w:rPr>
                <w:t>-1.42</w:t>
              </w:r>
            </w:ins>
          </w:p>
        </w:tc>
        <w:tc>
          <w:tcPr>
            <w:tcW w:w="454" w:type="dxa"/>
            <w:vAlign w:val="center"/>
            <w:tcPrChange w:id="28583" w:author="Στάθης Καπ" w:date="2023-03-09T06:29:00Z">
              <w:tcPr>
                <w:tcW w:w="454" w:type="dxa"/>
                <w:vAlign w:val="bottom"/>
              </w:tcPr>
            </w:tcPrChange>
          </w:tcPr>
          <w:p w14:paraId="65ADEE51" w14:textId="24D7C3B1" w:rsidR="00494D04" w:rsidRPr="007E0F91" w:rsidRDefault="00494D04" w:rsidP="00494D04">
            <w:pPr>
              <w:jc w:val="center"/>
              <w:rPr>
                <w:ins w:id="28584" w:author="Στάθης Καπ" w:date="2023-03-09T06:25:00Z"/>
                <w:sz w:val="16"/>
                <w:szCs w:val="16"/>
              </w:rPr>
            </w:pPr>
            <w:ins w:id="28585"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28586" w:author="Στάθης Καπ" w:date="2023-03-09T06:29:00Z">
              <w:tcPr>
                <w:tcW w:w="457" w:type="dxa"/>
                <w:tcBorders>
                  <w:right w:val="single" w:sz="4" w:space="0" w:color="auto"/>
                </w:tcBorders>
                <w:vAlign w:val="center"/>
              </w:tcPr>
            </w:tcPrChange>
          </w:tcPr>
          <w:p w14:paraId="5C9C7C7B" w14:textId="047B211D" w:rsidR="00494D04" w:rsidRPr="007E0F91" w:rsidRDefault="00494D04" w:rsidP="00494D04">
            <w:pPr>
              <w:jc w:val="center"/>
              <w:rPr>
                <w:ins w:id="28587" w:author="Στάθης Καπ" w:date="2023-03-09T06:25:00Z"/>
                <w:sz w:val="16"/>
                <w:szCs w:val="16"/>
              </w:rPr>
            </w:pPr>
            <w:ins w:id="28588"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28589" w:author="Στάθης Καπ" w:date="2023-03-09T06:29:00Z">
              <w:tcPr>
                <w:tcW w:w="453" w:type="dxa"/>
                <w:tcBorders>
                  <w:left w:val="single" w:sz="4" w:space="0" w:color="auto"/>
                </w:tcBorders>
                <w:vAlign w:val="bottom"/>
              </w:tcPr>
            </w:tcPrChange>
          </w:tcPr>
          <w:p w14:paraId="7A605977" w14:textId="0546D04A" w:rsidR="00494D04" w:rsidRPr="007E0F91" w:rsidRDefault="00494D04" w:rsidP="00494D04">
            <w:pPr>
              <w:jc w:val="center"/>
              <w:rPr>
                <w:ins w:id="28590" w:author="Στάθης Καπ" w:date="2023-03-09T06:25:00Z"/>
                <w:sz w:val="16"/>
                <w:szCs w:val="16"/>
              </w:rPr>
            </w:pPr>
            <w:ins w:id="28591" w:author="Στάθης Καπ" w:date="2023-03-09T07:11:00Z">
              <w:r>
                <w:rPr>
                  <w:rFonts w:ascii="Calibri" w:hAnsi="Calibri" w:cs="Calibri"/>
                  <w:color w:val="000000"/>
                  <w:sz w:val="16"/>
                  <w:szCs w:val="16"/>
                </w:rPr>
                <w:t>1400</w:t>
              </w:r>
            </w:ins>
          </w:p>
        </w:tc>
        <w:tc>
          <w:tcPr>
            <w:tcW w:w="454" w:type="dxa"/>
            <w:vAlign w:val="center"/>
            <w:tcPrChange w:id="28592" w:author="Στάθης Καπ" w:date="2023-03-09T06:29:00Z">
              <w:tcPr>
                <w:tcW w:w="454" w:type="dxa"/>
                <w:vAlign w:val="center"/>
              </w:tcPr>
            </w:tcPrChange>
          </w:tcPr>
          <w:p w14:paraId="5D5521D1" w14:textId="15E48F9A" w:rsidR="00494D04" w:rsidRPr="007E0F91" w:rsidRDefault="00494D04" w:rsidP="00494D04">
            <w:pPr>
              <w:jc w:val="center"/>
              <w:rPr>
                <w:ins w:id="28593" w:author="Στάθης Καπ" w:date="2023-03-09T06:25:00Z"/>
                <w:sz w:val="16"/>
                <w:szCs w:val="16"/>
              </w:rPr>
            </w:pPr>
            <w:ins w:id="28594" w:author="Στάθης Καπ" w:date="2023-03-09T07:11:00Z">
              <w:r>
                <w:rPr>
                  <w:rFonts w:ascii="Calibri" w:hAnsi="Calibri" w:cs="Calibri"/>
                  <w:color w:val="000000"/>
                  <w:sz w:val="16"/>
                  <w:szCs w:val="16"/>
                </w:rPr>
                <w:t>0.71</w:t>
              </w:r>
            </w:ins>
          </w:p>
        </w:tc>
        <w:tc>
          <w:tcPr>
            <w:tcW w:w="454" w:type="dxa"/>
            <w:vAlign w:val="center"/>
            <w:tcPrChange w:id="28595" w:author="Στάθης Καπ" w:date="2023-03-09T06:29:00Z">
              <w:tcPr>
                <w:tcW w:w="454" w:type="dxa"/>
                <w:vAlign w:val="bottom"/>
              </w:tcPr>
            </w:tcPrChange>
          </w:tcPr>
          <w:p w14:paraId="25FF24DF" w14:textId="65302C8E" w:rsidR="00494D04" w:rsidRPr="007E0F91" w:rsidRDefault="00494D04" w:rsidP="00494D04">
            <w:pPr>
              <w:jc w:val="center"/>
              <w:rPr>
                <w:ins w:id="28596" w:author="Στάθης Καπ" w:date="2023-03-09T06:25:00Z"/>
                <w:sz w:val="16"/>
                <w:szCs w:val="16"/>
              </w:rPr>
            </w:pPr>
            <w:ins w:id="28597"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8598" w:author="Στάθης Καπ" w:date="2023-03-09T06:29:00Z">
              <w:tcPr>
                <w:tcW w:w="454" w:type="dxa"/>
                <w:tcBorders>
                  <w:right w:val="single" w:sz="4" w:space="0" w:color="auto"/>
                </w:tcBorders>
                <w:vAlign w:val="center"/>
              </w:tcPr>
            </w:tcPrChange>
          </w:tcPr>
          <w:p w14:paraId="48363F9A" w14:textId="042A3841" w:rsidR="00494D04" w:rsidRPr="007E0F91" w:rsidRDefault="00494D04" w:rsidP="00494D04">
            <w:pPr>
              <w:jc w:val="center"/>
              <w:rPr>
                <w:ins w:id="28599" w:author="Στάθης Καπ" w:date="2023-03-09T06:25:00Z"/>
                <w:sz w:val="16"/>
                <w:szCs w:val="16"/>
              </w:rPr>
            </w:pPr>
            <w:ins w:id="28600"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28601" w:author="Στάθης Καπ" w:date="2023-03-09T06:29:00Z">
              <w:tcPr>
                <w:tcW w:w="453" w:type="dxa"/>
                <w:tcBorders>
                  <w:left w:val="single" w:sz="4" w:space="0" w:color="auto"/>
                </w:tcBorders>
                <w:vAlign w:val="bottom"/>
              </w:tcPr>
            </w:tcPrChange>
          </w:tcPr>
          <w:p w14:paraId="6432C073" w14:textId="7E6A354F" w:rsidR="00494D04" w:rsidRPr="007E0F91" w:rsidRDefault="00494D04" w:rsidP="00494D04">
            <w:pPr>
              <w:jc w:val="center"/>
              <w:rPr>
                <w:ins w:id="28602" w:author="Στάθης Καπ" w:date="2023-03-09T06:25:00Z"/>
                <w:sz w:val="16"/>
                <w:szCs w:val="16"/>
              </w:rPr>
            </w:pPr>
            <w:ins w:id="28603" w:author="Στάθης Καπ" w:date="2023-03-09T07:11:00Z">
              <w:r>
                <w:rPr>
                  <w:rFonts w:ascii="Calibri" w:hAnsi="Calibri" w:cs="Calibri"/>
                  <w:color w:val="000000"/>
                  <w:sz w:val="16"/>
                  <w:szCs w:val="16"/>
                </w:rPr>
                <w:t>1380</w:t>
              </w:r>
            </w:ins>
          </w:p>
        </w:tc>
        <w:tc>
          <w:tcPr>
            <w:tcW w:w="454" w:type="dxa"/>
            <w:vAlign w:val="center"/>
            <w:tcPrChange w:id="28604" w:author="Στάθης Καπ" w:date="2023-03-09T06:29:00Z">
              <w:tcPr>
                <w:tcW w:w="454" w:type="dxa"/>
                <w:vAlign w:val="center"/>
              </w:tcPr>
            </w:tcPrChange>
          </w:tcPr>
          <w:p w14:paraId="0A0DDCE3" w14:textId="599A5DEF" w:rsidR="00494D04" w:rsidRPr="007E0F91" w:rsidRDefault="00494D04" w:rsidP="00494D04">
            <w:pPr>
              <w:jc w:val="center"/>
              <w:rPr>
                <w:ins w:id="28605" w:author="Στάθης Καπ" w:date="2023-03-09T06:25:00Z"/>
                <w:sz w:val="16"/>
                <w:szCs w:val="16"/>
              </w:rPr>
            </w:pPr>
            <w:ins w:id="28606" w:author="Στάθης Καπ" w:date="2023-03-09T07:11:00Z">
              <w:r>
                <w:rPr>
                  <w:rFonts w:ascii="Calibri" w:hAnsi="Calibri" w:cs="Calibri"/>
                  <w:color w:val="000000"/>
                  <w:sz w:val="16"/>
                  <w:szCs w:val="16"/>
                </w:rPr>
                <w:t>2.13</w:t>
              </w:r>
            </w:ins>
          </w:p>
        </w:tc>
        <w:tc>
          <w:tcPr>
            <w:tcW w:w="454" w:type="dxa"/>
            <w:vAlign w:val="center"/>
            <w:tcPrChange w:id="28607" w:author="Στάθης Καπ" w:date="2023-03-09T06:29:00Z">
              <w:tcPr>
                <w:tcW w:w="454" w:type="dxa"/>
                <w:vAlign w:val="bottom"/>
              </w:tcPr>
            </w:tcPrChange>
          </w:tcPr>
          <w:p w14:paraId="50DFB386" w14:textId="6D0B02F7" w:rsidR="00494D04" w:rsidRPr="007E0F91" w:rsidRDefault="00494D04" w:rsidP="00494D04">
            <w:pPr>
              <w:jc w:val="center"/>
              <w:rPr>
                <w:ins w:id="28608" w:author="Στάθης Καπ" w:date="2023-03-09T06:25:00Z"/>
                <w:sz w:val="16"/>
                <w:szCs w:val="16"/>
              </w:rPr>
            </w:pPr>
            <w:ins w:id="28609"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28610" w:author="Στάθης Καπ" w:date="2023-03-09T06:29:00Z">
              <w:tcPr>
                <w:tcW w:w="461" w:type="dxa"/>
                <w:tcBorders>
                  <w:right w:val="single" w:sz="4" w:space="0" w:color="auto"/>
                </w:tcBorders>
                <w:vAlign w:val="center"/>
              </w:tcPr>
            </w:tcPrChange>
          </w:tcPr>
          <w:p w14:paraId="30F70B53" w14:textId="5A7DAD39" w:rsidR="00494D04" w:rsidRPr="007E0F91" w:rsidRDefault="00494D04" w:rsidP="00494D04">
            <w:pPr>
              <w:jc w:val="center"/>
              <w:rPr>
                <w:ins w:id="28611" w:author="Στάθης Καπ" w:date="2023-03-09T06:25:00Z"/>
                <w:sz w:val="16"/>
                <w:szCs w:val="16"/>
              </w:rPr>
            </w:pPr>
            <w:ins w:id="28612"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6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614" w:author="Στάθης Καπ" w:date="2023-03-09T06:25:00Z"/>
          <w:trPrChange w:id="2861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61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28617" w:author="Στάθης Καπ" w:date="2023-03-09T06:25:00Z"/>
                <w:sz w:val="16"/>
                <w:szCs w:val="16"/>
              </w:rPr>
            </w:pPr>
            <w:ins w:id="28618"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28619" w:author="Στάθης Καπ" w:date="2023-03-09T06:29:00Z">
              <w:tcPr>
                <w:tcW w:w="565" w:type="dxa"/>
                <w:tcBorders>
                  <w:left w:val="single" w:sz="4" w:space="0" w:color="auto"/>
                </w:tcBorders>
              </w:tcPr>
            </w:tcPrChange>
          </w:tcPr>
          <w:p w14:paraId="132E1A35" w14:textId="08C2E2E9" w:rsidR="00494D04" w:rsidRPr="007E0F91" w:rsidRDefault="00494D04" w:rsidP="00494D04">
            <w:pPr>
              <w:jc w:val="center"/>
              <w:rPr>
                <w:ins w:id="28620" w:author="Στάθης Καπ" w:date="2023-03-09T06:25:00Z"/>
                <w:sz w:val="16"/>
                <w:szCs w:val="16"/>
              </w:rPr>
            </w:pPr>
            <w:ins w:id="2862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8622" w:author="Στάθης Καπ" w:date="2023-03-09T06:29:00Z">
              <w:tcPr>
                <w:tcW w:w="679" w:type="dxa"/>
                <w:tcBorders>
                  <w:right w:val="single" w:sz="4" w:space="0" w:color="auto"/>
                </w:tcBorders>
              </w:tcPr>
            </w:tcPrChange>
          </w:tcPr>
          <w:p w14:paraId="6AB013A8" w14:textId="6FABEC88" w:rsidR="00494D04" w:rsidRPr="007E0F91" w:rsidRDefault="00494D04" w:rsidP="00494D04">
            <w:pPr>
              <w:jc w:val="center"/>
              <w:rPr>
                <w:ins w:id="28623" w:author="Στάθης Καπ" w:date="2023-03-09T06:25:00Z"/>
                <w:sz w:val="16"/>
                <w:szCs w:val="16"/>
              </w:rPr>
            </w:pPr>
            <w:ins w:id="28624"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8625" w:author="Στάθης Καπ" w:date="2023-03-09T06:29:00Z">
              <w:tcPr>
                <w:tcW w:w="453" w:type="dxa"/>
                <w:tcBorders>
                  <w:left w:val="single" w:sz="4" w:space="0" w:color="auto"/>
                </w:tcBorders>
                <w:vAlign w:val="bottom"/>
              </w:tcPr>
            </w:tcPrChange>
          </w:tcPr>
          <w:p w14:paraId="7FEEFAE7" w14:textId="16846238" w:rsidR="00494D04" w:rsidRPr="007E0F91" w:rsidRDefault="00494D04" w:rsidP="00494D04">
            <w:pPr>
              <w:jc w:val="center"/>
              <w:rPr>
                <w:ins w:id="28626" w:author="Στάθης Καπ" w:date="2023-03-09T06:25:00Z"/>
                <w:sz w:val="16"/>
                <w:szCs w:val="16"/>
              </w:rPr>
            </w:pPr>
            <w:ins w:id="28627" w:author="Στάθης Καπ" w:date="2023-03-09T07:11:00Z">
              <w:r>
                <w:rPr>
                  <w:rFonts w:ascii="Calibri" w:hAnsi="Calibri" w:cs="Calibri"/>
                  <w:color w:val="000000"/>
                  <w:sz w:val="16"/>
                  <w:szCs w:val="16"/>
                </w:rPr>
                <w:t>1440</w:t>
              </w:r>
            </w:ins>
          </w:p>
        </w:tc>
        <w:tc>
          <w:tcPr>
            <w:tcW w:w="708" w:type="dxa"/>
            <w:vAlign w:val="center"/>
            <w:tcPrChange w:id="28628" w:author="Στάθης Καπ" w:date="2023-03-09T06:29:00Z">
              <w:tcPr>
                <w:tcW w:w="708" w:type="dxa"/>
                <w:vAlign w:val="center"/>
              </w:tcPr>
            </w:tcPrChange>
          </w:tcPr>
          <w:p w14:paraId="0E1C7F2F" w14:textId="1DD21CB6" w:rsidR="00494D04" w:rsidRPr="007E0F91" w:rsidRDefault="00494D04" w:rsidP="00494D04">
            <w:pPr>
              <w:jc w:val="center"/>
              <w:rPr>
                <w:ins w:id="28629" w:author="Στάθης Καπ" w:date="2023-03-09T06:25:00Z"/>
                <w:sz w:val="16"/>
                <w:szCs w:val="16"/>
              </w:rPr>
            </w:pPr>
            <w:ins w:id="28630"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28631" w:author="Στάθης Καπ" w:date="2023-03-09T06:29:00Z">
              <w:tcPr>
                <w:tcW w:w="652" w:type="dxa"/>
                <w:vMerge/>
                <w:tcBorders>
                  <w:right w:val="single" w:sz="4" w:space="0" w:color="auto"/>
                </w:tcBorders>
                <w:vAlign w:val="bottom"/>
              </w:tcPr>
            </w:tcPrChange>
          </w:tcPr>
          <w:p w14:paraId="7647ECF0" w14:textId="77777777" w:rsidR="00494D04" w:rsidRPr="007E0F91" w:rsidRDefault="00494D04" w:rsidP="00494D04">
            <w:pPr>
              <w:jc w:val="center"/>
              <w:rPr>
                <w:ins w:id="28632" w:author="Στάθης Καπ" w:date="2023-03-09T06:25:00Z"/>
                <w:sz w:val="16"/>
                <w:szCs w:val="16"/>
              </w:rPr>
            </w:pPr>
          </w:p>
        </w:tc>
        <w:tc>
          <w:tcPr>
            <w:tcW w:w="453" w:type="dxa"/>
            <w:tcBorders>
              <w:left w:val="single" w:sz="4" w:space="0" w:color="auto"/>
            </w:tcBorders>
            <w:vAlign w:val="center"/>
            <w:tcPrChange w:id="28633" w:author="Στάθης Καπ" w:date="2023-03-09T06:29:00Z">
              <w:tcPr>
                <w:tcW w:w="453" w:type="dxa"/>
                <w:tcBorders>
                  <w:left w:val="single" w:sz="4" w:space="0" w:color="auto"/>
                </w:tcBorders>
                <w:vAlign w:val="bottom"/>
              </w:tcPr>
            </w:tcPrChange>
          </w:tcPr>
          <w:p w14:paraId="40599C3D" w14:textId="7F863C79" w:rsidR="00494D04" w:rsidRPr="007E0F91" w:rsidRDefault="00494D04" w:rsidP="00494D04">
            <w:pPr>
              <w:jc w:val="center"/>
              <w:rPr>
                <w:ins w:id="28634" w:author="Στάθης Καπ" w:date="2023-03-09T06:25:00Z"/>
                <w:sz w:val="16"/>
                <w:szCs w:val="16"/>
              </w:rPr>
            </w:pPr>
            <w:ins w:id="28635" w:author="Στάθης Καπ" w:date="2023-03-09T07:11:00Z">
              <w:r>
                <w:rPr>
                  <w:rFonts w:ascii="Calibri" w:hAnsi="Calibri" w:cs="Calibri"/>
                  <w:color w:val="000000"/>
                  <w:sz w:val="16"/>
                  <w:szCs w:val="16"/>
                </w:rPr>
                <w:t>1430</w:t>
              </w:r>
            </w:ins>
          </w:p>
        </w:tc>
        <w:tc>
          <w:tcPr>
            <w:tcW w:w="454" w:type="dxa"/>
            <w:vAlign w:val="center"/>
            <w:tcPrChange w:id="28636" w:author="Στάθης Καπ" w:date="2023-03-09T06:29:00Z">
              <w:tcPr>
                <w:tcW w:w="454" w:type="dxa"/>
                <w:vAlign w:val="center"/>
              </w:tcPr>
            </w:tcPrChange>
          </w:tcPr>
          <w:p w14:paraId="48CB9D1C" w14:textId="13FCC29C" w:rsidR="00494D04" w:rsidRPr="007E0F91" w:rsidRDefault="00494D04" w:rsidP="00494D04">
            <w:pPr>
              <w:jc w:val="center"/>
              <w:rPr>
                <w:ins w:id="28637" w:author="Στάθης Καπ" w:date="2023-03-09T06:25:00Z"/>
                <w:sz w:val="16"/>
                <w:szCs w:val="16"/>
              </w:rPr>
            </w:pPr>
            <w:ins w:id="28638" w:author="Στάθης Καπ" w:date="2023-03-09T07:11:00Z">
              <w:r>
                <w:rPr>
                  <w:rFonts w:ascii="Calibri" w:hAnsi="Calibri" w:cs="Calibri"/>
                  <w:color w:val="000000"/>
                  <w:sz w:val="16"/>
                  <w:szCs w:val="16"/>
                </w:rPr>
                <w:t>0.69</w:t>
              </w:r>
            </w:ins>
          </w:p>
        </w:tc>
        <w:tc>
          <w:tcPr>
            <w:tcW w:w="454" w:type="dxa"/>
            <w:vAlign w:val="center"/>
            <w:tcPrChange w:id="28639" w:author="Στάθης Καπ" w:date="2023-03-09T06:29:00Z">
              <w:tcPr>
                <w:tcW w:w="454" w:type="dxa"/>
                <w:vAlign w:val="bottom"/>
              </w:tcPr>
            </w:tcPrChange>
          </w:tcPr>
          <w:p w14:paraId="465729EA" w14:textId="60F30A03" w:rsidR="00494D04" w:rsidRPr="007E0F91" w:rsidRDefault="00494D04" w:rsidP="00494D04">
            <w:pPr>
              <w:jc w:val="center"/>
              <w:rPr>
                <w:ins w:id="28640" w:author="Στάθης Καπ" w:date="2023-03-09T06:25:00Z"/>
                <w:sz w:val="16"/>
                <w:szCs w:val="16"/>
              </w:rPr>
            </w:pPr>
            <w:ins w:id="28641"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28642" w:author="Στάθης Καπ" w:date="2023-03-09T06:29:00Z">
              <w:tcPr>
                <w:tcW w:w="457" w:type="dxa"/>
                <w:tcBorders>
                  <w:right w:val="single" w:sz="4" w:space="0" w:color="auto"/>
                </w:tcBorders>
                <w:vAlign w:val="center"/>
              </w:tcPr>
            </w:tcPrChange>
          </w:tcPr>
          <w:p w14:paraId="18EFE1AF" w14:textId="66D40495" w:rsidR="00494D04" w:rsidRPr="007E0F91" w:rsidRDefault="00494D04" w:rsidP="00494D04">
            <w:pPr>
              <w:jc w:val="center"/>
              <w:rPr>
                <w:ins w:id="28643" w:author="Στάθης Καπ" w:date="2023-03-09T06:25:00Z"/>
                <w:sz w:val="16"/>
                <w:szCs w:val="16"/>
              </w:rPr>
            </w:pPr>
            <w:ins w:id="28644"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28645" w:author="Στάθης Καπ" w:date="2023-03-09T06:29:00Z">
              <w:tcPr>
                <w:tcW w:w="453" w:type="dxa"/>
                <w:tcBorders>
                  <w:left w:val="single" w:sz="4" w:space="0" w:color="auto"/>
                </w:tcBorders>
                <w:vAlign w:val="bottom"/>
              </w:tcPr>
            </w:tcPrChange>
          </w:tcPr>
          <w:p w14:paraId="45B1AAB9" w14:textId="70B06624" w:rsidR="00494D04" w:rsidRPr="007E0F91" w:rsidRDefault="00494D04" w:rsidP="00494D04">
            <w:pPr>
              <w:jc w:val="center"/>
              <w:rPr>
                <w:ins w:id="28646" w:author="Στάθης Καπ" w:date="2023-03-09T06:25:00Z"/>
                <w:sz w:val="16"/>
                <w:szCs w:val="16"/>
              </w:rPr>
            </w:pPr>
            <w:ins w:id="28647" w:author="Στάθης Καπ" w:date="2023-03-09T07:11:00Z">
              <w:r>
                <w:rPr>
                  <w:rFonts w:ascii="Calibri" w:hAnsi="Calibri" w:cs="Calibri"/>
                  <w:color w:val="000000"/>
                  <w:sz w:val="16"/>
                  <w:szCs w:val="16"/>
                </w:rPr>
                <w:t>1410</w:t>
              </w:r>
            </w:ins>
          </w:p>
        </w:tc>
        <w:tc>
          <w:tcPr>
            <w:tcW w:w="454" w:type="dxa"/>
            <w:vAlign w:val="center"/>
            <w:tcPrChange w:id="28648" w:author="Στάθης Καπ" w:date="2023-03-09T06:29:00Z">
              <w:tcPr>
                <w:tcW w:w="454" w:type="dxa"/>
                <w:vAlign w:val="center"/>
              </w:tcPr>
            </w:tcPrChange>
          </w:tcPr>
          <w:p w14:paraId="4BEF653B" w14:textId="78D50275" w:rsidR="00494D04" w:rsidRPr="007E0F91" w:rsidRDefault="00494D04" w:rsidP="00494D04">
            <w:pPr>
              <w:jc w:val="center"/>
              <w:rPr>
                <w:ins w:id="28649" w:author="Στάθης Καπ" w:date="2023-03-09T06:25:00Z"/>
                <w:sz w:val="16"/>
                <w:szCs w:val="16"/>
              </w:rPr>
            </w:pPr>
            <w:ins w:id="28650" w:author="Στάθης Καπ" w:date="2023-03-09T07:11:00Z">
              <w:r>
                <w:rPr>
                  <w:rFonts w:ascii="Calibri" w:hAnsi="Calibri" w:cs="Calibri"/>
                  <w:color w:val="000000"/>
                  <w:sz w:val="16"/>
                  <w:szCs w:val="16"/>
                </w:rPr>
                <w:t>2.08</w:t>
              </w:r>
            </w:ins>
          </w:p>
        </w:tc>
        <w:tc>
          <w:tcPr>
            <w:tcW w:w="454" w:type="dxa"/>
            <w:vAlign w:val="center"/>
            <w:tcPrChange w:id="28651" w:author="Στάθης Καπ" w:date="2023-03-09T06:29:00Z">
              <w:tcPr>
                <w:tcW w:w="454" w:type="dxa"/>
                <w:vAlign w:val="bottom"/>
              </w:tcPr>
            </w:tcPrChange>
          </w:tcPr>
          <w:p w14:paraId="3A0B6319" w14:textId="1998B493" w:rsidR="00494D04" w:rsidRPr="007E0F91" w:rsidRDefault="00494D04" w:rsidP="00494D04">
            <w:pPr>
              <w:jc w:val="center"/>
              <w:rPr>
                <w:ins w:id="28652" w:author="Στάθης Καπ" w:date="2023-03-09T06:25:00Z"/>
                <w:sz w:val="16"/>
                <w:szCs w:val="16"/>
              </w:rPr>
            </w:pPr>
            <w:ins w:id="28653"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28654" w:author="Στάθης Καπ" w:date="2023-03-09T06:29:00Z">
              <w:tcPr>
                <w:tcW w:w="454" w:type="dxa"/>
                <w:tcBorders>
                  <w:right w:val="single" w:sz="4" w:space="0" w:color="auto"/>
                </w:tcBorders>
                <w:vAlign w:val="center"/>
              </w:tcPr>
            </w:tcPrChange>
          </w:tcPr>
          <w:p w14:paraId="61E587AD" w14:textId="12542E64" w:rsidR="00494D04" w:rsidRPr="007E0F91" w:rsidRDefault="00494D04" w:rsidP="00494D04">
            <w:pPr>
              <w:jc w:val="center"/>
              <w:rPr>
                <w:ins w:id="28655" w:author="Στάθης Καπ" w:date="2023-03-09T06:25:00Z"/>
                <w:sz w:val="16"/>
                <w:szCs w:val="16"/>
              </w:rPr>
            </w:pPr>
            <w:ins w:id="28656"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28657" w:author="Στάθης Καπ" w:date="2023-03-09T06:29:00Z">
              <w:tcPr>
                <w:tcW w:w="453" w:type="dxa"/>
                <w:tcBorders>
                  <w:left w:val="single" w:sz="4" w:space="0" w:color="auto"/>
                </w:tcBorders>
                <w:vAlign w:val="bottom"/>
              </w:tcPr>
            </w:tcPrChange>
          </w:tcPr>
          <w:p w14:paraId="3D92F0A2" w14:textId="6E7B87E6" w:rsidR="00494D04" w:rsidRPr="007E0F91" w:rsidRDefault="00494D04" w:rsidP="00494D04">
            <w:pPr>
              <w:jc w:val="center"/>
              <w:rPr>
                <w:ins w:id="28658" w:author="Στάθης Καπ" w:date="2023-03-09T06:25:00Z"/>
                <w:sz w:val="16"/>
                <w:szCs w:val="16"/>
              </w:rPr>
            </w:pPr>
            <w:ins w:id="28659" w:author="Στάθης Καπ" w:date="2023-03-09T07:11:00Z">
              <w:r>
                <w:rPr>
                  <w:rFonts w:ascii="Calibri" w:hAnsi="Calibri" w:cs="Calibri"/>
                  <w:color w:val="000000"/>
                  <w:sz w:val="16"/>
                  <w:szCs w:val="16"/>
                </w:rPr>
                <w:t>1390</w:t>
              </w:r>
            </w:ins>
          </w:p>
        </w:tc>
        <w:tc>
          <w:tcPr>
            <w:tcW w:w="454" w:type="dxa"/>
            <w:vAlign w:val="center"/>
            <w:tcPrChange w:id="28660" w:author="Στάθης Καπ" w:date="2023-03-09T06:29:00Z">
              <w:tcPr>
                <w:tcW w:w="454" w:type="dxa"/>
                <w:vAlign w:val="center"/>
              </w:tcPr>
            </w:tcPrChange>
          </w:tcPr>
          <w:p w14:paraId="49264933" w14:textId="301C30D9" w:rsidR="00494D04" w:rsidRPr="007E0F91" w:rsidRDefault="00494D04" w:rsidP="00494D04">
            <w:pPr>
              <w:jc w:val="center"/>
              <w:rPr>
                <w:ins w:id="28661" w:author="Στάθης Καπ" w:date="2023-03-09T06:25:00Z"/>
                <w:sz w:val="16"/>
                <w:szCs w:val="16"/>
              </w:rPr>
            </w:pPr>
            <w:ins w:id="28662" w:author="Στάθης Καπ" w:date="2023-03-09T07:11:00Z">
              <w:r>
                <w:rPr>
                  <w:rFonts w:ascii="Calibri" w:hAnsi="Calibri" w:cs="Calibri"/>
                  <w:color w:val="000000"/>
                  <w:sz w:val="16"/>
                  <w:szCs w:val="16"/>
                </w:rPr>
                <w:t>3.47</w:t>
              </w:r>
            </w:ins>
          </w:p>
        </w:tc>
        <w:tc>
          <w:tcPr>
            <w:tcW w:w="454" w:type="dxa"/>
            <w:vAlign w:val="center"/>
            <w:tcPrChange w:id="28663" w:author="Στάθης Καπ" w:date="2023-03-09T06:29:00Z">
              <w:tcPr>
                <w:tcW w:w="454" w:type="dxa"/>
                <w:vAlign w:val="bottom"/>
              </w:tcPr>
            </w:tcPrChange>
          </w:tcPr>
          <w:p w14:paraId="5CD2F4E7" w14:textId="1A13A616" w:rsidR="00494D04" w:rsidRPr="007E0F91" w:rsidRDefault="00494D04" w:rsidP="00494D04">
            <w:pPr>
              <w:jc w:val="center"/>
              <w:rPr>
                <w:ins w:id="28664" w:author="Στάθης Καπ" w:date="2023-03-09T06:25:00Z"/>
                <w:sz w:val="16"/>
                <w:szCs w:val="16"/>
              </w:rPr>
            </w:pPr>
            <w:ins w:id="28665"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28666" w:author="Στάθης Καπ" w:date="2023-03-09T06:29:00Z">
              <w:tcPr>
                <w:tcW w:w="461" w:type="dxa"/>
                <w:tcBorders>
                  <w:right w:val="single" w:sz="4" w:space="0" w:color="auto"/>
                </w:tcBorders>
                <w:vAlign w:val="center"/>
              </w:tcPr>
            </w:tcPrChange>
          </w:tcPr>
          <w:p w14:paraId="240A37C8" w14:textId="7ED74825" w:rsidR="00494D04" w:rsidRPr="007E0F91" w:rsidRDefault="00494D04" w:rsidP="00494D04">
            <w:pPr>
              <w:jc w:val="center"/>
              <w:rPr>
                <w:ins w:id="28667" w:author="Στάθης Καπ" w:date="2023-03-09T06:25:00Z"/>
                <w:sz w:val="16"/>
                <w:szCs w:val="16"/>
              </w:rPr>
            </w:pPr>
            <w:ins w:id="28668"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66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670" w:author="Στάθης Καπ" w:date="2023-03-09T06:25:00Z"/>
          <w:trPrChange w:id="2867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67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28673" w:author="Στάθης Καπ" w:date="2023-03-09T06:25:00Z"/>
                <w:sz w:val="16"/>
                <w:szCs w:val="16"/>
              </w:rPr>
            </w:pPr>
            <w:ins w:id="28674"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28675" w:author="Στάθης Καπ" w:date="2023-03-09T06:29:00Z">
              <w:tcPr>
                <w:tcW w:w="565" w:type="dxa"/>
                <w:tcBorders>
                  <w:left w:val="single" w:sz="4" w:space="0" w:color="auto"/>
                </w:tcBorders>
              </w:tcPr>
            </w:tcPrChange>
          </w:tcPr>
          <w:p w14:paraId="3A728239" w14:textId="701299EE" w:rsidR="00494D04" w:rsidRPr="007E0F91" w:rsidRDefault="00494D04" w:rsidP="00494D04">
            <w:pPr>
              <w:jc w:val="center"/>
              <w:rPr>
                <w:ins w:id="28676" w:author="Στάθης Καπ" w:date="2023-03-09T06:25:00Z"/>
                <w:sz w:val="16"/>
                <w:szCs w:val="16"/>
              </w:rPr>
            </w:pPr>
            <w:ins w:id="2867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8678" w:author="Στάθης Καπ" w:date="2023-03-09T06:29:00Z">
              <w:tcPr>
                <w:tcW w:w="679" w:type="dxa"/>
                <w:tcBorders>
                  <w:right w:val="single" w:sz="4" w:space="0" w:color="auto"/>
                </w:tcBorders>
              </w:tcPr>
            </w:tcPrChange>
          </w:tcPr>
          <w:p w14:paraId="55FAAA16" w14:textId="10F08483" w:rsidR="00494D04" w:rsidRPr="007E0F91" w:rsidRDefault="00494D04" w:rsidP="00494D04">
            <w:pPr>
              <w:jc w:val="center"/>
              <w:rPr>
                <w:ins w:id="28679" w:author="Στάθης Καπ" w:date="2023-03-09T06:25:00Z"/>
                <w:sz w:val="16"/>
                <w:szCs w:val="16"/>
              </w:rPr>
            </w:pPr>
            <w:ins w:id="28680"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8681" w:author="Στάθης Καπ" w:date="2023-03-09T06:29:00Z">
              <w:tcPr>
                <w:tcW w:w="453" w:type="dxa"/>
                <w:tcBorders>
                  <w:left w:val="single" w:sz="4" w:space="0" w:color="auto"/>
                </w:tcBorders>
                <w:vAlign w:val="bottom"/>
              </w:tcPr>
            </w:tcPrChange>
          </w:tcPr>
          <w:p w14:paraId="0C5BDE9E" w14:textId="1D8F7927" w:rsidR="00494D04" w:rsidRPr="007E0F91" w:rsidRDefault="00494D04" w:rsidP="00494D04">
            <w:pPr>
              <w:jc w:val="center"/>
              <w:rPr>
                <w:ins w:id="28682" w:author="Στάθης Καπ" w:date="2023-03-09T06:25:00Z"/>
                <w:sz w:val="16"/>
                <w:szCs w:val="16"/>
              </w:rPr>
            </w:pPr>
            <w:ins w:id="28683" w:author="Στάθης Καπ" w:date="2023-03-09T07:11:00Z">
              <w:r>
                <w:rPr>
                  <w:rFonts w:ascii="Calibri" w:hAnsi="Calibri" w:cs="Calibri"/>
                  <w:color w:val="000000"/>
                  <w:sz w:val="16"/>
                  <w:szCs w:val="16"/>
                </w:rPr>
                <w:t>1430</w:t>
              </w:r>
            </w:ins>
          </w:p>
        </w:tc>
        <w:tc>
          <w:tcPr>
            <w:tcW w:w="708" w:type="dxa"/>
            <w:vAlign w:val="center"/>
            <w:tcPrChange w:id="28684" w:author="Στάθης Καπ" w:date="2023-03-09T06:29:00Z">
              <w:tcPr>
                <w:tcW w:w="708" w:type="dxa"/>
                <w:vAlign w:val="center"/>
              </w:tcPr>
            </w:tcPrChange>
          </w:tcPr>
          <w:p w14:paraId="3B7817F5" w14:textId="1A1D5003" w:rsidR="00494D04" w:rsidRPr="007E0F91" w:rsidRDefault="00494D04" w:rsidP="00494D04">
            <w:pPr>
              <w:jc w:val="center"/>
              <w:rPr>
                <w:ins w:id="28685" w:author="Στάθης Καπ" w:date="2023-03-09T06:25:00Z"/>
                <w:sz w:val="16"/>
                <w:szCs w:val="16"/>
              </w:rPr>
            </w:pPr>
            <w:ins w:id="28686"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28687" w:author="Στάθης Καπ" w:date="2023-03-09T06:29:00Z">
              <w:tcPr>
                <w:tcW w:w="652" w:type="dxa"/>
                <w:vMerge/>
                <w:tcBorders>
                  <w:right w:val="single" w:sz="4" w:space="0" w:color="auto"/>
                </w:tcBorders>
                <w:vAlign w:val="bottom"/>
              </w:tcPr>
            </w:tcPrChange>
          </w:tcPr>
          <w:p w14:paraId="093BF390" w14:textId="77777777" w:rsidR="00494D04" w:rsidRPr="007E0F91" w:rsidRDefault="00494D04" w:rsidP="00494D04">
            <w:pPr>
              <w:jc w:val="center"/>
              <w:rPr>
                <w:ins w:id="28688" w:author="Στάθης Καπ" w:date="2023-03-09T06:25:00Z"/>
                <w:sz w:val="16"/>
                <w:szCs w:val="16"/>
              </w:rPr>
            </w:pPr>
          </w:p>
        </w:tc>
        <w:tc>
          <w:tcPr>
            <w:tcW w:w="453" w:type="dxa"/>
            <w:tcBorders>
              <w:left w:val="single" w:sz="4" w:space="0" w:color="auto"/>
            </w:tcBorders>
            <w:vAlign w:val="center"/>
            <w:tcPrChange w:id="28689" w:author="Στάθης Καπ" w:date="2023-03-09T06:29:00Z">
              <w:tcPr>
                <w:tcW w:w="453" w:type="dxa"/>
                <w:tcBorders>
                  <w:left w:val="single" w:sz="4" w:space="0" w:color="auto"/>
                </w:tcBorders>
                <w:vAlign w:val="bottom"/>
              </w:tcPr>
            </w:tcPrChange>
          </w:tcPr>
          <w:p w14:paraId="5BFBA1D2" w14:textId="21B8F6E4" w:rsidR="00494D04" w:rsidRPr="007E0F91" w:rsidRDefault="00494D04" w:rsidP="00494D04">
            <w:pPr>
              <w:jc w:val="center"/>
              <w:rPr>
                <w:ins w:id="28690" w:author="Στάθης Καπ" w:date="2023-03-09T06:25:00Z"/>
                <w:sz w:val="16"/>
                <w:szCs w:val="16"/>
              </w:rPr>
            </w:pPr>
            <w:ins w:id="28691" w:author="Στάθης Καπ" w:date="2023-03-09T07:11:00Z">
              <w:r>
                <w:rPr>
                  <w:rFonts w:ascii="Calibri" w:hAnsi="Calibri" w:cs="Calibri"/>
                  <w:color w:val="000000"/>
                  <w:sz w:val="16"/>
                  <w:szCs w:val="16"/>
                </w:rPr>
                <w:t>1440</w:t>
              </w:r>
            </w:ins>
          </w:p>
        </w:tc>
        <w:tc>
          <w:tcPr>
            <w:tcW w:w="454" w:type="dxa"/>
            <w:vAlign w:val="center"/>
            <w:tcPrChange w:id="28692" w:author="Στάθης Καπ" w:date="2023-03-09T06:29:00Z">
              <w:tcPr>
                <w:tcW w:w="454" w:type="dxa"/>
                <w:vAlign w:val="center"/>
              </w:tcPr>
            </w:tcPrChange>
          </w:tcPr>
          <w:p w14:paraId="5F7BCC34" w14:textId="04B60DCF" w:rsidR="00494D04" w:rsidRPr="007E0F91" w:rsidRDefault="00494D04" w:rsidP="00494D04">
            <w:pPr>
              <w:jc w:val="center"/>
              <w:rPr>
                <w:ins w:id="28693" w:author="Στάθης Καπ" w:date="2023-03-09T06:25:00Z"/>
                <w:sz w:val="16"/>
                <w:szCs w:val="16"/>
              </w:rPr>
            </w:pPr>
            <w:ins w:id="28694" w:author="Στάθης Καπ" w:date="2023-03-09T07:11:00Z">
              <w:r>
                <w:rPr>
                  <w:rFonts w:ascii="Calibri" w:hAnsi="Calibri" w:cs="Calibri"/>
                  <w:color w:val="000000"/>
                  <w:sz w:val="16"/>
                  <w:szCs w:val="16"/>
                </w:rPr>
                <w:t>-0.7</w:t>
              </w:r>
            </w:ins>
          </w:p>
        </w:tc>
        <w:tc>
          <w:tcPr>
            <w:tcW w:w="454" w:type="dxa"/>
            <w:vAlign w:val="center"/>
            <w:tcPrChange w:id="28695" w:author="Στάθης Καπ" w:date="2023-03-09T06:29:00Z">
              <w:tcPr>
                <w:tcW w:w="454" w:type="dxa"/>
                <w:vAlign w:val="bottom"/>
              </w:tcPr>
            </w:tcPrChange>
          </w:tcPr>
          <w:p w14:paraId="2B55DBB5" w14:textId="46435B9D" w:rsidR="00494D04" w:rsidRPr="007E0F91" w:rsidRDefault="00494D04" w:rsidP="00494D04">
            <w:pPr>
              <w:jc w:val="center"/>
              <w:rPr>
                <w:ins w:id="28696" w:author="Στάθης Καπ" w:date="2023-03-09T06:25:00Z"/>
                <w:sz w:val="16"/>
                <w:szCs w:val="16"/>
              </w:rPr>
            </w:pPr>
            <w:ins w:id="28697"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28698" w:author="Στάθης Καπ" w:date="2023-03-09T06:29:00Z">
              <w:tcPr>
                <w:tcW w:w="457" w:type="dxa"/>
                <w:tcBorders>
                  <w:right w:val="single" w:sz="4" w:space="0" w:color="auto"/>
                </w:tcBorders>
                <w:vAlign w:val="center"/>
              </w:tcPr>
            </w:tcPrChange>
          </w:tcPr>
          <w:p w14:paraId="17DA690D" w14:textId="211E6742" w:rsidR="00494D04" w:rsidRPr="007E0F91" w:rsidRDefault="00494D04" w:rsidP="00494D04">
            <w:pPr>
              <w:jc w:val="center"/>
              <w:rPr>
                <w:ins w:id="28699" w:author="Στάθης Καπ" w:date="2023-03-09T06:25:00Z"/>
                <w:sz w:val="16"/>
                <w:szCs w:val="16"/>
              </w:rPr>
            </w:pPr>
            <w:ins w:id="28700"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28701" w:author="Στάθης Καπ" w:date="2023-03-09T06:29:00Z">
              <w:tcPr>
                <w:tcW w:w="453" w:type="dxa"/>
                <w:tcBorders>
                  <w:left w:val="single" w:sz="4" w:space="0" w:color="auto"/>
                </w:tcBorders>
                <w:vAlign w:val="bottom"/>
              </w:tcPr>
            </w:tcPrChange>
          </w:tcPr>
          <w:p w14:paraId="30FCD757" w14:textId="1DD13253" w:rsidR="00494D04" w:rsidRPr="007E0F91" w:rsidRDefault="00494D04" w:rsidP="00494D04">
            <w:pPr>
              <w:jc w:val="center"/>
              <w:rPr>
                <w:ins w:id="28702" w:author="Στάθης Καπ" w:date="2023-03-09T06:25:00Z"/>
                <w:sz w:val="16"/>
                <w:szCs w:val="16"/>
              </w:rPr>
            </w:pPr>
            <w:ins w:id="28703" w:author="Στάθης Καπ" w:date="2023-03-09T07:11:00Z">
              <w:r>
                <w:rPr>
                  <w:rFonts w:ascii="Calibri" w:hAnsi="Calibri" w:cs="Calibri"/>
                  <w:color w:val="000000"/>
                  <w:sz w:val="16"/>
                  <w:szCs w:val="16"/>
                </w:rPr>
                <w:t>1420</w:t>
              </w:r>
            </w:ins>
          </w:p>
        </w:tc>
        <w:tc>
          <w:tcPr>
            <w:tcW w:w="454" w:type="dxa"/>
            <w:vAlign w:val="center"/>
            <w:tcPrChange w:id="28704" w:author="Στάθης Καπ" w:date="2023-03-09T06:29:00Z">
              <w:tcPr>
                <w:tcW w:w="454" w:type="dxa"/>
                <w:vAlign w:val="center"/>
              </w:tcPr>
            </w:tcPrChange>
          </w:tcPr>
          <w:p w14:paraId="6EDDE03F" w14:textId="5AF00523" w:rsidR="00494D04" w:rsidRPr="007E0F91" w:rsidRDefault="00494D04" w:rsidP="00494D04">
            <w:pPr>
              <w:jc w:val="center"/>
              <w:rPr>
                <w:ins w:id="28705" w:author="Στάθης Καπ" w:date="2023-03-09T06:25:00Z"/>
                <w:sz w:val="16"/>
                <w:szCs w:val="16"/>
              </w:rPr>
            </w:pPr>
            <w:ins w:id="28706" w:author="Στάθης Καπ" w:date="2023-03-09T07:11:00Z">
              <w:r>
                <w:rPr>
                  <w:rFonts w:ascii="Calibri" w:hAnsi="Calibri" w:cs="Calibri"/>
                  <w:color w:val="000000"/>
                  <w:sz w:val="16"/>
                  <w:szCs w:val="16"/>
                </w:rPr>
                <w:t>0.7</w:t>
              </w:r>
            </w:ins>
          </w:p>
        </w:tc>
        <w:tc>
          <w:tcPr>
            <w:tcW w:w="454" w:type="dxa"/>
            <w:vAlign w:val="center"/>
            <w:tcPrChange w:id="28707" w:author="Στάθης Καπ" w:date="2023-03-09T06:29:00Z">
              <w:tcPr>
                <w:tcW w:w="454" w:type="dxa"/>
                <w:vAlign w:val="bottom"/>
              </w:tcPr>
            </w:tcPrChange>
          </w:tcPr>
          <w:p w14:paraId="50F0C134" w14:textId="77BFA35B" w:rsidR="00494D04" w:rsidRPr="007E0F91" w:rsidRDefault="00494D04" w:rsidP="00494D04">
            <w:pPr>
              <w:jc w:val="center"/>
              <w:rPr>
                <w:ins w:id="28708" w:author="Στάθης Καπ" w:date="2023-03-09T06:25:00Z"/>
                <w:sz w:val="16"/>
                <w:szCs w:val="16"/>
              </w:rPr>
            </w:pPr>
            <w:ins w:id="28709"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28710" w:author="Στάθης Καπ" w:date="2023-03-09T06:29:00Z">
              <w:tcPr>
                <w:tcW w:w="454" w:type="dxa"/>
                <w:tcBorders>
                  <w:right w:val="single" w:sz="4" w:space="0" w:color="auto"/>
                </w:tcBorders>
                <w:vAlign w:val="center"/>
              </w:tcPr>
            </w:tcPrChange>
          </w:tcPr>
          <w:p w14:paraId="3F30CC85" w14:textId="0DEACCA1" w:rsidR="00494D04" w:rsidRPr="007E0F91" w:rsidRDefault="00494D04" w:rsidP="00494D04">
            <w:pPr>
              <w:jc w:val="center"/>
              <w:rPr>
                <w:ins w:id="28711" w:author="Στάθης Καπ" w:date="2023-03-09T06:25:00Z"/>
                <w:sz w:val="16"/>
                <w:szCs w:val="16"/>
              </w:rPr>
            </w:pPr>
            <w:ins w:id="28712"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28713" w:author="Στάθης Καπ" w:date="2023-03-09T06:29:00Z">
              <w:tcPr>
                <w:tcW w:w="453" w:type="dxa"/>
                <w:tcBorders>
                  <w:left w:val="single" w:sz="4" w:space="0" w:color="auto"/>
                </w:tcBorders>
                <w:vAlign w:val="bottom"/>
              </w:tcPr>
            </w:tcPrChange>
          </w:tcPr>
          <w:p w14:paraId="4E22E1FB" w14:textId="674DFA3F" w:rsidR="00494D04" w:rsidRPr="007E0F91" w:rsidRDefault="00494D04" w:rsidP="00494D04">
            <w:pPr>
              <w:jc w:val="center"/>
              <w:rPr>
                <w:ins w:id="28714" w:author="Στάθης Καπ" w:date="2023-03-09T06:25:00Z"/>
                <w:sz w:val="16"/>
                <w:szCs w:val="16"/>
              </w:rPr>
            </w:pPr>
            <w:ins w:id="28715" w:author="Στάθης Καπ" w:date="2023-03-09T07:11:00Z">
              <w:r>
                <w:rPr>
                  <w:rFonts w:ascii="Calibri" w:hAnsi="Calibri" w:cs="Calibri"/>
                  <w:color w:val="000000"/>
                  <w:sz w:val="16"/>
                  <w:szCs w:val="16"/>
                </w:rPr>
                <w:t>1390</w:t>
              </w:r>
            </w:ins>
          </w:p>
        </w:tc>
        <w:tc>
          <w:tcPr>
            <w:tcW w:w="454" w:type="dxa"/>
            <w:vAlign w:val="center"/>
            <w:tcPrChange w:id="28716" w:author="Στάθης Καπ" w:date="2023-03-09T06:29:00Z">
              <w:tcPr>
                <w:tcW w:w="454" w:type="dxa"/>
                <w:vAlign w:val="center"/>
              </w:tcPr>
            </w:tcPrChange>
          </w:tcPr>
          <w:p w14:paraId="2B4447F5" w14:textId="79B4A770" w:rsidR="00494D04" w:rsidRPr="007E0F91" w:rsidRDefault="00494D04" w:rsidP="00494D04">
            <w:pPr>
              <w:jc w:val="center"/>
              <w:rPr>
                <w:ins w:id="28717" w:author="Στάθης Καπ" w:date="2023-03-09T06:25:00Z"/>
                <w:sz w:val="16"/>
                <w:szCs w:val="16"/>
              </w:rPr>
            </w:pPr>
            <w:ins w:id="28718" w:author="Στάθης Καπ" w:date="2023-03-09T07:11:00Z">
              <w:r>
                <w:rPr>
                  <w:rFonts w:ascii="Calibri" w:hAnsi="Calibri" w:cs="Calibri"/>
                  <w:color w:val="000000"/>
                  <w:sz w:val="16"/>
                  <w:szCs w:val="16"/>
                </w:rPr>
                <w:t>2.8</w:t>
              </w:r>
            </w:ins>
          </w:p>
        </w:tc>
        <w:tc>
          <w:tcPr>
            <w:tcW w:w="454" w:type="dxa"/>
            <w:vAlign w:val="center"/>
            <w:tcPrChange w:id="28719" w:author="Στάθης Καπ" w:date="2023-03-09T06:29:00Z">
              <w:tcPr>
                <w:tcW w:w="454" w:type="dxa"/>
                <w:vAlign w:val="bottom"/>
              </w:tcPr>
            </w:tcPrChange>
          </w:tcPr>
          <w:p w14:paraId="75893973" w14:textId="698D6FA8" w:rsidR="00494D04" w:rsidRPr="007E0F91" w:rsidRDefault="00494D04" w:rsidP="00494D04">
            <w:pPr>
              <w:jc w:val="center"/>
              <w:rPr>
                <w:ins w:id="28720" w:author="Στάθης Καπ" w:date="2023-03-09T06:25:00Z"/>
                <w:sz w:val="16"/>
                <w:szCs w:val="16"/>
              </w:rPr>
            </w:pPr>
            <w:ins w:id="28721"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28722" w:author="Στάθης Καπ" w:date="2023-03-09T06:29:00Z">
              <w:tcPr>
                <w:tcW w:w="461" w:type="dxa"/>
                <w:tcBorders>
                  <w:right w:val="single" w:sz="4" w:space="0" w:color="auto"/>
                </w:tcBorders>
                <w:vAlign w:val="center"/>
              </w:tcPr>
            </w:tcPrChange>
          </w:tcPr>
          <w:p w14:paraId="2C6DDA81" w14:textId="720171EB" w:rsidR="00494D04" w:rsidRPr="007E0F91" w:rsidRDefault="00494D04" w:rsidP="00494D04">
            <w:pPr>
              <w:jc w:val="center"/>
              <w:rPr>
                <w:ins w:id="28723" w:author="Στάθης Καπ" w:date="2023-03-09T06:25:00Z"/>
                <w:sz w:val="16"/>
                <w:szCs w:val="16"/>
              </w:rPr>
            </w:pPr>
            <w:ins w:id="28724"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7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726" w:author="Στάθης Καπ" w:date="2023-03-09T06:25:00Z"/>
          <w:trPrChange w:id="2872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72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28729" w:author="Στάθης Καπ" w:date="2023-03-09T06:25:00Z"/>
                <w:sz w:val="16"/>
                <w:szCs w:val="16"/>
              </w:rPr>
            </w:pPr>
            <w:ins w:id="28730"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28731" w:author="Στάθης Καπ" w:date="2023-03-09T06:29:00Z">
              <w:tcPr>
                <w:tcW w:w="565" w:type="dxa"/>
                <w:tcBorders>
                  <w:left w:val="single" w:sz="4" w:space="0" w:color="auto"/>
                </w:tcBorders>
              </w:tcPr>
            </w:tcPrChange>
          </w:tcPr>
          <w:p w14:paraId="0C507591" w14:textId="06E986F2" w:rsidR="00494D04" w:rsidRPr="007E0F91" w:rsidRDefault="00494D04" w:rsidP="00494D04">
            <w:pPr>
              <w:jc w:val="center"/>
              <w:rPr>
                <w:ins w:id="28732" w:author="Στάθης Καπ" w:date="2023-03-09T06:25:00Z"/>
                <w:sz w:val="16"/>
                <w:szCs w:val="16"/>
              </w:rPr>
            </w:pPr>
            <w:ins w:id="28733"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8734" w:author="Στάθης Καπ" w:date="2023-03-09T06:29:00Z">
              <w:tcPr>
                <w:tcW w:w="679" w:type="dxa"/>
                <w:tcBorders>
                  <w:right w:val="single" w:sz="4" w:space="0" w:color="auto"/>
                </w:tcBorders>
              </w:tcPr>
            </w:tcPrChange>
          </w:tcPr>
          <w:p w14:paraId="05BAF620" w14:textId="0FEBDE19" w:rsidR="00494D04" w:rsidRPr="007E0F91" w:rsidRDefault="00494D04" w:rsidP="00494D04">
            <w:pPr>
              <w:jc w:val="center"/>
              <w:rPr>
                <w:ins w:id="28735" w:author="Στάθης Καπ" w:date="2023-03-09T06:25:00Z"/>
                <w:sz w:val="16"/>
                <w:szCs w:val="16"/>
              </w:rPr>
            </w:pPr>
            <w:ins w:id="28736"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8737" w:author="Στάθης Καπ" w:date="2023-03-09T06:29:00Z">
              <w:tcPr>
                <w:tcW w:w="453" w:type="dxa"/>
                <w:tcBorders>
                  <w:left w:val="single" w:sz="4" w:space="0" w:color="auto"/>
                </w:tcBorders>
                <w:vAlign w:val="bottom"/>
              </w:tcPr>
            </w:tcPrChange>
          </w:tcPr>
          <w:p w14:paraId="7080D0CF" w14:textId="277AC7F9" w:rsidR="00494D04" w:rsidRPr="007E0F91" w:rsidRDefault="00494D04" w:rsidP="00494D04">
            <w:pPr>
              <w:jc w:val="center"/>
              <w:rPr>
                <w:ins w:id="28738" w:author="Στάθης Καπ" w:date="2023-03-09T06:25:00Z"/>
                <w:sz w:val="16"/>
                <w:szCs w:val="16"/>
              </w:rPr>
            </w:pPr>
            <w:ins w:id="28739" w:author="Στάθης Καπ" w:date="2023-03-09T07:11:00Z">
              <w:r>
                <w:rPr>
                  <w:rFonts w:ascii="Calibri" w:hAnsi="Calibri" w:cs="Calibri"/>
                  <w:color w:val="000000"/>
                  <w:sz w:val="16"/>
                  <w:szCs w:val="16"/>
                </w:rPr>
                <w:t>1460</w:t>
              </w:r>
            </w:ins>
          </w:p>
        </w:tc>
        <w:tc>
          <w:tcPr>
            <w:tcW w:w="708" w:type="dxa"/>
            <w:vAlign w:val="center"/>
            <w:tcPrChange w:id="28740" w:author="Στάθης Καπ" w:date="2023-03-09T06:29:00Z">
              <w:tcPr>
                <w:tcW w:w="708" w:type="dxa"/>
                <w:vAlign w:val="center"/>
              </w:tcPr>
            </w:tcPrChange>
          </w:tcPr>
          <w:p w14:paraId="18D79554" w14:textId="0BD056EE" w:rsidR="00494D04" w:rsidRPr="007E0F91" w:rsidRDefault="00494D04" w:rsidP="00494D04">
            <w:pPr>
              <w:jc w:val="center"/>
              <w:rPr>
                <w:ins w:id="28741" w:author="Στάθης Καπ" w:date="2023-03-09T06:25:00Z"/>
                <w:sz w:val="16"/>
                <w:szCs w:val="16"/>
              </w:rPr>
            </w:pPr>
            <w:ins w:id="28742"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28743" w:author="Στάθης Καπ" w:date="2023-03-09T06:29:00Z">
              <w:tcPr>
                <w:tcW w:w="652" w:type="dxa"/>
                <w:vMerge/>
                <w:tcBorders>
                  <w:right w:val="single" w:sz="4" w:space="0" w:color="auto"/>
                </w:tcBorders>
                <w:vAlign w:val="bottom"/>
              </w:tcPr>
            </w:tcPrChange>
          </w:tcPr>
          <w:p w14:paraId="2188825F" w14:textId="77777777" w:rsidR="00494D04" w:rsidRPr="007E0F91" w:rsidRDefault="00494D04" w:rsidP="00494D04">
            <w:pPr>
              <w:jc w:val="center"/>
              <w:rPr>
                <w:ins w:id="28744" w:author="Στάθης Καπ" w:date="2023-03-09T06:25:00Z"/>
                <w:sz w:val="16"/>
                <w:szCs w:val="16"/>
              </w:rPr>
            </w:pPr>
          </w:p>
        </w:tc>
        <w:tc>
          <w:tcPr>
            <w:tcW w:w="453" w:type="dxa"/>
            <w:tcBorders>
              <w:left w:val="single" w:sz="4" w:space="0" w:color="auto"/>
            </w:tcBorders>
            <w:vAlign w:val="center"/>
            <w:tcPrChange w:id="28745" w:author="Στάθης Καπ" w:date="2023-03-09T06:29:00Z">
              <w:tcPr>
                <w:tcW w:w="453" w:type="dxa"/>
                <w:tcBorders>
                  <w:left w:val="single" w:sz="4" w:space="0" w:color="auto"/>
                </w:tcBorders>
                <w:vAlign w:val="bottom"/>
              </w:tcPr>
            </w:tcPrChange>
          </w:tcPr>
          <w:p w14:paraId="0CFE3B99" w14:textId="58AC3BA3" w:rsidR="00494D04" w:rsidRPr="007E0F91" w:rsidRDefault="00494D04" w:rsidP="00494D04">
            <w:pPr>
              <w:jc w:val="center"/>
              <w:rPr>
                <w:ins w:id="28746" w:author="Στάθης Καπ" w:date="2023-03-09T06:25:00Z"/>
                <w:sz w:val="16"/>
                <w:szCs w:val="16"/>
              </w:rPr>
            </w:pPr>
            <w:ins w:id="28747" w:author="Στάθης Καπ" w:date="2023-03-09T07:11:00Z">
              <w:r>
                <w:rPr>
                  <w:rFonts w:ascii="Calibri" w:hAnsi="Calibri" w:cs="Calibri"/>
                  <w:color w:val="000000"/>
                  <w:sz w:val="16"/>
                  <w:szCs w:val="16"/>
                </w:rPr>
                <w:t>1450</w:t>
              </w:r>
            </w:ins>
          </w:p>
        </w:tc>
        <w:tc>
          <w:tcPr>
            <w:tcW w:w="454" w:type="dxa"/>
            <w:vAlign w:val="center"/>
            <w:tcPrChange w:id="28748" w:author="Στάθης Καπ" w:date="2023-03-09T06:29:00Z">
              <w:tcPr>
                <w:tcW w:w="454" w:type="dxa"/>
                <w:vAlign w:val="center"/>
              </w:tcPr>
            </w:tcPrChange>
          </w:tcPr>
          <w:p w14:paraId="10412232" w14:textId="4B96E3A4" w:rsidR="00494D04" w:rsidRPr="007E0F91" w:rsidRDefault="00494D04" w:rsidP="00494D04">
            <w:pPr>
              <w:jc w:val="center"/>
              <w:rPr>
                <w:ins w:id="28749" w:author="Στάθης Καπ" w:date="2023-03-09T06:25:00Z"/>
                <w:sz w:val="16"/>
                <w:szCs w:val="16"/>
              </w:rPr>
            </w:pPr>
            <w:ins w:id="28750" w:author="Στάθης Καπ" w:date="2023-03-09T07:11:00Z">
              <w:r>
                <w:rPr>
                  <w:rFonts w:ascii="Calibri" w:hAnsi="Calibri" w:cs="Calibri"/>
                  <w:color w:val="000000"/>
                  <w:sz w:val="16"/>
                  <w:szCs w:val="16"/>
                </w:rPr>
                <w:t>0.68</w:t>
              </w:r>
            </w:ins>
          </w:p>
        </w:tc>
        <w:tc>
          <w:tcPr>
            <w:tcW w:w="454" w:type="dxa"/>
            <w:vAlign w:val="center"/>
            <w:tcPrChange w:id="28751" w:author="Στάθης Καπ" w:date="2023-03-09T06:29:00Z">
              <w:tcPr>
                <w:tcW w:w="454" w:type="dxa"/>
                <w:vAlign w:val="bottom"/>
              </w:tcPr>
            </w:tcPrChange>
          </w:tcPr>
          <w:p w14:paraId="2DC981D3" w14:textId="21CD503A" w:rsidR="00494D04" w:rsidRPr="007E0F91" w:rsidRDefault="00494D04" w:rsidP="00494D04">
            <w:pPr>
              <w:jc w:val="center"/>
              <w:rPr>
                <w:ins w:id="28752" w:author="Στάθης Καπ" w:date="2023-03-09T06:25:00Z"/>
                <w:sz w:val="16"/>
                <w:szCs w:val="16"/>
              </w:rPr>
            </w:pPr>
            <w:ins w:id="28753"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28754" w:author="Στάθης Καπ" w:date="2023-03-09T06:29:00Z">
              <w:tcPr>
                <w:tcW w:w="457" w:type="dxa"/>
                <w:tcBorders>
                  <w:right w:val="single" w:sz="4" w:space="0" w:color="auto"/>
                </w:tcBorders>
                <w:vAlign w:val="center"/>
              </w:tcPr>
            </w:tcPrChange>
          </w:tcPr>
          <w:p w14:paraId="26865532" w14:textId="5C8B8361" w:rsidR="00494D04" w:rsidRPr="007E0F91" w:rsidRDefault="00494D04" w:rsidP="00494D04">
            <w:pPr>
              <w:jc w:val="center"/>
              <w:rPr>
                <w:ins w:id="28755" w:author="Στάθης Καπ" w:date="2023-03-09T06:25:00Z"/>
                <w:sz w:val="16"/>
                <w:szCs w:val="16"/>
              </w:rPr>
            </w:pPr>
            <w:ins w:id="28756"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28757" w:author="Στάθης Καπ" w:date="2023-03-09T06:29:00Z">
              <w:tcPr>
                <w:tcW w:w="453" w:type="dxa"/>
                <w:tcBorders>
                  <w:left w:val="single" w:sz="4" w:space="0" w:color="auto"/>
                </w:tcBorders>
                <w:vAlign w:val="bottom"/>
              </w:tcPr>
            </w:tcPrChange>
          </w:tcPr>
          <w:p w14:paraId="0A7F14F7" w14:textId="6F485125" w:rsidR="00494D04" w:rsidRPr="007E0F91" w:rsidRDefault="00494D04" w:rsidP="00494D04">
            <w:pPr>
              <w:jc w:val="center"/>
              <w:rPr>
                <w:ins w:id="28758" w:author="Στάθης Καπ" w:date="2023-03-09T06:25:00Z"/>
                <w:sz w:val="16"/>
                <w:szCs w:val="16"/>
              </w:rPr>
            </w:pPr>
            <w:ins w:id="28759" w:author="Στάθης Καπ" w:date="2023-03-09T07:11:00Z">
              <w:r>
                <w:rPr>
                  <w:rFonts w:ascii="Calibri" w:hAnsi="Calibri" w:cs="Calibri"/>
                  <w:color w:val="000000"/>
                  <w:sz w:val="16"/>
                  <w:szCs w:val="16"/>
                </w:rPr>
                <w:t>1430</w:t>
              </w:r>
            </w:ins>
          </w:p>
        </w:tc>
        <w:tc>
          <w:tcPr>
            <w:tcW w:w="454" w:type="dxa"/>
            <w:vAlign w:val="center"/>
            <w:tcPrChange w:id="28760" w:author="Στάθης Καπ" w:date="2023-03-09T06:29:00Z">
              <w:tcPr>
                <w:tcW w:w="454" w:type="dxa"/>
                <w:vAlign w:val="center"/>
              </w:tcPr>
            </w:tcPrChange>
          </w:tcPr>
          <w:p w14:paraId="48540B3E" w14:textId="61FC3C00" w:rsidR="00494D04" w:rsidRPr="007E0F91" w:rsidRDefault="00494D04" w:rsidP="00494D04">
            <w:pPr>
              <w:jc w:val="center"/>
              <w:rPr>
                <w:ins w:id="28761" w:author="Στάθης Καπ" w:date="2023-03-09T06:25:00Z"/>
                <w:sz w:val="16"/>
                <w:szCs w:val="16"/>
              </w:rPr>
            </w:pPr>
            <w:ins w:id="28762" w:author="Στάθης Καπ" w:date="2023-03-09T07:11:00Z">
              <w:r>
                <w:rPr>
                  <w:rFonts w:ascii="Calibri" w:hAnsi="Calibri" w:cs="Calibri"/>
                  <w:color w:val="000000"/>
                  <w:sz w:val="16"/>
                  <w:szCs w:val="16"/>
                </w:rPr>
                <w:t>2.05</w:t>
              </w:r>
            </w:ins>
          </w:p>
        </w:tc>
        <w:tc>
          <w:tcPr>
            <w:tcW w:w="454" w:type="dxa"/>
            <w:vAlign w:val="center"/>
            <w:tcPrChange w:id="28763" w:author="Στάθης Καπ" w:date="2023-03-09T06:29:00Z">
              <w:tcPr>
                <w:tcW w:w="454" w:type="dxa"/>
                <w:vAlign w:val="bottom"/>
              </w:tcPr>
            </w:tcPrChange>
          </w:tcPr>
          <w:p w14:paraId="5B401640" w14:textId="447E8298" w:rsidR="00494D04" w:rsidRPr="007E0F91" w:rsidRDefault="00494D04" w:rsidP="00494D04">
            <w:pPr>
              <w:jc w:val="center"/>
              <w:rPr>
                <w:ins w:id="28764" w:author="Στάθης Καπ" w:date="2023-03-09T06:25:00Z"/>
                <w:sz w:val="16"/>
                <w:szCs w:val="16"/>
              </w:rPr>
            </w:pPr>
            <w:ins w:id="28765"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28766" w:author="Στάθης Καπ" w:date="2023-03-09T06:29:00Z">
              <w:tcPr>
                <w:tcW w:w="454" w:type="dxa"/>
                <w:tcBorders>
                  <w:right w:val="single" w:sz="4" w:space="0" w:color="auto"/>
                </w:tcBorders>
                <w:vAlign w:val="center"/>
              </w:tcPr>
            </w:tcPrChange>
          </w:tcPr>
          <w:p w14:paraId="44A26F17" w14:textId="4464D73D" w:rsidR="00494D04" w:rsidRPr="007E0F91" w:rsidRDefault="00494D04" w:rsidP="00494D04">
            <w:pPr>
              <w:jc w:val="center"/>
              <w:rPr>
                <w:ins w:id="28767" w:author="Στάθης Καπ" w:date="2023-03-09T06:25:00Z"/>
                <w:sz w:val="16"/>
                <w:szCs w:val="16"/>
              </w:rPr>
            </w:pPr>
            <w:ins w:id="28768"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28769" w:author="Στάθης Καπ" w:date="2023-03-09T06:29:00Z">
              <w:tcPr>
                <w:tcW w:w="453" w:type="dxa"/>
                <w:tcBorders>
                  <w:left w:val="single" w:sz="4" w:space="0" w:color="auto"/>
                </w:tcBorders>
                <w:vAlign w:val="bottom"/>
              </w:tcPr>
            </w:tcPrChange>
          </w:tcPr>
          <w:p w14:paraId="268C9707" w14:textId="41E8863A" w:rsidR="00494D04" w:rsidRPr="007E0F91" w:rsidRDefault="00494D04" w:rsidP="00494D04">
            <w:pPr>
              <w:jc w:val="center"/>
              <w:rPr>
                <w:ins w:id="28770" w:author="Στάθης Καπ" w:date="2023-03-09T06:25:00Z"/>
                <w:sz w:val="16"/>
                <w:szCs w:val="16"/>
              </w:rPr>
            </w:pPr>
            <w:ins w:id="28771" w:author="Στάθης Καπ" w:date="2023-03-09T07:11:00Z">
              <w:r>
                <w:rPr>
                  <w:rFonts w:ascii="Calibri" w:hAnsi="Calibri" w:cs="Calibri"/>
                  <w:color w:val="000000"/>
                  <w:sz w:val="16"/>
                  <w:szCs w:val="16"/>
                </w:rPr>
                <w:t>1420</w:t>
              </w:r>
            </w:ins>
          </w:p>
        </w:tc>
        <w:tc>
          <w:tcPr>
            <w:tcW w:w="454" w:type="dxa"/>
            <w:vAlign w:val="center"/>
            <w:tcPrChange w:id="28772" w:author="Στάθης Καπ" w:date="2023-03-09T06:29:00Z">
              <w:tcPr>
                <w:tcW w:w="454" w:type="dxa"/>
                <w:vAlign w:val="center"/>
              </w:tcPr>
            </w:tcPrChange>
          </w:tcPr>
          <w:p w14:paraId="7A8AC0EE" w14:textId="0A2906DF" w:rsidR="00494D04" w:rsidRPr="007E0F91" w:rsidRDefault="00494D04" w:rsidP="00494D04">
            <w:pPr>
              <w:jc w:val="center"/>
              <w:rPr>
                <w:ins w:id="28773" w:author="Στάθης Καπ" w:date="2023-03-09T06:25:00Z"/>
                <w:sz w:val="16"/>
                <w:szCs w:val="16"/>
              </w:rPr>
            </w:pPr>
            <w:ins w:id="28774" w:author="Στάθης Καπ" w:date="2023-03-09T07:11:00Z">
              <w:r>
                <w:rPr>
                  <w:rFonts w:ascii="Calibri" w:hAnsi="Calibri" w:cs="Calibri"/>
                  <w:color w:val="000000"/>
                  <w:sz w:val="16"/>
                  <w:szCs w:val="16"/>
                </w:rPr>
                <w:t>2.74</w:t>
              </w:r>
            </w:ins>
          </w:p>
        </w:tc>
        <w:tc>
          <w:tcPr>
            <w:tcW w:w="454" w:type="dxa"/>
            <w:vAlign w:val="center"/>
            <w:tcPrChange w:id="28775" w:author="Στάθης Καπ" w:date="2023-03-09T06:29:00Z">
              <w:tcPr>
                <w:tcW w:w="454" w:type="dxa"/>
                <w:vAlign w:val="bottom"/>
              </w:tcPr>
            </w:tcPrChange>
          </w:tcPr>
          <w:p w14:paraId="38185F0D" w14:textId="0FE9F53E" w:rsidR="00494D04" w:rsidRPr="007E0F91" w:rsidRDefault="00494D04" w:rsidP="00494D04">
            <w:pPr>
              <w:jc w:val="center"/>
              <w:rPr>
                <w:ins w:id="28776" w:author="Στάθης Καπ" w:date="2023-03-09T06:25:00Z"/>
                <w:sz w:val="16"/>
                <w:szCs w:val="16"/>
              </w:rPr>
            </w:pPr>
            <w:ins w:id="28777"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28778" w:author="Στάθης Καπ" w:date="2023-03-09T06:29:00Z">
              <w:tcPr>
                <w:tcW w:w="461" w:type="dxa"/>
                <w:tcBorders>
                  <w:right w:val="single" w:sz="4" w:space="0" w:color="auto"/>
                </w:tcBorders>
                <w:vAlign w:val="center"/>
              </w:tcPr>
            </w:tcPrChange>
          </w:tcPr>
          <w:p w14:paraId="1A03417A" w14:textId="1D72024C" w:rsidR="00494D04" w:rsidRPr="007E0F91" w:rsidRDefault="00494D04" w:rsidP="00494D04">
            <w:pPr>
              <w:jc w:val="center"/>
              <w:rPr>
                <w:ins w:id="28779" w:author="Στάθης Καπ" w:date="2023-03-09T06:25:00Z"/>
                <w:sz w:val="16"/>
                <w:szCs w:val="16"/>
              </w:rPr>
            </w:pPr>
            <w:ins w:id="28780"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7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782" w:author="Στάθης Καπ" w:date="2023-03-09T06:25:00Z"/>
          <w:trPrChange w:id="2878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78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28785" w:author="Στάθης Καπ" w:date="2023-03-09T06:25:00Z"/>
                <w:sz w:val="16"/>
                <w:szCs w:val="16"/>
              </w:rPr>
            </w:pPr>
            <w:ins w:id="28786"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28787" w:author="Στάθης Καπ" w:date="2023-03-09T06:29:00Z">
              <w:tcPr>
                <w:tcW w:w="565" w:type="dxa"/>
                <w:tcBorders>
                  <w:left w:val="single" w:sz="4" w:space="0" w:color="auto"/>
                </w:tcBorders>
              </w:tcPr>
            </w:tcPrChange>
          </w:tcPr>
          <w:p w14:paraId="560B634B" w14:textId="52B2F710" w:rsidR="00494D04" w:rsidRPr="007E0F91" w:rsidRDefault="00494D04" w:rsidP="00494D04">
            <w:pPr>
              <w:jc w:val="center"/>
              <w:rPr>
                <w:ins w:id="28788" w:author="Στάθης Καπ" w:date="2023-03-09T06:25:00Z"/>
                <w:sz w:val="16"/>
                <w:szCs w:val="16"/>
              </w:rPr>
            </w:pPr>
            <w:ins w:id="28789"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28790" w:author="Στάθης Καπ" w:date="2023-03-09T06:29:00Z">
              <w:tcPr>
                <w:tcW w:w="679" w:type="dxa"/>
                <w:tcBorders>
                  <w:right w:val="single" w:sz="4" w:space="0" w:color="auto"/>
                </w:tcBorders>
              </w:tcPr>
            </w:tcPrChange>
          </w:tcPr>
          <w:p w14:paraId="0DED09E4" w14:textId="0BA381F0" w:rsidR="00494D04" w:rsidRPr="007E0F91" w:rsidRDefault="00494D04" w:rsidP="00494D04">
            <w:pPr>
              <w:jc w:val="center"/>
              <w:rPr>
                <w:ins w:id="28791" w:author="Στάθης Καπ" w:date="2023-03-09T06:25:00Z"/>
                <w:sz w:val="16"/>
                <w:szCs w:val="16"/>
              </w:rPr>
            </w:pPr>
            <w:ins w:id="28792"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28793" w:author="Στάθης Καπ" w:date="2023-03-09T06:29:00Z">
              <w:tcPr>
                <w:tcW w:w="453" w:type="dxa"/>
                <w:tcBorders>
                  <w:left w:val="single" w:sz="4" w:space="0" w:color="auto"/>
                </w:tcBorders>
                <w:vAlign w:val="bottom"/>
              </w:tcPr>
            </w:tcPrChange>
          </w:tcPr>
          <w:p w14:paraId="59A13AE8" w14:textId="4DB5F60B" w:rsidR="00494D04" w:rsidRPr="007E0F91" w:rsidRDefault="00494D04" w:rsidP="00494D04">
            <w:pPr>
              <w:jc w:val="center"/>
              <w:rPr>
                <w:ins w:id="28794" w:author="Στάθης Καπ" w:date="2023-03-09T06:25:00Z"/>
                <w:sz w:val="16"/>
                <w:szCs w:val="16"/>
              </w:rPr>
            </w:pPr>
            <w:ins w:id="28795" w:author="Στάθης Καπ" w:date="2023-03-09T07:11:00Z">
              <w:r>
                <w:rPr>
                  <w:rFonts w:ascii="Calibri" w:hAnsi="Calibri" w:cs="Calibri"/>
                  <w:color w:val="000000"/>
                  <w:sz w:val="16"/>
                  <w:szCs w:val="16"/>
                </w:rPr>
                <w:t>275</w:t>
              </w:r>
            </w:ins>
          </w:p>
        </w:tc>
        <w:tc>
          <w:tcPr>
            <w:tcW w:w="708" w:type="dxa"/>
            <w:vAlign w:val="center"/>
            <w:tcPrChange w:id="28796" w:author="Στάθης Καπ" w:date="2023-03-09T06:29:00Z">
              <w:tcPr>
                <w:tcW w:w="708" w:type="dxa"/>
                <w:vAlign w:val="center"/>
              </w:tcPr>
            </w:tcPrChange>
          </w:tcPr>
          <w:p w14:paraId="195DB046" w14:textId="78DBA287" w:rsidR="00494D04" w:rsidRPr="007E0F91" w:rsidRDefault="00494D04" w:rsidP="00494D04">
            <w:pPr>
              <w:jc w:val="center"/>
              <w:rPr>
                <w:ins w:id="28797" w:author="Στάθης Καπ" w:date="2023-03-09T06:25:00Z"/>
                <w:sz w:val="16"/>
                <w:szCs w:val="16"/>
              </w:rPr>
            </w:pPr>
            <w:ins w:id="28798"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28799" w:author="Στάθης Καπ" w:date="2023-03-09T06:29:00Z">
              <w:tcPr>
                <w:tcW w:w="652" w:type="dxa"/>
                <w:vMerge/>
                <w:tcBorders>
                  <w:right w:val="single" w:sz="4" w:space="0" w:color="auto"/>
                </w:tcBorders>
                <w:vAlign w:val="bottom"/>
              </w:tcPr>
            </w:tcPrChange>
          </w:tcPr>
          <w:p w14:paraId="3A4026AD" w14:textId="77777777" w:rsidR="00494D04" w:rsidRPr="007E0F91" w:rsidRDefault="00494D04" w:rsidP="00494D04">
            <w:pPr>
              <w:jc w:val="center"/>
              <w:rPr>
                <w:ins w:id="28800" w:author="Στάθης Καπ" w:date="2023-03-09T06:25:00Z"/>
                <w:sz w:val="16"/>
                <w:szCs w:val="16"/>
              </w:rPr>
            </w:pPr>
          </w:p>
        </w:tc>
        <w:tc>
          <w:tcPr>
            <w:tcW w:w="453" w:type="dxa"/>
            <w:tcBorders>
              <w:left w:val="single" w:sz="4" w:space="0" w:color="auto"/>
            </w:tcBorders>
            <w:vAlign w:val="center"/>
            <w:tcPrChange w:id="28801" w:author="Στάθης Καπ" w:date="2023-03-09T06:29:00Z">
              <w:tcPr>
                <w:tcW w:w="453" w:type="dxa"/>
                <w:tcBorders>
                  <w:left w:val="single" w:sz="4" w:space="0" w:color="auto"/>
                </w:tcBorders>
                <w:vAlign w:val="bottom"/>
              </w:tcPr>
            </w:tcPrChange>
          </w:tcPr>
          <w:p w14:paraId="4A188BFF" w14:textId="60DCD823" w:rsidR="00494D04" w:rsidRPr="007E0F91" w:rsidRDefault="00494D04" w:rsidP="00494D04">
            <w:pPr>
              <w:jc w:val="center"/>
              <w:rPr>
                <w:ins w:id="28802" w:author="Στάθης Καπ" w:date="2023-03-09T06:25:00Z"/>
                <w:sz w:val="16"/>
                <w:szCs w:val="16"/>
              </w:rPr>
            </w:pPr>
            <w:ins w:id="28803" w:author="Στάθης Καπ" w:date="2023-03-09T07:11:00Z">
              <w:r>
                <w:rPr>
                  <w:rFonts w:ascii="Calibri" w:hAnsi="Calibri" w:cs="Calibri"/>
                  <w:color w:val="000000"/>
                  <w:sz w:val="16"/>
                  <w:szCs w:val="16"/>
                </w:rPr>
                <w:t>217</w:t>
              </w:r>
            </w:ins>
          </w:p>
        </w:tc>
        <w:tc>
          <w:tcPr>
            <w:tcW w:w="454" w:type="dxa"/>
            <w:vAlign w:val="center"/>
            <w:tcPrChange w:id="28804" w:author="Στάθης Καπ" w:date="2023-03-09T06:29:00Z">
              <w:tcPr>
                <w:tcW w:w="454" w:type="dxa"/>
                <w:vAlign w:val="center"/>
              </w:tcPr>
            </w:tcPrChange>
          </w:tcPr>
          <w:p w14:paraId="2ABF849D" w14:textId="6213DE65" w:rsidR="00494D04" w:rsidRPr="007E0F91" w:rsidRDefault="00494D04" w:rsidP="00494D04">
            <w:pPr>
              <w:jc w:val="center"/>
              <w:rPr>
                <w:ins w:id="28805" w:author="Στάθης Καπ" w:date="2023-03-09T06:25:00Z"/>
                <w:sz w:val="16"/>
                <w:szCs w:val="16"/>
              </w:rPr>
            </w:pPr>
            <w:ins w:id="28806" w:author="Στάθης Καπ" w:date="2023-03-09T07:11:00Z">
              <w:r>
                <w:rPr>
                  <w:rFonts w:ascii="Calibri" w:hAnsi="Calibri" w:cs="Calibri"/>
                  <w:color w:val="000000"/>
                  <w:sz w:val="16"/>
                  <w:szCs w:val="16"/>
                </w:rPr>
                <w:t>21.09</w:t>
              </w:r>
            </w:ins>
          </w:p>
        </w:tc>
        <w:tc>
          <w:tcPr>
            <w:tcW w:w="454" w:type="dxa"/>
            <w:vAlign w:val="center"/>
            <w:tcPrChange w:id="28807" w:author="Στάθης Καπ" w:date="2023-03-09T06:29:00Z">
              <w:tcPr>
                <w:tcW w:w="454" w:type="dxa"/>
                <w:vAlign w:val="bottom"/>
              </w:tcPr>
            </w:tcPrChange>
          </w:tcPr>
          <w:p w14:paraId="104F3FBF" w14:textId="69FF4F67" w:rsidR="00494D04" w:rsidRPr="007E0F91" w:rsidRDefault="00494D04" w:rsidP="00494D04">
            <w:pPr>
              <w:jc w:val="center"/>
              <w:rPr>
                <w:ins w:id="28808" w:author="Στάθης Καπ" w:date="2023-03-09T06:25:00Z"/>
                <w:sz w:val="16"/>
                <w:szCs w:val="16"/>
              </w:rPr>
            </w:pPr>
            <w:ins w:id="28809"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28810" w:author="Στάθης Καπ" w:date="2023-03-09T06:29:00Z">
              <w:tcPr>
                <w:tcW w:w="457" w:type="dxa"/>
                <w:tcBorders>
                  <w:right w:val="single" w:sz="4" w:space="0" w:color="auto"/>
                </w:tcBorders>
                <w:vAlign w:val="center"/>
              </w:tcPr>
            </w:tcPrChange>
          </w:tcPr>
          <w:p w14:paraId="4B4D4B84" w14:textId="02961FA1" w:rsidR="00494D04" w:rsidRPr="007E0F91" w:rsidRDefault="00494D04" w:rsidP="00494D04">
            <w:pPr>
              <w:jc w:val="center"/>
              <w:rPr>
                <w:ins w:id="28811" w:author="Στάθης Καπ" w:date="2023-03-09T06:25:00Z"/>
                <w:sz w:val="16"/>
                <w:szCs w:val="16"/>
              </w:rPr>
            </w:pPr>
            <w:ins w:id="28812"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28813" w:author="Στάθης Καπ" w:date="2023-03-09T06:29:00Z">
              <w:tcPr>
                <w:tcW w:w="453" w:type="dxa"/>
                <w:tcBorders>
                  <w:left w:val="single" w:sz="4" w:space="0" w:color="auto"/>
                </w:tcBorders>
                <w:vAlign w:val="bottom"/>
              </w:tcPr>
            </w:tcPrChange>
          </w:tcPr>
          <w:p w14:paraId="6F56EB94" w14:textId="69E59316" w:rsidR="00494D04" w:rsidRPr="007E0F91" w:rsidRDefault="00494D04" w:rsidP="00494D04">
            <w:pPr>
              <w:jc w:val="center"/>
              <w:rPr>
                <w:ins w:id="28814" w:author="Στάθης Καπ" w:date="2023-03-09T06:25:00Z"/>
                <w:sz w:val="16"/>
                <w:szCs w:val="16"/>
              </w:rPr>
            </w:pPr>
            <w:ins w:id="28815" w:author="Στάθης Καπ" w:date="2023-03-09T07:11:00Z">
              <w:r>
                <w:rPr>
                  <w:rFonts w:ascii="Calibri" w:hAnsi="Calibri" w:cs="Calibri"/>
                  <w:color w:val="000000"/>
                  <w:sz w:val="16"/>
                  <w:szCs w:val="16"/>
                </w:rPr>
                <w:t>257</w:t>
              </w:r>
            </w:ins>
          </w:p>
        </w:tc>
        <w:tc>
          <w:tcPr>
            <w:tcW w:w="454" w:type="dxa"/>
            <w:vAlign w:val="center"/>
            <w:tcPrChange w:id="28816" w:author="Στάθης Καπ" w:date="2023-03-09T06:29:00Z">
              <w:tcPr>
                <w:tcW w:w="454" w:type="dxa"/>
                <w:vAlign w:val="center"/>
              </w:tcPr>
            </w:tcPrChange>
          </w:tcPr>
          <w:p w14:paraId="74988ACB" w14:textId="2A855D0C" w:rsidR="00494D04" w:rsidRPr="007E0F91" w:rsidRDefault="00494D04" w:rsidP="00494D04">
            <w:pPr>
              <w:jc w:val="center"/>
              <w:rPr>
                <w:ins w:id="28817" w:author="Στάθης Καπ" w:date="2023-03-09T06:25:00Z"/>
                <w:sz w:val="16"/>
                <w:szCs w:val="16"/>
              </w:rPr>
            </w:pPr>
            <w:ins w:id="28818" w:author="Στάθης Καπ" w:date="2023-03-09T07:11:00Z">
              <w:r>
                <w:rPr>
                  <w:rFonts w:ascii="Calibri" w:hAnsi="Calibri" w:cs="Calibri"/>
                  <w:color w:val="000000"/>
                  <w:sz w:val="16"/>
                  <w:szCs w:val="16"/>
                </w:rPr>
                <w:t>6.55</w:t>
              </w:r>
            </w:ins>
          </w:p>
        </w:tc>
        <w:tc>
          <w:tcPr>
            <w:tcW w:w="454" w:type="dxa"/>
            <w:vAlign w:val="center"/>
            <w:tcPrChange w:id="28819" w:author="Στάθης Καπ" w:date="2023-03-09T06:29:00Z">
              <w:tcPr>
                <w:tcW w:w="454" w:type="dxa"/>
                <w:vAlign w:val="bottom"/>
              </w:tcPr>
            </w:tcPrChange>
          </w:tcPr>
          <w:p w14:paraId="1B117BAB" w14:textId="527EC1D8" w:rsidR="00494D04" w:rsidRPr="007E0F91" w:rsidRDefault="00494D04" w:rsidP="00494D04">
            <w:pPr>
              <w:jc w:val="center"/>
              <w:rPr>
                <w:ins w:id="28820" w:author="Στάθης Καπ" w:date="2023-03-09T06:25:00Z"/>
                <w:sz w:val="16"/>
                <w:szCs w:val="16"/>
              </w:rPr>
            </w:pPr>
            <w:ins w:id="28821"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28822" w:author="Στάθης Καπ" w:date="2023-03-09T06:29:00Z">
              <w:tcPr>
                <w:tcW w:w="454" w:type="dxa"/>
                <w:tcBorders>
                  <w:right w:val="single" w:sz="4" w:space="0" w:color="auto"/>
                </w:tcBorders>
                <w:vAlign w:val="center"/>
              </w:tcPr>
            </w:tcPrChange>
          </w:tcPr>
          <w:p w14:paraId="08C21495" w14:textId="63DF56CE" w:rsidR="00494D04" w:rsidRPr="007E0F91" w:rsidRDefault="00494D04" w:rsidP="00494D04">
            <w:pPr>
              <w:jc w:val="center"/>
              <w:rPr>
                <w:ins w:id="28823" w:author="Στάθης Καπ" w:date="2023-03-09T06:25:00Z"/>
                <w:sz w:val="16"/>
                <w:szCs w:val="16"/>
              </w:rPr>
            </w:pPr>
            <w:ins w:id="28824"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28825" w:author="Στάθης Καπ" w:date="2023-03-09T06:29:00Z">
              <w:tcPr>
                <w:tcW w:w="453" w:type="dxa"/>
                <w:tcBorders>
                  <w:left w:val="single" w:sz="4" w:space="0" w:color="auto"/>
                </w:tcBorders>
                <w:vAlign w:val="bottom"/>
              </w:tcPr>
            </w:tcPrChange>
          </w:tcPr>
          <w:p w14:paraId="189C5A38" w14:textId="709B20B6" w:rsidR="00494D04" w:rsidRPr="007E0F91" w:rsidRDefault="00494D04" w:rsidP="00494D04">
            <w:pPr>
              <w:jc w:val="center"/>
              <w:rPr>
                <w:ins w:id="28826" w:author="Στάθης Καπ" w:date="2023-03-09T06:25:00Z"/>
                <w:sz w:val="16"/>
                <w:szCs w:val="16"/>
              </w:rPr>
            </w:pPr>
            <w:ins w:id="28827" w:author="Στάθης Καπ" w:date="2023-03-09T07:11:00Z">
              <w:r>
                <w:rPr>
                  <w:rFonts w:ascii="Calibri" w:hAnsi="Calibri" w:cs="Calibri"/>
                  <w:color w:val="000000"/>
                  <w:sz w:val="16"/>
                  <w:szCs w:val="16"/>
                </w:rPr>
                <w:t>186</w:t>
              </w:r>
            </w:ins>
          </w:p>
        </w:tc>
        <w:tc>
          <w:tcPr>
            <w:tcW w:w="454" w:type="dxa"/>
            <w:vAlign w:val="center"/>
            <w:tcPrChange w:id="28828" w:author="Στάθης Καπ" w:date="2023-03-09T06:29:00Z">
              <w:tcPr>
                <w:tcW w:w="454" w:type="dxa"/>
                <w:vAlign w:val="center"/>
              </w:tcPr>
            </w:tcPrChange>
          </w:tcPr>
          <w:p w14:paraId="413DD1C3" w14:textId="42EC9093" w:rsidR="00494D04" w:rsidRPr="007E0F91" w:rsidRDefault="00494D04" w:rsidP="00494D04">
            <w:pPr>
              <w:jc w:val="center"/>
              <w:rPr>
                <w:ins w:id="28829" w:author="Στάθης Καπ" w:date="2023-03-09T06:25:00Z"/>
                <w:sz w:val="16"/>
                <w:szCs w:val="16"/>
              </w:rPr>
            </w:pPr>
            <w:ins w:id="28830" w:author="Στάθης Καπ" w:date="2023-03-09T07:11:00Z">
              <w:r>
                <w:rPr>
                  <w:rFonts w:ascii="Calibri" w:hAnsi="Calibri" w:cs="Calibri"/>
                  <w:color w:val="000000"/>
                  <w:sz w:val="16"/>
                  <w:szCs w:val="16"/>
                </w:rPr>
                <w:t>32.36</w:t>
              </w:r>
            </w:ins>
          </w:p>
        </w:tc>
        <w:tc>
          <w:tcPr>
            <w:tcW w:w="454" w:type="dxa"/>
            <w:vAlign w:val="center"/>
            <w:tcPrChange w:id="28831" w:author="Στάθης Καπ" w:date="2023-03-09T06:29:00Z">
              <w:tcPr>
                <w:tcW w:w="454" w:type="dxa"/>
                <w:vAlign w:val="bottom"/>
              </w:tcPr>
            </w:tcPrChange>
          </w:tcPr>
          <w:p w14:paraId="7BA50140" w14:textId="459C900D" w:rsidR="00494D04" w:rsidRPr="007E0F91" w:rsidRDefault="00494D04" w:rsidP="00494D04">
            <w:pPr>
              <w:jc w:val="center"/>
              <w:rPr>
                <w:ins w:id="28832" w:author="Στάθης Καπ" w:date="2023-03-09T06:25:00Z"/>
                <w:sz w:val="16"/>
                <w:szCs w:val="16"/>
              </w:rPr>
            </w:pPr>
            <w:ins w:id="28833"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28834" w:author="Στάθης Καπ" w:date="2023-03-09T06:29:00Z">
              <w:tcPr>
                <w:tcW w:w="461" w:type="dxa"/>
                <w:tcBorders>
                  <w:right w:val="single" w:sz="4" w:space="0" w:color="auto"/>
                </w:tcBorders>
                <w:vAlign w:val="center"/>
              </w:tcPr>
            </w:tcPrChange>
          </w:tcPr>
          <w:p w14:paraId="042DE52C" w14:textId="224F105A" w:rsidR="00494D04" w:rsidRPr="007E0F91" w:rsidRDefault="00494D04" w:rsidP="00494D04">
            <w:pPr>
              <w:jc w:val="center"/>
              <w:rPr>
                <w:ins w:id="28835" w:author="Στάθης Καπ" w:date="2023-03-09T06:25:00Z"/>
                <w:sz w:val="16"/>
                <w:szCs w:val="16"/>
              </w:rPr>
            </w:pPr>
            <w:ins w:id="28836"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8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838" w:author="Στάθης Καπ" w:date="2023-03-09T06:25:00Z"/>
          <w:trPrChange w:id="2883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84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28841" w:author="Στάθης Καπ" w:date="2023-03-09T06:25:00Z"/>
                <w:sz w:val="16"/>
                <w:szCs w:val="16"/>
              </w:rPr>
            </w:pPr>
            <w:ins w:id="28842"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28843" w:author="Στάθης Καπ" w:date="2023-03-09T06:29:00Z">
              <w:tcPr>
                <w:tcW w:w="565" w:type="dxa"/>
                <w:tcBorders>
                  <w:left w:val="single" w:sz="4" w:space="0" w:color="auto"/>
                </w:tcBorders>
              </w:tcPr>
            </w:tcPrChange>
          </w:tcPr>
          <w:p w14:paraId="0B20228C" w14:textId="16A2DDC3" w:rsidR="00494D04" w:rsidRPr="007E0F91" w:rsidRDefault="00494D04" w:rsidP="00494D04">
            <w:pPr>
              <w:jc w:val="center"/>
              <w:rPr>
                <w:ins w:id="28844" w:author="Στάθης Καπ" w:date="2023-03-09T06:25:00Z"/>
                <w:sz w:val="16"/>
                <w:szCs w:val="16"/>
              </w:rPr>
            </w:pPr>
            <w:ins w:id="28845"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28846" w:author="Στάθης Καπ" w:date="2023-03-09T06:29:00Z">
              <w:tcPr>
                <w:tcW w:w="679" w:type="dxa"/>
                <w:tcBorders>
                  <w:right w:val="single" w:sz="4" w:space="0" w:color="auto"/>
                </w:tcBorders>
              </w:tcPr>
            </w:tcPrChange>
          </w:tcPr>
          <w:p w14:paraId="6AD9FE11" w14:textId="18FF6F1E" w:rsidR="00494D04" w:rsidRPr="007E0F91" w:rsidRDefault="00494D04" w:rsidP="00494D04">
            <w:pPr>
              <w:jc w:val="center"/>
              <w:rPr>
                <w:ins w:id="28847" w:author="Στάθης Καπ" w:date="2023-03-09T06:25:00Z"/>
                <w:sz w:val="16"/>
                <w:szCs w:val="16"/>
              </w:rPr>
            </w:pPr>
            <w:ins w:id="28848"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28849" w:author="Στάθης Καπ" w:date="2023-03-09T06:29:00Z">
              <w:tcPr>
                <w:tcW w:w="453" w:type="dxa"/>
                <w:tcBorders>
                  <w:left w:val="single" w:sz="4" w:space="0" w:color="auto"/>
                </w:tcBorders>
                <w:vAlign w:val="bottom"/>
              </w:tcPr>
            </w:tcPrChange>
          </w:tcPr>
          <w:p w14:paraId="47F4CEA2" w14:textId="055B84A3" w:rsidR="00494D04" w:rsidRPr="007E0F91" w:rsidRDefault="00494D04" w:rsidP="00494D04">
            <w:pPr>
              <w:jc w:val="center"/>
              <w:rPr>
                <w:ins w:id="28850" w:author="Στάθης Καπ" w:date="2023-03-09T06:25:00Z"/>
                <w:sz w:val="16"/>
                <w:szCs w:val="16"/>
              </w:rPr>
            </w:pPr>
            <w:ins w:id="28851" w:author="Στάθης Καπ" w:date="2023-03-09T07:11:00Z">
              <w:r>
                <w:rPr>
                  <w:rFonts w:ascii="Calibri" w:hAnsi="Calibri" w:cs="Calibri"/>
                  <w:color w:val="000000"/>
                  <w:sz w:val="16"/>
                  <w:szCs w:val="16"/>
                </w:rPr>
                <w:t>461</w:t>
              </w:r>
            </w:ins>
          </w:p>
        </w:tc>
        <w:tc>
          <w:tcPr>
            <w:tcW w:w="708" w:type="dxa"/>
            <w:vAlign w:val="center"/>
            <w:tcPrChange w:id="28852" w:author="Στάθης Καπ" w:date="2023-03-09T06:29:00Z">
              <w:tcPr>
                <w:tcW w:w="708" w:type="dxa"/>
                <w:vAlign w:val="center"/>
              </w:tcPr>
            </w:tcPrChange>
          </w:tcPr>
          <w:p w14:paraId="15A7EB74" w14:textId="3C076828" w:rsidR="00494D04" w:rsidRPr="007E0F91" w:rsidRDefault="00494D04" w:rsidP="00494D04">
            <w:pPr>
              <w:jc w:val="center"/>
              <w:rPr>
                <w:ins w:id="28853" w:author="Στάθης Καπ" w:date="2023-03-09T06:25:00Z"/>
                <w:sz w:val="16"/>
                <w:szCs w:val="16"/>
              </w:rPr>
            </w:pPr>
            <w:ins w:id="28854"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28855" w:author="Στάθης Καπ" w:date="2023-03-09T06:29:00Z">
              <w:tcPr>
                <w:tcW w:w="652" w:type="dxa"/>
                <w:vMerge/>
                <w:tcBorders>
                  <w:right w:val="single" w:sz="4" w:space="0" w:color="auto"/>
                </w:tcBorders>
                <w:vAlign w:val="bottom"/>
              </w:tcPr>
            </w:tcPrChange>
          </w:tcPr>
          <w:p w14:paraId="6600895F" w14:textId="77777777" w:rsidR="00494D04" w:rsidRPr="007E0F91" w:rsidRDefault="00494D04" w:rsidP="00494D04">
            <w:pPr>
              <w:jc w:val="center"/>
              <w:rPr>
                <w:ins w:id="28856" w:author="Στάθης Καπ" w:date="2023-03-09T06:25:00Z"/>
                <w:sz w:val="16"/>
                <w:szCs w:val="16"/>
              </w:rPr>
            </w:pPr>
          </w:p>
        </w:tc>
        <w:tc>
          <w:tcPr>
            <w:tcW w:w="453" w:type="dxa"/>
            <w:tcBorders>
              <w:left w:val="single" w:sz="4" w:space="0" w:color="auto"/>
            </w:tcBorders>
            <w:vAlign w:val="center"/>
            <w:tcPrChange w:id="28857" w:author="Στάθης Καπ" w:date="2023-03-09T06:29:00Z">
              <w:tcPr>
                <w:tcW w:w="453" w:type="dxa"/>
                <w:tcBorders>
                  <w:left w:val="single" w:sz="4" w:space="0" w:color="auto"/>
                </w:tcBorders>
                <w:vAlign w:val="bottom"/>
              </w:tcPr>
            </w:tcPrChange>
          </w:tcPr>
          <w:p w14:paraId="3DA2DF3F" w14:textId="2732A27D" w:rsidR="00494D04" w:rsidRPr="007E0F91" w:rsidRDefault="00494D04" w:rsidP="00494D04">
            <w:pPr>
              <w:jc w:val="center"/>
              <w:rPr>
                <w:ins w:id="28858" w:author="Στάθης Καπ" w:date="2023-03-09T06:25:00Z"/>
                <w:sz w:val="16"/>
                <w:szCs w:val="16"/>
              </w:rPr>
            </w:pPr>
            <w:ins w:id="28859" w:author="Στάθης Καπ" w:date="2023-03-09T07:11:00Z">
              <w:r>
                <w:rPr>
                  <w:rFonts w:ascii="Calibri" w:hAnsi="Calibri" w:cs="Calibri"/>
                  <w:color w:val="000000"/>
                  <w:sz w:val="16"/>
                  <w:szCs w:val="16"/>
                </w:rPr>
                <w:t>408</w:t>
              </w:r>
            </w:ins>
          </w:p>
        </w:tc>
        <w:tc>
          <w:tcPr>
            <w:tcW w:w="454" w:type="dxa"/>
            <w:vAlign w:val="center"/>
            <w:tcPrChange w:id="28860" w:author="Στάθης Καπ" w:date="2023-03-09T06:29:00Z">
              <w:tcPr>
                <w:tcW w:w="454" w:type="dxa"/>
                <w:vAlign w:val="center"/>
              </w:tcPr>
            </w:tcPrChange>
          </w:tcPr>
          <w:p w14:paraId="2C5B56A5" w14:textId="27FDEA7B" w:rsidR="00494D04" w:rsidRPr="007E0F91" w:rsidRDefault="00494D04" w:rsidP="00494D04">
            <w:pPr>
              <w:jc w:val="center"/>
              <w:rPr>
                <w:ins w:id="28861" w:author="Στάθης Καπ" w:date="2023-03-09T06:25:00Z"/>
                <w:sz w:val="16"/>
                <w:szCs w:val="16"/>
              </w:rPr>
            </w:pPr>
            <w:ins w:id="28862" w:author="Στάθης Καπ" w:date="2023-03-09T07:11:00Z">
              <w:r>
                <w:rPr>
                  <w:rFonts w:ascii="Calibri" w:hAnsi="Calibri" w:cs="Calibri"/>
                  <w:color w:val="000000"/>
                  <w:sz w:val="16"/>
                  <w:szCs w:val="16"/>
                </w:rPr>
                <w:t>11.5</w:t>
              </w:r>
            </w:ins>
          </w:p>
        </w:tc>
        <w:tc>
          <w:tcPr>
            <w:tcW w:w="454" w:type="dxa"/>
            <w:vAlign w:val="center"/>
            <w:tcPrChange w:id="28863" w:author="Στάθης Καπ" w:date="2023-03-09T06:29:00Z">
              <w:tcPr>
                <w:tcW w:w="454" w:type="dxa"/>
                <w:vAlign w:val="bottom"/>
              </w:tcPr>
            </w:tcPrChange>
          </w:tcPr>
          <w:p w14:paraId="4717BADA" w14:textId="0A589EDC" w:rsidR="00494D04" w:rsidRPr="007E0F91" w:rsidRDefault="00494D04" w:rsidP="00494D04">
            <w:pPr>
              <w:jc w:val="center"/>
              <w:rPr>
                <w:ins w:id="28864" w:author="Στάθης Καπ" w:date="2023-03-09T06:25:00Z"/>
                <w:sz w:val="16"/>
                <w:szCs w:val="16"/>
              </w:rPr>
            </w:pPr>
            <w:ins w:id="28865"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28866" w:author="Στάθης Καπ" w:date="2023-03-09T06:29:00Z">
              <w:tcPr>
                <w:tcW w:w="457" w:type="dxa"/>
                <w:tcBorders>
                  <w:right w:val="single" w:sz="4" w:space="0" w:color="auto"/>
                </w:tcBorders>
                <w:vAlign w:val="center"/>
              </w:tcPr>
            </w:tcPrChange>
          </w:tcPr>
          <w:p w14:paraId="74681EE6" w14:textId="04D3051D" w:rsidR="00494D04" w:rsidRPr="007E0F91" w:rsidRDefault="00494D04" w:rsidP="00494D04">
            <w:pPr>
              <w:jc w:val="center"/>
              <w:rPr>
                <w:ins w:id="28867" w:author="Στάθης Καπ" w:date="2023-03-09T06:25:00Z"/>
                <w:sz w:val="16"/>
                <w:szCs w:val="16"/>
              </w:rPr>
            </w:pPr>
            <w:ins w:id="28868"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28869" w:author="Στάθης Καπ" w:date="2023-03-09T06:29:00Z">
              <w:tcPr>
                <w:tcW w:w="453" w:type="dxa"/>
                <w:tcBorders>
                  <w:left w:val="single" w:sz="4" w:space="0" w:color="auto"/>
                </w:tcBorders>
                <w:vAlign w:val="bottom"/>
              </w:tcPr>
            </w:tcPrChange>
          </w:tcPr>
          <w:p w14:paraId="5976585C" w14:textId="4763ADE4" w:rsidR="00494D04" w:rsidRPr="007E0F91" w:rsidRDefault="00494D04" w:rsidP="00494D04">
            <w:pPr>
              <w:jc w:val="center"/>
              <w:rPr>
                <w:ins w:id="28870" w:author="Στάθης Καπ" w:date="2023-03-09T06:25:00Z"/>
                <w:sz w:val="16"/>
                <w:szCs w:val="16"/>
              </w:rPr>
            </w:pPr>
            <w:ins w:id="28871" w:author="Στάθης Καπ" w:date="2023-03-09T07:11:00Z">
              <w:r>
                <w:rPr>
                  <w:rFonts w:ascii="Calibri" w:hAnsi="Calibri" w:cs="Calibri"/>
                  <w:color w:val="000000"/>
                  <w:sz w:val="16"/>
                  <w:szCs w:val="16"/>
                </w:rPr>
                <w:t>411</w:t>
              </w:r>
            </w:ins>
          </w:p>
        </w:tc>
        <w:tc>
          <w:tcPr>
            <w:tcW w:w="454" w:type="dxa"/>
            <w:vAlign w:val="center"/>
            <w:tcPrChange w:id="28872" w:author="Στάθης Καπ" w:date="2023-03-09T06:29:00Z">
              <w:tcPr>
                <w:tcW w:w="454" w:type="dxa"/>
                <w:vAlign w:val="center"/>
              </w:tcPr>
            </w:tcPrChange>
          </w:tcPr>
          <w:p w14:paraId="2C28B689" w14:textId="2D5B9475" w:rsidR="00494D04" w:rsidRPr="007E0F91" w:rsidRDefault="00494D04" w:rsidP="00494D04">
            <w:pPr>
              <w:jc w:val="center"/>
              <w:rPr>
                <w:ins w:id="28873" w:author="Στάθης Καπ" w:date="2023-03-09T06:25:00Z"/>
                <w:sz w:val="16"/>
                <w:szCs w:val="16"/>
              </w:rPr>
            </w:pPr>
            <w:ins w:id="28874" w:author="Στάθης Καπ" w:date="2023-03-09T07:11:00Z">
              <w:r>
                <w:rPr>
                  <w:rFonts w:ascii="Calibri" w:hAnsi="Calibri" w:cs="Calibri"/>
                  <w:color w:val="000000"/>
                  <w:sz w:val="16"/>
                  <w:szCs w:val="16"/>
                </w:rPr>
                <w:t>10.85</w:t>
              </w:r>
            </w:ins>
          </w:p>
        </w:tc>
        <w:tc>
          <w:tcPr>
            <w:tcW w:w="454" w:type="dxa"/>
            <w:vAlign w:val="center"/>
            <w:tcPrChange w:id="28875" w:author="Στάθης Καπ" w:date="2023-03-09T06:29:00Z">
              <w:tcPr>
                <w:tcW w:w="454" w:type="dxa"/>
                <w:vAlign w:val="bottom"/>
              </w:tcPr>
            </w:tcPrChange>
          </w:tcPr>
          <w:p w14:paraId="30EF7BF0" w14:textId="1B4581E1" w:rsidR="00494D04" w:rsidRPr="007E0F91" w:rsidRDefault="00494D04" w:rsidP="00494D04">
            <w:pPr>
              <w:jc w:val="center"/>
              <w:rPr>
                <w:ins w:id="28876" w:author="Στάθης Καπ" w:date="2023-03-09T06:25:00Z"/>
                <w:sz w:val="16"/>
                <w:szCs w:val="16"/>
              </w:rPr>
            </w:pPr>
            <w:ins w:id="28877"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28878" w:author="Στάθης Καπ" w:date="2023-03-09T06:29:00Z">
              <w:tcPr>
                <w:tcW w:w="454" w:type="dxa"/>
                <w:tcBorders>
                  <w:right w:val="single" w:sz="4" w:space="0" w:color="auto"/>
                </w:tcBorders>
                <w:vAlign w:val="center"/>
              </w:tcPr>
            </w:tcPrChange>
          </w:tcPr>
          <w:p w14:paraId="6E727BAE" w14:textId="54944D62" w:rsidR="00494D04" w:rsidRPr="007E0F91" w:rsidRDefault="00494D04" w:rsidP="00494D04">
            <w:pPr>
              <w:jc w:val="center"/>
              <w:rPr>
                <w:ins w:id="28879" w:author="Στάθης Καπ" w:date="2023-03-09T06:25:00Z"/>
                <w:sz w:val="16"/>
                <w:szCs w:val="16"/>
              </w:rPr>
            </w:pPr>
            <w:ins w:id="28880"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28881" w:author="Στάθης Καπ" w:date="2023-03-09T06:29:00Z">
              <w:tcPr>
                <w:tcW w:w="453" w:type="dxa"/>
                <w:tcBorders>
                  <w:left w:val="single" w:sz="4" w:space="0" w:color="auto"/>
                </w:tcBorders>
                <w:vAlign w:val="bottom"/>
              </w:tcPr>
            </w:tcPrChange>
          </w:tcPr>
          <w:p w14:paraId="38FFA5B7" w14:textId="64956583" w:rsidR="00494D04" w:rsidRPr="007E0F91" w:rsidRDefault="00494D04" w:rsidP="00494D04">
            <w:pPr>
              <w:jc w:val="center"/>
              <w:rPr>
                <w:ins w:id="28882" w:author="Στάθης Καπ" w:date="2023-03-09T06:25:00Z"/>
                <w:sz w:val="16"/>
                <w:szCs w:val="16"/>
              </w:rPr>
            </w:pPr>
            <w:ins w:id="28883" w:author="Στάθης Καπ" w:date="2023-03-09T07:11:00Z">
              <w:r>
                <w:rPr>
                  <w:rFonts w:ascii="Calibri" w:hAnsi="Calibri" w:cs="Calibri"/>
                  <w:color w:val="000000"/>
                  <w:sz w:val="16"/>
                  <w:szCs w:val="16"/>
                </w:rPr>
                <w:t>355</w:t>
              </w:r>
            </w:ins>
          </w:p>
        </w:tc>
        <w:tc>
          <w:tcPr>
            <w:tcW w:w="454" w:type="dxa"/>
            <w:vAlign w:val="center"/>
            <w:tcPrChange w:id="28884" w:author="Στάθης Καπ" w:date="2023-03-09T06:29:00Z">
              <w:tcPr>
                <w:tcW w:w="454" w:type="dxa"/>
                <w:vAlign w:val="center"/>
              </w:tcPr>
            </w:tcPrChange>
          </w:tcPr>
          <w:p w14:paraId="42853FB6" w14:textId="6A2B710F" w:rsidR="00494D04" w:rsidRPr="007E0F91" w:rsidRDefault="00494D04" w:rsidP="00494D04">
            <w:pPr>
              <w:jc w:val="center"/>
              <w:rPr>
                <w:ins w:id="28885" w:author="Στάθης Καπ" w:date="2023-03-09T06:25:00Z"/>
                <w:sz w:val="16"/>
                <w:szCs w:val="16"/>
              </w:rPr>
            </w:pPr>
            <w:ins w:id="28886" w:author="Στάθης Καπ" w:date="2023-03-09T07:11:00Z">
              <w:r>
                <w:rPr>
                  <w:rFonts w:ascii="Calibri" w:hAnsi="Calibri" w:cs="Calibri"/>
                  <w:color w:val="000000"/>
                  <w:sz w:val="16"/>
                  <w:szCs w:val="16"/>
                </w:rPr>
                <w:t>22.99</w:t>
              </w:r>
            </w:ins>
          </w:p>
        </w:tc>
        <w:tc>
          <w:tcPr>
            <w:tcW w:w="454" w:type="dxa"/>
            <w:vAlign w:val="center"/>
            <w:tcPrChange w:id="28887" w:author="Στάθης Καπ" w:date="2023-03-09T06:29:00Z">
              <w:tcPr>
                <w:tcW w:w="454" w:type="dxa"/>
                <w:vAlign w:val="bottom"/>
              </w:tcPr>
            </w:tcPrChange>
          </w:tcPr>
          <w:p w14:paraId="0CEA07FB" w14:textId="6E259046" w:rsidR="00494D04" w:rsidRPr="007E0F91" w:rsidRDefault="00494D04" w:rsidP="00494D04">
            <w:pPr>
              <w:jc w:val="center"/>
              <w:rPr>
                <w:ins w:id="28888" w:author="Στάθης Καπ" w:date="2023-03-09T06:25:00Z"/>
                <w:sz w:val="16"/>
                <w:szCs w:val="16"/>
              </w:rPr>
            </w:pPr>
            <w:ins w:id="28889"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28890" w:author="Στάθης Καπ" w:date="2023-03-09T06:29:00Z">
              <w:tcPr>
                <w:tcW w:w="461" w:type="dxa"/>
                <w:tcBorders>
                  <w:right w:val="single" w:sz="4" w:space="0" w:color="auto"/>
                </w:tcBorders>
                <w:vAlign w:val="center"/>
              </w:tcPr>
            </w:tcPrChange>
          </w:tcPr>
          <w:p w14:paraId="0940DA04" w14:textId="321CAE9D" w:rsidR="00494D04" w:rsidRPr="007E0F91" w:rsidRDefault="00494D04" w:rsidP="00494D04">
            <w:pPr>
              <w:jc w:val="center"/>
              <w:rPr>
                <w:ins w:id="28891" w:author="Στάθης Καπ" w:date="2023-03-09T06:25:00Z"/>
                <w:sz w:val="16"/>
                <w:szCs w:val="16"/>
              </w:rPr>
            </w:pPr>
            <w:ins w:id="28892"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8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894" w:author="Στάθης Καπ" w:date="2023-03-09T06:25:00Z"/>
          <w:trPrChange w:id="2889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89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28897" w:author="Στάθης Καπ" w:date="2023-03-09T06:25:00Z"/>
                <w:sz w:val="16"/>
                <w:szCs w:val="16"/>
              </w:rPr>
            </w:pPr>
            <w:ins w:id="28898"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28899" w:author="Στάθης Καπ" w:date="2023-03-09T06:29:00Z">
              <w:tcPr>
                <w:tcW w:w="565" w:type="dxa"/>
                <w:tcBorders>
                  <w:left w:val="single" w:sz="4" w:space="0" w:color="auto"/>
                </w:tcBorders>
              </w:tcPr>
            </w:tcPrChange>
          </w:tcPr>
          <w:p w14:paraId="5FC9A970" w14:textId="32443C35" w:rsidR="00494D04" w:rsidRPr="007E0F91" w:rsidRDefault="00494D04" w:rsidP="00494D04">
            <w:pPr>
              <w:jc w:val="center"/>
              <w:rPr>
                <w:ins w:id="28900" w:author="Στάθης Καπ" w:date="2023-03-09T06:25:00Z"/>
                <w:sz w:val="16"/>
                <w:szCs w:val="16"/>
              </w:rPr>
            </w:pPr>
            <w:ins w:id="28901"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28902" w:author="Στάθης Καπ" w:date="2023-03-09T06:29:00Z">
              <w:tcPr>
                <w:tcW w:w="679" w:type="dxa"/>
                <w:tcBorders>
                  <w:right w:val="single" w:sz="4" w:space="0" w:color="auto"/>
                </w:tcBorders>
              </w:tcPr>
            </w:tcPrChange>
          </w:tcPr>
          <w:p w14:paraId="5676208D" w14:textId="21046365" w:rsidR="00494D04" w:rsidRPr="007E0F91" w:rsidRDefault="00494D04" w:rsidP="00494D04">
            <w:pPr>
              <w:jc w:val="center"/>
              <w:rPr>
                <w:ins w:id="28903" w:author="Στάθης Καπ" w:date="2023-03-09T06:25:00Z"/>
                <w:sz w:val="16"/>
                <w:szCs w:val="16"/>
              </w:rPr>
            </w:pPr>
            <w:ins w:id="28904"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28905" w:author="Στάθης Καπ" w:date="2023-03-09T06:29:00Z">
              <w:tcPr>
                <w:tcW w:w="453" w:type="dxa"/>
                <w:tcBorders>
                  <w:left w:val="single" w:sz="4" w:space="0" w:color="auto"/>
                </w:tcBorders>
                <w:vAlign w:val="bottom"/>
              </w:tcPr>
            </w:tcPrChange>
          </w:tcPr>
          <w:p w14:paraId="0CCBAC86" w14:textId="21BDFFC5" w:rsidR="00494D04" w:rsidRPr="007E0F91" w:rsidRDefault="00494D04" w:rsidP="00494D04">
            <w:pPr>
              <w:jc w:val="center"/>
              <w:rPr>
                <w:ins w:id="28906" w:author="Στάθης Καπ" w:date="2023-03-09T06:25:00Z"/>
                <w:sz w:val="16"/>
                <w:szCs w:val="16"/>
              </w:rPr>
            </w:pPr>
            <w:ins w:id="28907" w:author="Στάθης Καπ" w:date="2023-03-09T07:11:00Z">
              <w:r>
                <w:rPr>
                  <w:rFonts w:ascii="Calibri" w:hAnsi="Calibri" w:cs="Calibri"/>
                  <w:color w:val="000000"/>
                  <w:sz w:val="16"/>
                  <w:szCs w:val="16"/>
                </w:rPr>
                <w:t>468</w:t>
              </w:r>
            </w:ins>
          </w:p>
        </w:tc>
        <w:tc>
          <w:tcPr>
            <w:tcW w:w="708" w:type="dxa"/>
            <w:vAlign w:val="center"/>
            <w:tcPrChange w:id="28908" w:author="Στάθης Καπ" w:date="2023-03-09T06:29:00Z">
              <w:tcPr>
                <w:tcW w:w="708" w:type="dxa"/>
                <w:vAlign w:val="center"/>
              </w:tcPr>
            </w:tcPrChange>
          </w:tcPr>
          <w:p w14:paraId="7CA64859" w14:textId="46677456" w:rsidR="00494D04" w:rsidRPr="007E0F91" w:rsidRDefault="00494D04" w:rsidP="00494D04">
            <w:pPr>
              <w:jc w:val="center"/>
              <w:rPr>
                <w:ins w:id="28909" w:author="Στάθης Καπ" w:date="2023-03-09T06:25:00Z"/>
                <w:sz w:val="16"/>
                <w:szCs w:val="16"/>
              </w:rPr>
            </w:pPr>
            <w:ins w:id="28910"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28911" w:author="Στάθης Καπ" w:date="2023-03-09T06:29:00Z">
              <w:tcPr>
                <w:tcW w:w="652" w:type="dxa"/>
                <w:vMerge/>
                <w:tcBorders>
                  <w:right w:val="single" w:sz="4" w:space="0" w:color="auto"/>
                </w:tcBorders>
                <w:vAlign w:val="bottom"/>
              </w:tcPr>
            </w:tcPrChange>
          </w:tcPr>
          <w:p w14:paraId="12327CF7" w14:textId="77777777" w:rsidR="00494D04" w:rsidRPr="007E0F91" w:rsidRDefault="00494D04" w:rsidP="00494D04">
            <w:pPr>
              <w:jc w:val="center"/>
              <w:rPr>
                <w:ins w:id="28912" w:author="Στάθης Καπ" w:date="2023-03-09T06:25:00Z"/>
                <w:sz w:val="16"/>
                <w:szCs w:val="16"/>
              </w:rPr>
            </w:pPr>
          </w:p>
        </w:tc>
        <w:tc>
          <w:tcPr>
            <w:tcW w:w="453" w:type="dxa"/>
            <w:tcBorders>
              <w:left w:val="single" w:sz="4" w:space="0" w:color="auto"/>
            </w:tcBorders>
            <w:vAlign w:val="center"/>
            <w:tcPrChange w:id="28913" w:author="Στάθης Καπ" w:date="2023-03-09T06:29:00Z">
              <w:tcPr>
                <w:tcW w:w="453" w:type="dxa"/>
                <w:tcBorders>
                  <w:left w:val="single" w:sz="4" w:space="0" w:color="auto"/>
                </w:tcBorders>
                <w:vAlign w:val="bottom"/>
              </w:tcPr>
            </w:tcPrChange>
          </w:tcPr>
          <w:p w14:paraId="35F0C24F" w14:textId="65F70DB8" w:rsidR="00494D04" w:rsidRPr="007E0F91" w:rsidRDefault="00494D04" w:rsidP="00494D04">
            <w:pPr>
              <w:jc w:val="center"/>
              <w:rPr>
                <w:ins w:id="28914" w:author="Στάθης Καπ" w:date="2023-03-09T06:25:00Z"/>
                <w:sz w:val="16"/>
                <w:szCs w:val="16"/>
              </w:rPr>
            </w:pPr>
            <w:ins w:id="28915" w:author="Στάθης Καπ" w:date="2023-03-09T07:11:00Z">
              <w:r>
                <w:rPr>
                  <w:rFonts w:ascii="Calibri" w:hAnsi="Calibri" w:cs="Calibri"/>
                  <w:color w:val="000000"/>
                  <w:sz w:val="16"/>
                  <w:szCs w:val="16"/>
                </w:rPr>
                <w:t>439</w:t>
              </w:r>
            </w:ins>
          </w:p>
        </w:tc>
        <w:tc>
          <w:tcPr>
            <w:tcW w:w="454" w:type="dxa"/>
            <w:vAlign w:val="center"/>
            <w:tcPrChange w:id="28916" w:author="Στάθης Καπ" w:date="2023-03-09T06:29:00Z">
              <w:tcPr>
                <w:tcW w:w="454" w:type="dxa"/>
                <w:vAlign w:val="center"/>
              </w:tcPr>
            </w:tcPrChange>
          </w:tcPr>
          <w:p w14:paraId="705B1B7A" w14:textId="23D7498D" w:rsidR="00494D04" w:rsidRPr="007E0F91" w:rsidRDefault="00494D04" w:rsidP="00494D04">
            <w:pPr>
              <w:jc w:val="center"/>
              <w:rPr>
                <w:ins w:id="28917" w:author="Στάθης Καπ" w:date="2023-03-09T06:25:00Z"/>
                <w:sz w:val="16"/>
                <w:szCs w:val="16"/>
              </w:rPr>
            </w:pPr>
            <w:ins w:id="28918" w:author="Στάθης Καπ" w:date="2023-03-09T07:11:00Z">
              <w:r>
                <w:rPr>
                  <w:rFonts w:ascii="Calibri" w:hAnsi="Calibri" w:cs="Calibri"/>
                  <w:color w:val="000000"/>
                  <w:sz w:val="16"/>
                  <w:szCs w:val="16"/>
                </w:rPr>
                <w:t>6.2</w:t>
              </w:r>
            </w:ins>
          </w:p>
        </w:tc>
        <w:tc>
          <w:tcPr>
            <w:tcW w:w="454" w:type="dxa"/>
            <w:vAlign w:val="center"/>
            <w:tcPrChange w:id="28919" w:author="Στάθης Καπ" w:date="2023-03-09T06:29:00Z">
              <w:tcPr>
                <w:tcW w:w="454" w:type="dxa"/>
                <w:vAlign w:val="bottom"/>
              </w:tcPr>
            </w:tcPrChange>
          </w:tcPr>
          <w:p w14:paraId="7239FBCC" w14:textId="0CE47F82" w:rsidR="00494D04" w:rsidRPr="007E0F91" w:rsidRDefault="00494D04" w:rsidP="00494D04">
            <w:pPr>
              <w:jc w:val="center"/>
              <w:rPr>
                <w:ins w:id="28920" w:author="Στάθης Καπ" w:date="2023-03-09T06:25:00Z"/>
                <w:sz w:val="16"/>
                <w:szCs w:val="16"/>
              </w:rPr>
            </w:pPr>
            <w:ins w:id="28921"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28922" w:author="Στάθης Καπ" w:date="2023-03-09T06:29:00Z">
              <w:tcPr>
                <w:tcW w:w="457" w:type="dxa"/>
                <w:tcBorders>
                  <w:right w:val="single" w:sz="4" w:space="0" w:color="auto"/>
                </w:tcBorders>
                <w:vAlign w:val="center"/>
              </w:tcPr>
            </w:tcPrChange>
          </w:tcPr>
          <w:p w14:paraId="357DB147" w14:textId="34FC4437" w:rsidR="00494D04" w:rsidRPr="007E0F91" w:rsidRDefault="00494D04" w:rsidP="00494D04">
            <w:pPr>
              <w:jc w:val="center"/>
              <w:rPr>
                <w:ins w:id="28923" w:author="Στάθης Καπ" w:date="2023-03-09T06:25:00Z"/>
                <w:sz w:val="16"/>
                <w:szCs w:val="16"/>
              </w:rPr>
            </w:pPr>
            <w:ins w:id="28924"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28925" w:author="Στάθης Καπ" w:date="2023-03-09T06:29:00Z">
              <w:tcPr>
                <w:tcW w:w="453" w:type="dxa"/>
                <w:tcBorders>
                  <w:left w:val="single" w:sz="4" w:space="0" w:color="auto"/>
                </w:tcBorders>
                <w:vAlign w:val="bottom"/>
              </w:tcPr>
            </w:tcPrChange>
          </w:tcPr>
          <w:p w14:paraId="3206C77C" w14:textId="280C22E2" w:rsidR="00494D04" w:rsidRPr="007E0F91" w:rsidRDefault="00494D04" w:rsidP="00494D04">
            <w:pPr>
              <w:jc w:val="center"/>
              <w:rPr>
                <w:ins w:id="28926" w:author="Στάθης Καπ" w:date="2023-03-09T06:25:00Z"/>
                <w:sz w:val="16"/>
                <w:szCs w:val="16"/>
              </w:rPr>
            </w:pPr>
            <w:ins w:id="28927" w:author="Στάθης Καπ" w:date="2023-03-09T07:11:00Z">
              <w:r>
                <w:rPr>
                  <w:rFonts w:ascii="Calibri" w:hAnsi="Calibri" w:cs="Calibri"/>
                  <w:color w:val="000000"/>
                  <w:sz w:val="16"/>
                  <w:szCs w:val="16"/>
                </w:rPr>
                <w:t>400</w:t>
              </w:r>
            </w:ins>
          </w:p>
        </w:tc>
        <w:tc>
          <w:tcPr>
            <w:tcW w:w="454" w:type="dxa"/>
            <w:vAlign w:val="center"/>
            <w:tcPrChange w:id="28928" w:author="Στάθης Καπ" w:date="2023-03-09T06:29:00Z">
              <w:tcPr>
                <w:tcW w:w="454" w:type="dxa"/>
                <w:vAlign w:val="center"/>
              </w:tcPr>
            </w:tcPrChange>
          </w:tcPr>
          <w:p w14:paraId="491FBFF4" w14:textId="2E9B003C" w:rsidR="00494D04" w:rsidRPr="007E0F91" w:rsidRDefault="00494D04" w:rsidP="00494D04">
            <w:pPr>
              <w:jc w:val="center"/>
              <w:rPr>
                <w:ins w:id="28929" w:author="Στάθης Καπ" w:date="2023-03-09T06:25:00Z"/>
                <w:sz w:val="16"/>
                <w:szCs w:val="16"/>
              </w:rPr>
            </w:pPr>
            <w:ins w:id="28930" w:author="Στάθης Καπ" w:date="2023-03-09T07:11:00Z">
              <w:r>
                <w:rPr>
                  <w:rFonts w:ascii="Calibri" w:hAnsi="Calibri" w:cs="Calibri"/>
                  <w:color w:val="000000"/>
                  <w:sz w:val="16"/>
                  <w:szCs w:val="16"/>
                </w:rPr>
                <w:t>14.53</w:t>
              </w:r>
            </w:ins>
          </w:p>
        </w:tc>
        <w:tc>
          <w:tcPr>
            <w:tcW w:w="454" w:type="dxa"/>
            <w:vAlign w:val="center"/>
            <w:tcPrChange w:id="28931" w:author="Στάθης Καπ" w:date="2023-03-09T06:29:00Z">
              <w:tcPr>
                <w:tcW w:w="454" w:type="dxa"/>
                <w:vAlign w:val="bottom"/>
              </w:tcPr>
            </w:tcPrChange>
          </w:tcPr>
          <w:p w14:paraId="6213E0A9" w14:textId="32C906E5" w:rsidR="00494D04" w:rsidRPr="007E0F91" w:rsidRDefault="00494D04" w:rsidP="00494D04">
            <w:pPr>
              <w:jc w:val="center"/>
              <w:rPr>
                <w:ins w:id="28932" w:author="Στάθης Καπ" w:date="2023-03-09T06:25:00Z"/>
                <w:sz w:val="16"/>
                <w:szCs w:val="16"/>
              </w:rPr>
            </w:pPr>
            <w:ins w:id="28933"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28934" w:author="Στάθης Καπ" w:date="2023-03-09T06:29:00Z">
              <w:tcPr>
                <w:tcW w:w="454" w:type="dxa"/>
                <w:tcBorders>
                  <w:right w:val="single" w:sz="4" w:space="0" w:color="auto"/>
                </w:tcBorders>
                <w:vAlign w:val="center"/>
              </w:tcPr>
            </w:tcPrChange>
          </w:tcPr>
          <w:p w14:paraId="2F9E9840" w14:textId="651A40E7" w:rsidR="00494D04" w:rsidRPr="007E0F91" w:rsidRDefault="00494D04" w:rsidP="00494D04">
            <w:pPr>
              <w:jc w:val="center"/>
              <w:rPr>
                <w:ins w:id="28935" w:author="Στάθης Καπ" w:date="2023-03-09T06:25:00Z"/>
                <w:sz w:val="16"/>
                <w:szCs w:val="16"/>
              </w:rPr>
            </w:pPr>
            <w:ins w:id="28936"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28937" w:author="Στάθης Καπ" w:date="2023-03-09T06:29:00Z">
              <w:tcPr>
                <w:tcW w:w="453" w:type="dxa"/>
                <w:tcBorders>
                  <w:left w:val="single" w:sz="4" w:space="0" w:color="auto"/>
                </w:tcBorders>
                <w:vAlign w:val="bottom"/>
              </w:tcPr>
            </w:tcPrChange>
          </w:tcPr>
          <w:p w14:paraId="72439574" w14:textId="0BA62B5D" w:rsidR="00494D04" w:rsidRPr="007E0F91" w:rsidRDefault="00494D04" w:rsidP="00494D04">
            <w:pPr>
              <w:jc w:val="center"/>
              <w:rPr>
                <w:ins w:id="28938" w:author="Στάθης Καπ" w:date="2023-03-09T06:25:00Z"/>
                <w:sz w:val="16"/>
                <w:szCs w:val="16"/>
              </w:rPr>
            </w:pPr>
            <w:ins w:id="28939" w:author="Στάθης Καπ" w:date="2023-03-09T07:11:00Z">
              <w:r>
                <w:rPr>
                  <w:rFonts w:ascii="Calibri" w:hAnsi="Calibri" w:cs="Calibri"/>
                  <w:color w:val="000000"/>
                  <w:sz w:val="16"/>
                  <w:szCs w:val="16"/>
                </w:rPr>
                <w:t>414</w:t>
              </w:r>
            </w:ins>
          </w:p>
        </w:tc>
        <w:tc>
          <w:tcPr>
            <w:tcW w:w="454" w:type="dxa"/>
            <w:vAlign w:val="center"/>
            <w:tcPrChange w:id="28940" w:author="Στάθης Καπ" w:date="2023-03-09T06:29:00Z">
              <w:tcPr>
                <w:tcW w:w="454" w:type="dxa"/>
                <w:vAlign w:val="center"/>
              </w:tcPr>
            </w:tcPrChange>
          </w:tcPr>
          <w:p w14:paraId="25C98AEA" w14:textId="535A5169" w:rsidR="00494D04" w:rsidRPr="007E0F91" w:rsidRDefault="00494D04" w:rsidP="00494D04">
            <w:pPr>
              <w:jc w:val="center"/>
              <w:rPr>
                <w:ins w:id="28941" w:author="Στάθης Καπ" w:date="2023-03-09T06:25:00Z"/>
                <w:sz w:val="16"/>
                <w:szCs w:val="16"/>
              </w:rPr>
            </w:pPr>
            <w:ins w:id="28942" w:author="Στάθης Καπ" w:date="2023-03-09T07:11:00Z">
              <w:r>
                <w:rPr>
                  <w:rFonts w:ascii="Calibri" w:hAnsi="Calibri" w:cs="Calibri"/>
                  <w:color w:val="000000"/>
                  <w:sz w:val="16"/>
                  <w:szCs w:val="16"/>
                </w:rPr>
                <w:t>11.54</w:t>
              </w:r>
            </w:ins>
          </w:p>
        </w:tc>
        <w:tc>
          <w:tcPr>
            <w:tcW w:w="454" w:type="dxa"/>
            <w:vAlign w:val="center"/>
            <w:tcPrChange w:id="28943" w:author="Στάθης Καπ" w:date="2023-03-09T06:29:00Z">
              <w:tcPr>
                <w:tcW w:w="454" w:type="dxa"/>
                <w:vAlign w:val="bottom"/>
              </w:tcPr>
            </w:tcPrChange>
          </w:tcPr>
          <w:p w14:paraId="3FE2EB94" w14:textId="44CA93C1" w:rsidR="00494D04" w:rsidRPr="007E0F91" w:rsidRDefault="00494D04" w:rsidP="00494D04">
            <w:pPr>
              <w:jc w:val="center"/>
              <w:rPr>
                <w:ins w:id="28944" w:author="Στάθης Καπ" w:date="2023-03-09T06:25:00Z"/>
                <w:sz w:val="16"/>
                <w:szCs w:val="16"/>
              </w:rPr>
            </w:pPr>
            <w:ins w:id="28945"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28946" w:author="Στάθης Καπ" w:date="2023-03-09T06:29:00Z">
              <w:tcPr>
                <w:tcW w:w="461" w:type="dxa"/>
                <w:tcBorders>
                  <w:right w:val="single" w:sz="4" w:space="0" w:color="auto"/>
                </w:tcBorders>
                <w:vAlign w:val="center"/>
              </w:tcPr>
            </w:tcPrChange>
          </w:tcPr>
          <w:p w14:paraId="7F746BEC" w14:textId="2A933E0A" w:rsidR="00494D04" w:rsidRPr="007E0F91" w:rsidRDefault="00494D04" w:rsidP="00494D04">
            <w:pPr>
              <w:jc w:val="center"/>
              <w:rPr>
                <w:ins w:id="28947" w:author="Στάθης Καπ" w:date="2023-03-09T06:25:00Z"/>
                <w:sz w:val="16"/>
                <w:szCs w:val="16"/>
              </w:rPr>
            </w:pPr>
            <w:ins w:id="28948"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89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8950" w:author="Στάθης Καπ" w:date="2023-03-09T06:25:00Z"/>
          <w:trPrChange w:id="2895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895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28953" w:author="Στάθης Καπ" w:date="2023-03-09T06:25:00Z"/>
                <w:sz w:val="16"/>
                <w:szCs w:val="16"/>
              </w:rPr>
            </w:pPr>
            <w:ins w:id="28954"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28955" w:author="Στάθης Καπ" w:date="2023-03-09T06:29:00Z">
              <w:tcPr>
                <w:tcW w:w="565" w:type="dxa"/>
                <w:tcBorders>
                  <w:left w:val="single" w:sz="4" w:space="0" w:color="auto"/>
                </w:tcBorders>
              </w:tcPr>
            </w:tcPrChange>
          </w:tcPr>
          <w:p w14:paraId="038A72E6" w14:textId="70554B85" w:rsidR="00494D04" w:rsidRPr="007E0F91" w:rsidRDefault="00494D04" w:rsidP="00494D04">
            <w:pPr>
              <w:jc w:val="center"/>
              <w:rPr>
                <w:ins w:id="28956" w:author="Στάθης Καπ" w:date="2023-03-09T06:25:00Z"/>
                <w:sz w:val="16"/>
                <w:szCs w:val="16"/>
              </w:rPr>
            </w:pPr>
            <w:ins w:id="28957"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28958" w:author="Στάθης Καπ" w:date="2023-03-09T06:29:00Z">
              <w:tcPr>
                <w:tcW w:w="679" w:type="dxa"/>
                <w:tcBorders>
                  <w:right w:val="single" w:sz="4" w:space="0" w:color="auto"/>
                </w:tcBorders>
              </w:tcPr>
            </w:tcPrChange>
          </w:tcPr>
          <w:p w14:paraId="71669554" w14:textId="7954DDF9" w:rsidR="00494D04" w:rsidRPr="007E0F91" w:rsidRDefault="00494D04" w:rsidP="00494D04">
            <w:pPr>
              <w:jc w:val="center"/>
              <w:rPr>
                <w:ins w:id="28959" w:author="Στάθης Καπ" w:date="2023-03-09T06:25:00Z"/>
                <w:sz w:val="16"/>
                <w:szCs w:val="16"/>
              </w:rPr>
            </w:pPr>
            <w:ins w:id="28960"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28961" w:author="Στάθης Καπ" w:date="2023-03-09T06:29:00Z">
              <w:tcPr>
                <w:tcW w:w="453" w:type="dxa"/>
                <w:tcBorders>
                  <w:left w:val="single" w:sz="4" w:space="0" w:color="auto"/>
                </w:tcBorders>
                <w:vAlign w:val="bottom"/>
              </w:tcPr>
            </w:tcPrChange>
          </w:tcPr>
          <w:p w14:paraId="077BBC0F" w14:textId="438A8962" w:rsidR="00494D04" w:rsidRPr="007E0F91" w:rsidRDefault="00494D04" w:rsidP="00494D04">
            <w:pPr>
              <w:jc w:val="center"/>
              <w:rPr>
                <w:ins w:id="28962" w:author="Στάθης Καπ" w:date="2023-03-09T06:25:00Z"/>
                <w:sz w:val="16"/>
                <w:szCs w:val="16"/>
              </w:rPr>
            </w:pPr>
            <w:ins w:id="28963" w:author="Στάθης Καπ" w:date="2023-03-09T07:11:00Z">
              <w:r>
                <w:rPr>
                  <w:rFonts w:ascii="Calibri" w:hAnsi="Calibri" w:cs="Calibri"/>
                  <w:color w:val="000000"/>
                  <w:sz w:val="16"/>
                  <w:szCs w:val="16"/>
                </w:rPr>
                <w:t>506</w:t>
              </w:r>
            </w:ins>
          </w:p>
        </w:tc>
        <w:tc>
          <w:tcPr>
            <w:tcW w:w="708" w:type="dxa"/>
            <w:vAlign w:val="center"/>
            <w:tcPrChange w:id="28964" w:author="Στάθης Καπ" w:date="2023-03-09T06:29:00Z">
              <w:tcPr>
                <w:tcW w:w="708" w:type="dxa"/>
                <w:vAlign w:val="center"/>
              </w:tcPr>
            </w:tcPrChange>
          </w:tcPr>
          <w:p w14:paraId="30EA3C14" w14:textId="111FAE10" w:rsidR="00494D04" w:rsidRPr="007E0F91" w:rsidRDefault="00494D04" w:rsidP="00494D04">
            <w:pPr>
              <w:jc w:val="center"/>
              <w:rPr>
                <w:ins w:id="28965" w:author="Στάθης Καπ" w:date="2023-03-09T06:25:00Z"/>
                <w:sz w:val="16"/>
                <w:szCs w:val="16"/>
              </w:rPr>
            </w:pPr>
            <w:ins w:id="28966"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28967" w:author="Στάθης Καπ" w:date="2023-03-09T06:29:00Z">
              <w:tcPr>
                <w:tcW w:w="652" w:type="dxa"/>
                <w:vMerge/>
                <w:tcBorders>
                  <w:right w:val="single" w:sz="4" w:space="0" w:color="auto"/>
                </w:tcBorders>
                <w:vAlign w:val="bottom"/>
              </w:tcPr>
            </w:tcPrChange>
          </w:tcPr>
          <w:p w14:paraId="250FA0B0" w14:textId="77777777" w:rsidR="00494D04" w:rsidRPr="007E0F91" w:rsidRDefault="00494D04" w:rsidP="00494D04">
            <w:pPr>
              <w:jc w:val="center"/>
              <w:rPr>
                <w:ins w:id="28968" w:author="Στάθης Καπ" w:date="2023-03-09T06:25:00Z"/>
                <w:sz w:val="16"/>
                <w:szCs w:val="16"/>
              </w:rPr>
            </w:pPr>
          </w:p>
        </w:tc>
        <w:tc>
          <w:tcPr>
            <w:tcW w:w="453" w:type="dxa"/>
            <w:tcBorders>
              <w:left w:val="single" w:sz="4" w:space="0" w:color="auto"/>
            </w:tcBorders>
            <w:vAlign w:val="center"/>
            <w:tcPrChange w:id="28969" w:author="Στάθης Καπ" w:date="2023-03-09T06:29:00Z">
              <w:tcPr>
                <w:tcW w:w="453" w:type="dxa"/>
                <w:tcBorders>
                  <w:left w:val="single" w:sz="4" w:space="0" w:color="auto"/>
                </w:tcBorders>
                <w:vAlign w:val="bottom"/>
              </w:tcPr>
            </w:tcPrChange>
          </w:tcPr>
          <w:p w14:paraId="6394361C" w14:textId="25F6CBB5" w:rsidR="00494D04" w:rsidRPr="007E0F91" w:rsidRDefault="00494D04" w:rsidP="00494D04">
            <w:pPr>
              <w:jc w:val="center"/>
              <w:rPr>
                <w:ins w:id="28970" w:author="Στάθης Καπ" w:date="2023-03-09T06:25:00Z"/>
                <w:sz w:val="16"/>
                <w:szCs w:val="16"/>
              </w:rPr>
            </w:pPr>
            <w:ins w:id="28971" w:author="Στάθης Καπ" w:date="2023-03-09T07:11:00Z">
              <w:r>
                <w:rPr>
                  <w:rFonts w:ascii="Calibri" w:hAnsi="Calibri" w:cs="Calibri"/>
                  <w:color w:val="000000"/>
                  <w:sz w:val="16"/>
                  <w:szCs w:val="16"/>
                </w:rPr>
                <w:t>470</w:t>
              </w:r>
            </w:ins>
          </w:p>
        </w:tc>
        <w:tc>
          <w:tcPr>
            <w:tcW w:w="454" w:type="dxa"/>
            <w:vAlign w:val="center"/>
            <w:tcPrChange w:id="28972" w:author="Στάθης Καπ" w:date="2023-03-09T06:29:00Z">
              <w:tcPr>
                <w:tcW w:w="454" w:type="dxa"/>
                <w:vAlign w:val="center"/>
              </w:tcPr>
            </w:tcPrChange>
          </w:tcPr>
          <w:p w14:paraId="47ECB686" w14:textId="5B2FFFD6" w:rsidR="00494D04" w:rsidRPr="007E0F91" w:rsidRDefault="00494D04" w:rsidP="00494D04">
            <w:pPr>
              <w:jc w:val="center"/>
              <w:rPr>
                <w:ins w:id="28973" w:author="Στάθης Καπ" w:date="2023-03-09T06:25:00Z"/>
                <w:sz w:val="16"/>
                <w:szCs w:val="16"/>
              </w:rPr>
            </w:pPr>
            <w:ins w:id="28974" w:author="Στάθης Καπ" w:date="2023-03-09T07:11:00Z">
              <w:r>
                <w:rPr>
                  <w:rFonts w:ascii="Calibri" w:hAnsi="Calibri" w:cs="Calibri"/>
                  <w:color w:val="000000"/>
                  <w:sz w:val="16"/>
                  <w:szCs w:val="16"/>
                </w:rPr>
                <w:t>7.11</w:t>
              </w:r>
            </w:ins>
          </w:p>
        </w:tc>
        <w:tc>
          <w:tcPr>
            <w:tcW w:w="454" w:type="dxa"/>
            <w:vAlign w:val="center"/>
            <w:tcPrChange w:id="28975" w:author="Στάθης Καπ" w:date="2023-03-09T06:29:00Z">
              <w:tcPr>
                <w:tcW w:w="454" w:type="dxa"/>
                <w:vAlign w:val="bottom"/>
              </w:tcPr>
            </w:tcPrChange>
          </w:tcPr>
          <w:p w14:paraId="5F23112A" w14:textId="6E2EDCF6" w:rsidR="00494D04" w:rsidRPr="007E0F91" w:rsidRDefault="00494D04" w:rsidP="00494D04">
            <w:pPr>
              <w:jc w:val="center"/>
              <w:rPr>
                <w:ins w:id="28976" w:author="Στάθης Καπ" w:date="2023-03-09T06:25:00Z"/>
                <w:sz w:val="16"/>
                <w:szCs w:val="16"/>
              </w:rPr>
            </w:pPr>
            <w:ins w:id="28977"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28978" w:author="Στάθης Καπ" w:date="2023-03-09T06:29:00Z">
              <w:tcPr>
                <w:tcW w:w="457" w:type="dxa"/>
                <w:tcBorders>
                  <w:right w:val="single" w:sz="4" w:space="0" w:color="auto"/>
                </w:tcBorders>
                <w:vAlign w:val="center"/>
              </w:tcPr>
            </w:tcPrChange>
          </w:tcPr>
          <w:p w14:paraId="5F5653F8" w14:textId="16DFC7D9" w:rsidR="00494D04" w:rsidRPr="007E0F91" w:rsidRDefault="00494D04" w:rsidP="00494D04">
            <w:pPr>
              <w:jc w:val="center"/>
              <w:rPr>
                <w:ins w:id="28979" w:author="Στάθης Καπ" w:date="2023-03-09T06:25:00Z"/>
                <w:sz w:val="16"/>
                <w:szCs w:val="16"/>
              </w:rPr>
            </w:pPr>
            <w:ins w:id="28980"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28981" w:author="Στάθης Καπ" w:date="2023-03-09T06:29:00Z">
              <w:tcPr>
                <w:tcW w:w="453" w:type="dxa"/>
                <w:tcBorders>
                  <w:left w:val="single" w:sz="4" w:space="0" w:color="auto"/>
                </w:tcBorders>
                <w:vAlign w:val="bottom"/>
              </w:tcPr>
            </w:tcPrChange>
          </w:tcPr>
          <w:p w14:paraId="0DE03786" w14:textId="58F51705" w:rsidR="00494D04" w:rsidRPr="007E0F91" w:rsidRDefault="00494D04" w:rsidP="00494D04">
            <w:pPr>
              <w:jc w:val="center"/>
              <w:rPr>
                <w:ins w:id="28982" w:author="Στάθης Καπ" w:date="2023-03-09T06:25:00Z"/>
                <w:sz w:val="16"/>
                <w:szCs w:val="16"/>
              </w:rPr>
            </w:pPr>
            <w:ins w:id="28983" w:author="Στάθης Καπ" w:date="2023-03-09T07:11:00Z">
              <w:r>
                <w:rPr>
                  <w:rFonts w:ascii="Calibri" w:hAnsi="Calibri" w:cs="Calibri"/>
                  <w:color w:val="000000"/>
                  <w:sz w:val="16"/>
                  <w:szCs w:val="16"/>
                </w:rPr>
                <w:t>387</w:t>
              </w:r>
            </w:ins>
          </w:p>
        </w:tc>
        <w:tc>
          <w:tcPr>
            <w:tcW w:w="454" w:type="dxa"/>
            <w:vAlign w:val="center"/>
            <w:tcPrChange w:id="28984" w:author="Στάθης Καπ" w:date="2023-03-09T06:29:00Z">
              <w:tcPr>
                <w:tcW w:w="454" w:type="dxa"/>
                <w:vAlign w:val="center"/>
              </w:tcPr>
            </w:tcPrChange>
          </w:tcPr>
          <w:p w14:paraId="6DBECEC4" w14:textId="69EE4367" w:rsidR="00494D04" w:rsidRPr="007E0F91" w:rsidRDefault="00494D04" w:rsidP="00494D04">
            <w:pPr>
              <w:jc w:val="center"/>
              <w:rPr>
                <w:ins w:id="28985" w:author="Στάθης Καπ" w:date="2023-03-09T06:25:00Z"/>
                <w:sz w:val="16"/>
                <w:szCs w:val="16"/>
              </w:rPr>
            </w:pPr>
            <w:ins w:id="28986" w:author="Στάθης Καπ" w:date="2023-03-09T07:11:00Z">
              <w:r>
                <w:rPr>
                  <w:rFonts w:ascii="Calibri" w:hAnsi="Calibri" w:cs="Calibri"/>
                  <w:color w:val="000000"/>
                  <w:sz w:val="16"/>
                  <w:szCs w:val="16"/>
                </w:rPr>
                <w:t>23.52</w:t>
              </w:r>
            </w:ins>
          </w:p>
        </w:tc>
        <w:tc>
          <w:tcPr>
            <w:tcW w:w="454" w:type="dxa"/>
            <w:vAlign w:val="center"/>
            <w:tcPrChange w:id="28987" w:author="Στάθης Καπ" w:date="2023-03-09T06:29:00Z">
              <w:tcPr>
                <w:tcW w:w="454" w:type="dxa"/>
                <w:vAlign w:val="bottom"/>
              </w:tcPr>
            </w:tcPrChange>
          </w:tcPr>
          <w:p w14:paraId="4C0F3328" w14:textId="3D7113F4" w:rsidR="00494D04" w:rsidRPr="007E0F91" w:rsidRDefault="00494D04" w:rsidP="00494D04">
            <w:pPr>
              <w:jc w:val="center"/>
              <w:rPr>
                <w:ins w:id="28988" w:author="Στάθης Καπ" w:date="2023-03-09T06:25:00Z"/>
                <w:sz w:val="16"/>
                <w:szCs w:val="16"/>
              </w:rPr>
            </w:pPr>
            <w:ins w:id="28989"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28990" w:author="Στάθης Καπ" w:date="2023-03-09T06:29:00Z">
              <w:tcPr>
                <w:tcW w:w="454" w:type="dxa"/>
                <w:tcBorders>
                  <w:right w:val="single" w:sz="4" w:space="0" w:color="auto"/>
                </w:tcBorders>
                <w:vAlign w:val="center"/>
              </w:tcPr>
            </w:tcPrChange>
          </w:tcPr>
          <w:p w14:paraId="7E2A6C68" w14:textId="36173B4D" w:rsidR="00494D04" w:rsidRPr="007E0F91" w:rsidRDefault="00494D04" w:rsidP="00494D04">
            <w:pPr>
              <w:jc w:val="center"/>
              <w:rPr>
                <w:ins w:id="28991" w:author="Στάθης Καπ" w:date="2023-03-09T06:25:00Z"/>
                <w:sz w:val="16"/>
                <w:szCs w:val="16"/>
              </w:rPr>
            </w:pPr>
            <w:ins w:id="28992"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28993" w:author="Στάθης Καπ" w:date="2023-03-09T06:29:00Z">
              <w:tcPr>
                <w:tcW w:w="453" w:type="dxa"/>
                <w:tcBorders>
                  <w:left w:val="single" w:sz="4" w:space="0" w:color="auto"/>
                </w:tcBorders>
                <w:vAlign w:val="bottom"/>
              </w:tcPr>
            </w:tcPrChange>
          </w:tcPr>
          <w:p w14:paraId="3C8DBAAE" w14:textId="35A5E5D0" w:rsidR="00494D04" w:rsidRPr="007E0F91" w:rsidRDefault="00494D04" w:rsidP="00494D04">
            <w:pPr>
              <w:jc w:val="center"/>
              <w:rPr>
                <w:ins w:id="28994" w:author="Στάθης Καπ" w:date="2023-03-09T06:25:00Z"/>
                <w:sz w:val="16"/>
                <w:szCs w:val="16"/>
              </w:rPr>
            </w:pPr>
            <w:ins w:id="28995" w:author="Στάθης Καπ" w:date="2023-03-09T07:11:00Z">
              <w:r>
                <w:rPr>
                  <w:rFonts w:ascii="Calibri" w:hAnsi="Calibri" w:cs="Calibri"/>
                  <w:color w:val="000000"/>
                  <w:sz w:val="16"/>
                  <w:szCs w:val="16"/>
                </w:rPr>
                <w:t>414</w:t>
              </w:r>
            </w:ins>
          </w:p>
        </w:tc>
        <w:tc>
          <w:tcPr>
            <w:tcW w:w="454" w:type="dxa"/>
            <w:vAlign w:val="center"/>
            <w:tcPrChange w:id="28996" w:author="Στάθης Καπ" w:date="2023-03-09T06:29:00Z">
              <w:tcPr>
                <w:tcW w:w="454" w:type="dxa"/>
                <w:vAlign w:val="center"/>
              </w:tcPr>
            </w:tcPrChange>
          </w:tcPr>
          <w:p w14:paraId="243F8A71" w14:textId="760D4BE4" w:rsidR="00494D04" w:rsidRPr="007E0F91" w:rsidRDefault="00494D04" w:rsidP="00494D04">
            <w:pPr>
              <w:jc w:val="center"/>
              <w:rPr>
                <w:ins w:id="28997" w:author="Στάθης Καπ" w:date="2023-03-09T06:25:00Z"/>
                <w:sz w:val="16"/>
                <w:szCs w:val="16"/>
              </w:rPr>
            </w:pPr>
            <w:ins w:id="28998" w:author="Στάθης Καπ" w:date="2023-03-09T07:11:00Z">
              <w:r>
                <w:rPr>
                  <w:rFonts w:ascii="Calibri" w:hAnsi="Calibri" w:cs="Calibri"/>
                  <w:color w:val="000000"/>
                  <w:sz w:val="16"/>
                  <w:szCs w:val="16"/>
                </w:rPr>
                <w:t>18.18</w:t>
              </w:r>
            </w:ins>
          </w:p>
        </w:tc>
        <w:tc>
          <w:tcPr>
            <w:tcW w:w="454" w:type="dxa"/>
            <w:vAlign w:val="center"/>
            <w:tcPrChange w:id="28999" w:author="Στάθης Καπ" w:date="2023-03-09T06:29:00Z">
              <w:tcPr>
                <w:tcW w:w="454" w:type="dxa"/>
                <w:vAlign w:val="bottom"/>
              </w:tcPr>
            </w:tcPrChange>
          </w:tcPr>
          <w:p w14:paraId="34AED3BD" w14:textId="6F36BFAF" w:rsidR="00494D04" w:rsidRPr="007E0F91" w:rsidRDefault="00494D04" w:rsidP="00494D04">
            <w:pPr>
              <w:jc w:val="center"/>
              <w:rPr>
                <w:ins w:id="29000" w:author="Στάθης Καπ" w:date="2023-03-09T06:25:00Z"/>
                <w:sz w:val="16"/>
                <w:szCs w:val="16"/>
              </w:rPr>
            </w:pPr>
            <w:ins w:id="29001"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29002" w:author="Στάθης Καπ" w:date="2023-03-09T06:29:00Z">
              <w:tcPr>
                <w:tcW w:w="461" w:type="dxa"/>
                <w:tcBorders>
                  <w:right w:val="single" w:sz="4" w:space="0" w:color="auto"/>
                </w:tcBorders>
                <w:vAlign w:val="center"/>
              </w:tcPr>
            </w:tcPrChange>
          </w:tcPr>
          <w:p w14:paraId="31FDC676" w14:textId="2264A013" w:rsidR="00494D04" w:rsidRPr="007E0F91" w:rsidRDefault="00494D04" w:rsidP="00494D04">
            <w:pPr>
              <w:jc w:val="center"/>
              <w:rPr>
                <w:ins w:id="29003" w:author="Στάθης Καπ" w:date="2023-03-09T06:25:00Z"/>
                <w:sz w:val="16"/>
                <w:szCs w:val="16"/>
              </w:rPr>
            </w:pPr>
            <w:ins w:id="29004"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0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006" w:author="Στάθης Καπ" w:date="2023-03-09T06:25:00Z"/>
          <w:trPrChange w:id="2900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00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29009" w:author="Στάθης Καπ" w:date="2023-03-09T06:25:00Z"/>
                <w:sz w:val="16"/>
                <w:szCs w:val="16"/>
              </w:rPr>
            </w:pPr>
            <w:ins w:id="29010"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29011" w:author="Στάθης Καπ" w:date="2023-03-09T06:29:00Z">
              <w:tcPr>
                <w:tcW w:w="565" w:type="dxa"/>
                <w:tcBorders>
                  <w:left w:val="single" w:sz="4" w:space="0" w:color="auto"/>
                </w:tcBorders>
                <w:vAlign w:val="center"/>
              </w:tcPr>
            </w:tcPrChange>
          </w:tcPr>
          <w:p w14:paraId="31FFD9E5" w14:textId="6E28A32D" w:rsidR="00494D04" w:rsidRPr="007E0F91" w:rsidRDefault="00494D04" w:rsidP="00494D04">
            <w:pPr>
              <w:jc w:val="center"/>
              <w:rPr>
                <w:ins w:id="29012" w:author="Στάθης Καπ" w:date="2023-03-09T06:25:00Z"/>
                <w:sz w:val="16"/>
                <w:szCs w:val="16"/>
              </w:rPr>
            </w:pPr>
            <w:ins w:id="29013"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29014" w:author="Στάθης Καπ" w:date="2023-03-09T06:29:00Z">
              <w:tcPr>
                <w:tcW w:w="679" w:type="dxa"/>
                <w:tcBorders>
                  <w:right w:val="single" w:sz="4" w:space="0" w:color="auto"/>
                </w:tcBorders>
                <w:vAlign w:val="center"/>
              </w:tcPr>
            </w:tcPrChange>
          </w:tcPr>
          <w:p w14:paraId="3F56F7DD" w14:textId="7ADDB2AC" w:rsidR="00494D04" w:rsidRPr="007E0F91" w:rsidRDefault="00494D04" w:rsidP="00494D04">
            <w:pPr>
              <w:jc w:val="center"/>
              <w:rPr>
                <w:ins w:id="29015" w:author="Στάθης Καπ" w:date="2023-03-09T06:25:00Z"/>
                <w:sz w:val="16"/>
                <w:szCs w:val="16"/>
              </w:rPr>
            </w:pPr>
            <w:ins w:id="29016"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29017" w:author="Στάθης Καπ" w:date="2023-03-09T06:29:00Z">
              <w:tcPr>
                <w:tcW w:w="453" w:type="dxa"/>
                <w:tcBorders>
                  <w:left w:val="single" w:sz="4" w:space="0" w:color="auto"/>
                </w:tcBorders>
                <w:vAlign w:val="bottom"/>
              </w:tcPr>
            </w:tcPrChange>
          </w:tcPr>
          <w:p w14:paraId="066FB2AE" w14:textId="2CA8BB46" w:rsidR="00494D04" w:rsidRPr="007E0F91" w:rsidRDefault="00494D04" w:rsidP="00494D04">
            <w:pPr>
              <w:jc w:val="center"/>
              <w:rPr>
                <w:ins w:id="29018" w:author="Στάθης Καπ" w:date="2023-03-09T06:25:00Z"/>
                <w:sz w:val="16"/>
                <w:szCs w:val="16"/>
              </w:rPr>
            </w:pPr>
            <w:ins w:id="29019" w:author="Στάθης Καπ" w:date="2023-03-09T07:11:00Z">
              <w:r>
                <w:rPr>
                  <w:rFonts w:ascii="Calibri" w:hAnsi="Calibri" w:cs="Calibri"/>
                  <w:color w:val="000000"/>
                  <w:sz w:val="16"/>
                  <w:szCs w:val="16"/>
                </w:rPr>
                <w:t>351</w:t>
              </w:r>
            </w:ins>
          </w:p>
        </w:tc>
        <w:tc>
          <w:tcPr>
            <w:tcW w:w="708" w:type="dxa"/>
            <w:vAlign w:val="center"/>
            <w:tcPrChange w:id="29020" w:author="Στάθης Καπ" w:date="2023-03-09T06:29:00Z">
              <w:tcPr>
                <w:tcW w:w="708" w:type="dxa"/>
                <w:vAlign w:val="center"/>
              </w:tcPr>
            </w:tcPrChange>
          </w:tcPr>
          <w:p w14:paraId="06266514" w14:textId="0F7048FA" w:rsidR="00494D04" w:rsidRPr="007E0F91" w:rsidRDefault="00494D04" w:rsidP="00494D04">
            <w:pPr>
              <w:jc w:val="center"/>
              <w:rPr>
                <w:ins w:id="29021" w:author="Στάθης Καπ" w:date="2023-03-09T06:25:00Z"/>
                <w:sz w:val="16"/>
                <w:szCs w:val="16"/>
              </w:rPr>
            </w:pPr>
            <w:ins w:id="29022"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29023" w:author="Στάθης Καπ" w:date="2023-03-09T06:29:00Z">
              <w:tcPr>
                <w:tcW w:w="652" w:type="dxa"/>
                <w:tcBorders>
                  <w:right w:val="single" w:sz="4" w:space="0" w:color="auto"/>
                </w:tcBorders>
                <w:vAlign w:val="bottom"/>
              </w:tcPr>
            </w:tcPrChange>
          </w:tcPr>
          <w:p w14:paraId="0A0055A9" w14:textId="2BA4565C" w:rsidR="00494D04" w:rsidRPr="007E0F91" w:rsidRDefault="00494D04" w:rsidP="00494D04">
            <w:pPr>
              <w:jc w:val="center"/>
              <w:rPr>
                <w:ins w:id="29024" w:author="Στάθης Καπ" w:date="2023-03-09T06:25:00Z"/>
                <w:sz w:val="16"/>
                <w:szCs w:val="16"/>
              </w:rPr>
            </w:pPr>
            <w:ins w:id="29025"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29026" w:author="Στάθης Καπ" w:date="2023-03-09T06:29:00Z">
              <w:tcPr>
                <w:tcW w:w="453" w:type="dxa"/>
                <w:tcBorders>
                  <w:left w:val="single" w:sz="4" w:space="0" w:color="auto"/>
                </w:tcBorders>
                <w:vAlign w:val="bottom"/>
              </w:tcPr>
            </w:tcPrChange>
          </w:tcPr>
          <w:p w14:paraId="49E2DA02" w14:textId="270BD514" w:rsidR="00494D04" w:rsidRPr="007E0F91" w:rsidRDefault="00494D04" w:rsidP="00494D04">
            <w:pPr>
              <w:jc w:val="center"/>
              <w:rPr>
                <w:ins w:id="29027" w:author="Στάθης Καπ" w:date="2023-03-09T06:25:00Z"/>
                <w:sz w:val="16"/>
                <w:szCs w:val="16"/>
              </w:rPr>
            </w:pPr>
            <w:ins w:id="29028" w:author="Στάθης Καπ" w:date="2023-03-09T07:11:00Z">
              <w:r>
                <w:rPr>
                  <w:rFonts w:ascii="Calibri" w:hAnsi="Calibri" w:cs="Calibri"/>
                  <w:color w:val="000000"/>
                  <w:sz w:val="16"/>
                  <w:szCs w:val="16"/>
                </w:rPr>
                <w:t>333</w:t>
              </w:r>
            </w:ins>
          </w:p>
        </w:tc>
        <w:tc>
          <w:tcPr>
            <w:tcW w:w="454" w:type="dxa"/>
            <w:vAlign w:val="center"/>
            <w:tcPrChange w:id="29029" w:author="Στάθης Καπ" w:date="2023-03-09T06:29:00Z">
              <w:tcPr>
                <w:tcW w:w="454" w:type="dxa"/>
                <w:vAlign w:val="center"/>
              </w:tcPr>
            </w:tcPrChange>
          </w:tcPr>
          <w:p w14:paraId="1ED25F9C" w14:textId="158BFDE9" w:rsidR="00494D04" w:rsidRPr="007E0F91" w:rsidRDefault="00494D04" w:rsidP="00494D04">
            <w:pPr>
              <w:jc w:val="center"/>
              <w:rPr>
                <w:ins w:id="29030" w:author="Στάθης Καπ" w:date="2023-03-09T06:25:00Z"/>
                <w:sz w:val="16"/>
                <w:szCs w:val="16"/>
              </w:rPr>
            </w:pPr>
            <w:ins w:id="29031" w:author="Στάθης Καπ" w:date="2023-03-09T07:11:00Z">
              <w:r>
                <w:rPr>
                  <w:rFonts w:ascii="Calibri" w:hAnsi="Calibri" w:cs="Calibri"/>
                  <w:color w:val="000000"/>
                  <w:sz w:val="16"/>
                  <w:szCs w:val="16"/>
                </w:rPr>
                <w:t>5.13</w:t>
              </w:r>
            </w:ins>
          </w:p>
        </w:tc>
        <w:tc>
          <w:tcPr>
            <w:tcW w:w="454" w:type="dxa"/>
            <w:vAlign w:val="center"/>
            <w:tcPrChange w:id="29032" w:author="Στάθης Καπ" w:date="2023-03-09T06:29:00Z">
              <w:tcPr>
                <w:tcW w:w="454" w:type="dxa"/>
                <w:vAlign w:val="bottom"/>
              </w:tcPr>
            </w:tcPrChange>
          </w:tcPr>
          <w:p w14:paraId="07AAB832" w14:textId="17B1FD56" w:rsidR="00494D04" w:rsidRPr="007E0F91" w:rsidRDefault="00494D04" w:rsidP="00494D04">
            <w:pPr>
              <w:jc w:val="center"/>
              <w:rPr>
                <w:ins w:id="29033" w:author="Στάθης Καπ" w:date="2023-03-09T06:25:00Z"/>
                <w:sz w:val="16"/>
                <w:szCs w:val="16"/>
              </w:rPr>
            </w:pPr>
            <w:ins w:id="29034"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29035" w:author="Στάθης Καπ" w:date="2023-03-09T06:29:00Z">
              <w:tcPr>
                <w:tcW w:w="457" w:type="dxa"/>
                <w:tcBorders>
                  <w:right w:val="single" w:sz="4" w:space="0" w:color="auto"/>
                </w:tcBorders>
                <w:vAlign w:val="center"/>
              </w:tcPr>
            </w:tcPrChange>
          </w:tcPr>
          <w:p w14:paraId="3B690572" w14:textId="22509646" w:rsidR="00494D04" w:rsidRPr="007E0F91" w:rsidRDefault="00494D04" w:rsidP="00494D04">
            <w:pPr>
              <w:jc w:val="center"/>
              <w:rPr>
                <w:ins w:id="29036" w:author="Στάθης Καπ" w:date="2023-03-09T06:25:00Z"/>
                <w:sz w:val="16"/>
                <w:szCs w:val="16"/>
              </w:rPr>
            </w:pPr>
            <w:ins w:id="29037"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29038" w:author="Στάθης Καπ" w:date="2023-03-09T06:29:00Z">
              <w:tcPr>
                <w:tcW w:w="453" w:type="dxa"/>
                <w:tcBorders>
                  <w:left w:val="single" w:sz="4" w:space="0" w:color="auto"/>
                </w:tcBorders>
                <w:vAlign w:val="bottom"/>
              </w:tcPr>
            </w:tcPrChange>
          </w:tcPr>
          <w:p w14:paraId="4702B17E" w14:textId="40662D6F" w:rsidR="00494D04" w:rsidRPr="007E0F91" w:rsidRDefault="00494D04" w:rsidP="00494D04">
            <w:pPr>
              <w:jc w:val="center"/>
              <w:rPr>
                <w:ins w:id="29039" w:author="Στάθης Καπ" w:date="2023-03-09T06:25:00Z"/>
                <w:sz w:val="16"/>
                <w:szCs w:val="16"/>
              </w:rPr>
            </w:pPr>
            <w:ins w:id="29040" w:author="Στάθης Καπ" w:date="2023-03-09T07:11:00Z">
              <w:r>
                <w:rPr>
                  <w:rFonts w:ascii="Calibri" w:hAnsi="Calibri" w:cs="Calibri"/>
                  <w:color w:val="000000"/>
                  <w:sz w:val="16"/>
                  <w:szCs w:val="16"/>
                </w:rPr>
                <w:t>329</w:t>
              </w:r>
            </w:ins>
          </w:p>
        </w:tc>
        <w:tc>
          <w:tcPr>
            <w:tcW w:w="454" w:type="dxa"/>
            <w:vAlign w:val="center"/>
            <w:tcPrChange w:id="29041" w:author="Στάθης Καπ" w:date="2023-03-09T06:29:00Z">
              <w:tcPr>
                <w:tcW w:w="454" w:type="dxa"/>
                <w:vAlign w:val="center"/>
              </w:tcPr>
            </w:tcPrChange>
          </w:tcPr>
          <w:p w14:paraId="4D6008C3" w14:textId="658CD5FB" w:rsidR="00494D04" w:rsidRPr="007E0F91" w:rsidRDefault="00494D04" w:rsidP="00494D04">
            <w:pPr>
              <w:jc w:val="center"/>
              <w:rPr>
                <w:ins w:id="29042" w:author="Στάθης Καπ" w:date="2023-03-09T06:25:00Z"/>
                <w:sz w:val="16"/>
                <w:szCs w:val="16"/>
              </w:rPr>
            </w:pPr>
            <w:ins w:id="29043" w:author="Στάθης Καπ" w:date="2023-03-09T07:11:00Z">
              <w:r>
                <w:rPr>
                  <w:rFonts w:ascii="Calibri" w:hAnsi="Calibri" w:cs="Calibri"/>
                  <w:color w:val="000000"/>
                  <w:sz w:val="16"/>
                  <w:szCs w:val="16"/>
                </w:rPr>
                <w:t>6.27</w:t>
              </w:r>
            </w:ins>
          </w:p>
        </w:tc>
        <w:tc>
          <w:tcPr>
            <w:tcW w:w="454" w:type="dxa"/>
            <w:vAlign w:val="center"/>
            <w:tcPrChange w:id="29044" w:author="Στάθης Καπ" w:date="2023-03-09T06:29:00Z">
              <w:tcPr>
                <w:tcW w:w="454" w:type="dxa"/>
                <w:vAlign w:val="bottom"/>
              </w:tcPr>
            </w:tcPrChange>
          </w:tcPr>
          <w:p w14:paraId="783D0072" w14:textId="1F72EFB5" w:rsidR="00494D04" w:rsidRPr="007E0F91" w:rsidRDefault="00494D04" w:rsidP="00494D04">
            <w:pPr>
              <w:jc w:val="center"/>
              <w:rPr>
                <w:ins w:id="29045" w:author="Στάθης Καπ" w:date="2023-03-09T06:25:00Z"/>
                <w:sz w:val="16"/>
                <w:szCs w:val="16"/>
              </w:rPr>
            </w:pPr>
            <w:ins w:id="29046"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29047" w:author="Στάθης Καπ" w:date="2023-03-09T06:29:00Z">
              <w:tcPr>
                <w:tcW w:w="454" w:type="dxa"/>
                <w:tcBorders>
                  <w:right w:val="single" w:sz="4" w:space="0" w:color="auto"/>
                </w:tcBorders>
                <w:vAlign w:val="center"/>
              </w:tcPr>
            </w:tcPrChange>
          </w:tcPr>
          <w:p w14:paraId="57470CEC" w14:textId="1762C15B" w:rsidR="00494D04" w:rsidRPr="007E0F91" w:rsidRDefault="00494D04" w:rsidP="00494D04">
            <w:pPr>
              <w:jc w:val="center"/>
              <w:rPr>
                <w:ins w:id="29048" w:author="Στάθης Καπ" w:date="2023-03-09T06:25:00Z"/>
                <w:sz w:val="16"/>
                <w:szCs w:val="16"/>
              </w:rPr>
            </w:pPr>
            <w:ins w:id="29049"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29050" w:author="Στάθης Καπ" w:date="2023-03-09T06:29:00Z">
              <w:tcPr>
                <w:tcW w:w="453" w:type="dxa"/>
                <w:tcBorders>
                  <w:left w:val="single" w:sz="4" w:space="0" w:color="auto"/>
                </w:tcBorders>
                <w:vAlign w:val="bottom"/>
              </w:tcPr>
            </w:tcPrChange>
          </w:tcPr>
          <w:p w14:paraId="5BC7AF25" w14:textId="23995C9F" w:rsidR="00494D04" w:rsidRPr="007E0F91" w:rsidRDefault="00494D04" w:rsidP="00494D04">
            <w:pPr>
              <w:jc w:val="center"/>
              <w:rPr>
                <w:ins w:id="29051" w:author="Στάθης Καπ" w:date="2023-03-09T06:25:00Z"/>
                <w:sz w:val="16"/>
                <w:szCs w:val="16"/>
              </w:rPr>
            </w:pPr>
            <w:ins w:id="29052" w:author="Στάθης Καπ" w:date="2023-03-09T07:11:00Z">
              <w:r>
                <w:rPr>
                  <w:rFonts w:ascii="Calibri" w:hAnsi="Calibri" w:cs="Calibri"/>
                  <w:color w:val="000000"/>
                  <w:sz w:val="16"/>
                  <w:szCs w:val="16"/>
                </w:rPr>
                <w:t>320</w:t>
              </w:r>
            </w:ins>
          </w:p>
        </w:tc>
        <w:tc>
          <w:tcPr>
            <w:tcW w:w="454" w:type="dxa"/>
            <w:vAlign w:val="center"/>
            <w:tcPrChange w:id="29053" w:author="Στάθης Καπ" w:date="2023-03-09T06:29:00Z">
              <w:tcPr>
                <w:tcW w:w="454" w:type="dxa"/>
                <w:vAlign w:val="center"/>
              </w:tcPr>
            </w:tcPrChange>
          </w:tcPr>
          <w:p w14:paraId="1697107C" w14:textId="35104D71" w:rsidR="00494D04" w:rsidRPr="007E0F91" w:rsidRDefault="00494D04" w:rsidP="00494D04">
            <w:pPr>
              <w:jc w:val="center"/>
              <w:rPr>
                <w:ins w:id="29054" w:author="Στάθης Καπ" w:date="2023-03-09T06:25:00Z"/>
                <w:sz w:val="16"/>
                <w:szCs w:val="16"/>
              </w:rPr>
            </w:pPr>
            <w:ins w:id="29055" w:author="Στάθης Καπ" w:date="2023-03-09T07:11:00Z">
              <w:r>
                <w:rPr>
                  <w:rFonts w:ascii="Calibri" w:hAnsi="Calibri" w:cs="Calibri"/>
                  <w:color w:val="000000"/>
                  <w:sz w:val="16"/>
                  <w:szCs w:val="16"/>
                </w:rPr>
                <w:t>8.83</w:t>
              </w:r>
            </w:ins>
          </w:p>
        </w:tc>
        <w:tc>
          <w:tcPr>
            <w:tcW w:w="454" w:type="dxa"/>
            <w:vAlign w:val="center"/>
            <w:tcPrChange w:id="29056" w:author="Στάθης Καπ" w:date="2023-03-09T06:29:00Z">
              <w:tcPr>
                <w:tcW w:w="454" w:type="dxa"/>
                <w:vAlign w:val="bottom"/>
              </w:tcPr>
            </w:tcPrChange>
          </w:tcPr>
          <w:p w14:paraId="3C602A0E" w14:textId="0783EBED" w:rsidR="00494D04" w:rsidRPr="007E0F91" w:rsidRDefault="00494D04" w:rsidP="00494D04">
            <w:pPr>
              <w:jc w:val="center"/>
              <w:rPr>
                <w:ins w:id="29057" w:author="Στάθης Καπ" w:date="2023-03-09T06:25:00Z"/>
                <w:sz w:val="16"/>
                <w:szCs w:val="16"/>
              </w:rPr>
            </w:pPr>
            <w:ins w:id="29058"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29059" w:author="Στάθης Καπ" w:date="2023-03-09T06:29:00Z">
              <w:tcPr>
                <w:tcW w:w="461" w:type="dxa"/>
                <w:tcBorders>
                  <w:right w:val="single" w:sz="4" w:space="0" w:color="auto"/>
                </w:tcBorders>
                <w:vAlign w:val="center"/>
              </w:tcPr>
            </w:tcPrChange>
          </w:tcPr>
          <w:p w14:paraId="503A4017" w14:textId="6AFE8B68" w:rsidR="00494D04" w:rsidRPr="007E0F91" w:rsidRDefault="00494D04" w:rsidP="00494D04">
            <w:pPr>
              <w:jc w:val="center"/>
              <w:rPr>
                <w:ins w:id="29060" w:author="Στάθης Καπ" w:date="2023-03-09T06:25:00Z"/>
                <w:sz w:val="16"/>
                <w:szCs w:val="16"/>
              </w:rPr>
            </w:pPr>
            <w:ins w:id="29061"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0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063" w:author="Στάθης Καπ" w:date="2023-03-09T06:25:00Z"/>
          <w:trPrChange w:id="2906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06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29066" w:author="Στάθης Καπ" w:date="2023-03-09T06:25:00Z"/>
                <w:sz w:val="16"/>
                <w:szCs w:val="16"/>
              </w:rPr>
            </w:pPr>
            <w:ins w:id="29067"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29068" w:author="Στάθης Καπ" w:date="2023-03-09T06:29:00Z">
              <w:tcPr>
                <w:tcW w:w="565" w:type="dxa"/>
                <w:tcBorders>
                  <w:left w:val="single" w:sz="4" w:space="0" w:color="auto"/>
                </w:tcBorders>
                <w:vAlign w:val="center"/>
              </w:tcPr>
            </w:tcPrChange>
          </w:tcPr>
          <w:p w14:paraId="076B1A72" w14:textId="5494ABA8" w:rsidR="00494D04" w:rsidRPr="007E0F91" w:rsidRDefault="00494D04" w:rsidP="00494D04">
            <w:pPr>
              <w:jc w:val="center"/>
              <w:rPr>
                <w:ins w:id="29069" w:author="Στάθης Καπ" w:date="2023-03-09T06:25:00Z"/>
                <w:sz w:val="16"/>
                <w:szCs w:val="16"/>
              </w:rPr>
            </w:pPr>
            <w:ins w:id="29070"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29071" w:author="Στάθης Καπ" w:date="2023-03-09T06:29:00Z">
              <w:tcPr>
                <w:tcW w:w="679" w:type="dxa"/>
                <w:tcBorders>
                  <w:right w:val="single" w:sz="4" w:space="0" w:color="auto"/>
                </w:tcBorders>
                <w:vAlign w:val="center"/>
              </w:tcPr>
            </w:tcPrChange>
          </w:tcPr>
          <w:p w14:paraId="32E2392B" w14:textId="5F4B719E" w:rsidR="00494D04" w:rsidRPr="007E0F91" w:rsidRDefault="00494D04" w:rsidP="00494D04">
            <w:pPr>
              <w:jc w:val="center"/>
              <w:rPr>
                <w:ins w:id="29072" w:author="Στάθης Καπ" w:date="2023-03-09T06:25:00Z"/>
                <w:sz w:val="16"/>
                <w:szCs w:val="16"/>
              </w:rPr>
            </w:pPr>
            <w:ins w:id="29073"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29074" w:author="Στάθης Καπ" w:date="2023-03-09T06:29:00Z">
              <w:tcPr>
                <w:tcW w:w="453" w:type="dxa"/>
                <w:tcBorders>
                  <w:left w:val="single" w:sz="4" w:space="0" w:color="auto"/>
                </w:tcBorders>
                <w:vAlign w:val="bottom"/>
              </w:tcPr>
            </w:tcPrChange>
          </w:tcPr>
          <w:p w14:paraId="2BB7F17A" w14:textId="3AF32CF5" w:rsidR="00494D04" w:rsidRPr="007E0F91" w:rsidRDefault="00494D04" w:rsidP="00494D04">
            <w:pPr>
              <w:jc w:val="center"/>
              <w:rPr>
                <w:ins w:id="29075" w:author="Στάθης Καπ" w:date="2023-03-09T06:25:00Z"/>
                <w:sz w:val="16"/>
                <w:szCs w:val="16"/>
              </w:rPr>
            </w:pPr>
            <w:ins w:id="29076" w:author="Στάθης Καπ" w:date="2023-03-09T07:11:00Z">
              <w:r>
                <w:rPr>
                  <w:rFonts w:ascii="Calibri" w:hAnsi="Calibri" w:cs="Calibri"/>
                  <w:color w:val="000000"/>
                  <w:sz w:val="16"/>
                  <w:szCs w:val="16"/>
                </w:rPr>
                <w:t>438</w:t>
              </w:r>
            </w:ins>
          </w:p>
        </w:tc>
        <w:tc>
          <w:tcPr>
            <w:tcW w:w="708" w:type="dxa"/>
            <w:vAlign w:val="center"/>
            <w:tcPrChange w:id="29077" w:author="Στάθης Καπ" w:date="2023-03-09T06:29:00Z">
              <w:tcPr>
                <w:tcW w:w="708" w:type="dxa"/>
                <w:vAlign w:val="center"/>
              </w:tcPr>
            </w:tcPrChange>
          </w:tcPr>
          <w:p w14:paraId="4AB79A67" w14:textId="7A545F05" w:rsidR="00494D04" w:rsidRPr="007E0F91" w:rsidRDefault="00494D04" w:rsidP="00494D04">
            <w:pPr>
              <w:jc w:val="center"/>
              <w:rPr>
                <w:ins w:id="29078" w:author="Στάθης Καπ" w:date="2023-03-09T06:25:00Z"/>
                <w:sz w:val="16"/>
                <w:szCs w:val="16"/>
              </w:rPr>
            </w:pPr>
            <w:ins w:id="29079"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29080" w:author="Στάθης Καπ" w:date="2023-03-09T06:29:00Z">
              <w:tcPr>
                <w:tcW w:w="652" w:type="dxa"/>
                <w:tcBorders>
                  <w:right w:val="single" w:sz="4" w:space="0" w:color="auto"/>
                </w:tcBorders>
                <w:vAlign w:val="bottom"/>
              </w:tcPr>
            </w:tcPrChange>
          </w:tcPr>
          <w:p w14:paraId="00AB4D65" w14:textId="2F0AFE4B" w:rsidR="00494D04" w:rsidRPr="007E0F91" w:rsidRDefault="00494D04" w:rsidP="00494D04">
            <w:pPr>
              <w:jc w:val="center"/>
              <w:rPr>
                <w:ins w:id="29081" w:author="Στάθης Καπ" w:date="2023-03-09T06:25:00Z"/>
                <w:sz w:val="16"/>
                <w:szCs w:val="16"/>
              </w:rPr>
            </w:pPr>
            <w:ins w:id="29082"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29083" w:author="Στάθης Καπ" w:date="2023-03-09T06:29:00Z">
              <w:tcPr>
                <w:tcW w:w="453" w:type="dxa"/>
                <w:tcBorders>
                  <w:left w:val="single" w:sz="4" w:space="0" w:color="auto"/>
                </w:tcBorders>
                <w:vAlign w:val="bottom"/>
              </w:tcPr>
            </w:tcPrChange>
          </w:tcPr>
          <w:p w14:paraId="46C4C55A" w14:textId="10E13A87" w:rsidR="00494D04" w:rsidRPr="007E0F91" w:rsidRDefault="00494D04" w:rsidP="00494D04">
            <w:pPr>
              <w:jc w:val="center"/>
              <w:rPr>
                <w:ins w:id="29084" w:author="Στάθης Καπ" w:date="2023-03-09T06:25:00Z"/>
                <w:sz w:val="16"/>
                <w:szCs w:val="16"/>
              </w:rPr>
            </w:pPr>
            <w:ins w:id="29085" w:author="Στάθης Καπ" w:date="2023-03-09T07:11:00Z">
              <w:r>
                <w:rPr>
                  <w:rFonts w:ascii="Calibri" w:hAnsi="Calibri" w:cs="Calibri"/>
                  <w:color w:val="000000"/>
                  <w:sz w:val="16"/>
                  <w:szCs w:val="16"/>
                </w:rPr>
                <w:t>444</w:t>
              </w:r>
            </w:ins>
          </w:p>
        </w:tc>
        <w:tc>
          <w:tcPr>
            <w:tcW w:w="454" w:type="dxa"/>
            <w:vAlign w:val="center"/>
            <w:tcPrChange w:id="29086" w:author="Στάθης Καπ" w:date="2023-03-09T06:29:00Z">
              <w:tcPr>
                <w:tcW w:w="454" w:type="dxa"/>
                <w:vAlign w:val="center"/>
              </w:tcPr>
            </w:tcPrChange>
          </w:tcPr>
          <w:p w14:paraId="05D3E73D" w14:textId="28729BB9" w:rsidR="00494D04" w:rsidRPr="007E0F91" w:rsidRDefault="00494D04" w:rsidP="00494D04">
            <w:pPr>
              <w:jc w:val="center"/>
              <w:rPr>
                <w:ins w:id="29087" w:author="Στάθης Καπ" w:date="2023-03-09T06:25:00Z"/>
                <w:sz w:val="16"/>
                <w:szCs w:val="16"/>
              </w:rPr>
            </w:pPr>
            <w:ins w:id="29088" w:author="Στάθης Καπ" w:date="2023-03-09T07:11:00Z">
              <w:r>
                <w:rPr>
                  <w:rFonts w:ascii="Calibri" w:hAnsi="Calibri" w:cs="Calibri"/>
                  <w:color w:val="000000"/>
                  <w:sz w:val="16"/>
                  <w:szCs w:val="16"/>
                </w:rPr>
                <w:t>-1.37</w:t>
              </w:r>
            </w:ins>
          </w:p>
        </w:tc>
        <w:tc>
          <w:tcPr>
            <w:tcW w:w="454" w:type="dxa"/>
            <w:vAlign w:val="center"/>
            <w:tcPrChange w:id="29089" w:author="Στάθης Καπ" w:date="2023-03-09T06:29:00Z">
              <w:tcPr>
                <w:tcW w:w="454" w:type="dxa"/>
                <w:vAlign w:val="bottom"/>
              </w:tcPr>
            </w:tcPrChange>
          </w:tcPr>
          <w:p w14:paraId="2D5AD06D" w14:textId="7ED57CE3" w:rsidR="00494D04" w:rsidRPr="007E0F91" w:rsidRDefault="00494D04" w:rsidP="00494D04">
            <w:pPr>
              <w:jc w:val="center"/>
              <w:rPr>
                <w:ins w:id="29090" w:author="Στάθης Καπ" w:date="2023-03-09T06:25:00Z"/>
                <w:sz w:val="16"/>
                <w:szCs w:val="16"/>
              </w:rPr>
            </w:pPr>
            <w:ins w:id="29091"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29092" w:author="Στάθης Καπ" w:date="2023-03-09T06:29:00Z">
              <w:tcPr>
                <w:tcW w:w="457" w:type="dxa"/>
                <w:tcBorders>
                  <w:right w:val="single" w:sz="4" w:space="0" w:color="auto"/>
                </w:tcBorders>
                <w:vAlign w:val="center"/>
              </w:tcPr>
            </w:tcPrChange>
          </w:tcPr>
          <w:p w14:paraId="0FFAA118" w14:textId="5F250175" w:rsidR="00494D04" w:rsidRPr="007E0F91" w:rsidRDefault="00494D04" w:rsidP="00494D04">
            <w:pPr>
              <w:jc w:val="center"/>
              <w:rPr>
                <w:ins w:id="29093" w:author="Στάθης Καπ" w:date="2023-03-09T06:25:00Z"/>
                <w:sz w:val="16"/>
                <w:szCs w:val="16"/>
              </w:rPr>
            </w:pPr>
            <w:ins w:id="29094"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29095" w:author="Στάθης Καπ" w:date="2023-03-09T06:29:00Z">
              <w:tcPr>
                <w:tcW w:w="453" w:type="dxa"/>
                <w:tcBorders>
                  <w:left w:val="single" w:sz="4" w:space="0" w:color="auto"/>
                </w:tcBorders>
                <w:vAlign w:val="bottom"/>
              </w:tcPr>
            </w:tcPrChange>
          </w:tcPr>
          <w:p w14:paraId="1D02D1BD" w14:textId="3BFBEA55" w:rsidR="00494D04" w:rsidRPr="007E0F91" w:rsidRDefault="00494D04" w:rsidP="00494D04">
            <w:pPr>
              <w:jc w:val="center"/>
              <w:rPr>
                <w:ins w:id="29096" w:author="Στάθης Καπ" w:date="2023-03-09T06:25:00Z"/>
                <w:sz w:val="16"/>
                <w:szCs w:val="16"/>
              </w:rPr>
            </w:pPr>
            <w:ins w:id="29097" w:author="Στάθης Καπ" w:date="2023-03-09T07:11:00Z">
              <w:r>
                <w:rPr>
                  <w:rFonts w:ascii="Calibri" w:hAnsi="Calibri" w:cs="Calibri"/>
                  <w:color w:val="000000"/>
                  <w:sz w:val="16"/>
                  <w:szCs w:val="16"/>
                </w:rPr>
                <w:t>416</w:t>
              </w:r>
            </w:ins>
          </w:p>
        </w:tc>
        <w:tc>
          <w:tcPr>
            <w:tcW w:w="454" w:type="dxa"/>
            <w:vAlign w:val="center"/>
            <w:tcPrChange w:id="29098" w:author="Στάθης Καπ" w:date="2023-03-09T06:29:00Z">
              <w:tcPr>
                <w:tcW w:w="454" w:type="dxa"/>
                <w:vAlign w:val="center"/>
              </w:tcPr>
            </w:tcPrChange>
          </w:tcPr>
          <w:p w14:paraId="10350619" w14:textId="68A0EF65" w:rsidR="00494D04" w:rsidRPr="007E0F91" w:rsidRDefault="00494D04" w:rsidP="00494D04">
            <w:pPr>
              <w:jc w:val="center"/>
              <w:rPr>
                <w:ins w:id="29099" w:author="Στάθης Καπ" w:date="2023-03-09T06:25:00Z"/>
                <w:sz w:val="16"/>
                <w:szCs w:val="16"/>
              </w:rPr>
            </w:pPr>
            <w:ins w:id="29100" w:author="Στάθης Καπ" w:date="2023-03-09T07:11:00Z">
              <w:r>
                <w:rPr>
                  <w:rFonts w:ascii="Calibri" w:hAnsi="Calibri" w:cs="Calibri"/>
                  <w:color w:val="000000"/>
                  <w:sz w:val="16"/>
                  <w:szCs w:val="16"/>
                </w:rPr>
                <w:t>5.02</w:t>
              </w:r>
            </w:ins>
          </w:p>
        </w:tc>
        <w:tc>
          <w:tcPr>
            <w:tcW w:w="454" w:type="dxa"/>
            <w:vAlign w:val="center"/>
            <w:tcPrChange w:id="29101" w:author="Στάθης Καπ" w:date="2023-03-09T06:29:00Z">
              <w:tcPr>
                <w:tcW w:w="454" w:type="dxa"/>
                <w:vAlign w:val="bottom"/>
              </w:tcPr>
            </w:tcPrChange>
          </w:tcPr>
          <w:p w14:paraId="5D3796AA" w14:textId="675F3997" w:rsidR="00494D04" w:rsidRPr="007E0F91" w:rsidRDefault="00494D04" w:rsidP="00494D04">
            <w:pPr>
              <w:jc w:val="center"/>
              <w:rPr>
                <w:ins w:id="29102" w:author="Στάθης Καπ" w:date="2023-03-09T06:25:00Z"/>
                <w:sz w:val="16"/>
                <w:szCs w:val="16"/>
              </w:rPr>
            </w:pPr>
            <w:ins w:id="29103"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29104" w:author="Στάθης Καπ" w:date="2023-03-09T06:29:00Z">
              <w:tcPr>
                <w:tcW w:w="454" w:type="dxa"/>
                <w:tcBorders>
                  <w:right w:val="single" w:sz="4" w:space="0" w:color="auto"/>
                </w:tcBorders>
                <w:vAlign w:val="center"/>
              </w:tcPr>
            </w:tcPrChange>
          </w:tcPr>
          <w:p w14:paraId="389BF0B1" w14:textId="4B31310B" w:rsidR="00494D04" w:rsidRPr="007E0F91" w:rsidRDefault="00494D04" w:rsidP="00494D04">
            <w:pPr>
              <w:jc w:val="center"/>
              <w:rPr>
                <w:ins w:id="29105" w:author="Στάθης Καπ" w:date="2023-03-09T06:25:00Z"/>
                <w:sz w:val="16"/>
                <w:szCs w:val="16"/>
              </w:rPr>
            </w:pPr>
            <w:ins w:id="29106"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29107" w:author="Στάθης Καπ" w:date="2023-03-09T06:29:00Z">
              <w:tcPr>
                <w:tcW w:w="453" w:type="dxa"/>
                <w:tcBorders>
                  <w:left w:val="single" w:sz="4" w:space="0" w:color="auto"/>
                </w:tcBorders>
                <w:vAlign w:val="bottom"/>
              </w:tcPr>
            </w:tcPrChange>
          </w:tcPr>
          <w:p w14:paraId="516D9695" w14:textId="0222A7E1" w:rsidR="00494D04" w:rsidRPr="007E0F91" w:rsidRDefault="00494D04" w:rsidP="00494D04">
            <w:pPr>
              <w:jc w:val="center"/>
              <w:rPr>
                <w:ins w:id="29108" w:author="Στάθης Καπ" w:date="2023-03-09T06:25:00Z"/>
                <w:sz w:val="16"/>
                <w:szCs w:val="16"/>
              </w:rPr>
            </w:pPr>
            <w:ins w:id="29109" w:author="Στάθης Καπ" w:date="2023-03-09T07:11:00Z">
              <w:r>
                <w:rPr>
                  <w:rFonts w:ascii="Calibri" w:hAnsi="Calibri" w:cs="Calibri"/>
                  <w:color w:val="000000"/>
                  <w:sz w:val="16"/>
                  <w:szCs w:val="16"/>
                </w:rPr>
                <w:t>382</w:t>
              </w:r>
            </w:ins>
          </w:p>
        </w:tc>
        <w:tc>
          <w:tcPr>
            <w:tcW w:w="454" w:type="dxa"/>
            <w:vAlign w:val="center"/>
            <w:tcPrChange w:id="29110" w:author="Στάθης Καπ" w:date="2023-03-09T06:29:00Z">
              <w:tcPr>
                <w:tcW w:w="454" w:type="dxa"/>
                <w:vAlign w:val="center"/>
              </w:tcPr>
            </w:tcPrChange>
          </w:tcPr>
          <w:p w14:paraId="7436BBA0" w14:textId="3CD7F0B0" w:rsidR="00494D04" w:rsidRPr="007E0F91" w:rsidRDefault="00494D04" w:rsidP="00494D04">
            <w:pPr>
              <w:jc w:val="center"/>
              <w:rPr>
                <w:ins w:id="29111" w:author="Στάθης Καπ" w:date="2023-03-09T06:25:00Z"/>
                <w:sz w:val="16"/>
                <w:szCs w:val="16"/>
              </w:rPr>
            </w:pPr>
            <w:ins w:id="29112" w:author="Στάθης Καπ" w:date="2023-03-09T07:11:00Z">
              <w:r>
                <w:rPr>
                  <w:rFonts w:ascii="Calibri" w:hAnsi="Calibri" w:cs="Calibri"/>
                  <w:color w:val="000000"/>
                  <w:sz w:val="16"/>
                  <w:szCs w:val="16"/>
                </w:rPr>
                <w:t>12.79</w:t>
              </w:r>
            </w:ins>
          </w:p>
        </w:tc>
        <w:tc>
          <w:tcPr>
            <w:tcW w:w="454" w:type="dxa"/>
            <w:vAlign w:val="center"/>
            <w:tcPrChange w:id="29113" w:author="Στάθης Καπ" w:date="2023-03-09T06:29:00Z">
              <w:tcPr>
                <w:tcW w:w="454" w:type="dxa"/>
                <w:vAlign w:val="bottom"/>
              </w:tcPr>
            </w:tcPrChange>
          </w:tcPr>
          <w:p w14:paraId="72C8DFBC" w14:textId="09E0EC62" w:rsidR="00494D04" w:rsidRPr="007E0F91" w:rsidRDefault="00494D04" w:rsidP="00494D04">
            <w:pPr>
              <w:jc w:val="center"/>
              <w:rPr>
                <w:ins w:id="29114" w:author="Στάθης Καπ" w:date="2023-03-09T06:25:00Z"/>
                <w:sz w:val="16"/>
                <w:szCs w:val="16"/>
              </w:rPr>
            </w:pPr>
            <w:ins w:id="29115"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29116" w:author="Στάθης Καπ" w:date="2023-03-09T06:29:00Z">
              <w:tcPr>
                <w:tcW w:w="461" w:type="dxa"/>
                <w:tcBorders>
                  <w:right w:val="single" w:sz="4" w:space="0" w:color="auto"/>
                </w:tcBorders>
                <w:vAlign w:val="center"/>
              </w:tcPr>
            </w:tcPrChange>
          </w:tcPr>
          <w:p w14:paraId="1F3C1DD2" w14:textId="14D92081" w:rsidR="00494D04" w:rsidRPr="007E0F91" w:rsidRDefault="00494D04" w:rsidP="00494D04">
            <w:pPr>
              <w:jc w:val="center"/>
              <w:rPr>
                <w:ins w:id="29117" w:author="Στάθης Καπ" w:date="2023-03-09T06:25:00Z"/>
                <w:sz w:val="16"/>
                <w:szCs w:val="16"/>
              </w:rPr>
            </w:pPr>
            <w:ins w:id="29118"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1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120" w:author="Στάθης Καπ" w:date="2023-03-09T06:25:00Z"/>
          <w:trPrChange w:id="2912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12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29123" w:author="Στάθης Καπ" w:date="2023-03-09T06:25:00Z"/>
                <w:sz w:val="16"/>
                <w:szCs w:val="16"/>
              </w:rPr>
            </w:pPr>
            <w:ins w:id="29124"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29125" w:author="Στάθης Καπ" w:date="2023-03-09T06:29:00Z">
              <w:tcPr>
                <w:tcW w:w="565" w:type="dxa"/>
                <w:tcBorders>
                  <w:left w:val="single" w:sz="4" w:space="0" w:color="auto"/>
                </w:tcBorders>
                <w:vAlign w:val="center"/>
              </w:tcPr>
            </w:tcPrChange>
          </w:tcPr>
          <w:p w14:paraId="01E2A324" w14:textId="43659380" w:rsidR="00494D04" w:rsidRPr="007E0F91" w:rsidRDefault="00494D04" w:rsidP="00494D04">
            <w:pPr>
              <w:jc w:val="center"/>
              <w:rPr>
                <w:ins w:id="29126" w:author="Στάθης Καπ" w:date="2023-03-09T06:25:00Z"/>
                <w:sz w:val="16"/>
                <w:szCs w:val="16"/>
              </w:rPr>
            </w:pPr>
            <w:ins w:id="29127"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29128" w:author="Στάθης Καπ" w:date="2023-03-09T06:29:00Z">
              <w:tcPr>
                <w:tcW w:w="679" w:type="dxa"/>
                <w:tcBorders>
                  <w:right w:val="single" w:sz="4" w:space="0" w:color="auto"/>
                </w:tcBorders>
                <w:vAlign w:val="center"/>
              </w:tcPr>
            </w:tcPrChange>
          </w:tcPr>
          <w:p w14:paraId="6E995B51" w14:textId="4B87B609" w:rsidR="00494D04" w:rsidRPr="007E0F91" w:rsidRDefault="00494D04" w:rsidP="00494D04">
            <w:pPr>
              <w:jc w:val="center"/>
              <w:rPr>
                <w:ins w:id="29129" w:author="Στάθης Καπ" w:date="2023-03-09T06:25:00Z"/>
                <w:sz w:val="16"/>
                <w:szCs w:val="16"/>
              </w:rPr>
            </w:pPr>
            <w:ins w:id="29130"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29131" w:author="Στάθης Καπ" w:date="2023-03-09T06:29:00Z">
              <w:tcPr>
                <w:tcW w:w="453" w:type="dxa"/>
                <w:tcBorders>
                  <w:left w:val="single" w:sz="4" w:space="0" w:color="auto"/>
                </w:tcBorders>
                <w:vAlign w:val="bottom"/>
              </w:tcPr>
            </w:tcPrChange>
          </w:tcPr>
          <w:p w14:paraId="0C5117F6" w14:textId="56359422" w:rsidR="00494D04" w:rsidRPr="007E0F91" w:rsidRDefault="00494D04" w:rsidP="00494D04">
            <w:pPr>
              <w:jc w:val="center"/>
              <w:rPr>
                <w:ins w:id="29132" w:author="Στάθης Καπ" w:date="2023-03-09T06:25:00Z"/>
                <w:sz w:val="16"/>
                <w:szCs w:val="16"/>
              </w:rPr>
            </w:pPr>
            <w:ins w:id="29133" w:author="Στάθης Καπ" w:date="2023-03-09T07:11:00Z">
              <w:r>
                <w:rPr>
                  <w:rFonts w:ascii="Calibri" w:hAnsi="Calibri" w:cs="Calibri"/>
                  <w:color w:val="000000"/>
                  <w:sz w:val="16"/>
                  <w:szCs w:val="16"/>
                </w:rPr>
                <w:t>474</w:t>
              </w:r>
            </w:ins>
          </w:p>
        </w:tc>
        <w:tc>
          <w:tcPr>
            <w:tcW w:w="708" w:type="dxa"/>
            <w:vAlign w:val="center"/>
            <w:tcPrChange w:id="29134" w:author="Στάθης Καπ" w:date="2023-03-09T06:29:00Z">
              <w:tcPr>
                <w:tcW w:w="708" w:type="dxa"/>
                <w:vAlign w:val="center"/>
              </w:tcPr>
            </w:tcPrChange>
          </w:tcPr>
          <w:p w14:paraId="1E10E135" w14:textId="45A93E29" w:rsidR="00494D04" w:rsidRPr="007E0F91" w:rsidRDefault="00494D04" w:rsidP="00494D04">
            <w:pPr>
              <w:jc w:val="center"/>
              <w:rPr>
                <w:ins w:id="29135" w:author="Στάθης Καπ" w:date="2023-03-09T06:25:00Z"/>
                <w:sz w:val="16"/>
                <w:szCs w:val="16"/>
              </w:rPr>
            </w:pPr>
            <w:ins w:id="29136"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29137" w:author="Στάθης Καπ" w:date="2023-03-09T06:29:00Z">
              <w:tcPr>
                <w:tcW w:w="652" w:type="dxa"/>
                <w:tcBorders>
                  <w:right w:val="single" w:sz="4" w:space="0" w:color="auto"/>
                </w:tcBorders>
                <w:vAlign w:val="bottom"/>
              </w:tcPr>
            </w:tcPrChange>
          </w:tcPr>
          <w:p w14:paraId="089C6182" w14:textId="2AE0A128" w:rsidR="00494D04" w:rsidRPr="007E0F91" w:rsidRDefault="00494D04" w:rsidP="00494D04">
            <w:pPr>
              <w:jc w:val="center"/>
              <w:rPr>
                <w:ins w:id="29138" w:author="Στάθης Καπ" w:date="2023-03-09T06:25:00Z"/>
                <w:sz w:val="16"/>
                <w:szCs w:val="16"/>
              </w:rPr>
            </w:pPr>
            <w:ins w:id="29139"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29140" w:author="Στάθης Καπ" w:date="2023-03-09T06:29:00Z">
              <w:tcPr>
                <w:tcW w:w="453" w:type="dxa"/>
                <w:tcBorders>
                  <w:left w:val="single" w:sz="4" w:space="0" w:color="auto"/>
                </w:tcBorders>
                <w:vAlign w:val="bottom"/>
              </w:tcPr>
            </w:tcPrChange>
          </w:tcPr>
          <w:p w14:paraId="725574FE" w14:textId="5D616DA1" w:rsidR="00494D04" w:rsidRPr="007E0F91" w:rsidRDefault="00494D04" w:rsidP="00494D04">
            <w:pPr>
              <w:jc w:val="center"/>
              <w:rPr>
                <w:ins w:id="29141" w:author="Στάθης Καπ" w:date="2023-03-09T06:25:00Z"/>
                <w:sz w:val="16"/>
                <w:szCs w:val="16"/>
              </w:rPr>
            </w:pPr>
            <w:ins w:id="29142" w:author="Στάθης Καπ" w:date="2023-03-09T07:11:00Z">
              <w:r>
                <w:rPr>
                  <w:rFonts w:ascii="Calibri" w:hAnsi="Calibri" w:cs="Calibri"/>
                  <w:color w:val="000000"/>
                  <w:sz w:val="16"/>
                  <w:szCs w:val="16"/>
                </w:rPr>
                <w:t>461</w:t>
              </w:r>
            </w:ins>
          </w:p>
        </w:tc>
        <w:tc>
          <w:tcPr>
            <w:tcW w:w="454" w:type="dxa"/>
            <w:vAlign w:val="center"/>
            <w:tcPrChange w:id="29143" w:author="Στάθης Καπ" w:date="2023-03-09T06:29:00Z">
              <w:tcPr>
                <w:tcW w:w="454" w:type="dxa"/>
                <w:vAlign w:val="center"/>
              </w:tcPr>
            </w:tcPrChange>
          </w:tcPr>
          <w:p w14:paraId="53761A06" w14:textId="0AA0E0E4" w:rsidR="00494D04" w:rsidRPr="007E0F91" w:rsidRDefault="00494D04" w:rsidP="00494D04">
            <w:pPr>
              <w:jc w:val="center"/>
              <w:rPr>
                <w:ins w:id="29144" w:author="Στάθης Καπ" w:date="2023-03-09T06:25:00Z"/>
                <w:sz w:val="16"/>
                <w:szCs w:val="16"/>
              </w:rPr>
            </w:pPr>
            <w:ins w:id="29145" w:author="Στάθης Καπ" w:date="2023-03-09T07:11:00Z">
              <w:r>
                <w:rPr>
                  <w:rFonts w:ascii="Calibri" w:hAnsi="Calibri" w:cs="Calibri"/>
                  <w:color w:val="000000"/>
                  <w:sz w:val="16"/>
                  <w:szCs w:val="16"/>
                </w:rPr>
                <w:t>2.74</w:t>
              </w:r>
            </w:ins>
          </w:p>
        </w:tc>
        <w:tc>
          <w:tcPr>
            <w:tcW w:w="454" w:type="dxa"/>
            <w:vAlign w:val="center"/>
            <w:tcPrChange w:id="29146" w:author="Στάθης Καπ" w:date="2023-03-09T06:29:00Z">
              <w:tcPr>
                <w:tcW w:w="454" w:type="dxa"/>
                <w:vAlign w:val="bottom"/>
              </w:tcPr>
            </w:tcPrChange>
          </w:tcPr>
          <w:p w14:paraId="74D14BCB" w14:textId="30D0E4D5" w:rsidR="00494D04" w:rsidRPr="007E0F91" w:rsidRDefault="00494D04" w:rsidP="00494D04">
            <w:pPr>
              <w:jc w:val="center"/>
              <w:rPr>
                <w:ins w:id="29147" w:author="Στάθης Καπ" w:date="2023-03-09T06:25:00Z"/>
                <w:sz w:val="16"/>
                <w:szCs w:val="16"/>
              </w:rPr>
            </w:pPr>
            <w:ins w:id="29148"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29149" w:author="Στάθης Καπ" w:date="2023-03-09T06:29:00Z">
              <w:tcPr>
                <w:tcW w:w="457" w:type="dxa"/>
                <w:tcBorders>
                  <w:right w:val="single" w:sz="4" w:space="0" w:color="auto"/>
                </w:tcBorders>
                <w:vAlign w:val="center"/>
              </w:tcPr>
            </w:tcPrChange>
          </w:tcPr>
          <w:p w14:paraId="1C558F01" w14:textId="58E79060" w:rsidR="00494D04" w:rsidRPr="007E0F91" w:rsidRDefault="00494D04" w:rsidP="00494D04">
            <w:pPr>
              <w:jc w:val="center"/>
              <w:rPr>
                <w:ins w:id="29150" w:author="Στάθης Καπ" w:date="2023-03-09T06:25:00Z"/>
                <w:sz w:val="16"/>
                <w:szCs w:val="16"/>
              </w:rPr>
            </w:pPr>
            <w:ins w:id="29151"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29152" w:author="Στάθης Καπ" w:date="2023-03-09T06:29:00Z">
              <w:tcPr>
                <w:tcW w:w="453" w:type="dxa"/>
                <w:tcBorders>
                  <w:left w:val="single" w:sz="4" w:space="0" w:color="auto"/>
                </w:tcBorders>
                <w:vAlign w:val="bottom"/>
              </w:tcPr>
            </w:tcPrChange>
          </w:tcPr>
          <w:p w14:paraId="195BCE57" w14:textId="341D62BF" w:rsidR="00494D04" w:rsidRPr="007E0F91" w:rsidRDefault="00494D04" w:rsidP="00494D04">
            <w:pPr>
              <w:jc w:val="center"/>
              <w:rPr>
                <w:ins w:id="29153" w:author="Στάθης Καπ" w:date="2023-03-09T06:25:00Z"/>
                <w:sz w:val="16"/>
                <w:szCs w:val="16"/>
              </w:rPr>
            </w:pPr>
            <w:ins w:id="29154" w:author="Στάθης Καπ" w:date="2023-03-09T07:11:00Z">
              <w:r>
                <w:rPr>
                  <w:rFonts w:ascii="Calibri" w:hAnsi="Calibri" w:cs="Calibri"/>
                  <w:color w:val="000000"/>
                  <w:sz w:val="16"/>
                  <w:szCs w:val="16"/>
                </w:rPr>
                <w:t>427</w:t>
              </w:r>
            </w:ins>
          </w:p>
        </w:tc>
        <w:tc>
          <w:tcPr>
            <w:tcW w:w="454" w:type="dxa"/>
            <w:vAlign w:val="center"/>
            <w:tcPrChange w:id="29155" w:author="Στάθης Καπ" w:date="2023-03-09T06:29:00Z">
              <w:tcPr>
                <w:tcW w:w="454" w:type="dxa"/>
                <w:vAlign w:val="center"/>
              </w:tcPr>
            </w:tcPrChange>
          </w:tcPr>
          <w:p w14:paraId="7207A330" w14:textId="58EAA7E0" w:rsidR="00494D04" w:rsidRPr="007E0F91" w:rsidRDefault="00494D04" w:rsidP="00494D04">
            <w:pPr>
              <w:jc w:val="center"/>
              <w:rPr>
                <w:ins w:id="29156" w:author="Στάθης Καπ" w:date="2023-03-09T06:25:00Z"/>
                <w:sz w:val="16"/>
                <w:szCs w:val="16"/>
              </w:rPr>
            </w:pPr>
            <w:ins w:id="29157" w:author="Στάθης Καπ" w:date="2023-03-09T07:11:00Z">
              <w:r>
                <w:rPr>
                  <w:rFonts w:ascii="Calibri" w:hAnsi="Calibri" w:cs="Calibri"/>
                  <w:color w:val="000000"/>
                  <w:sz w:val="16"/>
                  <w:szCs w:val="16"/>
                </w:rPr>
                <w:t>9.92</w:t>
              </w:r>
            </w:ins>
          </w:p>
        </w:tc>
        <w:tc>
          <w:tcPr>
            <w:tcW w:w="454" w:type="dxa"/>
            <w:vAlign w:val="center"/>
            <w:tcPrChange w:id="29158" w:author="Στάθης Καπ" w:date="2023-03-09T06:29:00Z">
              <w:tcPr>
                <w:tcW w:w="454" w:type="dxa"/>
                <w:vAlign w:val="bottom"/>
              </w:tcPr>
            </w:tcPrChange>
          </w:tcPr>
          <w:p w14:paraId="2A0C627F" w14:textId="0575EC7E" w:rsidR="00494D04" w:rsidRPr="007E0F91" w:rsidRDefault="00494D04" w:rsidP="00494D04">
            <w:pPr>
              <w:jc w:val="center"/>
              <w:rPr>
                <w:ins w:id="29159" w:author="Στάθης Καπ" w:date="2023-03-09T06:25:00Z"/>
                <w:sz w:val="16"/>
                <w:szCs w:val="16"/>
              </w:rPr>
            </w:pPr>
            <w:ins w:id="29160"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29161" w:author="Στάθης Καπ" w:date="2023-03-09T06:29:00Z">
              <w:tcPr>
                <w:tcW w:w="454" w:type="dxa"/>
                <w:tcBorders>
                  <w:right w:val="single" w:sz="4" w:space="0" w:color="auto"/>
                </w:tcBorders>
                <w:vAlign w:val="center"/>
              </w:tcPr>
            </w:tcPrChange>
          </w:tcPr>
          <w:p w14:paraId="382B77EE" w14:textId="17FE5213" w:rsidR="00494D04" w:rsidRPr="007E0F91" w:rsidRDefault="00494D04" w:rsidP="00494D04">
            <w:pPr>
              <w:jc w:val="center"/>
              <w:rPr>
                <w:ins w:id="29162" w:author="Στάθης Καπ" w:date="2023-03-09T06:25:00Z"/>
                <w:sz w:val="16"/>
                <w:szCs w:val="16"/>
              </w:rPr>
            </w:pPr>
            <w:ins w:id="29163"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29164" w:author="Στάθης Καπ" w:date="2023-03-09T06:29:00Z">
              <w:tcPr>
                <w:tcW w:w="453" w:type="dxa"/>
                <w:tcBorders>
                  <w:left w:val="single" w:sz="4" w:space="0" w:color="auto"/>
                </w:tcBorders>
                <w:vAlign w:val="bottom"/>
              </w:tcPr>
            </w:tcPrChange>
          </w:tcPr>
          <w:p w14:paraId="76A4BE79" w14:textId="0A4524ED" w:rsidR="00494D04" w:rsidRPr="007E0F91" w:rsidRDefault="00494D04" w:rsidP="00494D04">
            <w:pPr>
              <w:jc w:val="center"/>
              <w:rPr>
                <w:ins w:id="29165" w:author="Στάθης Καπ" w:date="2023-03-09T06:25:00Z"/>
                <w:sz w:val="16"/>
                <w:szCs w:val="16"/>
              </w:rPr>
            </w:pPr>
            <w:ins w:id="29166" w:author="Στάθης Καπ" w:date="2023-03-09T07:11:00Z">
              <w:r>
                <w:rPr>
                  <w:rFonts w:ascii="Calibri" w:hAnsi="Calibri" w:cs="Calibri"/>
                  <w:color w:val="000000"/>
                  <w:sz w:val="16"/>
                  <w:szCs w:val="16"/>
                </w:rPr>
                <w:t>424</w:t>
              </w:r>
            </w:ins>
          </w:p>
        </w:tc>
        <w:tc>
          <w:tcPr>
            <w:tcW w:w="454" w:type="dxa"/>
            <w:vAlign w:val="center"/>
            <w:tcPrChange w:id="29167" w:author="Στάθης Καπ" w:date="2023-03-09T06:29:00Z">
              <w:tcPr>
                <w:tcW w:w="454" w:type="dxa"/>
                <w:vAlign w:val="center"/>
              </w:tcPr>
            </w:tcPrChange>
          </w:tcPr>
          <w:p w14:paraId="292C2012" w14:textId="1A8EA502" w:rsidR="00494D04" w:rsidRPr="007E0F91" w:rsidRDefault="00494D04" w:rsidP="00494D04">
            <w:pPr>
              <w:jc w:val="center"/>
              <w:rPr>
                <w:ins w:id="29168" w:author="Στάθης Καπ" w:date="2023-03-09T06:25:00Z"/>
                <w:sz w:val="16"/>
                <w:szCs w:val="16"/>
              </w:rPr>
            </w:pPr>
            <w:ins w:id="29169" w:author="Στάθης Καπ" w:date="2023-03-09T07:11:00Z">
              <w:r>
                <w:rPr>
                  <w:rFonts w:ascii="Calibri" w:hAnsi="Calibri" w:cs="Calibri"/>
                  <w:color w:val="000000"/>
                  <w:sz w:val="16"/>
                  <w:szCs w:val="16"/>
                </w:rPr>
                <w:t>10.55</w:t>
              </w:r>
            </w:ins>
          </w:p>
        </w:tc>
        <w:tc>
          <w:tcPr>
            <w:tcW w:w="454" w:type="dxa"/>
            <w:vAlign w:val="center"/>
            <w:tcPrChange w:id="29170" w:author="Στάθης Καπ" w:date="2023-03-09T06:29:00Z">
              <w:tcPr>
                <w:tcW w:w="454" w:type="dxa"/>
                <w:vAlign w:val="bottom"/>
              </w:tcPr>
            </w:tcPrChange>
          </w:tcPr>
          <w:p w14:paraId="1CD70C9C" w14:textId="25D13932" w:rsidR="00494D04" w:rsidRPr="007E0F91" w:rsidRDefault="00494D04" w:rsidP="00494D04">
            <w:pPr>
              <w:jc w:val="center"/>
              <w:rPr>
                <w:ins w:id="29171" w:author="Στάθης Καπ" w:date="2023-03-09T06:25:00Z"/>
                <w:sz w:val="16"/>
                <w:szCs w:val="16"/>
              </w:rPr>
            </w:pPr>
            <w:ins w:id="29172"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29173" w:author="Στάθης Καπ" w:date="2023-03-09T06:29:00Z">
              <w:tcPr>
                <w:tcW w:w="461" w:type="dxa"/>
                <w:tcBorders>
                  <w:right w:val="single" w:sz="4" w:space="0" w:color="auto"/>
                </w:tcBorders>
                <w:vAlign w:val="center"/>
              </w:tcPr>
            </w:tcPrChange>
          </w:tcPr>
          <w:p w14:paraId="010B8DC0" w14:textId="668C05CF" w:rsidR="00494D04" w:rsidRPr="007E0F91" w:rsidRDefault="00494D04" w:rsidP="00494D04">
            <w:pPr>
              <w:jc w:val="center"/>
              <w:rPr>
                <w:ins w:id="29174" w:author="Στάθης Καπ" w:date="2023-03-09T06:25:00Z"/>
                <w:sz w:val="16"/>
                <w:szCs w:val="16"/>
              </w:rPr>
            </w:pPr>
            <w:ins w:id="29175"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1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177" w:author="Στάθης Καπ" w:date="2023-03-09T06:25:00Z"/>
          <w:trPrChange w:id="2917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17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29180" w:author="Στάθης Καπ" w:date="2023-03-09T06:25:00Z"/>
                <w:sz w:val="16"/>
                <w:szCs w:val="16"/>
              </w:rPr>
            </w:pPr>
            <w:ins w:id="29181"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29182" w:author="Στάθης Καπ" w:date="2023-03-09T06:29:00Z">
              <w:tcPr>
                <w:tcW w:w="565" w:type="dxa"/>
                <w:tcBorders>
                  <w:left w:val="single" w:sz="4" w:space="0" w:color="auto"/>
                </w:tcBorders>
                <w:vAlign w:val="center"/>
              </w:tcPr>
            </w:tcPrChange>
          </w:tcPr>
          <w:p w14:paraId="1915E7F0" w14:textId="1DBBCA28" w:rsidR="00494D04" w:rsidRPr="007E0F91" w:rsidRDefault="00494D04" w:rsidP="00494D04">
            <w:pPr>
              <w:jc w:val="center"/>
              <w:rPr>
                <w:ins w:id="29183" w:author="Στάθης Καπ" w:date="2023-03-09T06:25:00Z"/>
                <w:sz w:val="16"/>
                <w:szCs w:val="16"/>
              </w:rPr>
            </w:pPr>
            <w:ins w:id="29184"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29185" w:author="Στάθης Καπ" w:date="2023-03-09T06:29:00Z">
              <w:tcPr>
                <w:tcW w:w="679" w:type="dxa"/>
                <w:tcBorders>
                  <w:right w:val="single" w:sz="4" w:space="0" w:color="auto"/>
                </w:tcBorders>
                <w:vAlign w:val="center"/>
              </w:tcPr>
            </w:tcPrChange>
          </w:tcPr>
          <w:p w14:paraId="786FB29F" w14:textId="6E359017" w:rsidR="00494D04" w:rsidRPr="007E0F91" w:rsidRDefault="00494D04" w:rsidP="00494D04">
            <w:pPr>
              <w:jc w:val="center"/>
              <w:rPr>
                <w:ins w:id="29186" w:author="Στάθης Καπ" w:date="2023-03-09T06:25:00Z"/>
                <w:sz w:val="16"/>
                <w:szCs w:val="16"/>
              </w:rPr>
            </w:pPr>
            <w:ins w:id="29187"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29188" w:author="Στάθης Καπ" w:date="2023-03-09T06:29:00Z">
              <w:tcPr>
                <w:tcW w:w="453" w:type="dxa"/>
                <w:tcBorders>
                  <w:left w:val="single" w:sz="4" w:space="0" w:color="auto"/>
                </w:tcBorders>
                <w:vAlign w:val="bottom"/>
              </w:tcPr>
            </w:tcPrChange>
          </w:tcPr>
          <w:p w14:paraId="70246A71" w14:textId="5FCE0EAA" w:rsidR="00494D04" w:rsidRPr="007E0F91" w:rsidRDefault="00494D04" w:rsidP="00494D04">
            <w:pPr>
              <w:jc w:val="center"/>
              <w:rPr>
                <w:ins w:id="29189" w:author="Στάθης Καπ" w:date="2023-03-09T06:25:00Z"/>
                <w:sz w:val="16"/>
                <w:szCs w:val="16"/>
              </w:rPr>
            </w:pPr>
            <w:ins w:id="29190" w:author="Στάθης Καπ" w:date="2023-03-09T07:11:00Z">
              <w:r>
                <w:rPr>
                  <w:rFonts w:ascii="Calibri" w:hAnsi="Calibri" w:cs="Calibri"/>
                  <w:color w:val="000000"/>
                  <w:sz w:val="16"/>
                  <w:szCs w:val="16"/>
                </w:rPr>
                <w:t>513</w:t>
              </w:r>
            </w:ins>
          </w:p>
        </w:tc>
        <w:tc>
          <w:tcPr>
            <w:tcW w:w="708" w:type="dxa"/>
            <w:vAlign w:val="center"/>
            <w:tcPrChange w:id="29191" w:author="Στάθης Καπ" w:date="2023-03-09T06:29:00Z">
              <w:tcPr>
                <w:tcW w:w="708" w:type="dxa"/>
                <w:vAlign w:val="center"/>
              </w:tcPr>
            </w:tcPrChange>
          </w:tcPr>
          <w:p w14:paraId="40147034" w14:textId="7527713D" w:rsidR="00494D04" w:rsidRPr="007E0F91" w:rsidRDefault="00494D04" w:rsidP="00494D04">
            <w:pPr>
              <w:jc w:val="center"/>
              <w:rPr>
                <w:ins w:id="29192" w:author="Στάθης Καπ" w:date="2023-03-09T06:25:00Z"/>
                <w:sz w:val="16"/>
                <w:szCs w:val="16"/>
              </w:rPr>
            </w:pPr>
            <w:ins w:id="29193"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29194" w:author="Στάθης Καπ" w:date="2023-03-09T06:29:00Z">
              <w:tcPr>
                <w:tcW w:w="652" w:type="dxa"/>
                <w:tcBorders>
                  <w:right w:val="single" w:sz="4" w:space="0" w:color="auto"/>
                </w:tcBorders>
                <w:vAlign w:val="bottom"/>
              </w:tcPr>
            </w:tcPrChange>
          </w:tcPr>
          <w:p w14:paraId="6B215E2B" w14:textId="2607C158" w:rsidR="00494D04" w:rsidRPr="007E0F91" w:rsidRDefault="00494D04" w:rsidP="00494D04">
            <w:pPr>
              <w:jc w:val="center"/>
              <w:rPr>
                <w:ins w:id="29195" w:author="Στάθης Καπ" w:date="2023-03-09T06:25:00Z"/>
                <w:sz w:val="16"/>
                <w:szCs w:val="16"/>
              </w:rPr>
            </w:pPr>
            <w:ins w:id="29196"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29197" w:author="Στάθης Καπ" w:date="2023-03-09T06:29:00Z">
              <w:tcPr>
                <w:tcW w:w="453" w:type="dxa"/>
                <w:tcBorders>
                  <w:left w:val="single" w:sz="4" w:space="0" w:color="auto"/>
                </w:tcBorders>
                <w:vAlign w:val="bottom"/>
              </w:tcPr>
            </w:tcPrChange>
          </w:tcPr>
          <w:p w14:paraId="7A268B4F" w14:textId="610438FD" w:rsidR="00494D04" w:rsidRPr="007E0F91" w:rsidRDefault="00494D04" w:rsidP="00494D04">
            <w:pPr>
              <w:jc w:val="center"/>
              <w:rPr>
                <w:ins w:id="29198" w:author="Στάθης Καπ" w:date="2023-03-09T06:25:00Z"/>
                <w:sz w:val="16"/>
                <w:szCs w:val="16"/>
              </w:rPr>
            </w:pPr>
            <w:ins w:id="29199" w:author="Στάθης Καπ" w:date="2023-03-09T07:11:00Z">
              <w:r>
                <w:rPr>
                  <w:rFonts w:ascii="Calibri" w:hAnsi="Calibri" w:cs="Calibri"/>
                  <w:color w:val="000000"/>
                  <w:sz w:val="16"/>
                  <w:szCs w:val="16"/>
                </w:rPr>
                <w:t>485</w:t>
              </w:r>
            </w:ins>
          </w:p>
        </w:tc>
        <w:tc>
          <w:tcPr>
            <w:tcW w:w="454" w:type="dxa"/>
            <w:vAlign w:val="center"/>
            <w:tcPrChange w:id="29200" w:author="Στάθης Καπ" w:date="2023-03-09T06:29:00Z">
              <w:tcPr>
                <w:tcW w:w="454" w:type="dxa"/>
                <w:vAlign w:val="center"/>
              </w:tcPr>
            </w:tcPrChange>
          </w:tcPr>
          <w:p w14:paraId="33BB40EC" w14:textId="18CF73EE" w:rsidR="00494D04" w:rsidRPr="007E0F91" w:rsidRDefault="00494D04" w:rsidP="00494D04">
            <w:pPr>
              <w:jc w:val="center"/>
              <w:rPr>
                <w:ins w:id="29201" w:author="Στάθης Καπ" w:date="2023-03-09T06:25:00Z"/>
                <w:sz w:val="16"/>
                <w:szCs w:val="16"/>
              </w:rPr>
            </w:pPr>
            <w:ins w:id="29202" w:author="Στάθης Καπ" w:date="2023-03-09T07:11:00Z">
              <w:r>
                <w:rPr>
                  <w:rFonts w:ascii="Calibri" w:hAnsi="Calibri" w:cs="Calibri"/>
                  <w:color w:val="000000"/>
                  <w:sz w:val="16"/>
                  <w:szCs w:val="16"/>
                </w:rPr>
                <w:t>5.46</w:t>
              </w:r>
            </w:ins>
          </w:p>
        </w:tc>
        <w:tc>
          <w:tcPr>
            <w:tcW w:w="454" w:type="dxa"/>
            <w:vAlign w:val="center"/>
            <w:tcPrChange w:id="29203" w:author="Στάθης Καπ" w:date="2023-03-09T06:29:00Z">
              <w:tcPr>
                <w:tcW w:w="454" w:type="dxa"/>
                <w:vAlign w:val="bottom"/>
              </w:tcPr>
            </w:tcPrChange>
          </w:tcPr>
          <w:p w14:paraId="31B674E1" w14:textId="1CF67338" w:rsidR="00494D04" w:rsidRPr="007E0F91" w:rsidRDefault="00494D04" w:rsidP="00494D04">
            <w:pPr>
              <w:jc w:val="center"/>
              <w:rPr>
                <w:ins w:id="29204" w:author="Στάθης Καπ" w:date="2023-03-09T06:25:00Z"/>
                <w:sz w:val="16"/>
                <w:szCs w:val="16"/>
              </w:rPr>
            </w:pPr>
            <w:ins w:id="29205"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29206" w:author="Στάθης Καπ" w:date="2023-03-09T06:29:00Z">
              <w:tcPr>
                <w:tcW w:w="457" w:type="dxa"/>
                <w:tcBorders>
                  <w:right w:val="single" w:sz="4" w:space="0" w:color="auto"/>
                </w:tcBorders>
                <w:vAlign w:val="center"/>
              </w:tcPr>
            </w:tcPrChange>
          </w:tcPr>
          <w:p w14:paraId="3FAE98BB" w14:textId="35AEEE1B" w:rsidR="00494D04" w:rsidRPr="007E0F91" w:rsidRDefault="00494D04" w:rsidP="00494D04">
            <w:pPr>
              <w:jc w:val="center"/>
              <w:rPr>
                <w:ins w:id="29207" w:author="Στάθης Καπ" w:date="2023-03-09T06:25:00Z"/>
                <w:sz w:val="16"/>
                <w:szCs w:val="16"/>
              </w:rPr>
            </w:pPr>
            <w:ins w:id="29208"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29209" w:author="Στάθης Καπ" w:date="2023-03-09T06:29:00Z">
              <w:tcPr>
                <w:tcW w:w="453" w:type="dxa"/>
                <w:tcBorders>
                  <w:left w:val="single" w:sz="4" w:space="0" w:color="auto"/>
                </w:tcBorders>
                <w:vAlign w:val="bottom"/>
              </w:tcPr>
            </w:tcPrChange>
          </w:tcPr>
          <w:p w14:paraId="2826123B" w14:textId="4F6CEB74" w:rsidR="00494D04" w:rsidRPr="007E0F91" w:rsidRDefault="00494D04" w:rsidP="00494D04">
            <w:pPr>
              <w:jc w:val="center"/>
              <w:rPr>
                <w:ins w:id="29210" w:author="Στάθης Καπ" w:date="2023-03-09T06:25:00Z"/>
                <w:sz w:val="16"/>
                <w:szCs w:val="16"/>
              </w:rPr>
            </w:pPr>
            <w:ins w:id="29211" w:author="Στάθης Καπ" w:date="2023-03-09T07:11:00Z">
              <w:r>
                <w:rPr>
                  <w:rFonts w:ascii="Calibri" w:hAnsi="Calibri" w:cs="Calibri"/>
                  <w:color w:val="000000"/>
                  <w:sz w:val="16"/>
                  <w:szCs w:val="16"/>
                </w:rPr>
                <w:t>429</w:t>
              </w:r>
            </w:ins>
          </w:p>
        </w:tc>
        <w:tc>
          <w:tcPr>
            <w:tcW w:w="454" w:type="dxa"/>
            <w:vAlign w:val="center"/>
            <w:tcPrChange w:id="29212" w:author="Στάθης Καπ" w:date="2023-03-09T06:29:00Z">
              <w:tcPr>
                <w:tcW w:w="454" w:type="dxa"/>
                <w:vAlign w:val="center"/>
              </w:tcPr>
            </w:tcPrChange>
          </w:tcPr>
          <w:p w14:paraId="5796222C" w14:textId="0B2A556C" w:rsidR="00494D04" w:rsidRPr="007E0F91" w:rsidRDefault="00494D04" w:rsidP="00494D04">
            <w:pPr>
              <w:jc w:val="center"/>
              <w:rPr>
                <w:ins w:id="29213" w:author="Στάθης Καπ" w:date="2023-03-09T06:25:00Z"/>
                <w:sz w:val="16"/>
                <w:szCs w:val="16"/>
              </w:rPr>
            </w:pPr>
            <w:ins w:id="29214" w:author="Στάθης Καπ" w:date="2023-03-09T07:11:00Z">
              <w:r>
                <w:rPr>
                  <w:rFonts w:ascii="Calibri" w:hAnsi="Calibri" w:cs="Calibri"/>
                  <w:color w:val="000000"/>
                  <w:sz w:val="16"/>
                  <w:szCs w:val="16"/>
                </w:rPr>
                <w:t>16.37</w:t>
              </w:r>
            </w:ins>
          </w:p>
        </w:tc>
        <w:tc>
          <w:tcPr>
            <w:tcW w:w="454" w:type="dxa"/>
            <w:vAlign w:val="center"/>
            <w:tcPrChange w:id="29215" w:author="Στάθης Καπ" w:date="2023-03-09T06:29:00Z">
              <w:tcPr>
                <w:tcW w:w="454" w:type="dxa"/>
                <w:vAlign w:val="bottom"/>
              </w:tcPr>
            </w:tcPrChange>
          </w:tcPr>
          <w:p w14:paraId="35A9C96D" w14:textId="2E948A44" w:rsidR="00494D04" w:rsidRPr="007E0F91" w:rsidRDefault="00494D04" w:rsidP="00494D04">
            <w:pPr>
              <w:jc w:val="center"/>
              <w:rPr>
                <w:ins w:id="29216" w:author="Στάθης Καπ" w:date="2023-03-09T06:25:00Z"/>
                <w:sz w:val="16"/>
                <w:szCs w:val="16"/>
              </w:rPr>
            </w:pPr>
            <w:ins w:id="29217"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29218" w:author="Στάθης Καπ" w:date="2023-03-09T06:29:00Z">
              <w:tcPr>
                <w:tcW w:w="454" w:type="dxa"/>
                <w:tcBorders>
                  <w:right w:val="single" w:sz="4" w:space="0" w:color="auto"/>
                </w:tcBorders>
                <w:vAlign w:val="center"/>
              </w:tcPr>
            </w:tcPrChange>
          </w:tcPr>
          <w:p w14:paraId="4DA13376" w14:textId="13890F06" w:rsidR="00494D04" w:rsidRPr="007E0F91" w:rsidRDefault="00494D04" w:rsidP="00494D04">
            <w:pPr>
              <w:jc w:val="center"/>
              <w:rPr>
                <w:ins w:id="29219" w:author="Στάθης Καπ" w:date="2023-03-09T06:25:00Z"/>
                <w:sz w:val="16"/>
                <w:szCs w:val="16"/>
              </w:rPr>
            </w:pPr>
            <w:ins w:id="29220"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29221" w:author="Στάθης Καπ" w:date="2023-03-09T06:29:00Z">
              <w:tcPr>
                <w:tcW w:w="453" w:type="dxa"/>
                <w:tcBorders>
                  <w:left w:val="single" w:sz="4" w:space="0" w:color="auto"/>
                </w:tcBorders>
                <w:vAlign w:val="bottom"/>
              </w:tcPr>
            </w:tcPrChange>
          </w:tcPr>
          <w:p w14:paraId="3C40200B" w14:textId="2CC12C17" w:rsidR="00494D04" w:rsidRPr="007E0F91" w:rsidRDefault="00494D04" w:rsidP="00494D04">
            <w:pPr>
              <w:jc w:val="center"/>
              <w:rPr>
                <w:ins w:id="29222" w:author="Στάθης Καπ" w:date="2023-03-09T06:25:00Z"/>
                <w:sz w:val="16"/>
                <w:szCs w:val="16"/>
              </w:rPr>
            </w:pPr>
            <w:ins w:id="29223" w:author="Στάθης Καπ" w:date="2023-03-09T07:11:00Z">
              <w:r>
                <w:rPr>
                  <w:rFonts w:ascii="Calibri" w:hAnsi="Calibri" w:cs="Calibri"/>
                  <w:color w:val="000000"/>
                  <w:sz w:val="16"/>
                  <w:szCs w:val="16"/>
                </w:rPr>
                <w:t>423</w:t>
              </w:r>
            </w:ins>
          </w:p>
        </w:tc>
        <w:tc>
          <w:tcPr>
            <w:tcW w:w="454" w:type="dxa"/>
            <w:vAlign w:val="center"/>
            <w:tcPrChange w:id="29224" w:author="Στάθης Καπ" w:date="2023-03-09T06:29:00Z">
              <w:tcPr>
                <w:tcW w:w="454" w:type="dxa"/>
                <w:vAlign w:val="center"/>
              </w:tcPr>
            </w:tcPrChange>
          </w:tcPr>
          <w:p w14:paraId="031A083D" w14:textId="6F9221CB" w:rsidR="00494D04" w:rsidRPr="007E0F91" w:rsidRDefault="00494D04" w:rsidP="00494D04">
            <w:pPr>
              <w:jc w:val="center"/>
              <w:rPr>
                <w:ins w:id="29225" w:author="Στάθης Καπ" w:date="2023-03-09T06:25:00Z"/>
                <w:sz w:val="16"/>
                <w:szCs w:val="16"/>
              </w:rPr>
            </w:pPr>
            <w:ins w:id="29226" w:author="Στάθης Καπ" w:date="2023-03-09T07:11:00Z">
              <w:r>
                <w:rPr>
                  <w:rFonts w:ascii="Calibri" w:hAnsi="Calibri" w:cs="Calibri"/>
                  <w:color w:val="000000"/>
                  <w:sz w:val="16"/>
                  <w:szCs w:val="16"/>
                </w:rPr>
                <w:t>17.54</w:t>
              </w:r>
            </w:ins>
          </w:p>
        </w:tc>
        <w:tc>
          <w:tcPr>
            <w:tcW w:w="454" w:type="dxa"/>
            <w:vAlign w:val="center"/>
            <w:tcPrChange w:id="29227" w:author="Στάθης Καπ" w:date="2023-03-09T06:29:00Z">
              <w:tcPr>
                <w:tcW w:w="454" w:type="dxa"/>
                <w:vAlign w:val="bottom"/>
              </w:tcPr>
            </w:tcPrChange>
          </w:tcPr>
          <w:p w14:paraId="18BAAF28" w14:textId="02B094F8" w:rsidR="00494D04" w:rsidRPr="007E0F91" w:rsidRDefault="00494D04" w:rsidP="00494D04">
            <w:pPr>
              <w:jc w:val="center"/>
              <w:rPr>
                <w:ins w:id="29228" w:author="Στάθης Καπ" w:date="2023-03-09T06:25:00Z"/>
                <w:sz w:val="16"/>
                <w:szCs w:val="16"/>
              </w:rPr>
            </w:pPr>
            <w:ins w:id="29229"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29230" w:author="Στάθης Καπ" w:date="2023-03-09T06:29:00Z">
              <w:tcPr>
                <w:tcW w:w="461" w:type="dxa"/>
                <w:tcBorders>
                  <w:right w:val="single" w:sz="4" w:space="0" w:color="auto"/>
                </w:tcBorders>
                <w:vAlign w:val="center"/>
              </w:tcPr>
            </w:tcPrChange>
          </w:tcPr>
          <w:p w14:paraId="4CDE3E57" w14:textId="4B4F961B" w:rsidR="00494D04" w:rsidRPr="007E0F91" w:rsidRDefault="00494D04" w:rsidP="00494D04">
            <w:pPr>
              <w:jc w:val="center"/>
              <w:rPr>
                <w:ins w:id="29231" w:author="Στάθης Καπ" w:date="2023-03-09T06:25:00Z"/>
                <w:sz w:val="16"/>
                <w:szCs w:val="16"/>
              </w:rPr>
            </w:pPr>
            <w:ins w:id="29232"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2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234" w:author="Στάθης Καπ" w:date="2023-03-09T06:25:00Z"/>
          <w:trPrChange w:id="2923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23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29237" w:author="Στάθης Καπ" w:date="2023-03-09T06:25:00Z"/>
                <w:sz w:val="16"/>
                <w:szCs w:val="16"/>
              </w:rPr>
            </w:pPr>
            <w:ins w:id="29238"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29239" w:author="Στάθης Καπ" w:date="2023-03-09T06:29:00Z">
              <w:tcPr>
                <w:tcW w:w="565" w:type="dxa"/>
                <w:tcBorders>
                  <w:left w:val="single" w:sz="4" w:space="0" w:color="auto"/>
                </w:tcBorders>
                <w:vAlign w:val="center"/>
              </w:tcPr>
            </w:tcPrChange>
          </w:tcPr>
          <w:p w14:paraId="0DFD3F08" w14:textId="3F7C003D" w:rsidR="00494D04" w:rsidRPr="007E0F91" w:rsidRDefault="00494D04" w:rsidP="00494D04">
            <w:pPr>
              <w:jc w:val="center"/>
              <w:rPr>
                <w:ins w:id="29240" w:author="Στάθης Καπ" w:date="2023-03-09T06:25:00Z"/>
                <w:sz w:val="16"/>
                <w:szCs w:val="16"/>
              </w:rPr>
            </w:pPr>
            <w:ins w:id="29241"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29242" w:author="Στάθης Καπ" w:date="2023-03-09T06:29:00Z">
              <w:tcPr>
                <w:tcW w:w="679" w:type="dxa"/>
                <w:tcBorders>
                  <w:right w:val="single" w:sz="4" w:space="0" w:color="auto"/>
                </w:tcBorders>
                <w:vAlign w:val="center"/>
              </w:tcPr>
            </w:tcPrChange>
          </w:tcPr>
          <w:p w14:paraId="4767C1E4" w14:textId="19E939DF" w:rsidR="00494D04" w:rsidRPr="007E0F91" w:rsidRDefault="00494D04" w:rsidP="00494D04">
            <w:pPr>
              <w:jc w:val="center"/>
              <w:rPr>
                <w:ins w:id="29243" w:author="Στάθης Καπ" w:date="2023-03-09T06:25:00Z"/>
                <w:sz w:val="16"/>
                <w:szCs w:val="16"/>
              </w:rPr>
            </w:pPr>
            <w:ins w:id="29244"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29245" w:author="Στάθης Καπ" w:date="2023-03-09T06:29:00Z">
              <w:tcPr>
                <w:tcW w:w="453" w:type="dxa"/>
                <w:tcBorders>
                  <w:left w:val="single" w:sz="4" w:space="0" w:color="auto"/>
                </w:tcBorders>
                <w:vAlign w:val="bottom"/>
              </w:tcPr>
            </w:tcPrChange>
          </w:tcPr>
          <w:p w14:paraId="72861334" w14:textId="6635DE27" w:rsidR="00494D04" w:rsidRPr="007E0F91" w:rsidRDefault="00494D04" w:rsidP="00494D04">
            <w:pPr>
              <w:jc w:val="center"/>
              <w:rPr>
                <w:ins w:id="29246" w:author="Στάθης Καπ" w:date="2023-03-09T06:25:00Z"/>
                <w:sz w:val="16"/>
                <w:szCs w:val="16"/>
              </w:rPr>
            </w:pPr>
            <w:ins w:id="29247" w:author="Στάθης Καπ" w:date="2023-03-09T07:11:00Z">
              <w:r>
                <w:rPr>
                  <w:rFonts w:ascii="Calibri" w:hAnsi="Calibri" w:cs="Calibri"/>
                  <w:color w:val="000000"/>
                  <w:sz w:val="16"/>
                  <w:szCs w:val="16"/>
                </w:rPr>
                <w:t>453</w:t>
              </w:r>
            </w:ins>
          </w:p>
        </w:tc>
        <w:tc>
          <w:tcPr>
            <w:tcW w:w="708" w:type="dxa"/>
            <w:vAlign w:val="center"/>
            <w:tcPrChange w:id="29248" w:author="Στάθης Καπ" w:date="2023-03-09T06:29:00Z">
              <w:tcPr>
                <w:tcW w:w="708" w:type="dxa"/>
                <w:vAlign w:val="center"/>
              </w:tcPr>
            </w:tcPrChange>
          </w:tcPr>
          <w:p w14:paraId="1C9BA7C1" w14:textId="5F91A998" w:rsidR="00494D04" w:rsidRPr="007E0F91" w:rsidRDefault="00494D04" w:rsidP="00494D04">
            <w:pPr>
              <w:jc w:val="center"/>
              <w:rPr>
                <w:ins w:id="29249" w:author="Στάθης Καπ" w:date="2023-03-09T06:25:00Z"/>
                <w:sz w:val="16"/>
                <w:szCs w:val="16"/>
              </w:rPr>
            </w:pPr>
            <w:ins w:id="29250"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29251" w:author="Στάθης Καπ" w:date="2023-03-09T06:29:00Z">
              <w:tcPr>
                <w:tcW w:w="652" w:type="dxa"/>
                <w:tcBorders>
                  <w:right w:val="single" w:sz="4" w:space="0" w:color="auto"/>
                </w:tcBorders>
                <w:vAlign w:val="bottom"/>
              </w:tcPr>
            </w:tcPrChange>
          </w:tcPr>
          <w:p w14:paraId="0D699A2F" w14:textId="6D1187B6" w:rsidR="00494D04" w:rsidRPr="007E0F91" w:rsidRDefault="00494D04" w:rsidP="00494D04">
            <w:pPr>
              <w:jc w:val="center"/>
              <w:rPr>
                <w:ins w:id="29252" w:author="Στάθης Καπ" w:date="2023-03-09T06:25:00Z"/>
                <w:sz w:val="16"/>
                <w:szCs w:val="16"/>
              </w:rPr>
            </w:pPr>
            <w:ins w:id="29253"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29254" w:author="Στάθης Καπ" w:date="2023-03-09T06:29:00Z">
              <w:tcPr>
                <w:tcW w:w="453" w:type="dxa"/>
                <w:tcBorders>
                  <w:left w:val="single" w:sz="4" w:space="0" w:color="auto"/>
                </w:tcBorders>
                <w:vAlign w:val="bottom"/>
              </w:tcPr>
            </w:tcPrChange>
          </w:tcPr>
          <w:p w14:paraId="0827DB32" w14:textId="3CF1A68A" w:rsidR="00494D04" w:rsidRPr="007E0F91" w:rsidRDefault="00494D04" w:rsidP="00494D04">
            <w:pPr>
              <w:jc w:val="center"/>
              <w:rPr>
                <w:ins w:id="29255" w:author="Στάθης Καπ" w:date="2023-03-09T06:25:00Z"/>
                <w:sz w:val="16"/>
                <w:szCs w:val="16"/>
              </w:rPr>
            </w:pPr>
            <w:ins w:id="29256" w:author="Στάθης Καπ" w:date="2023-03-09T07:11:00Z">
              <w:r>
                <w:rPr>
                  <w:rFonts w:ascii="Calibri" w:hAnsi="Calibri" w:cs="Calibri"/>
                  <w:color w:val="000000"/>
                  <w:sz w:val="16"/>
                  <w:szCs w:val="16"/>
                </w:rPr>
                <w:t>407</w:t>
              </w:r>
            </w:ins>
          </w:p>
        </w:tc>
        <w:tc>
          <w:tcPr>
            <w:tcW w:w="454" w:type="dxa"/>
            <w:vAlign w:val="center"/>
            <w:tcPrChange w:id="29257" w:author="Στάθης Καπ" w:date="2023-03-09T06:29:00Z">
              <w:tcPr>
                <w:tcW w:w="454" w:type="dxa"/>
                <w:vAlign w:val="center"/>
              </w:tcPr>
            </w:tcPrChange>
          </w:tcPr>
          <w:p w14:paraId="7C10D0F9" w14:textId="0C3A9D0E" w:rsidR="00494D04" w:rsidRPr="007E0F91" w:rsidRDefault="00494D04" w:rsidP="00494D04">
            <w:pPr>
              <w:jc w:val="center"/>
              <w:rPr>
                <w:ins w:id="29258" w:author="Στάθης Καπ" w:date="2023-03-09T06:25:00Z"/>
                <w:sz w:val="16"/>
                <w:szCs w:val="16"/>
              </w:rPr>
            </w:pPr>
            <w:ins w:id="29259" w:author="Στάθης Καπ" w:date="2023-03-09T07:11:00Z">
              <w:r>
                <w:rPr>
                  <w:rFonts w:ascii="Calibri" w:hAnsi="Calibri" w:cs="Calibri"/>
                  <w:color w:val="000000"/>
                  <w:sz w:val="16"/>
                  <w:szCs w:val="16"/>
                </w:rPr>
                <w:t>10.15</w:t>
              </w:r>
            </w:ins>
          </w:p>
        </w:tc>
        <w:tc>
          <w:tcPr>
            <w:tcW w:w="454" w:type="dxa"/>
            <w:vAlign w:val="center"/>
            <w:tcPrChange w:id="29260" w:author="Στάθης Καπ" w:date="2023-03-09T06:29:00Z">
              <w:tcPr>
                <w:tcW w:w="454" w:type="dxa"/>
                <w:vAlign w:val="bottom"/>
              </w:tcPr>
            </w:tcPrChange>
          </w:tcPr>
          <w:p w14:paraId="2C2DC90F" w14:textId="245FAAFF" w:rsidR="00494D04" w:rsidRPr="007E0F91" w:rsidRDefault="00494D04" w:rsidP="00494D04">
            <w:pPr>
              <w:jc w:val="center"/>
              <w:rPr>
                <w:ins w:id="29261" w:author="Στάθης Καπ" w:date="2023-03-09T06:25:00Z"/>
                <w:sz w:val="16"/>
                <w:szCs w:val="16"/>
              </w:rPr>
            </w:pPr>
            <w:ins w:id="29262"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29263" w:author="Στάθης Καπ" w:date="2023-03-09T06:29:00Z">
              <w:tcPr>
                <w:tcW w:w="457" w:type="dxa"/>
                <w:tcBorders>
                  <w:right w:val="single" w:sz="4" w:space="0" w:color="auto"/>
                </w:tcBorders>
                <w:vAlign w:val="center"/>
              </w:tcPr>
            </w:tcPrChange>
          </w:tcPr>
          <w:p w14:paraId="73870DCD" w14:textId="052FB854" w:rsidR="00494D04" w:rsidRPr="007E0F91" w:rsidRDefault="00494D04" w:rsidP="00494D04">
            <w:pPr>
              <w:jc w:val="center"/>
              <w:rPr>
                <w:ins w:id="29264" w:author="Στάθης Καπ" w:date="2023-03-09T06:25:00Z"/>
                <w:sz w:val="16"/>
                <w:szCs w:val="16"/>
              </w:rPr>
            </w:pPr>
            <w:ins w:id="29265"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29266" w:author="Στάθης Καπ" w:date="2023-03-09T06:29:00Z">
              <w:tcPr>
                <w:tcW w:w="453" w:type="dxa"/>
                <w:tcBorders>
                  <w:left w:val="single" w:sz="4" w:space="0" w:color="auto"/>
                </w:tcBorders>
                <w:vAlign w:val="bottom"/>
              </w:tcPr>
            </w:tcPrChange>
          </w:tcPr>
          <w:p w14:paraId="1F296B02" w14:textId="4BCC84D2" w:rsidR="00494D04" w:rsidRPr="007E0F91" w:rsidRDefault="00494D04" w:rsidP="00494D04">
            <w:pPr>
              <w:jc w:val="center"/>
              <w:rPr>
                <w:ins w:id="29267" w:author="Στάθης Καπ" w:date="2023-03-09T06:25:00Z"/>
                <w:sz w:val="16"/>
                <w:szCs w:val="16"/>
              </w:rPr>
            </w:pPr>
            <w:ins w:id="29268" w:author="Στάθης Καπ" w:date="2023-03-09T07:11:00Z">
              <w:r>
                <w:rPr>
                  <w:rFonts w:ascii="Calibri" w:hAnsi="Calibri" w:cs="Calibri"/>
                  <w:color w:val="000000"/>
                  <w:sz w:val="16"/>
                  <w:szCs w:val="16"/>
                </w:rPr>
                <w:t>414</w:t>
              </w:r>
            </w:ins>
          </w:p>
        </w:tc>
        <w:tc>
          <w:tcPr>
            <w:tcW w:w="454" w:type="dxa"/>
            <w:vAlign w:val="center"/>
            <w:tcPrChange w:id="29269" w:author="Στάθης Καπ" w:date="2023-03-09T06:29:00Z">
              <w:tcPr>
                <w:tcW w:w="454" w:type="dxa"/>
                <w:vAlign w:val="center"/>
              </w:tcPr>
            </w:tcPrChange>
          </w:tcPr>
          <w:p w14:paraId="12FAF72F" w14:textId="0D089E86" w:rsidR="00494D04" w:rsidRPr="007E0F91" w:rsidRDefault="00494D04" w:rsidP="00494D04">
            <w:pPr>
              <w:jc w:val="center"/>
              <w:rPr>
                <w:ins w:id="29270" w:author="Στάθης Καπ" w:date="2023-03-09T06:25:00Z"/>
                <w:sz w:val="16"/>
                <w:szCs w:val="16"/>
              </w:rPr>
            </w:pPr>
            <w:ins w:id="29271" w:author="Στάθης Καπ" w:date="2023-03-09T07:11:00Z">
              <w:r>
                <w:rPr>
                  <w:rFonts w:ascii="Calibri" w:hAnsi="Calibri" w:cs="Calibri"/>
                  <w:color w:val="000000"/>
                  <w:sz w:val="16"/>
                  <w:szCs w:val="16"/>
                </w:rPr>
                <w:t>8.61</w:t>
              </w:r>
            </w:ins>
          </w:p>
        </w:tc>
        <w:tc>
          <w:tcPr>
            <w:tcW w:w="454" w:type="dxa"/>
            <w:vAlign w:val="center"/>
            <w:tcPrChange w:id="29272" w:author="Στάθης Καπ" w:date="2023-03-09T06:29:00Z">
              <w:tcPr>
                <w:tcW w:w="454" w:type="dxa"/>
                <w:vAlign w:val="bottom"/>
              </w:tcPr>
            </w:tcPrChange>
          </w:tcPr>
          <w:p w14:paraId="40E9762E" w14:textId="4E99CDE9" w:rsidR="00494D04" w:rsidRPr="007E0F91" w:rsidRDefault="00494D04" w:rsidP="00494D04">
            <w:pPr>
              <w:jc w:val="center"/>
              <w:rPr>
                <w:ins w:id="29273" w:author="Στάθης Καπ" w:date="2023-03-09T06:25:00Z"/>
                <w:sz w:val="16"/>
                <w:szCs w:val="16"/>
              </w:rPr>
            </w:pPr>
            <w:ins w:id="2927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29275" w:author="Στάθης Καπ" w:date="2023-03-09T06:29:00Z">
              <w:tcPr>
                <w:tcW w:w="454" w:type="dxa"/>
                <w:tcBorders>
                  <w:right w:val="single" w:sz="4" w:space="0" w:color="auto"/>
                </w:tcBorders>
                <w:vAlign w:val="center"/>
              </w:tcPr>
            </w:tcPrChange>
          </w:tcPr>
          <w:p w14:paraId="57678DB7" w14:textId="7D7D39A9" w:rsidR="00494D04" w:rsidRPr="007E0F91" w:rsidRDefault="00494D04" w:rsidP="00494D04">
            <w:pPr>
              <w:jc w:val="center"/>
              <w:rPr>
                <w:ins w:id="29276" w:author="Στάθης Καπ" w:date="2023-03-09T06:25:00Z"/>
                <w:sz w:val="16"/>
                <w:szCs w:val="16"/>
              </w:rPr>
            </w:pPr>
            <w:ins w:id="29277"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29278" w:author="Στάθης Καπ" w:date="2023-03-09T06:29:00Z">
              <w:tcPr>
                <w:tcW w:w="453" w:type="dxa"/>
                <w:tcBorders>
                  <w:left w:val="single" w:sz="4" w:space="0" w:color="auto"/>
                </w:tcBorders>
                <w:vAlign w:val="bottom"/>
              </w:tcPr>
            </w:tcPrChange>
          </w:tcPr>
          <w:p w14:paraId="3AB47880" w14:textId="270B46E3" w:rsidR="00494D04" w:rsidRPr="007E0F91" w:rsidRDefault="00494D04" w:rsidP="00494D04">
            <w:pPr>
              <w:jc w:val="center"/>
              <w:rPr>
                <w:ins w:id="29279" w:author="Στάθης Καπ" w:date="2023-03-09T06:25:00Z"/>
                <w:sz w:val="16"/>
                <w:szCs w:val="16"/>
              </w:rPr>
            </w:pPr>
            <w:ins w:id="29280" w:author="Στάθης Καπ" w:date="2023-03-09T07:11:00Z">
              <w:r>
                <w:rPr>
                  <w:rFonts w:ascii="Calibri" w:hAnsi="Calibri" w:cs="Calibri"/>
                  <w:color w:val="000000"/>
                  <w:sz w:val="16"/>
                  <w:szCs w:val="16"/>
                </w:rPr>
                <w:t>395</w:t>
              </w:r>
            </w:ins>
          </w:p>
        </w:tc>
        <w:tc>
          <w:tcPr>
            <w:tcW w:w="454" w:type="dxa"/>
            <w:vAlign w:val="center"/>
            <w:tcPrChange w:id="29281" w:author="Στάθης Καπ" w:date="2023-03-09T06:29:00Z">
              <w:tcPr>
                <w:tcW w:w="454" w:type="dxa"/>
                <w:vAlign w:val="center"/>
              </w:tcPr>
            </w:tcPrChange>
          </w:tcPr>
          <w:p w14:paraId="387FAA3B" w14:textId="210BE702" w:rsidR="00494D04" w:rsidRPr="007E0F91" w:rsidRDefault="00494D04" w:rsidP="00494D04">
            <w:pPr>
              <w:jc w:val="center"/>
              <w:rPr>
                <w:ins w:id="29282" w:author="Στάθης Καπ" w:date="2023-03-09T06:25:00Z"/>
                <w:sz w:val="16"/>
                <w:szCs w:val="16"/>
              </w:rPr>
            </w:pPr>
            <w:ins w:id="29283" w:author="Στάθης Καπ" w:date="2023-03-09T07:11:00Z">
              <w:r>
                <w:rPr>
                  <w:rFonts w:ascii="Calibri" w:hAnsi="Calibri" w:cs="Calibri"/>
                  <w:color w:val="000000"/>
                  <w:sz w:val="16"/>
                  <w:szCs w:val="16"/>
                </w:rPr>
                <w:t>12.8</w:t>
              </w:r>
            </w:ins>
          </w:p>
        </w:tc>
        <w:tc>
          <w:tcPr>
            <w:tcW w:w="454" w:type="dxa"/>
            <w:vAlign w:val="center"/>
            <w:tcPrChange w:id="29284" w:author="Στάθης Καπ" w:date="2023-03-09T06:29:00Z">
              <w:tcPr>
                <w:tcW w:w="454" w:type="dxa"/>
                <w:vAlign w:val="bottom"/>
              </w:tcPr>
            </w:tcPrChange>
          </w:tcPr>
          <w:p w14:paraId="14B26A36" w14:textId="71F038B7" w:rsidR="00494D04" w:rsidRPr="007E0F91" w:rsidRDefault="00494D04" w:rsidP="00494D04">
            <w:pPr>
              <w:jc w:val="center"/>
              <w:rPr>
                <w:ins w:id="29285" w:author="Στάθης Καπ" w:date="2023-03-09T06:25:00Z"/>
                <w:sz w:val="16"/>
                <w:szCs w:val="16"/>
              </w:rPr>
            </w:pPr>
            <w:ins w:id="29286"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29287" w:author="Στάθης Καπ" w:date="2023-03-09T06:29:00Z">
              <w:tcPr>
                <w:tcW w:w="461" w:type="dxa"/>
                <w:tcBorders>
                  <w:right w:val="single" w:sz="4" w:space="0" w:color="auto"/>
                </w:tcBorders>
                <w:vAlign w:val="center"/>
              </w:tcPr>
            </w:tcPrChange>
          </w:tcPr>
          <w:p w14:paraId="1BA145C1" w14:textId="27BCB64C" w:rsidR="00494D04" w:rsidRPr="007E0F91" w:rsidRDefault="00494D04" w:rsidP="00494D04">
            <w:pPr>
              <w:jc w:val="center"/>
              <w:rPr>
                <w:ins w:id="29288" w:author="Στάθης Καπ" w:date="2023-03-09T06:25:00Z"/>
                <w:sz w:val="16"/>
                <w:szCs w:val="16"/>
              </w:rPr>
            </w:pPr>
            <w:ins w:id="29289"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29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291" w:author="Στάθης Καπ" w:date="2023-03-09T06:25:00Z"/>
          <w:trPrChange w:id="2929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29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29294" w:author="Στάθης Καπ" w:date="2023-03-09T06:25:00Z"/>
                <w:sz w:val="16"/>
                <w:szCs w:val="16"/>
              </w:rPr>
            </w:pPr>
            <w:ins w:id="29295"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29296" w:author="Στάθης Καπ" w:date="2023-03-09T06:29:00Z">
              <w:tcPr>
                <w:tcW w:w="565" w:type="dxa"/>
                <w:tcBorders>
                  <w:left w:val="single" w:sz="4" w:space="0" w:color="auto"/>
                </w:tcBorders>
                <w:vAlign w:val="center"/>
              </w:tcPr>
            </w:tcPrChange>
          </w:tcPr>
          <w:p w14:paraId="4C1FC933" w14:textId="5B04A223" w:rsidR="00494D04" w:rsidRPr="007E0F91" w:rsidRDefault="00494D04" w:rsidP="00494D04">
            <w:pPr>
              <w:jc w:val="center"/>
              <w:rPr>
                <w:ins w:id="29297" w:author="Στάθης Καπ" w:date="2023-03-09T06:25:00Z"/>
                <w:sz w:val="16"/>
                <w:szCs w:val="16"/>
              </w:rPr>
            </w:pPr>
            <w:ins w:id="29298"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29299" w:author="Στάθης Καπ" w:date="2023-03-09T06:29:00Z">
              <w:tcPr>
                <w:tcW w:w="679" w:type="dxa"/>
                <w:tcBorders>
                  <w:right w:val="single" w:sz="4" w:space="0" w:color="auto"/>
                </w:tcBorders>
                <w:vAlign w:val="center"/>
              </w:tcPr>
            </w:tcPrChange>
          </w:tcPr>
          <w:p w14:paraId="7A767520" w14:textId="649E13EC" w:rsidR="00494D04" w:rsidRPr="007E0F91" w:rsidRDefault="00494D04" w:rsidP="00494D04">
            <w:pPr>
              <w:jc w:val="center"/>
              <w:rPr>
                <w:ins w:id="29300" w:author="Στάθης Καπ" w:date="2023-03-09T06:25:00Z"/>
                <w:sz w:val="16"/>
                <w:szCs w:val="16"/>
              </w:rPr>
            </w:pPr>
            <w:ins w:id="29301"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29302" w:author="Στάθης Καπ" w:date="2023-03-09T06:29:00Z">
              <w:tcPr>
                <w:tcW w:w="453" w:type="dxa"/>
                <w:tcBorders>
                  <w:left w:val="single" w:sz="4" w:space="0" w:color="auto"/>
                </w:tcBorders>
                <w:vAlign w:val="bottom"/>
              </w:tcPr>
            </w:tcPrChange>
          </w:tcPr>
          <w:p w14:paraId="2D785765" w14:textId="08D19297" w:rsidR="00494D04" w:rsidRPr="007E0F91" w:rsidRDefault="00494D04" w:rsidP="00494D04">
            <w:pPr>
              <w:jc w:val="center"/>
              <w:rPr>
                <w:ins w:id="29303" w:author="Στάθης Καπ" w:date="2023-03-09T06:25:00Z"/>
                <w:sz w:val="16"/>
                <w:szCs w:val="16"/>
              </w:rPr>
            </w:pPr>
            <w:ins w:id="29304" w:author="Στάθης Καπ" w:date="2023-03-09T07:11:00Z">
              <w:r>
                <w:rPr>
                  <w:rFonts w:ascii="Calibri" w:hAnsi="Calibri" w:cs="Calibri"/>
                  <w:color w:val="000000"/>
                  <w:sz w:val="16"/>
                  <w:szCs w:val="16"/>
                </w:rPr>
                <w:t>456</w:t>
              </w:r>
            </w:ins>
          </w:p>
        </w:tc>
        <w:tc>
          <w:tcPr>
            <w:tcW w:w="708" w:type="dxa"/>
            <w:vAlign w:val="center"/>
            <w:tcPrChange w:id="29305" w:author="Στάθης Καπ" w:date="2023-03-09T06:29:00Z">
              <w:tcPr>
                <w:tcW w:w="708" w:type="dxa"/>
                <w:vAlign w:val="center"/>
              </w:tcPr>
            </w:tcPrChange>
          </w:tcPr>
          <w:p w14:paraId="7CBD8073" w14:textId="48F07239" w:rsidR="00494D04" w:rsidRPr="007E0F91" w:rsidRDefault="00494D04" w:rsidP="00494D04">
            <w:pPr>
              <w:jc w:val="center"/>
              <w:rPr>
                <w:ins w:id="29306" w:author="Στάθης Καπ" w:date="2023-03-09T06:25:00Z"/>
                <w:sz w:val="16"/>
                <w:szCs w:val="16"/>
              </w:rPr>
            </w:pPr>
            <w:ins w:id="29307"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29308" w:author="Στάθης Καπ" w:date="2023-03-09T06:29:00Z">
              <w:tcPr>
                <w:tcW w:w="652" w:type="dxa"/>
                <w:tcBorders>
                  <w:right w:val="single" w:sz="4" w:space="0" w:color="auto"/>
                </w:tcBorders>
                <w:vAlign w:val="bottom"/>
              </w:tcPr>
            </w:tcPrChange>
          </w:tcPr>
          <w:p w14:paraId="0CF5B5EA" w14:textId="76031EE8" w:rsidR="00494D04" w:rsidRPr="007E0F91" w:rsidRDefault="00494D04" w:rsidP="00494D04">
            <w:pPr>
              <w:jc w:val="center"/>
              <w:rPr>
                <w:ins w:id="29309" w:author="Στάθης Καπ" w:date="2023-03-09T06:25:00Z"/>
                <w:sz w:val="16"/>
                <w:szCs w:val="16"/>
              </w:rPr>
            </w:pPr>
            <w:ins w:id="29310"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29311" w:author="Στάθης Καπ" w:date="2023-03-09T06:29:00Z">
              <w:tcPr>
                <w:tcW w:w="453" w:type="dxa"/>
                <w:tcBorders>
                  <w:left w:val="single" w:sz="4" w:space="0" w:color="auto"/>
                </w:tcBorders>
                <w:vAlign w:val="bottom"/>
              </w:tcPr>
            </w:tcPrChange>
          </w:tcPr>
          <w:p w14:paraId="4950887B" w14:textId="6A0D6A16" w:rsidR="00494D04" w:rsidRPr="007E0F91" w:rsidRDefault="00494D04" w:rsidP="00494D04">
            <w:pPr>
              <w:jc w:val="center"/>
              <w:rPr>
                <w:ins w:id="29312" w:author="Στάθης Καπ" w:date="2023-03-09T06:25:00Z"/>
                <w:sz w:val="16"/>
                <w:szCs w:val="16"/>
              </w:rPr>
            </w:pPr>
            <w:ins w:id="29313" w:author="Στάθης Καπ" w:date="2023-03-09T07:11:00Z">
              <w:r>
                <w:rPr>
                  <w:rFonts w:ascii="Calibri" w:hAnsi="Calibri" w:cs="Calibri"/>
                  <w:color w:val="000000"/>
                  <w:sz w:val="16"/>
                  <w:szCs w:val="16"/>
                </w:rPr>
                <w:t>432</w:t>
              </w:r>
            </w:ins>
          </w:p>
        </w:tc>
        <w:tc>
          <w:tcPr>
            <w:tcW w:w="454" w:type="dxa"/>
            <w:vAlign w:val="center"/>
            <w:tcPrChange w:id="29314" w:author="Στάθης Καπ" w:date="2023-03-09T06:29:00Z">
              <w:tcPr>
                <w:tcW w:w="454" w:type="dxa"/>
                <w:vAlign w:val="center"/>
              </w:tcPr>
            </w:tcPrChange>
          </w:tcPr>
          <w:p w14:paraId="3190B28C" w14:textId="18BC97C2" w:rsidR="00494D04" w:rsidRPr="007E0F91" w:rsidRDefault="00494D04" w:rsidP="00494D04">
            <w:pPr>
              <w:jc w:val="center"/>
              <w:rPr>
                <w:ins w:id="29315" w:author="Στάθης Καπ" w:date="2023-03-09T06:25:00Z"/>
                <w:sz w:val="16"/>
                <w:szCs w:val="16"/>
              </w:rPr>
            </w:pPr>
            <w:ins w:id="29316" w:author="Στάθης Καπ" w:date="2023-03-09T07:11:00Z">
              <w:r>
                <w:rPr>
                  <w:rFonts w:ascii="Calibri" w:hAnsi="Calibri" w:cs="Calibri"/>
                  <w:color w:val="000000"/>
                  <w:sz w:val="16"/>
                  <w:szCs w:val="16"/>
                </w:rPr>
                <w:t>5.26</w:t>
              </w:r>
            </w:ins>
          </w:p>
        </w:tc>
        <w:tc>
          <w:tcPr>
            <w:tcW w:w="454" w:type="dxa"/>
            <w:vAlign w:val="center"/>
            <w:tcPrChange w:id="29317" w:author="Στάθης Καπ" w:date="2023-03-09T06:29:00Z">
              <w:tcPr>
                <w:tcW w:w="454" w:type="dxa"/>
                <w:vAlign w:val="bottom"/>
              </w:tcPr>
            </w:tcPrChange>
          </w:tcPr>
          <w:p w14:paraId="171E72DD" w14:textId="7FC4644E" w:rsidR="00494D04" w:rsidRPr="007E0F91" w:rsidRDefault="00494D04" w:rsidP="00494D04">
            <w:pPr>
              <w:jc w:val="center"/>
              <w:rPr>
                <w:ins w:id="29318" w:author="Στάθης Καπ" w:date="2023-03-09T06:25:00Z"/>
                <w:sz w:val="16"/>
                <w:szCs w:val="16"/>
              </w:rPr>
            </w:pPr>
            <w:ins w:id="29319"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29320" w:author="Στάθης Καπ" w:date="2023-03-09T06:29:00Z">
              <w:tcPr>
                <w:tcW w:w="457" w:type="dxa"/>
                <w:tcBorders>
                  <w:right w:val="single" w:sz="4" w:space="0" w:color="auto"/>
                </w:tcBorders>
                <w:vAlign w:val="center"/>
              </w:tcPr>
            </w:tcPrChange>
          </w:tcPr>
          <w:p w14:paraId="06293F23" w14:textId="2C490716" w:rsidR="00494D04" w:rsidRPr="007E0F91" w:rsidRDefault="00494D04" w:rsidP="00494D04">
            <w:pPr>
              <w:jc w:val="center"/>
              <w:rPr>
                <w:ins w:id="29321" w:author="Στάθης Καπ" w:date="2023-03-09T06:25:00Z"/>
                <w:sz w:val="16"/>
                <w:szCs w:val="16"/>
              </w:rPr>
            </w:pPr>
            <w:ins w:id="29322"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29323" w:author="Στάθης Καπ" w:date="2023-03-09T06:29:00Z">
              <w:tcPr>
                <w:tcW w:w="453" w:type="dxa"/>
                <w:tcBorders>
                  <w:left w:val="single" w:sz="4" w:space="0" w:color="auto"/>
                </w:tcBorders>
                <w:vAlign w:val="bottom"/>
              </w:tcPr>
            </w:tcPrChange>
          </w:tcPr>
          <w:p w14:paraId="7767D3B0" w14:textId="3DD5EF61" w:rsidR="00494D04" w:rsidRPr="007E0F91" w:rsidRDefault="00494D04" w:rsidP="00494D04">
            <w:pPr>
              <w:jc w:val="center"/>
              <w:rPr>
                <w:ins w:id="29324" w:author="Στάθης Καπ" w:date="2023-03-09T06:25:00Z"/>
                <w:sz w:val="16"/>
                <w:szCs w:val="16"/>
              </w:rPr>
            </w:pPr>
            <w:ins w:id="29325" w:author="Στάθης Καπ" w:date="2023-03-09T07:11:00Z">
              <w:r>
                <w:rPr>
                  <w:rFonts w:ascii="Calibri" w:hAnsi="Calibri" w:cs="Calibri"/>
                  <w:color w:val="000000"/>
                  <w:sz w:val="16"/>
                  <w:szCs w:val="16"/>
                </w:rPr>
                <w:t>409</w:t>
              </w:r>
            </w:ins>
          </w:p>
        </w:tc>
        <w:tc>
          <w:tcPr>
            <w:tcW w:w="454" w:type="dxa"/>
            <w:vAlign w:val="center"/>
            <w:tcPrChange w:id="29326" w:author="Στάθης Καπ" w:date="2023-03-09T06:29:00Z">
              <w:tcPr>
                <w:tcW w:w="454" w:type="dxa"/>
                <w:vAlign w:val="center"/>
              </w:tcPr>
            </w:tcPrChange>
          </w:tcPr>
          <w:p w14:paraId="65310D0F" w14:textId="53AD741C" w:rsidR="00494D04" w:rsidRPr="007E0F91" w:rsidRDefault="00494D04" w:rsidP="00494D04">
            <w:pPr>
              <w:jc w:val="center"/>
              <w:rPr>
                <w:ins w:id="29327" w:author="Στάθης Καπ" w:date="2023-03-09T06:25:00Z"/>
                <w:sz w:val="16"/>
                <w:szCs w:val="16"/>
              </w:rPr>
            </w:pPr>
            <w:ins w:id="29328" w:author="Στάθης Καπ" w:date="2023-03-09T07:11:00Z">
              <w:r>
                <w:rPr>
                  <w:rFonts w:ascii="Calibri" w:hAnsi="Calibri" w:cs="Calibri"/>
                  <w:color w:val="000000"/>
                  <w:sz w:val="16"/>
                  <w:szCs w:val="16"/>
                </w:rPr>
                <w:t>10.31</w:t>
              </w:r>
            </w:ins>
          </w:p>
        </w:tc>
        <w:tc>
          <w:tcPr>
            <w:tcW w:w="454" w:type="dxa"/>
            <w:vAlign w:val="center"/>
            <w:tcPrChange w:id="29329" w:author="Στάθης Καπ" w:date="2023-03-09T06:29:00Z">
              <w:tcPr>
                <w:tcW w:w="454" w:type="dxa"/>
                <w:vAlign w:val="bottom"/>
              </w:tcPr>
            </w:tcPrChange>
          </w:tcPr>
          <w:p w14:paraId="25CED7AF" w14:textId="477E61E1" w:rsidR="00494D04" w:rsidRPr="007E0F91" w:rsidRDefault="00494D04" w:rsidP="00494D04">
            <w:pPr>
              <w:jc w:val="center"/>
              <w:rPr>
                <w:ins w:id="29330" w:author="Στάθης Καπ" w:date="2023-03-09T06:25:00Z"/>
                <w:sz w:val="16"/>
                <w:szCs w:val="16"/>
              </w:rPr>
            </w:pPr>
            <w:ins w:id="29331"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29332" w:author="Στάθης Καπ" w:date="2023-03-09T06:29:00Z">
              <w:tcPr>
                <w:tcW w:w="454" w:type="dxa"/>
                <w:tcBorders>
                  <w:right w:val="single" w:sz="4" w:space="0" w:color="auto"/>
                </w:tcBorders>
                <w:vAlign w:val="center"/>
              </w:tcPr>
            </w:tcPrChange>
          </w:tcPr>
          <w:p w14:paraId="0B35293F" w14:textId="567DDA44" w:rsidR="00494D04" w:rsidRPr="007E0F91" w:rsidRDefault="00494D04" w:rsidP="00494D04">
            <w:pPr>
              <w:jc w:val="center"/>
              <w:rPr>
                <w:ins w:id="29333" w:author="Στάθης Καπ" w:date="2023-03-09T06:25:00Z"/>
                <w:sz w:val="16"/>
                <w:szCs w:val="16"/>
              </w:rPr>
            </w:pPr>
            <w:ins w:id="29334"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29335" w:author="Στάθης Καπ" w:date="2023-03-09T06:29:00Z">
              <w:tcPr>
                <w:tcW w:w="453" w:type="dxa"/>
                <w:tcBorders>
                  <w:left w:val="single" w:sz="4" w:space="0" w:color="auto"/>
                </w:tcBorders>
                <w:vAlign w:val="bottom"/>
              </w:tcPr>
            </w:tcPrChange>
          </w:tcPr>
          <w:p w14:paraId="117C131B" w14:textId="57738A05" w:rsidR="00494D04" w:rsidRPr="007E0F91" w:rsidRDefault="00494D04" w:rsidP="00494D04">
            <w:pPr>
              <w:jc w:val="center"/>
              <w:rPr>
                <w:ins w:id="29336" w:author="Στάθης Καπ" w:date="2023-03-09T06:25:00Z"/>
                <w:sz w:val="16"/>
                <w:szCs w:val="16"/>
              </w:rPr>
            </w:pPr>
            <w:ins w:id="29337" w:author="Στάθης Καπ" w:date="2023-03-09T07:11:00Z">
              <w:r>
                <w:rPr>
                  <w:rFonts w:ascii="Calibri" w:hAnsi="Calibri" w:cs="Calibri"/>
                  <w:color w:val="000000"/>
                  <w:sz w:val="16"/>
                  <w:szCs w:val="16"/>
                </w:rPr>
                <w:t>407</w:t>
              </w:r>
            </w:ins>
          </w:p>
        </w:tc>
        <w:tc>
          <w:tcPr>
            <w:tcW w:w="454" w:type="dxa"/>
            <w:vAlign w:val="center"/>
            <w:tcPrChange w:id="29338" w:author="Στάθης Καπ" w:date="2023-03-09T06:29:00Z">
              <w:tcPr>
                <w:tcW w:w="454" w:type="dxa"/>
                <w:vAlign w:val="center"/>
              </w:tcPr>
            </w:tcPrChange>
          </w:tcPr>
          <w:p w14:paraId="5FF5B5A5" w14:textId="61AABF16" w:rsidR="00494D04" w:rsidRPr="007E0F91" w:rsidRDefault="00494D04" w:rsidP="00494D04">
            <w:pPr>
              <w:jc w:val="center"/>
              <w:rPr>
                <w:ins w:id="29339" w:author="Στάθης Καπ" w:date="2023-03-09T06:25:00Z"/>
                <w:sz w:val="16"/>
                <w:szCs w:val="16"/>
              </w:rPr>
            </w:pPr>
            <w:ins w:id="29340" w:author="Στάθης Καπ" w:date="2023-03-09T07:11:00Z">
              <w:r>
                <w:rPr>
                  <w:rFonts w:ascii="Calibri" w:hAnsi="Calibri" w:cs="Calibri"/>
                  <w:color w:val="000000"/>
                  <w:sz w:val="16"/>
                  <w:szCs w:val="16"/>
                </w:rPr>
                <w:t>10.75</w:t>
              </w:r>
            </w:ins>
          </w:p>
        </w:tc>
        <w:tc>
          <w:tcPr>
            <w:tcW w:w="454" w:type="dxa"/>
            <w:vAlign w:val="center"/>
            <w:tcPrChange w:id="29341" w:author="Στάθης Καπ" w:date="2023-03-09T06:29:00Z">
              <w:tcPr>
                <w:tcW w:w="454" w:type="dxa"/>
                <w:vAlign w:val="bottom"/>
              </w:tcPr>
            </w:tcPrChange>
          </w:tcPr>
          <w:p w14:paraId="704655AD" w14:textId="197D8CCC" w:rsidR="00494D04" w:rsidRPr="007E0F91" w:rsidRDefault="00494D04" w:rsidP="00494D04">
            <w:pPr>
              <w:jc w:val="center"/>
              <w:rPr>
                <w:ins w:id="29342" w:author="Στάθης Καπ" w:date="2023-03-09T06:25:00Z"/>
                <w:sz w:val="16"/>
                <w:szCs w:val="16"/>
              </w:rPr>
            </w:pPr>
            <w:ins w:id="29343"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29344" w:author="Στάθης Καπ" w:date="2023-03-09T06:29:00Z">
              <w:tcPr>
                <w:tcW w:w="461" w:type="dxa"/>
                <w:tcBorders>
                  <w:right w:val="single" w:sz="4" w:space="0" w:color="auto"/>
                </w:tcBorders>
                <w:vAlign w:val="center"/>
              </w:tcPr>
            </w:tcPrChange>
          </w:tcPr>
          <w:p w14:paraId="5551CCC6" w14:textId="008F2BA1" w:rsidR="00494D04" w:rsidRPr="007E0F91" w:rsidRDefault="00494D04" w:rsidP="00494D04">
            <w:pPr>
              <w:jc w:val="center"/>
              <w:rPr>
                <w:ins w:id="29345" w:author="Στάθης Καπ" w:date="2023-03-09T06:25:00Z"/>
                <w:sz w:val="16"/>
                <w:szCs w:val="16"/>
              </w:rPr>
            </w:pPr>
            <w:ins w:id="29346"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34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348" w:author="Στάθης Καπ" w:date="2023-03-09T06:25:00Z"/>
          <w:trPrChange w:id="2934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35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29351" w:author="Στάθης Καπ" w:date="2023-03-09T06:25:00Z"/>
                <w:sz w:val="16"/>
                <w:szCs w:val="16"/>
              </w:rPr>
            </w:pPr>
            <w:ins w:id="29352"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29353" w:author="Στάθης Καπ" w:date="2023-03-09T06:29:00Z">
              <w:tcPr>
                <w:tcW w:w="565" w:type="dxa"/>
                <w:tcBorders>
                  <w:left w:val="single" w:sz="4" w:space="0" w:color="auto"/>
                </w:tcBorders>
                <w:vAlign w:val="center"/>
              </w:tcPr>
            </w:tcPrChange>
          </w:tcPr>
          <w:p w14:paraId="7EF2EA2F" w14:textId="27C71700" w:rsidR="00494D04" w:rsidRPr="007E0F91" w:rsidRDefault="00494D04" w:rsidP="00494D04">
            <w:pPr>
              <w:jc w:val="center"/>
              <w:rPr>
                <w:ins w:id="29354" w:author="Στάθης Καπ" w:date="2023-03-09T06:25:00Z"/>
                <w:sz w:val="16"/>
                <w:szCs w:val="16"/>
              </w:rPr>
            </w:pPr>
            <w:ins w:id="29355"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29356" w:author="Στάθης Καπ" w:date="2023-03-09T06:29:00Z">
              <w:tcPr>
                <w:tcW w:w="679" w:type="dxa"/>
                <w:tcBorders>
                  <w:right w:val="single" w:sz="4" w:space="0" w:color="auto"/>
                </w:tcBorders>
                <w:vAlign w:val="center"/>
              </w:tcPr>
            </w:tcPrChange>
          </w:tcPr>
          <w:p w14:paraId="480F1572" w14:textId="335C0BC1" w:rsidR="00494D04" w:rsidRPr="007E0F91" w:rsidRDefault="00494D04" w:rsidP="00494D04">
            <w:pPr>
              <w:jc w:val="center"/>
              <w:rPr>
                <w:ins w:id="29357" w:author="Στάθης Καπ" w:date="2023-03-09T06:25:00Z"/>
                <w:sz w:val="16"/>
                <w:szCs w:val="16"/>
              </w:rPr>
            </w:pPr>
            <w:ins w:id="29358"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29359" w:author="Στάθης Καπ" w:date="2023-03-09T06:29:00Z">
              <w:tcPr>
                <w:tcW w:w="453" w:type="dxa"/>
                <w:tcBorders>
                  <w:left w:val="single" w:sz="4" w:space="0" w:color="auto"/>
                </w:tcBorders>
                <w:vAlign w:val="bottom"/>
              </w:tcPr>
            </w:tcPrChange>
          </w:tcPr>
          <w:p w14:paraId="05B6805F" w14:textId="2723DBB8" w:rsidR="00494D04" w:rsidRPr="007E0F91" w:rsidRDefault="00494D04" w:rsidP="00494D04">
            <w:pPr>
              <w:jc w:val="center"/>
              <w:rPr>
                <w:ins w:id="29360" w:author="Στάθης Καπ" w:date="2023-03-09T06:25:00Z"/>
                <w:sz w:val="16"/>
                <w:szCs w:val="16"/>
              </w:rPr>
            </w:pPr>
            <w:ins w:id="29361" w:author="Στάθης Καπ" w:date="2023-03-09T07:11:00Z">
              <w:r>
                <w:rPr>
                  <w:rFonts w:ascii="Calibri" w:hAnsi="Calibri" w:cs="Calibri"/>
                  <w:color w:val="000000"/>
                  <w:sz w:val="16"/>
                  <w:szCs w:val="16"/>
                </w:rPr>
                <w:t>490</w:t>
              </w:r>
            </w:ins>
          </w:p>
        </w:tc>
        <w:tc>
          <w:tcPr>
            <w:tcW w:w="708" w:type="dxa"/>
            <w:vAlign w:val="center"/>
            <w:tcPrChange w:id="29362" w:author="Στάθης Καπ" w:date="2023-03-09T06:29:00Z">
              <w:tcPr>
                <w:tcW w:w="708" w:type="dxa"/>
                <w:vAlign w:val="center"/>
              </w:tcPr>
            </w:tcPrChange>
          </w:tcPr>
          <w:p w14:paraId="45677AB4" w14:textId="0D812A9E" w:rsidR="00494D04" w:rsidRPr="007E0F91" w:rsidRDefault="00494D04" w:rsidP="00494D04">
            <w:pPr>
              <w:jc w:val="center"/>
              <w:rPr>
                <w:ins w:id="29363" w:author="Στάθης Καπ" w:date="2023-03-09T06:25:00Z"/>
                <w:sz w:val="16"/>
                <w:szCs w:val="16"/>
              </w:rPr>
            </w:pPr>
            <w:ins w:id="29364"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29365" w:author="Στάθης Καπ" w:date="2023-03-09T06:29:00Z">
              <w:tcPr>
                <w:tcW w:w="652" w:type="dxa"/>
                <w:tcBorders>
                  <w:right w:val="single" w:sz="4" w:space="0" w:color="auto"/>
                </w:tcBorders>
                <w:vAlign w:val="bottom"/>
              </w:tcPr>
            </w:tcPrChange>
          </w:tcPr>
          <w:p w14:paraId="2DDB1C17" w14:textId="2B02B22F" w:rsidR="00494D04" w:rsidRPr="007E0F91" w:rsidRDefault="00494D04" w:rsidP="00494D04">
            <w:pPr>
              <w:jc w:val="center"/>
              <w:rPr>
                <w:ins w:id="29366" w:author="Στάθης Καπ" w:date="2023-03-09T06:25:00Z"/>
                <w:sz w:val="16"/>
                <w:szCs w:val="16"/>
              </w:rPr>
            </w:pPr>
            <w:ins w:id="29367"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29368" w:author="Στάθης Καπ" w:date="2023-03-09T06:29:00Z">
              <w:tcPr>
                <w:tcW w:w="453" w:type="dxa"/>
                <w:tcBorders>
                  <w:left w:val="single" w:sz="4" w:space="0" w:color="auto"/>
                </w:tcBorders>
                <w:vAlign w:val="bottom"/>
              </w:tcPr>
            </w:tcPrChange>
          </w:tcPr>
          <w:p w14:paraId="49D169E2" w14:textId="7595BB01" w:rsidR="00494D04" w:rsidRPr="007E0F91" w:rsidRDefault="00494D04" w:rsidP="00494D04">
            <w:pPr>
              <w:jc w:val="center"/>
              <w:rPr>
                <w:ins w:id="29369" w:author="Στάθης Καπ" w:date="2023-03-09T06:25:00Z"/>
                <w:sz w:val="16"/>
                <w:szCs w:val="16"/>
              </w:rPr>
            </w:pPr>
            <w:ins w:id="29370" w:author="Στάθης Καπ" w:date="2023-03-09T07:11:00Z">
              <w:r>
                <w:rPr>
                  <w:rFonts w:ascii="Calibri" w:hAnsi="Calibri" w:cs="Calibri"/>
                  <w:color w:val="000000"/>
                  <w:sz w:val="16"/>
                  <w:szCs w:val="16"/>
                </w:rPr>
                <w:t>479</w:t>
              </w:r>
            </w:ins>
          </w:p>
        </w:tc>
        <w:tc>
          <w:tcPr>
            <w:tcW w:w="454" w:type="dxa"/>
            <w:vAlign w:val="center"/>
            <w:tcPrChange w:id="29371" w:author="Στάθης Καπ" w:date="2023-03-09T06:29:00Z">
              <w:tcPr>
                <w:tcW w:w="454" w:type="dxa"/>
                <w:vAlign w:val="center"/>
              </w:tcPr>
            </w:tcPrChange>
          </w:tcPr>
          <w:p w14:paraId="01D7E08B" w14:textId="44B93298" w:rsidR="00494D04" w:rsidRPr="007E0F91" w:rsidRDefault="00494D04" w:rsidP="00494D04">
            <w:pPr>
              <w:jc w:val="center"/>
              <w:rPr>
                <w:ins w:id="29372" w:author="Στάθης Καπ" w:date="2023-03-09T06:25:00Z"/>
                <w:sz w:val="16"/>
                <w:szCs w:val="16"/>
              </w:rPr>
            </w:pPr>
            <w:ins w:id="29373" w:author="Στάθης Καπ" w:date="2023-03-09T07:11:00Z">
              <w:r>
                <w:rPr>
                  <w:rFonts w:ascii="Calibri" w:hAnsi="Calibri" w:cs="Calibri"/>
                  <w:color w:val="000000"/>
                  <w:sz w:val="16"/>
                  <w:szCs w:val="16"/>
                </w:rPr>
                <w:t>2.24</w:t>
              </w:r>
            </w:ins>
          </w:p>
        </w:tc>
        <w:tc>
          <w:tcPr>
            <w:tcW w:w="454" w:type="dxa"/>
            <w:vAlign w:val="center"/>
            <w:tcPrChange w:id="29374" w:author="Στάθης Καπ" w:date="2023-03-09T06:29:00Z">
              <w:tcPr>
                <w:tcW w:w="454" w:type="dxa"/>
                <w:vAlign w:val="bottom"/>
              </w:tcPr>
            </w:tcPrChange>
          </w:tcPr>
          <w:p w14:paraId="51CDD504" w14:textId="40E7D136" w:rsidR="00494D04" w:rsidRPr="007E0F91" w:rsidRDefault="00494D04" w:rsidP="00494D04">
            <w:pPr>
              <w:jc w:val="center"/>
              <w:rPr>
                <w:ins w:id="29375" w:author="Στάθης Καπ" w:date="2023-03-09T06:25:00Z"/>
                <w:sz w:val="16"/>
                <w:szCs w:val="16"/>
              </w:rPr>
            </w:pPr>
            <w:ins w:id="29376"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29377" w:author="Στάθης Καπ" w:date="2023-03-09T06:29:00Z">
              <w:tcPr>
                <w:tcW w:w="457" w:type="dxa"/>
                <w:tcBorders>
                  <w:right w:val="single" w:sz="4" w:space="0" w:color="auto"/>
                </w:tcBorders>
                <w:vAlign w:val="center"/>
              </w:tcPr>
            </w:tcPrChange>
          </w:tcPr>
          <w:p w14:paraId="6071CDD9" w14:textId="1851EA86" w:rsidR="00494D04" w:rsidRPr="007E0F91" w:rsidRDefault="00494D04" w:rsidP="00494D04">
            <w:pPr>
              <w:jc w:val="center"/>
              <w:rPr>
                <w:ins w:id="29378" w:author="Στάθης Καπ" w:date="2023-03-09T06:25:00Z"/>
                <w:sz w:val="16"/>
                <w:szCs w:val="16"/>
              </w:rPr>
            </w:pPr>
            <w:ins w:id="29379"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29380" w:author="Στάθης Καπ" w:date="2023-03-09T06:29:00Z">
              <w:tcPr>
                <w:tcW w:w="453" w:type="dxa"/>
                <w:tcBorders>
                  <w:left w:val="single" w:sz="4" w:space="0" w:color="auto"/>
                </w:tcBorders>
                <w:vAlign w:val="bottom"/>
              </w:tcPr>
            </w:tcPrChange>
          </w:tcPr>
          <w:p w14:paraId="08F2F50C" w14:textId="7BEC3021" w:rsidR="00494D04" w:rsidRPr="007E0F91" w:rsidRDefault="00494D04" w:rsidP="00494D04">
            <w:pPr>
              <w:jc w:val="center"/>
              <w:rPr>
                <w:ins w:id="29381" w:author="Στάθης Καπ" w:date="2023-03-09T06:25:00Z"/>
                <w:sz w:val="16"/>
                <w:szCs w:val="16"/>
              </w:rPr>
            </w:pPr>
            <w:ins w:id="29382" w:author="Στάθης Καπ" w:date="2023-03-09T07:11:00Z">
              <w:r>
                <w:rPr>
                  <w:rFonts w:ascii="Calibri" w:hAnsi="Calibri" w:cs="Calibri"/>
                  <w:color w:val="000000"/>
                  <w:sz w:val="16"/>
                  <w:szCs w:val="16"/>
                </w:rPr>
                <w:t>460</w:t>
              </w:r>
            </w:ins>
          </w:p>
        </w:tc>
        <w:tc>
          <w:tcPr>
            <w:tcW w:w="454" w:type="dxa"/>
            <w:vAlign w:val="center"/>
            <w:tcPrChange w:id="29383" w:author="Στάθης Καπ" w:date="2023-03-09T06:29:00Z">
              <w:tcPr>
                <w:tcW w:w="454" w:type="dxa"/>
                <w:vAlign w:val="center"/>
              </w:tcPr>
            </w:tcPrChange>
          </w:tcPr>
          <w:p w14:paraId="6BAF8075" w14:textId="17F371B4" w:rsidR="00494D04" w:rsidRPr="007E0F91" w:rsidRDefault="00494D04" w:rsidP="00494D04">
            <w:pPr>
              <w:jc w:val="center"/>
              <w:rPr>
                <w:ins w:id="29384" w:author="Στάθης Καπ" w:date="2023-03-09T06:25:00Z"/>
                <w:sz w:val="16"/>
                <w:szCs w:val="16"/>
              </w:rPr>
            </w:pPr>
            <w:ins w:id="29385" w:author="Στάθης Καπ" w:date="2023-03-09T07:11:00Z">
              <w:r>
                <w:rPr>
                  <w:rFonts w:ascii="Calibri" w:hAnsi="Calibri" w:cs="Calibri"/>
                  <w:color w:val="000000"/>
                  <w:sz w:val="16"/>
                  <w:szCs w:val="16"/>
                </w:rPr>
                <w:t>6.12</w:t>
              </w:r>
            </w:ins>
          </w:p>
        </w:tc>
        <w:tc>
          <w:tcPr>
            <w:tcW w:w="454" w:type="dxa"/>
            <w:vAlign w:val="center"/>
            <w:tcPrChange w:id="29386" w:author="Στάθης Καπ" w:date="2023-03-09T06:29:00Z">
              <w:tcPr>
                <w:tcW w:w="454" w:type="dxa"/>
                <w:vAlign w:val="bottom"/>
              </w:tcPr>
            </w:tcPrChange>
          </w:tcPr>
          <w:p w14:paraId="46E00410" w14:textId="35AD146E" w:rsidR="00494D04" w:rsidRPr="007E0F91" w:rsidRDefault="00494D04" w:rsidP="00494D04">
            <w:pPr>
              <w:jc w:val="center"/>
              <w:rPr>
                <w:ins w:id="29387" w:author="Στάθης Καπ" w:date="2023-03-09T06:25:00Z"/>
                <w:sz w:val="16"/>
                <w:szCs w:val="16"/>
              </w:rPr>
            </w:pPr>
            <w:ins w:id="29388"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9389" w:author="Στάθης Καπ" w:date="2023-03-09T06:29:00Z">
              <w:tcPr>
                <w:tcW w:w="454" w:type="dxa"/>
                <w:tcBorders>
                  <w:right w:val="single" w:sz="4" w:space="0" w:color="auto"/>
                </w:tcBorders>
                <w:vAlign w:val="center"/>
              </w:tcPr>
            </w:tcPrChange>
          </w:tcPr>
          <w:p w14:paraId="1B08A185" w14:textId="4BF598E7" w:rsidR="00494D04" w:rsidRPr="007E0F91" w:rsidRDefault="00494D04" w:rsidP="00494D04">
            <w:pPr>
              <w:jc w:val="center"/>
              <w:rPr>
                <w:ins w:id="29390" w:author="Στάθης Καπ" w:date="2023-03-09T06:25:00Z"/>
                <w:sz w:val="16"/>
                <w:szCs w:val="16"/>
              </w:rPr>
            </w:pPr>
            <w:ins w:id="29391"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29392" w:author="Στάθης Καπ" w:date="2023-03-09T06:29:00Z">
              <w:tcPr>
                <w:tcW w:w="453" w:type="dxa"/>
                <w:tcBorders>
                  <w:left w:val="single" w:sz="4" w:space="0" w:color="auto"/>
                </w:tcBorders>
                <w:vAlign w:val="bottom"/>
              </w:tcPr>
            </w:tcPrChange>
          </w:tcPr>
          <w:p w14:paraId="35293EA3" w14:textId="61DCB124" w:rsidR="00494D04" w:rsidRPr="007E0F91" w:rsidRDefault="00494D04" w:rsidP="00494D04">
            <w:pPr>
              <w:jc w:val="center"/>
              <w:rPr>
                <w:ins w:id="29393" w:author="Στάθης Καπ" w:date="2023-03-09T06:25:00Z"/>
                <w:sz w:val="16"/>
                <w:szCs w:val="16"/>
              </w:rPr>
            </w:pPr>
            <w:ins w:id="29394" w:author="Στάθης Καπ" w:date="2023-03-09T07:11:00Z">
              <w:r>
                <w:rPr>
                  <w:rFonts w:ascii="Calibri" w:hAnsi="Calibri" w:cs="Calibri"/>
                  <w:color w:val="000000"/>
                  <w:sz w:val="16"/>
                  <w:szCs w:val="16"/>
                </w:rPr>
                <w:t>383</w:t>
              </w:r>
            </w:ins>
          </w:p>
        </w:tc>
        <w:tc>
          <w:tcPr>
            <w:tcW w:w="454" w:type="dxa"/>
            <w:vAlign w:val="center"/>
            <w:tcPrChange w:id="29395" w:author="Στάθης Καπ" w:date="2023-03-09T06:29:00Z">
              <w:tcPr>
                <w:tcW w:w="454" w:type="dxa"/>
                <w:vAlign w:val="center"/>
              </w:tcPr>
            </w:tcPrChange>
          </w:tcPr>
          <w:p w14:paraId="0A54CC75" w14:textId="7D4E41A1" w:rsidR="00494D04" w:rsidRPr="007E0F91" w:rsidRDefault="00494D04" w:rsidP="00494D04">
            <w:pPr>
              <w:jc w:val="center"/>
              <w:rPr>
                <w:ins w:id="29396" w:author="Στάθης Καπ" w:date="2023-03-09T06:25:00Z"/>
                <w:sz w:val="16"/>
                <w:szCs w:val="16"/>
              </w:rPr>
            </w:pPr>
            <w:ins w:id="29397" w:author="Στάθης Καπ" w:date="2023-03-09T07:11:00Z">
              <w:r>
                <w:rPr>
                  <w:rFonts w:ascii="Calibri" w:hAnsi="Calibri" w:cs="Calibri"/>
                  <w:color w:val="000000"/>
                  <w:sz w:val="16"/>
                  <w:szCs w:val="16"/>
                </w:rPr>
                <w:t>21.84</w:t>
              </w:r>
            </w:ins>
          </w:p>
        </w:tc>
        <w:tc>
          <w:tcPr>
            <w:tcW w:w="454" w:type="dxa"/>
            <w:vAlign w:val="center"/>
            <w:tcPrChange w:id="29398" w:author="Στάθης Καπ" w:date="2023-03-09T06:29:00Z">
              <w:tcPr>
                <w:tcW w:w="454" w:type="dxa"/>
                <w:vAlign w:val="bottom"/>
              </w:tcPr>
            </w:tcPrChange>
          </w:tcPr>
          <w:p w14:paraId="723464CA" w14:textId="224D9B90" w:rsidR="00494D04" w:rsidRPr="007E0F91" w:rsidRDefault="00494D04" w:rsidP="00494D04">
            <w:pPr>
              <w:jc w:val="center"/>
              <w:rPr>
                <w:ins w:id="29399" w:author="Στάθης Καπ" w:date="2023-03-09T06:25:00Z"/>
                <w:sz w:val="16"/>
                <w:szCs w:val="16"/>
              </w:rPr>
            </w:pPr>
            <w:ins w:id="29400"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9401" w:author="Στάθης Καπ" w:date="2023-03-09T06:29:00Z">
              <w:tcPr>
                <w:tcW w:w="461" w:type="dxa"/>
                <w:tcBorders>
                  <w:right w:val="single" w:sz="4" w:space="0" w:color="auto"/>
                </w:tcBorders>
                <w:vAlign w:val="center"/>
              </w:tcPr>
            </w:tcPrChange>
          </w:tcPr>
          <w:p w14:paraId="5F0B93BD" w14:textId="1655B2E4" w:rsidR="00494D04" w:rsidRPr="007E0F91" w:rsidRDefault="00494D04" w:rsidP="00494D04">
            <w:pPr>
              <w:jc w:val="center"/>
              <w:rPr>
                <w:ins w:id="29402" w:author="Στάθης Καπ" w:date="2023-03-09T06:25:00Z"/>
                <w:sz w:val="16"/>
                <w:szCs w:val="16"/>
              </w:rPr>
            </w:pPr>
            <w:ins w:id="29403"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4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405" w:author="Στάθης Καπ" w:date="2023-03-09T06:25:00Z"/>
          <w:trPrChange w:id="2940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40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29408" w:author="Στάθης Καπ" w:date="2023-03-09T06:25:00Z"/>
                <w:sz w:val="16"/>
                <w:szCs w:val="16"/>
              </w:rPr>
            </w:pPr>
            <w:ins w:id="29409"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29410" w:author="Στάθης Καπ" w:date="2023-03-09T06:29:00Z">
              <w:tcPr>
                <w:tcW w:w="565" w:type="dxa"/>
                <w:tcBorders>
                  <w:left w:val="single" w:sz="4" w:space="0" w:color="auto"/>
                </w:tcBorders>
                <w:vAlign w:val="center"/>
              </w:tcPr>
            </w:tcPrChange>
          </w:tcPr>
          <w:p w14:paraId="4D0C659B" w14:textId="0B36307A" w:rsidR="00494D04" w:rsidRPr="007E0F91" w:rsidRDefault="00494D04" w:rsidP="00494D04">
            <w:pPr>
              <w:jc w:val="center"/>
              <w:rPr>
                <w:ins w:id="29411" w:author="Στάθης Καπ" w:date="2023-03-09T06:25:00Z"/>
                <w:sz w:val="16"/>
                <w:szCs w:val="16"/>
              </w:rPr>
            </w:pPr>
            <w:ins w:id="29412"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29413" w:author="Στάθης Καπ" w:date="2023-03-09T06:29:00Z">
              <w:tcPr>
                <w:tcW w:w="679" w:type="dxa"/>
                <w:tcBorders>
                  <w:right w:val="single" w:sz="4" w:space="0" w:color="auto"/>
                </w:tcBorders>
                <w:vAlign w:val="center"/>
              </w:tcPr>
            </w:tcPrChange>
          </w:tcPr>
          <w:p w14:paraId="6FA2BDA7" w14:textId="2FBB2AFD" w:rsidR="00494D04" w:rsidRPr="007E0F91" w:rsidRDefault="00494D04" w:rsidP="00494D04">
            <w:pPr>
              <w:jc w:val="center"/>
              <w:rPr>
                <w:ins w:id="29414" w:author="Στάθης Καπ" w:date="2023-03-09T06:25:00Z"/>
                <w:sz w:val="16"/>
                <w:szCs w:val="16"/>
              </w:rPr>
            </w:pPr>
            <w:ins w:id="29415"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29416" w:author="Στάθης Καπ" w:date="2023-03-09T06:29:00Z">
              <w:tcPr>
                <w:tcW w:w="453" w:type="dxa"/>
                <w:tcBorders>
                  <w:left w:val="single" w:sz="4" w:space="0" w:color="auto"/>
                </w:tcBorders>
                <w:vAlign w:val="bottom"/>
              </w:tcPr>
            </w:tcPrChange>
          </w:tcPr>
          <w:p w14:paraId="5152A169" w14:textId="7F0A5BE4" w:rsidR="00494D04" w:rsidRPr="007E0F91" w:rsidRDefault="00494D04" w:rsidP="00494D04">
            <w:pPr>
              <w:jc w:val="center"/>
              <w:rPr>
                <w:ins w:id="29417" w:author="Στάθης Καπ" w:date="2023-03-09T06:25:00Z"/>
                <w:sz w:val="16"/>
                <w:szCs w:val="16"/>
              </w:rPr>
            </w:pPr>
            <w:ins w:id="29418" w:author="Στάθης Καπ" w:date="2023-03-09T07:11:00Z">
              <w:r>
                <w:rPr>
                  <w:rFonts w:ascii="Calibri" w:hAnsi="Calibri" w:cs="Calibri"/>
                  <w:color w:val="000000"/>
                  <w:sz w:val="16"/>
                  <w:szCs w:val="16"/>
                </w:rPr>
                <w:t>491</w:t>
              </w:r>
            </w:ins>
          </w:p>
        </w:tc>
        <w:tc>
          <w:tcPr>
            <w:tcW w:w="708" w:type="dxa"/>
            <w:vAlign w:val="center"/>
            <w:tcPrChange w:id="29419" w:author="Στάθης Καπ" w:date="2023-03-09T06:29:00Z">
              <w:tcPr>
                <w:tcW w:w="708" w:type="dxa"/>
                <w:vAlign w:val="center"/>
              </w:tcPr>
            </w:tcPrChange>
          </w:tcPr>
          <w:p w14:paraId="6A0708CB" w14:textId="4367A7B9" w:rsidR="00494D04" w:rsidRPr="007E0F91" w:rsidRDefault="00494D04" w:rsidP="00494D04">
            <w:pPr>
              <w:jc w:val="center"/>
              <w:rPr>
                <w:ins w:id="29420" w:author="Στάθης Καπ" w:date="2023-03-09T06:25:00Z"/>
                <w:sz w:val="16"/>
                <w:szCs w:val="16"/>
              </w:rPr>
            </w:pPr>
            <w:ins w:id="29421"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29422" w:author="Στάθης Καπ" w:date="2023-03-09T06:29:00Z">
              <w:tcPr>
                <w:tcW w:w="652" w:type="dxa"/>
                <w:tcBorders>
                  <w:right w:val="single" w:sz="4" w:space="0" w:color="auto"/>
                </w:tcBorders>
                <w:vAlign w:val="bottom"/>
              </w:tcPr>
            </w:tcPrChange>
          </w:tcPr>
          <w:p w14:paraId="2AE930CF" w14:textId="0C4DACE3" w:rsidR="00494D04" w:rsidRPr="007E0F91" w:rsidRDefault="00494D04" w:rsidP="00494D04">
            <w:pPr>
              <w:jc w:val="center"/>
              <w:rPr>
                <w:ins w:id="29423" w:author="Στάθης Καπ" w:date="2023-03-09T06:25:00Z"/>
                <w:sz w:val="16"/>
                <w:szCs w:val="16"/>
              </w:rPr>
            </w:pPr>
            <w:ins w:id="29424"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29425" w:author="Στάθης Καπ" w:date="2023-03-09T06:29:00Z">
              <w:tcPr>
                <w:tcW w:w="453" w:type="dxa"/>
                <w:tcBorders>
                  <w:left w:val="single" w:sz="4" w:space="0" w:color="auto"/>
                </w:tcBorders>
                <w:vAlign w:val="bottom"/>
              </w:tcPr>
            </w:tcPrChange>
          </w:tcPr>
          <w:p w14:paraId="4F023F9A" w14:textId="3DECC600" w:rsidR="00494D04" w:rsidRPr="007E0F91" w:rsidRDefault="00494D04" w:rsidP="00494D04">
            <w:pPr>
              <w:jc w:val="center"/>
              <w:rPr>
                <w:ins w:id="29426" w:author="Στάθης Καπ" w:date="2023-03-09T06:25:00Z"/>
                <w:sz w:val="16"/>
                <w:szCs w:val="16"/>
              </w:rPr>
            </w:pPr>
            <w:ins w:id="29427" w:author="Στάθης Καπ" w:date="2023-03-09T07:11:00Z">
              <w:r>
                <w:rPr>
                  <w:rFonts w:ascii="Calibri" w:hAnsi="Calibri" w:cs="Calibri"/>
                  <w:color w:val="000000"/>
                  <w:sz w:val="16"/>
                  <w:szCs w:val="16"/>
                </w:rPr>
                <w:t>469</w:t>
              </w:r>
            </w:ins>
          </w:p>
        </w:tc>
        <w:tc>
          <w:tcPr>
            <w:tcW w:w="454" w:type="dxa"/>
            <w:vAlign w:val="center"/>
            <w:tcPrChange w:id="29428" w:author="Στάθης Καπ" w:date="2023-03-09T06:29:00Z">
              <w:tcPr>
                <w:tcW w:w="454" w:type="dxa"/>
                <w:vAlign w:val="center"/>
              </w:tcPr>
            </w:tcPrChange>
          </w:tcPr>
          <w:p w14:paraId="244EDEF3" w14:textId="7EAD4E91" w:rsidR="00494D04" w:rsidRPr="007E0F91" w:rsidRDefault="00494D04" w:rsidP="00494D04">
            <w:pPr>
              <w:jc w:val="center"/>
              <w:rPr>
                <w:ins w:id="29429" w:author="Στάθης Καπ" w:date="2023-03-09T06:25:00Z"/>
                <w:sz w:val="16"/>
                <w:szCs w:val="16"/>
              </w:rPr>
            </w:pPr>
            <w:ins w:id="29430" w:author="Στάθης Καπ" w:date="2023-03-09T07:11:00Z">
              <w:r>
                <w:rPr>
                  <w:rFonts w:ascii="Calibri" w:hAnsi="Calibri" w:cs="Calibri"/>
                  <w:color w:val="000000"/>
                  <w:sz w:val="16"/>
                  <w:szCs w:val="16"/>
                </w:rPr>
                <w:t>4.48</w:t>
              </w:r>
            </w:ins>
          </w:p>
        </w:tc>
        <w:tc>
          <w:tcPr>
            <w:tcW w:w="454" w:type="dxa"/>
            <w:vAlign w:val="center"/>
            <w:tcPrChange w:id="29431" w:author="Στάθης Καπ" w:date="2023-03-09T06:29:00Z">
              <w:tcPr>
                <w:tcW w:w="454" w:type="dxa"/>
                <w:vAlign w:val="bottom"/>
              </w:tcPr>
            </w:tcPrChange>
          </w:tcPr>
          <w:p w14:paraId="00CBC841" w14:textId="3819249C" w:rsidR="00494D04" w:rsidRPr="007E0F91" w:rsidRDefault="00494D04" w:rsidP="00494D04">
            <w:pPr>
              <w:jc w:val="center"/>
              <w:rPr>
                <w:ins w:id="29432" w:author="Στάθης Καπ" w:date="2023-03-09T06:25:00Z"/>
                <w:sz w:val="16"/>
                <w:szCs w:val="16"/>
              </w:rPr>
            </w:pPr>
            <w:ins w:id="29433"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29434" w:author="Στάθης Καπ" w:date="2023-03-09T06:29:00Z">
              <w:tcPr>
                <w:tcW w:w="457" w:type="dxa"/>
                <w:tcBorders>
                  <w:right w:val="single" w:sz="4" w:space="0" w:color="auto"/>
                </w:tcBorders>
                <w:vAlign w:val="center"/>
              </w:tcPr>
            </w:tcPrChange>
          </w:tcPr>
          <w:p w14:paraId="24CE0D07" w14:textId="379E37CF" w:rsidR="00494D04" w:rsidRPr="007E0F91" w:rsidRDefault="00494D04" w:rsidP="00494D04">
            <w:pPr>
              <w:jc w:val="center"/>
              <w:rPr>
                <w:ins w:id="29435" w:author="Στάθης Καπ" w:date="2023-03-09T06:25:00Z"/>
                <w:sz w:val="16"/>
                <w:szCs w:val="16"/>
              </w:rPr>
            </w:pPr>
            <w:ins w:id="29436"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29437" w:author="Στάθης Καπ" w:date="2023-03-09T06:29:00Z">
              <w:tcPr>
                <w:tcW w:w="453" w:type="dxa"/>
                <w:tcBorders>
                  <w:left w:val="single" w:sz="4" w:space="0" w:color="auto"/>
                </w:tcBorders>
                <w:vAlign w:val="bottom"/>
              </w:tcPr>
            </w:tcPrChange>
          </w:tcPr>
          <w:p w14:paraId="0FD68DDA" w14:textId="7E7C93DB" w:rsidR="00494D04" w:rsidRPr="007E0F91" w:rsidRDefault="00494D04" w:rsidP="00494D04">
            <w:pPr>
              <w:jc w:val="center"/>
              <w:rPr>
                <w:ins w:id="29438" w:author="Στάθης Καπ" w:date="2023-03-09T06:25:00Z"/>
                <w:sz w:val="16"/>
                <w:szCs w:val="16"/>
              </w:rPr>
            </w:pPr>
            <w:ins w:id="29439" w:author="Στάθης Καπ" w:date="2023-03-09T07:11:00Z">
              <w:r>
                <w:rPr>
                  <w:rFonts w:ascii="Calibri" w:hAnsi="Calibri" w:cs="Calibri"/>
                  <w:color w:val="000000"/>
                  <w:sz w:val="16"/>
                  <w:szCs w:val="16"/>
                </w:rPr>
                <w:t>399</w:t>
              </w:r>
            </w:ins>
          </w:p>
        </w:tc>
        <w:tc>
          <w:tcPr>
            <w:tcW w:w="454" w:type="dxa"/>
            <w:vAlign w:val="center"/>
            <w:tcPrChange w:id="29440" w:author="Στάθης Καπ" w:date="2023-03-09T06:29:00Z">
              <w:tcPr>
                <w:tcW w:w="454" w:type="dxa"/>
                <w:vAlign w:val="center"/>
              </w:tcPr>
            </w:tcPrChange>
          </w:tcPr>
          <w:p w14:paraId="350CAE0A" w14:textId="3BAA33EB" w:rsidR="00494D04" w:rsidRPr="007E0F91" w:rsidRDefault="00494D04" w:rsidP="00494D04">
            <w:pPr>
              <w:jc w:val="center"/>
              <w:rPr>
                <w:ins w:id="29441" w:author="Στάθης Καπ" w:date="2023-03-09T06:25:00Z"/>
                <w:sz w:val="16"/>
                <w:szCs w:val="16"/>
              </w:rPr>
            </w:pPr>
            <w:ins w:id="29442" w:author="Στάθης Καπ" w:date="2023-03-09T07:11:00Z">
              <w:r>
                <w:rPr>
                  <w:rFonts w:ascii="Calibri" w:hAnsi="Calibri" w:cs="Calibri"/>
                  <w:color w:val="000000"/>
                  <w:sz w:val="16"/>
                  <w:szCs w:val="16"/>
                </w:rPr>
                <w:t>18.74</w:t>
              </w:r>
            </w:ins>
          </w:p>
        </w:tc>
        <w:tc>
          <w:tcPr>
            <w:tcW w:w="454" w:type="dxa"/>
            <w:vAlign w:val="center"/>
            <w:tcPrChange w:id="29443" w:author="Στάθης Καπ" w:date="2023-03-09T06:29:00Z">
              <w:tcPr>
                <w:tcW w:w="454" w:type="dxa"/>
                <w:vAlign w:val="bottom"/>
              </w:tcPr>
            </w:tcPrChange>
          </w:tcPr>
          <w:p w14:paraId="427D7C8D" w14:textId="28D91E21" w:rsidR="00494D04" w:rsidRPr="007E0F91" w:rsidRDefault="00494D04" w:rsidP="00494D04">
            <w:pPr>
              <w:jc w:val="center"/>
              <w:rPr>
                <w:ins w:id="29444" w:author="Στάθης Καπ" w:date="2023-03-09T06:25:00Z"/>
                <w:sz w:val="16"/>
                <w:szCs w:val="16"/>
              </w:rPr>
            </w:pPr>
            <w:ins w:id="29445"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29446" w:author="Στάθης Καπ" w:date="2023-03-09T06:29:00Z">
              <w:tcPr>
                <w:tcW w:w="454" w:type="dxa"/>
                <w:tcBorders>
                  <w:right w:val="single" w:sz="4" w:space="0" w:color="auto"/>
                </w:tcBorders>
                <w:vAlign w:val="center"/>
              </w:tcPr>
            </w:tcPrChange>
          </w:tcPr>
          <w:p w14:paraId="63201748" w14:textId="2C65AFA8" w:rsidR="00494D04" w:rsidRPr="007E0F91" w:rsidRDefault="00494D04" w:rsidP="00494D04">
            <w:pPr>
              <w:jc w:val="center"/>
              <w:rPr>
                <w:ins w:id="29447" w:author="Στάθης Καπ" w:date="2023-03-09T06:25:00Z"/>
                <w:sz w:val="16"/>
                <w:szCs w:val="16"/>
              </w:rPr>
            </w:pPr>
            <w:ins w:id="29448"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29449" w:author="Στάθης Καπ" w:date="2023-03-09T06:29:00Z">
              <w:tcPr>
                <w:tcW w:w="453" w:type="dxa"/>
                <w:tcBorders>
                  <w:left w:val="single" w:sz="4" w:space="0" w:color="auto"/>
                </w:tcBorders>
                <w:vAlign w:val="bottom"/>
              </w:tcPr>
            </w:tcPrChange>
          </w:tcPr>
          <w:p w14:paraId="612A1672" w14:textId="1928B180" w:rsidR="00494D04" w:rsidRPr="007E0F91" w:rsidRDefault="00494D04" w:rsidP="00494D04">
            <w:pPr>
              <w:jc w:val="center"/>
              <w:rPr>
                <w:ins w:id="29450" w:author="Στάθης Καπ" w:date="2023-03-09T06:25:00Z"/>
                <w:sz w:val="16"/>
                <w:szCs w:val="16"/>
              </w:rPr>
            </w:pPr>
            <w:ins w:id="29451" w:author="Στάθης Καπ" w:date="2023-03-09T07:11:00Z">
              <w:r>
                <w:rPr>
                  <w:rFonts w:ascii="Calibri" w:hAnsi="Calibri" w:cs="Calibri"/>
                  <w:color w:val="000000"/>
                  <w:sz w:val="16"/>
                  <w:szCs w:val="16"/>
                </w:rPr>
                <w:t>424</w:t>
              </w:r>
            </w:ins>
          </w:p>
        </w:tc>
        <w:tc>
          <w:tcPr>
            <w:tcW w:w="454" w:type="dxa"/>
            <w:vAlign w:val="center"/>
            <w:tcPrChange w:id="29452" w:author="Στάθης Καπ" w:date="2023-03-09T06:29:00Z">
              <w:tcPr>
                <w:tcW w:w="454" w:type="dxa"/>
                <w:vAlign w:val="center"/>
              </w:tcPr>
            </w:tcPrChange>
          </w:tcPr>
          <w:p w14:paraId="26AC05D5" w14:textId="0E2E6314" w:rsidR="00494D04" w:rsidRPr="007E0F91" w:rsidRDefault="00494D04" w:rsidP="00494D04">
            <w:pPr>
              <w:jc w:val="center"/>
              <w:rPr>
                <w:ins w:id="29453" w:author="Στάθης Καπ" w:date="2023-03-09T06:25:00Z"/>
                <w:sz w:val="16"/>
                <w:szCs w:val="16"/>
              </w:rPr>
            </w:pPr>
            <w:ins w:id="29454" w:author="Στάθης Καπ" w:date="2023-03-09T07:11:00Z">
              <w:r>
                <w:rPr>
                  <w:rFonts w:ascii="Calibri" w:hAnsi="Calibri" w:cs="Calibri"/>
                  <w:color w:val="000000"/>
                  <w:sz w:val="16"/>
                  <w:szCs w:val="16"/>
                </w:rPr>
                <w:t>13.65</w:t>
              </w:r>
            </w:ins>
          </w:p>
        </w:tc>
        <w:tc>
          <w:tcPr>
            <w:tcW w:w="454" w:type="dxa"/>
            <w:vAlign w:val="center"/>
            <w:tcPrChange w:id="29455" w:author="Στάθης Καπ" w:date="2023-03-09T06:29:00Z">
              <w:tcPr>
                <w:tcW w:w="454" w:type="dxa"/>
                <w:vAlign w:val="bottom"/>
              </w:tcPr>
            </w:tcPrChange>
          </w:tcPr>
          <w:p w14:paraId="30687DDE" w14:textId="0407E179" w:rsidR="00494D04" w:rsidRPr="007E0F91" w:rsidRDefault="00494D04" w:rsidP="00494D04">
            <w:pPr>
              <w:jc w:val="center"/>
              <w:rPr>
                <w:ins w:id="29456" w:author="Στάθης Καπ" w:date="2023-03-09T06:25:00Z"/>
                <w:sz w:val="16"/>
                <w:szCs w:val="16"/>
              </w:rPr>
            </w:pPr>
            <w:ins w:id="29457"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29458" w:author="Στάθης Καπ" w:date="2023-03-09T06:29:00Z">
              <w:tcPr>
                <w:tcW w:w="461" w:type="dxa"/>
                <w:tcBorders>
                  <w:right w:val="single" w:sz="4" w:space="0" w:color="auto"/>
                </w:tcBorders>
                <w:vAlign w:val="center"/>
              </w:tcPr>
            </w:tcPrChange>
          </w:tcPr>
          <w:p w14:paraId="33B17E0C" w14:textId="3D619907" w:rsidR="00494D04" w:rsidRPr="007E0F91" w:rsidRDefault="00494D04" w:rsidP="00494D04">
            <w:pPr>
              <w:jc w:val="center"/>
              <w:rPr>
                <w:ins w:id="29459" w:author="Στάθης Καπ" w:date="2023-03-09T06:25:00Z"/>
                <w:sz w:val="16"/>
                <w:szCs w:val="16"/>
              </w:rPr>
            </w:pPr>
            <w:ins w:id="29460"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46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462" w:author="Στάθης Καπ" w:date="2023-03-09T06:25:00Z"/>
          <w:trPrChange w:id="2946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46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29465" w:author="Στάθης Καπ" w:date="2023-03-09T06:25:00Z"/>
                <w:sz w:val="16"/>
                <w:szCs w:val="16"/>
              </w:rPr>
            </w:pPr>
            <w:ins w:id="29466"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29467" w:author="Στάθης Καπ" w:date="2023-03-09T06:29:00Z">
              <w:tcPr>
                <w:tcW w:w="565" w:type="dxa"/>
                <w:tcBorders>
                  <w:left w:val="single" w:sz="4" w:space="0" w:color="auto"/>
                </w:tcBorders>
                <w:vAlign w:val="center"/>
              </w:tcPr>
            </w:tcPrChange>
          </w:tcPr>
          <w:p w14:paraId="72F60F7D" w14:textId="6491DF67" w:rsidR="00494D04" w:rsidRPr="007E0F91" w:rsidRDefault="00494D04" w:rsidP="00494D04">
            <w:pPr>
              <w:jc w:val="center"/>
              <w:rPr>
                <w:ins w:id="29468" w:author="Στάθης Καπ" w:date="2023-03-09T06:25:00Z"/>
                <w:sz w:val="16"/>
                <w:szCs w:val="16"/>
              </w:rPr>
            </w:pPr>
            <w:ins w:id="29469"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29470" w:author="Στάθης Καπ" w:date="2023-03-09T06:29:00Z">
              <w:tcPr>
                <w:tcW w:w="679" w:type="dxa"/>
                <w:tcBorders>
                  <w:right w:val="single" w:sz="4" w:space="0" w:color="auto"/>
                </w:tcBorders>
                <w:vAlign w:val="center"/>
              </w:tcPr>
            </w:tcPrChange>
          </w:tcPr>
          <w:p w14:paraId="64BD3641" w14:textId="33918CCB" w:rsidR="00494D04" w:rsidRPr="007E0F91" w:rsidRDefault="00494D04" w:rsidP="00494D04">
            <w:pPr>
              <w:jc w:val="center"/>
              <w:rPr>
                <w:ins w:id="29471" w:author="Στάθης Καπ" w:date="2023-03-09T06:25:00Z"/>
                <w:sz w:val="16"/>
                <w:szCs w:val="16"/>
              </w:rPr>
            </w:pPr>
            <w:ins w:id="29472"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29473" w:author="Στάθης Καπ" w:date="2023-03-09T06:29:00Z">
              <w:tcPr>
                <w:tcW w:w="453" w:type="dxa"/>
                <w:tcBorders>
                  <w:left w:val="single" w:sz="4" w:space="0" w:color="auto"/>
                </w:tcBorders>
                <w:vAlign w:val="bottom"/>
              </w:tcPr>
            </w:tcPrChange>
          </w:tcPr>
          <w:p w14:paraId="49D74197" w14:textId="482192AD" w:rsidR="00494D04" w:rsidRPr="007E0F91" w:rsidRDefault="00494D04" w:rsidP="00494D04">
            <w:pPr>
              <w:jc w:val="center"/>
              <w:rPr>
                <w:ins w:id="29474" w:author="Στάθης Καπ" w:date="2023-03-09T06:25:00Z"/>
                <w:sz w:val="16"/>
                <w:szCs w:val="16"/>
              </w:rPr>
            </w:pPr>
            <w:ins w:id="29475" w:author="Στάθης Καπ" w:date="2023-03-09T07:11:00Z">
              <w:r>
                <w:rPr>
                  <w:rFonts w:ascii="Calibri" w:hAnsi="Calibri" w:cs="Calibri"/>
                  <w:color w:val="000000"/>
                  <w:sz w:val="16"/>
                  <w:szCs w:val="16"/>
                </w:rPr>
                <w:t>1192</w:t>
              </w:r>
            </w:ins>
          </w:p>
        </w:tc>
        <w:tc>
          <w:tcPr>
            <w:tcW w:w="708" w:type="dxa"/>
            <w:vAlign w:val="center"/>
            <w:tcPrChange w:id="29476" w:author="Στάθης Καπ" w:date="2023-03-09T06:29:00Z">
              <w:tcPr>
                <w:tcW w:w="708" w:type="dxa"/>
                <w:vAlign w:val="center"/>
              </w:tcPr>
            </w:tcPrChange>
          </w:tcPr>
          <w:p w14:paraId="61FC1FDC" w14:textId="157E6251" w:rsidR="00494D04" w:rsidRPr="007E0F91" w:rsidRDefault="00494D04" w:rsidP="00494D04">
            <w:pPr>
              <w:jc w:val="center"/>
              <w:rPr>
                <w:ins w:id="29477" w:author="Στάθης Καπ" w:date="2023-03-09T06:25:00Z"/>
                <w:sz w:val="16"/>
                <w:szCs w:val="16"/>
              </w:rPr>
            </w:pPr>
            <w:ins w:id="29478"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29479" w:author="Στάθης Καπ" w:date="2023-03-09T06:29:00Z">
              <w:tcPr>
                <w:tcW w:w="652" w:type="dxa"/>
                <w:tcBorders>
                  <w:right w:val="single" w:sz="4" w:space="0" w:color="auto"/>
                </w:tcBorders>
                <w:vAlign w:val="bottom"/>
              </w:tcPr>
            </w:tcPrChange>
          </w:tcPr>
          <w:p w14:paraId="205F2B3E" w14:textId="6F82A01B" w:rsidR="00494D04" w:rsidRPr="007E0F91" w:rsidRDefault="00494D04" w:rsidP="00494D04">
            <w:pPr>
              <w:jc w:val="center"/>
              <w:rPr>
                <w:ins w:id="29480" w:author="Στάθης Καπ" w:date="2023-03-09T06:25:00Z"/>
                <w:sz w:val="16"/>
                <w:szCs w:val="16"/>
              </w:rPr>
            </w:pPr>
            <w:ins w:id="29481"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29482" w:author="Στάθης Καπ" w:date="2023-03-09T06:29:00Z">
              <w:tcPr>
                <w:tcW w:w="453" w:type="dxa"/>
                <w:tcBorders>
                  <w:left w:val="single" w:sz="4" w:space="0" w:color="auto"/>
                </w:tcBorders>
                <w:vAlign w:val="bottom"/>
              </w:tcPr>
            </w:tcPrChange>
          </w:tcPr>
          <w:p w14:paraId="7E0AA7B6" w14:textId="525DA760" w:rsidR="00494D04" w:rsidRPr="007E0F91" w:rsidRDefault="00494D04" w:rsidP="00494D04">
            <w:pPr>
              <w:jc w:val="center"/>
              <w:rPr>
                <w:ins w:id="29483" w:author="Στάθης Καπ" w:date="2023-03-09T06:25:00Z"/>
                <w:sz w:val="16"/>
                <w:szCs w:val="16"/>
              </w:rPr>
            </w:pPr>
            <w:ins w:id="29484" w:author="Στάθης Καπ" w:date="2023-03-09T07:11:00Z">
              <w:r>
                <w:rPr>
                  <w:rFonts w:ascii="Calibri" w:hAnsi="Calibri" w:cs="Calibri"/>
                  <w:color w:val="000000"/>
                  <w:sz w:val="16"/>
                  <w:szCs w:val="16"/>
                </w:rPr>
                <w:t>1148</w:t>
              </w:r>
            </w:ins>
          </w:p>
        </w:tc>
        <w:tc>
          <w:tcPr>
            <w:tcW w:w="454" w:type="dxa"/>
            <w:vAlign w:val="center"/>
            <w:tcPrChange w:id="29485" w:author="Στάθης Καπ" w:date="2023-03-09T06:29:00Z">
              <w:tcPr>
                <w:tcW w:w="454" w:type="dxa"/>
                <w:vAlign w:val="center"/>
              </w:tcPr>
            </w:tcPrChange>
          </w:tcPr>
          <w:p w14:paraId="79D0E82D" w14:textId="68D38896" w:rsidR="00494D04" w:rsidRPr="007E0F91" w:rsidRDefault="00494D04" w:rsidP="00494D04">
            <w:pPr>
              <w:jc w:val="center"/>
              <w:rPr>
                <w:ins w:id="29486" w:author="Στάθης Καπ" w:date="2023-03-09T06:25:00Z"/>
                <w:sz w:val="16"/>
                <w:szCs w:val="16"/>
              </w:rPr>
            </w:pPr>
            <w:ins w:id="29487" w:author="Στάθης Καπ" w:date="2023-03-09T07:11:00Z">
              <w:r>
                <w:rPr>
                  <w:rFonts w:ascii="Calibri" w:hAnsi="Calibri" w:cs="Calibri"/>
                  <w:color w:val="000000"/>
                  <w:sz w:val="16"/>
                  <w:szCs w:val="16"/>
                </w:rPr>
                <w:t>3.69</w:t>
              </w:r>
            </w:ins>
          </w:p>
        </w:tc>
        <w:tc>
          <w:tcPr>
            <w:tcW w:w="454" w:type="dxa"/>
            <w:vAlign w:val="center"/>
            <w:tcPrChange w:id="29488" w:author="Στάθης Καπ" w:date="2023-03-09T06:29:00Z">
              <w:tcPr>
                <w:tcW w:w="454" w:type="dxa"/>
                <w:vAlign w:val="bottom"/>
              </w:tcPr>
            </w:tcPrChange>
          </w:tcPr>
          <w:p w14:paraId="5E67F850" w14:textId="2B6E264E" w:rsidR="00494D04" w:rsidRPr="007E0F91" w:rsidRDefault="00494D04" w:rsidP="00494D04">
            <w:pPr>
              <w:jc w:val="center"/>
              <w:rPr>
                <w:ins w:id="29489" w:author="Στάθης Καπ" w:date="2023-03-09T06:25:00Z"/>
                <w:sz w:val="16"/>
                <w:szCs w:val="16"/>
              </w:rPr>
            </w:pPr>
            <w:ins w:id="29490"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29491" w:author="Στάθης Καπ" w:date="2023-03-09T06:29:00Z">
              <w:tcPr>
                <w:tcW w:w="457" w:type="dxa"/>
                <w:tcBorders>
                  <w:right w:val="single" w:sz="4" w:space="0" w:color="auto"/>
                </w:tcBorders>
                <w:vAlign w:val="center"/>
              </w:tcPr>
            </w:tcPrChange>
          </w:tcPr>
          <w:p w14:paraId="55ADF98A" w14:textId="3BC04871" w:rsidR="00494D04" w:rsidRPr="007E0F91" w:rsidRDefault="00494D04" w:rsidP="00494D04">
            <w:pPr>
              <w:jc w:val="center"/>
              <w:rPr>
                <w:ins w:id="29492" w:author="Στάθης Καπ" w:date="2023-03-09T06:25:00Z"/>
                <w:sz w:val="16"/>
                <w:szCs w:val="16"/>
              </w:rPr>
            </w:pPr>
            <w:ins w:id="29493"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29494" w:author="Στάθης Καπ" w:date="2023-03-09T06:29:00Z">
              <w:tcPr>
                <w:tcW w:w="453" w:type="dxa"/>
                <w:tcBorders>
                  <w:left w:val="single" w:sz="4" w:space="0" w:color="auto"/>
                </w:tcBorders>
                <w:vAlign w:val="bottom"/>
              </w:tcPr>
            </w:tcPrChange>
          </w:tcPr>
          <w:p w14:paraId="0E4B133B" w14:textId="75C3242A" w:rsidR="00494D04" w:rsidRPr="007E0F91" w:rsidRDefault="00494D04" w:rsidP="00494D04">
            <w:pPr>
              <w:jc w:val="center"/>
              <w:rPr>
                <w:ins w:id="29495" w:author="Στάθης Καπ" w:date="2023-03-09T06:25:00Z"/>
                <w:sz w:val="16"/>
                <w:szCs w:val="16"/>
              </w:rPr>
            </w:pPr>
            <w:ins w:id="29496" w:author="Στάθης Καπ" w:date="2023-03-09T07:11:00Z">
              <w:r>
                <w:rPr>
                  <w:rFonts w:ascii="Calibri" w:hAnsi="Calibri" w:cs="Calibri"/>
                  <w:color w:val="000000"/>
                  <w:sz w:val="16"/>
                  <w:szCs w:val="16"/>
                </w:rPr>
                <w:t>1170</w:t>
              </w:r>
            </w:ins>
          </w:p>
        </w:tc>
        <w:tc>
          <w:tcPr>
            <w:tcW w:w="454" w:type="dxa"/>
            <w:vAlign w:val="center"/>
            <w:tcPrChange w:id="29497" w:author="Στάθης Καπ" w:date="2023-03-09T06:29:00Z">
              <w:tcPr>
                <w:tcW w:w="454" w:type="dxa"/>
                <w:vAlign w:val="center"/>
              </w:tcPr>
            </w:tcPrChange>
          </w:tcPr>
          <w:p w14:paraId="712D67B7" w14:textId="3005BB19" w:rsidR="00494D04" w:rsidRPr="007E0F91" w:rsidRDefault="00494D04" w:rsidP="00494D04">
            <w:pPr>
              <w:jc w:val="center"/>
              <w:rPr>
                <w:ins w:id="29498" w:author="Στάθης Καπ" w:date="2023-03-09T06:25:00Z"/>
                <w:sz w:val="16"/>
                <w:szCs w:val="16"/>
              </w:rPr>
            </w:pPr>
            <w:ins w:id="29499" w:author="Στάθης Καπ" w:date="2023-03-09T07:11:00Z">
              <w:r>
                <w:rPr>
                  <w:rFonts w:ascii="Calibri" w:hAnsi="Calibri" w:cs="Calibri"/>
                  <w:color w:val="000000"/>
                  <w:sz w:val="16"/>
                  <w:szCs w:val="16"/>
                </w:rPr>
                <w:t>1.85</w:t>
              </w:r>
            </w:ins>
          </w:p>
        </w:tc>
        <w:tc>
          <w:tcPr>
            <w:tcW w:w="454" w:type="dxa"/>
            <w:vAlign w:val="center"/>
            <w:tcPrChange w:id="29500" w:author="Στάθης Καπ" w:date="2023-03-09T06:29:00Z">
              <w:tcPr>
                <w:tcW w:w="454" w:type="dxa"/>
                <w:vAlign w:val="bottom"/>
              </w:tcPr>
            </w:tcPrChange>
          </w:tcPr>
          <w:p w14:paraId="75F0DAE7" w14:textId="5A2867FC" w:rsidR="00494D04" w:rsidRPr="007E0F91" w:rsidRDefault="00494D04" w:rsidP="00494D04">
            <w:pPr>
              <w:jc w:val="center"/>
              <w:rPr>
                <w:ins w:id="29501" w:author="Στάθης Καπ" w:date="2023-03-09T06:25:00Z"/>
                <w:sz w:val="16"/>
                <w:szCs w:val="16"/>
              </w:rPr>
            </w:pPr>
            <w:ins w:id="29502"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29503" w:author="Στάθης Καπ" w:date="2023-03-09T06:29:00Z">
              <w:tcPr>
                <w:tcW w:w="454" w:type="dxa"/>
                <w:tcBorders>
                  <w:right w:val="single" w:sz="4" w:space="0" w:color="auto"/>
                </w:tcBorders>
                <w:vAlign w:val="center"/>
              </w:tcPr>
            </w:tcPrChange>
          </w:tcPr>
          <w:p w14:paraId="340AC0D6" w14:textId="5B2A12A6" w:rsidR="00494D04" w:rsidRPr="007E0F91" w:rsidRDefault="00494D04" w:rsidP="00494D04">
            <w:pPr>
              <w:jc w:val="center"/>
              <w:rPr>
                <w:ins w:id="29504" w:author="Στάθης Καπ" w:date="2023-03-09T06:25:00Z"/>
                <w:sz w:val="16"/>
                <w:szCs w:val="16"/>
              </w:rPr>
            </w:pPr>
            <w:ins w:id="29505"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29506" w:author="Στάθης Καπ" w:date="2023-03-09T06:29:00Z">
              <w:tcPr>
                <w:tcW w:w="453" w:type="dxa"/>
                <w:tcBorders>
                  <w:left w:val="single" w:sz="4" w:space="0" w:color="auto"/>
                </w:tcBorders>
                <w:vAlign w:val="bottom"/>
              </w:tcPr>
            </w:tcPrChange>
          </w:tcPr>
          <w:p w14:paraId="1B94A165" w14:textId="2691E4A1" w:rsidR="00494D04" w:rsidRPr="007E0F91" w:rsidRDefault="00494D04" w:rsidP="00494D04">
            <w:pPr>
              <w:jc w:val="center"/>
              <w:rPr>
                <w:ins w:id="29507" w:author="Στάθης Καπ" w:date="2023-03-09T06:25:00Z"/>
                <w:sz w:val="16"/>
                <w:szCs w:val="16"/>
              </w:rPr>
            </w:pPr>
            <w:ins w:id="29508" w:author="Στάθης Καπ" w:date="2023-03-09T07:11:00Z">
              <w:r>
                <w:rPr>
                  <w:rFonts w:ascii="Calibri" w:hAnsi="Calibri" w:cs="Calibri"/>
                  <w:color w:val="000000"/>
                  <w:sz w:val="16"/>
                  <w:szCs w:val="16"/>
                </w:rPr>
                <w:t>1132</w:t>
              </w:r>
            </w:ins>
          </w:p>
        </w:tc>
        <w:tc>
          <w:tcPr>
            <w:tcW w:w="454" w:type="dxa"/>
            <w:vAlign w:val="center"/>
            <w:tcPrChange w:id="29509" w:author="Στάθης Καπ" w:date="2023-03-09T06:29:00Z">
              <w:tcPr>
                <w:tcW w:w="454" w:type="dxa"/>
                <w:vAlign w:val="center"/>
              </w:tcPr>
            </w:tcPrChange>
          </w:tcPr>
          <w:p w14:paraId="30005664" w14:textId="08FDFDD2" w:rsidR="00494D04" w:rsidRPr="007E0F91" w:rsidRDefault="00494D04" w:rsidP="00494D04">
            <w:pPr>
              <w:jc w:val="center"/>
              <w:rPr>
                <w:ins w:id="29510" w:author="Στάθης Καπ" w:date="2023-03-09T06:25:00Z"/>
                <w:sz w:val="16"/>
                <w:szCs w:val="16"/>
              </w:rPr>
            </w:pPr>
            <w:ins w:id="29511" w:author="Στάθης Καπ" w:date="2023-03-09T07:11:00Z">
              <w:r>
                <w:rPr>
                  <w:rFonts w:ascii="Calibri" w:hAnsi="Calibri" w:cs="Calibri"/>
                  <w:color w:val="000000"/>
                  <w:sz w:val="16"/>
                  <w:szCs w:val="16"/>
                </w:rPr>
                <w:t>5.03</w:t>
              </w:r>
            </w:ins>
          </w:p>
        </w:tc>
        <w:tc>
          <w:tcPr>
            <w:tcW w:w="454" w:type="dxa"/>
            <w:vAlign w:val="center"/>
            <w:tcPrChange w:id="29512" w:author="Στάθης Καπ" w:date="2023-03-09T06:29:00Z">
              <w:tcPr>
                <w:tcW w:w="454" w:type="dxa"/>
                <w:vAlign w:val="bottom"/>
              </w:tcPr>
            </w:tcPrChange>
          </w:tcPr>
          <w:p w14:paraId="17FF04BC" w14:textId="5DE0BF7A" w:rsidR="00494D04" w:rsidRPr="007E0F91" w:rsidRDefault="00494D04" w:rsidP="00494D04">
            <w:pPr>
              <w:jc w:val="center"/>
              <w:rPr>
                <w:ins w:id="29513" w:author="Στάθης Καπ" w:date="2023-03-09T06:25:00Z"/>
                <w:sz w:val="16"/>
                <w:szCs w:val="16"/>
              </w:rPr>
            </w:pPr>
            <w:ins w:id="29514"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29515" w:author="Στάθης Καπ" w:date="2023-03-09T06:29:00Z">
              <w:tcPr>
                <w:tcW w:w="461" w:type="dxa"/>
                <w:tcBorders>
                  <w:right w:val="single" w:sz="4" w:space="0" w:color="auto"/>
                </w:tcBorders>
                <w:vAlign w:val="center"/>
              </w:tcPr>
            </w:tcPrChange>
          </w:tcPr>
          <w:p w14:paraId="2D6561EF" w14:textId="121EA3BC" w:rsidR="00494D04" w:rsidRPr="007E0F91" w:rsidRDefault="00494D04" w:rsidP="00494D04">
            <w:pPr>
              <w:jc w:val="center"/>
              <w:rPr>
                <w:ins w:id="29516" w:author="Στάθης Καπ" w:date="2023-03-09T06:25:00Z"/>
                <w:sz w:val="16"/>
                <w:szCs w:val="16"/>
              </w:rPr>
            </w:pPr>
            <w:ins w:id="29517"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51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519" w:author="Στάθης Καπ" w:date="2023-03-09T06:25:00Z"/>
          <w:trPrChange w:id="2952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52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29522" w:author="Στάθης Καπ" w:date="2023-03-09T06:25:00Z"/>
                <w:sz w:val="16"/>
                <w:szCs w:val="16"/>
              </w:rPr>
            </w:pPr>
            <w:ins w:id="29523"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29524" w:author="Στάθης Καπ" w:date="2023-03-09T06:29:00Z">
              <w:tcPr>
                <w:tcW w:w="565" w:type="dxa"/>
                <w:tcBorders>
                  <w:left w:val="single" w:sz="4" w:space="0" w:color="auto"/>
                </w:tcBorders>
                <w:vAlign w:val="center"/>
              </w:tcPr>
            </w:tcPrChange>
          </w:tcPr>
          <w:p w14:paraId="2623C4CB" w14:textId="7EEA2274" w:rsidR="00494D04" w:rsidRPr="007E0F91" w:rsidRDefault="00494D04" w:rsidP="00494D04">
            <w:pPr>
              <w:jc w:val="center"/>
              <w:rPr>
                <w:ins w:id="29525" w:author="Στάθης Καπ" w:date="2023-03-09T06:25:00Z"/>
                <w:sz w:val="16"/>
                <w:szCs w:val="16"/>
              </w:rPr>
            </w:pPr>
            <w:ins w:id="29526"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29527" w:author="Στάθης Καπ" w:date="2023-03-09T06:29:00Z">
              <w:tcPr>
                <w:tcW w:w="679" w:type="dxa"/>
                <w:tcBorders>
                  <w:right w:val="single" w:sz="4" w:space="0" w:color="auto"/>
                </w:tcBorders>
                <w:vAlign w:val="center"/>
              </w:tcPr>
            </w:tcPrChange>
          </w:tcPr>
          <w:p w14:paraId="45415E16" w14:textId="54C9C2B8" w:rsidR="00494D04" w:rsidRPr="007E0F91" w:rsidRDefault="00494D04" w:rsidP="00494D04">
            <w:pPr>
              <w:jc w:val="center"/>
              <w:rPr>
                <w:ins w:id="29528" w:author="Στάθης Καπ" w:date="2023-03-09T06:25:00Z"/>
                <w:sz w:val="16"/>
                <w:szCs w:val="16"/>
              </w:rPr>
            </w:pPr>
            <w:ins w:id="29529"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29530" w:author="Στάθης Καπ" w:date="2023-03-09T06:29:00Z">
              <w:tcPr>
                <w:tcW w:w="453" w:type="dxa"/>
                <w:tcBorders>
                  <w:left w:val="single" w:sz="4" w:space="0" w:color="auto"/>
                </w:tcBorders>
                <w:vAlign w:val="bottom"/>
              </w:tcPr>
            </w:tcPrChange>
          </w:tcPr>
          <w:p w14:paraId="77C350A0" w14:textId="40617824" w:rsidR="00494D04" w:rsidRPr="007E0F91" w:rsidRDefault="00494D04" w:rsidP="00494D04">
            <w:pPr>
              <w:jc w:val="center"/>
              <w:rPr>
                <w:ins w:id="29531" w:author="Στάθης Καπ" w:date="2023-03-09T06:25:00Z"/>
                <w:sz w:val="16"/>
                <w:szCs w:val="16"/>
              </w:rPr>
            </w:pPr>
            <w:ins w:id="29532" w:author="Στάθης Καπ" w:date="2023-03-09T07:11:00Z">
              <w:r>
                <w:rPr>
                  <w:rFonts w:ascii="Calibri" w:hAnsi="Calibri" w:cs="Calibri"/>
                  <w:color w:val="000000"/>
                  <w:sz w:val="16"/>
                  <w:szCs w:val="16"/>
                </w:rPr>
                <w:t>1300</w:t>
              </w:r>
            </w:ins>
          </w:p>
        </w:tc>
        <w:tc>
          <w:tcPr>
            <w:tcW w:w="708" w:type="dxa"/>
            <w:vAlign w:val="center"/>
            <w:tcPrChange w:id="29533" w:author="Στάθης Καπ" w:date="2023-03-09T06:29:00Z">
              <w:tcPr>
                <w:tcW w:w="708" w:type="dxa"/>
                <w:vAlign w:val="center"/>
              </w:tcPr>
            </w:tcPrChange>
          </w:tcPr>
          <w:p w14:paraId="1AF8F3C7" w14:textId="2D32A8EE" w:rsidR="00494D04" w:rsidRPr="007E0F91" w:rsidRDefault="00494D04" w:rsidP="00494D04">
            <w:pPr>
              <w:jc w:val="center"/>
              <w:rPr>
                <w:ins w:id="29534" w:author="Στάθης Καπ" w:date="2023-03-09T06:25:00Z"/>
                <w:sz w:val="16"/>
                <w:szCs w:val="16"/>
              </w:rPr>
            </w:pPr>
            <w:ins w:id="29535"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29536" w:author="Στάθης Καπ" w:date="2023-03-09T06:29:00Z">
              <w:tcPr>
                <w:tcW w:w="652" w:type="dxa"/>
                <w:tcBorders>
                  <w:right w:val="single" w:sz="4" w:space="0" w:color="auto"/>
                </w:tcBorders>
                <w:vAlign w:val="bottom"/>
              </w:tcPr>
            </w:tcPrChange>
          </w:tcPr>
          <w:p w14:paraId="5BACD143" w14:textId="6521F110" w:rsidR="00494D04" w:rsidRPr="007E0F91" w:rsidRDefault="00494D04" w:rsidP="00494D04">
            <w:pPr>
              <w:jc w:val="center"/>
              <w:rPr>
                <w:ins w:id="29537" w:author="Στάθης Καπ" w:date="2023-03-09T06:25:00Z"/>
                <w:sz w:val="16"/>
                <w:szCs w:val="16"/>
              </w:rPr>
            </w:pPr>
            <w:ins w:id="29538"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29539" w:author="Στάθης Καπ" w:date="2023-03-09T06:29:00Z">
              <w:tcPr>
                <w:tcW w:w="453" w:type="dxa"/>
                <w:tcBorders>
                  <w:left w:val="single" w:sz="4" w:space="0" w:color="auto"/>
                </w:tcBorders>
                <w:vAlign w:val="bottom"/>
              </w:tcPr>
            </w:tcPrChange>
          </w:tcPr>
          <w:p w14:paraId="0FE4EB7B" w14:textId="7C8B0713" w:rsidR="00494D04" w:rsidRPr="007E0F91" w:rsidRDefault="00494D04" w:rsidP="00494D04">
            <w:pPr>
              <w:jc w:val="center"/>
              <w:rPr>
                <w:ins w:id="29540" w:author="Στάθης Καπ" w:date="2023-03-09T06:25:00Z"/>
                <w:sz w:val="16"/>
                <w:szCs w:val="16"/>
              </w:rPr>
            </w:pPr>
            <w:ins w:id="29541" w:author="Στάθης Καπ" w:date="2023-03-09T07:11:00Z">
              <w:r>
                <w:rPr>
                  <w:rFonts w:ascii="Calibri" w:hAnsi="Calibri" w:cs="Calibri"/>
                  <w:color w:val="000000"/>
                  <w:sz w:val="16"/>
                  <w:szCs w:val="16"/>
                </w:rPr>
                <w:t>1308</w:t>
              </w:r>
            </w:ins>
          </w:p>
        </w:tc>
        <w:tc>
          <w:tcPr>
            <w:tcW w:w="454" w:type="dxa"/>
            <w:vAlign w:val="center"/>
            <w:tcPrChange w:id="29542" w:author="Στάθης Καπ" w:date="2023-03-09T06:29:00Z">
              <w:tcPr>
                <w:tcW w:w="454" w:type="dxa"/>
                <w:vAlign w:val="center"/>
              </w:tcPr>
            </w:tcPrChange>
          </w:tcPr>
          <w:p w14:paraId="5C2A95FD" w14:textId="6CDB59E7" w:rsidR="00494D04" w:rsidRPr="007E0F91" w:rsidRDefault="00494D04" w:rsidP="00494D04">
            <w:pPr>
              <w:jc w:val="center"/>
              <w:rPr>
                <w:ins w:id="29543" w:author="Στάθης Καπ" w:date="2023-03-09T06:25:00Z"/>
                <w:sz w:val="16"/>
                <w:szCs w:val="16"/>
              </w:rPr>
            </w:pPr>
            <w:ins w:id="29544" w:author="Στάθης Καπ" w:date="2023-03-09T07:11:00Z">
              <w:r>
                <w:rPr>
                  <w:rFonts w:ascii="Calibri" w:hAnsi="Calibri" w:cs="Calibri"/>
                  <w:color w:val="000000"/>
                  <w:sz w:val="16"/>
                  <w:szCs w:val="16"/>
                </w:rPr>
                <w:t>-0.62</w:t>
              </w:r>
            </w:ins>
          </w:p>
        </w:tc>
        <w:tc>
          <w:tcPr>
            <w:tcW w:w="454" w:type="dxa"/>
            <w:vAlign w:val="center"/>
            <w:tcPrChange w:id="29545" w:author="Στάθης Καπ" w:date="2023-03-09T06:29:00Z">
              <w:tcPr>
                <w:tcW w:w="454" w:type="dxa"/>
                <w:vAlign w:val="bottom"/>
              </w:tcPr>
            </w:tcPrChange>
          </w:tcPr>
          <w:p w14:paraId="68C8EF9D" w14:textId="5AF3D2B3" w:rsidR="00494D04" w:rsidRPr="007E0F91" w:rsidRDefault="00494D04" w:rsidP="00494D04">
            <w:pPr>
              <w:jc w:val="center"/>
              <w:rPr>
                <w:ins w:id="29546" w:author="Στάθης Καπ" w:date="2023-03-09T06:25:00Z"/>
                <w:sz w:val="16"/>
                <w:szCs w:val="16"/>
              </w:rPr>
            </w:pPr>
            <w:ins w:id="29547"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29548" w:author="Στάθης Καπ" w:date="2023-03-09T06:29:00Z">
              <w:tcPr>
                <w:tcW w:w="457" w:type="dxa"/>
                <w:tcBorders>
                  <w:right w:val="single" w:sz="4" w:space="0" w:color="auto"/>
                </w:tcBorders>
                <w:vAlign w:val="center"/>
              </w:tcPr>
            </w:tcPrChange>
          </w:tcPr>
          <w:p w14:paraId="7F9D38AB" w14:textId="56E70494" w:rsidR="00494D04" w:rsidRPr="007E0F91" w:rsidRDefault="00494D04" w:rsidP="00494D04">
            <w:pPr>
              <w:jc w:val="center"/>
              <w:rPr>
                <w:ins w:id="29549" w:author="Στάθης Καπ" w:date="2023-03-09T06:25:00Z"/>
                <w:sz w:val="16"/>
                <w:szCs w:val="16"/>
              </w:rPr>
            </w:pPr>
            <w:ins w:id="29550"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29551" w:author="Στάθης Καπ" w:date="2023-03-09T06:29:00Z">
              <w:tcPr>
                <w:tcW w:w="453" w:type="dxa"/>
                <w:tcBorders>
                  <w:left w:val="single" w:sz="4" w:space="0" w:color="auto"/>
                </w:tcBorders>
                <w:vAlign w:val="bottom"/>
              </w:tcPr>
            </w:tcPrChange>
          </w:tcPr>
          <w:p w14:paraId="4D93E1C5" w14:textId="6F65F92B" w:rsidR="00494D04" w:rsidRPr="007E0F91" w:rsidRDefault="00494D04" w:rsidP="00494D04">
            <w:pPr>
              <w:jc w:val="center"/>
              <w:rPr>
                <w:ins w:id="29552" w:author="Στάθης Καπ" w:date="2023-03-09T06:25:00Z"/>
                <w:sz w:val="16"/>
                <w:szCs w:val="16"/>
              </w:rPr>
            </w:pPr>
            <w:ins w:id="29553" w:author="Στάθης Καπ" w:date="2023-03-09T07:11:00Z">
              <w:r>
                <w:rPr>
                  <w:rFonts w:ascii="Calibri" w:hAnsi="Calibri" w:cs="Calibri"/>
                  <w:color w:val="000000"/>
                  <w:sz w:val="16"/>
                  <w:szCs w:val="16"/>
                </w:rPr>
                <w:t>1219</w:t>
              </w:r>
            </w:ins>
          </w:p>
        </w:tc>
        <w:tc>
          <w:tcPr>
            <w:tcW w:w="454" w:type="dxa"/>
            <w:vAlign w:val="center"/>
            <w:tcPrChange w:id="29554" w:author="Στάθης Καπ" w:date="2023-03-09T06:29:00Z">
              <w:tcPr>
                <w:tcW w:w="454" w:type="dxa"/>
                <w:vAlign w:val="center"/>
              </w:tcPr>
            </w:tcPrChange>
          </w:tcPr>
          <w:p w14:paraId="3D4920E7" w14:textId="57F1208A" w:rsidR="00494D04" w:rsidRPr="007E0F91" w:rsidRDefault="00494D04" w:rsidP="00494D04">
            <w:pPr>
              <w:jc w:val="center"/>
              <w:rPr>
                <w:ins w:id="29555" w:author="Στάθης Καπ" w:date="2023-03-09T06:25:00Z"/>
                <w:sz w:val="16"/>
                <w:szCs w:val="16"/>
              </w:rPr>
            </w:pPr>
            <w:ins w:id="29556" w:author="Στάθης Καπ" w:date="2023-03-09T07:11:00Z">
              <w:r>
                <w:rPr>
                  <w:rFonts w:ascii="Calibri" w:hAnsi="Calibri" w:cs="Calibri"/>
                  <w:color w:val="000000"/>
                  <w:sz w:val="16"/>
                  <w:szCs w:val="16"/>
                </w:rPr>
                <w:t>6.23</w:t>
              </w:r>
            </w:ins>
          </w:p>
        </w:tc>
        <w:tc>
          <w:tcPr>
            <w:tcW w:w="454" w:type="dxa"/>
            <w:vAlign w:val="center"/>
            <w:tcPrChange w:id="29557" w:author="Στάθης Καπ" w:date="2023-03-09T06:29:00Z">
              <w:tcPr>
                <w:tcW w:w="454" w:type="dxa"/>
                <w:vAlign w:val="bottom"/>
              </w:tcPr>
            </w:tcPrChange>
          </w:tcPr>
          <w:p w14:paraId="39800BB2" w14:textId="64674A14" w:rsidR="00494D04" w:rsidRPr="007E0F91" w:rsidRDefault="00494D04" w:rsidP="00494D04">
            <w:pPr>
              <w:jc w:val="center"/>
              <w:rPr>
                <w:ins w:id="29558" w:author="Στάθης Καπ" w:date="2023-03-09T06:25:00Z"/>
                <w:sz w:val="16"/>
                <w:szCs w:val="16"/>
              </w:rPr>
            </w:pPr>
            <w:ins w:id="29559"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29560" w:author="Στάθης Καπ" w:date="2023-03-09T06:29:00Z">
              <w:tcPr>
                <w:tcW w:w="454" w:type="dxa"/>
                <w:tcBorders>
                  <w:right w:val="single" w:sz="4" w:space="0" w:color="auto"/>
                </w:tcBorders>
                <w:vAlign w:val="center"/>
              </w:tcPr>
            </w:tcPrChange>
          </w:tcPr>
          <w:p w14:paraId="004D73F9" w14:textId="6991DCBF" w:rsidR="00494D04" w:rsidRPr="007E0F91" w:rsidRDefault="00494D04" w:rsidP="00494D04">
            <w:pPr>
              <w:jc w:val="center"/>
              <w:rPr>
                <w:ins w:id="29561" w:author="Στάθης Καπ" w:date="2023-03-09T06:25:00Z"/>
                <w:sz w:val="16"/>
                <w:szCs w:val="16"/>
              </w:rPr>
            </w:pPr>
            <w:ins w:id="29562"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29563" w:author="Στάθης Καπ" w:date="2023-03-09T06:29:00Z">
              <w:tcPr>
                <w:tcW w:w="453" w:type="dxa"/>
                <w:tcBorders>
                  <w:left w:val="single" w:sz="4" w:space="0" w:color="auto"/>
                </w:tcBorders>
                <w:vAlign w:val="bottom"/>
              </w:tcPr>
            </w:tcPrChange>
          </w:tcPr>
          <w:p w14:paraId="3666D5CC" w14:textId="5A081CFB" w:rsidR="00494D04" w:rsidRPr="007E0F91" w:rsidRDefault="00494D04" w:rsidP="00494D04">
            <w:pPr>
              <w:jc w:val="center"/>
              <w:rPr>
                <w:ins w:id="29564" w:author="Στάθης Καπ" w:date="2023-03-09T06:25:00Z"/>
                <w:sz w:val="16"/>
                <w:szCs w:val="16"/>
              </w:rPr>
            </w:pPr>
            <w:ins w:id="29565" w:author="Στάθης Καπ" w:date="2023-03-09T07:11:00Z">
              <w:r>
                <w:rPr>
                  <w:rFonts w:ascii="Calibri" w:hAnsi="Calibri" w:cs="Calibri"/>
                  <w:color w:val="000000"/>
                  <w:sz w:val="16"/>
                  <w:szCs w:val="16"/>
                </w:rPr>
                <w:t>1252</w:t>
              </w:r>
            </w:ins>
          </w:p>
        </w:tc>
        <w:tc>
          <w:tcPr>
            <w:tcW w:w="454" w:type="dxa"/>
            <w:vAlign w:val="center"/>
            <w:tcPrChange w:id="29566" w:author="Στάθης Καπ" w:date="2023-03-09T06:29:00Z">
              <w:tcPr>
                <w:tcW w:w="454" w:type="dxa"/>
                <w:vAlign w:val="center"/>
              </w:tcPr>
            </w:tcPrChange>
          </w:tcPr>
          <w:p w14:paraId="2224D1BF" w14:textId="0B8FA96C" w:rsidR="00494D04" w:rsidRPr="007E0F91" w:rsidRDefault="00494D04" w:rsidP="00494D04">
            <w:pPr>
              <w:jc w:val="center"/>
              <w:rPr>
                <w:ins w:id="29567" w:author="Στάθης Καπ" w:date="2023-03-09T06:25:00Z"/>
                <w:sz w:val="16"/>
                <w:szCs w:val="16"/>
              </w:rPr>
            </w:pPr>
            <w:ins w:id="29568" w:author="Στάθης Καπ" w:date="2023-03-09T07:11:00Z">
              <w:r>
                <w:rPr>
                  <w:rFonts w:ascii="Calibri" w:hAnsi="Calibri" w:cs="Calibri"/>
                  <w:color w:val="000000"/>
                  <w:sz w:val="16"/>
                  <w:szCs w:val="16"/>
                </w:rPr>
                <w:t>3.69</w:t>
              </w:r>
            </w:ins>
          </w:p>
        </w:tc>
        <w:tc>
          <w:tcPr>
            <w:tcW w:w="454" w:type="dxa"/>
            <w:vAlign w:val="center"/>
            <w:tcPrChange w:id="29569" w:author="Στάθης Καπ" w:date="2023-03-09T06:29:00Z">
              <w:tcPr>
                <w:tcW w:w="454" w:type="dxa"/>
                <w:vAlign w:val="bottom"/>
              </w:tcPr>
            </w:tcPrChange>
          </w:tcPr>
          <w:p w14:paraId="798F5E0E" w14:textId="7B80433B" w:rsidR="00494D04" w:rsidRPr="007E0F91" w:rsidRDefault="00494D04" w:rsidP="00494D04">
            <w:pPr>
              <w:jc w:val="center"/>
              <w:rPr>
                <w:ins w:id="29570" w:author="Στάθης Καπ" w:date="2023-03-09T06:25:00Z"/>
                <w:sz w:val="16"/>
                <w:szCs w:val="16"/>
              </w:rPr>
            </w:pPr>
            <w:ins w:id="29571"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29572" w:author="Στάθης Καπ" w:date="2023-03-09T06:29:00Z">
              <w:tcPr>
                <w:tcW w:w="461" w:type="dxa"/>
                <w:tcBorders>
                  <w:right w:val="single" w:sz="4" w:space="0" w:color="auto"/>
                </w:tcBorders>
                <w:vAlign w:val="center"/>
              </w:tcPr>
            </w:tcPrChange>
          </w:tcPr>
          <w:p w14:paraId="0C183ED8" w14:textId="02A02619" w:rsidR="00494D04" w:rsidRPr="007E0F91" w:rsidRDefault="00494D04" w:rsidP="00494D04">
            <w:pPr>
              <w:jc w:val="center"/>
              <w:rPr>
                <w:ins w:id="29573" w:author="Στάθης Καπ" w:date="2023-03-09T06:25:00Z"/>
                <w:sz w:val="16"/>
                <w:szCs w:val="16"/>
              </w:rPr>
            </w:pPr>
            <w:ins w:id="29574"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57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576" w:author="Στάθης Καπ" w:date="2023-03-09T06:25:00Z"/>
          <w:trPrChange w:id="2957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57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29579" w:author="Στάθης Καπ" w:date="2023-03-09T06:25:00Z"/>
                <w:sz w:val="16"/>
                <w:szCs w:val="16"/>
              </w:rPr>
            </w:pPr>
            <w:ins w:id="29580"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29581" w:author="Στάθης Καπ" w:date="2023-03-09T06:29:00Z">
              <w:tcPr>
                <w:tcW w:w="565" w:type="dxa"/>
                <w:tcBorders>
                  <w:left w:val="single" w:sz="4" w:space="0" w:color="auto"/>
                </w:tcBorders>
                <w:vAlign w:val="center"/>
              </w:tcPr>
            </w:tcPrChange>
          </w:tcPr>
          <w:p w14:paraId="0092D0B9" w14:textId="074C3A32" w:rsidR="00494D04" w:rsidRPr="007E0F91" w:rsidRDefault="00494D04" w:rsidP="00494D04">
            <w:pPr>
              <w:jc w:val="center"/>
              <w:rPr>
                <w:ins w:id="29582" w:author="Στάθης Καπ" w:date="2023-03-09T06:25:00Z"/>
                <w:sz w:val="16"/>
                <w:szCs w:val="16"/>
              </w:rPr>
            </w:pPr>
            <w:ins w:id="29583"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29584" w:author="Στάθης Καπ" w:date="2023-03-09T06:29:00Z">
              <w:tcPr>
                <w:tcW w:w="679" w:type="dxa"/>
                <w:tcBorders>
                  <w:right w:val="single" w:sz="4" w:space="0" w:color="auto"/>
                </w:tcBorders>
                <w:vAlign w:val="center"/>
              </w:tcPr>
            </w:tcPrChange>
          </w:tcPr>
          <w:p w14:paraId="1B5E041A" w14:textId="38DCD735" w:rsidR="00494D04" w:rsidRPr="007E0F91" w:rsidRDefault="00494D04" w:rsidP="00494D04">
            <w:pPr>
              <w:jc w:val="center"/>
              <w:rPr>
                <w:ins w:id="29585" w:author="Στάθης Καπ" w:date="2023-03-09T06:25:00Z"/>
                <w:sz w:val="16"/>
                <w:szCs w:val="16"/>
              </w:rPr>
            </w:pPr>
            <w:ins w:id="29586"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29587" w:author="Στάθης Καπ" w:date="2023-03-09T06:29:00Z">
              <w:tcPr>
                <w:tcW w:w="453" w:type="dxa"/>
                <w:tcBorders>
                  <w:left w:val="single" w:sz="4" w:space="0" w:color="auto"/>
                </w:tcBorders>
                <w:vAlign w:val="bottom"/>
              </w:tcPr>
            </w:tcPrChange>
          </w:tcPr>
          <w:p w14:paraId="00D02A73" w14:textId="1FB7E5B7" w:rsidR="00494D04" w:rsidRPr="007E0F91" w:rsidRDefault="00494D04" w:rsidP="00494D04">
            <w:pPr>
              <w:jc w:val="center"/>
              <w:rPr>
                <w:ins w:id="29588" w:author="Στάθης Καπ" w:date="2023-03-09T06:25:00Z"/>
                <w:sz w:val="16"/>
                <w:szCs w:val="16"/>
              </w:rPr>
            </w:pPr>
            <w:ins w:id="29589" w:author="Στάθης Καπ" w:date="2023-03-09T07:11:00Z">
              <w:r>
                <w:rPr>
                  <w:rFonts w:ascii="Calibri" w:hAnsi="Calibri" w:cs="Calibri"/>
                  <w:color w:val="000000"/>
                  <w:sz w:val="16"/>
                  <w:szCs w:val="16"/>
                </w:rPr>
                <w:t>1345</w:t>
              </w:r>
            </w:ins>
          </w:p>
        </w:tc>
        <w:tc>
          <w:tcPr>
            <w:tcW w:w="708" w:type="dxa"/>
            <w:vAlign w:val="center"/>
            <w:tcPrChange w:id="29590" w:author="Στάθης Καπ" w:date="2023-03-09T06:29:00Z">
              <w:tcPr>
                <w:tcW w:w="708" w:type="dxa"/>
                <w:vAlign w:val="center"/>
              </w:tcPr>
            </w:tcPrChange>
          </w:tcPr>
          <w:p w14:paraId="4CF923F4" w14:textId="7420352E" w:rsidR="00494D04" w:rsidRPr="007E0F91" w:rsidRDefault="00494D04" w:rsidP="00494D04">
            <w:pPr>
              <w:jc w:val="center"/>
              <w:rPr>
                <w:ins w:id="29591" w:author="Στάθης Καπ" w:date="2023-03-09T06:25:00Z"/>
                <w:sz w:val="16"/>
                <w:szCs w:val="16"/>
              </w:rPr>
            </w:pPr>
            <w:ins w:id="29592"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29593" w:author="Στάθης Καπ" w:date="2023-03-09T06:29:00Z">
              <w:tcPr>
                <w:tcW w:w="652" w:type="dxa"/>
                <w:tcBorders>
                  <w:right w:val="single" w:sz="4" w:space="0" w:color="auto"/>
                </w:tcBorders>
                <w:vAlign w:val="bottom"/>
              </w:tcPr>
            </w:tcPrChange>
          </w:tcPr>
          <w:p w14:paraId="0CE5233F" w14:textId="65308DCE" w:rsidR="00494D04" w:rsidRPr="007E0F91" w:rsidRDefault="00494D04" w:rsidP="00494D04">
            <w:pPr>
              <w:jc w:val="center"/>
              <w:rPr>
                <w:ins w:id="29594" w:author="Στάθης Καπ" w:date="2023-03-09T06:25:00Z"/>
                <w:sz w:val="16"/>
                <w:szCs w:val="16"/>
              </w:rPr>
            </w:pPr>
            <w:ins w:id="29595"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29596" w:author="Στάθης Καπ" w:date="2023-03-09T06:29:00Z">
              <w:tcPr>
                <w:tcW w:w="453" w:type="dxa"/>
                <w:tcBorders>
                  <w:left w:val="single" w:sz="4" w:space="0" w:color="auto"/>
                </w:tcBorders>
                <w:vAlign w:val="bottom"/>
              </w:tcPr>
            </w:tcPrChange>
          </w:tcPr>
          <w:p w14:paraId="4D85D5D1" w14:textId="76E09C63" w:rsidR="00494D04" w:rsidRPr="007E0F91" w:rsidRDefault="00494D04" w:rsidP="00494D04">
            <w:pPr>
              <w:jc w:val="center"/>
              <w:rPr>
                <w:ins w:id="29597" w:author="Στάθης Καπ" w:date="2023-03-09T06:25:00Z"/>
                <w:sz w:val="16"/>
                <w:szCs w:val="16"/>
              </w:rPr>
            </w:pPr>
            <w:ins w:id="29598" w:author="Στάθης Καπ" w:date="2023-03-09T07:11:00Z">
              <w:r>
                <w:rPr>
                  <w:rFonts w:ascii="Calibri" w:hAnsi="Calibri" w:cs="Calibri"/>
                  <w:color w:val="000000"/>
                  <w:sz w:val="16"/>
                  <w:szCs w:val="16"/>
                </w:rPr>
                <w:t>1355</w:t>
              </w:r>
            </w:ins>
          </w:p>
        </w:tc>
        <w:tc>
          <w:tcPr>
            <w:tcW w:w="454" w:type="dxa"/>
            <w:vAlign w:val="center"/>
            <w:tcPrChange w:id="29599" w:author="Στάθης Καπ" w:date="2023-03-09T06:29:00Z">
              <w:tcPr>
                <w:tcW w:w="454" w:type="dxa"/>
                <w:vAlign w:val="center"/>
              </w:tcPr>
            </w:tcPrChange>
          </w:tcPr>
          <w:p w14:paraId="22689A07" w14:textId="2024C3DB" w:rsidR="00494D04" w:rsidRPr="007E0F91" w:rsidRDefault="00494D04" w:rsidP="00494D04">
            <w:pPr>
              <w:jc w:val="center"/>
              <w:rPr>
                <w:ins w:id="29600" w:author="Στάθης Καπ" w:date="2023-03-09T06:25:00Z"/>
                <w:sz w:val="16"/>
                <w:szCs w:val="16"/>
              </w:rPr>
            </w:pPr>
            <w:ins w:id="29601" w:author="Στάθης Καπ" w:date="2023-03-09T07:11:00Z">
              <w:r>
                <w:rPr>
                  <w:rFonts w:ascii="Calibri" w:hAnsi="Calibri" w:cs="Calibri"/>
                  <w:color w:val="000000"/>
                  <w:sz w:val="16"/>
                  <w:szCs w:val="16"/>
                </w:rPr>
                <w:t>-0.74</w:t>
              </w:r>
            </w:ins>
          </w:p>
        </w:tc>
        <w:tc>
          <w:tcPr>
            <w:tcW w:w="454" w:type="dxa"/>
            <w:vAlign w:val="center"/>
            <w:tcPrChange w:id="29602" w:author="Στάθης Καπ" w:date="2023-03-09T06:29:00Z">
              <w:tcPr>
                <w:tcW w:w="454" w:type="dxa"/>
                <w:vAlign w:val="bottom"/>
              </w:tcPr>
            </w:tcPrChange>
          </w:tcPr>
          <w:p w14:paraId="21E9D5FD" w14:textId="1BA22601" w:rsidR="00494D04" w:rsidRPr="007E0F91" w:rsidRDefault="00494D04" w:rsidP="00494D04">
            <w:pPr>
              <w:jc w:val="center"/>
              <w:rPr>
                <w:ins w:id="29603" w:author="Στάθης Καπ" w:date="2023-03-09T06:25:00Z"/>
                <w:sz w:val="16"/>
                <w:szCs w:val="16"/>
              </w:rPr>
            </w:pPr>
            <w:ins w:id="29604"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29605" w:author="Στάθης Καπ" w:date="2023-03-09T06:29:00Z">
              <w:tcPr>
                <w:tcW w:w="457" w:type="dxa"/>
                <w:tcBorders>
                  <w:right w:val="single" w:sz="4" w:space="0" w:color="auto"/>
                </w:tcBorders>
                <w:vAlign w:val="center"/>
              </w:tcPr>
            </w:tcPrChange>
          </w:tcPr>
          <w:p w14:paraId="22C2FD6A" w14:textId="3698A49E" w:rsidR="00494D04" w:rsidRPr="007E0F91" w:rsidRDefault="00494D04" w:rsidP="00494D04">
            <w:pPr>
              <w:jc w:val="center"/>
              <w:rPr>
                <w:ins w:id="29606" w:author="Στάθης Καπ" w:date="2023-03-09T06:25:00Z"/>
                <w:sz w:val="16"/>
                <w:szCs w:val="16"/>
              </w:rPr>
            </w:pPr>
            <w:ins w:id="29607"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29608" w:author="Στάθης Καπ" w:date="2023-03-09T06:29:00Z">
              <w:tcPr>
                <w:tcW w:w="453" w:type="dxa"/>
                <w:tcBorders>
                  <w:left w:val="single" w:sz="4" w:space="0" w:color="auto"/>
                </w:tcBorders>
                <w:vAlign w:val="bottom"/>
              </w:tcPr>
            </w:tcPrChange>
          </w:tcPr>
          <w:p w14:paraId="2D808F52" w14:textId="4E2F4662" w:rsidR="00494D04" w:rsidRPr="007E0F91" w:rsidRDefault="00494D04" w:rsidP="00494D04">
            <w:pPr>
              <w:jc w:val="center"/>
              <w:rPr>
                <w:ins w:id="29609" w:author="Στάθης Καπ" w:date="2023-03-09T06:25:00Z"/>
                <w:sz w:val="16"/>
                <w:szCs w:val="16"/>
              </w:rPr>
            </w:pPr>
            <w:ins w:id="29610" w:author="Στάθης Καπ" w:date="2023-03-09T07:11:00Z">
              <w:r>
                <w:rPr>
                  <w:rFonts w:ascii="Calibri" w:hAnsi="Calibri" w:cs="Calibri"/>
                  <w:color w:val="000000"/>
                  <w:sz w:val="16"/>
                  <w:szCs w:val="16"/>
                </w:rPr>
                <w:t>1300</w:t>
              </w:r>
            </w:ins>
          </w:p>
        </w:tc>
        <w:tc>
          <w:tcPr>
            <w:tcW w:w="454" w:type="dxa"/>
            <w:vAlign w:val="center"/>
            <w:tcPrChange w:id="29611" w:author="Στάθης Καπ" w:date="2023-03-09T06:29:00Z">
              <w:tcPr>
                <w:tcW w:w="454" w:type="dxa"/>
                <w:vAlign w:val="center"/>
              </w:tcPr>
            </w:tcPrChange>
          </w:tcPr>
          <w:p w14:paraId="3806FF07" w14:textId="0FD8A95D" w:rsidR="00494D04" w:rsidRPr="007E0F91" w:rsidRDefault="00494D04" w:rsidP="00494D04">
            <w:pPr>
              <w:jc w:val="center"/>
              <w:rPr>
                <w:ins w:id="29612" w:author="Στάθης Καπ" w:date="2023-03-09T06:25:00Z"/>
                <w:sz w:val="16"/>
                <w:szCs w:val="16"/>
              </w:rPr>
            </w:pPr>
            <w:ins w:id="29613" w:author="Στάθης Καπ" w:date="2023-03-09T07:11:00Z">
              <w:r>
                <w:rPr>
                  <w:rFonts w:ascii="Calibri" w:hAnsi="Calibri" w:cs="Calibri"/>
                  <w:color w:val="000000"/>
                  <w:sz w:val="16"/>
                  <w:szCs w:val="16"/>
                </w:rPr>
                <w:t>3.35</w:t>
              </w:r>
            </w:ins>
          </w:p>
        </w:tc>
        <w:tc>
          <w:tcPr>
            <w:tcW w:w="454" w:type="dxa"/>
            <w:vAlign w:val="center"/>
            <w:tcPrChange w:id="29614" w:author="Στάθης Καπ" w:date="2023-03-09T06:29:00Z">
              <w:tcPr>
                <w:tcW w:w="454" w:type="dxa"/>
                <w:vAlign w:val="bottom"/>
              </w:tcPr>
            </w:tcPrChange>
          </w:tcPr>
          <w:p w14:paraId="7F7278E5" w14:textId="6350D599" w:rsidR="00494D04" w:rsidRPr="007E0F91" w:rsidRDefault="00494D04" w:rsidP="00494D04">
            <w:pPr>
              <w:jc w:val="center"/>
              <w:rPr>
                <w:ins w:id="29615" w:author="Στάθης Καπ" w:date="2023-03-09T06:25:00Z"/>
                <w:sz w:val="16"/>
                <w:szCs w:val="16"/>
              </w:rPr>
            </w:pPr>
            <w:ins w:id="29616"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29617" w:author="Στάθης Καπ" w:date="2023-03-09T06:29:00Z">
              <w:tcPr>
                <w:tcW w:w="454" w:type="dxa"/>
                <w:tcBorders>
                  <w:right w:val="single" w:sz="4" w:space="0" w:color="auto"/>
                </w:tcBorders>
                <w:vAlign w:val="center"/>
              </w:tcPr>
            </w:tcPrChange>
          </w:tcPr>
          <w:p w14:paraId="6594E2B9" w14:textId="2F1F3F5A" w:rsidR="00494D04" w:rsidRPr="007E0F91" w:rsidRDefault="00494D04" w:rsidP="00494D04">
            <w:pPr>
              <w:jc w:val="center"/>
              <w:rPr>
                <w:ins w:id="29618" w:author="Στάθης Καπ" w:date="2023-03-09T06:25:00Z"/>
                <w:sz w:val="16"/>
                <w:szCs w:val="16"/>
              </w:rPr>
            </w:pPr>
            <w:ins w:id="29619"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29620" w:author="Στάθης Καπ" w:date="2023-03-09T06:29:00Z">
              <w:tcPr>
                <w:tcW w:w="453" w:type="dxa"/>
                <w:tcBorders>
                  <w:left w:val="single" w:sz="4" w:space="0" w:color="auto"/>
                </w:tcBorders>
                <w:vAlign w:val="bottom"/>
              </w:tcPr>
            </w:tcPrChange>
          </w:tcPr>
          <w:p w14:paraId="1BCAC507" w14:textId="6AE19836" w:rsidR="00494D04" w:rsidRPr="007E0F91" w:rsidRDefault="00494D04" w:rsidP="00494D04">
            <w:pPr>
              <w:jc w:val="center"/>
              <w:rPr>
                <w:ins w:id="29621" w:author="Στάθης Καπ" w:date="2023-03-09T06:25:00Z"/>
                <w:sz w:val="16"/>
                <w:szCs w:val="16"/>
              </w:rPr>
            </w:pPr>
            <w:ins w:id="29622" w:author="Στάθης Καπ" w:date="2023-03-09T07:11:00Z">
              <w:r>
                <w:rPr>
                  <w:rFonts w:ascii="Calibri" w:hAnsi="Calibri" w:cs="Calibri"/>
                  <w:color w:val="000000"/>
                  <w:sz w:val="16"/>
                  <w:szCs w:val="16"/>
                </w:rPr>
                <w:t>1307</w:t>
              </w:r>
            </w:ins>
          </w:p>
        </w:tc>
        <w:tc>
          <w:tcPr>
            <w:tcW w:w="454" w:type="dxa"/>
            <w:vAlign w:val="center"/>
            <w:tcPrChange w:id="29623" w:author="Στάθης Καπ" w:date="2023-03-09T06:29:00Z">
              <w:tcPr>
                <w:tcW w:w="454" w:type="dxa"/>
                <w:vAlign w:val="center"/>
              </w:tcPr>
            </w:tcPrChange>
          </w:tcPr>
          <w:p w14:paraId="4CF54DA5" w14:textId="71C931EE" w:rsidR="00494D04" w:rsidRPr="007E0F91" w:rsidRDefault="00494D04" w:rsidP="00494D04">
            <w:pPr>
              <w:jc w:val="center"/>
              <w:rPr>
                <w:ins w:id="29624" w:author="Στάθης Καπ" w:date="2023-03-09T06:25:00Z"/>
                <w:sz w:val="16"/>
                <w:szCs w:val="16"/>
              </w:rPr>
            </w:pPr>
            <w:ins w:id="29625" w:author="Στάθης Καπ" w:date="2023-03-09T07:11:00Z">
              <w:r>
                <w:rPr>
                  <w:rFonts w:ascii="Calibri" w:hAnsi="Calibri" w:cs="Calibri"/>
                  <w:color w:val="000000"/>
                  <w:sz w:val="16"/>
                  <w:szCs w:val="16"/>
                </w:rPr>
                <w:t>2.83</w:t>
              </w:r>
            </w:ins>
          </w:p>
        </w:tc>
        <w:tc>
          <w:tcPr>
            <w:tcW w:w="454" w:type="dxa"/>
            <w:vAlign w:val="center"/>
            <w:tcPrChange w:id="29626" w:author="Στάθης Καπ" w:date="2023-03-09T06:29:00Z">
              <w:tcPr>
                <w:tcW w:w="454" w:type="dxa"/>
                <w:vAlign w:val="bottom"/>
              </w:tcPr>
            </w:tcPrChange>
          </w:tcPr>
          <w:p w14:paraId="79B0A44E" w14:textId="222F1DC9" w:rsidR="00494D04" w:rsidRPr="007E0F91" w:rsidRDefault="00494D04" w:rsidP="00494D04">
            <w:pPr>
              <w:jc w:val="center"/>
              <w:rPr>
                <w:ins w:id="29627" w:author="Στάθης Καπ" w:date="2023-03-09T06:25:00Z"/>
                <w:sz w:val="16"/>
                <w:szCs w:val="16"/>
              </w:rPr>
            </w:pPr>
            <w:ins w:id="29628"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29629" w:author="Στάθης Καπ" w:date="2023-03-09T06:29:00Z">
              <w:tcPr>
                <w:tcW w:w="461" w:type="dxa"/>
                <w:tcBorders>
                  <w:right w:val="single" w:sz="4" w:space="0" w:color="auto"/>
                </w:tcBorders>
                <w:vAlign w:val="center"/>
              </w:tcPr>
            </w:tcPrChange>
          </w:tcPr>
          <w:p w14:paraId="089C3DB9" w14:textId="04966EE8" w:rsidR="00494D04" w:rsidRPr="007E0F91" w:rsidRDefault="00494D04" w:rsidP="00494D04">
            <w:pPr>
              <w:jc w:val="center"/>
              <w:rPr>
                <w:ins w:id="29630" w:author="Στάθης Καπ" w:date="2023-03-09T06:25:00Z"/>
                <w:sz w:val="16"/>
                <w:szCs w:val="16"/>
              </w:rPr>
            </w:pPr>
            <w:ins w:id="29631"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6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633" w:author="Στάθης Καπ" w:date="2023-03-09T06:25:00Z"/>
          <w:trPrChange w:id="2963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63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29636" w:author="Στάθης Καπ" w:date="2023-03-09T06:25:00Z"/>
                <w:sz w:val="16"/>
                <w:szCs w:val="16"/>
              </w:rPr>
            </w:pPr>
            <w:ins w:id="29637"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29638" w:author="Στάθης Καπ" w:date="2023-03-09T06:29:00Z">
              <w:tcPr>
                <w:tcW w:w="565" w:type="dxa"/>
                <w:tcBorders>
                  <w:left w:val="single" w:sz="4" w:space="0" w:color="auto"/>
                </w:tcBorders>
                <w:vAlign w:val="center"/>
              </w:tcPr>
            </w:tcPrChange>
          </w:tcPr>
          <w:p w14:paraId="6063DFFE" w14:textId="416D4845" w:rsidR="00494D04" w:rsidRPr="007E0F91" w:rsidRDefault="00494D04" w:rsidP="00494D04">
            <w:pPr>
              <w:jc w:val="center"/>
              <w:rPr>
                <w:ins w:id="29639" w:author="Στάθης Καπ" w:date="2023-03-09T06:25:00Z"/>
                <w:sz w:val="16"/>
                <w:szCs w:val="16"/>
              </w:rPr>
            </w:pPr>
            <w:ins w:id="29640"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9641" w:author="Στάθης Καπ" w:date="2023-03-09T06:29:00Z">
              <w:tcPr>
                <w:tcW w:w="679" w:type="dxa"/>
                <w:tcBorders>
                  <w:right w:val="single" w:sz="4" w:space="0" w:color="auto"/>
                </w:tcBorders>
                <w:vAlign w:val="center"/>
              </w:tcPr>
            </w:tcPrChange>
          </w:tcPr>
          <w:p w14:paraId="7294FA86" w14:textId="29FEFEF4" w:rsidR="00494D04" w:rsidRPr="007E0F91" w:rsidRDefault="00494D04" w:rsidP="00494D04">
            <w:pPr>
              <w:jc w:val="center"/>
              <w:rPr>
                <w:ins w:id="29642" w:author="Στάθης Καπ" w:date="2023-03-09T06:25:00Z"/>
                <w:sz w:val="16"/>
                <w:szCs w:val="16"/>
              </w:rPr>
            </w:pPr>
            <w:ins w:id="29643"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9644" w:author="Στάθης Καπ" w:date="2023-03-09T06:29:00Z">
              <w:tcPr>
                <w:tcW w:w="453" w:type="dxa"/>
                <w:tcBorders>
                  <w:left w:val="single" w:sz="4" w:space="0" w:color="auto"/>
                </w:tcBorders>
                <w:vAlign w:val="bottom"/>
              </w:tcPr>
            </w:tcPrChange>
          </w:tcPr>
          <w:p w14:paraId="585BCC0E" w14:textId="0BD28FA8" w:rsidR="00494D04" w:rsidRPr="007E0F91" w:rsidRDefault="00494D04" w:rsidP="00494D04">
            <w:pPr>
              <w:jc w:val="center"/>
              <w:rPr>
                <w:ins w:id="29645" w:author="Στάθης Καπ" w:date="2023-03-09T06:25:00Z"/>
                <w:sz w:val="16"/>
                <w:szCs w:val="16"/>
              </w:rPr>
            </w:pPr>
            <w:ins w:id="29646" w:author="Στάθης Καπ" w:date="2023-03-09T07:11:00Z">
              <w:r>
                <w:rPr>
                  <w:rFonts w:ascii="Calibri" w:hAnsi="Calibri" w:cs="Calibri"/>
                  <w:color w:val="000000"/>
                  <w:sz w:val="16"/>
                  <w:szCs w:val="16"/>
                </w:rPr>
                <w:t>1431</w:t>
              </w:r>
            </w:ins>
          </w:p>
        </w:tc>
        <w:tc>
          <w:tcPr>
            <w:tcW w:w="708" w:type="dxa"/>
            <w:vAlign w:val="center"/>
            <w:tcPrChange w:id="29647" w:author="Στάθης Καπ" w:date="2023-03-09T06:29:00Z">
              <w:tcPr>
                <w:tcW w:w="708" w:type="dxa"/>
                <w:vAlign w:val="center"/>
              </w:tcPr>
            </w:tcPrChange>
          </w:tcPr>
          <w:p w14:paraId="54B02C25" w14:textId="03F0F4F0" w:rsidR="00494D04" w:rsidRPr="007E0F91" w:rsidRDefault="00494D04" w:rsidP="00494D04">
            <w:pPr>
              <w:jc w:val="center"/>
              <w:rPr>
                <w:ins w:id="29648" w:author="Στάθης Καπ" w:date="2023-03-09T06:25:00Z"/>
                <w:sz w:val="16"/>
                <w:szCs w:val="16"/>
              </w:rPr>
            </w:pPr>
            <w:ins w:id="29649"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29650" w:author="Στάθης Καπ" w:date="2023-03-09T06:29:00Z">
              <w:tcPr>
                <w:tcW w:w="652" w:type="dxa"/>
                <w:tcBorders>
                  <w:right w:val="single" w:sz="4" w:space="0" w:color="auto"/>
                </w:tcBorders>
                <w:vAlign w:val="bottom"/>
              </w:tcPr>
            </w:tcPrChange>
          </w:tcPr>
          <w:p w14:paraId="059A7956" w14:textId="3C836B85" w:rsidR="00494D04" w:rsidRPr="007E0F91" w:rsidRDefault="00494D04" w:rsidP="00494D04">
            <w:pPr>
              <w:jc w:val="center"/>
              <w:rPr>
                <w:ins w:id="29651" w:author="Στάθης Καπ" w:date="2023-03-09T06:25:00Z"/>
                <w:sz w:val="16"/>
                <w:szCs w:val="16"/>
              </w:rPr>
            </w:pPr>
            <w:ins w:id="29652"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29653" w:author="Στάθης Καπ" w:date="2023-03-09T06:29:00Z">
              <w:tcPr>
                <w:tcW w:w="453" w:type="dxa"/>
                <w:tcBorders>
                  <w:left w:val="single" w:sz="4" w:space="0" w:color="auto"/>
                </w:tcBorders>
                <w:vAlign w:val="bottom"/>
              </w:tcPr>
            </w:tcPrChange>
          </w:tcPr>
          <w:p w14:paraId="122D8F51" w14:textId="2E36251B" w:rsidR="00494D04" w:rsidRPr="007E0F91" w:rsidRDefault="00494D04" w:rsidP="00494D04">
            <w:pPr>
              <w:jc w:val="center"/>
              <w:rPr>
                <w:ins w:id="29654" w:author="Στάθης Καπ" w:date="2023-03-09T06:25:00Z"/>
                <w:sz w:val="16"/>
                <w:szCs w:val="16"/>
              </w:rPr>
            </w:pPr>
            <w:ins w:id="29655" w:author="Στάθης Καπ" w:date="2023-03-09T07:11:00Z">
              <w:r>
                <w:rPr>
                  <w:rFonts w:ascii="Calibri" w:hAnsi="Calibri" w:cs="Calibri"/>
                  <w:color w:val="000000"/>
                  <w:sz w:val="16"/>
                  <w:szCs w:val="16"/>
                </w:rPr>
                <w:t>1424</w:t>
              </w:r>
            </w:ins>
          </w:p>
        </w:tc>
        <w:tc>
          <w:tcPr>
            <w:tcW w:w="454" w:type="dxa"/>
            <w:vAlign w:val="center"/>
            <w:tcPrChange w:id="29656" w:author="Στάθης Καπ" w:date="2023-03-09T06:29:00Z">
              <w:tcPr>
                <w:tcW w:w="454" w:type="dxa"/>
                <w:vAlign w:val="center"/>
              </w:tcPr>
            </w:tcPrChange>
          </w:tcPr>
          <w:p w14:paraId="78DFDD4E" w14:textId="4DEA3DAF" w:rsidR="00494D04" w:rsidRPr="007E0F91" w:rsidRDefault="00494D04" w:rsidP="00494D04">
            <w:pPr>
              <w:jc w:val="center"/>
              <w:rPr>
                <w:ins w:id="29657" w:author="Στάθης Καπ" w:date="2023-03-09T06:25:00Z"/>
                <w:sz w:val="16"/>
                <w:szCs w:val="16"/>
              </w:rPr>
            </w:pPr>
            <w:ins w:id="29658" w:author="Στάθης Καπ" w:date="2023-03-09T07:11:00Z">
              <w:r>
                <w:rPr>
                  <w:rFonts w:ascii="Calibri" w:hAnsi="Calibri" w:cs="Calibri"/>
                  <w:color w:val="000000"/>
                  <w:sz w:val="16"/>
                  <w:szCs w:val="16"/>
                </w:rPr>
                <w:t>0.49</w:t>
              </w:r>
            </w:ins>
          </w:p>
        </w:tc>
        <w:tc>
          <w:tcPr>
            <w:tcW w:w="454" w:type="dxa"/>
            <w:vAlign w:val="center"/>
            <w:tcPrChange w:id="29659" w:author="Στάθης Καπ" w:date="2023-03-09T06:29:00Z">
              <w:tcPr>
                <w:tcW w:w="454" w:type="dxa"/>
                <w:vAlign w:val="bottom"/>
              </w:tcPr>
            </w:tcPrChange>
          </w:tcPr>
          <w:p w14:paraId="3F39F318" w14:textId="663B6759" w:rsidR="00494D04" w:rsidRPr="007E0F91" w:rsidRDefault="00494D04" w:rsidP="00494D04">
            <w:pPr>
              <w:jc w:val="center"/>
              <w:rPr>
                <w:ins w:id="29660" w:author="Στάθης Καπ" w:date="2023-03-09T06:25:00Z"/>
                <w:sz w:val="16"/>
                <w:szCs w:val="16"/>
              </w:rPr>
            </w:pPr>
            <w:ins w:id="29661"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29662" w:author="Στάθης Καπ" w:date="2023-03-09T06:29:00Z">
              <w:tcPr>
                <w:tcW w:w="457" w:type="dxa"/>
                <w:tcBorders>
                  <w:right w:val="single" w:sz="4" w:space="0" w:color="auto"/>
                </w:tcBorders>
                <w:vAlign w:val="center"/>
              </w:tcPr>
            </w:tcPrChange>
          </w:tcPr>
          <w:p w14:paraId="2D2FC001" w14:textId="0FF8A91C" w:rsidR="00494D04" w:rsidRPr="007E0F91" w:rsidRDefault="00494D04" w:rsidP="00494D04">
            <w:pPr>
              <w:jc w:val="center"/>
              <w:rPr>
                <w:ins w:id="29663" w:author="Στάθης Καπ" w:date="2023-03-09T06:25:00Z"/>
                <w:sz w:val="16"/>
                <w:szCs w:val="16"/>
              </w:rPr>
            </w:pPr>
            <w:ins w:id="29664"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29665" w:author="Στάθης Καπ" w:date="2023-03-09T06:29:00Z">
              <w:tcPr>
                <w:tcW w:w="453" w:type="dxa"/>
                <w:tcBorders>
                  <w:left w:val="single" w:sz="4" w:space="0" w:color="auto"/>
                </w:tcBorders>
                <w:vAlign w:val="bottom"/>
              </w:tcPr>
            </w:tcPrChange>
          </w:tcPr>
          <w:p w14:paraId="1BE5A980" w14:textId="2B92CE16" w:rsidR="00494D04" w:rsidRPr="007E0F91" w:rsidRDefault="00494D04" w:rsidP="00494D04">
            <w:pPr>
              <w:jc w:val="center"/>
              <w:rPr>
                <w:ins w:id="29666" w:author="Στάθης Καπ" w:date="2023-03-09T06:25:00Z"/>
                <w:sz w:val="16"/>
                <w:szCs w:val="16"/>
              </w:rPr>
            </w:pPr>
            <w:ins w:id="29667" w:author="Στάθης Καπ" w:date="2023-03-09T07:11:00Z">
              <w:r>
                <w:rPr>
                  <w:rFonts w:ascii="Calibri" w:hAnsi="Calibri" w:cs="Calibri"/>
                  <w:color w:val="000000"/>
                  <w:sz w:val="16"/>
                  <w:szCs w:val="16"/>
                </w:rPr>
                <w:t>1396</w:t>
              </w:r>
            </w:ins>
          </w:p>
        </w:tc>
        <w:tc>
          <w:tcPr>
            <w:tcW w:w="454" w:type="dxa"/>
            <w:vAlign w:val="center"/>
            <w:tcPrChange w:id="29668" w:author="Στάθης Καπ" w:date="2023-03-09T06:29:00Z">
              <w:tcPr>
                <w:tcW w:w="454" w:type="dxa"/>
                <w:vAlign w:val="center"/>
              </w:tcPr>
            </w:tcPrChange>
          </w:tcPr>
          <w:p w14:paraId="54A463BF" w14:textId="1D162C41" w:rsidR="00494D04" w:rsidRPr="007E0F91" w:rsidRDefault="00494D04" w:rsidP="00494D04">
            <w:pPr>
              <w:jc w:val="center"/>
              <w:rPr>
                <w:ins w:id="29669" w:author="Στάθης Καπ" w:date="2023-03-09T06:25:00Z"/>
                <w:sz w:val="16"/>
                <w:szCs w:val="16"/>
              </w:rPr>
            </w:pPr>
            <w:ins w:id="29670" w:author="Στάθης Καπ" w:date="2023-03-09T07:11:00Z">
              <w:r>
                <w:rPr>
                  <w:rFonts w:ascii="Calibri" w:hAnsi="Calibri" w:cs="Calibri"/>
                  <w:color w:val="000000"/>
                  <w:sz w:val="16"/>
                  <w:szCs w:val="16"/>
                </w:rPr>
                <w:t>2.45</w:t>
              </w:r>
            </w:ins>
          </w:p>
        </w:tc>
        <w:tc>
          <w:tcPr>
            <w:tcW w:w="454" w:type="dxa"/>
            <w:vAlign w:val="center"/>
            <w:tcPrChange w:id="29671" w:author="Στάθης Καπ" w:date="2023-03-09T06:29:00Z">
              <w:tcPr>
                <w:tcW w:w="454" w:type="dxa"/>
                <w:vAlign w:val="bottom"/>
              </w:tcPr>
            </w:tcPrChange>
          </w:tcPr>
          <w:p w14:paraId="419384D5" w14:textId="541D8C45" w:rsidR="00494D04" w:rsidRPr="007E0F91" w:rsidRDefault="00494D04" w:rsidP="00494D04">
            <w:pPr>
              <w:jc w:val="center"/>
              <w:rPr>
                <w:ins w:id="29672" w:author="Στάθης Καπ" w:date="2023-03-09T06:25:00Z"/>
                <w:sz w:val="16"/>
                <w:szCs w:val="16"/>
              </w:rPr>
            </w:pPr>
            <w:ins w:id="29673"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29674" w:author="Στάθης Καπ" w:date="2023-03-09T06:29:00Z">
              <w:tcPr>
                <w:tcW w:w="454" w:type="dxa"/>
                <w:tcBorders>
                  <w:right w:val="single" w:sz="4" w:space="0" w:color="auto"/>
                </w:tcBorders>
                <w:vAlign w:val="center"/>
              </w:tcPr>
            </w:tcPrChange>
          </w:tcPr>
          <w:p w14:paraId="535BAF2D" w14:textId="0C9B1FCA" w:rsidR="00494D04" w:rsidRPr="007E0F91" w:rsidRDefault="00494D04" w:rsidP="00494D04">
            <w:pPr>
              <w:jc w:val="center"/>
              <w:rPr>
                <w:ins w:id="29675" w:author="Στάθης Καπ" w:date="2023-03-09T06:25:00Z"/>
                <w:sz w:val="16"/>
                <w:szCs w:val="16"/>
              </w:rPr>
            </w:pPr>
            <w:ins w:id="29676"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29677" w:author="Στάθης Καπ" w:date="2023-03-09T06:29:00Z">
              <w:tcPr>
                <w:tcW w:w="453" w:type="dxa"/>
                <w:tcBorders>
                  <w:left w:val="single" w:sz="4" w:space="0" w:color="auto"/>
                </w:tcBorders>
                <w:vAlign w:val="bottom"/>
              </w:tcPr>
            </w:tcPrChange>
          </w:tcPr>
          <w:p w14:paraId="7F5C3C57" w14:textId="6A81337A" w:rsidR="00494D04" w:rsidRPr="007E0F91" w:rsidRDefault="00494D04" w:rsidP="00494D04">
            <w:pPr>
              <w:jc w:val="center"/>
              <w:rPr>
                <w:ins w:id="29678" w:author="Στάθης Καπ" w:date="2023-03-09T06:25:00Z"/>
                <w:sz w:val="16"/>
                <w:szCs w:val="16"/>
              </w:rPr>
            </w:pPr>
            <w:ins w:id="29679" w:author="Στάθης Καπ" w:date="2023-03-09T07:11:00Z">
              <w:r>
                <w:rPr>
                  <w:rFonts w:ascii="Calibri" w:hAnsi="Calibri" w:cs="Calibri"/>
                  <w:color w:val="000000"/>
                  <w:sz w:val="16"/>
                  <w:szCs w:val="16"/>
                </w:rPr>
                <w:t>1410</w:t>
              </w:r>
            </w:ins>
          </w:p>
        </w:tc>
        <w:tc>
          <w:tcPr>
            <w:tcW w:w="454" w:type="dxa"/>
            <w:vAlign w:val="center"/>
            <w:tcPrChange w:id="29680" w:author="Στάθης Καπ" w:date="2023-03-09T06:29:00Z">
              <w:tcPr>
                <w:tcW w:w="454" w:type="dxa"/>
                <w:vAlign w:val="center"/>
              </w:tcPr>
            </w:tcPrChange>
          </w:tcPr>
          <w:p w14:paraId="1083E47F" w14:textId="246F3118" w:rsidR="00494D04" w:rsidRPr="007E0F91" w:rsidRDefault="00494D04" w:rsidP="00494D04">
            <w:pPr>
              <w:jc w:val="center"/>
              <w:rPr>
                <w:ins w:id="29681" w:author="Στάθης Καπ" w:date="2023-03-09T06:25:00Z"/>
                <w:sz w:val="16"/>
                <w:szCs w:val="16"/>
              </w:rPr>
            </w:pPr>
            <w:ins w:id="29682" w:author="Στάθης Καπ" w:date="2023-03-09T07:11:00Z">
              <w:r>
                <w:rPr>
                  <w:rFonts w:ascii="Calibri" w:hAnsi="Calibri" w:cs="Calibri"/>
                  <w:color w:val="000000"/>
                  <w:sz w:val="16"/>
                  <w:szCs w:val="16"/>
                </w:rPr>
                <w:t>1.47</w:t>
              </w:r>
            </w:ins>
          </w:p>
        </w:tc>
        <w:tc>
          <w:tcPr>
            <w:tcW w:w="454" w:type="dxa"/>
            <w:vAlign w:val="center"/>
            <w:tcPrChange w:id="29683" w:author="Στάθης Καπ" w:date="2023-03-09T06:29:00Z">
              <w:tcPr>
                <w:tcW w:w="454" w:type="dxa"/>
                <w:vAlign w:val="bottom"/>
              </w:tcPr>
            </w:tcPrChange>
          </w:tcPr>
          <w:p w14:paraId="2EE19E99" w14:textId="1E6BD1B3" w:rsidR="00494D04" w:rsidRPr="007E0F91" w:rsidRDefault="00494D04" w:rsidP="00494D04">
            <w:pPr>
              <w:jc w:val="center"/>
              <w:rPr>
                <w:ins w:id="29684" w:author="Στάθης Καπ" w:date="2023-03-09T06:25:00Z"/>
                <w:sz w:val="16"/>
                <w:szCs w:val="16"/>
              </w:rPr>
            </w:pPr>
            <w:ins w:id="29685"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29686" w:author="Στάθης Καπ" w:date="2023-03-09T06:29:00Z">
              <w:tcPr>
                <w:tcW w:w="461" w:type="dxa"/>
                <w:tcBorders>
                  <w:right w:val="single" w:sz="4" w:space="0" w:color="auto"/>
                </w:tcBorders>
                <w:vAlign w:val="center"/>
              </w:tcPr>
            </w:tcPrChange>
          </w:tcPr>
          <w:p w14:paraId="208E31D8" w14:textId="295876F4" w:rsidR="00494D04" w:rsidRPr="007E0F91" w:rsidRDefault="00494D04" w:rsidP="00494D04">
            <w:pPr>
              <w:jc w:val="center"/>
              <w:rPr>
                <w:ins w:id="29687" w:author="Στάθης Καπ" w:date="2023-03-09T06:25:00Z"/>
                <w:sz w:val="16"/>
                <w:szCs w:val="16"/>
              </w:rPr>
            </w:pPr>
            <w:ins w:id="29688"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6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690" w:author="Στάθης Καπ" w:date="2023-03-09T06:25:00Z"/>
          <w:trPrChange w:id="2969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69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29693" w:author="Στάθης Καπ" w:date="2023-03-09T06:25:00Z"/>
                <w:sz w:val="16"/>
                <w:szCs w:val="16"/>
              </w:rPr>
            </w:pPr>
            <w:ins w:id="29694"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29695" w:author="Στάθης Καπ" w:date="2023-03-09T06:29:00Z">
              <w:tcPr>
                <w:tcW w:w="565" w:type="dxa"/>
                <w:tcBorders>
                  <w:left w:val="single" w:sz="4" w:space="0" w:color="auto"/>
                </w:tcBorders>
                <w:vAlign w:val="center"/>
              </w:tcPr>
            </w:tcPrChange>
          </w:tcPr>
          <w:p w14:paraId="4F0AFAAC" w14:textId="1C738122" w:rsidR="00494D04" w:rsidRPr="007E0F91" w:rsidRDefault="00494D04" w:rsidP="00494D04">
            <w:pPr>
              <w:jc w:val="center"/>
              <w:rPr>
                <w:ins w:id="29696" w:author="Στάθης Καπ" w:date="2023-03-09T06:25:00Z"/>
                <w:sz w:val="16"/>
                <w:szCs w:val="16"/>
              </w:rPr>
            </w:pPr>
            <w:ins w:id="29697"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29698" w:author="Στάθης Καπ" w:date="2023-03-09T06:29:00Z">
              <w:tcPr>
                <w:tcW w:w="679" w:type="dxa"/>
                <w:tcBorders>
                  <w:right w:val="single" w:sz="4" w:space="0" w:color="auto"/>
                </w:tcBorders>
                <w:vAlign w:val="center"/>
              </w:tcPr>
            </w:tcPrChange>
          </w:tcPr>
          <w:p w14:paraId="733F7AA3" w14:textId="718A34FC" w:rsidR="00494D04" w:rsidRPr="007E0F91" w:rsidRDefault="00494D04" w:rsidP="00494D04">
            <w:pPr>
              <w:jc w:val="center"/>
              <w:rPr>
                <w:ins w:id="29699" w:author="Στάθης Καπ" w:date="2023-03-09T06:25:00Z"/>
                <w:sz w:val="16"/>
                <w:szCs w:val="16"/>
              </w:rPr>
            </w:pPr>
            <w:ins w:id="29700"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29701" w:author="Στάθης Καπ" w:date="2023-03-09T06:29:00Z">
              <w:tcPr>
                <w:tcW w:w="453" w:type="dxa"/>
                <w:tcBorders>
                  <w:left w:val="single" w:sz="4" w:space="0" w:color="auto"/>
                </w:tcBorders>
                <w:vAlign w:val="bottom"/>
              </w:tcPr>
            </w:tcPrChange>
          </w:tcPr>
          <w:p w14:paraId="6550BD78" w14:textId="7F0EA6F2" w:rsidR="00494D04" w:rsidRPr="007E0F91" w:rsidRDefault="00494D04" w:rsidP="00494D04">
            <w:pPr>
              <w:jc w:val="center"/>
              <w:rPr>
                <w:ins w:id="29702" w:author="Στάθης Καπ" w:date="2023-03-09T06:25:00Z"/>
                <w:sz w:val="16"/>
                <w:szCs w:val="16"/>
              </w:rPr>
            </w:pPr>
            <w:ins w:id="29703" w:author="Στάθης Καπ" w:date="2023-03-09T07:11:00Z">
              <w:r>
                <w:rPr>
                  <w:rFonts w:ascii="Calibri" w:hAnsi="Calibri" w:cs="Calibri"/>
                  <w:color w:val="000000"/>
                  <w:sz w:val="16"/>
                  <w:szCs w:val="16"/>
                </w:rPr>
                <w:t>1324</w:t>
              </w:r>
            </w:ins>
          </w:p>
        </w:tc>
        <w:tc>
          <w:tcPr>
            <w:tcW w:w="708" w:type="dxa"/>
            <w:vAlign w:val="center"/>
            <w:tcPrChange w:id="29704" w:author="Στάθης Καπ" w:date="2023-03-09T06:29:00Z">
              <w:tcPr>
                <w:tcW w:w="708" w:type="dxa"/>
                <w:vAlign w:val="center"/>
              </w:tcPr>
            </w:tcPrChange>
          </w:tcPr>
          <w:p w14:paraId="658180FA" w14:textId="37AA8B67" w:rsidR="00494D04" w:rsidRPr="007E0F91" w:rsidRDefault="00494D04" w:rsidP="00494D04">
            <w:pPr>
              <w:jc w:val="center"/>
              <w:rPr>
                <w:ins w:id="29705" w:author="Στάθης Καπ" w:date="2023-03-09T06:25:00Z"/>
                <w:sz w:val="16"/>
                <w:szCs w:val="16"/>
              </w:rPr>
            </w:pPr>
            <w:ins w:id="29706"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29707" w:author="Στάθης Καπ" w:date="2023-03-09T06:29:00Z">
              <w:tcPr>
                <w:tcW w:w="652" w:type="dxa"/>
                <w:tcBorders>
                  <w:right w:val="single" w:sz="4" w:space="0" w:color="auto"/>
                </w:tcBorders>
                <w:vAlign w:val="bottom"/>
              </w:tcPr>
            </w:tcPrChange>
          </w:tcPr>
          <w:p w14:paraId="343DF59A" w14:textId="7AEFCFAE" w:rsidR="00494D04" w:rsidRPr="007E0F91" w:rsidRDefault="00494D04" w:rsidP="00494D04">
            <w:pPr>
              <w:jc w:val="center"/>
              <w:rPr>
                <w:ins w:id="29708" w:author="Στάθης Καπ" w:date="2023-03-09T06:25:00Z"/>
                <w:sz w:val="16"/>
                <w:szCs w:val="16"/>
              </w:rPr>
            </w:pPr>
            <w:ins w:id="29709"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29710" w:author="Στάθης Καπ" w:date="2023-03-09T06:29:00Z">
              <w:tcPr>
                <w:tcW w:w="453" w:type="dxa"/>
                <w:tcBorders>
                  <w:left w:val="single" w:sz="4" w:space="0" w:color="auto"/>
                </w:tcBorders>
                <w:vAlign w:val="bottom"/>
              </w:tcPr>
            </w:tcPrChange>
          </w:tcPr>
          <w:p w14:paraId="4803D54F" w14:textId="44B68ADD" w:rsidR="00494D04" w:rsidRPr="007E0F91" w:rsidRDefault="00494D04" w:rsidP="00494D04">
            <w:pPr>
              <w:jc w:val="center"/>
              <w:rPr>
                <w:ins w:id="29711" w:author="Στάθης Καπ" w:date="2023-03-09T06:25:00Z"/>
                <w:sz w:val="16"/>
                <w:szCs w:val="16"/>
              </w:rPr>
            </w:pPr>
            <w:ins w:id="29712" w:author="Στάθης Καπ" w:date="2023-03-09T07:11:00Z">
              <w:r>
                <w:rPr>
                  <w:rFonts w:ascii="Calibri" w:hAnsi="Calibri" w:cs="Calibri"/>
                  <w:color w:val="000000"/>
                  <w:sz w:val="16"/>
                  <w:szCs w:val="16"/>
                </w:rPr>
                <w:t>1339</w:t>
              </w:r>
            </w:ins>
          </w:p>
        </w:tc>
        <w:tc>
          <w:tcPr>
            <w:tcW w:w="454" w:type="dxa"/>
            <w:vAlign w:val="center"/>
            <w:tcPrChange w:id="29713" w:author="Στάθης Καπ" w:date="2023-03-09T06:29:00Z">
              <w:tcPr>
                <w:tcW w:w="454" w:type="dxa"/>
                <w:vAlign w:val="center"/>
              </w:tcPr>
            </w:tcPrChange>
          </w:tcPr>
          <w:p w14:paraId="561B12A9" w14:textId="7A3675E4" w:rsidR="00494D04" w:rsidRPr="007E0F91" w:rsidRDefault="00494D04" w:rsidP="00494D04">
            <w:pPr>
              <w:jc w:val="center"/>
              <w:rPr>
                <w:ins w:id="29714" w:author="Στάθης Καπ" w:date="2023-03-09T06:25:00Z"/>
                <w:sz w:val="16"/>
                <w:szCs w:val="16"/>
              </w:rPr>
            </w:pPr>
            <w:ins w:id="29715" w:author="Στάθης Καπ" w:date="2023-03-09T07:11:00Z">
              <w:r>
                <w:rPr>
                  <w:rFonts w:ascii="Calibri" w:hAnsi="Calibri" w:cs="Calibri"/>
                  <w:color w:val="000000"/>
                  <w:sz w:val="16"/>
                  <w:szCs w:val="16"/>
                </w:rPr>
                <w:t>-1.13</w:t>
              </w:r>
            </w:ins>
          </w:p>
        </w:tc>
        <w:tc>
          <w:tcPr>
            <w:tcW w:w="454" w:type="dxa"/>
            <w:vAlign w:val="center"/>
            <w:tcPrChange w:id="29716" w:author="Στάθης Καπ" w:date="2023-03-09T06:29:00Z">
              <w:tcPr>
                <w:tcW w:w="454" w:type="dxa"/>
                <w:vAlign w:val="bottom"/>
              </w:tcPr>
            </w:tcPrChange>
          </w:tcPr>
          <w:p w14:paraId="67A7CADD" w14:textId="6CA4C408" w:rsidR="00494D04" w:rsidRPr="007E0F91" w:rsidRDefault="00494D04" w:rsidP="00494D04">
            <w:pPr>
              <w:jc w:val="center"/>
              <w:rPr>
                <w:ins w:id="29717" w:author="Στάθης Καπ" w:date="2023-03-09T06:25:00Z"/>
                <w:sz w:val="16"/>
                <w:szCs w:val="16"/>
              </w:rPr>
            </w:pPr>
            <w:ins w:id="29718"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29719" w:author="Στάθης Καπ" w:date="2023-03-09T06:29:00Z">
              <w:tcPr>
                <w:tcW w:w="457" w:type="dxa"/>
                <w:tcBorders>
                  <w:right w:val="single" w:sz="4" w:space="0" w:color="auto"/>
                </w:tcBorders>
                <w:vAlign w:val="center"/>
              </w:tcPr>
            </w:tcPrChange>
          </w:tcPr>
          <w:p w14:paraId="2B1E6896" w14:textId="08015AC0" w:rsidR="00494D04" w:rsidRPr="007E0F91" w:rsidRDefault="00494D04" w:rsidP="00494D04">
            <w:pPr>
              <w:jc w:val="center"/>
              <w:rPr>
                <w:ins w:id="29720" w:author="Στάθης Καπ" w:date="2023-03-09T06:25:00Z"/>
                <w:sz w:val="16"/>
                <w:szCs w:val="16"/>
              </w:rPr>
            </w:pPr>
            <w:ins w:id="29721"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29722" w:author="Στάθης Καπ" w:date="2023-03-09T06:29:00Z">
              <w:tcPr>
                <w:tcW w:w="453" w:type="dxa"/>
                <w:tcBorders>
                  <w:left w:val="single" w:sz="4" w:space="0" w:color="auto"/>
                </w:tcBorders>
                <w:vAlign w:val="bottom"/>
              </w:tcPr>
            </w:tcPrChange>
          </w:tcPr>
          <w:p w14:paraId="489F1656" w14:textId="0E95ADA5" w:rsidR="00494D04" w:rsidRPr="007E0F91" w:rsidRDefault="00494D04" w:rsidP="00494D04">
            <w:pPr>
              <w:jc w:val="center"/>
              <w:rPr>
                <w:ins w:id="29723" w:author="Στάθης Καπ" w:date="2023-03-09T06:25:00Z"/>
                <w:sz w:val="16"/>
                <w:szCs w:val="16"/>
              </w:rPr>
            </w:pPr>
            <w:ins w:id="29724" w:author="Στάθης Καπ" w:date="2023-03-09T07:11:00Z">
              <w:r>
                <w:rPr>
                  <w:rFonts w:ascii="Calibri" w:hAnsi="Calibri" w:cs="Calibri"/>
                  <w:color w:val="000000"/>
                  <w:sz w:val="16"/>
                  <w:szCs w:val="16"/>
                </w:rPr>
                <w:t>1315</w:t>
              </w:r>
            </w:ins>
          </w:p>
        </w:tc>
        <w:tc>
          <w:tcPr>
            <w:tcW w:w="454" w:type="dxa"/>
            <w:vAlign w:val="center"/>
            <w:tcPrChange w:id="29725" w:author="Στάθης Καπ" w:date="2023-03-09T06:29:00Z">
              <w:tcPr>
                <w:tcW w:w="454" w:type="dxa"/>
                <w:vAlign w:val="center"/>
              </w:tcPr>
            </w:tcPrChange>
          </w:tcPr>
          <w:p w14:paraId="1A28C4E6" w14:textId="0C639115" w:rsidR="00494D04" w:rsidRPr="007E0F91" w:rsidRDefault="00494D04" w:rsidP="00494D04">
            <w:pPr>
              <w:jc w:val="center"/>
              <w:rPr>
                <w:ins w:id="29726" w:author="Στάθης Καπ" w:date="2023-03-09T06:25:00Z"/>
                <w:sz w:val="16"/>
                <w:szCs w:val="16"/>
              </w:rPr>
            </w:pPr>
            <w:ins w:id="29727" w:author="Στάθης Καπ" w:date="2023-03-09T07:11:00Z">
              <w:r>
                <w:rPr>
                  <w:rFonts w:ascii="Calibri" w:hAnsi="Calibri" w:cs="Calibri"/>
                  <w:color w:val="000000"/>
                  <w:sz w:val="16"/>
                  <w:szCs w:val="16"/>
                </w:rPr>
                <w:t>0.68</w:t>
              </w:r>
            </w:ins>
          </w:p>
        </w:tc>
        <w:tc>
          <w:tcPr>
            <w:tcW w:w="454" w:type="dxa"/>
            <w:vAlign w:val="center"/>
            <w:tcPrChange w:id="29728" w:author="Στάθης Καπ" w:date="2023-03-09T06:29:00Z">
              <w:tcPr>
                <w:tcW w:w="454" w:type="dxa"/>
                <w:vAlign w:val="bottom"/>
              </w:tcPr>
            </w:tcPrChange>
          </w:tcPr>
          <w:p w14:paraId="2916755C" w14:textId="35B5864F" w:rsidR="00494D04" w:rsidRPr="007E0F91" w:rsidRDefault="00494D04" w:rsidP="00494D04">
            <w:pPr>
              <w:jc w:val="center"/>
              <w:rPr>
                <w:ins w:id="29729" w:author="Στάθης Καπ" w:date="2023-03-09T06:25:00Z"/>
                <w:sz w:val="16"/>
                <w:szCs w:val="16"/>
              </w:rPr>
            </w:pPr>
            <w:ins w:id="29730"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29731" w:author="Στάθης Καπ" w:date="2023-03-09T06:29:00Z">
              <w:tcPr>
                <w:tcW w:w="454" w:type="dxa"/>
                <w:tcBorders>
                  <w:right w:val="single" w:sz="4" w:space="0" w:color="auto"/>
                </w:tcBorders>
                <w:vAlign w:val="center"/>
              </w:tcPr>
            </w:tcPrChange>
          </w:tcPr>
          <w:p w14:paraId="5DA1210A" w14:textId="0FEE52B4" w:rsidR="00494D04" w:rsidRPr="007E0F91" w:rsidRDefault="00494D04" w:rsidP="00494D04">
            <w:pPr>
              <w:jc w:val="center"/>
              <w:rPr>
                <w:ins w:id="29732" w:author="Στάθης Καπ" w:date="2023-03-09T06:25:00Z"/>
                <w:sz w:val="16"/>
                <w:szCs w:val="16"/>
              </w:rPr>
            </w:pPr>
            <w:ins w:id="29733"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29734" w:author="Στάθης Καπ" w:date="2023-03-09T06:29:00Z">
              <w:tcPr>
                <w:tcW w:w="453" w:type="dxa"/>
                <w:tcBorders>
                  <w:left w:val="single" w:sz="4" w:space="0" w:color="auto"/>
                </w:tcBorders>
                <w:vAlign w:val="bottom"/>
              </w:tcPr>
            </w:tcPrChange>
          </w:tcPr>
          <w:p w14:paraId="097D5594" w14:textId="7F494E7F" w:rsidR="00494D04" w:rsidRPr="007E0F91" w:rsidRDefault="00494D04" w:rsidP="00494D04">
            <w:pPr>
              <w:jc w:val="center"/>
              <w:rPr>
                <w:ins w:id="29735" w:author="Στάθης Καπ" w:date="2023-03-09T06:25:00Z"/>
                <w:sz w:val="16"/>
                <w:szCs w:val="16"/>
              </w:rPr>
            </w:pPr>
            <w:ins w:id="29736" w:author="Στάθης Καπ" w:date="2023-03-09T07:11:00Z">
              <w:r>
                <w:rPr>
                  <w:rFonts w:ascii="Calibri" w:hAnsi="Calibri" w:cs="Calibri"/>
                  <w:color w:val="000000"/>
                  <w:sz w:val="16"/>
                  <w:szCs w:val="16"/>
                </w:rPr>
                <w:t>1271</w:t>
              </w:r>
            </w:ins>
          </w:p>
        </w:tc>
        <w:tc>
          <w:tcPr>
            <w:tcW w:w="454" w:type="dxa"/>
            <w:vAlign w:val="center"/>
            <w:tcPrChange w:id="29737" w:author="Στάθης Καπ" w:date="2023-03-09T06:29:00Z">
              <w:tcPr>
                <w:tcW w:w="454" w:type="dxa"/>
                <w:vAlign w:val="center"/>
              </w:tcPr>
            </w:tcPrChange>
          </w:tcPr>
          <w:p w14:paraId="2848B32F" w14:textId="78F41735" w:rsidR="00494D04" w:rsidRPr="007E0F91" w:rsidRDefault="00494D04" w:rsidP="00494D04">
            <w:pPr>
              <w:jc w:val="center"/>
              <w:rPr>
                <w:ins w:id="29738" w:author="Στάθης Καπ" w:date="2023-03-09T06:25:00Z"/>
                <w:sz w:val="16"/>
                <w:szCs w:val="16"/>
              </w:rPr>
            </w:pPr>
            <w:ins w:id="29739" w:author="Στάθης Καπ" w:date="2023-03-09T07:11:00Z">
              <w:r>
                <w:rPr>
                  <w:rFonts w:ascii="Calibri" w:hAnsi="Calibri" w:cs="Calibri"/>
                  <w:color w:val="000000"/>
                  <w:sz w:val="16"/>
                  <w:szCs w:val="16"/>
                </w:rPr>
                <w:t>4</w:t>
              </w:r>
            </w:ins>
          </w:p>
        </w:tc>
        <w:tc>
          <w:tcPr>
            <w:tcW w:w="454" w:type="dxa"/>
            <w:vAlign w:val="center"/>
            <w:tcPrChange w:id="29740" w:author="Στάθης Καπ" w:date="2023-03-09T06:29:00Z">
              <w:tcPr>
                <w:tcW w:w="454" w:type="dxa"/>
                <w:vAlign w:val="bottom"/>
              </w:tcPr>
            </w:tcPrChange>
          </w:tcPr>
          <w:p w14:paraId="080ED032" w14:textId="625A9F3F" w:rsidR="00494D04" w:rsidRPr="007E0F91" w:rsidRDefault="00494D04" w:rsidP="00494D04">
            <w:pPr>
              <w:jc w:val="center"/>
              <w:rPr>
                <w:ins w:id="29741" w:author="Στάθης Καπ" w:date="2023-03-09T06:25:00Z"/>
                <w:sz w:val="16"/>
                <w:szCs w:val="16"/>
              </w:rPr>
            </w:pPr>
            <w:ins w:id="29742"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29743" w:author="Στάθης Καπ" w:date="2023-03-09T06:29:00Z">
              <w:tcPr>
                <w:tcW w:w="461" w:type="dxa"/>
                <w:tcBorders>
                  <w:right w:val="single" w:sz="4" w:space="0" w:color="auto"/>
                </w:tcBorders>
                <w:vAlign w:val="center"/>
              </w:tcPr>
            </w:tcPrChange>
          </w:tcPr>
          <w:p w14:paraId="3B55B188" w14:textId="499C2B06" w:rsidR="00494D04" w:rsidRPr="007E0F91" w:rsidRDefault="00494D04" w:rsidP="00494D04">
            <w:pPr>
              <w:jc w:val="center"/>
              <w:rPr>
                <w:ins w:id="29744" w:author="Στάθης Καπ" w:date="2023-03-09T06:25:00Z"/>
                <w:sz w:val="16"/>
                <w:szCs w:val="16"/>
              </w:rPr>
            </w:pPr>
            <w:ins w:id="29745"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7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747" w:author="Στάθης Καπ" w:date="2023-03-09T06:25:00Z"/>
          <w:trPrChange w:id="2974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74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29750" w:author="Στάθης Καπ" w:date="2023-03-09T06:25:00Z"/>
                <w:sz w:val="16"/>
                <w:szCs w:val="16"/>
              </w:rPr>
            </w:pPr>
            <w:ins w:id="29751"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29752" w:author="Στάθης Καπ" w:date="2023-03-09T06:29:00Z">
              <w:tcPr>
                <w:tcW w:w="565" w:type="dxa"/>
                <w:tcBorders>
                  <w:left w:val="single" w:sz="4" w:space="0" w:color="auto"/>
                </w:tcBorders>
                <w:vAlign w:val="center"/>
              </w:tcPr>
            </w:tcPrChange>
          </w:tcPr>
          <w:p w14:paraId="0336C836" w14:textId="24CF612A" w:rsidR="00494D04" w:rsidRPr="007E0F91" w:rsidRDefault="00494D04" w:rsidP="00494D04">
            <w:pPr>
              <w:jc w:val="center"/>
              <w:rPr>
                <w:ins w:id="29753" w:author="Στάθης Καπ" w:date="2023-03-09T06:25:00Z"/>
                <w:sz w:val="16"/>
                <w:szCs w:val="16"/>
              </w:rPr>
            </w:pPr>
            <w:ins w:id="29754"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29755" w:author="Στάθης Καπ" w:date="2023-03-09T06:29:00Z">
              <w:tcPr>
                <w:tcW w:w="679" w:type="dxa"/>
                <w:tcBorders>
                  <w:right w:val="single" w:sz="4" w:space="0" w:color="auto"/>
                </w:tcBorders>
                <w:vAlign w:val="center"/>
              </w:tcPr>
            </w:tcPrChange>
          </w:tcPr>
          <w:p w14:paraId="67AB8141" w14:textId="262A4AD4" w:rsidR="00494D04" w:rsidRPr="007E0F91" w:rsidRDefault="00494D04" w:rsidP="00494D04">
            <w:pPr>
              <w:jc w:val="center"/>
              <w:rPr>
                <w:ins w:id="29756" w:author="Στάθης Καπ" w:date="2023-03-09T06:25:00Z"/>
                <w:sz w:val="16"/>
                <w:szCs w:val="16"/>
              </w:rPr>
            </w:pPr>
            <w:ins w:id="29757"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29758" w:author="Στάθης Καπ" w:date="2023-03-09T06:29:00Z">
              <w:tcPr>
                <w:tcW w:w="453" w:type="dxa"/>
                <w:tcBorders>
                  <w:left w:val="single" w:sz="4" w:space="0" w:color="auto"/>
                </w:tcBorders>
                <w:vAlign w:val="bottom"/>
              </w:tcPr>
            </w:tcPrChange>
          </w:tcPr>
          <w:p w14:paraId="398A78F3" w14:textId="7D8AFBCD" w:rsidR="00494D04" w:rsidRPr="007E0F91" w:rsidRDefault="00494D04" w:rsidP="00494D04">
            <w:pPr>
              <w:jc w:val="center"/>
              <w:rPr>
                <w:ins w:id="29759" w:author="Στάθης Καπ" w:date="2023-03-09T06:25:00Z"/>
                <w:sz w:val="16"/>
                <w:szCs w:val="16"/>
              </w:rPr>
            </w:pPr>
            <w:ins w:id="29760" w:author="Στάθης Καπ" w:date="2023-03-09T07:11:00Z">
              <w:r>
                <w:rPr>
                  <w:rFonts w:ascii="Calibri" w:hAnsi="Calibri" w:cs="Calibri"/>
                  <w:color w:val="000000"/>
                  <w:sz w:val="16"/>
                  <w:szCs w:val="16"/>
                </w:rPr>
                <w:t>1380</w:t>
              </w:r>
            </w:ins>
          </w:p>
        </w:tc>
        <w:tc>
          <w:tcPr>
            <w:tcW w:w="708" w:type="dxa"/>
            <w:vAlign w:val="center"/>
            <w:tcPrChange w:id="29761" w:author="Στάθης Καπ" w:date="2023-03-09T06:29:00Z">
              <w:tcPr>
                <w:tcW w:w="708" w:type="dxa"/>
                <w:vAlign w:val="center"/>
              </w:tcPr>
            </w:tcPrChange>
          </w:tcPr>
          <w:p w14:paraId="104EE70F" w14:textId="6651516D" w:rsidR="00494D04" w:rsidRPr="007E0F91" w:rsidRDefault="00494D04" w:rsidP="00494D04">
            <w:pPr>
              <w:jc w:val="center"/>
              <w:rPr>
                <w:ins w:id="29762" w:author="Στάθης Καπ" w:date="2023-03-09T06:25:00Z"/>
                <w:sz w:val="16"/>
                <w:szCs w:val="16"/>
              </w:rPr>
            </w:pPr>
            <w:ins w:id="29763"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29764" w:author="Στάθης Καπ" w:date="2023-03-09T06:29:00Z">
              <w:tcPr>
                <w:tcW w:w="652" w:type="dxa"/>
                <w:tcBorders>
                  <w:right w:val="single" w:sz="4" w:space="0" w:color="auto"/>
                </w:tcBorders>
                <w:vAlign w:val="bottom"/>
              </w:tcPr>
            </w:tcPrChange>
          </w:tcPr>
          <w:p w14:paraId="4BCD5D99" w14:textId="18CFD56C" w:rsidR="00494D04" w:rsidRPr="007E0F91" w:rsidRDefault="00494D04" w:rsidP="00494D04">
            <w:pPr>
              <w:jc w:val="center"/>
              <w:rPr>
                <w:ins w:id="29765" w:author="Στάθης Καπ" w:date="2023-03-09T06:25:00Z"/>
                <w:sz w:val="16"/>
                <w:szCs w:val="16"/>
              </w:rPr>
            </w:pPr>
            <w:ins w:id="29766"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29767" w:author="Στάθης Καπ" w:date="2023-03-09T06:29:00Z">
              <w:tcPr>
                <w:tcW w:w="453" w:type="dxa"/>
                <w:tcBorders>
                  <w:left w:val="single" w:sz="4" w:space="0" w:color="auto"/>
                </w:tcBorders>
                <w:vAlign w:val="bottom"/>
              </w:tcPr>
            </w:tcPrChange>
          </w:tcPr>
          <w:p w14:paraId="01FE5938" w14:textId="1425D45A" w:rsidR="00494D04" w:rsidRPr="007E0F91" w:rsidRDefault="00494D04" w:rsidP="00494D04">
            <w:pPr>
              <w:jc w:val="center"/>
              <w:rPr>
                <w:ins w:id="29768" w:author="Στάθης Καπ" w:date="2023-03-09T06:25:00Z"/>
                <w:sz w:val="16"/>
                <w:szCs w:val="16"/>
              </w:rPr>
            </w:pPr>
            <w:ins w:id="29769" w:author="Στάθης Καπ" w:date="2023-03-09T07:11:00Z">
              <w:r>
                <w:rPr>
                  <w:rFonts w:ascii="Calibri" w:hAnsi="Calibri" w:cs="Calibri"/>
                  <w:color w:val="000000"/>
                  <w:sz w:val="16"/>
                  <w:szCs w:val="16"/>
                </w:rPr>
                <w:t>1378</w:t>
              </w:r>
            </w:ins>
          </w:p>
        </w:tc>
        <w:tc>
          <w:tcPr>
            <w:tcW w:w="454" w:type="dxa"/>
            <w:vAlign w:val="center"/>
            <w:tcPrChange w:id="29770" w:author="Στάθης Καπ" w:date="2023-03-09T06:29:00Z">
              <w:tcPr>
                <w:tcW w:w="454" w:type="dxa"/>
                <w:vAlign w:val="center"/>
              </w:tcPr>
            </w:tcPrChange>
          </w:tcPr>
          <w:p w14:paraId="15B17823" w14:textId="456F254E" w:rsidR="00494D04" w:rsidRPr="007E0F91" w:rsidRDefault="00494D04" w:rsidP="00494D04">
            <w:pPr>
              <w:jc w:val="center"/>
              <w:rPr>
                <w:ins w:id="29771" w:author="Στάθης Καπ" w:date="2023-03-09T06:25:00Z"/>
                <w:sz w:val="16"/>
                <w:szCs w:val="16"/>
              </w:rPr>
            </w:pPr>
            <w:ins w:id="29772" w:author="Στάθης Καπ" w:date="2023-03-09T07:11:00Z">
              <w:r>
                <w:rPr>
                  <w:rFonts w:ascii="Calibri" w:hAnsi="Calibri" w:cs="Calibri"/>
                  <w:color w:val="000000"/>
                  <w:sz w:val="16"/>
                  <w:szCs w:val="16"/>
                </w:rPr>
                <w:t>0.14</w:t>
              </w:r>
            </w:ins>
          </w:p>
        </w:tc>
        <w:tc>
          <w:tcPr>
            <w:tcW w:w="454" w:type="dxa"/>
            <w:vAlign w:val="center"/>
            <w:tcPrChange w:id="29773" w:author="Στάθης Καπ" w:date="2023-03-09T06:29:00Z">
              <w:tcPr>
                <w:tcW w:w="454" w:type="dxa"/>
                <w:vAlign w:val="bottom"/>
              </w:tcPr>
            </w:tcPrChange>
          </w:tcPr>
          <w:p w14:paraId="545A926F" w14:textId="47C65FB9" w:rsidR="00494D04" w:rsidRPr="007E0F91" w:rsidRDefault="00494D04" w:rsidP="00494D04">
            <w:pPr>
              <w:jc w:val="center"/>
              <w:rPr>
                <w:ins w:id="29774" w:author="Στάθης Καπ" w:date="2023-03-09T06:25:00Z"/>
                <w:sz w:val="16"/>
                <w:szCs w:val="16"/>
              </w:rPr>
            </w:pPr>
            <w:ins w:id="29775"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29776" w:author="Στάθης Καπ" w:date="2023-03-09T06:29:00Z">
              <w:tcPr>
                <w:tcW w:w="457" w:type="dxa"/>
                <w:tcBorders>
                  <w:right w:val="single" w:sz="4" w:space="0" w:color="auto"/>
                </w:tcBorders>
                <w:vAlign w:val="center"/>
              </w:tcPr>
            </w:tcPrChange>
          </w:tcPr>
          <w:p w14:paraId="31B09440" w14:textId="205315C0" w:rsidR="00494D04" w:rsidRPr="007E0F91" w:rsidRDefault="00494D04" w:rsidP="00494D04">
            <w:pPr>
              <w:jc w:val="center"/>
              <w:rPr>
                <w:ins w:id="29777" w:author="Στάθης Καπ" w:date="2023-03-09T06:25:00Z"/>
                <w:sz w:val="16"/>
                <w:szCs w:val="16"/>
              </w:rPr>
            </w:pPr>
            <w:ins w:id="29778"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29779" w:author="Στάθης Καπ" w:date="2023-03-09T06:29:00Z">
              <w:tcPr>
                <w:tcW w:w="453" w:type="dxa"/>
                <w:tcBorders>
                  <w:left w:val="single" w:sz="4" w:space="0" w:color="auto"/>
                </w:tcBorders>
                <w:vAlign w:val="bottom"/>
              </w:tcPr>
            </w:tcPrChange>
          </w:tcPr>
          <w:p w14:paraId="5E34329D" w14:textId="043210BD" w:rsidR="00494D04" w:rsidRPr="007E0F91" w:rsidRDefault="00494D04" w:rsidP="00494D04">
            <w:pPr>
              <w:jc w:val="center"/>
              <w:rPr>
                <w:ins w:id="29780" w:author="Στάθης Καπ" w:date="2023-03-09T06:25:00Z"/>
                <w:sz w:val="16"/>
                <w:szCs w:val="16"/>
              </w:rPr>
            </w:pPr>
            <w:ins w:id="29781" w:author="Στάθης Καπ" w:date="2023-03-09T07:11:00Z">
              <w:r>
                <w:rPr>
                  <w:rFonts w:ascii="Calibri" w:hAnsi="Calibri" w:cs="Calibri"/>
                  <w:color w:val="000000"/>
                  <w:sz w:val="16"/>
                  <w:szCs w:val="16"/>
                </w:rPr>
                <w:t>1349</w:t>
              </w:r>
            </w:ins>
          </w:p>
        </w:tc>
        <w:tc>
          <w:tcPr>
            <w:tcW w:w="454" w:type="dxa"/>
            <w:vAlign w:val="center"/>
            <w:tcPrChange w:id="29782" w:author="Στάθης Καπ" w:date="2023-03-09T06:29:00Z">
              <w:tcPr>
                <w:tcW w:w="454" w:type="dxa"/>
                <w:vAlign w:val="center"/>
              </w:tcPr>
            </w:tcPrChange>
          </w:tcPr>
          <w:p w14:paraId="1386A94C" w14:textId="3F04C505" w:rsidR="00494D04" w:rsidRPr="007E0F91" w:rsidRDefault="00494D04" w:rsidP="00494D04">
            <w:pPr>
              <w:jc w:val="center"/>
              <w:rPr>
                <w:ins w:id="29783" w:author="Στάθης Καπ" w:date="2023-03-09T06:25:00Z"/>
                <w:sz w:val="16"/>
                <w:szCs w:val="16"/>
              </w:rPr>
            </w:pPr>
            <w:ins w:id="29784" w:author="Στάθης Καπ" w:date="2023-03-09T07:11:00Z">
              <w:r>
                <w:rPr>
                  <w:rFonts w:ascii="Calibri" w:hAnsi="Calibri" w:cs="Calibri"/>
                  <w:color w:val="000000"/>
                  <w:sz w:val="16"/>
                  <w:szCs w:val="16"/>
                </w:rPr>
                <w:t>2.25</w:t>
              </w:r>
            </w:ins>
          </w:p>
        </w:tc>
        <w:tc>
          <w:tcPr>
            <w:tcW w:w="454" w:type="dxa"/>
            <w:vAlign w:val="center"/>
            <w:tcPrChange w:id="29785" w:author="Στάθης Καπ" w:date="2023-03-09T06:29:00Z">
              <w:tcPr>
                <w:tcW w:w="454" w:type="dxa"/>
                <w:vAlign w:val="bottom"/>
              </w:tcPr>
            </w:tcPrChange>
          </w:tcPr>
          <w:p w14:paraId="3019908B" w14:textId="6DC2EECC" w:rsidR="00494D04" w:rsidRPr="007E0F91" w:rsidRDefault="00494D04" w:rsidP="00494D04">
            <w:pPr>
              <w:jc w:val="center"/>
              <w:rPr>
                <w:ins w:id="29786" w:author="Στάθης Καπ" w:date="2023-03-09T06:25:00Z"/>
                <w:sz w:val="16"/>
                <w:szCs w:val="16"/>
              </w:rPr>
            </w:pPr>
            <w:ins w:id="29787"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29788" w:author="Στάθης Καπ" w:date="2023-03-09T06:29:00Z">
              <w:tcPr>
                <w:tcW w:w="454" w:type="dxa"/>
                <w:tcBorders>
                  <w:right w:val="single" w:sz="4" w:space="0" w:color="auto"/>
                </w:tcBorders>
                <w:vAlign w:val="center"/>
              </w:tcPr>
            </w:tcPrChange>
          </w:tcPr>
          <w:p w14:paraId="5FCAE65B" w14:textId="6A4FFCB2" w:rsidR="00494D04" w:rsidRPr="007E0F91" w:rsidRDefault="00494D04" w:rsidP="00494D04">
            <w:pPr>
              <w:jc w:val="center"/>
              <w:rPr>
                <w:ins w:id="29789" w:author="Στάθης Καπ" w:date="2023-03-09T06:25:00Z"/>
                <w:sz w:val="16"/>
                <w:szCs w:val="16"/>
              </w:rPr>
            </w:pPr>
            <w:ins w:id="29790"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29791" w:author="Στάθης Καπ" w:date="2023-03-09T06:29:00Z">
              <w:tcPr>
                <w:tcW w:w="453" w:type="dxa"/>
                <w:tcBorders>
                  <w:left w:val="single" w:sz="4" w:space="0" w:color="auto"/>
                </w:tcBorders>
                <w:vAlign w:val="bottom"/>
              </w:tcPr>
            </w:tcPrChange>
          </w:tcPr>
          <w:p w14:paraId="05F4244D" w14:textId="63DC06A2" w:rsidR="00494D04" w:rsidRPr="007E0F91" w:rsidRDefault="00494D04" w:rsidP="00494D04">
            <w:pPr>
              <w:jc w:val="center"/>
              <w:rPr>
                <w:ins w:id="29792" w:author="Στάθης Καπ" w:date="2023-03-09T06:25:00Z"/>
                <w:sz w:val="16"/>
                <w:szCs w:val="16"/>
              </w:rPr>
            </w:pPr>
            <w:ins w:id="29793" w:author="Στάθης Καπ" w:date="2023-03-09T07:11:00Z">
              <w:r>
                <w:rPr>
                  <w:rFonts w:ascii="Calibri" w:hAnsi="Calibri" w:cs="Calibri"/>
                  <w:color w:val="000000"/>
                  <w:sz w:val="16"/>
                  <w:szCs w:val="16"/>
                </w:rPr>
                <w:t>1399</w:t>
              </w:r>
            </w:ins>
          </w:p>
        </w:tc>
        <w:tc>
          <w:tcPr>
            <w:tcW w:w="454" w:type="dxa"/>
            <w:vAlign w:val="center"/>
            <w:tcPrChange w:id="29794" w:author="Στάθης Καπ" w:date="2023-03-09T06:29:00Z">
              <w:tcPr>
                <w:tcW w:w="454" w:type="dxa"/>
                <w:vAlign w:val="center"/>
              </w:tcPr>
            </w:tcPrChange>
          </w:tcPr>
          <w:p w14:paraId="02215F64" w14:textId="4DA0E1D1" w:rsidR="00494D04" w:rsidRPr="007E0F91" w:rsidRDefault="00494D04" w:rsidP="00494D04">
            <w:pPr>
              <w:jc w:val="center"/>
              <w:rPr>
                <w:ins w:id="29795" w:author="Στάθης Καπ" w:date="2023-03-09T06:25:00Z"/>
                <w:sz w:val="16"/>
                <w:szCs w:val="16"/>
              </w:rPr>
            </w:pPr>
            <w:ins w:id="29796" w:author="Στάθης Καπ" w:date="2023-03-09T07:11:00Z">
              <w:r>
                <w:rPr>
                  <w:rFonts w:ascii="Calibri" w:hAnsi="Calibri" w:cs="Calibri"/>
                  <w:color w:val="000000"/>
                  <w:sz w:val="16"/>
                  <w:szCs w:val="16"/>
                </w:rPr>
                <w:t>-1.38</w:t>
              </w:r>
            </w:ins>
          </w:p>
        </w:tc>
        <w:tc>
          <w:tcPr>
            <w:tcW w:w="454" w:type="dxa"/>
            <w:vAlign w:val="center"/>
            <w:tcPrChange w:id="29797" w:author="Στάθης Καπ" w:date="2023-03-09T06:29:00Z">
              <w:tcPr>
                <w:tcW w:w="454" w:type="dxa"/>
                <w:vAlign w:val="bottom"/>
              </w:tcPr>
            </w:tcPrChange>
          </w:tcPr>
          <w:p w14:paraId="55552265" w14:textId="2064801F" w:rsidR="00494D04" w:rsidRPr="007E0F91" w:rsidRDefault="00494D04" w:rsidP="00494D04">
            <w:pPr>
              <w:jc w:val="center"/>
              <w:rPr>
                <w:ins w:id="29798" w:author="Στάθης Καπ" w:date="2023-03-09T06:25:00Z"/>
                <w:sz w:val="16"/>
                <w:szCs w:val="16"/>
              </w:rPr>
            </w:pPr>
            <w:ins w:id="29799"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29800" w:author="Στάθης Καπ" w:date="2023-03-09T06:29:00Z">
              <w:tcPr>
                <w:tcW w:w="461" w:type="dxa"/>
                <w:tcBorders>
                  <w:right w:val="single" w:sz="4" w:space="0" w:color="auto"/>
                </w:tcBorders>
                <w:vAlign w:val="center"/>
              </w:tcPr>
            </w:tcPrChange>
          </w:tcPr>
          <w:p w14:paraId="3E1556D5" w14:textId="4A93D8E3" w:rsidR="00494D04" w:rsidRPr="007E0F91" w:rsidRDefault="00494D04" w:rsidP="00494D04">
            <w:pPr>
              <w:jc w:val="center"/>
              <w:rPr>
                <w:ins w:id="29801" w:author="Στάθης Καπ" w:date="2023-03-09T06:25:00Z"/>
                <w:sz w:val="16"/>
                <w:szCs w:val="16"/>
              </w:rPr>
            </w:pPr>
            <w:ins w:id="29802"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8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804" w:author="Στάθης Καπ" w:date="2023-03-09T06:25:00Z"/>
          <w:trPrChange w:id="2980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80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29807" w:author="Στάθης Καπ" w:date="2023-03-09T06:25:00Z"/>
                <w:sz w:val="16"/>
                <w:szCs w:val="16"/>
              </w:rPr>
            </w:pPr>
            <w:ins w:id="29808"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29809" w:author="Στάθης Καπ" w:date="2023-03-09T06:29:00Z">
              <w:tcPr>
                <w:tcW w:w="565" w:type="dxa"/>
                <w:tcBorders>
                  <w:left w:val="single" w:sz="4" w:space="0" w:color="auto"/>
                </w:tcBorders>
                <w:vAlign w:val="center"/>
              </w:tcPr>
            </w:tcPrChange>
          </w:tcPr>
          <w:p w14:paraId="35EC6981" w14:textId="4D7D160D" w:rsidR="00494D04" w:rsidRPr="007E0F91" w:rsidRDefault="00494D04" w:rsidP="00494D04">
            <w:pPr>
              <w:jc w:val="center"/>
              <w:rPr>
                <w:ins w:id="29810" w:author="Στάθης Καπ" w:date="2023-03-09T06:25:00Z"/>
                <w:sz w:val="16"/>
                <w:szCs w:val="16"/>
              </w:rPr>
            </w:pPr>
            <w:ins w:id="29811"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9812" w:author="Στάθης Καπ" w:date="2023-03-09T06:29:00Z">
              <w:tcPr>
                <w:tcW w:w="679" w:type="dxa"/>
                <w:tcBorders>
                  <w:right w:val="single" w:sz="4" w:space="0" w:color="auto"/>
                </w:tcBorders>
                <w:vAlign w:val="center"/>
              </w:tcPr>
            </w:tcPrChange>
          </w:tcPr>
          <w:p w14:paraId="49983774" w14:textId="3A9DFABD" w:rsidR="00494D04" w:rsidRPr="007E0F91" w:rsidRDefault="00494D04" w:rsidP="00494D04">
            <w:pPr>
              <w:jc w:val="center"/>
              <w:rPr>
                <w:ins w:id="29813" w:author="Στάθης Καπ" w:date="2023-03-09T06:25:00Z"/>
                <w:sz w:val="16"/>
                <w:szCs w:val="16"/>
              </w:rPr>
            </w:pPr>
            <w:ins w:id="29814"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29815" w:author="Στάθης Καπ" w:date="2023-03-09T06:29:00Z">
              <w:tcPr>
                <w:tcW w:w="453" w:type="dxa"/>
                <w:tcBorders>
                  <w:left w:val="single" w:sz="4" w:space="0" w:color="auto"/>
                </w:tcBorders>
                <w:vAlign w:val="bottom"/>
              </w:tcPr>
            </w:tcPrChange>
          </w:tcPr>
          <w:p w14:paraId="6F9442D1" w14:textId="40B74303" w:rsidR="00494D04" w:rsidRPr="007E0F91" w:rsidRDefault="00494D04" w:rsidP="00494D04">
            <w:pPr>
              <w:jc w:val="center"/>
              <w:rPr>
                <w:ins w:id="29816" w:author="Στάθης Καπ" w:date="2023-03-09T06:25:00Z"/>
                <w:sz w:val="16"/>
                <w:szCs w:val="16"/>
              </w:rPr>
            </w:pPr>
            <w:ins w:id="29817" w:author="Στάθης Καπ" w:date="2023-03-09T07:11:00Z">
              <w:r>
                <w:rPr>
                  <w:rFonts w:ascii="Calibri" w:hAnsi="Calibri" w:cs="Calibri"/>
                  <w:color w:val="000000"/>
                  <w:sz w:val="16"/>
                  <w:szCs w:val="16"/>
                </w:rPr>
                <w:t>1417</w:t>
              </w:r>
            </w:ins>
          </w:p>
        </w:tc>
        <w:tc>
          <w:tcPr>
            <w:tcW w:w="708" w:type="dxa"/>
            <w:vAlign w:val="center"/>
            <w:tcPrChange w:id="29818" w:author="Στάθης Καπ" w:date="2023-03-09T06:29:00Z">
              <w:tcPr>
                <w:tcW w:w="708" w:type="dxa"/>
                <w:vAlign w:val="center"/>
              </w:tcPr>
            </w:tcPrChange>
          </w:tcPr>
          <w:p w14:paraId="25D4386D" w14:textId="015456E3" w:rsidR="00494D04" w:rsidRPr="007E0F91" w:rsidRDefault="00494D04" w:rsidP="00494D04">
            <w:pPr>
              <w:jc w:val="center"/>
              <w:rPr>
                <w:ins w:id="29819" w:author="Στάθης Καπ" w:date="2023-03-09T06:25:00Z"/>
                <w:sz w:val="16"/>
                <w:szCs w:val="16"/>
              </w:rPr>
            </w:pPr>
            <w:ins w:id="29820"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29821" w:author="Στάθης Καπ" w:date="2023-03-09T06:29:00Z">
              <w:tcPr>
                <w:tcW w:w="652" w:type="dxa"/>
                <w:tcBorders>
                  <w:right w:val="single" w:sz="4" w:space="0" w:color="auto"/>
                </w:tcBorders>
                <w:vAlign w:val="bottom"/>
              </w:tcPr>
            </w:tcPrChange>
          </w:tcPr>
          <w:p w14:paraId="598561AC" w14:textId="63A1495E" w:rsidR="00494D04" w:rsidRPr="007E0F91" w:rsidRDefault="00494D04" w:rsidP="00494D04">
            <w:pPr>
              <w:jc w:val="center"/>
              <w:rPr>
                <w:ins w:id="29822" w:author="Στάθης Καπ" w:date="2023-03-09T06:25:00Z"/>
                <w:sz w:val="16"/>
                <w:szCs w:val="16"/>
              </w:rPr>
            </w:pPr>
            <w:ins w:id="29823"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29824" w:author="Στάθης Καπ" w:date="2023-03-09T06:29:00Z">
              <w:tcPr>
                <w:tcW w:w="453" w:type="dxa"/>
                <w:tcBorders>
                  <w:left w:val="single" w:sz="4" w:space="0" w:color="auto"/>
                </w:tcBorders>
                <w:vAlign w:val="bottom"/>
              </w:tcPr>
            </w:tcPrChange>
          </w:tcPr>
          <w:p w14:paraId="6D00E68A" w14:textId="3A68282A" w:rsidR="00494D04" w:rsidRPr="007E0F91" w:rsidRDefault="00494D04" w:rsidP="00494D04">
            <w:pPr>
              <w:jc w:val="center"/>
              <w:rPr>
                <w:ins w:id="29825" w:author="Στάθης Καπ" w:date="2023-03-09T06:25:00Z"/>
                <w:sz w:val="16"/>
                <w:szCs w:val="16"/>
              </w:rPr>
            </w:pPr>
            <w:ins w:id="29826" w:author="Στάθης Καπ" w:date="2023-03-09T07:11:00Z">
              <w:r>
                <w:rPr>
                  <w:rFonts w:ascii="Calibri" w:hAnsi="Calibri" w:cs="Calibri"/>
                  <w:color w:val="000000"/>
                  <w:sz w:val="16"/>
                  <w:szCs w:val="16"/>
                </w:rPr>
                <w:t>1417</w:t>
              </w:r>
            </w:ins>
          </w:p>
        </w:tc>
        <w:tc>
          <w:tcPr>
            <w:tcW w:w="454" w:type="dxa"/>
            <w:vAlign w:val="center"/>
            <w:tcPrChange w:id="29827" w:author="Στάθης Καπ" w:date="2023-03-09T06:29:00Z">
              <w:tcPr>
                <w:tcW w:w="454" w:type="dxa"/>
                <w:vAlign w:val="center"/>
              </w:tcPr>
            </w:tcPrChange>
          </w:tcPr>
          <w:p w14:paraId="56991AEB" w14:textId="62E65D56" w:rsidR="00494D04" w:rsidRPr="007E0F91" w:rsidRDefault="00494D04" w:rsidP="00494D04">
            <w:pPr>
              <w:jc w:val="center"/>
              <w:rPr>
                <w:ins w:id="29828" w:author="Στάθης Καπ" w:date="2023-03-09T06:25:00Z"/>
                <w:sz w:val="16"/>
                <w:szCs w:val="16"/>
              </w:rPr>
            </w:pPr>
            <w:ins w:id="29829" w:author="Στάθης Καπ" w:date="2023-03-09T07:11:00Z">
              <w:r>
                <w:rPr>
                  <w:rFonts w:ascii="Calibri" w:hAnsi="Calibri" w:cs="Calibri"/>
                  <w:color w:val="000000"/>
                  <w:sz w:val="16"/>
                  <w:szCs w:val="16"/>
                </w:rPr>
                <w:t>0</w:t>
              </w:r>
            </w:ins>
          </w:p>
        </w:tc>
        <w:tc>
          <w:tcPr>
            <w:tcW w:w="454" w:type="dxa"/>
            <w:vAlign w:val="center"/>
            <w:tcPrChange w:id="29830" w:author="Στάθης Καπ" w:date="2023-03-09T06:29:00Z">
              <w:tcPr>
                <w:tcW w:w="454" w:type="dxa"/>
                <w:vAlign w:val="bottom"/>
              </w:tcPr>
            </w:tcPrChange>
          </w:tcPr>
          <w:p w14:paraId="4AAA7AAB" w14:textId="65E2388D" w:rsidR="00494D04" w:rsidRPr="007E0F91" w:rsidRDefault="00494D04" w:rsidP="00494D04">
            <w:pPr>
              <w:jc w:val="center"/>
              <w:rPr>
                <w:ins w:id="29831" w:author="Στάθης Καπ" w:date="2023-03-09T06:25:00Z"/>
                <w:sz w:val="16"/>
                <w:szCs w:val="16"/>
              </w:rPr>
            </w:pPr>
            <w:ins w:id="29832"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29833" w:author="Στάθης Καπ" w:date="2023-03-09T06:29:00Z">
              <w:tcPr>
                <w:tcW w:w="457" w:type="dxa"/>
                <w:tcBorders>
                  <w:right w:val="single" w:sz="4" w:space="0" w:color="auto"/>
                </w:tcBorders>
                <w:vAlign w:val="center"/>
              </w:tcPr>
            </w:tcPrChange>
          </w:tcPr>
          <w:p w14:paraId="0930CF09" w14:textId="32A07288" w:rsidR="00494D04" w:rsidRPr="007E0F91" w:rsidRDefault="00494D04" w:rsidP="00494D04">
            <w:pPr>
              <w:jc w:val="center"/>
              <w:rPr>
                <w:ins w:id="29834" w:author="Στάθης Καπ" w:date="2023-03-09T06:25:00Z"/>
                <w:sz w:val="16"/>
                <w:szCs w:val="16"/>
              </w:rPr>
            </w:pPr>
            <w:ins w:id="29835"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29836" w:author="Στάθης Καπ" w:date="2023-03-09T06:29:00Z">
              <w:tcPr>
                <w:tcW w:w="453" w:type="dxa"/>
                <w:tcBorders>
                  <w:left w:val="single" w:sz="4" w:space="0" w:color="auto"/>
                </w:tcBorders>
                <w:vAlign w:val="bottom"/>
              </w:tcPr>
            </w:tcPrChange>
          </w:tcPr>
          <w:p w14:paraId="308348BD" w14:textId="277E4E84" w:rsidR="00494D04" w:rsidRPr="007E0F91" w:rsidRDefault="00494D04" w:rsidP="00494D04">
            <w:pPr>
              <w:jc w:val="center"/>
              <w:rPr>
                <w:ins w:id="29837" w:author="Στάθης Καπ" w:date="2023-03-09T06:25:00Z"/>
                <w:sz w:val="16"/>
                <w:szCs w:val="16"/>
              </w:rPr>
            </w:pPr>
            <w:ins w:id="29838" w:author="Στάθης Καπ" w:date="2023-03-09T07:11:00Z">
              <w:r>
                <w:rPr>
                  <w:rFonts w:ascii="Calibri" w:hAnsi="Calibri" w:cs="Calibri"/>
                  <w:color w:val="000000"/>
                  <w:sz w:val="16"/>
                  <w:szCs w:val="16"/>
                </w:rPr>
                <w:t>1370</w:t>
              </w:r>
            </w:ins>
          </w:p>
        </w:tc>
        <w:tc>
          <w:tcPr>
            <w:tcW w:w="454" w:type="dxa"/>
            <w:vAlign w:val="center"/>
            <w:tcPrChange w:id="29839" w:author="Στάθης Καπ" w:date="2023-03-09T06:29:00Z">
              <w:tcPr>
                <w:tcW w:w="454" w:type="dxa"/>
                <w:vAlign w:val="center"/>
              </w:tcPr>
            </w:tcPrChange>
          </w:tcPr>
          <w:p w14:paraId="378A448A" w14:textId="4084E5BD" w:rsidR="00494D04" w:rsidRPr="007E0F91" w:rsidRDefault="00494D04" w:rsidP="00494D04">
            <w:pPr>
              <w:jc w:val="center"/>
              <w:rPr>
                <w:ins w:id="29840" w:author="Στάθης Καπ" w:date="2023-03-09T06:25:00Z"/>
                <w:sz w:val="16"/>
                <w:szCs w:val="16"/>
              </w:rPr>
            </w:pPr>
            <w:ins w:id="29841" w:author="Στάθης Καπ" w:date="2023-03-09T07:11:00Z">
              <w:r>
                <w:rPr>
                  <w:rFonts w:ascii="Calibri" w:hAnsi="Calibri" w:cs="Calibri"/>
                  <w:color w:val="000000"/>
                  <w:sz w:val="16"/>
                  <w:szCs w:val="16"/>
                </w:rPr>
                <w:t>3.32</w:t>
              </w:r>
            </w:ins>
          </w:p>
        </w:tc>
        <w:tc>
          <w:tcPr>
            <w:tcW w:w="454" w:type="dxa"/>
            <w:vAlign w:val="center"/>
            <w:tcPrChange w:id="29842" w:author="Στάθης Καπ" w:date="2023-03-09T06:29:00Z">
              <w:tcPr>
                <w:tcW w:w="454" w:type="dxa"/>
                <w:vAlign w:val="bottom"/>
              </w:tcPr>
            </w:tcPrChange>
          </w:tcPr>
          <w:p w14:paraId="4E743FB8" w14:textId="365365AE" w:rsidR="00494D04" w:rsidRPr="007E0F91" w:rsidRDefault="00494D04" w:rsidP="00494D04">
            <w:pPr>
              <w:jc w:val="center"/>
              <w:rPr>
                <w:ins w:id="29843" w:author="Στάθης Καπ" w:date="2023-03-09T06:25:00Z"/>
                <w:sz w:val="16"/>
                <w:szCs w:val="16"/>
              </w:rPr>
            </w:pPr>
            <w:ins w:id="29844"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29845" w:author="Στάθης Καπ" w:date="2023-03-09T06:29:00Z">
              <w:tcPr>
                <w:tcW w:w="454" w:type="dxa"/>
                <w:tcBorders>
                  <w:right w:val="single" w:sz="4" w:space="0" w:color="auto"/>
                </w:tcBorders>
                <w:vAlign w:val="center"/>
              </w:tcPr>
            </w:tcPrChange>
          </w:tcPr>
          <w:p w14:paraId="5CBD4AA9" w14:textId="3870A16C" w:rsidR="00494D04" w:rsidRPr="007E0F91" w:rsidRDefault="00494D04" w:rsidP="00494D04">
            <w:pPr>
              <w:jc w:val="center"/>
              <w:rPr>
                <w:ins w:id="29846" w:author="Στάθης Καπ" w:date="2023-03-09T06:25:00Z"/>
                <w:sz w:val="16"/>
                <w:szCs w:val="16"/>
              </w:rPr>
            </w:pPr>
            <w:ins w:id="29847"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29848" w:author="Στάθης Καπ" w:date="2023-03-09T06:29:00Z">
              <w:tcPr>
                <w:tcW w:w="453" w:type="dxa"/>
                <w:tcBorders>
                  <w:left w:val="single" w:sz="4" w:space="0" w:color="auto"/>
                </w:tcBorders>
                <w:vAlign w:val="bottom"/>
              </w:tcPr>
            </w:tcPrChange>
          </w:tcPr>
          <w:p w14:paraId="64E626E9" w14:textId="5A03DB29" w:rsidR="00494D04" w:rsidRPr="007E0F91" w:rsidRDefault="00494D04" w:rsidP="00494D04">
            <w:pPr>
              <w:jc w:val="center"/>
              <w:rPr>
                <w:ins w:id="29849" w:author="Στάθης Καπ" w:date="2023-03-09T06:25:00Z"/>
                <w:sz w:val="16"/>
                <w:szCs w:val="16"/>
              </w:rPr>
            </w:pPr>
            <w:ins w:id="29850" w:author="Στάθης Καπ" w:date="2023-03-09T07:11:00Z">
              <w:r>
                <w:rPr>
                  <w:rFonts w:ascii="Calibri" w:hAnsi="Calibri" w:cs="Calibri"/>
                  <w:color w:val="000000"/>
                  <w:sz w:val="16"/>
                  <w:szCs w:val="16"/>
                </w:rPr>
                <w:t>1407</w:t>
              </w:r>
            </w:ins>
          </w:p>
        </w:tc>
        <w:tc>
          <w:tcPr>
            <w:tcW w:w="454" w:type="dxa"/>
            <w:vAlign w:val="center"/>
            <w:tcPrChange w:id="29851" w:author="Στάθης Καπ" w:date="2023-03-09T06:29:00Z">
              <w:tcPr>
                <w:tcW w:w="454" w:type="dxa"/>
                <w:vAlign w:val="center"/>
              </w:tcPr>
            </w:tcPrChange>
          </w:tcPr>
          <w:p w14:paraId="6C6F9999" w14:textId="2E426DEB" w:rsidR="00494D04" w:rsidRPr="007E0F91" w:rsidRDefault="00494D04" w:rsidP="00494D04">
            <w:pPr>
              <w:jc w:val="center"/>
              <w:rPr>
                <w:ins w:id="29852" w:author="Στάθης Καπ" w:date="2023-03-09T06:25:00Z"/>
                <w:sz w:val="16"/>
                <w:szCs w:val="16"/>
              </w:rPr>
            </w:pPr>
            <w:ins w:id="29853" w:author="Στάθης Καπ" w:date="2023-03-09T07:11:00Z">
              <w:r>
                <w:rPr>
                  <w:rFonts w:ascii="Calibri" w:hAnsi="Calibri" w:cs="Calibri"/>
                  <w:color w:val="000000"/>
                  <w:sz w:val="16"/>
                  <w:szCs w:val="16"/>
                </w:rPr>
                <w:t>0.71</w:t>
              </w:r>
            </w:ins>
          </w:p>
        </w:tc>
        <w:tc>
          <w:tcPr>
            <w:tcW w:w="454" w:type="dxa"/>
            <w:vAlign w:val="center"/>
            <w:tcPrChange w:id="29854" w:author="Στάθης Καπ" w:date="2023-03-09T06:29:00Z">
              <w:tcPr>
                <w:tcW w:w="454" w:type="dxa"/>
                <w:vAlign w:val="bottom"/>
              </w:tcPr>
            </w:tcPrChange>
          </w:tcPr>
          <w:p w14:paraId="10648470" w14:textId="4AA3CE77" w:rsidR="00494D04" w:rsidRPr="007E0F91" w:rsidRDefault="00494D04" w:rsidP="00494D04">
            <w:pPr>
              <w:jc w:val="center"/>
              <w:rPr>
                <w:ins w:id="29855" w:author="Στάθης Καπ" w:date="2023-03-09T06:25:00Z"/>
                <w:sz w:val="16"/>
                <w:szCs w:val="16"/>
              </w:rPr>
            </w:pPr>
            <w:ins w:id="29856"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29857" w:author="Στάθης Καπ" w:date="2023-03-09T06:29:00Z">
              <w:tcPr>
                <w:tcW w:w="461" w:type="dxa"/>
                <w:tcBorders>
                  <w:right w:val="single" w:sz="4" w:space="0" w:color="auto"/>
                </w:tcBorders>
                <w:vAlign w:val="center"/>
              </w:tcPr>
            </w:tcPrChange>
          </w:tcPr>
          <w:p w14:paraId="7B3967EB" w14:textId="09348D04" w:rsidR="00494D04" w:rsidRPr="007E0F91" w:rsidRDefault="00494D04" w:rsidP="00494D04">
            <w:pPr>
              <w:jc w:val="center"/>
              <w:rPr>
                <w:ins w:id="29858" w:author="Στάθης Καπ" w:date="2023-03-09T06:25:00Z"/>
                <w:sz w:val="16"/>
                <w:szCs w:val="16"/>
              </w:rPr>
            </w:pPr>
            <w:ins w:id="29859"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8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861" w:author="Στάθης Καπ" w:date="2023-03-09T06:25:00Z"/>
          <w:trPrChange w:id="2986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86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29864" w:author="Στάθης Καπ" w:date="2023-03-09T06:25:00Z"/>
                <w:sz w:val="16"/>
                <w:szCs w:val="16"/>
              </w:rPr>
            </w:pPr>
            <w:ins w:id="29865"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29866" w:author="Στάθης Καπ" w:date="2023-03-09T06:29:00Z">
              <w:tcPr>
                <w:tcW w:w="565" w:type="dxa"/>
                <w:tcBorders>
                  <w:left w:val="single" w:sz="4" w:space="0" w:color="auto"/>
                </w:tcBorders>
                <w:vAlign w:val="center"/>
              </w:tcPr>
            </w:tcPrChange>
          </w:tcPr>
          <w:p w14:paraId="1DC0C61E" w14:textId="21E52A6B" w:rsidR="00494D04" w:rsidRPr="007E0F91" w:rsidRDefault="00494D04" w:rsidP="00494D04">
            <w:pPr>
              <w:jc w:val="center"/>
              <w:rPr>
                <w:ins w:id="29867" w:author="Στάθης Καπ" w:date="2023-03-09T06:25:00Z"/>
                <w:sz w:val="16"/>
                <w:szCs w:val="16"/>
              </w:rPr>
            </w:pPr>
            <w:ins w:id="2986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9869" w:author="Στάθης Καπ" w:date="2023-03-09T06:29:00Z">
              <w:tcPr>
                <w:tcW w:w="679" w:type="dxa"/>
                <w:tcBorders>
                  <w:right w:val="single" w:sz="4" w:space="0" w:color="auto"/>
                </w:tcBorders>
                <w:vAlign w:val="center"/>
              </w:tcPr>
            </w:tcPrChange>
          </w:tcPr>
          <w:p w14:paraId="077D3C67" w14:textId="5F985D81" w:rsidR="00494D04" w:rsidRPr="007E0F91" w:rsidRDefault="00494D04" w:rsidP="00494D04">
            <w:pPr>
              <w:jc w:val="center"/>
              <w:rPr>
                <w:ins w:id="29870" w:author="Στάθης Καπ" w:date="2023-03-09T06:25:00Z"/>
                <w:sz w:val="16"/>
                <w:szCs w:val="16"/>
              </w:rPr>
            </w:pPr>
            <w:ins w:id="29871"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29872" w:author="Στάθης Καπ" w:date="2023-03-09T06:29:00Z">
              <w:tcPr>
                <w:tcW w:w="453" w:type="dxa"/>
                <w:tcBorders>
                  <w:left w:val="single" w:sz="4" w:space="0" w:color="auto"/>
                </w:tcBorders>
                <w:vAlign w:val="bottom"/>
              </w:tcPr>
            </w:tcPrChange>
          </w:tcPr>
          <w:p w14:paraId="6A82E42D" w14:textId="2F07173F" w:rsidR="00494D04" w:rsidRPr="007E0F91" w:rsidRDefault="00494D04" w:rsidP="00494D04">
            <w:pPr>
              <w:jc w:val="center"/>
              <w:rPr>
                <w:ins w:id="29873" w:author="Στάθης Καπ" w:date="2023-03-09T06:25:00Z"/>
                <w:sz w:val="16"/>
                <w:szCs w:val="16"/>
              </w:rPr>
            </w:pPr>
            <w:ins w:id="29874" w:author="Στάθης Καπ" w:date="2023-03-09T07:11:00Z">
              <w:r>
                <w:rPr>
                  <w:rFonts w:ascii="Calibri" w:hAnsi="Calibri" w:cs="Calibri"/>
                  <w:color w:val="000000"/>
                  <w:sz w:val="16"/>
                  <w:szCs w:val="16"/>
                </w:rPr>
                <w:t>1456</w:t>
              </w:r>
            </w:ins>
          </w:p>
        </w:tc>
        <w:tc>
          <w:tcPr>
            <w:tcW w:w="708" w:type="dxa"/>
            <w:vAlign w:val="center"/>
            <w:tcPrChange w:id="29875" w:author="Στάθης Καπ" w:date="2023-03-09T06:29:00Z">
              <w:tcPr>
                <w:tcW w:w="708" w:type="dxa"/>
                <w:vAlign w:val="center"/>
              </w:tcPr>
            </w:tcPrChange>
          </w:tcPr>
          <w:p w14:paraId="3A788B5C" w14:textId="135F1B85" w:rsidR="00494D04" w:rsidRPr="007E0F91" w:rsidRDefault="00494D04" w:rsidP="00494D04">
            <w:pPr>
              <w:jc w:val="center"/>
              <w:rPr>
                <w:ins w:id="29876" w:author="Στάθης Καπ" w:date="2023-03-09T06:25:00Z"/>
                <w:sz w:val="16"/>
                <w:szCs w:val="16"/>
              </w:rPr>
            </w:pPr>
            <w:ins w:id="29877"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29878" w:author="Στάθης Καπ" w:date="2023-03-09T06:29:00Z">
              <w:tcPr>
                <w:tcW w:w="652" w:type="dxa"/>
                <w:tcBorders>
                  <w:right w:val="single" w:sz="4" w:space="0" w:color="auto"/>
                </w:tcBorders>
                <w:vAlign w:val="bottom"/>
              </w:tcPr>
            </w:tcPrChange>
          </w:tcPr>
          <w:p w14:paraId="3D87094F" w14:textId="61D712C6" w:rsidR="00494D04" w:rsidRPr="007E0F91" w:rsidRDefault="00494D04" w:rsidP="00494D04">
            <w:pPr>
              <w:jc w:val="center"/>
              <w:rPr>
                <w:ins w:id="29879" w:author="Στάθης Καπ" w:date="2023-03-09T06:25:00Z"/>
                <w:sz w:val="16"/>
                <w:szCs w:val="16"/>
              </w:rPr>
            </w:pPr>
            <w:ins w:id="29880"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29881" w:author="Στάθης Καπ" w:date="2023-03-09T06:29:00Z">
              <w:tcPr>
                <w:tcW w:w="453" w:type="dxa"/>
                <w:tcBorders>
                  <w:left w:val="single" w:sz="4" w:space="0" w:color="auto"/>
                </w:tcBorders>
                <w:vAlign w:val="bottom"/>
              </w:tcPr>
            </w:tcPrChange>
          </w:tcPr>
          <w:p w14:paraId="007D0115" w14:textId="56729155" w:rsidR="00494D04" w:rsidRPr="007E0F91" w:rsidRDefault="00494D04" w:rsidP="00494D04">
            <w:pPr>
              <w:jc w:val="center"/>
              <w:rPr>
                <w:ins w:id="29882" w:author="Στάθης Καπ" w:date="2023-03-09T06:25:00Z"/>
                <w:sz w:val="16"/>
                <w:szCs w:val="16"/>
              </w:rPr>
            </w:pPr>
            <w:ins w:id="29883" w:author="Στάθης Καπ" w:date="2023-03-09T07:11:00Z">
              <w:r>
                <w:rPr>
                  <w:rFonts w:ascii="Calibri" w:hAnsi="Calibri" w:cs="Calibri"/>
                  <w:color w:val="000000"/>
                  <w:sz w:val="16"/>
                  <w:szCs w:val="16"/>
                </w:rPr>
                <w:t>1451</w:t>
              </w:r>
            </w:ins>
          </w:p>
        </w:tc>
        <w:tc>
          <w:tcPr>
            <w:tcW w:w="454" w:type="dxa"/>
            <w:vAlign w:val="center"/>
            <w:tcPrChange w:id="29884" w:author="Στάθης Καπ" w:date="2023-03-09T06:29:00Z">
              <w:tcPr>
                <w:tcW w:w="454" w:type="dxa"/>
                <w:vAlign w:val="center"/>
              </w:tcPr>
            </w:tcPrChange>
          </w:tcPr>
          <w:p w14:paraId="569F2CE3" w14:textId="67E04BAA" w:rsidR="00494D04" w:rsidRPr="007E0F91" w:rsidRDefault="00494D04" w:rsidP="00494D04">
            <w:pPr>
              <w:jc w:val="center"/>
              <w:rPr>
                <w:ins w:id="29885" w:author="Στάθης Καπ" w:date="2023-03-09T06:25:00Z"/>
                <w:sz w:val="16"/>
                <w:szCs w:val="16"/>
              </w:rPr>
            </w:pPr>
            <w:ins w:id="29886" w:author="Στάθης Καπ" w:date="2023-03-09T07:11:00Z">
              <w:r>
                <w:rPr>
                  <w:rFonts w:ascii="Calibri" w:hAnsi="Calibri" w:cs="Calibri"/>
                  <w:color w:val="000000"/>
                  <w:sz w:val="16"/>
                  <w:szCs w:val="16"/>
                </w:rPr>
                <w:t>0.34</w:t>
              </w:r>
            </w:ins>
          </w:p>
        </w:tc>
        <w:tc>
          <w:tcPr>
            <w:tcW w:w="454" w:type="dxa"/>
            <w:vAlign w:val="center"/>
            <w:tcPrChange w:id="29887" w:author="Στάθης Καπ" w:date="2023-03-09T06:29:00Z">
              <w:tcPr>
                <w:tcW w:w="454" w:type="dxa"/>
                <w:vAlign w:val="bottom"/>
              </w:tcPr>
            </w:tcPrChange>
          </w:tcPr>
          <w:p w14:paraId="3389EB64" w14:textId="45403938" w:rsidR="00494D04" w:rsidRPr="007E0F91" w:rsidRDefault="00494D04" w:rsidP="00494D04">
            <w:pPr>
              <w:jc w:val="center"/>
              <w:rPr>
                <w:ins w:id="29888" w:author="Στάθης Καπ" w:date="2023-03-09T06:25:00Z"/>
                <w:sz w:val="16"/>
                <w:szCs w:val="16"/>
              </w:rPr>
            </w:pPr>
            <w:ins w:id="29889"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29890" w:author="Στάθης Καπ" w:date="2023-03-09T06:29:00Z">
              <w:tcPr>
                <w:tcW w:w="457" w:type="dxa"/>
                <w:tcBorders>
                  <w:right w:val="single" w:sz="4" w:space="0" w:color="auto"/>
                </w:tcBorders>
                <w:vAlign w:val="center"/>
              </w:tcPr>
            </w:tcPrChange>
          </w:tcPr>
          <w:p w14:paraId="4D1821FC" w14:textId="4BDFE672" w:rsidR="00494D04" w:rsidRPr="007E0F91" w:rsidRDefault="00494D04" w:rsidP="00494D04">
            <w:pPr>
              <w:jc w:val="center"/>
              <w:rPr>
                <w:ins w:id="29891" w:author="Στάθης Καπ" w:date="2023-03-09T06:25:00Z"/>
                <w:sz w:val="16"/>
                <w:szCs w:val="16"/>
              </w:rPr>
            </w:pPr>
            <w:ins w:id="29892"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29893" w:author="Στάθης Καπ" w:date="2023-03-09T06:29:00Z">
              <w:tcPr>
                <w:tcW w:w="453" w:type="dxa"/>
                <w:tcBorders>
                  <w:left w:val="single" w:sz="4" w:space="0" w:color="auto"/>
                </w:tcBorders>
                <w:vAlign w:val="bottom"/>
              </w:tcPr>
            </w:tcPrChange>
          </w:tcPr>
          <w:p w14:paraId="31DCA567" w14:textId="5F82DE5D" w:rsidR="00494D04" w:rsidRPr="007E0F91" w:rsidRDefault="00494D04" w:rsidP="00494D04">
            <w:pPr>
              <w:jc w:val="center"/>
              <w:rPr>
                <w:ins w:id="29894" w:author="Στάθης Καπ" w:date="2023-03-09T06:25:00Z"/>
                <w:sz w:val="16"/>
                <w:szCs w:val="16"/>
              </w:rPr>
            </w:pPr>
            <w:ins w:id="29895" w:author="Στάθης Καπ" w:date="2023-03-09T07:11:00Z">
              <w:r>
                <w:rPr>
                  <w:rFonts w:ascii="Calibri" w:hAnsi="Calibri" w:cs="Calibri"/>
                  <w:color w:val="000000"/>
                  <w:sz w:val="16"/>
                  <w:szCs w:val="16"/>
                </w:rPr>
                <w:t>1429</w:t>
              </w:r>
            </w:ins>
          </w:p>
        </w:tc>
        <w:tc>
          <w:tcPr>
            <w:tcW w:w="454" w:type="dxa"/>
            <w:vAlign w:val="center"/>
            <w:tcPrChange w:id="29896" w:author="Στάθης Καπ" w:date="2023-03-09T06:29:00Z">
              <w:tcPr>
                <w:tcW w:w="454" w:type="dxa"/>
                <w:vAlign w:val="center"/>
              </w:tcPr>
            </w:tcPrChange>
          </w:tcPr>
          <w:p w14:paraId="78C2269F" w14:textId="2B92BC57" w:rsidR="00494D04" w:rsidRPr="007E0F91" w:rsidRDefault="00494D04" w:rsidP="00494D04">
            <w:pPr>
              <w:jc w:val="center"/>
              <w:rPr>
                <w:ins w:id="29897" w:author="Στάθης Καπ" w:date="2023-03-09T06:25:00Z"/>
                <w:sz w:val="16"/>
                <w:szCs w:val="16"/>
              </w:rPr>
            </w:pPr>
            <w:ins w:id="29898" w:author="Στάθης Καπ" w:date="2023-03-09T07:11:00Z">
              <w:r>
                <w:rPr>
                  <w:rFonts w:ascii="Calibri" w:hAnsi="Calibri" w:cs="Calibri"/>
                  <w:color w:val="000000"/>
                  <w:sz w:val="16"/>
                  <w:szCs w:val="16"/>
                </w:rPr>
                <w:t>1.85</w:t>
              </w:r>
            </w:ins>
          </w:p>
        </w:tc>
        <w:tc>
          <w:tcPr>
            <w:tcW w:w="454" w:type="dxa"/>
            <w:vAlign w:val="center"/>
            <w:tcPrChange w:id="29899" w:author="Στάθης Καπ" w:date="2023-03-09T06:29:00Z">
              <w:tcPr>
                <w:tcW w:w="454" w:type="dxa"/>
                <w:vAlign w:val="bottom"/>
              </w:tcPr>
            </w:tcPrChange>
          </w:tcPr>
          <w:p w14:paraId="4B50A988" w14:textId="19EB5D95" w:rsidR="00494D04" w:rsidRPr="007E0F91" w:rsidRDefault="00494D04" w:rsidP="00494D04">
            <w:pPr>
              <w:jc w:val="center"/>
              <w:rPr>
                <w:ins w:id="29900" w:author="Στάθης Καπ" w:date="2023-03-09T06:25:00Z"/>
                <w:sz w:val="16"/>
                <w:szCs w:val="16"/>
              </w:rPr>
            </w:pPr>
            <w:ins w:id="29901"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29902" w:author="Στάθης Καπ" w:date="2023-03-09T06:29:00Z">
              <w:tcPr>
                <w:tcW w:w="454" w:type="dxa"/>
                <w:tcBorders>
                  <w:right w:val="single" w:sz="4" w:space="0" w:color="auto"/>
                </w:tcBorders>
                <w:vAlign w:val="center"/>
              </w:tcPr>
            </w:tcPrChange>
          </w:tcPr>
          <w:p w14:paraId="7084A556" w14:textId="7571CC55" w:rsidR="00494D04" w:rsidRPr="007E0F91" w:rsidRDefault="00494D04" w:rsidP="00494D04">
            <w:pPr>
              <w:jc w:val="center"/>
              <w:rPr>
                <w:ins w:id="29903" w:author="Στάθης Καπ" w:date="2023-03-09T06:25:00Z"/>
                <w:sz w:val="16"/>
                <w:szCs w:val="16"/>
              </w:rPr>
            </w:pPr>
            <w:ins w:id="29904"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29905" w:author="Στάθης Καπ" w:date="2023-03-09T06:29:00Z">
              <w:tcPr>
                <w:tcW w:w="453" w:type="dxa"/>
                <w:tcBorders>
                  <w:left w:val="single" w:sz="4" w:space="0" w:color="auto"/>
                </w:tcBorders>
                <w:vAlign w:val="bottom"/>
              </w:tcPr>
            </w:tcPrChange>
          </w:tcPr>
          <w:p w14:paraId="2BC7D9C4" w14:textId="302B31E2" w:rsidR="00494D04" w:rsidRPr="007E0F91" w:rsidRDefault="00494D04" w:rsidP="00494D04">
            <w:pPr>
              <w:jc w:val="center"/>
              <w:rPr>
                <w:ins w:id="29906" w:author="Στάθης Καπ" w:date="2023-03-09T06:25:00Z"/>
                <w:sz w:val="16"/>
                <w:szCs w:val="16"/>
              </w:rPr>
            </w:pPr>
            <w:ins w:id="29907" w:author="Στάθης Καπ" w:date="2023-03-09T07:11:00Z">
              <w:r>
                <w:rPr>
                  <w:rFonts w:ascii="Calibri" w:hAnsi="Calibri" w:cs="Calibri"/>
                  <w:color w:val="000000"/>
                  <w:sz w:val="16"/>
                  <w:szCs w:val="16"/>
                </w:rPr>
                <w:t>1436</w:t>
              </w:r>
            </w:ins>
          </w:p>
        </w:tc>
        <w:tc>
          <w:tcPr>
            <w:tcW w:w="454" w:type="dxa"/>
            <w:vAlign w:val="center"/>
            <w:tcPrChange w:id="29908" w:author="Στάθης Καπ" w:date="2023-03-09T06:29:00Z">
              <w:tcPr>
                <w:tcW w:w="454" w:type="dxa"/>
                <w:vAlign w:val="center"/>
              </w:tcPr>
            </w:tcPrChange>
          </w:tcPr>
          <w:p w14:paraId="2CFA020E" w14:textId="2A84701A" w:rsidR="00494D04" w:rsidRPr="007E0F91" w:rsidRDefault="00494D04" w:rsidP="00494D04">
            <w:pPr>
              <w:jc w:val="center"/>
              <w:rPr>
                <w:ins w:id="29909" w:author="Στάθης Καπ" w:date="2023-03-09T06:25:00Z"/>
                <w:sz w:val="16"/>
                <w:szCs w:val="16"/>
              </w:rPr>
            </w:pPr>
            <w:ins w:id="29910" w:author="Στάθης Καπ" w:date="2023-03-09T07:11:00Z">
              <w:r>
                <w:rPr>
                  <w:rFonts w:ascii="Calibri" w:hAnsi="Calibri" w:cs="Calibri"/>
                  <w:color w:val="000000"/>
                  <w:sz w:val="16"/>
                  <w:szCs w:val="16"/>
                </w:rPr>
                <w:t>1.37</w:t>
              </w:r>
            </w:ins>
          </w:p>
        </w:tc>
        <w:tc>
          <w:tcPr>
            <w:tcW w:w="454" w:type="dxa"/>
            <w:vAlign w:val="center"/>
            <w:tcPrChange w:id="29911" w:author="Στάθης Καπ" w:date="2023-03-09T06:29:00Z">
              <w:tcPr>
                <w:tcW w:w="454" w:type="dxa"/>
                <w:vAlign w:val="bottom"/>
              </w:tcPr>
            </w:tcPrChange>
          </w:tcPr>
          <w:p w14:paraId="0E2DA25D" w14:textId="20F765F3" w:rsidR="00494D04" w:rsidRPr="007E0F91" w:rsidRDefault="00494D04" w:rsidP="00494D04">
            <w:pPr>
              <w:jc w:val="center"/>
              <w:rPr>
                <w:ins w:id="29912" w:author="Στάθης Καπ" w:date="2023-03-09T06:25:00Z"/>
                <w:sz w:val="16"/>
                <w:szCs w:val="16"/>
              </w:rPr>
            </w:pPr>
            <w:ins w:id="29913"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9914" w:author="Στάθης Καπ" w:date="2023-03-09T06:29:00Z">
              <w:tcPr>
                <w:tcW w:w="461" w:type="dxa"/>
                <w:tcBorders>
                  <w:right w:val="single" w:sz="4" w:space="0" w:color="auto"/>
                </w:tcBorders>
                <w:vAlign w:val="center"/>
              </w:tcPr>
            </w:tcPrChange>
          </w:tcPr>
          <w:p w14:paraId="07BA8402" w14:textId="4E0EE169" w:rsidR="00494D04" w:rsidRPr="007E0F91" w:rsidRDefault="00494D04" w:rsidP="00494D04">
            <w:pPr>
              <w:jc w:val="center"/>
              <w:rPr>
                <w:ins w:id="29915" w:author="Στάθης Καπ" w:date="2023-03-09T06:25:00Z"/>
                <w:sz w:val="16"/>
                <w:szCs w:val="16"/>
              </w:rPr>
            </w:pPr>
            <w:ins w:id="29916"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9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918" w:author="Στάθης Καπ" w:date="2023-03-09T06:25:00Z"/>
          <w:trPrChange w:id="2991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92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29921" w:author="Στάθης Καπ" w:date="2023-03-09T06:25:00Z"/>
                <w:sz w:val="16"/>
                <w:szCs w:val="16"/>
              </w:rPr>
            </w:pPr>
            <w:ins w:id="29922"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29923" w:author="Στάθης Καπ" w:date="2023-03-09T06:29:00Z">
              <w:tcPr>
                <w:tcW w:w="565" w:type="dxa"/>
                <w:tcBorders>
                  <w:left w:val="single" w:sz="4" w:space="0" w:color="auto"/>
                </w:tcBorders>
                <w:vAlign w:val="center"/>
              </w:tcPr>
            </w:tcPrChange>
          </w:tcPr>
          <w:p w14:paraId="39BB3829" w14:textId="57955E2F" w:rsidR="00494D04" w:rsidRPr="007E0F91" w:rsidRDefault="00494D04" w:rsidP="00494D04">
            <w:pPr>
              <w:jc w:val="center"/>
              <w:rPr>
                <w:ins w:id="29924" w:author="Στάθης Καπ" w:date="2023-03-09T06:25:00Z"/>
                <w:sz w:val="16"/>
                <w:szCs w:val="16"/>
              </w:rPr>
            </w:pPr>
            <w:ins w:id="29925"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29926" w:author="Στάθης Καπ" w:date="2023-03-09T06:29:00Z">
              <w:tcPr>
                <w:tcW w:w="679" w:type="dxa"/>
                <w:tcBorders>
                  <w:right w:val="single" w:sz="4" w:space="0" w:color="auto"/>
                </w:tcBorders>
                <w:vAlign w:val="center"/>
              </w:tcPr>
            </w:tcPrChange>
          </w:tcPr>
          <w:p w14:paraId="5E663E9B" w14:textId="12AC3C26" w:rsidR="00494D04" w:rsidRPr="007E0F91" w:rsidRDefault="00494D04" w:rsidP="00494D04">
            <w:pPr>
              <w:jc w:val="center"/>
              <w:rPr>
                <w:ins w:id="29927" w:author="Στάθης Καπ" w:date="2023-03-09T06:25:00Z"/>
                <w:sz w:val="16"/>
                <w:szCs w:val="16"/>
              </w:rPr>
            </w:pPr>
            <w:ins w:id="29928"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29929" w:author="Στάθης Καπ" w:date="2023-03-09T06:29:00Z">
              <w:tcPr>
                <w:tcW w:w="453" w:type="dxa"/>
                <w:tcBorders>
                  <w:left w:val="single" w:sz="4" w:space="0" w:color="auto"/>
                </w:tcBorders>
                <w:vAlign w:val="bottom"/>
              </w:tcPr>
            </w:tcPrChange>
          </w:tcPr>
          <w:p w14:paraId="137CA59D" w14:textId="40B5EF8E" w:rsidR="00494D04" w:rsidRPr="007E0F91" w:rsidRDefault="00494D04" w:rsidP="00494D04">
            <w:pPr>
              <w:jc w:val="center"/>
              <w:rPr>
                <w:ins w:id="29930" w:author="Στάθης Καπ" w:date="2023-03-09T06:25:00Z"/>
                <w:sz w:val="16"/>
                <w:szCs w:val="16"/>
              </w:rPr>
            </w:pPr>
            <w:ins w:id="29931" w:author="Στάθης Καπ" w:date="2023-03-09T07:11:00Z">
              <w:r>
                <w:rPr>
                  <w:rFonts w:ascii="Calibri" w:hAnsi="Calibri" w:cs="Calibri"/>
                  <w:color w:val="000000"/>
                  <w:sz w:val="16"/>
                  <w:szCs w:val="16"/>
                </w:rPr>
                <w:t>1357</w:t>
              </w:r>
            </w:ins>
          </w:p>
        </w:tc>
        <w:tc>
          <w:tcPr>
            <w:tcW w:w="708" w:type="dxa"/>
            <w:vAlign w:val="center"/>
            <w:tcPrChange w:id="29932" w:author="Στάθης Καπ" w:date="2023-03-09T06:29:00Z">
              <w:tcPr>
                <w:tcW w:w="708" w:type="dxa"/>
                <w:vAlign w:val="center"/>
              </w:tcPr>
            </w:tcPrChange>
          </w:tcPr>
          <w:p w14:paraId="2FEA41B1" w14:textId="7647E733" w:rsidR="00494D04" w:rsidRPr="007E0F91" w:rsidRDefault="00494D04" w:rsidP="00494D04">
            <w:pPr>
              <w:jc w:val="center"/>
              <w:rPr>
                <w:ins w:id="29933" w:author="Στάθης Καπ" w:date="2023-03-09T06:25:00Z"/>
                <w:sz w:val="16"/>
                <w:szCs w:val="16"/>
              </w:rPr>
            </w:pPr>
            <w:ins w:id="29934"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29935" w:author="Στάθης Καπ" w:date="2023-03-09T06:29:00Z">
              <w:tcPr>
                <w:tcW w:w="652" w:type="dxa"/>
                <w:tcBorders>
                  <w:right w:val="single" w:sz="4" w:space="0" w:color="auto"/>
                </w:tcBorders>
                <w:vAlign w:val="bottom"/>
              </w:tcPr>
            </w:tcPrChange>
          </w:tcPr>
          <w:p w14:paraId="48E6EBFB" w14:textId="50197E01" w:rsidR="00494D04" w:rsidRPr="007E0F91" w:rsidRDefault="00494D04" w:rsidP="00494D04">
            <w:pPr>
              <w:jc w:val="center"/>
              <w:rPr>
                <w:ins w:id="29936" w:author="Στάθης Καπ" w:date="2023-03-09T06:25:00Z"/>
                <w:sz w:val="16"/>
                <w:szCs w:val="16"/>
              </w:rPr>
            </w:pPr>
            <w:ins w:id="29937"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29938" w:author="Στάθης Καπ" w:date="2023-03-09T06:29:00Z">
              <w:tcPr>
                <w:tcW w:w="453" w:type="dxa"/>
                <w:tcBorders>
                  <w:left w:val="single" w:sz="4" w:space="0" w:color="auto"/>
                </w:tcBorders>
                <w:vAlign w:val="bottom"/>
              </w:tcPr>
            </w:tcPrChange>
          </w:tcPr>
          <w:p w14:paraId="5DF7DD5D" w14:textId="18894004" w:rsidR="00494D04" w:rsidRPr="007E0F91" w:rsidRDefault="00494D04" w:rsidP="00494D04">
            <w:pPr>
              <w:jc w:val="center"/>
              <w:rPr>
                <w:ins w:id="29939" w:author="Στάθης Καπ" w:date="2023-03-09T06:25:00Z"/>
                <w:sz w:val="16"/>
                <w:szCs w:val="16"/>
              </w:rPr>
            </w:pPr>
            <w:ins w:id="29940" w:author="Στάθης Καπ" w:date="2023-03-09T07:11:00Z">
              <w:r>
                <w:rPr>
                  <w:rFonts w:ascii="Calibri" w:hAnsi="Calibri" w:cs="Calibri"/>
                  <w:color w:val="000000"/>
                  <w:sz w:val="16"/>
                  <w:szCs w:val="16"/>
                </w:rPr>
                <w:t>1331</w:t>
              </w:r>
            </w:ins>
          </w:p>
        </w:tc>
        <w:tc>
          <w:tcPr>
            <w:tcW w:w="454" w:type="dxa"/>
            <w:vAlign w:val="center"/>
            <w:tcPrChange w:id="29941" w:author="Στάθης Καπ" w:date="2023-03-09T06:29:00Z">
              <w:tcPr>
                <w:tcW w:w="454" w:type="dxa"/>
                <w:vAlign w:val="center"/>
              </w:tcPr>
            </w:tcPrChange>
          </w:tcPr>
          <w:p w14:paraId="08F4292E" w14:textId="440AAD32" w:rsidR="00494D04" w:rsidRPr="007E0F91" w:rsidRDefault="00494D04" w:rsidP="00494D04">
            <w:pPr>
              <w:jc w:val="center"/>
              <w:rPr>
                <w:ins w:id="29942" w:author="Στάθης Καπ" w:date="2023-03-09T06:25:00Z"/>
                <w:sz w:val="16"/>
                <w:szCs w:val="16"/>
              </w:rPr>
            </w:pPr>
            <w:ins w:id="29943" w:author="Στάθης Καπ" w:date="2023-03-09T07:11:00Z">
              <w:r>
                <w:rPr>
                  <w:rFonts w:ascii="Calibri" w:hAnsi="Calibri" w:cs="Calibri"/>
                  <w:color w:val="000000"/>
                  <w:sz w:val="16"/>
                  <w:szCs w:val="16"/>
                </w:rPr>
                <w:t>1.92</w:t>
              </w:r>
            </w:ins>
          </w:p>
        </w:tc>
        <w:tc>
          <w:tcPr>
            <w:tcW w:w="454" w:type="dxa"/>
            <w:vAlign w:val="center"/>
            <w:tcPrChange w:id="29944" w:author="Στάθης Καπ" w:date="2023-03-09T06:29:00Z">
              <w:tcPr>
                <w:tcW w:w="454" w:type="dxa"/>
                <w:vAlign w:val="bottom"/>
              </w:tcPr>
            </w:tcPrChange>
          </w:tcPr>
          <w:p w14:paraId="19DC8EDF" w14:textId="5978EF91" w:rsidR="00494D04" w:rsidRPr="007E0F91" w:rsidRDefault="00494D04" w:rsidP="00494D04">
            <w:pPr>
              <w:jc w:val="center"/>
              <w:rPr>
                <w:ins w:id="29945" w:author="Στάθης Καπ" w:date="2023-03-09T06:25:00Z"/>
                <w:sz w:val="16"/>
                <w:szCs w:val="16"/>
              </w:rPr>
            </w:pPr>
            <w:ins w:id="29946"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29947" w:author="Στάθης Καπ" w:date="2023-03-09T06:29:00Z">
              <w:tcPr>
                <w:tcW w:w="457" w:type="dxa"/>
                <w:tcBorders>
                  <w:right w:val="single" w:sz="4" w:space="0" w:color="auto"/>
                </w:tcBorders>
                <w:vAlign w:val="center"/>
              </w:tcPr>
            </w:tcPrChange>
          </w:tcPr>
          <w:p w14:paraId="3D61CD97" w14:textId="0F8B6D83" w:rsidR="00494D04" w:rsidRPr="007E0F91" w:rsidRDefault="00494D04" w:rsidP="00494D04">
            <w:pPr>
              <w:jc w:val="center"/>
              <w:rPr>
                <w:ins w:id="29948" w:author="Στάθης Καπ" w:date="2023-03-09T06:25:00Z"/>
                <w:sz w:val="16"/>
                <w:szCs w:val="16"/>
              </w:rPr>
            </w:pPr>
            <w:ins w:id="29949"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29950" w:author="Στάθης Καπ" w:date="2023-03-09T06:29:00Z">
              <w:tcPr>
                <w:tcW w:w="453" w:type="dxa"/>
                <w:tcBorders>
                  <w:left w:val="single" w:sz="4" w:space="0" w:color="auto"/>
                </w:tcBorders>
                <w:vAlign w:val="bottom"/>
              </w:tcPr>
            </w:tcPrChange>
          </w:tcPr>
          <w:p w14:paraId="6C18E5C1" w14:textId="3B325EC5" w:rsidR="00494D04" w:rsidRPr="007E0F91" w:rsidRDefault="00494D04" w:rsidP="00494D04">
            <w:pPr>
              <w:jc w:val="center"/>
              <w:rPr>
                <w:ins w:id="29951" w:author="Στάθης Καπ" w:date="2023-03-09T06:25:00Z"/>
                <w:sz w:val="16"/>
                <w:szCs w:val="16"/>
              </w:rPr>
            </w:pPr>
            <w:ins w:id="29952" w:author="Στάθης Καπ" w:date="2023-03-09T07:11:00Z">
              <w:r>
                <w:rPr>
                  <w:rFonts w:ascii="Calibri" w:hAnsi="Calibri" w:cs="Calibri"/>
                  <w:color w:val="000000"/>
                  <w:sz w:val="16"/>
                  <w:szCs w:val="16"/>
                </w:rPr>
                <w:t>1331</w:t>
              </w:r>
            </w:ins>
          </w:p>
        </w:tc>
        <w:tc>
          <w:tcPr>
            <w:tcW w:w="454" w:type="dxa"/>
            <w:vAlign w:val="center"/>
            <w:tcPrChange w:id="29953" w:author="Στάθης Καπ" w:date="2023-03-09T06:29:00Z">
              <w:tcPr>
                <w:tcW w:w="454" w:type="dxa"/>
                <w:vAlign w:val="center"/>
              </w:tcPr>
            </w:tcPrChange>
          </w:tcPr>
          <w:p w14:paraId="12331D65" w14:textId="0C901ADB" w:rsidR="00494D04" w:rsidRPr="007E0F91" w:rsidRDefault="00494D04" w:rsidP="00494D04">
            <w:pPr>
              <w:jc w:val="center"/>
              <w:rPr>
                <w:ins w:id="29954" w:author="Στάθης Καπ" w:date="2023-03-09T06:25:00Z"/>
                <w:sz w:val="16"/>
                <w:szCs w:val="16"/>
              </w:rPr>
            </w:pPr>
            <w:ins w:id="29955" w:author="Στάθης Καπ" w:date="2023-03-09T07:11:00Z">
              <w:r>
                <w:rPr>
                  <w:rFonts w:ascii="Calibri" w:hAnsi="Calibri" w:cs="Calibri"/>
                  <w:color w:val="000000"/>
                  <w:sz w:val="16"/>
                  <w:szCs w:val="16"/>
                </w:rPr>
                <w:t>1.92</w:t>
              </w:r>
            </w:ins>
          </w:p>
        </w:tc>
        <w:tc>
          <w:tcPr>
            <w:tcW w:w="454" w:type="dxa"/>
            <w:vAlign w:val="center"/>
            <w:tcPrChange w:id="29956" w:author="Στάθης Καπ" w:date="2023-03-09T06:29:00Z">
              <w:tcPr>
                <w:tcW w:w="454" w:type="dxa"/>
                <w:vAlign w:val="bottom"/>
              </w:tcPr>
            </w:tcPrChange>
          </w:tcPr>
          <w:p w14:paraId="4DFB5DF8" w14:textId="65E7C0B2" w:rsidR="00494D04" w:rsidRPr="007E0F91" w:rsidRDefault="00494D04" w:rsidP="00494D04">
            <w:pPr>
              <w:jc w:val="center"/>
              <w:rPr>
                <w:ins w:id="29957" w:author="Στάθης Καπ" w:date="2023-03-09T06:25:00Z"/>
                <w:sz w:val="16"/>
                <w:szCs w:val="16"/>
              </w:rPr>
            </w:pPr>
            <w:ins w:id="29958"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29959" w:author="Στάθης Καπ" w:date="2023-03-09T06:29:00Z">
              <w:tcPr>
                <w:tcW w:w="454" w:type="dxa"/>
                <w:tcBorders>
                  <w:right w:val="single" w:sz="4" w:space="0" w:color="auto"/>
                </w:tcBorders>
                <w:vAlign w:val="center"/>
              </w:tcPr>
            </w:tcPrChange>
          </w:tcPr>
          <w:p w14:paraId="3F50C85D" w14:textId="06D84874" w:rsidR="00494D04" w:rsidRPr="007E0F91" w:rsidRDefault="00494D04" w:rsidP="00494D04">
            <w:pPr>
              <w:jc w:val="center"/>
              <w:rPr>
                <w:ins w:id="29960" w:author="Στάθης Καπ" w:date="2023-03-09T06:25:00Z"/>
                <w:sz w:val="16"/>
                <w:szCs w:val="16"/>
              </w:rPr>
            </w:pPr>
            <w:ins w:id="29961"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29962" w:author="Στάθης Καπ" w:date="2023-03-09T06:29:00Z">
              <w:tcPr>
                <w:tcW w:w="453" w:type="dxa"/>
                <w:tcBorders>
                  <w:left w:val="single" w:sz="4" w:space="0" w:color="auto"/>
                </w:tcBorders>
                <w:vAlign w:val="bottom"/>
              </w:tcPr>
            </w:tcPrChange>
          </w:tcPr>
          <w:p w14:paraId="19236663" w14:textId="3416E651" w:rsidR="00494D04" w:rsidRPr="007E0F91" w:rsidRDefault="00494D04" w:rsidP="00494D04">
            <w:pPr>
              <w:jc w:val="center"/>
              <w:rPr>
                <w:ins w:id="29963" w:author="Στάθης Καπ" w:date="2023-03-09T06:25:00Z"/>
                <w:sz w:val="16"/>
                <w:szCs w:val="16"/>
              </w:rPr>
            </w:pPr>
            <w:ins w:id="29964" w:author="Στάθης Καπ" w:date="2023-03-09T07:11:00Z">
              <w:r>
                <w:rPr>
                  <w:rFonts w:ascii="Calibri" w:hAnsi="Calibri" w:cs="Calibri"/>
                  <w:color w:val="000000"/>
                  <w:sz w:val="16"/>
                  <w:szCs w:val="16"/>
                </w:rPr>
                <w:t>1334</w:t>
              </w:r>
            </w:ins>
          </w:p>
        </w:tc>
        <w:tc>
          <w:tcPr>
            <w:tcW w:w="454" w:type="dxa"/>
            <w:vAlign w:val="center"/>
            <w:tcPrChange w:id="29965" w:author="Στάθης Καπ" w:date="2023-03-09T06:29:00Z">
              <w:tcPr>
                <w:tcW w:w="454" w:type="dxa"/>
                <w:vAlign w:val="center"/>
              </w:tcPr>
            </w:tcPrChange>
          </w:tcPr>
          <w:p w14:paraId="7E1BAC31" w14:textId="1039A49D" w:rsidR="00494D04" w:rsidRPr="007E0F91" w:rsidRDefault="00494D04" w:rsidP="00494D04">
            <w:pPr>
              <w:jc w:val="center"/>
              <w:rPr>
                <w:ins w:id="29966" w:author="Στάθης Καπ" w:date="2023-03-09T06:25:00Z"/>
                <w:sz w:val="16"/>
                <w:szCs w:val="16"/>
              </w:rPr>
            </w:pPr>
            <w:ins w:id="29967" w:author="Στάθης Καπ" w:date="2023-03-09T07:11:00Z">
              <w:r>
                <w:rPr>
                  <w:rFonts w:ascii="Calibri" w:hAnsi="Calibri" w:cs="Calibri"/>
                  <w:color w:val="000000"/>
                  <w:sz w:val="16"/>
                  <w:szCs w:val="16"/>
                </w:rPr>
                <w:t>1.69</w:t>
              </w:r>
            </w:ins>
          </w:p>
        </w:tc>
        <w:tc>
          <w:tcPr>
            <w:tcW w:w="454" w:type="dxa"/>
            <w:vAlign w:val="center"/>
            <w:tcPrChange w:id="29968" w:author="Στάθης Καπ" w:date="2023-03-09T06:29:00Z">
              <w:tcPr>
                <w:tcW w:w="454" w:type="dxa"/>
                <w:vAlign w:val="bottom"/>
              </w:tcPr>
            </w:tcPrChange>
          </w:tcPr>
          <w:p w14:paraId="06A9D7E7" w14:textId="7D5E1EBA" w:rsidR="00494D04" w:rsidRPr="007E0F91" w:rsidRDefault="00494D04" w:rsidP="00494D04">
            <w:pPr>
              <w:jc w:val="center"/>
              <w:rPr>
                <w:ins w:id="29969" w:author="Στάθης Καπ" w:date="2023-03-09T06:25:00Z"/>
                <w:sz w:val="16"/>
                <w:szCs w:val="16"/>
              </w:rPr>
            </w:pPr>
            <w:ins w:id="29970"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29971" w:author="Στάθης Καπ" w:date="2023-03-09T06:29:00Z">
              <w:tcPr>
                <w:tcW w:w="461" w:type="dxa"/>
                <w:tcBorders>
                  <w:right w:val="single" w:sz="4" w:space="0" w:color="auto"/>
                </w:tcBorders>
                <w:vAlign w:val="center"/>
              </w:tcPr>
            </w:tcPrChange>
          </w:tcPr>
          <w:p w14:paraId="3CCC7563" w14:textId="1ECDBEE2" w:rsidR="00494D04" w:rsidRPr="007E0F91" w:rsidRDefault="00494D04" w:rsidP="00494D04">
            <w:pPr>
              <w:jc w:val="center"/>
              <w:rPr>
                <w:ins w:id="29972" w:author="Στάθης Καπ" w:date="2023-03-09T06:25:00Z"/>
                <w:sz w:val="16"/>
                <w:szCs w:val="16"/>
              </w:rPr>
            </w:pPr>
            <w:ins w:id="29973"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99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9975" w:author="Στάθης Καπ" w:date="2023-03-09T06:25:00Z"/>
          <w:trPrChange w:id="2997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997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29978" w:author="Στάθης Καπ" w:date="2023-03-09T06:25:00Z"/>
                <w:sz w:val="16"/>
                <w:szCs w:val="16"/>
              </w:rPr>
            </w:pPr>
            <w:ins w:id="29979"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29980" w:author="Στάθης Καπ" w:date="2023-03-09T06:29:00Z">
              <w:tcPr>
                <w:tcW w:w="565" w:type="dxa"/>
                <w:tcBorders>
                  <w:left w:val="single" w:sz="4" w:space="0" w:color="auto"/>
                </w:tcBorders>
                <w:vAlign w:val="center"/>
              </w:tcPr>
            </w:tcPrChange>
          </w:tcPr>
          <w:p w14:paraId="59DED9E7" w14:textId="3BD6D544" w:rsidR="00494D04" w:rsidRPr="007E0F91" w:rsidRDefault="00494D04" w:rsidP="00494D04">
            <w:pPr>
              <w:jc w:val="center"/>
              <w:rPr>
                <w:ins w:id="29981" w:author="Στάθης Καπ" w:date="2023-03-09T06:25:00Z"/>
                <w:sz w:val="16"/>
                <w:szCs w:val="16"/>
              </w:rPr>
            </w:pPr>
            <w:ins w:id="29982"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29983" w:author="Στάθης Καπ" w:date="2023-03-09T06:29:00Z">
              <w:tcPr>
                <w:tcW w:w="679" w:type="dxa"/>
                <w:tcBorders>
                  <w:right w:val="single" w:sz="4" w:space="0" w:color="auto"/>
                </w:tcBorders>
                <w:vAlign w:val="center"/>
              </w:tcPr>
            </w:tcPrChange>
          </w:tcPr>
          <w:p w14:paraId="555A646F" w14:textId="5E24599A" w:rsidR="00494D04" w:rsidRPr="007E0F91" w:rsidRDefault="00494D04" w:rsidP="00494D04">
            <w:pPr>
              <w:jc w:val="center"/>
              <w:rPr>
                <w:ins w:id="29984" w:author="Στάθης Καπ" w:date="2023-03-09T06:25:00Z"/>
                <w:sz w:val="16"/>
                <w:szCs w:val="16"/>
              </w:rPr>
            </w:pPr>
            <w:ins w:id="29985"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29986" w:author="Στάθης Καπ" w:date="2023-03-09T06:29:00Z">
              <w:tcPr>
                <w:tcW w:w="453" w:type="dxa"/>
                <w:tcBorders>
                  <w:left w:val="single" w:sz="4" w:space="0" w:color="auto"/>
                </w:tcBorders>
                <w:vAlign w:val="bottom"/>
              </w:tcPr>
            </w:tcPrChange>
          </w:tcPr>
          <w:p w14:paraId="07CBD749" w14:textId="736B6D46" w:rsidR="00494D04" w:rsidRPr="007E0F91" w:rsidRDefault="00494D04" w:rsidP="00494D04">
            <w:pPr>
              <w:jc w:val="center"/>
              <w:rPr>
                <w:ins w:id="29987" w:author="Στάθης Καπ" w:date="2023-03-09T06:25:00Z"/>
                <w:sz w:val="16"/>
                <w:szCs w:val="16"/>
              </w:rPr>
            </w:pPr>
            <w:ins w:id="29988" w:author="Στάθης Καπ" w:date="2023-03-09T07:11:00Z">
              <w:r>
                <w:rPr>
                  <w:rFonts w:ascii="Calibri" w:hAnsi="Calibri" w:cs="Calibri"/>
                  <w:color w:val="000000"/>
                  <w:sz w:val="16"/>
                  <w:szCs w:val="16"/>
                </w:rPr>
                <w:t>1358</w:t>
              </w:r>
            </w:ins>
          </w:p>
        </w:tc>
        <w:tc>
          <w:tcPr>
            <w:tcW w:w="708" w:type="dxa"/>
            <w:vAlign w:val="center"/>
            <w:tcPrChange w:id="29989" w:author="Στάθης Καπ" w:date="2023-03-09T06:29:00Z">
              <w:tcPr>
                <w:tcW w:w="708" w:type="dxa"/>
                <w:vAlign w:val="center"/>
              </w:tcPr>
            </w:tcPrChange>
          </w:tcPr>
          <w:p w14:paraId="320EC0A5" w14:textId="31D64D8C" w:rsidR="00494D04" w:rsidRPr="007E0F91" w:rsidRDefault="00494D04" w:rsidP="00494D04">
            <w:pPr>
              <w:jc w:val="center"/>
              <w:rPr>
                <w:ins w:id="29990" w:author="Στάθης Καπ" w:date="2023-03-09T06:25:00Z"/>
                <w:sz w:val="16"/>
                <w:szCs w:val="16"/>
              </w:rPr>
            </w:pPr>
            <w:ins w:id="29991"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29992" w:author="Στάθης Καπ" w:date="2023-03-09T06:29:00Z">
              <w:tcPr>
                <w:tcW w:w="652" w:type="dxa"/>
                <w:tcBorders>
                  <w:right w:val="single" w:sz="4" w:space="0" w:color="auto"/>
                </w:tcBorders>
                <w:vAlign w:val="bottom"/>
              </w:tcPr>
            </w:tcPrChange>
          </w:tcPr>
          <w:p w14:paraId="7B014B76" w14:textId="450574B8" w:rsidR="00494D04" w:rsidRPr="007E0F91" w:rsidRDefault="00494D04" w:rsidP="00494D04">
            <w:pPr>
              <w:jc w:val="center"/>
              <w:rPr>
                <w:ins w:id="29993" w:author="Στάθης Καπ" w:date="2023-03-09T06:25:00Z"/>
                <w:sz w:val="16"/>
                <w:szCs w:val="16"/>
              </w:rPr>
            </w:pPr>
            <w:ins w:id="29994"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29995" w:author="Στάθης Καπ" w:date="2023-03-09T06:29:00Z">
              <w:tcPr>
                <w:tcW w:w="453" w:type="dxa"/>
                <w:tcBorders>
                  <w:left w:val="single" w:sz="4" w:space="0" w:color="auto"/>
                </w:tcBorders>
                <w:vAlign w:val="bottom"/>
              </w:tcPr>
            </w:tcPrChange>
          </w:tcPr>
          <w:p w14:paraId="7BB8DFAE" w14:textId="3D6B5401" w:rsidR="00494D04" w:rsidRPr="007E0F91" w:rsidRDefault="00494D04" w:rsidP="00494D04">
            <w:pPr>
              <w:jc w:val="center"/>
              <w:rPr>
                <w:ins w:id="29996" w:author="Στάθης Καπ" w:date="2023-03-09T06:25:00Z"/>
                <w:sz w:val="16"/>
                <w:szCs w:val="16"/>
              </w:rPr>
            </w:pPr>
            <w:ins w:id="29997" w:author="Στάθης Καπ" w:date="2023-03-09T07:11:00Z">
              <w:r>
                <w:rPr>
                  <w:rFonts w:ascii="Calibri" w:hAnsi="Calibri" w:cs="Calibri"/>
                  <w:color w:val="000000"/>
                  <w:sz w:val="16"/>
                  <w:szCs w:val="16"/>
                </w:rPr>
                <w:t>1367</w:t>
              </w:r>
            </w:ins>
          </w:p>
        </w:tc>
        <w:tc>
          <w:tcPr>
            <w:tcW w:w="454" w:type="dxa"/>
            <w:vAlign w:val="center"/>
            <w:tcPrChange w:id="29998" w:author="Στάθης Καπ" w:date="2023-03-09T06:29:00Z">
              <w:tcPr>
                <w:tcW w:w="454" w:type="dxa"/>
                <w:vAlign w:val="center"/>
              </w:tcPr>
            </w:tcPrChange>
          </w:tcPr>
          <w:p w14:paraId="7E6A131D" w14:textId="7EF4121C" w:rsidR="00494D04" w:rsidRPr="007E0F91" w:rsidRDefault="00494D04" w:rsidP="00494D04">
            <w:pPr>
              <w:jc w:val="center"/>
              <w:rPr>
                <w:ins w:id="29999" w:author="Στάθης Καπ" w:date="2023-03-09T06:25:00Z"/>
                <w:sz w:val="16"/>
                <w:szCs w:val="16"/>
              </w:rPr>
            </w:pPr>
            <w:ins w:id="30000" w:author="Στάθης Καπ" w:date="2023-03-09T07:11:00Z">
              <w:r>
                <w:rPr>
                  <w:rFonts w:ascii="Calibri" w:hAnsi="Calibri" w:cs="Calibri"/>
                  <w:color w:val="000000"/>
                  <w:sz w:val="16"/>
                  <w:szCs w:val="16"/>
                </w:rPr>
                <w:t>-0.66</w:t>
              </w:r>
            </w:ins>
          </w:p>
        </w:tc>
        <w:tc>
          <w:tcPr>
            <w:tcW w:w="454" w:type="dxa"/>
            <w:vAlign w:val="center"/>
            <w:tcPrChange w:id="30001" w:author="Στάθης Καπ" w:date="2023-03-09T06:29:00Z">
              <w:tcPr>
                <w:tcW w:w="454" w:type="dxa"/>
                <w:vAlign w:val="bottom"/>
              </w:tcPr>
            </w:tcPrChange>
          </w:tcPr>
          <w:p w14:paraId="466C37F2" w14:textId="4C4AAE42" w:rsidR="00494D04" w:rsidRPr="007E0F91" w:rsidRDefault="00494D04" w:rsidP="00494D04">
            <w:pPr>
              <w:jc w:val="center"/>
              <w:rPr>
                <w:ins w:id="30002" w:author="Στάθης Καπ" w:date="2023-03-09T06:25:00Z"/>
                <w:sz w:val="16"/>
                <w:szCs w:val="16"/>
              </w:rPr>
            </w:pPr>
            <w:ins w:id="30003"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30004" w:author="Στάθης Καπ" w:date="2023-03-09T06:29:00Z">
              <w:tcPr>
                <w:tcW w:w="457" w:type="dxa"/>
                <w:tcBorders>
                  <w:right w:val="single" w:sz="4" w:space="0" w:color="auto"/>
                </w:tcBorders>
                <w:vAlign w:val="center"/>
              </w:tcPr>
            </w:tcPrChange>
          </w:tcPr>
          <w:p w14:paraId="40AB14DB" w14:textId="680BF0AB" w:rsidR="00494D04" w:rsidRPr="007E0F91" w:rsidRDefault="00494D04" w:rsidP="00494D04">
            <w:pPr>
              <w:jc w:val="center"/>
              <w:rPr>
                <w:ins w:id="30005" w:author="Στάθης Καπ" w:date="2023-03-09T06:25:00Z"/>
                <w:sz w:val="16"/>
                <w:szCs w:val="16"/>
              </w:rPr>
            </w:pPr>
            <w:ins w:id="30006"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30007" w:author="Στάθης Καπ" w:date="2023-03-09T06:29:00Z">
              <w:tcPr>
                <w:tcW w:w="453" w:type="dxa"/>
                <w:tcBorders>
                  <w:left w:val="single" w:sz="4" w:space="0" w:color="auto"/>
                </w:tcBorders>
                <w:vAlign w:val="bottom"/>
              </w:tcPr>
            </w:tcPrChange>
          </w:tcPr>
          <w:p w14:paraId="7E4BFC82" w14:textId="4099E990" w:rsidR="00494D04" w:rsidRPr="007E0F91" w:rsidRDefault="00494D04" w:rsidP="00494D04">
            <w:pPr>
              <w:jc w:val="center"/>
              <w:rPr>
                <w:ins w:id="30008" w:author="Στάθης Καπ" w:date="2023-03-09T06:25:00Z"/>
                <w:sz w:val="16"/>
                <w:szCs w:val="16"/>
              </w:rPr>
            </w:pPr>
            <w:ins w:id="30009" w:author="Στάθης Καπ" w:date="2023-03-09T07:11:00Z">
              <w:r>
                <w:rPr>
                  <w:rFonts w:ascii="Calibri" w:hAnsi="Calibri" w:cs="Calibri"/>
                  <w:color w:val="000000"/>
                  <w:sz w:val="16"/>
                  <w:szCs w:val="16"/>
                </w:rPr>
                <w:t>1326</w:t>
              </w:r>
            </w:ins>
          </w:p>
        </w:tc>
        <w:tc>
          <w:tcPr>
            <w:tcW w:w="454" w:type="dxa"/>
            <w:vAlign w:val="center"/>
            <w:tcPrChange w:id="30010" w:author="Στάθης Καπ" w:date="2023-03-09T06:29:00Z">
              <w:tcPr>
                <w:tcW w:w="454" w:type="dxa"/>
                <w:vAlign w:val="center"/>
              </w:tcPr>
            </w:tcPrChange>
          </w:tcPr>
          <w:p w14:paraId="4422F718" w14:textId="456C1DD4" w:rsidR="00494D04" w:rsidRPr="007E0F91" w:rsidRDefault="00494D04" w:rsidP="00494D04">
            <w:pPr>
              <w:jc w:val="center"/>
              <w:rPr>
                <w:ins w:id="30011" w:author="Στάθης Καπ" w:date="2023-03-09T06:25:00Z"/>
                <w:sz w:val="16"/>
                <w:szCs w:val="16"/>
              </w:rPr>
            </w:pPr>
            <w:ins w:id="30012" w:author="Στάθης Καπ" w:date="2023-03-09T07:11:00Z">
              <w:r>
                <w:rPr>
                  <w:rFonts w:ascii="Calibri" w:hAnsi="Calibri" w:cs="Calibri"/>
                  <w:color w:val="000000"/>
                  <w:sz w:val="16"/>
                  <w:szCs w:val="16"/>
                </w:rPr>
                <w:t>2.36</w:t>
              </w:r>
            </w:ins>
          </w:p>
        </w:tc>
        <w:tc>
          <w:tcPr>
            <w:tcW w:w="454" w:type="dxa"/>
            <w:vAlign w:val="center"/>
            <w:tcPrChange w:id="30013" w:author="Στάθης Καπ" w:date="2023-03-09T06:29:00Z">
              <w:tcPr>
                <w:tcW w:w="454" w:type="dxa"/>
                <w:vAlign w:val="bottom"/>
              </w:tcPr>
            </w:tcPrChange>
          </w:tcPr>
          <w:p w14:paraId="0C6E34E7" w14:textId="1148010B" w:rsidR="00494D04" w:rsidRPr="007E0F91" w:rsidRDefault="00494D04" w:rsidP="00494D04">
            <w:pPr>
              <w:jc w:val="center"/>
              <w:rPr>
                <w:ins w:id="30014" w:author="Στάθης Καπ" w:date="2023-03-09T06:25:00Z"/>
                <w:sz w:val="16"/>
                <w:szCs w:val="16"/>
              </w:rPr>
            </w:pPr>
            <w:ins w:id="30015"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30016" w:author="Στάθης Καπ" w:date="2023-03-09T06:29:00Z">
              <w:tcPr>
                <w:tcW w:w="454" w:type="dxa"/>
                <w:tcBorders>
                  <w:right w:val="single" w:sz="4" w:space="0" w:color="auto"/>
                </w:tcBorders>
                <w:vAlign w:val="center"/>
              </w:tcPr>
            </w:tcPrChange>
          </w:tcPr>
          <w:p w14:paraId="7AF04BF2" w14:textId="125CB7AC" w:rsidR="00494D04" w:rsidRPr="007E0F91" w:rsidRDefault="00494D04" w:rsidP="00494D04">
            <w:pPr>
              <w:jc w:val="center"/>
              <w:rPr>
                <w:ins w:id="30017" w:author="Στάθης Καπ" w:date="2023-03-09T06:25:00Z"/>
                <w:sz w:val="16"/>
                <w:szCs w:val="16"/>
              </w:rPr>
            </w:pPr>
            <w:ins w:id="30018"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30019" w:author="Στάθης Καπ" w:date="2023-03-09T06:29:00Z">
              <w:tcPr>
                <w:tcW w:w="453" w:type="dxa"/>
                <w:tcBorders>
                  <w:left w:val="single" w:sz="4" w:space="0" w:color="auto"/>
                </w:tcBorders>
                <w:vAlign w:val="bottom"/>
              </w:tcPr>
            </w:tcPrChange>
          </w:tcPr>
          <w:p w14:paraId="6F9E6E6F" w14:textId="1904C522" w:rsidR="00494D04" w:rsidRPr="007E0F91" w:rsidRDefault="00494D04" w:rsidP="00494D04">
            <w:pPr>
              <w:jc w:val="center"/>
              <w:rPr>
                <w:ins w:id="30020" w:author="Στάθης Καπ" w:date="2023-03-09T06:25:00Z"/>
                <w:sz w:val="16"/>
                <w:szCs w:val="16"/>
              </w:rPr>
            </w:pPr>
            <w:ins w:id="30021" w:author="Στάθης Καπ" w:date="2023-03-09T07:11:00Z">
              <w:r>
                <w:rPr>
                  <w:rFonts w:ascii="Calibri" w:hAnsi="Calibri" w:cs="Calibri"/>
                  <w:color w:val="000000"/>
                  <w:sz w:val="16"/>
                  <w:szCs w:val="16"/>
                </w:rPr>
                <w:t>1328</w:t>
              </w:r>
            </w:ins>
          </w:p>
        </w:tc>
        <w:tc>
          <w:tcPr>
            <w:tcW w:w="454" w:type="dxa"/>
            <w:vAlign w:val="center"/>
            <w:tcPrChange w:id="30022" w:author="Στάθης Καπ" w:date="2023-03-09T06:29:00Z">
              <w:tcPr>
                <w:tcW w:w="454" w:type="dxa"/>
                <w:vAlign w:val="center"/>
              </w:tcPr>
            </w:tcPrChange>
          </w:tcPr>
          <w:p w14:paraId="2BFF8B57" w14:textId="391D6C63" w:rsidR="00494D04" w:rsidRPr="007E0F91" w:rsidRDefault="00494D04" w:rsidP="00494D04">
            <w:pPr>
              <w:jc w:val="center"/>
              <w:rPr>
                <w:ins w:id="30023" w:author="Στάθης Καπ" w:date="2023-03-09T06:25:00Z"/>
                <w:sz w:val="16"/>
                <w:szCs w:val="16"/>
              </w:rPr>
            </w:pPr>
            <w:ins w:id="30024" w:author="Στάθης Καπ" w:date="2023-03-09T07:11:00Z">
              <w:r>
                <w:rPr>
                  <w:rFonts w:ascii="Calibri" w:hAnsi="Calibri" w:cs="Calibri"/>
                  <w:color w:val="000000"/>
                  <w:sz w:val="16"/>
                  <w:szCs w:val="16"/>
                </w:rPr>
                <w:t>2.21</w:t>
              </w:r>
            </w:ins>
          </w:p>
        </w:tc>
        <w:tc>
          <w:tcPr>
            <w:tcW w:w="454" w:type="dxa"/>
            <w:vAlign w:val="center"/>
            <w:tcPrChange w:id="30025" w:author="Στάθης Καπ" w:date="2023-03-09T06:29:00Z">
              <w:tcPr>
                <w:tcW w:w="454" w:type="dxa"/>
                <w:vAlign w:val="bottom"/>
              </w:tcPr>
            </w:tcPrChange>
          </w:tcPr>
          <w:p w14:paraId="05915B8E" w14:textId="354C2C89" w:rsidR="00494D04" w:rsidRPr="007E0F91" w:rsidRDefault="00494D04" w:rsidP="00494D04">
            <w:pPr>
              <w:jc w:val="center"/>
              <w:rPr>
                <w:ins w:id="30026" w:author="Στάθης Καπ" w:date="2023-03-09T06:25:00Z"/>
                <w:sz w:val="16"/>
                <w:szCs w:val="16"/>
              </w:rPr>
            </w:pPr>
            <w:ins w:id="30027"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30028" w:author="Στάθης Καπ" w:date="2023-03-09T06:29:00Z">
              <w:tcPr>
                <w:tcW w:w="461" w:type="dxa"/>
                <w:tcBorders>
                  <w:right w:val="single" w:sz="4" w:space="0" w:color="auto"/>
                </w:tcBorders>
                <w:vAlign w:val="center"/>
              </w:tcPr>
            </w:tcPrChange>
          </w:tcPr>
          <w:p w14:paraId="34720CFC" w14:textId="46554B1A" w:rsidR="00494D04" w:rsidRPr="007E0F91" w:rsidRDefault="00494D04" w:rsidP="00494D04">
            <w:pPr>
              <w:jc w:val="center"/>
              <w:rPr>
                <w:ins w:id="30029" w:author="Στάθης Καπ" w:date="2023-03-09T06:25:00Z"/>
                <w:sz w:val="16"/>
                <w:szCs w:val="16"/>
              </w:rPr>
            </w:pPr>
            <w:ins w:id="30030"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0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032" w:author="Στάθης Καπ" w:date="2023-03-09T06:25:00Z"/>
          <w:trPrChange w:id="3003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03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30035" w:author="Στάθης Καπ" w:date="2023-03-09T06:25:00Z"/>
                <w:sz w:val="16"/>
                <w:szCs w:val="16"/>
              </w:rPr>
            </w:pPr>
            <w:ins w:id="30036"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30037" w:author="Στάθης Καπ" w:date="2023-03-09T06:29:00Z">
              <w:tcPr>
                <w:tcW w:w="565" w:type="dxa"/>
                <w:tcBorders>
                  <w:left w:val="single" w:sz="4" w:space="0" w:color="auto"/>
                </w:tcBorders>
                <w:vAlign w:val="center"/>
              </w:tcPr>
            </w:tcPrChange>
          </w:tcPr>
          <w:p w14:paraId="001425D3" w14:textId="126B0D5E" w:rsidR="00494D04" w:rsidRPr="007E0F91" w:rsidRDefault="00494D04" w:rsidP="00494D04">
            <w:pPr>
              <w:jc w:val="center"/>
              <w:rPr>
                <w:ins w:id="30038" w:author="Στάθης Καπ" w:date="2023-03-09T06:25:00Z"/>
                <w:sz w:val="16"/>
                <w:szCs w:val="16"/>
              </w:rPr>
            </w:pPr>
            <w:ins w:id="30039"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30040" w:author="Στάθης Καπ" w:date="2023-03-09T06:29:00Z">
              <w:tcPr>
                <w:tcW w:w="679" w:type="dxa"/>
                <w:tcBorders>
                  <w:right w:val="single" w:sz="4" w:space="0" w:color="auto"/>
                </w:tcBorders>
                <w:vAlign w:val="center"/>
              </w:tcPr>
            </w:tcPrChange>
          </w:tcPr>
          <w:p w14:paraId="1FFBC527" w14:textId="20FFB2EB" w:rsidR="00494D04" w:rsidRPr="007E0F91" w:rsidRDefault="00494D04" w:rsidP="00494D04">
            <w:pPr>
              <w:jc w:val="center"/>
              <w:rPr>
                <w:ins w:id="30041" w:author="Στάθης Καπ" w:date="2023-03-09T06:25:00Z"/>
                <w:sz w:val="16"/>
                <w:szCs w:val="16"/>
              </w:rPr>
            </w:pPr>
            <w:ins w:id="30042"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30043" w:author="Στάθης Καπ" w:date="2023-03-09T06:29:00Z">
              <w:tcPr>
                <w:tcW w:w="453" w:type="dxa"/>
                <w:tcBorders>
                  <w:left w:val="single" w:sz="4" w:space="0" w:color="auto"/>
                </w:tcBorders>
                <w:vAlign w:val="bottom"/>
              </w:tcPr>
            </w:tcPrChange>
          </w:tcPr>
          <w:p w14:paraId="18C7372C" w14:textId="173E8655" w:rsidR="00494D04" w:rsidRPr="007E0F91" w:rsidRDefault="00494D04" w:rsidP="00494D04">
            <w:pPr>
              <w:jc w:val="center"/>
              <w:rPr>
                <w:ins w:id="30044" w:author="Στάθης Καπ" w:date="2023-03-09T06:25:00Z"/>
                <w:sz w:val="16"/>
                <w:szCs w:val="16"/>
              </w:rPr>
            </w:pPr>
            <w:ins w:id="30045" w:author="Στάθης Καπ" w:date="2023-03-09T07:11:00Z">
              <w:r>
                <w:rPr>
                  <w:rFonts w:ascii="Calibri" w:hAnsi="Calibri" w:cs="Calibri"/>
                  <w:color w:val="000000"/>
                  <w:sz w:val="16"/>
                  <w:szCs w:val="16"/>
                </w:rPr>
                <w:t>1435</w:t>
              </w:r>
            </w:ins>
          </w:p>
        </w:tc>
        <w:tc>
          <w:tcPr>
            <w:tcW w:w="708" w:type="dxa"/>
            <w:vAlign w:val="center"/>
            <w:tcPrChange w:id="30046" w:author="Στάθης Καπ" w:date="2023-03-09T06:29:00Z">
              <w:tcPr>
                <w:tcW w:w="708" w:type="dxa"/>
                <w:vAlign w:val="center"/>
              </w:tcPr>
            </w:tcPrChange>
          </w:tcPr>
          <w:p w14:paraId="2D9C5778" w14:textId="1E508B79" w:rsidR="00494D04" w:rsidRPr="007E0F91" w:rsidRDefault="00494D04" w:rsidP="00494D04">
            <w:pPr>
              <w:jc w:val="center"/>
              <w:rPr>
                <w:ins w:id="30047" w:author="Στάθης Καπ" w:date="2023-03-09T06:25:00Z"/>
                <w:sz w:val="16"/>
                <w:szCs w:val="16"/>
              </w:rPr>
            </w:pPr>
            <w:ins w:id="30048"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30049" w:author="Στάθης Καπ" w:date="2023-03-09T06:29:00Z">
              <w:tcPr>
                <w:tcW w:w="652" w:type="dxa"/>
                <w:tcBorders>
                  <w:right w:val="single" w:sz="4" w:space="0" w:color="auto"/>
                </w:tcBorders>
                <w:vAlign w:val="bottom"/>
              </w:tcPr>
            </w:tcPrChange>
          </w:tcPr>
          <w:p w14:paraId="61D4712E" w14:textId="0396E34F" w:rsidR="00494D04" w:rsidRPr="007E0F91" w:rsidRDefault="00494D04" w:rsidP="00494D04">
            <w:pPr>
              <w:jc w:val="center"/>
              <w:rPr>
                <w:ins w:id="30050" w:author="Στάθης Καπ" w:date="2023-03-09T06:25:00Z"/>
                <w:sz w:val="16"/>
                <w:szCs w:val="16"/>
              </w:rPr>
            </w:pPr>
            <w:ins w:id="30051"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30052" w:author="Στάθης Καπ" w:date="2023-03-09T06:29:00Z">
              <w:tcPr>
                <w:tcW w:w="453" w:type="dxa"/>
                <w:tcBorders>
                  <w:left w:val="single" w:sz="4" w:space="0" w:color="auto"/>
                </w:tcBorders>
                <w:vAlign w:val="bottom"/>
              </w:tcPr>
            </w:tcPrChange>
          </w:tcPr>
          <w:p w14:paraId="2E06E2B4" w14:textId="2A63BA36" w:rsidR="00494D04" w:rsidRPr="007E0F91" w:rsidRDefault="00494D04" w:rsidP="00494D04">
            <w:pPr>
              <w:jc w:val="center"/>
              <w:rPr>
                <w:ins w:id="30053" w:author="Στάθης Καπ" w:date="2023-03-09T06:25:00Z"/>
                <w:sz w:val="16"/>
                <w:szCs w:val="16"/>
              </w:rPr>
            </w:pPr>
            <w:ins w:id="30054" w:author="Στάθης Καπ" w:date="2023-03-09T07:11:00Z">
              <w:r>
                <w:rPr>
                  <w:rFonts w:ascii="Calibri" w:hAnsi="Calibri" w:cs="Calibri"/>
                  <w:color w:val="000000"/>
                  <w:sz w:val="16"/>
                  <w:szCs w:val="16"/>
                </w:rPr>
                <w:t>1431</w:t>
              </w:r>
            </w:ins>
          </w:p>
        </w:tc>
        <w:tc>
          <w:tcPr>
            <w:tcW w:w="454" w:type="dxa"/>
            <w:vAlign w:val="center"/>
            <w:tcPrChange w:id="30055" w:author="Στάθης Καπ" w:date="2023-03-09T06:29:00Z">
              <w:tcPr>
                <w:tcW w:w="454" w:type="dxa"/>
                <w:vAlign w:val="center"/>
              </w:tcPr>
            </w:tcPrChange>
          </w:tcPr>
          <w:p w14:paraId="5933E9EE" w14:textId="3BCE74CC" w:rsidR="00494D04" w:rsidRPr="007E0F91" w:rsidRDefault="00494D04" w:rsidP="00494D04">
            <w:pPr>
              <w:jc w:val="center"/>
              <w:rPr>
                <w:ins w:id="30056" w:author="Στάθης Καπ" w:date="2023-03-09T06:25:00Z"/>
                <w:sz w:val="16"/>
                <w:szCs w:val="16"/>
              </w:rPr>
            </w:pPr>
            <w:ins w:id="30057" w:author="Στάθης Καπ" w:date="2023-03-09T07:11:00Z">
              <w:r>
                <w:rPr>
                  <w:rFonts w:ascii="Calibri" w:hAnsi="Calibri" w:cs="Calibri"/>
                  <w:color w:val="000000"/>
                  <w:sz w:val="16"/>
                  <w:szCs w:val="16"/>
                </w:rPr>
                <w:t>0.28</w:t>
              </w:r>
            </w:ins>
          </w:p>
        </w:tc>
        <w:tc>
          <w:tcPr>
            <w:tcW w:w="454" w:type="dxa"/>
            <w:vAlign w:val="center"/>
            <w:tcPrChange w:id="30058" w:author="Στάθης Καπ" w:date="2023-03-09T06:29:00Z">
              <w:tcPr>
                <w:tcW w:w="454" w:type="dxa"/>
                <w:vAlign w:val="bottom"/>
              </w:tcPr>
            </w:tcPrChange>
          </w:tcPr>
          <w:p w14:paraId="37A247CC" w14:textId="58906F35" w:rsidR="00494D04" w:rsidRPr="007E0F91" w:rsidRDefault="00494D04" w:rsidP="00494D04">
            <w:pPr>
              <w:jc w:val="center"/>
              <w:rPr>
                <w:ins w:id="30059" w:author="Στάθης Καπ" w:date="2023-03-09T06:25:00Z"/>
                <w:sz w:val="16"/>
                <w:szCs w:val="16"/>
              </w:rPr>
            </w:pPr>
            <w:ins w:id="30060"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30061" w:author="Στάθης Καπ" w:date="2023-03-09T06:29:00Z">
              <w:tcPr>
                <w:tcW w:w="457" w:type="dxa"/>
                <w:tcBorders>
                  <w:right w:val="single" w:sz="4" w:space="0" w:color="auto"/>
                </w:tcBorders>
                <w:vAlign w:val="center"/>
              </w:tcPr>
            </w:tcPrChange>
          </w:tcPr>
          <w:p w14:paraId="67A92C02" w14:textId="380725E3" w:rsidR="00494D04" w:rsidRPr="007E0F91" w:rsidRDefault="00494D04" w:rsidP="00494D04">
            <w:pPr>
              <w:jc w:val="center"/>
              <w:rPr>
                <w:ins w:id="30062" w:author="Στάθης Καπ" w:date="2023-03-09T06:25:00Z"/>
                <w:sz w:val="16"/>
                <w:szCs w:val="16"/>
              </w:rPr>
            </w:pPr>
            <w:ins w:id="30063"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30064" w:author="Στάθης Καπ" w:date="2023-03-09T06:29:00Z">
              <w:tcPr>
                <w:tcW w:w="453" w:type="dxa"/>
                <w:tcBorders>
                  <w:left w:val="single" w:sz="4" w:space="0" w:color="auto"/>
                </w:tcBorders>
                <w:vAlign w:val="bottom"/>
              </w:tcPr>
            </w:tcPrChange>
          </w:tcPr>
          <w:p w14:paraId="600A2CD4" w14:textId="4D25EA59" w:rsidR="00494D04" w:rsidRPr="007E0F91" w:rsidRDefault="00494D04" w:rsidP="00494D04">
            <w:pPr>
              <w:jc w:val="center"/>
              <w:rPr>
                <w:ins w:id="30065" w:author="Στάθης Καπ" w:date="2023-03-09T06:25:00Z"/>
                <w:sz w:val="16"/>
                <w:szCs w:val="16"/>
              </w:rPr>
            </w:pPr>
            <w:ins w:id="30066" w:author="Στάθης Καπ" w:date="2023-03-09T07:11:00Z">
              <w:r>
                <w:rPr>
                  <w:rFonts w:ascii="Calibri" w:hAnsi="Calibri" w:cs="Calibri"/>
                  <w:color w:val="000000"/>
                  <w:sz w:val="16"/>
                  <w:szCs w:val="16"/>
                </w:rPr>
                <w:t>1386</w:t>
              </w:r>
            </w:ins>
          </w:p>
        </w:tc>
        <w:tc>
          <w:tcPr>
            <w:tcW w:w="454" w:type="dxa"/>
            <w:vAlign w:val="center"/>
            <w:tcPrChange w:id="30067" w:author="Στάθης Καπ" w:date="2023-03-09T06:29:00Z">
              <w:tcPr>
                <w:tcW w:w="454" w:type="dxa"/>
                <w:vAlign w:val="center"/>
              </w:tcPr>
            </w:tcPrChange>
          </w:tcPr>
          <w:p w14:paraId="0166B4A2" w14:textId="7B9706AA" w:rsidR="00494D04" w:rsidRPr="007E0F91" w:rsidRDefault="00494D04" w:rsidP="00494D04">
            <w:pPr>
              <w:jc w:val="center"/>
              <w:rPr>
                <w:ins w:id="30068" w:author="Στάθης Καπ" w:date="2023-03-09T06:25:00Z"/>
                <w:sz w:val="16"/>
                <w:szCs w:val="16"/>
              </w:rPr>
            </w:pPr>
            <w:ins w:id="30069" w:author="Στάθης Καπ" w:date="2023-03-09T07:11:00Z">
              <w:r>
                <w:rPr>
                  <w:rFonts w:ascii="Calibri" w:hAnsi="Calibri" w:cs="Calibri"/>
                  <w:color w:val="000000"/>
                  <w:sz w:val="16"/>
                  <w:szCs w:val="16"/>
                </w:rPr>
                <w:t>3.41</w:t>
              </w:r>
            </w:ins>
          </w:p>
        </w:tc>
        <w:tc>
          <w:tcPr>
            <w:tcW w:w="454" w:type="dxa"/>
            <w:vAlign w:val="center"/>
            <w:tcPrChange w:id="30070" w:author="Στάθης Καπ" w:date="2023-03-09T06:29:00Z">
              <w:tcPr>
                <w:tcW w:w="454" w:type="dxa"/>
                <w:vAlign w:val="bottom"/>
              </w:tcPr>
            </w:tcPrChange>
          </w:tcPr>
          <w:p w14:paraId="5C2C68BE" w14:textId="2FDE88CE" w:rsidR="00494D04" w:rsidRPr="007E0F91" w:rsidRDefault="00494D04" w:rsidP="00494D04">
            <w:pPr>
              <w:jc w:val="center"/>
              <w:rPr>
                <w:ins w:id="30071" w:author="Στάθης Καπ" w:date="2023-03-09T06:25:00Z"/>
                <w:sz w:val="16"/>
                <w:szCs w:val="16"/>
              </w:rPr>
            </w:pPr>
            <w:ins w:id="30072"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30073" w:author="Στάθης Καπ" w:date="2023-03-09T06:29:00Z">
              <w:tcPr>
                <w:tcW w:w="454" w:type="dxa"/>
                <w:tcBorders>
                  <w:right w:val="single" w:sz="4" w:space="0" w:color="auto"/>
                </w:tcBorders>
                <w:vAlign w:val="center"/>
              </w:tcPr>
            </w:tcPrChange>
          </w:tcPr>
          <w:p w14:paraId="2EBB1C37" w14:textId="07330D33" w:rsidR="00494D04" w:rsidRPr="007E0F91" w:rsidRDefault="00494D04" w:rsidP="00494D04">
            <w:pPr>
              <w:jc w:val="center"/>
              <w:rPr>
                <w:ins w:id="30074" w:author="Στάθης Καπ" w:date="2023-03-09T06:25:00Z"/>
                <w:sz w:val="16"/>
                <w:szCs w:val="16"/>
              </w:rPr>
            </w:pPr>
            <w:ins w:id="30075"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30076" w:author="Στάθης Καπ" w:date="2023-03-09T06:29:00Z">
              <w:tcPr>
                <w:tcW w:w="453" w:type="dxa"/>
                <w:tcBorders>
                  <w:left w:val="single" w:sz="4" w:space="0" w:color="auto"/>
                </w:tcBorders>
                <w:vAlign w:val="bottom"/>
              </w:tcPr>
            </w:tcPrChange>
          </w:tcPr>
          <w:p w14:paraId="5B362B18" w14:textId="7EA86221" w:rsidR="00494D04" w:rsidRPr="007E0F91" w:rsidRDefault="00494D04" w:rsidP="00494D04">
            <w:pPr>
              <w:jc w:val="center"/>
              <w:rPr>
                <w:ins w:id="30077" w:author="Στάθης Καπ" w:date="2023-03-09T06:25:00Z"/>
                <w:sz w:val="16"/>
                <w:szCs w:val="16"/>
              </w:rPr>
            </w:pPr>
            <w:ins w:id="30078" w:author="Στάθης Καπ" w:date="2023-03-09T07:11:00Z">
              <w:r>
                <w:rPr>
                  <w:rFonts w:ascii="Calibri" w:hAnsi="Calibri" w:cs="Calibri"/>
                  <w:color w:val="000000"/>
                  <w:sz w:val="16"/>
                  <w:szCs w:val="16"/>
                </w:rPr>
                <w:t>1374</w:t>
              </w:r>
            </w:ins>
          </w:p>
        </w:tc>
        <w:tc>
          <w:tcPr>
            <w:tcW w:w="454" w:type="dxa"/>
            <w:vAlign w:val="center"/>
            <w:tcPrChange w:id="30079" w:author="Στάθης Καπ" w:date="2023-03-09T06:29:00Z">
              <w:tcPr>
                <w:tcW w:w="454" w:type="dxa"/>
                <w:vAlign w:val="center"/>
              </w:tcPr>
            </w:tcPrChange>
          </w:tcPr>
          <w:p w14:paraId="48200BA3" w14:textId="7BFCDAFE" w:rsidR="00494D04" w:rsidRPr="007E0F91" w:rsidRDefault="00494D04" w:rsidP="00494D04">
            <w:pPr>
              <w:jc w:val="center"/>
              <w:rPr>
                <w:ins w:id="30080" w:author="Στάθης Καπ" w:date="2023-03-09T06:25:00Z"/>
                <w:sz w:val="16"/>
                <w:szCs w:val="16"/>
              </w:rPr>
            </w:pPr>
            <w:ins w:id="30081" w:author="Στάθης Καπ" w:date="2023-03-09T07:11:00Z">
              <w:r>
                <w:rPr>
                  <w:rFonts w:ascii="Calibri" w:hAnsi="Calibri" w:cs="Calibri"/>
                  <w:color w:val="000000"/>
                  <w:sz w:val="16"/>
                  <w:szCs w:val="16"/>
                </w:rPr>
                <w:t>4.25</w:t>
              </w:r>
            </w:ins>
          </w:p>
        </w:tc>
        <w:tc>
          <w:tcPr>
            <w:tcW w:w="454" w:type="dxa"/>
            <w:vAlign w:val="center"/>
            <w:tcPrChange w:id="30082" w:author="Στάθης Καπ" w:date="2023-03-09T06:29:00Z">
              <w:tcPr>
                <w:tcW w:w="454" w:type="dxa"/>
                <w:vAlign w:val="bottom"/>
              </w:tcPr>
            </w:tcPrChange>
          </w:tcPr>
          <w:p w14:paraId="106B56D7" w14:textId="3F2BA122" w:rsidR="00494D04" w:rsidRPr="007E0F91" w:rsidRDefault="00494D04" w:rsidP="00494D04">
            <w:pPr>
              <w:jc w:val="center"/>
              <w:rPr>
                <w:ins w:id="30083" w:author="Στάθης Καπ" w:date="2023-03-09T06:25:00Z"/>
                <w:sz w:val="16"/>
                <w:szCs w:val="16"/>
              </w:rPr>
            </w:pPr>
            <w:ins w:id="30084"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30085" w:author="Στάθης Καπ" w:date="2023-03-09T06:29:00Z">
              <w:tcPr>
                <w:tcW w:w="461" w:type="dxa"/>
                <w:tcBorders>
                  <w:right w:val="single" w:sz="4" w:space="0" w:color="auto"/>
                </w:tcBorders>
                <w:vAlign w:val="center"/>
              </w:tcPr>
            </w:tcPrChange>
          </w:tcPr>
          <w:p w14:paraId="00EF3BCB" w14:textId="07D15E56" w:rsidR="00494D04" w:rsidRPr="007E0F91" w:rsidRDefault="00494D04" w:rsidP="00494D04">
            <w:pPr>
              <w:jc w:val="center"/>
              <w:rPr>
                <w:ins w:id="30086" w:author="Στάθης Καπ" w:date="2023-03-09T06:25:00Z"/>
                <w:sz w:val="16"/>
                <w:szCs w:val="16"/>
              </w:rPr>
            </w:pPr>
            <w:ins w:id="30087"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0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089" w:author="Στάθης Καπ" w:date="2023-03-09T06:25:00Z"/>
          <w:trPrChange w:id="3009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09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30092" w:author="Στάθης Καπ" w:date="2023-03-09T06:25:00Z"/>
                <w:sz w:val="16"/>
                <w:szCs w:val="16"/>
              </w:rPr>
            </w:pPr>
            <w:ins w:id="30093"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30094" w:author="Στάθης Καπ" w:date="2023-03-09T06:29:00Z">
              <w:tcPr>
                <w:tcW w:w="565" w:type="dxa"/>
                <w:tcBorders>
                  <w:left w:val="single" w:sz="4" w:space="0" w:color="auto"/>
                </w:tcBorders>
                <w:vAlign w:val="center"/>
              </w:tcPr>
            </w:tcPrChange>
          </w:tcPr>
          <w:p w14:paraId="1694A053" w14:textId="1707F5F3" w:rsidR="00494D04" w:rsidRPr="007E0F91" w:rsidRDefault="00494D04" w:rsidP="00494D04">
            <w:pPr>
              <w:jc w:val="center"/>
              <w:rPr>
                <w:ins w:id="30095" w:author="Στάθης Καπ" w:date="2023-03-09T06:25:00Z"/>
                <w:sz w:val="16"/>
                <w:szCs w:val="16"/>
              </w:rPr>
            </w:pPr>
            <w:ins w:id="30096"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30097" w:author="Στάθης Καπ" w:date="2023-03-09T06:29:00Z">
              <w:tcPr>
                <w:tcW w:w="679" w:type="dxa"/>
                <w:tcBorders>
                  <w:right w:val="single" w:sz="4" w:space="0" w:color="auto"/>
                </w:tcBorders>
                <w:vAlign w:val="center"/>
              </w:tcPr>
            </w:tcPrChange>
          </w:tcPr>
          <w:p w14:paraId="5ED74F17" w14:textId="094F82AE" w:rsidR="00494D04" w:rsidRPr="007E0F91" w:rsidRDefault="00494D04" w:rsidP="00494D04">
            <w:pPr>
              <w:jc w:val="center"/>
              <w:rPr>
                <w:ins w:id="30098" w:author="Στάθης Καπ" w:date="2023-03-09T06:25:00Z"/>
                <w:sz w:val="16"/>
                <w:szCs w:val="16"/>
              </w:rPr>
            </w:pPr>
            <w:ins w:id="30099"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30100" w:author="Στάθης Καπ" w:date="2023-03-09T06:29:00Z">
              <w:tcPr>
                <w:tcW w:w="453" w:type="dxa"/>
                <w:tcBorders>
                  <w:left w:val="single" w:sz="4" w:space="0" w:color="auto"/>
                </w:tcBorders>
                <w:vAlign w:val="bottom"/>
              </w:tcPr>
            </w:tcPrChange>
          </w:tcPr>
          <w:p w14:paraId="05021561" w14:textId="3CD6D147" w:rsidR="00494D04" w:rsidRPr="007E0F91" w:rsidRDefault="00494D04" w:rsidP="00494D04">
            <w:pPr>
              <w:jc w:val="center"/>
              <w:rPr>
                <w:ins w:id="30101" w:author="Στάθης Καπ" w:date="2023-03-09T06:25:00Z"/>
                <w:sz w:val="16"/>
                <w:szCs w:val="16"/>
              </w:rPr>
            </w:pPr>
            <w:ins w:id="30102" w:author="Στάθης Καπ" w:date="2023-03-09T07:11:00Z">
              <w:r>
                <w:rPr>
                  <w:rFonts w:ascii="Calibri" w:hAnsi="Calibri" w:cs="Calibri"/>
                  <w:color w:val="000000"/>
                  <w:sz w:val="16"/>
                  <w:szCs w:val="16"/>
                </w:rPr>
                <w:t>378</w:t>
              </w:r>
            </w:ins>
          </w:p>
        </w:tc>
        <w:tc>
          <w:tcPr>
            <w:tcW w:w="708" w:type="dxa"/>
            <w:vAlign w:val="center"/>
            <w:tcPrChange w:id="30103" w:author="Στάθης Καπ" w:date="2023-03-09T06:29:00Z">
              <w:tcPr>
                <w:tcW w:w="708" w:type="dxa"/>
                <w:vAlign w:val="center"/>
              </w:tcPr>
            </w:tcPrChange>
          </w:tcPr>
          <w:p w14:paraId="3BFACC8E" w14:textId="3BF611BB" w:rsidR="00494D04" w:rsidRPr="007E0F91" w:rsidRDefault="00494D04" w:rsidP="00494D04">
            <w:pPr>
              <w:jc w:val="center"/>
              <w:rPr>
                <w:ins w:id="30104" w:author="Στάθης Καπ" w:date="2023-03-09T06:25:00Z"/>
                <w:sz w:val="16"/>
                <w:szCs w:val="16"/>
              </w:rPr>
            </w:pPr>
            <w:ins w:id="30105"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30106" w:author="Στάθης Καπ" w:date="2023-03-09T06:29:00Z">
              <w:tcPr>
                <w:tcW w:w="652" w:type="dxa"/>
                <w:tcBorders>
                  <w:right w:val="single" w:sz="4" w:space="0" w:color="auto"/>
                </w:tcBorders>
                <w:vAlign w:val="bottom"/>
              </w:tcPr>
            </w:tcPrChange>
          </w:tcPr>
          <w:p w14:paraId="1F8644C5" w14:textId="760C2E8D" w:rsidR="00494D04" w:rsidRPr="007E0F91" w:rsidRDefault="00494D04" w:rsidP="00494D04">
            <w:pPr>
              <w:jc w:val="center"/>
              <w:rPr>
                <w:ins w:id="30107" w:author="Στάθης Καπ" w:date="2023-03-09T06:25:00Z"/>
                <w:sz w:val="16"/>
                <w:szCs w:val="16"/>
              </w:rPr>
            </w:pPr>
            <w:ins w:id="30108"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30109" w:author="Στάθης Καπ" w:date="2023-03-09T06:29:00Z">
              <w:tcPr>
                <w:tcW w:w="453" w:type="dxa"/>
                <w:tcBorders>
                  <w:left w:val="single" w:sz="4" w:space="0" w:color="auto"/>
                </w:tcBorders>
                <w:vAlign w:val="bottom"/>
              </w:tcPr>
            </w:tcPrChange>
          </w:tcPr>
          <w:p w14:paraId="7D090398" w14:textId="036E6AB3" w:rsidR="00494D04" w:rsidRPr="007E0F91" w:rsidRDefault="00494D04" w:rsidP="00494D04">
            <w:pPr>
              <w:jc w:val="center"/>
              <w:rPr>
                <w:ins w:id="30110" w:author="Στάθης Καπ" w:date="2023-03-09T06:25:00Z"/>
                <w:sz w:val="16"/>
                <w:szCs w:val="16"/>
              </w:rPr>
            </w:pPr>
            <w:ins w:id="30111" w:author="Στάθης Καπ" w:date="2023-03-09T07:11:00Z">
              <w:r>
                <w:rPr>
                  <w:rFonts w:ascii="Calibri" w:hAnsi="Calibri" w:cs="Calibri"/>
                  <w:color w:val="000000"/>
                  <w:sz w:val="16"/>
                  <w:szCs w:val="16"/>
                </w:rPr>
                <w:t>356</w:t>
              </w:r>
            </w:ins>
          </w:p>
        </w:tc>
        <w:tc>
          <w:tcPr>
            <w:tcW w:w="454" w:type="dxa"/>
            <w:vAlign w:val="center"/>
            <w:tcPrChange w:id="30112" w:author="Στάθης Καπ" w:date="2023-03-09T06:29:00Z">
              <w:tcPr>
                <w:tcW w:w="454" w:type="dxa"/>
                <w:vAlign w:val="center"/>
              </w:tcPr>
            </w:tcPrChange>
          </w:tcPr>
          <w:p w14:paraId="5DDBC9BD" w14:textId="2084435C" w:rsidR="00494D04" w:rsidRPr="007E0F91" w:rsidRDefault="00494D04" w:rsidP="00494D04">
            <w:pPr>
              <w:jc w:val="center"/>
              <w:rPr>
                <w:ins w:id="30113" w:author="Στάθης Καπ" w:date="2023-03-09T06:25:00Z"/>
                <w:sz w:val="16"/>
                <w:szCs w:val="16"/>
              </w:rPr>
            </w:pPr>
            <w:ins w:id="30114" w:author="Στάθης Καπ" w:date="2023-03-09T07:11:00Z">
              <w:r>
                <w:rPr>
                  <w:rFonts w:ascii="Calibri" w:hAnsi="Calibri" w:cs="Calibri"/>
                  <w:color w:val="000000"/>
                  <w:sz w:val="16"/>
                  <w:szCs w:val="16"/>
                </w:rPr>
                <w:t>5.82</w:t>
              </w:r>
            </w:ins>
          </w:p>
        </w:tc>
        <w:tc>
          <w:tcPr>
            <w:tcW w:w="454" w:type="dxa"/>
            <w:vAlign w:val="center"/>
            <w:tcPrChange w:id="30115" w:author="Στάθης Καπ" w:date="2023-03-09T06:29:00Z">
              <w:tcPr>
                <w:tcW w:w="454" w:type="dxa"/>
                <w:vAlign w:val="bottom"/>
              </w:tcPr>
            </w:tcPrChange>
          </w:tcPr>
          <w:p w14:paraId="53D74AAD" w14:textId="0E26BD7A" w:rsidR="00494D04" w:rsidRPr="007E0F91" w:rsidRDefault="00494D04" w:rsidP="00494D04">
            <w:pPr>
              <w:jc w:val="center"/>
              <w:rPr>
                <w:ins w:id="30116" w:author="Στάθης Καπ" w:date="2023-03-09T06:25:00Z"/>
                <w:sz w:val="16"/>
                <w:szCs w:val="16"/>
              </w:rPr>
            </w:pPr>
            <w:ins w:id="30117"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30118" w:author="Στάθης Καπ" w:date="2023-03-09T06:29:00Z">
              <w:tcPr>
                <w:tcW w:w="457" w:type="dxa"/>
                <w:tcBorders>
                  <w:right w:val="single" w:sz="4" w:space="0" w:color="auto"/>
                </w:tcBorders>
                <w:vAlign w:val="center"/>
              </w:tcPr>
            </w:tcPrChange>
          </w:tcPr>
          <w:p w14:paraId="0558A1B9" w14:textId="7F3FB49A" w:rsidR="00494D04" w:rsidRPr="007E0F91" w:rsidRDefault="00494D04" w:rsidP="00494D04">
            <w:pPr>
              <w:jc w:val="center"/>
              <w:rPr>
                <w:ins w:id="30119" w:author="Στάθης Καπ" w:date="2023-03-09T06:25:00Z"/>
                <w:sz w:val="16"/>
                <w:szCs w:val="16"/>
              </w:rPr>
            </w:pPr>
            <w:ins w:id="30120"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30121" w:author="Στάθης Καπ" w:date="2023-03-09T06:29:00Z">
              <w:tcPr>
                <w:tcW w:w="453" w:type="dxa"/>
                <w:tcBorders>
                  <w:left w:val="single" w:sz="4" w:space="0" w:color="auto"/>
                </w:tcBorders>
                <w:vAlign w:val="bottom"/>
              </w:tcPr>
            </w:tcPrChange>
          </w:tcPr>
          <w:p w14:paraId="3440E5A3" w14:textId="0FB4D40E" w:rsidR="00494D04" w:rsidRPr="007E0F91" w:rsidRDefault="00494D04" w:rsidP="00494D04">
            <w:pPr>
              <w:jc w:val="center"/>
              <w:rPr>
                <w:ins w:id="30122" w:author="Στάθης Καπ" w:date="2023-03-09T06:25:00Z"/>
                <w:sz w:val="16"/>
                <w:szCs w:val="16"/>
              </w:rPr>
            </w:pPr>
            <w:ins w:id="30123" w:author="Στάθης Καπ" w:date="2023-03-09T07:11:00Z">
              <w:r>
                <w:rPr>
                  <w:rFonts w:ascii="Calibri" w:hAnsi="Calibri" w:cs="Calibri"/>
                  <w:color w:val="000000"/>
                  <w:sz w:val="16"/>
                  <w:szCs w:val="16"/>
                </w:rPr>
                <w:t>311</w:t>
              </w:r>
            </w:ins>
          </w:p>
        </w:tc>
        <w:tc>
          <w:tcPr>
            <w:tcW w:w="454" w:type="dxa"/>
            <w:vAlign w:val="center"/>
            <w:tcPrChange w:id="30124" w:author="Στάθης Καπ" w:date="2023-03-09T06:29:00Z">
              <w:tcPr>
                <w:tcW w:w="454" w:type="dxa"/>
                <w:vAlign w:val="center"/>
              </w:tcPr>
            </w:tcPrChange>
          </w:tcPr>
          <w:p w14:paraId="38B6773B" w14:textId="22EFD9FF" w:rsidR="00494D04" w:rsidRPr="007E0F91" w:rsidRDefault="00494D04" w:rsidP="00494D04">
            <w:pPr>
              <w:jc w:val="center"/>
              <w:rPr>
                <w:ins w:id="30125" w:author="Στάθης Καπ" w:date="2023-03-09T06:25:00Z"/>
                <w:sz w:val="16"/>
                <w:szCs w:val="16"/>
              </w:rPr>
            </w:pPr>
            <w:ins w:id="30126" w:author="Στάθης Καπ" w:date="2023-03-09T07:11:00Z">
              <w:r>
                <w:rPr>
                  <w:rFonts w:ascii="Calibri" w:hAnsi="Calibri" w:cs="Calibri"/>
                  <w:color w:val="000000"/>
                  <w:sz w:val="16"/>
                  <w:szCs w:val="16"/>
                </w:rPr>
                <w:t>17.72</w:t>
              </w:r>
            </w:ins>
          </w:p>
        </w:tc>
        <w:tc>
          <w:tcPr>
            <w:tcW w:w="454" w:type="dxa"/>
            <w:vAlign w:val="center"/>
            <w:tcPrChange w:id="30127" w:author="Στάθης Καπ" w:date="2023-03-09T06:29:00Z">
              <w:tcPr>
                <w:tcW w:w="454" w:type="dxa"/>
                <w:vAlign w:val="bottom"/>
              </w:tcPr>
            </w:tcPrChange>
          </w:tcPr>
          <w:p w14:paraId="4B08E42E" w14:textId="75A71820" w:rsidR="00494D04" w:rsidRPr="007E0F91" w:rsidRDefault="00494D04" w:rsidP="00494D04">
            <w:pPr>
              <w:jc w:val="center"/>
              <w:rPr>
                <w:ins w:id="30128" w:author="Στάθης Καπ" w:date="2023-03-09T06:25:00Z"/>
                <w:sz w:val="16"/>
                <w:szCs w:val="16"/>
              </w:rPr>
            </w:pPr>
            <w:ins w:id="30129"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30130" w:author="Στάθης Καπ" w:date="2023-03-09T06:29:00Z">
              <w:tcPr>
                <w:tcW w:w="454" w:type="dxa"/>
                <w:tcBorders>
                  <w:right w:val="single" w:sz="4" w:space="0" w:color="auto"/>
                </w:tcBorders>
                <w:vAlign w:val="center"/>
              </w:tcPr>
            </w:tcPrChange>
          </w:tcPr>
          <w:p w14:paraId="2F269912" w14:textId="26556FD3" w:rsidR="00494D04" w:rsidRPr="007E0F91" w:rsidRDefault="00494D04" w:rsidP="00494D04">
            <w:pPr>
              <w:jc w:val="center"/>
              <w:rPr>
                <w:ins w:id="30131" w:author="Στάθης Καπ" w:date="2023-03-09T06:25:00Z"/>
                <w:sz w:val="16"/>
                <w:szCs w:val="16"/>
              </w:rPr>
            </w:pPr>
            <w:ins w:id="30132"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30133" w:author="Στάθης Καπ" w:date="2023-03-09T06:29:00Z">
              <w:tcPr>
                <w:tcW w:w="453" w:type="dxa"/>
                <w:tcBorders>
                  <w:left w:val="single" w:sz="4" w:space="0" w:color="auto"/>
                </w:tcBorders>
                <w:vAlign w:val="bottom"/>
              </w:tcPr>
            </w:tcPrChange>
          </w:tcPr>
          <w:p w14:paraId="76CB11A4" w14:textId="0D082186" w:rsidR="00494D04" w:rsidRPr="007E0F91" w:rsidRDefault="00494D04" w:rsidP="00494D04">
            <w:pPr>
              <w:jc w:val="center"/>
              <w:rPr>
                <w:ins w:id="30134" w:author="Στάθης Καπ" w:date="2023-03-09T06:25:00Z"/>
                <w:sz w:val="16"/>
                <w:szCs w:val="16"/>
              </w:rPr>
            </w:pPr>
            <w:ins w:id="30135" w:author="Στάθης Καπ" w:date="2023-03-09T07:11:00Z">
              <w:r>
                <w:rPr>
                  <w:rFonts w:ascii="Calibri" w:hAnsi="Calibri" w:cs="Calibri"/>
                  <w:color w:val="000000"/>
                  <w:sz w:val="16"/>
                  <w:szCs w:val="16"/>
                </w:rPr>
                <w:t>294</w:t>
              </w:r>
            </w:ins>
          </w:p>
        </w:tc>
        <w:tc>
          <w:tcPr>
            <w:tcW w:w="454" w:type="dxa"/>
            <w:vAlign w:val="center"/>
            <w:tcPrChange w:id="30136" w:author="Στάθης Καπ" w:date="2023-03-09T06:29:00Z">
              <w:tcPr>
                <w:tcW w:w="454" w:type="dxa"/>
                <w:vAlign w:val="center"/>
              </w:tcPr>
            </w:tcPrChange>
          </w:tcPr>
          <w:p w14:paraId="6770B311" w14:textId="2EEE9B41" w:rsidR="00494D04" w:rsidRPr="007E0F91" w:rsidRDefault="00494D04" w:rsidP="00494D04">
            <w:pPr>
              <w:jc w:val="center"/>
              <w:rPr>
                <w:ins w:id="30137" w:author="Στάθης Καπ" w:date="2023-03-09T06:25:00Z"/>
                <w:sz w:val="16"/>
                <w:szCs w:val="16"/>
              </w:rPr>
            </w:pPr>
            <w:ins w:id="30138" w:author="Στάθης Καπ" w:date="2023-03-09T07:11:00Z">
              <w:r>
                <w:rPr>
                  <w:rFonts w:ascii="Calibri" w:hAnsi="Calibri" w:cs="Calibri"/>
                  <w:color w:val="000000"/>
                  <w:sz w:val="16"/>
                  <w:szCs w:val="16"/>
                </w:rPr>
                <w:t>22.22</w:t>
              </w:r>
            </w:ins>
          </w:p>
        </w:tc>
        <w:tc>
          <w:tcPr>
            <w:tcW w:w="454" w:type="dxa"/>
            <w:vAlign w:val="center"/>
            <w:tcPrChange w:id="30139" w:author="Στάθης Καπ" w:date="2023-03-09T06:29:00Z">
              <w:tcPr>
                <w:tcW w:w="454" w:type="dxa"/>
                <w:vAlign w:val="bottom"/>
              </w:tcPr>
            </w:tcPrChange>
          </w:tcPr>
          <w:p w14:paraId="699281FE" w14:textId="73C8BEB5" w:rsidR="00494D04" w:rsidRPr="007E0F91" w:rsidRDefault="00494D04" w:rsidP="00494D04">
            <w:pPr>
              <w:jc w:val="center"/>
              <w:rPr>
                <w:ins w:id="30140" w:author="Στάθης Καπ" w:date="2023-03-09T06:25:00Z"/>
                <w:sz w:val="16"/>
                <w:szCs w:val="16"/>
              </w:rPr>
            </w:pPr>
            <w:ins w:id="30141"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30142" w:author="Στάθης Καπ" w:date="2023-03-09T06:29:00Z">
              <w:tcPr>
                <w:tcW w:w="461" w:type="dxa"/>
                <w:tcBorders>
                  <w:right w:val="single" w:sz="4" w:space="0" w:color="auto"/>
                </w:tcBorders>
                <w:vAlign w:val="center"/>
              </w:tcPr>
            </w:tcPrChange>
          </w:tcPr>
          <w:p w14:paraId="3491DFEA" w14:textId="77490F53" w:rsidR="00494D04" w:rsidRPr="007E0F91" w:rsidRDefault="00494D04" w:rsidP="00494D04">
            <w:pPr>
              <w:jc w:val="center"/>
              <w:rPr>
                <w:ins w:id="30143" w:author="Στάθης Καπ" w:date="2023-03-09T06:25:00Z"/>
                <w:sz w:val="16"/>
                <w:szCs w:val="16"/>
              </w:rPr>
            </w:pPr>
            <w:ins w:id="30144"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1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146" w:author="Στάθης Καπ" w:date="2023-03-09T06:25:00Z"/>
          <w:trPrChange w:id="3014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14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30149" w:author="Στάθης Καπ" w:date="2023-03-09T06:25:00Z"/>
                <w:sz w:val="16"/>
                <w:szCs w:val="16"/>
              </w:rPr>
            </w:pPr>
            <w:ins w:id="30150"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30151" w:author="Στάθης Καπ" w:date="2023-03-09T06:29:00Z">
              <w:tcPr>
                <w:tcW w:w="565" w:type="dxa"/>
                <w:tcBorders>
                  <w:left w:val="single" w:sz="4" w:space="0" w:color="auto"/>
                </w:tcBorders>
                <w:vAlign w:val="center"/>
              </w:tcPr>
            </w:tcPrChange>
          </w:tcPr>
          <w:p w14:paraId="7D277A47" w14:textId="03063035" w:rsidR="00494D04" w:rsidRPr="007E0F91" w:rsidRDefault="00494D04" w:rsidP="00494D04">
            <w:pPr>
              <w:jc w:val="center"/>
              <w:rPr>
                <w:ins w:id="30152" w:author="Στάθης Καπ" w:date="2023-03-09T06:25:00Z"/>
                <w:sz w:val="16"/>
                <w:szCs w:val="16"/>
              </w:rPr>
            </w:pPr>
            <w:ins w:id="30153"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30154" w:author="Στάθης Καπ" w:date="2023-03-09T06:29:00Z">
              <w:tcPr>
                <w:tcW w:w="679" w:type="dxa"/>
                <w:tcBorders>
                  <w:right w:val="single" w:sz="4" w:space="0" w:color="auto"/>
                </w:tcBorders>
                <w:vAlign w:val="center"/>
              </w:tcPr>
            </w:tcPrChange>
          </w:tcPr>
          <w:p w14:paraId="6E8AFF95" w14:textId="42468760" w:rsidR="00494D04" w:rsidRPr="007E0F91" w:rsidRDefault="00494D04" w:rsidP="00494D04">
            <w:pPr>
              <w:jc w:val="center"/>
              <w:rPr>
                <w:ins w:id="30155" w:author="Στάθης Καπ" w:date="2023-03-09T06:25:00Z"/>
                <w:sz w:val="16"/>
                <w:szCs w:val="16"/>
              </w:rPr>
            </w:pPr>
            <w:ins w:id="30156"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30157" w:author="Στάθης Καπ" w:date="2023-03-09T06:29:00Z">
              <w:tcPr>
                <w:tcW w:w="453" w:type="dxa"/>
                <w:tcBorders>
                  <w:left w:val="single" w:sz="4" w:space="0" w:color="auto"/>
                </w:tcBorders>
                <w:vAlign w:val="center"/>
              </w:tcPr>
            </w:tcPrChange>
          </w:tcPr>
          <w:p w14:paraId="657BF8D4" w14:textId="5516B119" w:rsidR="00494D04" w:rsidRPr="007E0F91" w:rsidRDefault="00494D04" w:rsidP="00494D04">
            <w:pPr>
              <w:jc w:val="center"/>
              <w:rPr>
                <w:ins w:id="30158" w:author="Στάθης Καπ" w:date="2023-03-09T06:25:00Z"/>
                <w:sz w:val="16"/>
                <w:szCs w:val="16"/>
              </w:rPr>
            </w:pPr>
            <w:ins w:id="30159" w:author="Στάθης Καπ" w:date="2023-03-09T07:11:00Z">
              <w:r>
                <w:rPr>
                  <w:rFonts w:ascii="Calibri" w:hAnsi="Calibri" w:cs="Calibri"/>
                  <w:color w:val="000000"/>
                  <w:sz w:val="16"/>
                  <w:szCs w:val="16"/>
                </w:rPr>
                <w:t>457</w:t>
              </w:r>
            </w:ins>
          </w:p>
        </w:tc>
        <w:tc>
          <w:tcPr>
            <w:tcW w:w="708" w:type="dxa"/>
            <w:vAlign w:val="center"/>
            <w:tcPrChange w:id="30160" w:author="Στάθης Καπ" w:date="2023-03-09T06:29:00Z">
              <w:tcPr>
                <w:tcW w:w="708" w:type="dxa"/>
                <w:vAlign w:val="center"/>
              </w:tcPr>
            </w:tcPrChange>
          </w:tcPr>
          <w:p w14:paraId="6005C70A" w14:textId="0550DFE5" w:rsidR="00494D04" w:rsidRPr="007E0F91" w:rsidRDefault="00494D04" w:rsidP="00494D04">
            <w:pPr>
              <w:jc w:val="center"/>
              <w:rPr>
                <w:ins w:id="30161" w:author="Στάθης Καπ" w:date="2023-03-09T06:25:00Z"/>
                <w:sz w:val="16"/>
                <w:szCs w:val="16"/>
              </w:rPr>
            </w:pPr>
            <w:ins w:id="30162"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30163" w:author="Στάθης Καπ" w:date="2023-03-09T06:29:00Z">
              <w:tcPr>
                <w:tcW w:w="652" w:type="dxa"/>
                <w:tcBorders>
                  <w:right w:val="single" w:sz="4" w:space="0" w:color="auto"/>
                </w:tcBorders>
                <w:vAlign w:val="center"/>
              </w:tcPr>
            </w:tcPrChange>
          </w:tcPr>
          <w:p w14:paraId="58B1A54B" w14:textId="356B5A06" w:rsidR="00494D04" w:rsidRPr="007E0F91" w:rsidRDefault="00494D04" w:rsidP="00494D04">
            <w:pPr>
              <w:jc w:val="center"/>
              <w:rPr>
                <w:ins w:id="30164" w:author="Στάθης Καπ" w:date="2023-03-09T06:25:00Z"/>
                <w:sz w:val="16"/>
                <w:szCs w:val="16"/>
              </w:rPr>
            </w:pPr>
            <w:ins w:id="30165"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30166" w:author="Στάθης Καπ" w:date="2023-03-09T06:29:00Z">
              <w:tcPr>
                <w:tcW w:w="453" w:type="dxa"/>
                <w:tcBorders>
                  <w:left w:val="single" w:sz="4" w:space="0" w:color="auto"/>
                </w:tcBorders>
                <w:vAlign w:val="bottom"/>
              </w:tcPr>
            </w:tcPrChange>
          </w:tcPr>
          <w:p w14:paraId="321F2635" w14:textId="4E0F2C1D" w:rsidR="00494D04" w:rsidRPr="007E0F91" w:rsidRDefault="00494D04" w:rsidP="00494D04">
            <w:pPr>
              <w:jc w:val="center"/>
              <w:rPr>
                <w:ins w:id="30167" w:author="Στάθης Καπ" w:date="2023-03-09T06:25:00Z"/>
                <w:sz w:val="16"/>
                <w:szCs w:val="16"/>
              </w:rPr>
            </w:pPr>
            <w:ins w:id="30168" w:author="Στάθης Καπ" w:date="2023-03-09T07:11:00Z">
              <w:r>
                <w:rPr>
                  <w:rFonts w:ascii="Calibri" w:hAnsi="Calibri" w:cs="Calibri"/>
                  <w:color w:val="000000"/>
                  <w:sz w:val="16"/>
                  <w:szCs w:val="16"/>
                </w:rPr>
                <w:t>403</w:t>
              </w:r>
            </w:ins>
          </w:p>
        </w:tc>
        <w:tc>
          <w:tcPr>
            <w:tcW w:w="454" w:type="dxa"/>
            <w:vAlign w:val="center"/>
            <w:tcPrChange w:id="30169" w:author="Στάθης Καπ" w:date="2023-03-09T06:29:00Z">
              <w:tcPr>
                <w:tcW w:w="454" w:type="dxa"/>
                <w:vAlign w:val="center"/>
              </w:tcPr>
            </w:tcPrChange>
          </w:tcPr>
          <w:p w14:paraId="700991AC" w14:textId="515F5133" w:rsidR="00494D04" w:rsidRPr="007E0F91" w:rsidRDefault="00494D04" w:rsidP="00494D04">
            <w:pPr>
              <w:jc w:val="center"/>
              <w:rPr>
                <w:ins w:id="30170" w:author="Στάθης Καπ" w:date="2023-03-09T06:25:00Z"/>
                <w:sz w:val="16"/>
                <w:szCs w:val="16"/>
              </w:rPr>
            </w:pPr>
            <w:ins w:id="30171" w:author="Στάθης Καπ" w:date="2023-03-09T07:11:00Z">
              <w:r>
                <w:rPr>
                  <w:rFonts w:ascii="Calibri" w:hAnsi="Calibri" w:cs="Calibri"/>
                  <w:color w:val="000000"/>
                  <w:sz w:val="16"/>
                  <w:szCs w:val="16"/>
                </w:rPr>
                <w:t>11.82</w:t>
              </w:r>
            </w:ins>
          </w:p>
        </w:tc>
        <w:tc>
          <w:tcPr>
            <w:tcW w:w="454" w:type="dxa"/>
            <w:vAlign w:val="center"/>
            <w:tcPrChange w:id="30172" w:author="Στάθης Καπ" w:date="2023-03-09T06:29:00Z">
              <w:tcPr>
                <w:tcW w:w="454" w:type="dxa"/>
                <w:vAlign w:val="bottom"/>
              </w:tcPr>
            </w:tcPrChange>
          </w:tcPr>
          <w:p w14:paraId="3A266C32" w14:textId="2D828B38" w:rsidR="00494D04" w:rsidRPr="007E0F91" w:rsidRDefault="00494D04" w:rsidP="00494D04">
            <w:pPr>
              <w:jc w:val="center"/>
              <w:rPr>
                <w:ins w:id="30173" w:author="Στάθης Καπ" w:date="2023-03-09T06:25:00Z"/>
                <w:sz w:val="16"/>
                <w:szCs w:val="16"/>
              </w:rPr>
            </w:pPr>
            <w:ins w:id="30174"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30175" w:author="Στάθης Καπ" w:date="2023-03-09T06:29:00Z">
              <w:tcPr>
                <w:tcW w:w="457" w:type="dxa"/>
                <w:tcBorders>
                  <w:right w:val="single" w:sz="4" w:space="0" w:color="auto"/>
                </w:tcBorders>
                <w:vAlign w:val="center"/>
              </w:tcPr>
            </w:tcPrChange>
          </w:tcPr>
          <w:p w14:paraId="6F11859D" w14:textId="0423AF66" w:rsidR="00494D04" w:rsidRPr="007E0F91" w:rsidRDefault="00494D04" w:rsidP="00494D04">
            <w:pPr>
              <w:jc w:val="center"/>
              <w:rPr>
                <w:ins w:id="30176" w:author="Στάθης Καπ" w:date="2023-03-09T06:25:00Z"/>
                <w:sz w:val="16"/>
                <w:szCs w:val="16"/>
              </w:rPr>
            </w:pPr>
            <w:ins w:id="30177"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30178" w:author="Στάθης Καπ" w:date="2023-03-09T06:29:00Z">
              <w:tcPr>
                <w:tcW w:w="453" w:type="dxa"/>
                <w:tcBorders>
                  <w:left w:val="single" w:sz="4" w:space="0" w:color="auto"/>
                </w:tcBorders>
                <w:vAlign w:val="bottom"/>
              </w:tcPr>
            </w:tcPrChange>
          </w:tcPr>
          <w:p w14:paraId="0E3FD4DE" w14:textId="4704ADE5" w:rsidR="00494D04" w:rsidRPr="007E0F91" w:rsidRDefault="00494D04" w:rsidP="00494D04">
            <w:pPr>
              <w:jc w:val="center"/>
              <w:rPr>
                <w:ins w:id="30179" w:author="Στάθης Καπ" w:date="2023-03-09T06:25:00Z"/>
                <w:sz w:val="16"/>
                <w:szCs w:val="16"/>
              </w:rPr>
            </w:pPr>
            <w:ins w:id="30180" w:author="Στάθης Καπ" w:date="2023-03-09T07:11:00Z">
              <w:r>
                <w:rPr>
                  <w:rFonts w:ascii="Calibri" w:hAnsi="Calibri" w:cs="Calibri"/>
                  <w:color w:val="000000"/>
                  <w:sz w:val="16"/>
                  <w:szCs w:val="16"/>
                </w:rPr>
                <w:t>392</w:t>
              </w:r>
            </w:ins>
          </w:p>
        </w:tc>
        <w:tc>
          <w:tcPr>
            <w:tcW w:w="454" w:type="dxa"/>
            <w:vAlign w:val="center"/>
            <w:tcPrChange w:id="30181" w:author="Στάθης Καπ" w:date="2023-03-09T06:29:00Z">
              <w:tcPr>
                <w:tcW w:w="454" w:type="dxa"/>
                <w:vAlign w:val="center"/>
              </w:tcPr>
            </w:tcPrChange>
          </w:tcPr>
          <w:p w14:paraId="41D613CD" w14:textId="4464DF2C" w:rsidR="00494D04" w:rsidRPr="007E0F91" w:rsidRDefault="00494D04" w:rsidP="00494D04">
            <w:pPr>
              <w:jc w:val="center"/>
              <w:rPr>
                <w:ins w:id="30182" w:author="Στάθης Καπ" w:date="2023-03-09T06:25:00Z"/>
                <w:sz w:val="16"/>
                <w:szCs w:val="16"/>
              </w:rPr>
            </w:pPr>
            <w:ins w:id="30183" w:author="Στάθης Καπ" w:date="2023-03-09T07:11:00Z">
              <w:r>
                <w:rPr>
                  <w:rFonts w:ascii="Calibri" w:hAnsi="Calibri" w:cs="Calibri"/>
                  <w:color w:val="000000"/>
                  <w:sz w:val="16"/>
                  <w:szCs w:val="16"/>
                </w:rPr>
                <w:t>14.22</w:t>
              </w:r>
            </w:ins>
          </w:p>
        </w:tc>
        <w:tc>
          <w:tcPr>
            <w:tcW w:w="454" w:type="dxa"/>
            <w:vAlign w:val="center"/>
            <w:tcPrChange w:id="30184" w:author="Στάθης Καπ" w:date="2023-03-09T06:29:00Z">
              <w:tcPr>
                <w:tcW w:w="454" w:type="dxa"/>
                <w:vAlign w:val="bottom"/>
              </w:tcPr>
            </w:tcPrChange>
          </w:tcPr>
          <w:p w14:paraId="4CC2806E" w14:textId="6387956A" w:rsidR="00494D04" w:rsidRPr="007E0F91" w:rsidRDefault="00494D04" w:rsidP="00494D04">
            <w:pPr>
              <w:jc w:val="center"/>
              <w:rPr>
                <w:ins w:id="30185" w:author="Στάθης Καπ" w:date="2023-03-09T06:25:00Z"/>
                <w:sz w:val="16"/>
                <w:szCs w:val="16"/>
              </w:rPr>
            </w:pPr>
            <w:ins w:id="30186"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30187" w:author="Στάθης Καπ" w:date="2023-03-09T06:29:00Z">
              <w:tcPr>
                <w:tcW w:w="454" w:type="dxa"/>
                <w:tcBorders>
                  <w:right w:val="single" w:sz="4" w:space="0" w:color="auto"/>
                </w:tcBorders>
                <w:vAlign w:val="center"/>
              </w:tcPr>
            </w:tcPrChange>
          </w:tcPr>
          <w:p w14:paraId="5CC5D772" w14:textId="637BE97C" w:rsidR="00494D04" w:rsidRPr="007E0F91" w:rsidRDefault="00494D04" w:rsidP="00494D04">
            <w:pPr>
              <w:jc w:val="center"/>
              <w:rPr>
                <w:ins w:id="30188" w:author="Στάθης Καπ" w:date="2023-03-09T06:25:00Z"/>
                <w:sz w:val="16"/>
                <w:szCs w:val="16"/>
              </w:rPr>
            </w:pPr>
            <w:ins w:id="30189"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30190" w:author="Στάθης Καπ" w:date="2023-03-09T06:29:00Z">
              <w:tcPr>
                <w:tcW w:w="453" w:type="dxa"/>
                <w:tcBorders>
                  <w:left w:val="single" w:sz="4" w:space="0" w:color="auto"/>
                </w:tcBorders>
                <w:vAlign w:val="bottom"/>
              </w:tcPr>
            </w:tcPrChange>
          </w:tcPr>
          <w:p w14:paraId="2CE7284D" w14:textId="0F760F0B" w:rsidR="00494D04" w:rsidRPr="007E0F91" w:rsidRDefault="00494D04" w:rsidP="00494D04">
            <w:pPr>
              <w:jc w:val="center"/>
              <w:rPr>
                <w:ins w:id="30191" w:author="Στάθης Καπ" w:date="2023-03-09T06:25:00Z"/>
                <w:sz w:val="16"/>
                <w:szCs w:val="16"/>
              </w:rPr>
            </w:pPr>
            <w:ins w:id="30192" w:author="Στάθης Καπ" w:date="2023-03-09T07:11:00Z">
              <w:r>
                <w:rPr>
                  <w:rFonts w:ascii="Calibri" w:hAnsi="Calibri" w:cs="Calibri"/>
                  <w:color w:val="000000"/>
                  <w:sz w:val="16"/>
                  <w:szCs w:val="16"/>
                </w:rPr>
                <w:t>395</w:t>
              </w:r>
            </w:ins>
          </w:p>
        </w:tc>
        <w:tc>
          <w:tcPr>
            <w:tcW w:w="454" w:type="dxa"/>
            <w:vAlign w:val="center"/>
            <w:tcPrChange w:id="30193" w:author="Στάθης Καπ" w:date="2023-03-09T06:29:00Z">
              <w:tcPr>
                <w:tcW w:w="454" w:type="dxa"/>
                <w:vAlign w:val="center"/>
              </w:tcPr>
            </w:tcPrChange>
          </w:tcPr>
          <w:p w14:paraId="3B01DD6D" w14:textId="0FEB1D23" w:rsidR="00494D04" w:rsidRPr="007E0F91" w:rsidRDefault="00494D04" w:rsidP="00494D04">
            <w:pPr>
              <w:jc w:val="center"/>
              <w:rPr>
                <w:ins w:id="30194" w:author="Στάθης Καπ" w:date="2023-03-09T06:25:00Z"/>
                <w:sz w:val="16"/>
                <w:szCs w:val="16"/>
              </w:rPr>
            </w:pPr>
            <w:ins w:id="30195" w:author="Στάθης Καπ" w:date="2023-03-09T07:11:00Z">
              <w:r>
                <w:rPr>
                  <w:rFonts w:ascii="Calibri" w:hAnsi="Calibri" w:cs="Calibri"/>
                  <w:color w:val="000000"/>
                  <w:sz w:val="16"/>
                  <w:szCs w:val="16"/>
                </w:rPr>
                <w:t>13.57</w:t>
              </w:r>
            </w:ins>
          </w:p>
        </w:tc>
        <w:tc>
          <w:tcPr>
            <w:tcW w:w="454" w:type="dxa"/>
            <w:vAlign w:val="center"/>
            <w:tcPrChange w:id="30196" w:author="Στάθης Καπ" w:date="2023-03-09T06:29:00Z">
              <w:tcPr>
                <w:tcW w:w="454" w:type="dxa"/>
                <w:vAlign w:val="bottom"/>
              </w:tcPr>
            </w:tcPrChange>
          </w:tcPr>
          <w:p w14:paraId="51987510" w14:textId="55228EF5" w:rsidR="00494D04" w:rsidRPr="007E0F91" w:rsidRDefault="00494D04" w:rsidP="00494D04">
            <w:pPr>
              <w:jc w:val="center"/>
              <w:rPr>
                <w:ins w:id="30197" w:author="Στάθης Καπ" w:date="2023-03-09T06:25:00Z"/>
                <w:sz w:val="16"/>
                <w:szCs w:val="16"/>
              </w:rPr>
            </w:pPr>
            <w:ins w:id="30198"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30199" w:author="Στάθης Καπ" w:date="2023-03-09T06:29:00Z">
              <w:tcPr>
                <w:tcW w:w="461" w:type="dxa"/>
                <w:tcBorders>
                  <w:right w:val="single" w:sz="4" w:space="0" w:color="auto"/>
                </w:tcBorders>
                <w:vAlign w:val="center"/>
              </w:tcPr>
            </w:tcPrChange>
          </w:tcPr>
          <w:p w14:paraId="60CFD82D" w14:textId="29D33A40" w:rsidR="00494D04" w:rsidRPr="007E0F91" w:rsidRDefault="00494D04" w:rsidP="00494D04">
            <w:pPr>
              <w:jc w:val="center"/>
              <w:rPr>
                <w:ins w:id="30200" w:author="Στάθης Καπ" w:date="2023-03-09T06:25:00Z"/>
                <w:sz w:val="16"/>
                <w:szCs w:val="16"/>
              </w:rPr>
            </w:pPr>
            <w:ins w:id="30201"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2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203" w:author="Στάθης Καπ" w:date="2023-03-09T06:25:00Z"/>
          <w:trPrChange w:id="3020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20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30206" w:author="Στάθης Καπ" w:date="2023-03-09T06:25:00Z"/>
                <w:sz w:val="16"/>
                <w:szCs w:val="16"/>
              </w:rPr>
            </w:pPr>
            <w:ins w:id="30207"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30208" w:author="Στάθης Καπ" w:date="2023-03-09T06:29:00Z">
              <w:tcPr>
                <w:tcW w:w="565" w:type="dxa"/>
                <w:tcBorders>
                  <w:left w:val="single" w:sz="4" w:space="0" w:color="auto"/>
                </w:tcBorders>
                <w:vAlign w:val="center"/>
              </w:tcPr>
            </w:tcPrChange>
          </w:tcPr>
          <w:p w14:paraId="31FDD688" w14:textId="54B0A626" w:rsidR="00494D04" w:rsidRPr="007E0F91" w:rsidRDefault="00494D04" w:rsidP="00494D04">
            <w:pPr>
              <w:jc w:val="center"/>
              <w:rPr>
                <w:ins w:id="30209" w:author="Στάθης Καπ" w:date="2023-03-09T06:25:00Z"/>
                <w:sz w:val="16"/>
                <w:szCs w:val="16"/>
              </w:rPr>
            </w:pPr>
            <w:ins w:id="30210"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30211" w:author="Στάθης Καπ" w:date="2023-03-09T06:29:00Z">
              <w:tcPr>
                <w:tcW w:w="679" w:type="dxa"/>
                <w:tcBorders>
                  <w:right w:val="single" w:sz="4" w:space="0" w:color="auto"/>
                </w:tcBorders>
                <w:vAlign w:val="center"/>
              </w:tcPr>
            </w:tcPrChange>
          </w:tcPr>
          <w:p w14:paraId="721BF20D" w14:textId="7611D19C" w:rsidR="00494D04" w:rsidRPr="007E0F91" w:rsidRDefault="00494D04" w:rsidP="00494D04">
            <w:pPr>
              <w:jc w:val="center"/>
              <w:rPr>
                <w:ins w:id="30212" w:author="Στάθης Καπ" w:date="2023-03-09T06:25:00Z"/>
                <w:sz w:val="16"/>
                <w:szCs w:val="16"/>
              </w:rPr>
            </w:pPr>
            <w:ins w:id="30213"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30214" w:author="Στάθης Καπ" w:date="2023-03-09T06:29:00Z">
              <w:tcPr>
                <w:tcW w:w="453" w:type="dxa"/>
                <w:tcBorders>
                  <w:left w:val="single" w:sz="4" w:space="0" w:color="auto"/>
                </w:tcBorders>
                <w:vAlign w:val="center"/>
              </w:tcPr>
            </w:tcPrChange>
          </w:tcPr>
          <w:p w14:paraId="3521C3FA" w14:textId="2537BB6C" w:rsidR="00494D04" w:rsidRPr="007E0F91" w:rsidRDefault="00494D04" w:rsidP="00494D04">
            <w:pPr>
              <w:jc w:val="center"/>
              <w:rPr>
                <w:ins w:id="30215" w:author="Στάθης Καπ" w:date="2023-03-09T06:25:00Z"/>
                <w:sz w:val="16"/>
                <w:szCs w:val="16"/>
              </w:rPr>
            </w:pPr>
            <w:ins w:id="30216" w:author="Στάθης Καπ" w:date="2023-03-09T07:11:00Z">
              <w:r>
                <w:rPr>
                  <w:rFonts w:ascii="Calibri" w:hAnsi="Calibri" w:cs="Calibri"/>
                  <w:color w:val="000000"/>
                  <w:sz w:val="16"/>
                  <w:szCs w:val="16"/>
                </w:rPr>
                <w:t>464</w:t>
              </w:r>
            </w:ins>
          </w:p>
        </w:tc>
        <w:tc>
          <w:tcPr>
            <w:tcW w:w="708" w:type="dxa"/>
            <w:vAlign w:val="center"/>
            <w:tcPrChange w:id="30217" w:author="Στάθης Καπ" w:date="2023-03-09T06:29:00Z">
              <w:tcPr>
                <w:tcW w:w="708" w:type="dxa"/>
                <w:vAlign w:val="center"/>
              </w:tcPr>
            </w:tcPrChange>
          </w:tcPr>
          <w:p w14:paraId="6B680CFC" w14:textId="21F759CC" w:rsidR="00494D04" w:rsidRPr="007E0F91" w:rsidRDefault="00494D04" w:rsidP="00494D04">
            <w:pPr>
              <w:jc w:val="center"/>
              <w:rPr>
                <w:ins w:id="30218" w:author="Στάθης Καπ" w:date="2023-03-09T06:25:00Z"/>
                <w:sz w:val="16"/>
                <w:szCs w:val="16"/>
              </w:rPr>
            </w:pPr>
            <w:ins w:id="30219"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30220" w:author="Στάθης Καπ" w:date="2023-03-09T06:29:00Z">
              <w:tcPr>
                <w:tcW w:w="652" w:type="dxa"/>
                <w:tcBorders>
                  <w:right w:val="single" w:sz="4" w:space="0" w:color="auto"/>
                </w:tcBorders>
                <w:vAlign w:val="center"/>
              </w:tcPr>
            </w:tcPrChange>
          </w:tcPr>
          <w:p w14:paraId="11C6FE1C" w14:textId="19F12565" w:rsidR="00494D04" w:rsidRPr="007E0F91" w:rsidRDefault="00494D04" w:rsidP="00494D04">
            <w:pPr>
              <w:jc w:val="center"/>
              <w:rPr>
                <w:ins w:id="30221" w:author="Στάθης Καπ" w:date="2023-03-09T06:25:00Z"/>
                <w:sz w:val="16"/>
                <w:szCs w:val="16"/>
              </w:rPr>
            </w:pPr>
            <w:ins w:id="30222"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30223" w:author="Στάθης Καπ" w:date="2023-03-09T06:29:00Z">
              <w:tcPr>
                <w:tcW w:w="453" w:type="dxa"/>
                <w:tcBorders>
                  <w:left w:val="single" w:sz="4" w:space="0" w:color="auto"/>
                </w:tcBorders>
                <w:vAlign w:val="bottom"/>
              </w:tcPr>
            </w:tcPrChange>
          </w:tcPr>
          <w:p w14:paraId="1A0F34A4" w14:textId="16A0F98C" w:rsidR="00494D04" w:rsidRPr="007E0F91" w:rsidRDefault="00494D04" w:rsidP="00494D04">
            <w:pPr>
              <w:jc w:val="center"/>
              <w:rPr>
                <w:ins w:id="30224" w:author="Στάθης Καπ" w:date="2023-03-09T06:25:00Z"/>
                <w:sz w:val="16"/>
                <w:szCs w:val="16"/>
              </w:rPr>
            </w:pPr>
            <w:ins w:id="30225" w:author="Στάθης Καπ" w:date="2023-03-09T07:11:00Z">
              <w:r>
                <w:rPr>
                  <w:rFonts w:ascii="Calibri" w:hAnsi="Calibri" w:cs="Calibri"/>
                  <w:color w:val="000000"/>
                  <w:sz w:val="16"/>
                  <w:szCs w:val="16"/>
                </w:rPr>
                <w:t>431</w:t>
              </w:r>
            </w:ins>
          </w:p>
        </w:tc>
        <w:tc>
          <w:tcPr>
            <w:tcW w:w="454" w:type="dxa"/>
            <w:vAlign w:val="center"/>
            <w:tcPrChange w:id="30226" w:author="Στάθης Καπ" w:date="2023-03-09T06:29:00Z">
              <w:tcPr>
                <w:tcW w:w="454" w:type="dxa"/>
                <w:vAlign w:val="center"/>
              </w:tcPr>
            </w:tcPrChange>
          </w:tcPr>
          <w:p w14:paraId="54634175" w14:textId="5B4DF5CC" w:rsidR="00494D04" w:rsidRPr="007E0F91" w:rsidRDefault="00494D04" w:rsidP="00494D04">
            <w:pPr>
              <w:jc w:val="center"/>
              <w:rPr>
                <w:ins w:id="30227" w:author="Στάθης Καπ" w:date="2023-03-09T06:25:00Z"/>
                <w:sz w:val="16"/>
                <w:szCs w:val="16"/>
              </w:rPr>
            </w:pPr>
            <w:ins w:id="30228" w:author="Στάθης Καπ" w:date="2023-03-09T07:11:00Z">
              <w:r>
                <w:rPr>
                  <w:rFonts w:ascii="Calibri" w:hAnsi="Calibri" w:cs="Calibri"/>
                  <w:color w:val="000000"/>
                  <w:sz w:val="16"/>
                  <w:szCs w:val="16"/>
                </w:rPr>
                <w:t>7.11</w:t>
              </w:r>
            </w:ins>
          </w:p>
        </w:tc>
        <w:tc>
          <w:tcPr>
            <w:tcW w:w="454" w:type="dxa"/>
            <w:vAlign w:val="center"/>
            <w:tcPrChange w:id="30229" w:author="Στάθης Καπ" w:date="2023-03-09T06:29:00Z">
              <w:tcPr>
                <w:tcW w:w="454" w:type="dxa"/>
                <w:vAlign w:val="bottom"/>
              </w:tcPr>
            </w:tcPrChange>
          </w:tcPr>
          <w:p w14:paraId="7ED30316" w14:textId="787EAEF3" w:rsidR="00494D04" w:rsidRPr="007E0F91" w:rsidRDefault="00494D04" w:rsidP="00494D04">
            <w:pPr>
              <w:jc w:val="center"/>
              <w:rPr>
                <w:ins w:id="30230" w:author="Στάθης Καπ" w:date="2023-03-09T06:25:00Z"/>
                <w:sz w:val="16"/>
                <w:szCs w:val="16"/>
              </w:rPr>
            </w:pPr>
            <w:ins w:id="30231"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30232" w:author="Στάθης Καπ" w:date="2023-03-09T06:29:00Z">
              <w:tcPr>
                <w:tcW w:w="457" w:type="dxa"/>
                <w:tcBorders>
                  <w:right w:val="single" w:sz="4" w:space="0" w:color="auto"/>
                </w:tcBorders>
                <w:vAlign w:val="center"/>
              </w:tcPr>
            </w:tcPrChange>
          </w:tcPr>
          <w:p w14:paraId="002A5E2E" w14:textId="2F0A9E02" w:rsidR="00494D04" w:rsidRPr="007E0F91" w:rsidRDefault="00494D04" w:rsidP="00494D04">
            <w:pPr>
              <w:jc w:val="center"/>
              <w:rPr>
                <w:ins w:id="30233" w:author="Στάθης Καπ" w:date="2023-03-09T06:25:00Z"/>
                <w:sz w:val="16"/>
                <w:szCs w:val="16"/>
              </w:rPr>
            </w:pPr>
            <w:ins w:id="30234"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30235" w:author="Στάθης Καπ" w:date="2023-03-09T06:29:00Z">
              <w:tcPr>
                <w:tcW w:w="453" w:type="dxa"/>
                <w:tcBorders>
                  <w:left w:val="single" w:sz="4" w:space="0" w:color="auto"/>
                </w:tcBorders>
                <w:vAlign w:val="bottom"/>
              </w:tcPr>
            </w:tcPrChange>
          </w:tcPr>
          <w:p w14:paraId="746BAF7F" w14:textId="095E75CD" w:rsidR="00494D04" w:rsidRPr="007E0F91" w:rsidRDefault="00494D04" w:rsidP="00494D04">
            <w:pPr>
              <w:jc w:val="center"/>
              <w:rPr>
                <w:ins w:id="30236" w:author="Στάθης Καπ" w:date="2023-03-09T06:25:00Z"/>
                <w:sz w:val="16"/>
                <w:szCs w:val="16"/>
              </w:rPr>
            </w:pPr>
            <w:ins w:id="30237" w:author="Στάθης Καπ" w:date="2023-03-09T07:11:00Z">
              <w:r>
                <w:rPr>
                  <w:rFonts w:ascii="Calibri" w:hAnsi="Calibri" w:cs="Calibri"/>
                  <w:color w:val="000000"/>
                  <w:sz w:val="16"/>
                  <w:szCs w:val="16"/>
                </w:rPr>
                <w:t>426</w:t>
              </w:r>
            </w:ins>
          </w:p>
        </w:tc>
        <w:tc>
          <w:tcPr>
            <w:tcW w:w="454" w:type="dxa"/>
            <w:vAlign w:val="center"/>
            <w:tcPrChange w:id="30238" w:author="Στάθης Καπ" w:date="2023-03-09T06:29:00Z">
              <w:tcPr>
                <w:tcW w:w="454" w:type="dxa"/>
                <w:vAlign w:val="center"/>
              </w:tcPr>
            </w:tcPrChange>
          </w:tcPr>
          <w:p w14:paraId="6238A275" w14:textId="4F4FAD58" w:rsidR="00494D04" w:rsidRPr="007E0F91" w:rsidRDefault="00494D04" w:rsidP="00494D04">
            <w:pPr>
              <w:jc w:val="center"/>
              <w:rPr>
                <w:ins w:id="30239" w:author="Στάθης Καπ" w:date="2023-03-09T06:25:00Z"/>
                <w:sz w:val="16"/>
                <w:szCs w:val="16"/>
              </w:rPr>
            </w:pPr>
            <w:ins w:id="30240" w:author="Στάθης Καπ" w:date="2023-03-09T07:11:00Z">
              <w:r>
                <w:rPr>
                  <w:rFonts w:ascii="Calibri" w:hAnsi="Calibri" w:cs="Calibri"/>
                  <w:color w:val="000000"/>
                  <w:sz w:val="16"/>
                  <w:szCs w:val="16"/>
                </w:rPr>
                <w:t>8.19</w:t>
              </w:r>
            </w:ins>
          </w:p>
        </w:tc>
        <w:tc>
          <w:tcPr>
            <w:tcW w:w="454" w:type="dxa"/>
            <w:vAlign w:val="center"/>
            <w:tcPrChange w:id="30241" w:author="Στάθης Καπ" w:date="2023-03-09T06:29:00Z">
              <w:tcPr>
                <w:tcW w:w="454" w:type="dxa"/>
                <w:vAlign w:val="bottom"/>
              </w:tcPr>
            </w:tcPrChange>
          </w:tcPr>
          <w:p w14:paraId="31BD4C61" w14:textId="7D4764F8" w:rsidR="00494D04" w:rsidRPr="007E0F91" w:rsidRDefault="00494D04" w:rsidP="00494D04">
            <w:pPr>
              <w:jc w:val="center"/>
              <w:rPr>
                <w:ins w:id="30242" w:author="Στάθης Καπ" w:date="2023-03-09T06:25:00Z"/>
                <w:sz w:val="16"/>
                <w:szCs w:val="16"/>
              </w:rPr>
            </w:pPr>
            <w:ins w:id="30243"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30244" w:author="Στάθης Καπ" w:date="2023-03-09T06:29:00Z">
              <w:tcPr>
                <w:tcW w:w="454" w:type="dxa"/>
                <w:tcBorders>
                  <w:right w:val="single" w:sz="4" w:space="0" w:color="auto"/>
                </w:tcBorders>
                <w:vAlign w:val="center"/>
              </w:tcPr>
            </w:tcPrChange>
          </w:tcPr>
          <w:p w14:paraId="4627F1F7" w14:textId="36F98258" w:rsidR="00494D04" w:rsidRPr="007E0F91" w:rsidRDefault="00494D04" w:rsidP="00494D04">
            <w:pPr>
              <w:jc w:val="center"/>
              <w:rPr>
                <w:ins w:id="30245" w:author="Στάθης Καπ" w:date="2023-03-09T06:25:00Z"/>
                <w:sz w:val="16"/>
                <w:szCs w:val="16"/>
              </w:rPr>
            </w:pPr>
            <w:ins w:id="30246"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30247" w:author="Στάθης Καπ" w:date="2023-03-09T06:29:00Z">
              <w:tcPr>
                <w:tcW w:w="453" w:type="dxa"/>
                <w:tcBorders>
                  <w:left w:val="single" w:sz="4" w:space="0" w:color="auto"/>
                </w:tcBorders>
                <w:vAlign w:val="bottom"/>
              </w:tcPr>
            </w:tcPrChange>
          </w:tcPr>
          <w:p w14:paraId="057A6A93" w14:textId="2B880884" w:rsidR="00494D04" w:rsidRPr="007E0F91" w:rsidRDefault="00494D04" w:rsidP="00494D04">
            <w:pPr>
              <w:jc w:val="center"/>
              <w:rPr>
                <w:ins w:id="30248" w:author="Στάθης Καπ" w:date="2023-03-09T06:25:00Z"/>
                <w:sz w:val="16"/>
                <w:szCs w:val="16"/>
              </w:rPr>
            </w:pPr>
            <w:ins w:id="30249" w:author="Στάθης Καπ" w:date="2023-03-09T07:11:00Z">
              <w:r>
                <w:rPr>
                  <w:rFonts w:ascii="Calibri" w:hAnsi="Calibri" w:cs="Calibri"/>
                  <w:color w:val="000000"/>
                  <w:sz w:val="16"/>
                  <w:szCs w:val="16"/>
                </w:rPr>
                <w:t>376</w:t>
              </w:r>
            </w:ins>
          </w:p>
        </w:tc>
        <w:tc>
          <w:tcPr>
            <w:tcW w:w="454" w:type="dxa"/>
            <w:vAlign w:val="center"/>
            <w:tcPrChange w:id="30250" w:author="Στάθης Καπ" w:date="2023-03-09T06:29:00Z">
              <w:tcPr>
                <w:tcW w:w="454" w:type="dxa"/>
                <w:vAlign w:val="center"/>
              </w:tcPr>
            </w:tcPrChange>
          </w:tcPr>
          <w:p w14:paraId="445734B6" w14:textId="5C8EBCDF" w:rsidR="00494D04" w:rsidRPr="007E0F91" w:rsidRDefault="00494D04" w:rsidP="00494D04">
            <w:pPr>
              <w:jc w:val="center"/>
              <w:rPr>
                <w:ins w:id="30251" w:author="Στάθης Καπ" w:date="2023-03-09T06:25:00Z"/>
                <w:sz w:val="16"/>
                <w:szCs w:val="16"/>
              </w:rPr>
            </w:pPr>
            <w:ins w:id="30252" w:author="Στάθης Καπ" w:date="2023-03-09T07:11:00Z">
              <w:r>
                <w:rPr>
                  <w:rFonts w:ascii="Calibri" w:hAnsi="Calibri" w:cs="Calibri"/>
                  <w:color w:val="000000"/>
                  <w:sz w:val="16"/>
                  <w:szCs w:val="16"/>
                </w:rPr>
                <w:t>18.97</w:t>
              </w:r>
            </w:ins>
          </w:p>
        </w:tc>
        <w:tc>
          <w:tcPr>
            <w:tcW w:w="454" w:type="dxa"/>
            <w:vAlign w:val="center"/>
            <w:tcPrChange w:id="30253" w:author="Στάθης Καπ" w:date="2023-03-09T06:29:00Z">
              <w:tcPr>
                <w:tcW w:w="454" w:type="dxa"/>
                <w:vAlign w:val="bottom"/>
              </w:tcPr>
            </w:tcPrChange>
          </w:tcPr>
          <w:p w14:paraId="608E0381" w14:textId="2D10E8EB" w:rsidR="00494D04" w:rsidRPr="007E0F91" w:rsidRDefault="00494D04" w:rsidP="00494D04">
            <w:pPr>
              <w:jc w:val="center"/>
              <w:rPr>
                <w:ins w:id="30254" w:author="Στάθης Καπ" w:date="2023-03-09T06:25:00Z"/>
                <w:sz w:val="16"/>
                <w:szCs w:val="16"/>
              </w:rPr>
            </w:pPr>
            <w:ins w:id="30255"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30256" w:author="Στάθης Καπ" w:date="2023-03-09T06:29:00Z">
              <w:tcPr>
                <w:tcW w:w="461" w:type="dxa"/>
                <w:tcBorders>
                  <w:right w:val="single" w:sz="4" w:space="0" w:color="auto"/>
                </w:tcBorders>
                <w:vAlign w:val="center"/>
              </w:tcPr>
            </w:tcPrChange>
          </w:tcPr>
          <w:p w14:paraId="43296074" w14:textId="7CC437A4" w:rsidR="00494D04" w:rsidRPr="007E0F91" w:rsidRDefault="00494D04" w:rsidP="00494D04">
            <w:pPr>
              <w:jc w:val="center"/>
              <w:rPr>
                <w:ins w:id="30257" w:author="Στάθης Καπ" w:date="2023-03-09T06:25:00Z"/>
                <w:sz w:val="16"/>
                <w:szCs w:val="16"/>
              </w:rPr>
            </w:pPr>
            <w:ins w:id="30258"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2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260" w:author="Στάθης Καπ" w:date="2023-03-09T06:25:00Z"/>
          <w:trPrChange w:id="3026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26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30263" w:author="Στάθης Καπ" w:date="2023-03-09T06:25:00Z"/>
                <w:sz w:val="16"/>
                <w:szCs w:val="16"/>
              </w:rPr>
            </w:pPr>
            <w:ins w:id="30264"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30265" w:author="Στάθης Καπ" w:date="2023-03-09T06:29:00Z">
              <w:tcPr>
                <w:tcW w:w="565" w:type="dxa"/>
                <w:tcBorders>
                  <w:left w:val="single" w:sz="4" w:space="0" w:color="auto"/>
                </w:tcBorders>
                <w:vAlign w:val="center"/>
              </w:tcPr>
            </w:tcPrChange>
          </w:tcPr>
          <w:p w14:paraId="61381080" w14:textId="63EC2767" w:rsidR="00494D04" w:rsidRPr="007E0F91" w:rsidRDefault="00494D04" w:rsidP="00494D04">
            <w:pPr>
              <w:jc w:val="center"/>
              <w:rPr>
                <w:ins w:id="30266" w:author="Στάθης Καπ" w:date="2023-03-09T06:25:00Z"/>
                <w:sz w:val="16"/>
                <w:szCs w:val="16"/>
              </w:rPr>
            </w:pPr>
            <w:ins w:id="30267"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30268" w:author="Στάθης Καπ" w:date="2023-03-09T06:29:00Z">
              <w:tcPr>
                <w:tcW w:w="679" w:type="dxa"/>
                <w:tcBorders>
                  <w:right w:val="single" w:sz="4" w:space="0" w:color="auto"/>
                </w:tcBorders>
                <w:vAlign w:val="center"/>
              </w:tcPr>
            </w:tcPrChange>
          </w:tcPr>
          <w:p w14:paraId="3EDDF962" w14:textId="1159CC42" w:rsidR="00494D04" w:rsidRPr="007E0F91" w:rsidRDefault="00494D04" w:rsidP="00494D04">
            <w:pPr>
              <w:jc w:val="center"/>
              <w:rPr>
                <w:ins w:id="30269" w:author="Στάθης Καπ" w:date="2023-03-09T06:25:00Z"/>
                <w:sz w:val="16"/>
                <w:szCs w:val="16"/>
              </w:rPr>
            </w:pPr>
            <w:ins w:id="30270"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30271" w:author="Στάθης Καπ" w:date="2023-03-09T06:29:00Z">
              <w:tcPr>
                <w:tcW w:w="453" w:type="dxa"/>
                <w:tcBorders>
                  <w:left w:val="single" w:sz="4" w:space="0" w:color="auto"/>
                </w:tcBorders>
                <w:vAlign w:val="center"/>
              </w:tcPr>
            </w:tcPrChange>
          </w:tcPr>
          <w:p w14:paraId="64B4FA3E" w14:textId="6D7DE7EE" w:rsidR="00494D04" w:rsidRPr="007E0F91" w:rsidRDefault="00494D04" w:rsidP="00494D04">
            <w:pPr>
              <w:jc w:val="center"/>
              <w:rPr>
                <w:ins w:id="30272" w:author="Στάθης Καπ" w:date="2023-03-09T06:25:00Z"/>
                <w:sz w:val="16"/>
                <w:szCs w:val="16"/>
              </w:rPr>
            </w:pPr>
            <w:ins w:id="30273" w:author="Στάθης Καπ" w:date="2023-03-09T07:11:00Z">
              <w:r>
                <w:rPr>
                  <w:rFonts w:ascii="Calibri" w:hAnsi="Calibri" w:cs="Calibri"/>
                  <w:color w:val="000000"/>
                  <w:sz w:val="16"/>
                  <w:szCs w:val="16"/>
                </w:rPr>
                <w:t>520</w:t>
              </w:r>
            </w:ins>
          </w:p>
        </w:tc>
        <w:tc>
          <w:tcPr>
            <w:tcW w:w="708" w:type="dxa"/>
            <w:vAlign w:val="center"/>
            <w:tcPrChange w:id="30274" w:author="Στάθης Καπ" w:date="2023-03-09T06:29:00Z">
              <w:tcPr>
                <w:tcW w:w="708" w:type="dxa"/>
                <w:vAlign w:val="center"/>
              </w:tcPr>
            </w:tcPrChange>
          </w:tcPr>
          <w:p w14:paraId="0DF10DF8" w14:textId="75761A8B" w:rsidR="00494D04" w:rsidRPr="007E0F91" w:rsidRDefault="00494D04" w:rsidP="00494D04">
            <w:pPr>
              <w:jc w:val="center"/>
              <w:rPr>
                <w:ins w:id="30275" w:author="Στάθης Καπ" w:date="2023-03-09T06:25:00Z"/>
                <w:sz w:val="16"/>
                <w:szCs w:val="16"/>
              </w:rPr>
            </w:pPr>
            <w:ins w:id="30276"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30277" w:author="Στάθης Καπ" w:date="2023-03-09T06:29:00Z">
              <w:tcPr>
                <w:tcW w:w="652" w:type="dxa"/>
                <w:tcBorders>
                  <w:right w:val="single" w:sz="4" w:space="0" w:color="auto"/>
                </w:tcBorders>
                <w:vAlign w:val="center"/>
              </w:tcPr>
            </w:tcPrChange>
          </w:tcPr>
          <w:p w14:paraId="73B196B7" w14:textId="4974D9C7" w:rsidR="00494D04" w:rsidRPr="007E0F91" w:rsidRDefault="00494D04" w:rsidP="00494D04">
            <w:pPr>
              <w:jc w:val="center"/>
              <w:rPr>
                <w:ins w:id="30278" w:author="Στάθης Καπ" w:date="2023-03-09T06:25:00Z"/>
                <w:sz w:val="16"/>
                <w:szCs w:val="16"/>
              </w:rPr>
            </w:pPr>
            <w:ins w:id="30279"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30280" w:author="Στάθης Καπ" w:date="2023-03-09T06:29:00Z">
              <w:tcPr>
                <w:tcW w:w="453" w:type="dxa"/>
                <w:tcBorders>
                  <w:left w:val="single" w:sz="4" w:space="0" w:color="auto"/>
                </w:tcBorders>
                <w:vAlign w:val="bottom"/>
              </w:tcPr>
            </w:tcPrChange>
          </w:tcPr>
          <w:p w14:paraId="7EEFF073" w14:textId="253EFBD9" w:rsidR="00494D04" w:rsidRPr="007E0F91" w:rsidRDefault="00494D04" w:rsidP="00494D04">
            <w:pPr>
              <w:jc w:val="center"/>
              <w:rPr>
                <w:ins w:id="30281" w:author="Στάθης Καπ" w:date="2023-03-09T06:25:00Z"/>
                <w:sz w:val="16"/>
                <w:szCs w:val="16"/>
              </w:rPr>
            </w:pPr>
            <w:ins w:id="30282" w:author="Στάθης Καπ" w:date="2023-03-09T07:11:00Z">
              <w:r>
                <w:rPr>
                  <w:rFonts w:ascii="Calibri" w:hAnsi="Calibri" w:cs="Calibri"/>
                  <w:color w:val="000000"/>
                  <w:sz w:val="16"/>
                  <w:szCs w:val="16"/>
                </w:rPr>
                <w:t>437</w:t>
              </w:r>
            </w:ins>
          </w:p>
        </w:tc>
        <w:tc>
          <w:tcPr>
            <w:tcW w:w="454" w:type="dxa"/>
            <w:vAlign w:val="center"/>
            <w:tcPrChange w:id="30283" w:author="Στάθης Καπ" w:date="2023-03-09T06:29:00Z">
              <w:tcPr>
                <w:tcW w:w="454" w:type="dxa"/>
                <w:vAlign w:val="center"/>
              </w:tcPr>
            </w:tcPrChange>
          </w:tcPr>
          <w:p w14:paraId="55E86349" w14:textId="3538E09F" w:rsidR="00494D04" w:rsidRPr="007E0F91" w:rsidRDefault="00494D04" w:rsidP="00494D04">
            <w:pPr>
              <w:jc w:val="center"/>
              <w:rPr>
                <w:ins w:id="30284" w:author="Στάθης Καπ" w:date="2023-03-09T06:25:00Z"/>
                <w:sz w:val="16"/>
                <w:szCs w:val="16"/>
              </w:rPr>
            </w:pPr>
            <w:ins w:id="30285" w:author="Στάθης Καπ" w:date="2023-03-09T07:11:00Z">
              <w:r>
                <w:rPr>
                  <w:rFonts w:ascii="Calibri" w:hAnsi="Calibri" w:cs="Calibri"/>
                  <w:color w:val="000000"/>
                  <w:sz w:val="16"/>
                  <w:szCs w:val="16"/>
                </w:rPr>
                <w:t>15.96</w:t>
              </w:r>
            </w:ins>
          </w:p>
        </w:tc>
        <w:tc>
          <w:tcPr>
            <w:tcW w:w="454" w:type="dxa"/>
            <w:vAlign w:val="center"/>
            <w:tcPrChange w:id="30286" w:author="Στάθης Καπ" w:date="2023-03-09T06:29:00Z">
              <w:tcPr>
                <w:tcW w:w="454" w:type="dxa"/>
                <w:vAlign w:val="bottom"/>
              </w:tcPr>
            </w:tcPrChange>
          </w:tcPr>
          <w:p w14:paraId="4F35DCEE" w14:textId="4CCE456A" w:rsidR="00494D04" w:rsidRPr="007E0F91" w:rsidRDefault="00494D04" w:rsidP="00494D04">
            <w:pPr>
              <w:jc w:val="center"/>
              <w:rPr>
                <w:ins w:id="30287" w:author="Στάθης Καπ" w:date="2023-03-09T06:25:00Z"/>
                <w:sz w:val="16"/>
                <w:szCs w:val="16"/>
              </w:rPr>
            </w:pPr>
            <w:ins w:id="30288"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30289" w:author="Στάθης Καπ" w:date="2023-03-09T06:29:00Z">
              <w:tcPr>
                <w:tcW w:w="457" w:type="dxa"/>
                <w:tcBorders>
                  <w:right w:val="single" w:sz="4" w:space="0" w:color="auto"/>
                </w:tcBorders>
                <w:vAlign w:val="center"/>
              </w:tcPr>
            </w:tcPrChange>
          </w:tcPr>
          <w:p w14:paraId="60698880" w14:textId="2049D597" w:rsidR="00494D04" w:rsidRPr="007E0F91" w:rsidRDefault="00494D04" w:rsidP="00494D04">
            <w:pPr>
              <w:jc w:val="center"/>
              <w:rPr>
                <w:ins w:id="30290" w:author="Στάθης Καπ" w:date="2023-03-09T06:25:00Z"/>
                <w:sz w:val="16"/>
                <w:szCs w:val="16"/>
              </w:rPr>
            </w:pPr>
            <w:ins w:id="30291"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30292" w:author="Στάθης Καπ" w:date="2023-03-09T06:29:00Z">
              <w:tcPr>
                <w:tcW w:w="453" w:type="dxa"/>
                <w:tcBorders>
                  <w:left w:val="single" w:sz="4" w:space="0" w:color="auto"/>
                </w:tcBorders>
                <w:vAlign w:val="bottom"/>
              </w:tcPr>
            </w:tcPrChange>
          </w:tcPr>
          <w:p w14:paraId="4BA681DF" w14:textId="0109FCBB" w:rsidR="00494D04" w:rsidRPr="007E0F91" w:rsidRDefault="00494D04" w:rsidP="00494D04">
            <w:pPr>
              <w:jc w:val="center"/>
              <w:rPr>
                <w:ins w:id="30293" w:author="Στάθης Καπ" w:date="2023-03-09T06:25:00Z"/>
                <w:sz w:val="16"/>
                <w:szCs w:val="16"/>
              </w:rPr>
            </w:pPr>
            <w:ins w:id="30294" w:author="Στάθης Καπ" w:date="2023-03-09T07:11:00Z">
              <w:r>
                <w:rPr>
                  <w:rFonts w:ascii="Calibri" w:hAnsi="Calibri" w:cs="Calibri"/>
                  <w:color w:val="000000"/>
                  <w:sz w:val="16"/>
                  <w:szCs w:val="16"/>
                </w:rPr>
                <w:t>446</w:t>
              </w:r>
            </w:ins>
          </w:p>
        </w:tc>
        <w:tc>
          <w:tcPr>
            <w:tcW w:w="454" w:type="dxa"/>
            <w:vAlign w:val="center"/>
            <w:tcPrChange w:id="30295" w:author="Στάθης Καπ" w:date="2023-03-09T06:29:00Z">
              <w:tcPr>
                <w:tcW w:w="454" w:type="dxa"/>
                <w:vAlign w:val="center"/>
              </w:tcPr>
            </w:tcPrChange>
          </w:tcPr>
          <w:p w14:paraId="4DD12D04" w14:textId="36F04DF3" w:rsidR="00494D04" w:rsidRPr="007E0F91" w:rsidRDefault="00494D04" w:rsidP="00494D04">
            <w:pPr>
              <w:jc w:val="center"/>
              <w:rPr>
                <w:ins w:id="30296" w:author="Στάθης Καπ" w:date="2023-03-09T06:25:00Z"/>
                <w:sz w:val="16"/>
                <w:szCs w:val="16"/>
              </w:rPr>
            </w:pPr>
            <w:ins w:id="30297" w:author="Στάθης Καπ" w:date="2023-03-09T07:11:00Z">
              <w:r>
                <w:rPr>
                  <w:rFonts w:ascii="Calibri" w:hAnsi="Calibri" w:cs="Calibri"/>
                  <w:color w:val="000000"/>
                  <w:sz w:val="16"/>
                  <w:szCs w:val="16"/>
                </w:rPr>
                <w:t>14.23</w:t>
              </w:r>
            </w:ins>
          </w:p>
        </w:tc>
        <w:tc>
          <w:tcPr>
            <w:tcW w:w="454" w:type="dxa"/>
            <w:vAlign w:val="center"/>
            <w:tcPrChange w:id="30298" w:author="Στάθης Καπ" w:date="2023-03-09T06:29:00Z">
              <w:tcPr>
                <w:tcW w:w="454" w:type="dxa"/>
                <w:vAlign w:val="bottom"/>
              </w:tcPr>
            </w:tcPrChange>
          </w:tcPr>
          <w:p w14:paraId="6CB8C698" w14:textId="49C582E2" w:rsidR="00494D04" w:rsidRPr="007E0F91" w:rsidRDefault="00494D04" w:rsidP="00494D04">
            <w:pPr>
              <w:jc w:val="center"/>
              <w:rPr>
                <w:ins w:id="30299" w:author="Στάθης Καπ" w:date="2023-03-09T06:25:00Z"/>
                <w:sz w:val="16"/>
                <w:szCs w:val="16"/>
              </w:rPr>
            </w:pPr>
            <w:ins w:id="30300"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30301" w:author="Στάθης Καπ" w:date="2023-03-09T06:29:00Z">
              <w:tcPr>
                <w:tcW w:w="454" w:type="dxa"/>
                <w:tcBorders>
                  <w:right w:val="single" w:sz="4" w:space="0" w:color="auto"/>
                </w:tcBorders>
                <w:vAlign w:val="center"/>
              </w:tcPr>
            </w:tcPrChange>
          </w:tcPr>
          <w:p w14:paraId="07A7B4C0" w14:textId="393AE74D" w:rsidR="00494D04" w:rsidRPr="007E0F91" w:rsidRDefault="00494D04" w:rsidP="00494D04">
            <w:pPr>
              <w:jc w:val="center"/>
              <w:rPr>
                <w:ins w:id="30302" w:author="Στάθης Καπ" w:date="2023-03-09T06:25:00Z"/>
                <w:sz w:val="16"/>
                <w:szCs w:val="16"/>
              </w:rPr>
            </w:pPr>
            <w:ins w:id="30303"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30304" w:author="Στάθης Καπ" w:date="2023-03-09T06:29:00Z">
              <w:tcPr>
                <w:tcW w:w="453" w:type="dxa"/>
                <w:tcBorders>
                  <w:left w:val="single" w:sz="4" w:space="0" w:color="auto"/>
                </w:tcBorders>
                <w:vAlign w:val="bottom"/>
              </w:tcPr>
            </w:tcPrChange>
          </w:tcPr>
          <w:p w14:paraId="47CDE338" w14:textId="567BB39F" w:rsidR="00494D04" w:rsidRPr="007E0F91" w:rsidRDefault="00494D04" w:rsidP="00494D04">
            <w:pPr>
              <w:jc w:val="center"/>
              <w:rPr>
                <w:ins w:id="30305" w:author="Στάθης Καπ" w:date="2023-03-09T06:25:00Z"/>
                <w:sz w:val="16"/>
                <w:szCs w:val="16"/>
              </w:rPr>
            </w:pPr>
            <w:ins w:id="30306" w:author="Στάθης Καπ" w:date="2023-03-09T07:11:00Z">
              <w:r>
                <w:rPr>
                  <w:rFonts w:ascii="Calibri" w:hAnsi="Calibri" w:cs="Calibri"/>
                  <w:color w:val="000000"/>
                  <w:sz w:val="16"/>
                  <w:szCs w:val="16"/>
                </w:rPr>
                <w:t>360</w:t>
              </w:r>
            </w:ins>
          </w:p>
        </w:tc>
        <w:tc>
          <w:tcPr>
            <w:tcW w:w="454" w:type="dxa"/>
            <w:vAlign w:val="center"/>
            <w:tcPrChange w:id="30307" w:author="Στάθης Καπ" w:date="2023-03-09T06:29:00Z">
              <w:tcPr>
                <w:tcW w:w="454" w:type="dxa"/>
                <w:vAlign w:val="center"/>
              </w:tcPr>
            </w:tcPrChange>
          </w:tcPr>
          <w:p w14:paraId="4092C165" w14:textId="3234550E" w:rsidR="00494D04" w:rsidRPr="007E0F91" w:rsidRDefault="00494D04" w:rsidP="00494D04">
            <w:pPr>
              <w:jc w:val="center"/>
              <w:rPr>
                <w:ins w:id="30308" w:author="Στάθης Καπ" w:date="2023-03-09T06:25:00Z"/>
                <w:sz w:val="16"/>
                <w:szCs w:val="16"/>
              </w:rPr>
            </w:pPr>
            <w:ins w:id="30309" w:author="Στάθης Καπ" w:date="2023-03-09T07:11:00Z">
              <w:r>
                <w:rPr>
                  <w:rFonts w:ascii="Calibri" w:hAnsi="Calibri" w:cs="Calibri"/>
                  <w:color w:val="000000"/>
                  <w:sz w:val="16"/>
                  <w:szCs w:val="16"/>
                </w:rPr>
                <w:t>30.77</w:t>
              </w:r>
            </w:ins>
          </w:p>
        </w:tc>
        <w:tc>
          <w:tcPr>
            <w:tcW w:w="454" w:type="dxa"/>
            <w:vAlign w:val="center"/>
            <w:tcPrChange w:id="30310" w:author="Στάθης Καπ" w:date="2023-03-09T06:29:00Z">
              <w:tcPr>
                <w:tcW w:w="454" w:type="dxa"/>
                <w:vAlign w:val="bottom"/>
              </w:tcPr>
            </w:tcPrChange>
          </w:tcPr>
          <w:p w14:paraId="591228AA" w14:textId="1FDAE2DA" w:rsidR="00494D04" w:rsidRPr="007E0F91" w:rsidRDefault="00494D04" w:rsidP="00494D04">
            <w:pPr>
              <w:jc w:val="center"/>
              <w:rPr>
                <w:ins w:id="30311" w:author="Στάθης Καπ" w:date="2023-03-09T06:25:00Z"/>
                <w:sz w:val="16"/>
                <w:szCs w:val="16"/>
              </w:rPr>
            </w:pPr>
            <w:ins w:id="30312"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30313" w:author="Στάθης Καπ" w:date="2023-03-09T06:29:00Z">
              <w:tcPr>
                <w:tcW w:w="461" w:type="dxa"/>
                <w:tcBorders>
                  <w:right w:val="single" w:sz="4" w:space="0" w:color="auto"/>
                </w:tcBorders>
                <w:vAlign w:val="center"/>
              </w:tcPr>
            </w:tcPrChange>
          </w:tcPr>
          <w:p w14:paraId="28AEEDF5" w14:textId="2B3D7A19" w:rsidR="00494D04" w:rsidRPr="007E0F91" w:rsidRDefault="00494D04" w:rsidP="00494D04">
            <w:pPr>
              <w:jc w:val="center"/>
              <w:rPr>
                <w:ins w:id="30314" w:author="Στάθης Καπ" w:date="2023-03-09T06:25:00Z"/>
                <w:sz w:val="16"/>
                <w:szCs w:val="16"/>
              </w:rPr>
            </w:pPr>
            <w:ins w:id="30315"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3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317" w:author="Στάθης Καπ" w:date="2023-03-09T06:25:00Z"/>
          <w:trPrChange w:id="3031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31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30320" w:author="Στάθης Καπ" w:date="2023-03-09T06:25:00Z"/>
                <w:sz w:val="16"/>
                <w:szCs w:val="16"/>
              </w:rPr>
            </w:pPr>
            <w:ins w:id="30321"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30322" w:author="Στάθης Καπ" w:date="2023-03-09T06:29:00Z">
              <w:tcPr>
                <w:tcW w:w="565" w:type="dxa"/>
                <w:tcBorders>
                  <w:left w:val="single" w:sz="4" w:space="0" w:color="auto"/>
                </w:tcBorders>
                <w:vAlign w:val="center"/>
              </w:tcPr>
            </w:tcPrChange>
          </w:tcPr>
          <w:p w14:paraId="104ACF45" w14:textId="3EBD23D8" w:rsidR="00494D04" w:rsidRPr="007E0F91" w:rsidRDefault="00494D04" w:rsidP="00494D04">
            <w:pPr>
              <w:jc w:val="center"/>
              <w:rPr>
                <w:ins w:id="30323" w:author="Στάθης Καπ" w:date="2023-03-09T06:25:00Z"/>
                <w:sz w:val="16"/>
                <w:szCs w:val="16"/>
              </w:rPr>
            </w:pPr>
            <w:ins w:id="30324"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30325" w:author="Στάθης Καπ" w:date="2023-03-09T06:29:00Z">
              <w:tcPr>
                <w:tcW w:w="679" w:type="dxa"/>
                <w:tcBorders>
                  <w:right w:val="single" w:sz="4" w:space="0" w:color="auto"/>
                </w:tcBorders>
                <w:vAlign w:val="center"/>
              </w:tcPr>
            </w:tcPrChange>
          </w:tcPr>
          <w:p w14:paraId="20FE4304" w14:textId="32810322" w:rsidR="00494D04" w:rsidRPr="007E0F91" w:rsidRDefault="00494D04" w:rsidP="00494D04">
            <w:pPr>
              <w:jc w:val="center"/>
              <w:rPr>
                <w:ins w:id="30326" w:author="Στάθης Καπ" w:date="2023-03-09T06:25:00Z"/>
                <w:sz w:val="16"/>
                <w:szCs w:val="16"/>
              </w:rPr>
            </w:pPr>
            <w:ins w:id="30327"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30328" w:author="Στάθης Καπ" w:date="2023-03-09T06:29:00Z">
              <w:tcPr>
                <w:tcW w:w="453" w:type="dxa"/>
                <w:tcBorders>
                  <w:left w:val="single" w:sz="4" w:space="0" w:color="auto"/>
                </w:tcBorders>
                <w:vAlign w:val="center"/>
              </w:tcPr>
            </w:tcPrChange>
          </w:tcPr>
          <w:p w14:paraId="555DA5BA" w14:textId="3ACB93B8" w:rsidR="00494D04" w:rsidRPr="007E0F91" w:rsidRDefault="00494D04" w:rsidP="00494D04">
            <w:pPr>
              <w:jc w:val="center"/>
              <w:rPr>
                <w:ins w:id="30329" w:author="Στάθης Καπ" w:date="2023-03-09T06:25:00Z"/>
                <w:sz w:val="16"/>
                <w:szCs w:val="16"/>
              </w:rPr>
            </w:pPr>
            <w:ins w:id="30330" w:author="Στάθης Καπ" w:date="2023-03-09T07:11:00Z">
              <w:r>
                <w:rPr>
                  <w:rFonts w:ascii="Calibri" w:hAnsi="Calibri" w:cs="Calibri"/>
                  <w:color w:val="000000"/>
                  <w:sz w:val="16"/>
                  <w:szCs w:val="16"/>
                </w:rPr>
                <w:t>384</w:t>
              </w:r>
            </w:ins>
          </w:p>
        </w:tc>
        <w:tc>
          <w:tcPr>
            <w:tcW w:w="708" w:type="dxa"/>
            <w:vAlign w:val="center"/>
            <w:tcPrChange w:id="30331" w:author="Στάθης Καπ" w:date="2023-03-09T06:29:00Z">
              <w:tcPr>
                <w:tcW w:w="708" w:type="dxa"/>
                <w:vAlign w:val="center"/>
              </w:tcPr>
            </w:tcPrChange>
          </w:tcPr>
          <w:p w14:paraId="04ABB008" w14:textId="1ACE772A" w:rsidR="00494D04" w:rsidRPr="007E0F91" w:rsidRDefault="00494D04" w:rsidP="00494D04">
            <w:pPr>
              <w:jc w:val="center"/>
              <w:rPr>
                <w:ins w:id="30332" w:author="Στάθης Καπ" w:date="2023-03-09T06:25:00Z"/>
                <w:sz w:val="16"/>
                <w:szCs w:val="16"/>
              </w:rPr>
            </w:pPr>
            <w:ins w:id="30333"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30334" w:author="Στάθης Καπ" w:date="2023-03-09T06:29:00Z">
              <w:tcPr>
                <w:tcW w:w="652" w:type="dxa"/>
                <w:tcBorders>
                  <w:right w:val="single" w:sz="4" w:space="0" w:color="auto"/>
                </w:tcBorders>
                <w:vAlign w:val="center"/>
              </w:tcPr>
            </w:tcPrChange>
          </w:tcPr>
          <w:p w14:paraId="498CE61E" w14:textId="06212E51" w:rsidR="00494D04" w:rsidRPr="007E0F91" w:rsidRDefault="00494D04" w:rsidP="00494D04">
            <w:pPr>
              <w:jc w:val="center"/>
              <w:rPr>
                <w:ins w:id="30335" w:author="Στάθης Καπ" w:date="2023-03-09T06:25:00Z"/>
                <w:sz w:val="16"/>
                <w:szCs w:val="16"/>
              </w:rPr>
            </w:pPr>
            <w:ins w:id="30336"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30337" w:author="Στάθης Καπ" w:date="2023-03-09T06:29:00Z">
              <w:tcPr>
                <w:tcW w:w="453" w:type="dxa"/>
                <w:tcBorders>
                  <w:left w:val="single" w:sz="4" w:space="0" w:color="auto"/>
                </w:tcBorders>
                <w:vAlign w:val="bottom"/>
              </w:tcPr>
            </w:tcPrChange>
          </w:tcPr>
          <w:p w14:paraId="3D64E41E" w14:textId="44B44350" w:rsidR="00494D04" w:rsidRPr="007E0F91" w:rsidRDefault="00494D04" w:rsidP="00494D04">
            <w:pPr>
              <w:jc w:val="center"/>
              <w:rPr>
                <w:ins w:id="30338" w:author="Στάθης Καπ" w:date="2023-03-09T06:25:00Z"/>
                <w:sz w:val="16"/>
                <w:szCs w:val="16"/>
              </w:rPr>
            </w:pPr>
            <w:ins w:id="30339" w:author="Στάθης Καπ" w:date="2023-03-09T07:11:00Z">
              <w:r>
                <w:rPr>
                  <w:rFonts w:ascii="Calibri" w:hAnsi="Calibri" w:cs="Calibri"/>
                  <w:color w:val="000000"/>
                  <w:sz w:val="16"/>
                  <w:szCs w:val="16"/>
                </w:rPr>
                <w:t>328</w:t>
              </w:r>
            </w:ins>
          </w:p>
        </w:tc>
        <w:tc>
          <w:tcPr>
            <w:tcW w:w="454" w:type="dxa"/>
            <w:vAlign w:val="center"/>
            <w:tcPrChange w:id="30340" w:author="Στάθης Καπ" w:date="2023-03-09T06:29:00Z">
              <w:tcPr>
                <w:tcW w:w="454" w:type="dxa"/>
                <w:vAlign w:val="center"/>
              </w:tcPr>
            </w:tcPrChange>
          </w:tcPr>
          <w:p w14:paraId="629016DB" w14:textId="279F8117" w:rsidR="00494D04" w:rsidRPr="007E0F91" w:rsidRDefault="00494D04" w:rsidP="00494D04">
            <w:pPr>
              <w:jc w:val="center"/>
              <w:rPr>
                <w:ins w:id="30341" w:author="Στάθης Καπ" w:date="2023-03-09T06:25:00Z"/>
                <w:sz w:val="16"/>
                <w:szCs w:val="16"/>
              </w:rPr>
            </w:pPr>
            <w:ins w:id="30342" w:author="Στάθης Καπ" w:date="2023-03-09T07:11:00Z">
              <w:r>
                <w:rPr>
                  <w:rFonts w:ascii="Calibri" w:hAnsi="Calibri" w:cs="Calibri"/>
                  <w:color w:val="000000"/>
                  <w:sz w:val="16"/>
                  <w:szCs w:val="16"/>
                </w:rPr>
                <w:t>14.58</w:t>
              </w:r>
            </w:ins>
          </w:p>
        </w:tc>
        <w:tc>
          <w:tcPr>
            <w:tcW w:w="454" w:type="dxa"/>
            <w:vAlign w:val="center"/>
            <w:tcPrChange w:id="30343" w:author="Στάθης Καπ" w:date="2023-03-09T06:29:00Z">
              <w:tcPr>
                <w:tcW w:w="454" w:type="dxa"/>
                <w:vAlign w:val="bottom"/>
              </w:tcPr>
            </w:tcPrChange>
          </w:tcPr>
          <w:p w14:paraId="4CC9C618" w14:textId="775CC4DF" w:rsidR="00494D04" w:rsidRPr="007E0F91" w:rsidRDefault="00494D04" w:rsidP="00494D04">
            <w:pPr>
              <w:jc w:val="center"/>
              <w:rPr>
                <w:ins w:id="30344" w:author="Στάθης Καπ" w:date="2023-03-09T06:25:00Z"/>
                <w:sz w:val="16"/>
                <w:szCs w:val="16"/>
              </w:rPr>
            </w:pPr>
            <w:ins w:id="30345"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30346" w:author="Στάθης Καπ" w:date="2023-03-09T06:29:00Z">
              <w:tcPr>
                <w:tcW w:w="457" w:type="dxa"/>
                <w:tcBorders>
                  <w:right w:val="single" w:sz="4" w:space="0" w:color="auto"/>
                </w:tcBorders>
                <w:vAlign w:val="center"/>
              </w:tcPr>
            </w:tcPrChange>
          </w:tcPr>
          <w:p w14:paraId="73C16E31" w14:textId="3CF984B1" w:rsidR="00494D04" w:rsidRPr="007E0F91" w:rsidRDefault="00494D04" w:rsidP="00494D04">
            <w:pPr>
              <w:jc w:val="center"/>
              <w:rPr>
                <w:ins w:id="30347" w:author="Στάθης Καπ" w:date="2023-03-09T06:25:00Z"/>
                <w:sz w:val="16"/>
                <w:szCs w:val="16"/>
              </w:rPr>
            </w:pPr>
            <w:ins w:id="30348"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30349" w:author="Στάθης Καπ" w:date="2023-03-09T06:29:00Z">
              <w:tcPr>
                <w:tcW w:w="453" w:type="dxa"/>
                <w:tcBorders>
                  <w:left w:val="single" w:sz="4" w:space="0" w:color="auto"/>
                </w:tcBorders>
                <w:vAlign w:val="bottom"/>
              </w:tcPr>
            </w:tcPrChange>
          </w:tcPr>
          <w:p w14:paraId="5EAD4815" w14:textId="600B9CA2" w:rsidR="00494D04" w:rsidRPr="007E0F91" w:rsidRDefault="00494D04" w:rsidP="00494D04">
            <w:pPr>
              <w:jc w:val="center"/>
              <w:rPr>
                <w:ins w:id="30350" w:author="Στάθης Καπ" w:date="2023-03-09T06:25:00Z"/>
                <w:sz w:val="16"/>
                <w:szCs w:val="16"/>
              </w:rPr>
            </w:pPr>
            <w:ins w:id="30351" w:author="Στάθης Καπ" w:date="2023-03-09T07:11:00Z">
              <w:r>
                <w:rPr>
                  <w:rFonts w:ascii="Calibri" w:hAnsi="Calibri" w:cs="Calibri"/>
                  <w:color w:val="000000"/>
                  <w:sz w:val="16"/>
                  <w:szCs w:val="16"/>
                </w:rPr>
                <w:t>325</w:t>
              </w:r>
            </w:ins>
          </w:p>
        </w:tc>
        <w:tc>
          <w:tcPr>
            <w:tcW w:w="454" w:type="dxa"/>
            <w:vAlign w:val="center"/>
            <w:tcPrChange w:id="30352" w:author="Στάθης Καπ" w:date="2023-03-09T06:29:00Z">
              <w:tcPr>
                <w:tcW w:w="454" w:type="dxa"/>
                <w:vAlign w:val="center"/>
              </w:tcPr>
            </w:tcPrChange>
          </w:tcPr>
          <w:p w14:paraId="38B33841" w14:textId="5A70EB2D" w:rsidR="00494D04" w:rsidRPr="007E0F91" w:rsidRDefault="00494D04" w:rsidP="00494D04">
            <w:pPr>
              <w:jc w:val="center"/>
              <w:rPr>
                <w:ins w:id="30353" w:author="Στάθης Καπ" w:date="2023-03-09T06:25:00Z"/>
                <w:sz w:val="16"/>
                <w:szCs w:val="16"/>
              </w:rPr>
            </w:pPr>
            <w:ins w:id="30354" w:author="Στάθης Καπ" w:date="2023-03-09T07:11:00Z">
              <w:r>
                <w:rPr>
                  <w:rFonts w:ascii="Calibri" w:hAnsi="Calibri" w:cs="Calibri"/>
                  <w:color w:val="000000"/>
                  <w:sz w:val="16"/>
                  <w:szCs w:val="16"/>
                </w:rPr>
                <w:t>15.36</w:t>
              </w:r>
            </w:ins>
          </w:p>
        </w:tc>
        <w:tc>
          <w:tcPr>
            <w:tcW w:w="454" w:type="dxa"/>
            <w:vAlign w:val="center"/>
            <w:tcPrChange w:id="30355" w:author="Στάθης Καπ" w:date="2023-03-09T06:29:00Z">
              <w:tcPr>
                <w:tcW w:w="454" w:type="dxa"/>
                <w:vAlign w:val="bottom"/>
              </w:tcPr>
            </w:tcPrChange>
          </w:tcPr>
          <w:p w14:paraId="4E81DB4C" w14:textId="12D7D0D9" w:rsidR="00494D04" w:rsidRPr="007E0F91" w:rsidRDefault="00494D04" w:rsidP="00494D04">
            <w:pPr>
              <w:jc w:val="center"/>
              <w:rPr>
                <w:ins w:id="30356" w:author="Στάθης Καπ" w:date="2023-03-09T06:25:00Z"/>
                <w:sz w:val="16"/>
                <w:szCs w:val="16"/>
              </w:rPr>
            </w:pPr>
            <w:ins w:id="30357"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30358" w:author="Στάθης Καπ" w:date="2023-03-09T06:29:00Z">
              <w:tcPr>
                <w:tcW w:w="454" w:type="dxa"/>
                <w:tcBorders>
                  <w:right w:val="single" w:sz="4" w:space="0" w:color="auto"/>
                </w:tcBorders>
                <w:vAlign w:val="center"/>
              </w:tcPr>
            </w:tcPrChange>
          </w:tcPr>
          <w:p w14:paraId="66C6C999" w14:textId="7C73D74A" w:rsidR="00494D04" w:rsidRPr="007E0F91" w:rsidRDefault="00494D04" w:rsidP="00494D04">
            <w:pPr>
              <w:jc w:val="center"/>
              <w:rPr>
                <w:ins w:id="30359" w:author="Στάθης Καπ" w:date="2023-03-09T06:25:00Z"/>
                <w:sz w:val="16"/>
                <w:szCs w:val="16"/>
              </w:rPr>
            </w:pPr>
            <w:ins w:id="30360"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30361" w:author="Στάθης Καπ" w:date="2023-03-09T06:29:00Z">
              <w:tcPr>
                <w:tcW w:w="453" w:type="dxa"/>
                <w:tcBorders>
                  <w:left w:val="single" w:sz="4" w:space="0" w:color="auto"/>
                </w:tcBorders>
                <w:vAlign w:val="bottom"/>
              </w:tcPr>
            </w:tcPrChange>
          </w:tcPr>
          <w:p w14:paraId="7330EE5C" w14:textId="2C92E02F" w:rsidR="00494D04" w:rsidRPr="007E0F91" w:rsidRDefault="00494D04" w:rsidP="00494D04">
            <w:pPr>
              <w:jc w:val="center"/>
              <w:rPr>
                <w:ins w:id="30362" w:author="Στάθης Καπ" w:date="2023-03-09T06:25:00Z"/>
                <w:sz w:val="16"/>
                <w:szCs w:val="16"/>
              </w:rPr>
            </w:pPr>
            <w:ins w:id="30363" w:author="Στάθης Καπ" w:date="2023-03-09T07:11:00Z">
              <w:r>
                <w:rPr>
                  <w:rFonts w:ascii="Calibri" w:hAnsi="Calibri" w:cs="Calibri"/>
                  <w:color w:val="000000"/>
                  <w:sz w:val="16"/>
                  <w:szCs w:val="16"/>
                </w:rPr>
                <w:t>352</w:t>
              </w:r>
            </w:ins>
          </w:p>
        </w:tc>
        <w:tc>
          <w:tcPr>
            <w:tcW w:w="454" w:type="dxa"/>
            <w:vAlign w:val="center"/>
            <w:tcPrChange w:id="30364" w:author="Στάθης Καπ" w:date="2023-03-09T06:29:00Z">
              <w:tcPr>
                <w:tcW w:w="454" w:type="dxa"/>
                <w:vAlign w:val="center"/>
              </w:tcPr>
            </w:tcPrChange>
          </w:tcPr>
          <w:p w14:paraId="37354253" w14:textId="7407CCC6" w:rsidR="00494D04" w:rsidRPr="007E0F91" w:rsidRDefault="00494D04" w:rsidP="00494D04">
            <w:pPr>
              <w:jc w:val="center"/>
              <w:rPr>
                <w:ins w:id="30365" w:author="Στάθης Καπ" w:date="2023-03-09T06:25:00Z"/>
                <w:sz w:val="16"/>
                <w:szCs w:val="16"/>
              </w:rPr>
            </w:pPr>
            <w:ins w:id="30366" w:author="Στάθης Καπ" w:date="2023-03-09T07:11:00Z">
              <w:r>
                <w:rPr>
                  <w:rFonts w:ascii="Calibri" w:hAnsi="Calibri" w:cs="Calibri"/>
                  <w:color w:val="000000"/>
                  <w:sz w:val="16"/>
                  <w:szCs w:val="16"/>
                </w:rPr>
                <w:t>8.33</w:t>
              </w:r>
            </w:ins>
          </w:p>
        </w:tc>
        <w:tc>
          <w:tcPr>
            <w:tcW w:w="454" w:type="dxa"/>
            <w:vAlign w:val="center"/>
            <w:tcPrChange w:id="30367" w:author="Στάθης Καπ" w:date="2023-03-09T06:29:00Z">
              <w:tcPr>
                <w:tcW w:w="454" w:type="dxa"/>
                <w:vAlign w:val="bottom"/>
              </w:tcPr>
            </w:tcPrChange>
          </w:tcPr>
          <w:p w14:paraId="113E2A38" w14:textId="5ED59219" w:rsidR="00494D04" w:rsidRPr="007E0F91" w:rsidRDefault="00494D04" w:rsidP="00494D04">
            <w:pPr>
              <w:jc w:val="center"/>
              <w:rPr>
                <w:ins w:id="30368" w:author="Στάθης Καπ" w:date="2023-03-09T06:25:00Z"/>
                <w:sz w:val="16"/>
                <w:szCs w:val="16"/>
              </w:rPr>
            </w:pPr>
            <w:ins w:id="30369"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30370" w:author="Στάθης Καπ" w:date="2023-03-09T06:29:00Z">
              <w:tcPr>
                <w:tcW w:w="461" w:type="dxa"/>
                <w:tcBorders>
                  <w:right w:val="single" w:sz="4" w:space="0" w:color="auto"/>
                </w:tcBorders>
                <w:vAlign w:val="center"/>
              </w:tcPr>
            </w:tcPrChange>
          </w:tcPr>
          <w:p w14:paraId="18E66570" w14:textId="4252A971" w:rsidR="00494D04" w:rsidRPr="007E0F91" w:rsidRDefault="00494D04" w:rsidP="00494D04">
            <w:pPr>
              <w:jc w:val="center"/>
              <w:rPr>
                <w:ins w:id="30371" w:author="Στάθης Καπ" w:date="2023-03-09T06:25:00Z"/>
                <w:sz w:val="16"/>
                <w:szCs w:val="16"/>
              </w:rPr>
            </w:pPr>
            <w:ins w:id="30372"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3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374" w:author="Στάθης Καπ" w:date="2023-03-09T06:25:00Z"/>
          <w:trPrChange w:id="3037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37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30377" w:author="Στάθης Καπ" w:date="2023-03-09T06:25:00Z"/>
                <w:sz w:val="16"/>
                <w:szCs w:val="16"/>
              </w:rPr>
            </w:pPr>
            <w:ins w:id="30378"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30379" w:author="Στάθης Καπ" w:date="2023-03-09T06:29:00Z">
              <w:tcPr>
                <w:tcW w:w="565" w:type="dxa"/>
                <w:tcBorders>
                  <w:left w:val="single" w:sz="4" w:space="0" w:color="auto"/>
                </w:tcBorders>
                <w:vAlign w:val="center"/>
              </w:tcPr>
            </w:tcPrChange>
          </w:tcPr>
          <w:p w14:paraId="28239C22" w14:textId="0F00B0A9" w:rsidR="00494D04" w:rsidRPr="007E0F91" w:rsidRDefault="00494D04" w:rsidP="00494D04">
            <w:pPr>
              <w:jc w:val="center"/>
              <w:rPr>
                <w:ins w:id="30380" w:author="Στάθης Καπ" w:date="2023-03-09T06:25:00Z"/>
                <w:sz w:val="16"/>
                <w:szCs w:val="16"/>
              </w:rPr>
            </w:pPr>
            <w:ins w:id="30381"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30382" w:author="Στάθης Καπ" w:date="2023-03-09T06:29:00Z">
              <w:tcPr>
                <w:tcW w:w="679" w:type="dxa"/>
                <w:tcBorders>
                  <w:right w:val="single" w:sz="4" w:space="0" w:color="auto"/>
                </w:tcBorders>
                <w:vAlign w:val="center"/>
              </w:tcPr>
            </w:tcPrChange>
          </w:tcPr>
          <w:p w14:paraId="79298756" w14:textId="39817679" w:rsidR="00494D04" w:rsidRPr="007E0F91" w:rsidRDefault="00494D04" w:rsidP="00494D04">
            <w:pPr>
              <w:jc w:val="center"/>
              <w:rPr>
                <w:ins w:id="30383" w:author="Στάθης Καπ" w:date="2023-03-09T06:25:00Z"/>
                <w:sz w:val="16"/>
                <w:szCs w:val="16"/>
              </w:rPr>
            </w:pPr>
            <w:ins w:id="30384"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30385" w:author="Στάθης Καπ" w:date="2023-03-09T06:29:00Z">
              <w:tcPr>
                <w:tcW w:w="453" w:type="dxa"/>
                <w:tcBorders>
                  <w:left w:val="single" w:sz="4" w:space="0" w:color="auto"/>
                </w:tcBorders>
                <w:vAlign w:val="center"/>
              </w:tcPr>
            </w:tcPrChange>
          </w:tcPr>
          <w:p w14:paraId="4939D6EB" w14:textId="52EDFEBB" w:rsidR="00494D04" w:rsidRPr="007E0F91" w:rsidRDefault="00494D04" w:rsidP="00494D04">
            <w:pPr>
              <w:jc w:val="center"/>
              <w:rPr>
                <w:ins w:id="30386" w:author="Στάθης Καπ" w:date="2023-03-09T06:25:00Z"/>
                <w:sz w:val="16"/>
                <w:szCs w:val="16"/>
              </w:rPr>
            </w:pPr>
            <w:ins w:id="30387" w:author="Στάθης Καπ" w:date="2023-03-09T07:11:00Z">
              <w:r>
                <w:rPr>
                  <w:rFonts w:ascii="Calibri" w:hAnsi="Calibri" w:cs="Calibri"/>
                  <w:color w:val="000000"/>
                  <w:sz w:val="16"/>
                  <w:szCs w:val="16"/>
                </w:rPr>
                <w:t>422</w:t>
              </w:r>
            </w:ins>
          </w:p>
        </w:tc>
        <w:tc>
          <w:tcPr>
            <w:tcW w:w="708" w:type="dxa"/>
            <w:vAlign w:val="center"/>
            <w:tcPrChange w:id="30388" w:author="Στάθης Καπ" w:date="2023-03-09T06:29:00Z">
              <w:tcPr>
                <w:tcW w:w="708" w:type="dxa"/>
                <w:vAlign w:val="center"/>
              </w:tcPr>
            </w:tcPrChange>
          </w:tcPr>
          <w:p w14:paraId="4AF6C5C5" w14:textId="5D187341" w:rsidR="00494D04" w:rsidRPr="007E0F91" w:rsidRDefault="00494D04" w:rsidP="00494D04">
            <w:pPr>
              <w:jc w:val="center"/>
              <w:rPr>
                <w:ins w:id="30389" w:author="Στάθης Καπ" w:date="2023-03-09T06:25:00Z"/>
                <w:sz w:val="16"/>
                <w:szCs w:val="16"/>
              </w:rPr>
            </w:pPr>
            <w:ins w:id="30390"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30391" w:author="Στάθης Καπ" w:date="2023-03-09T06:29:00Z">
              <w:tcPr>
                <w:tcW w:w="652" w:type="dxa"/>
                <w:tcBorders>
                  <w:right w:val="single" w:sz="4" w:space="0" w:color="auto"/>
                </w:tcBorders>
                <w:vAlign w:val="center"/>
              </w:tcPr>
            </w:tcPrChange>
          </w:tcPr>
          <w:p w14:paraId="780DEC95" w14:textId="43C1612B" w:rsidR="00494D04" w:rsidRPr="007E0F91" w:rsidRDefault="00494D04" w:rsidP="00494D04">
            <w:pPr>
              <w:jc w:val="center"/>
              <w:rPr>
                <w:ins w:id="30392" w:author="Στάθης Καπ" w:date="2023-03-09T06:25:00Z"/>
                <w:sz w:val="16"/>
                <w:szCs w:val="16"/>
              </w:rPr>
            </w:pPr>
            <w:ins w:id="30393"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30394" w:author="Στάθης Καπ" w:date="2023-03-09T06:29:00Z">
              <w:tcPr>
                <w:tcW w:w="453" w:type="dxa"/>
                <w:tcBorders>
                  <w:left w:val="single" w:sz="4" w:space="0" w:color="auto"/>
                </w:tcBorders>
                <w:vAlign w:val="bottom"/>
              </w:tcPr>
            </w:tcPrChange>
          </w:tcPr>
          <w:p w14:paraId="4939FE0C" w14:textId="2458ECAE" w:rsidR="00494D04" w:rsidRPr="007E0F91" w:rsidRDefault="00494D04" w:rsidP="00494D04">
            <w:pPr>
              <w:jc w:val="center"/>
              <w:rPr>
                <w:ins w:id="30395" w:author="Στάθης Καπ" w:date="2023-03-09T06:25:00Z"/>
                <w:sz w:val="16"/>
                <w:szCs w:val="16"/>
              </w:rPr>
            </w:pPr>
            <w:ins w:id="30396" w:author="Στάθης Καπ" w:date="2023-03-09T07:11:00Z">
              <w:r>
                <w:rPr>
                  <w:rFonts w:ascii="Calibri" w:hAnsi="Calibri" w:cs="Calibri"/>
                  <w:color w:val="000000"/>
                  <w:sz w:val="16"/>
                  <w:szCs w:val="16"/>
                </w:rPr>
                <w:t>407</w:t>
              </w:r>
            </w:ins>
          </w:p>
        </w:tc>
        <w:tc>
          <w:tcPr>
            <w:tcW w:w="454" w:type="dxa"/>
            <w:vAlign w:val="center"/>
            <w:tcPrChange w:id="30397" w:author="Στάθης Καπ" w:date="2023-03-09T06:29:00Z">
              <w:tcPr>
                <w:tcW w:w="454" w:type="dxa"/>
                <w:vAlign w:val="center"/>
              </w:tcPr>
            </w:tcPrChange>
          </w:tcPr>
          <w:p w14:paraId="50D3FE2E" w14:textId="0026CF29" w:rsidR="00494D04" w:rsidRPr="007E0F91" w:rsidRDefault="00494D04" w:rsidP="00494D04">
            <w:pPr>
              <w:jc w:val="center"/>
              <w:rPr>
                <w:ins w:id="30398" w:author="Στάθης Καπ" w:date="2023-03-09T06:25:00Z"/>
                <w:sz w:val="16"/>
                <w:szCs w:val="16"/>
              </w:rPr>
            </w:pPr>
            <w:ins w:id="30399" w:author="Στάθης Καπ" w:date="2023-03-09T07:11:00Z">
              <w:r>
                <w:rPr>
                  <w:rFonts w:ascii="Calibri" w:hAnsi="Calibri" w:cs="Calibri"/>
                  <w:color w:val="000000"/>
                  <w:sz w:val="16"/>
                  <w:szCs w:val="16"/>
                </w:rPr>
                <w:t>3.55</w:t>
              </w:r>
            </w:ins>
          </w:p>
        </w:tc>
        <w:tc>
          <w:tcPr>
            <w:tcW w:w="454" w:type="dxa"/>
            <w:vAlign w:val="center"/>
            <w:tcPrChange w:id="30400" w:author="Στάθης Καπ" w:date="2023-03-09T06:29:00Z">
              <w:tcPr>
                <w:tcW w:w="454" w:type="dxa"/>
                <w:vAlign w:val="bottom"/>
              </w:tcPr>
            </w:tcPrChange>
          </w:tcPr>
          <w:p w14:paraId="6FCB1329" w14:textId="755A4CA4" w:rsidR="00494D04" w:rsidRPr="007E0F91" w:rsidRDefault="00494D04" w:rsidP="00494D04">
            <w:pPr>
              <w:jc w:val="center"/>
              <w:rPr>
                <w:ins w:id="30401" w:author="Στάθης Καπ" w:date="2023-03-09T06:25:00Z"/>
                <w:sz w:val="16"/>
                <w:szCs w:val="16"/>
              </w:rPr>
            </w:pPr>
            <w:ins w:id="30402"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30403" w:author="Στάθης Καπ" w:date="2023-03-09T06:29:00Z">
              <w:tcPr>
                <w:tcW w:w="457" w:type="dxa"/>
                <w:tcBorders>
                  <w:right w:val="single" w:sz="4" w:space="0" w:color="auto"/>
                </w:tcBorders>
                <w:vAlign w:val="center"/>
              </w:tcPr>
            </w:tcPrChange>
          </w:tcPr>
          <w:p w14:paraId="5CAAEDAD" w14:textId="243B2764" w:rsidR="00494D04" w:rsidRPr="007E0F91" w:rsidRDefault="00494D04" w:rsidP="00494D04">
            <w:pPr>
              <w:jc w:val="center"/>
              <w:rPr>
                <w:ins w:id="30404" w:author="Στάθης Καπ" w:date="2023-03-09T06:25:00Z"/>
                <w:sz w:val="16"/>
                <w:szCs w:val="16"/>
              </w:rPr>
            </w:pPr>
            <w:ins w:id="30405"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30406" w:author="Στάθης Καπ" w:date="2023-03-09T06:29:00Z">
              <w:tcPr>
                <w:tcW w:w="453" w:type="dxa"/>
                <w:tcBorders>
                  <w:left w:val="single" w:sz="4" w:space="0" w:color="auto"/>
                </w:tcBorders>
                <w:vAlign w:val="bottom"/>
              </w:tcPr>
            </w:tcPrChange>
          </w:tcPr>
          <w:p w14:paraId="246CE156" w14:textId="4A004505" w:rsidR="00494D04" w:rsidRPr="007E0F91" w:rsidRDefault="00494D04" w:rsidP="00494D04">
            <w:pPr>
              <w:jc w:val="center"/>
              <w:rPr>
                <w:ins w:id="30407" w:author="Στάθης Καπ" w:date="2023-03-09T06:25:00Z"/>
                <w:sz w:val="16"/>
                <w:szCs w:val="16"/>
              </w:rPr>
            </w:pPr>
            <w:ins w:id="30408" w:author="Στάθης Καπ" w:date="2023-03-09T07:11:00Z">
              <w:r>
                <w:rPr>
                  <w:rFonts w:ascii="Calibri" w:hAnsi="Calibri" w:cs="Calibri"/>
                  <w:color w:val="000000"/>
                  <w:sz w:val="16"/>
                  <w:szCs w:val="16"/>
                </w:rPr>
                <w:t>383</w:t>
              </w:r>
            </w:ins>
          </w:p>
        </w:tc>
        <w:tc>
          <w:tcPr>
            <w:tcW w:w="454" w:type="dxa"/>
            <w:vAlign w:val="center"/>
            <w:tcPrChange w:id="30409" w:author="Στάθης Καπ" w:date="2023-03-09T06:29:00Z">
              <w:tcPr>
                <w:tcW w:w="454" w:type="dxa"/>
                <w:vAlign w:val="center"/>
              </w:tcPr>
            </w:tcPrChange>
          </w:tcPr>
          <w:p w14:paraId="000D71C5" w14:textId="3ECDDFDB" w:rsidR="00494D04" w:rsidRPr="007E0F91" w:rsidRDefault="00494D04" w:rsidP="00494D04">
            <w:pPr>
              <w:jc w:val="center"/>
              <w:rPr>
                <w:ins w:id="30410" w:author="Στάθης Καπ" w:date="2023-03-09T06:25:00Z"/>
                <w:sz w:val="16"/>
                <w:szCs w:val="16"/>
              </w:rPr>
            </w:pPr>
            <w:ins w:id="30411" w:author="Στάθης Καπ" w:date="2023-03-09T07:11:00Z">
              <w:r>
                <w:rPr>
                  <w:rFonts w:ascii="Calibri" w:hAnsi="Calibri" w:cs="Calibri"/>
                  <w:color w:val="000000"/>
                  <w:sz w:val="16"/>
                  <w:szCs w:val="16"/>
                </w:rPr>
                <w:t>9.24</w:t>
              </w:r>
            </w:ins>
          </w:p>
        </w:tc>
        <w:tc>
          <w:tcPr>
            <w:tcW w:w="454" w:type="dxa"/>
            <w:vAlign w:val="center"/>
            <w:tcPrChange w:id="30412" w:author="Στάθης Καπ" w:date="2023-03-09T06:29:00Z">
              <w:tcPr>
                <w:tcW w:w="454" w:type="dxa"/>
                <w:vAlign w:val="bottom"/>
              </w:tcPr>
            </w:tcPrChange>
          </w:tcPr>
          <w:p w14:paraId="1ED237A9" w14:textId="6EA76462" w:rsidR="00494D04" w:rsidRPr="007E0F91" w:rsidRDefault="00494D04" w:rsidP="00494D04">
            <w:pPr>
              <w:jc w:val="center"/>
              <w:rPr>
                <w:ins w:id="30413" w:author="Στάθης Καπ" w:date="2023-03-09T06:25:00Z"/>
                <w:sz w:val="16"/>
                <w:szCs w:val="16"/>
              </w:rPr>
            </w:pPr>
            <w:ins w:id="30414"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30415" w:author="Στάθης Καπ" w:date="2023-03-09T06:29:00Z">
              <w:tcPr>
                <w:tcW w:w="454" w:type="dxa"/>
                <w:tcBorders>
                  <w:right w:val="single" w:sz="4" w:space="0" w:color="auto"/>
                </w:tcBorders>
                <w:vAlign w:val="center"/>
              </w:tcPr>
            </w:tcPrChange>
          </w:tcPr>
          <w:p w14:paraId="01ADFE81" w14:textId="26C2E9BB" w:rsidR="00494D04" w:rsidRPr="007E0F91" w:rsidRDefault="00494D04" w:rsidP="00494D04">
            <w:pPr>
              <w:jc w:val="center"/>
              <w:rPr>
                <w:ins w:id="30416" w:author="Στάθης Καπ" w:date="2023-03-09T06:25:00Z"/>
                <w:sz w:val="16"/>
                <w:szCs w:val="16"/>
              </w:rPr>
            </w:pPr>
            <w:ins w:id="30417"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30418" w:author="Στάθης Καπ" w:date="2023-03-09T06:29:00Z">
              <w:tcPr>
                <w:tcW w:w="453" w:type="dxa"/>
                <w:tcBorders>
                  <w:left w:val="single" w:sz="4" w:space="0" w:color="auto"/>
                </w:tcBorders>
                <w:vAlign w:val="bottom"/>
              </w:tcPr>
            </w:tcPrChange>
          </w:tcPr>
          <w:p w14:paraId="0B094D25" w14:textId="33BE8D89" w:rsidR="00494D04" w:rsidRPr="007E0F91" w:rsidRDefault="00494D04" w:rsidP="00494D04">
            <w:pPr>
              <w:jc w:val="center"/>
              <w:rPr>
                <w:ins w:id="30419" w:author="Στάθης Καπ" w:date="2023-03-09T06:25:00Z"/>
                <w:sz w:val="16"/>
                <w:szCs w:val="16"/>
              </w:rPr>
            </w:pPr>
            <w:ins w:id="30420" w:author="Στάθης Καπ" w:date="2023-03-09T07:11:00Z">
              <w:r>
                <w:rPr>
                  <w:rFonts w:ascii="Calibri" w:hAnsi="Calibri" w:cs="Calibri"/>
                  <w:color w:val="000000"/>
                  <w:sz w:val="16"/>
                  <w:szCs w:val="16"/>
                </w:rPr>
                <w:t>324</w:t>
              </w:r>
            </w:ins>
          </w:p>
        </w:tc>
        <w:tc>
          <w:tcPr>
            <w:tcW w:w="454" w:type="dxa"/>
            <w:vAlign w:val="center"/>
            <w:tcPrChange w:id="30421" w:author="Στάθης Καπ" w:date="2023-03-09T06:29:00Z">
              <w:tcPr>
                <w:tcW w:w="454" w:type="dxa"/>
                <w:vAlign w:val="center"/>
              </w:tcPr>
            </w:tcPrChange>
          </w:tcPr>
          <w:p w14:paraId="7EE13358" w14:textId="6D79D7AB" w:rsidR="00494D04" w:rsidRPr="007E0F91" w:rsidRDefault="00494D04" w:rsidP="00494D04">
            <w:pPr>
              <w:jc w:val="center"/>
              <w:rPr>
                <w:ins w:id="30422" w:author="Στάθης Καπ" w:date="2023-03-09T06:25:00Z"/>
                <w:sz w:val="16"/>
                <w:szCs w:val="16"/>
              </w:rPr>
            </w:pPr>
            <w:ins w:id="30423" w:author="Στάθης Καπ" w:date="2023-03-09T07:11:00Z">
              <w:r>
                <w:rPr>
                  <w:rFonts w:ascii="Calibri" w:hAnsi="Calibri" w:cs="Calibri"/>
                  <w:color w:val="000000"/>
                  <w:sz w:val="16"/>
                  <w:szCs w:val="16"/>
                </w:rPr>
                <w:t>23.22</w:t>
              </w:r>
            </w:ins>
          </w:p>
        </w:tc>
        <w:tc>
          <w:tcPr>
            <w:tcW w:w="454" w:type="dxa"/>
            <w:vAlign w:val="center"/>
            <w:tcPrChange w:id="30424" w:author="Στάθης Καπ" w:date="2023-03-09T06:29:00Z">
              <w:tcPr>
                <w:tcW w:w="454" w:type="dxa"/>
                <w:vAlign w:val="bottom"/>
              </w:tcPr>
            </w:tcPrChange>
          </w:tcPr>
          <w:p w14:paraId="207BC2ED" w14:textId="022CD499" w:rsidR="00494D04" w:rsidRPr="007E0F91" w:rsidRDefault="00494D04" w:rsidP="00494D04">
            <w:pPr>
              <w:jc w:val="center"/>
              <w:rPr>
                <w:ins w:id="30425" w:author="Στάθης Καπ" w:date="2023-03-09T06:25:00Z"/>
                <w:sz w:val="16"/>
                <w:szCs w:val="16"/>
              </w:rPr>
            </w:pPr>
            <w:ins w:id="30426"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30427" w:author="Στάθης Καπ" w:date="2023-03-09T06:29:00Z">
              <w:tcPr>
                <w:tcW w:w="461" w:type="dxa"/>
                <w:tcBorders>
                  <w:right w:val="single" w:sz="4" w:space="0" w:color="auto"/>
                </w:tcBorders>
                <w:vAlign w:val="center"/>
              </w:tcPr>
            </w:tcPrChange>
          </w:tcPr>
          <w:p w14:paraId="46F1D47D" w14:textId="0CE49E2B" w:rsidR="00494D04" w:rsidRPr="007E0F91" w:rsidRDefault="00494D04" w:rsidP="00494D04">
            <w:pPr>
              <w:jc w:val="center"/>
              <w:rPr>
                <w:ins w:id="30428" w:author="Στάθης Καπ" w:date="2023-03-09T06:25:00Z"/>
                <w:sz w:val="16"/>
                <w:szCs w:val="16"/>
              </w:rPr>
            </w:pPr>
            <w:ins w:id="30429"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4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431" w:author="Στάθης Καπ" w:date="2023-03-09T06:25:00Z"/>
          <w:trPrChange w:id="3043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43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30434" w:author="Στάθης Καπ" w:date="2023-03-09T06:25:00Z"/>
                <w:sz w:val="16"/>
                <w:szCs w:val="16"/>
              </w:rPr>
            </w:pPr>
            <w:ins w:id="30435"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30436" w:author="Στάθης Καπ" w:date="2023-03-09T06:29:00Z">
              <w:tcPr>
                <w:tcW w:w="565" w:type="dxa"/>
                <w:tcBorders>
                  <w:left w:val="single" w:sz="4" w:space="0" w:color="auto"/>
                </w:tcBorders>
                <w:vAlign w:val="center"/>
              </w:tcPr>
            </w:tcPrChange>
          </w:tcPr>
          <w:p w14:paraId="4CB389F6" w14:textId="131941B5" w:rsidR="00494D04" w:rsidRPr="007E0F91" w:rsidRDefault="00494D04" w:rsidP="00494D04">
            <w:pPr>
              <w:jc w:val="center"/>
              <w:rPr>
                <w:ins w:id="30437" w:author="Στάθης Καπ" w:date="2023-03-09T06:25:00Z"/>
                <w:sz w:val="16"/>
                <w:szCs w:val="16"/>
              </w:rPr>
            </w:pPr>
            <w:ins w:id="30438"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30439" w:author="Στάθης Καπ" w:date="2023-03-09T06:29:00Z">
              <w:tcPr>
                <w:tcW w:w="679" w:type="dxa"/>
                <w:tcBorders>
                  <w:right w:val="single" w:sz="4" w:space="0" w:color="auto"/>
                </w:tcBorders>
                <w:vAlign w:val="center"/>
              </w:tcPr>
            </w:tcPrChange>
          </w:tcPr>
          <w:p w14:paraId="1EC076AA" w14:textId="05A1CE3F" w:rsidR="00494D04" w:rsidRPr="007E0F91" w:rsidRDefault="00494D04" w:rsidP="00494D04">
            <w:pPr>
              <w:jc w:val="center"/>
              <w:rPr>
                <w:ins w:id="30440" w:author="Στάθης Καπ" w:date="2023-03-09T06:25:00Z"/>
                <w:sz w:val="16"/>
                <w:szCs w:val="16"/>
              </w:rPr>
            </w:pPr>
            <w:ins w:id="3044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30442" w:author="Στάθης Καπ" w:date="2023-03-09T06:29:00Z">
              <w:tcPr>
                <w:tcW w:w="453" w:type="dxa"/>
                <w:tcBorders>
                  <w:left w:val="single" w:sz="4" w:space="0" w:color="auto"/>
                </w:tcBorders>
                <w:vAlign w:val="center"/>
              </w:tcPr>
            </w:tcPrChange>
          </w:tcPr>
          <w:p w14:paraId="5895187F" w14:textId="4E6AD5C9" w:rsidR="00494D04" w:rsidRPr="007E0F91" w:rsidRDefault="00494D04" w:rsidP="00494D04">
            <w:pPr>
              <w:jc w:val="center"/>
              <w:rPr>
                <w:ins w:id="30443" w:author="Στάθης Καπ" w:date="2023-03-09T06:25:00Z"/>
                <w:sz w:val="16"/>
                <w:szCs w:val="16"/>
              </w:rPr>
            </w:pPr>
            <w:ins w:id="30444" w:author="Στάθης Καπ" w:date="2023-03-09T07:11:00Z">
              <w:r>
                <w:rPr>
                  <w:rFonts w:ascii="Calibri" w:hAnsi="Calibri" w:cs="Calibri"/>
                  <w:color w:val="000000"/>
                  <w:sz w:val="16"/>
                  <w:szCs w:val="16"/>
                </w:rPr>
                <w:t>484</w:t>
              </w:r>
            </w:ins>
          </w:p>
        </w:tc>
        <w:tc>
          <w:tcPr>
            <w:tcW w:w="708" w:type="dxa"/>
            <w:vAlign w:val="center"/>
            <w:tcPrChange w:id="30445" w:author="Στάθης Καπ" w:date="2023-03-09T06:29:00Z">
              <w:tcPr>
                <w:tcW w:w="708" w:type="dxa"/>
                <w:vAlign w:val="center"/>
              </w:tcPr>
            </w:tcPrChange>
          </w:tcPr>
          <w:p w14:paraId="6AD99793" w14:textId="364923C5" w:rsidR="00494D04" w:rsidRPr="007E0F91" w:rsidRDefault="00494D04" w:rsidP="00494D04">
            <w:pPr>
              <w:jc w:val="center"/>
              <w:rPr>
                <w:ins w:id="30446" w:author="Στάθης Καπ" w:date="2023-03-09T06:25:00Z"/>
                <w:sz w:val="16"/>
                <w:szCs w:val="16"/>
              </w:rPr>
            </w:pPr>
            <w:ins w:id="30447"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30448" w:author="Στάθης Καπ" w:date="2023-03-09T06:29:00Z">
              <w:tcPr>
                <w:tcW w:w="652" w:type="dxa"/>
                <w:tcBorders>
                  <w:right w:val="single" w:sz="4" w:space="0" w:color="auto"/>
                </w:tcBorders>
                <w:vAlign w:val="center"/>
              </w:tcPr>
            </w:tcPrChange>
          </w:tcPr>
          <w:p w14:paraId="3898E1A2" w14:textId="7AC81486" w:rsidR="00494D04" w:rsidRPr="007E0F91" w:rsidRDefault="00494D04" w:rsidP="00494D04">
            <w:pPr>
              <w:jc w:val="center"/>
              <w:rPr>
                <w:ins w:id="30449" w:author="Στάθης Καπ" w:date="2023-03-09T06:25:00Z"/>
                <w:sz w:val="16"/>
                <w:szCs w:val="16"/>
              </w:rPr>
            </w:pPr>
            <w:ins w:id="30450"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30451" w:author="Στάθης Καπ" w:date="2023-03-09T06:29:00Z">
              <w:tcPr>
                <w:tcW w:w="453" w:type="dxa"/>
                <w:tcBorders>
                  <w:left w:val="single" w:sz="4" w:space="0" w:color="auto"/>
                </w:tcBorders>
                <w:vAlign w:val="bottom"/>
              </w:tcPr>
            </w:tcPrChange>
          </w:tcPr>
          <w:p w14:paraId="5C14C7CF" w14:textId="698AE1E6" w:rsidR="00494D04" w:rsidRPr="007E0F91" w:rsidRDefault="00494D04" w:rsidP="00494D04">
            <w:pPr>
              <w:jc w:val="center"/>
              <w:rPr>
                <w:ins w:id="30452" w:author="Στάθης Καπ" w:date="2023-03-09T06:25:00Z"/>
                <w:sz w:val="16"/>
                <w:szCs w:val="16"/>
              </w:rPr>
            </w:pPr>
            <w:ins w:id="30453" w:author="Στάθης Καπ" w:date="2023-03-09T07:11:00Z">
              <w:r>
                <w:rPr>
                  <w:rFonts w:ascii="Calibri" w:hAnsi="Calibri" w:cs="Calibri"/>
                  <w:color w:val="000000"/>
                  <w:sz w:val="16"/>
                  <w:szCs w:val="16"/>
                </w:rPr>
                <w:t>476</w:t>
              </w:r>
            </w:ins>
          </w:p>
        </w:tc>
        <w:tc>
          <w:tcPr>
            <w:tcW w:w="454" w:type="dxa"/>
            <w:vAlign w:val="center"/>
            <w:tcPrChange w:id="30454" w:author="Στάθης Καπ" w:date="2023-03-09T06:29:00Z">
              <w:tcPr>
                <w:tcW w:w="454" w:type="dxa"/>
                <w:vAlign w:val="center"/>
              </w:tcPr>
            </w:tcPrChange>
          </w:tcPr>
          <w:p w14:paraId="244246BD" w14:textId="47CA5B3B" w:rsidR="00494D04" w:rsidRPr="007E0F91" w:rsidRDefault="00494D04" w:rsidP="00494D04">
            <w:pPr>
              <w:jc w:val="center"/>
              <w:rPr>
                <w:ins w:id="30455" w:author="Στάθης Καπ" w:date="2023-03-09T06:25:00Z"/>
                <w:sz w:val="16"/>
                <w:szCs w:val="16"/>
              </w:rPr>
            </w:pPr>
            <w:ins w:id="30456" w:author="Στάθης Καπ" w:date="2023-03-09T07:11:00Z">
              <w:r>
                <w:rPr>
                  <w:rFonts w:ascii="Calibri" w:hAnsi="Calibri" w:cs="Calibri"/>
                  <w:color w:val="000000"/>
                  <w:sz w:val="16"/>
                  <w:szCs w:val="16"/>
                </w:rPr>
                <w:t>1.65</w:t>
              </w:r>
            </w:ins>
          </w:p>
        </w:tc>
        <w:tc>
          <w:tcPr>
            <w:tcW w:w="454" w:type="dxa"/>
            <w:vAlign w:val="center"/>
            <w:tcPrChange w:id="30457" w:author="Στάθης Καπ" w:date="2023-03-09T06:29:00Z">
              <w:tcPr>
                <w:tcW w:w="454" w:type="dxa"/>
                <w:vAlign w:val="bottom"/>
              </w:tcPr>
            </w:tcPrChange>
          </w:tcPr>
          <w:p w14:paraId="1DA081C6" w14:textId="54B9134C" w:rsidR="00494D04" w:rsidRPr="007E0F91" w:rsidRDefault="00494D04" w:rsidP="00494D04">
            <w:pPr>
              <w:jc w:val="center"/>
              <w:rPr>
                <w:ins w:id="30458" w:author="Στάθης Καπ" w:date="2023-03-09T06:25:00Z"/>
                <w:sz w:val="16"/>
                <w:szCs w:val="16"/>
              </w:rPr>
            </w:pPr>
            <w:ins w:id="30459"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30460" w:author="Στάθης Καπ" w:date="2023-03-09T06:29:00Z">
              <w:tcPr>
                <w:tcW w:w="457" w:type="dxa"/>
                <w:tcBorders>
                  <w:right w:val="single" w:sz="4" w:space="0" w:color="auto"/>
                </w:tcBorders>
                <w:vAlign w:val="center"/>
              </w:tcPr>
            </w:tcPrChange>
          </w:tcPr>
          <w:p w14:paraId="319F5CDA" w14:textId="5B262053" w:rsidR="00494D04" w:rsidRPr="007E0F91" w:rsidRDefault="00494D04" w:rsidP="00494D04">
            <w:pPr>
              <w:jc w:val="center"/>
              <w:rPr>
                <w:ins w:id="30461" w:author="Στάθης Καπ" w:date="2023-03-09T06:25:00Z"/>
                <w:sz w:val="16"/>
                <w:szCs w:val="16"/>
              </w:rPr>
            </w:pPr>
            <w:ins w:id="30462"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30463" w:author="Στάθης Καπ" w:date="2023-03-09T06:29:00Z">
              <w:tcPr>
                <w:tcW w:w="453" w:type="dxa"/>
                <w:tcBorders>
                  <w:left w:val="single" w:sz="4" w:space="0" w:color="auto"/>
                </w:tcBorders>
                <w:vAlign w:val="bottom"/>
              </w:tcPr>
            </w:tcPrChange>
          </w:tcPr>
          <w:p w14:paraId="49B9DB74" w14:textId="4F5C522E" w:rsidR="00494D04" w:rsidRPr="007E0F91" w:rsidRDefault="00494D04" w:rsidP="00494D04">
            <w:pPr>
              <w:jc w:val="center"/>
              <w:rPr>
                <w:ins w:id="30464" w:author="Στάθης Καπ" w:date="2023-03-09T06:25:00Z"/>
                <w:sz w:val="16"/>
                <w:szCs w:val="16"/>
              </w:rPr>
            </w:pPr>
            <w:ins w:id="30465" w:author="Στάθης Καπ" w:date="2023-03-09T07:11:00Z">
              <w:r>
                <w:rPr>
                  <w:rFonts w:ascii="Calibri" w:hAnsi="Calibri" w:cs="Calibri"/>
                  <w:color w:val="000000"/>
                  <w:sz w:val="16"/>
                  <w:szCs w:val="16"/>
                </w:rPr>
                <w:t>430</w:t>
              </w:r>
            </w:ins>
          </w:p>
        </w:tc>
        <w:tc>
          <w:tcPr>
            <w:tcW w:w="454" w:type="dxa"/>
            <w:vAlign w:val="center"/>
            <w:tcPrChange w:id="30466" w:author="Στάθης Καπ" w:date="2023-03-09T06:29:00Z">
              <w:tcPr>
                <w:tcW w:w="454" w:type="dxa"/>
                <w:vAlign w:val="center"/>
              </w:tcPr>
            </w:tcPrChange>
          </w:tcPr>
          <w:p w14:paraId="7A24DD2F" w14:textId="0674104B" w:rsidR="00494D04" w:rsidRPr="007E0F91" w:rsidRDefault="00494D04" w:rsidP="00494D04">
            <w:pPr>
              <w:jc w:val="center"/>
              <w:rPr>
                <w:ins w:id="30467" w:author="Στάθης Καπ" w:date="2023-03-09T06:25:00Z"/>
                <w:sz w:val="16"/>
                <w:szCs w:val="16"/>
              </w:rPr>
            </w:pPr>
            <w:ins w:id="30468" w:author="Στάθης Καπ" w:date="2023-03-09T07:11:00Z">
              <w:r>
                <w:rPr>
                  <w:rFonts w:ascii="Calibri" w:hAnsi="Calibri" w:cs="Calibri"/>
                  <w:color w:val="000000"/>
                  <w:sz w:val="16"/>
                  <w:szCs w:val="16"/>
                </w:rPr>
                <w:t>11.16</w:t>
              </w:r>
            </w:ins>
          </w:p>
        </w:tc>
        <w:tc>
          <w:tcPr>
            <w:tcW w:w="454" w:type="dxa"/>
            <w:vAlign w:val="center"/>
            <w:tcPrChange w:id="30469" w:author="Στάθης Καπ" w:date="2023-03-09T06:29:00Z">
              <w:tcPr>
                <w:tcW w:w="454" w:type="dxa"/>
                <w:vAlign w:val="bottom"/>
              </w:tcPr>
            </w:tcPrChange>
          </w:tcPr>
          <w:p w14:paraId="7346516D" w14:textId="3273BEFB" w:rsidR="00494D04" w:rsidRPr="007E0F91" w:rsidRDefault="00494D04" w:rsidP="00494D04">
            <w:pPr>
              <w:jc w:val="center"/>
              <w:rPr>
                <w:ins w:id="30470" w:author="Στάθης Καπ" w:date="2023-03-09T06:25:00Z"/>
                <w:sz w:val="16"/>
                <w:szCs w:val="16"/>
              </w:rPr>
            </w:pPr>
            <w:ins w:id="30471"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30472" w:author="Στάθης Καπ" w:date="2023-03-09T06:29:00Z">
              <w:tcPr>
                <w:tcW w:w="454" w:type="dxa"/>
                <w:tcBorders>
                  <w:right w:val="single" w:sz="4" w:space="0" w:color="auto"/>
                </w:tcBorders>
                <w:vAlign w:val="center"/>
              </w:tcPr>
            </w:tcPrChange>
          </w:tcPr>
          <w:p w14:paraId="6BAEBE74" w14:textId="1D728112" w:rsidR="00494D04" w:rsidRPr="007E0F91" w:rsidRDefault="00494D04" w:rsidP="00494D04">
            <w:pPr>
              <w:jc w:val="center"/>
              <w:rPr>
                <w:ins w:id="30473" w:author="Στάθης Καπ" w:date="2023-03-09T06:25:00Z"/>
                <w:sz w:val="16"/>
                <w:szCs w:val="16"/>
              </w:rPr>
            </w:pPr>
            <w:ins w:id="30474"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30475" w:author="Στάθης Καπ" w:date="2023-03-09T06:29:00Z">
              <w:tcPr>
                <w:tcW w:w="453" w:type="dxa"/>
                <w:tcBorders>
                  <w:left w:val="single" w:sz="4" w:space="0" w:color="auto"/>
                </w:tcBorders>
                <w:vAlign w:val="bottom"/>
              </w:tcPr>
            </w:tcPrChange>
          </w:tcPr>
          <w:p w14:paraId="29CD4BB9" w14:textId="235A7AAF" w:rsidR="00494D04" w:rsidRPr="007E0F91" w:rsidRDefault="00494D04" w:rsidP="00494D04">
            <w:pPr>
              <w:jc w:val="center"/>
              <w:rPr>
                <w:ins w:id="30476" w:author="Στάθης Καπ" w:date="2023-03-09T06:25:00Z"/>
                <w:sz w:val="16"/>
                <w:szCs w:val="16"/>
              </w:rPr>
            </w:pPr>
            <w:ins w:id="30477" w:author="Στάθης Καπ" w:date="2023-03-09T07:11:00Z">
              <w:r>
                <w:rPr>
                  <w:rFonts w:ascii="Calibri" w:hAnsi="Calibri" w:cs="Calibri"/>
                  <w:color w:val="000000"/>
                  <w:sz w:val="16"/>
                  <w:szCs w:val="16"/>
                </w:rPr>
                <w:t>353</w:t>
              </w:r>
            </w:ins>
          </w:p>
        </w:tc>
        <w:tc>
          <w:tcPr>
            <w:tcW w:w="454" w:type="dxa"/>
            <w:vAlign w:val="center"/>
            <w:tcPrChange w:id="30478" w:author="Στάθης Καπ" w:date="2023-03-09T06:29:00Z">
              <w:tcPr>
                <w:tcW w:w="454" w:type="dxa"/>
                <w:vAlign w:val="center"/>
              </w:tcPr>
            </w:tcPrChange>
          </w:tcPr>
          <w:p w14:paraId="43DEBB1E" w14:textId="54C73885" w:rsidR="00494D04" w:rsidRPr="007E0F91" w:rsidRDefault="00494D04" w:rsidP="00494D04">
            <w:pPr>
              <w:jc w:val="center"/>
              <w:rPr>
                <w:ins w:id="30479" w:author="Στάθης Καπ" w:date="2023-03-09T06:25:00Z"/>
                <w:sz w:val="16"/>
                <w:szCs w:val="16"/>
              </w:rPr>
            </w:pPr>
            <w:ins w:id="30480" w:author="Στάθης Καπ" w:date="2023-03-09T07:11:00Z">
              <w:r>
                <w:rPr>
                  <w:rFonts w:ascii="Calibri" w:hAnsi="Calibri" w:cs="Calibri"/>
                  <w:color w:val="000000"/>
                  <w:sz w:val="16"/>
                  <w:szCs w:val="16"/>
                </w:rPr>
                <w:t>27.07</w:t>
              </w:r>
            </w:ins>
          </w:p>
        </w:tc>
        <w:tc>
          <w:tcPr>
            <w:tcW w:w="454" w:type="dxa"/>
            <w:vAlign w:val="center"/>
            <w:tcPrChange w:id="30481" w:author="Στάθης Καπ" w:date="2023-03-09T06:29:00Z">
              <w:tcPr>
                <w:tcW w:w="454" w:type="dxa"/>
                <w:vAlign w:val="bottom"/>
              </w:tcPr>
            </w:tcPrChange>
          </w:tcPr>
          <w:p w14:paraId="52BD4F9B" w14:textId="4414A62C" w:rsidR="00494D04" w:rsidRPr="007E0F91" w:rsidRDefault="00494D04" w:rsidP="00494D04">
            <w:pPr>
              <w:jc w:val="center"/>
              <w:rPr>
                <w:ins w:id="30482" w:author="Στάθης Καπ" w:date="2023-03-09T06:25:00Z"/>
                <w:sz w:val="16"/>
                <w:szCs w:val="16"/>
              </w:rPr>
            </w:pPr>
            <w:ins w:id="30483"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30484" w:author="Στάθης Καπ" w:date="2023-03-09T06:29:00Z">
              <w:tcPr>
                <w:tcW w:w="461" w:type="dxa"/>
                <w:tcBorders>
                  <w:right w:val="single" w:sz="4" w:space="0" w:color="auto"/>
                </w:tcBorders>
                <w:vAlign w:val="center"/>
              </w:tcPr>
            </w:tcPrChange>
          </w:tcPr>
          <w:p w14:paraId="43A3C1C1" w14:textId="6737C2D2" w:rsidR="00494D04" w:rsidRPr="007E0F91" w:rsidRDefault="00494D04" w:rsidP="00494D04">
            <w:pPr>
              <w:jc w:val="center"/>
              <w:rPr>
                <w:ins w:id="30485" w:author="Στάθης Καπ" w:date="2023-03-09T06:25:00Z"/>
                <w:sz w:val="16"/>
                <w:szCs w:val="16"/>
              </w:rPr>
            </w:pPr>
            <w:ins w:id="30486"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4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488" w:author="Στάθης Καπ" w:date="2023-03-09T06:25:00Z"/>
          <w:trPrChange w:id="3048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49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30491" w:author="Στάθης Καπ" w:date="2023-03-09T06:25:00Z"/>
                <w:sz w:val="16"/>
                <w:szCs w:val="16"/>
              </w:rPr>
            </w:pPr>
            <w:ins w:id="30492"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30493" w:author="Στάθης Καπ" w:date="2023-03-09T06:29:00Z">
              <w:tcPr>
                <w:tcW w:w="565" w:type="dxa"/>
                <w:tcBorders>
                  <w:left w:val="single" w:sz="4" w:space="0" w:color="auto"/>
                </w:tcBorders>
                <w:vAlign w:val="center"/>
              </w:tcPr>
            </w:tcPrChange>
          </w:tcPr>
          <w:p w14:paraId="1AD140D2" w14:textId="01A67C2C" w:rsidR="00494D04" w:rsidRPr="007E0F91" w:rsidRDefault="00494D04" w:rsidP="00494D04">
            <w:pPr>
              <w:jc w:val="center"/>
              <w:rPr>
                <w:ins w:id="30494" w:author="Στάθης Καπ" w:date="2023-03-09T06:25:00Z"/>
                <w:sz w:val="16"/>
                <w:szCs w:val="16"/>
              </w:rPr>
            </w:pPr>
            <w:ins w:id="30495"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30496" w:author="Στάθης Καπ" w:date="2023-03-09T06:29:00Z">
              <w:tcPr>
                <w:tcW w:w="679" w:type="dxa"/>
                <w:tcBorders>
                  <w:right w:val="single" w:sz="4" w:space="0" w:color="auto"/>
                </w:tcBorders>
                <w:vAlign w:val="center"/>
              </w:tcPr>
            </w:tcPrChange>
          </w:tcPr>
          <w:p w14:paraId="68B07C06" w14:textId="080775B9" w:rsidR="00494D04" w:rsidRPr="007E0F91" w:rsidRDefault="00494D04" w:rsidP="00494D04">
            <w:pPr>
              <w:jc w:val="center"/>
              <w:rPr>
                <w:ins w:id="30497" w:author="Στάθης Καπ" w:date="2023-03-09T06:25:00Z"/>
                <w:sz w:val="16"/>
                <w:szCs w:val="16"/>
              </w:rPr>
            </w:pPr>
            <w:ins w:id="3049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30499" w:author="Στάθης Καπ" w:date="2023-03-09T06:29:00Z">
              <w:tcPr>
                <w:tcW w:w="453" w:type="dxa"/>
                <w:tcBorders>
                  <w:left w:val="single" w:sz="4" w:space="0" w:color="auto"/>
                </w:tcBorders>
                <w:vAlign w:val="center"/>
              </w:tcPr>
            </w:tcPrChange>
          </w:tcPr>
          <w:p w14:paraId="5592D3CF" w14:textId="15BAC5FD" w:rsidR="00494D04" w:rsidRPr="007E0F91" w:rsidRDefault="00494D04" w:rsidP="00494D04">
            <w:pPr>
              <w:jc w:val="center"/>
              <w:rPr>
                <w:ins w:id="30500" w:author="Στάθης Καπ" w:date="2023-03-09T06:25:00Z"/>
                <w:sz w:val="16"/>
                <w:szCs w:val="16"/>
              </w:rPr>
            </w:pPr>
            <w:ins w:id="30501" w:author="Στάθης Καπ" w:date="2023-03-09T07:11:00Z">
              <w:r>
                <w:rPr>
                  <w:rFonts w:ascii="Calibri" w:hAnsi="Calibri" w:cs="Calibri"/>
                  <w:color w:val="000000"/>
                  <w:sz w:val="16"/>
                  <w:szCs w:val="16"/>
                </w:rPr>
                <w:t>517</w:t>
              </w:r>
            </w:ins>
          </w:p>
        </w:tc>
        <w:tc>
          <w:tcPr>
            <w:tcW w:w="708" w:type="dxa"/>
            <w:vAlign w:val="center"/>
            <w:tcPrChange w:id="30502" w:author="Στάθης Καπ" w:date="2023-03-09T06:29:00Z">
              <w:tcPr>
                <w:tcW w:w="708" w:type="dxa"/>
                <w:vAlign w:val="center"/>
              </w:tcPr>
            </w:tcPrChange>
          </w:tcPr>
          <w:p w14:paraId="7CD4A009" w14:textId="6D07E777" w:rsidR="00494D04" w:rsidRPr="007E0F91" w:rsidRDefault="00494D04" w:rsidP="00494D04">
            <w:pPr>
              <w:jc w:val="center"/>
              <w:rPr>
                <w:ins w:id="30503" w:author="Στάθης Καπ" w:date="2023-03-09T06:25:00Z"/>
                <w:sz w:val="16"/>
                <w:szCs w:val="16"/>
              </w:rPr>
            </w:pPr>
            <w:ins w:id="30504"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30505" w:author="Στάθης Καπ" w:date="2023-03-09T06:29:00Z">
              <w:tcPr>
                <w:tcW w:w="652" w:type="dxa"/>
                <w:tcBorders>
                  <w:right w:val="single" w:sz="4" w:space="0" w:color="auto"/>
                </w:tcBorders>
                <w:vAlign w:val="center"/>
              </w:tcPr>
            </w:tcPrChange>
          </w:tcPr>
          <w:p w14:paraId="040C726F" w14:textId="4DCEAC33" w:rsidR="00494D04" w:rsidRPr="007E0F91" w:rsidRDefault="00494D04" w:rsidP="00494D04">
            <w:pPr>
              <w:jc w:val="center"/>
              <w:rPr>
                <w:ins w:id="30506" w:author="Στάθης Καπ" w:date="2023-03-09T06:25:00Z"/>
                <w:sz w:val="16"/>
                <w:szCs w:val="16"/>
              </w:rPr>
            </w:pPr>
            <w:ins w:id="30507"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30508" w:author="Στάθης Καπ" w:date="2023-03-09T06:29:00Z">
              <w:tcPr>
                <w:tcW w:w="453" w:type="dxa"/>
                <w:tcBorders>
                  <w:left w:val="single" w:sz="4" w:space="0" w:color="auto"/>
                </w:tcBorders>
                <w:vAlign w:val="bottom"/>
              </w:tcPr>
            </w:tcPrChange>
          </w:tcPr>
          <w:p w14:paraId="6C8EB4DC" w14:textId="7B4E27A8" w:rsidR="00494D04" w:rsidRPr="007E0F91" w:rsidRDefault="00494D04" w:rsidP="00494D04">
            <w:pPr>
              <w:jc w:val="center"/>
              <w:rPr>
                <w:ins w:id="30509" w:author="Στάθης Καπ" w:date="2023-03-09T06:25:00Z"/>
                <w:sz w:val="16"/>
                <w:szCs w:val="16"/>
              </w:rPr>
            </w:pPr>
            <w:ins w:id="30510" w:author="Στάθης Καπ" w:date="2023-03-09T07:11:00Z">
              <w:r>
                <w:rPr>
                  <w:rFonts w:ascii="Calibri" w:hAnsi="Calibri" w:cs="Calibri"/>
                  <w:color w:val="000000"/>
                  <w:sz w:val="16"/>
                  <w:szCs w:val="16"/>
                </w:rPr>
                <w:t>455</w:t>
              </w:r>
            </w:ins>
          </w:p>
        </w:tc>
        <w:tc>
          <w:tcPr>
            <w:tcW w:w="454" w:type="dxa"/>
            <w:vAlign w:val="center"/>
            <w:tcPrChange w:id="30511" w:author="Στάθης Καπ" w:date="2023-03-09T06:29:00Z">
              <w:tcPr>
                <w:tcW w:w="454" w:type="dxa"/>
                <w:vAlign w:val="center"/>
              </w:tcPr>
            </w:tcPrChange>
          </w:tcPr>
          <w:p w14:paraId="39BD4007" w14:textId="3BD009E4" w:rsidR="00494D04" w:rsidRPr="007E0F91" w:rsidRDefault="00494D04" w:rsidP="00494D04">
            <w:pPr>
              <w:jc w:val="center"/>
              <w:rPr>
                <w:ins w:id="30512" w:author="Στάθης Καπ" w:date="2023-03-09T06:25:00Z"/>
                <w:sz w:val="16"/>
                <w:szCs w:val="16"/>
              </w:rPr>
            </w:pPr>
            <w:ins w:id="30513" w:author="Στάθης Καπ" w:date="2023-03-09T07:11:00Z">
              <w:r>
                <w:rPr>
                  <w:rFonts w:ascii="Calibri" w:hAnsi="Calibri" w:cs="Calibri"/>
                  <w:color w:val="000000"/>
                  <w:sz w:val="16"/>
                  <w:szCs w:val="16"/>
                </w:rPr>
                <w:t>11.99</w:t>
              </w:r>
            </w:ins>
          </w:p>
        </w:tc>
        <w:tc>
          <w:tcPr>
            <w:tcW w:w="454" w:type="dxa"/>
            <w:vAlign w:val="center"/>
            <w:tcPrChange w:id="30514" w:author="Στάθης Καπ" w:date="2023-03-09T06:29:00Z">
              <w:tcPr>
                <w:tcW w:w="454" w:type="dxa"/>
                <w:vAlign w:val="bottom"/>
              </w:tcPr>
            </w:tcPrChange>
          </w:tcPr>
          <w:p w14:paraId="2C4E19CC" w14:textId="38C3B135" w:rsidR="00494D04" w:rsidRPr="007E0F91" w:rsidRDefault="00494D04" w:rsidP="00494D04">
            <w:pPr>
              <w:jc w:val="center"/>
              <w:rPr>
                <w:ins w:id="30515" w:author="Στάθης Καπ" w:date="2023-03-09T06:25:00Z"/>
                <w:sz w:val="16"/>
                <w:szCs w:val="16"/>
              </w:rPr>
            </w:pPr>
            <w:ins w:id="30516"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30517" w:author="Στάθης Καπ" w:date="2023-03-09T06:29:00Z">
              <w:tcPr>
                <w:tcW w:w="457" w:type="dxa"/>
                <w:tcBorders>
                  <w:right w:val="single" w:sz="4" w:space="0" w:color="auto"/>
                </w:tcBorders>
                <w:vAlign w:val="center"/>
              </w:tcPr>
            </w:tcPrChange>
          </w:tcPr>
          <w:p w14:paraId="4B406500" w14:textId="46721279" w:rsidR="00494D04" w:rsidRPr="007E0F91" w:rsidRDefault="00494D04" w:rsidP="00494D04">
            <w:pPr>
              <w:jc w:val="center"/>
              <w:rPr>
                <w:ins w:id="30518" w:author="Στάθης Καπ" w:date="2023-03-09T06:25:00Z"/>
                <w:sz w:val="16"/>
                <w:szCs w:val="16"/>
              </w:rPr>
            </w:pPr>
            <w:ins w:id="30519"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30520" w:author="Στάθης Καπ" w:date="2023-03-09T06:29:00Z">
              <w:tcPr>
                <w:tcW w:w="453" w:type="dxa"/>
                <w:tcBorders>
                  <w:left w:val="single" w:sz="4" w:space="0" w:color="auto"/>
                </w:tcBorders>
                <w:vAlign w:val="bottom"/>
              </w:tcPr>
            </w:tcPrChange>
          </w:tcPr>
          <w:p w14:paraId="006F8C31" w14:textId="047A29EC" w:rsidR="00494D04" w:rsidRPr="007E0F91" w:rsidRDefault="00494D04" w:rsidP="00494D04">
            <w:pPr>
              <w:jc w:val="center"/>
              <w:rPr>
                <w:ins w:id="30521" w:author="Στάθης Καπ" w:date="2023-03-09T06:25:00Z"/>
                <w:sz w:val="16"/>
                <w:szCs w:val="16"/>
              </w:rPr>
            </w:pPr>
            <w:ins w:id="30522" w:author="Στάθης Καπ" w:date="2023-03-09T07:11:00Z">
              <w:r>
                <w:rPr>
                  <w:rFonts w:ascii="Calibri" w:hAnsi="Calibri" w:cs="Calibri"/>
                  <w:color w:val="000000"/>
                  <w:sz w:val="16"/>
                  <w:szCs w:val="16"/>
                </w:rPr>
                <w:t>377</w:t>
              </w:r>
            </w:ins>
          </w:p>
        </w:tc>
        <w:tc>
          <w:tcPr>
            <w:tcW w:w="454" w:type="dxa"/>
            <w:vAlign w:val="center"/>
            <w:tcPrChange w:id="30523" w:author="Στάθης Καπ" w:date="2023-03-09T06:29:00Z">
              <w:tcPr>
                <w:tcW w:w="454" w:type="dxa"/>
                <w:vAlign w:val="center"/>
              </w:tcPr>
            </w:tcPrChange>
          </w:tcPr>
          <w:p w14:paraId="5261E973" w14:textId="690C899D" w:rsidR="00494D04" w:rsidRPr="007E0F91" w:rsidRDefault="00494D04" w:rsidP="00494D04">
            <w:pPr>
              <w:jc w:val="center"/>
              <w:rPr>
                <w:ins w:id="30524" w:author="Στάθης Καπ" w:date="2023-03-09T06:25:00Z"/>
                <w:sz w:val="16"/>
                <w:szCs w:val="16"/>
              </w:rPr>
            </w:pPr>
            <w:ins w:id="30525" w:author="Στάθης Καπ" w:date="2023-03-09T07:11:00Z">
              <w:r>
                <w:rPr>
                  <w:rFonts w:ascii="Calibri" w:hAnsi="Calibri" w:cs="Calibri"/>
                  <w:color w:val="000000"/>
                  <w:sz w:val="16"/>
                  <w:szCs w:val="16"/>
                </w:rPr>
                <w:t>27.08</w:t>
              </w:r>
            </w:ins>
          </w:p>
        </w:tc>
        <w:tc>
          <w:tcPr>
            <w:tcW w:w="454" w:type="dxa"/>
            <w:vAlign w:val="center"/>
            <w:tcPrChange w:id="30526" w:author="Στάθης Καπ" w:date="2023-03-09T06:29:00Z">
              <w:tcPr>
                <w:tcW w:w="454" w:type="dxa"/>
                <w:vAlign w:val="bottom"/>
              </w:tcPr>
            </w:tcPrChange>
          </w:tcPr>
          <w:p w14:paraId="1145BCB8" w14:textId="55EE9701" w:rsidR="00494D04" w:rsidRPr="007E0F91" w:rsidRDefault="00494D04" w:rsidP="00494D04">
            <w:pPr>
              <w:jc w:val="center"/>
              <w:rPr>
                <w:ins w:id="30527" w:author="Στάθης Καπ" w:date="2023-03-09T06:25:00Z"/>
                <w:sz w:val="16"/>
                <w:szCs w:val="16"/>
              </w:rPr>
            </w:pPr>
            <w:ins w:id="30528"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30529" w:author="Στάθης Καπ" w:date="2023-03-09T06:29:00Z">
              <w:tcPr>
                <w:tcW w:w="454" w:type="dxa"/>
                <w:tcBorders>
                  <w:right w:val="single" w:sz="4" w:space="0" w:color="auto"/>
                </w:tcBorders>
                <w:vAlign w:val="center"/>
              </w:tcPr>
            </w:tcPrChange>
          </w:tcPr>
          <w:p w14:paraId="3B6598EA" w14:textId="3D23E624" w:rsidR="00494D04" w:rsidRPr="007E0F91" w:rsidRDefault="00494D04" w:rsidP="00494D04">
            <w:pPr>
              <w:jc w:val="center"/>
              <w:rPr>
                <w:ins w:id="30530" w:author="Στάθης Καπ" w:date="2023-03-09T06:25:00Z"/>
                <w:sz w:val="16"/>
                <w:szCs w:val="16"/>
              </w:rPr>
            </w:pPr>
            <w:ins w:id="30531"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30532" w:author="Στάθης Καπ" w:date="2023-03-09T06:29:00Z">
              <w:tcPr>
                <w:tcW w:w="453" w:type="dxa"/>
                <w:tcBorders>
                  <w:left w:val="single" w:sz="4" w:space="0" w:color="auto"/>
                </w:tcBorders>
                <w:vAlign w:val="bottom"/>
              </w:tcPr>
            </w:tcPrChange>
          </w:tcPr>
          <w:p w14:paraId="43A81A15" w14:textId="43C570BD" w:rsidR="00494D04" w:rsidRPr="007E0F91" w:rsidRDefault="00494D04" w:rsidP="00494D04">
            <w:pPr>
              <w:jc w:val="center"/>
              <w:rPr>
                <w:ins w:id="30533" w:author="Στάθης Καπ" w:date="2023-03-09T06:25:00Z"/>
                <w:sz w:val="16"/>
                <w:szCs w:val="16"/>
              </w:rPr>
            </w:pPr>
            <w:ins w:id="30534" w:author="Στάθης Καπ" w:date="2023-03-09T07:11:00Z">
              <w:r>
                <w:rPr>
                  <w:rFonts w:ascii="Calibri" w:hAnsi="Calibri" w:cs="Calibri"/>
                  <w:color w:val="000000"/>
                  <w:sz w:val="16"/>
                  <w:szCs w:val="16"/>
                </w:rPr>
                <w:t>403</w:t>
              </w:r>
            </w:ins>
          </w:p>
        </w:tc>
        <w:tc>
          <w:tcPr>
            <w:tcW w:w="454" w:type="dxa"/>
            <w:vAlign w:val="center"/>
            <w:tcPrChange w:id="30535" w:author="Στάθης Καπ" w:date="2023-03-09T06:29:00Z">
              <w:tcPr>
                <w:tcW w:w="454" w:type="dxa"/>
                <w:vAlign w:val="center"/>
              </w:tcPr>
            </w:tcPrChange>
          </w:tcPr>
          <w:p w14:paraId="22FD5FA3" w14:textId="20070407" w:rsidR="00494D04" w:rsidRPr="007E0F91" w:rsidRDefault="00494D04" w:rsidP="00494D04">
            <w:pPr>
              <w:jc w:val="center"/>
              <w:rPr>
                <w:ins w:id="30536" w:author="Στάθης Καπ" w:date="2023-03-09T06:25:00Z"/>
                <w:sz w:val="16"/>
                <w:szCs w:val="16"/>
              </w:rPr>
            </w:pPr>
            <w:ins w:id="30537" w:author="Στάθης Καπ" w:date="2023-03-09T07:11:00Z">
              <w:r>
                <w:rPr>
                  <w:rFonts w:ascii="Calibri" w:hAnsi="Calibri" w:cs="Calibri"/>
                  <w:color w:val="000000"/>
                  <w:sz w:val="16"/>
                  <w:szCs w:val="16"/>
                </w:rPr>
                <w:t>22.05</w:t>
              </w:r>
            </w:ins>
          </w:p>
        </w:tc>
        <w:tc>
          <w:tcPr>
            <w:tcW w:w="454" w:type="dxa"/>
            <w:vAlign w:val="center"/>
            <w:tcPrChange w:id="30538" w:author="Στάθης Καπ" w:date="2023-03-09T06:29:00Z">
              <w:tcPr>
                <w:tcW w:w="454" w:type="dxa"/>
                <w:vAlign w:val="bottom"/>
              </w:tcPr>
            </w:tcPrChange>
          </w:tcPr>
          <w:p w14:paraId="6D4AB90B" w14:textId="4A4746E0" w:rsidR="00494D04" w:rsidRPr="007E0F91" w:rsidRDefault="00494D04" w:rsidP="00494D04">
            <w:pPr>
              <w:jc w:val="center"/>
              <w:rPr>
                <w:ins w:id="30539" w:author="Στάθης Καπ" w:date="2023-03-09T06:25:00Z"/>
                <w:sz w:val="16"/>
                <w:szCs w:val="16"/>
              </w:rPr>
            </w:pPr>
            <w:ins w:id="30540"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30541" w:author="Στάθης Καπ" w:date="2023-03-09T06:29:00Z">
              <w:tcPr>
                <w:tcW w:w="461" w:type="dxa"/>
                <w:tcBorders>
                  <w:right w:val="single" w:sz="4" w:space="0" w:color="auto"/>
                </w:tcBorders>
                <w:vAlign w:val="center"/>
              </w:tcPr>
            </w:tcPrChange>
          </w:tcPr>
          <w:p w14:paraId="66A9CA1D" w14:textId="2B76D372" w:rsidR="00494D04" w:rsidRPr="007E0F91" w:rsidRDefault="00494D04" w:rsidP="00494D04">
            <w:pPr>
              <w:jc w:val="center"/>
              <w:rPr>
                <w:ins w:id="30542" w:author="Στάθης Καπ" w:date="2023-03-09T06:25:00Z"/>
                <w:sz w:val="16"/>
                <w:szCs w:val="16"/>
              </w:rPr>
            </w:pPr>
            <w:ins w:id="30543"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5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545" w:author="Στάθης Καπ" w:date="2023-03-09T06:25:00Z"/>
          <w:trPrChange w:id="3054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54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30548" w:author="Στάθης Καπ" w:date="2023-03-09T06:25:00Z"/>
                <w:sz w:val="16"/>
                <w:szCs w:val="16"/>
              </w:rPr>
            </w:pPr>
            <w:ins w:id="30549"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30550" w:author="Στάθης Καπ" w:date="2023-03-09T06:29:00Z">
              <w:tcPr>
                <w:tcW w:w="565" w:type="dxa"/>
                <w:tcBorders>
                  <w:left w:val="single" w:sz="4" w:space="0" w:color="auto"/>
                </w:tcBorders>
                <w:vAlign w:val="center"/>
              </w:tcPr>
            </w:tcPrChange>
          </w:tcPr>
          <w:p w14:paraId="18165742" w14:textId="2C5DDA7A" w:rsidR="00494D04" w:rsidRPr="007E0F91" w:rsidRDefault="00494D04" w:rsidP="00494D04">
            <w:pPr>
              <w:jc w:val="center"/>
              <w:rPr>
                <w:ins w:id="30551" w:author="Στάθης Καπ" w:date="2023-03-09T06:25:00Z"/>
                <w:sz w:val="16"/>
                <w:szCs w:val="16"/>
              </w:rPr>
            </w:pPr>
            <w:ins w:id="3055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30553" w:author="Στάθης Καπ" w:date="2023-03-09T06:29:00Z">
              <w:tcPr>
                <w:tcW w:w="679" w:type="dxa"/>
                <w:tcBorders>
                  <w:right w:val="single" w:sz="4" w:space="0" w:color="auto"/>
                </w:tcBorders>
                <w:vAlign w:val="center"/>
              </w:tcPr>
            </w:tcPrChange>
          </w:tcPr>
          <w:p w14:paraId="2C1E4868" w14:textId="59BFFE30" w:rsidR="00494D04" w:rsidRPr="007E0F91" w:rsidRDefault="00494D04" w:rsidP="00494D04">
            <w:pPr>
              <w:jc w:val="center"/>
              <w:rPr>
                <w:ins w:id="30554" w:author="Στάθης Καπ" w:date="2023-03-09T06:25:00Z"/>
                <w:sz w:val="16"/>
                <w:szCs w:val="16"/>
              </w:rPr>
            </w:pPr>
            <w:ins w:id="30555"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30556" w:author="Στάθης Καπ" w:date="2023-03-09T06:29:00Z">
              <w:tcPr>
                <w:tcW w:w="453" w:type="dxa"/>
                <w:tcBorders>
                  <w:left w:val="single" w:sz="4" w:space="0" w:color="auto"/>
                </w:tcBorders>
                <w:vAlign w:val="center"/>
              </w:tcPr>
            </w:tcPrChange>
          </w:tcPr>
          <w:p w14:paraId="20CC97EC" w14:textId="234022BA" w:rsidR="00494D04" w:rsidRPr="007E0F91" w:rsidRDefault="00494D04" w:rsidP="00494D04">
            <w:pPr>
              <w:jc w:val="center"/>
              <w:rPr>
                <w:ins w:id="30557" w:author="Στάθης Καπ" w:date="2023-03-09T06:25:00Z"/>
                <w:sz w:val="16"/>
                <w:szCs w:val="16"/>
              </w:rPr>
            </w:pPr>
            <w:ins w:id="30558" w:author="Στάθης Καπ" w:date="2023-03-09T07:11:00Z">
              <w:r>
                <w:rPr>
                  <w:rFonts w:ascii="Calibri" w:hAnsi="Calibri" w:cs="Calibri"/>
                  <w:color w:val="000000"/>
                  <w:sz w:val="16"/>
                  <w:szCs w:val="16"/>
                </w:rPr>
                <w:t>1294</w:t>
              </w:r>
            </w:ins>
          </w:p>
        </w:tc>
        <w:tc>
          <w:tcPr>
            <w:tcW w:w="708" w:type="dxa"/>
            <w:vAlign w:val="center"/>
            <w:tcPrChange w:id="30559" w:author="Στάθης Καπ" w:date="2023-03-09T06:29:00Z">
              <w:tcPr>
                <w:tcW w:w="708" w:type="dxa"/>
                <w:vAlign w:val="center"/>
              </w:tcPr>
            </w:tcPrChange>
          </w:tcPr>
          <w:p w14:paraId="63ECFFEA" w14:textId="643DA994" w:rsidR="00494D04" w:rsidRPr="007E0F91" w:rsidRDefault="00494D04" w:rsidP="00494D04">
            <w:pPr>
              <w:jc w:val="center"/>
              <w:rPr>
                <w:ins w:id="30560" w:author="Στάθης Καπ" w:date="2023-03-09T06:25:00Z"/>
                <w:sz w:val="16"/>
                <w:szCs w:val="16"/>
              </w:rPr>
            </w:pPr>
            <w:ins w:id="30561"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30562" w:author="Στάθης Καπ" w:date="2023-03-09T06:29:00Z">
              <w:tcPr>
                <w:tcW w:w="652" w:type="dxa"/>
                <w:tcBorders>
                  <w:right w:val="single" w:sz="4" w:space="0" w:color="auto"/>
                </w:tcBorders>
                <w:vAlign w:val="center"/>
              </w:tcPr>
            </w:tcPrChange>
          </w:tcPr>
          <w:p w14:paraId="1622A347" w14:textId="7FCD91A9" w:rsidR="00494D04" w:rsidRPr="007E0F91" w:rsidRDefault="00494D04" w:rsidP="00494D04">
            <w:pPr>
              <w:jc w:val="center"/>
              <w:rPr>
                <w:ins w:id="30563" w:author="Στάθης Καπ" w:date="2023-03-09T06:25:00Z"/>
                <w:sz w:val="16"/>
                <w:szCs w:val="16"/>
              </w:rPr>
            </w:pPr>
            <w:ins w:id="30564"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30565" w:author="Στάθης Καπ" w:date="2023-03-09T06:29:00Z">
              <w:tcPr>
                <w:tcW w:w="453" w:type="dxa"/>
                <w:tcBorders>
                  <w:left w:val="single" w:sz="4" w:space="0" w:color="auto"/>
                </w:tcBorders>
                <w:vAlign w:val="bottom"/>
              </w:tcPr>
            </w:tcPrChange>
          </w:tcPr>
          <w:p w14:paraId="49DEAA84" w14:textId="731807DD" w:rsidR="00494D04" w:rsidRPr="007E0F91" w:rsidRDefault="00494D04" w:rsidP="00494D04">
            <w:pPr>
              <w:jc w:val="center"/>
              <w:rPr>
                <w:ins w:id="30566" w:author="Στάθης Καπ" w:date="2023-03-09T06:25:00Z"/>
                <w:sz w:val="16"/>
                <w:szCs w:val="16"/>
              </w:rPr>
            </w:pPr>
            <w:ins w:id="30567" w:author="Στάθης Καπ" w:date="2023-03-09T07:11:00Z">
              <w:r>
                <w:rPr>
                  <w:rFonts w:ascii="Calibri" w:hAnsi="Calibri" w:cs="Calibri"/>
                  <w:color w:val="000000"/>
                  <w:sz w:val="16"/>
                  <w:szCs w:val="16"/>
                </w:rPr>
                <w:t>1249</w:t>
              </w:r>
            </w:ins>
          </w:p>
        </w:tc>
        <w:tc>
          <w:tcPr>
            <w:tcW w:w="454" w:type="dxa"/>
            <w:vAlign w:val="center"/>
            <w:tcPrChange w:id="30568" w:author="Στάθης Καπ" w:date="2023-03-09T06:29:00Z">
              <w:tcPr>
                <w:tcW w:w="454" w:type="dxa"/>
                <w:vAlign w:val="center"/>
              </w:tcPr>
            </w:tcPrChange>
          </w:tcPr>
          <w:p w14:paraId="7E406DFB" w14:textId="231B8319" w:rsidR="00494D04" w:rsidRPr="007E0F91" w:rsidRDefault="00494D04" w:rsidP="00494D04">
            <w:pPr>
              <w:jc w:val="center"/>
              <w:rPr>
                <w:ins w:id="30569" w:author="Στάθης Καπ" w:date="2023-03-09T06:25:00Z"/>
                <w:sz w:val="16"/>
                <w:szCs w:val="16"/>
              </w:rPr>
            </w:pPr>
            <w:ins w:id="30570" w:author="Στάθης Καπ" w:date="2023-03-09T07:11:00Z">
              <w:r>
                <w:rPr>
                  <w:rFonts w:ascii="Calibri" w:hAnsi="Calibri" w:cs="Calibri"/>
                  <w:color w:val="000000"/>
                  <w:sz w:val="16"/>
                  <w:szCs w:val="16"/>
                </w:rPr>
                <w:t>3.48</w:t>
              </w:r>
            </w:ins>
          </w:p>
        </w:tc>
        <w:tc>
          <w:tcPr>
            <w:tcW w:w="454" w:type="dxa"/>
            <w:vAlign w:val="center"/>
            <w:tcPrChange w:id="30571" w:author="Στάθης Καπ" w:date="2023-03-09T06:29:00Z">
              <w:tcPr>
                <w:tcW w:w="454" w:type="dxa"/>
                <w:vAlign w:val="bottom"/>
              </w:tcPr>
            </w:tcPrChange>
          </w:tcPr>
          <w:p w14:paraId="08C822D5" w14:textId="02635611" w:rsidR="00494D04" w:rsidRPr="007E0F91" w:rsidRDefault="00494D04" w:rsidP="00494D04">
            <w:pPr>
              <w:jc w:val="center"/>
              <w:rPr>
                <w:ins w:id="30572" w:author="Στάθης Καπ" w:date="2023-03-09T06:25:00Z"/>
                <w:sz w:val="16"/>
                <w:szCs w:val="16"/>
              </w:rPr>
            </w:pPr>
            <w:ins w:id="30573"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30574" w:author="Στάθης Καπ" w:date="2023-03-09T06:29:00Z">
              <w:tcPr>
                <w:tcW w:w="457" w:type="dxa"/>
                <w:tcBorders>
                  <w:right w:val="single" w:sz="4" w:space="0" w:color="auto"/>
                </w:tcBorders>
                <w:vAlign w:val="center"/>
              </w:tcPr>
            </w:tcPrChange>
          </w:tcPr>
          <w:p w14:paraId="00ED078B" w14:textId="37E989F1" w:rsidR="00494D04" w:rsidRPr="007E0F91" w:rsidRDefault="00494D04" w:rsidP="00494D04">
            <w:pPr>
              <w:jc w:val="center"/>
              <w:rPr>
                <w:ins w:id="30575" w:author="Στάθης Καπ" w:date="2023-03-09T06:25:00Z"/>
                <w:sz w:val="16"/>
                <w:szCs w:val="16"/>
              </w:rPr>
            </w:pPr>
            <w:ins w:id="30576"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30577" w:author="Στάθης Καπ" w:date="2023-03-09T06:29:00Z">
              <w:tcPr>
                <w:tcW w:w="453" w:type="dxa"/>
                <w:tcBorders>
                  <w:left w:val="single" w:sz="4" w:space="0" w:color="auto"/>
                </w:tcBorders>
                <w:vAlign w:val="bottom"/>
              </w:tcPr>
            </w:tcPrChange>
          </w:tcPr>
          <w:p w14:paraId="204721E3" w14:textId="45A16D11" w:rsidR="00494D04" w:rsidRPr="007E0F91" w:rsidRDefault="00494D04" w:rsidP="00494D04">
            <w:pPr>
              <w:jc w:val="center"/>
              <w:rPr>
                <w:ins w:id="30578" w:author="Στάθης Καπ" w:date="2023-03-09T06:25:00Z"/>
                <w:sz w:val="16"/>
                <w:szCs w:val="16"/>
              </w:rPr>
            </w:pPr>
            <w:ins w:id="30579" w:author="Στάθης Καπ" w:date="2023-03-09T07:11:00Z">
              <w:r>
                <w:rPr>
                  <w:rFonts w:ascii="Calibri" w:hAnsi="Calibri" w:cs="Calibri"/>
                  <w:color w:val="000000"/>
                  <w:sz w:val="16"/>
                  <w:szCs w:val="16"/>
                </w:rPr>
                <w:t>1265</w:t>
              </w:r>
            </w:ins>
          </w:p>
        </w:tc>
        <w:tc>
          <w:tcPr>
            <w:tcW w:w="454" w:type="dxa"/>
            <w:vAlign w:val="center"/>
            <w:tcPrChange w:id="30580" w:author="Στάθης Καπ" w:date="2023-03-09T06:29:00Z">
              <w:tcPr>
                <w:tcW w:w="454" w:type="dxa"/>
                <w:vAlign w:val="center"/>
              </w:tcPr>
            </w:tcPrChange>
          </w:tcPr>
          <w:p w14:paraId="63EBB264" w14:textId="655D09FC" w:rsidR="00494D04" w:rsidRPr="007E0F91" w:rsidRDefault="00494D04" w:rsidP="00494D04">
            <w:pPr>
              <w:jc w:val="center"/>
              <w:rPr>
                <w:ins w:id="30581" w:author="Στάθης Καπ" w:date="2023-03-09T06:25:00Z"/>
                <w:sz w:val="16"/>
                <w:szCs w:val="16"/>
              </w:rPr>
            </w:pPr>
            <w:ins w:id="30582" w:author="Στάθης Καπ" w:date="2023-03-09T07:11:00Z">
              <w:r>
                <w:rPr>
                  <w:rFonts w:ascii="Calibri" w:hAnsi="Calibri" w:cs="Calibri"/>
                  <w:color w:val="000000"/>
                  <w:sz w:val="16"/>
                  <w:szCs w:val="16"/>
                </w:rPr>
                <w:t>2.24</w:t>
              </w:r>
            </w:ins>
          </w:p>
        </w:tc>
        <w:tc>
          <w:tcPr>
            <w:tcW w:w="454" w:type="dxa"/>
            <w:vAlign w:val="center"/>
            <w:tcPrChange w:id="30583" w:author="Στάθης Καπ" w:date="2023-03-09T06:29:00Z">
              <w:tcPr>
                <w:tcW w:w="454" w:type="dxa"/>
                <w:vAlign w:val="bottom"/>
              </w:tcPr>
            </w:tcPrChange>
          </w:tcPr>
          <w:p w14:paraId="6427A31F" w14:textId="7FA85D2A" w:rsidR="00494D04" w:rsidRPr="007E0F91" w:rsidRDefault="00494D04" w:rsidP="00494D04">
            <w:pPr>
              <w:jc w:val="center"/>
              <w:rPr>
                <w:ins w:id="30584" w:author="Στάθης Καπ" w:date="2023-03-09T06:25:00Z"/>
                <w:sz w:val="16"/>
                <w:szCs w:val="16"/>
              </w:rPr>
            </w:pPr>
            <w:ins w:id="30585"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30586" w:author="Στάθης Καπ" w:date="2023-03-09T06:29:00Z">
              <w:tcPr>
                <w:tcW w:w="454" w:type="dxa"/>
                <w:tcBorders>
                  <w:right w:val="single" w:sz="4" w:space="0" w:color="auto"/>
                </w:tcBorders>
                <w:vAlign w:val="center"/>
              </w:tcPr>
            </w:tcPrChange>
          </w:tcPr>
          <w:p w14:paraId="5FA9B6EC" w14:textId="790B08C5" w:rsidR="00494D04" w:rsidRPr="007E0F91" w:rsidRDefault="00494D04" w:rsidP="00494D04">
            <w:pPr>
              <w:jc w:val="center"/>
              <w:rPr>
                <w:ins w:id="30587" w:author="Στάθης Καπ" w:date="2023-03-09T06:25:00Z"/>
                <w:sz w:val="16"/>
                <w:szCs w:val="16"/>
              </w:rPr>
            </w:pPr>
            <w:ins w:id="30588"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30589" w:author="Στάθης Καπ" w:date="2023-03-09T06:29:00Z">
              <w:tcPr>
                <w:tcW w:w="453" w:type="dxa"/>
                <w:tcBorders>
                  <w:left w:val="single" w:sz="4" w:space="0" w:color="auto"/>
                </w:tcBorders>
                <w:vAlign w:val="bottom"/>
              </w:tcPr>
            </w:tcPrChange>
          </w:tcPr>
          <w:p w14:paraId="0CDB73B3" w14:textId="6CC71486" w:rsidR="00494D04" w:rsidRPr="007E0F91" w:rsidRDefault="00494D04" w:rsidP="00494D04">
            <w:pPr>
              <w:jc w:val="center"/>
              <w:rPr>
                <w:ins w:id="30590" w:author="Στάθης Καπ" w:date="2023-03-09T06:25:00Z"/>
                <w:sz w:val="16"/>
                <w:szCs w:val="16"/>
              </w:rPr>
            </w:pPr>
            <w:ins w:id="30591" w:author="Στάθης Καπ" w:date="2023-03-09T07:11:00Z">
              <w:r>
                <w:rPr>
                  <w:rFonts w:ascii="Calibri" w:hAnsi="Calibri" w:cs="Calibri"/>
                  <w:color w:val="000000"/>
                  <w:sz w:val="16"/>
                  <w:szCs w:val="16"/>
                </w:rPr>
                <w:t>1245</w:t>
              </w:r>
            </w:ins>
          </w:p>
        </w:tc>
        <w:tc>
          <w:tcPr>
            <w:tcW w:w="454" w:type="dxa"/>
            <w:vAlign w:val="center"/>
            <w:tcPrChange w:id="30592" w:author="Στάθης Καπ" w:date="2023-03-09T06:29:00Z">
              <w:tcPr>
                <w:tcW w:w="454" w:type="dxa"/>
                <w:vAlign w:val="center"/>
              </w:tcPr>
            </w:tcPrChange>
          </w:tcPr>
          <w:p w14:paraId="59F24615" w14:textId="28EAF9B7" w:rsidR="00494D04" w:rsidRPr="007E0F91" w:rsidRDefault="00494D04" w:rsidP="00494D04">
            <w:pPr>
              <w:jc w:val="center"/>
              <w:rPr>
                <w:ins w:id="30593" w:author="Στάθης Καπ" w:date="2023-03-09T06:25:00Z"/>
                <w:sz w:val="16"/>
                <w:szCs w:val="16"/>
              </w:rPr>
            </w:pPr>
            <w:ins w:id="30594" w:author="Στάθης Καπ" w:date="2023-03-09T07:11:00Z">
              <w:r>
                <w:rPr>
                  <w:rFonts w:ascii="Calibri" w:hAnsi="Calibri" w:cs="Calibri"/>
                  <w:color w:val="000000"/>
                  <w:sz w:val="16"/>
                  <w:szCs w:val="16"/>
                </w:rPr>
                <w:t>3.79</w:t>
              </w:r>
            </w:ins>
          </w:p>
        </w:tc>
        <w:tc>
          <w:tcPr>
            <w:tcW w:w="454" w:type="dxa"/>
            <w:vAlign w:val="center"/>
            <w:tcPrChange w:id="30595" w:author="Στάθης Καπ" w:date="2023-03-09T06:29:00Z">
              <w:tcPr>
                <w:tcW w:w="454" w:type="dxa"/>
                <w:vAlign w:val="bottom"/>
              </w:tcPr>
            </w:tcPrChange>
          </w:tcPr>
          <w:p w14:paraId="3E778C57" w14:textId="52C4BDBB" w:rsidR="00494D04" w:rsidRPr="007E0F91" w:rsidRDefault="00494D04" w:rsidP="00494D04">
            <w:pPr>
              <w:jc w:val="center"/>
              <w:rPr>
                <w:ins w:id="30596" w:author="Στάθης Καπ" w:date="2023-03-09T06:25:00Z"/>
                <w:sz w:val="16"/>
                <w:szCs w:val="16"/>
              </w:rPr>
            </w:pPr>
            <w:ins w:id="30597"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30598" w:author="Στάθης Καπ" w:date="2023-03-09T06:29:00Z">
              <w:tcPr>
                <w:tcW w:w="461" w:type="dxa"/>
                <w:tcBorders>
                  <w:right w:val="single" w:sz="4" w:space="0" w:color="auto"/>
                </w:tcBorders>
                <w:vAlign w:val="center"/>
              </w:tcPr>
            </w:tcPrChange>
          </w:tcPr>
          <w:p w14:paraId="0B4FB0FD" w14:textId="60AF888C" w:rsidR="00494D04" w:rsidRPr="007E0F91" w:rsidRDefault="00494D04" w:rsidP="00494D04">
            <w:pPr>
              <w:jc w:val="center"/>
              <w:rPr>
                <w:ins w:id="30599" w:author="Στάθης Καπ" w:date="2023-03-09T06:25:00Z"/>
                <w:sz w:val="16"/>
                <w:szCs w:val="16"/>
              </w:rPr>
            </w:pPr>
            <w:ins w:id="30600"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6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602" w:author="Στάθης Καπ" w:date="2023-03-09T06:25:00Z"/>
          <w:trPrChange w:id="3060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60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30605" w:author="Στάθης Καπ" w:date="2023-03-09T06:25:00Z"/>
                <w:sz w:val="16"/>
                <w:szCs w:val="16"/>
              </w:rPr>
            </w:pPr>
            <w:ins w:id="30606"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30607" w:author="Στάθης Καπ" w:date="2023-03-09T06:29:00Z">
              <w:tcPr>
                <w:tcW w:w="565" w:type="dxa"/>
                <w:tcBorders>
                  <w:left w:val="single" w:sz="4" w:space="0" w:color="auto"/>
                </w:tcBorders>
                <w:vAlign w:val="center"/>
              </w:tcPr>
            </w:tcPrChange>
          </w:tcPr>
          <w:p w14:paraId="02BA91B2" w14:textId="7687E0A9" w:rsidR="00494D04" w:rsidRPr="007E0F91" w:rsidRDefault="00494D04" w:rsidP="00494D04">
            <w:pPr>
              <w:jc w:val="center"/>
              <w:rPr>
                <w:ins w:id="30608" w:author="Στάθης Καπ" w:date="2023-03-09T06:25:00Z"/>
                <w:sz w:val="16"/>
                <w:szCs w:val="16"/>
              </w:rPr>
            </w:pPr>
            <w:ins w:id="30609"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30610" w:author="Στάθης Καπ" w:date="2023-03-09T06:29:00Z">
              <w:tcPr>
                <w:tcW w:w="679" w:type="dxa"/>
                <w:tcBorders>
                  <w:right w:val="single" w:sz="4" w:space="0" w:color="auto"/>
                </w:tcBorders>
                <w:vAlign w:val="center"/>
              </w:tcPr>
            </w:tcPrChange>
          </w:tcPr>
          <w:p w14:paraId="4A741A8D" w14:textId="27881C51" w:rsidR="00494D04" w:rsidRPr="007E0F91" w:rsidRDefault="00494D04" w:rsidP="00494D04">
            <w:pPr>
              <w:jc w:val="center"/>
              <w:rPr>
                <w:ins w:id="30611" w:author="Στάθης Καπ" w:date="2023-03-09T06:25:00Z"/>
                <w:sz w:val="16"/>
                <w:szCs w:val="16"/>
              </w:rPr>
            </w:pPr>
            <w:ins w:id="30612"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30613" w:author="Στάθης Καπ" w:date="2023-03-09T06:29:00Z">
              <w:tcPr>
                <w:tcW w:w="453" w:type="dxa"/>
                <w:tcBorders>
                  <w:left w:val="single" w:sz="4" w:space="0" w:color="auto"/>
                </w:tcBorders>
                <w:vAlign w:val="center"/>
              </w:tcPr>
            </w:tcPrChange>
          </w:tcPr>
          <w:p w14:paraId="632B789A" w14:textId="0FFE6D03" w:rsidR="00494D04" w:rsidRPr="007E0F91" w:rsidRDefault="00494D04" w:rsidP="00494D04">
            <w:pPr>
              <w:jc w:val="center"/>
              <w:rPr>
                <w:ins w:id="30614" w:author="Στάθης Καπ" w:date="2023-03-09T06:25:00Z"/>
                <w:sz w:val="16"/>
                <w:szCs w:val="16"/>
              </w:rPr>
            </w:pPr>
            <w:ins w:id="30615" w:author="Στάθης Καπ" w:date="2023-03-09T07:11:00Z">
              <w:r>
                <w:rPr>
                  <w:rFonts w:ascii="Calibri" w:hAnsi="Calibri" w:cs="Calibri"/>
                  <w:color w:val="000000"/>
                  <w:sz w:val="16"/>
                  <w:szCs w:val="16"/>
                </w:rPr>
                <w:t>1436</w:t>
              </w:r>
            </w:ins>
          </w:p>
        </w:tc>
        <w:tc>
          <w:tcPr>
            <w:tcW w:w="708" w:type="dxa"/>
            <w:vAlign w:val="center"/>
            <w:tcPrChange w:id="30616" w:author="Στάθης Καπ" w:date="2023-03-09T06:29:00Z">
              <w:tcPr>
                <w:tcW w:w="708" w:type="dxa"/>
                <w:vAlign w:val="center"/>
              </w:tcPr>
            </w:tcPrChange>
          </w:tcPr>
          <w:p w14:paraId="15BE9393" w14:textId="1C36FEED" w:rsidR="00494D04" w:rsidRPr="007E0F91" w:rsidRDefault="00494D04" w:rsidP="00494D04">
            <w:pPr>
              <w:jc w:val="center"/>
              <w:rPr>
                <w:ins w:id="30617" w:author="Στάθης Καπ" w:date="2023-03-09T06:25:00Z"/>
                <w:sz w:val="16"/>
                <w:szCs w:val="16"/>
              </w:rPr>
            </w:pPr>
            <w:ins w:id="30618"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30619" w:author="Στάθης Καπ" w:date="2023-03-09T06:29:00Z">
              <w:tcPr>
                <w:tcW w:w="652" w:type="dxa"/>
                <w:tcBorders>
                  <w:right w:val="single" w:sz="4" w:space="0" w:color="auto"/>
                </w:tcBorders>
                <w:vAlign w:val="center"/>
              </w:tcPr>
            </w:tcPrChange>
          </w:tcPr>
          <w:p w14:paraId="4B3029E5" w14:textId="68810B2E" w:rsidR="00494D04" w:rsidRPr="007E0F91" w:rsidRDefault="00494D04" w:rsidP="00494D04">
            <w:pPr>
              <w:jc w:val="center"/>
              <w:rPr>
                <w:ins w:id="30620" w:author="Στάθης Καπ" w:date="2023-03-09T06:25:00Z"/>
                <w:sz w:val="16"/>
                <w:szCs w:val="16"/>
              </w:rPr>
            </w:pPr>
            <w:ins w:id="30621"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30622" w:author="Στάθης Καπ" w:date="2023-03-09T06:29:00Z">
              <w:tcPr>
                <w:tcW w:w="453" w:type="dxa"/>
                <w:tcBorders>
                  <w:left w:val="single" w:sz="4" w:space="0" w:color="auto"/>
                </w:tcBorders>
                <w:vAlign w:val="bottom"/>
              </w:tcPr>
            </w:tcPrChange>
          </w:tcPr>
          <w:p w14:paraId="11C41893" w14:textId="6C8CFB5C" w:rsidR="00494D04" w:rsidRPr="007E0F91" w:rsidRDefault="00494D04" w:rsidP="00494D04">
            <w:pPr>
              <w:jc w:val="center"/>
              <w:rPr>
                <w:ins w:id="30623" w:author="Στάθης Καπ" w:date="2023-03-09T06:25:00Z"/>
                <w:sz w:val="16"/>
                <w:szCs w:val="16"/>
              </w:rPr>
            </w:pPr>
            <w:ins w:id="30624" w:author="Στάθης Καπ" w:date="2023-03-09T07:11:00Z">
              <w:r>
                <w:rPr>
                  <w:rFonts w:ascii="Calibri" w:hAnsi="Calibri" w:cs="Calibri"/>
                  <w:color w:val="000000"/>
                  <w:sz w:val="16"/>
                  <w:szCs w:val="16"/>
                </w:rPr>
                <w:t>1383</w:t>
              </w:r>
            </w:ins>
          </w:p>
        </w:tc>
        <w:tc>
          <w:tcPr>
            <w:tcW w:w="454" w:type="dxa"/>
            <w:vAlign w:val="center"/>
            <w:tcPrChange w:id="30625" w:author="Στάθης Καπ" w:date="2023-03-09T06:29:00Z">
              <w:tcPr>
                <w:tcW w:w="454" w:type="dxa"/>
                <w:vAlign w:val="center"/>
              </w:tcPr>
            </w:tcPrChange>
          </w:tcPr>
          <w:p w14:paraId="2AEF85D6" w14:textId="7F2C6C88" w:rsidR="00494D04" w:rsidRPr="007E0F91" w:rsidRDefault="00494D04" w:rsidP="00494D04">
            <w:pPr>
              <w:jc w:val="center"/>
              <w:rPr>
                <w:ins w:id="30626" w:author="Στάθης Καπ" w:date="2023-03-09T06:25:00Z"/>
                <w:sz w:val="16"/>
                <w:szCs w:val="16"/>
              </w:rPr>
            </w:pPr>
            <w:ins w:id="30627" w:author="Στάθης Καπ" w:date="2023-03-09T07:11:00Z">
              <w:r>
                <w:rPr>
                  <w:rFonts w:ascii="Calibri" w:hAnsi="Calibri" w:cs="Calibri"/>
                  <w:color w:val="000000"/>
                  <w:sz w:val="16"/>
                  <w:szCs w:val="16"/>
                </w:rPr>
                <w:t>3.69</w:t>
              </w:r>
            </w:ins>
          </w:p>
        </w:tc>
        <w:tc>
          <w:tcPr>
            <w:tcW w:w="454" w:type="dxa"/>
            <w:vAlign w:val="center"/>
            <w:tcPrChange w:id="30628" w:author="Στάθης Καπ" w:date="2023-03-09T06:29:00Z">
              <w:tcPr>
                <w:tcW w:w="454" w:type="dxa"/>
                <w:vAlign w:val="bottom"/>
              </w:tcPr>
            </w:tcPrChange>
          </w:tcPr>
          <w:p w14:paraId="41EE32B1" w14:textId="234A46CD" w:rsidR="00494D04" w:rsidRPr="007E0F91" w:rsidRDefault="00494D04" w:rsidP="00494D04">
            <w:pPr>
              <w:jc w:val="center"/>
              <w:rPr>
                <w:ins w:id="30629" w:author="Στάθης Καπ" w:date="2023-03-09T06:25:00Z"/>
                <w:sz w:val="16"/>
                <w:szCs w:val="16"/>
              </w:rPr>
            </w:pPr>
            <w:ins w:id="30630"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30631" w:author="Στάθης Καπ" w:date="2023-03-09T06:29:00Z">
              <w:tcPr>
                <w:tcW w:w="457" w:type="dxa"/>
                <w:tcBorders>
                  <w:right w:val="single" w:sz="4" w:space="0" w:color="auto"/>
                </w:tcBorders>
                <w:vAlign w:val="center"/>
              </w:tcPr>
            </w:tcPrChange>
          </w:tcPr>
          <w:p w14:paraId="6A1B82DF" w14:textId="738AF1D9" w:rsidR="00494D04" w:rsidRPr="007E0F91" w:rsidRDefault="00494D04" w:rsidP="00494D04">
            <w:pPr>
              <w:jc w:val="center"/>
              <w:rPr>
                <w:ins w:id="30632" w:author="Στάθης Καπ" w:date="2023-03-09T06:25:00Z"/>
                <w:sz w:val="16"/>
                <w:szCs w:val="16"/>
              </w:rPr>
            </w:pPr>
            <w:ins w:id="30633"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30634" w:author="Στάθης Καπ" w:date="2023-03-09T06:29:00Z">
              <w:tcPr>
                <w:tcW w:w="453" w:type="dxa"/>
                <w:tcBorders>
                  <w:left w:val="single" w:sz="4" w:space="0" w:color="auto"/>
                </w:tcBorders>
                <w:vAlign w:val="bottom"/>
              </w:tcPr>
            </w:tcPrChange>
          </w:tcPr>
          <w:p w14:paraId="3C78854C" w14:textId="55CD06DD" w:rsidR="00494D04" w:rsidRPr="007E0F91" w:rsidRDefault="00494D04" w:rsidP="00494D04">
            <w:pPr>
              <w:jc w:val="center"/>
              <w:rPr>
                <w:ins w:id="30635" w:author="Στάθης Καπ" w:date="2023-03-09T06:25:00Z"/>
                <w:sz w:val="16"/>
                <w:szCs w:val="16"/>
              </w:rPr>
            </w:pPr>
            <w:ins w:id="30636" w:author="Στάθης Καπ" w:date="2023-03-09T07:11:00Z">
              <w:r>
                <w:rPr>
                  <w:rFonts w:ascii="Calibri" w:hAnsi="Calibri" w:cs="Calibri"/>
                  <w:color w:val="000000"/>
                  <w:sz w:val="16"/>
                  <w:szCs w:val="16"/>
                </w:rPr>
                <w:t>1372</w:t>
              </w:r>
            </w:ins>
          </w:p>
        </w:tc>
        <w:tc>
          <w:tcPr>
            <w:tcW w:w="454" w:type="dxa"/>
            <w:vAlign w:val="center"/>
            <w:tcPrChange w:id="30637" w:author="Στάθης Καπ" w:date="2023-03-09T06:29:00Z">
              <w:tcPr>
                <w:tcW w:w="454" w:type="dxa"/>
                <w:vAlign w:val="center"/>
              </w:tcPr>
            </w:tcPrChange>
          </w:tcPr>
          <w:p w14:paraId="769E77BE" w14:textId="02F3CBB0" w:rsidR="00494D04" w:rsidRPr="007E0F91" w:rsidRDefault="00494D04" w:rsidP="00494D04">
            <w:pPr>
              <w:jc w:val="center"/>
              <w:rPr>
                <w:ins w:id="30638" w:author="Στάθης Καπ" w:date="2023-03-09T06:25:00Z"/>
                <w:sz w:val="16"/>
                <w:szCs w:val="16"/>
              </w:rPr>
            </w:pPr>
            <w:ins w:id="30639" w:author="Στάθης Καπ" w:date="2023-03-09T07:11:00Z">
              <w:r>
                <w:rPr>
                  <w:rFonts w:ascii="Calibri" w:hAnsi="Calibri" w:cs="Calibri"/>
                  <w:color w:val="000000"/>
                  <w:sz w:val="16"/>
                  <w:szCs w:val="16"/>
                </w:rPr>
                <w:t>4.46</w:t>
              </w:r>
            </w:ins>
          </w:p>
        </w:tc>
        <w:tc>
          <w:tcPr>
            <w:tcW w:w="454" w:type="dxa"/>
            <w:vAlign w:val="center"/>
            <w:tcPrChange w:id="30640" w:author="Στάθης Καπ" w:date="2023-03-09T06:29:00Z">
              <w:tcPr>
                <w:tcW w:w="454" w:type="dxa"/>
                <w:vAlign w:val="bottom"/>
              </w:tcPr>
            </w:tcPrChange>
          </w:tcPr>
          <w:p w14:paraId="3864AAA3" w14:textId="0A33099F" w:rsidR="00494D04" w:rsidRPr="007E0F91" w:rsidRDefault="00494D04" w:rsidP="00494D04">
            <w:pPr>
              <w:jc w:val="center"/>
              <w:rPr>
                <w:ins w:id="30641" w:author="Στάθης Καπ" w:date="2023-03-09T06:25:00Z"/>
                <w:sz w:val="16"/>
                <w:szCs w:val="16"/>
              </w:rPr>
            </w:pPr>
            <w:ins w:id="30642"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30643" w:author="Στάθης Καπ" w:date="2023-03-09T06:29:00Z">
              <w:tcPr>
                <w:tcW w:w="454" w:type="dxa"/>
                <w:tcBorders>
                  <w:right w:val="single" w:sz="4" w:space="0" w:color="auto"/>
                </w:tcBorders>
                <w:vAlign w:val="center"/>
              </w:tcPr>
            </w:tcPrChange>
          </w:tcPr>
          <w:p w14:paraId="08F2F760" w14:textId="6304DFB8" w:rsidR="00494D04" w:rsidRPr="007E0F91" w:rsidRDefault="00494D04" w:rsidP="00494D04">
            <w:pPr>
              <w:jc w:val="center"/>
              <w:rPr>
                <w:ins w:id="30644" w:author="Στάθης Καπ" w:date="2023-03-09T06:25:00Z"/>
                <w:sz w:val="16"/>
                <w:szCs w:val="16"/>
              </w:rPr>
            </w:pPr>
            <w:ins w:id="30645"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30646" w:author="Στάθης Καπ" w:date="2023-03-09T06:29:00Z">
              <w:tcPr>
                <w:tcW w:w="453" w:type="dxa"/>
                <w:tcBorders>
                  <w:left w:val="single" w:sz="4" w:space="0" w:color="auto"/>
                </w:tcBorders>
                <w:vAlign w:val="bottom"/>
              </w:tcPr>
            </w:tcPrChange>
          </w:tcPr>
          <w:p w14:paraId="6C08CE47" w14:textId="31687D58" w:rsidR="00494D04" w:rsidRPr="007E0F91" w:rsidRDefault="00494D04" w:rsidP="00494D04">
            <w:pPr>
              <w:jc w:val="center"/>
              <w:rPr>
                <w:ins w:id="30647" w:author="Στάθης Καπ" w:date="2023-03-09T06:25:00Z"/>
                <w:sz w:val="16"/>
                <w:szCs w:val="16"/>
              </w:rPr>
            </w:pPr>
            <w:ins w:id="30648" w:author="Στάθης Καπ" w:date="2023-03-09T07:11:00Z">
              <w:r>
                <w:rPr>
                  <w:rFonts w:ascii="Calibri" w:hAnsi="Calibri" w:cs="Calibri"/>
                  <w:color w:val="000000"/>
                  <w:sz w:val="16"/>
                  <w:szCs w:val="16"/>
                </w:rPr>
                <w:t>1349</w:t>
              </w:r>
            </w:ins>
          </w:p>
        </w:tc>
        <w:tc>
          <w:tcPr>
            <w:tcW w:w="454" w:type="dxa"/>
            <w:vAlign w:val="center"/>
            <w:tcPrChange w:id="30649" w:author="Στάθης Καπ" w:date="2023-03-09T06:29:00Z">
              <w:tcPr>
                <w:tcW w:w="454" w:type="dxa"/>
                <w:vAlign w:val="center"/>
              </w:tcPr>
            </w:tcPrChange>
          </w:tcPr>
          <w:p w14:paraId="28DE60AC" w14:textId="7EE6536F" w:rsidR="00494D04" w:rsidRPr="007E0F91" w:rsidRDefault="00494D04" w:rsidP="00494D04">
            <w:pPr>
              <w:jc w:val="center"/>
              <w:rPr>
                <w:ins w:id="30650" w:author="Στάθης Καπ" w:date="2023-03-09T06:25:00Z"/>
                <w:sz w:val="16"/>
                <w:szCs w:val="16"/>
              </w:rPr>
            </w:pPr>
            <w:ins w:id="30651" w:author="Στάθης Καπ" w:date="2023-03-09T07:11:00Z">
              <w:r>
                <w:rPr>
                  <w:rFonts w:ascii="Calibri" w:hAnsi="Calibri" w:cs="Calibri"/>
                  <w:color w:val="000000"/>
                  <w:sz w:val="16"/>
                  <w:szCs w:val="16"/>
                </w:rPr>
                <w:t>6.06</w:t>
              </w:r>
            </w:ins>
          </w:p>
        </w:tc>
        <w:tc>
          <w:tcPr>
            <w:tcW w:w="454" w:type="dxa"/>
            <w:vAlign w:val="center"/>
            <w:tcPrChange w:id="30652" w:author="Στάθης Καπ" w:date="2023-03-09T06:29:00Z">
              <w:tcPr>
                <w:tcW w:w="454" w:type="dxa"/>
                <w:vAlign w:val="bottom"/>
              </w:tcPr>
            </w:tcPrChange>
          </w:tcPr>
          <w:p w14:paraId="762F6918" w14:textId="7600B282" w:rsidR="00494D04" w:rsidRPr="007E0F91" w:rsidRDefault="00494D04" w:rsidP="00494D04">
            <w:pPr>
              <w:jc w:val="center"/>
              <w:rPr>
                <w:ins w:id="30653" w:author="Στάθης Καπ" w:date="2023-03-09T06:25:00Z"/>
                <w:sz w:val="16"/>
                <w:szCs w:val="16"/>
              </w:rPr>
            </w:pPr>
            <w:ins w:id="30654"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30655" w:author="Στάθης Καπ" w:date="2023-03-09T06:29:00Z">
              <w:tcPr>
                <w:tcW w:w="461" w:type="dxa"/>
                <w:tcBorders>
                  <w:right w:val="single" w:sz="4" w:space="0" w:color="auto"/>
                </w:tcBorders>
                <w:vAlign w:val="center"/>
              </w:tcPr>
            </w:tcPrChange>
          </w:tcPr>
          <w:p w14:paraId="13DFA9EB" w14:textId="13CD2129" w:rsidR="00494D04" w:rsidRPr="007E0F91" w:rsidRDefault="00494D04" w:rsidP="00494D04">
            <w:pPr>
              <w:jc w:val="center"/>
              <w:rPr>
                <w:ins w:id="30656" w:author="Στάθης Καπ" w:date="2023-03-09T06:25:00Z"/>
                <w:sz w:val="16"/>
                <w:szCs w:val="16"/>
              </w:rPr>
            </w:pPr>
            <w:ins w:id="30657"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6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659" w:author="Στάθης Καπ" w:date="2023-03-09T06:25:00Z"/>
          <w:trPrChange w:id="3066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66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30662" w:author="Στάθης Καπ" w:date="2023-03-09T06:25:00Z"/>
                <w:sz w:val="16"/>
                <w:szCs w:val="16"/>
              </w:rPr>
            </w:pPr>
            <w:ins w:id="30663"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30664" w:author="Στάθης Καπ" w:date="2023-03-09T06:29:00Z">
              <w:tcPr>
                <w:tcW w:w="565" w:type="dxa"/>
                <w:tcBorders>
                  <w:left w:val="single" w:sz="4" w:space="0" w:color="auto"/>
                </w:tcBorders>
                <w:vAlign w:val="center"/>
              </w:tcPr>
            </w:tcPrChange>
          </w:tcPr>
          <w:p w14:paraId="2ED8AB12" w14:textId="5BF35237" w:rsidR="00494D04" w:rsidRPr="007E0F91" w:rsidRDefault="00494D04" w:rsidP="00494D04">
            <w:pPr>
              <w:jc w:val="center"/>
              <w:rPr>
                <w:ins w:id="30665" w:author="Στάθης Καπ" w:date="2023-03-09T06:25:00Z"/>
                <w:sz w:val="16"/>
                <w:szCs w:val="16"/>
              </w:rPr>
            </w:pPr>
            <w:ins w:id="30666"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30667" w:author="Στάθης Καπ" w:date="2023-03-09T06:29:00Z">
              <w:tcPr>
                <w:tcW w:w="679" w:type="dxa"/>
                <w:tcBorders>
                  <w:right w:val="single" w:sz="4" w:space="0" w:color="auto"/>
                </w:tcBorders>
                <w:vAlign w:val="center"/>
              </w:tcPr>
            </w:tcPrChange>
          </w:tcPr>
          <w:p w14:paraId="4927B0EC" w14:textId="1667CBE1" w:rsidR="00494D04" w:rsidRPr="007E0F91" w:rsidRDefault="00494D04" w:rsidP="00494D04">
            <w:pPr>
              <w:jc w:val="center"/>
              <w:rPr>
                <w:ins w:id="30668" w:author="Στάθης Καπ" w:date="2023-03-09T06:25:00Z"/>
                <w:sz w:val="16"/>
                <w:szCs w:val="16"/>
              </w:rPr>
            </w:pPr>
            <w:ins w:id="3066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30670" w:author="Στάθης Καπ" w:date="2023-03-09T06:29:00Z">
              <w:tcPr>
                <w:tcW w:w="453" w:type="dxa"/>
                <w:tcBorders>
                  <w:left w:val="single" w:sz="4" w:space="0" w:color="auto"/>
                </w:tcBorders>
                <w:vAlign w:val="center"/>
              </w:tcPr>
            </w:tcPrChange>
          </w:tcPr>
          <w:p w14:paraId="12BB3058" w14:textId="0C98CD00" w:rsidR="00494D04" w:rsidRPr="007E0F91" w:rsidRDefault="00494D04" w:rsidP="00494D04">
            <w:pPr>
              <w:jc w:val="center"/>
              <w:rPr>
                <w:ins w:id="30671" w:author="Στάθης Καπ" w:date="2023-03-09T06:25:00Z"/>
                <w:sz w:val="16"/>
                <w:szCs w:val="16"/>
              </w:rPr>
            </w:pPr>
            <w:ins w:id="30672" w:author="Στάθης Καπ" w:date="2023-03-09T07:11:00Z">
              <w:r>
                <w:rPr>
                  <w:rFonts w:ascii="Calibri" w:hAnsi="Calibri" w:cs="Calibri"/>
                  <w:color w:val="000000"/>
                  <w:sz w:val="16"/>
                  <w:szCs w:val="16"/>
                </w:rPr>
                <w:t>1502</w:t>
              </w:r>
            </w:ins>
          </w:p>
        </w:tc>
        <w:tc>
          <w:tcPr>
            <w:tcW w:w="708" w:type="dxa"/>
            <w:vAlign w:val="center"/>
            <w:tcPrChange w:id="30673" w:author="Στάθης Καπ" w:date="2023-03-09T06:29:00Z">
              <w:tcPr>
                <w:tcW w:w="708" w:type="dxa"/>
                <w:vAlign w:val="center"/>
              </w:tcPr>
            </w:tcPrChange>
          </w:tcPr>
          <w:p w14:paraId="323A54F2" w14:textId="78524DF9" w:rsidR="00494D04" w:rsidRPr="007E0F91" w:rsidRDefault="00494D04" w:rsidP="00494D04">
            <w:pPr>
              <w:jc w:val="center"/>
              <w:rPr>
                <w:ins w:id="30674" w:author="Στάθης Καπ" w:date="2023-03-09T06:25:00Z"/>
                <w:sz w:val="16"/>
                <w:szCs w:val="16"/>
              </w:rPr>
            </w:pPr>
            <w:ins w:id="30675"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30676" w:author="Στάθης Καπ" w:date="2023-03-09T06:29:00Z">
              <w:tcPr>
                <w:tcW w:w="652" w:type="dxa"/>
                <w:tcBorders>
                  <w:right w:val="single" w:sz="4" w:space="0" w:color="auto"/>
                </w:tcBorders>
                <w:vAlign w:val="center"/>
              </w:tcPr>
            </w:tcPrChange>
          </w:tcPr>
          <w:p w14:paraId="02D98B81" w14:textId="1EE7D6A2" w:rsidR="00494D04" w:rsidRPr="007E0F91" w:rsidRDefault="00494D04" w:rsidP="00494D04">
            <w:pPr>
              <w:jc w:val="center"/>
              <w:rPr>
                <w:ins w:id="30677" w:author="Στάθης Καπ" w:date="2023-03-09T06:25:00Z"/>
                <w:sz w:val="16"/>
                <w:szCs w:val="16"/>
              </w:rPr>
            </w:pPr>
            <w:ins w:id="30678"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30679" w:author="Στάθης Καπ" w:date="2023-03-09T06:29:00Z">
              <w:tcPr>
                <w:tcW w:w="453" w:type="dxa"/>
                <w:tcBorders>
                  <w:left w:val="single" w:sz="4" w:space="0" w:color="auto"/>
                </w:tcBorders>
                <w:vAlign w:val="bottom"/>
              </w:tcPr>
            </w:tcPrChange>
          </w:tcPr>
          <w:p w14:paraId="6EC98131" w14:textId="0C5E580B" w:rsidR="00494D04" w:rsidRPr="007E0F91" w:rsidRDefault="00494D04" w:rsidP="00494D04">
            <w:pPr>
              <w:jc w:val="center"/>
              <w:rPr>
                <w:ins w:id="30680" w:author="Στάθης Καπ" w:date="2023-03-09T06:25:00Z"/>
                <w:sz w:val="16"/>
                <w:szCs w:val="16"/>
              </w:rPr>
            </w:pPr>
            <w:ins w:id="30681" w:author="Στάθης Καπ" w:date="2023-03-09T07:11:00Z">
              <w:r>
                <w:rPr>
                  <w:rFonts w:ascii="Calibri" w:hAnsi="Calibri" w:cs="Calibri"/>
                  <w:color w:val="000000"/>
                  <w:sz w:val="16"/>
                  <w:szCs w:val="16"/>
                </w:rPr>
                <w:t>1471</w:t>
              </w:r>
            </w:ins>
          </w:p>
        </w:tc>
        <w:tc>
          <w:tcPr>
            <w:tcW w:w="454" w:type="dxa"/>
            <w:vAlign w:val="center"/>
            <w:tcPrChange w:id="30682" w:author="Στάθης Καπ" w:date="2023-03-09T06:29:00Z">
              <w:tcPr>
                <w:tcW w:w="454" w:type="dxa"/>
                <w:vAlign w:val="center"/>
              </w:tcPr>
            </w:tcPrChange>
          </w:tcPr>
          <w:p w14:paraId="436E30E2" w14:textId="16DB3205" w:rsidR="00494D04" w:rsidRPr="007E0F91" w:rsidRDefault="00494D04" w:rsidP="00494D04">
            <w:pPr>
              <w:jc w:val="center"/>
              <w:rPr>
                <w:ins w:id="30683" w:author="Στάθης Καπ" w:date="2023-03-09T06:25:00Z"/>
                <w:sz w:val="16"/>
                <w:szCs w:val="16"/>
              </w:rPr>
            </w:pPr>
            <w:ins w:id="30684" w:author="Στάθης Καπ" w:date="2023-03-09T07:11:00Z">
              <w:r>
                <w:rPr>
                  <w:rFonts w:ascii="Calibri" w:hAnsi="Calibri" w:cs="Calibri"/>
                  <w:color w:val="000000"/>
                  <w:sz w:val="16"/>
                  <w:szCs w:val="16"/>
                </w:rPr>
                <w:t>2.06</w:t>
              </w:r>
            </w:ins>
          </w:p>
        </w:tc>
        <w:tc>
          <w:tcPr>
            <w:tcW w:w="454" w:type="dxa"/>
            <w:vAlign w:val="center"/>
            <w:tcPrChange w:id="30685" w:author="Στάθης Καπ" w:date="2023-03-09T06:29:00Z">
              <w:tcPr>
                <w:tcW w:w="454" w:type="dxa"/>
                <w:vAlign w:val="bottom"/>
              </w:tcPr>
            </w:tcPrChange>
          </w:tcPr>
          <w:p w14:paraId="75563739" w14:textId="0133C1E1" w:rsidR="00494D04" w:rsidRPr="007E0F91" w:rsidRDefault="00494D04" w:rsidP="00494D04">
            <w:pPr>
              <w:jc w:val="center"/>
              <w:rPr>
                <w:ins w:id="30686" w:author="Στάθης Καπ" w:date="2023-03-09T06:25:00Z"/>
                <w:sz w:val="16"/>
                <w:szCs w:val="16"/>
              </w:rPr>
            </w:pPr>
            <w:ins w:id="30687"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30688" w:author="Στάθης Καπ" w:date="2023-03-09T06:29:00Z">
              <w:tcPr>
                <w:tcW w:w="457" w:type="dxa"/>
                <w:tcBorders>
                  <w:right w:val="single" w:sz="4" w:space="0" w:color="auto"/>
                </w:tcBorders>
                <w:vAlign w:val="center"/>
              </w:tcPr>
            </w:tcPrChange>
          </w:tcPr>
          <w:p w14:paraId="07917FD8" w14:textId="39A19241" w:rsidR="00494D04" w:rsidRPr="007E0F91" w:rsidRDefault="00494D04" w:rsidP="00494D04">
            <w:pPr>
              <w:jc w:val="center"/>
              <w:rPr>
                <w:ins w:id="30689" w:author="Στάθης Καπ" w:date="2023-03-09T06:25:00Z"/>
                <w:sz w:val="16"/>
                <w:szCs w:val="16"/>
              </w:rPr>
            </w:pPr>
            <w:ins w:id="30690"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30691" w:author="Στάθης Καπ" w:date="2023-03-09T06:29:00Z">
              <w:tcPr>
                <w:tcW w:w="453" w:type="dxa"/>
                <w:tcBorders>
                  <w:left w:val="single" w:sz="4" w:space="0" w:color="auto"/>
                </w:tcBorders>
                <w:vAlign w:val="bottom"/>
              </w:tcPr>
            </w:tcPrChange>
          </w:tcPr>
          <w:p w14:paraId="73E237F0" w14:textId="441D93DF" w:rsidR="00494D04" w:rsidRPr="007E0F91" w:rsidRDefault="00494D04" w:rsidP="00494D04">
            <w:pPr>
              <w:jc w:val="center"/>
              <w:rPr>
                <w:ins w:id="30692" w:author="Στάθης Καπ" w:date="2023-03-09T06:25:00Z"/>
                <w:sz w:val="16"/>
                <w:szCs w:val="16"/>
              </w:rPr>
            </w:pPr>
            <w:ins w:id="30693" w:author="Στάθης Καπ" w:date="2023-03-09T07:11:00Z">
              <w:r>
                <w:rPr>
                  <w:rFonts w:ascii="Calibri" w:hAnsi="Calibri" w:cs="Calibri"/>
                  <w:color w:val="000000"/>
                  <w:sz w:val="16"/>
                  <w:szCs w:val="16"/>
                </w:rPr>
                <w:t>1454</w:t>
              </w:r>
            </w:ins>
          </w:p>
        </w:tc>
        <w:tc>
          <w:tcPr>
            <w:tcW w:w="454" w:type="dxa"/>
            <w:vAlign w:val="center"/>
            <w:tcPrChange w:id="30694" w:author="Στάθης Καπ" w:date="2023-03-09T06:29:00Z">
              <w:tcPr>
                <w:tcW w:w="454" w:type="dxa"/>
                <w:vAlign w:val="center"/>
              </w:tcPr>
            </w:tcPrChange>
          </w:tcPr>
          <w:p w14:paraId="4888F46A" w14:textId="55A8A951" w:rsidR="00494D04" w:rsidRPr="007E0F91" w:rsidRDefault="00494D04" w:rsidP="00494D04">
            <w:pPr>
              <w:jc w:val="center"/>
              <w:rPr>
                <w:ins w:id="30695" w:author="Στάθης Καπ" w:date="2023-03-09T06:25:00Z"/>
                <w:sz w:val="16"/>
                <w:szCs w:val="16"/>
              </w:rPr>
            </w:pPr>
            <w:ins w:id="30696" w:author="Στάθης Καπ" w:date="2023-03-09T07:11:00Z">
              <w:r>
                <w:rPr>
                  <w:rFonts w:ascii="Calibri" w:hAnsi="Calibri" w:cs="Calibri"/>
                  <w:color w:val="000000"/>
                  <w:sz w:val="16"/>
                  <w:szCs w:val="16"/>
                </w:rPr>
                <w:t>3.2</w:t>
              </w:r>
            </w:ins>
          </w:p>
        </w:tc>
        <w:tc>
          <w:tcPr>
            <w:tcW w:w="454" w:type="dxa"/>
            <w:vAlign w:val="center"/>
            <w:tcPrChange w:id="30697" w:author="Στάθης Καπ" w:date="2023-03-09T06:29:00Z">
              <w:tcPr>
                <w:tcW w:w="454" w:type="dxa"/>
                <w:vAlign w:val="bottom"/>
              </w:tcPr>
            </w:tcPrChange>
          </w:tcPr>
          <w:p w14:paraId="491554A8" w14:textId="06D651C6" w:rsidR="00494D04" w:rsidRPr="007E0F91" w:rsidRDefault="00494D04" w:rsidP="00494D04">
            <w:pPr>
              <w:jc w:val="center"/>
              <w:rPr>
                <w:ins w:id="30698" w:author="Στάθης Καπ" w:date="2023-03-09T06:25:00Z"/>
                <w:sz w:val="16"/>
                <w:szCs w:val="16"/>
              </w:rPr>
            </w:pPr>
            <w:ins w:id="30699"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30700" w:author="Στάθης Καπ" w:date="2023-03-09T06:29:00Z">
              <w:tcPr>
                <w:tcW w:w="454" w:type="dxa"/>
                <w:tcBorders>
                  <w:right w:val="single" w:sz="4" w:space="0" w:color="auto"/>
                </w:tcBorders>
                <w:vAlign w:val="center"/>
              </w:tcPr>
            </w:tcPrChange>
          </w:tcPr>
          <w:p w14:paraId="525D9C2E" w14:textId="670BD34C" w:rsidR="00494D04" w:rsidRPr="007E0F91" w:rsidRDefault="00494D04" w:rsidP="00494D04">
            <w:pPr>
              <w:jc w:val="center"/>
              <w:rPr>
                <w:ins w:id="30701" w:author="Στάθης Καπ" w:date="2023-03-09T06:25:00Z"/>
                <w:sz w:val="16"/>
                <w:szCs w:val="16"/>
              </w:rPr>
            </w:pPr>
            <w:ins w:id="30702"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30703" w:author="Στάθης Καπ" w:date="2023-03-09T06:29:00Z">
              <w:tcPr>
                <w:tcW w:w="453" w:type="dxa"/>
                <w:tcBorders>
                  <w:left w:val="single" w:sz="4" w:space="0" w:color="auto"/>
                </w:tcBorders>
                <w:vAlign w:val="bottom"/>
              </w:tcPr>
            </w:tcPrChange>
          </w:tcPr>
          <w:p w14:paraId="6C3D60CF" w14:textId="1EE6E079" w:rsidR="00494D04" w:rsidRPr="007E0F91" w:rsidRDefault="00494D04" w:rsidP="00494D04">
            <w:pPr>
              <w:jc w:val="center"/>
              <w:rPr>
                <w:ins w:id="30704" w:author="Στάθης Καπ" w:date="2023-03-09T06:25:00Z"/>
                <w:sz w:val="16"/>
                <w:szCs w:val="16"/>
              </w:rPr>
            </w:pPr>
            <w:ins w:id="30705" w:author="Στάθης Καπ" w:date="2023-03-09T07:11:00Z">
              <w:r>
                <w:rPr>
                  <w:rFonts w:ascii="Calibri" w:hAnsi="Calibri" w:cs="Calibri"/>
                  <w:color w:val="000000"/>
                  <w:sz w:val="16"/>
                  <w:szCs w:val="16"/>
                </w:rPr>
                <w:t>1439</w:t>
              </w:r>
            </w:ins>
          </w:p>
        </w:tc>
        <w:tc>
          <w:tcPr>
            <w:tcW w:w="454" w:type="dxa"/>
            <w:vAlign w:val="center"/>
            <w:tcPrChange w:id="30706" w:author="Στάθης Καπ" w:date="2023-03-09T06:29:00Z">
              <w:tcPr>
                <w:tcW w:w="454" w:type="dxa"/>
                <w:vAlign w:val="center"/>
              </w:tcPr>
            </w:tcPrChange>
          </w:tcPr>
          <w:p w14:paraId="09B7C5B6" w14:textId="63016D8D" w:rsidR="00494D04" w:rsidRPr="007E0F91" w:rsidRDefault="00494D04" w:rsidP="00494D04">
            <w:pPr>
              <w:jc w:val="center"/>
              <w:rPr>
                <w:ins w:id="30707" w:author="Στάθης Καπ" w:date="2023-03-09T06:25:00Z"/>
                <w:sz w:val="16"/>
                <w:szCs w:val="16"/>
              </w:rPr>
            </w:pPr>
            <w:ins w:id="30708" w:author="Στάθης Καπ" w:date="2023-03-09T07:11:00Z">
              <w:r>
                <w:rPr>
                  <w:rFonts w:ascii="Calibri" w:hAnsi="Calibri" w:cs="Calibri"/>
                  <w:color w:val="000000"/>
                  <w:sz w:val="16"/>
                  <w:szCs w:val="16"/>
                </w:rPr>
                <w:t>4.19</w:t>
              </w:r>
            </w:ins>
          </w:p>
        </w:tc>
        <w:tc>
          <w:tcPr>
            <w:tcW w:w="454" w:type="dxa"/>
            <w:vAlign w:val="center"/>
            <w:tcPrChange w:id="30709" w:author="Στάθης Καπ" w:date="2023-03-09T06:29:00Z">
              <w:tcPr>
                <w:tcW w:w="454" w:type="dxa"/>
                <w:vAlign w:val="bottom"/>
              </w:tcPr>
            </w:tcPrChange>
          </w:tcPr>
          <w:p w14:paraId="6A2888CB" w14:textId="1F8B8C9D" w:rsidR="00494D04" w:rsidRPr="007E0F91" w:rsidRDefault="00494D04" w:rsidP="00494D04">
            <w:pPr>
              <w:jc w:val="center"/>
              <w:rPr>
                <w:ins w:id="30710" w:author="Στάθης Καπ" w:date="2023-03-09T06:25:00Z"/>
                <w:sz w:val="16"/>
                <w:szCs w:val="16"/>
              </w:rPr>
            </w:pPr>
            <w:ins w:id="30711"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30712" w:author="Στάθης Καπ" w:date="2023-03-09T06:29:00Z">
              <w:tcPr>
                <w:tcW w:w="461" w:type="dxa"/>
                <w:tcBorders>
                  <w:right w:val="single" w:sz="4" w:space="0" w:color="auto"/>
                </w:tcBorders>
                <w:vAlign w:val="center"/>
              </w:tcPr>
            </w:tcPrChange>
          </w:tcPr>
          <w:p w14:paraId="3014BDFF" w14:textId="479E2EDD" w:rsidR="00494D04" w:rsidRPr="007E0F91" w:rsidRDefault="00494D04" w:rsidP="00494D04">
            <w:pPr>
              <w:jc w:val="center"/>
              <w:rPr>
                <w:ins w:id="30713" w:author="Στάθης Καπ" w:date="2023-03-09T06:25:00Z"/>
                <w:sz w:val="16"/>
                <w:szCs w:val="16"/>
              </w:rPr>
            </w:pPr>
            <w:ins w:id="30714"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7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716" w:author="Στάθης Καπ" w:date="2023-03-09T06:25:00Z"/>
          <w:trPrChange w:id="3071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71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30719" w:author="Στάθης Καπ" w:date="2023-03-09T06:25:00Z"/>
                <w:rFonts w:ascii="Calibri" w:hAnsi="Calibri" w:cs="Calibri"/>
                <w:color w:val="000000"/>
                <w:sz w:val="16"/>
                <w:szCs w:val="16"/>
              </w:rPr>
            </w:pPr>
            <w:ins w:id="30720"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30721" w:author="Στάθης Καπ" w:date="2023-03-09T06:29:00Z">
              <w:tcPr>
                <w:tcW w:w="565" w:type="dxa"/>
                <w:tcBorders>
                  <w:left w:val="single" w:sz="4" w:space="0" w:color="auto"/>
                </w:tcBorders>
                <w:vAlign w:val="center"/>
              </w:tcPr>
            </w:tcPrChange>
          </w:tcPr>
          <w:p w14:paraId="5B1C6BEF" w14:textId="21B45F32" w:rsidR="00494D04" w:rsidRPr="007E0F91" w:rsidRDefault="00494D04" w:rsidP="00494D04">
            <w:pPr>
              <w:jc w:val="center"/>
              <w:rPr>
                <w:ins w:id="30722" w:author="Στάθης Καπ" w:date="2023-03-09T06:25:00Z"/>
                <w:sz w:val="16"/>
                <w:szCs w:val="16"/>
              </w:rPr>
            </w:pPr>
            <w:ins w:id="30723"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30724" w:author="Στάθης Καπ" w:date="2023-03-09T06:29:00Z">
              <w:tcPr>
                <w:tcW w:w="679" w:type="dxa"/>
                <w:tcBorders>
                  <w:right w:val="single" w:sz="4" w:space="0" w:color="auto"/>
                </w:tcBorders>
                <w:vAlign w:val="center"/>
              </w:tcPr>
            </w:tcPrChange>
          </w:tcPr>
          <w:p w14:paraId="6C659DF7" w14:textId="7784CF91" w:rsidR="00494D04" w:rsidRPr="007E0F91" w:rsidRDefault="00494D04" w:rsidP="00494D04">
            <w:pPr>
              <w:jc w:val="center"/>
              <w:rPr>
                <w:ins w:id="30725" w:author="Στάθης Καπ" w:date="2023-03-09T06:25:00Z"/>
                <w:sz w:val="16"/>
                <w:szCs w:val="16"/>
              </w:rPr>
            </w:pPr>
            <w:ins w:id="3072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30727" w:author="Στάθης Καπ" w:date="2023-03-09T06:29:00Z">
              <w:tcPr>
                <w:tcW w:w="453" w:type="dxa"/>
                <w:tcBorders>
                  <w:left w:val="single" w:sz="4" w:space="0" w:color="auto"/>
                </w:tcBorders>
                <w:vAlign w:val="center"/>
              </w:tcPr>
            </w:tcPrChange>
          </w:tcPr>
          <w:p w14:paraId="116A0D63" w14:textId="73F49D4F" w:rsidR="00494D04" w:rsidRPr="007E0F91" w:rsidRDefault="00494D04" w:rsidP="00494D04">
            <w:pPr>
              <w:jc w:val="center"/>
              <w:rPr>
                <w:ins w:id="30728" w:author="Στάθης Καπ" w:date="2023-03-09T06:25:00Z"/>
                <w:sz w:val="16"/>
                <w:szCs w:val="16"/>
              </w:rPr>
            </w:pPr>
            <w:ins w:id="30729" w:author="Στάθης Καπ" w:date="2023-03-09T07:11:00Z">
              <w:r>
                <w:rPr>
                  <w:rFonts w:ascii="Calibri" w:hAnsi="Calibri" w:cs="Calibri"/>
                  <w:color w:val="000000"/>
                  <w:sz w:val="16"/>
                  <w:szCs w:val="16"/>
                </w:rPr>
                <w:t>1650</w:t>
              </w:r>
            </w:ins>
          </w:p>
        </w:tc>
        <w:tc>
          <w:tcPr>
            <w:tcW w:w="708" w:type="dxa"/>
            <w:vAlign w:val="center"/>
            <w:tcPrChange w:id="30730" w:author="Στάθης Καπ" w:date="2023-03-09T06:29:00Z">
              <w:tcPr>
                <w:tcW w:w="708" w:type="dxa"/>
                <w:vAlign w:val="center"/>
              </w:tcPr>
            </w:tcPrChange>
          </w:tcPr>
          <w:p w14:paraId="2C903DCC" w14:textId="68369B25" w:rsidR="00494D04" w:rsidRPr="007E0F91" w:rsidRDefault="00494D04" w:rsidP="00494D04">
            <w:pPr>
              <w:jc w:val="center"/>
              <w:rPr>
                <w:ins w:id="30731" w:author="Στάθης Καπ" w:date="2023-03-09T06:25:00Z"/>
                <w:sz w:val="16"/>
                <w:szCs w:val="16"/>
              </w:rPr>
            </w:pPr>
            <w:ins w:id="30732"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30733" w:author="Στάθης Καπ" w:date="2023-03-09T06:29:00Z">
              <w:tcPr>
                <w:tcW w:w="652" w:type="dxa"/>
                <w:tcBorders>
                  <w:right w:val="single" w:sz="4" w:space="0" w:color="auto"/>
                </w:tcBorders>
                <w:vAlign w:val="center"/>
              </w:tcPr>
            </w:tcPrChange>
          </w:tcPr>
          <w:p w14:paraId="349F82BE" w14:textId="75FE89B6" w:rsidR="00494D04" w:rsidRPr="007E0F91" w:rsidRDefault="00494D04" w:rsidP="00494D04">
            <w:pPr>
              <w:jc w:val="center"/>
              <w:rPr>
                <w:ins w:id="30734" w:author="Στάθης Καπ" w:date="2023-03-09T06:25:00Z"/>
                <w:sz w:val="16"/>
                <w:szCs w:val="16"/>
              </w:rPr>
            </w:pPr>
            <w:ins w:id="30735"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30736" w:author="Στάθης Καπ" w:date="2023-03-09T06:29:00Z">
              <w:tcPr>
                <w:tcW w:w="453" w:type="dxa"/>
                <w:tcBorders>
                  <w:left w:val="single" w:sz="4" w:space="0" w:color="auto"/>
                </w:tcBorders>
                <w:vAlign w:val="bottom"/>
              </w:tcPr>
            </w:tcPrChange>
          </w:tcPr>
          <w:p w14:paraId="66677F60" w14:textId="37EC93AE" w:rsidR="00494D04" w:rsidRPr="007E0F91" w:rsidRDefault="00494D04" w:rsidP="00494D04">
            <w:pPr>
              <w:jc w:val="center"/>
              <w:rPr>
                <w:ins w:id="30737" w:author="Στάθης Καπ" w:date="2023-03-09T06:25:00Z"/>
                <w:sz w:val="16"/>
                <w:szCs w:val="16"/>
              </w:rPr>
            </w:pPr>
            <w:ins w:id="30738" w:author="Στάθης Καπ" w:date="2023-03-09T07:11:00Z">
              <w:r>
                <w:rPr>
                  <w:rFonts w:ascii="Calibri" w:hAnsi="Calibri" w:cs="Calibri"/>
                  <w:color w:val="000000"/>
                  <w:sz w:val="16"/>
                  <w:szCs w:val="16"/>
                </w:rPr>
                <w:t>1621</w:t>
              </w:r>
            </w:ins>
          </w:p>
        </w:tc>
        <w:tc>
          <w:tcPr>
            <w:tcW w:w="454" w:type="dxa"/>
            <w:vAlign w:val="center"/>
            <w:tcPrChange w:id="30739" w:author="Στάθης Καπ" w:date="2023-03-09T06:29:00Z">
              <w:tcPr>
                <w:tcW w:w="454" w:type="dxa"/>
                <w:vAlign w:val="center"/>
              </w:tcPr>
            </w:tcPrChange>
          </w:tcPr>
          <w:p w14:paraId="2B8E633D" w14:textId="7D486CA9" w:rsidR="00494D04" w:rsidRPr="007E0F91" w:rsidRDefault="00494D04" w:rsidP="00494D04">
            <w:pPr>
              <w:jc w:val="center"/>
              <w:rPr>
                <w:ins w:id="30740" w:author="Στάθης Καπ" w:date="2023-03-09T06:25:00Z"/>
                <w:sz w:val="16"/>
                <w:szCs w:val="16"/>
              </w:rPr>
            </w:pPr>
            <w:ins w:id="30741" w:author="Στάθης Καπ" w:date="2023-03-09T07:11:00Z">
              <w:r>
                <w:rPr>
                  <w:rFonts w:ascii="Calibri" w:hAnsi="Calibri" w:cs="Calibri"/>
                  <w:color w:val="000000"/>
                  <w:sz w:val="16"/>
                  <w:szCs w:val="16"/>
                </w:rPr>
                <w:t>1.76</w:t>
              </w:r>
            </w:ins>
          </w:p>
        </w:tc>
        <w:tc>
          <w:tcPr>
            <w:tcW w:w="454" w:type="dxa"/>
            <w:vAlign w:val="center"/>
            <w:tcPrChange w:id="30742" w:author="Στάθης Καπ" w:date="2023-03-09T06:29:00Z">
              <w:tcPr>
                <w:tcW w:w="454" w:type="dxa"/>
                <w:vAlign w:val="bottom"/>
              </w:tcPr>
            </w:tcPrChange>
          </w:tcPr>
          <w:p w14:paraId="1081DB14" w14:textId="0F4BB12B" w:rsidR="00494D04" w:rsidRPr="007E0F91" w:rsidRDefault="00494D04" w:rsidP="00494D04">
            <w:pPr>
              <w:jc w:val="center"/>
              <w:rPr>
                <w:ins w:id="30743" w:author="Στάθης Καπ" w:date="2023-03-09T06:25:00Z"/>
                <w:sz w:val="16"/>
                <w:szCs w:val="16"/>
              </w:rPr>
            </w:pPr>
            <w:ins w:id="30744"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30745" w:author="Στάθης Καπ" w:date="2023-03-09T06:29:00Z">
              <w:tcPr>
                <w:tcW w:w="457" w:type="dxa"/>
                <w:tcBorders>
                  <w:right w:val="single" w:sz="4" w:space="0" w:color="auto"/>
                </w:tcBorders>
                <w:vAlign w:val="center"/>
              </w:tcPr>
            </w:tcPrChange>
          </w:tcPr>
          <w:p w14:paraId="60BE3F6B" w14:textId="65D86522" w:rsidR="00494D04" w:rsidRPr="007E0F91" w:rsidRDefault="00494D04" w:rsidP="00494D04">
            <w:pPr>
              <w:jc w:val="center"/>
              <w:rPr>
                <w:ins w:id="30746" w:author="Στάθης Καπ" w:date="2023-03-09T06:25:00Z"/>
                <w:sz w:val="16"/>
                <w:szCs w:val="16"/>
              </w:rPr>
            </w:pPr>
            <w:ins w:id="30747"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30748" w:author="Στάθης Καπ" w:date="2023-03-09T06:29:00Z">
              <w:tcPr>
                <w:tcW w:w="453" w:type="dxa"/>
                <w:tcBorders>
                  <w:left w:val="single" w:sz="4" w:space="0" w:color="auto"/>
                </w:tcBorders>
                <w:vAlign w:val="bottom"/>
              </w:tcPr>
            </w:tcPrChange>
          </w:tcPr>
          <w:p w14:paraId="7D93CBB3" w14:textId="3114086B" w:rsidR="00494D04" w:rsidRPr="007E0F91" w:rsidRDefault="00494D04" w:rsidP="00494D04">
            <w:pPr>
              <w:jc w:val="center"/>
              <w:rPr>
                <w:ins w:id="30749" w:author="Στάθης Καπ" w:date="2023-03-09T06:25:00Z"/>
                <w:sz w:val="16"/>
                <w:szCs w:val="16"/>
              </w:rPr>
            </w:pPr>
            <w:ins w:id="30750" w:author="Στάθης Καπ" w:date="2023-03-09T07:11:00Z">
              <w:r>
                <w:rPr>
                  <w:rFonts w:ascii="Calibri" w:hAnsi="Calibri" w:cs="Calibri"/>
                  <w:color w:val="000000"/>
                  <w:sz w:val="16"/>
                  <w:szCs w:val="16"/>
                </w:rPr>
                <w:t>1556</w:t>
              </w:r>
            </w:ins>
          </w:p>
        </w:tc>
        <w:tc>
          <w:tcPr>
            <w:tcW w:w="454" w:type="dxa"/>
            <w:vAlign w:val="center"/>
            <w:tcPrChange w:id="30751" w:author="Στάθης Καπ" w:date="2023-03-09T06:29:00Z">
              <w:tcPr>
                <w:tcW w:w="454" w:type="dxa"/>
                <w:vAlign w:val="center"/>
              </w:tcPr>
            </w:tcPrChange>
          </w:tcPr>
          <w:p w14:paraId="29FA9E72" w14:textId="08DFF947" w:rsidR="00494D04" w:rsidRPr="007E0F91" w:rsidRDefault="00494D04" w:rsidP="00494D04">
            <w:pPr>
              <w:jc w:val="center"/>
              <w:rPr>
                <w:ins w:id="30752" w:author="Στάθης Καπ" w:date="2023-03-09T06:25:00Z"/>
                <w:sz w:val="16"/>
                <w:szCs w:val="16"/>
              </w:rPr>
            </w:pPr>
            <w:ins w:id="30753" w:author="Στάθης Καπ" w:date="2023-03-09T07:11:00Z">
              <w:r>
                <w:rPr>
                  <w:rFonts w:ascii="Calibri" w:hAnsi="Calibri" w:cs="Calibri"/>
                  <w:color w:val="000000"/>
                  <w:sz w:val="16"/>
                  <w:szCs w:val="16"/>
                </w:rPr>
                <w:t>5.7</w:t>
              </w:r>
            </w:ins>
          </w:p>
        </w:tc>
        <w:tc>
          <w:tcPr>
            <w:tcW w:w="454" w:type="dxa"/>
            <w:vAlign w:val="center"/>
            <w:tcPrChange w:id="30754" w:author="Στάθης Καπ" w:date="2023-03-09T06:29:00Z">
              <w:tcPr>
                <w:tcW w:w="454" w:type="dxa"/>
                <w:vAlign w:val="bottom"/>
              </w:tcPr>
            </w:tcPrChange>
          </w:tcPr>
          <w:p w14:paraId="0E9D3E2E" w14:textId="00A1A1F8" w:rsidR="00494D04" w:rsidRPr="007E0F91" w:rsidRDefault="00494D04" w:rsidP="00494D04">
            <w:pPr>
              <w:jc w:val="center"/>
              <w:rPr>
                <w:ins w:id="30755" w:author="Στάθης Καπ" w:date="2023-03-09T06:25:00Z"/>
                <w:sz w:val="16"/>
                <w:szCs w:val="16"/>
              </w:rPr>
            </w:pPr>
            <w:ins w:id="30756"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30757" w:author="Στάθης Καπ" w:date="2023-03-09T06:29:00Z">
              <w:tcPr>
                <w:tcW w:w="454" w:type="dxa"/>
                <w:tcBorders>
                  <w:right w:val="single" w:sz="4" w:space="0" w:color="auto"/>
                </w:tcBorders>
                <w:vAlign w:val="center"/>
              </w:tcPr>
            </w:tcPrChange>
          </w:tcPr>
          <w:p w14:paraId="4167181E" w14:textId="53CF64C2" w:rsidR="00494D04" w:rsidRPr="007E0F91" w:rsidRDefault="00494D04" w:rsidP="00494D04">
            <w:pPr>
              <w:jc w:val="center"/>
              <w:rPr>
                <w:ins w:id="30758" w:author="Στάθης Καπ" w:date="2023-03-09T06:25:00Z"/>
                <w:sz w:val="16"/>
                <w:szCs w:val="16"/>
              </w:rPr>
            </w:pPr>
            <w:ins w:id="30759"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30760" w:author="Στάθης Καπ" w:date="2023-03-09T06:29:00Z">
              <w:tcPr>
                <w:tcW w:w="453" w:type="dxa"/>
                <w:tcBorders>
                  <w:left w:val="single" w:sz="4" w:space="0" w:color="auto"/>
                </w:tcBorders>
                <w:vAlign w:val="bottom"/>
              </w:tcPr>
            </w:tcPrChange>
          </w:tcPr>
          <w:p w14:paraId="2B151396" w14:textId="3BD6C01A" w:rsidR="00494D04" w:rsidRPr="007E0F91" w:rsidRDefault="00494D04" w:rsidP="00494D04">
            <w:pPr>
              <w:jc w:val="center"/>
              <w:rPr>
                <w:ins w:id="30761" w:author="Στάθης Καπ" w:date="2023-03-09T06:25:00Z"/>
                <w:sz w:val="16"/>
                <w:szCs w:val="16"/>
              </w:rPr>
            </w:pPr>
            <w:ins w:id="30762" w:author="Στάθης Καπ" w:date="2023-03-09T07:11:00Z">
              <w:r>
                <w:rPr>
                  <w:rFonts w:ascii="Calibri" w:hAnsi="Calibri" w:cs="Calibri"/>
                  <w:color w:val="000000"/>
                  <w:sz w:val="16"/>
                  <w:szCs w:val="16"/>
                </w:rPr>
                <w:t>1564</w:t>
              </w:r>
            </w:ins>
          </w:p>
        </w:tc>
        <w:tc>
          <w:tcPr>
            <w:tcW w:w="454" w:type="dxa"/>
            <w:vAlign w:val="center"/>
            <w:tcPrChange w:id="30763" w:author="Στάθης Καπ" w:date="2023-03-09T06:29:00Z">
              <w:tcPr>
                <w:tcW w:w="454" w:type="dxa"/>
                <w:vAlign w:val="center"/>
              </w:tcPr>
            </w:tcPrChange>
          </w:tcPr>
          <w:p w14:paraId="629D2F6A" w14:textId="32D5B159" w:rsidR="00494D04" w:rsidRPr="007E0F91" w:rsidRDefault="00494D04" w:rsidP="00494D04">
            <w:pPr>
              <w:jc w:val="center"/>
              <w:rPr>
                <w:ins w:id="30764" w:author="Στάθης Καπ" w:date="2023-03-09T06:25:00Z"/>
                <w:sz w:val="16"/>
                <w:szCs w:val="16"/>
              </w:rPr>
            </w:pPr>
            <w:ins w:id="30765" w:author="Στάθης Καπ" w:date="2023-03-09T07:11:00Z">
              <w:r>
                <w:rPr>
                  <w:rFonts w:ascii="Calibri" w:hAnsi="Calibri" w:cs="Calibri"/>
                  <w:color w:val="000000"/>
                  <w:sz w:val="16"/>
                  <w:szCs w:val="16"/>
                </w:rPr>
                <w:t>5.21</w:t>
              </w:r>
            </w:ins>
          </w:p>
        </w:tc>
        <w:tc>
          <w:tcPr>
            <w:tcW w:w="454" w:type="dxa"/>
            <w:vAlign w:val="center"/>
            <w:tcPrChange w:id="30766" w:author="Στάθης Καπ" w:date="2023-03-09T06:29:00Z">
              <w:tcPr>
                <w:tcW w:w="454" w:type="dxa"/>
                <w:vAlign w:val="bottom"/>
              </w:tcPr>
            </w:tcPrChange>
          </w:tcPr>
          <w:p w14:paraId="4330F21D" w14:textId="13AA4CF8" w:rsidR="00494D04" w:rsidRPr="007E0F91" w:rsidRDefault="00494D04" w:rsidP="00494D04">
            <w:pPr>
              <w:jc w:val="center"/>
              <w:rPr>
                <w:ins w:id="30767" w:author="Στάθης Καπ" w:date="2023-03-09T06:25:00Z"/>
                <w:sz w:val="16"/>
                <w:szCs w:val="16"/>
              </w:rPr>
            </w:pPr>
            <w:ins w:id="30768"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30769" w:author="Στάθης Καπ" w:date="2023-03-09T06:29:00Z">
              <w:tcPr>
                <w:tcW w:w="461" w:type="dxa"/>
                <w:tcBorders>
                  <w:right w:val="single" w:sz="4" w:space="0" w:color="auto"/>
                </w:tcBorders>
                <w:vAlign w:val="center"/>
              </w:tcPr>
            </w:tcPrChange>
          </w:tcPr>
          <w:p w14:paraId="47C51EFF" w14:textId="0757839D" w:rsidR="00494D04" w:rsidRPr="007E0F91" w:rsidRDefault="00494D04" w:rsidP="00494D04">
            <w:pPr>
              <w:jc w:val="center"/>
              <w:rPr>
                <w:ins w:id="30770" w:author="Στάθης Καπ" w:date="2023-03-09T06:25:00Z"/>
                <w:sz w:val="16"/>
                <w:szCs w:val="16"/>
              </w:rPr>
            </w:pPr>
            <w:ins w:id="30771"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7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773" w:author="Στάθης Καπ" w:date="2023-03-09T06:25:00Z"/>
          <w:trPrChange w:id="3077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77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30776" w:author="Στάθης Καπ" w:date="2023-03-09T06:25:00Z"/>
                <w:rFonts w:ascii="Calibri" w:hAnsi="Calibri" w:cs="Calibri"/>
                <w:color w:val="000000"/>
                <w:sz w:val="16"/>
                <w:szCs w:val="16"/>
              </w:rPr>
            </w:pPr>
            <w:ins w:id="30777"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30778" w:author="Στάθης Καπ" w:date="2023-03-09T06:29:00Z">
              <w:tcPr>
                <w:tcW w:w="565" w:type="dxa"/>
                <w:tcBorders>
                  <w:left w:val="single" w:sz="4" w:space="0" w:color="auto"/>
                </w:tcBorders>
                <w:vAlign w:val="center"/>
              </w:tcPr>
            </w:tcPrChange>
          </w:tcPr>
          <w:p w14:paraId="11C0C093" w14:textId="750D37DA" w:rsidR="00494D04" w:rsidRPr="007E0F91" w:rsidRDefault="00494D04" w:rsidP="00494D04">
            <w:pPr>
              <w:jc w:val="center"/>
              <w:rPr>
                <w:ins w:id="30779" w:author="Στάθης Καπ" w:date="2023-03-09T06:25:00Z"/>
                <w:sz w:val="16"/>
                <w:szCs w:val="16"/>
              </w:rPr>
            </w:pPr>
            <w:ins w:id="3078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30781" w:author="Στάθης Καπ" w:date="2023-03-09T06:29:00Z">
              <w:tcPr>
                <w:tcW w:w="679" w:type="dxa"/>
                <w:tcBorders>
                  <w:right w:val="single" w:sz="4" w:space="0" w:color="auto"/>
                </w:tcBorders>
                <w:vAlign w:val="center"/>
              </w:tcPr>
            </w:tcPrChange>
          </w:tcPr>
          <w:p w14:paraId="2AA88AFD" w14:textId="7419087C" w:rsidR="00494D04" w:rsidRPr="007E0F91" w:rsidRDefault="00494D04" w:rsidP="00494D04">
            <w:pPr>
              <w:jc w:val="center"/>
              <w:rPr>
                <w:ins w:id="30782" w:author="Στάθης Καπ" w:date="2023-03-09T06:25:00Z"/>
                <w:sz w:val="16"/>
                <w:szCs w:val="16"/>
              </w:rPr>
            </w:pPr>
            <w:ins w:id="30783"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30784" w:author="Στάθης Καπ" w:date="2023-03-09T06:29:00Z">
              <w:tcPr>
                <w:tcW w:w="453" w:type="dxa"/>
                <w:tcBorders>
                  <w:left w:val="single" w:sz="4" w:space="0" w:color="auto"/>
                </w:tcBorders>
                <w:vAlign w:val="center"/>
              </w:tcPr>
            </w:tcPrChange>
          </w:tcPr>
          <w:p w14:paraId="1EE8DF9B" w14:textId="4067F022" w:rsidR="00494D04" w:rsidRPr="007E0F91" w:rsidRDefault="00494D04" w:rsidP="00494D04">
            <w:pPr>
              <w:jc w:val="center"/>
              <w:rPr>
                <w:ins w:id="30785" w:author="Στάθης Καπ" w:date="2023-03-09T06:25:00Z"/>
                <w:sz w:val="16"/>
                <w:szCs w:val="16"/>
              </w:rPr>
            </w:pPr>
            <w:ins w:id="30786" w:author="Στάθης Καπ" w:date="2023-03-09T07:11:00Z">
              <w:r>
                <w:rPr>
                  <w:rFonts w:ascii="Calibri" w:hAnsi="Calibri" w:cs="Calibri"/>
                  <w:color w:val="000000"/>
                  <w:sz w:val="16"/>
                  <w:szCs w:val="16"/>
                </w:rPr>
                <w:t>1362</w:t>
              </w:r>
            </w:ins>
          </w:p>
        </w:tc>
        <w:tc>
          <w:tcPr>
            <w:tcW w:w="708" w:type="dxa"/>
            <w:vAlign w:val="center"/>
            <w:tcPrChange w:id="30787" w:author="Στάθης Καπ" w:date="2023-03-09T06:29:00Z">
              <w:tcPr>
                <w:tcW w:w="708" w:type="dxa"/>
                <w:vAlign w:val="center"/>
              </w:tcPr>
            </w:tcPrChange>
          </w:tcPr>
          <w:p w14:paraId="66D71306" w14:textId="76D5148A" w:rsidR="00494D04" w:rsidRPr="007E0F91" w:rsidRDefault="00494D04" w:rsidP="00494D04">
            <w:pPr>
              <w:jc w:val="center"/>
              <w:rPr>
                <w:ins w:id="30788" w:author="Στάθης Καπ" w:date="2023-03-09T06:25:00Z"/>
                <w:sz w:val="16"/>
                <w:szCs w:val="16"/>
              </w:rPr>
            </w:pPr>
            <w:ins w:id="30789"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30790" w:author="Στάθης Καπ" w:date="2023-03-09T06:29:00Z">
              <w:tcPr>
                <w:tcW w:w="652" w:type="dxa"/>
                <w:tcBorders>
                  <w:right w:val="single" w:sz="4" w:space="0" w:color="auto"/>
                </w:tcBorders>
                <w:vAlign w:val="center"/>
              </w:tcPr>
            </w:tcPrChange>
          </w:tcPr>
          <w:p w14:paraId="6401C596" w14:textId="0037939D" w:rsidR="00494D04" w:rsidRPr="007E0F91" w:rsidRDefault="00494D04" w:rsidP="00494D04">
            <w:pPr>
              <w:jc w:val="center"/>
              <w:rPr>
                <w:ins w:id="30791" w:author="Στάθης Καπ" w:date="2023-03-09T06:25:00Z"/>
                <w:sz w:val="16"/>
                <w:szCs w:val="16"/>
              </w:rPr>
            </w:pPr>
            <w:ins w:id="30792"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30793" w:author="Στάθης Καπ" w:date="2023-03-09T06:29:00Z">
              <w:tcPr>
                <w:tcW w:w="453" w:type="dxa"/>
                <w:tcBorders>
                  <w:left w:val="single" w:sz="4" w:space="0" w:color="auto"/>
                </w:tcBorders>
                <w:vAlign w:val="bottom"/>
              </w:tcPr>
            </w:tcPrChange>
          </w:tcPr>
          <w:p w14:paraId="330607B9" w14:textId="366E2304" w:rsidR="00494D04" w:rsidRPr="007E0F91" w:rsidRDefault="00494D04" w:rsidP="00494D04">
            <w:pPr>
              <w:jc w:val="center"/>
              <w:rPr>
                <w:ins w:id="30794" w:author="Στάθης Καπ" w:date="2023-03-09T06:25:00Z"/>
                <w:sz w:val="16"/>
                <w:szCs w:val="16"/>
              </w:rPr>
            </w:pPr>
            <w:ins w:id="30795" w:author="Στάθης Καπ" w:date="2023-03-09T07:11:00Z">
              <w:r>
                <w:rPr>
                  <w:rFonts w:ascii="Calibri" w:hAnsi="Calibri" w:cs="Calibri"/>
                  <w:color w:val="000000"/>
                  <w:sz w:val="16"/>
                  <w:szCs w:val="16"/>
                </w:rPr>
                <w:t>1373</w:t>
              </w:r>
            </w:ins>
          </w:p>
        </w:tc>
        <w:tc>
          <w:tcPr>
            <w:tcW w:w="454" w:type="dxa"/>
            <w:vAlign w:val="center"/>
            <w:tcPrChange w:id="30796" w:author="Στάθης Καπ" w:date="2023-03-09T06:29:00Z">
              <w:tcPr>
                <w:tcW w:w="454" w:type="dxa"/>
                <w:vAlign w:val="center"/>
              </w:tcPr>
            </w:tcPrChange>
          </w:tcPr>
          <w:p w14:paraId="09632432" w14:textId="170714CD" w:rsidR="00494D04" w:rsidRPr="007E0F91" w:rsidRDefault="00494D04" w:rsidP="00494D04">
            <w:pPr>
              <w:jc w:val="center"/>
              <w:rPr>
                <w:ins w:id="30797" w:author="Στάθης Καπ" w:date="2023-03-09T06:25:00Z"/>
                <w:sz w:val="16"/>
                <w:szCs w:val="16"/>
              </w:rPr>
            </w:pPr>
            <w:ins w:id="30798" w:author="Στάθης Καπ" w:date="2023-03-09T07:11:00Z">
              <w:r>
                <w:rPr>
                  <w:rFonts w:ascii="Calibri" w:hAnsi="Calibri" w:cs="Calibri"/>
                  <w:color w:val="000000"/>
                  <w:sz w:val="16"/>
                  <w:szCs w:val="16"/>
                </w:rPr>
                <w:t>-0.81</w:t>
              </w:r>
            </w:ins>
          </w:p>
        </w:tc>
        <w:tc>
          <w:tcPr>
            <w:tcW w:w="454" w:type="dxa"/>
            <w:vAlign w:val="center"/>
            <w:tcPrChange w:id="30799" w:author="Στάθης Καπ" w:date="2023-03-09T06:29:00Z">
              <w:tcPr>
                <w:tcW w:w="454" w:type="dxa"/>
                <w:vAlign w:val="bottom"/>
              </w:tcPr>
            </w:tcPrChange>
          </w:tcPr>
          <w:p w14:paraId="3B70396D" w14:textId="276240FC" w:rsidR="00494D04" w:rsidRPr="007E0F91" w:rsidRDefault="00494D04" w:rsidP="00494D04">
            <w:pPr>
              <w:jc w:val="center"/>
              <w:rPr>
                <w:ins w:id="30800" w:author="Στάθης Καπ" w:date="2023-03-09T06:25:00Z"/>
                <w:sz w:val="16"/>
                <w:szCs w:val="16"/>
              </w:rPr>
            </w:pPr>
            <w:ins w:id="30801"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30802" w:author="Στάθης Καπ" w:date="2023-03-09T06:29:00Z">
              <w:tcPr>
                <w:tcW w:w="457" w:type="dxa"/>
                <w:tcBorders>
                  <w:right w:val="single" w:sz="4" w:space="0" w:color="auto"/>
                </w:tcBorders>
                <w:vAlign w:val="center"/>
              </w:tcPr>
            </w:tcPrChange>
          </w:tcPr>
          <w:p w14:paraId="5B57EB54" w14:textId="7F63C5DB" w:rsidR="00494D04" w:rsidRPr="007E0F91" w:rsidRDefault="00494D04" w:rsidP="00494D04">
            <w:pPr>
              <w:jc w:val="center"/>
              <w:rPr>
                <w:ins w:id="30803" w:author="Στάθης Καπ" w:date="2023-03-09T06:25:00Z"/>
                <w:sz w:val="16"/>
                <w:szCs w:val="16"/>
              </w:rPr>
            </w:pPr>
            <w:ins w:id="30804"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30805" w:author="Στάθης Καπ" w:date="2023-03-09T06:29:00Z">
              <w:tcPr>
                <w:tcW w:w="453" w:type="dxa"/>
                <w:tcBorders>
                  <w:left w:val="single" w:sz="4" w:space="0" w:color="auto"/>
                </w:tcBorders>
                <w:vAlign w:val="bottom"/>
              </w:tcPr>
            </w:tcPrChange>
          </w:tcPr>
          <w:p w14:paraId="56EBE276" w14:textId="6F2E94EF" w:rsidR="00494D04" w:rsidRPr="007E0F91" w:rsidRDefault="00494D04" w:rsidP="00494D04">
            <w:pPr>
              <w:jc w:val="center"/>
              <w:rPr>
                <w:ins w:id="30806" w:author="Στάθης Καπ" w:date="2023-03-09T06:25:00Z"/>
                <w:sz w:val="16"/>
                <w:szCs w:val="16"/>
              </w:rPr>
            </w:pPr>
            <w:ins w:id="30807" w:author="Στάθης Καπ" w:date="2023-03-09T07:11:00Z">
              <w:r>
                <w:rPr>
                  <w:rFonts w:ascii="Calibri" w:hAnsi="Calibri" w:cs="Calibri"/>
                  <w:color w:val="000000"/>
                  <w:sz w:val="16"/>
                  <w:szCs w:val="16"/>
                </w:rPr>
                <w:t>1348</w:t>
              </w:r>
            </w:ins>
          </w:p>
        </w:tc>
        <w:tc>
          <w:tcPr>
            <w:tcW w:w="454" w:type="dxa"/>
            <w:vAlign w:val="center"/>
            <w:tcPrChange w:id="30808" w:author="Στάθης Καπ" w:date="2023-03-09T06:29:00Z">
              <w:tcPr>
                <w:tcW w:w="454" w:type="dxa"/>
                <w:vAlign w:val="center"/>
              </w:tcPr>
            </w:tcPrChange>
          </w:tcPr>
          <w:p w14:paraId="325BA6C1" w14:textId="5386B7CE" w:rsidR="00494D04" w:rsidRPr="007E0F91" w:rsidRDefault="00494D04" w:rsidP="00494D04">
            <w:pPr>
              <w:jc w:val="center"/>
              <w:rPr>
                <w:ins w:id="30809" w:author="Στάθης Καπ" w:date="2023-03-09T06:25:00Z"/>
                <w:sz w:val="16"/>
                <w:szCs w:val="16"/>
              </w:rPr>
            </w:pPr>
            <w:ins w:id="30810" w:author="Στάθης Καπ" w:date="2023-03-09T07:11:00Z">
              <w:r>
                <w:rPr>
                  <w:rFonts w:ascii="Calibri" w:hAnsi="Calibri" w:cs="Calibri"/>
                  <w:color w:val="000000"/>
                  <w:sz w:val="16"/>
                  <w:szCs w:val="16"/>
                </w:rPr>
                <w:t>1.03</w:t>
              </w:r>
            </w:ins>
          </w:p>
        </w:tc>
        <w:tc>
          <w:tcPr>
            <w:tcW w:w="454" w:type="dxa"/>
            <w:vAlign w:val="center"/>
            <w:tcPrChange w:id="30811" w:author="Στάθης Καπ" w:date="2023-03-09T06:29:00Z">
              <w:tcPr>
                <w:tcW w:w="454" w:type="dxa"/>
                <w:vAlign w:val="bottom"/>
              </w:tcPr>
            </w:tcPrChange>
          </w:tcPr>
          <w:p w14:paraId="01190472" w14:textId="0DFC3A33" w:rsidR="00494D04" w:rsidRPr="007E0F91" w:rsidRDefault="00494D04" w:rsidP="00494D04">
            <w:pPr>
              <w:jc w:val="center"/>
              <w:rPr>
                <w:ins w:id="30812" w:author="Στάθης Καπ" w:date="2023-03-09T06:25:00Z"/>
                <w:sz w:val="16"/>
                <w:szCs w:val="16"/>
              </w:rPr>
            </w:pPr>
            <w:ins w:id="30813"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30814" w:author="Στάθης Καπ" w:date="2023-03-09T06:29:00Z">
              <w:tcPr>
                <w:tcW w:w="454" w:type="dxa"/>
                <w:tcBorders>
                  <w:right w:val="single" w:sz="4" w:space="0" w:color="auto"/>
                </w:tcBorders>
                <w:vAlign w:val="center"/>
              </w:tcPr>
            </w:tcPrChange>
          </w:tcPr>
          <w:p w14:paraId="37CC4415" w14:textId="20516A28" w:rsidR="00494D04" w:rsidRPr="007E0F91" w:rsidRDefault="00494D04" w:rsidP="00494D04">
            <w:pPr>
              <w:jc w:val="center"/>
              <w:rPr>
                <w:ins w:id="30815" w:author="Στάθης Καπ" w:date="2023-03-09T06:25:00Z"/>
                <w:sz w:val="16"/>
                <w:szCs w:val="16"/>
              </w:rPr>
            </w:pPr>
            <w:ins w:id="30816"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30817" w:author="Στάθης Καπ" w:date="2023-03-09T06:29:00Z">
              <w:tcPr>
                <w:tcW w:w="453" w:type="dxa"/>
                <w:tcBorders>
                  <w:left w:val="single" w:sz="4" w:space="0" w:color="auto"/>
                </w:tcBorders>
                <w:vAlign w:val="bottom"/>
              </w:tcPr>
            </w:tcPrChange>
          </w:tcPr>
          <w:p w14:paraId="325CBC16" w14:textId="494F5871" w:rsidR="00494D04" w:rsidRPr="007E0F91" w:rsidRDefault="00494D04" w:rsidP="00494D04">
            <w:pPr>
              <w:jc w:val="center"/>
              <w:rPr>
                <w:ins w:id="30818" w:author="Στάθης Καπ" w:date="2023-03-09T06:25:00Z"/>
                <w:sz w:val="16"/>
                <w:szCs w:val="16"/>
              </w:rPr>
            </w:pPr>
            <w:ins w:id="30819" w:author="Στάθης Καπ" w:date="2023-03-09T07:11:00Z">
              <w:r>
                <w:rPr>
                  <w:rFonts w:ascii="Calibri" w:hAnsi="Calibri" w:cs="Calibri"/>
                  <w:color w:val="000000"/>
                  <w:sz w:val="16"/>
                  <w:szCs w:val="16"/>
                </w:rPr>
                <w:t>1283</w:t>
              </w:r>
            </w:ins>
          </w:p>
        </w:tc>
        <w:tc>
          <w:tcPr>
            <w:tcW w:w="454" w:type="dxa"/>
            <w:vAlign w:val="center"/>
            <w:tcPrChange w:id="30820" w:author="Στάθης Καπ" w:date="2023-03-09T06:29:00Z">
              <w:tcPr>
                <w:tcW w:w="454" w:type="dxa"/>
                <w:vAlign w:val="center"/>
              </w:tcPr>
            </w:tcPrChange>
          </w:tcPr>
          <w:p w14:paraId="2AA870DC" w14:textId="2A56CF20" w:rsidR="00494D04" w:rsidRPr="007E0F91" w:rsidRDefault="00494D04" w:rsidP="00494D04">
            <w:pPr>
              <w:jc w:val="center"/>
              <w:rPr>
                <w:ins w:id="30821" w:author="Στάθης Καπ" w:date="2023-03-09T06:25:00Z"/>
                <w:sz w:val="16"/>
                <w:szCs w:val="16"/>
              </w:rPr>
            </w:pPr>
            <w:ins w:id="30822" w:author="Στάθης Καπ" w:date="2023-03-09T07:11:00Z">
              <w:r>
                <w:rPr>
                  <w:rFonts w:ascii="Calibri" w:hAnsi="Calibri" w:cs="Calibri"/>
                  <w:color w:val="000000"/>
                  <w:sz w:val="16"/>
                  <w:szCs w:val="16"/>
                </w:rPr>
                <w:t>5.8</w:t>
              </w:r>
            </w:ins>
          </w:p>
        </w:tc>
        <w:tc>
          <w:tcPr>
            <w:tcW w:w="454" w:type="dxa"/>
            <w:vAlign w:val="center"/>
            <w:tcPrChange w:id="30823" w:author="Στάθης Καπ" w:date="2023-03-09T06:29:00Z">
              <w:tcPr>
                <w:tcW w:w="454" w:type="dxa"/>
                <w:vAlign w:val="bottom"/>
              </w:tcPr>
            </w:tcPrChange>
          </w:tcPr>
          <w:p w14:paraId="1AFE6BBC" w14:textId="51E202DB" w:rsidR="00494D04" w:rsidRPr="007E0F91" w:rsidRDefault="00494D04" w:rsidP="00494D04">
            <w:pPr>
              <w:jc w:val="center"/>
              <w:rPr>
                <w:ins w:id="30824" w:author="Στάθης Καπ" w:date="2023-03-09T06:25:00Z"/>
                <w:sz w:val="16"/>
                <w:szCs w:val="16"/>
              </w:rPr>
            </w:pPr>
            <w:ins w:id="30825"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30826" w:author="Στάθης Καπ" w:date="2023-03-09T06:29:00Z">
              <w:tcPr>
                <w:tcW w:w="461" w:type="dxa"/>
                <w:tcBorders>
                  <w:right w:val="single" w:sz="4" w:space="0" w:color="auto"/>
                </w:tcBorders>
                <w:vAlign w:val="center"/>
              </w:tcPr>
            </w:tcPrChange>
          </w:tcPr>
          <w:p w14:paraId="2D77CD89" w14:textId="66945FB3" w:rsidR="00494D04" w:rsidRPr="007E0F91" w:rsidRDefault="00494D04" w:rsidP="00494D04">
            <w:pPr>
              <w:jc w:val="center"/>
              <w:rPr>
                <w:ins w:id="30827" w:author="Στάθης Καπ" w:date="2023-03-09T06:25:00Z"/>
                <w:sz w:val="16"/>
                <w:szCs w:val="16"/>
              </w:rPr>
            </w:pPr>
            <w:ins w:id="30828"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8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830" w:author="Στάθης Καπ" w:date="2023-03-09T06:25:00Z"/>
          <w:trPrChange w:id="3083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83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30833" w:author="Στάθης Καπ" w:date="2023-03-09T06:25:00Z"/>
                <w:rFonts w:ascii="Calibri" w:hAnsi="Calibri" w:cs="Calibri"/>
                <w:color w:val="000000"/>
                <w:sz w:val="16"/>
                <w:szCs w:val="16"/>
              </w:rPr>
            </w:pPr>
            <w:ins w:id="30834"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30835" w:author="Στάθης Καπ" w:date="2023-03-09T06:29:00Z">
              <w:tcPr>
                <w:tcW w:w="565" w:type="dxa"/>
                <w:tcBorders>
                  <w:left w:val="single" w:sz="4" w:space="0" w:color="auto"/>
                </w:tcBorders>
                <w:vAlign w:val="center"/>
              </w:tcPr>
            </w:tcPrChange>
          </w:tcPr>
          <w:p w14:paraId="557A5D69" w14:textId="57670845" w:rsidR="00494D04" w:rsidRPr="007E0F91" w:rsidRDefault="00494D04" w:rsidP="00494D04">
            <w:pPr>
              <w:jc w:val="center"/>
              <w:rPr>
                <w:ins w:id="30836" w:author="Στάθης Καπ" w:date="2023-03-09T06:25:00Z"/>
                <w:sz w:val="16"/>
                <w:szCs w:val="16"/>
              </w:rPr>
            </w:pPr>
            <w:ins w:id="30837"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30838" w:author="Στάθης Καπ" w:date="2023-03-09T06:29:00Z">
              <w:tcPr>
                <w:tcW w:w="679" w:type="dxa"/>
                <w:tcBorders>
                  <w:right w:val="single" w:sz="4" w:space="0" w:color="auto"/>
                </w:tcBorders>
                <w:vAlign w:val="center"/>
              </w:tcPr>
            </w:tcPrChange>
          </w:tcPr>
          <w:p w14:paraId="525E740A" w14:textId="0C4730EE" w:rsidR="00494D04" w:rsidRPr="007E0F91" w:rsidRDefault="00494D04" w:rsidP="00494D04">
            <w:pPr>
              <w:jc w:val="center"/>
              <w:rPr>
                <w:ins w:id="30839" w:author="Στάθης Καπ" w:date="2023-03-09T06:25:00Z"/>
                <w:sz w:val="16"/>
                <w:szCs w:val="16"/>
              </w:rPr>
            </w:pPr>
            <w:ins w:id="30840"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30841" w:author="Στάθης Καπ" w:date="2023-03-09T06:29:00Z">
              <w:tcPr>
                <w:tcW w:w="453" w:type="dxa"/>
                <w:tcBorders>
                  <w:left w:val="single" w:sz="4" w:space="0" w:color="auto"/>
                </w:tcBorders>
                <w:vAlign w:val="center"/>
              </w:tcPr>
            </w:tcPrChange>
          </w:tcPr>
          <w:p w14:paraId="0C968258" w14:textId="2E88C378" w:rsidR="00494D04" w:rsidRPr="007E0F91" w:rsidRDefault="00494D04" w:rsidP="00494D04">
            <w:pPr>
              <w:jc w:val="center"/>
              <w:rPr>
                <w:ins w:id="30842" w:author="Στάθης Καπ" w:date="2023-03-09T06:25:00Z"/>
                <w:sz w:val="16"/>
                <w:szCs w:val="16"/>
              </w:rPr>
            </w:pPr>
            <w:ins w:id="30843" w:author="Στάθης Καπ" w:date="2023-03-09T07:11:00Z">
              <w:r>
                <w:rPr>
                  <w:rFonts w:ascii="Calibri" w:hAnsi="Calibri" w:cs="Calibri"/>
                  <w:color w:val="000000"/>
                  <w:sz w:val="16"/>
                  <w:szCs w:val="16"/>
                </w:rPr>
                <w:t>1451</w:t>
              </w:r>
            </w:ins>
          </w:p>
        </w:tc>
        <w:tc>
          <w:tcPr>
            <w:tcW w:w="708" w:type="dxa"/>
            <w:vAlign w:val="center"/>
            <w:tcPrChange w:id="30844" w:author="Στάθης Καπ" w:date="2023-03-09T06:29:00Z">
              <w:tcPr>
                <w:tcW w:w="708" w:type="dxa"/>
                <w:vAlign w:val="center"/>
              </w:tcPr>
            </w:tcPrChange>
          </w:tcPr>
          <w:p w14:paraId="0513343A" w14:textId="05CE60F1" w:rsidR="00494D04" w:rsidRPr="007E0F91" w:rsidRDefault="00494D04" w:rsidP="00494D04">
            <w:pPr>
              <w:jc w:val="center"/>
              <w:rPr>
                <w:ins w:id="30845" w:author="Στάθης Καπ" w:date="2023-03-09T06:25:00Z"/>
                <w:sz w:val="16"/>
                <w:szCs w:val="16"/>
              </w:rPr>
            </w:pPr>
            <w:ins w:id="30846"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30847" w:author="Στάθης Καπ" w:date="2023-03-09T06:29:00Z">
              <w:tcPr>
                <w:tcW w:w="652" w:type="dxa"/>
                <w:tcBorders>
                  <w:right w:val="single" w:sz="4" w:space="0" w:color="auto"/>
                </w:tcBorders>
                <w:vAlign w:val="center"/>
              </w:tcPr>
            </w:tcPrChange>
          </w:tcPr>
          <w:p w14:paraId="4CC748C5" w14:textId="47124735" w:rsidR="00494D04" w:rsidRPr="007E0F91" w:rsidRDefault="00494D04" w:rsidP="00494D04">
            <w:pPr>
              <w:jc w:val="center"/>
              <w:rPr>
                <w:ins w:id="30848" w:author="Στάθης Καπ" w:date="2023-03-09T06:25:00Z"/>
                <w:sz w:val="16"/>
                <w:szCs w:val="16"/>
              </w:rPr>
            </w:pPr>
            <w:ins w:id="30849"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30850" w:author="Στάθης Καπ" w:date="2023-03-09T06:29:00Z">
              <w:tcPr>
                <w:tcW w:w="453" w:type="dxa"/>
                <w:tcBorders>
                  <w:left w:val="single" w:sz="4" w:space="0" w:color="auto"/>
                </w:tcBorders>
                <w:vAlign w:val="bottom"/>
              </w:tcPr>
            </w:tcPrChange>
          </w:tcPr>
          <w:p w14:paraId="143F9425" w14:textId="4A8DDF06" w:rsidR="00494D04" w:rsidRPr="007E0F91" w:rsidRDefault="00494D04" w:rsidP="00494D04">
            <w:pPr>
              <w:jc w:val="center"/>
              <w:rPr>
                <w:ins w:id="30851" w:author="Στάθης Καπ" w:date="2023-03-09T06:25:00Z"/>
                <w:sz w:val="16"/>
                <w:szCs w:val="16"/>
              </w:rPr>
            </w:pPr>
            <w:ins w:id="30852" w:author="Στάθης Καπ" w:date="2023-03-09T07:11:00Z">
              <w:r>
                <w:rPr>
                  <w:rFonts w:ascii="Calibri" w:hAnsi="Calibri" w:cs="Calibri"/>
                  <w:color w:val="000000"/>
                  <w:sz w:val="16"/>
                  <w:szCs w:val="16"/>
                </w:rPr>
                <w:t>1427</w:t>
              </w:r>
            </w:ins>
          </w:p>
        </w:tc>
        <w:tc>
          <w:tcPr>
            <w:tcW w:w="454" w:type="dxa"/>
            <w:vAlign w:val="center"/>
            <w:tcPrChange w:id="30853" w:author="Στάθης Καπ" w:date="2023-03-09T06:29:00Z">
              <w:tcPr>
                <w:tcW w:w="454" w:type="dxa"/>
                <w:vAlign w:val="center"/>
              </w:tcPr>
            </w:tcPrChange>
          </w:tcPr>
          <w:p w14:paraId="66231C77" w14:textId="205A1696" w:rsidR="00494D04" w:rsidRPr="007E0F91" w:rsidRDefault="00494D04" w:rsidP="00494D04">
            <w:pPr>
              <w:jc w:val="center"/>
              <w:rPr>
                <w:ins w:id="30854" w:author="Στάθης Καπ" w:date="2023-03-09T06:25:00Z"/>
                <w:sz w:val="16"/>
                <w:szCs w:val="16"/>
              </w:rPr>
            </w:pPr>
            <w:ins w:id="30855" w:author="Στάθης Καπ" w:date="2023-03-09T07:11:00Z">
              <w:r>
                <w:rPr>
                  <w:rFonts w:ascii="Calibri" w:hAnsi="Calibri" w:cs="Calibri"/>
                  <w:color w:val="000000"/>
                  <w:sz w:val="16"/>
                  <w:szCs w:val="16"/>
                </w:rPr>
                <w:t>1.65</w:t>
              </w:r>
            </w:ins>
          </w:p>
        </w:tc>
        <w:tc>
          <w:tcPr>
            <w:tcW w:w="454" w:type="dxa"/>
            <w:vAlign w:val="center"/>
            <w:tcPrChange w:id="30856" w:author="Στάθης Καπ" w:date="2023-03-09T06:29:00Z">
              <w:tcPr>
                <w:tcW w:w="454" w:type="dxa"/>
                <w:vAlign w:val="bottom"/>
              </w:tcPr>
            </w:tcPrChange>
          </w:tcPr>
          <w:p w14:paraId="6C07F6F1" w14:textId="06A2CC9A" w:rsidR="00494D04" w:rsidRPr="007E0F91" w:rsidRDefault="00494D04" w:rsidP="00494D04">
            <w:pPr>
              <w:jc w:val="center"/>
              <w:rPr>
                <w:ins w:id="30857" w:author="Στάθης Καπ" w:date="2023-03-09T06:25:00Z"/>
                <w:sz w:val="16"/>
                <w:szCs w:val="16"/>
              </w:rPr>
            </w:pPr>
            <w:ins w:id="30858"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30859" w:author="Στάθης Καπ" w:date="2023-03-09T06:29:00Z">
              <w:tcPr>
                <w:tcW w:w="457" w:type="dxa"/>
                <w:tcBorders>
                  <w:right w:val="single" w:sz="4" w:space="0" w:color="auto"/>
                </w:tcBorders>
                <w:vAlign w:val="center"/>
              </w:tcPr>
            </w:tcPrChange>
          </w:tcPr>
          <w:p w14:paraId="0899631B" w14:textId="2E8FD590" w:rsidR="00494D04" w:rsidRPr="007E0F91" w:rsidRDefault="00494D04" w:rsidP="00494D04">
            <w:pPr>
              <w:jc w:val="center"/>
              <w:rPr>
                <w:ins w:id="30860" w:author="Στάθης Καπ" w:date="2023-03-09T06:25:00Z"/>
                <w:sz w:val="16"/>
                <w:szCs w:val="16"/>
              </w:rPr>
            </w:pPr>
            <w:ins w:id="30861"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30862" w:author="Στάθης Καπ" w:date="2023-03-09T06:29:00Z">
              <w:tcPr>
                <w:tcW w:w="453" w:type="dxa"/>
                <w:tcBorders>
                  <w:left w:val="single" w:sz="4" w:space="0" w:color="auto"/>
                </w:tcBorders>
                <w:vAlign w:val="bottom"/>
              </w:tcPr>
            </w:tcPrChange>
          </w:tcPr>
          <w:p w14:paraId="7F7BB77B" w14:textId="386652E6" w:rsidR="00494D04" w:rsidRPr="007E0F91" w:rsidRDefault="00494D04" w:rsidP="00494D04">
            <w:pPr>
              <w:jc w:val="center"/>
              <w:rPr>
                <w:ins w:id="30863" w:author="Στάθης Καπ" w:date="2023-03-09T06:25:00Z"/>
                <w:sz w:val="16"/>
                <w:szCs w:val="16"/>
              </w:rPr>
            </w:pPr>
            <w:ins w:id="30864" w:author="Στάθης Καπ" w:date="2023-03-09T07:11:00Z">
              <w:r>
                <w:rPr>
                  <w:rFonts w:ascii="Calibri" w:hAnsi="Calibri" w:cs="Calibri"/>
                  <w:color w:val="000000"/>
                  <w:sz w:val="16"/>
                  <w:szCs w:val="16"/>
                </w:rPr>
                <w:t>1421</w:t>
              </w:r>
            </w:ins>
          </w:p>
        </w:tc>
        <w:tc>
          <w:tcPr>
            <w:tcW w:w="454" w:type="dxa"/>
            <w:vAlign w:val="center"/>
            <w:tcPrChange w:id="30865" w:author="Στάθης Καπ" w:date="2023-03-09T06:29:00Z">
              <w:tcPr>
                <w:tcW w:w="454" w:type="dxa"/>
                <w:vAlign w:val="center"/>
              </w:tcPr>
            </w:tcPrChange>
          </w:tcPr>
          <w:p w14:paraId="483ADE1F" w14:textId="0191CA9C" w:rsidR="00494D04" w:rsidRPr="007E0F91" w:rsidRDefault="00494D04" w:rsidP="00494D04">
            <w:pPr>
              <w:jc w:val="center"/>
              <w:rPr>
                <w:ins w:id="30866" w:author="Στάθης Καπ" w:date="2023-03-09T06:25:00Z"/>
                <w:sz w:val="16"/>
                <w:szCs w:val="16"/>
              </w:rPr>
            </w:pPr>
            <w:ins w:id="30867" w:author="Στάθης Καπ" w:date="2023-03-09T07:11:00Z">
              <w:r>
                <w:rPr>
                  <w:rFonts w:ascii="Calibri" w:hAnsi="Calibri" w:cs="Calibri"/>
                  <w:color w:val="000000"/>
                  <w:sz w:val="16"/>
                  <w:szCs w:val="16"/>
                </w:rPr>
                <w:t>2.07</w:t>
              </w:r>
            </w:ins>
          </w:p>
        </w:tc>
        <w:tc>
          <w:tcPr>
            <w:tcW w:w="454" w:type="dxa"/>
            <w:vAlign w:val="center"/>
            <w:tcPrChange w:id="30868" w:author="Στάθης Καπ" w:date="2023-03-09T06:29:00Z">
              <w:tcPr>
                <w:tcW w:w="454" w:type="dxa"/>
                <w:vAlign w:val="bottom"/>
              </w:tcPr>
            </w:tcPrChange>
          </w:tcPr>
          <w:p w14:paraId="15682F98" w14:textId="65C52138" w:rsidR="00494D04" w:rsidRPr="007E0F91" w:rsidRDefault="00494D04" w:rsidP="00494D04">
            <w:pPr>
              <w:jc w:val="center"/>
              <w:rPr>
                <w:ins w:id="30869" w:author="Στάθης Καπ" w:date="2023-03-09T06:25:00Z"/>
                <w:sz w:val="16"/>
                <w:szCs w:val="16"/>
              </w:rPr>
            </w:pPr>
            <w:ins w:id="30870"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30871" w:author="Στάθης Καπ" w:date="2023-03-09T06:29:00Z">
              <w:tcPr>
                <w:tcW w:w="454" w:type="dxa"/>
                <w:tcBorders>
                  <w:right w:val="single" w:sz="4" w:space="0" w:color="auto"/>
                </w:tcBorders>
                <w:vAlign w:val="center"/>
              </w:tcPr>
            </w:tcPrChange>
          </w:tcPr>
          <w:p w14:paraId="58F69603" w14:textId="56983DF4" w:rsidR="00494D04" w:rsidRPr="007E0F91" w:rsidRDefault="00494D04" w:rsidP="00494D04">
            <w:pPr>
              <w:jc w:val="center"/>
              <w:rPr>
                <w:ins w:id="30872" w:author="Στάθης Καπ" w:date="2023-03-09T06:25:00Z"/>
                <w:sz w:val="16"/>
                <w:szCs w:val="16"/>
              </w:rPr>
            </w:pPr>
            <w:ins w:id="30873"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30874" w:author="Στάθης Καπ" w:date="2023-03-09T06:29:00Z">
              <w:tcPr>
                <w:tcW w:w="453" w:type="dxa"/>
                <w:tcBorders>
                  <w:left w:val="single" w:sz="4" w:space="0" w:color="auto"/>
                </w:tcBorders>
                <w:vAlign w:val="bottom"/>
              </w:tcPr>
            </w:tcPrChange>
          </w:tcPr>
          <w:p w14:paraId="06E5C8FC" w14:textId="3A4B05BB" w:rsidR="00494D04" w:rsidRPr="007E0F91" w:rsidRDefault="00494D04" w:rsidP="00494D04">
            <w:pPr>
              <w:jc w:val="center"/>
              <w:rPr>
                <w:ins w:id="30875" w:author="Στάθης Καπ" w:date="2023-03-09T06:25:00Z"/>
                <w:sz w:val="16"/>
                <w:szCs w:val="16"/>
              </w:rPr>
            </w:pPr>
            <w:ins w:id="30876" w:author="Στάθης Καπ" w:date="2023-03-09T07:11:00Z">
              <w:r>
                <w:rPr>
                  <w:rFonts w:ascii="Calibri" w:hAnsi="Calibri" w:cs="Calibri"/>
                  <w:color w:val="000000"/>
                  <w:sz w:val="16"/>
                  <w:szCs w:val="16"/>
                </w:rPr>
                <w:t>1343</w:t>
              </w:r>
            </w:ins>
          </w:p>
        </w:tc>
        <w:tc>
          <w:tcPr>
            <w:tcW w:w="454" w:type="dxa"/>
            <w:vAlign w:val="center"/>
            <w:tcPrChange w:id="30877" w:author="Στάθης Καπ" w:date="2023-03-09T06:29:00Z">
              <w:tcPr>
                <w:tcW w:w="454" w:type="dxa"/>
                <w:vAlign w:val="center"/>
              </w:tcPr>
            </w:tcPrChange>
          </w:tcPr>
          <w:p w14:paraId="385C217F" w14:textId="6D0BA9B8" w:rsidR="00494D04" w:rsidRPr="007E0F91" w:rsidRDefault="00494D04" w:rsidP="00494D04">
            <w:pPr>
              <w:jc w:val="center"/>
              <w:rPr>
                <w:ins w:id="30878" w:author="Στάθης Καπ" w:date="2023-03-09T06:25:00Z"/>
                <w:sz w:val="16"/>
                <w:szCs w:val="16"/>
              </w:rPr>
            </w:pPr>
            <w:ins w:id="30879" w:author="Στάθης Καπ" w:date="2023-03-09T07:11:00Z">
              <w:r>
                <w:rPr>
                  <w:rFonts w:ascii="Calibri" w:hAnsi="Calibri" w:cs="Calibri"/>
                  <w:color w:val="000000"/>
                  <w:sz w:val="16"/>
                  <w:szCs w:val="16"/>
                </w:rPr>
                <w:t>7.44</w:t>
              </w:r>
            </w:ins>
          </w:p>
        </w:tc>
        <w:tc>
          <w:tcPr>
            <w:tcW w:w="454" w:type="dxa"/>
            <w:vAlign w:val="center"/>
            <w:tcPrChange w:id="30880" w:author="Στάθης Καπ" w:date="2023-03-09T06:29:00Z">
              <w:tcPr>
                <w:tcW w:w="454" w:type="dxa"/>
                <w:vAlign w:val="bottom"/>
              </w:tcPr>
            </w:tcPrChange>
          </w:tcPr>
          <w:p w14:paraId="417DD696" w14:textId="4E31C5A0" w:rsidR="00494D04" w:rsidRPr="007E0F91" w:rsidRDefault="00494D04" w:rsidP="00494D04">
            <w:pPr>
              <w:jc w:val="center"/>
              <w:rPr>
                <w:ins w:id="30881" w:author="Στάθης Καπ" w:date="2023-03-09T06:25:00Z"/>
                <w:sz w:val="16"/>
                <w:szCs w:val="16"/>
              </w:rPr>
            </w:pPr>
            <w:ins w:id="30882"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30883" w:author="Στάθης Καπ" w:date="2023-03-09T06:29:00Z">
              <w:tcPr>
                <w:tcW w:w="461" w:type="dxa"/>
                <w:tcBorders>
                  <w:right w:val="single" w:sz="4" w:space="0" w:color="auto"/>
                </w:tcBorders>
                <w:vAlign w:val="center"/>
              </w:tcPr>
            </w:tcPrChange>
          </w:tcPr>
          <w:p w14:paraId="139DFCFB" w14:textId="6677675C" w:rsidR="00494D04" w:rsidRPr="007E0F91" w:rsidRDefault="00494D04" w:rsidP="00494D04">
            <w:pPr>
              <w:jc w:val="center"/>
              <w:rPr>
                <w:ins w:id="30884" w:author="Στάθης Καπ" w:date="2023-03-09T06:25:00Z"/>
                <w:sz w:val="16"/>
                <w:szCs w:val="16"/>
              </w:rPr>
            </w:pPr>
            <w:ins w:id="30885"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88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887" w:author="Στάθης Καπ" w:date="2023-03-09T06:25:00Z"/>
          <w:trPrChange w:id="3088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3088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30890" w:author="Στάθης Καπ" w:date="2023-03-09T06:25:00Z"/>
                <w:rFonts w:ascii="Calibri" w:hAnsi="Calibri" w:cs="Calibri"/>
                <w:color w:val="000000"/>
                <w:sz w:val="16"/>
                <w:szCs w:val="16"/>
              </w:rPr>
            </w:pPr>
            <w:ins w:id="30891"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30892" w:author="Στάθης Καπ" w:date="2023-03-09T06:29:00Z">
              <w:tcPr>
                <w:tcW w:w="565" w:type="dxa"/>
                <w:tcBorders>
                  <w:left w:val="single" w:sz="4" w:space="0" w:color="auto"/>
                </w:tcBorders>
                <w:vAlign w:val="center"/>
              </w:tcPr>
            </w:tcPrChange>
          </w:tcPr>
          <w:p w14:paraId="22AFB579" w14:textId="5F336A4F" w:rsidR="00494D04" w:rsidRPr="007E0F91" w:rsidRDefault="00494D04" w:rsidP="00494D04">
            <w:pPr>
              <w:jc w:val="center"/>
              <w:rPr>
                <w:ins w:id="30893" w:author="Στάθης Καπ" w:date="2023-03-09T06:25:00Z"/>
                <w:sz w:val="16"/>
                <w:szCs w:val="16"/>
              </w:rPr>
            </w:pPr>
            <w:ins w:id="30894"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30895" w:author="Στάθης Καπ" w:date="2023-03-09T06:29:00Z">
              <w:tcPr>
                <w:tcW w:w="679" w:type="dxa"/>
                <w:tcBorders>
                  <w:right w:val="single" w:sz="4" w:space="0" w:color="auto"/>
                </w:tcBorders>
                <w:vAlign w:val="center"/>
              </w:tcPr>
            </w:tcPrChange>
          </w:tcPr>
          <w:p w14:paraId="49D1B4EE" w14:textId="67E80928" w:rsidR="00494D04" w:rsidRPr="007E0F91" w:rsidRDefault="00494D04" w:rsidP="00494D04">
            <w:pPr>
              <w:jc w:val="center"/>
              <w:rPr>
                <w:ins w:id="30896" w:author="Στάθης Καπ" w:date="2023-03-09T06:25:00Z"/>
                <w:sz w:val="16"/>
                <w:szCs w:val="16"/>
              </w:rPr>
            </w:pPr>
            <w:ins w:id="30897"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30898" w:author="Στάθης Καπ" w:date="2023-03-09T06:29:00Z">
              <w:tcPr>
                <w:tcW w:w="453" w:type="dxa"/>
                <w:tcBorders>
                  <w:left w:val="single" w:sz="4" w:space="0" w:color="auto"/>
                </w:tcBorders>
                <w:vAlign w:val="center"/>
              </w:tcPr>
            </w:tcPrChange>
          </w:tcPr>
          <w:p w14:paraId="0D16F45E" w14:textId="5A6F994F" w:rsidR="00494D04" w:rsidRPr="007E0F91" w:rsidRDefault="00494D04" w:rsidP="00494D04">
            <w:pPr>
              <w:jc w:val="center"/>
              <w:rPr>
                <w:ins w:id="30899" w:author="Στάθης Καπ" w:date="2023-03-09T06:25:00Z"/>
                <w:sz w:val="16"/>
                <w:szCs w:val="16"/>
              </w:rPr>
            </w:pPr>
            <w:ins w:id="30900" w:author="Στάθης Καπ" w:date="2023-03-09T07:11:00Z">
              <w:r>
                <w:rPr>
                  <w:rFonts w:ascii="Calibri" w:hAnsi="Calibri" w:cs="Calibri"/>
                  <w:color w:val="000000"/>
                  <w:sz w:val="16"/>
                  <w:szCs w:val="16"/>
                </w:rPr>
                <w:t>1547</w:t>
              </w:r>
            </w:ins>
          </w:p>
        </w:tc>
        <w:tc>
          <w:tcPr>
            <w:tcW w:w="708" w:type="dxa"/>
            <w:vAlign w:val="center"/>
            <w:tcPrChange w:id="30901" w:author="Στάθης Καπ" w:date="2023-03-09T06:29:00Z">
              <w:tcPr>
                <w:tcW w:w="708" w:type="dxa"/>
                <w:vAlign w:val="center"/>
              </w:tcPr>
            </w:tcPrChange>
          </w:tcPr>
          <w:p w14:paraId="44A96ED3" w14:textId="2ACD654C" w:rsidR="00494D04" w:rsidRPr="007E0F91" w:rsidRDefault="00494D04" w:rsidP="00494D04">
            <w:pPr>
              <w:jc w:val="center"/>
              <w:rPr>
                <w:ins w:id="30902" w:author="Στάθης Καπ" w:date="2023-03-09T06:25:00Z"/>
                <w:sz w:val="16"/>
                <w:szCs w:val="16"/>
              </w:rPr>
            </w:pPr>
            <w:ins w:id="30903"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30904" w:author="Στάθης Καπ" w:date="2023-03-09T06:29:00Z">
              <w:tcPr>
                <w:tcW w:w="652" w:type="dxa"/>
                <w:tcBorders>
                  <w:right w:val="single" w:sz="4" w:space="0" w:color="auto"/>
                </w:tcBorders>
                <w:vAlign w:val="center"/>
              </w:tcPr>
            </w:tcPrChange>
          </w:tcPr>
          <w:p w14:paraId="330D62BB" w14:textId="22854958" w:rsidR="00494D04" w:rsidRPr="007E0F91" w:rsidRDefault="00494D04" w:rsidP="00494D04">
            <w:pPr>
              <w:jc w:val="center"/>
              <w:rPr>
                <w:ins w:id="30905" w:author="Στάθης Καπ" w:date="2023-03-09T06:25:00Z"/>
                <w:sz w:val="16"/>
                <w:szCs w:val="16"/>
              </w:rPr>
            </w:pPr>
            <w:ins w:id="30906"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30907" w:author="Στάθης Καπ" w:date="2023-03-09T06:29:00Z">
              <w:tcPr>
                <w:tcW w:w="453" w:type="dxa"/>
                <w:tcBorders>
                  <w:left w:val="single" w:sz="4" w:space="0" w:color="auto"/>
                </w:tcBorders>
                <w:vAlign w:val="bottom"/>
              </w:tcPr>
            </w:tcPrChange>
          </w:tcPr>
          <w:p w14:paraId="23915DC0" w14:textId="466BF070" w:rsidR="00494D04" w:rsidRPr="007E0F91" w:rsidRDefault="00494D04" w:rsidP="00494D04">
            <w:pPr>
              <w:jc w:val="center"/>
              <w:rPr>
                <w:ins w:id="30908" w:author="Στάθης Καπ" w:date="2023-03-09T06:25:00Z"/>
                <w:sz w:val="16"/>
                <w:szCs w:val="16"/>
              </w:rPr>
            </w:pPr>
            <w:ins w:id="30909" w:author="Στάθης Καπ" w:date="2023-03-09T07:11:00Z">
              <w:r>
                <w:rPr>
                  <w:rFonts w:ascii="Calibri" w:hAnsi="Calibri" w:cs="Calibri"/>
                  <w:color w:val="000000"/>
                  <w:sz w:val="16"/>
                  <w:szCs w:val="16"/>
                </w:rPr>
                <w:t>1487</w:t>
              </w:r>
            </w:ins>
          </w:p>
        </w:tc>
        <w:tc>
          <w:tcPr>
            <w:tcW w:w="454" w:type="dxa"/>
            <w:vAlign w:val="center"/>
            <w:tcPrChange w:id="30910" w:author="Στάθης Καπ" w:date="2023-03-09T06:29:00Z">
              <w:tcPr>
                <w:tcW w:w="454" w:type="dxa"/>
                <w:vAlign w:val="center"/>
              </w:tcPr>
            </w:tcPrChange>
          </w:tcPr>
          <w:p w14:paraId="1AC662F9" w14:textId="632E75C0" w:rsidR="00494D04" w:rsidRPr="007E0F91" w:rsidRDefault="00494D04" w:rsidP="00494D04">
            <w:pPr>
              <w:jc w:val="center"/>
              <w:rPr>
                <w:ins w:id="30911" w:author="Στάθης Καπ" w:date="2023-03-09T06:25:00Z"/>
                <w:sz w:val="16"/>
                <w:szCs w:val="16"/>
              </w:rPr>
            </w:pPr>
            <w:ins w:id="30912" w:author="Στάθης Καπ" w:date="2023-03-09T07:11:00Z">
              <w:r>
                <w:rPr>
                  <w:rFonts w:ascii="Calibri" w:hAnsi="Calibri" w:cs="Calibri"/>
                  <w:color w:val="000000"/>
                  <w:sz w:val="16"/>
                  <w:szCs w:val="16"/>
                </w:rPr>
                <w:t>3.88</w:t>
              </w:r>
            </w:ins>
          </w:p>
        </w:tc>
        <w:tc>
          <w:tcPr>
            <w:tcW w:w="454" w:type="dxa"/>
            <w:vAlign w:val="center"/>
            <w:tcPrChange w:id="30913" w:author="Στάθης Καπ" w:date="2023-03-09T06:29:00Z">
              <w:tcPr>
                <w:tcW w:w="454" w:type="dxa"/>
                <w:vAlign w:val="bottom"/>
              </w:tcPr>
            </w:tcPrChange>
          </w:tcPr>
          <w:p w14:paraId="47CFA43A" w14:textId="22239F93" w:rsidR="00494D04" w:rsidRPr="007E0F91" w:rsidRDefault="00494D04" w:rsidP="00494D04">
            <w:pPr>
              <w:jc w:val="center"/>
              <w:rPr>
                <w:ins w:id="30914" w:author="Στάθης Καπ" w:date="2023-03-09T06:25:00Z"/>
                <w:sz w:val="16"/>
                <w:szCs w:val="16"/>
              </w:rPr>
            </w:pPr>
            <w:ins w:id="30915"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30916" w:author="Στάθης Καπ" w:date="2023-03-09T06:29:00Z">
              <w:tcPr>
                <w:tcW w:w="457" w:type="dxa"/>
                <w:tcBorders>
                  <w:right w:val="single" w:sz="4" w:space="0" w:color="auto"/>
                </w:tcBorders>
                <w:vAlign w:val="center"/>
              </w:tcPr>
            </w:tcPrChange>
          </w:tcPr>
          <w:p w14:paraId="03DC20A3" w14:textId="4BAD975A" w:rsidR="00494D04" w:rsidRPr="007E0F91" w:rsidRDefault="00494D04" w:rsidP="00494D04">
            <w:pPr>
              <w:jc w:val="center"/>
              <w:rPr>
                <w:ins w:id="30917" w:author="Στάθης Καπ" w:date="2023-03-09T06:25:00Z"/>
                <w:sz w:val="16"/>
                <w:szCs w:val="16"/>
              </w:rPr>
            </w:pPr>
            <w:ins w:id="30918"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30919" w:author="Στάθης Καπ" w:date="2023-03-09T06:29:00Z">
              <w:tcPr>
                <w:tcW w:w="453" w:type="dxa"/>
                <w:tcBorders>
                  <w:left w:val="single" w:sz="4" w:space="0" w:color="auto"/>
                </w:tcBorders>
                <w:vAlign w:val="bottom"/>
              </w:tcPr>
            </w:tcPrChange>
          </w:tcPr>
          <w:p w14:paraId="2EDCBF58" w14:textId="1C5F225D" w:rsidR="00494D04" w:rsidRPr="007E0F91" w:rsidRDefault="00494D04" w:rsidP="00494D04">
            <w:pPr>
              <w:jc w:val="center"/>
              <w:rPr>
                <w:ins w:id="30920" w:author="Στάθης Καπ" w:date="2023-03-09T06:25:00Z"/>
                <w:sz w:val="16"/>
                <w:szCs w:val="16"/>
              </w:rPr>
            </w:pPr>
            <w:ins w:id="30921" w:author="Στάθης Καπ" w:date="2023-03-09T07:11:00Z">
              <w:r>
                <w:rPr>
                  <w:rFonts w:ascii="Calibri" w:hAnsi="Calibri" w:cs="Calibri"/>
                  <w:color w:val="000000"/>
                  <w:sz w:val="16"/>
                  <w:szCs w:val="16"/>
                </w:rPr>
                <w:t>1495</w:t>
              </w:r>
            </w:ins>
          </w:p>
        </w:tc>
        <w:tc>
          <w:tcPr>
            <w:tcW w:w="454" w:type="dxa"/>
            <w:vAlign w:val="center"/>
            <w:tcPrChange w:id="30922" w:author="Στάθης Καπ" w:date="2023-03-09T06:29:00Z">
              <w:tcPr>
                <w:tcW w:w="454" w:type="dxa"/>
                <w:vAlign w:val="center"/>
              </w:tcPr>
            </w:tcPrChange>
          </w:tcPr>
          <w:p w14:paraId="65A55A4C" w14:textId="48DBA3D9" w:rsidR="00494D04" w:rsidRPr="007E0F91" w:rsidRDefault="00494D04" w:rsidP="00494D04">
            <w:pPr>
              <w:jc w:val="center"/>
              <w:rPr>
                <w:ins w:id="30923" w:author="Στάθης Καπ" w:date="2023-03-09T06:25:00Z"/>
                <w:sz w:val="16"/>
                <w:szCs w:val="16"/>
              </w:rPr>
            </w:pPr>
            <w:ins w:id="30924" w:author="Στάθης Καπ" w:date="2023-03-09T07:11:00Z">
              <w:r>
                <w:rPr>
                  <w:rFonts w:ascii="Calibri" w:hAnsi="Calibri" w:cs="Calibri"/>
                  <w:color w:val="000000"/>
                  <w:sz w:val="16"/>
                  <w:szCs w:val="16"/>
                </w:rPr>
                <w:t>3.36</w:t>
              </w:r>
            </w:ins>
          </w:p>
        </w:tc>
        <w:tc>
          <w:tcPr>
            <w:tcW w:w="454" w:type="dxa"/>
            <w:vAlign w:val="center"/>
            <w:tcPrChange w:id="30925" w:author="Στάθης Καπ" w:date="2023-03-09T06:29:00Z">
              <w:tcPr>
                <w:tcW w:w="454" w:type="dxa"/>
                <w:vAlign w:val="bottom"/>
              </w:tcPr>
            </w:tcPrChange>
          </w:tcPr>
          <w:p w14:paraId="138612D1" w14:textId="2F7F57BC" w:rsidR="00494D04" w:rsidRPr="007E0F91" w:rsidRDefault="00494D04" w:rsidP="00494D04">
            <w:pPr>
              <w:jc w:val="center"/>
              <w:rPr>
                <w:ins w:id="30926" w:author="Στάθης Καπ" w:date="2023-03-09T06:25:00Z"/>
                <w:sz w:val="16"/>
                <w:szCs w:val="16"/>
              </w:rPr>
            </w:pPr>
            <w:ins w:id="30927"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30928" w:author="Στάθης Καπ" w:date="2023-03-09T06:29:00Z">
              <w:tcPr>
                <w:tcW w:w="454" w:type="dxa"/>
                <w:tcBorders>
                  <w:right w:val="single" w:sz="4" w:space="0" w:color="auto"/>
                </w:tcBorders>
                <w:vAlign w:val="center"/>
              </w:tcPr>
            </w:tcPrChange>
          </w:tcPr>
          <w:p w14:paraId="198CA369" w14:textId="435599B8" w:rsidR="00494D04" w:rsidRPr="007E0F91" w:rsidRDefault="00494D04" w:rsidP="00494D04">
            <w:pPr>
              <w:jc w:val="center"/>
              <w:rPr>
                <w:ins w:id="30929" w:author="Στάθης Καπ" w:date="2023-03-09T06:25:00Z"/>
                <w:sz w:val="16"/>
                <w:szCs w:val="16"/>
              </w:rPr>
            </w:pPr>
            <w:ins w:id="30930"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30931" w:author="Στάθης Καπ" w:date="2023-03-09T06:29:00Z">
              <w:tcPr>
                <w:tcW w:w="453" w:type="dxa"/>
                <w:tcBorders>
                  <w:left w:val="single" w:sz="4" w:space="0" w:color="auto"/>
                </w:tcBorders>
                <w:vAlign w:val="bottom"/>
              </w:tcPr>
            </w:tcPrChange>
          </w:tcPr>
          <w:p w14:paraId="4365B18F" w14:textId="2EE8F52E" w:rsidR="00494D04" w:rsidRPr="007E0F91" w:rsidRDefault="00494D04" w:rsidP="00494D04">
            <w:pPr>
              <w:jc w:val="center"/>
              <w:rPr>
                <w:ins w:id="30932" w:author="Στάθης Καπ" w:date="2023-03-09T06:25:00Z"/>
                <w:sz w:val="16"/>
                <w:szCs w:val="16"/>
              </w:rPr>
            </w:pPr>
            <w:ins w:id="30933" w:author="Στάθης Καπ" w:date="2023-03-09T07:11:00Z">
              <w:r>
                <w:rPr>
                  <w:rFonts w:ascii="Calibri" w:hAnsi="Calibri" w:cs="Calibri"/>
                  <w:color w:val="000000"/>
                  <w:sz w:val="16"/>
                  <w:szCs w:val="16"/>
                </w:rPr>
                <w:t>1391</w:t>
              </w:r>
            </w:ins>
          </w:p>
        </w:tc>
        <w:tc>
          <w:tcPr>
            <w:tcW w:w="454" w:type="dxa"/>
            <w:vAlign w:val="center"/>
            <w:tcPrChange w:id="30934" w:author="Στάθης Καπ" w:date="2023-03-09T06:29:00Z">
              <w:tcPr>
                <w:tcW w:w="454" w:type="dxa"/>
                <w:vAlign w:val="center"/>
              </w:tcPr>
            </w:tcPrChange>
          </w:tcPr>
          <w:p w14:paraId="2F59A08E" w14:textId="7ABEA7BD" w:rsidR="00494D04" w:rsidRPr="007E0F91" w:rsidRDefault="00494D04" w:rsidP="00494D04">
            <w:pPr>
              <w:jc w:val="center"/>
              <w:rPr>
                <w:ins w:id="30935" w:author="Στάθης Καπ" w:date="2023-03-09T06:25:00Z"/>
                <w:sz w:val="16"/>
                <w:szCs w:val="16"/>
              </w:rPr>
            </w:pPr>
            <w:ins w:id="30936" w:author="Στάθης Καπ" w:date="2023-03-09T07:11:00Z">
              <w:r>
                <w:rPr>
                  <w:rFonts w:ascii="Calibri" w:hAnsi="Calibri" w:cs="Calibri"/>
                  <w:color w:val="000000"/>
                  <w:sz w:val="16"/>
                  <w:szCs w:val="16"/>
                </w:rPr>
                <w:t>10.08</w:t>
              </w:r>
            </w:ins>
          </w:p>
        </w:tc>
        <w:tc>
          <w:tcPr>
            <w:tcW w:w="454" w:type="dxa"/>
            <w:vAlign w:val="center"/>
            <w:tcPrChange w:id="30937" w:author="Στάθης Καπ" w:date="2023-03-09T06:29:00Z">
              <w:tcPr>
                <w:tcW w:w="454" w:type="dxa"/>
                <w:vAlign w:val="bottom"/>
              </w:tcPr>
            </w:tcPrChange>
          </w:tcPr>
          <w:p w14:paraId="1C7126C1" w14:textId="5444E572" w:rsidR="00494D04" w:rsidRPr="007E0F91" w:rsidRDefault="00494D04" w:rsidP="00494D04">
            <w:pPr>
              <w:jc w:val="center"/>
              <w:rPr>
                <w:ins w:id="30938" w:author="Στάθης Καπ" w:date="2023-03-09T06:25:00Z"/>
                <w:sz w:val="16"/>
                <w:szCs w:val="16"/>
              </w:rPr>
            </w:pPr>
            <w:ins w:id="30939"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30940" w:author="Στάθης Καπ" w:date="2023-03-09T06:29:00Z">
              <w:tcPr>
                <w:tcW w:w="461" w:type="dxa"/>
                <w:tcBorders>
                  <w:right w:val="single" w:sz="4" w:space="0" w:color="auto"/>
                </w:tcBorders>
                <w:vAlign w:val="center"/>
              </w:tcPr>
            </w:tcPrChange>
          </w:tcPr>
          <w:p w14:paraId="3BE8724F" w14:textId="722332D5" w:rsidR="00494D04" w:rsidRPr="007E0F91" w:rsidRDefault="00494D04" w:rsidP="00494D04">
            <w:pPr>
              <w:jc w:val="center"/>
              <w:rPr>
                <w:ins w:id="30941" w:author="Στάθης Καπ" w:date="2023-03-09T06:25:00Z"/>
                <w:sz w:val="16"/>
                <w:szCs w:val="16"/>
              </w:rPr>
            </w:pPr>
            <w:ins w:id="30942"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309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30944" w:author="Στάθης Καπ" w:date="2023-03-09T06:25:00Z"/>
          <w:trPrChange w:id="30945" w:author="Στάθης Καπ" w:date="2023-03-09T06:2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30946" w:author="Στάθης Καπ" w:date="2023-03-09T06:2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30947" w:author="Στάθης Καπ" w:date="2023-03-09T06:25:00Z"/>
                <w:rFonts w:ascii="Calibri" w:hAnsi="Calibri" w:cs="Calibri"/>
                <w:color w:val="000000"/>
                <w:sz w:val="16"/>
                <w:szCs w:val="16"/>
              </w:rPr>
            </w:pPr>
            <w:ins w:id="30948"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30949" w:author="Στάθης Καπ" w:date="2023-03-09T06:29:00Z">
              <w:tcPr>
                <w:tcW w:w="565" w:type="dxa"/>
                <w:tcBorders>
                  <w:left w:val="single" w:sz="4" w:space="0" w:color="auto"/>
                  <w:bottom w:val="single" w:sz="4" w:space="0" w:color="auto"/>
                </w:tcBorders>
              </w:tcPr>
            </w:tcPrChange>
          </w:tcPr>
          <w:p w14:paraId="4E921453" w14:textId="0BEE71F2" w:rsidR="00494D04" w:rsidRPr="007E0F91" w:rsidRDefault="00494D04" w:rsidP="00494D04">
            <w:pPr>
              <w:jc w:val="center"/>
              <w:rPr>
                <w:ins w:id="30950" w:author="Στάθης Καπ" w:date="2023-03-09T06:25:00Z"/>
                <w:sz w:val="16"/>
                <w:szCs w:val="16"/>
              </w:rPr>
            </w:pPr>
            <w:ins w:id="30951"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30952" w:author="Στάθης Καπ" w:date="2023-03-09T06:29:00Z">
              <w:tcPr>
                <w:tcW w:w="679" w:type="dxa"/>
                <w:tcBorders>
                  <w:bottom w:val="single" w:sz="4" w:space="0" w:color="auto"/>
                  <w:right w:val="single" w:sz="4" w:space="0" w:color="auto"/>
                </w:tcBorders>
              </w:tcPr>
            </w:tcPrChange>
          </w:tcPr>
          <w:p w14:paraId="55228839" w14:textId="79F9420E" w:rsidR="00494D04" w:rsidRPr="007E0F91" w:rsidRDefault="00494D04" w:rsidP="00494D04">
            <w:pPr>
              <w:jc w:val="center"/>
              <w:rPr>
                <w:ins w:id="30953" w:author="Στάθης Καπ" w:date="2023-03-09T06:25:00Z"/>
                <w:sz w:val="16"/>
                <w:szCs w:val="16"/>
              </w:rPr>
            </w:pPr>
            <w:ins w:id="30954"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30955" w:author="Στάθης Καπ" w:date="2023-03-09T06:29:00Z">
              <w:tcPr>
                <w:tcW w:w="453" w:type="dxa"/>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30956" w:author="Στάθης Καπ" w:date="2023-03-09T06:25:00Z"/>
                <w:sz w:val="16"/>
                <w:szCs w:val="16"/>
              </w:rPr>
            </w:pPr>
            <w:ins w:id="30957"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30958" w:author="Στάθης Καπ" w:date="2023-03-09T06:29:00Z">
              <w:tcPr>
                <w:tcW w:w="708" w:type="dxa"/>
                <w:tcBorders>
                  <w:bottom w:val="single" w:sz="4" w:space="0" w:color="auto"/>
                </w:tcBorders>
                <w:vAlign w:val="center"/>
              </w:tcPr>
            </w:tcPrChange>
          </w:tcPr>
          <w:p w14:paraId="6C1EB5B8" w14:textId="7F1A0378" w:rsidR="00494D04" w:rsidRPr="007E0F91" w:rsidRDefault="00494D04" w:rsidP="00494D04">
            <w:pPr>
              <w:jc w:val="center"/>
              <w:rPr>
                <w:ins w:id="30959" w:author="Στάθης Καπ" w:date="2023-03-09T06:25:00Z"/>
                <w:sz w:val="16"/>
                <w:szCs w:val="16"/>
              </w:rPr>
            </w:pPr>
            <w:ins w:id="30960"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30961" w:author="Στάθης Καπ" w:date="2023-03-09T06:29:00Z">
              <w:tcPr>
                <w:tcW w:w="652" w:type="dxa"/>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30962" w:author="Στάθης Καπ" w:date="2023-03-09T06:25:00Z"/>
                <w:sz w:val="16"/>
                <w:szCs w:val="16"/>
              </w:rPr>
            </w:pPr>
            <w:ins w:id="30963"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30964" w:author="Στάθης Καπ" w:date="2023-03-09T06:29:00Z">
              <w:tcPr>
                <w:tcW w:w="453" w:type="dxa"/>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30965" w:author="Στάθης Καπ" w:date="2023-03-09T06:25:00Z"/>
                <w:sz w:val="16"/>
                <w:szCs w:val="16"/>
              </w:rPr>
            </w:pPr>
            <w:ins w:id="30966"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30967" w:author="Στάθης Καπ" w:date="2023-03-09T06:29:00Z">
              <w:tcPr>
                <w:tcW w:w="454" w:type="dxa"/>
                <w:tcBorders>
                  <w:bottom w:val="single" w:sz="4" w:space="0" w:color="auto"/>
                </w:tcBorders>
                <w:vAlign w:val="center"/>
              </w:tcPr>
            </w:tcPrChange>
          </w:tcPr>
          <w:p w14:paraId="4884B14D" w14:textId="1F88B70B" w:rsidR="00494D04" w:rsidRPr="007E0F91" w:rsidRDefault="00494D04" w:rsidP="00494D04">
            <w:pPr>
              <w:jc w:val="center"/>
              <w:rPr>
                <w:ins w:id="30968" w:author="Στάθης Καπ" w:date="2023-03-09T06:25:00Z"/>
                <w:sz w:val="16"/>
                <w:szCs w:val="16"/>
              </w:rPr>
            </w:pPr>
            <w:ins w:id="30969"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30970" w:author="Στάθης Καπ" w:date="2023-03-09T06:29:00Z">
              <w:tcPr>
                <w:tcW w:w="454" w:type="dxa"/>
                <w:tcBorders>
                  <w:bottom w:val="single" w:sz="4" w:space="0" w:color="auto"/>
                </w:tcBorders>
                <w:vAlign w:val="bottom"/>
              </w:tcPr>
            </w:tcPrChange>
          </w:tcPr>
          <w:p w14:paraId="2592C3EC" w14:textId="4C066BBB" w:rsidR="00494D04" w:rsidRPr="007E0F91" w:rsidRDefault="00494D04" w:rsidP="00494D04">
            <w:pPr>
              <w:jc w:val="center"/>
              <w:rPr>
                <w:ins w:id="30971" w:author="Στάθης Καπ" w:date="2023-03-09T06:25:00Z"/>
                <w:sz w:val="16"/>
                <w:szCs w:val="16"/>
              </w:rPr>
            </w:pPr>
            <w:ins w:id="30972"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30973" w:author="Στάθης Καπ" w:date="2023-03-09T06:29:00Z">
              <w:tcPr>
                <w:tcW w:w="457" w:type="dxa"/>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30974" w:author="Στάθης Καπ" w:date="2023-03-09T06:25:00Z"/>
                <w:sz w:val="16"/>
                <w:szCs w:val="16"/>
              </w:rPr>
            </w:pPr>
            <w:ins w:id="30975"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30976" w:author="Στάθης Καπ" w:date="2023-03-09T06:29:00Z">
              <w:tcPr>
                <w:tcW w:w="453" w:type="dxa"/>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30977" w:author="Στάθης Καπ" w:date="2023-03-09T06:25:00Z"/>
                <w:sz w:val="16"/>
                <w:szCs w:val="16"/>
              </w:rPr>
            </w:pPr>
            <w:ins w:id="30978"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30979" w:author="Στάθης Καπ" w:date="2023-03-09T06:29:00Z">
              <w:tcPr>
                <w:tcW w:w="454" w:type="dxa"/>
                <w:tcBorders>
                  <w:bottom w:val="single" w:sz="4" w:space="0" w:color="auto"/>
                </w:tcBorders>
                <w:vAlign w:val="center"/>
              </w:tcPr>
            </w:tcPrChange>
          </w:tcPr>
          <w:p w14:paraId="70A1135E" w14:textId="62EE2645" w:rsidR="00494D04" w:rsidRPr="007E0F91" w:rsidRDefault="00494D04" w:rsidP="00494D04">
            <w:pPr>
              <w:jc w:val="center"/>
              <w:rPr>
                <w:ins w:id="30980" w:author="Στάθης Καπ" w:date="2023-03-09T06:25:00Z"/>
                <w:sz w:val="16"/>
                <w:szCs w:val="16"/>
              </w:rPr>
            </w:pPr>
            <w:ins w:id="30981"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30982" w:author="Στάθης Καπ" w:date="2023-03-09T06:29:00Z">
              <w:tcPr>
                <w:tcW w:w="454" w:type="dxa"/>
                <w:tcBorders>
                  <w:bottom w:val="single" w:sz="4" w:space="0" w:color="auto"/>
                </w:tcBorders>
                <w:vAlign w:val="bottom"/>
              </w:tcPr>
            </w:tcPrChange>
          </w:tcPr>
          <w:p w14:paraId="6E70DFAD" w14:textId="406C11EC" w:rsidR="00494D04" w:rsidRPr="007E0F91" w:rsidRDefault="00494D04" w:rsidP="00494D04">
            <w:pPr>
              <w:jc w:val="center"/>
              <w:rPr>
                <w:ins w:id="30983" w:author="Στάθης Καπ" w:date="2023-03-09T06:25:00Z"/>
                <w:sz w:val="16"/>
                <w:szCs w:val="16"/>
              </w:rPr>
            </w:pPr>
            <w:ins w:id="30984"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30985" w:author="Στάθης Καπ" w:date="2023-03-09T06:29:00Z">
              <w:tcPr>
                <w:tcW w:w="454" w:type="dxa"/>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30986" w:author="Στάθης Καπ" w:date="2023-03-09T06:25:00Z"/>
                <w:sz w:val="16"/>
                <w:szCs w:val="16"/>
              </w:rPr>
            </w:pPr>
            <w:ins w:id="30987"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30988" w:author="Στάθης Καπ" w:date="2023-03-09T06:29:00Z">
              <w:tcPr>
                <w:tcW w:w="453" w:type="dxa"/>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30989" w:author="Στάθης Καπ" w:date="2023-03-09T06:25:00Z"/>
                <w:sz w:val="16"/>
                <w:szCs w:val="16"/>
              </w:rPr>
            </w:pPr>
            <w:ins w:id="30990"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30991" w:author="Στάθης Καπ" w:date="2023-03-09T06:29:00Z">
              <w:tcPr>
                <w:tcW w:w="454" w:type="dxa"/>
                <w:tcBorders>
                  <w:bottom w:val="single" w:sz="4" w:space="0" w:color="auto"/>
                </w:tcBorders>
                <w:vAlign w:val="center"/>
              </w:tcPr>
            </w:tcPrChange>
          </w:tcPr>
          <w:p w14:paraId="21BBB7E7" w14:textId="4DF65F1A" w:rsidR="00494D04" w:rsidRPr="007E0F91" w:rsidRDefault="00494D04" w:rsidP="00494D04">
            <w:pPr>
              <w:jc w:val="center"/>
              <w:rPr>
                <w:ins w:id="30992" w:author="Στάθης Καπ" w:date="2023-03-09T06:25:00Z"/>
                <w:sz w:val="16"/>
                <w:szCs w:val="16"/>
              </w:rPr>
            </w:pPr>
            <w:ins w:id="30993"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30994" w:author="Στάθης Καπ" w:date="2023-03-09T06:29:00Z">
              <w:tcPr>
                <w:tcW w:w="454" w:type="dxa"/>
                <w:tcBorders>
                  <w:bottom w:val="single" w:sz="4" w:space="0" w:color="auto"/>
                </w:tcBorders>
                <w:vAlign w:val="bottom"/>
              </w:tcPr>
            </w:tcPrChange>
          </w:tcPr>
          <w:p w14:paraId="398ACF04" w14:textId="665A505D" w:rsidR="00494D04" w:rsidRPr="007E0F91" w:rsidRDefault="00494D04" w:rsidP="00494D04">
            <w:pPr>
              <w:jc w:val="center"/>
              <w:rPr>
                <w:ins w:id="30995" w:author="Στάθης Καπ" w:date="2023-03-09T06:25:00Z"/>
                <w:sz w:val="16"/>
                <w:szCs w:val="16"/>
              </w:rPr>
            </w:pPr>
            <w:ins w:id="30996"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30997" w:author="Στάθης Καπ" w:date="2023-03-09T06:29:00Z">
              <w:tcPr>
                <w:tcW w:w="461" w:type="dxa"/>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30998" w:author="Στάθης Καπ" w:date="2023-03-09T06:25:00Z"/>
                <w:sz w:val="16"/>
                <w:szCs w:val="16"/>
              </w:rPr>
            </w:pPr>
            <w:ins w:id="30999" w:author="Στάθης Καπ" w:date="2023-03-09T07:11:00Z">
              <w:r>
                <w:rPr>
                  <w:rFonts w:ascii="Calibri" w:hAnsi="Calibri" w:cs="Calibri"/>
                  <w:color w:val="000000"/>
                  <w:sz w:val="16"/>
                  <w:szCs w:val="16"/>
                </w:rPr>
                <w:t>67.59</w:t>
              </w:r>
            </w:ins>
          </w:p>
        </w:tc>
      </w:tr>
    </w:tbl>
    <w:p w14:paraId="633E2939" w14:textId="77777777" w:rsidR="006B2DE3" w:rsidRDefault="006B2DE3" w:rsidP="00AC6F02">
      <w:pPr>
        <w:rPr>
          <w:ins w:id="31000" w:author="Στάθης Καπ" w:date="2023-03-03T03:58:00Z"/>
        </w:rPr>
      </w:pPr>
    </w:p>
    <w:p w14:paraId="6D106DF5" w14:textId="67D6F683" w:rsidR="00F665AE" w:rsidRDefault="00F665AE">
      <w:pPr>
        <w:pStyle w:val="Caption"/>
        <w:keepNext/>
        <w:spacing w:after="0"/>
        <w:rPr>
          <w:ins w:id="31001" w:author="Στάθης Καπ" w:date="2023-03-03T04:02:00Z"/>
        </w:rPr>
        <w:pPrChange w:id="31002" w:author="Στάθης Καπ" w:date="2023-03-03T04:34:00Z">
          <w:pPr/>
        </w:pPrChange>
      </w:pPr>
      <w:ins w:id="31003" w:author="Στάθης Καπ" w:date="2023-03-03T04:02:00Z">
        <w:r>
          <w:t xml:space="preserve">Πίνακας </w:t>
        </w:r>
      </w:ins>
      <w:ins w:id="31004"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31005"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31006" w:author="Στάθης Καπ" w:date="2023-03-09T06:41:00Z">
        <w:r w:rsidR="00C36EAC">
          <w:rPr>
            <w:noProof/>
          </w:rPr>
          <w:t>13</w:t>
        </w:r>
        <w:r w:rsidR="00C36EAC">
          <w:fldChar w:fldCharType="end"/>
        </w:r>
      </w:ins>
      <w:ins w:id="31007" w:author="Στάθης Καπ" w:date="2023-03-03T04:02:00Z">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3100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31009"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31010"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31011" w:author="Στάθης Καπ" w:date="2023-03-03T04:01:00Z"/>
                <w:rFonts w:cstheme="minorHAnsi"/>
                <w:sz w:val="16"/>
                <w:szCs w:val="16"/>
              </w:rPr>
            </w:pPr>
            <w:ins w:id="31012"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31013" w:author="Στάθης Καπ" w:date="2023-03-03T04:01:00Z"/>
                <w:rFonts w:cstheme="minorHAnsi"/>
                <w:sz w:val="16"/>
                <w:szCs w:val="16"/>
              </w:rPr>
            </w:pPr>
            <w:ins w:id="31014"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31015" w:author="Στάθης Καπ" w:date="2023-03-03T04:01:00Z"/>
                <w:rFonts w:cstheme="minorHAnsi"/>
                <w:sz w:val="16"/>
                <w:szCs w:val="16"/>
              </w:rPr>
            </w:pPr>
            <w:ins w:id="31016"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31017" w:author="Στάθης Καπ" w:date="2023-03-03T04:01:00Z"/>
                <w:rFonts w:cstheme="minorHAnsi"/>
                <w:sz w:val="16"/>
                <w:szCs w:val="16"/>
              </w:rPr>
            </w:pPr>
            <w:ins w:id="31018"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31019" w:author="Στάθης Καπ" w:date="2023-03-03T04:01:00Z"/>
                <w:rFonts w:cstheme="minorHAnsi"/>
                <w:sz w:val="16"/>
                <w:szCs w:val="16"/>
              </w:rPr>
            </w:pPr>
            <w:ins w:id="31020"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31021" w:author="Στάθης Καπ" w:date="2023-03-03T04:01:00Z"/>
                <w:rFonts w:cstheme="minorHAnsi"/>
                <w:sz w:val="16"/>
                <w:szCs w:val="16"/>
              </w:rPr>
            </w:pPr>
            <w:ins w:id="31022"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310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024"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31025"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31026" w:author="Στάθης Καπ" w:date="2023-03-03T04:01:00Z"/>
                <w:sz w:val="16"/>
                <w:szCs w:val="16"/>
              </w:rPr>
            </w:pPr>
            <w:ins w:id="31027"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31028"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31029" w:author="Στάθης Καπ" w:date="2023-03-03T04:01:00Z"/>
                <w:rFonts w:cstheme="minorHAnsi"/>
                <w:sz w:val="16"/>
                <w:szCs w:val="16"/>
              </w:rPr>
            </w:pPr>
            <w:ins w:id="31030"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31031"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31032" w:author="Στάθης Καπ" w:date="2023-03-03T04:01:00Z"/>
                <w:rFonts w:cstheme="minorHAnsi"/>
                <w:sz w:val="16"/>
                <w:szCs w:val="16"/>
              </w:rPr>
            </w:pPr>
            <w:ins w:id="31033"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31034"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31035" w:author="Στάθης Καπ" w:date="2023-03-03T04:01:00Z"/>
                <w:rFonts w:cstheme="minorHAnsi"/>
                <w:sz w:val="16"/>
                <w:szCs w:val="16"/>
              </w:rPr>
            </w:pPr>
            <w:ins w:id="31036"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3103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31038" w:author="Στάθης Καπ" w:date="2023-03-03T04:01:00Z"/>
                <w:rFonts w:cstheme="minorHAnsi"/>
                <w:sz w:val="16"/>
                <w:szCs w:val="16"/>
              </w:rPr>
            </w:pPr>
            <w:ins w:id="31039"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3104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31041" w:author="Στάθης Καπ" w:date="2023-03-03T04:01:00Z"/>
                <w:rFonts w:cstheme="minorHAnsi"/>
                <w:sz w:val="16"/>
                <w:szCs w:val="16"/>
              </w:rPr>
            </w:pPr>
            <w:ins w:id="3104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31043"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31044" w:author="Στάθης Καπ" w:date="2023-03-03T04:01:00Z"/>
                <w:rFonts w:cstheme="minorHAnsi"/>
                <w:sz w:val="16"/>
                <w:szCs w:val="16"/>
              </w:rPr>
            </w:pPr>
            <w:ins w:id="31045"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3104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31047" w:author="Στάθης Καπ" w:date="2023-03-03T04:01:00Z"/>
                <w:rFonts w:cstheme="minorHAnsi"/>
                <w:sz w:val="16"/>
                <w:szCs w:val="16"/>
              </w:rPr>
            </w:pPr>
            <w:ins w:id="31048"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3104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31050" w:author="Στάθης Καπ" w:date="2023-03-03T04:01:00Z"/>
                <w:rFonts w:cstheme="minorHAnsi"/>
                <w:sz w:val="16"/>
                <w:szCs w:val="16"/>
              </w:rPr>
            </w:pPr>
            <w:ins w:id="31051"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31052"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31053" w:author="Στάθης Καπ" w:date="2023-03-03T04:01:00Z"/>
                <w:rFonts w:cstheme="minorHAnsi"/>
                <w:sz w:val="16"/>
                <w:szCs w:val="16"/>
              </w:rPr>
            </w:pPr>
            <w:ins w:id="31054"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3105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31056" w:author="Στάθης Καπ" w:date="2023-03-03T04:01:00Z"/>
                <w:rFonts w:cstheme="minorHAnsi"/>
                <w:sz w:val="16"/>
                <w:szCs w:val="16"/>
              </w:rPr>
            </w:pPr>
            <w:ins w:id="31057"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3105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31059" w:author="Στάθης Καπ" w:date="2023-03-03T04:01:00Z"/>
                <w:rFonts w:cstheme="minorHAnsi"/>
                <w:sz w:val="16"/>
                <w:szCs w:val="16"/>
              </w:rPr>
            </w:pPr>
            <w:ins w:id="31060"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31061"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31062" w:author="Στάθης Καπ" w:date="2023-03-03T04:01:00Z"/>
                <w:rFonts w:cstheme="minorHAnsi"/>
                <w:sz w:val="16"/>
                <w:szCs w:val="16"/>
              </w:rPr>
            </w:pPr>
            <w:ins w:id="31063"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3106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31065" w:author="Στάθης Καπ" w:date="2023-03-03T04:01:00Z"/>
                <w:rFonts w:cstheme="minorHAnsi"/>
                <w:sz w:val="16"/>
                <w:szCs w:val="16"/>
              </w:rPr>
            </w:pPr>
            <w:ins w:id="31066"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3106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31068" w:author="Στάθης Καπ" w:date="2023-03-03T04:01:00Z"/>
                <w:rFonts w:cstheme="minorHAnsi"/>
                <w:sz w:val="16"/>
                <w:szCs w:val="16"/>
              </w:rPr>
            </w:pPr>
            <w:ins w:id="31069" w:author="Στάθης Καπ" w:date="2023-03-03T04:01:00Z">
              <w:r w:rsidRPr="009748F7">
                <w:rPr>
                  <w:rFonts w:cstheme="minorHAnsi"/>
                  <w:sz w:val="16"/>
                  <w:szCs w:val="16"/>
                </w:rPr>
                <w:t>Gap (%) S=1</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310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071" w:author="Στάθης Καπ" w:date="2023-03-03T04:01:00Z"/>
        </w:trPr>
        <w:tc>
          <w:tcPr>
            <w:tcW w:w="515" w:type="dxa"/>
            <w:tcBorders>
              <w:top w:val="nil"/>
              <w:bottom w:val="nil"/>
              <w:right w:val="single" w:sz="4" w:space="0" w:color="auto"/>
            </w:tcBorders>
            <w:shd w:val="clear" w:color="auto" w:fill="E7E6E6" w:themeFill="background2"/>
            <w:vAlign w:val="bottom"/>
            <w:tcPrChange w:id="31072" w:author="Στάθης Καπ" w:date="2023-03-03T06:26:00Z">
              <w:tcPr>
                <w:tcW w:w="515" w:type="dxa"/>
                <w:vAlign w:val="bottom"/>
              </w:tcPr>
            </w:tcPrChange>
          </w:tcPr>
          <w:p w14:paraId="48599F91" w14:textId="3F0B9FDD" w:rsidR="00C87CFE" w:rsidRPr="00CD1347" w:rsidRDefault="00C87CFE" w:rsidP="00C87CFE">
            <w:pPr>
              <w:jc w:val="center"/>
              <w:rPr>
                <w:ins w:id="31073" w:author="Στάθης Καπ" w:date="2023-03-03T04:01:00Z"/>
                <w:sz w:val="16"/>
                <w:szCs w:val="16"/>
              </w:rPr>
            </w:pPr>
            <w:ins w:id="31074" w:author="Στάθης Καπ" w:date="2023-03-03T04:08:00Z">
              <w:r w:rsidRPr="00CD1347">
                <w:rPr>
                  <w:rFonts w:ascii="Calibri" w:hAnsi="Calibri" w:cs="Calibri"/>
                  <w:color w:val="000000"/>
                  <w:sz w:val="16"/>
                  <w:szCs w:val="16"/>
                  <w:rPrChange w:id="31075"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31076" w:author="Στάθης Καπ" w:date="2023-03-03T06:26:00Z">
              <w:tcPr>
                <w:tcW w:w="560" w:type="dxa"/>
                <w:vAlign w:val="center"/>
              </w:tcPr>
            </w:tcPrChange>
          </w:tcPr>
          <w:p w14:paraId="314B4CA7" w14:textId="4B032A6D" w:rsidR="00C87CFE" w:rsidRPr="00CD1347" w:rsidRDefault="00C87CFE" w:rsidP="00C87CFE">
            <w:pPr>
              <w:jc w:val="center"/>
              <w:rPr>
                <w:ins w:id="31077" w:author="Στάθης Καπ" w:date="2023-03-03T04:01:00Z"/>
                <w:rFonts w:cstheme="minorHAnsi"/>
                <w:sz w:val="16"/>
                <w:szCs w:val="16"/>
              </w:rPr>
            </w:pPr>
            <w:ins w:id="31078" w:author="Στάθης Καπ" w:date="2023-03-03T06:21:00Z">
              <w:r>
                <w:rPr>
                  <w:rFonts w:ascii="Calibri" w:hAnsi="Calibri" w:cs="Calibri"/>
                  <w:color w:val="000000"/>
                  <w:sz w:val="16"/>
                  <w:szCs w:val="16"/>
                </w:rPr>
                <w:t>920</w:t>
              </w:r>
            </w:ins>
          </w:p>
        </w:tc>
        <w:tc>
          <w:tcPr>
            <w:tcW w:w="855" w:type="dxa"/>
            <w:vAlign w:val="center"/>
            <w:tcPrChange w:id="31079" w:author="Στάθης Καπ" w:date="2023-03-03T06:26:00Z">
              <w:tcPr>
                <w:tcW w:w="855" w:type="dxa"/>
                <w:vAlign w:val="center"/>
              </w:tcPr>
            </w:tcPrChange>
          </w:tcPr>
          <w:p w14:paraId="30C86761" w14:textId="5DA52B09" w:rsidR="00C87CFE" w:rsidRPr="00CD1347" w:rsidRDefault="00C87CFE" w:rsidP="00C87CFE">
            <w:pPr>
              <w:jc w:val="center"/>
              <w:rPr>
                <w:ins w:id="31080" w:author="Στάθης Καπ" w:date="2023-03-03T04:01:00Z"/>
                <w:rFonts w:cstheme="minorHAnsi"/>
                <w:sz w:val="16"/>
                <w:szCs w:val="16"/>
              </w:rPr>
            </w:pPr>
            <w:ins w:id="31081" w:author="Στάθης Καπ" w:date="2023-03-03T06:21:00Z">
              <w:r>
                <w:rPr>
                  <w:rFonts w:ascii="Calibri" w:hAnsi="Calibri" w:cs="Calibri"/>
                  <w:color w:val="000000"/>
                  <w:sz w:val="16"/>
                  <w:szCs w:val="16"/>
                </w:rPr>
                <w:t>890</w:t>
              </w:r>
            </w:ins>
          </w:p>
        </w:tc>
        <w:tc>
          <w:tcPr>
            <w:tcW w:w="544" w:type="dxa"/>
            <w:vAlign w:val="center"/>
            <w:tcPrChange w:id="31082" w:author="Στάθης Καπ" w:date="2023-03-03T06:26:00Z">
              <w:tcPr>
                <w:tcW w:w="544" w:type="dxa"/>
                <w:vAlign w:val="center"/>
              </w:tcPr>
            </w:tcPrChange>
          </w:tcPr>
          <w:p w14:paraId="1332BD5F" w14:textId="19E28F32" w:rsidR="00C87CFE" w:rsidRPr="00CD1347" w:rsidRDefault="00C87CFE" w:rsidP="00C87CFE">
            <w:pPr>
              <w:jc w:val="center"/>
              <w:rPr>
                <w:ins w:id="31083" w:author="Στάθης Καπ" w:date="2023-03-03T04:01:00Z"/>
                <w:rFonts w:cstheme="minorHAnsi"/>
                <w:sz w:val="16"/>
                <w:szCs w:val="16"/>
              </w:rPr>
            </w:pPr>
            <w:ins w:id="31084" w:author="Στάθης Καπ" w:date="2023-03-03T06:21:00Z">
              <w:r>
                <w:rPr>
                  <w:rFonts w:ascii="Calibri" w:hAnsi="Calibri" w:cs="Calibri"/>
                  <w:color w:val="000000"/>
                  <w:sz w:val="16"/>
                  <w:szCs w:val="16"/>
                </w:rPr>
                <w:t>400</w:t>
              </w:r>
            </w:ins>
          </w:p>
        </w:tc>
        <w:tc>
          <w:tcPr>
            <w:tcW w:w="621" w:type="dxa"/>
            <w:vAlign w:val="center"/>
            <w:tcPrChange w:id="31085" w:author="Στάθης Καπ" w:date="2023-03-03T06:26:00Z">
              <w:tcPr>
                <w:tcW w:w="621" w:type="dxa"/>
                <w:vAlign w:val="center"/>
              </w:tcPr>
            </w:tcPrChange>
          </w:tcPr>
          <w:p w14:paraId="1C97A3C8" w14:textId="3B417634" w:rsidR="00C87CFE" w:rsidRPr="00CD1347" w:rsidRDefault="00C87CFE" w:rsidP="00C87CFE">
            <w:pPr>
              <w:jc w:val="center"/>
              <w:rPr>
                <w:ins w:id="31086" w:author="Στάθης Καπ" w:date="2023-03-03T04:01:00Z"/>
                <w:rFonts w:cstheme="minorHAnsi"/>
                <w:sz w:val="16"/>
                <w:szCs w:val="16"/>
              </w:rPr>
            </w:pPr>
            <w:ins w:id="31087" w:author="Στάθης Καπ" w:date="2023-03-03T06:21:00Z">
              <w:r>
                <w:rPr>
                  <w:rFonts w:ascii="Calibri" w:hAnsi="Calibri" w:cs="Calibri"/>
                  <w:color w:val="000000"/>
                  <w:sz w:val="16"/>
                  <w:szCs w:val="16"/>
                </w:rPr>
                <w:t>0.351</w:t>
              </w:r>
            </w:ins>
          </w:p>
        </w:tc>
        <w:tc>
          <w:tcPr>
            <w:tcW w:w="669" w:type="dxa"/>
            <w:vAlign w:val="center"/>
            <w:tcPrChange w:id="31088" w:author="Στάθης Καπ" w:date="2023-03-03T06:26:00Z">
              <w:tcPr>
                <w:tcW w:w="669" w:type="dxa"/>
                <w:vAlign w:val="center"/>
              </w:tcPr>
            </w:tcPrChange>
          </w:tcPr>
          <w:p w14:paraId="0072E0F7" w14:textId="59607E02" w:rsidR="00C87CFE" w:rsidRPr="00CD1347" w:rsidRDefault="00C87CFE" w:rsidP="00C87CFE">
            <w:pPr>
              <w:jc w:val="center"/>
              <w:rPr>
                <w:ins w:id="31089" w:author="Στάθης Καπ" w:date="2023-03-03T04:01:00Z"/>
                <w:rFonts w:cstheme="minorHAnsi"/>
                <w:sz w:val="16"/>
                <w:szCs w:val="16"/>
              </w:rPr>
            </w:pPr>
            <w:ins w:id="31090" w:author="Στάθης Καπ" w:date="2023-03-03T06:21:00Z">
              <w:r>
                <w:rPr>
                  <w:rFonts w:ascii="Calibri" w:hAnsi="Calibri" w:cstheme="minorHAnsi"/>
                  <w:color w:val="000000"/>
                  <w:sz w:val="16"/>
                  <w:szCs w:val="16"/>
                </w:rPr>
                <w:t>56.52</w:t>
              </w:r>
            </w:ins>
          </w:p>
        </w:tc>
        <w:tc>
          <w:tcPr>
            <w:tcW w:w="543" w:type="dxa"/>
            <w:vAlign w:val="center"/>
            <w:tcPrChange w:id="31091" w:author="Στάθης Καπ" w:date="2023-03-03T06:26:00Z">
              <w:tcPr>
                <w:tcW w:w="543" w:type="dxa"/>
                <w:vAlign w:val="center"/>
              </w:tcPr>
            </w:tcPrChange>
          </w:tcPr>
          <w:p w14:paraId="522D04C6" w14:textId="50503196" w:rsidR="00C87CFE" w:rsidRPr="00CD1347" w:rsidRDefault="00C87CFE" w:rsidP="00C87CFE">
            <w:pPr>
              <w:jc w:val="center"/>
              <w:rPr>
                <w:ins w:id="31092" w:author="Στάθης Καπ" w:date="2023-03-03T04:01:00Z"/>
                <w:rFonts w:cstheme="minorHAnsi"/>
                <w:sz w:val="16"/>
                <w:szCs w:val="16"/>
              </w:rPr>
            </w:pPr>
            <w:ins w:id="31093" w:author="Στάθης Καπ" w:date="2023-03-03T06:21:00Z">
              <w:r>
                <w:rPr>
                  <w:rFonts w:ascii="Calibri" w:hAnsi="Calibri" w:cs="Calibri"/>
                  <w:color w:val="000000"/>
                  <w:sz w:val="16"/>
                  <w:szCs w:val="16"/>
                </w:rPr>
                <w:t>400</w:t>
              </w:r>
            </w:ins>
          </w:p>
        </w:tc>
        <w:tc>
          <w:tcPr>
            <w:tcW w:w="621" w:type="dxa"/>
            <w:vAlign w:val="center"/>
            <w:tcPrChange w:id="31094" w:author="Στάθης Καπ" w:date="2023-03-03T06:26:00Z">
              <w:tcPr>
                <w:tcW w:w="621" w:type="dxa"/>
                <w:vAlign w:val="center"/>
              </w:tcPr>
            </w:tcPrChange>
          </w:tcPr>
          <w:p w14:paraId="241CFDBE" w14:textId="0803461F" w:rsidR="00C87CFE" w:rsidRPr="00CD1347" w:rsidRDefault="00C87CFE" w:rsidP="00C87CFE">
            <w:pPr>
              <w:jc w:val="center"/>
              <w:rPr>
                <w:ins w:id="31095" w:author="Στάθης Καπ" w:date="2023-03-03T04:01:00Z"/>
                <w:rFonts w:cstheme="minorHAnsi"/>
                <w:sz w:val="16"/>
                <w:szCs w:val="16"/>
              </w:rPr>
            </w:pPr>
            <w:ins w:id="31096" w:author="Στάθης Καπ" w:date="2023-03-03T06:21:00Z">
              <w:r>
                <w:rPr>
                  <w:rFonts w:ascii="Calibri" w:hAnsi="Calibri" w:cs="Calibri"/>
                  <w:color w:val="000000"/>
                  <w:sz w:val="16"/>
                  <w:szCs w:val="16"/>
                </w:rPr>
                <w:t>0.241</w:t>
              </w:r>
            </w:ins>
          </w:p>
        </w:tc>
        <w:tc>
          <w:tcPr>
            <w:tcW w:w="669" w:type="dxa"/>
            <w:vAlign w:val="center"/>
            <w:tcPrChange w:id="31097" w:author="Στάθης Καπ" w:date="2023-03-03T06:26:00Z">
              <w:tcPr>
                <w:tcW w:w="669" w:type="dxa"/>
                <w:vAlign w:val="center"/>
              </w:tcPr>
            </w:tcPrChange>
          </w:tcPr>
          <w:p w14:paraId="073F30DA" w14:textId="00A5D906" w:rsidR="00C87CFE" w:rsidRPr="00CD1347" w:rsidRDefault="00C87CFE" w:rsidP="00C87CFE">
            <w:pPr>
              <w:jc w:val="center"/>
              <w:rPr>
                <w:ins w:id="31098" w:author="Στάθης Καπ" w:date="2023-03-03T04:01:00Z"/>
                <w:rFonts w:cstheme="minorHAnsi"/>
                <w:sz w:val="16"/>
                <w:szCs w:val="16"/>
              </w:rPr>
            </w:pPr>
            <w:ins w:id="31099" w:author="Στάθης Καπ" w:date="2023-03-03T06:21:00Z">
              <w:r>
                <w:rPr>
                  <w:rFonts w:ascii="Calibri" w:hAnsi="Calibri" w:cstheme="minorHAnsi"/>
                  <w:color w:val="000000"/>
                  <w:sz w:val="16"/>
                  <w:szCs w:val="16"/>
                </w:rPr>
                <w:t>0</w:t>
              </w:r>
            </w:ins>
          </w:p>
        </w:tc>
        <w:tc>
          <w:tcPr>
            <w:tcW w:w="508" w:type="dxa"/>
            <w:vAlign w:val="center"/>
            <w:tcPrChange w:id="31100" w:author="Στάθης Καπ" w:date="2023-03-03T06:26:00Z">
              <w:tcPr>
                <w:tcW w:w="508" w:type="dxa"/>
                <w:vAlign w:val="center"/>
              </w:tcPr>
            </w:tcPrChange>
          </w:tcPr>
          <w:p w14:paraId="1E41D1F8" w14:textId="4ED70D97" w:rsidR="00C87CFE" w:rsidRPr="00CD1347" w:rsidRDefault="00C87CFE" w:rsidP="00C87CFE">
            <w:pPr>
              <w:jc w:val="center"/>
              <w:rPr>
                <w:ins w:id="31101" w:author="Στάθης Καπ" w:date="2023-03-03T04:01:00Z"/>
                <w:rFonts w:cstheme="minorHAnsi"/>
                <w:sz w:val="16"/>
                <w:szCs w:val="16"/>
              </w:rPr>
            </w:pPr>
            <w:ins w:id="31102" w:author="Στάθης Καπ" w:date="2023-03-03T06:21:00Z">
              <w:r>
                <w:rPr>
                  <w:rFonts w:ascii="Calibri" w:hAnsi="Calibri" w:cs="Calibri"/>
                  <w:color w:val="000000"/>
                  <w:sz w:val="16"/>
                  <w:szCs w:val="16"/>
                </w:rPr>
                <w:t>400</w:t>
              </w:r>
            </w:ins>
          </w:p>
        </w:tc>
        <w:tc>
          <w:tcPr>
            <w:tcW w:w="541" w:type="dxa"/>
            <w:vAlign w:val="center"/>
            <w:tcPrChange w:id="31103" w:author="Στάθης Καπ" w:date="2023-03-03T06:26:00Z">
              <w:tcPr>
                <w:tcW w:w="541" w:type="dxa"/>
                <w:vAlign w:val="center"/>
              </w:tcPr>
            </w:tcPrChange>
          </w:tcPr>
          <w:p w14:paraId="5E20E877" w14:textId="1BCC6BFE" w:rsidR="00C87CFE" w:rsidRPr="00CD1347" w:rsidRDefault="00C87CFE" w:rsidP="00C87CFE">
            <w:pPr>
              <w:jc w:val="center"/>
              <w:rPr>
                <w:ins w:id="31104" w:author="Στάθης Καπ" w:date="2023-03-03T04:01:00Z"/>
                <w:rFonts w:cstheme="minorHAnsi"/>
                <w:sz w:val="16"/>
                <w:szCs w:val="16"/>
              </w:rPr>
            </w:pPr>
            <w:ins w:id="31105" w:author="Στάθης Καπ" w:date="2023-03-03T06:21:00Z">
              <w:r>
                <w:rPr>
                  <w:rFonts w:ascii="Calibri" w:hAnsi="Calibri" w:cs="Calibri"/>
                  <w:color w:val="000000"/>
                  <w:sz w:val="16"/>
                  <w:szCs w:val="16"/>
                </w:rPr>
                <w:t>0.245</w:t>
              </w:r>
            </w:ins>
          </w:p>
        </w:tc>
        <w:tc>
          <w:tcPr>
            <w:tcW w:w="589" w:type="dxa"/>
            <w:vAlign w:val="center"/>
            <w:tcPrChange w:id="31106" w:author="Στάθης Καπ" w:date="2023-03-03T06:26:00Z">
              <w:tcPr>
                <w:tcW w:w="589" w:type="dxa"/>
                <w:vAlign w:val="center"/>
              </w:tcPr>
            </w:tcPrChange>
          </w:tcPr>
          <w:p w14:paraId="2F83011C" w14:textId="0C57A035" w:rsidR="00C87CFE" w:rsidRPr="00CD1347" w:rsidRDefault="00C87CFE" w:rsidP="00C87CFE">
            <w:pPr>
              <w:jc w:val="center"/>
              <w:rPr>
                <w:ins w:id="31107" w:author="Στάθης Καπ" w:date="2023-03-03T04:01:00Z"/>
                <w:rFonts w:cstheme="minorHAnsi"/>
                <w:sz w:val="16"/>
                <w:szCs w:val="16"/>
              </w:rPr>
            </w:pPr>
            <w:ins w:id="31108" w:author="Στάθης Καπ" w:date="2023-03-03T06:21:00Z">
              <w:r>
                <w:rPr>
                  <w:rFonts w:ascii="Calibri" w:hAnsi="Calibri" w:cstheme="minorHAnsi"/>
                  <w:color w:val="000000"/>
                  <w:sz w:val="16"/>
                  <w:szCs w:val="16"/>
                </w:rPr>
                <w:t>0</w:t>
              </w:r>
            </w:ins>
          </w:p>
        </w:tc>
        <w:tc>
          <w:tcPr>
            <w:tcW w:w="463" w:type="dxa"/>
            <w:vAlign w:val="center"/>
            <w:tcPrChange w:id="31109" w:author="Στάθης Καπ" w:date="2023-03-03T06:26:00Z">
              <w:tcPr>
                <w:tcW w:w="463" w:type="dxa"/>
                <w:vAlign w:val="center"/>
              </w:tcPr>
            </w:tcPrChange>
          </w:tcPr>
          <w:p w14:paraId="4FCE6DE1" w14:textId="41B10557" w:rsidR="00C87CFE" w:rsidRPr="00CD1347" w:rsidRDefault="00C87CFE" w:rsidP="00C87CFE">
            <w:pPr>
              <w:jc w:val="center"/>
              <w:rPr>
                <w:ins w:id="31110" w:author="Στάθης Καπ" w:date="2023-03-03T04:01:00Z"/>
                <w:rFonts w:cstheme="minorHAnsi"/>
                <w:sz w:val="16"/>
                <w:szCs w:val="16"/>
              </w:rPr>
            </w:pPr>
            <w:ins w:id="31111" w:author="Στάθης Καπ" w:date="2023-03-03T06:21:00Z">
              <w:r>
                <w:rPr>
                  <w:rFonts w:ascii="Calibri" w:hAnsi="Calibri" w:cs="Calibri"/>
                  <w:color w:val="000000"/>
                  <w:sz w:val="16"/>
                  <w:szCs w:val="16"/>
                </w:rPr>
                <w:t>380</w:t>
              </w:r>
            </w:ins>
          </w:p>
        </w:tc>
        <w:tc>
          <w:tcPr>
            <w:tcW w:w="541" w:type="dxa"/>
            <w:vAlign w:val="center"/>
            <w:tcPrChange w:id="31112" w:author="Στάθης Καπ" w:date="2023-03-03T06:26:00Z">
              <w:tcPr>
                <w:tcW w:w="541" w:type="dxa"/>
                <w:vAlign w:val="center"/>
              </w:tcPr>
            </w:tcPrChange>
          </w:tcPr>
          <w:p w14:paraId="3D5A415B" w14:textId="4CFED2E7" w:rsidR="00C87CFE" w:rsidRPr="00CD1347" w:rsidRDefault="00C87CFE" w:rsidP="00C87CFE">
            <w:pPr>
              <w:jc w:val="center"/>
              <w:rPr>
                <w:ins w:id="31113" w:author="Στάθης Καπ" w:date="2023-03-03T04:01:00Z"/>
                <w:rFonts w:cstheme="minorHAnsi"/>
                <w:sz w:val="16"/>
                <w:szCs w:val="16"/>
              </w:rPr>
            </w:pPr>
            <w:ins w:id="31114" w:author="Στάθης Καπ" w:date="2023-03-03T06:21:00Z">
              <w:r>
                <w:rPr>
                  <w:rFonts w:ascii="Calibri" w:hAnsi="Calibri" w:cs="Calibri"/>
                  <w:color w:val="000000"/>
                  <w:sz w:val="16"/>
                  <w:szCs w:val="16"/>
                </w:rPr>
                <w:t>0.271</w:t>
              </w:r>
            </w:ins>
          </w:p>
        </w:tc>
        <w:tc>
          <w:tcPr>
            <w:tcW w:w="589" w:type="dxa"/>
            <w:vAlign w:val="center"/>
            <w:tcPrChange w:id="31115" w:author="Στάθης Καπ" w:date="2023-03-03T06:26:00Z">
              <w:tcPr>
                <w:tcW w:w="589" w:type="dxa"/>
                <w:vAlign w:val="center"/>
              </w:tcPr>
            </w:tcPrChange>
          </w:tcPr>
          <w:p w14:paraId="4A8A1A1F" w14:textId="66EDBDEF" w:rsidR="00C87CFE" w:rsidRPr="00CD1347" w:rsidRDefault="00C87CFE" w:rsidP="00C87CFE">
            <w:pPr>
              <w:jc w:val="center"/>
              <w:rPr>
                <w:ins w:id="31116" w:author="Στάθης Καπ" w:date="2023-03-03T04:01:00Z"/>
                <w:rFonts w:cstheme="minorHAnsi"/>
                <w:sz w:val="16"/>
                <w:szCs w:val="16"/>
              </w:rPr>
            </w:pPr>
            <w:ins w:id="31117"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311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119" w:author="Στάθης Καπ" w:date="2023-03-03T04:01:00Z"/>
        </w:trPr>
        <w:tc>
          <w:tcPr>
            <w:tcW w:w="515" w:type="dxa"/>
            <w:tcBorders>
              <w:top w:val="nil"/>
              <w:bottom w:val="nil"/>
              <w:right w:val="single" w:sz="4" w:space="0" w:color="auto"/>
            </w:tcBorders>
            <w:shd w:val="clear" w:color="auto" w:fill="E7E6E6" w:themeFill="background2"/>
            <w:vAlign w:val="bottom"/>
            <w:tcPrChange w:id="31120" w:author="Στάθης Καπ" w:date="2023-03-03T06:26:00Z">
              <w:tcPr>
                <w:tcW w:w="515" w:type="dxa"/>
                <w:vAlign w:val="bottom"/>
              </w:tcPr>
            </w:tcPrChange>
          </w:tcPr>
          <w:p w14:paraId="6CCEEE21" w14:textId="7899F0E5" w:rsidR="00C87CFE" w:rsidRPr="00CD1347" w:rsidRDefault="00C87CFE" w:rsidP="00C87CFE">
            <w:pPr>
              <w:jc w:val="center"/>
              <w:rPr>
                <w:ins w:id="31121" w:author="Στάθης Καπ" w:date="2023-03-03T04:01:00Z"/>
                <w:sz w:val="16"/>
                <w:szCs w:val="16"/>
              </w:rPr>
            </w:pPr>
            <w:ins w:id="31122" w:author="Στάθης Καπ" w:date="2023-03-03T04:08:00Z">
              <w:r w:rsidRPr="00CD1347">
                <w:rPr>
                  <w:rFonts w:ascii="Calibri" w:hAnsi="Calibri" w:cs="Calibri"/>
                  <w:color w:val="000000"/>
                  <w:sz w:val="16"/>
                  <w:szCs w:val="16"/>
                  <w:rPrChange w:id="31123"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31124" w:author="Στάθης Καπ" w:date="2023-03-03T06:26:00Z">
              <w:tcPr>
                <w:tcW w:w="560" w:type="dxa"/>
              </w:tcPr>
            </w:tcPrChange>
          </w:tcPr>
          <w:p w14:paraId="59925DB3" w14:textId="1044CFC6" w:rsidR="00C87CFE" w:rsidRPr="00CD1347" w:rsidRDefault="00C87CFE" w:rsidP="00C87CFE">
            <w:pPr>
              <w:jc w:val="center"/>
              <w:rPr>
                <w:ins w:id="31125" w:author="Στάθης Καπ" w:date="2023-03-03T04:01:00Z"/>
                <w:rFonts w:cstheme="minorHAnsi"/>
                <w:sz w:val="16"/>
                <w:szCs w:val="16"/>
              </w:rPr>
            </w:pPr>
            <w:ins w:id="31126" w:author="Στάθης Καπ" w:date="2023-03-03T06:21:00Z">
              <w:r>
                <w:rPr>
                  <w:rFonts w:ascii="Calibri" w:hAnsi="Calibri" w:cs="Calibri"/>
                  <w:color w:val="000000"/>
                  <w:sz w:val="16"/>
                  <w:szCs w:val="16"/>
                </w:rPr>
                <w:t>990</w:t>
              </w:r>
            </w:ins>
          </w:p>
        </w:tc>
        <w:tc>
          <w:tcPr>
            <w:tcW w:w="855" w:type="dxa"/>
            <w:vAlign w:val="center"/>
            <w:tcPrChange w:id="31127" w:author="Στάθης Καπ" w:date="2023-03-03T06:26:00Z">
              <w:tcPr>
                <w:tcW w:w="855" w:type="dxa"/>
              </w:tcPr>
            </w:tcPrChange>
          </w:tcPr>
          <w:p w14:paraId="5F2183A7" w14:textId="4899A443" w:rsidR="00C87CFE" w:rsidRPr="00CD1347" w:rsidRDefault="00C87CFE" w:rsidP="00C87CFE">
            <w:pPr>
              <w:jc w:val="center"/>
              <w:rPr>
                <w:ins w:id="31128" w:author="Στάθης Καπ" w:date="2023-03-03T04:01:00Z"/>
                <w:rFonts w:cstheme="minorHAnsi"/>
                <w:sz w:val="16"/>
                <w:szCs w:val="16"/>
              </w:rPr>
            </w:pPr>
            <w:ins w:id="31129" w:author="Στάθης Καπ" w:date="2023-03-03T06:21:00Z">
              <w:r>
                <w:rPr>
                  <w:rFonts w:ascii="Calibri" w:hAnsi="Calibri" w:cs="Calibri"/>
                  <w:color w:val="000000"/>
                  <w:sz w:val="16"/>
                  <w:szCs w:val="16"/>
                </w:rPr>
                <w:t>960</w:t>
              </w:r>
            </w:ins>
          </w:p>
        </w:tc>
        <w:tc>
          <w:tcPr>
            <w:tcW w:w="544" w:type="dxa"/>
            <w:vAlign w:val="center"/>
            <w:tcPrChange w:id="31130" w:author="Στάθης Καπ" w:date="2023-03-03T06:26:00Z">
              <w:tcPr>
                <w:tcW w:w="544" w:type="dxa"/>
                <w:vAlign w:val="bottom"/>
              </w:tcPr>
            </w:tcPrChange>
          </w:tcPr>
          <w:p w14:paraId="23C47F87" w14:textId="23204C51" w:rsidR="00C87CFE" w:rsidRPr="00CD1347" w:rsidRDefault="00C87CFE" w:rsidP="00C87CFE">
            <w:pPr>
              <w:jc w:val="center"/>
              <w:rPr>
                <w:ins w:id="31131" w:author="Στάθης Καπ" w:date="2023-03-03T04:01:00Z"/>
                <w:rFonts w:cstheme="minorHAnsi"/>
                <w:sz w:val="16"/>
                <w:szCs w:val="16"/>
              </w:rPr>
            </w:pPr>
            <w:ins w:id="31132" w:author="Στάθης Καπ" w:date="2023-03-03T06:21:00Z">
              <w:r>
                <w:rPr>
                  <w:rFonts w:ascii="Calibri" w:hAnsi="Calibri" w:cs="Calibri"/>
                  <w:color w:val="000000"/>
                  <w:sz w:val="16"/>
                  <w:szCs w:val="16"/>
                </w:rPr>
                <w:t>720</w:t>
              </w:r>
            </w:ins>
          </w:p>
        </w:tc>
        <w:tc>
          <w:tcPr>
            <w:tcW w:w="621" w:type="dxa"/>
            <w:vAlign w:val="center"/>
            <w:tcPrChange w:id="31133" w:author="Στάθης Καπ" w:date="2023-03-03T06:26:00Z">
              <w:tcPr>
                <w:tcW w:w="621" w:type="dxa"/>
                <w:vAlign w:val="bottom"/>
              </w:tcPr>
            </w:tcPrChange>
          </w:tcPr>
          <w:p w14:paraId="445D1A10" w14:textId="44FD87BE" w:rsidR="00C87CFE" w:rsidRPr="00CD1347" w:rsidRDefault="00C87CFE" w:rsidP="00C87CFE">
            <w:pPr>
              <w:jc w:val="center"/>
              <w:rPr>
                <w:ins w:id="31134" w:author="Στάθης Καπ" w:date="2023-03-03T04:01:00Z"/>
                <w:rFonts w:cstheme="minorHAnsi"/>
                <w:sz w:val="16"/>
                <w:szCs w:val="16"/>
              </w:rPr>
            </w:pPr>
            <w:ins w:id="31135" w:author="Στάθης Καπ" w:date="2023-03-03T06:21:00Z">
              <w:r>
                <w:rPr>
                  <w:rFonts w:ascii="Calibri" w:hAnsi="Calibri" w:cs="Calibri"/>
                  <w:color w:val="000000"/>
                  <w:sz w:val="16"/>
                  <w:szCs w:val="16"/>
                </w:rPr>
                <w:t>0.462</w:t>
              </w:r>
            </w:ins>
          </w:p>
        </w:tc>
        <w:tc>
          <w:tcPr>
            <w:tcW w:w="669" w:type="dxa"/>
            <w:vAlign w:val="center"/>
            <w:tcPrChange w:id="31136" w:author="Στάθης Καπ" w:date="2023-03-03T06:26:00Z">
              <w:tcPr>
                <w:tcW w:w="669" w:type="dxa"/>
                <w:vAlign w:val="center"/>
              </w:tcPr>
            </w:tcPrChange>
          </w:tcPr>
          <w:p w14:paraId="42BD9E3F" w14:textId="4D4D6428" w:rsidR="00C87CFE" w:rsidRPr="00CD1347" w:rsidRDefault="00C87CFE" w:rsidP="00C87CFE">
            <w:pPr>
              <w:jc w:val="center"/>
              <w:rPr>
                <w:ins w:id="31137" w:author="Στάθης Καπ" w:date="2023-03-03T04:01:00Z"/>
                <w:rFonts w:cstheme="minorHAnsi"/>
                <w:sz w:val="16"/>
                <w:szCs w:val="16"/>
              </w:rPr>
            </w:pPr>
            <w:ins w:id="31138" w:author="Στάθης Καπ" w:date="2023-03-03T06:21:00Z">
              <w:r>
                <w:rPr>
                  <w:rFonts w:ascii="Calibri" w:hAnsi="Calibri" w:cstheme="minorHAnsi"/>
                  <w:color w:val="000000"/>
                  <w:sz w:val="16"/>
                  <w:szCs w:val="16"/>
                </w:rPr>
                <w:t>27.27</w:t>
              </w:r>
            </w:ins>
          </w:p>
        </w:tc>
        <w:tc>
          <w:tcPr>
            <w:tcW w:w="543" w:type="dxa"/>
            <w:vAlign w:val="center"/>
            <w:tcPrChange w:id="31139" w:author="Στάθης Καπ" w:date="2023-03-03T06:26:00Z">
              <w:tcPr>
                <w:tcW w:w="543" w:type="dxa"/>
                <w:vAlign w:val="bottom"/>
              </w:tcPr>
            </w:tcPrChange>
          </w:tcPr>
          <w:p w14:paraId="7F6CA6D5" w14:textId="2DDD2736" w:rsidR="00C87CFE" w:rsidRPr="00CD1347" w:rsidRDefault="00C87CFE" w:rsidP="00C87CFE">
            <w:pPr>
              <w:jc w:val="center"/>
              <w:rPr>
                <w:ins w:id="31140" w:author="Στάθης Καπ" w:date="2023-03-03T04:01:00Z"/>
                <w:rFonts w:cstheme="minorHAnsi"/>
                <w:sz w:val="16"/>
                <w:szCs w:val="16"/>
              </w:rPr>
            </w:pPr>
            <w:ins w:id="31141" w:author="Στάθης Καπ" w:date="2023-03-03T06:21:00Z">
              <w:r>
                <w:rPr>
                  <w:rFonts w:ascii="Calibri" w:hAnsi="Calibri" w:cs="Calibri"/>
                  <w:color w:val="000000"/>
                  <w:sz w:val="16"/>
                  <w:szCs w:val="16"/>
                </w:rPr>
                <w:t>700</w:t>
              </w:r>
            </w:ins>
          </w:p>
        </w:tc>
        <w:tc>
          <w:tcPr>
            <w:tcW w:w="621" w:type="dxa"/>
            <w:vAlign w:val="center"/>
            <w:tcPrChange w:id="31142" w:author="Στάθης Καπ" w:date="2023-03-03T06:26:00Z">
              <w:tcPr>
                <w:tcW w:w="621" w:type="dxa"/>
                <w:vAlign w:val="bottom"/>
              </w:tcPr>
            </w:tcPrChange>
          </w:tcPr>
          <w:p w14:paraId="06493251" w14:textId="6C28861E" w:rsidR="00C87CFE" w:rsidRPr="00CD1347" w:rsidRDefault="00C87CFE" w:rsidP="00C87CFE">
            <w:pPr>
              <w:jc w:val="center"/>
              <w:rPr>
                <w:ins w:id="31143" w:author="Στάθης Καπ" w:date="2023-03-03T04:01:00Z"/>
                <w:rFonts w:cstheme="minorHAnsi"/>
                <w:sz w:val="16"/>
                <w:szCs w:val="16"/>
              </w:rPr>
            </w:pPr>
            <w:ins w:id="31144" w:author="Στάθης Καπ" w:date="2023-03-03T06:21:00Z">
              <w:r>
                <w:rPr>
                  <w:rFonts w:ascii="Calibri" w:hAnsi="Calibri" w:cs="Calibri"/>
                  <w:color w:val="000000"/>
                  <w:sz w:val="16"/>
                  <w:szCs w:val="16"/>
                </w:rPr>
                <w:t>0.295</w:t>
              </w:r>
            </w:ins>
          </w:p>
        </w:tc>
        <w:tc>
          <w:tcPr>
            <w:tcW w:w="669" w:type="dxa"/>
            <w:vAlign w:val="center"/>
            <w:tcPrChange w:id="31145" w:author="Στάθης Καπ" w:date="2023-03-03T06:26:00Z">
              <w:tcPr>
                <w:tcW w:w="669" w:type="dxa"/>
                <w:vAlign w:val="center"/>
              </w:tcPr>
            </w:tcPrChange>
          </w:tcPr>
          <w:p w14:paraId="411C077F" w14:textId="69AE1ABE" w:rsidR="00C87CFE" w:rsidRPr="00CD1347" w:rsidRDefault="00C87CFE" w:rsidP="00C87CFE">
            <w:pPr>
              <w:jc w:val="center"/>
              <w:rPr>
                <w:ins w:id="31146" w:author="Στάθης Καπ" w:date="2023-03-03T04:01:00Z"/>
                <w:rFonts w:cstheme="minorHAnsi"/>
                <w:sz w:val="16"/>
                <w:szCs w:val="16"/>
              </w:rPr>
            </w:pPr>
            <w:ins w:id="31147" w:author="Στάθης Καπ" w:date="2023-03-03T06:21:00Z">
              <w:r>
                <w:rPr>
                  <w:rFonts w:ascii="Calibri" w:hAnsi="Calibri" w:cstheme="minorHAnsi"/>
                  <w:color w:val="000000"/>
                  <w:sz w:val="16"/>
                  <w:szCs w:val="16"/>
                </w:rPr>
                <w:t>2.78</w:t>
              </w:r>
            </w:ins>
          </w:p>
        </w:tc>
        <w:tc>
          <w:tcPr>
            <w:tcW w:w="508" w:type="dxa"/>
            <w:vAlign w:val="center"/>
            <w:tcPrChange w:id="31148" w:author="Στάθης Καπ" w:date="2023-03-03T06:26:00Z">
              <w:tcPr>
                <w:tcW w:w="508" w:type="dxa"/>
                <w:vAlign w:val="bottom"/>
              </w:tcPr>
            </w:tcPrChange>
          </w:tcPr>
          <w:p w14:paraId="6B586435" w14:textId="05EA90D2" w:rsidR="00C87CFE" w:rsidRPr="00CD1347" w:rsidRDefault="00C87CFE" w:rsidP="00C87CFE">
            <w:pPr>
              <w:jc w:val="center"/>
              <w:rPr>
                <w:ins w:id="31149" w:author="Στάθης Καπ" w:date="2023-03-03T04:01:00Z"/>
                <w:rFonts w:cstheme="minorHAnsi"/>
                <w:sz w:val="16"/>
                <w:szCs w:val="16"/>
              </w:rPr>
            </w:pPr>
            <w:ins w:id="31150" w:author="Στάθης Καπ" w:date="2023-03-03T06:21:00Z">
              <w:r>
                <w:rPr>
                  <w:rFonts w:ascii="Calibri" w:hAnsi="Calibri" w:cs="Calibri"/>
                  <w:color w:val="000000"/>
                  <w:sz w:val="16"/>
                  <w:szCs w:val="16"/>
                </w:rPr>
                <w:t>670</w:t>
              </w:r>
            </w:ins>
          </w:p>
        </w:tc>
        <w:tc>
          <w:tcPr>
            <w:tcW w:w="541" w:type="dxa"/>
            <w:vAlign w:val="center"/>
            <w:tcPrChange w:id="31151" w:author="Στάθης Καπ" w:date="2023-03-03T06:26:00Z">
              <w:tcPr>
                <w:tcW w:w="541" w:type="dxa"/>
                <w:vAlign w:val="bottom"/>
              </w:tcPr>
            </w:tcPrChange>
          </w:tcPr>
          <w:p w14:paraId="390933A0" w14:textId="4A9719ED" w:rsidR="00C87CFE" w:rsidRPr="00CD1347" w:rsidRDefault="00C87CFE" w:rsidP="00C87CFE">
            <w:pPr>
              <w:jc w:val="center"/>
              <w:rPr>
                <w:ins w:id="31152" w:author="Στάθης Καπ" w:date="2023-03-03T04:01:00Z"/>
                <w:rFonts w:cstheme="minorHAnsi"/>
                <w:sz w:val="16"/>
                <w:szCs w:val="16"/>
              </w:rPr>
            </w:pPr>
            <w:ins w:id="31153" w:author="Στάθης Καπ" w:date="2023-03-03T06:21:00Z">
              <w:r>
                <w:rPr>
                  <w:rFonts w:ascii="Calibri" w:hAnsi="Calibri" w:cs="Calibri"/>
                  <w:color w:val="000000"/>
                  <w:sz w:val="16"/>
                  <w:szCs w:val="16"/>
                </w:rPr>
                <w:t>0.324</w:t>
              </w:r>
            </w:ins>
          </w:p>
        </w:tc>
        <w:tc>
          <w:tcPr>
            <w:tcW w:w="589" w:type="dxa"/>
            <w:vAlign w:val="center"/>
            <w:tcPrChange w:id="31154" w:author="Στάθης Καπ" w:date="2023-03-03T06:26:00Z">
              <w:tcPr>
                <w:tcW w:w="589" w:type="dxa"/>
                <w:vAlign w:val="center"/>
              </w:tcPr>
            </w:tcPrChange>
          </w:tcPr>
          <w:p w14:paraId="310E4A08" w14:textId="21CA74BD" w:rsidR="00C87CFE" w:rsidRPr="00CD1347" w:rsidRDefault="00C87CFE" w:rsidP="00C87CFE">
            <w:pPr>
              <w:jc w:val="center"/>
              <w:rPr>
                <w:ins w:id="31155" w:author="Στάθης Καπ" w:date="2023-03-03T04:01:00Z"/>
                <w:rFonts w:cstheme="minorHAnsi"/>
                <w:sz w:val="16"/>
                <w:szCs w:val="16"/>
              </w:rPr>
            </w:pPr>
            <w:ins w:id="31156" w:author="Στάθης Καπ" w:date="2023-03-03T06:21:00Z">
              <w:r>
                <w:rPr>
                  <w:rFonts w:ascii="Calibri" w:hAnsi="Calibri" w:cstheme="minorHAnsi"/>
                  <w:color w:val="000000"/>
                  <w:sz w:val="16"/>
                  <w:szCs w:val="16"/>
                </w:rPr>
                <w:t>6.94</w:t>
              </w:r>
            </w:ins>
          </w:p>
        </w:tc>
        <w:tc>
          <w:tcPr>
            <w:tcW w:w="463" w:type="dxa"/>
            <w:vAlign w:val="center"/>
            <w:tcPrChange w:id="31157" w:author="Στάθης Καπ" w:date="2023-03-03T06:26:00Z">
              <w:tcPr>
                <w:tcW w:w="463" w:type="dxa"/>
                <w:vAlign w:val="bottom"/>
              </w:tcPr>
            </w:tcPrChange>
          </w:tcPr>
          <w:p w14:paraId="0C3AE4A2" w14:textId="1C4DE8B1" w:rsidR="00C87CFE" w:rsidRPr="00CD1347" w:rsidRDefault="00C87CFE" w:rsidP="00C87CFE">
            <w:pPr>
              <w:jc w:val="center"/>
              <w:rPr>
                <w:ins w:id="31158" w:author="Στάθης Καπ" w:date="2023-03-03T04:01:00Z"/>
                <w:rFonts w:cstheme="minorHAnsi"/>
                <w:sz w:val="16"/>
                <w:szCs w:val="16"/>
              </w:rPr>
            </w:pPr>
            <w:ins w:id="31159" w:author="Στάθης Καπ" w:date="2023-03-03T06:21:00Z">
              <w:r>
                <w:rPr>
                  <w:rFonts w:ascii="Calibri" w:hAnsi="Calibri" w:cs="Calibri"/>
                  <w:color w:val="000000"/>
                  <w:sz w:val="16"/>
                  <w:szCs w:val="16"/>
                </w:rPr>
                <w:t>610</w:t>
              </w:r>
            </w:ins>
          </w:p>
        </w:tc>
        <w:tc>
          <w:tcPr>
            <w:tcW w:w="541" w:type="dxa"/>
            <w:vAlign w:val="center"/>
            <w:tcPrChange w:id="31160" w:author="Στάθης Καπ" w:date="2023-03-03T06:26:00Z">
              <w:tcPr>
                <w:tcW w:w="541" w:type="dxa"/>
                <w:vAlign w:val="bottom"/>
              </w:tcPr>
            </w:tcPrChange>
          </w:tcPr>
          <w:p w14:paraId="4A61D884" w14:textId="1FF1C55D" w:rsidR="00C87CFE" w:rsidRPr="00CD1347" w:rsidRDefault="00C87CFE" w:rsidP="00C87CFE">
            <w:pPr>
              <w:jc w:val="center"/>
              <w:rPr>
                <w:ins w:id="31161" w:author="Στάθης Καπ" w:date="2023-03-03T04:01:00Z"/>
                <w:rFonts w:cstheme="minorHAnsi"/>
                <w:sz w:val="16"/>
                <w:szCs w:val="16"/>
              </w:rPr>
            </w:pPr>
            <w:ins w:id="31162" w:author="Στάθης Καπ" w:date="2023-03-03T06:21:00Z">
              <w:r>
                <w:rPr>
                  <w:rFonts w:ascii="Calibri" w:hAnsi="Calibri" w:cs="Calibri"/>
                  <w:color w:val="000000"/>
                  <w:sz w:val="16"/>
                  <w:szCs w:val="16"/>
                </w:rPr>
                <w:t>0.308</w:t>
              </w:r>
            </w:ins>
          </w:p>
        </w:tc>
        <w:tc>
          <w:tcPr>
            <w:tcW w:w="589" w:type="dxa"/>
            <w:vAlign w:val="center"/>
            <w:tcPrChange w:id="31163" w:author="Στάθης Καπ" w:date="2023-03-03T06:26:00Z">
              <w:tcPr>
                <w:tcW w:w="589" w:type="dxa"/>
                <w:vAlign w:val="center"/>
              </w:tcPr>
            </w:tcPrChange>
          </w:tcPr>
          <w:p w14:paraId="26BC2C9A" w14:textId="192D4CD7" w:rsidR="00C87CFE" w:rsidRPr="00CD1347" w:rsidRDefault="00C87CFE" w:rsidP="00C87CFE">
            <w:pPr>
              <w:jc w:val="center"/>
              <w:rPr>
                <w:ins w:id="31164" w:author="Στάθης Καπ" w:date="2023-03-03T04:01:00Z"/>
                <w:rFonts w:cstheme="minorHAnsi"/>
                <w:sz w:val="16"/>
                <w:szCs w:val="16"/>
              </w:rPr>
            </w:pPr>
            <w:ins w:id="31165"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311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167" w:author="Στάθης Καπ" w:date="2023-03-03T04:01:00Z"/>
        </w:trPr>
        <w:tc>
          <w:tcPr>
            <w:tcW w:w="515" w:type="dxa"/>
            <w:tcBorders>
              <w:top w:val="nil"/>
              <w:bottom w:val="nil"/>
              <w:right w:val="single" w:sz="4" w:space="0" w:color="auto"/>
            </w:tcBorders>
            <w:shd w:val="clear" w:color="auto" w:fill="E7E6E6" w:themeFill="background2"/>
            <w:vAlign w:val="bottom"/>
            <w:tcPrChange w:id="31168" w:author="Στάθης Καπ" w:date="2023-03-03T06:26:00Z">
              <w:tcPr>
                <w:tcW w:w="515" w:type="dxa"/>
                <w:vAlign w:val="bottom"/>
              </w:tcPr>
            </w:tcPrChange>
          </w:tcPr>
          <w:p w14:paraId="730E7ED0" w14:textId="775D47F9" w:rsidR="00C87CFE" w:rsidRPr="00CD1347" w:rsidRDefault="00C87CFE" w:rsidP="00C87CFE">
            <w:pPr>
              <w:jc w:val="center"/>
              <w:rPr>
                <w:ins w:id="31169" w:author="Στάθης Καπ" w:date="2023-03-03T04:01:00Z"/>
                <w:sz w:val="16"/>
                <w:szCs w:val="16"/>
              </w:rPr>
            </w:pPr>
            <w:ins w:id="31170" w:author="Στάθης Καπ" w:date="2023-03-03T04:08:00Z">
              <w:r w:rsidRPr="00CD1347">
                <w:rPr>
                  <w:rFonts w:ascii="Calibri" w:hAnsi="Calibri" w:cs="Calibri"/>
                  <w:color w:val="000000"/>
                  <w:sz w:val="16"/>
                  <w:szCs w:val="16"/>
                  <w:rPrChange w:id="31171"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31172" w:author="Στάθης Καπ" w:date="2023-03-03T06:26:00Z">
              <w:tcPr>
                <w:tcW w:w="560" w:type="dxa"/>
              </w:tcPr>
            </w:tcPrChange>
          </w:tcPr>
          <w:p w14:paraId="0E23F776" w14:textId="111CB89F" w:rsidR="00C87CFE" w:rsidRPr="00CD1347" w:rsidRDefault="00C87CFE" w:rsidP="00C87CFE">
            <w:pPr>
              <w:jc w:val="center"/>
              <w:rPr>
                <w:ins w:id="31173" w:author="Στάθης Καπ" w:date="2023-03-03T04:01:00Z"/>
                <w:rFonts w:cstheme="minorHAnsi"/>
                <w:sz w:val="16"/>
                <w:szCs w:val="16"/>
              </w:rPr>
            </w:pPr>
            <w:ins w:id="31174" w:author="Στάθης Καπ" w:date="2023-03-03T06:21:00Z">
              <w:r>
                <w:rPr>
                  <w:rFonts w:ascii="Calibri" w:hAnsi="Calibri" w:cs="Calibri"/>
                  <w:color w:val="000000"/>
                  <w:sz w:val="16"/>
                  <w:szCs w:val="16"/>
                </w:rPr>
                <w:t>1030</w:t>
              </w:r>
            </w:ins>
          </w:p>
        </w:tc>
        <w:tc>
          <w:tcPr>
            <w:tcW w:w="855" w:type="dxa"/>
            <w:vAlign w:val="center"/>
            <w:tcPrChange w:id="31175" w:author="Στάθης Καπ" w:date="2023-03-03T06:26:00Z">
              <w:tcPr>
                <w:tcW w:w="855" w:type="dxa"/>
              </w:tcPr>
            </w:tcPrChange>
          </w:tcPr>
          <w:p w14:paraId="14D93420" w14:textId="4E39BF4C" w:rsidR="00C87CFE" w:rsidRPr="00CD1347" w:rsidRDefault="00C87CFE" w:rsidP="00C87CFE">
            <w:pPr>
              <w:jc w:val="center"/>
              <w:rPr>
                <w:ins w:id="31176" w:author="Στάθης Καπ" w:date="2023-03-03T04:01:00Z"/>
                <w:rFonts w:cstheme="minorHAnsi"/>
                <w:sz w:val="16"/>
                <w:szCs w:val="16"/>
              </w:rPr>
            </w:pPr>
            <w:ins w:id="31177" w:author="Στάθης Καπ" w:date="2023-03-03T06:21:00Z">
              <w:r>
                <w:rPr>
                  <w:rFonts w:ascii="Calibri" w:hAnsi="Calibri" w:cs="Calibri"/>
                  <w:color w:val="000000"/>
                  <w:sz w:val="16"/>
                  <w:szCs w:val="16"/>
                </w:rPr>
                <w:t>1010</w:t>
              </w:r>
            </w:ins>
          </w:p>
        </w:tc>
        <w:tc>
          <w:tcPr>
            <w:tcW w:w="544" w:type="dxa"/>
            <w:vAlign w:val="center"/>
            <w:tcPrChange w:id="31178" w:author="Στάθης Καπ" w:date="2023-03-03T06:26:00Z">
              <w:tcPr>
                <w:tcW w:w="544" w:type="dxa"/>
                <w:vAlign w:val="bottom"/>
              </w:tcPr>
            </w:tcPrChange>
          </w:tcPr>
          <w:p w14:paraId="6BB16353" w14:textId="1C6515A8" w:rsidR="00C87CFE" w:rsidRPr="00CD1347" w:rsidRDefault="00C87CFE" w:rsidP="00C87CFE">
            <w:pPr>
              <w:jc w:val="center"/>
              <w:rPr>
                <w:ins w:id="31179" w:author="Στάθης Καπ" w:date="2023-03-03T04:01:00Z"/>
                <w:rFonts w:cstheme="minorHAnsi"/>
                <w:sz w:val="16"/>
                <w:szCs w:val="16"/>
              </w:rPr>
            </w:pPr>
            <w:ins w:id="31180" w:author="Στάθης Καπ" w:date="2023-03-03T06:21:00Z">
              <w:r>
                <w:rPr>
                  <w:rFonts w:ascii="Calibri" w:hAnsi="Calibri" w:cs="Calibri"/>
                  <w:color w:val="000000"/>
                  <w:sz w:val="16"/>
                  <w:szCs w:val="16"/>
                </w:rPr>
                <w:t>870</w:t>
              </w:r>
            </w:ins>
          </w:p>
        </w:tc>
        <w:tc>
          <w:tcPr>
            <w:tcW w:w="621" w:type="dxa"/>
            <w:vAlign w:val="center"/>
            <w:tcPrChange w:id="31181" w:author="Στάθης Καπ" w:date="2023-03-03T06:26:00Z">
              <w:tcPr>
                <w:tcW w:w="621" w:type="dxa"/>
                <w:vAlign w:val="bottom"/>
              </w:tcPr>
            </w:tcPrChange>
          </w:tcPr>
          <w:p w14:paraId="0F3C4DBC" w14:textId="2F48DB28" w:rsidR="00C87CFE" w:rsidRPr="00CD1347" w:rsidRDefault="00C87CFE" w:rsidP="00C87CFE">
            <w:pPr>
              <w:jc w:val="center"/>
              <w:rPr>
                <w:ins w:id="31182" w:author="Στάθης Καπ" w:date="2023-03-03T04:01:00Z"/>
                <w:rFonts w:cstheme="minorHAnsi"/>
                <w:sz w:val="16"/>
                <w:szCs w:val="16"/>
              </w:rPr>
            </w:pPr>
            <w:ins w:id="31183" w:author="Στάθης Καπ" w:date="2023-03-03T06:21:00Z">
              <w:r>
                <w:rPr>
                  <w:rFonts w:ascii="Calibri" w:hAnsi="Calibri" w:cs="Calibri"/>
                  <w:color w:val="000000"/>
                  <w:sz w:val="16"/>
                  <w:szCs w:val="16"/>
                </w:rPr>
                <w:t>0.462</w:t>
              </w:r>
            </w:ins>
          </w:p>
        </w:tc>
        <w:tc>
          <w:tcPr>
            <w:tcW w:w="669" w:type="dxa"/>
            <w:vAlign w:val="center"/>
            <w:tcPrChange w:id="31184" w:author="Στάθης Καπ" w:date="2023-03-03T06:26:00Z">
              <w:tcPr>
                <w:tcW w:w="669" w:type="dxa"/>
                <w:vAlign w:val="center"/>
              </w:tcPr>
            </w:tcPrChange>
          </w:tcPr>
          <w:p w14:paraId="177ECC0A" w14:textId="190C5D7C" w:rsidR="00C87CFE" w:rsidRPr="00CD1347" w:rsidRDefault="00C87CFE" w:rsidP="00C87CFE">
            <w:pPr>
              <w:jc w:val="center"/>
              <w:rPr>
                <w:ins w:id="31185" w:author="Στάθης Καπ" w:date="2023-03-03T04:01:00Z"/>
                <w:rFonts w:cstheme="minorHAnsi"/>
                <w:sz w:val="16"/>
                <w:szCs w:val="16"/>
              </w:rPr>
            </w:pPr>
            <w:ins w:id="31186" w:author="Στάθης Καπ" w:date="2023-03-03T06:21:00Z">
              <w:r>
                <w:rPr>
                  <w:rFonts w:ascii="Calibri" w:hAnsi="Calibri" w:cstheme="minorHAnsi"/>
                  <w:color w:val="000000"/>
                  <w:sz w:val="16"/>
                  <w:szCs w:val="16"/>
                </w:rPr>
                <w:t>15.53</w:t>
              </w:r>
            </w:ins>
          </w:p>
        </w:tc>
        <w:tc>
          <w:tcPr>
            <w:tcW w:w="543" w:type="dxa"/>
            <w:vAlign w:val="center"/>
            <w:tcPrChange w:id="31187" w:author="Στάθης Καπ" w:date="2023-03-03T06:26:00Z">
              <w:tcPr>
                <w:tcW w:w="543" w:type="dxa"/>
                <w:vAlign w:val="bottom"/>
              </w:tcPr>
            </w:tcPrChange>
          </w:tcPr>
          <w:p w14:paraId="76664B95" w14:textId="47753FE5" w:rsidR="00C87CFE" w:rsidRPr="00CD1347" w:rsidRDefault="00C87CFE" w:rsidP="00C87CFE">
            <w:pPr>
              <w:jc w:val="center"/>
              <w:rPr>
                <w:ins w:id="31188" w:author="Στάθης Καπ" w:date="2023-03-03T04:01:00Z"/>
                <w:rFonts w:cstheme="minorHAnsi"/>
                <w:sz w:val="16"/>
                <w:szCs w:val="16"/>
              </w:rPr>
            </w:pPr>
            <w:ins w:id="31189" w:author="Στάθης Καπ" w:date="2023-03-03T06:21:00Z">
              <w:r>
                <w:rPr>
                  <w:rFonts w:ascii="Calibri" w:hAnsi="Calibri" w:cs="Calibri"/>
                  <w:color w:val="000000"/>
                  <w:sz w:val="16"/>
                  <w:szCs w:val="16"/>
                </w:rPr>
                <w:t>810</w:t>
              </w:r>
            </w:ins>
          </w:p>
        </w:tc>
        <w:tc>
          <w:tcPr>
            <w:tcW w:w="621" w:type="dxa"/>
            <w:vAlign w:val="center"/>
            <w:tcPrChange w:id="31190" w:author="Στάθης Καπ" w:date="2023-03-03T06:26:00Z">
              <w:tcPr>
                <w:tcW w:w="621" w:type="dxa"/>
                <w:vAlign w:val="bottom"/>
              </w:tcPr>
            </w:tcPrChange>
          </w:tcPr>
          <w:p w14:paraId="4D6E9CEC" w14:textId="297CDF8D" w:rsidR="00C87CFE" w:rsidRPr="00CD1347" w:rsidRDefault="00C87CFE" w:rsidP="00C87CFE">
            <w:pPr>
              <w:jc w:val="center"/>
              <w:rPr>
                <w:ins w:id="31191" w:author="Στάθης Καπ" w:date="2023-03-03T04:01:00Z"/>
                <w:rFonts w:cstheme="minorHAnsi"/>
                <w:sz w:val="16"/>
                <w:szCs w:val="16"/>
              </w:rPr>
            </w:pPr>
            <w:ins w:id="31192" w:author="Στάθης Καπ" w:date="2023-03-03T06:21:00Z">
              <w:r>
                <w:rPr>
                  <w:rFonts w:ascii="Calibri" w:hAnsi="Calibri" w:cs="Calibri"/>
                  <w:color w:val="000000"/>
                  <w:sz w:val="16"/>
                  <w:szCs w:val="16"/>
                </w:rPr>
                <w:t>0.278</w:t>
              </w:r>
            </w:ins>
          </w:p>
        </w:tc>
        <w:tc>
          <w:tcPr>
            <w:tcW w:w="669" w:type="dxa"/>
            <w:vAlign w:val="center"/>
            <w:tcPrChange w:id="31193" w:author="Στάθης Καπ" w:date="2023-03-03T06:26:00Z">
              <w:tcPr>
                <w:tcW w:w="669" w:type="dxa"/>
                <w:vAlign w:val="center"/>
              </w:tcPr>
            </w:tcPrChange>
          </w:tcPr>
          <w:p w14:paraId="2786E513" w14:textId="3698EC61" w:rsidR="00C87CFE" w:rsidRPr="00CD1347" w:rsidRDefault="00C87CFE" w:rsidP="00C87CFE">
            <w:pPr>
              <w:jc w:val="center"/>
              <w:rPr>
                <w:ins w:id="31194" w:author="Στάθης Καπ" w:date="2023-03-03T04:01:00Z"/>
                <w:rFonts w:cstheme="minorHAnsi"/>
                <w:sz w:val="16"/>
                <w:szCs w:val="16"/>
              </w:rPr>
            </w:pPr>
            <w:ins w:id="31195" w:author="Στάθης Καπ" w:date="2023-03-03T06:21:00Z">
              <w:r>
                <w:rPr>
                  <w:rFonts w:ascii="Calibri" w:hAnsi="Calibri" w:cstheme="minorHAnsi"/>
                  <w:color w:val="000000"/>
                  <w:sz w:val="16"/>
                  <w:szCs w:val="16"/>
                </w:rPr>
                <w:t>6.9</w:t>
              </w:r>
            </w:ins>
          </w:p>
        </w:tc>
        <w:tc>
          <w:tcPr>
            <w:tcW w:w="508" w:type="dxa"/>
            <w:vAlign w:val="center"/>
            <w:tcPrChange w:id="31196" w:author="Στάθης Καπ" w:date="2023-03-03T06:26:00Z">
              <w:tcPr>
                <w:tcW w:w="508" w:type="dxa"/>
                <w:vAlign w:val="bottom"/>
              </w:tcPr>
            </w:tcPrChange>
          </w:tcPr>
          <w:p w14:paraId="7D0ECD7C" w14:textId="5C8C393D" w:rsidR="00C87CFE" w:rsidRPr="00CD1347" w:rsidRDefault="00C87CFE" w:rsidP="00C87CFE">
            <w:pPr>
              <w:jc w:val="center"/>
              <w:rPr>
                <w:ins w:id="31197" w:author="Στάθης Καπ" w:date="2023-03-03T04:01:00Z"/>
                <w:rFonts w:cstheme="minorHAnsi"/>
                <w:sz w:val="16"/>
                <w:szCs w:val="16"/>
              </w:rPr>
            </w:pPr>
            <w:ins w:id="31198" w:author="Στάθης Καπ" w:date="2023-03-03T06:21:00Z">
              <w:r>
                <w:rPr>
                  <w:rFonts w:ascii="Calibri" w:hAnsi="Calibri" w:cs="Calibri"/>
                  <w:color w:val="000000"/>
                  <w:sz w:val="16"/>
                  <w:szCs w:val="16"/>
                </w:rPr>
                <w:t>760</w:t>
              </w:r>
            </w:ins>
          </w:p>
        </w:tc>
        <w:tc>
          <w:tcPr>
            <w:tcW w:w="541" w:type="dxa"/>
            <w:vAlign w:val="center"/>
            <w:tcPrChange w:id="31199" w:author="Στάθης Καπ" w:date="2023-03-03T06:26:00Z">
              <w:tcPr>
                <w:tcW w:w="541" w:type="dxa"/>
                <w:vAlign w:val="bottom"/>
              </w:tcPr>
            </w:tcPrChange>
          </w:tcPr>
          <w:p w14:paraId="3BEE081B" w14:textId="6F2D9EAD" w:rsidR="00C87CFE" w:rsidRPr="00CD1347" w:rsidRDefault="00C87CFE" w:rsidP="00C87CFE">
            <w:pPr>
              <w:jc w:val="center"/>
              <w:rPr>
                <w:ins w:id="31200" w:author="Στάθης Καπ" w:date="2023-03-03T04:01:00Z"/>
                <w:rFonts w:cstheme="minorHAnsi"/>
                <w:sz w:val="16"/>
                <w:szCs w:val="16"/>
              </w:rPr>
            </w:pPr>
            <w:ins w:id="31201" w:author="Στάθης Καπ" w:date="2023-03-03T06:21:00Z">
              <w:r>
                <w:rPr>
                  <w:rFonts w:ascii="Calibri" w:hAnsi="Calibri" w:cs="Calibri"/>
                  <w:color w:val="000000"/>
                  <w:sz w:val="16"/>
                  <w:szCs w:val="16"/>
                </w:rPr>
                <w:t>0.249</w:t>
              </w:r>
            </w:ins>
          </w:p>
        </w:tc>
        <w:tc>
          <w:tcPr>
            <w:tcW w:w="589" w:type="dxa"/>
            <w:vAlign w:val="center"/>
            <w:tcPrChange w:id="31202" w:author="Στάθης Καπ" w:date="2023-03-03T06:26:00Z">
              <w:tcPr>
                <w:tcW w:w="589" w:type="dxa"/>
                <w:vAlign w:val="center"/>
              </w:tcPr>
            </w:tcPrChange>
          </w:tcPr>
          <w:p w14:paraId="35B9C99A" w14:textId="442D3BE6" w:rsidR="00C87CFE" w:rsidRPr="00CD1347" w:rsidRDefault="00C87CFE" w:rsidP="00C87CFE">
            <w:pPr>
              <w:jc w:val="center"/>
              <w:rPr>
                <w:ins w:id="31203" w:author="Στάθης Καπ" w:date="2023-03-03T04:01:00Z"/>
                <w:rFonts w:cstheme="minorHAnsi"/>
                <w:sz w:val="16"/>
                <w:szCs w:val="16"/>
              </w:rPr>
            </w:pPr>
            <w:ins w:id="31204" w:author="Στάθης Καπ" w:date="2023-03-03T06:21:00Z">
              <w:r>
                <w:rPr>
                  <w:rFonts w:ascii="Calibri" w:hAnsi="Calibri" w:cstheme="minorHAnsi"/>
                  <w:color w:val="000000"/>
                  <w:sz w:val="16"/>
                  <w:szCs w:val="16"/>
                </w:rPr>
                <w:t>12.64</w:t>
              </w:r>
            </w:ins>
          </w:p>
        </w:tc>
        <w:tc>
          <w:tcPr>
            <w:tcW w:w="463" w:type="dxa"/>
            <w:vAlign w:val="center"/>
            <w:tcPrChange w:id="31205" w:author="Στάθης Καπ" w:date="2023-03-03T06:26:00Z">
              <w:tcPr>
                <w:tcW w:w="463" w:type="dxa"/>
                <w:vAlign w:val="bottom"/>
              </w:tcPr>
            </w:tcPrChange>
          </w:tcPr>
          <w:p w14:paraId="3377F1F6" w14:textId="70764A9B" w:rsidR="00C87CFE" w:rsidRPr="00CD1347" w:rsidRDefault="00C87CFE" w:rsidP="00C87CFE">
            <w:pPr>
              <w:jc w:val="center"/>
              <w:rPr>
                <w:ins w:id="31206" w:author="Στάθης Καπ" w:date="2023-03-03T04:01:00Z"/>
                <w:rFonts w:cstheme="minorHAnsi"/>
                <w:sz w:val="16"/>
                <w:szCs w:val="16"/>
              </w:rPr>
            </w:pPr>
            <w:ins w:id="31207" w:author="Στάθης Καπ" w:date="2023-03-03T06:21:00Z">
              <w:r>
                <w:rPr>
                  <w:rFonts w:ascii="Calibri" w:hAnsi="Calibri" w:cs="Calibri"/>
                  <w:color w:val="000000"/>
                  <w:sz w:val="16"/>
                  <w:szCs w:val="16"/>
                </w:rPr>
                <w:t>730</w:t>
              </w:r>
            </w:ins>
          </w:p>
        </w:tc>
        <w:tc>
          <w:tcPr>
            <w:tcW w:w="541" w:type="dxa"/>
            <w:vAlign w:val="center"/>
            <w:tcPrChange w:id="31208" w:author="Στάθης Καπ" w:date="2023-03-03T06:26:00Z">
              <w:tcPr>
                <w:tcW w:w="541" w:type="dxa"/>
                <w:vAlign w:val="bottom"/>
              </w:tcPr>
            </w:tcPrChange>
          </w:tcPr>
          <w:p w14:paraId="1B8A3C1E" w14:textId="2C5402C6" w:rsidR="00C87CFE" w:rsidRPr="00CD1347" w:rsidRDefault="00C87CFE" w:rsidP="00C87CFE">
            <w:pPr>
              <w:jc w:val="center"/>
              <w:rPr>
                <w:ins w:id="31209" w:author="Στάθης Καπ" w:date="2023-03-03T04:01:00Z"/>
                <w:rFonts w:cstheme="minorHAnsi"/>
                <w:sz w:val="16"/>
                <w:szCs w:val="16"/>
              </w:rPr>
            </w:pPr>
            <w:ins w:id="31210" w:author="Στάθης Καπ" w:date="2023-03-03T06:21:00Z">
              <w:r>
                <w:rPr>
                  <w:rFonts w:ascii="Calibri" w:hAnsi="Calibri" w:cs="Calibri"/>
                  <w:color w:val="000000"/>
                  <w:sz w:val="16"/>
                  <w:szCs w:val="16"/>
                </w:rPr>
                <w:t>0.382</w:t>
              </w:r>
            </w:ins>
          </w:p>
        </w:tc>
        <w:tc>
          <w:tcPr>
            <w:tcW w:w="589" w:type="dxa"/>
            <w:vAlign w:val="center"/>
            <w:tcPrChange w:id="31211" w:author="Στάθης Καπ" w:date="2023-03-03T06:26:00Z">
              <w:tcPr>
                <w:tcW w:w="589" w:type="dxa"/>
                <w:vAlign w:val="center"/>
              </w:tcPr>
            </w:tcPrChange>
          </w:tcPr>
          <w:p w14:paraId="213104E5" w14:textId="2DFB308F" w:rsidR="00C87CFE" w:rsidRPr="00CD1347" w:rsidRDefault="00C87CFE" w:rsidP="00C87CFE">
            <w:pPr>
              <w:jc w:val="center"/>
              <w:rPr>
                <w:ins w:id="31212" w:author="Στάθης Καπ" w:date="2023-03-03T04:01:00Z"/>
                <w:rFonts w:cstheme="minorHAnsi"/>
                <w:sz w:val="16"/>
                <w:szCs w:val="16"/>
              </w:rPr>
            </w:pPr>
            <w:ins w:id="31213"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312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215" w:author="Στάθης Καπ" w:date="2023-03-03T04:01:00Z"/>
        </w:trPr>
        <w:tc>
          <w:tcPr>
            <w:tcW w:w="515" w:type="dxa"/>
            <w:tcBorders>
              <w:top w:val="nil"/>
              <w:bottom w:val="nil"/>
              <w:right w:val="single" w:sz="4" w:space="0" w:color="auto"/>
            </w:tcBorders>
            <w:shd w:val="clear" w:color="auto" w:fill="E7E6E6" w:themeFill="background2"/>
            <w:vAlign w:val="bottom"/>
            <w:tcPrChange w:id="31216" w:author="Στάθης Καπ" w:date="2023-03-03T06:26:00Z">
              <w:tcPr>
                <w:tcW w:w="515" w:type="dxa"/>
                <w:vAlign w:val="bottom"/>
              </w:tcPr>
            </w:tcPrChange>
          </w:tcPr>
          <w:p w14:paraId="34A722BD" w14:textId="628CBA3D" w:rsidR="00C87CFE" w:rsidRPr="00CD1347" w:rsidRDefault="00C87CFE" w:rsidP="00C87CFE">
            <w:pPr>
              <w:jc w:val="center"/>
              <w:rPr>
                <w:ins w:id="31217" w:author="Στάθης Καπ" w:date="2023-03-03T04:01:00Z"/>
                <w:sz w:val="16"/>
                <w:szCs w:val="16"/>
              </w:rPr>
            </w:pPr>
            <w:ins w:id="31218" w:author="Στάθης Καπ" w:date="2023-03-03T04:08:00Z">
              <w:r w:rsidRPr="00CD1347">
                <w:rPr>
                  <w:rFonts w:ascii="Calibri" w:hAnsi="Calibri" w:cs="Calibri"/>
                  <w:color w:val="000000"/>
                  <w:sz w:val="16"/>
                  <w:szCs w:val="16"/>
                  <w:rPrChange w:id="31219"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31220" w:author="Στάθης Καπ" w:date="2023-03-03T06:26:00Z">
              <w:tcPr>
                <w:tcW w:w="560" w:type="dxa"/>
              </w:tcPr>
            </w:tcPrChange>
          </w:tcPr>
          <w:p w14:paraId="0AEC751F" w14:textId="695317BE" w:rsidR="00C87CFE" w:rsidRPr="00CD1347" w:rsidRDefault="00C87CFE" w:rsidP="00C87CFE">
            <w:pPr>
              <w:jc w:val="center"/>
              <w:rPr>
                <w:ins w:id="31221" w:author="Στάθης Καπ" w:date="2023-03-03T04:01:00Z"/>
                <w:rFonts w:cstheme="minorHAnsi"/>
                <w:sz w:val="16"/>
                <w:szCs w:val="16"/>
              </w:rPr>
            </w:pPr>
            <w:ins w:id="31222" w:author="Στάθης Καπ" w:date="2023-03-03T06:21:00Z">
              <w:r>
                <w:rPr>
                  <w:rFonts w:ascii="Calibri" w:hAnsi="Calibri" w:cs="Calibri"/>
                  <w:color w:val="000000"/>
                  <w:sz w:val="16"/>
                  <w:szCs w:val="16"/>
                </w:rPr>
                <w:t>870</w:t>
              </w:r>
            </w:ins>
          </w:p>
        </w:tc>
        <w:tc>
          <w:tcPr>
            <w:tcW w:w="855" w:type="dxa"/>
            <w:vAlign w:val="center"/>
            <w:tcPrChange w:id="31223" w:author="Στάθης Καπ" w:date="2023-03-03T06:26:00Z">
              <w:tcPr>
                <w:tcW w:w="855" w:type="dxa"/>
              </w:tcPr>
            </w:tcPrChange>
          </w:tcPr>
          <w:p w14:paraId="2C55CC2D" w14:textId="52B0D99F" w:rsidR="00C87CFE" w:rsidRPr="00CD1347" w:rsidRDefault="00C87CFE" w:rsidP="00C87CFE">
            <w:pPr>
              <w:jc w:val="center"/>
              <w:rPr>
                <w:ins w:id="31224" w:author="Στάθης Καπ" w:date="2023-03-03T04:01:00Z"/>
                <w:rFonts w:cstheme="minorHAnsi"/>
                <w:sz w:val="16"/>
                <w:szCs w:val="16"/>
              </w:rPr>
            </w:pPr>
            <w:ins w:id="31225" w:author="Στάθης Καπ" w:date="2023-03-03T06:21:00Z">
              <w:r>
                <w:rPr>
                  <w:rFonts w:ascii="Calibri" w:hAnsi="Calibri" w:cs="Calibri"/>
                  <w:color w:val="000000"/>
                  <w:sz w:val="16"/>
                  <w:szCs w:val="16"/>
                </w:rPr>
                <w:t>840</w:t>
              </w:r>
            </w:ins>
          </w:p>
        </w:tc>
        <w:tc>
          <w:tcPr>
            <w:tcW w:w="544" w:type="dxa"/>
            <w:vAlign w:val="center"/>
            <w:tcPrChange w:id="31226" w:author="Στάθης Καπ" w:date="2023-03-03T06:26:00Z">
              <w:tcPr>
                <w:tcW w:w="544" w:type="dxa"/>
                <w:vAlign w:val="bottom"/>
              </w:tcPr>
            </w:tcPrChange>
          </w:tcPr>
          <w:p w14:paraId="7286B0BD" w14:textId="5110F321" w:rsidR="00C87CFE" w:rsidRPr="00CD1347" w:rsidRDefault="00C87CFE" w:rsidP="00C87CFE">
            <w:pPr>
              <w:jc w:val="center"/>
              <w:rPr>
                <w:ins w:id="31227" w:author="Στάθης Καπ" w:date="2023-03-03T04:01:00Z"/>
                <w:rFonts w:cstheme="minorHAnsi"/>
                <w:sz w:val="16"/>
                <w:szCs w:val="16"/>
              </w:rPr>
            </w:pPr>
            <w:ins w:id="31228" w:author="Στάθης Καπ" w:date="2023-03-03T06:21:00Z">
              <w:r>
                <w:rPr>
                  <w:rFonts w:ascii="Calibri" w:hAnsi="Calibri" w:cs="Calibri"/>
                  <w:color w:val="000000"/>
                  <w:sz w:val="16"/>
                  <w:szCs w:val="16"/>
                </w:rPr>
                <w:t>680</w:t>
              </w:r>
            </w:ins>
          </w:p>
        </w:tc>
        <w:tc>
          <w:tcPr>
            <w:tcW w:w="621" w:type="dxa"/>
            <w:vAlign w:val="center"/>
            <w:tcPrChange w:id="31229" w:author="Στάθης Καπ" w:date="2023-03-03T06:26:00Z">
              <w:tcPr>
                <w:tcW w:w="621" w:type="dxa"/>
                <w:vAlign w:val="bottom"/>
              </w:tcPr>
            </w:tcPrChange>
          </w:tcPr>
          <w:p w14:paraId="34372D0F" w14:textId="0BAEDE5D" w:rsidR="00C87CFE" w:rsidRPr="00CD1347" w:rsidRDefault="00C87CFE" w:rsidP="00C87CFE">
            <w:pPr>
              <w:jc w:val="center"/>
              <w:rPr>
                <w:ins w:id="31230" w:author="Στάθης Καπ" w:date="2023-03-03T04:01:00Z"/>
                <w:rFonts w:cstheme="minorHAnsi"/>
                <w:sz w:val="16"/>
                <w:szCs w:val="16"/>
              </w:rPr>
            </w:pPr>
            <w:ins w:id="31231" w:author="Στάθης Καπ" w:date="2023-03-03T06:21:00Z">
              <w:r>
                <w:rPr>
                  <w:rFonts w:ascii="Calibri" w:hAnsi="Calibri" w:cs="Calibri"/>
                  <w:color w:val="000000"/>
                  <w:sz w:val="16"/>
                  <w:szCs w:val="16"/>
                </w:rPr>
                <w:t>0.378</w:t>
              </w:r>
            </w:ins>
          </w:p>
        </w:tc>
        <w:tc>
          <w:tcPr>
            <w:tcW w:w="669" w:type="dxa"/>
            <w:vAlign w:val="center"/>
            <w:tcPrChange w:id="31232" w:author="Στάθης Καπ" w:date="2023-03-03T06:26:00Z">
              <w:tcPr>
                <w:tcW w:w="669" w:type="dxa"/>
                <w:vAlign w:val="center"/>
              </w:tcPr>
            </w:tcPrChange>
          </w:tcPr>
          <w:p w14:paraId="43C86F97" w14:textId="4E954B5C" w:rsidR="00C87CFE" w:rsidRPr="00CD1347" w:rsidRDefault="00C87CFE" w:rsidP="00C87CFE">
            <w:pPr>
              <w:jc w:val="center"/>
              <w:rPr>
                <w:ins w:id="31233" w:author="Στάθης Καπ" w:date="2023-03-03T04:01:00Z"/>
                <w:rFonts w:cstheme="minorHAnsi"/>
                <w:sz w:val="16"/>
                <w:szCs w:val="16"/>
              </w:rPr>
            </w:pPr>
            <w:ins w:id="31234" w:author="Στάθης Καπ" w:date="2023-03-03T06:21:00Z">
              <w:r>
                <w:rPr>
                  <w:rFonts w:ascii="Calibri" w:hAnsi="Calibri" w:cstheme="minorHAnsi"/>
                  <w:color w:val="000000"/>
                  <w:sz w:val="16"/>
                  <w:szCs w:val="16"/>
                </w:rPr>
                <w:t>21.84</w:t>
              </w:r>
            </w:ins>
          </w:p>
        </w:tc>
        <w:tc>
          <w:tcPr>
            <w:tcW w:w="543" w:type="dxa"/>
            <w:vAlign w:val="center"/>
            <w:tcPrChange w:id="31235" w:author="Στάθης Καπ" w:date="2023-03-03T06:26:00Z">
              <w:tcPr>
                <w:tcW w:w="543" w:type="dxa"/>
                <w:vAlign w:val="bottom"/>
              </w:tcPr>
            </w:tcPrChange>
          </w:tcPr>
          <w:p w14:paraId="7B6DD735" w14:textId="47D21E6B" w:rsidR="00C87CFE" w:rsidRPr="00CD1347" w:rsidRDefault="00C87CFE" w:rsidP="00C87CFE">
            <w:pPr>
              <w:jc w:val="center"/>
              <w:rPr>
                <w:ins w:id="31236" w:author="Στάθης Καπ" w:date="2023-03-03T04:01:00Z"/>
                <w:rFonts w:cstheme="minorHAnsi"/>
                <w:sz w:val="16"/>
                <w:szCs w:val="16"/>
              </w:rPr>
            </w:pPr>
            <w:ins w:id="31237" w:author="Στάθης Καπ" w:date="2023-03-03T06:21:00Z">
              <w:r>
                <w:rPr>
                  <w:rFonts w:ascii="Calibri" w:hAnsi="Calibri" w:cs="Calibri"/>
                  <w:color w:val="000000"/>
                  <w:sz w:val="16"/>
                  <w:szCs w:val="16"/>
                </w:rPr>
                <w:t>670</w:t>
              </w:r>
            </w:ins>
          </w:p>
        </w:tc>
        <w:tc>
          <w:tcPr>
            <w:tcW w:w="621" w:type="dxa"/>
            <w:vAlign w:val="center"/>
            <w:tcPrChange w:id="31238" w:author="Στάθης Καπ" w:date="2023-03-03T06:26:00Z">
              <w:tcPr>
                <w:tcW w:w="621" w:type="dxa"/>
                <w:vAlign w:val="bottom"/>
              </w:tcPr>
            </w:tcPrChange>
          </w:tcPr>
          <w:p w14:paraId="3FE606E9" w14:textId="2426A1BB" w:rsidR="00C87CFE" w:rsidRPr="00CD1347" w:rsidRDefault="00C87CFE" w:rsidP="00C87CFE">
            <w:pPr>
              <w:jc w:val="center"/>
              <w:rPr>
                <w:ins w:id="31239" w:author="Στάθης Καπ" w:date="2023-03-03T04:01:00Z"/>
                <w:rFonts w:cstheme="minorHAnsi"/>
                <w:sz w:val="16"/>
                <w:szCs w:val="16"/>
              </w:rPr>
            </w:pPr>
            <w:ins w:id="31240" w:author="Στάθης Καπ" w:date="2023-03-03T06:21:00Z">
              <w:r>
                <w:rPr>
                  <w:rFonts w:ascii="Calibri" w:hAnsi="Calibri" w:cs="Calibri"/>
                  <w:color w:val="000000"/>
                  <w:sz w:val="16"/>
                  <w:szCs w:val="16"/>
                </w:rPr>
                <w:t>0.313</w:t>
              </w:r>
            </w:ins>
          </w:p>
        </w:tc>
        <w:tc>
          <w:tcPr>
            <w:tcW w:w="669" w:type="dxa"/>
            <w:vAlign w:val="center"/>
            <w:tcPrChange w:id="31241" w:author="Στάθης Καπ" w:date="2023-03-03T06:26:00Z">
              <w:tcPr>
                <w:tcW w:w="669" w:type="dxa"/>
                <w:vAlign w:val="center"/>
              </w:tcPr>
            </w:tcPrChange>
          </w:tcPr>
          <w:p w14:paraId="76A3FFD1" w14:textId="79174D69" w:rsidR="00C87CFE" w:rsidRPr="00CD1347" w:rsidRDefault="00C87CFE" w:rsidP="00C87CFE">
            <w:pPr>
              <w:jc w:val="center"/>
              <w:rPr>
                <w:ins w:id="31242" w:author="Στάθης Καπ" w:date="2023-03-03T04:01:00Z"/>
                <w:rFonts w:cstheme="minorHAnsi"/>
                <w:sz w:val="16"/>
                <w:szCs w:val="16"/>
              </w:rPr>
            </w:pPr>
            <w:ins w:id="31243" w:author="Στάθης Καπ" w:date="2023-03-03T06:21:00Z">
              <w:r>
                <w:rPr>
                  <w:rFonts w:ascii="Calibri" w:hAnsi="Calibri" w:cstheme="minorHAnsi"/>
                  <w:color w:val="000000"/>
                  <w:sz w:val="16"/>
                  <w:szCs w:val="16"/>
                </w:rPr>
                <w:t>1.47</w:t>
              </w:r>
            </w:ins>
          </w:p>
        </w:tc>
        <w:tc>
          <w:tcPr>
            <w:tcW w:w="508" w:type="dxa"/>
            <w:vAlign w:val="center"/>
            <w:tcPrChange w:id="31244" w:author="Στάθης Καπ" w:date="2023-03-03T06:26:00Z">
              <w:tcPr>
                <w:tcW w:w="508" w:type="dxa"/>
                <w:vAlign w:val="bottom"/>
              </w:tcPr>
            </w:tcPrChange>
          </w:tcPr>
          <w:p w14:paraId="0C99F9B4" w14:textId="7001C6D2" w:rsidR="00C87CFE" w:rsidRPr="00CD1347" w:rsidRDefault="00C87CFE" w:rsidP="00C87CFE">
            <w:pPr>
              <w:jc w:val="center"/>
              <w:rPr>
                <w:ins w:id="31245" w:author="Στάθης Καπ" w:date="2023-03-03T04:01:00Z"/>
                <w:rFonts w:cstheme="minorHAnsi"/>
                <w:sz w:val="16"/>
                <w:szCs w:val="16"/>
              </w:rPr>
            </w:pPr>
            <w:ins w:id="31246" w:author="Στάθης Καπ" w:date="2023-03-03T06:21:00Z">
              <w:r>
                <w:rPr>
                  <w:rFonts w:ascii="Calibri" w:hAnsi="Calibri" w:cs="Calibri"/>
                  <w:color w:val="000000"/>
                  <w:sz w:val="16"/>
                  <w:szCs w:val="16"/>
                </w:rPr>
                <w:t>630</w:t>
              </w:r>
            </w:ins>
          </w:p>
        </w:tc>
        <w:tc>
          <w:tcPr>
            <w:tcW w:w="541" w:type="dxa"/>
            <w:vAlign w:val="center"/>
            <w:tcPrChange w:id="31247" w:author="Στάθης Καπ" w:date="2023-03-03T06:26:00Z">
              <w:tcPr>
                <w:tcW w:w="541" w:type="dxa"/>
                <w:vAlign w:val="bottom"/>
              </w:tcPr>
            </w:tcPrChange>
          </w:tcPr>
          <w:p w14:paraId="0A0D1CC6" w14:textId="0DF4A999" w:rsidR="00C87CFE" w:rsidRPr="00CD1347" w:rsidRDefault="00C87CFE" w:rsidP="00C87CFE">
            <w:pPr>
              <w:jc w:val="center"/>
              <w:rPr>
                <w:ins w:id="31248" w:author="Στάθης Καπ" w:date="2023-03-03T04:01:00Z"/>
                <w:rFonts w:cstheme="minorHAnsi"/>
                <w:sz w:val="16"/>
                <w:szCs w:val="16"/>
              </w:rPr>
            </w:pPr>
            <w:ins w:id="31249" w:author="Στάθης Καπ" w:date="2023-03-03T06:21:00Z">
              <w:r>
                <w:rPr>
                  <w:rFonts w:ascii="Calibri" w:hAnsi="Calibri" w:cs="Calibri"/>
                  <w:color w:val="000000"/>
                  <w:sz w:val="16"/>
                  <w:szCs w:val="16"/>
                </w:rPr>
                <w:t>0.281</w:t>
              </w:r>
            </w:ins>
          </w:p>
        </w:tc>
        <w:tc>
          <w:tcPr>
            <w:tcW w:w="589" w:type="dxa"/>
            <w:vAlign w:val="center"/>
            <w:tcPrChange w:id="31250" w:author="Στάθης Καπ" w:date="2023-03-03T06:26:00Z">
              <w:tcPr>
                <w:tcW w:w="589" w:type="dxa"/>
                <w:vAlign w:val="center"/>
              </w:tcPr>
            </w:tcPrChange>
          </w:tcPr>
          <w:p w14:paraId="34159C1E" w14:textId="7E1AFCB0" w:rsidR="00C87CFE" w:rsidRPr="00CD1347" w:rsidRDefault="00C87CFE" w:rsidP="00C87CFE">
            <w:pPr>
              <w:jc w:val="center"/>
              <w:rPr>
                <w:ins w:id="31251" w:author="Στάθης Καπ" w:date="2023-03-03T04:01:00Z"/>
                <w:rFonts w:cstheme="minorHAnsi"/>
                <w:sz w:val="16"/>
                <w:szCs w:val="16"/>
              </w:rPr>
            </w:pPr>
            <w:ins w:id="31252" w:author="Στάθης Καπ" w:date="2023-03-03T06:21:00Z">
              <w:r>
                <w:rPr>
                  <w:rFonts w:ascii="Calibri" w:hAnsi="Calibri" w:cstheme="minorHAnsi"/>
                  <w:color w:val="000000"/>
                  <w:sz w:val="16"/>
                  <w:szCs w:val="16"/>
                </w:rPr>
                <w:t>7.35</w:t>
              </w:r>
            </w:ins>
          </w:p>
        </w:tc>
        <w:tc>
          <w:tcPr>
            <w:tcW w:w="463" w:type="dxa"/>
            <w:vAlign w:val="center"/>
            <w:tcPrChange w:id="31253" w:author="Στάθης Καπ" w:date="2023-03-03T06:26:00Z">
              <w:tcPr>
                <w:tcW w:w="463" w:type="dxa"/>
                <w:vAlign w:val="bottom"/>
              </w:tcPr>
            </w:tcPrChange>
          </w:tcPr>
          <w:p w14:paraId="3C12E99D" w14:textId="4454AD65" w:rsidR="00C87CFE" w:rsidRPr="00CD1347" w:rsidRDefault="00C87CFE" w:rsidP="00C87CFE">
            <w:pPr>
              <w:jc w:val="center"/>
              <w:rPr>
                <w:ins w:id="31254" w:author="Στάθης Καπ" w:date="2023-03-03T04:01:00Z"/>
                <w:rFonts w:cstheme="minorHAnsi"/>
                <w:sz w:val="16"/>
                <w:szCs w:val="16"/>
              </w:rPr>
            </w:pPr>
            <w:ins w:id="31255" w:author="Στάθης Καπ" w:date="2023-03-03T06:21:00Z">
              <w:r>
                <w:rPr>
                  <w:rFonts w:ascii="Calibri" w:hAnsi="Calibri" w:cs="Calibri"/>
                  <w:color w:val="000000"/>
                  <w:sz w:val="16"/>
                  <w:szCs w:val="16"/>
                </w:rPr>
                <w:t>560</w:t>
              </w:r>
            </w:ins>
          </w:p>
        </w:tc>
        <w:tc>
          <w:tcPr>
            <w:tcW w:w="541" w:type="dxa"/>
            <w:vAlign w:val="center"/>
            <w:tcPrChange w:id="31256" w:author="Στάθης Καπ" w:date="2023-03-03T06:26:00Z">
              <w:tcPr>
                <w:tcW w:w="541" w:type="dxa"/>
                <w:vAlign w:val="bottom"/>
              </w:tcPr>
            </w:tcPrChange>
          </w:tcPr>
          <w:p w14:paraId="3C990726" w14:textId="56F46A94" w:rsidR="00C87CFE" w:rsidRPr="00CD1347" w:rsidRDefault="00C87CFE" w:rsidP="00C87CFE">
            <w:pPr>
              <w:jc w:val="center"/>
              <w:rPr>
                <w:ins w:id="31257" w:author="Στάθης Καπ" w:date="2023-03-03T04:01:00Z"/>
                <w:rFonts w:cstheme="minorHAnsi"/>
                <w:sz w:val="16"/>
                <w:szCs w:val="16"/>
              </w:rPr>
            </w:pPr>
            <w:ins w:id="31258" w:author="Στάθης Καπ" w:date="2023-03-03T06:21:00Z">
              <w:r>
                <w:rPr>
                  <w:rFonts w:ascii="Calibri" w:hAnsi="Calibri" w:cs="Calibri"/>
                  <w:color w:val="000000"/>
                  <w:sz w:val="16"/>
                  <w:szCs w:val="16"/>
                </w:rPr>
                <w:t>0.312</w:t>
              </w:r>
            </w:ins>
          </w:p>
        </w:tc>
        <w:tc>
          <w:tcPr>
            <w:tcW w:w="589" w:type="dxa"/>
            <w:vAlign w:val="center"/>
            <w:tcPrChange w:id="31259" w:author="Στάθης Καπ" w:date="2023-03-03T06:26:00Z">
              <w:tcPr>
                <w:tcW w:w="589" w:type="dxa"/>
                <w:vAlign w:val="center"/>
              </w:tcPr>
            </w:tcPrChange>
          </w:tcPr>
          <w:p w14:paraId="55B411D9" w14:textId="79A9A3AD" w:rsidR="00C87CFE" w:rsidRPr="00CD1347" w:rsidRDefault="00C87CFE" w:rsidP="00C87CFE">
            <w:pPr>
              <w:jc w:val="center"/>
              <w:rPr>
                <w:ins w:id="31260" w:author="Στάθης Καπ" w:date="2023-03-03T04:01:00Z"/>
                <w:rFonts w:cstheme="minorHAnsi"/>
                <w:sz w:val="16"/>
                <w:szCs w:val="16"/>
              </w:rPr>
            </w:pPr>
            <w:ins w:id="31261"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312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263" w:author="Στάθης Καπ" w:date="2023-03-03T04:01:00Z"/>
        </w:trPr>
        <w:tc>
          <w:tcPr>
            <w:tcW w:w="515" w:type="dxa"/>
            <w:tcBorders>
              <w:top w:val="nil"/>
              <w:bottom w:val="nil"/>
              <w:right w:val="single" w:sz="4" w:space="0" w:color="auto"/>
            </w:tcBorders>
            <w:shd w:val="clear" w:color="auto" w:fill="E7E6E6" w:themeFill="background2"/>
            <w:vAlign w:val="bottom"/>
            <w:tcPrChange w:id="31264" w:author="Στάθης Καπ" w:date="2023-03-03T06:26:00Z">
              <w:tcPr>
                <w:tcW w:w="515" w:type="dxa"/>
                <w:vAlign w:val="bottom"/>
              </w:tcPr>
            </w:tcPrChange>
          </w:tcPr>
          <w:p w14:paraId="2172AC6D" w14:textId="5EC378C6" w:rsidR="00C87CFE" w:rsidRPr="00CD1347" w:rsidRDefault="00C87CFE" w:rsidP="00C87CFE">
            <w:pPr>
              <w:jc w:val="center"/>
              <w:rPr>
                <w:ins w:id="31265" w:author="Στάθης Καπ" w:date="2023-03-03T04:01:00Z"/>
                <w:sz w:val="16"/>
                <w:szCs w:val="16"/>
              </w:rPr>
            </w:pPr>
            <w:ins w:id="31266" w:author="Στάθης Καπ" w:date="2023-03-03T04:08:00Z">
              <w:r w:rsidRPr="00CD1347">
                <w:rPr>
                  <w:rFonts w:ascii="Calibri" w:hAnsi="Calibri" w:cs="Calibri"/>
                  <w:color w:val="000000"/>
                  <w:sz w:val="16"/>
                  <w:szCs w:val="16"/>
                  <w:rPrChange w:id="31267"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31268" w:author="Στάθης Καπ" w:date="2023-03-03T06:26:00Z">
              <w:tcPr>
                <w:tcW w:w="560" w:type="dxa"/>
              </w:tcPr>
            </w:tcPrChange>
          </w:tcPr>
          <w:p w14:paraId="474D87EC" w14:textId="1FE5F8AD" w:rsidR="00C87CFE" w:rsidRPr="00CD1347" w:rsidRDefault="00C87CFE" w:rsidP="00C87CFE">
            <w:pPr>
              <w:jc w:val="center"/>
              <w:rPr>
                <w:ins w:id="31269" w:author="Στάθης Καπ" w:date="2023-03-03T04:01:00Z"/>
                <w:rFonts w:cstheme="minorHAnsi"/>
                <w:sz w:val="16"/>
                <w:szCs w:val="16"/>
              </w:rPr>
            </w:pPr>
            <w:ins w:id="31270" w:author="Στάθης Καπ" w:date="2023-03-03T06:21:00Z">
              <w:r>
                <w:rPr>
                  <w:rFonts w:ascii="Calibri" w:hAnsi="Calibri" w:cs="Calibri"/>
                  <w:color w:val="000000"/>
                  <w:sz w:val="16"/>
                  <w:szCs w:val="16"/>
                </w:rPr>
                <w:t>870</w:t>
              </w:r>
            </w:ins>
          </w:p>
        </w:tc>
        <w:tc>
          <w:tcPr>
            <w:tcW w:w="855" w:type="dxa"/>
            <w:vAlign w:val="center"/>
            <w:tcPrChange w:id="31271" w:author="Στάθης Καπ" w:date="2023-03-03T06:26:00Z">
              <w:tcPr>
                <w:tcW w:w="855" w:type="dxa"/>
              </w:tcPr>
            </w:tcPrChange>
          </w:tcPr>
          <w:p w14:paraId="046436AA" w14:textId="122F7B4E" w:rsidR="00C87CFE" w:rsidRPr="00CD1347" w:rsidRDefault="00C87CFE" w:rsidP="00C87CFE">
            <w:pPr>
              <w:jc w:val="center"/>
              <w:rPr>
                <w:ins w:id="31272" w:author="Στάθης Καπ" w:date="2023-03-03T04:01:00Z"/>
                <w:rFonts w:cstheme="minorHAnsi"/>
                <w:sz w:val="16"/>
                <w:szCs w:val="16"/>
              </w:rPr>
            </w:pPr>
            <w:ins w:id="31273" w:author="Στάθης Καπ" w:date="2023-03-03T06:21:00Z">
              <w:r>
                <w:rPr>
                  <w:rFonts w:ascii="Calibri" w:hAnsi="Calibri" w:cs="Calibri"/>
                  <w:color w:val="000000"/>
                  <w:sz w:val="16"/>
                  <w:szCs w:val="16"/>
                </w:rPr>
                <w:t>840</w:t>
              </w:r>
            </w:ins>
          </w:p>
        </w:tc>
        <w:tc>
          <w:tcPr>
            <w:tcW w:w="544" w:type="dxa"/>
            <w:vAlign w:val="center"/>
            <w:tcPrChange w:id="31274" w:author="Στάθης Καπ" w:date="2023-03-03T06:26:00Z">
              <w:tcPr>
                <w:tcW w:w="544" w:type="dxa"/>
                <w:vAlign w:val="bottom"/>
              </w:tcPr>
            </w:tcPrChange>
          </w:tcPr>
          <w:p w14:paraId="1391C7A4" w14:textId="2F799D13" w:rsidR="00C87CFE" w:rsidRPr="00CD1347" w:rsidRDefault="00C87CFE" w:rsidP="00C87CFE">
            <w:pPr>
              <w:jc w:val="center"/>
              <w:rPr>
                <w:ins w:id="31275" w:author="Στάθης Καπ" w:date="2023-03-03T04:01:00Z"/>
                <w:rFonts w:cstheme="minorHAnsi"/>
                <w:sz w:val="16"/>
                <w:szCs w:val="16"/>
              </w:rPr>
            </w:pPr>
            <w:ins w:id="31276" w:author="Στάθης Καπ" w:date="2023-03-03T06:21:00Z">
              <w:r>
                <w:rPr>
                  <w:rFonts w:ascii="Calibri" w:hAnsi="Calibri" w:cs="Calibri"/>
                  <w:color w:val="000000"/>
                  <w:sz w:val="16"/>
                  <w:szCs w:val="16"/>
                </w:rPr>
                <w:t>710</w:t>
              </w:r>
            </w:ins>
          </w:p>
        </w:tc>
        <w:tc>
          <w:tcPr>
            <w:tcW w:w="621" w:type="dxa"/>
            <w:vAlign w:val="center"/>
            <w:tcPrChange w:id="31277" w:author="Στάθης Καπ" w:date="2023-03-03T06:26:00Z">
              <w:tcPr>
                <w:tcW w:w="621" w:type="dxa"/>
                <w:vAlign w:val="bottom"/>
              </w:tcPr>
            </w:tcPrChange>
          </w:tcPr>
          <w:p w14:paraId="5AA494AD" w14:textId="76803BC3" w:rsidR="00C87CFE" w:rsidRPr="00CD1347" w:rsidRDefault="00C87CFE" w:rsidP="00C87CFE">
            <w:pPr>
              <w:jc w:val="center"/>
              <w:rPr>
                <w:ins w:id="31278" w:author="Στάθης Καπ" w:date="2023-03-03T04:01:00Z"/>
                <w:rFonts w:cstheme="minorHAnsi"/>
                <w:sz w:val="16"/>
                <w:szCs w:val="16"/>
              </w:rPr>
            </w:pPr>
            <w:ins w:id="31279" w:author="Στάθης Καπ" w:date="2023-03-03T06:21:00Z">
              <w:r>
                <w:rPr>
                  <w:rFonts w:ascii="Calibri" w:hAnsi="Calibri" w:cs="Calibri"/>
                  <w:color w:val="000000"/>
                  <w:sz w:val="16"/>
                  <w:szCs w:val="16"/>
                </w:rPr>
                <w:t>0.413</w:t>
              </w:r>
            </w:ins>
          </w:p>
        </w:tc>
        <w:tc>
          <w:tcPr>
            <w:tcW w:w="669" w:type="dxa"/>
            <w:vAlign w:val="center"/>
            <w:tcPrChange w:id="31280" w:author="Στάθης Καπ" w:date="2023-03-03T06:26:00Z">
              <w:tcPr>
                <w:tcW w:w="669" w:type="dxa"/>
                <w:vAlign w:val="center"/>
              </w:tcPr>
            </w:tcPrChange>
          </w:tcPr>
          <w:p w14:paraId="76E8903A" w14:textId="30819CCE" w:rsidR="00C87CFE" w:rsidRPr="00CD1347" w:rsidRDefault="00C87CFE" w:rsidP="00C87CFE">
            <w:pPr>
              <w:jc w:val="center"/>
              <w:rPr>
                <w:ins w:id="31281" w:author="Στάθης Καπ" w:date="2023-03-03T04:01:00Z"/>
                <w:rFonts w:cstheme="minorHAnsi"/>
                <w:sz w:val="16"/>
                <w:szCs w:val="16"/>
              </w:rPr>
            </w:pPr>
            <w:ins w:id="31282" w:author="Στάθης Καπ" w:date="2023-03-03T06:21:00Z">
              <w:r>
                <w:rPr>
                  <w:rFonts w:ascii="Calibri" w:hAnsi="Calibri" w:cstheme="minorHAnsi"/>
                  <w:color w:val="000000"/>
                  <w:sz w:val="16"/>
                  <w:szCs w:val="16"/>
                </w:rPr>
                <w:t>18.39</w:t>
              </w:r>
            </w:ins>
          </w:p>
        </w:tc>
        <w:tc>
          <w:tcPr>
            <w:tcW w:w="543" w:type="dxa"/>
            <w:vAlign w:val="center"/>
            <w:tcPrChange w:id="31283" w:author="Στάθης Καπ" w:date="2023-03-03T06:26:00Z">
              <w:tcPr>
                <w:tcW w:w="543" w:type="dxa"/>
                <w:vAlign w:val="bottom"/>
              </w:tcPr>
            </w:tcPrChange>
          </w:tcPr>
          <w:p w14:paraId="52F20A0A" w14:textId="1EA770C9" w:rsidR="00C87CFE" w:rsidRPr="00CD1347" w:rsidRDefault="00C87CFE" w:rsidP="00C87CFE">
            <w:pPr>
              <w:jc w:val="center"/>
              <w:rPr>
                <w:ins w:id="31284" w:author="Στάθης Καπ" w:date="2023-03-03T04:01:00Z"/>
                <w:rFonts w:cstheme="minorHAnsi"/>
                <w:sz w:val="16"/>
                <w:szCs w:val="16"/>
              </w:rPr>
            </w:pPr>
            <w:ins w:id="31285" w:author="Στάθης Καπ" w:date="2023-03-03T06:21:00Z">
              <w:r>
                <w:rPr>
                  <w:rFonts w:ascii="Calibri" w:hAnsi="Calibri" w:cs="Calibri"/>
                  <w:color w:val="000000"/>
                  <w:sz w:val="16"/>
                  <w:szCs w:val="16"/>
                </w:rPr>
                <w:t>650</w:t>
              </w:r>
            </w:ins>
          </w:p>
        </w:tc>
        <w:tc>
          <w:tcPr>
            <w:tcW w:w="621" w:type="dxa"/>
            <w:vAlign w:val="center"/>
            <w:tcPrChange w:id="31286" w:author="Στάθης Καπ" w:date="2023-03-03T06:26:00Z">
              <w:tcPr>
                <w:tcW w:w="621" w:type="dxa"/>
                <w:vAlign w:val="bottom"/>
              </w:tcPr>
            </w:tcPrChange>
          </w:tcPr>
          <w:p w14:paraId="2A77FCF9" w14:textId="14B90B89" w:rsidR="00C87CFE" w:rsidRPr="00CD1347" w:rsidRDefault="00C87CFE" w:rsidP="00C87CFE">
            <w:pPr>
              <w:jc w:val="center"/>
              <w:rPr>
                <w:ins w:id="31287" w:author="Στάθης Καπ" w:date="2023-03-03T04:01:00Z"/>
                <w:rFonts w:cstheme="minorHAnsi"/>
                <w:sz w:val="16"/>
                <w:szCs w:val="16"/>
              </w:rPr>
            </w:pPr>
            <w:ins w:id="31288" w:author="Στάθης Καπ" w:date="2023-03-03T06:21:00Z">
              <w:r>
                <w:rPr>
                  <w:rFonts w:ascii="Calibri" w:hAnsi="Calibri" w:cs="Calibri"/>
                  <w:color w:val="000000"/>
                  <w:sz w:val="16"/>
                  <w:szCs w:val="16"/>
                </w:rPr>
                <w:t>0.276</w:t>
              </w:r>
            </w:ins>
          </w:p>
        </w:tc>
        <w:tc>
          <w:tcPr>
            <w:tcW w:w="669" w:type="dxa"/>
            <w:vAlign w:val="center"/>
            <w:tcPrChange w:id="31289" w:author="Στάθης Καπ" w:date="2023-03-03T06:26:00Z">
              <w:tcPr>
                <w:tcW w:w="669" w:type="dxa"/>
                <w:vAlign w:val="center"/>
              </w:tcPr>
            </w:tcPrChange>
          </w:tcPr>
          <w:p w14:paraId="5830A00B" w14:textId="19FC3E98" w:rsidR="00C87CFE" w:rsidRPr="00CD1347" w:rsidRDefault="00C87CFE" w:rsidP="00C87CFE">
            <w:pPr>
              <w:jc w:val="center"/>
              <w:rPr>
                <w:ins w:id="31290" w:author="Στάθης Καπ" w:date="2023-03-03T04:01:00Z"/>
                <w:rFonts w:cstheme="minorHAnsi"/>
                <w:sz w:val="16"/>
                <w:szCs w:val="16"/>
              </w:rPr>
            </w:pPr>
            <w:ins w:id="31291" w:author="Στάθης Καπ" w:date="2023-03-03T06:21:00Z">
              <w:r>
                <w:rPr>
                  <w:rFonts w:ascii="Calibri" w:hAnsi="Calibri" w:cstheme="minorHAnsi"/>
                  <w:color w:val="000000"/>
                  <w:sz w:val="16"/>
                  <w:szCs w:val="16"/>
                </w:rPr>
                <w:t>8.45</w:t>
              </w:r>
            </w:ins>
          </w:p>
        </w:tc>
        <w:tc>
          <w:tcPr>
            <w:tcW w:w="508" w:type="dxa"/>
            <w:vAlign w:val="center"/>
            <w:tcPrChange w:id="31292" w:author="Στάθης Καπ" w:date="2023-03-03T06:26:00Z">
              <w:tcPr>
                <w:tcW w:w="508" w:type="dxa"/>
                <w:vAlign w:val="bottom"/>
              </w:tcPr>
            </w:tcPrChange>
          </w:tcPr>
          <w:p w14:paraId="5C7899B1" w14:textId="1FD3C900" w:rsidR="00C87CFE" w:rsidRPr="00CD1347" w:rsidRDefault="00C87CFE" w:rsidP="00C87CFE">
            <w:pPr>
              <w:jc w:val="center"/>
              <w:rPr>
                <w:ins w:id="31293" w:author="Στάθης Καπ" w:date="2023-03-03T04:01:00Z"/>
                <w:rFonts w:cstheme="minorHAnsi"/>
                <w:sz w:val="16"/>
                <w:szCs w:val="16"/>
              </w:rPr>
            </w:pPr>
            <w:ins w:id="31294" w:author="Στάθης Καπ" w:date="2023-03-03T06:21:00Z">
              <w:r>
                <w:rPr>
                  <w:rFonts w:ascii="Calibri" w:hAnsi="Calibri" w:cs="Calibri"/>
                  <w:color w:val="000000"/>
                  <w:sz w:val="16"/>
                  <w:szCs w:val="16"/>
                </w:rPr>
                <w:t>640</w:t>
              </w:r>
            </w:ins>
          </w:p>
        </w:tc>
        <w:tc>
          <w:tcPr>
            <w:tcW w:w="541" w:type="dxa"/>
            <w:vAlign w:val="center"/>
            <w:tcPrChange w:id="31295" w:author="Στάθης Καπ" w:date="2023-03-03T06:26:00Z">
              <w:tcPr>
                <w:tcW w:w="541" w:type="dxa"/>
                <w:vAlign w:val="bottom"/>
              </w:tcPr>
            </w:tcPrChange>
          </w:tcPr>
          <w:p w14:paraId="19ACF105" w14:textId="2282E068" w:rsidR="00C87CFE" w:rsidRPr="00CD1347" w:rsidRDefault="00C87CFE" w:rsidP="00C87CFE">
            <w:pPr>
              <w:jc w:val="center"/>
              <w:rPr>
                <w:ins w:id="31296" w:author="Στάθης Καπ" w:date="2023-03-03T04:01:00Z"/>
                <w:rFonts w:cstheme="minorHAnsi"/>
                <w:sz w:val="16"/>
                <w:szCs w:val="16"/>
              </w:rPr>
            </w:pPr>
            <w:ins w:id="31297" w:author="Στάθης Καπ" w:date="2023-03-03T06:21:00Z">
              <w:r>
                <w:rPr>
                  <w:rFonts w:ascii="Calibri" w:hAnsi="Calibri" w:cs="Calibri"/>
                  <w:color w:val="000000"/>
                  <w:sz w:val="16"/>
                  <w:szCs w:val="16"/>
                </w:rPr>
                <w:t>0.265</w:t>
              </w:r>
            </w:ins>
          </w:p>
        </w:tc>
        <w:tc>
          <w:tcPr>
            <w:tcW w:w="589" w:type="dxa"/>
            <w:vAlign w:val="center"/>
            <w:tcPrChange w:id="31298" w:author="Στάθης Καπ" w:date="2023-03-03T06:26:00Z">
              <w:tcPr>
                <w:tcW w:w="589" w:type="dxa"/>
                <w:vAlign w:val="center"/>
              </w:tcPr>
            </w:tcPrChange>
          </w:tcPr>
          <w:p w14:paraId="1AA71EDE" w14:textId="11E7B7CC" w:rsidR="00C87CFE" w:rsidRPr="00CD1347" w:rsidRDefault="00C87CFE" w:rsidP="00C87CFE">
            <w:pPr>
              <w:jc w:val="center"/>
              <w:rPr>
                <w:ins w:id="31299" w:author="Στάθης Καπ" w:date="2023-03-03T04:01:00Z"/>
                <w:rFonts w:cstheme="minorHAnsi"/>
                <w:sz w:val="16"/>
                <w:szCs w:val="16"/>
              </w:rPr>
            </w:pPr>
            <w:ins w:id="31300" w:author="Στάθης Καπ" w:date="2023-03-03T06:21:00Z">
              <w:r>
                <w:rPr>
                  <w:rFonts w:ascii="Calibri" w:hAnsi="Calibri" w:cstheme="minorHAnsi"/>
                  <w:color w:val="000000"/>
                  <w:sz w:val="16"/>
                  <w:szCs w:val="16"/>
                </w:rPr>
                <w:t>9.86</w:t>
              </w:r>
            </w:ins>
          </w:p>
        </w:tc>
        <w:tc>
          <w:tcPr>
            <w:tcW w:w="463" w:type="dxa"/>
            <w:vAlign w:val="center"/>
            <w:tcPrChange w:id="31301" w:author="Στάθης Καπ" w:date="2023-03-03T06:26:00Z">
              <w:tcPr>
                <w:tcW w:w="463" w:type="dxa"/>
                <w:vAlign w:val="bottom"/>
              </w:tcPr>
            </w:tcPrChange>
          </w:tcPr>
          <w:p w14:paraId="1857DA28" w14:textId="10486A7C" w:rsidR="00C87CFE" w:rsidRPr="00CD1347" w:rsidRDefault="00C87CFE" w:rsidP="00C87CFE">
            <w:pPr>
              <w:jc w:val="center"/>
              <w:rPr>
                <w:ins w:id="31302" w:author="Στάθης Καπ" w:date="2023-03-03T04:01:00Z"/>
                <w:rFonts w:cstheme="minorHAnsi"/>
                <w:sz w:val="16"/>
                <w:szCs w:val="16"/>
              </w:rPr>
            </w:pPr>
            <w:ins w:id="31303" w:author="Στάθης Καπ" w:date="2023-03-03T06:21:00Z">
              <w:r>
                <w:rPr>
                  <w:rFonts w:ascii="Calibri" w:hAnsi="Calibri" w:cs="Calibri"/>
                  <w:color w:val="000000"/>
                  <w:sz w:val="16"/>
                  <w:szCs w:val="16"/>
                </w:rPr>
                <w:t>540</w:t>
              </w:r>
            </w:ins>
          </w:p>
        </w:tc>
        <w:tc>
          <w:tcPr>
            <w:tcW w:w="541" w:type="dxa"/>
            <w:vAlign w:val="center"/>
            <w:tcPrChange w:id="31304" w:author="Στάθης Καπ" w:date="2023-03-03T06:26:00Z">
              <w:tcPr>
                <w:tcW w:w="541" w:type="dxa"/>
                <w:vAlign w:val="bottom"/>
              </w:tcPr>
            </w:tcPrChange>
          </w:tcPr>
          <w:p w14:paraId="7D58EA26" w14:textId="72B24CAA" w:rsidR="00C87CFE" w:rsidRPr="00CD1347" w:rsidRDefault="00C87CFE" w:rsidP="00C87CFE">
            <w:pPr>
              <w:jc w:val="center"/>
              <w:rPr>
                <w:ins w:id="31305" w:author="Στάθης Καπ" w:date="2023-03-03T04:01:00Z"/>
                <w:rFonts w:cstheme="minorHAnsi"/>
                <w:sz w:val="16"/>
                <w:szCs w:val="16"/>
              </w:rPr>
            </w:pPr>
            <w:ins w:id="31306" w:author="Στάθης Καπ" w:date="2023-03-03T06:21:00Z">
              <w:r>
                <w:rPr>
                  <w:rFonts w:ascii="Calibri" w:hAnsi="Calibri" w:cs="Calibri"/>
                  <w:color w:val="000000"/>
                  <w:sz w:val="16"/>
                  <w:szCs w:val="16"/>
                </w:rPr>
                <w:t>0.266</w:t>
              </w:r>
            </w:ins>
          </w:p>
        </w:tc>
        <w:tc>
          <w:tcPr>
            <w:tcW w:w="589" w:type="dxa"/>
            <w:vAlign w:val="center"/>
            <w:tcPrChange w:id="31307" w:author="Στάθης Καπ" w:date="2023-03-03T06:26:00Z">
              <w:tcPr>
                <w:tcW w:w="589" w:type="dxa"/>
                <w:vAlign w:val="center"/>
              </w:tcPr>
            </w:tcPrChange>
          </w:tcPr>
          <w:p w14:paraId="571BA7CB" w14:textId="3D340F24" w:rsidR="00C87CFE" w:rsidRPr="00CD1347" w:rsidRDefault="00C87CFE" w:rsidP="00C87CFE">
            <w:pPr>
              <w:jc w:val="center"/>
              <w:rPr>
                <w:ins w:id="31308" w:author="Στάθης Καπ" w:date="2023-03-03T04:01:00Z"/>
                <w:rFonts w:cstheme="minorHAnsi"/>
                <w:sz w:val="16"/>
                <w:szCs w:val="16"/>
              </w:rPr>
            </w:pPr>
            <w:ins w:id="31309"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313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311" w:author="Στάθης Καπ" w:date="2023-03-03T04:01:00Z"/>
        </w:trPr>
        <w:tc>
          <w:tcPr>
            <w:tcW w:w="515" w:type="dxa"/>
            <w:tcBorders>
              <w:top w:val="nil"/>
              <w:bottom w:val="nil"/>
              <w:right w:val="single" w:sz="4" w:space="0" w:color="auto"/>
            </w:tcBorders>
            <w:shd w:val="clear" w:color="auto" w:fill="E7E6E6" w:themeFill="background2"/>
            <w:vAlign w:val="bottom"/>
            <w:tcPrChange w:id="31312" w:author="Στάθης Καπ" w:date="2023-03-03T06:26:00Z">
              <w:tcPr>
                <w:tcW w:w="515" w:type="dxa"/>
                <w:vAlign w:val="bottom"/>
              </w:tcPr>
            </w:tcPrChange>
          </w:tcPr>
          <w:p w14:paraId="4F22F044" w14:textId="599C3D2D" w:rsidR="00C87CFE" w:rsidRPr="00CD1347" w:rsidRDefault="00C87CFE" w:rsidP="00C87CFE">
            <w:pPr>
              <w:jc w:val="center"/>
              <w:rPr>
                <w:ins w:id="31313" w:author="Στάθης Καπ" w:date="2023-03-03T04:01:00Z"/>
                <w:sz w:val="16"/>
                <w:szCs w:val="16"/>
              </w:rPr>
            </w:pPr>
            <w:ins w:id="31314" w:author="Στάθης Καπ" w:date="2023-03-03T04:08:00Z">
              <w:r w:rsidRPr="00CD1347">
                <w:rPr>
                  <w:rFonts w:ascii="Calibri" w:hAnsi="Calibri" w:cs="Calibri"/>
                  <w:color w:val="000000"/>
                  <w:sz w:val="16"/>
                  <w:szCs w:val="16"/>
                  <w:rPrChange w:id="31315"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31316" w:author="Στάθης Καπ" w:date="2023-03-03T06:26:00Z">
              <w:tcPr>
                <w:tcW w:w="560" w:type="dxa"/>
              </w:tcPr>
            </w:tcPrChange>
          </w:tcPr>
          <w:p w14:paraId="0A683E98" w14:textId="5572C4F9" w:rsidR="00C87CFE" w:rsidRPr="00CD1347" w:rsidRDefault="00C87CFE" w:rsidP="00C87CFE">
            <w:pPr>
              <w:jc w:val="center"/>
              <w:rPr>
                <w:ins w:id="31317" w:author="Στάθης Καπ" w:date="2023-03-03T04:01:00Z"/>
                <w:rFonts w:cstheme="minorHAnsi"/>
                <w:sz w:val="16"/>
                <w:szCs w:val="16"/>
              </w:rPr>
            </w:pPr>
            <w:ins w:id="31318" w:author="Στάθης Καπ" w:date="2023-03-03T06:21:00Z">
              <w:r>
                <w:rPr>
                  <w:rFonts w:ascii="Calibri" w:hAnsi="Calibri" w:cs="Calibri"/>
                  <w:color w:val="000000"/>
                  <w:sz w:val="16"/>
                  <w:szCs w:val="16"/>
                </w:rPr>
                <w:t>910</w:t>
              </w:r>
            </w:ins>
          </w:p>
        </w:tc>
        <w:tc>
          <w:tcPr>
            <w:tcW w:w="855" w:type="dxa"/>
            <w:vAlign w:val="center"/>
            <w:tcPrChange w:id="31319" w:author="Στάθης Καπ" w:date="2023-03-03T06:26:00Z">
              <w:tcPr>
                <w:tcW w:w="855" w:type="dxa"/>
              </w:tcPr>
            </w:tcPrChange>
          </w:tcPr>
          <w:p w14:paraId="5C35F12F" w14:textId="7B43A7F4" w:rsidR="00C87CFE" w:rsidRPr="00CD1347" w:rsidRDefault="00C87CFE" w:rsidP="00C87CFE">
            <w:pPr>
              <w:jc w:val="center"/>
              <w:rPr>
                <w:ins w:id="31320" w:author="Στάθης Καπ" w:date="2023-03-03T04:01:00Z"/>
                <w:rFonts w:cstheme="minorHAnsi"/>
                <w:sz w:val="16"/>
                <w:szCs w:val="16"/>
              </w:rPr>
            </w:pPr>
            <w:ins w:id="31321" w:author="Στάθης Καπ" w:date="2023-03-03T06:21:00Z">
              <w:r>
                <w:rPr>
                  <w:rFonts w:ascii="Calibri" w:hAnsi="Calibri" w:cs="Calibri"/>
                  <w:color w:val="000000"/>
                  <w:sz w:val="16"/>
                  <w:szCs w:val="16"/>
                </w:rPr>
                <w:t>900</w:t>
              </w:r>
            </w:ins>
          </w:p>
        </w:tc>
        <w:tc>
          <w:tcPr>
            <w:tcW w:w="544" w:type="dxa"/>
            <w:vAlign w:val="center"/>
            <w:tcPrChange w:id="31322" w:author="Στάθης Καπ" w:date="2023-03-03T06:26:00Z">
              <w:tcPr>
                <w:tcW w:w="544" w:type="dxa"/>
                <w:vAlign w:val="bottom"/>
              </w:tcPr>
            </w:tcPrChange>
          </w:tcPr>
          <w:p w14:paraId="1C72791C" w14:textId="282EBF4A" w:rsidR="00C87CFE" w:rsidRPr="00CD1347" w:rsidRDefault="00C87CFE" w:rsidP="00C87CFE">
            <w:pPr>
              <w:jc w:val="center"/>
              <w:rPr>
                <w:ins w:id="31323" w:author="Στάθης Καπ" w:date="2023-03-03T04:01:00Z"/>
                <w:rFonts w:cstheme="minorHAnsi"/>
                <w:sz w:val="16"/>
                <w:szCs w:val="16"/>
              </w:rPr>
            </w:pPr>
            <w:ins w:id="31324" w:author="Στάθης Καπ" w:date="2023-03-03T06:21:00Z">
              <w:r>
                <w:rPr>
                  <w:rFonts w:ascii="Calibri" w:hAnsi="Calibri" w:cs="Calibri"/>
                  <w:color w:val="000000"/>
                  <w:sz w:val="16"/>
                  <w:szCs w:val="16"/>
                </w:rPr>
                <w:t>780</w:t>
              </w:r>
            </w:ins>
          </w:p>
        </w:tc>
        <w:tc>
          <w:tcPr>
            <w:tcW w:w="621" w:type="dxa"/>
            <w:vAlign w:val="center"/>
            <w:tcPrChange w:id="31325" w:author="Στάθης Καπ" w:date="2023-03-03T06:26:00Z">
              <w:tcPr>
                <w:tcW w:w="621" w:type="dxa"/>
                <w:vAlign w:val="bottom"/>
              </w:tcPr>
            </w:tcPrChange>
          </w:tcPr>
          <w:p w14:paraId="6E9CE343" w14:textId="101DBE4C" w:rsidR="00C87CFE" w:rsidRPr="00CD1347" w:rsidRDefault="00C87CFE" w:rsidP="00C87CFE">
            <w:pPr>
              <w:jc w:val="center"/>
              <w:rPr>
                <w:ins w:id="31326" w:author="Στάθης Καπ" w:date="2023-03-03T04:01:00Z"/>
                <w:rFonts w:cstheme="minorHAnsi"/>
                <w:sz w:val="16"/>
                <w:szCs w:val="16"/>
              </w:rPr>
            </w:pPr>
            <w:ins w:id="31327" w:author="Στάθης Καπ" w:date="2023-03-03T06:21:00Z">
              <w:r>
                <w:rPr>
                  <w:rFonts w:ascii="Calibri" w:hAnsi="Calibri" w:cs="Calibri"/>
                  <w:color w:val="000000"/>
                  <w:sz w:val="16"/>
                  <w:szCs w:val="16"/>
                </w:rPr>
                <w:t>0.401</w:t>
              </w:r>
            </w:ins>
          </w:p>
        </w:tc>
        <w:tc>
          <w:tcPr>
            <w:tcW w:w="669" w:type="dxa"/>
            <w:vAlign w:val="center"/>
            <w:tcPrChange w:id="31328" w:author="Στάθης Καπ" w:date="2023-03-03T06:26:00Z">
              <w:tcPr>
                <w:tcW w:w="669" w:type="dxa"/>
                <w:vAlign w:val="center"/>
              </w:tcPr>
            </w:tcPrChange>
          </w:tcPr>
          <w:p w14:paraId="13C7751B" w14:textId="601A289F" w:rsidR="00C87CFE" w:rsidRPr="00CD1347" w:rsidRDefault="00C87CFE" w:rsidP="00C87CFE">
            <w:pPr>
              <w:jc w:val="center"/>
              <w:rPr>
                <w:ins w:id="31329" w:author="Στάθης Καπ" w:date="2023-03-03T04:01:00Z"/>
                <w:rFonts w:cstheme="minorHAnsi"/>
                <w:sz w:val="16"/>
                <w:szCs w:val="16"/>
              </w:rPr>
            </w:pPr>
            <w:ins w:id="31330" w:author="Στάθης Καπ" w:date="2023-03-03T06:21:00Z">
              <w:r>
                <w:rPr>
                  <w:rFonts w:ascii="Calibri" w:hAnsi="Calibri" w:cstheme="minorHAnsi"/>
                  <w:color w:val="000000"/>
                  <w:sz w:val="16"/>
                  <w:szCs w:val="16"/>
                </w:rPr>
                <w:t>14.29</w:t>
              </w:r>
            </w:ins>
          </w:p>
        </w:tc>
        <w:tc>
          <w:tcPr>
            <w:tcW w:w="543" w:type="dxa"/>
            <w:vAlign w:val="center"/>
            <w:tcPrChange w:id="31331" w:author="Στάθης Καπ" w:date="2023-03-03T06:26:00Z">
              <w:tcPr>
                <w:tcW w:w="543" w:type="dxa"/>
                <w:vAlign w:val="bottom"/>
              </w:tcPr>
            </w:tcPrChange>
          </w:tcPr>
          <w:p w14:paraId="65E458B5" w14:textId="09945450" w:rsidR="00C87CFE" w:rsidRPr="00CD1347" w:rsidRDefault="00C87CFE" w:rsidP="00C87CFE">
            <w:pPr>
              <w:jc w:val="center"/>
              <w:rPr>
                <w:ins w:id="31332" w:author="Στάθης Καπ" w:date="2023-03-03T04:01:00Z"/>
                <w:rFonts w:cstheme="minorHAnsi"/>
                <w:sz w:val="16"/>
                <w:szCs w:val="16"/>
              </w:rPr>
            </w:pPr>
            <w:ins w:id="31333" w:author="Στάθης Καπ" w:date="2023-03-03T06:21:00Z">
              <w:r>
                <w:rPr>
                  <w:rFonts w:ascii="Calibri" w:hAnsi="Calibri" w:cs="Calibri"/>
                  <w:color w:val="000000"/>
                  <w:sz w:val="16"/>
                  <w:szCs w:val="16"/>
                </w:rPr>
                <w:t>790</w:t>
              </w:r>
            </w:ins>
          </w:p>
        </w:tc>
        <w:tc>
          <w:tcPr>
            <w:tcW w:w="621" w:type="dxa"/>
            <w:vAlign w:val="center"/>
            <w:tcPrChange w:id="31334" w:author="Στάθης Καπ" w:date="2023-03-03T06:26:00Z">
              <w:tcPr>
                <w:tcW w:w="621" w:type="dxa"/>
                <w:vAlign w:val="bottom"/>
              </w:tcPr>
            </w:tcPrChange>
          </w:tcPr>
          <w:p w14:paraId="042C1809" w14:textId="51DB767C" w:rsidR="00C87CFE" w:rsidRPr="00CD1347" w:rsidRDefault="00C87CFE" w:rsidP="00C87CFE">
            <w:pPr>
              <w:jc w:val="center"/>
              <w:rPr>
                <w:ins w:id="31335" w:author="Στάθης Καπ" w:date="2023-03-03T04:01:00Z"/>
                <w:rFonts w:cstheme="minorHAnsi"/>
                <w:sz w:val="16"/>
                <w:szCs w:val="16"/>
              </w:rPr>
            </w:pPr>
            <w:ins w:id="31336" w:author="Στάθης Καπ" w:date="2023-03-03T06:21:00Z">
              <w:r>
                <w:rPr>
                  <w:rFonts w:ascii="Calibri" w:hAnsi="Calibri" w:cs="Calibri"/>
                  <w:color w:val="000000"/>
                  <w:sz w:val="16"/>
                  <w:szCs w:val="16"/>
                </w:rPr>
                <w:t>0.308</w:t>
              </w:r>
            </w:ins>
          </w:p>
        </w:tc>
        <w:tc>
          <w:tcPr>
            <w:tcW w:w="669" w:type="dxa"/>
            <w:vAlign w:val="center"/>
            <w:tcPrChange w:id="31337" w:author="Στάθης Καπ" w:date="2023-03-03T06:26:00Z">
              <w:tcPr>
                <w:tcW w:w="669" w:type="dxa"/>
                <w:vAlign w:val="center"/>
              </w:tcPr>
            </w:tcPrChange>
          </w:tcPr>
          <w:p w14:paraId="2AA2C38C" w14:textId="6B5D49F6" w:rsidR="00C87CFE" w:rsidRPr="00CD1347" w:rsidRDefault="00C87CFE" w:rsidP="00C87CFE">
            <w:pPr>
              <w:jc w:val="center"/>
              <w:rPr>
                <w:ins w:id="31338" w:author="Στάθης Καπ" w:date="2023-03-03T04:01:00Z"/>
                <w:rFonts w:cstheme="minorHAnsi"/>
                <w:sz w:val="16"/>
                <w:szCs w:val="16"/>
              </w:rPr>
            </w:pPr>
            <w:ins w:id="31339" w:author="Στάθης Καπ" w:date="2023-03-03T06:21:00Z">
              <w:r>
                <w:rPr>
                  <w:rFonts w:ascii="Calibri" w:hAnsi="Calibri" w:cstheme="minorHAnsi"/>
                  <w:color w:val="000000"/>
                  <w:sz w:val="16"/>
                  <w:szCs w:val="16"/>
                </w:rPr>
                <w:t>-1.28</w:t>
              </w:r>
            </w:ins>
          </w:p>
        </w:tc>
        <w:tc>
          <w:tcPr>
            <w:tcW w:w="508" w:type="dxa"/>
            <w:vAlign w:val="center"/>
            <w:tcPrChange w:id="31340" w:author="Στάθης Καπ" w:date="2023-03-03T06:26:00Z">
              <w:tcPr>
                <w:tcW w:w="508" w:type="dxa"/>
                <w:vAlign w:val="bottom"/>
              </w:tcPr>
            </w:tcPrChange>
          </w:tcPr>
          <w:p w14:paraId="4134A721" w14:textId="037C6073" w:rsidR="00C87CFE" w:rsidRPr="00CD1347" w:rsidRDefault="00C87CFE" w:rsidP="00C87CFE">
            <w:pPr>
              <w:jc w:val="center"/>
              <w:rPr>
                <w:ins w:id="31341" w:author="Στάθης Καπ" w:date="2023-03-03T04:01:00Z"/>
                <w:rFonts w:cstheme="minorHAnsi"/>
                <w:sz w:val="16"/>
                <w:szCs w:val="16"/>
              </w:rPr>
            </w:pPr>
            <w:ins w:id="31342" w:author="Στάθης Καπ" w:date="2023-03-03T06:21:00Z">
              <w:r>
                <w:rPr>
                  <w:rFonts w:ascii="Calibri" w:hAnsi="Calibri" w:cs="Calibri"/>
                  <w:color w:val="000000"/>
                  <w:sz w:val="16"/>
                  <w:szCs w:val="16"/>
                </w:rPr>
                <w:t>710</w:t>
              </w:r>
            </w:ins>
          </w:p>
        </w:tc>
        <w:tc>
          <w:tcPr>
            <w:tcW w:w="541" w:type="dxa"/>
            <w:vAlign w:val="center"/>
            <w:tcPrChange w:id="31343" w:author="Στάθης Καπ" w:date="2023-03-03T06:26:00Z">
              <w:tcPr>
                <w:tcW w:w="541" w:type="dxa"/>
                <w:vAlign w:val="bottom"/>
              </w:tcPr>
            </w:tcPrChange>
          </w:tcPr>
          <w:p w14:paraId="1BFC6B97" w14:textId="1317E365" w:rsidR="00C87CFE" w:rsidRPr="00CD1347" w:rsidRDefault="00C87CFE" w:rsidP="00C87CFE">
            <w:pPr>
              <w:jc w:val="center"/>
              <w:rPr>
                <w:ins w:id="31344" w:author="Στάθης Καπ" w:date="2023-03-03T04:01:00Z"/>
                <w:rFonts w:cstheme="minorHAnsi"/>
                <w:sz w:val="16"/>
                <w:szCs w:val="16"/>
              </w:rPr>
            </w:pPr>
            <w:ins w:id="31345" w:author="Στάθης Καπ" w:date="2023-03-03T06:21:00Z">
              <w:r>
                <w:rPr>
                  <w:rFonts w:ascii="Calibri" w:hAnsi="Calibri" w:cs="Calibri"/>
                  <w:color w:val="000000"/>
                  <w:sz w:val="16"/>
                  <w:szCs w:val="16"/>
                </w:rPr>
                <w:t>0.269</w:t>
              </w:r>
            </w:ins>
          </w:p>
        </w:tc>
        <w:tc>
          <w:tcPr>
            <w:tcW w:w="589" w:type="dxa"/>
            <w:vAlign w:val="center"/>
            <w:tcPrChange w:id="31346" w:author="Στάθης Καπ" w:date="2023-03-03T06:26:00Z">
              <w:tcPr>
                <w:tcW w:w="589" w:type="dxa"/>
                <w:vAlign w:val="center"/>
              </w:tcPr>
            </w:tcPrChange>
          </w:tcPr>
          <w:p w14:paraId="3DB84816" w14:textId="167B5FE7" w:rsidR="00C87CFE" w:rsidRPr="00CD1347" w:rsidRDefault="00C87CFE" w:rsidP="00C87CFE">
            <w:pPr>
              <w:jc w:val="center"/>
              <w:rPr>
                <w:ins w:id="31347" w:author="Στάθης Καπ" w:date="2023-03-03T04:01:00Z"/>
                <w:rFonts w:cstheme="minorHAnsi"/>
                <w:sz w:val="16"/>
                <w:szCs w:val="16"/>
              </w:rPr>
            </w:pPr>
            <w:ins w:id="31348" w:author="Στάθης Καπ" w:date="2023-03-03T06:21:00Z">
              <w:r>
                <w:rPr>
                  <w:rFonts w:ascii="Calibri" w:hAnsi="Calibri" w:cstheme="minorHAnsi"/>
                  <w:color w:val="000000"/>
                  <w:sz w:val="16"/>
                  <w:szCs w:val="16"/>
                </w:rPr>
                <w:t>8.97</w:t>
              </w:r>
            </w:ins>
          </w:p>
        </w:tc>
        <w:tc>
          <w:tcPr>
            <w:tcW w:w="463" w:type="dxa"/>
            <w:vAlign w:val="center"/>
            <w:tcPrChange w:id="31349" w:author="Στάθης Καπ" w:date="2023-03-03T06:26:00Z">
              <w:tcPr>
                <w:tcW w:w="463" w:type="dxa"/>
                <w:vAlign w:val="bottom"/>
              </w:tcPr>
            </w:tcPrChange>
          </w:tcPr>
          <w:p w14:paraId="61B251BA" w14:textId="1F754B4E" w:rsidR="00C87CFE" w:rsidRPr="00CD1347" w:rsidRDefault="00C87CFE" w:rsidP="00C87CFE">
            <w:pPr>
              <w:jc w:val="center"/>
              <w:rPr>
                <w:ins w:id="31350" w:author="Στάθης Καπ" w:date="2023-03-03T04:01:00Z"/>
                <w:rFonts w:cstheme="minorHAnsi"/>
                <w:sz w:val="16"/>
                <w:szCs w:val="16"/>
              </w:rPr>
            </w:pPr>
            <w:ins w:id="31351" w:author="Στάθης Καπ" w:date="2023-03-03T06:21:00Z">
              <w:r>
                <w:rPr>
                  <w:rFonts w:ascii="Calibri" w:hAnsi="Calibri" w:cs="Calibri"/>
                  <w:color w:val="000000"/>
                  <w:sz w:val="16"/>
                  <w:szCs w:val="16"/>
                </w:rPr>
                <w:t>690</w:t>
              </w:r>
            </w:ins>
          </w:p>
        </w:tc>
        <w:tc>
          <w:tcPr>
            <w:tcW w:w="541" w:type="dxa"/>
            <w:vAlign w:val="center"/>
            <w:tcPrChange w:id="31352" w:author="Στάθης Καπ" w:date="2023-03-03T06:26:00Z">
              <w:tcPr>
                <w:tcW w:w="541" w:type="dxa"/>
                <w:vAlign w:val="bottom"/>
              </w:tcPr>
            </w:tcPrChange>
          </w:tcPr>
          <w:p w14:paraId="10F62F54" w14:textId="52FCEE0D" w:rsidR="00C87CFE" w:rsidRPr="00CD1347" w:rsidRDefault="00C87CFE" w:rsidP="00C87CFE">
            <w:pPr>
              <w:jc w:val="center"/>
              <w:rPr>
                <w:ins w:id="31353" w:author="Στάθης Καπ" w:date="2023-03-03T04:01:00Z"/>
                <w:rFonts w:cstheme="minorHAnsi"/>
                <w:sz w:val="16"/>
                <w:szCs w:val="16"/>
              </w:rPr>
            </w:pPr>
            <w:ins w:id="31354" w:author="Στάθης Καπ" w:date="2023-03-03T06:21:00Z">
              <w:r>
                <w:rPr>
                  <w:rFonts w:ascii="Calibri" w:hAnsi="Calibri" w:cs="Calibri"/>
                  <w:color w:val="000000"/>
                  <w:sz w:val="16"/>
                  <w:szCs w:val="16"/>
                </w:rPr>
                <w:t>0.269</w:t>
              </w:r>
            </w:ins>
          </w:p>
        </w:tc>
        <w:tc>
          <w:tcPr>
            <w:tcW w:w="589" w:type="dxa"/>
            <w:vAlign w:val="center"/>
            <w:tcPrChange w:id="31355" w:author="Στάθης Καπ" w:date="2023-03-03T06:26:00Z">
              <w:tcPr>
                <w:tcW w:w="589" w:type="dxa"/>
                <w:vAlign w:val="center"/>
              </w:tcPr>
            </w:tcPrChange>
          </w:tcPr>
          <w:p w14:paraId="4F826C6D" w14:textId="4C45507F" w:rsidR="00C87CFE" w:rsidRPr="00CD1347" w:rsidRDefault="00C87CFE" w:rsidP="00C87CFE">
            <w:pPr>
              <w:jc w:val="center"/>
              <w:rPr>
                <w:ins w:id="31356" w:author="Στάθης Καπ" w:date="2023-03-03T04:01:00Z"/>
                <w:rFonts w:cstheme="minorHAnsi"/>
                <w:sz w:val="16"/>
                <w:szCs w:val="16"/>
              </w:rPr>
            </w:pPr>
            <w:ins w:id="31357"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313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359" w:author="Στάθης Καπ" w:date="2023-03-03T04:01:00Z"/>
        </w:trPr>
        <w:tc>
          <w:tcPr>
            <w:tcW w:w="515" w:type="dxa"/>
            <w:tcBorders>
              <w:top w:val="nil"/>
              <w:bottom w:val="nil"/>
              <w:right w:val="single" w:sz="4" w:space="0" w:color="auto"/>
            </w:tcBorders>
            <w:shd w:val="clear" w:color="auto" w:fill="E7E6E6" w:themeFill="background2"/>
            <w:vAlign w:val="bottom"/>
            <w:tcPrChange w:id="31360" w:author="Στάθης Καπ" w:date="2023-03-03T06:26:00Z">
              <w:tcPr>
                <w:tcW w:w="515" w:type="dxa"/>
                <w:vAlign w:val="bottom"/>
              </w:tcPr>
            </w:tcPrChange>
          </w:tcPr>
          <w:p w14:paraId="16024BC8" w14:textId="5BD8F18C" w:rsidR="00C87CFE" w:rsidRPr="00CD1347" w:rsidRDefault="00C87CFE" w:rsidP="00C87CFE">
            <w:pPr>
              <w:jc w:val="center"/>
              <w:rPr>
                <w:ins w:id="31361" w:author="Στάθης Καπ" w:date="2023-03-03T04:01:00Z"/>
                <w:sz w:val="16"/>
                <w:szCs w:val="16"/>
              </w:rPr>
            </w:pPr>
            <w:ins w:id="31362" w:author="Στάθης Καπ" w:date="2023-03-03T04:08:00Z">
              <w:r w:rsidRPr="00CD1347">
                <w:rPr>
                  <w:rFonts w:ascii="Calibri" w:hAnsi="Calibri" w:cs="Calibri"/>
                  <w:color w:val="000000"/>
                  <w:sz w:val="16"/>
                  <w:szCs w:val="16"/>
                  <w:rPrChange w:id="31363"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31364" w:author="Στάθης Καπ" w:date="2023-03-03T06:26:00Z">
              <w:tcPr>
                <w:tcW w:w="560" w:type="dxa"/>
              </w:tcPr>
            </w:tcPrChange>
          </w:tcPr>
          <w:p w14:paraId="71220654" w14:textId="72F30F99" w:rsidR="00C87CFE" w:rsidRPr="00CD1347" w:rsidRDefault="00C87CFE" w:rsidP="00C87CFE">
            <w:pPr>
              <w:jc w:val="center"/>
              <w:rPr>
                <w:ins w:id="31365" w:author="Στάθης Καπ" w:date="2023-03-03T04:01:00Z"/>
                <w:rFonts w:cstheme="minorHAnsi"/>
                <w:sz w:val="16"/>
                <w:szCs w:val="16"/>
              </w:rPr>
            </w:pPr>
            <w:ins w:id="31366" w:author="Στάθης Καπ" w:date="2023-03-03T06:21:00Z">
              <w:r>
                <w:rPr>
                  <w:rFonts w:ascii="Calibri" w:hAnsi="Calibri" w:cs="Calibri"/>
                  <w:color w:val="000000"/>
                  <w:sz w:val="16"/>
                  <w:szCs w:val="16"/>
                </w:rPr>
                <w:t>920</w:t>
              </w:r>
            </w:ins>
          </w:p>
        </w:tc>
        <w:tc>
          <w:tcPr>
            <w:tcW w:w="855" w:type="dxa"/>
            <w:vAlign w:val="center"/>
            <w:tcPrChange w:id="31367" w:author="Στάθης Καπ" w:date="2023-03-03T06:26:00Z">
              <w:tcPr>
                <w:tcW w:w="855" w:type="dxa"/>
              </w:tcPr>
            </w:tcPrChange>
          </w:tcPr>
          <w:p w14:paraId="4159BA14" w14:textId="2D84110B" w:rsidR="00C87CFE" w:rsidRPr="00CD1347" w:rsidRDefault="00C87CFE" w:rsidP="00C87CFE">
            <w:pPr>
              <w:jc w:val="center"/>
              <w:rPr>
                <w:ins w:id="31368" w:author="Στάθης Καπ" w:date="2023-03-03T04:01:00Z"/>
                <w:rFonts w:cstheme="minorHAnsi"/>
                <w:sz w:val="16"/>
                <w:szCs w:val="16"/>
              </w:rPr>
            </w:pPr>
            <w:ins w:id="31369" w:author="Στάθης Καπ" w:date="2023-03-03T06:21:00Z">
              <w:r>
                <w:rPr>
                  <w:rFonts w:ascii="Calibri" w:hAnsi="Calibri" w:cs="Calibri"/>
                  <w:color w:val="000000"/>
                  <w:sz w:val="16"/>
                  <w:szCs w:val="16"/>
                </w:rPr>
                <w:t>900</w:t>
              </w:r>
            </w:ins>
          </w:p>
        </w:tc>
        <w:tc>
          <w:tcPr>
            <w:tcW w:w="544" w:type="dxa"/>
            <w:vAlign w:val="center"/>
            <w:tcPrChange w:id="31370" w:author="Στάθης Καπ" w:date="2023-03-03T06:26:00Z">
              <w:tcPr>
                <w:tcW w:w="544" w:type="dxa"/>
                <w:vAlign w:val="bottom"/>
              </w:tcPr>
            </w:tcPrChange>
          </w:tcPr>
          <w:p w14:paraId="2A446AF5" w14:textId="031ED8B1" w:rsidR="00C87CFE" w:rsidRPr="00CD1347" w:rsidRDefault="00C87CFE" w:rsidP="00C87CFE">
            <w:pPr>
              <w:jc w:val="center"/>
              <w:rPr>
                <w:ins w:id="31371" w:author="Στάθης Καπ" w:date="2023-03-03T04:01:00Z"/>
                <w:rFonts w:cstheme="minorHAnsi"/>
                <w:sz w:val="16"/>
                <w:szCs w:val="16"/>
              </w:rPr>
            </w:pPr>
            <w:ins w:id="31372" w:author="Στάθης Καπ" w:date="2023-03-03T06:21:00Z">
              <w:r>
                <w:rPr>
                  <w:rFonts w:ascii="Calibri" w:hAnsi="Calibri" w:cs="Calibri"/>
                  <w:color w:val="000000"/>
                  <w:sz w:val="16"/>
                  <w:szCs w:val="16"/>
                </w:rPr>
                <w:t>800</w:t>
              </w:r>
            </w:ins>
          </w:p>
        </w:tc>
        <w:tc>
          <w:tcPr>
            <w:tcW w:w="621" w:type="dxa"/>
            <w:vAlign w:val="center"/>
            <w:tcPrChange w:id="31373" w:author="Στάθης Καπ" w:date="2023-03-03T06:26:00Z">
              <w:tcPr>
                <w:tcW w:w="621" w:type="dxa"/>
                <w:vAlign w:val="bottom"/>
              </w:tcPr>
            </w:tcPrChange>
          </w:tcPr>
          <w:p w14:paraId="1DC7FCBE" w14:textId="2DE01654" w:rsidR="00C87CFE" w:rsidRPr="00CD1347" w:rsidRDefault="00C87CFE" w:rsidP="00C87CFE">
            <w:pPr>
              <w:jc w:val="center"/>
              <w:rPr>
                <w:ins w:id="31374" w:author="Στάθης Καπ" w:date="2023-03-03T04:01:00Z"/>
                <w:rFonts w:cstheme="minorHAnsi"/>
                <w:sz w:val="16"/>
                <w:szCs w:val="16"/>
              </w:rPr>
            </w:pPr>
            <w:ins w:id="31375" w:author="Στάθης Καπ" w:date="2023-03-03T06:21:00Z">
              <w:r>
                <w:rPr>
                  <w:rFonts w:ascii="Calibri" w:hAnsi="Calibri" w:cs="Calibri"/>
                  <w:color w:val="000000"/>
                  <w:sz w:val="16"/>
                  <w:szCs w:val="16"/>
                </w:rPr>
                <w:t>0.506</w:t>
              </w:r>
            </w:ins>
          </w:p>
        </w:tc>
        <w:tc>
          <w:tcPr>
            <w:tcW w:w="669" w:type="dxa"/>
            <w:vAlign w:val="center"/>
            <w:tcPrChange w:id="31376" w:author="Στάθης Καπ" w:date="2023-03-03T06:26:00Z">
              <w:tcPr>
                <w:tcW w:w="669" w:type="dxa"/>
                <w:vAlign w:val="center"/>
              </w:tcPr>
            </w:tcPrChange>
          </w:tcPr>
          <w:p w14:paraId="1C37C04B" w14:textId="08C5599A" w:rsidR="00C87CFE" w:rsidRPr="00CD1347" w:rsidRDefault="00C87CFE" w:rsidP="00C87CFE">
            <w:pPr>
              <w:jc w:val="center"/>
              <w:rPr>
                <w:ins w:id="31377" w:author="Στάθης Καπ" w:date="2023-03-03T04:01:00Z"/>
                <w:rFonts w:cstheme="minorHAnsi"/>
                <w:sz w:val="16"/>
                <w:szCs w:val="16"/>
              </w:rPr>
            </w:pPr>
            <w:ins w:id="31378" w:author="Στάθης Καπ" w:date="2023-03-03T06:21:00Z">
              <w:r>
                <w:rPr>
                  <w:rFonts w:ascii="Calibri" w:hAnsi="Calibri" w:cstheme="minorHAnsi"/>
                  <w:color w:val="000000"/>
                  <w:sz w:val="16"/>
                  <w:szCs w:val="16"/>
                </w:rPr>
                <w:t>13.04</w:t>
              </w:r>
            </w:ins>
          </w:p>
        </w:tc>
        <w:tc>
          <w:tcPr>
            <w:tcW w:w="543" w:type="dxa"/>
            <w:vAlign w:val="center"/>
            <w:tcPrChange w:id="31379" w:author="Στάθης Καπ" w:date="2023-03-03T06:26:00Z">
              <w:tcPr>
                <w:tcW w:w="543" w:type="dxa"/>
                <w:vAlign w:val="bottom"/>
              </w:tcPr>
            </w:tcPrChange>
          </w:tcPr>
          <w:p w14:paraId="21D8CAB9" w14:textId="4605CD9C" w:rsidR="00C87CFE" w:rsidRPr="00CD1347" w:rsidRDefault="00C87CFE" w:rsidP="00C87CFE">
            <w:pPr>
              <w:jc w:val="center"/>
              <w:rPr>
                <w:ins w:id="31380" w:author="Στάθης Καπ" w:date="2023-03-03T04:01:00Z"/>
                <w:rFonts w:cstheme="minorHAnsi"/>
                <w:sz w:val="16"/>
                <w:szCs w:val="16"/>
              </w:rPr>
            </w:pPr>
            <w:ins w:id="31381" w:author="Στάθης Καπ" w:date="2023-03-03T06:21:00Z">
              <w:r>
                <w:rPr>
                  <w:rFonts w:ascii="Calibri" w:hAnsi="Calibri" w:cs="Calibri"/>
                  <w:color w:val="000000"/>
                  <w:sz w:val="16"/>
                  <w:szCs w:val="16"/>
                </w:rPr>
                <w:t>800</w:t>
              </w:r>
            </w:ins>
          </w:p>
        </w:tc>
        <w:tc>
          <w:tcPr>
            <w:tcW w:w="621" w:type="dxa"/>
            <w:vAlign w:val="center"/>
            <w:tcPrChange w:id="31382" w:author="Στάθης Καπ" w:date="2023-03-03T06:26:00Z">
              <w:tcPr>
                <w:tcW w:w="621" w:type="dxa"/>
                <w:vAlign w:val="bottom"/>
              </w:tcPr>
            </w:tcPrChange>
          </w:tcPr>
          <w:p w14:paraId="14E5EE01" w14:textId="0DC0FAC8" w:rsidR="00C87CFE" w:rsidRPr="00CD1347" w:rsidRDefault="00C87CFE" w:rsidP="00C87CFE">
            <w:pPr>
              <w:jc w:val="center"/>
              <w:rPr>
                <w:ins w:id="31383" w:author="Στάθης Καπ" w:date="2023-03-03T04:01:00Z"/>
                <w:rFonts w:cstheme="minorHAnsi"/>
                <w:sz w:val="16"/>
                <w:szCs w:val="16"/>
              </w:rPr>
            </w:pPr>
            <w:ins w:id="31384" w:author="Στάθης Καπ" w:date="2023-03-03T06:21:00Z">
              <w:r>
                <w:rPr>
                  <w:rFonts w:ascii="Calibri" w:hAnsi="Calibri" w:cs="Calibri"/>
                  <w:color w:val="000000"/>
                  <w:sz w:val="16"/>
                  <w:szCs w:val="16"/>
                </w:rPr>
                <w:t>0.291</w:t>
              </w:r>
            </w:ins>
          </w:p>
        </w:tc>
        <w:tc>
          <w:tcPr>
            <w:tcW w:w="669" w:type="dxa"/>
            <w:vAlign w:val="center"/>
            <w:tcPrChange w:id="31385" w:author="Στάθης Καπ" w:date="2023-03-03T06:26:00Z">
              <w:tcPr>
                <w:tcW w:w="669" w:type="dxa"/>
                <w:vAlign w:val="center"/>
              </w:tcPr>
            </w:tcPrChange>
          </w:tcPr>
          <w:p w14:paraId="53E86B30" w14:textId="3F618E2B" w:rsidR="00C87CFE" w:rsidRPr="00CD1347" w:rsidRDefault="00C87CFE" w:rsidP="00C87CFE">
            <w:pPr>
              <w:jc w:val="center"/>
              <w:rPr>
                <w:ins w:id="31386" w:author="Στάθης Καπ" w:date="2023-03-03T04:01:00Z"/>
                <w:rFonts w:cstheme="minorHAnsi"/>
                <w:sz w:val="16"/>
                <w:szCs w:val="16"/>
              </w:rPr>
            </w:pPr>
            <w:ins w:id="31387" w:author="Στάθης Καπ" w:date="2023-03-03T06:21:00Z">
              <w:r>
                <w:rPr>
                  <w:rFonts w:ascii="Calibri" w:hAnsi="Calibri" w:cstheme="minorHAnsi"/>
                  <w:color w:val="000000"/>
                  <w:sz w:val="16"/>
                  <w:szCs w:val="16"/>
                </w:rPr>
                <w:t>0</w:t>
              </w:r>
            </w:ins>
          </w:p>
        </w:tc>
        <w:tc>
          <w:tcPr>
            <w:tcW w:w="508" w:type="dxa"/>
            <w:vAlign w:val="center"/>
            <w:tcPrChange w:id="31388" w:author="Στάθης Καπ" w:date="2023-03-03T06:26:00Z">
              <w:tcPr>
                <w:tcW w:w="508" w:type="dxa"/>
                <w:vAlign w:val="bottom"/>
              </w:tcPr>
            </w:tcPrChange>
          </w:tcPr>
          <w:p w14:paraId="1664ED94" w14:textId="07BA342D" w:rsidR="00C87CFE" w:rsidRPr="00CD1347" w:rsidRDefault="00C87CFE" w:rsidP="00C87CFE">
            <w:pPr>
              <w:jc w:val="center"/>
              <w:rPr>
                <w:ins w:id="31389" w:author="Στάθης Καπ" w:date="2023-03-03T04:01:00Z"/>
                <w:rFonts w:cstheme="minorHAnsi"/>
                <w:sz w:val="16"/>
                <w:szCs w:val="16"/>
              </w:rPr>
            </w:pPr>
            <w:ins w:id="31390" w:author="Στάθης Καπ" w:date="2023-03-03T06:21:00Z">
              <w:r>
                <w:rPr>
                  <w:rFonts w:ascii="Calibri" w:hAnsi="Calibri" w:cs="Calibri"/>
                  <w:color w:val="000000"/>
                  <w:sz w:val="16"/>
                  <w:szCs w:val="16"/>
                </w:rPr>
                <w:t>760</w:t>
              </w:r>
            </w:ins>
          </w:p>
        </w:tc>
        <w:tc>
          <w:tcPr>
            <w:tcW w:w="541" w:type="dxa"/>
            <w:vAlign w:val="center"/>
            <w:tcPrChange w:id="31391" w:author="Στάθης Καπ" w:date="2023-03-03T06:26:00Z">
              <w:tcPr>
                <w:tcW w:w="541" w:type="dxa"/>
                <w:vAlign w:val="bottom"/>
              </w:tcPr>
            </w:tcPrChange>
          </w:tcPr>
          <w:p w14:paraId="38FAF1C6" w14:textId="285FFF6C" w:rsidR="00C87CFE" w:rsidRPr="00CD1347" w:rsidRDefault="00C87CFE" w:rsidP="00C87CFE">
            <w:pPr>
              <w:jc w:val="center"/>
              <w:rPr>
                <w:ins w:id="31392" w:author="Στάθης Καπ" w:date="2023-03-03T04:01:00Z"/>
                <w:rFonts w:cstheme="minorHAnsi"/>
                <w:sz w:val="16"/>
                <w:szCs w:val="16"/>
              </w:rPr>
            </w:pPr>
            <w:ins w:id="31393" w:author="Στάθης Καπ" w:date="2023-03-03T06:21:00Z">
              <w:r>
                <w:rPr>
                  <w:rFonts w:ascii="Calibri" w:hAnsi="Calibri" w:cs="Calibri"/>
                  <w:color w:val="000000"/>
                  <w:sz w:val="16"/>
                  <w:szCs w:val="16"/>
                </w:rPr>
                <w:t>0.279</w:t>
              </w:r>
            </w:ins>
          </w:p>
        </w:tc>
        <w:tc>
          <w:tcPr>
            <w:tcW w:w="589" w:type="dxa"/>
            <w:vAlign w:val="center"/>
            <w:tcPrChange w:id="31394" w:author="Στάθης Καπ" w:date="2023-03-03T06:26:00Z">
              <w:tcPr>
                <w:tcW w:w="589" w:type="dxa"/>
                <w:vAlign w:val="center"/>
              </w:tcPr>
            </w:tcPrChange>
          </w:tcPr>
          <w:p w14:paraId="0E1A1CD0" w14:textId="05D6A077" w:rsidR="00C87CFE" w:rsidRPr="00CD1347" w:rsidRDefault="00C87CFE" w:rsidP="00C87CFE">
            <w:pPr>
              <w:jc w:val="center"/>
              <w:rPr>
                <w:ins w:id="31395" w:author="Στάθης Καπ" w:date="2023-03-03T04:01:00Z"/>
                <w:rFonts w:cstheme="minorHAnsi"/>
                <w:sz w:val="16"/>
                <w:szCs w:val="16"/>
              </w:rPr>
            </w:pPr>
            <w:ins w:id="31396" w:author="Στάθης Καπ" w:date="2023-03-03T06:21:00Z">
              <w:r>
                <w:rPr>
                  <w:rFonts w:ascii="Calibri" w:hAnsi="Calibri" w:cstheme="minorHAnsi"/>
                  <w:color w:val="000000"/>
                  <w:sz w:val="16"/>
                  <w:szCs w:val="16"/>
                </w:rPr>
                <w:t>5</w:t>
              </w:r>
            </w:ins>
          </w:p>
        </w:tc>
        <w:tc>
          <w:tcPr>
            <w:tcW w:w="463" w:type="dxa"/>
            <w:vAlign w:val="center"/>
            <w:tcPrChange w:id="31397" w:author="Στάθης Καπ" w:date="2023-03-03T06:26:00Z">
              <w:tcPr>
                <w:tcW w:w="463" w:type="dxa"/>
                <w:vAlign w:val="bottom"/>
              </w:tcPr>
            </w:tcPrChange>
          </w:tcPr>
          <w:p w14:paraId="1AD00FE9" w14:textId="64F691BD" w:rsidR="00C87CFE" w:rsidRPr="00CD1347" w:rsidRDefault="00C87CFE" w:rsidP="00C87CFE">
            <w:pPr>
              <w:jc w:val="center"/>
              <w:rPr>
                <w:ins w:id="31398" w:author="Στάθης Καπ" w:date="2023-03-03T04:01:00Z"/>
                <w:rFonts w:cstheme="minorHAnsi"/>
                <w:sz w:val="16"/>
                <w:szCs w:val="16"/>
              </w:rPr>
            </w:pPr>
            <w:ins w:id="31399" w:author="Στάθης Καπ" w:date="2023-03-03T06:21:00Z">
              <w:r>
                <w:rPr>
                  <w:rFonts w:ascii="Calibri" w:hAnsi="Calibri" w:cs="Calibri"/>
                  <w:color w:val="000000"/>
                  <w:sz w:val="16"/>
                  <w:szCs w:val="16"/>
                </w:rPr>
                <w:t>720</w:t>
              </w:r>
            </w:ins>
          </w:p>
        </w:tc>
        <w:tc>
          <w:tcPr>
            <w:tcW w:w="541" w:type="dxa"/>
            <w:vAlign w:val="center"/>
            <w:tcPrChange w:id="31400" w:author="Στάθης Καπ" w:date="2023-03-03T06:26:00Z">
              <w:tcPr>
                <w:tcW w:w="541" w:type="dxa"/>
                <w:vAlign w:val="bottom"/>
              </w:tcPr>
            </w:tcPrChange>
          </w:tcPr>
          <w:p w14:paraId="3AFF27E6" w14:textId="14500905" w:rsidR="00C87CFE" w:rsidRPr="00CD1347" w:rsidRDefault="00C87CFE" w:rsidP="00C87CFE">
            <w:pPr>
              <w:jc w:val="center"/>
              <w:rPr>
                <w:ins w:id="31401" w:author="Στάθης Καπ" w:date="2023-03-03T04:01:00Z"/>
                <w:rFonts w:cstheme="minorHAnsi"/>
                <w:sz w:val="16"/>
                <w:szCs w:val="16"/>
              </w:rPr>
            </w:pPr>
            <w:ins w:id="31402" w:author="Στάθης Καπ" w:date="2023-03-03T06:21:00Z">
              <w:r>
                <w:rPr>
                  <w:rFonts w:ascii="Calibri" w:hAnsi="Calibri" w:cs="Calibri"/>
                  <w:color w:val="000000"/>
                  <w:sz w:val="16"/>
                  <w:szCs w:val="16"/>
                </w:rPr>
                <w:t>0.281</w:t>
              </w:r>
            </w:ins>
          </w:p>
        </w:tc>
        <w:tc>
          <w:tcPr>
            <w:tcW w:w="589" w:type="dxa"/>
            <w:vAlign w:val="center"/>
            <w:tcPrChange w:id="31403" w:author="Στάθης Καπ" w:date="2023-03-03T06:26:00Z">
              <w:tcPr>
                <w:tcW w:w="589" w:type="dxa"/>
                <w:vAlign w:val="center"/>
              </w:tcPr>
            </w:tcPrChange>
          </w:tcPr>
          <w:p w14:paraId="69AA7C9E" w14:textId="5D76B418" w:rsidR="00C87CFE" w:rsidRPr="00CD1347" w:rsidRDefault="00C87CFE" w:rsidP="00C87CFE">
            <w:pPr>
              <w:jc w:val="center"/>
              <w:rPr>
                <w:ins w:id="31404" w:author="Στάθης Καπ" w:date="2023-03-03T04:01:00Z"/>
                <w:rFonts w:cstheme="minorHAnsi"/>
                <w:sz w:val="16"/>
                <w:szCs w:val="16"/>
              </w:rPr>
            </w:pPr>
            <w:ins w:id="31405"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314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407" w:author="Στάθης Καπ" w:date="2023-03-03T04:01:00Z"/>
        </w:trPr>
        <w:tc>
          <w:tcPr>
            <w:tcW w:w="515" w:type="dxa"/>
            <w:tcBorders>
              <w:top w:val="nil"/>
              <w:bottom w:val="nil"/>
              <w:right w:val="single" w:sz="4" w:space="0" w:color="auto"/>
            </w:tcBorders>
            <w:shd w:val="clear" w:color="auto" w:fill="E7E6E6" w:themeFill="background2"/>
            <w:vAlign w:val="bottom"/>
            <w:tcPrChange w:id="31408" w:author="Στάθης Καπ" w:date="2023-03-03T06:26:00Z">
              <w:tcPr>
                <w:tcW w:w="515" w:type="dxa"/>
                <w:vAlign w:val="bottom"/>
              </w:tcPr>
            </w:tcPrChange>
          </w:tcPr>
          <w:p w14:paraId="3DB506D9" w14:textId="12201B1D" w:rsidR="00C87CFE" w:rsidRPr="00CD1347" w:rsidRDefault="00C87CFE" w:rsidP="00C87CFE">
            <w:pPr>
              <w:jc w:val="center"/>
              <w:rPr>
                <w:ins w:id="31409" w:author="Στάθης Καπ" w:date="2023-03-03T04:01:00Z"/>
                <w:sz w:val="16"/>
                <w:szCs w:val="16"/>
              </w:rPr>
            </w:pPr>
            <w:ins w:id="31410" w:author="Στάθης Καπ" w:date="2023-03-03T04:08:00Z">
              <w:r w:rsidRPr="00CD1347">
                <w:rPr>
                  <w:rFonts w:ascii="Calibri" w:hAnsi="Calibri" w:cs="Calibri"/>
                  <w:color w:val="000000"/>
                  <w:sz w:val="16"/>
                  <w:szCs w:val="16"/>
                  <w:rPrChange w:id="31411"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31412" w:author="Στάθης Καπ" w:date="2023-03-03T06:26:00Z">
              <w:tcPr>
                <w:tcW w:w="560" w:type="dxa"/>
              </w:tcPr>
            </w:tcPrChange>
          </w:tcPr>
          <w:p w14:paraId="64D4822E" w14:textId="35A874E2" w:rsidR="00C87CFE" w:rsidRPr="00CD1347" w:rsidRDefault="00C87CFE" w:rsidP="00C87CFE">
            <w:pPr>
              <w:jc w:val="center"/>
              <w:rPr>
                <w:ins w:id="31413" w:author="Στάθης Καπ" w:date="2023-03-03T04:01:00Z"/>
                <w:rFonts w:cstheme="minorHAnsi"/>
                <w:sz w:val="16"/>
                <w:szCs w:val="16"/>
              </w:rPr>
            </w:pPr>
            <w:ins w:id="31414" w:author="Στάθης Καπ" w:date="2023-03-03T06:21:00Z">
              <w:r>
                <w:rPr>
                  <w:rFonts w:ascii="Calibri" w:hAnsi="Calibri" w:cs="Calibri"/>
                  <w:color w:val="000000"/>
                  <w:sz w:val="16"/>
                  <w:szCs w:val="16"/>
                </w:rPr>
                <w:t>970</w:t>
              </w:r>
            </w:ins>
          </w:p>
        </w:tc>
        <w:tc>
          <w:tcPr>
            <w:tcW w:w="855" w:type="dxa"/>
            <w:vAlign w:val="center"/>
            <w:tcPrChange w:id="31415" w:author="Στάθης Καπ" w:date="2023-03-03T06:26:00Z">
              <w:tcPr>
                <w:tcW w:w="855" w:type="dxa"/>
              </w:tcPr>
            </w:tcPrChange>
          </w:tcPr>
          <w:p w14:paraId="47930643" w14:textId="7617D443" w:rsidR="00C87CFE" w:rsidRPr="00CD1347" w:rsidRDefault="00C87CFE" w:rsidP="00C87CFE">
            <w:pPr>
              <w:jc w:val="center"/>
              <w:rPr>
                <w:ins w:id="31416" w:author="Στάθης Καπ" w:date="2023-03-03T04:01:00Z"/>
                <w:rFonts w:cstheme="minorHAnsi"/>
                <w:sz w:val="16"/>
                <w:szCs w:val="16"/>
              </w:rPr>
            </w:pPr>
            <w:ins w:id="31417" w:author="Στάθης Καπ" w:date="2023-03-03T06:21:00Z">
              <w:r>
                <w:rPr>
                  <w:rFonts w:ascii="Calibri" w:hAnsi="Calibri" w:cs="Calibri"/>
                  <w:color w:val="000000"/>
                  <w:sz w:val="16"/>
                  <w:szCs w:val="16"/>
                </w:rPr>
                <w:t>950</w:t>
              </w:r>
            </w:ins>
          </w:p>
        </w:tc>
        <w:tc>
          <w:tcPr>
            <w:tcW w:w="544" w:type="dxa"/>
            <w:vAlign w:val="center"/>
            <w:tcPrChange w:id="31418" w:author="Στάθης Καπ" w:date="2023-03-03T06:26:00Z">
              <w:tcPr>
                <w:tcW w:w="544" w:type="dxa"/>
                <w:vAlign w:val="bottom"/>
              </w:tcPr>
            </w:tcPrChange>
          </w:tcPr>
          <w:p w14:paraId="6E64133A" w14:textId="5894EF12" w:rsidR="00C87CFE" w:rsidRPr="00CD1347" w:rsidRDefault="00C87CFE" w:rsidP="00C87CFE">
            <w:pPr>
              <w:jc w:val="center"/>
              <w:rPr>
                <w:ins w:id="31419" w:author="Στάθης Καπ" w:date="2023-03-03T04:01:00Z"/>
                <w:rFonts w:cstheme="minorHAnsi"/>
                <w:sz w:val="16"/>
                <w:szCs w:val="16"/>
              </w:rPr>
            </w:pPr>
            <w:ins w:id="31420" w:author="Στάθης Καπ" w:date="2023-03-03T06:21:00Z">
              <w:r>
                <w:rPr>
                  <w:rFonts w:ascii="Calibri" w:hAnsi="Calibri" w:cs="Calibri"/>
                  <w:color w:val="000000"/>
                  <w:sz w:val="16"/>
                  <w:szCs w:val="16"/>
                </w:rPr>
                <w:t>880</w:t>
              </w:r>
            </w:ins>
          </w:p>
        </w:tc>
        <w:tc>
          <w:tcPr>
            <w:tcW w:w="621" w:type="dxa"/>
            <w:vAlign w:val="center"/>
            <w:tcPrChange w:id="31421" w:author="Στάθης Καπ" w:date="2023-03-03T06:26:00Z">
              <w:tcPr>
                <w:tcW w:w="621" w:type="dxa"/>
                <w:vAlign w:val="bottom"/>
              </w:tcPr>
            </w:tcPrChange>
          </w:tcPr>
          <w:p w14:paraId="10427E93" w14:textId="108182B3" w:rsidR="00C87CFE" w:rsidRPr="00CD1347" w:rsidRDefault="00C87CFE" w:rsidP="00C87CFE">
            <w:pPr>
              <w:jc w:val="center"/>
              <w:rPr>
                <w:ins w:id="31422" w:author="Στάθης Καπ" w:date="2023-03-03T04:01:00Z"/>
                <w:rFonts w:cstheme="minorHAnsi"/>
                <w:sz w:val="16"/>
                <w:szCs w:val="16"/>
              </w:rPr>
            </w:pPr>
            <w:ins w:id="31423" w:author="Στάθης Καπ" w:date="2023-03-03T06:21:00Z">
              <w:r>
                <w:rPr>
                  <w:rFonts w:ascii="Calibri" w:hAnsi="Calibri" w:cs="Calibri"/>
                  <w:color w:val="000000"/>
                  <w:sz w:val="16"/>
                  <w:szCs w:val="16"/>
                </w:rPr>
                <w:t>0.573</w:t>
              </w:r>
            </w:ins>
          </w:p>
        </w:tc>
        <w:tc>
          <w:tcPr>
            <w:tcW w:w="669" w:type="dxa"/>
            <w:vAlign w:val="center"/>
            <w:tcPrChange w:id="31424" w:author="Στάθης Καπ" w:date="2023-03-03T06:26:00Z">
              <w:tcPr>
                <w:tcW w:w="669" w:type="dxa"/>
                <w:vAlign w:val="center"/>
              </w:tcPr>
            </w:tcPrChange>
          </w:tcPr>
          <w:p w14:paraId="61FE9375" w14:textId="537FBF14" w:rsidR="00C87CFE" w:rsidRPr="00CD1347" w:rsidRDefault="00C87CFE" w:rsidP="00C87CFE">
            <w:pPr>
              <w:jc w:val="center"/>
              <w:rPr>
                <w:ins w:id="31425" w:author="Στάθης Καπ" w:date="2023-03-03T04:01:00Z"/>
                <w:rFonts w:cstheme="minorHAnsi"/>
                <w:sz w:val="16"/>
                <w:szCs w:val="16"/>
              </w:rPr>
            </w:pPr>
            <w:ins w:id="31426" w:author="Στάθης Καπ" w:date="2023-03-03T06:21:00Z">
              <w:r>
                <w:rPr>
                  <w:rFonts w:ascii="Calibri" w:hAnsi="Calibri" w:cstheme="minorHAnsi"/>
                  <w:color w:val="000000"/>
                  <w:sz w:val="16"/>
                  <w:szCs w:val="16"/>
                </w:rPr>
                <w:t>9.28</w:t>
              </w:r>
            </w:ins>
          </w:p>
        </w:tc>
        <w:tc>
          <w:tcPr>
            <w:tcW w:w="543" w:type="dxa"/>
            <w:vAlign w:val="center"/>
            <w:tcPrChange w:id="31427" w:author="Στάθης Καπ" w:date="2023-03-03T06:26:00Z">
              <w:tcPr>
                <w:tcW w:w="543" w:type="dxa"/>
                <w:vAlign w:val="bottom"/>
              </w:tcPr>
            </w:tcPrChange>
          </w:tcPr>
          <w:p w14:paraId="7E6BE955" w14:textId="2C47133D" w:rsidR="00C87CFE" w:rsidRPr="00CD1347" w:rsidRDefault="00C87CFE" w:rsidP="00C87CFE">
            <w:pPr>
              <w:jc w:val="center"/>
              <w:rPr>
                <w:ins w:id="31428" w:author="Στάθης Καπ" w:date="2023-03-03T04:01:00Z"/>
                <w:rFonts w:cstheme="minorHAnsi"/>
                <w:sz w:val="16"/>
                <w:szCs w:val="16"/>
              </w:rPr>
            </w:pPr>
            <w:ins w:id="31429" w:author="Στάθης Καπ" w:date="2023-03-03T06:21:00Z">
              <w:r>
                <w:rPr>
                  <w:rFonts w:ascii="Calibri" w:hAnsi="Calibri" w:cs="Calibri"/>
                  <w:color w:val="000000"/>
                  <w:sz w:val="16"/>
                  <w:szCs w:val="16"/>
                </w:rPr>
                <w:t>820</w:t>
              </w:r>
            </w:ins>
          </w:p>
        </w:tc>
        <w:tc>
          <w:tcPr>
            <w:tcW w:w="621" w:type="dxa"/>
            <w:vAlign w:val="center"/>
            <w:tcPrChange w:id="31430" w:author="Στάθης Καπ" w:date="2023-03-03T06:26:00Z">
              <w:tcPr>
                <w:tcW w:w="621" w:type="dxa"/>
                <w:vAlign w:val="bottom"/>
              </w:tcPr>
            </w:tcPrChange>
          </w:tcPr>
          <w:p w14:paraId="0CE36F6C" w14:textId="1CC46301" w:rsidR="00C87CFE" w:rsidRPr="00CD1347" w:rsidRDefault="00C87CFE" w:rsidP="00C87CFE">
            <w:pPr>
              <w:jc w:val="center"/>
              <w:rPr>
                <w:ins w:id="31431" w:author="Στάθης Καπ" w:date="2023-03-03T04:01:00Z"/>
                <w:rFonts w:cstheme="minorHAnsi"/>
                <w:sz w:val="16"/>
                <w:szCs w:val="16"/>
              </w:rPr>
            </w:pPr>
            <w:ins w:id="31432" w:author="Στάθης Καπ" w:date="2023-03-03T06:21:00Z">
              <w:r>
                <w:rPr>
                  <w:rFonts w:ascii="Calibri" w:hAnsi="Calibri" w:cs="Calibri"/>
                  <w:color w:val="000000"/>
                  <w:sz w:val="16"/>
                  <w:szCs w:val="16"/>
                </w:rPr>
                <w:t>0.277</w:t>
              </w:r>
            </w:ins>
          </w:p>
        </w:tc>
        <w:tc>
          <w:tcPr>
            <w:tcW w:w="669" w:type="dxa"/>
            <w:vAlign w:val="center"/>
            <w:tcPrChange w:id="31433" w:author="Στάθης Καπ" w:date="2023-03-03T06:26:00Z">
              <w:tcPr>
                <w:tcW w:w="669" w:type="dxa"/>
                <w:vAlign w:val="center"/>
              </w:tcPr>
            </w:tcPrChange>
          </w:tcPr>
          <w:p w14:paraId="0C363A5C" w14:textId="3516F136" w:rsidR="00C87CFE" w:rsidRPr="00CD1347" w:rsidRDefault="00C87CFE" w:rsidP="00C87CFE">
            <w:pPr>
              <w:jc w:val="center"/>
              <w:rPr>
                <w:ins w:id="31434" w:author="Στάθης Καπ" w:date="2023-03-03T04:01:00Z"/>
                <w:rFonts w:cstheme="minorHAnsi"/>
                <w:sz w:val="16"/>
                <w:szCs w:val="16"/>
              </w:rPr>
            </w:pPr>
            <w:ins w:id="31435" w:author="Στάθης Καπ" w:date="2023-03-03T06:21:00Z">
              <w:r>
                <w:rPr>
                  <w:rFonts w:ascii="Calibri" w:hAnsi="Calibri" w:cstheme="minorHAnsi"/>
                  <w:color w:val="000000"/>
                  <w:sz w:val="16"/>
                  <w:szCs w:val="16"/>
                </w:rPr>
                <w:t>6.82</w:t>
              </w:r>
            </w:ins>
          </w:p>
        </w:tc>
        <w:tc>
          <w:tcPr>
            <w:tcW w:w="508" w:type="dxa"/>
            <w:vAlign w:val="center"/>
            <w:tcPrChange w:id="31436" w:author="Στάθης Καπ" w:date="2023-03-03T06:26:00Z">
              <w:tcPr>
                <w:tcW w:w="508" w:type="dxa"/>
                <w:vAlign w:val="bottom"/>
              </w:tcPr>
            </w:tcPrChange>
          </w:tcPr>
          <w:p w14:paraId="176990C6" w14:textId="7728F172" w:rsidR="00C87CFE" w:rsidRPr="00CD1347" w:rsidRDefault="00C87CFE" w:rsidP="00C87CFE">
            <w:pPr>
              <w:jc w:val="center"/>
              <w:rPr>
                <w:ins w:id="31437" w:author="Στάθης Καπ" w:date="2023-03-03T04:01:00Z"/>
                <w:rFonts w:cstheme="minorHAnsi"/>
                <w:sz w:val="16"/>
                <w:szCs w:val="16"/>
              </w:rPr>
            </w:pPr>
            <w:ins w:id="31438" w:author="Στάθης Καπ" w:date="2023-03-03T06:21:00Z">
              <w:r>
                <w:rPr>
                  <w:rFonts w:ascii="Calibri" w:hAnsi="Calibri" w:cs="Calibri"/>
                  <w:color w:val="000000"/>
                  <w:sz w:val="16"/>
                  <w:szCs w:val="16"/>
                </w:rPr>
                <w:t>760</w:t>
              </w:r>
            </w:ins>
          </w:p>
        </w:tc>
        <w:tc>
          <w:tcPr>
            <w:tcW w:w="541" w:type="dxa"/>
            <w:vAlign w:val="center"/>
            <w:tcPrChange w:id="31439" w:author="Στάθης Καπ" w:date="2023-03-03T06:26:00Z">
              <w:tcPr>
                <w:tcW w:w="541" w:type="dxa"/>
                <w:vAlign w:val="bottom"/>
              </w:tcPr>
            </w:tcPrChange>
          </w:tcPr>
          <w:p w14:paraId="47E3BBFE" w14:textId="03C6BEA3" w:rsidR="00C87CFE" w:rsidRPr="00CD1347" w:rsidRDefault="00C87CFE" w:rsidP="00C87CFE">
            <w:pPr>
              <w:jc w:val="center"/>
              <w:rPr>
                <w:ins w:id="31440" w:author="Στάθης Καπ" w:date="2023-03-03T04:01:00Z"/>
                <w:rFonts w:cstheme="minorHAnsi"/>
                <w:sz w:val="16"/>
                <w:szCs w:val="16"/>
              </w:rPr>
            </w:pPr>
            <w:ins w:id="31441" w:author="Στάθης Καπ" w:date="2023-03-03T06:21:00Z">
              <w:r>
                <w:rPr>
                  <w:rFonts w:ascii="Calibri" w:hAnsi="Calibri" w:cs="Calibri"/>
                  <w:color w:val="000000"/>
                  <w:sz w:val="16"/>
                  <w:szCs w:val="16"/>
                </w:rPr>
                <w:t>0.281</w:t>
              </w:r>
            </w:ins>
          </w:p>
        </w:tc>
        <w:tc>
          <w:tcPr>
            <w:tcW w:w="589" w:type="dxa"/>
            <w:vAlign w:val="center"/>
            <w:tcPrChange w:id="31442" w:author="Στάθης Καπ" w:date="2023-03-03T06:26:00Z">
              <w:tcPr>
                <w:tcW w:w="589" w:type="dxa"/>
                <w:vAlign w:val="center"/>
              </w:tcPr>
            </w:tcPrChange>
          </w:tcPr>
          <w:p w14:paraId="06AFE4BB" w14:textId="7A8C17B4" w:rsidR="00C87CFE" w:rsidRPr="00CD1347" w:rsidRDefault="00C87CFE" w:rsidP="00C87CFE">
            <w:pPr>
              <w:jc w:val="center"/>
              <w:rPr>
                <w:ins w:id="31443" w:author="Στάθης Καπ" w:date="2023-03-03T04:01:00Z"/>
                <w:rFonts w:cstheme="minorHAnsi"/>
                <w:sz w:val="16"/>
                <w:szCs w:val="16"/>
              </w:rPr>
            </w:pPr>
            <w:ins w:id="31444" w:author="Στάθης Καπ" w:date="2023-03-03T06:21:00Z">
              <w:r>
                <w:rPr>
                  <w:rFonts w:ascii="Calibri" w:hAnsi="Calibri" w:cstheme="minorHAnsi"/>
                  <w:color w:val="000000"/>
                  <w:sz w:val="16"/>
                  <w:szCs w:val="16"/>
                </w:rPr>
                <w:t>13.64</w:t>
              </w:r>
            </w:ins>
          </w:p>
        </w:tc>
        <w:tc>
          <w:tcPr>
            <w:tcW w:w="463" w:type="dxa"/>
            <w:vAlign w:val="center"/>
            <w:tcPrChange w:id="31445" w:author="Στάθης Καπ" w:date="2023-03-03T06:26:00Z">
              <w:tcPr>
                <w:tcW w:w="463" w:type="dxa"/>
                <w:vAlign w:val="bottom"/>
              </w:tcPr>
            </w:tcPrChange>
          </w:tcPr>
          <w:p w14:paraId="24E68B2A" w14:textId="327BE0DD" w:rsidR="00C87CFE" w:rsidRPr="00CD1347" w:rsidRDefault="00C87CFE" w:rsidP="00C87CFE">
            <w:pPr>
              <w:jc w:val="center"/>
              <w:rPr>
                <w:ins w:id="31446" w:author="Στάθης Καπ" w:date="2023-03-03T04:01:00Z"/>
                <w:rFonts w:cstheme="minorHAnsi"/>
                <w:sz w:val="16"/>
                <w:szCs w:val="16"/>
              </w:rPr>
            </w:pPr>
            <w:ins w:id="31447" w:author="Στάθης Καπ" w:date="2023-03-03T06:21:00Z">
              <w:r>
                <w:rPr>
                  <w:rFonts w:ascii="Calibri" w:hAnsi="Calibri" w:cs="Calibri"/>
                  <w:color w:val="000000"/>
                  <w:sz w:val="16"/>
                  <w:szCs w:val="16"/>
                </w:rPr>
                <w:t>670</w:t>
              </w:r>
            </w:ins>
          </w:p>
        </w:tc>
        <w:tc>
          <w:tcPr>
            <w:tcW w:w="541" w:type="dxa"/>
            <w:vAlign w:val="center"/>
            <w:tcPrChange w:id="31448" w:author="Στάθης Καπ" w:date="2023-03-03T06:26:00Z">
              <w:tcPr>
                <w:tcW w:w="541" w:type="dxa"/>
                <w:vAlign w:val="bottom"/>
              </w:tcPr>
            </w:tcPrChange>
          </w:tcPr>
          <w:p w14:paraId="3B758AB2" w14:textId="05D88E0F" w:rsidR="00C87CFE" w:rsidRPr="00CD1347" w:rsidRDefault="00C87CFE" w:rsidP="00C87CFE">
            <w:pPr>
              <w:jc w:val="center"/>
              <w:rPr>
                <w:ins w:id="31449" w:author="Στάθης Καπ" w:date="2023-03-03T04:01:00Z"/>
                <w:rFonts w:cstheme="minorHAnsi"/>
                <w:sz w:val="16"/>
                <w:szCs w:val="16"/>
              </w:rPr>
            </w:pPr>
            <w:ins w:id="31450" w:author="Στάθης Καπ" w:date="2023-03-03T06:21:00Z">
              <w:r>
                <w:rPr>
                  <w:rFonts w:ascii="Calibri" w:hAnsi="Calibri" w:cs="Calibri"/>
                  <w:color w:val="000000"/>
                  <w:sz w:val="16"/>
                  <w:szCs w:val="16"/>
                </w:rPr>
                <w:t>0.264</w:t>
              </w:r>
            </w:ins>
          </w:p>
        </w:tc>
        <w:tc>
          <w:tcPr>
            <w:tcW w:w="589" w:type="dxa"/>
            <w:vAlign w:val="center"/>
            <w:tcPrChange w:id="31451" w:author="Στάθης Καπ" w:date="2023-03-03T06:26:00Z">
              <w:tcPr>
                <w:tcW w:w="589" w:type="dxa"/>
                <w:vAlign w:val="center"/>
              </w:tcPr>
            </w:tcPrChange>
          </w:tcPr>
          <w:p w14:paraId="2756B099" w14:textId="5FCE87E0" w:rsidR="00C87CFE" w:rsidRPr="00CD1347" w:rsidRDefault="00C87CFE" w:rsidP="00C87CFE">
            <w:pPr>
              <w:jc w:val="center"/>
              <w:rPr>
                <w:ins w:id="31452" w:author="Στάθης Καπ" w:date="2023-03-03T04:01:00Z"/>
                <w:rFonts w:cstheme="minorHAnsi"/>
                <w:sz w:val="16"/>
                <w:szCs w:val="16"/>
              </w:rPr>
            </w:pPr>
            <w:ins w:id="31453"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314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455" w:author="Στάθης Καπ" w:date="2023-03-03T04:01:00Z"/>
        </w:trPr>
        <w:tc>
          <w:tcPr>
            <w:tcW w:w="515" w:type="dxa"/>
            <w:tcBorders>
              <w:top w:val="nil"/>
              <w:bottom w:val="nil"/>
              <w:right w:val="single" w:sz="4" w:space="0" w:color="auto"/>
            </w:tcBorders>
            <w:shd w:val="clear" w:color="auto" w:fill="E7E6E6" w:themeFill="background2"/>
            <w:vAlign w:val="bottom"/>
            <w:tcPrChange w:id="31456" w:author="Στάθης Καπ" w:date="2023-03-03T06:26:00Z">
              <w:tcPr>
                <w:tcW w:w="515" w:type="dxa"/>
                <w:vAlign w:val="bottom"/>
              </w:tcPr>
            </w:tcPrChange>
          </w:tcPr>
          <w:p w14:paraId="7639C359" w14:textId="3565D79A" w:rsidR="00C87CFE" w:rsidRPr="00CD1347" w:rsidRDefault="00C87CFE" w:rsidP="00C87CFE">
            <w:pPr>
              <w:jc w:val="center"/>
              <w:rPr>
                <w:ins w:id="31457" w:author="Στάθης Καπ" w:date="2023-03-03T04:01:00Z"/>
                <w:sz w:val="16"/>
                <w:szCs w:val="16"/>
              </w:rPr>
            </w:pPr>
            <w:ins w:id="31458" w:author="Στάθης Καπ" w:date="2023-03-03T04:08:00Z">
              <w:r w:rsidRPr="00CD1347">
                <w:rPr>
                  <w:rFonts w:ascii="Calibri" w:hAnsi="Calibri" w:cs="Calibri"/>
                  <w:color w:val="000000"/>
                  <w:sz w:val="16"/>
                  <w:szCs w:val="16"/>
                  <w:rPrChange w:id="31459"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31460" w:author="Στάθης Καπ" w:date="2023-03-03T06:26:00Z">
              <w:tcPr>
                <w:tcW w:w="560" w:type="dxa"/>
              </w:tcPr>
            </w:tcPrChange>
          </w:tcPr>
          <w:p w14:paraId="21082405" w14:textId="4C0E3D7C" w:rsidR="00C87CFE" w:rsidRPr="00CD1347" w:rsidRDefault="00C87CFE" w:rsidP="00C87CFE">
            <w:pPr>
              <w:jc w:val="center"/>
              <w:rPr>
                <w:ins w:id="31461" w:author="Στάθης Καπ" w:date="2023-03-03T04:01:00Z"/>
                <w:rFonts w:cstheme="minorHAnsi"/>
                <w:sz w:val="16"/>
                <w:szCs w:val="16"/>
              </w:rPr>
            </w:pPr>
            <w:ins w:id="31462" w:author="Στάθης Καπ" w:date="2023-03-03T06:21:00Z">
              <w:r>
                <w:rPr>
                  <w:rFonts w:ascii="Calibri" w:hAnsi="Calibri" w:cs="Calibri"/>
                  <w:color w:val="000000"/>
                  <w:sz w:val="16"/>
                  <w:szCs w:val="16"/>
                </w:rPr>
                <w:t>1810</w:t>
              </w:r>
            </w:ins>
          </w:p>
        </w:tc>
        <w:tc>
          <w:tcPr>
            <w:tcW w:w="855" w:type="dxa"/>
            <w:vAlign w:val="center"/>
            <w:tcPrChange w:id="31463" w:author="Στάθης Καπ" w:date="2023-03-03T06:26:00Z">
              <w:tcPr>
                <w:tcW w:w="855" w:type="dxa"/>
              </w:tcPr>
            </w:tcPrChange>
          </w:tcPr>
          <w:p w14:paraId="505AA2DD" w14:textId="605DAC05" w:rsidR="00C87CFE" w:rsidRPr="00CD1347" w:rsidRDefault="00C87CFE" w:rsidP="00C87CFE">
            <w:pPr>
              <w:jc w:val="center"/>
              <w:rPr>
                <w:ins w:id="31464" w:author="Στάθης Καπ" w:date="2023-03-03T04:01:00Z"/>
                <w:rFonts w:cstheme="minorHAnsi"/>
                <w:sz w:val="16"/>
                <w:szCs w:val="16"/>
              </w:rPr>
            </w:pPr>
            <w:ins w:id="31465" w:author="Στάθης Καπ" w:date="2023-03-03T06:21:00Z">
              <w:r>
                <w:rPr>
                  <w:rFonts w:ascii="Calibri" w:hAnsi="Calibri" w:cs="Calibri"/>
                  <w:color w:val="000000"/>
                  <w:sz w:val="16"/>
                  <w:szCs w:val="16"/>
                </w:rPr>
                <w:t>1750</w:t>
              </w:r>
            </w:ins>
          </w:p>
        </w:tc>
        <w:tc>
          <w:tcPr>
            <w:tcW w:w="544" w:type="dxa"/>
            <w:vAlign w:val="center"/>
            <w:tcPrChange w:id="31466" w:author="Στάθης Καπ" w:date="2023-03-03T06:26:00Z">
              <w:tcPr>
                <w:tcW w:w="544" w:type="dxa"/>
                <w:vAlign w:val="bottom"/>
              </w:tcPr>
            </w:tcPrChange>
          </w:tcPr>
          <w:p w14:paraId="4026EA54" w14:textId="1A3D753B" w:rsidR="00C87CFE" w:rsidRPr="00CD1347" w:rsidRDefault="00C87CFE" w:rsidP="00C87CFE">
            <w:pPr>
              <w:jc w:val="center"/>
              <w:rPr>
                <w:ins w:id="31467" w:author="Στάθης Καπ" w:date="2023-03-03T04:01:00Z"/>
                <w:rFonts w:cstheme="minorHAnsi"/>
                <w:sz w:val="16"/>
                <w:szCs w:val="16"/>
              </w:rPr>
            </w:pPr>
            <w:ins w:id="31468" w:author="Στάθης Καπ" w:date="2023-03-03T06:21:00Z">
              <w:r>
                <w:rPr>
                  <w:rFonts w:ascii="Calibri" w:hAnsi="Calibri" w:cs="Calibri"/>
                  <w:color w:val="000000"/>
                  <w:sz w:val="16"/>
                  <w:szCs w:val="16"/>
                </w:rPr>
                <w:t>1750</w:t>
              </w:r>
            </w:ins>
          </w:p>
        </w:tc>
        <w:tc>
          <w:tcPr>
            <w:tcW w:w="621" w:type="dxa"/>
            <w:vAlign w:val="center"/>
            <w:tcPrChange w:id="31469" w:author="Στάθης Καπ" w:date="2023-03-03T06:26:00Z">
              <w:tcPr>
                <w:tcW w:w="621" w:type="dxa"/>
                <w:vAlign w:val="bottom"/>
              </w:tcPr>
            </w:tcPrChange>
          </w:tcPr>
          <w:p w14:paraId="2FF85D87" w14:textId="6AC7484E" w:rsidR="00C87CFE" w:rsidRPr="00CD1347" w:rsidRDefault="00C87CFE" w:rsidP="00C87CFE">
            <w:pPr>
              <w:jc w:val="center"/>
              <w:rPr>
                <w:ins w:id="31470" w:author="Στάθης Καπ" w:date="2023-03-03T04:01:00Z"/>
                <w:rFonts w:cstheme="minorHAnsi"/>
                <w:sz w:val="16"/>
                <w:szCs w:val="16"/>
              </w:rPr>
            </w:pPr>
            <w:ins w:id="31471" w:author="Στάθης Καπ" w:date="2023-03-03T06:21:00Z">
              <w:r>
                <w:rPr>
                  <w:rFonts w:ascii="Calibri" w:hAnsi="Calibri" w:cs="Calibri"/>
                  <w:color w:val="000000"/>
                  <w:sz w:val="16"/>
                  <w:szCs w:val="16"/>
                </w:rPr>
                <w:t>0.401</w:t>
              </w:r>
            </w:ins>
          </w:p>
        </w:tc>
        <w:tc>
          <w:tcPr>
            <w:tcW w:w="669" w:type="dxa"/>
            <w:vAlign w:val="center"/>
            <w:tcPrChange w:id="31472" w:author="Στάθης Καπ" w:date="2023-03-03T06:26:00Z">
              <w:tcPr>
                <w:tcW w:w="669" w:type="dxa"/>
                <w:vAlign w:val="center"/>
              </w:tcPr>
            </w:tcPrChange>
          </w:tcPr>
          <w:p w14:paraId="6628C2AE" w14:textId="7A2DB9BD" w:rsidR="00C87CFE" w:rsidRPr="00CD1347" w:rsidRDefault="00C87CFE" w:rsidP="00C87CFE">
            <w:pPr>
              <w:jc w:val="center"/>
              <w:rPr>
                <w:ins w:id="31473" w:author="Στάθης Καπ" w:date="2023-03-03T04:01:00Z"/>
                <w:rFonts w:cstheme="minorHAnsi"/>
                <w:sz w:val="16"/>
                <w:szCs w:val="16"/>
              </w:rPr>
            </w:pPr>
            <w:ins w:id="31474" w:author="Στάθης Καπ" w:date="2023-03-03T06:21:00Z">
              <w:r>
                <w:rPr>
                  <w:rFonts w:ascii="Calibri" w:hAnsi="Calibri" w:cstheme="minorHAnsi"/>
                  <w:color w:val="000000"/>
                  <w:sz w:val="16"/>
                  <w:szCs w:val="16"/>
                </w:rPr>
                <w:t>3.31</w:t>
              </w:r>
            </w:ins>
          </w:p>
        </w:tc>
        <w:tc>
          <w:tcPr>
            <w:tcW w:w="543" w:type="dxa"/>
            <w:vAlign w:val="center"/>
            <w:tcPrChange w:id="31475" w:author="Στάθης Καπ" w:date="2023-03-03T06:26:00Z">
              <w:tcPr>
                <w:tcW w:w="543" w:type="dxa"/>
                <w:vAlign w:val="bottom"/>
              </w:tcPr>
            </w:tcPrChange>
          </w:tcPr>
          <w:p w14:paraId="44C187B8" w14:textId="529B723D" w:rsidR="00C87CFE" w:rsidRPr="00CD1347" w:rsidRDefault="00C87CFE" w:rsidP="00C87CFE">
            <w:pPr>
              <w:jc w:val="center"/>
              <w:rPr>
                <w:ins w:id="31476" w:author="Στάθης Καπ" w:date="2023-03-03T04:01:00Z"/>
                <w:rFonts w:cstheme="minorHAnsi"/>
                <w:sz w:val="16"/>
                <w:szCs w:val="16"/>
              </w:rPr>
            </w:pPr>
            <w:ins w:id="31477" w:author="Στάθης Καπ" w:date="2023-03-03T06:21:00Z">
              <w:r>
                <w:rPr>
                  <w:rFonts w:ascii="Calibri" w:hAnsi="Calibri" w:cs="Calibri"/>
                  <w:color w:val="000000"/>
                  <w:sz w:val="16"/>
                  <w:szCs w:val="16"/>
                </w:rPr>
                <w:t>1670</w:t>
              </w:r>
            </w:ins>
          </w:p>
        </w:tc>
        <w:tc>
          <w:tcPr>
            <w:tcW w:w="621" w:type="dxa"/>
            <w:vAlign w:val="center"/>
            <w:tcPrChange w:id="31478" w:author="Στάθης Καπ" w:date="2023-03-03T06:26:00Z">
              <w:tcPr>
                <w:tcW w:w="621" w:type="dxa"/>
                <w:vAlign w:val="bottom"/>
              </w:tcPr>
            </w:tcPrChange>
          </w:tcPr>
          <w:p w14:paraId="4F807702" w14:textId="622E4298" w:rsidR="00C87CFE" w:rsidRPr="00CD1347" w:rsidRDefault="00C87CFE" w:rsidP="00C87CFE">
            <w:pPr>
              <w:jc w:val="center"/>
              <w:rPr>
                <w:ins w:id="31479" w:author="Στάθης Καπ" w:date="2023-03-03T04:01:00Z"/>
                <w:rFonts w:cstheme="minorHAnsi"/>
                <w:sz w:val="16"/>
                <w:szCs w:val="16"/>
              </w:rPr>
            </w:pPr>
            <w:ins w:id="31480" w:author="Στάθης Καπ" w:date="2023-03-03T06:21:00Z">
              <w:r>
                <w:rPr>
                  <w:rFonts w:ascii="Calibri" w:hAnsi="Calibri" w:cs="Calibri"/>
                  <w:color w:val="000000"/>
                  <w:sz w:val="16"/>
                  <w:szCs w:val="16"/>
                </w:rPr>
                <w:t>0.257</w:t>
              </w:r>
            </w:ins>
          </w:p>
        </w:tc>
        <w:tc>
          <w:tcPr>
            <w:tcW w:w="669" w:type="dxa"/>
            <w:vAlign w:val="center"/>
            <w:tcPrChange w:id="31481" w:author="Στάθης Καπ" w:date="2023-03-03T06:26:00Z">
              <w:tcPr>
                <w:tcW w:w="669" w:type="dxa"/>
                <w:vAlign w:val="center"/>
              </w:tcPr>
            </w:tcPrChange>
          </w:tcPr>
          <w:p w14:paraId="0E62676A" w14:textId="23BDAA6C" w:rsidR="00C87CFE" w:rsidRPr="00CD1347" w:rsidRDefault="00C87CFE" w:rsidP="00C87CFE">
            <w:pPr>
              <w:jc w:val="center"/>
              <w:rPr>
                <w:ins w:id="31482" w:author="Στάθης Καπ" w:date="2023-03-03T04:01:00Z"/>
                <w:rFonts w:cstheme="minorHAnsi"/>
                <w:sz w:val="16"/>
                <w:szCs w:val="16"/>
              </w:rPr>
            </w:pPr>
            <w:ins w:id="31483" w:author="Στάθης Καπ" w:date="2023-03-03T06:21:00Z">
              <w:r>
                <w:rPr>
                  <w:rFonts w:ascii="Calibri" w:hAnsi="Calibri" w:cstheme="minorHAnsi"/>
                  <w:color w:val="000000"/>
                  <w:sz w:val="16"/>
                  <w:szCs w:val="16"/>
                </w:rPr>
                <w:t>4.57</w:t>
              </w:r>
            </w:ins>
          </w:p>
        </w:tc>
        <w:tc>
          <w:tcPr>
            <w:tcW w:w="508" w:type="dxa"/>
            <w:vAlign w:val="center"/>
            <w:tcPrChange w:id="31484" w:author="Στάθης Καπ" w:date="2023-03-03T06:26:00Z">
              <w:tcPr>
                <w:tcW w:w="508" w:type="dxa"/>
                <w:vAlign w:val="bottom"/>
              </w:tcPr>
            </w:tcPrChange>
          </w:tcPr>
          <w:p w14:paraId="7025FF42" w14:textId="2AC12A3D" w:rsidR="00C87CFE" w:rsidRPr="00CD1347" w:rsidRDefault="00C87CFE" w:rsidP="00C87CFE">
            <w:pPr>
              <w:jc w:val="center"/>
              <w:rPr>
                <w:ins w:id="31485" w:author="Στάθης Καπ" w:date="2023-03-03T04:01:00Z"/>
                <w:rFonts w:cstheme="minorHAnsi"/>
                <w:sz w:val="16"/>
                <w:szCs w:val="16"/>
              </w:rPr>
            </w:pPr>
            <w:ins w:id="31486" w:author="Στάθης Καπ" w:date="2023-03-03T06:21:00Z">
              <w:r>
                <w:rPr>
                  <w:rFonts w:ascii="Calibri" w:hAnsi="Calibri" w:cs="Calibri"/>
                  <w:color w:val="000000"/>
                  <w:sz w:val="16"/>
                  <w:szCs w:val="16"/>
                </w:rPr>
                <w:t>1610</w:t>
              </w:r>
            </w:ins>
          </w:p>
        </w:tc>
        <w:tc>
          <w:tcPr>
            <w:tcW w:w="541" w:type="dxa"/>
            <w:vAlign w:val="center"/>
            <w:tcPrChange w:id="31487" w:author="Στάθης Καπ" w:date="2023-03-03T06:26:00Z">
              <w:tcPr>
                <w:tcW w:w="541" w:type="dxa"/>
                <w:vAlign w:val="bottom"/>
              </w:tcPr>
            </w:tcPrChange>
          </w:tcPr>
          <w:p w14:paraId="7CBE7831" w14:textId="37AF6597" w:rsidR="00C87CFE" w:rsidRPr="00CD1347" w:rsidRDefault="00C87CFE" w:rsidP="00C87CFE">
            <w:pPr>
              <w:jc w:val="center"/>
              <w:rPr>
                <w:ins w:id="31488" w:author="Στάθης Καπ" w:date="2023-03-03T04:01:00Z"/>
                <w:rFonts w:cstheme="minorHAnsi"/>
                <w:sz w:val="16"/>
                <w:szCs w:val="16"/>
              </w:rPr>
            </w:pPr>
            <w:ins w:id="31489" w:author="Στάθης Καπ" w:date="2023-03-03T06:21:00Z">
              <w:r>
                <w:rPr>
                  <w:rFonts w:ascii="Calibri" w:hAnsi="Calibri" w:cs="Calibri"/>
                  <w:color w:val="000000"/>
                  <w:sz w:val="16"/>
                  <w:szCs w:val="16"/>
                </w:rPr>
                <w:t>0.247</w:t>
              </w:r>
            </w:ins>
          </w:p>
        </w:tc>
        <w:tc>
          <w:tcPr>
            <w:tcW w:w="589" w:type="dxa"/>
            <w:vAlign w:val="center"/>
            <w:tcPrChange w:id="31490" w:author="Στάθης Καπ" w:date="2023-03-03T06:26:00Z">
              <w:tcPr>
                <w:tcW w:w="589" w:type="dxa"/>
                <w:vAlign w:val="center"/>
              </w:tcPr>
            </w:tcPrChange>
          </w:tcPr>
          <w:p w14:paraId="3215DB53" w14:textId="5ED919B6" w:rsidR="00C87CFE" w:rsidRPr="00CD1347" w:rsidRDefault="00C87CFE" w:rsidP="00C87CFE">
            <w:pPr>
              <w:jc w:val="center"/>
              <w:rPr>
                <w:ins w:id="31491" w:author="Στάθης Καπ" w:date="2023-03-03T04:01:00Z"/>
                <w:rFonts w:cstheme="minorHAnsi"/>
                <w:sz w:val="16"/>
                <w:szCs w:val="16"/>
              </w:rPr>
            </w:pPr>
            <w:ins w:id="31492" w:author="Στάθης Καπ" w:date="2023-03-03T06:21:00Z">
              <w:r>
                <w:rPr>
                  <w:rFonts w:ascii="Calibri" w:hAnsi="Calibri" w:cstheme="minorHAnsi"/>
                  <w:color w:val="000000"/>
                  <w:sz w:val="16"/>
                  <w:szCs w:val="16"/>
                </w:rPr>
                <w:t>8</w:t>
              </w:r>
            </w:ins>
          </w:p>
        </w:tc>
        <w:tc>
          <w:tcPr>
            <w:tcW w:w="463" w:type="dxa"/>
            <w:vAlign w:val="center"/>
            <w:tcPrChange w:id="31493" w:author="Στάθης Καπ" w:date="2023-03-03T06:26:00Z">
              <w:tcPr>
                <w:tcW w:w="463" w:type="dxa"/>
                <w:vAlign w:val="bottom"/>
              </w:tcPr>
            </w:tcPrChange>
          </w:tcPr>
          <w:p w14:paraId="0B8BCBCF" w14:textId="5564FFDF" w:rsidR="00C87CFE" w:rsidRPr="00CD1347" w:rsidRDefault="00C87CFE" w:rsidP="00C87CFE">
            <w:pPr>
              <w:jc w:val="center"/>
              <w:rPr>
                <w:ins w:id="31494" w:author="Στάθης Καπ" w:date="2023-03-03T04:01:00Z"/>
                <w:rFonts w:cstheme="minorHAnsi"/>
                <w:sz w:val="16"/>
                <w:szCs w:val="16"/>
              </w:rPr>
            </w:pPr>
            <w:ins w:id="31495" w:author="Στάθης Καπ" w:date="2023-03-03T06:21:00Z">
              <w:r>
                <w:rPr>
                  <w:rFonts w:ascii="Calibri" w:hAnsi="Calibri" w:cs="Calibri"/>
                  <w:color w:val="000000"/>
                  <w:sz w:val="16"/>
                  <w:szCs w:val="16"/>
                </w:rPr>
                <w:t>1720</w:t>
              </w:r>
            </w:ins>
          </w:p>
        </w:tc>
        <w:tc>
          <w:tcPr>
            <w:tcW w:w="541" w:type="dxa"/>
            <w:vAlign w:val="center"/>
            <w:tcPrChange w:id="31496" w:author="Στάθης Καπ" w:date="2023-03-03T06:26:00Z">
              <w:tcPr>
                <w:tcW w:w="541" w:type="dxa"/>
                <w:vAlign w:val="bottom"/>
              </w:tcPr>
            </w:tcPrChange>
          </w:tcPr>
          <w:p w14:paraId="0D1670B6" w14:textId="38ABB076" w:rsidR="00C87CFE" w:rsidRPr="00CD1347" w:rsidRDefault="00C87CFE" w:rsidP="00C87CFE">
            <w:pPr>
              <w:jc w:val="center"/>
              <w:rPr>
                <w:ins w:id="31497" w:author="Στάθης Καπ" w:date="2023-03-03T04:01:00Z"/>
                <w:rFonts w:cstheme="minorHAnsi"/>
                <w:sz w:val="16"/>
                <w:szCs w:val="16"/>
              </w:rPr>
            </w:pPr>
            <w:ins w:id="31498" w:author="Στάθης Καπ" w:date="2023-03-03T06:21:00Z">
              <w:r>
                <w:rPr>
                  <w:rFonts w:ascii="Calibri" w:hAnsi="Calibri" w:cs="Calibri"/>
                  <w:color w:val="000000"/>
                  <w:sz w:val="16"/>
                  <w:szCs w:val="16"/>
                </w:rPr>
                <w:t>0.233</w:t>
              </w:r>
            </w:ins>
          </w:p>
        </w:tc>
        <w:tc>
          <w:tcPr>
            <w:tcW w:w="589" w:type="dxa"/>
            <w:vAlign w:val="center"/>
            <w:tcPrChange w:id="31499" w:author="Στάθης Καπ" w:date="2023-03-03T06:26:00Z">
              <w:tcPr>
                <w:tcW w:w="589" w:type="dxa"/>
                <w:vAlign w:val="center"/>
              </w:tcPr>
            </w:tcPrChange>
          </w:tcPr>
          <w:p w14:paraId="30EEA58C" w14:textId="2D9D6740" w:rsidR="00C87CFE" w:rsidRPr="00CD1347" w:rsidRDefault="00C87CFE" w:rsidP="00C87CFE">
            <w:pPr>
              <w:jc w:val="center"/>
              <w:rPr>
                <w:ins w:id="31500" w:author="Στάθης Καπ" w:date="2023-03-03T04:01:00Z"/>
                <w:rFonts w:cstheme="minorHAnsi"/>
                <w:sz w:val="16"/>
                <w:szCs w:val="16"/>
              </w:rPr>
            </w:pPr>
            <w:ins w:id="31501"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315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503" w:author="Στάθης Καπ" w:date="2023-03-03T04:01:00Z"/>
        </w:trPr>
        <w:tc>
          <w:tcPr>
            <w:tcW w:w="515" w:type="dxa"/>
            <w:tcBorders>
              <w:top w:val="nil"/>
              <w:bottom w:val="nil"/>
              <w:right w:val="single" w:sz="4" w:space="0" w:color="auto"/>
            </w:tcBorders>
            <w:shd w:val="clear" w:color="auto" w:fill="E7E6E6" w:themeFill="background2"/>
            <w:vAlign w:val="bottom"/>
            <w:tcPrChange w:id="31504" w:author="Στάθης Καπ" w:date="2023-03-03T06:26:00Z">
              <w:tcPr>
                <w:tcW w:w="515" w:type="dxa"/>
                <w:vAlign w:val="bottom"/>
              </w:tcPr>
            </w:tcPrChange>
          </w:tcPr>
          <w:p w14:paraId="31FA971F" w14:textId="07EF6D4E" w:rsidR="00C87CFE" w:rsidRPr="00CD1347" w:rsidRDefault="00C87CFE" w:rsidP="00C87CFE">
            <w:pPr>
              <w:jc w:val="center"/>
              <w:rPr>
                <w:ins w:id="31505" w:author="Στάθης Καπ" w:date="2023-03-03T04:01:00Z"/>
                <w:sz w:val="16"/>
                <w:szCs w:val="16"/>
              </w:rPr>
            </w:pPr>
            <w:ins w:id="31506" w:author="Στάθης Καπ" w:date="2023-03-03T04:08:00Z">
              <w:r w:rsidRPr="00CD1347">
                <w:rPr>
                  <w:rFonts w:ascii="Calibri" w:hAnsi="Calibri" w:cs="Calibri"/>
                  <w:color w:val="000000"/>
                  <w:sz w:val="16"/>
                  <w:szCs w:val="16"/>
                  <w:rPrChange w:id="31507"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31508" w:author="Στάθης Καπ" w:date="2023-03-03T06:26:00Z">
              <w:tcPr>
                <w:tcW w:w="560" w:type="dxa"/>
              </w:tcPr>
            </w:tcPrChange>
          </w:tcPr>
          <w:p w14:paraId="7584609E" w14:textId="228A9377" w:rsidR="00C87CFE" w:rsidRPr="00CD1347" w:rsidRDefault="00C87CFE" w:rsidP="00C87CFE">
            <w:pPr>
              <w:jc w:val="center"/>
              <w:rPr>
                <w:ins w:id="31509" w:author="Στάθης Καπ" w:date="2023-03-03T04:01:00Z"/>
                <w:rFonts w:cstheme="minorHAnsi"/>
                <w:sz w:val="16"/>
                <w:szCs w:val="16"/>
              </w:rPr>
            </w:pPr>
            <w:ins w:id="31510" w:author="Στάθης Καπ" w:date="2023-03-03T06:21:00Z">
              <w:r>
                <w:rPr>
                  <w:rFonts w:ascii="Calibri" w:hAnsi="Calibri" w:cs="Calibri"/>
                  <w:color w:val="000000"/>
                  <w:sz w:val="16"/>
                  <w:szCs w:val="16"/>
                </w:rPr>
                <w:t>1810</w:t>
              </w:r>
            </w:ins>
          </w:p>
        </w:tc>
        <w:tc>
          <w:tcPr>
            <w:tcW w:w="855" w:type="dxa"/>
            <w:vAlign w:val="center"/>
            <w:tcPrChange w:id="31511" w:author="Στάθης Καπ" w:date="2023-03-03T06:26:00Z">
              <w:tcPr>
                <w:tcW w:w="855" w:type="dxa"/>
              </w:tcPr>
            </w:tcPrChange>
          </w:tcPr>
          <w:p w14:paraId="727B7DDD" w14:textId="1A30A87E" w:rsidR="00C87CFE" w:rsidRPr="00CD1347" w:rsidRDefault="00C87CFE" w:rsidP="00C87CFE">
            <w:pPr>
              <w:jc w:val="center"/>
              <w:rPr>
                <w:ins w:id="31512" w:author="Στάθης Καπ" w:date="2023-03-03T04:01:00Z"/>
                <w:rFonts w:cstheme="minorHAnsi"/>
                <w:sz w:val="16"/>
                <w:szCs w:val="16"/>
              </w:rPr>
            </w:pPr>
            <w:ins w:id="31513" w:author="Στάθης Καπ" w:date="2023-03-03T06:21:00Z">
              <w:r>
                <w:rPr>
                  <w:rFonts w:ascii="Calibri" w:hAnsi="Calibri" w:cs="Calibri"/>
                  <w:color w:val="000000"/>
                  <w:sz w:val="16"/>
                  <w:szCs w:val="16"/>
                </w:rPr>
                <w:t>1750</w:t>
              </w:r>
            </w:ins>
          </w:p>
        </w:tc>
        <w:tc>
          <w:tcPr>
            <w:tcW w:w="544" w:type="dxa"/>
            <w:vAlign w:val="center"/>
            <w:tcPrChange w:id="31514" w:author="Στάθης Καπ" w:date="2023-03-03T06:26:00Z">
              <w:tcPr>
                <w:tcW w:w="544" w:type="dxa"/>
                <w:vAlign w:val="bottom"/>
              </w:tcPr>
            </w:tcPrChange>
          </w:tcPr>
          <w:p w14:paraId="069879DB" w14:textId="7E6CFDEE" w:rsidR="00C87CFE" w:rsidRPr="00CD1347" w:rsidRDefault="00C87CFE" w:rsidP="00C87CFE">
            <w:pPr>
              <w:jc w:val="center"/>
              <w:rPr>
                <w:ins w:id="31515" w:author="Στάθης Καπ" w:date="2023-03-03T04:01:00Z"/>
                <w:rFonts w:cstheme="minorHAnsi"/>
                <w:sz w:val="16"/>
                <w:szCs w:val="16"/>
              </w:rPr>
            </w:pPr>
            <w:ins w:id="31516" w:author="Στάθης Καπ" w:date="2023-03-03T06:21:00Z">
              <w:r>
                <w:rPr>
                  <w:rFonts w:ascii="Calibri" w:hAnsi="Calibri" w:cs="Calibri"/>
                  <w:color w:val="000000"/>
                  <w:sz w:val="16"/>
                  <w:szCs w:val="16"/>
                </w:rPr>
                <w:t>1690</w:t>
              </w:r>
            </w:ins>
          </w:p>
        </w:tc>
        <w:tc>
          <w:tcPr>
            <w:tcW w:w="621" w:type="dxa"/>
            <w:vAlign w:val="center"/>
            <w:tcPrChange w:id="31517" w:author="Στάθης Καπ" w:date="2023-03-03T06:26:00Z">
              <w:tcPr>
                <w:tcW w:w="621" w:type="dxa"/>
                <w:vAlign w:val="bottom"/>
              </w:tcPr>
            </w:tcPrChange>
          </w:tcPr>
          <w:p w14:paraId="22876FB2" w14:textId="314C3F70" w:rsidR="00C87CFE" w:rsidRPr="00CD1347" w:rsidRDefault="00C87CFE" w:rsidP="00C87CFE">
            <w:pPr>
              <w:jc w:val="center"/>
              <w:rPr>
                <w:ins w:id="31518" w:author="Στάθης Καπ" w:date="2023-03-03T04:01:00Z"/>
                <w:rFonts w:cstheme="minorHAnsi"/>
                <w:sz w:val="16"/>
                <w:szCs w:val="16"/>
              </w:rPr>
            </w:pPr>
            <w:ins w:id="31519" w:author="Στάθης Καπ" w:date="2023-03-03T06:21:00Z">
              <w:r>
                <w:rPr>
                  <w:rFonts w:ascii="Calibri" w:hAnsi="Calibri" w:cs="Calibri"/>
                  <w:color w:val="000000"/>
                  <w:sz w:val="16"/>
                  <w:szCs w:val="16"/>
                </w:rPr>
                <w:t>0.542</w:t>
              </w:r>
            </w:ins>
          </w:p>
        </w:tc>
        <w:tc>
          <w:tcPr>
            <w:tcW w:w="669" w:type="dxa"/>
            <w:vAlign w:val="center"/>
            <w:tcPrChange w:id="31520" w:author="Στάθης Καπ" w:date="2023-03-03T06:26:00Z">
              <w:tcPr>
                <w:tcW w:w="669" w:type="dxa"/>
                <w:vAlign w:val="center"/>
              </w:tcPr>
            </w:tcPrChange>
          </w:tcPr>
          <w:p w14:paraId="40D4CECA" w14:textId="552A8227" w:rsidR="00C87CFE" w:rsidRPr="00CD1347" w:rsidRDefault="00C87CFE" w:rsidP="00C87CFE">
            <w:pPr>
              <w:jc w:val="center"/>
              <w:rPr>
                <w:ins w:id="31521" w:author="Στάθης Καπ" w:date="2023-03-03T04:01:00Z"/>
                <w:rFonts w:cstheme="minorHAnsi"/>
                <w:sz w:val="16"/>
                <w:szCs w:val="16"/>
              </w:rPr>
            </w:pPr>
            <w:ins w:id="31522" w:author="Στάθης Καπ" w:date="2023-03-03T06:21:00Z">
              <w:r>
                <w:rPr>
                  <w:rFonts w:ascii="Calibri" w:hAnsi="Calibri" w:cstheme="minorHAnsi"/>
                  <w:color w:val="000000"/>
                  <w:sz w:val="16"/>
                  <w:szCs w:val="16"/>
                </w:rPr>
                <w:t>6.63</w:t>
              </w:r>
            </w:ins>
          </w:p>
        </w:tc>
        <w:tc>
          <w:tcPr>
            <w:tcW w:w="543" w:type="dxa"/>
            <w:vAlign w:val="center"/>
            <w:tcPrChange w:id="31523" w:author="Στάθης Καπ" w:date="2023-03-03T06:26:00Z">
              <w:tcPr>
                <w:tcW w:w="543" w:type="dxa"/>
                <w:vAlign w:val="bottom"/>
              </w:tcPr>
            </w:tcPrChange>
          </w:tcPr>
          <w:p w14:paraId="3F0DEE07" w14:textId="792471C9" w:rsidR="00C87CFE" w:rsidRPr="00CD1347" w:rsidRDefault="00C87CFE" w:rsidP="00C87CFE">
            <w:pPr>
              <w:jc w:val="center"/>
              <w:rPr>
                <w:ins w:id="31524" w:author="Στάθης Καπ" w:date="2023-03-03T04:01:00Z"/>
                <w:rFonts w:cstheme="minorHAnsi"/>
                <w:sz w:val="16"/>
                <w:szCs w:val="16"/>
              </w:rPr>
            </w:pPr>
            <w:ins w:id="31525" w:author="Στάθης Καπ" w:date="2023-03-03T06:21:00Z">
              <w:r>
                <w:rPr>
                  <w:rFonts w:ascii="Calibri" w:hAnsi="Calibri" w:cs="Calibri"/>
                  <w:color w:val="000000"/>
                  <w:sz w:val="16"/>
                  <w:szCs w:val="16"/>
                </w:rPr>
                <w:t>1670</w:t>
              </w:r>
            </w:ins>
          </w:p>
        </w:tc>
        <w:tc>
          <w:tcPr>
            <w:tcW w:w="621" w:type="dxa"/>
            <w:vAlign w:val="center"/>
            <w:tcPrChange w:id="31526" w:author="Στάθης Καπ" w:date="2023-03-03T06:26:00Z">
              <w:tcPr>
                <w:tcW w:w="621" w:type="dxa"/>
                <w:vAlign w:val="bottom"/>
              </w:tcPr>
            </w:tcPrChange>
          </w:tcPr>
          <w:p w14:paraId="147169CC" w14:textId="35DEC762" w:rsidR="00C87CFE" w:rsidRPr="00CD1347" w:rsidRDefault="00C87CFE" w:rsidP="00C87CFE">
            <w:pPr>
              <w:jc w:val="center"/>
              <w:rPr>
                <w:ins w:id="31527" w:author="Στάθης Καπ" w:date="2023-03-03T04:01:00Z"/>
                <w:rFonts w:cstheme="minorHAnsi"/>
                <w:sz w:val="16"/>
                <w:szCs w:val="16"/>
              </w:rPr>
            </w:pPr>
            <w:ins w:id="31528" w:author="Στάθης Καπ" w:date="2023-03-03T06:21:00Z">
              <w:r>
                <w:rPr>
                  <w:rFonts w:ascii="Calibri" w:hAnsi="Calibri" w:cs="Calibri"/>
                  <w:color w:val="000000"/>
                  <w:sz w:val="16"/>
                  <w:szCs w:val="16"/>
                </w:rPr>
                <w:t>0.513</w:t>
              </w:r>
            </w:ins>
          </w:p>
        </w:tc>
        <w:tc>
          <w:tcPr>
            <w:tcW w:w="669" w:type="dxa"/>
            <w:vAlign w:val="center"/>
            <w:tcPrChange w:id="31529" w:author="Στάθης Καπ" w:date="2023-03-03T06:26:00Z">
              <w:tcPr>
                <w:tcW w:w="669" w:type="dxa"/>
                <w:vAlign w:val="center"/>
              </w:tcPr>
            </w:tcPrChange>
          </w:tcPr>
          <w:p w14:paraId="5DF4761F" w14:textId="3E93D411" w:rsidR="00C87CFE" w:rsidRPr="00CD1347" w:rsidRDefault="00C87CFE" w:rsidP="00C87CFE">
            <w:pPr>
              <w:jc w:val="center"/>
              <w:rPr>
                <w:ins w:id="31530" w:author="Στάθης Καπ" w:date="2023-03-03T04:01:00Z"/>
                <w:rFonts w:cstheme="minorHAnsi"/>
                <w:sz w:val="16"/>
                <w:szCs w:val="16"/>
              </w:rPr>
            </w:pPr>
            <w:ins w:id="31531" w:author="Στάθης Καπ" w:date="2023-03-03T06:21:00Z">
              <w:r>
                <w:rPr>
                  <w:rFonts w:ascii="Calibri" w:hAnsi="Calibri" w:cstheme="minorHAnsi"/>
                  <w:color w:val="000000"/>
                  <w:sz w:val="16"/>
                  <w:szCs w:val="16"/>
                </w:rPr>
                <w:t>1.18</w:t>
              </w:r>
            </w:ins>
          </w:p>
        </w:tc>
        <w:tc>
          <w:tcPr>
            <w:tcW w:w="508" w:type="dxa"/>
            <w:vAlign w:val="center"/>
            <w:tcPrChange w:id="31532" w:author="Στάθης Καπ" w:date="2023-03-03T06:26:00Z">
              <w:tcPr>
                <w:tcW w:w="508" w:type="dxa"/>
                <w:vAlign w:val="bottom"/>
              </w:tcPr>
            </w:tcPrChange>
          </w:tcPr>
          <w:p w14:paraId="06647A40" w14:textId="29ACB525" w:rsidR="00C87CFE" w:rsidRPr="00CD1347" w:rsidRDefault="00C87CFE" w:rsidP="00C87CFE">
            <w:pPr>
              <w:jc w:val="center"/>
              <w:rPr>
                <w:ins w:id="31533" w:author="Στάθης Καπ" w:date="2023-03-03T04:01:00Z"/>
                <w:rFonts w:cstheme="minorHAnsi"/>
                <w:sz w:val="16"/>
                <w:szCs w:val="16"/>
              </w:rPr>
            </w:pPr>
            <w:ins w:id="31534" w:author="Στάθης Καπ" w:date="2023-03-03T06:21:00Z">
              <w:r>
                <w:rPr>
                  <w:rFonts w:ascii="Calibri" w:hAnsi="Calibri" w:cs="Calibri"/>
                  <w:color w:val="000000"/>
                  <w:sz w:val="16"/>
                  <w:szCs w:val="16"/>
                </w:rPr>
                <w:t>1680</w:t>
              </w:r>
            </w:ins>
          </w:p>
        </w:tc>
        <w:tc>
          <w:tcPr>
            <w:tcW w:w="541" w:type="dxa"/>
            <w:vAlign w:val="center"/>
            <w:tcPrChange w:id="31535" w:author="Στάθης Καπ" w:date="2023-03-03T06:26:00Z">
              <w:tcPr>
                <w:tcW w:w="541" w:type="dxa"/>
                <w:vAlign w:val="bottom"/>
              </w:tcPr>
            </w:tcPrChange>
          </w:tcPr>
          <w:p w14:paraId="57B2ADCF" w14:textId="6EFA011B" w:rsidR="00C87CFE" w:rsidRPr="00CD1347" w:rsidRDefault="00C87CFE" w:rsidP="00C87CFE">
            <w:pPr>
              <w:jc w:val="center"/>
              <w:rPr>
                <w:ins w:id="31536" w:author="Στάθης Καπ" w:date="2023-03-03T04:01:00Z"/>
                <w:rFonts w:cstheme="minorHAnsi"/>
                <w:sz w:val="16"/>
                <w:szCs w:val="16"/>
              </w:rPr>
            </w:pPr>
            <w:ins w:id="31537" w:author="Στάθης Καπ" w:date="2023-03-03T06:21:00Z">
              <w:r>
                <w:rPr>
                  <w:rFonts w:ascii="Calibri" w:hAnsi="Calibri" w:cs="Calibri"/>
                  <w:color w:val="000000"/>
                  <w:sz w:val="16"/>
                  <w:szCs w:val="16"/>
                </w:rPr>
                <w:t>0.383</w:t>
              </w:r>
            </w:ins>
          </w:p>
        </w:tc>
        <w:tc>
          <w:tcPr>
            <w:tcW w:w="589" w:type="dxa"/>
            <w:vAlign w:val="center"/>
            <w:tcPrChange w:id="31538" w:author="Στάθης Καπ" w:date="2023-03-03T06:26:00Z">
              <w:tcPr>
                <w:tcW w:w="589" w:type="dxa"/>
                <w:vAlign w:val="center"/>
              </w:tcPr>
            </w:tcPrChange>
          </w:tcPr>
          <w:p w14:paraId="7CC2BFC1" w14:textId="08094F17" w:rsidR="00C87CFE" w:rsidRPr="00CD1347" w:rsidRDefault="00C87CFE" w:rsidP="00C87CFE">
            <w:pPr>
              <w:jc w:val="center"/>
              <w:rPr>
                <w:ins w:id="31539" w:author="Στάθης Καπ" w:date="2023-03-03T04:01:00Z"/>
                <w:rFonts w:cstheme="minorHAnsi"/>
                <w:sz w:val="16"/>
                <w:szCs w:val="16"/>
              </w:rPr>
            </w:pPr>
            <w:ins w:id="31540" w:author="Στάθης Καπ" w:date="2023-03-03T06:21:00Z">
              <w:r>
                <w:rPr>
                  <w:rFonts w:ascii="Calibri" w:hAnsi="Calibri" w:cstheme="minorHAnsi"/>
                  <w:color w:val="000000"/>
                  <w:sz w:val="16"/>
                  <w:szCs w:val="16"/>
                </w:rPr>
                <w:t>0.59</w:t>
              </w:r>
            </w:ins>
          </w:p>
        </w:tc>
        <w:tc>
          <w:tcPr>
            <w:tcW w:w="463" w:type="dxa"/>
            <w:vAlign w:val="center"/>
            <w:tcPrChange w:id="31541" w:author="Στάθης Καπ" w:date="2023-03-03T06:26:00Z">
              <w:tcPr>
                <w:tcW w:w="463" w:type="dxa"/>
                <w:vAlign w:val="bottom"/>
              </w:tcPr>
            </w:tcPrChange>
          </w:tcPr>
          <w:p w14:paraId="56433BFC" w14:textId="74D3F8ED" w:rsidR="00C87CFE" w:rsidRPr="00CD1347" w:rsidRDefault="00C87CFE" w:rsidP="00C87CFE">
            <w:pPr>
              <w:jc w:val="center"/>
              <w:rPr>
                <w:ins w:id="31542" w:author="Στάθης Καπ" w:date="2023-03-03T04:01:00Z"/>
                <w:rFonts w:cstheme="minorHAnsi"/>
                <w:sz w:val="16"/>
                <w:szCs w:val="16"/>
              </w:rPr>
            </w:pPr>
            <w:ins w:id="31543" w:author="Στάθης Καπ" w:date="2023-03-03T06:21:00Z">
              <w:r>
                <w:rPr>
                  <w:rFonts w:ascii="Calibri" w:hAnsi="Calibri" w:cs="Calibri"/>
                  <w:color w:val="000000"/>
                  <w:sz w:val="16"/>
                  <w:szCs w:val="16"/>
                </w:rPr>
                <w:t>1640</w:t>
              </w:r>
            </w:ins>
          </w:p>
        </w:tc>
        <w:tc>
          <w:tcPr>
            <w:tcW w:w="541" w:type="dxa"/>
            <w:vAlign w:val="center"/>
            <w:tcPrChange w:id="31544" w:author="Στάθης Καπ" w:date="2023-03-03T06:26:00Z">
              <w:tcPr>
                <w:tcW w:w="541" w:type="dxa"/>
                <w:vAlign w:val="bottom"/>
              </w:tcPr>
            </w:tcPrChange>
          </w:tcPr>
          <w:p w14:paraId="6C610989" w14:textId="710C79C0" w:rsidR="00C87CFE" w:rsidRPr="00CD1347" w:rsidRDefault="00C87CFE" w:rsidP="00C87CFE">
            <w:pPr>
              <w:jc w:val="center"/>
              <w:rPr>
                <w:ins w:id="31545" w:author="Στάθης Καπ" w:date="2023-03-03T04:01:00Z"/>
                <w:rFonts w:cstheme="minorHAnsi"/>
                <w:sz w:val="16"/>
                <w:szCs w:val="16"/>
              </w:rPr>
            </w:pPr>
            <w:ins w:id="31546" w:author="Στάθης Καπ" w:date="2023-03-03T06:21:00Z">
              <w:r>
                <w:rPr>
                  <w:rFonts w:ascii="Calibri" w:hAnsi="Calibri" w:cs="Calibri"/>
                  <w:color w:val="000000"/>
                  <w:sz w:val="16"/>
                  <w:szCs w:val="16"/>
                </w:rPr>
                <w:t>0.244</w:t>
              </w:r>
            </w:ins>
          </w:p>
        </w:tc>
        <w:tc>
          <w:tcPr>
            <w:tcW w:w="589" w:type="dxa"/>
            <w:vAlign w:val="center"/>
            <w:tcPrChange w:id="31547" w:author="Στάθης Καπ" w:date="2023-03-03T06:26:00Z">
              <w:tcPr>
                <w:tcW w:w="589" w:type="dxa"/>
                <w:vAlign w:val="center"/>
              </w:tcPr>
            </w:tcPrChange>
          </w:tcPr>
          <w:p w14:paraId="61B7C88D" w14:textId="06A7AA66" w:rsidR="00C87CFE" w:rsidRPr="00CD1347" w:rsidRDefault="00C87CFE" w:rsidP="00C87CFE">
            <w:pPr>
              <w:jc w:val="center"/>
              <w:rPr>
                <w:ins w:id="31548" w:author="Στάθης Καπ" w:date="2023-03-03T04:01:00Z"/>
                <w:rFonts w:cstheme="minorHAnsi"/>
                <w:sz w:val="16"/>
                <w:szCs w:val="16"/>
              </w:rPr>
            </w:pPr>
            <w:ins w:id="31549"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315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551" w:author="Στάθης Καπ" w:date="2023-03-03T04:01:00Z"/>
        </w:trPr>
        <w:tc>
          <w:tcPr>
            <w:tcW w:w="515" w:type="dxa"/>
            <w:tcBorders>
              <w:top w:val="nil"/>
              <w:bottom w:val="nil"/>
              <w:right w:val="single" w:sz="4" w:space="0" w:color="auto"/>
            </w:tcBorders>
            <w:shd w:val="clear" w:color="auto" w:fill="E7E6E6" w:themeFill="background2"/>
            <w:vAlign w:val="bottom"/>
            <w:tcPrChange w:id="31552" w:author="Στάθης Καπ" w:date="2023-03-03T06:26:00Z">
              <w:tcPr>
                <w:tcW w:w="515" w:type="dxa"/>
                <w:vAlign w:val="bottom"/>
              </w:tcPr>
            </w:tcPrChange>
          </w:tcPr>
          <w:p w14:paraId="2204E9D5" w14:textId="727BE3E2" w:rsidR="00C87CFE" w:rsidRPr="00CD1347" w:rsidRDefault="00C87CFE" w:rsidP="00C87CFE">
            <w:pPr>
              <w:jc w:val="center"/>
              <w:rPr>
                <w:ins w:id="31553" w:author="Στάθης Καπ" w:date="2023-03-03T04:01:00Z"/>
                <w:sz w:val="16"/>
                <w:szCs w:val="16"/>
              </w:rPr>
            </w:pPr>
            <w:ins w:id="31554" w:author="Στάθης Καπ" w:date="2023-03-03T04:08:00Z">
              <w:r w:rsidRPr="00CD1347">
                <w:rPr>
                  <w:rFonts w:ascii="Calibri" w:hAnsi="Calibri" w:cs="Calibri"/>
                  <w:color w:val="000000"/>
                  <w:sz w:val="16"/>
                  <w:szCs w:val="16"/>
                  <w:rPrChange w:id="31555"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31556" w:author="Στάθης Καπ" w:date="2023-03-03T06:26:00Z">
              <w:tcPr>
                <w:tcW w:w="560" w:type="dxa"/>
              </w:tcPr>
            </w:tcPrChange>
          </w:tcPr>
          <w:p w14:paraId="318B4880" w14:textId="754468C8" w:rsidR="00C87CFE" w:rsidRPr="00CD1347" w:rsidRDefault="00C87CFE" w:rsidP="00C87CFE">
            <w:pPr>
              <w:jc w:val="center"/>
              <w:rPr>
                <w:ins w:id="31557" w:author="Στάθης Καπ" w:date="2023-03-03T04:01:00Z"/>
                <w:rFonts w:cstheme="minorHAnsi"/>
                <w:sz w:val="16"/>
                <w:szCs w:val="16"/>
              </w:rPr>
            </w:pPr>
            <w:ins w:id="31558" w:author="Στάθης Καπ" w:date="2023-03-03T06:21:00Z">
              <w:r>
                <w:rPr>
                  <w:rFonts w:ascii="Calibri" w:hAnsi="Calibri" w:cs="Calibri"/>
                  <w:color w:val="000000"/>
                  <w:sz w:val="16"/>
                  <w:szCs w:val="16"/>
                </w:rPr>
                <w:t>1810</w:t>
              </w:r>
            </w:ins>
          </w:p>
        </w:tc>
        <w:tc>
          <w:tcPr>
            <w:tcW w:w="855" w:type="dxa"/>
            <w:vAlign w:val="center"/>
            <w:tcPrChange w:id="31559" w:author="Στάθης Καπ" w:date="2023-03-03T06:26:00Z">
              <w:tcPr>
                <w:tcW w:w="855" w:type="dxa"/>
              </w:tcPr>
            </w:tcPrChange>
          </w:tcPr>
          <w:p w14:paraId="47693236" w14:textId="02F2ADE2" w:rsidR="00C87CFE" w:rsidRPr="00CD1347" w:rsidRDefault="00C87CFE" w:rsidP="00C87CFE">
            <w:pPr>
              <w:jc w:val="center"/>
              <w:rPr>
                <w:ins w:id="31560" w:author="Στάθης Καπ" w:date="2023-03-03T04:01:00Z"/>
                <w:rFonts w:cstheme="minorHAnsi"/>
                <w:sz w:val="16"/>
                <w:szCs w:val="16"/>
              </w:rPr>
            </w:pPr>
            <w:ins w:id="31561" w:author="Στάθης Καπ" w:date="2023-03-03T06:21:00Z">
              <w:r>
                <w:rPr>
                  <w:rFonts w:ascii="Calibri" w:hAnsi="Calibri" w:cs="Calibri"/>
                  <w:color w:val="000000"/>
                  <w:sz w:val="16"/>
                  <w:szCs w:val="16"/>
                </w:rPr>
                <w:t>1760</w:t>
              </w:r>
            </w:ins>
          </w:p>
        </w:tc>
        <w:tc>
          <w:tcPr>
            <w:tcW w:w="544" w:type="dxa"/>
            <w:vAlign w:val="center"/>
            <w:tcPrChange w:id="31562" w:author="Στάθης Καπ" w:date="2023-03-03T06:26:00Z">
              <w:tcPr>
                <w:tcW w:w="544" w:type="dxa"/>
                <w:vAlign w:val="bottom"/>
              </w:tcPr>
            </w:tcPrChange>
          </w:tcPr>
          <w:p w14:paraId="29B8280C" w14:textId="73439103" w:rsidR="00C87CFE" w:rsidRPr="00CD1347" w:rsidRDefault="00C87CFE" w:rsidP="00C87CFE">
            <w:pPr>
              <w:jc w:val="center"/>
              <w:rPr>
                <w:ins w:id="31563" w:author="Στάθης Καπ" w:date="2023-03-03T04:01:00Z"/>
                <w:rFonts w:cstheme="minorHAnsi"/>
                <w:sz w:val="16"/>
                <w:szCs w:val="16"/>
              </w:rPr>
            </w:pPr>
            <w:ins w:id="31564" w:author="Στάθης Καπ" w:date="2023-03-03T06:21:00Z">
              <w:r>
                <w:rPr>
                  <w:rFonts w:ascii="Calibri" w:hAnsi="Calibri" w:cs="Calibri"/>
                  <w:color w:val="000000"/>
                  <w:sz w:val="16"/>
                  <w:szCs w:val="16"/>
                </w:rPr>
                <w:t>1710</w:t>
              </w:r>
            </w:ins>
          </w:p>
        </w:tc>
        <w:tc>
          <w:tcPr>
            <w:tcW w:w="621" w:type="dxa"/>
            <w:vAlign w:val="center"/>
            <w:tcPrChange w:id="31565" w:author="Στάθης Καπ" w:date="2023-03-03T06:26:00Z">
              <w:tcPr>
                <w:tcW w:w="621" w:type="dxa"/>
                <w:vAlign w:val="bottom"/>
              </w:tcPr>
            </w:tcPrChange>
          </w:tcPr>
          <w:p w14:paraId="18E51374" w14:textId="7ED6329C" w:rsidR="00C87CFE" w:rsidRPr="00CD1347" w:rsidRDefault="00C87CFE" w:rsidP="00C87CFE">
            <w:pPr>
              <w:jc w:val="center"/>
              <w:rPr>
                <w:ins w:id="31566" w:author="Στάθης Καπ" w:date="2023-03-03T04:01:00Z"/>
                <w:rFonts w:cstheme="minorHAnsi"/>
                <w:sz w:val="16"/>
                <w:szCs w:val="16"/>
              </w:rPr>
            </w:pPr>
            <w:ins w:id="31567" w:author="Στάθης Καπ" w:date="2023-03-03T06:21:00Z">
              <w:r>
                <w:rPr>
                  <w:rFonts w:ascii="Calibri" w:hAnsi="Calibri" w:cs="Calibri"/>
                  <w:color w:val="000000"/>
                  <w:sz w:val="16"/>
                  <w:szCs w:val="16"/>
                </w:rPr>
                <w:t>0.42</w:t>
              </w:r>
            </w:ins>
          </w:p>
        </w:tc>
        <w:tc>
          <w:tcPr>
            <w:tcW w:w="669" w:type="dxa"/>
            <w:vAlign w:val="center"/>
            <w:tcPrChange w:id="31568" w:author="Στάθης Καπ" w:date="2023-03-03T06:26:00Z">
              <w:tcPr>
                <w:tcW w:w="669" w:type="dxa"/>
                <w:vAlign w:val="center"/>
              </w:tcPr>
            </w:tcPrChange>
          </w:tcPr>
          <w:p w14:paraId="2727FA5F" w14:textId="7A6091B1" w:rsidR="00C87CFE" w:rsidRPr="00CD1347" w:rsidRDefault="00C87CFE" w:rsidP="00C87CFE">
            <w:pPr>
              <w:jc w:val="center"/>
              <w:rPr>
                <w:ins w:id="31569" w:author="Στάθης Καπ" w:date="2023-03-03T04:01:00Z"/>
                <w:rFonts w:cstheme="minorHAnsi"/>
                <w:sz w:val="16"/>
                <w:szCs w:val="16"/>
              </w:rPr>
            </w:pPr>
            <w:ins w:id="31570" w:author="Στάθης Καπ" w:date="2023-03-03T06:21:00Z">
              <w:r>
                <w:rPr>
                  <w:rFonts w:ascii="Calibri" w:hAnsi="Calibri" w:cstheme="minorHAnsi"/>
                  <w:color w:val="000000"/>
                  <w:sz w:val="16"/>
                  <w:szCs w:val="16"/>
                </w:rPr>
                <w:t>5.52</w:t>
              </w:r>
            </w:ins>
          </w:p>
        </w:tc>
        <w:tc>
          <w:tcPr>
            <w:tcW w:w="543" w:type="dxa"/>
            <w:vAlign w:val="center"/>
            <w:tcPrChange w:id="31571" w:author="Στάθης Καπ" w:date="2023-03-03T06:26:00Z">
              <w:tcPr>
                <w:tcW w:w="543" w:type="dxa"/>
                <w:vAlign w:val="bottom"/>
              </w:tcPr>
            </w:tcPrChange>
          </w:tcPr>
          <w:p w14:paraId="43BCCEF3" w14:textId="65C5F30A" w:rsidR="00C87CFE" w:rsidRPr="00CD1347" w:rsidRDefault="00C87CFE" w:rsidP="00C87CFE">
            <w:pPr>
              <w:jc w:val="center"/>
              <w:rPr>
                <w:ins w:id="31572" w:author="Στάθης Καπ" w:date="2023-03-03T04:01:00Z"/>
                <w:rFonts w:cstheme="minorHAnsi"/>
                <w:sz w:val="16"/>
                <w:szCs w:val="16"/>
              </w:rPr>
            </w:pPr>
            <w:ins w:id="31573" w:author="Στάθης Καπ" w:date="2023-03-03T06:21:00Z">
              <w:r>
                <w:rPr>
                  <w:rFonts w:ascii="Calibri" w:hAnsi="Calibri" w:cs="Calibri"/>
                  <w:color w:val="000000"/>
                  <w:sz w:val="16"/>
                  <w:szCs w:val="16"/>
                </w:rPr>
                <w:t>1710</w:t>
              </w:r>
            </w:ins>
          </w:p>
        </w:tc>
        <w:tc>
          <w:tcPr>
            <w:tcW w:w="621" w:type="dxa"/>
            <w:vAlign w:val="center"/>
            <w:tcPrChange w:id="31574" w:author="Στάθης Καπ" w:date="2023-03-03T06:26:00Z">
              <w:tcPr>
                <w:tcW w:w="621" w:type="dxa"/>
                <w:vAlign w:val="bottom"/>
              </w:tcPr>
            </w:tcPrChange>
          </w:tcPr>
          <w:p w14:paraId="3D5C2236" w14:textId="6E49467E" w:rsidR="00C87CFE" w:rsidRPr="00CD1347" w:rsidRDefault="00C87CFE" w:rsidP="00C87CFE">
            <w:pPr>
              <w:jc w:val="center"/>
              <w:rPr>
                <w:ins w:id="31575" w:author="Στάθης Καπ" w:date="2023-03-03T04:01:00Z"/>
                <w:rFonts w:cstheme="minorHAnsi"/>
                <w:sz w:val="16"/>
                <w:szCs w:val="16"/>
              </w:rPr>
            </w:pPr>
            <w:ins w:id="31576" w:author="Στάθης Καπ" w:date="2023-03-03T06:21:00Z">
              <w:r>
                <w:rPr>
                  <w:rFonts w:ascii="Calibri" w:hAnsi="Calibri" w:cs="Calibri"/>
                  <w:color w:val="000000"/>
                  <w:sz w:val="16"/>
                  <w:szCs w:val="16"/>
                </w:rPr>
                <w:t>0.552</w:t>
              </w:r>
            </w:ins>
          </w:p>
        </w:tc>
        <w:tc>
          <w:tcPr>
            <w:tcW w:w="669" w:type="dxa"/>
            <w:vAlign w:val="center"/>
            <w:tcPrChange w:id="31577" w:author="Στάθης Καπ" w:date="2023-03-03T06:26:00Z">
              <w:tcPr>
                <w:tcW w:w="669" w:type="dxa"/>
                <w:vAlign w:val="center"/>
              </w:tcPr>
            </w:tcPrChange>
          </w:tcPr>
          <w:p w14:paraId="1299349B" w14:textId="0C223CCC" w:rsidR="00C87CFE" w:rsidRPr="00CD1347" w:rsidRDefault="00C87CFE" w:rsidP="00C87CFE">
            <w:pPr>
              <w:jc w:val="center"/>
              <w:rPr>
                <w:ins w:id="31578" w:author="Στάθης Καπ" w:date="2023-03-03T04:01:00Z"/>
                <w:rFonts w:cstheme="minorHAnsi"/>
                <w:sz w:val="16"/>
                <w:szCs w:val="16"/>
              </w:rPr>
            </w:pPr>
            <w:ins w:id="31579" w:author="Στάθης Καπ" w:date="2023-03-03T06:21:00Z">
              <w:r>
                <w:rPr>
                  <w:rFonts w:ascii="Calibri" w:hAnsi="Calibri" w:cstheme="minorHAnsi"/>
                  <w:color w:val="000000"/>
                  <w:sz w:val="16"/>
                  <w:szCs w:val="16"/>
                </w:rPr>
                <w:t>0</w:t>
              </w:r>
            </w:ins>
          </w:p>
        </w:tc>
        <w:tc>
          <w:tcPr>
            <w:tcW w:w="508" w:type="dxa"/>
            <w:vAlign w:val="center"/>
            <w:tcPrChange w:id="31580" w:author="Στάθης Καπ" w:date="2023-03-03T06:26:00Z">
              <w:tcPr>
                <w:tcW w:w="508" w:type="dxa"/>
                <w:vAlign w:val="bottom"/>
              </w:tcPr>
            </w:tcPrChange>
          </w:tcPr>
          <w:p w14:paraId="1A83E09F" w14:textId="78EFE605" w:rsidR="00C87CFE" w:rsidRPr="00CD1347" w:rsidRDefault="00C87CFE" w:rsidP="00C87CFE">
            <w:pPr>
              <w:jc w:val="center"/>
              <w:rPr>
                <w:ins w:id="31581" w:author="Στάθης Καπ" w:date="2023-03-03T04:01:00Z"/>
                <w:rFonts w:cstheme="minorHAnsi"/>
                <w:sz w:val="16"/>
                <w:szCs w:val="16"/>
              </w:rPr>
            </w:pPr>
            <w:ins w:id="31582" w:author="Στάθης Καπ" w:date="2023-03-03T06:21:00Z">
              <w:r>
                <w:rPr>
                  <w:rFonts w:ascii="Calibri" w:hAnsi="Calibri" w:cs="Calibri"/>
                  <w:color w:val="000000"/>
                  <w:sz w:val="16"/>
                  <w:szCs w:val="16"/>
                </w:rPr>
                <w:t>1690</w:t>
              </w:r>
            </w:ins>
          </w:p>
        </w:tc>
        <w:tc>
          <w:tcPr>
            <w:tcW w:w="541" w:type="dxa"/>
            <w:vAlign w:val="center"/>
            <w:tcPrChange w:id="31583" w:author="Στάθης Καπ" w:date="2023-03-03T06:26:00Z">
              <w:tcPr>
                <w:tcW w:w="541" w:type="dxa"/>
                <w:vAlign w:val="bottom"/>
              </w:tcPr>
            </w:tcPrChange>
          </w:tcPr>
          <w:p w14:paraId="504D0416" w14:textId="253A219E" w:rsidR="00C87CFE" w:rsidRPr="00CD1347" w:rsidRDefault="00C87CFE" w:rsidP="00C87CFE">
            <w:pPr>
              <w:jc w:val="center"/>
              <w:rPr>
                <w:ins w:id="31584" w:author="Στάθης Καπ" w:date="2023-03-03T04:01:00Z"/>
                <w:rFonts w:cstheme="minorHAnsi"/>
                <w:sz w:val="16"/>
                <w:szCs w:val="16"/>
              </w:rPr>
            </w:pPr>
            <w:ins w:id="31585" w:author="Στάθης Καπ" w:date="2023-03-03T06:21:00Z">
              <w:r>
                <w:rPr>
                  <w:rFonts w:ascii="Calibri" w:hAnsi="Calibri" w:cs="Calibri"/>
                  <w:color w:val="000000"/>
                  <w:sz w:val="16"/>
                  <w:szCs w:val="16"/>
                </w:rPr>
                <w:t>0.411</w:t>
              </w:r>
            </w:ins>
          </w:p>
        </w:tc>
        <w:tc>
          <w:tcPr>
            <w:tcW w:w="589" w:type="dxa"/>
            <w:vAlign w:val="center"/>
            <w:tcPrChange w:id="31586" w:author="Στάθης Καπ" w:date="2023-03-03T06:26:00Z">
              <w:tcPr>
                <w:tcW w:w="589" w:type="dxa"/>
                <w:vAlign w:val="center"/>
              </w:tcPr>
            </w:tcPrChange>
          </w:tcPr>
          <w:p w14:paraId="35A28F0B" w14:textId="422866A4" w:rsidR="00C87CFE" w:rsidRPr="00CD1347" w:rsidRDefault="00C87CFE" w:rsidP="00C87CFE">
            <w:pPr>
              <w:jc w:val="center"/>
              <w:rPr>
                <w:ins w:id="31587" w:author="Στάθης Καπ" w:date="2023-03-03T04:01:00Z"/>
                <w:rFonts w:cstheme="minorHAnsi"/>
                <w:sz w:val="16"/>
                <w:szCs w:val="16"/>
              </w:rPr>
            </w:pPr>
            <w:ins w:id="31588" w:author="Στάθης Καπ" w:date="2023-03-03T06:21:00Z">
              <w:r>
                <w:rPr>
                  <w:rFonts w:ascii="Calibri" w:hAnsi="Calibri" w:cstheme="minorHAnsi"/>
                  <w:color w:val="000000"/>
                  <w:sz w:val="16"/>
                  <w:szCs w:val="16"/>
                </w:rPr>
                <w:t>1.17</w:t>
              </w:r>
            </w:ins>
          </w:p>
        </w:tc>
        <w:tc>
          <w:tcPr>
            <w:tcW w:w="463" w:type="dxa"/>
            <w:vAlign w:val="center"/>
            <w:tcPrChange w:id="31589" w:author="Στάθης Καπ" w:date="2023-03-03T06:26:00Z">
              <w:tcPr>
                <w:tcW w:w="463" w:type="dxa"/>
                <w:vAlign w:val="bottom"/>
              </w:tcPr>
            </w:tcPrChange>
          </w:tcPr>
          <w:p w14:paraId="385664AD" w14:textId="652306F4" w:rsidR="00C87CFE" w:rsidRPr="00CD1347" w:rsidRDefault="00C87CFE" w:rsidP="00C87CFE">
            <w:pPr>
              <w:jc w:val="center"/>
              <w:rPr>
                <w:ins w:id="31590" w:author="Στάθης Καπ" w:date="2023-03-03T04:01:00Z"/>
                <w:rFonts w:cstheme="minorHAnsi"/>
                <w:sz w:val="16"/>
                <w:szCs w:val="16"/>
              </w:rPr>
            </w:pPr>
            <w:ins w:id="31591" w:author="Στάθης Καπ" w:date="2023-03-03T06:21:00Z">
              <w:r>
                <w:rPr>
                  <w:rFonts w:ascii="Calibri" w:hAnsi="Calibri" w:cs="Calibri"/>
                  <w:color w:val="000000"/>
                  <w:sz w:val="16"/>
                  <w:szCs w:val="16"/>
                </w:rPr>
                <w:t>1680</w:t>
              </w:r>
            </w:ins>
          </w:p>
        </w:tc>
        <w:tc>
          <w:tcPr>
            <w:tcW w:w="541" w:type="dxa"/>
            <w:vAlign w:val="center"/>
            <w:tcPrChange w:id="31592" w:author="Στάθης Καπ" w:date="2023-03-03T06:26:00Z">
              <w:tcPr>
                <w:tcW w:w="541" w:type="dxa"/>
                <w:vAlign w:val="bottom"/>
              </w:tcPr>
            </w:tcPrChange>
          </w:tcPr>
          <w:p w14:paraId="656105DB" w14:textId="149080C0" w:rsidR="00C87CFE" w:rsidRPr="00CD1347" w:rsidRDefault="00C87CFE" w:rsidP="00C87CFE">
            <w:pPr>
              <w:jc w:val="center"/>
              <w:rPr>
                <w:ins w:id="31593" w:author="Στάθης Καπ" w:date="2023-03-03T04:01:00Z"/>
                <w:rFonts w:cstheme="minorHAnsi"/>
                <w:sz w:val="16"/>
                <w:szCs w:val="16"/>
              </w:rPr>
            </w:pPr>
            <w:ins w:id="31594" w:author="Στάθης Καπ" w:date="2023-03-03T06:21:00Z">
              <w:r>
                <w:rPr>
                  <w:rFonts w:ascii="Calibri" w:hAnsi="Calibri" w:cs="Calibri"/>
                  <w:color w:val="000000"/>
                  <w:sz w:val="16"/>
                  <w:szCs w:val="16"/>
                </w:rPr>
                <w:t>0.301</w:t>
              </w:r>
            </w:ins>
          </w:p>
        </w:tc>
        <w:tc>
          <w:tcPr>
            <w:tcW w:w="589" w:type="dxa"/>
            <w:vAlign w:val="center"/>
            <w:tcPrChange w:id="31595" w:author="Στάθης Καπ" w:date="2023-03-03T06:26:00Z">
              <w:tcPr>
                <w:tcW w:w="589" w:type="dxa"/>
                <w:vAlign w:val="center"/>
              </w:tcPr>
            </w:tcPrChange>
          </w:tcPr>
          <w:p w14:paraId="562A8790" w14:textId="06A7F170" w:rsidR="00C87CFE" w:rsidRPr="00CD1347" w:rsidRDefault="00C87CFE" w:rsidP="00C87CFE">
            <w:pPr>
              <w:jc w:val="center"/>
              <w:rPr>
                <w:ins w:id="31596" w:author="Στάθης Καπ" w:date="2023-03-03T04:01:00Z"/>
                <w:rFonts w:cstheme="minorHAnsi"/>
                <w:sz w:val="16"/>
                <w:szCs w:val="16"/>
              </w:rPr>
            </w:pPr>
            <w:ins w:id="31597"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315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599" w:author="Στάθης Καπ" w:date="2023-03-03T04:01:00Z"/>
        </w:trPr>
        <w:tc>
          <w:tcPr>
            <w:tcW w:w="515" w:type="dxa"/>
            <w:tcBorders>
              <w:top w:val="nil"/>
              <w:bottom w:val="nil"/>
              <w:right w:val="single" w:sz="4" w:space="0" w:color="auto"/>
            </w:tcBorders>
            <w:shd w:val="clear" w:color="auto" w:fill="E7E6E6" w:themeFill="background2"/>
            <w:vAlign w:val="bottom"/>
            <w:tcPrChange w:id="31600" w:author="Στάθης Καπ" w:date="2023-03-03T06:26:00Z">
              <w:tcPr>
                <w:tcW w:w="515" w:type="dxa"/>
                <w:vAlign w:val="bottom"/>
              </w:tcPr>
            </w:tcPrChange>
          </w:tcPr>
          <w:p w14:paraId="581D28AB" w14:textId="634AEEDD" w:rsidR="00C87CFE" w:rsidRPr="00CD1347" w:rsidRDefault="00C87CFE" w:rsidP="00C87CFE">
            <w:pPr>
              <w:jc w:val="center"/>
              <w:rPr>
                <w:ins w:id="31601" w:author="Στάθης Καπ" w:date="2023-03-03T04:01:00Z"/>
                <w:sz w:val="16"/>
                <w:szCs w:val="16"/>
              </w:rPr>
            </w:pPr>
            <w:ins w:id="31602" w:author="Στάθης Καπ" w:date="2023-03-03T04:08:00Z">
              <w:r w:rsidRPr="00CD1347">
                <w:rPr>
                  <w:rFonts w:ascii="Calibri" w:hAnsi="Calibri" w:cs="Calibri"/>
                  <w:color w:val="000000"/>
                  <w:sz w:val="16"/>
                  <w:szCs w:val="16"/>
                  <w:rPrChange w:id="31603"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31604" w:author="Στάθης Καπ" w:date="2023-03-03T06:26:00Z">
              <w:tcPr>
                <w:tcW w:w="560" w:type="dxa"/>
              </w:tcPr>
            </w:tcPrChange>
          </w:tcPr>
          <w:p w14:paraId="71AE07CD" w14:textId="5A6208C8" w:rsidR="00C87CFE" w:rsidRPr="00CD1347" w:rsidRDefault="00C87CFE" w:rsidP="00C87CFE">
            <w:pPr>
              <w:jc w:val="center"/>
              <w:rPr>
                <w:ins w:id="31605" w:author="Στάθης Καπ" w:date="2023-03-03T04:01:00Z"/>
                <w:rFonts w:cstheme="minorHAnsi"/>
                <w:sz w:val="16"/>
                <w:szCs w:val="16"/>
              </w:rPr>
            </w:pPr>
            <w:ins w:id="31606" w:author="Στάθης Καπ" w:date="2023-03-03T06:21:00Z">
              <w:r>
                <w:rPr>
                  <w:rFonts w:ascii="Calibri" w:hAnsi="Calibri" w:cs="Calibri"/>
                  <w:color w:val="000000"/>
                  <w:sz w:val="16"/>
                  <w:szCs w:val="16"/>
                </w:rPr>
                <w:t>1810</w:t>
              </w:r>
            </w:ins>
          </w:p>
        </w:tc>
        <w:tc>
          <w:tcPr>
            <w:tcW w:w="855" w:type="dxa"/>
            <w:vAlign w:val="center"/>
            <w:tcPrChange w:id="31607" w:author="Στάθης Καπ" w:date="2023-03-03T06:26:00Z">
              <w:tcPr>
                <w:tcW w:w="855" w:type="dxa"/>
              </w:tcPr>
            </w:tcPrChange>
          </w:tcPr>
          <w:p w14:paraId="3C6E41F4" w14:textId="27A87E8C" w:rsidR="00C87CFE" w:rsidRPr="00CD1347" w:rsidRDefault="00C87CFE" w:rsidP="00C87CFE">
            <w:pPr>
              <w:jc w:val="center"/>
              <w:rPr>
                <w:ins w:id="31608" w:author="Στάθης Καπ" w:date="2023-03-03T04:01:00Z"/>
                <w:rFonts w:cstheme="minorHAnsi"/>
                <w:sz w:val="16"/>
                <w:szCs w:val="16"/>
              </w:rPr>
            </w:pPr>
            <w:ins w:id="31609" w:author="Στάθης Καπ" w:date="2023-03-03T06:21:00Z">
              <w:r>
                <w:rPr>
                  <w:rFonts w:ascii="Calibri" w:hAnsi="Calibri" w:cs="Calibri"/>
                  <w:color w:val="000000"/>
                  <w:sz w:val="16"/>
                  <w:szCs w:val="16"/>
                </w:rPr>
                <w:t>1780</w:t>
              </w:r>
            </w:ins>
          </w:p>
        </w:tc>
        <w:tc>
          <w:tcPr>
            <w:tcW w:w="544" w:type="dxa"/>
            <w:vAlign w:val="center"/>
            <w:tcPrChange w:id="31610" w:author="Στάθης Καπ" w:date="2023-03-03T06:26:00Z">
              <w:tcPr>
                <w:tcW w:w="544" w:type="dxa"/>
                <w:vAlign w:val="bottom"/>
              </w:tcPr>
            </w:tcPrChange>
          </w:tcPr>
          <w:p w14:paraId="6CE4F87E" w14:textId="02B9BF0E" w:rsidR="00C87CFE" w:rsidRPr="00CD1347" w:rsidRDefault="00C87CFE" w:rsidP="00C87CFE">
            <w:pPr>
              <w:jc w:val="center"/>
              <w:rPr>
                <w:ins w:id="31611" w:author="Στάθης Καπ" w:date="2023-03-03T04:01:00Z"/>
                <w:rFonts w:cstheme="minorHAnsi"/>
                <w:sz w:val="16"/>
                <w:szCs w:val="16"/>
              </w:rPr>
            </w:pPr>
            <w:ins w:id="31612" w:author="Στάθης Καπ" w:date="2023-03-03T06:21:00Z">
              <w:r>
                <w:rPr>
                  <w:rFonts w:ascii="Calibri" w:hAnsi="Calibri" w:cs="Calibri"/>
                  <w:color w:val="000000"/>
                  <w:sz w:val="16"/>
                  <w:szCs w:val="16"/>
                </w:rPr>
                <w:t>1740</w:t>
              </w:r>
            </w:ins>
          </w:p>
        </w:tc>
        <w:tc>
          <w:tcPr>
            <w:tcW w:w="621" w:type="dxa"/>
            <w:vAlign w:val="center"/>
            <w:tcPrChange w:id="31613" w:author="Στάθης Καπ" w:date="2023-03-03T06:26:00Z">
              <w:tcPr>
                <w:tcW w:w="621" w:type="dxa"/>
                <w:vAlign w:val="bottom"/>
              </w:tcPr>
            </w:tcPrChange>
          </w:tcPr>
          <w:p w14:paraId="271DE539" w14:textId="65CA59D5" w:rsidR="00C87CFE" w:rsidRPr="00CD1347" w:rsidRDefault="00C87CFE" w:rsidP="00C87CFE">
            <w:pPr>
              <w:jc w:val="center"/>
              <w:rPr>
                <w:ins w:id="31614" w:author="Στάθης Καπ" w:date="2023-03-03T04:01:00Z"/>
                <w:rFonts w:cstheme="minorHAnsi"/>
                <w:sz w:val="16"/>
                <w:szCs w:val="16"/>
              </w:rPr>
            </w:pPr>
            <w:ins w:id="31615" w:author="Στάθης Καπ" w:date="2023-03-03T06:21:00Z">
              <w:r>
                <w:rPr>
                  <w:rFonts w:ascii="Calibri" w:hAnsi="Calibri" w:cs="Calibri"/>
                  <w:color w:val="000000"/>
                  <w:sz w:val="16"/>
                  <w:szCs w:val="16"/>
                </w:rPr>
                <w:t>0.326</w:t>
              </w:r>
            </w:ins>
          </w:p>
        </w:tc>
        <w:tc>
          <w:tcPr>
            <w:tcW w:w="669" w:type="dxa"/>
            <w:vAlign w:val="center"/>
            <w:tcPrChange w:id="31616" w:author="Στάθης Καπ" w:date="2023-03-03T06:26:00Z">
              <w:tcPr>
                <w:tcW w:w="669" w:type="dxa"/>
                <w:vAlign w:val="center"/>
              </w:tcPr>
            </w:tcPrChange>
          </w:tcPr>
          <w:p w14:paraId="40EF8177" w14:textId="1EE53BB7" w:rsidR="00C87CFE" w:rsidRPr="00CD1347" w:rsidRDefault="00C87CFE" w:rsidP="00C87CFE">
            <w:pPr>
              <w:jc w:val="center"/>
              <w:rPr>
                <w:ins w:id="31617" w:author="Στάθης Καπ" w:date="2023-03-03T04:01:00Z"/>
                <w:rFonts w:cstheme="minorHAnsi"/>
                <w:sz w:val="16"/>
                <w:szCs w:val="16"/>
              </w:rPr>
            </w:pPr>
            <w:ins w:id="31618" w:author="Στάθης Καπ" w:date="2023-03-03T06:21:00Z">
              <w:r>
                <w:rPr>
                  <w:rFonts w:ascii="Calibri" w:hAnsi="Calibri" w:cstheme="minorHAnsi"/>
                  <w:color w:val="000000"/>
                  <w:sz w:val="16"/>
                  <w:szCs w:val="16"/>
                </w:rPr>
                <w:t>3.87</w:t>
              </w:r>
            </w:ins>
          </w:p>
        </w:tc>
        <w:tc>
          <w:tcPr>
            <w:tcW w:w="543" w:type="dxa"/>
            <w:vAlign w:val="center"/>
            <w:tcPrChange w:id="31619" w:author="Στάθης Καπ" w:date="2023-03-03T06:26:00Z">
              <w:tcPr>
                <w:tcW w:w="543" w:type="dxa"/>
                <w:vAlign w:val="bottom"/>
              </w:tcPr>
            </w:tcPrChange>
          </w:tcPr>
          <w:p w14:paraId="3F469031" w14:textId="70CC5FF7" w:rsidR="00C87CFE" w:rsidRPr="00CD1347" w:rsidRDefault="00C87CFE" w:rsidP="00C87CFE">
            <w:pPr>
              <w:jc w:val="center"/>
              <w:rPr>
                <w:ins w:id="31620" w:author="Στάθης Καπ" w:date="2023-03-03T04:01:00Z"/>
                <w:rFonts w:cstheme="minorHAnsi"/>
                <w:sz w:val="16"/>
                <w:szCs w:val="16"/>
              </w:rPr>
            </w:pPr>
            <w:ins w:id="31621" w:author="Στάθης Καπ" w:date="2023-03-03T06:21:00Z">
              <w:r>
                <w:rPr>
                  <w:rFonts w:ascii="Calibri" w:hAnsi="Calibri" w:cs="Calibri"/>
                  <w:color w:val="000000"/>
                  <w:sz w:val="16"/>
                  <w:szCs w:val="16"/>
                </w:rPr>
                <w:t>1720</w:t>
              </w:r>
            </w:ins>
          </w:p>
        </w:tc>
        <w:tc>
          <w:tcPr>
            <w:tcW w:w="621" w:type="dxa"/>
            <w:vAlign w:val="center"/>
            <w:tcPrChange w:id="31622" w:author="Στάθης Καπ" w:date="2023-03-03T06:26:00Z">
              <w:tcPr>
                <w:tcW w:w="621" w:type="dxa"/>
                <w:vAlign w:val="bottom"/>
              </w:tcPr>
            </w:tcPrChange>
          </w:tcPr>
          <w:p w14:paraId="1116791A" w14:textId="3CC34C6F" w:rsidR="00C87CFE" w:rsidRPr="00CD1347" w:rsidRDefault="00C87CFE" w:rsidP="00C87CFE">
            <w:pPr>
              <w:jc w:val="center"/>
              <w:rPr>
                <w:ins w:id="31623" w:author="Στάθης Καπ" w:date="2023-03-03T04:01:00Z"/>
                <w:rFonts w:cstheme="minorHAnsi"/>
                <w:sz w:val="16"/>
                <w:szCs w:val="16"/>
              </w:rPr>
            </w:pPr>
            <w:ins w:id="31624" w:author="Στάθης Καπ" w:date="2023-03-03T06:21:00Z">
              <w:r>
                <w:rPr>
                  <w:rFonts w:ascii="Calibri" w:hAnsi="Calibri" w:cs="Calibri"/>
                  <w:color w:val="000000"/>
                  <w:sz w:val="16"/>
                  <w:szCs w:val="16"/>
                </w:rPr>
                <w:t>0.441</w:t>
              </w:r>
            </w:ins>
          </w:p>
        </w:tc>
        <w:tc>
          <w:tcPr>
            <w:tcW w:w="669" w:type="dxa"/>
            <w:vAlign w:val="center"/>
            <w:tcPrChange w:id="31625" w:author="Στάθης Καπ" w:date="2023-03-03T06:26:00Z">
              <w:tcPr>
                <w:tcW w:w="669" w:type="dxa"/>
                <w:vAlign w:val="center"/>
              </w:tcPr>
            </w:tcPrChange>
          </w:tcPr>
          <w:p w14:paraId="263090FF" w14:textId="2B580DF9" w:rsidR="00C87CFE" w:rsidRPr="00CD1347" w:rsidRDefault="00C87CFE" w:rsidP="00C87CFE">
            <w:pPr>
              <w:jc w:val="center"/>
              <w:rPr>
                <w:ins w:id="31626" w:author="Στάθης Καπ" w:date="2023-03-03T04:01:00Z"/>
                <w:rFonts w:cstheme="minorHAnsi"/>
                <w:sz w:val="16"/>
                <w:szCs w:val="16"/>
              </w:rPr>
            </w:pPr>
            <w:ins w:id="31627" w:author="Στάθης Καπ" w:date="2023-03-03T06:21:00Z">
              <w:r>
                <w:rPr>
                  <w:rFonts w:ascii="Calibri" w:hAnsi="Calibri" w:cstheme="minorHAnsi"/>
                  <w:color w:val="000000"/>
                  <w:sz w:val="16"/>
                  <w:szCs w:val="16"/>
                </w:rPr>
                <w:t>1.15</w:t>
              </w:r>
            </w:ins>
          </w:p>
        </w:tc>
        <w:tc>
          <w:tcPr>
            <w:tcW w:w="508" w:type="dxa"/>
            <w:vAlign w:val="center"/>
            <w:tcPrChange w:id="31628" w:author="Στάθης Καπ" w:date="2023-03-03T06:26:00Z">
              <w:tcPr>
                <w:tcW w:w="508" w:type="dxa"/>
                <w:vAlign w:val="bottom"/>
              </w:tcPr>
            </w:tcPrChange>
          </w:tcPr>
          <w:p w14:paraId="3037431B" w14:textId="2BC446B9" w:rsidR="00C87CFE" w:rsidRPr="00CD1347" w:rsidRDefault="00C87CFE" w:rsidP="00C87CFE">
            <w:pPr>
              <w:jc w:val="center"/>
              <w:rPr>
                <w:ins w:id="31629" w:author="Στάθης Καπ" w:date="2023-03-03T04:01:00Z"/>
                <w:rFonts w:cstheme="minorHAnsi"/>
                <w:sz w:val="16"/>
                <w:szCs w:val="16"/>
              </w:rPr>
            </w:pPr>
            <w:ins w:id="31630" w:author="Στάθης Καπ" w:date="2023-03-03T06:21:00Z">
              <w:r>
                <w:rPr>
                  <w:rFonts w:ascii="Calibri" w:hAnsi="Calibri" w:cs="Calibri"/>
                  <w:color w:val="000000"/>
                  <w:sz w:val="16"/>
                  <w:szCs w:val="16"/>
                </w:rPr>
                <w:t>1690</w:t>
              </w:r>
            </w:ins>
          </w:p>
        </w:tc>
        <w:tc>
          <w:tcPr>
            <w:tcW w:w="541" w:type="dxa"/>
            <w:vAlign w:val="center"/>
            <w:tcPrChange w:id="31631" w:author="Στάθης Καπ" w:date="2023-03-03T06:26:00Z">
              <w:tcPr>
                <w:tcW w:w="541" w:type="dxa"/>
                <w:vAlign w:val="bottom"/>
              </w:tcPr>
            </w:tcPrChange>
          </w:tcPr>
          <w:p w14:paraId="53162CB0" w14:textId="79C964AC" w:rsidR="00C87CFE" w:rsidRPr="00CD1347" w:rsidRDefault="00C87CFE" w:rsidP="00C87CFE">
            <w:pPr>
              <w:jc w:val="center"/>
              <w:rPr>
                <w:ins w:id="31632" w:author="Στάθης Καπ" w:date="2023-03-03T04:01:00Z"/>
                <w:rFonts w:cstheme="minorHAnsi"/>
                <w:sz w:val="16"/>
                <w:szCs w:val="16"/>
              </w:rPr>
            </w:pPr>
            <w:ins w:id="31633" w:author="Στάθης Καπ" w:date="2023-03-03T06:21:00Z">
              <w:r>
                <w:rPr>
                  <w:rFonts w:ascii="Calibri" w:hAnsi="Calibri" w:cs="Calibri"/>
                  <w:color w:val="000000"/>
                  <w:sz w:val="16"/>
                  <w:szCs w:val="16"/>
                </w:rPr>
                <w:t>0.243</w:t>
              </w:r>
            </w:ins>
          </w:p>
        </w:tc>
        <w:tc>
          <w:tcPr>
            <w:tcW w:w="589" w:type="dxa"/>
            <w:vAlign w:val="center"/>
            <w:tcPrChange w:id="31634" w:author="Στάθης Καπ" w:date="2023-03-03T06:26:00Z">
              <w:tcPr>
                <w:tcW w:w="589" w:type="dxa"/>
                <w:vAlign w:val="center"/>
              </w:tcPr>
            </w:tcPrChange>
          </w:tcPr>
          <w:p w14:paraId="14BD3987" w14:textId="3E280A81" w:rsidR="00C87CFE" w:rsidRPr="00CD1347" w:rsidRDefault="00C87CFE" w:rsidP="00C87CFE">
            <w:pPr>
              <w:jc w:val="center"/>
              <w:rPr>
                <w:ins w:id="31635" w:author="Στάθης Καπ" w:date="2023-03-03T04:01:00Z"/>
                <w:rFonts w:cstheme="minorHAnsi"/>
                <w:sz w:val="16"/>
                <w:szCs w:val="16"/>
              </w:rPr>
            </w:pPr>
            <w:ins w:id="31636" w:author="Στάθης Καπ" w:date="2023-03-03T06:21:00Z">
              <w:r>
                <w:rPr>
                  <w:rFonts w:ascii="Calibri" w:hAnsi="Calibri" w:cstheme="minorHAnsi"/>
                  <w:color w:val="000000"/>
                  <w:sz w:val="16"/>
                  <w:szCs w:val="16"/>
                </w:rPr>
                <w:t>2.87</w:t>
              </w:r>
            </w:ins>
          </w:p>
        </w:tc>
        <w:tc>
          <w:tcPr>
            <w:tcW w:w="463" w:type="dxa"/>
            <w:vAlign w:val="center"/>
            <w:tcPrChange w:id="31637" w:author="Στάθης Καπ" w:date="2023-03-03T06:26:00Z">
              <w:tcPr>
                <w:tcW w:w="463" w:type="dxa"/>
                <w:vAlign w:val="bottom"/>
              </w:tcPr>
            </w:tcPrChange>
          </w:tcPr>
          <w:p w14:paraId="3A549E80" w14:textId="0CEEF88D" w:rsidR="00C87CFE" w:rsidRPr="00CD1347" w:rsidRDefault="00C87CFE" w:rsidP="00C87CFE">
            <w:pPr>
              <w:jc w:val="center"/>
              <w:rPr>
                <w:ins w:id="31638" w:author="Στάθης Καπ" w:date="2023-03-03T04:01:00Z"/>
                <w:rFonts w:cstheme="minorHAnsi"/>
                <w:sz w:val="16"/>
                <w:szCs w:val="16"/>
              </w:rPr>
            </w:pPr>
            <w:ins w:id="31639" w:author="Στάθης Καπ" w:date="2023-03-03T06:21:00Z">
              <w:r>
                <w:rPr>
                  <w:rFonts w:ascii="Calibri" w:hAnsi="Calibri" w:cs="Calibri"/>
                  <w:color w:val="000000"/>
                  <w:sz w:val="16"/>
                  <w:szCs w:val="16"/>
                </w:rPr>
                <w:t>1680</w:t>
              </w:r>
            </w:ins>
          </w:p>
        </w:tc>
        <w:tc>
          <w:tcPr>
            <w:tcW w:w="541" w:type="dxa"/>
            <w:vAlign w:val="center"/>
            <w:tcPrChange w:id="31640" w:author="Στάθης Καπ" w:date="2023-03-03T06:26:00Z">
              <w:tcPr>
                <w:tcW w:w="541" w:type="dxa"/>
                <w:vAlign w:val="bottom"/>
              </w:tcPr>
            </w:tcPrChange>
          </w:tcPr>
          <w:p w14:paraId="5B515FA7" w14:textId="1B6580E3" w:rsidR="00C87CFE" w:rsidRPr="00CD1347" w:rsidRDefault="00C87CFE" w:rsidP="00C87CFE">
            <w:pPr>
              <w:jc w:val="center"/>
              <w:rPr>
                <w:ins w:id="31641" w:author="Στάθης Καπ" w:date="2023-03-03T04:01:00Z"/>
                <w:rFonts w:cstheme="minorHAnsi"/>
                <w:sz w:val="16"/>
                <w:szCs w:val="16"/>
              </w:rPr>
            </w:pPr>
            <w:ins w:id="31642" w:author="Στάθης Καπ" w:date="2023-03-03T06:21:00Z">
              <w:r>
                <w:rPr>
                  <w:rFonts w:ascii="Calibri" w:hAnsi="Calibri" w:cs="Calibri"/>
                  <w:color w:val="000000"/>
                  <w:sz w:val="16"/>
                  <w:szCs w:val="16"/>
                </w:rPr>
                <w:t>0.211</w:t>
              </w:r>
            </w:ins>
          </w:p>
        </w:tc>
        <w:tc>
          <w:tcPr>
            <w:tcW w:w="589" w:type="dxa"/>
            <w:vAlign w:val="center"/>
            <w:tcPrChange w:id="31643" w:author="Στάθης Καπ" w:date="2023-03-03T06:26:00Z">
              <w:tcPr>
                <w:tcW w:w="589" w:type="dxa"/>
                <w:vAlign w:val="center"/>
              </w:tcPr>
            </w:tcPrChange>
          </w:tcPr>
          <w:p w14:paraId="5BCF6AA0" w14:textId="200E4D86" w:rsidR="00C87CFE" w:rsidRPr="00CD1347" w:rsidRDefault="00C87CFE" w:rsidP="00C87CFE">
            <w:pPr>
              <w:jc w:val="center"/>
              <w:rPr>
                <w:ins w:id="31644" w:author="Στάθης Καπ" w:date="2023-03-03T04:01:00Z"/>
                <w:rFonts w:cstheme="minorHAnsi"/>
                <w:sz w:val="16"/>
                <w:szCs w:val="16"/>
              </w:rPr>
            </w:pPr>
            <w:ins w:id="31645"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316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647" w:author="Στάθης Καπ" w:date="2023-03-03T04:01:00Z"/>
        </w:trPr>
        <w:tc>
          <w:tcPr>
            <w:tcW w:w="515" w:type="dxa"/>
            <w:tcBorders>
              <w:top w:val="nil"/>
              <w:bottom w:val="nil"/>
              <w:right w:val="single" w:sz="4" w:space="0" w:color="auto"/>
            </w:tcBorders>
            <w:shd w:val="clear" w:color="auto" w:fill="E7E6E6" w:themeFill="background2"/>
            <w:vAlign w:val="bottom"/>
            <w:tcPrChange w:id="31648" w:author="Στάθης Καπ" w:date="2023-03-03T06:26:00Z">
              <w:tcPr>
                <w:tcW w:w="515" w:type="dxa"/>
                <w:vAlign w:val="bottom"/>
              </w:tcPr>
            </w:tcPrChange>
          </w:tcPr>
          <w:p w14:paraId="3C3FF38F" w14:textId="6B934B2D" w:rsidR="00C87CFE" w:rsidRPr="00CD1347" w:rsidRDefault="00C87CFE" w:rsidP="00C87CFE">
            <w:pPr>
              <w:jc w:val="center"/>
              <w:rPr>
                <w:ins w:id="31649" w:author="Στάθης Καπ" w:date="2023-03-03T04:01:00Z"/>
                <w:sz w:val="16"/>
                <w:szCs w:val="16"/>
              </w:rPr>
            </w:pPr>
            <w:ins w:id="31650" w:author="Στάθης Καπ" w:date="2023-03-03T04:08:00Z">
              <w:r w:rsidRPr="00CD1347">
                <w:rPr>
                  <w:rFonts w:ascii="Calibri" w:hAnsi="Calibri" w:cs="Calibri"/>
                  <w:color w:val="000000"/>
                  <w:sz w:val="16"/>
                  <w:szCs w:val="16"/>
                  <w:rPrChange w:id="31651"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31652" w:author="Στάθης Καπ" w:date="2023-03-03T06:26:00Z">
              <w:tcPr>
                <w:tcW w:w="560" w:type="dxa"/>
              </w:tcPr>
            </w:tcPrChange>
          </w:tcPr>
          <w:p w14:paraId="7C6F8066" w14:textId="0151869D" w:rsidR="00C87CFE" w:rsidRPr="00CD1347" w:rsidRDefault="00C87CFE" w:rsidP="00C87CFE">
            <w:pPr>
              <w:jc w:val="center"/>
              <w:rPr>
                <w:ins w:id="31653" w:author="Στάθης Καπ" w:date="2023-03-03T04:01:00Z"/>
                <w:rFonts w:cstheme="minorHAnsi"/>
                <w:sz w:val="16"/>
                <w:szCs w:val="16"/>
              </w:rPr>
            </w:pPr>
            <w:ins w:id="31654" w:author="Στάθης Καπ" w:date="2023-03-03T06:21:00Z">
              <w:r>
                <w:rPr>
                  <w:rFonts w:ascii="Calibri" w:hAnsi="Calibri" w:cs="Calibri"/>
                  <w:color w:val="000000"/>
                  <w:sz w:val="16"/>
                  <w:szCs w:val="16"/>
                </w:rPr>
                <w:t>1810</w:t>
              </w:r>
            </w:ins>
          </w:p>
        </w:tc>
        <w:tc>
          <w:tcPr>
            <w:tcW w:w="855" w:type="dxa"/>
            <w:vAlign w:val="center"/>
            <w:tcPrChange w:id="31655" w:author="Στάθης Καπ" w:date="2023-03-03T06:26:00Z">
              <w:tcPr>
                <w:tcW w:w="855" w:type="dxa"/>
              </w:tcPr>
            </w:tcPrChange>
          </w:tcPr>
          <w:p w14:paraId="5C9DC5E2" w14:textId="08043BBA" w:rsidR="00C87CFE" w:rsidRPr="00CD1347" w:rsidRDefault="00C87CFE" w:rsidP="00C87CFE">
            <w:pPr>
              <w:jc w:val="center"/>
              <w:rPr>
                <w:ins w:id="31656" w:author="Στάθης Καπ" w:date="2023-03-03T04:01:00Z"/>
                <w:rFonts w:cstheme="minorHAnsi"/>
                <w:sz w:val="16"/>
                <w:szCs w:val="16"/>
              </w:rPr>
            </w:pPr>
            <w:ins w:id="31657" w:author="Στάθης Καπ" w:date="2023-03-03T06:21:00Z">
              <w:r>
                <w:rPr>
                  <w:rFonts w:ascii="Calibri" w:hAnsi="Calibri" w:cs="Calibri"/>
                  <w:color w:val="000000"/>
                  <w:sz w:val="16"/>
                  <w:szCs w:val="16"/>
                </w:rPr>
                <w:t>1770</w:t>
              </w:r>
            </w:ins>
          </w:p>
        </w:tc>
        <w:tc>
          <w:tcPr>
            <w:tcW w:w="544" w:type="dxa"/>
            <w:vAlign w:val="center"/>
            <w:tcPrChange w:id="31658" w:author="Στάθης Καπ" w:date="2023-03-03T06:26:00Z">
              <w:tcPr>
                <w:tcW w:w="544" w:type="dxa"/>
                <w:vAlign w:val="bottom"/>
              </w:tcPr>
            </w:tcPrChange>
          </w:tcPr>
          <w:p w14:paraId="2BBD609F" w14:textId="6FF0B769" w:rsidR="00C87CFE" w:rsidRPr="00CD1347" w:rsidRDefault="00C87CFE" w:rsidP="00C87CFE">
            <w:pPr>
              <w:jc w:val="center"/>
              <w:rPr>
                <w:ins w:id="31659" w:author="Στάθης Καπ" w:date="2023-03-03T04:01:00Z"/>
                <w:rFonts w:cstheme="minorHAnsi"/>
                <w:sz w:val="16"/>
                <w:szCs w:val="16"/>
              </w:rPr>
            </w:pPr>
            <w:ins w:id="31660" w:author="Στάθης Καπ" w:date="2023-03-03T06:21:00Z">
              <w:r>
                <w:rPr>
                  <w:rFonts w:ascii="Calibri" w:hAnsi="Calibri" w:cs="Calibri"/>
                  <w:color w:val="000000"/>
                  <w:sz w:val="16"/>
                  <w:szCs w:val="16"/>
                </w:rPr>
                <w:t>1750</w:t>
              </w:r>
            </w:ins>
          </w:p>
        </w:tc>
        <w:tc>
          <w:tcPr>
            <w:tcW w:w="621" w:type="dxa"/>
            <w:vAlign w:val="center"/>
            <w:tcPrChange w:id="31661" w:author="Στάθης Καπ" w:date="2023-03-03T06:26:00Z">
              <w:tcPr>
                <w:tcW w:w="621" w:type="dxa"/>
                <w:vAlign w:val="bottom"/>
              </w:tcPr>
            </w:tcPrChange>
          </w:tcPr>
          <w:p w14:paraId="1B306E5C" w14:textId="5ABCE7ED" w:rsidR="00C87CFE" w:rsidRPr="00CD1347" w:rsidRDefault="00C87CFE" w:rsidP="00C87CFE">
            <w:pPr>
              <w:jc w:val="center"/>
              <w:rPr>
                <w:ins w:id="31662" w:author="Στάθης Καπ" w:date="2023-03-03T04:01:00Z"/>
                <w:rFonts w:cstheme="minorHAnsi"/>
                <w:sz w:val="16"/>
                <w:szCs w:val="16"/>
              </w:rPr>
            </w:pPr>
            <w:ins w:id="31663" w:author="Στάθης Καπ" w:date="2023-03-03T06:21:00Z">
              <w:r>
                <w:rPr>
                  <w:rFonts w:ascii="Calibri" w:hAnsi="Calibri" w:cs="Calibri"/>
                  <w:color w:val="000000"/>
                  <w:sz w:val="16"/>
                  <w:szCs w:val="16"/>
                </w:rPr>
                <w:t>0.666</w:t>
              </w:r>
            </w:ins>
          </w:p>
        </w:tc>
        <w:tc>
          <w:tcPr>
            <w:tcW w:w="669" w:type="dxa"/>
            <w:vAlign w:val="center"/>
            <w:tcPrChange w:id="31664" w:author="Στάθης Καπ" w:date="2023-03-03T06:26:00Z">
              <w:tcPr>
                <w:tcW w:w="669" w:type="dxa"/>
                <w:vAlign w:val="center"/>
              </w:tcPr>
            </w:tcPrChange>
          </w:tcPr>
          <w:p w14:paraId="2C06748C" w14:textId="1C1A595A" w:rsidR="00C87CFE" w:rsidRPr="00CD1347" w:rsidRDefault="00C87CFE" w:rsidP="00C87CFE">
            <w:pPr>
              <w:jc w:val="center"/>
              <w:rPr>
                <w:ins w:id="31665" w:author="Στάθης Καπ" w:date="2023-03-03T04:01:00Z"/>
                <w:rFonts w:cstheme="minorHAnsi"/>
                <w:sz w:val="16"/>
                <w:szCs w:val="16"/>
              </w:rPr>
            </w:pPr>
            <w:ins w:id="31666" w:author="Στάθης Καπ" w:date="2023-03-03T06:21:00Z">
              <w:r>
                <w:rPr>
                  <w:rFonts w:ascii="Calibri" w:hAnsi="Calibri" w:cstheme="minorHAnsi"/>
                  <w:color w:val="000000"/>
                  <w:sz w:val="16"/>
                  <w:szCs w:val="16"/>
                </w:rPr>
                <w:t>3.31</w:t>
              </w:r>
            </w:ins>
          </w:p>
        </w:tc>
        <w:tc>
          <w:tcPr>
            <w:tcW w:w="543" w:type="dxa"/>
            <w:vAlign w:val="center"/>
            <w:tcPrChange w:id="31667" w:author="Στάθης Καπ" w:date="2023-03-03T06:26:00Z">
              <w:tcPr>
                <w:tcW w:w="543" w:type="dxa"/>
                <w:vAlign w:val="bottom"/>
              </w:tcPr>
            </w:tcPrChange>
          </w:tcPr>
          <w:p w14:paraId="0EB1F062" w14:textId="41556394" w:rsidR="00C87CFE" w:rsidRPr="00CD1347" w:rsidRDefault="00C87CFE" w:rsidP="00C87CFE">
            <w:pPr>
              <w:jc w:val="center"/>
              <w:rPr>
                <w:ins w:id="31668" w:author="Στάθης Καπ" w:date="2023-03-03T04:01:00Z"/>
                <w:rFonts w:cstheme="minorHAnsi"/>
                <w:sz w:val="16"/>
                <w:szCs w:val="16"/>
              </w:rPr>
            </w:pPr>
            <w:ins w:id="31669" w:author="Στάθης Καπ" w:date="2023-03-03T06:21:00Z">
              <w:r>
                <w:rPr>
                  <w:rFonts w:ascii="Calibri" w:hAnsi="Calibri" w:cs="Calibri"/>
                  <w:color w:val="000000"/>
                  <w:sz w:val="16"/>
                  <w:szCs w:val="16"/>
                </w:rPr>
                <w:t>1760</w:t>
              </w:r>
            </w:ins>
          </w:p>
        </w:tc>
        <w:tc>
          <w:tcPr>
            <w:tcW w:w="621" w:type="dxa"/>
            <w:vAlign w:val="center"/>
            <w:tcPrChange w:id="31670" w:author="Στάθης Καπ" w:date="2023-03-03T06:26:00Z">
              <w:tcPr>
                <w:tcW w:w="621" w:type="dxa"/>
                <w:vAlign w:val="bottom"/>
              </w:tcPr>
            </w:tcPrChange>
          </w:tcPr>
          <w:p w14:paraId="5B5FAB0E" w14:textId="5F569778" w:rsidR="00C87CFE" w:rsidRPr="00CD1347" w:rsidRDefault="00C87CFE" w:rsidP="00C87CFE">
            <w:pPr>
              <w:jc w:val="center"/>
              <w:rPr>
                <w:ins w:id="31671" w:author="Στάθης Καπ" w:date="2023-03-03T04:01:00Z"/>
                <w:rFonts w:cstheme="minorHAnsi"/>
                <w:sz w:val="16"/>
                <w:szCs w:val="16"/>
              </w:rPr>
            </w:pPr>
            <w:ins w:id="31672" w:author="Στάθης Καπ" w:date="2023-03-03T06:21:00Z">
              <w:r>
                <w:rPr>
                  <w:rFonts w:ascii="Calibri" w:hAnsi="Calibri" w:cs="Calibri"/>
                  <w:color w:val="000000"/>
                  <w:sz w:val="16"/>
                  <w:szCs w:val="16"/>
                </w:rPr>
                <w:t>0.276</w:t>
              </w:r>
            </w:ins>
          </w:p>
        </w:tc>
        <w:tc>
          <w:tcPr>
            <w:tcW w:w="669" w:type="dxa"/>
            <w:vAlign w:val="center"/>
            <w:tcPrChange w:id="31673" w:author="Στάθης Καπ" w:date="2023-03-03T06:26:00Z">
              <w:tcPr>
                <w:tcW w:w="669" w:type="dxa"/>
                <w:vAlign w:val="center"/>
              </w:tcPr>
            </w:tcPrChange>
          </w:tcPr>
          <w:p w14:paraId="00320E8F" w14:textId="17FDAF29" w:rsidR="00C87CFE" w:rsidRPr="00CD1347" w:rsidRDefault="00C87CFE" w:rsidP="00C87CFE">
            <w:pPr>
              <w:jc w:val="center"/>
              <w:rPr>
                <w:ins w:id="31674" w:author="Στάθης Καπ" w:date="2023-03-03T04:01:00Z"/>
                <w:rFonts w:cstheme="minorHAnsi"/>
                <w:sz w:val="16"/>
                <w:szCs w:val="16"/>
              </w:rPr>
            </w:pPr>
            <w:ins w:id="31675" w:author="Στάθης Καπ" w:date="2023-03-03T06:21:00Z">
              <w:r>
                <w:rPr>
                  <w:rFonts w:ascii="Calibri" w:hAnsi="Calibri" w:cstheme="minorHAnsi"/>
                  <w:color w:val="000000"/>
                  <w:sz w:val="16"/>
                  <w:szCs w:val="16"/>
                </w:rPr>
                <w:t>-0.57</w:t>
              </w:r>
            </w:ins>
          </w:p>
        </w:tc>
        <w:tc>
          <w:tcPr>
            <w:tcW w:w="508" w:type="dxa"/>
            <w:vAlign w:val="center"/>
            <w:tcPrChange w:id="31676" w:author="Στάθης Καπ" w:date="2023-03-03T06:26:00Z">
              <w:tcPr>
                <w:tcW w:w="508" w:type="dxa"/>
                <w:vAlign w:val="bottom"/>
              </w:tcPr>
            </w:tcPrChange>
          </w:tcPr>
          <w:p w14:paraId="1B652897" w14:textId="7269FEE2" w:rsidR="00C87CFE" w:rsidRPr="00CD1347" w:rsidRDefault="00C87CFE" w:rsidP="00C87CFE">
            <w:pPr>
              <w:jc w:val="center"/>
              <w:rPr>
                <w:ins w:id="31677" w:author="Στάθης Καπ" w:date="2023-03-03T04:01:00Z"/>
                <w:rFonts w:cstheme="minorHAnsi"/>
                <w:sz w:val="16"/>
                <w:szCs w:val="16"/>
              </w:rPr>
            </w:pPr>
            <w:ins w:id="31678" w:author="Στάθης Καπ" w:date="2023-03-03T06:21:00Z">
              <w:r>
                <w:rPr>
                  <w:rFonts w:ascii="Calibri" w:hAnsi="Calibri" w:cs="Calibri"/>
                  <w:color w:val="000000"/>
                  <w:sz w:val="16"/>
                  <w:szCs w:val="16"/>
                </w:rPr>
                <w:t>1720</w:t>
              </w:r>
            </w:ins>
          </w:p>
        </w:tc>
        <w:tc>
          <w:tcPr>
            <w:tcW w:w="541" w:type="dxa"/>
            <w:vAlign w:val="center"/>
            <w:tcPrChange w:id="31679" w:author="Στάθης Καπ" w:date="2023-03-03T06:26:00Z">
              <w:tcPr>
                <w:tcW w:w="541" w:type="dxa"/>
                <w:vAlign w:val="bottom"/>
              </w:tcPr>
            </w:tcPrChange>
          </w:tcPr>
          <w:p w14:paraId="12D2FBE1" w14:textId="051FB520" w:rsidR="00C87CFE" w:rsidRPr="00CD1347" w:rsidRDefault="00C87CFE" w:rsidP="00C87CFE">
            <w:pPr>
              <w:jc w:val="center"/>
              <w:rPr>
                <w:ins w:id="31680" w:author="Στάθης Καπ" w:date="2023-03-03T04:01:00Z"/>
                <w:rFonts w:cstheme="minorHAnsi"/>
                <w:sz w:val="16"/>
                <w:szCs w:val="16"/>
              </w:rPr>
            </w:pPr>
            <w:ins w:id="31681" w:author="Στάθης Καπ" w:date="2023-03-03T06:21:00Z">
              <w:r>
                <w:rPr>
                  <w:rFonts w:ascii="Calibri" w:hAnsi="Calibri" w:cs="Calibri"/>
                  <w:color w:val="000000"/>
                  <w:sz w:val="16"/>
                  <w:szCs w:val="16"/>
                </w:rPr>
                <w:t>0.222</w:t>
              </w:r>
            </w:ins>
          </w:p>
        </w:tc>
        <w:tc>
          <w:tcPr>
            <w:tcW w:w="589" w:type="dxa"/>
            <w:vAlign w:val="center"/>
            <w:tcPrChange w:id="31682" w:author="Στάθης Καπ" w:date="2023-03-03T06:26:00Z">
              <w:tcPr>
                <w:tcW w:w="589" w:type="dxa"/>
                <w:vAlign w:val="center"/>
              </w:tcPr>
            </w:tcPrChange>
          </w:tcPr>
          <w:p w14:paraId="4315B27E" w14:textId="2C743E3B" w:rsidR="00C87CFE" w:rsidRPr="00CD1347" w:rsidRDefault="00C87CFE" w:rsidP="00C87CFE">
            <w:pPr>
              <w:jc w:val="center"/>
              <w:rPr>
                <w:ins w:id="31683" w:author="Στάθης Καπ" w:date="2023-03-03T04:01:00Z"/>
                <w:rFonts w:cstheme="minorHAnsi"/>
                <w:sz w:val="16"/>
                <w:szCs w:val="16"/>
              </w:rPr>
            </w:pPr>
            <w:ins w:id="31684" w:author="Στάθης Καπ" w:date="2023-03-03T06:21:00Z">
              <w:r>
                <w:rPr>
                  <w:rFonts w:ascii="Calibri" w:hAnsi="Calibri" w:cstheme="minorHAnsi"/>
                  <w:color w:val="000000"/>
                  <w:sz w:val="16"/>
                  <w:szCs w:val="16"/>
                </w:rPr>
                <w:t>1.71</w:t>
              </w:r>
            </w:ins>
          </w:p>
        </w:tc>
        <w:tc>
          <w:tcPr>
            <w:tcW w:w="463" w:type="dxa"/>
            <w:vAlign w:val="center"/>
            <w:tcPrChange w:id="31685" w:author="Στάθης Καπ" w:date="2023-03-03T06:26:00Z">
              <w:tcPr>
                <w:tcW w:w="463" w:type="dxa"/>
                <w:vAlign w:val="bottom"/>
              </w:tcPr>
            </w:tcPrChange>
          </w:tcPr>
          <w:p w14:paraId="326D57C0" w14:textId="20F3BC06" w:rsidR="00C87CFE" w:rsidRPr="00CD1347" w:rsidRDefault="00C87CFE" w:rsidP="00C87CFE">
            <w:pPr>
              <w:jc w:val="center"/>
              <w:rPr>
                <w:ins w:id="31686" w:author="Στάθης Καπ" w:date="2023-03-03T04:01:00Z"/>
                <w:rFonts w:cstheme="minorHAnsi"/>
                <w:sz w:val="16"/>
                <w:szCs w:val="16"/>
              </w:rPr>
            </w:pPr>
            <w:ins w:id="31687" w:author="Στάθης Καπ" w:date="2023-03-03T06:21:00Z">
              <w:r>
                <w:rPr>
                  <w:rFonts w:ascii="Calibri" w:hAnsi="Calibri" w:cs="Calibri"/>
                  <w:color w:val="000000"/>
                  <w:sz w:val="16"/>
                  <w:szCs w:val="16"/>
                </w:rPr>
                <w:t>1740</w:t>
              </w:r>
            </w:ins>
          </w:p>
        </w:tc>
        <w:tc>
          <w:tcPr>
            <w:tcW w:w="541" w:type="dxa"/>
            <w:vAlign w:val="center"/>
            <w:tcPrChange w:id="31688" w:author="Στάθης Καπ" w:date="2023-03-03T06:26:00Z">
              <w:tcPr>
                <w:tcW w:w="541" w:type="dxa"/>
                <w:vAlign w:val="bottom"/>
              </w:tcPr>
            </w:tcPrChange>
          </w:tcPr>
          <w:p w14:paraId="27CC41A2" w14:textId="0B9228B5" w:rsidR="00C87CFE" w:rsidRPr="00CD1347" w:rsidRDefault="00C87CFE" w:rsidP="00C87CFE">
            <w:pPr>
              <w:jc w:val="center"/>
              <w:rPr>
                <w:ins w:id="31689" w:author="Στάθης Καπ" w:date="2023-03-03T04:01:00Z"/>
                <w:rFonts w:cstheme="minorHAnsi"/>
                <w:sz w:val="16"/>
                <w:szCs w:val="16"/>
              </w:rPr>
            </w:pPr>
            <w:ins w:id="31690" w:author="Στάθης Καπ" w:date="2023-03-03T06:21:00Z">
              <w:r>
                <w:rPr>
                  <w:rFonts w:ascii="Calibri" w:hAnsi="Calibri" w:cs="Calibri"/>
                  <w:color w:val="000000"/>
                  <w:sz w:val="16"/>
                  <w:szCs w:val="16"/>
                </w:rPr>
                <w:t>0.186</w:t>
              </w:r>
            </w:ins>
          </w:p>
        </w:tc>
        <w:tc>
          <w:tcPr>
            <w:tcW w:w="589" w:type="dxa"/>
            <w:vAlign w:val="center"/>
            <w:tcPrChange w:id="31691" w:author="Στάθης Καπ" w:date="2023-03-03T06:26:00Z">
              <w:tcPr>
                <w:tcW w:w="589" w:type="dxa"/>
                <w:vAlign w:val="center"/>
              </w:tcPr>
            </w:tcPrChange>
          </w:tcPr>
          <w:p w14:paraId="61FEB85E" w14:textId="013054B7" w:rsidR="00C87CFE" w:rsidRPr="00CD1347" w:rsidRDefault="00C87CFE" w:rsidP="00C87CFE">
            <w:pPr>
              <w:jc w:val="center"/>
              <w:rPr>
                <w:ins w:id="31692" w:author="Στάθης Καπ" w:date="2023-03-03T04:01:00Z"/>
                <w:rFonts w:cstheme="minorHAnsi"/>
                <w:sz w:val="16"/>
                <w:szCs w:val="16"/>
              </w:rPr>
            </w:pPr>
            <w:ins w:id="31693"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316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695" w:author="Στάθης Καπ" w:date="2023-03-03T04:01:00Z"/>
        </w:trPr>
        <w:tc>
          <w:tcPr>
            <w:tcW w:w="515" w:type="dxa"/>
            <w:tcBorders>
              <w:top w:val="nil"/>
              <w:bottom w:val="nil"/>
              <w:right w:val="single" w:sz="4" w:space="0" w:color="auto"/>
            </w:tcBorders>
            <w:shd w:val="clear" w:color="auto" w:fill="E7E6E6" w:themeFill="background2"/>
            <w:vAlign w:val="bottom"/>
            <w:tcPrChange w:id="31696" w:author="Στάθης Καπ" w:date="2023-03-03T06:26:00Z">
              <w:tcPr>
                <w:tcW w:w="515" w:type="dxa"/>
                <w:vAlign w:val="bottom"/>
              </w:tcPr>
            </w:tcPrChange>
          </w:tcPr>
          <w:p w14:paraId="3F6ACB9C" w14:textId="3EB076D2" w:rsidR="00C87CFE" w:rsidRPr="00CD1347" w:rsidRDefault="00C87CFE" w:rsidP="00C87CFE">
            <w:pPr>
              <w:jc w:val="center"/>
              <w:rPr>
                <w:ins w:id="31697" w:author="Στάθης Καπ" w:date="2023-03-03T04:01:00Z"/>
                <w:sz w:val="16"/>
                <w:szCs w:val="16"/>
              </w:rPr>
            </w:pPr>
            <w:ins w:id="31698" w:author="Στάθης Καπ" w:date="2023-03-03T04:08:00Z">
              <w:r w:rsidRPr="00CD1347">
                <w:rPr>
                  <w:rFonts w:ascii="Calibri" w:hAnsi="Calibri" w:cs="Calibri"/>
                  <w:color w:val="000000"/>
                  <w:sz w:val="16"/>
                  <w:szCs w:val="16"/>
                  <w:rPrChange w:id="31699"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31700" w:author="Στάθης Καπ" w:date="2023-03-03T06:26:00Z">
              <w:tcPr>
                <w:tcW w:w="560" w:type="dxa"/>
              </w:tcPr>
            </w:tcPrChange>
          </w:tcPr>
          <w:p w14:paraId="7F11F9A8" w14:textId="363DC0B6" w:rsidR="00C87CFE" w:rsidRPr="00CD1347" w:rsidRDefault="00C87CFE" w:rsidP="00C87CFE">
            <w:pPr>
              <w:jc w:val="center"/>
              <w:rPr>
                <w:ins w:id="31701" w:author="Στάθης Καπ" w:date="2023-03-03T04:01:00Z"/>
                <w:rFonts w:cstheme="minorHAnsi"/>
                <w:sz w:val="16"/>
                <w:szCs w:val="16"/>
              </w:rPr>
            </w:pPr>
            <w:ins w:id="31702" w:author="Στάθης Καπ" w:date="2023-03-03T06:21:00Z">
              <w:r>
                <w:rPr>
                  <w:rFonts w:ascii="Calibri" w:hAnsi="Calibri" w:cs="Calibri"/>
                  <w:color w:val="000000"/>
                  <w:sz w:val="16"/>
                  <w:szCs w:val="16"/>
                </w:rPr>
                <w:t>1810</w:t>
              </w:r>
            </w:ins>
          </w:p>
        </w:tc>
        <w:tc>
          <w:tcPr>
            <w:tcW w:w="855" w:type="dxa"/>
            <w:vAlign w:val="center"/>
            <w:tcPrChange w:id="31703" w:author="Στάθης Καπ" w:date="2023-03-03T06:26:00Z">
              <w:tcPr>
                <w:tcW w:w="855" w:type="dxa"/>
              </w:tcPr>
            </w:tcPrChange>
          </w:tcPr>
          <w:p w14:paraId="6FA3A800" w14:textId="5B7221FA" w:rsidR="00C87CFE" w:rsidRPr="00CD1347" w:rsidRDefault="00C87CFE" w:rsidP="00C87CFE">
            <w:pPr>
              <w:jc w:val="center"/>
              <w:rPr>
                <w:ins w:id="31704" w:author="Στάθης Καπ" w:date="2023-03-03T04:01:00Z"/>
                <w:rFonts w:cstheme="minorHAnsi"/>
                <w:sz w:val="16"/>
                <w:szCs w:val="16"/>
              </w:rPr>
            </w:pPr>
            <w:ins w:id="31705" w:author="Στάθης Καπ" w:date="2023-03-03T06:21:00Z">
              <w:r>
                <w:rPr>
                  <w:rFonts w:ascii="Calibri" w:hAnsi="Calibri" w:cs="Calibri"/>
                  <w:color w:val="000000"/>
                  <w:sz w:val="16"/>
                  <w:szCs w:val="16"/>
                </w:rPr>
                <w:t>1770</w:t>
              </w:r>
            </w:ins>
          </w:p>
        </w:tc>
        <w:tc>
          <w:tcPr>
            <w:tcW w:w="544" w:type="dxa"/>
            <w:vAlign w:val="center"/>
            <w:tcPrChange w:id="31706" w:author="Στάθης Καπ" w:date="2023-03-03T06:26:00Z">
              <w:tcPr>
                <w:tcW w:w="544" w:type="dxa"/>
                <w:vAlign w:val="bottom"/>
              </w:tcPr>
            </w:tcPrChange>
          </w:tcPr>
          <w:p w14:paraId="7470FF82" w14:textId="21E46277" w:rsidR="00C87CFE" w:rsidRPr="00CD1347" w:rsidRDefault="00C87CFE" w:rsidP="00C87CFE">
            <w:pPr>
              <w:jc w:val="center"/>
              <w:rPr>
                <w:ins w:id="31707" w:author="Στάθης Καπ" w:date="2023-03-03T04:01:00Z"/>
                <w:rFonts w:cstheme="minorHAnsi"/>
                <w:sz w:val="16"/>
                <w:szCs w:val="16"/>
              </w:rPr>
            </w:pPr>
            <w:ins w:id="31708" w:author="Στάθης Καπ" w:date="2023-03-03T06:21:00Z">
              <w:r>
                <w:rPr>
                  <w:rFonts w:ascii="Calibri" w:hAnsi="Calibri" w:cs="Calibri"/>
                  <w:color w:val="000000"/>
                  <w:sz w:val="16"/>
                  <w:szCs w:val="16"/>
                </w:rPr>
                <w:t>1760</w:t>
              </w:r>
            </w:ins>
          </w:p>
        </w:tc>
        <w:tc>
          <w:tcPr>
            <w:tcW w:w="621" w:type="dxa"/>
            <w:vAlign w:val="center"/>
            <w:tcPrChange w:id="31709" w:author="Στάθης Καπ" w:date="2023-03-03T06:26:00Z">
              <w:tcPr>
                <w:tcW w:w="621" w:type="dxa"/>
                <w:vAlign w:val="bottom"/>
              </w:tcPr>
            </w:tcPrChange>
          </w:tcPr>
          <w:p w14:paraId="2E0713A4" w14:textId="57C92101" w:rsidR="00C87CFE" w:rsidRPr="00CD1347" w:rsidRDefault="00C87CFE" w:rsidP="00C87CFE">
            <w:pPr>
              <w:jc w:val="center"/>
              <w:rPr>
                <w:ins w:id="31710" w:author="Στάθης Καπ" w:date="2023-03-03T04:01:00Z"/>
                <w:rFonts w:cstheme="minorHAnsi"/>
                <w:sz w:val="16"/>
                <w:szCs w:val="16"/>
              </w:rPr>
            </w:pPr>
            <w:ins w:id="31711" w:author="Στάθης Καπ" w:date="2023-03-03T06:21:00Z">
              <w:r>
                <w:rPr>
                  <w:rFonts w:ascii="Calibri" w:hAnsi="Calibri" w:cs="Calibri"/>
                  <w:color w:val="000000"/>
                  <w:sz w:val="16"/>
                  <w:szCs w:val="16"/>
                </w:rPr>
                <w:t>0.349</w:t>
              </w:r>
            </w:ins>
          </w:p>
        </w:tc>
        <w:tc>
          <w:tcPr>
            <w:tcW w:w="669" w:type="dxa"/>
            <w:vAlign w:val="center"/>
            <w:tcPrChange w:id="31712" w:author="Στάθης Καπ" w:date="2023-03-03T06:26:00Z">
              <w:tcPr>
                <w:tcW w:w="669" w:type="dxa"/>
                <w:vAlign w:val="center"/>
              </w:tcPr>
            </w:tcPrChange>
          </w:tcPr>
          <w:p w14:paraId="60894654" w14:textId="5A041A20" w:rsidR="00C87CFE" w:rsidRPr="00CD1347" w:rsidRDefault="00C87CFE" w:rsidP="00C87CFE">
            <w:pPr>
              <w:jc w:val="center"/>
              <w:rPr>
                <w:ins w:id="31713" w:author="Στάθης Καπ" w:date="2023-03-03T04:01:00Z"/>
                <w:rFonts w:cstheme="minorHAnsi"/>
                <w:sz w:val="16"/>
                <w:szCs w:val="16"/>
              </w:rPr>
            </w:pPr>
            <w:ins w:id="31714" w:author="Στάθης Καπ" w:date="2023-03-03T06:21:00Z">
              <w:r>
                <w:rPr>
                  <w:rFonts w:ascii="Calibri" w:hAnsi="Calibri" w:cstheme="minorHAnsi"/>
                  <w:color w:val="000000"/>
                  <w:sz w:val="16"/>
                  <w:szCs w:val="16"/>
                </w:rPr>
                <w:t>2.76</w:t>
              </w:r>
            </w:ins>
          </w:p>
        </w:tc>
        <w:tc>
          <w:tcPr>
            <w:tcW w:w="543" w:type="dxa"/>
            <w:vAlign w:val="center"/>
            <w:tcPrChange w:id="31715" w:author="Στάθης Καπ" w:date="2023-03-03T06:26:00Z">
              <w:tcPr>
                <w:tcW w:w="543" w:type="dxa"/>
                <w:vAlign w:val="bottom"/>
              </w:tcPr>
            </w:tcPrChange>
          </w:tcPr>
          <w:p w14:paraId="0D5BF6DC" w14:textId="28DD6880" w:rsidR="00C87CFE" w:rsidRPr="00CD1347" w:rsidRDefault="00C87CFE" w:rsidP="00C87CFE">
            <w:pPr>
              <w:jc w:val="center"/>
              <w:rPr>
                <w:ins w:id="31716" w:author="Στάθης Καπ" w:date="2023-03-03T04:01:00Z"/>
                <w:rFonts w:cstheme="minorHAnsi"/>
                <w:sz w:val="16"/>
                <w:szCs w:val="16"/>
              </w:rPr>
            </w:pPr>
            <w:ins w:id="31717" w:author="Στάθης Καπ" w:date="2023-03-03T06:21:00Z">
              <w:r>
                <w:rPr>
                  <w:rFonts w:ascii="Calibri" w:hAnsi="Calibri" w:cs="Calibri"/>
                  <w:color w:val="000000"/>
                  <w:sz w:val="16"/>
                  <w:szCs w:val="16"/>
                </w:rPr>
                <w:t>1750</w:t>
              </w:r>
            </w:ins>
          </w:p>
        </w:tc>
        <w:tc>
          <w:tcPr>
            <w:tcW w:w="621" w:type="dxa"/>
            <w:vAlign w:val="center"/>
            <w:tcPrChange w:id="31718" w:author="Στάθης Καπ" w:date="2023-03-03T06:26:00Z">
              <w:tcPr>
                <w:tcW w:w="621" w:type="dxa"/>
                <w:vAlign w:val="bottom"/>
              </w:tcPr>
            </w:tcPrChange>
          </w:tcPr>
          <w:p w14:paraId="1C1A1072" w14:textId="577AAE95" w:rsidR="00C87CFE" w:rsidRPr="00CD1347" w:rsidRDefault="00C87CFE" w:rsidP="00C87CFE">
            <w:pPr>
              <w:jc w:val="center"/>
              <w:rPr>
                <w:ins w:id="31719" w:author="Στάθης Καπ" w:date="2023-03-03T04:01:00Z"/>
                <w:rFonts w:cstheme="minorHAnsi"/>
                <w:sz w:val="16"/>
                <w:szCs w:val="16"/>
              </w:rPr>
            </w:pPr>
            <w:ins w:id="31720" w:author="Στάθης Καπ" w:date="2023-03-03T06:21:00Z">
              <w:r>
                <w:rPr>
                  <w:rFonts w:ascii="Calibri" w:hAnsi="Calibri" w:cs="Calibri"/>
                  <w:color w:val="000000"/>
                  <w:sz w:val="16"/>
                  <w:szCs w:val="16"/>
                </w:rPr>
                <w:t>0.256</w:t>
              </w:r>
            </w:ins>
          </w:p>
        </w:tc>
        <w:tc>
          <w:tcPr>
            <w:tcW w:w="669" w:type="dxa"/>
            <w:vAlign w:val="center"/>
            <w:tcPrChange w:id="31721" w:author="Στάθης Καπ" w:date="2023-03-03T06:26:00Z">
              <w:tcPr>
                <w:tcW w:w="669" w:type="dxa"/>
                <w:vAlign w:val="center"/>
              </w:tcPr>
            </w:tcPrChange>
          </w:tcPr>
          <w:p w14:paraId="2EF59392" w14:textId="18887009" w:rsidR="00C87CFE" w:rsidRPr="00CD1347" w:rsidRDefault="00C87CFE" w:rsidP="00C87CFE">
            <w:pPr>
              <w:jc w:val="center"/>
              <w:rPr>
                <w:ins w:id="31722" w:author="Στάθης Καπ" w:date="2023-03-03T04:01:00Z"/>
                <w:rFonts w:cstheme="minorHAnsi"/>
                <w:sz w:val="16"/>
                <w:szCs w:val="16"/>
              </w:rPr>
            </w:pPr>
            <w:ins w:id="31723" w:author="Στάθης Καπ" w:date="2023-03-03T06:21:00Z">
              <w:r>
                <w:rPr>
                  <w:rFonts w:ascii="Calibri" w:hAnsi="Calibri" w:cstheme="minorHAnsi"/>
                  <w:color w:val="000000"/>
                  <w:sz w:val="16"/>
                  <w:szCs w:val="16"/>
                </w:rPr>
                <w:t>0.57</w:t>
              </w:r>
            </w:ins>
          </w:p>
        </w:tc>
        <w:tc>
          <w:tcPr>
            <w:tcW w:w="508" w:type="dxa"/>
            <w:vAlign w:val="center"/>
            <w:tcPrChange w:id="31724" w:author="Στάθης Καπ" w:date="2023-03-03T06:26:00Z">
              <w:tcPr>
                <w:tcW w:w="508" w:type="dxa"/>
                <w:vAlign w:val="bottom"/>
              </w:tcPr>
            </w:tcPrChange>
          </w:tcPr>
          <w:p w14:paraId="1E2B1DAF" w14:textId="1309BAFE" w:rsidR="00C87CFE" w:rsidRPr="00CD1347" w:rsidRDefault="00C87CFE" w:rsidP="00C87CFE">
            <w:pPr>
              <w:jc w:val="center"/>
              <w:rPr>
                <w:ins w:id="31725" w:author="Στάθης Καπ" w:date="2023-03-03T04:01:00Z"/>
                <w:rFonts w:cstheme="minorHAnsi"/>
                <w:sz w:val="16"/>
                <w:szCs w:val="16"/>
              </w:rPr>
            </w:pPr>
            <w:ins w:id="31726" w:author="Στάθης Καπ" w:date="2023-03-03T06:21:00Z">
              <w:r>
                <w:rPr>
                  <w:rFonts w:ascii="Calibri" w:hAnsi="Calibri" w:cs="Calibri"/>
                  <w:color w:val="000000"/>
                  <w:sz w:val="16"/>
                  <w:szCs w:val="16"/>
                </w:rPr>
                <w:t>1750</w:t>
              </w:r>
            </w:ins>
          </w:p>
        </w:tc>
        <w:tc>
          <w:tcPr>
            <w:tcW w:w="541" w:type="dxa"/>
            <w:vAlign w:val="center"/>
            <w:tcPrChange w:id="31727" w:author="Στάθης Καπ" w:date="2023-03-03T06:26:00Z">
              <w:tcPr>
                <w:tcW w:w="541" w:type="dxa"/>
                <w:vAlign w:val="bottom"/>
              </w:tcPr>
            </w:tcPrChange>
          </w:tcPr>
          <w:p w14:paraId="771E8DA6" w14:textId="6E0E2693" w:rsidR="00C87CFE" w:rsidRPr="00CD1347" w:rsidRDefault="00C87CFE" w:rsidP="00C87CFE">
            <w:pPr>
              <w:jc w:val="center"/>
              <w:rPr>
                <w:ins w:id="31728" w:author="Στάθης Καπ" w:date="2023-03-03T04:01:00Z"/>
                <w:rFonts w:cstheme="minorHAnsi"/>
                <w:sz w:val="16"/>
                <w:szCs w:val="16"/>
              </w:rPr>
            </w:pPr>
            <w:ins w:id="31729" w:author="Στάθης Καπ" w:date="2023-03-03T06:21:00Z">
              <w:r>
                <w:rPr>
                  <w:rFonts w:ascii="Calibri" w:hAnsi="Calibri" w:cs="Calibri"/>
                  <w:color w:val="000000"/>
                  <w:sz w:val="16"/>
                  <w:szCs w:val="16"/>
                </w:rPr>
                <w:t>0.296</w:t>
              </w:r>
            </w:ins>
          </w:p>
        </w:tc>
        <w:tc>
          <w:tcPr>
            <w:tcW w:w="589" w:type="dxa"/>
            <w:vAlign w:val="center"/>
            <w:tcPrChange w:id="31730" w:author="Στάθης Καπ" w:date="2023-03-03T06:26:00Z">
              <w:tcPr>
                <w:tcW w:w="589" w:type="dxa"/>
                <w:vAlign w:val="center"/>
              </w:tcPr>
            </w:tcPrChange>
          </w:tcPr>
          <w:p w14:paraId="6A2D19A8" w14:textId="2FEAB589" w:rsidR="00C87CFE" w:rsidRPr="00CD1347" w:rsidRDefault="00C87CFE" w:rsidP="00C87CFE">
            <w:pPr>
              <w:jc w:val="center"/>
              <w:rPr>
                <w:ins w:id="31731" w:author="Στάθης Καπ" w:date="2023-03-03T04:01:00Z"/>
                <w:rFonts w:cstheme="minorHAnsi"/>
                <w:sz w:val="16"/>
                <w:szCs w:val="16"/>
              </w:rPr>
            </w:pPr>
            <w:ins w:id="31732" w:author="Στάθης Καπ" w:date="2023-03-03T06:21:00Z">
              <w:r>
                <w:rPr>
                  <w:rFonts w:ascii="Calibri" w:hAnsi="Calibri" w:cstheme="minorHAnsi"/>
                  <w:color w:val="000000"/>
                  <w:sz w:val="16"/>
                  <w:szCs w:val="16"/>
                </w:rPr>
                <w:t>0.57</w:t>
              </w:r>
            </w:ins>
          </w:p>
        </w:tc>
        <w:tc>
          <w:tcPr>
            <w:tcW w:w="463" w:type="dxa"/>
            <w:vAlign w:val="center"/>
            <w:tcPrChange w:id="31733" w:author="Στάθης Καπ" w:date="2023-03-03T06:26:00Z">
              <w:tcPr>
                <w:tcW w:w="463" w:type="dxa"/>
                <w:vAlign w:val="bottom"/>
              </w:tcPr>
            </w:tcPrChange>
          </w:tcPr>
          <w:p w14:paraId="5F3E21B7" w14:textId="5CD8893D" w:rsidR="00C87CFE" w:rsidRPr="00CD1347" w:rsidRDefault="00C87CFE" w:rsidP="00C87CFE">
            <w:pPr>
              <w:jc w:val="center"/>
              <w:rPr>
                <w:ins w:id="31734" w:author="Στάθης Καπ" w:date="2023-03-03T04:01:00Z"/>
                <w:rFonts w:cstheme="minorHAnsi"/>
                <w:sz w:val="16"/>
                <w:szCs w:val="16"/>
              </w:rPr>
            </w:pPr>
            <w:ins w:id="31735" w:author="Στάθης Καπ" w:date="2023-03-03T06:21:00Z">
              <w:r>
                <w:rPr>
                  <w:rFonts w:ascii="Calibri" w:hAnsi="Calibri" w:cs="Calibri"/>
                  <w:color w:val="000000"/>
                  <w:sz w:val="16"/>
                  <w:szCs w:val="16"/>
                </w:rPr>
                <w:t>1740</w:t>
              </w:r>
            </w:ins>
          </w:p>
        </w:tc>
        <w:tc>
          <w:tcPr>
            <w:tcW w:w="541" w:type="dxa"/>
            <w:vAlign w:val="center"/>
            <w:tcPrChange w:id="31736" w:author="Στάθης Καπ" w:date="2023-03-03T06:26:00Z">
              <w:tcPr>
                <w:tcW w:w="541" w:type="dxa"/>
                <w:vAlign w:val="bottom"/>
              </w:tcPr>
            </w:tcPrChange>
          </w:tcPr>
          <w:p w14:paraId="6DA04198" w14:textId="32424D84" w:rsidR="00C87CFE" w:rsidRPr="00CD1347" w:rsidRDefault="00C87CFE" w:rsidP="00C87CFE">
            <w:pPr>
              <w:jc w:val="center"/>
              <w:rPr>
                <w:ins w:id="31737" w:author="Στάθης Καπ" w:date="2023-03-03T04:01:00Z"/>
                <w:rFonts w:cstheme="minorHAnsi"/>
                <w:sz w:val="16"/>
                <w:szCs w:val="16"/>
              </w:rPr>
            </w:pPr>
            <w:ins w:id="31738" w:author="Στάθης Καπ" w:date="2023-03-03T06:21:00Z">
              <w:r>
                <w:rPr>
                  <w:rFonts w:ascii="Calibri" w:hAnsi="Calibri" w:cs="Calibri"/>
                  <w:color w:val="000000"/>
                  <w:sz w:val="16"/>
                  <w:szCs w:val="16"/>
                </w:rPr>
                <w:t>0.239</w:t>
              </w:r>
            </w:ins>
          </w:p>
        </w:tc>
        <w:tc>
          <w:tcPr>
            <w:tcW w:w="589" w:type="dxa"/>
            <w:vAlign w:val="center"/>
            <w:tcPrChange w:id="31739" w:author="Στάθης Καπ" w:date="2023-03-03T06:26:00Z">
              <w:tcPr>
                <w:tcW w:w="589" w:type="dxa"/>
                <w:vAlign w:val="center"/>
              </w:tcPr>
            </w:tcPrChange>
          </w:tcPr>
          <w:p w14:paraId="38015570" w14:textId="34A484EA" w:rsidR="00C87CFE" w:rsidRPr="00CD1347" w:rsidRDefault="00C87CFE" w:rsidP="00C87CFE">
            <w:pPr>
              <w:jc w:val="center"/>
              <w:rPr>
                <w:ins w:id="31740" w:author="Στάθης Καπ" w:date="2023-03-03T04:01:00Z"/>
                <w:rFonts w:cstheme="minorHAnsi"/>
                <w:sz w:val="16"/>
                <w:szCs w:val="16"/>
              </w:rPr>
            </w:pPr>
            <w:ins w:id="31741"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317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743" w:author="Στάθης Καπ" w:date="2023-03-03T04:01:00Z"/>
        </w:trPr>
        <w:tc>
          <w:tcPr>
            <w:tcW w:w="515" w:type="dxa"/>
            <w:tcBorders>
              <w:top w:val="nil"/>
              <w:bottom w:val="nil"/>
              <w:right w:val="single" w:sz="4" w:space="0" w:color="auto"/>
            </w:tcBorders>
            <w:shd w:val="clear" w:color="auto" w:fill="E7E6E6" w:themeFill="background2"/>
            <w:vAlign w:val="bottom"/>
            <w:tcPrChange w:id="31744" w:author="Στάθης Καπ" w:date="2023-03-03T06:26:00Z">
              <w:tcPr>
                <w:tcW w:w="515" w:type="dxa"/>
                <w:vAlign w:val="bottom"/>
              </w:tcPr>
            </w:tcPrChange>
          </w:tcPr>
          <w:p w14:paraId="37A44769" w14:textId="23CF86C3" w:rsidR="00C87CFE" w:rsidRPr="00CD1347" w:rsidRDefault="00C87CFE" w:rsidP="00C87CFE">
            <w:pPr>
              <w:jc w:val="center"/>
              <w:rPr>
                <w:ins w:id="31745" w:author="Στάθης Καπ" w:date="2023-03-03T04:01:00Z"/>
                <w:sz w:val="16"/>
                <w:szCs w:val="16"/>
              </w:rPr>
            </w:pPr>
            <w:ins w:id="31746" w:author="Στάθης Καπ" w:date="2023-03-03T04:08:00Z">
              <w:r w:rsidRPr="00CD1347">
                <w:rPr>
                  <w:rFonts w:ascii="Calibri" w:hAnsi="Calibri" w:cs="Calibri"/>
                  <w:color w:val="000000"/>
                  <w:sz w:val="16"/>
                  <w:szCs w:val="16"/>
                  <w:rPrChange w:id="31747"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31748" w:author="Στάθης Καπ" w:date="2023-03-03T06:26:00Z">
              <w:tcPr>
                <w:tcW w:w="560" w:type="dxa"/>
              </w:tcPr>
            </w:tcPrChange>
          </w:tcPr>
          <w:p w14:paraId="3454530C" w14:textId="5D7E2D2F" w:rsidR="00C87CFE" w:rsidRPr="00CD1347" w:rsidRDefault="00C87CFE" w:rsidP="00C87CFE">
            <w:pPr>
              <w:jc w:val="center"/>
              <w:rPr>
                <w:ins w:id="31749" w:author="Στάθης Καπ" w:date="2023-03-03T04:01:00Z"/>
                <w:rFonts w:cstheme="minorHAnsi"/>
                <w:sz w:val="16"/>
                <w:szCs w:val="16"/>
              </w:rPr>
            </w:pPr>
            <w:ins w:id="31750" w:author="Στάθης Καπ" w:date="2023-03-03T06:21:00Z">
              <w:r>
                <w:rPr>
                  <w:rFonts w:ascii="Calibri" w:hAnsi="Calibri" w:cs="Calibri"/>
                  <w:color w:val="000000"/>
                  <w:sz w:val="16"/>
                  <w:szCs w:val="16"/>
                </w:rPr>
                <w:t>1810</w:t>
              </w:r>
            </w:ins>
          </w:p>
        </w:tc>
        <w:tc>
          <w:tcPr>
            <w:tcW w:w="855" w:type="dxa"/>
            <w:vAlign w:val="center"/>
            <w:tcPrChange w:id="31751" w:author="Στάθης Καπ" w:date="2023-03-03T06:26:00Z">
              <w:tcPr>
                <w:tcW w:w="855" w:type="dxa"/>
              </w:tcPr>
            </w:tcPrChange>
          </w:tcPr>
          <w:p w14:paraId="2202CD47" w14:textId="0C68B3AF" w:rsidR="00C87CFE" w:rsidRPr="00CD1347" w:rsidRDefault="00C87CFE" w:rsidP="00C87CFE">
            <w:pPr>
              <w:jc w:val="center"/>
              <w:rPr>
                <w:ins w:id="31752" w:author="Στάθης Καπ" w:date="2023-03-03T04:01:00Z"/>
                <w:rFonts w:cstheme="minorHAnsi"/>
                <w:sz w:val="16"/>
                <w:szCs w:val="16"/>
              </w:rPr>
            </w:pPr>
            <w:ins w:id="31753" w:author="Στάθης Καπ" w:date="2023-03-03T06:21:00Z">
              <w:r>
                <w:rPr>
                  <w:rFonts w:ascii="Calibri" w:hAnsi="Calibri" w:cs="Calibri"/>
                  <w:color w:val="000000"/>
                  <w:sz w:val="16"/>
                  <w:szCs w:val="16"/>
                </w:rPr>
                <w:t>1810</w:t>
              </w:r>
            </w:ins>
          </w:p>
        </w:tc>
        <w:tc>
          <w:tcPr>
            <w:tcW w:w="544" w:type="dxa"/>
            <w:vAlign w:val="center"/>
            <w:tcPrChange w:id="31754" w:author="Στάθης Καπ" w:date="2023-03-03T06:26:00Z">
              <w:tcPr>
                <w:tcW w:w="544" w:type="dxa"/>
                <w:vAlign w:val="bottom"/>
              </w:tcPr>
            </w:tcPrChange>
          </w:tcPr>
          <w:p w14:paraId="6089CF11" w14:textId="5976E8F8" w:rsidR="00C87CFE" w:rsidRPr="00CD1347" w:rsidRDefault="00C87CFE" w:rsidP="00C87CFE">
            <w:pPr>
              <w:jc w:val="center"/>
              <w:rPr>
                <w:ins w:id="31755" w:author="Στάθης Καπ" w:date="2023-03-03T04:01:00Z"/>
                <w:rFonts w:cstheme="minorHAnsi"/>
                <w:sz w:val="16"/>
                <w:szCs w:val="16"/>
              </w:rPr>
            </w:pPr>
            <w:ins w:id="31756" w:author="Στάθης Καπ" w:date="2023-03-03T06:21:00Z">
              <w:r>
                <w:rPr>
                  <w:rFonts w:ascii="Calibri" w:hAnsi="Calibri" w:cs="Calibri"/>
                  <w:color w:val="000000"/>
                  <w:sz w:val="16"/>
                  <w:szCs w:val="16"/>
                </w:rPr>
                <w:t>1790</w:t>
              </w:r>
            </w:ins>
          </w:p>
        </w:tc>
        <w:tc>
          <w:tcPr>
            <w:tcW w:w="621" w:type="dxa"/>
            <w:vAlign w:val="center"/>
            <w:tcPrChange w:id="31757" w:author="Στάθης Καπ" w:date="2023-03-03T06:26:00Z">
              <w:tcPr>
                <w:tcW w:w="621" w:type="dxa"/>
                <w:vAlign w:val="bottom"/>
              </w:tcPr>
            </w:tcPrChange>
          </w:tcPr>
          <w:p w14:paraId="21D9BACF" w14:textId="07C84921" w:rsidR="00C87CFE" w:rsidRPr="00CD1347" w:rsidRDefault="00C87CFE" w:rsidP="00C87CFE">
            <w:pPr>
              <w:jc w:val="center"/>
              <w:rPr>
                <w:ins w:id="31758" w:author="Στάθης Καπ" w:date="2023-03-03T04:01:00Z"/>
                <w:rFonts w:cstheme="minorHAnsi"/>
                <w:sz w:val="16"/>
                <w:szCs w:val="16"/>
              </w:rPr>
            </w:pPr>
            <w:ins w:id="31759" w:author="Στάθης Καπ" w:date="2023-03-03T06:21:00Z">
              <w:r>
                <w:rPr>
                  <w:rFonts w:ascii="Calibri" w:hAnsi="Calibri" w:cs="Calibri"/>
                  <w:color w:val="000000"/>
                  <w:sz w:val="16"/>
                  <w:szCs w:val="16"/>
                </w:rPr>
                <w:t>0.915</w:t>
              </w:r>
            </w:ins>
          </w:p>
        </w:tc>
        <w:tc>
          <w:tcPr>
            <w:tcW w:w="669" w:type="dxa"/>
            <w:vAlign w:val="center"/>
            <w:tcPrChange w:id="31760" w:author="Στάθης Καπ" w:date="2023-03-03T06:26:00Z">
              <w:tcPr>
                <w:tcW w:w="669" w:type="dxa"/>
                <w:vAlign w:val="center"/>
              </w:tcPr>
            </w:tcPrChange>
          </w:tcPr>
          <w:p w14:paraId="38E065CD" w14:textId="29AA36FB" w:rsidR="00C87CFE" w:rsidRPr="00CD1347" w:rsidRDefault="00C87CFE" w:rsidP="00C87CFE">
            <w:pPr>
              <w:jc w:val="center"/>
              <w:rPr>
                <w:ins w:id="31761" w:author="Στάθης Καπ" w:date="2023-03-03T04:01:00Z"/>
                <w:rFonts w:cstheme="minorHAnsi"/>
                <w:sz w:val="16"/>
                <w:szCs w:val="16"/>
              </w:rPr>
            </w:pPr>
            <w:ins w:id="31762" w:author="Στάθης Καπ" w:date="2023-03-03T06:21:00Z">
              <w:r>
                <w:rPr>
                  <w:rFonts w:ascii="Calibri" w:hAnsi="Calibri" w:cstheme="minorHAnsi"/>
                  <w:color w:val="000000"/>
                  <w:sz w:val="16"/>
                  <w:szCs w:val="16"/>
                </w:rPr>
                <w:t>1.1</w:t>
              </w:r>
            </w:ins>
          </w:p>
        </w:tc>
        <w:tc>
          <w:tcPr>
            <w:tcW w:w="543" w:type="dxa"/>
            <w:vAlign w:val="center"/>
            <w:tcPrChange w:id="31763" w:author="Στάθης Καπ" w:date="2023-03-03T06:26:00Z">
              <w:tcPr>
                <w:tcW w:w="543" w:type="dxa"/>
                <w:vAlign w:val="bottom"/>
              </w:tcPr>
            </w:tcPrChange>
          </w:tcPr>
          <w:p w14:paraId="13AE31B5" w14:textId="1F81D30D" w:rsidR="00C87CFE" w:rsidRPr="00CD1347" w:rsidRDefault="00C87CFE" w:rsidP="00C87CFE">
            <w:pPr>
              <w:jc w:val="center"/>
              <w:rPr>
                <w:ins w:id="31764" w:author="Στάθης Καπ" w:date="2023-03-03T04:01:00Z"/>
                <w:rFonts w:cstheme="minorHAnsi"/>
                <w:sz w:val="16"/>
                <w:szCs w:val="16"/>
              </w:rPr>
            </w:pPr>
            <w:ins w:id="31765" w:author="Στάθης Καπ" w:date="2023-03-03T06:21:00Z">
              <w:r>
                <w:rPr>
                  <w:rFonts w:ascii="Calibri" w:hAnsi="Calibri" w:cs="Calibri"/>
                  <w:color w:val="000000"/>
                  <w:sz w:val="16"/>
                  <w:szCs w:val="16"/>
                </w:rPr>
                <w:t>1780</w:t>
              </w:r>
            </w:ins>
          </w:p>
        </w:tc>
        <w:tc>
          <w:tcPr>
            <w:tcW w:w="621" w:type="dxa"/>
            <w:vAlign w:val="center"/>
            <w:tcPrChange w:id="31766" w:author="Στάθης Καπ" w:date="2023-03-03T06:26:00Z">
              <w:tcPr>
                <w:tcW w:w="621" w:type="dxa"/>
                <w:vAlign w:val="bottom"/>
              </w:tcPr>
            </w:tcPrChange>
          </w:tcPr>
          <w:p w14:paraId="1CB5A421" w14:textId="20A3707A" w:rsidR="00C87CFE" w:rsidRPr="00CD1347" w:rsidRDefault="00C87CFE" w:rsidP="00C87CFE">
            <w:pPr>
              <w:jc w:val="center"/>
              <w:rPr>
                <w:ins w:id="31767" w:author="Στάθης Καπ" w:date="2023-03-03T04:01:00Z"/>
                <w:rFonts w:cstheme="minorHAnsi"/>
                <w:sz w:val="16"/>
                <w:szCs w:val="16"/>
              </w:rPr>
            </w:pPr>
            <w:ins w:id="31768" w:author="Στάθης Καπ" w:date="2023-03-03T06:21:00Z">
              <w:r>
                <w:rPr>
                  <w:rFonts w:ascii="Calibri" w:hAnsi="Calibri" w:cs="Calibri"/>
                  <w:color w:val="000000"/>
                  <w:sz w:val="16"/>
                  <w:szCs w:val="16"/>
                </w:rPr>
                <w:t>0.319</w:t>
              </w:r>
            </w:ins>
          </w:p>
        </w:tc>
        <w:tc>
          <w:tcPr>
            <w:tcW w:w="669" w:type="dxa"/>
            <w:vAlign w:val="center"/>
            <w:tcPrChange w:id="31769" w:author="Στάθης Καπ" w:date="2023-03-03T06:26:00Z">
              <w:tcPr>
                <w:tcW w:w="669" w:type="dxa"/>
                <w:vAlign w:val="center"/>
              </w:tcPr>
            </w:tcPrChange>
          </w:tcPr>
          <w:p w14:paraId="7F664260" w14:textId="391EC6D9" w:rsidR="00C87CFE" w:rsidRPr="00CD1347" w:rsidRDefault="00C87CFE" w:rsidP="00C87CFE">
            <w:pPr>
              <w:jc w:val="center"/>
              <w:rPr>
                <w:ins w:id="31770" w:author="Στάθης Καπ" w:date="2023-03-03T04:01:00Z"/>
                <w:rFonts w:cstheme="minorHAnsi"/>
                <w:sz w:val="16"/>
                <w:szCs w:val="16"/>
              </w:rPr>
            </w:pPr>
            <w:ins w:id="31771" w:author="Στάθης Καπ" w:date="2023-03-03T06:21:00Z">
              <w:r>
                <w:rPr>
                  <w:rFonts w:ascii="Calibri" w:hAnsi="Calibri" w:cstheme="minorHAnsi"/>
                  <w:color w:val="000000"/>
                  <w:sz w:val="16"/>
                  <w:szCs w:val="16"/>
                </w:rPr>
                <w:t>0.56</w:t>
              </w:r>
            </w:ins>
          </w:p>
        </w:tc>
        <w:tc>
          <w:tcPr>
            <w:tcW w:w="508" w:type="dxa"/>
            <w:vAlign w:val="center"/>
            <w:tcPrChange w:id="31772" w:author="Στάθης Καπ" w:date="2023-03-03T06:26:00Z">
              <w:tcPr>
                <w:tcW w:w="508" w:type="dxa"/>
                <w:vAlign w:val="bottom"/>
              </w:tcPr>
            </w:tcPrChange>
          </w:tcPr>
          <w:p w14:paraId="110D6C84" w14:textId="7E3E5E92" w:rsidR="00C87CFE" w:rsidRPr="00CD1347" w:rsidRDefault="00C87CFE" w:rsidP="00C87CFE">
            <w:pPr>
              <w:jc w:val="center"/>
              <w:rPr>
                <w:ins w:id="31773" w:author="Στάθης Καπ" w:date="2023-03-03T04:01:00Z"/>
                <w:rFonts w:cstheme="minorHAnsi"/>
                <w:sz w:val="16"/>
                <w:szCs w:val="16"/>
              </w:rPr>
            </w:pPr>
            <w:ins w:id="31774" w:author="Στάθης Καπ" w:date="2023-03-03T06:21:00Z">
              <w:r>
                <w:rPr>
                  <w:rFonts w:ascii="Calibri" w:hAnsi="Calibri" w:cs="Calibri"/>
                  <w:color w:val="000000"/>
                  <w:sz w:val="16"/>
                  <w:szCs w:val="16"/>
                </w:rPr>
                <w:t>1730</w:t>
              </w:r>
            </w:ins>
          </w:p>
        </w:tc>
        <w:tc>
          <w:tcPr>
            <w:tcW w:w="541" w:type="dxa"/>
            <w:vAlign w:val="center"/>
            <w:tcPrChange w:id="31775" w:author="Στάθης Καπ" w:date="2023-03-03T06:26:00Z">
              <w:tcPr>
                <w:tcW w:w="541" w:type="dxa"/>
                <w:vAlign w:val="bottom"/>
              </w:tcPr>
            </w:tcPrChange>
          </w:tcPr>
          <w:p w14:paraId="4B08BF5F" w14:textId="71D31844" w:rsidR="00C87CFE" w:rsidRPr="00CD1347" w:rsidRDefault="00C87CFE" w:rsidP="00C87CFE">
            <w:pPr>
              <w:jc w:val="center"/>
              <w:rPr>
                <w:ins w:id="31776" w:author="Στάθης Καπ" w:date="2023-03-03T04:01:00Z"/>
                <w:rFonts w:cstheme="minorHAnsi"/>
                <w:sz w:val="16"/>
                <w:szCs w:val="16"/>
              </w:rPr>
            </w:pPr>
            <w:ins w:id="31777" w:author="Στάθης Καπ" w:date="2023-03-03T06:21:00Z">
              <w:r>
                <w:rPr>
                  <w:rFonts w:ascii="Calibri" w:hAnsi="Calibri" w:cs="Calibri"/>
                  <w:color w:val="000000"/>
                  <w:sz w:val="16"/>
                  <w:szCs w:val="16"/>
                </w:rPr>
                <w:t>0.203</w:t>
              </w:r>
            </w:ins>
          </w:p>
        </w:tc>
        <w:tc>
          <w:tcPr>
            <w:tcW w:w="589" w:type="dxa"/>
            <w:vAlign w:val="center"/>
            <w:tcPrChange w:id="31778" w:author="Στάθης Καπ" w:date="2023-03-03T06:26:00Z">
              <w:tcPr>
                <w:tcW w:w="589" w:type="dxa"/>
                <w:vAlign w:val="center"/>
              </w:tcPr>
            </w:tcPrChange>
          </w:tcPr>
          <w:p w14:paraId="29A27AED" w14:textId="4A56DDBE" w:rsidR="00C87CFE" w:rsidRPr="00CD1347" w:rsidRDefault="00C87CFE" w:rsidP="00C87CFE">
            <w:pPr>
              <w:jc w:val="center"/>
              <w:rPr>
                <w:ins w:id="31779" w:author="Στάθης Καπ" w:date="2023-03-03T04:01:00Z"/>
                <w:rFonts w:cstheme="minorHAnsi"/>
                <w:sz w:val="16"/>
                <w:szCs w:val="16"/>
              </w:rPr>
            </w:pPr>
            <w:ins w:id="31780" w:author="Στάθης Καπ" w:date="2023-03-03T06:21:00Z">
              <w:r>
                <w:rPr>
                  <w:rFonts w:ascii="Calibri" w:hAnsi="Calibri" w:cstheme="minorHAnsi"/>
                  <w:color w:val="000000"/>
                  <w:sz w:val="16"/>
                  <w:szCs w:val="16"/>
                </w:rPr>
                <w:t>3.35</w:t>
              </w:r>
            </w:ins>
          </w:p>
        </w:tc>
        <w:tc>
          <w:tcPr>
            <w:tcW w:w="463" w:type="dxa"/>
            <w:vAlign w:val="center"/>
            <w:tcPrChange w:id="31781" w:author="Στάθης Καπ" w:date="2023-03-03T06:26:00Z">
              <w:tcPr>
                <w:tcW w:w="463" w:type="dxa"/>
                <w:vAlign w:val="bottom"/>
              </w:tcPr>
            </w:tcPrChange>
          </w:tcPr>
          <w:p w14:paraId="5952A0A6" w14:textId="7C26D10F" w:rsidR="00C87CFE" w:rsidRPr="00CD1347" w:rsidRDefault="00C87CFE" w:rsidP="00C87CFE">
            <w:pPr>
              <w:jc w:val="center"/>
              <w:rPr>
                <w:ins w:id="31782" w:author="Στάθης Καπ" w:date="2023-03-03T04:01:00Z"/>
                <w:rFonts w:cstheme="minorHAnsi"/>
                <w:sz w:val="16"/>
                <w:szCs w:val="16"/>
              </w:rPr>
            </w:pPr>
            <w:ins w:id="31783" w:author="Στάθης Καπ" w:date="2023-03-03T06:21:00Z">
              <w:r>
                <w:rPr>
                  <w:rFonts w:ascii="Calibri" w:hAnsi="Calibri" w:cs="Calibri"/>
                  <w:color w:val="000000"/>
                  <w:sz w:val="16"/>
                  <w:szCs w:val="16"/>
                </w:rPr>
                <w:t>1730</w:t>
              </w:r>
            </w:ins>
          </w:p>
        </w:tc>
        <w:tc>
          <w:tcPr>
            <w:tcW w:w="541" w:type="dxa"/>
            <w:vAlign w:val="center"/>
            <w:tcPrChange w:id="31784" w:author="Στάθης Καπ" w:date="2023-03-03T06:26:00Z">
              <w:tcPr>
                <w:tcW w:w="541" w:type="dxa"/>
                <w:vAlign w:val="bottom"/>
              </w:tcPr>
            </w:tcPrChange>
          </w:tcPr>
          <w:p w14:paraId="51E9F63E" w14:textId="44F91E25" w:rsidR="00C87CFE" w:rsidRPr="00CD1347" w:rsidRDefault="00C87CFE" w:rsidP="00C87CFE">
            <w:pPr>
              <w:jc w:val="center"/>
              <w:rPr>
                <w:ins w:id="31785" w:author="Στάθης Καπ" w:date="2023-03-03T04:01:00Z"/>
                <w:rFonts w:cstheme="minorHAnsi"/>
                <w:sz w:val="16"/>
                <w:szCs w:val="16"/>
              </w:rPr>
            </w:pPr>
            <w:ins w:id="31786" w:author="Στάθης Καπ" w:date="2023-03-03T06:21:00Z">
              <w:r>
                <w:rPr>
                  <w:rFonts w:ascii="Calibri" w:hAnsi="Calibri" w:cs="Calibri"/>
                  <w:color w:val="000000"/>
                  <w:sz w:val="16"/>
                  <w:szCs w:val="16"/>
                </w:rPr>
                <w:t>0.241</w:t>
              </w:r>
            </w:ins>
          </w:p>
        </w:tc>
        <w:tc>
          <w:tcPr>
            <w:tcW w:w="589" w:type="dxa"/>
            <w:vAlign w:val="center"/>
            <w:tcPrChange w:id="31787" w:author="Στάθης Καπ" w:date="2023-03-03T06:26:00Z">
              <w:tcPr>
                <w:tcW w:w="589" w:type="dxa"/>
                <w:vAlign w:val="center"/>
              </w:tcPr>
            </w:tcPrChange>
          </w:tcPr>
          <w:p w14:paraId="17987E9E" w14:textId="24063D7F" w:rsidR="00C87CFE" w:rsidRPr="00CD1347" w:rsidRDefault="00C87CFE" w:rsidP="00C87CFE">
            <w:pPr>
              <w:jc w:val="center"/>
              <w:rPr>
                <w:ins w:id="31788" w:author="Στάθης Καπ" w:date="2023-03-03T04:01:00Z"/>
                <w:rFonts w:cstheme="minorHAnsi"/>
                <w:sz w:val="16"/>
                <w:szCs w:val="16"/>
              </w:rPr>
            </w:pPr>
            <w:ins w:id="31789"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317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791" w:author="Στάθης Καπ" w:date="2023-03-03T04:01:00Z"/>
        </w:trPr>
        <w:tc>
          <w:tcPr>
            <w:tcW w:w="515" w:type="dxa"/>
            <w:tcBorders>
              <w:top w:val="nil"/>
              <w:bottom w:val="nil"/>
              <w:right w:val="single" w:sz="4" w:space="0" w:color="auto"/>
            </w:tcBorders>
            <w:shd w:val="clear" w:color="auto" w:fill="E7E6E6" w:themeFill="background2"/>
            <w:vAlign w:val="bottom"/>
            <w:tcPrChange w:id="31792" w:author="Στάθης Καπ" w:date="2023-03-03T06:26:00Z">
              <w:tcPr>
                <w:tcW w:w="515" w:type="dxa"/>
                <w:vAlign w:val="bottom"/>
              </w:tcPr>
            </w:tcPrChange>
          </w:tcPr>
          <w:p w14:paraId="7F73E25B" w14:textId="3C40A474" w:rsidR="00C87CFE" w:rsidRPr="00CD1347" w:rsidRDefault="00C87CFE" w:rsidP="00C87CFE">
            <w:pPr>
              <w:jc w:val="center"/>
              <w:rPr>
                <w:ins w:id="31793" w:author="Στάθης Καπ" w:date="2023-03-03T04:01:00Z"/>
                <w:sz w:val="16"/>
                <w:szCs w:val="16"/>
              </w:rPr>
            </w:pPr>
            <w:ins w:id="31794" w:author="Στάθης Καπ" w:date="2023-03-03T04:08:00Z">
              <w:r w:rsidRPr="00CD1347">
                <w:rPr>
                  <w:rFonts w:ascii="Calibri" w:hAnsi="Calibri" w:cs="Calibri"/>
                  <w:color w:val="000000"/>
                  <w:sz w:val="16"/>
                  <w:szCs w:val="16"/>
                  <w:rPrChange w:id="31795"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31796" w:author="Στάθης Καπ" w:date="2023-03-03T06:26:00Z">
              <w:tcPr>
                <w:tcW w:w="560" w:type="dxa"/>
              </w:tcPr>
            </w:tcPrChange>
          </w:tcPr>
          <w:p w14:paraId="1BBFC548" w14:textId="1475B487" w:rsidR="00C87CFE" w:rsidRPr="00CD1347" w:rsidRDefault="00C87CFE" w:rsidP="00C87CFE">
            <w:pPr>
              <w:jc w:val="center"/>
              <w:rPr>
                <w:ins w:id="31797" w:author="Στάθης Καπ" w:date="2023-03-03T04:01:00Z"/>
                <w:rFonts w:cstheme="minorHAnsi"/>
                <w:sz w:val="16"/>
                <w:szCs w:val="16"/>
              </w:rPr>
            </w:pPr>
            <w:ins w:id="31798" w:author="Στάθης Καπ" w:date="2023-03-03T06:21:00Z">
              <w:r>
                <w:rPr>
                  <w:rFonts w:ascii="Calibri" w:hAnsi="Calibri" w:cs="Calibri"/>
                  <w:color w:val="000000"/>
                  <w:sz w:val="16"/>
                  <w:szCs w:val="16"/>
                </w:rPr>
                <w:t>1810</w:t>
              </w:r>
            </w:ins>
          </w:p>
        </w:tc>
        <w:tc>
          <w:tcPr>
            <w:tcW w:w="855" w:type="dxa"/>
            <w:vAlign w:val="center"/>
            <w:tcPrChange w:id="31799" w:author="Στάθης Καπ" w:date="2023-03-03T06:26:00Z">
              <w:tcPr>
                <w:tcW w:w="855" w:type="dxa"/>
              </w:tcPr>
            </w:tcPrChange>
          </w:tcPr>
          <w:p w14:paraId="27001753" w14:textId="1B26F096" w:rsidR="00C87CFE" w:rsidRPr="00CD1347" w:rsidRDefault="00C87CFE" w:rsidP="00C87CFE">
            <w:pPr>
              <w:jc w:val="center"/>
              <w:rPr>
                <w:ins w:id="31800" w:author="Στάθης Καπ" w:date="2023-03-03T04:01:00Z"/>
                <w:rFonts w:cstheme="minorHAnsi"/>
                <w:sz w:val="16"/>
                <w:szCs w:val="16"/>
              </w:rPr>
            </w:pPr>
            <w:ins w:id="31801" w:author="Στάθης Καπ" w:date="2023-03-03T06:21:00Z">
              <w:r>
                <w:rPr>
                  <w:rFonts w:ascii="Calibri" w:hAnsi="Calibri" w:cs="Calibri"/>
                  <w:color w:val="000000"/>
                  <w:sz w:val="16"/>
                  <w:szCs w:val="16"/>
                </w:rPr>
                <w:t>1810</w:t>
              </w:r>
            </w:ins>
          </w:p>
        </w:tc>
        <w:tc>
          <w:tcPr>
            <w:tcW w:w="544" w:type="dxa"/>
            <w:vAlign w:val="center"/>
            <w:tcPrChange w:id="31802" w:author="Στάθης Καπ" w:date="2023-03-03T06:26:00Z">
              <w:tcPr>
                <w:tcW w:w="544" w:type="dxa"/>
                <w:vAlign w:val="bottom"/>
              </w:tcPr>
            </w:tcPrChange>
          </w:tcPr>
          <w:p w14:paraId="498B9F85" w14:textId="5318DCDC" w:rsidR="00C87CFE" w:rsidRPr="00CD1347" w:rsidRDefault="00C87CFE" w:rsidP="00C87CFE">
            <w:pPr>
              <w:jc w:val="center"/>
              <w:rPr>
                <w:ins w:id="31803" w:author="Στάθης Καπ" w:date="2023-03-03T04:01:00Z"/>
                <w:rFonts w:cstheme="minorHAnsi"/>
                <w:sz w:val="16"/>
                <w:szCs w:val="16"/>
              </w:rPr>
            </w:pPr>
            <w:ins w:id="31804" w:author="Στάθης Καπ" w:date="2023-03-03T06:21:00Z">
              <w:r>
                <w:rPr>
                  <w:rFonts w:ascii="Calibri" w:hAnsi="Calibri" w:cs="Calibri"/>
                  <w:color w:val="000000"/>
                  <w:sz w:val="16"/>
                  <w:szCs w:val="16"/>
                </w:rPr>
                <w:t>1810</w:t>
              </w:r>
            </w:ins>
          </w:p>
        </w:tc>
        <w:tc>
          <w:tcPr>
            <w:tcW w:w="621" w:type="dxa"/>
            <w:vAlign w:val="center"/>
            <w:tcPrChange w:id="31805" w:author="Στάθης Καπ" w:date="2023-03-03T06:26:00Z">
              <w:tcPr>
                <w:tcW w:w="621" w:type="dxa"/>
                <w:vAlign w:val="bottom"/>
              </w:tcPr>
            </w:tcPrChange>
          </w:tcPr>
          <w:p w14:paraId="0C739F64" w14:textId="0538AE58" w:rsidR="00C87CFE" w:rsidRPr="00CD1347" w:rsidRDefault="00C87CFE" w:rsidP="00C87CFE">
            <w:pPr>
              <w:jc w:val="center"/>
              <w:rPr>
                <w:ins w:id="31806" w:author="Στάθης Καπ" w:date="2023-03-03T04:01:00Z"/>
                <w:rFonts w:cstheme="minorHAnsi"/>
                <w:sz w:val="16"/>
                <w:szCs w:val="16"/>
              </w:rPr>
            </w:pPr>
            <w:ins w:id="31807" w:author="Στάθης Καπ" w:date="2023-03-03T06:21:00Z">
              <w:r>
                <w:rPr>
                  <w:rFonts w:ascii="Calibri" w:hAnsi="Calibri" w:cs="Calibri"/>
                  <w:color w:val="000000"/>
                  <w:sz w:val="16"/>
                  <w:szCs w:val="16"/>
                </w:rPr>
                <w:t>0.415</w:t>
              </w:r>
            </w:ins>
          </w:p>
        </w:tc>
        <w:tc>
          <w:tcPr>
            <w:tcW w:w="669" w:type="dxa"/>
            <w:vAlign w:val="center"/>
            <w:tcPrChange w:id="31808" w:author="Στάθης Καπ" w:date="2023-03-03T06:26:00Z">
              <w:tcPr>
                <w:tcW w:w="669" w:type="dxa"/>
                <w:vAlign w:val="center"/>
              </w:tcPr>
            </w:tcPrChange>
          </w:tcPr>
          <w:p w14:paraId="4AB66C49" w14:textId="6A850DC1" w:rsidR="00C87CFE" w:rsidRPr="00CD1347" w:rsidRDefault="00C87CFE" w:rsidP="00C87CFE">
            <w:pPr>
              <w:jc w:val="center"/>
              <w:rPr>
                <w:ins w:id="31809" w:author="Στάθης Καπ" w:date="2023-03-03T04:01:00Z"/>
                <w:rFonts w:cstheme="minorHAnsi"/>
                <w:sz w:val="16"/>
                <w:szCs w:val="16"/>
              </w:rPr>
            </w:pPr>
            <w:ins w:id="31810" w:author="Στάθης Καπ" w:date="2023-03-03T06:21:00Z">
              <w:r>
                <w:rPr>
                  <w:rFonts w:ascii="Calibri" w:hAnsi="Calibri" w:cstheme="minorHAnsi"/>
                  <w:color w:val="000000"/>
                  <w:sz w:val="16"/>
                  <w:szCs w:val="16"/>
                </w:rPr>
                <w:t>0</w:t>
              </w:r>
            </w:ins>
          </w:p>
        </w:tc>
        <w:tc>
          <w:tcPr>
            <w:tcW w:w="543" w:type="dxa"/>
            <w:vAlign w:val="center"/>
            <w:tcPrChange w:id="31811" w:author="Στάθης Καπ" w:date="2023-03-03T06:26:00Z">
              <w:tcPr>
                <w:tcW w:w="543" w:type="dxa"/>
                <w:vAlign w:val="bottom"/>
              </w:tcPr>
            </w:tcPrChange>
          </w:tcPr>
          <w:p w14:paraId="536505C2" w14:textId="3F442A70" w:rsidR="00C87CFE" w:rsidRPr="00CD1347" w:rsidRDefault="00C87CFE" w:rsidP="00C87CFE">
            <w:pPr>
              <w:jc w:val="center"/>
              <w:rPr>
                <w:ins w:id="31812" w:author="Στάθης Καπ" w:date="2023-03-03T04:01:00Z"/>
                <w:rFonts w:cstheme="minorHAnsi"/>
                <w:sz w:val="16"/>
                <w:szCs w:val="16"/>
              </w:rPr>
            </w:pPr>
            <w:ins w:id="31813" w:author="Στάθης Καπ" w:date="2023-03-03T06:21:00Z">
              <w:r>
                <w:rPr>
                  <w:rFonts w:ascii="Calibri" w:hAnsi="Calibri" w:cs="Calibri"/>
                  <w:color w:val="000000"/>
                  <w:sz w:val="16"/>
                  <w:szCs w:val="16"/>
                </w:rPr>
                <w:t>1760</w:t>
              </w:r>
            </w:ins>
          </w:p>
        </w:tc>
        <w:tc>
          <w:tcPr>
            <w:tcW w:w="621" w:type="dxa"/>
            <w:vAlign w:val="center"/>
            <w:tcPrChange w:id="31814" w:author="Στάθης Καπ" w:date="2023-03-03T06:26:00Z">
              <w:tcPr>
                <w:tcW w:w="621" w:type="dxa"/>
                <w:vAlign w:val="bottom"/>
              </w:tcPr>
            </w:tcPrChange>
          </w:tcPr>
          <w:p w14:paraId="659ACA20" w14:textId="3177B535" w:rsidR="00C87CFE" w:rsidRPr="00CD1347" w:rsidRDefault="00C87CFE" w:rsidP="00C87CFE">
            <w:pPr>
              <w:jc w:val="center"/>
              <w:rPr>
                <w:ins w:id="31815" w:author="Στάθης Καπ" w:date="2023-03-03T04:01:00Z"/>
                <w:rFonts w:cstheme="minorHAnsi"/>
                <w:sz w:val="16"/>
                <w:szCs w:val="16"/>
              </w:rPr>
            </w:pPr>
            <w:ins w:id="31816" w:author="Στάθης Καπ" w:date="2023-03-03T06:21:00Z">
              <w:r>
                <w:rPr>
                  <w:rFonts w:ascii="Calibri" w:hAnsi="Calibri" w:cs="Calibri"/>
                  <w:color w:val="000000"/>
                  <w:sz w:val="16"/>
                  <w:szCs w:val="16"/>
                </w:rPr>
                <w:t>0.242</w:t>
              </w:r>
            </w:ins>
          </w:p>
        </w:tc>
        <w:tc>
          <w:tcPr>
            <w:tcW w:w="669" w:type="dxa"/>
            <w:vAlign w:val="center"/>
            <w:tcPrChange w:id="31817" w:author="Στάθης Καπ" w:date="2023-03-03T06:26:00Z">
              <w:tcPr>
                <w:tcW w:w="669" w:type="dxa"/>
                <w:vAlign w:val="center"/>
              </w:tcPr>
            </w:tcPrChange>
          </w:tcPr>
          <w:p w14:paraId="7E4927FB" w14:textId="586F7623" w:rsidR="00C87CFE" w:rsidRPr="00CD1347" w:rsidRDefault="00C87CFE" w:rsidP="00C87CFE">
            <w:pPr>
              <w:jc w:val="center"/>
              <w:rPr>
                <w:ins w:id="31818" w:author="Στάθης Καπ" w:date="2023-03-03T04:01:00Z"/>
                <w:rFonts w:cstheme="minorHAnsi"/>
                <w:sz w:val="16"/>
                <w:szCs w:val="16"/>
              </w:rPr>
            </w:pPr>
            <w:ins w:id="31819" w:author="Στάθης Καπ" w:date="2023-03-03T06:21:00Z">
              <w:r>
                <w:rPr>
                  <w:rFonts w:ascii="Calibri" w:hAnsi="Calibri" w:cstheme="minorHAnsi"/>
                  <w:color w:val="000000"/>
                  <w:sz w:val="16"/>
                  <w:szCs w:val="16"/>
                </w:rPr>
                <w:t>2.76</w:t>
              </w:r>
            </w:ins>
          </w:p>
        </w:tc>
        <w:tc>
          <w:tcPr>
            <w:tcW w:w="508" w:type="dxa"/>
            <w:vAlign w:val="center"/>
            <w:tcPrChange w:id="31820" w:author="Στάθης Καπ" w:date="2023-03-03T06:26:00Z">
              <w:tcPr>
                <w:tcW w:w="508" w:type="dxa"/>
                <w:vAlign w:val="bottom"/>
              </w:tcPr>
            </w:tcPrChange>
          </w:tcPr>
          <w:p w14:paraId="578FB9C6" w14:textId="672811C0" w:rsidR="00C87CFE" w:rsidRPr="00CD1347" w:rsidRDefault="00C87CFE" w:rsidP="00C87CFE">
            <w:pPr>
              <w:jc w:val="center"/>
              <w:rPr>
                <w:ins w:id="31821" w:author="Στάθης Καπ" w:date="2023-03-03T04:01:00Z"/>
                <w:rFonts w:cstheme="minorHAnsi"/>
                <w:sz w:val="16"/>
                <w:szCs w:val="16"/>
              </w:rPr>
            </w:pPr>
            <w:ins w:id="31822" w:author="Στάθης Καπ" w:date="2023-03-03T06:21:00Z">
              <w:r>
                <w:rPr>
                  <w:rFonts w:ascii="Calibri" w:hAnsi="Calibri" w:cs="Calibri"/>
                  <w:color w:val="000000"/>
                  <w:sz w:val="16"/>
                  <w:szCs w:val="16"/>
                </w:rPr>
                <w:t>1750</w:t>
              </w:r>
            </w:ins>
          </w:p>
        </w:tc>
        <w:tc>
          <w:tcPr>
            <w:tcW w:w="541" w:type="dxa"/>
            <w:vAlign w:val="center"/>
            <w:tcPrChange w:id="31823" w:author="Στάθης Καπ" w:date="2023-03-03T06:26:00Z">
              <w:tcPr>
                <w:tcW w:w="541" w:type="dxa"/>
                <w:vAlign w:val="bottom"/>
              </w:tcPr>
            </w:tcPrChange>
          </w:tcPr>
          <w:p w14:paraId="3FD6C8DB" w14:textId="6DACD72C" w:rsidR="00C87CFE" w:rsidRPr="00CD1347" w:rsidRDefault="00C87CFE" w:rsidP="00C87CFE">
            <w:pPr>
              <w:jc w:val="center"/>
              <w:rPr>
                <w:ins w:id="31824" w:author="Στάθης Καπ" w:date="2023-03-03T04:01:00Z"/>
                <w:rFonts w:cstheme="minorHAnsi"/>
                <w:sz w:val="16"/>
                <w:szCs w:val="16"/>
              </w:rPr>
            </w:pPr>
            <w:ins w:id="31825" w:author="Στάθης Καπ" w:date="2023-03-03T06:21:00Z">
              <w:r>
                <w:rPr>
                  <w:rFonts w:ascii="Calibri" w:hAnsi="Calibri" w:cs="Calibri"/>
                  <w:color w:val="000000"/>
                  <w:sz w:val="16"/>
                  <w:szCs w:val="16"/>
                </w:rPr>
                <w:t>0.204</w:t>
              </w:r>
            </w:ins>
          </w:p>
        </w:tc>
        <w:tc>
          <w:tcPr>
            <w:tcW w:w="589" w:type="dxa"/>
            <w:vAlign w:val="center"/>
            <w:tcPrChange w:id="31826" w:author="Στάθης Καπ" w:date="2023-03-03T06:26:00Z">
              <w:tcPr>
                <w:tcW w:w="589" w:type="dxa"/>
                <w:vAlign w:val="center"/>
              </w:tcPr>
            </w:tcPrChange>
          </w:tcPr>
          <w:p w14:paraId="2DE450ED" w14:textId="1AC7B3A4" w:rsidR="00C87CFE" w:rsidRPr="00CD1347" w:rsidRDefault="00C87CFE" w:rsidP="00C87CFE">
            <w:pPr>
              <w:jc w:val="center"/>
              <w:rPr>
                <w:ins w:id="31827" w:author="Στάθης Καπ" w:date="2023-03-03T04:01:00Z"/>
                <w:rFonts w:cstheme="minorHAnsi"/>
                <w:sz w:val="16"/>
                <w:szCs w:val="16"/>
              </w:rPr>
            </w:pPr>
            <w:ins w:id="31828" w:author="Στάθης Καπ" w:date="2023-03-03T06:21:00Z">
              <w:r>
                <w:rPr>
                  <w:rFonts w:ascii="Calibri" w:hAnsi="Calibri" w:cstheme="minorHAnsi"/>
                  <w:color w:val="000000"/>
                  <w:sz w:val="16"/>
                  <w:szCs w:val="16"/>
                </w:rPr>
                <w:t>3.31</w:t>
              </w:r>
            </w:ins>
          </w:p>
        </w:tc>
        <w:tc>
          <w:tcPr>
            <w:tcW w:w="463" w:type="dxa"/>
            <w:vAlign w:val="center"/>
            <w:tcPrChange w:id="31829" w:author="Στάθης Καπ" w:date="2023-03-03T06:26:00Z">
              <w:tcPr>
                <w:tcW w:w="463" w:type="dxa"/>
                <w:vAlign w:val="bottom"/>
              </w:tcPr>
            </w:tcPrChange>
          </w:tcPr>
          <w:p w14:paraId="2B0165FF" w14:textId="026408C8" w:rsidR="00C87CFE" w:rsidRPr="00CD1347" w:rsidRDefault="00C87CFE" w:rsidP="00C87CFE">
            <w:pPr>
              <w:jc w:val="center"/>
              <w:rPr>
                <w:ins w:id="31830" w:author="Στάθης Καπ" w:date="2023-03-03T04:01:00Z"/>
                <w:rFonts w:cstheme="minorHAnsi"/>
                <w:sz w:val="16"/>
                <w:szCs w:val="16"/>
              </w:rPr>
            </w:pPr>
            <w:ins w:id="31831" w:author="Στάθης Καπ" w:date="2023-03-03T06:21:00Z">
              <w:r>
                <w:rPr>
                  <w:rFonts w:ascii="Calibri" w:hAnsi="Calibri" w:cs="Calibri"/>
                  <w:color w:val="000000"/>
                  <w:sz w:val="16"/>
                  <w:szCs w:val="16"/>
                </w:rPr>
                <w:t>1730</w:t>
              </w:r>
            </w:ins>
          </w:p>
        </w:tc>
        <w:tc>
          <w:tcPr>
            <w:tcW w:w="541" w:type="dxa"/>
            <w:vAlign w:val="center"/>
            <w:tcPrChange w:id="31832" w:author="Στάθης Καπ" w:date="2023-03-03T06:26:00Z">
              <w:tcPr>
                <w:tcW w:w="541" w:type="dxa"/>
                <w:vAlign w:val="bottom"/>
              </w:tcPr>
            </w:tcPrChange>
          </w:tcPr>
          <w:p w14:paraId="6FB2AF91" w14:textId="7F87454D" w:rsidR="00C87CFE" w:rsidRPr="00CD1347" w:rsidRDefault="00C87CFE" w:rsidP="00C87CFE">
            <w:pPr>
              <w:jc w:val="center"/>
              <w:rPr>
                <w:ins w:id="31833" w:author="Στάθης Καπ" w:date="2023-03-03T04:01:00Z"/>
                <w:rFonts w:cstheme="minorHAnsi"/>
                <w:sz w:val="16"/>
                <w:szCs w:val="16"/>
              </w:rPr>
            </w:pPr>
            <w:ins w:id="31834" w:author="Στάθης Καπ" w:date="2023-03-03T06:21:00Z">
              <w:r>
                <w:rPr>
                  <w:rFonts w:ascii="Calibri" w:hAnsi="Calibri" w:cs="Calibri"/>
                  <w:color w:val="000000"/>
                  <w:sz w:val="16"/>
                  <w:szCs w:val="16"/>
                </w:rPr>
                <w:t>0.195</w:t>
              </w:r>
            </w:ins>
          </w:p>
        </w:tc>
        <w:tc>
          <w:tcPr>
            <w:tcW w:w="589" w:type="dxa"/>
            <w:vAlign w:val="center"/>
            <w:tcPrChange w:id="31835" w:author="Στάθης Καπ" w:date="2023-03-03T06:26:00Z">
              <w:tcPr>
                <w:tcW w:w="589" w:type="dxa"/>
                <w:vAlign w:val="center"/>
              </w:tcPr>
            </w:tcPrChange>
          </w:tcPr>
          <w:p w14:paraId="350635E7" w14:textId="037A9842" w:rsidR="00C87CFE" w:rsidRPr="00CD1347" w:rsidRDefault="00C87CFE" w:rsidP="00C87CFE">
            <w:pPr>
              <w:jc w:val="center"/>
              <w:rPr>
                <w:ins w:id="31836" w:author="Στάθης Καπ" w:date="2023-03-03T04:01:00Z"/>
                <w:rFonts w:cstheme="minorHAnsi"/>
                <w:sz w:val="16"/>
                <w:szCs w:val="16"/>
              </w:rPr>
            </w:pPr>
            <w:ins w:id="31837"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318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839" w:author="Στάθης Καπ" w:date="2023-03-03T04:01:00Z"/>
        </w:trPr>
        <w:tc>
          <w:tcPr>
            <w:tcW w:w="515" w:type="dxa"/>
            <w:tcBorders>
              <w:top w:val="nil"/>
              <w:bottom w:val="nil"/>
              <w:right w:val="single" w:sz="4" w:space="0" w:color="auto"/>
            </w:tcBorders>
            <w:shd w:val="clear" w:color="auto" w:fill="E7E6E6" w:themeFill="background2"/>
            <w:vAlign w:val="bottom"/>
            <w:tcPrChange w:id="31840" w:author="Στάθης Καπ" w:date="2023-03-03T06:26:00Z">
              <w:tcPr>
                <w:tcW w:w="515" w:type="dxa"/>
                <w:vAlign w:val="bottom"/>
              </w:tcPr>
            </w:tcPrChange>
          </w:tcPr>
          <w:p w14:paraId="47245264" w14:textId="3907AF0A" w:rsidR="00C87CFE" w:rsidRPr="00CD1347" w:rsidRDefault="00C87CFE" w:rsidP="00C87CFE">
            <w:pPr>
              <w:jc w:val="center"/>
              <w:rPr>
                <w:ins w:id="31841" w:author="Στάθης Καπ" w:date="2023-03-03T04:01:00Z"/>
                <w:sz w:val="16"/>
                <w:szCs w:val="16"/>
              </w:rPr>
            </w:pPr>
            <w:ins w:id="31842" w:author="Στάθης Καπ" w:date="2023-03-03T04:08:00Z">
              <w:r w:rsidRPr="00CD1347">
                <w:rPr>
                  <w:rFonts w:ascii="Calibri" w:hAnsi="Calibri" w:cs="Calibri"/>
                  <w:color w:val="000000"/>
                  <w:sz w:val="16"/>
                  <w:szCs w:val="16"/>
                  <w:rPrChange w:id="31843"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31844" w:author="Στάθης Καπ" w:date="2023-03-03T06:26:00Z">
              <w:tcPr>
                <w:tcW w:w="560" w:type="dxa"/>
              </w:tcPr>
            </w:tcPrChange>
          </w:tcPr>
          <w:p w14:paraId="5779B200" w14:textId="70817A78" w:rsidR="00C87CFE" w:rsidRPr="00CD1347" w:rsidRDefault="00C87CFE" w:rsidP="00C87CFE">
            <w:pPr>
              <w:jc w:val="center"/>
              <w:rPr>
                <w:ins w:id="31845" w:author="Στάθης Καπ" w:date="2023-03-03T04:01:00Z"/>
                <w:rFonts w:cstheme="minorHAnsi"/>
                <w:sz w:val="16"/>
                <w:szCs w:val="16"/>
              </w:rPr>
            </w:pPr>
            <w:ins w:id="31846" w:author="Στάθης Καπ" w:date="2023-03-03T06:21:00Z">
              <w:r>
                <w:rPr>
                  <w:rFonts w:ascii="Calibri" w:hAnsi="Calibri" w:cs="Calibri"/>
                  <w:color w:val="000000"/>
                  <w:sz w:val="16"/>
                  <w:szCs w:val="16"/>
                </w:rPr>
                <w:t>484</w:t>
              </w:r>
            </w:ins>
          </w:p>
        </w:tc>
        <w:tc>
          <w:tcPr>
            <w:tcW w:w="855" w:type="dxa"/>
            <w:vAlign w:val="center"/>
            <w:tcPrChange w:id="31847" w:author="Στάθης Καπ" w:date="2023-03-03T06:26:00Z">
              <w:tcPr>
                <w:tcW w:w="855" w:type="dxa"/>
              </w:tcPr>
            </w:tcPrChange>
          </w:tcPr>
          <w:p w14:paraId="72AE8483" w14:textId="7D7B4A1E" w:rsidR="00C87CFE" w:rsidRPr="00CD1347" w:rsidRDefault="00C87CFE" w:rsidP="00C87CFE">
            <w:pPr>
              <w:jc w:val="center"/>
              <w:rPr>
                <w:ins w:id="31848" w:author="Στάθης Καπ" w:date="2023-03-03T04:01:00Z"/>
                <w:rFonts w:cstheme="minorHAnsi"/>
                <w:sz w:val="16"/>
                <w:szCs w:val="16"/>
              </w:rPr>
            </w:pPr>
            <w:ins w:id="31849" w:author="Στάθης Καπ" w:date="2023-03-03T06:21:00Z">
              <w:r>
                <w:rPr>
                  <w:rFonts w:ascii="Calibri" w:hAnsi="Calibri" w:cs="Calibri"/>
                  <w:color w:val="000000"/>
                  <w:sz w:val="16"/>
                  <w:szCs w:val="16"/>
                </w:rPr>
                <w:t>481</w:t>
              </w:r>
            </w:ins>
          </w:p>
        </w:tc>
        <w:tc>
          <w:tcPr>
            <w:tcW w:w="544" w:type="dxa"/>
            <w:vAlign w:val="center"/>
            <w:tcPrChange w:id="31850" w:author="Στάθης Καπ" w:date="2023-03-03T06:26:00Z">
              <w:tcPr>
                <w:tcW w:w="544" w:type="dxa"/>
                <w:vAlign w:val="bottom"/>
              </w:tcPr>
            </w:tcPrChange>
          </w:tcPr>
          <w:p w14:paraId="2C1E7F9D" w14:textId="495EE382" w:rsidR="00C87CFE" w:rsidRPr="00CD1347" w:rsidRDefault="00C87CFE" w:rsidP="00C87CFE">
            <w:pPr>
              <w:jc w:val="center"/>
              <w:rPr>
                <w:ins w:id="31851" w:author="Στάθης Καπ" w:date="2023-03-03T04:01:00Z"/>
                <w:rFonts w:cstheme="minorHAnsi"/>
                <w:sz w:val="16"/>
                <w:szCs w:val="16"/>
              </w:rPr>
            </w:pPr>
            <w:ins w:id="31852" w:author="Στάθης Καπ" w:date="2023-03-03T06:21:00Z">
              <w:r>
                <w:rPr>
                  <w:rFonts w:ascii="Calibri" w:hAnsi="Calibri" w:cs="Calibri"/>
                  <w:color w:val="000000"/>
                  <w:sz w:val="16"/>
                  <w:szCs w:val="16"/>
                </w:rPr>
                <w:t>412</w:t>
              </w:r>
            </w:ins>
          </w:p>
        </w:tc>
        <w:tc>
          <w:tcPr>
            <w:tcW w:w="621" w:type="dxa"/>
            <w:vAlign w:val="center"/>
            <w:tcPrChange w:id="31853" w:author="Στάθης Καπ" w:date="2023-03-03T06:26:00Z">
              <w:tcPr>
                <w:tcW w:w="621" w:type="dxa"/>
                <w:vAlign w:val="bottom"/>
              </w:tcPr>
            </w:tcPrChange>
          </w:tcPr>
          <w:p w14:paraId="291284C6" w14:textId="473608D9" w:rsidR="00C87CFE" w:rsidRPr="00CD1347" w:rsidRDefault="00C87CFE" w:rsidP="00C87CFE">
            <w:pPr>
              <w:jc w:val="center"/>
              <w:rPr>
                <w:ins w:id="31854" w:author="Στάθης Καπ" w:date="2023-03-03T04:01:00Z"/>
                <w:rFonts w:cstheme="minorHAnsi"/>
                <w:sz w:val="16"/>
                <w:szCs w:val="16"/>
              </w:rPr>
            </w:pPr>
            <w:ins w:id="31855" w:author="Στάθης Καπ" w:date="2023-03-03T06:21:00Z">
              <w:r>
                <w:rPr>
                  <w:rFonts w:ascii="Calibri" w:hAnsi="Calibri" w:cs="Calibri"/>
                  <w:color w:val="000000"/>
                  <w:sz w:val="16"/>
                  <w:szCs w:val="16"/>
                </w:rPr>
                <w:t>0.275</w:t>
              </w:r>
            </w:ins>
          </w:p>
        </w:tc>
        <w:tc>
          <w:tcPr>
            <w:tcW w:w="669" w:type="dxa"/>
            <w:vAlign w:val="center"/>
            <w:tcPrChange w:id="31856" w:author="Στάθης Καπ" w:date="2023-03-03T06:26:00Z">
              <w:tcPr>
                <w:tcW w:w="669" w:type="dxa"/>
                <w:vAlign w:val="center"/>
              </w:tcPr>
            </w:tcPrChange>
          </w:tcPr>
          <w:p w14:paraId="467C787F" w14:textId="7EFE57E7" w:rsidR="00C87CFE" w:rsidRPr="00CD1347" w:rsidRDefault="00C87CFE" w:rsidP="00C87CFE">
            <w:pPr>
              <w:jc w:val="center"/>
              <w:rPr>
                <w:ins w:id="31857" w:author="Στάθης Καπ" w:date="2023-03-03T04:01:00Z"/>
                <w:rFonts w:cstheme="minorHAnsi"/>
                <w:sz w:val="16"/>
                <w:szCs w:val="16"/>
              </w:rPr>
            </w:pPr>
            <w:ins w:id="31858" w:author="Στάθης Καπ" w:date="2023-03-03T06:21:00Z">
              <w:r>
                <w:rPr>
                  <w:rFonts w:ascii="Calibri" w:hAnsi="Calibri" w:cstheme="minorHAnsi"/>
                  <w:color w:val="000000"/>
                  <w:sz w:val="16"/>
                  <w:szCs w:val="16"/>
                </w:rPr>
                <w:t>14.88</w:t>
              </w:r>
            </w:ins>
          </w:p>
        </w:tc>
        <w:tc>
          <w:tcPr>
            <w:tcW w:w="543" w:type="dxa"/>
            <w:vAlign w:val="center"/>
            <w:tcPrChange w:id="31859" w:author="Στάθης Καπ" w:date="2023-03-03T06:26:00Z">
              <w:tcPr>
                <w:tcW w:w="543" w:type="dxa"/>
                <w:vAlign w:val="bottom"/>
              </w:tcPr>
            </w:tcPrChange>
          </w:tcPr>
          <w:p w14:paraId="30276E70" w14:textId="6F3E28C5" w:rsidR="00C87CFE" w:rsidRPr="00CD1347" w:rsidRDefault="00C87CFE" w:rsidP="00C87CFE">
            <w:pPr>
              <w:jc w:val="center"/>
              <w:rPr>
                <w:ins w:id="31860" w:author="Στάθης Καπ" w:date="2023-03-03T04:01:00Z"/>
                <w:rFonts w:cstheme="minorHAnsi"/>
                <w:sz w:val="16"/>
                <w:szCs w:val="16"/>
              </w:rPr>
            </w:pPr>
            <w:ins w:id="31861" w:author="Στάθης Καπ" w:date="2023-03-03T06:21:00Z">
              <w:r>
                <w:rPr>
                  <w:rFonts w:ascii="Calibri" w:hAnsi="Calibri" w:cs="Calibri"/>
                  <w:color w:val="000000"/>
                  <w:sz w:val="16"/>
                  <w:szCs w:val="16"/>
                </w:rPr>
                <w:t>318</w:t>
              </w:r>
            </w:ins>
          </w:p>
        </w:tc>
        <w:tc>
          <w:tcPr>
            <w:tcW w:w="621" w:type="dxa"/>
            <w:vAlign w:val="center"/>
            <w:tcPrChange w:id="31862" w:author="Στάθης Καπ" w:date="2023-03-03T06:26:00Z">
              <w:tcPr>
                <w:tcW w:w="621" w:type="dxa"/>
                <w:vAlign w:val="bottom"/>
              </w:tcPr>
            </w:tcPrChange>
          </w:tcPr>
          <w:p w14:paraId="73C49168" w14:textId="5C5F93EF" w:rsidR="00C87CFE" w:rsidRPr="00CD1347" w:rsidRDefault="00C87CFE" w:rsidP="00C87CFE">
            <w:pPr>
              <w:jc w:val="center"/>
              <w:rPr>
                <w:ins w:id="31863" w:author="Στάθης Καπ" w:date="2023-03-03T04:01:00Z"/>
                <w:rFonts w:cstheme="minorHAnsi"/>
                <w:sz w:val="16"/>
                <w:szCs w:val="16"/>
              </w:rPr>
            </w:pPr>
            <w:ins w:id="31864" w:author="Στάθης Καπ" w:date="2023-03-03T06:21:00Z">
              <w:r>
                <w:rPr>
                  <w:rFonts w:ascii="Calibri" w:hAnsi="Calibri" w:cs="Calibri"/>
                  <w:color w:val="000000"/>
                  <w:sz w:val="16"/>
                  <w:szCs w:val="16"/>
                </w:rPr>
                <w:t>0.255</w:t>
              </w:r>
            </w:ins>
          </w:p>
        </w:tc>
        <w:tc>
          <w:tcPr>
            <w:tcW w:w="669" w:type="dxa"/>
            <w:vAlign w:val="center"/>
            <w:tcPrChange w:id="31865" w:author="Στάθης Καπ" w:date="2023-03-03T06:26:00Z">
              <w:tcPr>
                <w:tcW w:w="669" w:type="dxa"/>
                <w:vAlign w:val="center"/>
              </w:tcPr>
            </w:tcPrChange>
          </w:tcPr>
          <w:p w14:paraId="570B3100" w14:textId="59BB187B" w:rsidR="00C87CFE" w:rsidRPr="00CD1347" w:rsidRDefault="00C87CFE" w:rsidP="00C87CFE">
            <w:pPr>
              <w:jc w:val="center"/>
              <w:rPr>
                <w:ins w:id="31866" w:author="Στάθης Καπ" w:date="2023-03-03T04:01:00Z"/>
                <w:rFonts w:cstheme="minorHAnsi"/>
                <w:sz w:val="16"/>
                <w:szCs w:val="16"/>
              </w:rPr>
            </w:pPr>
            <w:ins w:id="31867" w:author="Στάθης Καπ" w:date="2023-03-03T06:21:00Z">
              <w:r>
                <w:rPr>
                  <w:rFonts w:ascii="Calibri" w:hAnsi="Calibri" w:cstheme="minorHAnsi"/>
                  <w:color w:val="000000"/>
                  <w:sz w:val="16"/>
                  <w:szCs w:val="16"/>
                </w:rPr>
                <w:t>22.82</w:t>
              </w:r>
            </w:ins>
          </w:p>
        </w:tc>
        <w:tc>
          <w:tcPr>
            <w:tcW w:w="508" w:type="dxa"/>
            <w:vAlign w:val="center"/>
            <w:tcPrChange w:id="31868" w:author="Στάθης Καπ" w:date="2023-03-03T06:26:00Z">
              <w:tcPr>
                <w:tcW w:w="508" w:type="dxa"/>
                <w:vAlign w:val="bottom"/>
              </w:tcPr>
            </w:tcPrChange>
          </w:tcPr>
          <w:p w14:paraId="6363AE54" w14:textId="189D9167" w:rsidR="00C87CFE" w:rsidRPr="00CD1347" w:rsidRDefault="00C87CFE" w:rsidP="00C87CFE">
            <w:pPr>
              <w:jc w:val="center"/>
              <w:rPr>
                <w:ins w:id="31869" w:author="Στάθης Καπ" w:date="2023-03-03T04:01:00Z"/>
                <w:rFonts w:cstheme="minorHAnsi"/>
                <w:sz w:val="16"/>
                <w:szCs w:val="16"/>
              </w:rPr>
            </w:pPr>
            <w:ins w:id="31870" w:author="Στάθης Καπ" w:date="2023-03-03T06:21:00Z">
              <w:r>
                <w:rPr>
                  <w:rFonts w:ascii="Calibri" w:hAnsi="Calibri" w:cs="Calibri"/>
                  <w:color w:val="000000"/>
                  <w:sz w:val="16"/>
                  <w:szCs w:val="16"/>
                </w:rPr>
                <w:t>370</w:t>
              </w:r>
            </w:ins>
          </w:p>
        </w:tc>
        <w:tc>
          <w:tcPr>
            <w:tcW w:w="541" w:type="dxa"/>
            <w:vAlign w:val="center"/>
            <w:tcPrChange w:id="31871" w:author="Στάθης Καπ" w:date="2023-03-03T06:26:00Z">
              <w:tcPr>
                <w:tcW w:w="541" w:type="dxa"/>
                <w:vAlign w:val="bottom"/>
              </w:tcPr>
            </w:tcPrChange>
          </w:tcPr>
          <w:p w14:paraId="0223CAD9" w14:textId="7B95AF10" w:rsidR="00C87CFE" w:rsidRPr="00CD1347" w:rsidRDefault="00C87CFE" w:rsidP="00C87CFE">
            <w:pPr>
              <w:jc w:val="center"/>
              <w:rPr>
                <w:ins w:id="31872" w:author="Στάθης Καπ" w:date="2023-03-03T04:01:00Z"/>
                <w:rFonts w:cstheme="minorHAnsi"/>
                <w:sz w:val="16"/>
                <w:szCs w:val="16"/>
              </w:rPr>
            </w:pPr>
            <w:ins w:id="31873" w:author="Στάθης Καπ" w:date="2023-03-03T06:21:00Z">
              <w:r>
                <w:rPr>
                  <w:rFonts w:ascii="Calibri" w:hAnsi="Calibri" w:cs="Calibri"/>
                  <w:color w:val="000000"/>
                  <w:sz w:val="16"/>
                  <w:szCs w:val="16"/>
                </w:rPr>
                <w:t>0.237</w:t>
              </w:r>
            </w:ins>
          </w:p>
        </w:tc>
        <w:tc>
          <w:tcPr>
            <w:tcW w:w="589" w:type="dxa"/>
            <w:vAlign w:val="center"/>
            <w:tcPrChange w:id="31874" w:author="Στάθης Καπ" w:date="2023-03-03T06:26:00Z">
              <w:tcPr>
                <w:tcW w:w="589" w:type="dxa"/>
                <w:vAlign w:val="center"/>
              </w:tcPr>
            </w:tcPrChange>
          </w:tcPr>
          <w:p w14:paraId="3229A3C0" w14:textId="3869F006" w:rsidR="00C87CFE" w:rsidRPr="00CD1347" w:rsidRDefault="00C87CFE" w:rsidP="00C87CFE">
            <w:pPr>
              <w:jc w:val="center"/>
              <w:rPr>
                <w:ins w:id="31875" w:author="Στάθης Καπ" w:date="2023-03-03T04:01:00Z"/>
                <w:rFonts w:cstheme="minorHAnsi"/>
                <w:sz w:val="16"/>
                <w:szCs w:val="16"/>
              </w:rPr>
            </w:pPr>
            <w:ins w:id="31876" w:author="Στάθης Καπ" w:date="2023-03-03T06:21:00Z">
              <w:r>
                <w:rPr>
                  <w:rFonts w:ascii="Calibri" w:hAnsi="Calibri" w:cstheme="minorHAnsi"/>
                  <w:color w:val="000000"/>
                  <w:sz w:val="16"/>
                  <w:szCs w:val="16"/>
                </w:rPr>
                <w:t>10.19</w:t>
              </w:r>
            </w:ins>
          </w:p>
        </w:tc>
        <w:tc>
          <w:tcPr>
            <w:tcW w:w="463" w:type="dxa"/>
            <w:vAlign w:val="center"/>
            <w:tcPrChange w:id="31877" w:author="Στάθης Καπ" w:date="2023-03-03T06:26:00Z">
              <w:tcPr>
                <w:tcW w:w="463" w:type="dxa"/>
                <w:vAlign w:val="bottom"/>
              </w:tcPr>
            </w:tcPrChange>
          </w:tcPr>
          <w:p w14:paraId="027BCA15" w14:textId="0ADE4202" w:rsidR="00C87CFE" w:rsidRPr="00CD1347" w:rsidRDefault="00C87CFE" w:rsidP="00C87CFE">
            <w:pPr>
              <w:jc w:val="center"/>
              <w:rPr>
                <w:ins w:id="31878" w:author="Στάθης Καπ" w:date="2023-03-03T04:01:00Z"/>
                <w:rFonts w:cstheme="minorHAnsi"/>
                <w:sz w:val="16"/>
                <w:szCs w:val="16"/>
              </w:rPr>
            </w:pPr>
            <w:ins w:id="31879" w:author="Στάθης Καπ" w:date="2023-03-03T06:21:00Z">
              <w:r>
                <w:rPr>
                  <w:rFonts w:ascii="Calibri" w:hAnsi="Calibri" w:cs="Calibri"/>
                  <w:color w:val="000000"/>
                  <w:sz w:val="16"/>
                  <w:szCs w:val="16"/>
                </w:rPr>
                <w:t>270</w:t>
              </w:r>
            </w:ins>
          </w:p>
        </w:tc>
        <w:tc>
          <w:tcPr>
            <w:tcW w:w="541" w:type="dxa"/>
            <w:vAlign w:val="center"/>
            <w:tcPrChange w:id="31880" w:author="Στάθης Καπ" w:date="2023-03-03T06:26:00Z">
              <w:tcPr>
                <w:tcW w:w="541" w:type="dxa"/>
                <w:vAlign w:val="bottom"/>
              </w:tcPr>
            </w:tcPrChange>
          </w:tcPr>
          <w:p w14:paraId="62043D20" w14:textId="3C7092E3" w:rsidR="00C87CFE" w:rsidRPr="00CD1347" w:rsidRDefault="00C87CFE" w:rsidP="00C87CFE">
            <w:pPr>
              <w:jc w:val="center"/>
              <w:rPr>
                <w:ins w:id="31881" w:author="Στάθης Καπ" w:date="2023-03-03T04:01:00Z"/>
                <w:rFonts w:cstheme="minorHAnsi"/>
                <w:sz w:val="16"/>
                <w:szCs w:val="16"/>
              </w:rPr>
            </w:pPr>
            <w:ins w:id="31882" w:author="Στάθης Καπ" w:date="2023-03-03T06:21:00Z">
              <w:r>
                <w:rPr>
                  <w:rFonts w:ascii="Calibri" w:hAnsi="Calibri" w:cs="Calibri"/>
                  <w:color w:val="000000"/>
                  <w:sz w:val="16"/>
                  <w:szCs w:val="16"/>
                </w:rPr>
                <w:t>0.23</w:t>
              </w:r>
            </w:ins>
          </w:p>
        </w:tc>
        <w:tc>
          <w:tcPr>
            <w:tcW w:w="589" w:type="dxa"/>
            <w:vAlign w:val="center"/>
            <w:tcPrChange w:id="31883" w:author="Στάθης Καπ" w:date="2023-03-03T06:26:00Z">
              <w:tcPr>
                <w:tcW w:w="589" w:type="dxa"/>
                <w:vAlign w:val="center"/>
              </w:tcPr>
            </w:tcPrChange>
          </w:tcPr>
          <w:p w14:paraId="57A9E8FD" w14:textId="45BFE84E" w:rsidR="00C87CFE" w:rsidRPr="00CD1347" w:rsidRDefault="00C87CFE" w:rsidP="00C87CFE">
            <w:pPr>
              <w:jc w:val="center"/>
              <w:rPr>
                <w:ins w:id="31884" w:author="Στάθης Καπ" w:date="2023-03-03T04:01:00Z"/>
                <w:rFonts w:cstheme="minorHAnsi"/>
                <w:sz w:val="16"/>
                <w:szCs w:val="16"/>
              </w:rPr>
            </w:pPr>
            <w:ins w:id="31885"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318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887" w:author="Στάθης Καπ" w:date="2023-03-03T04:01:00Z"/>
        </w:trPr>
        <w:tc>
          <w:tcPr>
            <w:tcW w:w="515" w:type="dxa"/>
            <w:tcBorders>
              <w:top w:val="nil"/>
              <w:bottom w:val="nil"/>
              <w:right w:val="single" w:sz="4" w:space="0" w:color="auto"/>
            </w:tcBorders>
            <w:shd w:val="clear" w:color="auto" w:fill="E7E6E6" w:themeFill="background2"/>
            <w:vAlign w:val="bottom"/>
            <w:tcPrChange w:id="31888" w:author="Στάθης Καπ" w:date="2023-03-03T06:26:00Z">
              <w:tcPr>
                <w:tcW w:w="515" w:type="dxa"/>
                <w:vAlign w:val="bottom"/>
              </w:tcPr>
            </w:tcPrChange>
          </w:tcPr>
          <w:p w14:paraId="662F68E6" w14:textId="75969A18" w:rsidR="00C87CFE" w:rsidRPr="00CD1347" w:rsidRDefault="00C87CFE" w:rsidP="00C87CFE">
            <w:pPr>
              <w:jc w:val="center"/>
              <w:rPr>
                <w:ins w:id="31889" w:author="Στάθης Καπ" w:date="2023-03-03T04:01:00Z"/>
                <w:sz w:val="16"/>
                <w:szCs w:val="16"/>
              </w:rPr>
            </w:pPr>
            <w:ins w:id="31890" w:author="Στάθης Καπ" w:date="2023-03-03T04:08:00Z">
              <w:r w:rsidRPr="00CD1347">
                <w:rPr>
                  <w:rFonts w:ascii="Calibri" w:hAnsi="Calibri" w:cs="Calibri"/>
                  <w:color w:val="000000"/>
                  <w:sz w:val="16"/>
                  <w:szCs w:val="16"/>
                  <w:rPrChange w:id="31891"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31892" w:author="Στάθης Καπ" w:date="2023-03-03T06:26:00Z">
              <w:tcPr>
                <w:tcW w:w="560" w:type="dxa"/>
              </w:tcPr>
            </w:tcPrChange>
          </w:tcPr>
          <w:p w14:paraId="43D82023" w14:textId="2035881E" w:rsidR="00C87CFE" w:rsidRPr="00CD1347" w:rsidRDefault="00C87CFE" w:rsidP="00C87CFE">
            <w:pPr>
              <w:jc w:val="center"/>
              <w:rPr>
                <w:ins w:id="31893" w:author="Στάθης Καπ" w:date="2023-03-03T04:01:00Z"/>
                <w:rFonts w:cstheme="minorHAnsi"/>
                <w:sz w:val="16"/>
                <w:szCs w:val="16"/>
              </w:rPr>
            </w:pPr>
            <w:ins w:id="31894" w:author="Στάθης Καπ" w:date="2023-03-03T06:21:00Z">
              <w:r>
                <w:rPr>
                  <w:rFonts w:ascii="Calibri" w:hAnsi="Calibri" w:cs="Calibri"/>
                  <w:color w:val="000000"/>
                  <w:sz w:val="16"/>
                  <w:szCs w:val="16"/>
                </w:rPr>
                <w:t>694</w:t>
              </w:r>
            </w:ins>
          </w:p>
        </w:tc>
        <w:tc>
          <w:tcPr>
            <w:tcW w:w="855" w:type="dxa"/>
            <w:vAlign w:val="center"/>
            <w:tcPrChange w:id="31895" w:author="Στάθης Καπ" w:date="2023-03-03T06:26:00Z">
              <w:tcPr>
                <w:tcW w:w="855" w:type="dxa"/>
              </w:tcPr>
            </w:tcPrChange>
          </w:tcPr>
          <w:p w14:paraId="5555BDB9" w14:textId="493B383F" w:rsidR="00C87CFE" w:rsidRPr="00CD1347" w:rsidRDefault="00C87CFE" w:rsidP="00C87CFE">
            <w:pPr>
              <w:jc w:val="center"/>
              <w:rPr>
                <w:ins w:id="31896" w:author="Στάθης Καπ" w:date="2023-03-03T04:01:00Z"/>
                <w:rFonts w:cstheme="minorHAnsi"/>
                <w:sz w:val="16"/>
                <w:szCs w:val="16"/>
              </w:rPr>
            </w:pPr>
            <w:ins w:id="31897" w:author="Στάθης Καπ" w:date="2023-03-03T06:21:00Z">
              <w:r>
                <w:rPr>
                  <w:rFonts w:ascii="Calibri" w:hAnsi="Calibri" w:cs="Calibri"/>
                  <w:color w:val="000000"/>
                  <w:sz w:val="16"/>
                  <w:szCs w:val="16"/>
                </w:rPr>
                <w:t>685</w:t>
              </w:r>
            </w:ins>
          </w:p>
        </w:tc>
        <w:tc>
          <w:tcPr>
            <w:tcW w:w="544" w:type="dxa"/>
            <w:vAlign w:val="center"/>
            <w:tcPrChange w:id="31898" w:author="Στάθης Καπ" w:date="2023-03-03T06:26:00Z">
              <w:tcPr>
                <w:tcW w:w="544" w:type="dxa"/>
                <w:vAlign w:val="bottom"/>
              </w:tcPr>
            </w:tcPrChange>
          </w:tcPr>
          <w:p w14:paraId="555C4855" w14:textId="44226811" w:rsidR="00C87CFE" w:rsidRPr="00CD1347" w:rsidRDefault="00C87CFE" w:rsidP="00C87CFE">
            <w:pPr>
              <w:jc w:val="center"/>
              <w:rPr>
                <w:ins w:id="31899" w:author="Στάθης Καπ" w:date="2023-03-03T04:01:00Z"/>
                <w:rFonts w:cstheme="minorHAnsi"/>
                <w:sz w:val="16"/>
                <w:szCs w:val="16"/>
              </w:rPr>
            </w:pPr>
            <w:ins w:id="31900" w:author="Στάθης Καπ" w:date="2023-03-03T06:21:00Z">
              <w:r>
                <w:rPr>
                  <w:rFonts w:ascii="Calibri" w:hAnsi="Calibri" w:cs="Calibri"/>
                  <w:color w:val="000000"/>
                  <w:sz w:val="16"/>
                  <w:szCs w:val="16"/>
                </w:rPr>
                <w:t>565</w:t>
              </w:r>
            </w:ins>
          </w:p>
        </w:tc>
        <w:tc>
          <w:tcPr>
            <w:tcW w:w="621" w:type="dxa"/>
            <w:vAlign w:val="center"/>
            <w:tcPrChange w:id="31901" w:author="Στάθης Καπ" w:date="2023-03-03T06:26:00Z">
              <w:tcPr>
                <w:tcW w:w="621" w:type="dxa"/>
                <w:vAlign w:val="bottom"/>
              </w:tcPr>
            </w:tcPrChange>
          </w:tcPr>
          <w:p w14:paraId="504FD4D2" w14:textId="3547B021" w:rsidR="00C87CFE" w:rsidRPr="00CD1347" w:rsidRDefault="00C87CFE" w:rsidP="00C87CFE">
            <w:pPr>
              <w:jc w:val="center"/>
              <w:rPr>
                <w:ins w:id="31902" w:author="Στάθης Καπ" w:date="2023-03-03T04:01:00Z"/>
                <w:rFonts w:cstheme="minorHAnsi"/>
                <w:sz w:val="16"/>
                <w:szCs w:val="16"/>
              </w:rPr>
            </w:pPr>
            <w:ins w:id="31903" w:author="Στάθης Καπ" w:date="2023-03-03T06:21:00Z">
              <w:r>
                <w:rPr>
                  <w:rFonts w:ascii="Calibri" w:hAnsi="Calibri" w:cs="Calibri"/>
                  <w:color w:val="000000"/>
                  <w:sz w:val="16"/>
                  <w:szCs w:val="16"/>
                </w:rPr>
                <w:t>0.383</w:t>
              </w:r>
            </w:ins>
          </w:p>
        </w:tc>
        <w:tc>
          <w:tcPr>
            <w:tcW w:w="669" w:type="dxa"/>
            <w:vAlign w:val="center"/>
            <w:tcPrChange w:id="31904" w:author="Στάθης Καπ" w:date="2023-03-03T06:26:00Z">
              <w:tcPr>
                <w:tcW w:w="669" w:type="dxa"/>
                <w:vAlign w:val="center"/>
              </w:tcPr>
            </w:tcPrChange>
          </w:tcPr>
          <w:p w14:paraId="21A4645E" w14:textId="1A3CA6DA" w:rsidR="00C87CFE" w:rsidRPr="00CD1347" w:rsidRDefault="00C87CFE" w:rsidP="00C87CFE">
            <w:pPr>
              <w:jc w:val="center"/>
              <w:rPr>
                <w:ins w:id="31905" w:author="Στάθης Καπ" w:date="2023-03-03T04:01:00Z"/>
                <w:rFonts w:cstheme="minorHAnsi"/>
                <w:sz w:val="16"/>
                <w:szCs w:val="16"/>
              </w:rPr>
            </w:pPr>
            <w:ins w:id="31906" w:author="Στάθης Καπ" w:date="2023-03-03T06:21:00Z">
              <w:r>
                <w:rPr>
                  <w:rFonts w:ascii="Calibri" w:hAnsi="Calibri" w:cstheme="minorHAnsi"/>
                  <w:color w:val="000000"/>
                  <w:sz w:val="16"/>
                  <w:szCs w:val="16"/>
                </w:rPr>
                <w:t>18.59</w:t>
              </w:r>
            </w:ins>
          </w:p>
        </w:tc>
        <w:tc>
          <w:tcPr>
            <w:tcW w:w="543" w:type="dxa"/>
            <w:vAlign w:val="center"/>
            <w:tcPrChange w:id="31907" w:author="Στάθης Καπ" w:date="2023-03-03T06:26:00Z">
              <w:tcPr>
                <w:tcW w:w="543" w:type="dxa"/>
                <w:vAlign w:val="bottom"/>
              </w:tcPr>
            </w:tcPrChange>
          </w:tcPr>
          <w:p w14:paraId="3AAB2917" w14:textId="7057B8F0" w:rsidR="00C87CFE" w:rsidRPr="00CD1347" w:rsidRDefault="00C87CFE" w:rsidP="00C87CFE">
            <w:pPr>
              <w:jc w:val="center"/>
              <w:rPr>
                <w:ins w:id="31908" w:author="Στάθης Καπ" w:date="2023-03-03T04:01:00Z"/>
                <w:rFonts w:cstheme="minorHAnsi"/>
                <w:sz w:val="16"/>
                <w:szCs w:val="16"/>
              </w:rPr>
            </w:pPr>
            <w:ins w:id="31909" w:author="Στάθης Καπ" w:date="2023-03-03T06:21:00Z">
              <w:r>
                <w:rPr>
                  <w:rFonts w:ascii="Calibri" w:hAnsi="Calibri" w:cs="Calibri"/>
                  <w:color w:val="000000"/>
                  <w:sz w:val="16"/>
                  <w:szCs w:val="16"/>
                </w:rPr>
                <w:t>523</w:t>
              </w:r>
            </w:ins>
          </w:p>
        </w:tc>
        <w:tc>
          <w:tcPr>
            <w:tcW w:w="621" w:type="dxa"/>
            <w:vAlign w:val="center"/>
            <w:tcPrChange w:id="31910" w:author="Στάθης Καπ" w:date="2023-03-03T06:26:00Z">
              <w:tcPr>
                <w:tcW w:w="621" w:type="dxa"/>
                <w:vAlign w:val="bottom"/>
              </w:tcPr>
            </w:tcPrChange>
          </w:tcPr>
          <w:p w14:paraId="53542102" w14:textId="00106376" w:rsidR="00C87CFE" w:rsidRPr="00CD1347" w:rsidRDefault="00C87CFE" w:rsidP="00C87CFE">
            <w:pPr>
              <w:jc w:val="center"/>
              <w:rPr>
                <w:ins w:id="31911" w:author="Στάθης Καπ" w:date="2023-03-03T04:01:00Z"/>
                <w:rFonts w:cstheme="minorHAnsi"/>
                <w:sz w:val="16"/>
                <w:szCs w:val="16"/>
              </w:rPr>
            </w:pPr>
            <w:ins w:id="31912" w:author="Στάθης Καπ" w:date="2023-03-03T06:21:00Z">
              <w:r>
                <w:rPr>
                  <w:rFonts w:ascii="Calibri" w:hAnsi="Calibri" w:cs="Calibri"/>
                  <w:color w:val="000000"/>
                  <w:sz w:val="16"/>
                  <w:szCs w:val="16"/>
                </w:rPr>
                <w:t>0.275</w:t>
              </w:r>
            </w:ins>
          </w:p>
        </w:tc>
        <w:tc>
          <w:tcPr>
            <w:tcW w:w="669" w:type="dxa"/>
            <w:vAlign w:val="center"/>
            <w:tcPrChange w:id="31913" w:author="Στάθης Καπ" w:date="2023-03-03T06:26:00Z">
              <w:tcPr>
                <w:tcW w:w="669" w:type="dxa"/>
                <w:vAlign w:val="center"/>
              </w:tcPr>
            </w:tcPrChange>
          </w:tcPr>
          <w:p w14:paraId="5D8338C5" w14:textId="0FC45A8C" w:rsidR="00C87CFE" w:rsidRPr="00CD1347" w:rsidRDefault="00C87CFE" w:rsidP="00C87CFE">
            <w:pPr>
              <w:jc w:val="center"/>
              <w:rPr>
                <w:ins w:id="31914" w:author="Στάθης Καπ" w:date="2023-03-03T04:01:00Z"/>
                <w:rFonts w:cstheme="minorHAnsi"/>
                <w:sz w:val="16"/>
                <w:szCs w:val="16"/>
              </w:rPr>
            </w:pPr>
            <w:ins w:id="31915" w:author="Στάθης Καπ" w:date="2023-03-03T06:21:00Z">
              <w:r>
                <w:rPr>
                  <w:rFonts w:ascii="Calibri" w:hAnsi="Calibri" w:cstheme="minorHAnsi"/>
                  <w:color w:val="000000"/>
                  <w:sz w:val="16"/>
                  <w:szCs w:val="16"/>
                </w:rPr>
                <w:t>7.43</w:t>
              </w:r>
            </w:ins>
          </w:p>
        </w:tc>
        <w:tc>
          <w:tcPr>
            <w:tcW w:w="508" w:type="dxa"/>
            <w:vAlign w:val="center"/>
            <w:tcPrChange w:id="31916" w:author="Στάθης Καπ" w:date="2023-03-03T06:26:00Z">
              <w:tcPr>
                <w:tcW w:w="508" w:type="dxa"/>
                <w:vAlign w:val="bottom"/>
              </w:tcPr>
            </w:tcPrChange>
          </w:tcPr>
          <w:p w14:paraId="0E25BEC0" w14:textId="720356DF" w:rsidR="00C87CFE" w:rsidRPr="00CD1347" w:rsidRDefault="00C87CFE" w:rsidP="00C87CFE">
            <w:pPr>
              <w:jc w:val="center"/>
              <w:rPr>
                <w:ins w:id="31917" w:author="Στάθης Καπ" w:date="2023-03-03T04:01:00Z"/>
                <w:rFonts w:cstheme="minorHAnsi"/>
                <w:sz w:val="16"/>
                <w:szCs w:val="16"/>
              </w:rPr>
            </w:pPr>
            <w:ins w:id="31918" w:author="Στάθης Καπ" w:date="2023-03-03T06:21:00Z">
              <w:r>
                <w:rPr>
                  <w:rFonts w:ascii="Calibri" w:hAnsi="Calibri" w:cs="Calibri"/>
                  <w:color w:val="000000"/>
                  <w:sz w:val="16"/>
                  <w:szCs w:val="16"/>
                </w:rPr>
                <w:t>492</w:t>
              </w:r>
            </w:ins>
          </w:p>
        </w:tc>
        <w:tc>
          <w:tcPr>
            <w:tcW w:w="541" w:type="dxa"/>
            <w:vAlign w:val="center"/>
            <w:tcPrChange w:id="31919" w:author="Στάθης Καπ" w:date="2023-03-03T06:26:00Z">
              <w:tcPr>
                <w:tcW w:w="541" w:type="dxa"/>
                <w:vAlign w:val="bottom"/>
              </w:tcPr>
            </w:tcPrChange>
          </w:tcPr>
          <w:p w14:paraId="591395C7" w14:textId="024707DF" w:rsidR="00C87CFE" w:rsidRPr="00CD1347" w:rsidRDefault="00C87CFE" w:rsidP="00C87CFE">
            <w:pPr>
              <w:jc w:val="center"/>
              <w:rPr>
                <w:ins w:id="31920" w:author="Στάθης Καπ" w:date="2023-03-03T04:01:00Z"/>
                <w:rFonts w:cstheme="minorHAnsi"/>
                <w:sz w:val="16"/>
                <w:szCs w:val="16"/>
              </w:rPr>
            </w:pPr>
            <w:ins w:id="31921" w:author="Στάθης Καπ" w:date="2023-03-03T06:21:00Z">
              <w:r>
                <w:rPr>
                  <w:rFonts w:ascii="Calibri" w:hAnsi="Calibri" w:cs="Calibri"/>
                  <w:color w:val="000000"/>
                  <w:sz w:val="16"/>
                  <w:szCs w:val="16"/>
                </w:rPr>
                <w:t>0.282</w:t>
              </w:r>
            </w:ins>
          </w:p>
        </w:tc>
        <w:tc>
          <w:tcPr>
            <w:tcW w:w="589" w:type="dxa"/>
            <w:vAlign w:val="center"/>
            <w:tcPrChange w:id="31922" w:author="Στάθης Καπ" w:date="2023-03-03T06:26:00Z">
              <w:tcPr>
                <w:tcW w:w="589" w:type="dxa"/>
                <w:vAlign w:val="center"/>
              </w:tcPr>
            </w:tcPrChange>
          </w:tcPr>
          <w:p w14:paraId="5F65DED0" w14:textId="7A05AC1B" w:rsidR="00C87CFE" w:rsidRPr="00CD1347" w:rsidRDefault="00C87CFE" w:rsidP="00C87CFE">
            <w:pPr>
              <w:jc w:val="center"/>
              <w:rPr>
                <w:ins w:id="31923" w:author="Στάθης Καπ" w:date="2023-03-03T04:01:00Z"/>
                <w:rFonts w:cstheme="minorHAnsi"/>
                <w:sz w:val="16"/>
                <w:szCs w:val="16"/>
              </w:rPr>
            </w:pPr>
            <w:ins w:id="31924" w:author="Στάθης Καπ" w:date="2023-03-03T06:21:00Z">
              <w:r>
                <w:rPr>
                  <w:rFonts w:ascii="Calibri" w:hAnsi="Calibri" w:cstheme="minorHAnsi"/>
                  <w:color w:val="000000"/>
                  <w:sz w:val="16"/>
                  <w:szCs w:val="16"/>
                </w:rPr>
                <w:t>12.92</w:t>
              </w:r>
            </w:ins>
          </w:p>
        </w:tc>
        <w:tc>
          <w:tcPr>
            <w:tcW w:w="463" w:type="dxa"/>
            <w:vAlign w:val="center"/>
            <w:tcPrChange w:id="31925" w:author="Στάθης Καπ" w:date="2023-03-03T06:26:00Z">
              <w:tcPr>
                <w:tcW w:w="463" w:type="dxa"/>
                <w:vAlign w:val="bottom"/>
              </w:tcPr>
            </w:tcPrChange>
          </w:tcPr>
          <w:p w14:paraId="6221C480" w14:textId="4B4B7A32" w:rsidR="00C87CFE" w:rsidRPr="00CD1347" w:rsidRDefault="00C87CFE" w:rsidP="00C87CFE">
            <w:pPr>
              <w:jc w:val="center"/>
              <w:rPr>
                <w:ins w:id="31926" w:author="Στάθης Καπ" w:date="2023-03-03T04:01:00Z"/>
                <w:rFonts w:cstheme="minorHAnsi"/>
                <w:sz w:val="16"/>
                <w:szCs w:val="16"/>
              </w:rPr>
            </w:pPr>
            <w:ins w:id="31927" w:author="Στάθης Καπ" w:date="2023-03-03T06:21:00Z">
              <w:r>
                <w:rPr>
                  <w:rFonts w:ascii="Calibri" w:hAnsi="Calibri" w:cs="Calibri"/>
                  <w:color w:val="000000"/>
                  <w:sz w:val="16"/>
                  <w:szCs w:val="16"/>
                </w:rPr>
                <w:t>440</w:t>
              </w:r>
            </w:ins>
          </w:p>
        </w:tc>
        <w:tc>
          <w:tcPr>
            <w:tcW w:w="541" w:type="dxa"/>
            <w:vAlign w:val="center"/>
            <w:tcPrChange w:id="31928" w:author="Στάθης Καπ" w:date="2023-03-03T06:26:00Z">
              <w:tcPr>
                <w:tcW w:w="541" w:type="dxa"/>
                <w:vAlign w:val="bottom"/>
              </w:tcPr>
            </w:tcPrChange>
          </w:tcPr>
          <w:p w14:paraId="447C54C4" w14:textId="52B36719" w:rsidR="00C87CFE" w:rsidRPr="00CD1347" w:rsidRDefault="00C87CFE" w:rsidP="00C87CFE">
            <w:pPr>
              <w:jc w:val="center"/>
              <w:rPr>
                <w:ins w:id="31929" w:author="Στάθης Καπ" w:date="2023-03-03T04:01:00Z"/>
                <w:rFonts w:cstheme="minorHAnsi"/>
                <w:sz w:val="16"/>
                <w:szCs w:val="16"/>
              </w:rPr>
            </w:pPr>
            <w:ins w:id="31930" w:author="Στάθης Καπ" w:date="2023-03-03T06:21:00Z">
              <w:r>
                <w:rPr>
                  <w:rFonts w:ascii="Calibri" w:hAnsi="Calibri" w:cs="Calibri"/>
                  <w:color w:val="000000"/>
                  <w:sz w:val="16"/>
                  <w:szCs w:val="16"/>
                </w:rPr>
                <w:t>0.412</w:t>
              </w:r>
            </w:ins>
          </w:p>
        </w:tc>
        <w:tc>
          <w:tcPr>
            <w:tcW w:w="589" w:type="dxa"/>
            <w:vAlign w:val="center"/>
            <w:tcPrChange w:id="31931" w:author="Στάθης Καπ" w:date="2023-03-03T06:26:00Z">
              <w:tcPr>
                <w:tcW w:w="589" w:type="dxa"/>
                <w:vAlign w:val="center"/>
              </w:tcPr>
            </w:tcPrChange>
          </w:tcPr>
          <w:p w14:paraId="70CCBD1D" w14:textId="4786FDB4" w:rsidR="00C87CFE" w:rsidRPr="00CD1347" w:rsidRDefault="00C87CFE" w:rsidP="00C87CFE">
            <w:pPr>
              <w:jc w:val="center"/>
              <w:rPr>
                <w:ins w:id="31932" w:author="Στάθης Καπ" w:date="2023-03-03T04:01:00Z"/>
                <w:rFonts w:cstheme="minorHAnsi"/>
                <w:sz w:val="16"/>
                <w:szCs w:val="16"/>
              </w:rPr>
            </w:pPr>
            <w:ins w:id="31933"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319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935" w:author="Στάθης Καπ" w:date="2023-03-03T04:01:00Z"/>
        </w:trPr>
        <w:tc>
          <w:tcPr>
            <w:tcW w:w="515" w:type="dxa"/>
            <w:tcBorders>
              <w:top w:val="nil"/>
              <w:bottom w:val="nil"/>
              <w:right w:val="single" w:sz="4" w:space="0" w:color="auto"/>
            </w:tcBorders>
            <w:shd w:val="clear" w:color="auto" w:fill="E7E6E6" w:themeFill="background2"/>
            <w:vAlign w:val="bottom"/>
            <w:tcPrChange w:id="31936" w:author="Στάθης Καπ" w:date="2023-03-03T06:26:00Z">
              <w:tcPr>
                <w:tcW w:w="515" w:type="dxa"/>
                <w:vAlign w:val="bottom"/>
              </w:tcPr>
            </w:tcPrChange>
          </w:tcPr>
          <w:p w14:paraId="3EA1837A" w14:textId="481D0502" w:rsidR="00C87CFE" w:rsidRPr="00CD1347" w:rsidRDefault="00C87CFE" w:rsidP="00C87CFE">
            <w:pPr>
              <w:jc w:val="center"/>
              <w:rPr>
                <w:ins w:id="31937" w:author="Στάθης Καπ" w:date="2023-03-03T04:01:00Z"/>
                <w:sz w:val="16"/>
                <w:szCs w:val="16"/>
              </w:rPr>
            </w:pPr>
            <w:ins w:id="31938" w:author="Στάθης Καπ" w:date="2023-03-03T04:08:00Z">
              <w:r w:rsidRPr="00CD1347">
                <w:rPr>
                  <w:rFonts w:ascii="Calibri" w:hAnsi="Calibri" w:cs="Calibri"/>
                  <w:color w:val="000000"/>
                  <w:sz w:val="16"/>
                  <w:szCs w:val="16"/>
                  <w:rPrChange w:id="31939"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31940" w:author="Στάθης Καπ" w:date="2023-03-03T06:26:00Z">
              <w:tcPr>
                <w:tcW w:w="560" w:type="dxa"/>
              </w:tcPr>
            </w:tcPrChange>
          </w:tcPr>
          <w:p w14:paraId="553DB4F6" w14:textId="74FB883E" w:rsidR="00C87CFE" w:rsidRPr="00CD1347" w:rsidRDefault="00C87CFE" w:rsidP="00C87CFE">
            <w:pPr>
              <w:jc w:val="center"/>
              <w:rPr>
                <w:ins w:id="31941" w:author="Στάθης Καπ" w:date="2023-03-03T04:01:00Z"/>
                <w:rFonts w:cstheme="minorHAnsi"/>
                <w:sz w:val="16"/>
                <w:szCs w:val="16"/>
              </w:rPr>
            </w:pPr>
            <w:ins w:id="31942" w:author="Στάθης Καπ" w:date="2023-03-03T06:21:00Z">
              <w:r>
                <w:rPr>
                  <w:rFonts w:ascii="Calibri" w:hAnsi="Calibri" w:cs="Calibri"/>
                  <w:color w:val="000000"/>
                  <w:sz w:val="16"/>
                  <w:szCs w:val="16"/>
                </w:rPr>
                <w:t>747</w:t>
              </w:r>
            </w:ins>
          </w:p>
        </w:tc>
        <w:tc>
          <w:tcPr>
            <w:tcW w:w="855" w:type="dxa"/>
            <w:vAlign w:val="center"/>
            <w:tcPrChange w:id="31943" w:author="Στάθης Καπ" w:date="2023-03-03T06:26:00Z">
              <w:tcPr>
                <w:tcW w:w="855" w:type="dxa"/>
              </w:tcPr>
            </w:tcPrChange>
          </w:tcPr>
          <w:p w14:paraId="3B5432CF" w14:textId="457CA2D1" w:rsidR="00C87CFE" w:rsidRPr="00CD1347" w:rsidRDefault="00C87CFE" w:rsidP="00C87CFE">
            <w:pPr>
              <w:jc w:val="center"/>
              <w:rPr>
                <w:ins w:id="31944" w:author="Στάθης Καπ" w:date="2023-03-03T04:01:00Z"/>
                <w:rFonts w:cstheme="minorHAnsi"/>
                <w:sz w:val="16"/>
                <w:szCs w:val="16"/>
              </w:rPr>
            </w:pPr>
            <w:ins w:id="31945" w:author="Στάθης Καπ" w:date="2023-03-03T06:21:00Z">
              <w:r>
                <w:rPr>
                  <w:rFonts w:ascii="Calibri" w:hAnsi="Calibri" w:cs="Calibri"/>
                  <w:color w:val="000000"/>
                  <w:sz w:val="16"/>
                  <w:szCs w:val="16"/>
                </w:rPr>
                <w:t>720</w:t>
              </w:r>
            </w:ins>
          </w:p>
        </w:tc>
        <w:tc>
          <w:tcPr>
            <w:tcW w:w="544" w:type="dxa"/>
            <w:vAlign w:val="center"/>
            <w:tcPrChange w:id="31946" w:author="Στάθης Καπ" w:date="2023-03-03T06:26:00Z">
              <w:tcPr>
                <w:tcW w:w="544" w:type="dxa"/>
                <w:vAlign w:val="bottom"/>
              </w:tcPr>
            </w:tcPrChange>
          </w:tcPr>
          <w:p w14:paraId="282E0931" w14:textId="7B5D273B" w:rsidR="00C87CFE" w:rsidRPr="00CD1347" w:rsidRDefault="00C87CFE" w:rsidP="00C87CFE">
            <w:pPr>
              <w:jc w:val="center"/>
              <w:rPr>
                <w:ins w:id="31947" w:author="Στάθης Καπ" w:date="2023-03-03T04:01:00Z"/>
                <w:rFonts w:cstheme="minorHAnsi"/>
                <w:sz w:val="16"/>
                <w:szCs w:val="16"/>
              </w:rPr>
            </w:pPr>
            <w:ins w:id="31948" w:author="Στάθης Καπ" w:date="2023-03-03T06:21:00Z">
              <w:r>
                <w:rPr>
                  <w:rFonts w:ascii="Calibri" w:hAnsi="Calibri" w:cs="Calibri"/>
                  <w:color w:val="000000"/>
                  <w:sz w:val="16"/>
                  <w:szCs w:val="16"/>
                </w:rPr>
                <w:t>650</w:t>
              </w:r>
            </w:ins>
          </w:p>
        </w:tc>
        <w:tc>
          <w:tcPr>
            <w:tcW w:w="621" w:type="dxa"/>
            <w:vAlign w:val="center"/>
            <w:tcPrChange w:id="31949" w:author="Στάθης Καπ" w:date="2023-03-03T06:26:00Z">
              <w:tcPr>
                <w:tcW w:w="621" w:type="dxa"/>
                <w:vAlign w:val="bottom"/>
              </w:tcPr>
            </w:tcPrChange>
          </w:tcPr>
          <w:p w14:paraId="0923560D" w14:textId="6A1E0245" w:rsidR="00C87CFE" w:rsidRPr="00CD1347" w:rsidRDefault="00C87CFE" w:rsidP="00C87CFE">
            <w:pPr>
              <w:jc w:val="center"/>
              <w:rPr>
                <w:ins w:id="31950" w:author="Στάθης Καπ" w:date="2023-03-03T04:01:00Z"/>
                <w:rFonts w:cstheme="minorHAnsi"/>
                <w:sz w:val="16"/>
                <w:szCs w:val="16"/>
              </w:rPr>
            </w:pPr>
            <w:ins w:id="31951" w:author="Στάθης Καπ" w:date="2023-03-03T06:21:00Z">
              <w:r>
                <w:rPr>
                  <w:rFonts w:ascii="Calibri" w:hAnsi="Calibri" w:cs="Calibri"/>
                  <w:color w:val="000000"/>
                  <w:sz w:val="16"/>
                  <w:szCs w:val="16"/>
                </w:rPr>
                <w:t>0.443</w:t>
              </w:r>
            </w:ins>
          </w:p>
        </w:tc>
        <w:tc>
          <w:tcPr>
            <w:tcW w:w="669" w:type="dxa"/>
            <w:vAlign w:val="center"/>
            <w:tcPrChange w:id="31952" w:author="Στάθης Καπ" w:date="2023-03-03T06:26:00Z">
              <w:tcPr>
                <w:tcW w:w="669" w:type="dxa"/>
                <w:vAlign w:val="center"/>
              </w:tcPr>
            </w:tcPrChange>
          </w:tcPr>
          <w:p w14:paraId="2BA8DB82" w14:textId="1C4A0D9A" w:rsidR="00C87CFE" w:rsidRPr="00CD1347" w:rsidRDefault="00C87CFE" w:rsidP="00C87CFE">
            <w:pPr>
              <w:jc w:val="center"/>
              <w:rPr>
                <w:ins w:id="31953" w:author="Στάθης Καπ" w:date="2023-03-03T04:01:00Z"/>
                <w:rFonts w:cstheme="minorHAnsi"/>
                <w:sz w:val="16"/>
                <w:szCs w:val="16"/>
              </w:rPr>
            </w:pPr>
            <w:ins w:id="31954" w:author="Στάθης Καπ" w:date="2023-03-03T06:21:00Z">
              <w:r>
                <w:rPr>
                  <w:rFonts w:ascii="Calibri" w:hAnsi="Calibri" w:cstheme="minorHAnsi"/>
                  <w:color w:val="000000"/>
                  <w:sz w:val="16"/>
                  <w:szCs w:val="16"/>
                </w:rPr>
                <w:t>12.99</w:t>
              </w:r>
            </w:ins>
          </w:p>
        </w:tc>
        <w:tc>
          <w:tcPr>
            <w:tcW w:w="543" w:type="dxa"/>
            <w:vAlign w:val="center"/>
            <w:tcPrChange w:id="31955" w:author="Στάθης Καπ" w:date="2023-03-03T06:26:00Z">
              <w:tcPr>
                <w:tcW w:w="543" w:type="dxa"/>
                <w:vAlign w:val="bottom"/>
              </w:tcPr>
            </w:tcPrChange>
          </w:tcPr>
          <w:p w14:paraId="07F9D934" w14:textId="5ABCC868" w:rsidR="00C87CFE" w:rsidRPr="00CD1347" w:rsidRDefault="00C87CFE" w:rsidP="00C87CFE">
            <w:pPr>
              <w:jc w:val="center"/>
              <w:rPr>
                <w:ins w:id="31956" w:author="Στάθης Καπ" w:date="2023-03-03T04:01:00Z"/>
                <w:rFonts w:cstheme="minorHAnsi"/>
                <w:sz w:val="16"/>
                <w:szCs w:val="16"/>
              </w:rPr>
            </w:pPr>
            <w:ins w:id="31957" w:author="Στάθης Καπ" w:date="2023-03-03T06:21:00Z">
              <w:r>
                <w:rPr>
                  <w:rFonts w:ascii="Calibri" w:hAnsi="Calibri" w:cs="Calibri"/>
                  <w:color w:val="000000"/>
                  <w:sz w:val="16"/>
                  <w:szCs w:val="16"/>
                </w:rPr>
                <w:t>623</w:t>
              </w:r>
            </w:ins>
          </w:p>
        </w:tc>
        <w:tc>
          <w:tcPr>
            <w:tcW w:w="621" w:type="dxa"/>
            <w:vAlign w:val="center"/>
            <w:tcPrChange w:id="31958" w:author="Στάθης Καπ" w:date="2023-03-03T06:26:00Z">
              <w:tcPr>
                <w:tcW w:w="621" w:type="dxa"/>
                <w:vAlign w:val="bottom"/>
              </w:tcPr>
            </w:tcPrChange>
          </w:tcPr>
          <w:p w14:paraId="170E649A" w14:textId="0415F1F4" w:rsidR="00C87CFE" w:rsidRPr="00CD1347" w:rsidRDefault="00C87CFE" w:rsidP="00C87CFE">
            <w:pPr>
              <w:jc w:val="center"/>
              <w:rPr>
                <w:ins w:id="31959" w:author="Στάθης Καπ" w:date="2023-03-03T04:01:00Z"/>
                <w:rFonts w:cstheme="minorHAnsi"/>
                <w:sz w:val="16"/>
                <w:szCs w:val="16"/>
              </w:rPr>
            </w:pPr>
            <w:ins w:id="31960" w:author="Στάθης Καπ" w:date="2023-03-03T06:21:00Z">
              <w:r>
                <w:rPr>
                  <w:rFonts w:ascii="Calibri" w:hAnsi="Calibri" w:cs="Calibri"/>
                  <w:color w:val="000000"/>
                  <w:sz w:val="16"/>
                  <w:szCs w:val="16"/>
                </w:rPr>
                <w:t>0.332</w:t>
              </w:r>
            </w:ins>
          </w:p>
        </w:tc>
        <w:tc>
          <w:tcPr>
            <w:tcW w:w="669" w:type="dxa"/>
            <w:vAlign w:val="center"/>
            <w:tcPrChange w:id="31961" w:author="Στάθης Καπ" w:date="2023-03-03T06:26:00Z">
              <w:tcPr>
                <w:tcW w:w="669" w:type="dxa"/>
                <w:vAlign w:val="center"/>
              </w:tcPr>
            </w:tcPrChange>
          </w:tcPr>
          <w:p w14:paraId="1E363114" w14:textId="58EFCF77" w:rsidR="00C87CFE" w:rsidRPr="00CD1347" w:rsidRDefault="00C87CFE" w:rsidP="00C87CFE">
            <w:pPr>
              <w:jc w:val="center"/>
              <w:rPr>
                <w:ins w:id="31962" w:author="Στάθης Καπ" w:date="2023-03-03T04:01:00Z"/>
                <w:rFonts w:cstheme="minorHAnsi"/>
                <w:sz w:val="16"/>
                <w:szCs w:val="16"/>
              </w:rPr>
            </w:pPr>
            <w:ins w:id="31963" w:author="Στάθης Καπ" w:date="2023-03-03T06:21:00Z">
              <w:r>
                <w:rPr>
                  <w:rFonts w:ascii="Calibri" w:hAnsi="Calibri" w:cstheme="minorHAnsi"/>
                  <w:color w:val="000000"/>
                  <w:sz w:val="16"/>
                  <w:szCs w:val="16"/>
                </w:rPr>
                <w:t>4.15</w:t>
              </w:r>
            </w:ins>
          </w:p>
        </w:tc>
        <w:tc>
          <w:tcPr>
            <w:tcW w:w="508" w:type="dxa"/>
            <w:vAlign w:val="center"/>
            <w:tcPrChange w:id="31964" w:author="Στάθης Καπ" w:date="2023-03-03T06:26:00Z">
              <w:tcPr>
                <w:tcW w:w="508" w:type="dxa"/>
                <w:vAlign w:val="bottom"/>
              </w:tcPr>
            </w:tcPrChange>
          </w:tcPr>
          <w:p w14:paraId="20058A89" w14:textId="58D7C9D5" w:rsidR="00C87CFE" w:rsidRPr="00CD1347" w:rsidRDefault="00C87CFE" w:rsidP="00C87CFE">
            <w:pPr>
              <w:jc w:val="center"/>
              <w:rPr>
                <w:ins w:id="31965" w:author="Στάθης Καπ" w:date="2023-03-03T04:01:00Z"/>
                <w:rFonts w:cstheme="minorHAnsi"/>
                <w:sz w:val="16"/>
                <w:szCs w:val="16"/>
              </w:rPr>
            </w:pPr>
            <w:ins w:id="31966" w:author="Στάθης Καπ" w:date="2023-03-03T06:21:00Z">
              <w:r>
                <w:rPr>
                  <w:rFonts w:ascii="Calibri" w:hAnsi="Calibri" w:cs="Calibri"/>
                  <w:color w:val="000000"/>
                  <w:sz w:val="16"/>
                  <w:szCs w:val="16"/>
                </w:rPr>
                <w:t>540</w:t>
              </w:r>
            </w:ins>
          </w:p>
        </w:tc>
        <w:tc>
          <w:tcPr>
            <w:tcW w:w="541" w:type="dxa"/>
            <w:vAlign w:val="center"/>
            <w:tcPrChange w:id="31967" w:author="Στάθης Καπ" w:date="2023-03-03T06:26:00Z">
              <w:tcPr>
                <w:tcW w:w="541" w:type="dxa"/>
                <w:vAlign w:val="bottom"/>
              </w:tcPr>
            </w:tcPrChange>
          </w:tcPr>
          <w:p w14:paraId="0FA05B13" w14:textId="2A2EAF14" w:rsidR="00C87CFE" w:rsidRPr="00CD1347" w:rsidRDefault="00C87CFE" w:rsidP="00C87CFE">
            <w:pPr>
              <w:jc w:val="center"/>
              <w:rPr>
                <w:ins w:id="31968" w:author="Στάθης Καπ" w:date="2023-03-03T04:01:00Z"/>
                <w:rFonts w:cstheme="minorHAnsi"/>
                <w:sz w:val="16"/>
                <w:szCs w:val="16"/>
              </w:rPr>
            </w:pPr>
            <w:ins w:id="31969" w:author="Στάθης Καπ" w:date="2023-03-03T06:21:00Z">
              <w:r>
                <w:rPr>
                  <w:rFonts w:ascii="Calibri" w:hAnsi="Calibri" w:cs="Calibri"/>
                  <w:color w:val="000000"/>
                  <w:sz w:val="16"/>
                  <w:szCs w:val="16"/>
                </w:rPr>
                <w:t>0.345</w:t>
              </w:r>
            </w:ins>
          </w:p>
        </w:tc>
        <w:tc>
          <w:tcPr>
            <w:tcW w:w="589" w:type="dxa"/>
            <w:vAlign w:val="center"/>
            <w:tcPrChange w:id="31970" w:author="Στάθης Καπ" w:date="2023-03-03T06:26:00Z">
              <w:tcPr>
                <w:tcW w:w="589" w:type="dxa"/>
                <w:vAlign w:val="center"/>
              </w:tcPr>
            </w:tcPrChange>
          </w:tcPr>
          <w:p w14:paraId="15D2AF50" w14:textId="5BFF4E22" w:rsidR="00C87CFE" w:rsidRPr="00CD1347" w:rsidRDefault="00C87CFE" w:rsidP="00C87CFE">
            <w:pPr>
              <w:jc w:val="center"/>
              <w:rPr>
                <w:ins w:id="31971" w:author="Στάθης Καπ" w:date="2023-03-03T04:01:00Z"/>
                <w:rFonts w:cstheme="minorHAnsi"/>
                <w:sz w:val="16"/>
                <w:szCs w:val="16"/>
              </w:rPr>
            </w:pPr>
            <w:ins w:id="31972" w:author="Στάθης Καπ" w:date="2023-03-03T06:21:00Z">
              <w:r>
                <w:rPr>
                  <w:rFonts w:ascii="Calibri" w:hAnsi="Calibri" w:cstheme="minorHAnsi"/>
                  <w:color w:val="000000"/>
                  <w:sz w:val="16"/>
                  <w:szCs w:val="16"/>
                </w:rPr>
                <w:t>16.92</w:t>
              </w:r>
            </w:ins>
          </w:p>
        </w:tc>
        <w:tc>
          <w:tcPr>
            <w:tcW w:w="463" w:type="dxa"/>
            <w:vAlign w:val="center"/>
            <w:tcPrChange w:id="31973" w:author="Στάθης Καπ" w:date="2023-03-03T06:26:00Z">
              <w:tcPr>
                <w:tcW w:w="463" w:type="dxa"/>
                <w:vAlign w:val="bottom"/>
              </w:tcPr>
            </w:tcPrChange>
          </w:tcPr>
          <w:p w14:paraId="4E9C4782" w14:textId="054FE8D0" w:rsidR="00C87CFE" w:rsidRPr="00CD1347" w:rsidRDefault="00C87CFE" w:rsidP="00C87CFE">
            <w:pPr>
              <w:jc w:val="center"/>
              <w:rPr>
                <w:ins w:id="31974" w:author="Στάθης Καπ" w:date="2023-03-03T04:01:00Z"/>
                <w:rFonts w:cstheme="minorHAnsi"/>
                <w:sz w:val="16"/>
                <w:szCs w:val="16"/>
              </w:rPr>
            </w:pPr>
            <w:ins w:id="31975" w:author="Στάθης Καπ" w:date="2023-03-03T06:21:00Z">
              <w:r>
                <w:rPr>
                  <w:rFonts w:ascii="Calibri" w:hAnsi="Calibri" w:cs="Calibri"/>
                  <w:color w:val="000000"/>
                  <w:sz w:val="16"/>
                  <w:szCs w:val="16"/>
                </w:rPr>
                <w:t>530</w:t>
              </w:r>
            </w:ins>
          </w:p>
        </w:tc>
        <w:tc>
          <w:tcPr>
            <w:tcW w:w="541" w:type="dxa"/>
            <w:vAlign w:val="center"/>
            <w:tcPrChange w:id="31976" w:author="Στάθης Καπ" w:date="2023-03-03T06:26:00Z">
              <w:tcPr>
                <w:tcW w:w="541" w:type="dxa"/>
                <w:vAlign w:val="bottom"/>
              </w:tcPr>
            </w:tcPrChange>
          </w:tcPr>
          <w:p w14:paraId="5C702FF3" w14:textId="3DECCA03" w:rsidR="00C87CFE" w:rsidRPr="00CD1347" w:rsidRDefault="00C87CFE" w:rsidP="00C87CFE">
            <w:pPr>
              <w:jc w:val="center"/>
              <w:rPr>
                <w:ins w:id="31977" w:author="Στάθης Καπ" w:date="2023-03-03T04:01:00Z"/>
                <w:rFonts w:cstheme="minorHAnsi"/>
                <w:sz w:val="16"/>
                <w:szCs w:val="16"/>
              </w:rPr>
            </w:pPr>
            <w:ins w:id="31978" w:author="Στάθης Καπ" w:date="2023-03-03T06:21:00Z">
              <w:r>
                <w:rPr>
                  <w:rFonts w:ascii="Calibri" w:hAnsi="Calibri" w:cs="Calibri"/>
                  <w:color w:val="000000"/>
                  <w:sz w:val="16"/>
                  <w:szCs w:val="16"/>
                </w:rPr>
                <w:t>0.306</w:t>
              </w:r>
            </w:ins>
          </w:p>
        </w:tc>
        <w:tc>
          <w:tcPr>
            <w:tcW w:w="589" w:type="dxa"/>
            <w:vAlign w:val="center"/>
            <w:tcPrChange w:id="31979" w:author="Στάθης Καπ" w:date="2023-03-03T06:26:00Z">
              <w:tcPr>
                <w:tcW w:w="589" w:type="dxa"/>
                <w:vAlign w:val="center"/>
              </w:tcPr>
            </w:tcPrChange>
          </w:tcPr>
          <w:p w14:paraId="56EC626E" w14:textId="400EBD51" w:rsidR="00C87CFE" w:rsidRPr="00CD1347" w:rsidRDefault="00C87CFE" w:rsidP="00C87CFE">
            <w:pPr>
              <w:jc w:val="center"/>
              <w:rPr>
                <w:ins w:id="31980" w:author="Στάθης Καπ" w:date="2023-03-03T04:01:00Z"/>
                <w:rFonts w:cstheme="minorHAnsi"/>
                <w:sz w:val="16"/>
                <w:szCs w:val="16"/>
              </w:rPr>
            </w:pPr>
            <w:ins w:id="31981"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319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1983" w:author="Στάθης Καπ" w:date="2023-03-03T04:01:00Z"/>
        </w:trPr>
        <w:tc>
          <w:tcPr>
            <w:tcW w:w="515" w:type="dxa"/>
            <w:tcBorders>
              <w:top w:val="nil"/>
              <w:bottom w:val="nil"/>
              <w:right w:val="single" w:sz="4" w:space="0" w:color="auto"/>
            </w:tcBorders>
            <w:shd w:val="clear" w:color="auto" w:fill="E7E6E6" w:themeFill="background2"/>
            <w:vAlign w:val="bottom"/>
            <w:tcPrChange w:id="31984" w:author="Στάθης Καπ" w:date="2023-03-03T06:26:00Z">
              <w:tcPr>
                <w:tcW w:w="515" w:type="dxa"/>
                <w:vAlign w:val="bottom"/>
              </w:tcPr>
            </w:tcPrChange>
          </w:tcPr>
          <w:p w14:paraId="32A08EEB" w14:textId="618DA2E3" w:rsidR="00C87CFE" w:rsidRPr="00CD1347" w:rsidRDefault="00C87CFE" w:rsidP="00C87CFE">
            <w:pPr>
              <w:jc w:val="center"/>
              <w:rPr>
                <w:ins w:id="31985" w:author="Στάθης Καπ" w:date="2023-03-03T04:01:00Z"/>
                <w:sz w:val="16"/>
                <w:szCs w:val="16"/>
              </w:rPr>
            </w:pPr>
            <w:ins w:id="31986" w:author="Στάθης Καπ" w:date="2023-03-03T04:08:00Z">
              <w:r w:rsidRPr="00CD1347">
                <w:rPr>
                  <w:rFonts w:ascii="Calibri" w:hAnsi="Calibri" w:cs="Calibri"/>
                  <w:color w:val="000000"/>
                  <w:sz w:val="16"/>
                  <w:szCs w:val="16"/>
                  <w:rPrChange w:id="31987"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31988" w:author="Στάθης Καπ" w:date="2023-03-03T06:26:00Z">
              <w:tcPr>
                <w:tcW w:w="560" w:type="dxa"/>
              </w:tcPr>
            </w:tcPrChange>
          </w:tcPr>
          <w:p w14:paraId="5497ADCE" w14:textId="56E306BF" w:rsidR="00C87CFE" w:rsidRPr="00CD1347" w:rsidRDefault="00C87CFE" w:rsidP="00C87CFE">
            <w:pPr>
              <w:jc w:val="center"/>
              <w:rPr>
                <w:ins w:id="31989" w:author="Στάθης Καπ" w:date="2023-03-03T04:01:00Z"/>
                <w:rFonts w:cstheme="minorHAnsi"/>
                <w:sz w:val="16"/>
                <w:szCs w:val="16"/>
              </w:rPr>
            </w:pPr>
            <w:ins w:id="31990" w:author="Στάθης Καπ" w:date="2023-03-03T06:21:00Z">
              <w:r>
                <w:rPr>
                  <w:rFonts w:ascii="Calibri" w:hAnsi="Calibri" w:cs="Calibri"/>
                  <w:color w:val="000000"/>
                  <w:sz w:val="16"/>
                  <w:szCs w:val="16"/>
                </w:rPr>
                <w:t>778</w:t>
              </w:r>
            </w:ins>
          </w:p>
        </w:tc>
        <w:tc>
          <w:tcPr>
            <w:tcW w:w="855" w:type="dxa"/>
            <w:vAlign w:val="center"/>
            <w:tcPrChange w:id="31991" w:author="Στάθης Καπ" w:date="2023-03-03T06:26:00Z">
              <w:tcPr>
                <w:tcW w:w="855" w:type="dxa"/>
              </w:tcPr>
            </w:tcPrChange>
          </w:tcPr>
          <w:p w14:paraId="59F388E8" w14:textId="721467D9" w:rsidR="00C87CFE" w:rsidRPr="00CD1347" w:rsidRDefault="00C87CFE" w:rsidP="00C87CFE">
            <w:pPr>
              <w:jc w:val="center"/>
              <w:rPr>
                <w:ins w:id="31992" w:author="Στάθης Καπ" w:date="2023-03-03T04:01:00Z"/>
                <w:rFonts w:cstheme="minorHAnsi"/>
                <w:sz w:val="16"/>
                <w:szCs w:val="16"/>
              </w:rPr>
            </w:pPr>
            <w:ins w:id="31993" w:author="Στάθης Καπ" w:date="2023-03-03T06:21:00Z">
              <w:r>
                <w:rPr>
                  <w:rFonts w:ascii="Calibri" w:hAnsi="Calibri" w:cs="Calibri"/>
                  <w:color w:val="000000"/>
                  <w:sz w:val="16"/>
                  <w:szCs w:val="16"/>
                </w:rPr>
                <w:t>765</w:t>
              </w:r>
            </w:ins>
          </w:p>
        </w:tc>
        <w:tc>
          <w:tcPr>
            <w:tcW w:w="544" w:type="dxa"/>
            <w:vAlign w:val="center"/>
            <w:tcPrChange w:id="31994" w:author="Στάθης Καπ" w:date="2023-03-03T06:26:00Z">
              <w:tcPr>
                <w:tcW w:w="544" w:type="dxa"/>
                <w:vAlign w:val="bottom"/>
              </w:tcPr>
            </w:tcPrChange>
          </w:tcPr>
          <w:p w14:paraId="6ED81AA6" w14:textId="34999B4B" w:rsidR="00C87CFE" w:rsidRPr="00CD1347" w:rsidRDefault="00C87CFE" w:rsidP="00C87CFE">
            <w:pPr>
              <w:jc w:val="center"/>
              <w:rPr>
                <w:ins w:id="31995" w:author="Στάθης Καπ" w:date="2023-03-03T04:01:00Z"/>
                <w:rFonts w:cstheme="minorHAnsi"/>
                <w:sz w:val="16"/>
                <w:szCs w:val="16"/>
              </w:rPr>
            </w:pPr>
            <w:ins w:id="31996" w:author="Στάθης Καπ" w:date="2023-03-03T06:21:00Z">
              <w:r>
                <w:rPr>
                  <w:rFonts w:ascii="Calibri" w:hAnsi="Calibri" w:cs="Calibri"/>
                  <w:color w:val="000000"/>
                  <w:sz w:val="16"/>
                  <w:szCs w:val="16"/>
                </w:rPr>
                <w:t>709</w:t>
              </w:r>
            </w:ins>
          </w:p>
        </w:tc>
        <w:tc>
          <w:tcPr>
            <w:tcW w:w="621" w:type="dxa"/>
            <w:vAlign w:val="center"/>
            <w:tcPrChange w:id="31997" w:author="Στάθης Καπ" w:date="2023-03-03T06:26:00Z">
              <w:tcPr>
                <w:tcW w:w="621" w:type="dxa"/>
                <w:vAlign w:val="bottom"/>
              </w:tcPr>
            </w:tcPrChange>
          </w:tcPr>
          <w:p w14:paraId="7383417F" w14:textId="5FD6C511" w:rsidR="00C87CFE" w:rsidRPr="00CD1347" w:rsidRDefault="00C87CFE" w:rsidP="00C87CFE">
            <w:pPr>
              <w:jc w:val="center"/>
              <w:rPr>
                <w:ins w:id="31998" w:author="Στάθης Καπ" w:date="2023-03-03T04:01:00Z"/>
                <w:rFonts w:cstheme="minorHAnsi"/>
                <w:sz w:val="16"/>
                <w:szCs w:val="16"/>
              </w:rPr>
            </w:pPr>
            <w:ins w:id="31999" w:author="Στάθης Καπ" w:date="2023-03-03T06:21:00Z">
              <w:r>
                <w:rPr>
                  <w:rFonts w:ascii="Calibri" w:hAnsi="Calibri" w:cs="Calibri"/>
                  <w:color w:val="000000"/>
                  <w:sz w:val="16"/>
                  <w:szCs w:val="16"/>
                </w:rPr>
                <w:t>0.533</w:t>
              </w:r>
            </w:ins>
          </w:p>
        </w:tc>
        <w:tc>
          <w:tcPr>
            <w:tcW w:w="669" w:type="dxa"/>
            <w:vAlign w:val="center"/>
            <w:tcPrChange w:id="32000" w:author="Στάθης Καπ" w:date="2023-03-03T06:26:00Z">
              <w:tcPr>
                <w:tcW w:w="669" w:type="dxa"/>
                <w:vAlign w:val="center"/>
              </w:tcPr>
            </w:tcPrChange>
          </w:tcPr>
          <w:p w14:paraId="0D749442" w14:textId="4D530A92" w:rsidR="00C87CFE" w:rsidRPr="00CD1347" w:rsidRDefault="00C87CFE" w:rsidP="00C87CFE">
            <w:pPr>
              <w:jc w:val="center"/>
              <w:rPr>
                <w:ins w:id="32001" w:author="Στάθης Καπ" w:date="2023-03-03T04:01:00Z"/>
                <w:rFonts w:cstheme="minorHAnsi"/>
                <w:sz w:val="16"/>
                <w:szCs w:val="16"/>
              </w:rPr>
            </w:pPr>
            <w:ins w:id="32002" w:author="Στάθης Καπ" w:date="2023-03-03T06:21:00Z">
              <w:r>
                <w:rPr>
                  <w:rFonts w:ascii="Calibri" w:hAnsi="Calibri" w:cstheme="minorHAnsi"/>
                  <w:color w:val="000000"/>
                  <w:sz w:val="16"/>
                  <w:szCs w:val="16"/>
                </w:rPr>
                <w:t>8.87</w:t>
              </w:r>
            </w:ins>
          </w:p>
        </w:tc>
        <w:tc>
          <w:tcPr>
            <w:tcW w:w="543" w:type="dxa"/>
            <w:vAlign w:val="center"/>
            <w:tcPrChange w:id="32003" w:author="Στάθης Καπ" w:date="2023-03-03T06:26:00Z">
              <w:tcPr>
                <w:tcW w:w="543" w:type="dxa"/>
                <w:vAlign w:val="bottom"/>
              </w:tcPr>
            </w:tcPrChange>
          </w:tcPr>
          <w:p w14:paraId="4C6869D7" w14:textId="1A1C687B" w:rsidR="00C87CFE" w:rsidRPr="00CD1347" w:rsidRDefault="00C87CFE" w:rsidP="00C87CFE">
            <w:pPr>
              <w:jc w:val="center"/>
              <w:rPr>
                <w:ins w:id="32004" w:author="Στάθης Καπ" w:date="2023-03-03T04:01:00Z"/>
                <w:rFonts w:cstheme="minorHAnsi"/>
                <w:sz w:val="16"/>
                <w:szCs w:val="16"/>
              </w:rPr>
            </w:pPr>
            <w:ins w:id="32005" w:author="Στάθης Καπ" w:date="2023-03-03T06:21:00Z">
              <w:r>
                <w:rPr>
                  <w:rFonts w:ascii="Calibri" w:hAnsi="Calibri" w:cs="Calibri"/>
                  <w:color w:val="000000"/>
                  <w:sz w:val="16"/>
                  <w:szCs w:val="16"/>
                </w:rPr>
                <w:t>693</w:t>
              </w:r>
            </w:ins>
          </w:p>
        </w:tc>
        <w:tc>
          <w:tcPr>
            <w:tcW w:w="621" w:type="dxa"/>
            <w:vAlign w:val="center"/>
            <w:tcPrChange w:id="32006" w:author="Στάθης Καπ" w:date="2023-03-03T06:26:00Z">
              <w:tcPr>
                <w:tcW w:w="621" w:type="dxa"/>
                <w:vAlign w:val="bottom"/>
              </w:tcPr>
            </w:tcPrChange>
          </w:tcPr>
          <w:p w14:paraId="5CB129FB" w14:textId="26EE2846" w:rsidR="00C87CFE" w:rsidRPr="00CD1347" w:rsidRDefault="00C87CFE" w:rsidP="00C87CFE">
            <w:pPr>
              <w:jc w:val="center"/>
              <w:rPr>
                <w:ins w:id="32007" w:author="Στάθης Καπ" w:date="2023-03-03T04:01:00Z"/>
                <w:rFonts w:cstheme="minorHAnsi"/>
                <w:sz w:val="16"/>
                <w:szCs w:val="16"/>
              </w:rPr>
            </w:pPr>
            <w:ins w:id="32008" w:author="Στάθης Καπ" w:date="2023-03-03T06:21:00Z">
              <w:r>
                <w:rPr>
                  <w:rFonts w:ascii="Calibri" w:hAnsi="Calibri" w:cs="Calibri"/>
                  <w:color w:val="000000"/>
                  <w:sz w:val="16"/>
                  <w:szCs w:val="16"/>
                </w:rPr>
                <w:t>0.425</w:t>
              </w:r>
            </w:ins>
          </w:p>
        </w:tc>
        <w:tc>
          <w:tcPr>
            <w:tcW w:w="669" w:type="dxa"/>
            <w:vAlign w:val="center"/>
            <w:tcPrChange w:id="32009" w:author="Στάθης Καπ" w:date="2023-03-03T06:26:00Z">
              <w:tcPr>
                <w:tcW w:w="669" w:type="dxa"/>
                <w:vAlign w:val="center"/>
              </w:tcPr>
            </w:tcPrChange>
          </w:tcPr>
          <w:p w14:paraId="13A469F6" w14:textId="198BCA4B" w:rsidR="00C87CFE" w:rsidRPr="00CD1347" w:rsidRDefault="00C87CFE" w:rsidP="00C87CFE">
            <w:pPr>
              <w:jc w:val="center"/>
              <w:rPr>
                <w:ins w:id="32010" w:author="Στάθης Καπ" w:date="2023-03-03T04:01:00Z"/>
                <w:rFonts w:cstheme="minorHAnsi"/>
                <w:sz w:val="16"/>
                <w:szCs w:val="16"/>
              </w:rPr>
            </w:pPr>
            <w:ins w:id="32011" w:author="Στάθης Καπ" w:date="2023-03-03T06:21:00Z">
              <w:r>
                <w:rPr>
                  <w:rFonts w:ascii="Calibri" w:hAnsi="Calibri" w:cstheme="minorHAnsi"/>
                  <w:color w:val="000000"/>
                  <w:sz w:val="16"/>
                  <w:szCs w:val="16"/>
                </w:rPr>
                <w:t>2.26</w:t>
              </w:r>
            </w:ins>
          </w:p>
        </w:tc>
        <w:tc>
          <w:tcPr>
            <w:tcW w:w="508" w:type="dxa"/>
            <w:vAlign w:val="center"/>
            <w:tcPrChange w:id="32012" w:author="Στάθης Καπ" w:date="2023-03-03T06:26:00Z">
              <w:tcPr>
                <w:tcW w:w="508" w:type="dxa"/>
                <w:vAlign w:val="bottom"/>
              </w:tcPr>
            </w:tcPrChange>
          </w:tcPr>
          <w:p w14:paraId="2581CBCD" w14:textId="78F3F9A9" w:rsidR="00C87CFE" w:rsidRPr="00CD1347" w:rsidRDefault="00C87CFE" w:rsidP="00C87CFE">
            <w:pPr>
              <w:jc w:val="center"/>
              <w:rPr>
                <w:ins w:id="32013" w:author="Στάθης Καπ" w:date="2023-03-03T04:01:00Z"/>
                <w:rFonts w:cstheme="minorHAnsi"/>
                <w:sz w:val="16"/>
                <w:szCs w:val="16"/>
              </w:rPr>
            </w:pPr>
            <w:ins w:id="32014" w:author="Στάθης Καπ" w:date="2023-03-03T06:21:00Z">
              <w:r>
                <w:rPr>
                  <w:rFonts w:ascii="Calibri" w:hAnsi="Calibri" w:cs="Calibri"/>
                  <w:color w:val="000000"/>
                  <w:sz w:val="16"/>
                  <w:szCs w:val="16"/>
                </w:rPr>
                <w:t>554</w:t>
              </w:r>
            </w:ins>
          </w:p>
        </w:tc>
        <w:tc>
          <w:tcPr>
            <w:tcW w:w="541" w:type="dxa"/>
            <w:vAlign w:val="center"/>
            <w:tcPrChange w:id="32015" w:author="Στάθης Καπ" w:date="2023-03-03T06:26:00Z">
              <w:tcPr>
                <w:tcW w:w="541" w:type="dxa"/>
                <w:vAlign w:val="bottom"/>
              </w:tcPr>
            </w:tcPrChange>
          </w:tcPr>
          <w:p w14:paraId="7F742B3F" w14:textId="058EC9B7" w:rsidR="00C87CFE" w:rsidRPr="00CD1347" w:rsidRDefault="00C87CFE" w:rsidP="00C87CFE">
            <w:pPr>
              <w:jc w:val="center"/>
              <w:rPr>
                <w:ins w:id="32016" w:author="Στάθης Καπ" w:date="2023-03-03T04:01:00Z"/>
                <w:rFonts w:cstheme="minorHAnsi"/>
                <w:sz w:val="16"/>
                <w:szCs w:val="16"/>
              </w:rPr>
            </w:pPr>
            <w:ins w:id="32017" w:author="Στάθης Καπ" w:date="2023-03-03T06:21:00Z">
              <w:r>
                <w:rPr>
                  <w:rFonts w:ascii="Calibri" w:hAnsi="Calibri" w:cs="Calibri"/>
                  <w:color w:val="000000"/>
                  <w:sz w:val="16"/>
                  <w:szCs w:val="16"/>
                </w:rPr>
                <w:t>0.265</w:t>
              </w:r>
            </w:ins>
          </w:p>
        </w:tc>
        <w:tc>
          <w:tcPr>
            <w:tcW w:w="589" w:type="dxa"/>
            <w:vAlign w:val="center"/>
            <w:tcPrChange w:id="32018" w:author="Στάθης Καπ" w:date="2023-03-03T06:26:00Z">
              <w:tcPr>
                <w:tcW w:w="589" w:type="dxa"/>
                <w:vAlign w:val="center"/>
              </w:tcPr>
            </w:tcPrChange>
          </w:tcPr>
          <w:p w14:paraId="26ABFD6F" w14:textId="51DD2614" w:rsidR="00C87CFE" w:rsidRPr="00CD1347" w:rsidRDefault="00C87CFE" w:rsidP="00C87CFE">
            <w:pPr>
              <w:jc w:val="center"/>
              <w:rPr>
                <w:ins w:id="32019" w:author="Στάθης Καπ" w:date="2023-03-03T04:01:00Z"/>
                <w:rFonts w:cstheme="minorHAnsi"/>
                <w:sz w:val="16"/>
                <w:szCs w:val="16"/>
              </w:rPr>
            </w:pPr>
            <w:ins w:id="32020" w:author="Στάθης Καπ" w:date="2023-03-03T06:21:00Z">
              <w:r>
                <w:rPr>
                  <w:rFonts w:ascii="Calibri" w:hAnsi="Calibri" w:cstheme="minorHAnsi"/>
                  <w:color w:val="000000"/>
                  <w:sz w:val="16"/>
                  <w:szCs w:val="16"/>
                </w:rPr>
                <w:t>21.86</w:t>
              </w:r>
            </w:ins>
          </w:p>
        </w:tc>
        <w:tc>
          <w:tcPr>
            <w:tcW w:w="463" w:type="dxa"/>
            <w:vAlign w:val="center"/>
            <w:tcPrChange w:id="32021" w:author="Στάθης Καπ" w:date="2023-03-03T06:26:00Z">
              <w:tcPr>
                <w:tcW w:w="463" w:type="dxa"/>
                <w:vAlign w:val="bottom"/>
              </w:tcPr>
            </w:tcPrChange>
          </w:tcPr>
          <w:p w14:paraId="2F265461" w14:textId="32AAA699" w:rsidR="00C87CFE" w:rsidRPr="00CD1347" w:rsidRDefault="00C87CFE" w:rsidP="00C87CFE">
            <w:pPr>
              <w:jc w:val="center"/>
              <w:rPr>
                <w:ins w:id="32022" w:author="Στάθης Καπ" w:date="2023-03-03T04:01:00Z"/>
                <w:rFonts w:cstheme="minorHAnsi"/>
                <w:sz w:val="16"/>
                <w:szCs w:val="16"/>
              </w:rPr>
            </w:pPr>
            <w:ins w:id="32023" w:author="Στάθης Καπ" w:date="2023-03-03T06:21:00Z">
              <w:r>
                <w:rPr>
                  <w:rFonts w:ascii="Calibri" w:hAnsi="Calibri" w:cs="Calibri"/>
                  <w:color w:val="000000"/>
                  <w:sz w:val="16"/>
                  <w:szCs w:val="16"/>
                </w:rPr>
                <w:t>577</w:t>
              </w:r>
            </w:ins>
          </w:p>
        </w:tc>
        <w:tc>
          <w:tcPr>
            <w:tcW w:w="541" w:type="dxa"/>
            <w:vAlign w:val="center"/>
            <w:tcPrChange w:id="32024" w:author="Στάθης Καπ" w:date="2023-03-03T06:26:00Z">
              <w:tcPr>
                <w:tcW w:w="541" w:type="dxa"/>
                <w:vAlign w:val="bottom"/>
              </w:tcPr>
            </w:tcPrChange>
          </w:tcPr>
          <w:p w14:paraId="6C7FEAE5" w14:textId="644AAC40" w:rsidR="00C87CFE" w:rsidRPr="00CD1347" w:rsidRDefault="00C87CFE" w:rsidP="00C87CFE">
            <w:pPr>
              <w:jc w:val="center"/>
              <w:rPr>
                <w:ins w:id="32025" w:author="Στάθης Καπ" w:date="2023-03-03T04:01:00Z"/>
                <w:rFonts w:cstheme="minorHAnsi"/>
                <w:sz w:val="16"/>
                <w:szCs w:val="16"/>
              </w:rPr>
            </w:pPr>
            <w:ins w:id="32026" w:author="Στάθης Καπ" w:date="2023-03-03T06:21:00Z">
              <w:r>
                <w:rPr>
                  <w:rFonts w:ascii="Calibri" w:hAnsi="Calibri" w:cs="Calibri"/>
                  <w:color w:val="000000"/>
                  <w:sz w:val="16"/>
                  <w:szCs w:val="16"/>
                </w:rPr>
                <w:t>0.379</w:t>
              </w:r>
            </w:ins>
          </w:p>
        </w:tc>
        <w:tc>
          <w:tcPr>
            <w:tcW w:w="589" w:type="dxa"/>
            <w:vAlign w:val="center"/>
            <w:tcPrChange w:id="32027" w:author="Στάθης Καπ" w:date="2023-03-03T06:26:00Z">
              <w:tcPr>
                <w:tcW w:w="589" w:type="dxa"/>
                <w:vAlign w:val="center"/>
              </w:tcPr>
            </w:tcPrChange>
          </w:tcPr>
          <w:p w14:paraId="02635559" w14:textId="1FBF036C" w:rsidR="00C87CFE" w:rsidRPr="00CD1347" w:rsidRDefault="00C87CFE" w:rsidP="00C87CFE">
            <w:pPr>
              <w:jc w:val="center"/>
              <w:rPr>
                <w:ins w:id="32028" w:author="Στάθης Καπ" w:date="2023-03-03T04:01:00Z"/>
                <w:rFonts w:cstheme="minorHAnsi"/>
                <w:sz w:val="16"/>
                <w:szCs w:val="16"/>
              </w:rPr>
            </w:pPr>
            <w:ins w:id="32029"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320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031" w:author="Στάθης Καπ" w:date="2023-03-03T04:01:00Z"/>
        </w:trPr>
        <w:tc>
          <w:tcPr>
            <w:tcW w:w="515" w:type="dxa"/>
            <w:tcBorders>
              <w:top w:val="nil"/>
              <w:bottom w:val="nil"/>
              <w:right w:val="single" w:sz="4" w:space="0" w:color="auto"/>
            </w:tcBorders>
            <w:shd w:val="clear" w:color="auto" w:fill="E7E6E6" w:themeFill="background2"/>
            <w:vAlign w:val="bottom"/>
            <w:tcPrChange w:id="32032" w:author="Στάθης Καπ" w:date="2023-03-03T06:26:00Z">
              <w:tcPr>
                <w:tcW w:w="515" w:type="dxa"/>
                <w:vAlign w:val="bottom"/>
              </w:tcPr>
            </w:tcPrChange>
          </w:tcPr>
          <w:p w14:paraId="6EE73934" w14:textId="1876E13F" w:rsidR="00C87CFE" w:rsidRPr="00CD1347" w:rsidRDefault="00C87CFE" w:rsidP="00C87CFE">
            <w:pPr>
              <w:jc w:val="center"/>
              <w:rPr>
                <w:ins w:id="32033" w:author="Στάθης Καπ" w:date="2023-03-03T04:01:00Z"/>
                <w:sz w:val="16"/>
                <w:szCs w:val="16"/>
              </w:rPr>
            </w:pPr>
            <w:ins w:id="32034" w:author="Στάθης Καπ" w:date="2023-03-03T04:08:00Z">
              <w:r w:rsidRPr="00CD1347">
                <w:rPr>
                  <w:rFonts w:ascii="Calibri" w:hAnsi="Calibri" w:cs="Calibri"/>
                  <w:color w:val="000000"/>
                  <w:sz w:val="16"/>
                  <w:szCs w:val="16"/>
                  <w:rPrChange w:id="32035"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32036" w:author="Στάθης Καπ" w:date="2023-03-03T06:26:00Z">
              <w:tcPr>
                <w:tcW w:w="560" w:type="dxa"/>
              </w:tcPr>
            </w:tcPrChange>
          </w:tcPr>
          <w:p w14:paraId="378A6ABD" w14:textId="6CE6F259" w:rsidR="00C87CFE" w:rsidRPr="00CD1347" w:rsidRDefault="00C87CFE" w:rsidP="00C87CFE">
            <w:pPr>
              <w:jc w:val="center"/>
              <w:rPr>
                <w:ins w:id="32037" w:author="Στάθης Καπ" w:date="2023-03-03T04:01:00Z"/>
                <w:rFonts w:cstheme="minorHAnsi"/>
                <w:sz w:val="16"/>
                <w:szCs w:val="16"/>
              </w:rPr>
            </w:pPr>
            <w:ins w:id="32038" w:author="Στάθης Καπ" w:date="2023-03-03T06:21:00Z">
              <w:r>
                <w:rPr>
                  <w:rFonts w:ascii="Calibri" w:hAnsi="Calibri" w:cs="Calibri"/>
                  <w:color w:val="000000"/>
                  <w:sz w:val="16"/>
                  <w:szCs w:val="16"/>
                </w:rPr>
                <w:t>620</w:t>
              </w:r>
            </w:ins>
          </w:p>
        </w:tc>
        <w:tc>
          <w:tcPr>
            <w:tcW w:w="855" w:type="dxa"/>
            <w:vAlign w:val="center"/>
            <w:tcPrChange w:id="32039" w:author="Στάθης Καπ" w:date="2023-03-03T06:26:00Z">
              <w:tcPr>
                <w:tcW w:w="855" w:type="dxa"/>
              </w:tcPr>
            </w:tcPrChange>
          </w:tcPr>
          <w:p w14:paraId="542DAF66" w14:textId="6A35B361" w:rsidR="00C87CFE" w:rsidRPr="00CD1347" w:rsidRDefault="00C87CFE" w:rsidP="00C87CFE">
            <w:pPr>
              <w:jc w:val="center"/>
              <w:rPr>
                <w:ins w:id="32040" w:author="Στάθης Καπ" w:date="2023-03-03T04:01:00Z"/>
                <w:rFonts w:cstheme="minorHAnsi"/>
                <w:sz w:val="16"/>
                <w:szCs w:val="16"/>
              </w:rPr>
            </w:pPr>
            <w:ins w:id="32041" w:author="Στάθης Καπ" w:date="2023-03-03T06:21:00Z">
              <w:r>
                <w:rPr>
                  <w:rFonts w:ascii="Calibri" w:hAnsi="Calibri" w:cs="Calibri"/>
                  <w:color w:val="000000"/>
                  <w:sz w:val="16"/>
                  <w:szCs w:val="16"/>
                </w:rPr>
                <w:t>609</w:t>
              </w:r>
            </w:ins>
          </w:p>
        </w:tc>
        <w:tc>
          <w:tcPr>
            <w:tcW w:w="544" w:type="dxa"/>
            <w:vAlign w:val="center"/>
            <w:tcPrChange w:id="32042" w:author="Στάθης Καπ" w:date="2023-03-03T06:26:00Z">
              <w:tcPr>
                <w:tcW w:w="544" w:type="dxa"/>
                <w:vAlign w:val="bottom"/>
              </w:tcPr>
            </w:tcPrChange>
          </w:tcPr>
          <w:p w14:paraId="77AEB49E" w14:textId="1ECB277C" w:rsidR="00C87CFE" w:rsidRPr="00CD1347" w:rsidRDefault="00C87CFE" w:rsidP="00C87CFE">
            <w:pPr>
              <w:jc w:val="center"/>
              <w:rPr>
                <w:ins w:id="32043" w:author="Στάθης Καπ" w:date="2023-03-03T04:01:00Z"/>
                <w:rFonts w:cstheme="minorHAnsi"/>
                <w:sz w:val="16"/>
                <w:szCs w:val="16"/>
              </w:rPr>
            </w:pPr>
            <w:ins w:id="32044" w:author="Στάθης Καπ" w:date="2023-03-03T06:21:00Z">
              <w:r>
                <w:rPr>
                  <w:rFonts w:ascii="Calibri" w:hAnsi="Calibri" w:cs="Calibri"/>
                  <w:color w:val="000000"/>
                  <w:sz w:val="16"/>
                  <w:szCs w:val="16"/>
                </w:rPr>
                <w:t>527</w:t>
              </w:r>
            </w:ins>
          </w:p>
        </w:tc>
        <w:tc>
          <w:tcPr>
            <w:tcW w:w="621" w:type="dxa"/>
            <w:vAlign w:val="center"/>
            <w:tcPrChange w:id="32045" w:author="Στάθης Καπ" w:date="2023-03-03T06:26:00Z">
              <w:tcPr>
                <w:tcW w:w="621" w:type="dxa"/>
                <w:vAlign w:val="bottom"/>
              </w:tcPr>
            </w:tcPrChange>
          </w:tcPr>
          <w:p w14:paraId="04540611" w14:textId="619F321E" w:rsidR="00C87CFE" w:rsidRPr="00CD1347" w:rsidRDefault="00C87CFE" w:rsidP="00C87CFE">
            <w:pPr>
              <w:jc w:val="center"/>
              <w:rPr>
                <w:ins w:id="32046" w:author="Στάθης Καπ" w:date="2023-03-03T04:01:00Z"/>
                <w:rFonts w:cstheme="minorHAnsi"/>
                <w:sz w:val="16"/>
                <w:szCs w:val="16"/>
              </w:rPr>
            </w:pPr>
            <w:ins w:id="32047" w:author="Στάθης Καπ" w:date="2023-03-03T06:21:00Z">
              <w:r>
                <w:rPr>
                  <w:rFonts w:ascii="Calibri" w:hAnsi="Calibri" w:cs="Calibri"/>
                  <w:color w:val="000000"/>
                  <w:sz w:val="16"/>
                  <w:szCs w:val="16"/>
                </w:rPr>
                <w:t>0.363</w:t>
              </w:r>
            </w:ins>
          </w:p>
        </w:tc>
        <w:tc>
          <w:tcPr>
            <w:tcW w:w="669" w:type="dxa"/>
            <w:vAlign w:val="center"/>
            <w:tcPrChange w:id="32048" w:author="Στάθης Καπ" w:date="2023-03-03T06:26:00Z">
              <w:tcPr>
                <w:tcW w:w="669" w:type="dxa"/>
                <w:vAlign w:val="center"/>
              </w:tcPr>
            </w:tcPrChange>
          </w:tcPr>
          <w:p w14:paraId="2679669C" w14:textId="3352A102" w:rsidR="00C87CFE" w:rsidRPr="00CD1347" w:rsidRDefault="00C87CFE" w:rsidP="00C87CFE">
            <w:pPr>
              <w:jc w:val="center"/>
              <w:rPr>
                <w:ins w:id="32049" w:author="Στάθης Καπ" w:date="2023-03-03T04:01:00Z"/>
                <w:rFonts w:cstheme="minorHAnsi"/>
                <w:sz w:val="16"/>
                <w:szCs w:val="16"/>
              </w:rPr>
            </w:pPr>
            <w:ins w:id="32050" w:author="Στάθης Καπ" w:date="2023-03-03T06:21:00Z">
              <w:r>
                <w:rPr>
                  <w:rFonts w:ascii="Calibri" w:hAnsi="Calibri" w:cstheme="minorHAnsi"/>
                  <w:color w:val="000000"/>
                  <w:sz w:val="16"/>
                  <w:szCs w:val="16"/>
                </w:rPr>
                <w:t>15</w:t>
              </w:r>
            </w:ins>
          </w:p>
        </w:tc>
        <w:tc>
          <w:tcPr>
            <w:tcW w:w="543" w:type="dxa"/>
            <w:vAlign w:val="center"/>
            <w:tcPrChange w:id="32051" w:author="Στάθης Καπ" w:date="2023-03-03T06:26:00Z">
              <w:tcPr>
                <w:tcW w:w="543" w:type="dxa"/>
                <w:vAlign w:val="bottom"/>
              </w:tcPr>
            </w:tcPrChange>
          </w:tcPr>
          <w:p w14:paraId="1A623D80" w14:textId="4F44D818" w:rsidR="00C87CFE" w:rsidRPr="00CD1347" w:rsidRDefault="00C87CFE" w:rsidP="00C87CFE">
            <w:pPr>
              <w:jc w:val="center"/>
              <w:rPr>
                <w:ins w:id="32052" w:author="Στάθης Καπ" w:date="2023-03-03T04:01:00Z"/>
                <w:rFonts w:cstheme="minorHAnsi"/>
                <w:sz w:val="16"/>
                <w:szCs w:val="16"/>
              </w:rPr>
            </w:pPr>
            <w:ins w:id="32053" w:author="Στάθης Καπ" w:date="2023-03-03T06:21:00Z">
              <w:r>
                <w:rPr>
                  <w:rFonts w:ascii="Calibri" w:hAnsi="Calibri" w:cs="Calibri"/>
                  <w:color w:val="000000"/>
                  <w:sz w:val="16"/>
                  <w:szCs w:val="16"/>
                </w:rPr>
                <w:t>462</w:t>
              </w:r>
            </w:ins>
          </w:p>
        </w:tc>
        <w:tc>
          <w:tcPr>
            <w:tcW w:w="621" w:type="dxa"/>
            <w:vAlign w:val="center"/>
            <w:tcPrChange w:id="32054" w:author="Στάθης Καπ" w:date="2023-03-03T06:26:00Z">
              <w:tcPr>
                <w:tcW w:w="621" w:type="dxa"/>
                <w:vAlign w:val="bottom"/>
              </w:tcPr>
            </w:tcPrChange>
          </w:tcPr>
          <w:p w14:paraId="45DE0E46" w14:textId="1D3EF713" w:rsidR="00C87CFE" w:rsidRPr="00CD1347" w:rsidRDefault="00C87CFE" w:rsidP="00C87CFE">
            <w:pPr>
              <w:jc w:val="center"/>
              <w:rPr>
                <w:ins w:id="32055" w:author="Στάθης Καπ" w:date="2023-03-03T04:01:00Z"/>
                <w:rFonts w:cstheme="minorHAnsi"/>
                <w:sz w:val="16"/>
                <w:szCs w:val="16"/>
              </w:rPr>
            </w:pPr>
            <w:ins w:id="32056" w:author="Στάθης Καπ" w:date="2023-03-03T06:21:00Z">
              <w:r>
                <w:rPr>
                  <w:rFonts w:ascii="Calibri" w:hAnsi="Calibri" w:cs="Calibri"/>
                  <w:color w:val="000000"/>
                  <w:sz w:val="16"/>
                  <w:szCs w:val="16"/>
                </w:rPr>
                <w:t>0.278</w:t>
              </w:r>
            </w:ins>
          </w:p>
        </w:tc>
        <w:tc>
          <w:tcPr>
            <w:tcW w:w="669" w:type="dxa"/>
            <w:vAlign w:val="center"/>
            <w:tcPrChange w:id="32057" w:author="Στάθης Καπ" w:date="2023-03-03T06:26:00Z">
              <w:tcPr>
                <w:tcW w:w="669" w:type="dxa"/>
                <w:vAlign w:val="center"/>
              </w:tcPr>
            </w:tcPrChange>
          </w:tcPr>
          <w:p w14:paraId="72D664CD" w14:textId="1399602F" w:rsidR="00C87CFE" w:rsidRPr="00CD1347" w:rsidRDefault="00C87CFE" w:rsidP="00C87CFE">
            <w:pPr>
              <w:jc w:val="center"/>
              <w:rPr>
                <w:ins w:id="32058" w:author="Στάθης Καπ" w:date="2023-03-03T04:01:00Z"/>
                <w:rFonts w:cstheme="minorHAnsi"/>
                <w:sz w:val="16"/>
                <w:szCs w:val="16"/>
              </w:rPr>
            </w:pPr>
            <w:ins w:id="32059" w:author="Στάθης Καπ" w:date="2023-03-03T06:21:00Z">
              <w:r>
                <w:rPr>
                  <w:rFonts w:ascii="Calibri" w:hAnsi="Calibri" w:cstheme="minorHAnsi"/>
                  <w:color w:val="000000"/>
                  <w:sz w:val="16"/>
                  <w:szCs w:val="16"/>
                </w:rPr>
                <w:t>12.33</w:t>
              </w:r>
            </w:ins>
          </w:p>
        </w:tc>
        <w:tc>
          <w:tcPr>
            <w:tcW w:w="508" w:type="dxa"/>
            <w:vAlign w:val="center"/>
            <w:tcPrChange w:id="32060" w:author="Στάθης Καπ" w:date="2023-03-03T06:26:00Z">
              <w:tcPr>
                <w:tcW w:w="508" w:type="dxa"/>
                <w:vAlign w:val="bottom"/>
              </w:tcPr>
            </w:tcPrChange>
          </w:tcPr>
          <w:p w14:paraId="25E5F05B" w14:textId="1E4A1ED9" w:rsidR="00C87CFE" w:rsidRPr="00CD1347" w:rsidRDefault="00C87CFE" w:rsidP="00C87CFE">
            <w:pPr>
              <w:jc w:val="center"/>
              <w:rPr>
                <w:ins w:id="32061" w:author="Στάθης Καπ" w:date="2023-03-03T04:01:00Z"/>
                <w:rFonts w:cstheme="minorHAnsi"/>
                <w:sz w:val="16"/>
                <w:szCs w:val="16"/>
              </w:rPr>
            </w:pPr>
            <w:ins w:id="32062" w:author="Στάθης Καπ" w:date="2023-03-03T06:21:00Z">
              <w:r>
                <w:rPr>
                  <w:rFonts w:ascii="Calibri" w:hAnsi="Calibri" w:cs="Calibri"/>
                  <w:color w:val="000000"/>
                  <w:sz w:val="16"/>
                  <w:szCs w:val="16"/>
                </w:rPr>
                <w:t>468</w:t>
              </w:r>
            </w:ins>
          </w:p>
        </w:tc>
        <w:tc>
          <w:tcPr>
            <w:tcW w:w="541" w:type="dxa"/>
            <w:vAlign w:val="center"/>
            <w:tcPrChange w:id="32063" w:author="Στάθης Καπ" w:date="2023-03-03T06:26:00Z">
              <w:tcPr>
                <w:tcW w:w="541" w:type="dxa"/>
                <w:vAlign w:val="bottom"/>
              </w:tcPr>
            </w:tcPrChange>
          </w:tcPr>
          <w:p w14:paraId="01428B7C" w14:textId="12C61308" w:rsidR="00C87CFE" w:rsidRPr="00CD1347" w:rsidRDefault="00C87CFE" w:rsidP="00C87CFE">
            <w:pPr>
              <w:jc w:val="center"/>
              <w:rPr>
                <w:ins w:id="32064" w:author="Στάθης Καπ" w:date="2023-03-03T04:01:00Z"/>
                <w:rFonts w:cstheme="minorHAnsi"/>
                <w:sz w:val="16"/>
                <w:szCs w:val="16"/>
              </w:rPr>
            </w:pPr>
            <w:ins w:id="32065" w:author="Στάθης Καπ" w:date="2023-03-03T06:21:00Z">
              <w:r>
                <w:rPr>
                  <w:rFonts w:ascii="Calibri" w:hAnsi="Calibri" w:cs="Calibri"/>
                  <w:color w:val="000000"/>
                  <w:sz w:val="16"/>
                  <w:szCs w:val="16"/>
                </w:rPr>
                <w:t>0.26</w:t>
              </w:r>
            </w:ins>
          </w:p>
        </w:tc>
        <w:tc>
          <w:tcPr>
            <w:tcW w:w="589" w:type="dxa"/>
            <w:vAlign w:val="center"/>
            <w:tcPrChange w:id="32066" w:author="Στάθης Καπ" w:date="2023-03-03T06:26:00Z">
              <w:tcPr>
                <w:tcW w:w="589" w:type="dxa"/>
                <w:vAlign w:val="center"/>
              </w:tcPr>
            </w:tcPrChange>
          </w:tcPr>
          <w:p w14:paraId="70EDBEE7" w14:textId="53D4C7D6" w:rsidR="00C87CFE" w:rsidRPr="00CD1347" w:rsidRDefault="00C87CFE" w:rsidP="00C87CFE">
            <w:pPr>
              <w:jc w:val="center"/>
              <w:rPr>
                <w:ins w:id="32067" w:author="Στάθης Καπ" w:date="2023-03-03T04:01:00Z"/>
                <w:rFonts w:cstheme="minorHAnsi"/>
                <w:sz w:val="16"/>
                <w:szCs w:val="16"/>
              </w:rPr>
            </w:pPr>
            <w:ins w:id="32068" w:author="Στάθης Καπ" w:date="2023-03-03T06:21:00Z">
              <w:r>
                <w:rPr>
                  <w:rFonts w:ascii="Calibri" w:hAnsi="Calibri" w:cstheme="minorHAnsi"/>
                  <w:color w:val="000000"/>
                  <w:sz w:val="16"/>
                  <w:szCs w:val="16"/>
                </w:rPr>
                <w:t>11.2</w:t>
              </w:r>
            </w:ins>
          </w:p>
        </w:tc>
        <w:tc>
          <w:tcPr>
            <w:tcW w:w="463" w:type="dxa"/>
            <w:vAlign w:val="center"/>
            <w:tcPrChange w:id="32069" w:author="Στάθης Καπ" w:date="2023-03-03T06:26:00Z">
              <w:tcPr>
                <w:tcW w:w="463" w:type="dxa"/>
                <w:vAlign w:val="bottom"/>
              </w:tcPr>
            </w:tcPrChange>
          </w:tcPr>
          <w:p w14:paraId="6BC1A039" w14:textId="094E8CEA" w:rsidR="00C87CFE" w:rsidRPr="00CD1347" w:rsidRDefault="00C87CFE" w:rsidP="00C87CFE">
            <w:pPr>
              <w:jc w:val="center"/>
              <w:rPr>
                <w:ins w:id="32070" w:author="Στάθης Καπ" w:date="2023-03-03T04:01:00Z"/>
                <w:rFonts w:cstheme="minorHAnsi"/>
                <w:sz w:val="16"/>
                <w:szCs w:val="16"/>
              </w:rPr>
            </w:pPr>
            <w:ins w:id="32071" w:author="Στάθης Καπ" w:date="2023-03-03T06:21:00Z">
              <w:r>
                <w:rPr>
                  <w:rFonts w:ascii="Calibri" w:hAnsi="Calibri" w:cs="Calibri"/>
                  <w:color w:val="000000"/>
                  <w:sz w:val="16"/>
                  <w:szCs w:val="16"/>
                </w:rPr>
                <w:t>441</w:t>
              </w:r>
            </w:ins>
          </w:p>
        </w:tc>
        <w:tc>
          <w:tcPr>
            <w:tcW w:w="541" w:type="dxa"/>
            <w:vAlign w:val="center"/>
            <w:tcPrChange w:id="32072" w:author="Στάθης Καπ" w:date="2023-03-03T06:26:00Z">
              <w:tcPr>
                <w:tcW w:w="541" w:type="dxa"/>
                <w:vAlign w:val="bottom"/>
              </w:tcPr>
            </w:tcPrChange>
          </w:tcPr>
          <w:p w14:paraId="7E2C9D45" w14:textId="52742866" w:rsidR="00C87CFE" w:rsidRPr="00CD1347" w:rsidRDefault="00C87CFE" w:rsidP="00C87CFE">
            <w:pPr>
              <w:jc w:val="center"/>
              <w:rPr>
                <w:ins w:id="32073" w:author="Στάθης Καπ" w:date="2023-03-03T04:01:00Z"/>
                <w:rFonts w:cstheme="minorHAnsi"/>
                <w:sz w:val="16"/>
                <w:szCs w:val="16"/>
              </w:rPr>
            </w:pPr>
            <w:ins w:id="32074" w:author="Στάθης Καπ" w:date="2023-03-03T06:21:00Z">
              <w:r>
                <w:rPr>
                  <w:rFonts w:ascii="Calibri" w:hAnsi="Calibri" w:cs="Calibri"/>
                  <w:color w:val="000000"/>
                  <w:sz w:val="16"/>
                  <w:szCs w:val="16"/>
                </w:rPr>
                <w:t>0.261</w:t>
              </w:r>
            </w:ins>
          </w:p>
        </w:tc>
        <w:tc>
          <w:tcPr>
            <w:tcW w:w="589" w:type="dxa"/>
            <w:vAlign w:val="center"/>
            <w:tcPrChange w:id="32075" w:author="Στάθης Καπ" w:date="2023-03-03T06:26:00Z">
              <w:tcPr>
                <w:tcW w:w="589" w:type="dxa"/>
                <w:vAlign w:val="center"/>
              </w:tcPr>
            </w:tcPrChange>
          </w:tcPr>
          <w:p w14:paraId="109A55EF" w14:textId="4D3EB9A7" w:rsidR="00C87CFE" w:rsidRPr="00CD1347" w:rsidRDefault="00C87CFE" w:rsidP="00C87CFE">
            <w:pPr>
              <w:jc w:val="center"/>
              <w:rPr>
                <w:ins w:id="32076" w:author="Στάθης Καπ" w:date="2023-03-03T04:01:00Z"/>
                <w:rFonts w:cstheme="minorHAnsi"/>
                <w:sz w:val="16"/>
                <w:szCs w:val="16"/>
              </w:rPr>
            </w:pPr>
            <w:ins w:id="32077"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320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079" w:author="Στάθης Καπ" w:date="2023-03-03T04:01:00Z"/>
        </w:trPr>
        <w:tc>
          <w:tcPr>
            <w:tcW w:w="515" w:type="dxa"/>
            <w:tcBorders>
              <w:top w:val="nil"/>
              <w:bottom w:val="nil"/>
              <w:right w:val="single" w:sz="4" w:space="0" w:color="auto"/>
            </w:tcBorders>
            <w:shd w:val="clear" w:color="auto" w:fill="E7E6E6" w:themeFill="background2"/>
            <w:vAlign w:val="bottom"/>
            <w:tcPrChange w:id="32080" w:author="Στάθης Καπ" w:date="2023-03-03T06:26:00Z">
              <w:tcPr>
                <w:tcW w:w="515" w:type="dxa"/>
                <w:vAlign w:val="bottom"/>
              </w:tcPr>
            </w:tcPrChange>
          </w:tcPr>
          <w:p w14:paraId="12A5DF03" w14:textId="1FFF7652" w:rsidR="00C87CFE" w:rsidRPr="00CD1347" w:rsidRDefault="00C87CFE" w:rsidP="00C87CFE">
            <w:pPr>
              <w:jc w:val="center"/>
              <w:rPr>
                <w:ins w:id="32081" w:author="Στάθης Καπ" w:date="2023-03-03T04:01:00Z"/>
                <w:sz w:val="16"/>
                <w:szCs w:val="16"/>
              </w:rPr>
            </w:pPr>
            <w:ins w:id="32082" w:author="Στάθης Καπ" w:date="2023-03-03T04:08:00Z">
              <w:r w:rsidRPr="00CD1347">
                <w:rPr>
                  <w:rFonts w:ascii="Calibri" w:hAnsi="Calibri" w:cs="Calibri"/>
                  <w:color w:val="000000"/>
                  <w:sz w:val="16"/>
                  <w:szCs w:val="16"/>
                  <w:rPrChange w:id="32083"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32084" w:author="Στάθης Καπ" w:date="2023-03-03T06:26:00Z">
              <w:tcPr>
                <w:tcW w:w="560" w:type="dxa"/>
              </w:tcPr>
            </w:tcPrChange>
          </w:tcPr>
          <w:p w14:paraId="006932DC" w14:textId="163E4823" w:rsidR="00C87CFE" w:rsidRPr="00CD1347" w:rsidRDefault="00C87CFE" w:rsidP="00C87CFE">
            <w:pPr>
              <w:jc w:val="center"/>
              <w:rPr>
                <w:ins w:id="32085" w:author="Στάθης Καπ" w:date="2023-03-03T04:01:00Z"/>
                <w:rFonts w:cstheme="minorHAnsi"/>
                <w:sz w:val="16"/>
                <w:szCs w:val="16"/>
              </w:rPr>
            </w:pPr>
            <w:ins w:id="32086" w:author="Στάθης Καπ" w:date="2023-03-03T06:21:00Z">
              <w:r>
                <w:rPr>
                  <w:rFonts w:ascii="Calibri" w:hAnsi="Calibri" w:cs="Calibri"/>
                  <w:color w:val="000000"/>
                  <w:sz w:val="16"/>
                  <w:szCs w:val="16"/>
                </w:rPr>
                <w:t>729</w:t>
              </w:r>
            </w:ins>
          </w:p>
        </w:tc>
        <w:tc>
          <w:tcPr>
            <w:tcW w:w="855" w:type="dxa"/>
            <w:vAlign w:val="center"/>
            <w:tcPrChange w:id="32087" w:author="Στάθης Καπ" w:date="2023-03-03T06:26:00Z">
              <w:tcPr>
                <w:tcW w:w="855" w:type="dxa"/>
              </w:tcPr>
            </w:tcPrChange>
          </w:tcPr>
          <w:p w14:paraId="5ED0E14F" w14:textId="482B7217" w:rsidR="00C87CFE" w:rsidRPr="00CD1347" w:rsidRDefault="00C87CFE" w:rsidP="00C87CFE">
            <w:pPr>
              <w:jc w:val="center"/>
              <w:rPr>
                <w:ins w:id="32088" w:author="Στάθης Καπ" w:date="2023-03-03T04:01:00Z"/>
                <w:rFonts w:cstheme="minorHAnsi"/>
                <w:sz w:val="16"/>
                <w:szCs w:val="16"/>
              </w:rPr>
            </w:pPr>
            <w:ins w:id="32089" w:author="Στάθης Καπ" w:date="2023-03-03T06:21:00Z">
              <w:r>
                <w:rPr>
                  <w:rFonts w:ascii="Calibri" w:hAnsi="Calibri" w:cs="Calibri"/>
                  <w:color w:val="000000"/>
                  <w:sz w:val="16"/>
                  <w:szCs w:val="16"/>
                </w:rPr>
                <w:t>719</w:t>
              </w:r>
            </w:ins>
          </w:p>
        </w:tc>
        <w:tc>
          <w:tcPr>
            <w:tcW w:w="544" w:type="dxa"/>
            <w:vAlign w:val="center"/>
            <w:tcPrChange w:id="32090" w:author="Στάθης Καπ" w:date="2023-03-03T06:26:00Z">
              <w:tcPr>
                <w:tcW w:w="544" w:type="dxa"/>
                <w:vAlign w:val="bottom"/>
              </w:tcPr>
            </w:tcPrChange>
          </w:tcPr>
          <w:p w14:paraId="0E60872B" w14:textId="245B0730" w:rsidR="00C87CFE" w:rsidRPr="00CD1347" w:rsidRDefault="00C87CFE" w:rsidP="00C87CFE">
            <w:pPr>
              <w:jc w:val="center"/>
              <w:rPr>
                <w:ins w:id="32091" w:author="Στάθης Καπ" w:date="2023-03-03T04:01:00Z"/>
                <w:rFonts w:cstheme="minorHAnsi"/>
                <w:sz w:val="16"/>
                <w:szCs w:val="16"/>
              </w:rPr>
            </w:pPr>
            <w:ins w:id="32092" w:author="Στάθης Καπ" w:date="2023-03-03T06:21:00Z">
              <w:r>
                <w:rPr>
                  <w:rFonts w:ascii="Calibri" w:hAnsi="Calibri" w:cs="Calibri"/>
                  <w:color w:val="000000"/>
                  <w:sz w:val="16"/>
                  <w:szCs w:val="16"/>
                </w:rPr>
                <w:t>651</w:t>
              </w:r>
            </w:ins>
          </w:p>
        </w:tc>
        <w:tc>
          <w:tcPr>
            <w:tcW w:w="621" w:type="dxa"/>
            <w:vAlign w:val="center"/>
            <w:tcPrChange w:id="32093" w:author="Στάθης Καπ" w:date="2023-03-03T06:26:00Z">
              <w:tcPr>
                <w:tcW w:w="621" w:type="dxa"/>
                <w:vAlign w:val="bottom"/>
              </w:tcPr>
            </w:tcPrChange>
          </w:tcPr>
          <w:p w14:paraId="282E3AF7" w14:textId="5E2472D5" w:rsidR="00C87CFE" w:rsidRPr="00CD1347" w:rsidRDefault="00C87CFE" w:rsidP="00C87CFE">
            <w:pPr>
              <w:jc w:val="center"/>
              <w:rPr>
                <w:ins w:id="32094" w:author="Στάθης Καπ" w:date="2023-03-03T04:01:00Z"/>
                <w:rFonts w:cstheme="minorHAnsi"/>
                <w:sz w:val="16"/>
                <w:szCs w:val="16"/>
              </w:rPr>
            </w:pPr>
            <w:ins w:id="32095" w:author="Στάθης Καπ" w:date="2023-03-03T06:21:00Z">
              <w:r>
                <w:rPr>
                  <w:rFonts w:ascii="Calibri" w:hAnsi="Calibri" w:cs="Calibri"/>
                  <w:color w:val="000000"/>
                  <w:sz w:val="16"/>
                  <w:szCs w:val="16"/>
                </w:rPr>
                <w:t>0.441</w:t>
              </w:r>
            </w:ins>
          </w:p>
        </w:tc>
        <w:tc>
          <w:tcPr>
            <w:tcW w:w="669" w:type="dxa"/>
            <w:vAlign w:val="center"/>
            <w:tcPrChange w:id="32096" w:author="Στάθης Καπ" w:date="2023-03-03T06:26:00Z">
              <w:tcPr>
                <w:tcW w:w="669" w:type="dxa"/>
                <w:vAlign w:val="center"/>
              </w:tcPr>
            </w:tcPrChange>
          </w:tcPr>
          <w:p w14:paraId="1098CE01" w14:textId="37564732" w:rsidR="00C87CFE" w:rsidRPr="00CD1347" w:rsidRDefault="00C87CFE" w:rsidP="00C87CFE">
            <w:pPr>
              <w:jc w:val="center"/>
              <w:rPr>
                <w:ins w:id="32097" w:author="Στάθης Καπ" w:date="2023-03-03T04:01:00Z"/>
                <w:rFonts w:cstheme="minorHAnsi"/>
                <w:sz w:val="16"/>
                <w:szCs w:val="16"/>
              </w:rPr>
            </w:pPr>
            <w:ins w:id="32098" w:author="Στάθης Καπ" w:date="2023-03-03T06:21:00Z">
              <w:r>
                <w:rPr>
                  <w:rFonts w:ascii="Calibri" w:hAnsi="Calibri" w:cstheme="minorHAnsi"/>
                  <w:color w:val="000000"/>
                  <w:sz w:val="16"/>
                  <w:szCs w:val="16"/>
                </w:rPr>
                <w:t>10.7</w:t>
              </w:r>
            </w:ins>
          </w:p>
        </w:tc>
        <w:tc>
          <w:tcPr>
            <w:tcW w:w="543" w:type="dxa"/>
            <w:vAlign w:val="center"/>
            <w:tcPrChange w:id="32099" w:author="Στάθης Καπ" w:date="2023-03-03T06:26:00Z">
              <w:tcPr>
                <w:tcW w:w="543" w:type="dxa"/>
                <w:vAlign w:val="bottom"/>
              </w:tcPr>
            </w:tcPrChange>
          </w:tcPr>
          <w:p w14:paraId="5123BFA6" w14:textId="142854DC" w:rsidR="00C87CFE" w:rsidRPr="00CD1347" w:rsidRDefault="00C87CFE" w:rsidP="00C87CFE">
            <w:pPr>
              <w:jc w:val="center"/>
              <w:rPr>
                <w:ins w:id="32100" w:author="Στάθης Καπ" w:date="2023-03-03T04:01:00Z"/>
                <w:rFonts w:cstheme="minorHAnsi"/>
                <w:sz w:val="16"/>
                <w:szCs w:val="16"/>
              </w:rPr>
            </w:pPr>
            <w:ins w:id="32101" w:author="Στάθης Καπ" w:date="2023-03-03T06:21:00Z">
              <w:r>
                <w:rPr>
                  <w:rFonts w:ascii="Calibri" w:hAnsi="Calibri" w:cs="Calibri"/>
                  <w:color w:val="000000"/>
                  <w:sz w:val="16"/>
                  <w:szCs w:val="16"/>
                </w:rPr>
                <w:t>615</w:t>
              </w:r>
            </w:ins>
          </w:p>
        </w:tc>
        <w:tc>
          <w:tcPr>
            <w:tcW w:w="621" w:type="dxa"/>
            <w:vAlign w:val="center"/>
            <w:tcPrChange w:id="32102" w:author="Στάθης Καπ" w:date="2023-03-03T06:26:00Z">
              <w:tcPr>
                <w:tcW w:w="621" w:type="dxa"/>
                <w:vAlign w:val="bottom"/>
              </w:tcPr>
            </w:tcPrChange>
          </w:tcPr>
          <w:p w14:paraId="637C217D" w14:textId="06BD9980" w:rsidR="00C87CFE" w:rsidRPr="00CD1347" w:rsidRDefault="00C87CFE" w:rsidP="00C87CFE">
            <w:pPr>
              <w:jc w:val="center"/>
              <w:rPr>
                <w:ins w:id="32103" w:author="Στάθης Καπ" w:date="2023-03-03T04:01:00Z"/>
                <w:rFonts w:cstheme="minorHAnsi"/>
                <w:sz w:val="16"/>
                <w:szCs w:val="16"/>
              </w:rPr>
            </w:pPr>
            <w:ins w:id="32104" w:author="Στάθης Καπ" w:date="2023-03-03T06:21:00Z">
              <w:r>
                <w:rPr>
                  <w:rFonts w:ascii="Calibri" w:hAnsi="Calibri" w:cs="Calibri"/>
                  <w:color w:val="000000"/>
                  <w:sz w:val="16"/>
                  <w:szCs w:val="16"/>
                </w:rPr>
                <w:t>0.349</w:t>
              </w:r>
            </w:ins>
          </w:p>
        </w:tc>
        <w:tc>
          <w:tcPr>
            <w:tcW w:w="669" w:type="dxa"/>
            <w:vAlign w:val="center"/>
            <w:tcPrChange w:id="32105" w:author="Στάθης Καπ" w:date="2023-03-03T06:26:00Z">
              <w:tcPr>
                <w:tcW w:w="669" w:type="dxa"/>
                <w:vAlign w:val="center"/>
              </w:tcPr>
            </w:tcPrChange>
          </w:tcPr>
          <w:p w14:paraId="2C1D9E9D" w14:textId="32B66DE9" w:rsidR="00C87CFE" w:rsidRPr="00CD1347" w:rsidRDefault="00C87CFE" w:rsidP="00C87CFE">
            <w:pPr>
              <w:jc w:val="center"/>
              <w:rPr>
                <w:ins w:id="32106" w:author="Στάθης Καπ" w:date="2023-03-03T04:01:00Z"/>
                <w:rFonts w:cstheme="minorHAnsi"/>
                <w:sz w:val="16"/>
                <w:szCs w:val="16"/>
              </w:rPr>
            </w:pPr>
            <w:ins w:id="32107" w:author="Στάθης Καπ" w:date="2023-03-03T06:21:00Z">
              <w:r>
                <w:rPr>
                  <w:rFonts w:ascii="Calibri" w:hAnsi="Calibri" w:cstheme="minorHAnsi"/>
                  <w:color w:val="000000"/>
                  <w:sz w:val="16"/>
                  <w:szCs w:val="16"/>
                </w:rPr>
                <w:t>5.53</w:t>
              </w:r>
            </w:ins>
          </w:p>
        </w:tc>
        <w:tc>
          <w:tcPr>
            <w:tcW w:w="508" w:type="dxa"/>
            <w:vAlign w:val="center"/>
            <w:tcPrChange w:id="32108" w:author="Στάθης Καπ" w:date="2023-03-03T06:26:00Z">
              <w:tcPr>
                <w:tcW w:w="508" w:type="dxa"/>
                <w:vAlign w:val="bottom"/>
              </w:tcPr>
            </w:tcPrChange>
          </w:tcPr>
          <w:p w14:paraId="075ABD96" w14:textId="642C7C64" w:rsidR="00C87CFE" w:rsidRPr="00CD1347" w:rsidRDefault="00C87CFE" w:rsidP="00C87CFE">
            <w:pPr>
              <w:jc w:val="center"/>
              <w:rPr>
                <w:ins w:id="32109" w:author="Στάθης Καπ" w:date="2023-03-03T04:01:00Z"/>
                <w:rFonts w:cstheme="minorHAnsi"/>
                <w:sz w:val="16"/>
                <w:szCs w:val="16"/>
              </w:rPr>
            </w:pPr>
            <w:ins w:id="32110" w:author="Στάθης Καπ" w:date="2023-03-03T06:21:00Z">
              <w:r>
                <w:rPr>
                  <w:rFonts w:ascii="Calibri" w:hAnsi="Calibri" w:cs="Calibri"/>
                  <w:color w:val="000000"/>
                  <w:sz w:val="16"/>
                  <w:szCs w:val="16"/>
                </w:rPr>
                <w:t>533</w:t>
              </w:r>
            </w:ins>
          </w:p>
        </w:tc>
        <w:tc>
          <w:tcPr>
            <w:tcW w:w="541" w:type="dxa"/>
            <w:vAlign w:val="center"/>
            <w:tcPrChange w:id="32111" w:author="Στάθης Καπ" w:date="2023-03-03T06:26:00Z">
              <w:tcPr>
                <w:tcW w:w="541" w:type="dxa"/>
                <w:vAlign w:val="bottom"/>
              </w:tcPr>
            </w:tcPrChange>
          </w:tcPr>
          <w:p w14:paraId="3F27E115" w14:textId="1B643B27" w:rsidR="00C87CFE" w:rsidRPr="00CD1347" w:rsidRDefault="00C87CFE" w:rsidP="00C87CFE">
            <w:pPr>
              <w:jc w:val="center"/>
              <w:rPr>
                <w:ins w:id="32112" w:author="Στάθης Καπ" w:date="2023-03-03T04:01:00Z"/>
                <w:rFonts w:cstheme="minorHAnsi"/>
                <w:sz w:val="16"/>
                <w:szCs w:val="16"/>
              </w:rPr>
            </w:pPr>
            <w:ins w:id="32113" w:author="Στάθης Καπ" w:date="2023-03-03T06:21:00Z">
              <w:r>
                <w:rPr>
                  <w:rFonts w:ascii="Calibri" w:hAnsi="Calibri" w:cs="Calibri"/>
                  <w:color w:val="000000"/>
                  <w:sz w:val="16"/>
                  <w:szCs w:val="16"/>
                </w:rPr>
                <w:t>0.273</w:t>
              </w:r>
            </w:ins>
          </w:p>
        </w:tc>
        <w:tc>
          <w:tcPr>
            <w:tcW w:w="589" w:type="dxa"/>
            <w:vAlign w:val="center"/>
            <w:tcPrChange w:id="32114" w:author="Στάθης Καπ" w:date="2023-03-03T06:26:00Z">
              <w:tcPr>
                <w:tcW w:w="589" w:type="dxa"/>
                <w:vAlign w:val="center"/>
              </w:tcPr>
            </w:tcPrChange>
          </w:tcPr>
          <w:p w14:paraId="77F2C84E" w14:textId="6F3E12C5" w:rsidR="00C87CFE" w:rsidRPr="00CD1347" w:rsidRDefault="00C87CFE" w:rsidP="00C87CFE">
            <w:pPr>
              <w:jc w:val="center"/>
              <w:rPr>
                <w:ins w:id="32115" w:author="Στάθης Καπ" w:date="2023-03-03T04:01:00Z"/>
                <w:rFonts w:cstheme="minorHAnsi"/>
                <w:sz w:val="16"/>
                <w:szCs w:val="16"/>
              </w:rPr>
            </w:pPr>
            <w:ins w:id="32116" w:author="Στάθης Καπ" w:date="2023-03-03T06:21:00Z">
              <w:r>
                <w:rPr>
                  <w:rFonts w:ascii="Calibri" w:hAnsi="Calibri" w:cstheme="minorHAnsi"/>
                  <w:color w:val="000000"/>
                  <w:sz w:val="16"/>
                  <w:szCs w:val="16"/>
                </w:rPr>
                <w:t>18.13</w:t>
              </w:r>
            </w:ins>
          </w:p>
        </w:tc>
        <w:tc>
          <w:tcPr>
            <w:tcW w:w="463" w:type="dxa"/>
            <w:vAlign w:val="center"/>
            <w:tcPrChange w:id="32117" w:author="Στάθης Καπ" w:date="2023-03-03T06:26:00Z">
              <w:tcPr>
                <w:tcW w:w="463" w:type="dxa"/>
                <w:vAlign w:val="bottom"/>
              </w:tcPr>
            </w:tcPrChange>
          </w:tcPr>
          <w:p w14:paraId="37FB44D5" w14:textId="5E365A37" w:rsidR="00C87CFE" w:rsidRPr="00CD1347" w:rsidRDefault="00C87CFE" w:rsidP="00C87CFE">
            <w:pPr>
              <w:jc w:val="center"/>
              <w:rPr>
                <w:ins w:id="32118" w:author="Στάθης Καπ" w:date="2023-03-03T04:01:00Z"/>
                <w:rFonts w:cstheme="minorHAnsi"/>
                <w:sz w:val="16"/>
                <w:szCs w:val="16"/>
              </w:rPr>
            </w:pPr>
            <w:ins w:id="32119" w:author="Στάθης Καπ" w:date="2023-03-03T06:21:00Z">
              <w:r>
                <w:rPr>
                  <w:rFonts w:ascii="Calibri" w:hAnsi="Calibri" w:cs="Calibri"/>
                  <w:color w:val="000000"/>
                  <w:sz w:val="16"/>
                  <w:szCs w:val="16"/>
                </w:rPr>
                <w:t>521</w:t>
              </w:r>
            </w:ins>
          </w:p>
        </w:tc>
        <w:tc>
          <w:tcPr>
            <w:tcW w:w="541" w:type="dxa"/>
            <w:vAlign w:val="center"/>
            <w:tcPrChange w:id="32120" w:author="Στάθης Καπ" w:date="2023-03-03T06:26:00Z">
              <w:tcPr>
                <w:tcW w:w="541" w:type="dxa"/>
                <w:vAlign w:val="bottom"/>
              </w:tcPr>
            </w:tcPrChange>
          </w:tcPr>
          <w:p w14:paraId="3D8C79D1" w14:textId="57353738" w:rsidR="00C87CFE" w:rsidRPr="00CD1347" w:rsidRDefault="00C87CFE" w:rsidP="00C87CFE">
            <w:pPr>
              <w:jc w:val="center"/>
              <w:rPr>
                <w:ins w:id="32121" w:author="Στάθης Καπ" w:date="2023-03-03T04:01:00Z"/>
                <w:rFonts w:cstheme="minorHAnsi"/>
                <w:sz w:val="16"/>
                <w:szCs w:val="16"/>
              </w:rPr>
            </w:pPr>
            <w:ins w:id="32122" w:author="Στάθης Καπ" w:date="2023-03-03T06:21:00Z">
              <w:r>
                <w:rPr>
                  <w:rFonts w:ascii="Calibri" w:hAnsi="Calibri" w:cs="Calibri"/>
                  <w:color w:val="000000"/>
                  <w:sz w:val="16"/>
                  <w:szCs w:val="16"/>
                </w:rPr>
                <w:t>0.265</w:t>
              </w:r>
            </w:ins>
          </w:p>
        </w:tc>
        <w:tc>
          <w:tcPr>
            <w:tcW w:w="589" w:type="dxa"/>
            <w:vAlign w:val="center"/>
            <w:tcPrChange w:id="32123" w:author="Στάθης Καπ" w:date="2023-03-03T06:26:00Z">
              <w:tcPr>
                <w:tcW w:w="589" w:type="dxa"/>
                <w:vAlign w:val="center"/>
              </w:tcPr>
            </w:tcPrChange>
          </w:tcPr>
          <w:p w14:paraId="512A29FB" w14:textId="2F9453A2" w:rsidR="00C87CFE" w:rsidRPr="00CD1347" w:rsidRDefault="00C87CFE" w:rsidP="00C87CFE">
            <w:pPr>
              <w:jc w:val="center"/>
              <w:rPr>
                <w:ins w:id="32124" w:author="Στάθης Καπ" w:date="2023-03-03T04:01:00Z"/>
                <w:rFonts w:cstheme="minorHAnsi"/>
                <w:sz w:val="16"/>
                <w:szCs w:val="16"/>
              </w:rPr>
            </w:pPr>
            <w:ins w:id="32125"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321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127" w:author="Στάθης Καπ" w:date="2023-03-03T04:01:00Z"/>
        </w:trPr>
        <w:tc>
          <w:tcPr>
            <w:tcW w:w="515" w:type="dxa"/>
            <w:tcBorders>
              <w:top w:val="nil"/>
              <w:bottom w:val="nil"/>
              <w:right w:val="single" w:sz="4" w:space="0" w:color="auto"/>
            </w:tcBorders>
            <w:shd w:val="clear" w:color="auto" w:fill="E7E6E6" w:themeFill="background2"/>
            <w:vAlign w:val="bottom"/>
            <w:tcPrChange w:id="32128" w:author="Στάθης Καπ" w:date="2023-03-03T06:26:00Z">
              <w:tcPr>
                <w:tcW w:w="515" w:type="dxa"/>
                <w:vAlign w:val="bottom"/>
              </w:tcPr>
            </w:tcPrChange>
          </w:tcPr>
          <w:p w14:paraId="6C29DB50" w14:textId="04B34D1E" w:rsidR="00C87CFE" w:rsidRPr="00CD1347" w:rsidRDefault="00C87CFE" w:rsidP="00C87CFE">
            <w:pPr>
              <w:jc w:val="center"/>
              <w:rPr>
                <w:ins w:id="32129" w:author="Στάθης Καπ" w:date="2023-03-03T04:01:00Z"/>
                <w:sz w:val="16"/>
                <w:szCs w:val="16"/>
              </w:rPr>
            </w:pPr>
            <w:ins w:id="32130" w:author="Στάθης Καπ" w:date="2023-03-03T04:08:00Z">
              <w:r w:rsidRPr="00CD1347">
                <w:rPr>
                  <w:rFonts w:ascii="Calibri" w:hAnsi="Calibri" w:cs="Calibri"/>
                  <w:color w:val="000000"/>
                  <w:sz w:val="16"/>
                  <w:szCs w:val="16"/>
                  <w:rPrChange w:id="32131" w:author="Στάθης Καπ" w:date="2023-03-03T04:09:00Z">
                    <w:rPr>
                      <w:rFonts w:ascii="Calibri" w:hAnsi="Calibri" w:cs="Calibri"/>
                      <w:color w:val="000000"/>
                      <w:sz w:val="18"/>
                      <w:szCs w:val="18"/>
                    </w:rPr>
                  </w:rPrChange>
                </w:rPr>
                <w:lastRenderedPageBreak/>
                <w:t>r107</w:t>
              </w:r>
            </w:ins>
          </w:p>
        </w:tc>
        <w:tc>
          <w:tcPr>
            <w:tcW w:w="560" w:type="dxa"/>
            <w:tcBorders>
              <w:left w:val="single" w:sz="4" w:space="0" w:color="auto"/>
            </w:tcBorders>
            <w:vAlign w:val="center"/>
            <w:tcPrChange w:id="32132" w:author="Στάθης Καπ" w:date="2023-03-03T06:26:00Z">
              <w:tcPr>
                <w:tcW w:w="560" w:type="dxa"/>
              </w:tcPr>
            </w:tcPrChange>
          </w:tcPr>
          <w:p w14:paraId="1CCF885F" w14:textId="4396292E" w:rsidR="00C87CFE" w:rsidRPr="00CD1347" w:rsidRDefault="00C87CFE" w:rsidP="00C87CFE">
            <w:pPr>
              <w:jc w:val="center"/>
              <w:rPr>
                <w:ins w:id="32133" w:author="Στάθης Καπ" w:date="2023-03-03T04:01:00Z"/>
                <w:rFonts w:cstheme="minorHAnsi"/>
                <w:sz w:val="16"/>
                <w:szCs w:val="16"/>
              </w:rPr>
            </w:pPr>
            <w:ins w:id="32134" w:author="Στάθης Καπ" w:date="2023-03-03T06:21:00Z">
              <w:r>
                <w:rPr>
                  <w:rFonts w:ascii="Calibri" w:hAnsi="Calibri" w:cs="Calibri"/>
                  <w:color w:val="000000"/>
                  <w:sz w:val="16"/>
                  <w:szCs w:val="16"/>
                </w:rPr>
                <w:t>760</w:t>
              </w:r>
            </w:ins>
          </w:p>
        </w:tc>
        <w:tc>
          <w:tcPr>
            <w:tcW w:w="855" w:type="dxa"/>
            <w:vAlign w:val="center"/>
            <w:tcPrChange w:id="32135" w:author="Στάθης Καπ" w:date="2023-03-03T06:26:00Z">
              <w:tcPr>
                <w:tcW w:w="855" w:type="dxa"/>
              </w:tcPr>
            </w:tcPrChange>
          </w:tcPr>
          <w:p w14:paraId="60AF652C" w14:textId="6481E053" w:rsidR="00C87CFE" w:rsidRPr="00CD1347" w:rsidRDefault="00C87CFE" w:rsidP="00C87CFE">
            <w:pPr>
              <w:jc w:val="center"/>
              <w:rPr>
                <w:ins w:id="32136" w:author="Στάθης Καπ" w:date="2023-03-03T04:01:00Z"/>
                <w:rFonts w:cstheme="minorHAnsi"/>
                <w:sz w:val="16"/>
                <w:szCs w:val="16"/>
              </w:rPr>
            </w:pPr>
            <w:ins w:id="32137" w:author="Στάθης Καπ" w:date="2023-03-03T06:21:00Z">
              <w:r>
                <w:rPr>
                  <w:rFonts w:ascii="Calibri" w:hAnsi="Calibri" w:cs="Calibri"/>
                  <w:color w:val="000000"/>
                  <w:sz w:val="16"/>
                  <w:szCs w:val="16"/>
                </w:rPr>
                <w:t>747</w:t>
              </w:r>
            </w:ins>
          </w:p>
        </w:tc>
        <w:tc>
          <w:tcPr>
            <w:tcW w:w="544" w:type="dxa"/>
            <w:vAlign w:val="center"/>
            <w:tcPrChange w:id="32138" w:author="Στάθης Καπ" w:date="2023-03-03T06:26:00Z">
              <w:tcPr>
                <w:tcW w:w="544" w:type="dxa"/>
                <w:vAlign w:val="bottom"/>
              </w:tcPr>
            </w:tcPrChange>
          </w:tcPr>
          <w:p w14:paraId="43C93FD2" w14:textId="20CAC45C" w:rsidR="00C87CFE" w:rsidRPr="00CD1347" w:rsidRDefault="00C87CFE" w:rsidP="00C87CFE">
            <w:pPr>
              <w:jc w:val="center"/>
              <w:rPr>
                <w:ins w:id="32139" w:author="Στάθης Καπ" w:date="2023-03-03T04:01:00Z"/>
                <w:rFonts w:cstheme="minorHAnsi"/>
                <w:sz w:val="16"/>
                <w:szCs w:val="16"/>
              </w:rPr>
            </w:pPr>
            <w:ins w:id="32140" w:author="Στάθης Καπ" w:date="2023-03-03T06:21:00Z">
              <w:r>
                <w:rPr>
                  <w:rFonts w:ascii="Calibri" w:hAnsi="Calibri" w:cs="Calibri"/>
                  <w:color w:val="000000"/>
                  <w:sz w:val="16"/>
                  <w:szCs w:val="16"/>
                </w:rPr>
                <w:t>674</w:t>
              </w:r>
            </w:ins>
          </w:p>
        </w:tc>
        <w:tc>
          <w:tcPr>
            <w:tcW w:w="621" w:type="dxa"/>
            <w:vAlign w:val="center"/>
            <w:tcPrChange w:id="32141" w:author="Στάθης Καπ" w:date="2023-03-03T06:26:00Z">
              <w:tcPr>
                <w:tcW w:w="621" w:type="dxa"/>
                <w:vAlign w:val="bottom"/>
              </w:tcPr>
            </w:tcPrChange>
          </w:tcPr>
          <w:p w14:paraId="1AA23847" w14:textId="14F2419F" w:rsidR="00C87CFE" w:rsidRPr="00CD1347" w:rsidRDefault="00C87CFE" w:rsidP="00C87CFE">
            <w:pPr>
              <w:jc w:val="center"/>
              <w:rPr>
                <w:ins w:id="32142" w:author="Στάθης Καπ" w:date="2023-03-03T04:01:00Z"/>
                <w:rFonts w:cstheme="minorHAnsi"/>
                <w:sz w:val="16"/>
                <w:szCs w:val="16"/>
              </w:rPr>
            </w:pPr>
            <w:ins w:id="32143" w:author="Στάθης Καπ" w:date="2023-03-03T06:21:00Z">
              <w:r>
                <w:rPr>
                  <w:rFonts w:ascii="Calibri" w:hAnsi="Calibri" w:cs="Calibri"/>
                  <w:color w:val="000000"/>
                  <w:sz w:val="16"/>
                  <w:szCs w:val="16"/>
                </w:rPr>
                <w:t>0.407</w:t>
              </w:r>
            </w:ins>
          </w:p>
        </w:tc>
        <w:tc>
          <w:tcPr>
            <w:tcW w:w="669" w:type="dxa"/>
            <w:vAlign w:val="center"/>
            <w:tcPrChange w:id="32144" w:author="Στάθης Καπ" w:date="2023-03-03T06:26:00Z">
              <w:tcPr>
                <w:tcW w:w="669" w:type="dxa"/>
                <w:vAlign w:val="center"/>
              </w:tcPr>
            </w:tcPrChange>
          </w:tcPr>
          <w:p w14:paraId="5C55BF3A" w14:textId="2CCC1C72" w:rsidR="00C87CFE" w:rsidRPr="00CD1347" w:rsidRDefault="00C87CFE" w:rsidP="00C87CFE">
            <w:pPr>
              <w:jc w:val="center"/>
              <w:rPr>
                <w:ins w:id="32145" w:author="Στάθης Καπ" w:date="2023-03-03T04:01:00Z"/>
                <w:rFonts w:cstheme="minorHAnsi"/>
                <w:sz w:val="16"/>
                <w:szCs w:val="16"/>
              </w:rPr>
            </w:pPr>
            <w:ins w:id="32146" w:author="Στάθης Καπ" w:date="2023-03-03T06:21:00Z">
              <w:r>
                <w:rPr>
                  <w:rFonts w:ascii="Calibri" w:hAnsi="Calibri" w:cstheme="minorHAnsi"/>
                  <w:color w:val="000000"/>
                  <w:sz w:val="16"/>
                  <w:szCs w:val="16"/>
                </w:rPr>
                <w:t>11.32</w:t>
              </w:r>
            </w:ins>
          </w:p>
        </w:tc>
        <w:tc>
          <w:tcPr>
            <w:tcW w:w="543" w:type="dxa"/>
            <w:vAlign w:val="center"/>
            <w:tcPrChange w:id="32147" w:author="Στάθης Καπ" w:date="2023-03-03T06:26:00Z">
              <w:tcPr>
                <w:tcW w:w="543" w:type="dxa"/>
                <w:vAlign w:val="bottom"/>
              </w:tcPr>
            </w:tcPrChange>
          </w:tcPr>
          <w:p w14:paraId="60960031" w14:textId="26C60524" w:rsidR="00C87CFE" w:rsidRPr="00CD1347" w:rsidRDefault="00C87CFE" w:rsidP="00C87CFE">
            <w:pPr>
              <w:jc w:val="center"/>
              <w:rPr>
                <w:ins w:id="32148" w:author="Στάθης Καπ" w:date="2023-03-03T04:01:00Z"/>
                <w:rFonts w:cstheme="minorHAnsi"/>
                <w:sz w:val="16"/>
                <w:szCs w:val="16"/>
              </w:rPr>
            </w:pPr>
            <w:ins w:id="32149" w:author="Στάθης Καπ" w:date="2023-03-03T06:21:00Z">
              <w:r>
                <w:rPr>
                  <w:rFonts w:ascii="Calibri" w:hAnsi="Calibri" w:cs="Calibri"/>
                  <w:color w:val="000000"/>
                  <w:sz w:val="16"/>
                  <w:szCs w:val="16"/>
                </w:rPr>
                <w:t>651</w:t>
              </w:r>
            </w:ins>
          </w:p>
        </w:tc>
        <w:tc>
          <w:tcPr>
            <w:tcW w:w="621" w:type="dxa"/>
            <w:vAlign w:val="center"/>
            <w:tcPrChange w:id="32150" w:author="Στάθης Καπ" w:date="2023-03-03T06:26:00Z">
              <w:tcPr>
                <w:tcW w:w="621" w:type="dxa"/>
                <w:vAlign w:val="bottom"/>
              </w:tcPr>
            </w:tcPrChange>
          </w:tcPr>
          <w:p w14:paraId="759235C2" w14:textId="025AF121" w:rsidR="00C87CFE" w:rsidRPr="00CD1347" w:rsidRDefault="00C87CFE" w:rsidP="00C87CFE">
            <w:pPr>
              <w:jc w:val="center"/>
              <w:rPr>
                <w:ins w:id="32151" w:author="Στάθης Καπ" w:date="2023-03-03T04:01:00Z"/>
                <w:rFonts w:cstheme="minorHAnsi"/>
                <w:sz w:val="16"/>
                <w:szCs w:val="16"/>
              </w:rPr>
            </w:pPr>
            <w:ins w:id="32152" w:author="Στάθης Καπ" w:date="2023-03-03T06:21:00Z">
              <w:r>
                <w:rPr>
                  <w:rFonts w:ascii="Calibri" w:hAnsi="Calibri" w:cs="Calibri"/>
                  <w:color w:val="000000"/>
                  <w:sz w:val="16"/>
                  <w:szCs w:val="16"/>
                </w:rPr>
                <w:t>0.347</w:t>
              </w:r>
            </w:ins>
          </w:p>
        </w:tc>
        <w:tc>
          <w:tcPr>
            <w:tcW w:w="669" w:type="dxa"/>
            <w:vAlign w:val="center"/>
            <w:tcPrChange w:id="32153" w:author="Στάθης Καπ" w:date="2023-03-03T06:26:00Z">
              <w:tcPr>
                <w:tcW w:w="669" w:type="dxa"/>
                <w:vAlign w:val="center"/>
              </w:tcPr>
            </w:tcPrChange>
          </w:tcPr>
          <w:p w14:paraId="05254B24" w14:textId="75E11F34" w:rsidR="00C87CFE" w:rsidRPr="00CD1347" w:rsidRDefault="00C87CFE" w:rsidP="00C87CFE">
            <w:pPr>
              <w:jc w:val="center"/>
              <w:rPr>
                <w:ins w:id="32154" w:author="Στάθης Καπ" w:date="2023-03-03T04:01:00Z"/>
                <w:rFonts w:cstheme="minorHAnsi"/>
                <w:sz w:val="16"/>
                <w:szCs w:val="16"/>
              </w:rPr>
            </w:pPr>
            <w:ins w:id="32155" w:author="Στάθης Καπ" w:date="2023-03-03T06:21:00Z">
              <w:r>
                <w:rPr>
                  <w:rFonts w:ascii="Calibri" w:hAnsi="Calibri" w:cstheme="minorHAnsi"/>
                  <w:color w:val="000000"/>
                  <w:sz w:val="16"/>
                  <w:szCs w:val="16"/>
                </w:rPr>
                <w:t>3.41</w:t>
              </w:r>
            </w:ins>
          </w:p>
        </w:tc>
        <w:tc>
          <w:tcPr>
            <w:tcW w:w="508" w:type="dxa"/>
            <w:vAlign w:val="center"/>
            <w:tcPrChange w:id="32156" w:author="Στάθης Καπ" w:date="2023-03-03T06:26:00Z">
              <w:tcPr>
                <w:tcW w:w="508" w:type="dxa"/>
                <w:vAlign w:val="bottom"/>
              </w:tcPr>
            </w:tcPrChange>
          </w:tcPr>
          <w:p w14:paraId="02C05AB4" w14:textId="6AFFD068" w:rsidR="00C87CFE" w:rsidRPr="00CD1347" w:rsidRDefault="00C87CFE" w:rsidP="00C87CFE">
            <w:pPr>
              <w:jc w:val="center"/>
              <w:rPr>
                <w:ins w:id="32157" w:author="Στάθης Καπ" w:date="2023-03-03T04:01:00Z"/>
                <w:rFonts w:cstheme="minorHAnsi"/>
                <w:sz w:val="16"/>
                <w:szCs w:val="16"/>
              </w:rPr>
            </w:pPr>
            <w:ins w:id="32158" w:author="Στάθης Καπ" w:date="2023-03-03T06:21:00Z">
              <w:r>
                <w:rPr>
                  <w:rFonts w:ascii="Calibri" w:hAnsi="Calibri" w:cs="Calibri"/>
                  <w:color w:val="000000"/>
                  <w:sz w:val="16"/>
                  <w:szCs w:val="16"/>
                </w:rPr>
                <w:t>565</w:t>
              </w:r>
            </w:ins>
          </w:p>
        </w:tc>
        <w:tc>
          <w:tcPr>
            <w:tcW w:w="541" w:type="dxa"/>
            <w:vAlign w:val="center"/>
            <w:tcPrChange w:id="32159" w:author="Στάθης Καπ" w:date="2023-03-03T06:26:00Z">
              <w:tcPr>
                <w:tcW w:w="541" w:type="dxa"/>
                <w:vAlign w:val="bottom"/>
              </w:tcPr>
            </w:tcPrChange>
          </w:tcPr>
          <w:p w14:paraId="28646ED4" w14:textId="41D5299A" w:rsidR="00C87CFE" w:rsidRPr="00CD1347" w:rsidRDefault="00C87CFE" w:rsidP="00C87CFE">
            <w:pPr>
              <w:jc w:val="center"/>
              <w:rPr>
                <w:ins w:id="32160" w:author="Στάθης Καπ" w:date="2023-03-03T04:01:00Z"/>
                <w:rFonts w:cstheme="minorHAnsi"/>
                <w:sz w:val="16"/>
                <w:szCs w:val="16"/>
              </w:rPr>
            </w:pPr>
            <w:ins w:id="32161" w:author="Στάθης Καπ" w:date="2023-03-03T06:21:00Z">
              <w:r>
                <w:rPr>
                  <w:rFonts w:ascii="Calibri" w:hAnsi="Calibri" w:cs="Calibri"/>
                  <w:color w:val="000000"/>
                  <w:sz w:val="16"/>
                  <w:szCs w:val="16"/>
                </w:rPr>
                <w:t>0.319</w:t>
              </w:r>
            </w:ins>
          </w:p>
        </w:tc>
        <w:tc>
          <w:tcPr>
            <w:tcW w:w="589" w:type="dxa"/>
            <w:vAlign w:val="center"/>
            <w:tcPrChange w:id="32162" w:author="Στάθης Καπ" w:date="2023-03-03T06:26:00Z">
              <w:tcPr>
                <w:tcW w:w="589" w:type="dxa"/>
                <w:vAlign w:val="center"/>
              </w:tcPr>
            </w:tcPrChange>
          </w:tcPr>
          <w:p w14:paraId="2FFC80C7" w14:textId="29A9D449" w:rsidR="00C87CFE" w:rsidRPr="00CD1347" w:rsidRDefault="00C87CFE" w:rsidP="00C87CFE">
            <w:pPr>
              <w:jc w:val="center"/>
              <w:rPr>
                <w:ins w:id="32163" w:author="Στάθης Καπ" w:date="2023-03-03T04:01:00Z"/>
                <w:rFonts w:cstheme="minorHAnsi"/>
                <w:sz w:val="16"/>
                <w:szCs w:val="16"/>
              </w:rPr>
            </w:pPr>
            <w:ins w:id="32164" w:author="Στάθης Καπ" w:date="2023-03-03T06:21:00Z">
              <w:r>
                <w:rPr>
                  <w:rFonts w:ascii="Calibri" w:hAnsi="Calibri" w:cstheme="minorHAnsi"/>
                  <w:color w:val="000000"/>
                  <w:sz w:val="16"/>
                  <w:szCs w:val="16"/>
                </w:rPr>
                <w:t>16.17</w:t>
              </w:r>
            </w:ins>
          </w:p>
        </w:tc>
        <w:tc>
          <w:tcPr>
            <w:tcW w:w="463" w:type="dxa"/>
            <w:vAlign w:val="center"/>
            <w:tcPrChange w:id="32165" w:author="Στάθης Καπ" w:date="2023-03-03T06:26:00Z">
              <w:tcPr>
                <w:tcW w:w="463" w:type="dxa"/>
                <w:vAlign w:val="bottom"/>
              </w:tcPr>
            </w:tcPrChange>
          </w:tcPr>
          <w:p w14:paraId="04E520E6" w14:textId="3B40B781" w:rsidR="00C87CFE" w:rsidRPr="00CD1347" w:rsidRDefault="00C87CFE" w:rsidP="00C87CFE">
            <w:pPr>
              <w:jc w:val="center"/>
              <w:rPr>
                <w:ins w:id="32166" w:author="Στάθης Καπ" w:date="2023-03-03T04:01:00Z"/>
                <w:rFonts w:cstheme="minorHAnsi"/>
                <w:sz w:val="16"/>
                <w:szCs w:val="16"/>
              </w:rPr>
            </w:pPr>
            <w:ins w:id="32167" w:author="Στάθης Καπ" w:date="2023-03-03T06:21:00Z">
              <w:r>
                <w:rPr>
                  <w:rFonts w:ascii="Calibri" w:hAnsi="Calibri" w:cs="Calibri"/>
                  <w:color w:val="000000"/>
                  <w:sz w:val="16"/>
                  <w:szCs w:val="16"/>
                </w:rPr>
                <w:t>552</w:t>
              </w:r>
            </w:ins>
          </w:p>
        </w:tc>
        <w:tc>
          <w:tcPr>
            <w:tcW w:w="541" w:type="dxa"/>
            <w:vAlign w:val="center"/>
            <w:tcPrChange w:id="32168" w:author="Στάθης Καπ" w:date="2023-03-03T06:26:00Z">
              <w:tcPr>
                <w:tcW w:w="541" w:type="dxa"/>
                <w:vAlign w:val="bottom"/>
              </w:tcPr>
            </w:tcPrChange>
          </w:tcPr>
          <w:p w14:paraId="652BB96C" w14:textId="11FBF70D" w:rsidR="00C87CFE" w:rsidRPr="00CD1347" w:rsidRDefault="00C87CFE" w:rsidP="00C87CFE">
            <w:pPr>
              <w:jc w:val="center"/>
              <w:rPr>
                <w:ins w:id="32169" w:author="Στάθης Καπ" w:date="2023-03-03T04:01:00Z"/>
                <w:rFonts w:cstheme="minorHAnsi"/>
                <w:sz w:val="16"/>
                <w:szCs w:val="16"/>
              </w:rPr>
            </w:pPr>
            <w:ins w:id="32170" w:author="Στάθης Καπ" w:date="2023-03-03T06:21:00Z">
              <w:r>
                <w:rPr>
                  <w:rFonts w:ascii="Calibri" w:hAnsi="Calibri" w:cs="Calibri"/>
                  <w:color w:val="000000"/>
                  <w:sz w:val="16"/>
                  <w:szCs w:val="16"/>
                </w:rPr>
                <w:t>0.43</w:t>
              </w:r>
            </w:ins>
          </w:p>
        </w:tc>
        <w:tc>
          <w:tcPr>
            <w:tcW w:w="589" w:type="dxa"/>
            <w:vAlign w:val="center"/>
            <w:tcPrChange w:id="32171" w:author="Στάθης Καπ" w:date="2023-03-03T06:26:00Z">
              <w:tcPr>
                <w:tcW w:w="589" w:type="dxa"/>
                <w:vAlign w:val="center"/>
              </w:tcPr>
            </w:tcPrChange>
          </w:tcPr>
          <w:p w14:paraId="597541F8" w14:textId="0A41591C" w:rsidR="00C87CFE" w:rsidRPr="00CD1347" w:rsidRDefault="00C87CFE" w:rsidP="00C87CFE">
            <w:pPr>
              <w:jc w:val="center"/>
              <w:rPr>
                <w:ins w:id="32172" w:author="Στάθης Καπ" w:date="2023-03-03T04:01:00Z"/>
                <w:rFonts w:cstheme="minorHAnsi"/>
                <w:sz w:val="16"/>
                <w:szCs w:val="16"/>
              </w:rPr>
            </w:pPr>
            <w:ins w:id="32173"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321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175" w:author="Στάθης Καπ" w:date="2023-03-03T04:01:00Z"/>
        </w:trPr>
        <w:tc>
          <w:tcPr>
            <w:tcW w:w="515" w:type="dxa"/>
            <w:tcBorders>
              <w:top w:val="nil"/>
              <w:bottom w:val="nil"/>
              <w:right w:val="single" w:sz="4" w:space="0" w:color="auto"/>
            </w:tcBorders>
            <w:shd w:val="clear" w:color="auto" w:fill="E7E6E6" w:themeFill="background2"/>
            <w:vAlign w:val="bottom"/>
            <w:tcPrChange w:id="32176" w:author="Στάθης Καπ" w:date="2023-03-03T06:26:00Z">
              <w:tcPr>
                <w:tcW w:w="515" w:type="dxa"/>
                <w:vAlign w:val="bottom"/>
              </w:tcPr>
            </w:tcPrChange>
          </w:tcPr>
          <w:p w14:paraId="3730D31B" w14:textId="220B998C" w:rsidR="00C87CFE" w:rsidRPr="00CD1347" w:rsidRDefault="00C87CFE" w:rsidP="00C87CFE">
            <w:pPr>
              <w:jc w:val="center"/>
              <w:rPr>
                <w:ins w:id="32177" w:author="Στάθης Καπ" w:date="2023-03-03T04:01:00Z"/>
                <w:sz w:val="16"/>
                <w:szCs w:val="16"/>
              </w:rPr>
            </w:pPr>
            <w:ins w:id="32178" w:author="Στάθης Καπ" w:date="2023-03-03T04:08:00Z">
              <w:r w:rsidRPr="00CD1347">
                <w:rPr>
                  <w:rFonts w:ascii="Calibri" w:hAnsi="Calibri" w:cs="Calibri"/>
                  <w:color w:val="000000"/>
                  <w:sz w:val="16"/>
                  <w:szCs w:val="16"/>
                  <w:rPrChange w:id="32179"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32180" w:author="Στάθης Καπ" w:date="2023-03-03T06:26:00Z">
              <w:tcPr>
                <w:tcW w:w="560" w:type="dxa"/>
              </w:tcPr>
            </w:tcPrChange>
          </w:tcPr>
          <w:p w14:paraId="671F9484" w14:textId="2644D8BA" w:rsidR="00C87CFE" w:rsidRPr="00CD1347" w:rsidRDefault="00C87CFE" w:rsidP="00C87CFE">
            <w:pPr>
              <w:jc w:val="center"/>
              <w:rPr>
                <w:ins w:id="32181" w:author="Στάθης Καπ" w:date="2023-03-03T04:01:00Z"/>
                <w:rFonts w:cstheme="minorHAnsi"/>
                <w:sz w:val="16"/>
                <w:szCs w:val="16"/>
              </w:rPr>
            </w:pPr>
            <w:ins w:id="32182" w:author="Στάθης Καπ" w:date="2023-03-03T06:21:00Z">
              <w:r>
                <w:rPr>
                  <w:rFonts w:ascii="Calibri" w:hAnsi="Calibri" w:cs="Calibri"/>
                  <w:color w:val="000000"/>
                  <w:sz w:val="16"/>
                  <w:szCs w:val="16"/>
                </w:rPr>
                <w:t>797</w:t>
              </w:r>
            </w:ins>
          </w:p>
        </w:tc>
        <w:tc>
          <w:tcPr>
            <w:tcW w:w="855" w:type="dxa"/>
            <w:vAlign w:val="center"/>
            <w:tcPrChange w:id="32183" w:author="Στάθης Καπ" w:date="2023-03-03T06:26:00Z">
              <w:tcPr>
                <w:tcW w:w="855" w:type="dxa"/>
              </w:tcPr>
            </w:tcPrChange>
          </w:tcPr>
          <w:p w14:paraId="41917767" w14:textId="09D5527D" w:rsidR="00C87CFE" w:rsidRPr="00CD1347" w:rsidRDefault="00C87CFE" w:rsidP="00C87CFE">
            <w:pPr>
              <w:jc w:val="center"/>
              <w:rPr>
                <w:ins w:id="32184" w:author="Στάθης Καπ" w:date="2023-03-03T04:01:00Z"/>
                <w:rFonts w:cstheme="minorHAnsi"/>
                <w:sz w:val="16"/>
                <w:szCs w:val="16"/>
              </w:rPr>
            </w:pPr>
            <w:ins w:id="32185" w:author="Στάθης Καπ" w:date="2023-03-03T06:21:00Z">
              <w:r>
                <w:rPr>
                  <w:rFonts w:ascii="Calibri" w:hAnsi="Calibri" w:cs="Calibri"/>
                  <w:color w:val="000000"/>
                  <w:sz w:val="16"/>
                  <w:szCs w:val="16"/>
                </w:rPr>
                <w:t>790</w:t>
              </w:r>
            </w:ins>
          </w:p>
        </w:tc>
        <w:tc>
          <w:tcPr>
            <w:tcW w:w="544" w:type="dxa"/>
            <w:vAlign w:val="center"/>
            <w:tcPrChange w:id="32186" w:author="Στάθης Καπ" w:date="2023-03-03T06:26:00Z">
              <w:tcPr>
                <w:tcW w:w="544" w:type="dxa"/>
                <w:vAlign w:val="bottom"/>
              </w:tcPr>
            </w:tcPrChange>
          </w:tcPr>
          <w:p w14:paraId="6B9D019B" w14:textId="01ECE58C" w:rsidR="00C87CFE" w:rsidRPr="00CD1347" w:rsidRDefault="00C87CFE" w:rsidP="00C87CFE">
            <w:pPr>
              <w:jc w:val="center"/>
              <w:rPr>
                <w:ins w:id="32187" w:author="Στάθης Καπ" w:date="2023-03-03T04:01:00Z"/>
                <w:rFonts w:cstheme="minorHAnsi"/>
                <w:sz w:val="16"/>
                <w:szCs w:val="16"/>
              </w:rPr>
            </w:pPr>
            <w:ins w:id="32188" w:author="Στάθης Καπ" w:date="2023-03-03T06:21:00Z">
              <w:r>
                <w:rPr>
                  <w:rFonts w:ascii="Calibri" w:hAnsi="Calibri" w:cs="Calibri"/>
                  <w:color w:val="000000"/>
                  <w:sz w:val="16"/>
                  <w:szCs w:val="16"/>
                </w:rPr>
                <w:t>712</w:t>
              </w:r>
            </w:ins>
          </w:p>
        </w:tc>
        <w:tc>
          <w:tcPr>
            <w:tcW w:w="621" w:type="dxa"/>
            <w:vAlign w:val="center"/>
            <w:tcPrChange w:id="32189" w:author="Στάθης Καπ" w:date="2023-03-03T06:26:00Z">
              <w:tcPr>
                <w:tcW w:w="621" w:type="dxa"/>
                <w:vAlign w:val="bottom"/>
              </w:tcPr>
            </w:tcPrChange>
          </w:tcPr>
          <w:p w14:paraId="015376EC" w14:textId="3BB5FB56" w:rsidR="00C87CFE" w:rsidRPr="00CD1347" w:rsidRDefault="00C87CFE" w:rsidP="00C87CFE">
            <w:pPr>
              <w:jc w:val="center"/>
              <w:rPr>
                <w:ins w:id="32190" w:author="Στάθης Καπ" w:date="2023-03-03T04:01:00Z"/>
                <w:rFonts w:cstheme="minorHAnsi"/>
                <w:sz w:val="16"/>
                <w:szCs w:val="16"/>
              </w:rPr>
            </w:pPr>
            <w:ins w:id="32191" w:author="Στάθης Καπ" w:date="2023-03-03T06:21:00Z">
              <w:r>
                <w:rPr>
                  <w:rFonts w:ascii="Calibri" w:hAnsi="Calibri" w:cs="Calibri"/>
                  <w:color w:val="000000"/>
                  <w:sz w:val="16"/>
                  <w:szCs w:val="16"/>
                </w:rPr>
                <w:t>0.455</w:t>
              </w:r>
            </w:ins>
          </w:p>
        </w:tc>
        <w:tc>
          <w:tcPr>
            <w:tcW w:w="669" w:type="dxa"/>
            <w:vAlign w:val="center"/>
            <w:tcPrChange w:id="32192" w:author="Στάθης Καπ" w:date="2023-03-03T06:26:00Z">
              <w:tcPr>
                <w:tcW w:w="669" w:type="dxa"/>
                <w:vAlign w:val="center"/>
              </w:tcPr>
            </w:tcPrChange>
          </w:tcPr>
          <w:p w14:paraId="7A05E684" w14:textId="4F77E63C" w:rsidR="00C87CFE" w:rsidRPr="00CD1347" w:rsidRDefault="00C87CFE" w:rsidP="00C87CFE">
            <w:pPr>
              <w:jc w:val="center"/>
              <w:rPr>
                <w:ins w:id="32193" w:author="Στάθης Καπ" w:date="2023-03-03T04:01:00Z"/>
                <w:rFonts w:cstheme="minorHAnsi"/>
                <w:sz w:val="16"/>
                <w:szCs w:val="16"/>
              </w:rPr>
            </w:pPr>
            <w:ins w:id="32194" w:author="Στάθης Καπ" w:date="2023-03-03T06:21:00Z">
              <w:r>
                <w:rPr>
                  <w:rFonts w:ascii="Calibri" w:hAnsi="Calibri" w:cstheme="minorHAnsi"/>
                  <w:color w:val="000000"/>
                  <w:sz w:val="16"/>
                  <w:szCs w:val="16"/>
                </w:rPr>
                <w:t>10.66</w:t>
              </w:r>
            </w:ins>
          </w:p>
        </w:tc>
        <w:tc>
          <w:tcPr>
            <w:tcW w:w="543" w:type="dxa"/>
            <w:vAlign w:val="center"/>
            <w:tcPrChange w:id="32195" w:author="Στάθης Καπ" w:date="2023-03-03T06:26:00Z">
              <w:tcPr>
                <w:tcW w:w="543" w:type="dxa"/>
                <w:vAlign w:val="bottom"/>
              </w:tcPr>
            </w:tcPrChange>
          </w:tcPr>
          <w:p w14:paraId="4F694B4B" w14:textId="377F26E4" w:rsidR="00C87CFE" w:rsidRPr="00CD1347" w:rsidRDefault="00C87CFE" w:rsidP="00C87CFE">
            <w:pPr>
              <w:jc w:val="center"/>
              <w:rPr>
                <w:ins w:id="32196" w:author="Στάθης Καπ" w:date="2023-03-03T04:01:00Z"/>
                <w:rFonts w:cstheme="minorHAnsi"/>
                <w:sz w:val="16"/>
                <w:szCs w:val="16"/>
              </w:rPr>
            </w:pPr>
            <w:ins w:id="32197" w:author="Στάθης Καπ" w:date="2023-03-03T06:21:00Z">
              <w:r>
                <w:rPr>
                  <w:rFonts w:ascii="Calibri" w:hAnsi="Calibri" w:cs="Calibri"/>
                  <w:color w:val="000000"/>
                  <w:sz w:val="16"/>
                  <w:szCs w:val="16"/>
                </w:rPr>
                <w:t>681</w:t>
              </w:r>
            </w:ins>
          </w:p>
        </w:tc>
        <w:tc>
          <w:tcPr>
            <w:tcW w:w="621" w:type="dxa"/>
            <w:vAlign w:val="center"/>
            <w:tcPrChange w:id="32198" w:author="Στάθης Καπ" w:date="2023-03-03T06:26:00Z">
              <w:tcPr>
                <w:tcW w:w="621" w:type="dxa"/>
                <w:vAlign w:val="bottom"/>
              </w:tcPr>
            </w:tcPrChange>
          </w:tcPr>
          <w:p w14:paraId="157A4C7F" w14:textId="4156E010" w:rsidR="00C87CFE" w:rsidRPr="00CD1347" w:rsidRDefault="00C87CFE" w:rsidP="00C87CFE">
            <w:pPr>
              <w:jc w:val="center"/>
              <w:rPr>
                <w:ins w:id="32199" w:author="Στάθης Καπ" w:date="2023-03-03T04:01:00Z"/>
                <w:rFonts w:cstheme="minorHAnsi"/>
                <w:sz w:val="16"/>
                <w:szCs w:val="16"/>
              </w:rPr>
            </w:pPr>
            <w:ins w:id="32200" w:author="Στάθης Καπ" w:date="2023-03-03T06:21:00Z">
              <w:r>
                <w:rPr>
                  <w:rFonts w:ascii="Calibri" w:hAnsi="Calibri" w:cs="Calibri"/>
                  <w:color w:val="000000"/>
                  <w:sz w:val="16"/>
                  <w:szCs w:val="16"/>
                </w:rPr>
                <w:t>0.313</w:t>
              </w:r>
            </w:ins>
          </w:p>
        </w:tc>
        <w:tc>
          <w:tcPr>
            <w:tcW w:w="669" w:type="dxa"/>
            <w:vAlign w:val="center"/>
            <w:tcPrChange w:id="32201" w:author="Στάθης Καπ" w:date="2023-03-03T06:26:00Z">
              <w:tcPr>
                <w:tcW w:w="669" w:type="dxa"/>
                <w:vAlign w:val="center"/>
              </w:tcPr>
            </w:tcPrChange>
          </w:tcPr>
          <w:p w14:paraId="0FD56C39" w14:textId="3CDE8DBF" w:rsidR="00C87CFE" w:rsidRPr="00CD1347" w:rsidRDefault="00C87CFE" w:rsidP="00C87CFE">
            <w:pPr>
              <w:jc w:val="center"/>
              <w:rPr>
                <w:ins w:id="32202" w:author="Στάθης Καπ" w:date="2023-03-03T04:01:00Z"/>
                <w:rFonts w:cstheme="minorHAnsi"/>
                <w:sz w:val="16"/>
                <w:szCs w:val="16"/>
              </w:rPr>
            </w:pPr>
            <w:ins w:id="32203" w:author="Στάθης Καπ" w:date="2023-03-03T06:21:00Z">
              <w:r>
                <w:rPr>
                  <w:rFonts w:ascii="Calibri" w:hAnsi="Calibri" w:cstheme="minorHAnsi"/>
                  <w:color w:val="000000"/>
                  <w:sz w:val="16"/>
                  <w:szCs w:val="16"/>
                </w:rPr>
                <w:t>4.35</w:t>
              </w:r>
            </w:ins>
          </w:p>
        </w:tc>
        <w:tc>
          <w:tcPr>
            <w:tcW w:w="508" w:type="dxa"/>
            <w:vAlign w:val="center"/>
            <w:tcPrChange w:id="32204" w:author="Στάθης Καπ" w:date="2023-03-03T06:26:00Z">
              <w:tcPr>
                <w:tcW w:w="508" w:type="dxa"/>
                <w:vAlign w:val="bottom"/>
              </w:tcPr>
            </w:tcPrChange>
          </w:tcPr>
          <w:p w14:paraId="09A57025" w14:textId="695A5620" w:rsidR="00C87CFE" w:rsidRPr="00CD1347" w:rsidRDefault="00C87CFE" w:rsidP="00C87CFE">
            <w:pPr>
              <w:jc w:val="center"/>
              <w:rPr>
                <w:ins w:id="32205" w:author="Στάθης Καπ" w:date="2023-03-03T04:01:00Z"/>
                <w:rFonts w:cstheme="minorHAnsi"/>
                <w:sz w:val="16"/>
                <w:szCs w:val="16"/>
              </w:rPr>
            </w:pPr>
            <w:ins w:id="32206" w:author="Στάθης Καπ" w:date="2023-03-03T06:21:00Z">
              <w:r>
                <w:rPr>
                  <w:rFonts w:ascii="Calibri" w:hAnsi="Calibri" w:cs="Calibri"/>
                  <w:color w:val="000000"/>
                  <w:sz w:val="16"/>
                  <w:szCs w:val="16"/>
                </w:rPr>
                <w:t>598</w:t>
              </w:r>
            </w:ins>
          </w:p>
        </w:tc>
        <w:tc>
          <w:tcPr>
            <w:tcW w:w="541" w:type="dxa"/>
            <w:vAlign w:val="center"/>
            <w:tcPrChange w:id="32207" w:author="Στάθης Καπ" w:date="2023-03-03T06:26:00Z">
              <w:tcPr>
                <w:tcW w:w="541" w:type="dxa"/>
                <w:vAlign w:val="bottom"/>
              </w:tcPr>
            </w:tcPrChange>
          </w:tcPr>
          <w:p w14:paraId="2ACC0014" w14:textId="2487C5DA" w:rsidR="00C87CFE" w:rsidRPr="00CD1347" w:rsidRDefault="00C87CFE" w:rsidP="00C87CFE">
            <w:pPr>
              <w:jc w:val="center"/>
              <w:rPr>
                <w:ins w:id="32208" w:author="Στάθης Καπ" w:date="2023-03-03T04:01:00Z"/>
                <w:rFonts w:cstheme="minorHAnsi"/>
                <w:sz w:val="16"/>
                <w:szCs w:val="16"/>
              </w:rPr>
            </w:pPr>
            <w:ins w:id="32209" w:author="Στάθης Καπ" w:date="2023-03-03T06:21:00Z">
              <w:r>
                <w:rPr>
                  <w:rFonts w:ascii="Calibri" w:hAnsi="Calibri" w:cs="Calibri"/>
                  <w:color w:val="000000"/>
                  <w:sz w:val="16"/>
                  <w:szCs w:val="16"/>
                </w:rPr>
                <w:t>0.356</w:t>
              </w:r>
            </w:ins>
          </w:p>
        </w:tc>
        <w:tc>
          <w:tcPr>
            <w:tcW w:w="589" w:type="dxa"/>
            <w:vAlign w:val="center"/>
            <w:tcPrChange w:id="32210" w:author="Στάθης Καπ" w:date="2023-03-03T06:26:00Z">
              <w:tcPr>
                <w:tcW w:w="589" w:type="dxa"/>
                <w:vAlign w:val="center"/>
              </w:tcPr>
            </w:tcPrChange>
          </w:tcPr>
          <w:p w14:paraId="6F2BC16D" w14:textId="07BDEFF9" w:rsidR="00C87CFE" w:rsidRPr="00CD1347" w:rsidRDefault="00C87CFE" w:rsidP="00C87CFE">
            <w:pPr>
              <w:jc w:val="center"/>
              <w:rPr>
                <w:ins w:id="32211" w:author="Στάθης Καπ" w:date="2023-03-03T04:01:00Z"/>
                <w:rFonts w:cstheme="minorHAnsi"/>
                <w:sz w:val="16"/>
                <w:szCs w:val="16"/>
              </w:rPr>
            </w:pPr>
            <w:ins w:id="32212" w:author="Στάθης Καπ" w:date="2023-03-03T06:21:00Z">
              <w:r>
                <w:rPr>
                  <w:rFonts w:ascii="Calibri" w:hAnsi="Calibri" w:cstheme="minorHAnsi"/>
                  <w:color w:val="000000"/>
                  <w:sz w:val="16"/>
                  <w:szCs w:val="16"/>
                </w:rPr>
                <w:t>16.01</w:t>
              </w:r>
            </w:ins>
          </w:p>
        </w:tc>
        <w:tc>
          <w:tcPr>
            <w:tcW w:w="463" w:type="dxa"/>
            <w:vAlign w:val="center"/>
            <w:tcPrChange w:id="32213" w:author="Στάθης Καπ" w:date="2023-03-03T06:26:00Z">
              <w:tcPr>
                <w:tcW w:w="463" w:type="dxa"/>
                <w:vAlign w:val="bottom"/>
              </w:tcPr>
            </w:tcPrChange>
          </w:tcPr>
          <w:p w14:paraId="7CA85B58" w14:textId="0A555E7D" w:rsidR="00C87CFE" w:rsidRPr="00CD1347" w:rsidRDefault="00C87CFE" w:rsidP="00C87CFE">
            <w:pPr>
              <w:jc w:val="center"/>
              <w:rPr>
                <w:ins w:id="32214" w:author="Στάθης Καπ" w:date="2023-03-03T04:01:00Z"/>
                <w:rFonts w:cstheme="minorHAnsi"/>
                <w:sz w:val="16"/>
                <w:szCs w:val="16"/>
              </w:rPr>
            </w:pPr>
            <w:ins w:id="32215" w:author="Στάθης Καπ" w:date="2023-03-03T06:21:00Z">
              <w:r>
                <w:rPr>
                  <w:rFonts w:ascii="Calibri" w:hAnsi="Calibri" w:cs="Calibri"/>
                  <w:color w:val="000000"/>
                  <w:sz w:val="16"/>
                  <w:szCs w:val="16"/>
                </w:rPr>
                <w:t>618</w:t>
              </w:r>
            </w:ins>
          </w:p>
        </w:tc>
        <w:tc>
          <w:tcPr>
            <w:tcW w:w="541" w:type="dxa"/>
            <w:vAlign w:val="center"/>
            <w:tcPrChange w:id="32216" w:author="Στάθης Καπ" w:date="2023-03-03T06:26:00Z">
              <w:tcPr>
                <w:tcW w:w="541" w:type="dxa"/>
                <w:vAlign w:val="bottom"/>
              </w:tcPr>
            </w:tcPrChange>
          </w:tcPr>
          <w:p w14:paraId="61C53CC6" w14:textId="63D68B98" w:rsidR="00C87CFE" w:rsidRPr="00CD1347" w:rsidRDefault="00C87CFE" w:rsidP="00C87CFE">
            <w:pPr>
              <w:jc w:val="center"/>
              <w:rPr>
                <w:ins w:id="32217" w:author="Στάθης Καπ" w:date="2023-03-03T04:01:00Z"/>
                <w:rFonts w:cstheme="minorHAnsi"/>
                <w:sz w:val="16"/>
                <w:szCs w:val="16"/>
              </w:rPr>
            </w:pPr>
            <w:ins w:id="32218" w:author="Στάθης Καπ" w:date="2023-03-03T06:21:00Z">
              <w:r>
                <w:rPr>
                  <w:rFonts w:ascii="Calibri" w:hAnsi="Calibri" w:cs="Calibri"/>
                  <w:color w:val="000000"/>
                  <w:sz w:val="16"/>
                  <w:szCs w:val="16"/>
                </w:rPr>
                <w:t>0.29</w:t>
              </w:r>
            </w:ins>
          </w:p>
        </w:tc>
        <w:tc>
          <w:tcPr>
            <w:tcW w:w="589" w:type="dxa"/>
            <w:vAlign w:val="center"/>
            <w:tcPrChange w:id="32219" w:author="Στάθης Καπ" w:date="2023-03-03T06:26:00Z">
              <w:tcPr>
                <w:tcW w:w="589" w:type="dxa"/>
                <w:vAlign w:val="center"/>
              </w:tcPr>
            </w:tcPrChange>
          </w:tcPr>
          <w:p w14:paraId="66B950DE" w14:textId="38B632DE" w:rsidR="00C87CFE" w:rsidRPr="00CD1347" w:rsidRDefault="00C87CFE" w:rsidP="00C87CFE">
            <w:pPr>
              <w:jc w:val="center"/>
              <w:rPr>
                <w:ins w:id="32220" w:author="Στάθης Καπ" w:date="2023-03-03T04:01:00Z"/>
                <w:rFonts w:cstheme="minorHAnsi"/>
                <w:sz w:val="16"/>
                <w:szCs w:val="16"/>
              </w:rPr>
            </w:pPr>
            <w:ins w:id="32221"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322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223" w:author="Στάθης Καπ" w:date="2023-03-03T04:01:00Z"/>
        </w:trPr>
        <w:tc>
          <w:tcPr>
            <w:tcW w:w="515" w:type="dxa"/>
            <w:tcBorders>
              <w:top w:val="nil"/>
              <w:bottom w:val="nil"/>
              <w:right w:val="single" w:sz="4" w:space="0" w:color="auto"/>
            </w:tcBorders>
            <w:shd w:val="clear" w:color="auto" w:fill="E7E6E6" w:themeFill="background2"/>
            <w:vAlign w:val="bottom"/>
            <w:tcPrChange w:id="32224" w:author="Στάθης Καπ" w:date="2023-03-03T06:26:00Z">
              <w:tcPr>
                <w:tcW w:w="515" w:type="dxa"/>
                <w:vAlign w:val="bottom"/>
              </w:tcPr>
            </w:tcPrChange>
          </w:tcPr>
          <w:p w14:paraId="7E623ADC" w14:textId="6EDD02C3" w:rsidR="00C87CFE" w:rsidRPr="00CD1347" w:rsidRDefault="00C87CFE" w:rsidP="00C87CFE">
            <w:pPr>
              <w:jc w:val="center"/>
              <w:rPr>
                <w:ins w:id="32225" w:author="Στάθης Καπ" w:date="2023-03-03T04:01:00Z"/>
                <w:sz w:val="16"/>
                <w:szCs w:val="16"/>
              </w:rPr>
            </w:pPr>
            <w:ins w:id="32226" w:author="Στάθης Καπ" w:date="2023-03-03T04:08:00Z">
              <w:r w:rsidRPr="00CD1347">
                <w:rPr>
                  <w:rFonts w:ascii="Calibri" w:hAnsi="Calibri" w:cs="Calibri"/>
                  <w:color w:val="000000"/>
                  <w:sz w:val="16"/>
                  <w:szCs w:val="16"/>
                  <w:rPrChange w:id="32227"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32228" w:author="Στάθης Καπ" w:date="2023-03-03T06:26:00Z">
              <w:tcPr>
                <w:tcW w:w="560" w:type="dxa"/>
              </w:tcPr>
            </w:tcPrChange>
          </w:tcPr>
          <w:p w14:paraId="1978FA18" w14:textId="27B99E36" w:rsidR="00C87CFE" w:rsidRPr="00CD1347" w:rsidRDefault="00C87CFE" w:rsidP="00C87CFE">
            <w:pPr>
              <w:jc w:val="center"/>
              <w:rPr>
                <w:ins w:id="32229" w:author="Στάθης Καπ" w:date="2023-03-03T04:01:00Z"/>
                <w:rFonts w:cstheme="minorHAnsi"/>
                <w:sz w:val="16"/>
                <w:szCs w:val="16"/>
              </w:rPr>
            </w:pPr>
            <w:ins w:id="32230" w:author="Στάθης Καπ" w:date="2023-03-03T06:21:00Z">
              <w:r>
                <w:rPr>
                  <w:rFonts w:ascii="Calibri" w:hAnsi="Calibri" w:cs="Calibri"/>
                  <w:color w:val="000000"/>
                  <w:sz w:val="16"/>
                  <w:szCs w:val="16"/>
                </w:rPr>
                <w:t>710</w:t>
              </w:r>
            </w:ins>
          </w:p>
        </w:tc>
        <w:tc>
          <w:tcPr>
            <w:tcW w:w="855" w:type="dxa"/>
            <w:vAlign w:val="center"/>
            <w:tcPrChange w:id="32231" w:author="Στάθης Καπ" w:date="2023-03-03T06:26:00Z">
              <w:tcPr>
                <w:tcW w:w="855" w:type="dxa"/>
              </w:tcPr>
            </w:tcPrChange>
          </w:tcPr>
          <w:p w14:paraId="511F1B0C" w14:textId="24FDAD90" w:rsidR="00C87CFE" w:rsidRPr="00CD1347" w:rsidRDefault="00C87CFE" w:rsidP="00C87CFE">
            <w:pPr>
              <w:jc w:val="center"/>
              <w:rPr>
                <w:ins w:id="32232" w:author="Στάθης Καπ" w:date="2023-03-03T04:01:00Z"/>
                <w:rFonts w:cstheme="minorHAnsi"/>
                <w:sz w:val="16"/>
                <w:szCs w:val="16"/>
              </w:rPr>
            </w:pPr>
            <w:ins w:id="32233" w:author="Στάθης Καπ" w:date="2023-03-03T06:21:00Z">
              <w:r>
                <w:rPr>
                  <w:rFonts w:ascii="Calibri" w:hAnsi="Calibri" w:cs="Calibri"/>
                  <w:color w:val="000000"/>
                  <w:sz w:val="16"/>
                  <w:szCs w:val="16"/>
                </w:rPr>
                <w:t>699</w:t>
              </w:r>
            </w:ins>
          </w:p>
        </w:tc>
        <w:tc>
          <w:tcPr>
            <w:tcW w:w="544" w:type="dxa"/>
            <w:vAlign w:val="center"/>
            <w:tcPrChange w:id="32234" w:author="Στάθης Καπ" w:date="2023-03-03T06:26:00Z">
              <w:tcPr>
                <w:tcW w:w="544" w:type="dxa"/>
                <w:vAlign w:val="bottom"/>
              </w:tcPr>
            </w:tcPrChange>
          </w:tcPr>
          <w:p w14:paraId="315D7B45" w14:textId="78CBC07A" w:rsidR="00C87CFE" w:rsidRPr="00CD1347" w:rsidRDefault="00C87CFE" w:rsidP="00C87CFE">
            <w:pPr>
              <w:jc w:val="center"/>
              <w:rPr>
                <w:ins w:id="32235" w:author="Στάθης Καπ" w:date="2023-03-03T04:01:00Z"/>
                <w:rFonts w:cstheme="minorHAnsi"/>
                <w:sz w:val="16"/>
                <w:szCs w:val="16"/>
              </w:rPr>
            </w:pPr>
            <w:ins w:id="32236" w:author="Στάθης Καπ" w:date="2023-03-03T06:21:00Z">
              <w:r>
                <w:rPr>
                  <w:rFonts w:ascii="Calibri" w:hAnsi="Calibri" w:cs="Calibri"/>
                  <w:color w:val="000000"/>
                  <w:sz w:val="16"/>
                  <w:szCs w:val="16"/>
                </w:rPr>
                <w:t>639</w:t>
              </w:r>
            </w:ins>
          </w:p>
        </w:tc>
        <w:tc>
          <w:tcPr>
            <w:tcW w:w="621" w:type="dxa"/>
            <w:vAlign w:val="center"/>
            <w:tcPrChange w:id="32237" w:author="Στάθης Καπ" w:date="2023-03-03T06:26:00Z">
              <w:tcPr>
                <w:tcW w:w="621" w:type="dxa"/>
                <w:vAlign w:val="bottom"/>
              </w:tcPr>
            </w:tcPrChange>
          </w:tcPr>
          <w:p w14:paraId="6A4ECCB9" w14:textId="1CEDE531" w:rsidR="00C87CFE" w:rsidRPr="00CD1347" w:rsidRDefault="00C87CFE" w:rsidP="00C87CFE">
            <w:pPr>
              <w:jc w:val="center"/>
              <w:rPr>
                <w:ins w:id="32238" w:author="Στάθης Καπ" w:date="2023-03-03T04:01:00Z"/>
                <w:rFonts w:cstheme="minorHAnsi"/>
                <w:sz w:val="16"/>
                <w:szCs w:val="16"/>
              </w:rPr>
            </w:pPr>
            <w:ins w:id="32239" w:author="Στάθης Καπ" w:date="2023-03-03T06:21:00Z">
              <w:r>
                <w:rPr>
                  <w:rFonts w:ascii="Calibri" w:hAnsi="Calibri" w:cs="Calibri"/>
                  <w:color w:val="000000"/>
                  <w:sz w:val="16"/>
                  <w:szCs w:val="16"/>
                </w:rPr>
                <w:t>0.395</w:t>
              </w:r>
            </w:ins>
          </w:p>
        </w:tc>
        <w:tc>
          <w:tcPr>
            <w:tcW w:w="669" w:type="dxa"/>
            <w:vAlign w:val="center"/>
            <w:tcPrChange w:id="32240" w:author="Στάθης Καπ" w:date="2023-03-03T06:26:00Z">
              <w:tcPr>
                <w:tcW w:w="669" w:type="dxa"/>
                <w:vAlign w:val="center"/>
              </w:tcPr>
            </w:tcPrChange>
          </w:tcPr>
          <w:p w14:paraId="6C10BA0F" w14:textId="6D7E3F32" w:rsidR="00C87CFE" w:rsidRPr="00CD1347" w:rsidRDefault="00C87CFE" w:rsidP="00C87CFE">
            <w:pPr>
              <w:jc w:val="center"/>
              <w:rPr>
                <w:ins w:id="32241" w:author="Στάθης Καπ" w:date="2023-03-03T04:01:00Z"/>
                <w:rFonts w:cstheme="minorHAnsi"/>
                <w:sz w:val="16"/>
                <w:szCs w:val="16"/>
              </w:rPr>
            </w:pPr>
            <w:ins w:id="32242" w:author="Στάθης Καπ" w:date="2023-03-03T06:21:00Z">
              <w:r>
                <w:rPr>
                  <w:rFonts w:ascii="Calibri" w:hAnsi="Calibri" w:cstheme="minorHAnsi"/>
                  <w:color w:val="000000"/>
                  <w:sz w:val="16"/>
                  <w:szCs w:val="16"/>
                </w:rPr>
                <w:t>10</w:t>
              </w:r>
            </w:ins>
          </w:p>
        </w:tc>
        <w:tc>
          <w:tcPr>
            <w:tcW w:w="543" w:type="dxa"/>
            <w:vAlign w:val="center"/>
            <w:tcPrChange w:id="32243" w:author="Στάθης Καπ" w:date="2023-03-03T06:26:00Z">
              <w:tcPr>
                <w:tcW w:w="543" w:type="dxa"/>
                <w:vAlign w:val="bottom"/>
              </w:tcPr>
            </w:tcPrChange>
          </w:tcPr>
          <w:p w14:paraId="58BEBE05" w14:textId="29256D6F" w:rsidR="00C87CFE" w:rsidRPr="00CD1347" w:rsidRDefault="00C87CFE" w:rsidP="00C87CFE">
            <w:pPr>
              <w:jc w:val="center"/>
              <w:rPr>
                <w:ins w:id="32244" w:author="Στάθης Καπ" w:date="2023-03-03T04:01:00Z"/>
                <w:rFonts w:cstheme="minorHAnsi"/>
                <w:sz w:val="16"/>
                <w:szCs w:val="16"/>
              </w:rPr>
            </w:pPr>
            <w:ins w:id="32245" w:author="Στάθης Καπ" w:date="2023-03-03T06:21:00Z">
              <w:r>
                <w:rPr>
                  <w:rFonts w:ascii="Calibri" w:hAnsi="Calibri" w:cs="Calibri"/>
                  <w:color w:val="000000"/>
                  <w:sz w:val="16"/>
                  <w:szCs w:val="16"/>
                </w:rPr>
                <w:t>605</w:t>
              </w:r>
            </w:ins>
          </w:p>
        </w:tc>
        <w:tc>
          <w:tcPr>
            <w:tcW w:w="621" w:type="dxa"/>
            <w:vAlign w:val="center"/>
            <w:tcPrChange w:id="32246" w:author="Στάθης Καπ" w:date="2023-03-03T06:26:00Z">
              <w:tcPr>
                <w:tcW w:w="621" w:type="dxa"/>
                <w:vAlign w:val="bottom"/>
              </w:tcPr>
            </w:tcPrChange>
          </w:tcPr>
          <w:p w14:paraId="288CA74D" w14:textId="13CB4EF2" w:rsidR="00C87CFE" w:rsidRPr="00CD1347" w:rsidRDefault="00C87CFE" w:rsidP="00C87CFE">
            <w:pPr>
              <w:jc w:val="center"/>
              <w:rPr>
                <w:ins w:id="32247" w:author="Στάθης Καπ" w:date="2023-03-03T04:01:00Z"/>
                <w:rFonts w:cstheme="minorHAnsi"/>
                <w:sz w:val="16"/>
                <w:szCs w:val="16"/>
              </w:rPr>
            </w:pPr>
            <w:ins w:id="32248" w:author="Στάθης Καπ" w:date="2023-03-03T06:21:00Z">
              <w:r>
                <w:rPr>
                  <w:rFonts w:ascii="Calibri" w:hAnsi="Calibri" w:cs="Calibri"/>
                  <w:color w:val="000000"/>
                  <w:sz w:val="16"/>
                  <w:szCs w:val="16"/>
                </w:rPr>
                <w:t>0.3</w:t>
              </w:r>
            </w:ins>
          </w:p>
        </w:tc>
        <w:tc>
          <w:tcPr>
            <w:tcW w:w="669" w:type="dxa"/>
            <w:vAlign w:val="center"/>
            <w:tcPrChange w:id="32249" w:author="Στάθης Καπ" w:date="2023-03-03T06:26:00Z">
              <w:tcPr>
                <w:tcW w:w="669" w:type="dxa"/>
                <w:vAlign w:val="center"/>
              </w:tcPr>
            </w:tcPrChange>
          </w:tcPr>
          <w:p w14:paraId="36FAF483" w14:textId="79A06849" w:rsidR="00C87CFE" w:rsidRPr="00CD1347" w:rsidRDefault="00C87CFE" w:rsidP="00C87CFE">
            <w:pPr>
              <w:jc w:val="center"/>
              <w:rPr>
                <w:ins w:id="32250" w:author="Στάθης Καπ" w:date="2023-03-03T04:01:00Z"/>
                <w:rFonts w:cstheme="minorHAnsi"/>
                <w:sz w:val="16"/>
                <w:szCs w:val="16"/>
              </w:rPr>
            </w:pPr>
            <w:ins w:id="32251" w:author="Στάθης Καπ" w:date="2023-03-03T06:21:00Z">
              <w:r>
                <w:rPr>
                  <w:rFonts w:ascii="Calibri" w:hAnsi="Calibri" w:cstheme="minorHAnsi"/>
                  <w:color w:val="000000"/>
                  <w:sz w:val="16"/>
                  <w:szCs w:val="16"/>
                </w:rPr>
                <w:t>5.32</w:t>
              </w:r>
            </w:ins>
          </w:p>
        </w:tc>
        <w:tc>
          <w:tcPr>
            <w:tcW w:w="508" w:type="dxa"/>
            <w:vAlign w:val="center"/>
            <w:tcPrChange w:id="32252" w:author="Στάθης Καπ" w:date="2023-03-03T06:26:00Z">
              <w:tcPr>
                <w:tcW w:w="508" w:type="dxa"/>
                <w:vAlign w:val="bottom"/>
              </w:tcPr>
            </w:tcPrChange>
          </w:tcPr>
          <w:p w14:paraId="548320A0" w14:textId="042EA337" w:rsidR="00C87CFE" w:rsidRPr="00CD1347" w:rsidRDefault="00C87CFE" w:rsidP="00C87CFE">
            <w:pPr>
              <w:jc w:val="center"/>
              <w:rPr>
                <w:ins w:id="32253" w:author="Στάθης Καπ" w:date="2023-03-03T04:01:00Z"/>
                <w:rFonts w:cstheme="minorHAnsi"/>
                <w:sz w:val="16"/>
                <w:szCs w:val="16"/>
              </w:rPr>
            </w:pPr>
            <w:ins w:id="32254" w:author="Στάθης Καπ" w:date="2023-03-03T06:21:00Z">
              <w:r>
                <w:rPr>
                  <w:rFonts w:ascii="Calibri" w:hAnsi="Calibri" w:cs="Calibri"/>
                  <w:color w:val="000000"/>
                  <w:sz w:val="16"/>
                  <w:szCs w:val="16"/>
                </w:rPr>
                <w:t>533</w:t>
              </w:r>
            </w:ins>
          </w:p>
        </w:tc>
        <w:tc>
          <w:tcPr>
            <w:tcW w:w="541" w:type="dxa"/>
            <w:vAlign w:val="center"/>
            <w:tcPrChange w:id="32255" w:author="Στάθης Καπ" w:date="2023-03-03T06:26:00Z">
              <w:tcPr>
                <w:tcW w:w="541" w:type="dxa"/>
                <w:vAlign w:val="bottom"/>
              </w:tcPr>
            </w:tcPrChange>
          </w:tcPr>
          <w:p w14:paraId="45878E90" w14:textId="63AB28B2" w:rsidR="00C87CFE" w:rsidRPr="00CD1347" w:rsidRDefault="00C87CFE" w:rsidP="00C87CFE">
            <w:pPr>
              <w:jc w:val="center"/>
              <w:rPr>
                <w:ins w:id="32256" w:author="Στάθης Καπ" w:date="2023-03-03T04:01:00Z"/>
                <w:rFonts w:cstheme="minorHAnsi"/>
                <w:sz w:val="16"/>
                <w:szCs w:val="16"/>
              </w:rPr>
            </w:pPr>
            <w:ins w:id="32257" w:author="Στάθης Καπ" w:date="2023-03-03T06:21:00Z">
              <w:r>
                <w:rPr>
                  <w:rFonts w:ascii="Calibri" w:hAnsi="Calibri" w:cs="Calibri"/>
                  <w:color w:val="000000"/>
                  <w:sz w:val="16"/>
                  <w:szCs w:val="16"/>
                </w:rPr>
                <w:t>0.271</w:t>
              </w:r>
            </w:ins>
          </w:p>
        </w:tc>
        <w:tc>
          <w:tcPr>
            <w:tcW w:w="589" w:type="dxa"/>
            <w:vAlign w:val="center"/>
            <w:tcPrChange w:id="32258" w:author="Στάθης Καπ" w:date="2023-03-03T06:26:00Z">
              <w:tcPr>
                <w:tcW w:w="589" w:type="dxa"/>
                <w:vAlign w:val="center"/>
              </w:tcPr>
            </w:tcPrChange>
          </w:tcPr>
          <w:p w14:paraId="7C750E7D" w14:textId="38452E33" w:rsidR="00C87CFE" w:rsidRPr="00CD1347" w:rsidRDefault="00C87CFE" w:rsidP="00C87CFE">
            <w:pPr>
              <w:jc w:val="center"/>
              <w:rPr>
                <w:ins w:id="32259" w:author="Στάθης Καπ" w:date="2023-03-03T04:01:00Z"/>
                <w:rFonts w:cstheme="minorHAnsi"/>
                <w:sz w:val="16"/>
                <w:szCs w:val="16"/>
              </w:rPr>
            </w:pPr>
            <w:ins w:id="32260" w:author="Στάθης Καπ" w:date="2023-03-03T06:21:00Z">
              <w:r>
                <w:rPr>
                  <w:rFonts w:ascii="Calibri" w:hAnsi="Calibri" w:cstheme="minorHAnsi"/>
                  <w:color w:val="000000"/>
                  <w:sz w:val="16"/>
                  <w:szCs w:val="16"/>
                </w:rPr>
                <w:t>16.59</w:t>
              </w:r>
            </w:ins>
          </w:p>
        </w:tc>
        <w:tc>
          <w:tcPr>
            <w:tcW w:w="463" w:type="dxa"/>
            <w:vAlign w:val="center"/>
            <w:tcPrChange w:id="32261" w:author="Στάθης Καπ" w:date="2023-03-03T06:26:00Z">
              <w:tcPr>
                <w:tcW w:w="463" w:type="dxa"/>
                <w:vAlign w:val="bottom"/>
              </w:tcPr>
            </w:tcPrChange>
          </w:tcPr>
          <w:p w14:paraId="31B9CBFE" w14:textId="0D5A24EA" w:rsidR="00C87CFE" w:rsidRPr="00CD1347" w:rsidRDefault="00C87CFE" w:rsidP="00C87CFE">
            <w:pPr>
              <w:jc w:val="center"/>
              <w:rPr>
                <w:ins w:id="32262" w:author="Στάθης Καπ" w:date="2023-03-03T04:01:00Z"/>
                <w:rFonts w:cstheme="minorHAnsi"/>
                <w:sz w:val="16"/>
                <w:szCs w:val="16"/>
              </w:rPr>
            </w:pPr>
            <w:ins w:id="32263" w:author="Στάθης Καπ" w:date="2023-03-03T06:21:00Z">
              <w:r>
                <w:rPr>
                  <w:rFonts w:ascii="Calibri" w:hAnsi="Calibri" w:cs="Calibri"/>
                  <w:color w:val="000000"/>
                  <w:sz w:val="16"/>
                  <w:szCs w:val="16"/>
                </w:rPr>
                <w:t>535</w:t>
              </w:r>
            </w:ins>
          </w:p>
        </w:tc>
        <w:tc>
          <w:tcPr>
            <w:tcW w:w="541" w:type="dxa"/>
            <w:vAlign w:val="center"/>
            <w:tcPrChange w:id="32264" w:author="Στάθης Καπ" w:date="2023-03-03T06:26:00Z">
              <w:tcPr>
                <w:tcW w:w="541" w:type="dxa"/>
                <w:vAlign w:val="bottom"/>
              </w:tcPr>
            </w:tcPrChange>
          </w:tcPr>
          <w:p w14:paraId="3FD3AF68" w14:textId="75EEEA19" w:rsidR="00C87CFE" w:rsidRPr="00CD1347" w:rsidRDefault="00C87CFE" w:rsidP="00C87CFE">
            <w:pPr>
              <w:jc w:val="center"/>
              <w:rPr>
                <w:ins w:id="32265" w:author="Στάθης Καπ" w:date="2023-03-03T04:01:00Z"/>
                <w:rFonts w:cstheme="minorHAnsi"/>
                <w:sz w:val="16"/>
                <w:szCs w:val="16"/>
              </w:rPr>
            </w:pPr>
            <w:ins w:id="32266" w:author="Στάθης Καπ" w:date="2023-03-03T06:21:00Z">
              <w:r>
                <w:rPr>
                  <w:rFonts w:ascii="Calibri" w:hAnsi="Calibri" w:cs="Calibri"/>
                  <w:color w:val="000000"/>
                  <w:sz w:val="16"/>
                  <w:szCs w:val="16"/>
                </w:rPr>
                <w:t>0.293</w:t>
              </w:r>
            </w:ins>
          </w:p>
        </w:tc>
        <w:tc>
          <w:tcPr>
            <w:tcW w:w="589" w:type="dxa"/>
            <w:vAlign w:val="center"/>
            <w:tcPrChange w:id="32267" w:author="Στάθης Καπ" w:date="2023-03-03T06:26:00Z">
              <w:tcPr>
                <w:tcW w:w="589" w:type="dxa"/>
                <w:vAlign w:val="center"/>
              </w:tcPr>
            </w:tcPrChange>
          </w:tcPr>
          <w:p w14:paraId="36FD0458" w14:textId="6997ABDA" w:rsidR="00C87CFE" w:rsidRPr="00CD1347" w:rsidRDefault="00C87CFE" w:rsidP="00C87CFE">
            <w:pPr>
              <w:jc w:val="center"/>
              <w:rPr>
                <w:ins w:id="32268" w:author="Στάθης Καπ" w:date="2023-03-03T04:01:00Z"/>
                <w:rFonts w:cstheme="minorHAnsi"/>
                <w:sz w:val="16"/>
                <w:szCs w:val="16"/>
              </w:rPr>
            </w:pPr>
            <w:ins w:id="32269"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322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271" w:author="Στάθης Καπ" w:date="2023-03-03T04:01:00Z"/>
        </w:trPr>
        <w:tc>
          <w:tcPr>
            <w:tcW w:w="515" w:type="dxa"/>
            <w:tcBorders>
              <w:top w:val="nil"/>
              <w:bottom w:val="nil"/>
              <w:right w:val="single" w:sz="4" w:space="0" w:color="auto"/>
            </w:tcBorders>
            <w:shd w:val="clear" w:color="auto" w:fill="E7E6E6" w:themeFill="background2"/>
            <w:vAlign w:val="bottom"/>
            <w:tcPrChange w:id="32272" w:author="Στάθης Καπ" w:date="2023-03-03T06:26:00Z">
              <w:tcPr>
                <w:tcW w:w="515" w:type="dxa"/>
                <w:vAlign w:val="bottom"/>
              </w:tcPr>
            </w:tcPrChange>
          </w:tcPr>
          <w:p w14:paraId="455F8233" w14:textId="1670E84D" w:rsidR="00C87CFE" w:rsidRPr="00CD1347" w:rsidRDefault="00C87CFE" w:rsidP="00C87CFE">
            <w:pPr>
              <w:jc w:val="center"/>
              <w:rPr>
                <w:ins w:id="32273" w:author="Στάθης Καπ" w:date="2023-03-03T04:01:00Z"/>
                <w:sz w:val="16"/>
                <w:szCs w:val="16"/>
              </w:rPr>
            </w:pPr>
            <w:ins w:id="32274" w:author="Στάθης Καπ" w:date="2023-03-03T04:08:00Z">
              <w:r w:rsidRPr="00CD1347">
                <w:rPr>
                  <w:rFonts w:ascii="Calibri" w:hAnsi="Calibri" w:cs="Calibri"/>
                  <w:color w:val="000000"/>
                  <w:sz w:val="16"/>
                  <w:szCs w:val="16"/>
                  <w:rPrChange w:id="32275"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32276" w:author="Στάθης Καπ" w:date="2023-03-03T06:26:00Z">
              <w:tcPr>
                <w:tcW w:w="560" w:type="dxa"/>
              </w:tcPr>
            </w:tcPrChange>
          </w:tcPr>
          <w:p w14:paraId="7C12B55E" w14:textId="377DC755" w:rsidR="00C87CFE" w:rsidRPr="00CD1347" w:rsidRDefault="00C87CFE" w:rsidP="00C87CFE">
            <w:pPr>
              <w:jc w:val="center"/>
              <w:rPr>
                <w:ins w:id="32277" w:author="Στάθης Καπ" w:date="2023-03-03T04:01:00Z"/>
                <w:rFonts w:cstheme="minorHAnsi"/>
                <w:sz w:val="16"/>
                <w:szCs w:val="16"/>
              </w:rPr>
            </w:pPr>
            <w:ins w:id="32278" w:author="Στάθης Καπ" w:date="2023-03-03T06:21:00Z">
              <w:r>
                <w:rPr>
                  <w:rFonts w:ascii="Calibri" w:hAnsi="Calibri" w:cs="Calibri"/>
                  <w:color w:val="000000"/>
                  <w:sz w:val="16"/>
                  <w:szCs w:val="16"/>
                </w:rPr>
                <w:t>737</w:t>
              </w:r>
            </w:ins>
          </w:p>
        </w:tc>
        <w:tc>
          <w:tcPr>
            <w:tcW w:w="855" w:type="dxa"/>
            <w:vAlign w:val="center"/>
            <w:tcPrChange w:id="32279" w:author="Στάθης Καπ" w:date="2023-03-03T06:26:00Z">
              <w:tcPr>
                <w:tcW w:w="855" w:type="dxa"/>
              </w:tcPr>
            </w:tcPrChange>
          </w:tcPr>
          <w:p w14:paraId="74C4C4FE" w14:textId="25392EF8" w:rsidR="00C87CFE" w:rsidRPr="00CD1347" w:rsidRDefault="00C87CFE" w:rsidP="00C87CFE">
            <w:pPr>
              <w:jc w:val="center"/>
              <w:rPr>
                <w:ins w:id="32280" w:author="Στάθης Καπ" w:date="2023-03-03T04:01:00Z"/>
                <w:rFonts w:cstheme="minorHAnsi"/>
                <w:sz w:val="16"/>
                <w:szCs w:val="16"/>
              </w:rPr>
            </w:pPr>
            <w:ins w:id="32281" w:author="Στάθης Καπ" w:date="2023-03-03T06:21:00Z">
              <w:r>
                <w:rPr>
                  <w:rFonts w:ascii="Calibri" w:hAnsi="Calibri" w:cs="Calibri"/>
                  <w:color w:val="000000"/>
                  <w:sz w:val="16"/>
                  <w:szCs w:val="16"/>
                </w:rPr>
                <w:t>711</w:t>
              </w:r>
            </w:ins>
          </w:p>
        </w:tc>
        <w:tc>
          <w:tcPr>
            <w:tcW w:w="544" w:type="dxa"/>
            <w:vAlign w:val="center"/>
            <w:tcPrChange w:id="32282" w:author="Στάθης Καπ" w:date="2023-03-03T06:26:00Z">
              <w:tcPr>
                <w:tcW w:w="544" w:type="dxa"/>
                <w:vAlign w:val="bottom"/>
              </w:tcPr>
            </w:tcPrChange>
          </w:tcPr>
          <w:p w14:paraId="3BC62934" w14:textId="26DA8ED9" w:rsidR="00C87CFE" w:rsidRPr="00CD1347" w:rsidRDefault="00C87CFE" w:rsidP="00C87CFE">
            <w:pPr>
              <w:jc w:val="center"/>
              <w:rPr>
                <w:ins w:id="32283" w:author="Στάθης Καπ" w:date="2023-03-03T04:01:00Z"/>
                <w:rFonts w:cstheme="minorHAnsi"/>
                <w:sz w:val="16"/>
                <w:szCs w:val="16"/>
              </w:rPr>
            </w:pPr>
            <w:ins w:id="32284" w:author="Στάθης Καπ" w:date="2023-03-03T06:21:00Z">
              <w:r>
                <w:rPr>
                  <w:rFonts w:ascii="Calibri" w:hAnsi="Calibri" w:cs="Calibri"/>
                  <w:color w:val="000000"/>
                  <w:sz w:val="16"/>
                  <w:szCs w:val="16"/>
                </w:rPr>
                <w:t>668</w:t>
              </w:r>
            </w:ins>
          </w:p>
        </w:tc>
        <w:tc>
          <w:tcPr>
            <w:tcW w:w="621" w:type="dxa"/>
            <w:vAlign w:val="center"/>
            <w:tcPrChange w:id="32285" w:author="Στάθης Καπ" w:date="2023-03-03T06:26:00Z">
              <w:tcPr>
                <w:tcW w:w="621" w:type="dxa"/>
                <w:vAlign w:val="bottom"/>
              </w:tcPr>
            </w:tcPrChange>
          </w:tcPr>
          <w:p w14:paraId="3C277D24" w14:textId="04D17E7D" w:rsidR="00C87CFE" w:rsidRPr="00CD1347" w:rsidRDefault="00C87CFE" w:rsidP="00C87CFE">
            <w:pPr>
              <w:jc w:val="center"/>
              <w:rPr>
                <w:ins w:id="32286" w:author="Στάθης Καπ" w:date="2023-03-03T04:01:00Z"/>
                <w:rFonts w:cstheme="minorHAnsi"/>
                <w:sz w:val="16"/>
                <w:szCs w:val="16"/>
              </w:rPr>
            </w:pPr>
            <w:ins w:id="32287" w:author="Στάθης Καπ" w:date="2023-03-03T06:21:00Z">
              <w:r>
                <w:rPr>
                  <w:rFonts w:ascii="Calibri" w:hAnsi="Calibri" w:cs="Calibri"/>
                  <w:color w:val="000000"/>
                  <w:sz w:val="16"/>
                  <w:szCs w:val="16"/>
                </w:rPr>
                <w:t>0.423</w:t>
              </w:r>
            </w:ins>
          </w:p>
        </w:tc>
        <w:tc>
          <w:tcPr>
            <w:tcW w:w="669" w:type="dxa"/>
            <w:vAlign w:val="center"/>
            <w:tcPrChange w:id="32288" w:author="Στάθης Καπ" w:date="2023-03-03T06:26:00Z">
              <w:tcPr>
                <w:tcW w:w="669" w:type="dxa"/>
                <w:vAlign w:val="center"/>
              </w:tcPr>
            </w:tcPrChange>
          </w:tcPr>
          <w:p w14:paraId="51F8B255" w14:textId="73EE31E3" w:rsidR="00C87CFE" w:rsidRPr="00CD1347" w:rsidRDefault="00C87CFE" w:rsidP="00C87CFE">
            <w:pPr>
              <w:jc w:val="center"/>
              <w:rPr>
                <w:ins w:id="32289" w:author="Στάθης Καπ" w:date="2023-03-03T04:01:00Z"/>
                <w:rFonts w:cstheme="minorHAnsi"/>
                <w:sz w:val="16"/>
                <w:szCs w:val="16"/>
              </w:rPr>
            </w:pPr>
            <w:ins w:id="32290" w:author="Στάθης Καπ" w:date="2023-03-03T06:21:00Z">
              <w:r>
                <w:rPr>
                  <w:rFonts w:ascii="Calibri" w:hAnsi="Calibri" w:cstheme="minorHAnsi"/>
                  <w:color w:val="000000"/>
                  <w:sz w:val="16"/>
                  <w:szCs w:val="16"/>
                </w:rPr>
                <w:t>9.36</w:t>
              </w:r>
            </w:ins>
          </w:p>
        </w:tc>
        <w:tc>
          <w:tcPr>
            <w:tcW w:w="543" w:type="dxa"/>
            <w:vAlign w:val="center"/>
            <w:tcPrChange w:id="32291" w:author="Στάθης Καπ" w:date="2023-03-03T06:26:00Z">
              <w:tcPr>
                <w:tcW w:w="543" w:type="dxa"/>
                <w:vAlign w:val="bottom"/>
              </w:tcPr>
            </w:tcPrChange>
          </w:tcPr>
          <w:p w14:paraId="4CDE4211" w14:textId="62441EA0" w:rsidR="00C87CFE" w:rsidRPr="00CD1347" w:rsidRDefault="00C87CFE" w:rsidP="00C87CFE">
            <w:pPr>
              <w:jc w:val="center"/>
              <w:rPr>
                <w:ins w:id="32292" w:author="Στάθης Καπ" w:date="2023-03-03T04:01:00Z"/>
                <w:rFonts w:cstheme="minorHAnsi"/>
                <w:sz w:val="16"/>
                <w:szCs w:val="16"/>
              </w:rPr>
            </w:pPr>
            <w:ins w:id="32293" w:author="Στάθης Καπ" w:date="2023-03-03T06:21:00Z">
              <w:r>
                <w:rPr>
                  <w:rFonts w:ascii="Calibri" w:hAnsi="Calibri" w:cs="Calibri"/>
                  <w:color w:val="000000"/>
                  <w:sz w:val="16"/>
                  <w:szCs w:val="16"/>
                </w:rPr>
                <w:t>640</w:t>
              </w:r>
            </w:ins>
          </w:p>
        </w:tc>
        <w:tc>
          <w:tcPr>
            <w:tcW w:w="621" w:type="dxa"/>
            <w:vAlign w:val="center"/>
            <w:tcPrChange w:id="32294" w:author="Στάθης Καπ" w:date="2023-03-03T06:26:00Z">
              <w:tcPr>
                <w:tcW w:w="621" w:type="dxa"/>
                <w:vAlign w:val="bottom"/>
              </w:tcPr>
            </w:tcPrChange>
          </w:tcPr>
          <w:p w14:paraId="05996231" w14:textId="465FFE0B" w:rsidR="00C87CFE" w:rsidRPr="00CD1347" w:rsidRDefault="00C87CFE" w:rsidP="00C87CFE">
            <w:pPr>
              <w:jc w:val="center"/>
              <w:rPr>
                <w:ins w:id="32295" w:author="Στάθης Καπ" w:date="2023-03-03T04:01:00Z"/>
                <w:rFonts w:cstheme="minorHAnsi"/>
                <w:sz w:val="16"/>
                <w:szCs w:val="16"/>
              </w:rPr>
            </w:pPr>
            <w:ins w:id="32296" w:author="Στάθης Καπ" w:date="2023-03-03T06:21:00Z">
              <w:r>
                <w:rPr>
                  <w:rFonts w:ascii="Calibri" w:hAnsi="Calibri" w:cs="Calibri"/>
                  <w:color w:val="000000"/>
                  <w:sz w:val="16"/>
                  <w:szCs w:val="16"/>
                </w:rPr>
                <w:t>0.395</w:t>
              </w:r>
            </w:ins>
          </w:p>
        </w:tc>
        <w:tc>
          <w:tcPr>
            <w:tcW w:w="669" w:type="dxa"/>
            <w:vAlign w:val="center"/>
            <w:tcPrChange w:id="32297" w:author="Στάθης Καπ" w:date="2023-03-03T06:26:00Z">
              <w:tcPr>
                <w:tcW w:w="669" w:type="dxa"/>
                <w:vAlign w:val="center"/>
              </w:tcPr>
            </w:tcPrChange>
          </w:tcPr>
          <w:p w14:paraId="6858A75F" w14:textId="6BA1CB4D" w:rsidR="00C87CFE" w:rsidRPr="00CD1347" w:rsidRDefault="00C87CFE" w:rsidP="00C87CFE">
            <w:pPr>
              <w:jc w:val="center"/>
              <w:rPr>
                <w:ins w:id="32298" w:author="Στάθης Καπ" w:date="2023-03-03T04:01:00Z"/>
                <w:rFonts w:cstheme="minorHAnsi"/>
                <w:sz w:val="16"/>
                <w:szCs w:val="16"/>
              </w:rPr>
            </w:pPr>
            <w:ins w:id="32299" w:author="Στάθης Καπ" w:date="2023-03-03T06:21:00Z">
              <w:r>
                <w:rPr>
                  <w:rFonts w:ascii="Calibri" w:hAnsi="Calibri" w:cstheme="minorHAnsi"/>
                  <w:color w:val="000000"/>
                  <w:sz w:val="16"/>
                  <w:szCs w:val="16"/>
                </w:rPr>
                <w:t>4.19</w:t>
              </w:r>
            </w:ins>
          </w:p>
        </w:tc>
        <w:tc>
          <w:tcPr>
            <w:tcW w:w="508" w:type="dxa"/>
            <w:vAlign w:val="center"/>
            <w:tcPrChange w:id="32300" w:author="Στάθης Καπ" w:date="2023-03-03T06:26:00Z">
              <w:tcPr>
                <w:tcW w:w="508" w:type="dxa"/>
                <w:vAlign w:val="bottom"/>
              </w:tcPr>
            </w:tcPrChange>
          </w:tcPr>
          <w:p w14:paraId="2C19E2D8" w14:textId="01A611FF" w:rsidR="00C87CFE" w:rsidRPr="00CD1347" w:rsidRDefault="00C87CFE" w:rsidP="00C87CFE">
            <w:pPr>
              <w:jc w:val="center"/>
              <w:rPr>
                <w:ins w:id="32301" w:author="Στάθης Καπ" w:date="2023-03-03T04:01:00Z"/>
                <w:rFonts w:cstheme="minorHAnsi"/>
                <w:sz w:val="16"/>
                <w:szCs w:val="16"/>
              </w:rPr>
            </w:pPr>
            <w:ins w:id="32302" w:author="Στάθης Καπ" w:date="2023-03-03T06:21:00Z">
              <w:r>
                <w:rPr>
                  <w:rFonts w:ascii="Calibri" w:hAnsi="Calibri" w:cs="Calibri"/>
                  <w:color w:val="000000"/>
                  <w:sz w:val="16"/>
                  <w:szCs w:val="16"/>
                </w:rPr>
                <w:t>618</w:t>
              </w:r>
            </w:ins>
          </w:p>
        </w:tc>
        <w:tc>
          <w:tcPr>
            <w:tcW w:w="541" w:type="dxa"/>
            <w:vAlign w:val="center"/>
            <w:tcPrChange w:id="32303" w:author="Στάθης Καπ" w:date="2023-03-03T06:26:00Z">
              <w:tcPr>
                <w:tcW w:w="541" w:type="dxa"/>
                <w:vAlign w:val="bottom"/>
              </w:tcPr>
            </w:tcPrChange>
          </w:tcPr>
          <w:p w14:paraId="7820518E" w14:textId="1DE3C03D" w:rsidR="00C87CFE" w:rsidRPr="00CD1347" w:rsidRDefault="00C87CFE" w:rsidP="00C87CFE">
            <w:pPr>
              <w:jc w:val="center"/>
              <w:rPr>
                <w:ins w:id="32304" w:author="Στάθης Καπ" w:date="2023-03-03T04:01:00Z"/>
                <w:rFonts w:cstheme="minorHAnsi"/>
                <w:sz w:val="16"/>
                <w:szCs w:val="16"/>
              </w:rPr>
            </w:pPr>
            <w:ins w:id="32305" w:author="Στάθης Καπ" w:date="2023-03-03T06:21:00Z">
              <w:r>
                <w:rPr>
                  <w:rFonts w:ascii="Calibri" w:hAnsi="Calibri" w:cs="Calibri"/>
                  <w:color w:val="000000"/>
                  <w:sz w:val="16"/>
                  <w:szCs w:val="16"/>
                </w:rPr>
                <w:t>0.268</w:t>
              </w:r>
            </w:ins>
          </w:p>
        </w:tc>
        <w:tc>
          <w:tcPr>
            <w:tcW w:w="589" w:type="dxa"/>
            <w:vAlign w:val="center"/>
            <w:tcPrChange w:id="32306" w:author="Στάθης Καπ" w:date="2023-03-03T06:26:00Z">
              <w:tcPr>
                <w:tcW w:w="589" w:type="dxa"/>
                <w:vAlign w:val="center"/>
              </w:tcPr>
            </w:tcPrChange>
          </w:tcPr>
          <w:p w14:paraId="0AE5B3AB" w14:textId="4552B3F5" w:rsidR="00C87CFE" w:rsidRPr="00CD1347" w:rsidRDefault="00C87CFE" w:rsidP="00C87CFE">
            <w:pPr>
              <w:jc w:val="center"/>
              <w:rPr>
                <w:ins w:id="32307" w:author="Στάθης Καπ" w:date="2023-03-03T04:01:00Z"/>
                <w:rFonts w:cstheme="minorHAnsi"/>
                <w:sz w:val="16"/>
                <w:szCs w:val="16"/>
              </w:rPr>
            </w:pPr>
            <w:ins w:id="32308" w:author="Στάθης Καπ" w:date="2023-03-03T06:21:00Z">
              <w:r>
                <w:rPr>
                  <w:rFonts w:ascii="Calibri" w:hAnsi="Calibri" w:cstheme="minorHAnsi"/>
                  <w:color w:val="000000"/>
                  <w:sz w:val="16"/>
                  <w:szCs w:val="16"/>
                </w:rPr>
                <w:t>7.49</w:t>
              </w:r>
            </w:ins>
          </w:p>
        </w:tc>
        <w:tc>
          <w:tcPr>
            <w:tcW w:w="463" w:type="dxa"/>
            <w:vAlign w:val="center"/>
            <w:tcPrChange w:id="32309" w:author="Στάθης Καπ" w:date="2023-03-03T06:26:00Z">
              <w:tcPr>
                <w:tcW w:w="463" w:type="dxa"/>
                <w:vAlign w:val="bottom"/>
              </w:tcPr>
            </w:tcPrChange>
          </w:tcPr>
          <w:p w14:paraId="292A5CFF" w14:textId="63364D86" w:rsidR="00C87CFE" w:rsidRPr="00CD1347" w:rsidRDefault="00C87CFE" w:rsidP="00C87CFE">
            <w:pPr>
              <w:jc w:val="center"/>
              <w:rPr>
                <w:ins w:id="32310" w:author="Στάθης Καπ" w:date="2023-03-03T04:01:00Z"/>
                <w:rFonts w:cstheme="minorHAnsi"/>
                <w:sz w:val="16"/>
                <w:szCs w:val="16"/>
              </w:rPr>
            </w:pPr>
            <w:ins w:id="32311" w:author="Στάθης Καπ" w:date="2023-03-03T06:21:00Z">
              <w:r>
                <w:rPr>
                  <w:rFonts w:ascii="Calibri" w:hAnsi="Calibri" w:cs="Calibri"/>
                  <w:color w:val="000000"/>
                  <w:sz w:val="16"/>
                  <w:szCs w:val="16"/>
                </w:rPr>
                <w:t>597</w:t>
              </w:r>
            </w:ins>
          </w:p>
        </w:tc>
        <w:tc>
          <w:tcPr>
            <w:tcW w:w="541" w:type="dxa"/>
            <w:vAlign w:val="center"/>
            <w:tcPrChange w:id="32312" w:author="Στάθης Καπ" w:date="2023-03-03T06:26:00Z">
              <w:tcPr>
                <w:tcW w:w="541" w:type="dxa"/>
                <w:vAlign w:val="bottom"/>
              </w:tcPr>
            </w:tcPrChange>
          </w:tcPr>
          <w:p w14:paraId="593E6D1D" w14:textId="4B22B141" w:rsidR="00C87CFE" w:rsidRPr="00CD1347" w:rsidRDefault="00C87CFE" w:rsidP="00C87CFE">
            <w:pPr>
              <w:jc w:val="center"/>
              <w:rPr>
                <w:ins w:id="32313" w:author="Στάθης Καπ" w:date="2023-03-03T04:01:00Z"/>
                <w:rFonts w:cstheme="minorHAnsi"/>
                <w:sz w:val="16"/>
                <w:szCs w:val="16"/>
              </w:rPr>
            </w:pPr>
            <w:ins w:id="32314" w:author="Στάθης Καπ" w:date="2023-03-03T06:21:00Z">
              <w:r>
                <w:rPr>
                  <w:rFonts w:ascii="Calibri" w:hAnsi="Calibri" w:cs="Calibri"/>
                  <w:color w:val="000000"/>
                  <w:sz w:val="16"/>
                  <w:szCs w:val="16"/>
                </w:rPr>
                <w:t>0.266</w:t>
              </w:r>
            </w:ins>
          </w:p>
        </w:tc>
        <w:tc>
          <w:tcPr>
            <w:tcW w:w="589" w:type="dxa"/>
            <w:vAlign w:val="center"/>
            <w:tcPrChange w:id="32315" w:author="Στάθης Καπ" w:date="2023-03-03T06:26:00Z">
              <w:tcPr>
                <w:tcW w:w="589" w:type="dxa"/>
                <w:vAlign w:val="center"/>
              </w:tcPr>
            </w:tcPrChange>
          </w:tcPr>
          <w:p w14:paraId="4AECE081" w14:textId="0CF6D58C" w:rsidR="00C87CFE" w:rsidRPr="00CD1347" w:rsidRDefault="00C87CFE" w:rsidP="00C87CFE">
            <w:pPr>
              <w:jc w:val="center"/>
              <w:rPr>
                <w:ins w:id="32316" w:author="Στάθης Καπ" w:date="2023-03-03T04:01:00Z"/>
                <w:rFonts w:cstheme="minorHAnsi"/>
                <w:sz w:val="16"/>
                <w:szCs w:val="16"/>
              </w:rPr>
            </w:pPr>
            <w:ins w:id="32317"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323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319" w:author="Στάθης Καπ" w:date="2023-03-03T04:01:00Z"/>
        </w:trPr>
        <w:tc>
          <w:tcPr>
            <w:tcW w:w="515" w:type="dxa"/>
            <w:tcBorders>
              <w:top w:val="nil"/>
              <w:bottom w:val="nil"/>
              <w:right w:val="single" w:sz="4" w:space="0" w:color="auto"/>
            </w:tcBorders>
            <w:shd w:val="clear" w:color="auto" w:fill="E7E6E6" w:themeFill="background2"/>
            <w:vAlign w:val="bottom"/>
            <w:tcPrChange w:id="32320" w:author="Στάθης Καπ" w:date="2023-03-03T06:26:00Z">
              <w:tcPr>
                <w:tcW w:w="515" w:type="dxa"/>
                <w:vAlign w:val="bottom"/>
              </w:tcPr>
            </w:tcPrChange>
          </w:tcPr>
          <w:p w14:paraId="1216C06B" w14:textId="0E43D77B" w:rsidR="00C87CFE" w:rsidRPr="00CD1347" w:rsidRDefault="00C87CFE" w:rsidP="00C87CFE">
            <w:pPr>
              <w:jc w:val="center"/>
              <w:rPr>
                <w:ins w:id="32321" w:author="Στάθης Καπ" w:date="2023-03-03T04:01:00Z"/>
                <w:sz w:val="16"/>
                <w:szCs w:val="16"/>
              </w:rPr>
            </w:pPr>
            <w:ins w:id="32322" w:author="Στάθης Καπ" w:date="2023-03-03T04:08:00Z">
              <w:r w:rsidRPr="00CD1347">
                <w:rPr>
                  <w:rFonts w:ascii="Calibri" w:hAnsi="Calibri" w:cs="Calibri"/>
                  <w:color w:val="000000"/>
                  <w:sz w:val="16"/>
                  <w:szCs w:val="16"/>
                  <w:rPrChange w:id="32323"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32324" w:author="Στάθης Καπ" w:date="2023-03-03T06:26:00Z">
              <w:tcPr>
                <w:tcW w:w="560" w:type="dxa"/>
              </w:tcPr>
            </w:tcPrChange>
          </w:tcPr>
          <w:p w14:paraId="0DE08DBC" w14:textId="48273FB6" w:rsidR="00C87CFE" w:rsidRPr="00CD1347" w:rsidRDefault="00C87CFE" w:rsidP="00C87CFE">
            <w:pPr>
              <w:jc w:val="center"/>
              <w:rPr>
                <w:ins w:id="32325" w:author="Στάθης Καπ" w:date="2023-03-03T04:01:00Z"/>
                <w:rFonts w:cstheme="minorHAnsi"/>
                <w:sz w:val="16"/>
                <w:szCs w:val="16"/>
              </w:rPr>
            </w:pPr>
            <w:ins w:id="32326" w:author="Στάθης Καπ" w:date="2023-03-03T06:21:00Z">
              <w:r>
                <w:rPr>
                  <w:rFonts w:ascii="Calibri" w:hAnsi="Calibri" w:cs="Calibri"/>
                  <w:color w:val="000000"/>
                  <w:sz w:val="16"/>
                  <w:szCs w:val="16"/>
                </w:rPr>
                <w:t>774</w:t>
              </w:r>
            </w:ins>
          </w:p>
        </w:tc>
        <w:tc>
          <w:tcPr>
            <w:tcW w:w="855" w:type="dxa"/>
            <w:vAlign w:val="center"/>
            <w:tcPrChange w:id="32327" w:author="Στάθης Καπ" w:date="2023-03-03T06:26:00Z">
              <w:tcPr>
                <w:tcW w:w="855" w:type="dxa"/>
              </w:tcPr>
            </w:tcPrChange>
          </w:tcPr>
          <w:p w14:paraId="7AAA15FF" w14:textId="0D4DD2B7" w:rsidR="00C87CFE" w:rsidRPr="00CD1347" w:rsidRDefault="00C87CFE" w:rsidP="00C87CFE">
            <w:pPr>
              <w:jc w:val="center"/>
              <w:rPr>
                <w:ins w:id="32328" w:author="Στάθης Καπ" w:date="2023-03-03T04:01:00Z"/>
                <w:rFonts w:cstheme="minorHAnsi"/>
                <w:sz w:val="16"/>
                <w:szCs w:val="16"/>
              </w:rPr>
            </w:pPr>
            <w:ins w:id="32329" w:author="Στάθης Καπ" w:date="2023-03-03T06:21:00Z">
              <w:r>
                <w:rPr>
                  <w:rFonts w:ascii="Calibri" w:hAnsi="Calibri" w:cs="Calibri"/>
                  <w:color w:val="000000"/>
                  <w:sz w:val="16"/>
                  <w:szCs w:val="16"/>
                </w:rPr>
                <w:t>764</w:t>
              </w:r>
            </w:ins>
          </w:p>
        </w:tc>
        <w:tc>
          <w:tcPr>
            <w:tcW w:w="544" w:type="dxa"/>
            <w:vAlign w:val="center"/>
            <w:tcPrChange w:id="32330" w:author="Στάθης Καπ" w:date="2023-03-03T06:26:00Z">
              <w:tcPr>
                <w:tcW w:w="544" w:type="dxa"/>
                <w:vAlign w:val="bottom"/>
              </w:tcPr>
            </w:tcPrChange>
          </w:tcPr>
          <w:p w14:paraId="6A1ADA62" w14:textId="0348D93F" w:rsidR="00C87CFE" w:rsidRPr="00CD1347" w:rsidRDefault="00C87CFE" w:rsidP="00C87CFE">
            <w:pPr>
              <w:jc w:val="center"/>
              <w:rPr>
                <w:ins w:id="32331" w:author="Στάθης Καπ" w:date="2023-03-03T04:01:00Z"/>
                <w:rFonts w:cstheme="minorHAnsi"/>
                <w:sz w:val="16"/>
                <w:szCs w:val="16"/>
              </w:rPr>
            </w:pPr>
            <w:ins w:id="32332" w:author="Στάθης Καπ" w:date="2023-03-03T06:21:00Z">
              <w:r>
                <w:rPr>
                  <w:rFonts w:ascii="Calibri" w:hAnsi="Calibri" w:cs="Calibri"/>
                  <w:color w:val="000000"/>
                  <w:sz w:val="16"/>
                  <w:szCs w:val="16"/>
                </w:rPr>
                <w:t>707</w:t>
              </w:r>
            </w:ins>
          </w:p>
        </w:tc>
        <w:tc>
          <w:tcPr>
            <w:tcW w:w="621" w:type="dxa"/>
            <w:vAlign w:val="center"/>
            <w:tcPrChange w:id="32333" w:author="Στάθης Καπ" w:date="2023-03-03T06:26:00Z">
              <w:tcPr>
                <w:tcW w:w="621" w:type="dxa"/>
                <w:vAlign w:val="bottom"/>
              </w:tcPr>
            </w:tcPrChange>
          </w:tcPr>
          <w:p w14:paraId="2338E075" w14:textId="7EFC356C" w:rsidR="00C87CFE" w:rsidRPr="00CD1347" w:rsidRDefault="00C87CFE" w:rsidP="00C87CFE">
            <w:pPr>
              <w:jc w:val="center"/>
              <w:rPr>
                <w:ins w:id="32334" w:author="Στάθης Καπ" w:date="2023-03-03T04:01:00Z"/>
                <w:rFonts w:cstheme="minorHAnsi"/>
                <w:sz w:val="16"/>
                <w:szCs w:val="16"/>
              </w:rPr>
            </w:pPr>
            <w:ins w:id="32335" w:author="Στάθης Καπ" w:date="2023-03-03T06:21:00Z">
              <w:r>
                <w:rPr>
                  <w:rFonts w:ascii="Calibri" w:hAnsi="Calibri" w:cs="Calibri"/>
                  <w:color w:val="000000"/>
                  <w:sz w:val="16"/>
                  <w:szCs w:val="16"/>
                </w:rPr>
                <w:t>0.402</w:t>
              </w:r>
            </w:ins>
          </w:p>
        </w:tc>
        <w:tc>
          <w:tcPr>
            <w:tcW w:w="669" w:type="dxa"/>
            <w:vAlign w:val="center"/>
            <w:tcPrChange w:id="32336" w:author="Στάθης Καπ" w:date="2023-03-03T06:26:00Z">
              <w:tcPr>
                <w:tcW w:w="669" w:type="dxa"/>
                <w:vAlign w:val="center"/>
              </w:tcPr>
            </w:tcPrChange>
          </w:tcPr>
          <w:p w14:paraId="5807AFD6" w14:textId="2C9A6606" w:rsidR="00C87CFE" w:rsidRPr="00CD1347" w:rsidRDefault="00C87CFE" w:rsidP="00C87CFE">
            <w:pPr>
              <w:jc w:val="center"/>
              <w:rPr>
                <w:ins w:id="32337" w:author="Στάθης Καπ" w:date="2023-03-03T04:01:00Z"/>
                <w:rFonts w:cstheme="minorHAnsi"/>
                <w:sz w:val="16"/>
                <w:szCs w:val="16"/>
              </w:rPr>
            </w:pPr>
            <w:ins w:id="32338" w:author="Στάθης Καπ" w:date="2023-03-03T06:21:00Z">
              <w:r>
                <w:rPr>
                  <w:rFonts w:ascii="Calibri" w:hAnsi="Calibri" w:cstheme="minorHAnsi"/>
                  <w:color w:val="000000"/>
                  <w:sz w:val="16"/>
                  <w:szCs w:val="16"/>
                </w:rPr>
                <w:t>8.66</w:t>
              </w:r>
            </w:ins>
          </w:p>
        </w:tc>
        <w:tc>
          <w:tcPr>
            <w:tcW w:w="543" w:type="dxa"/>
            <w:vAlign w:val="center"/>
            <w:tcPrChange w:id="32339" w:author="Στάθης Καπ" w:date="2023-03-03T06:26:00Z">
              <w:tcPr>
                <w:tcW w:w="543" w:type="dxa"/>
                <w:vAlign w:val="bottom"/>
              </w:tcPr>
            </w:tcPrChange>
          </w:tcPr>
          <w:p w14:paraId="39F17B96" w14:textId="136E0603" w:rsidR="00C87CFE" w:rsidRPr="00CD1347" w:rsidRDefault="00C87CFE" w:rsidP="00C87CFE">
            <w:pPr>
              <w:jc w:val="center"/>
              <w:rPr>
                <w:ins w:id="32340" w:author="Στάθης Καπ" w:date="2023-03-03T04:01:00Z"/>
                <w:rFonts w:cstheme="minorHAnsi"/>
                <w:sz w:val="16"/>
                <w:szCs w:val="16"/>
              </w:rPr>
            </w:pPr>
            <w:ins w:id="32341" w:author="Στάθης Καπ" w:date="2023-03-03T06:21:00Z">
              <w:r>
                <w:rPr>
                  <w:rFonts w:ascii="Calibri" w:hAnsi="Calibri" w:cs="Calibri"/>
                  <w:color w:val="000000"/>
                  <w:sz w:val="16"/>
                  <w:szCs w:val="16"/>
                </w:rPr>
                <w:t>630</w:t>
              </w:r>
            </w:ins>
          </w:p>
        </w:tc>
        <w:tc>
          <w:tcPr>
            <w:tcW w:w="621" w:type="dxa"/>
            <w:vAlign w:val="center"/>
            <w:tcPrChange w:id="32342" w:author="Στάθης Καπ" w:date="2023-03-03T06:26:00Z">
              <w:tcPr>
                <w:tcW w:w="621" w:type="dxa"/>
                <w:vAlign w:val="bottom"/>
              </w:tcPr>
            </w:tcPrChange>
          </w:tcPr>
          <w:p w14:paraId="001EF0FA" w14:textId="5A5239D8" w:rsidR="00C87CFE" w:rsidRPr="00CD1347" w:rsidRDefault="00C87CFE" w:rsidP="00C87CFE">
            <w:pPr>
              <w:jc w:val="center"/>
              <w:rPr>
                <w:ins w:id="32343" w:author="Στάθης Καπ" w:date="2023-03-03T04:01:00Z"/>
                <w:rFonts w:cstheme="minorHAnsi"/>
                <w:sz w:val="16"/>
                <w:szCs w:val="16"/>
              </w:rPr>
            </w:pPr>
            <w:ins w:id="32344" w:author="Στάθης Καπ" w:date="2023-03-03T06:21:00Z">
              <w:r>
                <w:rPr>
                  <w:rFonts w:ascii="Calibri" w:hAnsi="Calibri" w:cs="Calibri"/>
                  <w:color w:val="000000"/>
                  <w:sz w:val="16"/>
                  <w:szCs w:val="16"/>
                </w:rPr>
                <w:t>0.274</w:t>
              </w:r>
            </w:ins>
          </w:p>
        </w:tc>
        <w:tc>
          <w:tcPr>
            <w:tcW w:w="669" w:type="dxa"/>
            <w:vAlign w:val="center"/>
            <w:tcPrChange w:id="32345" w:author="Στάθης Καπ" w:date="2023-03-03T06:26:00Z">
              <w:tcPr>
                <w:tcW w:w="669" w:type="dxa"/>
                <w:vAlign w:val="center"/>
              </w:tcPr>
            </w:tcPrChange>
          </w:tcPr>
          <w:p w14:paraId="3E0F653C" w14:textId="1F81F8B3" w:rsidR="00C87CFE" w:rsidRPr="00CD1347" w:rsidRDefault="00C87CFE" w:rsidP="00C87CFE">
            <w:pPr>
              <w:jc w:val="center"/>
              <w:rPr>
                <w:ins w:id="32346" w:author="Στάθης Καπ" w:date="2023-03-03T04:01:00Z"/>
                <w:rFonts w:cstheme="minorHAnsi"/>
                <w:sz w:val="16"/>
                <w:szCs w:val="16"/>
              </w:rPr>
            </w:pPr>
            <w:ins w:id="32347" w:author="Στάθης Καπ" w:date="2023-03-03T06:21:00Z">
              <w:r>
                <w:rPr>
                  <w:rFonts w:ascii="Calibri" w:hAnsi="Calibri" w:cstheme="minorHAnsi"/>
                  <w:color w:val="000000"/>
                  <w:sz w:val="16"/>
                  <w:szCs w:val="16"/>
                </w:rPr>
                <w:t>10.89</w:t>
              </w:r>
            </w:ins>
          </w:p>
        </w:tc>
        <w:tc>
          <w:tcPr>
            <w:tcW w:w="508" w:type="dxa"/>
            <w:vAlign w:val="center"/>
            <w:tcPrChange w:id="32348" w:author="Στάθης Καπ" w:date="2023-03-03T06:26:00Z">
              <w:tcPr>
                <w:tcW w:w="508" w:type="dxa"/>
                <w:vAlign w:val="bottom"/>
              </w:tcPr>
            </w:tcPrChange>
          </w:tcPr>
          <w:p w14:paraId="6FAB9466" w14:textId="11CB1249" w:rsidR="00C87CFE" w:rsidRPr="00CD1347" w:rsidRDefault="00C87CFE" w:rsidP="00C87CFE">
            <w:pPr>
              <w:jc w:val="center"/>
              <w:rPr>
                <w:ins w:id="32349" w:author="Στάθης Καπ" w:date="2023-03-03T04:01:00Z"/>
                <w:rFonts w:cstheme="minorHAnsi"/>
                <w:sz w:val="16"/>
                <w:szCs w:val="16"/>
              </w:rPr>
            </w:pPr>
            <w:ins w:id="32350" w:author="Στάθης Καπ" w:date="2023-03-03T06:21:00Z">
              <w:r>
                <w:rPr>
                  <w:rFonts w:ascii="Calibri" w:hAnsi="Calibri" w:cs="Calibri"/>
                  <w:color w:val="000000"/>
                  <w:sz w:val="16"/>
                  <w:szCs w:val="16"/>
                </w:rPr>
                <w:t>587</w:t>
              </w:r>
            </w:ins>
          </w:p>
        </w:tc>
        <w:tc>
          <w:tcPr>
            <w:tcW w:w="541" w:type="dxa"/>
            <w:vAlign w:val="center"/>
            <w:tcPrChange w:id="32351" w:author="Στάθης Καπ" w:date="2023-03-03T06:26:00Z">
              <w:tcPr>
                <w:tcW w:w="541" w:type="dxa"/>
                <w:vAlign w:val="bottom"/>
              </w:tcPr>
            </w:tcPrChange>
          </w:tcPr>
          <w:p w14:paraId="246900F9" w14:textId="48C1B548" w:rsidR="00C87CFE" w:rsidRPr="00CD1347" w:rsidRDefault="00C87CFE" w:rsidP="00C87CFE">
            <w:pPr>
              <w:jc w:val="center"/>
              <w:rPr>
                <w:ins w:id="32352" w:author="Στάθης Καπ" w:date="2023-03-03T04:01:00Z"/>
                <w:rFonts w:cstheme="minorHAnsi"/>
                <w:sz w:val="16"/>
                <w:szCs w:val="16"/>
              </w:rPr>
            </w:pPr>
            <w:ins w:id="32353" w:author="Στάθης Καπ" w:date="2023-03-03T06:21:00Z">
              <w:r>
                <w:rPr>
                  <w:rFonts w:ascii="Calibri" w:hAnsi="Calibri" w:cs="Calibri"/>
                  <w:color w:val="000000"/>
                  <w:sz w:val="16"/>
                  <w:szCs w:val="16"/>
                </w:rPr>
                <w:t>0.26</w:t>
              </w:r>
            </w:ins>
          </w:p>
        </w:tc>
        <w:tc>
          <w:tcPr>
            <w:tcW w:w="589" w:type="dxa"/>
            <w:vAlign w:val="center"/>
            <w:tcPrChange w:id="32354" w:author="Στάθης Καπ" w:date="2023-03-03T06:26:00Z">
              <w:tcPr>
                <w:tcW w:w="589" w:type="dxa"/>
                <w:vAlign w:val="center"/>
              </w:tcPr>
            </w:tcPrChange>
          </w:tcPr>
          <w:p w14:paraId="6B5703EE" w14:textId="4A5464EC" w:rsidR="00C87CFE" w:rsidRPr="00CD1347" w:rsidRDefault="00C87CFE" w:rsidP="00C87CFE">
            <w:pPr>
              <w:jc w:val="center"/>
              <w:rPr>
                <w:ins w:id="32355" w:author="Στάθης Καπ" w:date="2023-03-03T04:01:00Z"/>
                <w:rFonts w:cstheme="minorHAnsi"/>
                <w:sz w:val="16"/>
                <w:szCs w:val="16"/>
              </w:rPr>
            </w:pPr>
            <w:ins w:id="32356" w:author="Στάθης Καπ" w:date="2023-03-03T06:21:00Z">
              <w:r>
                <w:rPr>
                  <w:rFonts w:ascii="Calibri" w:hAnsi="Calibri" w:cstheme="minorHAnsi"/>
                  <w:color w:val="000000"/>
                  <w:sz w:val="16"/>
                  <w:szCs w:val="16"/>
                </w:rPr>
                <w:t>16.97</w:t>
              </w:r>
            </w:ins>
          </w:p>
        </w:tc>
        <w:tc>
          <w:tcPr>
            <w:tcW w:w="463" w:type="dxa"/>
            <w:vAlign w:val="center"/>
            <w:tcPrChange w:id="32357" w:author="Στάθης Καπ" w:date="2023-03-03T06:26:00Z">
              <w:tcPr>
                <w:tcW w:w="463" w:type="dxa"/>
                <w:vAlign w:val="bottom"/>
              </w:tcPr>
            </w:tcPrChange>
          </w:tcPr>
          <w:p w14:paraId="043EB980" w14:textId="67A2B232" w:rsidR="00C87CFE" w:rsidRPr="00CD1347" w:rsidRDefault="00C87CFE" w:rsidP="00C87CFE">
            <w:pPr>
              <w:jc w:val="center"/>
              <w:rPr>
                <w:ins w:id="32358" w:author="Στάθης Καπ" w:date="2023-03-03T04:01:00Z"/>
                <w:rFonts w:cstheme="minorHAnsi"/>
                <w:sz w:val="16"/>
                <w:szCs w:val="16"/>
              </w:rPr>
            </w:pPr>
            <w:ins w:id="32359" w:author="Στάθης Καπ" w:date="2023-03-03T06:21:00Z">
              <w:r>
                <w:rPr>
                  <w:rFonts w:ascii="Calibri" w:hAnsi="Calibri" w:cs="Calibri"/>
                  <w:color w:val="000000"/>
                  <w:sz w:val="16"/>
                  <w:szCs w:val="16"/>
                </w:rPr>
                <w:t>571</w:t>
              </w:r>
            </w:ins>
          </w:p>
        </w:tc>
        <w:tc>
          <w:tcPr>
            <w:tcW w:w="541" w:type="dxa"/>
            <w:vAlign w:val="center"/>
            <w:tcPrChange w:id="32360" w:author="Στάθης Καπ" w:date="2023-03-03T06:26:00Z">
              <w:tcPr>
                <w:tcW w:w="541" w:type="dxa"/>
                <w:vAlign w:val="bottom"/>
              </w:tcPr>
            </w:tcPrChange>
          </w:tcPr>
          <w:p w14:paraId="755F16AC" w14:textId="449C8483" w:rsidR="00C87CFE" w:rsidRPr="00CD1347" w:rsidRDefault="00C87CFE" w:rsidP="00C87CFE">
            <w:pPr>
              <w:jc w:val="center"/>
              <w:rPr>
                <w:ins w:id="32361" w:author="Στάθης Καπ" w:date="2023-03-03T04:01:00Z"/>
                <w:rFonts w:cstheme="minorHAnsi"/>
                <w:sz w:val="16"/>
                <w:szCs w:val="16"/>
              </w:rPr>
            </w:pPr>
            <w:ins w:id="32362" w:author="Στάθης Καπ" w:date="2023-03-03T06:21:00Z">
              <w:r>
                <w:rPr>
                  <w:rFonts w:ascii="Calibri" w:hAnsi="Calibri" w:cs="Calibri"/>
                  <w:color w:val="000000"/>
                  <w:sz w:val="16"/>
                  <w:szCs w:val="16"/>
                </w:rPr>
                <w:t>0.299</w:t>
              </w:r>
            </w:ins>
          </w:p>
        </w:tc>
        <w:tc>
          <w:tcPr>
            <w:tcW w:w="589" w:type="dxa"/>
            <w:vAlign w:val="center"/>
            <w:tcPrChange w:id="32363" w:author="Στάθης Καπ" w:date="2023-03-03T06:26:00Z">
              <w:tcPr>
                <w:tcW w:w="589" w:type="dxa"/>
                <w:vAlign w:val="center"/>
              </w:tcPr>
            </w:tcPrChange>
          </w:tcPr>
          <w:p w14:paraId="5BF5C702" w14:textId="4394762C" w:rsidR="00C87CFE" w:rsidRPr="00CD1347" w:rsidRDefault="00C87CFE" w:rsidP="00C87CFE">
            <w:pPr>
              <w:jc w:val="center"/>
              <w:rPr>
                <w:ins w:id="32364" w:author="Στάθης Καπ" w:date="2023-03-03T04:01:00Z"/>
                <w:rFonts w:cstheme="minorHAnsi"/>
                <w:sz w:val="16"/>
                <w:szCs w:val="16"/>
              </w:rPr>
            </w:pPr>
            <w:ins w:id="32365"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323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367" w:author="Στάθης Καπ" w:date="2023-03-03T04:01:00Z"/>
        </w:trPr>
        <w:tc>
          <w:tcPr>
            <w:tcW w:w="515" w:type="dxa"/>
            <w:tcBorders>
              <w:top w:val="nil"/>
              <w:bottom w:val="nil"/>
              <w:right w:val="single" w:sz="4" w:space="0" w:color="auto"/>
            </w:tcBorders>
            <w:shd w:val="clear" w:color="auto" w:fill="E7E6E6" w:themeFill="background2"/>
            <w:vAlign w:val="bottom"/>
            <w:tcPrChange w:id="32368" w:author="Στάθης Καπ" w:date="2023-03-03T06:26:00Z">
              <w:tcPr>
                <w:tcW w:w="515" w:type="dxa"/>
                <w:vAlign w:val="bottom"/>
              </w:tcPr>
            </w:tcPrChange>
          </w:tcPr>
          <w:p w14:paraId="05DE7D6B" w14:textId="6C4C2029" w:rsidR="00C87CFE" w:rsidRPr="00CD1347" w:rsidRDefault="00C87CFE" w:rsidP="00C87CFE">
            <w:pPr>
              <w:jc w:val="center"/>
              <w:rPr>
                <w:ins w:id="32369" w:author="Στάθης Καπ" w:date="2023-03-03T04:01:00Z"/>
                <w:sz w:val="16"/>
                <w:szCs w:val="16"/>
              </w:rPr>
            </w:pPr>
            <w:ins w:id="32370" w:author="Στάθης Καπ" w:date="2023-03-03T04:08:00Z">
              <w:r w:rsidRPr="00CD1347">
                <w:rPr>
                  <w:rFonts w:ascii="Calibri" w:hAnsi="Calibri" w:cs="Calibri"/>
                  <w:color w:val="000000"/>
                  <w:sz w:val="16"/>
                  <w:szCs w:val="16"/>
                  <w:rPrChange w:id="32371"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32372" w:author="Στάθης Καπ" w:date="2023-03-03T06:26:00Z">
              <w:tcPr>
                <w:tcW w:w="560" w:type="dxa"/>
              </w:tcPr>
            </w:tcPrChange>
          </w:tcPr>
          <w:p w14:paraId="437E1D41" w14:textId="09777A68" w:rsidR="00C87CFE" w:rsidRPr="00CD1347" w:rsidRDefault="00C87CFE" w:rsidP="00C87CFE">
            <w:pPr>
              <w:jc w:val="center"/>
              <w:rPr>
                <w:ins w:id="32373" w:author="Στάθης Καπ" w:date="2023-03-03T04:01:00Z"/>
                <w:rFonts w:cstheme="minorHAnsi"/>
                <w:sz w:val="16"/>
                <w:szCs w:val="16"/>
              </w:rPr>
            </w:pPr>
            <w:ins w:id="32374" w:author="Στάθης Καπ" w:date="2023-03-03T06:21:00Z">
              <w:r>
                <w:rPr>
                  <w:rFonts w:ascii="Calibri" w:hAnsi="Calibri" w:cs="Calibri"/>
                  <w:color w:val="000000"/>
                  <w:sz w:val="16"/>
                  <w:szCs w:val="16"/>
                </w:rPr>
                <w:t>776</w:t>
              </w:r>
            </w:ins>
          </w:p>
        </w:tc>
        <w:tc>
          <w:tcPr>
            <w:tcW w:w="855" w:type="dxa"/>
            <w:vAlign w:val="center"/>
            <w:tcPrChange w:id="32375" w:author="Στάθης Καπ" w:date="2023-03-03T06:26:00Z">
              <w:tcPr>
                <w:tcW w:w="855" w:type="dxa"/>
              </w:tcPr>
            </w:tcPrChange>
          </w:tcPr>
          <w:p w14:paraId="583526F8" w14:textId="4EA440B6" w:rsidR="00C87CFE" w:rsidRPr="00CD1347" w:rsidRDefault="00C87CFE" w:rsidP="00C87CFE">
            <w:pPr>
              <w:jc w:val="center"/>
              <w:rPr>
                <w:ins w:id="32376" w:author="Στάθης Καπ" w:date="2023-03-03T04:01:00Z"/>
                <w:rFonts w:cstheme="minorHAnsi"/>
                <w:sz w:val="16"/>
                <w:szCs w:val="16"/>
              </w:rPr>
            </w:pPr>
            <w:ins w:id="32377" w:author="Στάθης Καπ" w:date="2023-03-03T06:21:00Z">
              <w:r>
                <w:rPr>
                  <w:rFonts w:ascii="Calibri" w:hAnsi="Calibri" w:cs="Calibri"/>
                  <w:color w:val="000000"/>
                  <w:sz w:val="16"/>
                  <w:szCs w:val="16"/>
                </w:rPr>
                <w:t>758</w:t>
              </w:r>
            </w:ins>
          </w:p>
        </w:tc>
        <w:tc>
          <w:tcPr>
            <w:tcW w:w="544" w:type="dxa"/>
            <w:vAlign w:val="center"/>
            <w:tcPrChange w:id="32378" w:author="Στάθης Καπ" w:date="2023-03-03T06:26:00Z">
              <w:tcPr>
                <w:tcW w:w="544" w:type="dxa"/>
                <w:vAlign w:val="bottom"/>
              </w:tcPr>
            </w:tcPrChange>
          </w:tcPr>
          <w:p w14:paraId="0A24E891" w14:textId="314CD7E4" w:rsidR="00C87CFE" w:rsidRPr="00CD1347" w:rsidRDefault="00C87CFE" w:rsidP="00C87CFE">
            <w:pPr>
              <w:jc w:val="center"/>
              <w:rPr>
                <w:ins w:id="32379" w:author="Στάθης Καπ" w:date="2023-03-03T04:01:00Z"/>
                <w:rFonts w:cstheme="minorHAnsi"/>
                <w:sz w:val="16"/>
                <w:szCs w:val="16"/>
              </w:rPr>
            </w:pPr>
            <w:ins w:id="32380" w:author="Στάθης Καπ" w:date="2023-03-03T06:21:00Z">
              <w:r>
                <w:rPr>
                  <w:rFonts w:ascii="Calibri" w:hAnsi="Calibri" w:cs="Calibri"/>
                  <w:color w:val="000000"/>
                  <w:sz w:val="16"/>
                  <w:szCs w:val="16"/>
                </w:rPr>
                <w:t>707</w:t>
              </w:r>
            </w:ins>
          </w:p>
        </w:tc>
        <w:tc>
          <w:tcPr>
            <w:tcW w:w="621" w:type="dxa"/>
            <w:vAlign w:val="center"/>
            <w:tcPrChange w:id="32381" w:author="Στάθης Καπ" w:date="2023-03-03T06:26:00Z">
              <w:tcPr>
                <w:tcW w:w="621" w:type="dxa"/>
                <w:vAlign w:val="bottom"/>
              </w:tcPr>
            </w:tcPrChange>
          </w:tcPr>
          <w:p w14:paraId="44FAA871" w14:textId="4C507268" w:rsidR="00C87CFE" w:rsidRPr="00CD1347" w:rsidRDefault="00C87CFE" w:rsidP="00C87CFE">
            <w:pPr>
              <w:jc w:val="center"/>
              <w:rPr>
                <w:ins w:id="32382" w:author="Στάθης Καπ" w:date="2023-03-03T04:01:00Z"/>
                <w:rFonts w:cstheme="minorHAnsi"/>
                <w:sz w:val="16"/>
                <w:szCs w:val="16"/>
              </w:rPr>
            </w:pPr>
            <w:ins w:id="32383" w:author="Στάθης Καπ" w:date="2023-03-03T06:21:00Z">
              <w:r>
                <w:rPr>
                  <w:rFonts w:ascii="Calibri" w:hAnsi="Calibri" w:cs="Calibri"/>
                  <w:color w:val="000000"/>
                  <w:sz w:val="16"/>
                  <w:szCs w:val="16"/>
                </w:rPr>
                <w:t>0.476</w:t>
              </w:r>
            </w:ins>
          </w:p>
        </w:tc>
        <w:tc>
          <w:tcPr>
            <w:tcW w:w="669" w:type="dxa"/>
            <w:vAlign w:val="center"/>
            <w:tcPrChange w:id="32384" w:author="Στάθης Καπ" w:date="2023-03-03T06:26:00Z">
              <w:tcPr>
                <w:tcW w:w="669" w:type="dxa"/>
                <w:vAlign w:val="center"/>
              </w:tcPr>
            </w:tcPrChange>
          </w:tcPr>
          <w:p w14:paraId="5F1CBF81" w14:textId="4541F040" w:rsidR="00C87CFE" w:rsidRPr="00CD1347" w:rsidRDefault="00C87CFE" w:rsidP="00C87CFE">
            <w:pPr>
              <w:jc w:val="center"/>
              <w:rPr>
                <w:ins w:id="32385" w:author="Στάθης Καπ" w:date="2023-03-03T04:01:00Z"/>
                <w:rFonts w:cstheme="minorHAnsi"/>
                <w:sz w:val="16"/>
                <w:szCs w:val="16"/>
              </w:rPr>
            </w:pPr>
            <w:ins w:id="32386" w:author="Στάθης Καπ" w:date="2023-03-03T06:21:00Z">
              <w:r>
                <w:rPr>
                  <w:rFonts w:ascii="Calibri" w:hAnsi="Calibri" w:cstheme="minorHAnsi"/>
                  <w:color w:val="000000"/>
                  <w:sz w:val="16"/>
                  <w:szCs w:val="16"/>
                </w:rPr>
                <w:t>8.89</w:t>
              </w:r>
            </w:ins>
          </w:p>
        </w:tc>
        <w:tc>
          <w:tcPr>
            <w:tcW w:w="543" w:type="dxa"/>
            <w:vAlign w:val="center"/>
            <w:tcPrChange w:id="32387" w:author="Στάθης Καπ" w:date="2023-03-03T06:26:00Z">
              <w:tcPr>
                <w:tcW w:w="543" w:type="dxa"/>
                <w:vAlign w:val="bottom"/>
              </w:tcPr>
            </w:tcPrChange>
          </w:tcPr>
          <w:p w14:paraId="6CEBAA80" w14:textId="63E4B8B1" w:rsidR="00C87CFE" w:rsidRPr="00CD1347" w:rsidRDefault="00C87CFE" w:rsidP="00C87CFE">
            <w:pPr>
              <w:jc w:val="center"/>
              <w:rPr>
                <w:ins w:id="32388" w:author="Στάθης Καπ" w:date="2023-03-03T04:01:00Z"/>
                <w:rFonts w:cstheme="minorHAnsi"/>
                <w:sz w:val="16"/>
                <w:szCs w:val="16"/>
              </w:rPr>
            </w:pPr>
            <w:ins w:id="32389" w:author="Στάθης Καπ" w:date="2023-03-03T06:21:00Z">
              <w:r>
                <w:rPr>
                  <w:rFonts w:ascii="Calibri" w:hAnsi="Calibri" w:cs="Calibri"/>
                  <w:color w:val="000000"/>
                  <w:sz w:val="16"/>
                  <w:szCs w:val="16"/>
                </w:rPr>
                <w:t>656</w:t>
              </w:r>
            </w:ins>
          </w:p>
        </w:tc>
        <w:tc>
          <w:tcPr>
            <w:tcW w:w="621" w:type="dxa"/>
            <w:vAlign w:val="center"/>
            <w:tcPrChange w:id="32390" w:author="Στάθης Καπ" w:date="2023-03-03T06:26:00Z">
              <w:tcPr>
                <w:tcW w:w="621" w:type="dxa"/>
                <w:vAlign w:val="bottom"/>
              </w:tcPr>
            </w:tcPrChange>
          </w:tcPr>
          <w:p w14:paraId="27F8ED42" w14:textId="66C403F1" w:rsidR="00C87CFE" w:rsidRPr="00CD1347" w:rsidRDefault="00C87CFE" w:rsidP="00C87CFE">
            <w:pPr>
              <w:jc w:val="center"/>
              <w:rPr>
                <w:ins w:id="32391" w:author="Στάθης Καπ" w:date="2023-03-03T04:01:00Z"/>
                <w:rFonts w:cstheme="minorHAnsi"/>
                <w:sz w:val="16"/>
                <w:szCs w:val="16"/>
              </w:rPr>
            </w:pPr>
            <w:ins w:id="32392" w:author="Στάθης Καπ" w:date="2023-03-03T06:21:00Z">
              <w:r>
                <w:rPr>
                  <w:rFonts w:ascii="Calibri" w:hAnsi="Calibri" w:cs="Calibri"/>
                  <w:color w:val="000000"/>
                  <w:sz w:val="16"/>
                  <w:szCs w:val="16"/>
                </w:rPr>
                <w:t>0.312</w:t>
              </w:r>
            </w:ins>
          </w:p>
        </w:tc>
        <w:tc>
          <w:tcPr>
            <w:tcW w:w="669" w:type="dxa"/>
            <w:vAlign w:val="center"/>
            <w:tcPrChange w:id="32393" w:author="Στάθης Καπ" w:date="2023-03-03T06:26:00Z">
              <w:tcPr>
                <w:tcW w:w="669" w:type="dxa"/>
                <w:vAlign w:val="center"/>
              </w:tcPr>
            </w:tcPrChange>
          </w:tcPr>
          <w:p w14:paraId="13B2C117" w14:textId="08D81EF4" w:rsidR="00C87CFE" w:rsidRPr="00CD1347" w:rsidRDefault="00C87CFE" w:rsidP="00C87CFE">
            <w:pPr>
              <w:jc w:val="center"/>
              <w:rPr>
                <w:ins w:id="32394" w:author="Στάθης Καπ" w:date="2023-03-03T04:01:00Z"/>
                <w:rFonts w:cstheme="minorHAnsi"/>
                <w:sz w:val="16"/>
                <w:szCs w:val="16"/>
              </w:rPr>
            </w:pPr>
            <w:ins w:id="32395" w:author="Στάθης Καπ" w:date="2023-03-03T06:21:00Z">
              <w:r>
                <w:rPr>
                  <w:rFonts w:ascii="Calibri" w:hAnsi="Calibri" w:cstheme="minorHAnsi"/>
                  <w:color w:val="000000"/>
                  <w:sz w:val="16"/>
                  <w:szCs w:val="16"/>
                </w:rPr>
                <w:t>7.21</w:t>
              </w:r>
            </w:ins>
          </w:p>
        </w:tc>
        <w:tc>
          <w:tcPr>
            <w:tcW w:w="508" w:type="dxa"/>
            <w:vAlign w:val="center"/>
            <w:tcPrChange w:id="32396" w:author="Στάθης Καπ" w:date="2023-03-03T06:26:00Z">
              <w:tcPr>
                <w:tcW w:w="508" w:type="dxa"/>
                <w:vAlign w:val="bottom"/>
              </w:tcPr>
            </w:tcPrChange>
          </w:tcPr>
          <w:p w14:paraId="4BA6471A" w14:textId="2D7D173A" w:rsidR="00C87CFE" w:rsidRPr="00CD1347" w:rsidRDefault="00C87CFE" w:rsidP="00C87CFE">
            <w:pPr>
              <w:jc w:val="center"/>
              <w:rPr>
                <w:ins w:id="32397" w:author="Στάθης Καπ" w:date="2023-03-03T04:01:00Z"/>
                <w:rFonts w:cstheme="minorHAnsi"/>
                <w:sz w:val="16"/>
                <w:szCs w:val="16"/>
              </w:rPr>
            </w:pPr>
            <w:ins w:id="32398" w:author="Στάθης Καπ" w:date="2023-03-03T06:21:00Z">
              <w:r>
                <w:rPr>
                  <w:rFonts w:ascii="Calibri" w:hAnsi="Calibri" w:cs="Calibri"/>
                  <w:color w:val="000000"/>
                  <w:sz w:val="16"/>
                  <w:szCs w:val="16"/>
                </w:rPr>
                <w:t>583</w:t>
              </w:r>
            </w:ins>
          </w:p>
        </w:tc>
        <w:tc>
          <w:tcPr>
            <w:tcW w:w="541" w:type="dxa"/>
            <w:vAlign w:val="center"/>
            <w:tcPrChange w:id="32399" w:author="Στάθης Καπ" w:date="2023-03-03T06:26:00Z">
              <w:tcPr>
                <w:tcW w:w="541" w:type="dxa"/>
                <w:vAlign w:val="bottom"/>
              </w:tcPr>
            </w:tcPrChange>
          </w:tcPr>
          <w:p w14:paraId="45028FAE" w14:textId="5DDC36E3" w:rsidR="00C87CFE" w:rsidRPr="00CD1347" w:rsidRDefault="00C87CFE" w:rsidP="00C87CFE">
            <w:pPr>
              <w:jc w:val="center"/>
              <w:rPr>
                <w:ins w:id="32400" w:author="Στάθης Καπ" w:date="2023-03-03T04:01:00Z"/>
                <w:rFonts w:cstheme="minorHAnsi"/>
                <w:sz w:val="16"/>
                <w:szCs w:val="16"/>
              </w:rPr>
            </w:pPr>
            <w:ins w:id="32401" w:author="Στάθης Καπ" w:date="2023-03-03T06:21:00Z">
              <w:r>
                <w:rPr>
                  <w:rFonts w:ascii="Calibri" w:hAnsi="Calibri" w:cs="Calibri"/>
                  <w:color w:val="000000"/>
                  <w:sz w:val="16"/>
                  <w:szCs w:val="16"/>
                </w:rPr>
                <w:t>0.327</w:t>
              </w:r>
            </w:ins>
          </w:p>
        </w:tc>
        <w:tc>
          <w:tcPr>
            <w:tcW w:w="589" w:type="dxa"/>
            <w:vAlign w:val="center"/>
            <w:tcPrChange w:id="32402" w:author="Στάθης Καπ" w:date="2023-03-03T06:26:00Z">
              <w:tcPr>
                <w:tcW w:w="589" w:type="dxa"/>
                <w:vAlign w:val="center"/>
              </w:tcPr>
            </w:tcPrChange>
          </w:tcPr>
          <w:p w14:paraId="0E4EDAE2" w14:textId="643279E7" w:rsidR="00C87CFE" w:rsidRPr="00CD1347" w:rsidRDefault="00C87CFE" w:rsidP="00C87CFE">
            <w:pPr>
              <w:jc w:val="center"/>
              <w:rPr>
                <w:ins w:id="32403" w:author="Στάθης Καπ" w:date="2023-03-03T04:01:00Z"/>
                <w:rFonts w:cstheme="minorHAnsi"/>
                <w:sz w:val="16"/>
                <w:szCs w:val="16"/>
              </w:rPr>
            </w:pPr>
            <w:ins w:id="32404" w:author="Στάθης Καπ" w:date="2023-03-03T06:21:00Z">
              <w:r>
                <w:rPr>
                  <w:rFonts w:ascii="Calibri" w:hAnsi="Calibri" w:cstheme="minorHAnsi"/>
                  <w:color w:val="000000"/>
                  <w:sz w:val="16"/>
                  <w:szCs w:val="16"/>
                </w:rPr>
                <w:t>17.54</w:t>
              </w:r>
            </w:ins>
          </w:p>
        </w:tc>
        <w:tc>
          <w:tcPr>
            <w:tcW w:w="463" w:type="dxa"/>
            <w:vAlign w:val="center"/>
            <w:tcPrChange w:id="32405" w:author="Στάθης Καπ" w:date="2023-03-03T06:26:00Z">
              <w:tcPr>
                <w:tcW w:w="463" w:type="dxa"/>
                <w:vAlign w:val="bottom"/>
              </w:tcPr>
            </w:tcPrChange>
          </w:tcPr>
          <w:p w14:paraId="022FCD52" w14:textId="42A27F9D" w:rsidR="00C87CFE" w:rsidRPr="00CD1347" w:rsidRDefault="00C87CFE" w:rsidP="00C87CFE">
            <w:pPr>
              <w:jc w:val="center"/>
              <w:rPr>
                <w:ins w:id="32406" w:author="Στάθης Καπ" w:date="2023-03-03T04:01:00Z"/>
                <w:rFonts w:cstheme="minorHAnsi"/>
                <w:sz w:val="16"/>
                <w:szCs w:val="16"/>
              </w:rPr>
            </w:pPr>
            <w:ins w:id="32407" w:author="Στάθης Καπ" w:date="2023-03-03T06:21:00Z">
              <w:r>
                <w:rPr>
                  <w:rFonts w:ascii="Calibri" w:hAnsi="Calibri" w:cs="Calibri"/>
                  <w:color w:val="000000"/>
                  <w:sz w:val="16"/>
                  <w:szCs w:val="16"/>
                </w:rPr>
                <w:t>597</w:t>
              </w:r>
            </w:ins>
          </w:p>
        </w:tc>
        <w:tc>
          <w:tcPr>
            <w:tcW w:w="541" w:type="dxa"/>
            <w:vAlign w:val="center"/>
            <w:tcPrChange w:id="32408" w:author="Στάθης Καπ" w:date="2023-03-03T06:26:00Z">
              <w:tcPr>
                <w:tcW w:w="541" w:type="dxa"/>
                <w:vAlign w:val="bottom"/>
              </w:tcPr>
            </w:tcPrChange>
          </w:tcPr>
          <w:p w14:paraId="7EE4859F" w14:textId="6A372070" w:rsidR="00C87CFE" w:rsidRPr="00CD1347" w:rsidRDefault="00C87CFE" w:rsidP="00C87CFE">
            <w:pPr>
              <w:jc w:val="center"/>
              <w:rPr>
                <w:ins w:id="32409" w:author="Στάθης Καπ" w:date="2023-03-03T04:01:00Z"/>
                <w:rFonts w:cstheme="minorHAnsi"/>
                <w:sz w:val="16"/>
                <w:szCs w:val="16"/>
              </w:rPr>
            </w:pPr>
            <w:ins w:id="32410" w:author="Στάθης Καπ" w:date="2023-03-03T06:21:00Z">
              <w:r>
                <w:rPr>
                  <w:rFonts w:ascii="Calibri" w:hAnsi="Calibri" w:cs="Calibri"/>
                  <w:color w:val="000000"/>
                  <w:sz w:val="16"/>
                  <w:szCs w:val="16"/>
                </w:rPr>
                <w:t>0.277</w:t>
              </w:r>
            </w:ins>
          </w:p>
        </w:tc>
        <w:tc>
          <w:tcPr>
            <w:tcW w:w="589" w:type="dxa"/>
            <w:vAlign w:val="center"/>
            <w:tcPrChange w:id="32411" w:author="Στάθης Καπ" w:date="2023-03-03T06:26:00Z">
              <w:tcPr>
                <w:tcW w:w="589" w:type="dxa"/>
                <w:vAlign w:val="center"/>
              </w:tcPr>
            </w:tcPrChange>
          </w:tcPr>
          <w:p w14:paraId="1FE725DE" w14:textId="5FE45E19" w:rsidR="00C87CFE" w:rsidRPr="00CD1347" w:rsidRDefault="00C87CFE" w:rsidP="00C87CFE">
            <w:pPr>
              <w:jc w:val="center"/>
              <w:rPr>
                <w:ins w:id="32412" w:author="Στάθης Καπ" w:date="2023-03-03T04:01:00Z"/>
                <w:rFonts w:cstheme="minorHAnsi"/>
                <w:sz w:val="16"/>
                <w:szCs w:val="16"/>
              </w:rPr>
            </w:pPr>
            <w:ins w:id="32413"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324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415" w:author="Στάθης Καπ" w:date="2023-03-03T04:01:00Z"/>
        </w:trPr>
        <w:tc>
          <w:tcPr>
            <w:tcW w:w="515" w:type="dxa"/>
            <w:tcBorders>
              <w:top w:val="nil"/>
              <w:bottom w:val="nil"/>
              <w:right w:val="single" w:sz="4" w:space="0" w:color="auto"/>
            </w:tcBorders>
            <w:shd w:val="clear" w:color="auto" w:fill="E7E6E6" w:themeFill="background2"/>
            <w:vAlign w:val="bottom"/>
            <w:tcPrChange w:id="32416" w:author="Στάθης Καπ" w:date="2023-03-03T06:26:00Z">
              <w:tcPr>
                <w:tcW w:w="515" w:type="dxa"/>
                <w:vAlign w:val="bottom"/>
              </w:tcPr>
            </w:tcPrChange>
          </w:tcPr>
          <w:p w14:paraId="1EA35CCB" w14:textId="19972A58" w:rsidR="00C87CFE" w:rsidRPr="00CD1347" w:rsidRDefault="00C87CFE" w:rsidP="00C87CFE">
            <w:pPr>
              <w:jc w:val="center"/>
              <w:rPr>
                <w:ins w:id="32417" w:author="Στάθης Καπ" w:date="2023-03-03T04:01:00Z"/>
                <w:sz w:val="16"/>
                <w:szCs w:val="16"/>
              </w:rPr>
            </w:pPr>
            <w:ins w:id="32418" w:author="Στάθης Καπ" w:date="2023-03-03T04:08:00Z">
              <w:r w:rsidRPr="00CD1347">
                <w:rPr>
                  <w:rFonts w:ascii="Calibri" w:hAnsi="Calibri" w:cs="Calibri"/>
                  <w:color w:val="000000"/>
                  <w:sz w:val="16"/>
                  <w:szCs w:val="16"/>
                  <w:rPrChange w:id="32419"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32420" w:author="Στάθης Καπ" w:date="2023-03-03T06:26:00Z">
              <w:tcPr>
                <w:tcW w:w="560" w:type="dxa"/>
              </w:tcPr>
            </w:tcPrChange>
          </w:tcPr>
          <w:p w14:paraId="7C2BAB4A" w14:textId="701BABA2" w:rsidR="00C87CFE" w:rsidRPr="00CD1347" w:rsidRDefault="00C87CFE" w:rsidP="00C87CFE">
            <w:pPr>
              <w:jc w:val="center"/>
              <w:rPr>
                <w:ins w:id="32421" w:author="Στάθης Καπ" w:date="2023-03-03T04:01:00Z"/>
                <w:rFonts w:cstheme="minorHAnsi"/>
                <w:sz w:val="16"/>
                <w:szCs w:val="16"/>
              </w:rPr>
            </w:pPr>
            <w:ins w:id="32422" w:author="Στάθης Καπ" w:date="2023-03-03T06:21:00Z">
              <w:r>
                <w:rPr>
                  <w:rFonts w:ascii="Calibri" w:hAnsi="Calibri" w:cs="Calibri"/>
                  <w:color w:val="000000"/>
                  <w:sz w:val="16"/>
                  <w:szCs w:val="16"/>
                </w:rPr>
                <w:t>1442</w:t>
              </w:r>
            </w:ins>
          </w:p>
        </w:tc>
        <w:tc>
          <w:tcPr>
            <w:tcW w:w="855" w:type="dxa"/>
            <w:vAlign w:val="center"/>
            <w:tcPrChange w:id="32423" w:author="Στάθης Καπ" w:date="2023-03-03T06:26:00Z">
              <w:tcPr>
                <w:tcW w:w="855" w:type="dxa"/>
              </w:tcPr>
            </w:tcPrChange>
          </w:tcPr>
          <w:p w14:paraId="32572F88" w14:textId="040887B5" w:rsidR="00C87CFE" w:rsidRPr="00CD1347" w:rsidRDefault="00C87CFE" w:rsidP="00C87CFE">
            <w:pPr>
              <w:jc w:val="center"/>
              <w:rPr>
                <w:ins w:id="32424" w:author="Στάθης Καπ" w:date="2023-03-03T04:01:00Z"/>
                <w:rFonts w:cstheme="minorHAnsi"/>
                <w:sz w:val="16"/>
                <w:szCs w:val="16"/>
              </w:rPr>
            </w:pPr>
            <w:ins w:id="32425" w:author="Στάθης Καπ" w:date="2023-03-03T06:21:00Z">
              <w:r>
                <w:rPr>
                  <w:rFonts w:ascii="Calibri" w:hAnsi="Calibri" w:cs="Calibri"/>
                  <w:color w:val="000000"/>
                  <w:sz w:val="16"/>
                  <w:szCs w:val="16"/>
                </w:rPr>
                <w:t>1408</w:t>
              </w:r>
            </w:ins>
          </w:p>
        </w:tc>
        <w:tc>
          <w:tcPr>
            <w:tcW w:w="544" w:type="dxa"/>
            <w:vAlign w:val="center"/>
            <w:tcPrChange w:id="32426" w:author="Στάθης Καπ" w:date="2023-03-03T06:26:00Z">
              <w:tcPr>
                <w:tcW w:w="544" w:type="dxa"/>
                <w:vAlign w:val="bottom"/>
              </w:tcPr>
            </w:tcPrChange>
          </w:tcPr>
          <w:p w14:paraId="55C73704" w14:textId="11255025" w:rsidR="00C87CFE" w:rsidRPr="00CD1347" w:rsidRDefault="00C87CFE" w:rsidP="00C87CFE">
            <w:pPr>
              <w:jc w:val="center"/>
              <w:rPr>
                <w:ins w:id="32427" w:author="Στάθης Καπ" w:date="2023-03-03T04:01:00Z"/>
                <w:rFonts w:cstheme="minorHAnsi"/>
                <w:sz w:val="16"/>
                <w:szCs w:val="16"/>
              </w:rPr>
            </w:pPr>
            <w:ins w:id="32428" w:author="Στάθης Καπ" w:date="2023-03-03T06:21:00Z">
              <w:r>
                <w:rPr>
                  <w:rFonts w:ascii="Calibri" w:hAnsi="Calibri" w:cs="Calibri"/>
                  <w:color w:val="000000"/>
                  <w:sz w:val="16"/>
                  <w:szCs w:val="16"/>
                </w:rPr>
                <w:t>1384</w:t>
              </w:r>
            </w:ins>
          </w:p>
        </w:tc>
        <w:tc>
          <w:tcPr>
            <w:tcW w:w="621" w:type="dxa"/>
            <w:vAlign w:val="center"/>
            <w:tcPrChange w:id="32429" w:author="Στάθης Καπ" w:date="2023-03-03T06:26:00Z">
              <w:tcPr>
                <w:tcW w:w="621" w:type="dxa"/>
                <w:vAlign w:val="bottom"/>
              </w:tcPr>
            </w:tcPrChange>
          </w:tcPr>
          <w:p w14:paraId="569680A6" w14:textId="57802921" w:rsidR="00C87CFE" w:rsidRPr="00CD1347" w:rsidRDefault="00C87CFE" w:rsidP="00C87CFE">
            <w:pPr>
              <w:jc w:val="center"/>
              <w:rPr>
                <w:ins w:id="32430" w:author="Στάθης Καπ" w:date="2023-03-03T04:01:00Z"/>
                <w:rFonts w:cstheme="minorHAnsi"/>
                <w:sz w:val="16"/>
                <w:szCs w:val="16"/>
              </w:rPr>
            </w:pPr>
            <w:ins w:id="32431" w:author="Στάθης Καπ" w:date="2023-03-03T06:21:00Z">
              <w:r>
                <w:rPr>
                  <w:rFonts w:ascii="Calibri" w:hAnsi="Calibri" w:cs="Calibri"/>
                  <w:color w:val="000000"/>
                  <w:sz w:val="16"/>
                  <w:szCs w:val="16"/>
                </w:rPr>
                <w:t>0.409</w:t>
              </w:r>
            </w:ins>
          </w:p>
        </w:tc>
        <w:tc>
          <w:tcPr>
            <w:tcW w:w="669" w:type="dxa"/>
            <w:vAlign w:val="center"/>
            <w:tcPrChange w:id="32432" w:author="Στάθης Καπ" w:date="2023-03-03T06:26:00Z">
              <w:tcPr>
                <w:tcW w:w="669" w:type="dxa"/>
                <w:vAlign w:val="center"/>
              </w:tcPr>
            </w:tcPrChange>
          </w:tcPr>
          <w:p w14:paraId="66D2453B" w14:textId="6AB6BEE9" w:rsidR="00C87CFE" w:rsidRPr="00CD1347" w:rsidRDefault="00C87CFE" w:rsidP="00C87CFE">
            <w:pPr>
              <w:jc w:val="center"/>
              <w:rPr>
                <w:ins w:id="32433" w:author="Στάθης Καπ" w:date="2023-03-03T04:01:00Z"/>
                <w:rFonts w:cstheme="minorHAnsi"/>
                <w:sz w:val="16"/>
                <w:szCs w:val="16"/>
              </w:rPr>
            </w:pPr>
            <w:ins w:id="32434" w:author="Στάθης Καπ" w:date="2023-03-03T06:21:00Z">
              <w:r>
                <w:rPr>
                  <w:rFonts w:ascii="Calibri" w:hAnsi="Calibri" w:cstheme="minorHAnsi"/>
                  <w:color w:val="000000"/>
                  <w:sz w:val="16"/>
                  <w:szCs w:val="16"/>
                </w:rPr>
                <w:t>4.02</w:t>
              </w:r>
            </w:ins>
          </w:p>
        </w:tc>
        <w:tc>
          <w:tcPr>
            <w:tcW w:w="543" w:type="dxa"/>
            <w:vAlign w:val="center"/>
            <w:tcPrChange w:id="32435" w:author="Στάθης Καπ" w:date="2023-03-03T06:26:00Z">
              <w:tcPr>
                <w:tcW w:w="543" w:type="dxa"/>
                <w:vAlign w:val="bottom"/>
              </w:tcPr>
            </w:tcPrChange>
          </w:tcPr>
          <w:p w14:paraId="2BB6DBF9" w14:textId="0DB3AAC6" w:rsidR="00C87CFE" w:rsidRPr="00CD1347" w:rsidRDefault="00C87CFE" w:rsidP="00C87CFE">
            <w:pPr>
              <w:jc w:val="center"/>
              <w:rPr>
                <w:ins w:id="32436" w:author="Στάθης Καπ" w:date="2023-03-03T04:01:00Z"/>
                <w:rFonts w:cstheme="minorHAnsi"/>
                <w:sz w:val="16"/>
                <w:szCs w:val="16"/>
              </w:rPr>
            </w:pPr>
            <w:ins w:id="32437" w:author="Στάθης Καπ" w:date="2023-03-03T06:21:00Z">
              <w:r>
                <w:rPr>
                  <w:rFonts w:ascii="Calibri" w:hAnsi="Calibri" w:cs="Calibri"/>
                  <w:color w:val="000000"/>
                  <w:sz w:val="16"/>
                  <w:szCs w:val="16"/>
                </w:rPr>
                <w:t>1377</w:t>
              </w:r>
            </w:ins>
          </w:p>
        </w:tc>
        <w:tc>
          <w:tcPr>
            <w:tcW w:w="621" w:type="dxa"/>
            <w:vAlign w:val="center"/>
            <w:tcPrChange w:id="32438" w:author="Στάθης Καπ" w:date="2023-03-03T06:26:00Z">
              <w:tcPr>
                <w:tcW w:w="621" w:type="dxa"/>
                <w:vAlign w:val="bottom"/>
              </w:tcPr>
            </w:tcPrChange>
          </w:tcPr>
          <w:p w14:paraId="2121BCBF" w14:textId="03410106" w:rsidR="00C87CFE" w:rsidRPr="00CD1347" w:rsidRDefault="00C87CFE" w:rsidP="00C87CFE">
            <w:pPr>
              <w:jc w:val="center"/>
              <w:rPr>
                <w:ins w:id="32439" w:author="Στάθης Καπ" w:date="2023-03-03T04:01:00Z"/>
                <w:rFonts w:cstheme="minorHAnsi"/>
                <w:sz w:val="16"/>
                <w:szCs w:val="16"/>
              </w:rPr>
            </w:pPr>
            <w:ins w:id="32440" w:author="Στάθης Καπ" w:date="2023-03-03T06:21:00Z">
              <w:r>
                <w:rPr>
                  <w:rFonts w:ascii="Calibri" w:hAnsi="Calibri" w:cs="Calibri"/>
                  <w:color w:val="000000"/>
                  <w:sz w:val="16"/>
                  <w:szCs w:val="16"/>
                </w:rPr>
                <w:t>0.415</w:t>
              </w:r>
            </w:ins>
          </w:p>
        </w:tc>
        <w:tc>
          <w:tcPr>
            <w:tcW w:w="669" w:type="dxa"/>
            <w:vAlign w:val="center"/>
            <w:tcPrChange w:id="32441" w:author="Στάθης Καπ" w:date="2023-03-03T06:26:00Z">
              <w:tcPr>
                <w:tcW w:w="669" w:type="dxa"/>
                <w:vAlign w:val="center"/>
              </w:tcPr>
            </w:tcPrChange>
          </w:tcPr>
          <w:p w14:paraId="2652A456" w14:textId="6FD0E592" w:rsidR="00C87CFE" w:rsidRPr="00CD1347" w:rsidRDefault="00C87CFE" w:rsidP="00C87CFE">
            <w:pPr>
              <w:jc w:val="center"/>
              <w:rPr>
                <w:ins w:id="32442" w:author="Στάθης Καπ" w:date="2023-03-03T04:01:00Z"/>
                <w:rFonts w:cstheme="minorHAnsi"/>
                <w:sz w:val="16"/>
                <w:szCs w:val="16"/>
              </w:rPr>
            </w:pPr>
            <w:ins w:id="32443" w:author="Στάθης Καπ" w:date="2023-03-03T06:21:00Z">
              <w:r>
                <w:rPr>
                  <w:rFonts w:ascii="Calibri" w:hAnsi="Calibri" w:cstheme="minorHAnsi"/>
                  <w:color w:val="000000"/>
                  <w:sz w:val="16"/>
                  <w:szCs w:val="16"/>
                </w:rPr>
                <w:t>0.51</w:t>
              </w:r>
            </w:ins>
          </w:p>
        </w:tc>
        <w:tc>
          <w:tcPr>
            <w:tcW w:w="508" w:type="dxa"/>
            <w:vAlign w:val="center"/>
            <w:tcPrChange w:id="32444" w:author="Στάθης Καπ" w:date="2023-03-03T06:26:00Z">
              <w:tcPr>
                <w:tcW w:w="508" w:type="dxa"/>
                <w:vAlign w:val="bottom"/>
              </w:tcPr>
            </w:tcPrChange>
          </w:tcPr>
          <w:p w14:paraId="4B772C84" w14:textId="7FA206C9" w:rsidR="00C87CFE" w:rsidRPr="00CD1347" w:rsidRDefault="00C87CFE" w:rsidP="00C87CFE">
            <w:pPr>
              <w:jc w:val="center"/>
              <w:rPr>
                <w:ins w:id="32445" w:author="Στάθης Καπ" w:date="2023-03-03T04:01:00Z"/>
                <w:rFonts w:cstheme="minorHAnsi"/>
                <w:sz w:val="16"/>
                <w:szCs w:val="16"/>
              </w:rPr>
            </w:pPr>
            <w:ins w:id="32446" w:author="Στάθης Καπ" w:date="2023-03-03T06:21:00Z">
              <w:r>
                <w:rPr>
                  <w:rFonts w:ascii="Calibri" w:hAnsi="Calibri" w:cs="Calibri"/>
                  <w:color w:val="000000"/>
                  <w:sz w:val="16"/>
                  <w:szCs w:val="16"/>
                </w:rPr>
                <w:t>1375</w:t>
              </w:r>
            </w:ins>
          </w:p>
        </w:tc>
        <w:tc>
          <w:tcPr>
            <w:tcW w:w="541" w:type="dxa"/>
            <w:vAlign w:val="center"/>
            <w:tcPrChange w:id="32447" w:author="Στάθης Καπ" w:date="2023-03-03T06:26:00Z">
              <w:tcPr>
                <w:tcW w:w="541" w:type="dxa"/>
                <w:vAlign w:val="bottom"/>
              </w:tcPr>
            </w:tcPrChange>
          </w:tcPr>
          <w:p w14:paraId="35F3A36A" w14:textId="2BA2DC0D" w:rsidR="00C87CFE" w:rsidRPr="00CD1347" w:rsidRDefault="00C87CFE" w:rsidP="00C87CFE">
            <w:pPr>
              <w:jc w:val="center"/>
              <w:rPr>
                <w:ins w:id="32448" w:author="Στάθης Καπ" w:date="2023-03-03T04:01:00Z"/>
                <w:rFonts w:cstheme="minorHAnsi"/>
                <w:sz w:val="16"/>
                <w:szCs w:val="16"/>
              </w:rPr>
            </w:pPr>
            <w:ins w:id="32449" w:author="Στάθης Καπ" w:date="2023-03-03T06:21:00Z">
              <w:r>
                <w:rPr>
                  <w:rFonts w:ascii="Calibri" w:hAnsi="Calibri" w:cs="Calibri"/>
                  <w:color w:val="000000"/>
                  <w:sz w:val="16"/>
                  <w:szCs w:val="16"/>
                </w:rPr>
                <w:t>0.262</w:t>
              </w:r>
            </w:ins>
          </w:p>
        </w:tc>
        <w:tc>
          <w:tcPr>
            <w:tcW w:w="589" w:type="dxa"/>
            <w:vAlign w:val="center"/>
            <w:tcPrChange w:id="32450" w:author="Στάθης Καπ" w:date="2023-03-03T06:26:00Z">
              <w:tcPr>
                <w:tcW w:w="589" w:type="dxa"/>
                <w:vAlign w:val="center"/>
              </w:tcPr>
            </w:tcPrChange>
          </w:tcPr>
          <w:p w14:paraId="5ED0DCB8" w14:textId="21E09652" w:rsidR="00C87CFE" w:rsidRPr="00CD1347" w:rsidRDefault="00C87CFE" w:rsidP="00C87CFE">
            <w:pPr>
              <w:jc w:val="center"/>
              <w:rPr>
                <w:ins w:id="32451" w:author="Στάθης Καπ" w:date="2023-03-03T04:01:00Z"/>
                <w:rFonts w:cstheme="minorHAnsi"/>
                <w:sz w:val="16"/>
                <w:szCs w:val="16"/>
              </w:rPr>
            </w:pPr>
            <w:ins w:id="32452" w:author="Στάθης Καπ" w:date="2023-03-03T06:21:00Z">
              <w:r>
                <w:rPr>
                  <w:rFonts w:ascii="Calibri" w:hAnsi="Calibri" w:cstheme="minorHAnsi"/>
                  <w:color w:val="000000"/>
                  <w:sz w:val="16"/>
                  <w:szCs w:val="16"/>
                </w:rPr>
                <w:t>0.65</w:t>
              </w:r>
            </w:ins>
          </w:p>
        </w:tc>
        <w:tc>
          <w:tcPr>
            <w:tcW w:w="463" w:type="dxa"/>
            <w:vAlign w:val="center"/>
            <w:tcPrChange w:id="32453" w:author="Στάθης Καπ" w:date="2023-03-03T06:26:00Z">
              <w:tcPr>
                <w:tcW w:w="463" w:type="dxa"/>
                <w:vAlign w:val="bottom"/>
              </w:tcPr>
            </w:tcPrChange>
          </w:tcPr>
          <w:p w14:paraId="0DB05610" w14:textId="7F44BDE6" w:rsidR="00C87CFE" w:rsidRPr="00CD1347" w:rsidRDefault="00C87CFE" w:rsidP="00C87CFE">
            <w:pPr>
              <w:jc w:val="center"/>
              <w:rPr>
                <w:ins w:id="32454" w:author="Στάθης Καπ" w:date="2023-03-03T04:01:00Z"/>
                <w:rFonts w:cstheme="minorHAnsi"/>
                <w:sz w:val="16"/>
                <w:szCs w:val="16"/>
              </w:rPr>
            </w:pPr>
            <w:ins w:id="32455" w:author="Στάθης Καπ" w:date="2023-03-03T06:21:00Z">
              <w:r>
                <w:rPr>
                  <w:rFonts w:ascii="Calibri" w:hAnsi="Calibri" w:cs="Calibri"/>
                  <w:color w:val="000000"/>
                  <w:sz w:val="16"/>
                  <w:szCs w:val="16"/>
                </w:rPr>
                <w:t>1343</w:t>
              </w:r>
            </w:ins>
          </w:p>
        </w:tc>
        <w:tc>
          <w:tcPr>
            <w:tcW w:w="541" w:type="dxa"/>
            <w:vAlign w:val="center"/>
            <w:tcPrChange w:id="32456" w:author="Στάθης Καπ" w:date="2023-03-03T06:26:00Z">
              <w:tcPr>
                <w:tcW w:w="541" w:type="dxa"/>
                <w:vAlign w:val="bottom"/>
              </w:tcPr>
            </w:tcPrChange>
          </w:tcPr>
          <w:p w14:paraId="40E267C6" w14:textId="37EC74B4" w:rsidR="00C87CFE" w:rsidRPr="00CD1347" w:rsidRDefault="00C87CFE" w:rsidP="00C87CFE">
            <w:pPr>
              <w:jc w:val="center"/>
              <w:rPr>
                <w:ins w:id="32457" w:author="Στάθης Καπ" w:date="2023-03-03T04:01:00Z"/>
                <w:rFonts w:cstheme="minorHAnsi"/>
                <w:sz w:val="16"/>
                <w:szCs w:val="16"/>
              </w:rPr>
            </w:pPr>
            <w:ins w:id="32458" w:author="Στάθης Καπ" w:date="2023-03-03T06:21:00Z">
              <w:r>
                <w:rPr>
                  <w:rFonts w:ascii="Calibri" w:hAnsi="Calibri" w:cs="Calibri"/>
                  <w:color w:val="000000"/>
                  <w:sz w:val="16"/>
                  <w:szCs w:val="16"/>
                </w:rPr>
                <w:t>0.272</w:t>
              </w:r>
            </w:ins>
          </w:p>
        </w:tc>
        <w:tc>
          <w:tcPr>
            <w:tcW w:w="589" w:type="dxa"/>
            <w:vAlign w:val="center"/>
            <w:tcPrChange w:id="32459" w:author="Στάθης Καπ" w:date="2023-03-03T06:26:00Z">
              <w:tcPr>
                <w:tcW w:w="589" w:type="dxa"/>
                <w:vAlign w:val="center"/>
              </w:tcPr>
            </w:tcPrChange>
          </w:tcPr>
          <w:p w14:paraId="48B3E71A" w14:textId="054601F3" w:rsidR="00C87CFE" w:rsidRPr="00CD1347" w:rsidRDefault="00C87CFE" w:rsidP="00C87CFE">
            <w:pPr>
              <w:jc w:val="center"/>
              <w:rPr>
                <w:ins w:id="32460" w:author="Στάθης Καπ" w:date="2023-03-03T04:01:00Z"/>
                <w:rFonts w:cstheme="minorHAnsi"/>
                <w:sz w:val="16"/>
                <w:szCs w:val="16"/>
              </w:rPr>
            </w:pPr>
            <w:ins w:id="32461"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324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463" w:author="Στάθης Καπ" w:date="2023-03-03T04:01:00Z"/>
        </w:trPr>
        <w:tc>
          <w:tcPr>
            <w:tcW w:w="515" w:type="dxa"/>
            <w:tcBorders>
              <w:top w:val="nil"/>
              <w:bottom w:val="nil"/>
              <w:right w:val="single" w:sz="4" w:space="0" w:color="auto"/>
            </w:tcBorders>
            <w:shd w:val="clear" w:color="auto" w:fill="E7E6E6" w:themeFill="background2"/>
            <w:vAlign w:val="bottom"/>
            <w:tcPrChange w:id="32464" w:author="Στάθης Καπ" w:date="2023-03-03T06:26:00Z">
              <w:tcPr>
                <w:tcW w:w="515" w:type="dxa"/>
                <w:vAlign w:val="bottom"/>
              </w:tcPr>
            </w:tcPrChange>
          </w:tcPr>
          <w:p w14:paraId="2E5DACA8" w14:textId="4BD55144" w:rsidR="00C87CFE" w:rsidRPr="00CD1347" w:rsidRDefault="00C87CFE" w:rsidP="00C87CFE">
            <w:pPr>
              <w:jc w:val="center"/>
              <w:rPr>
                <w:ins w:id="32465" w:author="Στάθης Καπ" w:date="2023-03-03T04:01:00Z"/>
                <w:sz w:val="16"/>
                <w:szCs w:val="16"/>
              </w:rPr>
            </w:pPr>
            <w:ins w:id="32466" w:author="Στάθης Καπ" w:date="2023-03-03T04:08:00Z">
              <w:r w:rsidRPr="00CD1347">
                <w:rPr>
                  <w:rFonts w:ascii="Calibri" w:hAnsi="Calibri" w:cs="Calibri"/>
                  <w:color w:val="000000"/>
                  <w:sz w:val="16"/>
                  <w:szCs w:val="16"/>
                  <w:rPrChange w:id="32467"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32468" w:author="Στάθης Καπ" w:date="2023-03-03T06:26:00Z">
              <w:tcPr>
                <w:tcW w:w="560" w:type="dxa"/>
              </w:tcPr>
            </w:tcPrChange>
          </w:tcPr>
          <w:p w14:paraId="5AB56D4A" w14:textId="56A45F90" w:rsidR="00C87CFE" w:rsidRPr="00CD1347" w:rsidRDefault="00C87CFE" w:rsidP="00C87CFE">
            <w:pPr>
              <w:jc w:val="center"/>
              <w:rPr>
                <w:ins w:id="32469" w:author="Στάθης Καπ" w:date="2023-03-03T04:01:00Z"/>
                <w:rFonts w:cstheme="minorHAnsi"/>
                <w:sz w:val="16"/>
                <w:szCs w:val="16"/>
              </w:rPr>
            </w:pPr>
            <w:ins w:id="32470" w:author="Στάθης Καπ" w:date="2023-03-03T06:21:00Z">
              <w:r>
                <w:rPr>
                  <w:rFonts w:ascii="Calibri" w:hAnsi="Calibri" w:cs="Calibri"/>
                  <w:color w:val="000000"/>
                  <w:sz w:val="16"/>
                  <w:szCs w:val="16"/>
                </w:rPr>
                <w:t>1458</w:t>
              </w:r>
            </w:ins>
          </w:p>
        </w:tc>
        <w:tc>
          <w:tcPr>
            <w:tcW w:w="855" w:type="dxa"/>
            <w:vAlign w:val="center"/>
            <w:tcPrChange w:id="32471" w:author="Στάθης Καπ" w:date="2023-03-03T06:26:00Z">
              <w:tcPr>
                <w:tcW w:w="855" w:type="dxa"/>
              </w:tcPr>
            </w:tcPrChange>
          </w:tcPr>
          <w:p w14:paraId="7D2E9BED" w14:textId="55A430A2" w:rsidR="00C87CFE" w:rsidRPr="00CD1347" w:rsidRDefault="00C87CFE" w:rsidP="00C87CFE">
            <w:pPr>
              <w:jc w:val="center"/>
              <w:rPr>
                <w:ins w:id="32472" w:author="Στάθης Καπ" w:date="2023-03-03T04:01:00Z"/>
                <w:rFonts w:cstheme="minorHAnsi"/>
                <w:sz w:val="16"/>
                <w:szCs w:val="16"/>
              </w:rPr>
            </w:pPr>
            <w:ins w:id="32473" w:author="Στάθης Καπ" w:date="2023-03-03T06:21:00Z">
              <w:r>
                <w:rPr>
                  <w:rFonts w:ascii="Calibri" w:hAnsi="Calibri" w:cs="Calibri"/>
                  <w:color w:val="000000"/>
                  <w:sz w:val="16"/>
                  <w:szCs w:val="16"/>
                </w:rPr>
                <w:t>1443</w:t>
              </w:r>
            </w:ins>
          </w:p>
        </w:tc>
        <w:tc>
          <w:tcPr>
            <w:tcW w:w="544" w:type="dxa"/>
            <w:vAlign w:val="center"/>
            <w:tcPrChange w:id="32474" w:author="Στάθης Καπ" w:date="2023-03-03T06:26:00Z">
              <w:tcPr>
                <w:tcW w:w="544" w:type="dxa"/>
                <w:vAlign w:val="bottom"/>
              </w:tcPr>
            </w:tcPrChange>
          </w:tcPr>
          <w:p w14:paraId="0020D075" w14:textId="3ECC32D6" w:rsidR="00C87CFE" w:rsidRPr="00CD1347" w:rsidRDefault="00C87CFE" w:rsidP="00C87CFE">
            <w:pPr>
              <w:jc w:val="center"/>
              <w:rPr>
                <w:ins w:id="32475" w:author="Στάθης Καπ" w:date="2023-03-03T04:01:00Z"/>
                <w:rFonts w:cstheme="minorHAnsi"/>
                <w:sz w:val="16"/>
                <w:szCs w:val="16"/>
              </w:rPr>
            </w:pPr>
            <w:ins w:id="32476" w:author="Στάθης Καπ" w:date="2023-03-03T06:21:00Z">
              <w:r>
                <w:rPr>
                  <w:rFonts w:ascii="Calibri" w:hAnsi="Calibri" w:cs="Calibri"/>
                  <w:color w:val="000000"/>
                  <w:sz w:val="16"/>
                  <w:szCs w:val="16"/>
                </w:rPr>
                <w:t>1443</w:t>
              </w:r>
            </w:ins>
          </w:p>
        </w:tc>
        <w:tc>
          <w:tcPr>
            <w:tcW w:w="621" w:type="dxa"/>
            <w:vAlign w:val="center"/>
            <w:tcPrChange w:id="32477" w:author="Στάθης Καπ" w:date="2023-03-03T06:26:00Z">
              <w:tcPr>
                <w:tcW w:w="621" w:type="dxa"/>
                <w:vAlign w:val="bottom"/>
              </w:tcPr>
            </w:tcPrChange>
          </w:tcPr>
          <w:p w14:paraId="05E9C7A3" w14:textId="02A50607" w:rsidR="00C87CFE" w:rsidRPr="00CD1347" w:rsidRDefault="00C87CFE" w:rsidP="00C87CFE">
            <w:pPr>
              <w:jc w:val="center"/>
              <w:rPr>
                <w:ins w:id="32478" w:author="Στάθης Καπ" w:date="2023-03-03T04:01:00Z"/>
                <w:rFonts w:cstheme="minorHAnsi"/>
                <w:sz w:val="16"/>
                <w:szCs w:val="16"/>
              </w:rPr>
            </w:pPr>
            <w:ins w:id="32479" w:author="Στάθης Καπ" w:date="2023-03-03T06:21:00Z">
              <w:r>
                <w:rPr>
                  <w:rFonts w:ascii="Calibri" w:hAnsi="Calibri" w:cs="Calibri"/>
                  <w:color w:val="000000"/>
                  <w:sz w:val="16"/>
                  <w:szCs w:val="16"/>
                </w:rPr>
                <w:t>0.535</w:t>
              </w:r>
            </w:ins>
          </w:p>
        </w:tc>
        <w:tc>
          <w:tcPr>
            <w:tcW w:w="669" w:type="dxa"/>
            <w:vAlign w:val="center"/>
            <w:tcPrChange w:id="32480" w:author="Στάθης Καπ" w:date="2023-03-03T06:26:00Z">
              <w:tcPr>
                <w:tcW w:w="669" w:type="dxa"/>
                <w:vAlign w:val="center"/>
              </w:tcPr>
            </w:tcPrChange>
          </w:tcPr>
          <w:p w14:paraId="749C755B" w14:textId="0FE4FB36" w:rsidR="00C87CFE" w:rsidRPr="00CD1347" w:rsidRDefault="00C87CFE" w:rsidP="00C87CFE">
            <w:pPr>
              <w:jc w:val="center"/>
              <w:rPr>
                <w:ins w:id="32481" w:author="Στάθης Καπ" w:date="2023-03-03T04:01:00Z"/>
                <w:rFonts w:cstheme="minorHAnsi"/>
                <w:sz w:val="16"/>
                <w:szCs w:val="16"/>
              </w:rPr>
            </w:pPr>
            <w:ins w:id="32482" w:author="Στάθης Καπ" w:date="2023-03-03T06:21:00Z">
              <w:r>
                <w:rPr>
                  <w:rFonts w:ascii="Calibri" w:hAnsi="Calibri" w:cstheme="minorHAnsi"/>
                  <w:color w:val="000000"/>
                  <w:sz w:val="16"/>
                  <w:szCs w:val="16"/>
                </w:rPr>
                <w:t>1.03</w:t>
              </w:r>
            </w:ins>
          </w:p>
        </w:tc>
        <w:tc>
          <w:tcPr>
            <w:tcW w:w="543" w:type="dxa"/>
            <w:vAlign w:val="center"/>
            <w:tcPrChange w:id="32483" w:author="Στάθης Καπ" w:date="2023-03-03T06:26:00Z">
              <w:tcPr>
                <w:tcW w:w="543" w:type="dxa"/>
                <w:vAlign w:val="bottom"/>
              </w:tcPr>
            </w:tcPrChange>
          </w:tcPr>
          <w:p w14:paraId="314F14AA" w14:textId="5371038F" w:rsidR="00C87CFE" w:rsidRPr="00CD1347" w:rsidRDefault="00C87CFE" w:rsidP="00C87CFE">
            <w:pPr>
              <w:jc w:val="center"/>
              <w:rPr>
                <w:ins w:id="32484" w:author="Στάθης Καπ" w:date="2023-03-03T04:01:00Z"/>
                <w:rFonts w:cstheme="minorHAnsi"/>
                <w:sz w:val="16"/>
                <w:szCs w:val="16"/>
              </w:rPr>
            </w:pPr>
            <w:ins w:id="32485" w:author="Στάθης Καπ" w:date="2023-03-03T06:21:00Z">
              <w:r>
                <w:rPr>
                  <w:rFonts w:ascii="Calibri" w:hAnsi="Calibri" w:cs="Calibri"/>
                  <w:color w:val="000000"/>
                  <w:sz w:val="16"/>
                  <w:szCs w:val="16"/>
                </w:rPr>
                <w:t>1434</w:t>
              </w:r>
            </w:ins>
          </w:p>
        </w:tc>
        <w:tc>
          <w:tcPr>
            <w:tcW w:w="621" w:type="dxa"/>
            <w:vAlign w:val="center"/>
            <w:tcPrChange w:id="32486" w:author="Στάθης Καπ" w:date="2023-03-03T06:26:00Z">
              <w:tcPr>
                <w:tcW w:w="621" w:type="dxa"/>
                <w:vAlign w:val="bottom"/>
              </w:tcPr>
            </w:tcPrChange>
          </w:tcPr>
          <w:p w14:paraId="41D880F8" w14:textId="3E23B128" w:rsidR="00C87CFE" w:rsidRPr="00CD1347" w:rsidRDefault="00C87CFE" w:rsidP="00C87CFE">
            <w:pPr>
              <w:jc w:val="center"/>
              <w:rPr>
                <w:ins w:id="32487" w:author="Στάθης Καπ" w:date="2023-03-03T04:01:00Z"/>
                <w:rFonts w:cstheme="minorHAnsi"/>
                <w:sz w:val="16"/>
                <w:szCs w:val="16"/>
              </w:rPr>
            </w:pPr>
            <w:ins w:id="32488" w:author="Στάθης Καπ" w:date="2023-03-03T06:21:00Z">
              <w:r>
                <w:rPr>
                  <w:rFonts w:ascii="Calibri" w:hAnsi="Calibri" w:cs="Calibri"/>
                  <w:color w:val="000000"/>
                  <w:sz w:val="16"/>
                  <w:szCs w:val="16"/>
                </w:rPr>
                <w:t>0.336</w:t>
              </w:r>
            </w:ins>
          </w:p>
        </w:tc>
        <w:tc>
          <w:tcPr>
            <w:tcW w:w="669" w:type="dxa"/>
            <w:vAlign w:val="center"/>
            <w:tcPrChange w:id="32489" w:author="Στάθης Καπ" w:date="2023-03-03T06:26:00Z">
              <w:tcPr>
                <w:tcW w:w="669" w:type="dxa"/>
                <w:vAlign w:val="center"/>
              </w:tcPr>
            </w:tcPrChange>
          </w:tcPr>
          <w:p w14:paraId="29D88150" w14:textId="7A50296A" w:rsidR="00C87CFE" w:rsidRPr="00CD1347" w:rsidRDefault="00C87CFE" w:rsidP="00C87CFE">
            <w:pPr>
              <w:jc w:val="center"/>
              <w:rPr>
                <w:ins w:id="32490" w:author="Στάθης Καπ" w:date="2023-03-03T04:01:00Z"/>
                <w:rFonts w:cstheme="minorHAnsi"/>
                <w:sz w:val="16"/>
                <w:szCs w:val="16"/>
              </w:rPr>
            </w:pPr>
            <w:ins w:id="32491" w:author="Στάθης Καπ" w:date="2023-03-03T06:21:00Z">
              <w:r>
                <w:rPr>
                  <w:rFonts w:ascii="Calibri" w:hAnsi="Calibri" w:cstheme="minorHAnsi"/>
                  <w:color w:val="000000"/>
                  <w:sz w:val="16"/>
                  <w:szCs w:val="16"/>
                </w:rPr>
                <w:t>0.62</w:t>
              </w:r>
            </w:ins>
          </w:p>
        </w:tc>
        <w:tc>
          <w:tcPr>
            <w:tcW w:w="508" w:type="dxa"/>
            <w:vAlign w:val="center"/>
            <w:tcPrChange w:id="32492" w:author="Στάθης Καπ" w:date="2023-03-03T06:26:00Z">
              <w:tcPr>
                <w:tcW w:w="508" w:type="dxa"/>
                <w:vAlign w:val="bottom"/>
              </w:tcPr>
            </w:tcPrChange>
          </w:tcPr>
          <w:p w14:paraId="71E59E05" w14:textId="0A145D90" w:rsidR="00C87CFE" w:rsidRPr="00CD1347" w:rsidRDefault="00C87CFE" w:rsidP="00C87CFE">
            <w:pPr>
              <w:jc w:val="center"/>
              <w:rPr>
                <w:ins w:id="32493" w:author="Στάθης Καπ" w:date="2023-03-03T04:01:00Z"/>
                <w:rFonts w:cstheme="minorHAnsi"/>
                <w:sz w:val="16"/>
                <w:szCs w:val="16"/>
              </w:rPr>
            </w:pPr>
            <w:ins w:id="32494" w:author="Στάθης Καπ" w:date="2023-03-03T06:21:00Z">
              <w:r>
                <w:rPr>
                  <w:rFonts w:ascii="Calibri" w:hAnsi="Calibri" w:cs="Calibri"/>
                  <w:color w:val="000000"/>
                  <w:sz w:val="16"/>
                  <w:szCs w:val="16"/>
                </w:rPr>
                <w:t>1423</w:t>
              </w:r>
            </w:ins>
          </w:p>
        </w:tc>
        <w:tc>
          <w:tcPr>
            <w:tcW w:w="541" w:type="dxa"/>
            <w:vAlign w:val="center"/>
            <w:tcPrChange w:id="32495" w:author="Στάθης Καπ" w:date="2023-03-03T06:26:00Z">
              <w:tcPr>
                <w:tcW w:w="541" w:type="dxa"/>
                <w:vAlign w:val="bottom"/>
              </w:tcPr>
            </w:tcPrChange>
          </w:tcPr>
          <w:p w14:paraId="10EC1C5B" w14:textId="641C580D" w:rsidR="00C87CFE" w:rsidRPr="00CD1347" w:rsidRDefault="00C87CFE" w:rsidP="00C87CFE">
            <w:pPr>
              <w:jc w:val="center"/>
              <w:rPr>
                <w:ins w:id="32496" w:author="Στάθης Καπ" w:date="2023-03-03T04:01:00Z"/>
                <w:rFonts w:cstheme="minorHAnsi"/>
                <w:sz w:val="16"/>
                <w:szCs w:val="16"/>
              </w:rPr>
            </w:pPr>
            <w:ins w:id="32497" w:author="Στάθης Καπ" w:date="2023-03-03T06:21:00Z">
              <w:r>
                <w:rPr>
                  <w:rFonts w:ascii="Calibri" w:hAnsi="Calibri" w:cs="Calibri"/>
                  <w:color w:val="000000"/>
                  <w:sz w:val="16"/>
                  <w:szCs w:val="16"/>
                </w:rPr>
                <w:t>0.451</w:t>
              </w:r>
            </w:ins>
          </w:p>
        </w:tc>
        <w:tc>
          <w:tcPr>
            <w:tcW w:w="589" w:type="dxa"/>
            <w:vAlign w:val="center"/>
            <w:tcPrChange w:id="32498" w:author="Στάθης Καπ" w:date="2023-03-03T06:26:00Z">
              <w:tcPr>
                <w:tcW w:w="589" w:type="dxa"/>
                <w:vAlign w:val="center"/>
              </w:tcPr>
            </w:tcPrChange>
          </w:tcPr>
          <w:p w14:paraId="4D089052" w14:textId="2E6AD8CB" w:rsidR="00C87CFE" w:rsidRPr="00CD1347" w:rsidRDefault="00C87CFE" w:rsidP="00C87CFE">
            <w:pPr>
              <w:jc w:val="center"/>
              <w:rPr>
                <w:ins w:id="32499" w:author="Στάθης Καπ" w:date="2023-03-03T04:01:00Z"/>
                <w:rFonts w:cstheme="minorHAnsi"/>
                <w:sz w:val="16"/>
                <w:szCs w:val="16"/>
              </w:rPr>
            </w:pPr>
            <w:ins w:id="32500" w:author="Στάθης Καπ" w:date="2023-03-03T06:21:00Z">
              <w:r>
                <w:rPr>
                  <w:rFonts w:ascii="Calibri" w:hAnsi="Calibri" w:cstheme="minorHAnsi"/>
                  <w:color w:val="000000"/>
                  <w:sz w:val="16"/>
                  <w:szCs w:val="16"/>
                </w:rPr>
                <w:t>1.39</w:t>
              </w:r>
            </w:ins>
          </w:p>
        </w:tc>
        <w:tc>
          <w:tcPr>
            <w:tcW w:w="463" w:type="dxa"/>
            <w:vAlign w:val="center"/>
            <w:tcPrChange w:id="32501" w:author="Στάθης Καπ" w:date="2023-03-03T06:26:00Z">
              <w:tcPr>
                <w:tcW w:w="463" w:type="dxa"/>
                <w:vAlign w:val="bottom"/>
              </w:tcPr>
            </w:tcPrChange>
          </w:tcPr>
          <w:p w14:paraId="5C957BA5" w14:textId="607AE06A" w:rsidR="00C87CFE" w:rsidRPr="00CD1347" w:rsidRDefault="00C87CFE" w:rsidP="00C87CFE">
            <w:pPr>
              <w:jc w:val="center"/>
              <w:rPr>
                <w:ins w:id="32502" w:author="Στάθης Καπ" w:date="2023-03-03T04:01:00Z"/>
                <w:rFonts w:cstheme="minorHAnsi"/>
                <w:sz w:val="16"/>
                <w:szCs w:val="16"/>
              </w:rPr>
            </w:pPr>
            <w:ins w:id="32503" w:author="Στάθης Καπ" w:date="2023-03-03T06:21:00Z">
              <w:r>
                <w:rPr>
                  <w:rFonts w:ascii="Calibri" w:hAnsi="Calibri" w:cs="Calibri"/>
                  <w:color w:val="000000"/>
                  <w:sz w:val="16"/>
                  <w:szCs w:val="16"/>
                </w:rPr>
                <w:t>1415</w:t>
              </w:r>
            </w:ins>
          </w:p>
        </w:tc>
        <w:tc>
          <w:tcPr>
            <w:tcW w:w="541" w:type="dxa"/>
            <w:vAlign w:val="center"/>
            <w:tcPrChange w:id="32504" w:author="Στάθης Καπ" w:date="2023-03-03T06:26:00Z">
              <w:tcPr>
                <w:tcW w:w="541" w:type="dxa"/>
                <w:vAlign w:val="bottom"/>
              </w:tcPr>
            </w:tcPrChange>
          </w:tcPr>
          <w:p w14:paraId="6DB54B52" w14:textId="5237DDE3" w:rsidR="00C87CFE" w:rsidRPr="00CD1347" w:rsidRDefault="00C87CFE" w:rsidP="00C87CFE">
            <w:pPr>
              <w:jc w:val="center"/>
              <w:rPr>
                <w:ins w:id="32505" w:author="Στάθης Καπ" w:date="2023-03-03T04:01:00Z"/>
                <w:rFonts w:cstheme="minorHAnsi"/>
                <w:sz w:val="16"/>
                <w:szCs w:val="16"/>
              </w:rPr>
            </w:pPr>
            <w:ins w:id="32506" w:author="Στάθης Καπ" w:date="2023-03-03T06:21:00Z">
              <w:r>
                <w:rPr>
                  <w:rFonts w:ascii="Calibri" w:hAnsi="Calibri" w:cs="Calibri"/>
                  <w:color w:val="000000"/>
                  <w:sz w:val="16"/>
                  <w:szCs w:val="16"/>
                </w:rPr>
                <w:t>0.176</w:t>
              </w:r>
            </w:ins>
          </w:p>
        </w:tc>
        <w:tc>
          <w:tcPr>
            <w:tcW w:w="589" w:type="dxa"/>
            <w:vAlign w:val="center"/>
            <w:tcPrChange w:id="32507" w:author="Στάθης Καπ" w:date="2023-03-03T06:26:00Z">
              <w:tcPr>
                <w:tcW w:w="589" w:type="dxa"/>
                <w:vAlign w:val="center"/>
              </w:tcPr>
            </w:tcPrChange>
          </w:tcPr>
          <w:p w14:paraId="5F177595" w14:textId="44483F0E" w:rsidR="00C87CFE" w:rsidRPr="00CD1347" w:rsidRDefault="00C87CFE" w:rsidP="00C87CFE">
            <w:pPr>
              <w:jc w:val="center"/>
              <w:rPr>
                <w:ins w:id="32508" w:author="Στάθης Καπ" w:date="2023-03-03T04:01:00Z"/>
                <w:rFonts w:cstheme="minorHAnsi"/>
                <w:sz w:val="16"/>
                <w:szCs w:val="16"/>
              </w:rPr>
            </w:pPr>
            <w:ins w:id="32509"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325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511" w:author="Στάθης Καπ" w:date="2023-03-03T04:01:00Z"/>
        </w:trPr>
        <w:tc>
          <w:tcPr>
            <w:tcW w:w="515" w:type="dxa"/>
            <w:tcBorders>
              <w:top w:val="nil"/>
              <w:bottom w:val="nil"/>
              <w:right w:val="single" w:sz="4" w:space="0" w:color="auto"/>
            </w:tcBorders>
            <w:shd w:val="clear" w:color="auto" w:fill="E7E6E6" w:themeFill="background2"/>
            <w:vAlign w:val="bottom"/>
            <w:tcPrChange w:id="32512" w:author="Στάθης Καπ" w:date="2023-03-03T06:26:00Z">
              <w:tcPr>
                <w:tcW w:w="515" w:type="dxa"/>
                <w:vAlign w:val="bottom"/>
              </w:tcPr>
            </w:tcPrChange>
          </w:tcPr>
          <w:p w14:paraId="79B7809E" w14:textId="33E28224" w:rsidR="00C87CFE" w:rsidRPr="00CD1347" w:rsidRDefault="00C87CFE" w:rsidP="00C87CFE">
            <w:pPr>
              <w:jc w:val="center"/>
              <w:rPr>
                <w:ins w:id="32513" w:author="Στάθης Καπ" w:date="2023-03-03T04:01:00Z"/>
                <w:sz w:val="16"/>
                <w:szCs w:val="16"/>
              </w:rPr>
            </w:pPr>
            <w:ins w:id="32514" w:author="Στάθης Καπ" w:date="2023-03-03T04:08:00Z">
              <w:r w:rsidRPr="00CD1347">
                <w:rPr>
                  <w:rFonts w:ascii="Calibri" w:hAnsi="Calibri" w:cs="Calibri"/>
                  <w:color w:val="000000"/>
                  <w:sz w:val="16"/>
                  <w:szCs w:val="16"/>
                  <w:rPrChange w:id="32515"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32516" w:author="Στάθης Καπ" w:date="2023-03-03T06:26:00Z">
              <w:tcPr>
                <w:tcW w:w="560" w:type="dxa"/>
              </w:tcPr>
            </w:tcPrChange>
          </w:tcPr>
          <w:p w14:paraId="0FCE340C" w14:textId="1DE31E75" w:rsidR="00C87CFE" w:rsidRPr="00CD1347" w:rsidRDefault="00C87CFE" w:rsidP="00C87CFE">
            <w:pPr>
              <w:jc w:val="center"/>
              <w:rPr>
                <w:ins w:id="32517" w:author="Στάθης Καπ" w:date="2023-03-03T04:01:00Z"/>
                <w:rFonts w:cstheme="minorHAnsi"/>
                <w:sz w:val="16"/>
                <w:szCs w:val="16"/>
              </w:rPr>
            </w:pPr>
            <w:ins w:id="32518" w:author="Στάθης Καπ" w:date="2023-03-03T06:21:00Z">
              <w:r>
                <w:rPr>
                  <w:rFonts w:ascii="Calibri" w:hAnsi="Calibri" w:cs="Calibri"/>
                  <w:color w:val="000000"/>
                  <w:sz w:val="16"/>
                  <w:szCs w:val="16"/>
                </w:rPr>
                <w:t>1458</w:t>
              </w:r>
            </w:ins>
          </w:p>
        </w:tc>
        <w:tc>
          <w:tcPr>
            <w:tcW w:w="855" w:type="dxa"/>
            <w:vAlign w:val="center"/>
            <w:tcPrChange w:id="32519" w:author="Στάθης Καπ" w:date="2023-03-03T06:26:00Z">
              <w:tcPr>
                <w:tcW w:w="855" w:type="dxa"/>
              </w:tcPr>
            </w:tcPrChange>
          </w:tcPr>
          <w:p w14:paraId="74AF7391" w14:textId="7CF77759" w:rsidR="00C87CFE" w:rsidRPr="00CD1347" w:rsidRDefault="00C87CFE" w:rsidP="00C87CFE">
            <w:pPr>
              <w:jc w:val="center"/>
              <w:rPr>
                <w:ins w:id="32520" w:author="Στάθης Καπ" w:date="2023-03-03T04:01:00Z"/>
                <w:rFonts w:cstheme="minorHAnsi"/>
                <w:sz w:val="16"/>
                <w:szCs w:val="16"/>
              </w:rPr>
            </w:pPr>
            <w:ins w:id="32521" w:author="Στάθης Καπ" w:date="2023-03-03T06:21:00Z">
              <w:r>
                <w:rPr>
                  <w:rFonts w:ascii="Calibri" w:hAnsi="Calibri" w:cs="Calibri"/>
                  <w:color w:val="000000"/>
                  <w:sz w:val="16"/>
                  <w:szCs w:val="16"/>
                </w:rPr>
                <w:t>1458</w:t>
              </w:r>
            </w:ins>
          </w:p>
        </w:tc>
        <w:tc>
          <w:tcPr>
            <w:tcW w:w="544" w:type="dxa"/>
            <w:vAlign w:val="center"/>
            <w:tcPrChange w:id="32522" w:author="Στάθης Καπ" w:date="2023-03-03T06:26:00Z">
              <w:tcPr>
                <w:tcW w:w="544" w:type="dxa"/>
                <w:vAlign w:val="bottom"/>
              </w:tcPr>
            </w:tcPrChange>
          </w:tcPr>
          <w:p w14:paraId="09F17F42" w14:textId="73062FE6" w:rsidR="00C87CFE" w:rsidRPr="00CD1347" w:rsidRDefault="00C87CFE" w:rsidP="00C87CFE">
            <w:pPr>
              <w:jc w:val="center"/>
              <w:rPr>
                <w:ins w:id="32523" w:author="Στάθης Καπ" w:date="2023-03-03T04:01:00Z"/>
                <w:rFonts w:cstheme="minorHAnsi"/>
                <w:sz w:val="16"/>
                <w:szCs w:val="16"/>
              </w:rPr>
            </w:pPr>
            <w:ins w:id="32524" w:author="Στάθης Καπ" w:date="2023-03-03T06:21:00Z">
              <w:r>
                <w:rPr>
                  <w:rFonts w:ascii="Calibri" w:hAnsi="Calibri" w:cs="Calibri"/>
                  <w:color w:val="000000"/>
                  <w:sz w:val="16"/>
                  <w:szCs w:val="16"/>
                </w:rPr>
                <w:t>1458</w:t>
              </w:r>
            </w:ins>
          </w:p>
        </w:tc>
        <w:tc>
          <w:tcPr>
            <w:tcW w:w="621" w:type="dxa"/>
            <w:vAlign w:val="center"/>
            <w:tcPrChange w:id="32525" w:author="Στάθης Καπ" w:date="2023-03-03T06:26:00Z">
              <w:tcPr>
                <w:tcW w:w="621" w:type="dxa"/>
                <w:vAlign w:val="bottom"/>
              </w:tcPr>
            </w:tcPrChange>
          </w:tcPr>
          <w:p w14:paraId="10ABCAF1" w14:textId="7602446E" w:rsidR="00C87CFE" w:rsidRPr="00CD1347" w:rsidRDefault="00C87CFE" w:rsidP="00C87CFE">
            <w:pPr>
              <w:jc w:val="center"/>
              <w:rPr>
                <w:ins w:id="32526" w:author="Στάθης Καπ" w:date="2023-03-03T04:01:00Z"/>
                <w:rFonts w:cstheme="minorHAnsi"/>
                <w:sz w:val="16"/>
                <w:szCs w:val="16"/>
              </w:rPr>
            </w:pPr>
            <w:ins w:id="32527" w:author="Στάθης Καπ" w:date="2023-03-03T06:21:00Z">
              <w:r>
                <w:rPr>
                  <w:rFonts w:ascii="Calibri" w:hAnsi="Calibri" w:cs="Calibri"/>
                  <w:color w:val="000000"/>
                  <w:sz w:val="16"/>
                  <w:szCs w:val="16"/>
                </w:rPr>
                <w:t>0.308</w:t>
              </w:r>
            </w:ins>
          </w:p>
        </w:tc>
        <w:tc>
          <w:tcPr>
            <w:tcW w:w="669" w:type="dxa"/>
            <w:vAlign w:val="center"/>
            <w:tcPrChange w:id="32528" w:author="Στάθης Καπ" w:date="2023-03-03T06:26:00Z">
              <w:tcPr>
                <w:tcW w:w="669" w:type="dxa"/>
                <w:vAlign w:val="center"/>
              </w:tcPr>
            </w:tcPrChange>
          </w:tcPr>
          <w:p w14:paraId="2995295D" w14:textId="50081869" w:rsidR="00C87CFE" w:rsidRPr="00CD1347" w:rsidRDefault="00C87CFE" w:rsidP="00C87CFE">
            <w:pPr>
              <w:jc w:val="center"/>
              <w:rPr>
                <w:ins w:id="32529" w:author="Στάθης Καπ" w:date="2023-03-03T04:01:00Z"/>
                <w:rFonts w:cstheme="minorHAnsi"/>
                <w:sz w:val="16"/>
                <w:szCs w:val="16"/>
              </w:rPr>
            </w:pPr>
            <w:ins w:id="32530" w:author="Στάθης Καπ" w:date="2023-03-03T06:21:00Z">
              <w:r>
                <w:rPr>
                  <w:rFonts w:ascii="Calibri" w:hAnsi="Calibri" w:cstheme="minorHAnsi"/>
                  <w:color w:val="000000"/>
                  <w:sz w:val="16"/>
                  <w:szCs w:val="16"/>
                </w:rPr>
                <w:t>0</w:t>
              </w:r>
            </w:ins>
          </w:p>
        </w:tc>
        <w:tc>
          <w:tcPr>
            <w:tcW w:w="543" w:type="dxa"/>
            <w:vAlign w:val="center"/>
            <w:tcPrChange w:id="32531" w:author="Στάθης Καπ" w:date="2023-03-03T06:26:00Z">
              <w:tcPr>
                <w:tcW w:w="543" w:type="dxa"/>
                <w:vAlign w:val="bottom"/>
              </w:tcPr>
            </w:tcPrChange>
          </w:tcPr>
          <w:p w14:paraId="5A6095E6" w14:textId="6BFC0040" w:rsidR="00C87CFE" w:rsidRPr="00CD1347" w:rsidRDefault="00C87CFE" w:rsidP="00C87CFE">
            <w:pPr>
              <w:jc w:val="center"/>
              <w:rPr>
                <w:ins w:id="32532" w:author="Στάθης Καπ" w:date="2023-03-03T04:01:00Z"/>
                <w:rFonts w:cstheme="minorHAnsi"/>
                <w:sz w:val="16"/>
                <w:szCs w:val="16"/>
              </w:rPr>
            </w:pPr>
            <w:ins w:id="32533" w:author="Στάθης Καπ" w:date="2023-03-03T06:21:00Z">
              <w:r>
                <w:rPr>
                  <w:rFonts w:ascii="Calibri" w:hAnsi="Calibri" w:cs="Calibri"/>
                  <w:color w:val="000000"/>
                  <w:sz w:val="16"/>
                  <w:szCs w:val="16"/>
                </w:rPr>
                <w:t>1458</w:t>
              </w:r>
            </w:ins>
          </w:p>
        </w:tc>
        <w:tc>
          <w:tcPr>
            <w:tcW w:w="621" w:type="dxa"/>
            <w:vAlign w:val="center"/>
            <w:tcPrChange w:id="32534" w:author="Στάθης Καπ" w:date="2023-03-03T06:26:00Z">
              <w:tcPr>
                <w:tcW w:w="621" w:type="dxa"/>
                <w:vAlign w:val="bottom"/>
              </w:tcPr>
            </w:tcPrChange>
          </w:tcPr>
          <w:p w14:paraId="46636C79" w14:textId="1E127780" w:rsidR="00C87CFE" w:rsidRPr="00CD1347" w:rsidRDefault="00C87CFE" w:rsidP="00C87CFE">
            <w:pPr>
              <w:jc w:val="center"/>
              <w:rPr>
                <w:ins w:id="32535" w:author="Στάθης Καπ" w:date="2023-03-03T04:01:00Z"/>
                <w:rFonts w:cstheme="minorHAnsi"/>
                <w:sz w:val="16"/>
                <w:szCs w:val="16"/>
              </w:rPr>
            </w:pPr>
            <w:ins w:id="32536" w:author="Στάθης Καπ" w:date="2023-03-03T06:21:00Z">
              <w:r>
                <w:rPr>
                  <w:rFonts w:ascii="Calibri" w:hAnsi="Calibri" w:cs="Calibri"/>
                  <w:color w:val="000000"/>
                  <w:sz w:val="16"/>
                  <w:szCs w:val="16"/>
                </w:rPr>
                <w:t>0.19</w:t>
              </w:r>
            </w:ins>
          </w:p>
        </w:tc>
        <w:tc>
          <w:tcPr>
            <w:tcW w:w="669" w:type="dxa"/>
            <w:vAlign w:val="center"/>
            <w:tcPrChange w:id="32537" w:author="Στάθης Καπ" w:date="2023-03-03T06:26:00Z">
              <w:tcPr>
                <w:tcW w:w="669" w:type="dxa"/>
                <w:vAlign w:val="center"/>
              </w:tcPr>
            </w:tcPrChange>
          </w:tcPr>
          <w:p w14:paraId="6F454894" w14:textId="457F1928" w:rsidR="00C87CFE" w:rsidRPr="00CD1347" w:rsidRDefault="00C87CFE" w:rsidP="00C87CFE">
            <w:pPr>
              <w:jc w:val="center"/>
              <w:rPr>
                <w:ins w:id="32538" w:author="Στάθης Καπ" w:date="2023-03-03T04:01:00Z"/>
                <w:rFonts w:cstheme="minorHAnsi"/>
                <w:sz w:val="16"/>
                <w:szCs w:val="16"/>
              </w:rPr>
            </w:pPr>
            <w:ins w:id="32539" w:author="Στάθης Καπ" w:date="2023-03-03T06:21:00Z">
              <w:r>
                <w:rPr>
                  <w:rFonts w:ascii="Calibri" w:hAnsi="Calibri" w:cstheme="minorHAnsi"/>
                  <w:color w:val="000000"/>
                  <w:sz w:val="16"/>
                  <w:szCs w:val="16"/>
                </w:rPr>
                <w:t>0</w:t>
              </w:r>
            </w:ins>
          </w:p>
        </w:tc>
        <w:tc>
          <w:tcPr>
            <w:tcW w:w="508" w:type="dxa"/>
            <w:vAlign w:val="center"/>
            <w:tcPrChange w:id="32540" w:author="Στάθης Καπ" w:date="2023-03-03T06:26:00Z">
              <w:tcPr>
                <w:tcW w:w="508" w:type="dxa"/>
                <w:vAlign w:val="bottom"/>
              </w:tcPr>
            </w:tcPrChange>
          </w:tcPr>
          <w:p w14:paraId="4FFE41D0" w14:textId="4785C6BD" w:rsidR="00C87CFE" w:rsidRPr="00CD1347" w:rsidRDefault="00C87CFE" w:rsidP="00C87CFE">
            <w:pPr>
              <w:jc w:val="center"/>
              <w:rPr>
                <w:ins w:id="32541" w:author="Στάθης Καπ" w:date="2023-03-03T04:01:00Z"/>
                <w:rFonts w:cstheme="minorHAnsi"/>
                <w:sz w:val="16"/>
                <w:szCs w:val="16"/>
              </w:rPr>
            </w:pPr>
            <w:ins w:id="32542" w:author="Στάθης Καπ" w:date="2023-03-03T06:21:00Z">
              <w:r>
                <w:rPr>
                  <w:rFonts w:ascii="Calibri" w:hAnsi="Calibri" w:cs="Calibri"/>
                  <w:color w:val="000000"/>
                  <w:sz w:val="16"/>
                  <w:szCs w:val="16"/>
                </w:rPr>
                <w:t>1458</w:t>
              </w:r>
            </w:ins>
          </w:p>
        </w:tc>
        <w:tc>
          <w:tcPr>
            <w:tcW w:w="541" w:type="dxa"/>
            <w:vAlign w:val="center"/>
            <w:tcPrChange w:id="32543" w:author="Στάθης Καπ" w:date="2023-03-03T06:26:00Z">
              <w:tcPr>
                <w:tcW w:w="541" w:type="dxa"/>
                <w:vAlign w:val="bottom"/>
              </w:tcPr>
            </w:tcPrChange>
          </w:tcPr>
          <w:p w14:paraId="682F9FB4" w14:textId="3BF8A4FB" w:rsidR="00C87CFE" w:rsidRPr="00CD1347" w:rsidRDefault="00C87CFE" w:rsidP="00C87CFE">
            <w:pPr>
              <w:jc w:val="center"/>
              <w:rPr>
                <w:ins w:id="32544" w:author="Στάθης Καπ" w:date="2023-03-03T04:01:00Z"/>
                <w:rFonts w:cstheme="minorHAnsi"/>
                <w:sz w:val="16"/>
                <w:szCs w:val="16"/>
              </w:rPr>
            </w:pPr>
            <w:ins w:id="32545" w:author="Στάθης Καπ" w:date="2023-03-03T06:21:00Z">
              <w:r>
                <w:rPr>
                  <w:rFonts w:ascii="Calibri" w:hAnsi="Calibri" w:cs="Calibri"/>
                  <w:color w:val="000000"/>
                  <w:sz w:val="16"/>
                  <w:szCs w:val="16"/>
                </w:rPr>
                <w:t>0.473</w:t>
              </w:r>
            </w:ins>
          </w:p>
        </w:tc>
        <w:tc>
          <w:tcPr>
            <w:tcW w:w="589" w:type="dxa"/>
            <w:vAlign w:val="center"/>
            <w:tcPrChange w:id="32546" w:author="Στάθης Καπ" w:date="2023-03-03T06:26:00Z">
              <w:tcPr>
                <w:tcW w:w="589" w:type="dxa"/>
                <w:vAlign w:val="center"/>
              </w:tcPr>
            </w:tcPrChange>
          </w:tcPr>
          <w:p w14:paraId="060E9FC0" w14:textId="4CDE0C39" w:rsidR="00C87CFE" w:rsidRPr="00CD1347" w:rsidRDefault="00C87CFE" w:rsidP="00C87CFE">
            <w:pPr>
              <w:jc w:val="center"/>
              <w:rPr>
                <w:ins w:id="32547" w:author="Στάθης Καπ" w:date="2023-03-03T04:01:00Z"/>
                <w:rFonts w:cstheme="minorHAnsi"/>
                <w:sz w:val="16"/>
                <w:szCs w:val="16"/>
              </w:rPr>
            </w:pPr>
            <w:ins w:id="32548" w:author="Στάθης Καπ" w:date="2023-03-03T06:21:00Z">
              <w:r>
                <w:rPr>
                  <w:rFonts w:ascii="Calibri" w:hAnsi="Calibri" w:cstheme="minorHAnsi"/>
                  <w:color w:val="000000"/>
                  <w:sz w:val="16"/>
                  <w:szCs w:val="16"/>
                </w:rPr>
                <w:t>0</w:t>
              </w:r>
            </w:ins>
          </w:p>
        </w:tc>
        <w:tc>
          <w:tcPr>
            <w:tcW w:w="463" w:type="dxa"/>
            <w:vAlign w:val="center"/>
            <w:tcPrChange w:id="32549" w:author="Στάθης Καπ" w:date="2023-03-03T06:26:00Z">
              <w:tcPr>
                <w:tcW w:w="463" w:type="dxa"/>
                <w:vAlign w:val="bottom"/>
              </w:tcPr>
            </w:tcPrChange>
          </w:tcPr>
          <w:p w14:paraId="7A1336AE" w14:textId="5A2F40D6" w:rsidR="00C87CFE" w:rsidRPr="00CD1347" w:rsidRDefault="00C87CFE" w:rsidP="00C87CFE">
            <w:pPr>
              <w:jc w:val="center"/>
              <w:rPr>
                <w:ins w:id="32550" w:author="Στάθης Καπ" w:date="2023-03-03T04:01:00Z"/>
                <w:rFonts w:cstheme="minorHAnsi"/>
                <w:sz w:val="16"/>
                <w:szCs w:val="16"/>
              </w:rPr>
            </w:pPr>
            <w:ins w:id="32551" w:author="Στάθης Καπ" w:date="2023-03-03T06:21:00Z">
              <w:r>
                <w:rPr>
                  <w:rFonts w:ascii="Calibri" w:hAnsi="Calibri" w:cs="Calibri"/>
                  <w:color w:val="000000"/>
                  <w:sz w:val="16"/>
                  <w:szCs w:val="16"/>
                </w:rPr>
                <w:t>1447</w:t>
              </w:r>
            </w:ins>
          </w:p>
        </w:tc>
        <w:tc>
          <w:tcPr>
            <w:tcW w:w="541" w:type="dxa"/>
            <w:vAlign w:val="center"/>
            <w:tcPrChange w:id="32552" w:author="Στάθης Καπ" w:date="2023-03-03T06:26:00Z">
              <w:tcPr>
                <w:tcW w:w="541" w:type="dxa"/>
                <w:vAlign w:val="bottom"/>
              </w:tcPr>
            </w:tcPrChange>
          </w:tcPr>
          <w:p w14:paraId="4E259850" w14:textId="15DB0E60" w:rsidR="00C87CFE" w:rsidRPr="00CD1347" w:rsidRDefault="00C87CFE" w:rsidP="00C87CFE">
            <w:pPr>
              <w:jc w:val="center"/>
              <w:rPr>
                <w:ins w:id="32553" w:author="Στάθης Καπ" w:date="2023-03-03T04:01:00Z"/>
                <w:rFonts w:cstheme="minorHAnsi"/>
                <w:sz w:val="16"/>
                <w:szCs w:val="16"/>
              </w:rPr>
            </w:pPr>
            <w:ins w:id="32554" w:author="Στάθης Καπ" w:date="2023-03-03T06:21:00Z">
              <w:r>
                <w:rPr>
                  <w:rFonts w:ascii="Calibri" w:hAnsi="Calibri" w:cs="Calibri"/>
                  <w:color w:val="000000"/>
                  <w:sz w:val="16"/>
                  <w:szCs w:val="16"/>
                </w:rPr>
                <w:t>0.207</w:t>
              </w:r>
            </w:ins>
          </w:p>
        </w:tc>
        <w:tc>
          <w:tcPr>
            <w:tcW w:w="589" w:type="dxa"/>
            <w:vAlign w:val="center"/>
            <w:tcPrChange w:id="32555" w:author="Στάθης Καπ" w:date="2023-03-03T06:26:00Z">
              <w:tcPr>
                <w:tcW w:w="589" w:type="dxa"/>
                <w:vAlign w:val="center"/>
              </w:tcPr>
            </w:tcPrChange>
          </w:tcPr>
          <w:p w14:paraId="13510C82" w14:textId="0FC329F5" w:rsidR="00C87CFE" w:rsidRPr="00CD1347" w:rsidRDefault="00C87CFE" w:rsidP="00C87CFE">
            <w:pPr>
              <w:jc w:val="center"/>
              <w:rPr>
                <w:ins w:id="32556" w:author="Στάθης Καπ" w:date="2023-03-03T04:01:00Z"/>
                <w:rFonts w:cstheme="minorHAnsi"/>
                <w:sz w:val="16"/>
                <w:szCs w:val="16"/>
              </w:rPr>
            </w:pPr>
            <w:ins w:id="32557"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325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559" w:author="Στάθης Καπ" w:date="2023-03-03T04:01:00Z"/>
        </w:trPr>
        <w:tc>
          <w:tcPr>
            <w:tcW w:w="515" w:type="dxa"/>
            <w:tcBorders>
              <w:top w:val="nil"/>
              <w:bottom w:val="nil"/>
              <w:right w:val="single" w:sz="4" w:space="0" w:color="auto"/>
            </w:tcBorders>
            <w:shd w:val="clear" w:color="auto" w:fill="E7E6E6" w:themeFill="background2"/>
            <w:vAlign w:val="bottom"/>
            <w:tcPrChange w:id="32560" w:author="Στάθης Καπ" w:date="2023-03-03T06:26:00Z">
              <w:tcPr>
                <w:tcW w:w="515" w:type="dxa"/>
                <w:vAlign w:val="bottom"/>
              </w:tcPr>
            </w:tcPrChange>
          </w:tcPr>
          <w:p w14:paraId="31058EBF" w14:textId="4D5A18CF" w:rsidR="00C87CFE" w:rsidRPr="00CD1347" w:rsidRDefault="00C87CFE" w:rsidP="00C87CFE">
            <w:pPr>
              <w:jc w:val="center"/>
              <w:rPr>
                <w:ins w:id="32561" w:author="Στάθης Καπ" w:date="2023-03-03T04:01:00Z"/>
                <w:sz w:val="16"/>
                <w:szCs w:val="16"/>
              </w:rPr>
            </w:pPr>
            <w:ins w:id="32562" w:author="Στάθης Καπ" w:date="2023-03-03T04:08:00Z">
              <w:r w:rsidRPr="00CD1347">
                <w:rPr>
                  <w:rFonts w:ascii="Calibri" w:hAnsi="Calibri" w:cs="Calibri"/>
                  <w:color w:val="000000"/>
                  <w:sz w:val="16"/>
                  <w:szCs w:val="16"/>
                  <w:rPrChange w:id="32563"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32564" w:author="Στάθης Καπ" w:date="2023-03-03T06:26:00Z">
              <w:tcPr>
                <w:tcW w:w="560" w:type="dxa"/>
              </w:tcPr>
            </w:tcPrChange>
          </w:tcPr>
          <w:p w14:paraId="3D41F7A0" w14:textId="5E299509" w:rsidR="00C87CFE" w:rsidRPr="00CD1347" w:rsidRDefault="00C87CFE" w:rsidP="00C87CFE">
            <w:pPr>
              <w:jc w:val="center"/>
              <w:rPr>
                <w:ins w:id="32565" w:author="Στάθης Καπ" w:date="2023-03-03T04:01:00Z"/>
                <w:rFonts w:cstheme="minorHAnsi"/>
                <w:sz w:val="16"/>
                <w:szCs w:val="16"/>
              </w:rPr>
            </w:pPr>
            <w:ins w:id="32566" w:author="Στάθης Καπ" w:date="2023-03-03T06:21:00Z">
              <w:r>
                <w:rPr>
                  <w:rFonts w:ascii="Calibri" w:hAnsi="Calibri" w:cs="Calibri"/>
                  <w:color w:val="000000"/>
                  <w:sz w:val="16"/>
                  <w:szCs w:val="16"/>
                </w:rPr>
                <w:t>1458</w:t>
              </w:r>
            </w:ins>
          </w:p>
        </w:tc>
        <w:tc>
          <w:tcPr>
            <w:tcW w:w="855" w:type="dxa"/>
            <w:vAlign w:val="center"/>
            <w:tcPrChange w:id="32567" w:author="Στάθης Καπ" w:date="2023-03-03T06:26:00Z">
              <w:tcPr>
                <w:tcW w:w="855" w:type="dxa"/>
              </w:tcPr>
            </w:tcPrChange>
          </w:tcPr>
          <w:p w14:paraId="26C57E7B" w14:textId="59A8CE5E" w:rsidR="00C87CFE" w:rsidRPr="00CD1347" w:rsidRDefault="00C87CFE" w:rsidP="00C87CFE">
            <w:pPr>
              <w:jc w:val="center"/>
              <w:rPr>
                <w:ins w:id="32568" w:author="Στάθης Καπ" w:date="2023-03-03T04:01:00Z"/>
                <w:rFonts w:cstheme="minorHAnsi"/>
                <w:sz w:val="16"/>
                <w:szCs w:val="16"/>
              </w:rPr>
            </w:pPr>
            <w:ins w:id="32569" w:author="Στάθης Καπ" w:date="2023-03-03T06:21:00Z">
              <w:r>
                <w:rPr>
                  <w:rFonts w:ascii="Calibri" w:hAnsi="Calibri" w:cs="Calibri"/>
                  <w:color w:val="000000"/>
                  <w:sz w:val="16"/>
                  <w:szCs w:val="16"/>
                </w:rPr>
                <w:t>1458</w:t>
              </w:r>
            </w:ins>
          </w:p>
        </w:tc>
        <w:tc>
          <w:tcPr>
            <w:tcW w:w="544" w:type="dxa"/>
            <w:vAlign w:val="center"/>
            <w:tcPrChange w:id="32570" w:author="Στάθης Καπ" w:date="2023-03-03T06:26:00Z">
              <w:tcPr>
                <w:tcW w:w="544" w:type="dxa"/>
                <w:vAlign w:val="bottom"/>
              </w:tcPr>
            </w:tcPrChange>
          </w:tcPr>
          <w:p w14:paraId="019207DC" w14:textId="2A1857F7" w:rsidR="00C87CFE" w:rsidRPr="00CD1347" w:rsidRDefault="00C87CFE" w:rsidP="00C87CFE">
            <w:pPr>
              <w:jc w:val="center"/>
              <w:rPr>
                <w:ins w:id="32571" w:author="Στάθης Καπ" w:date="2023-03-03T04:01:00Z"/>
                <w:rFonts w:cstheme="minorHAnsi"/>
                <w:sz w:val="16"/>
                <w:szCs w:val="16"/>
              </w:rPr>
            </w:pPr>
            <w:ins w:id="32572" w:author="Στάθης Καπ" w:date="2023-03-03T06:21:00Z">
              <w:r>
                <w:rPr>
                  <w:rFonts w:ascii="Calibri" w:hAnsi="Calibri" w:cs="Calibri"/>
                  <w:color w:val="000000"/>
                  <w:sz w:val="16"/>
                  <w:szCs w:val="16"/>
                </w:rPr>
                <w:t>1458</w:t>
              </w:r>
            </w:ins>
          </w:p>
        </w:tc>
        <w:tc>
          <w:tcPr>
            <w:tcW w:w="621" w:type="dxa"/>
            <w:vAlign w:val="center"/>
            <w:tcPrChange w:id="32573" w:author="Στάθης Καπ" w:date="2023-03-03T06:26:00Z">
              <w:tcPr>
                <w:tcW w:w="621" w:type="dxa"/>
                <w:vAlign w:val="bottom"/>
              </w:tcPr>
            </w:tcPrChange>
          </w:tcPr>
          <w:p w14:paraId="5A4427DC" w14:textId="4E2F2FB3" w:rsidR="00C87CFE" w:rsidRPr="00CD1347" w:rsidRDefault="00C87CFE" w:rsidP="00C87CFE">
            <w:pPr>
              <w:jc w:val="center"/>
              <w:rPr>
                <w:ins w:id="32574" w:author="Στάθης Καπ" w:date="2023-03-03T04:01:00Z"/>
                <w:rFonts w:cstheme="minorHAnsi"/>
                <w:sz w:val="16"/>
                <w:szCs w:val="16"/>
              </w:rPr>
            </w:pPr>
            <w:ins w:id="32575" w:author="Στάθης Καπ" w:date="2023-03-03T06:21:00Z">
              <w:r>
                <w:rPr>
                  <w:rFonts w:ascii="Calibri" w:hAnsi="Calibri" w:cs="Calibri"/>
                  <w:color w:val="000000"/>
                  <w:sz w:val="16"/>
                  <w:szCs w:val="16"/>
                </w:rPr>
                <w:t>0.149</w:t>
              </w:r>
            </w:ins>
          </w:p>
        </w:tc>
        <w:tc>
          <w:tcPr>
            <w:tcW w:w="669" w:type="dxa"/>
            <w:vAlign w:val="center"/>
            <w:tcPrChange w:id="32576" w:author="Στάθης Καπ" w:date="2023-03-03T06:26:00Z">
              <w:tcPr>
                <w:tcW w:w="669" w:type="dxa"/>
                <w:vAlign w:val="center"/>
              </w:tcPr>
            </w:tcPrChange>
          </w:tcPr>
          <w:p w14:paraId="03BA11D2" w14:textId="0345B4C9" w:rsidR="00C87CFE" w:rsidRPr="00CD1347" w:rsidRDefault="00C87CFE" w:rsidP="00C87CFE">
            <w:pPr>
              <w:jc w:val="center"/>
              <w:rPr>
                <w:ins w:id="32577" w:author="Στάθης Καπ" w:date="2023-03-03T04:01:00Z"/>
                <w:rFonts w:cstheme="minorHAnsi"/>
                <w:sz w:val="16"/>
                <w:szCs w:val="16"/>
              </w:rPr>
            </w:pPr>
            <w:ins w:id="32578" w:author="Στάθης Καπ" w:date="2023-03-03T06:21:00Z">
              <w:r>
                <w:rPr>
                  <w:rFonts w:ascii="Calibri" w:hAnsi="Calibri" w:cstheme="minorHAnsi"/>
                  <w:color w:val="000000"/>
                  <w:sz w:val="16"/>
                  <w:szCs w:val="16"/>
                </w:rPr>
                <w:t>0</w:t>
              </w:r>
            </w:ins>
          </w:p>
        </w:tc>
        <w:tc>
          <w:tcPr>
            <w:tcW w:w="543" w:type="dxa"/>
            <w:vAlign w:val="center"/>
            <w:tcPrChange w:id="32579" w:author="Στάθης Καπ" w:date="2023-03-03T06:26:00Z">
              <w:tcPr>
                <w:tcW w:w="543" w:type="dxa"/>
                <w:vAlign w:val="bottom"/>
              </w:tcPr>
            </w:tcPrChange>
          </w:tcPr>
          <w:p w14:paraId="144A5DA3" w14:textId="259E58A9" w:rsidR="00C87CFE" w:rsidRPr="00CD1347" w:rsidRDefault="00C87CFE" w:rsidP="00C87CFE">
            <w:pPr>
              <w:jc w:val="center"/>
              <w:rPr>
                <w:ins w:id="32580" w:author="Στάθης Καπ" w:date="2023-03-03T04:01:00Z"/>
                <w:rFonts w:cstheme="minorHAnsi"/>
                <w:sz w:val="16"/>
                <w:szCs w:val="16"/>
              </w:rPr>
            </w:pPr>
            <w:ins w:id="32581" w:author="Στάθης Καπ" w:date="2023-03-03T06:21:00Z">
              <w:r>
                <w:rPr>
                  <w:rFonts w:ascii="Calibri" w:hAnsi="Calibri" w:cs="Calibri"/>
                  <w:color w:val="000000"/>
                  <w:sz w:val="16"/>
                  <w:szCs w:val="16"/>
                </w:rPr>
                <w:t>1458</w:t>
              </w:r>
            </w:ins>
          </w:p>
        </w:tc>
        <w:tc>
          <w:tcPr>
            <w:tcW w:w="621" w:type="dxa"/>
            <w:vAlign w:val="center"/>
            <w:tcPrChange w:id="32582" w:author="Στάθης Καπ" w:date="2023-03-03T06:26:00Z">
              <w:tcPr>
                <w:tcW w:w="621" w:type="dxa"/>
                <w:vAlign w:val="bottom"/>
              </w:tcPr>
            </w:tcPrChange>
          </w:tcPr>
          <w:p w14:paraId="03F70079" w14:textId="3A3268E0" w:rsidR="00C87CFE" w:rsidRPr="00CD1347" w:rsidRDefault="00C87CFE" w:rsidP="00C87CFE">
            <w:pPr>
              <w:jc w:val="center"/>
              <w:rPr>
                <w:ins w:id="32583" w:author="Στάθης Καπ" w:date="2023-03-03T04:01:00Z"/>
                <w:rFonts w:cstheme="minorHAnsi"/>
                <w:sz w:val="16"/>
                <w:szCs w:val="16"/>
              </w:rPr>
            </w:pPr>
            <w:ins w:id="32584" w:author="Στάθης Καπ" w:date="2023-03-03T06:21:00Z">
              <w:r>
                <w:rPr>
                  <w:rFonts w:ascii="Calibri" w:hAnsi="Calibri" w:cs="Calibri"/>
                  <w:color w:val="000000"/>
                  <w:sz w:val="16"/>
                  <w:szCs w:val="16"/>
                </w:rPr>
                <w:t>0.155</w:t>
              </w:r>
            </w:ins>
          </w:p>
        </w:tc>
        <w:tc>
          <w:tcPr>
            <w:tcW w:w="669" w:type="dxa"/>
            <w:vAlign w:val="center"/>
            <w:tcPrChange w:id="32585" w:author="Στάθης Καπ" w:date="2023-03-03T06:26:00Z">
              <w:tcPr>
                <w:tcW w:w="669" w:type="dxa"/>
                <w:vAlign w:val="center"/>
              </w:tcPr>
            </w:tcPrChange>
          </w:tcPr>
          <w:p w14:paraId="35D9D5A9" w14:textId="3AEE3217" w:rsidR="00C87CFE" w:rsidRPr="00CD1347" w:rsidRDefault="00C87CFE" w:rsidP="00C87CFE">
            <w:pPr>
              <w:jc w:val="center"/>
              <w:rPr>
                <w:ins w:id="32586" w:author="Στάθης Καπ" w:date="2023-03-03T04:01:00Z"/>
                <w:rFonts w:cstheme="minorHAnsi"/>
                <w:sz w:val="16"/>
                <w:szCs w:val="16"/>
              </w:rPr>
            </w:pPr>
            <w:ins w:id="32587" w:author="Στάθης Καπ" w:date="2023-03-03T06:21:00Z">
              <w:r>
                <w:rPr>
                  <w:rFonts w:ascii="Calibri" w:hAnsi="Calibri" w:cstheme="minorHAnsi"/>
                  <w:color w:val="000000"/>
                  <w:sz w:val="16"/>
                  <w:szCs w:val="16"/>
                </w:rPr>
                <w:t>0</w:t>
              </w:r>
            </w:ins>
          </w:p>
        </w:tc>
        <w:tc>
          <w:tcPr>
            <w:tcW w:w="508" w:type="dxa"/>
            <w:vAlign w:val="center"/>
            <w:tcPrChange w:id="32588" w:author="Στάθης Καπ" w:date="2023-03-03T06:26:00Z">
              <w:tcPr>
                <w:tcW w:w="508" w:type="dxa"/>
                <w:vAlign w:val="bottom"/>
              </w:tcPr>
            </w:tcPrChange>
          </w:tcPr>
          <w:p w14:paraId="00E6749D" w14:textId="499329B2" w:rsidR="00C87CFE" w:rsidRPr="00CD1347" w:rsidRDefault="00C87CFE" w:rsidP="00C87CFE">
            <w:pPr>
              <w:jc w:val="center"/>
              <w:rPr>
                <w:ins w:id="32589" w:author="Στάθης Καπ" w:date="2023-03-03T04:01:00Z"/>
                <w:rFonts w:cstheme="minorHAnsi"/>
                <w:sz w:val="16"/>
                <w:szCs w:val="16"/>
              </w:rPr>
            </w:pPr>
            <w:ins w:id="32590" w:author="Στάθης Καπ" w:date="2023-03-03T06:21:00Z">
              <w:r>
                <w:rPr>
                  <w:rFonts w:ascii="Calibri" w:hAnsi="Calibri" w:cs="Calibri"/>
                  <w:color w:val="000000"/>
                  <w:sz w:val="16"/>
                  <w:szCs w:val="16"/>
                </w:rPr>
                <w:t>1445</w:t>
              </w:r>
            </w:ins>
          </w:p>
        </w:tc>
        <w:tc>
          <w:tcPr>
            <w:tcW w:w="541" w:type="dxa"/>
            <w:vAlign w:val="center"/>
            <w:tcPrChange w:id="32591" w:author="Στάθης Καπ" w:date="2023-03-03T06:26:00Z">
              <w:tcPr>
                <w:tcW w:w="541" w:type="dxa"/>
                <w:vAlign w:val="bottom"/>
              </w:tcPr>
            </w:tcPrChange>
          </w:tcPr>
          <w:p w14:paraId="241451B3" w14:textId="5A5AA110" w:rsidR="00C87CFE" w:rsidRPr="00CD1347" w:rsidRDefault="00C87CFE" w:rsidP="00C87CFE">
            <w:pPr>
              <w:jc w:val="center"/>
              <w:rPr>
                <w:ins w:id="32592" w:author="Στάθης Καπ" w:date="2023-03-03T04:01:00Z"/>
                <w:rFonts w:cstheme="minorHAnsi"/>
                <w:sz w:val="16"/>
                <w:szCs w:val="16"/>
              </w:rPr>
            </w:pPr>
            <w:ins w:id="32593" w:author="Στάθης Καπ" w:date="2023-03-03T06:21:00Z">
              <w:r>
                <w:rPr>
                  <w:rFonts w:ascii="Calibri" w:hAnsi="Calibri" w:cs="Calibri"/>
                  <w:color w:val="000000"/>
                  <w:sz w:val="16"/>
                  <w:szCs w:val="16"/>
                </w:rPr>
                <w:t>0.166</w:t>
              </w:r>
            </w:ins>
          </w:p>
        </w:tc>
        <w:tc>
          <w:tcPr>
            <w:tcW w:w="589" w:type="dxa"/>
            <w:vAlign w:val="center"/>
            <w:tcPrChange w:id="32594" w:author="Στάθης Καπ" w:date="2023-03-03T06:26:00Z">
              <w:tcPr>
                <w:tcW w:w="589" w:type="dxa"/>
                <w:vAlign w:val="center"/>
              </w:tcPr>
            </w:tcPrChange>
          </w:tcPr>
          <w:p w14:paraId="3A8F0F61" w14:textId="61E1D753" w:rsidR="00C87CFE" w:rsidRPr="00CD1347" w:rsidRDefault="00C87CFE" w:rsidP="00C87CFE">
            <w:pPr>
              <w:jc w:val="center"/>
              <w:rPr>
                <w:ins w:id="32595" w:author="Στάθης Καπ" w:date="2023-03-03T04:01:00Z"/>
                <w:rFonts w:cstheme="minorHAnsi"/>
                <w:sz w:val="16"/>
                <w:szCs w:val="16"/>
              </w:rPr>
            </w:pPr>
            <w:ins w:id="32596" w:author="Στάθης Καπ" w:date="2023-03-03T06:21:00Z">
              <w:r>
                <w:rPr>
                  <w:rFonts w:ascii="Calibri" w:hAnsi="Calibri" w:cstheme="minorHAnsi"/>
                  <w:color w:val="000000"/>
                  <w:sz w:val="16"/>
                  <w:szCs w:val="16"/>
                </w:rPr>
                <w:t>0.89</w:t>
              </w:r>
            </w:ins>
          </w:p>
        </w:tc>
        <w:tc>
          <w:tcPr>
            <w:tcW w:w="463" w:type="dxa"/>
            <w:vAlign w:val="center"/>
            <w:tcPrChange w:id="32597" w:author="Στάθης Καπ" w:date="2023-03-03T06:26:00Z">
              <w:tcPr>
                <w:tcW w:w="463" w:type="dxa"/>
                <w:vAlign w:val="bottom"/>
              </w:tcPr>
            </w:tcPrChange>
          </w:tcPr>
          <w:p w14:paraId="1D4DC8EE" w14:textId="35DD3812" w:rsidR="00C87CFE" w:rsidRPr="00CD1347" w:rsidRDefault="00C87CFE" w:rsidP="00C87CFE">
            <w:pPr>
              <w:jc w:val="center"/>
              <w:rPr>
                <w:ins w:id="32598" w:author="Στάθης Καπ" w:date="2023-03-03T04:01:00Z"/>
                <w:rFonts w:cstheme="minorHAnsi"/>
                <w:sz w:val="16"/>
                <w:szCs w:val="16"/>
              </w:rPr>
            </w:pPr>
            <w:ins w:id="32599" w:author="Στάθης Καπ" w:date="2023-03-03T06:21:00Z">
              <w:r>
                <w:rPr>
                  <w:rFonts w:ascii="Calibri" w:hAnsi="Calibri" w:cs="Calibri"/>
                  <w:color w:val="000000"/>
                  <w:sz w:val="16"/>
                  <w:szCs w:val="16"/>
                </w:rPr>
                <w:t>1449</w:t>
              </w:r>
            </w:ins>
          </w:p>
        </w:tc>
        <w:tc>
          <w:tcPr>
            <w:tcW w:w="541" w:type="dxa"/>
            <w:vAlign w:val="center"/>
            <w:tcPrChange w:id="32600" w:author="Στάθης Καπ" w:date="2023-03-03T06:26:00Z">
              <w:tcPr>
                <w:tcW w:w="541" w:type="dxa"/>
                <w:vAlign w:val="bottom"/>
              </w:tcPr>
            </w:tcPrChange>
          </w:tcPr>
          <w:p w14:paraId="4C221599" w14:textId="24920367" w:rsidR="00C87CFE" w:rsidRPr="00CD1347" w:rsidRDefault="00C87CFE" w:rsidP="00C87CFE">
            <w:pPr>
              <w:jc w:val="center"/>
              <w:rPr>
                <w:ins w:id="32601" w:author="Στάθης Καπ" w:date="2023-03-03T04:01:00Z"/>
                <w:rFonts w:cstheme="minorHAnsi"/>
                <w:sz w:val="16"/>
                <w:szCs w:val="16"/>
              </w:rPr>
            </w:pPr>
            <w:ins w:id="32602" w:author="Στάθης Καπ" w:date="2023-03-03T06:21:00Z">
              <w:r>
                <w:rPr>
                  <w:rFonts w:ascii="Calibri" w:hAnsi="Calibri" w:cs="Calibri"/>
                  <w:color w:val="000000"/>
                  <w:sz w:val="16"/>
                  <w:szCs w:val="16"/>
                </w:rPr>
                <w:t>0.15</w:t>
              </w:r>
            </w:ins>
          </w:p>
        </w:tc>
        <w:tc>
          <w:tcPr>
            <w:tcW w:w="589" w:type="dxa"/>
            <w:vAlign w:val="center"/>
            <w:tcPrChange w:id="32603" w:author="Στάθης Καπ" w:date="2023-03-03T06:26:00Z">
              <w:tcPr>
                <w:tcW w:w="589" w:type="dxa"/>
                <w:vAlign w:val="center"/>
              </w:tcPr>
            </w:tcPrChange>
          </w:tcPr>
          <w:p w14:paraId="52A35ED4" w14:textId="10994A4F" w:rsidR="00C87CFE" w:rsidRPr="00CD1347" w:rsidRDefault="00C87CFE" w:rsidP="00C87CFE">
            <w:pPr>
              <w:jc w:val="center"/>
              <w:rPr>
                <w:ins w:id="32604" w:author="Στάθης Καπ" w:date="2023-03-03T04:01:00Z"/>
                <w:rFonts w:cstheme="minorHAnsi"/>
                <w:sz w:val="16"/>
                <w:szCs w:val="16"/>
              </w:rPr>
            </w:pPr>
            <w:ins w:id="32605"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326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607" w:author="Στάθης Καπ" w:date="2023-03-03T04:01:00Z"/>
        </w:trPr>
        <w:tc>
          <w:tcPr>
            <w:tcW w:w="515" w:type="dxa"/>
            <w:tcBorders>
              <w:top w:val="nil"/>
              <w:bottom w:val="nil"/>
              <w:right w:val="single" w:sz="4" w:space="0" w:color="auto"/>
            </w:tcBorders>
            <w:shd w:val="clear" w:color="auto" w:fill="E7E6E6" w:themeFill="background2"/>
            <w:vAlign w:val="bottom"/>
            <w:tcPrChange w:id="32608" w:author="Στάθης Καπ" w:date="2023-03-03T06:26:00Z">
              <w:tcPr>
                <w:tcW w:w="515" w:type="dxa"/>
                <w:vAlign w:val="bottom"/>
              </w:tcPr>
            </w:tcPrChange>
          </w:tcPr>
          <w:p w14:paraId="3D9853AB" w14:textId="7669C939" w:rsidR="00C87CFE" w:rsidRPr="00CD1347" w:rsidRDefault="00C87CFE" w:rsidP="00C87CFE">
            <w:pPr>
              <w:jc w:val="center"/>
              <w:rPr>
                <w:ins w:id="32609" w:author="Στάθης Καπ" w:date="2023-03-03T04:01:00Z"/>
                <w:sz w:val="16"/>
                <w:szCs w:val="16"/>
              </w:rPr>
            </w:pPr>
            <w:ins w:id="32610" w:author="Στάθης Καπ" w:date="2023-03-03T04:08:00Z">
              <w:r w:rsidRPr="00CD1347">
                <w:rPr>
                  <w:rFonts w:ascii="Calibri" w:hAnsi="Calibri" w:cs="Calibri"/>
                  <w:color w:val="000000"/>
                  <w:sz w:val="16"/>
                  <w:szCs w:val="16"/>
                  <w:rPrChange w:id="32611"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32612" w:author="Στάθης Καπ" w:date="2023-03-03T06:26:00Z">
              <w:tcPr>
                <w:tcW w:w="560" w:type="dxa"/>
              </w:tcPr>
            </w:tcPrChange>
          </w:tcPr>
          <w:p w14:paraId="17CE8BC2" w14:textId="026B2108" w:rsidR="00C87CFE" w:rsidRPr="00CD1347" w:rsidRDefault="00C87CFE" w:rsidP="00C87CFE">
            <w:pPr>
              <w:jc w:val="center"/>
              <w:rPr>
                <w:ins w:id="32613" w:author="Στάθης Καπ" w:date="2023-03-03T04:01:00Z"/>
                <w:rFonts w:cstheme="minorHAnsi"/>
                <w:sz w:val="16"/>
                <w:szCs w:val="16"/>
              </w:rPr>
            </w:pPr>
            <w:ins w:id="32614" w:author="Στάθης Καπ" w:date="2023-03-03T06:21:00Z">
              <w:r>
                <w:rPr>
                  <w:rFonts w:ascii="Calibri" w:hAnsi="Calibri" w:cs="Calibri"/>
                  <w:color w:val="000000"/>
                  <w:sz w:val="16"/>
                  <w:szCs w:val="16"/>
                </w:rPr>
                <w:t>1458</w:t>
              </w:r>
            </w:ins>
          </w:p>
        </w:tc>
        <w:tc>
          <w:tcPr>
            <w:tcW w:w="855" w:type="dxa"/>
            <w:vAlign w:val="center"/>
            <w:tcPrChange w:id="32615" w:author="Στάθης Καπ" w:date="2023-03-03T06:26:00Z">
              <w:tcPr>
                <w:tcW w:w="855" w:type="dxa"/>
              </w:tcPr>
            </w:tcPrChange>
          </w:tcPr>
          <w:p w14:paraId="69D453A3" w14:textId="1AF421B8" w:rsidR="00C87CFE" w:rsidRPr="00CD1347" w:rsidRDefault="00C87CFE" w:rsidP="00C87CFE">
            <w:pPr>
              <w:jc w:val="center"/>
              <w:rPr>
                <w:ins w:id="32616" w:author="Στάθης Καπ" w:date="2023-03-03T04:01:00Z"/>
                <w:rFonts w:cstheme="minorHAnsi"/>
                <w:sz w:val="16"/>
                <w:szCs w:val="16"/>
              </w:rPr>
            </w:pPr>
            <w:ins w:id="32617" w:author="Στάθης Καπ" w:date="2023-03-03T06:21:00Z">
              <w:r>
                <w:rPr>
                  <w:rFonts w:ascii="Calibri" w:hAnsi="Calibri" w:cs="Calibri"/>
                  <w:color w:val="000000"/>
                  <w:sz w:val="16"/>
                  <w:szCs w:val="16"/>
                </w:rPr>
                <w:t>1458</w:t>
              </w:r>
            </w:ins>
          </w:p>
        </w:tc>
        <w:tc>
          <w:tcPr>
            <w:tcW w:w="544" w:type="dxa"/>
            <w:vAlign w:val="center"/>
            <w:tcPrChange w:id="32618" w:author="Στάθης Καπ" w:date="2023-03-03T06:26:00Z">
              <w:tcPr>
                <w:tcW w:w="544" w:type="dxa"/>
                <w:vAlign w:val="bottom"/>
              </w:tcPr>
            </w:tcPrChange>
          </w:tcPr>
          <w:p w14:paraId="11997CF8" w14:textId="7AA1D602" w:rsidR="00C87CFE" w:rsidRPr="00CD1347" w:rsidRDefault="00C87CFE" w:rsidP="00C87CFE">
            <w:pPr>
              <w:jc w:val="center"/>
              <w:rPr>
                <w:ins w:id="32619" w:author="Στάθης Καπ" w:date="2023-03-03T04:01:00Z"/>
                <w:rFonts w:cstheme="minorHAnsi"/>
                <w:sz w:val="16"/>
                <w:szCs w:val="16"/>
              </w:rPr>
            </w:pPr>
            <w:ins w:id="32620" w:author="Στάθης Καπ" w:date="2023-03-03T06:21:00Z">
              <w:r>
                <w:rPr>
                  <w:rFonts w:ascii="Calibri" w:hAnsi="Calibri" w:cs="Calibri"/>
                  <w:color w:val="000000"/>
                  <w:sz w:val="16"/>
                  <w:szCs w:val="16"/>
                </w:rPr>
                <w:t>1458</w:t>
              </w:r>
            </w:ins>
          </w:p>
        </w:tc>
        <w:tc>
          <w:tcPr>
            <w:tcW w:w="621" w:type="dxa"/>
            <w:vAlign w:val="center"/>
            <w:tcPrChange w:id="32621" w:author="Στάθης Καπ" w:date="2023-03-03T06:26:00Z">
              <w:tcPr>
                <w:tcW w:w="621" w:type="dxa"/>
                <w:vAlign w:val="bottom"/>
              </w:tcPr>
            </w:tcPrChange>
          </w:tcPr>
          <w:p w14:paraId="485BE706" w14:textId="52A788E2" w:rsidR="00C87CFE" w:rsidRPr="00CD1347" w:rsidRDefault="00C87CFE" w:rsidP="00C87CFE">
            <w:pPr>
              <w:jc w:val="center"/>
              <w:rPr>
                <w:ins w:id="32622" w:author="Στάθης Καπ" w:date="2023-03-03T04:01:00Z"/>
                <w:rFonts w:cstheme="minorHAnsi"/>
                <w:sz w:val="16"/>
                <w:szCs w:val="16"/>
              </w:rPr>
            </w:pPr>
            <w:ins w:id="32623" w:author="Στάθης Καπ" w:date="2023-03-03T06:21:00Z">
              <w:r>
                <w:rPr>
                  <w:rFonts w:ascii="Calibri" w:hAnsi="Calibri" w:cs="Calibri"/>
                  <w:color w:val="000000"/>
                  <w:sz w:val="16"/>
                  <w:szCs w:val="16"/>
                </w:rPr>
                <w:t>0.214</w:t>
              </w:r>
            </w:ins>
          </w:p>
        </w:tc>
        <w:tc>
          <w:tcPr>
            <w:tcW w:w="669" w:type="dxa"/>
            <w:vAlign w:val="center"/>
            <w:tcPrChange w:id="32624" w:author="Στάθης Καπ" w:date="2023-03-03T06:26:00Z">
              <w:tcPr>
                <w:tcW w:w="669" w:type="dxa"/>
                <w:vAlign w:val="center"/>
              </w:tcPr>
            </w:tcPrChange>
          </w:tcPr>
          <w:p w14:paraId="08BA9C1D" w14:textId="003B37B2" w:rsidR="00C87CFE" w:rsidRPr="00CD1347" w:rsidRDefault="00C87CFE" w:rsidP="00C87CFE">
            <w:pPr>
              <w:jc w:val="center"/>
              <w:rPr>
                <w:ins w:id="32625" w:author="Στάθης Καπ" w:date="2023-03-03T04:01:00Z"/>
                <w:rFonts w:cstheme="minorHAnsi"/>
                <w:sz w:val="16"/>
                <w:szCs w:val="16"/>
              </w:rPr>
            </w:pPr>
            <w:ins w:id="32626" w:author="Στάθης Καπ" w:date="2023-03-03T06:21:00Z">
              <w:r>
                <w:rPr>
                  <w:rFonts w:ascii="Calibri" w:hAnsi="Calibri" w:cstheme="minorHAnsi"/>
                  <w:color w:val="000000"/>
                  <w:sz w:val="16"/>
                  <w:szCs w:val="16"/>
                </w:rPr>
                <w:t>0</w:t>
              </w:r>
            </w:ins>
          </w:p>
        </w:tc>
        <w:tc>
          <w:tcPr>
            <w:tcW w:w="543" w:type="dxa"/>
            <w:vAlign w:val="center"/>
            <w:tcPrChange w:id="32627" w:author="Στάθης Καπ" w:date="2023-03-03T06:26:00Z">
              <w:tcPr>
                <w:tcW w:w="543" w:type="dxa"/>
                <w:vAlign w:val="bottom"/>
              </w:tcPr>
            </w:tcPrChange>
          </w:tcPr>
          <w:p w14:paraId="7A03AA39" w14:textId="41D5AD70" w:rsidR="00C87CFE" w:rsidRPr="00CD1347" w:rsidRDefault="00C87CFE" w:rsidP="00C87CFE">
            <w:pPr>
              <w:jc w:val="center"/>
              <w:rPr>
                <w:ins w:id="32628" w:author="Στάθης Καπ" w:date="2023-03-03T04:01:00Z"/>
                <w:rFonts w:cstheme="minorHAnsi"/>
                <w:sz w:val="16"/>
                <w:szCs w:val="16"/>
              </w:rPr>
            </w:pPr>
            <w:ins w:id="32629" w:author="Στάθης Καπ" w:date="2023-03-03T06:21:00Z">
              <w:r>
                <w:rPr>
                  <w:rFonts w:ascii="Calibri" w:hAnsi="Calibri" w:cs="Calibri"/>
                  <w:color w:val="000000"/>
                  <w:sz w:val="16"/>
                  <w:szCs w:val="16"/>
                </w:rPr>
                <w:t>1458</w:t>
              </w:r>
            </w:ins>
          </w:p>
        </w:tc>
        <w:tc>
          <w:tcPr>
            <w:tcW w:w="621" w:type="dxa"/>
            <w:vAlign w:val="center"/>
            <w:tcPrChange w:id="32630" w:author="Στάθης Καπ" w:date="2023-03-03T06:26:00Z">
              <w:tcPr>
                <w:tcW w:w="621" w:type="dxa"/>
                <w:vAlign w:val="bottom"/>
              </w:tcPr>
            </w:tcPrChange>
          </w:tcPr>
          <w:p w14:paraId="79A6348E" w14:textId="6065F097" w:rsidR="00C87CFE" w:rsidRPr="00CD1347" w:rsidRDefault="00C87CFE" w:rsidP="00C87CFE">
            <w:pPr>
              <w:jc w:val="center"/>
              <w:rPr>
                <w:ins w:id="32631" w:author="Στάθης Καπ" w:date="2023-03-03T04:01:00Z"/>
                <w:rFonts w:cstheme="minorHAnsi"/>
                <w:sz w:val="16"/>
                <w:szCs w:val="16"/>
              </w:rPr>
            </w:pPr>
            <w:ins w:id="32632" w:author="Στάθης Καπ" w:date="2023-03-03T06:21:00Z">
              <w:r>
                <w:rPr>
                  <w:rFonts w:ascii="Calibri" w:hAnsi="Calibri" w:cs="Calibri"/>
                  <w:color w:val="000000"/>
                  <w:sz w:val="16"/>
                  <w:szCs w:val="16"/>
                </w:rPr>
                <w:t>0.172</w:t>
              </w:r>
            </w:ins>
          </w:p>
        </w:tc>
        <w:tc>
          <w:tcPr>
            <w:tcW w:w="669" w:type="dxa"/>
            <w:vAlign w:val="center"/>
            <w:tcPrChange w:id="32633" w:author="Στάθης Καπ" w:date="2023-03-03T06:26:00Z">
              <w:tcPr>
                <w:tcW w:w="669" w:type="dxa"/>
                <w:vAlign w:val="center"/>
              </w:tcPr>
            </w:tcPrChange>
          </w:tcPr>
          <w:p w14:paraId="783B227E" w14:textId="41CBC778" w:rsidR="00C87CFE" w:rsidRPr="00CD1347" w:rsidRDefault="00C87CFE" w:rsidP="00C87CFE">
            <w:pPr>
              <w:jc w:val="center"/>
              <w:rPr>
                <w:ins w:id="32634" w:author="Στάθης Καπ" w:date="2023-03-03T04:01:00Z"/>
                <w:rFonts w:cstheme="minorHAnsi"/>
                <w:sz w:val="16"/>
                <w:szCs w:val="16"/>
              </w:rPr>
            </w:pPr>
            <w:ins w:id="32635" w:author="Στάθης Καπ" w:date="2023-03-03T06:21:00Z">
              <w:r>
                <w:rPr>
                  <w:rFonts w:ascii="Calibri" w:hAnsi="Calibri" w:cstheme="minorHAnsi"/>
                  <w:color w:val="000000"/>
                  <w:sz w:val="16"/>
                  <w:szCs w:val="16"/>
                </w:rPr>
                <w:t>0</w:t>
              </w:r>
            </w:ins>
          </w:p>
        </w:tc>
        <w:tc>
          <w:tcPr>
            <w:tcW w:w="508" w:type="dxa"/>
            <w:vAlign w:val="center"/>
            <w:tcPrChange w:id="32636" w:author="Στάθης Καπ" w:date="2023-03-03T06:26:00Z">
              <w:tcPr>
                <w:tcW w:w="508" w:type="dxa"/>
                <w:vAlign w:val="bottom"/>
              </w:tcPr>
            </w:tcPrChange>
          </w:tcPr>
          <w:p w14:paraId="0FA7462B" w14:textId="1A2FD2A6" w:rsidR="00C87CFE" w:rsidRPr="00CD1347" w:rsidRDefault="00C87CFE" w:rsidP="00C87CFE">
            <w:pPr>
              <w:jc w:val="center"/>
              <w:rPr>
                <w:ins w:id="32637" w:author="Στάθης Καπ" w:date="2023-03-03T04:01:00Z"/>
                <w:rFonts w:cstheme="minorHAnsi"/>
                <w:sz w:val="16"/>
                <w:szCs w:val="16"/>
              </w:rPr>
            </w:pPr>
            <w:ins w:id="32638" w:author="Στάθης Καπ" w:date="2023-03-03T06:21:00Z">
              <w:r>
                <w:rPr>
                  <w:rFonts w:ascii="Calibri" w:hAnsi="Calibri" w:cs="Calibri"/>
                  <w:color w:val="000000"/>
                  <w:sz w:val="16"/>
                  <w:szCs w:val="16"/>
                </w:rPr>
                <w:t>1457</w:t>
              </w:r>
            </w:ins>
          </w:p>
        </w:tc>
        <w:tc>
          <w:tcPr>
            <w:tcW w:w="541" w:type="dxa"/>
            <w:vAlign w:val="center"/>
            <w:tcPrChange w:id="32639" w:author="Στάθης Καπ" w:date="2023-03-03T06:26:00Z">
              <w:tcPr>
                <w:tcW w:w="541" w:type="dxa"/>
                <w:vAlign w:val="bottom"/>
              </w:tcPr>
            </w:tcPrChange>
          </w:tcPr>
          <w:p w14:paraId="1F3BA5FB" w14:textId="19CB55B7" w:rsidR="00C87CFE" w:rsidRPr="00CD1347" w:rsidRDefault="00C87CFE" w:rsidP="00C87CFE">
            <w:pPr>
              <w:jc w:val="center"/>
              <w:rPr>
                <w:ins w:id="32640" w:author="Στάθης Καπ" w:date="2023-03-03T04:01:00Z"/>
                <w:rFonts w:cstheme="minorHAnsi"/>
                <w:sz w:val="16"/>
                <w:szCs w:val="16"/>
              </w:rPr>
            </w:pPr>
            <w:ins w:id="32641" w:author="Στάθης Καπ" w:date="2023-03-03T06:21:00Z">
              <w:r>
                <w:rPr>
                  <w:rFonts w:ascii="Calibri" w:hAnsi="Calibri" w:cs="Calibri"/>
                  <w:color w:val="000000"/>
                  <w:sz w:val="16"/>
                  <w:szCs w:val="16"/>
                </w:rPr>
                <w:t>0.187</w:t>
              </w:r>
            </w:ins>
          </w:p>
        </w:tc>
        <w:tc>
          <w:tcPr>
            <w:tcW w:w="589" w:type="dxa"/>
            <w:vAlign w:val="center"/>
            <w:tcPrChange w:id="32642" w:author="Στάθης Καπ" w:date="2023-03-03T06:26:00Z">
              <w:tcPr>
                <w:tcW w:w="589" w:type="dxa"/>
                <w:vAlign w:val="center"/>
              </w:tcPr>
            </w:tcPrChange>
          </w:tcPr>
          <w:p w14:paraId="4E5B572A" w14:textId="28A40FDE" w:rsidR="00C87CFE" w:rsidRPr="00CD1347" w:rsidRDefault="00C87CFE" w:rsidP="00C87CFE">
            <w:pPr>
              <w:jc w:val="center"/>
              <w:rPr>
                <w:ins w:id="32643" w:author="Στάθης Καπ" w:date="2023-03-03T04:01:00Z"/>
                <w:rFonts w:cstheme="minorHAnsi"/>
                <w:sz w:val="16"/>
                <w:szCs w:val="16"/>
              </w:rPr>
            </w:pPr>
            <w:ins w:id="32644" w:author="Στάθης Καπ" w:date="2023-03-03T06:21:00Z">
              <w:r>
                <w:rPr>
                  <w:rFonts w:ascii="Calibri" w:hAnsi="Calibri" w:cstheme="minorHAnsi"/>
                  <w:color w:val="000000"/>
                  <w:sz w:val="16"/>
                  <w:szCs w:val="16"/>
                </w:rPr>
                <w:t>0.07</w:t>
              </w:r>
            </w:ins>
          </w:p>
        </w:tc>
        <w:tc>
          <w:tcPr>
            <w:tcW w:w="463" w:type="dxa"/>
            <w:vAlign w:val="center"/>
            <w:tcPrChange w:id="32645" w:author="Στάθης Καπ" w:date="2023-03-03T06:26:00Z">
              <w:tcPr>
                <w:tcW w:w="463" w:type="dxa"/>
                <w:vAlign w:val="bottom"/>
              </w:tcPr>
            </w:tcPrChange>
          </w:tcPr>
          <w:p w14:paraId="212BBCF4" w14:textId="0BD57E7C" w:rsidR="00C87CFE" w:rsidRPr="00CD1347" w:rsidRDefault="00C87CFE" w:rsidP="00C87CFE">
            <w:pPr>
              <w:jc w:val="center"/>
              <w:rPr>
                <w:ins w:id="32646" w:author="Στάθης Καπ" w:date="2023-03-03T04:01:00Z"/>
                <w:rFonts w:cstheme="minorHAnsi"/>
                <w:sz w:val="16"/>
                <w:szCs w:val="16"/>
              </w:rPr>
            </w:pPr>
            <w:ins w:id="32647" w:author="Στάθης Καπ" w:date="2023-03-03T06:21:00Z">
              <w:r>
                <w:rPr>
                  <w:rFonts w:ascii="Calibri" w:hAnsi="Calibri" w:cs="Calibri"/>
                  <w:color w:val="000000"/>
                  <w:sz w:val="16"/>
                  <w:szCs w:val="16"/>
                </w:rPr>
                <w:t>1446</w:t>
              </w:r>
            </w:ins>
          </w:p>
        </w:tc>
        <w:tc>
          <w:tcPr>
            <w:tcW w:w="541" w:type="dxa"/>
            <w:vAlign w:val="center"/>
            <w:tcPrChange w:id="32648" w:author="Στάθης Καπ" w:date="2023-03-03T06:26:00Z">
              <w:tcPr>
                <w:tcW w:w="541" w:type="dxa"/>
                <w:vAlign w:val="bottom"/>
              </w:tcPr>
            </w:tcPrChange>
          </w:tcPr>
          <w:p w14:paraId="25FC9630" w14:textId="02C31427" w:rsidR="00C87CFE" w:rsidRPr="00CD1347" w:rsidRDefault="00C87CFE" w:rsidP="00C87CFE">
            <w:pPr>
              <w:jc w:val="center"/>
              <w:rPr>
                <w:ins w:id="32649" w:author="Στάθης Καπ" w:date="2023-03-03T04:01:00Z"/>
                <w:rFonts w:cstheme="minorHAnsi"/>
                <w:sz w:val="16"/>
                <w:szCs w:val="16"/>
              </w:rPr>
            </w:pPr>
            <w:ins w:id="32650" w:author="Στάθης Καπ" w:date="2023-03-03T06:21:00Z">
              <w:r>
                <w:rPr>
                  <w:rFonts w:ascii="Calibri" w:hAnsi="Calibri" w:cs="Calibri"/>
                  <w:color w:val="000000"/>
                  <w:sz w:val="16"/>
                  <w:szCs w:val="16"/>
                </w:rPr>
                <w:t>0.183</w:t>
              </w:r>
            </w:ins>
          </w:p>
        </w:tc>
        <w:tc>
          <w:tcPr>
            <w:tcW w:w="589" w:type="dxa"/>
            <w:vAlign w:val="center"/>
            <w:tcPrChange w:id="32651" w:author="Στάθης Καπ" w:date="2023-03-03T06:26:00Z">
              <w:tcPr>
                <w:tcW w:w="589" w:type="dxa"/>
                <w:vAlign w:val="center"/>
              </w:tcPr>
            </w:tcPrChange>
          </w:tcPr>
          <w:p w14:paraId="661A7618" w14:textId="10E8C635" w:rsidR="00C87CFE" w:rsidRPr="00CD1347" w:rsidRDefault="00C87CFE" w:rsidP="00C87CFE">
            <w:pPr>
              <w:jc w:val="center"/>
              <w:rPr>
                <w:ins w:id="32652" w:author="Στάθης Καπ" w:date="2023-03-03T04:01:00Z"/>
                <w:rFonts w:cstheme="minorHAnsi"/>
                <w:sz w:val="16"/>
                <w:szCs w:val="16"/>
              </w:rPr>
            </w:pPr>
            <w:ins w:id="32653"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326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655" w:author="Στάθης Καπ" w:date="2023-03-03T04:01:00Z"/>
        </w:trPr>
        <w:tc>
          <w:tcPr>
            <w:tcW w:w="515" w:type="dxa"/>
            <w:tcBorders>
              <w:top w:val="nil"/>
              <w:bottom w:val="nil"/>
              <w:right w:val="single" w:sz="4" w:space="0" w:color="auto"/>
            </w:tcBorders>
            <w:shd w:val="clear" w:color="auto" w:fill="E7E6E6" w:themeFill="background2"/>
            <w:vAlign w:val="bottom"/>
            <w:tcPrChange w:id="32656" w:author="Στάθης Καπ" w:date="2023-03-03T06:26:00Z">
              <w:tcPr>
                <w:tcW w:w="515" w:type="dxa"/>
                <w:vAlign w:val="bottom"/>
              </w:tcPr>
            </w:tcPrChange>
          </w:tcPr>
          <w:p w14:paraId="2092DC9D" w14:textId="47EB415E" w:rsidR="00C87CFE" w:rsidRPr="00CD1347" w:rsidRDefault="00C87CFE" w:rsidP="00C87CFE">
            <w:pPr>
              <w:jc w:val="center"/>
              <w:rPr>
                <w:ins w:id="32657" w:author="Στάθης Καπ" w:date="2023-03-03T04:01:00Z"/>
                <w:sz w:val="16"/>
                <w:szCs w:val="16"/>
              </w:rPr>
            </w:pPr>
            <w:ins w:id="32658" w:author="Στάθης Καπ" w:date="2023-03-03T04:08:00Z">
              <w:r w:rsidRPr="00CD1347">
                <w:rPr>
                  <w:rFonts w:ascii="Calibri" w:hAnsi="Calibri" w:cs="Calibri"/>
                  <w:color w:val="000000"/>
                  <w:sz w:val="16"/>
                  <w:szCs w:val="16"/>
                  <w:rPrChange w:id="32659"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32660" w:author="Στάθης Καπ" w:date="2023-03-03T06:26:00Z">
              <w:tcPr>
                <w:tcW w:w="560" w:type="dxa"/>
              </w:tcPr>
            </w:tcPrChange>
          </w:tcPr>
          <w:p w14:paraId="3D262E14" w14:textId="5C5F5F34" w:rsidR="00C87CFE" w:rsidRPr="00CD1347" w:rsidRDefault="00C87CFE" w:rsidP="00C87CFE">
            <w:pPr>
              <w:jc w:val="center"/>
              <w:rPr>
                <w:ins w:id="32661" w:author="Στάθης Καπ" w:date="2023-03-03T04:01:00Z"/>
                <w:rFonts w:cstheme="minorHAnsi"/>
                <w:sz w:val="16"/>
                <w:szCs w:val="16"/>
              </w:rPr>
            </w:pPr>
            <w:ins w:id="32662" w:author="Στάθης Καπ" w:date="2023-03-03T06:21:00Z">
              <w:r>
                <w:rPr>
                  <w:rFonts w:ascii="Calibri" w:hAnsi="Calibri" w:cs="Calibri"/>
                  <w:color w:val="000000"/>
                  <w:sz w:val="16"/>
                  <w:szCs w:val="16"/>
                </w:rPr>
                <w:t>1458</w:t>
              </w:r>
            </w:ins>
          </w:p>
        </w:tc>
        <w:tc>
          <w:tcPr>
            <w:tcW w:w="855" w:type="dxa"/>
            <w:vAlign w:val="center"/>
            <w:tcPrChange w:id="32663" w:author="Στάθης Καπ" w:date="2023-03-03T06:26:00Z">
              <w:tcPr>
                <w:tcW w:w="855" w:type="dxa"/>
              </w:tcPr>
            </w:tcPrChange>
          </w:tcPr>
          <w:p w14:paraId="7CC29432" w14:textId="54583358" w:rsidR="00C87CFE" w:rsidRPr="00CD1347" w:rsidRDefault="00C87CFE" w:rsidP="00C87CFE">
            <w:pPr>
              <w:jc w:val="center"/>
              <w:rPr>
                <w:ins w:id="32664" w:author="Στάθης Καπ" w:date="2023-03-03T04:01:00Z"/>
                <w:rFonts w:cstheme="minorHAnsi"/>
                <w:sz w:val="16"/>
                <w:szCs w:val="16"/>
              </w:rPr>
            </w:pPr>
            <w:ins w:id="32665" w:author="Στάθης Καπ" w:date="2023-03-03T06:21:00Z">
              <w:r>
                <w:rPr>
                  <w:rFonts w:ascii="Calibri" w:hAnsi="Calibri" w:cs="Calibri"/>
                  <w:color w:val="000000"/>
                  <w:sz w:val="16"/>
                  <w:szCs w:val="16"/>
                </w:rPr>
                <w:t>1458</w:t>
              </w:r>
            </w:ins>
          </w:p>
        </w:tc>
        <w:tc>
          <w:tcPr>
            <w:tcW w:w="544" w:type="dxa"/>
            <w:vAlign w:val="center"/>
            <w:tcPrChange w:id="32666" w:author="Στάθης Καπ" w:date="2023-03-03T06:26:00Z">
              <w:tcPr>
                <w:tcW w:w="544" w:type="dxa"/>
                <w:vAlign w:val="bottom"/>
              </w:tcPr>
            </w:tcPrChange>
          </w:tcPr>
          <w:p w14:paraId="4FBC47B0" w14:textId="36AA122E" w:rsidR="00C87CFE" w:rsidRPr="00CD1347" w:rsidRDefault="00C87CFE" w:rsidP="00C87CFE">
            <w:pPr>
              <w:jc w:val="center"/>
              <w:rPr>
                <w:ins w:id="32667" w:author="Στάθης Καπ" w:date="2023-03-03T04:01:00Z"/>
                <w:rFonts w:cstheme="minorHAnsi"/>
                <w:sz w:val="16"/>
                <w:szCs w:val="16"/>
              </w:rPr>
            </w:pPr>
            <w:ins w:id="32668" w:author="Στάθης Καπ" w:date="2023-03-03T06:21:00Z">
              <w:r>
                <w:rPr>
                  <w:rFonts w:ascii="Calibri" w:hAnsi="Calibri" w:cs="Calibri"/>
                  <w:color w:val="000000"/>
                  <w:sz w:val="16"/>
                  <w:szCs w:val="16"/>
                </w:rPr>
                <w:t>1458</w:t>
              </w:r>
            </w:ins>
          </w:p>
        </w:tc>
        <w:tc>
          <w:tcPr>
            <w:tcW w:w="621" w:type="dxa"/>
            <w:vAlign w:val="center"/>
            <w:tcPrChange w:id="32669" w:author="Στάθης Καπ" w:date="2023-03-03T06:26:00Z">
              <w:tcPr>
                <w:tcW w:w="621" w:type="dxa"/>
                <w:vAlign w:val="bottom"/>
              </w:tcPr>
            </w:tcPrChange>
          </w:tcPr>
          <w:p w14:paraId="0516F8CB" w14:textId="472EE816" w:rsidR="00C87CFE" w:rsidRPr="00CD1347" w:rsidRDefault="00C87CFE" w:rsidP="00C87CFE">
            <w:pPr>
              <w:jc w:val="center"/>
              <w:rPr>
                <w:ins w:id="32670" w:author="Στάθης Καπ" w:date="2023-03-03T04:01:00Z"/>
                <w:rFonts w:cstheme="minorHAnsi"/>
                <w:sz w:val="16"/>
                <w:szCs w:val="16"/>
              </w:rPr>
            </w:pPr>
            <w:ins w:id="32671" w:author="Στάθης Καπ" w:date="2023-03-03T06:21:00Z">
              <w:r>
                <w:rPr>
                  <w:rFonts w:ascii="Calibri" w:hAnsi="Calibri" w:cs="Calibri"/>
                  <w:color w:val="000000"/>
                  <w:sz w:val="16"/>
                  <w:szCs w:val="16"/>
                </w:rPr>
                <w:t>0.19</w:t>
              </w:r>
            </w:ins>
          </w:p>
        </w:tc>
        <w:tc>
          <w:tcPr>
            <w:tcW w:w="669" w:type="dxa"/>
            <w:vAlign w:val="center"/>
            <w:tcPrChange w:id="32672" w:author="Στάθης Καπ" w:date="2023-03-03T06:26:00Z">
              <w:tcPr>
                <w:tcW w:w="669" w:type="dxa"/>
                <w:vAlign w:val="center"/>
              </w:tcPr>
            </w:tcPrChange>
          </w:tcPr>
          <w:p w14:paraId="5D532CA8" w14:textId="6D8A6BBB" w:rsidR="00C87CFE" w:rsidRPr="00CD1347" w:rsidRDefault="00C87CFE" w:rsidP="00C87CFE">
            <w:pPr>
              <w:jc w:val="center"/>
              <w:rPr>
                <w:ins w:id="32673" w:author="Στάθης Καπ" w:date="2023-03-03T04:01:00Z"/>
                <w:rFonts w:cstheme="minorHAnsi"/>
                <w:sz w:val="16"/>
                <w:szCs w:val="16"/>
              </w:rPr>
            </w:pPr>
            <w:ins w:id="32674" w:author="Στάθης Καπ" w:date="2023-03-03T06:21:00Z">
              <w:r>
                <w:rPr>
                  <w:rFonts w:ascii="Calibri" w:hAnsi="Calibri" w:cstheme="minorHAnsi"/>
                  <w:color w:val="000000"/>
                  <w:sz w:val="16"/>
                  <w:szCs w:val="16"/>
                </w:rPr>
                <w:t>0</w:t>
              </w:r>
            </w:ins>
          </w:p>
        </w:tc>
        <w:tc>
          <w:tcPr>
            <w:tcW w:w="543" w:type="dxa"/>
            <w:vAlign w:val="center"/>
            <w:tcPrChange w:id="32675" w:author="Στάθης Καπ" w:date="2023-03-03T06:26:00Z">
              <w:tcPr>
                <w:tcW w:w="543" w:type="dxa"/>
                <w:vAlign w:val="bottom"/>
              </w:tcPr>
            </w:tcPrChange>
          </w:tcPr>
          <w:p w14:paraId="5AE5099D" w14:textId="15D27554" w:rsidR="00C87CFE" w:rsidRPr="00CD1347" w:rsidRDefault="00C87CFE" w:rsidP="00C87CFE">
            <w:pPr>
              <w:jc w:val="center"/>
              <w:rPr>
                <w:ins w:id="32676" w:author="Στάθης Καπ" w:date="2023-03-03T04:01:00Z"/>
                <w:rFonts w:cstheme="minorHAnsi"/>
                <w:sz w:val="16"/>
                <w:szCs w:val="16"/>
              </w:rPr>
            </w:pPr>
            <w:ins w:id="32677" w:author="Στάθης Καπ" w:date="2023-03-03T06:21:00Z">
              <w:r>
                <w:rPr>
                  <w:rFonts w:ascii="Calibri" w:hAnsi="Calibri" w:cs="Calibri"/>
                  <w:color w:val="000000"/>
                  <w:sz w:val="16"/>
                  <w:szCs w:val="16"/>
                </w:rPr>
                <w:t>1458</w:t>
              </w:r>
            </w:ins>
          </w:p>
        </w:tc>
        <w:tc>
          <w:tcPr>
            <w:tcW w:w="621" w:type="dxa"/>
            <w:vAlign w:val="center"/>
            <w:tcPrChange w:id="32678" w:author="Στάθης Καπ" w:date="2023-03-03T06:26:00Z">
              <w:tcPr>
                <w:tcW w:w="621" w:type="dxa"/>
                <w:vAlign w:val="bottom"/>
              </w:tcPr>
            </w:tcPrChange>
          </w:tcPr>
          <w:p w14:paraId="1FAEAB0C" w14:textId="00A0D1EB" w:rsidR="00C87CFE" w:rsidRPr="00CD1347" w:rsidRDefault="00C87CFE" w:rsidP="00C87CFE">
            <w:pPr>
              <w:jc w:val="center"/>
              <w:rPr>
                <w:ins w:id="32679" w:author="Στάθης Καπ" w:date="2023-03-03T04:01:00Z"/>
                <w:rFonts w:cstheme="minorHAnsi"/>
                <w:sz w:val="16"/>
                <w:szCs w:val="16"/>
              </w:rPr>
            </w:pPr>
            <w:ins w:id="32680" w:author="Στάθης Καπ" w:date="2023-03-03T06:21:00Z">
              <w:r>
                <w:rPr>
                  <w:rFonts w:ascii="Calibri" w:hAnsi="Calibri" w:cs="Calibri"/>
                  <w:color w:val="000000"/>
                  <w:sz w:val="16"/>
                  <w:szCs w:val="16"/>
                </w:rPr>
                <w:t>0.14</w:t>
              </w:r>
            </w:ins>
          </w:p>
        </w:tc>
        <w:tc>
          <w:tcPr>
            <w:tcW w:w="669" w:type="dxa"/>
            <w:vAlign w:val="center"/>
            <w:tcPrChange w:id="32681" w:author="Στάθης Καπ" w:date="2023-03-03T06:26:00Z">
              <w:tcPr>
                <w:tcW w:w="669" w:type="dxa"/>
                <w:vAlign w:val="center"/>
              </w:tcPr>
            </w:tcPrChange>
          </w:tcPr>
          <w:p w14:paraId="0AE4AB20" w14:textId="34A1C81D" w:rsidR="00C87CFE" w:rsidRPr="00CD1347" w:rsidRDefault="00C87CFE" w:rsidP="00C87CFE">
            <w:pPr>
              <w:jc w:val="center"/>
              <w:rPr>
                <w:ins w:id="32682" w:author="Στάθης Καπ" w:date="2023-03-03T04:01:00Z"/>
                <w:rFonts w:cstheme="minorHAnsi"/>
                <w:sz w:val="16"/>
                <w:szCs w:val="16"/>
              </w:rPr>
            </w:pPr>
            <w:ins w:id="32683" w:author="Στάθης Καπ" w:date="2023-03-03T06:21:00Z">
              <w:r>
                <w:rPr>
                  <w:rFonts w:ascii="Calibri" w:hAnsi="Calibri" w:cstheme="minorHAnsi"/>
                  <w:color w:val="000000"/>
                  <w:sz w:val="16"/>
                  <w:szCs w:val="16"/>
                </w:rPr>
                <w:t>0</w:t>
              </w:r>
            </w:ins>
          </w:p>
        </w:tc>
        <w:tc>
          <w:tcPr>
            <w:tcW w:w="508" w:type="dxa"/>
            <w:vAlign w:val="center"/>
            <w:tcPrChange w:id="32684" w:author="Στάθης Καπ" w:date="2023-03-03T06:26:00Z">
              <w:tcPr>
                <w:tcW w:w="508" w:type="dxa"/>
                <w:vAlign w:val="bottom"/>
              </w:tcPr>
            </w:tcPrChange>
          </w:tcPr>
          <w:p w14:paraId="0185B435" w14:textId="776669B6" w:rsidR="00C87CFE" w:rsidRPr="00CD1347" w:rsidRDefault="00C87CFE" w:rsidP="00C87CFE">
            <w:pPr>
              <w:jc w:val="center"/>
              <w:rPr>
                <w:ins w:id="32685" w:author="Στάθης Καπ" w:date="2023-03-03T04:01:00Z"/>
                <w:rFonts w:cstheme="minorHAnsi"/>
                <w:sz w:val="16"/>
                <w:szCs w:val="16"/>
              </w:rPr>
            </w:pPr>
            <w:ins w:id="32686" w:author="Στάθης Καπ" w:date="2023-03-03T06:21:00Z">
              <w:r>
                <w:rPr>
                  <w:rFonts w:ascii="Calibri" w:hAnsi="Calibri" w:cs="Calibri"/>
                  <w:color w:val="000000"/>
                  <w:sz w:val="16"/>
                  <w:szCs w:val="16"/>
                </w:rPr>
                <w:t>1458</w:t>
              </w:r>
            </w:ins>
          </w:p>
        </w:tc>
        <w:tc>
          <w:tcPr>
            <w:tcW w:w="541" w:type="dxa"/>
            <w:vAlign w:val="center"/>
            <w:tcPrChange w:id="32687" w:author="Στάθης Καπ" w:date="2023-03-03T06:26:00Z">
              <w:tcPr>
                <w:tcW w:w="541" w:type="dxa"/>
                <w:vAlign w:val="bottom"/>
              </w:tcPr>
            </w:tcPrChange>
          </w:tcPr>
          <w:p w14:paraId="015F16F8" w14:textId="253718AC" w:rsidR="00C87CFE" w:rsidRPr="00CD1347" w:rsidRDefault="00C87CFE" w:rsidP="00C87CFE">
            <w:pPr>
              <w:jc w:val="center"/>
              <w:rPr>
                <w:ins w:id="32688" w:author="Στάθης Καπ" w:date="2023-03-03T04:01:00Z"/>
                <w:rFonts w:cstheme="minorHAnsi"/>
                <w:sz w:val="16"/>
                <w:szCs w:val="16"/>
              </w:rPr>
            </w:pPr>
            <w:ins w:id="32689" w:author="Στάθης Καπ" w:date="2023-03-03T06:21:00Z">
              <w:r>
                <w:rPr>
                  <w:rFonts w:ascii="Calibri" w:hAnsi="Calibri" w:cs="Calibri"/>
                  <w:color w:val="000000"/>
                  <w:sz w:val="16"/>
                  <w:szCs w:val="16"/>
                </w:rPr>
                <w:t>0.308</w:t>
              </w:r>
            </w:ins>
          </w:p>
        </w:tc>
        <w:tc>
          <w:tcPr>
            <w:tcW w:w="589" w:type="dxa"/>
            <w:vAlign w:val="center"/>
            <w:tcPrChange w:id="32690" w:author="Στάθης Καπ" w:date="2023-03-03T06:26:00Z">
              <w:tcPr>
                <w:tcW w:w="589" w:type="dxa"/>
                <w:vAlign w:val="center"/>
              </w:tcPr>
            </w:tcPrChange>
          </w:tcPr>
          <w:p w14:paraId="3800E709" w14:textId="4DBA4E5C" w:rsidR="00C87CFE" w:rsidRPr="00CD1347" w:rsidRDefault="00C87CFE" w:rsidP="00C87CFE">
            <w:pPr>
              <w:jc w:val="center"/>
              <w:rPr>
                <w:ins w:id="32691" w:author="Στάθης Καπ" w:date="2023-03-03T04:01:00Z"/>
                <w:rFonts w:cstheme="minorHAnsi"/>
                <w:sz w:val="16"/>
                <w:szCs w:val="16"/>
              </w:rPr>
            </w:pPr>
            <w:ins w:id="32692" w:author="Στάθης Καπ" w:date="2023-03-03T06:21:00Z">
              <w:r>
                <w:rPr>
                  <w:rFonts w:ascii="Calibri" w:hAnsi="Calibri" w:cstheme="minorHAnsi"/>
                  <w:color w:val="000000"/>
                  <w:sz w:val="16"/>
                  <w:szCs w:val="16"/>
                </w:rPr>
                <w:t>0</w:t>
              </w:r>
            </w:ins>
          </w:p>
        </w:tc>
        <w:tc>
          <w:tcPr>
            <w:tcW w:w="463" w:type="dxa"/>
            <w:vAlign w:val="center"/>
            <w:tcPrChange w:id="32693" w:author="Στάθης Καπ" w:date="2023-03-03T06:26:00Z">
              <w:tcPr>
                <w:tcW w:w="463" w:type="dxa"/>
                <w:vAlign w:val="bottom"/>
              </w:tcPr>
            </w:tcPrChange>
          </w:tcPr>
          <w:p w14:paraId="15AC196D" w14:textId="2AB12996" w:rsidR="00C87CFE" w:rsidRPr="00CD1347" w:rsidRDefault="00C87CFE" w:rsidP="00C87CFE">
            <w:pPr>
              <w:jc w:val="center"/>
              <w:rPr>
                <w:ins w:id="32694" w:author="Στάθης Καπ" w:date="2023-03-03T04:01:00Z"/>
                <w:rFonts w:cstheme="minorHAnsi"/>
                <w:sz w:val="16"/>
                <w:szCs w:val="16"/>
              </w:rPr>
            </w:pPr>
            <w:ins w:id="32695" w:author="Στάθης Καπ" w:date="2023-03-03T06:21:00Z">
              <w:r>
                <w:rPr>
                  <w:rFonts w:ascii="Calibri" w:hAnsi="Calibri" w:cs="Calibri"/>
                  <w:color w:val="000000"/>
                  <w:sz w:val="16"/>
                  <w:szCs w:val="16"/>
                </w:rPr>
                <w:t>1458</w:t>
              </w:r>
            </w:ins>
          </w:p>
        </w:tc>
        <w:tc>
          <w:tcPr>
            <w:tcW w:w="541" w:type="dxa"/>
            <w:vAlign w:val="center"/>
            <w:tcPrChange w:id="32696" w:author="Στάθης Καπ" w:date="2023-03-03T06:26:00Z">
              <w:tcPr>
                <w:tcW w:w="541" w:type="dxa"/>
                <w:vAlign w:val="bottom"/>
              </w:tcPr>
            </w:tcPrChange>
          </w:tcPr>
          <w:p w14:paraId="06582AF7" w14:textId="194FEB63" w:rsidR="00C87CFE" w:rsidRPr="00CD1347" w:rsidRDefault="00C87CFE" w:rsidP="00C87CFE">
            <w:pPr>
              <w:jc w:val="center"/>
              <w:rPr>
                <w:ins w:id="32697" w:author="Στάθης Καπ" w:date="2023-03-03T04:01:00Z"/>
                <w:rFonts w:cstheme="minorHAnsi"/>
                <w:sz w:val="16"/>
                <w:szCs w:val="16"/>
              </w:rPr>
            </w:pPr>
            <w:ins w:id="32698" w:author="Στάθης Καπ" w:date="2023-03-03T06:21:00Z">
              <w:r>
                <w:rPr>
                  <w:rFonts w:ascii="Calibri" w:hAnsi="Calibri" w:cs="Calibri"/>
                  <w:color w:val="000000"/>
                  <w:sz w:val="16"/>
                  <w:szCs w:val="16"/>
                </w:rPr>
                <w:t>0.158</w:t>
              </w:r>
            </w:ins>
          </w:p>
        </w:tc>
        <w:tc>
          <w:tcPr>
            <w:tcW w:w="589" w:type="dxa"/>
            <w:vAlign w:val="center"/>
            <w:tcPrChange w:id="32699" w:author="Στάθης Καπ" w:date="2023-03-03T06:26:00Z">
              <w:tcPr>
                <w:tcW w:w="589" w:type="dxa"/>
                <w:vAlign w:val="center"/>
              </w:tcPr>
            </w:tcPrChange>
          </w:tcPr>
          <w:p w14:paraId="7F74FA54" w14:textId="2A05EB4A" w:rsidR="00C87CFE" w:rsidRPr="00CD1347" w:rsidRDefault="00C87CFE" w:rsidP="00C87CFE">
            <w:pPr>
              <w:jc w:val="center"/>
              <w:rPr>
                <w:ins w:id="32700" w:author="Στάθης Καπ" w:date="2023-03-03T04:01:00Z"/>
                <w:rFonts w:cstheme="minorHAnsi"/>
                <w:sz w:val="16"/>
                <w:szCs w:val="16"/>
              </w:rPr>
            </w:pPr>
            <w:ins w:id="32701"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327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703" w:author="Στάθης Καπ" w:date="2023-03-03T04:01:00Z"/>
        </w:trPr>
        <w:tc>
          <w:tcPr>
            <w:tcW w:w="515" w:type="dxa"/>
            <w:tcBorders>
              <w:top w:val="nil"/>
              <w:bottom w:val="nil"/>
              <w:right w:val="single" w:sz="4" w:space="0" w:color="auto"/>
            </w:tcBorders>
            <w:shd w:val="clear" w:color="auto" w:fill="E7E6E6" w:themeFill="background2"/>
            <w:vAlign w:val="bottom"/>
            <w:tcPrChange w:id="32704" w:author="Στάθης Καπ" w:date="2023-03-03T06:26:00Z">
              <w:tcPr>
                <w:tcW w:w="515" w:type="dxa"/>
                <w:vAlign w:val="bottom"/>
              </w:tcPr>
            </w:tcPrChange>
          </w:tcPr>
          <w:p w14:paraId="32538CEC" w14:textId="717A5F8B" w:rsidR="00C87CFE" w:rsidRPr="00CD1347" w:rsidRDefault="00C87CFE" w:rsidP="00C87CFE">
            <w:pPr>
              <w:jc w:val="center"/>
              <w:rPr>
                <w:ins w:id="32705" w:author="Στάθης Καπ" w:date="2023-03-03T04:01:00Z"/>
                <w:sz w:val="16"/>
                <w:szCs w:val="16"/>
              </w:rPr>
            </w:pPr>
            <w:ins w:id="32706" w:author="Στάθης Καπ" w:date="2023-03-03T04:08:00Z">
              <w:r w:rsidRPr="00CD1347">
                <w:rPr>
                  <w:rFonts w:ascii="Calibri" w:hAnsi="Calibri" w:cs="Calibri"/>
                  <w:color w:val="000000"/>
                  <w:sz w:val="16"/>
                  <w:szCs w:val="16"/>
                  <w:rPrChange w:id="32707"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32708" w:author="Στάθης Καπ" w:date="2023-03-03T06:26:00Z">
              <w:tcPr>
                <w:tcW w:w="560" w:type="dxa"/>
              </w:tcPr>
            </w:tcPrChange>
          </w:tcPr>
          <w:p w14:paraId="4A52148C" w14:textId="30D63271" w:rsidR="00C87CFE" w:rsidRPr="00CD1347" w:rsidRDefault="00C87CFE" w:rsidP="00C87CFE">
            <w:pPr>
              <w:jc w:val="center"/>
              <w:rPr>
                <w:ins w:id="32709" w:author="Στάθης Καπ" w:date="2023-03-03T04:01:00Z"/>
                <w:rFonts w:cstheme="minorHAnsi"/>
                <w:sz w:val="16"/>
                <w:szCs w:val="16"/>
              </w:rPr>
            </w:pPr>
            <w:ins w:id="32710" w:author="Στάθης Καπ" w:date="2023-03-03T06:21:00Z">
              <w:r>
                <w:rPr>
                  <w:rFonts w:ascii="Calibri" w:hAnsi="Calibri" w:cs="Calibri"/>
                  <w:color w:val="000000"/>
                  <w:sz w:val="16"/>
                  <w:szCs w:val="16"/>
                </w:rPr>
                <w:t>1458</w:t>
              </w:r>
            </w:ins>
          </w:p>
        </w:tc>
        <w:tc>
          <w:tcPr>
            <w:tcW w:w="855" w:type="dxa"/>
            <w:vAlign w:val="center"/>
            <w:tcPrChange w:id="32711" w:author="Στάθης Καπ" w:date="2023-03-03T06:26:00Z">
              <w:tcPr>
                <w:tcW w:w="855" w:type="dxa"/>
              </w:tcPr>
            </w:tcPrChange>
          </w:tcPr>
          <w:p w14:paraId="49EB1E65" w14:textId="2A2C81FA" w:rsidR="00C87CFE" w:rsidRPr="00CD1347" w:rsidRDefault="00C87CFE" w:rsidP="00C87CFE">
            <w:pPr>
              <w:jc w:val="center"/>
              <w:rPr>
                <w:ins w:id="32712" w:author="Στάθης Καπ" w:date="2023-03-03T04:01:00Z"/>
                <w:rFonts w:cstheme="minorHAnsi"/>
                <w:sz w:val="16"/>
                <w:szCs w:val="16"/>
              </w:rPr>
            </w:pPr>
            <w:ins w:id="32713" w:author="Στάθης Καπ" w:date="2023-03-03T06:21:00Z">
              <w:r>
                <w:rPr>
                  <w:rFonts w:ascii="Calibri" w:hAnsi="Calibri" w:cs="Calibri"/>
                  <w:color w:val="000000"/>
                  <w:sz w:val="16"/>
                  <w:szCs w:val="16"/>
                </w:rPr>
                <w:t>1458</w:t>
              </w:r>
            </w:ins>
          </w:p>
        </w:tc>
        <w:tc>
          <w:tcPr>
            <w:tcW w:w="544" w:type="dxa"/>
            <w:vAlign w:val="center"/>
            <w:tcPrChange w:id="32714" w:author="Στάθης Καπ" w:date="2023-03-03T06:26:00Z">
              <w:tcPr>
                <w:tcW w:w="544" w:type="dxa"/>
                <w:vAlign w:val="bottom"/>
              </w:tcPr>
            </w:tcPrChange>
          </w:tcPr>
          <w:p w14:paraId="5BF9D2DE" w14:textId="270C1127" w:rsidR="00C87CFE" w:rsidRPr="00CD1347" w:rsidRDefault="00C87CFE" w:rsidP="00C87CFE">
            <w:pPr>
              <w:jc w:val="center"/>
              <w:rPr>
                <w:ins w:id="32715" w:author="Στάθης Καπ" w:date="2023-03-03T04:01:00Z"/>
                <w:rFonts w:cstheme="minorHAnsi"/>
                <w:sz w:val="16"/>
                <w:szCs w:val="16"/>
              </w:rPr>
            </w:pPr>
            <w:ins w:id="32716" w:author="Στάθης Καπ" w:date="2023-03-03T06:21:00Z">
              <w:r>
                <w:rPr>
                  <w:rFonts w:ascii="Calibri" w:hAnsi="Calibri" w:cs="Calibri"/>
                  <w:color w:val="000000"/>
                  <w:sz w:val="16"/>
                  <w:szCs w:val="16"/>
                </w:rPr>
                <w:t>1458</w:t>
              </w:r>
            </w:ins>
          </w:p>
        </w:tc>
        <w:tc>
          <w:tcPr>
            <w:tcW w:w="621" w:type="dxa"/>
            <w:vAlign w:val="center"/>
            <w:tcPrChange w:id="32717" w:author="Στάθης Καπ" w:date="2023-03-03T06:26:00Z">
              <w:tcPr>
                <w:tcW w:w="621" w:type="dxa"/>
                <w:vAlign w:val="bottom"/>
              </w:tcPr>
            </w:tcPrChange>
          </w:tcPr>
          <w:p w14:paraId="1A1B881C" w14:textId="73F467CE" w:rsidR="00C87CFE" w:rsidRPr="00CD1347" w:rsidRDefault="00C87CFE" w:rsidP="00C87CFE">
            <w:pPr>
              <w:jc w:val="center"/>
              <w:rPr>
                <w:ins w:id="32718" w:author="Στάθης Καπ" w:date="2023-03-03T04:01:00Z"/>
                <w:rFonts w:cstheme="minorHAnsi"/>
                <w:sz w:val="16"/>
                <w:szCs w:val="16"/>
              </w:rPr>
            </w:pPr>
            <w:ins w:id="32719" w:author="Στάθης Καπ" w:date="2023-03-03T06:21:00Z">
              <w:r>
                <w:rPr>
                  <w:rFonts w:ascii="Calibri" w:hAnsi="Calibri" w:cs="Calibri"/>
                  <w:color w:val="000000"/>
                  <w:sz w:val="16"/>
                  <w:szCs w:val="16"/>
                </w:rPr>
                <w:t>0.157</w:t>
              </w:r>
            </w:ins>
          </w:p>
        </w:tc>
        <w:tc>
          <w:tcPr>
            <w:tcW w:w="669" w:type="dxa"/>
            <w:vAlign w:val="center"/>
            <w:tcPrChange w:id="32720" w:author="Στάθης Καπ" w:date="2023-03-03T06:26:00Z">
              <w:tcPr>
                <w:tcW w:w="669" w:type="dxa"/>
                <w:vAlign w:val="center"/>
              </w:tcPr>
            </w:tcPrChange>
          </w:tcPr>
          <w:p w14:paraId="2D415E82" w14:textId="023F45EC" w:rsidR="00C87CFE" w:rsidRPr="00CD1347" w:rsidRDefault="00C87CFE" w:rsidP="00C87CFE">
            <w:pPr>
              <w:jc w:val="center"/>
              <w:rPr>
                <w:ins w:id="32721" w:author="Στάθης Καπ" w:date="2023-03-03T04:01:00Z"/>
                <w:rFonts w:cstheme="minorHAnsi"/>
                <w:sz w:val="16"/>
                <w:szCs w:val="16"/>
              </w:rPr>
            </w:pPr>
            <w:ins w:id="32722" w:author="Στάθης Καπ" w:date="2023-03-03T06:21:00Z">
              <w:r>
                <w:rPr>
                  <w:rFonts w:ascii="Calibri" w:hAnsi="Calibri" w:cstheme="minorHAnsi"/>
                  <w:color w:val="000000"/>
                  <w:sz w:val="16"/>
                  <w:szCs w:val="16"/>
                </w:rPr>
                <w:t>0</w:t>
              </w:r>
            </w:ins>
          </w:p>
        </w:tc>
        <w:tc>
          <w:tcPr>
            <w:tcW w:w="543" w:type="dxa"/>
            <w:vAlign w:val="center"/>
            <w:tcPrChange w:id="32723" w:author="Στάθης Καπ" w:date="2023-03-03T06:26:00Z">
              <w:tcPr>
                <w:tcW w:w="543" w:type="dxa"/>
                <w:vAlign w:val="bottom"/>
              </w:tcPr>
            </w:tcPrChange>
          </w:tcPr>
          <w:p w14:paraId="3FD36DE1" w14:textId="118450BF" w:rsidR="00C87CFE" w:rsidRPr="00CD1347" w:rsidRDefault="00C87CFE" w:rsidP="00C87CFE">
            <w:pPr>
              <w:jc w:val="center"/>
              <w:rPr>
                <w:ins w:id="32724" w:author="Στάθης Καπ" w:date="2023-03-03T04:01:00Z"/>
                <w:rFonts w:cstheme="minorHAnsi"/>
                <w:sz w:val="16"/>
                <w:szCs w:val="16"/>
              </w:rPr>
            </w:pPr>
            <w:ins w:id="32725" w:author="Στάθης Καπ" w:date="2023-03-03T06:21:00Z">
              <w:r>
                <w:rPr>
                  <w:rFonts w:ascii="Calibri" w:hAnsi="Calibri" w:cs="Calibri"/>
                  <w:color w:val="000000"/>
                  <w:sz w:val="16"/>
                  <w:szCs w:val="16"/>
                </w:rPr>
                <w:t>1458</w:t>
              </w:r>
            </w:ins>
          </w:p>
        </w:tc>
        <w:tc>
          <w:tcPr>
            <w:tcW w:w="621" w:type="dxa"/>
            <w:vAlign w:val="center"/>
            <w:tcPrChange w:id="32726" w:author="Στάθης Καπ" w:date="2023-03-03T06:26:00Z">
              <w:tcPr>
                <w:tcW w:w="621" w:type="dxa"/>
                <w:vAlign w:val="bottom"/>
              </w:tcPr>
            </w:tcPrChange>
          </w:tcPr>
          <w:p w14:paraId="2D2B239C" w14:textId="39EDF9DD" w:rsidR="00C87CFE" w:rsidRPr="00CD1347" w:rsidRDefault="00C87CFE" w:rsidP="00C87CFE">
            <w:pPr>
              <w:jc w:val="center"/>
              <w:rPr>
                <w:ins w:id="32727" w:author="Στάθης Καπ" w:date="2023-03-03T04:01:00Z"/>
                <w:rFonts w:cstheme="minorHAnsi"/>
                <w:sz w:val="16"/>
                <w:szCs w:val="16"/>
              </w:rPr>
            </w:pPr>
            <w:ins w:id="32728" w:author="Στάθης Καπ" w:date="2023-03-03T06:21:00Z">
              <w:r>
                <w:rPr>
                  <w:rFonts w:ascii="Calibri" w:hAnsi="Calibri" w:cs="Calibri"/>
                  <w:color w:val="000000"/>
                  <w:sz w:val="16"/>
                  <w:szCs w:val="16"/>
                </w:rPr>
                <w:t>0.142</w:t>
              </w:r>
            </w:ins>
          </w:p>
        </w:tc>
        <w:tc>
          <w:tcPr>
            <w:tcW w:w="669" w:type="dxa"/>
            <w:vAlign w:val="center"/>
            <w:tcPrChange w:id="32729" w:author="Στάθης Καπ" w:date="2023-03-03T06:26:00Z">
              <w:tcPr>
                <w:tcW w:w="669" w:type="dxa"/>
                <w:vAlign w:val="center"/>
              </w:tcPr>
            </w:tcPrChange>
          </w:tcPr>
          <w:p w14:paraId="6B01ED76" w14:textId="799774D7" w:rsidR="00C87CFE" w:rsidRPr="00CD1347" w:rsidRDefault="00C87CFE" w:rsidP="00C87CFE">
            <w:pPr>
              <w:jc w:val="center"/>
              <w:rPr>
                <w:ins w:id="32730" w:author="Στάθης Καπ" w:date="2023-03-03T04:01:00Z"/>
                <w:rFonts w:cstheme="minorHAnsi"/>
                <w:sz w:val="16"/>
                <w:szCs w:val="16"/>
              </w:rPr>
            </w:pPr>
            <w:ins w:id="32731" w:author="Στάθης Καπ" w:date="2023-03-03T06:21:00Z">
              <w:r>
                <w:rPr>
                  <w:rFonts w:ascii="Calibri" w:hAnsi="Calibri" w:cstheme="minorHAnsi"/>
                  <w:color w:val="000000"/>
                  <w:sz w:val="16"/>
                  <w:szCs w:val="16"/>
                </w:rPr>
                <w:t>0</w:t>
              </w:r>
            </w:ins>
          </w:p>
        </w:tc>
        <w:tc>
          <w:tcPr>
            <w:tcW w:w="508" w:type="dxa"/>
            <w:vAlign w:val="center"/>
            <w:tcPrChange w:id="32732" w:author="Στάθης Καπ" w:date="2023-03-03T06:26:00Z">
              <w:tcPr>
                <w:tcW w:w="508" w:type="dxa"/>
                <w:vAlign w:val="bottom"/>
              </w:tcPr>
            </w:tcPrChange>
          </w:tcPr>
          <w:p w14:paraId="43FFC73F" w14:textId="027E75D1" w:rsidR="00C87CFE" w:rsidRPr="00CD1347" w:rsidRDefault="00C87CFE" w:rsidP="00C87CFE">
            <w:pPr>
              <w:jc w:val="center"/>
              <w:rPr>
                <w:ins w:id="32733" w:author="Στάθης Καπ" w:date="2023-03-03T04:01:00Z"/>
                <w:rFonts w:cstheme="minorHAnsi"/>
                <w:sz w:val="16"/>
                <w:szCs w:val="16"/>
              </w:rPr>
            </w:pPr>
            <w:ins w:id="32734" w:author="Στάθης Καπ" w:date="2023-03-03T06:21:00Z">
              <w:r>
                <w:rPr>
                  <w:rFonts w:ascii="Calibri" w:hAnsi="Calibri" w:cs="Calibri"/>
                  <w:color w:val="000000"/>
                  <w:sz w:val="16"/>
                  <w:szCs w:val="16"/>
                </w:rPr>
                <w:t>1458</w:t>
              </w:r>
            </w:ins>
          </w:p>
        </w:tc>
        <w:tc>
          <w:tcPr>
            <w:tcW w:w="541" w:type="dxa"/>
            <w:vAlign w:val="center"/>
            <w:tcPrChange w:id="32735" w:author="Στάθης Καπ" w:date="2023-03-03T06:26:00Z">
              <w:tcPr>
                <w:tcW w:w="541" w:type="dxa"/>
                <w:vAlign w:val="bottom"/>
              </w:tcPr>
            </w:tcPrChange>
          </w:tcPr>
          <w:p w14:paraId="468B8DA2" w14:textId="1ED956BA" w:rsidR="00C87CFE" w:rsidRPr="00CD1347" w:rsidRDefault="00C87CFE" w:rsidP="00C87CFE">
            <w:pPr>
              <w:jc w:val="center"/>
              <w:rPr>
                <w:ins w:id="32736" w:author="Στάθης Καπ" w:date="2023-03-03T04:01:00Z"/>
                <w:rFonts w:cstheme="minorHAnsi"/>
                <w:sz w:val="16"/>
                <w:szCs w:val="16"/>
              </w:rPr>
            </w:pPr>
            <w:ins w:id="32737" w:author="Στάθης Καπ" w:date="2023-03-03T06:21:00Z">
              <w:r>
                <w:rPr>
                  <w:rFonts w:ascii="Calibri" w:hAnsi="Calibri" w:cs="Calibri"/>
                  <w:color w:val="000000"/>
                  <w:sz w:val="16"/>
                  <w:szCs w:val="16"/>
                </w:rPr>
                <w:t>0.144</w:t>
              </w:r>
            </w:ins>
          </w:p>
        </w:tc>
        <w:tc>
          <w:tcPr>
            <w:tcW w:w="589" w:type="dxa"/>
            <w:vAlign w:val="center"/>
            <w:tcPrChange w:id="32738" w:author="Στάθης Καπ" w:date="2023-03-03T06:26:00Z">
              <w:tcPr>
                <w:tcW w:w="589" w:type="dxa"/>
                <w:vAlign w:val="center"/>
              </w:tcPr>
            </w:tcPrChange>
          </w:tcPr>
          <w:p w14:paraId="72C56035" w14:textId="12E0CE34" w:rsidR="00C87CFE" w:rsidRPr="00CD1347" w:rsidRDefault="00C87CFE" w:rsidP="00C87CFE">
            <w:pPr>
              <w:jc w:val="center"/>
              <w:rPr>
                <w:ins w:id="32739" w:author="Στάθης Καπ" w:date="2023-03-03T04:01:00Z"/>
                <w:rFonts w:cstheme="minorHAnsi"/>
                <w:sz w:val="16"/>
                <w:szCs w:val="16"/>
              </w:rPr>
            </w:pPr>
            <w:ins w:id="32740" w:author="Στάθης Καπ" w:date="2023-03-03T06:21:00Z">
              <w:r>
                <w:rPr>
                  <w:rFonts w:ascii="Calibri" w:hAnsi="Calibri" w:cstheme="minorHAnsi"/>
                  <w:color w:val="000000"/>
                  <w:sz w:val="16"/>
                  <w:szCs w:val="16"/>
                </w:rPr>
                <w:t>0</w:t>
              </w:r>
            </w:ins>
          </w:p>
        </w:tc>
        <w:tc>
          <w:tcPr>
            <w:tcW w:w="463" w:type="dxa"/>
            <w:vAlign w:val="center"/>
            <w:tcPrChange w:id="32741" w:author="Στάθης Καπ" w:date="2023-03-03T06:26:00Z">
              <w:tcPr>
                <w:tcW w:w="463" w:type="dxa"/>
                <w:vAlign w:val="bottom"/>
              </w:tcPr>
            </w:tcPrChange>
          </w:tcPr>
          <w:p w14:paraId="1908C1B9" w14:textId="782ED373" w:rsidR="00C87CFE" w:rsidRPr="00CD1347" w:rsidRDefault="00C87CFE" w:rsidP="00C87CFE">
            <w:pPr>
              <w:jc w:val="center"/>
              <w:rPr>
                <w:ins w:id="32742" w:author="Στάθης Καπ" w:date="2023-03-03T04:01:00Z"/>
                <w:rFonts w:cstheme="minorHAnsi"/>
                <w:sz w:val="16"/>
                <w:szCs w:val="16"/>
              </w:rPr>
            </w:pPr>
            <w:ins w:id="32743" w:author="Στάθης Καπ" w:date="2023-03-03T06:21:00Z">
              <w:r>
                <w:rPr>
                  <w:rFonts w:ascii="Calibri" w:hAnsi="Calibri" w:cs="Calibri"/>
                  <w:color w:val="000000"/>
                  <w:sz w:val="16"/>
                  <w:szCs w:val="16"/>
                </w:rPr>
                <w:t>1458</w:t>
              </w:r>
            </w:ins>
          </w:p>
        </w:tc>
        <w:tc>
          <w:tcPr>
            <w:tcW w:w="541" w:type="dxa"/>
            <w:vAlign w:val="center"/>
            <w:tcPrChange w:id="32744" w:author="Στάθης Καπ" w:date="2023-03-03T06:26:00Z">
              <w:tcPr>
                <w:tcW w:w="541" w:type="dxa"/>
                <w:vAlign w:val="bottom"/>
              </w:tcPr>
            </w:tcPrChange>
          </w:tcPr>
          <w:p w14:paraId="7FFCA268" w14:textId="499AD59F" w:rsidR="00C87CFE" w:rsidRPr="00CD1347" w:rsidRDefault="00C87CFE" w:rsidP="00C87CFE">
            <w:pPr>
              <w:jc w:val="center"/>
              <w:rPr>
                <w:ins w:id="32745" w:author="Στάθης Καπ" w:date="2023-03-03T04:01:00Z"/>
                <w:rFonts w:cstheme="minorHAnsi"/>
                <w:sz w:val="16"/>
                <w:szCs w:val="16"/>
              </w:rPr>
            </w:pPr>
            <w:ins w:id="32746" w:author="Στάθης Καπ" w:date="2023-03-03T06:21:00Z">
              <w:r>
                <w:rPr>
                  <w:rFonts w:ascii="Calibri" w:hAnsi="Calibri" w:cs="Calibri"/>
                  <w:color w:val="000000"/>
                  <w:sz w:val="16"/>
                  <w:szCs w:val="16"/>
                </w:rPr>
                <w:t>0.139</w:t>
              </w:r>
            </w:ins>
          </w:p>
        </w:tc>
        <w:tc>
          <w:tcPr>
            <w:tcW w:w="589" w:type="dxa"/>
            <w:vAlign w:val="center"/>
            <w:tcPrChange w:id="32747" w:author="Στάθης Καπ" w:date="2023-03-03T06:26:00Z">
              <w:tcPr>
                <w:tcW w:w="589" w:type="dxa"/>
                <w:vAlign w:val="center"/>
              </w:tcPr>
            </w:tcPrChange>
          </w:tcPr>
          <w:p w14:paraId="19EF6592" w14:textId="54021E69" w:rsidR="00C87CFE" w:rsidRPr="00CD1347" w:rsidRDefault="00C87CFE" w:rsidP="00C87CFE">
            <w:pPr>
              <w:jc w:val="center"/>
              <w:rPr>
                <w:ins w:id="32748" w:author="Στάθης Καπ" w:date="2023-03-03T04:01:00Z"/>
                <w:rFonts w:cstheme="minorHAnsi"/>
                <w:sz w:val="16"/>
                <w:szCs w:val="16"/>
              </w:rPr>
            </w:pPr>
            <w:ins w:id="32749"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327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751" w:author="Στάθης Καπ" w:date="2023-03-03T04:01:00Z"/>
        </w:trPr>
        <w:tc>
          <w:tcPr>
            <w:tcW w:w="515" w:type="dxa"/>
            <w:tcBorders>
              <w:top w:val="nil"/>
              <w:bottom w:val="nil"/>
              <w:right w:val="single" w:sz="4" w:space="0" w:color="auto"/>
            </w:tcBorders>
            <w:shd w:val="clear" w:color="auto" w:fill="E7E6E6" w:themeFill="background2"/>
            <w:vAlign w:val="bottom"/>
            <w:tcPrChange w:id="32752" w:author="Στάθης Καπ" w:date="2023-03-03T06:26:00Z">
              <w:tcPr>
                <w:tcW w:w="515" w:type="dxa"/>
                <w:vAlign w:val="bottom"/>
              </w:tcPr>
            </w:tcPrChange>
          </w:tcPr>
          <w:p w14:paraId="114906EF" w14:textId="03D44E74" w:rsidR="00C87CFE" w:rsidRPr="00CD1347" w:rsidRDefault="00C87CFE" w:rsidP="00C87CFE">
            <w:pPr>
              <w:jc w:val="center"/>
              <w:rPr>
                <w:ins w:id="32753" w:author="Στάθης Καπ" w:date="2023-03-03T04:01:00Z"/>
                <w:sz w:val="16"/>
                <w:szCs w:val="16"/>
              </w:rPr>
            </w:pPr>
            <w:ins w:id="32754" w:author="Στάθης Καπ" w:date="2023-03-03T04:08:00Z">
              <w:r w:rsidRPr="00CD1347">
                <w:rPr>
                  <w:rFonts w:ascii="Calibri" w:hAnsi="Calibri" w:cs="Calibri"/>
                  <w:color w:val="000000"/>
                  <w:sz w:val="16"/>
                  <w:szCs w:val="16"/>
                  <w:rPrChange w:id="32755"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32756" w:author="Στάθης Καπ" w:date="2023-03-03T06:26:00Z">
              <w:tcPr>
                <w:tcW w:w="560" w:type="dxa"/>
              </w:tcPr>
            </w:tcPrChange>
          </w:tcPr>
          <w:p w14:paraId="399BBF57" w14:textId="1B28FCB8" w:rsidR="00C87CFE" w:rsidRPr="00CD1347" w:rsidRDefault="00C87CFE" w:rsidP="00C87CFE">
            <w:pPr>
              <w:jc w:val="center"/>
              <w:rPr>
                <w:ins w:id="32757" w:author="Στάθης Καπ" w:date="2023-03-03T04:01:00Z"/>
                <w:rFonts w:cstheme="minorHAnsi"/>
                <w:sz w:val="16"/>
                <w:szCs w:val="16"/>
              </w:rPr>
            </w:pPr>
            <w:ins w:id="32758" w:author="Στάθης Καπ" w:date="2023-03-03T06:21:00Z">
              <w:r>
                <w:rPr>
                  <w:rFonts w:ascii="Calibri" w:hAnsi="Calibri" w:cs="Calibri"/>
                  <w:color w:val="000000"/>
                  <w:sz w:val="16"/>
                  <w:szCs w:val="16"/>
                </w:rPr>
                <w:t>1458</w:t>
              </w:r>
            </w:ins>
          </w:p>
        </w:tc>
        <w:tc>
          <w:tcPr>
            <w:tcW w:w="855" w:type="dxa"/>
            <w:vAlign w:val="center"/>
            <w:tcPrChange w:id="32759" w:author="Στάθης Καπ" w:date="2023-03-03T06:26:00Z">
              <w:tcPr>
                <w:tcW w:w="855" w:type="dxa"/>
              </w:tcPr>
            </w:tcPrChange>
          </w:tcPr>
          <w:p w14:paraId="27082F25" w14:textId="10B3B349" w:rsidR="00C87CFE" w:rsidRPr="00CD1347" w:rsidRDefault="00C87CFE" w:rsidP="00C87CFE">
            <w:pPr>
              <w:jc w:val="center"/>
              <w:rPr>
                <w:ins w:id="32760" w:author="Στάθης Καπ" w:date="2023-03-03T04:01:00Z"/>
                <w:rFonts w:cstheme="minorHAnsi"/>
                <w:sz w:val="16"/>
                <w:szCs w:val="16"/>
              </w:rPr>
            </w:pPr>
            <w:ins w:id="32761" w:author="Στάθης Καπ" w:date="2023-03-03T06:21:00Z">
              <w:r>
                <w:rPr>
                  <w:rFonts w:ascii="Calibri" w:hAnsi="Calibri" w:cs="Calibri"/>
                  <w:color w:val="000000"/>
                  <w:sz w:val="16"/>
                  <w:szCs w:val="16"/>
                </w:rPr>
                <w:t>1458</w:t>
              </w:r>
            </w:ins>
          </w:p>
        </w:tc>
        <w:tc>
          <w:tcPr>
            <w:tcW w:w="544" w:type="dxa"/>
            <w:vAlign w:val="center"/>
            <w:tcPrChange w:id="32762" w:author="Στάθης Καπ" w:date="2023-03-03T06:26:00Z">
              <w:tcPr>
                <w:tcW w:w="544" w:type="dxa"/>
                <w:vAlign w:val="bottom"/>
              </w:tcPr>
            </w:tcPrChange>
          </w:tcPr>
          <w:p w14:paraId="00055D4F" w14:textId="4BFFF5E0" w:rsidR="00C87CFE" w:rsidRPr="00CD1347" w:rsidRDefault="00C87CFE" w:rsidP="00C87CFE">
            <w:pPr>
              <w:jc w:val="center"/>
              <w:rPr>
                <w:ins w:id="32763" w:author="Στάθης Καπ" w:date="2023-03-03T04:01:00Z"/>
                <w:rFonts w:cstheme="minorHAnsi"/>
                <w:sz w:val="16"/>
                <w:szCs w:val="16"/>
              </w:rPr>
            </w:pPr>
            <w:ins w:id="32764" w:author="Στάθης Καπ" w:date="2023-03-03T06:21:00Z">
              <w:r>
                <w:rPr>
                  <w:rFonts w:ascii="Calibri" w:hAnsi="Calibri" w:cs="Calibri"/>
                  <w:color w:val="000000"/>
                  <w:sz w:val="16"/>
                  <w:szCs w:val="16"/>
                </w:rPr>
                <w:t>1458</w:t>
              </w:r>
            </w:ins>
          </w:p>
        </w:tc>
        <w:tc>
          <w:tcPr>
            <w:tcW w:w="621" w:type="dxa"/>
            <w:vAlign w:val="center"/>
            <w:tcPrChange w:id="32765" w:author="Στάθης Καπ" w:date="2023-03-03T06:26:00Z">
              <w:tcPr>
                <w:tcW w:w="621" w:type="dxa"/>
                <w:vAlign w:val="bottom"/>
              </w:tcPr>
            </w:tcPrChange>
          </w:tcPr>
          <w:p w14:paraId="68D96262" w14:textId="4DC34A9E" w:rsidR="00C87CFE" w:rsidRPr="00CD1347" w:rsidRDefault="00C87CFE" w:rsidP="00C87CFE">
            <w:pPr>
              <w:jc w:val="center"/>
              <w:rPr>
                <w:ins w:id="32766" w:author="Στάθης Καπ" w:date="2023-03-03T04:01:00Z"/>
                <w:rFonts w:cstheme="minorHAnsi"/>
                <w:sz w:val="16"/>
                <w:szCs w:val="16"/>
              </w:rPr>
            </w:pPr>
            <w:ins w:id="32767" w:author="Στάθης Καπ" w:date="2023-03-03T06:21:00Z">
              <w:r>
                <w:rPr>
                  <w:rFonts w:ascii="Calibri" w:hAnsi="Calibri" w:cs="Calibri"/>
                  <w:color w:val="000000"/>
                  <w:sz w:val="16"/>
                  <w:szCs w:val="16"/>
                </w:rPr>
                <w:t>0.112</w:t>
              </w:r>
            </w:ins>
          </w:p>
        </w:tc>
        <w:tc>
          <w:tcPr>
            <w:tcW w:w="669" w:type="dxa"/>
            <w:vAlign w:val="center"/>
            <w:tcPrChange w:id="32768" w:author="Στάθης Καπ" w:date="2023-03-03T06:26:00Z">
              <w:tcPr>
                <w:tcW w:w="669" w:type="dxa"/>
                <w:vAlign w:val="center"/>
              </w:tcPr>
            </w:tcPrChange>
          </w:tcPr>
          <w:p w14:paraId="76A03CC4" w14:textId="58126E2E" w:rsidR="00C87CFE" w:rsidRPr="00CD1347" w:rsidRDefault="00C87CFE" w:rsidP="00C87CFE">
            <w:pPr>
              <w:jc w:val="center"/>
              <w:rPr>
                <w:ins w:id="32769" w:author="Στάθης Καπ" w:date="2023-03-03T04:01:00Z"/>
                <w:rFonts w:cstheme="minorHAnsi"/>
                <w:sz w:val="16"/>
                <w:szCs w:val="16"/>
              </w:rPr>
            </w:pPr>
            <w:ins w:id="32770" w:author="Στάθης Καπ" w:date="2023-03-03T06:21:00Z">
              <w:r>
                <w:rPr>
                  <w:rFonts w:ascii="Calibri" w:hAnsi="Calibri" w:cstheme="minorHAnsi"/>
                  <w:color w:val="000000"/>
                  <w:sz w:val="16"/>
                  <w:szCs w:val="16"/>
                </w:rPr>
                <w:t>0</w:t>
              </w:r>
            </w:ins>
          </w:p>
        </w:tc>
        <w:tc>
          <w:tcPr>
            <w:tcW w:w="543" w:type="dxa"/>
            <w:vAlign w:val="center"/>
            <w:tcPrChange w:id="32771" w:author="Στάθης Καπ" w:date="2023-03-03T06:26:00Z">
              <w:tcPr>
                <w:tcW w:w="543" w:type="dxa"/>
                <w:vAlign w:val="bottom"/>
              </w:tcPr>
            </w:tcPrChange>
          </w:tcPr>
          <w:p w14:paraId="7C4819DE" w14:textId="37A5838E" w:rsidR="00C87CFE" w:rsidRPr="00CD1347" w:rsidRDefault="00C87CFE" w:rsidP="00C87CFE">
            <w:pPr>
              <w:jc w:val="center"/>
              <w:rPr>
                <w:ins w:id="32772" w:author="Στάθης Καπ" w:date="2023-03-03T04:01:00Z"/>
                <w:rFonts w:cstheme="minorHAnsi"/>
                <w:sz w:val="16"/>
                <w:szCs w:val="16"/>
              </w:rPr>
            </w:pPr>
            <w:ins w:id="32773" w:author="Στάθης Καπ" w:date="2023-03-03T06:21:00Z">
              <w:r>
                <w:rPr>
                  <w:rFonts w:ascii="Calibri" w:hAnsi="Calibri" w:cs="Calibri"/>
                  <w:color w:val="000000"/>
                  <w:sz w:val="16"/>
                  <w:szCs w:val="16"/>
                </w:rPr>
                <w:t>1458</w:t>
              </w:r>
            </w:ins>
          </w:p>
        </w:tc>
        <w:tc>
          <w:tcPr>
            <w:tcW w:w="621" w:type="dxa"/>
            <w:vAlign w:val="center"/>
            <w:tcPrChange w:id="32774" w:author="Στάθης Καπ" w:date="2023-03-03T06:26:00Z">
              <w:tcPr>
                <w:tcW w:w="621" w:type="dxa"/>
                <w:vAlign w:val="bottom"/>
              </w:tcPr>
            </w:tcPrChange>
          </w:tcPr>
          <w:p w14:paraId="751564CA" w14:textId="234B4ADB" w:rsidR="00C87CFE" w:rsidRPr="00CD1347" w:rsidRDefault="00C87CFE" w:rsidP="00C87CFE">
            <w:pPr>
              <w:jc w:val="center"/>
              <w:rPr>
                <w:ins w:id="32775" w:author="Στάθης Καπ" w:date="2023-03-03T04:01:00Z"/>
                <w:rFonts w:cstheme="minorHAnsi"/>
                <w:sz w:val="16"/>
                <w:szCs w:val="16"/>
              </w:rPr>
            </w:pPr>
            <w:ins w:id="32776" w:author="Στάθης Καπ" w:date="2023-03-03T06:21:00Z">
              <w:r>
                <w:rPr>
                  <w:rFonts w:ascii="Calibri" w:hAnsi="Calibri" w:cs="Calibri"/>
                  <w:color w:val="000000"/>
                  <w:sz w:val="16"/>
                  <w:szCs w:val="16"/>
                </w:rPr>
                <w:t>0.149</w:t>
              </w:r>
            </w:ins>
          </w:p>
        </w:tc>
        <w:tc>
          <w:tcPr>
            <w:tcW w:w="669" w:type="dxa"/>
            <w:vAlign w:val="center"/>
            <w:tcPrChange w:id="32777" w:author="Στάθης Καπ" w:date="2023-03-03T06:26:00Z">
              <w:tcPr>
                <w:tcW w:w="669" w:type="dxa"/>
                <w:vAlign w:val="center"/>
              </w:tcPr>
            </w:tcPrChange>
          </w:tcPr>
          <w:p w14:paraId="50C87F0F" w14:textId="1A836E4E" w:rsidR="00C87CFE" w:rsidRPr="00CD1347" w:rsidRDefault="00C87CFE" w:rsidP="00C87CFE">
            <w:pPr>
              <w:jc w:val="center"/>
              <w:rPr>
                <w:ins w:id="32778" w:author="Στάθης Καπ" w:date="2023-03-03T04:01:00Z"/>
                <w:rFonts w:cstheme="minorHAnsi"/>
                <w:sz w:val="16"/>
                <w:szCs w:val="16"/>
              </w:rPr>
            </w:pPr>
            <w:ins w:id="32779" w:author="Στάθης Καπ" w:date="2023-03-03T06:21:00Z">
              <w:r>
                <w:rPr>
                  <w:rFonts w:ascii="Calibri" w:hAnsi="Calibri" w:cstheme="minorHAnsi"/>
                  <w:color w:val="000000"/>
                  <w:sz w:val="16"/>
                  <w:szCs w:val="16"/>
                </w:rPr>
                <w:t>0</w:t>
              </w:r>
            </w:ins>
          </w:p>
        </w:tc>
        <w:tc>
          <w:tcPr>
            <w:tcW w:w="508" w:type="dxa"/>
            <w:vAlign w:val="center"/>
            <w:tcPrChange w:id="32780" w:author="Στάθης Καπ" w:date="2023-03-03T06:26:00Z">
              <w:tcPr>
                <w:tcW w:w="508" w:type="dxa"/>
                <w:vAlign w:val="bottom"/>
              </w:tcPr>
            </w:tcPrChange>
          </w:tcPr>
          <w:p w14:paraId="36BF4F05" w14:textId="7F773755" w:rsidR="00C87CFE" w:rsidRPr="00CD1347" w:rsidRDefault="00C87CFE" w:rsidP="00C87CFE">
            <w:pPr>
              <w:jc w:val="center"/>
              <w:rPr>
                <w:ins w:id="32781" w:author="Στάθης Καπ" w:date="2023-03-03T04:01:00Z"/>
                <w:rFonts w:cstheme="minorHAnsi"/>
                <w:sz w:val="16"/>
                <w:szCs w:val="16"/>
              </w:rPr>
            </w:pPr>
            <w:ins w:id="32782" w:author="Στάθης Καπ" w:date="2023-03-03T06:21:00Z">
              <w:r>
                <w:rPr>
                  <w:rFonts w:ascii="Calibri" w:hAnsi="Calibri" w:cs="Calibri"/>
                  <w:color w:val="000000"/>
                  <w:sz w:val="16"/>
                  <w:szCs w:val="16"/>
                </w:rPr>
                <w:t>1458</w:t>
              </w:r>
            </w:ins>
          </w:p>
        </w:tc>
        <w:tc>
          <w:tcPr>
            <w:tcW w:w="541" w:type="dxa"/>
            <w:vAlign w:val="center"/>
            <w:tcPrChange w:id="32783" w:author="Στάθης Καπ" w:date="2023-03-03T06:26:00Z">
              <w:tcPr>
                <w:tcW w:w="541" w:type="dxa"/>
                <w:vAlign w:val="bottom"/>
              </w:tcPr>
            </w:tcPrChange>
          </w:tcPr>
          <w:p w14:paraId="64475439" w14:textId="64A1A6E9" w:rsidR="00C87CFE" w:rsidRPr="00CD1347" w:rsidRDefault="00C87CFE" w:rsidP="00C87CFE">
            <w:pPr>
              <w:jc w:val="center"/>
              <w:rPr>
                <w:ins w:id="32784" w:author="Στάθης Καπ" w:date="2023-03-03T04:01:00Z"/>
                <w:rFonts w:cstheme="minorHAnsi"/>
                <w:sz w:val="16"/>
                <w:szCs w:val="16"/>
              </w:rPr>
            </w:pPr>
            <w:ins w:id="32785" w:author="Στάθης Καπ" w:date="2023-03-03T06:21:00Z">
              <w:r>
                <w:rPr>
                  <w:rFonts w:ascii="Calibri" w:hAnsi="Calibri" w:cs="Calibri"/>
                  <w:color w:val="000000"/>
                  <w:sz w:val="16"/>
                  <w:szCs w:val="16"/>
                </w:rPr>
                <w:t>0.129</w:t>
              </w:r>
            </w:ins>
          </w:p>
        </w:tc>
        <w:tc>
          <w:tcPr>
            <w:tcW w:w="589" w:type="dxa"/>
            <w:vAlign w:val="center"/>
            <w:tcPrChange w:id="32786" w:author="Στάθης Καπ" w:date="2023-03-03T06:26:00Z">
              <w:tcPr>
                <w:tcW w:w="589" w:type="dxa"/>
                <w:vAlign w:val="center"/>
              </w:tcPr>
            </w:tcPrChange>
          </w:tcPr>
          <w:p w14:paraId="1F76EDA5" w14:textId="288D2E22" w:rsidR="00C87CFE" w:rsidRPr="00CD1347" w:rsidRDefault="00C87CFE" w:rsidP="00C87CFE">
            <w:pPr>
              <w:jc w:val="center"/>
              <w:rPr>
                <w:ins w:id="32787" w:author="Στάθης Καπ" w:date="2023-03-03T04:01:00Z"/>
                <w:rFonts w:cstheme="minorHAnsi"/>
                <w:sz w:val="16"/>
                <w:szCs w:val="16"/>
              </w:rPr>
            </w:pPr>
            <w:ins w:id="32788" w:author="Στάθης Καπ" w:date="2023-03-03T06:21:00Z">
              <w:r>
                <w:rPr>
                  <w:rFonts w:ascii="Calibri" w:hAnsi="Calibri" w:cstheme="minorHAnsi"/>
                  <w:color w:val="000000"/>
                  <w:sz w:val="16"/>
                  <w:szCs w:val="16"/>
                </w:rPr>
                <w:t>0</w:t>
              </w:r>
            </w:ins>
          </w:p>
        </w:tc>
        <w:tc>
          <w:tcPr>
            <w:tcW w:w="463" w:type="dxa"/>
            <w:vAlign w:val="center"/>
            <w:tcPrChange w:id="32789" w:author="Στάθης Καπ" w:date="2023-03-03T06:26:00Z">
              <w:tcPr>
                <w:tcW w:w="463" w:type="dxa"/>
                <w:vAlign w:val="bottom"/>
              </w:tcPr>
            </w:tcPrChange>
          </w:tcPr>
          <w:p w14:paraId="30878BBD" w14:textId="7D403DE2" w:rsidR="00C87CFE" w:rsidRPr="00CD1347" w:rsidRDefault="00C87CFE" w:rsidP="00C87CFE">
            <w:pPr>
              <w:jc w:val="center"/>
              <w:rPr>
                <w:ins w:id="32790" w:author="Στάθης Καπ" w:date="2023-03-03T04:01:00Z"/>
                <w:rFonts w:cstheme="minorHAnsi"/>
                <w:sz w:val="16"/>
                <w:szCs w:val="16"/>
              </w:rPr>
            </w:pPr>
            <w:ins w:id="32791" w:author="Στάθης Καπ" w:date="2023-03-03T06:21:00Z">
              <w:r>
                <w:rPr>
                  <w:rFonts w:ascii="Calibri" w:hAnsi="Calibri" w:cs="Calibri"/>
                  <w:color w:val="000000"/>
                  <w:sz w:val="16"/>
                  <w:szCs w:val="16"/>
                </w:rPr>
                <w:t>1458</w:t>
              </w:r>
            </w:ins>
          </w:p>
        </w:tc>
        <w:tc>
          <w:tcPr>
            <w:tcW w:w="541" w:type="dxa"/>
            <w:vAlign w:val="center"/>
            <w:tcPrChange w:id="32792" w:author="Στάθης Καπ" w:date="2023-03-03T06:26:00Z">
              <w:tcPr>
                <w:tcW w:w="541" w:type="dxa"/>
                <w:vAlign w:val="bottom"/>
              </w:tcPr>
            </w:tcPrChange>
          </w:tcPr>
          <w:p w14:paraId="5B089F5C" w14:textId="3946B92B" w:rsidR="00C87CFE" w:rsidRPr="00CD1347" w:rsidRDefault="00C87CFE" w:rsidP="00C87CFE">
            <w:pPr>
              <w:jc w:val="center"/>
              <w:rPr>
                <w:ins w:id="32793" w:author="Στάθης Καπ" w:date="2023-03-03T04:01:00Z"/>
                <w:rFonts w:cstheme="minorHAnsi"/>
                <w:sz w:val="16"/>
                <w:szCs w:val="16"/>
              </w:rPr>
            </w:pPr>
            <w:ins w:id="32794" w:author="Στάθης Καπ" w:date="2023-03-03T06:21:00Z">
              <w:r>
                <w:rPr>
                  <w:rFonts w:ascii="Calibri" w:hAnsi="Calibri" w:cs="Calibri"/>
                  <w:color w:val="000000"/>
                  <w:sz w:val="16"/>
                  <w:szCs w:val="16"/>
                </w:rPr>
                <w:t>0.141</w:t>
              </w:r>
            </w:ins>
          </w:p>
        </w:tc>
        <w:tc>
          <w:tcPr>
            <w:tcW w:w="589" w:type="dxa"/>
            <w:vAlign w:val="center"/>
            <w:tcPrChange w:id="32795" w:author="Στάθης Καπ" w:date="2023-03-03T06:26:00Z">
              <w:tcPr>
                <w:tcW w:w="589" w:type="dxa"/>
                <w:vAlign w:val="center"/>
              </w:tcPr>
            </w:tcPrChange>
          </w:tcPr>
          <w:p w14:paraId="74D6741F" w14:textId="693A7226" w:rsidR="00C87CFE" w:rsidRPr="00CD1347" w:rsidRDefault="00C87CFE" w:rsidP="00C87CFE">
            <w:pPr>
              <w:jc w:val="center"/>
              <w:rPr>
                <w:ins w:id="32796" w:author="Στάθης Καπ" w:date="2023-03-03T04:01:00Z"/>
                <w:rFonts w:cstheme="minorHAnsi"/>
                <w:sz w:val="16"/>
                <w:szCs w:val="16"/>
              </w:rPr>
            </w:pPr>
            <w:ins w:id="32797"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327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799" w:author="Στάθης Καπ" w:date="2023-03-03T04:01:00Z"/>
        </w:trPr>
        <w:tc>
          <w:tcPr>
            <w:tcW w:w="515" w:type="dxa"/>
            <w:tcBorders>
              <w:top w:val="nil"/>
              <w:bottom w:val="nil"/>
              <w:right w:val="single" w:sz="4" w:space="0" w:color="auto"/>
            </w:tcBorders>
            <w:shd w:val="clear" w:color="auto" w:fill="E7E6E6" w:themeFill="background2"/>
            <w:vAlign w:val="bottom"/>
            <w:tcPrChange w:id="32800" w:author="Στάθης Καπ" w:date="2023-03-03T06:26:00Z">
              <w:tcPr>
                <w:tcW w:w="515" w:type="dxa"/>
                <w:vAlign w:val="bottom"/>
              </w:tcPr>
            </w:tcPrChange>
          </w:tcPr>
          <w:p w14:paraId="2789D454" w14:textId="7B0FC19D" w:rsidR="00C87CFE" w:rsidRPr="00CD1347" w:rsidRDefault="00C87CFE" w:rsidP="00C87CFE">
            <w:pPr>
              <w:jc w:val="center"/>
              <w:rPr>
                <w:ins w:id="32801" w:author="Στάθης Καπ" w:date="2023-03-03T04:01:00Z"/>
                <w:sz w:val="16"/>
                <w:szCs w:val="16"/>
              </w:rPr>
            </w:pPr>
            <w:ins w:id="32802" w:author="Στάθης Καπ" w:date="2023-03-03T04:08:00Z">
              <w:r w:rsidRPr="00CD1347">
                <w:rPr>
                  <w:rFonts w:ascii="Calibri" w:hAnsi="Calibri" w:cs="Calibri"/>
                  <w:color w:val="000000"/>
                  <w:sz w:val="16"/>
                  <w:szCs w:val="16"/>
                  <w:rPrChange w:id="32803"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32804" w:author="Στάθης Καπ" w:date="2023-03-03T06:26:00Z">
              <w:tcPr>
                <w:tcW w:w="560" w:type="dxa"/>
              </w:tcPr>
            </w:tcPrChange>
          </w:tcPr>
          <w:p w14:paraId="6DA3684A" w14:textId="051B8669" w:rsidR="00C87CFE" w:rsidRPr="00CD1347" w:rsidRDefault="00C87CFE" w:rsidP="00C87CFE">
            <w:pPr>
              <w:jc w:val="center"/>
              <w:rPr>
                <w:ins w:id="32805" w:author="Στάθης Καπ" w:date="2023-03-03T04:01:00Z"/>
                <w:rFonts w:cstheme="minorHAnsi"/>
                <w:sz w:val="16"/>
                <w:szCs w:val="16"/>
              </w:rPr>
            </w:pPr>
            <w:ins w:id="32806" w:author="Στάθης Καπ" w:date="2023-03-03T06:21:00Z">
              <w:r>
                <w:rPr>
                  <w:rFonts w:ascii="Calibri" w:hAnsi="Calibri" w:cs="Calibri"/>
                  <w:color w:val="000000"/>
                  <w:sz w:val="16"/>
                  <w:szCs w:val="16"/>
                </w:rPr>
                <w:t>1458</w:t>
              </w:r>
            </w:ins>
          </w:p>
        </w:tc>
        <w:tc>
          <w:tcPr>
            <w:tcW w:w="855" w:type="dxa"/>
            <w:vAlign w:val="center"/>
            <w:tcPrChange w:id="32807" w:author="Στάθης Καπ" w:date="2023-03-03T06:26:00Z">
              <w:tcPr>
                <w:tcW w:w="855" w:type="dxa"/>
              </w:tcPr>
            </w:tcPrChange>
          </w:tcPr>
          <w:p w14:paraId="30E4CD8E" w14:textId="7A86108C" w:rsidR="00C87CFE" w:rsidRPr="00CD1347" w:rsidRDefault="00C87CFE" w:rsidP="00C87CFE">
            <w:pPr>
              <w:jc w:val="center"/>
              <w:rPr>
                <w:ins w:id="32808" w:author="Στάθης Καπ" w:date="2023-03-03T04:01:00Z"/>
                <w:rFonts w:cstheme="minorHAnsi"/>
                <w:sz w:val="16"/>
                <w:szCs w:val="16"/>
              </w:rPr>
            </w:pPr>
            <w:ins w:id="32809" w:author="Στάθης Καπ" w:date="2023-03-03T06:21:00Z">
              <w:r>
                <w:rPr>
                  <w:rFonts w:ascii="Calibri" w:hAnsi="Calibri" w:cs="Calibri"/>
                  <w:color w:val="000000"/>
                  <w:sz w:val="16"/>
                  <w:szCs w:val="16"/>
                </w:rPr>
                <w:t>1458</w:t>
              </w:r>
            </w:ins>
          </w:p>
        </w:tc>
        <w:tc>
          <w:tcPr>
            <w:tcW w:w="544" w:type="dxa"/>
            <w:vAlign w:val="center"/>
            <w:tcPrChange w:id="32810" w:author="Στάθης Καπ" w:date="2023-03-03T06:26:00Z">
              <w:tcPr>
                <w:tcW w:w="544" w:type="dxa"/>
                <w:vAlign w:val="bottom"/>
              </w:tcPr>
            </w:tcPrChange>
          </w:tcPr>
          <w:p w14:paraId="54AE7F00" w14:textId="1C64458D" w:rsidR="00C87CFE" w:rsidRPr="00CD1347" w:rsidRDefault="00C87CFE" w:rsidP="00C87CFE">
            <w:pPr>
              <w:jc w:val="center"/>
              <w:rPr>
                <w:ins w:id="32811" w:author="Στάθης Καπ" w:date="2023-03-03T04:01:00Z"/>
                <w:rFonts w:cstheme="minorHAnsi"/>
                <w:sz w:val="16"/>
                <w:szCs w:val="16"/>
              </w:rPr>
            </w:pPr>
            <w:ins w:id="32812" w:author="Στάθης Καπ" w:date="2023-03-03T06:21:00Z">
              <w:r>
                <w:rPr>
                  <w:rFonts w:ascii="Calibri" w:hAnsi="Calibri" w:cs="Calibri"/>
                  <w:color w:val="000000"/>
                  <w:sz w:val="16"/>
                  <w:szCs w:val="16"/>
                </w:rPr>
                <w:t>1458</w:t>
              </w:r>
            </w:ins>
          </w:p>
        </w:tc>
        <w:tc>
          <w:tcPr>
            <w:tcW w:w="621" w:type="dxa"/>
            <w:vAlign w:val="center"/>
            <w:tcPrChange w:id="32813" w:author="Στάθης Καπ" w:date="2023-03-03T06:26:00Z">
              <w:tcPr>
                <w:tcW w:w="621" w:type="dxa"/>
                <w:vAlign w:val="bottom"/>
              </w:tcPr>
            </w:tcPrChange>
          </w:tcPr>
          <w:p w14:paraId="454B089A" w14:textId="4C0D0DBD" w:rsidR="00C87CFE" w:rsidRPr="00CD1347" w:rsidRDefault="00C87CFE" w:rsidP="00C87CFE">
            <w:pPr>
              <w:jc w:val="center"/>
              <w:rPr>
                <w:ins w:id="32814" w:author="Στάθης Καπ" w:date="2023-03-03T04:01:00Z"/>
                <w:rFonts w:cstheme="minorHAnsi"/>
                <w:sz w:val="16"/>
                <w:szCs w:val="16"/>
              </w:rPr>
            </w:pPr>
            <w:ins w:id="32815" w:author="Στάθης Καπ" w:date="2023-03-03T06:21:00Z">
              <w:r>
                <w:rPr>
                  <w:rFonts w:ascii="Calibri" w:hAnsi="Calibri" w:cs="Calibri"/>
                  <w:color w:val="000000"/>
                  <w:sz w:val="16"/>
                  <w:szCs w:val="16"/>
                </w:rPr>
                <w:t>0.214</w:t>
              </w:r>
            </w:ins>
          </w:p>
        </w:tc>
        <w:tc>
          <w:tcPr>
            <w:tcW w:w="669" w:type="dxa"/>
            <w:vAlign w:val="center"/>
            <w:tcPrChange w:id="32816" w:author="Στάθης Καπ" w:date="2023-03-03T06:26:00Z">
              <w:tcPr>
                <w:tcW w:w="669" w:type="dxa"/>
                <w:vAlign w:val="center"/>
              </w:tcPr>
            </w:tcPrChange>
          </w:tcPr>
          <w:p w14:paraId="6A95E179" w14:textId="2BD4DDA2" w:rsidR="00C87CFE" w:rsidRPr="00CD1347" w:rsidRDefault="00C87CFE" w:rsidP="00C87CFE">
            <w:pPr>
              <w:jc w:val="center"/>
              <w:rPr>
                <w:ins w:id="32817" w:author="Στάθης Καπ" w:date="2023-03-03T04:01:00Z"/>
                <w:rFonts w:cstheme="minorHAnsi"/>
                <w:sz w:val="16"/>
                <w:szCs w:val="16"/>
              </w:rPr>
            </w:pPr>
            <w:ins w:id="32818" w:author="Στάθης Καπ" w:date="2023-03-03T06:21:00Z">
              <w:r>
                <w:rPr>
                  <w:rFonts w:ascii="Calibri" w:hAnsi="Calibri" w:cstheme="minorHAnsi"/>
                  <w:color w:val="000000"/>
                  <w:sz w:val="16"/>
                  <w:szCs w:val="16"/>
                </w:rPr>
                <w:t>0</w:t>
              </w:r>
            </w:ins>
          </w:p>
        </w:tc>
        <w:tc>
          <w:tcPr>
            <w:tcW w:w="543" w:type="dxa"/>
            <w:vAlign w:val="center"/>
            <w:tcPrChange w:id="32819" w:author="Στάθης Καπ" w:date="2023-03-03T06:26:00Z">
              <w:tcPr>
                <w:tcW w:w="543" w:type="dxa"/>
                <w:vAlign w:val="bottom"/>
              </w:tcPr>
            </w:tcPrChange>
          </w:tcPr>
          <w:p w14:paraId="12F7BD85" w14:textId="6D0ACFDA" w:rsidR="00C87CFE" w:rsidRPr="00CD1347" w:rsidRDefault="00C87CFE" w:rsidP="00C87CFE">
            <w:pPr>
              <w:jc w:val="center"/>
              <w:rPr>
                <w:ins w:id="32820" w:author="Στάθης Καπ" w:date="2023-03-03T04:01:00Z"/>
                <w:rFonts w:cstheme="minorHAnsi"/>
                <w:sz w:val="16"/>
                <w:szCs w:val="16"/>
              </w:rPr>
            </w:pPr>
            <w:ins w:id="32821" w:author="Στάθης Καπ" w:date="2023-03-03T06:21:00Z">
              <w:r>
                <w:rPr>
                  <w:rFonts w:ascii="Calibri" w:hAnsi="Calibri" w:cs="Calibri"/>
                  <w:color w:val="000000"/>
                  <w:sz w:val="16"/>
                  <w:szCs w:val="16"/>
                </w:rPr>
                <w:t>1458</w:t>
              </w:r>
            </w:ins>
          </w:p>
        </w:tc>
        <w:tc>
          <w:tcPr>
            <w:tcW w:w="621" w:type="dxa"/>
            <w:vAlign w:val="center"/>
            <w:tcPrChange w:id="32822" w:author="Στάθης Καπ" w:date="2023-03-03T06:26:00Z">
              <w:tcPr>
                <w:tcW w:w="621" w:type="dxa"/>
                <w:vAlign w:val="bottom"/>
              </w:tcPr>
            </w:tcPrChange>
          </w:tcPr>
          <w:p w14:paraId="452E53A2" w14:textId="4981D687" w:rsidR="00C87CFE" w:rsidRPr="00CD1347" w:rsidRDefault="00C87CFE" w:rsidP="00C87CFE">
            <w:pPr>
              <w:jc w:val="center"/>
              <w:rPr>
                <w:ins w:id="32823" w:author="Στάθης Καπ" w:date="2023-03-03T04:01:00Z"/>
                <w:rFonts w:cstheme="minorHAnsi"/>
                <w:sz w:val="16"/>
                <w:szCs w:val="16"/>
              </w:rPr>
            </w:pPr>
            <w:ins w:id="32824" w:author="Στάθης Καπ" w:date="2023-03-03T06:21:00Z">
              <w:r>
                <w:rPr>
                  <w:rFonts w:ascii="Calibri" w:hAnsi="Calibri" w:cs="Calibri"/>
                  <w:color w:val="000000"/>
                  <w:sz w:val="16"/>
                  <w:szCs w:val="16"/>
                </w:rPr>
                <w:t>0.261</w:t>
              </w:r>
            </w:ins>
          </w:p>
        </w:tc>
        <w:tc>
          <w:tcPr>
            <w:tcW w:w="669" w:type="dxa"/>
            <w:vAlign w:val="center"/>
            <w:tcPrChange w:id="32825" w:author="Στάθης Καπ" w:date="2023-03-03T06:26:00Z">
              <w:tcPr>
                <w:tcW w:w="669" w:type="dxa"/>
                <w:vAlign w:val="center"/>
              </w:tcPr>
            </w:tcPrChange>
          </w:tcPr>
          <w:p w14:paraId="1D4B5029" w14:textId="150FDB34" w:rsidR="00C87CFE" w:rsidRPr="00CD1347" w:rsidRDefault="00C87CFE" w:rsidP="00C87CFE">
            <w:pPr>
              <w:jc w:val="center"/>
              <w:rPr>
                <w:ins w:id="32826" w:author="Στάθης Καπ" w:date="2023-03-03T04:01:00Z"/>
                <w:rFonts w:cstheme="minorHAnsi"/>
                <w:sz w:val="16"/>
                <w:szCs w:val="16"/>
              </w:rPr>
            </w:pPr>
            <w:ins w:id="32827" w:author="Στάθης Καπ" w:date="2023-03-03T06:21:00Z">
              <w:r>
                <w:rPr>
                  <w:rFonts w:ascii="Calibri" w:hAnsi="Calibri" w:cstheme="minorHAnsi"/>
                  <w:color w:val="000000"/>
                  <w:sz w:val="16"/>
                  <w:szCs w:val="16"/>
                </w:rPr>
                <w:t>0</w:t>
              </w:r>
            </w:ins>
          </w:p>
        </w:tc>
        <w:tc>
          <w:tcPr>
            <w:tcW w:w="508" w:type="dxa"/>
            <w:vAlign w:val="center"/>
            <w:tcPrChange w:id="32828" w:author="Στάθης Καπ" w:date="2023-03-03T06:26:00Z">
              <w:tcPr>
                <w:tcW w:w="508" w:type="dxa"/>
                <w:vAlign w:val="bottom"/>
              </w:tcPr>
            </w:tcPrChange>
          </w:tcPr>
          <w:p w14:paraId="6D4EF45B" w14:textId="1F17E42F" w:rsidR="00C87CFE" w:rsidRPr="00CD1347" w:rsidRDefault="00C87CFE" w:rsidP="00C87CFE">
            <w:pPr>
              <w:jc w:val="center"/>
              <w:rPr>
                <w:ins w:id="32829" w:author="Στάθης Καπ" w:date="2023-03-03T04:01:00Z"/>
                <w:rFonts w:cstheme="minorHAnsi"/>
                <w:sz w:val="16"/>
                <w:szCs w:val="16"/>
              </w:rPr>
            </w:pPr>
            <w:ins w:id="32830" w:author="Στάθης Καπ" w:date="2023-03-03T06:21:00Z">
              <w:r>
                <w:rPr>
                  <w:rFonts w:ascii="Calibri" w:hAnsi="Calibri" w:cs="Calibri"/>
                  <w:color w:val="000000"/>
                  <w:sz w:val="16"/>
                  <w:szCs w:val="16"/>
                </w:rPr>
                <w:t>1458</w:t>
              </w:r>
            </w:ins>
          </w:p>
        </w:tc>
        <w:tc>
          <w:tcPr>
            <w:tcW w:w="541" w:type="dxa"/>
            <w:vAlign w:val="center"/>
            <w:tcPrChange w:id="32831" w:author="Στάθης Καπ" w:date="2023-03-03T06:26:00Z">
              <w:tcPr>
                <w:tcW w:w="541" w:type="dxa"/>
                <w:vAlign w:val="bottom"/>
              </w:tcPr>
            </w:tcPrChange>
          </w:tcPr>
          <w:p w14:paraId="0901417F" w14:textId="0D15C92B" w:rsidR="00C87CFE" w:rsidRPr="00CD1347" w:rsidRDefault="00C87CFE" w:rsidP="00C87CFE">
            <w:pPr>
              <w:jc w:val="center"/>
              <w:rPr>
                <w:ins w:id="32832" w:author="Στάθης Καπ" w:date="2023-03-03T04:01:00Z"/>
                <w:rFonts w:cstheme="minorHAnsi"/>
                <w:sz w:val="16"/>
                <w:szCs w:val="16"/>
              </w:rPr>
            </w:pPr>
            <w:ins w:id="32833" w:author="Στάθης Καπ" w:date="2023-03-03T06:21:00Z">
              <w:r>
                <w:rPr>
                  <w:rFonts w:ascii="Calibri" w:hAnsi="Calibri" w:cs="Calibri"/>
                  <w:color w:val="000000"/>
                  <w:sz w:val="16"/>
                  <w:szCs w:val="16"/>
                </w:rPr>
                <w:t>0.161</w:t>
              </w:r>
            </w:ins>
          </w:p>
        </w:tc>
        <w:tc>
          <w:tcPr>
            <w:tcW w:w="589" w:type="dxa"/>
            <w:vAlign w:val="center"/>
            <w:tcPrChange w:id="32834" w:author="Στάθης Καπ" w:date="2023-03-03T06:26:00Z">
              <w:tcPr>
                <w:tcW w:w="589" w:type="dxa"/>
                <w:vAlign w:val="center"/>
              </w:tcPr>
            </w:tcPrChange>
          </w:tcPr>
          <w:p w14:paraId="103A511F" w14:textId="17D32B00" w:rsidR="00C87CFE" w:rsidRPr="00CD1347" w:rsidRDefault="00C87CFE" w:rsidP="00C87CFE">
            <w:pPr>
              <w:jc w:val="center"/>
              <w:rPr>
                <w:ins w:id="32835" w:author="Στάθης Καπ" w:date="2023-03-03T04:01:00Z"/>
                <w:rFonts w:cstheme="minorHAnsi"/>
                <w:sz w:val="16"/>
                <w:szCs w:val="16"/>
              </w:rPr>
            </w:pPr>
            <w:ins w:id="32836" w:author="Στάθης Καπ" w:date="2023-03-03T06:21:00Z">
              <w:r>
                <w:rPr>
                  <w:rFonts w:ascii="Calibri" w:hAnsi="Calibri" w:cstheme="minorHAnsi"/>
                  <w:color w:val="000000"/>
                  <w:sz w:val="16"/>
                  <w:szCs w:val="16"/>
                </w:rPr>
                <w:t>0</w:t>
              </w:r>
            </w:ins>
          </w:p>
        </w:tc>
        <w:tc>
          <w:tcPr>
            <w:tcW w:w="463" w:type="dxa"/>
            <w:vAlign w:val="center"/>
            <w:tcPrChange w:id="32837" w:author="Στάθης Καπ" w:date="2023-03-03T06:26:00Z">
              <w:tcPr>
                <w:tcW w:w="463" w:type="dxa"/>
                <w:vAlign w:val="bottom"/>
              </w:tcPr>
            </w:tcPrChange>
          </w:tcPr>
          <w:p w14:paraId="2846DDA4" w14:textId="01A90632" w:rsidR="00C87CFE" w:rsidRPr="00CD1347" w:rsidRDefault="00C87CFE" w:rsidP="00C87CFE">
            <w:pPr>
              <w:jc w:val="center"/>
              <w:rPr>
                <w:ins w:id="32838" w:author="Στάθης Καπ" w:date="2023-03-03T04:01:00Z"/>
                <w:rFonts w:cstheme="minorHAnsi"/>
                <w:sz w:val="16"/>
                <w:szCs w:val="16"/>
              </w:rPr>
            </w:pPr>
            <w:ins w:id="32839" w:author="Στάθης Καπ" w:date="2023-03-03T06:21:00Z">
              <w:r>
                <w:rPr>
                  <w:rFonts w:ascii="Calibri" w:hAnsi="Calibri" w:cs="Calibri"/>
                  <w:color w:val="000000"/>
                  <w:sz w:val="16"/>
                  <w:szCs w:val="16"/>
                </w:rPr>
                <w:t>1458</w:t>
              </w:r>
            </w:ins>
          </w:p>
        </w:tc>
        <w:tc>
          <w:tcPr>
            <w:tcW w:w="541" w:type="dxa"/>
            <w:vAlign w:val="center"/>
            <w:tcPrChange w:id="32840" w:author="Στάθης Καπ" w:date="2023-03-03T06:26:00Z">
              <w:tcPr>
                <w:tcW w:w="541" w:type="dxa"/>
                <w:vAlign w:val="bottom"/>
              </w:tcPr>
            </w:tcPrChange>
          </w:tcPr>
          <w:p w14:paraId="41B1AC14" w14:textId="00D3D48B" w:rsidR="00C87CFE" w:rsidRPr="00CD1347" w:rsidRDefault="00C87CFE" w:rsidP="00C87CFE">
            <w:pPr>
              <w:jc w:val="center"/>
              <w:rPr>
                <w:ins w:id="32841" w:author="Στάθης Καπ" w:date="2023-03-03T04:01:00Z"/>
                <w:rFonts w:cstheme="minorHAnsi"/>
                <w:sz w:val="16"/>
                <w:szCs w:val="16"/>
              </w:rPr>
            </w:pPr>
            <w:ins w:id="32842" w:author="Στάθης Καπ" w:date="2023-03-03T06:21:00Z">
              <w:r>
                <w:rPr>
                  <w:rFonts w:ascii="Calibri" w:hAnsi="Calibri" w:cs="Calibri"/>
                  <w:color w:val="000000"/>
                  <w:sz w:val="16"/>
                  <w:szCs w:val="16"/>
                </w:rPr>
                <w:t>0.179</w:t>
              </w:r>
            </w:ins>
          </w:p>
        </w:tc>
        <w:tc>
          <w:tcPr>
            <w:tcW w:w="589" w:type="dxa"/>
            <w:vAlign w:val="center"/>
            <w:tcPrChange w:id="32843" w:author="Στάθης Καπ" w:date="2023-03-03T06:26:00Z">
              <w:tcPr>
                <w:tcW w:w="589" w:type="dxa"/>
                <w:vAlign w:val="center"/>
              </w:tcPr>
            </w:tcPrChange>
          </w:tcPr>
          <w:p w14:paraId="58234A64" w14:textId="598D787D" w:rsidR="00C87CFE" w:rsidRPr="00CD1347" w:rsidRDefault="00C87CFE" w:rsidP="00C87CFE">
            <w:pPr>
              <w:jc w:val="center"/>
              <w:rPr>
                <w:ins w:id="32844" w:author="Στάθης Καπ" w:date="2023-03-03T04:01:00Z"/>
                <w:rFonts w:cstheme="minorHAnsi"/>
                <w:sz w:val="16"/>
                <w:szCs w:val="16"/>
              </w:rPr>
            </w:pPr>
            <w:ins w:id="32845"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328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847" w:author="Στάθης Καπ" w:date="2023-03-03T04:01:00Z"/>
        </w:trPr>
        <w:tc>
          <w:tcPr>
            <w:tcW w:w="515" w:type="dxa"/>
            <w:tcBorders>
              <w:top w:val="nil"/>
              <w:bottom w:val="nil"/>
              <w:right w:val="single" w:sz="4" w:space="0" w:color="auto"/>
            </w:tcBorders>
            <w:shd w:val="clear" w:color="auto" w:fill="E7E6E6" w:themeFill="background2"/>
            <w:vAlign w:val="bottom"/>
            <w:tcPrChange w:id="32848" w:author="Στάθης Καπ" w:date="2023-03-03T06:26:00Z">
              <w:tcPr>
                <w:tcW w:w="515" w:type="dxa"/>
                <w:vAlign w:val="bottom"/>
              </w:tcPr>
            </w:tcPrChange>
          </w:tcPr>
          <w:p w14:paraId="0C3727B6" w14:textId="36F31DC5" w:rsidR="00C87CFE" w:rsidRPr="00CD1347" w:rsidRDefault="00C87CFE" w:rsidP="00C87CFE">
            <w:pPr>
              <w:jc w:val="center"/>
              <w:rPr>
                <w:ins w:id="32849" w:author="Στάθης Καπ" w:date="2023-03-03T04:01:00Z"/>
                <w:sz w:val="16"/>
                <w:szCs w:val="16"/>
              </w:rPr>
            </w:pPr>
            <w:ins w:id="32850" w:author="Στάθης Καπ" w:date="2023-03-03T04:08:00Z">
              <w:r w:rsidRPr="00CD1347">
                <w:rPr>
                  <w:rFonts w:ascii="Calibri" w:hAnsi="Calibri" w:cs="Calibri"/>
                  <w:color w:val="000000"/>
                  <w:sz w:val="16"/>
                  <w:szCs w:val="16"/>
                  <w:rPrChange w:id="32851"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32852" w:author="Στάθης Καπ" w:date="2023-03-03T06:26:00Z">
              <w:tcPr>
                <w:tcW w:w="560" w:type="dxa"/>
              </w:tcPr>
            </w:tcPrChange>
          </w:tcPr>
          <w:p w14:paraId="3AFB3022" w14:textId="7291C844" w:rsidR="00C87CFE" w:rsidRPr="00CD1347" w:rsidRDefault="00C87CFE" w:rsidP="00C87CFE">
            <w:pPr>
              <w:jc w:val="center"/>
              <w:rPr>
                <w:ins w:id="32853" w:author="Στάθης Καπ" w:date="2023-03-03T04:01:00Z"/>
                <w:rFonts w:cstheme="minorHAnsi"/>
                <w:sz w:val="16"/>
                <w:szCs w:val="16"/>
              </w:rPr>
            </w:pPr>
            <w:ins w:id="32854" w:author="Στάθης Καπ" w:date="2023-03-03T06:21:00Z">
              <w:r>
                <w:rPr>
                  <w:rFonts w:ascii="Calibri" w:hAnsi="Calibri" w:cs="Calibri"/>
                  <w:color w:val="000000"/>
                  <w:sz w:val="16"/>
                  <w:szCs w:val="16"/>
                </w:rPr>
                <w:t>1458</w:t>
              </w:r>
            </w:ins>
          </w:p>
        </w:tc>
        <w:tc>
          <w:tcPr>
            <w:tcW w:w="855" w:type="dxa"/>
            <w:vAlign w:val="center"/>
            <w:tcPrChange w:id="32855" w:author="Στάθης Καπ" w:date="2023-03-03T06:26:00Z">
              <w:tcPr>
                <w:tcW w:w="855" w:type="dxa"/>
              </w:tcPr>
            </w:tcPrChange>
          </w:tcPr>
          <w:p w14:paraId="517258F9" w14:textId="308F5164" w:rsidR="00C87CFE" w:rsidRPr="00CD1347" w:rsidRDefault="00C87CFE" w:rsidP="00C87CFE">
            <w:pPr>
              <w:jc w:val="center"/>
              <w:rPr>
                <w:ins w:id="32856" w:author="Στάθης Καπ" w:date="2023-03-03T04:01:00Z"/>
                <w:rFonts w:cstheme="minorHAnsi"/>
                <w:sz w:val="16"/>
                <w:szCs w:val="16"/>
              </w:rPr>
            </w:pPr>
            <w:ins w:id="32857" w:author="Στάθης Καπ" w:date="2023-03-03T06:21:00Z">
              <w:r>
                <w:rPr>
                  <w:rFonts w:ascii="Calibri" w:hAnsi="Calibri" w:cs="Calibri"/>
                  <w:color w:val="000000"/>
                  <w:sz w:val="16"/>
                  <w:szCs w:val="16"/>
                </w:rPr>
                <w:t>1458</w:t>
              </w:r>
            </w:ins>
          </w:p>
        </w:tc>
        <w:tc>
          <w:tcPr>
            <w:tcW w:w="544" w:type="dxa"/>
            <w:vAlign w:val="center"/>
            <w:tcPrChange w:id="32858" w:author="Στάθης Καπ" w:date="2023-03-03T06:26:00Z">
              <w:tcPr>
                <w:tcW w:w="544" w:type="dxa"/>
                <w:vAlign w:val="bottom"/>
              </w:tcPr>
            </w:tcPrChange>
          </w:tcPr>
          <w:p w14:paraId="2ACC3362" w14:textId="7410FCBF" w:rsidR="00C87CFE" w:rsidRPr="00CD1347" w:rsidRDefault="00C87CFE" w:rsidP="00C87CFE">
            <w:pPr>
              <w:jc w:val="center"/>
              <w:rPr>
                <w:ins w:id="32859" w:author="Στάθης Καπ" w:date="2023-03-03T04:01:00Z"/>
                <w:rFonts w:cstheme="minorHAnsi"/>
                <w:sz w:val="16"/>
                <w:szCs w:val="16"/>
              </w:rPr>
            </w:pPr>
            <w:ins w:id="32860" w:author="Στάθης Καπ" w:date="2023-03-03T06:21:00Z">
              <w:r>
                <w:rPr>
                  <w:rFonts w:ascii="Calibri" w:hAnsi="Calibri" w:cs="Calibri"/>
                  <w:color w:val="000000"/>
                  <w:sz w:val="16"/>
                  <w:szCs w:val="16"/>
                </w:rPr>
                <w:t>1458</w:t>
              </w:r>
            </w:ins>
          </w:p>
        </w:tc>
        <w:tc>
          <w:tcPr>
            <w:tcW w:w="621" w:type="dxa"/>
            <w:vAlign w:val="center"/>
            <w:tcPrChange w:id="32861" w:author="Στάθης Καπ" w:date="2023-03-03T06:26:00Z">
              <w:tcPr>
                <w:tcW w:w="621" w:type="dxa"/>
                <w:vAlign w:val="bottom"/>
              </w:tcPr>
            </w:tcPrChange>
          </w:tcPr>
          <w:p w14:paraId="76DBF1CB" w14:textId="56692FBC" w:rsidR="00C87CFE" w:rsidRPr="00CD1347" w:rsidRDefault="00C87CFE" w:rsidP="00C87CFE">
            <w:pPr>
              <w:jc w:val="center"/>
              <w:rPr>
                <w:ins w:id="32862" w:author="Στάθης Καπ" w:date="2023-03-03T04:01:00Z"/>
                <w:rFonts w:cstheme="minorHAnsi"/>
                <w:sz w:val="16"/>
                <w:szCs w:val="16"/>
              </w:rPr>
            </w:pPr>
            <w:ins w:id="32863" w:author="Στάθης Καπ" w:date="2023-03-03T06:21:00Z">
              <w:r>
                <w:rPr>
                  <w:rFonts w:ascii="Calibri" w:hAnsi="Calibri" w:cs="Calibri"/>
                  <w:color w:val="000000"/>
                  <w:sz w:val="16"/>
                  <w:szCs w:val="16"/>
                </w:rPr>
                <w:t>0.203</w:t>
              </w:r>
            </w:ins>
          </w:p>
        </w:tc>
        <w:tc>
          <w:tcPr>
            <w:tcW w:w="669" w:type="dxa"/>
            <w:vAlign w:val="center"/>
            <w:tcPrChange w:id="32864" w:author="Στάθης Καπ" w:date="2023-03-03T06:26:00Z">
              <w:tcPr>
                <w:tcW w:w="669" w:type="dxa"/>
                <w:vAlign w:val="center"/>
              </w:tcPr>
            </w:tcPrChange>
          </w:tcPr>
          <w:p w14:paraId="6ED7E59D" w14:textId="1C593589" w:rsidR="00C87CFE" w:rsidRPr="00CD1347" w:rsidRDefault="00C87CFE" w:rsidP="00C87CFE">
            <w:pPr>
              <w:jc w:val="center"/>
              <w:rPr>
                <w:ins w:id="32865" w:author="Στάθης Καπ" w:date="2023-03-03T04:01:00Z"/>
                <w:rFonts w:cstheme="minorHAnsi"/>
                <w:sz w:val="16"/>
                <w:szCs w:val="16"/>
              </w:rPr>
            </w:pPr>
            <w:ins w:id="32866" w:author="Στάθης Καπ" w:date="2023-03-03T06:21:00Z">
              <w:r>
                <w:rPr>
                  <w:rFonts w:ascii="Calibri" w:hAnsi="Calibri" w:cstheme="minorHAnsi"/>
                  <w:color w:val="000000"/>
                  <w:sz w:val="16"/>
                  <w:szCs w:val="16"/>
                </w:rPr>
                <w:t>0</w:t>
              </w:r>
            </w:ins>
          </w:p>
        </w:tc>
        <w:tc>
          <w:tcPr>
            <w:tcW w:w="543" w:type="dxa"/>
            <w:vAlign w:val="center"/>
            <w:tcPrChange w:id="32867" w:author="Στάθης Καπ" w:date="2023-03-03T06:26:00Z">
              <w:tcPr>
                <w:tcW w:w="543" w:type="dxa"/>
                <w:vAlign w:val="bottom"/>
              </w:tcPr>
            </w:tcPrChange>
          </w:tcPr>
          <w:p w14:paraId="6B90B563" w14:textId="11B3E4EB" w:rsidR="00C87CFE" w:rsidRPr="00CD1347" w:rsidRDefault="00C87CFE" w:rsidP="00C87CFE">
            <w:pPr>
              <w:jc w:val="center"/>
              <w:rPr>
                <w:ins w:id="32868" w:author="Στάθης Καπ" w:date="2023-03-03T04:01:00Z"/>
                <w:rFonts w:cstheme="minorHAnsi"/>
                <w:sz w:val="16"/>
                <w:szCs w:val="16"/>
              </w:rPr>
            </w:pPr>
            <w:ins w:id="32869" w:author="Στάθης Καπ" w:date="2023-03-03T06:21:00Z">
              <w:r>
                <w:rPr>
                  <w:rFonts w:ascii="Calibri" w:hAnsi="Calibri" w:cs="Calibri"/>
                  <w:color w:val="000000"/>
                  <w:sz w:val="16"/>
                  <w:szCs w:val="16"/>
                </w:rPr>
                <w:t>1458</w:t>
              </w:r>
            </w:ins>
          </w:p>
        </w:tc>
        <w:tc>
          <w:tcPr>
            <w:tcW w:w="621" w:type="dxa"/>
            <w:vAlign w:val="center"/>
            <w:tcPrChange w:id="32870" w:author="Στάθης Καπ" w:date="2023-03-03T06:26:00Z">
              <w:tcPr>
                <w:tcW w:w="621" w:type="dxa"/>
                <w:vAlign w:val="bottom"/>
              </w:tcPr>
            </w:tcPrChange>
          </w:tcPr>
          <w:p w14:paraId="298B92D3" w14:textId="6C2DC21E" w:rsidR="00C87CFE" w:rsidRPr="00CD1347" w:rsidRDefault="00C87CFE" w:rsidP="00C87CFE">
            <w:pPr>
              <w:jc w:val="center"/>
              <w:rPr>
                <w:ins w:id="32871" w:author="Στάθης Καπ" w:date="2023-03-03T04:01:00Z"/>
                <w:rFonts w:cstheme="minorHAnsi"/>
                <w:sz w:val="16"/>
                <w:szCs w:val="16"/>
              </w:rPr>
            </w:pPr>
            <w:ins w:id="32872" w:author="Στάθης Καπ" w:date="2023-03-03T06:21:00Z">
              <w:r>
                <w:rPr>
                  <w:rFonts w:ascii="Calibri" w:hAnsi="Calibri" w:cs="Calibri"/>
                  <w:color w:val="000000"/>
                  <w:sz w:val="16"/>
                  <w:szCs w:val="16"/>
                </w:rPr>
                <w:t>0.171</w:t>
              </w:r>
            </w:ins>
          </w:p>
        </w:tc>
        <w:tc>
          <w:tcPr>
            <w:tcW w:w="669" w:type="dxa"/>
            <w:vAlign w:val="center"/>
            <w:tcPrChange w:id="32873" w:author="Στάθης Καπ" w:date="2023-03-03T06:26:00Z">
              <w:tcPr>
                <w:tcW w:w="669" w:type="dxa"/>
                <w:vAlign w:val="center"/>
              </w:tcPr>
            </w:tcPrChange>
          </w:tcPr>
          <w:p w14:paraId="6A8C65DE" w14:textId="327CFBF3" w:rsidR="00C87CFE" w:rsidRPr="00CD1347" w:rsidRDefault="00C87CFE" w:rsidP="00C87CFE">
            <w:pPr>
              <w:jc w:val="center"/>
              <w:rPr>
                <w:ins w:id="32874" w:author="Στάθης Καπ" w:date="2023-03-03T04:01:00Z"/>
                <w:rFonts w:cstheme="minorHAnsi"/>
                <w:sz w:val="16"/>
                <w:szCs w:val="16"/>
              </w:rPr>
            </w:pPr>
            <w:ins w:id="32875" w:author="Στάθης Καπ" w:date="2023-03-03T06:21:00Z">
              <w:r>
                <w:rPr>
                  <w:rFonts w:ascii="Calibri" w:hAnsi="Calibri" w:cstheme="minorHAnsi"/>
                  <w:color w:val="000000"/>
                  <w:sz w:val="16"/>
                  <w:szCs w:val="16"/>
                </w:rPr>
                <w:t>0</w:t>
              </w:r>
            </w:ins>
          </w:p>
        </w:tc>
        <w:tc>
          <w:tcPr>
            <w:tcW w:w="508" w:type="dxa"/>
            <w:vAlign w:val="center"/>
            <w:tcPrChange w:id="32876" w:author="Στάθης Καπ" w:date="2023-03-03T06:26:00Z">
              <w:tcPr>
                <w:tcW w:w="508" w:type="dxa"/>
                <w:vAlign w:val="bottom"/>
              </w:tcPr>
            </w:tcPrChange>
          </w:tcPr>
          <w:p w14:paraId="272CDED9" w14:textId="78B8EC00" w:rsidR="00C87CFE" w:rsidRPr="00CD1347" w:rsidRDefault="00C87CFE" w:rsidP="00C87CFE">
            <w:pPr>
              <w:jc w:val="center"/>
              <w:rPr>
                <w:ins w:id="32877" w:author="Στάθης Καπ" w:date="2023-03-03T04:01:00Z"/>
                <w:rFonts w:cstheme="minorHAnsi"/>
                <w:sz w:val="16"/>
                <w:szCs w:val="16"/>
              </w:rPr>
            </w:pPr>
            <w:ins w:id="32878" w:author="Στάθης Καπ" w:date="2023-03-03T06:21:00Z">
              <w:r>
                <w:rPr>
                  <w:rFonts w:ascii="Calibri" w:hAnsi="Calibri" w:cs="Calibri"/>
                  <w:color w:val="000000"/>
                  <w:sz w:val="16"/>
                  <w:szCs w:val="16"/>
                </w:rPr>
                <w:t>1458</w:t>
              </w:r>
            </w:ins>
          </w:p>
        </w:tc>
        <w:tc>
          <w:tcPr>
            <w:tcW w:w="541" w:type="dxa"/>
            <w:vAlign w:val="center"/>
            <w:tcPrChange w:id="32879" w:author="Στάθης Καπ" w:date="2023-03-03T06:26:00Z">
              <w:tcPr>
                <w:tcW w:w="541" w:type="dxa"/>
                <w:vAlign w:val="bottom"/>
              </w:tcPr>
            </w:tcPrChange>
          </w:tcPr>
          <w:p w14:paraId="7F6E0591" w14:textId="40016B39" w:rsidR="00C87CFE" w:rsidRPr="00CD1347" w:rsidRDefault="00C87CFE" w:rsidP="00C87CFE">
            <w:pPr>
              <w:jc w:val="center"/>
              <w:rPr>
                <w:ins w:id="32880" w:author="Στάθης Καπ" w:date="2023-03-03T04:01:00Z"/>
                <w:rFonts w:cstheme="minorHAnsi"/>
                <w:sz w:val="16"/>
                <w:szCs w:val="16"/>
              </w:rPr>
            </w:pPr>
            <w:ins w:id="32881" w:author="Στάθης Καπ" w:date="2023-03-03T06:21:00Z">
              <w:r>
                <w:rPr>
                  <w:rFonts w:ascii="Calibri" w:hAnsi="Calibri" w:cs="Calibri"/>
                  <w:color w:val="000000"/>
                  <w:sz w:val="16"/>
                  <w:szCs w:val="16"/>
                </w:rPr>
                <w:t>0.141</w:t>
              </w:r>
            </w:ins>
          </w:p>
        </w:tc>
        <w:tc>
          <w:tcPr>
            <w:tcW w:w="589" w:type="dxa"/>
            <w:vAlign w:val="center"/>
            <w:tcPrChange w:id="32882" w:author="Στάθης Καπ" w:date="2023-03-03T06:26:00Z">
              <w:tcPr>
                <w:tcW w:w="589" w:type="dxa"/>
                <w:vAlign w:val="center"/>
              </w:tcPr>
            </w:tcPrChange>
          </w:tcPr>
          <w:p w14:paraId="3AD88A9B" w14:textId="117B4FC3" w:rsidR="00C87CFE" w:rsidRPr="00CD1347" w:rsidRDefault="00C87CFE" w:rsidP="00C87CFE">
            <w:pPr>
              <w:jc w:val="center"/>
              <w:rPr>
                <w:ins w:id="32883" w:author="Στάθης Καπ" w:date="2023-03-03T04:01:00Z"/>
                <w:rFonts w:cstheme="minorHAnsi"/>
                <w:sz w:val="16"/>
                <w:szCs w:val="16"/>
              </w:rPr>
            </w:pPr>
            <w:ins w:id="32884" w:author="Στάθης Καπ" w:date="2023-03-03T06:21:00Z">
              <w:r>
                <w:rPr>
                  <w:rFonts w:ascii="Calibri" w:hAnsi="Calibri" w:cstheme="minorHAnsi"/>
                  <w:color w:val="000000"/>
                  <w:sz w:val="16"/>
                  <w:szCs w:val="16"/>
                </w:rPr>
                <w:t>0</w:t>
              </w:r>
            </w:ins>
          </w:p>
        </w:tc>
        <w:tc>
          <w:tcPr>
            <w:tcW w:w="463" w:type="dxa"/>
            <w:vAlign w:val="center"/>
            <w:tcPrChange w:id="32885" w:author="Στάθης Καπ" w:date="2023-03-03T06:26:00Z">
              <w:tcPr>
                <w:tcW w:w="463" w:type="dxa"/>
                <w:vAlign w:val="bottom"/>
              </w:tcPr>
            </w:tcPrChange>
          </w:tcPr>
          <w:p w14:paraId="204A2AC3" w14:textId="68C45DF9" w:rsidR="00C87CFE" w:rsidRPr="00CD1347" w:rsidRDefault="00C87CFE" w:rsidP="00C87CFE">
            <w:pPr>
              <w:jc w:val="center"/>
              <w:rPr>
                <w:ins w:id="32886" w:author="Στάθης Καπ" w:date="2023-03-03T04:01:00Z"/>
                <w:rFonts w:cstheme="minorHAnsi"/>
                <w:sz w:val="16"/>
                <w:szCs w:val="16"/>
              </w:rPr>
            </w:pPr>
            <w:ins w:id="32887" w:author="Στάθης Καπ" w:date="2023-03-03T06:21:00Z">
              <w:r>
                <w:rPr>
                  <w:rFonts w:ascii="Calibri" w:hAnsi="Calibri" w:cs="Calibri"/>
                  <w:color w:val="000000"/>
                  <w:sz w:val="16"/>
                  <w:szCs w:val="16"/>
                </w:rPr>
                <w:t>1458</w:t>
              </w:r>
            </w:ins>
          </w:p>
        </w:tc>
        <w:tc>
          <w:tcPr>
            <w:tcW w:w="541" w:type="dxa"/>
            <w:vAlign w:val="center"/>
            <w:tcPrChange w:id="32888" w:author="Στάθης Καπ" w:date="2023-03-03T06:26:00Z">
              <w:tcPr>
                <w:tcW w:w="541" w:type="dxa"/>
                <w:vAlign w:val="bottom"/>
              </w:tcPr>
            </w:tcPrChange>
          </w:tcPr>
          <w:p w14:paraId="58573522" w14:textId="0E0CE925" w:rsidR="00C87CFE" w:rsidRPr="00CD1347" w:rsidRDefault="00C87CFE" w:rsidP="00C87CFE">
            <w:pPr>
              <w:jc w:val="center"/>
              <w:rPr>
                <w:ins w:id="32889" w:author="Στάθης Καπ" w:date="2023-03-03T04:01:00Z"/>
                <w:rFonts w:cstheme="minorHAnsi"/>
                <w:sz w:val="16"/>
                <w:szCs w:val="16"/>
              </w:rPr>
            </w:pPr>
            <w:ins w:id="32890" w:author="Στάθης Καπ" w:date="2023-03-03T06:21:00Z">
              <w:r>
                <w:rPr>
                  <w:rFonts w:ascii="Calibri" w:hAnsi="Calibri" w:cs="Calibri"/>
                  <w:color w:val="000000"/>
                  <w:sz w:val="16"/>
                  <w:szCs w:val="16"/>
                </w:rPr>
                <w:t>0.166</w:t>
              </w:r>
            </w:ins>
          </w:p>
        </w:tc>
        <w:tc>
          <w:tcPr>
            <w:tcW w:w="589" w:type="dxa"/>
            <w:vAlign w:val="center"/>
            <w:tcPrChange w:id="32891" w:author="Στάθης Καπ" w:date="2023-03-03T06:26:00Z">
              <w:tcPr>
                <w:tcW w:w="589" w:type="dxa"/>
                <w:vAlign w:val="center"/>
              </w:tcPr>
            </w:tcPrChange>
          </w:tcPr>
          <w:p w14:paraId="249E3F55" w14:textId="2058E75E" w:rsidR="00C87CFE" w:rsidRPr="00CD1347" w:rsidRDefault="00C87CFE" w:rsidP="00C87CFE">
            <w:pPr>
              <w:jc w:val="center"/>
              <w:rPr>
                <w:ins w:id="32892" w:author="Στάθης Καπ" w:date="2023-03-03T04:01:00Z"/>
                <w:rFonts w:cstheme="minorHAnsi"/>
                <w:sz w:val="16"/>
                <w:szCs w:val="16"/>
              </w:rPr>
            </w:pPr>
            <w:ins w:id="32893"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328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895" w:author="Στάθης Καπ" w:date="2023-03-03T04:01:00Z"/>
        </w:trPr>
        <w:tc>
          <w:tcPr>
            <w:tcW w:w="515" w:type="dxa"/>
            <w:tcBorders>
              <w:top w:val="nil"/>
              <w:bottom w:val="nil"/>
              <w:right w:val="single" w:sz="4" w:space="0" w:color="auto"/>
            </w:tcBorders>
            <w:shd w:val="clear" w:color="auto" w:fill="E7E6E6" w:themeFill="background2"/>
            <w:vAlign w:val="bottom"/>
            <w:tcPrChange w:id="32896" w:author="Στάθης Καπ" w:date="2023-03-03T06:26:00Z">
              <w:tcPr>
                <w:tcW w:w="515" w:type="dxa"/>
                <w:vAlign w:val="bottom"/>
              </w:tcPr>
            </w:tcPrChange>
          </w:tcPr>
          <w:p w14:paraId="50F3EDA2" w14:textId="4BDF7ECD" w:rsidR="00C87CFE" w:rsidRPr="00CD1347" w:rsidRDefault="00C87CFE" w:rsidP="00C87CFE">
            <w:pPr>
              <w:jc w:val="center"/>
              <w:rPr>
                <w:ins w:id="32897" w:author="Στάθης Καπ" w:date="2023-03-03T04:01:00Z"/>
                <w:sz w:val="16"/>
                <w:szCs w:val="16"/>
              </w:rPr>
            </w:pPr>
            <w:ins w:id="32898" w:author="Στάθης Καπ" w:date="2023-03-03T04:08:00Z">
              <w:r w:rsidRPr="00CD1347">
                <w:rPr>
                  <w:rFonts w:ascii="Calibri" w:hAnsi="Calibri" w:cs="Calibri"/>
                  <w:color w:val="000000"/>
                  <w:sz w:val="16"/>
                  <w:szCs w:val="16"/>
                  <w:rPrChange w:id="32899"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32900" w:author="Στάθης Καπ" w:date="2023-03-03T06:26:00Z">
              <w:tcPr>
                <w:tcW w:w="560" w:type="dxa"/>
              </w:tcPr>
            </w:tcPrChange>
          </w:tcPr>
          <w:p w14:paraId="38F04468" w14:textId="4FE0065B" w:rsidR="00C87CFE" w:rsidRPr="00CD1347" w:rsidRDefault="00C87CFE" w:rsidP="00C87CFE">
            <w:pPr>
              <w:jc w:val="center"/>
              <w:rPr>
                <w:ins w:id="32901" w:author="Στάθης Καπ" w:date="2023-03-03T04:01:00Z"/>
                <w:rFonts w:cstheme="minorHAnsi"/>
                <w:sz w:val="16"/>
                <w:szCs w:val="16"/>
              </w:rPr>
            </w:pPr>
            <w:ins w:id="32902" w:author="Στάθης Καπ" w:date="2023-03-03T06:21:00Z">
              <w:r>
                <w:rPr>
                  <w:rFonts w:ascii="Calibri" w:hAnsi="Calibri" w:cs="Calibri"/>
                  <w:color w:val="000000"/>
                  <w:sz w:val="16"/>
                  <w:szCs w:val="16"/>
                </w:rPr>
                <w:t>1458</w:t>
              </w:r>
            </w:ins>
          </w:p>
        </w:tc>
        <w:tc>
          <w:tcPr>
            <w:tcW w:w="855" w:type="dxa"/>
            <w:vAlign w:val="center"/>
            <w:tcPrChange w:id="32903" w:author="Στάθης Καπ" w:date="2023-03-03T06:26:00Z">
              <w:tcPr>
                <w:tcW w:w="855" w:type="dxa"/>
              </w:tcPr>
            </w:tcPrChange>
          </w:tcPr>
          <w:p w14:paraId="747D1A7A" w14:textId="7860A186" w:rsidR="00C87CFE" w:rsidRPr="00CD1347" w:rsidRDefault="00C87CFE" w:rsidP="00C87CFE">
            <w:pPr>
              <w:jc w:val="center"/>
              <w:rPr>
                <w:ins w:id="32904" w:author="Στάθης Καπ" w:date="2023-03-03T04:01:00Z"/>
                <w:rFonts w:cstheme="minorHAnsi"/>
                <w:sz w:val="16"/>
                <w:szCs w:val="16"/>
              </w:rPr>
            </w:pPr>
            <w:ins w:id="32905" w:author="Στάθης Καπ" w:date="2023-03-03T06:21:00Z">
              <w:r>
                <w:rPr>
                  <w:rFonts w:ascii="Calibri" w:hAnsi="Calibri" w:cs="Calibri"/>
                  <w:color w:val="000000"/>
                  <w:sz w:val="16"/>
                  <w:szCs w:val="16"/>
                </w:rPr>
                <w:t>1458</w:t>
              </w:r>
            </w:ins>
          </w:p>
        </w:tc>
        <w:tc>
          <w:tcPr>
            <w:tcW w:w="544" w:type="dxa"/>
            <w:vAlign w:val="center"/>
            <w:tcPrChange w:id="32906" w:author="Στάθης Καπ" w:date="2023-03-03T06:26:00Z">
              <w:tcPr>
                <w:tcW w:w="544" w:type="dxa"/>
                <w:vAlign w:val="bottom"/>
              </w:tcPr>
            </w:tcPrChange>
          </w:tcPr>
          <w:p w14:paraId="7E6DAC35" w14:textId="5881C14C" w:rsidR="00C87CFE" w:rsidRPr="00CD1347" w:rsidRDefault="00C87CFE" w:rsidP="00C87CFE">
            <w:pPr>
              <w:jc w:val="center"/>
              <w:rPr>
                <w:ins w:id="32907" w:author="Στάθης Καπ" w:date="2023-03-03T04:01:00Z"/>
                <w:rFonts w:cstheme="minorHAnsi"/>
                <w:sz w:val="16"/>
                <w:szCs w:val="16"/>
              </w:rPr>
            </w:pPr>
            <w:ins w:id="32908" w:author="Στάθης Καπ" w:date="2023-03-03T06:21:00Z">
              <w:r>
                <w:rPr>
                  <w:rFonts w:ascii="Calibri" w:hAnsi="Calibri" w:cs="Calibri"/>
                  <w:color w:val="000000"/>
                  <w:sz w:val="16"/>
                  <w:szCs w:val="16"/>
                </w:rPr>
                <w:t>1458</w:t>
              </w:r>
            </w:ins>
          </w:p>
        </w:tc>
        <w:tc>
          <w:tcPr>
            <w:tcW w:w="621" w:type="dxa"/>
            <w:vAlign w:val="center"/>
            <w:tcPrChange w:id="32909" w:author="Στάθης Καπ" w:date="2023-03-03T06:26:00Z">
              <w:tcPr>
                <w:tcW w:w="621" w:type="dxa"/>
                <w:vAlign w:val="bottom"/>
              </w:tcPr>
            </w:tcPrChange>
          </w:tcPr>
          <w:p w14:paraId="5074710D" w14:textId="58A4ADEB" w:rsidR="00C87CFE" w:rsidRPr="00CD1347" w:rsidRDefault="00C87CFE" w:rsidP="00C87CFE">
            <w:pPr>
              <w:jc w:val="center"/>
              <w:rPr>
                <w:ins w:id="32910" w:author="Στάθης Καπ" w:date="2023-03-03T04:01:00Z"/>
                <w:rFonts w:cstheme="minorHAnsi"/>
                <w:sz w:val="16"/>
                <w:szCs w:val="16"/>
              </w:rPr>
            </w:pPr>
            <w:ins w:id="32911" w:author="Στάθης Καπ" w:date="2023-03-03T06:21:00Z">
              <w:r>
                <w:rPr>
                  <w:rFonts w:ascii="Calibri" w:hAnsi="Calibri" w:cs="Calibri"/>
                  <w:color w:val="000000"/>
                  <w:sz w:val="16"/>
                  <w:szCs w:val="16"/>
                </w:rPr>
                <w:t>0.164</w:t>
              </w:r>
            </w:ins>
          </w:p>
        </w:tc>
        <w:tc>
          <w:tcPr>
            <w:tcW w:w="669" w:type="dxa"/>
            <w:vAlign w:val="center"/>
            <w:tcPrChange w:id="32912" w:author="Στάθης Καπ" w:date="2023-03-03T06:26:00Z">
              <w:tcPr>
                <w:tcW w:w="669" w:type="dxa"/>
                <w:vAlign w:val="center"/>
              </w:tcPr>
            </w:tcPrChange>
          </w:tcPr>
          <w:p w14:paraId="1E21ED0C" w14:textId="40B0E44B" w:rsidR="00C87CFE" w:rsidRPr="00CD1347" w:rsidRDefault="00C87CFE" w:rsidP="00C87CFE">
            <w:pPr>
              <w:jc w:val="center"/>
              <w:rPr>
                <w:ins w:id="32913" w:author="Στάθης Καπ" w:date="2023-03-03T04:01:00Z"/>
                <w:rFonts w:cstheme="minorHAnsi"/>
                <w:sz w:val="16"/>
                <w:szCs w:val="16"/>
              </w:rPr>
            </w:pPr>
            <w:ins w:id="32914" w:author="Στάθης Καπ" w:date="2023-03-03T06:21:00Z">
              <w:r>
                <w:rPr>
                  <w:rFonts w:ascii="Calibri" w:hAnsi="Calibri" w:cstheme="minorHAnsi"/>
                  <w:color w:val="000000"/>
                  <w:sz w:val="16"/>
                  <w:szCs w:val="16"/>
                </w:rPr>
                <w:t>0</w:t>
              </w:r>
            </w:ins>
          </w:p>
        </w:tc>
        <w:tc>
          <w:tcPr>
            <w:tcW w:w="543" w:type="dxa"/>
            <w:vAlign w:val="center"/>
            <w:tcPrChange w:id="32915" w:author="Στάθης Καπ" w:date="2023-03-03T06:26:00Z">
              <w:tcPr>
                <w:tcW w:w="543" w:type="dxa"/>
                <w:vAlign w:val="bottom"/>
              </w:tcPr>
            </w:tcPrChange>
          </w:tcPr>
          <w:p w14:paraId="168F995D" w14:textId="0235A1EA" w:rsidR="00C87CFE" w:rsidRPr="00CD1347" w:rsidRDefault="00C87CFE" w:rsidP="00C87CFE">
            <w:pPr>
              <w:jc w:val="center"/>
              <w:rPr>
                <w:ins w:id="32916" w:author="Στάθης Καπ" w:date="2023-03-03T04:01:00Z"/>
                <w:rFonts w:cstheme="minorHAnsi"/>
                <w:sz w:val="16"/>
                <w:szCs w:val="16"/>
              </w:rPr>
            </w:pPr>
            <w:ins w:id="32917" w:author="Στάθης Καπ" w:date="2023-03-03T06:21:00Z">
              <w:r>
                <w:rPr>
                  <w:rFonts w:ascii="Calibri" w:hAnsi="Calibri" w:cs="Calibri"/>
                  <w:color w:val="000000"/>
                  <w:sz w:val="16"/>
                  <w:szCs w:val="16"/>
                </w:rPr>
                <w:t>1458</w:t>
              </w:r>
            </w:ins>
          </w:p>
        </w:tc>
        <w:tc>
          <w:tcPr>
            <w:tcW w:w="621" w:type="dxa"/>
            <w:vAlign w:val="center"/>
            <w:tcPrChange w:id="32918" w:author="Στάθης Καπ" w:date="2023-03-03T06:26:00Z">
              <w:tcPr>
                <w:tcW w:w="621" w:type="dxa"/>
                <w:vAlign w:val="bottom"/>
              </w:tcPr>
            </w:tcPrChange>
          </w:tcPr>
          <w:p w14:paraId="1DFB3A83" w14:textId="051CC8A4" w:rsidR="00C87CFE" w:rsidRPr="00CD1347" w:rsidRDefault="00C87CFE" w:rsidP="00C87CFE">
            <w:pPr>
              <w:jc w:val="center"/>
              <w:rPr>
                <w:ins w:id="32919" w:author="Στάθης Καπ" w:date="2023-03-03T04:01:00Z"/>
                <w:rFonts w:cstheme="minorHAnsi"/>
                <w:sz w:val="16"/>
                <w:szCs w:val="16"/>
              </w:rPr>
            </w:pPr>
            <w:ins w:id="32920" w:author="Στάθης Καπ" w:date="2023-03-03T06:21:00Z">
              <w:r>
                <w:rPr>
                  <w:rFonts w:ascii="Calibri" w:hAnsi="Calibri" w:cs="Calibri"/>
                  <w:color w:val="000000"/>
                  <w:sz w:val="16"/>
                  <w:szCs w:val="16"/>
                </w:rPr>
                <w:t>0.103</w:t>
              </w:r>
            </w:ins>
          </w:p>
        </w:tc>
        <w:tc>
          <w:tcPr>
            <w:tcW w:w="669" w:type="dxa"/>
            <w:vAlign w:val="center"/>
            <w:tcPrChange w:id="32921" w:author="Στάθης Καπ" w:date="2023-03-03T06:26:00Z">
              <w:tcPr>
                <w:tcW w:w="669" w:type="dxa"/>
                <w:vAlign w:val="center"/>
              </w:tcPr>
            </w:tcPrChange>
          </w:tcPr>
          <w:p w14:paraId="4A007022" w14:textId="3C49E264" w:rsidR="00C87CFE" w:rsidRPr="00CD1347" w:rsidRDefault="00C87CFE" w:rsidP="00C87CFE">
            <w:pPr>
              <w:jc w:val="center"/>
              <w:rPr>
                <w:ins w:id="32922" w:author="Στάθης Καπ" w:date="2023-03-03T04:01:00Z"/>
                <w:rFonts w:cstheme="minorHAnsi"/>
                <w:sz w:val="16"/>
                <w:szCs w:val="16"/>
              </w:rPr>
            </w:pPr>
            <w:ins w:id="32923" w:author="Στάθης Καπ" w:date="2023-03-03T06:21:00Z">
              <w:r>
                <w:rPr>
                  <w:rFonts w:ascii="Calibri" w:hAnsi="Calibri" w:cstheme="minorHAnsi"/>
                  <w:color w:val="000000"/>
                  <w:sz w:val="16"/>
                  <w:szCs w:val="16"/>
                </w:rPr>
                <w:t>0</w:t>
              </w:r>
            </w:ins>
          </w:p>
        </w:tc>
        <w:tc>
          <w:tcPr>
            <w:tcW w:w="508" w:type="dxa"/>
            <w:vAlign w:val="center"/>
            <w:tcPrChange w:id="32924" w:author="Στάθης Καπ" w:date="2023-03-03T06:26:00Z">
              <w:tcPr>
                <w:tcW w:w="508" w:type="dxa"/>
                <w:vAlign w:val="bottom"/>
              </w:tcPr>
            </w:tcPrChange>
          </w:tcPr>
          <w:p w14:paraId="0DDA9934" w14:textId="1654AD59" w:rsidR="00C87CFE" w:rsidRPr="00CD1347" w:rsidRDefault="00C87CFE" w:rsidP="00C87CFE">
            <w:pPr>
              <w:jc w:val="center"/>
              <w:rPr>
                <w:ins w:id="32925" w:author="Στάθης Καπ" w:date="2023-03-03T04:01:00Z"/>
                <w:rFonts w:cstheme="minorHAnsi"/>
                <w:sz w:val="16"/>
                <w:szCs w:val="16"/>
              </w:rPr>
            </w:pPr>
            <w:ins w:id="32926" w:author="Στάθης Καπ" w:date="2023-03-03T06:21:00Z">
              <w:r>
                <w:rPr>
                  <w:rFonts w:ascii="Calibri" w:hAnsi="Calibri" w:cs="Calibri"/>
                  <w:color w:val="000000"/>
                  <w:sz w:val="16"/>
                  <w:szCs w:val="16"/>
                </w:rPr>
                <w:t>1458</w:t>
              </w:r>
            </w:ins>
          </w:p>
        </w:tc>
        <w:tc>
          <w:tcPr>
            <w:tcW w:w="541" w:type="dxa"/>
            <w:vAlign w:val="center"/>
            <w:tcPrChange w:id="32927" w:author="Στάθης Καπ" w:date="2023-03-03T06:26:00Z">
              <w:tcPr>
                <w:tcW w:w="541" w:type="dxa"/>
                <w:vAlign w:val="bottom"/>
              </w:tcPr>
            </w:tcPrChange>
          </w:tcPr>
          <w:p w14:paraId="163412FF" w14:textId="7070EDC4" w:rsidR="00C87CFE" w:rsidRPr="00CD1347" w:rsidRDefault="00C87CFE" w:rsidP="00C87CFE">
            <w:pPr>
              <w:jc w:val="center"/>
              <w:rPr>
                <w:ins w:id="32928" w:author="Στάθης Καπ" w:date="2023-03-03T04:01:00Z"/>
                <w:rFonts w:cstheme="minorHAnsi"/>
                <w:sz w:val="16"/>
                <w:szCs w:val="16"/>
              </w:rPr>
            </w:pPr>
            <w:ins w:id="32929" w:author="Στάθης Καπ" w:date="2023-03-03T06:21:00Z">
              <w:r>
                <w:rPr>
                  <w:rFonts w:ascii="Calibri" w:hAnsi="Calibri" w:cs="Calibri"/>
                  <w:color w:val="000000"/>
                  <w:sz w:val="16"/>
                  <w:szCs w:val="16"/>
                </w:rPr>
                <w:t>0.112</w:t>
              </w:r>
            </w:ins>
          </w:p>
        </w:tc>
        <w:tc>
          <w:tcPr>
            <w:tcW w:w="589" w:type="dxa"/>
            <w:vAlign w:val="center"/>
            <w:tcPrChange w:id="32930" w:author="Στάθης Καπ" w:date="2023-03-03T06:26:00Z">
              <w:tcPr>
                <w:tcW w:w="589" w:type="dxa"/>
                <w:vAlign w:val="center"/>
              </w:tcPr>
            </w:tcPrChange>
          </w:tcPr>
          <w:p w14:paraId="66C96F77" w14:textId="375E61C7" w:rsidR="00C87CFE" w:rsidRPr="00CD1347" w:rsidRDefault="00C87CFE" w:rsidP="00C87CFE">
            <w:pPr>
              <w:jc w:val="center"/>
              <w:rPr>
                <w:ins w:id="32931" w:author="Στάθης Καπ" w:date="2023-03-03T04:01:00Z"/>
                <w:rFonts w:cstheme="minorHAnsi"/>
                <w:sz w:val="16"/>
                <w:szCs w:val="16"/>
              </w:rPr>
            </w:pPr>
            <w:ins w:id="32932" w:author="Στάθης Καπ" w:date="2023-03-03T06:21:00Z">
              <w:r>
                <w:rPr>
                  <w:rFonts w:ascii="Calibri" w:hAnsi="Calibri" w:cstheme="minorHAnsi"/>
                  <w:color w:val="000000"/>
                  <w:sz w:val="16"/>
                  <w:szCs w:val="16"/>
                </w:rPr>
                <w:t>0</w:t>
              </w:r>
            </w:ins>
          </w:p>
        </w:tc>
        <w:tc>
          <w:tcPr>
            <w:tcW w:w="463" w:type="dxa"/>
            <w:vAlign w:val="center"/>
            <w:tcPrChange w:id="32933" w:author="Στάθης Καπ" w:date="2023-03-03T06:26:00Z">
              <w:tcPr>
                <w:tcW w:w="463" w:type="dxa"/>
                <w:vAlign w:val="bottom"/>
              </w:tcPr>
            </w:tcPrChange>
          </w:tcPr>
          <w:p w14:paraId="58C61639" w14:textId="546FD36B" w:rsidR="00C87CFE" w:rsidRPr="00CD1347" w:rsidRDefault="00C87CFE" w:rsidP="00C87CFE">
            <w:pPr>
              <w:jc w:val="center"/>
              <w:rPr>
                <w:ins w:id="32934" w:author="Στάθης Καπ" w:date="2023-03-03T04:01:00Z"/>
                <w:rFonts w:cstheme="minorHAnsi"/>
                <w:sz w:val="16"/>
                <w:szCs w:val="16"/>
              </w:rPr>
            </w:pPr>
            <w:ins w:id="32935" w:author="Στάθης Καπ" w:date="2023-03-03T06:21:00Z">
              <w:r>
                <w:rPr>
                  <w:rFonts w:ascii="Calibri" w:hAnsi="Calibri" w:cs="Calibri"/>
                  <w:color w:val="000000"/>
                  <w:sz w:val="16"/>
                  <w:szCs w:val="16"/>
                </w:rPr>
                <w:t>1458</w:t>
              </w:r>
            </w:ins>
          </w:p>
        </w:tc>
        <w:tc>
          <w:tcPr>
            <w:tcW w:w="541" w:type="dxa"/>
            <w:vAlign w:val="center"/>
            <w:tcPrChange w:id="32936" w:author="Στάθης Καπ" w:date="2023-03-03T06:26:00Z">
              <w:tcPr>
                <w:tcW w:w="541" w:type="dxa"/>
                <w:vAlign w:val="bottom"/>
              </w:tcPr>
            </w:tcPrChange>
          </w:tcPr>
          <w:p w14:paraId="424F7B6C" w14:textId="0974B260" w:rsidR="00C87CFE" w:rsidRPr="00CD1347" w:rsidRDefault="00C87CFE" w:rsidP="00C87CFE">
            <w:pPr>
              <w:jc w:val="center"/>
              <w:rPr>
                <w:ins w:id="32937" w:author="Στάθης Καπ" w:date="2023-03-03T04:01:00Z"/>
                <w:rFonts w:cstheme="minorHAnsi"/>
                <w:sz w:val="16"/>
                <w:szCs w:val="16"/>
              </w:rPr>
            </w:pPr>
            <w:ins w:id="32938" w:author="Στάθης Καπ" w:date="2023-03-03T06:21:00Z">
              <w:r>
                <w:rPr>
                  <w:rFonts w:ascii="Calibri" w:hAnsi="Calibri" w:cs="Calibri"/>
                  <w:color w:val="000000"/>
                  <w:sz w:val="16"/>
                  <w:szCs w:val="16"/>
                </w:rPr>
                <w:t>0.126</w:t>
              </w:r>
            </w:ins>
          </w:p>
        </w:tc>
        <w:tc>
          <w:tcPr>
            <w:tcW w:w="589" w:type="dxa"/>
            <w:vAlign w:val="center"/>
            <w:tcPrChange w:id="32939" w:author="Στάθης Καπ" w:date="2023-03-03T06:26:00Z">
              <w:tcPr>
                <w:tcW w:w="589" w:type="dxa"/>
                <w:vAlign w:val="center"/>
              </w:tcPr>
            </w:tcPrChange>
          </w:tcPr>
          <w:p w14:paraId="7E3EBB97" w14:textId="5CEBB6E9" w:rsidR="00C87CFE" w:rsidRPr="00CD1347" w:rsidRDefault="00C87CFE" w:rsidP="00C87CFE">
            <w:pPr>
              <w:jc w:val="center"/>
              <w:rPr>
                <w:ins w:id="32940" w:author="Στάθης Καπ" w:date="2023-03-03T04:01:00Z"/>
                <w:rFonts w:cstheme="minorHAnsi"/>
                <w:sz w:val="16"/>
                <w:szCs w:val="16"/>
              </w:rPr>
            </w:pPr>
            <w:ins w:id="32941"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329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943" w:author="Στάθης Καπ" w:date="2023-03-03T04:01:00Z"/>
        </w:trPr>
        <w:tc>
          <w:tcPr>
            <w:tcW w:w="515" w:type="dxa"/>
            <w:tcBorders>
              <w:top w:val="nil"/>
              <w:bottom w:val="nil"/>
              <w:right w:val="single" w:sz="4" w:space="0" w:color="auto"/>
            </w:tcBorders>
            <w:shd w:val="clear" w:color="auto" w:fill="E7E6E6" w:themeFill="background2"/>
            <w:vAlign w:val="bottom"/>
            <w:tcPrChange w:id="32944" w:author="Στάθης Καπ" w:date="2023-03-03T06:26:00Z">
              <w:tcPr>
                <w:tcW w:w="515" w:type="dxa"/>
                <w:vAlign w:val="bottom"/>
              </w:tcPr>
            </w:tcPrChange>
          </w:tcPr>
          <w:p w14:paraId="37138BBB" w14:textId="0F8FB793" w:rsidR="00C87CFE" w:rsidRPr="00CD1347" w:rsidRDefault="00C87CFE" w:rsidP="00C87CFE">
            <w:pPr>
              <w:jc w:val="center"/>
              <w:rPr>
                <w:ins w:id="32945" w:author="Στάθης Καπ" w:date="2023-03-03T04:01:00Z"/>
                <w:sz w:val="16"/>
                <w:szCs w:val="16"/>
              </w:rPr>
            </w:pPr>
            <w:ins w:id="32946" w:author="Στάθης Καπ" w:date="2023-03-03T04:08:00Z">
              <w:r w:rsidRPr="00CD1347">
                <w:rPr>
                  <w:rFonts w:ascii="Calibri" w:hAnsi="Calibri" w:cs="Calibri"/>
                  <w:color w:val="000000"/>
                  <w:sz w:val="16"/>
                  <w:szCs w:val="16"/>
                  <w:rPrChange w:id="32947"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32948" w:author="Στάθης Καπ" w:date="2023-03-03T06:26:00Z">
              <w:tcPr>
                <w:tcW w:w="560" w:type="dxa"/>
              </w:tcPr>
            </w:tcPrChange>
          </w:tcPr>
          <w:p w14:paraId="03E44560" w14:textId="566EE750" w:rsidR="00C87CFE" w:rsidRPr="00CD1347" w:rsidRDefault="00C87CFE" w:rsidP="00C87CFE">
            <w:pPr>
              <w:jc w:val="center"/>
              <w:rPr>
                <w:ins w:id="32949" w:author="Στάθης Καπ" w:date="2023-03-03T04:01:00Z"/>
                <w:rFonts w:cstheme="minorHAnsi"/>
                <w:sz w:val="16"/>
                <w:szCs w:val="16"/>
              </w:rPr>
            </w:pPr>
            <w:ins w:id="32950" w:author="Στάθης Καπ" w:date="2023-03-03T06:21:00Z">
              <w:r>
                <w:rPr>
                  <w:rFonts w:ascii="Calibri" w:hAnsi="Calibri" w:cs="Calibri"/>
                  <w:color w:val="000000"/>
                  <w:sz w:val="16"/>
                  <w:szCs w:val="16"/>
                </w:rPr>
                <w:t>621</w:t>
              </w:r>
            </w:ins>
          </w:p>
        </w:tc>
        <w:tc>
          <w:tcPr>
            <w:tcW w:w="855" w:type="dxa"/>
            <w:vAlign w:val="center"/>
            <w:tcPrChange w:id="32951" w:author="Στάθης Καπ" w:date="2023-03-03T06:26:00Z">
              <w:tcPr>
                <w:tcW w:w="855" w:type="dxa"/>
              </w:tcPr>
            </w:tcPrChange>
          </w:tcPr>
          <w:p w14:paraId="67462F71" w14:textId="3C468DAE" w:rsidR="00C87CFE" w:rsidRPr="00CD1347" w:rsidRDefault="00C87CFE" w:rsidP="00C87CFE">
            <w:pPr>
              <w:jc w:val="center"/>
              <w:rPr>
                <w:ins w:id="32952" w:author="Στάθης Καπ" w:date="2023-03-03T04:01:00Z"/>
                <w:rFonts w:cstheme="minorHAnsi"/>
                <w:sz w:val="16"/>
                <w:szCs w:val="16"/>
              </w:rPr>
            </w:pPr>
            <w:ins w:id="32953" w:author="Στάθης Καπ" w:date="2023-03-03T06:21:00Z">
              <w:r>
                <w:rPr>
                  <w:rFonts w:ascii="Calibri" w:hAnsi="Calibri" w:cs="Calibri"/>
                  <w:color w:val="000000"/>
                  <w:sz w:val="16"/>
                  <w:szCs w:val="16"/>
                </w:rPr>
                <w:t>604</w:t>
              </w:r>
            </w:ins>
          </w:p>
        </w:tc>
        <w:tc>
          <w:tcPr>
            <w:tcW w:w="544" w:type="dxa"/>
            <w:vAlign w:val="center"/>
            <w:tcPrChange w:id="32954" w:author="Στάθης Καπ" w:date="2023-03-03T06:26:00Z">
              <w:tcPr>
                <w:tcW w:w="544" w:type="dxa"/>
                <w:vAlign w:val="bottom"/>
              </w:tcPr>
            </w:tcPrChange>
          </w:tcPr>
          <w:p w14:paraId="0A96EB67" w14:textId="5DB03D71" w:rsidR="00C87CFE" w:rsidRPr="00CD1347" w:rsidRDefault="00C87CFE" w:rsidP="00C87CFE">
            <w:pPr>
              <w:jc w:val="center"/>
              <w:rPr>
                <w:ins w:id="32955" w:author="Στάθης Καπ" w:date="2023-03-03T04:01:00Z"/>
                <w:rFonts w:cstheme="minorHAnsi"/>
                <w:sz w:val="16"/>
                <w:szCs w:val="16"/>
              </w:rPr>
            </w:pPr>
            <w:ins w:id="32956" w:author="Στάθης Καπ" w:date="2023-03-03T06:21:00Z">
              <w:r>
                <w:rPr>
                  <w:rFonts w:ascii="Calibri" w:hAnsi="Calibri" w:cs="Calibri"/>
                  <w:color w:val="000000"/>
                  <w:sz w:val="16"/>
                  <w:szCs w:val="16"/>
                </w:rPr>
                <w:t>514</w:t>
              </w:r>
            </w:ins>
          </w:p>
        </w:tc>
        <w:tc>
          <w:tcPr>
            <w:tcW w:w="621" w:type="dxa"/>
            <w:vAlign w:val="center"/>
            <w:tcPrChange w:id="32957" w:author="Στάθης Καπ" w:date="2023-03-03T06:26:00Z">
              <w:tcPr>
                <w:tcW w:w="621" w:type="dxa"/>
                <w:vAlign w:val="bottom"/>
              </w:tcPr>
            </w:tcPrChange>
          </w:tcPr>
          <w:p w14:paraId="5AD190BA" w14:textId="1377E2B5" w:rsidR="00C87CFE" w:rsidRPr="00CD1347" w:rsidRDefault="00C87CFE" w:rsidP="00C87CFE">
            <w:pPr>
              <w:jc w:val="center"/>
              <w:rPr>
                <w:ins w:id="32958" w:author="Στάθης Καπ" w:date="2023-03-03T04:01:00Z"/>
                <w:rFonts w:cstheme="minorHAnsi"/>
                <w:sz w:val="16"/>
                <w:szCs w:val="16"/>
              </w:rPr>
            </w:pPr>
            <w:ins w:id="32959" w:author="Στάθης Καπ" w:date="2023-03-03T06:21:00Z">
              <w:r>
                <w:rPr>
                  <w:rFonts w:ascii="Calibri" w:hAnsi="Calibri" w:cs="Calibri"/>
                  <w:color w:val="000000"/>
                  <w:sz w:val="16"/>
                  <w:szCs w:val="16"/>
                </w:rPr>
                <w:t>0.361</w:t>
              </w:r>
            </w:ins>
          </w:p>
        </w:tc>
        <w:tc>
          <w:tcPr>
            <w:tcW w:w="669" w:type="dxa"/>
            <w:vAlign w:val="center"/>
            <w:tcPrChange w:id="32960" w:author="Στάθης Καπ" w:date="2023-03-03T06:26:00Z">
              <w:tcPr>
                <w:tcW w:w="669" w:type="dxa"/>
                <w:vAlign w:val="center"/>
              </w:tcPr>
            </w:tcPrChange>
          </w:tcPr>
          <w:p w14:paraId="34AA2642" w14:textId="7940E416" w:rsidR="00C87CFE" w:rsidRPr="00CD1347" w:rsidRDefault="00C87CFE" w:rsidP="00C87CFE">
            <w:pPr>
              <w:jc w:val="center"/>
              <w:rPr>
                <w:ins w:id="32961" w:author="Στάθης Καπ" w:date="2023-03-03T04:01:00Z"/>
                <w:rFonts w:cstheme="minorHAnsi"/>
                <w:sz w:val="16"/>
                <w:szCs w:val="16"/>
              </w:rPr>
            </w:pPr>
            <w:ins w:id="32962" w:author="Στάθης Καπ" w:date="2023-03-03T06:21:00Z">
              <w:r>
                <w:rPr>
                  <w:rFonts w:ascii="Calibri" w:hAnsi="Calibri" w:cstheme="minorHAnsi"/>
                  <w:color w:val="000000"/>
                  <w:sz w:val="16"/>
                  <w:szCs w:val="16"/>
                </w:rPr>
                <w:t>17.23</w:t>
              </w:r>
            </w:ins>
          </w:p>
        </w:tc>
        <w:tc>
          <w:tcPr>
            <w:tcW w:w="543" w:type="dxa"/>
            <w:vAlign w:val="center"/>
            <w:tcPrChange w:id="32963" w:author="Στάθης Καπ" w:date="2023-03-03T06:26:00Z">
              <w:tcPr>
                <w:tcW w:w="543" w:type="dxa"/>
                <w:vAlign w:val="bottom"/>
              </w:tcPr>
            </w:tcPrChange>
          </w:tcPr>
          <w:p w14:paraId="7E8A8106" w14:textId="1169E88A" w:rsidR="00C87CFE" w:rsidRPr="00CD1347" w:rsidRDefault="00C87CFE" w:rsidP="00C87CFE">
            <w:pPr>
              <w:jc w:val="center"/>
              <w:rPr>
                <w:ins w:id="32964" w:author="Στάθης Καπ" w:date="2023-03-03T04:01:00Z"/>
                <w:rFonts w:cstheme="minorHAnsi"/>
                <w:sz w:val="16"/>
                <w:szCs w:val="16"/>
              </w:rPr>
            </w:pPr>
            <w:ins w:id="32965" w:author="Στάθης Καπ" w:date="2023-03-03T06:21:00Z">
              <w:r>
                <w:rPr>
                  <w:rFonts w:ascii="Calibri" w:hAnsi="Calibri" w:cs="Calibri"/>
                  <w:color w:val="000000"/>
                  <w:sz w:val="16"/>
                  <w:szCs w:val="16"/>
                </w:rPr>
                <w:t>525</w:t>
              </w:r>
            </w:ins>
          </w:p>
        </w:tc>
        <w:tc>
          <w:tcPr>
            <w:tcW w:w="621" w:type="dxa"/>
            <w:vAlign w:val="center"/>
            <w:tcPrChange w:id="32966" w:author="Στάθης Καπ" w:date="2023-03-03T06:26:00Z">
              <w:tcPr>
                <w:tcW w:w="621" w:type="dxa"/>
                <w:vAlign w:val="bottom"/>
              </w:tcPr>
            </w:tcPrChange>
          </w:tcPr>
          <w:p w14:paraId="2284B539" w14:textId="620215D9" w:rsidR="00C87CFE" w:rsidRPr="00CD1347" w:rsidRDefault="00C87CFE" w:rsidP="00C87CFE">
            <w:pPr>
              <w:jc w:val="center"/>
              <w:rPr>
                <w:ins w:id="32967" w:author="Στάθης Καπ" w:date="2023-03-03T04:01:00Z"/>
                <w:rFonts w:cstheme="minorHAnsi"/>
                <w:sz w:val="16"/>
                <w:szCs w:val="16"/>
              </w:rPr>
            </w:pPr>
            <w:ins w:id="32968" w:author="Στάθης Καπ" w:date="2023-03-03T06:21:00Z">
              <w:r>
                <w:rPr>
                  <w:rFonts w:ascii="Calibri" w:hAnsi="Calibri" w:cs="Calibri"/>
                  <w:color w:val="000000"/>
                  <w:sz w:val="16"/>
                  <w:szCs w:val="16"/>
                </w:rPr>
                <w:t>0.281</w:t>
              </w:r>
            </w:ins>
          </w:p>
        </w:tc>
        <w:tc>
          <w:tcPr>
            <w:tcW w:w="669" w:type="dxa"/>
            <w:vAlign w:val="center"/>
            <w:tcPrChange w:id="32969" w:author="Στάθης Καπ" w:date="2023-03-03T06:26:00Z">
              <w:tcPr>
                <w:tcW w:w="669" w:type="dxa"/>
                <w:vAlign w:val="center"/>
              </w:tcPr>
            </w:tcPrChange>
          </w:tcPr>
          <w:p w14:paraId="582910DD" w14:textId="050D060B" w:rsidR="00C87CFE" w:rsidRPr="00CD1347" w:rsidRDefault="00C87CFE" w:rsidP="00C87CFE">
            <w:pPr>
              <w:jc w:val="center"/>
              <w:rPr>
                <w:ins w:id="32970" w:author="Στάθης Καπ" w:date="2023-03-03T04:01:00Z"/>
                <w:rFonts w:cstheme="minorHAnsi"/>
                <w:sz w:val="16"/>
                <w:szCs w:val="16"/>
              </w:rPr>
            </w:pPr>
            <w:ins w:id="32971" w:author="Στάθης Καπ" w:date="2023-03-03T06:21:00Z">
              <w:r>
                <w:rPr>
                  <w:rFonts w:ascii="Calibri" w:hAnsi="Calibri" w:cstheme="minorHAnsi"/>
                  <w:color w:val="000000"/>
                  <w:sz w:val="16"/>
                  <w:szCs w:val="16"/>
                </w:rPr>
                <w:t>-2.14</w:t>
              </w:r>
            </w:ins>
          </w:p>
        </w:tc>
        <w:tc>
          <w:tcPr>
            <w:tcW w:w="508" w:type="dxa"/>
            <w:vAlign w:val="center"/>
            <w:tcPrChange w:id="32972" w:author="Στάθης Καπ" w:date="2023-03-03T06:26:00Z">
              <w:tcPr>
                <w:tcW w:w="508" w:type="dxa"/>
                <w:vAlign w:val="bottom"/>
              </w:tcPr>
            </w:tcPrChange>
          </w:tcPr>
          <w:p w14:paraId="3A78E13A" w14:textId="20806FA1" w:rsidR="00C87CFE" w:rsidRPr="00CD1347" w:rsidRDefault="00C87CFE" w:rsidP="00C87CFE">
            <w:pPr>
              <w:jc w:val="center"/>
              <w:rPr>
                <w:ins w:id="32973" w:author="Στάθης Καπ" w:date="2023-03-03T04:01:00Z"/>
                <w:rFonts w:cstheme="minorHAnsi"/>
                <w:sz w:val="16"/>
                <w:szCs w:val="16"/>
              </w:rPr>
            </w:pPr>
            <w:ins w:id="32974" w:author="Στάθης Καπ" w:date="2023-03-03T06:21:00Z">
              <w:r>
                <w:rPr>
                  <w:rFonts w:ascii="Calibri" w:hAnsi="Calibri" w:cs="Calibri"/>
                  <w:color w:val="000000"/>
                  <w:sz w:val="16"/>
                  <w:szCs w:val="16"/>
                </w:rPr>
                <w:t>459</w:t>
              </w:r>
            </w:ins>
          </w:p>
        </w:tc>
        <w:tc>
          <w:tcPr>
            <w:tcW w:w="541" w:type="dxa"/>
            <w:vAlign w:val="center"/>
            <w:tcPrChange w:id="32975" w:author="Στάθης Καπ" w:date="2023-03-03T06:26:00Z">
              <w:tcPr>
                <w:tcW w:w="541" w:type="dxa"/>
                <w:vAlign w:val="bottom"/>
              </w:tcPr>
            </w:tcPrChange>
          </w:tcPr>
          <w:p w14:paraId="4A6539F9" w14:textId="19B6C07D" w:rsidR="00C87CFE" w:rsidRPr="00CD1347" w:rsidRDefault="00C87CFE" w:rsidP="00C87CFE">
            <w:pPr>
              <w:jc w:val="center"/>
              <w:rPr>
                <w:ins w:id="32976" w:author="Στάθης Καπ" w:date="2023-03-03T04:01:00Z"/>
                <w:rFonts w:cstheme="minorHAnsi"/>
                <w:sz w:val="16"/>
                <w:szCs w:val="16"/>
              </w:rPr>
            </w:pPr>
            <w:ins w:id="32977" w:author="Στάθης Καπ" w:date="2023-03-03T06:21:00Z">
              <w:r>
                <w:rPr>
                  <w:rFonts w:ascii="Calibri" w:hAnsi="Calibri" w:cs="Calibri"/>
                  <w:color w:val="000000"/>
                  <w:sz w:val="16"/>
                  <w:szCs w:val="16"/>
                </w:rPr>
                <w:t>0.251</w:t>
              </w:r>
            </w:ins>
          </w:p>
        </w:tc>
        <w:tc>
          <w:tcPr>
            <w:tcW w:w="589" w:type="dxa"/>
            <w:vAlign w:val="center"/>
            <w:tcPrChange w:id="32978" w:author="Στάθης Καπ" w:date="2023-03-03T06:26:00Z">
              <w:tcPr>
                <w:tcW w:w="589" w:type="dxa"/>
                <w:vAlign w:val="center"/>
              </w:tcPr>
            </w:tcPrChange>
          </w:tcPr>
          <w:p w14:paraId="286DDF5F" w14:textId="13032E4A" w:rsidR="00C87CFE" w:rsidRPr="00CD1347" w:rsidRDefault="00C87CFE" w:rsidP="00C87CFE">
            <w:pPr>
              <w:jc w:val="center"/>
              <w:rPr>
                <w:ins w:id="32979" w:author="Στάθης Καπ" w:date="2023-03-03T04:01:00Z"/>
                <w:rFonts w:cstheme="minorHAnsi"/>
                <w:sz w:val="16"/>
                <w:szCs w:val="16"/>
              </w:rPr>
            </w:pPr>
            <w:ins w:id="32980" w:author="Στάθης Καπ" w:date="2023-03-03T06:21:00Z">
              <w:r>
                <w:rPr>
                  <w:rFonts w:ascii="Calibri" w:hAnsi="Calibri" w:cstheme="minorHAnsi"/>
                  <w:color w:val="000000"/>
                  <w:sz w:val="16"/>
                  <w:szCs w:val="16"/>
                </w:rPr>
                <w:t>10.7</w:t>
              </w:r>
            </w:ins>
          </w:p>
        </w:tc>
        <w:tc>
          <w:tcPr>
            <w:tcW w:w="463" w:type="dxa"/>
            <w:vAlign w:val="center"/>
            <w:tcPrChange w:id="32981" w:author="Στάθης Καπ" w:date="2023-03-03T06:26:00Z">
              <w:tcPr>
                <w:tcW w:w="463" w:type="dxa"/>
                <w:vAlign w:val="bottom"/>
              </w:tcPr>
            </w:tcPrChange>
          </w:tcPr>
          <w:p w14:paraId="1A1F1828" w14:textId="151BA4FB" w:rsidR="00C87CFE" w:rsidRPr="00CD1347" w:rsidRDefault="00C87CFE" w:rsidP="00C87CFE">
            <w:pPr>
              <w:jc w:val="center"/>
              <w:rPr>
                <w:ins w:id="32982" w:author="Στάθης Καπ" w:date="2023-03-03T04:01:00Z"/>
                <w:rFonts w:cstheme="minorHAnsi"/>
                <w:sz w:val="16"/>
                <w:szCs w:val="16"/>
              </w:rPr>
            </w:pPr>
            <w:ins w:id="32983" w:author="Στάθης Καπ" w:date="2023-03-03T06:21:00Z">
              <w:r>
                <w:rPr>
                  <w:rFonts w:ascii="Calibri" w:hAnsi="Calibri" w:cs="Calibri"/>
                  <w:color w:val="000000"/>
                  <w:sz w:val="16"/>
                  <w:szCs w:val="16"/>
                </w:rPr>
                <w:t>452</w:t>
              </w:r>
            </w:ins>
          </w:p>
        </w:tc>
        <w:tc>
          <w:tcPr>
            <w:tcW w:w="541" w:type="dxa"/>
            <w:vAlign w:val="center"/>
            <w:tcPrChange w:id="32984" w:author="Στάθης Καπ" w:date="2023-03-03T06:26:00Z">
              <w:tcPr>
                <w:tcW w:w="541" w:type="dxa"/>
                <w:vAlign w:val="bottom"/>
              </w:tcPr>
            </w:tcPrChange>
          </w:tcPr>
          <w:p w14:paraId="35EE6570" w14:textId="4EA70FF1" w:rsidR="00C87CFE" w:rsidRPr="00CD1347" w:rsidRDefault="00C87CFE" w:rsidP="00C87CFE">
            <w:pPr>
              <w:jc w:val="center"/>
              <w:rPr>
                <w:ins w:id="32985" w:author="Στάθης Καπ" w:date="2023-03-03T04:01:00Z"/>
                <w:rFonts w:cstheme="minorHAnsi"/>
                <w:sz w:val="16"/>
                <w:szCs w:val="16"/>
              </w:rPr>
            </w:pPr>
            <w:ins w:id="32986" w:author="Στάθης Καπ" w:date="2023-03-03T06:21:00Z">
              <w:r>
                <w:rPr>
                  <w:rFonts w:ascii="Calibri" w:hAnsi="Calibri" w:cs="Calibri"/>
                  <w:color w:val="000000"/>
                  <w:sz w:val="16"/>
                  <w:szCs w:val="16"/>
                </w:rPr>
                <w:t>0.269</w:t>
              </w:r>
            </w:ins>
          </w:p>
        </w:tc>
        <w:tc>
          <w:tcPr>
            <w:tcW w:w="589" w:type="dxa"/>
            <w:vAlign w:val="center"/>
            <w:tcPrChange w:id="32987" w:author="Στάθης Καπ" w:date="2023-03-03T06:26:00Z">
              <w:tcPr>
                <w:tcW w:w="589" w:type="dxa"/>
                <w:vAlign w:val="center"/>
              </w:tcPr>
            </w:tcPrChange>
          </w:tcPr>
          <w:p w14:paraId="15B6484A" w14:textId="7A1B63CB" w:rsidR="00C87CFE" w:rsidRPr="00CD1347" w:rsidRDefault="00C87CFE" w:rsidP="00C87CFE">
            <w:pPr>
              <w:jc w:val="center"/>
              <w:rPr>
                <w:ins w:id="32988" w:author="Στάθης Καπ" w:date="2023-03-03T04:01:00Z"/>
                <w:rFonts w:cstheme="minorHAnsi"/>
                <w:sz w:val="16"/>
                <w:szCs w:val="16"/>
              </w:rPr>
            </w:pPr>
            <w:ins w:id="32989"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329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2991" w:author="Στάθης Καπ" w:date="2023-03-03T04:01:00Z"/>
        </w:trPr>
        <w:tc>
          <w:tcPr>
            <w:tcW w:w="515" w:type="dxa"/>
            <w:tcBorders>
              <w:top w:val="nil"/>
              <w:bottom w:val="nil"/>
              <w:right w:val="single" w:sz="4" w:space="0" w:color="auto"/>
            </w:tcBorders>
            <w:shd w:val="clear" w:color="auto" w:fill="E7E6E6" w:themeFill="background2"/>
            <w:vAlign w:val="bottom"/>
            <w:tcPrChange w:id="32992" w:author="Στάθης Καπ" w:date="2023-03-03T06:26:00Z">
              <w:tcPr>
                <w:tcW w:w="515" w:type="dxa"/>
                <w:vAlign w:val="bottom"/>
              </w:tcPr>
            </w:tcPrChange>
          </w:tcPr>
          <w:p w14:paraId="551DC145" w14:textId="60615682" w:rsidR="00C87CFE" w:rsidRPr="00CD1347" w:rsidRDefault="00C87CFE" w:rsidP="00C87CFE">
            <w:pPr>
              <w:jc w:val="center"/>
              <w:rPr>
                <w:ins w:id="32993" w:author="Στάθης Καπ" w:date="2023-03-03T04:01:00Z"/>
                <w:sz w:val="16"/>
                <w:szCs w:val="16"/>
              </w:rPr>
            </w:pPr>
            <w:ins w:id="32994" w:author="Στάθης Καπ" w:date="2023-03-03T04:08:00Z">
              <w:r w:rsidRPr="00CD1347">
                <w:rPr>
                  <w:rFonts w:ascii="Calibri" w:hAnsi="Calibri" w:cs="Calibri"/>
                  <w:color w:val="000000"/>
                  <w:sz w:val="16"/>
                  <w:szCs w:val="16"/>
                  <w:rPrChange w:id="32995"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32996" w:author="Στάθης Καπ" w:date="2023-03-03T06:26:00Z">
              <w:tcPr>
                <w:tcW w:w="560" w:type="dxa"/>
              </w:tcPr>
            </w:tcPrChange>
          </w:tcPr>
          <w:p w14:paraId="718C56D2" w14:textId="5F4E8329" w:rsidR="00C87CFE" w:rsidRPr="00CD1347" w:rsidRDefault="00C87CFE" w:rsidP="00C87CFE">
            <w:pPr>
              <w:jc w:val="center"/>
              <w:rPr>
                <w:ins w:id="32997" w:author="Στάθης Καπ" w:date="2023-03-03T04:01:00Z"/>
                <w:rFonts w:cstheme="minorHAnsi"/>
                <w:sz w:val="16"/>
                <w:szCs w:val="16"/>
              </w:rPr>
            </w:pPr>
            <w:ins w:id="32998" w:author="Στάθης Καπ" w:date="2023-03-03T06:21:00Z">
              <w:r>
                <w:rPr>
                  <w:rFonts w:ascii="Calibri" w:hAnsi="Calibri" w:cs="Calibri"/>
                  <w:color w:val="000000"/>
                  <w:sz w:val="16"/>
                  <w:szCs w:val="16"/>
                </w:rPr>
                <w:t>714</w:t>
              </w:r>
            </w:ins>
          </w:p>
        </w:tc>
        <w:tc>
          <w:tcPr>
            <w:tcW w:w="855" w:type="dxa"/>
            <w:vAlign w:val="center"/>
            <w:tcPrChange w:id="32999" w:author="Στάθης Καπ" w:date="2023-03-03T06:26:00Z">
              <w:tcPr>
                <w:tcW w:w="855" w:type="dxa"/>
              </w:tcPr>
            </w:tcPrChange>
          </w:tcPr>
          <w:p w14:paraId="2FEB9F91" w14:textId="4C4731A6" w:rsidR="00C87CFE" w:rsidRPr="00CD1347" w:rsidRDefault="00C87CFE" w:rsidP="00C87CFE">
            <w:pPr>
              <w:jc w:val="center"/>
              <w:rPr>
                <w:ins w:id="33000" w:author="Στάθης Καπ" w:date="2023-03-03T04:01:00Z"/>
                <w:rFonts w:cstheme="minorHAnsi"/>
                <w:sz w:val="16"/>
                <w:szCs w:val="16"/>
              </w:rPr>
            </w:pPr>
            <w:ins w:id="33001" w:author="Στάθης Καπ" w:date="2023-03-03T06:21:00Z">
              <w:r>
                <w:rPr>
                  <w:rFonts w:ascii="Calibri" w:hAnsi="Calibri" w:cs="Calibri"/>
                  <w:color w:val="000000"/>
                  <w:sz w:val="16"/>
                  <w:szCs w:val="16"/>
                </w:rPr>
                <w:t>698</w:t>
              </w:r>
            </w:ins>
          </w:p>
        </w:tc>
        <w:tc>
          <w:tcPr>
            <w:tcW w:w="544" w:type="dxa"/>
            <w:vAlign w:val="center"/>
            <w:tcPrChange w:id="33002" w:author="Στάθης Καπ" w:date="2023-03-03T06:26:00Z">
              <w:tcPr>
                <w:tcW w:w="544" w:type="dxa"/>
                <w:vAlign w:val="bottom"/>
              </w:tcPr>
            </w:tcPrChange>
          </w:tcPr>
          <w:p w14:paraId="7D553917" w14:textId="13054D29" w:rsidR="00C87CFE" w:rsidRPr="00CD1347" w:rsidRDefault="00C87CFE" w:rsidP="00C87CFE">
            <w:pPr>
              <w:jc w:val="center"/>
              <w:rPr>
                <w:ins w:id="33003" w:author="Στάθης Καπ" w:date="2023-03-03T04:01:00Z"/>
                <w:rFonts w:cstheme="minorHAnsi"/>
                <w:sz w:val="16"/>
                <w:szCs w:val="16"/>
              </w:rPr>
            </w:pPr>
            <w:ins w:id="33004" w:author="Στάθης Καπ" w:date="2023-03-03T06:21:00Z">
              <w:r>
                <w:rPr>
                  <w:rFonts w:ascii="Calibri" w:hAnsi="Calibri" w:cs="Calibri"/>
                  <w:color w:val="000000"/>
                  <w:sz w:val="16"/>
                  <w:szCs w:val="16"/>
                </w:rPr>
                <w:t>625</w:t>
              </w:r>
            </w:ins>
          </w:p>
        </w:tc>
        <w:tc>
          <w:tcPr>
            <w:tcW w:w="621" w:type="dxa"/>
            <w:vAlign w:val="center"/>
            <w:tcPrChange w:id="33005" w:author="Στάθης Καπ" w:date="2023-03-03T06:26:00Z">
              <w:tcPr>
                <w:tcW w:w="621" w:type="dxa"/>
                <w:vAlign w:val="bottom"/>
              </w:tcPr>
            </w:tcPrChange>
          </w:tcPr>
          <w:p w14:paraId="497C2922" w14:textId="0A0B8F6B" w:rsidR="00C87CFE" w:rsidRPr="00CD1347" w:rsidRDefault="00C87CFE" w:rsidP="00C87CFE">
            <w:pPr>
              <w:jc w:val="center"/>
              <w:rPr>
                <w:ins w:id="33006" w:author="Στάθης Καπ" w:date="2023-03-03T04:01:00Z"/>
                <w:rFonts w:cstheme="minorHAnsi"/>
                <w:sz w:val="16"/>
                <w:szCs w:val="16"/>
              </w:rPr>
            </w:pPr>
            <w:ins w:id="33007" w:author="Στάθης Καπ" w:date="2023-03-03T06:21:00Z">
              <w:r>
                <w:rPr>
                  <w:rFonts w:ascii="Calibri" w:hAnsi="Calibri" w:cs="Calibri"/>
                  <w:color w:val="000000"/>
                  <w:sz w:val="16"/>
                  <w:szCs w:val="16"/>
                </w:rPr>
                <w:t>0.387</w:t>
              </w:r>
            </w:ins>
          </w:p>
        </w:tc>
        <w:tc>
          <w:tcPr>
            <w:tcW w:w="669" w:type="dxa"/>
            <w:vAlign w:val="center"/>
            <w:tcPrChange w:id="33008" w:author="Στάθης Καπ" w:date="2023-03-03T06:26:00Z">
              <w:tcPr>
                <w:tcW w:w="669" w:type="dxa"/>
                <w:vAlign w:val="center"/>
              </w:tcPr>
            </w:tcPrChange>
          </w:tcPr>
          <w:p w14:paraId="3B42C7E8" w14:textId="7889B783" w:rsidR="00C87CFE" w:rsidRPr="00CD1347" w:rsidRDefault="00C87CFE" w:rsidP="00C87CFE">
            <w:pPr>
              <w:jc w:val="center"/>
              <w:rPr>
                <w:ins w:id="33009" w:author="Στάθης Καπ" w:date="2023-03-03T04:01:00Z"/>
                <w:rFonts w:cstheme="minorHAnsi"/>
                <w:sz w:val="16"/>
                <w:szCs w:val="16"/>
              </w:rPr>
            </w:pPr>
            <w:ins w:id="33010" w:author="Στάθης Καπ" w:date="2023-03-03T06:21:00Z">
              <w:r>
                <w:rPr>
                  <w:rFonts w:ascii="Calibri" w:hAnsi="Calibri" w:cstheme="minorHAnsi"/>
                  <w:color w:val="000000"/>
                  <w:sz w:val="16"/>
                  <w:szCs w:val="16"/>
                </w:rPr>
                <w:t>12.46</w:t>
              </w:r>
            </w:ins>
          </w:p>
        </w:tc>
        <w:tc>
          <w:tcPr>
            <w:tcW w:w="543" w:type="dxa"/>
            <w:vAlign w:val="center"/>
            <w:tcPrChange w:id="33011" w:author="Στάθης Καπ" w:date="2023-03-03T06:26:00Z">
              <w:tcPr>
                <w:tcW w:w="543" w:type="dxa"/>
                <w:vAlign w:val="bottom"/>
              </w:tcPr>
            </w:tcPrChange>
          </w:tcPr>
          <w:p w14:paraId="0BFBDEDC" w14:textId="24C604E9" w:rsidR="00C87CFE" w:rsidRPr="00CD1347" w:rsidRDefault="00C87CFE" w:rsidP="00C87CFE">
            <w:pPr>
              <w:jc w:val="center"/>
              <w:rPr>
                <w:ins w:id="33012" w:author="Στάθης Καπ" w:date="2023-03-03T04:01:00Z"/>
                <w:rFonts w:cstheme="minorHAnsi"/>
                <w:sz w:val="16"/>
                <w:szCs w:val="16"/>
              </w:rPr>
            </w:pPr>
            <w:ins w:id="33013" w:author="Στάθης Καπ" w:date="2023-03-03T06:21:00Z">
              <w:r>
                <w:rPr>
                  <w:rFonts w:ascii="Calibri" w:hAnsi="Calibri" w:cs="Calibri"/>
                  <w:color w:val="000000"/>
                  <w:sz w:val="16"/>
                  <w:szCs w:val="16"/>
                </w:rPr>
                <w:t>586</w:t>
              </w:r>
            </w:ins>
          </w:p>
        </w:tc>
        <w:tc>
          <w:tcPr>
            <w:tcW w:w="621" w:type="dxa"/>
            <w:vAlign w:val="center"/>
            <w:tcPrChange w:id="33014" w:author="Στάθης Καπ" w:date="2023-03-03T06:26:00Z">
              <w:tcPr>
                <w:tcW w:w="621" w:type="dxa"/>
                <w:vAlign w:val="bottom"/>
              </w:tcPr>
            </w:tcPrChange>
          </w:tcPr>
          <w:p w14:paraId="58A14DA6" w14:textId="1EAB6279" w:rsidR="00C87CFE" w:rsidRPr="00CD1347" w:rsidRDefault="00C87CFE" w:rsidP="00C87CFE">
            <w:pPr>
              <w:jc w:val="center"/>
              <w:rPr>
                <w:ins w:id="33015" w:author="Στάθης Καπ" w:date="2023-03-03T04:01:00Z"/>
                <w:rFonts w:cstheme="minorHAnsi"/>
                <w:sz w:val="16"/>
                <w:szCs w:val="16"/>
              </w:rPr>
            </w:pPr>
            <w:ins w:id="33016" w:author="Στάθης Καπ" w:date="2023-03-03T06:21:00Z">
              <w:r>
                <w:rPr>
                  <w:rFonts w:ascii="Calibri" w:hAnsi="Calibri" w:cs="Calibri"/>
                  <w:color w:val="000000"/>
                  <w:sz w:val="16"/>
                  <w:szCs w:val="16"/>
                </w:rPr>
                <w:t>0.275</w:t>
              </w:r>
            </w:ins>
          </w:p>
        </w:tc>
        <w:tc>
          <w:tcPr>
            <w:tcW w:w="669" w:type="dxa"/>
            <w:vAlign w:val="center"/>
            <w:tcPrChange w:id="33017" w:author="Στάθης Καπ" w:date="2023-03-03T06:26:00Z">
              <w:tcPr>
                <w:tcW w:w="669" w:type="dxa"/>
                <w:vAlign w:val="center"/>
              </w:tcPr>
            </w:tcPrChange>
          </w:tcPr>
          <w:p w14:paraId="3F2CCE31" w14:textId="2FED7368" w:rsidR="00C87CFE" w:rsidRPr="00CD1347" w:rsidRDefault="00C87CFE" w:rsidP="00C87CFE">
            <w:pPr>
              <w:jc w:val="center"/>
              <w:rPr>
                <w:ins w:id="33018" w:author="Στάθης Καπ" w:date="2023-03-03T04:01:00Z"/>
                <w:rFonts w:cstheme="minorHAnsi"/>
                <w:sz w:val="16"/>
                <w:szCs w:val="16"/>
              </w:rPr>
            </w:pPr>
            <w:ins w:id="33019" w:author="Στάθης Καπ" w:date="2023-03-03T06:21:00Z">
              <w:r>
                <w:rPr>
                  <w:rFonts w:ascii="Calibri" w:hAnsi="Calibri" w:cstheme="minorHAnsi"/>
                  <w:color w:val="000000"/>
                  <w:sz w:val="16"/>
                  <w:szCs w:val="16"/>
                </w:rPr>
                <w:t>6.24</w:t>
              </w:r>
            </w:ins>
          </w:p>
        </w:tc>
        <w:tc>
          <w:tcPr>
            <w:tcW w:w="508" w:type="dxa"/>
            <w:vAlign w:val="center"/>
            <w:tcPrChange w:id="33020" w:author="Στάθης Καπ" w:date="2023-03-03T06:26:00Z">
              <w:tcPr>
                <w:tcW w:w="508" w:type="dxa"/>
                <w:vAlign w:val="bottom"/>
              </w:tcPr>
            </w:tcPrChange>
          </w:tcPr>
          <w:p w14:paraId="34EF156D" w14:textId="65EAEA3B" w:rsidR="00C87CFE" w:rsidRPr="00CD1347" w:rsidRDefault="00C87CFE" w:rsidP="00C87CFE">
            <w:pPr>
              <w:jc w:val="center"/>
              <w:rPr>
                <w:ins w:id="33021" w:author="Στάθης Καπ" w:date="2023-03-03T04:01:00Z"/>
                <w:rFonts w:cstheme="minorHAnsi"/>
                <w:sz w:val="16"/>
                <w:szCs w:val="16"/>
              </w:rPr>
            </w:pPr>
            <w:ins w:id="33022" w:author="Στάθης Καπ" w:date="2023-03-03T06:21:00Z">
              <w:r>
                <w:rPr>
                  <w:rFonts w:ascii="Calibri" w:hAnsi="Calibri" w:cs="Calibri"/>
                  <w:color w:val="000000"/>
                  <w:sz w:val="16"/>
                  <w:szCs w:val="16"/>
                </w:rPr>
                <w:t>560</w:t>
              </w:r>
            </w:ins>
          </w:p>
        </w:tc>
        <w:tc>
          <w:tcPr>
            <w:tcW w:w="541" w:type="dxa"/>
            <w:vAlign w:val="center"/>
            <w:tcPrChange w:id="33023" w:author="Στάθης Καπ" w:date="2023-03-03T06:26:00Z">
              <w:tcPr>
                <w:tcW w:w="541" w:type="dxa"/>
                <w:vAlign w:val="bottom"/>
              </w:tcPr>
            </w:tcPrChange>
          </w:tcPr>
          <w:p w14:paraId="5315D874" w14:textId="35AE87E0" w:rsidR="00C87CFE" w:rsidRPr="00CD1347" w:rsidRDefault="00C87CFE" w:rsidP="00C87CFE">
            <w:pPr>
              <w:jc w:val="center"/>
              <w:rPr>
                <w:ins w:id="33024" w:author="Στάθης Καπ" w:date="2023-03-03T04:01:00Z"/>
                <w:rFonts w:cstheme="minorHAnsi"/>
                <w:sz w:val="16"/>
                <w:szCs w:val="16"/>
              </w:rPr>
            </w:pPr>
            <w:ins w:id="33025" w:author="Στάθης Καπ" w:date="2023-03-03T06:21:00Z">
              <w:r>
                <w:rPr>
                  <w:rFonts w:ascii="Calibri" w:hAnsi="Calibri" w:cs="Calibri"/>
                  <w:color w:val="000000"/>
                  <w:sz w:val="16"/>
                  <w:szCs w:val="16"/>
                </w:rPr>
                <w:t>0.29</w:t>
              </w:r>
            </w:ins>
          </w:p>
        </w:tc>
        <w:tc>
          <w:tcPr>
            <w:tcW w:w="589" w:type="dxa"/>
            <w:vAlign w:val="center"/>
            <w:tcPrChange w:id="33026" w:author="Στάθης Καπ" w:date="2023-03-03T06:26:00Z">
              <w:tcPr>
                <w:tcW w:w="589" w:type="dxa"/>
                <w:vAlign w:val="center"/>
              </w:tcPr>
            </w:tcPrChange>
          </w:tcPr>
          <w:p w14:paraId="081DBC86" w14:textId="039F7CD0" w:rsidR="00C87CFE" w:rsidRPr="00CD1347" w:rsidRDefault="00C87CFE" w:rsidP="00C87CFE">
            <w:pPr>
              <w:jc w:val="center"/>
              <w:rPr>
                <w:ins w:id="33027" w:author="Στάθης Καπ" w:date="2023-03-03T04:01:00Z"/>
                <w:rFonts w:cstheme="minorHAnsi"/>
                <w:sz w:val="16"/>
                <w:szCs w:val="16"/>
              </w:rPr>
            </w:pPr>
            <w:ins w:id="33028" w:author="Στάθης Καπ" w:date="2023-03-03T06:21:00Z">
              <w:r>
                <w:rPr>
                  <w:rFonts w:ascii="Calibri" w:hAnsi="Calibri" w:cstheme="minorHAnsi"/>
                  <w:color w:val="000000"/>
                  <w:sz w:val="16"/>
                  <w:szCs w:val="16"/>
                </w:rPr>
                <w:t>10.4</w:t>
              </w:r>
            </w:ins>
          </w:p>
        </w:tc>
        <w:tc>
          <w:tcPr>
            <w:tcW w:w="463" w:type="dxa"/>
            <w:vAlign w:val="center"/>
            <w:tcPrChange w:id="33029" w:author="Στάθης Καπ" w:date="2023-03-03T06:26:00Z">
              <w:tcPr>
                <w:tcW w:w="463" w:type="dxa"/>
                <w:vAlign w:val="bottom"/>
              </w:tcPr>
            </w:tcPrChange>
          </w:tcPr>
          <w:p w14:paraId="77D6271C" w14:textId="18B4469C" w:rsidR="00C87CFE" w:rsidRPr="00CD1347" w:rsidRDefault="00C87CFE" w:rsidP="00C87CFE">
            <w:pPr>
              <w:jc w:val="center"/>
              <w:rPr>
                <w:ins w:id="33030" w:author="Στάθης Καπ" w:date="2023-03-03T04:01:00Z"/>
                <w:rFonts w:cstheme="minorHAnsi"/>
                <w:sz w:val="16"/>
                <w:szCs w:val="16"/>
              </w:rPr>
            </w:pPr>
            <w:ins w:id="33031" w:author="Στάθης Καπ" w:date="2023-03-03T06:21:00Z">
              <w:r>
                <w:rPr>
                  <w:rFonts w:ascii="Calibri" w:hAnsi="Calibri" w:cs="Calibri"/>
                  <w:color w:val="000000"/>
                  <w:sz w:val="16"/>
                  <w:szCs w:val="16"/>
                </w:rPr>
                <w:t>513</w:t>
              </w:r>
            </w:ins>
          </w:p>
        </w:tc>
        <w:tc>
          <w:tcPr>
            <w:tcW w:w="541" w:type="dxa"/>
            <w:vAlign w:val="center"/>
            <w:tcPrChange w:id="33032" w:author="Στάθης Καπ" w:date="2023-03-03T06:26:00Z">
              <w:tcPr>
                <w:tcW w:w="541" w:type="dxa"/>
                <w:vAlign w:val="bottom"/>
              </w:tcPr>
            </w:tcPrChange>
          </w:tcPr>
          <w:p w14:paraId="6DA7537B" w14:textId="08FA2202" w:rsidR="00C87CFE" w:rsidRPr="00CD1347" w:rsidRDefault="00C87CFE" w:rsidP="00C87CFE">
            <w:pPr>
              <w:jc w:val="center"/>
              <w:rPr>
                <w:ins w:id="33033" w:author="Στάθης Καπ" w:date="2023-03-03T04:01:00Z"/>
                <w:rFonts w:cstheme="minorHAnsi"/>
                <w:sz w:val="16"/>
                <w:szCs w:val="16"/>
              </w:rPr>
            </w:pPr>
            <w:ins w:id="33034" w:author="Στάθης Καπ" w:date="2023-03-03T06:21:00Z">
              <w:r>
                <w:rPr>
                  <w:rFonts w:ascii="Calibri" w:hAnsi="Calibri" w:cs="Calibri"/>
                  <w:color w:val="000000"/>
                  <w:sz w:val="16"/>
                  <w:szCs w:val="16"/>
                </w:rPr>
                <w:t>0.274</w:t>
              </w:r>
            </w:ins>
          </w:p>
        </w:tc>
        <w:tc>
          <w:tcPr>
            <w:tcW w:w="589" w:type="dxa"/>
            <w:vAlign w:val="center"/>
            <w:tcPrChange w:id="33035" w:author="Στάθης Καπ" w:date="2023-03-03T06:26:00Z">
              <w:tcPr>
                <w:tcW w:w="589" w:type="dxa"/>
                <w:vAlign w:val="center"/>
              </w:tcPr>
            </w:tcPrChange>
          </w:tcPr>
          <w:p w14:paraId="473A8EB1" w14:textId="7EF75088" w:rsidR="00C87CFE" w:rsidRPr="00CD1347" w:rsidRDefault="00C87CFE" w:rsidP="00C87CFE">
            <w:pPr>
              <w:jc w:val="center"/>
              <w:rPr>
                <w:ins w:id="33036" w:author="Στάθης Καπ" w:date="2023-03-03T04:01:00Z"/>
                <w:rFonts w:cstheme="minorHAnsi"/>
                <w:sz w:val="16"/>
                <w:szCs w:val="16"/>
              </w:rPr>
            </w:pPr>
            <w:ins w:id="33037"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33038"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33039" w:author="Στάθης Καπ" w:date="2023-03-03T04:01:00Z"/>
        </w:trPr>
        <w:tc>
          <w:tcPr>
            <w:tcW w:w="515" w:type="dxa"/>
            <w:tcBorders>
              <w:top w:val="nil"/>
              <w:bottom w:val="nil"/>
              <w:right w:val="single" w:sz="4" w:space="0" w:color="auto"/>
            </w:tcBorders>
            <w:shd w:val="clear" w:color="auto" w:fill="E7E6E6" w:themeFill="background2"/>
            <w:vAlign w:val="bottom"/>
            <w:tcPrChange w:id="33040" w:author="Στάθης Καπ" w:date="2023-03-03T06:28:00Z">
              <w:tcPr>
                <w:tcW w:w="515" w:type="dxa"/>
                <w:vAlign w:val="bottom"/>
              </w:tcPr>
            </w:tcPrChange>
          </w:tcPr>
          <w:p w14:paraId="6C74FD78" w14:textId="2EE99276" w:rsidR="00C87CFE" w:rsidRPr="00CD1347" w:rsidRDefault="00C87CFE" w:rsidP="00C87CFE">
            <w:pPr>
              <w:jc w:val="center"/>
              <w:rPr>
                <w:ins w:id="33041" w:author="Στάθης Καπ" w:date="2023-03-03T04:01:00Z"/>
                <w:sz w:val="16"/>
                <w:szCs w:val="16"/>
              </w:rPr>
            </w:pPr>
            <w:ins w:id="33042" w:author="Στάθης Καπ" w:date="2023-03-03T04:08:00Z">
              <w:r w:rsidRPr="00CD1347">
                <w:rPr>
                  <w:rFonts w:ascii="Calibri" w:hAnsi="Calibri" w:cs="Calibri"/>
                  <w:color w:val="000000"/>
                  <w:sz w:val="16"/>
                  <w:szCs w:val="16"/>
                  <w:rPrChange w:id="33043"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33044" w:author="Στάθης Καπ" w:date="2023-03-03T06:28:00Z">
              <w:tcPr>
                <w:tcW w:w="560" w:type="dxa"/>
              </w:tcPr>
            </w:tcPrChange>
          </w:tcPr>
          <w:p w14:paraId="5F2CD775" w14:textId="62F367E1" w:rsidR="00C87CFE" w:rsidRPr="00CD1347" w:rsidRDefault="00C87CFE" w:rsidP="00C87CFE">
            <w:pPr>
              <w:jc w:val="center"/>
              <w:rPr>
                <w:ins w:id="33045" w:author="Στάθης Καπ" w:date="2023-03-03T04:01:00Z"/>
                <w:rFonts w:cstheme="minorHAnsi"/>
                <w:sz w:val="16"/>
                <w:szCs w:val="16"/>
              </w:rPr>
            </w:pPr>
            <w:ins w:id="33046" w:author="Στάθης Καπ" w:date="2023-03-03T06:21:00Z">
              <w:r>
                <w:rPr>
                  <w:rFonts w:ascii="Calibri" w:hAnsi="Calibri" w:cs="Calibri"/>
                  <w:color w:val="000000"/>
                  <w:sz w:val="16"/>
                  <w:szCs w:val="16"/>
                </w:rPr>
                <w:t>764</w:t>
              </w:r>
            </w:ins>
          </w:p>
        </w:tc>
        <w:tc>
          <w:tcPr>
            <w:tcW w:w="855" w:type="dxa"/>
            <w:tcBorders>
              <w:bottom w:val="nil"/>
            </w:tcBorders>
            <w:vAlign w:val="center"/>
            <w:tcPrChange w:id="33047" w:author="Στάθης Καπ" w:date="2023-03-03T06:28:00Z">
              <w:tcPr>
                <w:tcW w:w="855" w:type="dxa"/>
              </w:tcPr>
            </w:tcPrChange>
          </w:tcPr>
          <w:p w14:paraId="56528EE0" w14:textId="254CA250" w:rsidR="00C87CFE" w:rsidRPr="00CD1347" w:rsidRDefault="00C87CFE" w:rsidP="00C87CFE">
            <w:pPr>
              <w:jc w:val="center"/>
              <w:rPr>
                <w:ins w:id="33048" w:author="Στάθης Καπ" w:date="2023-03-03T04:01:00Z"/>
                <w:rFonts w:cstheme="minorHAnsi"/>
                <w:sz w:val="16"/>
                <w:szCs w:val="16"/>
              </w:rPr>
            </w:pPr>
            <w:ins w:id="33049" w:author="Στάθης Καπ" w:date="2023-03-03T06:21:00Z">
              <w:r>
                <w:rPr>
                  <w:rFonts w:ascii="Calibri" w:hAnsi="Calibri" w:cs="Calibri"/>
                  <w:color w:val="000000"/>
                  <w:sz w:val="16"/>
                  <w:szCs w:val="16"/>
                </w:rPr>
                <w:t>747</w:t>
              </w:r>
            </w:ins>
          </w:p>
        </w:tc>
        <w:tc>
          <w:tcPr>
            <w:tcW w:w="544" w:type="dxa"/>
            <w:tcBorders>
              <w:bottom w:val="nil"/>
            </w:tcBorders>
            <w:vAlign w:val="center"/>
            <w:tcPrChange w:id="33050" w:author="Στάθης Καπ" w:date="2023-03-03T06:28:00Z">
              <w:tcPr>
                <w:tcW w:w="544" w:type="dxa"/>
                <w:vAlign w:val="bottom"/>
              </w:tcPr>
            </w:tcPrChange>
          </w:tcPr>
          <w:p w14:paraId="38400C61" w14:textId="5CC16AF8" w:rsidR="00C87CFE" w:rsidRPr="00CD1347" w:rsidRDefault="00C87CFE" w:rsidP="00C87CFE">
            <w:pPr>
              <w:jc w:val="center"/>
              <w:rPr>
                <w:ins w:id="33051" w:author="Στάθης Καπ" w:date="2023-03-03T04:01:00Z"/>
                <w:rFonts w:cstheme="minorHAnsi"/>
                <w:sz w:val="16"/>
                <w:szCs w:val="16"/>
              </w:rPr>
            </w:pPr>
            <w:ins w:id="33052" w:author="Στάθης Καπ" w:date="2023-03-03T06:21:00Z">
              <w:r>
                <w:rPr>
                  <w:rFonts w:ascii="Calibri" w:hAnsi="Calibri" w:cs="Calibri"/>
                  <w:color w:val="000000"/>
                  <w:sz w:val="16"/>
                  <w:szCs w:val="16"/>
                </w:rPr>
                <w:t>701</w:t>
              </w:r>
            </w:ins>
          </w:p>
        </w:tc>
        <w:tc>
          <w:tcPr>
            <w:tcW w:w="621" w:type="dxa"/>
            <w:tcBorders>
              <w:bottom w:val="nil"/>
            </w:tcBorders>
            <w:vAlign w:val="center"/>
            <w:tcPrChange w:id="33053" w:author="Στάθης Καπ" w:date="2023-03-03T06:28:00Z">
              <w:tcPr>
                <w:tcW w:w="621" w:type="dxa"/>
                <w:vAlign w:val="bottom"/>
              </w:tcPr>
            </w:tcPrChange>
          </w:tcPr>
          <w:p w14:paraId="0C27B963" w14:textId="20759645" w:rsidR="00C87CFE" w:rsidRPr="00CD1347" w:rsidRDefault="00C87CFE" w:rsidP="00C87CFE">
            <w:pPr>
              <w:jc w:val="center"/>
              <w:rPr>
                <w:ins w:id="33054" w:author="Στάθης Καπ" w:date="2023-03-03T04:01:00Z"/>
                <w:rFonts w:cstheme="minorHAnsi"/>
                <w:sz w:val="16"/>
                <w:szCs w:val="16"/>
              </w:rPr>
            </w:pPr>
            <w:ins w:id="33055" w:author="Στάθης Καπ" w:date="2023-03-03T06:21:00Z">
              <w:r>
                <w:rPr>
                  <w:rFonts w:ascii="Calibri" w:hAnsi="Calibri" w:cs="Calibri"/>
                  <w:color w:val="000000"/>
                  <w:sz w:val="16"/>
                  <w:szCs w:val="16"/>
                </w:rPr>
                <w:t>0.607</w:t>
              </w:r>
            </w:ins>
          </w:p>
        </w:tc>
        <w:tc>
          <w:tcPr>
            <w:tcW w:w="669" w:type="dxa"/>
            <w:tcBorders>
              <w:bottom w:val="nil"/>
            </w:tcBorders>
            <w:vAlign w:val="center"/>
            <w:tcPrChange w:id="33056" w:author="Στάθης Καπ" w:date="2023-03-03T06:28:00Z">
              <w:tcPr>
                <w:tcW w:w="669" w:type="dxa"/>
                <w:vAlign w:val="center"/>
              </w:tcPr>
            </w:tcPrChange>
          </w:tcPr>
          <w:p w14:paraId="6AFFBDC4" w14:textId="5A12A3D1" w:rsidR="00C87CFE" w:rsidRPr="00CD1347" w:rsidRDefault="00C87CFE" w:rsidP="00C87CFE">
            <w:pPr>
              <w:jc w:val="center"/>
              <w:rPr>
                <w:ins w:id="33057" w:author="Στάθης Καπ" w:date="2023-03-03T04:01:00Z"/>
                <w:rFonts w:cstheme="minorHAnsi"/>
                <w:sz w:val="16"/>
                <w:szCs w:val="16"/>
              </w:rPr>
            </w:pPr>
            <w:ins w:id="33058"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33059" w:author="Στάθης Καπ" w:date="2023-03-03T06:28:00Z">
              <w:tcPr>
                <w:tcW w:w="543" w:type="dxa"/>
                <w:vAlign w:val="bottom"/>
              </w:tcPr>
            </w:tcPrChange>
          </w:tcPr>
          <w:p w14:paraId="701FE7E2" w14:textId="23766983" w:rsidR="00C87CFE" w:rsidRPr="00CD1347" w:rsidRDefault="00C87CFE" w:rsidP="00C87CFE">
            <w:pPr>
              <w:jc w:val="center"/>
              <w:rPr>
                <w:ins w:id="33060" w:author="Στάθης Καπ" w:date="2023-03-03T04:01:00Z"/>
                <w:rFonts w:cstheme="minorHAnsi"/>
                <w:sz w:val="16"/>
                <w:szCs w:val="16"/>
              </w:rPr>
            </w:pPr>
            <w:ins w:id="33061" w:author="Στάθης Καπ" w:date="2023-03-03T06:21:00Z">
              <w:r>
                <w:rPr>
                  <w:rFonts w:ascii="Calibri" w:hAnsi="Calibri" w:cs="Calibri"/>
                  <w:color w:val="000000"/>
                  <w:sz w:val="16"/>
                  <w:szCs w:val="16"/>
                </w:rPr>
                <w:t>654</w:t>
              </w:r>
            </w:ins>
          </w:p>
        </w:tc>
        <w:tc>
          <w:tcPr>
            <w:tcW w:w="621" w:type="dxa"/>
            <w:tcBorders>
              <w:bottom w:val="nil"/>
            </w:tcBorders>
            <w:vAlign w:val="center"/>
            <w:tcPrChange w:id="33062" w:author="Στάθης Καπ" w:date="2023-03-03T06:28:00Z">
              <w:tcPr>
                <w:tcW w:w="621" w:type="dxa"/>
                <w:vAlign w:val="bottom"/>
              </w:tcPr>
            </w:tcPrChange>
          </w:tcPr>
          <w:p w14:paraId="130FC7A9" w14:textId="5E7C1DBE" w:rsidR="00C87CFE" w:rsidRPr="00CD1347" w:rsidRDefault="00C87CFE" w:rsidP="00C87CFE">
            <w:pPr>
              <w:jc w:val="center"/>
              <w:rPr>
                <w:ins w:id="33063" w:author="Στάθης Καπ" w:date="2023-03-03T04:01:00Z"/>
                <w:rFonts w:cstheme="minorHAnsi"/>
                <w:sz w:val="16"/>
                <w:szCs w:val="16"/>
              </w:rPr>
            </w:pPr>
            <w:ins w:id="33064" w:author="Στάθης Καπ" w:date="2023-03-03T06:21:00Z">
              <w:r>
                <w:rPr>
                  <w:rFonts w:ascii="Calibri" w:hAnsi="Calibri" w:cs="Calibri"/>
                  <w:color w:val="000000"/>
                  <w:sz w:val="16"/>
                  <w:szCs w:val="16"/>
                </w:rPr>
                <w:t>0.279</w:t>
              </w:r>
            </w:ins>
          </w:p>
        </w:tc>
        <w:tc>
          <w:tcPr>
            <w:tcW w:w="669" w:type="dxa"/>
            <w:tcBorders>
              <w:bottom w:val="nil"/>
            </w:tcBorders>
            <w:vAlign w:val="center"/>
            <w:tcPrChange w:id="33065" w:author="Στάθης Καπ" w:date="2023-03-03T06:28:00Z">
              <w:tcPr>
                <w:tcW w:w="669" w:type="dxa"/>
                <w:vAlign w:val="center"/>
              </w:tcPr>
            </w:tcPrChange>
          </w:tcPr>
          <w:p w14:paraId="5F6B49ED" w14:textId="5A8DD9EA" w:rsidR="00C87CFE" w:rsidRPr="00CD1347" w:rsidRDefault="00C87CFE" w:rsidP="00C87CFE">
            <w:pPr>
              <w:jc w:val="center"/>
              <w:rPr>
                <w:ins w:id="33066" w:author="Στάθης Καπ" w:date="2023-03-03T04:01:00Z"/>
                <w:rFonts w:cstheme="minorHAnsi"/>
                <w:sz w:val="16"/>
                <w:szCs w:val="16"/>
              </w:rPr>
            </w:pPr>
            <w:ins w:id="33067"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33068" w:author="Στάθης Καπ" w:date="2023-03-03T06:28:00Z">
              <w:tcPr>
                <w:tcW w:w="508" w:type="dxa"/>
                <w:vAlign w:val="bottom"/>
              </w:tcPr>
            </w:tcPrChange>
          </w:tcPr>
          <w:p w14:paraId="31FFF765" w14:textId="5244953C" w:rsidR="00C87CFE" w:rsidRPr="00CD1347" w:rsidRDefault="00C87CFE" w:rsidP="00C87CFE">
            <w:pPr>
              <w:jc w:val="center"/>
              <w:rPr>
                <w:ins w:id="33069" w:author="Στάθης Καπ" w:date="2023-03-03T04:01:00Z"/>
                <w:rFonts w:cstheme="minorHAnsi"/>
                <w:sz w:val="16"/>
                <w:szCs w:val="16"/>
              </w:rPr>
            </w:pPr>
            <w:ins w:id="33070" w:author="Στάθης Καπ" w:date="2023-03-03T06:21:00Z">
              <w:r>
                <w:rPr>
                  <w:rFonts w:ascii="Calibri" w:hAnsi="Calibri" w:cs="Calibri"/>
                  <w:color w:val="000000"/>
                  <w:sz w:val="16"/>
                  <w:szCs w:val="16"/>
                </w:rPr>
                <w:t>623</w:t>
              </w:r>
            </w:ins>
          </w:p>
        </w:tc>
        <w:tc>
          <w:tcPr>
            <w:tcW w:w="541" w:type="dxa"/>
            <w:tcBorders>
              <w:bottom w:val="nil"/>
            </w:tcBorders>
            <w:vAlign w:val="center"/>
            <w:tcPrChange w:id="33071" w:author="Στάθης Καπ" w:date="2023-03-03T06:28:00Z">
              <w:tcPr>
                <w:tcW w:w="541" w:type="dxa"/>
                <w:vAlign w:val="bottom"/>
              </w:tcPr>
            </w:tcPrChange>
          </w:tcPr>
          <w:p w14:paraId="43C29F8E" w14:textId="1764D988" w:rsidR="00C87CFE" w:rsidRPr="00CD1347" w:rsidRDefault="00C87CFE" w:rsidP="00C87CFE">
            <w:pPr>
              <w:jc w:val="center"/>
              <w:rPr>
                <w:ins w:id="33072" w:author="Στάθης Καπ" w:date="2023-03-03T04:01:00Z"/>
                <w:rFonts w:cstheme="minorHAnsi"/>
                <w:sz w:val="16"/>
                <w:szCs w:val="16"/>
              </w:rPr>
            </w:pPr>
            <w:ins w:id="33073" w:author="Στάθης Καπ" w:date="2023-03-03T06:21:00Z">
              <w:r>
                <w:rPr>
                  <w:rFonts w:ascii="Calibri" w:hAnsi="Calibri" w:cs="Calibri"/>
                  <w:color w:val="000000"/>
                  <w:sz w:val="16"/>
                  <w:szCs w:val="16"/>
                </w:rPr>
                <w:t>0.291</w:t>
              </w:r>
            </w:ins>
          </w:p>
        </w:tc>
        <w:tc>
          <w:tcPr>
            <w:tcW w:w="589" w:type="dxa"/>
            <w:tcBorders>
              <w:bottom w:val="nil"/>
            </w:tcBorders>
            <w:vAlign w:val="center"/>
            <w:tcPrChange w:id="33074" w:author="Στάθης Καπ" w:date="2023-03-03T06:28:00Z">
              <w:tcPr>
                <w:tcW w:w="589" w:type="dxa"/>
                <w:vAlign w:val="center"/>
              </w:tcPr>
            </w:tcPrChange>
          </w:tcPr>
          <w:p w14:paraId="1C6FD777" w14:textId="12FA010A" w:rsidR="00C87CFE" w:rsidRPr="00CD1347" w:rsidRDefault="00C87CFE" w:rsidP="00C87CFE">
            <w:pPr>
              <w:jc w:val="center"/>
              <w:rPr>
                <w:ins w:id="33075" w:author="Στάθης Καπ" w:date="2023-03-03T04:01:00Z"/>
                <w:rFonts w:cstheme="minorHAnsi"/>
                <w:sz w:val="16"/>
                <w:szCs w:val="16"/>
              </w:rPr>
            </w:pPr>
            <w:ins w:id="33076"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33077" w:author="Στάθης Καπ" w:date="2023-03-03T06:28:00Z">
              <w:tcPr>
                <w:tcW w:w="463" w:type="dxa"/>
                <w:vAlign w:val="bottom"/>
              </w:tcPr>
            </w:tcPrChange>
          </w:tcPr>
          <w:p w14:paraId="09A9B1A6" w14:textId="4254D989" w:rsidR="00C87CFE" w:rsidRPr="00CD1347" w:rsidRDefault="00C87CFE" w:rsidP="00C87CFE">
            <w:pPr>
              <w:jc w:val="center"/>
              <w:rPr>
                <w:ins w:id="33078" w:author="Στάθης Καπ" w:date="2023-03-03T04:01:00Z"/>
                <w:rFonts w:cstheme="minorHAnsi"/>
                <w:sz w:val="16"/>
                <w:szCs w:val="16"/>
              </w:rPr>
            </w:pPr>
            <w:ins w:id="33079" w:author="Στάθης Καπ" w:date="2023-03-03T06:21:00Z">
              <w:r>
                <w:rPr>
                  <w:rFonts w:ascii="Calibri" w:hAnsi="Calibri" w:cs="Calibri"/>
                  <w:color w:val="000000"/>
                  <w:sz w:val="16"/>
                  <w:szCs w:val="16"/>
                </w:rPr>
                <w:t>503</w:t>
              </w:r>
            </w:ins>
          </w:p>
        </w:tc>
        <w:tc>
          <w:tcPr>
            <w:tcW w:w="541" w:type="dxa"/>
            <w:tcBorders>
              <w:bottom w:val="nil"/>
            </w:tcBorders>
            <w:vAlign w:val="center"/>
            <w:tcPrChange w:id="33080" w:author="Στάθης Καπ" w:date="2023-03-03T06:28:00Z">
              <w:tcPr>
                <w:tcW w:w="541" w:type="dxa"/>
                <w:vAlign w:val="bottom"/>
              </w:tcPr>
            </w:tcPrChange>
          </w:tcPr>
          <w:p w14:paraId="4E10D05F" w14:textId="08DA233B" w:rsidR="00C87CFE" w:rsidRPr="00CD1347" w:rsidRDefault="00C87CFE" w:rsidP="00C87CFE">
            <w:pPr>
              <w:jc w:val="center"/>
              <w:rPr>
                <w:ins w:id="33081" w:author="Στάθης Καπ" w:date="2023-03-03T04:01:00Z"/>
                <w:rFonts w:cstheme="minorHAnsi"/>
                <w:sz w:val="16"/>
                <w:szCs w:val="16"/>
              </w:rPr>
            </w:pPr>
            <w:ins w:id="33082" w:author="Στάθης Καπ" w:date="2023-03-03T06:21:00Z">
              <w:r>
                <w:rPr>
                  <w:rFonts w:ascii="Calibri" w:hAnsi="Calibri" w:cs="Calibri"/>
                  <w:color w:val="000000"/>
                  <w:sz w:val="16"/>
                  <w:szCs w:val="16"/>
                </w:rPr>
                <w:t>0.618</w:t>
              </w:r>
            </w:ins>
          </w:p>
        </w:tc>
        <w:tc>
          <w:tcPr>
            <w:tcW w:w="589" w:type="dxa"/>
            <w:tcBorders>
              <w:bottom w:val="nil"/>
            </w:tcBorders>
            <w:vAlign w:val="center"/>
            <w:tcPrChange w:id="33083" w:author="Στάθης Καπ" w:date="2023-03-03T06:28:00Z">
              <w:tcPr>
                <w:tcW w:w="589" w:type="dxa"/>
                <w:vAlign w:val="center"/>
              </w:tcPr>
            </w:tcPrChange>
          </w:tcPr>
          <w:p w14:paraId="7616A6A6" w14:textId="33863553" w:rsidR="00C87CFE" w:rsidRPr="00CD1347" w:rsidRDefault="00C87CFE" w:rsidP="00C87CFE">
            <w:pPr>
              <w:jc w:val="center"/>
              <w:rPr>
                <w:ins w:id="33084" w:author="Στάθης Καπ" w:date="2023-03-03T04:01:00Z"/>
                <w:rFonts w:cstheme="minorHAnsi"/>
                <w:sz w:val="16"/>
                <w:szCs w:val="16"/>
              </w:rPr>
            </w:pPr>
            <w:ins w:id="33085"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33086"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33087" w:author="Στάθης Καπ" w:date="2023-03-03T04:01:00Z"/>
        </w:trPr>
        <w:tc>
          <w:tcPr>
            <w:tcW w:w="515" w:type="dxa"/>
            <w:tcBorders>
              <w:top w:val="nil"/>
              <w:bottom w:val="nil"/>
              <w:right w:val="single" w:sz="4" w:space="0" w:color="auto"/>
            </w:tcBorders>
            <w:shd w:val="clear" w:color="auto" w:fill="E7E6E6" w:themeFill="background2"/>
            <w:vAlign w:val="bottom"/>
            <w:tcPrChange w:id="33088" w:author="Στάθης Καπ" w:date="2023-03-03T06:28:00Z">
              <w:tcPr>
                <w:tcW w:w="515" w:type="dxa"/>
                <w:vAlign w:val="bottom"/>
              </w:tcPr>
            </w:tcPrChange>
          </w:tcPr>
          <w:p w14:paraId="5EAD4340" w14:textId="08BB312F" w:rsidR="00C87CFE" w:rsidRPr="00CD1347" w:rsidRDefault="00C87CFE" w:rsidP="00C87CFE">
            <w:pPr>
              <w:jc w:val="center"/>
              <w:rPr>
                <w:ins w:id="33089" w:author="Στάθης Καπ" w:date="2023-03-03T04:01:00Z"/>
                <w:rFonts w:ascii="Calibri" w:hAnsi="Calibri" w:cs="Calibri"/>
                <w:color w:val="000000"/>
                <w:sz w:val="16"/>
                <w:szCs w:val="16"/>
              </w:rPr>
            </w:pPr>
            <w:ins w:id="33090" w:author="Στάθης Καπ" w:date="2023-03-03T04:08:00Z">
              <w:r w:rsidRPr="00CD1347">
                <w:rPr>
                  <w:rFonts w:ascii="Calibri" w:hAnsi="Calibri" w:cs="Calibri"/>
                  <w:color w:val="000000"/>
                  <w:sz w:val="16"/>
                  <w:szCs w:val="16"/>
                  <w:rPrChange w:id="33091"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33092" w:author="Στάθης Καπ" w:date="2023-03-03T06:28:00Z">
              <w:tcPr>
                <w:tcW w:w="560" w:type="dxa"/>
              </w:tcPr>
            </w:tcPrChange>
          </w:tcPr>
          <w:p w14:paraId="37F9CBE9" w14:textId="4488D42F" w:rsidR="00C87CFE" w:rsidRPr="00CD1347" w:rsidRDefault="00C87CFE" w:rsidP="00C87CFE">
            <w:pPr>
              <w:jc w:val="center"/>
              <w:rPr>
                <w:ins w:id="33093" w:author="Στάθης Καπ" w:date="2023-03-03T04:01:00Z"/>
                <w:sz w:val="16"/>
                <w:szCs w:val="16"/>
              </w:rPr>
            </w:pPr>
            <w:ins w:id="33094"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33095" w:author="Στάθης Καπ" w:date="2023-03-03T06:28:00Z">
              <w:tcPr>
                <w:tcW w:w="855" w:type="dxa"/>
              </w:tcPr>
            </w:tcPrChange>
          </w:tcPr>
          <w:p w14:paraId="05108570" w14:textId="658786ED" w:rsidR="00C87CFE" w:rsidRPr="00CD1347" w:rsidRDefault="00C87CFE" w:rsidP="00C87CFE">
            <w:pPr>
              <w:jc w:val="center"/>
              <w:rPr>
                <w:ins w:id="33096" w:author="Στάθης Καπ" w:date="2023-03-03T04:01:00Z"/>
                <w:sz w:val="16"/>
                <w:szCs w:val="16"/>
              </w:rPr>
            </w:pPr>
            <w:ins w:id="33097"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33098" w:author="Στάθης Καπ" w:date="2023-03-03T06:28:00Z">
              <w:tcPr>
                <w:tcW w:w="544" w:type="dxa"/>
                <w:vAlign w:val="bottom"/>
              </w:tcPr>
            </w:tcPrChange>
          </w:tcPr>
          <w:p w14:paraId="65DBBA5B" w14:textId="6DEBAE0C" w:rsidR="00C87CFE" w:rsidRPr="00CD1347" w:rsidRDefault="00C87CFE" w:rsidP="00C87CFE">
            <w:pPr>
              <w:jc w:val="center"/>
              <w:rPr>
                <w:ins w:id="33099" w:author="Στάθης Καπ" w:date="2023-03-03T04:01:00Z"/>
                <w:rFonts w:ascii="Calibri" w:hAnsi="Calibri" w:cs="Calibri"/>
                <w:color w:val="000000"/>
                <w:sz w:val="16"/>
                <w:szCs w:val="16"/>
              </w:rPr>
            </w:pPr>
            <w:ins w:id="33100"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33101" w:author="Στάθης Καπ" w:date="2023-03-03T06:28:00Z">
              <w:tcPr>
                <w:tcW w:w="621" w:type="dxa"/>
                <w:vAlign w:val="bottom"/>
              </w:tcPr>
            </w:tcPrChange>
          </w:tcPr>
          <w:p w14:paraId="39891664" w14:textId="412101ED" w:rsidR="00C87CFE" w:rsidRPr="00CD1347" w:rsidRDefault="00C87CFE" w:rsidP="00C87CFE">
            <w:pPr>
              <w:jc w:val="center"/>
              <w:rPr>
                <w:ins w:id="33102" w:author="Στάθης Καπ" w:date="2023-03-03T04:01:00Z"/>
                <w:rFonts w:ascii="Calibri" w:hAnsi="Calibri" w:cs="Calibri"/>
                <w:color w:val="000000"/>
                <w:sz w:val="16"/>
                <w:szCs w:val="16"/>
              </w:rPr>
            </w:pPr>
            <w:ins w:id="33103"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33104" w:author="Στάθης Καπ" w:date="2023-03-03T06:28:00Z">
              <w:tcPr>
                <w:tcW w:w="669" w:type="dxa"/>
                <w:vAlign w:val="center"/>
              </w:tcPr>
            </w:tcPrChange>
          </w:tcPr>
          <w:p w14:paraId="5B2CD24B" w14:textId="2A53AB94" w:rsidR="00C87CFE" w:rsidRPr="00CD1347" w:rsidRDefault="00C87CFE" w:rsidP="00C87CFE">
            <w:pPr>
              <w:jc w:val="center"/>
              <w:rPr>
                <w:ins w:id="33105" w:author="Στάθης Καπ" w:date="2023-03-03T04:01:00Z"/>
                <w:rFonts w:cstheme="minorHAnsi"/>
                <w:sz w:val="16"/>
                <w:szCs w:val="16"/>
              </w:rPr>
            </w:pPr>
            <w:ins w:id="33106"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33107" w:author="Στάθης Καπ" w:date="2023-03-03T06:28:00Z">
              <w:tcPr>
                <w:tcW w:w="543" w:type="dxa"/>
                <w:vAlign w:val="bottom"/>
              </w:tcPr>
            </w:tcPrChange>
          </w:tcPr>
          <w:p w14:paraId="618C6A86" w14:textId="3D42B7BA" w:rsidR="00C87CFE" w:rsidRPr="00CD1347" w:rsidRDefault="00C87CFE" w:rsidP="00C87CFE">
            <w:pPr>
              <w:jc w:val="center"/>
              <w:rPr>
                <w:ins w:id="33108" w:author="Στάθης Καπ" w:date="2023-03-03T04:01:00Z"/>
                <w:rFonts w:ascii="Calibri" w:hAnsi="Calibri" w:cs="Calibri"/>
                <w:color w:val="000000"/>
                <w:sz w:val="16"/>
                <w:szCs w:val="16"/>
              </w:rPr>
            </w:pPr>
            <w:ins w:id="33109"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33110" w:author="Στάθης Καπ" w:date="2023-03-03T06:28:00Z">
              <w:tcPr>
                <w:tcW w:w="621" w:type="dxa"/>
                <w:vAlign w:val="bottom"/>
              </w:tcPr>
            </w:tcPrChange>
          </w:tcPr>
          <w:p w14:paraId="62DF8A5E" w14:textId="661A05FD" w:rsidR="00C87CFE" w:rsidRPr="00CD1347" w:rsidRDefault="00C87CFE" w:rsidP="00C87CFE">
            <w:pPr>
              <w:jc w:val="center"/>
              <w:rPr>
                <w:ins w:id="33111" w:author="Στάθης Καπ" w:date="2023-03-03T04:01:00Z"/>
                <w:rFonts w:ascii="Calibri" w:hAnsi="Calibri" w:cs="Calibri"/>
                <w:color w:val="000000"/>
                <w:sz w:val="16"/>
                <w:szCs w:val="16"/>
              </w:rPr>
            </w:pPr>
            <w:ins w:id="33112"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33113" w:author="Στάθης Καπ" w:date="2023-03-03T06:28:00Z">
              <w:tcPr>
                <w:tcW w:w="669" w:type="dxa"/>
                <w:vAlign w:val="center"/>
              </w:tcPr>
            </w:tcPrChange>
          </w:tcPr>
          <w:p w14:paraId="34CC235F" w14:textId="0F64B160" w:rsidR="00C87CFE" w:rsidRPr="00CD1347" w:rsidRDefault="00C87CFE" w:rsidP="00C87CFE">
            <w:pPr>
              <w:jc w:val="center"/>
              <w:rPr>
                <w:ins w:id="33114" w:author="Στάθης Καπ" w:date="2023-03-03T04:01:00Z"/>
                <w:rFonts w:cstheme="minorHAnsi"/>
                <w:sz w:val="16"/>
                <w:szCs w:val="16"/>
              </w:rPr>
            </w:pPr>
            <w:ins w:id="33115"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33116" w:author="Στάθης Καπ" w:date="2023-03-03T06:28:00Z">
              <w:tcPr>
                <w:tcW w:w="508" w:type="dxa"/>
                <w:vAlign w:val="bottom"/>
              </w:tcPr>
            </w:tcPrChange>
          </w:tcPr>
          <w:p w14:paraId="1675CA95" w14:textId="75F119DB" w:rsidR="00C87CFE" w:rsidRPr="00CD1347" w:rsidRDefault="00C87CFE" w:rsidP="00C87CFE">
            <w:pPr>
              <w:jc w:val="center"/>
              <w:rPr>
                <w:ins w:id="33117" w:author="Στάθης Καπ" w:date="2023-03-03T04:01:00Z"/>
                <w:rFonts w:ascii="Calibri" w:hAnsi="Calibri" w:cs="Calibri"/>
                <w:color w:val="000000"/>
                <w:sz w:val="16"/>
                <w:szCs w:val="16"/>
              </w:rPr>
            </w:pPr>
            <w:ins w:id="33118"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33119" w:author="Στάθης Καπ" w:date="2023-03-03T06:28:00Z">
              <w:tcPr>
                <w:tcW w:w="541" w:type="dxa"/>
                <w:vAlign w:val="bottom"/>
              </w:tcPr>
            </w:tcPrChange>
          </w:tcPr>
          <w:p w14:paraId="3FE96C27" w14:textId="054C5E8F" w:rsidR="00C87CFE" w:rsidRPr="00CD1347" w:rsidRDefault="00C87CFE" w:rsidP="00C87CFE">
            <w:pPr>
              <w:jc w:val="center"/>
              <w:rPr>
                <w:ins w:id="33120" w:author="Στάθης Καπ" w:date="2023-03-03T04:01:00Z"/>
                <w:rFonts w:ascii="Calibri" w:hAnsi="Calibri" w:cs="Calibri"/>
                <w:color w:val="000000"/>
                <w:sz w:val="16"/>
                <w:szCs w:val="16"/>
              </w:rPr>
            </w:pPr>
            <w:ins w:id="33121"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33122" w:author="Στάθης Καπ" w:date="2023-03-03T06:28:00Z">
              <w:tcPr>
                <w:tcW w:w="589" w:type="dxa"/>
                <w:vAlign w:val="center"/>
              </w:tcPr>
            </w:tcPrChange>
          </w:tcPr>
          <w:p w14:paraId="78E6EC95" w14:textId="5DD440C1" w:rsidR="00C87CFE" w:rsidRPr="00CD1347" w:rsidRDefault="00C87CFE" w:rsidP="00C87CFE">
            <w:pPr>
              <w:jc w:val="center"/>
              <w:rPr>
                <w:ins w:id="33123" w:author="Στάθης Καπ" w:date="2023-03-03T04:01:00Z"/>
                <w:rFonts w:cstheme="minorHAnsi"/>
                <w:sz w:val="16"/>
                <w:szCs w:val="16"/>
              </w:rPr>
            </w:pPr>
            <w:ins w:id="33124"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33125" w:author="Στάθης Καπ" w:date="2023-03-03T06:28:00Z">
              <w:tcPr>
                <w:tcW w:w="463" w:type="dxa"/>
                <w:vAlign w:val="bottom"/>
              </w:tcPr>
            </w:tcPrChange>
          </w:tcPr>
          <w:p w14:paraId="4E0EF6DB" w14:textId="4F144A30" w:rsidR="00C87CFE" w:rsidRPr="00CD1347" w:rsidRDefault="00C87CFE" w:rsidP="00C87CFE">
            <w:pPr>
              <w:jc w:val="center"/>
              <w:rPr>
                <w:ins w:id="33126" w:author="Στάθης Καπ" w:date="2023-03-03T04:01:00Z"/>
                <w:rFonts w:ascii="Calibri" w:hAnsi="Calibri" w:cs="Calibri"/>
                <w:color w:val="000000"/>
                <w:sz w:val="16"/>
                <w:szCs w:val="16"/>
              </w:rPr>
            </w:pPr>
            <w:ins w:id="33127"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33128" w:author="Στάθης Καπ" w:date="2023-03-03T06:28:00Z">
              <w:tcPr>
                <w:tcW w:w="541" w:type="dxa"/>
                <w:vAlign w:val="bottom"/>
              </w:tcPr>
            </w:tcPrChange>
          </w:tcPr>
          <w:p w14:paraId="2F210A99" w14:textId="319499D9" w:rsidR="00C87CFE" w:rsidRPr="00CD1347" w:rsidRDefault="00C87CFE" w:rsidP="00C87CFE">
            <w:pPr>
              <w:jc w:val="center"/>
              <w:rPr>
                <w:ins w:id="33129" w:author="Στάθης Καπ" w:date="2023-03-03T04:01:00Z"/>
                <w:rFonts w:ascii="Calibri" w:hAnsi="Calibri" w:cs="Calibri"/>
                <w:color w:val="000000"/>
                <w:sz w:val="16"/>
                <w:szCs w:val="16"/>
              </w:rPr>
            </w:pPr>
            <w:ins w:id="33130"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33131" w:author="Στάθης Καπ" w:date="2023-03-03T06:28:00Z">
              <w:tcPr>
                <w:tcW w:w="589" w:type="dxa"/>
                <w:vAlign w:val="center"/>
              </w:tcPr>
            </w:tcPrChange>
          </w:tcPr>
          <w:p w14:paraId="21A05DA9" w14:textId="2CDEDE3E" w:rsidR="00C87CFE" w:rsidRPr="00CD1347" w:rsidRDefault="00C87CFE" w:rsidP="00C87CFE">
            <w:pPr>
              <w:jc w:val="center"/>
              <w:rPr>
                <w:ins w:id="33132" w:author="Στάθης Καπ" w:date="2023-03-03T04:01:00Z"/>
                <w:rFonts w:cstheme="minorHAnsi"/>
                <w:sz w:val="16"/>
                <w:szCs w:val="16"/>
              </w:rPr>
            </w:pPr>
            <w:ins w:id="33133"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3313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33135" w:author="Στάθης Καπ" w:date="2023-03-03T04:01:00Z"/>
        </w:trPr>
        <w:tc>
          <w:tcPr>
            <w:tcW w:w="515" w:type="dxa"/>
            <w:tcBorders>
              <w:top w:val="nil"/>
              <w:bottom w:val="nil"/>
              <w:right w:val="single" w:sz="4" w:space="0" w:color="auto"/>
            </w:tcBorders>
            <w:shd w:val="clear" w:color="auto" w:fill="E7E6E6" w:themeFill="background2"/>
            <w:vAlign w:val="bottom"/>
            <w:tcPrChange w:id="33136" w:author="Στάθης Καπ" w:date="2023-03-03T06:28:00Z">
              <w:tcPr>
                <w:tcW w:w="515" w:type="dxa"/>
                <w:vAlign w:val="bottom"/>
              </w:tcPr>
            </w:tcPrChange>
          </w:tcPr>
          <w:p w14:paraId="4D011DD6" w14:textId="15B7E7C7" w:rsidR="00C87CFE" w:rsidRPr="00CD1347" w:rsidRDefault="00C87CFE" w:rsidP="00C87CFE">
            <w:pPr>
              <w:jc w:val="center"/>
              <w:rPr>
                <w:ins w:id="33137" w:author="Στάθης Καπ" w:date="2023-03-03T04:01:00Z"/>
                <w:rFonts w:ascii="Calibri" w:hAnsi="Calibri" w:cs="Calibri"/>
                <w:color w:val="000000"/>
                <w:sz w:val="16"/>
                <w:szCs w:val="16"/>
              </w:rPr>
            </w:pPr>
            <w:ins w:id="33138" w:author="Στάθης Καπ" w:date="2023-03-03T04:08:00Z">
              <w:r w:rsidRPr="00CD1347">
                <w:rPr>
                  <w:rFonts w:ascii="Calibri" w:hAnsi="Calibri" w:cs="Calibri"/>
                  <w:color w:val="000000"/>
                  <w:sz w:val="16"/>
                  <w:szCs w:val="16"/>
                  <w:rPrChange w:id="33139"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33140" w:author="Στάθης Καπ" w:date="2023-03-03T06:28:00Z">
              <w:tcPr>
                <w:tcW w:w="560" w:type="dxa"/>
              </w:tcPr>
            </w:tcPrChange>
          </w:tcPr>
          <w:p w14:paraId="3EE27AE0" w14:textId="21718E31" w:rsidR="00C87CFE" w:rsidRPr="00CD1347" w:rsidRDefault="00C87CFE" w:rsidP="00C87CFE">
            <w:pPr>
              <w:jc w:val="center"/>
              <w:rPr>
                <w:ins w:id="33141" w:author="Στάθης Καπ" w:date="2023-03-03T04:01:00Z"/>
                <w:sz w:val="16"/>
                <w:szCs w:val="16"/>
              </w:rPr>
            </w:pPr>
            <w:ins w:id="33142" w:author="Στάθης Καπ" w:date="2023-03-03T06:21:00Z">
              <w:r>
                <w:rPr>
                  <w:rFonts w:ascii="Calibri" w:hAnsi="Calibri" w:cs="Calibri"/>
                  <w:color w:val="000000"/>
                  <w:sz w:val="16"/>
                  <w:szCs w:val="16"/>
                </w:rPr>
                <w:t>682</w:t>
              </w:r>
            </w:ins>
          </w:p>
        </w:tc>
        <w:tc>
          <w:tcPr>
            <w:tcW w:w="855" w:type="dxa"/>
            <w:tcBorders>
              <w:top w:val="nil"/>
            </w:tcBorders>
            <w:vAlign w:val="center"/>
            <w:tcPrChange w:id="33143" w:author="Στάθης Καπ" w:date="2023-03-03T06:28:00Z">
              <w:tcPr>
                <w:tcW w:w="855" w:type="dxa"/>
              </w:tcPr>
            </w:tcPrChange>
          </w:tcPr>
          <w:p w14:paraId="1190BEF1" w14:textId="7A35B674" w:rsidR="00C87CFE" w:rsidRPr="00CD1347" w:rsidRDefault="00C87CFE" w:rsidP="00C87CFE">
            <w:pPr>
              <w:jc w:val="center"/>
              <w:rPr>
                <w:ins w:id="33144" w:author="Στάθης Καπ" w:date="2023-03-03T04:01:00Z"/>
                <w:sz w:val="16"/>
                <w:szCs w:val="16"/>
              </w:rPr>
            </w:pPr>
            <w:ins w:id="33145" w:author="Στάθης Καπ" w:date="2023-03-03T06:21:00Z">
              <w:r>
                <w:rPr>
                  <w:rFonts w:ascii="Calibri" w:hAnsi="Calibri" w:cs="Calibri"/>
                  <w:color w:val="000000"/>
                  <w:sz w:val="16"/>
                  <w:szCs w:val="16"/>
                </w:rPr>
                <w:t>654</w:t>
              </w:r>
            </w:ins>
          </w:p>
        </w:tc>
        <w:tc>
          <w:tcPr>
            <w:tcW w:w="544" w:type="dxa"/>
            <w:tcBorders>
              <w:top w:val="nil"/>
            </w:tcBorders>
            <w:vAlign w:val="center"/>
            <w:tcPrChange w:id="33146" w:author="Στάθης Καπ" w:date="2023-03-03T06:28:00Z">
              <w:tcPr>
                <w:tcW w:w="544" w:type="dxa"/>
                <w:vAlign w:val="bottom"/>
              </w:tcPr>
            </w:tcPrChange>
          </w:tcPr>
          <w:p w14:paraId="78F9D5AD" w14:textId="5E0E3825" w:rsidR="00C87CFE" w:rsidRPr="00CD1347" w:rsidRDefault="00C87CFE" w:rsidP="00C87CFE">
            <w:pPr>
              <w:jc w:val="center"/>
              <w:rPr>
                <w:ins w:id="33147" w:author="Στάθης Καπ" w:date="2023-03-03T04:01:00Z"/>
                <w:rFonts w:ascii="Calibri" w:hAnsi="Calibri" w:cs="Calibri"/>
                <w:color w:val="000000"/>
                <w:sz w:val="16"/>
                <w:szCs w:val="16"/>
              </w:rPr>
            </w:pPr>
            <w:ins w:id="33148" w:author="Στάθης Καπ" w:date="2023-03-03T06:21:00Z">
              <w:r>
                <w:rPr>
                  <w:rFonts w:ascii="Calibri" w:hAnsi="Calibri" w:cs="Calibri"/>
                  <w:color w:val="000000"/>
                  <w:sz w:val="16"/>
                  <w:szCs w:val="16"/>
                </w:rPr>
                <w:t>598</w:t>
              </w:r>
            </w:ins>
          </w:p>
        </w:tc>
        <w:tc>
          <w:tcPr>
            <w:tcW w:w="621" w:type="dxa"/>
            <w:tcBorders>
              <w:top w:val="nil"/>
            </w:tcBorders>
            <w:vAlign w:val="center"/>
            <w:tcPrChange w:id="33149" w:author="Στάθης Καπ" w:date="2023-03-03T06:28:00Z">
              <w:tcPr>
                <w:tcW w:w="621" w:type="dxa"/>
                <w:vAlign w:val="bottom"/>
              </w:tcPr>
            </w:tcPrChange>
          </w:tcPr>
          <w:p w14:paraId="23873B8B" w14:textId="4D8DF616" w:rsidR="00C87CFE" w:rsidRPr="00CD1347" w:rsidRDefault="00C87CFE" w:rsidP="00C87CFE">
            <w:pPr>
              <w:jc w:val="center"/>
              <w:rPr>
                <w:ins w:id="33150" w:author="Στάθης Καπ" w:date="2023-03-03T04:01:00Z"/>
                <w:rFonts w:ascii="Calibri" w:hAnsi="Calibri" w:cs="Calibri"/>
                <w:color w:val="000000"/>
                <w:sz w:val="16"/>
                <w:szCs w:val="16"/>
              </w:rPr>
            </w:pPr>
            <w:ins w:id="33151" w:author="Στάθης Καπ" w:date="2023-03-03T06:21:00Z">
              <w:r>
                <w:rPr>
                  <w:rFonts w:ascii="Calibri" w:hAnsi="Calibri" w:cs="Calibri"/>
                  <w:color w:val="000000"/>
                  <w:sz w:val="16"/>
                  <w:szCs w:val="16"/>
                </w:rPr>
                <w:t>0.361</w:t>
              </w:r>
            </w:ins>
          </w:p>
        </w:tc>
        <w:tc>
          <w:tcPr>
            <w:tcW w:w="669" w:type="dxa"/>
            <w:tcBorders>
              <w:top w:val="nil"/>
            </w:tcBorders>
            <w:vAlign w:val="center"/>
            <w:tcPrChange w:id="33152" w:author="Στάθης Καπ" w:date="2023-03-03T06:28:00Z">
              <w:tcPr>
                <w:tcW w:w="669" w:type="dxa"/>
                <w:vAlign w:val="center"/>
              </w:tcPr>
            </w:tcPrChange>
          </w:tcPr>
          <w:p w14:paraId="16041A57" w14:textId="5A2679F0" w:rsidR="00C87CFE" w:rsidRPr="00CD1347" w:rsidRDefault="00C87CFE" w:rsidP="00C87CFE">
            <w:pPr>
              <w:jc w:val="center"/>
              <w:rPr>
                <w:ins w:id="33153" w:author="Στάθης Καπ" w:date="2023-03-03T04:01:00Z"/>
                <w:rFonts w:cstheme="minorHAnsi"/>
                <w:sz w:val="16"/>
                <w:szCs w:val="16"/>
              </w:rPr>
            </w:pPr>
            <w:ins w:id="33154"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33155" w:author="Στάθης Καπ" w:date="2023-03-03T06:28:00Z">
              <w:tcPr>
                <w:tcW w:w="543" w:type="dxa"/>
                <w:vAlign w:val="bottom"/>
              </w:tcPr>
            </w:tcPrChange>
          </w:tcPr>
          <w:p w14:paraId="36734317" w14:textId="3602B68C" w:rsidR="00C87CFE" w:rsidRPr="00CD1347" w:rsidRDefault="00C87CFE" w:rsidP="00C87CFE">
            <w:pPr>
              <w:jc w:val="center"/>
              <w:rPr>
                <w:ins w:id="33156" w:author="Στάθης Καπ" w:date="2023-03-03T04:01:00Z"/>
                <w:rFonts w:ascii="Calibri" w:hAnsi="Calibri" w:cs="Calibri"/>
                <w:color w:val="000000"/>
                <w:sz w:val="16"/>
                <w:szCs w:val="16"/>
              </w:rPr>
            </w:pPr>
            <w:ins w:id="33157" w:author="Στάθης Καπ" w:date="2023-03-03T06:21:00Z">
              <w:r>
                <w:rPr>
                  <w:rFonts w:ascii="Calibri" w:hAnsi="Calibri" w:cs="Calibri"/>
                  <w:color w:val="000000"/>
                  <w:sz w:val="16"/>
                  <w:szCs w:val="16"/>
                </w:rPr>
                <w:t>497</w:t>
              </w:r>
            </w:ins>
          </w:p>
        </w:tc>
        <w:tc>
          <w:tcPr>
            <w:tcW w:w="621" w:type="dxa"/>
            <w:tcBorders>
              <w:top w:val="nil"/>
            </w:tcBorders>
            <w:vAlign w:val="center"/>
            <w:tcPrChange w:id="33158" w:author="Στάθης Καπ" w:date="2023-03-03T06:28:00Z">
              <w:tcPr>
                <w:tcW w:w="621" w:type="dxa"/>
                <w:vAlign w:val="bottom"/>
              </w:tcPr>
            </w:tcPrChange>
          </w:tcPr>
          <w:p w14:paraId="7EE187C4" w14:textId="2B0195E3" w:rsidR="00C87CFE" w:rsidRPr="00CD1347" w:rsidRDefault="00C87CFE" w:rsidP="00C87CFE">
            <w:pPr>
              <w:jc w:val="center"/>
              <w:rPr>
                <w:ins w:id="33159" w:author="Στάθης Καπ" w:date="2023-03-03T04:01:00Z"/>
                <w:rFonts w:ascii="Calibri" w:hAnsi="Calibri" w:cs="Calibri"/>
                <w:color w:val="000000"/>
                <w:sz w:val="16"/>
                <w:szCs w:val="16"/>
              </w:rPr>
            </w:pPr>
            <w:ins w:id="33160" w:author="Στάθης Καπ" w:date="2023-03-03T06:21:00Z">
              <w:r>
                <w:rPr>
                  <w:rFonts w:ascii="Calibri" w:hAnsi="Calibri" w:cs="Calibri"/>
                  <w:color w:val="000000"/>
                  <w:sz w:val="16"/>
                  <w:szCs w:val="16"/>
                </w:rPr>
                <w:t>0.316</w:t>
              </w:r>
            </w:ins>
          </w:p>
        </w:tc>
        <w:tc>
          <w:tcPr>
            <w:tcW w:w="669" w:type="dxa"/>
            <w:tcBorders>
              <w:top w:val="nil"/>
            </w:tcBorders>
            <w:vAlign w:val="center"/>
            <w:tcPrChange w:id="33161" w:author="Στάθης Καπ" w:date="2023-03-03T06:28:00Z">
              <w:tcPr>
                <w:tcW w:w="669" w:type="dxa"/>
                <w:vAlign w:val="center"/>
              </w:tcPr>
            </w:tcPrChange>
          </w:tcPr>
          <w:p w14:paraId="2D22762C" w14:textId="76DFED8B" w:rsidR="00C87CFE" w:rsidRPr="00CD1347" w:rsidRDefault="00C87CFE" w:rsidP="00C87CFE">
            <w:pPr>
              <w:jc w:val="center"/>
              <w:rPr>
                <w:ins w:id="33162" w:author="Στάθης Καπ" w:date="2023-03-03T04:01:00Z"/>
                <w:rFonts w:cstheme="minorHAnsi"/>
                <w:sz w:val="16"/>
                <w:szCs w:val="16"/>
              </w:rPr>
            </w:pPr>
            <w:ins w:id="33163"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33164" w:author="Στάθης Καπ" w:date="2023-03-03T06:28:00Z">
              <w:tcPr>
                <w:tcW w:w="508" w:type="dxa"/>
                <w:vAlign w:val="bottom"/>
              </w:tcPr>
            </w:tcPrChange>
          </w:tcPr>
          <w:p w14:paraId="1E1C3527" w14:textId="75328F1A" w:rsidR="00C87CFE" w:rsidRPr="00CD1347" w:rsidRDefault="00C87CFE" w:rsidP="00C87CFE">
            <w:pPr>
              <w:jc w:val="center"/>
              <w:rPr>
                <w:ins w:id="33165" w:author="Στάθης Καπ" w:date="2023-03-03T04:01:00Z"/>
                <w:rFonts w:ascii="Calibri" w:hAnsi="Calibri" w:cs="Calibri"/>
                <w:color w:val="000000"/>
                <w:sz w:val="16"/>
                <w:szCs w:val="16"/>
              </w:rPr>
            </w:pPr>
            <w:ins w:id="33166" w:author="Στάθης Καπ" w:date="2023-03-03T06:21:00Z">
              <w:r>
                <w:rPr>
                  <w:rFonts w:ascii="Calibri" w:hAnsi="Calibri" w:cs="Calibri"/>
                  <w:color w:val="000000"/>
                  <w:sz w:val="16"/>
                  <w:szCs w:val="16"/>
                </w:rPr>
                <w:t>474</w:t>
              </w:r>
            </w:ins>
          </w:p>
        </w:tc>
        <w:tc>
          <w:tcPr>
            <w:tcW w:w="541" w:type="dxa"/>
            <w:tcBorders>
              <w:top w:val="nil"/>
            </w:tcBorders>
            <w:vAlign w:val="center"/>
            <w:tcPrChange w:id="33167" w:author="Στάθης Καπ" w:date="2023-03-03T06:28:00Z">
              <w:tcPr>
                <w:tcW w:w="541" w:type="dxa"/>
                <w:vAlign w:val="bottom"/>
              </w:tcPr>
            </w:tcPrChange>
          </w:tcPr>
          <w:p w14:paraId="3B2FD15D" w14:textId="790B26D0" w:rsidR="00C87CFE" w:rsidRPr="00CD1347" w:rsidRDefault="00C87CFE" w:rsidP="00C87CFE">
            <w:pPr>
              <w:jc w:val="center"/>
              <w:rPr>
                <w:ins w:id="33168" w:author="Στάθης Καπ" w:date="2023-03-03T04:01:00Z"/>
                <w:rFonts w:ascii="Calibri" w:hAnsi="Calibri" w:cs="Calibri"/>
                <w:color w:val="000000"/>
                <w:sz w:val="16"/>
                <w:szCs w:val="16"/>
              </w:rPr>
            </w:pPr>
            <w:ins w:id="33169" w:author="Στάθης Καπ" w:date="2023-03-03T06:21:00Z">
              <w:r>
                <w:rPr>
                  <w:rFonts w:ascii="Calibri" w:hAnsi="Calibri" w:cs="Calibri"/>
                  <w:color w:val="000000"/>
                  <w:sz w:val="16"/>
                  <w:szCs w:val="16"/>
                </w:rPr>
                <w:t>0.275</w:t>
              </w:r>
            </w:ins>
          </w:p>
        </w:tc>
        <w:tc>
          <w:tcPr>
            <w:tcW w:w="589" w:type="dxa"/>
            <w:tcBorders>
              <w:top w:val="nil"/>
            </w:tcBorders>
            <w:vAlign w:val="center"/>
            <w:tcPrChange w:id="33170" w:author="Στάθης Καπ" w:date="2023-03-03T06:28:00Z">
              <w:tcPr>
                <w:tcW w:w="589" w:type="dxa"/>
                <w:vAlign w:val="center"/>
              </w:tcPr>
            </w:tcPrChange>
          </w:tcPr>
          <w:p w14:paraId="347FBF77" w14:textId="3BDCF798" w:rsidR="00C87CFE" w:rsidRPr="00CD1347" w:rsidRDefault="00C87CFE" w:rsidP="00C87CFE">
            <w:pPr>
              <w:jc w:val="center"/>
              <w:rPr>
                <w:ins w:id="33171" w:author="Στάθης Καπ" w:date="2023-03-03T04:01:00Z"/>
                <w:rFonts w:cstheme="minorHAnsi"/>
                <w:sz w:val="16"/>
                <w:szCs w:val="16"/>
              </w:rPr>
            </w:pPr>
            <w:ins w:id="33172"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33173" w:author="Στάθης Καπ" w:date="2023-03-03T06:28:00Z">
              <w:tcPr>
                <w:tcW w:w="463" w:type="dxa"/>
                <w:vAlign w:val="bottom"/>
              </w:tcPr>
            </w:tcPrChange>
          </w:tcPr>
          <w:p w14:paraId="23E11A8A" w14:textId="2A021CAE" w:rsidR="00C87CFE" w:rsidRPr="00CD1347" w:rsidRDefault="00C87CFE" w:rsidP="00C87CFE">
            <w:pPr>
              <w:jc w:val="center"/>
              <w:rPr>
                <w:ins w:id="33174" w:author="Στάθης Καπ" w:date="2023-03-03T04:01:00Z"/>
                <w:rFonts w:ascii="Calibri" w:hAnsi="Calibri" w:cs="Calibri"/>
                <w:color w:val="000000"/>
                <w:sz w:val="16"/>
                <w:szCs w:val="16"/>
              </w:rPr>
            </w:pPr>
            <w:ins w:id="33175" w:author="Στάθης Καπ" w:date="2023-03-03T06:21:00Z">
              <w:r>
                <w:rPr>
                  <w:rFonts w:ascii="Calibri" w:hAnsi="Calibri" w:cs="Calibri"/>
                  <w:color w:val="000000"/>
                  <w:sz w:val="16"/>
                  <w:szCs w:val="16"/>
                </w:rPr>
                <w:t>469</w:t>
              </w:r>
            </w:ins>
          </w:p>
        </w:tc>
        <w:tc>
          <w:tcPr>
            <w:tcW w:w="541" w:type="dxa"/>
            <w:tcBorders>
              <w:top w:val="nil"/>
            </w:tcBorders>
            <w:vAlign w:val="center"/>
            <w:tcPrChange w:id="33176" w:author="Στάθης Καπ" w:date="2023-03-03T06:28:00Z">
              <w:tcPr>
                <w:tcW w:w="541" w:type="dxa"/>
                <w:vAlign w:val="bottom"/>
              </w:tcPr>
            </w:tcPrChange>
          </w:tcPr>
          <w:p w14:paraId="0DC3DF9A" w14:textId="291A4E6B" w:rsidR="00C87CFE" w:rsidRPr="00CD1347" w:rsidRDefault="00C87CFE" w:rsidP="00C87CFE">
            <w:pPr>
              <w:jc w:val="center"/>
              <w:rPr>
                <w:ins w:id="33177" w:author="Στάθης Καπ" w:date="2023-03-03T04:01:00Z"/>
                <w:rFonts w:ascii="Calibri" w:hAnsi="Calibri" w:cs="Calibri"/>
                <w:color w:val="000000"/>
                <w:sz w:val="16"/>
                <w:szCs w:val="16"/>
              </w:rPr>
            </w:pPr>
            <w:ins w:id="33178" w:author="Στάθης Καπ" w:date="2023-03-03T06:21:00Z">
              <w:r>
                <w:rPr>
                  <w:rFonts w:ascii="Calibri" w:hAnsi="Calibri" w:cs="Calibri"/>
                  <w:color w:val="000000"/>
                  <w:sz w:val="16"/>
                  <w:szCs w:val="16"/>
                </w:rPr>
                <w:t>0.267</w:t>
              </w:r>
            </w:ins>
          </w:p>
        </w:tc>
        <w:tc>
          <w:tcPr>
            <w:tcW w:w="589" w:type="dxa"/>
            <w:tcBorders>
              <w:top w:val="nil"/>
            </w:tcBorders>
            <w:vAlign w:val="center"/>
            <w:tcPrChange w:id="33179" w:author="Στάθης Καπ" w:date="2023-03-03T06:28:00Z">
              <w:tcPr>
                <w:tcW w:w="589" w:type="dxa"/>
                <w:vAlign w:val="center"/>
              </w:tcPr>
            </w:tcPrChange>
          </w:tcPr>
          <w:p w14:paraId="2E65C4A7" w14:textId="713F39E8" w:rsidR="00C87CFE" w:rsidRPr="00CD1347" w:rsidRDefault="00C87CFE" w:rsidP="00C87CFE">
            <w:pPr>
              <w:jc w:val="center"/>
              <w:rPr>
                <w:ins w:id="33180" w:author="Στάθης Καπ" w:date="2023-03-03T04:01:00Z"/>
                <w:rFonts w:cstheme="minorHAnsi"/>
                <w:sz w:val="16"/>
                <w:szCs w:val="16"/>
              </w:rPr>
            </w:pPr>
            <w:ins w:id="33181"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331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183" w:author="Στάθης Καπ" w:date="2023-03-03T04:01:00Z"/>
        </w:trPr>
        <w:tc>
          <w:tcPr>
            <w:tcW w:w="515" w:type="dxa"/>
            <w:tcBorders>
              <w:top w:val="nil"/>
              <w:bottom w:val="nil"/>
              <w:right w:val="single" w:sz="4" w:space="0" w:color="auto"/>
            </w:tcBorders>
            <w:shd w:val="clear" w:color="auto" w:fill="E7E6E6" w:themeFill="background2"/>
            <w:vAlign w:val="bottom"/>
            <w:tcPrChange w:id="33184" w:author="Στάθης Καπ" w:date="2023-03-03T06:26:00Z">
              <w:tcPr>
                <w:tcW w:w="515" w:type="dxa"/>
                <w:vAlign w:val="bottom"/>
              </w:tcPr>
            </w:tcPrChange>
          </w:tcPr>
          <w:p w14:paraId="61985E17" w14:textId="1C285654" w:rsidR="00C87CFE" w:rsidRPr="00CD1347" w:rsidRDefault="00C87CFE" w:rsidP="00C87CFE">
            <w:pPr>
              <w:jc w:val="center"/>
              <w:rPr>
                <w:ins w:id="33185" w:author="Στάθης Καπ" w:date="2023-03-03T04:01:00Z"/>
                <w:rFonts w:ascii="Calibri" w:hAnsi="Calibri" w:cs="Calibri"/>
                <w:color w:val="000000"/>
                <w:sz w:val="16"/>
                <w:szCs w:val="16"/>
              </w:rPr>
            </w:pPr>
            <w:ins w:id="33186" w:author="Στάθης Καπ" w:date="2023-03-03T04:08:00Z">
              <w:r w:rsidRPr="00CD1347">
                <w:rPr>
                  <w:rFonts w:ascii="Calibri" w:hAnsi="Calibri" w:cs="Calibri"/>
                  <w:color w:val="000000"/>
                  <w:sz w:val="16"/>
                  <w:szCs w:val="16"/>
                  <w:rPrChange w:id="33187" w:author="Στάθης Καπ" w:date="2023-03-03T04:09:00Z">
                    <w:rPr>
                      <w:rFonts w:ascii="Calibri" w:hAnsi="Calibri" w:cs="Calibri"/>
                      <w:color w:val="000000"/>
                      <w:sz w:val="18"/>
                      <w:szCs w:val="18"/>
                    </w:rPr>
                  </w:rPrChange>
                </w:rPr>
                <w:t>rc106</w:t>
              </w:r>
            </w:ins>
          </w:p>
        </w:tc>
        <w:tc>
          <w:tcPr>
            <w:tcW w:w="560" w:type="dxa"/>
            <w:tcBorders>
              <w:left w:val="single" w:sz="4" w:space="0" w:color="auto"/>
            </w:tcBorders>
            <w:vAlign w:val="center"/>
            <w:tcPrChange w:id="33188" w:author="Στάθης Καπ" w:date="2023-03-03T06:26:00Z">
              <w:tcPr>
                <w:tcW w:w="560" w:type="dxa"/>
              </w:tcPr>
            </w:tcPrChange>
          </w:tcPr>
          <w:p w14:paraId="2D5E7019" w14:textId="2F87102D" w:rsidR="00C87CFE" w:rsidRPr="00CD1347" w:rsidRDefault="00C87CFE" w:rsidP="00C87CFE">
            <w:pPr>
              <w:jc w:val="center"/>
              <w:rPr>
                <w:ins w:id="33189" w:author="Στάθης Καπ" w:date="2023-03-03T04:01:00Z"/>
                <w:sz w:val="16"/>
                <w:szCs w:val="16"/>
              </w:rPr>
            </w:pPr>
            <w:ins w:id="33190" w:author="Στάθης Καπ" w:date="2023-03-03T06:21:00Z">
              <w:r>
                <w:rPr>
                  <w:rFonts w:ascii="Calibri" w:hAnsi="Calibri" w:cs="Calibri"/>
                  <w:color w:val="000000"/>
                  <w:sz w:val="16"/>
                  <w:szCs w:val="16"/>
                </w:rPr>
                <w:t>706</w:t>
              </w:r>
            </w:ins>
          </w:p>
        </w:tc>
        <w:tc>
          <w:tcPr>
            <w:tcW w:w="855" w:type="dxa"/>
            <w:vAlign w:val="center"/>
            <w:tcPrChange w:id="33191" w:author="Στάθης Καπ" w:date="2023-03-03T06:26:00Z">
              <w:tcPr>
                <w:tcW w:w="855" w:type="dxa"/>
              </w:tcPr>
            </w:tcPrChange>
          </w:tcPr>
          <w:p w14:paraId="1AFF3D76" w14:textId="4D1D1EF8" w:rsidR="00C87CFE" w:rsidRPr="00CD1347" w:rsidRDefault="00C87CFE" w:rsidP="00C87CFE">
            <w:pPr>
              <w:jc w:val="center"/>
              <w:rPr>
                <w:ins w:id="33192" w:author="Στάθης Καπ" w:date="2023-03-03T04:01:00Z"/>
                <w:sz w:val="16"/>
                <w:szCs w:val="16"/>
              </w:rPr>
            </w:pPr>
            <w:ins w:id="33193" w:author="Στάθης Καπ" w:date="2023-03-03T06:21:00Z">
              <w:r>
                <w:rPr>
                  <w:rFonts w:ascii="Calibri" w:hAnsi="Calibri" w:cs="Calibri"/>
                  <w:color w:val="000000"/>
                  <w:sz w:val="16"/>
                  <w:szCs w:val="16"/>
                </w:rPr>
                <w:t>678</w:t>
              </w:r>
            </w:ins>
          </w:p>
        </w:tc>
        <w:tc>
          <w:tcPr>
            <w:tcW w:w="544" w:type="dxa"/>
            <w:vAlign w:val="center"/>
            <w:tcPrChange w:id="33194" w:author="Στάθης Καπ" w:date="2023-03-03T06:26:00Z">
              <w:tcPr>
                <w:tcW w:w="544" w:type="dxa"/>
                <w:vAlign w:val="bottom"/>
              </w:tcPr>
            </w:tcPrChange>
          </w:tcPr>
          <w:p w14:paraId="4CE58B31" w14:textId="56320319" w:rsidR="00C87CFE" w:rsidRPr="00CD1347" w:rsidRDefault="00C87CFE" w:rsidP="00C87CFE">
            <w:pPr>
              <w:jc w:val="center"/>
              <w:rPr>
                <w:ins w:id="33195" w:author="Στάθης Καπ" w:date="2023-03-03T04:01:00Z"/>
                <w:rFonts w:ascii="Calibri" w:hAnsi="Calibri" w:cs="Calibri"/>
                <w:color w:val="000000"/>
                <w:sz w:val="16"/>
                <w:szCs w:val="16"/>
              </w:rPr>
            </w:pPr>
            <w:ins w:id="33196" w:author="Στάθης Καπ" w:date="2023-03-03T06:21:00Z">
              <w:r>
                <w:rPr>
                  <w:rFonts w:ascii="Calibri" w:hAnsi="Calibri" w:cs="Calibri"/>
                  <w:color w:val="000000"/>
                  <w:sz w:val="16"/>
                  <w:szCs w:val="16"/>
                </w:rPr>
                <w:t>632</w:t>
              </w:r>
            </w:ins>
          </w:p>
        </w:tc>
        <w:tc>
          <w:tcPr>
            <w:tcW w:w="621" w:type="dxa"/>
            <w:vAlign w:val="center"/>
            <w:tcPrChange w:id="33197" w:author="Στάθης Καπ" w:date="2023-03-03T06:26:00Z">
              <w:tcPr>
                <w:tcW w:w="621" w:type="dxa"/>
                <w:vAlign w:val="bottom"/>
              </w:tcPr>
            </w:tcPrChange>
          </w:tcPr>
          <w:p w14:paraId="1D19C0E7" w14:textId="3F312C2A" w:rsidR="00C87CFE" w:rsidRPr="00CD1347" w:rsidRDefault="00C87CFE" w:rsidP="00C87CFE">
            <w:pPr>
              <w:jc w:val="center"/>
              <w:rPr>
                <w:ins w:id="33198" w:author="Στάθης Καπ" w:date="2023-03-03T04:01:00Z"/>
                <w:rFonts w:ascii="Calibri" w:hAnsi="Calibri" w:cs="Calibri"/>
                <w:color w:val="000000"/>
                <w:sz w:val="16"/>
                <w:szCs w:val="16"/>
              </w:rPr>
            </w:pPr>
            <w:ins w:id="33199" w:author="Στάθης Καπ" w:date="2023-03-03T06:21:00Z">
              <w:r>
                <w:rPr>
                  <w:rFonts w:ascii="Calibri" w:hAnsi="Calibri" w:cs="Calibri"/>
                  <w:color w:val="000000"/>
                  <w:sz w:val="16"/>
                  <w:szCs w:val="16"/>
                </w:rPr>
                <w:t>0.423</w:t>
              </w:r>
            </w:ins>
          </w:p>
        </w:tc>
        <w:tc>
          <w:tcPr>
            <w:tcW w:w="669" w:type="dxa"/>
            <w:vAlign w:val="center"/>
            <w:tcPrChange w:id="33200" w:author="Στάθης Καπ" w:date="2023-03-03T06:26:00Z">
              <w:tcPr>
                <w:tcW w:w="669" w:type="dxa"/>
                <w:vAlign w:val="center"/>
              </w:tcPr>
            </w:tcPrChange>
          </w:tcPr>
          <w:p w14:paraId="000A1931" w14:textId="5C780E5D" w:rsidR="00C87CFE" w:rsidRPr="00CD1347" w:rsidRDefault="00C87CFE" w:rsidP="00C87CFE">
            <w:pPr>
              <w:jc w:val="center"/>
              <w:rPr>
                <w:ins w:id="33201" w:author="Στάθης Καπ" w:date="2023-03-03T04:01:00Z"/>
                <w:rFonts w:cstheme="minorHAnsi"/>
                <w:sz w:val="16"/>
                <w:szCs w:val="16"/>
              </w:rPr>
            </w:pPr>
            <w:ins w:id="33202" w:author="Στάθης Καπ" w:date="2023-03-03T06:21:00Z">
              <w:r>
                <w:rPr>
                  <w:rFonts w:ascii="Calibri" w:hAnsi="Calibri" w:cstheme="minorHAnsi"/>
                  <w:color w:val="000000"/>
                  <w:sz w:val="16"/>
                  <w:szCs w:val="16"/>
                </w:rPr>
                <w:t>10.48</w:t>
              </w:r>
            </w:ins>
          </w:p>
        </w:tc>
        <w:tc>
          <w:tcPr>
            <w:tcW w:w="543" w:type="dxa"/>
            <w:vAlign w:val="center"/>
            <w:tcPrChange w:id="33203" w:author="Στάθης Καπ" w:date="2023-03-03T06:26:00Z">
              <w:tcPr>
                <w:tcW w:w="543" w:type="dxa"/>
                <w:vAlign w:val="bottom"/>
              </w:tcPr>
            </w:tcPrChange>
          </w:tcPr>
          <w:p w14:paraId="1E7513EA" w14:textId="1E7995D7" w:rsidR="00C87CFE" w:rsidRPr="00CD1347" w:rsidRDefault="00C87CFE" w:rsidP="00C87CFE">
            <w:pPr>
              <w:jc w:val="center"/>
              <w:rPr>
                <w:ins w:id="33204" w:author="Στάθης Καπ" w:date="2023-03-03T04:01:00Z"/>
                <w:rFonts w:ascii="Calibri" w:hAnsi="Calibri" w:cs="Calibri"/>
                <w:color w:val="000000"/>
                <w:sz w:val="16"/>
                <w:szCs w:val="16"/>
              </w:rPr>
            </w:pPr>
            <w:ins w:id="33205" w:author="Στάθης Καπ" w:date="2023-03-03T06:21:00Z">
              <w:r>
                <w:rPr>
                  <w:rFonts w:ascii="Calibri" w:hAnsi="Calibri" w:cs="Calibri"/>
                  <w:color w:val="000000"/>
                  <w:sz w:val="16"/>
                  <w:szCs w:val="16"/>
                </w:rPr>
                <w:t>613</w:t>
              </w:r>
            </w:ins>
          </w:p>
        </w:tc>
        <w:tc>
          <w:tcPr>
            <w:tcW w:w="621" w:type="dxa"/>
            <w:vAlign w:val="center"/>
            <w:tcPrChange w:id="33206" w:author="Στάθης Καπ" w:date="2023-03-03T06:26:00Z">
              <w:tcPr>
                <w:tcW w:w="621" w:type="dxa"/>
                <w:vAlign w:val="bottom"/>
              </w:tcPr>
            </w:tcPrChange>
          </w:tcPr>
          <w:p w14:paraId="0C89CACF" w14:textId="024610DD" w:rsidR="00C87CFE" w:rsidRPr="00CD1347" w:rsidRDefault="00C87CFE" w:rsidP="00C87CFE">
            <w:pPr>
              <w:jc w:val="center"/>
              <w:rPr>
                <w:ins w:id="33207" w:author="Στάθης Καπ" w:date="2023-03-03T04:01:00Z"/>
                <w:rFonts w:ascii="Calibri" w:hAnsi="Calibri" w:cs="Calibri"/>
                <w:color w:val="000000"/>
                <w:sz w:val="16"/>
                <w:szCs w:val="16"/>
              </w:rPr>
            </w:pPr>
            <w:ins w:id="33208" w:author="Στάθης Καπ" w:date="2023-03-03T06:21:00Z">
              <w:r>
                <w:rPr>
                  <w:rFonts w:ascii="Calibri" w:hAnsi="Calibri" w:cs="Calibri"/>
                  <w:color w:val="000000"/>
                  <w:sz w:val="16"/>
                  <w:szCs w:val="16"/>
                </w:rPr>
                <w:t>0.299</w:t>
              </w:r>
            </w:ins>
          </w:p>
        </w:tc>
        <w:tc>
          <w:tcPr>
            <w:tcW w:w="669" w:type="dxa"/>
            <w:vAlign w:val="center"/>
            <w:tcPrChange w:id="33209" w:author="Στάθης Καπ" w:date="2023-03-03T06:26:00Z">
              <w:tcPr>
                <w:tcW w:w="669" w:type="dxa"/>
                <w:vAlign w:val="center"/>
              </w:tcPr>
            </w:tcPrChange>
          </w:tcPr>
          <w:p w14:paraId="1D361D4D" w14:textId="55019E8A" w:rsidR="00C87CFE" w:rsidRPr="00CD1347" w:rsidRDefault="00C87CFE" w:rsidP="00C87CFE">
            <w:pPr>
              <w:jc w:val="center"/>
              <w:rPr>
                <w:ins w:id="33210" w:author="Στάθης Καπ" w:date="2023-03-03T04:01:00Z"/>
                <w:rFonts w:cstheme="minorHAnsi"/>
                <w:sz w:val="16"/>
                <w:szCs w:val="16"/>
              </w:rPr>
            </w:pPr>
            <w:ins w:id="33211" w:author="Στάθης Καπ" w:date="2023-03-03T06:21:00Z">
              <w:r>
                <w:rPr>
                  <w:rFonts w:ascii="Calibri" w:hAnsi="Calibri" w:cstheme="minorHAnsi"/>
                  <w:color w:val="000000"/>
                  <w:sz w:val="16"/>
                  <w:szCs w:val="16"/>
                </w:rPr>
                <w:t>3.01</w:t>
              </w:r>
            </w:ins>
          </w:p>
        </w:tc>
        <w:tc>
          <w:tcPr>
            <w:tcW w:w="508" w:type="dxa"/>
            <w:vAlign w:val="center"/>
            <w:tcPrChange w:id="33212" w:author="Στάθης Καπ" w:date="2023-03-03T06:26:00Z">
              <w:tcPr>
                <w:tcW w:w="508" w:type="dxa"/>
                <w:vAlign w:val="bottom"/>
              </w:tcPr>
            </w:tcPrChange>
          </w:tcPr>
          <w:p w14:paraId="400ECBFE" w14:textId="4232D3AF" w:rsidR="00C87CFE" w:rsidRPr="00CD1347" w:rsidRDefault="00C87CFE" w:rsidP="00C87CFE">
            <w:pPr>
              <w:jc w:val="center"/>
              <w:rPr>
                <w:ins w:id="33213" w:author="Στάθης Καπ" w:date="2023-03-03T04:01:00Z"/>
                <w:rFonts w:ascii="Calibri" w:hAnsi="Calibri" w:cs="Calibri"/>
                <w:color w:val="000000"/>
                <w:sz w:val="16"/>
                <w:szCs w:val="16"/>
              </w:rPr>
            </w:pPr>
            <w:ins w:id="33214" w:author="Στάθης Καπ" w:date="2023-03-03T06:21:00Z">
              <w:r>
                <w:rPr>
                  <w:rFonts w:ascii="Calibri" w:hAnsi="Calibri" w:cs="Calibri"/>
                  <w:color w:val="000000"/>
                  <w:sz w:val="16"/>
                  <w:szCs w:val="16"/>
                </w:rPr>
                <w:t>552</w:t>
              </w:r>
            </w:ins>
          </w:p>
        </w:tc>
        <w:tc>
          <w:tcPr>
            <w:tcW w:w="541" w:type="dxa"/>
            <w:vAlign w:val="center"/>
            <w:tcPrChange w:id="33215" w:author="Στάθης Καπ" w:date="2023-03-03T06:26:00Z">
              <w:tcPr>
                <w:tcW w:w="541" w:type="dxa"/>
                <w:vAlign w:val="bottom"/>
              </w:tcPr>
            </w:tcPrChange>
          </w:tcPr>
          <w:p w14:paraId="12B4B1E2" w14:textId="320BA377" w:rsidR="00C87CFE" w:rsidRPr="00CD1347" w:rsidRDefault="00C87CFE" w:rsidP="00C87CFE">
            <w:pPr>
              <w:jc w:val="center"/>
              <w:rPr>
                <w:ins w:id="33216" w:author="Στάθης Καπ" w:date="2023-03-03T04:01:00Z"/>
                <w:rFonts w:ascii="Calibri" w:hAnsi="Calibri" w:cs="Calibri"/>
                <w:color w:val="000000"/>
                <w:sz w:val="16"/>
                <w:szCs w:val="16"/>
              </w:rPr>
            </w:pPr>
            <w:ins w:id="33217" w:author="Στάθης Καπ" w:date="2023-03-03T06:21:00Z">
              <w:r>
                <w:rPr>
                  <w:rFonts w:ascii="Calibri" w:hAnsi="Calibri" w:cs="Calibri"/>
                  <w:color w:val="000000"/>
                  <w:sz w:val="16"/>
                  <w:szCs w:val="16"/>
                </w:rPr>
                <w:t>0.265</w:t>
              </w:r>
            </w:ins>
          </w:p>
        </w:tc>
        <w:tc>
          <w:tcPr>
            <w:tcW w:w="589" w:type="dxa"/>
            <w:vAlign w:val="center"/>
            <w:tcPrChange w:id="33218" w:author="Στάθης Καπ" w:date="2023-03-03T06:26:00Z">
              <w:tcPr>
                <w:tcW w:w="589" w:type="dxa"/>
                <w:vAlign w:val="center"/>
              </w:tcPr>
            </w:tcPrChange>
          </w:tcPr>
          <w:p w14:paraId="3918E014" w14:textId="038ADBCF" w:rsidR="00C87CFE" w:rsidRPr="00CD1347" w:rsidRDefault="00C87CFE" w:rsidP="00C87CFE">
            <w:pPr>
              <w:jc w:val="center"/>
              <w:rPr>
                <w:ins w:id="33219" w:author="Στάθης Καπ" w:date="2023-03-03T04:01:00Z"/>
                <w:rFonts w:cstheme="minorHAnsi"/>
                <w:sz w:val="16"/>
                <w:szCs w:val="16"/>
              </w:rPr>
            </w:pPr>
            <w:ins w:id="33220" w:author="Στάθης Καπ" w:date="2023-03-03T06:21:00Z">
              <w:r>
                <w:rPr>
                  <w:rFonts w:ascii="Calibri" w:hAnsi="Calibri" w:cstheme="minorHAnsi"/>
                  <w:color w:val="000000"/>
                  <w:sz w:val="16"/>
                  <w:szCs w:val="16"/>
                </w:rPr>
                <w:t>12.66</w:t>
              </w:r>
            </w:ins>
          </w:p>
        </w:tc>
        <w:tc>
          <w:tcPr>
            <w:tcW w:w="463" w:type="dxa"/>
            <w:vAlign w:val="center"/>
            <w:tcPrChange w:id="33221" w:author="Στάθης Καπ" w:date="2023-03-03T06:26:00Z">
              <w:tcPr>
                <w:tcW w:w="463" w:type="dxa"/>
                <w:vAlign w:val="bottom"/>
              </w:tcPr>
            </w:tcPrChange>
          </w:tcPr>
          <w:p w14:paraId="0A5922DB" w14:textId="277DCFFD" w:rsidR="00C87CFE" w:rsidRPr="00CD1347" w:rsidRDefault="00C87CFE" w:rsidP="00C87CFE">
            <w:pPr>
              <w:jc w:val="center"/>
              <w:rPr>
                <w:ins w:id="33222" w:author="Στάθης Καπ" w:date="2023-03-03T04:01:00Z"/>
                <w:rFonts w:ascii="Calibri" w:hAnsi="Calibri" w:cs="Calibri"/>
                <w:color w:val="000000"/>
                <w:sz w:val="16"/>
                <w:szCs w:val="16"/>
              </w:rPr>
            </w:pPr>
            <w:ins w:id="33223" w:author="Στάθης Καπ" w:date="2023-03-03T06:21:00Z">
              <w:r>
                <w:rPr>
                  <w:rFonts w:ascii="Calibri" w:hAnsi="Calibri" w:cs="Calibri"/>
                  <w:color w:val="000000"/>
                  <w:sz w:val="16"/>
                  <w:szCs w:val="16"/>
                </w:rPr>
                <w:t>481</w:t>
              </w:r>
            </w:ins>
          </w:p>
        </w:tc>
        <w:tc>
          <w:tcPr>
            <w:tcW w:w="541" w:type="dxa"/>
            <w:vAlign w:val="center"/>
            <w:tcPrChange w:id="33224" w:author="Στάθης Καπ" w:date="2023-03-03T06:26:00Z">
              <w:tcPr>
                <w:tcW w:w="541" w:type="dxa"/>
                <w:vAlign w:val="bottom"/>
              </w:tcPr>
            </w:tcPrChange>
          </w:tcPr>
          <w:p w14:paraId="189AD8E5" w14:textId="56782B57" w:rsidR="00C87CFE" w:rsidRPr="00CD1347" w:rsidRDefault="00C87CFE" w:rsidP="00C87CFE">
            <w:pPr>
              <w:jc w:val="center"/>
              <w:rPr>
                <w:ins w:id="33225" w:author="Στάθης Καπ" w:date="2023-03-03T04:01:00Z"/>
                <w:rFonts w:ascii="Calibri" w:hAnsi="Calibri" w:cs="Calibri"/>
                <w:color w:val="000000"/>
                <w:sz w:val="16"/>
                <w:szCs w:val="16"/>
              </w:rPr>
            </w:pPr>
            <w:ins w:id="33226" w:author="Στάθης Καπ" w:date="2023-03-03T06:21:00Z">
              <w:r>
                <w:rPr>
                  <w:rFonts w:ascii="Calibri" w:hAnsi="Calibri" w:cs="Calibri"/>
                  <w:color w:val="000000"/>
                  <w:sz w:val="16"/>
                  <w:szCs w:val="16"/>
                </w:rPr>
                <w:t>0.34</w:t>
              </w:r>
            </w:ins>
          </w:p>
        </w:tc>
        <w:tc>
          <w:tcPr>
            <w:tcW w:w="589" w:type="dxa"/>
            <w:vAlign w:val="center"/>
            <w:tcPrChange w:id="33227" w:author="Στάθης Καπ" w:date="2023-03-03T06:26:00Z">
              <w:tcPr>
                <w:tcW w:w="589" w:type="dxa"/>
                <w:vAlign w:val="center"/>
              </w:tcPr>
            </w:tcPrChange>
          </w:tcPr>
          <w:p w14:paraId="077F788D" w14:textId="5B2399A2" w:rsidR="00C87CFE" w:rsidRPr="00CD1347" w:rsidRDefault="00C87CFE" w:rsidP="00C87CFE">
            <w:pPr>
              <w:jc w:val="center"/>
              <w:rPr>
                <w:ins w:id="33228" w:author="Στάθης Καπ" w:date="2023-03-03T04:01:00Z"/>
                <w:rFonts w:cstheme="minorHAnsi"/>
                <w:sz w:val="16"/>
                <w:szCs w:val="16"/>
              </w:rPr>
            </w:pPr>
            <w:ins w:id="33229"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332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231" w:author="Στάθης Καπ" w:date="2023-03-03T04:01:00Z"/>
        </w:trPr>
        <w:tc>
          <w:tcPr>
            <w:tcW w:w="515" w:type="dxa"/>
            <w:tcBorders>
              <w:top w:val="nil"/>
              <w:bottom w:val="nil"/>
              <w:right w:val="single" w:sz="4" w:space="0" w:color="auto"/>
            </w:tcBorders>
            <w:shd w:val="clear" w:color="auto" w:fill="E7E6E6" w:themeFill="background2"/>
            <w:vAlign w:val="bottom"/>
            <w:tcPrChange w:id="33232" w:author="Στάθης Καπ" w:date="2023-03-03T06:26:00Z">
              <w:tcPr>
                <w:tcW w:w="515" w:type="dxa"/>
                <w:vAlign w:val="bottom"/>
              </w:tcPr>
            </w:tcPrChange>
          </w:tcPr>
          <w:p w14:paraId="016BEE27" w14:textId="3405467C" w:rsidR="00C87CFE" w:rsidRPr="00CD1347" w:rsidRDefault="00C87CFE" w:rsidP="00C87CFE">
            <w:pPr>
              <w:jc w:val="center"/>
              <w:rPr>
                <w:ins w:id="33233" w:author="Στάθης Καπ" w:date="2023-03-03T04:01:00Z"/>
                <w:rFonts w:ascii="Calibri" w:hAnsi="Calibri" w:cs="Calibri"/>
                <w:color w:val="000000"/>
                <w:sz w:val="16"/>
                <w:szCs w:val="16"/>
              </w:rPr>
            </w:pPr>
            <w:ins w:id="33234" w:author="Στάθης Καπ" w:date="2023-03-03T04:08:00Z">
              <w:r w:rsidRPr="00CD1347">
                <w:rPr>
                  <w:rFonts w:ascii="Calibri" w:hAnsi="Calibri" w:cs="Calibri"/>
                  <w:color w:val="000000"/>
                  <w:sz w:val="16"/>
                  <w:szCs w:val="16"/>
                  <w:rPrChange w:id="33235"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33236" w:author="Στάθης Καπ" w:date="2023-03-03T06:26:00Z">
              <w:tcPr>
                <w:tcW w:w="560" w:type="dxa"/>
              </w:tcPr>
            </w:tcPrChange>
          </w:tcPr>
          <w:p w14:paraId="249C07CA" w14:textId="7B349779" w:rsidR="00C87CFE" w:rsidRPr="00CD1347" w:rsidRDefault="00C87CFE" w:rsidP="00C87CFE">
            <w:pPr>
              <w:jc w:val="center"/>
              <w:rPr>
                <w:ins w:id="33237" w:author="Στάθης Καπ" w:date="2023-03-03T04:01:00Z"/>
                <w:sz w:val="16"/>
                <w:szCs w:val="16"/>
              </w:rPr>
            </w:pPr>
            <w:ins w:id="33238" w:author="Στάθης Καπ" w:date="2023-03-03T06:21:00Z">
              <w:r>
                <w:rPr>
                  <w:rFonts w:ascii="Calibri" w:hAnsi="Calibri" w:cs="Calibri"/>
                  <w:color w:val="000000"/>
                  <w:sz w:val="16"/>
                  <w:szCs w:val="16"/>
                </w:rPr>
                <w:t>773</w:t>
              </w:r>
            </w:ins>
          </w:p>
        </w:tc>
        <w:tc>
          <w:tcPr>
            <w:tcW w:w="855" w:type="dxa"/>
            <w:vAlign w:val="center"/>
            <w:tcPrChange w:id="33239" w:author="Στάθης Καπ" w:date="2023-03-03T06:26:00Z">
              <w:tcPr>
                <w:tcW w:w="855" w:type="dxa"/>
              </w:tcPr>
            </w:tcPrChange>
          </w:tcPr>
          <w:p w14:paraId="10E39E03" w14:textId="4E2B1485" w:rsidR="00C87CFE" w:rsidRPr="00CD1347" w:rsidRDefault="00C87CFE" w:rsidP="00C87CFE">
            <w:pPr>
              <w:jc w:val="center"/>
              <w:rPr>
                <w:ins w:id="33240" w:author="Στάθης Καπ" w:date="2023-03-03T04:01:00Z"/>
                <w:sz w:val="16"/>
                <w:szCs w:val="16"/>
              </w:rPr>
            </w:pPr>
            <w:ins w:id="33241" w:author="Στάθης Καπ" w:date="2023-03-03T06:21:00Z">
              <w:r>
                <w:rPr>
                  <w:rFonts w:ascii="Calibri" w:hAnsi="Calibri" w:cs="Calibri"/>
                  <w:color w:val="000000"/>
                  <w:sz w:val="16"/>
                  <w:szCs w:val="16"/>
                </w:rPr>
                <w:t>745</w:t>
              </w:r>
            </w:ins>
          </w:p>
        </w:tc>
        <w:tc>
          <w:tcPr>
            <w:tcW w:w="544" w:type="dxa"/>
            <w:vAlign w:val="center"/>
            <w:tcPrChange w:id="33242" w:author="Στάθης Καπ" w:date="2023-03-03T06:26:00Z">
              <w:tcPr>
                <w:tcW w:w="544" w:type="dxa"/>
                <w:vAlign w:val="bottom"/>
              </w:tcPr>
            </w:tcPrChange>
          </w:tcPr>
          <w:p w14:paraId="07319EF7" w14:textId="6CDD90BA" w:rsidR="00C87CFE" w:rsidRPr="00CD1347" w:rsidRDefault="00C87CFE" w:rsidP="00C87CFE">
            <w:pPr>
              <w:jc w:val="center"/>
              <w:rPr>
                <w:ins w:id="33243" w:author="Στάθης Καπ" w:date="2023-03-03T04:01:00Z"/>
                <w:rFonts w:ascii="Calibri" w:hAnsi="Calibri" w:cs="Calibri"/>
                <w:color w:val="000000"/>
                <w:sz w:val="16"/>
                <w:szCs w:val="16"/>
              </w:rPr>
            </w:pPr>
            <w:ins w:id="33244" w:author="Στάθης Καπ" w:date="2023-03-03T06:21:00Z">
              <w:r>
                <w:rPr>
                  <w:rFonts w:ascii="Calibri" w:hAnsi="Calibri" w:cs="Calibri"/>
                  <w:color w:val="000000"/>
                  <w:sz w:val="16"/>
                  <w:szCs w:val="16"/>
                </w:rPr>
                <w:t>704</w:t>
              </w:r>
            </w:ins>
          </w:p>
        </w:tc>
        <w:tc>
          <w:tcPr>
            <w:tcW w:w="621" w:type="dxa"/>
            <w:vAlign w:val="center"/>
            <w:tcPrChange w:id="33245" w:author="Στάθης Καπ" w:date="2023-03-03T06:26:00Z">
              <w:tcPr>
                <w:tcW w:w="621" w:type="dxa"/>
                <w:vAlign w:val="bottom"/>
              </w:tcPr>
            </w:tcPrChange>
          </w:tcPr>
          <w:p w14:paraId="15AC189A" w14:textId="05F0C170" w:rsidR="00C87CFE" w:rsidRPr="00CD1347" w:rsidRDefault="00C87CFE" w:rsidP="00C87CFE">
            <w:pPr>
              <w:jc w:val="center"/>
              <w:rPr>
                <w:ins w:id="33246" w:author="Στάθης Καπ" w:date="2023-03-03T04:01:00Z"/>
                <w:rFonts w:ascii="Calibri" w:hAnsi="Calibri" w:cs="Calibri"/>
                <w:color w:val="000000"/>
                <w:sz w:val="16"/>
                <w:szCs w:val="16"/>
              </w:rPr>
            </w:pPr>
            <w:ins w:id="33247" w:author="Στάθης Καπ" w:date="2023-03-03T06:21:00Z">
              <w:r>
                <w:rPr>
                  <w:rFonts w:ascii="Calibri" w:hAnsi="Calibri" w:cs="Calibri"/>
                  <w:color w:val="000000"/>
                  <w:sz w:val="16"/>
                  <w:szCs w:val="16"/>
                </w:rPr>
                <w:t>0.411</w:t>
              </w:r>
            </w:ins>
          </w:p>
        </w:tc>
        <w:tc>
          <w:tcPr>
            <w:tcW w:w="669" w:type="dxa"/>
            <w:vAlign w:val="center"/>
            <w:tcPrChange w:id="33248" w:author="Στάθης Καπ" w:date="2023-03-03T06:26:00Z">
              <w:tcPr>
                <w:tcW w:w="669" w:type="dxa"/>
                <w:vAlign w:val="center"/>
              </w:tcPr>
            </w:tcPrChange>
          </w:tcPr>
          <w:p w14:paraId="063883E2" w14:textId="0039A12F" w:rsidR="00C87CFE" w:rsidRPr="00CD1347" w:rsidRDefault="00C87CFE" w:rsidP="00C87CFE">
            <w:pPr>
              <w:jc w:val="center"/>
              <w:rPr>
                <w:ins w:id="33249" w:author="Στάθης Καπ" w:date="2023-03-03T04:01:00Z"/>
                <w:rFonts w:cstheme="minorHAnsi"/>
                <w:sz w:val="16"/>
                <w:szCs w:val="16"/>
              </w:rPr>
            </w:pPr>
            <w:ins w:id="33250" w:author="Στάθης Καπ" w:date="2023-03-03T06:21:00Z">
              <w:r>
                <w:rPr>
                  <w:rFonts w:ascii="Calibri" w:hAnsi="Calibri" w:cstheme="minorHAnsi"/>
                  <w:color w:val="000000"/>
                  <w:sz w:val="16"/>
                  <w:szCs w:val="16"/>
                </w:rPr>
                <w:t>8.93</w:t>
              </w:r>
            </w:ins>
          </w:p>
        </w:tc>
        <w:tc>
          <w:tcPr>
            <w:tcW w:w="543" w:type="dxa"/>
            <w:vAlign w:val="center"/>
            <w:tcPrChange w:id="33251" w:author="Στάθης Καπ" w:date="2023-03-03T06:26:00Z">
              <w:tcPr>
                <w:tcW w:w="543" w:type="dxa"/>
                <w:vAlign w:val="bottom"/>
              </w:tcPr>
            </w:tcPrChange>
          </w:tcPr>
          <w:p w14:paraId="41282C36" w14:textId="38E61327" w:rsidR="00C87CFE" w:rsidRPr="00CD1347" w:rsidRDefault="00C87CFE" w:rsidP="00C87CFE">
            <w:pPr>
              <w:jc w:val="center"/>
              <w:rPr>
                <w:ins w:id="33252" w:author="Στάθης Καπ" w:date="2023-03-03T04:01:00Z"/>
                <w:rFonts w:ascii="Calibri" w:hAnsi="Calibri" w:cs="Calibri"/>
                <w:color w:val="000000"/>
                <w:sz w:val="16"/>
                <w:szCs w:val="16"/>
              </w:rPr>
            </w:pPr>
            <w:ins w:id="33253" w:author="Στάθης Καπ" w:date="2023-03-03T06:21:00Z">
              <w:r>
                <w:rPr>
                  <w:rFonts w:ascii="Calibri" w:hAnsi="Calibri" w:cs="Calibri"/>
                  <w:color w:val="000000"/>
                  <w:sz w:val="16"/>
                  <w:szCs w:val="16"/>
                </w:rPr>
                <w:t>688</w:t>
              </w:r>
            </w:ins>
          </w:p>
        </w:tc>
        <w:tc>
          <w:tcPr>
            <w:tcW w:w="621" w:type="dxa"/>
            <w:vAlign w:val="center"/>
            <w:tcPrChange w:id="33254" w:author="Στάθης Καπ" w:date="2023-03-03T06:26:00Z">
              <w:tcPr>
                <w:tcW w:w="621" w:type="dxa"/>
                <w:vAlign w:val="bottom"/>
              </w:tcPr>
            </w:tcPrChange>
          </w:tcPr>
          <w:p w14:paraId="3D34F12A" w14:textId="6D9C2BA3" w:rsidR="00C87CFE" w:rsidRPr="00CD1347" w:rsidRDefault="00C87CFE" w:rsidP="00C87CFE">
            <w:pPr>
              <w:jc w:val="center"/>
              <w:rPr>
                <w:ins w:id="33255" w:author="Στάθης Καπ" w:date="2023-03-03T04:01:00Z"/>
                <w:rFonts w:ascii="Calibri" w:hAnsi="Calibri" w:cs="Calibri"/>
                <w:color w:val="000000"/>
                <w:sz w:val="16"/>
                <w:szCs w:val="16"/>
              </w:rPr>
            </w:pPr>
            <w:ins w:id="33256" w:author="Στάθης Καπ" w:date="2023-03-03T06:21:00Z">
              <w:r>
                <w:rPr>
                  <w:rFonts w:ascii="Calibri" w:hAnsi="Calibri" w:cs="Calibri"/>
                  <w:color w:val="000000"/>
                  <w:sz w:val="16"/>
                  <w:szCs w:val="16"/>
                </w:rPr>
                <w:t>0.3</w:t>
              </w:r>
            </w:ins>
          </w:p>
        </w:tc>
        <w:tc>
          <w:tcPr>
            <w:tcW w:w="669" w:type="dxa"/>
            <w:vAlign w:val="center"/>
            <w:tcPrChange w:id="33257" w:author="Στάθης Καπ" w:date="2023-03-03T06:26:00Z">
              <w:tcPr>
                <w:tcW w:w="669" w:type="dxa"/>
                <w:vAlign w:val="center"/>
              </w:tcPr>
            </w:tcPrChange>
          </w:tcPr>
          <w:p w14:paraId="3314BCD0" w14:textId="1B42FB09" w:rsidR="00C87CFE" w:rsidRPr="00CD1347" w:rsidRDefault="00C87CFE" w:rsidP="00C87CFE">
            <w:pPr>
              <w:jc w:val="center"/>
              <w:rPr>
                <w:ins w:id="33258" w:author="Στάθης Καπ" w:date="2023-03-03T04:01:00Z"/>
                <w:rFonts w:cstheme="minorHAnsi"/>
                <w:sz w:val="16"/>
                <w:szCs w:val="16"/>
              </w:rPr>
            </w:pPr>
            <w:ins w:id="33259" w:author="Στάθης Καπ" w:date="2023-03-03T06:21:00Z">
              <w:r>
                <w:rPr>
                  <w:rFonts w:ascii="Calibri" w:hAnsi="Calibri" w:cstheme="minorHAnsi"/>
                  <w:color w:val="000000"/>
                  <w:sz w:val="16"/>
                  <w:szCs w:val="16"/>
                </w:rPr>
                <w:t>2.27</w:t>
              </w:r>
            </w:ins>
          </w:p>
        </w:tc>
        <w:tc>
          <w:tcPr>
            <w:tcW w:w="508" w:type="dxa"/>
            <w:vAlign w:val="center"/>
            <w:tcPrChange w:id="33260" w:author="Στάθης Καπ" w:date="2023-03-03T06:26:00Z">
              <w:tcPr>
                <w:tcW w:w="508" w:type="dxa"/>
                <w:vAlign w:val="bottom"/>
              </w:tcPr>
            </w:tcPrChange>
          </w:tcPr>
          <w:p w14:paraId="3D9C4843" w14:textId="28AC3520" w:rsidR="00C87CFE" w:rsidRPr="00CD1347" w:rsidRDefault="00C87CFE" w:rsidP="00C87CFE">
            <w:pPr>
              <w:jc w:val="center"/>
              <w:rPr>
                <w:ins w:id="33261" w:author="Στάθης Καπ" w:date="2023-03-03T04:01:00Z"/>
                <w:rFonts w:ascii="Calibri" w:hAnsi="Calibri" w:cs="Calibri"/>
                <w:color w:val="000000"/>
                <w:sz w:val="16"/>
                <w:szCs w:val="16"/>
              </w:rPr>
            </w:pPr>
            <w:ins w:id="33262" w:author="Στάθης Καπ" w:date="2023-03-03T06:21:00Z">
              <w:r>
                <w:rPr>
                  <w:rFonts w:ascii="Calibri" w:hAnsi="Calibri" w:cs="Calibri"/>
                  <w:color w:val="000000"/>
                  <w:sz w:val="16"/>
                  <w:szCs w:val="16"/>
                </w:rPr>
                <w:t>630</w:t>
              </w:r>
            </w:ins>
          </w:p>
        </w:tc>
        <w:tc>
          <w:tcPr>
            <w:tcW w:w="541" w:type="dxa"/>
            <w:vAlign w:val="center"/>
            <w:tcPrChange w:id="33263" w:author="Στάθης Καπ" w:date="2023-03-03T06:26:00Z">
              <w:tcPr>
                <w:tcW w:w="541" w:type="dxa"/>
                <w:vAlign w:val="bottom"/>
              </w:tcPr>
            </w:tcPrChange>
          </w:tcPr>
          <w:p w14:paraId="2F8CFDDE" w14:textId="287F6164" w:rsidR="00C87CFE" w:rsidRPr="00CD1347" w:rsidRDefault="00C87CFE" w:rsidP="00C87CFE">
            <w:pPr>
              <w:jc w:val="center"/>
              <w:rPr>
                <w:ins w:id="33264" w:author="Στάθης Καπ" w:date="2023-03-03T04:01:00Z"/>
                <w:rFonts w:ascii="Calibri" w:hAnsi="Calibri" w:cs="Calibri"/>
                <w:color w:val="000000"/>
                <w:sz w:val="16"/>
                <w:szCs w:val="16"/>
              </w:rPr>
            </w:pPr>
            <w:ins w:id="33265" w:author="Στάθης Καπ" w:date="2023-03-03T06:21:00Z">
              <w:r>
                <w:rPr>
                  <w:rFonts w:ascii="Calibri" w:hAnsi="Calibri" w:cs="Calibri"/>
                  <w:color w:val="000000"/>
                  <w:sz w:val="16"/>
                  <w:szCs w:val="16"/>
                </w:rPr>
                <w:t>0.274</w:t>
              </w:r>
            </w:ins>
          </w:p>
        </w:tc>
        <w:tc>
          <w:tcPr>
            <w:tcW w:w="589" w:type="dxa"/>
            <w:vAlign w:val="center"/>
            <w:tcPrChange w:id="33266" w:author="Στάθης Καπ" w:date="2023-03-03T06:26:00Z">
              <w:tcPr>
                <w:tcW w:w="589" w:type="dxa"/>
                <w:vAlign w:val="center"/>
              </w:tcPr>
            </w:tcPrChange>
          </w:tcPr>
          <w:p w14:paraId="4EF40B15" w14:textId="39C81112" w:rsidR="00C87CFE" w:rsidRPr="00CD1347" w:rsidRDefault="00C87CFE" w:rsidP="00C87CFE">
            <w:pPr>
              <w:jc w:val="center"/>
              <w:rPr>
                <w:ins w:id="33267" w:author="Στάθης Καπ" w:date="2023-03-03T04:01:00Z"/>
                <w:rFonts w:cstheme="minorHAnsi"/>
                <w:sz w:val="16"/>
                <w:szCs w:val="16"/>
              </w:rPr>
            </w:pPr>
            <w:ins w:id="33268" w:author="Στάθης Καπ" w:date="2023-03-03T06:21:00Z">
              <w:r>
                <w:rPr>
                  <w:rFonts w:ascii="Calibri" w:hAnsi="Calibri" w:cstheme="minorHAnsi"/>
                  <w:color w:val="000000"/>
                  <w:sz w:val="16"/>
                  <w:szCs w:val="16"/>
                </w:rPr>
                <w:t>10.51</w:t>
              </w:r>
            </w:ins>
          </w:p>
        </w:tc>
        <w:tc>
          <w:tcPr>
            <w:tcW w:w="463" w:type="dxa"/>
            <w:vAlign w:val="center"/>
            <w:tcPrChange w:id="33269" w:author="Στάθης Καπ" w:date="2023-03-03T06:26:00Z">
              <w:tcPr>
                <w:tcW w:w="463" w:type="dxa"/>
                <w:vAlign w:val="bottom"/>
              </w:tcPr>
            </w:tcPrChange>
          </w:tcPr>
          <w:p w14:paraId="035A11E1" w14:textId="7E73C3B2" w:rsidR="00C87CFE" w:rsidRPr="00CD1347" w:rsidRDefault="00C87CFE" w:rsidP="00C87CFE">
            <w:pPr>
              <w:jc w:val="center"/>
              <w:rPr>
                <w:ins w:id="33270" w:author="Στάθης Καπ" w:date="2023-03-03T04:01:00Z"/>
                <w:rFonts w:ascii="Calibri" w:hAnsi="Calibri" w:cs="Calibri"/>
                <w:color w:val="000000"/>
                <w:sz w:val="16"/>
                <w:szCs w:val="16"/>
              </w:rPr>
            </w:pPr>
            <w:ins w:id="33271" w:author="Στάθης Καπ" w:date="2023-03-03T06:21:00Z">
              <w:r>
                <w:rPr>
                  <w:rFonts w:ascii="Calibri" w:hAnsi="Calibri" w:cs="Calibri"/>
                  <w:color w:val="000000"/>
                  <w:sz w:val="16"/>
                  <w:szCs w:val="16"/>
                </w:rPr>
                <w:t>530</w:t>
              </w:r>
            </w:ins>
          </w:p>
        </w:tc>
        <w:tc>
          <w:tcPr>
            <w:tcW w:w="541" w:type="dxa"/>
            <w:vAlign w:val="center"/>
            <w:tcPrChange w:id="33272" w:author="Στάθης Καπ" w:date="2023-03-03T06:26:00Z">
              <w:tcPr>
                <w:tcW w:w="541" w:type="dxa"/>
                <w:vAlign w:val="bottom"/>
              </w:tcPr>
            </w:tcPrChange>
          </w:tcPr>
          <w:p w14:paraId="316C91C5" w14:textId="15AAB379" w:rsidR="00C87CFE" w:rsidRPr="00CD1347" w:rsidRDefault="00C87CFE" w:rsidP="00C87CFE">
            <w:pPr>
              <w:jc w:val="center"/>
              <w:rPr>
                <w:ins w:id="33273" w:author="Στάθης Καπ" w:date="2023-03-03T04:01:00Z"/>
                <w:rFonts w:ascii="Calibri" w:hAnsi="Calibri" w:cs="Calibri"/>
                <w:color w:val="000000"/>
                <w:sz w:val="16"/>
                <w:szCs w:val="16"/>
              </w:rPr>
            </w:pPr>
            <w:ins w:id="33274" w:author="Στάθης Καπ" w:date="2023-03-03T06:21:00Z">
              <w:r>
                <w:rPr>
                  <w:rFonts w:ascii="Calibri" w:hAnsi="Calibri" w:cs="Calibri"/>
                  <w:color w:val="000000"/>
                  <w:sz w:val="16"/>
                  <w:szCs w:val="16"/>
                </w:rPr>
                <w:t>0.338</w:t>
              </w:r>
            </w:ins>
          </w:p>
        </w:tc>
        <w:tc>
          <w:tcPr>
            <w:tcW w:w="589" w:type="dxa"/>
            <w:vAlign w:val="center"/>
            <w:tcPrChange w:id="33275" w:author="Στάθης Καπ" w:date="2023-03-03T06:26:00Z">
              <w:tcPr>
                <w:tcW w:w="589" w:type="dxa"/>
                <w:vAlign w:val="center"/>
              </w:tcPr>
            </w:tcPrChange>
          </w:tcPr>
          <w:p w14:paraId="2D2112C7" w14:textId="50B3F66F" w:rsidR="00C87CFE" w:rsidRPr="00CD1347" w:rsidRDefault="00C87CFE" w:rsidP="00C87CFE">
            <w:pPr>
              <w:jc w:val="center"/>
              <w:rPr>
                <w:ins w:id="33276" w:author="Στάθης Καπ" w:date="2023-03-03T04:01:00Z"/>
                <w:rFonts w:cstheme="minorHAnsi"/>
                <w:sz w:val="16"/>
                <w:szCs w:val="16"/>
              </w:rPr>
            </w:pPr>
            <w:ins w:id="33277"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332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279" w:author="Στάθης Καπ" w:date="2023-03-03T04:01:00Z"/>
        </w:trPr>
        <w:tc>
          <w:tcPr>
            <w:tcW w:w="515" w:type="dxa"/>
            <w:tcBorders>
              <w:top w:val="nil"/>
              <w:bottom w:val="nil"/>
              <w:right w:val="single" w:sz="4" w:space="0" w:color="auto"/>
            </w:tcBorders>
            <w:shd w:val="clear" w:color="auto" w:fill="E7E6E6" w:themeFill="background2"/>
            <w:vAlign w:val="bottom"/>
            <w:tcPrChange w:id="33280" w:author="Στάθης Καπ" w:date="2023-03-03T06:26:00Z">
              <w:tcPr>
                <w:tcW w:w="515" w:type="dxa"/>
                <w:vAlign w:val="bottom"/>
              </w:tcPr>
            </w:tcPrChange>
          </w:tcPr>
          <w:p w14:paraId="11E93B3D" w14:textId="0479A065" w:rsidR="00C87CFE" w:rsidRPr="00CD1347" w:rsidRDefault="00C87CFE" w:rsidP="00C87CFE">
            <w:pPr>
              <w:jc w:val="center"/>
              <w:rPr>
                <w:ins w:id="33281" w:author="Στάθης Καπ" w:date="2023-03-03T04:01:00Z"/>
                <w:rFonts w:ascii="Calibri" w:hAnsi="Calibri" w:cs="Calibri"/>
                <w:color w:val="000000"/>
                <w:sz w:val="16"/>
                <w:szCs w:val="16"/>
              </w:rPr>
            </w:pPr>
            <w:ins w:id="33282" w:author="Στάθης Καπ" w:date="2023-03-03T04:08:00Z">
              <w:r w:rsidRPr="00CD1347">
                <w:rPr>
                  <w:rFonts w:ascii="Calibri" w:hAnsi="Calibri" w:cs="Calibri"/>
                  <w:color w:val="000000"/>
                  <w:sz w:val="16"/>
                  <w:szCs w:val="16"/>
                  <w:rPrChange w:id="33283"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33284" w:author="Στάθης Καπ" w:date="2023-03-03T06:26:00Z">
              <w:tcPr>
                <w:tcW w:w="560" w:type="dxa"/>
              </w:tcPr>
            </w:tcPrChange>
          </w:tcPr>
          <w:p w14:paraId="3B925ADE" w14:textId="180D1B17" w:rsidR="00C87CFE" w:rsidRPr="00CD1347" w:rsidRDefault="00C87CFE" w:rsidP="00C87CFE">
            <w:pPr>
              <w:jc w:val="center"/>
              <w:rPr>
                <w:ins w:id="33285" w:author="Στάθης Καπ" w:date="2023-03-03T04:01:00Z"/>
                <w:sz w:val="16"/>
                <w:szCs w:val="16"/>
              </w:rPr>
            </w:pPr>
            <w:ins w:id="33286" w:author="Στάθης Καπ" w:date="2023-03-03T06:21:00Z">
              <w:r>
                <w:rPr>
                  <w:rFonts w:ascii="Calibri" w:hAnsi="Calibri" w:cs="Calibri"/>
                  <w:color w:val="000000"/>
                  <w:sz w:val="16"/>
                  <w:szCs w:val="16"/>
                </w:rPr>
                <w:t>795</w:t>
              </w:r>
            </w:ins>
          </w:p>
        </w:tc>
        <w:tc>
          <w:tcPr>
            <w:tcW w:w="855" w:type="dxa"/>
            <w:vAlign w:val="center"/>
            <w:tcPrChange w:id="33287" w:author="Στάθης Καπ" w:date="2023-03-03T06:26:00Z">
              <w:tcPr>
                <w:tcW w:w="855" w:type="dxa"/>
              </w:tcPr>
            </w:tcPrChange>
          </w:tcPr>
          <w:p w14:paraId="78B4C9F7" w14:textId="0A3FDB5D" w:rsidR="00C87CFE" w:rsidRPr="00CD1347" w:rsidRDefault="00C87CFE" w:rsidP="00C87CFE">
            <w:pPr>
              <w:jc w:val="center"/>
              <w:rPr>
                <w:ins w:id="33288" w:author="Στάθης Καπ" w:date="2023-03-03T04:01:00Z"/>
                <w:sz w:val="16"/>
                <w:szCs w:val="16"/>
              </w:rPr>
            </w:pPr>
            <w:ins w:id="33289" w:author="Στάθης Καπ" w:date="2023-03-03T06:21:00Z">
              <w:r>
                <w:rPr>
                  <w:rFonts w:ascii="Calibri" w:hAnsi="Calibri" w:cs="Calibri"/>
                  <w:color w:val="000000"/>
                  <w:sz w:val="16"/>
                  <w:szCs w:val="16"/>
                </w:rPr>
                <w:t>757</w:t>
              </w:r>
            </w:ins>
          </w:p>
        </w:tc>
        <w:tc>
          <w:tcPr>
            <w:tcW w:w="544" w:type="dxa"/>
            <w:vAlign w:val="center"/>
            <w:tcPrChange w:id="33290" w:author="Στάθης Καπ" w:date="2023-03-03T06:26:00Z">
              <w:tcPr>
                <w:tcW w:w="544" w:type="dxa"/>
                <w:vAlign w:val="bottom"/>
              </w:tcPr>
            </w:tcPrChange>
          </w:tcPr>
          <w:p w14:paraId="4AB50855" w14:textId="7F4934AE" w:rsidR="00C87CFE" w:rsidRPr="00CD1347" w:rsidRDefault="00C87CFE" w:rsidP="00C87CFE">
            <w:pPr>
              <w:jc w:val="center"/>
              <w:rPr>
                <w:ins w:id="33291" w:author="Στάθης Καπ" w:date="2023-03-03T04:01:00Z"/>
                <w:rFonts w:ascii="Calibri" w:hAnsi="Calibri" w:cs="Calibri"/>
                <w:color w:val="000000"/>
                <w:sz w:val="16"/>
                <w:szCs w:val="16"/>
              </w:rPr>
            </w:pPr>
            <w:ins w:id="33292" w:author="Στάθης Καπ" w:date="2023-03-03T06:21:00Z">
              <w:r>
                <w:rPr>
                  <w:rFonts w:ascii="Calibri" w:hAnsi="Calibri" w:cs="Calibri"/>
                  <w:color w:val="000000"/>
                  <w:sz w:val="16"/>
                  <w:szCs w:val="16"/>
                </w:rPr>
                <w:t>744</w:t>
              </w:r>
            </w:ins>
          </w:p>
        </w:tc>
        <w:tc>
          <w:tcPr>
            <w:tcW w:w="621" w:type="dxa"/>
            <w:vAlign w:val="center"/>
            <w:tcPrChange w:id="33293" w:author="Στάθης Καπ" w:date="2023-03-03T06:26:00Z">
              <w:tcPr>
                <w:tcW w:w="621" w:type="dxa"/>
                <w:vAlign w:val="bottom"/>
              </w:tcPr>
            </w:tcPrChange>
          </w:tcPr>
          <w:p w14:paraId="1E0D8B9C" w14:textId="0AA88A28" w:rsidR="00C87CFE" w:rsidRPr="00CD1347" w:rsidRDefault="00C87CFE" w:rsidP="00C87CFE">
            <w:pPr>
              <w:jc w:val="center"/>
              <w:rPr>
                <w:ins w:id="33294" w:author="Στάθης Καπ" w:date="2023-03-03T04:01:00Z"/>
                <w:rFonts w:ascii="Calibri" w:hAnsi="Calibri" w:cs="Calibri"/>
                <w:color w:val="000000"/>
                <w:sz w:val="16"/>
                <w:szCs w:val="16"/>
              </w:rPr>
            </w:pPr>
            <w:ins w:id="33295" w:author="Στάθης Καπ" w:date="2023-03-03T06:21:00Z">
              <w:r>
                <w:rPr>
                  <w:rFonts w:ascii="Calibri" w:hAnsi="Calibri" w:cs="Calibri"/>
                  <w:color w:val="000000"/>
                  <w:sz w:val="16"/>
                  <w:szCs w:val="16"/>
                </w:rPr>
                <w:t>0.54</w:t>
              </w:r>
            </w:ins>
          </w:p>
        </w:tc>
        <w:tc>
          <w:tcPr>
            <w:tcW w:w="669" w:type="dxa"/>
            <w:vAlign w:val="center"/>
            <w:tcPrChange w:id="33296" w:author="Στάθης Καπ" w:date="2023-03-03T06:26:00Z">
              <w:tcPr>
                <w:tcW w:w="669" w:type="dxa"/>
                <w:vAlign w:val="center"/>
              </w:tcPr>
            </w:tcPrChange>
          </w:tcPr>
          <w:p w14:paraId="08B19446" w14:textId="7EC8E7B6" w:rsidR="00C87CFE" w:rsidRPr="00CD1347" w:rsidRDefault="00C87CFE" w:rsidP="00C87CFE">
            <w:pPr>
              <w:jc w:val="center"/>
              <w:rPr>
                <w:ins w:id="33297" w:author="Στάθης Καπ" w:date="2023-03-03T04:01:00Z"/>
                <w:rFonts w:cstheme="minorHAnsi"/>
                <w:sz w:val="16"/>
                <w:szCs w:val="16"/>
              </w:rPr>
            </w:pPr>
            <w:ins w:id="33298" w:author="Στάθης Καπ" w:date="2023-03-03T06:21:00Z">
              <w:r>
                <w:rPr>
                  <w:rFonts w:ascii="Calibri" w:hAnsi="Calibri" w:cstheme="minorHAnsi"/>
                  <w:color w:val="000000"/>
                  <w:sz w:val="16"/>
                  <w:szCs w:val="16"/>
                </w:rPr>
                <w:t>6.42</w:t>
              </w:r>
            </w:ins>
          </w:p>
        </w:tc>
        <w:tc>
          <w:tcPr>
            <w:tcW w:w="543" w:type="dxa"/>
            <w:vAlign w:val="center"/>
            <w:tcPrChange w:id="33299" w:author="Στάθης Καπ" w:date="2023-03-03T06:26:00Z">
              <w:tcPr>
                <w:tcW w:w="543" w:type="dxa"/>
                <w:vAlign w:val="bottom"/>
              </w:tcPr>
            </w:tcPrChange>
          </w:tcPr>
          <w:p w14:paraId="1F92088A" w14:textId="27DD45C4" w:rsidR="00C87CFE" w:rsidRPr="00CD1347" w:rsidRDefault="00C87CFE" w:rsidP="00C87CFE">
            <w:pPr>
              <w:jc w:val="center"/>
              <w:rPr>
                <w:ins w:id="33300" w:author="Στάθης Καπ" w:date="2023-03-03T04:01:00Z"/>
                <w:rFonts w:ascii="Calibri" w:hAnsi="Calibri" w:cs="Calibri"/>
                <w:color w:val="000000"/>
                <w:sz w:val="16"/>
                <w:szCs w:val="16"/>
              </w:rPr>
            </w:pPr>
            <w:ins w:id="33301" w:author="Στάθης Καπ" w:date="2023-03-03T06:21:00Z">
              <w:r>
                <w:rPr>
                  <w:rFonts w:ascii="Calibri" w:hAnsi="Calibri" w:cs="Calibri"/>
                  <w:color w:val="000000"/>
                  <w:sz w:val="16"/>
                  <w:szCs w:val="16"/>
                </w:rPr>
                <w:t>651</w:t>
              </w:r>
            </w:ins>
          </w:p>
        </w:tc>
        <w:tc>
          <w:tcPr>
            <w:tcW w:w="621" w:type="dxa"/>
            <w:vAlign w:val="center"/>
            <w:tcPrChange w:id="33302" w:author="Στάθης Καπ" w:date="2023-03-03T06:26:00Z">
              <w:tcPr>
                <w:tcW w:w="621" w:type="dxa"/>
                <w:vAlign w:val="bottom"/>
              </w:tcPr>
            </w:tcPrChange>
          </w:tcPr>
          <w:p w14:paraId="405E5812" w14:textId="5E5CBE23" w:rsidR="00C87CFE" w:rsidRPr="00CD1347" w:rsidRDefault="00C87CFE" w:rsidP="00C87CFE">
            <w:pPr>
              <w:jc w:val="center"/>
              <w:rPr>
                <w:ins w:id="33303" w:author="Στάθης Καπ" w:date="2023-03-03T04:01:00Z"/>
                <w:rFonts w:ascii="Calibri" w:hAnsi="Calibri" w:cs="Calibri"/>
                <w:color w:val="000000"/>
                <w:sz w:val="16"/>
                <w:szCs w:val="16"/>
              </w:rPr>
            </w:pPr>
            <w:ins w:id="33304" w:author="Στάθης Καπ" w:date="2023-03-03T06:21:00Z">
              <w:r>
                <w:rPr>
                  <w:rFonts w:ascii="Calibri" w:hAnsi="Calibri" w:cs="Calibri"/>
                  <w:color w:val="000000"/>
                  <w:sz w:val="16"/>
                  <w:szCs w:val="16"/>
                </w:rPr>
                <w:t>0.312</w:t>
              </w:r>
            </w:ins>
          </w:p>
        </w:tc>
        <w:tc>
          <w:tcPr>
            <w:tcW w:w="669" w:type="dxa"/>
            <w:vAlign w:val="center"/>
            <w:tcPrChange w:id="33305" w:author="Στάθης Καπ" w:date="2023-03-03T06:26:00Z">
              <w:tcPr>
                <w:tcW w:w="669" w:type="dxa"/>
                <w:vAlign w:val="center"/>
              </w:tcPr>
            </w:tcPrChange>
          </w:tcPr>
          <w:p w14:paraId="7E657E61" w14:textId="26F72958" w:rsidR="00C87CFE" w:rsidRPr="00CD1347" w:rsidRDefault="00C87CFE" w:rsidP="00C87CFE">
            <w:pPr>
              <w:jc w:val="center"/>
              <w:rPr>
                <w:ins w:id="33306" w:author="Στάθης Καπ" w:date="2023-03-03T04:01:00Z"/>
                <w:rFonts w:cstheme="minorHAnsi"/>
                <w:sz w:val="16"/>
                <w:szCs w:val="16"/>
              </w:rPr>
            </w:pPr>
            <w:ins w:id="33307" w:author="Στάθης Καπ" w:date="2023-03-03T06:21:00Z">
              <w:r>
                <w:rPr>
                  <w:rFonts w:ascii="Calibri" w:hAnsi="Calibri" w:cstheme="minorHAnsi"/>
                  <w:color w:val="000000"/>
                  <w:sz w:val="16"/>
                  <w:szCs w:val="16"/>
                </w:rPr>
                <w:t>12.5</w:t>
              </w:r>
            </w:ins>
          </w:p>
        </w:tc>
        <w:tc>
          <w:tcPr>
            <w:tcW w:w="508" w:type="dxa"/>
            <w:vAlign w:val="center"/>
            <w:tcPrChange w:id="33308" w:author="Στάθης Καπ" w:date="2023-03-03T06:26:00Z">
              <w:tcPr>
                <w:tcW w:w="508" w:type="dxa"/>
                <w:vAlign w:val="bottom"/>
              </w:tcPr>
            </w:tcPrChange>
          </w:tcPr>
          <w:p w14:paraId="16AE5942" w14:textId="78F7F09E" w:rsidR="00C87CFE" w:rsidRPr="00CD1347" w:rsidRDefault="00C87CFE" w:rsidP="00C87CFE">
            <w:pPr>
              <w:jc w:val="center"/>
              <w:rPr>
                <w:ins w:id="33309" w:author="Στάθης Καπ" w:date="2023-03-03T04:01:00Z"/>
                <w:rFonts w:ascii="Calibri" w:hAnsi="Calibri" w:cs="Calibri"/>
                <w:color w:val="000000"/>
                <w:sz w:val="16"/>
                <w:szCs w:val="16"/>
              </w:rPr>
            </w:pPr>
            <w:ins w:id="33310" w:author="Στάθης Καπ" w:date="2023-03-03T06:21:00Z">
              <w:r>
                <w:rPr>
                  <w:rFonts w:ascii="Calibri" w:hAnsi="Calibri" w:cs="Calibri"/>
                  <w:color w:val="000000"/>
                  <w:sz w:val="16"/>
                  <w:szCs w:val="16"/>
                </w:rPr>
                <w:t>587</w:t>
              </w:r>
            </w:ins>
          </w:p>
        </w:tc>
        <w:tc>
          <w:tcPr>
            <w:tcW w:w="541" w:type="dxa"/>
            <w:vAlign w:val="center"/>
            <w:tcPrChange w:id="33311" w:author="Στάθης Καπ" w:date="2023-03-03T06:26:00Z">
              <w:tcPr>
                <w:tcW w:w="541" w:type="dxa"/>
                <w:vAlign w:val="bottom"/>
              </w:tcPr>
            </w:tcPrChange>
          </w:tcPr>
          <w:p w14:paraId="39A302EE" w14:textId="009B67B6" w:rsidR="00C87CFE" w:rsidRPr="00CD1347" w:rsidRDefault="00C87CFE" w:rsidP="00C87CFE">
            <w:pPr>
              <w:jc w:val="center"/>
              <w:rPr>
                <w:ins w:id="33312" w:author="Στάθης Καπ" w:date="2023-03-03T04:01:00Z"/>
                <w:rFonts w:ascii="Calibri" w:hAnsi="Calibri" w:cs="Calibri"/>
                <w:color w:val="000000"/>
                <w:sz w:val="16"/>
                <w:szCs w:val="16"/>
              </w:rPr>
            </w:pPr>
            <w:ins w:id="33313" w:author="Στάθης Καπ" w:date="2023-03-03T06:21:00Z">
              <w:r>
                <w:rPr>
                  <w:rFonts w:ascii="Calibri" w:hAnsi="Calibri" w:cs="Calibri"/>
                  <w:color w:val="000000"/>
                  <w:sz w:val="16"/>
                  <w:szCs w:val="16"/>
                </w:rPr>
                <w:t>0.263</w:t>
              </w:r>
            </w:ins>
          </w:p>
        </w:tc>
        <w:tc>
          <w:tcPr>
            <w:tcW w:w="589" w:type="dxa"/>
            <w:vAlign w:val="center"/>
            <w:tcPrChange w:id="33314" w:author="Στάθης Καπ" w:date="2023-03-03T06:26:00Z">
              <w:tcPr>
                <w:tcW w:w="589" w:type="dxa"/>
                <w:vAlign w:val="center"/>
              </w:tcPr>
            </w:tcPrChange>
          </w:tcPr>
          <w:p w14:paraId="3DB44904" w14:textId="64E672C1" w:rsidR="00C87CFE" w:rsidRPr="00CD1347" w:rsidRDefault="00C87CFE" w:rsidP="00C87CFE">
            <w:pPr>
              <w:jc w:val="center"/>
              <w:rPr>
                <w:ins w:id="33315" w:author="Στάθης Καπ" w:date="2023-03-03T04:01:00Z"/>
                <w:rFonts w:cstheme="minorHAnsi"/>
                <w:sz w:val="16"/>
                <w:szCs w:val="16"/>
              </w:rPr>
            </w:pPr>
            <w:ins w:id="33316" w:author="Στάθης Καπ" w:date="2023-03-03T06:21:00Z">
              <w:r>
                <w:rPr>
                  <w:rFonts w:ascii="Calibri" w:hAnsi="Calibri" w:cstheme="minorHAnsi"/>
                  <w:color w:val="000000"/>
                  <w:sz w:val="16"/>
                  <w:szCs w:val="16"/>
                </w:rPr>
                <w:t>21.1</w:t>
              </w:r>
            </w:ins>
          </w:p>
        </w:tc>
        <w:tc>
          <w:tcPr>
            <w:tcW w:w="463" w:type="dxa"/>
            <w:vAlign w:val="center"/>
            <w:tcPrChange w:id="33317" w:author="Στάθης Καπ" w:date="2023-03-03T06:26:00Z">
              <w:tcPr>
                <w:tcW w:w="463" w:type="dxa"/>
                <w:vAlign w:val="bottom"/>
              </w:tcPr>
            </w:tcPrChange>
          </w:tcPr>
          <w:p w14:paraId="4861EF27" w14:textId="1661F905" w:rsidR="00C87CFE" w:rsidRPr="00CD1347" w:rsidRDefault="00C87CFE" w:rsidP="00C87CFE">
            <w:pPr>
              <w:jc w:val="center"/>
              <w:rPr>
                <w:ins w:id="33318" w:author="Στάθης Καπ" w:date="2023-03-03T04:01:00Z"/>
                <w:rFonts w:ascii="Calibri" w:hAnsi="Calibri" w:cs="Calibri"/>
                <w:color w:val="000000"/>
                <w:sz w:val="16"/>
                <w:szCs w:val="16"/>
              </w:rPr>
            </w:pPr>
            <w:ins w:id="33319" w:author="Στάθης Καπ" w:date="2023-03-03T06:21:00Z">
              <w:r>
                <w:rPr>
                  <w:rFonts w:ascii="Calibri" w:hAnsi="Calibri" w:cs="Calibri"/>
                  <w:color w:val="000000"/>
                  <w:sz w:val="16"/>
                  <w:szCs w:val="16"/>
                </w:rPr>
                <w:t>587</w:t>
              </w:r>
            </w:ins>
          </w:p>
        </w:tc>
        <w:tc>
          <w:tcPr>
            <w:tcW w:w="541" w:type="dxa"/>
            <w:vAlign w:val="center"/>
            <w:tcPrChange w:id="33320" w:author="Στάθης Καπ" w:date="2023-03-03T06:26:00Z">
              <w:tcPr>
                <w:tcW w:w="541" w:type="dxa"/>
                <w:vAlign w:val="bottom"/>
              </w:tcPr>
            </w:tcPrChange>
          </w:tcPr>
          <w:p w14:paraId="702076B1" w14:textId="1EBCC0AD" w:rsidR="00C87CFE" w:rsidRPr="00CD1347" w:rsidRDefault="00C87CFE" w:rsidP="00C87CFE">
            <w:pPr>
              <w:jc w:val="center"/>
              <w:rPr>
                <w:ins w:id="33321" w:author="Στάθης Καπ" w:date="2023-03-03T04:01:00Z"/>
                <w:rFonts w:ascii="Calibri" w:hAnsi="Calibri" w:cs="Calibri"/>
                <w:color w:val="000000"/>
                <w:sz w:val="16"/>
                <w:szCs w:val="16"/>
              </w:rPr>
            </w:pPr>
            <w:ins w:id="33322" w:author="Στάθης Καπ" w:date="2023-03-03T06:21:00Z">
              <w:r>
                <w:rPr>
                  <w:rFonts w:ascii="Calibri" w:hAnsi="Calibri" w:cs="Calibri"/>
                  <w:color w:val="000000"/>
                  <w:sz w:val="16"/>
                  <w:szCs w:val="16"/>
                </w:rPr>
                <w:t>0.257</w:t>
              </w:r>
            </w:ins>
          </w:p>
        </w:tc>
        <w:tc>
          <w:tcPr>
            <w:tcW w:w="589" w:type="dxa"/>
            <w:vAlign w:val="center"/>
            <w:tcPrChange w:id="33323" w:author="Στάθης Καπ" w:date="2023-03-03T06:26:00Z">
              <w:tcPr>
                <w:tcW w:w="589" w:type="dxa"/>
                <w:vAlign w:val="center"/>
              </w:tcPr>
            </w:tcPrChange>
          </w:tcPr>
          <w:p w14:paraId="2876681A" w14:textId="4A3873F4" w:rsidR="00C87CFE" w:rsidRPr="00CD1347" w:rsidRDefault="00C87CFE" w:rsidP="00C87CFE">
            <w:pPr>
              <w:jc w:val="center"/>
              <w:rPr>
                <w:ins w:id="33324" w:author="Στάθης Καπ" w:date="2023-03-03T04:01:00Z"/>
                <w:rFonts w:cstheme="minorHAnsi"/>
                <w:sz w:val="16"/>
                <w:szCs w:val="16"/>
              </w:rPr>
            </w:pPr>
            <w:ins w:id="33325"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333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327" w:author="Στάθης Καπ" w:date="2023-03-03T04:01:00Z"/>
        </w:trPr>
        <w:tc>
          <w:tcPr>
            <w:tcW w:w="515" w:type="dxa"/>
            <w:tcBorders>
              <w:top w:val="nil"/>
              <w:bottom w:val="nil"/>
              <w:right w:val="single" w:sz="4" w:space="0" w:color="auto"/>
            </w:tcBorders>
            <w:shd w:val="clear" w:color="auto" w:fill="E7E6E6" w:themeFill="background2"/>
            <w:vAlign w:val="bottom"/>
            <w:tcPrChange w:id="33328" w:author="Στάθης Καπ" w:date="2023-03-03T06:26:00Z">
              <w:tcPr>
                <w:tcW w:w="515" w:type="dxa"/>
                <w:vAlign w:val="bottom"/>
              </w:tcPr>
            </w:tcPrChange>
          </w:tcPr>
          <w:p w14:paraId="31726DC8" w14:textId="76F1C2F4" w:rsidR="00C87CFE" w:rsidRPr="00CD1347" w:rsidRDefault="00C87CFE" w:rsidP="00C87CFE">
            <w:pPr>
              <w:jc w:val="center"/>
              <w:rPr>
                <w:ins w:id="33329" w:author="Στάθης Καπ" w:date="2023-03-03T04:01:00Z"/>
                <w:rFonts w:ascii="Calibri" w:hAnsi="Calibri" w:cs="Calibri"/>
                <w:color w:val="000000"/>
                <w:sz w:val="16"/>
                <w:szCs w:val="16"/>
              </w:rPr>
            </w:pPr>
            <w:ins w:id="33330" w:author="Στάθης Καπ" w:date="2023-03-03T04:08:00Z">
              <w:r w:rsidRPr="00CD1347">
                <w:rPr>
                  <w:rFonts w:ascii="Calibri" w:hAnsi="Calibri" w:cs="Calibri"/>
                  <w:color w:val="000000"/>
                  <w:sz w:val="16"/>
                  <w:szCs w:val="16"/>
                  <w:rPrChange w:id="33331"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33332" w:author="Στάθης Καπ" w:date="2023-03-03T06:26:00Z">
              <w:tcPr>
                <w:tcW w:w="560" w:type="dxa"/>
              </w:tcPr>
            </w:tcPrChange>
          </w:tcPr>
          <w:p w14:paraId="0DEA6DBF" w14:textId="1432D466" w:rsidR="00C87CFE" w:rsidRPr="00CD1347" w:rsidRDefault="00C87CFE" w:rsidP="00C87CFE">
            <w:pPr>
              <w:jc w:val="center"/>
              <w:rPr>
                <w:ins w:id="33333" w:author="Στάθης Καπ" w:date="2023-03-03T04:01:00Z"/>
                <w:sz w:val="16"/>
                <w:szCs w:val="16"/>
              </w:rPr>
            </w:pPr>
            <w:ins w:id="33334" w:author="Στάθης Καπ" w:date="2023-03-03T06:21:00Z">
              <w:r>
                <w:rPr>
                  <w:rFonts w:ascii="Calibri" w:hAnsi="Calibri" w:cs="Calibri"/>
                  <w:color w:val="000000"/>
                  <w:sz w:val="16"/>
                  <w:szCs w:val="16"/>
                </w:rPr>
                <w:t>1698</w:t>
              </w:r>
            </w:ins>
          </w:p>
        </w:tc>
        <w:tc>
          <w:tcPr>
            <w:tcW w:w="855" w:type="dxa"/>
            <w:vAlign w:val="center"/>
            <w:tcPrChange w:id="33335" w:author="Στάθης Καπ" w:date="2023-03-03T06:26:00Z">
              <w:tcPr>
                <w:tcW w:w="855" w:type="dxa"/>
              </w:tcPr>
            </w:tcPrChange>
          </w:tcPr>
          <w:p w14:paraId="7580F4ED" w14:textId="2B9BA202" w:rsidR="00C87CFE" w:rsidRPr="00CD1347" w:rsidRDefault="00C87CFE" w:rsidP="00C87CFE">
            <w:pPr>
              <w:jc w:val="center"/>
              <w:rPr>
                <w:ins w:id="33336" w:author="Στάθης Καπ" w:date="2023-03-03T04:01:00Z"/>
                <w:sz w:val="16"/>
                <w:szCs w:val="16"/>
              </w:rPr>
            </w:pPr>
            <w:ins w:id="33337" w:author="Στάθης Καπ" w:date="2023-03-03T06:21:00Z">
              <w:r>
                <w:rPr>
                  <w:rFonts w:ascii="Calibri" w:hAnsi="Calibri" w:cs="Calibri"/>
                  <w:color w:val="000000"/>
                  <w:sz w:val="16"/>
                  <w:szCs w:val="16"/>
                </w:rPr>
                <w:t>1625</w:t>
              </w:r>
            </w:ins>
          </w:p>
        </w:tc>
        <w:tc>
          <w:tcPr>
            <w:tcW w:w="544" w:type="dxa"/>
            <w:vAlign w:val="center"/>
            <w:tcPrChange w:id="33338" w:author="Στάθης Καπ" w:date="2023-03-03T06:26:00Z">
              <w:tcPr>
                <w:tcW w:w="544" w:type="dxa"/>
                <w:vAlign w:val="bottom"/>
              </w:tcPr>
            </w:tcPrChange>
          </w:tcPr>
          <w:p w14:paraId="6F411F4E" w14:textId="634598C3" w:rsidR="00C87CFE" w:rsidRPr="00CD1347" w:rsidRDefault="00C87CFE" w:rsidP="00C87CFE">
            <w:pPr>
              <w:jc w:val="center"/>
              <w:rPr>
                <w:ins w:id="33339" w:author="Στάθης Καπ" w:date="2023-03-03T04:01:00Z"/>
                <w:rFonts w:ascii="Calibri" w:hAnsi="Calibri" w:cs="Calibri"/>
                <w:color w:val="000000"/>
                <w:sz w:val="16"/>
                <w:szCs w:val="16"/>
              </w:rPr>
            </w:pPr>
            <w:ins w:id="33340" w:author="Στάθης Καπ" w:date="2023-03-03T06:21:00Z">
              <w:r>
                <w:rPr>
                  <w:rFonts w:ascii="Calibri" w:hAnsi="Calibri" w:cs="Calibri"/>
                  <w:color w:val="000000"/>
                  <w:sz w:val="16"/>
                  <w:szCs w:val="16"/>
                </w:rPr>
                <w:t>1625</w:t>
              </w:r>
            </w:ins>
          </w:p>
        </w:tc>
        <w:tc>
          <w:tcPr>
            <w:tcW w:w="621" w:type="dxa"/>
            <w:vAlign w:val="center"/>
            <w:tcPrChange w:id="33341" w:author="Στάθης Καπ" w:date="2023-03-03T06:26:00Z">
              <w:tcPr>
                <w:tcW w:w="621" w:type="dxa"/>
                <w:vAlign w:val="bottom"/>
              </w:tcPr>
            </w:tcPrChange>
          </w:tcPr>
          <w:p w14:paraId="305AF33D" w14:textId="74B272F7" w:rsidR="00C87CFE" w:rsidRPr="00CD1347" w:rsidRDefault="00C87CFE" w:rsidP="00C87CFE">
            <w:pPr>
              <w:jc w:val="center"/>
              <w:rPr>
                <w:ins w:id="33342" w:author="Στάθης Καπ" w:date="2023-03-03T04:01:00Z"/>
                <w:rFonts w:ascii="Calibri" w:hAnsi="Calibri" w:cs="Calibri"/>
                <w:color w:val="000000"/>
                <w:sz w:val="16"/>
                <w:szCs w:val="16"/>
              </w:rPr>
            </w:pPr>
            <w:ins w:id="33343" w:author="Στάθης Καπ" w:date="2023-03-03T06:21:00Z">
              <w:r>
                <w:rPr>
                  <w:rFonts w:ascii="Calibri" w:hAnsi="Calibri" w:cs="Calibri"/>
                  <w:color w:val="000000"/>
                  <w:sz w:val="16"/>
                  <w:szCs w:val="16"/>
                </w:rPr>
                <w:t>0.692</w:t>
              </w:r>
            </w:ins>
          </w:p>
        </w:tc>
        <w:tc>
          <w:tcPr>
            <w:tcW w:w="669" w:type="dxa"/>
            <w:vAlign w:val="center"/>
            <w:tcPrChange w:id="33344" w:author="Στάθης Καπ" w:date="2023-03-03T06:26:00Z">
              <w:tcPr>
                <w:tcW w:w="669" w:type="dxa"/>
                <w:vAlign w:val="center"/>
              </w:tcPr>
            </w:tcPrChange>
          </w:tcPr>
          <w:p w14:paraId="2C324766" w14:textId="7CF158A7" w:rsidR="00C87CFE" w:rsidRPr="00CD1347" w:rsidRDefault="00C87CFE" w:rsidP="00C87CFE">
            <w:pPr>
              <w:jc w:val="center"/>
              <w:rPr>
                <w:ins w:id="33345" w:author="Στάθης Καπ" w:date="2023-03-03T04:01:00Z"/>
                <w:rFonts w:cstheme="minorHAnsi"/>
                <w:sz w:val="16"/>
                <w:szCs w:val="16"/>
              </w:rPr>
            </w:pPr>
            <w:ins w:id="33346" w:author="Στάθης Καπ" w:date="2023-03-03T06:21:00Z">
              <w:r>
                <w:rPr>
                  <w:rFonts w:ascii="Calibri" w:hAnsi="Calibri" w:cstheme="minorHAnsi"/>
                  <w:color w:val="000000"/>
                  <w:sz w:val="16"/>
                  <w:szCs w:val="16"/>
                </w:rPr>
                <w:t>4.3</w:t>
              </w:r>
            </w:ins>
          </w:p>
        </w:tc>
        <w:tc>
          <w:tcPr>
            <w:tcW w:w="543" w:type="dxa"/>
            <w:vAlign w:val="center"/>
            <w:tcPrChange w:id="33347" w:author="Στάθης Καπ" w:date="2023-03-03T06:26:00Z">
              <w:tcPr>
                <w:tcW w:w="543" w:type="dxa"/>
                <w:vAlign w:val="bottom"/>
              </w:tcPr>
            </w:tcPrChange>
          </w:tcPr>
          <w:p w14:paraId="1FE9DE89" w14:textId="09D49FBB" w:rsidR="00C87CFE" w:rsidRPr="00CD1347" w:rsidRDefault="00C87CFE" w:rsidP="00C87CFE">
            <w:pPr>
              <w:jc w:val="center"/>
              <w:rPr>
                <w:ins w:id="33348" w:author="Στάθης Καπ" w:date="2023-03-03T04:01:00Z"/>
                <w:rFonts w:ascii="Calibri" w:hAnsi="Calibri" w:cs="Calibri"/>
                <w:color w:val="000000"/>
                <w:sz w:val="16"/>
                <w:szCs w:val="16"/>
              </w:rPr>
            </w:pPr>
            <w:ins w:id="33349" w:author="Στάθης Καπ" w:date="2023-03-03T06:21:00Z">
              <w:r>
                <w:rPr>
                  <w:rFonts w:ascii="Calibri" w:hAnsi="Calibri" w:cs="Calibri"/>
                  <w:color w:val="000000"/>
                  <w:sz w:val="16"/>
                  <w:szCs w:val="16"/>
                </w:rPr>
                <w:t>1604</w:t>
              </w:r>
            </w:ins>
          </w:p>
        </w:tc>
        <w:tc>
          <w:tcPr>
            <w:tcW w:w="621" w:type="dxa"/>
            <w:vAlign w:val="center"/>
            <w:tcPrChange w:id="33350" w:author="Στάθης Καπ" w:date="2023-03-03T06:26:00Z">
              <w:tcPr>
                <w:tcW w:w="621" w:type="dxa"/>
                <w:vAlign w:val="bottom"/>
              </w:tcPr>
            </w:tcPrChange>
          </w:tcPr>
          <w:p w14:paraId="6A0AF65F" w14:textId="5807AA6D" w:rsidR="00C87CFE" w:rsidRPr="00CD1347" w:rsidRDefault="00C87CFE" w:rsidP="00C87CFE">
            <w:pPr>
              <w:jc w:val="center"/>
              <w:rPr>
                <w:ins w:id="33351" w:author="Στάθης Καπ" w:date="2023-03-03T04:01:00Z"/>
                <w:rFonts w:ascii="Calibri" w:hAnsi="Calibri" w:cs="Calibri"/>
                <w:color w:val="000000"/>
                <w:sz w:val="16"/>
                <w:szCs w:val="16"/>
              </w:rPr>
            </w:pPr>
            <w:ins w:id="33352" w:author="Στάθης Καπ" w:date="2023-03-03T06:21:00Z">
              <w:r>
                <w:rPr>
                  <w:rFonts w:ascii="Calibri" w:hAnsi="Calibri" w:cs="Calibri"/>
                  <w:color w:val="000000"/>
                  <w:sz w:val="16"/>
                  <w:szCs w:val="16"/>
                </w:rPr>
                <w:t>0.3</w:t>
              </w:r>
            </w:ins>
          </w:p>
        </w:tc>
        <w:tc>
          <w:tcPr>
            <w:tcW w:w="669" w:type="dxa"/>
            <w:vAlign w:val="center"/>
            <w:tcPrChange w:id="33353" w:author="Στάθης Καπ" w:date="2023-03-03T06:26:00Z">
              <w:tcPr>
                <w:tcW w:w="669" w:type="dxa"/>
                <w:vAlign w:val="center"/>
              </w:tcPr>
            </w:tcPrChange>
          </w:tcPr>
          <w:p w14:paraId="419A9B17" w14:textId="3921F94E" w:rsidR="00C87CFE" w:rsidRPr="00CD1347" w:rsidRDefault="00C87CFE" w:rsidP="00C87CFE">
            <w:pPr>
              <w:jc w:val="center"/>
              <w:rPr>
                <w:ins w:id="33354" w:author="Στάθης Καπ" w:date="2023-03-03T04:01:00Z"/>
                <w:rFonts w:cstheme="minorHAnsi"/>
                <w:sz w:val="16"/>
                <w:szCs w:val="16"/>
              </w:rPr>
            </w:pPr>
            <w:ins w:id="33355" w:author="Στάθης Καπ" w:date="2023-03-03T06:21:00Z">
              <w:r>
                <w:rPr>
                  <w:rFonts w:ascii="Calibri" w:hAnsi="Calibri" w:cstheme="minorHAnsi"/>
                  <w:color w:val="000000"/>
                  <w:sz w:val="16"/>
                  <w:szCs w:val="16"/>
                </w:rPr>
                <w:t>1.29</w:t>
              </w:r>
            </w:ins>
          </w:p>
        </w:tc>
        <w:tc>
          <w:tcPr>
            <w:tcW w:w="508" w:type="dxa"/>
            <w:vAlign w:val="center"/>
            <w:tcPrChange w:id="33356" w:author="Στάθης Καπ" w:date="2023-03-03T06:26:00Z">
              <w:tcPr>
                <w:tcW w:w="508" w:type="dxa"/>
                <w:vAlign w:val="bottom"/>
              </w:tcPr>
            </w:tcPrChange>
          </w:tcPr>
          <w:p w14:paraId="633C8F81" w14:textId="4E2C3C55" w:rsidR="00C87CFE" w:rsidRPr="00CD1347" w:rsidRDefault="00C87CFE" w:rsidP="00C87CFE">
            <w:pPr>
              <w:jc w:val="center"/>
              <w:rPr>
                <w:ins w:id="33357" w:author="Στάθης Καπ" w:date="2023-03-03T04:01:00Z"/>
                <w:rFonts w:ascii="Calibri" w:hAnsi="Calibri" w:cs="Calibri"/>
                <w:color w:val="000000"/>
                <w:sz w:val="16"/>
                <w:szCs w:val="16"/>
              </w:rPr>
            </w:pPr>
            <w:ins w:id="33358" w:author="Στάθης Καπ" w:date="2023-03-03T06:21:00Z">
              <w:r>
                <w:rPr>
                  <w:rFonts w:ascii="Calibri" w:hAnsi="Calibri" w:cs="Calibri"/>
                  <w:color w:val="000000"/>
                  <w:sz w:val="16"/>
                  <w:szCs w:val="16"/>
                </w:rPr>
                <w:t>1578</w:t>
              </w:r>
            </w:ins>
          </w:p>
        </w:tc>
        <w:tc>
          <w:tcPr>
            <w:tcW w:w="541" w:type="dxa"/>
            <w:vAlign w:val="center"/>
            <w:tcPrChange w:id="33359" w:author="Στάθης Καπ" w:date="2023-03-03T06:26:00Z">
              <w:tcPr>
                <w:tcW w:w="541" w:type="dxa"/>
                <w:vAlign w:val="bottom"/>
              </w:tcPr>
            </w:tcPrChange>
          </w:tcPr>
          <w:p w14:paraId="255A3303" w14:textId="0B26D0E2" w:rsidR="00C87CFE" w:rsidRPr="00CD1347" w:rsidRDefault="00C87CFE" w:rsidP="00C87CFE">
            <w:pPr>
              <w:jc w:val="center"/>
              <w:rPr>
                <w:ins w:id="33360" w:author="Στάθης Καπ" w:date="2023-03-03T04:01:00Z"/>
                <w:rFonts w:ascii="Calibri" w:hAnsi="Calibri" w:cs="Calibri"/>
                <w:color w:val="000000"/>
                <w:sz w:val="16"/>
                <w:szCs w:val="16"/>
              </w:rPr>
            </w:pPr>
            <w:ins w:id="33361" w:author="Στάθης Καπ" w:date="2023-03-03T06:21:00Z">
              <w:r>
                <w:rPr>
                  <w:rFonts w:ascii="Calibri" w:hAnsi="Calibri" w:cs="Calibri"/>
                  <w:color w:val="000000"/>
                  <w:sz w:val="16"/>
                  <w:szCs w:val="16"/>
                </w:rPr>
                <w:t>0.276</w:t>
              </w:r>
            </w:ins>
          </w:p>
        </w:tc>
        <w:tc>
          <w:tcPr>
            <w:tcW w:w="589" w:type="dxa"/>
            <w:vAlign w:val="center"/>
            <w:tcPrChange w:id="33362" w:author="Στάθης Καπ" w:date="2023-03-03T06:26:00Z">
              <w:tcPr>
                <w:tcW w:w="589" w:type="dxa"/>
                <w:vAlign w:val="center"/>
              </w:tcPr>
            </w:tcPrChange>
          </w:tcPr>
          <w:p w14:paraId="1063CA31" w14:textId="6B282ADE" w:rsidR="00C87CFE" w:rsidRPr="00CD1347" w:rsidRDefault="00C87CFE" w:rsidP="00C87CFE">
            <w:pPr>
              <w:jc w:val="center"/>
              <w:rPr>
                <w:ins w:id="33363" w:author="Στάθης Καπ" w:date="2023-03-03T04:01:00Z"/>
                <w:rFonts w:cstheme="minorHAnsi"/>
                <w:sz w:val="16"/>
                <w:szCs w:val="16"/>
              </w:rPr>
            </w:pPr>
            <w:ins w:id="33364" w:author="Στάθης Καπ" w:date="2023-03-03T06:21:00Z">
              <w:r>
                <w:rPr>
                  <w:rFonts w:ascii="Calibri" w:hAnsi="Calibri" w:cstheme="minorHAnsi"/>
                  <w:color w:val="000000"/>
                  <w:sz w:val="16"/>
                  <w:szCs w:val="16"/>
                </w:rPr>
                <w:t>2.89</w:t>
              </w:r>
            </w:ins>
          </w:p>
        </w:tc>
        <w:tc>
          <w:tcPr>
            <w:tcW w:w="463" w:type="dxa"/>
            <w:vAlign w:val="center"/>
            <w:tcPrChange w:id="33365" w:author="Στάθης Καπ" w:date="2023-03-03T06:26:00Z">
              <w:tcPr>
                <w:tcW w:w="463" w:type="dxa"/>
                <w:vAlign w:val="bottom"/>
              </w:tcPr>
            </w:tcPrChange>
          </w:tcPr>
          <w:p w14:paraId="5F5073F2" w14:textId="74A878AB" w:rsidR="00C87CFE" w:rsidRPr="00CD1347" w:rsidRDefault="00C87CFE" w:rsidP="00C87CFE">
            <w:pPr>
              <w:jc w:val="center"/>
              <w:rPr>
                <w:ins w:id="33366" w:author="Στάθης Καπ" w:date="2023-03-03T04:01:00Z"/>
                <w:rFonts w:ascii="Calibri" w:hAnsi="Calibri" w:cs="Calibri"/>
                <w:color w:val="000000"/>
                <w:sz w:val="16"/>
                <w:szCs w:val="16"/>
              </w:rPr>
            </w:pPr>
            <w:ins w:id="33367" w:author="Στάθης Καπ" w:date="2023-03-03T06:21:00Z">
              <w:r>
                <w:rPr>
                  <w:rFonts w:ascii="Calibri" w:hAnsi="Calibri" w:cs="Calibri"/>
                  <w:color w:val="000000"/>
                  <w:sz w:val="16"/>
                  <w:szCs w:val="16"/>
                </w:rPr>
                <w:t>1516</w:t>
              </w:r>
            </w:ins>
          </w:p>
        </w:tc>
        <w:tc>
          <w:tcPr>
            <w:tcW w:w="541" w:type="dxa"/>
            <w:vAlign w:val="center"/>
            <w:tcPrChange w:id="33368" w:author="Στάθης Καπ" w:date="2023-03-03T06:26:00Z">
              <w:tcPr>
                <w:tcW w:w="541" w:type="dxa"/>
                <w:vAlign w:val="bottom"/>
              </w:tcPr>
            </w:tcPrChange>
          </w:tcPr>
          <w:p w14:paraId="2C7CE2F5" w14:textId="30924A02" w:rsidR="00C87CFE" w:rsidRPr="00CD1347" w:rsidRDefault="00C87CFE" w:rsidP="00C87CFE">
            <w:pPr>
              <w:jc w:val="center"/>
              <w:rPr>
                <w:ins w:id="33369" w:author="Στάθης Καπ" w:date="2023-03-03T04:01:00Z"/>
                <w:rFonts w:ascii="Calibri" w:hAnsi="Calibri" w:cs="Calibri"/>
                <w:color w:val="000000"/>
                <w:sz w:val="16"/>
                <w:szCs w:val="16"/>
              </w:rPr>
            </w:pPr>
            <w:ins w:id="33370" w:author="Στάθης Καπ" w:date="2023-03-03T06:21:00Z">
              <w:r>
                <w:rPr>
                  <w:rFonts w:ascii="Calibri" w:hAnsi="Calibri" w:cs="Calibri"/>
                  <w:color w:val="000000"/>
                  <w:sz w:val="16"/>
                  <w:szCs w:val="16"/>
                </w:rPr>
                <w:t>0.21</w:t>
              </w:r>
            </w:ins>
          </w:p>
        </w:tc>
        <w:tc>
          <w:tcPr>
            <w:tcW w:w="589" w:type="dxa"/>
            <w:vAlign w:val="center"/>
            <w:tcPrChange w:id="33371" w:author="Στάθης Καπ" w:date="2023-03-03T06:26:00Z">
              <w:tcPr>
                <w:tcW w:w="589" w:type="dxa"/>
                <w:vAlign w:val="center"/>
              </w:tcPr>
            </w:tcPrChange>
          </w:tcPr>
          <w:p w14:paraId="4E1B94E3" w14:textId="772E0DA8" w:rsidR="00C87CFE" w:rsidRPr="00CD1347" w:rsidRDefault="00C87CFE" w:rsidP="00C87CFE">
            <w:pPr>
              <w:jc w:val="center"/>
              <w:rPr>
                <w:ins w:id="33372" w:author="Στάθης Καπ" w:date="2023-03-03T04:01:00Z"/>
                <w:rFonts w:cstheme="minorHAnsi"/>
                <w:sz w:val="16"/>
                <w:szCs w:val="16"/>
              </w:rPr>
            </w:pPr>
            <w:ins w:id="33373"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333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375" w:author="Στάθης Καπ" w:date="2023-03-03T04:01:00Z"/>
        </w:trPr>
        <w:tc>
          <w:tcPr>
            <w:tcW w:w="515" w:type="dxa"/>
            <w:tcBorders>
              <w:top w:val="nil"/>
              <w:bottom w:val="nil"/>
              <w:right w:val="single" w:sz="4" w:space="0" w:color="auto"/>
            </w:tcBorders>
            <w:shd w:val="clear" w:color="auto" w:fill="E7E6E6" w:themeFill="background2"/>
            <w:vAlign w:val="bottom"/>
            <w:tcPrChange w:id="33376" w:author="Στάθης Καπ" w:date="2023-03-03T06:26:00Z">
              <w:tcPr>
                <w:tcW w:w="515" w:type="dxa"/>
                <w:vAlign w:val="bottom"/>
              </w:tcPr>
            </w:tcPrChange>
          </w:tcPr>
          <w:p w14:paraId="0F3FF682" w14:textId="19EC2DC6" w:rsidR="00C87CFE" w:rsidRPr="00CD1347" w:rsidRDefault="00C87CFE" w:rsidP="00C87CFE">
            <w:pPr>
              <w:jc w:val="center"/>
              <w:rPr>
                <w:ins w:id="33377" w:author="Στάθης Καπ" w:date="2023-03-03T04:01:00Z"/>
                <w:rFonts w:ascii="Calibri" w:hAnsi="Calibri" w:cs="Calibri"/>
                <w:color w:val="000000"/>
                <w:sz w:val="16"/>
                <w:szCs w:val="16"/>
              </w:rPr>
            </w:pPr>
            <w:ins w:id="33378" w:author="Στάθης Καπ" w:date="2023-03-03T04:08:00Z">
              <w:r w:rsidRPr="00CD1347">
                <w:rPr>
                  <w:rFonts w:ascii="Calibri" w:hAnsi="Calibri" w:cs="Calibri"/>
                  <w:color w:val="000000"/>
                  <w:sz w:val="16"/>
                  <w:szCs w:val="16"/>
                  <w:rPrChange w:id="33379"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33380" w:author="Στάθης Καπ" w:date="2023-03-03T06:26:00Z">
              <w:tcPr>
                <w:tcW w:w="560" w:type="dxa"/>
              </w:tcPr>
            </w:tcPrChange>
          </w:tcPr>
          <w:p w14:paraId="23E08669" w14:textId="692F746F" w:rsidR="00C87CFE" w:rsidRPr="00CD1347" w:rsidRDefault="00C87CFE" w:rsidP="00C87CFE">
            <w:pPr>
              <w:jc w:val="center"/>
              <w:rPr>
                <w:ins w:id="33381" w:author="Στάθης Καπ" w:date="2023-03-03T04:01:00Z"/>
                <w:sz w:val="16"/>
                <w:szCs w:val="16"/>
              </w:rPr>
            </w:pPr>
            <w:ins w:id="33382" w:author="Στάθης Καπ" w:date="2023-03-03T06:21:00Z">
              <w:r>
                <w:rPr>
                  <w:rFonts w:ascii="Calibri" w:hAnsi="Calibri" w:cs="Calibri"/>
                  <w:color w:val="000000"/>
                  <w:sz w:val="16"/>
                  <w:szCs w:val="16"/>
                </w:rPr>
                <w:t>1724</w:t>
              </w:r>
            </w:ins>
          </w:p>
        </w:tc>
        <w:tc>
          <w:tcPr>
            <w:tcW w:w="855" w:type="dxa"/>
            <w:vAlign w:val="center"/>
            <w:tcPrChange w:id="33383" w:author="Στάθης Καπ" w:date="2023-03-03T06:26:00Z">
              <w:tcPr>
                <w:tcW w:w="855" w:type="dxa"/>
              </w:tcPr>
            </w:tcPrChange>
          </w:tcPr>
          <w:p w14:paraId="779131EC" w14:textId="0441ACF4" w:rsidR="00C87CFE" w:rsidRPr="00CD1347" w:rsidRDefault="00C87CFE" w:rsidP="00C87CFE">
            <w:pPr>
              <w:jc w:val="center"/>
              <w:rPr>
                <w:ins w:id="33384" w:author="Στάθης Καπ" w:date="2023-03-03T04:01:00Z"/>
                <w:sz w:val="16"/>
                <w:szCs w:val="16"/>
              </w:rPr>
            </w:pPr>
            <w:ins w:id="33385" w:author="Στάθης Καπ" w:date="2023-03-03T06:21:00Z">
              <w:r>
                <w:rPr>
                  <w:rFonts w:ascii="Calibri" w:hAnsi="Calibri" w:cs="Calibri"/>
                  <w:color w:val="000000"/>
                  <w:sz w:val="16"/>
                  <w:szCs w:val="16"/>
                </w:rPr>
                <w:t>1686</w:t>
              </w:r>
            </w:ins>
          </w:p>
        </w:tc>
        <w:tc>
          <w:tcPr>
            <w:tcW w:w="544" w:type="dxa"/>
            <w:vAlign w:val="center"/>
            <w:tcPrChange w:id="33386" w:author="Στάθης Καπ" w:date="2023-03-03T06:26:00Z">
              <w:tcPr>
                <w:tcW w:w="544" w:type="dxa"/>
                <w:vAlign w:val="bottom"/>
              </w:tcPr>
            </w:tcPrChange>
          </w:tcPr>
          <w:p w14:paraId="18352B64" w14:textId="746167A5" w:rsidR="00C87CFE" w:rsidRPr="00CD1347" w:rsidRDefault="00C87CFE" w:rsidP="00C87CFE">
            <w:pPr>
              <w:jc w:val="center"/>
              <w:rPr>
                <w:ins w:id="33387" w:author="Στάθης Καπ" w:date="2023-03-03T04:01:00Z"/>
                <w:rFonts w:ascii="Calibri" w:hAnsi="Calibri" w:cs="Calibri"/>
                <w:color w:val="000000"/>
                <w:sz w:val="16"/>
                <w:szCs w:val="16"/>
              </w:rPr>
            </w:pPr>
            <w:ins w:id="33388" w:author="Στάθης Καπ" w:date="2023-03-03T06:21:00Z">
              <w:r>
                <w:rPr>
                  <w:rFonts w:ascii="Calibri" w:hAnsi="Calibri" w:cs="Calibri"/>
                  <w:color w:val="000000"/>
                  <w:sz w:val="16"/>
                  <w:szCs w:val="16"/>
                </w:rPr>
                <w:t>1665</w:t>
              </w:r>
            </w:ins>
          </w:p>
        </w:tc>
        <w:tc>
          <w:tcPr>
            <w:tcW w:w="621" w:type="dxa"/>
            <w:vAlign w:val="center"/>
            <w:tcPrChange w:id="33389" w:author="Στάθης Καπ" w:date="2023-03-03T06:26:00Z">
              <w:tcPr>
                <w:tcW w:w="621" w:type="dxa"/>
                <w:vAlign w:val="bottom"/>
              </w:tcPr>
            </w:tcPrChange>
          </w:tcPr>
          <w:p w14:paraId="4ACE4A28" w14:textId="31780A54" w:rsidR="00C87CFE" w:rsidRPr="00CD1347" w:rsidRDefault="00C87CFE" w:rsidP="00C87CFE">
            <w:pPr>
              <w:jc w:val="center"/>
              <w:rPr>
                <w:ins w:id="33390" w:author="Στάθης Καπ" w:date="2023-03-03T04:01:00Z"/>
                <w:rFonts w:ascii="Calibri" w:hAnsi="Calibri" w:cs="Calibri"/>
                <w:color w:val="000000"/>
                <w:sz w:val="16"/>
                <w:szCs w:val="16"/>
              </w:rPr>
            </w:pPr>
            <w:ins w:id="33391" w:author="Στάθης Καπ" w:date="2023-03-03T06:21:00Z">
              <w:r>
                <w:rPr>
                  <w:rFonts w:ascii="Calibri" w:hAnsi="Calibri" w:cs="Calibri"/>
                  <w:color w:val="000000"/>
                  <w:sz w:val="16"/>
                  <w:szCs w:val="16"/>
                </w:rPr>
                <w:t>0.394</w:t>
              </w:r>
            </w:ins>
          </w:p>
        </w:tc>
        <w:tc>
          <w:tcPr>
            <w:tcW w:w="669" w:type="dxa"/>
            <w:vAlign w:val="center"/>
            <w:tcPrChange w:id="33392" w:author="Στάθης Καπ" w:date="2023-03-03T06:26:00Z">
              <w:tcPr>
                <w:tcW w:w="669" w:type="dxa"/>
                <w:vAlign w:val="center"/>
              </w:tcPr>
            </w:tcPrChange>
          </w:tcPr>
          <w:p w14:paraId="66FFCE86" w14:textId="65310564" w:rsidR="00C87CFE" w:rsidRPr="00CD1347" w:rsidRDefault="00C87CFE" w:rsidP="00C87CFE">
            <w:pPr>
              <w:jc w:val="center"/>
              <w:rPr>
                <w:ins w:id="33393" w:author="Στάθης Καπ" w:date="2023-03-03T04:01:00Z"/>
                <w:rFonts w:cstheme="minorHAnsi"/>
                <w:sz w:val="16"/>
                <w:szCs w:val="16"/>
              </w:rPr>
            </w:pPr>
            <w:ins w:id="33394" w:author="Στάθης Καπ" w:date="2023-03-03T06:21:00Z">
              <w:r>
                <w:rPr>
                  <w:rFonts w:ascii="Calibri" w:hAnsi="Calibri" w:cstheme="minorHAnsi"/>
                  <w:color w:val="000000"/>
                  <w:sz w:val="16"/>
                  <w:szCs w:val="16"/>
                </w:rPr>
                <w:t>3.42</w:t>
              </w:r>
            </w:ins>
          </w:p>
        </w:tc>
        <w:tc>
          <w:tcPr>
            <w:tcW w:w="543" w:type="dxa"/>
            <w:vAlign w:val="center"/>
            <w:tcPrChange w:id="33395" w:author="Στάθης Καπ" w:date="2023-03-03T06:26:00Z">
              <w:tcPr>
                <w:tcW w:w="543" w:type="dxa"/>
                <w:vAlign w:val="bottom"/>
              </w:tcPr>
            </w:tcPrChange>
          </w:tcPr>
          <w:p w14:paraId="7EA2DD64" w14:textId="7738963C" w:rsidR="00C87CFE" w:rsidRPr="00CD1347" w:rsidRDefault="00C87CFE" w:rsidP="00C87CFE">
            <w:pPr>
              <w:jc w:val="center"/>
              <w:rPr>
                <w:ins w:id="33396" w:author="Στάθης Καπ" w:date="2023-03-03T04:01:00Z"/>
                <w:rFonts w:ascii="Calibri" w:hAnsi="Calibri" w:cs="Calibri"/>
                <w:color w:val="000000"/>
                <w:sz w:val="16"/>
                <w:szCs w:val="16"/>
              </w:rPr>
            </w:pPr>
            <w:ins w:id="33397" w:author="Στάθης Καπ" w:date="2023-03-03T06:21:00Z">
              <w:r>
                <w:rPr>
                  <w:rFonts w:ascii="Calibri" w:hAnsi="Calibri" w:cs="Calibri"/>
                  <w:color w:val="000000"/>
                  <w:sz w:val="16"/>
                  <w:szCs w:val="16"/>
                </w:rPr>
                <w:t>1659</w:t>
              </w:r>
            </w:ins>
          </w:p>
        </w:tc>
        <w:tc>
          <w:tcPr>
            <w:tcW w:w="621" w:type="dxa"/>
            <w:vAlign w:val="center"/>
            <w:tcPrChange w:id="33398" w:author="Στάθης Καπ" w:date="2023-03-03T06:26:00Z">
              <w:tcPr>
                <w:tcW w:w="621" w:type="dxa"/>
                <w:vAlign w:val="bottom"/>
              </w:tcPr>
            </w:tcPrChange>
          </w:tcPr>
          <w:p w14:paraId="4914490D" w14:textId="01F55D3C" w:rsidR="00C87CFE" w:rsidRPr="00CD1347" w:rsidRDefault="00C87CFE" w:rsidP="00C87CFE">
            <w:pPr>
              <w:jc w:val="center"/>
              <w:rPr>
                <w:ins w:id="33399" w:author="Στάθης Καπ" w:date="2023-03-03T04:01:00Z"/>
                <w:rFonts w:ascii="Calibri" w:hAnsi="Calibri" w:cs="Calibri"/>
                <w:color w:val="000000"/>
                <w:sz w:val="16"/>
                <w:szCs w:val="16"/>
              </w:rPr>
            </w:pPr>
            <w:ins w:id="33400" w:author="Στάθης Καπ" w:date="2023-03-03T06:21:00Z">
              <w:r>
                <w:rPr>
                  <w:rFonts w:ascii="Calibri" w:hAnsi="Calibri" w:cs="Calibri"/>
                  <w:color w:val="000000"/>
                  <w:sz w:val="16"/>
                  <w:szCs w:val="16"/>
                </w:rPr>
                <w:t>0.301</w:t>
              </w:r>
            </w:ins>
          </w:p>
        </w:tc>
        <w:tc>
          <w:tcPr>
            <w:tcW w:w="669" w:type="dxa"/>
            <w:vAlign w:val="center"/>
            <w:tcPrChange w:id="33401" w:author="Στάθης Καπ" w:date="2023-03-03T06:26:00Z">
              <w:tcPr>
                <w:tcW w:w="669" w:type="dxa"/>
                <w:vAlign w:val="center"/>
              </w:tcPr>
            </w:tcPrChange>
          </w:tcPr>
          <w:p w14:paraId="2A435E27" w14:textId="3D06704F" w:rsidR="00C87CFE" w:rsidRPr="00CD1347" w:rsidRDefault="00C87CFE" w:rsidP="00C87CFE">
            <w:pPr>
              <w:jc w:val="center"/>
              <w:rPr>
                <w:ins w:id="33402" w:author="Στάθης Καπ" w:date="2023-03-03T04:01:00Z"/>
                <w:rFonts w:cstheme="minorHAnsi"/>
                <w:sz w:val="16"/>
                <w:szCs w:val="16"/>
              </w:rPr>
            </w:pPr>
            <w:ins w:id="33403" w:author="Στάθης Καπ" w:date="2023-03-03T06:21:00Z">
              <w:r>
                <w:rPr>
                  <w:rFonts w:ascii="Calibri" w:hAnsi="Calibri" w:cstheme="minorHAnsi"/>
                  <w:color w:val="000000"/>
                  <w:sz w:val="16"/>
                  <w:szCs w:val="16"/>
                </w:rPr>
                <w:t>0.36</w:t>
              </w:r>
            </w:ins>
          </w:p>
        </w:tc>
        <w:tc>
          <w:tcPr>
            <w:tcW w:w="508" w:type="dxa"/>
            <w:vAlign w:val="center"/>
            <w:tcPrChange w:id="33404" w:author="Στάθης Καπ" w:date="2023-03-03T06:26:00Z">
              <w:tcPr>
                <w:tcW w:w="508" w:type="dxa"/>
                <w:vAlign w:val="bottom"/>
              </w:tcPr>
            </w:tcPrChange>
          </w:tcPr>
          <w:p w14:paraId="757FBD41" w14:textId="55D54F61" w:rsidR="00C87CFE" w:rsidRPr="00CD1347" w:rsidRDefault="00C87CFE" w:rsidP="00C87CFE">
            <w:pPr>
              <w:jc w:val="center"/>
              <w:rPr>
                <w:ins w:id="33405" w:author="Στάθης Καπ" w:date="2023-03-03T04:01:00Z"/>
                <w:rFonts w:ascii="Calibri" w:hAnsi="Calibri" w:cs="Calibri"/>
                <w:color w:val="000000"/>
                <w:sz w:val="16"/>
                <w:szCs w:val="16"/>
              </w:rPr>
            </w:pPr>
            <w:ins w:id="33406" w:author="Στάθης Καπ" w:date="2023-03-03T06:21:00Z">
              <w:r>
                <w:rPr>
                  <w:rFonts w:ascii="Calibri" w:hAnsi="Calibri" w:cs="Calibri"/>
                  <w:color w:val="000000"/>
                  <w:sz w:val="16"/>
                  <w:szCs w:val="16"/>
                </w:rPr>
                <w:t>1654</w:t>
              </w:r>
            </w:ins>
          </w:p>
        </w:tc>
        <w:tc>
          <w:tcPr>
            <w:tcW w:w="541" w:type="dxa"/>
            <w:vAlign w:val="center"/>
            <w:tcPrChange w:id="33407" w:author="Στάθης Καπ" w:date="2023-03-03T06:26:00Z">
              <w:tcPr>
                <w:tcW w:w="541" w:type="dxa"/>
                <w:vAlign w:val="bottom"/>
              </w:tcPr>
            </w:tcPrChange>
          </w:tcPr>
          <w:p w14:paraId="408C6491" w14:textId="56716434" w:rsidR="00C87CFE" w:rsidRPr="00CD1347" w:rsidRDefault="00C87CFE" w:rsidP="00C87CFE">
            <w:pPr>
              <w:jc w:val="center"/>
              <w:rPr>
                <w:ins w:id="33408" w:author="Στάθης Καπ" w:date="2023-03-03T04:01:00Z"/>
                <w:rFonts w:ascii="Calibri" w:hAnsi="Calibri" w:cs="Calibri"/>
                <w:color w:val="000000"/>
                <w:sz w:val="16"/>
                <w:szCs w:val="16"/>
              </w:rPr>
            </w:pPr>
            <w:ins w:id="33409" w:author="Στάθης Καπ" w:date="2023-03-03T06:21:00Z">
              <w:r>
                <w:rPr>
                  <w:rFonts w:ascii="Calibri" w:hAnsi="Calibri" w:cs="Calibri"/>
                  <w:color w:val="000000"/>
                  <w:sz w:val="16"/>
                  <w:szCs w:val="16"/>
                </w:rPr>
                <w:t>0.537</w:t>
              </w:r>
            </w:ins>
          </w:p>
        </w:tc>
        <w:tc>
          <w:tcPr>
            <w:tcW w:w="589" w:type="dxa"/>
            <w:vAlign w:val="center"/>
            <w:tcPrChange w:id="33410" w:author="Στάθης Καπ" w:date="2023-03-03T06:26:00Z">
              <w:tcPr>
                <w:tcW w:w="589" w:type="dxa"/>
                <w:vAlign w:val="center"/>
              </w:tcPr>
            </w:tcPrChange>
          </w:tcPr>
          <w:p w14:paraId="64FAF58D" w14:textId="571DFB93" w:rsidR="00C87CFE" w:rsidRPr="00CD1347" w:rsidRDefault="00C87CFE" w:rsidP="00C87CFE">
            <w:pPr>
              <w:jc w:val="center"/>
              <w:rPr>
                <w:ins w:id="33411" w:author="Στάθης Καπ" w:date="2023-03-03T04:01:00Z"/>
                <w:rFonts w:cstheme="minorHAnsi"/>
                <w:sz w:val="16"/>
                <w:szCs w:val="16"/>
              </w:rPr>
            </w:pPr>
            <w:ins w:id="33412" w:author="Στάθης Καπ" w:date="2023-03-03T06:21:00Z">
              <w:r>
                <w:rPr>
                  <w:rFonts w:ascii="Calibri" w:hAnsi="Calibri" w:cstheme="minorHAnsi"/>
                  <w:color w:val="000000"/>
                  <w:sz w:val="16"/>
                  <w:szCs w:val="16"/>
                </w:rPr>
                <w:t>0.66</w:t>
              </w:r>
            </w:ins>
          </w:p>
        </w:tc>
        <w:tc>
          <w:tcPr>
            <w:tcW w:w="463" w:type="dxa"/>
            <w:vAlign w:val="center"/>
            <w:tcPrChange w:id="33413" w:author="Στάθης Καπ" w:date="2023-03-03T06:26:00Z">
              <w:tcPr>
                <w:tcW w:w="463" w:type="dxa"/>
                <w:vAlign w:val="bottom"/>
              </w:tcPr>
            </w:tcPrChange>
          </w:tcPr>
          <w:p w14:paraId="0AAB0B20" w14:textId="75F79E8A" w:rsidR="00C87CFE" w:rsidRPr="00CD1347" w:rsidRDefault="00C87CFE" w:rsidP="00C87CFE">
            <w:pPr>
              <w:jc w:val="center"/>
              <w:rPr>
                <w:ins w:id="33414" w:author="Στάθης Καπ" w:date="2023-03-03T04:01:00Z"/>
                <w:rFonts w:ascii="Calibri" w:hAnsi="Calibri" w:cs="Calibri"/>
                <w:color w:val="000000"/>
                <w:sz w:val="16"/>
                <w:szCs w:val="16"/>
              </w:rPr>
            </w:pPr>
            <w:ins w:id="33415" w:author="Στάθης Καπ" w:date="2023-03-03T06:21:00Z">
              <w:r>
                <w:rPr>
                  <w:rFonts w:ascii="Calibri" w:hAnsi="Calibri" w:cs="Calibri"/>
                  <w:color w:val="000000"/>
                  <w:sz w:val="16"/>
                  <w:szCs w:val="16"/>
                </w:rPr>
                <w:t>1632</w:t>
              </w:r>
            </w:ins>
          </w:p>
        </w:tc>
        <w:tc>
          <w:tcPr>
            <w:tcW w:w="541" w:type="dxa"/>
            <w:vAlign w:val="center"/>
            <w:tcPrChange w:id="33416" w:author="Στάθης Καπ" w:date="2023-03-03T06:26:00Z">
              <w:tcPr>
                <w:tcW w:w="541" w:type="dxa"/>
                <w:vAlign w:val="bottom"/>
              </w:tcPr>
            </w:tcPrChange>
          </w:tcPr>
          <w:p w14:paraId="5ED6897D" w14:textId="479F948A" w:rsidR="00C87CFE" w:rsidRPr="00CD1347" w:rsidRDefault="00C87CFE" w:rsidP="00C87CFE">
            <w:pPr>
              <w:jc w:val="center"/>
              <w:rPr>
                <w:ins w:id="33417" w:author="Στάθης Καπ" w:date="2023-03-03T04:01:00Z"/>
                <w:rFonts w:ascii="Calibri" w:hAnsi="Calibri" w:cs="Calibri"/>
                <w:color w:val="000000"/>
                <w:sz w:val="16"/>
                <w:szCs w:val="16"/>
              </w:rPr>
            </w:pPr>
            <w:ins w:id="33418" w:author="Στάθης Καπ" w:date="2023-03-03T06:21:00Z">
              <w:r>
                <w:rPr>
                  <w:rFonts w:ascii="Calibri" w:hAnsi="Calibri" w:cs="Calibri"/>
                  <w:color w:val="000000"/>
                  <w:sz w:val="16"/>
                  <w:szCs w:val="16"/>
                </w:rPr>
                <w:t>0.296</w:t>
              </w:r>
            </w:ins>
          </w:p>
        </w:tc>
        <w:tc>
          <w:tcPr>
            <w:tcW w:w="589" w:type="dxa"/>
            <w:vAlign w:val="center"/>
            <w:tcPrChange w:id="33419" w:author="Στάθης Καπ" w:date="2023-03-03T06:26:00Z">
              <w:tcPr>
                <w:tcW w:w="589" w:type="dxa"/>
                <w:vAlign w:val="center"/>
              </w:tcPr>
            </w:tcPrChange>
          </w:tcPr>
          <w:p w14:paraId="67656975" w14:textId="50123C50" w:rsidR="00C87CFE" w:rsidRPr="00CD1347" w:rsidRDefault="00C87CFE" w:rsidP="00C87CFE">
            <w:pPr>
              <w:jc w:val="center"/>
              <w:rPr>
                <w:ins w:id="33420" w:author="Στάθης Καπ" w:date="2023-03-03T04:01:00Z"/>
                <w:rFonts w:cstheme="minorHAnsi"/>
                <w:sz w:val="16"/>
                <w:szCs w:val="16"/>
              </w:rPr>
            </w:pPr>
            <w:ins w:id="33421"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334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423" w:author="Στάθης Καπ" w:date="2023-03-03T04:01:00Z"/>
        </w:trPr>
        <w:tc>
          <w:tcPr>
            <w:tcW w:w="515" w:type="dxa"/>
            <w:tcBorders>
              <w:top w:val="nil"/>
              <w:bottom w:val="nil"/>
              <w:right w:val="single" w:sz="4" w:space="0" w:color="auto"/>
            </w:tcBorders>
            <w:shd w:val="clear" w:color="auto" w:fill="E7E6E6" w:themeFill="background2"/>
            <w:vAlign w:val="bottom"/>
            <w:tcPrChange w:id="33424" w:author="Στάθης Καπ" w:date="2023-03-03T06:26:00Z">
              <w:tcPr>
                <w:tcW w:w="515" w:type="dxa"/>
                <w:vAlign w:val="bottom"/>
              </w:tcPr>
            </w:tcPrChange>
          </w:tcPr>
          <w:p w14:paraId="5F9FA0ED" w14:textId="30995D8B" w:rsidR="00C87CFE" w:rsidRPr="00CD1347" w:rsidRDefault="00C87CFE" w:rsidP="00C87CFE">
            <w:pPr>
              <w:jc w:val="center"/>
              <w:rPr>
                <w:ins w:id="33425" w:author="Στάθης Καπ" w:date="2023-03-03T04:01:00Z"/>
                <w:rFonts w:ascii="Calibri" w:hAnsi="Calibri" w:cs="Calibri"/>
                <w:color w:val="000000"/>
                <w:sz w:val="16"/>
                <w:szCs w:val="16"/>
              </w:rPr>
            </w:pPr>
            <w:ins w:id="33426" w:author="Στάθης Καπ" w:date="2023-03-03T04:08:00Z">
              <w:r w:rsidRPr="00CD1347">
                <w:rPr>
                  <w:rFonts w:ascii="Calibri" w:hAnsi="Calibri" w:cs="Calibri"/>
                  <w:color w:val="000000"/>
                  <w:sz w:val="16"/>
                  <w:szCs w:val="16"/>
                  <w:rPrChange w:id="33427"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33428" w:author="Στάθης Καπ" w:date="2023-03-03T06:26:00Z">
              <w:tcPr>
                <w:tcW w:w="560" w:type="dxa"/>
              </w:tcPr>
            </w:tcPrChange>
          </w:tcPr>
          <w:p w14:paraId="09ED9804" w14:textId="3A93953B" w:rsidR="00C87CFE" w:rsidRPr="00CD1347" w:rsidRDefault="00C87CFE" w:rsidP="00C87CFE">
            <w:pPr>
              <w:jc w:val="center"/>
              <w:rPr>
                <w:ins w:id="33429" w:author="Στάθης Καπ" w:date="2023-03-03T04:01:00Z"/>
                <w:sz w:val="16"/>
                <w:szCs w:val="16"/>
              </w:rPr>
            </w:pPr>
            <w:ins w:id="33430" w:author="Στάθης Καπ" w:date="2023-03-03T06:21:00Z">
              <w:r>
                <w:rPr>
                  <w:rFonts w:ascii="Calibri" w:hAnsi="Calibri" w:cs="Calibri"/>
                  <w:color w:val="000000"/>
                  <w:sz w:val="16"/>
                  <w:szCs w:val="16"/>
                </w:rPr>
                <w:t>1724</w:t>
              </w:r>
            </w:ins>
          </w:p>
        </w:tc>
        <w:tc>
          <w:tcPr>
            <w:tcW w:w="855" w:type="dxa"/>
            <w:vAlign w:val="center"/>
            <w:tcPrChange w:id="33431" w:author="Στάθης Καπ" w:date="2023-03-03T06:26:00Z">
              <w:tcPr>
                <w:tcW w:w="855" w:type="dxa"/>
              </w:tcPr>
            </w:tcPrChange>
          </w:tcPr>
          <w:p w14:paraId="7AED84DA" w14:textId="4625AFDD" w:rsidR="00C87CFE" w:rsidRPr="00CD1347" w:rsidRDefault="00C87CFE" w:rsidP="00C87CFE">
            <w:pPr>
              <w:jc w:val="center"/>
              <w:rPr>
                <w:ins w:id="33432" w:author="Στάθης Καπ" w:date="2023-03-03T04:01:00Z"/>
                <w:sz w:val="16"/>
                <w:szCs w:val="16"/>
              </w:rPr>
            </w:pPr>
            <w:ins w:id="33433" w:author="Στάθης Καπ" w:date="2023-03-03T06:21:00Z">
              <w:r>
                <w:rPr>
                  <w:rFonts w:ascii="Calibri" w:hAnsi="Calibri" w:cs="Calibri"/>
                  <w:color w:val="000000"/>
                  <w:sz w:val="16"/>
                  <w:szCs w:val="16"/>
                </w:rPr>
                <w:t>1724</w:t>
              </w:r>
            </w:ins>
          </w:p>
        </w:tc>
        <w:tc>
          <w:tcPr>
            <w:tcW w:w="544" w:type="dxa"/>
            <w:vAlign w:val="center"/>
            <w:tcPrChange w:id="33434" w:author="Στάθης Καπ" w:date="2023-03-03T06:26:00Z">
              <w:tcPr>
                <w:tcW w:w="544" w:type="dxa"/>
                <w:vAlign w:val="bottom"/>
              </w:tcPr>
            </w:tcPrChange>
          </w:tcPr>
          <w:p w14:paraId="050E9044" w14:textId="43C2E348" w:rsidR="00C87CFE" w:rsidRPr="00CD1347" w:rsidRDefault="00C87CFE" w:rsidP="00C87CFE">
            <w:pPr>
              <w:jc w:val="center"/>
              <w:rPr>
                <w:ins w:id="33435" w:author="Στάθης Καπ" w:date="2023-03-03T04:01:00Z"/>
                <w:rFonts w:ascii="Calibri" w:hAnsi="Calibri" w:cs="Calibri"/>
                <w:color w:val="000000"/>
                <w:sz w:val="16"/>
                <w:szCs w:val="16"/>
              </w:rPr>
            </w:pPr>
            <w:ins w:id="33436" w:author="Στάθης Καπ" w:date="2023-03-03T06:21:00Z">
              <w:r>
                <w:rPr>
                  <w:rFonts w:ascii="Calibri" w:hAnsi="Calibri" w:cs="Calibri"/>
                  <w:color w:val="000000"/>
                  <w:sz w:val="16"/>
                  <w:szCs w:val="16"/>
                </w:rPr>
                <w:t>1714</w:t>
              </w:r>
            </w:ins>
          </w:p>
        </w:tc>
        <w:tc>
          <w:tcPr>
            <w:tcW w:w="621" w:type="dxa"/>
            <w:vAlign w:val="center"/>
            <w:tcPrChange w:id="33437" w:author="Στάθης Καπ" w:date="2023-03-03T06:26:00Z">
              <w:tcPr>
                <w:tcW w:w="621" w:type="dxa"/>
                <w:vAlign w:val="bottom"/>
              </w:tcPr>
            </w:tcPrChange>
          </w:tcPr>
          <w:p w14:paraId="1AC137EE" w14:textId="66600846" w:rsidR="00C87CFE" w:rsidRPr="00CD1347" w:rsidRDefault="00C87CFE" w:rsidP="00C87CFE">
            <w:pPr>
              <w:jc w:val="center"/>
              <w:rPr>
                <w:ins w:id="33438" w:author="Στάθης Καπ" w:date="2023-03-03T04:01:00Z"/>
                <w:rFonts w:ascii="Calibri" w:hAnsi="Calibri" w:cs="Calibri"/>
                <w:color w:val="000000"/>
                <w:sz w:val="16"/>
                <w:szCs w:val="16"/>
              </w:rPr>
            </w:pPr>
            <w:ins w:id="33439" w:author="Στάθης Καπ" w:date="2023-03-03T06:21:00Z">
              <w:r>
                <w:rPr>
                  <w:rFonts w:ascii="Calibri" w:hAnsi="Calibri" w:cs="Calibri"/>
                  <w:color w:val="000000"/>
                  <w:sz w:val="16"/>
                  <w:szCs w:val="16"/>
                </w:rPr>
                <w:t>0.312</w:t>
              </w:r>
            </w:ins>
          </w:p>
        </w:tc>
        <w:tc>
          <w:tcPr>
            <w:tcW w:w="669" w:type="dxa"/>
            <w:vAlign w:val="center"/>
            <w:tcPrChange w:id="33440" w:author="Στάθης Καπ" w:date="2023-03-03T06:26:00Z">
              <w:tcPr>
                <w:tcW w:w="669" w:type="dxa"/>
                <w:vAlign w:val="center"/>
              </w:tcPr>
            </w:tcPrChange>
          </w:tcPr>
          <w:p w14:paraId="018B53EC" w14:textId="0D2A55E7" w:rsidR="00C87CFE" w:rsidRPr="00CD1347" w:rsidRDefault="00C87CFE" w:rsidP="00C87CFE">
            <w:pPr>
              <w:jc w:val="center"/>
              <w:rPr>
                <w:ins w:id="33441" w:author="Στάθης Καπ" w:date="2023-03-03T04:01:00Z"/>
                <w:rFonts w:cstheme="minorHAnsi"/>
                <w:sz w:val="16"/>
                <w:szCs w:val="16"/>
              </w:rPr>
            </w:pPr>
            <w:ins w:id="33442" w:author="Στάθης Καπ" w:date="2023-03-03T06:21:00Z">
              <w:r>
                <w:rPr>
                  <w:rFonts w:ascii="Calibri" w:hAnsi="Calibri" w:cstheme="minorHAnsi"/>
                  <w:color w:val="000000"/>
                  <w:sz w:val="16"/>
                  <w:szCs w:val="16"/>
                </w:rPr>
                <w:t>0.58</w:t>
              </w:r>
            </w:ins>
          </w:p>
        </w:tc>
        <w:tc>
          <w:tcPr>
            <w:tcW w:w="543" w:type="dxa"/>
            <w:vAlign w:val="center"/>
            <w:tcPrChange w:id="33443" w:author="Στάθης Καπ" w:date="2023-03-03T06:26:00Z">
              <w:tcPr>
                <w:tcW w:w="543" w:type="dxa"/>
                <w:vAlign w:val="bottom"/>
              </w:tcPr>
            </w:tcPrChange>
          </w:tcPr>
          <w:p w14:paraId="591F2986" w14:textId="01421609" w:rsidR="00C87CFE" w:rsidRPr="00CD1347" w:rsidRDefault="00C87CFE" w:rsidP="00C87CFE">
            <w:pPr>
              <w:jc w:val="center"/>
              <w:rPr>
                <w:ins w:id="33444" w:author="Στάθης Καπ" w:date="2023-03-03T04:01:00Z"/>
                <w:rFonts w:ascii="Calibri" w:hAnsi="Calibri" w:cs="Calibri"/>
                <w:color w:val="000000"/>
                <w:sz w:val="16"/>
                <w:szCs w:val="16"/>
              </w:rPr>
            </w:pPr>
            <w:ins w:id="33445" w:author="Στάθης Καπ" w:date="2023-03-03T06:21:00Z">
              <w:r>
                <w:rPr>
                  <w:rFonts w:ascii="Calibri" w:hAnsi="Calibri" w:cs="Calibri"/>
                  <w:color w:val="000000"/>
                  <w:sz w:val="16"/>
                  <w:szCs w:val="16"/>
                </w:rPr>
                <w:t>1709</w:t>
              </w:r>
            </w:ins>
          </w:p>
        </w:tc>
        <w:tc>
          <w:tcPr>
            <w:tcW w:w="621" w:type="dxa"/>
            <w:vAlign w:val="center"/>
            <w:tcPrChange w:id="33446" w:author="Στάθης Καπ" w:date="2023-03-03T06:26:00Z">
              <w:tcPr>
                <w:tcW w:w="621" w:type="dxa"/>
                <w:vAlign w:val="bottom"/>
              </w:tcPr>
            </w:tcPrChange>
          </w:tcPr>
          <w:p w14:paraId="1B88DAA4" w14:textId="3424CA78" w:rsidR="00C87CFE" w:rsidRPr="00CD1347" w:rsidRDefault="00C87CFE" w:rsidP="00C87CFE">
            <w:pPr>
              <w:jc w:val="center"/>
              <w:rPr>
                <w:ins w:id="33447" w:author="Στάθης Καπ" w:date="2023-03-03T04:01:00Z"/>
                <w:rFonts w:ascii="Calibri" w:hAnsi="Calibri" w:cs="Calibri"/>
                <w:color w:val="000000"/>
                <w:sz w:val="16"/>
                <w:szCs w:val="16"/>
              </w:rPr>
            </w:pPr>
            <w:ins w:id="33448" w:author="Στάθης Καπ" w:date="2023-03-03T06:21:00Z">
              <w:r>
                <w:rPr>
                  <w:rFonts w:ascii="Calibri" w:hAnsi="Calibri" w:cs="Calibri"/>
                  <w:color w:val="000000"/>
                  <w:sz w:val="16"/>
                  <w:szCs w:val="16"/>
                </w:rPr>
                <w:t>0.625</w:t>
              </w:r>
            </w:ins>
          </w:p>
        </w:tc>
        <w:tc>
          <w:tcPr>
            <w:tcW w:w="669" w:type="dxa"/>
            <w:vAlign w:val="center"/>
            <w:tcPrChange w:id="33449" w:author="Στάθης Καπ" w:date="2023-03-03T06:26:00Z">
              <w:tcPr>
                <w:tcW w:w="669" w:type="dxa"/>
                <w:vAlign w:val="center"/>
              </w:tcPr>
            </w:tcPrChange>
          </w:tcPr>
          <w:p w14:paraId="6C38862A" w14:textId="02782D19" w:rsidR="00C87CFE" w:rsidRPr="00CD1347" w:rsidRDefault="00C87CFE" w:rsidP="00C87CFE">
            <w:pPr>
              <w:jc w:val="center"/>
              <w:rPr>
                <w:ins w:id="33450" w:author="Στάθης Καπ" w:date="2023-03-03T04:01:00Z"/>
                <w:rFonts w:cstheme="minorHAnsi"/>
                <w:sz w:val="16"/>
                <w:szCs w:val="16"/>
              </w:rPr>
            </w:pPr>
            <w:ins w:id="33451" w:author="Στάθης Καπ" w:date="2023-03-03T06:21:00Z">
              <w:r>
                <w:rPr>
                  <w:rFonts w:ascii="Calibri" w:hAnsi="Calibri" w:cstheme="minorHAnsi"/>
                  <w:color w:val="000000"/>
                  <w:sz w:val="16"/>
                  <w:szCs w:val="16"/>
                </w:rPr>
                <w:t>0.29</w:t>
              </w:r>
            </w:ins>
          </w:p>
        </w:tc>
        <w:tc>
          <w:tcPr>
            <w:tcW w:w="508" w:type="dxa"/>
            <w:vAlign w:val="center"/>
            <w:tcPrChange w:id="33452" w:author="Στάθης Καπ" w:date="2023-03-03T06:26:00Z">
              <w:tcPr>
                <w:tcW w:w="508" w:type="dxa"/>
                <w:vAlign w:val="bottom"/>
              </w:tcPr>
            </w:tcPrChange>
          </w:tcPr>
          <w:p w14:paraId="4F7FE920" w14:textId="1C00F11F" w:rsidR="00C87CFE" w:rsidRPr="00CD1347" w:rsidRDefault="00C87CFE" w:rsidP="00C87CFE">
            <w:pPr>
              <w:jc w:val="center"/>
              <w:rPr>
                <w:ins w:id="33453" w:author="Στάθης Καπ" w:date="2023-03-03T04:01:00Z"/>
                <w:rFonts w:ascii="Calibri" w:hAnsi="Calibri" w:cs="Calibri"/>
                <w:color w:val="000000"/>
                <w:sz w:val="16"/>
                <w:szCs w:val="16"/>
              </w:rPr>
            </w:pPr>
            <w:ins w:id="33454" w:author="Στάθης Καπ" w:date="2023-03-03T06:21:00Z">
              <w:r>
                <w:rPr>
                  <w:rFonts w:ascii="Calibri" w:hAnsi="Calibri" w:cs="Calibri"/>
                  <w:color w:val="000000"/>
                  <w:sz w:val="16"/>
                  <w:szCs w:val="16"/>
                </w:rPr>
                <w:t>1701</w:t>
              </w:r>
            </w:ins>
          </w:p>
        </w:tc>
        <w:tc>
          <w:tcPr>
            <w:tcW w:w="541" w:type="dxa"/>
            <w:vAlign w:val="center"/>
            <w:tcPrChange w:id="33455" w:author="Στάθης Καπ" w:date="2023-03-03T06:26:00Z">
              <w:tcPr>
                <w:tcW w:w="541" w:type="dxa"/>
                <w:vAlign w:val="bottom"/>
              </w:tcPr>
            </w:tcPrChange>
          </w:tcPr>
          <w:p w14:paraId="791F51CE" w14:textId="00E598B3" w:rsidR="00C87CFE" w:rsidRPr="00CD1347" w:rsidRDefault="00C87CFE" w:rsidP="00C87CFE">
            <w:pPr>
              <w:jc w:val="center"/>
              <w:rPr>
                <w:ins w:id="33456" w:author="Στάθης Καπ" w:date="2023-03-03T04:01:00Z"/>
                <w:rFonts w:ascii="Calibri" w:hAnsi="Calibri" w:cs="Calibri"/>
                <w:color w:val="000000"/>
                <w:sz w:val="16"/>
                <w:szCs w:val="16"/>
              </w:rPr>
            </w:pPr>
            <w:ins w:id="33457" w:author="Στάθης Καπ" w:date="2023-03-03T06:21:00Z">
              <w:r>
                <w:rPr>
                  <w:rFonts w:ascii="Calibri" w:hAnsi="Calibri" w:cs="Calibri"/>
                  <w:color w:val="000000"/>
                  <w:sz w:val="16"/>
                  <w:szCs w:val="16"/>
                </w:rPr>
                <w:t>0.224</w:t>
              </w:r>
            </w:ins>
          </w:p>
        </w:tc>
        <w:tc>
          <w:tcPr>
            <w:tcW w:w="589" w:type="dxa"/>
            <w:vAlign w:val="center"/>
            <w:tcPrChange w:id="33458" w:author="Στάθης Καπ" w:date="2023-03-03T06:26:00Z">
              <w:tcPr>
                <w:tcW w:w="589" w:type="dxa"/>
                <w:vAlign w:val="center"/>
              </w:tcPr>
            </w:tcPrChange>
          </w:tcPr>
          <w:p w14:paraId="41923C3B" w14:textId="031FB61D" w:rsidR="00C87CFE" w:rsidRPr="00CD1347" w:rsidRDefault="00C87CFE" w:rsidP="00C87CFE">
            <w:pPr>
              <w:jc w:val="center"/>
              <w:rPr>
                <w:ins w:id="33459" w:author="Στάθης Καπ" w:date="2023-03-03T04:01:00Z"/>
                <w:rFonts w:cstheme="minorHAnsi"/>
                <w:sz w:val="16"/>
                <w:szCs w:val="16"/>
              </w:rPr>
            </w:pPr>
            <w:ins w:id="33460" w:author="Στάθης Καπ" w:date="2023-03-03T06:21:00Z">
              <w:r>
                <w:rPr>
                  <w:rFonts w:ascii="Calibri" w:hAnsi="Calibri" w:cstheme="minorHAnsi"/>
                  <w:color w:val="000000"/>
                  <w:sz w:val="16"/>
                  <w:szCs w:val="16"/>
                </w:rPr>
                <w:t>0.76</w:t>
              </w:r>
            </w:ins>
          </w:p>
        </w:tc>
        <w:tc>
          <w:tcPr>
            <w:tcW w:w="463" w:type="dxa"/>
            <w:vAlign w:val="center"/>
            <w:tcPrChange w:id="33461" w:author="Στάθης Καπ" w:date="2023-03-03T06:26:00Z">
              <w:tcPr>
                <w:tcW w:w="463" w:type="dxa"/>
                <w:vAlign w:val="bottom"/>
              </w:tcPr>
            </w:tcPrChange>
          </w:tcPr>
          <w:p w14:paraId="221D6898" w14:textId="21D714E8" w:rsidR="00C87CFE" w:rsidRPr="00CD1347" w:rsidRDefault="00C87CFE" w:rsidP="00C87CFE">
            <w:pPr>
              <w:jc w:val="center"/>
              <w:rPr>
                <w:ins w:id="33462" w:author="Στάθης Καπ" w:date="2023-03-03T04:01:00Z"/>
                <w:rFonts w:ascii="Calibri" w:hAnsi="Calibri" w:cs="Calibri"/>
                <w:color w:val="000000"/>
                <w:sz w:val="16"/>
                <w:szCs w:val="16"/>
              </w:rPr>
            </w:pPr>
            <w:ins w:id="33463" w:author="Στάθης Καπ" w:date="2023-03-03T06:21:00Z">
              <w:r>
                <w:rPr>
                  <w:rFonts w:ascii="Calibri" w:hAnsi="Calibri" w:cs="Calibri"/>
                  <w:color w:val="000000"/>
                  <w:sz w:val="16"/>
                  <w:szCs w:val="16"/>
                </w:rPr>
                <w:t>1704</w:t>
              </w:r>
            </w:ins>
          </w:p>
        </w:tc>
        <w:tc>
          <w:tcPr>
            <w:tcW w:w="541" w:type="dxa"/>
            <w:vAlign w:val="center"/>
            <w:tcPrChange w:id="33464" w:author="Στάθης Καπ" w:date="2023-03-03T06:26:00Z">
              <w:tcPr>
                <w:tcW w:w="541" w:type="dxa"/>
                <w:vAlign w:val="bottom"/>
              </w:tcPr>
            </w:tcPrChange>
          </w:tcPr>
          <w:p w14:paraId="5D425BCB" w14:textId="50EDF98B" w:rsidR="00C87CFE" w:rsidRPr="00CD1347" w:rsidRDefault="00C87CFE" w:rsidP="00C87CFE">
            <w:pPr>
              <w:jc w:val="center"/>
              <w:rPr>
                <w:ins w:id="33465" w:author="Στάθης Καπ" w:date="2023-03-03T04:01:00Z"/>
                <w:rFonts w:ascii="Calibri" w:hAnsi="Calibri" w:cs="Calibri"/>
                <w:color w:val="000000"/>
                <w:sz w:val="16"/>
                <w:szCs w:val="16"/>
              </w:rPr>
            </w:pPr>
            <w:ins w:id="33466" w:author="Στάθης Καπ" w:date="2023-03-03T06:21:00Z">
              <w:r>
                <w:rPr>
                  <w:rFonts w:ascii="Calibri" w:hAnsi="Calibri" w:cs="Calibri"/>
                  <w:color w:val="000000"/>
                  <w:sz w:val="16"/>
                  <w:szCs w:val="16"/>
                </w:rPr>
                <w:t>0.32</w:t>
              </w:r>
            </w:ins>
          </w:p>
        </w:tc>
        <w:tc>
          <w:tcPr>
            <w:tcW w:w="589" w:type="dxa"/>
            <w:vAlign w:val="center"/>
            <w:tcPrChange w:id="33467" w:author="Στάθης Καπ" w:date="2023-03-03T06:26:00Z">
              <w:tcPr>
                <w:tcW w:w="589" w:type="dxa"/>
                <w:vAlign w:val="center"/>
              </w:tcPr>
            </w:tcPrChange>
          </w:tcPr>
          <w:p w14:paraId="55C86D03" w14:textId="548B188B" w:rsidR="00C87CFE" w:rsidRPr="00CD1347" w:rsidRDefault="00C87CFE" w:rsidP="00C87CFE">
            <w:pPr>
              <w:jc w:val="center"/>
              <w:rPr>
                <w:ins w:id="33468" w:author="Στάθης Καπ" w:date="2023-03-03T04:01:00Z"/>
                <w:rFonts w:cstheme="minorHAnsi"/>
                <w:sz w:val="16"/>
                <w:szCs w:val="16"/>
              </w:rPr>
            </w:pPr>
            <w:ins w:id="33469"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334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471" w:author="Στάθης Καπ" w:date="2023-03-03T04:01:00Z"/>
        </w:trPr>
        <w:tc>
          <w:tcPr>
            <w:tcW w:w="515" w:type="dxa"/>
            <w:tcBorders>
              <w:top w:val="nil"/>
              <w:bottom w:val="nil"/>
              <w:right w:val="single" w:sz="4" w:space="0" w:color="auto"/>
            </w:tcBorders>
            <w:shd w:val="clear" w:color="auto" w:fill="E7E6E6" w:themeFill="background2"/>
            <w:vAlign w:val="bottom"/>
            <w:tcPrChange w:id="33472" w:author="Στάθης Καπ" w:date="2023-03-03T06:26:00Z">
              <w:tcPr>
                <w:tcW w:w="515" w:type="dxa"/>
                <w:vAlign w:val="bottom"/>
              </w:tcPr>
            </w:tcPrChange>
          </w:tcPr>
          <w:p w14:paraId="0E268D02" w14:textId="53D0DBA6" w:rsidR="00C87CFE" w:rsidRPr="00CD1347" w:rsidRDefault="00C87CFE" w:rsidP="00C87CFE">
            <w:pPr>
              <w:jc w:val="center"/>
              <w:rPr>
                <w:ins w:id="33473" w:author="Στάθης Καπ" w:date="2023-03-03T04:01:00Z"/>
                <w:rFonts w:ascii="Calibri" w:hAnsi="Calibri" w:cs="Calibri"/>
                <w:color w:val="000000"/>
                <w:sz w:val="16"/>
                <w:szCs w:val="16"/>
              </w:rPr>
            </w:pPr>
            <w:ins w:id="33474" w:author="Στάθης Καπ" w:date="2023-03-03T04:08:00Z">
              <w:r w:rsidRPr="00CD1347">
                <w:rPr>
                  <w:rFonts w:ascii="Calibri" w:hAnsi="Calibri" w:cs="Calibri"/>
                  <w:color w:val="000000"/>
                  <w:sz w:val="16"/>
                  <w:szCs w:val="16"/>
                  <w:rPrChange w:id="33475"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33476" w:author="Στάθης Καπ" w:date="2023-03-03T06:26:00Z">
              <w:tcPr>
                <w:tcW w:w="560" w:type="dxa"/>
              </w:tcPr>
            </w:tcPrChange>
          </w:tcPr>
          <w:p w14:paraId="77FC34A1" w14:textId="73B83924" w:rsidR="00C87CFE" w:rsidRPr="00CD1347" w:rsidRDefault="00C87CFE" w:rsidP="00C87CFE">
            <w:pPr>
              <w:jc w:val="center"/>
              <w:rPr>
                <w:ins w:id="33477" w:author="Στάθης Καπ" w:date="2023-03-03T04:01:00Z"/>
                <w:sz w:val="16"/>
                <w:szCs w:val="16"/>
              </w:rPr>
            </w:pPr>
            <w:ins w:id="33478" w:author="Στάθης Καπ" w:date="2023-03-03T06:21:00Z">
              <w:r>
                <w:rPr>
                  <w:rFonts w:ascii="Calibri" w:hAnsi="Calibri" w:cs="Calibri"/>
                  <w:color w:val="000000"/>
                  <w:sz w:val="16"/>
                  <w:szCs w:val="16"/>
                </w:rPr>
                <w:t>1724</w:t>
              </w:r>
            </w:ins>
          </w:p>
        </w:tc>
        <w:tc>
          <w:tcPr>
            <w:tcW w:w="855" w:type="dxa"/>
            <w:vAlign w:val="center"/>
            <w:tcPrChange w:id="33479" w:author="Στάθης Καπ" w:date="2023-03-03T06:26:00Z">
              <w:tcPr>
                <w:tcW w:w="855" w:type="dxa"/>
              </w:tcPr>
            </w:tcPrChange>
          </w:tcPr>
          <w:p w14:paraId="217BF974" w14:textId="0C6D7CB9" w:rsidR="00C87CFE" w:rsidRPr="00CD1347" w:rsidRDefault="00C87CFE" w:rsidP="00C87CFE">
            <w:pPr>
              <w:jc w:val="center"/>
              <w:rPr>
                <w:ins w:id="33480" w:author="Στάθης Καπ" w:date="2023-03-03T04:01:00Z"/>
                <w:sz w:val="16"/>
                <w:szCs w:val="16"/>
              </w:rPr>
            </w:pPr>
            <w:ins w:id="33481" w:author="Στάθης Καπ" w:date="2023-03-03T06:21:00Z">
              <w:r>
                <w:rPr>
                  <w:rFonts w:ascii="Calibri" w:hAnsi="Calibri" w:cs="Calibri"/>
                  <w:color w:val="000000"/>
                  <w:sz w:val="16"/>
                  <w:szCs w:val="16"/>
                </w:rPr>
                <w:t>1724</w:t>
              </w:r>
            </w:ins>
          </w:p>
        </w:tc>
        <w:tc>
          <w:tcPr>
            <w:tcW w:w="544" w:type="dxa"/>
            <w:vAlign w:val="center"/>
            <w:tcPrChange w:id="33482" w:author="Στάθης Καπ" w:date="2023-03-03T06:26:00Z">
              <w:tcPr>
                <w:tcW w:w="544" w:type="dxa"/>
                <w:vAlign w:val="bottom"/>
              </w:tcPr>
            </w:tcPrChange>
          </w:tcPr>
          <w:p w14:paraId="2C1D9F73" w14:textId="13B6DF5F" w:rsidR="00C87CFE" w:rsidRPr="00CD1347" w:rsidRDefault="00C87CFE" w:rsidP="00C87CFE">
            <w:pPr>
              <w:jc w:val="center"/>
              <w:rPr>
                <w:ins w:id="33483" w:author="Στάθης Καπ" w:date="2023-03-03T04:01:00Z"/>
                <w:rFonts w:ascii="Calibri" w:hAnsi="Calibri" w:cs="Calibri"/>
                <w:color w:val="000000"/>
                <w:sz w:val="16"/>
                <w:szCs w:val="16"/>
              </w:rPr>
            </w:pPr>
            <w:ins w:id="33484" w:author="Στάθης Καπ" w:date="2023-03-03T06:21:00Z">
              <w:r>
                <w:rPr>
                  <w:rFonts w:ascii="Calibri" w:hAnsi="Calibri" w:cs="Calibri"/>
                  <w:color w:val="000000"/>
                  <w:sz w:val="16"/>
                  <w:szCs w:val="16"/>
                </w:rPr>
                <w:t>1724</w:t>
              </w:r>
            </w:ins>
          </w:p>
        </w:tc>
        <w:tc>
          <w:tcPr>
            <w:tcW w:w="621" w:type="dxa"/>
            <w:vAlign w:val="center"/>
            <w:tcPrChange w:id="33485" w:author="Στάθης Καπ" w:date="2023-03-03T06:26:00Z">
              <w:tcPr>
                <w:tcW w:w="621" w:type="dxa"/>
                <w:vAlign w:val="bottom"/>
              </w:tcPr>
            </w:tcPrChange>
          </w:tcPr>
          <w:p w14:paraId="077ABD1F" w14:textId="5054B51A" w:rsidR="00C87CFE" w:rsidRPr="00CD1347" w:rsidRDefault="00C87CFE" w:rsidP="00C87CFE">
            <w:pPr>
              <w:jc w:val="center"/>
              <w:rPr>
                <w:ins w:id="33486" w:author="Στάθης Καπ" w:date="2023-03-03T04:01:00Z"/>
                <w:rFonts w:ascii="Calibri" w:hAnsi="Calibri" w:cs="Calibri"/>
                <w:color w:val="000000"/>
                <w:sz w:val="16"/>
                <w:szCs w:val="16"/>
              </w:rPr>
            </w:pPr>
            <w:ins w:id="33487" w:author="Στάθης Καπ" w:date="2023-03-03T06:21:00Z">
              <w:r>
                <w:rPr>
                  <w:rFonts w:ascii="Calibri" w:hAnsi="Calibri" w:cs="Calibri"/>
                  <w:color w:val="000000"/>
                  <w:sz w:val="16"/>
                  <w:szCs w:val="16"/>
                </w:rPr>
                <w:t>0.18</w:t>
              </w:r>
            </w:ins>
          </w:p>
        </w:tc>
        <w:tc>
          <w:tcPr>
            <w:tcW w:w="669" w:type="dxa"/>
            <w:vAlign w:val="center"/>
            <w:tcPrChange w:id="33488" w:author="Στάθης Καπ" w:date="2023-03-03T06:26:00Z">
              <w:tcPr>
                <w:tcW w:w="669" w:type="dxa"/>
                <w:vAlign w:val="center"/>
              </w:tcPr>
            </w:tcPrChange>
          </w:tcPr>
          <w:p w14:paraId="0AB60689" w14:textId="5CB47BA3" w:rsidR="00C87CFE" w:rsidRPr="00CD1347" w:rsidRDefault="00C87CFE" w:rsidP="00C87CFE">
            <w:pPr>
              <w:jc w:val="center"/>
              <w:rPr>
                <w:ins w:id="33489" w:author="Στάθης Καπ" w:date="2023-03-03T04:01:00Z"/>
                <w:rFonts w:cstheme="minorHAnsi"/>
                <w:sz w:val="16"/>
                <w:szCs w:val="16"/>
              </w:rPr>
            </w:pPr>
            <w:ins w:id="33490" w:author="Στάθης Καπ" w:date="2023-03-03T06:21:00Z">
              <w:r>
                <w:rPr>
                  <w:rFonts w:ascii="Calibri" w:hAnsi="Calibri" w:cstheme="minorHAnsi"/>
                  <w:color w:val="000000"/>
                  <w:sz w:val="16"/>
                  <w:szCs w:val="16"/>
                </w:rPr>
                <w:t>0</w:t>
              </w:r>
            </w:ins>
          </w:p>
        </w:tc>
        <w:tc>
          <w:tcPr>
            <w:tcW w:w="543" w:type="dxa"/>
            <w:vAlign w:val="center"/>
            <w:tcPrChange w:id="33491" w:author="Στάθης Καπ" w:date="2023-03-03T06:26:00Z">
              <w:tcPr>
                <w:tcW w:w="543" w:type="dxa"/>
                <w:vAlign w:val="bottom"/>
              </w:tcPr>
            </w:tcPrChange>
          </w:tcPr>
          <w:p w14:paraId="0425790F" w14:textId="50AC85F8" w:rsidR="00C87CFE" w:rsidRPr="00CD1347" w:rsidRDefault="00C87CFE" w:rsidP="00C87CFE">
            <w:pPr>
              <w:jc w:val="center"/>
              <w:rPr>
                <w:ins w:id="33492" w:author="Στάθης Καπ" w:date="2023-03-03T04:01:00Z"/>
                <w:rFonts w:ascii="Calibri" w:hAnsi="Calibri" w:cs="Calibri"/>
                <w:color w:val="000000"/>
                <w:sz w:val="16"/>
                <w:szCs w:val="16"/>
              </w:rPr>
            </w:pPr>
            <w:ins w:id="33493" w:author="Στάθης Καπ" w:date="2023-03-03T06:21:00Z">
              <w:r>
                <w:rPr>
                  <w:rFonts w:ascii="Calibri" w:hAnsi="Calibri" w:cs="Calibri"/>
                  <w:color w:val="000000"/>
                  <w:sz w:val="16"/>
                  <w:szCs w:val="16"/>
                </w:rPr>
                <w:t>1724</w:t>
              </w:r>
            </w:ins>
          </w:p>
        </w:tc>
        <w:tc>
          <w:tcPr>
            <w:tcW w:w="621" w:type="dxa"/>
            <w:vAlign w:val="center"/>
            <w:tcPrChange w:id="33494" w:author="Στάθης Καπ" w:date="2023-03-03T06:26:00Z">
              <w:tcPr>
                <w:tcW w:w="621" w:type="dxa"/>
                <w:vAlign w:val="bottom"/>
              </w:tcPr>
            </w:tcPrChange>
          </w:tcPr>
          <w:p w14:paraId="2CA1EC46" w14:textId="59FA406B" w:rsidR="00C87CFE" w:rsidRPr="00CD1347" w:rsidRDefault="00C87CFE" w:rsidP="00C87CFE">
            <w:pPr>
              <w:jc w:val="center"/>
              <w:rPr>
                <w:ins w:id="33495" w:author="Στάθης Καπ" w:date="2023-03-03T04:01:00Z"/>
                <w:rFonts w:ascii="Calibri" w:hAnsi="Calibri" w:cs="Calibri"/>
                <w:color w:val="000000"/>
                <w:sz w:val="16"/>
                <w:szCs w:val="16"/>
              </w:rPr>
            </w:pPr>
            <w:ins w:id="33496" w:author="Στάθης Καπ" w:date="2023-03-03T06:21:00Z">
              <w:r>
                <w:rPr>
                  <w:rFonts w:ascii="Calibri" w:hAnsi="Calibri" w:cs="Calibri"/>
                  <w:color w:val="000000"/>
                  <w:sz w:val="16"/>
                  <w:szCs w:val="16"/>
                </w:rPr>
                <w:t>0.165</w:t>
              </w:r>
            </w:ins>
          </w:p>
        </w:tc>
        <w:tc>
          <w:tcPr>
            <w:tcW w:w="669" w:type="dxa"/>
            <w:vAlign w:val="center"/>
            <w:tcPrChange w:id="33497" w:author="Στάθης Καπ" w:date="2023-03-03T06:26:00Z">
              <w:tcPr>
                <w:tcW w:w="669" w:type="dxa"/>
                <w:vAlign w:val="center"/>
              </w:tcPr>
            </w:tcPrChange>
          </w:tcPr>
          <w:p w14:paraId="5AF1F944" w14:textId="70862062" w:rsidR="00C87CFE" w:rsidRPr="00CD1347" w:rsidRDefault="00C87CFE" w:rsidP="00C87CFE">
            <w:pPr>
              <w:jc w:val="center"/>
              <w:rPr>
                <w:ins w:id="33498" w:author="Στάθης Καπ" w:date="2023-03-03T04:01:00Z"/>
                <w:rFonts w:cstheme="minorHAnsi"/>
                <w:sz w:val="16"/>
                <w:szCs w:val="16"/>
              </w:rPr>
            </w:pPr>
            <w:ins w:id="33499" w:author="Στάθης Καπ" w:date="2023-03-03T06:21:00Z">
              <w:r>
                <w:rPr>
                  <w:rFonts w:ascii="Calibri" w:hAnsi="Calibri" w:cstheme="minorHAnsi"/>
                  <w:color w:val="000000"/>
                  <w:sz w:val="16"/>
                  <w:szCs w:val="16"/>
                </w:rPr>
                <w:t>0</w:t>
              </w:r>
            </w:ins>
          </w:p>
        </w:tc>
        <w:tc>
          <w:tcPr>
            <w:tcW w:w="508" w:type="dxa"/>
            <w:vAlign w:val="center"/>
            <w:tcPrChange w:id="33500" w:author="Στάθης Καπ" w:date="2023-03-03T06:26:00Z">
              <w:tcPr>
                <w:tcW w:w="508" w:type="dxa"/>
                <w:vAlign w:val="bottom"/>
              </w:tcPr>
            </w:tcPrChange>
          </w:tcPr>
          <w:p w14:paraId="0FF49C9E" w14:textId="5009593C" w:rsidR="00C87CFE" w:rsidRPr="00CD1347" w:rsidRDefault="00C87CFE" w:rsidP="00C87CFE">
            <w:pPr>
              <w:jc w:val="center"/>
              <w:rPr>
                <w:ins w:id="33501" w:author="Στάθης Καπ" w:date="2023-03-03T04:01:00Z"/>
                <w:rFonts w:ascii="Calibri" w:hAnsi="Calibri" w:cs="Calibri"/>
                <w:color w:val="000000"/>
                <w:sz w:val="16"/>
                <w:szCs w:val="16"/>
              </w:rPr>
            </w:pPr>
            <w:ins w:id="33502" w:author="Στάθης Καπ" w:date="2023-03-03T06:21:00Z">
              <w:r>
                <w:rPr>
                  <w:rFonts w:ascii="Calibri" w:hAnsi="Calibri" w:cs="Calibri"/>
                  <w:color w:val="000000"/>
                  <w:sz w:val="16"/>
                  <w:szCs w:val="16"/>
                </w:rPr>
                <w:t>1724</w:t>
              </w:r>
            </w:ins>
          </w:p>
        </w:tc>
        <w:tc>
          <w:tcPr>
            <w:tcW w:w="541" w:type="dxa"/>
            <w:vAlign w:val="center"/>
            <w:tcPrChange w:id="33503" w:author="Στάθης Καπ" w:date="2023-03-03T06:26:00Z">
              <w:tcPr>
                <w:tcW w:w="541" w:type="dxa"/>
                <w:vAlign w:val="bottom"/>
              </w:tcPr>
            </w:tcPrChange>
          </w:tcPr>
          <w:p w14:paraId="362916FE" w14:textId="585A34BC" w:rsidR="00C87CFE" w:rsidRPr="00CD1347" w:rsidRDefault="00C87CFE" w:rsidP="00C87CFE">
            <w:pPr>
              <w:jc w:val="center"/>
              <w:rPr>
                <w:ins w:id="33504" w:author="Στάθης Καπ" w:date="2023-03-03T04:01:00Z"/>
                <w:rFonts w:ascii="Calibri" w:hAnsi="Calibri" w:cs="Calibri"/>
                <w:color w:val="000000"/>
                <w:sz w:val="16"/>
                <w:szCs w:val="16"/>
              </w:rPr>
            </w:pPr>
            <w:ins w:id="33505" w:author="Στάθης Καπ" w:date="2023-03-03T06:21:00Z">
              <w:r>
                <w:rPr>
                  <w:rFonts w:ascii="Calibri" w:hAnsi="Calibri" w:cs="Calibri"/>
                  <w:color w:val="000000"/>
                  <w:sz w:val="16"/>
                  <w:szCs w:val="16"/>
                </w:rPr>
                <w:t>0.163</w:t>
              </w:r>
            </w:ins>
          </w:p>
        </w:tc>
        <w:tc>
          <w:tcPr>
            <w:tcW w:w="589" w:type="dxa"/>
            <w:vAlign w:val="center"/>
            <w:tcPrChange w:id="33506" w:author="Στάθης Καπ" w:date="2023-03-03T06:26:00Z">
              <w:tcPr>
                <w:tcW w:w="589" w:type="dxa"/>
                <w:vAlign w:val="center"/>
              </w:tcPr>
            </w:tcPrChange>
          </w:tcPr>
          <w:p w14:paraId="6163CD96" w14:textId="17A5F59A" w:rsidR="00C87CFE" w:rsidRPr="00CD1347" w:rsidRDefault="00C87CFE" w:rsidP="00C87CFE">
            <w:pPr>
              <w:jc w:val="center"/>
              <w:rPr>
                <w:ins w:id="33507" w:author="Στάθης Καπ" w:date="2023-03-03T04:01:00Z"/>
                <w:rFonts w:cstheme="minorHAnsi"/>
                <w:sz w:val="16"/>
                <w:szCs w:val="16"/>
              </w:rPr>
            </w:pPr>
            <w:ins w:id="33508" w:author="Στάθης Καπ" w:date="2023-03-03T06:21:00Z">
              <w:r>
                <w:rPr>
                  <w:rFonts w:ascii="Calibri" w:hAnsi="Calibri" w:cstheme="minorHAnsi"/>
                  <w:color w:val="000000"/>
                  <w:sz w:val="16"/>
                  <w:szCs w:val="16"/>
                </w:rPr>
                <w:t>0</w:t>
              </w:r>
            </w:ins>
          </w:p>
        </w:tc>
        <w:tc>
          <w:tcPr>
            <w:tcW w:w="463" w:type="dxa"/>
            <w:vAlign w:val="center"/>
            <w:tcPrChange w:id="33509" w:author="Στάθης Καπ" w:date="2023-03-03T06:26:00Z">
              <w:tcPr>
                <w:tcW w:w="463" w:type="dxa"/>
                <w:vAlign w:val="bottom"/>
              </w:tcPr>
            </w:tcPrChange>
          </w:tcPr>
          <w:p w14:paraId="4CD2DFFD" w14:textId="2C2782A1" w:rsidR="00C87CFE" w:rsidRPr="00CD1347" w:rsidRDefault="00C87CFE" w:rsidP="00C87CFE">
            <w:pPr>
              <w:jc w:val="center"/>
              <w:rPr>
                <w:ins w:id="33510" w:author="Στάθης Καπ" w:date="2023-03-03T04:01:00Z"/>
                <w:rFonts w:ascii="Calibri" w:hAnsi="Calibri" w:cs="Calibri"/>
                <w:color w:val="000000"/>
                <w:sz w:val="16"/>
                <w:szCs w:val="16"/>
              </w:rPr>
            </w:pPr>
            <w:ins w:id="33511" w:author="Στάθης Καπ" w:date="2023-03-03T06:21:00Z">
              <w:r>
                <w:rPr>
                  <w:rFonts w:ascii="Calibri" w:hAnsi="Calibri" w:cs="Calibri"/>
                  <w:color w:val="000000"/>
                  <w:sz w:val="16"/>
                  <w:szCs w:val="16"/>
                </w:rPr>
                <w:t>1716</w:t>
              </w:r>
            </w:ins>
          </w:p>
        </w:tc>
        <w:tc>
          <w:tcPr>
            <w:tcW w:w="541" w:type="dxa"/>
            <w:vAlign w:val="center"/>
            <w:tcPrChange w:id="33512" w:author="Στάθης Καπ" w:date="2023-03-03T06:26:00Z">
              <w:tcPr>
                <w:tcW w:w="541" w:type="dxa"/>
                <w:vAlign w:val="bottom"/>
              </w:tcPr>
            </w:tcPrChange>
          </w:tcPr>
          <w:p w14:paraId="50E7C759" w14:textId="43FD41BA" w:rsidR="00C87CFE" w:rsidRPr="00CD1347" w:rsidRDefault="00C87CFE" w:rsidP="00C87CFE">
            <w:pPr>
              <w:jc w:val="center"/>
              <w:rPr>
                <w:ins w:id="33513" w:author="Στάθης Καπ" w:date="2023-03-03T04:01:00Z"/>
                <w:rFonts w:ascii="Calibri" w:hAnsi="Calibri" w:cs="Calibri"/>
                <w:color w:val="000000"/>
                <w:sz w:val="16"/>
                <w:szCs w:val="16"/>
              </w:rPr>
            </w:pPr>
            <w:ins w:id="33514" w:author="Στάθης Καπ" w:date="2023-03-03T06:21:00Z">
              <w:r>
                <w:rPr>
                  <w:rFonts w:ascii="Calibri" w:hAnsi="Calibri" w:cs="Calibri"/>
                  <w:color w:val="000000"/>
                  <w:sz w:val="16"/>
                  <w:szCs w:val="16"/>
                </w:rPr>
                <w:t>0.172</w:t>
              </w:r>
            </w:ins>
          </w:p>
        </w:tc>
        <w:tc>
          <w:tcPr>
            <w:tcW w:w="589" w:type="dxa"/>
            <w:vAlign w:val="center"/>
            <w:tcPrChange w:id="33515" w:author="Στάθης Καπ" w:date="2023-03-03T06:26:00Z">
              <w:tcPr>
                <w:tcW w:w="589" w:type="dxa"/>
                <w:vAlign w:val="center"/>
              </w:tcPr>
            </w:tcPrChange>
          </w:tcPr>
          <w:p w14:paraId="66D78463" w14:textId="65CF6818" w:rsidR="00C87CFE" w:rsidRPr="00CD1347" w:rsidRDefault="00C87CFE" w:rsidP="00C87CFE">
            <w:pPr>
              <w:jc w:val="center"/>
              <w:rPr>
                <w:ins w:id="33516" w:author="Στάθης Καπ" w:date="2023-03-03T04:01:00Z"/>
                <w:rFonts w:cstheme="minorHAnsi"/>
                <w:sz w:val="16"/>
                <w:szCs w:val="16"/>
              </w:rPr>
            </w:pPr>
            <w:ins w:id="33517"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335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519" w:author="Στάθης Καπ" w:date="2023-03-03T04:01:00Z"/>
        </w:trPr>
        <w:tc>
          <w:tcPr>
            <w:tcW w:w="515" w:type="dxa"/>
            <w:tcBorders>
              <w:top w:val="nil"/>
              <w:bottom w:val="nil"/>
              <w:right w:val="single" w:sz="4" w:space="0" w:color="auto"/>
            </w:tcBorders>
            <w:shd w:val="clear" w:color="auto" w:fill="E7E6E6" w:themeFill="background2"/>
            <w:vAlign w:val="bottom"/>
            <w:tcPrChange w:id="33520" w:author="Στάθης Καπ" w:date="2023-03-03T06:26:00Z">
              <w:tcPr>
                <w:tcW w:w="515" w:type="dxa"/>
                <w:vAlign w:val="bottom"/>
              </w:tcPr>
            </w:tcPrChange>
          </w:tcPr>
          <w:p w14:paraId="689C9EF8" w14:textId="29D25BCD" w:rsidR="00C87CFE" w:rsidRPr="00CD1347" w:rsidRDefault="00C87CFE" w:rsidP="00C87CFE">
            <w:pPr>
              <w:jc w:val="center"/>
              <w:rPr>
                <w:ins w:id="33521" w:author="Στάθης Καπ" w:date="2023-03-03T04:01:00Z"/>
                <w:rFonts w:ascii="Calibri" w:hAnsi="Calibri" w:cs="Calibri"/>
                <w:color w:val="000000"/>
                <w:sz w:val="16"/>
                <w:szCs w:val="16"/>
              </w:rPr>
            </w:pPr>
            <w:ins w:id="33522" w:author="Στάθης Καπ" w:date="2023-03-03T04:08:00Z">
              <w:r w:rsidRPr="00CD1347">
                <w:rPr>
                  <w:rFonts w:ascii="Calibri" w:hAnsi="Calibri" w:cs="Calibri"/>
                  <w:color w:val="000000"/>
                  <w:sz w:val="16"/>
                  <w:szCs w:val="16"/>
                  <w:rPrChange w:id="33523"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33524" w:author="Στάθης Καπ" w:date="2023-03-03T06:26:00Z">
              <w:tcPr>
                <w:tcW w:w="560" w:type="dxa"/>
              </w:tcPr>
            </w:tcPrChange>
          </w:tcPr>
          <w:p w14:paraId="5B8B8C66" w14:textId="0A1E00D0" w:rsidR="00C87CFE" w:rsidRPr="00CD1347" w:rsidRDefault="00C87CFE" w:rsidP="00C87CFE">
            <w:pPr>
              <w:jc w:val="center"/>
              <w:rPr>
                <w:ins w:id="33525" w:author="Στάθης Καπ" w:date="2023-03-03T04:01:00Z"/>
                <w:sz w:val="16"/>
                <w:szCs w:val="16"/>
              </w:rPr>
            </w:pPr>
            <w:ins w:id="33526" w:author="Στάθης Καπ" w:date="2023-03-03T06:21:00Z">
              <w:r>
                <w:rPr>
                  <w:rFonts w:ascii="Calibri" w:hAnsi="Calibri" w:cs="Calibri"/>
                  <w:color w:val="000000"/>
                  <w:sz w:val="16"/>
                  <w:szCs w:val="16"/>
                </w:rPr>
                <w:t>1719</w:t>
              </w:r>
            </w:ins>
          </w:p>
        </w:tc>
        <w:tc>
          <w:tcPr>
            <w:tcW w:w="855" w:type="dxa"/>
            <w:vAlign w:val="center"/>
            <w:tcPrChange w:id="33527" w:author="Στάθης Καπ" w:date="2023-03-03T06:26:00Z">
              <w:tcPr>
                <w:tcW w:w="855" w:type="dxa"/>
              </w:tcPr>
            </w:tcPrChange>
          </w:tcPr>
          <w:p w14:paraId="13960C02" w14:textId="14C8D2C1" w:rsidR="00C87CFE" w:rsidRPr="00CD1347" w:rsidRDefault="00C87CFE" w:rsidP="00C87CFE">
            <w:pPr>
              <w:jc w:val="center"/>
              <w:rPr>
                <w:ins w:id="33528" w:author="Στάθης Καπ" w:date="2023-03-03T04:01:00Z"/>
                <w:sz w:val="16"/>
                <w:szCs w:val="16"/>
              </w:rPr>
            </w:pPr>
            <w:ins w:id="33529" w:author="Στάθης Καπ" w:date="2023-03-03T06:21:00Z">
              <w:r>
                <w:rPr>
                  <w:rFonts w:ascii="Calibri" w:hAnsi="Calibri" w:cs="Calibri"/>
                  <w:color w:val="000000"/>
                  <w:sz w:val="16"/>
                  <w:szCs w:val="16"/>
                </w:rPr>
                <w:t>1659</w:t>
              </w:r>
            </w:ins>
          </w:p>
        </w:tc>
        <w:tc>
          <w:tcPr>
            <w:tcW w:w="544" w:type="dxa"/>
            <w:vAlign w:val="center"/>
            <w:tcPrChange w:id="33530" w:author="Στάθης Καπ" w:date="2023-03-03T06:26:00Z">
              <w:tcPr>
                <w:tcW w:w="544" w:type="dxa"/>
                <w:vAlign w:val="bottom"/>
              </w:tcPr>
            </w:tcPrChange>
          </w:tcPr>
          <w:p w14:paraId="7E57723A" w14:textId="6D98293A" w:rsidR="00C87CFE" w:rsidRPr="00CD1347" w:rsidRDefault="00C87CFE" w:rsidP="00C87CFE">
            <w:pPr>
              <w:jc w:val="center"/>
              <w:rPr>
                <w:ins w:id="33531" w:author="Στάθης Καπ" w:date="2023-03-03T04:01:00Z"/>
                <w:rFonts w:ascii="Calibri" w:hAnsi="Calibri" w:cs="Calibri"/>
                <w:color w:val="000000"/>
                <w:sz w:val="16"/>
                <w:szCs w:val="16"/>
              </w:rPr>
            </w:pPr>
            <w:ins w:id="33532" w:author="Στάθης Καπ" w:date="2023-03-03T06:21:00Z">
              <w:r>
                <w:rPr>
                  <w:rFonts w:ascii="Calibri" w:hAnsi="Calibri" w:cs="Calibri"/>
                  <w:color w:val="000000"/>
                  <w:sz w:val="16"/>
                  <w:szCs w:val="16"/>
                </w:rPr>
                <w:t>1655</w:t>
              </w:r>
            </w:ins>
          </w:p>
        </w:tc>
        <w:tc>
          <w:tcPr>
            <w:tcW w:w="621" w:type="dxa"/>
            <w:vAlign w:val="center"/>
            <w:tcPrChange w:id="33533" w:author="Στάθης Καπ" w:date="2023-03-03T06:26:00Z">
              <w:tcPr>
                <w:tcW w:w="621" w:type="dxa"/>
                <w:vAlign w:val="bottom"/>
              </w:tcPr>
            </w:tcPrChange>
          </w:tcPr>
          <w:p w14:paraId="7BC6228A" w14:textId="2149EC38" w:rsidR="00C87CFE" w:rsidRPr="00CD1347" w:rsidRDefault="00C87CFE" w:rsidP="00C87CFE">
            <w:pPr>
              <w:jc w:val="center"/>
              <w:rPr>
                <w:ins w:id="33534" w:author="Στάθης Καπ" w:date="2023-03-03T04:01:00Z"/>
                <w:rFonts w:ascii="Calibri" w:hAnsi="Calibri" w:cs="Calibri"/>
                <w:color w:val="000000"/>
                <w:sz w:val="16"/>
                <w:szCs w:val="16"/>
              </w:rPr>
            </w:pPr>
            <w:ins w:id="33535" w:author="Στάθης Καπ" w:date="2023-03-03T06:21:00Z">
              <w:r>
                <w:rPr>
                  <w:rFonts w:ascii="Calibri" w:hAnsi="Calibri" w:cs="Calibri"/>
                  <w:color w:val="000000"/>
                  <w:sz w:val="16"/>
                  <w:szCs w:val="16"/>
                </w:rPr>
                <w:t>1.111</w:t>
              </w:r>
            </w:ins>
          </w:p>
        </w:tc>
        <w:tc>
          <w:tcPr>
            <w:tcW w:w="669" w:type="dxa"/>
            <w:vAlign w:val="center"/>
            <w:tcPrChange w:id="33536" w:author="Στάθης Καπ" w:date="2023-03-03T06:26:00Z">
              <w:tcPr>
                <w:tcW w:w="669" w:type="dxa"/>
                <w:vAlign w:val="center"/>
              </w:tcPr>
            </w:tcPrChange>
          </w:tcPr>
          <w:p w14:paraId="7B27F18E" w14:textId="2BF7D1F3" w:rsidR="00C87CFE" w:rsidRPr="00CD1347" w:rsidRDefault="00C87CFE" w:rsidP="00C87CFE">
            <w:pPr>
              <w:jc w:val="center"/>
              <w:rPr>
                <w:ins w:id="33537" w:author="Στάθης Καπ" w:date="2023-03-03T04:01:00Z"/>
                <w:rFonts w:cstheme="minorHAnsi"/>
                <w:sz w:val="16"/>
                <w:szCs w:val="16"/>
              </w:rPr>
            </w:pPr>
            <w:ins w:id="33538" w:author="Στάθης Καπ" w:date="2023-03-03T06:21:00Z">
              <w:r>
                <w:rPr>
                  <w:rFonts w:ascii="Calibri" w:hAnsi="Calibri" w:cstheme="minorHAnsi"/>
                  <w:color w:val="000000"/>
                  <w:sz w:val="16"/>
                  <w:szCs w:val="16"/>
                </w:rPr>
                <w:t>3.72</w:t>
              </w:r>
            </w:ins>
          </w:p>
        </w:tc>
        <w:tc>
          <w:tcPr>
            <w:tcW w:w="543" w:type="dxa"/>
            <w:vAlign w:val="center"/>
            <w:tcPrChange w:id="33539" w:author="Στάθης Καπ" w:date="2023-03-03T06:26:00Z">
              <w:tcPr>
                <w:tcW w:w="543" w:type="dxa"/>
                <w:vAlign w:val="bottom"/>
              </w:tcPr>
            </w:tcPrChange>
          </w:tcPr>
          <w:p w14:paraId="466AC44E" w14:textId="3352CBA4" w:rsidR="00C87CFE" w:rsidRPr="00CD1347" w:rsidRDefault="00C87CFE" w:rsidP="00C87CFE">
            <w:pPr>
              <w:jc w:val="center"/>
              <w:rPr>
                <w:ins w:id="33540" w:author="Στάθης Καπ" w:date="2023-03-03T04:01:00Z"/>
                <w:rFonts w:ascii="Calibri" w:hAnsi="Calibri" w:cs="Calibri"/>
                <w:color w:val="000000"/>
                <w:sz w:val="16"/>
                <w:szCs w:val="16"/>
              </w:rPr>
            </w:pPr>
            <w:ins w:id="33541" w:author="Στάθης Καπ" w:date="2023-03-03T06:21:00Z">
              <w:r>
                <w:rPr>
                  <w:rFonts w:ascii="Calibri" w:hAnsi="Calibri" w:cs="Calibri"/>
                  <w:color w:val="000000"/>
                  <w:sz w:val="16"/>
                  <w:szCs w:val="16"/>
                </w:rPr>
                <w:t>1659</w:t>
              </w:r>
            </w:ins>
          </w:p>
        </w:tc>
        <w:tc>
          <w:tcPr>
            <w:tcW w:w="621" w:type="dxa"/>
            <w:vAlign w:val="center"/>
            <w:tcPrChange w:id="33542" w:author="Στάθης Καπ" w:date="2023-03-03T06:26:00Z">
              <w:tcPr>
                <w:tcW w:w="621" w:type="dxa"/>
                <w:vAlign w:val="bottom"/>
              </w:tcPr>
            </w:tcPrChange>
          </w:tcPr>
          <w:p w14:paraId="08F9B796" w14:textId="63AD5A1B" w:rsidR="00C87CFE" w:rsidRPr="00CD1347" w:rsidRDefault="00C87CFE" w:rsidP="00C87CFE">
            <w:pPr>
              <w:jc w:val="center"/>
              <w:rPr>
                <w:ins w:id="33543" w:author="Στάθης Καπ" w:date="2023-03-03T04:01:00Z"/>
                <w:rFonts w:ascii="Calibri" w:hAnsi="Calibri" w:cs="Calibri"/>
                <w:color w:val="000000"/>
                <w:sz w:val="16"/>
                <w:szCs w:val="16"/>
              </w:rPr>
            </w:pPr>
            <w:ins w:id="33544" w:author="Στάθης Καπ" w:date="2023-03-03T06:21:00Z">
              <w:r>
                <w:rPr>
                  <w:rFonts w:ascii="Calibri" w:hAnsi="Calibri" w:cs="Calibri"/>
                  <w:color w:val="000000"/>
                  <w:sz w:val="16"/>
                  <w:szCs w:val="16"/>
                </w:rPr>
                <w:t>0.493</w:t>
              </w:r>
            </w:ins>
          </w:p>
        </w:tc>
        <w:tc>
          <w:tcPr>
            <w:tcW w:w="669" w:type="dxa"/>
            <w:vAlign w:val="center"/>
            <w:tcPrChange w:id="33545" w:author="Στάθης Καπ" w:date="2023-03-03T06:26:00Z">
              <w:tcPr>
                <w:tcW w:w="669" w:type="dxa"/>
                <w:vAlign w:val="center"/>
              </w:tcPr>
            </w:tcPrChange>
          </w:tcPr>
          <w:p w14:paraId="6F04A166" w14:textId="0C66ABF5" w:rsidR="00C87CFE" w:rsidRPr="00CD1347" w:rsidRDefault="00C87CFE" w:rsidP="00C87CFE">
            <w:pPr>
              <w:jc w:val="center"/>
              <w:rPr>
                <w:ins w:id="33546" w:author="Στάθης Καπ" w:date="2023-03-03T04:01:00Z"/>
                <w:rFonts w:cstheme="minorHAnsi"/>
                <w:sz w:val="16"/>
                <w:szCs w:val="16"/>
              </w:rPr>
            </w:pPr>
            <w:ins w:id="33547" w:author="Στάθης Καπ" w:date="2023-03-03T06:21:00Z">
              <w:r>
                <w:rPr>
                  <w:rFonts w:ascii="Calibri" w:hAnsi="Calibri" w:cstheme="minorHAnsi"/>
                  <w:color w:val="000000"/>
                  <w:sz w:val="16"/>
                  <w:szCs w:val="16"/>
                </w:rPr>
                <w:t>-0.24</w:t>
              </w:r>
            </w:ins>
          </w:p>
        </w:tc>
        <w:tc>
          <w:tcPr>
            <w:tcW w:w="508" w:type="dxa"/>
            <w:vAlign w:val="center"/>
            <w:tcPrChange w:id="33548" w:author="Στάθης Καπ" w:date="2023-03-03T06:26:00Z">
              <w:tcPr>
                <w:tcW w:w="508" w:type="dxa"/>
                <w:vAlign w:val="bottom"/>
              </w:tcPr>
            </w:tcPrChange>
          </w:tcPr>
          <w:p w14:paraId="1FB0B0D4" w14:textId="6FBB4494" w:rsidR="00C87CFE" w:rsidRPr="00CD1347" w:rsidRDefault="00C87CFE" w:rsidP="00C87CFE">
            <w:pPr>
              <w:jc w:val="center"/>
              <w:rPr>
                <w:ins w:id="33549" w:author="Στάθης Καπ" w:date="2023-03-03T04:01:00Z"/>
                <w:rFonts w:ascii="Calibri" w:hAnsi="Calibri" w:cs="Calibri"/>
                <w:color w:val="000000"/>
                <w:sz w:val="16"/>
                <w:szCs w:val="16"/>
              </w:rPr>
            </w:pPr>
            <w:ins w:id="33550" w:author="Στάθης Καπ" w:date="2023-03-03T06:21:00Z">
              <w:r>
                <w:rPr>
                  <w:rFonts w:ascii="Calibri" w:hAnsi="Calibri" w:cs="Calibri"/>
                  <w:color w:val="000000"/>
                  <w:sz w:val="16"/>
                  <w:szCs w:val="16"/>
                </w:rPr>
                <w:t>1605</w:t>
              </w:r>
            </w:ins>
          </w:p>
        </w:tc>
        <w:tc>
          <w:tcPr>
            <w:tcW w:w="541" w:type="dxa"/>
            <w:vAlign w:val="center"/>
            <w:tcPrChange w:id="33551" w:author="Στάθης Καπ" w:date="2023-03-03T06:26:00Z">
              <w:tcPr>
                <w:tcW w:w="541" w:type="dxa"/>
                <w:vAlign w:val="bottom"/>
              </w:tcPr>
            </w:tcPrChange>
          </w:tcPr>
          <w:p w14:paraId="587C88B6" w14:textId="631DE44B" w:rsidR="00C87CFE" w:rsidRPr="00CD1347" w:rsidRDefault="00C87CFE" w:rsidP="00C87CFE">
            <w:pPr>
              <w:jc w:val="center"/>
              <w:rPr>
                <w:ins w:id="33552" w:author="Στάθης Καπ" w:date="2023-03-03T04:01:00Z"/>
                <w:rFonts w:ascii="Calibri" w:hAnsi="Calibri" w:cs="Calibri"/>
                <w:color w:val="000000"/>
                <w:sz w:val="16"/>
                <w:szCs w:val="16"/>
              </w:rPr>
            </w:pPr>
            <w:ins w:id="33553" w:author="Στάθης Καπ" w:date="2023-03-03T06:21:00Z">
              <w:r>
                <w:rPr>
                  <w:rFonts w:ascii="Calibri" w:hAnsi="Calibri" w:cs="Calibri"/>
                  <w:color w:val="000000"/>
                  <w:sz w:val="16"/>
                  <w:szCs w:val="16"/>
                </w:rPr>
                <w:t>0.376</w:t>
              </w:r>
            </w:ins>
          </w:p>
        </w:tc>
        <w:tc>
          <w:tcPr>
            <w:tcW w:w="589" w:type="dxa"/>
            <w:vAlign w:val="center"/>
            <w:tcPrChange w:id="33554" w:author="Στάθης Καπ" w:date="2023-03-03T06:26:00Z">
              <w:tcPr>
                <w:tcW w:w="589" w:type="dxa"/>
                <w:vAlign w:val="center"/>
              </w:tcPr>
            </w:tcPrChange>
          </w:tcPr>
          <w:p w14:paraId="3C9583D6" w14:textId="0CCBF547" w:rsidR="00C87CFE" w:rsidRPr="00CD1347" w:rsidRDefault="00C87CFE" w:rsidP="00C87CFE">
            <w:pPr>
              <w:jc w:val="center"/>
              <w:rPr>
                <w:ins w:id="33555" w:author="Στάθης Καπ" w:date="2023-03-03T04:01:00Z"/>
                <w:rFonts w:cstheme="minorHAnsi"/>
                <w:sz w:val="16"/>
                <w:szCs w:val="16"/>
              </w:rPr>
            </w:pPr>
            <w:ins w:id="33556" w:author="Στάθης Καπ" w:date="2023-03-03T06:21:00Z">
              <w:r>
                <w:rPr>
                  <w:rFonts w:ascii="Calibri" w:hAnsi="Calibri" w:cstheme="minorHAnsi"/>
                  <w:color w:val="000000"/>
                  <w:sz w:val="16"/>
                  <w:szCs w:val="16"/>
                </w:rPr>
                <w:t>3.02</w:t>
              </w:r>
            </w:ins>
          </w:p>
        </w:tc>
        <w:tc>
          <w:tcPr>
            <w:tcW w:w="463" w:type="dxa"/>
            <w:vAlign w:val="center"/>
            <w:tcPrChange w:id="33557" w:author="Στάθης Καπ" w:date="2023-03-03T06:26:00Z">
              <w:tcPr>
                <w:tcW w:w="463" w:type="dxa"/>
                <w:vAlign w:val="bottom"/>
              </w:tcPr>
            </w:tcPrChange>
          </w:tcPr>
          <w:p w14:paraId="4EEF7ACA" w14:textId="5751A047" w:rsidR="00C87CFE" w:rsidRPr="00CD1347" w:rsidRDefault="00C87CFE" w:rsidP="00C87CFE">
            <w:pPr>
              <w:jc w:val="center"/>
              <w:rPr>
                <w:ins w:id="33558" w:author="Στάθης Καπ" w:date="2023-03-03T04:01:00Z"/>
                <w:rFonts w:ascii="Calibri" w:hAnsi="Calibri" w:cs="Calibri"/>
                <w:color w:val="000000"/>
                <w:sz w:val="16"/>
                <w:szCs w:val="16"/>
              </w:rPr>
            </w:pPr>
            <w:ins w:id="33559" w:author="Στάθης Καπ" w:date="2023-03-03T06:21:00Z">
              <w:r>
                <w:rPr>
                  <w:rFonts w:ascii="Calibri" w:hAnsi="Calibri" w:cs="Calibri"/>
                  <w:color w:val="000000"/>
                  <w:sz w:val="16"/>
                  <w:szCs w:val="16"/>
                </w:rPr>
                <w:t>1566</w:t>
              </w:r>
            </w:ins>
          </w:p>
        </w:tc>
        <w:tc>
          <w:tcPr>
            <w:tcW w:w="541" w:type="dxa"/>
            <w:vAlign w:val="center"/>
            <w:tcPrChange w:id="33560" w:author="Στάθης Καπ" w:date="2023-03-03T06:26:00Z">
              <w:tcPr>
                <w:tcW w:w="541" w:type="dxa"/>
                <w:vAlign w:val="bottom"/>
              </w:tcPr>
            </w:tcPrChange>
          </w:tcPr>
          <w:p w14:paraId="54466D40" w14:textId="21977FD8" w:rsidR="00C87CFE" w:rsidRPr="00CD1347" w:rsidRDefault="00C87CFE" w:rsidP="00C87CFE">
            <w:pPr>
              <w:jc w:val="center"/>
              <w:rPr>
                <w:ins w:id="33561" w:author="Στάθης Καπ" w:date="2023-03-03T04:01:00Z"/>
                <w:rFonts w:ascii="Calibri" w:hAnsi="Calibri" w:cs="Calibri"/>
                <w:color w:val="000000"/>
                <w:sz w:val="16"/>
                <w:szCs w:val="16"/>
              </w:rPr>
            </w:pPr>
            <w:ins w:id="33562" w:author="Στάθης Καπ" w:date="2023-03-03T06:21:00Z">
              <w:r>
                <w:rPr>
                  <w:rFonts w:ascii="Calibri" w:hAnsi="Calibri" w:cs="Calibri"/>
                  <w:color w:val="000000"/>
                  <w:sz w:val="16"/>
                  <w:szCs w:val="16"/>
                </w:rPr>
                <w:t>0.207</w:t>
              </w:r>
            </w:ins>
          </w:p>
        </w:tc>
        <w:tc>
          <w:tcPr>
            <w:tcW w:w="589" w:type="dxa"/>
            <w:vAlign w:val="center"/>
            <w:tcPrChange w:id="33563" w:author="Στάθης Καπ" w:date="2023-03-03T06:26:00Z">
              <w:tcPr>
                <w:tcW w:w="589" w:type="dxa"/>
                <w:vAlign w:val="center"/>
              </w:tcPr>
            </w:tcPrChange>
          </w:tcPr>
          <w:p w14:paraId="2CDA103C" w14:textId="4C104BB9" w:rsidR="00C87CFE" w:rsidRPr="00CD1347" w:rsidRDefault="00C87CFE" w:rsidP="00C87CFE">
            <w:pPr>
              <w:jc w:val="center"/>
              <w:rPr>
                <w:ins w:id="33564" w:author="Στάθης Καπ" w:date="2023-03-03T04:01:00Z"/>
                <w:rFonts w:cstheme="minorHAnsi"/>
                <w:sz w:val="16"/>
                <w:szCs w:val="16"/>
              </w:rPr>
            </w:pPr>
            <w:ins w:id="33565"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335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567" w:author="Στάθης Καπ" w:date="2023-03-03T04:01:00Z"/>
        </w:trPr>
        <w:tc>
          <w:tcPr>
            <w:tcW w:w="515" w:type="dxa"/>
            <w:tcBorders>
              <w:top w:val="nil"/>
              <w:bottom w:val="nil"/>
              <w:right w:val="single" w:sz="4" w:space="0" w:color="auto"/>
            </w:tcBorders>
            <w:shd w:val="clear" w:color="auto" w:fill="E7E6E6" w:themeFill="background2"/>
            <w:vAlign w:val="bottom"/>
            <w:tcPrChange w:id="33568" w:author="Στάθης Καπ" w:date="2023-03-03T06:26:00Z">
              <w:tcPr>
                <w:tcW w:w="515" w:type="dxa"/>
                <w:vAlign w:val="bottom"/>
              </w:tcPr>
            </w:tcPrChange>
          </w:tcPr>
          <w:p w14:paraId="53305EF7" w14:textId="35F48715" w:rsidR="00C87CFE" w:rsidRPr="00CD1347" w:rsidRDefault="00C87CFE" w:rsidP="00C87CFE">
            <w:pPr>
              <w:jc w:val="center"/>
              <w:rPr>
                <w:ins w:id="33569" w:author="Στάθης Καπ" w:date="2023-03-03T04:01:00Z"/>
                <w:rFonts w:ascii="Calibri" w:hAnsi="Calibri" w:cs="Calibri"/>
                <w:color w:val="000000"/>
                <w:sz w:val="16"/>
                <w:szCs w:val="16"/>
              </w:rPr>
            </w:pPr>
            <w:ins w:id="33570" w:author="Στάθης Καπ" w:date="2023-03-03T04:08:00Z">
              <w:r w:rsidRPr="00CD1347">
                <w:rPr>
                  <w:rFonts w:ascii="Calibri" w:hAnsi="Calibri" w:cs="Calibri"/>
                  <w:color w:val="000000"/>
                  <w:sz w:val="16"/>
                  <w:szCs w:val="16"/>
                  <w:rPrChange w:id="33571"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33572" w:author="Στάθης Καπ" w:date="2023-03-03T06:26:00Z">
              <w:tcPr>
                <w:tcW w:w="560" w:type="dxa"/>
              </w:tcPr>
            </w:tcPrChange>
          </w:tcPr>
          <w:p w14:paraId="01B816AE" w14:textId="33D087A5" w:rsidR="00C87CFE" w:rsidRPr="00CD1347" w:rsidRDefault="00C87CFE" w:rsidP="00C87CFE">
            <w:pPr>
              <w:jc w:val="center"/>
              <w:rPr>
                <w:ins w:id="33573" w:author="Στάθης Καπ" w:date="2023-03-03T04:01:00Z"/>
                <w:sz w:val="16"/>
                <w:szCs w:val="16"/>
              </w:rPr>
            </w:pPr>
            <w:ins w:id="33574" w:author="Στάθης Καπ" w:date="2023-03-03T06:21:00Z">
              <w:r>
                <w:rPr>
                  <w:rFonts w:ascii="Calibri" w:hAnsi="Calibri" w:cs="Calibri"/>
                  <w:color w:val="000000"/>
                  <w:sz w:val="16"/>
                  <w:szCs w:val="16"/>
                </w:rPr>
                <w:t>1724</w:t>
              </w:r>
            </w:ins>
          </w:p>
        </w:tc>
        <w:tc>
          <w:tcPr>
            <w:tcW w:w="855" w:type="dxa"/>
            <w:vAlign w:val="center"/>
            <w:tcPrChange w:id="33575" w:author="Στάθης Καπ" w:date="2023-03-03T06:26:00Z">
              <w:tcPr>
                <w:tcW w:w="855" w:type="dxa"/>
              </w:tcPr>
            </w:tcPrChange>
          </w:tcPr>
          <w:p w14:paraId="0E4AC8BC" w14:textId="651CA671" w:rsidR="00C87CFE" w:rsidRPr="00CD1347" w:rsidRDefault="00C87CFE" w:rsidP="00C87CFE">
            <w:pPr>
              <w:jc w:val="center"/>
              <w:rPr>
                <w:ins w:id="33576" w:author="Στάθης Καπ" w:date="2023-03-03T04:01:00Z"/>
                <w:sz w:val="16"/>
                <w:szCs w:val="16"/>
              </w:rPr>
            </w:pPr>
            <w:ins w:id="33577" w:author="Στάθης Καπ" w:date="2023-03-03T06:21:00Z">
              <w:r>
                <w:rPr>
                  <w:rFonts w:ascii="Calibri" w:hAnsi="Calibri" w:cs="Calibri"/>
                  <w:color w:val="000000"/>
                  <w:sz w:val="16"/>
                  <w:szCs w:val="16"/>
                </w:rPr>
                <w:t>1708</w:t>
              </w:r>
            </w:ins>
          </w:p>
        </w:tc>
        <w:tc>
          <w:tcPr>
            <w:tcW w:w="544" w:type="dxa"/>
            <w:vAlign w:val="center"/>
            <w:tcPrChange w:id="33578" w:author="Στάθης Καπ" w:date="2023-03-03T06:26:00Z">
              <w:tcPr>
                <w:tcW w:w="544" w:type="dxa"/>
                <w:vAlign w:val="bottom"/>
              </w:tcPr>
            </w:tcPrChange>
          </w:tcPr>
          <w:p w14:paraId="66039EA0" w14:textId="46CB02D5" w:rsidR="00C87CFE" w:rsidRPr="00CD1347" w:rsidRDefault="00C87CFE" w:rsidP="00C87CFE">
            <w:pPr>
              <w:jc w:val="center"/>
              <w:rPr>
                <w:ins w:id="33579" w:author="Στάθης Καπ" w:date="2023-03-03T04:01:00Z"/>
                <w:rFonts w:ascii="Calibri" w:hAnsi="Calibri" w:cs="Calibri"/>
                <w:color w:val="000000"/>
                <w:sz w:val="16"/>
                <w:szCs w:val="16"/>
              </w:rPr>
            </w:pPr>
            <w:ins w:id="33580" w:author="Στάθης Καπ" w:date="2023-03-03T06:21:00Z">
              <w:r>
                <w:rPr>
                  <w:rFonts w:ascii="Calibri" w:hAnsi="Calibri" w:cs="Calibri"/>
                  <w:color w:val="000000"/>
                  <w:sz w:val="16"/>
                  <w:szCs w:val="16"/>
                </w:rPr>
                <w:t>1714</w:t>
              </w:r>
            </w:ins>
          </w:p>
        </w:tc>
        <w:tc>
          <w:tcPr>
            <w:tcW w:w="621" w:type="dxa"/>
            <w:vAlign w:val="center"/>
            <w:tcPrChange w:id="33581" w:author="Στάθης Καπ" w:date="2023-03-03T06:26:00Z">
              <w:tcPr>
                <w:tcW w:w="621" w:type="dxa"/>
                <w:vAlign w:val="bottom"/>
              </w:tcPr>
            </w:tcPrChange>
          </w:tcPr>
          <w:p w14:paraId="33E95829" w14:textId="155B232A" w:rsidR="00C87CFE" w:rsidRPr="00CD1347" w:rsidRDefault="00C87CFE" w:rsidP="00C87CFE">
            <w:pPr>
              <w:jc w:val="center"/>
              <w:rPr>
                <w:ins w:id="33582" w:author="Στάθης Καπ" w:date="2023-03-03T04:01:00Z"/>
                <w:rFonts w:ascii="Calibri" w:hAnsi="Calibri" w:cs="Calibri"/>
                <w:color w:val="000000"/>
                <w:sz w:val="16"/>
                <w:szCs w:val="16"/>
              </w:rPr>
            </w:pPr>
            <w:ins w:id="33583" w:author="Στάθης Καπ" w:date="2023-03-03T06:21:00Z">
              <w:r>
                <w:rPr>
                  <w:rFonts w:ascii="Calibri" w:hAnsi="Calibri" w:cs="Calibri"/>
                  <w:color w:val="000000"/>
                  <w:sz w:val="16"/>
                  <w:szCs w:val="16"/>
                </w:rPr>
                <w:t>0.424</w:t>
              </w:r>
            </w:ins>
          </w:p>
        </w:tc>
        <w:tc>
          <w:tcPr>
            <w:tcW w:w="669" w:type="dxa"/>
            <w:vAlign w:val="center"/>
            <w:tcPrChange w:id="33584" w:author="Στάθης Καπ" w:date="2023-03-03T06:26:00Z">
              <w:tcPr>
                <w:tcW w:w="669" w:type="dxa"/>
                <w:vAlign w:val="center"/>
              </w:tcPr>
            </w:tcPrChange>
          </w:tcPr>
          <w:p w14:paraId="19E7F649" w14:textId="6460AF70" w:rsidR="00C87CFE" w:rsidRPr="00CD1347" w:rsidRDefault="00C87CFE" w:rsidP="00C87CFE">
            <w:pPr>
              <w:jc w:val="center"/>
              <w:rPr>
                <w:ins w:id="33585" w:author="Στάθης Καπ" w:date="2023-03-03T04:01:00Z"/>
                <w:rFonts w:cstheme="minorHAnsi"/>
                <w:sz w:val="16"/>
                <w:szCs w:val="16"/>
              </w:rPr>
            </w:pPr>
            <w:ins w:id="33586" w:author="Στάθης Καπ" w:date="2023-03-03T06:21:00Z">
              <w:r>
                <w:rPr>
                  <w:rFonts w:ascii="Calibri" w:hAnsi="Calibri" w:cstheme="minorHAnsi"/>
                  <w:color w:val="000000"/>
                  <w:sz w:val="16"/>
                  <w:szCs w:val="16"/>
                </w:rPr>
                <w:t>0.58</w:t>
              </w:r>
            </w:ins>
          </w:p>
        </w:tc>
        <w:tc>
          <w:tcPr>
            <w:tcW w:w="543" w:type="dxa"/>
            <w:vAlign w:val="center"/>
            <w:tcPrChange w:id="33587" w:author="Στάθης Καπ" w:date="2023-03-03T06:26:00Z">
              <w:tcPr>
                <w:tcW w:w="543" w:type="dxa"/>
                <w:vAlign w:val="bottom"/>
              </w:tcPr>
            </w:tcPrChange>
          </w:tcPr>
          <w:p w14:paraId="72E01CBE" w14:textId="20184AAB" w:rsidR="00C87CFE" w:rsidRPr="00CD1347" w:rsidRDefault="00C87CFE" w:rsidP="00C87CFE">
            <w:pPr>
              <w:jc w:val="center"/>
              <w:rPr>
                <w:ins w:id="33588" w:author="Στάθης Καπ" w:date="2023-03-03T04:01:00Z"/>
                <w:rFonts w:ascii="Calibri" w:hAnsi="Calibri" w:cs="Calibri"/>
                <w:color w:val="000000"/>
                <w:sz w:val="16"/>
                <w:szCs w:val="16"/>
              </w:rPr>
            </w:pPr>
            <w:ins w:id="33589" w:author="Στάθης Καπ" w:date="2023-03-03T06:21:00Z">
              <w:r>
                <w:rPr>
                  <w:rFonts w:ascii="Calibri" w:hAnsi="Calibri" w:cs="Calibri"/>
                  <w:color w:val="000000"/>
                  <w:sz w:val="16"/>
                  <w:szCs w:val="16"/>
                </w:rPr>
                <w:t>1706</w:t>
              </w:r>
            </w:ins>
          </w:p>
        </w:tc>
        <w:tc>
          <w:tcPr>
            <w:tcW w:w="621" w:type="dxa"/>
            <w:vAlign w:val="center"/>
            <w:tcPrChange w:id="33590" w:author="Στάθης Καπ" w:date="2023-03-03T06:26:00Z">
              <w:tcPr>
                <w:tcW w:w="621" w:type="dxa"/>
                <w:vAlign w:val="bottom"/>
              </w:tcPr>
            </w:tcPrChange>
          </w:tcPr>
          <w:p w14:paraId="1ABB9724" w14:textId="05238610" w:rsidR="00C87CFE" w:rsidRPr="00CD1347" w:rsidRDefault="00C87CFE" w:rsidP="00C87CFE">
            <w:pPr>
              <w:jc w:val="center"/>
              <w:rPr>
                <w:ins w:id="33591" w:author="Στάθης Καπ" w:date="2023-03-03T04:01:00Z"/>
                <w:rFonts w:ascii="Calibri" w:hAnsi="Calibri" w:cs="Calibri"/>
                <w:color w:val="000000"/>
                <w:sz w:val="16"/>
                <w:szCs w:val="16"/>
              </w:rPr>
            </w:pPr>
            <w:ins w:id="33592" w:author="Στάθης Καπ" w:date="2023-03-03T06:21:00Z">
              <w:r>
                <w:rPr>
                  <w:rFonts w:ascii="Calibri" w:hAnsi="Calibri" w:cs="Calibri"/>
                  <w:color w:val="000000"/>
                  <w:sz w:val="16"/>
                  <w:szCs w:val="16"/>
                </w:rPr>
                <w:t>0.449</w:t>
              </w:r>
            </w:ins>
          </w:p>
        </w:tc>
        <w:tc>
          <w:tcPr>
            <w:tcW w:w="669" w:type="dxa"/>
            <w:vAlign w:val="center"/>
            <w:tcPrChange w:id="33593" w:author="Στάθης Καπ" w:date="2023-03-03T06:26:00Z">
              <w:tcPr>
                <w:tcW w:w="669" w:type="dxa"/>
                <w:vAlign w:val="center"/>
              </w:tcPr>
            </w:tcPrChange>
          </w:tcPr>
          <w:p w14:paraId="29A20C22" w14:textId="3EDAB9CD" w:rsidR="00C87CFE" w:rsidRPr="00CD1347" w:rsidRDefault="00C87CFE" w:rsidP="00C87CFE">
            <w:pPr>
              <w:jc w:val="center"/>
              <w:rPr>
                <w:ins w:id="33594" w:author="Στάθης Καπ" w:date="2023-03-03T04:01:00Z"/>
                <w:rFonts w:cstheme="minorHAnsi"/>
                <w:sz w:val="16"/>
                <w:szCs w:val="16"/>
              </w:rPr>
            </w:pPr>
            <w:ins w:id="33595" w:author="Στάθης Καπ" w:date="2023-03-03T06:21:00Z">
              <w:r>
                <w:rPr>
                  <w:rFonts w:ascii="Calibri" w:hAnsi="Calibri" w:cstheme="minorHAnsi"/>
                  <w:color w:val="000000"/>
                  <w:sz w:val="16"/>
                  <w:szCs w:val="16"/>
                </w:rPr>
                <w:t>0.47</w:t>
              </w:r>
            </w:ins>
          </w:p>
        </w:tc>
        <w:tc>
          <w:tcPr>
            <w:tcW w:w="508" w:type="dxa"/>
            <w:vAlign w:val="center"/>
            <w:tcPrChange w:id="33596" w:author="Στάθης Καπ" w:date="2023-03-03T06:26:00Z">
              <w:tcPr>
                <w:tcW w:w="508" w:type="dxa"/>
                <w:vAlign w:val="bottom"/>
              </w:tcPr>
            </w:tcPrChange>
          </w:tcPr>
          <w:p w14:paraId="48B835D7" w14:textId="4D7033A8" w:rsidR="00C87CFE" w:rsidRPr="00CD1347" w:rsidRDefault="00C87CFE" w:rsidP="00C87CFE">
            <w:pPr>
              <w:jc w:val="center"/>
              <w:rPr>
                <w:ins w:id="33597" w:author="Στάθης Καπ" w:date="2023-03-03T04:01:00Z"/>
                <w:rFonts w:ascii="Calibri" w:hAnsi="Calibri" w:cs="Calibri"/>
                <w:color w:val="000000"/>
                <w:sz w:val="16"/>
                <w:szCs w:val="16"/>
              </w:rPr>
            </w:pPr>
            <w:ins w:id="33598" w:author="Στάθης Καπ" w:date="2023-03-03T06:21:00Z">
              <w:r>
                <w:rPr>
                  <w:rFonts w:ascii="Calibri" w:hAnsi="Calibri" w:cs="Calibri"/>
                  <w:color w:val="000000"/>
                  <w:sz w:val="16"/>
                  <w:szCs w:val="16"/>
                </w:rPr>
                <w:t>1692</w:t>
              </w:r>
            </w:ins>
          </w:p>
        </w:tc>
        <w:tc>
          <w:tcPr>
            <w:tcW w:w="541" w:type="dxa"/>
            <w:vAlign w:val="center"/>
            <w:tcPrChange w:id="33599" w:author="Στάθης Καπ" w:date="2023-03-03T06:26:00Z">
              <w:tcPr>
                <w:tcW w:w="541" w:type="dxa"/>
                <w:vAlign w:val="bottom"/>
              </w:tcPr>
            </w:tcPrChange>
          </w:tcPr>
          <w:p w14:paraId="5DF64981" w14:textId="4C4859B1" w:rsidR="00C87CFE" w:rsidRPr="00CD1347" w:rsidRDefault="00C87CFE" w:rsidP="00C87CFE">
            <w:pPr>
              <w:jc w:val="center"/>
              <w:rPr>
                <w:ins w:id="33600" w:author="Στάθης Καπ" w:date="2023-03-03T04:01:00Z"/>
                <w:rFonts w:ascii="Calibri" w:hAnsi="Calibri" w:cs="Calibri"/>
                <w:color w:val="000000"/>
                <w:sz w:val="16"/>
                <w:szCs w:val="16"/>
              </w:rPr>
            </w:pPr>
            <w:ins w:id="33601" w:author="Στάθης Καπ" w:date="2023-03-03T06:21:00Z">
              <w:r>
                <w:rPr>
                  <w:rFonts w:ascii="Calibri" w:hAnsi="Calibri" w:cs="Calibri"/>
                  <w:color w:val="000000"/>
                  <w:sz w:val="16"/>
                  <w:szCs w:val="16"/>
                </w:rPr>
                <w:t>0.249</w:t>
              </w:r>
            </w:ins>
          </w:p>
        </w:tc>
        <w:tc>
          <w:tcPr>
            <w:tcW w:w="589" w:type="dxa"/>
            <w:vAlign w:val="center"/>
            <w:tcPrChange w:id="33602" w:author="Στάθης Καπ" w:date="2023-03-03T06:26:00Z">
              <w:tcPr>
                <w:tcW w:w="589" w:type="dxa"/>
                <w:vAlign w:val="center"/>
              </w:tcPr>
            </w:tcPrChange>
          </w:tcPr>
          <w:p w14:paraId="4C6EAFE1" w14:textId="0EA5C15B" w:rsidR="00C87CFE" w:rsidRPr="00CD1347" w:rsidRDefault="00C87CFE" w:rsidP="00C87CFE">
            <w:pPr>
              <w:jc w:val="center"/>
              <w:rPr>
                <w:ins w:id="33603" w:author="Στάθης Καπ" w:date="2023-03-03T04:01:00Z"/>
                <w:rFonts w:cstheme="minorHAnsi"/>
                <w:sz w:val="16"/>
                <w:szCs w:val="16"/>
              </w:rPr>
            </w:pPr>
            <w:ins w:id="33604" w:author="Στάθης Καπ" w:date="2023-03-03T06:21:00Z">
              <w:r>
                <w:rPr>
                  <w:rFonts w:ascii="Calibri" w:hAnsi="Calibri" w:cstheme="minorHAnsi"/>
                  <w:color w:val="000000"/>
                  <w:sz w:val="16"/>
                  <w:szCs w:val="16"/>
                </w:rPr>
                <w:t>1.28</w:t>
              </w:r>
            </w:ins>
          </w:p>
        </w:tc>
        <w:tc>
          <w:tcPr>
            <w:tcW w:w="463" w:type="dxa"/>
            <w:vAlign w:val="center"/>
            <w:tcPrChange w:id="33605" w:author="Στάθης Καπ" w:date="2023-03-03T06:26:00Z">
              <w:tcPr>
                <w:tcW w:w="463" w:type="dxa"/>
                <w:vAlign w:val="bottom"/>
              </w:tcPr>
            </w:tcPrChange>
          </w:tcPr>
          <w:p w14:paraId="4D5E38A8" w14:textId="3D5CC651" w:rsidR="00C87CFE" w:rsidRPr="00CD1347" w:rsidRDefault="00C87CFE" w:rsidP="00C87CFE">
            <w:pPr>
              <w:jc w:val="center"/>
              <w:rPr>
                <w:ins w:id="33606" w:author="Στάθης Καπ" w:date="2023-03-03T04:01:00Z"/>
                <w:rFonts w:ascii="Calibri" w:hAnsi="Calibri" w:cs="Calibri"/>
                <w:color w:val="000000"/>
                <w:sz w:val="16"/>
                <w:szCs w:val="16"/>
              </w:rPr>
            </w:pPr>
            <w:ins w:id="33607" w:author="Στάθης Καπ" w:date="2023-03-03T06:21:00Z">
              <w:r>
                <w:rPr>
                  <w:rFonts w:ascii="Calibri" w:hAnsi="Calibri" w:cs="Calibri"/>
                  <w:color w:val="000000"/>
                  <w:sz w:val="16"/>
                  <w:szCs w:val="16"/>
                </w:rPr>
                <w:t>1685</w:t>
              </w:r>
            </w:ins>
          </w:p>
        </w:tc>
        <w:tc>
          <w:tcPr>
            <w:tcW w:w="541" w:type="dxa"/>
            <w:vAlign w:val="center"/>
            <w:tcPrChange w:id="33608" w:author="Στάθης Καπ" w:date="2023-03-03T06:26:00Z">
              <w:tcPr>
                <w:tcW w:w="541" w:type="dxa"/>
                <w:vAlign w:val="bottom"/>
              </w:tcPr>
            </w:tcPrChange>
          </w:tcPr>
          <w:p w14:paraId="32B070C7" w14:textId="1067CE3D" w:rsidR="00C87CFE" w:rsidRPr="00CD1347" w:rsidRDefault="00C87CFE" w:rsidP="00C87CFE">
            <w:pPr>
              <w:jc w:val="center"/>
              <w:rPr>
                <w:ins w:id="33609" w:author="Στάθης Καπ" w:date="2023-03-03T04:01:00Z"/>
                <w:rFonts w:ascii="Calibri" w:hAnsi="Calibri" w:cs="Calibri"/>
                <w:color w:val="000000"/>
                <w:sz w:val="16"/>
                <w:szCs w:val="16"/>
              </w:rPr>
            </w:pPr>
            <w:ins w:id="33610" w:author="Στάθης Καπ" w:date="2023-03-03T06:21:00Z">
              <w:r>
                <w:rPr>
                  <w:rFonts w:ascii="Calibri" w:hAnsi="Calibri" w:cs="Calibri"/>
                  <w:color w:val="000000"/>
                  <w:sz w:val="16"/>
                  <w:szCs w:val="16"/>
                </w:rPr>
                <w:t>0.235</w:t>
              </w:r>
            </w:ins>
          </w:p>
        </w:tc>
        <w:tc>
          <w:tcPr>
            <w:tcW w:w="589" w:type="dxa"/>
            <w:vAlign w:val="center"/>
            <w:tcPrChange w:id="33611" w:author="Στάθης Καπ" w:date="2023-03-03T06:26:00Z">
              <w:tcPr>
                <w:tcW w:w="589" w:type="dxa"/>
                <w:vAlign w:val="center"/>
              </w:tcPr>
            </w:tcPrChange>
          </w:tcPr>
          <w:p w14:paraId="35E363C7" w14:textId="795FB114" w:rsidR="00C87CFE" w:rsidRPr="00CD1347" w:rsidRDefault="00C87CFE" w:rsidP="00C87CFE">
            <w:pPr>
              <w:jc w:val="center"/>
              <w:rPr>
                <w:ins w:id="33612" w:author="Στάθης Καπ" w:date="2023-03-03T04:01:00Z"/>
                <w:rFonts w:cstheme="minorHAnsi"/>
                <w:sz w:val="16"/>
                <w:szCs w:val="16"/>
              </w:rPr>
            </w:pPr>
            <w:ins w:id="33613"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336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615" w:author="Στάθης Καπ" w:date="2023-03-03T04:01:00Z"/>
        </w:trPr>
        <w:tc>
          <w:tcPr>
            <w:tcW w:w="515" w:type="dxa"/>
            <w:tcBorders>
              <w:top w:val="nil"/>
              <w:bottom w:val="nil"/>
              <w:right w:val="single" w:sz="4" w:space="0" w:color="auto"/>
            </w:tcBorders>
            <w:shd w:val="clear" w:color="auto" w:fill="E7E6E6" w:themeFill="background2"/>
            <w:vAlign w:val="bottom"/>
            <w:tcPrChange w:id="33616" w:author="Στάθης Καπ" w:date="2023-03-03T06:26:00Z">
              <w:tcPr>
                <w:tcW w:w="515" w:type="dxa"/>
                <w:vAlign w:val="bottom"/>
              </w:tcPr>
            </w:tcPrChange>
          </w:tcPr>
          <w:p w14:paraId="57C92E6A" w14:textId="6998CBB2" w:rsidR="00C87CFE" w:rsidRPr="00CD1347" w:rsidRDefault="00C87CFE" w:rsidP="00C87CFE">
            <w:pPr>
              <w:jc w:val="center"/>
              <w:rPr>
                <w:ins w:id="33617" w:author="Στάθης Καπ" w:date="2023-03-03T04:01:00Z"/>
                <w:rFonts w:ascii="Calibri" w:hAnsi="Calibri" w:cs="Calibri"/>
                <w:color w:val="000000"/>
                <w:sz w:val="16"/>
                <w:szCs w:val="16"/>
              </w:rPr>
            </w:pPr>
            <w:ins w:id="33618" w:author="Στάθης Καπ" w:date="2023-03-03T04:08:00Z">
              <w:r w:rsidRPr="00CD1347">
                <w:rPr>
                  <w:rFonts w:ascii="Calibri" w:hAnsi="Calibri" w:cs="Calibri"/>
                  <w:color w:val="000000"/>
                  <w:sz w:val="16"/>
                  <w:szCs w:val="16"/>
                  <w:rPrChange w:id="33619"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33620" w:author="Στάθης Καπ" w:date="2023-03-03T06:26:00Z">
              <w:tcPr>
                <w:tcW w:w="560" w:type="dxa"/>
              </w:tcPr>
            </w:tcPrChange>
          </w:tcPr>
          <w:p w14:paraId="5C068D05" w14:textId="51693FD3" w:rsidR="00C87CFE" w:rsidRPr="00CD1347" w:rsidRDefault="00C87CFE" w:rsidP="00C87CFE">
            <w:pPr>
              <w:jc w:val="center"/>
              <w:rPr>
                <w:ins w:id="33621" w:author="Στάθης Καπ" w:date="2023-03-03T04:01:00Z"/>
                <w:sz w:val="16"/>
                <w:szCs w:val="16"/>
              </w:rPr>
            </w:pPr>
            <w:ins w:id="33622" w:author="Στάθης Καπ" w:date="2023-03-03T06:21:00Z">
              <w:r>
                <w:rPr>
                  <w:rFonts w:ascii="Calibri" w:hAnsi="Calibri" w:cs="Calibri"/>
                  <w:color w:val="000000"/>
                  <w:sz w:val="16"/>
                  <w:szCs w:val="16"/>
                </w:rPr>
                <w:t>1724</w:t>
              </w:r>
            </w:ins>
          </w:p>
        </w:tc>
        <w:tc>
          <w:tcPr>
            <w:tcW w:w="855" w:type="dxa"/>
            <w:vAlign w:val="center"/>
            <w:tcPrChange w:id="33623" w:author="Στάθης Καπ" w:date="2023-03-03T06:26:00Z">
              <w:tcPr>
                <w:tcW w:w="855" w:type="dxa"/>
              </w:tcPr>
            </w:tcPrChange>
          </w:tcPr>
          <w:p w14:paraId="025CE3F8" w14:textId="351458BF" w:rsidR="00C87CFE" w:rsidRPr="00CD1347" w:rsidRDefault="00C87CFE" w:rsidP="00C87CFE">
            <w:pPr>
              <w:jc w:val="center"/>
              <w:rPr>
                <w:ins w:id="33624" w:author="Στάθης Καπ" w:date="2023-03-03T04:01:00Z"/>
                <w:sz w:val="16"/>
                <w:szCs w:val="16"/>
              </w:rPr>
            </w:pPr>
            <w:ins w:id="33625" w:author="Στάθης Καπ" w:date="2023-03-03T06:21:00Z">
              <w:r>
                <w:rPr>
                  <w:rFonts w:ascii="Calibri" w:hAnsi="Calibri" w:cs="Calibri"/>
                  <w:color w:val="000000"/>
                  <w:sz w:val="16"/>
                  <w:szCs w:val="16"/>
                </w:rPr>
                <w:t>1713</w:t>
              </w:r>
            </w:ins>
          </w:p>
        </w:tc>
        <w:tc>
          <w:tcPr>
            <w:tcW w:w="544" w:type="dxa"/>
            <w:vAlign w:val="center"/>
            <w:tcPrChange w:id="33626" w:author="Στάθης Καπ" w:date="2023-03-03T06:26:00Z">
              <w:tcPr>
                <w:tcW w:w="544" w:type="dxa"/>
                <w:vAlign w:val="bottom"/>
              </w:tcPr>
            </w:tcPrChange>
          </w:tcPr>
          <w:p w14:paraId="40A24AD4" w14:textId="7AA8F444" w:rsidR="00C87CFE" w:rsidRPr="00CD1347" w:rsidRDefault="00C87CFE" w:rsidP="00C87CFE">
            <w:pPr>
              <w:jc w:val="center"/>
              <w:rPr>
                <w:ins w:id="33627" w:author="Στάθης Καπ" w:date="2023-03-03T04:01:00Z"/>
                <w:rFonts w:ascii="Calibri" w:hAnsi="Calibri" w:cs="Calibri"/>
                <w:color w:val="000000"/>
                <w:sz w:val="16"/>
                <w:szCs w:val="16"/>
              </w:rPr>
            </w:pPr>
            <w:ins w:id="33628" w:author="Στάθης Καπ" w:date="2023-03-03T06:21:00Z">
              <w:r>
                <w:rPr>
                  <w:rFonts w:ascii="Calibri" w:hAnsi="Calibri" w:cs="Calibri"/>
                  <w:color w:val="000000"/>
                  <w:sz w:val="16"/>
                  <w:szCs w:val="16"/>
                </w:rPr>
                <w:t>1712</w:t>
              </w:r>
            </w:ins>
          </w:p>
        </w:tc>
        <w:tc>
          <w:tcPr>
            <w:tcW w:w="621" w:type="dxa"/>
            <w:vAlign w:val="center"/>
            <w:tcPrChange w:id="33629" w:author="Στάθης Καπ" w:date="2023-03-03T06:26:00Z">
              <w:tcPr>
                <w:tcW w:w="621" w:type="dxa"/>
                <w:vAlign w:val="bottom"/>
              </w:tcPr>
            </w:tcPrChange>
          </w:tcPr>
          <w:p w14:paraId="2D1D8787" w14:textId="7914CAC8" w:rsidR="00C87CFE" w:rsidRPr="00CD1347" w:rsidRDefault="00C87CFE" w:rsidP="00C87CFE">
            <w:pPr>
              <w:jc w:val="center"/>
              <w:rPr>
                <w:ins w:id="33630" w:author="Στάθης Καπ" w:date="2023-03-03T04:01:00Z"/>
                <w:rFonts w:ascii="Calibri" w:hAnsi="Calibri" w:cs="Calibri"/>
                <w:color w:val="000000"/>
                <w:sz w:val="16"/>
                <w:szCs w:val="16"/>
              </w:rPr>
            </w:pPr>
            <w:ins w:id="33631" w:author="Στάθης Καπ" w:date="2023-03-03T06:21:00Z">
              <w:r>
                <w:rPr>
                  <w:rFonts w:ascii="Calibri" w:hAnsi="Calibri" w:cs="Calibri"/>
                  <w:color w:val="000000"/>
                  <w:sz w:val="16"/>
                  <w:szCs w:val="16"/>
                </w:rPr>
                <w:t>0.251</w:t>
              </w:r>
            </w:ins>
          </w:p>
        </w:tc>
        <w:tc>
          <w:tcPr>
            <w:tcW w:w="669" w:type="dxa"/>
            <w:vAlign w:val="center"/>
            <w:tcPrChange w:id="33632" w:author="Στάθης Καπ" w:date="2023-03-03T06:26:00Z">
              <w:tcPr>
                <w:tcW w:w="669" w:type="dxa"/>
                <w:vAlign w:val="center"/>
              </w:tcPr>
            </w:tcPrChange>
          </w:tcPr>
          <w:p w14:paraId="60E50EB9" w14:textId="2DB462E1" w:rsidR="00C87CFE" w:rsidRPr="00CD1347" w:rsidRDefault="00C87CFE" w:rsidP="00C87CFE">
            <w:pPr>
              <w:jc w:val="center"/>
              <w:rPr>
                <w:ins w:id="33633" w:author="Στάθης Καπ" w:date="2023-03-03T04:01:00Z"/>
                <w:rFonts w:cstheme="minorHAnsi"/>
                <w:sz w:val="16"/>
                <w:szCs w:val="16"/>
              </w:rPr>
            </w:pPr>
            <w:ins w:id="33634" w:author="Στάθης Καπ" w:date="2023-03-03T06:21:00Z">
              <w:r>
                <w:rPr>
                  <w:rFonts w:ascii="Calibri" w:hAnsi="Calibri" w:cstheme="minorHAnsi"/>
                  <w:color w:val="000000"/>
                  <w:sz w:val="16"/>
                  <w:szCs w:val="16"/>
                </w:rPr>
                <w:t>0.7</w:t>
              </w:r>
            </w:ins>
          </w:p>
        </w:tc>
        <w:tc>
          <w:tcPr>
            <w:tcW w:w="543" w:type="dxa"/>
            <w:vAlign w:val="center"/>
            <w:tcPrChange w:id="33635" w:author="Στάθης Καπ" w:date="2023-03-03T06:26:00Z">
              <w:tcPr>
                <w:tcW w:w="543" w:type="dxa"/>
                <w:vAlign w:val="bottom"/>
              </w:tcPr>
            </w:tcPrChange>
          </w:tcPr>
          <w:p w14:paraId="4E72B063" w14:textId="0D1C51A7" w:rsidR="00C87CFE" w:rsidRPr="00CD1347" w:rsidRDefault="00C87CFE" w:rsidP="00C87CFE">
            <w:pPr>
              <w:jc w:val="center"/>
              <w:rPr>
                <w:ins w:id="33636" w:author="Στάθης Καπ" w:date="2023-03-03T04:01:00Z"/>
                <w:rFonts w:ascii="Calibri" w:hAnsi="Calibri" w:cs="Calibri"/>
                <w:color w:val="000000"/>
                <w:sz w:val="16"/>
                <w:szCs w:val="16"/>
              </w:rPr>
            </w:pPr>
            <w:ins w:id="33637" w:author="Στάθης Καπ" w:date="2023-03-03T06:21:00Z">
              <w:r>
                <w:rPr>
                  <w:rFonts w:ascii="Calibri" w:hAnsi="Calibri" w:cs="Calibri"/>
                  <w:color w:val="000000"/>
                  <w:sz w:val="16"/>
                  <w:szCs w:val="16"/>
                </w:rPr>
                <w:t>1712</w:t>
              </w:r>
            </w:ins>
          </w:p>
        </w:tc>
        <w:tc>
          <w:tcPr>
            <w:tcW w:w="621" w:type="dxa"/>
            <w:vAlign w:val="center"/>
            <w:tcPrChange w:id="33638" w:author="Στάθης Καπ" w:date="2023-03-03T06:26:00Z">
              <w:tcPr>
                <w:tcW w:w="621" w:type="dxa"/>
                <w:vAlign w:val="bottom"/>
              </w:tcPr>
            </w:tcPrChange>
          </w:tcPr>
          <w:p w14:paraId="20E5B65C" w14:textId="367964F0" w:rsidR="00C87CFE" w:rsidRPr="00CD1347" w:rsidRDefault="00C87CFE" w:rsidP="00C87CFE">
            <w:pPr>
              <w:jc w:val="center"/>
              <w:rPr>
                <w:ins w:id="33639" w:author="Στάθης Καπ" w:date="2023-03-03T04:01:00Z"/>
                <w:rFonts w:ascii="Calibri" w:hAnsi="Calibri" w:cs="Calibri"/>
                <w:color w:val="000000"/>
                <w:sz w:val="16"/>
                <w:szCs w:val="16"/>
              </w:rPr>
            </w:pPr>
            <w:ins w:id="33640" w:author="Στάθης Καπ" w:date="2023-03-03T06:21:00Z">
              <w:r>
                <w:rPr>
                  <w:rFonts w:ascii="Calibri" w:hAnsi="Calibri" w:cs="Calibri"/>
                  <w:color w:val="000000"/>
                  <w:sz w:val="16"/>
                  <w:szCs w:val="16"/>
                </w:rPr>
                <w:t>0.343</w:t>
              </w:r>
            </w:ins>
          </w:p>
        </w:tc>
        <w:tc>
          <w:tcPr>
            <w:tcW w:w="669" w:type="dxa"/>
            <w:vAlign w:val="center"/>
            <w:tcPrChange w:id="33641" w:author="Στάθης Καπ" w:date="2023-03-03T06:26:00Z">
              <w:tcPr>
                <w:tcW w:w="669" w:type="dxa"/>
                <w:vAlign w:val="center"/>
              </w:tcPr>
            </w:tcPrChange>
          </w:tcPr>
          <w:p w14:paraId="2791AC95" w14:textId="6A221C2F" w:rsidR="00C87CFE" w:rsidRPr="00CD1347" w:rsidRDefault="00C87CFE" w:rsidP="00C87CFE">
            <w:pPr>
              <w:jc w:val="center"/>
              <w:rPr>
                <w:ins w:id="33642" w:author="Στάθης Καπ" w:date="2023-03-03T04:01:00Z"/>
                <w:rFonts w:cstheme="minorHAnsi"/>
                <w:sz w:val="16"/>
                <w:szCs w:val="16"/>
              </w:rPr>
            </w:pPr>
            <w:ins w:id="33643" w:author="Στάθης Καπ" w:date="2023-03-03T06:21:00Z">
              <w:r>
                <w:rPr>
                  <w:rFonts w:ascii="Calibri" w:hAnsi="Calibri" w:cstheme="minorHAnsi"/>
                  <w:color w:val="000000"/>
                  <w:sz w:val="16"/>
                  <w:szCs w:val="16"/>
                </w:rPr>
                <w:t>0</w:t>
              </w:r>
            </w:ins>
          </w:p>
        </w:tc>
        <w:tc>
          <w:tcPr>
            <w:tcW w:w="508" w:type="dxa"/>
            <w:vAlign w:val="center"/>
            <w:tcPrChange w:id="33644" w:author="Στάθης Καπ" w:date="2023-03-03T06:26:00Z">
              <w:tcPr>
                <w:tcW w:w="508" w:type="dxa"/>
                <w:vAlign w:val="bottom"/>
              </w:tcPr>
            </w:tcPrChange>
          </w:tcPr>
          <w:p w14:paraId="1A969CB5" w14:textId="4EBDFB45" w:rsidR="00C87CFE" w:rsidRPr="00CD1347" w:rsidRDefault="00C87CFE" w:rsidP="00C87CFE">
            <w:pPr>
              <w:jc w:val="center"/>
              <w:rPr>
                <w:ins w:id="33645" w:author="Στάθης Καπ" w:date="2023-03-03T04:01:00Z"/>
                <w:rFonts w:ascii="Calibri" w:hAnsi="Calibri" w:cs="Calibri"/>
                <w:color w:val="000000"/>
                <w:sz w:val="16"/>
                <w:szCs w:val="16"/>
              </w:rPr>
            </w:pPr>
            <w:ins w:id="33646" w:author="Στάθης Καπ" w:date="2023-03-03T06:21:00Z">
              <w:r>
                <w:rPr>
                  <w:rFonts w:ascii="Calibri" w:hAnsi="Calibri" w:cs="Calibri"/>
                  <w:color w:val="000000"/>
                  <w:sz w:val="16"/>
                  <w:szCs w:val="16"/>
                </w:rPr>
                <w:t>1709</w:t>
              </w:r>
            </w:ins>
          </w:p>
        </w:tc>
        <w:tc>
          <w:tcPr>
            <w:tcW w:w="541" w:type="dxa"/>
            <w:vAlign w:val="center"/>
            <w:tcPrChange w:id="33647" w:author="Στάθης Καπ" w:date="2023-03-03T06:26:00Z">
              <w:tcPr>
                <w:tcW w:w="541" w:type="dxa"/>
                <w:vAlign w:val="bottom"/>
              </w:tcPr>
            </w:tcPrChange>
          </w:tcPr>
          <w:p w14:paraId="1F0697A9" w14:textId="415714DF" w:rsidR="00C87CFE" w:rsidRPr="00CD1347" w:rsidRDefault="00C87CFE" w:rsidP="00C87CFE">
            <w:pPr>
              <w:jc w:val="center"/>
              <w:rPr>
                <w:ins w:id="33648" w:author="Στάθης Καπ" w:date="2023-03-03T04:01:00Z"/>
                <w:rFonts w:ascii="Calibri" w:hAnsi="Calibri" w:cs="Calibri"/>
                <w:color w:val="000000"/>
                <w:sz w:val="16"/>
                <w:szCs w:val="16"/>
              </w:rPr>
            </w:pPr>
            <w:ins w:id="33649" w:author="Στάθης Καπ" w:date="2023-03-03T06:21:00Z">
              <w:r>
                <w:rPr>
                  <w:rFonts w:ascii="Calibri" w:hAnsi="Calibri" w:cs="Calibri"/>
                  <w:color w:val="000000"/>
                  <w:sz w:val="16"/>
                  <w:szCs w:val="16"/>
                </w:rPr>
                <w:t>0.326</w:t>
              </w:r>
            </w:ins>
          </w:p>
        </w:tc>
        <w:tc>
          <w:tcPr>
            <w:tcW w:w="589" w:type="dxa"/>
            <w:vAlign w:val="center"/>
            <w:tcPrChange w:id="33650" w:author="Στάθης Καπ" w:date="2023-03-03T06:26:00Z">
              <w:tcPr>
                <w:tcW w:w="589" w:type="dxa"/>
                <w:vAlign w:val="center"/>
              </w:tcPr>
            </w:tcPrChange>
          </w:tcPr>
          <w:p w14:paraId="5AF4E1F2" w14:textId="44C88986" w:rsidR="00C87CFE" w:rsidRPr="00CD1347" w:rsidRDefault="00C87CFE" w:rsidP="00C87CFE">
            <w:pPr>
              <w:jc w:val="center"/>
              <w:rPr>
                <w:ins w:id="33651" w:author="Στάθης Καπ" w:date="2023-03-03T04:01:00Z"/>
                <w:rFonts w:cstheme="minorHAnsi"/>
                <w:sz w:val="16"/>
                <w:szCs w:val="16"/>
              </w:rPr>
            </w:pPr>
            <w:ins w:id="33652" w:author="Στάθης Καπ" w:date="2023-03-03T06:21:00Z">
              <w:r>
                <w:rPr>
                  <w:rFonts w:ascii="Calibri" w:hAnsi="Calibri" w:cstheme="minorHAnsi"/>
                  <w:color w:val="000000"/>
                  <w:sz w:val="16"/>
                  <w:szCs w:val="16"/>
                </w:rPr>
                <w:t>0.18</w:t>
              </w:r>
            </w:ins>
          </w:p>
        </w:tc>
        <w:tc>
          <w:tcPr>
            <w:tcW w:w="463" w:type="dxa"/>
            <w:vAlign w:val="center"/>
            <w:tcPrChange w:id="33653" w:author="Στάθης Καπ" w:date="2023-03-03T06:26:00Z">
              <w:tcPr>
                <w:tcW w:w="463" w:type="dxa"/>
                <w:vAlign w:val="bottom"/>
              </w:tcPr>
            </w:tcPrChange>
          </w:tcPr>
          <w:p w14:paraId="7F8CD98D" w14:textId="2170AB0E" w:rsidR="00C87CFE" w:rsidRPr="00CD1347" w:rsidRDefault="00C87CFE" w:rsidP="00C87CFE">
            <w:pPr>
              <w:jc w:val="center"/>
              <w:rPr>
                <w:ins w:id="33654" w:author="Στάθης Καπ" w:date="2023-03-03T04:01:00Z"/>
                <w:rFonts w:ascii="Calibri" w:hAnsi="Calibri" w:cs="Calibri"/>
                <w:color w:val="000000"/>
                <w:sz w:val="16"/>
                <w:szCs w:val="16"/>
              </w:rPr>
            </w:pPr>
            <w:ins w:id="33655" w:author="Στάθης Καπ" w:date="2023-03-03T06:21:00Z">
              <w:r>
                <w:rPr>
                  <w:rFonts w:ascii="Calibri" w:hAnsi="Calibri" w:cs="Calibri"/>
                  <w:color w:val="000000"/>
                  <w:sz w:val="16"/>
                  <w:szCs w:val="16"/>
                </w:rPr>
                <w:t>1689</w:t>
              </w:r>
            </w:ins>
          </w:p>
        </w:tc>
        <w:tc>
          <w:tcPr>
            <w:tcW w:w="541" w:type="dxa"/>
            <w:vAlign w:val="center"/>
            <w:tcPrChange w:id="33656" w:author="Στάθης Καπ" w:date="2023-03-03T06:26:00Z">
              <w:tcPr>
                <w:tcW w:w="541" w:type="dxa"/>
                <w:vAlign w:val="bottom"/>
              </w:tcPr>
            </w:tcPrChange>
          </w:tcPr>
          <w:p w14:paraId="5982F1DA" w14:textId="2B0350FF" w:rsidR="00C87CFE" w:rsidRPr="00CD1347" w:rsidRDefault="00C87CFE" w:rsidP="00C87CFE">
            <w:pPr>
              <w:jc w:val="center"/>
              <w:rPr>
                <w:ins w:id="33657" w:author="Στάθης Καπ" w:date="2023-03-03T04:01:00Z"/>
                <w:rFonts w:ascii="Calibri" w:hAnsi="Calibri" w:cs="Calibri"/>
                <w:color w:val="000000"/>
                <w:sz w:val="16"/>
                <w:szCs w:val="16"/>
              </w:rPr>
            </w:pPr>
            <w:ins w:id="33658" w:author="Στάθης Καπ" w:date="2023-03-03T06:21:00Z">
              <w:r>
                <w:rPr>
                  <w:rFonts w:ascii="Calibri" w:hAnsi="Calibri" w:cs="Calibri"/>
                  <w:color w:val="000000"/>
                  <w:sz w:val="16"/>
                  <w:szCs w:val="16"/>
                </w:rPr>
                <w:t>0.18</w:t>
              </w:r>
            </w:ins>
          </w:p>
        </w:tc>
        <w:tc>
          <w:tcPr>
            <w:tcW w:w="589" w:type="dxa"/>
            <w:vAlign w:val="center"/>
            <w:tcPrChange w:id="33659" w:author="Στάθης Καπ" w:date="2023-03-03T06:26:00Z">
              <w:tcPr>
                <w:tcW w:w="589" w:type="dxa"/>
                <w:vAlign w:val="center"/>
              </w:tcPr>
            </w:tcPrChange>
          </w:tcPr>
          <w:p w14:paraId="0F852D50" w14:textId="394718FC" w:rsidR="00C87CFE" w:rsidRPr="00CD1347" w:rsidRDefault="00C87CFE" w:rsidP="00C87CFE">
            <w:pPr>
              <w:jc w:val="center"/>
              <w:rPr>
                <w:ins w:id="33660" w:author="Στάθης Καπ" w:date="2023-03-03T04:01:00Z"/>
                <w:rFonts w:cstheme="minorHAnsi"/>
                <w:sz w:val="16"/>
                <w:szCs w:val="16"/>
              </w:rPr>
            </w:pPr>
            <w:ins w:id="33661"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336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33663"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33664" w:author="Στάθης Καπ" w:date="2023-03-03T06:26:00Z">
              <w:tcPr>
                <w:tcW w:w="515" w:type="dxa"/>
                <w:vAlign w:val="bottom"/>
              </w:tcPr>
            </w:tcPrChange>
          </w:tcPr>
          <w:p w14:paraId="3175EB25" w14:textId="2B237BF9" w:rsidR="00C87CFE" w:rsidRPr="00CD1347" w:rsidRDefault="00C87CFE" w:rsidP="00C87CFE">
            <w:pPr>
              <w:jc w:val="center"/>
              <w:rPr>
                <w:ins w:id="33665" w:author="Στάθης Καπ" w:date="2023-03-03T04:01:00Z"/>
                <w:rFonts w:ascii="Calibri" w:hAnsi="Calibri" w:cs="Calibri"/>
                <w:color w:val="000000"/>
                <w:sz w:val="16"/>
                <w:szCs w:val="16"/>
              </w:rPr>
            </w:pPr>
            <w:ins w:id="33666" w:author="Στάθης Καπ" w:date="2023-03-03T04:08:00Z">
              <w:r w:rsidRPr="00CD1347">
                <w:rPr>
                  <w:rFonts w:ascii="Calibri" w:hAnsi="Calibri" w:cs="Calibri"/>
                  <w:color w:val="000000"/>
                  <w:sz w:val="16"/>
                  <w:szCs w:val="16"/>
                  <w:rPrChange w:id="33667"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33668" w:author="Στάθης Καπ" w:date="2023-03-03T06:26:00Z">
              <w:tcPr>
                <w:tcW w:w="560" w:type="dxa"/>
              </w:tcPr>
            </w:tcPrChange>
          </w:tcPr>
          <w:p w14:paraId="13CAA797" w14:textId="5B2BC198" w:rsidR="00C87CFE" w:rsidRPr="00CD1347" w:rsidRDefault="00C87CFE" w:rsidP="00C87CFE">
            <w:pPr>
              <w:jc w:val="center"/>
              <w:rPr>
                <w:ins w:id="33669" w:author="Στάθης Καπ" w:date="2023-03-03T04:01:00Z"/>
                <w:sz w:val="16"/>
                <w:szCs w:val="16"/>
              </w:rPr>
            </w:pPr>
            <w:ins w:id="33670" w:author="Στάθης Καπ" w:date="2023-03-03T06:21:00Z">
              <w:r>
                <w:rPr>
                  <w:rFonts w:ascii="Calibri" w:hAnsi="Calibri" w:cs="Calibri"/>
                  <w:color w:val="000000"/>
                  <w:sz w:val="16"/>
                  <w:szCs w:val="16"/>
                </w:rPr>
                <w:t>1724</w:t>
              </w:r>
            </w:ins>
          </w:p>
        </w:tc>
        <w:tc>
          <w:tcPr>
            <w:tcW w:w="855" w:type="dxa"/>
            <w:vAlign w:val="center"/>
            <w:tcPrChange w:id="33671" w:author="Στάθης Καπ" w:date="2023-03-03T06:26:00Z">
              <w:tcPr>
                <w:tcW w:w="855" w:type="dxa"/>
              </w:tcPr>
            </w:tcPrChange>
          </w:tcPr>
          <w:p w14:paraId="608BF85C" w14:textId="26E5A746" w:rsidR="00C87CFE" w:rsidRPr="00CD1347" w:rsidRDefault="00C87CFE" w:rsidP="00C87CFE">
            <w:pPr>
              <w:jc w:val="center"/>
              <w:rPr>
                <w:ins w:id="33672" w:author="Στάθης Καπ" w:date="2023-03-03T04:01:00Z"/>
                <w:sz w:val="16"/>
                <w:szCs w:val="16"/>
              </w:rPr>
            </w:pPr>
            <w:ins w:id="33673" w:author="Στάθης Καπ" w:date="2023-03-03T06:21:00Z">
              <w:r>
                <w:rPr>
                  <w:rFonts w:ascii="Calibri" w:hAnsi="Calibri" w:cs="Calibri"/>
                  <w:color w:val="000000"/>
                  <w:sz w:val="16"/>
                  <w:szCs w:val="16"/>
                </w:rPr>
                <w:t>1724</w:t>
              </w:r>
            </w:ins>
          </w:p>
        </w:tc>
        <w:tc>
          <w:tcPr>
            <w:tcW w:w="544" w:type="dxa"/>
            <w:vAlign w:val="center"/>
            <w:tcPrChange w:id="33674" w:author="Στάθης Καπ" w:date="2023-03-03T06:26:00Z">
              <w:tcPr>
                <w:tcW w:w="544" w:type="dxa"/>
                <w:vAlign w:val="bottom"/>
              </w:tcPr>
            </w:tcPrChange>
          </w:tcPr>
          <w:p w14:paraId="74C3DD93" w14:textId="14BB94EB" w:rsidR="00C87CFE" w:rsidRPr="00CD1347" w:rsidRDefault="00C87CFE" w:rsidP="00C87CFE">
            <w:pPr>
              <w:jc w:val="center"/>
              <w:rPr>
                <w:ins w:id="33675" w:author="Στάθης Καπ" w:date="2023-03-03T04:01:00Z"/>
                <w:rFonts w:ascii="Calibri" w:hAnsi="Calibri" w:cs="Calibri"/>
                <w:color w:val="000000"/>
                <w:sz w:val="16"/>
                <w:szCs w:val="16"/>
              </w:rPr>
            </w:pPr>
            <w:ins w:id="33676" w:author="Στάθης Καπ" w:date="2023-03-03T06:21:00Z">
              <w:r>
                <w:rPr>
                  <w:rFonts w:ascii="Calibri" w:hAnsi="Calibri" w:cs="Calibri"/>
                  <w:color w:val="000000"/>
                  <w:sz w:val="16"/>
                  <w:szCs w:val="16"/>
                </w:rPr>
                <w:t>1724</w:t>
              </w:r>
            </w:ins>
          </w:p>
        </w:tc>
        <w:tc>
          <w:tcPr>
            <w:tcW w:w="621" w:type="dxa"/>
            <w:vAlign w:val="center"/>
            <w:tcPrChange w:id="33677" w:author="Στάθης Καπ" w:date="2023-03-03T06:26:00Z">
              <w:tcPr>
                <w:tcW w:w="621" w:type="dxa"/>
                <w:vAlign w:val="bottom"/>
              </w:tcPr>
            </w:tcPrChange>
          </w:tcPr>
          <w:p w14:paraId="19184FC8" w14:textId="4BB3A046" w:rsidR="00C87CFE" w:rsidRPr="00CD1347" w:rsidRDefault="00C87CFE" w:rsidP="00C87CFE">
            <w:pPr>
              <w:jc w:val="center"/>
              <w:rPr>
                <w:ins w:id="33678" w:author="Στάθης Καπ" w:date="2023-03-03T04:01:00Z"/>
                <w:rFonts w:ascii="Calibri" w:hAnsi="Calibri" w:cs="Calibri"/>
                <w:color w:val="000000"/>
                <w:sz w:val="16"/>
                <w:szCs w:val="16"/>
              </w:rPr>
            </w:pPr>
            <w:ins w:id="33679" w:author="Στάθης Καπ" w:date="2023-03-03T06:21:00Z">
              <w:r>
                <w:rPr>
                  <w:rFonts w:ascii="Calibri" w:hAnsi="Calibri" w:cs="Calibri"/>
                  <w:color w:val="000000"/>
                  <w:sz w:val="16"/>
                  <w:szCs w:val="16"/>
                </w:rPr>
                <w:t>0.193</w:t>
              </w:r>
            </w:ins>
          </w:p>
        </w:tc>
        <w:tc>
          <w:tcPr>
            <w:tcW w:w="669" w:type="dxa"/>
            <w:vAlign w:val="center"/>
            <w:tcPrChange w:id="33680" w:author="Στάθης Καπ" w:date="2023-03-03T06:26:00Z">
              <w:tcPr>
                <w:tcW w:w="669" w:type="dxa"/>
                <w:vAlign w:val="center"/>
              </w:tcPr>
            </w:tcPrChange>
          </w:tcPr>
          <w:p w14:paraId="54B97D67" w14:textId="451880DC" w:rsidR="00C87CFE" w:rsidRPr="00CD1347" w:rsidRDefault="00C87CFE" w:rsidP="00C87CFE">
            <w:pPr>
              <w:jc w:val="center"/>
              <w:rPr>
                <w:ins w:id="33681" w:author="Στάθης Καπ" w:date="2023-03-03T04:01:00Z"/>
                <w:rFonts w:cstheme="minorHAnsi"/>
                <w:sz w:val="16"/>
                <w:szCs w:val="16"/>
              </w:rPr>
            </w:pPr>
            <w:ins w:id="33682" w:author="Στάθης Καπ" w:date="2023-03-03T06:21:00Z">
              <w:r>
                <w:rPr>
                  <w:rFonts w:ascii="Calibri" w:hAnsi="Calibri" w:cstheme="minorHAnsi"/>
                  <w:color w:val="000000"/>
                  <w:sz w:val="16"/>
                  <w:szCs w:val="16"/>
                </w:rPr>
                <w:t>0</w:t>
              </w:r>
            </w:ins>
          </w:p>
        </w:tc>
        <w:tc>
          <w:tcPr>
            <w:tcW w:w="543" w:type="dxa"/>
            <w:vAlign w:val="center"/>
            <w:tcPrChange w:id="33683" w:author="Στάθης Καπ" w:date="2023-03-03T06:26:00Z">
              <w:tcPr>
                <w:tcW w:w="543" w:type="dxa"/>
                <w:vAlign w:val="bottom"/>
              </w:tcPr>
            </w:tcPrChange>
          </w:tcPr>
          <w:p w14:paraId="6B0CB8C6" w14:textId="1EC8150F" w:rsidR="00C87CFE" w:rsidRPr="00CD1347" w:rsidRDefault="00C87CFE" w:rsidP="00C87CFE">
            <w:pPr>
              <w:jc w:val="center"/>
              <w:rPr>
                <w:ins w:id="33684" w:author="Στάθης Καπ" w:date="2023-03-03T04:01:00Z"/>
                <w:rFonts w:ascii="Calibri" w:hAnsi="Calibri" w:cs="Calibri"/>
                <w:color w:val="000000"/>
                <w:sz w:val="16"/>
                <w:szCs w:val="16"/>
              </w:rPr>
            </w:pPr>
            <w:ins w:id="33685" w:author="Στάθης Καπ" w:date="2023-03-03T06:21:00Z">
              <w:r>
                <w:rPr>
                  <w:rFonts w:ascii="Calibri" w:hAnsi="Calibri" w:cs="Calibri"/>
                  <w:color w:val="000000"/>
                  <w:sz w:val="16"/>
                  <w:szCs w:val="16"/>
                </w:rPr>
                <w:t>1724</w:t>
              </w:r>
            </w:ins>
          </w:p>
        </w:tc>
        <w:tc>
          <w:tcPr>
            <w:tcW w:w="621" w:type="dxa"/>
            <w:vAlign w:val="center"/>
            <w:tcPrChange w:id="33686" w:author="Στάθης Καπ" w:date="2023-03-03T06:26:00Z">
              <w:tcPr>
                <w:tcW w:w="621" w:type="dxa"/>
                <w:vAlign w:val="bottom"/>
              </w:tcPr>
            </w:tcPrChange>
          </w:tcPr>
          <w:p w14:paraId="62197465" w14:textId="34D62043" w:rsidR="00C87CFE" w:rsidRPr="00CD1347" w:rsidRDefault="00C87CFE" w:rsidP="00C87CFE">
            <w:pPr>
              <w:jc w:val="center"/>
              <w:rPr>
                <w:ins w:id="33687" w:author="Στάθης Καπ" w:date="2023-03-03T04:01:00Z"/>
                <w:rFonts w:ascii="Calibri" w:hAnsi="Calibri" w:cs="Calibri"/>
                <w:color w:val="000000"/>
                <w:sz w:val="16"/>
                <w:szCs w:val="16"/>
              </w:rPr>
            </w:pPr>
            <w:ins w:id="33688" w:author="Στάθης Καπ" w:date="2023-03-03T06:21:00Z">
              <w:r>
                <w:rPr>
                  <w:rFonts w:ascii="Calibri" w:hAnsi="Calibri" w:cs="Calibri"/>
                  <w:color w:val="000000"/>
                  <w:sz w:val="16"/>
                  <w:szCs w:val="16"/>
                </w:rPr>
                <w:t>0.152</w:t>
              </w:r>
            </w:ins>
          </w:p>
        </w:tc>
        <w:tc>
          <w:tcPr>
            <w:tcW w:w="669" w:type="dxa"/>
            <w:vAlign w:val="center"/>
            <w:tcPrChange w:id="33689" w:author="Στάθης Καπ" w:date="2023-03-03T06:26:00Z">
              <w:tcPr>
                <w:tcW w:w="669" w:type="dxa"/>
                <w:vAlign w:val="center"/>
              </w:tcPr>
            </w:tcPrChange>
          </w:tcPr>
          <w:p w14:paraId="05933943" w14:textId="15A07FFC" w:rsidR="00C87CFE" w:rsidRPr="00CD1347" w:rsidRDefault="00C87CFE" w:rsidP="00C87CFE">
            <w:pPr>
              <w:jc w:val="center"/>
              <w:rPr>
                <w:ins w:id="33690" w:author="Στάθης Καπ" w:date="2023-03-03T04:01:00Z"/>
                <w:rFonts w:cstheme="minorHAnsi"/>
                <w:sz w:val="16"/>
                <w:szCs w:val="16"/>
              </w:rPr>
            </w:pPr>
            <w:ins w:id="33691" w:author="Στάθης Καπ" w:date="2023-03-03T06:21:00Z">
              <w:r>
                <w:rPr>
                  <w:rFonts w:ascii="Calibri" w:hAnsi="Calibri" w:cstheme="minorHAnsi"/>
                  <w:color w:val="000000"/>
                  <w:sz w:val="16"/>
                  <w:szCs w:val="16"/>
                </w:rPr>
                <w:t>0</w:t>
              </w:r>
            </w:ins>
          </w:p>
        </w:tc>
        <w:tc>
          <w:tcPr>
            <w:tcW w:w="508" w:type="dxa"/>
            <w:vAlign w:val="center"/>
            <w:tcPrChange w:id="33692" w:author="Στάθης Καπ" w:date="2023-03-03T06:26:00Z">
              <w:tcPr>
                <w:tcW w:w="508" w:type="dxa"/>
                <w:vAlign w:val="bottom"/>
              </w:tcPr>
            </w:tcPrChange>
          </w:tcPr>
          <w:p w14:paraId="7C086866" w14:textId="375D211D" w:rsidR="00C87CFE" w:rsidRPr="00CD1347" w:rsidRDefault="00C87CFE" w:rsidP="00C87CFE">
            <w:pPr>
              <w:jc w:val="center"/>
              <w:rPr>
                <w:ins w:id="33693" w:author="Στάθης Καπ" w:date="2023-03-03T04:01:00Z"/>
                <w:rFonts w:ascii="Calibri" w:hAnsi="Calibri" w:cs="Calibri"/>
                <w:color w:val="000000"/>
                <w:sz w:val="16"/>
                <w:szCs w:val="16"/>
              </w:rPr>
            </w:pPr>
            <w:ins w:id="33694" w:author="Στάθης Καπ" w:date="2023-03-03T06:21:00Z">
              <w:r>
                <w:rPr>
                  <w:rFonts w:ascii="Calibri" w:hAnsi="Calibri" w:cs="Calibri"/>
                  <w:color w:val="000000"/>
                  <w:sz w:val="16"/>
                  <w:szCs w:val="16"/>
                </w:rPr>
                <w:t>1724</w:t>
              </w:r>
            </w:ins>
          </w:p>
        </w:tc>
        <w:tc>
          <w:tcPr>
            <w:tcW w:w="541" w:type="dxa"/>
            <w:vAlign w:val="center"/>
            <w:tcPrChange w:id="33695" w:author="Στάθης Καπ" w:date="2023-03-03T06:26:00Z">
              <w:tcPr>
                <w:tcW w:w="541" w:type="dxa"/>
                <w:vAlign w:val="bottom"/>
              </w:tcPr>
            </w:tcPrChange>
          </w:tcPr>
          <w:p w14:paraId="6999FF92" w14:textId="571F9D96" w:rsidR="00C87CFE" w:rsidRPr="00CD1347" w:rsidRDefault="00C87CFE" w:rsidP="00C87CFE">
            <w:pPr>
              <w:jc w:val="center"/>
              <w:rPr>
                <w:ins w:id="33696" w:author="Στάθης Καπ" w:date="2023-03-03T04:01:00Z"/>
                <w:rFonts w:ascii="Calibri" w:hAnsi="Calibri" w:cs="Calibri"/>
                <w:color w:val="000000"/>
                <w:sz w:val="16"/>
                <w:szCs w:val="16"/>
              </w:rPr>
            </w:pPr>
            <w:ins w:id="33697" w:author="Στάθης Καπ" w:date="2023-03-03T06:21:00Z">
              <w:r>
                <w:rPr>
                  <w:rFonts w:ascii="Calibri" w:hAnsi="Calibri" w:cs="Calibri"/>
                  <w:color w:val="000000"/>
                  <w:sz w:val="16"/>
                  <w:szCs w:val="16"/>
                </w:rPr>
                <w:t>0.162</w:t>
              </w:r>
            </w:ins>
          </w:p>
        </w:tc>
        <w:tc>
          <w:tcPr>
            <w:tcW w:w="589" w:type="dxa"/>
            <w:vAlign w:val="center"/>
            <w:tcPrChange w:id="33698" w:author="Στάθης Καπ" w:date="2023-03-03T06:26:00Z">
              <w:tcPr>
                <w:tcW w:w="589" w:type="dxa"/>
                <w:vAlign w:val="center"/>
              </w:tcPr>
            </w:tcPrChange>
          </w:tcPr>
          <w:p w14:paraId="53EE813E" w14:textId="72ED78D4" w:rsidR="00C87CFE" w:rsidRPr="00CD1347" w:rsidRDefault="00C87CFE" w:rsidP="00C87CFE">
            <w:pPr>
              <w:jc w:val="center"/>
              <w:rPr>
                <w:ins w:id="33699" w:author="Στάθης Καπ" w:date="2023-03-03T04:01:00Z"/>
                <w:rFonts w:cstheme="minorHAnsi"/>
                <w:sz w:val="16"/>
                <w:szCs w:val="16"/>
              </w:rPr>
            </w:pPr>
            <w:ins w:id="33700" w:author="Στάθης Καπ" w:date="2023-03-03T06:21:00Z">
              <w:r>
                <w:rPr>
                  <w:rFonts w:ascii="Calibri" w:hAnsi="Calibri" w:cstheme="minorHAnsi"/>
                  <w:color w:val="000000"/>
                  <w:sz w:val="16"/>
                  <w:szCs w:val="16"/>
                </w:rPr>
                <w:t>0</w:t>
              </w:r>
            </w:ins>
          </w:p>
        </w:tc>
        <w:tc>
          <w:tcPr>
            <w:tcW w:w="463" w:type="dxa"/>
            <w:vAlign w:val="center"/>
            <w:tcPrChange w:id="33701" w:author="Στάθης Καπ" w:date="2023-03-03T06:26:00Z">
              <w:tcPr>
                <w:tcW w:w="463" w:type="dxa"/>
                <w:vAlign w:val="bottom"/>
              </w:tcPr>
            </w:tcPrChange>
          </w:tcPr>
          <w:p w14:paraId="7FE1155D" w14:textId="32776390" w:rsidR="00C87CFE" w:rsidRPr="00CD1347" w:rsidRDefault="00C87CFE" w:rsidP="00C87CFE">
            <w:pPr>
              <w:jc w:val="center"/>
              <w:rPr>
                <w:ins w:id="33702" w:author="Στάθης Καπ" w:date="2023-03-03T04:01:00Z"/>
                <w:rFonts w:ascii="Calibri" w:hAnsi="Calibri" w:cs="Calibri"/>
                <w:color w:val="000000"/>
                <w:sz w:val="16"/>
                <w:szCs w:val="16"/>
              </w:rPr>
            </w:pPr>
            <w:ins w:id="33703" w:author="Στάθης Καπ" w:date="2023-03-03T06:21:00Z">
              <w:r>
                <w:rPr>
                  <w:rFonts w:ascii="Calibri" w:hAnsi="Calibri" w:cs="Calibri"/>
                  <w:color w:val="000000"/>
                  <w:sz w:val="16"/>
                  <w:szCs w:val="16"/>
                </w:rPr>
                <w:t>1724</w:t>
              </w:r>
            </w:ins>
          </w:p>
        </w:tc>
        <w:tc>
          <w:tcPr>
            <w:tcW w:w="541" w:type="dxa"/>
            <w:vAlign w:val="center"/>
            <w:tcPrChange w:id="33704" w:author="Στάθης Καπ" w:date="2023-03-03T06:26:00Z">
              <w:tcPr>
                <w:tcW w:w="541" w:type="dxa"/>
                <w:vAlign w:val="bottom"/>
              </w:tcPr>
            </w:tcPrChange>
          </w:tcPr>
          <w:p w14:paraId="78FD9BED" w14:textId="30A5DE68" w:rsidR="00C87CFE" w:rsidRPr="00CD1347" w:rsidRDefault="00C87CFE" w:rsidP="00C87CFE">
            <w:pPr>
              <w:jc w:val="center"/>
              <w:rPr>
                <w:ins w:id="33705" w:author="Στάθης Καπ" w:date="2023-03-03T04:01:00Z"/>
                <w:rFonts w:ascii="Calibri" w:hAnsi="Calibri" w:cs="Calibri"/>
                <w:color w:val="000000"/>
                <w:sz w:val="16"/>
                <w:szCs w:val="16"/>
              </w:rPr>
            </w:pPr>
            <w:ins w:id="33706" w:author="Στάθης Καπ" w:date="2023-03-03T06:21:00Z">
              <w:r>
                <w:rPr>
                  <w:rFonts w:ascii="Calibri" w:hAnsi="Calibri" w:cs="Calibri"/>
                  <w:color w:val="000000"/>
                  <w:sz w:val="16"/>
                  <w:szCs w:val="16"/>
                </w:rPr>
                <w:t>0.324</w:t>
              </w:r>
            </w:ins>
          </w:p>
        </w:tc>
        <w:tc>
          <w:tcPr>
            <w:tcW w:w="589" w:type="dxa"/>
            <w:vAlign w:val="center"/>
            <w:tcPrChange w:id="33707" w:author="Στάθης Καπ" w:date="2023-03-03T06:26:00Z">
              <w:tcPr>
                <w:tcW w:w="589" w:type="dxa"/>
                <w:vAlign w:val="center"/>
              </w:tcPr>
            </w:tcPrChange>
          </w:tcPr>
          <w:p w14:paraId="3453B8C7" w14:textId="6652038F" w:rsidR="00C87CFE" w:rsidRPr="00CD1347" w:rsidRDefault="00C87CFE" w:rsidP="00C87CFE">
            <w:pPr>
              <w:jc w:val="center"/>
              <w:rPr>
                <w:ins w:id="33708" w:author="Στάθης Καπ" w:date="2023-03-03T04:01:00Z"/>
                <w:rFonts w:cstheme="minorHAnsi"/>
                <w:sz w:val="16"/>
                <w:szCs w:val="16"/>
              </w:rPr>
            </w:pPr>
            <w:ins w:id="33709" w:author="Στάθης Καπ" w:date="2023-03-03T06:21:00Z">
              <w:r>
                <w:rPr>
                  <w:rFonts w:ascii="Calibri" w:hAnsi="Calibri" w:cstheme="minorHAnsi"/>
                  <w:color w:val="000000"/>
                  <w:sz w:val="16"/>
                  <w:szCs w:val="16"/>
                </w:rPr>
                <w:t>0</w:t>
              </w:r>
            </w:ins>
          </w:p>
        </w:tc>
      </w:tr>
    </w:tbl>
    <w:p w14:paraId="2533396F" w14:textId="3B7CF7D0" w:rsidR="00F665AE" w:rsidRDefault="00F665AE" w:rsidP="00F665AE">
      <w:pPr>
        <w:pStyle w:val="Caption"/>
        <w:keepNext/>
        <w:rPr>
          <w:ins w:id="33710" w:author="Στάθης Καπ" w:date="2023-03-09T06:32:00Z"/>
        </w:rPr>
      </w:pPr>
    </w:p>
    <w:p w14:paraId="12100ACA" w14:textId="24FF825F" w:rsidR="001C06FA" w:rsidRDefault="001C06FA" w:rsidP="001C06FA">
      <w:pPr>
        <w:pStyle w:val="Caption"/>
        <w:keepNext/>
        <w:rPr>
          <w:ins w:id="33711" w:author="Στάθης Καπ" w:date="2023-03-09T06:36:00Z"/>
        </w:rPr>
        <w:pPrChange w:id="33712" w:author="Στάθης Καπ" w:date="2023-03-09T06:36:00Z">
          <w:pPr/>
        </w:pPrChange>
      </w:pPr>
      <w:ins w:id="33713" w:author="Στάθης Καπ" w:date="2023-03-09T06:36:00Z">
        <w:r>
          <w:t xml:space="preserve">Πίνακας </w:t>
        </w:r>
      </w:ins>
      <w:ins w:id="33714"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33715"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33716" w:author="Στάθης Καπ" w:date="2023-03-09T06:41:00Z">
        <w:r w:rsidR="00C36EAC">
          <w:rPr>
            <w:noProof/>
          </w:rPr>
          <w:t>14</w:t>
        </w:r>
        <w:r w:rsidR="00C36EAC">
          <w:fldChar w:fldCharType="end"/>
        </w:r>
      </w:ins>
      <w:ins w:id="33717" w:author="Στάθης Καπ" w:date="2023-03-09T06:36:00Z">
        <w:r>
          <w:t xml:space="preserve">: </w:t>
        </w:r>
        <w:r w:rsidRPr="00333E23">
          <w:t>Πειραματικά αποτελέσματα για τα στιγμιότυπα εισόδου των Solomon (m=</w:t>
        </w:r>
        <w:r>
          <w:t>3</w:t>
        </w:r>
        <w:r w:rsidRPr="00333E23">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33718">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5AC6DB8" w14:textId="77777777" w:rsidTr="009861B1">
        <w:trPr>
          <w:trHeight w:val="170"/>
          <w:jc w:val="center"/>
          <w:ins w:id="33719"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33720"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33721" w:author="Στάθης Καπ" w:date="2023-03-09T06:32:00Z"/>
                <w:sz w:val="16"/>
                <w:szCs w:val="16"/>
              </w:rPr>
            </w:pPr>
            <w:ins w:id="33722"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33723" w:author="Στάθης Καπ" w:date="2023-03-09T06:32:00Z"/>
                <w:sz w:val="16"/>
                <w:szCs w:val="16"/>
              </w:rPr>
            </w:pPr>
            <w:ins w:id="33724"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33725" w:author="Στάθης Καπ" w:date="2023-03-09T06:32:00Z"/>
                <w:sz w:val="16"/>
                <w:szCs w:val="16"/>
              </w:rPr>
            </w:pPr>
            <w:ins w:id="33726"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33727" w:author="Στάθης Καπ" w:date="2023-03-09T06:32:00Z"/>
                <w:sz w:val="16"/>
                <w:szCs w:val="16"/>
              </w:rPr>
            </w:pPr>
            <w:ins w:id="33728"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33729" w:author="Στάθης Καπ" w:date="2023-03-09T06:32:00Z"/>
                <w:sz w:val="16"/>
                <w:szCs w:val="16"/>
              </w:rPr>
            </w:pPr>
            <w:ins w:id="33730"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33731" w:author="Στάθης Καπ" w:date="2023-03-09T06:32:00Z"/>
                <w:sz w:val="16"/>
                <w:szCs w:val="16"/>
              </w:rPr>
            </w:pPr>
            <w:ins w:id="33732" w:author="Στάθης Καπ" w:date="2023-03-09T06:32:00Z">
              <w:r w:rsidRPr="007E0F91">
                <w:rPr>
                  <w:sz w:val="16"/>
                  <w:szCs w:val="16"/>
                </w:rPr>
                <w:t>S=4</w:t>
              </w:r>
            </w:ins>
          </w:p>
        </w:tc>
      </w:tr>
      <w:tr w:rsidR="001C06FA" w14:paraId="444319F0" w14:textId="77777777" w:rsidTr="009861B1">
        <w:trPr>
          <w:trHeight w:val="170"/>
          <w:jc w:val="center"/>
          <w:ins w:id="33733"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33734" w:author="Στάθης Καπ" w:date="2023-03-09T06:32:00Z"/>
                <w:sz w:val="16"/>
                <w:szCs w:val="16"/>
              </w:rPr>
            </w:pPr>
            <w:ins w:id="33735"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33736" w:author="Στάθης Καπ" w:date="2023-03-09T06:32:00Z"/>
                <w:sz w:val="16"/>
                <w:szCs w:val="16"/>
              </w:rPr>
            </w:pPr>
            <w:ins w:id="33737"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33738" w:author="Στάθης Καπ" w:date="2023-03-09T06:32:00Z"/>
                <w:sz w:val="16"/>
                <w:szCs w:val="16"/>
              </w:rPr>
            </w:pPr>
            <w:ins w:id="33739"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33740" w:author="Στάθης Καπ" w:date="2023-03-09T06:32:00Z"/>
                <w:sz w:val="16"/>
                <w:szCs w:val="16"/>
              </w:rPr>
            </w:pPr>
            <w:ins w:id="33741"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33742" w:author="Στάθης Καπ" w:date="2023-03-09T06:32:00Z"/>
                <w:sz w:val="16"/>
                <w:szCs w:val="16"/>
              </w:rPr>
            </w:pPr>
            <w:ins w:id="33743"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33744" w:author="Στάθης Καπ" w:date="2023-03-09T06:32:00Z"/>
                <w:sz w:val="16"/>
                <w:szCs w:val="16"/>
              </w:rPr>
            </w:pPr>
            <w:ins w:id="33745"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33746" w:author="Στάθης Καπ" w:date="2023-03-09T06:32:00Z"/>
                <w:sz w:val="16"/>
                <w:szCs w:val="16"/>
              </w:rPr>
            </w:pPr>
            <w:ins w:id="33747"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33748" w:author="Στάθης Καπ" w:date="2023-03-09T06:32:00Z"/>
                <w:sz w:val="16"/>
                <w:szCs w:val="16"/>
              </w:rPr>
            </w:pPr>
            <w:ins w:id="33749"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33750" w:author="Στάθης Καπ" w:date="2023-03-09T06:32:00Z"/>
                <w:sz w:val="16"/>
                <w:szCs w:val="16"/>
              </w:rPr>
            </w:pPr>
            <w:ins w:id="33751"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33752" w:author="Στάθης Καπ" w:date="2023-03-09T06:32:00Z"/>
                <w:sz w:val="16"/>
                <w:szCs w:val="16"/>
              </w:rPr>
            </w:pPr>
            <w:ins w:id="33753"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33754" w:author="Στάθης Καπ" w:date="2023-03-09T06:32:00Z"/>
                <w:sz w:val="16"/>
                <w:szCs w:val="16"/>
              </w:rPr>
            </w:pPr>
            <w:ins w:id="33755" w:author="Στάθης Καπ" w:date="2023-03-09T06:32:00Z">
              <w:r w:rsidRPr="007E0F91">
                <w:rPr>
                  <w:sz w:val="16"/>
                  <w:szCs w:val="16"/>
                </w:rPr>
                <w:t>CPU(s)</w:t>
              </w:r>
            </w:ins>
          </w:p>
        </w:tc>
      </w:tr>
      <w:tr w:rsidR="001C06FA" w14:paraId="6EFE55D3" w14:textId="77777777" w:rsidTr="009861B1">
        <w:trPr>
          <w:trHeight w:val="170"/>
          <w:jc w:val="center"/>
          <w:ins w:id="33756"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33757"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33758"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33759"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33760" w:author="Στάθης Καπ" w:date="2023-03-09T06:32:00Z"/>
                <w:sz w:val="14"/>
                <w:szCs w:val="14"/>
              </w:rPr>
            </w:pPr>
            <w:ins w:id="33761"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33762" w:author="Στάθης Καπ" w:date="2023-03-09T06:32:00Z"/>
                <w:sz w:val="14"/>
                <w:szCs w:val="14"/>
              </w:rPr>
            </w:pPr>
            <w:ins w:id="33763"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33764" w:author="Στάθης Καπ" w:date="2023-03-09T06:32:00Z"/>
                <w:sz w:val="14"/>
                <w:szCs w:val="14"/>
              </w:rPr>
            </w:pPr>
            <w:ins w:id="33765"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33766" w:author="Στάθης Καπ" w:date="2023-03-09T06:32:00Z"/>
                <w:sz w:val="14"/>
                <w:szCs w:val="14"/>
              </w:rPr>
            </w:pPr>
            <w:ins w:id="33767"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33768" w:author="Στάθης Καπ" w:date="2023-03-09T06:32:00Z"/>
                <w:sz w:val="14"/>
                <w:szCs w:val="14"/>
              </w:rPr>
            </w:pPr>
            <w:ins w:id="33769"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33770" w:author="Στάθης Καπ" w:date="2023-03-09T06:32:00Z"/>
                <w:sz w:val="14"/>
                <w:szCs w:val="14"/>
              </w:rPr>
            </w:pPr>
            <w:ins w:id="33771"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33772" w:author="Στάθης Καπ" w:date="2023-03-09T06:32:00Z"/>
                <w:sz w:val="14"/>
                <w:szCs w:val="14"/>
              </w:rPr>
            </w:pPr>
            <w:ins w:id="33773"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33774" w:author="Στάθης Καπ" w:date="2023-03-09T06:32:00Z"/>
                <w:sz w:val="14"/>
                <w:szCs w:val="14"/>
              </w:rPr>
            </w:pPr>
            <w:ins w:id="33775"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33776" w:author="Στάθης Καπ" w:date="2023-03-09T06:32:00Z"/>
                <w:sz w:val="14"/>
                <w:szCs w:val="14"/>
              </w:rPr>
            </w:pPr>
            <w:ins w:id="33777"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33778" w:author="Στάθης Καπ" w:date="2023-03-09T06:32:00Z"/>
                <w:sz w:val="14"/>
                <w:szCs w:val="14"/>
              </w:rPr>
            </w:pPr>
            <w:ins w:id="33779"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33780" w:author="Στάθης Καπ" w:date="2023-03-09T06:32:00Z"/>
                <w:sz w:val="14"/>
                <w:szCs w:val="14"/>
              </w:rPr>
            </w:pPr>
            <w:ins w:id="33781"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33782" w:author="Στάθης Καπ" w:date="2023-03-09T06:32:00Z"/>
                <w:sz w:val="14"/>
                <w:szCs w:val="14"/>
              </w:rPr>
            </w:pPr>
            <w:ins w:id="33783"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33784" w:author="Στάθης Καπ" w:date="2023-03-09T06:32:00Z"/>
                <w:sz w:val="14"/>
                <w:szCs w:val="14"/>
              </w:rPr>
            </w:pPr>
            <w:ins w:id="33785"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33786" w:author="Στάθης Καπ" w:date="2023-03-09T06:32:00Z"/>
                <w:sz w:val="14"/>
                <w:szCs w:val="14"/>
              </w:rPr>
            </w:pPr>
            <w:ins w:id="33787"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33788" w:author="Στάθης Καπ" w:date="2023-03-09T06:32:00Z"/>
                <w:sz w:val="14"/>
                <w:szCs w:val="14"/>
              </w:rPr>
            </w:pPr>
            <w:ins w:id="33789" w:author="Στάθης Καπ" w:date="2023-03-09T06:32:00Z">
              <w:r w:rsidRPr="00E719CF">
                <w:rPr>
                  <w:sz w:val="14"/>
                  <w:szCs w:val="14"/>
                </w:rPr>
                <w:t>Gap (%)</w:t>
              </w:r>
            </w:ins>
          </w:p>
        </w:tc>
      </w:tr>
      <w:tr w:rsidR="001C06FA" w14:paraId="1B243DBB" w14:textId="77777777" w:rsidTr="009861B1">
        <w:trPr>
          <w:trHeight w:val="170"/>
          <w:jc w:val="center"/>
          <w:ins w:id="33790"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1C06FA" w:rsidRPr="007E0F91" w:rsidRDefault="001C06FA" w:rsidP="001C06FA">
            <w:pPr>
              <w:jc w:val="center"/>
              <w:rPr>
                <w:ins w:id="33791" w:author="Στάθης Καπ" w:date="2023-03-09T06:32:00Z"/>
                <w:sz w:val="16"/>
                <w:szCs w:val="16"/>
              </w:rPr>
            </w:pPr>
            <w:ins w:id="33792"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3B402966" w:rsidR="001C06FA" w:rsidRPr="007E0F91" w:rsidRDefault="001C06FA" w:rsidP="001C06FA">
            <w:pPr>
              <w:jc w:val="center"/>
              <w:rPr>
                <w:ins w:id="33793" w:author="Στάθης Καπ" w:date="2023-03-09T06:32:00Z"/>
                <w:sz w:val="16"/>
                <w:szCs w:val="16"/>
              </w:rPr>
            </w:pPr>
            <w:ins w:id="33794" w:author="Στάθης Καπ" w:date="2023-03-09T06:32: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2780F071" w:rsidR="001C06FA" w:rsidRPr="007E0F91" w:rsidRDefault="001C06FA" w:rsidP="001C06FA">
            <w:pPr>
              <w:jc w:val="center"/>
              <w:rPr>
                <w:ins w:id="33795" w:author="Στάθης Καπ" w:date="2023-03-09T06:32:00Z"/>
                <w:sz w:val="16"/>
                <w:szCs w:val="16"/>
              </w:rPr>
            </w:pPr>
            <w:ins w:id="33796" w:author="Στάθης Καπ" w:date="2023-03-09T06:32: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13B26599" w:rsidR="001C06FA" w:rsidRPr="007E0F91" w:rsidRDefault="001C06FA" w:rsidP="001C06FA">
            <w:pPr>
              <w:jc w:val="center"/>
              <w:rPr>
                <w:ins w:id="33797" w:author="Στάθης Καπ" w:date="2023-03-09T06:32:00Z"/>
                <w:sz w:val="16"/>
                <w:szCs w:val="16"/>
              </w:rPr>
            </w:pPr>
            <w:ins w:id="33798" w:author="Στάθης Καπ" w:date="2023-03-09T06:33:00Z">
              <w:r>
                <w:rPr>
                  <w:rFonts w:ascii="Calibri" w:hAnsi="Calibri" w:cs="Calibri"/>
                  <w:color w:val="000000"/>
                  <w:sz w:val="16"/>
                  <w:szCs w:val="16"/>
                </w:rPr>
                <w:t>400</w:t>
              </w:r>
            </w:ins>
          </w:p>
        </w:tc>
        <w:tc>
          <w:tcPr>
            <w:tcW w:w="708" w:type="dxa"/>
            <w:tcBorders>
              <w:top w:val="single" w:sz="4" w:space="0" w:color="auto"/>
            </w:tcBorders>
            <w:vAlign w:val="center"/>
          </w:tcPr>
          <w:p w14:paraId="5DD982E3" w14:textId="686E4BF6" w:rsidR="001C06FA" w:rsidRPr="007E0F91" w:rsidRDefault="001C06FA" w:rsidP="001C06FA">
            <w:pPr>
              <w:jc w:val="center"/>
              <w:rPr>
                <w:ins w:id="33799" w:author="Στάθης Καπ" w:date="2023-03-09T06:32:00Z"/>
                <w:sz w:val="16"/>
                <w:szCs w:val="16"/>
              </w:rPr>
            </w:pPr>
            <w:ins w:id="33800" w:author="Στάθης Καπ" w:date="2023-03-09T06:33:00Z">
              <w:r>
                <w:rPr>
                  <w:rFonts w:ascii="Calibri" w:hAnsi="Calibri" w:cstheme="minorHAnsi"/>
                  <w:color w:val="000000"/>
                  <w:sz w:val="16"/>
                  <w:szCs w:val="16"/>
                </w:rPr>
                <w:t>56.52</w:t>
              </w:r>
            </w:ins>
          </w:p>
        </w:tc>
        <w:tc>
          <w:tcPr>
            <w:tcW w:w="652" w:type="dxa"/>
            <w:vMerge w:val="restart"/>
            <w:tcBorders>
              <w:top w:val="single" w:sz="4" w:space="0" w:color="auto"/>
              <w:right w:val="single" w:sz="4" w:space="0" w:color="auto"/>
            </w:tcBorders>
            <w:vAlign w:val="center"/>
          </w:tcPr>
          <w:p w14:paraId="45970C5D" w14:textId="77777777" w:rsidR="001C06FA" w:rsidRPr="007E0F91" w:rsidRDefault="001C06FA" w:rsidP="001C06FA">
            <w:pPr>
              <w:jc w:val="center"/>
              <w:rPr>
                <w:ins w:id="33801" w:author="Στάθης Καπ" w:date="2023-03-09T06:33:00Z"/>
                <w:sz w:val="16"/>
                <w:szCs w:val="16"/>
              </w:rPr>
            </w:pPr>
            <w:ins w:id="33802" w:author="Στάθης Καπ" w:date="2023-03-09T06:33:00Z">
              <w:r>
                <w:rPr>
                  <w:rFonts w:ascii="Calibri" w:hAnsi="Calibri" w:cs="Calibri"/>
                  <w:color w:val="000000"/>
                  <w:sz w:val="16"/>
                  <w:szCs w:val="16"/>
                </w:rPr>
                <w:t>0.351</w:t>
              </w:r>
            </w:ins>
          </w:p>
          <w:p w14:paraId="6978DCB8" w14:textId="77777777" w:rsidR="001C06FA" w:rsidRPr="007E0F91" w:rsidRDefault="001C06FA" w:rsidP="001C06FA">
            <w:pPr>
              <w:jc w:val="center"/>
              <w:rPr>
                <w:ins w:id="33803" w:author="Στάθης Καπ" w:date="2023-03-09T06:33:00Z"/>
                <w:sz w:val="16"/>
                <w:szCs w:val="16"/>
              </w:rPr>
            </w:pPr>
            <w:ins w:id="33804" w:author="Στάθης Καπ" w:date="2023-03-09T06:33:00Z">
              <w:r>
                <w:rPr>
                  <w:rFonts w:ascii="Calibri" w:hAnsi="Calibri" w:cs="Calibri"/>
                  <w:color w:val="000000"/>
                  <w:sz w:val="16"/>
                  <w:szCs w:val="16"/>
                </w:rPr>
                <w:t>0.462</w:t>
              </w:r>
            </w:ins>
          </w:p>
          <w:p w14:paraId="163E7E55" w14:textId="77777777" w:rsidR="001C06FA" w:rsidRPr="007E0F91" w:rsidRDefault="001C06FA" w:rsidP="001C06FA">
            <w:pPr>
              <w:jc w:val="center"/>
              <w:rPr>
                <w:ins w:id="33805" w:author="Στάθης Καπ" w:date="2023-03-09T06:33:00Z"/>
                <w:sz w:val="16"/>
                <w:szCs w:val="16"/>
              </w:rPr>
            </w:pPr>
            <w:ins w:id="33806" w:author="Στάθης Καπ" w:date="2023-03-09T06:33:00Z">
              <w:r>
                <w:rPr>
                  <w:rFonts w:ascii="Calibri" w:hAnsi="Calibri" w:cs="Calibri"/>
                  <w:color w:val="000000"/>
                  <w:sz w:val="16"/>
                  <w:szCs w:val="16"/>
                </w:rPr>
                <w:t>0.462</w:t>
              </w:r>
            </w:ins>
          </w:p>
          <w:p w14:paraId="210315AB" w14:textId="77777777" w:rsidR="001C06FA" w:rsidRPr="007E0F91" w:rsidRDefault="001C06FA" w:rsidP="001C06FA">
            <w:pPr>
              <w:jc w:val="center"/>
              <w:rPr>
                <w:ins w:id="33807" w:author="Στάθης Καπ" w:date="2023-03-09T06:33:00Z"/>
                <w:sz w:val="16"/>
                <w:szCs w:val="16"/>
              </w:rPr>
            </w:pPr>
            <w:ins w:id="33808" w:author="Στάθης Καπ" w:date="2023-03-09T06:33:00Z">
              <w:r>
                <w:rPr>
                  <w:rFonts w:ascii="Calibri" w:hAnsi="Calibri" w:cs="Calibri"/>
                  <w:color w:val="000000"/>
                  <w:sz w:val="16"/>
                  <w:szCs w:val="16"/>
                </w:rPr>
                <w:t>0.378</w:t>
              </w:r>
            </w:ins>
          </w:p>
          <w:p w14:paraId="157CF58E" w14:textId="77777777" w:rsidR="001C06FA" w:rsidRPr="007E0F91" w:rsidRDefault="001C06FA" w:rsidP="001C06FA">
            <w:pPr>
              <w:jc w:val="center"/>
              <w:rPr>
                <w:ins w:id="33809" w:author="Στάθης Καπ" w:date="2023-03-09T06:33:00Z"/>
                <w:sz w:val="16"/>
                <w:szCs w:val="16"/>
              </w:rPr>
            </w:pPr>
            <w:ins w:id="33810" w:author="Στάθης Καπ" w:date="2023-03-09T06:33:00Z">
              <w:r>
                <w:rPr>
                  <w:rFonts w:ascii="Calibri" w:hAnsi="Calibri" w:cs="Calibri"/>
                  <w:color w:val="000000"/>
                  <w:sz w:val="16"/>
                  <w:szCs w:val="16"/>
                </w:rPr>
                <w:t>0.413</w:t>
              </w:r>
            </w:ins>
          </w:p>
          <w:p w14:paraId="23282E48" w14:textId="77777777" w:rsidR="001C06FA" w:rsidRPr="007E0F91" w:rsidRDefault="001C06FA" w:rsidP="001C06FA">
            <w:pPr>
              <w:jc w:val="center"/>
              <w:rPr>
                <w:ins w:id="33811" w:author="Στάθης Καπ" w:date="2023-03-09T06:33:00Z"/>
                <w:sz w:val="16"/>
                <w:szCs w:val="16"/>
              </w:rPr>
            </w:pPr>
            <w:ins w:id="33812" w:author="Στάθης Καπ" w:date="2023-03-09T06:33:00Z">
              <w:r>
                <w:rPr>
                  <w:rFonts w:ascii="Calibri" w:hAnsi="Calibri" w:cs="Calibri"/>
                  <w:color w:val="000000"/>
                  <w:sz w:val="16"/>
                  <w:szCs w:val="16"/>
                </w:rPr>
                <w:t>0.401</w:t>
              </w:r>
            </w:ins>
          </w:p>
          <w:p w14:paraId="1B20B105" w14:textId="77777777" w:rsidR="001C06FA" w:rsidRPr="007E0F91" w:rsidRDefault="001C06FA" w:rsidP="001C06FA">
            <w:pPr>
              <w:jc w:val="center"/>
              <w:rPr>
                <w:ins w:id="33813" w:author="Στάθης Καπ" w:date="2023-03-09T06:33:00Z"/>
                <w:sz w:val="16"/>
                <w:szCs w:val="16"/>
              </w:rPr>
            </w:pPr>
            <w:ins w:id="33814" w:author="Στάθης Καπ" w:date="2023-03-09T06:33:00Z">
              <w:r>
                <w:rPr>
                  <w:rFonts w:ascii="Calibri" w:hAnsi="Calibri" w:cs="Calibri"/>
                  <w:color w:val="000000"/>
                  <w:sz w:val="16"/>
                  <w:szCs w:val="16"/>
                </w:rPr>
                <w:t>0.506</w:t>
              </w:r>
            </w:ins>
          </w:p>
          <w:p w14:paraId="6AA83965" w14:textId="77777777" w:rsidR="001C06FA" w:rsidRPr="007E0F91" w:rsidRDefault="001C06FA" w:rsidP="001C06FA">
            <w:pPr>
              <w:jc w:val="center"/>
              <w:rPr>
                <w:ins w:id="33815" w:author="Στάθης Καπ" w:date="2023-03-09T06:33:00Z"/>
                <w:sz w:val="16"/>
                <w:szCs w:val="16"/>
              </w:rPr>
            </w:pPr>
            <w:ins w:id="33816" w:author="Στάθης Καπ" w:date="2023-03-09T06:33:00Z">
              <w:r>
                <w:rPr>
                  <w:rFonts w:ascii="Calibri" w:hAnsi="Calibri" w:cs="Calibri"/>
                  <w:color w:val="000000"/>
                  <w:sz w:val="16"/>
                  <w:szCs w:val="16"/>
                </w:rPr>
                <w:t>0.573</w:t>
              </w:r>
            </w:ins>
          </w:p>
          <w:p w14:paraId="61743C9C" w14:textId="77777777" w:rsidR="001C06FA" w:rsidRPr="007E0F91" w:rsidRDefault="001C06FA" w:rsidP="001C06FA">
            <w:pPr>
              <w:jc w:val="center"/>
              <w:rPr>
                <w:ins w:id="33817" w:author="Στάθης Καπ" w:date="2023-03-09T06:33:00Z"/>
                <w:sz w:val="16"/>
                <w:szCs w:val="16"/>
              </w:rPr>
            </w:pPr>
            <w:ins w:id="33818" w:author="Στάθης Καπ" w:date="2023-03-09T06:33:00Z">
              <w:r>
                <w:rPr>
                  <w:rFonts w:ascii="Calibri" w:hAnsi="Calibri" w:cs="Calibri"/>
                  <w:color w:val="000000"/>
                  <w:sz w:val="16"/>
                  <w:szCs w:val="16"/>
                </w:rPr>
                <w:t>0.401</w:t>
              </w:r>
            </w:ins>
          </w:p>
          <w:p w14:paraId="040A9761" w14:textId="77777777" w:rsidR="001C06FA" w:rsidRPr="007E0F91" w:rsidRDefault="001C06FA" w:rsidP="001C06FA">
            <w:pPr>
              <w:jc w:val="center"/>
              <w:rPr>
                <w:ins w:id="33819" w:author="Στάθης Καπ" w:date="2023-03-09T06:33:00Z"/>
                <w:sz w:val="16"/>
                <w:szCs w:val="16"/>
              </w:rPr>
            </w:pPr>
            <w:ins w:id="33820" w:author="Στάθης Καπ" w:date="2023-03-09T06:33:00Z">
              <w:r>
                <w:rPr>
                  <w:rFonts w:ascii="Calibri" w:hAnsi="Calibri" w:cs="Calibri"/>
                  <w:color w:val="000000"/>
                  <w:sz w:val="16"/>
                  <w:szCs w:val="16"/>
                </w:rPr>
                <w:t>0.542</w:t>
              </w:r>
            </w:ins>
          </w:p>
          <w:p w14:paraId="2D434681" w14:textId="77777777" w:rsidR="001C06FA" w:rsidRPr="007E0F91" w:rsidRDefault="001C06FA" w:rsidP="001C06FA">
            <w:pPr>
              <w:jc w:val="center"/>
              <w:rPr>
                <w:ins w:id="33821" w:author="Στάθης Καπ" w:date="2023-03-09T06:33:00Z"/>
                <w:sz w:val="16"/>
                <w:szCs w:val="16"/>
              </w:rPr>
            </w:pPr>
            <w:ins w:id="33822" w:author="Στάθης Καπ" w:date="2023-03-09T06:33:00Z">
              <w:r>
                <w:rPr>
                  <w:rFonts w:ascii="Calibri" w:hAnsi="Calibri" w:cs="Calibri"/>
                  <w:color w:val="000000"/>
                  <w:sz w:val="16"/>
                  <w:szCs w:val="16"/>
                </w:rPr>
                <w:t>0.42</w:t>
              </w:r>
            </w:ins>
          </w:p>
          <w:p w14:paraId="5C25CCD7" w14:textId="77777777" w:rsidR="001C06FA" w:rsidRPr="007E0F91" w:rsidRDefault="001C06FA" w:rsidP="001C06FA">
            <w:pPr>
              <w:jc w:val="center"/>
              <w:rPr>
                <w:ins w:id="33823" w:author="Στάθης Καπ" w:date="2023-03-09T06:33:00Z"/>
                <w:sz w:val="16"/>
                <w:szCs w:val="16"/>
              </w:rPr>
            </w:pPr>
            <w:ins w:id="33824" w:author="Στάθης Καπ" w:date="2023-03-09T06:33:00Z">
              <w:r>
                <w:rPr>
                  <w:rFonts w:ascii="Calibri" w:hAnsi="Calibri" w:cs="Calibri"/>
                  <w:color w:val="000000"/>
                  <w:sz w:val="16"/>
                  <w:szCs w:val="16"/>
                </w:rPr>
                <w:t>0.326</w:t>
              </w:r>
            </w:ins>
          </w:p>
          <w:p w14:paraId="29AE920A" w14:textId="77777777" w:rsidR="001C06FA" w:rsidRPr="007E0F91" w:rsidRDefault="001C06FA" w:rsidP="001C06FA">
            <w:pPr>
              <w:jc w:val="center"/>
              <w:rPr>
                <w:ins w:id="33825" w:author="Στάθης Καπ" w:date="2023-03-09T06:33:00Z"/>
                <w:sz w:val="16"/>
                <w:szCs w:val="16"/>
              </w:rPr>
            </w:pPr>
            <w:ins w:id="33826" w:author="Στάθης Καπ" w:date="2023-03-09T06:33:00Z">
              <w:r>
                <w:rPr>
                  <w:rFonts w:ascii="Calibri" w:hAnsi="Calibri" w:cs="Calibri"/>
                  <w:color w:val="000000"/>
                  <w:sz w:val="16"/>
                  <w:szCs w:val="16"/>
                </w:rPr>
                <w:t>0.666</w:t>
              </w:r>
            </w:ins>
          </w:p>
          <w:p w14:paraId="3602479A" w14:textId="77777777" w:rsidR="001C06FA" w:rsidRPr="007E0F91" w:rsidRDefault="001C06FA" w:rsidP="001C06FA">
            <w:pPr>
              <w:jc w:val="center"/>
              <w:rPr>
                <w:ins w:id="33827" w:author="Στάθης Καπ" w:date="2023-03-09T06:33:00Z"/>
                <w:sz w:val="16"/>
                <w:szCs w:val="16"/>
              </w:rPr>
            </w:pPr>
            <w:ins w:id="33828" w:author="Στάθης Καπ" w:date="2023-03-09T06:33:00Z">
              <w:r>
                <w:rPr>
                  <w:rFonts w:ascii="Calibri" w:hAnsi="Calibri" w:cs="Calibri"/>
                  <w:color w:val="000000"/>
                  <w:sz w:val="16"/>
                  <w:szCs w:val="16"/>
                </w:rPr>
                <w:t>0.349</w:t>
              </w:r>
            </w:ins>
          </w:p>
          <w:p w14:paraId="2D73BD4E" w14:textId="77777777" w:rsidR="001C06FA" w:rsidRPr="007E0F91" w:rsidRDefault="001C06FA" w:rsidP="001C06FA">
            <w:pPr>
              <w:jc w:val="center"/>
              <w:rPr>
                <w:ins w:id="33829" w:author="Στάθης Καπ" w:date="2023-03-09T06:33:00Z"/>
                <w:sz w:val="16"/>
                <w:szCs w:val="16"/>
              </w:rPr>
            </w:pPr>
            <w:ins w:id="33830" w:author="Στάθης Καπ" w:date="2023-03-09T06:33:00Z">
              <w:r>
                <w:rPr>
                  <w:rFonts w:ascii="Calibri" w:hAnsi="Calibri" w:cs="Calibri"/>
                  <w:color w:val="000000"/>
                  <w:sz w:val="16"/>
                  <w:szCs w:val="16"/>
                </w:rPr>
                <w:t>0.915</w:t>
              </w:r>
            </w:ins>
          </w:p>
          <w:p w14:paraId="415BBB45" w14:textId="77777777" w:rsidR="001C06FA" w:rsidRPr="007E0F91" w:rsidRDefault="001C06FA" w:rsidP="001C06FA">
            <w:pPr>
              <w:jc w:val="center"/>
              <w:rPr>
                <w:ins w:id="33831" w:author="Στάθης Καπ" w:date="2023-03-09T06:33:00Z"/>
                <w:sz w:val="16"/>
                <w:szCs w:val="16"/>
              </w:rPr>
            </w:pPr>
            <w:ins w:id="33832" w:author="Στάθης Καπ" w:date="2023-03-09T06:33:00Z">
              <w:r>
                <w:rPr>
                  <w:rFonts w:ascii="Calibri" w:hAnsi="Calibri" w:cs="Calibri"/>
                  <w:color w:val="000000"/>
                  <w:sz w:val="16"/>
                  <w:szCs w:val="16"/>
                </w:rPr>
                <w:t>0.415</w:t>
              </w:r>
            </w:ins>
          </w:p>
          <w:p w14:paraId="1B95C862" w14:textId="77777777" w:rsidR="001C06FA" w:rsidRPr="007E0F91" w:rsidRDefault="001C06FA" w:rsidP="001C06FA">
            <w:pPr>
              <w:jc w:val="center"/>
              <w:rPr>
                <w:ins w:id="33833" w:author="Στάθης Καπ" w:date="2023-03-09T06:33:00Z"/>
                <w:sz w:val="16"/>
                <w:szCs w:val="16"/>
              </w:rPr>
            </w:pPr>
            <w:ins w:id="33834" w:author="Στάθης Καπ" w:date="2023-03-09T06:33:00Z">
              <w:r>
                <w:rPr>
                  <w:rFonts w:ascii="Calibri" w:hAnsi="Calibri" w:cs="Calibri"/>
                  <w:color w:val="000000"/>
                  <w:sz w:val="16"/>
                  <w:szCs w:val="16"/>
                </w:rPr>
                <w:t>0.275</w:t>
              </w:r>
            </w:ins>
          </w:p>
          <w:p w14:paraId="1DB20827" w14:textId="77777777" w:rsidR="001C06FA" w:rsidRPr="007E0F91" w:rsidRDefault="001C06FA" w:rsidP="001C06FA">
            <w:pPr>
              <w:jc w:val="center"/>
              <w:rPr>
                <w:ins w:id="33835" w:author="Στάθης Καπ" w:date="2023-03-09T06:33:00Z"/>
                <w:sz w:val="16"/>
                <w:szCs w:val="16"/>
              </w:rPr>
            </w:pPr>
            <w:ins w:id="33836" w:author="Στάθης Καπ" w:date="2023-03-09T06:33:00Z">
              <w:r>
                <w:rPr>
                  <w:rFonts w:ascii="Calibri" w:hAnsi="Calibri" w:cs="Calibri"/>
                  <w:color w:val="000000"/>
                  <w:sz w:val="16"/>
                  <w:szCs w:val="16"/>
                </w:rPr>
                <w:t>0.383</w:t>
              </w:r>
            </w:ins>
          </w:p>
          <w:p w14:paraId="59E4FE19" w14:textId="77777777" w:rsidR="001C06FA" w:rsidRPr="007E0F91" w:rsidRDefault="001C06FA" w:rsidP="001C06FA">
            <w:pPr>
              <w:jc w:val="center"/>
              <w:rPr>
                <w:ins w:id="33837" w:author="Στάθης Καπ" w:date="2023-03-09T06:33:00Z"/>
                <w:sz w:val="16"/>
                <w:szCs w:val="16"/>
              </w:rPr>
            </w:pPr>
            <w:ins w:id="33838" w:author="Στάθης Καπ" w:date="2023-03-09T06:33:00Z">
              <w:r>
                <w:rPr>
                  <w:rFonts w:ascii="Calibri" w:hAnsi="Calibri" w:cs="Calibri"/>
                  <w:color w:val="000000"/>
                  <w:sz w:val="16"/>
                  <w:szCs w:val="16"/>
                </w:rPr>
                <w:t>0.443</w:t>
              </w:r>
            </w:ins>
          </w:p>
          <w:p w14:paraId="5E9118F3" w14:textId="40F4DF85" w:rsidR="001C06FA" w:rsidRPr="007E0F91" w:rsidRDefault="001C06FA" w:rsidP="001C06FA">
            <w:pPr>
              <w:jc w:val="center"/>
              <w:rPr>
                <w:ins w:id="33839" w:author="Στάθης Καπ" w:date="2023-03-09T06:32:00Z"/>
                <w:sz w:val="16"/>
                <w:szCs w:val="16"/>
              </w:rPr>
            </w:pPr>
            <w:ins w:id="33840" w:author="Στάθης Καπ" w:date="2023-03-09T06:3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195942D0" w:rsidR="001C06FA" w:rsidRPr="007E0F91" w:rsidRDefault="001C06FA" w:rsidP="001C06FA">
            <w:pPr>
              <w:jc w:val="center"/>
              <w:rPr>
                <w:ins w:id="33841" w:author="Στάθης Καπ" w:date="2023-03-09T06:32:00Z"/>
                <w:sz w:val="16"/>
                <w:szCs w:val="16"/>
              </w:rPr>
            </w:pPr>
            <w:ins w:id="33842" w:author="Στάθης Καπ" w:date="2023-03-09T06:33:00Z">
              <w:r>
                <w:rPr>
                  <w:rFonts w:ascii="Calibri" w:hAnsi="Calibri" w:cs="Calibri"/>
                  <w:color w:val="000000"/>
                  <w:sz w:val="16"/>
                  <w:szCs w:val="16"/>
                </w:rPr>
                <w:t>400</w:t>
              </w:r>
            </w:ins>
          </w:p>
        </w:tc>
        <w:tc>
          <w:tcPr>
            <w:tcW w:w="454" w:type="dxa"/>
            <w:tcBorders>
              <w:top w:val="single" w:sz="4" w:space="0" w:color="auto"/>
            </w:tcBorders>
            <w:vAlign w:val="center"/>
          </w:tcPr>
          <w:p w14:paraId="12FD9936" w14:textId="1AE1DD99" w:rsidR="001C06FA" w:rsidRPr="007E0F91" w:rsidRDefault="001C06FA" w:rsidP="001C06FA">
            <w:pPr>
              <w:jc w:val="center"/>
              <w:rPr>
                <w:ins w:id="33843" w:author="Στάθης Καπ" w:date="2023-03-09T06:32:00Z"/>
                <w:sz w:val="16"/>
                <w:szCs w:val="16"/>
              </w:rPr>
            </w:pPr>
            <w:ins w:id="33844" w:author="Στάθης Καπ" w:date="2023-03-09T06:34:00Z">
              <w:r>
                <w:rPr>
                  <w:rFonts w:ascii="Calibri" w:hAnsi="Calibri" w:cstheme="minorHAnsi"/>
                  <w:color w:val="000000"/>
                  <w:sz w:val="16"/>
                  <w:szCs w:val="16"/>
                </w:rPr>
                <w:t>0</w:t>
              </w:r>
            </w:ins>
          </w:p>
        </w:tc>
        <w:tc>
          <w:tcPr>
            <w:tcW w:w="454" w:type="dxa"/>
            <w:tcBorders>
              <w:top w:val="single" w:sz="4" w:space="0" w:color="auto"/>
            </w:tcBorders>
            <w:vAlign w:val="center"/>
          </w:tcPr>
          <w:p w14:paraId="25EB6796" w14:textId="3F7CB5B7" w:rsidR="001C06FA" w:rsidRPr="007E0F91" w:rsidRDefault="001C06FA" w:rsidP="001C06FA">
            <w:pPr>
              <w:jc w:val="center"/>
              <w:rPr>
                <w:ins w:id="33845" w:author="Στάθης Καπ" w:date="2023-03-09T06:32:00Z"/>
                <w:sz w:val="16"/>
                <w:szCs w:val="16"/>
              </w:rPr>
            </w:pPr>
            <w:ins w:id="33846" w:author="Στάθης Καπ" w:date="2023-03-09T06:3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77777777" w:rsidR="001C06FA" w:rsidRPr="007E0F91" w:rsidRDefault="001C06FA" w:rsidP="001C06FA">
            <w:pPr>
              <w:jc w:val="center"/>
              <w:rPr>
                <w:ins w:id="33847" w:author="Στάθης Καπ" w:date="2023-03-09T06:32:00Z"/>
                <w:sz w:val="16"/>
                <w:szCs w:val="16"/>
              </w:rPr>
            </w:pPr>
          </w:p>
        </w:tc>
        <w:tc>
          <w:tcPr>
            <w:tcW w:w="453" w:type="dxa"/>
            <w:tcBorders>
              <w:top w:val="single" w:sz="4" w:space="0" w:color="auto"/>
              <w:left w:val="single" w:sz="4" w:space="0" w:color="auto"/>
            </w:tcBorders>
            <w:vAlign w:val="center"/>
          </w:tcPr>
          <w:p w14:paraId="1EFE14C9" w14:textId="012251E6" w:rsidR="001C06FA" w:rsidRPr="007E0F91" w:rsidRDefault="001C06FA" w:rsidP="001C06FA">
            <w:pPr>
              <w:jc w:val="center"/>
              <w:rPr>
                <w:ins w:id="33848" w:author="Στάθης Καπ" w:date="2023-03-09T06:32:00Z"/>
                <w:sz w:val="16"/>
                <w:szCs w:val="16"/>
              </w:rPr>
            </w:pPr>
            <w:ins w:id="33849" w:author="Στάθης Καπ" w:date="2023-03-09T06:34:00Z">
              <w:r>
                <w:rPr>
                  <w:rFonts w:ascii="Calibri" w:hAnsi="Calibri" w:cs="Calibri"/>
                  <w:color w:val="000000"/>
                  <w:sz w:val="16"/>
                  <w:szCs w:val="16"/>
                </w:rPr>
                <w:t>400</w:t>
              </w:r>
            </w:ins>
          </w:p>
        </w:tc>
        <w:tc>
          <w:tcPr>
            <w:tcW w:w="454" w:type="dxa"/>
            <w:tcBorders>
              <w:top w:val="single" w:sz="4" w:space="0" w:color="auto"/>
            </w:tcBorders>
            <w:vAlign w:val="center"/>
          </w:tcPr>
          <w:p w14:paraId="14703059" w14:textId="1829AC6E" w:rsidR="001C06FA" w:rsidRPr="007E0F91" w:rsidRDefault="001C06FA" w:rsidP="001C06FA">
            <w:pPr>
              <w:jc w:val="center"/>
              <w:rPr>
                <w:ins w:id="33850" w:author="Στάθης Καπ" w:date="2023-03-09T06:32:00Z"/>
                <w:sz w:val="16"/>
                <w:szCs w:val="16"/>
              </w:rPr>
            </w:pPr>
            <w:ins w:id="33851" w:author="Στάθης Καπ" w:date="2023-03-09T06:34:00Z">
              <w:r>
                <w:rPr>
                  <w:rFonts w:ascii="Calibri" w:hAnsi="Calibri" w:cstheme="minorHAnsi"/>
                  <w:color w:val="000000"/>
                  <w:sz w:val="16"/>
                  <w:szCs w:val="16"/>
                </w:rPr>
                <w:t>0</w:t>
              </w:r>
            </w:ins>
          </w:p>
        </w:tc>
        <w:tc>
          <w:tcPr>
            <w:tcW w:w="454" w:type="dxa"/>
            <w:tcBorders>
              <w:top w:val="single" w:sz="4" w:space="0" w:color="auto"/>
            </w:tcBorders>
            <w:vAlign w:val="center"/>
          </w:tcPr>
          <w:p w14:paraId="2EFB8B31" w14:textId="2B5792F7" w:rsidR="001C06FA" w:rsidRPr="007E0F91" w:rsidRDefault="001C06FA" w:rsidP="001C06FA">
            <w:pPr>
              <w:jc w:val="center"/>
              <w:rPr>
                <w:ins w:id="33852" w:author="Στάθης Καπ" w:date="2023-03-09T06:32:00Z"/>
                <w:sz w:val="16"/>
                <w:szCs w:val="16"/>
              </w:rPr>
            </w:pPr>
            <w:ins w:id="33853" w:author="Στάθης Καπ" w:date="2023-03-09T06:34: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77777777" w:rsidR="001C06FA" w:rsidRPr="007E0F91" w:rsidRDefault="001C06FA" w:rsidP="001C06FA">
            <w:pPr>
              <w:jc w:val="center"/>
              <w:rPr>
                <w:ins w:id="33854" w:author="Στάθης Καπ" w:date="2023-03-09T06:32:00Z"/>
                <w:sz w:val="16"/>
                <w:szCs w:val="16"/>
              </w:rPr>
            </w:pPr>
          </w:p>
        </w:tc>
        <w:tc>
          <w:tcPr>
            <w:tcW w:w="453" w:type="dxa"/>
            <w:tcBorders>
              <w:top w:val="single" w:sz="4" w:space="0" w:color="auto"/>
              <w:left w:val="single" w:sz="4" w:space="0" w:color="auto"/>
            </w:tcBorders>
            <w:vAlign w:val="center"/>
          </w:tcPr>
          <w:p w14:paraId="3E75FA09" w14:textId="750E7C6A" w:rsidR="001C06FA" w:rsidRPr="007E0F91" w:rsidRDefault="001C06FA" w:rsidP="001C06FA">
            <w:pPr>
              <w:jc w:val="center"/>
              <w:rPr>
                <w:ins w:id="33855" w:author="Στάθης Καπ" w:date="2023-03-09T06:32:00Z"/>
                <w:sz w:val="16"/>
                <w:szCs w:val="16"/>
              </w:rPr>
            </w:pPr>
            <w:ins w:id="33856" w:author="Στάθης Καπ" w:date="2023-03-09T06:35:00Z">
              <w:r>
                <w:rPr>
                  <w:rFonts w:ascii="Calibri" w:hAnsi="Calibri" w:cs="Calibri"/>
                  <w:color w:val="000000"/>
                  <w:sz w:val="16"/>
                  <w:szCs w:val="16"/>
                </w:rPr>
                <w:t>380</w:t>
              </w:r>
            </w:ins>
          </w:p>
        </w:tc>
        <w:tc>
          <w:tcPr>
            <w:tcW w:w="454" w:type="dxa"/>
            <w:tcBorders>
              <w:top w:val="single" w:sz="4" w:space="0" w:color="auto"/>
            </w:tcBorders>
            <w:vAlign w:val="center"/>
          </w:tcPr>
          <w:p w14:paraId="4F0603B0" w14:textId="795B0CF5" w:rsidR="001C06FA" w:rsidRPr="007E0F91" w:rsidRDefault="001C06FA" w:rsidP="001C06FA">
            <w:pPr>
              <w:jc w:val="center"/>
              <w:rPr>
                <w:ins w:id="33857" w:author="Στάθης Καπ" w:date="2023-03-09T06:32:00Z"/>
                <w:sz w:val="16"/>
                <w:szCs w:val="16"/>
              </w:rPr>
            </w:pPr>
            <w:ins w:id="33858" w:author="Στάθης Καπ" w:date="2023-03-09T06:35:00Z">
              <w:r>
                <w:rPr>
                  <w:rFonts w:ascii="Calibri" w:hAnsi="Calibri" w:cstheme="minorHAnsi"/>
                  <w:color w:val="000000"/>
                  <w:sz w:val="16"/>
                  <w:szCs w:val="16"/>
                </w:rPr>
                <w:t>5</w:t>
              </w:r>
            </w:ins>
          </w:p>
        </w:tc>
        <w:tc>
          <w:tcPr>
            <w:tcW w:w="454" w:type="dxa"/>
            <w:tcBorders>
              <w:top w:val="single" w:sz="4" w:space="0" w:color="auto"/>
            </w:tcBorders>
            <w:vAlign w:val="center"/>
          </w:tcPr>
          <w:p w14:paraId="34C84E4E" w14:textId="6C3A937E" w:rsidR="001C06FA" w:rsidRPr="007E0F91" w:rsidRDefault="001C06FA" w:rsidP="001C06FA">
            <w:pPr>
              <w:jc w:val="center"/>
              <w:rPr>
                <w:ins w:id="33859" w:author="Στάθης Καπ" w:date="2023-03-09T06:32:00Z"/>
                <w:sz w:val="16"/>
                <w:szCs w:val="16"/>
              </w:rPr>
            </w:pPr>
            <w:ins w:id="33860" w:author="Στάθης Καπ" w:date="2023-03-09T06:35: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77777777" w:rsidR="001C06FA" w:rsidRPr="007E0F91" w:rsidRDefault="001C06FA" w:rsidP="001C06FA">
            <w:pPr>
              <w:jc w:val="center"/>
              <w:rPr>
                <w:ins w:id="33861" w:author="Στάθης Καπ" w:date="2023-03-09T06:32:00Z"/>
                <w:sz w:val="16"/>
                <w:szCs w:val="16"/>
              </w:rPr>
            </w:pPr>
          </w:p>
        </w:tc>
      </w:tr>
      <w:tr w:rsidR="001C06FA" w14:paraId="2BA65228" w14:textId="77777777" w:rsidTr="009861B1">
        <w:trPr>
          <w:trHeight w:val="170"/>
          <w:jc w:val="center"/>
          <w:ins w:id="3386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1C06FA" w:rsidRPr="007E0F91" w:rsidRDefault="001C06FA" w:rsidP="001C06FA">
            <w:pPr>
              <w:jc w:val="center"/>
              <w:rPr>
                <w:ins w:id="33863" w:author="Στάθης Καπ" w:date="2023-03-09T06:32:00Z"/>
                <w:sz w:val="16"/>
                <w:szCs w:val="16"/>
              </w:rPr>
            </w:pPr>
            <w:ins w:id="33864"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894F658" w:rsidR="001C06FA" w:rsidRPr="007E0F91" w:rsidRDefault="001C06FA" w:rsidP="001C06FA">
            <w:pPr>
              <w:jc w:val="center"/>
              <w:rPr>
                <w:ins w:id="33865" w:author="Στάθης Καπ" w:date="2023-03-09T06:32:00Z"/>
                <w:sz w:val="16"/>
                <w:szCs w:val="16"/>
              </w:rPr>
            </w:pPr>
            <w:ins w:id="33866" w:author="Στάθης Καπ" w:date="2023-03-09T06:32:00Z">
              <w:r>
                <w:rPr>
                  <w:rFonts w:ascii="Calibri" w:hAnsi="Calibri" w:cs="Calibri"/>
                  <w:color w:val="000000"/>
                  <w:sz w:val="16"/>
                  <w:szCs w:val="16"/>
                </w:rPr>
                <w:t>990</w:t>
              </w:r>
            </w:ins>
          </w:p>
        </w:tc>
        <w:tc>
          <w:tcPr>
            <w:tcW w:w="679" w:type="dxa"/>
            <w:tcBorders>
              <w:right w:val="single" w:sz="4" w:space="0" w:color="auto"/>
            </w:tcBorders>
            <w:vAlign w:val="center"/>
          </w:tcPr>
          <w:p w14:paraId="6F344152" w14:textId="25BB58E6" w:rsidR="001C06FA" w:rsidRPr="007E0F91" w:rsidRDefault="001C06FA" w:rsidP="001C06FA">
            <w:pPr>
              <w:jc w:val="center"/>
              <w:rPr>
                <w:ins w:id="33867" w:author="Στάθης Καπ" w:date="2023-03-09T06:32:00Z"/>
                <w:sz w:val="16"/>
                <w:szCs w:val="16"/>
              </w:rPr>
            </w:pPr>
            <w:ins w:id="33868" w:author="Στάθης Καπ" w:date="2023-03-09T06:32:00Z">
              <w:r>
                <w:rPr>
                  <w:rFonts w:ascii="Calibri" w:hAnsi="Calibri" w:cs="Calibri"/>
                  <w:color w:val="000000"/>
                  <w:sz w:val="16"/>
                  <w:szCs w:val="16"/>
                </w:rPr>
                <w:t>960</w:t>
              </w:r>
            </w:ins>
          </w:p>
        </w:tc>
        <w:tc>
          <w:tcPr>
            <w:tcW w:w="453" w:type="dxa"/>
            <w:tcBorders>
              <w:left w:val="single" w:sz="4" w:space="0" w:color="auto"/>
            </w:tcBorders>
            <w:vAlign w:val="center"/>
          </w:tcPr>
          <w:p w14:paraId="42BAD695" w14:textId="3DF05A27" w:rsidR="001C06FA" w:rsidRPr="007E0F91" w:rsidRDefault="001C06FA" w:rsidP="001C06FA">
            <w:pPr>
              <w:jc w:val="center"/>
              <w:rPr>
                <w:ins w:id="33869" w:author="Στάθης Καπ" w:date="2023-03-09T06:32:00Z"/>
                <w:sz w:val="16"/>
                <w:szCs w:val="16"/>
              </w:rPr>
            </w:pPr>
            <w:ins w:id="33870" w:author="Στάθης Καπ" w:date="2023-03-09T06:33:00Z">
              <w:r>
                <w:rPr>
                  <w:rFonts w:ascii="Calibri" w:hAnsi="Calibri" w:cs="Calibri"/>
                  <w:color w:val="000000"/>
                  <w:sz w:val="16"/>
                  <w:szCs w:val="16"/>
                </w:rPr>
                <w:t>720</w:t>
              </w:r>
            </w:ins>
          </w:p>
        </w:tc>
        <w:tc>
          <w:tcPr>
            <w:tcW w:w="708" w:type="dxa"/>
            <w:vAlign w:val="center"/>
          </w:tcPr>
          <w:p w14:paraId="14C6EC45" w14:textId="6A650E38" w:rsidR="001C06FA" w:rsidRPr="007E0F91" w:rsidRDefault="001C06FA" w:rsidP="001C06FA">
            <w:pPr>
              <w:jc w:val="center"/>
              <w:rPr>
                <w:ins w:id="33871" w:author="Στάθης Καπ" w:date="2023-03-09T06:32:00Z"/>
                <w:sz w:val="16"/>
                <w:szCs w:val="16"/>
              </w:rPr>
            </w:pPr>
            <w:ins w:id="33872" w:author="Στάθης Καπ" w:date="2023-03-09T06:33:00Z">
              <w:r>
                <w:rPr>
                  <w:rFonts w:ascii="Calibri" w:hAnsi="Calibri" w:cstheme="minorHAnsi"/>
                  <w:color w:val="000000"/>
                  <w:sz w:val="16"/>
                  <w:szCs w:val="16"/>
                </w:rPr>
                <w:t>27.27</w:t>
              </w:r>
            </w:ins>
          </w:p>
        </w:tc>
        <w:tc>
          <w:tcPr>
            <w:tcW w:w="652" w:type="dxa"/>
            <w:vMerge/>
            <w:tcBorders>
              <w:right w:val="single" w:sz="4" w:space="0" w:color="auto"/>
            </w:tcBorders>
            <w:vAlign w:val="center"/>
          </w:tcPr>
          <w:p w14:paraId="2E62DA40" w14:textId="77777777" w:rsidR="001C06FA" w:rsidRPr="007E0F91" w:rsidRDefault="001C06FA" w:rsidP="001C06FA">
            <w:pPr>
              <w:jc w:val="center"/>
              <w:rPr>
                <w:ins w:id="33873" w:author="Στάθης Καπ" w:date="2023-03-09T06:32:00Z"/>
                <w:sz w:val="16"/>
                <w:szCs w:val="16"/>
              </w:rPr>
            </w:pPr>
          </w:p>
        </w:tc>
        <w:tc>
          <w:tcPr>
            <w:tcW w:w="453" w:type="dxa"/>
            <w:tcBorders>
              <w:left w:val="single" w:sz="4" w:space="0" w:color="auto"/>
            </w:tcBorders>
            <w:vAlign w:val="center"/>
          </w:tcPr>
          <w:p w14:paraId="215B9228" w14:textId="1064EB8C" w:rsidR="001C06FA" w:rsidRPr="007E0F91" w:rsidRDefault="001C06FA" w:rsidP="001C06FA">
            <w:pPr>
              <w:jc w:val="center"/>
              <w:rPr>
                <w:ins w:id="33874" w:author="Στάθης Καπ" w:date="2023-03-09T06:32:00Z"/>
                <w:sz w:val="16"/>
                <w:szCs w:val="16"/>
              </w:rPr>
            </w:pPr>
            <w:ins w:id="33875" w:author="Στάθης Καπ" w:date="2023-03-09T06:33:00Z">
              <w:r>
                <w:rPr>
                  <w:rFonts w:ascii="Calibri" w:hAnsi="Calibri" w:cs="Calibri"/>
                  <w:color w:val="000000"/>
                  <w:sz w:val="16"/>
                  <w:szCs w:val="16"/>
                </w:rPr>
                <w:t>700</w:t>
              </w:r>
            </w:ins>
          </w:p>
        </w:tc>
        <w:tc>
          <w:tcPr>
            <w:tcW w:w="454" w:type="dxa"/>
            <w:vAlign w:val="center"/>
          </w:tcPr>
          <w:p w14:paraId="5102D841" w14:textId="65FEF765" w:rsidR="001C06FA" w:rsidRPr="007E0F91" w:rsidRDefault="001C06FA" w:rsidP="001C06FA">
            <w:pPr>
              <w:jc w:val="center"/>
              <w:rPr>
                <w:ins w:id="33876" w:author="Στάθης Καπ" w:date="2023-03-09T06:32:00Z"/>
                <w:sz w:val="16"/>
                <w:szCs w:val="16"/>
              </w:rPr>
            </w:pPr>
            <w:ins w:id="33877" w:author="Στάθης Καπ" w:date="2023-03-09T06:34:00Z">
              <w:r>
                <w:rPr>
                  <w:rFonts w:ascii="Calibri" w:hAnsi="Calibri" w:cstheme="minorHAnsi"/>
                  <w:color w:val="000000"/>
                  <w:sz w:val="16"/>
                  <w:szCs w:val="16"/>
                </w:rPr>
                <w:t>2.78</w:t>
              </w:r>
            </w:ins>
          </w:p>
        </w:tc>
        <w:tc>
          <w:tcPr>
            <w:tcW w:w="454" w:type="dxa"/>
            <w:vAlign w:val="center"/>
          </w:tcPr>
          <w:p w14:paraId="752F19A4" w14:textId="2E54085F" w:rsidR="001C06FA" w:rsidRPr="007E0F91" w:rsidRDefault="001C06FA" w:rsidP="001C06FA">
            <w:pPr>
              <w:jc w:val="center"/>
              <w:rPr>
                <w:ins w:id="33878" w:author="Στάθης Καπ" w:date="2023-03-09T06:32:00Z"/>
                <w:sz w:val="16"/>
                <w:szCs w:val="16"/>
              </w:rPr>
            </w:pPr>
            <w:ins w:id="33879" w:author="Στάθης Καπ" w:date="2023-03-09T06:3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77777777" w:rsidR="001C06FA" w:rsidRPr="007E0F91" w:rsidRDefault="001C06FA" w:rsidP="001C06FA">
            <w:pPr>
              <w:jc w:val="center"/>
              <w:rPr>
                <w:ins w:id="33880" w:author="Στάθης Καπ" w:date="2023-03-09T06:32:00Z"/>
                <w:sz w:val="16"/>
                <w:szCs w:val="16"/>
              </w:rPr>
            </w:pPr>
          </w:p>
        </w:tc>
        <w:tc>
          <w:tcPr>
            <w:tcW w:w="453" w:type="dxa"/>
            <w:tcBorders>
              <w:left w:val="single" w:sz="4" w:space="0" w:color="auto"/>
            </w:tcBorders>
            <w:vAlign w:val="center"/>
          </w:tcPr>
          <w:p w14:paraId="7724943B" w14:textId="1CACA705" w:rsidR="001C06FA" w:rsidRPr="007E0F91" w:rsidRDefault="001C06FA" w:rsidP="001C06FA">
            <w:pPr>
              <w:jc w:val="center"/>
              <w:rPr>
                <w:ins w:id="33881" w:author="Στάθης Καπ" w:date="2023-03-09T06:32:00Z"/>
                <w:sz w:val="16"/>
                <w:szCs w:val="16"/>
              </w:rPr>
            </w:pPr>
            <w:ins w:id="33882" w:author="Στάθης Καπ" w:date="2023-03-09T06:34:00Z">
              <w:r>
                <w:rPr>
                  <w:rFonts w:ascii="Calibri" w:hAnsi="Calibri" w:cs="Calibri"/>
                  <w:color w:val="000000"/>
                  <w:sz w:val="16"/>
                  <w:szCs w:val="16"/>
                </w:rPr>
                <w:t>670</w:t>
              </w:r>
            </w:ins>
          </w:p>
        </w:tc>
        <w:tc>
          <w:tcPr>
            <w:tcW w:w="454" w:type="dxa"/>
            <w:vAlign w:val="center"/>
          </w:tcPr>
          <w:p w14:paraId="5157842F" w14:textId="11C8B3D5" w:rsidR="001C06FA" w:rsidRPr="007E0F91" w:rsidRDefault="001C06FA" w:rsidP="001C06FA">
            <w:pPr>
              <w:jc w:val="center"/>
              <w:rPr>
                <w:ins w:id="33883" w:author="Στάθης Καπ" w:date="2023-03-09T06:32:00Z"/>
                <w:sz w:val="16"/>
                <w:szCs w:val="16"/>
              </w:rPr>
            </w:pPr>
            <w:ins w:id="33884" w:author="Στάθης Καπ" w:date="2023-03-09T06:34:00Z">
              <w:r>
                <w:rPr>
                  <w:rFonts w:ascii="Calibri" w:hAnsi="Calibri" w:cstheme="minorHAnsi"/>
                  <w:color w:val="000000"/>
                  <w:sz w:val="16"/>
                  <w:szCs w:val="16"/>
                </w:rPr>
                <w:t>6.94</w:t>
              </w:r>
            </w:ins>
          </w:p>
        </w:tc>
        <w:tc>
          <w:tcPr>
            <w:tcW w:w="454" w:type="dxa"/>
            <w:vAlign w:val="center"/>
          </w:tcPr>
          <w:p w14:paraId="2576D684" w14:textId="59ADE89E" w:rsidR="001C06FA" w:rsidRPr="007E0F91" w:rsidRDefault="001C06FA" w:rsidP="001C06FA">
            <w:pPr>
              <w:jc w:val="center"/>
              <w:rPr>
                <w:ins w:id="33885" w:author="Στάθης Καπ" w:date="2023-03-09T06:32:00Z"/>
                <w:sz w:val="16"/>
                <w:szCs w:val="16"/>
              </w:rPr>
            </w:pPr>
            <w:ins w:id="33886" w:author="Στάθης Καπ" w:date="2023-03-09T06:34:00Z">
              <w:r>
                <w:rPr>
                  <w:rFonts w:ascii="Calibri" w:hAnsi="Calibri" w:cs="Calibri"/>
                  <w:color w:val="000000"/>
                  <w:sz w:val="16"/>
                  <w:szCs w:val="16"/>
                </w:rPr>
                <w:t>0.324</w:t>
              </w:r>
            </w:ins>
          </w:p>
        </w:tc>
        <w:tc>
          <w:tcPr>
            <w:tcW w:w="454" w:type="dxa"/>
            <w:tcBorders>
              <w:right w:val="single" w:sz="4" w:space="0" w:color="auto"/>
            </w:tcBorders>
            <w:vAlign w:val="center"/>
          </w:tcPr>
          <w:p w14:paraId="5B105ED1" w14:textId="77777777" w:rsidR="001C06FA" w:rsidRPr="007E0F91" w:rsidRDefault="001C06FA" w:rsidP="001C06FA">
            <w:pPr>
              <w:jc w:val="center"/>
              <w:rPr>
                <w:ins w:id="33887" w:author="Στάθης Καπ" w:date="2023-03-09T06:32:00Z"/>
                <w:sz w:val="16"/>
                <w:szCs w:val="16"/>
              </w:rPr>
            </w:pPr>
          </w:p>
        </w:tc>
        <w:tc>
          <w:tcPr>
            <w:tcW w:w="453" w:type="dxa"/>
            <w:tcBorders>
              <w:left w:val="single" w:sz="4" w:space="0" w:color="auto"/>
            </w:tcBorders>
            <w:vAlign w:val="center"/>
          </w:tcPr>
          <w:p w14:paraId="1E12621A" w14:textId="47C7F0BC" w:rsidR="001C06FA" w:rsidRPr="007E0F91" w:rsidRDefault="001C06FA" w:rsidP="001C06FA">
            <w:pPr>
              <w:jc w:val="center"/>
              <w:rPr>
                <w:ins w:id="33888" w:author="Στάθης Καπ" w:date="2023-03-09T06:32:00Z"/>
                <w:sz w:val="16"/>
                <w:szCs w:val="16"/>
              </w:rPr>
            </w:pPr>
            <w:ins w:id="33889" w:author="Στάθης Καπ" w:date="2023-03-09T06:35:00Z">
              <w:r>
                <w:rPr>
                  <w:rFonts w:ascii="Calibri" w:hAnsi="Calibri" w:cs="Calibri"/>
                  <w:color w:val="000000"/>
                  <w:sz w:val="16"/>
                  <w:szCs w:val="16"/>
                </w:rPr>
                <w:t>610</w:t>
              </w:r>
            </w:ins>
          </w:p>
        </w:tc>
        <w:tc>
          <w:tcPr>
            <w:tcW w:w="454" w:type="dxa"/>
            <w:vAlign w:val="center"/>
          </w:tcPr>
          <w:p w14:paraId="424A41AF" w14:textId="350CFAEE" w:rsidR="001C06FA" w:rsidRPr="007E0F91" w:rsidRDefault="001C06FA" w:rsidP="001C06FA">
            <w:pPr>
              <w:jc w:val="center"/>
              <w:rPr>
                <w:ins w:id="33890" w:author="Στάθης Καπ" w:date="2023-03-09T06:32:00Z"/>
                <w:sz w:val="16"/>
                <w:szCs w:val="16"/>
              </w:rPr>
            </w:pPr>
            <w:ins w:id="33891" w:author="Στάθης Καπ" w:date="2023-03-09T06:35:00Z">
              <w:r>
                <w:rPr>
                  <w:rFonts w:ascii="Calibri" w:hAnsi="Calibri" w:cstheme="minorHAnsi"/>
                  <w:color w:val="000000"/>
                  <w:sz w:val="16"/>
                  <w:szCs w:val="16"/>
                </w:rPr>
                <w:t>15.28</w:t>
              </w:r>
            </w:ins>
          </w:p>
        </w:tc>
        <w:tc>
          <w:tcPr>
            <w:tcW w:w="454" w:type="dxa"/>
            <w:vAlign w:val="center"/>
          </w:tcPr>
          <w:p w14:paraId="35C69FEE" w14:textId="1E3946F4" w:rsidR="001C06FA" w:rsidRPr="007E0F91" w:rsidRDefault="001C06FA" w:rsidP="001C06FA">
            <w:pPr>
              <w:jc w:val="center"/>
              <w:rPr>
                <w:ins w:id="33892" w:author="Στάθης Καπ" w:date="2023-03-09T06:32:00Z"/>
                <w:sz w:val="16"/>
                <w:szCs w:val="16"/>
              </w:rPr>
            </w:pPr>
            <w:ins w:id="33893" w:author="Στάθης Καπ" w:date="2023-03-09T06:35:00Z">
              <w:r>
                <w:rPr>
                  <w:rFonts w:ascii="Calibri" w:hAnsi="Calibri" w:cs="Calibri"/>
                  <w:color w:val="000000"/>
                  <w:sz w:val="16"/>
                  <w:szCs w:val="16"/>
                </w:rPr>
                <w:t>0.308</w:t>
              </w:r>
            </w:ins>
          </w:p>
        </w:tc>
        <w:tc>
          <w:tcPr>
            <w:tcW w:w="461" w:type="dxa"/>
            <w:tcBorders>
              <w:right w:val="single" w:sz="4" w:space="0" w:color="auto"/>
            </w:tcBorders>
            <w:vAlign w:val="center"/>
          </w:tcPr>
          <w:p w14:paraId="1FF240A2" w14:textId="77777777" w:rsidR="001C06FA" w:rsidRPr="007E0F91" w:rsidRDefault="001C06FA" w:rsidP="001C06FA">
            <w:pPr>
              <w:jc w:val="center"/>
              <w:rPr>
                <w:ins w:id="33894" w:author="Στάθης Καπ" w:date="2023-03-09T06:32:00Z"/>
                <w:sz w:val="16"/>
                <w:szCs w:val="16"/>
              </w:rPr>
            </w:pPr>
          </w:p>
        </w:tc>
      </w:tr>
      <w:tr w:rsidR="001C06FA" w14:paraId="4EE58FB0" w14:textId="77777777" w:rsidTr="009861B1">
        <w:trPr>
          <w:trHeight w:val="170"/>
          <w:jc w:val="center"/>
          <w:ins w:id="338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1C06FA" w:rsidRPr="007E0F91" w:rsidRDefault="001C06FA" w:rsidP="001C06FA">
            <w:pPr>
              <w:jc w:val="center"/>
              <w:rPr>
                <w:ins w:id="33896" w:author="Στάθης Καπ" w:date="2023-03-09T06:32:00Z"/>
                <w:sz w:val="16"/>
                <w:szCs w:val="16"/>
              </w:rPr>
            </w:pPr>
            <w:ins w:id="33897"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1F4E3B9C" w:rsidR="001C06FA" w:rsidRPr="007E0F91" w:rsidRDefault="001C06FA" w:rsidP="001C06FA">
            <w:pPr>
              <w:jc w:val="center"/>
              <w:rPr>
                <w:ins w:id="33898" w:author="Στάθης Καπ" w:date="2023-03-09T06:32:00Z"/>
                <w:sz w:val="16"/>
                <w:szCs w:val="16"/>
              </w:rPr>
            </w:pPr>
            <w:ins w:id="33899" w:author="Στάθης Καπ" w:date="2023-03-09T06:32:00Z">
              <w:r>
                <w:rPr>
                  <w:rFonts w:ascii="Calibri" w:hAnsi="Calibri" w:cs="Calibri"/>
                  <w:color w:val="000000"/>
                  <w:sz w:val="16"/>
                  <w:szCs w:val="16"/>
                </w:rPr>
                <w:t>1030</w:t>
              </w:r>
            </w:ins>
          </w:p>
        </w:tc>
        <w:tc>
          <w:tcPr>
            <w:tcW w:w="679" w:type="dxa"/>
            <w:tcBorders>
              <w:right w:val="single" w:sz="4" w:space="0" w:color="auto"/>
            </w:tcBorders>
            <w:vAlign w:val="center"/>
          </w:tcPr>
          <w:p w14:paraId="2A059FB9" w14:textId="17519129" w:rsidR="001C06FA" w:rsidRPr="007E0F91" w:rsidRDefault="001C06FA" w:rsidP="001C06FA">
            <w:pPr>
              <w:jc w:val="center"/>
              <w:rPr>
                <w:ins w:id="33900" w:author="Στάθης Καπ" w:date="2023-03-09T06:32:00Z"/>
                <w:sz w:val="16"/>
                <w:szCs w:val="16"/>
              </w:rPr>
            </w:pPr>
            <w:ins w:id="33901" w:author="Στάθης Καπ" w:date="2023-03-09T06:32:00Z">
              <w:r>
                <w:rPr>
                  <w:rFonts w:ascii="Calibri" w:hAnsi="Calibri" w:cs="Calibri"/>
                  <w:color w:val="000000"/>
                  <w:sz w:val="16"/>
                  <w:szCs w:val="16"/>
                </w:rPr>
                <w:t>1010</w:t>
              </w:r>
            </w:ins>
          </w:p>
        </w:tc>
        <w:tc>
          <w:tcPr>
            <w:tcW w:w="453" w:type="dxa"/>
            <w:tcBorders>
              <w:left w:val="single" w:sz="4" w:space="0" w:color="auto"/>
            </w:tcBorders>
            <w:vAlign w:val="center"/>
          </w:tcPr>
          <w:p w14:paraId="34CD40C4" w14:textId="48BF4D27" w:rsidR="001C06FA" w:rsidRPr="007E0F91" w:rsidRDefault="001C06FA" w:rsidP="001C06FA">
            <w:pPr>
              <w:jc w:val="center"/>
              <w:rPr>
                <w:ins w:id="33902" w:author="Στάθης Καπ" w:date="2023-03-09T06:32:00Z"/>
                <w:sz w:val="16"/>
                <w:szCs w:val="16"/>
              </w:rPr>
            </w:pPr>
            <w:ins w:id="33903" w:author="Στάθης Καπ" w:date="2023-03-09T06:33:00Z">
              <w:r>
                <w:rPr>
                  <w:rFonts w:ascii="Calibri" w:hAnsi="Calibri" w:cs="Calibri"/>
                  <w:color w:val="000000"/>
                  <w:sz w:val="16"/>
                  <w:szCs w:val="16"/>
                </w:rPr>
                <w:t>870</w:t>
              </w:r>
            </w:ins>
          </w:p>
        </w:tc>
        <w:tc>
          <w:tcPr>
            <w:tcW w:w="708" w:type="dxa"/>
            <w:vAlign w:val="center"/>
          </w:tcPr>
          <w:p w14:paraId="413A80C3" w14:textId="41DF6771" w:rsidR="001C06FA" w:rsidRPr="007E0F91" w:rsidRDefault="001C06FA" w:rsidP="001C06FA">
            <w:pPr>
              <w:jc w:val="center"/>
              <w:rPr>
                <w:ins w:id="33904" w:author="Στάθης Καπ" w:date="2023-03-09T06:32:00Z"/>
                <w:sz w:val="16"/>
                <w:szCs w:val="16"/>
              </w:rPr>
            </w:pPr>
            <w:ins w:id="33905" w:author="Στάθης Καπ" w:date="2023-03-09T06:33:00Z">
              <w:r>
                <w:rPr>
                  <w:rFonts w:ascii="Calibri" w:hAnsi="Calibri" w:cstheme="minorHAnsi"/>
                  <w:color w:val="000000"/>
                  <w:sz w:val="16"/>
                  <w:szCs w:val="16"/>
                </w:rPr>
                <w:t>15.53</w:t>
              </w:r>
            </w:ins>
          </w:p>
        </w:tc>
        <w:tc>
          <w:tcPr>
            <w:tcW w:w="652" w:type="dxa"/>
            <w:vMerge/>
            <w:tcBorders>
              <w:right w:val="single" w:sz="4" w:space="0" w:color="auto"/>
            </w:tcBorders>
            <w:vAlign w:val="center"/>
          </w:tcPr>
          <w:p w14:paraId="7C6A7F58" w14:textId="77777777" w:rsidR="001C06FA" w:rsidRPr="007E0F91" w:rsidRDefault="001C06FA" w:rsidP="001C06FA">
            <w:pPr>
              <w:jc w:val="center"/>
              <w:rPr>
                <w:ins w:id="33906" w:author="Στάθης Καπ" w:date="2023-03-09T06:32:00Z"/>
                <w:sz w:val="16"/>
                <w:szCs w:val="16"/>
              </w:rPr>
            </w:pPr>
          </w:p>
        </w:tc>
        <w:tc>
          <w:tcPr>
            <w:tcW w:w="453" w:type="dxa"/>
            <w:tcBorders>
              <w:left w:val="single" w:sz="4" w:space="0" w:color="auto"/>
            </w:tcBorders>
            <w:vAlign w:val="center"/>
          </w:tcPr>
          <w:p w14:paraId="1CA45040" w14:textId="0AAD265D" w:rsidR="001C06FA" w:rsidRPr="007E0F91" w:rsidRDefault="001C06FA" w:rsidP="001C06FA">
            <w:pPr>
              <w:jc w:val="center"/>
              <w:rPr>
                <w:ins w:id="33907" w:author="Στάθης Καπ" w:date="2023-03-09T06:32:00Z"/>
                <w:sz w:val="16"/>
                <w:szCs w:val="16"/>
              </w:rPr>
            </w:pPr>
            <w:ins w:id="33908" w:author="Στάθης Καπ" w:date="2023-03-09T06:33:00Z">
              <w:r>
                <w:rPr>
                  <w:rFonts w:ascii="Calibri" w:hAnsi="Calibri" w:cs="Calibri"/>
                  <w:color w:val="000000"/>
                  <w:sz w:val="16"/>
                  <w:szCs w:val="16"/>
                </w:rPr>
                <w:t>810</w:t>
              </w:r>
            </w:ins>
          </w:p>
        </w:tc>
        <w:tc>
          <w:tcPr>
            <w:tcW w:w="454" w:type="dxa"/>
            <w:vAlign w:val="center"/>
          </w:tcPr>
          <w:p w14:paraId="66A775B3" w14:textId="0165BC1B" w:rsidR="001C06FA" w:rsidRPr="007E0F91" w:rsidRDefault="001C06FA" w:rsidP="001C06FA">
            <w:pPr>
              <w:jc w:val="center"/>
              <w:rPr>
                <w:ins w:id="33909" w:author="Στάθης Καπ" w:date="2023-03-09T06:32:00Z"/>
                <w:sz w:val="16"/>
                <w:szCs w:val="16"/>
              </w:rPr>
            </w:pPr>
            <w:ins w:id="33910" w:author="Στάθης Καπ" w:date="2023-03-09T06:34:00Z">
              <w:r>
                <w:rPr>
                  <w:rFonts w:ascii="Calibri" w:hAnsi="Calibri" w:cstheme="minorHAnsi"/>
                  <w:color w:val="000000"/>
                  <w:sz w:val="16"/>
                  <w:szCs w:val="16"/>
                </w:rPr>
                <w:t>6.9</w:t>
              </w:r>
            </w:ins>
          </w:p>
        </w:tc>
        <w:tc>
          <w:tcPr>
            <w:tcW w:w="454" w:type="dxa"/>
            <w:vAlign w:val="center"/>
          </w:tcPr>
          <w:p w14:paraId="415B34AF" w14:textId="68D1E4A6" w:rsidR="001C06FA" w:rsidRPr="007E0F91" w:rsidRDefault="001C06FA" w:rsidP="001C06FA">
            <w:pPr>
              <w:jc w:val="center"/>
              <w:rPr>
                <w:ins w:id="33911" w:author="Στάθης Καπ" w:date="2023-03-09T06:32:00Z"/>
                <w:sz w:val="16"/>
                <w:szCs w:val="16"/>
              </w:rPr>
            </w:pPr>
            <w:ins w:id="33912" w:author="Στάθης Καπ" w:date="2023-03-09T06:3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77777777" w:rsidR="001C06FA" w:rsidRPr="007E0F91" w:rsidRDefault="001C06FA" w:rsidP="001C06FA">
            <w:pPr>
              <w:jc w:val="center"/>
              <w:rPr>
                <w:ins w:id="33913" w:author="Στάθης Καπ" w:date="2023-03-09T06:32:00Z"/>
                <w:sz w:val="16"/>
                <w:szCs w:val="16"/>
              </w:rPr>
            </w:pPr>
          </w:p>
        </w:tc>
        <w:tc>
          <w:tcPr>
            <w:tcW w:w="453" w:type="dxa"/>
            <w:tcBorders>
              <w:left w:val="single" w:sz="4" w:space="0" w:color="auto"/>
            </w:tcBorders>
            <w:vAlign w:val="center"/>
          </w:tcPr>
          <w:p w14:paraId="38F21A3B" w14:textId="269022B7" w:rsidR="001C06FA" w:rsidRPr="007E0F91" w:rsidRDefault="001C06FA" w:rsidP="001C06FA">
            <w:pPr>
              <w:jc w:val="center"/>
              <w:rPr>
                <w:ins w:id="33914" w:author="Στάθης Καπ" w:date="2023-03-09T06:32:00Z"/>
                <w:sz w:val="16"/>
                <w:szCs w:val="16"/>
              </w:rPr>
            </w:pPr>
            <w:ins w:id="33915" w:author="Στάθης Καπ" w:date="2023-03-09T06:34:00Z">
              <w:r>
                <w:rPr>
                  <w:rFonts w:ascii="Calibri" w:hAnsi="Calibri" w:cs="Calibri"/>
                  <w:color w:val="000000"/>
                  <w:sz w:val="16"/>
                  <w:szCs w:val="16"/>
                </w:rPr>
                <w:t>760</w:t>
              </w:r>
            </w:ins>
          </w:p>
        </w:tc>
        <w:tc>
          <w:tcPr>
            <w:tcW w:w="454" w:type="dxa"/>
            <w:vAlign w:val="center"/>
          </w:tcPr>
          <w:p w14:paraId="3AE51363" w14:textId="5BA7AAE0" w:rsidR="001C06FA" w:rsidRPr="007E0F91" w:rsidRDefault="001C06FA" w:rsidP="001C06FA">
            <w:pPr>
              <w:jc w:val="center"/>
              <w:rPr>
                <w:ins w:id="33916" w:author="Στάθης Καπ" w:date="2023-03-09T06:32:00Z"/>
                <w:sz w:val="16"/>
                <w:szCs w:val="16"/>
              </w:rPr>
            </w:pPr>
            <w:ins w:id="33917" w:author="Στάθης Καπ" w:date="2023-03-09T06:34:00Z">
              <w:r>
                <w:rPr>
                  <w:rFonts w:ascii="Calibri" w:hAnsi="Calibri" w:cstheme="minorHAnsi"/>
                  <w:color w:val="000000"/>
                  <w:sz w:val="16"/>
                  <w:szCs w:val="16"/>
                </w:rPr>
                <w:t>12.64</w:t>
              </w:r>
            </w:ins>
          </w:p>
        </w:tc>
        <w:tc>
          <w:tcPr>
            <w:tcW w:w="454" w:type="dxa"/>
            <w:vAlign w:val="center"/>
          </w:tcPr>
          <w:p w14:paraId="0125A186" w14:textId="7FC1DBE6" w:rsidR="001C06FA" w:rsidRPr="007E0F91" w:rsidRDefault="001C06FA" w:rsidP="001C06FA">
            <w:pPr>
              <w:jc w:val="center"/>
              <w:rPr>
                <w:ins w:id="33918" w:author="Στάθης Καπ" w:date="2023-03-09T06:32:00Z"/>
                <w:sz w:val="16"/>
                <w:szCs w:val="16"/>
              </w:rPr>
            </w:pPr>
            <w:ins w:id="33919" w:author="Στάθης Καπ" w:date="2023-03-09T06:34:00Z">
              <w:r>
                <w:rPr>
                  <w:rFonts w:ascii="Calibri" w:hAnsi="Calibri" w:cs="Calibri"/>
                  <w:color w:val="000000"/>
                  <w:sz w:val="16"/>
                  <w:szCs w:val="16"/>
                </w:rPr>
                <w:t>0.249</w:t>
              </w:r>
            </w:ins>
          </w:p>
        </w:tc>
        <w:tc>
          <w:tcPr>
            <w:tcW w:w="454" w:type="dxa"/>
            <w:tcBorders>
              <w:right w:val="single" w:sz="4" w:space="0" w:color="auto"/>
            </w:tcBorders>
            <w:vAlign w:val="center"/>
          </w:tcPr>
          <w:p w14:paraId="1BB23C04" w14:textId="77777777" w:rsidR="001C06FA" w:rsidRPr="007E0F91" w:rsidRDefault="001C06FA" w:rsidP="001C06FA">
            <w:pPr>
              <w:jc w:val="center"/>
              <w:rPr>
                <w:ins w:id="33920" w:author="Στάθης Καπ" w:date="2023-03-09T06:32:00Z"/>
                <w:sz w:val="16"/>
                <w:szCs w:val="16"/>
              </w:rPr>
            </w:pPr>
          </w:p>
        </w:tc>
        <w:tc>
          <w:tcPr>
            <w:tcW w:w="453" w:type="dxa"/>
            <w:tcBorders>
              <w:left w:val="single" w:sz="4" w:space="0" w:color="auto"/>
            </w:tcBorders>
            <w:vAlign w:val="center"/>
          </w:tcPr>
          <w:p w14:paraId="1FB530FC" w14:textId="5C6B2A72" w:rsidR="001C06FA" w:rsidRPr="007E0F91" w:rsidRDefault="001C06FA" w:rsidP="001C06FA">
            <w:pPr>
              <w:jc w:val="center"/>
              <w:rPr>
                <w:ins w:id="33921" w:author="Στάθης Καπ" w:date="2023-03-09T06:32:00Z"/>
                <w:sz w:val="16"/>
                <w:szCs w:val="16"/>
              </w:rPr>
            </w:pPr>
            <w:ins w:id="33922" w:author="Στάθης Καπ" w:date="2023-03-09T06:35:00Z">
              <w:r>
                <w:rPr>
                  <w:rFonts w:ascii="Calibri" w:hAnsi="Calibri" w:cs="Calibri"/>
                  <w:color w:val="000000"/>
                  <w:sz w:val="16"/>
                  <w:szCs w:val="16"/>
                </w:rPr>
                <w:t>730</w:t>
              </w:r>
            </w:ins>
          </w:p>
        </w:tc>
        <w:tc>
          <w:tcPr>
            <w:tcW w:w="454" w:type="dxa"/>
            <w:vAlign w:val="center"/>
          </w:tcPr>
          <w:p w14:paraId="0524F620" w14:textId="4E0353E7" w:rsidR="001C06FA" w:rsidRPr="007E0F91" w:rsidRDefault="001C06FA" w:rsidP="001C06FA">
            <w:pPr>
              <w:jc w:val="center"/>
              <w:rPr>
                <w:ins w:id="33923" w:author="Στάθης Καπ" w:date="2023-03-09T06:32:00Z"/>
                <w:sz w:val="16"/>
                <w:szCs w:val="16"/>
              </w:rPr>
            </w:pPr>
            <w:ins w:id="33924" w:author="Στάθης Καπ" w:date="2023-03-09T06:35:00Z">
              <w:r>
                <w:rPr>
                  <w:rFonts w:ascii="Calibri" w:hAnsi="Calibri" w:cstheme="minorHAnsi"/>
                  <w:color w:val="000000"/>
                  <w:sz w:val="16"/>
                  <w:szCs w:val="16"/>
                </w:rPr>
                <w:t>16.09</w:t>
              </w:r>
            </w:ins>
          </w:p>
        </w:tc>
        <w:tc>
          <w:tcPr>
            <w:tcW w:w="454" w:type="dxa"/>
            <w:vAlign w:val="center"/>
          </w:tcPr>
          <w:p w14:paraId="7602D8CA" w14:textId="1663D3FD" w:rsidR="001C06FA" w:rsidRPr="007E0F91" w:rsidRDefault="001C06FA" w:rsidP="001C06FA">
            <w:pPr>
              <w:jc w:val="center"/>
              <w:rPr>
                <w:ins w:id="33925" w:author="Στάθης Καπ" w:date="2023-03-09T06:32:00Z"/>
                <w:sz w:val="16"/>
                <w:szCs w:val="16"/>
              </w:rPr>
            </w:pPr>
            <w:ins w:id="33926" w:author="Στάθης Καπ" w:date="2023-03-09T06:35:00Z">
              <w:r>
                <w:rPr>
                  <w:rFonts w:ascii="Calibri" w:hAnsi="Calibri" w:cs="Calibri"/>
                  <w:color w:val="000000"/>
                  <w:sz w:val="16"/>
                  <w:szCs w:val="16"/>
                </w:rPr>
                <w:t>0.382</w:t>
              </w:r>
            </w:ins>
          </w:p>
        </w:tc>
        <w:tc>
          <w:tcPr>
            <w:tcW w:w="461" w:type="dxa"/>
            <w:tcBorders>
              <w:right w:val="single" w:sz="4" w:space="0" w:color="auto"/>
            </w:tcBorders>
            <w:vAlign w:val="center"/>
          </w:tcPr>
          <w:p w14:paraId="6643B78D" w14:textId="77777777" w:rsidR="001C06FA" w:rsidRPr="007E0F91" w:rsidRDefault="001C06FA" w:rsidP="001C06FA">
            <w:pPr>
              <w:jc w:val="center"/>
              <w:rPr>
                <w:ins w:id="33927" w:author="Στάθης Καπ" w:date="2023-03-09T06:32:00Z"/>
                <w:sz w:val="16"/>
                <w:szCs w:val="16"/>
              </w:rPr>
            </w:pPr>
          </w:p>
        </w:tc>
      </w:tr>
      <w:tr w:rsidR="001C06FA" w14:paraId="35B28888" w14:textId="77777777" w:rsidTr="009861B1">
        <w:trPr>
          <w:trHeight w:val="170"/>
          <w:jc w:val="center"/>
          <w:ins w:id="339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1C06FA" w:rsidRPr="007E0F91" w:rsidRDefault="001C06FA" w:rsidP="001C06FA">
            <w:pPr>
              <w:jc w:val="center"/>
              <w:rPr>
                <w:ins w:id="33929" w:author="Στάθης Καπ" w:date="2023-03-09T06:32:00Z"/>
                <w:sz w:val="16"/>
                <w:szCs w:val="16"/>
              </w:rPr>
            </w:pPr>
            <w:ins w:id="33930"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F3AA24B" w:rsidR="001C06FA" w:rsidRPr="007E0F91" w:rsidRDefault="001C06FA" w:rsidP="001C06FA">
            <w:pPr>
              <w:jc w:val="center"/>
              <w:rPr>
                <w:ins w:id="33931" w:author="Στάθης Καπ" w:date="2023-03-09T06:32:00Z"/>
                <w:sz w:val="16"/>
                <w:szCs w:val="16"/>
              </w:rPr>
            </w:pPr>
            <w:ins w:id="33932" w:author="Στάθης Καπ" w:date="2023-03-09T06:32:00Z">
              <w:r>
                <w:rPr>
                  <w:rFonts w:ascii="Calibri" w:hAnsi="Calibri" w:cs="Calibri"/>
                  <w:color w:val="000000"/>
                  <w:sz w:val="16"/>
                  <w:szCs w:val="16"/>
                </w:rPr>
                <w:t>870</w:t>
              </w:r>
            </w:ins>
          </w:p>
        </w:tc>
        <w:tc>
          <w:tcPr>
            <w:tcW w:w="679" w:type="dxa"/>
            <w:tcBorders>
              <w:right w:val="single" w:sz="4" w:space="0" w:color="auto"/>
            </w:tcBorders>
            <w:vAlign w:val="center"/>
          </w:tcPr>
          <w:p w14:paraId="1C082F43" w14:textId="7770ED43" w:rsidR="001C06FA" w:rsidRPr="007E0F91" w:rsidRDefault="001C06FA" w:rsidP="001C06FA">
            <w:pPr>
              <w:jc w:val="center"/>
              <w:rPr>
                <w:ins w:id="33933" w:author="Στάθης Καπ" w:date="2023-03-09T06:32:00Z"/>
                <w:sz w:val="16"/>
                <w:szCs w:val="16"/>
              </w:rPr>
            </w:pPr>
            <w:ins w:id="33934" w:author="Στάθης Καπ" w:date="2023-03-09T06:32:00Z">
              <w:r>
                <w:rPr>
                  <w:rFonts w:ascii="Calibri" w:hAnsi="Calibri" w:cs="Calibri"/>
                  <w:color w:val="000000"/>
                  <w:sz w:val="16"/>
                  <w:szCs w:val="16"/>
                </w:rPr>
                <w:t>840</w:t>
              </w:r>
            </w:ins>
          </w:p>
        </w:tc>
        <w:tc>
          <w:tcPr>
            <w:tcW w:w="453" w:type="dxa"/>
            <w:tcBorders>
              <w:left w:val="single" w:sz="4" w:space="0" w:color="auto"/>
            </w:tcBorders>
            <w:vAlign w:val="center"/>
          </w:tcPr>
          <w:p w14:paraId="0109D9F6" w14:textId="6DFFB9D7" w:rsidR="001C06FA" w:rsidRPr="007E0F91" w:rsidRDefault="001C06FA" w:rsidP="001C06FA">
            <w:pPr>
              <w:jc w:val="center"/>
              <w:rPr>
                <w:ins w:id="33935" w:author="Στάθης Καπ" w:date="2023-03-09T06:32:00Z"/>
                <w:sz w:val="16"/>
                <w:szCs w:val="16"/>
              </w:rPr>
            </w:pPr>
            <w:ins w:id="33936" w:author="Στάθης Καπ" w:date="2023-03-09T06:33:00Z">
              <w:r>
                <w:rPr>
                  <w:rFonts w:ascii="Calibri" w:hAnsi="Calibri" w:cs="Calibri"/>
                  <w:color w:val="000000"/>
                  <w:sz w:val="16"/>
                  <w:szCs w:val="16"/>
                </w:rPr>
                <w:t>680</w:t>
              </w:r>
            </w:ins>
          </w:p>
        </w:tc>
        <w:tc>
          <w:tcPr>
            <w:tcW w:w="708" w:type="dxa"/>
            <w:vAlign w:val="center"/>
          </w:tcPr>
          <w:p w14:paraId="71FB63D1" w14:textId="32901F83" w:rsidR="001C06FA" w:rsidRPr="007E0F91" w:rsidRDefault="001C06FA" w:rsidP="001C06FA">
            <w:pPr>
              <w:jc w:val="center"/>
              <w:rPr>
                <w:ins w:id="33937" w:author="Στάθης Καπ" w:date="2023-03-09T06:32:00Z"/>
                <w:sz w:val="16"/>
                <w:szCs w:val="16"/>
              </w:rPr>
            </w:pPr>
            <w:ins w:id="33938" w:author="Στάθης Καπ" w:date="2023-03-09T06:33:00Z">
              <w:r>
                <w:rPr>
                  <w:rFonts w:ascii="Calibri" w:hAnsi="Calibri" w:cstheme="minorHAnsi"/>
                  <w:color w:val="000000"/>
                  <w:sz w:val="16"/>
                  <w:szCs w:val="16"/>
                </w:rPr>
                <w:t>21.84</w:t>
              </w:r>
            </w:ins>
          </w:p>
        </w:tc>
        <w:tc>
          <w:tcPr>
            <w:tcW w:w="652" w:type="dxa"/>
            <w:vMerge/>
            <w:tcBorders>
              <w:right w:val="single" w:sz="4" w:space="0" w:color="auto"/>
            </w:tcBorders>
            <w:vAlign w:val="center"/>
          </w:tcPr>
          <w:p w14:paraId="543144A2" w14:textId="77777777" w:rsidR="001C06FA" w:rsidRPr="007E0F91" w:rsidRDefault="001C06FA" w:rsidP="001C06FA">
            <w:pPr>
              <w:jc w:val="center"/>
              <w:rPr>
                <w:ins w:id="33939" w:author="Στάθης Καπ" w:date="2023-03-09T06:32:00Z"/>
                <w:sz w:val="16"/>
                <w:szCs w:val="16"/>
              </w:rPr>
            </w:pPr>
          </w:p>
        </w:tc>
        <w:tc>
          <w:tcPr>
            <w:tcW w:w="453" w:type="dxa"/>
            <w:tcBorders>
              <w:left w:val="single" w:sz="4" w:space="0" w:color="auto"/>
            </w:tcBorders>
            <w:vAlign w:val="center"/>
          </w:tcPr>
          <w:p w14:paraId="0122DC0A" w14:textId="2FA582B8" w:rsidR="001C06FA" w:rsidRPr="007E0F91" w:rsidRDefault="001C06FA" w:rsidP="001C06FA">
            <w:pPr>
              <w:jc w:val="center"/>
              <w:rPr>
                <w:ins w:id="33940" w:author="Στάθης Καπ" w:date="2023-03-09T06:32:00Z"/>
                <w:sz w:val="16"/>
                <w:szCs w:val="16"/>
              </w:rPr>
            </w:pPr>
            <w:ins w:id="33941" w:author="Στάθης Καπ" w:date="2023-03-09T06:33:00Z">
              <w:r>
                <w:rPr>
                  <w:rFonts w:ascii="Calibri" w:hAnsi="Calibri" w:cs="Calibri"/>
                  <w:color w:val="000000"/>
                  <w:sz w:val="16"/>
                  <w:szCs w:val="16"/>
                </w:rPr>
                <w:t>670</w:t>
              </w:r>
            </w:ins>
          </w:p>
        </w:tc>
        <w:tc>
          <w:tcPr>
            <w:tcW w:w="454" w:type="dxa"/>
            <w:vAlign w:val="center"/>
          </w:tcPr>
          <w:p w14:paraId="31600F4D" w14:textId="36EE0631" w:rsidR="001C06FA" w:rsidRPr="007E0F91" w:rsidRDefault="001C06FA" w:rsidP="001C06FA">
            <w:pPr>
              <w:jc w:val="center"/>
              <w:rPr>
                <w:ins w:id="33942" w:author="Στάθης Καπ" w:date="2023-03-09T06:32:00Z"/>
                <w:sz w:val="16"/>
                <w:szCs w:val="16"/>
              </w:rPr>
            </w:pPr>
            <w:ins w:id="33943" w:author="Στάθης Καπ" w:date="2023-03-09T06:34:00Z">
              <w:r>
                <w:rPr>
                  <w:rFonts w:ascii="Calibri" w:hAnsi="Calibri" w:cstheme="minorHAnsi"/>
                  <w:color w:val="000000"/>
                  <w:sz w:val="16"/>
                  <w:szCs w:val="16"/>
                </w:rPr>
                <w:t>1.47</w:t>
              </w:r>
            </w:ins>
          </w:p>
        </w:tc>
        <w:tc>
          <w:tcPr>
            <w:tcW w:w="454" w:type="dxa"/>
            <w:vAlign w:val="center"/>
          </w:tcPr>
          <w:p w14:paraId="4D37C222" w14:textId="573DA0BA" w:rsidR="001C06FA" w:rsidRPr="007E0F91" w:rsidRDefault="001C06FA" w:rsidP="001C06FA">
            <w:pPr>
              <w:jc w:val="center"/>
              <w:rPr>
                <w:ins w:id="33944" w:author="Στάθης Καπ" w:date="2023-03-09T06:32:00Z"/>
                <w:sz w:val="16"/>
                <w:szCs w:val="16"/>
              </w:rPr>
            </w:pPr>
            <w:ins w:id="33945" w:author="Στάθης Καπ" w:date="2023-03-09T06:3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77777777" w:rsidR="001C06FA" w:rsidRPr="007E0F91" w:rsidRDefault="001C06FA" w:rsidP="001C06FA">
            <w:pPr>
              <w:jc w:val="center"/>
              <w:rPr>
                <w:ins w:id="33946" w:author="Στάθης Καπ" w:date="2023-03-09T06:32:00Z"/>
                <w:sz w:val="16"/>
                <w:szCs w:val="16"/>
              </w:rPr>
            </w:pPr>
          </w:p>
        </w:tc>
        <w:tc>
          <w:tcPr>
            <w:tcW w:w="453" w:type="dxa"/>
            <w:tcBorders>
              <w:left w:val="single" w:sz="4" w:space="0" w:color="auto"/>
            </w:tcBorders>
            <w:vAlign w:val="center"/>
          </w:tcPr>
          <w:p w14:paraId="2342D87A" w14:textId="029098CB" w:rsidR="001C06FA" w:rsidRPr="007E0F91" w:rsidRDefault="001C06FA" w:rsidP="001C06FA">
            <w:pPr>
              <w:jc w:val="center"/>
              <w:rPr>
                <w:ins w:id="33947" w:author="Στάθης Καπ" w:date="2023-03-09T06:32:00Z"/>
                <w:sz w:val="16"/>
                <w:szCs w:val="16"/>
              </w:rPr>
            </w:pPr>
            <w:ins w:id="33948" w:author="Στάθης Καπ" w:date="2023-03-09T06:34:00Z">
              <w:r>
                <w:rPr>
                  <w:rFonts w:ascii="Calibri" w:hAnsi="Calibri" w:cs="Calibri"/>
                  <w:color w:val="000000"/>
                  <w:sz w:val="16"/>
                  <w:szCs w:val="16"/>
                </w:rPr>
                <w:t>630</w:t>
              </w:r>
            </w:ins>
          </w:p>
        </w:tc>
        <w:tc>
          <w:tcPr>
            <w:tcW w:w="454" w:type="dxa"/>
            <w:vAlign w:val="center"/>
          </w:tcPr>
          <w:p w14:paraId="567783FB" w14:textId="4A532B91" w:rsidR="001C06FA" w:rsidRPr="007E0F91" w:rsidRDefault="001C06FA" w:rsidP="001C06FA">
            <w:pPr>
              <w:jc w:val="center"/>
              <w:rPr>
                <w:ins w:id="33949" w:author="Στάθης Καπ" w:date="2023-03-09T06:32:00Z"/>
                <w:sz w:val="16"/>
                <w:szCs w:val="16"/>
              </w:rPr>
            </w:pPr>
            <w:ins w:id="33950" w:author="Στάθης Καπ" w:date="2023-03-09T06:34:00Z">
              <w:r>
                <w:rPr>
                  <w:rFonts w:ascii="Calibri" w:hAnsi="Calibri" w:cstheme="minorHAnsi"/>
                  <w:color w:val="000000"/>
                  <w:sz w:val="16"/>
                  <w:szCs w:val="16"/>
                </w:rPr>
                <w:t>7.35</w:t>
              </w:r>
            </w:ins>
          </w:p>
        </w:tc>
        <w:tc>
          <w:tcPr>
            <w:tcW w:w="454" w:type="dxa"/>
            <w:vAlign w:val="center"/>
          </w:tcPr>
          <w:p w14:paraId="420F0ED9" w14:textId="4B1DF2FA" w:rsidR="001C06FA" w:rsidRPr="007E0F91" w:rsidRDefault="001C06FA" w:rsidP="001C06FA">
            <w:pPr>
              <w:jc w:val="center"/>
              <w:rPr>
                <w:ins w:id="33951" w:author="Στάθης Καπ" w:date="2023-03-09T06:32:00Z"/>
                <w:sz w:val="16"/>
                <w:szCs w:val="16"/>
              </w:rPr>
            </w:pPr>
            <w:ins w:id="33952" w:author="Στάθης Καπ" w:date="2023-03-09T06:34:00Z">
              <w:r>
                <w:rPr>
                  <w:rFonts w:ascii="Calibri" w:hAnsi="Calibri" w:cs="Calibri"/>
                  <w:color w:val="000000"/>
                  <w:sz w:val="16"/>
                  <w:szCs w:val="16"/>
                </w:rPr>
                <w:t>0.281</w:t>
              </w:r>
            </w:ins>
          </w:p>
        </w:tc>
        <w:tc>
          <w:tcPr>
            <w:tcW w:w="454" w:type="dxa"/>
            <w:tcBorders>
              <w:right w:val="single" w:sz="4" w:space="0" w:color="auto"/>
            </w:tcBorders>
            <w:vAlign w:val="center"/>
          </w:tcPr>
          <w:p w14:paraId="56B96C6E" w14:textId="77777777" w:rsidR="001C06FA" w:rsidRPr="007E0F91" w:rsidRDefault="001C06FA" w:rsidP="001C06FA">
            <w:pPr>
              <w:jc w:val="center"/>
              <w:rPr>
                <w:ins w:id="33953" w:author="Στάθης Καπ" w:date="2023-03-09T06:32:00Z"/>
                <w:sz w:val="16"/>
                <w:szCs w:val="16"/>
              </w:rPr>
            </w:pPr>
          </w:p>
        </w:tc>
        <w:tc>
          <w:tcPr>
            <w:tcW w:w="453" w:type="dxa"/>
            <w:tcBorders>
              <w:left w:val="single" w:sz="4" w:space="0" w:color="auto"/>
            </w:tcBorders>
            <w:vAlign w:val="center"/>
          </w:tcPr>
          <w:p w14:paraId="22818A62" w14:textId="16484290" w:rsidR="001C06FA" w:rsidRPr="007E0F91" w:rsidRDefault="001C06FA" w:rsidP="001C06FA">
            <w:pPr>
              <w:jc w:val="center"/>
              <w:rPr>
                <w:ins w:id="33954" w:author="Στάθης Καπ" w:date="2023-03-09T06:32:00Z"/>
                <w:sz w:val="16"/>
                <w:szCs w:val="16"/>
              </w:rPr>
            </w:pPr>
            <w:ins w:id="33955" w:author="Στάθης Καπ" w:date="2023-03-09T06:35:00Z">
              <w:r>
                <w:rPr>
                  <w:rFonts w:ascii="Calibri" w:hAnsi="Calibri" w:cs="Calibri"/>
                  <w:color w:val="000000"/>
                  <w:sz w:val="16"/>
                  <w:szCs w:val="16"/>
                </w:rPr>
                <w:t>560</w:t>
              </w:r>
            </w:ins>
          </w:p>
        </w:tc>
        <w:tc>
          <w:tcPr>
            <w:tcW w:w="454" w:type="dxa"/>
            <w:vAlign w:val="center"/>
          </w:tcPr>
          <w:p w14:paraId="5EA6A3F2" w14:textId="70B69DC8" w:rsidR="001C06FA" w:rsidRPr="007E0F91" w:rsidRDefault="001C06FA" w:rsidP="001C06FA">
            <w:pPr>
              <w:jc w:val="center"/>
              <w:rPr>
                <w:ins w:id="33956" w:author="Στάθης Καπ" w:date="2023-03-09T06:32:00Z"/>
                <w:sz w:val="16"/>
                <w:szCs w:val="16"/>
              </w:rPr>
            </w:pPr>
            <w:ins w:id="33957" w:author="Στάθης Καπ" w:date="2023-03-09T06:35:00Z">
              <w:r>
                <w:rPr>
                  <w:rFonts w:ascii="Calibri" w:hAnsi="Calibri" w:cstheme="minorHAnsi"/>
                  <w:color w:val="000000"/>
                  <w:sz w:val="16"/>
                  <w:szCs w:val="16"/>
                </w:rPr>
                <w:t>17.65</w:t>
              </w:r>
            </w:ins>
          </w:p>
        </w:tc>
        <w:tc>
          <w:tcPr>
            <w:tcW w:w="454" w:type="dxa"/>
            <w:vAlign w:val="center"/>
          </w:tcPr>
          <w:p w14:paraId="39EC6CA8" w14:textId="0EC8401E" w:rsidR="001C06FA" w:rsidRPr="007E0F91" w:rsidRDefault="001C06FA" w:rsidP="001C06FA">
            <w:pPr>
              <w:jc w:val="center"/>
              <w:rPr>
                <w:ins w:id="33958" w:author="Στάθης Καπ" w:date="2023-03-09T06:32:00Z"/>
                <w:sz w:val="16"/>
                <w:szCs w:val="16"/>
              </w:rPr>
            </w:pPr>
            <w:ins w:id="33959" w:author="Στάθης Καπ" w:date="2023-03-09T06:35:00Z">
              <w:r>
                <w:rPr>
                  <w:rFonts w:ascii="Calibri" w:hAnsi="Calibri" w:cs="Calibri"/>
                  <w:color w:val="000000"/>
                  <w:sz w:val="16"/>
                  <w:szCs w:val="16"/>
                </w:rPr>
                <w:t>0.312</w:t>
              </w:r>
            </w:ins>
          </w:p>
        </w:tc>
        <w:tc>
          <w:tcPr>
            <w:tcW w:w="461" w:type="dxa"/>
            <w:tcBorders>
              <w:right w:val="single" w:sz="4" w:space="0" w:color="auto"/>
            </w:tcBorders>
            <w:vAlign w:val="center"/>
          </w:tcPr>
          <w:p w14:paraId="3E113888" w14:textId="77777777" w:rsidR="001C06FA" w:rsidRPr="007E0F91" w:rsidRDefault="001C06FA" w:rsidP="001C06FA">
            <w:pPr>
              <w:jc w:val="center"/>
              <w:rPr>
                <w:ins w:id="33960" w:author="Στάθης Καπ" w:date="2023-03-09T06:32:00Z"/>
                <w:sz w:val="16"/>
                <w:szCs w:val="16"/>
              </w:rPr>
            </w:pPr>
          </w:p>
        </w:tc>
      </w:tr>
      <w:tr w:rsidR="001C06FA" w14:paraId="76CB00D6" w14:textId="77777777" w:rsidTr="009861B1">
        <w:trPr>
          <w:trHeight w:val="170"/>
          <w:jc w:val="center"/>
          <w:ins w:id="339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1C06FA" w:rsidRPr="007E0F91" w:rsidRDefault="001C06FA" w:rsidP="001C06FA">
            <w:pPr>
              <w:jc w:val="center"/>
              <w:rPr>
                <w:ins w:id="33962" w:author="Στάθης Καπ" w:date="2023-03-09T06:32:00Z"/>
                <w:sz w:val="16"/>
                <w:szCs w:val="16"/>
              </w:rPr>
            </w:pPr>
            <w:ins w:id="33963"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424B1143" w:rsidR="001C06FA" w:rsidRPr="007E0F91" w:rsidRDefault="001C06FA" w:rsidP="001C06FA">
            <w:pPr>
              <w:jc w:val="center"/>
              <w:rPr>
                <w:ins w:id="33964" w:author="Στάθης Καπ" w:date="2023-03-09T06:32:00Z"/>
                <w:sz w:val="16"/>
                <w:szCs w:val="16"/>
              </w:rPr>
            </w:pPr>
            <w:ins w:id="33965" w:author="Στάθης Καπ" w:date="2023-03-09T06:32:00Z">
              <w:r>
                <w:rPr>
                  <w:rFonts w:ascii="Calibri" w:hAnsi="Calibri" w:cs="Calibri"/>
                  <w:color w:val="000000"/>
                  <w:sz w:val="16"/>
                  <w:szCs w:val="16"/>
                </w:rPr>
                <w:t>870</w:t>
              </w:r>
            </w:ins>
          </w:p>
        </w:tc>
        <w:tc>
          <w:tcPr>
            <w:tcW w:w="679" w:type="dxa"/>
            <w:tcBorders>
              <w:right w:val="single" w:sz="4" w:space="0" w:color="auto"/>
            </w:tcBorders>
            <w:vAlign w:val="center"/>
          </w:tcPr>
          <w:p w14:paraId="5EFF86D5" w14:textId="54E1FCCC" w:rsidR="001C06FA" w:rsidRPr="007E0F91" w:rsidRDefault="001C06FA" w:rsidP="001C06FA">
            <w:pPr>
              <w:jc w:val="center"/>
              <w:rPr>
                <w:ins w:id="33966" w:author="Στάθης Καπ" w:date="2023-03-09T06:32:00Z"/>
                <w:sz w:val="16"/>
                <w:szCs w:val="16"/>
              </w:rPr>
            </w:pPr>
            <w:ins w:id="33967" w:author="Στάθης Καπ" w:date="2023-03-09T06:32:00Z">
              <w:r>
                <w:rPr>
                  <w:rFonts w:ascii="Calibri" w:hAnsi="Calibri" w:cs="Calibri"/>
                  <w:color w:val="000000"/>
                  <w:sz w:val="16"/>
                  <w:szCs w:val="16"/>
                </w:rPr>
                <w:t>840</w:t>
              </w:r>
            </w:ins>
          </w:p>
        </w:tc>
        <w:tc>
          <w:tcPr>
            <w:tcW w:w="453" w:type="dxa"/>
            <w:tcBorders>
              <w:left w:val="single" w:sz="4" w:space="0" w:color="auto"/>
            </w:tcBorders>
            <w:vAlign w:val="center"/>
          </w:tcPr>
          <w:p w14:paraId="0BE4905E" w14:textId="068963CC" w:rsidR="001C06FA" w:rsidRPr="007E0F91" w:rsidRDefault="001C06FA" w:rsidP="001C06FA">
            <w:pPr>
              <w:jc w:val="center"/>
              <w:rPr>
                <w:ins w:id="33968" w:author="Στάθης Καπ" w:date="2023-03-09T06:32:00Z"/>
                <w:sz w:val="16"/>
                <w:szCs w:val="16"/>
              </w:rPr>
            </w:pPr>
            <w:ins w:id="33969" w:author="Στάθης Καπ" w:date="2023-03-09T06:33:00Z">
              <w:r>
                <w:rPr>
                  <w:rFonts w:ascii="Calibri" w:hAnsi="Calibri" w:cs="Calibri"/>
                  <w:color w:val="000000"/>
                  <w:sz w:val="16"/>
                  <w:szCs w:val="16"/>
                </w:rPr>
                <w:t>710</w:t>
              </w:r>
            </w:ins>
          </w:p>
        </w:tc>
        <w:tc>
          <w:tcPr>
            <w:tcW w:w="708" w:type="dxa"/>
            <w:vAlign w:val="center"/>
          </w:tcPr>
          <w:p w14:paraId="5A832AB5" w14:textId="5E15A6AD" w:rsidR="001C06FA" w:rsidRPr="007E0F91" w:rsidRDefault="001C06FA" w:rsidP="001C06FA">
            <w:pPr>
              <w:jc w:val="center"/>
              <w:rPr>
                <w:ins w:id="33970" w:author="Στάθης Καπ" w:date="2023-03-09T06:32:00Z"/>
                <w:sz w:val="16"/>
                <w:szCs w:val="16"/>
              </w:rPr>
            </w:pPr>
            <w:ins w:id="33971" w:author="Στάθης Καπ" w:date="2023-03-09T06:33:00Z">
              <w:r>
                <w:rPr>
                  <w:rFonts w:ascii="Calibri" w:hAnsi="Calibri" w:cstheme="minorHAnsi"/>
                  <w:color w:val="000000"/>
                  <w:sz w:val="16"/>
                  <w:szCs w:val="16"/>
                </w:rPr>
                <w:t>18.39</w:t>
              </w:r>
            </w:ins>
          </w:p>
        </w:tc>
        <w:tc>
          <w:tcPr>
            <w:tcW w:w="652" w:type="dxa"/>
            <w:vMerge/>
            <w:tcBorders>
              <w:right w:val="single" w:sz="4" w:space="0" w:color="auto"/>
            </w:tcBorders>
            <w:vAlign w:val="center"/>
          </w:tcPr>
          <w:p w14:paraId="750A434F" w14:textId="77777777" w:rsidR="001C06FA" w:rsidRPr="007E0F91" w:rsidRDefault="001C06FA" w:rsidP="001C06FA">
            <w:pPr>
              <w:jc w:val="center"/>
              <w:rPr>
                <w:ins w:id="33972" w:author="Στάθης Καπ" w:date="2023-03-09T06:32:00Z"/>
                <w:sz w:val="16"/>
                <w:szCs w:val="16"/>
              </w:rPr>
            </w:pPr>
          </w:p>
        </w:tc>
        <w:tc>
          <w:tcPr>
            <w:tcW w:w="453" w:type="dxa"/>
            <w:tcBorders>
              <w:left w:val="single" w:sz="4" w:space="0" w:color="auto"/>
            </w:tcBorders>
            <w:vAlign w:val="center"/>
          </w:tcPr>
          <w:p w14:paraId="25C51A92" w14:textId="7B94AAE0" w:rsidR="001C06FA" w:rsidRPr="007E0F91" w:rsidRDefault="001C06FA" w:rsidP="001C06FA">
            <w:pPr>
              <w:jc w:val="center"/>
              <w:rPr>
                <w:ins w:id="33973" w:author="Στάθης Καπ" w:date="2023-03-09T06:32:00Z"/>
                <w:sz w:val="16"/>
                <w:szCs w:val="16"/>
              </w:rPr>
            </w:pPr>
            <w:ins w:id="33974" w:author="Στάθης Καπ" w:date="2023-03-09T06:33:00Z">
              <w:r>
                <w:rPr>
                  <w:rFonts w:ascii="Calibri" w:hAnsi="Calibri" w:cs="Calibri"/>
                  <w:color w:val="000000"/>
                  <w:sz w:val="16"/>
                  <w:szCs w:val="16"/>
                </w:rPr>
                <w:t>650</w:t>
              </w:r>
            </w:ins>
          </w:p>
        </w:tc>
        <w:tc>
          <w:tcPr>
            <w:tcW w:w="454" w:type="dxa"/>
            <w:vAlign w:val="center"/>
          </w:tcPr>
          <w:p w14:paraId="15992A09" w14:textId="647049FC" w:rsidR="001C06FA" w:rsidRPr="007E0F91" w:rsidRDefault="001C06FA" w:rsidP="001C06FA">
            <w:pPr>
              <w:jc w:val="center"/>
              <w:rPr>
                <w:ins w:id="33975" w:author="Στάθης Καπ" w:date="2023-03-09T06:32:00Z"/>
                <w:sz w:val="16"/>
                <w:szCs w:val="16"/>
              </w:rPr>
            </w:pPr>
            <w:ins w:id="33976" w:author="Στάθης Καπ" w:date="2023-03-09T06:34:00Z">
              <w:r>
                <w:rPr>
                  <w:rFonts w:ascii="Calibri" w:hAnsi="Calibri" w:cstheme="minorHAnsi"/>
                  <w:color w:val="000000"/>
                  <w:sz w:val="16"/>
                  <w:szCs w:val="16"/>
                </w:rPr>
                <w:t>8.45</w:t>
              </w:r>
            </w:ins>
          </w:p>
        </w:tc>
        <w:tc>
          <w:tcPr>
            <w:tcW w:w="454" w:type="dxa"/>
            <w:vAlign w:val="center"/>
          </w:tcPr>
          <w:p w14:paraId="2FEE4A53" w14:textId="724BD30A" w:rsidR="001C06FA" w:rsidRPr="007E0F91" w:rsidRDefault="001C06FA" w:rsidP="001C06FA">
            <w:pPr>
              <w:jc w:val="center"/>
              <w:rPr>
                <w:ins w:id="33977" w:author="Στάθης Καπ" w:date="2023-03-09T06:32:00Z"/>
                <w:sz w:val="16"/>
                <w:szCs w:val="16"/>
              </w:rPr>
            </w:pPr>
            <w:ins w:id="33978" w:author="Στάθης Καπ" w:date="2023-03-09T06:3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77777777" w:rsidR="001C06FA" w:rsidRPr="007E0F91" w:rsidRDefault="001C06FA" w:rsidP="001C06FA">
            <w:pPr>
              <w:jc w:val="center"/>
              <w:rPr>
                <w:ins w:id="33979" w:author="Στάθης Καπ" w:date="2023-03-09T06:32:00Z"/>
                <w:sz w:val="16"/>
                <w:szCs w:val="16"/>
              </w:rPr>
            </w:pPr>
          </w:p>
        </w:tc>
        <w:tc>
          <w:tcPr>
            <w:tcW w:w="453" w:type="dxa"/>
            <w:tcBorders>
              <w:left w:val="single" w:sz="4" w:space="0" w:color="auto"/>
            </w:tcBorders>
            <w:vAlign w:val="center"/>
          </w:tcPr>
          <w:p w14:paraId="7959FC49" w14:textId="00425876" w:rsidR="001C06FA" w:rsidRPr="007E0F91" w:rsidRDefault="001C06FA" w:rsidP="001C06FA">
            <w:pPr>
              <w:jc w:val="center"/>
              <w:rPr>
                <w:ins w:id="33980" w:author="Στάθης Καπ" w:date="2023-03-09T06:32:00Z"/>
                <w:sz w:val="16"/>
                <w:szCs w:val="16"/>
              </w:rPr>
            </w:pPr>
            <w:ins w:id="33981" w:author="Στάθης Καπ" w:date="2023-03-09T06:34:00Z">
              <w:r>
                <w:rPr>
                  <w:rFonts w:ascii="Calibri" w:hAnsi="Calibri" w:cs="Calibri"/>
                  <w:color w:val="000000"/>
                  <w:sz w:val="16"/>
                  <w:szCs w:val="16"/>
                </w:rPr>
                <w:t>640</w:t>
              </w:r>
            </w:ins>
          </w:p>
        </w:tc>
        <w:tc>
          <w:tcPr>
            <w:tcW w:w="454" w:type="dxa"/>
            <w:vAlign w:val="center"/>
          </w:tcPr>
          <w:p w14:paraId="0C30815F" w14:textId="73BB2B7F" w:rsidR="001C06FA" w:rsidRPr="007E0F91" w:rsidRDefault="001C06FA" w:rsidP="001C06FA">
            <w:pPr>
              <w:jc w:val="center"/>
              <w:rPr>
                <w:ins w:id="33982" w:author="Στάθης Καπ" w:date="2023-03-09T06:32:00Z"/>
                <w:sz w:val="16"/>
                <w:szCs w:val="16"/>
              </w:rPr>
            </w:pPr>
            <w:ins w:id="33983" w:author="Στάθης Καπ" w:date="2023-03-09T06:34:00Z">
              <w:r>
                <w:rPr>
                  <w:rFonts w:ascii="Calibri" w:hAnsi="Calibri" w:cstheme="minorHAnsi"/>
                  <w:color w:val="000000"/>
                  <w:sz w:val="16"/>
                  <w:szCs w:val="16"/>
                </w:rPr>
                <w:t>9.86</w:t>
              </w:r>
            </w:ins>
          </w:p>
        </w:tc>
        <w:tc>
          <w:tcPr>
            <w:tcW w:w="454" w:type="dxa"/>
            <w:vAlign w:val="center"/>
          </w:tcPr>
          <w:p w14:paraId="3BDFCEF0" w14:textId="56FF345D" w:rsidR="001C06FA" w:rsidRPr="007E0F91" w:rsidRDefault="001C06FA" w:rsidP="001C06FA">
            <w:pPr>
              <w:jc w:val="center"/>
              <w:rPr>
                <w:ins w:id="33984" w:author="Στάθης Καπ" w:date="2023-03-09T06:32:00Z"/>
                <w:sz w:val="16"/>
                <w:szCs w:val="16"/>
              </w:rPr>
            </w:pPr>
            <w:ins w:id="33985" w:author="Στάθης Καπ" w:date="2023-03-09T06:34:00Z">
              <w:r>
                <w:rPr>
                  <w:rFonts w:ascii="Calibri" w:hAnsi="Calibri" w:cs="Calibri"/>
                  <w:color w:val="000000"/>
                  <w:sz w:val="16"/>
                  <w:szCs w:val="16"/>
                </w:rPr>
                <w:t>0.265</w:t>
              </w:r>
            </w:ins>
          </w:p>
        </w:tc>
        <w:tc>
          <w:tcPr>
            <w:tcW w:w="454" w:type="dxa"/>
            <w:tcBorders>
              <w:right w:val="single" w:sz="4" w:space="0" w:color="auto"/>
            </w:tcBorders>
            <w:vAlign w:val="center"/>
          </w:tcPr>
          <w:p w14:paraId="14129439" w14:textId="77777777" w:rsidR="001C06FA" w:rsidRPr="007E0F91" w:rsidRDefault="001C06FA" w:rsidP="001C06FA">
            <w:pPr>
              <w:jc w:val="center"/>
              <w:rPr>
                <w:ins w:id="33986" w:author="Στάθης Καπ" w:date="2023-03-09T06:32:00Z"/>
                <w:sz w:val="16"/>
                <w:szCs w:val="16"/>
              </w:rPr>
            </w:pPr>
          </w:p>
        </w:tc>
        <w:tc>
          <w:tcPr>
            <w:tcW w:w="453" w:type="dxa"/>
            <w:tcBorders>
              <w:left w:val="single" w:sz="4" w:space="0" w:color="auto"/>
            </w:tcBorders>
            <w:vAlign w:val="center"/>
          </w:tcPr>
          <w:p w14:paraId="27CD09AD" w14:textId="6D2E5E69" w:rsidR="001C06FA" w:rsidRPr="007E0F91" w:rsidRDefault="001C06FA" w:rsidP="001C06FA">
            <w:pPr>
              <w:jc w:val="center"/>
              <w:rPr>
                <w:ins w:id="33987" w:author="Στάθης Καπ" w:date="2023-03-09T06:32:00Z"/>
                <w:sz w:val="16"/>
                <w:szCs w:val="16"/>
              </w:rPr>
            </w:pPr>
            <w:ins w:id="33988" w:author="Στάθης Καπ" w:date="2023-03-09T06:35:00Z">
              <w:r>
                <w:rPr>
                  <w:rFonts w:ascii="Calibri" w:hAnsi="Calibri" w:cs="Calibri"/>
                  <w:color w:val="000000"/>
                  <w:sz w:val="16"/>
                  <w:szCs w:val="16"/>
                </w:rPr>
                <w:t>540</w:t>
              </w:r>
            </w:ins>
          </w:p>
        </w:tc>
        <w:tc>
          <w:tcPr>
            <w:tcW w:w="454" w:type="dxa"/>
            <w:vAlign w:val="center"/>
          </w:tcPr>
          <w:p w14:paraId="7FF909CF" w14:textId="28CFEBD5" w:rsidR="001C06FA" w:rsidRPr="007E0F91" w:rsidRDefault="001C06FA" w:rsidP="001C06FA">
            <w:pPr>
              <w:jc w:val="center"/>
              <w:rPr>
                <w:ins w:id="33989" w:author="Στάθης Καπ" w:date="2023-03-09T06:32:00Z"/>
                <w:sz w:val="16"/>
                <w:szCs w:val="16"/>
              </w:rPr>
            </w:pPr>
            <w:ins w:id="33990" w:author="Στάθης Καπ" w:date="2023-03-09T06:35:00Z">
              <w:r>
                <w:rPr>
                  <w:rFonts w:ascii="Calibri" w:hAnsi="Calibri" w:cstheme="minorHAnsi"/>
                  <w:color w:val="000000"/>
                  <w:sz w:val="16"/>
                  <w:szCs w:val="16"/>
                </w:rPr>
                <w:t>23.94</w:t>
              </w:r>
            </w:ins>
          </w:p>
        </w:tc>
        <w:tc>
          <w:tcPr>
            <w:tcW w:w="454" w:type="dxa"/>
            <w:vAlign w:val="center"/>
          </w:tcPr>
          <w:p w14:paraId="0FFA53D9" w14:textId="33508302" w:rsidR="001C06FA" w:rsidRPr="007E0F91" w:rsidRDefault="001C06FA" w:rsidP="001C06FA">
            <w:pPr>
              <w:jc w:val="center"/>
              <w:rPr>
                <w:ins w:id="33991" w:author="Στάθης Καπ" w:date="2023-03-09T06:32:00Z"/>
                <w:sz w:val="16"/>
                <w:szCs w:val="16"/>
              </w:rPr>
            </w:pPr>
            <w:ins w:id="33992" w:author="Στάθης Καπ" w:date="2023-03-09T06:35:00Z">
              <w:r>
                <w:rPr>
                  <w:rFonts w:ascii="Calibri" w:hAnsi="Calibri" w:cs="Calibri"/>
                  <w:color w:val="000000"/>
                  <w:sz w:val="16"/>
                  <w:szCs w:val="16"/>
                </w:rPr>
                <w:t>0.266</w:t>
              </w:r>
            </w:ins>
          </w:p>
        </w:tc>
        <w:tc>
          <w:tcPr>
            <w:tcW w:w="461" w:type="dxa"/>
            <w:tcBorders>
              <w:right w:val="single" w:sz="4" w:space="0" w:color="auto"/>
            </w:tcBorders>
            <w:vAlign w:val="center"/>
          </w:tcPr>
          <w:p w14:paraId="116F52DF" w14:textId="77777777" w:rsidR="001C06FA" w:rsidRPr="007E0F91" w:rsidRDefault="001C06FA" w:rsidP="001C06FA">
            <w:pPr>
              <w:jc w:val="center"/>
              <w:rPr>
                <w:ins w:id="33993" w:author="Στάθης Καπ" w:date="2023-03-09T06:32:00Z"/>
                <w:sz w:val="16"/>
                <w:szCs w:val="16"/>
              </w:rPr>
            </w:pPr>
          </w:p>
        </w:tc>
      </w:tr>
      <w:tr w:rsidR="001C06FA" w14:paraId="68B97E70" w14:textId="77777777" w:rsidTr="009861B1">
        <w:trPr>
          <w:trHeight w:val="170"/>
          <w:jc w:val="center"/>
          <w:ins w:id="339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1C06FA" w:rsidRPr="007E0F91" w:rsidRDefault="001C06FA" w:rsidP="001C06FA">
            <w:pPr>
              <w:jc w:val="center"/>
              <w:rPr>
                <w:ins w:id="33995" w:author="Στάθης Καπ" w:date="2023-03-09T06:32:00Z"/>
                <w:sz w:val="16"/>
                <w:szCs w:val="16"/>
              </w:rPr>
            </w:pPr>
            <w:ins w:id="33996"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7CAC068E" w:rsidR="001C06FA" w:rsidRPr="007E0F91" w:rsidRDefault="001C06FA" w:rsidP="001C06FA">
            <w:pPr>
              <w:jc w:val="center"/>
              <w:rPr>
                <w:ins w:id="33997" w:author="Στάθης Καπ" w:date="2023-03-09T06:32:00Z"/>
                <w:sz w:val="16"/>
                <w:szCs w:val="16"/>
              </w:rPr>
            </w:pPr>
            <w:ins w:id="33998" w:author="Στάθης Καπ" w:date="2023-03-09T06:32:00Z">
              <w:r>
                <w:rPr>
                  <w:rFonts w:ascii="Calibri" w:hAnsi="Calibri" w:cs="Calibri"/>
                  <w:color w:val="000000"/>
                  <w:sz w:val="16"/>
                  <w:szCs w:val="16"/>
                </w:rPr>
                <w:t>910</w:t>
              </w:r>
            </w:ins>
          </w:p>
        </w:tc>
        <w:tc>
          <w:tcPr>
            <w:tcW w:w="679" w:type="dxa"/>
            <w:tcBorders>
              <w:right w:val="single" w:sz="4" w:space="0" w:color="auto"/>
            </w:tcBorders>
            <w:vAlign w:val="center"/>
          </w:tcPr>
          <w:p w14:paraId="58B11FCF" w14:textId="6E847DBA" w:rsidR="001C06FA" w:rsidRPr="007E0F91" w:rsidRDefault="001C06FA" w:rsidP="001C06FA">
            <w:pPr>
              <w:jc w:val="center"/>
              <w:rPr>
                <w:ins w:id="33999" w:author="Στάθης Καπ" w:date="2023-03-09T06:32:00Z"/>
                <w:sz w:val="16"/>
                <w:szCs w:val="16"/>
              </w:rPr>
            </w:pPr>
            <w:ins w:id="34000" w:author="Στάθης Καπ" w:date="2023-03-09T06:32:00Z">
              <w:r>
                <w:rPr>
                  <w:rFonts w:ascii="Calibri" w:hAnsi="Calibri" w:cs="Calibri"/>
                  <w:color w:val="000000"/>
                  <w:sz w:val="16"/>
                  <w:szCs w:val="16"/>
                </w:rPr>
                <w:t>900</w:t>
              </w:r>
            </w:ins>
          </w:p>
        </w:tc>
        <w:tc>
          <w:tcPr>
            <w:tcW w:w="453" w:type="dxa"/>
            <w:tcBorders>
              <w:left w:val="single" w:sz="4" w:space="0" w:color="auto"/>
            </w:tcBorders>
            <w:vAlign w:val="center"/>
          </w:tcPr>
          <w:p w14:paraId="1E1E3C91" w14:textId="5FC631CB" w:rsidR="001C06FA" w:rsidRPr="007E0F91" w:rsidRDefault="001C06FA" w:rsidP="001C06FA">
            <w:pPr>
              <w:jc w:val="center"/>
              <w:rPr>
                <w:ins w:id="34001" w:author="Στάθης Καπ" w:date="2023-03-09T06:32:00Z"/>
                <w:sz w:val="16"/>
                <w:szCs w:val="16"/>
              </w:rPr>
            </w:pPr>
            <w:ins w:id="34002" w:author="Στάθης Καπ" w:date="2023-03-09T06:33:00Z">
              <w:r>
                <w:rPr>
                  <w:rFonts w:ascii="Calibri" w:hAnsi="Calibri" w:cs="Calibri"/>
                  <w:color w:val="000000"/>
                  <w:sz w:val="16"/>
                  <w:szCs w:val="16"/>
                </w:rPr>
                <w:t>780</w:t>
              </w:r>
            </w:ins>
          </w:p>
        </w:tc>
        <w:tc>
          <w:tcPr>
            <w:tcW w:w="708" w:type="dxa"/>
            <w:vAlign w:val="center"/>
          </w:tcPr>
          <w:p w14:paraId="09063D87" w14:textId="7FA81CA0" w:rsidR="001C06FA" w:rsidRPr="007E0F91" w:rsidRDefault="001C06FA" w:rsidP="001C06FA">
            <w:pPr>
              <w:jc w:val="center"/>
              <w:rPr>
                <w:ins w:id="34003" w:author="Στάθης Καπ" w:date="2023-03-09T06:32:00Z"/>
                <w:sz w:val="16"/>
                <w:szCs w:val="16"/>
              </w:rPr>
            </w:pPr>
            <w:ins w:id="34004" w:author="Στάθης Καπ" w:date="2023-03-09T06:33:00Z">
              <w:r>
                <w:rPr>
                  <w:rFonts w:ascii="Calibri" w:hAnsi="Calibri" w:cstheme="minorHAnsi"/>
                  <w:color w:val="000000"/>
                  <w:sz w:val="16"/>
                  <w:szCs w:val="16"/>
                </w:rPr>
                <w:t>14.29</w:t>
              </w:r>
            </w:ins>
          </w:p>
        </w:tc>
        <w:tc>
          <w:tcPr>
            <w:tcW w:w="652" w:type="dxa"/>
            <w:vMerge/>
            <w:tcBorders>
              <w:right w:val="single" w:sz="4" w:space="0" w:color="auto"/>
            </w:tcBorders>
            <w:vAlign w:val="center"/>
          </w:tcPr>
          <w:p w14:paraId="4F731605" w14:textId="77777777" w:rsidR="001C06FA" w:rsidRPr="007E0F91" w:rsidRDefault="001C06FA" w:rsidP="001C06FA">
            <w:pPr>
              <w:jc w:val="center"/>
              <w:rPr>
                <w:ins w:id="34005" w:author="Στάθης Καπ" w:date="2023-03-09T06:32:00Z"/>
                <w:sz w:val="16"/>
                <w:szCs w:val="16"/>
              </w:rPr>
            </w:pPr>
          </w:p>
        </w:tc>
        <w:tc>
          <w:tcPr>
            <w:tcW w:w="453" w:type="dxa"/>
            <w:tcBorders>
              <w:left w:val="single" w:sz="4" w:space="0" w:color="auto"/>
            </w:tcBorders>
            <w:vAlign w:val="center"/>
          </w:tcPr>
          <w:p w14:paraId="0D209D94" w14:textId="116C5202" w:rsidR="001C06FA" w:rsidRPr="007E0F91" w:rsidRDefault="001C06FA" w:rsidP="001C06FA">
            <w:pPr>
              <w:jc w:val="center"/>
              <w:rPr>
                <w:ins w:id="34006" w:author="Στάθης Καπ" w:date="2023-03-09T06:32:00Z"/>
                <w:sz w:val="16"/>
                <w:szCs w:val="16"/>
              </w:rPr>
            </w:pPr>
            <w:ins w:id="34007" w:author="Στάθης Καπ" w:date="2023-03-09T06:33:00Z">
              <w:r>
                <w:rPr>
                  <w:rFonts w:ascii="Calibri" w:hAnsi="Calibri" w:cs="Calibri"/>
                  <w:color w:val="000000"/>
                  <w:sz w:val="16"/>
                  <w:szCs w:val="16"/>
                </w:rPr>
                <w:t>790</w:t>
              </w:r>
            </w:ins>
          </w:p>
        </w:tc>
        <w:tc>
          <w:tcPr>
            <w:tcW w:w="454" w:type="dxa"/>
            <w:vAlign w:val="center"/>
          </w:tcPr>
          <w:p w14:paraId="3749EF7D" w14:textId="42D33917" w:rsidR="001C06FA" w:rsidRPr="007E0F91" w:rsidRDefault="001C06FA" w:rsidP="001C06FA">
            <w:pPr>
              <w:jc w:val="center"/>
              <w:rPr>
                <w:ins w:id="34008" w:author="Στάθης Καπ" w:date="2023-03-09T06:32:00Z"/>
                <w:sz w:val="16"/>
                <w:szCs w:val="16"/>
              </w:rPr>
            </w:pPr>
            <w:ins w:id="34009" w:author="Στάθης Καπ" w:date="2023-03-09T06:34:00Z">
              <w:r>
                <w:rPr>
                  <w:rFonts w:ascii="Calibri" w:hAnsi="Calibri" w:cstheme="minorHAnsi"/>
                  <w:color w:val="000000"/>
                  <w:sz w:val="16"/>
                  <w:szCs w:val="16"/>
                </w:rPr>
                <w:t>-1.28</w:t>
              </w:r>
            </w:ins>
          </w:p>
        </w:tc>
        <w:tc>
          <w:tcPr>
            <w:tcW w:w="454" w:type="dxa"/>
            <w:vAlign w:val="center"/>
          </w:tcPr>
          <w:p w14:paraId="2A755525" w14:textId="61EC0DCF" w:rsidR="001C06FA" w:rsidRPr="007E0F91" w:rsidRDefault="001C06FA" w:rsidP="001C06FA">
            <w:pPr>
              <w:jc w:val="center"/>
              <w:rPr>
                <w:ins w:id="34010" w:author="Στάθης Καπ" w:date="2023-03-09T06:32:00Z"/>
                <w:sz w:val="16"/>
                <w:szCs w:val="16"/>
              </w:rPr>
            </w:pPr>
            <w:ins w:id="34011" w:author="Στάθης Καπ" w:date="2023-03-09T06:3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77777777" w:rsidR="001C06FA" w:rsidRPr="007E0F91" w:rsidRDefault="001C06FA" w:rsidP="001C06FA">
            <w:pPr>
              <w:jc w:val="center"/>
              <w:rPr>
                <w:ins w:id="34012" w:author="Στάθης Καπ" w:date="2023-03-09T06:32:00Z"/>
                <w:sz w:val="16"/>
                <w:szCs w:val="16"/>
              </w:rPr>
            </w:pPr>
          </w:p>
        </w:tc>
        <w:tc>
          <w:tcPr>
            <w:tcW w:w="453" w:type="dxa"/>
            <w:tcBorders>
              <w:left w:val="single" w:sz="4" w:space="0" w:color="auto"/>
            </w:tcBorders>
            <w:vAlign w:val="center"/>
          </w:tcPr>
          <w:p w14:paraId="09972D02" w14:textId="0C486540" w:rsidR="001C06FA" w:rsidRPr="007E0F91" w:rsidRDefault="001C06FA" w:rsidP="001C06FA">
            <w:pPr>
              <w:jc w:val="center"/>
              <w:rPr>
                <w:ins w:id="34013" w:author="Στάθης Καπ" w:date="2023-03-09T06:32:00Z"/>
                <w:sz w:val="16"/>
                <w:szCs w:val="16"/>
              </w:rPr>
            </w:pPr>
            <w:ins w:id="34014" w:author="Στάθης Καπ" w:date="2023-03-09T06:34:00Z">
              <w:r>
                <w:rPr>
                  <w:rFonts w:ascii="Calibri" w:hAnsi="Calibri" w:cs="Calibri"/>
                  <w:color w:val="000000"/>
                  <w:sz w:val="16"/>
                  <w:szCs w:val="16"/>
                </w:rPr>
                <w:t>710</w:t>
              </w:r>
            </w:ins>
          </w:p>
        </w:tc>
        <w:tc>
          <w:tcPr>
            <w:tcW w:w="454" w:type="dxa"/>
            <w:vAlign w:val="center"/>
          </w:tcPr>
          <w:p w14:paraId="07A6614C" w14:textId="6E808E76" w:rsidR="001C06FA" w:rsidRPr="007E0F91" w:rsidRDefault="001C06FA" w:rsidP="001C06FA">
            <w:pPr>
              <w:jc w:val="center"/>
              <w:rPr>
                <w:ins w:id="34015" w:author="Στάθης Καπ" w:date="2023-03-09T06:32:00Z"/>
                <w:sz w:val="16"/>
                <w:szCs w:val="16"/>
              </w:rPr>
            </w:pPr>
            <w:ins w:id="34016" w:author="Στάθης Καπ" w:date="2023-03-09T06:34:00Z">
              <w:r>
                <w:rPr>
                  <w:rFonts w:ascii="Calibri" w:hAnsi="Calibri" w:cstheme="minorHAnsi"/>
                  <w:color w:val="000000"/>
                  <w:sz w:val="16"/>
                  <w:szCs w:val="16"/>
                </w:rPr>
                <w:t>8.97</w:t>
              </w:r>
            </w:ins>
          </w:p>
        </w:tc>
        <w:tc>
          <w:tcPr>
            <w:tcW w:w="454" w:type="dxa"/>
            <w:vAlign w:val="center"/>
          </w:tcPr>
          <w:p w14:paraId="14EF6399" w14:textId="1788C1EF" w:rsidR="001C06FA" w:rsidRPr="007E0F91" w:rsidRDefault="001C06FA" w:rsidP="001C06FA">
            <w:pPr>
              <w:jc w:val="center"/>
              <w:rPr>
                <w:ins w:id="34017" w:author="Στάθης Καπ" w:date="2023-03-09T06:32:00Z"/>
                <w:sz w:val="16"/>
                <w:szCs w:val="16"/>
              </w:rPr>
            </w:pPr>
            <w:ins w:id="34018" w:author="Στάθης Καπ" w:date="2023-03-09T06:34: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7777777" w:rsidR="001C06FA" w:rsidRPr="007E0F91" w:rsidRDefault="001C06FA" w:rsidP="001C06FA">
            <w:pPr>
              <w:jc w:val="center"/>
              <w:rPr>
                <w:ins w:id="34019" w:author="Στάθης Καπ" w:date="2023-03-09T06:32:00Z"/>
                <w:sz w:val="16"/>
                <w:szCs w:val="16"/>
              </w:rPr>
            </w:pPr>
          </w:p>
        </w:tc>
        <w:tc>
          <w:tcPr>
            <w:tcW w:w="453" w:type="dxa"/>
            <w:tcBorders>
              <w:left w:val="single" w:sz="4" w:space="0" w:color="auto"/>
            </w:tcBorders>
            <w:vAlign w:val="center"/>
          </w:tcPr>
          <w:p w14:paraId="4C2B6F84" w14:textId="26E8C2A7" w:rsidR="001C06FA" w:rsidRPr="007E0F91" w:rsidRDefault="001C06FA" w:rsidP="001C06FA">
            <w:pPr>
              <w:jc w:val="center"/>
              <w:rPr>
                <w:ins w:id="34020" w:author="Στάθης Καπ" w:date="2023-03-09T06:32:00Z"/>
                <w:sz w:val="16"/>
                <w:szCs w:val="16"/>
              </w:rPr>
            </w:pPr>
            <w:ins w:id="34021" w:author="Στάθης Καπ" w:date="2023-03-09T06:35:00Z">
              <w:r>
                <w:rPr>
                  <w:rFonts w:ascii="Calibri" w:hAnsi="Calibri" w:cs="Calibri"/>
                  <w:color w:val="000000"/>
                  <w:sz w:val="16"/>
                  <w:szCs w:val="16"/>
                </w:rPr>
                <w:t>690</w:t>
              </w:r>
            </w:ins>
          </w:p>
        </w:tc>
        <w:tc>
          <w:tcPr>
            <w:tcW w:w="454" w:type="dxa"/>
            <w:vAlign w:val="center"/>
          </w:tcPr>
          <w:p w14:paraId="3961EA01" w14:textId="4B970CB1" w:rsidR="001C06FA" w:rsidRPr="007E0F91" w:rsidRDefault="001C06FA" w:rsidP="001C06FA">
            <w:pPr>
              <w:jc w:val="center"/>
              <w:rPr>
                <w:ins w:id="34022" w:author="Στάθης Καπ" w:date="2023-03-09T06:32:00Z"/>
                <w:sz w:val="16"/>
                <w:szCs w:val="16"/>
              </w:rPr>
            </w:pPr>
            <w:ins w:id="34023" w:author="Στάθης Καπ" w:date="2023-03-09T06:35:00Z">
              <w:r>
                <w:rPr>
                  <w:rFonts w:ascii="Calibri" w:hAnsi="Calibri" w:cstheme="minorHAnsi"/>
                  <w:color w:val="000000"/>
                  <w:sz w:val="16"/>
                  <w:szCs w:val="16"/>
                </w:rPr>
                <w:t>11.54</w:t>
              </w:r>
            </w:ins>
          </w:p>
        </w:tc>
        <w:tc>
          <w:tcPr>
            <w:tcW w:w="454" w:type="dxa"/>
            <w:vAlign w:val="center"/>
          </w:tcPr>
          <w:p w14:paraId="7C5AF40A" w14:textId="32BEC1D6" w:rsidR="001C06FA" w:rsidRPr="007E0F91" w:rsidRDefault="001C06FA" w:rsidP="001C06FA">
            <w:pPr>
              <w:jc w:val="center"/>
              <w:rPr>
                <w:ins w:id="34024" w:author="Στάθης Καπ" w:date="2023-03-09T06:32:00Z"/>
                <w:sz w:val="16"/>
                <w:szCs w:val="16"/>
              </w:rPr>
            </w:pPr>
            <w:ins w:id="34025" w:author="Στάθης Καπ" w:date="2023-03-09T06:35:00Z">
              <w:r>
                <w:rPr>
                  <w:rFonts w:ascii="Calibri" w:hAnsi="Calibri" w:cs="Calibri"/>
                  <w:color w:val="000000"/>
                  <w:sz w:val="16"/>
                  <w:szCs w:val="16"/>
                </w:rPr>
                <w:t>0.269</w:t>
              </w:r>
            </w:ins>
          </w:p>
        </w:tc>
        <w:tc>
          <w:tcPr>
            <w:tcW w:w="461" w:type="dxa"/>
            <w:tcBorders>
              <w:right w:val="single" w:sz="4" w:space="0" w:color="auto"/>
            </w:tcBorders>
            <w:vAlign w:val="center"/>
          </w:tcPr>
          <w:p w14:paraId="48510F01" w14:textId="77777777" w:rsidR="001C06FA" w:rsidRPr="007E0F91" w:rsidRDefault="001C06FA" w:rsidP="001C06FA">
            <w:pPr>
              <w:jc w:val="center"/>
              <w:rPr>
                <w:ins w:id="34026" w:author="Στάθης Καπ" w:date="2023-03-09T06:32:00Z"/>
                <w:sz w:val="16"/>
                <w:szCs w:val="16"/>
              </w:rPr>
            </w:pPr>
          </w:p>
        </w:tc>
      </w:tr>
      <w:tr w:rsidR="001C06FA" w14:paraId="60930A9A" w14:textId="77777777" w:rsidTr="009861B1">
        <w:trPr>
          <w:trHeight w:val="170"/>
          <w:jc w:val="center"/>
          <w:ins w:id="340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1C06FA" w:rsidRPr="007E0F91" w:rsidRDefault="001C06FA" w:rsidP="001C06FA">
            <w:pPr>
              <w:jc w:val="center"/>
              <w:rPr>
                <w:ins w:id="34028" w:author="Στάθης Καπ" w:date="2023-03-09T06:32:00Z"/>
                <w:sz w:val="16"/>
                <w:szCs w:val="16"/>
              </w:rPr>
            </w:pPr>
            <w:ins w:id="34029"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6BD84A6B" w:rsidR="001C06FA" w:rsidRPr="007E0F91" w:rsidRDefault="001C06FA" w:rsidP="001C06FA">
            <w:pPr>
              <w:jc w:val="center"/>
              <w:rPr>
                <w:ins w:id="34030" w:author="Στάθης Καπ" w:date="2023-03-09T06:32:00Z"/>
                <w:sz w:val="16"/>
                <w:szCs w:val="16"/>
              </w:rPr>
            </w:pPr>
            <w:ins w:id="34031" w:author="Στάθης Καπ" w:date="2023-03-09T06:32:00Z">
              <w:r>
                <w:rPr>
                  <w:rFonts w:ascii="Calibri" w:hAnsi="Calibri" w:cs="Calibri"/>
                  <w:color w:val="000000"/>
                  <w:sz w:val="16"/>
                  <w:szCs w:val="16"/>
                </w:rPr>
                <w:t>920</w:t>
              </w:r>
            </w:ins>
          </w:p>
        </w:tc>
        <w:tc>
          <w:tcPr>
            <w:tcW w:w="679" w:type="dxa"/>
            <w:tcBorders>
              <w:right w:val="single" w:sz="4" w:space="0" w:color="auto"/>
            </w:tcBorders>
            <w:vAlign w:val="center"/>
          </w:tcPr>
          <w:p w14:paraId="16601A09" w14:textId="63ABE2D4" w:rsidR="001C06FA" w:rsidRPr="007E0F91" w:rsidRDefault="001C06FA" w:rsidP="001C06FA">
            <w:pPr>
              <w:jc w:val="center"/>
              <w:rPr>
                <w:ins w:id="34032" w:author="Στάθης Καπ" w:date="2023-03-09T06:32:00Z"/>
                <w:sz w:val="16"/>
                <w:szCs w:val="16"/>
              </w:rPr>
            </w:pPr>
            <w:ins w:id="34033" w:author="Στάθης Καπ" w:date="2023-03-09T06:32:00Z">
              <w:r>
                <w:rPr>
                  <w:rFonts w:ascii="Calibri" w:hAnsi="Calibri" w:cs="Calibri"/>
                  <w:color w:val="000000"/>
                  <w:sz w:val="16"/>
                  <w:szCs w:val="16"/>
                </w:rPr>
                <w:t>900</w:t>
              </w:r>
            </w:ins>
          </w:p>
        </w:tc>
        <w:tc>
          <w:tcPr>
            <w:tcW w:w="453" w:type="dxa"/>
            <w:tcBorders>
              <w:left w:val="single" w:sz="4" w:space="0" w:color="auto"/>
            </w:tcBorders>
            <w:vAlign w:val="center"/>
          </w:tcPr>
          <w:p w14:paraId="7FD3797F" w14:textId="51712AC9" w:rsidR="001C06FA" w:rsidRPr="007E0F91" w:rsidRDefault="001C06FA" w:rsidP="001C06FA">
            <w:pPr>
              <w:jc w:val="center"/>
              <w:rPr>
                <w:ins w:id="34034" w:author="Στάθης Καπ" w:date="2023-03-09T06:32:00Z"/>
                <w:sz w:val="16"/>
                <w:szCs w:val="16"/>
              </w:rPr>
            </w:pPr>
            <w:ins w:id="34035" w:author="Στάθης Καπ" w:date="2023-03-09T06:33:00Z">
              <w:r>
                <w:rPr>
                  <w:rFonts w:ascii="Calibri" w:hAnsi="Calibri" w:cs="Calibri"/>
                  <w:color w:val="000000"/>
                  <w:sz w:val="16"/>
                  <w:szCs w:val="16"/>
                </w:rPr>
                <w:t>800</w:t>
              </w:r>
            </w:ins>
          </w:p>
        </w:tc>
        <w:tc>
          <w:tcPr>
            <w:tcW w:w="708" w:type="dxa"/>
            <w:vAlign w:val="center"/>
          </w:tcPr>
          <w:p w14:paraId="6EE9001C" w14:textId="6F5F27E6" w:rsidR="001C06FA" w:rsidRPr="007E0F91" w:rsidRDefault="001C06FA" w:rsidP="001C06FA">
            <w:pPr>
              <w:jc w:val="center"/>
              <w:rPr>
                <w:ins w:id="34036" w:author="Στάθης Καπ" w:date="2023-03-09T06:32:00Z"/>
                <w:sz w:val="16"/>
                <w:szCs w:val="16"/>
              </w:rPr>
            </w:pPr>
            <w:ins w:id="34037" w:author="Στάθης Καπ" w:date="2023-03-09T06:33:00Z">
              <w:r>
                <w:rPr>
                  <w:rFonts w:ascii="Calibri" w:hAnsi="Calibri" w:cstheme="minorHAnsi"/>
                  <w:color w:val="000000"/>
                  <w:sz w:val="16"/>
                  <w:szCs w:val="16"/>
                </w:rPr>
                <w:t>13.04</w:t>
              </w:r>
            </w:ins>
          </w:p>
        </w:tc>
        <w:tc>
          <w:tcPr>
            <w:tcW w:w="652" w:type="dxa"/>
            <w:vMerge/>
            <w:tcBorders>
              <w:right w:val="single" w:sz="4" w:space="0" w:color="auto"/>
            </w:tcBorders>
            <w:vAlign w:val="center"/>
          </w:tcPr>
          <w:p w14:paraId="7BB61F7D" w14:textId="77777777" w:rsidR="001C06FA" w:rsidRPr="007E0F91" w:rsidRDefault="001C06FA" w:rsidP="001C06FA">
            <w:pPr>
              <w:jc w:val="center"/>
              <w:rPr>
                <w:ins w:id="34038" w:author="Στάθης Καπ" w:date="2023-03-09T06:32:00Z"/>
                <w:sz w:val="16"/>
                <w:szCs w:val="16"/>
              </w:rPr>
            </w:pPr>
          </w:p>
        </w:tc>
        <w:tc>
          <w:tcPr>
            <w:tcW w:w="453" w:type="dxa"/>
            <w:tcBorders>
              <w:left w:val="single" w:sz="4" w:space="0" w:color="auto"/>
            </w:tcBorders>
            <w:vAlign w:val="center"/>
          </w:tcPr>
          <w:p w14:paraId="14E2FF37" w14:textId="0392C94F" w:rsidR="001C06FA" w:rsidRPr="007E0F91" w:rsidRDefault="001C06FA" w:rsidP="001C06FA">
            <w:pPr>
              <w:jc w:val="center"/>
              <w:rPr>
                <w:ins w:id="34039" w:author="Στάθης Καπ" w:date="2023-03-09T06:32:00Z"/>
                <w:sz w:val="16"/>
                <w:szCs w:val="16"/>
              </w:rPr>
            </w:pPr>
            <w:ins w:id="34040" w:author="Στάθης Καπ" w:date="2023-03-09T06:33:00Z">
              <w:r>
                <w:rPr>
                  <w:rFonts w:ascii="Calibri" w:hAnsi="Calibri" w:cs="Calibri"/>
                  <w:color w:val="000000"/>
                  <w:sz w:val="16"/>
                  <w:szCs w:val="16"/>
                </w:rPr>
                <w:t>800</w:t>
              </w:r>
            </w:ins>
          </w:p>
        </w:tc>
        <w:tc>
          <w:tcPr>
            <w:tcW w:w="454" w:type="dxa"/>
            <w:vAlign w:val="center"/>
          </w:tcPr>
          <w:p w14:paraId="63659DBF" w14:textId="3C41FA74" w:rsidR="001C06FA" w:rsidRPr="007E0F91" w:rsidRDefault="001C06FA" w:rsidP="001C06FA">
            <w:pPr>
              <w:jc w:val="center"/>
              <w:rPr>
                <w:ins w:id="34041" w:author="Στάθης Καπ" w:date="2023-03-09T06:32:00Z"/>
                <w:sz w:val="16"/>
                <w:szCs w:val="16"/>
              </w:rPr>
            </w:pPr>
            <w:ins w:id="34042" w:author="Στάθης Καπ" w:date="2023-03-09T06:34:00Z">
              <w:r>
                <w:rPr>
                  <w:rFonts w:ascii="Calibri" w:hAnsi="Calibri" w:cstheme="minorHAnsi"/>
                  <w:color w:val="000000"/>
                  <w:sz w:val="16"/>
                  <w:szCs w:val="16"/>
                </w:rPr>
                <w:t>0</w:t>
              </w:r>
            </w:ins>
          </w:p>
        </w:tc>
        <w:tc>
          <w:tcPr>
            <w:tcW w:w="454" w:type="dxa"/>
            <w:vAlign w:val="center"/>
          </w:tcPr>
          <w:p w14:paraId="4C618E24" w14:textId="37DA9CAF" w:rsidR="001C06FA" w:rsidRPr="007E0F91" w:rsidRDefault="001C06FA" w:rsidP="001C06FA">
            <w:pPr>
              <w:jc w:val="center"/>
              <w:rPr>
                <w:ins w:id="34043" w:author="Στάθης Καπ" w:date="2023-03-09T06:32:00Z"/>
                <w:sz w:val="16"/>
                <w:szCs w:val="16"/>
              </w:rPr>
            </w:pPr>
            <w:ins w:id="34044" w:author="Στάθης Καπ" w:date="2023-03-09T06:3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77777777" w:rsidR="001C06FA" w:rsidRPr="007E0F91" w:rsidRDefault="001C06FA" w:rsidP="001C06FA">
            <w:pPr>
              <w:jc w:val="center"/>
              <w:rPr>
                <w:ins w:id="34045" w:author="Στάθης Καπ" w:date="2023-03-09T06:32:00Z"/>
                <w:sz w:val="16"/>
                <w:szCs w:val="16"/>
              </w:rPr>
            </w:pPr>
          </w:p>
        </w:tc>
        <w:tc>
          <w:tcPr>
            <w:tcW w:w="453" w:type="dxa"/>
            <w:tcBorders>
              <w:left w:val="single" w:sz="4" w:space="0" w:color="auto"/>
            </w:tcBorders>
            <w:vAlign w:val="center"/>
          </w:tcPr>
          <w:p w14:paraId="148A6308" w14:textId="506107D2" w:rsidR="001C06FA" w:rsidRPr="007E0F91" w:rsidRDefault="001C06FA" w:rsidP="001C06FA">
            <w:pPr>
              <w:jc w:val="center"/>
              <w:rPr>
                <w:ins w:id="34046" w:author="Στάθης Καπ" w:date="2023-03-09T06:32:00Z"/>
                <w:sz w:val="16"/>
                <w:szCs w:val="16"/>
              </w:rPr>
            </w:pPr>
            <w:ins w:id="34047" w:author="Στάθης Καπ" w:date="2023-03-09T06:34:00Z">
              <w:r>
                <w:rPr>
                  <w:rFonts w:ascii="Calibri" w:hAnsi="Calibri" w:cs="Calibri"/>
                  <w:color w:val="000000"/>
                  <w:sz w:val="16"/>
                  <w:szCs w:val="16"/>
                </w:rPr>
                <w:t>760</w:t>
              </w:r>
            </w:ins>
          </w:p>
        </w:tc>
        <w:tc>
          <w:tcPr>
            <w:tcW w:w="454" w:type="dxa"/>
            <w:vAlign w:val="center"/>
          </w:tcPr>
          <w:p w14:paraId="1C05E6FA" w14:textId="54E6314A" w:rsidR="001C06FA" w:rsidRPr="007E0F91" w:rsidRDefault="001C06FA" w:rsidP="001C06FA">
            <w:pPr>
              <w:jc w:val="center"/>
              <w:rPr>
                <w:ins w:id="34048" w:author="Στάθης Καπ" w:date="2023-03-09T06:32:00Z"/>
                <w:sz w:val="16"/>
                <w:szCs w:val="16"/>
              </w:rPr>
            </w:pPr>
            <w:ins w:id="34049" w:author="Στάθης Καπ" w:date="2023-03-09T06:34:00Z">
              <w:r>
                <w:rPr>
                  <w:rFonts w:ascii="Calibri" w:hAnsi="Calibri" w:cstheme="minorHAnsi"/>
                  <w:color w:val="000000"/>
                  <w:sz w:val="16"/>
                  <w:szCs w:val="16"/>
                </w:rPr>
                <w:t>5</w:t>
              </w:r>
            </w:ins>
          </w:p>
        </w:tc>
        <w:tc>
          <w:tcPr>
            <w:tcW w:w="454" w:type="dxa"/>
            <w:vAlign w:val="center"/>
          </w:tcPr>
          <w:p w14:paraId="297AB9B9" w14:textId="7484A1BF" w:rsidR="001C06FA" w:rsidRPr="007E0F91" w:rsidRDefault="001C06FA" w:rsidP="001C06FA">
            <w:pPr>
              <w:jc w:val="center"/>
              <w:rPr>
                <w:ins w:id="34050" w:author="Στάθης Καπ" w:date="2023-03-09T06:32:00Z"/>
                <w:sz w:val="16"/>
                <w:szCs w:val="16"/>
              </w:rPr>
            </w:pPr>
            <w:ins w:id="34051" w:author="Στάθης Καπ" w:date="2023-03-09T06:34:00Z">
              <w:r>
                <w:rPr>
                  <w:rFonts w:ascii="Calibri" w:hAnsi="Calibri" w:cs="Calibri"/>
                  <w:color w:val="000000"/>
                  <w:sz w:val="16"/>
                  <w:szCs w:val="16"/>
                </w:rPr>
                <w:t>0.279</w:t>
              </w:r>
            </w:ins>
          </w:p>
        </w:tc>
        <w:tc>
          <w:tcPr>
            <w:tcW w:w="454" w:type="dxa"/>
            <w:tcBorders>
              <w:right w:val="single" w:sz="4" w:space="0" w:color="auto"/>
            </w:tcBorders>
            <w:vAlign w:val="center"/>
          </w:tcPr>
          <w:p w14:paraId="6433AAD2" w14:textId="77777777" w:rsidR="001C06FA" w:rsidRPr="007E0F91" w:rsidRDefault="001C06FA" w:rsidP="001C06FA">
            <w:pPr>
              <w:jc w:val="center"/>
              <w:rPr>
                <w:ins w:id="34052" w:author="Στάθης Καπ" w:date="2023-03-09T06:32:00Z"/>
                <w:sz w:val="16"/>
                <w:szCs w:val="16"/>
              </w:rPr>
            </w:pPr>
          </w:p>
        </w:tc>
        <w:tc>
          <w:tcPr>
            <w:tcW w:w="453" w:type="dxa"/>
            <w:tcBorders>
              <w:left w:val="single" w:sz="4" w:space="0" w:color="auto"/>
            </w:tcBorders>
            <w:vAlign w:val="center"/>
          </w:tcPr>
          <w:p w14:paraId="2D2D3878" w14:textId="4A8058B5" w:rsidR="001C06FA" w:rsidRPr="007E0F91" w:rsidRDefault="001C06FA" w:rsidP="001C06FA">
            <w:pPr>
              <w:jc w:val="center"/>
              <w:rPr>
                <w:ins w:id="34053" w:author="Στάθης Καπ" w:date="2023-03-09T06:32:00Z"/>
                <w:sz w:val="16"/>
                <w:szCs w:val="16"/>
              </w:rPr>
            </w:pPr>
            <w:ins w:id="34054" w:author="Στάθης Καπ" w:date="2023-03-09T06:35:00Z">
              <w:r>
                <w:rPr>
                  <w:rFonts w:ascii="Calibri" w:hAnsi="Calibri" w:cs="Calibri"/>
                  <w:color w:val="000000"/>
                  <w:sz w:val="16"/>
                  <w:szCs w:val="16"/>
                </w:rPr>
                <w:t>720</w:t>
              </w:r>
            </w:ins>
          </w:p>
        </w:tc>
        <w:tc>
          <w:tcPr>
            <w:tcW w:w="454" w:type="dxa"/>
            <w:vAlign w:val="center"/>
          </w:tcPr>
          <w:p w14:paraId="3ADC28F0" w14:textId="7CCEB29F" w:rsidR="001C06FA" w:rsidRPr="007E0F91" w:rsidRDefault="001C06FA" w:rsidP="001C06FA">
            <w:pPr>
              <w:jc w:val="center"/>
              <w:rPr>
                <w:ins w:id="34055" w:author="Στάθης Καπ" w:date="2023-03-09T06:32:00Z"/>
                <w:sz w:val="16"/>
                <w:szCs w:val="16"/>
              </w:rPr>
            </w:pPr>
            <w:ins w:id="34056" w:author="Στάθης Καπ" w:date="2023-03-09T06:35:00Z">
              <w:r>
                <w:rPr>
                  <w:rFonts w:ascii="Calibri" w:hAnsi="Calibri" w:cstheme="minorHAnsi"/>
                  <w:color w:val="000000"/>
                  <w:sz w:val="16"/>
                  <w:szCs w:val="16"/>
                </w:rPr>
                <w:t>10</w:t>
              </w:r>
            </w:ins>
          </w:p>
        </w:tc>
        <w:tc>
          <w:tcPr>
            <w:tcW w:w="454" w:type="dxa"/>
            <w:vAlign w:val="center"/>
          </w:tcPr>
          <w:p w14:paraId="2B1B54C2" w14:textId="5B1F0DFA" w:rsidR="001C06FA" w:rsidRPr="007E0F91" w:rsidRDefault="001C06FA" w:rsidP="001C06FA">
            <w:pPr>
              <w:jc w:val="center"/>
              <w:rPr>
                <w:ins w:id="34057" w:author="Στάθης Καπ" w:date="2023-03-09T06:32:00Z"/>
                <w:sz w:val="16"/>
                <w:szCs w:val="16"/>
              </w:rPr>
            </w:pPr>
            <w:ins w:id="34058" w:author="Στάθης Καπ" w:date="2023-03-09T06:35:00Z">
              <w:r>
                <w:rPr>
                  <w:rFonts w:ascii="Calibri" w:hAnsi="Calibri" w:cs="Calibri"/>
                  <w:color w:val="000000"/>
                  <w:sz w:val="16"/>
                  <w:szCs w:val="16"/>
                </w:rPr>
                <w:t>0.281</w:t>
              </w:r>
            </w:ins>
          </w:p>
        </w:tc>
        <w:tc>
          <w:tcPr>
            <w:tcW w:w="461" w:type="dxa"/>
            <w:tcBorders>
              <w:right w:val="single" w:sz="4" w:space="0" w:color="auto"/>
            </w:tcBorders>
            <w:vAlign w:val="center"/>
          </w:tcPr>
          <w:p w14:paraId="528F5A96" w14:textId="77777777" w:rsidR="001C06FA" w:rsidRPr="007E0F91" w:rsidRDefault="001C06FA" w:rsidP="001C06FA">
            <w:pPr>
              <w:jc w:val="center"/>
              <w:rPr>
                <w:ins w:id="34059" w:author="Στάθης Καπ" w:date="2023-03-09T06:32:00Z"/>
                <w:sz w:val="16"/>
                <w:szCs w:val="16"/>
              </w:rPr>
            </w:pPr>
          </w:p>
        </w:tc>
      </w:tr>
      <w:tr w:rsidR="001C06FA" w14:paraId="2C116429" w14:textId="77777777" w:rsidTr="009861B1">
        <w:trPr>
          <w:trHeight w:val="170"/>
          <w:jc w:val="center"/>
          <w:ins w:id="340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1C06FA" w:rsidRPr="007E0F91" w:rsidRDefault="001C06FA" w:rsidP="001C06FA">
            <w:pPr>
              <w:jc w:val="center"/>
              <w:rPr>
                <w:ins w:id="34061" w:author="Στάθης Καπ" w:date="2023-03-09T06:32:00Z"/>
                <w:sz w:val="16"/>
                <w:szCs w:val="16"/>
              </w:rPr>
            </w:pPr>
            <w:ins w:id="34062"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5429D7E0" w:rsidR="001C06FA" w:rsidRPr="007E0F91" w:rsidRDefault="001C06FA" w:rsidP="001C06FA">
            <w:pPr>
              <w:jc w:val="center"/>
              <w:rPr>
                <w:ins w:id="34063" w:author="Στάθης Καπ" w:date="2023-03-09T06:32:00Z"/>
                <w:sz w:val="16"/>
                <w:szCs w:val="16"/>
              </w:rPr>
            </w:pPr>
            <w:ins w:id="34064" w:author="Στάθης Καπ" w:date="2023-03-09T06:32:00Z">
              <w:r>
                <w:rPr>
                  <w:rFonts w:ascii="Calibri" w:hAnsi="Calibri" w:cs="Calibri"/>
                  <w:color w:val="000000"/>
                  <w:sz w:val="16"/>
                  <w:szCs w:val="16"/>
                </w:rPr>
                <w:t>970</w:t>
              </w:r>
            </w:ins>
          </w:p>
        </w:tc>
        <w:tc>
          <w:tcPr>
            <w:tcW w:w="679" w:type="dxa"/>
            <w:tcBorders>
              <w:right w:val="single" w:sz="4" w:space="0" w:color="auto"/>
            </w:tcBorders>
            <w:vAlign w:val="center"/>
          </w:tcPr>
          <w:p w14:paraId="060B9ED2" w14:textId="644B85B0" w:rsidR="001C06FA" w:rsidRPr="007E0F91" w:rsidRDefault="001C06FA" w:rsidP="001C06FA">
            <w:pPr>
              <w:jc w:val="center"/>
              <w:rPr>
                <w:ins w:id="34065" w:author="Στάθης Καπ" w:date="2023-03-09T06:32:00Z"/>
                <w:sz w:val="16"/>
                <w:szCs w:val="16"/>
              </w:rPr>
            </w:pPr>
            <w:ins w:id="34066" w:author="Στάθης Καπ" w:date="2023-03-09T06:32:00Z">
              <w:r>
                <w:rPr>
                  <w:rFonts w:ascii="Calibri" w:hAnsi="Calibri" w:cs="Calibri"/>
                  <w:color w:val="000000"/>
                  <w:sz w:val="16"/>
                  <w:szCs w:val="16"/>
                </w:rPr>
                <w:t>950</w:t>
              </w:r>
            </w:ins>
          </w:p>
        </w:tc>
        <w:tc>
          <w:tcPr>
            <w:tcW w:w="453" w:type="dxa"/>
            <w:tcBorders>
              <w:left w:val="single" w:sz="4" w:space="0" w:color="auto"/>
            </w:tcBorders>
            <w:vAlign w:val="center"/>
          </w:tcPr>
          <w:p w14:paraId="06D8A121" w14:textId="7D834C63" w:rsidR="001C06FA" w:rsidRPr="007E0F91" w:rsidRDefault="001C06FA" w:rsidP="001C06FA">
            <w:pPr>
              <w:jc w:val="center"/>
              <w:rPr>
                <w:ins w:id="34067" w:author="Στάθης Καπ" w:date="2023-03-09T06:32:00Z"/>
                <w:sz w:val="16"/>
                <w:szCs w:val="16"/>
              </w:rPr>
            </w:pPr>
            <w:ins w:id="34068" w:author="Στάθης Καπ" w:date="2023-03-09T06:33:00Z">
              <w:r>
                <w:rPr>
                  <w:rFonts w:ascii="Calibri" w:hAnsi="Calibri" w:cs="Calibri"/>
                  <w:color w:val="000000"/>
                  <w:sz w:val="16"/>
                  <w:szCs w:val="16"/>
                </w:rPr>
                <w:t>880</w:t>
              </w:r>
            </w:ins>
          </w:p>
        </w:tc>
        <w:tc>
          <w:tcPr>
            <w:tcW w:w="708" w:type="dxa"/>
            <w:vAlign w:val="center"/>
          </w:tcPr>
          <w:p w14:paraId="3FAA235D" w14:textId="308A9379" w:rsidR="001C06FA" w:rsidRPr="007E0F91" w:rsidRDefault="001C06FA" w:rsidP="001C06FA">
            <w:pPr>
              <w:jc w:val="center"/>
              <w:rPr>
                <w:ins w:id="34069" w:author="Στάθης Καπ" w:date="2023-03-09T06:32:00Z"/>
                <w:sz w:val="16"/>
                <w:szCs w:val="16"/>
              </w:rPr>
            </w:pPr>
            <w:ins w:id="34070" w:author="Στάθης Καπ" w:date="2023-03-09T06:33:00Z">
              <w:r>
                <w:rPr>
                  <w:rFonts w:ascii="Calibri" w:hAnsi="Calibri" w:cstheme="minorHAnsi"/>
                  <w:color w:val="000000"/>
                  <w:sz w:val="16"/>
                  <w:szCs w:val="16"/>
                </w:rPr>
                <w:t>9.28</w:t>
              </w:r>
            </w:ins>
          </w:p>
        </w:tc>
        <w:tc>
          <w:tcPr>
            <w:tcW w:w="652" w:type="dxa"/>
            <w:vMerge/>
            <w:tcBorders>
              <w:right w:val="single" w:sz="4" w:space="0" w:color="auto"/>
            </w:tcBorders>
            <w:vAlign w:val="center"/>
          </w:tcPr>
          <w:p w14:paraId="7D1B7F59" w14:textId="77777777" w:rsidR="001C06FA" w:rsidRPr="007E0F91" w:rsidRDefault="001C06FA" w:rsidP="001C06FA">
            <w:pPr>
              <w:jc w:val="center"/>
              <w:rPr>
                <w:ins w:id="34071" w:author="Στάθης Καπ" w:date="2023-03-09T06:32:00Z"/>
                <w:sz w:val="16"/>
                <w:szCs w:val="16"/>
              </w:rPr>
            </w:pPr>
          </w:p>
        </w:tc>
        <w:tc>
          <w:tcPr>
            <w:tcW w:w="453" w:type="dxa"/>
            <w:tcBorders>
              <w:left w:val="single" w:sz="4" w:space="0" w:color="auto"/>
            </w:tcBorders>
            <w:vAlign w:val="center"/>
          </w:tcPr>
          <w:p w14:paraId="22F16DFF" w14:textId="3141801E" w:rsidR="001C06FA" w:rsidRPr="007E0F91" w:rsidRDefault="001C06FA" w:rsidP="001C06FA">
            <w:pPr>
              <w:jc w:val="center"/>
              <w:rPr>
                <w:ins w:id="34072" w:author="Στάθης Καπ" w:date="2023-03-09T06:32:00Z"/>
                <w:sz w:val="16"/>
                <w:szCs w:val="16"/>
              </w:rPr>
            </w:pPr>
            <w:ins w:id="34073" w:author="Στάθης Καπ" w:date="2023-03-09T06:33:00Z">
              <w:r>
                <w:rPr>
                  <w:rFonts w:ascii="Calibri" w:hAnsi="Calibri" w:cs="Calibri"/>
                  <w:color w:val="000000"/>
                  <w:sz w:val="16"/>
                  <w:szCs w:val="16"/>
                </w:rPr>
                <w:t>820</w:t>
              </w:r>
            </w:ins>
          </w:p>
        </w:tc>
        <w:tc>
          <w:tcPr>
            <w:tcW w:w="454" w:type="dxa"/>
            <w:vAlign w:val="center"/>
          </w:tcPr>
          <w:p w14:paraId="2315A26F" w14:textId="4A31F87A" w:rsidR="001C06FA" w:rsidRPr="007E0F91" w:rsidRDefault="001C06FA" w:rsidP="001C06FA">
            <w:pPr>
              <w:jc w:val="center"/>
              <w:rPr>
                <w:ins w:id="34074" w:author="Στάθης Καπ" w:date="2023-03-09T06:32:00Z"/>
                <w:sz w:val="16"/>
                <w:szCs w:val="16"/>
              </w:rPr>
            </w:pPr>
            <w:ins w:id="34075" w:author="Στάθης Καπ" w:date="2023-03-09T06:34:00Z">
              <w:r>
                <w:rPr>
                  <w:rFonts w:ascii="Calibri" w:hAnsi="Calibri" w:cstheme="minorHAnsi"/>
                  <w:color w:val="000000"/>
                  <w:sz w:val="16"/>
                  <w:szCs w:val="16"/>
                </w:rPr>
                <w:t>6.82</w:t>
              </w:r>
            </w:ins>
          </w:p>
        </w:tc>
        <w:tc>
          <w:tcPr>
            <w:tcW w:w="454" w:type="dxa"/>
            <w:vAlign w:val="center"/>
          </w:tcPr>
          <w:p w14:paraId="10054B27" w14:textId="58B9C149" w:rsidR="001C06FA" w:rsidRPr="007E0F91" w:rsidRDefault="001C06FA" w:rsidP="001C06FA">
            <w:pPr>
              <w:jc w:val="center"/>
              <w:rPr>
                <w:ins w:id="34076" w:author="Στάθης Καπ" w:date="2023-03-09T06:32:00Z"/>
                <w:sz w:val="16"/>
                <w:szCs w:val="16"/>
              </w:rPr>
            </w:pPr>
            <w:ins w:id="34077" w:author="Στάθης Καπ" w:date="2023-03-09T06:3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77777777" w:rsidR="001C06FA" w:rsidRPr="007E0F91" w:rsidRDefault="001C06FA" w:rsidP="001C06FA">
            <w:pPr>
              <w:jc w:val="center"/>
              <w:rPr>
                <w:ins w:id="34078" w:author="Στάθης Καπ" w:date="2023-03-09T06:32:00Z"/>
                <w:sz w:val="16"/>
                <w:szCs w:val="16"/>
              </w:rPr>
            </w:pPr>
          </w:p>
        </w:tc>
        <w:tc>
          <w:tcPr>
            <w:tcW w:w="453" w:type="dxa"/>
            <w:tcBorders>
              <w:left w:val="single" w:sz="4" w:space="0" w:color="auto"/>
            </w:tcBorders>
            <w:vAlign w:val="center"/>
          </w:tcPr>
          <w:p w14:paraId="238967ED" w14:textId="3575E4BE" w:rsidR="001C06FA" w:rsidRPr="007E0F91" w:rsidRDefault="001C06FA" w:rsidP="001C06FA">
            <w:pPr>
              <w:jc w:val="center"/>
              <w:rPr>
                <w:ins w:id="34079" w:author="Στάθης Καπ" w:date="2023-03-09T06:32:00Z"/>
                <w:sz w:val="16"/>
                <w:szCs w:val="16"/>
              </w:rPr>
            </w:pPr>
            <w:ins w:id="34080" w:author="Στάθης Καπ" w:date="2023-03-09T06:34:00Z">
              <w:r>
                <w:rPr>
                  <w:rFonts w:ascii="Calibri" w:hAnsi="Calibri" w:cs="Calibri"/>
                  <w:color w:val="000000"/>
                  <w:sz w:val="16"/>
                  <w:szCs w:val="16"/>
                </w:rPr>
                <w:t>760</w:t>
              </w:r>
            </w:ins>
          </w:p>
        </w:tc>
        <w:tc>
          <w:tcPr>
            <w:tcW w:w="454" w:type="dxa"/>
            <w:vAlign w:val="center"/>
          </w:tcPr>
          <w:p w14:paraId="6964AC9D" w14:textId="1DFDB76E" w:rsidR="001C06FA" w:rsidRPr="007E0F91" w:rsidRDefault="001C06FA" w:rsidP="001C06FA">
            <w:pPr>
              <w:jc w:val="center"/>
              <w:rPr>
                <w:ins w:id="34081" w:author="Στάθης Καπ" w:date="2023-03-09T06:32:00Z"/>
                <w:sz w:val="16"/>
                <w:szCs w:val="16"/>
              </w:rPr>
            </w:pPr>
            <w:ins w:id="34082" w:author="Στάθης Καπ" w:date="2023-03-09T06:34:00Z">
              <w:r>
                <w:rPr>
                  <w:rFonts w:ascii="Calibri" w:hAnsi="Calibri" w:cstheme="minorHAnsi"/>
                  <w:color w:val="000000"/>
                  <w:sz w:val="16"/>
                  <w:szCs w:val="16"/>
                </w:rPr>
                <w:t>13.64</w:t>
              </w:r>
            </w:ins>
          </w:p>
        </w:tc>
        <w:tc>
          <w:tcPr>
            <w:tcW w:w="454" w:type="dxa"/>
            <w:vAlign w:val="center"/>
          </w:tcPr>
          <w:p w14:paraId="563EE1BE" w14:textId="1F3E17DF" w:rsidR="001C06FA" w:rsidRPr="007E0F91" w:rsidRDefault="001C06FA" w:rsidP="001C06FA">
            <w:pPr>
              <w:jc w:val="center"/>
              <w:rPr>
                <w:ins w:id="34083" w:author="Στάθης Καπ" w:date="2023-03-09T06:32:00Z"/>
                <w:sz w:val="16"/>
                <w:szCs w:val="16"/>
              </w:rPr>
            </w:pPr>
            <w:ins w:id="34084" w:author="Στάθης Καπ" w:date="2023-03-09T06:34: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7777777" w:rsidR="001C06FA" w:rsidRPr="007E0F91" w:rsidRDefault="001C06FA" w:rsidP="001C06FA">
            <w:pPr>
              <w:jc w:val="center"/>
              <w:rPr>
                <w:ins w:id="34085" w:author="Στάθης Καπ" w:date="2023-03-09T06:32:00Z"/>
                <w:sz w:val="16"/>
                <w:szCs w:val="16"/>
              </w:rPr>
            </w:pPr>
          </w:p>
        </w:tc>
        <w:tc>
          <w:tcPr>
            <w:tcW w:w="453" w:type="dxa"/>
            <w:tcBorders>
              <w:left w:val="single" w:sz="4" w:space="0" w:color="auto"/>
            </w:tcBorders>
            <w:vAlign w:val="center"/>
          </w:tcPr>
          <w:p w14:paraId="21423BA5" w14:textId="38D80201" w:rsidR="001C06FA" w:rsidRPr="007E0F91" w:rsidRDefault="001C06FA" w:rsidP="001C06FA">
            <w:pPr>
              <w:jc w:val="center"/>
              <w:rPr>
                <w:ins w:id="34086" w:author="Στάθης Καπ" w:date="2023-03-09T06:32:00Z"/>
                <w:sz w:val="16"/>
                <w:szCs w:val="16"/>
              </w:rPr>
            </w:pPr>
            <w:ins w:id="34087" w:author="Στάθης Καπ" w:date="2023-03-09T06:35:00Z">
              <w:r>
                <w:rPr>
                  <w:rFonts w:ascii="Calibri" w:hAnsi="Calibri" w:cs="Calibri"/>
                  <w:color w:val="000000"/>
                  <w:sz w:val="16"/>
                  <w:szCs w:val="16"/>
                </w:rPr>
                <w:t>670</w:t>
              </w:r>
            </w:ins>
          </w:p>
        </w:tc>
        <w:tc>
          <w:tcPr>
            <w:tcW w:w="454" w:type="dxa"/>
            <w:vAlign w:val="center"/>
          </w:tcPr>
          <w:p w14:paraId="04F6E929" w14:textId="20A7732D" w:rsidR="001C06FA" w:rsidRPr="007E0F91" w:rsidRDefault="001C06FA" w:rsidP="001C06FA">
            <w:pPr>
              <w:jc w:val="center"/>
              <w:rPr>
                <w:ins w:id="34088" w:author="Στάθης Καπ" w:date="2023-03-09T06:32:00Z"/>
                <w:sz w:val="16"/>
                <w:szCs w:val="16"/>
              </w:rPr>
            </w:pPr>
            <w:ins w:id="34089" w:author="Στάθης Καπ" w:date="2023-03-09T06:35:00Z">
              <w:r>
                <w:rPr>
                  <w:rFonts w:ascii="Calibri" w:hAnsi="Calibri" w:cstheme="minorHAnsi"/>
                  <w:color w:val="000000"/>
                  <w:sz w:val="16"/>
                  <w:szCs w:val="16"/>
                </w:rPr>
                <w:t>23.86</w:t>
              </w:r>
            </w:ins>
          </w:p>
        </w:tc>
        <w:tc>
          <w:tcPr>
            <w:tcW w:w="454" w:type="dxa"/>
            <w:vAlign w:val="center"/>
          </w:tcPr>
          <w:p w14:paraId="0F5B7090" w14:textId="5168047D" w:rsidR="001C06FA" w:rsidRPr="007E0F91" w:rsidRDefault="001C06FA" w:rsidP="001C06FA">
            <w:pPr>
              <w:jc w:val="center"/>
              <w:rPr>
                <w:ins w:id="34090" w:author="Στάθης Καπ" w:date="2023-03-09T06:32:00Z"/>
                <w:sz w:val="16"/>
                <w:szCs w:val="16"/>
              </w:rPr>
            </w:pPr>
            <w:ins w:id="34091" w:author="Στάθης Καπ" w:date="2023-03-09T06:35:00Z">
              <w:r>
                <w:rPr>
                  <w:rFonts w:ascii="Calibri" w:hAnsi="Calibri" w:cs="Calibri"/>
                  <w:color w:val="000000"/>
                  <w:sz w:val="16"/>
                  <w:szCs w:val="16"/>
                </w:rPr>
                <w:t>0.264</w:t>
              </w:r>
            </w:ins>
          </w:p>
        </w:tc>
        <w:tc>
          <w:tcPr>
            <w:tcW w:w="461" w:type="dxa"/>
            <w:tcBorders>
              <w:right w:val="single" w:sz="4" w:space="0" w:color="auto"/>
            </w:tcBorders>
            <w:vAlign w:val="center"/>
          </w:tcPr>
          <w:p w14:paraId="41F9ED4C" w14:textId="77777777" w:rsidR="001C06FA" w:rsidRPr="007E0F91" w:rsidRDefault="001C06FA" w:rsidP="001C06FA">
            <w:pPr>
              <w:jc w:val="center"/>
              <w:rPr>
                <w:ins w:id="34092" w:author="Στάθης Καπ" w:date="2023-03-09T06:32:00Z"/>
                <w:sz w:val="16"/>
                <w:szCs w:val="16"/>
              </w:rPr>
            </w:pPr>
          </w:p>
        </w:tc>
      </w:tr>
      <w:tr w:rsidR="001C06FA" w14:paraId="4C47850A" w14:textId="77777777" w:rsidTr="009861B1">
        <w:trPr>
          <w:trHeight w:val="170"/>
          <w:jc w:val="center"/>
          <w:ins w:id="340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1C06FA" w:rsidRPr="007E0F91" w:rsidRDefault="001C06FA" w:rsidP="001C06FA">
            <w:pPr>
              <w:jc w:val="center"/>
              <w:rPr>
                <w:ins w:id="34094" w:author="Στάθης Καπ" w:date="2023-03-09T06:32:00Z"/>
                <w:sz w:val="16"/>
                <w:szCs w:val="16"/>
              </w:rPr>
            </w:pPr>
            <w:ins w:id="34095"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40549E8F" w:rsidR="001C06FA" w:rsidRPr="007E0F91" w:rsidRDefault="001C06FA" w:rsidP="001C06FA">
            <w:pPr>
              <w:jc w:val="center"/>
              <w:rPr>
                <w:ins w:id="34096" w:author="Στάθης Καπ" w:date="2023-03-09T06:32:00Z"/>
                <w:sz w:val="16"/>
                <w:szCs w:val="16"/>
              </w:rPr>
            </w:pPr>
            <w:ins w:id="34097"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3E6418F4" w14:textId="0953A3D4" w:rsidR="001C06FA" w:rsidRPr="007E0F91" w:rsidRDefault="001C06FA" w:rsidP="001C06FA">
            <w:pPr>
              <w:jc w:val="center"/>
              <w:rPr>
                <w:ins w:id="34098" w:author="Στάθης Καπ" w:date="2023-03-09T06:32:00Z"/>
                <w:sz w:val="16"/>
                <w:szCs w:val="16"/>
              </w:rPr>
            </w:pPr>
            <w:ins w:id="34099" w:author="Στάθης Καπ" w:date="2023-03-09T06:32:00Z">
              <w:r>
                <w:rPr>
                  <w:rFonts w:ascii="Calibri" w:hAnsi="Calibri" w:cs="Calibri"/>
                  <w:color w:val="000000"/>
                  <w:sz w:val="16"/>
                  <w:szCs w:val="16"/>
                </w:rPr>
                <w:t>1750</w:t>
              </w:r>
            </w:ins>
          </w:p>
        </w:tc>
        <w:tc>
          <w:tcPr>
            <w:tcW w:w="453" w:type="dxa"/>
            <w:tcBorders>
              <w:left w:val="single" w:sz="4" w:space="0" w:color="auto"/>
            </w:tcBorders>
            <w:vAlign w:val="center"/>
          </w:tcPr>
          <w:p w14:paraId="211E1C1D" w14:textId="31167D55" w:rsidR="001C06FA" w:rsidRPr="007E0F91" w:rsidRDefault="001C06FA" w:rsidP="001C06FA">
            <w:pPr>
              <w:jc w:val="center"/>
              <w:rPr>
                <w:ins w:id="34100" w:author="Στάθης Καπ" w:date="2023-03-09T06:32:00Z"/>
                <w:sz w:val="16"/>
                <w:szCs w:val="16"/>
              </w:rPr>
            </w:pPr>
            <w:ins w:id="34101" w:author="Στάθης Καπ" w:date="2023-03-09T06:33:00Z">
              <w:r>
                <w:rPr>
                  <w:rFonts w:ascii="Calibri" w:hAnsi="Calibri" w:cs="Calibri"/>
                  <w:color w:val="000000"/>
                  <w:sz w:val="16"/>
                  <w:szCs w:val="16"/>
                </w:rPr>
                <w:t>1750</w:t>
              </w:r>
            </w:ins>
          </w:p>
        </w:tc>
        <w:tc>
          <w:tcPr>
            <w:tcW w:w="708" w:type="dxa"/>
            <w:vAlign w:val="center"/>
          </w:tcPr>
          <w:p w14:paraId="1B29455A" w14:textId="4F48589B" w:rsidR="001C06FA" w:rsidRPr="007E0F91" w:rsidRDefault="001C06FA" w:rsidP="001C06FA">
            <w:pPr>
              <w:jc w:val="center"/>
              <w:rPr>
                <w:ins w:id="34102" w:author="Στάθης Καπ" w:date="2023-03-09T06:32:00Z"/>
                <w:sz w:val="16"/>
                <w:szCs w:val="16"/>
              </w:rPr>
            </w:pPr>
            <w:ins w:id="34103" w:author="Στάθης Καπ" w:date="2023-03-09T06:33:00Z">
              <w:r>
                <w:rPr>
                  <w:rFonts w:ascii="Calibri" w:hAnsi="Calibri" w:cstheme="minorHAnsi"/>
                  <w:color w:val="000000"/>
                  <w:sz w:val="16"/>
                  <w:szCs w:val="16"/>
                </w:rPr>
                <w:t>3.31</w:t>
              </w:r>
            </w:ins>
          </w:p>
        </w:tc>
        <w:tc>
          <w:tcPr>
            <w:tcW w:w="652" w:type="dxa"/>
            <w:vMerge/>
            <w:tcBorders>
              <w:right w:val="single" w:sz="4" w:space="0" w:color="auto"/>
            </w:tcBorders>
            <w:vAlign w:val="center"/>
          </w:tcPr>
          <w:p w14:paraId="195645BF" w14:textId="77777777" w:rsidR="001C06FA" w:rsidRPr="007E0F91" w:rsidRDefault="001C06FA" w:rsidP="001C06FA">
            <w:pPr>
              <w:jc w:val="center"/>
              <w:rPr>
                <w:ins w:id="34104" w:author="Στάθης Καπ" w:date="2023-03-09T06:32:00Z"/>
                <w:sz w:val="16"/>
                <w:szCs w:val="16"/>
              </w:rPr>
            </w:pPr>
          </w:p>
        </w:tc>
        <w:tc>
          <w:tcPr>
            <w:tcW w:w="453" w:type="dxa"/>
            <w:tcBorders>
              <w:left w:val="single" w:sz="4" w:space="0" w:color="auto"/>
            </w:tcBorders>
            <w:vAlign w:val="center"/>
          </w:tcPr>
          <w:p w14:paraId="1DBE5EC5" w14:textId="38DCBD04" w:rsidR="001C06FA" w:rsidRPr="007E0F91" w:rsidRDefault="001C06FA" w:rsidP="001C06FA">
            <w:pPr>
              <w:jc w:val="center"/>
              <w:rPr>
                <w:ins w:id="34105" w:author="Στάθης Καπ" w:date="2023-03-09T06:32:00Z"/>
                <w:sz w:val="16"/>
                <w:szCs w:val="16"/>
              </w:rPr>
            </w:pPr>
            <w:ins w:id="34106" w:author="Στάθης Καπ" w:date="2023-03-09T06:33:00Z">
              <w:r>
                <w:rPr>
                  <w:rFonts w:ascii="Calibri" w:hAnsi="Calibri" w:cs="Calibri"/>
                  <w:color w:val="000000"/>
                  <w:sz w:val="16"/>
                  <w:szCs w:val="16"/>
                </w:rPr>
                <w:t>1670</w:t>
              </w:r>
            </w:ins>
          </w:p>
        </w:tc>
        <w:tc>
          <w:tcPr>
            <w:tcW w:w="454" w:type="dxa"/>
            <w:vAlign w:val="center"/>
          </w:tcPr>
          <w:p w14:paraId="2B466FC1" w14:textId="7A162CF8" w:rsidR="001C06FA" w:rsidRPr="007E0F91" w:rsidRDefault="001C06FA" w:rsidP="001C06FA">
            <w:pPr>
              <w:jc w:val="center"/>
              <w:rPr>
                <w:ins w:id="34107" w:author="Στάθης Καπ" w:date="2023-03-09T06:32:00Z"/>
                <w:sz w:val="16"/>
                <w:szCs w:val="16"/>
              </w:rPr>
            </w:pPr>
            <w:ins w:id="34108" w:author="Στάθης Καπ" w:date="2023-03-09T06:34:00Z">
              <w:r>
                <w:rPr>
                  <w:rFonts w:ascii="Calibri" w:hAnsi="Calibri" w:cstheme="minorHAnsi"/>
                  <w:color w:val="000000"/>
                  <w:sz w:val="16"/>
                  <w:szCs w:val="16"/>
                </w:rPr>
                <w:t>4.57</w:t>
              </w:r>
            </w:ins>
          </w:p>
        </w:tc>
        <w:tc>
          <w:tcPr>
            <w:tcW w:w="454" w:type="dxa"/>
            <w:vAlign w:val="center"/>
          </w:tcPr>
          <w:p w14:paraId="4839FDD4" w14:textId="6938F3F2" w:rsidR="001C06FA" w:rsidRPr="007E0F91" w:rsidRDefault="001C06FA" w:rsidP="001C06FA">
            <w:pPr>
              <w:jc w:val="center"/>
              <w:rPr>
                <w:ins w:id="34109" w:author="Στάθης Καπ" w:date="2023-03-09T06:32:00Z"/>
                <w:sz w:val="16"/>
                <w:szCs w:val="16"/>
              </w:rPr>
            </w:pPr>
            <w:ins w:id="34110" w:author="Στάθης Καπ" w:date="2023-03-09T06:3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7777777" w:rsidR="001C06FA" w:rsidRPr="007E0F91" w:rsidRDefault="001C06FA" w:rsidP="001C06FA">
            <w:pPr>
              <w:jc w:val="center"/>
              <w:rPr>
                <w:ins w:id="34111" w:author="Στάθης Καπ" w:date="2023-03-09T06:32:00Z"/>
                <w:sz w:val="16"/>
                <w:szCs w:val="16"/>
              </w:rPr>
            </w:pPr>
          </w:p>
        </w:tc>
        <w:tc>
          <w:tcPr>
            <w:tcW w:w="453" w:type="dxa"/>
            <w:tcBorders>
              <w:left w:val="single" w:sz="4" w:space="0" w:color="auto"/>
            </w:tcBorders>
            <w:vAlign w:val="center"/>
          </w:tcPr>
          <w:p w14:paraId="62588C08" w14:textId="06D52B83" w:rsidR="001C06FA" w:rsidRPr="007E0F91" w:rsidRDefault="001C06FA" w:rsidP="001C06FA">
            <w:pPr>
              <w:jc w:val="center"/>
              <w:rPr>
                <w:ins w:id="34112" w:author="Στάθης Καπ" w:date="2023-03-09T06:32:00Z"/>
                <w:sz w:val="16"/>
                <w:szCs w:val="16"/>
              </w:rPr>
            </w:pPr>
            <w:ins w:id="34113" w:author="Στάθης Καπ" w:date="2023-03-09T06:34:00Z">
              <w:r>
                <w:rPr>
                  <w:rFonts w:ascii="Calibri" w:hAnsi="Calibri" w:cs="Calibri"/>
                  <w:color w:val="000000"/>
                  <w:sz w:val="16"/>
                  <w:szCs w:val="16"/>
                </w:rPr>
                <w:t>1610</w:t>
              </w:r>
            </w:ins>
          </w:p>
        </w:tc>
        <w:tc>
          <w:tcPr>
            <w:tcW w:w="454" w:type="dxa"/>
            <w:vAlign w:val="center"/>
          </w:tcPr>
          <w:p w14:paraId="7A00EF09" w14:textId="2972BEBE" w:rsidR="001C06FA" w:rsidRPr="007E0F91" w:rsidRDefault="001C06FA" w:rsidP="001C06FA">
            <w:pPr>
              <w:jc w:val="center"/>
              <w:rPr>
                <w:ins w:id="34114" w:author="Στάθης Καπ" w:date="2023-03-09T06:32:00Z"/>
                <w:sz w:val="16"/>
                <w:szCs w:val="16"/>
              </w:rPr>
            </w:pPr>
            <w:ins w:id="34115" w:author="Στάθης Καπ" w:date="2023-03-09T06:34:00Z">
              <w:r>
                <w:rPr>
                  <w:rFonts w:ascii="Calibri" w:hAnsi="Calibri" w:cstheme="minorHAnsi"/>
                  <w:color w:val="000000"/>
                  <w:sz w:val="16"/>
                  <w:szCs w:val="16"/>
                </w:rPr>
                <w:t>8</w:t>
              </w:r>
            </w:ins>
          </w:p>
        </w:tc>
        <w:tc>
          <w:tcPr>
            <w:tcW w:w="454" w:type="dxa"/>
            <w:vAlign w:val="center"/>
          </w:tcPr>
          <w:p w14:paraId="10DF2E33" w14:textId="2C2686AD" w:rsidR="001C06FA" w:rsidRPr="007E0F91" w:rsidRDefault="001C06FA" w:rsidP="001C06FA">
            <w:pPr>
              <w:jc w:val="center"/>
              <w:rPr>
                <w:ins w:id="34116" w:author="Στάθης Καπ" w:date="2023-03-09T06:32:00Z"/>
                <w:sz w:val="16"/>
                <w:szCs w:val="16"/>
              </w:rPr>
            </w:pPr>
            <w:ins w:id="34117" w:author="Στάθης Καπ" w:date="2023-03-09T06:34:00Z">
              <w:r>
                <w:rPr>
                  <w:rFonts w:ascii="Calibri" w:hAnsi="Calibri" w:cs="Calibri"/>
                  <w:color w:val="000000"/>
                  <w:sz w:val="16"/>
                  <w:szCs w:val="16"/>
                </w:rPr>
                <w:t>0.247</w:t>
              </w:r>
            </w:ins>
          </w:p>
        </w:tc>
        <w:tc>
          <w:tcPr>
            <w:tcW w:w="454" w:type="dxa"/>
            <w:tcBorders>
              <w:right w:val="single" w:sz="4" w:space="0" w:color="auto"/>
            </w:tcBorders>
            <w:vAlign w:val="center"/>
          </w:tcPr>
          <w:p w14:paraId="5CFC0CCE" w14:textId="77777777" w:rsidR="001C06FA" w:rsidRPr="007E0F91" w:rsidRDefault="001C06FA" w:rsidP="001C06FA">
            <w:pPr>
              <w:jc w:val="center"/>
              <w:rPr>
                <w:ins w:id="34118" w:author="Στάθης Καπ" w:date="2023-03-09T06:32:00Z"/>
                <w:sz w:val="16"/>
                <w:szCs w:val="16"/>
              </w:rPr>
            </w:pPr>
          </w:p>
        </w:tc>
        <w:tc>
          <w:tcPr>
            <w:tcW w:w="453" w:type="dxa"/>
            <w:tcBorders>
              <w:left w:val="single" w:sz="4" w:space="0" w:color="auto"/>
            </w:tcBorders>
            <w:vAlign w:val="center"/>
          </w:tcPr>
          <w:p w14:paraId="4C84101B" w14:textId="51D1A991" w:rsidR="001C06FA" w:rsidRPr="007E0F91" w:rsidRDefault="001C06FA" w:rsidP="001C06FA">
            <w:pPr>
              <w:jc w:val="center"/>
              <w:rPr>
                <w:ins w:id="34119" w:author="Στάθης Καπ" w:date="2023-03-09T06:32:00Z"/>
                <w:sz w:val="16"/>
                <w:szCs w:val="16"/>
              </w:rPr>
            </w:pPr>
            <w:ins w:id="34120" w:author="Στάθης Καπ" w:date="2023-03-09T06:35:00Z">
              <w:r>
                <w:rPr>
                  <w:rFonts w:ascii="Calibri" w:hAnsi="Calibri" w:cs="Calibri"/>
                  <w:color w:val="000000"/>
                  <w:sz w:val="16"/>
                  <w:szCs w:val="16"/>
                </w:rPr>
                <w:t>1720</w:t>
              </w:r>
            </w:ins>
          </w:p>
        </w:tc>
        <w:tc>
          <w:tcPr>
            <w:tcW w:w="454" w:type="dxa"/>
            <w:vAlign w:val="center"/>
          </w:tcPr>
          <w:p w14:paraId="016AAA6A" w14:textId="52FA5119" w:rsidR="001C06FA" w:rsidRPr="007E0F91" w:rsidRDefault="001C06FA" w:rsidP="001C06FA">
            <w:pPr>
              <w:jc w:val="center"/>
              <w:rPr>
                <w:ins w:id="34121" w:author="Στάθης Καπ" w:date="2023-03-09T06:32:00Z"/>
                <w:sz w:val="16"/>
                <w:szCs w:val="16"/>
              </w:rPr>
            </w:pPr>
            <w:ins w:id="34122" w:author="Στάθης Καπ" w:date="2023-03-09T06:35:00Z">
              <w:r>
                <w:rPr>
                  <w:rFonts w:ascii="Calibri" w:hAnsi="Calibri" w:cstheme="minorHAnsi"/>
                  <w:color w:val="000000"/>
                  <w:sz w:val="16"/>
                  <w:szCs w:val="16"/>
                </w:rPr>
                <w:t>1.71</w:t>
              </w:r>
            </w:ins>
          </w:p>
        </w:tc>
        <w:tc>
          <w:tcPr>
            <w:tcW w:w="454" w:type="dxa"/>
            <w:vAlign w:val="center"/>
          </w:tcPr>
          <w:p w14:paraId="7418465F" w14:textId="1E8112FE" w:rsidR="001C06FA" w:rsidRPr="007E0F91" w:rsidRDefault="001C06FA" w:rsidP="001C06FA">
            <w:pPr>
              <w:jc w:val="center"/>
              <w:rPr>
                <w:ins w:id="34123" w:author="Στάθης Καπ" w:date="2023-03-09T06:32:00Z"/>
                <w:sz w:val="16"/>
                <w:szCs w:val="16"/>
              </w:rPr>
            </w:pPr>
            <w:ins w:id="34124" w:author="Στάθης Καπ" w:date="2023-03-09T06:35:00Z">
              <w:r>
                <w:rPr>
                  <w:rFonts w:ascii="Calibri" w:hAnsi="Calibri" w:cs="Calibri"/>
                  <w:color w:val="000000"/>
                  <w:sz w:val="16"/>
                  <w:szCs w:val="16"/>
                </w:rPr>
                <w:t>0.233</w:t>
              </w:r>
            </w:ins>
          </w:p>
        </w:tc>
        <w:tc>
          <w:tcPr>
            <w:tcW w:w="461" w:type="dxa"/>
            <w:tcBorders>
              <w:right w:val="single" w:sz="4" w:space="0" w:color="auto"/>
            </w:tcBorders>
            <w:vAlign w:val="center"/>
          </w:tcPr>
          <w:p w14:paraId="6250AE9C" w14:textId="77777777" w:rsidR="001C06FA" w:rsidRPr="007E0F91" w:rsidRDefault="001C06FA" w:rsidP="001C06FA">
            <w:pPr>
              <w:jc w:val="center"/>
              <w:rPr>
                <w:ins w:id="34125" w:author="Στάθης Καπ" w:date="2023-03-09T06:32:00Z"/>
                <w:sz w:val="16"/>
                <w:szCs w:val="16"/>
              </w:rPr>
            </w:pPr>
          </w:p>
        </w:tc>
      </w:tr>
      <w:tr w:rsidR="001C06FA" w14:paraId="0F698933" w14:textId="77777777" w:rsidTr="009861B1">
        <w:trPr>
          <w:trHeight w:val="170"/>
          <w:jc w:val="center"/>
          <w:ins w:id="341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1C06FA" w:rsidRPr="007E0F91" w:rsidRDefault="001C06FA" w:rsidP="001C06FA">
            <w:pPr>
              <w:jc w:val="center"/>
              <w:rPr>
                <w:ins w:id="34127" w:author="Στάθης Καπ" w:date="2023-03-09T06:32:00Z"/>
                <w:sz w:val="16"/>
                <w:szCs w:val="16"/>
              </w:rPr>
            </w:pPr>
            <w:ins w:id="34128"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68C0A141" w:rsidR="001C06FA" w:rsidRPr="007E0F91" w:rsidRDefault="001C06FA" w:rsidP="001C06FA">
            <w:pPr>
              <w:jc w:val="center"/>
              <w:rPr>
                <w:ins w:id="34129" w:author="Στάθης Καπ" w:date="2023-03-09T06:32:00Z"/>
                <w:sz w:val="16"/>
                <w:szCs w:val="16"/>
              </w:rPr>
            </w:pPr>
            <w:ins w:id="34130"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0B1F9DCC" w14:textId="40F71F04" w:rsidR="001C06FA" w:rsidRPr="007E0F91" w:rsidRDefault="001C06FA" w:rsidP="001C06FA">
            <w:pPr>
              <w:jc w:val="center"/>
              <w:rPr>
                <w:ins w:id="34131" w:author="Στάθης Καπ" w:date="2023-03-09T06:32:00Z"/>
                <w:sz w:val="16"/>
                <w:szCs w:val="16"/>
              </w:rPr>
            </w:pPr>
            <w:ins w:id="34132" w:author="Στάθης Καπ" w:date="2023-03-09T06:32:00Z">
              <w:r>
                <w:rPr>
                  <w:rFonts w:ascii="Calibri" w:hAnsi="Calibri" w:cs="Calibri"/>
                  <w:color w:val="000000"/>
                  <w:sz w:val="16"/>
                  <w:szCs w:val="16"/>
                </w:rPr>
                <w:t>1750</w:t>
              </w:r>
            </w:ins>
          </w:p>
        </w:tc>
        <w:tc>
          <w:tcPr>
            <w:tcW w:w="453" w:type="dxa"/>
            <w:tcBorders>
              <w:left w:val="single" w:sz="4" w:space="0" w:color="auto"/>
            </w:tcBorders>
            <w:vAlign w:val="center"/>
          </w:tcPr>
          <w:p w14:paraId="56F5419F" w14:textId="46D2FA06" w:rsidR="001C06FA" w:rsidRPr="007E0F91" w:rsidRDefault="001C06FA" w:rsidP="001C06FA">
            <w:pPr>
              <w:jc w:val="center"/>
              <w:rPr>
                <w:ins w:id="34133" w:author="Στάθης Καπ" w:date="2023-03-09T06:32:00Z"/>
                <w:sz w:val="16"/>
                <w:szCs w:val="16"/>
              </w:rPr>
            </w:pPr>
            <w:ins w:id="34134" w:author="Στάθης Καπ" w:date="2023-03-09T06:33:00Z">
              <w:r>
                <w:rPr>
                  <w:rFonts w:ascii="Calibri" w:hAnsi="Calibri" w:cs="Calibri"/>
                  <w:color w:val="000000"/>
                  <w:sz w:val="16"/>
                  <w:szCs w:val="16"/>
                </w:rPr>
                <w:t>1690</w:t>
              </w:r>
            </w:ins>
          </w:p>
        </w:tc>
        <w:tc>
          <w:tcPr>
            <w:tcW w:w="708" w:type="dxa"/>
            <w:vAlign w:val="center"/>
          </w:tcPr>
          <w:p w14:paraId="19E36632" w14:textId="257C0F5F" w:rsidR="001C06FA" w:rsidRPr="007E0F91" w:rsidRDefault="001C06FA" w:rsidP="001C06FA">
            <w:pPr>
              <w:jc w:val="center"/>
              <w:rPr>
                <w:ins w:id="34135" w:author="Στάθης Καπ" w:date="2023-03-09T06:32:00Z"/>
                <w:sz w:val="16"/>
                <w:szCs w:val="16"/>
              </w:rPr>
            </w:pPr>
            <w:ins w:id="34136" w:author="Στάθης Καπ" w:date="2023-03-09T06:33:00Z">
              <w:r>
                <w:rPr>
                  <w:rFonts w:ascii="Calibri" w:hAnsi="Calibri" w:cstheme="minorHAnsi"/>
                  <w:color w:val="000000"/>
                  <w:sz w:val="16"/>
                  <w:szCs w:val="16"/>
                </w:rPr>
                <w:t>6.63</w:t>
              </w:r>
            </w:ins>
          </w:p>
        </w:tc>
        <w:tc>
          <w:tcPr>
            <w:tcW w:w="652" w:type="dxa"/>
            <w:vMerge/>
            <w:tcBorders>
              <w:right w:val="single" w:sz="4" w:space="0" w:color="auto"/>
            </w:tcBorders>
            <w:vAlign w:val="center"/>
          </w:tcPr>
          <w:p w14:paraId="43D44FF9" w14:textId="77777777" w:rsidR="001C06FA" w:rsidRPr="007E0F91" w:rsidRDefault="001C06FA" w:rsidP="001C06FA">
            <w:pPr>
              <w:jc w:val="center"/>
              <w:rPr>
                <w:ins w:id="34137" w:author="Στάθης Καπ" w:date="2023-03-09T06:32:00Z"/>
                <w:sz w:val="16"/>
                <w:szCs w:val="16"/>
              </w:rPr>
            </w:pPr>
          </w:p>
        </w:tc>
        <w:tc>
          <w:tcPr>
            <w:tcW w:w="453" w:type="dxa"/>
            <w:tcBorders>
              <w:left w:val="single" w:sz="4" w:space="0" w:color="auto"/>
            </w:tcBorders>
            <w:vAlign w:val="center"/>
          </w:tcPr>
          <w:p w14:paraId="430CEC0F" w14:textId="074C0C30" w:rsidR="001C06FA" w:rsidRPr="007E0F91" w:rsidRDefault="001C06FA" w:rsidP="001C06FA">
            <w:pPr>
              <w:jc w:val="center"/>
              <w:rPr>
                <w:ins w:id="34138" w:author="Στάθης Καπ" w:date="2023-03-09T06:32:00Z"/>
                <w:sz w:val="16"/>
                <w:szCs w:val="16"/>
              </w:rPr>
            </w:pPr>
            <w:ins w:id="34139" w:author="Στάθης Καπ" w:date="2023-03-09T06:33:00Z">
              <w:r>
                <w:rPr>
                  <w:rFonts w:ascii="Calibri" w:hAnsi="Calibri" w:cs="Calibri"/>
                  <w:color w:val="000000"/>
                  <w:sz w:val="16"/>
                  <w:szCs w:val="16"/>
                </w:rPr>
                <w:t>1670</w:t>
              </w:r>
            </w:ins>
          </w:p>
        </w:tc>
        <w:tc>
          <w:tcPr>
            <w:tcW w:w="454" w:type="dxa"/>
            <w:vAlign w:val="center"/>
          </w:tcPr>
          <w:p w14:paraId="61C8C4CD" w14:textId="3FC81F54" w:rsidR="001C06FA" w:rsidRPr="007E0F91" w:rsidRDefault="001C06FA" w:rsidP="001C06FA">
            <w:pPr>
              <w:jc w:val="center"/>
              <w:rPr>
                <w:ins w:id="34140" w:author="Στάθης Καπ" w:date="2023-03-09T06:32:00Z"/>
                <w:sz w:val="16"/>
                <w:szCs w:val="16"/>
              </w:rPr>
            </w:pPr>
            <w:ins w:id="34141" w:author="Στάθης Καπ" w:date="2023-03-09T06:34:00Z">
              <w:r>
                <w:rPr>
                  <w:rFonts w:ascii="Calibri" w:hAnsi="Calibri" w:cstheme="minorHAnsi"/>
                  <w:color w:val="000000"/>
                  <w:sz w:val="16"/>
                  <w:szCs w:val="16"/>
                </w:rPr>
                <w:t>1.18</w:t>
              </w:r>
            </w:ins>
          </w:p>
        </w:tc>
        <w:tc>
          <w:tcPr>
            <w:tcW w:w="454" w:type="dxa"/>
            <w:vAlign w:val="center"/>
          </w:tcPr>
          <w:p w14:paraId="6E32E601" w14:textId="48F3705E" w:rsidR="001C06FA" w:rsidRPr="007E0F91" w:rsidRDefault="001C06FA" w:rsidP="001C06FA">
            <w:pPr>
              <w:jc w:val="center"/>
              <w:rPr>
                <w:ins w:id="34142" w:author="Στάθης Καπ" w:date="2023-03-09T06:32:00Z"/>
                <w:sz w:val="16"/>
                <w:szCs w:val="16"/>
              </w:rPr>
            </w:pPr>
            <w:ins w:id="34143" w:author="Στάθης Καπ" w:date="2023-03-09T06:3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77777777" w:rsidR="001C06FA" w:rsidRPr="007E0F91" w:rsidRDefault="001C06FA" w:rsidP="001C06FA">
            <w:pPr>
              <w:jc w:val="center"/>
              <w:rPr>
                <w:ins w:id="34144" w:author="Στάθης Καπ" w:date="2023-03-09T06:32:00Z"/>
                <w:sz w:val="16"/>
                <w:szCs w:val="16"/>
              </w:rPr>
            </w:pPr>
          </w:p>
        </w:tc>
        <w:tc>
          <w:tcPr>
            <w:tcW w:w="453" w:type="dxa"/>
            <w:tcBorders>
              <w:left w:val="single" w:sz="4" w:space="0" w:color="auto"/>
            </w:tcBorders>
            <w:vAlign w:val="center"/>
          </w:tcPr>
          <w:p w14:paraId="14244984" w14:textId="3AF2F5F0" w:rsidR="001C06FA" w:rsidRPr="007E0F91" w:rsidRDefault="001C06FA" w:rsidP="001C06FA">
            <w:pPr>
              <w:jc w:val="center"/>
              <w:rPr>
                <w:ins w:id="34145" w:author="Στάθης Καπ" w:date="2023-03-09T06:32:00Z"/>
                <w:sz w:val="16"/>
                <w:szCs w:val="16"/>
              </w:rPr>
            </w:pPr>
            <w:ins w:id="34146" w:author="Στάθης Καπ" w:date="2023-03-09T06:34:00Z">
              <w:r>
                <w:rPr>
                  <w:rFonts w:ascii="Calibri" w:hAnsi="Calibri" w:cs="Calibri"/>
                  <w:color w:val="000000"/>
                  <w:sz w:val="16"/>
                  <w:szCs w:val="16"/>
                </w:rPr>
                <w:t>1680</w:t>
              </w:r>
            </w:ins>
          </w:p>
        </w:tc>
        <w:tc>
          <w:tcPr>
            <w:tcW w:w="454" w:type="dxa"/>
            <w:vAlign w:val="center"/>
          </w:tcPr>
          <w:p w14:paraId="4F2500CE" w14:textId="320C5950" w:rsidR="001C06FA" w:rsidRPr="007E0F91" w:rsidRDefault="001C06FA" w:rsidP="001C06FA">
            <w:pPr>
              <w:jc w:val="center"/>
              <w:rPr>
                <w:ins w:id="34147" w:author="Στάθης Καπ" w:date="2023-03-09T06:32:00Z"/>
                <w:sz w:val="16"/>
                <w:szCs w:val="16"/>
              </w:rPr>
            </w:pPr>
            <w:ins w:id="34148" w:author="Στάθης Καπ" w:date="2023-03-09T06:34:00Z">
              <w:r>
                <w:rPr>
                  <w:rFonts w:ascii="Calibri" w:hAnsi="Calibri" w:cstheme="minorHAnsi"/>
                  <w:color w:val="000000"/>
                  <w:sz w:val="16"/>
                  <w:szCs w:val="16"/>
                </w:rPr>
                <w:t>0.59</w:t>
              </w:r>
            </w:ins>
          </w:p>
        </w:tc>
        <w:tc>
          <w:tcPr>
            <w:tcW w:w="454" w:type="dxa"/>
            <w:vAlign w:val="center"/>
          </w:tcPr>
          <w:p w14:paraId="599CACFC" w14:textId="5D096B52" w:rsidR="001C06FA" w:rsidRPr="007E0F91" w:rsidRDefault="001C06FA" w:rsidP="001C06FA">
            <w:pPr>
              <w:jc w:val="center"/>
              <w:rPr>
                <w:ins w:id="34149" w:author="Στάθης Καπ" w:date="2023-03-09T06:32:00Z"/>
                <w:sz w:val="16"/>
                <w:szCs w:val="16"/>
              </w:rPr>
            </w:pPr>
            <w:ins w:id="34150" w:author="Στάθης Καπ" w:date="2023-03-09T06:34:00Z">
              <w:r>
                <w:rPr>
                  <w:rFonts w:ascii="Calibri" w:hAnsi="Calibri" w:cs="Calibri"/>
                  <w:color w:val="000000"/>
                  <w:sz w:val="16"/>
                  <w:szCs w:val="16"/>
                </w:rPr>
                <w:t>0.383</w:t>
              </w:r>
            </w:ins>
          </w:p>
        </w:tc>
        <w:tc>
          <w:tcPr>
            <w:tcW w:w="454" w:type="dxa"/>
            <w:tcBorders>
              <w:right w:val="single" w:sz="4" w:space="0" w:color="auto"/>
            </w:tcBorders>
            <w:vAlign w:val="center"/>
          </w:tcPr>
          <w:p w14:paraId="6AA52AB1" w14:textId="77777777" w:rsidR="001C06FA" w:rsidRPr="007E0F91" w:rsidRDefault="001C06FA" w:rsidP="001C06FA">
            <w:pPr>
              <w:jc w:val="center"/>
              <w:rPr>
                <w:ins w:id="34151" w:author="Στάθης Καπ" w:date="2023-03-09T06:32:00Z"/>
                <w:sz w:val="16"/>
                <w:szCs w:val="16"/>
              </w:rPr>
            </w:pPr>
          </w:p>
        </w:tc>
        <w:tc>
          <w:tcPr>
            <w:tcW w:w="453" w:type="dxa"/>
            <w:tcBorders>
              <w:left w:val="single" w:sz="4" w:space="0" w:color="auto"/>
            </w:tcBorders>
            <w:vAlign w:val="center"/>
          </w:tcPr>
          <w:p w14:paraId="5D63BEC3" w14:textId="73630B45" w:rsidR="001C06FA" w:rsidRPr="007E0F91" w:rsidRDefault="001C06FA" w:rsidP="001C06FA">
            <w:pPr>
              <w:jc w:val="center"/>
              <w:rPr>
                <w:ins w:id="34152" w:author="Στάθης Καπ" w:date="2023-03-09T06:32:00Z"/>
                <w:sz w:val="16"/>
                <w:szCs w:val="16"/>
              </w:rPr>
            </w:pPr>
            <w:ins w:id="34153" w:author="Στάθης Καπ" w:date="2023-03-09T06:35:00Z">
              <w:r>
                <w:rPr>
                  <w:rFonts w:ascii="Calibri" w:hAnsi="Calibri" w:cs="Calibri"/>
                  <w:color w:val="000000"/>
                  <w:sz w:val="16"/>
                  <w:szCs w:val="16"/>
                </w:rPr>
                <w:t>1640</w:t>
              </w:r>
            </w:ins>
          </w:p>
        </w:tc>
        <w:tc>
          <w:tcPr>
            <w:tcW w:w="454" w:type="dxa"/>
            <w:vAlign w:val="center"/>
          </w:tcPr>
          <w:p w14:paraId="569A1F59" w14:textId="68061E6C" w:rsidR="001C06FA" w:rsidRPr="007E0F91" w:rsidRDefault="001C06FA" w:rsidP="001C06FA">
            <w:pPr>
              <w:jc w:val="center"/>
              <w:rPr>
                <w:ins w:id="34154" w:author="Στάθης Καπ" w:date="2023-03-09T06:32:00Z"/>
                <w:sz w:val="16"/>
                <w:szCs w:val="16"/>
              </w:rPr>
            </w:pPr>
            <w:ins w:id="34155" w:author="Στάθης Καπ" w:date="2023-03-09T06:35:00Z">
              <w:r>
                <w:rPr>
                  <w:rFonts w:ascii="Calibri" w:hAnsi="Calibri" w:cstheme="minorHAnsi"/>
                  <w:color w:val="000000"/>
                  <w:sz w:val="16"/>
                  <w:szCs w:val="16"/>
                </w:rPr>
                <w:t>2.96</w:t>
              </w:r>
            </w:ins>
          </w:p>
        </w:tc>
        <w:tc>
          <w:tcPr>
            <w:tcW w:w="454" w:type="dxa"/>
            <w:vAlign w:val="center"/>
          </w:tcPr>
          <w:p w14:paraId="71B1715F" w14:textId="58C25D1C" w:rsidR="001C06FA" w:rsidRPr="007E0F91" w:rsidRDefault="001C06FA" w:rsidP="001C06FA">
            <w:pPr>
              <w:jc w:val="center"/>
              <w:rPr>
                <w:ins w:id="34156" w:author="Στάθης Καπ" w:date="2023-03-09T06:32:00Z"/>
                <w:sz w:val="16"/>
                <w:szCs w:val="16"/>
              </w:rPr>
            </w:pPr>
            <w:ins w:id="34157" w:author="Στάθης Καπ" w:date="2023-03-09T06:35:00Z">
              <w:r>
                <w:rPr>
                  <w:rFonts w:ascii="Calibri" w:hAnsi="Calibri" w:cs="Calibri"/>
                  <w:color w:val="000000"/>
                  <w:sz w:val="16"/>
                  <w:szCs w:val="16"/>
                </w:rPr>
                <w:t>0.244</w:t>
              </w:r>
            </w:ins>
          </w:p>
        </w:tc>
        <w:tc>
          <w:tcPr>
            <w:tcW w:w="461" w:type="dxa"/>
            <w:tcBorders>
              <w:right w:val="single" w:sz="4" w:space="0" w:color="auto"/>
            </w:tcBorders>
            <w:vAlign w:val="center"/>
          </w:tcPr>
          <w:p w14:paraId="3F5733C3" w14:textId="77777777" w:rsidR="001C06FA" w:rsidRPr="007E0F91" w:rsidRDefault="001C06FA" w:rsidP="001C06FA">
            <w:pPr>
              <w:jc w:val="center"/>
              <w:rPr>
                <w:ins w:id="34158" w:author="Στάθης Καπ" w:date="2023-03-09T06:32:00Z"/>
                <w:sz w:val="16"/>
                <w:szCs w:val="16"/>
              </w:rPr>
            </w:pPr>
          </w:p>
        </w:tc>
      </w:tr>
      <w:tr w:rsidR="001C06FA" w14:paraId="72BA5600" w14:textId="77777777" w:rsidTr="009861B1">
        <w:trPr>
          <w:trHeight w:val="170"/>
          <w:jc w:val="center"/>
          <w:ins w:id="341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1C06FA" w:rsidRPr="007E0F91" w:rsidRDefault="001C06FA" w:rsidP="001C06FA">
            <w:pPr>
              <w:jc w:val="center"/>
              <w:rPr>
                <w:ins w:id="34160" w:author="Στάθης Καπ" w:date="2023-03-09T06:32:00Z"/>
                <w:sz w:val="16"/>
                <w:szCs w:val="16"/>
              </w:rPr>
            </w:pPr>
            <w:ins w:id="34161"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636DC593" w:rsidR="001C06FA" w:rsidRPr="007E0F91" w:rsidRDefault="001C06FA" w:rsidP="001C06FA">
            <w:pPr>
              <w:jc w:val="center"/>
              <w:rPr>
                <w:ins w:id="34162" w:author="Στάθης Καπ" w:date="2023-03-09T06:32:00Z"/>
                <w:sz w:val="16"/>
                <w:szCs w:val="16"/>
              </w:rPr>
            </w:pPr>
            <w:ins w:id="34163"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20223F64" w14:textId="0541928A" w:rsidR="001C06FA" w:rsidRPr="007E0F91" w:rsidRDefault="001C06FA" w:rsidP="001C06FA">
            <w:pPr>
              <w:jc w:val="center"/>
              <w:rPr>
                <w:ins w:id="34164" w:author="Στάθης Καπ" w:date="2023-03-09T06:32:00Z"/>
                <w:sz w:val="16"/>
                <w:szCs w:val="16"/>
              </w:rPr>
            </w:pPr>
            <w:ins w:id="34165" w:author="Στάθης Καπ" w:date="2023-03-09T06:32:00Z">
              <w:r>
                <w:rPr>
                  <w:rFonts w:ascii="Calibri" w:hAnsi="Calibri" w:cs="Calibri"/>
                  <w:color w:val="000000"/>
                  <w:sz w:val="16"/>
                  <w:szCs w:val="16"/>
                </w:rPr>
                <w:t>1760</w:t>
              </w:r>
            </w:ins>
          </w:p>
        </w:tc>
        <w:tc>
          <w:tcPr>
            <w:tcW w:w="453" w:type="dxa"/>
            <w:tcBorders>
              <w:left w:val="single" w:sz="4" w:space="0" w:color="auto"/>
            </w:tcBorders>
            <w:vAlign w:val="center"/>
          </w:tcPr>
          <w:p w14:paraId="5CE6B292" w14:textId="26CE9159" w:rsidR="001C06FA" w:rsidRPr="007E0F91" w:rsidRDefault="001C06FA" w:rsidP="001C06FA">
            <w:pPr>
              <w:jc w:val="center"/>
              <w:rPr>
                <w:ins w:id="34166" w:author="Στάθης Καπ" w:date="2023-03-09T06:32:00Z"/>
                <w:sz w:val="16"/>
                <w:szCs w:val="16"/>
              </w:rPr>
            </w:pPr>
            <w:ins w:id="34167" w:author="Στάθης Καπ" w:date="2023-03-09T06:33:00Z">
              <w:r>
                <w:rPr>
                  <w:rFonts w:ascii="Calibri" w:hAnsi="Calibri" w:cs="Calibri"/>
                  <w:color w:val="000000"/>
                  <w:sz w:val="16"/>
                  <w:szCs w:val="16"/>
                </w:rPr>
                <w:t>1710</w:t>
              </w:r>
            </w:ins>
          </w:p>
        </w:tc>
        <w:tc>
          <w:tcPr>
            <w:tcW w:w="708" w:type="dxa"/>
            <w:vAlign w:val="center"/>
          </w:tcPr>
          <w:p w14:paraId="195D83AD" w14:textId="236679EB" w:rsidR="001C06FA" w:rsidRPr="007E0F91" w:rsidRDefault="001C06FA" w:rsidP="001C06FA">
            <w:pPr>
              <w:jc w:val="center"/>
              <w:rPr>
                <w:ins w:id="34168" w:author="Στάθης Καπ" w:date="2023-03-09T06:32:00Z"/>
                <w:sz w:val="16"/>
                <w:szCs w:val="16"/>
              </w:rPr>
            </w:pPr>
            <w:ins w:id="34169" w:author="Στάθης Καπ" w:date="2023-03-09T06:33:00Z">
              <w:r>
                <w:rPr>
                  <w:rFonts w:ascii="Calibri" w:hAnsi="Calibri" w:cstheme="minorHAnsi"/>
                  <w:color w:val="000000"/>
                  <w:sz w:val="16"/>
                  <w:szCs w:val="16"/>
                </w:rPr>
                <w:t>5.52</w:t>
              </w:r>
            </w:ins>
          </w:p>
        </w:tc>
        <w:tc>
          <w:tcPr>
            <w:tcW w:w="652" w:type="dxa"/>
            <w:vMerge/>
            <w:tcBorders>
              <w:right w:val="single" w:sz="4" w:space="0" w:color="auto"/>
            </w:tcBorders>
            <w:vAlign w:val="center"/>
          </w:tcPr>
          <w:p w14:paraId="33914842" w14:textId="77777777" w:rsidR="001C06FA" w:rsidRPr="007E0F91" w:rsidRDefault="001C06FA" w:rsidP="001C06FA">
            <w:pPr>
              <w:jc w:val="center"/>
              <w:rPr>
                <w:ins w:id="34170" w:author="Στάθης Καπ" w:date="2023-03-09T06:32:00Z"/>
                <w:sz w:val="16"/>
                <w:szCs w:val="16"/>
              </w:rPr>
            </w:pPr>
          </w:p>
        </w:tc>
        <w:tc>
          <w:tcPr>
            <w:tcW w:w="453" w:type="dxa"/>
            <w:tcBorders>
              <w:left w:val="single" w:sz="4" w:space="0" w:color="auto"/>
            </w:tcBorders>
            <w:vAlign w:val="center"/>
          </w:tcPr>
          <w:p w14:paraId="678DDF98" w14:textId="0B7C36BA" w:rsidR="001C06FA" w:rsidRPr="007E0F91" w:rsidRDefault="001C06FA" w:rsidP="001C06FA">
            <w:pPr>
              <w:jc w:val="center"/>
              <w:rPr>
                <w:ins w:id="34171" w:author="Στάθης Καπ" w:date="2023-03-09T06:32:00Z"/>
                <w:sz w:val="16"/>
                <w:szCs w:val="16"/>
              </w:rPr>
            </w:pPr>
            <w:ins w:id="34172" w:author="Στάθης Καπ" w:date="2023-03-09T06:33:00Z">
              <w:r>
                <w:rPr>
                  <w:rFonts w:ascii="Calibri" w:hAnsi="Calibri" w:cs="Calibri"/>
                  <w:color w:val="000000"/>
                  <w:sz w:val="16"/>
                  <w:szCs w:val="16"/>
                </w:rPr>
                <w:t>1710</w:t>
              </w:r>
            </w:ins>
          </w:p>
        </w:tc>
        <w:tc>
          <w:tcPr>
            <w:tcW w:w="454" w:type="dxa"/>
            <w:vAlign w:val="center"/>
          </w:tcPr>
          <w:p w14:paraId="48C7BF55" w14:textId="7B66AF74" w:rsidR="001C06FA" w:rsidRPr="007E0F91" w:rsidRDefault="001C06FA" w:rsidP="001C06FA">
            <w:pPr>
              <w:jc w:val="center"/>
              <w:rPr>
                <w:ins w:id="34173" w:author="Στάθης Καπ" w:date="2023-03-09T06:32:00Z"/>
                <w:sz w:val="16"/>
                <w:szCs w:val="16"/>
              </w:rPr>
            </w:pPr>
            <w:ins w:id="34174" w:author="Στάθης Καπ" w:date="2023-03-09T06:34:00Z">
              <w:r>
                <w:rPr>
                  <w:rFonts w:ascii="Calibri" w:hAnsi="Calibri" w:cstheme="minorHAnsi"/>
                  <w:color w:val="000000"/>
                  <w:sz w:val="16"/>
                  <w:szCs w:val="16"/>
                </w:rPr>
                <w:t>0</w:t>
              </w:r>
            </w:ins>
          </w:p>
        </w:tc>
        <w:tc>
          <w:tcPr>
            <w:tcW w:w="454" w:type="dxa"/>
            <w:vAlign w:val="center"/>
          </w:tcPr>
          <w:p w14:paraId="3203F60C" w14:textId="3E2A9DBD" w:rsidR="001C06FA" w:rsidRPr="007E0F91" w:rsidRDefault="001C06FA" w:rsidP="001C06FA">
            <w:pPr>
              <w:jc w:val="center"/>
              <w:rPr>
                <w:ins w:id="34175" w:author="Στάθης Καπ" w:date="2023-03-09T06:32:00Z"/>
                <w:sz w:val="16"/>
                <w:szCs w:val="16"/>
              </w:rPr>
            </w:pPr>
            <w:ins w:id="34176" w:author="Στάθης Καπ" w:date="2023-03-09T06:3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77777777" w:rsidR="001C06FA" w:rsidRPr="007E0F91" w:rsidRDefault="001C06FA" w:rsidP="001C06FA">
            <w:pPr>
              <w:jc w:val="center"/>
              <w:rPr>
                <w:ins w:id="34177" w:author="Στάθης Καπ" w:date="2023-03-09T06:32:00Z"/>
                <w:sz w:val="16"/>
                <w:szCs w:val="16"/>
              </w:rPr>
            </w:pPr>
          </w:p>
        </w:tc>
        <w:tc>
          <w:tcPr>
            <w:tcW w:w="453" w:type="dxa"/>
            <w:tcBorders>
              <w:left w:val="single" w:sz="4" w:space="0" w:color="auto"/>
            </w:tcBorders>
            <w:vAlign w:val="center"/>
          </w:tcPr>
          <w:p w14:paraId="571E31B3" w14:textId="15D1DE9E" w:rsidR="001C06FA" w:rsidRPr="007E0F91" w:rsidRDefault="001C06FA" w:rsidP="001C06FA">
            <w:pPr>
              <w:jc w:val="center"/>
              <w:rPr>
                <w:ins w:id="34178" w:author="Στάθης Καπ" w:date="2023-03-09T06:32:00Z"/>
                <w:sz w:val="16"/>
                <w:szCs w:val="16"/>
              </w:rPr>
            </w:pPr>
            <w:ins w:id="34179" w:author="Στάθης Καπ" w:date="2023-03-09T06:34:00Z">
              <w:r>
                <w:rPr>
                  <w:rFonts w:ascii="Calibri" w:hAnsi="Calibri" w:cs="Calibri"/>
                  <w:color w:val="000000"/>
                  <w:sz w:val="16"/>
                  <w:szCs w:val="16"/>
                </w:rPr>
                <w:t>1690</w:t>
              </w:r>
            </w:ins>
          </w:p>
        </w:tc>
        <w:tc>
          <w:tcPr>
            <w:tcW w:w="454" w:type="dxa"/>
            <w:vAlign w:val="center"/>
          </w:tcPr>
          <w:p w14:paraId="3C658242" w14:textId="1ECB272F" w:rsidR="001C06FA" w:rsidRPr="007E0F91" w:rsidRDefault="001C06FA" w:rsidP="001C06FA">
            <w:pPr>
              <w:jc w:val="center"/>
              <w:rPr>
                <w:ins w:id="34180" w:author="Στάθης Καπ" w:date="2023-03-09T06:32:00Z"/>
                <w:sz w:val="16"/>
                <w:szCs w:val="16"/>
              </w:rPr>
            </w:pPr>
            <w:ins w:id="34181" w:author="Στάθης Καπ" w:date="2023-03-09T06:34:00Z">
              <w:r>
                <w:rPr>
                  <w:rFonts w:ascii="Calibri" w:hAnsi="Calibri" w:cstheme="minorHAnsi"/>
                  <w:color w:val="000000"/>
                  <w:sz w:val="16"/>
                  <w:szCs w:val="16"/>
                </w:rPr>
                <w:t>1.17</w:t>
              </w:r>
            </w:ins>
          </w:p>
        </w:tc>
        <w:tc>
          <w:tcPr>
            <w:tcW w:w="454" w:type="dxa"/>
            <w:vAlign w:val="center"/>
          </w:tcPr>
          <w:p w14:paraId="1D42FCD7" w14:textId="4D6705C6" w:rsidR="001C06FA" w:rsidRPr="007E0F91" w:rsidRDefault="001C06FA" w:rsidP="001C06FA">
            <w:pPr>
              <w:jc w:val="center"/>
              <w:rPr>
                <w:ins w:id="34182" w:author="Στάθης Καπ" w:date="2023-03-09T06:32:00Z"/>
                <w:sz w:val="16"/>
                <w:szCs w:val="16"/>
              </w:rPr>
            </w:pPr>
            <w:ins w:id="34183" w:author="Στάθης Καπ" w:date="2023-03-09T06:34:00Z">
              <w:r>
                <w:rPr>
                  <w:rFonts w:ascii="Calibri" w:hAnsi="Calibri" w:cs="Calibri"/>
                  <w:color w:val="000000"/>
                  <w:sz w:val="16"/>
                  <w:szCs w:val="16"/>
                </w:rPr>
                <w:t>0.411</w:t>
              </w:r>
            </w:ins>
          </w:p>
        </w:tc>
        <w:tc>
          <w:tcPr>
            <w:tcW w:w="454" w:type="dxa"/>
            <w:tcBorders>
              <w:right w:val="single" w:sz="4" w:space="0" w:color="auto"/>
            </w:tcBorders>
            <w:vAlign w:val="center"/>
          </w:tcPr>
          <w:p w14:paraId="2DEA75EF" w14:textId="77777777" w:rsidR="001C06FA" w:rsidRPr="007E0F91" w:rsidRDefault="001C06FA" w:rsidP="001C06FA">
            <w:pPr>
              <w:jc w:val="center"/>
              <w:rPr>
                <w:ins w:id="34184" w:author="Στάθης Καπ" w:date="2023-03-09T06:32:00Z"/>
                <w:sz w:val="16"/>
                <w:szCs w:val="16"/>
              </w:rPr>
            </w:pPr>
          </w:p>
        </w:tc>
        <w:tc>
          <w:tcPr>
            <w:tcW w:w="453" w:type="dxa"/>
            <w:tcBorders>
              <w:left w:val="single" w:sz="4" w:space="0" w:color="auto"/>
            </w:tcBorders>
            <w:vAlign w:val="center"/>
          </w:tcPr>
          <w:p w14:paraId="16BB23A6" w14:textId="39B44FFA" w:rsidR="001C06FA" w:rsidRPr="007E0F91" w:rsidRDefault="001C06FA" w:rsidP="001C06FA">
            <w:pPr>
              <w:jc w:val="center"/>
              <w:rPr>
                <w:ins w:id="34185" w:author="Στάθης Καπ" w:date="2023-03-09T06:32:00Z"/>
                <w:sz w:val="16"/>
                <w:szCs w:val="16"/>
              </w:rPr>
            </w:pPr>
            <w:ins w:id="34186" w:author="Στάθης Καπ" w:date="2023-03-09T06:35:00Z">
              <w:r>
                <w:rPr>
                  <w:rFonts w:ascii="Calibri" w:hAnsi="Calibri" w:cs="Calibri"/>
                  <w:color w:val="000000"/>
                  <w:sz w:val="16"/>
                  <w:szCs w:val="16"/>
                </w:rPr>
                <w:t>1680</w:t>
              </w:r>
            </w:ins>
          </w:p>
        </w:tc>
        <w:tc>
          <w:tcPr>
            <w:tcW w:w="454" w:type="dxa"/>
            <w:vAlign w:val="center"/>
          </w:tcPr>
          <w:p w14:paraId="24535845" w14:textId="4DC9F61E" w:rsidR="001C06FA" w:rsidRPr="007E0F91" w:rsidRDefault="001C06FA" w:rsidP="001C06FA">
            <w:pPr>
              <w:jc w:val="center"/>
              <w:rPr>
                <w:ins w:id="34187" w:author="Στάθης Καπ" w:date="2023-03-09T06:32:00Z"/>
                <w:sz w:val="16"/>
                <w:szCs w:val="16"/>
              </w:rPr>
            </w:pPr>
            <w:ins w:id="34188" w:author="Στάθης Καπ" w:date="2023-03-09T06:35:00Z">
              <w:r>
                <w:rPr>
                  <w:rFonts w:ascii="Calibri" w:hAnsi="Calibri" w:cstheme="minorHAnsi"/>
                  <w:color w:val="000000"/>
                  <w:sz w:val="16"/>
                  <w:szCs w:val="16"/>
                </w:rPr>
                <w:t>1.75</w:t>
              </w:r>
            </w:ins>
          </w:p>
        </w:tc>
        <w:tc>
          <w:tcPr>
            <w:tcW w:w="454" w:type="dxa"/>
            <w:vAlign w:val="center"/>
          </w:tcPr>
          <w:p w14:paraId="2C6E150D" w14:textId="337AD5E9" w:rsidR="001C06FA" w:rsidRPr="007E0F91" w:rsidRDefault="001C06FA" w:rsidP="001C06FA">
            <w:pPr>
              <w:jc w:val="center"/>
              <w:rPr>
                <w:ins w:id="34189" w:author="Στάθης Καπ" w:date="2023-03-09T06:32:00Z"/>
                <w:sz w:val="16"/>
                <w:szCs w:val="16"/>
              </w:rPr>
            </w:pPr>
            <w:ins w:id="34190" w:author="Στάθης Καπ" w:date="2023-03-09T06:35:00Z">
              <w:r>
                <w:rPr>
                  <w:rFonts w:ascii="Calibri" w:hAnsi="Calibri" w:cs="Calibri"/>
                  <w:color w:val="000000"/>
                  <w:sz w:val="16"/>
                  <w:szCs w:val="16"/>
                </w:rPr>
                <w:t>0.301</w:t>
              </w:r>
            </w:ins>
          </w:p>
        </w:tc>
        <w:tc>
          <w:tcPr>
            <w:tcW w:w="461" w:type="dxa"/>
            <w:tcBorders>
              <w:right w:val="single" w:sz="4" w:space="0" w:color="auto"/>
            </w:tcBorders>
            <w:vAlign w:val="center"/>
          </w:tcPr>
          <w:p w14:paraId="162A603A" w14:textId="77777777" w:rsidR="001C06FA" w:rsidRPr="007E0F91" w:rsidRDefault="001C06FA" w:rsidP="001C06FA">
            <w:pPr>
              <w:jc w:val="center"/>
              <w:rPr>
                <w:ins w:id="34191" w:author="Στάθης Καπ" w:date="2023-03-09T06:32:00Z"/>
                <w:sz w:val="16"/>
                <w:szCs w:val="16"/>
              </w:rPr>
            </w:pPr>
          </w:p>
        </w:tc>
      </w:tr>
      <w:tr w:rsidR="001C06FA" w14:paraId="4FE8A244" w14:textId="77777777" w:rsidTr="009861B1">
        <w:trPr>
          <w:trHeight w:val="170"/>
          <w:jc w:val="center"/>
          <w:ins w:id="341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1C06FA" w:rsidRPr="007E0F91" w:rsidRDefault="001C06FA" w:rsidP="001C06FA">
            <w:pPr>
              <w:jc w:val="center"/>
              <w:rPr>
                <w:ins w:id="34193" w:author="Στάθης Καπ" w:date="2023-03-09T06:32:00Z"/>
                <w:sz w:val="16"/>
                <w:szCs w:val="16"/>
              </w:rPr>
            </w:pPr>
            <w:ins w:id="34194"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F9F6E75" w:rsidR="001C06FA" w:rsidRPr="007E0F91" w:rsidRDefault="001C06FA" w:rsidP="001C06FA">
            <w:pPr>
              <w:jc w:val="center"/>
              <w:rPr>
                <w:ins w:id="34195" w:author="Στάθης Καπ" w:date="2023-03-09T06:32:00Z"/>
                <w:sz w:val="16"/>
                <w:szCs w:val="16"/>
              </w:rPr>
            </w:pPr>
            <w:ins w:id="34196"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2939D187" w14:textId="625D4C6D" w:rsidR="001C06FA" w:rsidRPr="007E0F91" w:rsidRDefault="001C06FA" w:rsidP="001C06FA">
            <w:pPr>
              <w:jc w:val="center"/>
              <w:rPr>
                <w:ins w:id="34197" w:author="Στάθης Καπ" w:date="2023-03-09T06:32:00Z"/>
                <w:sz w:val="16"/>
                <w:szCs w:val="16"/>
              </w:rPr>
            </w:pPr>
            <w:ins w:id="34198" w:author="Στάθης Καπ" w:date="2023-03-09T06:32:00Z">
              <w:r>
                <w:rPr>
                  <w:rFonts w:ascii="Calibri" w:hAnsi="Calibri" w:cs="Calibri"/>
                  <w:color w:val="000000"/>
                  <w:sz w:val="16"/>
                  <w:szCs w:val="16"/>
                </w:rPr>
                <w:t>1780</w:t>
              </w:r>
            </w:ins>
          </w:p>
        </w:tc>
        <w:tc>
          <w:tcPr>
            <w:tcW w:w="453" w:type="dxa"/>
            <w:tcBorders>
              <w:left w:val="single" w:sz="4" w:space="0" w:color="auto"/>
            </w:tcBorders>
            <w:vAlign w:val="center"/>
          </w:tcPr>
          <w:p w14:paraId="2A27E7BC" w14:textId="5DAABCA7" w:rsidR="001C06FA" w:rsidRPr="007E0F91" w:rsidRDefault="001C06FA" w:rsidP="001C06FA">
            <w:pPr>
              <w:jc w:val="center"/>
              <w:rPr>
                <w:ins w:id="34199" w:author="Στάθης Καπ" w:date="2023-03-09T06:32:00Z"/>
                <w:sz w:val="16"/>
                <w:szCs w:val="16"/>
              </w:rPr>
            </w:pPr>
            <w:ins w:id="34200" w:author="Στάθης Καπ" w:date="2023-03-09T06:33:00Z">
              <w:r>
                <w:rPr>
                  <w:rFonts w:ascii="Calibri" w:hAnsi="Calibri" w:cs="Calibri"/>
                  <w:color w:val="000000"/>
                  <w:sz w:val="16"/>
                  <w:szCs w:val="16"/>
                </w:rPr>
                <w:t>1740</w:t>
              </w:r>
            </w:ins>
          </w:p>
        </w:tc>
        <w:tc>
          <w:tcPr>
            <w:tcW w:w="708" w:type="dxa"/>
            <w:vAlign w:val="center"/>
          </w:tcPr>
          <w:p w14:paraId="57F1D9E8" w14:textId="2D5FEE02" w:rsidR="001C06FA" w:rsidRPr="007E0F91" w:rsidRDefault="001C06FA" w:rsidP="001C06FA">
            <w:pPr>
              <w:jc w:val="center"/>
              <w:rPr>
                <w:ins w:id="34201" w:author="Στάθης Καπ" w:date="2023-03-09T06:32:00Z"/>
                <w:sz w:val="16"/>
                <w:szCs w:val="16"/>
              </w:rPr>
            </w:pPr>
            <w:ins w:id="34202" w:author="Στάθης Καπ" w:date="2023-03-09T06:33:00Z">
              <w:r>
                <w:rPr>
                  <w:rFonts w:ascii="Calibri" w:hAnsi="Calibri" w:cstheme="minorHAnsi"/>
                  <w:color w:val="000000"/>
                  <w:sz w:val="16"/>
                  <w:szCs w:val="16"/>
                </w:rPr>
                <w:t>3.87</w:t>
              </w:r>
            </w:ins>
          </w:p>
        </w:tc>
        <w:tc>
          <w:tcPr>
            <w:tcW w:w="652" w:type="dxa"/>
            <w:vMerge/>
            <w:tcBorders>
              <w:right w:val="single" w:sz="4" w:space="0" w:color="auto"/>
            </w:tcBorders>
            <w:vAlign w:val="center"/>
          </w:tcPr>
          <w:p w14:paraId="7441857A" w14:textId="77777777" w:rsidR="001C06FA" w:rsidRPr="007E0F91" w:rsidRDefault="001C06FA" w:rsidP="001C06FA">
            <w:pPr>
              <w:jc w:val="center"/>
              <w:rPr>
                <w:ins w:id="34203" w:author="Στάθης Καπ" w:date="2023-03-09T06:32:00Z"/>
                <w:sz w:val="16"/>
                <w:szCs w:val="16"/>
              </w:rPr>
            </w:pPr>
          </w:p>
        </w:tc>
        <w:tc>
          <w:tcPr>
            <w:tcW w:w="453" w:type="dxa"/>
            <w:tcBorders>
              <w:left w:val="single" w:sz="4" w:space="0" w:color="auto"/>
            </w:tcBorders>
            <w:vAlign w:val="center"/>
          </w:tcPr>
          <w:p w14:paraId="10AA7E40" w14:textId="374C3445" w:rsidR="001C06FA" w:rsidRPr="007E0F91" w:rsidRDefault="001C06FA" w:rsidP="001C06FA">
            <w:pPr>
              <w:jc w:val="center"/>
              <w:rPr>
                <w:ins w:id="34204" w:author="Στάθης Καπ" w:date="2023-03-09T06:32:00Z"/>
                <w:sz w:val="16"/>
                <w:szCs w:val="16"/>
              </w:rPr>
            </w:pPr>
            <w:ins w:id="34205" w:author="Στάθης Καπ" w:date="2023-03-09T06:33:00Z">
              <w:r>
                <w:rPr>
                  <w:rFonts w:ascii="Calibri" w:hAnsi="Calibri" w:cs="Calibri"/>
                  <w:color w:val="000000"/>
                  <w:sz w:val="16"/>
                  <w:szCs w:val="16"/>
                </w:rPr>
                <w:t>1720</w:t>
              </w:r>
            </w:ins>
          </w:p>
        </w:tc>
        <w:tc>
          <w:tcPr>
            <w:tcW w:w="454" w:type="dxa"/>
            <w:vAlign w:val="center"/>
          </w:tcPr>
          <w:p w14:paraId="77BA2A7F" w14:textId="2D660275" w:rsidR="001C06FA" w:rsidRPr="007E0F91" w:rsidRDefault="001C06FA" w:rsidP="001C06FA">
            <w:pPr>
              <w:jc w:val="center"/>
              <w:rPr>
                <w:ins w:id="34206" w:author="Στάθης Καπ" w:date="2023-03-09T06:32:00Z"/>
                <w:sz w:val="16"/>
                <w:szCs w:val="16"/>
              </w:rPr>
            </w:pPr>
            <w:ins w:id="34207" w:author="Στάθης Καπ" w:date="2023-03-09T06:34:00Z">
              <w:r>
                <w:rPr>
                  <w:rFonts w:ascii="Calibri" w:hAnsi="Calibri" w:cstheme="minorHAnsi"/>
                  <w:color w:val="000000"/>
                  <w:sz w:val="16"/>
                  <w:szCs w:val="16"/>
                </w:rPr>
                <w:t>1.15</w:t>
              </w:r>
            </w:ins>
          </w:p>
        </w:tc>
        <w:tc>
          <w:tcPr>
            <w:tcW w:w="454" w:type="dxa"/>
            <w:vAlign w:val="center"/>
          </w:tcPr>
          <w:p w14:paraId="3BFD54C1" w14:textId="03F24277" w:rsidR="001C06FA" w:rsidRPr="007E0F91" w:rsidRDefault="001C06FA" w:rsidP="001C06FA">
            <w:pPr>
              <w:jc w:val="center"/>
              <w:rPr>
                <w:ins w:id="34208" w:author="Στάθης Καπ" w:date="2023-03-09T06:32:00Z"/>
                <w:sz w:val="16"/>
                <w:szCs w:val="16"/>
              </w:rPr>
            </w:pPr>
            <w:ins w:id="34209" w:author="Στάθης Καπ" w:date="2023-03-09T06:3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77777777" w:rsidR="001C06FA" w:rsidRPr="007E0F91" w:rsidRDefault="001C06FA" w:rsidP="001C06FA">
            <w:pPr>
              <w:jc w:val="center"/>
              <w:rPr>
                <w:ins w:id="34210" w:author="Στάθης Καπ" w:date="2023-03-09T06:32:00Z"/>
                <w:sz w:val="16"/>
                <w:szCs w:val="16"/>
              </w:rPr>
            </w:pPr>
          </w:p>
        </w:tc>
        <w:tc>
          <w:tcPr>
            <w:tcW w:w="453" w:type="dxa"/>
            <w:tcBorders>
              <w:left w:val="single" w:sz="4" w:space="0" w:color="auto"/>
            </w:tcBorders>
            <w:vAlign w:val="center"/>
          </w:tcPr>
          <w:p w14:paraId="79C064B9" w14:textId="2F56127D" w:rsidR="001C06FA" w:rsidRPr="007E0F91" w:rsidRDefault="001C06FA" w:rsidP="001C06FA">
            <w:pPr>
              <w:jc w:val="center"/>
              <w:rPr>
                <w:ins w:id="34211" w:author="Στάθης Καπ" w:date="2023-03-09T06:32:00Z"/>
                <w:sz w:val="16"/>
                <w:szCs w:val="16"/>
              </w:rPr>
            </w:pPr>
            <w:ins w:id="34212" w:author="Στάθης Καπ" w:date="2023-03-09T06:34:00Z">
              <w:r>
                <w:rPr>
                  <w:rFonts w:ascii="Calibri" w:hAnsi="Calibri" w:cs="Calibri"/>
                  <w:color w:val="000000"/>
                  <w:sz w:val="16"/>
                  <w:szCs w:val="16"/>
                </w:rPr>
                <w:t>1690</w:t>
              </w:r>
            </w:ins>
          </w:p>
        </w:tc>
        <w:tc>
          <w:tcPr>
            <w:tcW w:w="454" w:type="dxa"/>
            <w:vAlign w:val="center"/>
          </w:tcPr>
          <w:p w14:paraId="64E50744" w14:textId="72AAF6BC" w:rsidR="001C06FA" w:rsidRPr="007E0F91" w:rsidRDefault="001C06FA" w:rsidP="001C06FA">
            <w:pPr>
              <w:jc w:val="center"/>
              <w:rPr>
                <w:ins w:id="34213" w:author="Στάθης Καπ" w:date="2023-03-09T06:32:00Z"/>
                <w:sz w:val="16"/>
                <w:szCs w:val="16"/>
              </w:rPr>
            </w:pPr>
            <w:ins w:id="34214" w:author="Στάθης Καπ" w:date="2023-03-09T06:34:00Z">
              <w:r>
                <w:rPr>
                  <w:rFonts w:ascii="Calibri" w:hAnsi="Calibri" w:cstheme="minorHAnsi"/>
                  <w:color w:val="000000"/>
                  <w:sz w:val="16"/>
                  <w:szCs w:val="16"/>
                </w:rPr>
                <w:t>2.87</w:t>
              </w:r>
            </w:ins>
          </w:p>
        </w:tc>
        <w:tc>
          <w:tcPr>
            <w:tcW w:w="454" w:type="dxa"/>
            <w:vAlign w:val="center"/>
          </w:tcPr>
          <w:p w14:paraId="41549D09" w14:textId="045566BB" w:rsidR="001C06FA" w:rsidRPr="007E0F91" w:rsidRDefault="001C06FA" w:rsidP="001C06FA">
            <w:pPr>
              <w:jc w:val="center"/>
              <w:rPr>
                <w:ins w:id="34215" w:author="Στάθης Καπ" w:date="2023-03-09T06:32:00Z"/>
                <w:sz w:val="16"/>
                <w:szCs w:val="16"/>
              </w:rPr>
            </w:pPr>
            <w:ins w:id="34216" w:author="Στάθης Καπ" w:date="2023-03-09T06:34:00Z">
              <w:r>
                <w:rPr>
                  <w:rFonts w:ascii="Calibri" w:hAnsi="Calibri" w:cs="Calibri"/>
                  <w:color w:val="000000"/>
                  <w:sz w:val="16"/>
                  <w:szCs w:val="16"/>
                </w:rPr>
                <w:t>0.243</w:t>
              </w:r>
            </w:ins>
          </w:p>
        </w:tc>
        <w:tc>
          <w:tcPr>
            <w:tcW w:w="454" w:type="dxa"/>
            <w:tcBorders>
              <w:right w:val="single" w:sz="4" w:space="0" w:color="auto"/>
            </w:tcBorders>
            <w:vAlign w:val="center"/>
          </w:tcPr>
          <w:p w14:paraId="66193A3C" w14:textId="77777777" w:rsidR="001C06FA" w:rsidRPr="007E0F91" w:rsidRDefault="001C06FA" w:rsidP="001C06FA">
            <w:pPr>
              <w:jc w:val="center"/>
              <w:rPr>
                <w:ins w:id="34217" w:author="Στάθης Καπ" w:date="2023-03-09T06:32:00Z"/>
                <w:sz w:val="16"/>
                <w:szCs w:val="16"/>
              </w:rPr>
            </w:pPr>
          </w:p>
        </w:tc>
        <w:tc>
          <w:tcPr>
            <w:tcW w:w="453" w:type="dxa"/>
            <w:tcBorders>
              <w:left w:val="single" w:sz="4" w:space="0" w:color="auto"/>
            </w:tcBorders>
            <w:vAlign w:val="center"/>
          </w:tcPr>
          <w:p w14:paraId="70DBF313" w14:textId="556CF1AD" w:rsidR="001C06FA" w:rsidRPr="007E0F91" w:rsidRDefault="001C06FA" w:rsidP="001C06FA">
            <w:pPr>
              <w:jc w:val="center"/>
              <w:rPr>
                <w:ins w:id="34218" w:author="Στάθης Καπ" w:date="2023-03-09T06:32:00Z"/>
                <w:sz w:val="16"/>
                <w:szCs w:val="16"/>
              </w:rPr>
            </w:pPr>
            <w:ins w:id="34219" w:author="Στάθης Καπ" w:date="2023-03-09T06:35:00Z">
              <w:r>
                <w:rPr>
                  <w:rFonts w:ascii="Calibri" w:hAnsi="Calibri" w:cs="Calibri"/>
                  <w:color w:val="000000"/>
                  <w:sz w:val="16"/>
                  <w:szCs w:val="16"/>
                </w:rPr>
                <w:t>1680</w:t>
              </w:r>
            </w:ins>
          </w:p>
        </w:tc>
        <w:tc>
          <w:tcPr>
            <w:tcW w:w="454" w:type="dxa"/>
            <w:vAlign w:val="center"/>
          </w:tcPr>
          <w:p w14:paraId="41091398" w14:textId="57F3B16B" w:rsidR="001C06FA" w:rsidRPr="007E0F91" w:rsidRDefault="001C06FA" w:rsidP="001C06FA">
            <w:pPr>
              <w:jc w:val="center"/>
              <w:rPr>
                <w:ins w:id="34220" w:author="Στάθης Καπ" w:date="2023-03-09T06:32:00Z"/>
                <w:sz w:val="16"/>
                <w:szCs w:val="16"/>
              </w:rPr>
            </w:pPr>
            <w:ins w:id="34221" w:author="Στάθης Καπ" w:date="2023-03-09T06:35:00Z">
              <w:r>
                <w:rPr>
                  <w:rFonts w:ascii="Calibri" w:hAnsi="Calibri" w:cstheme="minorHAnsi"/>
                  <w:color w:val="000000"/>
                  <w:sz w:val="16"/>
                  <w:szCs w:val="16"/>
                </w:rPr>
                <w:t>3.45</w:t>
              </w:r>
            </w:ins>
          </w:p>
        </w:tc>
        <w:tc>
          <w:tcPr>
            <w:tcW w:w="454" w:type="dxa"/>
            <w:vAlign w:val="center"/>
          </w:tcPr>
          <w:p w14:paraId="14417315" w14:textId="0A6D2437" w:rsidR="001C06FA" w:rsidRPr="007E0F91" w:rsidRDefault="001C06FA" w:rsidP="001C06FA">
            <w:pPr>
              <w:jc w:val="center"/>
              <w:rPr>
                <w:ins w:id="34222" w:author="Στάθης Καπ" w:date="2023-03-09T06:32:00Z"/>
                <w:sz w:val="16"/>
                <w:szCs w:val="16"/>
              </w:rPr>
            </w:pPr>
            <w:ins w:id="34223" w:author="Στάθης Καπ" w:date="2023-03-09T06:35:00Z">
              <w:r>
                <w:rPr>
                  <w:rFonts w:ascii="Calibri" w:hAnsi="Calibri" w:cs="Calibri"/>
                  <w:color w:val="000000"/>
                  <w:sz w:val="16"/>
                  <w:szCs w:val="16"/>
                </w:rPr>
                <w:t>0.211</w:t>
              </w:r>
            </w:ins>
          </w:p>
        </w:tc>
        <w:tc>
          <w:tcPr>
            <w:tcW w:w="461" w:type="dxa"/>
            <w:tcBorders>
              <w:right w:val="single" w:sz="4" w:space="0" w:color="auto"/>
            </w:tcBorders>
            <w:vAlign w:val="center"/>
          </w:tcPr>
          <w:p w14:paraId="2DE89D55" w14:textId="77777777" w:rsidR="001C06FA" w:rsidRPr="007E0F91" w:rsidRDefault="001C06FA" w:rsidP="001C06FA">
            <w:pPr>
              <w:jc w:val="center"/>
              <w:rPr>
                <w:ins w:id="34224" w:author="Στάθης Καπ" w:date="2023-03-09T06:32:00Z"/>
                <w:sz w:val="16"/>
                <w:szCs w:val="16"/>
              </w:rPr>
            </w:pPr>
          </w:p>
        </w:tc>
      </w:tr>
      <w:tr w:rsidR="001C06FA" w14:paraId="106E233C" w14:textId="77777777" w:rsidTr="009861B1">
        <w:trPr>
          <w:trHeight w:val="170"/>
          <w:jc w:val="center"/>
          <w:ins w:id="342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1C06FA" w:rsidRPr="007E0F91" w:rsidRDefault="001C06FA" w:rsidP="001C06FA">
            <w:pPr>
              <w:jc w:val="center"/>
              <w:rPr>
                <w:ins w:id="34226" w:author="Στάθης Καπ" w:date="2023-03-09T06:32:00Z"/>
                <w:sz w:val="16"/>
                <w:szCs w:val="16"/>
              </w:rPr>
            </w:pPr>
            <w:ins w:id="34227"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3049EE34" w:rsidR="001C06FA" w:rsidRPr="007E0F91" w:rsidRDefault="001C06FA" w:rsidP="001C06FA">
            <w:pPr>
              <w:jc w:val="center"/>
              <w:rPr>
                <w:ins w:id="34228" w:author="Στάθης Καπ" w:date="2023-03-09T06:32:00Z"/>
                <w:sz w:val="16"/>
                <w:szCs w:val="16"/>
              </w:rPr>
            </w:pPr>
            <w:ins w:id="34229"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574AC116" w14:textId="1F441D5B" w:rsidR="001C06FA" w:rsidRPr="007E0F91" w:rsidRDefault="001C06FA" w:rsidP="001C06FA">
            <w:pPr>
              <w:jc w:val="center"/>
              <w:rPr>
                <w:ins w:id="34230" w:author="Στάθης Καπ" w:date="2023-03-09T06:32:00Z"/>
                <w:sz w:val="16"/>
                <w:szCs w:val="16"/>
              </w:rPr>
            </w:pPr>
            <w:ins w:id="34231" w:author="Στάθης Καπ" w:date="2023-03-09T06:32:00Z">
              <w:r>
                <w:rPr>
                  <w:rFonts w:ascii="Calibri" w:hAnsi="Calibri" w:cs="Calibri"/>
                  <w:color w:val="000000"/>
                  <w:sz w:val="16"/>
                  <w:szCs w:val="16"/>
                </w:rPr>
                <w:t>1770</w:t>
              </w:r>
            </w:ins>
          </w:p>
        </w:tc>
        <w:tc>
          <w:tcPr>
            <w:tcW w:w="453" w:type="dxa"/>
            <w:tcBorders>
              <w:left w:val="single" w:sz="4" w:space="0" w:color="auto"/>
            </w:tcBorders>
            <w:vAlign w:val="center"/>
          </w:tcPr>
          <w:p w14:paraId="69DE5676" w14:textId="7A142AC8" w:rsidR="001C06FA" w:rsidRPr="007E0F91" w:rsidRDefault="001C06FA" w:rsidP="001C06FA">
            <w:pPr>
              <w:jc w:val="center"/>
              <w:rPr>
                <w:ins w:id="34232" w:author="Στάθης Καπ" w:date="2023-03-09T06:32:00Z"/>
                <w:sz w:val="16"/>
                <w:szCs w:val="16"/>
              </w:rPr>
            </w:pPr>
            <w:ins w:id="34233" w:author="Στάθης Καπ" w:date="2023-03-09T06:33:00Z">
              <w:r>
                <w:rPr>
                  <w:rFonts w:ascii="Calibri" w:hAnsi="Calibri" w:cs="Calibri"/>
                  <w:color w:val="000000"/>
                  <w:sz w:val="16"/>
                  <w:szCs w:val="16"/>
                </w:rPr>
                <w:t>1750</w:t>
              </w:r>
            </w:ins>
          </w:p>
        </w:tc>
        <w:tc>
          <w:tcPr>
            <w:tcW w:w="708" w:type="dxa"/>
            <w:vAlign w:val="center"/>
          </w:tcPr>
          <w:p w14:paraId="11A7D52C" w14:textId="543AA10F" w:rsidR="001C06FA" w:rsidRPr="007E0F91" w:rsidRDefault="001C06FA" w:rsidP="001C06FA">
            <w:pPr>
              <w:jc w:val="center"/>
              <w:rPr>
                <w:ins w:id="34234" w:author="Στάθης Καπ" w:date="2023-03-09T06:32:00Z"/>
                <w:sz w:val="16"/>
                <w:szCs w:val="16"/>
              </w:rPr>
            </w:pPr>
            <w:ins w:id="34235" w:author="Στάθης Καπ" w:date="2023-03-09T06:33:00Z">
              <w:r>
                <w:rPr>
                  <w:rFonts w:ascii="Calibri" w:hAnsi="Calibri" w:cstheme="minorHAnsi"/>
                  <w:color w:val="000000"/>
                  <w:sz w:val="16"/>
                  <w:szCs w:val="16"/>
                </w:rPr>
                <w:t>3.31</w:t>
              </w:r>
            </w:ins>
          </w:p>
        </w:tc>
        <w:tc>
          <w:tcPr>
            <w:tcW w:w="652" w:type="dxa"/>
            <w:vMerge/>
            <w:tcBorders>
              <w:right w:val="single" w:sz="4" w:space="0" w:color="auto"/>
            </w:tcBorders>
            <w:vAlign w:val="center"/>
          </w:tcPr>
          <w:p w14:paraId="6EA9A677" w14:textId="77777777" w:rsidR="001C06FA" w:rsidRPr="007E0F91" w:rsidRDefault="001C06FA" w:rsidP="001C06FA">
            <w:pPr>
              <w:jc w:val="center"/>
              <w:rPr>
                <w:ins w:id="34236" w:author="Στάθης Καπ" w:date="2023-03-09T06:32:00Z"/>
                <w:sz w:val="16"/>
                <w:szCs w:val="16"/>
              </w:rPr>
            </w:pPr>
          </w:p>
        </w:tc>
        <w:tc>
          <w:tcPr>
            <w:tcW w:w="453" w:type="dxa"/>
            <w:tcBorders>
              <w:left w:val="single" w:sz="4" w:space="0" w:color="auto"/>
            </w:tcBorders>
            <w:vAlign w:val="center"/>
          </w:tcPr>
          <w:p w14:paraId="7D6406E2" w14:textId="017E0579" w:rsidR="001C06FA" w:rsidRPr="007E0F91" w:rsidRDefault="001C06FA" w:rsidP="001C06FA">
            <w:pPr>
              <w:jc w:val="center"/>
              <w:rPr>
                <w:ins w:id="34237" w:author="Στάθης Καπ" w:date="2023-03-09T06:32:00Z"/>
                <w:sz w:val="16"/>
                <w:szCs w:val="16"/>
              </w:rPr>
            </w:pPr>
            <w:ins w:id="34238" w:author="Στάθης Καπ" w:date="2023-03-09T06:33:00Z">
              <w:r>
                <w:rPr>
                  <w:rFonts w:ascii="Calibri" w:hAnsi="Calibri" w:cs="Calibri"/>
                  <w:color w:val="000000"/>
                  <w:sz w:val="16"/>
                  <w:szCs w:val="16"/>
                </w:rPr>
                <w:t>1760</w:t>
              </w:r>
            </w:ins>
          </w:p>
        </w:tc>
        <w:tc>
          <w:tcPr>
            <w:tcW w:w="454" w:type="dxa"/>
            <w:vAlign w:val="center"/>
          </w:tcPr>
          <w:p w14:paraId="0168FC6C" w14:textId="3D790C29" w:rsidR="001C06FA" w:rsidRPr="007E0F91" w:rsidRDefault="001C06FA" w:rsidP="001C06FA">
            <w:pPr>
              <w:jc w:val="center"/>
              <w:rPr>
                <w:ins w:id="34239" w:author="Στάθης Καπ" w:date="2023-03-09T06:32:00Z"/>
                <w:sz w:val="16"/>
                <w:szCs w:val="16"/>
              </w:rPr>
            </w:pPr>
            <w:ins w:id="34240" w:author="Στάθης Καπ" w:date="2023-03-09T06:34:00Z">
              <w:r>
                <w:rPr>
                  <w:rFonts w:ascii="Calibri" w:hAnsi="Calibri" w:cstheme="minorHAnsi"/>
                  <w:color w:val="000000"/>
                  <w:sz w:val="16"/>
                  <w:szCs w:val="16"/>
                </w:rPr>
                <w:t>-0.57</w:t>
              </w:r>
            </w:ins>
          </w:p>
        </w:tc>
        <w:tc>
          <w:tcPr>
            <w:tcW w:w="454" w:type="dxa"/>
            <w:vAlign w:val="center"/>
          </w:tcPr>
          <w:p w14:paraId="33A87980" w14:textId="7FEC8ACB" w:rsidR="001C06FA" w:rsidRPr="007E0F91" w:rsidRDefault="001C06FA" w:rsidP="001C06FA">
            <w:pPr>
              <w:jc w:val="center"/>
              <w:rPr>
                <w:ins w:id="34241" w:author="Στάθης Καπ" w:date="2023-03-09T06:32:00Z"/>
                <w:sz w:val="16"/>
                <w:szCs w:val="16"/>
              </w:rPr>
            </w:pPr>
            <w:ins w:id="34242" w:author="Στάθης Καπ" w:date="2023-03-09T06:3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77777777" w:rsidR="001C06FA" w:rsidRPr="007E0F91" w:rsidRDefault="001C06FA" w:rsidP="001C06FA">
            <w:pPr>
              <w:jc w:val="center"/>
              <w:rPr>
                <w:ins w:id="34243" w:author="Στάθης Καπ" w:date="2023-03-09T06:32:00Z"/>
                <w:sz w:val="16"/>
                <w:szCs w:val="16"/>
              </w:rPr>
            </w:pPr>
          </w:p>
        </w:tc>
        <w:tc>
          <w:tcPr>
            <w:tcW w:w="453" w:type="dxa"/>
            <w:tcBorders>
              <w:left w:val="single" w:sz="4" w:space="0" w:color="auto"/>
            </w:tcBorders>
            <w:vAlign w:val="center"/>
          </w:tcPr>
          <w:p w14:paraId="6E357387" w14:textId="14101D01" w:rsidR="001C06FA" w:rsidRPr="007E0F91" w:rsidRDefault="001C06FA" w:rsidP="001C06FA">
            <w:pPr>
              <w:jc w:val="center"/>
              <w:rPr>
                <w:ins w:id="34244" w:author="Στάθης Καπ" w:date="2023-03-09T06:32:00Z"/>
                <w:sz w:val="16"/>
                <w:szCs w:val="16"/>
              </w:rPr>
            </w:pPr>
            <w:ins w:id="34245" w:author="Στάθης Καπ" w:date="2023-03-09T06:34:00Z">
              <w:r>
                <w:rPr>
                  <w:rFonts w:ascii="Calibri" w:hAnsi="Calibri" w:cs="Calibri"/>
                  <w:color w:val="000000"/>
                  <w:sz w:val="16"/>
                  <w:szCs w:val="16"/>
                </w:rPr>
                <w:t>1720</w:t>
              </w:r>
            </w:ins>
          </w:p>
        </w:tc>
        <w:tc>
          <w:tcPr>
            <w:tcW w:w="454" w:type="dxa"/>
            <w:vAlign w:val="center"/>
          </w:tcPr>
          <w:p w14:paraId="139DEE8B" w14:textId="23C88123" w:rsidR="001C06FA" w:rsidRPr="007E0F91" w:rsidRDefault="001C06FA" w:rsidP="001C06FA">
            <w:pPr>
              <w:jc w:val="center"/>
              <w:rPr>
                <w:ins w:id="34246" w:author="Στάθης Καπ" w:date="2023-03-09T06:32:00Z"/>
                <w:sz w:val="16"/>
                <w:szCs w:val="16"/>
              </w:rPr>
            </w:pPr>
            <w:ins w:id="34247" w:author="Στάθης Καπ" w:date="2023-03-09T06:34:00Z">
              <w:r>
                <w:rPr>
                  <w:rFonts w:ascii="Calibri" w:hAnsi="Calibri" w:cstheme="minorHAnsi"/>
                  <w:color w:val="000000"/>
                  <w:sz w:val="16"/>
                  <w:szCs w:val="16"/>
                </w:rPr>
                <w:t>1.71</w:t>
              </w:r>
            </w:ins>
          </w:p>
        </w:tc>
        <w:tc>
          <w:tcPr>
            <w:tcW w:w="454" w:type="dxa"/>
            <w:vAlign w:val="center"/>
          </w:tcPr>
          <w:p w14:paraId="2CD4FE93" w14:textId="5B52D9B1" w:rsidR="001C06FA" w:rsidRPr="007E0F91" w:rsidRDefault="001C06FA" w:rsidP="001C06FA">
            <w:pPr>
              <w:jc w:val="center"/>
              <w:rPr>
                <w:ins w:id="34248" w:author="Στάθης Καπ" w:date="2023-03-09T06:32:00Z"/>
                <w:sz w:val="16"/>
                <w:szCs w:val="16"/>
              </w:rPr>
            </w:pPr>
            <w:ins w:id="34249" w:author="Στάθης Καπ" w:date="2023-03-09T06:34:00Z">
              <w:r>
                <w:rPr>
                  <w:rFonts w:ascii="Calibri" w:hAnsi="Calibri" w:cs="Calibri"/>
                  <w:color w:val="000000"/>
                  <w:sz w:val="16"/>
                  <w:szCs w:val="16"/>
                </w:rPr>
                <w:t>0.222</w:t>
              </w:r>
            </w:ins>
          </w:p>
        </w:tc>
        <w:tc>
          <w:tcPr>
            <w:tcW w:w="454" w:type="dxa"/>
            <w:tcBorders>
              <w:right w:val="single" w:sz="4" w:space="0" w:color="auto"/>
            </w:tcBorders>
            <w:vAlign w:val="center"/>
          </w:tcPr>
          <w:p w14:paraId="02370A19" w14:textId="77777777" w:rsidR="001C06FA" w:rsidRPr="007E0F91" w:rsidRDefault="001C06FA" w:rsidP="001C06FA">
            <w:pPr>
              <w:jc w:val="center"/>
              <w:rPr>
                <w:ins w:id="34250" w:author="Στάθης Καπ" w:date="2023-03-09T06:32:00Z"/>
                <w:sz w:val="16"/>
                <w:szCs w:val="16"/>
              </w:rPr>
            </w:pPr>
          </w:p>
        </w:tc>
        <w:tc>
          <w:tcPr>
            <w:tcW w:w="453" w:type="dxa"/>
            <w:tcBorders>
              <w:left w:val="single" w:sz="4" w:space="0" w:color="auto"/>
            </w:tcBorders>
            <w:vAlign w:val="center"/>
          </w:tcPr>
          <w:p w14:paraId="148B1982" w14:textId="4F805B1B" w:rsidR="001C06FA" w:rsidRPr="007E0F91" w:rsidRDefault="001C06FA" w:rsidP="001C06FA">
            <w:pPr>
              <w:jc w:val="center"/>
              <w:rPr>
                <w:ins w:id="34251" w:author="Στάθης Καπ" w:date="2023-03-09T06:32:00Z"/>
                <w:sz w:val="16"/>
                <w:szCs w:val="16"/>
              </w:rPr>
            </w:pPr>
            <w:ins w:id="34252" w:author="Στάθης Καπ" w:date="2023-03-09T06:35:00Z">
              <w:r>
                <w:rPr>
                  <w:rFonts w:ascii="Calibri" w:hAnsi="Calibri" w:cs="Calibri"/>
                  <w:color w:val="000000"/>
                  <w:sz w:val="16"/>
                  <w:szCs w:val="16"/>
                </w:rPr>
                <w:t>1740</w:t>
              </w:r>
            </w:ins>
          </w:p>
        </w:tc>
        <w:tc>
          <w:tcPr>
            <w:tcW w:w="454" w:type="dxa"/>
            <w:vAlign w:val="center"/>
          </w:tcPr>
          <w:p w14:paraId="375E3B17" w14:textId="3AEA2B84" w:rsidR="001C06FA" w:rsidRPr="007E0F91" w:rsidRDefault="001C06FA" w:rsidP="001C06FA">
            <w:pPr>
              <w:jc w:val="center"/>
              <w:rPr>
                <w:ins w:id="34253" w:author="Στάθης Καπ" w:date="2023-03-09T06:32:00Z"/>
                <w:sz w:val="16"/>
                <w:szCs w:val="16"/>
              </w:rPr>
            </w:pPr>
            <w:ins w:id="34254" w:author="Στάθης Καπ" w:date="2023-03-09T06:35:00Z">
              <w:r>
                <w:rPr>
                  <w:rFonts w:ascii="Calibri" w:hAnsi="Calibri" w:cstheme="minorHAnsi"/>
                  <w:color w:val="000000"/>
                  <w:sz w:val="16"/>
                  <w:szCs w:val="16"/>
                </w:rPr>
                <w:t>0.57</w:t>
              </w:r>
            </w:ins>
          </w:p>
        </w:tc>
        <w:tc>
          <w:tcPr>
            <w:tcW w:w="454" w:type="dxa"/>
            <w:vAlign w:val="center"/>
          </w:tcPr>
          <w:p w14:paraId="350DA7F0" w14:textId="1812F9EC" w:rsidR="001C06FA" w:rsidRPr="007E0F91" w:rsidRDefault="001C06FA" w:rsidP="001C06FA">
            <w:pPr>
              <w:jc w:val="center"/>
              <w:rPr>
                <w:ins w:id="34255" w:author="Στάθης Καπ" w:date="2023-03-09T06:32:00Z"/>
                <w:sz w:val="16"/>
                <w:szCs w:val="16"/>
              </w:rPr>
            </w:pPr>
            <w:ins w:id="34256" w:author="Στάθης Καπ" w:date="2023-03-09T06:35:00Z">
              <w:r>
                <w:rPr>
                  <w:rFonts w:ascii="Calibri" w:hAnsi="Calibri" w:cs="Calibri"/>
                  <w:color w:val="000000"/>
                  <w:sz w:val="16"/>
                  <w:szCs w:val="16"/>
                </w:rPr>
                <w:t>0.186</w:t>
              </w:r>
            </w:ins>
          </w:p>
        </w:tc>
        <w:tc>
          <w:tcPr>
            <w:tcW w:w="461" w:type="dxa"/>
            <w:tcBorders>
              <w:right w:val="single" w:sz="4" w:space="0" w:color="auto"/>
            </w:tcBorders>
            <w:vAlign w:val="center"/>
          </w:tcPr>
          <w:p w14:paraId="67F08012" w14:textId="77777777" w:rsidR="001C06FA" w:rsidRPr="007E0F91" w:rsidRDefault="001C06FA" w:rsidP="001C06FA">
            <w:pPr>
              <w:jc w:val="center"/>
              <w:rPr>
                <w:ins w:id="34257" w:author="Στάθης Καπ" w:date="2023-03-09T06:32:00Z"/>
                <w:sz w:val="16"/>
                <w:szCs w:val="16"/>
              </w:rPr>
            </w:pPr>
          </w:p>
        </w:tc>
      </w:tr>
      <w:tr w:rsidR="001C06FA" w14:paraId="75EE8B01" w14:textId="77777777" w:rsidTr="009861B1">
        <w:trPr>
          <w:trHeight w:val="170"/>
          <w:jc w:val="center"/>
          <w:ins w:id="342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1C06FA" w:rsidRPr="007E0F91" w:rsidRDefault="001C06FA" w:rsidP="001C06FA">
            <w:pPr>
              <w:jc w:val="center"/>
              <w:rPr>
                <w:ins w:id="34259" w:author="Στάθης Καπ" w:date="2023-03-09T06:32:00Z"/>
                <w:sz w:val="16"/>
                <w:szCs w:val="16"/>
              </w:rPr>
            </w:pPr>
            <w:ins w:id="34260"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1326E515" w:rsidR="001C06FA" w:rsidRPr="007E0F91" w:rsidRDefault="001C06FA" w:rsidP="001C06FA">
            <w:pPr>
              <w:jc w:val="center"/>
              <w:rPr>
                <w:ins w:id="34261" w:author="Στάθης Καπ" w:date="2023-03-09T06:32:00Z"/>
                <w:sz w:val="16"/>
                <w:szCs w:val="16"/>
              </w:rPr>
            </w:pPr>
            <w:ins w:id="34262"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4FDDCF7D" w14:textId="562F12DF" w:rsidR="001C06FA" w:rsidRPr="007E0F91" w:rsidRDefault="001C06FA" w:rsidP="001C06FA">
            <w:pPr>
              <w:jc w:val="center"/>
              <w:rPr>
                <w:ins w:id="34263" w:author="Στάθης Καπ" w:date="2023-03-09T06:32:00Z"/>
                <w:sz w:val="16"/>
                <w:szCs w:val="16"/>
              </w:rPr>
            </w:pPr>
            <w:ins w:id="34264" w:author="Στάθης Καπ" w:date="2023-03-09T06:32:00Z">
              <w:r>
                <w:rPr>
                  <w:rFonts w:ascii="Calibri" w:hAnsi="Calibri" w:cs="Calibri"/>
                  <w:color w:val="000000"/>
                  <w:sz w:val="16"/>
                  <w:szCs w:val="16"/>
                </w:rPr>
                <w:t>1770</w:t>
              </w:r>
            </w:ins>
          </w:p>
        </w:tc>
        <w:tc>
          <w:tcPr>
            <w:tcW w:w="453" w:type="dxa"/>
            <w:tcBorders>
              <w:left w:val="single" w:sz="4" w:space="0" w:color="auto"/>
            </w:tcBorders>
            <w:vAlign w:val="center"/>
          </w:tcPr>
          <w:p w14:paraId="0B6DC841" w14:textId="72BA2BDF" w:rsidR="001C06FA" w:rsidRPr="007E0F91" w:rsidRDefault="001C06FA" w:rsidP="001C06FA">
            <w:pPr>
              <w:jc w:val="center"/>
              <w:rPr>
                <w:ins w:id="34265" w:author="Στάθης Καπ" w:date="2023-03-09T06:32:00Z"/>
                <w:sz w:val="16"/>
                <w:szCs w:val="16"/>
              </w:rPr>
            </w:pPr>
            <w:ins w:id="34266" w:author="Στάθης Καπ" w:date="2023-03-09T06:33:00Z">
              <w:r>
                <w:rPr>
                  <w:rFonts w:ascii="Calibri" w:hAnsi="Calibri" w:cs="Calibri"/>
                  <w:color w:val="000000"/>
                  <w:sz w:val="16"/>
                  <w:szCs w:val="16"/>
                </w:rPr>
                <w:t>1760</w:t>
              </w:r>
            </w:ins>
          </w:p>
        </w:tc>
        <w:tc>
          <w:tcPr>
            <w:tcW w:w="708" w:type="dxa"/>
            <w:vAlign w:val="center"/>
          </w:tcPr>
          <w:p w14:paraId="0DA810ED" w14:textId="6841B096" w:rsidR="001C06FA" w:rsidRPr="007E0F91" w:rsidRDefault="001C06FA" w:rsidP="001C06FA">
            <w:pPr>
              <w:jc w:val="center"/>
              <w:rPr>
                <w:ins w:id="34267" w:author="Στάθης Καπ" w:date="2023-03-09T06:32:00Z"/>
                <w:sz w:val="16"/>
                <w:szCs w:val="16"/>
              </w:rPr>
            </w:pPr>
            <w:ins w:id="34268" w:author="Στάθης Καπ" w:date="2023-03-09T06:33:00Z">
              <w:r>
                <w:rPr>
                  <w:rFonts w:ascii="Calibri" w:hAnsi="Calibri" w:cstheme="minorHAnsi"/>
                  <w:color w:val="000000"/>
                  <w:sz w:val="16"/>
                  <w:szCs w:val="16"/>
                </w:rPr>
                <w:t>2.76</w:t>
              </w:r>
            </w:ins>
          </w:p>
        </w:tc>
        <w:tc>
          <w:tcPr>
            <w:tcW w:w="652" w:type="dxa"/>
            <w:vMerge/>
            <w:tcBorders>
              <w:right w:val="single" w:sz="4" w:space="0" w:color="auto"/>
            </w:tcBorders>
            <w:vAlign w:val="center"/>
          </w:tcPr>
          <w:p w14:paraId="039E0721" w14:textId="77777777" w:rsidR="001C06FA" w:rsidRPr="007E0F91" w:rsidRDefault="001C06FA" w:rsidP="001C06FA">
            <w:pPr>
              <w:jc w:val="center"/>
              <w:rPr>
                <w:ins w:id="34269" w:author="Στάθης Καπ" w:date="2023-03-09T06:32:00Z"/>
                <w:sz w:val="16"/>
                <w:szCs w:val="16"/>
              </w:rPr>
            </w:pPr>
          </w:p>
        </w:tc>
        <w:tc>
          <w:tcPr>
            <w:tcW w:w="453" w:type="dxa"/>
            <w:tcBorders>
              <w:left w:val="single" w:sz="4" w:space="0" w:color="auto"/>
            </w:tcBorders>
            <w:vAlign w:val="center"/>
          </w:tcPr>
          <w:p w14:paraId="608424D9" w14:textId="5AA4B498" w:rsidR="001C06FA" w:rsidRPr="007E0F91" w:rsidRDefault="001C06FA" w:rsidP="001C06FA">
            <w:pPr>
              <w:jc w:val="center"/>
              <w:rPr>
                <w:ins w:id="34270" w:author="Στάθης Καπ" w:date="2023-03-09T06:32:00Z"/>
                <w:sz w:val="16"/>
                <w:szCs w:val="16"/>
              </w:rPr>
            </w:pPr>
            <w:ins w:id="34271" w:author="Στάθης Καπ" w:date="2023-03-09T06:33:00Z">
              <w:r>
                <w:rPr>
                  <w:rFonts w:ascii="Calibri" w:hAnsi="Calibri" w:cs="Calibri"/>
                  <w:color w:val="000000"/>
                  <w:sz w:val="16"/>
                  <w:szCs w:val="16"/>
                </w:rPr>
                <w:t>1750</w:t>
              </w:r>
            </w:ins>
          </w:p>
        </w:tc>
        <w:tc>
          <w:tcPr>
            <w:tcW w:w="454" w:type="dxa"/>
            <w:vAlign w:val="center"/>
          </w:tcPr>
          <w:p w14:paraId="48868AF3" w14:textId="67D44993" w:rsidR="001C06FA" w:rsidRPr="007E0F91" w:rsidRDefault="001C06FA" w:rsidP="001C06FA">
            <w:pPr>
              <w:jc w:val="center"/>
              <w:rPr>
                <w:ins w:id="34272" w:author="Στάθης Καπ" w:date="2023-03-09T06:32:00Z"/>
                <w:sz w:val="16"/>
                <w:szCs w:val="16"/>
              </w:rPr>
            </w:pPr>
            <w:ins w:id="34273" w:author="Στάθης Καπ" w:date="2023-03-09T06:34:00Z">
              <w:r>
                <w:rPr>
                  <w:rFonts w:ascii="Calibri" w:hAnsi="Calibri" w:cstheme="minorHAnsi"/>
                  <w:color w:val="000000"/>
                  <w:sz w:val="16"/>
                  <w:szCs w:val="16"/>
                </w:rPr>
                <w:t>0.57</w:t>
              </w:r>
            </w:ins>
          </w:p>
        </w:tc>
        <w:tc>
          <w:tcPr>
            <w:tcW w:w="454" w:type="dxa"/>
            <w:vAlign w:val="center"/>
          </w:tcPr>
          <w:p w14:paraId="6C8D5841" w14:textId="30959D76" w:rsidR="001C06FA" w:rsidRPr="007E0F91" w:rsidRDefault="001C06FA" w:rsidP="001C06FA">
            <w:pPr>
              <w:jc w:val="center"/>
              <w:rPr>
                <w:ins w:id="34274" w:author="Στάθης Καπ" w:date="2023-03-09T06:32:00Z"/>
                <w:sz w:val="16"/>
                <w:szCs w:val="16"/>
              </w:rPr>
            </w:pPr>
            <w:ins w:id="34275" w:author="Στάθης Καπ" w:date="2023-03-09T06:3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77777777" w:rsidR="001C06FA" w:rsidRPr="007E0F91" w:rsidRDefault="001C06FA" w:rsidP="001C06FA">
            <w:pPr>
              <w:jc w:val="center"/>
              <w:rPr>
                <w:ins w:id="34276" w:author="Στάθης Καπ" w:date="2023-03-09T06:32:00Z"/>
                <w:sz w:val="16"/>
                <w:szCs w:val="16"/>
              </w:rPr>
            </w:pPr>
          </w:p>
        </w:tc>
        <w:tc>
          <w:tcPr>
            <w:tcW w:w="453" w:type="dxa"/>
            <w:tcBorders>
              <w:left w:val="single" w:sz="4" w:space="0" w:color="auto"/>
            </w:tcBorders>
            <w:vAlign w:val="center"/>
          </w:tcPr>
          <w:p w14:paraId="0ABD5ABC" w14:textId="49356FCD" w:rsidR="001C06FA" w:rsidRPr="007E0F91" w:rsidRDefault="001C06FA" w:rsidP="001C06FA">
            <w:pPr>
              <w:jc w:val="center"/>
              <w:rPr>
                <w:ins w:id="34277" w:author="Στάθης Καπ" w:date="2023-03-09T06:32:00Z"/>
                <w:sz w:val="16"/>
                <w:szCs w:val="16"/>
              </w:rPr>
            </w:pPr>
            <w:ins w:id="34278" w:author="Στάθης Καπ" w:date="2023-03-09T06:34:00Z">
              <w:r>
                <w:rPr>
                  <w:rFonts w:ascii="Calibri" w:hAnsi="Calibri" w:cs="Calibri"/>
                  <w:color w:val="000000"/>
                  <w:sz w:val="16"/>
                  <w:szCs w:val="16"/>
                </w:rPr>
                <w:t>1750</w:t>
              </w:r>
            </w:ins>
          </w:p>
        </w:tc>
        <w:tc>
          <w:tcPr>
            <w:tcW w:w="454" w:type="dxa"/>
            <w:vAlign w:val="center"/>
          </w:tcPr>
          <w:p w14:paraId="1D4E948C" w14:textId="5E0ED27C" w:rsidR="001C06FA" w:rsidRPr="007E0F91" w:rsidRDefault="001C06FA" w:rsidP="001C06FA">
            <w:pPr>
              <w:jc w:val="center"/>
              <w:rPr>
                <w:ins w:id="34279" w:author="Στάθης Καπ" w:date="2023-03-09T06:32:00Z"/>
                <w:sz w:val="16"/>
                <w:szCs w:val="16"/>
              </w:rPr>
            </w:pPr>
            <w:ins w:id="34280" w:author="Στάθης Καπ" w:date="2023-03-09T06:34:00Z">
              <w:r>
                <w:rPr>
                  <w:rFonts w:ascii="Calibri" w:hAnsi="Calibri" w:cstheme="minorHAnsi"/>
                  <w:color w:val="000000"/>
                  <w:sz w:val="16"/>
                  <w:szCs w:val="16"/>
                </w:rPr>
                <w:t>0.57</w:t>
              </w:r>
            </w:ins>
          </w:p>
        </w:tc>
        <w:tc>
          <w:tcPr>
            <w:tcW w:w="454" w:type="dxa"/>
            <w:vAlign w:val="center"/>
          </w:tcPr>
          <w:p w14:paraId="6AA585D0" w14:textId="14763944" w:rsidR="001C06FA" w:rsidRPr="007E0F91" w:rsidRDefault="001C06FA" w:rsidP="001C06FA">
            <w:pPr>
              <w:jc w:val="center"/>
              <w:rPr>
                <w:ins w:id="34281" w:author="Στάθης Καπ" w:date="2023-03-09T06:32:00Z"/>
                <w:sz w:val="16"/>
                <w:szCs w:val="16"/>
              </w:rPr>
            </w:pPr>
            <w:ins w:id="34282" w:author="Στάθης Καπ" w:date="2023-03-09T06:34:00Z">
              <w:r>
                <w:rPr>
                  <w:rFonts w:ascii="Calibri" w:hAnsi="Calibri" w:cs="Calibri"/>
                  <w:color w:val="000000"/>
                  <w:sz w:val="16"/>
                  <w:szCs w:val="16"/>
                </w:rPr>
                <w:t>0.296</w:t>
              </w:r>
            </w:ins>
          </w:p>
        </w:tc>
        <w:tc>
          <w:tcPr>
            <w:tcW w:w="454" w:type="dxa"/>
            <w:tcBorders>
              <w:right w:val="single" w:sz="4" w:space="0" w:color="auto"/>
            </w:tcBorders>
            <w:vAlign w:val="center"/>
          </w:tcPr>
          <w:p w14:paraId="6B0B7D49" w14:textId="77777777" w:rsidR="001C06FA" w:rsidRPr="007E0F91" w:rsidRDefault="001C06FA" w:rsidP="001C06FA">
            <w:pPr>
              <w:jc w:val="center"/>
              <w:rPr>
                <w:ins w:id="34283" w:author="Στάθης Καπ" w:date="2023-03-09T06:32:00Z"/>
                <w:sz w:val="16"/>
                <w:szCs w:val="16"/>
              </w:rPr>
            </w:pPr>
          </w:p>
        </w:tc>
        <w:tc>
          <w:tcPr>
            <w:tcW w:w="453" w:type="dxa"/>
            <w:tcBorders>
              <w:left w:val="single" w:sz="4" w:space="0" w:color="auto"/>
            </w:tcBorders>
            <w:vAlign w:val="center"/>
          </w:tcPr>
          <w:p w14:paraId="32D25BF9" w14:textId="0A33EBCF" w:rsidR="001C06FA" w:rsidRPr="007E0F91" w:rsidRDefault="001C06FA" w:rsidP="001C06FA">
            <w:pPr>
              <w:jc w:val="center"/>
              <w:rPr>
                <w:ins w:id="34284" w:author="Στάθης Καπ" w:date="2023-03-09T06:32:00Z"/>
                <w:sz w:val="16"/>
                <w:szCs w:val="16"/>
              </w:rPr>
            </w:pPr>
            <w:ins w:id="34285" w:author="Στάθης Καπ" w:date="2023-03-09T06:35:00Z">
              <w:r>
                <w:rPr>
                  <w:rFonts w:ascii="Calibri" w:hAnsi="Calibri" w:cs="Calibri"/>
                  <w:color w:val="000000"/>
                  <w:sz w:val="16"/>
                  <w:szCs w:val="16"/>
                </w:rPr>
                <w:t>1740</w:t>
              </w:r>
            </w:ins>
          </w:p>
        </w:tc>
        <w:tc>
          <w:tcPr>
            <w:tcW w:w="454" w:type="dxa"/>
            <w:vAlign w:val="center"/>
          </w:tcPr>
          <w:p w14:paraId="4B1F1C13" w14:textId="44943208" w:rsidR="001C06FA" w:rsidRPr="007E0F91" w:rsidRDefault="001C06FA" w:rsidP="001C06FA">
            <w:pPr>
              <w:jc w:val="center"/>
              <w:rPr>
                <w:ins w:id="34286" w:author="Στάθης Καπ" w:date="2023-03-09T06:32:00Z"/>
                <w:sz w:val="16"/>
                <w:szCs w:val="16"/>
              </w:rPr>
            </w:pPr>
            <w:ins w:id="34287" w:author="Στάθης Καπ" w:date="2023-03-09T06:35:00Z">
              <w:r>
                <w:rPr>
                  <w:rFonts w:ascii="Calibri" w:hAnsi="Calibri" w:cstheme="minorHAnsi"/>
                  <w:color w:val="000000"/>
                  <w:sz w:val="16"/>
                  <w:szCs w:val="16"/>
                </w:rPr>
                <w:t>1.14</w:t>
              </w:r>
            </w:ins>
          </w:p>
        </w:tc>
        <w:tc>
          <w:tcPr>
            <w:tcW w:w="454" w:type="dxa"/>
            <w:vAlign w:val="center"/>
          </w:tcPr>
          <w:p w14:paraId="0384DCB9" w14:textId="2B0A7F18" w:rsidR="001C06FA" w:rsidRPr="007E0F91" w:rsidRDefault="001C06FA" w:rsidP="001C06FA">
            <w:pPr>
              <w:jc w:val="center"/>
              <w:rPr>
                <w:ins w:id="34288" w:author="Στάθης Καπ" w:date="2023-03-09T06:32:00Z"/>
                <w:sz w:val="16"/>
                <w:szCs w:val="16"/>
              </w:rPr>
            </w:pPr>
            <w:ins w:id="34289" w:author="Στάθης Καπ" w:date="2023-03-09T06:35:00Z">
              <w:r>
                <w:rPr>
                  <w:rFonts w:ascii="Calibri" w:hAnsi="Calibri" w:cs="Calibri"/>
                  <w:color w:val="000000"/>
                  <w:sz w:val="16"/>
                  <w:szCs w:val="16"/>
                </w:rPr>
                <w:t>0.239</w:t>
              </w:r>
            </w:ins>
          </w:p>
        </w:tc>
        <w:tc>
          <w:tcPr>
            <w:tcW w:w="461" w:type="dxa"/>
            <w:tcBorders>
              <w:right w:val="single" w:sz="4" w:space="0" w:color="auto"/>
            </w:tcBorders>
            <w:vAlign w:val="center"/>
          </w:tcPr>
          <w:p w14:paraId="1B145431" w14:textId="77777777" w:rsidR="001C06FA" w:rsidRPr="007E0F91" w:rsidRDefault="001C06FA" w:rsidP="001C06FA">
            <w:pPr>
              <w:jc w:val="center"/>
              <w:rPr>
                <w:ins w:id="34290" w:author="Στάθης Καπ" w:date="2023-03-09T06:32:00Z"/>
                <w:sz w:val="16"/>
                <w:szCs w:val="16"/>
              </w:rPr>
            </w:pPr>
          </w:p>
        </w:tc>
      </w:tr>
      <w:tr w:rsidR="001C06FA" w14:paraId="0B39CD91" w14:textId="77777777" w:rsidTr="009861B1">
        <w:trPr>
          <w:trHeight w:val="170"/>
          <w:jc w:val="center"/>
          <w:ins w:id="342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1C06FA" w:rsidRPr="007E0F91" w:rsidRDefault="001C06FA" w:rsidP="001C06FA">
            <w:pPr>
              <w:jc w:val="center"/>
              <w:rPr>
                <w:ins w:id="34292" w:author="Στάθης Καπ" w:date="2023-03-09T06:32:00Z"/>
                <w:sz w:val="16"/>
                <w:szCs w:val="16"/>
              </w:rPr>
            </w:pPr>
            <w:ins w:id="34293"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66F3D059" w:rsidR="001C06FA" w:rsidRPr="007E0F91" w:rsidRDefault="001C06FA" w:rsidP="001C06FA">
            <w:pPr>
              <w:jc w:val="center"/>
              <w:rPr>
                <w:ins w:id="34294" w:author="Στάθης Καπ" w:date="2023-03-09T06:32:00Z"/>
                <w:sz w:val="16"/>
                <w:szCs w:val="16"/>
              </w:rPr>
            </w:pPr>
            <w:ins w:id="34295"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334F844D" w14:textId="328CD048" w:rsidR="001C06FA" w:rsidRPr="007E0F91" w:rsidRDefault="001C06FA" w:rsidP="001C06FA">
            <w:pPr>
              <w:jc w:val="center"/>
              <w:rPr>
                <w:ins w:id="34296" w:author="Στάθης Καπ" w:date="2023-03-09T06:32:00Z"/>
                <w:sz w:val="16"/>
                <w:szCs w:val="16"/>
              </w:rPr>
            </w:pPr>
            <w:ins w:id="34297" w:author="Στάθης Καπ" w:date="2023-03-09T06:32:00Z">
              <w:r>
                <w:rPr>
                  <w:rFonts w:ascii="Calibri" w:hAnsi="Calibri" w:cs="Calibri"/>
                  <w:color w:val="000000"/>
                  <w:sz w:val="16"/>
                  <w:szCs w:val="16"/>
                </w:rPr>
                <w:t>1810</w:t>
              </w:r>
            </w:ins>
          </w:p>
        </w:tc>
        <w:tc>
          <w:tcPr>
            <w:tcW w:w="453" w:type="dxa"/>
            <w:tcBorders>
              <w:left w:val="single" w:sz="4" w:space="0" w:color="auto"/>
            </w:tcBorders>
            <w:vAlign w:val="center"/>
          </w:tcPr>
          <w:p w14:paraId="0C934E86" w14:textId="6B31F588" w:rsidR="001C06FA" w:rsidRPr="007E0F91" w:rsidRDefault="001C06FA" w:rsidP="001C06FA">
            <w:pPr>
              <w:jc w:val="center"/>
              <w:rPr>
                <w:ins w:id="34298" w:author="Στάθης Καπ" w:date="2023-03-09T06:32:00Z"/>
                <w:sz w:val="16"/>
                <w:szCs w:val="16"/>
              </w:rPr>
            </w:pPr>
            <w:ins w:id="34299" w:author="Στάθης Καπ" w:date="2023-03-09T06:33:00Z">
              <w:r>
                <w:rPr>
                  <w:rFonts w:ascii="Calibri" w:hAnsi="Calibri" w:cs="Calibri"/>
                  <w:color w:val="000000"/>
                  <w:sz w:val="16"/>
                  <w:szCs w:val="16"/>
                </w:rPr>
                <w:t>1790</w:t>
              </w:r>
            </w:ins>
          </w:p>
        </w:tc>
        <w:tc>
          <w:tcPr>
            <w:tcW w:w="708" w:type="dxa"/>
            <w:vAlign w:val="center"/>
          </w:tcPr>
          <w:p w14:paraId="0A382846" w14:textId="3B205929" w:rsidR="001C06FA" w:rsidRPr="007E0F91" w:rsidRDefault="001C06FA" w:rsidP="001C06FA">
            <w:pPr>
              <w:jc w:val="center"/>
              <w:rPr>
                <w:ins w:id="34300" w:author="Στάθης Καπ" w:date="2023-03-09T06:32:00Z"/>
                <w:sz w:val="16"/>
                <w:szCs w:val="16"/>
              </w:rPr>
            </w:pPr>
            <w:ins w:id="34301" w:author="Στάθης Καπ" w:date="2023-03-09T06:33:00Z">
              <w:r>
                <w:rPr>
                  <w:rFonts w:ascii="Calibri" w:hAnsi="Calibri" w:cstheme="minorHAnsi"/>
                  <w:color w:val="000000"/>
                  <w:sz w:val="16"/>
                  <w:szCs w:val="16"/>
                </w:rPr>
                <w:t>1.1</w:t>
              </w:r>
            </w:ins>
          </w:p>
        </w:tc>
        <w:tc>
          <w:tcPr>
            <w:tcW w:w="652" w:type="dxa"/>
            <w:vMerge/>
            <w:tcBorders>
              <w:right w:val="single" w:sz="4" w:space="0" w:color="auto"/>
            </w:tcBorders>
            <w:vAlign w:val="center"/>
          </w:tcPr>
          <w:p w14:paraId="276DC4BF" w14:textId="77777777" w:rsidR="001C06FA" w:rsidRPr="007E0F91" w:rsidRDefault="001C06FA" w:rsidP="001C06FA">
            <w:pPr>
              <w:jc w:val="center"/>
              <w:rPr>
                <w:ins w:id="34302" w:author="Στάθης Καπ" w:date="2023-03-09T06:32:00Z"/>
                <w:sz w:val="16"/>
                <w:szCs w:val="16"/>
              </w:rPr>
            </w:pPr>
          </w:p>
        </w:tc>
        <w:tc>
          <w:tcPr>
            <w:tcW w:w="453" w:type="dxa"/>
            <w:tcBorders>
              <w:left w:val="single" w:sz="4" w:space="0" w:color="auto"/>
            </w:tcBorders>
            <w:vAlign w:val="center"/>
          </w:tcPr>
          <w:p w14:paraId="39219985" w14:textId="7BB1098D" w:rsidR="001C06FA" w:rsidRPr="007E0F91" w:rsidRDefault="001C06FA" w:rsidP="001C06FA">
            <w:pPr>
              <w:jc w:val="center"/>
              <w:rPr>
                <w:ins w:id="34303" w:author="Στάθης Καπ" w:date="2023-03-09T06:32:00Z"/>
                <w:sz w:val="16"/>
                <w:szCs w:val="16"/>
              </w:rPr>
            </w:pPr>
            <w:ins w:id="34304" w:author="Στάθης Καπ" w:date="2023-03-09T06:33:00Z">
              <w:r>
                <w:rPr>
                  <w:rFonts w:ascii="Calibri" w:hAnsi="Calibri" w:cs="Calibri"/>
                  <w:color w:val="000000"/>
                  <w:sz w:val="16"/>
                  <w:szCs w:val="16"/>
                </w:rPr>
                <w:t>1780</w:t>
              </w:r>
            </w:ins>
          </w:p>
        </w:tc>
        <w:tc>
          <w:tcPr>
            <w:tcW w:w="454" w:type="dxa"/>
            <w:vAlign w:val="center"/>
          </w:tcPr>
          <w:p w14:paraId="590B5DC1" w14:textId="56176D95" w:rsidR="001C06FA" w:rsidRPr="007E0F91" w:rsidRDefault="001C06FA" w:rsidP="001C06FA">
            <w:pPr>
              <w:jc w:val="center"/>
              <w:rPr>
                <w:ins w:id="34305" w:author="Στάθης Καπ" w:date="2023-03-09T06:32:00Z"/>
                <w:sz w:val="16"/>
                <w:szCs w:val="16"/>
              </w:rPr>
            </w:pPr>
            <w:ins w:id="34306" w:author="Στάθης Καπ" w:date="2023-03-09T06:34:00Z">
              <w:r>
                <w:rPr>
                  <w:rFonts w:ascii="Calibri" w:hAnsi="Calibri" w:cstheme="minorHAnsi"/>
                  <w:color w:val="000000"/>
                  <w:sz w:val="16"/>
                  <w:szCs w:val="16"/>
                </w:rPr>
                <w:t>0.56</w:t>
              </w:r>
            </w:ins>
          </w:p>
        </w:tc>
        <w:tc>
          <w:tcPr>
            <w:tcW w:w="454" w:type="dxa"/>
            <w:vAlign w:val="center"/>
          </w:tcPr>
          <w:p w14:paraId="2418982C" w14:textId="76C67A53" w:rsidR="001C06FA" w:rsidRPr="007E0F91" w:rsidRDefault="001C06FA" w:rsidP="001C06FA">
            <w:pPr>
              <w:jc w:val="center"/>
              <w:rPr>
                <w:ins w:id="34307" w:author="Στάθης Καπ" w:date="2023-03-09T06:32:00Z"/>
                <w:sz w:val="16"/>
                <w:szCs w:val="16"/>
              </w:rPr>
            </w:pPr>
            <w:ins w:id="34308" w:author="Στάθης Καπ" w:date="2023-03-09T06:3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77777777" w:rsidR="001C06FA" w:rsidRPr="007E0F91" w:rsidRDefault="001C06FA" w:rsidP="001C06FA">
            <w:pPr>
              <w:jc w:val="center"/>
              <w:rPr>
                <w:ins w:id="34309" w:author="Στάθης Καπ" w:date="2023-03-09T06:32:00Z"/>
                <w:sz w:val="16"/>
                <w:szCs w:val="16"/>
              </w:rPr>
            </w:pPr>
          </w:p>
        </w:tc>
        <w:tc>
          <w:tcPr>
            <w:tcW w:w="453" w:type="dxa"/>
            <w:tcBorders>
              <w:left w:val="single" w:sz="4" w:space="0" w:color="auto"/>
            </w:tcBorders>
            <w:vAlign w:val="center"/>
          </w:tcPr>
          <w:p w14:paraId="3687CF01" w14:textId="220EED68" w:rsidR="001C06FA" w:rsidRPr="007E0F91" w:rsidRDefault="001C06FA" w:rsidP="001C06FA">
            <w:pPr>
              <w:jc w:val="center"/>
              <w:rPr>
                <w:ins w:id="34310" w:author="Στάθης Καπ" w:date="2023-03-09T06:32:00Z"/>
                <w:sz w:val="16"/>
                <w:szCs w:val="16"/>
              </w:rPr>
            </w:pPr>
            <w:ins w:id="34311" w:author="Στάθης Καπ" w:date="2023-03-09T06:34:00Z">
              <w:r>
                <w:rPr>
                  <w:rFonts w:ascii="Calibri" w:hAnsi="Calibri" w:cs="Calibri"/>
                  <w:color w:val="000000"/>
                  <w:sz w:val="16"/>
                  <w:szCs w:val="16"/>
                </w:rPr>
                <w:t>1730</w:t>
              </w:r>
            </w:ins>
          </w:p>
        </w:tc>
        <w:tc>
          <w:tcPr>
            <w:tcW w:w="454" w:type="dxa"/>
            <w:vAlign w:val="center"/>
          </w:tcPr>
          <w:p w14:paraId="131D2F4F" w14:textId="79ADD6C7" w:rsidR="001C06FA" w:rsidRPr="007E0F91" w:rsidRDefault="001C06FA" w:rsidP="001C06FA">
            <w:pPr>
              <w:jc w:val="center"/>
              <w:rPr>
                <w:ins w:id="34312" w:author="Στάθης Καπ" w:date="2023-03-09T06:32:00Z"/>
                <w:sz w:val="16"/>
                <w:szCs w:val="16"/>
              </w:rPr>
            </w:pPr>
            <w:ins w:id="34313" w:author="Στάθης Καπ" w:date="2023-03-09T06:34:00Z">
              <w:r>
                <w:rPr>
                  <w:rFonts w:ascii="Calibri" w:hAnsi="Calibri" w:cstheme="minorHAnsi"/>
                  <w:color w:val="000000"/>
                  <w:sz w:val="16"/>
                  <w:szCs w:val="16"/>
                </w:rPr>
                <w:t>3.35</w:t>
              </w:r>
            </w:ins>
          </w:p>
        </w:tc>
        <w:tc>
          <w:tcPr>
            <w:tcW w:w="454" w:type="dxa"/>
            <w:vAlign w:val="center"/>
          </w:tcPr>
          <w:p w14:paraId="61ACAA49" w14:textId="167F90A4" w:rsidR="001C06FA" w:rsidRPr="007E0F91" w:rsidRDefault="001C06FA" w:rsidP="001C06FA">
            <w:pPr>
              <w:jc w:val="center"/>
              <w:rPr>
                <w:ins w:id="34314" w:author="Στάθης Καπ" w:date="2023-03-09T06:32:00Z"/>
                <w:sz w:val="16"/>
                <w:szCs w:val="16"/>
              </w:rPr>
            </w:pPr>
            <w:ins w:id="34315" w:author="Στάθης Καπ" w:date="2023-03-09T06:34:00Z">
              <w:r>
                <w:rPr>
                  <w:rFonts w:ascii="Calibri" w:hAnsi="Calibri" w:cs="Calibri"/>
                  <w:color w:val="000000"/>
                  <w:sz w:val="16"/>
                  <w:szCs w:val="16"/>
                </w:rPr>
                <w:t>0.203</w:t>
              </w:r>
            </w:ins>
          </w:p>
        </w:tc>
        <w:tc>
          <w:tcPr>
            <w:tcW w:w="454" w:type="dxa"/>
            <w:tcBorders>
              <w:right w:val="single" w:sz="4" w:space="0" w:color="auto"/>
            </w:tcBorders>
            <w:vAlign w:val="center"/>
          </w:tcPr>
          <w:p w14:paraId="380DA263" w14:textId="77777777" w:rsidR="001C06FA" w:rsidRPr="007E0F91" w:rsidRDefault="001C06FA" w:rsidP="001C06FA">
            <w:pPr>
              <w:jc w:val="center"/>
              <w:rPr>
                <w:ins w:id="34316" w:author="Στάθης Καπ" w:date="2023-03-09T06:32:00Z"/>
                <w:sz w:val="16"/>
                <w:szCs w:val="16"/>
              </w:rPr>
            </w:pPr>
          </w:p>
        </w:tc>
        <w:tc>
          <w:tcPr>
            <w:tcW w:w="453" w:type="dxa"/>
            <w:tcBorders>
              <w:left w:val="single" w:sz="4" w:space="0" w:color="auto"/>
            </w:tcBorders>
            <w:vAlign w:val="center"/>
          </w:tcPr>
          <w:p w14:paraId="7E1B9112" w14:textId="04EA253E" w:rsidR="001C06FA" w:rsidRPr="007E0F91" w:rsidRDefault="001C06FA" w:rsidP="001C06FA">
            <w:pPr>
              <w:jc w:val="center"/>
              <w:rPr>
                <w:ins w:id="34317" w:author="Στάθης Καπ" w:date="2023-03-09T06:32:00Z"/>
                <w:sz w:val="16"/>
                <w:szCs w:val="16"/>
              </w:rPr>
            </w:pPr>
            <w:ins w:id="34318" w:author="Στάθης Καπ" w:date="2023-03-09T06:35:00Z">
              <w:r>
                <w:rPr>
                  <w:rFonts w:ascii="Calibri" w:hAnsi="Calibri" w:cs="Calibri"/>
                  <w:color w:val="000000"/>
                  <w:sz w:val="16"/>
                  <w:szCs w:val="16"/>
                </w:rPr>
                <w:t>1730</w:t>
              </w:r>
            </w:ins>
          </w:p>
        </w:tc>
        <w:tc>
          <w:tcPr>
            <w:tcW w:w="454" w:type="dxa"/>
            <w:vAlign w:val="center"/>
          </w:tcPr>
          <w:p w14:paraId="029948F8" w14:textId="045036E6" w:rsidR="001C06FA" w:rsidRPr="007E0F91" w:rsidRDefault="001C06FA" w:rsidP="001C06FA">
            <w:pPr>
              <w:jc w:val="center"/>
              <w:rPr>
                <w:ins w:id="34319" w:author="Στάθης Καπ" w:date="2023-03-09T06:32:00Z"/>
                <w:sz w:val="16"/>
                <w:szCs w:val="16"/>
              </w:rPr>
            </w:pPr>
            <w:ins w:id="34320" w:author="Στάθης Καπ" w:date="2023-03-09T06:35:00Z">
              <w:r>
                <w:rPr>
                  <w:rFonts w:ascii="Calibri" w:hAnsi="Calibri" w:cstheme="minorHAnsi"/>
                  <w:color w:val="000000"/>
                  <w:sz w:val="16"/>
                  <w:szCs w:val="16"/>
                </w:rPr>
                <w:t>3.35</w:t>
              </w:r>
            </w:ins>
          </w:p>
        </w:tc>
        <w:tc>
          <w:tcPr>
            <w:tcW w:w="454" w:type="dxa"/>
            <w:vAlign w:val="center"/>
          </w:tcPr>
          <w:p w14:paraId="4D90F516" w14:textId="4CBA8393" w:rsidR="001C06FA" w:rsidRPr="007E0F91" w:rsidRDefault="001C06FA" w:rsidP="001C06FA">
            <w:pPr>
              <w:jc w:val="center"/>
              <w:rPr>
                <w:ins w:id="34321" w:author="Στάθης Καπ" w:date="2023-03-09T06:32:00Z"/>
                <w:sz w:val="16"/>
                <w:szCs w:val="16"/>
              </w:rPr>
            </w:pPr>
            <w:ins w:id="34322" w:author="Στάθης Καπ" w:date="2023-03-09T06:35:00Z">
              <w:r>
                <w:rPr>
                  <w:rFonts w:ascii="Calibri" w:hAnsi="Calibri" w:cs="Calibri"/>
                  <w:color w:val="000000"/>
                  <w:sz w:val="16"/>
                  <w:szCs w:val="16"/>
                </w:rPr>
                <w:t>0.241</w:t>
              </w:r>
            </w:ins>
          </w:p>
        </w:tc>
        <w:tc>
          <w:tcPr>
            <w:tcW w:w="461" w:type="dxa"/>
            <w:tcBorders>
              <w:right w:val="single" w:sz="4" w:space="0" w:color="auto"/>
            </w:tcBorders>
            <w:vAlign w:val="center"/>
          </w:tcPr>
          <w:p w14:paraId="4D17202A" w14:textId="77777777" w:rsidR="001C06FA" w:rsidRPr="007E0F91" w:rsidRDefault="001C06FA" w:rsidP="001C06FA">
            <w:pPr>
              <w:jc w:val="center"/>
              <w:rPr>
                <w:ins w:id="34323" w:author="Στάθης Καπ" w:date="2023-03-09T06:32:00Z"/>
                <w:sz w:val="16"/>
                <w:szCs w:val="16"/>
              </w:rPr>
            </w:pPr>
          </w:p>
        </w:tc>
      </w:tr>
      <w:tr w:rsidR="001C06FA" w14:paraId="3C383FB7" w14:textId="77777777" w:rsidTr="009861B1">
        <w:trPr>
          <w:trHeight w:val="170"/>
          <w:jc w:val="center"/>
          <w:ins w:id="343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1C06FA" w:rsidRPr="007E0F91" w:rsidRDefault="001C06FA" w:rsidP="001C06FA">
            <w:pPr>
              <w:jc w:val="center"/>
              <w:rPr>
                <w:ins w:id="34325" w:author="Στάθης Καπ" w:date="2023-03-09T06:32:00Z"/>
                <w:sz w:val="16"/>
                <w:szCs w:val="16"/>
              </w:rPr>
            </w:pPr>
            <w:ins w:id="34326"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5F1F2DD9" w:rsidR="001C06FA" w:rsidRPr="007E0F91" w:rsidRDefault="001C06FA" w:rsidP="001C06FA">
            <w:pPr>
              <w:jc w:val="center"/>
              <w:rPr>
                <w:ins w:id="34327" w:author="Στάθης Καπ" w:date="2023-03-09T06:32:00Z"/>
                <w:sz w:val="16"/>
                <w:szCs w:val="16"/>
              </w:rPr>
            </w:pPr>
            <w:ins w:id="34328" w:author="Στάθης Καπ" w:date="2023-03-09T06:32: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A2ED9EA" w:rsidR="001C06FA" w:rsidRPr="007E0F91" w:rsidRDefault="001C06FA" w:rsidP="001C06FA">
            <w:pPr>
              <w:jc w:val="center"/>
              <w:rPr>
                <w:ins w:id="34329" w:author="Στάθης Καπ" w:date="2023-03-09T06:32:00Z"/>
                <w:sz w:val="16"/>
                <w:szCs w:val="16"/>
              </w:rPr>
            </w:pPr>
            <w:ins w:id="34330" w:author="Στάθης Καπ" w:date="2023-03-09T06:32:00Z">
              <w:r>
                <w:rPr>
                  <w:rFonts w:ascii="Calibri" w:hAnsi="Calibri" w:cs="Calibri"/>
                  <w:color w:val="000000"/>
                  <w:sz w:val="16"/>
                  <w:szCs w:val="16"/>
                </w:rPr>
                <w:t>1810</w:t>
              </w:r>
            </w:ins>
          </w:p>
        </w:tc>
        <w:tc>
          <w:tcPr>
            <w:tcW w:w="453" w:type="dxa"/>
            <w:tcBorders>
              <w:left w:val="single" w:sz="4" w:space="0" w:color="auto"/>
            </w:tcBorders>
            <w:vAlign w:val="center"/>
          </w:tcPr>
          <w:p w14:paraId="7D6A57CD" w14:textId="76A5556B" w:rsidR="001C06FA" w:rsidRPr="007E0F91" w:rsidRDefault="001C06FA" w:rsidP="001C06FA">
            <w:pPr>
              <w:jc w:val="center"/>
              <w:rPr>
                <w:ins w:id="34331" w:author="Στάθης Καπ" w:date="2023-03-09T06:32:00Z"/>
                <w:sz w:val="16"/>
                <w:szCs w:val="16"/>
              </w:rPr>
            </w:pPr>
            <w:ins w:id="34332" w:author="Στάθης Καπ" w:date="2023-03-09T06:33:00Z">
              <w:r>
                <w:rPr>
                  <w:rFonts w:ascii="Calibri" w:hAnsi="Calibri" w:cs="Calibri"/>
                  <w:color w:val="000000"/>
                  <w:sz w:val="16"/>
                  <w:szCs w:val="16"/>
                </w:rPr>
                <w:t>1810</w:t>
              </w:r>
            </w:ins>
          </w:p>
        </w:tc>
        <w:tc>
          <w:tcPr>
            <w:tcW w:w="708" w:type="dxa"/>
            <w:vAlign w:val="center"/>
          </w:tcPr>
          <w:p w14:paraId="73B75193" w14:textId="63095E99" w:rsidR="001C06FA" w:rsidRPr="007E0F91" w:rsidRDefault="001C06FA" w:rsidP="001C06FA">
            <w:pPr>
              <w:jc w:val="center"/>
              <w:rPr>
                <w:ins w:id="34333" w:author="Στάθης Καπ" w:date="2023-03-09T06:32:00Z"/>
                <w:sz w:val="16"/>
                <w:szCs w:val="16"/>
              </w:rPr>
            </w:pPr>
            <w:ins w:id="34334" w:author="Στάθης Καπ" w:date="2023-03-09T06:33:00Z">
              <w:r>
                <w:rPr>
                  <w:rFonts w:ascii="Calibri" w:hAnsi="Calibri" w:cstheme="minorHAnsi"/>
                  <w:color w:val="000000"/>
                  <w:sz w:val="16"/>
                  <w:szCs w:val="16"/>
                </w:rPr>
                <w:t>0</w:t>
              </w:r>
            </w:ins>
          </w:p>
        </w:tc>
        <w:tc>
          <w:tcPr>
            <w:tcW w:w="652" w:type="dxa"/>
            <w:vMerge/>
            <w:tcBorders>
              <w:right w:val="single" w:sz="4" w:space="0" w:color="auto"/>
            </w:tcBorders>
            <w:vAlign w:val="center"/>
          </w:tcPr>
          <w:p w14:paraId="5AC16937" w14:textId="77777777" w:rsidR="001C06FA" w:rsidRPr="007E0F91" w:rsidRDefault="001C06FA" w:rsidP="001C06FA">
            <w:pPr>
              <w:jc w:val="center"/>
              <w:rPr>
                <w:ins w:id="34335" w:author="Στάθης Καπ" w:date="2023-03-09T06:32:00Z"/>
                <w:sz w:val="16"/>
                <w:szCs w:val="16"/>
              </w:rPr>
            </w:pPr>
          </w:p>
        </w:tc>
        <w:tc>
          <w:tcPr>
            <w:tcW w:w="453" w:type="dxa"/>
            <w:tcBorders>
              <w:left w:val="single" w:sz="4" w:space="0" w:color="auto"/>
            </w:tcBorders>
            <w:vAlign w:val="center"/>
          </w:tcPr>
          <w:p w14:paraId="48EE43B6" w14:textId="51C865D3" w:rsidR="001C06FA" w:rsidRPr="007E0F91" w:rsidRDefault="001C06FA" w:rsidP="001C06FA">
            <w:pPr>
              <w:jc w:val="center"/>
              <w:rPr>
                <w:ins w:id="34336" w:author="Στάθης Καπ" w:date="2023-03-09T06:32:00Z"/>
                <w:sz w:val="16"/>
                <w:szCs w:val="16"/>
              </w:rPr>
            </w:pPr>
            <w:ins w:id="34337" w:author="Στάθης Καπ" w:date="2023-03-09T06:33:00Z">
              <w:r>
                <w:rPr>
                  <w:rFonts w:ascii="Calibri" w:hAnsi="Calibri" w:cs="Calibri"/>
                  <w:color w:val="000000"/>
                  <w:sz w:val="16"/>
                  <w:szCs w:val="16"/>
                </w:rPr>
                <w:t>1760</w:t>
              </w:r>
            </w:ins>
          </w:p>
        </w:tc>
        <w:tc>
          <w:tcPr>
            <w:tcW w:w="454" w:type="dxa"/>
            <w:vAlign w:val="center"/>
          </w:tcPr>
          <w:p w14:paraId="77A88A0F" w14:textId="5BD3DD85" w:rsidR="001C06FA" w:rsidRPr="007E0F91" w:rsidRDefault="001C06FA" w:rsidP="001C06FA">
            <w:pPr>
              <w:jc w:val="center"/>
              <w:rPr>
                <w:ins w:id="34338" w:author="Στάθης Καπ" w:date="2023-03-09T06:32:00Z"/>
                <w:sz w:val="16"/>
                <w:szCs w:val="16"/>
              </w:rPr>
            </w:pPr>
            <w:ins w:id="34339" w:author="Στάθης Καπ" w:date="2023-03-09T06:34:00Z">
              <w:r>
                <w:rPr>
                  <w:rFonts w:ascii="Calibri" w:hAnsi="Calibri" w:cstheme="minorHAnsi"/>
                  <w:color w:val="000000"/>
                  <w:sz w:val="16"/>
                  <w:szCs w:val="16"/>
                </w:rPr>
                <w:t>2.76</w:t>
              </w:r>
            </w:ins>
          </w:p>
        </w:tc>
        <w:tc>
          <w:tcPr>
            <w:tcW w:w="454" w:type="dxa"/>
            <w:vAlign w:val="center"/>
          </w:tcPr>
          <w:p w14:paraId="17C565B3" w14:textId="374FC6C7" w:rsidR="001C06FA" w:rsidRPr="007E0F91" w:rsidRDefault="001C06FA" w:rsidP="001C06FA">
            <w:pPr>
              <w:jc w:val="center"/>
              <w:rPr>
                <w:ins w:id="34340" w:author="Στάθης Καπ" w:date="2023-03-09T06:32:00Z"/>
                <w:sz w:val="16"/>
                <w:szCs w:val="16"/>
              </w:rPr>
            </w:pPr>
            <w:ins w:id="34341" w:author="Στάθης Καπ" w:date="2023-03-09T06:3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7777777" w:rsidR="001C06FA" w:rsidRPr="007E0F91" w:rsidRDefault="001C06FA" w:rsidP="001C06FA">
            <w:pPr>
              <w:jc w:val="center"/>
              <w:rPr>
                <w:ins w:id="34342" w:author="Στάθης Καπ" w:date="2023-03-09T06:32:00Z"/>
                <w:sz w:val="16"/>
                <w:szCs w:val="16"/>
              </w:rPr>
            </w:pPr>
          </w:p>
        </w:tc>
        <w:tc>
          <w:tcPr>
            <w:tcW w:w="453" w:type="dxa"/>
            <w:tcBorders>
              <w:left w:val="single" w:sz="4" w:space="0" w:color="auto"/>
            </w:tcBorders>
            <w:vAlign w:val="center"/>
          </w:tcPr>
          <w:p w14:paraId="1A5CB9F7" w14:textId="31B671C5" w:rsidR="001C06FA" w:rsidRPr="007E0F91" w:rsidRDefault="001C06FA" w:rsidP="001C06FA">
            <w:pPr>
              <w:jc w:val="center"/>
              <w:rPr>
                <w:ins w:id="34343" w:author="Στάθης Καπ" w:date="2023-03-09T06:32:00Z"/>
                <w:sz w:val="16"/>
                <w:szCs w:val="16"/>
              </w:rPr>
            </w:pPr>
            <w:ins w:id="34344" w:author="Στάθης Καπ" w:date="2023-03-09T06:34:00Z">
              <w:r>
                <w:rPr>
                  <w:rFonts w:ascii="Calibri" w:hAnsi="Calibri" w:cs="Calibri"/>
                  <w:color w:val="000000"/>
                  <w:sz w:val="16"/>
                  <w:szCs w:val="16"/>
                </w:rPr>
                <w:t>1750</w:t>
              </w:r>
            </w:ins>
          </w:p>
        </w:tc>
        <w:tc>
          <w:tcPr>
            <w:tcW w:w="454" w:type="dxa"/>
            <w:vAlign w:val="center"/>
          </w:tcPr>
          <w:p w14:paraId="7256F0B3" w14:textId="1D159A8A" w:rsidR="001C06FA" w:rsidRPr="007E0F91" w:rsidRDefault="001C06FA" w:rsidP="001C06FA">
            <w:pPr>
              <w:jc w:val="center"/>
              <w:rPr>
                <w:ins w:id="34345" w:author="Στάθης Καπ" w:date="2023-03-09T06:32:00Z"/>
                <w:sz w:val="16"/>
                <w:szCs w:val="16"/>
              </w:rPr>
            </w:pPr>
            <w:ins w:id="34346" w:author="Στάθης Καπ" w:date="2023-03-09T06:34:00Z">
              <w:r>
                <w:rPr>
                  <w:rFonts w:ascii="Calibri" w:hAnsi="Calibri" w:cstheme="minorHAnsi"/>
                  <w:color w:val="000000"/>
                  <w:sz w:val="16"/>
                  <w:szCs w:val="16"/>
                </w:rPr>
                <w:t>3.31</w:t>
              </w:r>
            </w:ins>
          </w:p>
        </w:tc>
        <w:tc>
          <w:tcPr>
            <w:tcW w:w="454" w:type="dxa"/>
            <w:vAlign w:val="center"/>
          </w:tcPr>
          <w:p w14:paraId="0C5CF72B" w14:textId="36DC9A20" w:rsidR="001C06FA" w:rsidRPr="007E0F91" w:rsidRDefault="001C06FA" w:rsidP="001C06FA">
            <w:pPr>
              <w:jc w:val="center"/>
              <w:rPr>
                <w:ins w:id="34347" w:author="Στάθης Καπ" w:date="2023-03-09T06:32:00Z"/>
                <w:sz w:val="16"/>
                <w:szCs w:val="16"/>
              </w:rPr>
            </w:pPr>
            <w:ins w:id="34348" w:author="Στάθης Καπ" w:date="2023-03-09T06:34:00Z">
              <w:r>
                <w:rPr>
                  <w:rFonts w:ascii="Calibri" w:hAnsi="Calibri" w:cs="Calibri"/>
                  <w:color w:val="000000"/>
                  <w:sz w:val="16"/>
                  <w:szCs w:val="16"/>
                </w:rPr>
                <w:t>0.204</w:t>
              </w:r>
            </w:ins>
          </w:p>
        </w:tc>
        <w:tc>
          <w:tcPr>
            <w:tcW w:w="454" w:type="dxa"/>
            <w:tcBorders>
              <w:right w:val="single" w:sz="4" w:space="0" w:color="auto"/>
            </w:tcBorders>
            <w:vAlign w:val="center"/>
          </w:tcPr>
          <w:p w14:paraId="6582F513" w14:textId="77777777" w:rsidR="001C06FA" w:rsidRPr="007E0F91" w:rsidRDefault="001C06FA" w:rsidP="001C06FA">
            <w:pPr>
              <w:jc w:val="center"/>
              <w:rPr>
                <w:ins w:id="34349" w:author="Στάθης Καπ" w:date="2023-03-09T06:32:00Z"/>
                <w:sz w:val="16"/>
                <w:szCs w:val="16"/>
              </w:rPr>
            </w:pPr>
          </w:p>
        </w:tc>
        <w:tc>
          <w:tcPr>
            <w:tcW w:w="453" w:type="dxa"/>
            <w:tcBorders>
              <w:left w:val="single" w:sz="4" w:space="0" w:color="auto"/>
            </w:tcBorders>
            <w:vAlign w:val="center"/>
          </w:tcPr>
          <w:p w14:paraId="6C00CC8A" w14:textId="25A3621D" w:rsidR="001C06FA" w:rsidRPr="007E0F91" w:rsidRDefault="001C06FA" w:rsidP="001C06FA">
            <w:pPr>
              <w:jc w:val="center"/>
              <w:rPr>
                <w:ins w:id="34350" w:author="Στάθης Καπ" w:date="2023-03-09T06:32:00Z"/>
                <w:sz w:val="16"/>
                <w:szCs w:val="16"/>
              </w:rPr>
            </w:pPr>
            <w:ins w:id="34351" w:author="Στάθης Καπ" w:date="2023-03-09T06:35:00Z">
              <w:r>
                <w:rPr>
                  <w:rFonts w:ascii="Calibri" w:hAnsi="Calibri" w:cs="Calibri"/>
                  <w:color w:val="000000"/>
                  <w:sz w:val="16"/>
                  <w:szCs w:val="16"/>
                </w:rPr>
                <w:t>1730</w:t>
              </w:r>
            </w:ins>
          </w:p>
        </w:tc>
        <w:tc>
          <w:tcPr>
            <w:tcW w:w="454" w:type="dxa"/>
            <w:vAlign w:val="center"/>
          </w:tcPr>
          <w:p w14:paraId="75B3C6E3" w14:textId="1456CECE" w:rsidR="001C06FA" w:rsidRPr="007E0F91" w:rsidRDefault="001C06FA" w:rsidP="001C06FA">
            <w:pPr>
              <w:jc w:val="center"/>
              <w:rPr>
                <w:ins w:id="34352" w:author="Στάθης Καπ" w:date="2023-03-09T06:32:00Z"/>
                <w:sz w:val="16"/>
                <w:szCs w:val="16"/>
              </w:rPr>
            </w:pPr>
            <w:ins w:id="34353" w:author="Στάθης Καπ" w:date="2023-03-09T06:35:00Z">
              <w:r>
                <w:rPr>
                  <w:rFonts w:ascii="Calibri" w:hAnsi="Calibri" w:cstheme="minorHAnsi"/>
                  <w:color w:val="000000"/>
                  <w:sz w:val="16"/>
                  <w:szCs w:val="16"/>
                </w:rPr>
                <w:t>4.42</w:t>
              </w:r>
            </w:ins>
          </w:p>
        </w:tc>
        <w:tc>
          <w:tcPr>
            <w:tcW w:w="454" w:type="dxa"/>
            <w:vAlign w:val="center"/>
          </w:tcPr>
          <w:p w14:paraId="0CE1DCF1" w14:textId="2A567FA9" w:rsidR="001C06FA" w:rsidRPr="007E0F91" w:rsidRDefault="001C06FA" w:rsidP="001C06FA">
            <w:pPr>
              <w:jc w:val="center"/>
              <w:rPr>
                <w:ins w:id="34354" w:author="Στάθης Καπ" w:date="2023-03-09T06:32:00Z"/>
                <w:sz w:val="16"/>
                <w:szCs w:val="16"/>
              </w:rPr>
            </w:pPr>
            <w:ins w:id="34355" w:author="Στάθης Καπ" w:date="2023-03-09T06:35:00Z">
              <w:r>
                <w:rPr>
                  <w:rFonts w:ascii="Calibri" w:hAnsi="Calibri" w:cs="Calibri"/>
                  <w:color w:val="000000"/>
                  <w:sz w:val="16"/>
                  <w:szCs w:val="16"/>
                </w:rPr>
                <w:t>0.195</w:t>
              </w:r>
            </w:ins>
          </w:p>
        </w:tc>
        <w:tc>
          <w:tcPr>
            <w:tcW w:w="461" w:type="dxa"/>
            <w:tcBorders>
              <w:right w:val="single" w:sz="4" w:space="0" w:color="auto"/>
            </w:tcBorders>
            <w:vAlign w:val="center"/>
          </w:tcPr>
          <w:p w14:paraId="4FE5C15F" w14:textId="77777777" w:rsidR="001C06FA" w:rsidRPr="007E0F91" w:rsidRDefault="001C06FA" w:rsidP="001C06FA">
            <w:pPr>
              <w:jc w:val="center"/>
              <w:rPr>
                <w:ins w:id="34356" w:author="Στάθης Καπ" w:date="2023-03-09T06:32:00Z"/>
                <w:sz w:val="16"/>
                <w:szCs w:val="16"/>
              </w:rPr>
            </w:pPr>
          </w:p>
        </w:tc>
      </w:tr>
      <w:tr w:rsidR="001C06FA" w14:paraId="4BF21F78" w14:textId="77777777" w:rsidTr="009861B1">
        <w:trPr>
          <w:trHeight w:val="170"/>
          <w:jc w:val="center"/>
          <w:ins w:id="343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1C06FA" w:rsidRPr="007E0F91" w:rsidRDefault="001C06FA" w:rsidP="001C06FA">
            <w:pPr>
              <w:jc w:val="center"/>
              <w:rPr>
                <w:ins w:id="34358" w:author="Στάθης Καπ" w:date="2023-03-09T06:32:00Z"/>
                <w:sz w:val="16"/>
                <w:szCs w:val="16"/>
              </w:rPr>
            </w:pPr>
            <w:ins w:id="34359"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026AB80F" w:rsidR="001C06FA" w:rsidRPr="007E0F91" w:rsidRDefault="001C06FA" w:rsidP="001C06FA">
            <w:pPr>
              <w:jc w:val="center"/>
              <w:rPr>
                <w:ins w:id="34360" w:author="Στάθης Καπ" w:date="2023-03-09T06:32:00Z"/>
                <w:sz w:val="16"/>
                <w:szCs w:val="16"/>
              </w:rPr>
            </w:pPr>
            <w:ins w:id="34361" w:author="Στάθης Καπ" w:date="2023-03-09T06:32:00Z">
              <w:r>
                <w:rPr>
                  <w:rFonts w:ascii="Calibri" w:hAnsi="Calibri" w:cs="Calibri"/>
                  <w:color w:val="000000"/>
                  <w:sz w:val="16"/>
                  <w:szCs w:val="16"/>
                </w:rPr>
                <w:t>484</w:t>
              </w:r>
            </w:ins>
          </w:p>
        </w:tc>
        <w:tc>
          <w:tcPr>
            <w:tcW w:w="679" w:type="dxa"/>
            <w:tcBorders>
              <w:right w:val="single" w:sz="4" w:space="0" w:color="auto"/>
            </w:tcBorders>
            <w:vAlign w:val="center"/>
          </w:tcPr>
          <w:p w14:paraId="16C23DD1" w14:textId="5323C6F4" w:rsidR="001C06FA" w:rsidRPr="007E0F91" w:rsidRDefault="001C06FA" w:rsidP="001C06FA">
            <w:pPr>
              <w:jc w:val="center"/>
              <w:rPr>
                <w:ins w:id="34362" w:author="Στάθης Καπ" w:date="2023-03-09T06:32:00Z"/>
                <w:sz w:val="16"/>
                <w:szCs w:val="16"/>
              </w:rPr>
            </w:pPr>
            <w:ins w:id="34363" w:author="Στάθης Καπ" w:date="2023-03-09T06:32:00Z">
              <w:r>
                <w:rPr>
                  <w:rFonts w:ascii="Calibri" w:hAnsi="Calibri" w:cs="Calibri"/>
                  <w:color w:val="000000"/>
                  <w:sz w:val="16"/>
                  <w:szCs w:val="16"/>
                </w:rPr>
                <w:t>481</w:t>
              </w:r>
            </w:ins>
          </w:p>
        </w:tc>
        <w:tc>
          <w:tcPr>
            <w:tcW w:w="453" w:type="dxa"/>
            <w:tcBorders>
              <w:left w:val="single" w:sz="4" w:space="0" w:color="auto"/>
            </w:tcBorders>
            <w:vAlign w:val="center"/>
          </w:tcPr>
          <w:p w14:paraId="34CA410F" w14:textId="3FCAE32E" w:rsidR="001C06FA" w:rsidRPr="007E0F91" w:rsidRDefault="001C06FA" w:rsidP="001C06FA">
            <w:pPr>
              <w:jc w:val="center"/>
              <w:rPr>
                <w:ins w:id="34364" w:author="Στάθης Καπ" w:date="2023-03-09T06:32:00Z"/>
                <w:sz w:val="16"/>
                <w:szCs w:val="16"/>
              </w:rPr>
            </w:pPr>
            <w:ins w:id="34365" w:author="Στάθης Καπ" w:date="2023-03-09T06:33:00Z">
              <w:r>
                <w:rPr>
                  <w:rFonts w:ascii="Calibri" w:hAnsi="Calibri" w:cs="Calibri"/>
                  <w:color w:val="000000"/>
                  <w:sz w:val="16"/>
                  <w:szCs w:val="16"/>
                </w:rPr>
                <w:t>412</w:t>
              </w:r>
            </w:ins>
          </w:p>
        </w:tc>
        <w:tc>
          <w:tcPr>
            <w:tcW w:w="708" w:type="dxa"/>
            <w:vAlign w:val="center"/>
          </w:tcPr>
          <w:p w14:paraId="4E2EB6E3" w14:textId="797EF237" w:rsidR="001C06FA" w:rsidRPr="007E0F91" w:rsidRDefault="001C06FA" w:rsidP="001C06FA">
            <w:pPr>
              <w:jc w:val="center"/>
              <w:rPr>
                <w:ins w:id="34366" w:author="Στάθης Καπ" w:date="2023-03-09T06:32:00Z"/>
                <w:sz w:val="16"/>
                <w:szCs w:val="16"/>
              </w:rPr>
            </w:pPr>
            <w:ins w:id="34367" w:author="Στάθης Καπ" w:date="2023-03-09T06:33:00Z">
              <w:r>
                <w:rPr>
                  <w:rFonts w:ascii="Calibri" w:hAnsi="Calibri" w:cstheme="minorHAnsi"/>
                  <w:color w:val="000000"/>
                  <w:sz w:val="16"/>
                  <w:szCs w:val="16"/>
                </w:rPr>
                <w:t>14.88</w:t>
              </w:r>
            </w:ins>
          </w:p>
        </w:tc>
        <w:tc>
          <w:tcPr>
            <w:tcW w:w="652" w:type="dxa"/>
            <w:vMerge/>
            <w:tcBorders>
              <w:right w:val="single" w:sz="4" w:space="0" w:color="auto"/>
            </w:tcBorders>
            <w:vAlign w:val="center"/>
          </w:tcPr>
          <w:p w14:paraId="712B0584" w14:textId="77777777" w:rsidR="001C06FA" w:rsidRPr="007E0F91" w:rsidRDefault="001C06FA" w:rsidP="001C06FA">
            <w:pPr>
              <w:jc w:val="center"/>
              <w:rPr>
                <w:ins w:id="34368" w:author="Στάθης Καπ" w:date="2023-03-09T06:32:00Z"/>
                <w:sz w:val="16"/>
                <w:szCs w:val="16"/>
              </w:rPr>
            </w:pPr>
          </w:p>
        </w:tc>
        <w:tc>
          <w:tcPr>
            <w:tcW w:w="453" w:type="dxa"/>
            <w:tcBorders>
              <w:left w:val="single" w:sz="4" w:space="0" w:color="auto"/>
            </w:tcBorders>
            <w:vAlign w:val="center"/>
          </w:tcPr>
          <w:p w14:paraId="1A7F9E1A" w14:textId="0FF73662" w:rsidR="001C06FA" w:rsidRPr="007E0F91" w:rsidRDefault="001C06FA" w:rsidP="001C06FA">
            <w:pPr>
              <w:jc w:val="center"/>
              <w:rPr>
                <w:ins w:id="34369" w:author="Στάθης Καπ" w:date="2023-03-09T06:32:00Z"/>
                <w:sz w:val="16"/>
                <w:szCs w:val="16"/>
              </w:rPr>
            </w:pPr>
            <w:ins w:id="34370" w:author="Στάθης Καπ" w:date="2023-03-09T06:33:00Z">
              <w:r>
                <w:rPr>
                  <w:rFonts w:ascii="Calibri" w:hAnsi="Calibri" w:cs="Calibri"/>
                  <w:color w:val="000000"/>
                  <w:sz w:val="16"/>
                  <w:szCs w:val="16"/>
                </w:rPr>
                <w:t>318</w:t>
              </w:r>
            </w:ins>
          </w:p>
        </w:tc>
        <w:tc>
          <w:tcPr>
            <w:tcW w:w="454" w:type="dxa"/>
            <w:vAlign w:val="center"/>
          </w:tcPr>
          <w:p w14:paraId="2CE11CBE" w14:textId="69E622D6" w:rsidR="001C06FA" w:rsidRPr="007E0F91" w:rsidRDefault="001C06FA" w:rsidP="001C06FA">
            <w:pPr>
              <w:jc w:val="center"/>
              <w:rPr>
                <w:ins w:id="34371" w:author="Στάθης Καπ" w:date="2023-03-09T06:32:00Z"/>
                <w:sz w:val="16"/>
                <w:szCs w:val="16"/>
              </w:rPr>
            </w:pPr>
            <w:ins w:id="34372" w:author="Στάθης Καπ" w:date="2023-03-09T06:34:00Z">
              <w:r>
                <w:rPr>
                  <w:rFonts w:ascii="Calibri" w:hAnsi="Calibri" w:cstheme="minorHAnsi"/>
                  <w:color w:val="000000"/>
                  <w:sz w:val="16"/>
                  <w:szCs w:val="16"/>
                </w:rPr>
                <w:t>22.82</w:t>
              </w:r>
            </w:ins>
          </w:p>
        </w:tc>
        <w:tc>
          <w:tcPr>
            <w:tcW w:w="454" w:type="dxa"/>
            <w:vAlign w:val="center"/>
          </w:tcPr>
          <w:p w14:paraId="531881EF" w14:textId="0A898741" w:rsidR="001C06FA" w:rsidRPr="007E0F91" w:rsidRDefault="001C06FA" w:rsidP="001C06FA">
            <w:pPr>
              <w:jc w:val="center"/>
              <w:rPr>
                <w:ins w:id="34373" w:author="Στάθης Καπ" w:date="2023-03-09T06:32:00Z"/>
                <w:sz w:val="16"/>
                <w:szCs w:val="16"/>
              </w:rPr>
            </w:pPr>
            <w:ins w:id="34374" w:author="Στάθης Καπ" w:date="2023-03-09T06:3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77777777" w:rsidR="001C06FA" w:rsidRPr="007E0F91" w:rsidRDefault="001C06FA" w:rsidP="001C06FA">
            <w:pPr>
              <w:jc w:val="center"/>
              <w:rPr>
                <w:ins w:id="34375" w:author="Στάθης Καπ" w:date="2023-03-09T06:32:00Z"/>
                <w:sz w:val="16"/>
                <w:szCs w:val="16"/>
              </w:rPr>
            </w:pPr>
          </w:p>
        </w:tc>
        <w:tc>
          <w:tcPr>
            <w:tcW w:w="453" w:type="dxa"/>
            <w:tcBorders>
              <w:left w:val="single" w:sz="4" w:space="0" w:color="auto"/>
            </w:tcBorders>
            <w:vAlign w:val="center"/>
          </w:tcPr>
          <w:p w14:paraId="4AE346E9" w14:textId="3F3754E1" w:rsidR="001C06FA" w:rsidRPr="007E0F91" w:rsidRDefault="001C06FA" w:rsidP="001C06FA">
            <w:pPr>
              <w:jc w:val="center"/>
              <w:rPr>
                <w:ins w:id="34376" w:author="Στάθης Καπ" w:date="2023-03-09T06:32:00Z"/>
                <w:sz w:val="16"/>
                <w:szCs w:val="16"/>
              </w:rPr>
            </w:pPr>
            <w:ins w:id="34377" w:author="Στάθης Καπ" w:date="2023-03-09T06:34:00Z">
              <w:r>
                <w:rPr>
                  <w:rFonts w:ascii="Calibri" w:hAnsi="Calibri" w:cs="Calibri"/>
                  <w:color w:val="000000"/>
                  <w:sz w:val="16"/>
                  <w:szCs w:val="16"/>
                </w:rPr>
                <w:t>370</w:t>
              </w:r>
            </w:ins>
          </w:p>
        </w:tc>
        <w:tc>
          <w:tcPr>
            <w:tcW w:w="454" w:type="dxa"/>
            <w:vAlign w:val="center"/>
          </w:tcPr>
          <w:p w14:paraId="0C243662" w14:textId="60D6588D" w:rsidR="001C06FA" w:rsidRPr="007E0F91" w:rsidRDefault="001C06FA" w:rsidP="001C06FA">
            <w:pPr>
              <w:jc w:val="center"/>
              <w:rPr>
                <w:ins w:id="34378" w:author="Στάθης Καπ" w:date="2023-03-09T06:32:00Z"/>
                <w:sz w:val="16"/>
                <w:szCs w:val="16"/>
              </w:rPr>
            </w:pPr>
            <w:ins w:id="34379" w:author="Στάθης Καπ" w:date="2023-03-09T06:34:00Z">
              <w:r>
                <w:rPr>
                  <w:rFonts w:ascii="Calibri" w:hAnsi="Calibri" w:cstheme="minorHAnsi"/>
                  <w:color w:val="000000"/>
                  <w:sz w:val="16"/>
                  <w:szCs w:val="16"/>
                </w:rPr>
                <w:t>10.19</w:t>
              </w:r>
            </w:ins>
          </w:p>
        </w:tc>
        <w:tc>
          <w:tcPr>
            <w:tcW w:w="454" w:type="dxa"/>
            <w:vAlign w:val="center"/>
          </w:tcPr>
          <w:p w14:paraId="644709FE" w14:textId="4811A075" w:rsidR="001C06FA" w:rsidRPr="007E0F91" w:rsidRDefault="001C06FA" w:rsidP="001C06FA">
            <w:pPr>
              <w:jc w:val="center"/>
              <w:rPr>
                <w:ins w:id="34380" w:author="Στάθης Καπ" w:date="2023-03-09T06:32:00Z"/>
                <w:sz w:val="16"/>
                <w:szCs w:val="16"/>
              </w:rPr>
            </w:pPr>
            <w:ins w:id="34381" w:author="Στάθης Καπ" w:date="2023-03-09T06:34:00Z">
              <w:r>
                <w:rPr>
                  <w:rFonts w:ascii="Calibri" w:hAnsi="Calibri" w:cs="Calibri"/>
                  <w:color w:val="000000"/>
                  <w:sz w:val="16"/>
                  <w:szCs w:val="16"/>
                </w:rPr>
                <w:t>0.237</w:t>
              </w:r>
            </w:ins>
          </w:p>
        </w:tc>
        <w:tc>
          <w:tcPr>
            <w:tcW w:w="454" w:type="dxa"/>
            <w:tcBorders>
              <w:right w:val="single" w:sz="4" w:space="0" w:color="auto"/>
            </w:tcBorders>
            <w:vAlign w:val="center"/>
          </w:tcPr>
          <w:p w14:paraId="14573E8D" w14:textId="77777777" w:rsidR="001C06FA" w:rsidRPr="007E0F91" w:rsidRDefault="001C06FA" w:rsidP="001C06FA">
            <w:pPr>
              <w:jc w:val="center"/>
              <w:rPr>
                <w:ins w:id="34382" w:author="Στάθης Καπ" w:date="2023-03-09T06:32:00Z"/>
                <w:sz w:val="16"/>
                <w:szCs w:val="16"/>
              </w:rPr>
            </w:pPr>
          </w:p>
        </w:tc>
        <w:tc>
          <w:tcPr>
            <w:tcW w:w="453" w:type="dxa"/>
            <w:tcBorders>
              <w:left w:val="single" w:sz="4" w:space="0" w:color="auto"/>
            </w:tcBorders>
            <w:vAlign w:val="center"/>
          </w:tcPr>
          <w:p w14:paraId="72076290" w14:textId="07F7BAEB" w:rsidR="001C06FA" w:rsidRPr="007E0F91" w:rsidRDefault="001C06FA" w:rsidP="001C06FA">
            <w:pPr>
              <w:jc w:val="center"/>
              <w:rPr>
                <w:ins w:id="34383" w:author="Στάθης Καπ" w:date="2023-03-09T06:32:00Z"/>
                <w:sz w:val="16"/>
                <w:szCs w:val="16"/>
              </w:rPr>
            </w:pPr>
            <w:ins w:id="34384" w:author="Στάθης Καπ" w:date="2023-03-09T06:35:00Z">
              <w:r>
                <w:rPr>
                  <w:rFonts w:ascii="Calibri" w:hAnsi="Calibri" w:cs="Calibri"/>
                  <w:color w:val="000000"/>
                  <w:sz w:val="16"/>
                  <w:szCs w:val="16"/>
                </w:rPr>
                <w:t>270</w:t>
              </w:r>
            </w:ins>
          </w:p>
        </w:tc>
        <w:tc>
          <w:tcPr>
            <w:tcW w:w="454" w:type="dxa"/>
            <w:vAlign w:val="center"/>
          </w:tcPr>
          <w:p w14:paraId="205D291F" w14:textId="61485F9E" w:rsidR="001C06FA" w:rsidRPr="007E0F91" w:rsidRDefault="001C06FA" w:rsidP="001C06FA">
            <w:pPr>
              <w:jc w:val="center"/>
              <w:rPr>
                <w:ins w:id="34385" w:author="Στάθης Καπ" w:date="2023-03-09T06:32:00Z"/>
                <w:sz w:val="16"/>
                <w:szCs w:val="16"/>
              </w:rPr>
            </w:pPr>
            <w:ins w:id="34386" w:author="Στάθης Καπ" w:date="2023-03-09T06:35:00Z">
              <w:r>
                <w:rPr>
                  <w:rFonts w:ascii="Calibri" w:hAnsi="Calibri" w:cstheme="minorHAnsi"/>
                  <w:color w:val="000000"/>
                  <w:sz w:val="16"/>
                  <w:szCs w:val="16"/>
                </w:rPr>
                <w:t>34.47</w:t>
              </w:r>
            </w:ins>
          </w:p>
        </w:tc>
        <w:tc>
          <w:tcPr>
            <w:tcW w:w="454" w:type="dxa"/>
            <w:vAlign w:val="center"/>
          </w:tcPr>
          <w:p w14:paraId="30FF5903" w14:textId="536C4764" w:rsidR="001C06FA" w:rsidRPr="007E0F91" w:rsidRDefault="001C06FA" w:rsidP="001C06FA">
            <w:pPr>
              <w:jc w:val="center"/>
              <w:rPr>
                <w:ins w:id="34387" w:author="Στάθης Καπ" w:date="2023-03-09T06:32:00Z"/>
                <w:sz w:val="16"/>
                <w:szCs w:val="16"/>
              </w:rPr>
            </w:pPr>
            <w:ins w:id="34388" w:author="Στάθης Καπ" w:date="2023-03-09T06:35:00Z">
              <w:r>
                <w:rPr>
                  <w:rFonts w:ascii="Calibri" w:hAnsi="Calibri" w:cs="Calibri"/>
                  <w:color w:val="000000"/>
                  <w:sz w:val="16"/>
                  <w:szCs w:val="16"/>
                </w:rPr>
                <w:t>0.23</w:t>
              </w:r>
            </w:ins>
          </w:p>
        </w:tc>
        <w:tc>
          <w:tcPr>
            <w:tcW w:w="461" w:type="dxa"/>
            <w:tcBorders>
              <w:right w:val="single" w:sz="4" w:space="0" w:color="auto"/>
            </w:tcBorders>
            <w:vAlign w:val="center"/>
          </w:tcPr>
          <w:p w14:paraId="4F069E42" w14:textId="77777777" w:rsidR="001C06FA" w:rsidRPr="007E0F91" w:rsidRDefault="001C06FA" w:rsidP="001C06FA">
            <w:pPr>
              <w:jc w:val="center"/>
              <w:rPr>
                <w:ins w:id="34389" w:author="Στάθης Καπ" w:date="2023-03-09T06:32:00Z"/>
                <w:sz w:val="16"/>
                <w:szCs w:val="16"/>
              </w:rPr>
            </w:pPr>
          </w:p>
        </w:tc>
      </w:tr>
      <w:tr w:rsidR="001C06FA" w14:paraId="62936C3D" w14:textId="77777777" w:rsidTr="009861B1">
        <w:trPr>
          <w:trHeight w:val="170"/>
          <w:jc w:val="center"/>
          <w:ins w:id="3439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1C06FA" w:rsidRPr="007E0F91" w:rsidRDefault="001C06FA" w:rsidP="001C06FA">
            <w:pPr>
              <w:jc w:val="center"/>
              <w:rPr>
                <w:ins w:id="34391" w:author="Στάθης Καπ" w:date="2023-03-09T06:32:00Z"/>
                <w:sz w:val="16"/>
                <w:szCs w:val="16"/>
              </w:rPr>
            </w:pPr>
            <w:ins w:id="34392"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1E945EA1" w:rsidR="001C06FA" w:rsidRPr="007E0F91" w:rsidRDefault="001C06FA" w:rsidP="001C06FA">
            <w:pPr>
              <w:jc w:val="center"/>
              <w:rPr>
                <w:ins w:id="34393" w:author="Στάθης Καπ" w:date="2023-03-09T06:32:00Z"/>
                <w:sz w:val="16"/>
                <w:szCs w:val="16"/>
              </w:rPr>
            </w:pPr>
            <w:ins w:id="34394" w:author="Στάθης Καπ" w:date="2023-03-09T06:32:00Z">
              <w:r>
                <w:rPr>
                  <w:rFonts w:ascii="Calibri" w:hAnsi="Calibri" w:cs="Calibri"/>
                  <w:color w:val="000000"/>
                  <w:sz w:val="16"/>
                  <w:szCs w:val="16"/>
                </w:rPr>
                <w:t>694</w:t>
              </w:r>
            </w:ins>
          </w:p>
        </w:tc>
        <w:tc>
          <w:tcPr>
            <w:tcW w:w="679" w:type="dxa"/>
            <w:tcBorders>
              <w:right w:val="single" w:sz="4" w:space="0" w:color="auto"/>
            </w:tcBorders>
            <w:vAlign w:val="center"/>
          </w:tcPr>
          <w:p w14:paraId="0FDC0AED" w14:textId="3CFF04C1" w:rsidR="001C06FA" w:rsidRPr="007E0F91" w:rsidRDefault="001C06FA" w:rsidP="001C06FA">
            <w:pPr>
              <w:jc w:val="center"/>
              <w:rPr>
                <w:ins w:id="34395" w:author="Στάθης Καπ" w:date="2023-03-09T06:32:00Z"/>
                <w:sz w:val="16"/>
                <w:szCs w:val="16"/>
              </w:rPr>
            </w:pPr>
            <w:ins w:id="34396" w:author="Στάθης Καπ" w:date="2023-03-09T06:32:00Z">
              <w:r>
                <w:rPr>
                  <w:rFonts w:ascii="Calibri" w:hAnsi="Calibri" w:cs="Calibri"/>
                  <w:color w:val="000000"/>
                  <w:sz w:val="16"/>
                  <w:szCs w:val="16"/>
                </w:rPr>
                <w:t>685</w:t>
              </w:r>
            </w:ins>
          </w:p>
        </w:tc>
        <w:tc>
          <w:tcPr>
            <w:tcW w:w="453" w:type="dxa"/>
            <w:tcBorders>
              <w:left w:val="single" w:sz="4" w:space="0" w:color="auto"/>
            </w:tcBorders>
            <w:vAlign w:val="center"/>
          </w:tcPr>
          <w:p w14:paraId="079BD7EE" w14:textId="657A388C" w:rsidR="001C06FA" w:rsidRPr="007E0F91" w:rsidRDefault="001C06FA" w:rsidP="001C06FA">
            <w:pPr>
              <w:jc w:val="center"/>
              <w:rPr>
                <w:ins w:id="34397" w:author="Στάθης Καπ" w:date="2023-03-09T06:32:00Z"/>
                <w:sz w:val="16"/>
                <w:szCs w:val="16"/>
              </w:rPr>
            </w:pPr>
            <w:ins w:id="34398" w:author="Στάθης Καπ" w:date="2023-03-09T06:33:00Z">
              <w:r>
                <w:rPr>
                  <w:rFonts w:ascii="Calibri" w:hAnsi="Calibri" w:cs="Calibri"/>
                  <w:color w:val="000000"/>
                  <w:sz w:val="16"/>
                  <w:szCs w:val="16"/>
                </w:rPr>
                <w:t>565</w:t>
              </w:r>
            </w:ins>
          </w:p>
        </w:tc>
        <w:tc>
          <w:tcPr>
            <w:tcW w:w="708" w:type="dxa"/>
            <w:vAlign w:val="center"/>
          </w:tcPr>
          <w:p w14:paraId="00B770EC" w14:textId="161F11A2" w:rsidR="001C06FA" w:rsidRPr="007E0F91" w:rsidRDefault="001C06FA" w:rsidP="001C06FA">
            <w:pPr>
              <w:jc w:val="center"/>
              <w:rPr>
                <w:ins w:id="34399" w:author="Στάθης Καπ" w:date="2023-03-09T06:32:00Z"/>
                <w:sz w:val="16"/>
                <w:szCs w:val="16"/>
              </w:rPr>
            </w:pPr>
            <w:ins w:id="34400" w:author="Στάθης Καπ" w:date="2023-03-09T06:33:00Z">
              <w:r>
                <w:rPr>
                  <w:rFonts w:ascii="Calibri" w:hAnsi="Calibri" w:cstheme="minorHAnsi"/>
                  <w:color w:val="000000"/>
                  <w:sz w:val="16"/>
                  <w:szCs w:val="16"/>
                </w:rPr>
                <w:t>18.59</w:t>
              </w:r>
            </w:ins>
          </w:p>
        </w:tc>
        <w:tc>
          <w:tcPr>
            <w:tcW w:w="652" w:type="dxa"/>
            <w:vMerge/>
            <w:tcBorders>
              <w:right w:val="single" w:sz="4" w:space="0" w:color="auto"/>
            </w:tcBorders>
            <w:vAlign w:val="center"/>
          </w:tcPr>
          <w:p w14:paraId="1873CEB3" w14:textId="77777777" w:rsidR="001C06FA" w:rsidRPr="007E0F91" w:rsidRDefault="001C06FA" w:rsidP="001C06FA">
            <w:pPr>
              <w:jc w:val="center"/>
              <w:rPr>
                <w:ins w:id="34401" w:author="Στάθης Καπ" w:date="2023-03-09T06:32:00Z"/>
                <w:sz w:val="16"/>
                <w:szCs w:val="16"/>
              </w:rPr>
            </w:pPr>
          </w:p>
        </w:tc>
        <w:tc>
          <w:tcPr>
            <w:tcW w:w="453" w:type="dxa"/>
            <w:tcBorders>
              <w:left w:val="single" w:sz="4" w:space="0" w:color="auto"/>
            </w:tcBorders>
            <w:vAlign w:val="center"/>
          </w:tcPr>
          <w:p w14:paraId="2DCD6F03" w14:textId="19EE0234" w:rsidR="001C06FA" w:rsidRPr="007E0F91" w:rsidRDefault="001C06FA" w:rsidP="001C06FA">
            <w:pPr>
              <w:jc w:val="center"/>
              <w:rPr>
                <w:ins w:id="34402" w:author="Στάθης Καπ" w:date="2023-03-09T06:32:00Z"/>
                <w:sz w:val="16"/>
                <w:szCs w:val="16"/>
              </w:rPr>
            </w:pPr>
            <w:ins w:id="34403" w:author="Στάθης Καπ" w:date="2023-03-09T06:33:00Z">
              <w:r>
                <w:rPr>
                  <w:rFonts w:ascii="Calibri" w:hAnsi="Calibri" w:cs="Calibri"/>
                  <w:color w:val="000000"/>
                  <w:sz w:val="16"/>
                  <w:szCs w:val="16"/>
                </w:rPr>
                <w:t>523</w:t>
              </w:r>
            </w:ins>
          </w:p>
        </w:tc>
        <w:tc>
          <w:tcPr>
            <w:tcW w:w="454" w:type="dxa"/>
            <w:vAlign w:val="center"/>
          </w:tcPr>
          <w:p w14:paraId="3D289E18" w14:textId="3CD35EAF" w:rsidR="001C06FA" w:rsidRPr="007E0F91" w:rsidRDefault="001C06FA" w:rsidP="001C06FA">
            <w:pPr>
              <w:jc w:val="center"/>
              <w:rPr>
                <w:ins w:id="34404" w:author="Στάθης Καπ" w:date="2023-03-09T06:32:00Z"/>
                <w:sz w:val="16"/>
                <w:szCs w:val="16"/>
              </w:rPr>
            </w:pPr>
            <w:ins w:id="34405" w:author="Στάθης Καπ" w:date="2023-03-09T06:34:00Z">
              <w:r>
                <w:rPr>
                  <w:rFonts w:ascii="Calibri" w:hAnsi="Calibri" w:cstheme="minorHAnsi"/>
                  <w:color w:val="000000"/>
                  <w:sz w:val="16"/>
                  <w:szCs w:val="16"/>
                </w:rPr>
                <w:t>7.43</w:t>
              </w:r>
            </w:ins>
          </w:p>
        </w:tc>
        <w:tc>
          <w:tcPr>
            <w:tcW w:w="454" w:type="dxa"/>
            <w:vAlign w:val="center"/>
          </w:tcPr>
          <w:p w14:paraId="5A45D24D" w14:textId="59167C9D" w:rsidR="001C06FA" w:rsidRPr="007E0F91" w:rsidRDefault="001C06FA" w:rsidP="001C06FA">
            <w:pPr>
              <w:jc w:val="center"/>
              <w:rPr>
                <w:ins w:id="34406" w:author="Στάθης Καπ" w:date="2023-03-09T06:32:00Z"/>
                <w:sz w:val="16"/>
                <w:szCs w:val="16"/>
              </w:rPr>
            </w:pPr>
            <w:ins w:id="34407" w:author="Στάθης Καπ" w:date="2023-03-09T06:3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7777777" w:rsidR="001C06FA" w:rsidRPr="007E0F91" w:rsidRDefault="001C06FA" w:rsidP="001C06FA">
            <w:pPr>
              <w:jc w:val="center"/>
              <w:rPr>
                <w:ins w:id="34408" w:author="Στάθης Καπ" w:date="2023-03-09T06:32:00Z"/>
                <w:sz w:val="16"/>
                <w:szCs w:val="16"/>
              </w:rPr>
            </w:pPr>
          </w:p>
        </w:tc>
        <w:tc>
          <w:tcPr>
            <w:tcW w:w="453" w:type="dxa"/>
            <w:tcBorders>
              <w:left w:val="single" w:sz="4" w:space="0" w:color="auto"/>
            </w:tcBorders>
            <w:vAlign w:val="center"/>
          </w:tcPr>
          <w:p w14:paraId="2D452E59" w14:textId="48C00C10" w:rsidR="001C06FA" w:rsidRPr="007E0F91" w:rsidRDefault="001C06FA" w:rsidP="001C06FA">
            <w:pPr>
              <w:jc w:val="center"/>
              <w:rPr>
                <w:ins w:id="34409" w:author="Στάθης Καπ" w:date="2023-03-09T06:32:00Z"/>
                <w:sz w:val="16"/>
                <w:szCs w:val="16"/>
              </w:rPr>
            </w:pPr>
            <w:ins w:id="34410" w:author="Στάθης Καπ" w:date="2023-03-09T06:34:00Z">
              <w:r>
                <w:rPr>
                  <w:rFonts w:ascii="Calibri" w:hAnsi="Calibri" w:cs="Calibri"/>
                  <w:color w:val="000000"/>
                  <w:sz w:val="16"/>
                  <w:szCs w:val="16"/>
                </w:rPr>
                <w:t>492</w:t>
              </w:r>
            </w:ins>
          </w:p>
        </w:tc>
        <w:tc>
          <w:tcPr>
            <w:tcW w:w="454" w:type="dxa"/>
            <w:vAlign w:val="center"/>
          </w:tcPr>
          <w:p w14:paraId="520FD084" w14:textId="1A1010D0" w:rsidR="001C06FA" w:rsidRPr="007E0F91" w:rsidRDefault="001C06FA" w:rsidP="001C06FA">
            <w:pPr>
              <w:jc w:val="center"/>
              <w:rPr>
                <w:ins w:id="34411" w:author="Στάθης Καπ" w:date="2023-03-09T06:32:00Z"/>
                <w:sz w:val="16"/>
                <w:szCs w:val="16"/>
              </w:rPr>
            </w:pPr>
            <w:ins w:id="34412" w:author="Στάθης Καπ" w:date="2023-03-09T06:34:00Z">
              <w:r>
                <w:rPr>
                  <w:rFonts w:ascii="Calibri" w:hAnsi="Calibri" w:cstheme="minorHAnsi"/>
                  <w:color w:val="000000"/>
                  <w:sz w:val="16"/>
                  <w:szCs w:val="16"/>
                </w:rPr>
                <w:t>12.92</w:t>
              </w:r>
            </w:ins>
          </w:p>
        </w:tc>
        <w:tc>
          <w:tcPr>
            <w:tcW w:w="454" w:type="dxa"/>
            <w:vAlign w:val="center"/>
          </w:tcPr>
          <w:p w14:paraId="43BF3D08" w14:textId="67457262" w:rsidR="001C06FA" w:rsidRPr="007E0F91" w:rsidRDefault="001C06FA" w:rsidP="001C06FA">
            <w:pPr>
              <w:jc w:val="center"/>
              <w:rPr>
                <w:ins w:id="34413" w:author="Στάθης Καπ" w:date="2023-03-09T06:32:00Z"/>
                <w:sz w:val="16"/>
                <w:szCs w:val="16"/>
              </w:rPr>
            </w:pPr>
            <w:ins w:id="34414" w:author="Στάθης Καπ" w:date="2023-03-09T06:34:00Z">
              <w:r>
                <w:rPr>
                  <w:rFonts w:ascii="Calibri" w:hAnsi="Calibri" w:cs="Calibri"/>
                  <w:color w:val="000000"/>
                  <w:sz w:val="16"/>
                  <w:szCs w:val="16"/>
                </w:rPr>
                <w:t>0.282</w:t>
              </w:r>
            </w:ins>
          </w:p>
        </w:tc>
        <w:tc>
          <w:tcPr>
            <w:tcW w:w="454" w:type="dxa"/>
            <w:tcBorders>
              <w:right w:val="single" w:sz="4" w:space="0" w:color="auto"/>
            </w:tcBorders>
            <w:vAlign w:val="center"/>
          </w:tcPr>
          <w:p w14:paraId="1A953706" w14:textId="77777777" w:rsidR="001C06FA" w:rsidRPr="007E0F91" w:rsidRDefault="001C06FA" w:rsidP="001C06FA">
            <w:pPr>
              <w:jc w:val="center"/>
              <w:rPr>
                <w:ins w:id="34415" w:author="Στάθης Καπ" w:date="2023-03-09T06:32:00Z"/>
                <w:sz w:val="16"/>
                <w:szCs w:val="16"/>
              </w:rPr>
            </w:pPr>
          </w:p>
        </w:tc>
        <w:tc>
          <w:tcPr>
            <w:tcW w:w="453" w:type="dxa"/>
            <w:tcBorders>
              <w:left w:val="single" w:sz="4" w:space="0" w:color="auto"/>
            </w:tcBorders>
            <w:vAlign w:val="center"/>
          </w:tcPr>
          <w:p w14:paraId="696C8FDC" w14:textId="45CA8EAE" w:rsidR="001C06FA" w:rsidRPr="007E0F91" w:rsidRDefault="001C06FA" w:rsidP="001C06FA">
            <w:pPr>
              <w:jc w:val="center"/>
              <w:rPr>
                <w:ins w:id="34416" w:author="Στάθης Καπ" w:date="2023-03-09T06:32:00Z"/>
                <w:sz w:val="16"/>
                <w:szCs w:val="16"/>
              </w:rPr>
            </w:pPr>
            <w:ins w:id="34417" w:author="Στάθης Καπ" w:date="2023-03-09T06:35:00Z">
              <w:r>
                <w:rPr>
                  <w:rFonts w:ascii="Calibri" w:hAnsi="Calibri" w:cs="Calibri"/>
                  <w:color w:val="000000"/>
                  <w:sz w:val="16"/>
                  <w:szCs w:val="16"/>
                </w:rPr>
                <w:t>440</w:t>
              </w:r>
            </w:ins>
          </w:p>
        </w:tc>
        <w:tc>
          <w:tcPr>
            <w:tcW w:w="454" w:type="dxa"/>
            <w:vAlign w:val="center"/>
          </w:tcPr>
          <w:p w14:paraId="04D7CAFC" w14:textId="308925BD" w:rsidR="001C06FA" w:rsidRPr="007E0F91" w:rsidRDefault="001C06FA" w:rsidP="001C06FA">
            <w:pPr>
              <w:jc w:val="center"/>
              <w:rPr>
                <w:ins w:id="34418" w:author="Στάθης Καπ" w:date="2023-03-09T06:32:00Z"/>
                <w:sz w:val="16"/>
                <w:szCs w:val="16"/>
              </w:rPr>
            </w:pPr>
            <w:ins w:id="34419" w:author="Στάθης Καπ" w:date="2023-03-09T06:35:00Z">
              <w:r>
                <w:rPr>
                  <w:rFonts w:ascii="Calibri" w:hAnsi="Calibri" w:cstheme="minorHAnsi"/>
                  <w:color w:val="000000"/>
                  <w:sz w:val="16"/>
                  <w:szCs w:val="16"/>
                </w:rPr>
                <w:t>22.12</w:t>
              </w:r>
            </w:ins>
          </w:p>
        </w:tc>
        <w:tc>
          <w:tcPr>
            <w:tcW w:w="454" w:type="dxa"/>
            <w:vAlign w:val="center"/>
          </w:tcPr>
          <w:p w14:paraId="6592D3C7" w14:textId="7BFBAEBA" w:rsidR="001C06FA" w:rsidRPr="007E0F91" w:rsidRDefault="001C06FA" w:rsidP="001C06FA">
            <w:pPr>
              <w:jc w:val="center"/>
              <w:rPr>
                <w:ins w:id="34420" w:author="Στάθης Καπ" w:date="2023-03-09T06:32:00Z"/>
                <w:sz w:val="16"/>
                <w:szCs w:val="16"/>
              </w:rPr>
            </w:pPr>
            <w:ins w:id="34421" w:author="Στάθης Καπ" w:date="2023-03-09T06:35:00Z">
              <w:r>
                <w:rPr>
                  <w:rFonts w:ascii="Calibri" w:hAnsi="Calibri" w:cs="Calibri"/>
                  <w:color w:val="000000"/>
                  <w:sz w:val="16"/>
                  <w:szCs w:val="16"/>
                </w:rPr>
                <w:t>0.412</w:t>
              </w:r>
            </w:ins>
          </w:p>
        </w:tc>
        <w:tc>
          <w:tcPr>
            <w:tcW w:w="461" w:type="dxa"/>
            <w:tcBorders>
              <w:right w:val="single" w:sz="4" w:space="0" w:color="auto"/>
            </w:tcBorders>
            <w:vAlign w:val="center"/>
          </w:tcPr>
          <w:p w14:paraId="4CD355E7" w14:textId="77777777" w:rsidR="001C06FA" w:rsidRPr="007E0F91" w:rsidRDefault="001C06FA" w:rsidP="001C06FA">
            <w:pPr>
              <w:jc w:val="center"/>
              <w:rPr>
                <w:ins w:id="34422" w:author="Στάθης Καπ" w:date="2023-03-09T06:32:00Z"/>
                <w:sz w:val="16"/>
                <w:szCs w:val="16"/>
              </w:rPr>
            </w:pPr>
          </w:p>
        </w:tc>
      </w:tr>
      <w:tr w:rsidR="001C06FA" w14:paraId="1D107F81" w14:textId="77777777" w:rsidTr="009861B1">
        <w:trPr>
          <w:trHeight w:val="170"/>
          <w:jc w:val="center"/>
          <w:ins w:id="344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1C06FA" w:rsidRPr="007E0F91" w:rsidRDefault="001C06FA" w:rsidP="001C06FA">
            <w:pPr>
              <w:jc w:val="center"/>
              <w:rPr>
                <w:ins w:id="34424" w:author="Στάθης Καπ" w:date="2023-03-09T06:32:00Z"/>
                <w:sz w:val="16"/>
                <w:szCs w:val="16"/>
              </w:rPr>
            </w:pPr>
            <w:ins w:id="34425"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1E6637C8" w:rsidR="001C06FA" w:rsidRPr="007E0F91" w:rsidRDefault="001C06FA" w:rsidP="001C06FA">
            <w:pPr>
              <w:jc w:val="center"/>
              <w:rPr>
                <w:ins w:id="34426" w:author="Στάθης Καπ" w:date="2023-03-09T06:32:00Z"/>
                <w:sz w:val="16"/>
                <w:szCs w:val="16"/>
              </w:rPr>
            </w:pPr>
            <w:ins w:id="34427" w:author="Στάθης Καπ" w:date="2023-03-09T06:32:00Z">
              <w:r>
                <w:rPr>
                  <w:rFonts w:ascii="Calibri" w:hAnsi="Calibri" w:cs="Calibri"/>
                  <w:color w:val="000000"/>
                  <w:sz w:val="16"/>
                  <w:szCs w:val="16"/>
                </w:rPr>
                <w:t>747</w:t>
              </w:r>
            </w:ins>
          </w:p>
        </w:tc>
        <w:tc>
          <w:tcPr>
            <w:tcW w:w="679" w:type="dxa"/>
            <w:tcBorders>
              <w:right w:val="single" w:sz="4" w:space="0" w:color="auto"/>
            </w:tcBorders>
            <w:vAlign w:val="center"/>
          </w:tcPr>
          <w:p w14:paraId="79CCFC1B" w14:textId="5276BB10" w:rsidR="001C06FA" w:rsidRPr="007E0F91" w:rsidRDefault="001C06FA" w:rsidP="001C06FA">
            <w:pPr>
              <w:jc w:val="center"/>
              <w:rPr>
                <w:ins w:id="34428" w:author="Στάθης Καπ" w:date="2023-03-09T06:32:00Z"/>
                <w:sz w:val="16"/>
                <w:szCs w:val="16"/>
              </w:rPr>
            </w:pPr>
            <w:ins w:id="34429" w:author="Στάθης Καπ" w:date="2023-03-09T06:32:00Z">
              <w:r>
                <w:rPr>
                  <w:rFonts w:ascii="Calibri" w:hAnsi="Calibri" w:cs="Calibri"/>
                  <w:color w:val="000000"/>
                  <w:sz w:val="16"/>
                  <w:szCs w:val="16"/>
                </w:rPr>
                <w:t>720</w:t>
              </w:r>
            </w:ins>
          </w:p>
        </w:tc>
        <w:tc>
          <w:tcPr>
            <w:tcW w:w="453" w:type="dxa"/>
            <w:tcBorders>
              <w:left w:val="single" w:sz="4" w:space="0" w:color="auto"/>
            </w:tcBorders>
            <w:vAlign w:val="center"/>
          </w:tcPr>
          <w:p w14:paraId="47F08F05" w14:textId="1CD82EB9" w:rsidR="001C06FA" w:rsidRPr="007E0F91" w:rsidRDefault="001C06FA" w:rsidP="001C06FA">
            <w:pPr>
              <w:jc w:val="center"/>
              <w:rPr>
                <w:ins w:id="34430" w:author="Στάθης Καπ" w:date="2023-03-09T06:32:00Z"/>
                <w:sz w:val="16"/>
                <w:szCs w:val="16"/>
              </w:rPr>
            </w:pPr>
            <w:ins w:id="34431" w:author="Στάθης Καπ" w:date="2023-03-09T06:33:00Z">
              <w:r>
                <w:rPr>
                  <w:rFonts w:ascii="Calibri" w:hAnsi="Calibri" w:cs="Calibri"/>
                  <w:color w:val="000000"/>
                  <w:sz w:val="16"/>
                  <w:szCs w:val="16"/>
                </w:rPr>
                <w:t>650</w:t>
              </w:r>
            </w:ins>
          </w:p>
        </w:tc>
        <w:tc>
          <w:tcPr>
            <w:tcW w:w="708" w:type="dxa"/>
            <w:vAlign w:val="center"/>
          </w:tcPr>
          <w:p w14:paraId="72AB8C5A" w14:textId="40F42BD3" w:rsidR="001C06FA" w:rsidRPr="007E0F91" w:rsidRDefault="001C06FA" w:rsidP="001C06FA">
            <w:pPr>
              <w:jc w:val="center"/>
              <w:rPr>
                <w:ins w:id="34432" w:author="Στάθης Καπ" w:date="2023-03-09T06:32:00Z"/>
                <w:sz w:val="16"/>
                <w:szCs w:val="16"/>
              </w:rPr>
            </w:pPr>
            <w:ins w:id="34433" w:author="Στάθης Καπ" w:date="2023-03-09T06:33:00Z">
              <w:r>
                <w:rPr>
                  <w:rFonts w:ascii="Calibri" w:hAnsi="Calibri" w:cstheme="minorHAnsi"/>
                  <w:color w:val="000000"/>
                  <w:sz w:val="16"/>
                  <w:szCs w:val="16"/>
                </w:rPr>
                <w:t>12.99</w:t>
              </w:r>
            </w:ins>
          </w:p>
        </w:tc>
        <w:tc>
          <w:tcPr>
            <w:tcW w:w="652" w:type="dxa"/>
            <w:vMerge/>
            <w:tcBorders>
              <w:right w:val="single" w:sz="4" w:space="0" w:color="auto"/>
            </w:tcBorders>
            <w:vAlign w:val="center"/>
          </w:tcPr>
          <w:p w14:paraId="3A345B39" w14:textId="77777777" w:rsidR="001C06FA" w:rsidRPr="007E0F91" w:rsidRDefault="001C06FA" w:rsidP="001C06FA">
            <w:pPr>
              <w:jc w:val="center"/>
              <w:rPr>
                <w:ins w:id="34434" w:author="Στάθης Καπ" w:date="2023-03-09T06:32:00Z"/>
                <w:sz w:val="16"/>
                <w:szCs w:val="16"/>
              </w:rPr>
            </w:pPr>
          </w:p>
        </w:tc>
        <w:tc>
          <w:tcPr>
            <w:tcW w:w="453" w:type="dxa"/>
            <w:tcBorders>
              <w:left w:val="single" w:sz="4" w:space="0" w:color="auto"/>
            </w:tcBorders>
            <w:vAlign w:val="center"/>
          </w:tcPr>
          <w:p w14:paraId="059C5D5F" w14:textId="5AD74BFF" w:rsidR="001C06FA" w:rsidRPr="007E0F91" w:rsidRDefault="001C06FA" w:rsidP="001C06FA">
            <w:pPr>
              <w:jc w:val="center"/>
              <w:rPr>
                <w:ins w:id="34435" w:author="Στάθης Καπ" w:date="2023-03-09T06:32:00Z"/>
                <w:sz w:val="16"/>
                <w:szCs w:val="16"/>
              </w:rPr>
            </w:pPr>
            <w:ins w:id="34436" w:author="Στάθης Καπ" w:date="2023-03-09T06:33:00Z">
              <w:r>
                <w:rPr>
                  <w:rFonts w:ascii="Calibri" w:hAnsi="Calibri" w:cs="Calibri"/>
                  <w:color w:val="000000"/>
                  <w:sz w:val="16"/>
                  <w:szCs w:val="16"/>
                </w:rPr>
                <w:t>623</w:t>
              </w:r>
            </w:ins>
          </w:p>
        </w:tc>
        <w:tc>
          <w:tcPr>
            <w:tcW w:w="454" w:type="dxa"/>
            <w:vAlign w:val="center"/>
          </w:tcPr>
          <w:p w14:paraId="5AB6B9CF" w14:textId="13E42B7B" w:rsidR="001C06FA" w:rsidRPr="007E0F91" w:rsidRDefault="001C06FA" w:rsidP="001C06FA">
            <w:pPr>
              <w:jc w:val="center"/>
              <w:rPr>
                <w:ins w:id="34437" w:author="Στάθης Καπ" w:date="2023-03-09T06:32:00Z"/>
                <w:sz w:val="16"/>
                <w:szCs w:val="16"/>
              </w:rPr>
            </w:pPr>
            <w:ins w:id="34438" w:author="Στάθης Καπ" w:date="2023-03-09T06:34:00Z">
              <w:r>
                <w:rPr>
                  <w:rFonts w:ascii="Calibri" w:hAnsi="Calibri" w:cstheme="minorHAnsi"/>
                  <w:color w:val="000000"/>
                  <w:sz w:val="16"/>
                  <w:szCs w:val="16"/>
                </w:rPr>
                <w:t>4.15</w:t>
              </w:r>
            </w:ins>
          </w:p>
        </w:tc>
        <w:tc>
          <w:tcPr>
            <w:tcW w:w="454" w:type="dxa"/>
            <w:vAlign w:val="center"/>
          </w:tcPr>
          <w:p w14:paraId="2F033229" w14:textId="4EB76F1F" w:rsidR="001C06FA" w:rsidRPr="007E0F91" w:rsidRDefault="001C06FA" w:rsidP="001C06FA">
            <w:pPr>
              <w:jc w:val="center"/>
              <w:rPr>
                <w:ins w:id="34439" w:author="Στάθης Καπ" w:date="2023-03-09T06:32:00Z"/>
                <w:sz w:val="16"/>
                <w:szCs w:val="16"/>
              </w:rPr>
            </w:pPr>
            <w:ins w:id="34440" w:author="Στάθης Καπ" w:date="2023-03-09T06:3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77777777" w:rsidR="001C06FA" w:rsidRPr="007E0F91" w:rsidRDefault="001C06FA" w:rsidP="001C06FA">
            <w:pPr>
              <w:jc w:val="center"/>
              <w:rPr>
                <w:ins w:id="34441" w:author="Στάθης Καπ" w:date="2023-03-09T06:32:00Z"/>
                <w:sz w:val="16"/>
                <w:szCs w:val="16"/>
              </w:rPr>
            </w:pPr>
          </w:p>
        </w:tc>
        <w:tc>
          <w:tcPr>
            <w:tcW w:w="453" w:type="dxa"/>
            <w:tcBorders>
              <w:left w:val="single" w:sz="4" w:space="0" w:color="auto"/>
            </w:tcBorders>
            <w:vAlign w:val="center"/>
          </w:tcPr>
          <w:p w14:paraId="5512F2C5" w14:textId="0A9B90DE" w:rsidR="001C06FA" w:rsidRPr="007E0F91" w:rsidRDefault="001C06FA" w:rsidP="001C06FA">
            <w:pPr>
              <w:jc w:val="center"/>
              <w:rPr>
                <w:ins w:id="34442" w:author="Στάθης Καπ" w:date="2023-03-09T06:32:00Z"/>
                <w:sz w:val="16"/>
                <w:szCs w:val="16"/>
              </w:rPr>
            </w:pPr>
            <w:ins w:id="34443" w:author="Στάθης Καπ" w:date="2023-03-09T06:34:00Z">
              <w:r>
                <w:rPr>
                  <w:rFonts w:ascii="Calibri" w:hAnsi="Calibri" w:cs="Calibri"/>
                  <w:color w:val="000000"/>
                  <w:sz w:val="16"/>
                  <w:szCs w:val="16"/>
                </w:rPr>
                <w:t>540</w:t>
              </w:r>
            </w:ins>
          </w:p>
        </w:tc>
        <w:tc>
          <w:tcPr>
            <w:tcW w:w="454" w:type="dxa"/>
            <w:vAlign w:val="center"/>
          </w:tcPr>
          <w:p w14:paraId="52F8614F" w14:textId="7561AB24" w:rsidR="001C06FA" w:rsidRPr="007E0F91" w:rsidRDefault="001C06FA" w:rsidP="001C06FA">
            <w:pPr>
              <w:jc w:val="center"/>
              <w:rPr>
                <w:ins w:id="34444" w:author="Στάθης Καπ" w:date="2023-03-09T06:32:00Z"/>
                <w:sz w:val="16"/>
                <w:szCs w:val="16"/>
              </w:rPr>
            </w:pPr>
            <w:ins w:id="34445" w:author="Στάθης Καπ" w:date="2023-03-09T06:34:00Z">
              <w:r>
                <w:rPr>
                  <w:rFonts w:ascii="Calibri" w:hAnsi="Calibri" w:cstheme="minorHAnsi"/>
                  <w:color w:val="000000"/>
                  <w:sz w:val="16"/>
                  <w:szCs w:val="16"/>
                </w:rPr>
                <w:t>16.92</w:t>
              </w:r>
            </w:ins>
          </w:p>
        </w:tc>
        <w:tc>
          <w:tcPr>
            <w:tcW w:w="454" w:type="dxa"/>
            <w:vAlign w:val="center"/>
          </w:tcPr>
          <w:p w14:paraId="1DB9E333" w14:textId="6E41F72F" w:rsidR="001C06FA" w:rsidRPr="007E0F91" w:rsidRDefault="001C06FA" w:rsidP="001C06FA">
            <w:pPr>
              <w:jc w:val="center"/>
              <w:rPr>
                <w:ins w:id="34446" w:author="Στάθης Καπ" w:date="2023-03-09T06:32:00Z"/>
                <w:sz w:val="16"/>
                <w:szCs w:val="16"/>
              </w:rPr>
            </w:pPr>
            <w:ins w:id="34447" w:author="Στάθης Καπ" w:date="2023-03-09T06:34: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777777" w:rsidR="001C06FA" w:rsidRPr="007E0F91" w:rsidRDefault="001C06FA" w:rsidP="001C06FA">
            <w:pPr>
              <w:jc w:val="center"/>
              <w:rPr>
                <w:ins w:id="34448" w:author="Στάθης Καπ" w:date="2023-03-09T06:32:00Z"/>
                <w:sz w:val="16"/>
                <w:szCs w:val="16"/>
              </w:rPr>
            </w:pPr>
          </w:p>
        </w:tc>
        <w:tc>
          <w:tcPr>
            <w:tcW w:w="453" w:type="dxa"/>
            <w:tcBorders>
              <w:left w:val="single" w:sz="4" w:space="0" w:color="auto"/>
            </w:tcBorders>
            <w:vAlign w:val="center"/>
          </w:tcPr>
          <w:p w14:paraId="6B2FDB50" w14:textId="06D083BA" w:rsidR="001C06FA" w:rsidRPr="007E0F91" w:rsidRDefault="001C06FA" w:rsidP="001C06FA">
            <w:pPr>
              <w:jc w:val="center"/>
              <w:rPr>
                <w:ins w:id="34449" w:author="Στάθης Καπ" w:date="2023-03-09T06:32:00Z"/>
                <w:sz w:val="16"/>
                <w:szCs w:val="16"/>
              </w:rPr>
            </w:pPr>
            <w:ins w:id="34450" w:author="Στάθης Καπ" w:date="2023-03-09T06:35:00Z">
              <w:r>
                <w:rPr>
                  <w:rFonts w:ascii="Calibri" w:hAnsi="Calibri" w:cs="Calibri"/>
                  <w:color w:val="000000"/>
                  <w:sz w:val="16"/>
                  <w:szCs w:val="16"/>
                </w:rPr>
                <w:t>530</w:t>
              </w:r>
            </w:ins>
          </w:p>
        </w:tc>
        <w:tc>
          <w:tcPr>
            <w:tcW w:w="454" w:type="dxa"/>
            <w:vAlign w:val="center"/>
          </w:tcPr>
          <w:p w14:paraId="25FD7364" w14:textId="1879885F" w:rsidR="001C06FA" w:rsidRPr="007E0F91" w:rsidRDefault="001C06FA" w:rsidP="001C06FA">
            <w:pPr>
              <w:jc w:val="center"/>
              <w:rPr>
                <w:ins w:id="34451" w:author="Στάθης Καπ" w:date="2023-03-09T06:32:00Z"/>
                <w:sz w:val="16"/>
                <w:szCs w:val="16"/>
              </w:rPr>
            </w:pPr>
            <w:ins w:id="34452" w:author="Στάθης Καπ" w:date="2023-03-09T06:35:00Z">
              <w:r>
                <w:rPr>
                  <w:rFonts w:ascii="Calibri" w:hAnsi="Calibri" w:cstheme="minorHAnsi"/>
                  <w:color w:val="000000"/>
                  <w:sz w:val="16"/>
                  <w:szCs w:val="16"/>
                </w:rPr>
                <w:t>18.46</w:t>
              </w:r>
            </w:ins>
          </w:p>
        </w:tc>
        <w:tc>
          <w:tcPr>
            <w:tcW w:w="454" w:type="dxa"/>
            <w:vAlign w:val="center"/>
          </w:tcPr>
          <w:p w14:paraId="07408964" w14:textId="016B08E4" w:rsidR="001C06FA" w:rsidRPr="007E0F91" w:rsidRDefault="001C06FA" w:rsidP="001C06FA">
            <w:pPr>
              <w:jc w:val="center"/>
              <w:rPr>
                <w:ins w:id="34453" w:author="Στάθης Καπ" w:date="2023-03-09T06:32:00Z"/>
                <w:sz w:val="16"/>
                <w:szCs w:val="16"/>
              </w:rPr>
            </w:pPr>
            <w:ins w:id="34454" w:author="Στάθης Καπ" w:date="2023-03-09T06:35: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7777777" w:rsidR="001C06FA" w:rsidRPr="007E0F91" w:rsidRDefault="001C06FA" w:rsidP="001C06FA">
            <w:pPr>
              <w:jc w:val="center"/>
              <w:rPr>
                <w:ins w:id="34455" w:author="Στάθης Καπ" w:date="2023-03-09T06:32:00Z"/>
                <w:sz w:val="16"/>
                <w:szCs w:val="16"/>
              </w:rPr>
            </w:pPr>
          </w:p>
        </w:tc>
      </w:tr>
      <w:tr w:rsidR="001C06FA" w14:paraId="11C5E58C" w14:textId="77777777" w:rsidTr="009861B1">
        <w:trPr>
          <w:trHeight w:val="170"/>
          <w:jc w:val="center"/>
          <w:ins w:id="344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1C06FA" w:rsidRPr="007E0F91" w:rsidRDefault="001C06FA" w:rsidP="001C06FA">
            <w:pPr>
              <w:jc w:val="center"/>
              <w:rPr>
                <w:ins w:id="34457" w:author="Στάθης Καπ" w:date="2023-03-09T06:32:00Z"/>
                <w:sz w:val="16"/>
                <w:szCs w:val="16"/>
              </w:rPr>
            </w:pPr>
            <w:ins w:id="34458"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2FF332A0" w:rsidR="001C06FA" w:rsidRPr="007E0F91" w:rsidRDefault="001C06FA" w:rsidP="001C06FA">
            <w:pPr>
              <w:jc w:val="center"/>
              <w:rPr>
                <w:ins w:id="34459" w:author="Στάθης Καπ" w:date="2023-03-09T06:32:00Z"/>
                <w:sz w:val="16"/>
                <w:szCs w:val="16"/>
              </w:rPr>
            </w:pPr>
            <w:ins w:id="34460" w:author="Στάθης Καπ" w:date="2023-03-09T06:32:00Z">
              <w:r>
                <w:rPr>
                  <w:rFonts w:ascii="Calibri" w:hAnsi="Calibri" w:cs="Calibri"/>
                  <w:color w:val="000000"/>
                  <w:sz w:val="16"/>
                  <w:szCs w:val="16"/>
                </w:rPr>
                <w:t>778</w:t>
              </w:r>
            </w:ins>
          </w:p>
        </w:tc>
        <w:tc>
          <w:tcPr>
            <w:tcW w:w="679" w:type="dxa"/>
            <w:tcBorders>
              <w:right w:val="single" w:sz="4" w:space="0" w:color="auto"/>
            </w:tcBorders>
            <w:vAlign w:val="center"/>
          </w:tcPr>
          <w:p w14:paraId="1C5E0A84" w14:textId="1FE9E77D" w:rsidR="001C06FA" w:rsidRPr="007E0F91" w:rsidRDefault="001C06FA" w:rsidP="001C06FA">
            <w:pPr>
              <w:jc w:val="center"/>
              <w:rPr>
                <w:ins w:id="34461" w:author="Στάθης Καπ" w:date="2023-03-09T06:32:00Z"/>
                <w:sz w:val="16"/>
                <w:szCs w:val="16"/>
              </w:rPr>
            </w:pPr>
            <w:ins w:id="34462" w:author="Στάθης Καπ" w:date="2023-03-09T06:32:00Z">
              <w:r>
                <w:rPr>
                  <w:rFonts w:ascii="Calibri" w:hAnsi="Calibri" w:cs="Calibri"/>
                  <w:color w:val="000000"/>
                  <w:sz w:val="16"/>
                  <w:szCs w:val="16"/>
                </w:rPr>
                <w:t>765</w:t>
              </w:r>
            </w:ins>
          </w:p>
        </w:tc>
        <w:tc>
          <w:tcPr>
            <w:tcW w:w="453" w:type="dxa"/>
            <w:tcBorders>
              <w:left w:val="single" w:sz="4" w:space="0" w:color="auto"/>
            </w:tcBorders>
            <w:vAlign w:val="center"/>
          </w:tcPr>
          <w:p w14:paraId="5EC628D1" w14:textId="2C853D35" w:rsidR="001C06FA" w:rsidRPr="007E0F91" w:rsidRDefault="001C06FA" w:rsidP="001C06FA">
            <w:pPr>
              <w:jc w:val="center"/>
              <w:rPr>
                <w:ins w:id="34463" w:author="Στάθης Καπ" w:date="2023-03-09T06:32:00Z"/>
                <w:sz w:val="16"/>
                <w:szCs w:val="16"/>
              </w:rPr>
            </w:pPr>
            <w:ins w:id="34464" w:author="Στάθης Καπ" w:date="2023-03-09T06:33:00Z">
              <w:r>
                <w:rPr>
                  <w:rFonts w:ascii="Calibri" w:hAnsi="Calibri" w:cs="Calibri"/>
                  <w:color w:val="000000"/>
                  <w:sz w:val="16"/>
                  <w:szCs w:val="16"/>
                </w:rPr>
                <w:t>709</w:t>
              </w:r>
            </w:ins>
          </w:p>
        </w:tc>
        <w:tc>
          <w:tcPr>
            <w:tcW w:w="708" w:type="dxa"/>
            <w:vAlign w:val="center"/>
          </w:tcPr>
          <w:p w14:paraId="7318C2F9" w14:textId="72420B6D" w:rsidR="001C06FA" w:rsidRPr="007E0F91" w:rsidRDefault="001C06FA" w:rsidP="001C06FA">
            <w:pPr>
              <w:jc w:val="center"/>
              <w:rPr>
                <w:ins w:id="34465" w:author="Στάθης Καπ" w:date="2023-03-09T06:32:00Z"/>
                <w:sz w:val="16"/>
                <w:szCs w:val="16"/>
              </w:rPr>
            </w:pPr>
            <w:ins w:id="34466" w:author="Στάθης Καπ" w:date="2023-03-09T06:33:00Z">
              <w:r>
                <w:rPr>
                  <w:rFonts w:ascii="Calibri" w:hAnsi="Calibri" w:cstheme="minorHAnsi"/>
                  <w:color w:val="000000"/>
                  <w:sz w:val="16"/>
                  <w:szCs w:val="16"/>
                </w:rPr>
                <w:t>8.87</w:t>
              </w:r>
            </w:ins>
          </w:p>
        </w:tc>
        <w:tc>
          <w:tcPr>
            <w:tcW w:w="652" w:type="dxa"/>
            <w:vMerge/>
            <w:tcBorders>
              <w:right w:val="single" w:sz="4" w:space="0" w:color="auto"/>
            </w:tcBorders>
            <w:vAlign w:val="center"/>
          </w:tcPr>
          <w:p w14:paraId="17FCBDA0" w14:textId="77777777" w:rsidR="001C06FA" w:rsidRPr="007E0F91" w:rsidRDefault="001C06FA" w:rsidP="001C06FA">
            <w:pPr>
              <w:jc w:val="center"/>
              <w:rPr>
                <w:ins w:id="34467" w:author="Στάθης Καπ" w:date="2023-03-09T06:32:00Z"/>
                <w:sz w:val="16"/>
                <w:szCs w:val="16"/>
              </w:rPr>
            </w:pPr>
          </w:p>
        </w:tc>
        <w:tc>
          <w:tcPr>
            <w:tcW w:w="453" w:type="dxa"/>
            <w:tcBorders>
              <w:left w:val="single" w:sz="4" w:space="0" w:color="auto"/>
            </w:tcBorders>
            <w:vAlign w:val="center"/>
          </w:tcPr>
          <w:p w14:paraId="56035DA5" w14:textId="108B5DF1" w:rsidR="001C06FA" w:rsidRPr="007E0F91" w:rsidRDefault="001C06FA" w:rsidP="001C06FA">
            <w:pPr>
              <w:jc w:val="center"/>
              <w:rPr>
                <w:ins w:id="34468" w:author="Στάθης Καπ" w:date="2023-03-09T06:32:00Z"/>
                <w:sz w:val="16"/>
                <w:szCs w:val="16"/>
              </w:rPr>
            </w:pPr>
            <w:ins w:id="34469" w:author="Στάθης Καπ" w:date="2023-03-09T06:33:00Z">
              <w:r>
                <w:rPr>
                  <w:rFonts w:ascii="Calibri" w:hAnsi="Calibri" w:cs="Calibri"/>
                  <w:color w:val="000000"/>
                  <w:sz w:val="16"/>
                  <w:szCs w:val="16"/>
                </w:rPr>
                <w:t>693</w:t>
              </w:r>
            </w:ins>
          </w:p>
        </w:tc>
        <w:tc>
          <w:tcPr>
            <w:tcW w:w="454" w:type="dxa"/>
            <w:vAlign w:val="center"/>
          </w:tcPr>
          <w:p w14:paraId="5A2C5776" w14:textId="3364C13C" w:rsidR="001C06FA" w:rsidRPr="007E0F91" w:rsidRDefault="001C06FA" w:rsidP="001C06FA">
            <w:pPr>
              <w:jc w:val="center"/>
              <w:rPr>
                <w:ins w:id="34470" w:author="Στάθης Καπ" w:date="2023-03-09T06:32:00Z"/>
                <w:sz w:val="16"/>
                <w:szCs w:val="16"/>
              </w:rPr>
            </w:pPr>
            <w:ins w:id="34471" w:author="Στάθης Καπ" w:date="2023-03-09T06:34:00Z">
              <w:r>
                <w:rPr>
                  <w:rFonts w:ascii="Calibri" w:hAnsi="Calibri" w:cstheme="minorHAnsi"/>
                  <w:color w:val="000000"/>
                  <w:sz w:val="16"/>
                  <w:szCs w:val="16"/>
                </w:rPr>
                <w:t>2.26</w:t>
              </w:r>
            </w:ins>
          </w:p>
        </w:tc>
        <w:tc>
          <w:tcPr>
            <w:tcW w:w="454" w:type="dxa"/>
            <w:vAlign w:val="center"/>
          </w:tcPr>
          <w:p w14:paraId="72241F82" w14:textId="6E2EDB2A" w:rsidR="001C06FA" w:rsidRPr="007E0F91" w:rsidRDefault="001C06FA" w:rsidP="001C06FA">
            <w:pPr>
              <w:jc w:val="center"/>
              <w:rPr>
                <w:ins w:id="34472" w:author="Στάθης Καπ" w:date="2023-03-09T06:32:00Z"/>
                <w:sz w:val="16"/>
                <w:szCs w:val="16"/>
              </w:rPr>
            </w:pPr>
            <w:ins w:id="34473" w:author="Στάθης Καπ" w:date="2023-03-09T06:3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77777777" w:rsidR="001C06FA" w:rsidRPr="007E0F91" w:rsidRDefault="001C06FA" w:rsidP="001C06FA">
            <w:pPr>
              <w:jc w:val="center"/>
              <w:rPr>
                <w:ins w:id="34474" w:author="Στάθης Καπ" w:date="2023-03-09T06:32:00Z"/>
                <w:sz w:val="16"/>
                <w:szCs w:val="16"/>
              </w:rPr>
            </w:pPr>
          </w:p>
        </w:tc>
        <w:tc>
          <w:tcPr>
            <w:tcW w:w="453" w:type="dxa"/>
            <w:tcBorders>
              <w:left w:val="single" w:sz="4" w:space="0" w:color="auto"/>
            </w:tcBorders>
            <w:vAlign w:val="center"/>
          </w:tcPr>
          <w:p w14:paraId="30350D43" w14:textId="0D1139F7" w:rsidR="001C06FA" w:rsidRPr="007E0F91" w:rsidRDefault="001C06FA" w:rsidP="001C06FA">
            <w:pPr>
              <w:jc w:val="center"/>
              <w:rPr>
                <w:ins w:id="34475" w:author="Στάθης Καπ" w:date="2023-03-09T06:32:00Z"/>
                <w:sz w:val="16"/>
                <w:szCs w:val="16"/>
              </w:rPr>
            </w:pPr>
            <w:ins w:id="34476" w:author="Στάθης Καπ" w:date="2023-03-09T06:34:00Z">
              <w:r>
                <w:rPr>
                  <w:rFonts w:ascii="Calibri" w:hAnsi="Calibri" w:cs="Calibri"/>
                  <w:color w:val="000000"/>
                  <w:sz w:val="16"/>
                  <w:szCs w:val="16"/>
                </w:rPr>
                <w:t>554</w:t>
              </w:r>
            </w:ins>
          </w:p>
        </w:tc>
        <w:tc>
          <w:tcPr>
            <w:tcW w:w="454" w:type="dxa"/>
            <w:vAlign w:val="center"/>
          </w:tcPr>
          <w:p w14:paraId="7E4A8A98" w14:textId="3EEF6B08" w:rsidR="001C06FA" w:rsidRPr="007E0F91" w:rsidRDefault="001C06FA" w:rsidP="001C06FA">
            <w:pPr>
              <w:jc w:val="center"/>
              <w:rPr>
                <w:ins w:id="34477" w:author="Στάθης Καπ" w:date="2023-03-09T06:32:00Z"/>
                <w:sz w:val="16"/>
                <w:szCs w:val="16"/>
              </w:rPr>
            </w:pPr>
            <w:ins w:id="34478" w:author="Στάθης Καπ" w:date="2023-03-09T06:34:00Z">
              <w:r>
                <w:rPr>
                  <w:rFonts w:ascii="Calibri" w:hAnsi="Calibri" w:cstheme="minorHAnsi"/>
                  <w:color w:val="000000"/>
                  <w:sz w:val="16"/>
                  <w:szCs w:val="16"/>
                </w:rPr>
                <w:t>21.86</w:t>
              </w:r>
            </w:ins>
          </w:p>
        </w:tc>
        <w:tc>
          <w:tcPr>
            <w:tcW w:w="454" w:type="dxa"/>
            <w:vAlign w:val="center"/>
          </w:tcPr>
          <w:p w14:paraId="0CB3DF76" w14:textId="73B4C141" w:rsidR="001C06FA" w:rsidRPr="007E0F91" w:rsidRDefault="001C06FA" w:rsidP="001C06FA">
            <w:pPr>
              <w:jc w:val="center"/>
              <w:rPr>
                <w:ins w:id="34479" w:author="Στάθης Καπ" w:date="2023-03-09T06:32:00Z"/>
                <w:sz w:val="16"/>
                <w:szCs w:val="16"/>
              </w:rPr>
            </w:pPr>
            <w:ins w:id="34480" w:author="Στάθης Καπ" w:date="2023-03-09T06:34:00Z">
              <w:r>
                <w:rPr>
                  <w:rFonts w:ascii="Calibri" w:hAnsi="Calibri" w:cs="Calibri"/>
                  <w:color w:val="000000"/>
                  <w:sz w:val="16"/>
                  <w:szCs w:val="16"/>
                </w:rPr>
                <w:t>0.265</w:t>
              </w:r>
            </w:ins>
          </w:p>
        </w:tc>
        <w:tc>
          <w:tcPr>
            <w:tcW w:w="454" w:type="dxa"/>
            <w:tcBorders>
              <w:right w:val="single" w:sz="4" w:space="0" w:color="auto"/>
            </w:tcBorders>
            <w:vAlign w:val="center"/>
          </w:tcPr>
          <w:p w14:paraId="6B905741" w14:textId="77777777" w:rsidR="001C06FA" w:rsidRPr="007E0F91" w:rsidRDefault="001C06FA" w:rsidP="001C06FA">
            <w:pPr>
              <w:jc w:val="center"/>
              <w:rPr>
                <w:ins w:id="34481" w:author="Στάθης Καπ" w:date="2023-03-09T06:32:00Z"/>
                <w:sz w:val="16"/>
                <w:szCs w:val="16"/>
              </w:rPr>
            </w:pPr>
          </w:p>
        </w:tc>
        <w:tc>
          <w:tcPr>
            <w:tcW w:w="453" w:type="dxa"/>
            <w:tcBorders>
              <w:left w:val="single" w:sz="4" w:space="0" w:color="auto"/>
            </w:tcBorders>
            <w:vAlign w:val="center"/>
          </w:tcPr>
          <w:p w14:paraId="1B704AF5" w14:textId="085A3A3C" w:rsidR="001C06FA" w:rsidRPr="007E0F91" w:rsidRDefault="001C06FA" w:rsidP="001C06FA">
            <w:pPr>
              <w:jc w:val="center"/>
              <w:rPr>
                <w:ins w:id="34482" w:author="Στάθης Καπ" w:date="2023-03-09T06:32:00Z"/>
                <w:sz w:val="16"/>
                <w:szCs w:val="16"/>
              </w:rPr>
            </w:pPr>
            <w:ins w:id="34483" w:author="Στάθης Καπ" w:date="2023-03-09T06:35:00Z">
              <w:r>
                <w:rPr>
                  <w:rFonts w:ascii="Calibri" w:hAnsi="Calibri" w:cs="Calibri"/>
                  <w:color w:val="000000"/>
                  <w:sz w:val="16"/>
                  <w:szCs w:val="16"/>
                </w:rPr>
                <w:t>577</w:t>
              </w:r>
            </w:ins>
          </w:p>
        </w:tc>
        <w:tc>
          <w:tcPr>
            <w:tcW w:w="454" w:type="dxa"/>
            <w:vAlign w:val="center"/>
          </w:tcPr>
          <w:p w14:paraId="3DF853AC" w14:textId="09716DA5" w:rsidR="001C06FA" w:rsidRPr="007E0F91" w:rsidRDefault="001C06FA" w:rsidP="001C06FA">
            <w:pPr>
              <w:jc w:val="center"/>
              <w:rPr>
                <w:ins w:id="34484" w:author="Στάθης Καπ" w:date="2023-03-09T06:32:00Z"/>
                <w:sz w:val="16"/>
                <w:szCs w:val="16"/>
              </w:rPr>
            </w:pPr>
            <w:ins w:id="34485" w:author="Στάθης Καπ" w:date="2023-03-09T06:35:00Z">
              <w:r>
                <w:rPr>
                  <w:rFonts w:ascii="Calibri" w:hAnsi="Calibri" w:cstheme="minorHAnsi"/>
                  <w:color w:val="000000"/>
                  <w:sz w:val="16"/>
                  <w:szCs w:val="16"/>
                </w:rPr>
                <w:t>18.62</w:t>
              </w:r>
            </w:ins>
          </w:p>
        </w:tc>
        <w:tc>
          <w:tcPr>
            <w:tcW w:w="454" w:type="dxa"/>
            <w:vAlign w:val="center"/>
          </w:tcPr>
          <w:p w14:paraId="7AAECFF0" w14:textId="0240B4ED" w:rsidR="001C06FA" w:rsidRPr="007E0F91" w:rsidRDefault="001C06FA" w:rsidP="001C06FA">
            <w:pPr>
              <w:jc w:val="center"/>
              <w:rPr>
                <w:ins w:id="34486" w:author="Στάθης Καπ" w:date="2023-03-09T06:32:00Z"/>
                <w:sz w:val="16"/>
                <w:szCs w:val="16"/>
              </w:rPr>
            </w:pPr>
            <w:ins w:id="34487" w:author="Στάθης Καπ" w:date="2023-03-09T06:35:00Z">
              <w:r>
                <w:rPr>
                  <w:rFonts w:ascii="Calibri" w:hAnsi="Calibri" w:cs="Calibri"/>
                  <w:color w:val="000000"/>
                  <w:sz w:val="16"/>
                  <w:szCs w:val="16"/>
                </w:rPr>
                <w:t>0.379</w:t>
              </w:r>
            </w:ins>
          </w:p>
        </w:tc>
        <w:tc>
          <w:tcPr>
            <w:tcW w:w="461" w:type="dxa"/>
            <w:tcBorders>
              <w:right w:val="single" w:sz="4" w:space="0" w:color="auto"/>
            </w:tcBorders>
            <w:vAlign w:val="center"/>
          </w:tcPr>
          <w:p w14:paraId="1F6C1DF4" w14:textId="77777777" w:rsidR="001C06FA" w:rsidRPr="007E0F91" w:rsidRDefault="001C06FA" w:rsidP="001C06FA">
            <w:pPr>
              <w:jc w:val="center"/>
              <w:rPr>
                <w:ins w:id="34488" w:author="Στάθης Καπ" w:date="2023-03-09T06:32:00Z"/>
                <w:sz w:val="16"/>
                <w:szCs w:val="16"/>
              </w:rPr>
            </w:pPr>
          </w:p>
        </w:tc>
      </w:tr>
      <w:tr w:rsidR="001C06FA" w14:paraId="2DA521B8" w14:textId="77777777" w:rsidTr="009861B1">
        <w:trPr>
          <w:trHeight w:val="170"/>
          <w:jc w:val="center"/>
          <w:ins w:id="344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1C06FA" w:rsidRPr="007E0F91" w:rsidRDefault="001C06FA" w:rsidP="001C06FA">
            <w:pPr>
              <w:jc w:val="center"/>
              <w:rPr>
                <w:ins w:id="34490" w:author="Στάθης Καπ" w:date="2023-03-09T06:32:00Z"/>
                <w:sz w:val="16"/>
                <w:szCs w:val="16"/>
              </w:rPr>
            </w:pPr>
            <w:ins w:id="34491"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6B626533" w:rsidR="001C06FA" w:rsidRPr="007E0F91" w:rsidRDefault="001C06FA" w:rsidP="001C06FA">
            <w:pPr>
              <w:jc w:val="center"/>
              <w:rPr>
                <w:ins w:id="34492" w:author="Στάθης Καπ" w:date="2023-03-09T06:32:00Z"/>
                <w:sz w:val="16"/>
                <w:szCs w:val="16"/>
              </w:rPr>
            </w:pPr>
            <w:ins w:id="34493" w:author="Στάθης Καπ" w:date="2023-03-09T06:32:00Z">
              <w:r>
                <w:rPr>
                  <w:rFonts w:ascii="Calibri" w:hAnsi="Calibri" w:cs="Calibri"/>
                  <w:color w:val="000000"/>
                  <w:sz w:val="16"/>
                  <w:szCs w:val="16"/>
                </w:rPr>
                <w:t>620</w:t>
              </w:r>
            </w:ins>
          </w:p>
        </w:tc>
        <w:tc>
          <w:tcPr>
            <w:tcW w:w="679" w:type="dxa"/>
            <w:tcBorders>
              <w:right w:val="single" w:sz="4" w:space="0" w:color="auto"/>
            </w:tcBorders>
            <w:vAlign w:val="center"/>
          </w:tcPr>
          <w:p w14:paraId="6231CF5C" w14:textId="38D1379C" w:rsidR="001C06FA" w:rsidRPr="007E0F91" w:rsidRDefault="001C06FA" w:rsidP="001C06FA">
            <w:pPr>
              <w:jc w:val="center"/>
              <w:rPr>
                <w:ins w:id="34494" w:author="Στάθης Καπ" w:date="2023-03-09T06:32:00Z"/>
                <w:sz w:val="16"/>
                <w:szCs w:val="16"/>
              </w:rPr>
            </w:pPr>
            <w:ins w:id="34495" w:author="Στάθης Καπ" w:date="2023-03-09T06:32:00Z">
              <w:r>
                <w:rPr>
                  <w:rFonts w:ascii="Calibri" w:hAnsi="Calibri" w:cs="Calibri"/>
                  <w:color w:val="000000"/>
                  <w:sz w:val="16"/>
                  <w:szCs w:val="16"/>
                </w:rPr>
                <w:t>609</w:t>
              </w:r>
            </w:ins>
          </w:p>
        </w:tc>
        <w:tc>
          <w:tcPr>
            <w:tcW w:w="453" w:type="dxa"/>
            <w:tcBorders>
              <w:left w:val="single" w:sz="4" w:space="0" w:color="auto"/>
            </w:tcBorders>
            <w:vAlign w:val="center"/>
          </w:tcPr>
          <w:p w14:paraId="2BECF85B" w14:textId="0E89F778" w:rsidR="001C06FA" w:rsidRPr="007E0F91" w:rsidRDefault="001C06FA" w:rsidP="001C06FA">
            <w:pPr>
              <w:jc w:val="center"/>
              <w:rPr>
                <w:ins w:id="34496" w:author="Στάθης Καπ" w:date="2023-03-09T06:32:00Z"/>
                <w:sz w:val="16"/>
                <w:szCs w:val="16"/>
              </w:rPr>
            </w:pPr>
            <w:ins w:id="34497" w:author="Στάθης Καπ" w:date="2023-03-09T06:33:00Z">
              <w:r>
                <w:rPr>
                  <w:rFonts w:ascii="Calibri" w:hAnsi="Calibri" w:cs="Calibri"/>
                  <w:color w:val="000000"/>
                  <w:sz w:val="16"/>
                  <w:szCs w:val="16"/>
                </w:rPr>
                <w:t>527</w:t>
              </w:r>
            </w:ins>
          </w:p>
        </w:tc>
        <w:tc>
          <w:tcPr>
            <w:tcW w:w="708" w:type="dxa"/>
            <w:vAlign w:val="center"/>
          </w:tcPr>
          <w:p w14:paraId="3D007F2B" w14:textId="6ABD4344" w:rsidR="001C06FA" w:rsidRPr="007E0F91" w:rsidRDefault="001C06FA" w:rsidP="001C06FA">
            <w:pPr>
              <w:jc w:val="center"/>
              <w:rPr>
                <w:ins w:id="34498" w:author="Στάθης Καπ" w:date="2023-03-09T06:32:00Z"/>
                <w:sz w:val="16"/>
                <w:szCs w:val="16"/>
              </w:rPr>
            </w:pPr>
            <w:ins w:id="34499" w:author="Στάθης Καπ" w:date="2023-03-09T06:33:00Z">
              <w:r>
                <w:rPr>
                  <w:rFonts w:ascii="Calibri" w:hAnsi="Calibri" w:cstheme="minorHAnsi"/>
                  <w:color w:val="000000"/>
                  <w:sz w:val="16"/>
                  <w:szCs w:val="16"/>
                </w:rPr>
                <w:t>15</w:t>
              </w:r>
            </w:ins>
          </w:p>
        </w:tc>
        <w:tc>
          <w:tcPr>
            <w:tcW w:w="652" w:type="dxa"/>
            <w:tcBorders>
              <w:right w:val="single" w:sz="4" w:space="0" w:color="auto"/>
            </w:tcBorders>
            <w:vAlign w:val="center"/>
          </w:tcPr>
          <w:p w14:paraId="571B72BB" w14:textId="0D2FD460" w:rsidR="001C06FA" w:rsidRPr="007E0F91" w:rsidRDefault="001C06FA" w:rsidP="001C06FA">
            <w:pPr>
              <w:jc w:val="center"/>
              <w:rPr>
                <w:ins w:id="34500" w:author="Στάθης Καπ" w:date="2023-03-09T06:32:00Z"/>
                <w:sz w:val="16"/>
                <w:szCs w:val="16"/>
              </w:rPr>
            </w:pPr>
            <w:ins w:id="34501" w:author="Στάθης Καπ" w:date="2023-03-09T06:33:00Z">
              <w:r>
                <w:rPr>
                  <w:rFonts w:ascii="Calibri" w:hAnsi="Calibri" w:cs="Calibri"/>
                  <w:color w:val="000000"/>
                  <w:sz w:val="16"/>
                  <w:szCs w:val="16"/>
                </w:rPr>
                <w:t>0.363</w:t>
              </w:r>
            </w:ins>
          </w:p>
        </w:tc>
        <w:tc>
          <w:tcPr>
            <w:tcW w:w="453" w:type="dxa"/>
            <w:tcBorders>
              <w:left w:val="single" w:sz="4" w:space="0" w:color="auto"/>
            </w:tcBorders>
            <w:vAlign w:val="center"/>
          </w:tcPr>
          <w:p w14:paraId="530D4F2B" w14:textId="4D9F9408" w:rsidR="001C06FA" w:rsidRPr="007E0F91" w:rsidRDefault="001C06FA" w:rsidP="001C06FA">
            <w:pPr>
              <w:jc w:val="center"/>
              <w:rPr>
                <w:ins w:id="34502" w:author="Στάθης Καπ" w:date="2023-03-09T06:32:00Z"/>
                <w:sz w:val="16"/>
                <w:szCs w:val="16"/>
              </w:rPr>
            </w:pPr>
            <w:ins w:id="34503" w:author="Στάθης Καπ" w:date="2023-03-09T06:33:00Z">
              <w:r>
                <w:rPr>
                  <w:rFonts w:ascii="Calibri" w:hAnsi="Calibri" w:cs="Calibri"/>
                  <w:color w:val="000000"/>
                  <w:sz w:val="16"/>
                  <w:szCs w:val="16"/>
                </w:rPr>
                <w:t>462</w:t>
              </w:r>
            </w:ins>
          </w:p>
        </w:tc>
        <w:tc>
          <w:tcPr>
            <w:tcW w:w="454" w:type="dxa"/>
            <w:vAlign w:val="center"/>
          </w:tcPr>
          <w:p w14:paraId="40A2F94A" w14:textId="3B55F370" w:rsidR="001C06FA" w:rsidRPr="007E0F91" w:rsidRDefault="001C06FA" w:rsidP="001C06FA">
            <w:pPr>
              <w:jc w:val="center"/>
              <w:rPr>
                <w:ins w:id="34504" w:author="Στάθης Καπ" w:date="2023-03-09T06:32:00Z"/>
                <w:sz w:val="16"/>
                <w:szCs w:val="16"/>
              </w:rPr>
            </w:pPr>
            <w:ins w:id="34505" w:author="Στάθης Καπ" w:date="2023-03-09T06:34:00Z">
              <w:r>
                <w:rPr>
                  <w:rFonts w:ascii="Calibri" w:hAnsi="Calibri" w:cstheme="minorHAnsi"/>
                  <w:color w:val="000000"/>
                  <w:sz w:val="16"/>
                  <w:szCs w:val="16"/>
                </w:rPr>
                <w:t>12.33</w:t>
              </w:r>
            </w:ins>
          </w:p>
        </w:tc>
        <w:tc>
          <w:tcPr>
            <w:tcW w:w="454" w:type="dxa"/>
            <w:vAlign w:val="center"/>
          </w:tcPr>
          <w:p w14:paraId="47426F76" w14:textId="169AD179" w:rsidR="001C06FA" w:rsidRPr="007E0F91" w:rsidRDefault="001C06FA" w:rsidP="001C06FA">
            <w:pPr>
              <w:jc w:val="center"/>
              <w:rPr>
                <w:ins w:id="34506" w:author="Στάθης Καπ" w:date="2023-03-09T06:32:00Z"/>
                <w:sz w:val="16"/>
                <w:szCs w:val="16"/>
              </w:rPr>
            </w:pPr>
            <w:ins w:id="34507" w:author="Στάθης Καπ" w:date="2023-03-09T06:3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77777777" w:rsidR="001C06FA" w:rsidRPr="007E0F91" w:rsidRDefault="001C06FA" w:rsidP="001C06FA">
            <w:pPr>
              <w:jc w:val="center"/>
              <w:rPr>
                <w:ins w:id="34508" w:author="Στάθης Καπ" w:date="2023-03-09T06:32:00Z"/>
                <w:sz w:val="16"/>
                <w:szCs w:val="16"/>
              </w:rPr>
            </w:pPr>
          </w:p>
        </w:tc>
        <w:tc>
          <w:tcPr>
            <w:tcW w:w="453" w:type="dxa"/>
            <w:tcBorders>
              <w:left w:val="single" w:sz="4" w:space="0" w:color="auto"/>
            </w:tcBorders>
            <w:vAlign w:val="center"/>
          </w:tcPr>
          <w:p w14:paraId="4FD8C5EA" w14:textId="68E97DBD" w:rsidR="001C06FA" w:rsidRPr="007E0F91" w:rsidRDefault="001C06FA" w:rsidP="001C06FA">
            <w:pPr>
              <w:jc w:val="center"/>
              <w:rPr>
                <w:ins w:id="34509" w:author="Στάθης Καπ" w:date="2023-03-09T06:32:00Z"/>
                <w:sz w:val="16"/>
                <w:szCs w:val="16"/>
              </w:rPr>
            </w:pPr>
            <w:ins w:id="34510" w:author="Στάθης Καπ" w:date="2023-03-09T06:34:00Z">
              <w:r>
                <w:rPr>
                  <w:rFonts w:ascii="Calibri" w:hAnsi="Calibri" w:cs="Calibri"/>
                  <w:color w:val="000000"/>
                  <w:sz w:val="16"/>
                  <w:szCs w:val="16"/>
                </w:rPr>
                <w:t>468</w:t>
              </w:r>
            </w:ins>
          </w:p>
        </w:tc>
        <w:tc>
          <w:tcPr>
            <w:tcW w:w="454" w:type="dxa"/>
            <w:vAlign w:val="center"/>
          </w:tcPr>
          <w:p w14:paraId="4A2D7A93" w14:textId="01E9DB91" w:rsidR="001C06FA" w:rsidRPr="007E0F91" w:rsidRDefault="001C06FA" w:rsidP="001C06FA">
            <w:pPr>
              <w:jc w:val="center"/>
              <w:rPr>
                <w:ins w:id="34511" w:author="Στάθης Καπ" w:date="2023-03-09T06:32:00Z"/>
                <w:sz w:val="16"/>
                <w:szCs w:val="16"/>
              </w:rPr>
            </w:pPr>
            <w:ins w:id="34512" w:author="Στάθης Καπ" w:date="2023-03-09T06:34:00Z">
              <w:r>
                <w:rPr>
                  <w:rFonts w:ascii="Calibri" w:hAnsi="Calibri" w:cstheme="minorHAnsi"/>
                  <w:color w:val="000000"/>
                  <w:sz w:val="16"/>
                  <w:szCs w:val="16"/>
                </w:rPr>
                <w:t>11.2</w:t>
              </w:r>
            </w:ins>
          </w:p>
        </w:tc>
        <w:tc>
          <w:tcPr>
            <w:tcW w:w="454" w:type="dxa"/>
            <w:vAlign w:val="center"/>
          </w:tcPr>
          <w:p w14:paraId="4DC427B4" w14:textId="7866CC20" w:rsidR="001C06FA" w:rsidRPr="007E0F91" w:rsidRDefault="001C06FA" w:rsidP="001C06FA">
            <w:pPr>
              <w:jc w:val="center"/>
              <w:rPr>
                <w:ins w:id="34513" w:author="Στάθης Καπ" w:date="2023-03-09T06:32:00Z"/>
                <w:sz w:val="16"/>
                <w:szCs w:val="16"/>
              </w:rPr>
            </w:pPr>
            <w:ins w:id="34514" w:author="Στάθης Καπ" w:date="2023-03-09T06:34:00Z">
              <w:r>
                <w:rPr>
                  <w:rFonts w:ascii="Calibri" w:hAnsi="Calibri" w:cs="Calibri"/>
                  <w:color w:val="000000"/>
                  <w:sz w:val="16"/>
                  <w:szCs w:val="16"/>
                </w:rPr>
                <w:t>0.26</w:t>
              </w:r>
            </w:ins>
          </w:p>
        </w:tc>
        <w:tc>
          <w:tcPr>
            <w:tcW w:w="454" w:type="dxa"/>
            <w:tcBorders>
              <w:right w:val="single" w:sz="4" w:space="0" w:color="auto"/>
            </w:tcBorders>
            <w:vAlign w:val="center"/>
          </w:tcPr>
          <w:p w14:paraId="7933F71C" w14:textId="77777777" w:rsidR="001C06FA" w:rsidRPr="007E0F91" w:rsidRDefault="001C06FA" w:rsidP="001C06FA">
            <w:pPr>
              <w:jc w:val="center"/>
              <w:rPr>
                <w:ins w:id="34515" w:author="Στάθης Καπ" w:date="2023-03-09T06:32:00Z"/>
                <w:sz w:val="16"/>
                <w:szCs w:val="16"/>
              </w:rPr>
            </w:pPr>
          </w:p>
        </w:tc>
        <w:tc>
          <w:tcPr>
            <w:tcW w:w="453" w:type="dxa"/>
            <w:tcBorders>
              <w:left w:val="single" w:sz="4" w:space="0" w:color="auto"/>
            </w:tcBorders>
            <w:vAlign w:val="center"/>
          </w:tcPr>
          <w:p w14:paraId="599BDB64" w14:textId="0878C41A" w:rsidR="001C06FA" w:rsidRPr="007E0F91" w:rsidRDefault="001C06FA" w:rsidP="001C06FA">
            <w:pPr>
              <w:jc w:val="center"/>
              <w:rPr>
                <w:ins w:id="34516" w:author="Στάθης Καπ" w:date="2023-03-09T06:32:00Z"/>
                <w:sz w:val="16"/>
                <w:szCs w:val="16"/>
              </w:rPr>
            </w:pPr>
            <w:ins w:id="34517" w:author="Στάθης Καπ" w:date="2023-03-09T06:35:00Z">
              <w:r>
                <w:rPr>
                  <w:rFonts w:ascii="Calibri" w:hAnsi="Calibri" w:cs="Calibri"/>
                  <w:color w:val="000000"/>
                  <w:sz w:val="16"/>
                  <w:szCs w:val="16"/>
                </w:rPr>
                <w:t>441</w:t>
              </w:r>
            </w:ins>
          </w:p>
        </w:tc>
        <w:tc>
          <w:tcPr>
            <w:tcW w:w="454" w:type="dxa"/>
            <w:vAlign w:val="center"/>
          </w:tcPr>
          <w:p w14:paraId="4B3C6CA9" w14:textId="5F881135" w:rsidR="001C06FA" w:rsidRPr="007E0F91" w:rsidRDefault="001C06FA" w:rsidP="001C06FA">
            <w:pPr>
              <w:jc w:val="center"/>
              <w:rPr>
                <w:ins w:id="34518" w:author="Στάθης Καπ" w:date="2023-03-09T06:32:00Z"/>
                <w:sz w:val="16"/>
                <w:szCs w:val="16"/>
              </w:rPr>
            </w:pPr>
            <w:ins w:id="34519" w:author="Στάθης Καπ" w:date="2023-03-09T06:35:00Z">
              <w:r>
                <w:rPr>
                  <w:rFonts w:ascii="Calibri" w:hAnsi="Calibri" w:cstheme="minorHAnsi"/>
                  <w:color w:val="000000"/>
                  <w:sz w:val="16"/>
                  <w:szCs w:val="16"/>
                </w:rPr>
                <w:t>16.32</w:t>
              </w:r>
            </w:ins>
          </w:p>
        </w:tc>
        <w:tc>
          <w:tcPr>
            <w:tcW w:w="454" w:type="dxa"/>
            <w:vAlign w:val="center"/>
          </w:tcPr>
          <w:p w14:paraId="6821675C" w14:textId="07698E04" w:rsidR="001C06FA" w:rsidRPr="007E0F91" w:rsidRDefault="001C06FA" w:rsidP="001C06FA">
            <w:pPr>
              <w:jc w:val="center"/>
              <w:rPr>
                <w:ins w:id="34520" w:author="Στάθης Καπ" w:date="2023-03-09T06:32:00Z"/>
                <w:sz w:val="16"/>
                <w:szCs w:val="16"/>
              </w:rPr>
            </w:pPr>
            <w:ins w:id="34521" w:author="Στάθης Καπ" w:date="2023-03-09T06:35:00Z">
              <w:r>
                <w:rPr>
                  <w:rFonts w:ascii="Calibri" w:hAnsi="Calibri" w:cs="Calibri"/>
                  <w:color w:val="000000"/>
                  <w:sz w:val="16"/>
                  <w:szCs w:val="16"/>
                </w:rPr>
                <w:t>0.261</w:t>
              </w:r>
            </w:ins>
          </w:p>
        </w:tc>
        <w:tc>
          <w:tcPr>
            <w:tcW w:w="461" w:type="dxa"/>
            <w:tcBorders>
              <w:right w:val="single" w:sz="4" w:space="0" w:color="auto"/>
            </w:tcBorders>
            <w:vAlign w:val="center"/>
          </w:tcPr>
          <w:p w14:paraId="648717B3" w14:textId="77777777" w:rsidR="001C06FA" w:rsidRPr="007E0F91" w:rsidRDefault="001C06FA" w:rsidP="001C06FA">
            <w:pPr>
              <w:jc w:val="center"/>
              <w:rPr>
                <w:ins w:id="34522" w:author="Στάθης Καπ" w:date="2023-03-09T06:32:00Z"/>
                <w:sz w:val="16"/>
                <w:szCs w:val="16"/>
              </w:rPr>
            </w:pPr>
          </w:p>
        </w:tc>
      </w:tr>
      <w:tr w:rsidR="001C06FA" w14:paraId="7C12B8A4" w14:textId="77777777" w:rsidTr="009861B1">
        <w:trPr>
          <w:trHeight w:val="170"/>
          <w:jc w:val="center"/>
          <w:ins w:id="3452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1C06FA" w:rsidRPr="007E0F91" w:rsidRDefault="001C06FA" w:rsidP="001C06FA">
            <w:pPr>
              <w:jc w:val="center"/>
              <w:rPr>
                <w:ins w:id="34524" w:author="Στάθης Καπ" w:date="2023-03-09T06:32:00Z"/>
                <w:sz w:val="16"/>
                <w:szCs w:val="16"/>
              </w:rPr>
            </w:pPr>
            <w:ins w:id="34525"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4D4F2CAB" w:rsidR="001C06FA" w:rsidRPr="007E0F91" w:rsidRDefault="001C06FA" w:rsidP="001C06FA">
            <w:pPr>
              <w:jc w:val="center"/>
              <w:rPr>
                <w:ins w:id="34526" w:author="Στάθης Καπ" w:date="2023-03-09T06:32:00Z"/>
                <w:sz w:val="16"/>
                <w:szCs w:val="16"/>
              </w:rPr>
            </w:pPr>
            <w:ins w:id="34527" w:author="Στάθης Καπ" w:date="2023-03-09T06:32:00Z">
              <w:r>
                <w:rPr>
                  <w:rFonts w:ascii="Calibri" w:hAnsi="Calibri" w:cs="Calibri"/>
                  <w:color w:val="000000"/>
                  <w:sz w:val="16"/>
                  <w:szCs w:val="16"/>
                </w:rPr>
                <w:t>729</w:t>
              </w:r>
            </w:ins>
          </w:p>
        </w:tc>
        <w:tc>
          <w:tcPr>
            <w:tcW w:w="679" w:type="dxa"/>
            <w:tcBorders>
              <w:right w:val="single" w:sz="4" w:space="0" w:color="auto"/>
            </w:tcBorders>
            <w:vAlign w:val="center"/>
          </w:tcPr>
          <w:p w14:paraId="7E5DE8E3" w14:textId="71718385" w:rsidR="001C06FA" w:rsidRPr="007E0F91" w:rsidRDefault="001C06FA" w:rsidP="001C06FA">
            <w:pPr>
              <w:jc w:val="center"/>
              <w:rPr>
                <w:ins w:id="34528" w:author="Στάθης Καπ" w:date="2023-03-09T06:32:00Z"/>
                <w:sz w:val="16"/>
                <w:szCs w:val="16"/>
              </w:rPr>
            </w:pPr>
            <w:ins w:id="34529" w:author="Στάθης Καπ" w:date="2023-03-09T06:32:00Z">
              <w:r>
                <w:rPr>
                  <w:rFonts w:ascii="Calibri" w:hAnsi="Calibri" w:cs="Calibri"/>
                  <w:color w:val="000000"/>
                  <w:sz w:val="16"/>
                  <w:szCs w:val="16"/>
                </w:rPr>
                <w:t>719</w:t>
              </w:r>
            </w:ins>
          </w:p>
        </w:tc>
        <w:tc>
          <w:tcPr>
            <w:tcW w:w="453" w:type="dxa"/>
            <w:tcBorders>
              <w:left w:val="single" w:sz="4" w:space="0" w:color="auto"/>
            </w:tcBorders>
            <w:vAlign w:val="center"/>
          </w:tcPr>
          <w:p w14:paraId="73BC4B3E" w14:textId="5DE76892" w:rsidR="001C06FA" w:rsidRPr="007E0F91" w:rsidRDefault="001C06FA" w:rsidP="001C06FA">
            <w:pPr>
              <w:jc w:val="center"/>
              <w:rPr>
                <w:ins w:id="34530" w:author="Στάθης Καπ" w:date="2023-03-09T06:32:00Z"/>
                <w:sz w:val="16"/>
                <w:szCs w:val="16"/>
              </w:rPr>
            </w:pPr>
            <w:ins w:id="34531" w:author="Στάθης Καπ" w:date="2023-03-09T06:33:00Z">
              <w:r>
                <w:rPr>
                  <w:rFonts w:ascii="Calibri" w:hAnsi="Calibri" w:cs="Calibri"/>
                  <w:color w:val="000000"/>
                  <w:sz w:val="16"/>
                  <w:szCs w:val="16"/>
                </w:rPr>
                <w:t>651</w:t>
              </w:r>
            </w:ins>
          </w:p>
        </w:tc>
        <w:tc>
          <w:tcPr>
            <w:tcW w:w="708" w:type="dxa"/>
            <w:vAlign w:val="center"/>
          </w:tcPr>
          <w:p w14:paraId="199F7041" w14:textId="79CA6C7A" w:rsidR="001C06FA" w:rsidRPr="007E0F91" w:rsidRDefault="001C06FA" w:rsidP="001C06FA">
            <w:pPr>
              <w:jc w:val="center"/>
              <w:rPr>
                <w:ins w:id="34532" w:author="Στάθης Καπ" w:date="2023-03-09T06:32:00Z"/>
                <w:sz w:val="16"/>
                <w:szCs w:val="16"/>
              </w:rPr>
            </w:pPr>
            <w:ins w:id="34533" w:author="Στάθης Καπ" w:date="2023-03-09T06:33:00Z">
              <w:r>
                <w:rPr>
                  <w:rFonts w:ascii="Calibri" w:hAnsi="Calibri" w:cstheme="minorHAnsi"/>
                  <w:color w:val="000000"/>
                  <w:sz w:val="16"/>
                  <w:szCs w:val="16"/>
                </w:rPr>
                <w:t>10.7</w:t>
              </w:r>
            </w:ins>
          </w:p>
        </w:tc>
        <w:tc>
          <w:tcPr>
            <w:tcW w:w="652" w:type="dxa"/>
            <w:tcBorders>
              <w:right w:val="single" w:sz="4" w:space="0" w:color="auto"/>
            </w:tcBorders>
            <w:vAlign w:val="center"/>
          </w:tcPr>
          <w:p w14:paraId="14A2224A" w14:textId="7EF31F4B" w:rsidR="001C06FA" w:rsidRPr="007E0F91" w:rsidRDefault="001C06FA" w:rsidP="001C06FA">
            <w:pPr>
              <w:jc w:val="center"/>
              <w:rPr>
                <w:ins w:id="34534" w:author="Στάθης Καπ" w:date="2023-03-09T06:32:00Z"/>
                <w:sz w:val="16"/>
                <w:szCs w:val="16"/>
              </w:rPr>
            </w:pPr>
            <w:ins w:id="34535" w:author="Στάθης Καπ" w:date="2023-03-09T06:33:00Z">
              <w:r>
                <w:rPr>
                  <w:rFonts w:ascii="Calibri" w:hAnsi="Calibri" w:cs="Calibri"/>
                  <w:color w:val="000000"/>
                  <w:sz w:val="16"/>
                  <w:szCs w:val="16"/>
                </w:rPr>
                <w:t>0.441</w:t>
              </w:r>
            </w:ins>
          </w:p>
        </w:tc>
        <w:tc>
          <w:tcPr>
            <w:tcW w:w="453" w:type="dxa"/>
            <w:tcBorders>
              <w:left w:val="single" w:sz="4" w:space="0" w:color="auto"/>
            </w:tcBorders>
            <w:vAlign w:val="center"/>
          </w:tcPr>
          <w:p w14:paraId="2B0A3EF6" w14:textId="7DFEDA8F" w:rsidR="001C06FA" w:rsidRPr="007E0F91" w:rsidRDefault="001C06FA" w:rsidP="001C06FA">
            <w:pPr>
              <w:jc w:val="center"/>
              <w:rPr>
                <w:ins w:id="34536" w:author="Στάθης Καπ" w:date="2023-03-09T06:32:00Z"/>
                <w:sz w:val="16"/>
                <w:szCs w:val="16"/>
              </w:rPr>
            </w:pPr>
            <w:ins w:id="34537" w:author="Στάθης Καπ" w:date="2023-03-09T06:33:00Z">
              <w:r>
                <w:rPr>
                  <w:rFonts w:ascii="Calibri" w:hAnsi="Calibri" w:cs="Calibri"/>
                  <w:color w:val="000000"/>
                  <w:sz w:val="16"/>
                  <w:szCs w:val="16"/>
                </w:rPr>
                <w:t>615</w:t>
              </w:r>
            </w:ins>
          </w:p>
        </w:tc>
        <w:tc>
          <w:tcPr>
            <w:tcW w:w="454" w:type="dxa"/>
            <w:vAlign w:val="center"/>
          </w:tcPr>
          <w:p w14:paraId="431E212F" w14:textId="6B68E4F4" w:rsidR="001C06FA" w:rsidRPr="007E0F91" w:rsidRDefault="001C06FA" w:rsidP="001C06FA">
            <w:pPr>
              <w:jc w:val="center"/>
              <w:rPr>
                <w:ins w:id="34538" w:author="Στάθης Καπ" w:date="2023-03-09T06:32:00Z"/>
                <w:sz w:val="16"/>
                <w:szCs w:val="16"/>
              </w:rPr>
            </w:pPr>
            <w:ins w:id="34539" w:author="Στάθης Καπ" w:date="2023-03-09T06:34:00Z">
              <w:r>
                <w:rPr>
                  <w:rFonts w:ascii="Calibri" w:hAnsi="Calibri" w:cstheme="minorHAnsi"/>
                  <w:color w:val="000000"/>
                  <w:sz w:val="16"/>
                  <w:szCs w:val="16"/>
                </w:rPr>
                <w:t>5.53</w:t>
              </w:r>
            </w:ins>
          </w:p>
        </w:tc>
        <w:tc>
          <w:tcPr>
            <w:tcW w:w="454" w:type="dxa"/>
            <w:vAlign w:val="center"/>
          </w:tcPr>
          <w:p w14:paraId="75EBDC4A" w14:textId="4C62C222" w:rsidR="001C06FA" w:rsidRPr="007E0F91" w:rsidRDefault="001C06FA" w:rsidP="001C06FA">
            <w:pPr>
              <w:jc w:val="center"/>
              <w:rPr>
                <w:ins w:id="34540" w:author="Στάθης Καπ" w:date="2023-03-09T06:32:00Z"/>
                <w:sz w:val="16"/>
                <w:szCs w:val="16"/>
              </w:rPr>
            </w:pPr>
            <w:ins w:id="34541" w:author="Στάθης Καπ" w:date="2023-03-09T06:3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77777777" w:rsidR="001C06FA" w:rsidRPr="007E0F91" w:rsidRDefault="001C06FA" w:rsidP="001C06FA">
            <w:pPr>
              <w:jc w:val="center"/>
              <w:rPr>
                <w:ins w:id="34542" w:author="Στάθης Καπ" w:date="2023-03-09T06:32:00Z"/>
                <w:sz w:val="16"/>
                <w:szCs w:val="16"/>
              </w:rPr>
            </w:pPr>
          </w:p>
        </w:tc>
        <w:tc>
          <w:tcPr>
            <w:tcW w:w="453" w:type="dxa"/>
            <w:tcBorders>
              <w:left w:val="single" w:sz="4" w:space="0" w:color="auto"/>
            </w:tcBorders>
            <w:vAlign w:val="center"/>
          </w:tcPr>
          <w:p w14:paraId="62C7A9E0" w14:textId="6089A0A9" w:rsidR="001C06FA" w:rsidRPr="007E0F91" w:rsidRDefault="001C06FA" w:rsidP="001C06FA">
            <w:pPr>
              <w:jc w:val="center"/>
              <w:rPr>
                <w:ins w:id="34543" w:author="Στάθης Καπ" w:date="2023-03-09T06:32:00Z"/>
                <w:sz w:val="16"/>
                <w:szCs w:val="16"/>
              </w:rPr>
            </w:pPr>
            <w:ins w:id="34544" w:author="Στάθης Καπ" w:date="2023-03-09T06:34:00Z">
              <w:r>
                <w:rPr>
                  <w:rFonts w:ascii="Calibri" w:hAnsi="Calibri" w:cs="Calibri"/>
                  <w:color w:val="000000"/>
                  <w:sz w:val="16"/>
                  <w:szCs w:val="16"/>
                </w:rPr>
                <w:t>533</w:t>
              </w:r>
            </w:ins>
          </w:p>
        </w:tc>
        <w:tc>
          <w:tcPr>
            <w:tcW w:w="454" w:type="dxa"/>
            <w:vAlign w:val="center"/>
          </w:tcPr>
          <w:p w14:paraId="20CCD5E9" w14:textId="0398EBFF" w:rsidR="001C06FA" w:rsidRPr="007E0F91" w:rsidRDefault="001C06FA" w:rsidP="001C06FA">
            <w:pPr>
              <w:jc w:val="center"/>
              <w:rPr>
                <w:ins w:id="34545" w:author="Στάθης Καπ" w:date="2023-03-09T06:32:00Z"/>
                <w:sz w:val="16"/>
                <w:szCs w:val="16"/>
              </w:rPr>
            </w:pPr>
            <w:ins w:id="34546" w:author="Στάθης Καπ" w:date="2023-03-09T06:34:00Z">
              <w:r>
                <w:rPr>
                  <w:rFonts w:ascii="Calibri" w:hAnsi="Calibri" w:cstheme="minorHAnsi"/>
                  <w:color w:val="000000"/>
                  <w:sz w:val="16"/>
                  <w:szCs w:val="16"/>
                </w:rPr>
                <w:t>18.13</w:t>
              </w:r>
            </w:ins>
          </w:p>
        </w:tc>
        <w:tc>
          <w:tcPr>
            <w:tcW w:w="454" w:type="dxa"/>
            <w:vAlign w:val="center"/>
          </w:tcPr>
          <w:p w14:paraId="6D3715D2" w14:textId="1AB1EF06" w:rsidR="001C06FA" w:rsidRPr="007E0F91" w:rsidRDefault="001C06FA" w:rsidP="001C06FA">
            <w:pPr>
              <w:jc w:val="center"/>
              <w:rPr>
                <w:ins w:id="34547" w:author="Στάθης Καπ" w:date="2023-03-09T06:32:00Z"/>
                <w:sz w:val="16"/>
                <w:szCs w:val="16"/>
              </w:rPr>
            </w:pPr>
            <w:ins w:id="34548" w:author="Στάθης Καπ" w:date="2023-03-09T06:34:00Z">
              <w:r>
                <w:rPr>
                  <w:rFonts w:ascii="Calibri" w:hAnsi="Calibri" w:cs="Calibri"/>
                  <w:color w:val="000000"/>
                  <w:sz w:val="16"/>
                  <w:szCs w:val="16"/>
                </w:rPr>
                <w:t>0.273</w:t>
              </w:r>
            </w:ins>
          </w:p>
        </w:tc>
        <w:tc>
          <w:tcPr>
            <w:tcW w:w="454" w:type="dxa"/>
            <w:tcBorders>
              <w:right w:val="single" w:sz="4" w:space="0" w:color="auto"/>
            </w:tcBorders>
            <w:vAlign w:val="center"/>
          </w:tcPr>
          <w:p w14:paraId="754D12BF" w14:textId="77777777" w:rsidR="001C06FA" w:rsidRPr="007E0F91" w:rsidRDefault="001C06FA" w:rsidP="001C06FA">
            <w:pPr>
              <w:jc w:val="center"/>
              <w:rPr>
                <w:ins w:id="34549" w:author="Στάθης Καπ" w:date="2023-03-09T06:32:00Z"/>
                <w:sz w:val="16"/>
                <w:szCs w:val="16"/>
              </w:rPr>
            </w:pPr>
          </w:p>
        </w:tc>
        <w:tc>
          <w:tcPr>
            <w:tcW w:w="453" w:type="dxa"/>
            <w:tcBorders>
              <w:left w:val="single" w:sz="4" w:space="0" w:color="auto"/>
            </w:tcBorders>
            <w:vAlign w:val="center"/>
          </w:tcPr>
          <w:p w14:paraId="28D51429" w14:textId="1C07C4AE" w:rsidR="001C06FA" w:rsidRPr="007E0F91" w:rsidRDefault="001C06FA" w:rsidP="001C06FA">
            <w:pPr>
              <w:jc w:val="center"/>
              <w:rPr>
                <w:ins w:id="34550" w:author="Στάθης Καπ" w:date="2023-03-09T06:32:00Z"/>
                <w:sz w:val="16"/>
                <w:szCs w:val="16"/>
              </w:rPr>
            </w:pPr>
            <w:ins w:id="34551" w:author="Στάθης Καπ" w:date="2023-03-09T06:35:00Z">
              <w:r>
                <w:rPr>
                  <w:rFonts w:ascii="Calibri" w:hAnsi="Calibri" w:cs="Calibri"/>
                  <w:color w:val="000000"/>
                  <w:sz w:val="16"/>
                  <w:szCs w:val="16"/>
                </w:rPr>
                <w:t>521</w:t>
              </w:r>
            </w:ins>
          </w:p>
        </w:tc>
        <w:tc>
          <w:tcPr>
            <w:tcW w:w="454" w:type="dxa"/>
            <w:vAlign w:val="center"/>
          </w:tcPr>
          <w:p w14:paraId="11733C98" w14:textId="0208F5ED" w:rsidR="001C06FA" w:rsidRPr="007E0F91" w:rsidRDefault="001C06FA" w:rsidP="001C06FA">
            <w:pPr>
              <w:jc w:val="center"/>
              <w:rPr>
                <w:ins w:id="34552" w:author="Στάθης Καπ" w:date="2023-03-09T06:32:00Z"/>
                <w:sz w:val="16"/>
                <w:szCs w:val="16"/>
              </w:rPr>
            </w:pPr>
            <w:ins w:id="34553" w:author="Στάθης Καπ" w:date="2023-03-09T06:35:00Z">
              <w:r>
                <w:rPr>
                  <w:rFonts w:ascii="Calibri" w:hAnsi="Calibri" w:cstheme="minorHAnsi"/>
                  <w:color w:val="000000"/>
                  <w:sz w:val="16"/>
                  <w:szCs w:val="16"/>
                </w:rPr>
                <w:t>19.97</w:t>
              </w:r>
            </w:ins>
          </w:p>
        </w:tc>
        <w:tc>
          <w:tcPr>
            <w:tcW w:w="454" w:type="dxa"/>
            <w:vAlign w:val="center"/>
          </w:tcPr>
          <w:p w14:paraId="0CE84294" w14:textId="7779EAFA" w:rsidR="001C06FA" w:rsidRPr="007E0F91" w:rsidRDefault="001C06FA" w:rsidP="001C06FA">
            <w:pPr>
              <w:jc w:val="center"/>
              <w:rPr>
                <w:ins w:id="34554" w:author="Στάθης Καπ" w:date="2023-03-09T06:32:00Z"/>
                <w:sz w:val="16"/>
                <w:szCs w:val="16"/>
              </w:rPr>
            </w:pPr>
            <w:ins w:id="34555" w:author="Στάθης Καπ" w:date="2023-03-09T06:35:00Z">
              <w:r>
                <w:rPr>
                  <w:rFonts w:ascii="Calibri" w:hAnsi="Calibri" w:cs="Calibri"/>
                  <w:color w:val="000000"/>
                  <w:sz w:val="16"/>
                  <w:szCs w:val="16"/>
                </w:rPr>
                <w:t>0.265</w:t>
              </w:r>
            </w:ins>
          </w:p>
        </w:tc>
        <w:tc>
          <w:tcPr>
            <w:tcW w:w="461" w:type="dxa"/>
            <w:tcBorders>
              <w:right w:val="single" w:sz="4" w:space="0" w:color="auto"/>
            </w:tcBorders>
            <w:vAlign w:val="center"/>
          </w:tcPr>
          <w:p w14:paraId="454ED373" w14:textId="77777777" w:rsidR="001C06FA" w:rsidRPr="007E0F91" w:rsidRDefault="001C06FA" w:rsidP="001C06FA">
            <w:pPr>
              <w:jc w:val="center"/>
              <w:rPr>
                <w:ins w:id="34556" w:author="Στάθης Καπ" w:date="2023-03-09T06:32:00Z"/>
                <w:sz w:val="16"/>
                <w:szCs w:val="16"/>
              </w:rPr>
            </w:pPr>
          </w:p>
        </w:tc>
      </w:tr>
      <w:tr w:rsidR="001C06FA" w14:paraId="73FF92D5" w14:textId="77777777" w:rsidTr="009861B1">
        <w:trPr>
          <w:trHeight w:val="170"/>
          <w:jc w:val="center"/>
          <w:ins w:id="345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1C06FA" w:rsidRPr="007E0F91" w:rsidRDefault="001C06FA" w:rsidP="001C06FA">
            <w:pPr>
              <w:jc w:val="center"/>
              <w:rPr>
                <w:ins w:id="34558" w:author="Στάθης Καπ" w:date="2023-03-09T06:32:00Z"/>
                <w:sz w:val="16"/>
                <w:szCs w:val="16"/>
              </w:rPr>
            </w:pPr>
            <w:ins w:id="34559"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2ACF78A2" w:rsidR="001C06FA" w:rsidRPr="007E0F91" w:rsidRDefault="001C06FA" w:rsidP="001C06FA">
            <w:pPr>
              <w:jc w:val="center"/>
              <w:rPr>
                <w:ins w:id="34560" w:author="Στάθης Καπ" w:date="2023-03-09T06:32:00Z"/>
                <w:sz w:val="16"/>
                <w:szCs w:val="16"/>
              </w:rPr>
            </w:pPr>
            <w:ins w:id="34561" w:author="Στάθης Καπ" w:date="2023-03-09T06:32:00Z">
              <w:r>
                <w:rPr>
                  <w:rFonts w:ascii="Calibri" w:hAnsi="Calibri" w:cs="Calibri"/>
                  <w:color w:val="000000"/>
                  <w:sz w:val="16"/>
                  <w:szCs w:val="16"/>
                </w:rPr>
                <w:t>760</w:t>
              </w:r>
            </w:ins>
          </w:p>
        </w:tc>
        <w:tc>
          <w:tcPr>
            <w:tcW w:w="679" w:type="dxa"/>
            <w:tcBorders>
              <w:right w:val="single" w:sz="4" w:space="0" w:color="auto"/>
            </w:tcBorders>
            <w:vAlign w:val="center"/>
          </w:tcPr>
          <w:p w14:paraId="15569FE3" w14:textId="7453A74E" w:rsidR="001C06FA" w:rsidRPr="007E0F91" w:rsidRDefault="001C06FA" w:rsidP="001C06FA">
            <w:pPr>
              <w:jc w:val="center"/>
              <w:rPr>
                <w:ins w:id="34562" w:author="Στάθης Καπ" w:date="2023-03-09T06:32:00Z"/>
                <w:sz w:val="16"/>
                <w:szCs w:val="16"/>
              </w:rPr>
            </w:pPr>
            <w:ins w:id="34563" w:author="Στάθης Καπ" w:date="2023-03-09T06:32:00Z">
              <w:r>
                <w:rPr>
                  <w:rFonts w:ascii="Calibri" w:hAnsi="Calibri" w:cs="Calibri"/>
                  <w:color w:val="000000"/>
                  <w:sz w:val="16"/>
                  <w:szCs w:val="16"/>
                </w:rPr>
                <w:t>747</w:t>
              </w:r>
            </w:ins>
          </w:p>
        </w:tc>
        <w:tc>
          <w:tcPr>
            <w:tcW w:w="453" w:type="dxa"/>
            <w:tcBorders>
              <w:left w:val="single" w:sz="4" w:space="0" w:color="auto"/>
            </w:tcBorders>
            <w:vAlign w:val="center"/>
          </w:tcPr>
          <w:p w14:paraId="374090E5" w14:textId="11A388CD" w:rsidR="001C06FA" w:rsidRPr="007E0F91" w:rsidRDefault="001C06FA" w:rsidP="001C06FA">
            <w:pPr>
              <w:jc w:val="center"/>
              <w:rPr>
                <w:ins w:id="34564" w:author="Στάθης Καπ" w:date="2023-03-09T06:32:00Z"/>
                <w:sz w:val="16"/>
                <w:szCs w:val="16"/>
              </w:rPr>
            </w:pPr>
            <w:ins w:id="34565" w:author="Στάθης Καπ" w:date="2023-03-09T06:33:00Z">
              <w:r>
                <w:rPr>
                  <w:rFonts w:ascii="Calibri" w:hAnsi="Calibri" w:cs="Calibri"/>
                  <w:color w:val="000000"/>
                  <w:sz w:val="16"/>
                  <w:szCs w:val="16"/>
                </w:rPr>
                <w:t>674</w:t>
              </w:r>
            </w:ins>
          </w:p>
        </w:tc>
        <w:tc>
          <w:tcPr>
            <w:tcW w:w="708" w:type="dxa"/>
            <w:vAlign w:val="center"/>
          </w:tcPr>
          <w:p w14:paraId="43037B55" w14:textId="65B09049" w:rsidR="001C06FA" w:rsidRPr="007E0F91" w:rsidRDefault="001C06FA" w:rsidP="001C06FA">
            <w:pPr>
              <w:jc w:val="center"/>
              <w:rPr>
                <w:ins w:id="34566" w:author="Στάθης Καπ" w:date="2023-03-09T06:32:00Z"/>
                <w:sz w:val="16"/>
                <w:szCs w:val="16"/>
              </w:rPr>
            </w:pPr>
            <w:ins w:id="34567" w:author="Στάθης Καπ" w:date="2023-03-09T06:33:00Z">
              <w:r>
                <w:rPr>
                  <w:rFonts w:ascii="Calibri" w:hAnsi="Calibri" w:cstheme="minorHAnsi"/>
                  <w:color w:val="000000"/>
                  <w:sz w:val="16"/>
                  <w:szCs w:val="16"/>
                </w:rPr>
                <w:t>11.32</w:t>
              </w:r>
            </w:ins>
          </w:p>
        </w:tc>
        <w:tc>
          <w:tcPr>
            <w:tcW w:w="652" w:type="dxa"/>
            <w:tcBorders>
              <w:right w:val="single" w:sz="4" w:space="0" w:color="auto"/>
            </w:tcBorders>
            <w:vAlign w:val="center"/>
          </w:tcPr>
          <w:p w14:paraId="779F330F" w14:textId="500477D5" w:rsidR="001C06FA" w:rsidRPr="007E0F91" w:rsidRDefault="001C06FA" w:rsidP="001C06FA">
            <w:pPr>
              <w:jc w:val="center"/>
              <w:rPr>
                <w:ins w:id="34568" w:author="Στάθης Καπ" w:date="2023-03-09T06:32:00Z"/>
                <w:sz w:val="16"/>
                <w:szCs w:val="16"/>
              </w:rPr>
            </w:pPr>
            <w:ins w:id="34569" w:author="Στάθης Καπ" w:date="2023-03-09T06:33:00Z">
              <w:r>
                <w:rPr>
                  <w:rFonts w:ascii="Calibri" w:hAnsi="Calibri" w:cs="Calibri"/>
                  <w:color w:val="000000"/>
                  <w:sz w:val="16"/>
                  <w:szCs w:val="16"/>
                </w:rPr>
                <w:t>0.407</w:t>
              </w:r>
            </w:ins>
          </w:p>
        </w:tc>
        <w:tc>
          <w:tcPr>
            <w:tcW w:w="453" w:type="dxa"/>
            <w:tcBorders>
              <w:left w:val="single" w:sz="4" w:space="0" w:color="auto"/>
            </w:tcBorders>
            <w:vAlign w:val="center"/>
          </w:tcPr>
          <w:p w14:paraId="3176B5B8" w14:textId="3513901E" w:rsidR="001C06FA" w:rsidRPr="007E0F91" w:rsidRDefault="001C06FA" w:rsidP="001C06FA">
            <w:pPr>
              <w:jc w:val="center"/>
              <w:rPr>
                <w:ins w:id="34570" w:author="Στάθης Καπ" w:date="2023-03-09T06:32:00Z"/>
                <w:sz w:val="16"/>
                <w:szCs w:val="16"/>
              </w:rPr>
            </w:pPr>
            <w:ins w:id="34571" w:author="Στάθης Καπ" w:date="2023-03-09T06:33:00Z">
              <w:r>
                <w:rPr>
                  <w:rFonts w:ascii="Calibri" w:hAnsi="Calibri" w:cs="Calibri"/>
                  <w:color w:val="000000"/>
                  <w:sz w:val="16"/>
                  <w:szCs w:val="16"/>
                </w:rPr>
                <w:t>651</w:t>
              </w:r>
            </w:ins>
          </w:p>
        </w:tc>
        <w:tc>
          <w:tcPr>
            <w:tcW w:w="454" w:type="dxa"/>
            <w:vAlign w:val="center"/>
          </w:tcPr>
          <w:p w14:paraId="322623A5" w14:textId="3224599B" w:rsidR="001C06FA" w:rsidRPr="007E0F91" w:rsidRDefault="001C06FA" w:rsidP="001C06FA">
            <w:pPr>
              <w:jc w:val="center"/>
              <w:rPr>
                <w:ins w:id="34572" w:author="Στάθης Καπ" w:date="2023-03-09T06:32:00Z"/>
                <w:sz w:val="16"/>
                <w:szCs w:val="16"/>
              </w:rPr>
            </w:pPr>
            <w:ins w:id="34573" w:author="Στάθης Καπ" w:date="2023-03-09T06:34:00Z">
              <w:r>
                <w:rPr>
                  <w:rFonts w:ascii="Calibri" w:hAnsi="Calibri" w:cstheme="minorHAnsi"/>
                  <w:color w:val="000000"/>
                  <w:sz w:val="16"/>
                  <w:szCs w:val="16"/>
                </w:rPr>
                <w:t>3.41</w:t>
              </w:r>
            </w:ins>
          </w:p>
        </w:tc>
        <w:tc>
          <w:tcPr>
            <w:tcW w:w="454" w:type="dxa"/>
            <w:vAlign w:val="center"/>
          </w:tcPr>
          <w:p w14:paraId="7C323593" w14:textId="03BE6E84" w:rsidR="001C06FA" w:rsidRPr="007E0F91" w:rsidRDefault="001C06FA" w:rsidP="001C06FA">
            <w:pPr>
              <w:jc w:val="center"/>
              <w:rPr>
                <w:ins w:id="34574" w:author="Στάθης Καπ" w:date="2023-03-09T06:32:00Z"/>
                <w:sz w:val="16"/>
                <w:szCs w:val="16"/>
              </w:rPr>
            </w:pPr>
            <w:ins w:id="34575" w:author="Στάθης Καπ" w:date="2023-03-09T06:3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77777777" w:rsidR="001C06FA" w:rsidRPr="007E0F91" w:rsidRDefault="001C06FA" w:rsidP="001C06FA">
            <w:pPr>
              <w:jc w:val="center"/>
              <w:rPr>
                <w:ins w:id="34576" w:author="Στάθης Καπ" w:date="2023-03-09T06:32:00Z"/>
                <w:sz w:val="16"/>
                <w:szCs w:val="16"/>
              </w:rPr>
            </w:pPr>
          </w:p>
        </w:tc>
        <w:tc>
          <w:tcPr>
            <w:tcW w:w="453" w:type="dxa"/>
            <w:tcBorders>
              <w:left w:val="single" w:sz="4" w:space="0" w:color="auto"/>
            </w:tcBorders>
            <w:vAlign w:val="center"/>
          </w:tcPr>
          <w:p w14:paraId="45E7DCEC" w14:textId="1AE56DE8" w:rsidR="001C06FA" w:rsidRPr="007E0F91" w:rsidRDefault="001C06FA" w:rsidP="001C06FA">
            <w:pPr>
              <w:jc w:val="center"/>
              <w:rPr>
                <w:ins w:id="34577" w:author="Στάθης Καπ" w:date="2023-03-09T06:32:00Z"/>
                <w:sz w:val="16"/>
                <w:szCs w:val="16"/>
              </w:rPr>
            </w:pPr>
            <w:ins w:id="34578" w:author="Στάθης Καπ" w:date="2023-03-09T06:34:00Z">
              <w:r>
                <w:rPr>
                  <w:rFonts w:ascii="Calibri" w:hAnsi="Calibri" w:cs="Calibri"/>
                  <w:color w:val="000000"/>
                  <w:sz w:val="16"/>
                  <w:szCs w:val="16"/>
                </w:rPr>
                <w:t>565</w:t>
              </w:r>
            </w:ins>
          </w:p>
        </w:tc>
        <w:tc>
          <w:tcPr>
            <w:tcW w:w="454" w:type="dxa"/>
            <w:vAlign w:val="center"/>
          </w:tcPr>
          <w:p w14:paraId="6B1327FE" w14:textId="1CA25076" w:rsidR="001C06FA" w:rsidRPr="007E0F91" w:rsidRDefault="001C06FA" w:rsidP="001C06FA">
            <w:pPr>
              <w:jc w:val="center"/>
              <w:rPr>
                <w:ins w:id="34579" w:author="Στάθης Καπ" w:date="2023-03-09T06:32:00Z"/>
                <w:sz w:val="16"/>
                <w:szCs w:val="16"/>
              </w:rPr>
            </w:pPr>
            <w:ins w:id="34580" w:author="Στάθης Καπ" w:date="2023-03-09T06:34:00Z">
              <w:r>
                <w:rPr>
                  <w:rFonts w:ascii="Calibri" w:hAnsi="Calibri" w:cstheme="minorHAnsi"/>
                  <w:color w:val="000000"/>
                  <w:sz w:val="16"/>
                  <w:szCs w:val="16"/>
                </w:rPr>
                <w:t>16.17</w:t>
              </w:r>
            </w:ins>
          </w:p>
        </w:tc>
        <w:tc>
          <w:tcPr>
            <w:tcW w:w="454" w:type="dxa"/>
            <w:vAlign w:val="center"/>
          </w:tcPr>
          <w:p w14:paraId="58F22871" w14:textId="372B7559" w:rsidR="001C06FA" w:rsidRPr="007E0F91" w:rsidRDefault="001C06FA" w:rsidP="001C06FA">
            <w:pPr>
              <w:jc w:val="center"/>
              <w:rPr>
                <w:ins w:id="34581" w:author="Στάθης Καπ" w:date="2023-03-09T06:32:00Z"/>
                <w:sz w:val="16"/>
                <w:szCs w:val="16"/>
              </w:rPr>
            </w:pPr>
            <w:ins w:id="34582" w:author="Στάθης Καπ" w:date="2023-03-09T06:34:00Z">
              <w:r>
                <w:rPr>
                  <w:rFonts w:ascii="Calibri" w:hAnsi="Calibri" w:cs="Calibri"/>
                  <w:color w:val="000000"/>
                  <w:sz w:val="16"/>
                  <w:szCs w:val="16"/>
                </w:rPr>
                <w:t>0.319</w:t>
              </w:r>
            </w:ins>
          </w:p>
        </w:tc>
        <w:tc>
          <w:tcPr>
            <w:tcW w:w="454" w:type="dxa"/>
            <w:tcBorders>
              <w:right w:val="single" w:sz="4" w:space="0" w:color="auto"/>
            </w:tcBorders>
            <w:vAlign w:val="center"/>
          </w:tcPr>
          <w:p w14:paraId="5D0669EA" w14:textId="77777777" w:rsidR="001C06FA" w:rsidRPr="007E0F91" w:rsidRDefault="001C06FA" w:rsidP="001C06FA">
            <w:pPr>
              <w:jc w:val="center"/>
              <w:rPr>
                <w:ins w:id="34583" w:author="Στάθης Καπ" w:date="2023-03-09T06:32:00Z"/>
                <w:sz w:val="16"/>
                <w:szCs w:val="16"/>
              </w:rPr>
            </w:pPr>
          </w:p>
        </w:tc>
        <w:tc>
          <w:tcPr>
            <w:tcW w:w="453" w:type="dxa"/>
            <w:tcBorders>
              <w:left w:val="single" w:sz="4" w:space="0" w:color="auto"/>
            </w:tcBorders>
            <w:vAlign w:val="center"/>
          </w:tcPr>
          <w:p w14:paraId="5A1A214E" w14:textId="711119A1" w:rsidR="001C06FA" w:rsidRPr="007E0F91" w:rsidRDefault="001C06FA" w:rsidP="001C06FA">
            <w:pPr>
              <w:jc w:val="center"/>
              <w:rPr>
                <w:ins w:id="34584" w:author="Στάθης Καπ" w:date="2023-03-09T06:32:00Z"/>
                <w:sz w:val="16"/>
                <w:szCs w:val="16"/>
              </w:rPr>
            </w:pPr>
            <w:ins w:id="34585" w:author="Στάθης Καπ" w:date="2023-03-09T06:35:00Z">
              <w:r>
                <w:rPr>
                  <w:rFonts w:ascii="Calibri" w:hAnsi="Calibri" w:cs="Calibri"/>
                  <w:color w:val="000000"/>
                  <w:sz w:val="16"/>
                  <w:szCs w:val="16"/>
                </w:rPr>
                <w:t>552</w:t>
              </w:r>
            </w:ins>
          </w:p>
        </w:tc>
        <w:tc>
          <w:tcPr>
            <w:tcW w:w="454" w:type="dxa"/>
            <w:vAlign w:val="center"/>
          </w:tcPr>
          <w:p w14:paraId="377C8B5F" w14:textId="2CCF2624" w:rsidR="001C06FA" w:rsidRPr="007E0F91" w:rsidRDefault="001C06FA" w:rsidP="001C06FA">
            <w:pPr>
              <w:jc w:val="center"/>
              <w:rPr>
                <w:ins w:id="34586" w:author="Στάθης Καπ" w:date="2023-03-09T06:32:00Z"/>
                <w:sz w:val="16"/>
                <w:szCs w:val="16"/>
              </w:rPr>
            </w:pPr>
            <w:ins w:id="34587" w:author="Στάθης Καπ" w:date="2023-03-09T06:35:00Z">
              <w:r>
                <w:rPr>
                  <w:rFonts w:ascii="Calibri" w:hAnsi="Calibri" w:cstheme="minorHAnsi"/>
                  <w:color w:val="000000"/>
                  <w:sz w:val="16"/>
                  <w:szCs w:val="16"/>
                </w:rPr>
                <w:t>18.1</w:t>
              </w:r>
            </w:ins>
          </w:p>
        </w:tc>
        <w:tc>
          <w:tcPr>
            <w:tcW w:w="454" w:type="dxa"/>
            <w:vAlign w:val="center"/>
          </w:tcPr>
          <w:p w14:paraId="3FFB93C7" w14:textId="1B38813D" w:rsidR="001C06FA" w:rsidRPr="007E0F91" w:rsidRDefault="001C06FA" w:rsidP="001C06FA">
            <w:pPr>
              <w:jc w:val="center"/>
              <w:rPr>
                <w:ins w:id="34588" w:author="Στάθης Καπ" w:date="2023-03-09T06:32:00Z"/>
                <w:sz w:val="16"/>
                <w:szCs w:val="16"/>
              </w:rPr>
            </w:pPr>
            <w:ins w:id="34589" w:author="Στάθης Καπ" w:date="2023-03-09T06:35:00Z">
              <w:r>
                <w:rPr>
                  <w:rFonts w:ascii="Calibri" w:hAnsi="Calibri" w:cs="Calibri"/>
                  <w:color w:val="000000"/>
                  <w:sz w:val="16"/>
                  <w:szCs w:val="16"/>
                </w:rPr>
                <w:t>0.43</w:t>
              </w:r>
            </w:ins>
          </w:p>
        </w:tc>
        <w:tc>
          <w:tcPr>
            <w:tcW w:w="461" w:type="dxa"/>
            <w:tcBorders>
              <w:right w:val="single" w:sz="4" w:space="0" w:color="auto"/>
            </w:tcBorders>
            <w:vAlign w:val="center"/>
          </w:tcPr>
          <w:p w14:paraId="31611216" w14:textId="77777777" w:rsidR="001C06FA" w:rsidRPr="007E0F91" w:rsidRDefault="001C06FA" w:rsidP="001C06FA">
            <w:pPr>
              <w:jc w:val="center"/>
              <w:rPr>
                <w:ins w:id="34590" w:author="Στάθης Καπ" w:date="2023-03-09T06:32:00Z"/>
                <w:sz w:val="16"/>
                <w:szCs w:val="16"/>
              </w:rPr>
            </w:pPr>
          </w:p>
        </w:tc>
      </w:tr>
      <w:tr w:rsidR="001C06FA" w14:paraId="076EB321" w14:textId="77777777" w:rsidTr="009861B1">
        <w:trPr>
          <w:trHeight w:val="170"/>
          <w:jc w:val="center"/>
          <w:ins w:id="345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1C06FA" w:rsidRPr="007E0F91" w:rsidRDefault="001C06FA" w:rsidP="001C06FA">
            <w:pPr>
              <w:jc w:val="center"/>
              <w:rPr>
                <w:ins w:id="34592" w:author="Στάθης Καπ" w:date="2023-03-09T06:32:00Z"/>
                <w:sz w:val="16"/>
                <w:szCs w:val="16"/>
              </w:rPr>
            </w:pPr>
            <w:ins w:id="34593"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48464DFA" w:rsidR="001C06FA" w:rsidRPr="007E0F91" w:rsidRDefault="001C06FA" w:rsidP="001C06FA">
            <w:pPr>
              <w:jc w:val="center"/>
              <w:rPr>
                <w:ins w:id="34594" w:author="Στάθης Καπ" w:date="2023-03-09T06:32:00Z"/>
                <w:sz w:val="16"/>
                <w:szCs w:val="16"/>
              </w:rPr>
            </w:pPr>
            <w:ins w:id="34595" w:author="Στάθης Καπ" w:date="2023-03-09T06:32:00Z">
              <w:r>
                <w:rPr>
                  <w:rFonts w:ascii="Calibri" w:hAnsi="Calibri" w:cs="Calibri"/>
                  <w:color w:val="000000"/>
                  <w:sz w:val="16"/>
                  <w:szCs w:val="16"/>
                </w:rPr>
                <w:t>797</w:t>
              </w:r>
            </w:ins>
          </w:p>
        </w:tc>
        <w:tc>
          <w:tcPr>
            <w:tcW w:w="679" w:type="dxa"/>
            <w:tcBorders>
              <w:right w:val="single" w:sz="4" w:space="0" w:color="auto"/>
            </w:tcBorders>
            <w:vAlign w:val="center"/>
          </w:tcPr>
          <w:p w14:paraId="47BEB429" w14:textId="4C2A465D" w:rsidR="001C06FA" w:rsidRPr="007E0F91" w:rsidRDefault="001C06FA" w:rsidP="001C06FA">
            <w:pPr>
              <w:jc w:val="center"/>
              <w:rPr>
                <w:ins w:id="34596" w:author="Στάθης Καπ" w:date="2023-03-09T06:32:00Z"/>
                <w:sz w:val="16"/>
                <w:szCs w:val="16"/>
              </w:rPr>
            </w:pPr>
            <w:ins w:id="34597" w:author="Στάθης Καπ" w:date="2023-03-09T06:32:00Z">
              <w:r>
                <w:rPr>
                  <w:rFonts w:ascii="Calibri" w:hAnsi="Calibri" w:cs="Calibri"/>
                  <w:color w:val="000000"/>
                  <w:sz w:val="16"/>
                  <w:szCs w:val="16"/>
                </w:rPr>
                <w:t>790</w:t>
              </w:r>
            </w:ins>
          </w:p>
        </w:tc>
        <w:tc>
          <w:tcPr>
            <w:tcW w:w="453" w:type="dxa"/>
            <w:tcBorders>
              <w:left w:val="single" w:sz="4" w:space="0" w:color="auto"/>
            </w:tcBorders>
            <w:vAlign w:val="center"/>
          </w:tcPr>
          <w:p w14:paraId="7A1264AE" w14:textId="49C3D931" w:rsidR="001C06FA" w:rsidRPr="007E0F91" w:rsidRDefault="001C06FA" w:rsidP="001C06FA">
            <w:pPr>
              <w:jc w:val="center"/>
              <w:rPr>
                <w:ins w:id="34598" w:author="Στάθης Καπ" w:date="2023-03-09T06:32:00Z"/>
                <w:sz w:val="16"/>
                <w:szCs w:val="16"/>
              </w:rPr>
            </w:pPr>
            <w:ins w:id="34599" w:author="Στάθης Καπ" w:date="2023-03-09T06:33:00Z">
              <w:r>
                <w:rPr>
                  <w:rFonts w:ascii="Calibri" w:hAnsi="Calibri" w:cs="Calibri"/>
                  <w:color w:val="000000"/>
                  <w:sz w:val="16"/>
                  <w:szCs w:val="16"/>
                </w:rPr>
                <w:t>712</w:t>
              </w:r>
            </w:ins>
          </w:p>
        </w:tc>
        <w:tc>
          <w:tcPr>
            <w:tcW w:w="708" w:type="dxa"/>
            <w:vAlign w:val="center"/>
          </w:tcPr>
          <w:p w14:paraId="2EAD549C" w14:textId="419C260C" w:rsidR="001C06FA" w:rsidRPr="007E0F91" w:rsidRDefault="001C06FA" w:rsidP="001C06FA">
            <w:pPr>
              <w:jc w:val="center"/>
              <w:rPr>
                <w:ins w:id="34600" w:author="Στάθης Καπ" w:date="2023-03-09T06:32:00Z"/>
                <w:sz w:val="16"/>
                <w:szCs w:val="16"/>
              </w:rPr>
            </w:pPr>
            <w:ins w:id="34601" w:author="Στάθης Καπ" w:date="2023-03-09T06:33:00Z">
              <w:r>
                <w:rPr>
                  <w:rFonts w:ascii="Calibri" w:hAnsi="Calibri" w:cstheme="minorHAnsi"/>
                  <w:color w:val="000000"/>
                  <w:sz w:val="16"/>
                  <w:szCs w:val="16"/>
                </w:rPr>
                <w:t>10.66</w:t>
              </w:r>
            </w:ins>
          </w:p>
        </w:tc>
        <w:tc>
          <w:tcPr>
            <w:tcW w:w="652" w:type="dxa"/>
            <w:tcBorders>
              <w:right w:val="single" w:sz="4" w:space="0" w:color="auto"/>
            </w:tcBorders>
            <w:vAlign w:val="center"/>
          </w:tcPr>
          <w:p w14:paraId="4A939FA4" w14:textId="5675FC52" w:rsidR="001C06FA" w:rsidRPr="007E0F91" w:rsidRDefault="001C06FA" w:rsidP="001C06FA">
            <w:pPr>
              <w:jc w:val="center"/>
              <w:rPr>
                <w:ins w:id="34602" w:author="Στάθης Καπ" w:date="2023-03-09T06:32:00Z"/>
                <w:sz w:val="16"/>
                <w:szCs w:val="16"/>
              </w:rPr>
            </w:pPr>
            <w:ins w:id="34603" w:author="Στάθης Καπ" w:date="2023-03-09T06:33:00Z">
              <w:r>
                <w:rPr>
                  <w:rFonts w:ascii="Calibri" w:hAnsi="Calibri" w:cs="Calibri"/>
                  <w:color w:val="000000"/>
                  <w:sz w:val="16"/>
                  <w:szCs w:val="16"/>
                </w:rPr>
                <w:t>0.455</w:t>
              </w:r>
            </w:ins>
          </w:p>
        </w:tc>
        <w:tc>
          <w:tcPr>
            <w:tcW w:w="453" w:type="dxa"/>
            <w:tcBorders>
              <w:left w:val="single" w:sz="4" w:space="0" w:color="auto"/>
            </w:tcBorders>
            <w:vAlign w:val="center"/>
          </w:tcPr>
          <w:p w14:paraId="1C602E8C" w14:textId="4A8CA597" w:rsidR="001C06FA" w:rsidRPr="007E0F91" w:rsidRDefault="001C06FA" w:rsidP="001C06FA">
            <w:pPr>
              <w:jc w:val="center"/>
              <w:rPr>
                <w:ins w:id="34604" w:author="Στάθης Καπ" w:date="2023-03-09T06:32:00Z"/>
                <w:sz w:val="16"/>
                <w:szCs w:val="16"/>
              </w:rPr>
            </w:pPr>
            <w:ins w:id="34605" w:author="Στάθης Καπ" w:date="2023-03-09T06:33:00Z">
              <w:r>
                <w:rPr>
                  <w:rFonts w:ascii="Calibri" w:hAnsi="Calibri" w:cs="Calibri"/>
                  <w:color w:val="000000"/>
                  <w:sz w:val="16"/>
                  <w:szCs w:val="16"/>
                </w:rPr>
                <w:t>681</w:t>
              </w:r>
            </w:ins>
          </w:p>
        </w:tc>
        <w:tc>
          <w:tcPr>
            <w:tcW w:w="454" w:type="dxa"/>
            <w:vAlign w:val="center"/>
          </w:tcPr>
          <w:p w14:paraId="30E66DC7" w14:textId="378E579E" w:rsidR="001C06FA" w:rsidRPr="007E0F91" w:rsidRDefault="001C06FA" w:rsidP="001C06FA">
            <w:pPr>
              <w:jc w:val="center"/>
              <w:rPr>
                <w:ins w:id="34606" w:author="Στάθης Καπ" w:date="2023-03-09T06:32:00Z"/>
                <w:sz w:val="16"/>
                <w:szCs w:val="16"/>
              </w:rPr>
            </w:pPr>
            <w:ins w:id="34607" w:author="Στάθης Καπ" w:date="2023-03-09T06:34:00Z">
              <w:r>
                <w:rPr>
                  <w:rFonts w:ascii="Calibri" w:hAnsi="Calibri" w:cstheme="minorHAnsi"/>
                  <w:color w:val="000000"/>
                  <w:sz w:val="16"/>
                  <w:szCs w:val="16"/>
                </w:rPr>
                <w:t>4.35</w:t>
              </w:r>
            </w:ins>
          </w:p>
        </w:tc>
        <w:tc>
          <w:tcPr>
            <w:tcW w:w="454" w:type="dxa"/>
            <w:vAlign w:val="center"/>
          </w:tcPr>
          <w:p w14:paraId="130E389F" w14:textId="3BA28177" w:rsidR="001C06FA" w:rsidRPr="007E0F91" w:rsidRDefault="001C06FA" w:rsidP="001C06FA">
            <w:pPr>
              <w:jc w:val="center"/>
              <w:rPr>
                <w:ins w:id="34608" w:author="Στάθης Καπ" w:date="2023-03-09T06:32:00Z"/>
                <w:sz w:val="16"/>
                <w:szCs w:val="16"/>
              </w:rPr>
            </w:pPr>
            <w:ins w:id="34609" w:author="Στάθης Καπ" w:date="2023-03-09T06:3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77777777" w:rsidR="001C06FA" w:rsidRPr="007E0F91" w:rsidRDefault="001C06FA" w:rsidP="001C06FA">
            <w:pPr>
              <w:jc w:val="center"/>
              <w:rPr>
                <w:ins w:id="34610" w:author="Στάθης Καπ" w:date="2023-03-09T06:32:00Z"/>
                <w:sz w:val="16"/>
                <w:szCs w:val="16"/>
              </w:rPr>
            </w:pPr>
          </w:p>
        </w:tc>
        <w:tc>
          <w:tcPr>
            <w:tcW w:w="453" w:type="dxa"/>
            <w:tcBorders>
              <w:left w:val="single" w:sz="4" w:space="0" w:color="auto"/>
            </w:tcBorders>
            <w:vAlign w:val="center"/>
          </w:tcPr>
          <w:p w14:paraId="2381DAD5" w14:textId="6EB61015" w:rsidR="001C06FA" w:rsidRPr="007E0F91" w:rsidRDefault="001C06FA" w:rsidP="001C06FA">
            <w:pPr>
              <w:jc w:val="center"/>
              <w:rPr>
                <w:ins w:id="34611" w:author="Στάθης Καπ" w:date="2023-03-09T06:32:00Z"/>
                <w:sz w:val="16"/>
                <w:szCs w:val="16"/>
              </w:rPr>
            </w:pPr>
            <w:ins w:id="34612" w:author="Στάθης Καπ" w:date="2023-03-09T06:34:00Z">
              <w:r>
                <w:rPr>
                  <w:rFonts w:ascii="Calibri" w:hAnsi="Calibri" w:cs="Calibri"/>
                  <w:color w:val="000000"/>
                  <w:sz w:val="16"/>
                  <w:szCs w:val="16"/>
                </w:rPr>
                <w:t>598</w:t>
              </w:r>
            </w:ins>
          </w:p>
        </w:tc>
        <w:tc>
          <w:tcPr>
            <w:tcW w:w="454" w:type="dxa"/>
            <w:vAlign w:val="center"/>
          </w:tcPr>
          <w:p w14:paraId="47B4D367" w14:textId="19F57988" w:rsidR="001C06FA" w:rsidRPr="007E0F91" w:rsidRDefault="001C06FA" w:rsidP="001C06FA">
            <w:pPr>
              <w:jc w:val="center"/>
              <w:rPr>
                <w:ins w:id="34613" w:author="Στάθης Καπ" w:date="2023-03-09T06:32:00Z"/>
                <w:sz w:val="16"/>
                <w:szCs w:val="16"/>
              </w:rPr>
            </w:pPr>
            <w:ins w:id="34614" w:author="Στάθης Καπ" w:date="2023-03-09T06:34:00Z">
              <w:r>
                <w:rPr>
                  <w:rFonts w:ascii="Calibri" w:hAnsi="Calibri" w:cstheme="minorHAnsi"/>
                  <w:color w:val="000000"/>
                  <w:sz w:val="16"/>
                  <w:szCs w:val="16"/>
                </w:rPr>
                <w:t>16.01</w:t>
              </w:r>
            </w:ins>
          </w:p>
        </w:tc>
        <w:tc>
          <w:tcPr>
            <w:tcW w:w="454" w:type="dxa"/>
            <w:vAlign w:val="center"/>
          </w:tcPr>
          <w:p w14:paraId="7F1EEED4" w14:textId="1941ABB4" w:rsidR="001C06FA" w:rsidRPr="007E0F91" w:rsidRDefault="001C06FA" w:rsidP="001C06FA">
            <w:pPr>
              <w:jc w:val="center"/>
              <w:rPr>
                <w:ins w:id="34615" w:author="Στάθης Καπ" w:date="2023-03-09T06:32:00Z"/>
                <w:sz w:val="16"/>
                <w:szCs w:val="16"/>
              </w:rPr>
            </w:pPr>
            <w:ins w:id="34616" w:author="Στάθης Καπ" w:date="2023-03-09T06:34:00Z">
              <w:r>
                <w:rPr>
                  <w:rFonts w:ascii="Calibri" w:hAnsi="Calibri" w:cs="Calibri"/>
                  <w:color w:val="000000"/>
                  <w:sz w:val="16"/>
                  <w:szCs w:val="16"/>
                </w:rPr>
                <w:t>0.356</w:t>
              </w:r>
            </w:ins>
          </w:p>
        </w:tc>
        <w:tc>
          <w:tcPr>
            <w:tcW w:w="454" w:type="dxa"/>
            <w:tcBorders>
              <w:right w:val="single" w:sz="4" w:space="0" w:color="auto"/>
            </w:tcBorders>
            <w:vAlign w:val="center"/>
          </w:tcPr>
          <w:p w14:paraId="60BD481B" w14:textId="77777777" w:rsidR="001C06FA" w:rsidRPr="007E0F91" w:rsidRDefault="001C06FA" w:rsidP="001C06FA">
            <w:pPr>
              <w:jc w:val="center"/>
              <w:rPr>
                <w:ins w:id="34617" w:author="Στάθης Καπ" w:date="2023-03-09T06:32:00Z"/>
                <w:sz w:val="16"/>
                <w:szCs w:val="16"/>
              </w:rPr>
            </w:pPr>
          </w:p>
        </w:tc>
        <w:tc>
          <w:tcPr>
            <w:tcW w:w="453" w:type="dxa"/>
            <w:tcBorders>
              <w:left w:val="single" w:sz="4" w:space="0" w:color="auto"/>
            </w:tcBorders>
            <w:vAlign w:val="center"/>
          </w:tcPr>
          <w:p w14:paraId="58840ED8" w14:textId="38112E33" w:rsidR="001C06FA" w:rsidRPr="007E0F91" w:rsidRDefault="001C06FA" w:rsidP="001C06FA">
            <w:pPr>
              <w:jc w:val="center"/>
              <w:rPr>
                <w:ins w:id="34618" w:author="Στάθης Καπ" w:date="2023-03-09T06:32:00Z"/>
                <w:sz w:val="16"/>
                <w:szCs w:val="16"/>
              </w:rPr>
            </w:pPr>
            <w:ins w:id="34619" w:author="Στάθης Καπ" w:date="2023-03-09T06:35:00Z">
              <w:r>
                <w:rPr>
                  <w:rFonts w:ascii="Calibri" w:hAnsi="Calibri" w:cs="Calibri"/>
                  <w:color w:val="000000"/>
                  <w:sz w:val="16"/>
                  <w:szCs w:val="16"/>
                </w:rPr>
                <w:t>618</w:t>
              </w:r>
            </w:ins>
          </w:p>
        </w:tc>
        <w:tc>
          <w:tcPr>
            <w:tcW w:w="454" w:type="dxa"/>
            <w:vAlign w:val="center"/>
          </w:tcPr>
          <w:p w14:paraId="5D3A68E8" w14:textId="21F710E5" w:rsidR="001C06FA" w:rsidRPr="007E0F91" w:rsidRDefault="001C06FA" w:rsidP="001C06FA">
            <w:pPr>
              <w:jc w:val="center"/>
              <w:rPr>
                <w:ins w:id="34620" w:author="Στάθης Καπ" w:date="2023-03-09T06:32:00Z"/>
                <w:sz w:val="16"/>
                <w:szCs w:val="16"/>
              </w:rPr>
            </w:pPr>
            <w:ins w:id="34621" w:author="Στάθης Καπ" w:date="2023-03-09T06:35:00Z">
              <w:r>
                <w:rPr>
                  <w:rFonts w:ascii="Calibri" w:hAnsi="Calibri" w:cstheme="minorHAnsi"/>
                  <w:color w:val="000000"/>
                  <w:sz w:val="16"/>
                  <w:szCs w:val="16"/>
                </w:rPr>
                <w:t>13.2</w:t>
              </w:r>
            </w:ins>
          </w:p>
        </w:tc>
        <w:tc>
          <w:tcPr>
            <w:tcW w:w="454" w:type="dxa"/>
            <w:vAlign w:val="center"/>
          </w:tcPr>
          <w:p w14:paraId="24D77076" w14:textId="61C2CAD0" w:rsidR="001C06FA" w:rsidRPr="007E0F91" w:rsidRDefault="001C06FA" w:rsidP="001C06FA">
            <w:pPr>
              <w:jc w:val="center"/>
              <w:rPr>
                <w:ins w:id="34622" w:author="Στάθης Καπ" w:date="2023-03-09T06:32:00Z"/>
                <w:sz w:val="16"/>
                <w:szCs w:val="16"/>
              </w:rPr>
            </w:pPr>
            <w:ins w:id="34623" w:author="Στάθης Καπ" w:date="2023-03-09T06:35:00Z">
              <w:r>
                <w:rPr>
                  <w:rFonts w:ascii="Calibri" w:hAnsi="Calibri" w:cs="Calibri"/>
                  <w:color w:val="000000"/>
                  <w:sz w:val="16"/>
                  <w:szCs w:val="16"/>
                </w:rPr>
                <w:t>0.29</w:t>
              </w:r>
            </w:ins>
          </w:p>
        </w:tc>
        <w:tc>
          <w:tcPr>
            <w:tcW w:w="461" w:type="dxa"/>
            <w:tcBorders>
              <w:right w:val="single" w:sz="4" w:space="0" w:color="auto"/>
            </w:tcBorders>
            <w:vAlign w:val="center"/>
          </w:tcPr>
          <w:p w14:paraId="78023315" w14:textId="77777777" w:rsidR="001C06FA" w:rsidRPr="007E0F91" w:rsidRDefault="001C06FA" w:rsidP="001C06FA">
            <w:pPr>
              <w:jc w:val="center"/>
              <w:rPr>
                <w:ins w:id="34624" w:author="Στάθης Καπ" w:date="2023-03-09T06:32:00Z"/>
                <w:sz w:val="16"/>
                <w:szCs w:val="16"/>
              </w:rPr>
            </w:pPr>
          </w:p>
        </w:tc>
      </w:tr>
      <w:tr w:rsidR="001C06FA" w14:paraId="22DB7674" w14:textId="77777777" w:rsidTr="009861B1">
        <w:trPr>
          <w:trHeight w:val="170"/>
          <w:jc w:val="center"/>
          <w:ins w:id="346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1C06FA" w:rsidRPr="007E0F91" w:rsidRDefault="001C06FA" w:rsidP="001C06FA">
            <w:pPr>
              <w:jc w:val="center"/>
              <w:rPr>
                <w:ins w:id="34626" w:author="Στάθης Καπ" w:date="2023-03-09T06:32:00Z"/>
                <w:sz w:val="16"/>
                <w:szCs w:val="16"/>
              </w:rPr>
            </w:pPr>
            <w:ins w:id="34627"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0CDA2FC3" w:rsidR="001C06FA" w:rsidRPr="007E0F91" w:rsidRDefault="001C06FA" w:rsidP="001C06FA">
            <w:pPr>
              <w:jc w:val="center"/>
              <w:rPr>
                <w:ins w:id="34628" w:author="Στάθης Καπ" w:date="2023-03-09T06:32:00Z"/>
                <w:sz w:val="16"/>
                <w:szCs w:val="16"/>
              </w:rPr>
            </w:pPr>
            <w:ins w:id="34629" w:author="Στάθης Καπ" w:date="2023-03-09T06:32:00Z">
              <w:r>
                <w:rPr>
                  <w:rFonts w:ascii="Calibri" w:hAnsi="Calibri" w:cs="Calibri"/>
                  <w:color w:val="000000"/>
                  <w:sz w:val="16"/>
                  <w:szCs w:val="16"/>
                </w:rPr>
                <w:t>710</w:t>
              </w:r>
            </w:ins>
          </w:p>
        </w:tc>
        <w:tc>
          <w:tcPr>
            <w:tcW w:w="679" w:type="dxa"/>
            <w:tcBorders>
              <w:right w:val="single" w:sz="4" w:space="0" w:color="auto"/>
            </w:tcBorders>
            <w:vAlign w:val="center"/>
          </w:tcPr>
          <w:p w14:paraId="653CBEAE" w14:textId="2966F461" w:rsidR="001C06FA" w:rsidRPr="007E0F91" w:rsidRDefault="001C06FA" w:rsidP="001C06FA">
            <w:pPr>
              <w:jc w:val="center"/>
              <w:rPr>
                <w:ins w:id="34630" w:author="Στάθης Καπ" w:date="2023-03-09T06:32:00Z"/>
                <w:sz w:val="16"/>
                <w:szCs w:val="16"/>
              </w:rPr>
            </w:pPr>
            <w:ins w:id="34631" w:author="Στάθης Καπ" w:date="2023-03-09T06:32:00Z">
              <w:r>
                <w:rPr>
                  <w:rFonts w:ascii="Calibri" w:hAnsi="Calibri" w:cs="Calibri"/>
                  <w:color w:val="000000"/>
                  <w:sz w:val="16"/>
                  <w:szCs w:val="16"/>
                </w:rPr>
                <w:t>699</w:t>
              </w:r>
            </w:ins>
          </w:p>
        </w:tc>
        <w:tc>
          <w:tcPr>
            <w:tcW w:w="453" w:type="dxa"/>
            <w:tcBorders>
              <w:left w:val="single" w:sz="4" w:space="0" w:color="auto"/>
            </w:tcBorders>
            <w:vAlign w:val="center"/>
          </w:tcPr>
          <w:p w14:paraId="666C16CA" w14:textId="797019E5" w:rsidR="001C06FA" w:rsidRPr="007E0F91" w:rsidRDefault="001C06FA" w:rsidP="001C06FA">
            <w:pPr>
              <w:jc w:val="center"/>
              <w:rPr>
                <w:ins w:id="34632" w:author="Στάθης Καπ" w:date="2023-03-09T06:32:00Z"/>
                <w:sz w:val="16"/>
                <w:szCs w:val="16"/>
              </w:rPr>
            </w:pPr>
            <w:ins w:id="34633" w:author="Στάθης Καπ" w:date="2023-03-09T06:33:00Z">
              <w:r>
                <w:rPr>
                  <w:rFonts w:ascii="Calibri" w:hAnsi="Calibri" w:cs="Calibri"/>
                  <w:color w:val="000000"/>
                  <w:sz w:val="16"/>
                  <w:szCs w:val="16"/>
                </w:rPr>
                <w:t>639</w:t>
              </w:r>
            </w:ins>
          </w:p>
        </w:tc>
        <w:tc>
          <w:tcPr>
            <w:tcW w:w="708" w:type="dxa"/>
            <w:vAlign w:val="center"/>
          </w:tcPr>
          <w:p w14:paraId="5BB32DB4" w14:textId="1E6C78EC" w:rsidR="001C06FA" w:rsidRPr="007E0F91" w:rsidRDefault="001C06FA" w:rsidP="001C06FA">
            <w:pPr>
              <w:jc w:val="center"/>
              <w:rPr>
                <w:ins w:id="34634" w:author="Στάθης Καπ" w:date="2023-03-09T06:32:00Z"/>
                <w:sz w:val="16"/>
                <w:szCs w:val="16"/>
              </w:rPr>
            </w:pPr>
            <w:ins w:id="34635" w:author="Στάθης Καπ" w:date="2023-03-09T06:33:00Z">
              <w:r>
                <w:rPr>
                  <w:rFonts w:ascii="Calibri" w:hAnsi="Calibri" w:cstheme="minorHAnsi"/>
                  <w:color w:val="000000"/>
                  <w:sz w:val="16"/>
                  <w:szCs w:val="16"/>
                </w:rPr>
                <w:t>10</w:t>
              </w:r>
            </w:ins>
          </w:p>
        </w:tc>
        <w:tc>
          <w:tcPr>
            <w:tcW w:w="652" w:type="dxa"/>
            <w:tcBorders>
              <w:right w:val="single" w:sz="4" w:space="0" w:color="auto"/>
            </w:tcBorders>
            <w:vAlign w:val="center"/>
          </w:tcPr>
          <w:p w14:paraId="03ED48EE" w14:textId="075DBCBF" w:rsidR="001C06FA" w:rsidRPr="007E0F91" w:rsidRDefault="001C06FA" w:rsidP="001C06FA">
            <w:pPr>
              <w:jc w:val="center"/>
              <w:rPr>
                <w:ins w:id="34636" w:author="Στάθης Καπ" w:date="2023-03-09T06:32:00Z"/>
                <w:sz w:val="16"/>
                <w:szCs w:val="16"/>
              </w:rPr>
            </w:pPr>
            <w:ins w:id="34637" w:author="Στάθης Καπ" w:date="2023-03-09T06:3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0B971C4" w:rsidR="001C06FA" w:rsidRPr="007E0F91" w:rsidRDefault="001C06FA" w:rsidP="001C06FA">
            <w:pPr>
              <w:jc w:val="center"/>
              <w:rPr>
                <w:ins w:id="34638" w:author="Στάθης Καπ" w:date="2023-03-09T06:32:00Z"/>
                <w:sz w:val="16"/>
                <w:szCs w:val="16"/>
              </w:rPr>
            </w:pPr>
            <w:ins w:id="34639" w:author="Στάθης Καπ" w:date="2023-03-09T06:33:00Z">
              <w:r>
                <w:rPr>
                  <w:rFonts w:ascii="Calibri" w:hAnsi="Calibri" w:cs="Calibri"/>
                  <w:color w:val="000000"/>
                  <w:sz w:val="16"/>
                  <w:szCs w:val="16"/>
                </w:rPr>
                <w:t>605</w:t>
              </w:r>
            </w:ins>
          </w:p>
        </w:tc>
        <w:tc>
          <w:tcPr>
            <w:tcW w:w="454" w:type="dxa"/>
            <w:vAlign w:val="center"/>
          </w:tcPr>
          <w:p w14:paraId="27114253" w14:textId="6AC406BD" w:rsidR="001C06FA" w:rsidRPr="007E0F91" w:rsidRDefault="001C06FA" w:rsidP="001C06FA">
            <w:pPr>
              <w:jc w:val="center"/>
              <w:rPr>
                <w:ins w:id="34640" w:author="Στάθης Καπ" w:date="2023-03-09T06:32:00Z"/>
                <w:sz w:val="16"/>
                <w:szCs w:val="16"/>
              </w:rPr>
            </w:pPr>
            <w:ins w:id="34641" w:author="Στάθης Καπ" w:date="2023-03-09T06:34:00Z">
              <w:r>
                <w:rPr>
                  <w:rFonts w:ascii="Calibri" w:hAnsi="Calibri" w:cstheme="minorHAnsi"/>
                  <w:color w:val="000000"/>
                  <w:sz w:val="16"/>
                  <w:szCs w:val="16"/>
                </w:rPr>
                <w:t>5.32</w:t>
              </w:r>
            </w:ins>
          </w:p>
        </w:tc>
        <w:tc>
          <w:tcPr>
            <w:tcW w:w="454" w:type="dxa"/>
            <w:vAlign w:val="center"/>
          </w:tcPr>
          <w:p w14:paraId="5C2A2E69" w14:textId="644D7EF5" w:rsidR="001C06FA" w:rsidRPr="007E0F91" w:rsidRDefault="001C06FA" w:rsidP="001C06FA">
            <w:pPr>
              <w:jc w:val="center"/>
              <w:rPr>
                <w:ins w:id="34642" w:author="Στάθης Καπ" w:date="2023-03-09T06:32:00Z"/>
                <w:sz w:val="16"/>
                <w:szCs w:val="16"/>
              </w:rPr>
            </w:pPr>
            <w:ins w:id="34643" w:author="Στάθης Καπ" w:date="2023-03-09T06:33:00Z">
              <w:r>
                <w:rPr>
                  <w:rFonts w:ascii="Calibri" w:hAnsi="Calibri" w:cs="Calibri"/>
                  <w:color w:val="000000"/>
                  <w:sz w:val="16"/>
                  <w:szCs w:val="16"/>
                </w:rPr>
                <w:t>0.3</w:t>
              </w:r>
            </w:ins>
          </w:p>
        </w:tc>
        <w:tc>
          <w:tcPr>
            <w:tcW w:w="457" w:type="dxa"/>
            <w:tcBorders>
              <w:right w:val="single" w:sz="4" w:space="0" w:color="auto"/>
            </w:tcBorders>
            <w:vAlign w:val="center"/>
          </w:tcPr>
          <w:p w14:paraId="59435E31" w14:textId="77777777" w:rsidR="001C06FA" w:rsidRPr="007E0F91" w:rsidRDefault="001C06FA" w:rsidP="001C06FA">
            <w:pPr>
              <w:jc w:val="center"/>
              <w:rPr>
                <w:ins w:id="34644" w:author="Στάθης Καπ" w:date="2023-03-09T06:32:00Z"/>
                <w:sz w:val="16"/>
                <w:szCs w:val="16"/>
              </w:rPr>
            </w:pPr>
          </w:p>
        </w:tc>
        <w:tc>
          <w:tcPr>
            <w:tcW w:w="453" w:type="dxa"/>
            <w:tcBorders>
              <w:left w:val="single" w:sz="4" w:space="0" w:color="auto"/>
            </w:tcBorders>
            <w:vAlign w:val="center"/>
          </w:tcPr>
          <w:p w14:paraId="088154CC" w14:textId="5993D550" w:rsidR="001C06FA" w:rsidRPr="007E0F91" w:rsidRDefault="001C06FA" w:rsidP="001C06FA">
            <w:pPr>
              <w:jc w:val="center"/>
              <w:rPr>
                <w:ins w:id="34645" w:author="Στάθης Καπ" w:date="2023-03-09T06:32:00Z"/>
                <w:sz w:val="16"/>
                <w:szCs w:val="16"/>
              </w:rPr>
            </w:pPr>
            <w:ins w:id="34646" w:author="Στάθης Καπ" w:date="2023-03-09T06:34:00Z">
              <w:r>
                <w:rPr>
                  <w:rFonts w:ascii="Calibri" w:hAnsi="Calibri" w:cs="Calibri"/>
                  <w:color w:val="000000"/>
                  <w:sz w:val="16"/>
                  <w:szCs w:val="16"/>
                </w:rPr>
                <w:t>533</w:t>
              </w:r>
            </w:ins>
          </w:p>
        </w:tc>
        <w:tc>
          <w:tcPr>
            <w:tcW w:w="454" w:type="dxa"/>
            <w:vAlign w:val="center"/>
          </w:tcPr>
          <w:p w14:paraId="649EC52A" w14:textId="7944033F" w:rsidR="001C06FA" w:rsidRPr="007E0F91" w:rsidRDefault="001C06FA" w:rsidP="001C06FA">
            <w:pPr>
              <w:jc w:val="center"/>
              <w:rPr>
                <w:ins w:id="34647" w:author="Στάθης Καπ" w:date="2023-03-09T06:32:00Z"/>
                <w:sz w:val="16"/>
                <w:szCs w:val="16"/>
              </w:rPr>
            </w:pPr>
            <w:ins w:id="34648" w:author="Στάθης Καπ" w:date="2023-03-09T06:34:00Z">
              <w:r>
                <w:rPr>
                  <w:rFonts w:ascii="Calibri" w:hAnsi="Calibri" w:cstheme="minorHAnsi"/>
                  <w:color w:val="000000"/>
                  <w:sz w:val="16"/>
                  <w:szCs w:val="16"/>
                </w:rPr>
                <w:t>16.59</w:t>
              </w:r>
            </w:ins>
          </w:p>
        </w:tc>
        <w:tc>
          <w:tcPr>
            <w:tcW w:w="454" w:type="dxa"/>
            <w:vAlign w:val="center"/>
          </w:tcPr>
          <w:p w14:paraId="39FEB8CC" w14:textId="0764E01A" w:rsidR="001C06FA" w:rsidRPr="007E0F91" w:rsidRDefault="001C06FA" w:rsidP="001C06FA">
            <w:pPr>
              <w:jc w:val="center"/>
              <w:rPr>
                <w:ins w:id="34649" w:author="Στάθης Καπ" w:date="2023-03-09T06:32:00Z"/>
                <w:sz w:val="16"/>
                <w:szCs w:val="16"/>
              </w:rPr>
            </w:pPr>
            <w:ins w:id="34650" w:author="Στάθης Καπ" w:date="2023-03-09T06:34:00Z">
              <w:r>
                <w:rPr>
                  <w:rFonts w:ascii="Calibri" w:hAnsi="Calibri" w:cs="Calibri"/>
                  <w:color w:val="000000"/>
                  <w:sz w:val="16"/>
                  <w:szCs w:val="16"/>
                </w:rPr>
                <w:t>0.271</w:t>
              </w:r>
            </w:ins>
          </w:p>
        </w:tc>
        <w:tc>
          <w:tcPr>
            <w:tcW w:w="454" w:type="dxa"/>
            <w:tcBorders>
              <w:right w:val="single" w:sz="4" w:space="0" w:color="auto"/>
            </w:tcBorders>
            <w:vAlign w:val="center"/>
          </w:tcPr>
          <w:p w14:paraId="7C042A18" w14:textId="77777777" w:rsidR="001C06FA" w:rsidRPr="007E0F91" w:rsidRDefault="001C06FA" w:rsidP="001C06FA">
            <w:pPr>
              <w:jc w:val="center"/>
              <w:rPr>
                <w:ins w:id="34651" w:author="Στάθης Καπ" w:date="2023-03-09T06:32:00Z"/>
                <w:sz w:val="16"/>
                <w:szCs w:val="16"/>
              </w:rPr>
            </w:pPr>
          </w:p>
        </w:tc>
        <w:tc>
          <w:tcPr>
            <w:tcW w:w="453" w:type="dxa"/>
            <w:tcBorders>
              <w:left w:val="single" w:sz="4" w:space="0" w:color="auto"/>
            </w:tcBorders>
            <w:vAlign w:val="center"/>
          </w:tcPr>
          <w:p w14:paraId="46CFDF91" w14:textId="062625FC" w:rsidR="001C06FA" w:rsidRPr="007E0F91" w:rsidRDefault="001C06FA" w:rsidP="001C06FA">
            <w:pPr>
              <w:jc w:val="center"/>
              <w:rPr>
                <w:ins w:id="34652" w:author="Στάθης Καπ" w:date="2023-03-09T06:32:00Z"/>
                <w:sz w:val="16"/>
                <w:szCs w:val="16"/>
              </w:rPr>
            </w:pPr>
            <w:ins w:id="34653" w:author="Στάθης Καπ" w:date="2023-03-09T06:35:00Z">
              <w:r>
                <w:rPr>
                  <w:rFonts w:ascii="Calibri" w:hAnsi="Calibri" w:cs="Calibri"/>
                  <w:color w:val="000000"/>
                  <w:sz w:val="16"/>
                  <w:szCs w:val="16"/>
                </w:rPr>
                <w:t>535</w:t>
              </w:r>
            </w:ins>
          </w:p>
        </w:tc>
        <w:tc>
          <w:tcPr>
            <w:tcW w:w="454" w:type="dxa"/>
            <w:vAlign w:val="center"/>
          </w:tcPr>
          <w:p w14:paraId="2FC09977" w14:textId="1E4FD532" w:rsidR="001C06FA" w:rsidRPr="007E0F91" w:rsidRDefault="001C06FA" w:rsidP="001C06FA">
            <w:pPr>
              <w:jc w:val="center"/>
              <w:rPr>
                <w:ins w:id="34654" w:author="Στάθης Καπ" w:date="2023-03-09T06:32:00Z"/>
                <w:sz w:val="16"/>
                <w:szCs w:val="16"/>
              </w:rPr>
            </w:pPr>
            <w:ins w:id="34655" w:author="Στάθης Καπ" w:date="2023-03-09T06:35:00Z">
              <w:r>
                <w:rPr>
                  <w:rFonts w:ascii="Calibri" w:hAnsi="Calibri" w:cstheme="minorHAnsi"/>
                  <w:color w:val="000000"/>
                  <w:sz w:val="16"/>
                  <w:szCs w:val="16"/>
                </w:rPr>
                <w:t>16.28</w:t>
              </w:r>
            </w:ins>
          </w:p>
        </w:tc>
        <w:tc>
          <w:tcPr>
            <w:tcW w:w="454" w:type="dxa"/>
            <w:vAlign w:val="center"/>
          </w:tcPr>
          <w:p w14:paraId="0ACC3144" w14:textId="08EB7C9C" w:rsidR="001C06FA" w:rsidRPr="007E0F91" w:rsidRDefault="001C06FA" w:rsidP="001C06FA">
            <w:pPr>
              <w:jc w:val="center"/>
              <w:rPr>
                <w:ins w:id="34656" w:author="Στάθης Καπ" w:date="2023-03-09T06:32:00Z"/>
                <w:sz w:val="16"/>
                <w:szCs w:val="16"/>
              </w:rPr>
            </w:pPr>
            <w:ins w:id="34657" w:author="Στάθης Καπ" w:date="2023-03-09T06:35:00Z">
              <w:r>
                <w:rPr>
                  <w:rFonts w:ascii="Calibri" w:hAnsi="Calibri" w:cs="Calibri"/>
                  <w:color w:val="000000"/>
                  <w:sz w:val="16"/>
                  <w:szCs w:val="16"/>
                </w:rPr>
                <w:t>0.293</w:t>
              </w:r>
            </w:ins>
          </w:p>
        </w:tc>
        <w:tc>
          <w:tcPr>
            <w:tcW w:w="461" w:type="dxa"/>
            <w:tcBorders>
              <w:right w:val="single" w:sz="4" w:space="0" w:color="auto"/>
            </w:tcBorders>
            <w:vAlign w:val="center"/>
          </w:tcPr>
          <w:p w14:paraId="568AB8AC" w14:textId="77777777" w:rsidR="001C06FA" w:rsidRPr="007E0F91" w:rsidRDefault="001C06FA" w:rsidP="001C06FA">
            <w:pPr>
              <w:jc w:val="center"/>
              <w:rPr>
                <w:ins w:id="34658" w:author="Στάθης Καπ" w:date="2023-03-09T06:32:00Z"/>
                <w:sz w:val="16"/>
                <w:szCs w:val="16"/>
              </w:rPr>
            </w:pPr>
          </w:p>
        </w:tc>
      </w:tr>
      <w:tr w:rsidR="001C06FA" w14:paraId="3436A0A2" w14:textId="77777777" w:rsidTr="009861B1">
        <w:trPr>
          <w:trHeight w:val="170"/>
          <w:jc w:val="center"/>
          <w:ins w:id="346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1C06FA" w:rsidRPr="007E0F91" w:rsidRDefault="001C06FA" w:rsidP="001C06FA">
            <w:pPr>
              <w:jc w:val="center"/>
              <w:rPr>
                <w:ins w:id="34660" w:author="Στάθης Καπ" w:date="2023-03-09T06:32:00Z"/>
                <w:sz w:val="16"/>
                <w:szCs w:val="16"/>
              </w:rPr>
            </w:pPr>
            <w:ins w:id="34661"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DB9EAFA" w:rsidR="001C06FA" w:rsidRPr="007E0F91" w:rsidRDefault="001C06FA" w:rsidP="001C06FA">
            <w:pPr>
              <w:jc w:val="center"/>
              <w:rPr>
                <w:ins w:id="34662" w:author="Στάθης Καπ" w:date="2023-03-09T06:32:00Z"/>
                <w:sz w:val="16"/>
                <w:szCs w:val="16"/>
              </w:rPr>
            </w:pPr>
            <w:ins w:id="34663" w:author="Στάθης Καπ" w:date="2023-03-09T06:32:00Z">
              <w:r>
                <w:rPr>
                  <w:rFonts w:ascii="Calibri" w:hAnsi="Calibri" w:cs="Calibri"/>
                  <w:color w:val="000000"/>
                  <w:sz w:val="16"/>
                  <w:szCs w:val="16"/>
                </w:rPr>
                <w:t>737</w:t>
              </w:r>
            </w:ins>
          </w:p>
        </w:tc>
        <w:tc>
          <w:tcPr>
            <w:tcW w:w="679" w:type="dxa"/>
            <w:tcBorders>
              <w:right w:val="single" w:sz="4" w:space="0" w:color="auto"/>
            </w:tcBorders>
            <w:vAlign w:val="center"/>
          </w:tcPr>
          <w:p w14:paraId="386C9827" w14:textId="10786C70" w:rsidR="001C06FA" w:rsidRPr="007E0F91" w:rsidRDefault="001C06FA" w:rsidP="001C06FA">
            <w:pPr>
              <w:jc w:val="center"/>
              <w:rPr>
                <w:ins w:id="34664" w:author="Στάθης Καπ" w:date="2023-03-09T06:32:00Z"/>
                <w:sz w:val="16"/>
                <w:szCs w:val="16"/>
              </w:rPr>
            </w:pPr>
            <w:ins w:id="34665" w:author="Στάθης Καπ" w:date="2023-03-09T06:32:00Z">
              <w:r>
                <w:rPr>
                  <w:rFonts w:ascii="Calibri" w:hAnsi="Calibri" w:cs="Calibri"/>
                  <w:color w:val="000000"/>
                  <w:sz w:val="16"/>
                  <w:szCs w:val="16"/>
                </w:rPr>
                <w:t>711</w:t>
              </w:r>
            </w:ins>
          </w:p>
        </w:tc>
        <w:tc>
          <w:tcPr>
            <w:tcW w:w="453" w:type="dxa"/>
            <w:tcBorders>
              <w:left w:val="single" w:sz="4" w:space="0" w:color="auto"/>
            </w:tcBorders>
            <w:vAlign w:val="center"/>
          </w:tcPr>
          <w:p w14:paraId="3915E73C" w14:textId="5C9E5203" w:rsidR="001C06FA" w:rsidRPr="007E0F91" w:rsidRDefault="001C06FA" w:rsidP="001C06FA">
            <w:pPr>
              <w:jc w:val="center"/>
              <w:rPr>
                <w:ins w:id="34666" w:author="Στάθης Καπ" w:date="2023-03-09T06:32:00Z"/>
                <w:sz w:val="16"/>
                <w:szCs w:val="16"/>
              </w:rPr>
            </w:pPr>
            <w:ins w:id="34667" w:author="Στάθης Καπ" w:date="2023-03-09T06:33:00Z">
              <w:r>
                <w:rPr>
                  <w:rFonts w:ascii="Calibri" w:hAnsi="Calibri" w:cs="Calibri"/>
                  <w:color w:val="000000"/>
                  <w:sz w:val="16"/>
                  <w:szCs w:val="16"/>
                </w:rPr>
                <w:t>668</w:t>
              </w:r>
            </w:ins>
          </w:p>
        </w:tc>
        <w:tc>
          <w:tcPr>
            <w:tcW w:w="708" w:type="dxa"/>
            <w:vAlign w:val="center"/>
          </w:tcPr>
          <w:p w14:paraId="1854C530" w14:textId="4267B20D" w:rsidR="001C06FA" w:rsidRPr="007E0F91" w:rsidRDefault="001C06FA" w:rsidP="001C06FA">
            <w:pPr>
              <w:jc w:val="center"/>
              <w:rPr>
                <w:ins w:id="34668" w:author="Στάθης Καπ" w:date="2023-03-09T06:32:00Z"/>
                <w:sz w:val="16"/>
                <w:szCs w:val="16"/>
              </w:rPr>
            </w:pPr>
            <w:ins w:id="34669" w:author="Στάθης Καπ" w:date="2023-03-09T06:33:00Z">
              <w:r>
                <w:rPr>
                  <w:rFonts w:ascii="Calibri" w:hAnsi="Calibri" w:cstheme="minorHAnsi"/>
                  <w:color w:val="000000"/>
                  <w:sz w:val="16"/>
                  <w:szCs w:val="16"/>
                </w:rPr>
                <w:t>9.36</w:t>
              </w:r>
            </w:ins>
          </w:p>
        </w:tc>
        <w:tc>
          <w:tcPr>
            <w:tcW w:w="652" w:type="dxa"/>
            <w:tcBorders>
              <w:right w:val="single" w:sz="4" w:space="0" w:color="auto"/>
            </w:tcBorders>
            <w:vAlign w:val="center"/>
          </w:tcPr>
          <w:p w14:paraId="071D747E" w14:textId="321E8E87" w:rsidR="001C06FA" w:rsidRPr="007E0F91" w:rsidRDefault="001C06FA" w:rsidP="001C06FA">
            <w:pPr>
              <w:jc w:val="center"/>
              <w:rPr>
                <w:ins w:id="34670" w:author="Στάθης Καπ" w:date="2023-03-09T06:32:00Z"/>
                <w:sz w:val="16"/>
                <w:szCs w:val="16"/>
              </w:rPr>
            </w:pPr>
            <w:ins w:id="34671" w:author="Στάθης Καπ" w:date="2023-03-09T06:3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4E32DD" w:rsidR="001C06FA" w:rsidRPr="007E0F91" w:rsidRDefault="001C06FA" w:rsidP="001C06FA">
            <w:pPr>
              <w:jc w:val="center"/>
              <w:rPr>
                <w:ins w:id="34672" w:author="Στάθης Καπ" w:date="2023-03-09T06:32:00Z"/>
                <w:sz w:val="16"/>
                <w:szCs w:val="16"/>
              </w:rPr>
            </w:pPr>
            <w:ins w:id="34673" w:author="Στάθης Καπ" w:date="2023-03-09T06:33:00Z">
              <w:r>
                <w:rPr>
                  <w:rFonts w:ascii="Calibri" w:hAnsi="Calibri" w:cs="Calibri"/>
                  <w:color w:val="000000"/>
                  <w:sz w:val="16"/>
                  <w:szCs w:val="16"/>
                </w:rPr>
                <w:t>640</w:t>
              </w:r>
            </w:ins>
          </w:p>
        </w:tc>
        <w:tc>
          <w:tcPr>
            <w:tcW w:w="454" w:type="dxa"/>
            <w:vAlign w:val="center"/>
          </w:tcPr>
          <w:p w14:paraId="086007AE" w14:textId="7D435F4B" w:rsidR="001C06FA" w:rsidRPr="007E0F91" w:rsidRDefault="001C06FA" w:rsidP="001C06FA">
            <w:pPr>
              <w:jc w:val="center"/>
              <w:rPr>
                <w:ins w:id="34674" w:author="Στάθης Καπ" w:date="2023-03-09T06:32:00Z"/>
                <w:sz w:val="16"/>
                <w:szCs w:val="16"/>
              </w:rPr>
            </w:pPr>
            <w:ins w:id="34675" w:author="Στάθης Καπ" w:date="2023-03-09T06:34:00Z">
              <w:r>
                <w:rPr>
                  <w:rFonts w:ascii="Calibri" w:hAnsi="Calibri" w:cstheme="minorHAnsi"/>
                  <w:color w:val="000000"/>
                  <w:sz w:val="16"/>
                  <w:szCs w:val="16"/>
                </w:rPr>
                <w:t>4.19</w:t>
              </w:r>
            </w:ins>
          </w:p>
        </w:tc>
        <w:tc>
          <w:tcPr>
            <w:tcW w:w="454" w:type="dxa"/>
            <w:vAlign w:val="center"/>
          </w:tcPr>
          <w:p w14:paraId="67136551" w14:textId="0C0C56D9" w:rsidR="001C06FA" w:rsidRPr="007E0F91" w:rsidRDefault="001C06FA" w:rsidP="001C06FA">
            <w:pPr>
              <w:jc w:val="center"/>
              <w:rPr>
                <w:ins w:id="34676" w:author="Στάθης Καπ" w:date="2023-03-09T06:32:00Z"/>
                <w:sz w:val="16"/>
                <w:szCs w:val="16"/>
              </w:rPr>
            </w:pPr>
            <w:ins w:id="34677" w:author="Στάθης Καπ" w:date="2023-03-09T06:3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77777777" w:rsidR="001C06FA" w:rsidRPr="007E0F91" w:rsidRDefault="001C06FA" w:rsidP="001C06FA">
            <w:pPr>
              <w:jc w:val="center"/>
              <w:rPr>
                <w:ins w:id="34678" w:author="Στάθης Καπ" w:date="2023-03-09T06:32:00Z"/>
                <w:sz w:val="16"/>
                <w:szCs w:val="16"/>
              </w:rPr>
            </w:pPr>
          </w:p>
        </w:tc>
        <w:tc>
          <w:tcPr>
            <w:tcW w:w="453" w:type="dxa"/>
            <w:tcBorders>
              <w:left w:val="single" w:sz="4" w:space="0" w:color="auto"/>
            </w:tcBorders>
            <w:vAlign w:val="center"/>
          </w:tcPr>
          <w:p w14:paraId="45AEFF6A" w14:textId="176B3642" w:rsidR="001C06FA" w:rsidRPr="007E0F91" w:rsidRDefault="001C06FA" w:rsidP="001C06FA">
            <w:pPr>
              <w:jc w:val="center"/>
              <w:rPr>
                <w:ins w:id="34679" w:author="Στάθης Καπ" w:date="2023-03-09T06:32:00Z"/>
                <w:sz w:val="16"/>
                <w:szCs w:val="16"/>
              </w:rPr>
            </w:pPr>
            <w:ins w:id="34680" w:author="Στάθης Καπ" w:date="2023-03-09T06:34:00Z">
              <w:r>
                <w:rPr>
                  <w:rFonts w:ascii="Calibri" w:hAnsi="Calibri" w:cs="Calibri"/>
                  <w:color w:val="000000"/>
                  <w:sz w:val="16"/>
                  <w:szCs w:val="16"/>
                </w:rPr>
                <w:t>618</w:t>
              </w:r>
            </w:ins>
          </w:p>
        </w:tc>
        <w:tc>
          <w:tcPr>
            <w:tcW w:w="454" w:type="dxa"/>
            <w:vAlign w:val="center"/>
          </w:tcPr>
          <w:p w14:paraId="6589693C" w14:textId="413D9038" w:rsidR="001C06FA" w:rsidRPr="007E0F91" w:rsidRDefault="001C06FA" w:rsidP="001C06FA">
            <w:pPr>
              <w:jc w:val="center"/>
              <w:rPr>
                <w:ins w:id="34681" w:author="Στάθης Καπ" w:date="2023-03-09T06:32:00Z"/>
                <w:sz w:val="16"/>
                <w:szCs w:val="16"/>
              </w:rPr>
            </w:pPr>
            <w:ins w:id="34682" w:author="Στάθης Καπ" w:date="2023-03-09T06:34:00Z">
              <w:r>
                <w:rPr>
                  <w:rFonts w:ascii="Calibri" w:hAnsi="Calibri" w:cstheme="minorHAnsi"/>
                  <w:color w:val="000000"/>
                  <w:sz w:val="16"/>
                  <w:szCs w:val="16"/>
                </w:rPr>
                <w:t>7.49</w:t>
              </w:r>
            </w:ins>
          </w:p>
        </w:tc>
        <w:tc>
          <w:tcPr>
            <w:tcW w:w="454" w:type="dxa"/>
            <w:vAlign w:val="center"/>
          </w:tcPr>
          <w:p w14:paraId="639719EE" w14:textId="43F5F267" w:rsidR="001C06FA" w:rsidRPr="007E0F91" w:rsidRDefault="001C06FA" w:rsidP="001C06FA">
            <w:pPr>
              <w:jc w:val="center"/>
              <w:rPr>
                <w:ins w:id="34683" w:author="Στάθης Καπ" w:date="2023-03-09T06:32:00Z"/>
                <w:sz w:val="16"/>
                <w:szCs w:val="16"/>
              </w:rPr>
            </w:pPr>
            <w:ins w:id="34684" w:author="Στάθης Καπ" w:date="2023-03-09T06:34:00Z">
              <w:r>
                <w:rPr>
                  <w:rFonts w:ascii="Calibri" w:hAnsi="Calibri" w:cs="Calibri"/>
                  <w:color w:val="000000"/>
                  <w:sz w:val="16"/>
                  <w:szCs w:val="16"/>
                </w:rPr>
                <w:t>0.268</w:t>
              </w:r>
            </w:ins>
          </w:p>
        </w:tc>
        <w:tc>
          <w:tcPr>
            <w:tcW w:w="454" w:type="dxa"/>
            <w:tcBorders>
              <w:right w:val="single" w:sz="4" w:space="0" w:color="auto"/>
            </w:tcBorders>
            <w:vAlign w:val="center"/>
          </w:tcPr>
          <w:p w14:paraId="36CAB852" w14:textId="77777777" w:rsidR="001C06FA" w:rsidRPr="007E0F91" w:rsidRDefault="001C06FA" w:rsidP="001C06FA">
            <w:pPr>
              <w:jc w:val="center"/>
              <w:rPr>
                <w:ins w:id="34685" w:author="Στάθης Καπ" w:date="2023-03-09T06:32:00Z"/>
                <w:sz w:val="16"/>
                <w:szCs w:val="16"/>
              </w:rPr>
            </w:pPr>
          </w:p>
        </w:tc>
        <w:tc>
          <w:tcPr>
            <w:tcW w:w="453" w:type="dxa"/>
            <w:tcBorders>
              <w:left w:val="single" w:sz="4" w:space="0" w:color="auto"/>
            </w:tcBorders>
            <w:vAlign w:val="center"/>
          </w:tcPr>
          <w:p w14:paraId="1A0DFB1B" w14:textId="008BE4A8" w:rsidR="001C06FA" w:rsidRPr="007E0F91" w:rsidRDefault="001C06FA" w:rsidP="001C06FA">
            <w:pPr>
              <w:jc w:val="center"/>
              <w:rPr>
                <w:ins w:id="34686" w:author="Στάθης Καπ" w:date="2023-03-09T06:32:00Z"/>
                <w:sz w:val="16"/>
                <w:szCs w:val="16"/>
              </w:rPr>
            </w:pPr>
            <w:ins w:id="34687" w:author="Στάθης Καπ" w:date="2023-03-09T06:35:00Z">
              <w:r>
                <w:rPr>
                  <w:rFonts w:ascii="Calibri" w:hAnsi="Calibri" w:cs="Calibri"/>
                  <w:color w:val="000000"/>
                  <w:sz w:val="16"/>
                  <w:szCs w:val="16"/>
                </w:rPr>
                <w:t>597</w:t>
              </w:r>
            </w:ins>
          </w:p>
        </w:tc>
        <w:tc>
          <w:tcPr>
            <w:tcW w:w="454" w:type="dxa"/>
            <w:vAlign w:val="center"/>
          </w:tcPr>
          <w:p w14:paraId="25670211" w14:textId="77B294E2" w:rsidR="001C06FA" w:rsidRPr="007E0F91" w:rsidRDefault="001C06FA" w:rsidP="001C06FA">
            <w:pPr>
              <w:jc w:val="center"/>
              <w:rPr>
                <w:ins w:id="34688" w:author="Στάθης Καπ" w:date="2023-03-09T06:32:00Z"/>
                <w:sz w:val="16"/>
                <w:szCs w:val="16"/>
              </w:rPr>
            </w:pPr>
            <w:ins w:id="34689" w:author="Στάθης Καπ" w:date="2023-03-09T06:35:00Z">
              <w:r>
                <w:rPr>
                  <w:rFonts w:ascii="Calibri" w:hAnsi="Calibri" w:cstheme="minorHAnsi"/>
                  <w:color w:val="000000"/>
                  <w:sz w:val="16"/>
                  <w:szCs w:val="16"/>
                </w:rPr>
                <w:t>10.63</w:t>
              </w:r>
            </w:ins>
          </w:p>
        </w:tc>
        <w:tc>
          <w:tcPr>
            <w:tcW w:w="454" w:type="dxa"/>
            <w:vAlign w:val="center"/>
          </w:tcPr>
          <w:p w14:paraId="7BC7160C" w14:textId="4D18277D" w:rsidR="001C06FA" w:rsidRPr="007E0F91" w:rsidRDefault="001C06FA" w:rsidP="001C06FA">
            <w:pPr>
              <w:jc w:val="center"/>
              <w:rPr>
                <w:ins w:id="34690" w:author="Στάθης Καπ" w:date="2023-03-09T06:32:00Z"/>
                <w:sz w:val="16"/>
                <w:szCs w:val="16"/>
              </w:rPr>
            </w:pPr>
            <w:ins w:id="34691" w:author="Στάθης Καπ" w:date="2023-03-09T06:35:00Z">
              <w:r>
                <w:rPr>
                  <w:rFonts w:ascii="Calibri" w:hAnsi="Calibri" w:cs="Calibri"/>
                  <w:color w:val="000000"/>
                  <w:sz w:val="16"/>
                  <w:szCs w:val="16"/>
                </w:rPr>
                <w:t>0.266</w:t>
              </w:r>
            </w:ins>
          </w:p>
        </w:tc>
        <w:tc>
          <w:tcPr>
            <w:tcW w:w="461" w:type="dxa"/>
            <w:tcBorders>
              <w:right w:val="single" w:sz="4" w:space="0" w:color="auto"/>
            </w:tcBorders>
            <w:vAlign w:val="center"/>
          </w:tcPr>
          <w:p w14:paraId="1FA5BC54" w14:textId="77777777" w:rsidR="001C06FA" w:rsidRPr="007E0F91" w:rsidRDefault="001C06FA" w:rsidP="001C06FA">
            <w:pPr>
              <w:jc w:val="center"/>
              <w:rPr>
                <w:ins w:id="34692" w:author="Στάθης Καπ" w:date="2023-03-09T06:32:00Z"/>
                <w:sz w:val="16"/>
                <w:szCs w:val="16"/>
              </w:rPr>
            </w:pPr>
          </w:p>
        </w:tc>
      </w:tr>
      <w:tr w:rsidR="001C06FA" w14:paraId="446CE2B9" w14:textId="77777777" w:rsidTr="009861B1">
        <w:trPr>
          <w:trHeight w:val="170"/>
          <w:jc w:val="center"/>
          <w:ins w:id="346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1C06FA" w:rsidRPr="007E0F91" w:rsidRDefault="001C06FA" w:rsidP="001C06FA">
            <w:pPr>
              <w:jc w:val="center"/>
              <w:rPr>
                <w:ins w:id="34694" w:author="Στάθης Καπ" w:date="2023-03-09T06:32:00Z"/>
                <w:sz w:val="16"/>
                <w:szCs w:val="16"/>
              </w:rPr>
            </w:pPr>
            <w:ins w:id="34695"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76E4C2A6" w:rsidR="001C06FA" w:rsidRPr="007E0F91" w:rsidRDefault="001C06FA" w:rsidP="001C06FA">
            <w:pPr>
              <w:jc w:val="center"/>
              <w:rPr>
                <w:ins w:id="34696" w:author="Στάθης Καπ" w:date="2023-03-09T06:32:00Z"/>
                <w:sz w:val="16"/>
                <w:szCs w:val="16"/>
              </w:rPr>
            </w:pPr>
            <w:ins w:id="34697" w:author="Στάθης Καπ" w:date="2023-03-09T06:32:00Z">
              <w:r>
                <w:rPr>
                  <w:rFonts w:ascii="Calibri" w:hAnsi="Calibri" w:cs="Calibri"/>
                  <w:color w:val="000000"/>
                  <w:sz w:val="16"/>
                  <w:szCs w:val="16"/>
                </w:rPr>
                <w:t>774</w:t>
              </w:r>
            </w:ins>
          </w:p>
        </w:tc>
        <w:tc>
          <w:tcPr>
            <w:tcW w:w="679" w:type="dxa"/>
            <w:tcBorders>
              <w:right w:val="single" w:sz="4" w:space="0" w:color="auto"/>
            </w:tcBorders>
            <w:vAlign w:val="center"/>
          </w:tcPr>
          <w:p w14:paraId="5D1B165A" w14:textId="410C62D3" w:rsidR="001C06FA" w:rsidRPr="007E0F91" w:rsidRDefault="001C06FA" w:rsidP="001C06FA">
            <w:pPr>
              <w:jc w:val="center"/>
              <w:rPr>
                <w:ins w:id="34698" w:author="Στάθης Καπ" w:date="2023-03-09T06:32:00Z"/>
                <w:sz w:val="16"/>
                <w:szCs w:val="16"/>
              </w:rPr>
            </w:pPr>
            <w:ins w:id="34699" w:author="Στάθης Καπ" w:date="2023-03-09T06:32:00Z">
              <w:r>
                <w:rPr>
                  <w:rFonts w:ascii="Calibri" w:hAnsi="Calibri" w:cs="Calibri"/>
                  <w:color w:val="000000"/>
                  <w:sz w:val="16"/>
                  <w:szCs w:val="16"/>
                </w:rPr>
                <w:t>764</w:t>
              </w:r>
            </w:ins>
          </w:p>
        </w:tc>
        <w:tc>
          <w:tcPr>
            <w:tcW w:w="453" w:type="dxa"/>
            <w:tcBorders>
              <w:left w:val="single" w:sz="4" w:space="0" w:color="auto"/>
            </w:tcBorders>
            <w:vAlign w:val="center"/>
          </w:tcPr>
          <w:p w14:paraId="73356B76" w14:textId="40BD259D" w:rsidR="001C06FA" w:rsidRPr="007E0F91" w:rsidRDefault="001C06FA" w:rsidP="001C06FA">
            <w:pPr>
              <w:jc w:val="center"/>
              <w:rPr>
                <w:ins w:id="34700" w:author="Στάθης Καπ" w:date="2023-03-09T06:32:00Z"/>
                <w:sz w:val="16"/>
                <w:szCs w:val="16"/>
              </w:rPr>
            </w:pPr>
            <w:ins w:id="34701" w:author="Στάθης Καπ" w:date="2023-03-09T06:33:00Z">
              <w:r>
                <w:rPr>
                  <w:rFonts w:ascii="Calibri" w:hAnsi="Calibri" w:cs="Calibri"/>
                  <w:color w:val="000000"/>
                  <w:sz w:val="16"/>
                  <w:szCs w:val="16"/>
                </w:rPr>
                <w:t>707</w:t>
              </w:r>
            </w:ins>
          </w:p>
        </w:tc>
        <w:tc>
          <w:tcPr>
            <w:tcW w:w="708" w:type="dxa"/>
            <w:vAlign w:val="center"/>
          </w:tcPr>
          <w:p w14:paraId="636875DE" w14:textId="1F267F08" w:rsidR="001C06FA" w:rsidRPr="007E0F91" w:rsidRDefault="001C06FA" w:rsidP="001C06FA">
            <w:pPr>
              <w:jc w:val="center"/>
              <w:rPr>
                <w:ins w:id="34702" w:author="Στάθης Καπ" w:date="2023-03-09T06:32:00Z"/>
                <w:sz w:val="16"/>
                <w:szCs w:val="16"/>
              </w:rPr>
            </w:pPr>
            <w:ins w:id="34703" w:author="Στάθης Καπ" w:date="2023-03-09T06:33:00Z">
              <w:r>
                <w:rPr>
                  <w:rFonts w:ascii="Calibri" w:hAnsi="Calibri" w:cstheme="minorHAnsi"/>
                  <w:color w:val="000000"/>
                  <w:sz w:val="16"/>
                  <w:szCs w:val="16"/>
                </w:rPr>
                <w:t>8.66</w:t>
              </w:r>
            </w:ins>
          </w:p>
        </w:tc>
        <w:tc>
          <w:tcPr>
            <w:tcW w:w="652" w:type="dxa"/>
            <w:tcBorders>
              <w:right w:val="single" w:sz="4" w:space="0" w:color="auto"/>
            </w:tcBorders>
            <w:vAlign w:val="center"/>
          </w:tcPr>
          <w:p w14:paraId="397EA3FC" w14:textId="594EB226" w:rsidR="001C06FA" w:rsidRPr="007E0F91" w:rsidRDefault="001C06FA" w:rsidP="001C06FA">
            <w:pPr>
              <w:jc w:val="center"/>
              <w:rPr>
                <w:ins w:id="34704" w:author="Στάθης Καπ" w:date="2023-03-09T06:32:00Z"/>
                <w:sz w:val="16"/>
                <w:szCs w:val="16"/>
              </w:rPr>
            </w:pPr>
            <w:ins w:id="34705" w:author="Στάθης Καπ" w:date="2023-03-09T06:33:00Z">
              <w:r>
                <w:rPr>
                  <w:rFonts w:ascii="Calibri" w:hAnsi="Calibri" w:cs="Calibri"/>
                  <w:color w:val="000000"/>
                  <w:sz w:val="16"/>
                  <w:szCs w:val="16"/>
                </w:rPr>
                <w:t>0.402</w:t>
              </w:r>
            </w:ins>
          </w:p>
        </w:tc>
        <w:tc>
          <w:tcPr>
            <w:tcW w:w="453" w:type="dxa"/>
            <w:tcBorders>
              <w:left w:val="single" w:sz="4" w:space="0" w:color="auto"/>
            </w:tcBorders>
            <w:vAlign w:val="center"/>
          </w:tcPr>
          <w:p w14:paraId="4A65C852" w14:textId="140206C7" w:rsidR="001C06FA" w:rsidRPr="007E0F91" w:rsidRDefault="001C06FA" w:rsidP="001C06FA">
            <w:pPr>
              <w:jc w:val="center"/>
              <w:rPr>
                <w:ins w:id="34706" w:author="Στάθης Καπ" w:date="2023-03-09T06:32:00Z"/>
                <w:sz w:val="16"/>
                <w:szCs w:val="16"/>
              </w:rPr>
            </w:pPr>
            <w:ins w:id="34707" w:author="Στάθης Καπ" w:date="2023-03-09T06:33:00Z">
              <w:r>
                <w:rPr>
                  <w:rFonts w:ascii="Calibri" w:hAnsi="Calibri" w:cs="Calibri"/>
                  <w:color w:val="000000"/>
                  <w:sz w:val="16"/>
                  <w:szCs w:val="16"/>
                </w:rPr>
                <w:t>630</w:t>
              </w:r>
            </w:ins>
          </w:p>
        </w:tc>
        <w:tc>
          <w:tcPr>
            <w:tcW w:w="454" w:type="dxa"/>
            <w:vAlign w:val="center"/>
          </w:tcPr>
          <w:p w14:paraId="3DC2E075" w14:textId="1CABA9E6" w:rsidR="001C06FA" w:rsidRPr="007E0F91" w:rsidRDefault="001C06FA" w:rsidP="001C06FA">
            <w:pPr>
              <w:jc w:val="center"/>
              <w:rPr>
                <w:ins w:id="34708" w:author="Στάθης Καπ" w:date="2023-03-09T06:32:00Z"/>
                <w:sz w:val="16"/>
                <w:szCs w:val="16"/>
              </w:rPr>
            </w:pPr>
            <w:ins w:id="34709" w:author="Στάθης Καπ" w:date="2023-03-09T06:34:00Z">
              <w:r>
                <w:rPr>
                  <w:rFonts w:ascii="Calibri" w:hAnsi="Calibri" w:cstheme="minorHAnsi"/>
                  <w:color w:val="000000"/>
                  <w:sz w:val="16"/>
                  <w:szCs w:val="16"/>
                </w:rPr>
                <w:t>10.89</w:t>
              </w:r>
            </w:ins>
          </w:p>
        </w:tc>
        <w:tc>
          <w:tcPr>
            <w:tcW w:w="454" w:type="dxa"/>
            <w:vAlign w:val="center"/>
          </w:tcPr>
          <w:p w14:paraId="7829CD34" w14:textId="506C6E24" w:rsidR="001C06FA" w:rsidRPr="007E0F91" w:rsidRDefault="001C06FA" w:rsidP="001C06FA">
            <w:pPr>
              <w:jc w:val="center"/>
              <w:rPr>
                <w:ins w:id="34710" w:author="Στάθης Καπ" w:date="2023-03-09T06:32:00Z"/>
                <w:sz w:val="16"/>
                <w:szCs w:val="16"/>
              </w:rPr>
            </w:pPr>
            <w:ins w:id="34711" w:author="Στάθης Καπ" w:date="2023-03-09T06:3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77777777" w:rsidR="001C06FA" w:rsidRPr="007E0F91" w:rsidRDefault="001C06FA" w:rsidP="001C06FA">
            <w:pPr>
              <w:jc w:val="center"/>
              <w:rPr>
                <w:ins w:id="34712" w:author="Στάθης Καπ" w:date="2023-03-09T06:32:00Z"/>
                <w:sz w:val="16"/>
                <w:szCs w:val="16"/>
              </w:rPr>
            </w:pPr>
          </w:p>
        </w:tc>
        <w:tc>
          <w:tcPr>
            <w:tcW w:w="453" w:type="dxa"/>
            <w:tcBorders>
              <w:left w:val="single" w:sz="4" w:space="0" w:color="auto"/>
            </w:tcBorders>
            <w:vAlign w:val="center"/>
          </w:tcPr>
          <w:p w14:paraId="30A31631" w14:textId="070D2D70" w:rsidR="001C06FA" w:rsidRPr="007E0F91" w:rsidRDefault="001C06FA" w:rsidP="001C06FA">
            <w:pPr>
              <w:jc w:val="center"/>
              <w:rPr>
                <w:ins w:id="34713" w:author="Στάθης Καπ" w:date="2023-03-09T06:32:00Z"/>
                <w:sz w:val="16"/>
                <w:szCs w:val="16"/>
              </w:rPr>
            </w:pPr>
            <w:ins w:id="34714" w:author="Στάθης Καπ" w:date="2023-03-09T06:34:00Z">
              <w:r>
                <w:rPr>
                  <w:rFonts w:ascii="Calibri" w:hAnsi="Calibri" w:cs="Calibri"/>
                  <w:color w:val="000000"/>
                  <w:sz w:val="16"/>
                  <w:szCs w:val="16"/>
                </w:rPr>
                <w:t>587</w:t>
              </w:r>
            </w:ins>
          </w:p>
        </w:tc>
        <w:tc>
          <w:tcPr>
            <w:tcW w:w="454" w:type="dxa"/>
            <w:vAlign w:val="center"/>
          </w:tcPr>
          <w:p w14:paraId="7B9714AA" w14:textId="71D28E08" w:rsidR="001C06FA" w:rsidRPr="007E0F91" w:rsidRDefault="001C06FA" w:rsidP="001C06FA">
            <w:pPr>
              <w:jc w:val="center"/>
              <w:rPr>
                <w:ins w:id="34715" w:author="Στάθης Καπ" w:date="2023-03-09T06:32:00Z"/>
                <w:sz w:val="16"/>
                <w:szCs w:val="16"/>
              </w:rPr>
            </w:pPr>
            <w:ins w:id="34716" w:author="Στάθης Καπ" w:date="2023-03-09T06:34:00Z">
              <w:r>
                <w:rPr>
                  <w:rFonts w:ascii="Calibri" w:hAnsi="Calibri" w:cstheme="minorHAnsi"/>
                  <w:color w:val="000000"/>
                  <w:sz w:val="16"/>
                  <w:szCs w:val="16"/>
                </w:rPr>
                <w:t>16.97</w:t>
              </w:r>
            </w:ins>
          </w:p>
        </w:tc>
        <w:tc>
          <w:tcPr>
            <w:tcW w:w="454" w:type="dxa"/>
            <w:vAlign w:val="center"/>
          </w:tcPr>
          <w:p w14:paraId="6E00A6CE" w14:textId="4D6132A8" w:rsidR="001C06FA" w:rsidRPr="007E0F91" w:rsidRDefault="001C06FA" w:rsidP="001C06FA">
            <w:pPr>
              <w:jc w:val="center"/>
              <w:rPr>
                <w:ins w:id="34717" w:author="Στάθης Καπ" w:date="2023-03-09T06:32:00Z"/>
                <w:sz w:val="16"/>
                <w:szCs w:val="16"/>
              </w:rPr>
            </w:pPr>
            <w:ins w:id="34718" w:author="Στάθης Καπ" w:date="2023-03-09T06:34:00Z">
              <w:r>
                <w:rPr>
                  <w:rFonts w:ascii="Calibri" w:hAnsi="Calibri" w:cs="Calibri"/>
                  <w:color w:val="000000"/>
                  <w:sz w:val="16"/>
                  <w:szCs w:val="16"/>
                </w:rPr>
                <w:t>0.26</w:t>
              </w:r>
            </w:ins>
          </w:p>
        </w:tc>
        <w:tc>
          <w:tcPr>
            <w:tcW w:w="454" w:type="dxa"/>
            <w:tcBorders>
              <w:right w:val="single" w:sz="4" w:space="0" w:color="auto"/>
            </w:tcBorders>
            <w:vAlign w:val="center"/>
          </w:tcPr>
          <w:p w14:paraId="2A0C2027" w14:textId="77777777" w:rsidR="001C06FA" w:rsidRPr="007E0F91" w:rsidRDefault="001C06FA" w:rsidP="001C06FA">
            <w:pPr>
              <w:jc w:val="center"/>
              <w:rPr>
                <w:ins w:id="34719" w:author="Στάθης Καπ" w:date="2023-03-09T06:32:00Z"/>
                <w:sz w:val="16"/>
                <w:szCs w:val="16"/>
              </w:rPr>
            </w:pPr>
          </w:p>
        </w:tc>
        <w:tc>
          <w:tcPr>
            <w:tcW w:w="453" w:type="dxa"/>
            <w:tcBorders>
              <w:left w:val="single" w:sz="4" w:space="0" w:color="auto"/>
            </w:tcBorders>
            <w:vAlign w:val="center"/>
          </w:tcPr>
          <w:p w14:paraId="2E3A40A0" w14:textId="11CFA5AD" w:rsidR="001C06FA" w:rsidRPr="007E0F91" w:rsidRDefault="001C06FA" w:rsidP="001C06FA">
            <w:pPr>
              <w:jc w:val="center"/>
              <w:rPr>
                <w:ins w:id="34720" w:author="Στάθης Καπ" w:date="2023-03-09T06:32:00Z"/>
                <w:sz w:val="16"/>
                <w:szCs w:val="16"/>
              </w:rPr>
            </w:pPr>
            <w:ins w:id="34721" w:author="Στάθης Καπ" w:date="2023-03-09T06:35:00Z">
              <w:r>
                <w:rPr>
                  <w:rFonts w:ascii="Calibri" w:hAnsi="Calibri" w:cs="Calibri"/>
                  <w:color w:val="000000"/>
                  <w:sz w:val="16"/>
                  <w:szCs w:val="16"/>
                </w:rPr>
                <w:t>571</w:t>
              </w:r>
            </w:ins>
          </w:p>
        </w:tc>
        <w:tc>
          <w:tcPr>
            <w:tcW w:w="454" w:type="dxa"/>
            <w:vAlign w:val="center"/>
          </w:tcPr>
          <w:p w14:paraId="0BCE0668" w14:textId="1906AB5F" w:rsidR="001C06FA" w:rsidRPr="007E0F91" w:rsidRDefault="001C06FA" w:rsidP="001C06FA">
            <w:pPr>
              <w:jc w:val="center"/>
              <w:rPr>
                <w:ins w:id="34722" w:author="Στάθης Καπ" w:date="2023-03-09T06:32:00Z"/>
                <w:sz w:val="16"/>
                <w:szCs w:val="16"/>
              </w:rPr>
            </w:pPr>
            <w:ins w:id="34723" w:author="Στάθης Καπ" w:date="2023-03-09T06:35:00Z">
              <w:r>
                <w:rPr>
                  <w:rFonts w:ascii="Calibri" w:hAnsi="Calibri" w:cstheme="minorHAnsi"/>
                  <w:color w:val="000000"/>
                  <w:sz w:val="16"/>
                  <w:szCs w:val="16"/>
                </w:rPr>
                <w:t>19.24</w:t>
              </w:r>
            </w:ins>
          </w:p>
        </w:tc>
        <w:tc>
          <w:tcPr>
            <w:tcW w:w="454" w:type="dxa"/>
            <w:vAlign w:val="center"/>
          </w:tcPr>
          <w:p w14:paraId="79D873CF" w14:textId="32AFD6CE" w:rsidR="001C06FA" w:rsidRPr="007E0F91" w:rsidRDefault="001C06FA" w:rsidP="001C06FA">
            <w:pPr>
              <w:jc w:val="center"/>
              <w:rPr>
                <w:ins w:id="34724" w:author="Στάθης Καπ" w:date="2023-03-09T06:32:00Z"/>
                <w:sz w:val="16"/>
                <w:szCs w:val="16"/>
              </w:rPr>
            </w:pPr>
            <w:ins w:id="34725" w:author="Στάθης Καπ" w:date="2023-03-09T06:35:00Z">
              <w:r>
                <w:rPr>
                  <w:rFonts w:ascii="Calibri" w:hAnsi="Calibri" w:cs="Calibri"/>
                  <w:color w:val="000000"/>
                  <w:sz w:val="16"/>
                  <w:szCs w:val="16"/>
                </w:rPr>
                <w:t>0.299</w:t>
              </w:r>
            </w:ins>
          </w:p>
        </w:tc>
        <w:tc>
          <w:tcPr>
            <w:tcW w:w="461" w:type="dxa"/>
            <w:tcBorders>
              <w:right w:val="single" w:sz="4" w:space="0" w:color="auto"/>
            </w:tcBorders>
            <w:vAlign w:val="center"/>
          </w:tcPr>
          <w:p w14:paraId="7FDFB698" w14:textId="77777777" w:rsidR="001C06FA" w:rsidRPr="007E0F91" w:rsidRDefault="001C06FA" w:rsidP="001C06FA">
            <w:pPr>
              <w:jc w:val="center"/>
              <w:rPr>
                <w:ins w:id="34726" w:author="Στάθης Καπ" w:date="2023-03-09T06:32:00Z"/>
                <w:sz w:val="16"/>
                <w:szCs w:val="16"/>
              </w:rPr>
            </w:pPr>
          </w:p>
        </w:tc>
      </w:tr>
      <w:tr w:rsidR="001C06FA" w14:paraId="1AC6EEC7" w14:textId="77777777" w:rsidTr="009861B1">
        <w:trPr>
          <w:trHeight w:val="170"/>
          <w:jc w:val="center"/>
          <w:ins w:id="3472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1C06FA" w:rsidRPr="007E0F91" w:rsidRDefault="001C06FA" w:rsidP="001C06FA">
            <w:pPr>
              <w:jc w:val="center"/>
              <w:rPr>
                <w:ins w:id="34728" w:author="Στάθης Καπ" w:date="2023-03-09T06:32:00Z"/>
                <w:sz w:val="16"/>
                <w:szCs w:val="16"/>
              </w:rPr>
            </w:pPr>
            <w:ins w:id="34729"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33810B2" w:rsidR="001C06FA" w:rsidRPr="007E0F91" w:rsidRDefault="001C06FA" w:rsidP="001C06FA">
            <w:pPr>
              <w:jc w:val="center"/>
              <w:rPr>
                <w:ins w:id="34730" w:author="Στάθης Καπ" w:date="2023-03-09T06:32:00Z"/>
                <w:sz w:val="16"/>
                <w:szCs w:val="16"/>
              </w:rPr>
            </w:pPr>
            <w:ins w:id="34731" w:author="Στάθης Καπ" w:date="2023-03-09T06:32:00Z">
              <w:r>
                <w:rPr>
                  <w:rFonts w:ascii="Calibri" w:hAnsi="Calibri" w:cs="Calibri"/>
                  <w:color w:val="000000"/>
                  <w:sz w:val="16"/>
                  <w:szCs w:val="16"/>
                </w:rPr>
                <w:t>776</w:t>
              </w:r>
            </w:ins>
          </w:p>
        </w:tc>
        <w:tc>
          <w:tcPr>
            <w:tcW w:w="679" w:type="dxa"/>
            <w:tcBorders>
              <w:right w:val="single" w:sz="4" w:space="0" w:color="auto"/>
            </w:tcBorders>
            <w:vAlign w:val="center"/>
          </w:tcPr>
          <w:p w14:paraId="5F19394D" w14:textId="68E5408C" w:rsidR="001C06FA" w:rsidRPr="007E0F91" w:rsidRDefault="001C06FA" w:rsidP="001C06FA">
            <w:pPr>
              <w:jc w:val="center"/>
              <w:rPr>
                <w:ins w:id="34732" w:author="Στάθης Καπ" w:date="2023-03-09T06:32:00Z"/>
                <w:sz w:val="16"/>
                <w:szCs w:val="16"/>
              </w:rPr>
            </w:pPr>
            <w:ins w:id="34733" w:author="Στάθης Καπ" w:date="2023-03-09T06:32:00Z">
              <w:r>
                <w:rPr>
                  <w:rFonts w:ascii="Calibri" w:hAnsi="Calibri" w:cs="Calibri"/>
                  <w:color w:val="000000"/>
                  <w:sz w:val="16"/>
                  <w:szCs w:val="16"/>
                </w:rPr>
                <w:t>758</w:t>
              </w:r>
            </w:ins>
          </w:p>
        </w:tc>
        <w:tc>
          <w:tcPr>
            <w:tcW w:w="453" w:type="dxa"/>
            <w:tcBorders>
              <w:left w:val="single" w:sz="4" w:space="0" w:color="auto"/>
            </w:tcBorders>
            <w:vAlign w:val="center"/>
          </w:tcPr>
          <w:p w14:paraId="65B816C9" w14:textId="3358E0C9" w:rsidR="001C06FA" w:rsidRPr="007E0F91" w:rsidRDefault="001C06FA" w:rsidP="001C06FA">
            <w:pPr>
              <w:jc w:val="center"/>
              <w:rPr>
                <w:ins w:id="34734" w:author="Στάθης Καπ" w:date="2023-03-09T06:32:00Z"/>
                <w:sz w:val="16"/>
                <w:szCs w:val="16"/>
              </w:rPr>
            </w:pPr>
            <w:ins w:id="34735" w:author="Στάθης Καπ" w:date="2023-03-09T06:33:00Z">
              <w:r>
                <w:rPr>
                  <w:rFonts w:ascii="Calibri" w:hAnsi="Calibri" w:cs="Calibri"/>
                  <w:color w:val="000000"/>
                  <w:sz w:val="16"/>
                  <w:szCs w:val="16"/>
                </w:rPr>
                <w:t>707</w:t>
              </w:r>
            </w:ins>
          </w:p>
        </w:tc>
        <w:tc>
          <w:tcPr>
            <w:tcW w:w="708" w:type="dxa"/>
            <w:vAlign w:val="center"/>
          </w:tcPr>
          <w:p w14:paraId="624F18B9" w14:textId="22E4155F" w:rsidR="001C06FA" w:rsidRPr="007E0F91" w:rsidRDefault="001C06FA" w:rsidP="001C06FA">
            <w:pPr>
              <w:jc w:val="center"/>
              <w:rPr>
                <w:ins w:id="34736" w:author="Στάθης Καπ" w:date="2023-03-09T06:32:00Z"/>
                <w:sz w:val="16"/>
                <w:szCs w:val="16"/>
              </w:rPr>
            </w:pPr>
            <w:ins w:id="34737" w:author="Στάθης Καπ" w:date="2023-03-09T06:33:00Z">
              <w:r>
                <w:rPr>
                  <w:rFonts w:ascii="Calibri" w:hAnsi="Calibri" w:cstheme="minorHAnsi"/>
                  <w:color w:val="000000"/>
                  <w:sz w:val="16"/>
                  <w:szCs w:val="16"/>
                </w:rPr>
                <w:t>8.89</w:t>
              </w:r>
            </w:ins>
          </w:p>
        </w:tc>
        <w:tc>
          <w:tcPr>
            <w:tcW w:w="652" w:type="dxa"/>
            <w:tcBorders>
              <w:right w:val="single" w:sz="4" w:space="0" w:color="auto"/>
            </w:tcBorders>
            <w:vAlign w:val="center"/>
          </w:tcPr>
          <w:p w14:paraId="0F746D24" w14:textId="3B15453B" w:rsidR="001C06FA" w:rsidRPr="007E0F91" w:rsidRDefault="001C06FA" w:rsidP="001C06FA">
            <w:pPr>
              <w:jc w:val="center"/>
              <w:rPr>
                <w:ins w:id="34738" w:author="Στάθης Καπ" w:date="2023-03-09T06:32:00Z"/>
                <w:sz w:val="16"/>
                <w:szCs w:val="16"/>
              </w:rPr>
            </w:pPr>
            <w:ins w:id="34739" w:author="Στάθης Καπ" w:date="2023-03-09T06:33:00Z">
              <w:r>
                <w:rPr>
                  <w:rFonts w:ascii="Calibri" w:hAnsi="Calibri" w:cs="Calibri"/>
                  <w:color w:val="000000"/>
                  <w:sz w:val="16"/>
                  <w:szCs w:val="16"/>
                </w:rPr>
                <w:t>0.476</w:t>
              </w:r>
            </w:ins>
          </w:p>
        </w:tc>
        <w:tc>
          <w:tcPr>
            <w:tcW w:w="453" w:type="dxa"/>
            <w:tcBorders>
              <w:left w:val="single" w:sz="4" w:space="0" w:color="auto"/>
            </w:tcBorders>
            <w:vAlign w:val="center"/>
          </w:tcPr>
          <w:p w14:paraId="008BC231" w14:textId="2CCAC681" w:rsidR="001C06FA" w:rsidRPr="007E0F91" w:rsidRDefault="001C06FA" w:rsidP="001C06FA">
            <w:pPr>
              <w:jc w:val="center"/>
              <w:rPr>
                <w:ins w:id="34740" w:author="Στάθης Καπ" w:date="2023-03-09T06:32:00Z"/>
                <w:sz w:val="16"/>
                <w:szCs w:val="16"/>
              </w:rPr>
            </w:pPr>
            <w:ins w:id="34741" w:author="Στάθης Καπ" w:date="2023-03-09T06:33:00Z">
              <w:r>
                <w:rPr>
                  <w:rFonts w:ascii="Calibri" w:hAnsi="Calibri" w:cs="Calibri"/>
                  <w:color w:val="000000"/>
                  <w:sz w:val="16"/>
                  <w:szCs w:val="16"/>
                </w:rPr>
                <w:t>656</w:t>
              </w:r>
            </w:ins>
          </w:p>
        </w:tc>
        <w:tc>
          <w:tcPr>
            <w:tcW w:w="454" w:type="dxa"/>
            <w:vAlign w:val="center"/>
          </w:tcPr>
          <w:p w14:paraId="0CA5898D" w14:textId="00A19488" w:rsidR="001C06FA" w:rsidRPr="007E0F91" w:rsidRDefault="001C06FA" w:rsidP="001C06FA">
            <w:pPr>
              <w:jc w:val="center"/>
              <w:rPr>
                <w:ins w:id="34742" w:author="Στάθης Καπ" w:date="2023-03-09T06:32:00Z"/>
                <w:sz w:val="16"/>
                <w:szCs w:val="16"/>
              </w:rPr>
            </w:pPr>
            <w:ins w:id="34743" w:author="Στάθης Καπ" w:date="2023-03-09T06:34:00Z">
              <w:r>
                <w:rPr>
                  <w:rFonts w:ascii="Calibri" w:hAnsi="Calibri" w:cstheme="minorHAnsi"/>
                  <w:color w:val="000000"/>
                  <w:sz w:val="16"/>
                  <w:szCs w:val="16"/>
                </w:rPr>
                <w:t>7.21</w:t>
              </w:r>
            </w:ins>
          </w:p>
        </w:tc>
        <w:tc>
          <w:tcPr>
            <w:tcW w:w="454" w:type="dxa"/>
            <w:vAlign w:val="center"/>
          </w:tcPr>
          <w:p w14:paraId="459A9F18" w14:textId="6ACA3477" w:rsidR="001C06FA" w:rsidRPr="007E0F91" w:rsidRDefault="001C06FA" w:rsidP="001C06FA">
            <w:pPr>
              <w:jc w:val="center"/>
              <w:rPr>
                <w:ins w:id="34744" w:author="Στάθης Καπ" w:date="2023-03-09T06:32:00Z"/>
                <w:sz w:val="16"/>
                <w:szCs w:val="16"/>
              </w:rPr>
            </w:pPr>
            <w:ins w:id="34745" w:author="Στάθης Καπ" w:date="2023-03-09T06:3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77777777" w:rsidR="001C06FA" w:rsidRPr="007E0F91" w:rsidRDefault="001C06FA" w:rsidP="001C06FA">
            <w:pPr>
              <w:jc w:val="center"/>
              <w:rPr>
                <w:ins w:id="34746" w:author="Στάθης Καπ" w:date="2023-03-09T06:32:00Z"/>
                <w:sz w:val="16"/>
                <w:szCs w:val="16"/>
              </w:rPr>
            </w:pPr>
          </w:p>
        </w:tc>
        <w:tc>
          <w:tcPr>
            <w:tcW w:w="453" w:type="dxa"/>
            <w:tcBorders>
              <w:left w:val="single" w:sz="4" w:space="0" w:color="auto"/>
            </w:tcBorders>
            <w:vAlign w:val="center"/>
          </w:tcPr>
          <w:p w14:paraId="50C465A8" w14:textId="1F94E2A7" w:rsidR="001C06FA" w:rsidRPr="007E0F91" w:rsidRDefault="001C06FA" w:rsidP="001C06FA">
            <w:pPr>
              <w:jc w:val="center"/>
              <w:rPr>
                <w:ins w:id="34747" w:author="Στάθης Καπ" w:date="2023-03-09T06:32:00Z"/>
                <w:sz w:val="16"/>
                <w:szCs w:val="16"/>
              </w:rPr>
            </w:pPr>
            <w:ins w:id="34748" w:author="Στάθης Καπ" w:date="2023-03-09T06:34:00Z">
              <w:r>
                <w:rPr>
                  <w:rFonts w:ascii="Calibri" w:hAnsi="Calibri" w:cs="Calibri"/>
                  <w:color w:val="000000"/>
                  <w:sz w:val="16"/>
                  <w:szCs w:val="16"/>
                </w:rPr>
                <w:t>583</w:t>
              </w:r>
            </w:ins>
          </w:p>
        </w:tc>
        <w:tc>
          <w:tcPr>
            <w:tcW w:w="454" w:type="dxa"/>
            <w:vAlign w:val="center"/>
          </w:tcPr>
          <w:p w14:paraId="197CB0FB" w14:textId="359FB301" w:rsidR="001C06FA" w:rsidRPr="007E0F91" w:rsidRDefault="001C06FA" w:rsidP="001C06FA">
            <w:pPr>
              <w:jc w:val="center"/>
              <w:rPr>
                <w:ins w:id="34749" w:author="Στάθης Καπ" w:date="2023-03-09T06:32:00Z"/>
                <w:sz w:val="16"/>
                <w:szCs w:val="16"/>
              </w:rPr>
            </w:pPr>
            <w:ins w:id="34750" w:author="Στάθης Καπ" w:date="2023-03-09T06:34:00Z">
              <w:r>
                <w:rPr>
                  <w:rFonts w:ascii="Calibri" w:hAnsi="Calibri" w:cstheme="minorHAnsi"/>
                  <w:color w:val="000000"/>
                  <w:sz w:val="16"/>
                  <w:szCs w:val="16"/>
                </w:rPr>
                <w:t>17.54</w:t>
              </w:r>
            </w:ins>
          </w:p>
        </w:tc>
        <w:tc>
          <w:tcPr>
            <w:tcW w:w="454" w:type="dxa"/>
            <w:vAlign w:val="center"/>
          </w:tcPr>
          <w:p w14:paraId="5F9E4394" w14:textId="24E13DAF" w:rsidR="001C06FA" w:rsidRPr="007E0F91" w:rsidRDefault="001C06FA" w:rsidP="001C06FA">
            <w:pPr>
              <w:jc w:val="center"/>
              <w:rPr>
                <w:ins w:id="34751" w:author="Στάθης Καπ" w:date="2023-03-09T06:32:00Z"/>
                <w:sz w:val="16"/>
                <w:szCs w:val="16"/>
              </w:rPr>
            </w:pPr>
            <w:ins w:id="34752" w:author="Στάθης Καπ" w:date="2023-03-09T06:34:00Z">
              <w:r>
                <w:rPr>
                  <w:rFonts w:ascii="Calibri" w:hAnsi="Calibri" w:cs="Calibri"/>
                  <w:color w:val="000000"/>
                  <w:sz w:val="16"/>
                  <w:szCs w:val="16"/>
                </w:rPr>
                <w:t>0.327</w:t>
              </w:r>
            </w:ins>
          </w:p>
        </w:tc>
        <w:tc>
          <w:tcPr>
            <w:tcW w:w="454" w:type="dxa"/>
            <w:tcBorders>
              <w:right w:val="single" w:sz="4" w:space="0" w:color="auto"/>
            </w:tcBorders>
            <w:vAlign w:val="center"/>
          </w:tcPr>
          <w:p w14:paraId="55938006" w14:textId="77777777" w:rsidR="001C06FA" w:rsidRPr="007E0F91" w:rsidRDefault="001C06FA" w:rsidP="001C06FA">
            <w:pPr>
              <w:jc w:val="center"/>
              <w:rPr>
                <w:ins w:id="34753" w:author="Στάθης Καπ" w:date="2023-03-09T06:32:00Z"/>
                <w:sz w:val="16"/>
                <w:szCs w:val="16"/>
              </w:rPr>
            </w:pPr>
          </w:p>
        </w:tc>
        <w:tc>
          <w:tcPr>
            <w:tcW w:w="453" w:type="dxa"/>
            <w:tcBorders>
              <w:left w:val="single" w:sz="4" w:space="0" w:color="auto"/>
            </w:tcBorders>
            <w:vAlign w:val="center"/>
          </w:tcPr>
          <w:p w14:paraId="16A3384E" w14:textId="66138A81" w:rsidR="001C06FA" w:rsidRPr="007E0F91" w:rsidRDefault="001C06FA" w:rsidP="001C06FA">
            <w:pPr>
              <w:jc w:val="center"/>
              <w:rPr>
                <w:ins w:id="34754" w:author="Στάθης Καπ" w:date="2023-03-09T06:32:00Z"/>
                <w:sz w:val="16"/>
                <w:szCs w:val="16"/>
              </w:rPr>
            </w:pPr>
            <w:ins w:id="34755" w:author="Στάθης Καπ" w:date="2023-03-09T06:35:00Z">
              <w:r>
                <w:rPr>
                  <w:rFonts w:ascii="Calibri" w:hAnsi="Calibri" w:cs="Calibri"/>
                  <w:color w:val="000000"/>
                  <w:sz w:val="16"/>
                  <w:szCs w:val="16"/>
                </w:rPr>
                <w:t>597</w:t>
              </w:r>
            </w:ins>
          </w:p>
        </w:tc>
        <w:tc>
          <w:tcPr>
            <w:tcW w:w="454" w:type="dxa"/>
            <w:vAlign w:val="center"/>
          </w:tcPr>
          <w:p w14:paraId="0EB3BED0" w14:textId="2FE92C5C" w:rsidR="001C06FA" w:rsidRPr="007E0F91" w:rsidRDefault="001C06FA" w:rsidP="001C06FA">
            <w:pPr>
              <w:jc w:val="center"/>
              <w:rPr>
                <w:ins w:id="34756" w:author="Στάθης Καπ" w:date="2023-03-09T06:32:00Z"/>
                <w:sz w:val="16"/>
                <w:szCs w:val="16"/>
              </w:rPr>
            </w:pPr>
            <w:ins w:id="34757" w:author="Στάθης Καπ" w:date="2023-03-09T06:35:00Z">
              <w:r>
                <w:rPr>
                  <w:rFonts w:ascii="Calibri" w:hAnsi="Calibri" w:cstheme="minorHAnsi"/>
                  <w:color w:val="000000"/>
                  <w:sz w:val="16"/>
                  <w:szCs w:val="16"/>
                </w:rPr>
                <w:t>15.56</w:t>
              </w:r>
            </w:ins>
          </w:p>
        </w:tc>
        <w:tc>
          <w:tcPr>
            <w:tcW w:w="454" w:type="dxa"/>
            <w:vAlign w:val="center"/>
          </w:tcPr>
          <w:p w14:paraId="20ABE710" w14:textId="1ED061FF" w:rsidR="001C06FA" w:rsidRPr="007E0F91" w:rsidRDefault="001C06FA" w:rsidP="001C06FA">
            <w:pPr>
              <w:jc w:val="center"/>
              <w:rPr>
                <w:ins w:id="34758" w:author="Στάθης Καπ" w:date="2023-03-09T06:32:00Z"/>
                <w:sz w:val="16"/>
                <w:szCs w:val="16"/>
              </w:rPr>
            </w:pPr>
            <w:ins w:id="34759" w:author="Στάθης Καπ" w:date="2023-03-09T06:35:00Z">
              <w:r>
                <w:rPr>
                  <w:rFonts w:ascii="Calibri" w:hAnsi="Calibri" w:cs="Calibri"/>
                  <w:color w:val="000000"/>
                  <w:sz w:val="16"/>
                  <w:szCs w:val="16"/>
                </w:rPr>
                <w:t>0.277</w:t>
              </w:r>
            </w:ins>
          </w:p>
        </w:tc>
        <w:tc>
          <w:tcPr>
            <w:tcW w:w="461" w:type="dxa"/>
            <w:tcBorders>
              <w:right w:val="single" w:sz="4" w:space="0" w:color="auto"/>
            </w:tcBorders>
            <w:vAlign w:val="center"/>
          </w:tcPr>
          <w:p w14:paraId="7DCC1ECF" w14:textId="77777777" w:rsidR="001C06FA" w:rsidRPr="007E0F91" w:rsidRDefault="001C06FA" w:rsidP="001C06FA">
            <w:pPr>
              <w:jc w:val="center"/>
              <w:rPr>
                <w:ins w:id="34760" w:author="Στάθης Καπ" w:date="2023-03-09T06:32:00Z"/>
                <w:sz w:val="16"/>
                <w:szCs w:val="16"/>
              </w:rPr>
            </w:pPr>
          </w:p>
        </w:tc>
      </w:tr>
      <w:tr w:rsidR="001C06FA" w14:paraId="61A5EB1A" w14:textId="77777777" w:rsidTr="009861B1">
        <w:trPr>
          <w:trHeight w:val="170"/>
          <w:jc w:val="center"/>
          <w:ins w:id="347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1C06FA" w:rsidRPr="007E0F91" w:rsidRDefault="001C06FA" w:rsidP="001C06FA">
            <w:pPr>
              <w:jc w:val="center"/>
              <w:rPr>
                <w:ins w:id="34762" w:author="Στάθης Καπ" w:date="2023-03-09T06:32:00Z"/>
                <w:sz w:val="16"/>
                <w:szCs w:val="16"/>
              </w:rPr>
            </w:pPr>
            <w:ins w:id="34763"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3DEA2A6E" w:rsidR="001C06FA" w:rsidRPr="007E0F91" w:rsidRDefault="001C06FA" w:rsidP="001C06FA">
            <w:pPr>
              <w:jc w:val="center"/>
              <w:rPr>
                <w:ins w:id="34764" w:author="Στάθης Καπ" w:date="2023-03-09T06:32:00Z"/>
                <w:sz w:val="16"/>
                <w:szCs w:val="16"/>
              </w:rPr>
            </w:pPr>
            <w:ins w:id="34765" w:author="Στάθης Καπ" w:date="2023-03-09T06:32:00Z">
              <w:r>
                <w:rPr>
                  <w:rFonts w:ascii="Calibri" w:hAnsi="Calibri" w:cs="Calibri"/>
                  <w:color w:val="000000"/>
                  <w:sz w:val="16"/>
                  <w:szCs w:val="16"/>
                </w:rPr>
                <w:t>1442</w:t>
              </w:r>
            </w:ins>
          </w:p>
        </w:tc>
        <w:tc>
          <w:tcPr>
            <w:tcW w:w="679" w:type="dxa"/>
            <w:tcBorders>
              <w:right w:val="single" w:sz="4" w:space="0" w:color="auto"/>
            </w:tcBorders>
            <w:vAlign w:val="center"/>
          </w:tcPr>
          <w:p w14:paraId="324765BD" w14:textId="5B6A8331" w:rsidR="001C06FA" w:rsidRPr="007E0F91" w:rsidRDefault="001C06FA" w:rsidP="001C06FA">
            <w:pPr>
              <w:jc w:val="center"/>
              <w:rPr>
                <w:ins w:id="34766" w:author="Στάθης Καπ" w:date="2023-03-09T06:32:00Z"/>
                <w:sz w:val="16"/>
                <w:szCs w:val="16"/>
              </w:rPr>
            </w:pPr>
            <w:ins w:id="34767" w:author="Στάθης Καπ" w:date="2023-03-09T06:32:00Z">
              <w:r>
                <w:rPr>
                  <w:rFonts w:ascii="Calibri" w:hAnsi="Calibri" w:cs="Calibri"/>
                  <w:color w:val="000000"/>
                  <w:sz w:val="16"/>
                  <w:szCs w:val="16"/>
                </w:rPr>
                <w:t>1408</w:t>
              </w:r>
            </w:ins>
          </w:p>
        </w:tc>
        <w:tc>
          <w:tcPr>
            <w:tcW w:w="453" w:type="dxa"/>
            <w:tcBorders>
              <w:left w:val="single" w:sz="4" w:space="0" w:color="auto"/>
            </w:tcBorders>
            <w:vAlign w:val="center"/>
          </w:tcPr>
          <w:p w14:paraId="7816CA64" w14:textId="73B4564F" w:rsidR="001C06FA" w:rsidRPr="007E0F91" w:rsidRDefault="001C06FA" w:rsidP="001C06FA">
            <w:pPr>
              <w:jc w:val="center"/>
              <w:rPr>
                <w:ins w:id="34768" w:author="Στάθης Καπ" w:date="2023-03-09T06:32:00Z"/>
                <w:sz w:val="16"/>
                <w:szCs w:val="16"/>
              </w:rPr>
            </w:pPr>
            <w:ins w:id="34769" w:author="Στάθης Καπ" w:date="2023-03-09T06:33:00Z">
              <w:r>
                <w:rPr>
                  <w:rFonts w:ascii="Calibri" w:hAnsi="Calibri" w:cs="Calibri"/>
                  <w:color w:val="000000"/>
                  <w:sz w:val="16"/>
                  <w:szCs w:val="16"/>
                </w:rPr>
                <w:t>1384</w:t>
              </w:r>
            </w:ins>
          </w:p>
        </w:tc>
        <w:tc>
          <w:tcPr>
            <w:tcW w:w="708" w:type="dxa"/>
            <w:vAlign w:val="center"/>
          </w:tcPr>
          <w:p w14:paraId="1D5F4A27" w14:textId="2314B195" w:rsidR="001C06FA" w:rsidRPr="007E0F91" w:rsidRDefault="001C06FA" w:rsidP="001C06FA">
            <w:pPr>
              <w:jc w:val="center"/>
              <w:rPr>
                <w:ins w:id="34770" w:author="Στάθης Καπ" w:date="2023-03-09T06:32:00Z"/>
                <w:sz w:val="16"/>
                <w:szCs w:val="16"/>
              </w:rPr>
            </w:pPr>
            <w:ins w:id="34771" w:author="Στάθης Καπ" w:date="2023-03-09T06:33:00Z">
              <w:r>
                <w:rPr>
                  <w:rFonts w:ascii="Calibri" w:hAnsi="Calibri" w:cstheme="minorHAnsi"/>
                  <w:color w:val="000000"/>
                  <w:sz w:val="16"/>
                  <w:szCs w:val="16"/>
                </w:rPr>
                <w:t>4.02</w:t>
              </w:r>
            </w:ins>
          </w:p>
        </w:tc>
        <w:tc>
          <w:tcPr>
            <w:tcW w:w="652" w:type="dxa"/>
            <w:tcBorders>
              <w:right w:val="single" w:sz="4" w:space="0" w:color="auto"/>
            </w:tcBorders>
            <w:vAlign w:val="center"/>
          </w:tcPr>
          <w:p w14:paraId="6BAC7C54" w14:textId="3A0DB1B7" w:rsidR="001C06FA" w:rsidRPr="007E0F91" w:rsidRDefault="001C06FA" w:rsidP="001C06FA">
            <w:pPr>
              <w:jc w:val="center"/>
              <w:rPr>
                <w:ins w:id="34772" w:author="Στάθης Καπ" w:date="2023-03-09T06:32:00Z"/>
                <w:sz w:val="16"/>
                <w:szCs w:val="16"/>
              </w:rPr>
            </w:pPr>
            <w:ins w:id="34773" w:author="Στάθης Καπ" w:date="2023-03-09T06:33:00Z">
              <w:r>
                <w:rPr>
                  <w:rFonts w:ascii="Calibri" w:hAnsi="Calibri" w:cs="Calibri"/>
                  <w:color w:val="000000"/>
                  <w:sz w:val="16"/>
                  <w:szCs w:val="16"/>
                </w:rPr>
                <w:t>0.409</w:t>
              </w:r>
            </w:ins>
          </w:p>
        </w:tc>
        <w:tc>
          <w:tcPr>
            <w:tcW w:w="453" w:type="dxa"/>
            <w:tcBorders>
              <w:left w:val="single" w:sz="4" w:space="0" w:color="auto"/>
            </w:tcBorders>
            <w:vAlign w:val="center"/>
          </w:tcPr>
          <w:p w14:paraId="532A8B44" w14:textId="7A2DFDE7" w:rsidR="001C06FA" w:rsidRPr="007E0F91" w:rsidRDefault="001C06FA" w:rsidP="001C06FA">
            <w:pPr>
              <w:jc w:val="center"/>
              <w:rPr>
                <w:ins w:id="34774" w:author="Στάθης Καπ" w:date="2023-03-09T06:32:00Z"/>
                <w:sz w:val="16"/>
                <w:szCs w:val="16"/>
              </w:rPr>
            </w:pPr>
            <w:ins w:id="34775" w:author="Στάθης Καπ" w:date="2023-03-09T06:33:00Z">
              <w:r>
                <w:rPr>
                  <w:rFonts w:ascii="Calibri" w:hAnsi="Calibri" w:cs="Calibri"/>
                  <w:color w:val="000000"/>
                  <w:sz w:val="16"/>
                  <w:szCs w:val="16"/>
                </w:rPr>
                <w:t>1377</w:t>
              </w:r>
            </w:ins>
          </w:p>
        </w:tc>
        <w:tc>
          <w:tcPr>
            <w:tcW w:w="454" w:type="dxa"/>
            <w:vAlign w:val="center"/>
          </w:tcPr>
          <w:p w14:paraId="222D8726" w14:textId="51CBCCD1" w:rsidR="001C06FA" w:rsidRPr="007E0F91" w:rsidRDefault="001C06FA" w:rsidP="001C06FA">
            <w:pPr>
              <w:jc w:val="center"/>
              <w:rPr>
                <w:ins w:id="34776" w:author="Στάθης Καπ" w:date="2023-03-09T06:32:00Z"/>
                <w:sz w:val="16"/>
                <w:szCs w:val="16"/>
              </w:rPr>
            </w:pPr>
            <w:ins w:id="34777" w:author="Στάθης Καπ" w:date="2023-03-09T06:34:00Z">
              <w:r>
                <w:rPr>
                  <w:rFonts w:ascii="Calibri" w:hAnsi="Calibri" w:cstheme="minorHAnsi"/>
                  <w:color w:val="000000"/>
                  <w:sz w:val="16"/>
                  <w:szCs w:val="16"/>
                </w:rPr>
                <w:t>0.51</w:t>
              </w:r>
            </w:ins>
          </w:p>
        </w:tc>
        <w:tc>
          <w:tcPr>
            <w:tcW w:w="454" w:type="dxa"/>
            <w:vAlign w:val="center"/>
          </w:tcPr>
          <w:p w14:paraId="47A66F4E" w14:textId="6A4BADD1" w:rsidR="001C06FA" w:rsidRPr="007E0F91" w:rsidRDefault="001C06FA" w:rsidP="001C06FA">
            <w:pPr>
              <w:jc w:val="center"/>
              <w:rPr>
                <w:ins w:id="34778" w:author="Στάθης Καπ" w:date="2023-03-09T06:32:00Z"/>
                <w:sz w:val="16"/>
                <w:szCs w:val="16"/>
              </w:rPr>
            </w:pPr>
            <w:ins w:id="34779" w:author="Στάθης Καπ" w:date="2023-03-09T06:3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77777777" w:rsidR="001C06FA" w:rsidRPr="007E0F91" w:rsidRDefault="001C06FA" w:rsidP="001C06FA">
            <w:pPr>
              <w:jc w:val="center"/>
              <w:rPr>
                <w:ins w:id="34780" w:author="Στάθης Καπ" w:date="2023-03-09T06:32:00Z"/>
                <w:sz w:val="16"/>
                <w:szCs w:val="16"/>
              </w:rPr>
            </w:pPr>
          </w:p>
        </w:tc>
        <w:tc>
          <w:tcPr>
            <w:tcW w:w="453" w:type="dxa"/>
            <w:tcBorders>
              <w:left w:val="single" w:sz="4" w:space="0" w:color="auto"/>
            </w:tcBorders>
            <w:vAlign w:val="center"/>
          </w:tcPr>
          <w:p w14:paraId="0C8C7CD4" w14:textId="2DC7E6A7" w:rsidR="001C06FA" w:rsidRPr="007E0F91" w:rsidRDefault="001C06FA" w:rsidP="001C06FA">
            <w:pPr>
              <w:jc w:val="center"/>
              <w:rPr>
                <w:ins w:id="34781" w:author="Στάθης Καπ" w:date="2023-03-09T06:32:00Z"/>
                <w:sz w:val="16"/>
                <w:szCs w:val="16"/>
              </w:rPr>
            </w:pPr>
            <w:ins w:id="34782" w:author="Στάθης Καπ" w:date="2023-03-09T06:34:00Z">
              <w:r>
                <w:rPr>
                  <w:rFonts w:ascii="Calibri" w:hAnsi="Calibri" w:cs="Calibri"/>
                  <w:color w:val="000000"/>
                  <w:sz w:val="16"/>
                  <w:szCs w:val="16"/>
                </w:rPr>
                <w:t>1375</w:t>
              </w:r>
            </w:ins>
          </w:p>
        </w:tc>
        <w:tc>
          <w:tcPr>
            <w:tcW w:w="454" w:type="dxa"/>
            <w:vAlign w:val="center"/>
          </w:tcPr>
          <w:p w14:paraId="049D9A60" w14:textId="4AA30EFF" w:rsidR="001C06FA" w:rsidRPr="007E0F91" w:rsidRDefault="001C06FA" w:rsidP="001C06FA">
            <w:pPr>
              <w:jc w:val="center"/>
              <w:rPr>
                <w:ins w:id="34783" w:author="Στάθης Καπ" w:date="2023-03-09T06:32:00Z"/>
                <w:sz w:val="16"/>
                <w:szCs w:val="16"/>
              </w:rPr>
            </w:pPr>
            <w:ins w:id="34784" w:author="Στάθης Καπ" w:date="2023-03-09T06:34:00Z">
              <w:r>
                <w:rPr>
                  <w:rFonts w:ascii="Calibri" w:hAnsi="Calibri" w:cstheme="minorHAnsi"/>
                  <w:color w:val="000000"/>
                  <w:sz w:val="16"/>
                  <w:szCs w:val="16"/>
                </w:rPr>
                <w:t>0.65</w:t>
              </w:r>
            </w:ins>
          </w:p>
        </w:tc>
        <w:tc>
          <w:tcPr>
            <w:tcW w:w="454" w:type="dxa"/>
            <w:vAlign w:val="center"/>
          </w:tcPr>
          <w:p w14:paraId="2D3801AF" w14:textId="70083691" w:rsidR="001C06FA" w:rsidRPr="007E0F91" w:rsidRDefault="001C06FA" w:rsidP="001C06FA">
            <w:pPr>
              <w:jc w:val="center"/>
              <w:rPr>
                <w:ins w:id="34785" w:author="Στάθης Καπ" w:date="2023-03-09T06:32:00Z"/>
                <w:sz w:val="16"/>
                <w:szCs w:val="16"/>
              </w:rPr>
            </w:pPr>
            <w:ins w:id="34786" w:author="Στάθης Καπ" w:date="2023-03-09T06:34:00Z">
              <w:r>
                <w:rPr>
                  <w:rFonts w:ascii="Calibri" w:hAnsi="Calibri" w:cs="Calibri"/>
                  <w:color w:val="000000"/>
                  <w:sz w:val="16"/>
                  <w:szCs w:val="16"/>
                </w:rPr>
                <w:t>0.262</w:t>
              </w:r>
            </w:ins>
          </w:p>
        </w:tc>
        <w:tc>
          <w:tcPr>
            <w:tcW w:w="454" w:type="dxa"/>
            <w:tcBorders>
              <w:right w:val="single" w:sz="4" w:space="0" w:color="auto"/>
            </w:tcBorders>
            <w:vAlign w:val="center"/>
          </w:tcPr>
          <w:p w14:paraId="58A561E0" w14:textId="77777777" w:rsidR="001C06FA" w:rsidRPr="007E0F91" w:rsidRDefault="001C06FA" w:rsidP="001C06FA">
            <w:pPr>
              <w:jc w:val="center"/>
              <w:rPr>
                <w:ins w:id="34787" w:author="Στάθης Καπ" w:date="2023-03-09T06:32:00Z"/>
                <w:sz w:val="16"/>
                <w:szCs w:val="16"/>
              </w:rPr>
            </w:pPr>
          </w:p>
        </w:tc>
        <w:tc>
          <w:tcPr>
            <w:tcW w:w="453" w:type="dxa"/>
            <w:tcBorders>
              <w:left w:val="single" w:sz="4" w:space="0" w:color="auto"/>
            </w:tcBorders>
            <w:vAlign w:val="center"/>
          </w:tcPr>
          <w:p w14:paraId="5BA8BD44" w14:textId="16B56619" w:rsidR="001C06FA" w:rsidRPr="007E0F91" w:rsidRDefault="001C06FA" w:rsidP="001C06FA">
            <w:pPr>
              <w:jc w:val="center"/>
              <w:rPr>
                <w:ins w:id="34788" w:author="Στάθης Καπ" w:date="2023-03-09T06:32:00Z"/>
                <w:sz w:val="16"/>
                <w:szCs w:val="16"/>
              </w:rPr>
            </w:pPr>
            <w:ins w:id="34789" w:author="Στάθης Καπ" w:date="2023-03-09T06:35:00Z">
              <w:r>
                <w:rPr>
                  <w:rFonts w:ascii="Calibri" w:hAnsi="Calibri" w:cs="Calibri"/>
                  <w:color w:val="000000"/>
                  <w:sz w:val="16"/>
                  <w:szCs w:val="16"/>
                </w:rPr>
                <w:t>1343</w:t>
              </w:r>
            </w:ins>
          </w:p>
        </w:tc>
        <w:tc>
          <w:tcPr>
            <w:tcW w:w="454" w:type="dxa"/>
            <w:vAlign w:val="center"/>
          </w:tcPr>
          <w:p w14:paraId="7371D34F" w14:textId="1F579EE3" w:rsidR="001C06FA" w:rsidRPr="007E0F91" w:rsidRDefault="001C06FA" w:rsidP="001C06FA">
            <w:pPr>
              <w:jc w:val="center"/>
              <w:rPr>
                <w:ins w:id="34790" w:author="Στάθης Καπ" w:date="2023-03-09T06:32:00Z"/>
                <w:sz w:val="16"/>
                <w:szCs w:val="16"/>
              </w:rPr>
            </w:pPr>
            <w:ins w:id="34791" w:author="Στάθης Καπ" w:date="2023-03-09T06:35:00Z">
              <w:r>
                <w:rPr>
                  <w:rFonts w:ascii="Calibri" w:hAnsi="Calibri" w:cstheme="minorHAnsi"/>
                  <w:color w:val="000000"/>
                  <w:sz w:val="16"/>
                  <w:szCs w:val="16"/>
                </w:rPr>
                <w:t>2.96</w:t>
              </w:r>
            </w:ins>
          </w:p>
        </w:tc>
        <w:tc>
          <w:tcPr>
            <w:tcW w:w="454" w:type="dxa"/>
            <w:vAlign w:val="center"/>
          </w:tcPr>
          <w:p w14:paraId="70C47655" w14:textId="3B4C4037" w:rsidR="001C06FA" w:rsidRPr="007E0F91" w:rsidRDefault="001C06FA" w:rsidP="001C06FA">
            <w:pPr>
              <w:jc w:val="center"/>
              <w:rPr>
                <w:ins w:id="34792" w:author="Στάθης Καπ" w:date="2023-03-09T06:32:00Z"/>
                <w:sz w:val="16"/>
                <w:szCs w:val="16"/>
              </w:rPr>
            </w:pPr>
            <w:ins w:id="34793" w:author="Στάθης Καπ" w:date="2023-03-09T06:35:00Z">
              <w:r>
                <w:rPr>
                  <w:rFonts w:ascii="Calibri" w:hAnsi="Calibri" w:cs="Calibri"/>
                  <w:color w:val="000000"/>
                  <w:sz w:val="16"/>
                  <w:szCs w:val="16"/>
                </w:rPr>
                <w:t>0.272</w:t>
              </w:r>
            </w:ins>
          </w:p>
        </w:tc>
        <w:tc>
          <w:tcPr>
            <w:tcW w:w="461" w:type="dxa"/>
            <w:tcBorders>
              <w:right w:val="single" w:sz="4" w:space="0" w:color="auto"/>
            </w:tcBorders>
            <w:vAlign w:val="center"/>
          </w:tcPr>
          <w:p w14:paraId="3BFC85CD" w14:textId="77777777" w:rsidR="001C06FA" w:rsidRPr="007E0F91" w:rsidRDefault="001C06FA" w:rsidP="001C06FA">
            <w:pPr>
              <w:jc w:val="center"/>
              <w:rPr>
                <w:ins w:id="34794" w:author="Στάθης Καπ" w:date="2023-03-09T06:32:00Z"/>
                <w:sz w:val="16"/>
                <w:szCs w:val="16"/>
              </w:rPr>
            </w:pPr>
          </w:p>
        </w:tc>
      </w:tr>
      <w:tr w:rsidR="001C06FA" w14:paraId="73EE4FC1" w14:textId="77777777" w:rsidTr="009861B1">
        <w:trPr>
          <w:trHeight w:val="170"/>
          <w:jc w:val="center"/>
          <w:ins w:id="347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1C06FA" w:rsidRPr="007E0F91" w:rsidRDefault="001C06FA" w:rsidP="001C06FA">
            <w:pPr>
              <w:jc w:val="center"/>
              <w:rPr>
                <w:ins w:id="34796" w:author="Στάθης Καπ" w:date="2023-03-09T06:32:00Z"/>
                <w:sz w:val="16"/>
                <w:szCs w:val="16"/>
              </w:rPr>
            </w:pPr>
            <w:ins w:id="34797"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2037E8B6" w:rsidR="001C06FA" w:rsidRPr="007E0F91" w:rsidRDefault="001C06FA" w:rsidP="001C06FA">
            <w:pPr>
              <w:jc w:val="center"/>
              <w:rPr>
                <w:ins w:id="34798" w:author="Στάθης Καπ" w:date="2023-03-09T06:32:00Z"/>
                <w:sz w:val="16"/>
                <w:szCs w:val="16"/>
              </w:rPr>
            </w:pPr>
            <w:ins w:id="34799"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49F1C140" w14:textId="1BE755E7" w:rsidR="001C06FA" w:rsidRPr="007E0F91" w:rsidRDefault="001C06FA" w:rsidP="001C06FA">
            <w:pPr>
              <w:jc w:val="center"/>
              <w:rPr>
                <w:ins w:id="34800" w:author="Στάθης Καπ" w:date="2023-03-09T06:32:00Z"/>
                <w:sz w:val="16"/>
                <w:szCs w:val="16"/>
              </w:rPr>
            </w:pPr>
            <w:ins w:id="34801" w:author="Στάθης Καπ" w:date="2023-03-09T06:32:00Z">
              <w:r>
                <w:rPr>
                  <w:rFonts w:ascii="Calibri" w:hAnsi="Calibri" w:cs="Calibri"/>
                  <w:color w:val="000000"/>
                  <w:sz w:val="16"/>
                  <w:szCs w:val="16"/>
                </w:rPr>
                <w:t>1443</w:t>
              </w:r>
            </w:ins>
          </w:p>
        </w:tc>
        <w:tc>
          <w:tcPr>
            <w:tcW w:w="453" w:type="dxa"/>
            <w:tcBorders>
              <w:left w:val="single" w:sz="4" w:space="0" w:color="auto"/>
            </w:tcBorders>
            <w:vAlign w:val="center"/>
          </w:tcPr>
          <w:p w14:paraId="5A8F9162" w14:textId="686005FD" w:rsidR="001C06FA" w:rsidRPr="007E0F91" w:rsidRDefault="001C06FA" w:rsidP="001C06FA">
            <w:pPr>
              <w:jc w:val="center"/>
              <w:rPr>
                <w:ins w:id="34802" w:author="Στάθης Καπ" w:date="2023-03-09T06:32:00Z"/>
                <w:sz w:val="16"/>
                <w:szCs w:val="16"/>
              </w:rPr>
            </w:pPr>
            <w:ins w:id="34803" w:author="Στάθης Καπ" w:date="2023-03-09T06:33:00Z">
              <w:r>
                <w:rPr>
                  <w:rFonts w:ascii="Calibri" w:hAnsi="Calibri" w:cs="Calibri"/>
                  <w:color w:val="000000"/>
                  <w:sz w:val="16"/>
                  <w:szCs w:val="16"/>
                </w:rPr>
                <w:t>1443</w:t>
              </w:r>
            </w:ins>
          </w:p>
        </w:tc>
        <w:tc>
          <w:tcPr>
            <w:tcW w:w="708" w:type="dxa"/>
            <w:vAlign w:val="center"/>
          </w:tcPr>
          <w:p w14:paraId="50C95456" w14:textId="6BED7353" w:rsidR="001C06FA" w:rsidRPr="007E0F91" w:rsidRDefault="001C06FA" w:rsidP="001C06FA">
            <w:pPr>
              <w:jc w:val="center"/>
              <w:rPr>
                <w:ins w:id="34804" w:author="Στάθης Καπ" w:date="2023-03-09T06:32:00Z"/>
                <w:sz w:val="16"/>
                <w:szCs w:val="16"/>
              </w:rPr>
            </w:pPr>
            <w:ins w:id="34805" w:author="Στάθης Καπ" w:date="2023-03-09T06:33:00Z">
              <w:r>
                <w:rPr>
                  <w:rFonts w:ascii="Calibri" w:hAnsi="Calibri" w:cstheme="minorHAnsi"/>
                  <w:color w:val="000000"/>
                  <w:sz w:val="16"/>
                  <w:szCs w:val="16"/>
                </w:rPr>
                <w:t>1.03</w:t>
              </w:r>
            </w:ins>
          </w:p>
        </w:tc>
        <w:tc>
          <w:tcPr>
            <w:tcW w:w="652" w:type="dxa"/>
            <w:tcBorders>
              <w:right w:val="single" w:sz="4" w:space="0" w:color="auto"/>
            </w:tcBorders>
            <w:vAlign w:val="center"/>
          </w:tcPr>
          <w:p w14:paraId="56B54B1F" w14:textId="3A6785AF" w:rsidR="001C06FA" w:rsidRPr="007E0F91" w:rsidRDefault="001C06FA" w:rsidP="001C06FA">
            <w:pPr>
              <w:jc w:val="center"/>
              <w:rPr>
                <w:ins w:id="34806" w:author="Στάθης Καπ" w:date="2023-03-09T06:32:00Z"/>
                <w:sz w:val="16"/>
                <w:szCs w:val="16"/>
              </w:rPr>
            </w:pPr>
            <w:ins w:id="34807" w:author="Στάθης Καπ" w:date="2023-03-09T06:3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1728C37" w:rsidR="001C06FA" w:rsidRPr="007E0F91" w:rsidRDefault="001C06FA" w:rsidP="001C06FA">
            <w:pPr>
              <w:jc w:val="center"/>
              <w:rPr>
                <w:ins w:id="34808" w:author="Στάθης Καπ" w:date="2023-03-09T06:32:00Z"/>
                <w:sz w:val="16"/>
                <w:szCs w:val="16"/>
              </w:rPr>
            </w:pPr>
            <w:ins w:id="34809" w:author="Στάθης Καπ" w:date="2023-03-09T06:33:00Z">
              <w:r>
                <w:rPr>
                  <w:rFonts w:ascii="Calibri" w:hAnsi="Calibri" w:cs="Calibri"/>
                  <w:color w:val="000000"/>
                  <w:sz w:val="16"/>
                  <w:szCs w:val="16"/>
                </w:rPr>
                <w:t>1434</w:t>
              </w:r>
            </w:ins>
          </w:p>
        </w:tc>
        <w:tc>
          <w:tcPr>
            <w:tcW w:w="454" w:type="dxa"/>
            <w:vAlign w:val="center"/>
          </w:tcPr>
          <w:p w14:paraId="6BB794B5" w14:textId="127D5C99" w:rsidR="001C06FA" w:rsidRPr="007E0F91" w:rsidRDefault="001C06FA" w:rsidP="001C06FA">
            <w:pPr>
              <w:jc w:val="center"/>
              <w:rPr>
                <w:ins w:id="34810" w:author="Στάθης Καπ" w:date="2023-03-09T06:32:00Z"/>
                <w:sz w:val="16"/>
                <w:szCs w:val="16"/>
              </w:rPr>
            </w:pPr>
            <w:ins w:id="34811" w:author="Στάθης Καπ" w:date="2023-03-09T06:34:00Z">
              <w:r>
                <w:rPr>
                  <w:rFonts w:ascii="Calibri" w:hAnsi="Calibri" w:cstheme="minorHAnsi"/>
                  <w:color w:val="000000"/>
                  <w:sz w:val="16"/>
                  <w:szCs w:val="16"/>
                </w:rPr>
                <w:t>0.62</w:t>
              </w:r>
            </w:ins>
          </w:p>
        </w:tc>
        <w:tc>
          <w:tcPr>
            <w:tcW w:w="454" w:type="dxa"/>
            <w:vAlign w:val="center"/>
          </w:tcPr>
          <w:p w14:paraId="7CD0E42D" w14:textId="74581D0A" w:rsidR="001C06FA" w:rsidRPr="007E0F91" w:rsidRDefault="001C06FA" w:rsidP="001C06FA">
            <w:pPr>
              <w:jc w:val="center"/>
              <w:rPr>
                <w:ins w:id="34812" w:author="Στάθης Καπ" w:date="2023-03-09T06:32:00Z"/>
                <w:sz w:val="16"/>
                <w:szCs w:val="16"/>
              </w:rPr>
            </w:pPr>
            <w:ins w:id="34813" w:author="Στάθης Καπ" w:date="2023-03-09T06:3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77777777" w:rsidR="001C06FA" w:rsidRPr="007E0F91" w:rsidRDefault="001C06FA" w:rsidP="001C06FA">
            <w:pPr>
              <w:jc w:val="center"/>
              <w:rPr>
                <w:ins w:id="34814" w:author="Στάθης Καπ" w:date="2023-03-09T06:32:00Z"/>
                <w:sz w:val="16"/>
                <w:szCs w:val="16"/>
              </w:rPr>
            </w:pPr>
          </w:p>
        </w:tc>
        <w:tc>
          <w:tcPr>
            <w:tcW w:w="453" w:type="dxa"/>
            <w:tcBorders>
              <w:left w:val="single" w:sz="4" w:space="0" w:color="auto"/>
            </w:tcBorders>
            <w:vAlign w:val="center"/>
          </w:tcPr>
          <w:p w14:paraId="35C766BA" w14:textId="68E8612B" w:rsidR="001C06FA" w:rsidRPr="007E0F91" w:rsidRDefault="001C06FA" w:rsidP="001C06FA">
            <w:pPr>
              <w:jc w:val="center"/>
              <w:rPr>
                <w:ins w:id="34815" w:author="Στάθης Καπ" w:date="2023-03-09T06:32:00Z"/>
                <w:sz w:val="16"/>
                <w:szCs w:val="16"/>
              </w:rPr>
            </w:pPr>
            <w:ins w:id="34816" w:author="Στάθης Καπ" w:date="2023-03-09T06:34:00Z">
              <w:r>
                <w:rPr>
                  <w:rFonts w:ascii="Calibri" w:hAnsi="Calibri" w:cs="Calibri"/>
                  <w:color w:val="000000"/>
                  <w:sz w:val="16"/>
                  <w:szCs w:val="16"/>
                </w:rPr>
                <w:t>1423</w:t>
              </w:r>
            </w:ins>
          </w:p>
        </w:tc>
        <w:tc>
          <w:tcPr>
            <w:tcW w:w="454" w:type="dxa"/>
            <w:vAlign w:val="center"/>
          </w:tcPr>
          <w:p w14:paraId="3DBCBBB9" w14:textId="6C831A1C" w:rsidR="001C06FA" w:rsidRPr="007E0F91" w:rsidRDefault="001C06FA" w:rsidP="001C06FA">
            <w:pPr>
              <w:jc w:val="center"/>
              <w:rPr>
                <w:ins w:id="34817" w:author="Στάθης Καπ" w:date="2023-03-09T06:32:00Z"/>
                <w:sz w:val="16"/>
                <w:szCs w:val="16"/>
              </w:rPr>
            </w:pPr>
            <w:ins w:id="34818" w:author="Στάθης Καπ" w:date="2023-03-09T06:34:00Z">
              <w:r>
                <w:rPr>
                  <w:rFonts w:ascii="Calibri" w:hAnsi="Calibri" w:cstheme="minorHAnsi"/>
                  <w:color w:val="000000"/>
                  <w:sz w:val="16"/>
                  <w:szCs w:val="16"/>
                </w:rPr>
                <w:t>1.39</w:t>
              </w:r>
            </w:ins>
          </w:p>
        </w:tc>
        <w:tc>
          <w:tcPr>
            <w:tcW w:w="454" w:type="dxa"/>
            <w:vAlign w:val="center"/>
          </w:tcPr>
          <w:p w14:paraId="0C7A6CFF" w14:textId="06224A45" w:rsidR="001C06FA" w:rsidRPr="007E0F91" w:rsidRDefault="001C06FA" w:rsidP="001C06FA">
            <w:pPr>
              <w:jc w:val="center"/>
              <w:rPr>
                <w:ins w:id="34819" w:author="Στάθης Καπ" w:date="2023-03-09T06:32:00Z"/>
                <w:sz w:val="16"/>
                <w:szCs w:val="16"/>
              </w:rPr>
            </w:pPr>
            <w:ins w:id="34820" w:author="Στάθης Καπ" w:date="2023-03-09T06:34:00Z">
              <w:r>
                <w:rPr>
                  <w:rFonts w:ascii="Calibri" w:hAnsi="Calibri" w:cs="Calibri"/>
                  <w:color w:val="000000"/>
                  <w:sz w:val="16"/>
                  <w:szCs w:val="16"/>
                </w:rPr>
                <w:t>0.451</w:t>
              </w:r>
            </w:ins>
          </w:p>
        </w:tc>
        <w:tc>
          <w:tcPr>
            <w:tcW w:w="454" w:type="dxa"/>
            <w:tcBorders>
              <w:right w:val="single" w:sz="4" w:space="0" w:color="auto"/>
            </w:tcBorders>
            <w:vAlign w:val="center"/>
          </w:tcPr>
          <w:p w14:paraId="4FB41C5F" w14:textId="77777777" w:rsidR="001C06FA" w:rsidRPr="007E0F91" w:rsidRDefault="001C06FA" w:rsidP="001C06FA">
            <w:pPr>
              <w:jc w:val="center"/>
              <w:rPr>
                <w:ins w:id="34821" w:author="Στάθης Καπ" w:date="2023-03-09T06:32:00Z"/>
                <w:sz w:val="16"/>
                <w:szCs w:val="16"/>
              </w:rPr>
            </w:pPr>
          </w:p>
        </w:tc>
        <w:tc>
          <w:tcPr>
            <w:tcW w:w="453" w:type="dxa"/>
            <w:tcBorders>
              <w:left w:val="single" w:sz="4" w:space="0" w:color="auto"/>
            </w:tcBorders>
            <w:vAlign w:val="center"/>
          </w:tcPr>
          <w:p w14:paraId="4BB14905" w14:textId="481A862D" w:rsidR="001C06FA" w:rsidRPr="007E0F91" w:rsidRDefault="001C06FA" w:rsidP="001C06FA">
            <w:pPr>
              <w:jc w:val="center"/>
              <w:rPr>
                <w:ins w:id="34822" w:author="Στάθης Καπ" w:date="2023-03-09T06:32:00Z"/>
                <w:sz w:val="16"/>
                <w:szCs w:val="16"/>
              </w:rPr>
            </w:pPr>
            <w:ins w:id="34823" w:author="Στάθης Καπ" w:date="2023-03-09T06:35:00Z">
              <w:r>
                <w:rPr>
                  <w:rFonts w:ascii="Calibri" w:hAnsi="Calibri" w:cs="Calibri"/>
                  <w:color w:val="000000"/>
                  <w:sz w:val="16"/>
                  <w:szCs w:val="16"/>
                </w:rPr>
                <w:t>1415</w:t>
              </w:r>
            </w:ins>
          </w:p>
        </w:tc>
        <w:tc>
          <w:tcPr>
            <w:tcW w:w="454" w:type="dxa"/>
            <w:vAlign w:val="center"/>
          </w:tcPr>
          <w:p w14:paraId="6B4B1CDB" w14:textId="7F773FA8" w:rsidR="001C06FA" w:rsidRPr="007E0F91" w:rsidRDefault="001C06FA" w:rsidP="001C06FA">
            <w:pPr>
              <w:jc w:val="center"/>
              <w:rPr>
                <w:ins w:id="34824" w:author="Στάθης Καπ" w:date="2023-03-09T06:32:00Z"/>
                <w:sz w:val="16"/>
                <w:szCs w:val="16"/>
              </w:rPr>
            </w:pPr>
            <w:ins w:id="34825" w:author="Στάθης Καπ" w:date="2023-03-09T06:35:00Z">
              <w:r>
                <w:rPr>
                  <w:rFonts w:ascii="Calibri" w:hAnsi="Calibri" w:cstheme="minorHAnsi"/>
                  <w:color w:val="000000"/>
                  <w:sz w:val="16"/>
                  <w:szCs w:val="16"/>
                </w:rPr>
                <w:t>1.94</w:t>
              </w:r>
            </w:ins>
          </w:p>
        </w:tc>
        <w:tc>
          <w:tcPr>
            <w:tcW w:w="454" w:type="dxa"/>
            <w:vAlign w:val="center"/>
          </w:tcPr>
          <w:p w14:paraId="3B9EE7CF" w14:textId="774849E1" w:rsidR="001C06FA" w:rsidRPr="007E0F91" w:rsidRDefault="001C06FA" w:rsidP="001C06FA">
            <w:pPr>
              <w:jc w:val="center"/>
              <w:rPr>
                <w:ins w:id="34826" w:author="Στάθης Καπ" w:date="2023-03-09T06:32:00Z"/>
                <w:sz w:val="16"/>
                <w:szCs w:val="16"/>
              </w:rPr>
            </w:pPr>
            <w:ins w:id="34827" w:author="Στάθης Καπ" w:date="2023-03-09T06:35: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7777777" w:rsidR="001C06FA" w:rsidRPr="007E0F91" w:rsidRDefault="001C06FA" w:rsidP="001C06FA">
            <w:pPr>
              <w:jc w:val="center"/>
              <w:rPr>
                <w:ins w:id="34828" w:author="Στάθης Καπ" w:date="2023-03-09T06:32:00Z"/>
                <w:sz w:val="16"/>
                <w:szCs w:val="16"/>
              </w:rPr>
            </w:pPr>
          </w:p>
        </w:tc>
      </w:tr>
      <w:tr w:rsidR="001C06FA" w14:paraId="4EB51AE7" w14:textId="77777777" w:rsidTr="009861B1">
        <w:trPr>
          <w:trHeight w:val="170"/>
          <w:jc w:val="center"/>
          <w:ins w:id="348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1C06FA" w:rsidRPr="007E0F91" w:rsidRDefault="001C06FA" w:rsidP="001C06FA">
            <w:pPr>
              <w:jc w:val="center"/>
              <w:rPr>
                <w:ins w:id="34830" w:author="Στάθης Καπ" w:date="2023-03-09T06:32:00Z"/>
                <w:sz w:val="16"/>
                <w:szCs w:val="16"/>
              </w:rPr>
            </w:pPr>
            <w:ins w:id="34831"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14D732D9" w:rsidR="001C06FA" w:rsidRPr="007E0F91" w:rsidRDefault="001C06FA" w:rsidP="001C06FA">
            <w:pPr>
              <w:jc w:val="center"/>
              <w:rPr>
                <w:ins w:id="34832" w:author="Στάθης Καπ" w:date="2023-03-09T06:32:00Z"/>
                <w:sz w:val="16"/>
                <w:szCs w:val="16"/>
              </w:rPr>
            </w:pPr>
            <w:ins w:id="34833"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EC65D97" w:rsidR="001C06FA" w:rsidRPr="007E0F91" w:rsidRDefault="001C06FA" w:rsidP="001C06FA">
            <w:pPr>
              <w:jc w:val="center"/>
              <w:rPr>
                <w:ins w:id="34834" w:author="Στάθης Καπ" w:date="2023-03-09T06:32:00Z"/>
                <w:sz w:val="16"/>
                <w:szCs w:val="16"/>
              </w:rPr>
            </w:pPr>
            <w:ins w:id="34835"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072A42BD" w14:textId="46D2AD53" w:rsidR="001C06FA" w:rsidRPr="007E0F91" w:rsidRDefault="001C06FA" w:rsidP="001C06FA">
            <w:pPr>
              <w:jc w:val="center"/>
              <w:rPr>
                <w:ins w:id="34836" w:author="Στάθης Καπ" w:date="2023-03-09T06:32:00Z"/>
                <w:sz w:val="16"/>
                <w:szCs w:val="16"/>
              </w:rPr>
            </w:pPr>
            <w:ins w:id="34837" w:author="Στάθης Καπ" w:date="2023-03-09T06:33:00Z">
              <w:r>
                <w:rPr>
                  <w:rFonts w:ascii="Calibri" w:hAnsi="Calibri" w:cs="Calibri"/>
                  <w:color w:val="000000"/>
                  <w:sz w:val="16"/>
                  <w:szCs w:val="16"/>
                </w:rPr>
                <w:t>1458</w:t>
              </w:r>
            </w:ins>
          </w:p>
        </w:tc>
        <w:tc>
          <w:tcPr>
            <w:tcW w:w="708" w:type="dxa"/>
            <w:vAlign w:val="center"/>
          </w:tcPr>
          <w:p w14:paraId="7B4F1184" w14:textId="0F6E1AF6" w:rsidR="001C06FA" w:rsidRPr="007E0F91" w:rsidRDefault="001C06FA" w:rsidP="001C06FA">
            <w:pPr>
              <w:jc w:val="center"/>
              <w:rPr>
                <w:ins w:id="34838" w:author="Στάθης Καπ" w:date="2023-03-09T06:32:00Z"/>
                <w:sz w:val="16"/>
                <w:szCs w:val="16"/>
              </w:rPr>
            </w:pPr>
            <w:ins w:id="34839"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235FF263" w14:textId="30805A00" w:rsidR="001C06FA" w:rsidRPr="007E0F91" w:rsidRDefault="001C06FA" w:rsidP="001C06FA">
            <w:pPr>
              <w:jc w:val="center"/>
              <w:rPr>
                <w:ins w:id="34840" w:author="Στάθης Καπ" w:date="2023-03-09T06:32:00Z"/>
                <w:sz w:val="16"/>
                <w:szCs w:val="16"/>
              </w:rPr>
            </w:pPr>
            <w:ins w:id="34841" w:author="Στάθης Καπ" w:date="2023-03-09T06:33:00Z">
              <w:r>
                <w:rPr>
                  <w:rFonts w:ascii="Calibri" w:hAnsi="Calibri" w:cs="Calibri"/>
                  <w:color w:val="000000"/>
                  <w:sz w:val="16"/>
                  <w:szCs w:val="16"/>
                </w:rPr>
                <w:t>0.308</w:t>
              </w:r>
            </w:ins>
          </w:p>
        </w:tc>
        <w:tc>
          <w:tcPr>
            <w:tcW w:w="453" w:type="dxa"/>
            <w:tcBorders>
              <w:left w:val="single" w:sz="4" w:space="0" w:color="auto"/>
            </w:tcBorders>
            <w:vAlign w:val="center"/>
          </w:tcPr>
          <w:p w14:paraId="32E27624" w14:textId="3279F937" w:rsidR="001C06FA" w:rsidRPr="007E0F91" w:rsidRDefault="001C06FA" w:rsidP="001C06FA">
            <w:pPr>
              <w:jc w:val="center"/>
              <w:rPr>
                <w:ins w:id="34842" w:author="Στάθης Καπ" w:date="2023-03-09T06:32:00Z"/>
                <w:sz w:val="16"/>
                <w:szCs w:val="16"/>
              </w:rPr>
            </w:pPr>
            <w:ins w:id="34843" w:author="Στάθης Καπ" w:date="2023-03-09T06:33:00Z">
              <w:r>
                <w:rPr>
                  <w:rFonts w:ascii="Calibri" w:hAnsi="Calibri" w:cs="Calibri"/>
                  <w:color w:val="000000"/>
                  <w:sz w:val="16"/>
                  <w:szCs w:val="16"/>
                </w:rPr>
                <w:t>1458</w:t>
              </w:r>
            </w:ins>
          </w:p>
        </w:tc>
        <w:tc>
          <w:tcPr>
            <w:tcW w:w="454" w:type="dxa"/>
            <w:vAlign w:val="center"/>
          </w:tcPr>
          <w:p w14:paraId="34DB0311" w14:textId="6E562362" w:rsidR="001C06FA" w:rsidRPr="007E0F91" w:rsidRDefault="001C06FA" w:rsidP="001C06FA">
            <w:pPr>
              <w:jc w:val="center"/>
              <w:rPr>
                <w:ins w:id="34844" w:author="Στάθης Καπ" w:date="2023-03-09T06:32:00Z"/>
                <w:sz w:val="16"/>
                <w:szCs w:val="16"/>
              </w:rPr>
            </w:pPr>
            <w:ins w:id="34845" w:author="Στάθης Καπ" w:date="2023-03-09T06:34:00Z">
              <w:r>
                <w:rPr>
                  <w:rFonts w:ascii="Calibri" w:hAnsi="Calibri" w:cstheme="minorHAnsi"/>
                  <w:color w:val="000000"/>
                  <w:sz w:val="16"/>
                  <w:szCs w:val="16"/>
                </w:rPr>
                <w:t>0</w:t>
              </w:r>
            </w:ins>
          </w:p>
        </w:tc>
        <w:tc>
          <w:tcPr>
            <w:tcW w:w="454" w:type="dxa"/>
            <w:vAlign w:val="center"/>
          </w:tcPr>
          <w:p w14:paraId="511181A9" w14:textId="735EFAF8" w:rsidR="001C06FA" w:rsidRPr="007E0F91" w:rsidRDefault="001C06FA" w:rsidP="001C06FA">
            <w:pPr>
              <w:jc w:val="center"/>
              <w:rPr>
                <w:ins w:id="34846" w:author="Στάθης Καπ" w:date="2023-03-09T06:32:00Z"/>
                <w:sz w:val="16"/>
                <w:szCs w:val="16"/>
              </w:rPr>
            </w:pPr>
            <w:ins w:id="34847" w:author="Στάθης Καπ" w:date="2023-03-09T06:33:00Z">
              <w:r>
                <w:rPr>
                  <w:rFonts w:ascii="Calibri" w:hAnsi="Calibri" w:cs="Calibri"/>
                  <w:color w:val="000000"/>
                  <w:sz w:val="16"/>
                  <w:szCs w:val="16"/>
                </w:rPr>
                <w:t>0.19</w:t>
              </w:r>
            </w:ins>
          </w:p>
        </w:tc>
        <w:tc>
          <w:tcPr>
            <w:tcW w:w="457" w:type="dxa"/>
            <w:tcBorders>
              <w:right w:val="single" w:sz="4" w:space="0" w:color="auto"/>
            </w:tcBorders>
            <w:vAlign w:val="center"/>
          </w:tcPr>
          <w:p w14:paraId="27A80C1C" w14:textId="77777777" w:rsidR="001C06FA" w:rsidRPr="007E0F91" w:rsidRDefault="001C06FA" w:rsidP="001C06FA">
            <w:pPr>
              <w:jc w:val="center"/>
              <w:rPr>
                <w:ins w:id="34848" w:author="Στάθης Καπ" w:date="2023-03-09T06:32:00Z"/>
                <w:sz w:val="16"/>
                <w:szCs w:val="16"/>
              </w:rPr>
            </w:pPr>
          </w:p>
        </w:tc>
        <w:tc>
          <w:tcPr>
            <w:tcW w:w="453" w:type="dxa"/>
            <w:tcBorders>
              <w:left w:val="single" w:sz="4" w:space="0" w:color="auto"/>
            </w:tcBorders>
            <w:vAlign w:val="center"/>
          </w:tcPr>
          <w:p w14:paraId="74E54E3C" w14:textId="35E499EB" w:rsidR="001C06FA" w:rsidRPr="007E0F91" w:rsidRDefault="001C06FA" w:rsidP="001C06FA">
            <w:pPr>
              <w:jc w:val="center"/>
              <w:rPr>
                <w:ins w:id="34849" w:author="Στάθης Καπ" w:date="2023-03-09T06:32:00Z"/>
                <w:sz w:val="16"/>
                <w:szCs w:val="16"/>
              </w:rPr>
            </w:pPr>
            <w:ins w:id="34850" w:author="Στάθης Καπ" w:date="2023-03-09T06:34:00Z">
              <w:r>
                <w:rPr>
                  <w:rFonts w:ascii="Calibri" w:hAnsi="Calibri" w:cs="Calibri"/>
                  <w:color w:val="000000"/>
                  <w:sz w:val="16"/>
                  <w:szCs w:val="16"/>
                </w:rPr>
                <w:t>1458</w:t>
              </w:r>
            </w:ins>
          </w:p>
        </w:tc>
        <w:tc>
          <w:tcPr>
            <w:tcW w:w="454" w:type="dxa"/>
            <w:vAlign w:val="center"/>
          </w:tcPr>
          <w:p w14:paraId="1BF73941" w14:textId="7C8D9D54" w:rsidR="001C06FA" w:rsidRPr="007E0F91" w:rsidRDefault="001C06FA" w:rsidP="001C06FA">
            <w:pPr>
              <w:jc w:val="center"/>
              <w:rPr>
                <w:ins w:id="34851" w:author="Στάθης Καπ" w:date="2023-03-09T06:32:00Z"/>
                <w:sz w:val="16"/>
                <w:szCs w:val="16"/>
              </w:rPr>
            </w:pPr>
            <w:ins w:id="34852" w:author="Στάθης Καπ" w:date="2023-03-09T06:34:00Z">
              <w:r>
                <w:rPr>
                  <w:rFonts w:ascii="Calibri" w:hAnsi="Calibri" w:cstheme="minorHAnsi"/>
                  <w:color w:val="000000"/>
                  <w:sz w:val="16"/>
                  <w:szCs w:val="16"/>
                </w:rPr>
                <w:t>0</w:t>
              </w:r>
            </w:ins>
          </w:p>
        </w:tc>
        <w:tc>
          <w:tcPr>
            <w:tcW w:w="454" w:type="dxa"/>
            <w:vAlign w:val="center"/>
          </w:tcPr>
          <w:p w14:paraId="765C23FD" w14:textId="6C87FAA0" w:rsidR="001C06FA" w:rsidRPr="007E0F91" w:rsidRDefault="001C06FA" w:rsidP="001C06FA">
            <w:pPr>
              <w:jc w:val="center"/>
              <w:rPr>
                <w:ins w:id="34853" w:author="Στάθης Καπ" w:date="2023-03-09T06:32:00Z"/>
                <w:sz w:val="16"/>
                <w:szCs w:val="16"/>
              </w:rPr>
            </w:pPr>
            <w:ins w:id="34854" w:author="Στάθης Καπ" w:date="2023-03-09T06:34:00Z">
              <w:r>
                <w:rPr>
                  <w:rFonts w:ascii="Calibri" w:hAnsi="Calibri" w:cs="Calibri"/>
                  <w:color w:val="000000"/>
                  <w:sz w:val="16"/>
                  <w:szCs w:val="16"/>
                </w:rPr>
                <w:t>0.473</w:t>
              </w:r>
            </w:ins>
          </w:p>
        </w:tc>
        <w:tc>
          <w:tcPr>
            <w:tcW w:w="454" w:type="dxa"/>
            <w:tcBorders>
              <w:right w:val="single" w:sz="4" w:space="0" w:color="auto"/>
            </w:tcBorders>
            <w:vAlign w:val="center"/>
          </w:tcPr>
          <w:p w14:paraId="47DD95A6" w14:textId="77777777" w:rsidR="001C06FA" w:rsidRPr="007E0F91" w:rsidRDefault="001C06FA" w:rsidP="001C06FA">
            <w:pPr>
              <w:jc w:val="center"/>
              <w:rPr>
                <w:ins w:id="34855" w:author="Στάθης Καπ" w:date="2023-03-09T06:32:00Z"/>
                <w:sz w:val="16"/>
                <w:szCs w:val="16"/>
              </w:rPr>
            </w:pPr>
          </w:p>
        </w:tc>
        <w:tc>
          <w:tcPr>
            <w:tcW w:w="453" w:type="dxa"/>
            <w:tcBorders>
              <w:left w:val="single" w:sz="4" w:space="0" w:color="auto"/>
            </w:tcBorders>
            <w:vAlign w:val="center"/>
          </w:tcPr>
          <w:p w14:paraId="1AC2DB25" w14:textId="3C9A55EC" w:rsidR="001C06FA" w:rsidRPr="007E0F91" w:rsidRDefault="001C06FA" w:rsidP="001C06FA">
            <w:pPr>
              <w:jc w:val="center"/>
              <w:rPr>
                <w:ins w:id="34856" w:author="Στάθης Καπ" w:date="2023-03-09T06:32:00Z"/>
                <w:sz w:val="16"/>
                <w:szCs w:val="16"/>
              </w:rPr>
            </w:pPr>
            <w:ins w:id="34857" w:author="Στάθης Καπ" w:date="2023-03-09T06:35:00Z">
              <w:r>
                <w:rPr>
                  <w:rFonts w:ascii="Calibri" w:hAnsi="Calibri" w:cs="Calibri"/>
                  <w:color w:val="000000"/>
                  <w:sz w:val="16"/>
                  <w:szCs w:val="16"/>
                </w:rPr>
                <w:t>1447</w:t>
              </w:r>
            </w:ins>
          </w:p>
        </w:tc>
        <w:tc>
          <w:tcPr>
            <w:tcW w:w="454" w:type="dxa"/>
            <w:vAlign w:val="center"/>
          </w:tcPr>
          <w:p w14:paraId="405DEC1D" w14:textId="1CD1FE07" w:rsidR="001C06FA" w:rsidRPr="007E0F91" w:rsidRDefault="001C06FA" w:rsidP="001C06FA">
            <w:pPr>
              <w:jc w:val="center"/>
              <w:rPr>
                <w:ins w:id="34858" w:author="Στάθης Καπ" w:date="2023-03-09T06:32:00Z"/>
                <w:sz w:val="16"/>
                <w:szCs w:val="16"/>
              </w:rPr>
            </w:pPr>
            <w:ins w:id="34859" w:author="Στάθης Καπ" w:date="2023-03-09T06:35:00Z">
              <w:r>
                <w:rPr>
                  <w:rFonts w:ascii="Calibri" w:hAnsi="Calibri" w:cstheme="minorHAnsi"/>
                  <w:color w:val="000000"/>
                  <w:sz w:val="16"/>
                  <w:szCs w:val="16"/>
                </w:rPr>
                <w:t>0.75</w:t>
              </w:r>
            </w:ins>
          </w:p>
        </w:tc>
        <w:tc>
          <w:tcPr>
            <w:tcW w:w="454" w:type="dxa"/>
            <w:vAlign w:val="center"/>
          </w:tcPr>
          <w:p w14:paraId="6E37EDEC" w14:textId="2B473D04" w:rsidR="001C06FA" w:rsidRPr="007E0F91" w:rsidRDefault="001C06FA" w:rsidP="001C06FA">
            <w:pPr>
              <w:jc w:val="center"/>
              <w:rPr>
                <w:ins w:id="34860" w:author="Στάθης Καπ" w:date="2023-03-09T06:32:00Z"/>
                <w:sz w:val="16"/>
                <w:szCs w:val="16"/>
              </w:rPr>
            </w:pPr>
            <w:ins w:id="34861" w:author="Στάθης Καπ" w:date="2023-03-09T06:35:00Z">
              <w:r>
                <w:rPr>
                  <w:rFonts w:ascii="Calibri" w:hAnsi="Calibri" w:cs="Calibri"/>
                  <w:color w:val="000000"/>
                  <w:sz w:val="16"/>
                  <w:szCs w:val="16"/>
                </w:rPr>
                <w:t>0.207</w:t>
              </w:r>
            </w:ins>
          </w:p>
        </w:tc>
        <w:tc>
          <w:tcPr>
            <w:tcW w:w="461" w:type="dxa"/>
            <w:tcBorders>
              <w:right w:val="single" w:sz="4" w:space="0" w:color="auto"/>
            </w:tcBorders>
            <w:vAlign w:val="center"/>
          </w:tcPr>
          <w:p w14:paraId="72AF6B52" w14:textId="77777777" w:rsidR="001C06FA" w:rsidRPr="007E0F91" w:rsidRDefault="001C06FA" w:rsidP="001C06FA">
            <w:pPr>
              <w:jc w:val="center"/>
              <w:rPr>
                <w:ins w:id="34862" w:author="Στάθης Καπ" w:date="2023-03-09T06:32:00Z"/>
                <w:sz w:val="16"/>
                <w:szCs w:val="16"/>
              </w:rPr>
            </w:pPr>
          </w:p>
        </w:tc>
      </w:tr>
      <w:tr w:rsidR="001C06FA" w14:paraId="424954FA" w14:textId="77777777" w:rsidTr="009861B1">
        <w:trPr>
          <w:trHeight w:val="170"/>
          <w:jc w:val="center"/>
          <w:ins w:id="348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1C06FA" w:rsidRPr="007E0F91" w:rsidRDefault="001C06FA" w:rsidP="001C06FA">
            <w:pPr>
              <w:jc w:val="center"/>
              <w:rPr>
                <w:ins w:id="34864" w:author="Στάθης Καπ" w:date="2023-03-09T06:32:00Z"/>
                <w:sz w:val="16"/>
                <w:szCs w:val="16"/>
              </w:rPr>
            </w:pPr>
            <w:ins w:id="34865"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3B012A85" w:rsidR="001C06FA" w:rsidRPr="007E0F91" w:rsidRDefault="001C06FA" w:rsidP="001C06FA">
            <w:pPr>
              <w:jc w:val="center"/>
              <w:rPr>
                <w:ins w:id="34866" w:author="Στάθης Καπ" w:date="2023-03-09T06:32:00Z"/>
                <w:sz w:val="16"/>
                <w:szCs w:val="16"/>
              </w:rPr>
            </w:pPr>
            <w:ins w:id="34867"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6C900CA" w:rsidR="001C06FA" w:rsidRPr="007E0F91" w:rsidRDefault="001C06FA" w:rsidP="001C06FA">
            <w:pPr>
              <w:jc w:val="center"/>
              <w:rPr>
                <w:ins w:id="34868" w:author="Στάθης Καπ" w:date="2023-03-09T06:32:00Z"/>
                <w:sz w:val="16"/>
                <w:szCs w:val="16"/>
              </w:rPr>
            </w:pPr>
            <w:ins w:id="34869"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59A71EF8" w14:textId="1B503101" w:rsidR="001C06FA" w:rsidRPr="007E0F91" w:rsidRDefault="001C06FA" w:rsidP="001C06FA">
            <w:pPr>
              <w:jc w:val="center"/>
              <w:rPr>
                <w:ins w:id="34870" w:author="Στάθης Καπ" w:date="2023-03-09T06:32:00Z"/>
                <w:sz w:val="16"/>
                <w:szCs w:val="16"/>
              </w:rPr>
            </w:pPr>
            <w:ins w:id="34871" w:author="Στάθης Καπ" w:date="2023-03-09T06:33:00Z">
              <w:r>
                <w:rPr>
                  <w:rFonts w:ascii="Calibri" w:hAnsi="Calibri" w:cs="Calibri"/>
                  <w:color w:val="000000"/>
                  <w:sz w:val="16"/>
                  <w:szCs w:val="16"/>
                </w:rPr>
                <w:t>1458</w:t>
              </w:r>
            </w:ins>
          </w:p>
        </w:tc>
        <w:tc>
          <w:tcPr>
            <w:tcW w:w="708" w:type="dxa"/>
            <w:vAlign w:val="center"/>
          </w:tcPr>
          <w:p w14:paraId="7B5C04FB" w14:textId="0E0D00C0" w:rsidR="001C06FA" w:rsidRPr="007E0F91" w:rsidRDefault="001C06FA" w:rsidP="001C06FA">
            <w:pPr>
              <w:jc w:val="center"/>
              <w:rPr>
                <w:ins w:id="34872" w:author="Στάθης Καπ" w:date="2023-03-09T06:32:00Z"/>
                <w:sz w:val="16"/>
                <w:szCs w:val="16"/>
              </w:rPr>
            </w:pPr>
            <w:ins w:id="34873"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1437F8D0" w14:textId="47097A28" w:rsidR="001C06FA" w:rsidRPr="007E0F91" w:rsidRDefault="001C06FA" w:rsidP="001C06FA">
            <w:pPr>
              <w:jc w:val="center"/>
              <w:rPr>
                <w:ins w:id="34874" w:author="Στάθης Καπ" w:date="2023-03-09T06:32:00Z"/>
                <w:sz w:val="16"/>
                <w:szCs w:val="16"/>
              </w:rPr>
            </w:pPr>
            <w:ins w:id="34875" w:author="Στάθης Καπ" w:date="2023-03-09T06:33:00Z">
              <w:r>
                <w:rPr>
                  <w:rFonts w:ascii="Calibri" w:hAnsi="Calibri" w:cs="Calibri"/>
                  <w:color w:val="000000"/>
                  <w:sz w:val="16"/>
                  <w:szCs w:val="16"/>
                </w:rPr>
                <w:t>0.149</w:t>
              </w:r>
            </w:ins>
          </w:p>
        </w:tc>
        <w:tc>
          <w:tcPr>
            <w:tcW w:w="453" w:type="dxa"/>
            <w:tcBorders>
              <w:left w:val="single" w:sz="4" w:space="0" w:color="auto"/>
            </w:tcBorders>
            <w:vAlign w:val="center"/>
          </w:tcPr>
          <w:p w14:paraId="4250FF21" w14:textId="0C5A87A7" w:rsidR="001C06FA" w:rsidRPr="007E0F91" w:rsidRDefault="001C06FA" w:rsidP="001C06FA">
            <w:pPr>
              <w:jc w:val="center"/>
              <w:rPr>
                <w:ins w:id="34876" w:author="Στάθης Καπ" w:date="2023-03-09T06:32:00Z"/>
                <w:sz w:val="16"/>
                <w:szCs w:val="16"/>
              </w:rPr>
            </w:pPr>
            <w:ins w:id="34877" w:author="Στάθης Καπ" w:date="2023-03-09T06:33:00Z">
              <w:r>
                <w:rPr>
                  <w:rFonts w:ascii="Calibri" w:hAnsi="Calibri" w:cs="Calibri"/>
                  <w:color w:val="000000"/>
                  <w:sz w:val="16"/>
                  <w:szCs w:val="16"/>
                </w:rPr>
                <w:t>1458</w:t>
              </w:r>
            </w:ins>
          </w:p>
        </w:tc>
        <w:tc>
          <w:tcPr>
            <w:tcW w:w="454" w:type="dxa"/>
            <w:vAlign w:val="center"/>
          </w:tcPr>
          <w:p w14:paraId="38587E57" w14:textId="79986394" w:rsidR="001C06FA" w:rsidRPr="007E0F91" w:rsidRDefault="001C06FA" w:rsidP="001C06FA">
            <w:pPr>
              <w:jc w:val="center"/>
              <w:rPr>
                <w:ins w:id="34878" w:author="Στάθης Καπ" w:date="2023-03-09T06:32:00Z"/>
                <w:sz w:val="16"/>
                <w:szCs w:val="16"/>
              </w:rPr>
            </w:pPr>
            <w:ins w:id="34879" w:author="Στάθης Καπ" w:date="2023-03-09T06:34:00Z">
              <w:r>
                <w:rPr>
                  <w:rFonts w:ascii="Calibri" w:hAnsi="Calibri" w:cstheme="minorHAnsi"/>
                  <w:color w:val="000000"/>
                  <w:sz w:val="16"/>
                  <w:szCs w:val="16"/>
                </w:rPr>
                <w:t>0</w:t>
              </w:r>
            </w:ins>
          </w:p>
        </w:tc>
        <w:tc>
          <w:tcPr>
            <w:tcW w:w="454" w:type="dxa"/>
            <w:vAlign w:val="center"/>
          </w:tcPr>
          <w:p w14:paraId="35F391EB" w14:textId="1DCF037E" w:rsidR="001C06FA" w:rsidRPr="007E0F91" w:rsidRDefault="001C06FA" w:rsidP="001C06FA">
            <w:pPr>
              <w:jc w:val="center"/>
              <w:rPr>
                <w:ins w:id="34880" w:author="Στάθης Καπ" w:date="2023-03-09T06:32:00Z"/>
                <w:sz w:val="16"/>
                <w:szCs w:val="16"/>
              </w:rPr>
            </w:pPr>
            <w:ins w:id="34881" w:author="Στάθης Καπ" w:date="2023-03-09T06:3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7777777" w:rsidR="001C06FA" w:rsidRPr="007E0F91" w:rsidRDefault="001C06FA" w:rsidP="001C06FA">
            <w:pPr>
              <w:jc w:val="center"/>
              <w:rPr>
                <w:ins w:id="34882" w:author="Στάθης Καπ" w:date="2023-03-09T06:32:00Z"/>
                <w:sz w:val="16"/>
                <w:szCs w:val="16"/>
              </w:rPr>
            </w:pPr>
          </w:p>
        </w:tc>
        <w:tc>
          <w:tcPr>
            <w:tcW w:w="453" w:type="dxa"/>
            <w:tcBorders>
              <w:left w:val="single" w:sz="4" w:space="0" w:color="auto"/>
            </w:tcBorders>
            <w:vAlign w:val="center"/>
          </w:tcPr>
          <w:p w14:paraId="79EDDFB6" w14:textId="1DF1AA69" w:rsidR="001C06FA" w:rsidRPr="007E0F91" w:rsidRDefault="001C06FA" w:rsidP="001C06FA">
            <w:pPr>
              <w:jc w:val="center"/>
              <w:rPr>
                <w:ins w:id="34883" w:author="Στάθης Καπ" w:date="2023-03-09T06:32:00Z"/>
                <w:sz w:val="16"/>
                <w:szCs w:val="16"/>
              </w:rPr>
            </w:pPr>
            <w:ins w:id="34884" w:author="Στάθης Καπ" w:date="2023-03-09T06:34:00Z">
              <w:r>
                <w:rPr>
                  <w:rFonts w:ascii="Calibri" w:hAnsi="Calibri" w:cs="Calibri"/>
                  <w:color w:val="000000"/>
                  <w:sz w:val="16"/>
                  <w:szCs w:val="16"/>
                </w:rPr>
                <w:t>1445</w:t>
              </w:r>
            </w:ins>
          </w:p>
        </w:tc>
        <w:tc>
          <w:tcPr>
            <w:tcW w:w="454" w:type="dxa"/>
            <w:vAlign w:val="center"/>
          </w:tcPr>
          <w:p w14:paraId="35AC3B29" w14:textId="5FD994C7" w:rsidR="001C06FA" w:rsidRPr="007E0F91" w:rsidRDefault="001C06FA" w:rsidP="001C06FA">
            <w:pPr>
              <w:jc w:val="center"/>
              <w:rPr>
                <w:ins w:id="34885" w:author="Στάθης Καπ" w:date="2023-03-09T06:32:00Z"/>
                <w:sz w:val="16"/>
                <w:szCs w:val="16"/>
              </w:rPr>
            </w:pPr>
            <w:ins w:id="34886" w:author="Στάθης Καπ" w:date="2023-03-09T06:34:00Z">
              <w:r>
                <w:rPr>
                  <w:rFonts w:ascii="Calibri" w:hAnsi="Calibri" w:cstheme="minorHAnsi"/>
                  <w:color w:val="000000"/>
                  <w:sz w:val="16"/>
                  <w:szCs w:val="16"/>
                </w:rPr>
                <w:t>0.89</w:t>
              </w:r>
            </w:ins>
          </w:p>
        </w:tc>
        <w:tc>
          <w:tcPr>
            <w:tcW w:w="454" w:type="dxa"/>
            <w:vAlign w:val="center"/>
          </w:tcPr>
          <w:p w14:paraId="2B66590E" w14:textId="37A6C9DB" w:rsidR="001C06FA" w:rsidRPr="007E0F91" w:rsidRDefault="001C06FA" w:rsidP="001C06FA">
            <w:pPr>
              <w:jc w:val="center"/>
              <w:rPr>
                <w:ins w:id="34887" w:author="Στάθης Καπ" w:date="2023-03-09T06:32:00Z"/>
                <w:sz w:val="16"/>
                <w:szCs w:val="16"/>
              </w:rPr>
            </w:pPr>
            <w:ins w:id="34888" w:author="Στάθης Καπ" w:date="2023-03-09T06:34:00Z">
              <w:r>
                <w:rPr>
                  <w:rFonts w:ascii="Calibri" w:hAnsi="Calibri" w:cs="Calibri"/>
                  <w:color w:val="000000"/>
                  <w:sz w:val="16"/>
                  <w:szCs w:val="16"/>
                </w:rPr>
                <w:t>0.166</w:t>
              </w:r>
            </w:ins>
          </w:p>
        </w:tc>
        <w:tc>
          <w:tcPr>
            <w:tcW w:w="454" w:type="dxa"/>
            <w:tcBorders>
              <w:right w:val="single" w:sz="4" w:space="0" w:color="auto"/>
            </w:tcBorders>
            <w:vAlign w:val="center"/>
          </w:tcPr>
          <w:p w14:paraId="10733AAA" w14:textId="77777777" w:rsidR="001C06FA" w:rsidRPr="007E0F91" w:rsidRDefault="001C06FA" w:rsidP="001C06FA">
            <w:pPr>
              <w:jc w:val="center"/>
              <w:rPr>
                <w:ins w:id="34889" w:author="Στάθης Καπ" w:date="2023-03-09T06:32:00Z"/>
                <w:sz w:val="16"/>
                <w:szCs w:val="16"/>
              </w:rPr>
            </w:pPr>
          </w:p>
        </w:tc>
        <w:tc>
          <w:tcPr>
            <w:tcW w:w="453" w:type="dxa"/>
            <w:tcBorders>
              <w:left w:val="single" w:sz="4" w:space="0" w:color="auto"/>
            </w:tcBorders>
            <w:vAlign w:val="center"/>
          </w:tcPr>
          <w:p w14:paraId="2F9E57A9" w14:textId="07DF15F4" w:rsidR="001C06FA" w:rsidRPr="007E0F91" w:rsidRDefault="001C06FA" w:rsidP="001C06FA">
            <w:pPr>
              <w:jc w:val="center"/>
              <w:rPr>
                <w:ins w:id="34890" w:author="Στάθης Καπ" w:date="2023-03-09T06:32:00Z"/>
                <w:sz w:val="16"/>
                <w:szCs w:val="16"/>
              </w:rPr>
            </w:pPr>
            <w:ins w:id="34891" w:author="Στάθης Καπ" w:date="2023-03-09T06:35:00Z">
              <w:r>
                <w:rPr>
                  <w:rFonts w:ascii="Calibri" w:hAnsi="Calibri" w:cs="Calibri"/>
                  <w:color w:val="000000"/>
                  <w:sz w:val="16"/>
                  <w:szCs w:val="16"/>
                </w:rPr>
                <w:t>1449</w:t>
              </w:r>
            </w:ins>
          </w:p>
        </w:tc>
        <w:tc>
          <w:tcPr>
            <w:tcW w:w="454" w:type="dxa"/>
            <w:vAlign w:val="center"/>
          </w:tcPr>
          <w:p w14:paraId="6895C84E" w14:textId="3F0B1EE5" w:rsidR="001C06FA" w:rsidRPr="007E0F91" w:rsidRDefault="001C06FA" w:rsidP="001C06FA">
            <w:pPr>
              <w:jc w:val="center"/>
              <w:rPr>
                <w:ins w:id="34892" w:author="Στάθης Καπ" w:date="2023-03-09T06:32:00Z"/>
                <w:sz w:val="16"/>
                <w:szCs w:val="16"/>
              </w:rPr>
            </w:pPr>
            <w:ins w:id="34893" w:author="Στάθης Καπ" w:date="2023-03-09T06:35:00Z">
              <w:r>
                <w:rPr>
                  <w:rFonts w:ascii="Calibri" w:hAnsi="Calibri" w:cstheme="minorHAnsi"/>
                  <w:color w:val="000000"/>
                  <w:sz w:val="16"/>
                  <w:szCs w:val="16"/>
                </w:rPr>
                <w:t>0.62</w:t>
              </w:r>
            </w:ins>
          </w:p>
        </w:tc>
        <w:tc>
          <w:tcPr>
            <w:tcW w:w="454" w:type="dxa"/>
            <w:vAlign w:val="center"/>
          </w:tcPr>
          <w:p w14:paraId="55325757" w14:textId="66FC9B17" w:rsidR="001C06FA" w:rsidRPr="007E0F91" w:rsidRDefault="001C06FA" w:rsidP="001C06FA">
            <w:pPr>
              <w:jc w:val="center"/>
              <w:rPr>
                <w:ins w:id="34894" w:author="Στάθης Καπ" w:date="2023-03-09T06:32:00Z"/>
                <w:sz w:val="16"/>
                <w:szCs w:val="16"/>
              </w:rPr>
            </w:pPr>
            <w:ins w:id="34895" w:author="Στάθης Καπ" w:date="2023-03-09T06:35:00Z">
              <w:r>
                <w:rPr>
                  <w:rFonts w:ascii="Calibri" w:hAnsi="Calibri" w:cs="Calibri"/>
                  <w:color w:val="000000"/>
                  <w:sz w:val="16"/>
                  <w:szCs w:val="16"/>
                </w:rPr>
                <w:t>0.15</w:t>
              </w:r>
            </w:ins>
          </w:p>
        </w:tc>
        <w:tc>
          <w:tcPr>
            <w:tcW w:w="461" w:type="dxa"/>
            <w:tcBorders>
              <w:right w:val="single" w:sz="4" w:space="0" w:color="auto"/>
            </w:tcBorders>
            <w:vAlign w:val="center"/>
          </w:tcPr>
          <w:p w14:paraId="074D79E1" w14:textId="77777777" w:rsidR="001C06FA" w:rsidRPr="007E0F91" w:rsidRDefault="001C06FA" w:rsidP="001C06FA">
            <w:pPr>
              <w:jc w:val="center"/>
              <w:rPr>
                <w:ins w:id="34896" w:author="Στάθης Καπ" w:date="2023-03-09T06:32:00Z"/>
                <w:sz w:val="16"/>
                <w:szCs w:val="16"/>
              </w:rPr>
            </w:pPr>
          </w:p>
        </w:tc>
      </w:tr>
      <w:tr w:rsidR="001C06FA" w14:paraId="3D3F2F36" w14:textId="77777777" w:rsidTr="009861B1">
        <w:trPr>
          <w:trHeight w:val="170"/>
          <w:jc w:val="center"/>
          <w:ins w:id="3489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1C06FA" w:rsidRPr="007E0F91" w:rsidRDefault="001C06FA" w:rsidP="001C06FA">
            <w:pPr>
              <w:jc w:val="center"/>
              <w:rPr>
                <w:ins w:id="34898" w:author="Στάθης Καπ" w:date="2023-03-09T06:32:00Z"/>
                <w:sz w:val="16"/>
                <w:szCs w:val="16"/>
              </w:rPr>
            </w:pPr>
            <w:ins w:id="34899"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5830225E" w:rsidR="001C06FA" w:rsidRPr="007E0F91" w:rsidRDefault="001C06FA" w:rsidP="001C06FA">
            <w:pPr>
              <w:jc w:val="center"/>
              <w:rPr>
                <w:ins w:id="34900" w:author="Στάθης Καπ" w:date="2023-03-09T06:32:00Z"/>
                <w:sz w:val="16"/>
                <w:szCs w:val="16"/>
              </w:rPr>
            </w:pPr>
            <w:ins w:id="34901"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67651642" w14:textId="49A359F2" w:rsidR="001C06FA" w:rsidRPr="007E0F91" w:rsidRDefault="001C06FA" w:rsidP="001C06FA">
            <w:pPr>
              <w:jc w:val="center"/>
              <w:rPr>
                <w:ins w:id="34902" w:author="Στάθης Καπ" w:date="2023-03-09T06:32:00Z"/>
                <w:sz w:val="16"/>
                <w:szCs w:val="16"/>
              </w:rPr>
            </w:pPr>
            <w:ins w:id="34903"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2C13CB41" w14:textId="6E74C3C2" w:rsidR="001C06FA" w:rsidRPr="007E0F91" w:rsidRDefault="001C06FA" w:rsidP="001C06FA">
            <w:pPr>
              <w:jc w:val="center"/>
              <w:rPr>
                <w:ins w:id="34904" w:author="Στάθης Καπ" w:date="2023-03-09T06:32:00Z"/>
                <w:sz w:val="16"/>
                <w:szCs w:val="16"/>
              </w:rPr>
            </w:pPr>
            <w:ins w:id="34905" w:author="Στάθης Καπ" w:date="2023-03-09T06:33:00Z">
              <w:r>
                <w:rPr>
                  <w:rFonts w:ascii="Calibri" w:hAnsi="Calibri" w:cs="Calibri"/>
                  <w:color w:val="000000"/>
                  <w:sz w:val="16"/>
                  <w:szCs w:val="16"/>
                </w:rPr>
                <w:t>1458</w:t>
              </w:r>
            </w:ins>
          </w:p>
        </w:tc>
        <w:tc>
          <w:tcPr>
            <w:tcW w:w="708" w:type="dxa"/>
            <w:vAlign w:val="center"/>
          </w:tcPr>
          <w:p w14:paraId="0E6937F6" w14:textId="23E26DC4" w:rsidR="001C06FA" w:rsidRPr="007E0F91" w:rsidRDefault="001C06FA" w:rsidP="001C06FA">
            <w:pPr>
              <w:jc w:val="center"/>
              <w:rPr>
                <w:ins w:id="34906" w:author="Στάθης Καπ" w:date="2023-03-09T06:32:00Z"/>
                <w:sz w:val="16"/>
                <w:szCs w:val="16"/>
              </w:rPr>
            </w:pPr>
            <w:ins w:id="34907"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75948672" w14:textId="51A0274C" w:rsidR="001C06FA" w:rsidRPr="007E0F91" w:rsidRDefault="001C06FA" w:rsidP="001C06FA">
            <w:pPr>
              <w:jc w:val="center"/>
              <w:rPr>
                <w:ins w:id="34908" w:author="Στάθης Καπ" w:date="2023-03-09T06:32:00Z"/>
                <w:sz w:val="16"/>
                <w:szCs w:val="16"/>
              </w:rPr>
            </w:pPr>
            <w:ins w:id="34909" w:author="Στάθης Καπ" w:date="2023-03-09T06:33:00Z">
              <w:r>
                <w:rPr>
                  <w:rFonts w:ascii="Calibri" w:hAnsi="Calibri" w:cs="Calibri"/>
                  <w:color w:val="000000"/>
                  <w:sz w:val="16"/>
                  <w:szCs w:val="16"/>
                </w:rPr>
                <w:t>0.214</w:t>
              </w:r>
            </w:ins>
          </w:p>
        </w:tc>
        <w:tc>
          <w:tcPr>
            <w:tcW w:w="453" w:type="dxa"/>
            <w:tcBorders>
              <w:left w:val="single" w:sz="4" w:space="0" w:color="auto"/>
            </w:tcBorders>
            <w:vAlign w:val="center"/>
          </w:tcPr>
          <w:p w14:paraId="5DF6B873" w14:textId="0812CEE3" w:rsidR="001C06FA" w:rsidRPr="007E0F91" w:rsidRDefault="001C06FA" w:rsidP="001C06FA">
            <w:pPr>
              <w:jc w:val="center"/>
              <w:rPr>
                <w:ins w:id="34910" w:author="Στάθης Καπ" w:date="2023-03-09T06:32:00Z"/>
                <w:sz w:val="16"/>
                <w:szCs w:val="16"/>
              </w:rPr>
            </w:pPr>
            <w:ins w:id="34911" w:author="Στάθης Καπ" w:date="2023-03-09T06:33:00Z">
              <w:r>
                <w:rPr>
                  <w:rFonts w:ascii="Calibri" w:hAnsi="Calibri" w:cs="Calibri"/>
                  <w:color w:val="000000"/>
                  <w:sz w:val="16"/>
                  <w:szCs w:val="16"/>
                </w:rPr>
                <w:t>1458</w:t>
              </w:r>
            </w:ins>
          </w:p>
        </w:tc>
        <w:tc>
          <w:tcPr>
            <w:tcW w:w="454" w:type="dxa"/>
            <w:vAlign w:val="center"/>
          </w:tcPr>
          <w:p w14:paraId="5D0F097D" w14:textId="66312411" w:rsidR="001C06FA" w:rsidRPr="007E0F91" w:rsidRDefault="001C06FA" w:rsidP="001C06FA">
            <w:pPr>
              <w:jc w:val="center"/>
              <w:rPr>
                <w:ins w:id="34912" w:author="Στάθης Καπ" w:date="2023-03-09T06:32:00Z"/>
                <w:sz w:val="16"/>
                <w:szCs w:val="16"/>
              </w:rPr>
            </w:pPr>
            <w:ins w:id="34913" w:author="Στάθης Καπ" w:date="2023-03-09T06:34:00Z">
              <w:r>
                <w:rPr>
                  <w:rFonts w:ascii="Calibri" w:hAnsi="Calibri" w:cstheme="minorHAnsi"/>
                  <w:color w:val="000000"/>
                  <w:sz w:val="16"/>
                  <w:szCs w:val="16"/>
                </w:rPr>
                <w:t>0</w:t>
              </w:r>
            </w:ins>
          </w:p>
        </w:tc>
        <w:tc>
          <w:tcPr>
            <w:tcW w:w="454" w:type="dxa"/>
            <w:vAlign w:val="center"/>
          </w:tcPr>
          <w:p w14:paraId="24EBE7F7" w14:textId="29C5B4F1" w:rsidR="001C06FA" w:rsidRPr="007E0F91" w:rsidRDefault="001C06FA" w:rsidP="001C06FA">
            <w:pPr>
              <w:jc w:val="center"/>
              <w:rPr>
                <w:ins w:id="34914" w:author="Στάθης Καπ" w:date="2023-03-09T06:32:00Z"/>
                <w:sz w:val="16"/>
                <w:szCs w:val="16"/>
              </w:rPr>
            </w:pPr>
            <w:ins w:id="34915" w:author="Στάθης Καπ" w:date="2023-03-09T06:3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77777777" w:rsidR="001C06FA" w:rsidRPr="007E0F91" w:rsidRDefault="001C06FA" w:rsidP="001C06FA">
            <w:pPr>
              <w:jc w:val="center"/>
              <w:rPr>
                <w:ins w:id="34916" w:author="Στάθης Καπ" w:date="2023-03-09T06:32:00Z"/>
                <w:sz w:val="16"/>
                <w:szCs w:val="16"/>
              </w:rPr>
            </w:pPr>
          </w:p>
        </w:tc>
        <w:tc>
          <w:tcPr>
            <w:tcW w:w="453" w:type="dxa"/>
            <w:tcBorders>
              <w:left w:val="single" w:sz="4" w:space="0" w:color="auto"/>
            </w:tcBorders>
            <w:vAlign w:val="center"/>
          </w:tcPr>
          <w:p w14:paraId="5D39DB1D" w14:textId="5B23300C" w:rsidR="001C06FA" w:rsidRPr="007E0F91" w:rsidRDefault="001C06FA" w:rsidP="001C06FA">
            <w:pPr>
              <w:jc w:val="center"/>
              <w:rPr>
                <w:ins w:id="34917" w:author="Στάθης Καπ" w:date="2023-03-09T06:32:00Z"/>
                <w:sz w:val="16"/>
                <w:szCs w:val="16"/>
              </w:rPr>
            </w:pPr>
            <w:ins w:id="34918" w:author="Στάθης Καπ" w:date="2023-03-09T06:34:00Z">
              <w:r>
                <w:rPr>
                  <w:rFonts w:ascii="Calibri" w:hAnsi="Calibri" w:cs="Calibri"/>
                  <w:color w:val="000000"/>
                  <w:sz w:val="16"/>
                  <w:szCs w:val="16"/>
                </w:rPr>
                <w:t>1457</w:t>
              </w:r>
            </w:ins>
          </w:p>
        </w:tc>
        <w:tc>
          <w:tcPr>
            <w:tcW w:w="454" w:type="dxa"/>
            <w:vAlign w:val="center"/>
          </w:tcPr>
          <w:p w14:paraId="0F97D3F6" w14:textId="392D7A79" w:rsidR="001C06FA" w:rsidRPr="007E0F91" w:rsidRDefault="001C06FA" w:rsidP="001C06FA">
            <w:pPr>
              <w:jc w:val="center"/>
              <w:rPr>
                <w:ins w:id="34919" w:author="Στάθης Καπ" w:date="2023-03-09T06:32:00Z"/>
                <w:sz w:val="16"/>
                <w:szCs w:val="16"/>
              </w:rPr>
            </w:pPr>
            <w:ins w:id="34920" w:author="Στάθης Καπ" w:date="2023-03-09T06:34:00Z">
              <w:r>
                <w:rPr>
                  <w:rFonts w:ascii="Calibri" w:hAnsi="Calibri" w:cstheme="minorHAnsi"/>
                  <w:color w:val="000000"/>
                  <w:sz w:val="16"/>
                  <w:szCs w:val="16"/>
                </w:rPr>
                <w:t>0.07</w:t>
              </w:r>
            </w:ins>
          </w:p>
        </w:tc>
        <w:tc>
          <w:tcPr>
            <w:tcW w:w="454" w:type="dxa"/>
            <w:vAlign w:val="center"/>
          </w:tcPr>
          <w:p w14:paraId="4EAB3179" w14:textId="149AA89C" w:rsidR="001C06FA" w:rsidRPr="007E0F91" w:rsidRDefault="001C06FA" w:rsidP="001C06FA">
            <w:pPr>
              <w:jc w:val="center"/>
              <w:rPr>
                <w:ins w:id="34921" w:author="Στάθης Καπ" w:date="2023-03-09T06:32:00Z"/>
                <w:sz w:val="16"/>
                <w:szCs w:val="16"/>
              </w:rPr>
            </w:pPr>
            <w:ins w:id="34922" w:author="Στάθης Καπ" w:date="2023-03-09T06:34: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7777777" w:rsidR="001C06FA" w:rsidRPr="007E0F91" w:rsidRDefault="001C06FA" w:rsidP="001C06FA">
            <w:pPr>
              <w:jc w:val="center"/>
              <w:rPr>
                <w:ins w:id="34923" w:author="Στάθης Καπ" w:date="2023-03-09T06:32:00Z"/>
                <w:sz w:val="16"/>
                <w:szCs w:val="16"/>
              </w:rPr>
            </w:pPr>
          </w:p>
        </w:tc>
        <w:tc>
          <w:tcPr>
            <w:tcW w:w="453" w:type="dxa"/>
            <w:tcBorders>
              <w:left w:val="single" w:sz="4" w:space="0" w:color="auto"/>
            </w:tcBorders>
            <w:vAlign w:val="center"/>
          </w:tcPr>
          <w:p w14:paraId="4744B4C3" w14:textId="1459F59B" w:rsidR="001C06FA" w:rsidRPr="007E0F91" w:rsidRDefault="001C06FA" w:rsidP="001C06FA">
            <w:pPr>
              <w:jc w:val="center"/>
              <w:rPr>
                <w:ins w:id="34924" w:author="Στάθης Καπ" w:date="2023-03-09T06:32:00Z"/>
                <w:sz w:val="16"/>
                <w:szCs w:val="16"/>
              </w:rPr>
            </w:pPr>
            <w:ins w:id="34925" w:author="Στάθης Καπ" w:date="2023-03-09T06:35:00Z">
              <w:r>
                <w:rPr>
                  <w:rFonts w:ascii="Calibri" w:hAnsi="Calibri" w:cs="Calibri"/>
                  <w:color w:val="000000"/>
                  <w:sz w:val="16"/>
                  <w:szCs w:val="16"/>
                </w:rPr>
                <w:t>1446</w:t>
              </w:r>
            </w:ins>
          </w:p>
        </w:tc>
        <w:tc>
          <w:tcPr>
            <w:tcW w:w="454" w:type="dxa"/>
            <w:vAlign w:val="center"/>
          </w:tcPr>
          <w:p w14:paraId="31D77196" w14:textId="28AD148E" w:rsidR="001C06FA" w:rsidRPr="007E0F91" w:rsidRDefault="001C06FA" w:rsidP="001C06FA">
            <w:pPr>
              <w:jc w:val="center"/>
              <w:rPr>
                <w:ins w:id="34926" w:author="Στάθης Καπ" w:date="2023-03-09T06:32:00Z"/>
                <w:sz w:val="16"/>
                <w:szCs w:val="16"/>
              </w:rPr>
            </w:pPr>
            <w:ins w:id="34927" w:author="Στάθης Καπ" w:date="2023-03-09T06:35:00Z">
              <w:r>
                <w:rPr>
                  <w:rFonts w:ascii="Calibri" w:hAnsi="Calibri" w:cstheme="minorHAnsi"/>
                  <w:color w:val="000000"/>
                  <w:sz w:val="16"/>
                  <w:szCs w:val="16"/>
                </w:rPr>
                <w:t>0.82</w:t>
              </w:r>
            </w:ins>
          </w:p>
        </w:tc>
        <w:tc>
          <w:tcPr>
            <w:tcW w:w="454" w:type="dxa"/>
            <w:vAlign w:val="center"/>
          </w:tcPr>
          <w:p w14:paraId="312D4BAE" w14:textId="03D6BCFE" w:rsidR="001C06FA" w:rsidRPr="007E0F91" w:rsidRDefault="001C06FA" w:rsidP="001C06FA">
            <w:pPr>
              <w:jc w:val="center"/>
              <w:rPr>
                <w:ins w:id="34928" w:author="Στάθης Καπ" w:date="2023-03-09T06:32:00Z"/>
                <w:sz w:val="16"/>
                <w:szCs w:val="16"/>
              </w:rPr>
            </w:pPr>
            <w:ins w:id="34929" w:author="Στάθης Καπ" w:date="2023-03-09T06:35:00Z">
              <w:r>
                <w:rPr>
                  <w:rFonts w:ascii="Calibri" w:hAnsi="Calibri" w:cs="Calibri"/>
                  <w:color w:val="000000"/>
                  <w:sz w:val="16"/>
                  <w:szCs w:val="16"/>
                </w:rPr>
                <w:t>0.183</w:t>
              </w:r>
            </w:ins>
          </w:p>
        </w:tc>
        <w:tc>
          <w:tcPr>
            <w:tcW w:w="461" w:type="dxa"/>
            <w:tcBorders>
              <w:right w:val="single" w:sz="4" w:space="0" w:color="auto"/>
            </w:tcBorders>
            <w:vAlign w:val="center"/>
          </w:tcPr>
          <w:p w14:paraId="31BD10ED" w14:textId="77777777" w:rsidR="001C06FA" w:rsidRPr="007E0F91" w:rsidRDefault="001C06FA" w:rsidP="001C06FA">
            <w:pPr>
              <w:jc w:val="center"/>
              <w:rPr>
                <w:ins w:id="34930" w:author="Στάθης Καπ" w:date="2023-03-09T06:32:00Z"/>
                <w:sz w:val="16"/>
                <w:szCs w:val="16"/>
              </w:rPr>
            </w:pPr>
          </w:p>
        </w:tc>
      </w:tr>
      <w:tr w:rsidR="001C06FA" w14:paraId="0B0A0424" w14:textId="77777777" w:rsidTr="009861B1">
        <w:trPr>
          <w:trHeight w:val="170"/>
          <w:jc w:val="center"/>
          <w:ins w:id="3493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1C06FA" w:rsidRPr="007E0F91" w:rsidRDefault="001C06FA" w:rsidP="001C06FA">
            <w:pPr>
              <w:jc w:val="center"/>
              <w:rPr>
                <w:ins w:id="34932" w:author="Στάθης Καπ" w:date="2023-03-09T06:32:00Z"/>
                <w:sz w:val="16"/>
                <w:szCs w:val="16"/>
              </w:rPr>
            </w:pPr>
            <w:ins w:id="34933"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1ABE850A" w:rsidR="001C06FA" w:rsidRPr="007E0F91" w:rsidRDefault="001C06FA" w:rsidP="001C06FA">
            <w:pPr>
              <w:jc w:val="center"/>
              <w:rPr>
                <w:ins w:id="34934" w:author="Στάθης Καπ" w:date="2023-03-09T06:32:00Z"/>
                <w:sz w:val="16"/>
                <w:szCs w:val="16"/>
              </w:rPr>
            </w:pPr>
            <w:ins w:id="34935"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392DF4BC" w14:textId="1A02883B" w:rsidR="001C06FA" w:rsidRPr="007E0F91" w:rsidRDefault="001C06FA" w:rsidP="001C06FA">
            <w:pPr>
              <w:jc w:val="center"/>
              <w:rPr>
                <w:ins w:id="34936" w:author="Στάθης Καπ" w:date="2023-03-09T06:32:00Z"/>
                <w:sz w:val="16"/>
                <w:szCs w:val="16"/>
              </w:rPr>
            </w:pPr>
            <w:ins w:id="34937"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3312ACE9" w14:textId="1086E5DC" w:rsidR="001C06FA" w:rsidRPr="007E0F91" w:rsidRDefault="001C06FA" w:rsidP="001C06FA">
            <w:pPr>
              <w:jc w:val="center"/>
              <w:rPr>
                <w:ins w:id="34938" w:author="Στάθης Καπ" w:date="2023-03-09T06:32:00Z"/>
                <w:sz w:val="16"/>
                <w:szCs w:val="16"/>
              </w:rPr>
            </w:pPr>
            <w:ins w:id="34939" w:author="Στάθης Καπ" w:date="2023-03-09T06:33:00Z">
              <w:r>
                <w:rPr>
                  <w:rFonts w:ascii="Calibri" w:hAnsi="Calibri" w:cs="Calibri"/>
                  <w:color w:val="000000"/>
                  <w:sz w:val="16"/>
                  <w:szCs w:val="16"/>
                </w:rPr>
                <w:t>1458</w:t>
              </w:r>
            </w:ins>
          </w:p>
        </w:tc>
        <w:tc>
          <w:tcPr>
            <w:tcW w:w="708" w:type="dxa"/>
            <w:vAlign w:val="center"/>
          </w:tcPr>
          <w:p w14:paraId="6E802D99" w14:textId="4099AB88" w:rsidR="001C06FA" w:rsidRPr="007E0F91" w:rsidRDefault="001C06FA" w:rsidP="001C06FA">
            <w:pPr>
              <w:jc w:val="center"/>
              <w:rPr>
                <w:ins w:id="34940" w:author="Στάθης Καπ" w:date="2023-03-09T06:32:00Z"/>
                <w:sz w:val="16"/>
                <w:szCs w:val="16"/>
              </w:rPr>
            </w:pPr>
            <w:ins w:id="34941"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4662474F" w14:textId="0810757D" w:rsidR="001C06FA" w:rsidRPr="007E0F91" w:rsidRDefault="001C06FA" w:rsidP="001C06FA">
            <w:pPr>
              <w:jc w:val="center"/>
              <w:rPr>
                <w:ins w:id="34942" w:author="Στάθης Καπ" w:date="2023-03-09T06:32:00Z"/>
                <w:sz w:val="16"/>
                <w:szCs w:val="16"/>
              </w:rPr>
            </w:pPr>
            <w:ins w:id="34943" w:author="Στάθης Καπ" w:date="2023-03-09T06:33:00Z">
              <w:r>
                <w:rPr>
                  <w:rFonts w:ascii="Calibri" w:hAnsi="Calibri" w:cs="Calibri"/>
                  <w:color w:val="000000"/>
                  <w:sz w:val="16"/>
                  <w:szCs w:val="16"/>
                </w:rPr>
                <w:t>0.19</w:t>
              </w:r>
            </w:ins>
          </w:p>
        </w:tc>
        <w:tc>
          <w:tcPr>
            <w:tcW w:w="453" w:type="dxa"/>
            <w:tcBorders>
              <w:left w:val="single" w:sz="4" w:space="0" w:color="auto"/>
            </w:tcBorders>
            <w:vAlign w:val="center"/>
          </w:tcPr>
          <w:p w14:paraId="43567DF0" w14:textId="54979D4D" w:rsidR="001C06FA" w:rsidRPr="007E0F91" w:rsidRDefault="001C06FA" w:rsidP="001C06FA">
            <w:pPr>
              <w:jc w:val="center"/>
              <w:rPr>
                <w:ins w:id="34944" w:author="Στάθης Καπ" w:date="2023-03-09T06:32:00Z"/>
                <w:sz w:val="16"/>
                <w:szCs w:val="16"/>
              </w:rPr>
            </w:pPr>
            <w:ins w:id="34945" w:author="Στάθης Καπ" w:date="2023-03-09T06:33:00Z">
              <w:r>
                <w:rPr>
                  <w:rFonts w:ascii="Calibri" w:hAnsi="Calibri" w:cs="Calibri"/>
                  <w:color w:val="000000"/>
                  <w:sz w:val="16"/>
                  <w:szCs w:val="16"/>
                </w:rPr>
                <w:t>1458</w:t>
              </w:r>
            </w:ins>
          </w:p>
        </w:tc>
        <w:tc>
          <w:tcPr>
            <w:tcW w:w="454" w:type="dxa"/>
            <w:vAlign w:val="center"/>
          </w:tcPr>
          <w:p w14:paraId="682A2AAA" w14:textId="06419165" w:rsidR="001C06FA" w:rsidRPr="007E0F91" w:rsidRDefault="001C06FA" w:rsidP="001C06FA">
            <w:pPr>
              <w:jc w:val="center"/>
              <w:rPr>
                <w:ins w:id="34946" w:author="Στάθης Καπ" w:date="2023-03-09T06:32:00Z"/>
                <w:sz w:val="16"/>
                <w:szCs w:val="16"/>
              </w:rPr>
            </w:pPr>
            <w:ins w:id="34947" w:author="Στάθης Καπ" w:date="2023-03-09T06:34:00Z">
              <w:r>
                <w:rPr>
                  <w:rFonts w:ascii="Calibri" w:hAnsi="Calibri" w:cstheme="minorHAnsi"/>
                  <w:color w:val="000000"/>
                  <w:sz w:val="16"/>
                  <w:szCs w:val="16"/>
                </w:rPr>
                <w:t>0</w:t>
              </w:r>
            </w:ins>
          </w:p>
        </w:tc>
        <w:tc>
          <w:tcPr>
            <w:tcW w:w="454" w:type="dxa"/>
            <w:vAlign w:val="center"/>
          </w:tcPr>
          <w:p w14:paraId="34B3AABA" w14:textId="20BB55EC" w:rsidR="001C06FA" w:rsidRPr="007E0F91" w:rsidRDefault="001C06FA" w:rsidP="001C06FA">
            <w:pPr>
              <w:jc w:val="center"/>
              <w:rPr>
                <w:ins w:id="34948" w:author="Στάθης Καπ" w:date="2023-03-09T06:32:00Z"/>
                <w:sz w:val="16"/>
                <w:szCs w:val="16"/>
              </w:rPr>
            </w:pPr>
            <w:ins w:id="34949" w:author="Στάθης Καπ" w:date="2023-03-09T06:33:00Z">
              <w:r>
                <w:rPr>
                  <w:rFonts w:ascii="Calibri" w:hAnsi="Calibri" w:cs="Calibri"/>
                  <w:color w:val="000000"/>
                  <w:sz w:val="16"/>
                  <w:szCs w:val="16"/>
                </w:rPr>
                <w:t>0.14</w:t>
              </w:r>
            </w:ins>
          </w:p>
        </w:tc>
        <w:tc>
          <w:tcPr>
            <w:tcW w:w="457" w:type="dxa"/>
            <w:tcBorders>
              <w:right w:val="single" w:sz="4" w:space="0" w:color="auto"/>
            </w:tcBorders>
            <w:vAlign w:val="center"/>
          </w:tcPr>
          <w:p w14:paraId="6BA97BC8" w14:textId="77777777" w:rsidR="001C06FA" w:rsidRPr="007E0F91" w:rsidRDefault="001C06FA" w:rsidP="001C06FA">
            <w:pPr>
              <w:jc w:val="center"/>
              <w:rPr>
                <w:ins w:id="34950" w:author="Στάθης Καπ" w:date="2023-03-09T06:32:00Z"/>
                <w:sz w:val="16"/>
                <w:szCs w:val="16"/>
              </w:rPr>
            </w:pPr>
          </w:p>
        </w:tc>
        <w:tc>
          <w:tcPr>
            <w:tcW w:w="453" w:type="dxa"/>
            <w:tcBorders>
              <w:left w:val="single" w:sz="4" w:space="0" w:color="auto"/>
            </w:tcBorders>
            <w:vAlign w:val="center"/>
          </w:tcPr>
          <w:p w14:paraId="5FFE9C2B" w14:textId="6FF71526" w:rsidR="001C06FA" w:rsidRPr="007E0F91" w:rsidRDefault="001C06FA" w:rsidP="001C06FA">
            <w:pPr>
              <w:jc w:val="center"/>
              <w:rPr>
                <w:ins w:id="34951" w:author="Στάθης Καπ" w:date="2023-03-09T06:32:00Z"/>
                <w:sz w:val="16"/>
                <w:szCs w:val="16"/>
              </w:rPr>
            </w:pPr>
            <w:ins w:id="34952" w:author="Στάθης Καπ" w:date="2023-03-09T06:34:00Z">
              <w:r>
                <w:rPr>
                  <w:rFonts w:ascii="Calibri" w:hAnsi="Calibri" w:cs="Calibri"/>
                  <w:color w:val="000000"/>
                  <w:sz w:val="16"/>
                  <w:szCs w:val="16"/>
                </w:rPr>
                <w:t>1458</w:t>
              </w:r>
            </w:ins>
          </w:p>
        </w:tc>
        <w:tc>
          <w:tcPr>
            <w:tcW w:w="454" w:type="dxa"/>
            <w:vAlign w:val="center"/>
          </w:tcPr>
          <w:p w14:paraId="45BA08D8" w14:textId="20C0482E" w:rsidR="001C06FA" w:rsidRPr="007E0F91" w:rsidRDefault="001C06FA" w:rsidP="001C06FA">
            <w:pPr>
              <w:jc w:val="center"/>
              <w:rPr>
                <w:ins w:id="34953" w:author="Στάθης Καπ" w:date="2023-03-09T06:32:00Z"/>
                <w:sz w:val="16"/>
                <w:szCs w:val="16"/>
              </w:rPr>
            </w:pPr>
            <w:ins w:id="34954" w:author="Στάθης Καπ" w:date="2023-03-09T06:34:00Z">
              <w:r>
                <w:rPr>
                  <w:rFonts w:ascii="Calibri" w:hAnsi="Calibri" w:cstheme="minorHAnsi"/>
                  <w:color w:val="000000"/>
                  <w:sz w:val="16"/>
                  <w:szCs w:val="16"/>
                </w:rPr>
                <w:t>0</w:t>
              </w:r>
            </w:ins>
          </w:p>
        </w:tc>
        <w:tc>
          <w:tcPr>
            <w:tcW w:w="454" w:type="dxa"/>
            <w:vAlign w:val="center"/>
          </w:tcPr>
          <w:p w14:paraId="0CF21D8A" w14:textId="0C43182E" w:rsidR="001C06FA" w:rsidRPr="007E0F91" w:rsidRDefault="001C06FA" w:rsidP="001C06FA">
            <w:pPr>
              <w:jc w:val="center"/>
              <w:rPr>
                <w:ins w:id="34955" w:author="Στάθης Καπ" w:date="2023-03-09T06:32:00Z"/>
                <w:sz w:val="16"/>
                <w:szCs w:val="16"/>
              </w:rPr>
            </w:pPr>
            <w:ins w:id="34956" w:author="Στάθης Καπ" w:date="2023-03-09T06:34:00Z">
              <w:r>
                <w:rPr>
                  <w:rFonts w:ascii="Calibri" w:hAnsi="Calibri" w:cs="Calibri"/>
                  <w:color w:val="000000"/>
                  <w:sz w:val="16"/>
                  <w:szCs w:val="16"/>
                </w:rPr>
                <w:t>0.308</w:t>
              </w:r>
            </w:ins>
          </w:p>
        </w:tc>
        <w:tc>
          <w:tcPr>
            <w:tcW w:w="454" w:type="dxa"/>
            <w:tcBorders>
              <w:right w:val="single" w:sz="4" w:space="0" w:color="auto"/>
            </w:tcBorders>
            <w:vAlign w:val="center"/>
          </w:tcPr>
          <w:p w14:paraId="3F63ED28" w14:textId="77777777" w:rsidR="001C06FA" w:rsidRPr="007E0F91" w:rsidRDefault="001C06FA" w:rsidP="001C06FA">
            <w:pPr>
              <w:jc w:val="center"/>
              <w:rPr>
                <w:ins w:id="34957" w:author="Στάθης Καπ" w:date="2023-03-09T06:32:00Z"/>
                <w:sz w:val="16"/>
                <w:szCs w:val="16"/>
              </w:rPr>
            </w:pPr>
          </w:p>
        </w:tc>
        <w:tc>
          <w:tcPr>
            <w:tcW w:w="453" w:type="dxa"/>
            <w:tcBorders>
              <w:left w:val="single" w:sz="4" w:space="0" w:color="auto"/>
            </w:tcBorders>
            <w:vAlign w:val="center"/>
          </w:tcPr>
          <w:p w14:paraId="778DEFF2" w14:textId="5A2FE51E" w:rsidR="001C06FA" w:rsidRPr="007E0F91" w:rsidRDefault="001C06FA" w:rsidP="001C06FA">
            <w:pPr>
              <w:jc w:val="center"/>
              <w:rPr>
                <w:ins w:id="34958" w:author="Στάθης Καπ" w:date="2023-03-09T06:32:00Z"/>
                <w:sz w:val="16"/>
                <w:szCs w:val="16"/>
              </w:rPr>
            </w:pPr>
            <w:ins w:id="34959" w:author="Στάθης Καπ" w:date="2023-03-09T06:35:00Z">
              <w:r>
                <w:rPr>
                  <w:rFonts w:ascii="Calibri" w:hAnsi="Calibri" w:cs="Calibri"/>
                  <w:color w:val="000000"/>
                  <w:sz w:val="16"/>
                  <w:szCs w:val="16"/>
                </w:rPr>
                <w:t>1458</w:t>
              </w:r>
            </w:ins>
          </w:p>
        </w:tc>
        <w:tc>
          <w:tcPr>
            <w:tcW w:w="454" w:type="dxa"/>
            <w:vAlign w:val="center"/>
          </w:tcPr>
          <w:p w14:paraId="1B3AFDA5" w14:textId="12FA4B81" w:rsidR="001C06FA" w:rsidRPr="007E0F91" w:rsidRDefault="001C06FA" w:rsidP="001C06FA">
            <w:pPr>
              <w:jc w:val="center"/>
              <w:rPr>
                <w:ins w:id="34960" w:author="Στάθης Καπ" w:date="2023-03-09T06:32:00Z"/>
                <w:sz w:val="16"/>
                <w:szCs w:val="16"/>
              </w:rPr>
            </w:pPr>
            <w:ins w:id="34961" w:author="Στάθης Καπ" w:date="2023-03-09T06:35:00Z">
              <w:r>
                <w:rPr>
                  <w:rFonts w:ascii="Calibri" w:hAnsi="Calibri" w:cstheme="minorHAnsi"/>
                  <w:color w:val="000000"/>
                  <w:sz w:val="16"/>
                  <w:szCs w:val="16"/>
                </w:rPr>
                <w:t>0</w:t>
              </w:r>
            </w:ins>
          </w:p>
        </w:tc>
        <w:tc>
          <w:tcPr>
            <w:tcW w:w="454" w:type="dxa"/>
            <w:vAlign w:val="center"/>
          </w:tcPr>
          <w:p w14:paraId="4121579E" w14:textId="601D0482" w:rsidR="001C06FA" w:rsidRPr="007E0F91" w:rsidRDefault="001C06FA" w:rsidP="001C06FA">
            <w:pPr>
              <w:jc w:val="center"/>
              <w:rPr>
                <w:ins w:id="34962" w:author="Στάθης Καπ" w:date="2023-03-09T06:32:00Z"/>
                <w:sz w:val="16"/>
                <w:szCs w:val="16"/>
              </w:rPr>
            </w:pPr>
            <w:ins w:id="34963" w:author="Στάθης Καπ" w:date="2023-03-09T06:35:00Z">
              <w:r>
                <w:rPr>
                  <w:rFonts w:ascii="Calibri" w:hAnsi="Calibri" w:cs="Calibri"/>
                  <w:color w:val="000000"/>
                  <w:sz w:val="16"/>
                  <w:szCs w:val="16"/>
                </w:rPr>
                <w:t>0.158</w:t>
              </w:r>
            </w:ins>
          </w:p>
        </w:tc>
        <w:tc>
          <w:tcPr>
            <w:tcW w:w="461" w:type="dxa"/>
            <w:tcBorders>
              <w:right w:val="single" w:sz="4" w:space="0" w:color="auto"/>
            </w:tcBorders>
            <w:vAlign w:val="center"/>
          </w:tcPr>
          <w:p w14:paraId="372B1679" w14:textId="77777777" w:rsidR="001C06FA" w:rsidRPr="007E0F91" w:rsidRDefault="001C06FA" w:rsidP="001C06FA">
            <w:pPr>
              <w:jc w:val="center"/>
              <w:rPr>
                <w:ins w:id="34964" w:author="Στάθης Καπ" w:date="2023-03-09T06:32:00Z"/>
                <w:sz w:val="16"/>
                <w:szCs w:val="16"/>
              </w:rPr>
            </w:pPr>
          </w:p>
        </w:tc>
      </w:tr>
      <w:tr w:rsidR="001C06FA" w14:paraId="3C76D456" w14:textId="77777777" w:rsidTr="009861B1">
        <w:trPr>
          <w:trHeight w:val="170"/>
          <w:jc w:val="center"/>
          <w:ins w:id="349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1C06FA" w:rsidRPr="007E0F91" w:rsidRDefault="001C06FA" w:rsidP="001C06FA">
            <w:pPr>
              <w:jc w:val="center"/>
              <w:rPr>
                <w:ins w:id="34966" w:author="Στάθης Καπ" w:date="2023-03-09T06:32:00Z"/>
                <w:sz w:val="16"/>
                <w:szCs w:val="16"/>
              </w:rPr>
            </w:pPr>
            <w:ins w:id="34967"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6E3110BA" w:rsidR="001C06FA" w:rsidRPr="007E0F91" w:rsidRDefault="001C06FA" w:rsidP="001C06FA">
            <w:pPr>
              <w:jc w:val="center"/>
              <w:rPr>
                <w:ins w:id="34968" w:author="Στάθης Καπ" w:date="2023-03-09T06:32:00Z"/>
                <w:sz w:val="16"/>
                <w:szCs w:val="16"/>
              </w:rPr>
            </w:pPr>
            <w:ins w:id="34969"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12CDB892" w14:textId="6B5BB2D8" w:rsidR="001C06FA" w:rsidRPr="007E0F91" w:rsidRDefault="001C06FA" w:rsidP="001C06FA">
            <w:pPr>
              <w:jc w:val="center"/>
              <w:rPr>
                <w:ins w:id="34970" w:author="Στάθης Καπ" w:date="2023-03-09T06:32:00Z"/>
                <w:sz w:val="16"/>
                <w:szCs w:val="16"/>
              </w:rPr>
            </w:pPr>
            <w:ins w:id="34971"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792E6B2A" w14:textId="222CF07B" w:rsidR="001C06FA" w:rsidRPr="007E0F91" w:rsidRDefault="001C06FA" w:rsidP="001C06FA">
            <w:pPr>
              <w:jc w:val="center"/>
              <w:rPr>
                <w:ins w:id="34972" w:author="Στάθης Καπ" w:date="2023-03-09T06:32:00Z"/>
                <w:sz w:val="16"/>
                <w:szCs w:val="16"/>
              </w:rPr>
            </w:pPr>
            <w:ins w:id="34973" w:author="Στάθης Καπ" w:date="2023-03-09T06:33:00Z">
              <w:r>
                <w:rPr>
                  <w:rFonts w:ascii="Calibri" w:hAnsi="Calibri" w:cs="Calibri"/>
                  <w:color w:val="000000"/>
                  <w:sz w:val="16"/>
                  <w:szCs w:val="16"/>
                </w:rPr>
                <w:t>1458</w:t>
              </w:r>
            </w:ins>
          </w:p>
        </w:tc>
        <w:tc>
          <w:tcPr>
            <w:tcW w:w="708" w:type="dxa"/>
            <w:vAlign w:val="center"/>
          </w:tcPr>
          <w:p w14:paraId="04D217F5" w14:textId="62564424" w:rsidR="001C06FA" w:rsidRPr="007E0F91" w:rsidRDefault="001C06FA" w:rsidP="001C06FA">
            <w:pPr>
              <w:jc w:val="center"/>
              <w:rPr>
                <w:ins w:id="34974" w:author="Στάθης Καπ" w:date="2023-03-09T06:32:00Z"/>
                <w:sz w:val="16"/>
                <w:szCs w:val="16"/>
              </w:rPr>
            </w:pPr>
            <w:ins w:id="34975"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0AEDC27C" w14:textId="7A77FEF1" w:rsidR="001C06FA" w:rsidRPr="007E0F91" w:rsidRDefault="001C06FA" w:rsidP="001C06FA">
            <w:pPr>
              <w:jc w:val="center"/>
              <w:rPr>
                <w:ins w:id="34976" w:author="Στάθης Καπ" w:date="2023-03-09T06:32:00Z"/>
                <w:sz w:val="16"/>
                <w:szCs w:val="16"/>
              </w:rPr>
            </w:pPr>
            <w:ins w:id="34977" w:author="Στάθης Καπ" w:date="2023-03-09T06:33:00Z">
              <w:r>
                <w:rPr>
                  <w:rFonts w:ascii="Calibri" w:hAnsi="Calibri" w:cs="Calibri"/>
                  <w:color w:val="000000"/>
                  <w:sz w:val="16"/>
                  <w:szCs w:val="16"/>
                </w:rPr>
                <w:t>0.157</w:t>
              </w:r>
            </w:ins>
          </w:p>
        </w:tc>
        <w:tc>
          <w:tcPr>
            <w:tcW w:w="453" w:type="dxa"/>
            <w:tcBorders>
              <w:left w:val="single" w:sz="4" w:space="0" w:color="auto"/>
            </w:tcBorders>
            <w:vAlign w:val="center"/>
          </w:tcPr>
          <w:p w14:paraId="5E4AD687" w14:textId="577A6DB6" w:rsidR="001C06FA" w:rsidRPr="007E0F91" w:rsidRDefault="001C06FA" w:rsidP="001C06FA">
            <w:pPr>
              <w:jc w:val="center"/>
              <w:rPr>
                <w:ins w:id="34978" w:author="Στάθης Καπ" w:date="2023-03-09T06:32:00Z"/>
                <w:sz w:val="16"/>
                <w:szCs w:val="16"/>
              </w:rPr>
            </w:pPr>
            <w:ins w:id="34979" w:author="Στάθης Καπ" w:date="2023-03-09T06:33:00Z">
              <w:r>
                <w:rPr>
                  <w:rFonts w:ascii="Calibri" w:hAnsi="Calibri" w:cs="Calibri"/>
                  <w:color w:val="000000"/>
                  <w:sz w:val="16"/>
                  <w:szCs w:val="16"/>
                </w:rPr>
                <w:t>1458</w:t>
              </w:r>
            </w:ins>
          </w:p>
        </w:tc>
        <w:tc>
          <w:tcPr>
            <w:tcW w:w="454" w:type="dxa"/>
            <w:vAlign w:val="center"/>
          </w:tcPr>
          <w:p w14:paraId="7814DDD2" w14:textId="1C7394C7" w:rsidR="001C06FA" w:rsidRPr="007E0F91" w:rsidRDefault="001C06FA" w:rsidP="001C06FA">
            <w:pPr>
              <w:jc w:val="center"/>
              <w:rPr>
                <w:ins w:id="34980" w:author="Στάθης Καπ" w:date="2023-03-09T06:32:00Z"/>
                <w:sz w:val="16"/>
                <w:szCs w:val="16"/>
              </w:rPr>
            </w:pPr>
            <w:ins w:id="34981" w:author="Στάθης Καπ" w:date="2023-03-09T06:34:00Z">
              <w:r>
                <w:rPr>
                  <w:rFonts w:ascii="Calibri" w:hAnsi="Calibri" w:cstheme="minorHAnsi"/>
                  <w:color w:val="000000"/>
                  <w:sz w:val="16"/>
                  <w:szCs w:val="16"/>
                </w:rPr>
                <w:t>0</w:t>
              </w:r>
            </w:ins>
          </w:p>
        </w:tc>
        <w:tc>
          <w:tcPr>
            <w:tcW w:w="454" w:type="dxa"/>
            <w:vAlign w:val="center"/>
          </w:tcPr>
          <w:p w14:paraId="538EA6E4" w14:textId="4DDC0671" w:rsidR="001C06FA" w:rsidRPr="007E0F91" w:rsidRDefault="001C06FA" w:rsidP="001C06FA">
            <w:pPr>
              <w:jc w:val="center"/>
              <w:rPr>
                <w:ins w:id="34982" w:author="Στάθης Καπ" w:date="2023-03-09T06:32:00Z"/>
                <w:sz w:val="16"/>
                <w:szCs w:val="16"/>
              </w:rPr>
            </w:pPr>
            <w:ins w:id="34983" w:author="Στάθης Καπ" w:date="2023-03-09T06:3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77777777" w:rsidR="001C06FA" w:rsidRPr="007E0F91" w:rsidRDefault="001C06FA" w:rsidP="001C06FA">
            <w:pPr>
              <w:jc w:val="center"/>
              <w:rPr>
                <w:ins w:id="34984" w:author="Στάθης Καπ" w:date="2023-03-09T06:32:00Z"/>
                <w:sz w:val="16"/>
                <w:szCs w:val="16"/>
              </w:rPr>
            </w:pPr>
          </w:p>
        </w:tc>
        <w:tc>
          <w:tcPr>
            <w:tcW w:w="453" w:type="dxa"/>
            <w:tcBorders>
              <w:left w:val="single" w:sz="4" w:space="0" w:color="auto"/>
            </w:tcBorders>
            <w:vAlign w:val="center"/>
          </w:tcPr>
          <w:p w14:paraId="3D21A79E" w14:textId="74F33602" w:rsidR="001C06FA" w:rsidRPr="007E0F91" w:rsidRDefault="001C06FA" w:rsidP="001C06FA">
            <w:pPr>
              <w:jc w:val="center"/>
              <w:rPr>
                <w:ins w:id="34985" w:author="Στάθης Καπ" w:date="2023-03-09T06:32:00Z"/>
                <w:sz w:val="16"/>
                <w:szCs w:val="16"/>
              </w:rPr>
            </w:pPr>
            <w:ins w:id="34986" w:author="Στάθης Καπ" w:date="2023-03-09T06:34:00Z">
              <w:r>
                <w:rPr>
                  <w:rFonts w:ascii="Calibri" w:hAnsi="Calibri" w:cs="Calibri"/>
                  <w:color w:val="000000"/>
                  <w:sz w:val="16"/>
                  <w:szCs w:val="16"/>
                </w:rPr>
                <w:t>1458</w:t>
              </w:r>
            </w:ins>
          </w:p>
        </w:tc>
        <w:tc>
          <w:tcPr>
            <w:tcW w:w="454" w:type="dxa"/>
            <w:vAlign w:val="center"/>
          </w:tcPr>
          <w:p w14:paraId="4F283B14" w14:textId="0B9DC67C" w:rsidR="001C06FA" w:rsidRPr="007E0F91" w:rsidRDefault="001C06FA" w:rsidP="001C06FA">
            <w:pPr>
              <w:jc w:val="center"/>
              <w:rPr>
                <w:ins w:id="34987" w:author="Στάθης Καπ" w:date="2023-03-09T06:32:00Z"/>
                <w:sz w:val="16"/>
                <w:szCs w:val="16"/>
              </w:rPr>
            </w:pPr>
            <w:ins w:id="34988" w:author="Στάθης Καπ" w:date="2023-03-09T06:34:00Z">
              <w:r>
                <w:rPr>
                  <w:rFonts w:ascii="Calibri" w:hAnsi="Calibri" w:cstheme="minorHAnsi"/>
                  <w:color w:val="000000"/>
                  <w:sz w:val="16"/>
                  <w:szCs w:val="16"/>
                </w:rPr>
                <w:t>0</w:t>
              </w:r>
            </w:ins>
          </w:p>
        </w:tc>
        <w:tc>
          <w:tcPr>
            <w:tcW w:w="454" w:type="dxa"/>
            <w:vAlign w:val="center"/>
          </w:tcPr>
          <w:p w14:paraId="556F5092" w14:textId="05035656" w:rsidR="001C06FA" w:rsidRPr="007E0F91" w:rsidRDefault="001C06FA" w:rsidP="001C06FA">
            <w:pPr>
              <w:jc w:val="center"/>
              <w:rPr>
                <w:ins w:id="34989" w:author="Στάθης Καπ" w:date="2023-03-09T06:32:00Z"/>
                <w:sz w:val="16"/>
                <w:szCs w:val="16"/>
              </w:rPr>
            </w:pPr>
            <w:ins w:id="34990" w:author="Στάθης Καπ" w:date="2023-03-09T06:34:00Z">
              <w:r>
                <w:rPr>
                  <w:rFonts w:ascii="Calibri" w:hAnsi="Calibri" w:cs="Calibri"/>
                  <w:color w:val="000000"/>
                  <w:sz w:val="16"/>
                  <w:szCs w:val="16"/>
                </w:rPr>
                <w:t>0.144</w:t>
              </w:r>
            </w:ins>
          </w:p>
        </w:tc>
        <w:tc>
          <w:tcPr>
            <w:tcW w:w="454" w:type="dxa"/>
            <w:tcBorders>
              <w:right w:val="single" w:sz="4" w:space="0" w:color="auto"/>
            </w:tcBorders>
            <w:vAlign w:val="center"/>
          </w:tcPr>
          <w:p w14:paraId="2A72D6DE" w14:textId="77777777" w:rsidR="001C06FA" w:rsidRPr="007E0F91" w:rsidRDefault="001C06FA" w:rsidP="001C06FA">
            <w:pPr>
              <w:jc w:val="center"/>
              <w:rPr>
                <w:ins w:id="34991" w:author="Στάθης Καπ" w:date="2023-03-09T06:32:00Z"/>
                <w:sz w:val="16"/>
                <w:szCs w:val="16"/>
              </w:rPr>
            </w:pPr>
          </w:p>
        </w:tc>
        <w:tc>
          <w:tcPr>
            <w:tcW w:w="453" w:type="dxa"/>
            <w:tcBorders>
              <w:left w:val="single" w:sz="4" w:space="0" w:color="auto"/>
            </w:tcBorders>
            <w:vAlign w:val="center"/>
          </w:tcPr>
          <w:p w14:paraId="12A9D6B9" w14:textId="7A75975F" w:rsidR="001C06FA" w:rsidRPr="007E0F91" w:rsidRDefault="001C06FA" w:rsidP="001C06FA">
            <w:pPr>
              <w:jc w:val="center"/>
              <w:rPr>
                <w:ins w:id="34992" w:author="Στάθης Καπ" w:date="2023-03-09T06:32:00Z"/>
                <w:sz w:val="16"/>
                <w:szCs w:val="16"/>
              </w:rPr>
            </w:pPr>
            <w:ins w:id="34993" w:author="Στάθης Καπ" w:date="2023-03-09T06:35:00Z">
              <w:r>
                <w:rPr>
                  <w:rFonts w:ascii="Calibri" w:hAnsi="Calibri" w:cs="Calibri"/>
                  <w:color w:val="000000"/>
                  <w:sz w:val="16"/>
                  <w:szCs w:val="16"/>
                </w:rPr>
                <w:t>1458</w:t>
              </w:r>
            </w:ins>
          </w:p>
        </w:tc>
        <w:tc>
          <w:tcPr>
            <w:tcW w:w="454" w:type="dxa"/>
            <w:vAlign w:val="center"/>
          </w:tcPr>
          <w:p w14:paraId="189F230B" w14:textId="272F4505" w:rsidR="001C06FA" w:rsidRPr="007E0F91" w:rsidRDefault="001C06FA" w:rsidP="001C06FA">
            <w:pPr>
              <w:jc w:val="center"/>
              <w:rPr>
                <w:ins w:id="34994" w:author="Στάθης Καπ" w:date="2023-03-09T06:32:00Z"/>
                <w:sz w:val="16"/>
                <w:szCs w:val="16"/>
              </w:rPr>
            </w:pPr>
            <w:ins w:id="34995" w:author="Στάθης Καπ" w:date="2023-03-09T06:35:00Z">
              <w:r>
                <w:rPr>
                  <w:rFonts w:ascii="Calibri" w:hAnsi="Calibri" w:cstheme="minorHAnsi"/>
                  <w:color w:val="000000"/>
                  <w:sz w:val="16"/>
                  <w:szCs w:val="16"/>
                </w:rPr>
                <w:t>0</w:t>
              </w:r>
            </w:ins>
          </w:p>
        </w:tc>
        <w:tc>
          <w:tcPr>
            <w:tcW w:w="454" w:type="dxa"/>
            <w:vAlign w:val="center"/>
          </w:tcPr>
          <w:p w14:paraId="2C101A70" w14:textId="5442DDD2" w:rsidR="001C06FA" w:rsidRPr="007E0F91" w:rsidRDefault="001C06FA" w:rsidP="001C06FA">
            <w:pPr>
              <w:jc w:val="center"/>
              <w:rPr>
                <w:ins w:id="34996" w:author="Στάθης Καπ" w:date="2023-03-09T06:32:00Z"/>
                <w:sz w:val="16"/>
                <w:szCs w:val="16"/>
              </w:rPr>
            </w:pPr>
            <w:ins w:id="34997" w:author="Στάθης Καπ" w:date="2023-03-09T06:35:00Z">
              <w:r>
                <w:rPr>
                  <w:rFonts w:ascii="Calibri" w:hAnsi="Calibri" w:cs="Calibri"/>
                  <w:color w:val="000000"/>
                  <w:sz w:val="16"/>
                  <w:szCs w:val="16"/>
                </w:rPr>
                <w:t>0.139</w:t>
              </w:r>
            </w:ins>
          </w:p>
        </w:tc>
        <w:tc>
          <w:tcPr>
            <w:tcW w:w="461" w:type="dxa"/>
            <w:tcBorders>
              <w:right w:val="single" w:sz="4" w:space="0" w:color="auto"/>
            </w:tcBorders>
            <w:vAlign w:val="center"/>
          </w:tcPr>
          <w:p w14:paraId="00D3126F" w14:textId="77777777" w:rsidR="001C06FA" w:rsidRPr="007E0F91" w:rsidRDefault="001C06FA" w:rsidP="001C06FA">
            <w:pPr>
              <w:jc w:val="center"/>
              <w:rPr>
                <w:ins w:id="34998" w:author="Στάθης Καπ" w:date="2023-03-09T06:32:00Z"/>
                <w:sz w:val="16"/>
                <w:szCs w:val="16"/>
              </w:rPr>
            </w:pPr>
          </w:p>
        </w:tc>
      </w:tr>
      <w:tr w:rsidR="001C06FA" w14:paraId="0669B18D" w14:textId="77777777" w:rsidTr="009861B1">
        <w:trPr>
          <w:trHeight w:val="170"/>
          <w:jc w:val="center"/>
          <w:ins w:id="3499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1C06FA" w:rsidRPr="007E0F91" w:rsidRDefault="001C06FA" w:rsidP="001C06FA">
            <w:pPr>
              <w:jc w:val="center"/>
              <w:rPr>
                <w:ins w:id="35000" w:author="Στάθης Καπ" w:date="2023-03-09T06:32:00Z"/>
                <w:sz w:val="16"/>
                <w:szCs w:val="16"/>
              </w:rPr>
            </w:pPr>
            <w:ins w:id="35001"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37E8EB4D" w:rsidR="001C06FA" w:rsidRPr="007E0F91" w:rsidRDefault="001C06FA" w:rsidP="001C06FA">
            <w:pPr>
              <w:jc w:val="center"/>
              <w:rPr>
                <w:ins w:id="35002" w:author="Στάθης Καπ" w:date="2023-03-09T06:32:00Z"/>
                <w:sz w:val="16"/>
                <w:szCs w:val="16"/>
              </w:rPr>
            </w:pPr>
            <w:ins w:id="35003"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7E6A9FCA" w14:textId="7D97B2EC" w:rsidR="001C06FA" w:rsidRPr="007E0F91" w:rsidRDefault="001C06FA" w:rsidP="001C06FA">
            <w:pPr>
              <w:jc w:val="center"/>
              <w:rPr>
                <w:ins w:id="35004" w:author="Στάθης Καπ" w:date="2023-03-09T06:32:00Z"/>
                <w:sz w:val="16"/>
                <w:szCs w:val="16"/>
              </w:rPr>
            </w:pPr>
            <w:ins w:id="35005"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5B8111E0" w14:textId="31126412" w:rsidR="001C06FA" w:rsidRPr="007E0F91" w:rsidRDefault="001C06FA" w:rsidP="001C06FA">
            <w:pPr>
              <w:jc w:val="center"/>
              <w:rPr>
                <w:ins w:id="35006" w:author="Στάθης Καπ" w:date="2023-03-09T06:32:00Z"/>
                <w:sz w:val="16"/>
                <w:szCs w:val="16"/>
              </w:rPr>
            </w:pPr>
            <w:ins w:id="35007" w:author="Στάθης Καπ" w:date="2023-03-09T06:33:00Z">
              <w:r>
                <w:rPr>
                  <w:rFonts w:ascii="Calibri" w:hAnsi="Calibri" w:cs="Calibri"/>
                  <w:color w:val="000000"/>
                  <w:sz w:val="16"/>
                  <w:szCs w:val="16"/>
                </w:rPr>
                <w:t>1458</w:t>
              </w:r>
            </w:ins>
          </w:p>
        </w:tc>
        <w:tc>
          <w:tcPr>
            <w:tcW w:w="708" w:type="dxa"/>
            <w:vAlign w:val="center"/>
          </w:tcPr>
          <w:p w14:paraId="0197A435" w14:textId="2280FAB6" w:rsidR="001C06FA" w:rsidRPr="007E0F91" w:rsidRDefault="001C06FA" w:rsidP="001C06FA">
            <w:pPr>
              <w:jc w:val="center"/>
              <w:rPr>
                <w:ins w:id="35008" w:author="Στάθης Καπ" w:date="2023-03-09T06:32:00Z"/>
                <w:sz w:val="16"/>
                <w:szCs w:val="16"/>
              </w:rPr>
            </w:pPr>
            <w:ins w:id="35009"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318332F6" w14:textId="687C6F24" w:rsidR="001C06FA" w:rsidRPr="007E0F91" w:rsidRDefault="001C06FA" w:rsidP="001C06FA">
            <w:pPr>
              <w:jc w:val="center"/>
              <w:rPr>
                <w:ins w:id="35010" w:author="Στάθης Καπ" w:date="2023-03-09T06:32:00Z"/>
                <w:sz w:val="16"/>
                <w:szCs w:val="16"/>
              </w:rPr>
            </w:pPr>
            <w:ins w:id="35011" w:author="Στάθης Καπ" w:date="2023-03-09T06:33:00Z">
              <w:r>
                <w:rPr>
                  <w:rFonts w:ascii="Calibri" w:hAnsi="Calibri" w:cs="Calibri"/>
                  <w:color w:val="000000"/>
                  <w:sz w:val="16"/>
                  <w:szCs w:val="16"/>
                </w:rPr>
                <w:t>0.112</w:t>
              </w:r>
            </w:ins>
          </w:p>
        </w:tc>
        <w:tc>
          <w:tcPr>
            <w:tcW w:w="453" w:type="dxa"/>
            <w:tcBorders>
              <w:left w:val="single" w:sz="4" w:space="0" w:color="auto"/>
            </w:tcBorders>
            <w:vAlign w:val="center"/>
          </w:tcPr>
          <w:p w14:paraId="1146D991" w14:textId="0ECFB7B0" w:rsidR="001C06FA" w:rsidRPr="007E0F91" w:rsidRDefault="001C06FA" w:rsidP="001C06FA">
            <w:pPr>
              <w:jc w:val="center"/>
              <w:rPr>
                <w:ins w:id="35012" w:author="Στάθης Καπ" w:date="2023-03-09T06:32:00Z"/>
                <w:sz w:val="16"/>
                <w:szCs w:val="16"/>
              </w:rPr>
            </w:pPr>
            <w:ins w:id="35013" w:author="Στάθης Καπ" w:date="2023-03-09T06:33:00Z">
              <w:r>
                <w:rPr>
                  <w:rFonts w:ascii="Calibri" w:hAnsi="Calibri" w:cs="Calibri"/>
                  <w:color w:val="000000"/>
                  <w:sz w:val="16"/>
                  <w:szCs w:val="16"/>
                </w:rPr>
                <w:t>1458</w:t>
              </w:r>
            </w:ins>
          </w:p>
        </w:tc>
        <w:tc>
          <w:tcPr>
            <w:tcW w:w="454" w:type="dxa"/>
            <w:vAlign w:val="center"/>
          </w:tcPr>
          <w:p w14:paraId="6615589E" w14:textId="191F5BE7" w:rsidR="001C06FA" w:rsidRPr="007E0F91" w:rsidRDefault="001C06FA" w:rsidP="001C06FA">
            <w:pPr>
              <w:jc w:val="center"/>
              <w:rPr>
                <w:ins w:id="35014" w:author="Στάθης Καπ" w:date="2023-03-09T06:32:00Z"/>
                <w:sz w:val="16"/>
                <w:szCs w:val="16"/>
              </w:rPr>
            </w:pPr>
            <w:ins w:id="35015" w:author="Στάθης Καπ" w:date="2023-03-09T06:34:00Z">
              <w:r>
                <w:rPr>
                  <w:rFonts w:ascii="Calibri" w:hAnsi="Calibri" w:cstheme="minorHAnsi"/>
                  <w:color w:val="000000"/>
                  <w:sz w:val="16"/>
                  <w:szCs w:val="16"/>
                </w:rPr>
                <w:t>0</w:t>
              </w:r>
            </w:ins>
          </w:p>
        </w:tc>
        <w:tc>
          <w:tcPr>
            <w:tcW w:w="454" w:type="dxa"/>
            <w:vAlign w:val="center"/>
          </w:tcPr>
          <w:p w14:paraId="5BF58BC9" w14:textId="0CEFF060" w:rsidR="001C06FA" w:rsidRPr="007E0F91" w:rsidRDefault="001C06FA" w:rsidP="001C06FA">
            <w:pPr>
              <w:jc w:val="center"/>
              <w:rPr>
                <w:ins w:id="35016" w:author="Στάθης Καπ" w:date="2023-03-09T06:32:00Z"/>
                <w:sz w:val="16"/>
                <w:szCs w:val="16"/>
              </w:rPr>
            </w:pPr>
            <w:ins w:id="35017" w:author="Στάθης Καπ" w:date="2023-03-09T06:3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77777777" w:rsidR="001C06FA" w:rsidRPr="007E0F91" w:rsidRDefault="001C06FA" w:rsidP="001C06FA">
            <w:pPr>
              <w:jc w:val="center"/>
              <w:rPr>
                <w:ins w:id="35018" w:author="Στάθης Καπ" w:date="2023-03-09T06:32:00Z"/>
                <w:sz w:val="16"/>
                <w:szCs w:val="16"/>
              </w:rPr>
            </w:pPr>
          </w:p>
        </w:tc>
        <w:tc>
          <w:tcPr>
            <w:tcW w:w="453" w:type="dxa"/>
            <w:tcBorders>
              <w:left w:val="single" w:sz="4" w:space="0" w:color="auto"/>
            </w:tcBorders>
            <w:vAlign w:val="center"/>
          </w:tcPr>
          <w:p w14:paraId="0F1C3565" w14:textId="316BD773" w:rsidR="001C06FA" w:rsidRPr="007E0F91" w:rsidRDefault="001C06FA" w:rsidP="001C06FA">
            <w:pPr>
              <w:jc w:val="center"/>
              <w:rPr>
                <w:ins w:id="35019" w:author="Στάθης Καπ" w:date="2023-03-09T06:32:00Z"/>
                <w:sz w:val="16"/>
                <w:szCs w:val="16"/>
              </w:rPr>
            </w:pPr>
            <w:ins w:id="35020" w:author="Στάθης Καπ" w:date="2023-03-09T06:34:00Z">
              <w:r>
                <w:rPr>
                  <w:rFonts w:ascii="Calibri" w:hAnsi="Calibri" w:cs="Calibri"/>
                  <w:color w:val="000000"/>
                  <w:sz w:val="16"/>
                  <w:szCs w:val="16"/>
                </w:rPr>
                <w:t>1458</w:t>
              </w:r>
            </w:ins>
          </w:p>
        </w:tc>
        <w:tc>
          <w:tcPr>
            <w:tcW w:w="454" w:type="dxa"/>
            <w:vAlign w:val="center"/>
          </w:tcPr>
          <w:p w14:paraId="48390EC6" w14:textId="3ED4383F" w:rsidR="001C06FA" w:rsidRPr="007E0F91" w:rsidRDefault="001C06FA" w:rsidP="001C06FA">
            <w:pPr>
              <w:jc w:val="center"/>
              <w:rPr>
                <w:ins w:id="35021" w:author="Στάθης Καπ" w:date="2023-03-09T06:32:00Z"/>
                <w:sz w:val="16"/>
                <w:szCs w:val="16"/>
              </w:rPr>
            </w:pPr>
            <w:ins w:id="35022" w:author="Στάθης Καπ" w:date="2023-03-09T06:34:00Z">
              <w:r>
                <w:rPr>
                  <w:rFonts w:ascii="Calibri" w:hAnsi="Calibri" w:cstheme="minorHAnsi"/>
                  <w:color w:val="000000"/>
                  <w:sz w:val="16"/>
                  <w:szCs w:val="16"/>
                </w:rPr>
                <w:t>0</w:t>
              </w:r>
            </w:ins>
          </w:p>
        </w:tc>
        <w:tc>
          <w:tcPr>
            <w:tcW w:w="454" w:type="dxa"/>
            <w:vAlign w:val="center"/>
          </w:tcPr>
          <w:p w14:paraId="4FF8ACC7" w14:textId="6C13C881" w:rsidR="001C06FA" w:rsidRPr="007E0F91" w:rsidRDefault="001C06FA" w:rsidP="001C06FA">
            <w:pPr>
              <w:jc w:val="center"/>
              <w:rPr>
                <w:ins w:id="35023" w:author="Στάθης Καπ" w:date="2023-03-09T06:32:00Z"/>
                <w:sz w:val="16"/>
                <w:szCs w:val="16"/>
              </w:rPr>
            </w:pPr>
            <w:ins w:id="35024" w:author="Στάθης Καπ" w:date="2023-03-09T06:34: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7777777" w:rsidR="001C06FA" w:rsidRPr="007E0F91" w:rsidRDefault="001C06FA" w:rsidP="001C06FA">
            <w:pPr>
              <w:jc w:val="center"/>
              <w:rPr>
                <w:ins w:id="35025" w:author="Στάθης Καπ" w:date="2023-03-09T06:32:00Z"/>
                <w:sz w:val="16"/>
                <w:szCs w:val="16"/>
              </w:rPr>
            </w:pPr>
          </w:p>
        </w:tc>
        <w:tc>
          <w:tcPr>
            <w:tcW w:w="453" w:type="dxa"/>
            <w:tcBorders>
              <w:left w:val="single" w:sz="4" w:space="0" w:color="auto"/>
            </w:tcBorders>
            <w:vAlign w:val="center"/>
          </w:tcPr>
          <w:p w14:paraId="047230BC" w14:textId="0C3D11CC" w:rsidR="001C06FA" w:rsidRPr="007E0F91" w:rsidRDefault="001C06FA" w:rsidP="001C06FA">
            <w:pPr>
              <w:jc w:val="center"/>
              <w:rPr>
                <w:ins w:id="35026" w:author="Στάθης Καπ" w:date="2023-03-09T06:32:00Z"/>
                <w:sz w:val="16"/>
                <w:szCs w:val="16"/>
              </w:rPr>
            </w:pPr>
            <w:ins w:id="35027" w:author="Στάθης Καπ" w:date="2023-03-09T06:35:00Z">
              <w:r>
                <w:rPr>
                  <w:rFonts w:ascii="Calibri" w:hAnsi="Calibri" w:cs="Calibri"/>
                  <w:color w:val="000000"/>
                  <w:sz w:val="16"/>
                  <w:szCs w:val="16"/>
                </w:rPr>
                <w:t>1458</w:t>
              </w:r>
            </w:ins>
          </w:p>
        </w:tc>
        <w:tc>
          <w:tcPr>
            <w:tcW w:w="454" w:type="dxa"/>
            <w:vAlign w:val="center"/>
          </w:tcPr>
          <w:p w14:paraId="2BC44C7A" w14:textId="5B778A49" w:rsidR="001C06FA" w:rsidRPr="007E0F91" w:rsidRDefault="001C06FA" w:rsidP="001C06FA">
            <w:pPr>
              <w:jc w:val="center"/>
              <w:rPr>
                <w:ins w:id="35028" w:author="Στάθης Καπ" w:date="2023-03-09T06:32:00Z"/>
                <w:sz w:val="16"/>
                <w:szCs w:val="16"/>
              </w:rPr>
            </w:pPr>
            <w:ins w:id="35029" w:author="Στάθης Καπ" w:date="2023-03-09T06:35:00Z">
              <w:r>
                <w:rPr>
                  <w:rFonts w:ascii="Calibri" w:hAnsi="Calibri" w:cstheme="minorHAnsi"/>
                  <w:color w:val="000000"/>
                  <w:sz w:val="16"/>
                  <w:szCs w:val="16"/>
                </w:rPr>
                <w:t>0</w:t>
              </w:r>
            </w:ins>
          </w:p>
        </w:tc>
        <w:tc>
          <w:tcPr>
            <w:tcW w:w="454" w:type="dxa"/>
            <w:vAlign w:val="center"/>
          </w:tcPr>
          <w:p w14:paraId="24B6B64B" w14:textId="24449F07" w:rsidR="001C06FA" w:rsidRPr="007E0F91" w:rsidRDefault="001C06FA" w:rsidP="001C06FA">
            <w:pPr>
              <w:jc w:val="center"/>
              <w:rPr>
                <w:ins w:id="35030" w:author="Στάθης Καπ" w:date="2023-03-09T06:32:00Z"/>
                <w:sz w:val="16"/>
                <w:szCs w:val="16"/>
              </w:rPr>
            </w:pPr>
            <w:ins w:id="35031" w:author="Στάθης Καπ" w:date="2023-03-09T06:35: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7777777" w:rsidR="001C06FA" w:rsidRPr="007E0F91" w:rsidRDefault="001C06FA" w:rsidP="001C06FA">
            <w:pPr>
              <w:jc w:val="center"/>
              <w:rPr>
                <w:ins w:id="35032" w:author="Στάθης Καπ" w:date="2023-03-09T06:32:00Z"/>
                <w:sz w:val="16"/>
                <w:szCs w:val="16"/>
              </w:rPr>
            </w:pPr>
          </w:p>
        </w:tc>
      </w:tr>
      <w:tr w:rsidR="001C06FA" w14:paraId="4339BE81" w14:textId="77777777" w:rsidTr="009861B1">
        <w:trPr>
          <w:trHeight w:val="170"/>
          <w:jc w:val="center"/>
          <w:ins w:id="350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1C06FA" w:rsidRPr="007E0F91" w:rsidRDefault="001C06FA" w:rsidP="001C06FA">
            <w:pPr>
              <w:jc w:val="center"/>
              <w:rPr>
                <w:ins w:id="35034" w:author="Στάθης Καπ" w:date="2023-03-09T06:32:00Z"/>
                <w:sz w:val="16"/>
                <w:szCs w:val="16"/>
              </w:rPr>
            </w:pPr>
            <w:ins w:id="35035"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3FB812A7" w:rsidR="001C06FA" w:rsidRPr="007E0F91" w:rsidRDefault="001C06FA" w:rsidP="001C06FA">
            <w:pPr>
              <w:jc w:val="center"/>
              <w:rPr>
                <w:ins w:id="35036" w:author="Στάθης Καπ" w:date="2023-03-09T06:32:00Z"/>
                <w:sz w:val="16"/>
                <w:szCs w:val="16"/>
              </w:rPr>
            </w:pPr>
            <w:ins w:id="35037"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3B06185" w:rsidR="001C06FA" w:rsidRPr="007E0F91" w:rsidRDefault="001C06FA" w:rsidP="001C06FA">
            <w:pPr>
              <w:jc w:val="center"/>
              <w:rPr>
                <w:ins w:id="35038" w:author="Στάθης Καπ" w:date="2023-03-09T06:32:00Z"/>
                <w:sz w:val="16"/>
                <w:szCs w:val="16"/>
              </w:rPr>
            </w:pPr>
            <w:ins w:id="35039"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37F71A08" w14:textId="2995C1A9" w:rsidR="001C06FA" w:rsidRPr="007E0F91" w:rsidRDefault="001C06FA" w:rsidP="001C06FA">
            <w:pPr>
              <w:jc w:val="center"/>
              <w:rPr>
                <w:ins w:id="35040" w:author="Στάθης Καπ" w:date="2023-03-09T06:32:00Z"/>
                <w:sz w:val="16"/>
                <w:szCs w:val="16"/>
              </w:rPr>
            </w:pPr>
            <w:ins w:id="35041" w:author="Στάθης Καπ" w:date="2023-03-09T06:33:00Z">
              <w:r>
                <w:rPr>
                  <w:rFonts w:ascii="Calibri" w:hAnsi="Calibri" w:cs="Calibri"/>
                  <w:color w:val="000000"/>
                  <w:sz w:val="16"/>
                  <w:szCs w:val="16"/>
                </w:rPr>
                <w:t>1458</w:t>
              </w:r>
            </w:ins>
          </w:p>
        </w:tc>
        <w:tc>
          <w:tcPr>
            <w:tcW w:w="708" w:type="dxa"/>
            <w:vAlign w:val="center"/>
          </w:tcPr>
          <w:p w14:paraId="1DAE80D8" w14:textId="491EE598" w:rsidR="001C06FA" w:rsidRPr="007E0F91" w:rsidRDefault="001C06FA" w:rsidP="001C06FA">
            <w:pPr>
              <w:jc w:val="center"/>
              <w:rPr>
                <w:ins w:id="35042" w:author="Στάθης Καπ" w:date="2023-03-09T06:32:00Z"/>
                <w:sz w:val="16"/>
                <w:szCs w:val="16"/>
              </w:rPr>
            </w:pPr>
            <w:ins w:id="35043"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4A91B370" w14:textId="08C0A135" w:rsidR="001C06FA" w:rsidRPr="007E0F91" w:rsidRDefault="001C06FA" w:rsidP="001C06FA">
            <w:pPr>
              <w:jc w:val="center"/>
              <w:rPr>
                <w:ins w:id="35044" w:author="Στάθης Καπ" w:date="2023-03-09T06:32:00Z"/>
                <w:sz w:val="16"/>
                <w:szCs w:val="16"/>
              </w:rPr>
            </w:pPr>
            <w:ins w:id="35045" w:author="Στάθης Καπ" w:date="2023-03-09T06:33:00Z">
              <w:r>
                <w:rPr>
                  <w:rFonts w:ascii="Calibri" w:hAnsi="Calibri" w:cs="Calibri"/>
                  <w:color w:val="000000"/>
                  <w:sz w:val="16"/>
                  <w:szCs w:val="16"/>
                </w:rPr>
                <w:t>0.214</w:t>
              </w:r>
            </w:ins>
          </w:p>
        </w:tc>
        <w:tc>
          <w:tcPr>
            <w:tcW w:w="453" w:type="dxa"/>
            <w:tcBorders>
              <w:left w:val="single" w:sz="4" w:space="0" w:color="auto"/>
            </w:tcBorders>
            <w:vAlign w:val="center"/>
          </w:tcPr>
          <w:p w14:paraId="529DA8C7" w14:textId="51C682E0" w:rsidR="001C06FA" w:rsidRPr="007E0F91" w:rsidRDefault="001C06FA" w:rsidP="001C06FA">
            <w:pPr>
              <w:jc w:val="center"/>
              <w:rPr>
                <w:ins w:id="35046" w:author="Στάθης Καπ" w:date="2023-03-09T06:32:00Z"/>
                <w:sz w:val="16"/>
                <w:szCs w:val="16"/>
              </w:rPr>
            </w:pPr>
            <w:ins w:id="35047" w:author="Στάθης Καπ" w:date="2023-03-09T06:33:00Z">
              <w:r>
                <w:rPr>
                  <w:rFonts w:ascii="Calibri" w:hAnsi="Calibri" w:cs="Calibri"/>
                  <w:color w:val="000000"/>
                  <w:sz w:val="16"/>
                  <w:szCs w:val="16"/>
                </w:rPr>
                <w:t>1458</w:t>
              </w:r>
            </w:ins>
          </w:p>
        </w:tc>
        <w:tc>
          <w:tcPr>
            <w:tcW w:w="454" w:type="dxa"/>
            <w:vAlign w:val="center"/>
          </w:tcPr>
          <w:p w14:paraId="0560B303" w14:textId="63157CF1" w:rsidR="001C06FA" w:rsidRPr="007E0F91" w:rsidRDefault="001C06FA" w:rsidP="001C06FA">
            <w:pPr>
              <w:jc w:val="center"/>
              <w:rPr>
                <w:ins w:id="35048" w:author="Στάθης Καπ" w:date="2023-03-09T06:32:00Z"/>
                <w:sz w:val="16"/>
                <w:szCs w:val="16"/>
              </w:rPr>
            </w:pPr>
            <w:ins w:id="35049" w:author="Στάθης Καπ" w:date="2023-03-09T06:34:00Z">
              <w:r>
                <w:rPr>
                  <w:rFonts w:ascii="Calibri" w:hAnsi="Calibri" w:cstheme="minorHAnsi"/>
                  <w:color w:val="000000"/>
                  <w:sz w:val="16"/>
                  <w:szCs w:val="16"/>
                </w:rPr>
                <w:t>0</w:t>
              </w:r>
            </w:ins>
          </w:p>
        </w:tc>
        <w:tc>
          <w:tcPr>
            <w:tcW w:w="454" w:type="dxa"/>
            <w:vAlign w:val="center"/>
          </w:tcPr>
          <w:p w14:paraId="69C02FF6" w14:textId="6BE545C0" w:rsidR="001C06FA" w:rsidRPr="007E0F91" w:rsidRDefault="001C06FA" w:rsidP="001C06FA">
            <w:pPr>
              <w:jc w:val="center"/>
              <w:rPr>
                <w:ins w:id="35050" w:author="Στάθης Καπ" w:date="2023-03-09T06:32:00Z"/>
                <w:sz w:val="16"/>
                <w:szCs w:val="16"/>
              </w:rPr>
            </w:pPr>
            <w:ins w:id="35051" w:author="Στάθης Καπ" w:date="2023-03-09T06:3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77777777" w:rsidR="001C06FA" w:rsidRPr="007E0F91" w:rsidRDefault="001C06FA" w:rsidP="001C06FA">
            <w:pPr>
              <w:jc w:val="center"/>
              <w:rPr>
                <w:ins w:id="35052" w:author="Στάθης Καπ" w:date="2023-03-09T06:32:00Z"/>
                <w:sz w:val="16"/>
                <w:szCs w:val="16"/>
              </w:rPr>
            </w:pPr>
          </w:p>
        </w:tc>
        <w:tc>
          <w:tcPr>
            <w:tcW w:w="453" w:type="dxa"/>
            <w:tcBorders>
              <w:left w:val="single" w:sz="4" w:space="0" w:color="auto"/>
            </w:tcBorders>
            <w:vAlign w:val="center"/>
          </w:tcPr>
          <w:p w14:paraId="5C589D39" w14:textId="11351FD6" w:rsidR="001C06FA" w:rsidRPr="007E0F91" w:rsidRDefault="001C06FA" w:rsidP="001C06FA">
            <w:pPr>
              <w:jc w:val="center"/>
              <w:rPr>
                <w:ins w:id="35053" w:author="Στάθης Καπ" w:date="2023-03-09T06:32:00Z"/>
                <w:sz w:val="16"/>
                <w:szCs w:val="16"/>
              </w:rPr>
            </w:pPr>
            <w:ins w:id="35054" w:author="Στάθης Καπ" w:date="2023-03-09T06:34:00Z">
              <w:r>
                <w:rPr>
                  <w:rFonts w:ascii="Calibri" w:hAnsi="Calibri" w:cs="Calibri"/>
                  <w:color w:val="000000"/>
                  <w:sz w:val="16"/>
                  <w:szCs w:val="16"/>
                </w:rPr>
                <w:t>1458</w:t>
              </w:r>
            </w:ins>
          </w:p>
        </w:tc>
        <w:tc>
          <w:tcPr>
            <w:tcW w:w="454" w:type="dxa"/>
            <w:vAlign w:val="center"/>
          </w:tcPr>
          <w:p w14:paraId="4E946DEC" w14:textId="6E7EA160" w:rsidR="001C06FA" w:rsidRPr="007E0F91" w:rsidRDefault="001C06FA" w:rsidP="001C06FA">
            <w:pPr>
              <w:jc w:val="center"/>
              <w:rPr>
                <w:ins w:id="35055" w:author="Στάθης Καπ" w:date="2023-03-09T06:32:00Z"/>
                <w:sz w:val="16"/>
                <w:szCs w:val="16"/>
              </w:rPr>
            </w:pPr>
            <w:ins w:id="35056" w:author="Στάθης Καπ" w:date="2023-03-09T06:34:00Z">
              <w:r>
                <w:rPr>
                  <w:rFonts w:ascii="Calibri" w:hAnsi="Calibri" w:cstheme="minorHAnsi"/>
                  <w:color w:val="000000"/>
                  <w:sz w:val="16"/>
                  <w:szCs w:val="16"/>
                </w:rPr>
                <w:t>0</w:t>
              </w:r>
            </w:ins>
          </w:p>
        </w:tc>
        <w:tc>
          <w:tcPr>
            <w:tcW w:w="454" w:type="dxa"/>
            <w:vAlign w:val="center"/>
          </w:tcPr>
          <w:p w14:paraId="2F49C4E3" w14:textId="4DFFDD98" w:rsidR="001C06FA" w:rsidRPr="007E0F91" w:rsidRDefault="001C06FA" w:rsidP="001C06FA">
            <w:pPr>
              <w:jc w:val="center"/>
              <w:rPr>
                <w:ins w:id="35057" w:author="Στάθης Καπ" w:date="2023-03-09T06:32:00Z"/>
                <w:sz w:val="16"/>
                <w:szCs w:val="16"/>
              </w:rPr>
            </w:pPr>
            <w:ins w:id="35058" w:author="Στάθης Καπ" w:date="2023-03-09T06:34:00Z">
              <w:r>
                <w:rPr>
                  <w:rFonts w:ascii="Calibri" w:hAnsi="Calibri" w:cs="Calibri"/>
                  <w:color w:val="000000"/>
                  <w:sz w:val="16"/>
                  <w:szCs w:val="16"/>
                </w:rPr>
                <w:t>0.161</w:t>
              </w:r>
            </w:ins>
          </w:p>
        </w:tc>
        <w:tc>
          <w:tcPr>
            <w:tcW w:w="454" w:type="dxa"/>
            <w:tcBorders>
              <w:right w:val="single" w:sz="4" w:space="0" w:color="auto"/>
            </w:tcBorders>
            <w:vAlign w:val="center"/>
          </w:tcPr>
          <w:p w14:paraId="3C12FD40" w14:textId="77777777" w:rsidR="001C06FA" w:rsidRPr="007E0F91" w:rsidRDefault="001C06FA" w:rsidP="001C06FA">
            <w:pPr>
              <w:jc w:val="center"/>
              <w:rPr>
                <w:ins w:id="35059" w:author="Στάθης Καπ" w:date="2023-03-09T06:32:00Z"/>
                <w:sz w:val="16"/>
                <w:szCs w:val="16"/>
              </w:rPr>
            </w:pPr>
          </w:p>
        </w:tc>
        <w:tc>
          <w:tcPr>
            <w:tcW w:w="453" w:type="dxa"/>
            <w:tcBorders>
              <w:left w:val="single" w:sz="4" w:space="0" w:color="auto"/>
            </w:tcBorders>
            <w:vAlign w:val="center"/>
          </w:tcPr>
          <w:p w14:paraId="3F8A5059" w14:textId="1DE0835F" w:rsidR="001C06FA" w:rsidRPr="007E0F91" w:rsidRDefault="001C06FA" w:rsidP="001C06FA">
            <w:pPr>
              <w:jc w:val="center"/>
              <w:rPr>
                <w:ins w:id="35060" w:author="Στάθης Καπ" w:date="2023-03-09T06:32:00Z"/>
                <w:sz w:val="16"/>
                <w:szCs w:val="16"/>
              </w:rPr>
            </w:pPr>
            <w:ins w:id="35061" w:author="Στάθης Καπ" w:date="2023-03-09T06:35:00Z">
              <w:r>
                <w:rPr>
                  <w:rFonts w:ascii="Calibri" w:hAnsi="Calibri" w:cs="Calibri"/>
                  <w:color w:val="000000"/>
                  <w:sz w:val="16"/>
                  <w:szCs w:val="16"/>
                </w:rPr>
                <w:t>1458</w:t>
              </w:r>
            </w:ins>
          </w:p>
        </w:tc>
        <w:tc>
          <w:tcPr>
            <w:tcW w:w="454" w:type="dxa"/>
            <w:vAlign w:val="center"/>
          </w:tcPr>
          <w:p w14:paraId="383946D7" w14:textId="1400F893" w:rsidR="001C06FA" w:rsidRPr="007E0F91" w:rsidRDefault="001C06FA" w:rsidP="001C06FA">
            <w:pPr>
              <w:jc w:val="center"/>
              <w:rPr>
                <w:ins w:id="35062" w:author="Στάθης Καπ" w:date="2023-03-09T06:32:00Z"/>
                <w:sz w:val="16"/>
                <w:szCs w:val="16"/>
              </w:rPr>
            </w:pPr>
            <w:ins w:id="35063" w:author="Στάθης Καπ" w:date="2023-03-09T06:35:00Z">
              <w:r>
                <w:rPr>
                  <w:rFonts w:ascii="Calibri" w:hAnsi="Calibri" w:cstheme="minorHAnsi"/>
                  <w:color w:val="000000"/>
                  <w:sz w:val="16"/>
                  <w:szCs w:val="16"/>
                </w:rPr>
                <w:t>0</w:t>
              </w:r>
            </w:ins>
          </w:p>
        </w:tc>
        <w:tc>
          <w:tcPr>
            <w:tcW w:w="454" w:type="dxa"/>
            <w:vAlign w:val="center"/>
          </w:tcPr>
          <w:p w14:paraId="085F7E26" w14:textId="77958BEF" w:rsidR="001C06FA" w:rsidRPr="007E0F91" w:rsidRDefault="001C06FA" w:rsidP="001C06FA">
            <w:pPr>
              <w:jc w:val="center"/>
              <w:rPr>
                <w:ins w:id="35064" w:author="Στάθης Καπ" w:date="2023-03-09T06:32:00Z"/>
                <w:sz w:val="16"/>
                <w:szCs w:val="16"/>
              </w:rPr>
            </w:pPr>
            <w:ins w:id="35065" w:author="Στάθης Καπ" w:date="2023-03-09T06:35:00Z">
              <w:r>
                <w:rPr>
                  <w:rFonts w:ascii="Calibri" w:hAnsi="Calibri" w:cs="Calibri"/>
                  <w:color w:val="000000"/>
                  <w:sz w:val="16"/>
                  <w:szCs w:val="16"/>
                </w:rPr>
                <w:t>0.179</w:t>
              </w:r>
            </w:ins>
          </w:p>
        </w:tc>
        <w:tc>
          <w:tcPr>
            <w:tcW w:w="461" w:type="dxa"/>
            <w:tcBorders>
              <w:right w:val="single" w:sz="4" w:space="0" w:color="auto"/>
            </w:tcBorders>
            <w:vAlign w:val="center"/>
          </w:tcPr>
          <w:p w14:paraId="52773BB0" w14:textId="77777777" w:rsidR="001C06FA" w:rsidRPr="007E0F91" w:rsidRDefault="001C06FA" w:rsidP="001C06FA">
            <w:pPr>
              <w:jc w:val="center"/>
              <w:rPr>
                <w:ins w:id="35066" w:author="Στάθης Καπ" w:date="2023-03-09T06:32:00Z"/>
                <w:sz w:val="16"/>
                <w:szCs w:val="16"/>
              </w:rPr>
            </w:pPr>
          </w:p>
        </w:tc>
      </w:tr>
      <w:tr w:rsidR="001C06FA" w14:paraId="19B8A9BA" w14:textId="77777777" w:rsidTr="009861B1">
        <w:trPr>
          <w:trHeight w:val="170"/>
          <w:jc w:val="center"/>
          <w:ins w:id="350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1C06FA" w:rsidRPr="007E0F91" w:rsidRDefault="001C06FA" w:rsidP="001C06FA">
            <w:pPr>
              <w:jc w:val="center"/>
              <w:rPr>
                <w:ins w:id="35068" w:author="Στάθης Καπ" w:date="2023-03-09T06:32:00Z"/>
                <w:sz w:val="16"/>
                <w:szCs w:val="16"/>
              </w:rPr>
            </w:pPr>
            <w:ins w:id="35069"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7099DE6A" w:rsidR="001C06FA" w:rsidRPr="007E0F91" w:rsidRDefault="001C06FA" w:rsidP="001C06FA">
            <w:pPr>
              <w:jc w:val="center"/>
              <w:rPr>
                <w:ins w:id="35070" w:author="Στάθης Καπ" w:date="2023-03-09T06:32:00Z"/>
                <w:sz w:val="16"/>
                <w:szCs w:val="16"/>
              </w:rPr>
            </w:pPr>
            <w:ins w:id="35071"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5EA0DA4A" w14:textId="59F68410" w:rsidR="001C06FA" w:rsidRPr="007E0F91" w:rsidRDefault="001C06FA" w:rsidP="001C06FA">
            <w:pPr>
              <w:jc w:val="center"/>
              <w:rPr>
                <w:ins w:id="35072" w:author="Στάθης Καπ" w:date="2023-03-09T06:32:00Z"/>
                <w:sz w:val="16"/>
                <w:szCs w:val="16"/>
              </w:rPr>
            </w:pPr>
            <w:ins w:id="35073"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5BE32352" w14:textId="71332FEE" w:rsidR="001C06FA" w:rsidRPr="007E0F91" w:rsidRDefault="001C06FA" w:rsidP="001C06FA">
            <w:pPr>
              <w:jc w:val="center"/>
              <w:rPr>
                <w:ins w:id="35074" w:author="Στάθης Καπ" w:date="2023-03-09T06:32:00Z"/>
                <w:sz w:val="16"/>
                <w:szCs w:val="16"/>
              </w:rPr>
            </w:pPr>
            <w:ins w:id="35075" w:author="Στάθης Καπ" w:date="2023-03-09T06:33:00Z">
              <w:r>
                <w:rPr>
                  <w:rFonts w:ascii="Calibri" w:hAnsi="Calibri" w:cs="Calibri"/>
                  <w:color w:val="000000"/>
                  <w:sz w:val="16"/>
                  <w:szCs w:val="16"/>
                </w:rPr>
                <w:t>1458</w:t>
              </w:r>
            </w:ins>
          </w:p>
        </w:tc>
        <w:tc>
          <w:tcPr>
            <w:tcW w:w="708" w:type="dxa"/>
            <w:vAlign w:val="center"/>
          </w:tcPr>
          <w:p w14:paraId="33CEE3D8" w14:textId="415ACB04" w:rsidR="001C06FA" w:rsidRPr="007E0F91" w:rsidRDefault="001C06FA" w:rsidP="001C06FA">
            <w:pPr>
              <w:jc w:val="center"/>
              <w:rPr>
                <w:ins w:id="35076" w:author="Στάθης Καπ" w:date="2023-03-09T06:32:00Z"/>
                <w:sz w:val="16"/>
                <w:szCs w:val="16"/>
              </w:rPr>
            </w:pPr>
            <w:ins w:id="35077"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2307B441" w14:textId="60F51BA9" w:rsidR="001C06FA" w:rsidRPr="007E0F91" w:rsidRDefault="001C06FA" w:rsidP="001C06FA">
            <w:pPr>
              <w:jc w:val="center"/>
              <w:rPr>
                <w:ins w:id="35078" w:author="Στάθης Καπ" w:date="2023-03-09T06:32:00Z"/>
                <w:sz w:val="16"/>
                <w:szCs w:val="16"/>
              </w:rPr>
            </w:pPr>
            <w:ins w:id="35079" w:author="Στάθης Καπ" w:date="2023-03-09T06:33:00Z">
              <w:r>
                <w:rPr>
                  <w:rFonts w:ascii="Calibri" w:hAnsi="Calibri" w:cs="Calibri"/>
                  <w:color w:val="000000"/>
                  <w:sz w:val="16"/>
                  <w:szCs w:val="16"/>
                </w:rPr>
                <w:t>0.203</w:t>
              </w:r>
            </w:ins>
          </w:p>
        </w:tc>
        <w:tc>
          <w:tcPr>
            <w:tcW w:w="453" w:type="dxa"/>
            <w:tcBorders>
              <w:left w:val="single" w:sz="4" w:space="0" w:color="auto"/>
            </w:tcBorders>
            <w:vAlign w:val="center"/>
          </w:tcPr>
          <w:p w14:paraId="799AF2D5" w14:textId="47979E18" w:rsidR="001C06FA" w:rsidRPr="007E0F91" w:rsidRDefault="001C06FA" w:rsidP="001C06FA">
            <w:pPr>
              <w:jc w:val="center"/>
              <w:rPr>
                <w:ins w:id="35080" w:author="Στάθης Καπ" w:date="2023-03-09T06:32:00Z"/>
                <w:sz w:val="16"/>
                <w:szCs w:val="16"/>
              </w:rPr>
            </w:pPr>
            <w:ins w:id="35081" w:author="Στάθης Καπ" w:date="2023-03-09T06:33:00Z">
              <w:r>
                <w:rPr>
                  <w:rFonts w:ascii="Calibri" w:hAnsi="Calibri" w:cs="Calibri"/>
                  <w:color w:val="000000"/>
                  <w:sz w:val="16"/>
                  <w:szCs w:val="16"/>
                </w:rPr>
                <w:t>1458</w:t>
              </w:r>
            </w:ins>
          </w:p>
        </w:tc>
        <w:tc>
          <w:tcPr>
            <w:tcW w:w="454" w:type="dxa"/>
            <w:vAlign w:val="center"/>
          </w:tcPr>
          <w:p w14:paraId="4862D1AF" w14:textId="4A670317" w:rsidR="001C06FA" w:rsidRPr="007E0F91" w:rsidRDefault="001C06FA" w:rsidP="001C06FA">
            <w:pPr>
              <w:jc w:val="center"/>
              <w:rPr>
                <w:ins w:id="35082" w:author="Στάθης Καπ" w:date="2023-03-09T06:32:00Z"/>
                <w:sz w:val="16"/>
                <w:szCs w:val="16"/>
              </w:rPr>
            </w:pPr>
            <w:ins w:id="35083" w:author="Στάθης Καπ" w:date="2023-03-09T06:34:00Z">
              <w:r>
                <w:rPr>
                  <w:rFonts w:ascii="Calibri" w:hAnsi="Calibri" w:cstheme="minorHAnsi"/>
                  <w:color w:val="000000"/>
                  <w:sz w:val="16"/>
                  <w:szCs w:val="16"/>
                </w:rPr>
                <w:t>0</w:t>
              </w:r>
            </w:ins>
          </w:p>
        </w:tc>
        <w:tc>
          <w:tcPr>
            <w:tcW w:w="454" w:type="dxa"/>
            <w:vAlign w:val="center"/>
          </w:tcPr>
          <w:p w14:paraId="12130D9B" w14:textId="55B1BD67" w:rsidR="001C06FA" w:rsidRPr="007E0F91" w:rsidRDefault="001C06FA" w:rsidP="001C06FA">
            <w:pPr>
              <w:jc w:val="center"/>
              <w:rPr>
                <w:ins w:id="35084" w:author="Στάθης Καπ" w:date="2023-03-09T06:32:00Z"/>
                <w:sz w:val="16"/>
                <w:szCs w:val="16"/>
              </w:rPr>
            </w:pPr>
            <w:ins w:id="35085" w:author="Στάθης Καπ" w:date="2023-03-09T06:3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77777777" w:rsidR="001C06FA" w:rsidRPr="007E0F91" w:rsidRDefault="001C06FA" w:rsidP="001C06FA">
            <w:pPr>
              <w:jc w:val="center"/>
              <w:rPr>
                <w:ins w:id="35086" w:author="Στάθης Καπ" w:date="2023-03-09T06:32:00Z"/>
                <w:sz w:val="16"/>
                <w:szCs w:val="16"/>
              </w:rPr>
            </w:pPr>
          </w:p>
        </w:tc>
        <w:tc>
          <w:tcPr>
            <w:tcW w:w="453" w:type="dxa"/>
            <w:tcBorders>
              <w:left w:val="single" w:sz="4" w:space="0" w:color="auto"/>
            </w:tcBorders>
            <w:vAlign w:val="center"/>
          </w:tcPr>
          <w:p w14:paraId="3F8CEEDC" w14:textId="3E130C0A" w:rsidR="001C06FA" w:rsidRPr="007E0F91" w:rsidRDefault="001C06FA" w:rsidP="001C06FA">
            <w:pPr>
              <w:jc w:val="center"/>
              <w:rPr>
                <w:ins w:id="35087" w:author="Στάθης Καπ" w:date="2023-03-09T06:32:00Z"/>
                <w:sz w:val="16"/>
                <w:szCs w:val="16"/>
              </w:rPr>
            </w:pPr>
            <w:ins w:id="35088" w:author="Στάθης Καπ" w:date="2023-03-09T06:34:00Z">
              <w:r>
                <w:rPr>
                  <w:rFonts w:ascii="Calibri" w:hAnsi="Calibri" w:cs="Calibri"/>
                  <w:color w:val="000000"/>
                  <w:sz w:val="16"/>
                  <w:szCs w:val="16"/>
                </w:rPr>
                <w:t>1458</w:t>
              </w:r>
            </w:ins>
          </w:p>
        </w:tc>
        <w:tc>
          <w:tcPr>
            <w:tcW w:w="454" w:type="dxa"/>
            <w:vAlign w:val="center"/>
          </w:tcPr>
          <w:p w14:paraId="1CB4316F" w14:textId="0B01CD93" w:rsidR="001C06FA" w:rsidRPr="007E0F91" w:rsidRDefault="001C06FA" w:rsidP="001C06FA">
            <w:pPr>
              <w:jc w:val="center"/>
              <w:rPr>
                <w:ins w:id="35089" w:author="Στάθης Καπ" w:date="2023-03-09T06:32:00Z"/>
                <w:sz w:val="16"/>
                <w:szCs w:val="16"/>
              </w:rPr>
            </w:pPr>
            <w:ins w:id="35090" w:author="Στάθης Καπ" w:date="2023-03-09T06:34:00Z">
              <w:r>
                <w:rPr>
                  <w:rFonts w:ascii="Calibri" w:hAnsi="Calibri" w:cstheme="minorHAnsi"/>
                  <w:color w:val="000000"/>
                  <w:sz w:val="16"/>
                  <w:szCs w:val="16"/>
                </w:rPr>
                <w:t>0</w:t>
              </w:r>
            </w:ins>
          </w:p>
        </w:tc>
        <w:tc>
          <w:tcPr>
            <w:tcW w:w="454" w:type="dxa"/>
            <w:vAlign w:val="center"/>
          </w:tcPr>
          <w:p w14:paraId="47D93C0D" w14:textId="6BE4FD3D" w:rsidR="001C06FA" w:rsidRPr="007E0F91" w:rsidRDefault="001C06FA" w:rsidP="001C06FA">
            <w:pPr>
              <w:jc w:val="center"/>
              <w:rPr>
                <w:ins w:id="35091" w:author="Στάθης Καπ" w:date="2023-03-09T06:32:00Z"/>
                <w:sz w:val="16"/>
                <w:szCs w:val="16"/>
              </w:rPr>
            </w:pPr>
            <w:ins w:id="35092" w:author="Στάθης Καπ" w:date="2023-03-09T06:34:00Z">
              <w:r>
                <w:rPr>
                  <w:rFonts w:ascii="Calibri" w:hAnsi="Calibri" w:cs="Calibri"/>
                  <w:color w:val="000000"/>
                  <w:sz w:val="16"/>
                  <w:szCs w:val="16"/>
                </w:rPr>
                <w:t>0.141</w:t>
              </w:r>
            </w:ins>
          </w:p>
        </w:tc>
        <w:tc>
          <w:tcPr>
            <w:tcW w:w="454" w:type="dxa"/>
            <w:tcBorders>
              <w:right w:val="single" w:sz="4" w:space="0" w:color="auto"/>
            </w:tcBorders>
            <w:vAlign w:val="center"/>
          </w:tcPr>
          <w:p w14:paraId="73E1988F" w14:textId="77777777" w:rsidR="001C06FA" w:rsidRPr="007E0F91" w:rsidRDefault="001C06FA" w:rsidP="001C06FA">
            <w:pPr>
              <w:jc w:val="center"/>
              <w:rPr>
                <w:ins w:id="35093" w:author="Στάθης Καπ" w:date="2023-03-09T06:32:00Z"/>
                <w:sz w:val="16"/>
                <w:szCs w:val="16"/>
              </w:rPr>
            </w:pPr>
          </w:p>
        </w:tc>
        <w:tc>
          <w:tcPr>
            <w:tcW w:w="453" w:type="dxa"/>
            <w:tcBorders>
              <w:left w:val="single" w:sz="4" w:space="0" w:color="auto"/>
            </w:tcBorders>
            <w:vAlign w:val="center"/>
          </w:tcPr>
          <w:p w14:paraId="30A69DFC" w14:textId="491C9932" w:rsidR="001C06FA" w:rsidRPr="007E0F91" w:rsidRDefault="001C06FA" w:rsidP="001C06FA">
            <w:pPr>
              <w:jc w:val="center"/>
              <w:rPr>
                <w:ins w:id="35094" w:author="Στάθης Καπ" w:date="2023-03-09T06:32:00Z"/>
                <w:sz w:val="16"/>
                <w:szCs w:val="16"/>
              </w:rPr>
            </w:pPr>
            <w:ins w:id="35095" w:author="Στάθης Καπ" w:date="2023-03-09T06:35:00Z">
              <w:r>
                <w:rPr>
                  <w:rFonts w:ascii="Calibri" w:hAnsi="Calibri" w:cs="Calibri"/>
                  <w:color w:val="000000"/>
                  <w:sz w:val="16"/>
                  <w:szCs w:val="16"/>
                </w:rPr>
                <w:t>1458</w:t>
              </w:r>
            </w:ins>
          </w:p>
        </w:tc>
        <w:tc>
          <w:tcPr>
            <w:tcW w:w="454" w:type="dxa"/>
            <w:vAlign w:val="center"/>
          </w:tcPr>
          <w:p w14:paraId="0307A617" w14:textId="044CE204" w:rsidR="001C06FA" w:rsidRPr="007E0F91" w:rsidRDefault="001C06FA" w:rsidP="001C06FA">
            <w:pPr>
              <w:jc w:val="center"/>
              <w:rPr>
                <w:ins w:id="35096" w:author="Στάθης Καπ" w:date="2023-03-09T06:32:00Z"/>
                <w:sz w:val="16"/>
                <w:szCs w:val="16"/>
              </w:rPr>
            </w:pPr>
            <w:ins w:id="35097" w:author="Στάθης Καπ" w:date="2023-03-09T06:35:00Z">
              <w:r>
                <w:rPr>
                  <w:rFonts w:ascii="Calibri" w:hAnsi="Calibri" w:cstheme="minorHAnsi"/>
                  <w:color w:val="000000"/>
                  <w:sz w:val="16"/>
                  <w:szCs w:val="16"/>
                </w:rPr>
                <w:t>0</w:t>
              </w:r>
            </w:ins>
          </w:p>
        </w:tc>
        <w:tc>
          <w:tcPr>
            <w:tcW w:w="454" w:type="dxa"/>
            <w:vAlign w:val="center"/>
          </w:tcPr>
          <w:p w14:paraId="577B7627" w14:textId="3F263919" w:rsidR="001C06FA" w:rsidRPr="007E0F91" w:rsidRDefault="001C06FA" w:rsidP="001C06FA">
            <w:pPr>
              <w:jc w:val="center"/>
              <w:rPr>
                <w:ins w:id="35098" w:author="Στάθης Καπ" w:date="2023-03-09T06:32:00Z"/>
                <w:sz w:val="16"/>
                <w:szCs w:val="16"/>
              </w:rPr>
            </w:pPr>
            <w:ins w:id="35099" w:author="Στάθης Καπ" w:date="2023-03-09T06:35:00Z">
              <w:r>
                <w:rPr>
                  <w:rFonts w:ascii="Calibri" w:hAnsi="Calibri" w:cs="Calibri"/>
                  <w:color w:val="000000"/>
                  <w:sz w:val="16"/>
                  <w:szCs w:val="16"/>
                </w:rPr>
                <w:t>0.166</w:t>
              </w:r>
            </w:ins>
          </w:p>
        </w:tc>
        <w:tc>
          <w:tcPr>
            <w:tcW w:w="461" w:type="dxa"/>
            <w:tcBorders>
              <w:right w:val="single" w:sz="4" w:space="0" w:color="auto"/>
            </w:tcBorders>
            <w:vAlign w:val="center"/>
          </w:tcPr>
          <w:p w14:paraId="3670A00B" w14:textId="77777777" w:rsidR="001C06FA" w:rsidRPr="007E0F91" w:rsidRDefault="001C06FA" w:rsidP="001C06FA">
            <w:pPr>
              <w:jc w:val="center"/>
              <w:rPr>
                <w:ins w:id="35100" w:author="Στάθης Καπ" w:date="2023-03-09T06:32:00Z"/>
                <w:sz w:val="16"/>
                <w:szCs w:val="16"/>
              </w:rPr>
            </w:pPr>
          </w:p>
        </w:tc>
      </w:tr>
      <w:tr w:rsidR="001C06FA" w14:paraId="1828C079" w14:textId="77777777" w:rsidTr="009861B1">
        <w:trPr>
          <w:trHeight w:val="170"/>
          <w:jc w:val="center"/>
          <w:ins w:id="3510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1C06FA" w:rsidRPr="007E0F91" w:rsidRDefault="001C06FA" w:rsidP="001C06FA">
            <w:pPr>
              <w:jc w:val="center"/>
              <w:rPr>
                <w:ins w:id="35102" w:author="Στάθης Καπ" w:date="2023-03-09T06:32:00Z"/>
                <w:sz w:val="16"/>
                <w:szCs w:val="16"/>
              </w:rPr>
            </w:pPr>
            <w:ins w:id="35103"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613547E1" w:rsidR="001C06FA" w:rsidRPr="007E0F91" w:rsidRDefault="001C06FA" w:rsidP="001C06FA">
            <w:pPr>
              <w:jc w:val="center"/>
              <w:rPr>
                <w:ins w:id="35104" w:author="Στάθης Καπ" w:date="2023-03-09T06:32:00Z"/>
                <w:sz w:val="16"/>
                <w:szCs w:val="16"/>
              </w:rPr>
            </w:pPr>
            <w:ins w:id="35105" w:author="Στάθης Καπ" w:date="2023-03-09T06:32:00Z">
              <w:r>
                <w:rPr>
                  <w:rFonts w:ascii="Calibri" w:hAnsi="Calibri" w:cs="Calibri"/>
                  <w:color w:val="000000"/>
                  <w:sz w:val="16"/>
                  <w:szCs w:val="16"/>
                </w:rPr>
                <w:t>1458</w:t>
              </w:r>
            </w:ins>
          </w:p>
        </w:tc>
        <w:tc>
          <w:tcPr>
            <w:tcW w:w="679" w:type="dxa"/>
            <w:tcBorders>
              <w:right w:val="single" w:sz="4" w:space="0" w:color="auto"/>
            </w:tcBorders>
            <w:vAlign w:val="center"/>
          </w:tcPr>
          <w:p w14:paraId="0C62E58C" w14:textId="54137C6C" w:rsidR="001C06FA" w:rsidRPr="007E0F91" w:rsidRDefault="001C06FA" w:rsidP="001C06FA">
            <w:pPr>
              <w:jc w:val="center"/>
              <w:rPr>
                <w:ins w:id="35106" w:author="Στάθης Καπ" w:date="2023-03-09T06:32:00Z"/>
                <w:sz w:val="16"/>
                <w:szCs w:val="16"/>
              </w:rPr>
            </w:pPr>
            <w:ins w:id="35107" w:author="Στάθης Καπ" w:date="2023-03-09T06:32:00Z">
              <w:r>
                <w:rPr>
                  <w:rFonts w:ascii="Calibri" w:hAnsi="Calibri" w:cs="Calibri"/>
                  <w:color w:val="000000"/>
                  <w:sz w:val="16"/>
                  <w:szCs w:val="16"/>
                </w:rPr>
                <w:t>1458</w:t>
              </w:r>
            </w:ins>
          </w:p>
        </w:tc>
        <w:tc>
          <w:tcPr>
            <w:tcW w:w="453" w:type="dxa"/>
            <w:tcBorders>
              <w:left w:val="single" w:sz="4" w:space="0" w:color="auto"/>
            </w:tcBorders>
            <w:vAlign w:val="center"/>
          </w:tcPr>
          <w:p w14:paraId="490CF31E" w14:textId="53C2BEDC" w:rsidR="001C06FA" w:rsidRPr="007E0F91" w:rsidRDefault="001C06FA" w:rsidP="001C06FA">
            <w:pPr>
              <w:jc w:val="center"/>
              <w:rPr>
                <w:ins w:id="35108" w:author="Στάθης Καπ" w:date="2023-03-09T06:32:00Z"/>
                <w:sz w:val="16"/>
                <w:szCs w:val="16"/>
              </w:rPr>
            </w:pPr>
            <w:ins w:id="35109" w:author="Στάθης Καπ" w:date="2023-03-09T06:33:00Z">
              <w:r>
                <w:rPr>
                  <w:rFonts w:ascii="Calibri" w:hAnsi="Calibri" w:cs="Calibri"/>
                  <w:color w:val="000000"/>
                  <w:sz w:val="16"/>
                  <w:szCs w:val="16"/>
                </w:rPr>
                <w:t>1458</w:t>
              </w:r>
            </w:ins>
          </w:p>
        </w:tc>
        <w:tc>
          <w:tcPr>
            <w:tcW w:w="708" w:type="dxa"/>
            <w:vAlign w:val="center"/>
          </w:tcPr>
          <w:p w14:paraId="10D795C6" w14:textId="532B2747" w:rsidR="001C06FA" w:rsidRPr="007E0F91" w:rsidRDefault="001C06FA" w:rsidP="001C06FA">
            <w:pPr>
              <w:jc w:val="center"/>
              <w:rPr>
                <w:ins w:id="35110" w:author="Στάθης Καπ" w:date="2023-03-09T06:32:00Z"/>
                <w:sz w:val="16"/>
                <w:szCs w:val="16"/>
              </w:rPr>
            </w:pPr>
            <w:ins w:id="35111"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39999888" w14:textId="3632FF15" w:rsidR="001C06FA" w:rsidRPr="007E0F91" w:rsidRDefault="001C06FA" w:rsidP="001C06FA">
            <w:pPr>
              <w:jc w:val="center"/>
              <w:rPr>
                <w:ins w:id="35112" w:author="Στάθης Καπ" w:date="2023-03-09T06:32:00Z"/>
                <w:sz w:val="16"/>
                <w:szCs w:val="16"/>
              </w:rPr>
            </w:pPr>
            <w:ins w:id="35113" w:author="Στάθης Καπ" w:date="2023-03-09T06:33:00Z">
              <w:r>
                <w:rPr>
                  <w:rFonts w:ascii="Calibri" w:hAnsi="Calibri" w:cs="Calibri"/>
                  <w:color w:val="000000"/>
                  <w:sz w:val="16"/>
                  <w:szCs w:val="16"/>
                </w:rPr>
                <w:t>0.164</w:t>
              </w:r>
            </w:ins>
          </w:p>
        </w:tc>
        <w:tc>
          <w:tcPr>
            <w:tcW w:w="453" w:type="dxa"/>
            <w:tcBorders>
              <w:left w:val="single" w:sz="4" w:space="0" w:color="auto"/>
            </w:tcBorders>
            <w:vAlign w:val="center"/>
          </w:tcPr>
          <w:p w14:paraId="547D7DCF" w14:textId="1E98ECF1" w:rsidR="001C06FA" w:rsidRPr="007E0F91" w:rsidRDefault="001C06FA" w:rsidP="001C06FA">
            <w:pPr>
              <w:jc w:val="center"/>
              <w:rPr>
                <w:ins w:id="35114" w:author="Στάθης Καπ" w:date="2023-03-09T06:32:00Z"/>
                <w:sz w:val="16"/>
                <w:szCs w:val="16"/>
              </w:rPr>
            </w:pPr>
            <w:ins w:id="35115" w:author="Στάθης Καπ" w:date="2023-03-09T06:33:00Z">
              <w:r>
                <w:rPr>
                  <w:rFonts w:ascii="Calibri" w:hAnsi="Calibri" w:cs="Calibri"/>
                  <w:color w:val="000000"/>
                  <w:sz w:val="16"/>
                  <w:szCs w:val="16"/>
                </w:rPr>
                <w:t>1458</w:t>
              </w:r>
            </w:ins>
          </w:p>
        </w:tc>
        <w:tc>
          <w:tcPr>
            <w:tcW w:w="454" w:type="dxa"/>
            <w:vAlign w:val="center"/>
          </w:tcPr>
          <w:p w14:paraId="6D505752" w14:textId="6CEE6584" w:rsidR="001C06FA" w:rsidRPr="007E0F91" w:rsidRDefault="001C06FA" w:rsidP="001C06FA">
            <w:pPr>
              <w:jc w:val="center"/>
              <w:rPr>
                <w:ins w:id="35116" w:author="Στάθης Καπ" w:date="2023-03-09T06:32:00Z"/>
                <w:sz w:val="16"/>
                <w:szCs w:val="16"/>
              </w:rPr>
            </w:pPr>
            <w:ins w:id="35117" w:author="Στάθης Καπ" w:date="2023-03-09T06:34:00Z">
              <w:r>
                <w:rPr>
                  <w:rFonts w:ascii="Calibri" w:hAnsi="Calibri" w:cstheme="minorHAnsi"/>
                  <w:color w:val="000000"/>
                  <w:sz w:val="16"/>
                  <w:szCs w:val="16"/>
                </w:rPr>
                <w:t>0</w:t>
              </w:r>
            </w:ins>
          </w:p>
        </w:tc>
        <w:tc>
          <w:tcPr>
            <w:tcW w:w="454" w:type="dxa"/>
            <w:vAlign w:val="center"/>
          </w:tcPr>
          <w:p w14:paraId="3E32DEEC" w14:textId="1EBBEC91" w:rsidR="001C06FA" w:rsidRPr="007E0F91" w:rsidRDefault="001C06FA" w:rsidP="001C06FA">
            <w:pPr>
              <w:jc w:val="center"/>
              <w:rPr>
                <w:ins w:id="35118" w:author="Στάθης Καπ" w:date="2023-03-09T06:32:00Z"/>
                <w:sz w:val="16"/>
                <w:szCs w:val="16"/>
              </w:rPr>
            </w:pPr>
            <w:ins w:id="35119" w:author="Στάθης Καπ" w:date="2023-03-09T06:3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77777777" w:rsidR="001C06FA" w:rsidRPr="007E0F91" w:rsidRDefault="001C06FA" w:rsidP="001C06FA">
            <w:pPr>
              <w:jc w:val="center"/>
              <w:rPr>
                <w:ins w:id="35120" w:author="Στάθης Καπ" w:date="2023-03-09T06:32:00Z"/>
                <w:sz w:val="16"/>
                <w:szCs w:val="16"/>
              </w:rPr>
            </w:pPr>
          </w:p>
        </w:tc>
        <w:tc>
          <w:tcPr>
            <w:tcW w:w="453" w:type="dxa"/>
            <w:tcBorders>
              <w:left w:val="single" w:sz="4" w:space="0" w:color="auto"/>
            </w:tcBorders>
            <w:vAlign w:val="center"/>
          </w:tcPr>
          <w:p w14:paraId="2A1A1CE7" w14:textId="7BC1B76B" w:rsidR="001C06FA" w:rsidRPr="007E0F91" w:rsidRDefault="001C06FA" w:rsidP="001C06FA">
            <w:pPr>
              <w:jc w:val="center"/>
              <w:rPr>
                <w:ins w:id="35121" w:author="Στάθης Καπ" w:date="2023-03-09T06:32:00Z"/>
                <w:sz w:val="16"/>
                <w:szCs w:val="16"/>
              </w:rPr>
            </w:pPr>
            <w:ins w:id="35122" w:author="Στάθης Καπ" w:date="2023-03-09T06:34:00Z">
              <w:r>
                <w:rPr>
                  <w:rFonts w:ascii="Calibri" w:hAnsi="Calibri" w:cs="Calibri"/>
                  <w:color w:val="000000"/>
                  <w:sz w:val="16"/>
                  <w:szCs w:val="16"/>
                </w:rPr>
                <w:t>1458</w:t>
              </w:r>
            </w:ins>
          </w:p>
        </w:tc>
        <w:tc>
          <w:tcPr>
            <w:tcW w:w="454" w:type="dxa"/>
            <w:vAlign w:val="center"/>
          </w:tcPr>
          <w:p w14:paraId="46D397EB" w14:textId="5F3830E1" w:rsidR="001C06FA" w:rsidRPr="007E0F91" w:rsidRDefault="001C06FA" w:rsidP="001C06FA">
            <w:pPr>
              <w:jc w:val="center"/>
              <w:rPr>
                <w:ins w:id="35123" w:author="Στάθης Καπ" w:date="2023-03-09T06:32:00Z"/>
                <w:sz w:val="16"/>
                <w:szCs w:val="16"/>
              </w:rPr>
            </w:pPr>
            <w:ins w:id="35124" w:author="Στάθης Καπ" w:date="2023-03-09T06:34:00Z">
              <w:r>
                <w:rPr>
                  <w:rFonts w:ascii="Calibri" w:hAnsi="Calibri" w:cstheme="minorHAnsi"/>
                  <w:color w:val="000000"/>
                  <w:sz w:val="16"/>
                  <w:szCs w:val="16"/>
                </w:rPr>
                <w:t>0</w:t>
              </w:r>
            </w:ins>
          </w:p>
        </w:tc>
        <w:tc>
          <w:tcPr>
            <w:tcW w:w="454" w:type="dxa"/>
            <w:vAlign w:val="center"/>
          </w:tcPr>
          <w:p w14:paraId="3E77EF95" w14:textId="4AD3F203" w:rsidR="001C06FA" w:rsidRPr="007E0F91" w:rsidRDefault="001C06FA" w:rsidP="001C06FA">
            <w:pPr>
              <w:jc w:val="center"/>
              <w:rPr>
                <w:ins w:id="35125" w:author="Στάθης Καπ" w:date="2023-03-09T06:32:00Z"/>
                <w:sz w:val="16"/>
                <w:szCs w:val="16"/>
              </w:rPr>
            </w:pPr>
            <w:ins w:id="35126" w:author="Στάθης Καπ" w:date="2023-03-09T06:34:00Z">
              <w:r>
                <w:rPr>
                  <w:rFonts w:ascii="Calibri" w:hAnsi="Calibri" w:cs="Calibri"/>
                  <w:color w:val="000000"/>
                  <w:sz w:val="16"/>
                  <w:szCs w:val="16"/>
                </w:rPr>
                <w:t>0.112</w:t>
              </w:r>
            </w:ins>
          </w:p>
        </w:tc>
        <w:tc>
          <w:tcPr>
            <w:tcW w:w="454" w:type="dxa"/>
            <w:tcBorders>
              <w:right w:val="single" w:sz="4" w:space="0" w:color="auto"/>
            </w:tcBorders>
            <w:vAlign w:val="center"/>
          </w:tcPr>
          <w:p w14:paraId="1A2EFF79" w14:textId="77777777" w:rsidR="001C06FA" w:rsidRPr="007E0F91" w:rsidRDefault="001C06FA" w:rsidP="001C06FA">
            <w:pPr>
              <w:jc w:val="center"/>
              <w:rPr>
                <w:ins w:id="35127" w:author="Στάθης Καπ" w:date="2023-03-09T06:32:00Z"/>
                <w:sz w:val="16"/>
                <w:szCs w:val="16"/>
              </w:rPr>
            </w:pPr>
          </w:p>
        </w:tc>
        <w:tc>
          <w:tcPr>
            <w:tcW w:w="453" w:type="dxa"/>
            <w:tcBorders>
              <w:left w:val="single" w:sz="4" w:space="0" w:color="auto"/>
            </w:tcBorders>
            <w:vAlign w:val="center"/>
          </w:tcPr>
          <w:p w14:paraId="180B7E5B" w14:textId="692DEA27" w:rsidR="001C06FA" w:rsidRPr="007E0F91" w:rsidRDefault="001C06FA" w:rsidP="001C06FA">
            <w:pPr>
              <w:jc w:val="center"/>
              <w:rPr>
                <w:ins w:id="35128" w:author="Στάθης Καπ" w:date="2023-03-09T06:32:00Z"/>
                <w:sz w:val="16"/>
                <w:szCs w:val="16"/>
              </w:rPr>
            </w:pPr>
            <w:ins w:id="35129" w:author="Στάθης Καπ" w:date="2023-03-09T06:35:00Z">
              <w:r>
                <w:rPr>
                  <w:rFonts w:ascii="Calibri" w:hAnsi="Calibri" w:cs="Calibri"/>
                  <w:color w:val="000000"/>
                  <w:sz w:val="16"/>
                  <w:szCs w:val="16"/>
                </w:rPr>
                <w:t>1458</w:t>
              </w:r>
            </w:ins>
          </w:p>
        </w:tc>
        <w:tc>
          <w:tcPr>
            <w:tcW w:w="454" w:type="dxa"/>
            <w:vAlign w:val="center"/>
          </w:tcPr>
          <w:p w14:paraId="0BFB21C8" w14:textId="1487794A" w:rsidR="001C06FA" w:rsidRPr="007E0F91" w:rsidRDefault="001C06FA" w:rsidP="001C06FA">
            <w:pPr>
              <w:jc w:val="center"/>
              <w:rPr>
                <w:ins w:id="35130" w:author="Στάθης Καπ" w:date="2023-03-09T06:32:00Z"/>
                <w:sz w:val="16"/>
                <w:szCs w:val="16"/>
              </w:rPr>
            </w:pPr>
            <w:ins w:id="35131" w:author="Στάθης Καπ" w:date="2023-03-09T06:35:00Z">
              <w:r>
                <w:rPr>
                  <w:rFonts w:ascii="Calibri" w:hAnsi="Calibri" w:cstheme="minorHAnsi"/>
                  <w:color w:val="000000"/>
                  <w:sz w:val="16"/>
                  <w:szCs w:val="16"/>
                </w:rPr>
                <w:t>0</w:t>
              </w:r>
            </w:ins>
          </w:p>
        </w:tc>
        <w:tc>
          <w:tcPr>
            <w:tcW w:w="454" w:type="dxa"/>
            <w:vAlign w:val="center"/>
          </w:tcPr>
          <w:p w14:paraId="3C4BBC64" w14:textId="386955DD" w:rsidR="001C06FA" w:rsidRPr="007E0F91" w:rsidRDefault="001C06FA" w:rsidP="001C06FA">
            <w:pPr>
              <w:jc w:val="center"/>
              <w:rPr>
                <w:ins w:id="35132" w:author="Στάθης Καπ" w:date="2023-03-09T06:32:00Z"/>
                <w:sz w:val="16"/>
                <w:szCs w:val="16"/>
              </w:rPr>
            </w:pPr>
            <w:ins w:id="35133" w:author="Στάθης Καπ" w:date="2023-03-09T06:35:00Z">
              <w:r>
                <w:rPr>
                  <w:rFonts w:ascii="Calibri" w:hAnsi="Calibri" w:cs="Calibri"/>
                  <w:color w:val="000000"/>
                  <w:sz w:val="16"/>
                  <w:szCs w:val="16"/>
                </w:rPr>
                <w:t>0.126</w:t>
              </w:r>
            </w:ins>
          </w:p>
        </w:tc>
        <w:tc>
          <w:tcPr>
            <w:tcW w:w="461" w:type="dxa"/>
            <w:tcBorders>
              <w:right w:val="single" w:sz="4" w:space="0" w:color="auto"/>
            </w:tcBorders>
            <w:vAlign w:val="center"/>
          </w:tcPr>
          <w:p w14:paraId="40870DC9" w14:textId="77777777" w:rsidR="001C06FA" w:rsidRPr="007E0F91" w:rsidRDefault="001C06FA" w:rsidP="001C06FA">
            <w:pPr>
              <w:jc w:val="center"/>
              <w:rPr>
                <w:ins w:id="35134" w:author="Στάθης Καπ" w:date="2023-03-09T06:32:00Z"/>
                <w:sz w:val="16"/>
                <w:szCs w:val="16"/>
              </w:rPr>
            </w:pPr>
          </w:p>
        </w:tc>
      </w:tr>
      <w:tr w:rsidR="001C06FA" w14:paraId="7B71D986" w14:textId="77777777" w:rsidTr="009861B1">
        <w:trPr>
          <w:trHeight w:val="170"/>
          <w:jc w:val="center"/>
          <w:ins w:id="351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1C06FA" w:rsidRPr="007E0F91" w:rsidRDefault="001C06FA" w:rsidP="001C06FA">
            <w:pPr>
              <w:jc w:val="center"/>
              <w:rPr>
                <w:ins w:id="35136" w:author="Στάθης Καπ" w:date="2023-03-09T06:32:00Z"/>
                <w:sz w:val="16"/>
                <w:szCs w:val="16"/>
              </w:rPr>
            </w:pPr>
            <w:ins w:id="35137"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0A99147A" w:rsidR="001C06FA" w:rsidRPr="007E0F91" w:rsidRDefault="001C06FA" w:rsidP="001C06FA">
            <w:pPr>
              <w:jc w:val="center"/>
              <w:rPr>
                <w:ins w:id="35138" w:author="Στάθης Καπ" w:date="2023-03-09T06:32:00Z"/>
                <w:sz w:val="16"/>
                <w:szCs w:val="16"/>
              </w:rPr>
            </w:pPr>
            <w:ins w:id="35139" w:author="Στάθης Καπ" w:date="2023-03-09T06:32:00Z">
              <w:r>
                <w:rPr>
                  <w:rFonts w:ascii="Calibri" w:hAnsi="Calibri" w:cs="Calibri"/>
                  <w:color w:val="000000"/>
                  <w:sz w:val="16"/>
                  <w:szCs w:val="16"/>
                </w:rPr>
                <w:t>621</w:t>
              </w:r>
            </w:ins>
          </w:p>
        </w:tc>
        <w:tc>
          <w:tcPr>
            <w:tcW w:w="679" w:type="dxa"/>
            <w:tcBorders>
              <w:right w:val="single" w:sz="4" w:space="0" w:color="auto"/>
            </w:tcBorders>
            <w:vAlign w:val="center"/>
          </w:tcPr>
          <w:p w14:paraId="0561AC71" w14:textId="2DB34C9C" w:rsidR="001C06FA" w:rsidRPr="007E0F91" w:rsidRDefault="001C06FA" w:rsidP="001C06FA">
            <w:pPr>
              <w:jc w:val="center"/>
              <w:rPr>
                <w:ins w:id="35140" w:author="Στάθης Καπ" w:date="2023-03-09T06:32:00Z"/>
                <w:sz w:val="16"/>
                <w:szCs w:val="16"/>
              </w:rPr>
            </w:pPr>
            <w:ins w:id="35141" w:author="Στάθης Καπ" w:date="2023-03-09T06:32:00Z">
              <w:r>
                <w:rPr>
                  <w:rFonts w:ascii="Calibri" w:hAnsi="Calibri" w:cs="Calibri"/>
                  <w:color w:val="000000"/>
                  <w:sz w:val="16"/>
                  <w:szCs w:val="16"/>
                </w:rPr>
                <w:t>604</w:t>
              </w:r>
            </w:ins>
          </w:p>
        </w:tc>
        <w:tc>
          <w:tcPr>
            <w:tcW w:w="453" w:type="dxa"/>
            <w:tcBorders>
              <w:left w:val="single" w:sz="4" w:space="0" w:color="auto"/>
            </w:tcBorders>
            <w:vAlign w:val="center"/>
          </w:tcPr>
          <w:p w14:paraId="0F211444" w14:textId="7120F26F" w:rsidR="001C06FA" w:rsidRPr="007E0F91" w:rsidRDefault="001C06FA" w:rsidP="001C06FA">
            <w:pPr>
              <w:jc w:val="center"/>
              <w:rPr>
                <w:ins w:id="35142" w:author="Στάθης Καπ" w:date="2023-03-09T06:32:00Z"/>
                <w:sz w:val="16"/>
                <w:szCs w:val="16"/>
              </w:rPr>
            </w:pPr>
            <w:ins w:id="35143" w:author="Στάθης Καπ" w:date="2023-03-09T06:33:00Z">
              <w:r>
                <w:rPr>
                  <w:rFonts w:ascii="Calibri" w:hAnsi="Calibri" w:cs="Calibri"/>
                  <w:color w:val="000000"/>
                  <w:sz w:val="16"/>
                  <w:szCs w:val="16"/>
                </w:rPr>
                <w:t>514</w:t>
              </w:r>
            </w:ins>
          </w:p>
        </w:tc>
        <w:tc>
          <w:tcPr>
            <w:tcW w:w="708" w:type="dxa"/>
            <w:vAlign w:val="center"/>
          </w:tcPr>
          <w:p w14:paraId="03132470" w14:textId="398EABEE" w:rsidR="001C06FA" w:rsidRPr="007E0F91" w:rsidRDefault="001C06FA" w:rsidP="001C06FA">
            <w:pPr>
              <w:jc w:val="center"/>
              <w:rPr>
                <w:ins w:id="35144" w:author="Στάθης Καπ" w:date="2023-03-09T06:32:00Z"/>
                <w:sz w:val="16"/>
                <w:szCs w:val="16"/>
              </w:rPr>
            </w:pPr>
            <w:ins w:id="35145" w:author="Στάθης Καπ" w:date="2023-03-09T06:33:00Z">
              <w:r>
                <w:rPr>
                  <w:rFonts w:ascii="Calibri" w:hAnsi="Calibri" w:cstheme="minorHAnsi"/>
                  <w:color w:val="000000"/>
                  <w:sz w:val="16"/>
                  <w:szCs w:val="16"/>
                </w:rPr>
                <w:t>17.23</w:t>
              </w:r>
            </w:ins>
          </w:p>
        </w:tc>
        <w:tc>
          <w:tcPr>
            <w:tcW w:w="652" w:type="dxa"/>
            <w:tcBorders>
              <w:right w:val="single" w:sz="4" w:space="0" w:color="auto"/>
            </w:tcBorders>
            <w:vAlign w:val="center"/>
          </w:tcPr>
          <w:p w14:paraId="106984DA" w14:textId="5D70968E" w:rsidR="001C06FA" w:rsidRPr="007E0F91" w:rsidRDefault="001C06FA" w:rsidP="001C06FA">
            <w:pPr>
              <w:jc w:val="center"/>
              <w:rPr>
                <w:ins w:id="35146" w:author="Στάθης Καπ" w:date="2023-03-09T06:32:00Z"/>
                <w:sz w:val="16"/>
                <w:szCs w:val="16"/>
              </w:rPr>
            </w:pPr>
            <w:ins w:id="35147" w:author="Στάθης Καπ" w:date="2023-03-09T06:33:00Z">
              <w:r>
                <w:rPr>
                  <w:rFonts w:ascii="Calibri" w:hAnsi="Calibri" w:cs="Calibri"/>
                  <w:color w:val="000000"/>
                  <w:sz w:val="16"/>
                  <w:szCs w:val="16"/>
                </w:rPr>
                <w:t>0.361</w:t>
              </w:r>
            </w:ins>
          </w:p>
        </w:tc>
        <w:tc>
          <w:tcPr>
            <w:tcW w:w="453" w:type="dxa"/>
            <w:tcBorders>
              <w:left w:val="single" w:sz="4" w:space="0" w:color="auto"/>
            </w:tcBorders>
            <w:vAlign w:val="center"/>
          </w:tcPr>
          <w:p w14:paraId="3B1A6076" w14:textId="6BC69471" w:rsidR="001C06FA" w:rsidRPr="007E0F91" w:rsidRDefault="001C06FA" w:rsidP="001C06FA">
            <w:pPr>
              <w:jc w:val="center"/>
              <w:rPr>
                <w:ins w:id="35148" w:author="Στάθης Καπ" w:date="2023-03-09T06:32:00Z"/>
                <w:sz w:val="16"/>
                <w:szCs w:val="16"/>
              </w:rPr>
            </w:pPr>
            <w:ins w:id="35149" w:author="Στάθης Καπ" w:date="2023-03-09T06:33:00Z">
              <w:r>
                <w:rPr>
                  <w:rFonts w:ascii="Calibri" w:hAnsi="Calibri" w:cs="Calibri"/>
                  <w:color w:val="000000"/>
                  <w:sz w:val="16"/>
                  <w:szCs w:val="16"/>
                </w:rPr>
                <w:t>525</w:t>
              </w:r>
            </w:ins>
          </w:p>
        </w:tc>
        <w:tc>
          <w:tcPr>
            <w:tcW w:w="454" w:type="dxa"/>
            <w:vAlign w:val="center"/>
          </w:tcPr>
          <w:p w14:paraId="7DF3615C" w14:textId="10B962D4" w:rsidR="001C06FA" w:rsidRPr="007E0F91" w:rsidRDefault="001C06FA" w:rsidP="001C06FA">
            <w:pPr>
              <w:jc w:val="center"/>
              <w:rPr>
                <w:ins w:id="35150" w:author="Στάθης Καπ" w:date="2023-03-09T06:32:00Z"/>
                <w:sz w:val="16"/>
                <w:szCs w:val="16"/>
              </w:rPr>
            </w:pPr>
            <w:ins w:id="35151" w:author="Στάθης Καπ" w:date="2023-03-09T06:34:00Z">
              <w:r>
                <w:rPr>
                  <w:rFonts w:ascii="Calibri" w:hAnsi="Calibri" w:cstheme="minorHAnsi"/>
                  <w:color w:val="000000"/>
                  <w:sz w:val="16"/>
                  <w:szCs w:val="16"/>
                </w:rPr>
                <w:t>-2.14</w:t>
              </w:r>
            </w:ins>
          </w:p>
        </w:tc>
        <w:tc>
          <w:tcPr>
            <w:tcW w:w="454" w:type="dxa"/>
            <w:vAlign w:val="center"/>
          </w:tcPr>
          <w:p w14:paraId="7CEB0619" w14:textId="2A6F297B" w:rsidR="001C06FA" w:rsidRPr="007E0F91" w:rsidRDefault="001C06FA" w:rsidP="001C06FA">
            <w:pPr>
              <w:jc w:val="center"/>
              <w:rPr>
                <w:ins w:id="35152" w:author="Στάθης Καπ" w:date="2023-03-09T06:32:00Z"/>
                <w:sz w:val="16"/>
                <w:szCs w:val="16"/>
              </w:rPr>
            </w:pPr>
            <w:ins w:id="35153" w:author="Στάθης Καπ" w:date="2023-03-09T06:3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7777777" w:rsidR="001C06FA" w:rsidRPr="007E0F91" w:rsidRDefault="001C06FA" w:rsidP="001C06FA">
            <w:pPr>
              <w:jc w:val="center"/>
              <w:rPr>
                <w:ins w:id="35154" w:author="Στάθης Καπ" w:date="2023-03-09T06:32:00Z"/>
                <w:sz w:val="16"/>
                <w:szCs w:val="16"/>
              </w:rPr>
            </w:pPr>
          </w:p>
        </w:tc>
        <w:tc>
          <w:tcPr>
            <w:tcW w:w="453" w:type="dxa"/>
            <w:tcBorders>
              <w:left w:val="single" w:sz="4" w:space="0" w:color="auto"/>
            </w:tcBorders>
            <w:vAlign w:val="center"/>
          </w:tcPr>
          <w:p w14:paraId="7BB3FB56" w14:textId="51A67144" w:rsidR="001C06FA" w:rsidRPr="007E0F91" w:rsidRDefault="001C06FA" w:rsidP="001C06FA">
            <w:pPr>
              <w:jc w:val="center"/>
              <w:rPr>
                <w:ins w:id="35155" w:author="Στάθης Καπ" w:date="2023-03-09T06:32:00Z"/>
                <w:sz w:val="16"/>
                <w:szCs w:val="16"/>
              </w:rPr>
            </w:pPr>
            <w:ins w:id="35156" w:author="Στάθης Καπ" w:date="2023-03-09T06:34:00Z">
              <w:r>
                <w:rPr>
                  <w:rFonts w:ascii="Calibri" w:hAnsi="Calibri" w:cs="Calibri"/>
                  <w:color w:val="000000"/>
                  <w:sz w:val="16"/>
                  <w:szCs w:val="16"/>
                </w:rPr>
                <w:t>459</w:t>
              </w:r>
            </w:ins>
          </w:p>
        </w:tc>
        <w:tc>
          <w:tcPr>
            <w:tcW w:w="454" w:type="dxa"/>
            <w:vAlign w:val="center"/>
          </w:tcPr>
          <w:p w14:paraId="42BE0B2D" w14:textId="09B81596" w:rsidR="001C06FA" w:rsidRPr="007E0F91" w:rsidRDefault="001C06FA" w:rsidP="001C06FA">
            <w:pPr>
              <w:jc w:val="center"/>
              <w:rPr>
                <w:ins w:id="35157" w:author="Στάθης Καπ" w:date="2023-03-09T06:32:00Z"/>
                <w:sz w:val="16"/>
                <w:szCs w:val="16"/>
              </w:rPr>
            </w:pPr>
            <w:ins w:id="35158" w:author="Στάθης Καπ" w:date="2023-03-09T06:34:00Z">
              <w:r>
                <w:rPr>
                  <w:rFonts w:ascii="Calibri" w:hAnsi="Calibri" w:cstheme="minorHAnsi"/>
                  <w:color w:val="000000"/>
                  <w:sz w:val="16"/>
                  <w:szCs w:val="16"/>
                </w:rPr>
                <w:t>10.7</w:t>
              </w:r>
            </w:ins>
          </w:p>
        </w:tc>
        <w:tc>
          <w:tcPr>
            <w:tcW w:w="454" w:type="dxa"/>
            <w:vAlign w:val="center"/>
          </w:tcPr>
          <w:p w14:paraId="0FBF9DC9" w14:textId="3FF849D0" w:rsidR="001C06FA" w:rsidRPr="007E0F91" w:rsidRDefault="001C06FA" w:rsidP="001C06FA">
            <w:pPr>
              <w:jc w:val="center"/>
              <w:rPr>
                <w:ins w:id="35159" w:author="Στάθης Καπ" w:date="2023-03-09T06:32:00Z"/>
                <w:sz w:val="16"/>
                <w:szCs w:val="16"/>
              </w:rPr>
            </w:pPr>
            <w:ins w:id="35160" w:author="Στάθης Καπ" w:date="2023-03-09T06:34: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7777777" w:rsidR="001C06FA" w:rsidRPr="007E0F91" w:rsidRDefault="001C06FA" w:rsidP="001C06FA">
            <w:pPr>
              <w:jc w:val="center"/>
              <w:rPr>
                <w:ins w:id="35161" w:author="Στάθης Καπ" w:date="2023-03-09T06:32:00Z"/>
                <w:sz w:val="16"/>
                <w:szCs w:val="16"/>
              </w:rPr>
            </w:pPr>
          </w:p>
        </w:tc>
        <w:tc>
          <w:tcPr>
            <w:tcW w:w="453" w:type="dxa"/>
            <w:tcBorders>
              <w:left w:val="single" w:sz="4" w:space="0" w:color="auto"/>
            </w:tcBorders>
            <w:vAlign w:val="center"/>
          </w:tcPr>
          <w:p w14:paraId="4AE517F0" w14:textId="217CD5F4" w:rsidR="001C06FA" w:rsidRPr="007E0F91" w:rsidRDefault="001C06FA" w:rsidP="001C06FA">
            <w:pPr>
              <w:jc w:val="center"/>
              <w:rPr>
                <w:ins w:id="35162" w:author="Στάθης Καπ" w:date="2023-03-09T06:32:00Z"/>
                <w:sz w:val="16"/>
                <w:szCs w:val="16"/>
              </w:rPr>
            </w:pPr>
            <w:ins w:id="35163" w:author="Στάθης Καπ" w:date="2023-03-09T06:35:00Z">
              <w:r>
                <w:rPr>
                  <w:rFonts w:ascii="Calibri" w:hAnsi="Calibri" w:cs="Calibri"/>
                  <w:color w:val="000000"/>
                  <w:sz w:val="16"/>
                  <w:szCs w:val="16"/>
                </w:rPr>
                <w:t>452</w:t>
              </w:r>
            </w:ins>
          </w:p>
        </w:tc>
        <w:tc>
          <w:tcPr>
            <w:tcW w:w="454" w:type="dxa"/>
            <w:vAlign w:val="center"/>
          </w:tcPr>
          <w:p w14:paraId="51D44161" w14:textId="2C44CA73" w:rsidR="001C06FA" w:rsidRPr="007E0F91" w:rsidRDefault="001C06FA" w:rsidP="001C06FA">
            <w:pPr>
              <w:jc w:val="center"/>
              <w:rPr>
                <w:ins w:id="35164" w:author="Στάθης Καπ" w:date="2023-03-09T06:32:00Z"/>
                <w:sz w:val="16"/>
                <w:szCs w:val="16"/>
              </w:rPr>
            </w:pPr>
            <w:ins w:id="35165" w:author="Στάθης Καπ" w:date="2023-03-09T06:35:00Z">
              <w:r>
                <w:rPr>
                  <w:rFonts w:ascii="Calibri" w:hAnsi="Calibri" w:cstheme="minorHAnsi"/>
                  <w:color w:val="000000"/>
                  <w:sz w:val="16"/>
                  <w:szCs w:val="16"/>
                </w:rPr>
                <w:t>12.06</w:t>
              </w:r>
            </w:ins>
          </w:p>
        </w:tc>
        <w:tc>
          <w:tcPr>
            <w:tcW w:w="454" w:type="dxa"/>
            <w:vAlign w:val="center"/>
          </w:tcPr>
          <w:p w14:paraId="56DD155B" w14:textId="3C0FDAB3" w:rsidR="001C06FA" w:rsidRPr="007E0F91" w:rsidRDefault="001C06FA" w:rsidP="001C06FA">
            <w:pPr>
              <w:jc w:val="center"/>
              <w:rPr>
                <w:ins w:id="35166" w:author="Στάθης Καπ" w:date="2023-03-09T06:32:00Z"/>
                <w:sz w:val="16"/>
                <w:szCs w:val="16"/>
              </w:rPr>
            </w:pPr>
            <w:ins w:id="35167" w:author="Στάθης Καπ" w:date="2023-03-09T06:35:00Z">
              <w:r>
                <w:rPr>
                  <w:rFonts w:ascii="Calibri" w:hAnsi="Calibri" w:cs="Calibri"/>
                  <w:color w:val="000000"/>
                  <w:sz w:val="16"/>
                  <w:szCs w:val="16"/>
                </w:rPr>
                <w:t>0.269</w:t>
              </w:r>
            </w:ins>
          </w:p>
        </w:tc>
        <w:tc>
          <w:tcPr>
            <w:tcW w:w="461" w:type="dxa"/>
            <w:tcBorders>
              <w:right w:val="single" w:sz="4" w:space="0" w:color="auto"/>
            </w:tcBorders>
            <w:vAlign w:val="center"/>
          </w:tcPr>
          <w:p w14:paraId="7A892C35" w14:textId="77777777" w:rsidR="001C06FA" w:rsidRPr="007E0F91" w:rsidRDefault="001C06FA" w:rsidP="001C06FA">
            <w:pPr>
              <w:jc w:val="center"/>
              <w:rPr>
                <w:ins w:id="35168" w:author="Στάθης Καπ" w:date="2023-03-09T06:32:00Z"/>
                <w:sz w:val="16"/>
                <w:szCs w:val="16"/>
              </w:rPr>
            </w:pPr>
          </w:p>
        </w:tc>
      </w:tr>
      <w:tr w:rsidR="001C06FA" w14:paraId="09974EFD" w14:textId="77777777" w:rsidTr="009861B1">
        <w:trPr>
          <w:trHeight w:val="170"/>
          <w:jc w:val="center"/>
          <w:ins w:id="351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1C06FA" w:rsidRPr="007E0F91" w:rsidRDefault="001C06FA" w:rsidP="001C06FA">
            <w:pPr>
              <w:jc w:val="center"/>
              <w:rPr>
                <w:ins w:id="35170" w:author="Στάθης Καπ" w:date="2023-03-09T06:32:00Z"/>
                <w:sz w:val="16"/>
                <w:szCs w:val="16"/>
              </w:rPr>
            </w:pPr>
            <w:ins w:id="35171"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528ED0AA" w:rsidR="001C06FA" w:rsidRPr="007E0F91" w:rsidRDefault="001C06FA" w:rsidP="001C06FA">
            <w:pPr>
              <w:jc w:val="center"/>
              <w:rPr>
                <w:ins w:id="35172" w:author="Στάθης Καπ" w:date="2023-03-09T06:32:00Z"/>
                <w:sz w:val="16"/>
                <w:szCs w:val="16"/>
              </w:rPr>
            </w:pPr>
            <w:ins w:id="35173" w:author="Στάθης Καπ" w:date="2023-03-09T06:32:00Z">
              <w:r>
                <w:rPr>
                  <w:rFonts w:ascii="Calibri" w:hAnsi="Calibri" w:cs="Calibri"/>
                  <w:color w:val="000000"/>
                  <w:sz w:val="16"/>
                  <w:szCs w:val="16"/>
                </w:rPr>
                <w:t>714</w:t>
              </w:r>
            </w:ins>
          </w:p>
        </w:tc>
        <w:tc>
          <w:tcPr>
            <w:tcW w:w="679" w:type="dxa"/>
            <w:tcBorders>
              <w:right w:val="single" w:sz="4" w:space="0" w:color="auto"/>
            </w:tcBorders>
            <w:vAlign w:val="center"/>
          </w:tcPr>
          <w:p w14:paraId="75573AB5" w14:textId="4BE7FB59" w:rsidR="001C06FA" w:rsidRPr="007E0F91" w:rsidRDefault="001C06FA" w:rsidP="001C06FA">
            <w:pPr>
              <w:jc w:val="center"/>
              <w:rPr>
                <w:ins w:id="35174" w:author="Στάθης Καπ" w:date="2023-03-09T06:32:00Z"/>
                <w:sz w:val="16"/>
                <w:szCs w:val="16"/>
              </w:rPr>
            </w:pPr>
            <w:ins w:id="35175" w:author="Στάθης Καπ" w:date="2023-03-09T06:32:00Z">
              <w:r>
                <w:rPr>
                  <w:rFonts w:ascii="Calibri" w:hAnsi="Calibri" w:cs="Calibri"/>
                  <w:color w:val="000000"/>
                  <w:sz w:val="16"/>
                  <w:szCs w:val="16"/>
                </w:rPr>
                <w:t>698</w:t>
              </w:r>
            </w:ins>
          </w:p>
        </w:tc>
        <w:tc>
          <w:tcPr>
            <w:tcW w:w="453" w:type="dxa"/>
            <w:tcBorders>
              <w:left w:val="single" w:sz="4" w:space="0" w:color="auto"/>
            </w:tcBorders>
            <w:vAlign w:val="center"/>
          </w:tcPr>
          <w:p w14:paraId="2E743029" w14:textId="18017779" w:rsidR="001C06FA" w:rsidRPr="007E0F91" w:rsidRDefault="001C06FA" w:rsidP="001C06FA">
            <w:pPr>
              <w:jc w:val="center"/>
              <w:rPr>
                <w:ins w:id="35176" w:author="Στάθης Καπ" w:date="2023-03-09T06:32:00Z"/>
                <w:sz w:val="16"/>
                <w:szCs w:val="16"/>
              </w:rPr>
            </w:pPr>
            <w:ins w:id="35177" w:author="Στάθης Καπ" w:date="2023-03-09T06:33:00Z">
              <w:r>
                <w:rPr>
                  <w:rFonts w:ascii="Calibri" w:hAnsi="Calibri" w:cs="Calibri"/>
                  <w:color w:val="000000"/>
                  <w:sz w:val="16"/>
                  <w:szCs w:val="16"/>
                </w:rPr>
                <w:t>625</w:t>
              </w:r>
            </w:ins>
          </w:p>
        </w:tc>
        <w:tc>
          <w:tcPr>
            <w:tcW w:w="708" w:type="dxa"/>
            <w:vAlign w:val="center"/>
          </w:tcPr>
          <w:p w14:paraId="3A6858DB" w14:textId="31669AD6" w:rsidR="001C06FA" w:rsidRPr="007E0F91" w:rsidRDefault="001C06FA" w:rsidP="001C06FA">
            <w:pPr>
              <w:jc w:val="center"/>
              <w:rPr>
                <w:ins w:id="35178" w:author="Στάθης Καπ" w:date="2023-03-09T06:32:00Z"/>
                <w:sz w:val="16"/>
                <w:szCs w:val="16"/>
              </w:rPr>
            </w:pPr>
            <w:ins w:id="35179" w:author="Στάθης Καπ" w:date="2023-03-09T06:33:00Z">
              <w:r>
                <w:rPr>
                  <w:rFonts w:ascii="Calibri" w:hAnsi="Calibri" w:cstheme="minorHAnsi"/>
                  <w:color w:val="000000"/>
                  <w:sz w:val="16"/>
                  <w:szCs w:val="16"/>
                </w:rPr>
                <w:t>12.46</w:t>
              </w:r>
            </w:ins>
          </w:p>
        </w:tc>
        <w:tc>
          <w:tcPr>
            <w:tcW w:w="652" w:type="dxa"/>
            <w:tcBorders>
              <w:right w:val="single" w:sz="4" w:space="0" w:color="auto"/>
            </w:tcBorders>
            <w:vAlign w:val="center"/>
          </w:tcPr>
          <w:p w14:paraId="502599BB" w14:textId="434C9BD4" w:rsidR="001C06FA" w:rsidRPr="007E0F91" w:rsidRDefault="001C06FA" w:rsidP="001C06FA">
            <w:pPr>
              <w:jc w:val="center"/>
              <w:rPr>
                <w:ins w:id="35180" w:author="Στάθης Καπ" w:date="2023-03-09T06:32:00Z"/>
                <w:sz w:val="16"/>
                <w:szCs w:val="16"/>
              </w:rPr>
            </w:pPr>
            <w:ins w:id="35181" w:author="Στάθης Καπ" w:date="2023-03-09T06:33:00Z">
              <w:r>
                <w:rPr>
                  <w:rFonts w:ascii="Calibri" w:hAnsi="Calibri" w:cs="Calibri"/>
                  <w:color w:val="000000"/>
                  <w:sz w:val="16"/>
                  <w:szCs w:val="16"/>
                </w:rPr>
                <w:t>0.387</w:t>
              </w:r>
            </w:ins>
          </w:p>
        </w:tc>
        <w:tc>
          <w:tcPr>
            <w:tcW w:w="453" w:type="dxa"/>
            <w:tcBorders>
              <w:left w:val="single" w:sz="4" w:space="0" w:color="auto"/>
            </w:tcBorders>
            <w:vAlign w:val="center"/>
          </w:tcPr>
          <w:p w14:paraId="4D878269" w14:textId="3C39AA6A" w:rsidR="001C06FA" w:rsidRPr="007E0F91" w:rsidRDefault="001C06FA" w:rsidP="001C06FA">
            <w:pPr>
              <w:jc w:val="center"/>
              <w:rPr>
                <w:ins w:id="35182" w:author="Στάθης Καπ" w:date="2023-03-09T06:32:00Z"/>
                <w:sz w:val="16"/>
                <w:szCs w:val="16"/>
              </w:rPr>
            </w:pPr>
            <w:ins w:id="35183" w:author="Στάθης Καπ" w:date="2023-03-09T06:33:00Z">
              <w:r>
                <w:rPr>
                  <w:rFonts w:ascii="Calibri" w:hAnsi="Calibri" w:cs="Calibri"/>
                  <w:color w:val="000000"/>
                  <w:sz w:val="16"/>
                  <w:szCs w:val="16"/>
                </w:rPr>
                <w:t>586</w:t>
              </w:r>
            </w:ins>
          </w:p>
        </w:tc>
        <w:tc>
          <w:tcPr>
            <w:tcW w:w="454" w:type="dxa"/>
            <w:vAlign w:val="center"/>
          </w:tcPr>
          <w:p w14:paraId="62A2CA10" w14:textId="33112BD1" w:rsidR="001C06FA" w:rsidRPr="007E0F91" w:rsidRDefault="001C06FA" w:rsidP="001C06FA">
            <w:pPr>
              <w:jc w:val="center"/>
              <w:rPr>
                <w:ins w:id="35184" w:author="Στάθης Καπ" w:date="2023-03-09T06:32:00Z"/>
                <w:sz w:val="16"/>
                <w:szCs w:val="16"/>
              </w:rPr>
            </w:pPr>
            <w:ins w:id="35185" w:author="Στάθης Καπ" w:date="2023-03-09T06:34:00Z">
              <w:r>
                <w:rPr>
                  <w:rFonts w:ascii="Calibri" w:hAnsi="Calibri" w:cstheme="minorHAnsi"/>
                  <w:color w:val="000000"/>
                  <w:sz w:val="16"/>
                  <w:szCs w:val="16"/>
                </w:rPr>
                <w:t>6.24</w:t>
              </w:r>
            </w:ins>
          </w:p>
        </w:tc>
        <w:tc>
          <w:tcPr>
            <w:tcW w:w="454" w:type="dxa"/>
            <w:vAlign w:val="center"/>
          </w:tcPr>
          <w:p w14:paraId="1A2EB270" w14:textId="05970D02" w:rsidR="001C06FA" w:rsidRPr="007E0F91" w:rsidRDefault="001C06FA" w:rsidP="001C06FA">
            <w:pPr>
              <w:jc w:val="center"/>
              <w:rPr>
                <w:ins w:id="35186" w:author="Στάθης Καπ" w:date="2023-03-09T06:32:00Z"/>
                <w:sz w:val="16"/>
                <w:szCs w:val="16"/>
              </w:rPr>
            </w:pPr>
            <w:ins w:id="35187" w:author="Στάθης Καπ" w:date="2023-03-09T06:3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77777777" w:rsidR="001C06FA" w:rsidRPr="007E0F91" w:rsidRDefault="001C06FA" w:rsidP="001C06FA">
            <w:pPr>
              <w:jc w:val="center"/>
              <w:rPr>
                <w:ins w:id="35188" w:author="Στάθης Καπ" w:date="2023-03-09T06:32:00Z"/>
                <w:sz w:val="16"/>
                <w:szCs w:val="16"/>
              </w:rPr>
            </w:pPr>
          </w:p>
        </w:tc>
        <w:tc>
          <w:tcPr>
            <w:tcW w:w="453" w:type="dxa"/>
            <w:tcBorders>
              <w:left w:val="single" w:sz="4" w:space="0" w:color="auto"/>
            </w:tcBorders>
            <w:vAlign w:val="center"/>
          </w:tcPr>
          <w:p w14:paraId="2DFF6B81" w14:textId="79541F08" w:rsidR="001C06FA" w:rsidRPr="007E0F91" w:rsidRDefault="001C06FA" w:rsidP="001C06FA">
            <w:pPr>
              <w:jc w:val="center"/>
              <w:rPr>
                <w:ins w:id="35189" w:author="Στάθης Καπ" w:date="2023-03-09T06:32:00Z"/>
                <w:sz w:val="16"/>
                <w:szCs w:val="16"/>
              </w:rPr>
            </w:pPr>
            <w:ins w:id="35190" w:author="Στάθης Καπ" w:date="2023-03-09T06:34:00Z">
              <w:r>
                <w:rPr>
                  <w:rFonts w:ascii="Calibri" w:hAnsi="Calibri" w:cs="Calibri"/>
                  <w:color w:val="000000"/>
                  <w:sz w:val="16"/>
                  <w:szCs w:val="16"/>
                </w:rPr>
                <w:t>560</w:t>
              </w:r>
            </w:ins>
          </w:p>
        </w:tc>
        <w:tc>
          <w:tcPr>
            <w:tcW w:w="454" w:type="dxa"/>
            <w:vAlign w:val="center"/>
          </w:tcPr>
          <w:p w14:paraId="3ACC0948" w14:textId="7620D9E8" w:rsidR="001C06FA" w:rsidRPr="007E0F91" w:rsidRDefault="001C06FA" w:rsidP="001C06FA">
            <w:pPr>
              <w:jc w:val="center"/>
              <w:rPr>
                <w:ins w:id="35191" w:author="Στάθης Καπ" w:date="2023-03-09T06:32:00Z"/>
                <w:sz w:val="16"/>
                <w:szCs w:val="16"/>
              </w:rPr>
            </w:pPr>
            <w:ins w:id="35192" w:author="Στάθης Καπ" w:date="2023-03-09T06:34:00Z">
              <w:r>
                <w:rPr>
                  <w:rFonts w:ascii="Calibri" w:hAnsi="Calibri" w:cstheme="minorHAnsi"/>
                  <w:color w:val="000000"/>
                  <w:sz w:val="16"/>
                  <w:szCs w:val="16"/>
                </w:rPr>
                <w:t>10.4</w:t>
              </w:r>
            </w:ins>
          </w:p>
        </w:tc>
        <w:tc>
          <w:tcPr>
            <w:tcW w:w="454" w:type="dxa"/>
            <w:vAlign w:val="center"/>
          </w:tcPr>
          <w:p w14:paraId="408CEBB1" w14:textId="3334798B" w:rsidR="001C06FA" w:rsidRPr="007E0F91" w:rsidRDefault="001C06FA" w:rsidP="001C06FA">
            <w:pPr>
              <w:jc w:val="center"/>
              <w:rPr>
                <w:ins w:id="35193" w:author="Στάθης Καπ" w:date="2023-03-09T06:32:00Z"/>
                <w:sz w:val="16"/>
                <w:szCs w:val="16"/>
              </w:rPr>
            </w:pPr>
            <w:ins w:id="35194" w:author="Στάθης Καπ" w:date="2023-03-09T06:34:00Z">
              <w:r>
                <w:rPr>
                  <w:rFonts w:ascii="Calibri" w:hAnsi="Calibri" w:cs="Calibri"/>
                  <w:color w:val="000000"/>
                  <w:sz w:val="16"/>
                  <w:szCs w:val="16"/>
                </w:rPr>
                <w:t>0.29</w:t>
              </w:r>
            </w:ins>
          </w:p>
        </w:tc>
        <w:tc>
          <w:tcPr>
            <w:tcW w:w="454" w:type="dxa"/>
            <w:tcBorders>
              <w:right w:val="single" w:sz="4" w:space="0" w:color="auto"/>
            </w:tcBorders>
            <w:vAlign w:val="center"/>
          </w:tcPr>
          <w:p w14:paraId="793ACBA6" w14:textId="77777777" w:rsidR="001C06FA" w:rsidRPr="007E0F91" w:rsidRDefault="001C06FA" w:rsidP="001C06FA">
            <w:pPr>
              <w:jc w:val="center"/>
              <w:rPr>
                <w:ins w:id="35195" w:author="Στάθης Καπ" w:date="2023-03-09T06:32:00Z"/>
                <w:sz w:val="16"/>
                <w:szCs w:val="16"/>
              </w:rPr>
            </w:pPr>
          </w:p>
        </w:tc>
        <w:tc>
          <w:tcPr>
            <w:tcW w:w="453" w:type="dxa"/>
            <w:tcBorders>
              <w:left w:val="single" w:sz="4" w:space="0" w:color="auto"/>
            </w:tcBorders>
            <w:vAlign w:val="center"/>
          </w:tcPr>
          <w:p w14:paraId="5FA3A427" w14:textId="4D28A7D0" w:rsidR="001C06FA" w:rsidRPr="007E0F91" w:rsidRDefault="001C06FA" w:rsidP="001C06FA">
            <w:pPr>
              <w:jc w:val="center"/>
              <w:rPr>
                <w:ins w:id="35196" w:author="Στάθης Καπ" w:date="2023-03-09T06:32:00Z"/>
                <w:sz w:val="16"/>
                <w:szCs w:val="16"/>
              </w:rPr>
            </w:pPr>
            <w:ins w:id="35197" w:author="Στάθης Καπ" w:date="2023-03-09T06:35:00Z">
              <w:r>
                <w:rPr>
                  <w:rFonts w:ascii="Calibri" w:hAnsi="Calibri" w:cs="Calibri"/>
                  <w:color w:val="000000"/>
                  <w:sz w:val="16"/>
                  <w:szCs w:val="16"/>
                </w:rPr>
                <w:t>513</w:t>
              </w:r>
            </w:ins>
          </w:p>
        </w:tc>
        <w:tc>
          <w:tcPr>
            <w:tcW w:w="454" w:type="dxa"/>
            <w:vAlign w:val="center"/>
          </w:tcPr>
          <w:p w14:paraId="23DD47F5" w14:textId="66176AF4" w:rsidR="001C06FA" w:rsidRPr="007E0F91" w:rsidRDefault="001C06FA" w:rsidP="001C06FA">
            <w:pPr>
              <w:jc w:val="center"/>
              <w:rPr>
                <w:ins w:id="35198" w:author="Στάθης Καπ" w:date="2023-03-09T06:32:00Z"/>
                <w:sz w:val="16"/>
                <w:szCs w:val="16"/>
              </w:rPr>
            </w:pPr>
            <w:ins w:id="35199" w:author="Στάθης Καπ" w:date="2023-03-09T06:35:00Z">
              <w:r>
                <w:rPr>
                  <w:rFonts w:ascii="Calibri" w:hAnsi="Calibri" w:cstheme="minorHAnsi"/>
                  <w:color w:val="000000"/>
                  <w:sz w:val="16"/>
                  <w:szCs w:val="16"/>
                </w:rPr>
                <w:t>17.92</w:t>
              </w:r>
            </w:ins>
          </w:p>
        </w:tc>
        <w:tc>
          <w:tcPr>
            <w:tcW w:w="454" w:type="dxa"/>
            <w:vAlign w:val="center"/>
          </w:tcPr>
          <w:p w14:paraId="7B1E4908" w14:textId="4745CF95" w:rsidR="001C06FA" w:rsidRPr="007E0F91" w:rsidRDefault="001C06FA" w:rsidP="001C06FA">
            <w:pPr>
              <w:jc w:val="center"/>
              <w:rPr>
                <w:ins w:id="35200" w:author="Στάθης Καπ" w:date="2023-03-09T06:32:00Z"/>
                <w:sz w:val="16"/>
                <w:szCs w:val="16"/>
              </w:rPr>
            </w:pPr>
            <w:ins w:id="35201" w:author="Στάθης Καπ" w:date="2023-03-09T06:35:00Z">
              <w:r>
                <w:rPr>
                  <w:rFonts w:ascii="Calibri" w:hAnsi="Calibri" w:cs="Calibri"/>
                  <w:color w:val="000000"/>
                  <w:sz w:val="16"/>
                  <w:szCs w:val="16"/>
                </w:rPr>
                <w:t>0.274</w:t>
              </w:r>
            </w:ins>
          </w:p>
        </w:tc>
        <w:tc>
          <w:tcPr>
            <w:tcW w:w="461" w:type="dxa"/>
            <w:tcBorders>
              <w:right w:val="single" w:sz="4" w:space="0" w:color="auto"/>
            </w:tcBorders>
            <w:vAlign w:val="center"/>
          </w:tcPr>
          <w:p w14:paraId="53E4BF9A" w14:textId="77777777" w:rsidR="001C06FA" w:rsidRPr="007E0F91" w:rsidRDefault="001C06FA" w:rsidP="001C06FA">
            <w:pPr>
              <w:jc w:val="center"/>
              <w:rPr>
                <w:ins w:id="35202" w:author="Στάθης Καπ" w:date="2023-03-09T06:32:00Z"/>
                <w:sz w:val="16"/>
                <w:szCs w:val="16"/>
              </w:rPr>
            </w:pPr>
          </w:p>
        </w:tc>
      </w:tr>
      <w:tr w:rsidR="001C06FA" w14:paraId="748186D2" w14:textId="77777777" w:rsidTr="009861B1">
        <w:trPr>
          <w:trHeight w:val="170"/>
          <w:jc w:val="center"/>
          <w:ins w:id="352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1C06FA" w:rsidRPr="007E0F91" w:rsidRDefault="001C06FA" w:rsidP="001C06FA">
            <w:pPr>
              <w:jc w:val="center"/>
              <w:rPr>
                <w:ins w:id="35204" w:author="Στάθης Καπ" w:date="2023-03-09T06:32:00Z"/>
                <w:sz w:val="16"/>
                <w:szCs w:val="16"/>
              </w:rPr>
            </w:pPr>
            <w:ins w:id="35205"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1DA26D43" w:rsidR="001C06FA" w:rsidRPr="007E0F91" w:rsidRDefault="001C06FA" w:rsidP="001C06FA">
            <w:pPr>
              <w:jc w:val="center"/>
              <w:rPr>
                <w:ins w:id="35206" w:author="Στάθης Καπ" w:date="2023-03-09T06:32:00Z"/>
                <w:sz w:val="16"/>
                <w:szCs w:val="16"/>
              </w:rPr>
            </w:pPr>
            <w:ins w:id="35207" w:author="Στάθης Καπ" w:date="2023-03-09T06:32:00Z">
              <w:r>
                <w:rPr>
                  <w:rFonts w:ascii="Calibri" w:hAnsi="Calibri" w:cs="Calibri"/>
                  <w:color w:val="000000"/>
                  <w:sz w:val="16"/>
                  <w:szCs w:val="16"/>
                </w:rPr>
                <w:t>764</w:t>
              </w:r>
            </w:ins>
          </w:p>
        </w:tc>
        <w:tc>
          <w:tcPr>
            <w:tcW w:w="679" w:type="dxa"/>
            <w:tcBorders>
              <w:right w:val="single" w:sz="4" w:space="0" w:color="auto"/>
            </w:tcBorders>
            <w:vAlign w:val="center"/>
          </w:tcPr>
          <w:p w14:paraId="6FC252A8" w14:textId="7B465457" w:rsidR="001C06FA" w:rsidRPr="007E0F91" w:rsidRDefault="001C06FA" w:rsidP="001C06FA">
            <w:pPr>
              <w:jc w:val="center"/>
              <w:rPr>
                <w:ins w:id="35208" w:author="Στάθης Καπ" w:date="2023-03-09T06:32:00Z"/>
                <w:sz w:val="16"/>
                <w:szCs w:val="16"/>
              </w:rPr>
            </w:pPr>
            <w:ins w:id="35209" w:author="Στάθης Καπ" w:date="2023-03-09T06:32:00Z">
              <w:r>
                <w:rPr>
                  <w:rFonts w:ascii="Calibri" w:hAnsi="Calibri" w:cs="Calibri"/>
                  <w:color w:val="000000"/>
                  <w:sz w:val="16"/>
                  <w:szCs w:val="16"/>
                </w:rPr>
                <w:t>747</w:t>
              </w:r>
            </w:ins>
          </w:p>
        </w:tc>
        <w:tc>
          <w:tcPr>
            <w:tcW w:w="453" w:type="dxa"/>
            <w:tcBorders>
              <w:left w:val="single" w:sz="4" w:space="0" w:color="auto"/>
            </w:tcBorders>
            <w:vAlign w:val="center"/>
          </w:tcPr>
          <w:p w14:paraId="0CE9F0F1" w14:textId="0B512D35" w:rsidR="001C06FA" w:rsidRPr="007E0F91" w:rsidRDefault="001C06FA" w:rsidP="001C06FA">
            <w:pPr>
              <w:jc w:val="center"/>
              <w:rPr>
                <w:ins w:id="35210" w:author="Στάθης Καπ" w:date="2023-03-09T06:32:00Z"/>
                <w:sz w:val="16"/>
                <w:szCs w:val="16"/>
              </w:rPr>
            </w:pPr>
            <w:ins w:id="35211" w:author="Στάθης Καπ" w:date="2023-03-09T06:33:00Z">
              <w:r>
                <w:rPr>
                  <w:rFonts w:ascii="Calibri" w:hAnsi="Calibri" w:cs="Calibri"/>
                  <w:color w:val="000000"/>
                  <w:sz w:val="16"/>
                  <w:szCs w:val="16"/>
                </w:rPr>
                <w:t>701</w:t>
              </w:r>
            </w:ins>
          </w:p>
        </w:tc>
        <w:tc>
          <w:tcPr>
            <w:tcW w:w="708" w:type="dxa"/>
            <w:vAlign w:val="center"/>
          </w:tcPr>
          <w:p w14:paraId="05CD1569" w14:textId="484EC142" w:rsidR="001C06FA" w:rsidRPr="007E0F91" w:rsidRDefault="001C06FA" w:rsidP="001C06FA">
            <w:pPr>
              <w:jc w:val="center"/>
              <w:rPr>
                <w:ins w:id="35212" w:author="Στάθης Καπ" w:date="2023-03-09T06:32:00Z"/>
                <w:sz w:val="16"/>
                <w:szCs w:val="16"/>
              </w:rPr>
            </w:pPr>
            <w:ins w:id="35213" w:author="Στάθης Καπ" w:date="2023-03-09T06:33:00Z">
              <w:r>
                <w:rPr>
                  <w:rFonts w:ascii="Calibri" w:hAnsi="Calibri" w:cstheme="minorHAnsi"/>
                  <w:color w:val="000000"/>
                  <w:sz w:val="16"/>
                  <w:szCs w:val="16"/>
                </w:rPr>
                <w:t>8.25</w:t>
              </w:r>
            </w:ins>
          </w:p>
        </w:tc>
        <w:tc>
          <w:tcPr>
            <w:tcW w:w="652" w:type="dxa"/>
            <w:tcBorders>
              <w:right w:val="single" w:sz="4" w:space="0" w:color="auto"/>
            </w:tcBorders>
            <w:vAlign w:val="center"/>
          </w:tcPr>
          <w:p w14:paraId="27BB180A" w14:textId="6D02F07A" w:rsidR="001C06FA" w:rsidRPr="007E0F91" w:rsidRDefault="001C06FA" w:rsidP="001C06FA">
            <w:pPr>
              <w:jc w:val="center"/>
              <w:rPr>
                <w:ins w:id="35214" w:author="Στάθης Καπ" w:date="2023-03-09T06:32:00Z"/>
                <w:sz w:val="16"/>
                <w:szCs w:val="16"/>
              </w:rPr>
            </w:pPr>
            <w:ins w:id="35215" w:author="Στάθης Καπ" w:date="2023-03-09T06:3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B4B65A0" w:rsidR="001C06FA" w:rsidRPr="007E0F91" w:rsidRDefault="001C06FA" w:rsidP="001C06FA">
            <w:pPr>
              <w:jc w:val="center"/>
              <w:rPr>
                <w:ins w:id="35216" w:author="Στάθης Καπ" w:date="2023-03-09T06:32:00Z"/>
                <w:sz w:val="16"/>
                <w:szCs w:val="16"/>
              </w:rPr>
            </w:pPr>
            <w:ins w:id="35217" w:author="Στάθης Καπ" w:date="2023-03-09T06:33:00Z">
              <w:r>
                <w:rPr>
                  <w:rFonts w:ascii="Calibri" w:hAnsi="Calibri" w:cs="Calibri"/>
                  <w:color w:val="000000"/>
                  <w:sz w:val="16"/>
                  <w:szCs w:val="16"/>
                </w:rPr>
                <w:t>654</w:t>
              </w:r>
            </w:ins>
          </w:p>
        </w:tc>
        <w:tc>
          <w:tcPr>
            <w:tcW w:w="454" w:type="dxa"/>
            <w:vAlign w:val="center"/>
          </w:tcPr>
          <w:p w14:paraId="49D5EFE4" w14:textId="34CAD1BC" w:rsidR="001C06FA" w:rsidRPr="007E0F91" w:rsidRDefault="001C06FA" w:rsidP="001C06FA">
            <w:pPr>
              <w:jc w:val="center"/>
              <w:rPr>
                <w:ins w:id="35218" w:author="Στάθης Καπ" w:date="2023-03-09T06:32:00Z"/>
                <w:sz w:val="16"/>
                <w:szCs w:val="16"/>
              </w:rPr>
            </w:pPr>
            <w:ins w:id="35219" w:author="Στάθης Καπ" w:date="2023-03-09T06:34:00Z">
              <w:r>
                <w:rPr>
                  <w:rFonts w:ascii="Calibri" w:hAnsi="Calibri" w:cstheme="minorHAnsi"/>
                  <w:color w:val="000000"/>
                  <w:sz w:val="16"/>
                  <w:szCs w:val="16"/>
                </w:rPr>
                <w:t>6.7</w:t>
              </w:r>
            </w:ins>
          </w:p>
        </w:tc>
        <w:tc>
          <w:tcPr>
            <w:tcW w:w="454" w:type="dxa"/>
            <w:vAlign w:val="center"/>
          </w:tcPr>
          <w:p w14:paraId="2F60CAC8" w14:textId="0EDAB77B" w:rsidR="001C06FA" w:rsidRPr="007E0F91" w:rsidRDefault="001C06FA" w:rsidP="001C06FA">
            <w:pPr>
              <w:jc w:val="center"/>
              <w:rPr>
                <w:ins w:id="35220" w:author="Στάθης Καπ" w:date="2023-03-09T06:32:00Z"/>
                <w:sz w:val="16"/>
                <w:szCs w:val="16"/>
              </w:rPr>
            </w:pPr>
            <w:ins w:id="35221" w:author="Στάθης Καπ" w:date="2023-03-09T06:3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77777777" w:rsidR="001C06FA" w:rsidRPr="007E0F91" w:rsidRDefault="001C06FA" w:rsidP="001C06FA">
            <w:pPr>
              <w:jc w:val="center"/>
              <w:rPr>
                <w:ins w:id="35222" w:author="Στάθης Καπ" w:date="2023-03-09T06:32:00Z"/>
                <w:sz w:val="16"/>
                <w:szCs w:val="16"/>
              </w:rPr>
            </w:pPr>
          </w:p>
        </w:tc>
        <w:tc>
          <w:tcPr>
            <w:tcW w:w="453" w:type="dxa"/>
            <w:tcBorders>
              <w:left w:val="single" w:sz="4" w:space="0" w:color="auto"/>
            </w:tcBorders>
            <w:vAlign w:val="center"/>
          </w:tcPr>
          <w:p w14:paraId="305CFBF1" w14:textId="2B37743D" w:rsidR="001C06FA" w:rsidRPr="007E0F91" w:rsidRDefault="001C06FA" w:rsidP="001C06FA">
            <w:pPr>
              <w:jc w:val="center"/>
              <w:rPr>
                <w:ins w:id="35223" w:author="Στάθης Καπ" w:date="2023-03-09T06:32:00Z"/>
                <w:sz w:val="16"/>
                <w:szCs w:val="16"/>
              </w:rPr>
            </w:pPr>
            <w:ins w:id="35224" w:author="Στάθης Καπ" w:date="2023-03-09T06:34:00Z">
              <w:r>
                <w:rPr>
                  <w:rFonts w:ascii="Calibri" w:hAnsi="Calibri" w:cs="Calibri"/>
                  <w:color w:val="000000"/>
                  <w:sz w:val="16"/>
                  <w:szCs w:val="16"/>
                </w:rPr>
                <w:t>623</w:t>
              </w:r>
            </w:ins>
          </w:p>
        </w:tc>
        <w:tc>
          <w:tcPr>
            <w:tcW w:w="454" w:type="dxa"/>
            <w:vAlign w:val="center"/>
          </w:tcPr>
          <w:p w14:paraId="7A3A2710" w14:textId="65547EE2" w:rsidR="001C06FA" w:rsidRPr="007E0F91" w:rsidRDefault="001C06FA" w:rsidP="001C06FA">
            <w:pPr>
              <w:jc w:val="center"/>
              <w:rPr>
                <w:ins w:id="35225" w:author="Στάθης Καπ" w:date="2023-03-09T06:32:00Z"/>
                <w:sz w:val="16"/>
                <w:szCs w:val="16"/>
              </w:rPr>
            </w:pPr>
            <w:ins w:id="35226" w:author="Στάθης Καπ" w:date="2023-03-09T06:34:00Z">
              <w:r>
                <w:rPr>
                  <w:rFonts w:ascii="Calibri" w:hAnsi="Calibri" w:cstheme="minorHAnsi"/>
                  <w:color w:val="000000"/>
                  <w:sz w:val="16"/>
                  <w:szCs w:val="16"/>
                </w:rPr>
                <w:t>11.13</w:t>
              </w:r>
            </w:ins>
          </w:p>
        </w:tc>
        <w:tc>
          <w:tcPr>
            <w:tcW w:w="454" w:type="dxa"/>
            <w:vAlign w:val="center"/>
          </w:tcPr>
          <w:p w14:paraId="23F97AD7" w14:textId="7F27A02F" w:rsidR="001C06FA" w:rsidRPr="007E0F91" w:rsidRDefault="001C06FA" w:rsidP="001C06FA">
            <w:pPr>
              <w:jc w:val="center"/>
              <w:rPr>
                <w:ins w:id="35227" w:author="Στάθης Καπ" w:date="2023-03-09T06:32:00Z"/>
                <w:sz w:val="16"/>
                <w:szCs w:val="16"/>
              </w:rPr>
            </w:pPr>
            <w:ins w:id="35228" w:author="Στάθης Καπ" w:date="2023-03-09T06:34:00Z">
              <w:r>
                <w:rPr>
                  <w:rFonts w:ascii="Calibri" w:hAnsi="Calibri" w:cs="Calibri"/>
                  <w:color w:val="000000"/>
                  <w:sz w:val="16"/>
                  <w:szCs w:val="16"/>
                </w:rPr>
                <w:t>0.291</w:t>
              </w:r>
            </w:ins>
          </w:p>
        </w:tc>
        <w:tc>
          <w:tcPr>
            <w:tcW w:w="454" w:type="dxa"/>
            <w:tcBorders>
              <w:right w:val="single" w:sz="4" w:space="0" w:color="auto"/>
            </w:tcBorders>
            <w:vAlign w:val="center"/>
          </w:tcPr>
          <w:p w14:paraId="34EA3E7B" w14:textId="77777777" w:rsidR="001C06FA" w:rsidRPr="007E0F91" w:rsidRDefault="001C06FA" w:rsidP="001C06FA">
            <w:pPr>
              <w:jc w:val="center"/>
              <w:rPr>
                <w:ins w:id="35229" w:author="Στάθης Καπ" w:date="2023-03-09T06:32:00Z"/>
                <w:sz w:val="16"/>
                <w:szCs w:val="16"/>
              </w:rPr>
            </w:pPr>
          </w:p>
        </w:tc>
        <w:tc>
          <w:tcPr>
            <w:tcW w:w="453" w:type="dxa"/>
            <w:tcBorders>
              <w:left w:val="single" w:sz="4" w:space="0" w:color="auto"/>
            </w:tcBorders>
            <w:vAlign w:val="center"/>
          </w:tcPr>
          <w:p w14:paraId="196BCD40" w14:textId="2BBABCEB" w:rsidR="001C06FA" w:rsidRPr="007E0F91" w:rsidRDefault="001C06FA" w:rsidP="001C06FA">
            <w:pPr>
              <w:jc w:val="center"/>
              <w:rPr>
                <w:ins w:id="35230" w:author="Στάθης Καπ" w:date="2023-03-09T06:32:00Z"/>
                <w:sz w:val="16"/>
                <w:szCs w:val="16"/>
              </w:rPr>
            </w:pPr>
            <w:ins w:id="35231" w:author="Στάθης Καπ" w:date="2023-03-09T06:35:00Z">
              <w:r>
                <w:rPr>
                  <w:rFonts w:ascii="Calibri" w:hAnsi="Calibri" w:cs="Calibri"/>
                  <w:color w:val="000000"/>
                  <w:sz w:val="16"/>
                  <w:szCs w:val="16"/>
                </w:rPr>
                <w:t>503</w:t>
              </w:r>
            </w:ins>
          </w:p>
        </w:tc>
        <w:tc>
          <w:tcPr>
            <w:tcW w:w="454" w:type="dxa"/>
            <w:vAlign w:val="center"/>
          </w:tcPr>
          <w:p w14:paraId="57ADDE8D" w14:textId="2B6EEFEE" w:rsidR="001C06FA" w:rsidRPr="007E0F91" w:rsidRDefault="001C06FA" w:rsidP="001C06FA">
            <w:pPr>
              <w:jc w:val="center"/>
              <w:rPr>
                <w:ins w:id="35232" w:author="Στάθης Καπ" w:date="2023-03-09T06:32:00Z"/>
                <w:sz w:val="16"/>
                <w:szCs w:val="16"/>
              </w:rPr>
            </w:pPr>
            <w:ins w:id="35233" w:author="Στάθης Καπ" w:date="2023-03-09T06:35:00Z">
              <w:r>
                <w:rPr>
                  <w:rFonts w:ascii="Calibri" w:hAnsi="Calibri" w:cstheme="minorHAnsi"/>
                  <w:color w:val="000000"/>
                  <w:sz w:val="16"/>
                  <w:szCs w:val="16"/>
                </w:rPr>
                <w:t>28.25</w:t>
              </w:r>
            </w:ins>
          </w:p>
        </w:tc>
        <w:tc>
          <w:tcPr>
            <w:tcW w:w="454" w:type="dxa"/>
            <w:vAlign w:val="center"/>
          </w:tcPr>
          <w:p w14:paraId="443F99F2" w14:textId="5C3956B4" w:rsidR="001C06FA" w:rsidRPr="007E0F91" w:rsidRDefault="001C06FA" w:rsidP="001C06FA">
            <w:pPr>
              <w:jc w:val="center"/>
              <w:rPr>
                <w:ins w:id="35234" w:author="Στάθης Καπ" w:date="2023-03-09T06:32:00Z"/>
                <w:sz w:val="16"/>
                <w:szCs w:val="16"/>
              </w:rPr>
            </w:pPr>
            <w:ins w:id="35235" w:author="Στάθης Καπ" w:date="2023-03-09T06:35:00Z">
              <w:r>
                <w:rPr>
                  <w:rFonts w:ascii="Calibri" w:hAnsi="Calibri" w:cs="Calibri"/>
                  <w:color w:val="000000"/>
                  <w:sz w:val="16"/>
                  <w:szCs w:val="16"/>
                </w:rPr>
                <w:t>0.618</w:t>
              </w:r>
            </w:ins>
          </w:p>
        </w:tc>
        <w:tc>
          <w:tcPr>
            <w:tcW w:w="461" w:type="dxa"/>
            <w:tcBorders>
              <w:right w:val="single" w:sz="4" w:space="0" w:color="auto"/>
            </w:tcBorders>
            <w:vAlign w:val="center"/>
          </w:tcPr>
          <w:p w14:paraId="5701A0C5" w14:textId="77777777" w:rsidR="001C06FA" w:rsidRPr="007E0F91" w:rsidRDefault="001C06FA" w:rsidP="001C06FA">
            <w:pPr>
              <w:jc w:val="center"/>
              <w:rPr>
                <w:ins w:id="35236" w:author="Στάθης Καπ" w:date="2023-03-09T06:32:00Z"/>
                <w:sz w:val="16"/>
                <w:szCs w:val="16"/>
              </w:rPr>
            </w:pPr>
          </w:p>
        </w:tc>
      </w:tr>
      <w:tr w:rsidR="001C06FA" w14:paraId="2A362571" w14:textId="77777777" w:rsidTr="009861B1">
        <w:trPr>
          <w:trHeight w:val="170"/>
          <w:jc w:val="center"/>
          <w:ins w:id="352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1C06FA" w:rsidRPr="007E0F91" w:rsidRDefault="001C06FA" w:rsidP="001C06FA">
            <w:pPr>
              <w:jc w:val="center"/>
              <w:rPr>
                <w:ins w:id="35238" w:author="Στάθης Καπ" w:date="2023-03-09T06:32:00Z"/>
                <w:sz w:val="16"/>
                <w:szCs w:val="16"/>
              </w:rPr>
            </w:pPr>
            <w:ins w:id="35239"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541E85DD" w:rsidR="001C06FA" w:rsidRPr="007E0F91" w:rsidRDefault="001C06FA" w:rsidP="001C06FA">
            <w:pPr>
              <w:jc w:val="center"/>
              <w:rPr>
                <w:ins w:id="35240" w:author="Στάθης Καπ" w:date="2023-03-09T06:32:00Z"/>
                <w:sz w:val="16"/>
                <w:szCs w:val="16"/>
              </w:rPr>
            </w:pPr>
            <w:ins w:id="35241" w:author="Στάθης Καπ" w:date="2023-03-09T06:32:00Z">
              <w:r>
                <w:rPr>
                  <w:rFonts w:ascii="Calibri" w:hAnsi="Calibri" w:cs="Calibri"/>
                  <w:color w:val="000000"/>
                  <w:sz w:val="16"/>
                  <w:szCs w:val="16"/>
                </w:rPr>
                <w:t>835</w:t>
              </w:r>
            </w:ins>
          </w:p>
        </w:tc>
        <w:tc>
          <w:tcPr>
            <w:tcW w:w="679" w:type="dxa"/>
            <w:tcBorders>
              <w:right w:val="single" w:sz="4" w:space="0" w:color="auto"/>
            </w:tcBorders>
            <w:vAlign w:val="center"/>
          </w:tcPr>
          <w:p w14:paraId="717BDC93" w14:textId="32025DA8" w:rsidR="001C06FA" w:rsidRPr="007E0F91" w:rsidRDefault="001C06FA" w:rsidP="001C06FA">
            <w:pPr>
              <w:jc w:val="center"/>
              <w:rPr>
                <w:ins w:id="35242" w:author="Στάθης Καπ" w:date="2023-03-09T06:32:00Z"/>
                <w:sz w:val="16"/>
                <w:szCs w:val="16"/>
              </w:rPr>
            </w:pPr>
            <w:ins w:id="35243" w:author="Στάθης Καπ" w:date="2023-03-09T06:32:00Z">
              <w:r>
                <w:rPr>
                  <w:rFonts w:ascii="Calibri" w:hAnsi="Calibri" w:cs="Calibri"/>
                  <w:color w:val="000000"/>
                  <w:sz w:val="16"/>
                  <w:szCs w:val="16"/>
                </w:rPr>
                <w:t>822</w:t>
              </w:r>
            </w:ins>
          </w:p>
        </w:tc>
        <w:tc>
          <w:tcPr>
            <w:tcW w:w="453" w:type="dxa"/>
            <w:tcBorders>
              <w:left w:val="single" w:sz="4" w:space="0" w:color="auto"/>
            </w:tcBorders>
            <w:vAlign w:val="center"/>
          </w:tcPr>
          <w:p w14:paraId="37C9DE07" w14:textId="44401256" w:rsidR="001C06FA" w:rsidRPr="007E0F91" w:rsidRDefault="001C06FA" w:rsidP="001C06FA">
            <w:pPr>
              <w:jc w:val="center"/>
              <w:rPr>
                <w:ins w:id="35244" w:author="Στάθης Καπ" w:date="2023-03-09T06:32:00Z"/>
                <w:sz w:val="16"/>
                <w:szCs w:val="16"/>
              </w:rPr>
            </w:pPr>
            <w:ins w:id="35245" w:author="Στάθης Καπ" w:date="2023-03-09T06:33:00Z">
              <w:r>
                <w:rPr>
                  <w:rFonts w:ascii="Calibri" w:hAnsi="Calibri" w:cs="Calibri"/>
                  <w:color w:val="000000"/>
                  <w:sz w:val="16"/>
                  <w:szCs w:val="16"/>
                </w:rPr>
                <w:t>788</w:t>
              </w:r>
            </w:ins>
          </w:p>
        </w:tc>
        <w:tc>
          <w:tcPr>
            <w:tcW w:w="708" w:type="dxa"/>
            <w:vAlign w:val="center"/>
          </w:tcPr>
          <w:p w14:paraId="5657784D" w14:textId="1058DFB0" w:rsidR="001C06FA" w:rsidRPr="007E0F91" w:rsidRDefault="001C06FA" w:rsidP="001C06FA">
            <w:pPr>
              <w:jc w:val="center"/>
              <w:rPr>
                <w:ins w:id="35246" w:author="Στάθης Καπ" w:date="2023-03-09T06:32:00Z"/>
                <w:sz w:val="16"/>
                <w:szCs w:val="16"/>
              </w:rPr>
            </w:pPr>
            <w:ins w:id="35247" w:author="Στάθης Καπ" w:date="2023-03-09T06:33:00Z">
              <w:r>
                <w:rPr>
                  <w:rFonts w:ascii="Calibri" w:hAnsi="Calibri" w:cstheme="minorHAnsi"/>
                  <w:color w:val="000000"/>
                  <w:sz w:val="16"/>
                  <w:szCs w:val="16"/>
                </w:rPr>
                <w:t>5.63</w:t>
              </w:r>
            </w:ins>
          </w:p>
        </w:tc>
        <w:tc>
          <w:tcPr>
            <w:tcW w:w="652" w:type="dxa"/>
            <w:tcBorders>
              <w:right w:val="single" w:sz="4" w:space="0" w:color="auto"/>
            </w:tcBorders>
            <w:vAlign w:val="center"/>
          </w:tcPr>
          <w:p w14:paraId="74AEFFEE" w14:textId="24D057B5" w:rsidR="001C06FA" w:rsidRPr="007E0F91" w:rsidRDefault="001C06FA" w:rsidP="001C06FA">
            <w:pPr>
              <w:jc w:val="center"/>
              <w:rPr>
                <w:ins w:id="35248" w:author="Στάθης Καπ" w:date="2023-03-09T06:32:00Z"/>
                <w:sz w:val="16"/>
                <w:szCs w:val="16"/>
              </w:rPr>
            </w:pPr>
            <w:ins w:id="35249" w:author="Στάθης Καπ" w:date="2023-03-09T06:33:00Z">
              <w:r>
                <w:rPr>
                  <w:rFonts w:ascii="Calibri" w:hAnsi="Calibri" w:cs="Calibri"/>
                  <w:color w:val="000000"/>
                  <w:sz w:val="16"/>
                  <w:szCs w:val="16"/>
                </w:rPr>
                <w:t>0.594</w:t>
              </w:r>
            </w:ins>
          </w:p>
        </w:tc>
        <w:tc>
          <w:tcPr>
            <w:tcW w:w="453" w:type="dxa"/>
            <w:tcBorders>
              <w:left w:val="single" w:sz="4" w:space="0" w:color="auto"/>
            </w:tcBorders>
            <w:vAlign w:val="center"/>
          </w:tcPr>
          <w:p w14:paraId="789D451E" w14:textId="668658AE" w:rsidR="001C06FA" w:rsidRPr="007E0F91" w:rsidRDefault="001C06FA" w:rsidP="001C06FA">
            <w:pPr>
              <w:jc w:val="center"/>
              <w:rPr>
                <w:ins w:id="35250" w:author="Στάθης Καπ" w:date="2023-03-09T06:32:00Z"/>
                <w:sz w:val="16"/>
                <w:szCs w:val="16"/>
              </w:rPr>
            </w:pPr>
            <w:ins w:id="35251" w:author="Στάθης Καπ" w:date="2023-03-09T06:33:00Z">
              <w:r>
                <w:rPr>
                  <w:rFonts w:ascii="Calibri" w:hAnsi="Calibri" w:cs="Calibri"/>
                  <w:color w:val="000000"/>
                  <w:sz w:val="16"/>
                  <w:szCs w:val="16"/>
                </w:rPr>
                <w:t>639</w:t>
              </w:r>
            </w:ins>
          </w:p>
        </w:tc>
        <w:tc>
          <w:tcPr>
            <w:tcW w:w="454" w:type="dxa"/>
            <w:vAlign w:val="center"/>
          </w:tcPr>
          <w:p w14:paraId="4471933F" w14:textId="63DCE6D9" w:rsidR="001C06FA" w:rsidRPr="007E0F91" w:rsidRDefault="001C06FA" w:rsidP="001C06FA">
            <w:pPr>
              <w:jc w:val="center"/>
              <w:rPr>
                <w:ins w:id="35252" w:author="Στάθης Καπ" w:date="2023-03-09T06:32:00Z"/>
                <w:sz w:val="16"/>
                <w:szCs w:val="16"/>
              </w:rPr>
            </w:pPr>
            <w:ins w:id="35253" w:author="Στάθης Καπ" w:date="2023-03-09T06:34:00Z">
              <w:r>
                <w:rPr>
                  <w:rFonts w:ascii="Calibri" w:hAnsi="Calibri" w:cstheme="minorHAnsi"/>
                  <w:color w:val="000000"/>
                  <w:sz w:val="16"/>
                  <w:szCs w:val="16"/>
                </w:rPr>
                <w:t>18.91</w:t>
              </w:r>
            </w:ins>
          </w:p>
        </w:tc>
        <w:tc>
          <w:tcPr>
            <w:tcW w:w="454" w:type="dxa"/>
            <w:vAlign w:val="center"/>
          </w:tcPr>
          <w:p w14:paraId="542AC1C2" w14:textId="77BDB489" w:rsidR="001C06FA" w:rsidRPr="007E0F91" w:rsidRDefault="001C06FA" w:rsidP="001C06FA">
            <w:pPr>
              <w:jc w:val="center"/>
              <w:rPr>
                <w:ins w:id="35254" w:author="Στάθης Καπ" w:date="2023-03-09T06:32:00Z"/>
                <w:sz w:val="16"/>
                <w:szCs w:val="16"/>
              </w:rPr>
            </w:pPr>
            <w:ins w:id="35255" w:author="Στάθης Καπ" w:date="2023-03-09T06:33:00Z">
              <w:r>
                <w:rPr>
                  <w:rFonts w:ascii="Calibri" w:hAnsi="Calibri" w:cs="Calibri"/>
                  <w:color w:val="000000"/>
                  <w:sz w:val="16"/>
                  <w:szCs w:val="16"/>
                </w:rPr>
                <w:t>0.29</w:t>
              </w:r>
            </w:ins>
          </w:p>
        </w:tc>
        <w:tc>
          <w:tcPr>
            <w:tcW w:w="457" w:type="dxa"/>
            <w:tcBorders>
              <w:right w:val="single" w:sz="4" w:space="0" w:color="auto"/>
            </w:tcBorders>
            <w:vAlign w:val="center"/>
          </w:tcPr>
          <w:p w14:paraId="07582292" w14:textId="77777777" w:rsidR="001C06FA" w:rsidRPr="007E0F91" w:rsidRDefault="001C06FA" w:rsidP="001C06FA">
            <w:pPr>
              <w:jc w:val="center"/>
              <w:rPr>
                <w:ins w:id="35256" w:author="Στάθης Καπ" w:date="2023-03-09T06:32:00Z"/>
                <w:sz w:val="16"/>
                <w:szCs w:val="16"/>
              </w:rPr>
            </w:pPr>
          </w:p>
        </w:tc>
        <w:tc>
          <w:tcPr>
            <w:tcW w:w="453" w:type="dxa"/>
            <w:tcBorders>
              <w:left w:val="single" w:sz="4" w:space="0" w:color="auto"/>
            </w:tcBorders>
            <w:vAlign w:val="center"/>
          </w:tcPr>
          <w:p w14:paraId="5B32EE83" w14:textId="0973053B" w:rsidR="001C06FA" w:rsidRPr="007E0F91" w:rsidRDefault="001C06FA" w:rsidP="001C06FA">
            <w:pPr>
              <w:jc w:val="center"/>
              <w:rPr>
                <w:ins w:id="35257" w:author="Στάθης Καπ" w:date="2023-03-09T06:32:00Z"/>
                <w:sz w:val="16"/>
                <w:szCs w:val="16"/>
              </w:rPr>
            </w:pPr>
            <w:ins w:id="35258" w:author="Στάθης Καπ" w:date="2023-03-09T06:34:00Z">
              <w:r>
                <w:rPr>
                  <w:rFonts w:ascii="Calibri" w:hAnsi="Calibri" w:cs="Calibri"/>
                  <w:color w:val="000000"/>
                  <w:sz w:val="16"/>
                  <w:szCs w:val="16"/>
                </w:rPr>
                <w:t>617</w:t>
              </w:r>
            </w:ins>
          </w:p>
        </w:tc>
        <w:tc>
          <w:tcPr>
            <w:tcW w:w="454" w:type="dxa"/>
            <w:vAlign w:val="center"/>
          </w:tcPr>
          <w:p w14:paraId="4BF50FA0" w14:textId="759489A0" w:rsidR="001C06FA" w:rsidRPr="007E0F91" w:rsidRDefault="001C06FA" w:rsidP="001C06FA">
            <w:pPr>
              <w:jc w:val="center"/>
              <w:rPr>
                <w:ins w:id="35259" w:author="Στάθης Καπ" w:date="2023-03-09T06:32:00Z"/>
                <w:sz w:val="16"/>
                <w:szCs w:val="16"/>
              </w:rPr>
            </w:pPr>
            <w:ins w:id="35260" w:author="Στάθης Καπ" w:date="2023-03-09T06:34:00Z">
              <w:r>
                <w:rPr>
                  <w:rFonts w:ascii="Calibri" w:hAnsi="Calibri" w:cstheme="minorHAnsi"/>
                  <w:color w:val="000000"/>
                  <w:sz w:val="16"/>
                  <w:szCs w:val="16"/>
                </w:rPr>
                <w:t>21.7</w:t>
              </w:r>
            </w:ins>
          </w:p>
        </w:tc>
        <w:tc>
          <w:tcPr>
            <w:tcW w:w="454" w:type="dxa"/>
            <w:vAlign w:val="center"/>
          </w:tcPr>
          <w:p w14:paraId="13654684" w14:textId="2E393159" w:rsidR="001C06FA" w:rsidRPr="007E0F91" w:rsidRDefault="001C06FA" w:rsidP="001C06FA">
            <w:pPr>
              <w:jc w:val="center"/>
              <w:rPr>
                <w:ins w:id="35261" w:author="Στάθης Καπ" w:date="2023-03-09T06:32:00Z"/>
                <w:sz w:val="16"/>
                <w:szCs w:val="16"/>
              </w:rPr>
            </w:pPr>
            <w:ins w:id="35262" w:author="Στάθης Καπ" w:date="2023-03-09T06:34:00Z">
              <w:r>
                <w:rPr>
                  <w:rFonts w:ascii="Calibri" w:hAnsi="Calibri" w:cs="Calibri"/>
                  <w:color w:val="000000"/>
                  <w:sz w:val="16"/>
                  <w:szCs w:val="16"/>
                </w:rPr>
                <w:t>0.324</w:t>
              </w:r>
            </w:ins>
          </w:p>
        </w:tc>
        <w:tc>
          <w:tcPr>
            <w:tcW w:w="454" w:type="dxa"/>
            <w:tcBorders>
              <w:right w:val="single" w:sz="4" w:space="0" w:color="auto"/>
            </w:tcBorders>
            <w:vAlign w:val="center"/>
          </w:tcPr>
          <w:p w14:paraId="2F4F042E" w14:textId="77777777" w:rsidR="001C06FA" w:rsidRPr="007E0F91" w:rsidRDefault="001C06FA" w:rsidP="001C06FA">
            <w:pPr>
              <w:jc w:val="center"/>
              <w:rPr>
                <w:ins w:id="35263" w:author="Στάθης Καπ" w:date="2023-03-09T06:32:00Z"/>
                <w:sz w:val="16"/>
                <w:szCs w:val="16"/>
              </w:rPr>
            </w:pPr>
          </w:p>
        </w:tc>
        <w:tc>
          <w:tcPr>
            <w:tcW w:w="453" w:type="dxa"/>
            <w:tcBorders>
              <w:left w:val="single" w:sz="4" w:space="0" w:color="auto"/>
            </w:tcBorders>
            <w:vAlign w:val="center"/>
          </w:tcPr>
          <w:p w14:paraId="05602478" w14:textId="35EE3B7E" w:rsidR="001C06FA" w:rsidRPr="007E0F91" w:rsidRDefault="001C06FA" w:rsidP="001C06FA">
            <w:pPr>
              <w:jc w:val="center"/>
              <w:rPr>
                <w:ins w:id="35264" w:author="Στάθης Καπ" w:date="2023-03-09T06:32:00Z"/>
                <w:sz w:val="16"/>
                <w:szCs w:val="16"/>
              </w:rPr>
            </w:pPr>
            <w:ins w:id="35265" w:author="Στάθης Καπ" w:date="2023-03-09T06:35:00Z">
              <w:r>
                <w:rPr>
                  <w:rFonts w:ascii="Calibri" w:hAnsi="Calibri" w:cs="Calibri"/>
                  <w:color w:val="000000"/>
                  <w:sz w:val="16"/>
                  <w:szCs w:val="16"/>
                </w:rPr>
                <w:t>549</w:t>
              </w:r>
            </w:ins>
          </w:p>
        </w:tc>
        <w:tc>
          <w:tcPr>
            <w:tcW w:w="454" w:type="dxa"/>
            <w:vAlign w:val="center"/>
          </w:tcPr>
          <w:p w14:paraId="5463B535" w14:textId="59F73668" w:rsidR="001C06FA" w:rsidRPr="007E0F91" w:rsidRDefault="001C06FA" w:rsidP="001C06FA">
            <w:pPr>
              <w:jc w:val="center"/>
              <w:rPr>
                <w:ins w:id="35266" w:author="Στάθης Καπ" w:date="2023-03-09T06:32:00Z"/>
                <w:sz w:val="16"/>
                <w:szCs w:val="16"/>
              </w:rPr>
            </w:pPr>
            <w:ins w:id="35267" w:author="Στάθης Καπ" w:date="2023-03-09T06:35:00Z">
              <w:r>
                <w:rPr>
                  <w:rFonts w:ascii="Calibri" w:hAnsi="Calibri" w:cstheme="minorHAnsi"/>
                  <w:color w:val="000000"/>
                  <w:sz w:val="16"/>
                  <w:szCs w:val="16"/>
                </w:rPr>
                <w:t>30.33</w:t>
              </w:r>
            </w:ins>
          </w:p>
        </w:tc>
        <w:tc>
          <w:tcPr>
            <w:tcW w:w="454" w:type="dxa"/>
            <w:vAlign w:val="center"/>
          </w:tcPr>
          <w:p w14:paraId="102B9324" w14:textId="1EC00D7C" w:rsidR="001C06FA" w:rsidRPr="007E0F91" w:rsidRDefault="001C06FA" w:rsidP="001C06FA">
            <w:pPr>
              <w:jc w:val="center"/>
              <w:rPr>
                <w:ins w:id="35268" w:author="Στάθης Καπ" w:date="2023-03-09T06:32:00Z"/>
                <w:sz w:val="16"/>
                <w:szCs w:val="16"/>
              </w:rPr>
            </w:pPr>
            <w:ins w:id="35269" w:author="Στάθης Καπ" w:date="2023-03-09T06:35:00Z">
              <w:r>
                <w:rPr>
                  <w:rFonts w:ascii="Calibri" w:hAnsi="Calibri" w:cs="Calibri"/>
                  <w:color w:val="000000"/>
                  <w:sz w:val="16"/>
                  <w:szCs w:val="16"/>
                </w:rPr>
                <w:t>0.413</w:t>
              </w:r>
            </w:ins>
          </w:p>
        </w:tc>
        <w:tc>
          <w:tcPr>
            <w:tcW w:w="461" w:type="dxa"/>
            <w:tcBorders>
              <w:right w:val="single" w:sz="4" w:space="0" w:color="auto"/>
            </w:tcBorders>
            <w:vAlign w:val="center"/>
          </w:tcPr>
          <w:p w14:paraId="72B87A3B" w14:textId="77777777" w:rsidR="001C06FA" w:rsidRPr="007E0F91" w:rsidRDefault="001C06FA" w:rsidP="001C06FA">
            <w:pPr>
              <w:jc w:val="center"/>
              <w:rPr>
                <w:ins w:id="35270" w:author="Στάθης Καπ" w:date="2023-03-09T06:32:00Z"/>
                <w:sz w:val="16"/>
                <w:szCs w:val="16"/>
              </w:rPr>
            </w:pPr>
          </w:p>
        </w:tc>
      </w:tr>
      <w:tr w:rsidR="001C06FA" w14:paraId="585FAB0B" w14:textId="77777777" w:rsidTr="009861B1">
        <w:trPr>
          <w:trHeight w:val="170"/>
          <w:jc w:val="center"/>
          <w:ins w:id="3527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1C06FA" w:rsidRPr="007E0F91" w:rsidRDefault="001C06FA" w:rsidP="001C06FA">
            <w:pPr>
              <w:jc w:val="center"/>
              <w:rPr>
                <w:ins w:id="35272" w:author="Στάθης Καπ" w:date="2023-03-09T06:32:00Z"/>
                <w:sz w:val="16"/>
                <w:szCs w:val="16"/>
              </w:rPr>
            </w:pPr>
            <w:ins w:id="35273"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FCFBEDD" w:rsidR="001C06FA" w:rsidRPr="007E0F91" w:rsidRDefault="001C06FA" w:rsidP="001C06FA">
            <w:pPr>
              <w:jc w:val="center"/>
              <w:rPr>
                <w:ins w:id="35274" w:author="Στάθης Καπ" w:date="2023-03-09T06:32:00Z"/>
                <w:sz w:val="16"/>
                <w:szCs w:val="16"/>
              </w:rPr>
            </w:pPr>
            <w:ins w:id="35275" w:author="Στάθης Καπ" w:date="2023-03-09T06:32:00Z">
              <w:r>
                <w:rPr>
                  <w:rFonts w:ascii="Calibri" w:hAnsi="Calibri" w:cs="Calibri"/>
                  <w:color w:val="000000"/>
                  <w:sz w:val="16"/>
                  <w:szCs w:val="16"/>
                </w:rPr>
                <w:t>682</w:t>
              </w:r>
            </w:ins>
          </w:p>
        </w:tc>
        <w:tc>
          <w:tcPr>
            <w:tcW w:w="679" w:type="dxa"/>
            <w:tcBorders>
              <w:right w:val="single" w:sz="4" w:space="0" w:color="auto"/>
            </w:tcBorders>
            <w:vAlign w:val="center"/>
          </w:tcPr>
          <w:p w14:paraId="24B14279" w14:textId="7FD9ED09" w:rsidR="001C06FA" w:rsidRPr="007E0F91" w:rsidRDefault="001C06FA" w:rsidP="001C06FA">
            <w:pPr>
              <w:jc w:val="center"/>
              <w:rPr>
                <w:ins w:id="35276" w:author="Στάθης Καπ" w:date="2023-03-09T06:32:00Z"/>
                <w:sz w:val="16"/>
                <w:szCs w:val="16"/>
              </w:rPr>
            </w:pPr>
            <w:ins w:id="35277" w:author="Στάθης Καπ" w:date="2023-03-09T06:32:00Z">
              <w:r>
                <w:rPr>
                  <w:rFonts w:ascii="Calibri" w:hAnsi="Calibri" w:cs="Calibri"/>
                  <w:color w:val="000000"/>
                  <w:sz w:val="16"/>
                  <w:szCs w:val="16"/>
                </w:rPr>
                <w:t>654</w:t>
              </w:r>
            </w:ins>
          </w:p>
        </w:tc>
        <w:tc>
          <w:tcPr>
            <w:tcW w:w="453" w:type="dxa"/>
            <w:tcBorders>
              <w:left w:val="single" w:sz="4" w:space="0" w:color="auto"/>
            </w:tcBorders>
            <w:vAlign w:val="center"/>
          </w:tcPr>
          <w:p w14:paraId="3F4FD50E" w14:textId="690C3D0A" w:rsidR="001C06FA" w:rsidRPr="007E0F91" w:rsidRDefault="001C06FA" w:rsidP="001C06FA">
            <w:pPr>
              <w:jc w:val="center"/>
              <w:rPr>
                <w:ins w:id="35278" w:author="Στάθης Καπ" w:date="2023-03-09T06:32:00Z"/>
                <w:sz w:val="16"/>
                <w:szCs w:val="16"/>
              </w:rPr>
            </w:pPr>
            <w:ins w:id="35279" w:author="Στάθης Καπ" w:date="2023-03-09T06:33:00Z">
              <w:r>
                <w:rPr>
                  <w:rFonts w:ascii="Calibri" w:hAnsi="Calibri" w:cs="Calibri"/>
                  <w:color w:val="000000"/>
                  <w:sz w:val="16"/>
                  <w:szCs w:val="16"/>
                </w:rPr>
                <w:t>598</w:t>
              </w:r>
            </w:ins>
          </w:p>
        </w:tc>
        <w:tc>
          <w:tcPr>
            <w:tcW w:w="708" w:type="dxa"/>
            <w:vAlign w:val="center"/>
          </w:tcPr>
          <w:p w14:paraId="74AD3D4B" w14:textId="3C8A2D31" w:rsidR="001C06FA" w:rsidRPr="007E0F91" w:rsidRDefault="001C06FA" w:rsidP="001C06FA">
            <w:pPr>
              <w:jc w:val="center"/>
              <w:rPr>
                <w:ins w:id="35280" w:author="Στάθης Καπ" w:date="2023-03-09T06:32:00Z"/>
                <w:sz w:val="16"/>
                <w:szCs w:val="16"/>
              </w:rPr>
            </w:pPr>
            <w:ins w:id="35281" w:author="Στάθης Καπ" w:date="2023-03-09T06:33:00Z">
              <w:r>
                <w:rPr>
                  <w:rFonts w:ascii="Calibri" w:hAnsi="Calibri" w:cstheme="minorHAnsi"/>
                  <w:color w:val="000000"/>
                  <w:sz w:val="16"/>
                  <w:szCs w:val="16"/>
                </w:rPr>
                <w:t>12.32</w:t>
              </w:r>
            </w:ins>
          </w:p>
        </w:tc>
        <w:tc>
          <w:tcPr>
            <w:tcW w:w="652" w:type="dxa"/>
            <w:tcBorders>
              <w:right w:val="single" w:sz="4" w:space="0" w:color="auto"/>
            </w:tcBorders>
            <w:vAlign w:val="center"/>
          </w:tcPr>
          <w:p w14:paraId="351563D4" w14:textId="67C17712" w:rsidR="001C06FA" w:rsidRPr="007E0F91" w:rsidRDefault="001C06FA" w:rsidP="001C06FA">
            <w:pPr>
              <w:jc w:val="center"/>
              <w:rPr>
                <w:ins w:id="35282" w:author="Στάθης Καπ" w:date="2023-03-09T06:32:00Z"/>
                <w:sz w:val="16"/>
                <w:szCs w:val="16"/>
              </w:rPr>
            </w:pPr>
            <w:ins w:id="35283" w:author="Στάθης Καπ" w:date="2023-03-09T06:33:00Z">
              <w:r>
                <w:rPr>
                  <w:rFonts w:ascii="Calibri" w:hAnsi="Calibri" w:cs="Calibri"/>
                  <w:color w:val="000000"/>
                  <w:sz w:val="16"/>
                  <w:szCs w:val="16"/>
                </w:rPr>
                <w:t>0.361</w:t>
              </w:r>
            </w:ins>
          </w:p>
        </w:tc>
        <w:tc>
          <w:tcPr>
            <w:tcW w:w="453" w:type="dxa"/>
            <w:tcBorders>
              <w:left w:val="single" w:sz="4" w:space="0" w:color="auto"/>
            </w:tcBorders>
            <w:vAlign w:val="center"/>
          </w:tcPr>
          <w:p w14:paraId="10A37FFB" w14:textId="4B04F5D5" w:rsidR="001C06FA" w:rsidRPr="007E0F91" w:rsidRDefault="001C06FA" w:rsidP="001C06FA">
            <w:pPr>
              <w:jc w:val="center"/>
              <w:rPr>
                <w:ins w:id="35284" w:author="Στάθης Καπ" w:date="2023-03-09T06:32:00Z"/>
                <w:sz w:val="16"/>
                <w:szCs w:val="16"/>
              </w:rPr>
            </w:pPr>
            <w:ins w:id="35285" w:author="Στάθης Καπ" w:date="2023-03-09T06:33:00Z">
              <w:r>
                <w:rPr>
                  <w:rFonts w:ascii="Calibri" w:hAnsi="Calibri" w:cs="Calibri"/>
                  <w:color w:val="000000"/>
                  <w:sz w:val="16"/>
                  <w:szCs w:val="16"/>
                </w:rPr>
                <w:t>497</w:t>
              </w:r>
            </w:ins>
          </w:p>
        </w:tc>
        <w:tc>
          <w:tcPr>
            <w:tcW w:w="454" w:type="dxa"/>
            <w:vAlign w:val="center"/>
          </w:tcPr>
          <w:p w14:paraId="6B7169FE" w14:textId="2C90EC99" w:rsidR="001C06FA" w:rsidRPr="007E0F91" w:rsidRDefault="001C06FA" w:rsidP="001C06FA">
            <w:pPr>
              <w:jc w:val="center"/>
              <w:rPr>
                <w:ins w:id="35286" w:author="Στάθης Καπ" w:date="2023-03-09T06:32:00Z"/>
                <w:sz w:val="16"/>
                <w:szCs w:val="16"/>
              </w:rPr>
            </w:pPr>
            <w:ins w:id="35287" w:author="Στάθης Καπ" w:date="2023-03-09T06:34:00Z">
              <w:r>
                <w:rPr>
                  <w:rFonts w:ascii="Calibri" w:hAnsi="Calibri" w:cstheme="minorHAnsi"/>
                  <w:color w:val="000000"/>
                  <w:sz w:val="16"/>
                  <w:szCs w:val="16"/>
                </w:rPr>
                <w:t>16.89</w:t>
              </w:r>
            </w:ins>
          </w:p>
        </w:tc>
        <w:tc>
          <w:tcPr>
            <w:tcW w:w="454" w:type="dxa"/>
            <w:vAlign w:val="center"/>
          </w:tcPr>
          <w:p w14:paraId="78FC1CBF" w14:textId="43C3D738" w:rsidR="001C06FA" w:rsidRPr="007E0F91" w:rsidRDefault="001C06FA" w:rsidP="001C06FA">
            <w:pPr>
              <w:jc w:val="center"/>
              <w:rPr>
                <w:ins w:id="35288" w:author="Στάθης Καπ" w:date="2023-03-09T06:32:00Z"/>
                <w:sz w:val="16"/>
                <w:szCs w:val="16"/>
              </w:rPr>
            </w:pPr>
            <w:ins w:id="35289" w:author="Στάθης Καπ" w:date="2023-03-09T06:3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77777777" w:rsidR="001C06FA" w:rsidRPr="007E0F91" w:rsidRDefault="001C06FA" w:rsidP="001C06FA">
            <w:pPr>
              <w:jc w:val="center"/>
              <w:rPr>
                <w:ins w:id="35290" w:author="Στάθης Καπ" w:date="2023-03-09T06:32:00Z"/>
                <w:sz w:val="16"/>
                <w:szCs w:val="16"/>
              </w:rPr>
            </w:pPr>
          </w:p>
        </w:tc>
        <w:tc>
          <w:tcPr>
            <w:tcW w:w="453" w:type="dxa"/>
            <w:tcBorders>
              <w:left w:val="single" w:sz="4" w:space="0" w:color="auto"/>
            </w:tcBorders>
            <w:vAlign w:val="center"/>
          </w:tcPr>
          <w:p w14:paraId="2899FBB1" w14:textId="1C9C5D56" w:rsidR="001C06FA" w:rsidRPr="007E0F91" w:rsidRDefault="001C06FA" w:rsidP="001C06FA">
            <w:pPr>
              <w:jc w:val="center"/>
              <w:rPr>
                <w:ins w:id="35291" w:author="Στάθης Καπ" w:date="2023-03-09T06:32:00Z"/>
                <w:sz w:val="16"/>
                <w:szCs w:val="16"/>
              </w:rPr>
            </w:pPr>
            <w:ins w:id="35292" w:author="Στάθης Καπ" w:date="2023-03-09T06:34:00Z">
              <w:r>
                <w:rPr>
                  <w:rFonts w:ascii="Calibri" w:hAnsi="Calibri" w:cs="Calibri"/>
                  <w:color w:val="000000"/>
                  <w:sz w:val="16"/>
                  <w:szCs w:val="16"/>
                </w:rPr>
                <w:t>474</w:t>
              </w:r>
            </w:ins>
          </w:p>
        </w:tc>
        <w:tc>
          <w:tcPr>
            <w:tcW w:w="454" w:type="dxa"/>
            <w:vAlign w:val="center"/>
          </w:tcPr>
          <w:p w14:paraId="36597DE8" w14:textId="5E70C40C" w:rsidR="001C06FA" w:rsidRPr="007E0F91" w:rsidRDefault="001C06FA" w:rsidP="001C06FA">
            <w:pPr>
              <w:jc w:val="center"/>
              <w:rPr>
                <w:ins w:id="35293" w:author="Στάθης Καπ" w:date="2023-03-09T06:32:00Z"/>
                <w:sz w:val="16"/>
                <w:szCs w:val="16"/>
              </w:rPr>
            </w:pPr>
            <w:ins w:id="35294" w:author="Στάθης Καπ" w:date="2023-03-09T06:34:00Z">
              <w:r>
                <w:rPr>
                  <w:rFonts w:ascii="Calibri" w:hAnsi="Calibri" w:cstheme="minorHAnsi"/>
                  <w:color w:val="000000"/>
                  <w:sz w:val="16"/>
                  <w:szCs w:val="16"/>
                </w:rPr>
                <w:t>20.74</w:t>
              </w:r>
            </w:ins>
          </w:p>
        </w:tc>
        <w:tc>
          <w:tcPr>
            <w:tcW w:w="454" w:type="dxa"/>
            <w:vAlign w:val="center"/>
          </w:tcPr>
          <w:p w14:paraId="2240077F" w14:textId="6326E9FD" w:rsidR="001C06FA" w:rsidRPr="007E0F91" w:rsidRDefault="001C06FA" w:rsidP="001C06FA">
            <w:pPr>
              <w:jc w:val="center"/>
              <w:rPr>
                <w:ins w:id="35295" w:author="Στάθης Καπ" w:date="2023-03-09T06:32:00Z"/>
                <w:sz w:val="16"/>
                <w:szCs w:val="16"/>
              </w:rPr>
            </w:pPr>
            <w:ins w:id="35296" w:author="Στάθης Καπ" w:date="2023-03-09T06:34:00Z">
              <w:r>
                <w:rPr>
                  <w:rFonts w:ascii="Calibri" w:hAnsi="Calibri" w:cs="Calibri"/>
                  <w:color w:val="000000"/>
                  <w:sz w:val="16"/>
                  <w:szCs w:val="16"/>
                </w:rPr>
                <w:t>0.275</w:t>
              </w:r>
            </w:ins>
          </w:p>
        </w:tc>
        <w:tc>
          <w:tcPr>
            <w:tcW w:w="454" w:type="dxa"/>
            <w:tcBorders>
              <w:right w:val="single" w:sz="4" w:space="0" w:color="auto"/>
            </w:tcBorders>
            <w:vAlign w:val="center"/>
          </w:tcPr>
          <w:p w14:paraId="0D6C614A" w14:textId="77777777" w:rsidR="001C06FA" w:rsidRPr="007E0F91" w:rsidRDefault="001C06FA" w:rsidP="001C06FA">
            <w:pPr>
              <w:jc w:val="center"/>
              <w:rPr>
                <w:ins w:id="35297" w:author="Στάθης Καπ" w:date="2023-03-09T06:32:00Z"/>
                <w:sz w:val="16"/>
                <w:szCs w:val="16"/>
              </w:rPr>
            </w:pPr>
          </w:p>
        </w:tc>
        <w:tc>
          <w:tcPr>
            <w:tcW w:w="453" w:type="dxa"/>
            <w:tcBorders>
              <w:left w:val="single" w:sz="4" w:space="0" w:color="auto"/>
            </w:tcBorders>
            <w:vAlign w:val="center"/>
          </w:tcPr>
          <w:p w14:paraId="11DD18AC" w14:textId="0F6D2C7D" w:rsidR="001C06FA" w:rsidRPr="007E0F91" w:rsidRDefault="001C06FA" w:rsidP="001C06FA">
            <w:pPr>
              <w:jc w:val="center"/>
              <w:rPr>
                <w:ins w:id="35298" w:author="Στάθης Καπ" w:date="2023-03-09T06:32:00Z"/>
                <w:sz w:val="16"/>
                <w:szCs w:val="16"/>
              </w:rPr>
            </w:pPr>
            <w:ins w:id="35299" w:author="Στάθης Καπ" w:date="2023-03-09T06:35:00Z">
              <w:r>
                <w:rPr>
                  <w:rFonts w:ascii="Calibri" w:hAnsi="Calibri" w:cs="Calibri"/>
                  <w:color w:val="000000"/>
                  <w:sz w:val="16"/>
                  <w:szCs w:val="16"/>
                </w:rPr>
                <w:t>469</w:t>
              </w:r>
            </w:ins>
          </w:p>
        </w:tc>
        <w:tc>
          <w:tcPr>
            <w:tcW w:w="454" w:type="dxa"/>
            <w:vAlign w:val="center"/>
          </w:tcPr>
          <w:p w14:paraId="6A082838" w14:textId="7BEF0F6A" w:rsidR="001C06FA" w:rsidRPr="007E0F91" w:rsidRDefault="001C06FA" w:rsidP="001C06FA">
            <w:pPr>
              <w:jc w:val="center"/>
              <w:rPr>
                <w:ins w:id="35300" w:author="Στάθης Καπ" w:date="2023-03-09T06:32:00Z"/>
                <w:sz w:val="16"/>
                <w:szCs w:val="16"/>
              </w:rPr>
            </w:pPr>
            <w:ins w:id="35301" w:author="Στάθης Καπ" w:date="2023-03-09T06:35:00Z">
              <w:r>
                <w:rPr>
                  <w:rFonts w:ascii="Calibri" w:hAnsi="Calibri" w:cstheme="minorHAnsi"/>
                  <w:color w:val="000000"/>
                  <w:sz w:val="16"/>
                  <w:szCs w:val="16"/>
                </w:rPr>
                <w:t>21.57</w:t>
              </w:r>
            </w:ins>
          </w:p>
        </w:tc>
        <w:tc>
          <w:tcPr>
            <w:tcW w:w="454" w:type="dxa"/>
            <w:vAlign w:val="center"/>
          </w:tcPr>
          <w:p w14:paraId="55FBCCDA" w14:textId="48D21C92" w:rsidR="001C06FA" w:rsidRPr="007E0F91" w:rsidRDefault="001C06FA" w:rsidP="001C06FA">
            <w:pPr>
              <w:jc w:val="center"/>
              <w:rPr>
                <w:ins w:id="35302" w:author="Στάθης Καπ" w:date="2023-03-09T06:32:00Z"/>
                <w:sz w:val="16"/>
                <w:szCs w:val="16"/>
              </w:rPr>
            </w:pPr>
            <w:ins w:id="35303" w:author="Στάθης Καπ" w:date="2023-03-09T06:35:00Z">
              <w:r>
                <w:rPr>
                  <w:rFonts w:ascii="Calibri" w:hAnsi="Calibri" w:cs="Calibri"/>
                  <w:color w:val="000000"/>
                  <w:sz w:val="16"/>
                  <w:szCs w:val="16"/>
                </w:rPr>
                <w:t>0.267</w:t>
              </w:r>
            </w:ins>
          </w:p>
        </w:tc>
        <w:tc>
          <w:tcPr>
            <w:tcW w:w="461" w:type="dxa"/>
            <w:tcBorders>
              <w:right w:val="single" w:sz="4" w:space="0" w:color="auto"/>
            </w:tcBorders>
            <w:vAlign w:val="center"/>
          </w:tcPr>
          <w:p w14:paraId="37EE9F3D" w14:textId="77777777" w:rsidR="001C06FA" w:rsidRPr="007E0F91" w:rsidRDefault="001C06FA" w:rsidP="001C06FA">
            <w:pPr>
              <w:jc w:val="center"/>
              <w:rPr>
                <w:ins w:id="35304" w:author="Στάθης Καπ" w:date="2023-03-09T06:32:00Z"/>
                <w:sz w:val="16"/>
                <w:szCs w:val="16"/>
              </w:rPr>
            </w:pPr>
          </w:p>
        </w:tc>
      </w:tr>
      <w:tr w:rsidR="001C06FA" w14:paraId="2BC05C88" w14:textId="77777777" w:rsidTr="009861B1">
        <w:trPr>
          <w:trHeight w:val="170"/>
          <w:jc w:val="center"/>
          <w:ins w:id="3530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1C06FA" w:rsidRPr="007E0F91" w:rsidRDefault="001C06FA" w:rsidP="001C06FA">
            <w:pPr>
              <w:jc w:val="center"/>
              <w:rPr>
                <w:ins w:id="35306" w:author="Στάθης Καπ" w:date="2023-03-09T06:32:00Z"/>
                <w:sz w:val="16"/>
                <w:szCs w:val="16"/>
              </w:rPr>
            </w:pPr>
            <w:ins w:id="35307"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666780C8" w:rsidR="001C06FA" w:rsidRPr="007E0F91" w:rsidRDefault="001C06FA" w:rsidP="001C06FA">
            <w:pPr>
              <w:jc w:val="center"/>
              <w:rPr>
                <w:ins w:id="35308" w:author="Στάθης Καπ" w:date="2023-03-09T06:32:00Z"/>
                <w:sz w:val="16"/>
                <w:szCs w:val="16"/>
              </w:rPr>
            </w:pPr>
            <w:ins w:id="35309" w:author="Στάθης Καπ" w:date="2023-03-09T06:32:00Z">
              <w:r>
                <w:rPr>
                  <w:rFonts w:ascii="Calibri" w:hAnsi="Calibri" w:cs="Calibri"/>
                  <w:color w:val="000000"/>
                  <w:sz w:val="16"/>
                  <w:szCs w:val="16"/>
                </w:rPr>
                <w:t>706</w:t>
              </w:r>
            </w:ins>
          </w:p>
        </w:tc>
        <w:tc>
          <w:tcPr>
            <w:tcW w:w="679" w:type="dxa"/>
            <w:tcBorders>
              <w:right w:val="single" w:sz="4" w:space="0" w:color="auto"/>
            </w:tcBorders>
            <w:vAlign w:val="center"/>
          </w:tcPr>
          <w:p w14:paraId="2B7C3531" w14:textId="2BC46514" w:rsidR="001C06FA" w:rsidRPr="007E0F91" w:rsidRDefault="001C06FA" w:rsidP="001C06FA">
            <w:pPr>
              <w:jc w:val="center"/>
              <w:rPr>
                <w:ins w:id="35310" w:author="Στάθης Καπ" w:date="2023-03-09T06:32:00Z"/>
                <w:sz w:val="16"/>
                <w:szCs w:val="16"/>
              </w:rPr>
            </w:pPr>
            <w:ins w:id="35311" w:author="Στάθης Καπ" w:date="2023-03-09T06:32:00Z">
              <w:r>
                <w:rPr>
                  <w:rFonts w:ascii="Calibri" w:hAnsi="Calibri" w:cs="Calibri"/>
                  <w:color w:val="000000"/>
                  <w:sz w:val="16"/>
                  <w:szCs w:val="16"/>
                </w:rPr>
                <w:t>678</w:t>
              </w:r>
            </w:ins>
          </w:p>
        </w:tc>
        <w:tc>
          <w:tcPr>
            <w:tcW w:w="453" w:type="dxa"/>
            <w:tcBorders>
              <w:left w:val="single" w:sz="4" w:space="0" w:color="auto"/>
            </w:tcBorders>
            <w:vAlign w:val="center"/>
          </w:tcPr>
          <w:p w14:paraId="57116095" w14:textId="158E93A2" w:rsidR="001C06FA" w:rsidRPr="007E0F91" w:rsidRDefault="001C06FA" w:rsidP="001C06FA">
            <w:pPr>
              <w:jc w:val="center"/>
              <w:rPr>
                <w:ins w:id="35312" w:author="Στάθης Καπ" w:date="2023-03-09T06:32:00Z"/>
                <w:sz w:val="16"/>
                <w:szCs w:val="16"/>
              </w:rPr>
            </w:pPr>
            <w:ins w:id="35313" w:author="Στάθης Καπ" w:date="2023-03-09T06:33:00Z">
              <w:r>
                <w:rPr>
                  <w:rFonts w:ascii="Calibri" w:hAnsi="Calibri" w:cs="Calibri"/>
                  <w:color w:val="000000"/>
                  <w:sz w:val="16"/>
                  <w:szCs w:val="16"/>
                </w:rPr>
                <w:t>632</w:t>
              </w:r>
            </w:ins>
          </w:p>
        </w:tc>
        <w:tc>
          <w:tcPr>
            <w:tcW w:w="708" w:type="dxa"/>
            <w:vAlign w:val="center"/>
          </w:tcPr>
          <w:p w14:paraId="50B30E6B" w14:textId="1BF48ADE" w:rsidR="001C06FA" w:rsidRPr="007E0F91" w:rsidRDefault="001C06FA" w:rsidP="001C06FA">
            <w:pPr>
              <w:jc w:val="center"/>
              <w:rPr>
                <w:ins w:id="35314" w:author="Στάθης Καπ" w:date="2023-03-09T06:32:00Z"/>
                <w:sz w:val="16"/>
                <w:szCs w:val="16"/>
              </w:rPr>
            </w:pPr>
            <w:ins w:id="35315" w:author="Στάθης Καπ" w:date="2023-03-09T06:33:00Z">
              <w:r>
                <w:rPr>
                  <w:rFonts w:ascii="Calibri" w:hAnsi="Calibri" w:cstheme="minorHAnsi"/>
                  <w:color w:val="000000"/>
                  <w:sz w:val="16"/>
                  <w:szCs w:val="16"/>
                </w:rPr>
                <w:t>10.48</w:t>
              </w:r>
            </w:ins>
          </w:p>
        </w:tc>
        <w:tc>
          <w:tcPr>
            <w:tcW w:w="652" w:type="dxa"/>
            <w:tcBorders>
              <w:right w:val="single" w:sz="4" w:space="0" w:color="auto"/>
            </w:tcBorders>
            <w:vAlign w:val="center"/>
          </w:tcPr>
          <w:p w14:paraId="003CF3FE" w14:textId="0401CFD9" w:rsidR="001C06FA" w:rsidRPr="007E0F91" w:rsidRDefault="001C06FA" w:rsidP="001C06FA">
            <w:pPr>
              <w:jc w:val="center"/>
              <w:rPr>
                <w:ins w:id="35316" w:author="Στάθης Καπ" w:date="2023-03-09T06:32:00Z"/>
                <w:sz w:val="16"/>
                <w:szCs w:val="16"/>
              </w:rPr>
            </w:pPr>
            <w:ins w:id="35317" w:author="Στάθης Καπ" w:date="2023-03-09T06:3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857D86E" w:rsidR="001C06FA" w:rsidRPr="007E0F91" w:rsidRDefault="001C06FA" w:rsidP="001C06FA">
            <w:pPr>
              <w:jc w:val="center"/>
              <w:rPr>
                <w:ins w:id="35318" w:author="Στάθης Καπ" w:date="2023-03-09T06:32:00Z"/>
                <w:sz w:val="16"/>
                <w:szCs w:val="16"/>
              </w:rPr>
            </w:pPr>
            <w:ins w:id="35319" w:author="Στάθης Καπ" w:date="2023-03-09T06:33:00Z">
              <w:r>
                <w:rPr>
                  <w:rFonts w:ascii="Calibri" w:hAnsi="Calibri" w:cs="Calibri"/>
                  <w:color w:val="000000"/>
                  <w:sz w:val="16"/>
                  <w:szCs w:val="16"/>
                </w:rPr>
                <w:t>613</w:t>
              </w:r>
            </w:ins>
          </w:p>
        </w:tc>
        <w:tc>
          <w:tcPr>
            <w:tcW w:w="454" w:type="dxa"/>
            <w:vAlign w:val="center"/>
          </w:tcPr>
          <w:p w14:paraId="03C822AA" w14:textId="4ED17449" w:rsidR="001C06FA" w:rsidRPr="007E0F91" w:rsidRDefault="001C06FA" w:rsidP="001C06FA">
            <w:pPr>
              <w:jc w:val="center"/>
              <w:rPr>
                <w:ins w:id="35320" w:author="Στάθης Καπ" w:date="2023-03-09T06:32:00Z"/>
                <w:sz w:val="16"/>
                <w:szCs w:val="16"/>
              </w:rPr>
            </w:pPr>
            <w:ins w:id="35321" w:author="Στάθης Καπ" w:date="2023-03-09T06:34:00Z">
              <w:r>
                <w:rPr>
                  <w:rFonts w:ascii="Calibri" w:hAnsi="Calibri" w:cstheme="minorHAnsi"/>
                  <w:color w:val="000000"/>
                  <w:sz w:val="16"/>
                  <w:szCs w:val="16"/>
                </w:rPr>
                <w:t>3.01</w:t>
              </w:r>
            </w:ins>
          </w:p>
        </w:tc>
        <w:tc>
          <w:tcPr>
            <w:tcW w:w="454" w:type="dxa"/>
            <w:vAlign w:val="center"/>
          </w:tcPr>
          <w:p w14:paraId="2FE698C5" w14:textId="4B24451A" w:rsidR="001C06FA" w:rsidRPr="007E0F91" w:rsidRDefault="001C06FA" w:rsidP="001C06FA">
            <w:pPr>
              <w:jc w:val="center"/>
              <w:rPr>
                <w:ins w:id="35322" w:author="Στάθης Καπ" w:date="2023-03-09T06:32:00Z"/>
                <w:sz w:val="16"/>
                <w:szCs w:val="16"/>
              </w:rPr>
            </w:pPr>
            <w:ins w:id="35323" w:author="Στάθης Καπ" w:date="2023-03-09T06:3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77777777" w:rsidR="001C06FA" w:rsidRPr="007E0F91" w:rsidRDefault="001C06FA" w:rsidP="001C06FA">
            <w:pPr>
              <w:jc w:val="center"/>
              <w:rPr>
                <w:ins w:id="35324" w:author="Στάθης Καπ" w:date="2023-03-09T06:32:00Z"/>
                <w:sz w:val="16"/>
                <w:szCs w:val="16"/>
              </w:rPr>
            </w:pPr>
          </w:p>
        </w:tc>
        <w:tc>
          <w:tcPr>
            <w:tcW w:w="453" w:type="dxa"/>
            <w:tcBorders>
              <w:left w:val="single" w:sz="4" w:space="0" w:color="auto"/>
            </w:tcBorders>
            <w:vAlign w:val="center"/>
          </w:tcPr>
          <w:p w14:paraId="01CCD167" w14:textId="35B568DC" w:rsidR="001C06FA" w:rsidRPr="007E0F91" w:rsidRDefault="001C06FA" w:rsidP="001C06FA">
            <w:pPr>
              <w:jc w:val="center"/>
              <w:rPr>
                <w:ins w:id="35325" w:author="Στάθης Καπ" w:date="2023-03-09T06:32:00Z"/>
                <w:sz w:val="16"/>
                <w:szCs w:val="16"/>
              </w:rPr>
            </w:pPr>
            <w:ins w:id="35326" w:author="Στάθης Καπ" w:date="2023-03-09T06:34:00Z">
              <w:r>
                <w:rPr>
                  <w:rFonts w:ascii="Calibri" w:hAnsi="Calibri" w:cs="Calibri"/>
                  <w:color w:val="000000"/>
                  <w:sz w:val="16"/>
                  <w:szCs w:val="16"/>
                </w:rPr>
                <w:t>552</w:t>
              </w:r>
            </w:ins>
          </w:p>
        </w:tc>
        <w:tc>
          <w:tcPr>
            <w:tcW w:w="454" w:type="dxa"/>
            <w:vAlign w:val="center"/>
          </w:tcPr>
          <w:p w14:paraId="298A0F39" w14:textId="271DE331" w:rsidR="001C06FA" w:rsidRPr="007E0F91" w:rsidRDefault="001C06FA" w:rsidP="001C06FA">
            <w:pPr>
              <w:jc w:val="center"/>
              <w:rPr>
                <w:ins w:id="35327" w:author="Στάθης Καπ" w:date="2023-03-09T06:32:00Z"/>
                <w:sz w:val="16"/>
                <w:szCs w:val="16"/>
              </w:rPr>
            </w:pPr>
            <w:ins w:id="35328" w:author="Στάθης Καπ" w:date="2023-03-09T06:34:00Z">
              <w:r>
                <w:rPr>
                  <w:rFonts w:ascii="Calibri" w:hAnsi="Calibri" w:cstheme="minorHAnsi"/>
                  <w:color w:val="000000"/>
                  <w:sz w:val="16"/>
                  <w:szCs w:val="16"/>
                </w:rPr>
                <w:t>12.66</w:t>
              </w:r>
            </w:ins>
          </w:p>
        </w:tc>
        <w:tc>
          <w:tcPr>
            <w:tcW w:w="454" w:type="dxa"/>
            <w:vAlign w:val="center"/>
          </w:tcPr>
          <w:p w14:paraId="3076B708" w14:textId="66EB73C3" w:rsidR="001C06FA" w:rsidRPr="007E0F91" w:rsidRDefault="001C06FA" w:rsidP="001C06FA">
            <w:pPr>
              <w:jc w:val="center"/>
              <w:rPr>
                <w:ins w:id="35329" w:author="Στάθης Καπ" w:date="2023-03-09T06:32:00Z"/>
                <w:sz w:val="16"/>
                <w:szCs w:val="16"/>
              </w:rPr>
            </w:pPr>
            <w:ins w:id="35330" w:author="Στάθης Καπ" w:date="2023-03-09T06:34:00Z">
              <w:r>
                <w:rPr>
                  <w:rFonts w:ascii="Calibri" w:hAnsi="Calibri" w:cs="Calibri"/>
                  <w:color w:val="000000"/>
                  <w:sz w:val="16"/>
                  <w:szCs w:val="16"/>
                </w:rPr>
                <w:t>0.265</w:t>
              </w:r>
            </w:ins>
          </w:p>
        </w:tc>
        <w:tc>
          <w:tcPr>
            <w:tcW w:w="454" w:type="dxa"/>
            <w:tcBorders>
              <w:right w:val="single" w:sz="4" w:space="0" w:color="auto"/>
            </w:tcBorders>
            <w:vAlign w:val="center"/>
          </w:tcPr>
          <w:p w14:paraId="555876A9" w14:textId="77777777" w:rsidR="001C06FA" w:rsidRPr="007E0F91" w:rsidRDefault="001C06FA" w:rsidP="001C06FA">
            <w:pPr>
              <w:jc w:val="center"/>
              <w:rPr>
                <w:ins w:id="35331" w:author="Στάθης Καπ" w:date="2023-03-09T06:32:00Z"/>
                <w:sz w:val="16"/>
                <w:szCs w:val="16"/>
              </w:rPr>
            </w:pPr>
          </w:p>
        </w:tc>
        <w:tc>
          <w:tcPr>
            <w:tcW w:w="453" w:type="dxa"/>
            <w:tcBorders>
              <w:left w:val="single" w:sz="4" w:space="0" w:color="auto"/>
            </w:tcBorders>
            <w:vAlign w:val="center"/>
          </w:tcPr>
          <w:p w14:paraId="3DCD198C" w14:textId="6A507779" w:rsidR="001C06FA" w:rsidRPr="007E0F91" w:rsidRDefault="001C06FA" w:rsidP="001C06FA">
            <w:pPr>
              <w:jc w:val="center"/>
              <w:rPr>
                <w:ins w:id="35332" w:author="Στάθης Καπ" w:date="2023-03-09T06:32:00Z"/>
                <w:sz w:val="16"/>
                <w:szCs w:val="16"/>
              </w:rPr>
            </w:pPr>
            <w:ins w:id="35333" w:author="Στάθης Καπ" w:date="2023-03-09T06:35:00Z">
              <w:r>
                <w:rPr>
                  <w:rFonts w:ascii="Calibri" w:hAnsi="Calibri" w:cs="Calibri"/>
                  <w:color w:val="000000"/>
                  <w:sz w:val="16"/>
                  <w:szCs w:val="16"/>
                </w:rPr>
                <w:t>481</w:t>
              </w:r>
            </w:ins>
          </w:p>
        </w:tc>
        <w:tc>
          <w:tcPr>
            <w:tcW w:w="454" w:type="dxa"/>
            <w:vAlign w:val="center"/>
          </w:tcPr>
          <w:p w14:paraId="0059D5C6" w14:textId="1D2F5B55" w:rsidR="001C06FA" w:rsidRPr="007E0F91" w:rsidRDefault="001C06FA" w:rsidP="001C06FA">
            <w:pPr>
              <w:jc w:val="center"/>
              <w:rPr>
                <w:ins w:id="35334" w:author="Στάθης Καπ" w:date="2023-03-09T06:32:00Z"/>
                <w:sz w:val="16"/>
                <w:szCs w:val="16"/>
              </w:rPr>
            </w:pPr>
            <w:ins w:id="35335" w:author="Στάθης Καπ" w:date="2023-03-09T06:35:00Z">
              <w:r>
                <w:rPr>
                  <w:rFonts w:ascii="Calibri" w:hAnsi="Calibri" w:cstheme="minorHAnsi"/>
                  <w:color w:val="000000"/>
                  <w:sz w:val="16"/>
                  <w:szCs w:val="16"/>
                </w:rPr>
                <w:t>23.89</w:t>
              </w:r>
            </w:ins>
          </w:p>
        </w:tc>
        <w:tc>
          <w:tcPr>
            <w:tcW w:w="454" w:type="dxa"/>
            <w:vAlign w:val="center"/>
          </w:tcPr>
          <w:p w14:paraId="116AAC1A" w14:textId="3F9EF4AA" w:rsidR="001C06FA" w:rsidRPr="007E0F91" w:rsidRDefault="001C06FA" w:rsidP="001C06FA">
            <w:pPr>
              <w:jc w:val="center"/>
              <w:rPr>
                <w:ins w:id="35336" w:author="Στάθης Καπ" w:date="2023-03-09T06:32:00Z"/>
                <w:sz w:val="16"/>
                <w:szCs w:val="16"/>
              </w:rPr>
            </w:pPr>
            <w:ins w:id="35337" w:author="Στάθης Καπ" w:date="2023-03-09T06:35:00Z">
              <w:r>
                <w:rPr>
                  <w:rFonts w:ascii="Calibri" w:hAnsi="Calibri" w:cs="Calibri"/>
                  <w:color w:val="000000"/>
                  <w:sz w:val="16"/>
                  <w:szCs w:val="16"/>
                </w:rPr>
                <w:t>0.34</w:t>
              </w:r>
            </w:ins>
          </w:p>
        </w:tc>
        <w:tc>
          <w:tcPr>
            <w:tcW w:w="461" w:type="dxa"/>
            <w:tcBorders>
              <w:right w:val="single" w:sz="4" w:space="0" w:color="auto"/>
            </w:tcBorders>
            <w:vAlign w:val="center"/>
          </w:tcPr>
          <w:p w14:paraId="44592A80" w14:textId="77777777" w:rsidR="001C06FA" w:rsidRPr="007E0F91" w:rsidRDefault="001C06FA" w:rsidP="001C06FA">
            <w:pPr>
              <w:jc w:val="center"/>
              <w:rPr>
                <w:ins w:id="35338" w:author="Στάθης Καπ" w:date="2023-03-09T06:32:00Z"/>
                <w:sz w:val="16"/>
                <w:szCs w:val="16"/>
              </w:rPr>
            </w:pPr>
          </w:p>
        </w:tc>
      </w:tr>
      <w:tr w:rsidR="001C06FA" w14:paraId="6865B8DD" w14:textId="77777777" w:rsidTr="009861B1">
        <w:trPr>
          <w:trHeight w:val="170"/>
          <w:jc w:val="center"/>
          <w:ins w:id="353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1C06FA" w:rsidRPr="007E0F91" w:rsidRDefault="001C06FA" w:rsidP="001C06FA">
            <w:pPr>
              <w:jc w:val="center"/>
              <w:rPr>
                <w:ins w:id="35340" w:author="Στάθης Καπ" w:date="2023-03-09T06:32:00Z"/>
                <w:sz w:val="16"/>
                <w:szCs w:val="16"/>
              </w:rPr>
            </w:pPr>
            <w:ins w:id="35341"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286683BD" w:rsidR="001C06FA" w:rsidRPr="007E0F91" w:rsidRDefault="001C06FA" w:rsidP="001C06FA">
            <w:pPr>
              <w:jc w:val="center"/>
              <w:rPr>
                <w:ins w:id="35342" w:author="Στάθης Καπ" w:date="2023-03-09T06:32:00Z"/>
                <w:sz w:val="16"/>
                <w:szCs w:val="16"/>
              </w:rPr>
            </w:pPr>
            <w:ins w:id="35343" w:author="Στάθης Καπ" w:date="2023-03-09T06:32:00Z">
              <w:r>
                <w:rPr>
                  <w:rFonts w:ascii="Calibri" w:hAnsi="Calibri" w:cs="Calibri"/>
                  <w:color w:val="000000"/>
                  <w:sz w:val="16"/>
                  <w:szCs w:val="16"/>
                </w:rPr>
                <w:t>773</w:t>
              </w:r>
            </w:ins>
          </w:p>
        </w:tc>
        <w:tc>
          <w:tcPr>
            <w:tcW w:w="679" w:type="dxa"/>
            <w:tcBorders>
              <w:right w:val="single" w:sz="4" w:space="0" w:color="auto"/>
            </w:tcBorders>
            <w:vAlign w:val="center"/>
          </w:tcPr>
          <w:p w14:paraId="60E64EFE" w14:textId="7FD8AA78" w:rsidR="001C06FA" w:rsidRPr="007E0F91" w:rsidRDefault="001C06FA" w:rsidP="001C06FA">
            <w:pPr>
              <w:jc w:val="center"/>
              <w:rPr>
                <w:ins w:id="35344" w:author="Στάθης Καπ" w:date="2023-03-09T06:32:00Z"/>
                <w:sz w:val="16"/>
                <w:szCs w:val="16"/>
              </w:rPr>
            </w:pPr>
            <w:ins w:id="35345" w:author="Στάθης Καπ" w:date="2023-03-09T06:32:00Z">
              <w:r>
                <w:rPr>
                  <w:rFonts w:ascii="Calibri" w:hAnsi="Calibri" w:cs="Calibri"/>
                  <w:color w:val="000000"/>
                  <w:sz w:val="16"/>
                  <w:szCs w:val="16"/>
                </w:rPr>
                <w:t>745</w:t>
              </w:r>
            </w:ins>
          </w:p>
        </w:tc>
        <w:tc>
          <w:tcPr>
            <w:tcW w:w="453" w:type="dxa"/>
            <w:tcBorders>
              <w:left w:val="single" w:sz="4" w:space="0" w:color="auto"/>
            </w:tcBorders>
            <w:vAlign w:val="center"/>
          </w:tcPr>
          <w:p w14:paraId="7E714D99" w14:textId="19C27004" w:rsidR="001C06FA" w:rsidRPr="007E0F91" w:rsidRDefault="001C06FA" w:rsidP="001C06FA">
            <w:pPr>
              <w:jc w:val="center"/>
              <w:rPr>
                <w:ins w:id="35346" w:author="Στάθης Καπ" w:date="2023-03-09T06:32:00Z"/>
                <w:sz w:val="16"/>
                <w:szCs w:val="16"/>
              </w:rPr>
            </w:pPr>
            <w:ins w:id="35347" w:author="Στάθης Καπ" w:date="2023-03-09T06:33:00Z">
              <w:r>
                <w:rPr>
                  <w:rFonts w:ascii="Calibri" w:hAnsi="Calibri" w:cs="Calibri"/>
                  <w:color w:val="000000"/>
                  <w:sz w:val="16"/>
                  <w:szCs w:val="16"/>
                </w:rPr>
                <w:t>704</w:t>
              </w:r>
            </w:ins>
          </w:p>
        </w:tc>
        <w:tc>
          <w:tcPr>
            <w:tcW w:w="708" w:type="dxa"/>
            <w:vAlign w:val="center"/>
          </w:tcPr>
          <w:p w14:paraId="5BBAD2ED" w14:textId="0F8026DE" w:rsidR="001C06FA" w:rsidRPr="007E0F91" w:rsidRDefault="001C06FA" w:rsidP="001C06FA">
            <w:pPr>
              <w:jc w:val="center"/>
              <w:rPr>
                <w:ins w:id="35348" w:author="Στάθης Καπ" w:date="2023-03-09T06:32:00Z"/>
                <w:sz w:val="16"/>
                <w:szCs w:val="16"/>
              </w:rPr>
            </w:pPr>
            <w:ins w:id="35349" w:author="Στάθης Καπ" w:date="2023-03-09T06:33:00Z">
              <w:r>
                <w:rPr>
                  <w:rFonts w:ascii="Calibri" w:hAnsi="Calibri" w:cstheme="minorHAnsi"/>
                  <w:color w:val="000000"/>
                  <w:sz w:val="16"/>
                  <w:szCs w:val="16"/>
                </w:rPr>
                <w:t>8.93</w:t>
              </w:r>
            </w:ins>
          </w:p>
        </w:tc>
        <w:tc>
          <w:tcPr>
            <w:tcW w:w="652" w:type="dxa"/>
            <w:tcBorders>
              <w:right w:val="single" w:sz="4" w:space="0" w:color="auto"/>
            </w:tcBorders>
            <w:vAlign w:val="center"/>
          </w:tcPr>
          <w:p w14:paraId="293AC11D" w14:textId="548F774C" w:rsidR="001C06FA" w:rsidRPr="007E0F91" w:rsidRDefault="001C06FA" w:rsidP="001C06FA">
            <w:pPr>
              <w:jc w:val="center"/>
              <w:rPr>
                <w:ins w:id="35350" w:author="Στάθης Καπ" w:date="2023-03-09T06:32:00Z"/>
                <w:sz w:val="16"/>
                <w:szCs w:val="16"/>
              </w:rPr>
            </w:pPr>
            <w:ins w:id="35351" w:author="Στάθης Καπ" w:date="2023-03-09T06:33:00Z">
              <w:r>
                <w:rPr>
                  <w:rFonts w:ascii="Calibri" w:hAnsi="Calibri" w:cs="Calibri"/>
                  <w:color w:val="000000"/>
                  <w:sz w:val="16"/>
                  <w:szCs w:val="16"/>
                </w:rPr>
                <w:t>0.411</w:t>
              </w:r>
            </w:ins>
          </w:p>
        </w:tc>
        <w:tc>
          <w:tcPr>
            <w:tcW w:w="453" w:type="dxa"/>
            <w:tcBorders>
              <w:left w:val="single" w:sz="4" w:space="0" w:color="auto"/>
            </w:tcBorders>
            <w:vAlign w:val="center"/>
          </w:tcPr>
          <w:p w14:paraId="4E0F4868" w14:textId="7D16A496" w:rsidR="001C06FA" w:rsidRPr="007E0F91" w:rsidRDefault="001C06FA" w:rsidP="001C06FA">
            <w:pPr>
              <w:jc w:val="center"/>
              <w:rPr>
                <w:ins w:id="35352" w:author="Στάθης Καπ" w:date="2023-03-09T06:32:00Z"/>
                <w:sz w:val="16"/>
                <w:szCs w:val="16"/>
              </w:rPr>
            </w:pPr>
            <w:ins w:id="35353" w:author="Στάθης Καπ" w:date="2023-03-09T06:33:00Z">
              <w:r>
                <w:rPr>
                  <w:rFonts w:ascii="Calibri" w:hAnsi="Calibri" w:cs="Calibri"/>
                  <w:color w:val="000000"/>
                  <w:sz w:val="16"/>
                  <w:szCs w:val="16"/>
                </w:rPr>
                <w:t>688</w:t>
              </w:r>
            </w:ins>
          </w:p>
        </w:tc>
        <w:tc>
          <w:tcPr>
            <w:tcW w:w="454" w:type="dxa"/>
            <w:vAlign w:val="center"/>
          </w:tcPr>
          <w:p w14:paraId="3B599393" w14:textId="5466F207" w:rsidR="001C06FA" w:rsidRPr="007E0F91" w:rsidRDefault="001C06FA" w:rsidP="001C06FA">
            <w:pPr>
              <w:jc w:val="center"/>
              <w:rPr>
                <w:ins w:id="35354" w:author="Στάθης Καπ" w:date="2023-03-09T06:32:00Z"/>
                <w:sz w:val="16"/>
                <w:szCs w:val="16"/>
              </w:rPr>
            </w:pPr>
            <w:ins w:id="35355" w:author="Στάθης Καπ" w:date="2023-03-09T06:34:00Z">
              <w:r>
                <w:rPr>
                  <w:rFonts w:ascii="Calibri" w:hAnsi="Calibri" w:cstheme="minorHAnsi"/>
                  <w:color w:val="000000"/>
                  <w:sz w:val="16"/>
                  <w:szCs w:val="16"/>
                </w:rPr>
                <w:t>2.27</w:t>
              </w:r>
            </w:ins>
          </w:p>
        </w:tc>
        <w:tc>
          <w:tcPr>
            <w:tcW w:w="454" w:type="dxa"/>
            <w:vAlign w:val="center"/>
          </w:tcPr>
          <w:p w14:paraId="767F476A" w14:textId="497BD468" w:rsidR="001C06FA" w:rsidRPr="007E0F91" w:rsidRDefault="001C06FA" w:rsidP="001C06FA">
            <w:pPr>
              <w:jc w:val="center"/>
              <w:rPr>
                <w:ins w:id="35356" w:author="Στάθης Καπ" w:date="2023-03-09T06:32:00Z"/>
                <w:sz w:val="16"/>
                <w:szCs w:val="16"/>
              </w:rPr>
            </w:pPr>
            <w:ins w:id="35357" w:author="Στάθης Καπ" w:date="2023-03-09T06:33:00Z">
              <w:r>
                <w:rPr>
                  <w:rFonts w:ascii="Calibri" w:hAnsi="Calibri" w:cs="Calibri"/>
                  <w:color w:val="000000"/>
                  <w:sz w:val="16"/>
                  <w:szCs w:val="16"/>
                </w:rPr>
                <w:t>0.3</w:t>
              </w:r>
            </w:ins>
          </w:p>
        </w:tc>
        <w:tc>
          <w:tcPr>
            <w:tcW w:w="457" w:type="dxa"/>
            <w:tcBorders>
              <w:right w:val="single" w:sz="4" w:space="0" w:color="auto"/>
            </w:tcBorders>
            <w:vAlign w:val="center"/>
          </w:tcPr>
          <w:p w14:paraId="0BE3A59F" w14:textId="77777777" w:rsidR="001C06FA" w:rsidRPr="007E0F91" w:rsidRDefault="001C06FA" w:rsidP="001C06FA">
            <w:pPr>
              <w:jc w:val="center"/>
              <w:rPr>
                <w:ins w:id="35358" w:author="Στάθης Καπ" w:date="2023-03-09T06:32:00Z"/>
                <w:sz w:val="16"/>
                <w:szCs w:val="16"/>
              </w:rPr>
            </w:pPr>
          </w:p>
        </w:tc>
        <w:tc>
          <w:tcPr>
            <w:tcW w:w="453" w:type="dxa"/>
            <w:tcBorders>
              <w:left w:val="single" w:sz="4" w:space="0" w:color="auto"/>
            </w:tcBorders>
            <w:vAlign w:val="center"/>
          </w:tcPr>
          <w:p w14:paraId="37557ED5" w14:textId="0B8497BE" w:rsidR="001C06FA" w:rsidRPr="007E0F91" w:rsidRDefault="001C06FA" w:rsidP="001C06FA">
            <w:pPr>
              <w:jc w:val="center"/>
              <w:rPr>
                <w:ins w:id="35359" w:author="Στάθης Καπ" w:date="2023-03-09T06:32:00Z"/>
                <w:sz w:val="16"/>
                <w:szCs w:val="16"/>
              </w:rPr>
            </w:pPr>
            <w:ins w:id="35360" w:author="Στάθης Καπ" w:date="2023-03-09T06:34:00Z">
              <w:r>
                <w:rPr>
                  <w:rFonts w:ascii="Calibri" w:hAnsi="Calibri" w:cs="Calibri"/>
                  <w:color w:val="000000"/>
                  <w:sz w:val="16"/>
                  <w:szCs w:val="16"/>
                </w:rPr>
                <w:t>630</w:t>
              </w:r>
            </w:ins>
          </w:p>
        </w:tc>
        <w:tc>
          <w:tcPr>
            <w:tcW w:w="454" w:type="dxa"/>
            <w:vAlign w:val="center"/>
          </w:tcPr>
          <w:p w14:paraId="65EF8273" w14:textId="40A198AE" w:rsidR="001C06FA" w:rsidRPr="007E0F91" w:rsidRDefault="001C06FA" w:rsidP="001C06FA">
            <w:pPr>
              <w:jc w:val="center"/>
              <w:rPr>
                <w:ins w:id="35361" w:author="Στάθης Καπ" w:date="2023-03-09T06:32:00Z"/>
                <w:sz w:val="16"/>
                <w:szCs w:val="16"/>
              </w:rPr>
            </w:pPr>
            <w:ins w:id="35362" w:author="Στάθης Καπ" w:date="2023-03-09T06:34:00Z">
              <w:r>
                <w:rPr>
                  <w:rFonts w:ascii="Calibri" w:hAnsi="Calibri" w:cstheme="minorHAnsi"/>
                  <w:color w:val="000000"/>
                  <w:sz w:val="16"/>
                  <w:szCs w:val="16"/>
                </w:rPr>
                <w:t>10.51</w:t>
              </w:r>
            </w:ins>
          </w:p>
        </w:tc>
        <w:tc>
          <w:tcPr>
            <w:tcW w:w="454" w:type="dxa"/>
            <w:vAlign w:val="center"/>
          </w:tcPr>
          <w:p w14:paraId="306C6426" w14:textId="71C4EC69" w:rsidR="001C06FA" w:rsidRPr="007E0F91" w:rsidRDefault="001C06FA" w:rsidP="001C06FA">
            <w:pPr>
              <w:jc w:val="center"/>
              <w:rPr>
                <w:ins w:id="35363" w:author="Στάθης Καπ" w:date="2023-03-09T06:32:00Z"/>
                <w:sz w:val="16"/>
                <w:szCs w:val="16"/>
              </w:rPr>
            </w:pPr>
            <w:ins w:id="35364" w:author="Στάθης Καπ" w:date="2023-03-09T06:34:00Z">
              <w:r>
                <w:rPr>
                  <w:rFonts w:ascii="Calibri" w:hAnsi="Calibri" w:cs="Calibri"/>
                  <w:color w:val="000000"/>
                  <w:sz w:val="16"/>
                  <w:szCs w:val="16"/>
                </w:rPr>
                <w:t>0.274</w:t>
              </w:r>
            </w:ins>
          </w:p>
        </w:tc>
        <w:tc>
          <w:tcPr>
            <w:tcW w:w="454" w:type="dxa"/>
            <w:tcBorders>
              <w:right w:val="single" w:sz="4" w:space="0" w:color="auto"/>
            </w:tcBorders>
            <w:vAlign w:val="center"/>
          </w:tcPr>
          <w:p w14:paraId="494ACEA2" w14:textId="77777777" w:rsidR="001C06FA" w:rsidRPr="007E0F91" w:rsidRDefault="001C06FA" w:rsidP="001C06FA">
            <w:pPr>
              <w:jc w:val="center"/>
              <w:rPr>
                <w:ins w:id="35365" w:author="Στάθης Καπ" w:date="2023-03-09T06:32:00Z"/>
                <w:sz w:val="16"/>
                <w:szCs w:val="16"/>
              </w:rPr>
            </w:pPr>
          </w:p>
        </w:tc>
        <w:tc>
          <w:tcPr>
            <w:tcW w:w="453" w:type="dxa"/>
            <w:tcBorders>
              <w:left w:val="single" w:sz="4" w:space="0" w:color="auto"/>
            </w:tcBorders>
            <w:vAlign w:val="center"/>
          </w:tcPr>
          <w:p w14:paraId="55E60BF8" w14:textId="2C044269" w:rsidR="001C06FA" w:rsidRPr="007E0F91" w:rsidRDefault="001C06FA" w:rsidP="001C06FA">
            <w:pPr>
              <w:jc w:val="center"/>
              <w:rPr>
                <w:ins w:id="35366" w:author="Στάθης Καπ" w:date="2023-03-09T06:32:00Z"/>
                <w:sz w:val="16"/>
                <w:szCs w:val="16"/>
              </w:rPr>
            </w:pPr>
            <w:ins w:id="35367" w:author="Στάθης Καπ" w:date="2023-03-09T06:35:00Z">
              <w:r>
                <w:rPr>
                  <w:rFonts w:ascii="Calibri" w:hAnsi="Calibri" w:cs="Calibri"/>
                  <w:color w:val="000000"/>
                  <w:sz w:val="16"/>
                  <w:szCs w:val="16"/>
                </w:rPr>
                <w:t>530</w:t>
              </w:r>
            </w:ins>
          </w:p>
        </w:tc>
        <w:tc>
          <w:tcPr>
            <w:tcW w:w="454" w:type="dxa"/>
            <w:vAlign w:val="center"/>
          </w:tcPr>
          <w:p w14:paraId="7566113E" w14:textId="3CCF8F3D" w:rsidR="001C06FA" w:rsidRPr="007E0F91" w:rsidRDefault="001C06FA" w:rsidP="001C06FA">
            <w:pPr>
              <w:jc w:val="center"/>
              <w:rPr>
                <w:ins w:id="35368" w:author="Στάθης Καπ" w:date="2023-03-09T06:32:00Z"/>
                <w:sz w:val="16"/>
                <w:szCs w:val="16"/>
              </w:rPr>
            </w:pPr>
            <w:ins w:id="35369" w:author="Στάθης Καπ" w:date="2023-03-09T06:35:00Z">
              <w:r>
                <w:rPr>
                  <w:rFonts w:ascii="Calibri" w:hAnsi="Calibri" w:cstheme="minorHAnsi"/>
                  <w:color w:val="000000"/>
                  <w:sz w:val="16"/>
                  <w:szCs w:val="16"/>
                </w:rPr>
                <w:t>24.72</w:t>
              </w:r>
            </w:ins>
          </w:p>
        </w:tc>
        <w:tc>
          <w:tcPr>
            <w:tcW w:w="454" w:type="dxa"/>
            <w:vAlign w:val="center"/>
          </w:tcPr>
          <w:p w14:paraId="67B063CB" w14:textId="501CFF9D" w:rsidR="001C06FA" w:rsidRPr="007E0F91" w:rsidRDefault="001C06FA" w:rsidP="001C06FA">
            <w:pPr>
              <w:jc w:val="center"/>
              <w:rPr>
                <w:ins w:id="35370" w:author="Στάθης Καπ" w:date="2023-03-09T06:32:00Z"/>
                <w:sz w:val="16"/>
                <w:szCs w:val="16"/>
              </w:rPr>
            </w:pPr>
            <w:ins w:id="35371" w:author="Στάθης Καπ" w:date="2023-03-09T06:35:00Z">
              <w:r>
                <w:rPr>
                  <w:rFonts w:ascii="Calibri" w:hAnsi="Calibri" w:cs="Calibri"/>
                  <w:color w:val="000000"/>
                  <w:sz w:val="16"/>
                  <w:szCs w:val="16"/>
                </w:rPr>
                <w:t>0.338</w:t>
              </w:r>
            </w:ins>
          </w:p>
        </w:tc>
        <w:tc>
          <w:tcPr>
            <w:tcW w:w="461" w:type="dxa"/>
            <w:tcBorders>
              <w:right w:val="single" w:sz="4" w:space="0" w:color="auto"/>
            </w:tcBorders>
            <w:vAlign w:val="center"/>
          </w:tcPr>
          <w:p w14:paraId="74F14EB7" w14:textId="77777777" w:rsidR="001C06FA" w:rsidRPr="007E0F91" w:rsidRDefault="001C06FA" w:rsidP="001C06FA">
            <w:pPr>
              <w:jc w:val="center"/>
              <w:rPr>
                <w:ins w:id="35372" w:author="Στάθης Καπ" w:date="2023-03-09T06:32:00Z"/>
                <w:sz w:val="16"/>
                <w:szCs w:val="16"/>
              </w:rPr>
            </w:pPr>
          </w:p>
        </w:tc>
      </w:tr>
      <w:tr w:rsidR="001C06FA" w14:paraId="3FBAE263" w14:textId="77777777" w:rsidTr="009861B1">
        <w:trPr>
          <w:trHeight w:val="170"/>
          <w:jc w:val="center"/>
          <w:ins w:id="353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1C06FA" w:rsidRPr="007E0F91" w:rsidRDefault="001C06FA" w:rsidP="001C06FA">
            <w:pPr>
              <w:jc w:val="center"/>
              <w:rPr>
                <w:ins w:id="35374" w:author="Στάθης Καπ" w:date="2023-03-09T06:32:00Z"/>
                <w:sz w:val="16"/>
                <w:szCs w:val="16"/>
              </w:rPr>
            </w:pPr>
            <w:ins w:id="35375"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3610C25E" w:rsidR="001C06FA" w:rsidRPr="007E0F91" w:rsidRDefault="001C06FA" w:rsidP="001C06FA">
            <w:pPr>
              <w:jc w:val="center"/>
              <w:rPr>
                <w:ins w:id="35376" w:author="Στάθης Καπ" w:date="2023-03-09T06:32:00Z"/>
                <w:sz w:val="16"/>
                <w:szCs w:val="16"/>
              </w:rPr>
            </w:pPr>
            <w:ins w:id="35377" w:author="Στάθης Καπ" w:date="2023-03-09T06:32:00Z">
              <w:r>
                <w:rPr>
                  <w:rFonts w:ascii="Calibri" w:hAnsi="Calibri" w:cs="Calibri"/>
                  <w:color w:val="000000"/>
                  <w:sz w:val="16"/>
                  <w:szCs w:val="16"/>
                </w:rPr>
                <w:t>795</w:t>
              </w:r>
            </w:ins>
          </w:p>
        </w:tc>
        <w:tc>
          <w:tcPr>
            <w:tcW w:w="679" w:type="dxa"/>
            <w:tcBorders>
              <w:right w:val="single" w:sz="4" w:space="0" w:color="auto"/>
            </w:tcBorders>
            <w:vAlign w:val="center"/>
          </w:tcPr>
          <w:p w14:paraId="5A72B674" w14:textId="3BFD64E5" w:rsidR="001C06FA" w:rsidRPr="007E0F91" w:rsidRDefault="001C06FA" w:rsidP="001C06FA">
            <w:pPr>
              <w:jc w:val="center"/>
              <w:rPr>
                <w:ins w:id="35378" w:author="Στάθης Καπ" w:date="2023-03-09T06:32:00Z"/>
                <w:sz w:val="16"/>
                <w:szCs w:val="16"/>
              </w:rPr>
            </w:pPr>
            <w:ins w:id="35379" w:author="Στάθης Καπ" w:date="2023-03-09T06:32:00Z">
              <w:r>
                <w:rPr>
                  <w:rFonts w:ascii="Calibri" w:hAnsi="Calibri" w:cs="Calibri"/>
                  <w:color w:val="000000"/>
                  <w:sz w:val="16"/>
                  <w:szCs w:val="16"/>
                </w:rPr>
                <w:t>757</w:t>
              </w:r>
            </w:ins>
          </w:p>
        </w:tc>
        <w:tc>
          <w:tcPr>
            <w:tcW w:w="453" w:type="dxa"/>
            <w:tcBorders>
              <w:left w:val="single" w:sz="4" w:space="0" w:color="auto"/>
            </w:tcBorders>
            <w:vAlign w:val="center"/>
          </w:tcPr>
          <w:p w14:paraId="7DCE733A" w14:textId="53500BD7" w:rsidR="001C06FA" w:rsidRPr="007E0F91" w:rsidRDefault="001C06FA" w:rsidP="001C06FA">
            <w:pPr>
              <w:jc w:val="center"/>
              <w:rPr>
                <w:ins w:id="35380" w:author="Στάθης Καπ" w:date="2023-03-09T06:32:00Z"/>
                <w:sz w:val="16"/>
                <w:szCs w:val="16"/>
              </w:rPr>
            </w:pPr>
            <w:ins w:id="35381" w:author="Στάθης Καπ" w:date="2023-03-09T06:33:00Z">
              <w:r>
                <w:rPr>
                  <w:rFonts w:ascii="Calibri" w:hAnsi="Calibri" w:cs="Calibri"/>
                  <w:color w:val="000000"/>
                  <w:sz w:val="16"/>
                  <w:szCs w:val="16"/>
                </w:rPr>
                <w:t>744</w:t>
              </w:r>
            </w:ins>
          </w:p>
        </w:tc>
        <w:tc>
          <w:tcPr>
            <w:tcW w:w="708" w:type="dxa"/>
            <w:vAlign w:val="center"/>
          </w:tcPr>
          <w:p w14:paraId="74277845" w14:textId="425FB950" w:rsidR="001C06FA" w:rsidRPr="007E0F91" w:rsidRDefault="001C06FA" w:rsidP="001C06FA">
            <w:pPr>
              <w:jc w:val="center"/>
              <w:rPr>
                <w:ins w:id="35382" w:author="Στάθης Καπ" w:date="2023-03-09T06:32:00Z"/>
                <w:sz w:val="16"/>
                <w:szCs w:val="16"/>
              </w:rPr>
            </w:pPr>
            <w:ins w:id="35383" w:author="Στάθης Καπ" w:date="2023-03-09T06:33:00Z">
              <w:r>
                <w:rPr>
                  <w:rFonts w:ascii="Calibri" w:hAnsi="Calibri" w:cstheme="minorHAnsi"/>
                  <w:color w:val="000000"/>
                  <w:sz w:val="16"/>
                  <w:szCs w:val="16"/>
                </w:rPr>
                <w:t>6.42</w:t>
              </w:r>
            </w:ins>
          </w:p>
        </w:tc>
        <w:tc>
          <w:tcPr>
            <w:tcW w:w="652" w:type="dxa"/>
            <w:tcBorders>
              <w:right w:val="single" w:sz="4" w:space="0" w:color="auto"/>
            </w:tcBorders>
            <w:vAlign w:val="center"/>
          </w:tcPr>
          <w:p w14:paraId="293DE72E" w14:textId="1EE072AE" w:rsidR="001C06FA" w:rsidRPr="007E0F91" w:rsidRDefault="001C06FA" w:rsidP="001C06FA">
            <w:pPr>
              <w:jc w:val="center"/>
              <w:rPr>
                <w:ins w:id="35384" w:author="Στάθης Καπ" w:date="2023-03-09T06:32:00Z"/>
                <w:sz w:val="16"/>
                <w:szCs w:val="16"/>
              </w:rPr>
            </w:pPr>
            <w:ins w:id="35385" w:author="Στάθης Καπ" w:date="2023-03-09T06:33:00Z">
              <w:r>
                <w:rPr>
                  <w:rFonts w:ascii="Calibri" w:hAnsi="Calibri" w:cs="Calibri"/>
                  <w:color w:val="000000"/>
                  <w:sz w:val="16"/>
                  <w:szCs w:val="16"/>
                </w:rPr>
                <w:t>0.54</w:t>
              </w:r>
            </w:ins>
          </w:p>
        </w:tc>
        <w:tc>
          <w:tcPr>
            <w:tcW w:w="453" w:type="dxa"/>
            <w:tcBorders>
              <w:left w:val="single" w:sz="4" w:space="0" w:color="auto"/>
            </w:tcBorders>
            <w:vAlign w:val="center"/>
          </w:tcPr>
          <w:p w14:paraId="46DA89C8" w14:textId="68B50A46" w:rsidR="001C06FA" w:rsidRPr="007E0F91" w:rsidRDefault="001C06FA" w:rsidP="001C06FA">
            <w:pPr>
              <w:jc w:val="center"/>
              <w:rPr>
                <w:ins w:id="35386" w:author="Στάθης Καπ" w:date="2023-03-09T06:32:00Z"/>
                <w:sz w:val="16"/>
                <w:szCs w:val="16"/>
              </w:rPr>
            </w:pPr>
            <w:ins w:id="35387" w:author="Στάθης Καπ" w:date="2023-03-09T06:33:00Z">
              <w:r>
                <w:rPr>
                  <w:rFonts w:ascii="Calibri" w:hAnsi="Calibri" w:cs="Calibri"/>
                  <w:color w:val="000000"/>
                  <w:sz w:val="16"/>
                  <w:szCs w:val="16"/>
                </w:rPr>
                <w:t>651</w:t>
              </w:r>
            </w:ins>
          </w:p>
        </w:tc>
        <w:tc>
          <w:tcPr>
            <w:tcW w:w="454" w:type="dxa"/>
            <w:vAlign w:val="center"/>
          </w:tcPr>
          <w:p w14:paraId="48E48EBA" w14:textId="0C5FEAC3" w:rsidR="001C06FA" w:rsidRPr="007E0F91" w:rsidRDefault="001C06FA" w:rsidP="001C06FA">
            <w:pPr>
              <w:jc w:val="center"/>
              <w:rPr>
                <w:ins w:id="35388" w:author="Στάθης Καπ" w:date="2023-03-09T06:32:00Z"/>
                <w:sz w:val="16"/>
                <w:szCs w:val="16"/>
              </w:rPr>
            </w:pPr>
            <w:ins w:id="35389" w:author="Στάθης Καπ" w:date="2023-03-09T06:34:00Z">
              <w:r>
                <w:rPr>
                  <w:rFonts w:ascii="Calibri" w:hAnsi="Calibri" w:cstheme="minorHAnsi"/>
                  <w:color w:val="000000"/>
                  <w:sz w:val="16"/>
                  <w:szCs w:val="16"/>
                </w:rPr>
                <w:t>12.5</w:t>
              </w:r>
            </w:ins>
          </w:p>
        </w:tc>
        <w:tc>
          <w:tcPr>
            <w:tcW w:w="454" w:type="dxa"/>
            <w:vAlign w:val="center"/>
          </w:tcPr>
          <w:p w14:paraId="034463F2" w14:textId="2E906B14" w:rsidR="001C06FA" w:rsidRPr="007E0F91" w:rsidRDefault="001C06FA" w:rsidP="001C06FA">
            <w:pPr>
              <w:jc w:val="center"/>
              <w:rPr>
                <w:ins w:id="35390" w:author="Στάθης Καπ" w:date="2023-03-09T06:32:00Z"/>
                <w:sz w:val="16"/>
                <w:szCs w:val="16"/>
              </w:rPr>
            </w:pPr>
            <w:ins w:id="35391" w:author="Στάθης Καπ" w:date="2023-03-09T06:3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77777777" w:rsidR="001C06FA" w:rsidRPr="007E0F91" w:rsidRDefault="001C06FA" w:rsidP="001C06FA">
            <w:pPr>
              <w:jc w:val="center"/>
              <w:rPr>
                <w:ins w:id="35392" w:author="Στάθης Καπ" w:date="2023-03-09T06:32:00Z"/>
                <w:sz w:val="16"/>
                <w:szCs w:val="16"/>
              </w:rPr>
            </w:pPr>
          </w:p>
        </w:tc>
        <w:tc>
          <w:tcPr>
            <w:tcW w:w="453" w:type="dxa"/>
            <w:tcBorders>
              <w:left w:val="single" w:sz="4" w:space="0" w:color="auto"/>
            </w:tcBorders>
            <w:vAlign w:val="center"/>
          </w:tcPr>
          <w:p w14:paraId="28CBC15C" w14:textId="78BE0300" w:rsidR="001C06FA" w:rsidRPr="007E0F91" w:rsidRDefault="001C06FA" w:rsidP="001C06FA">
            <w:pPr>
              <w:jc w:val="center"/>
              <w:rPr>
                <w:ins w:id="35393" w:author="Στάθης Καπ" w:date="2023-03-09T06:32:00Z"/>
                <w:sz w:val="16"/>
                <w:szCs w:val="16"/>
              </w:rPr>
            </w:pPr>
            <w:ins w:id="35394" w:author="Στάθης Καπ" w:date="2023-03-09T06:34:00Z">
              <w:r>
                <w:rPr>
                  <w:rFonts w:ascii="Calibri" w:hAnsi="Calibri" w:cs="Calibri"/>
                  <w:color w:val="000000"/>
                  <w:sz w:val="16"/>
                  <w:szCs w:val="16"/>
                </w:rPr>
                <w:t>587</w:t>
              </w:r>
            </w:ins>
          </w:p>
        </w:tc>
        <w:tc>
          <w:tcPr>
            <w:tcW w:w="454" w:type="dxa"/>
            <w:vAlign w:val="center"/>
          </w:tcPr>
          <w:p w14:paraId="2BC5BF37" w14:textId="126B28CD" w:rsidR="001C06FA" w:rsidRPr="007E0F91" w:rsidRDefault="001C06FA" w:rsidP="001C06FA">
            <w:pPr>
              <w:jc w:val="center"/>
              <w:rPr>
                <w:ins w:id="35395" w:author="Στάθης Καπ" w:date="2023-03-09T06:32:00Z"/>
                <w:sz w:val="16"/>
                <w:szCs w:val="16"/>
              </w:rPr>
            </w:pPr>
            <w:ins w:id="35396" w:author="Στάθης Καπ" w:date="2023-03-09T06:34:00Z">
              <w:r>
                <w:rPr>
                  <w:rFonts w:ascii="Calibri" w:hAnsi="Calibri" w:cstheme="minorHAnsi"/>
                  <w:color w:val="000000"/>
                  <w:sz w:val="16"/>
                  <w:szCs w:val="16"/>
                </w:rPr>
                <w:t>21.1</w:t>
              </w:r>
            </w:ins>
          </w:p>
        </w:tc>
        <w:tc>
          <w:tcPr>
            <w:tcW w:w="454" w:type="dxa"/>
            <w:vAlign w:val="center"/>
          </w:tcPr>
          <w:p w14:paraId="5C455DD2" w14:textId="2AAE598E" w:rsidR="001C06FA" w:rsidRPr="007E0F91" w:rsidRDefault="001C06FA" w:rsidP="001C06FA">
            <w:pPr>
              <w:jc w:val="center"/>
              <w:rPr>
                <w:ins w:id="35397" w:author="Στάθης Καπ" w:date="2023-03-09T06:32:00Z"/>
                <w:sz w:val="16"/>
                <w:szCs w:val="16"/>
              </w:rPr>
            </w:pPr>
            <w:ins w:id="35398" w:author="Στάθης Καπ" w:date="2023-03-09T06:34:00Z">
              <w:r>
                <w:rPr>
                  <w:rFonts w:ascii="Calibri" w:hAnsi="Calibri" w:cs="Calibri"/>
                  <w:color w:val="000000"/>
                  <w:sz w:val="16"/>
                  <w:szCs w:val="16"/>
                </w:rPr>
                <w:t>0.263</w:t>
              </w:r>
            </w:ins>
          </w:p>
        </w:tc>
        <w:tc>
          <w:tcPr>
            <w:tcW w:w="454" w:type="dxa"/>
            <w:tcBorders>
              <w:right w:val="single" w:sz="4" w:space="0" w:color="auto"/>
            </w:tcBorders>
            <w:vAlign w:val="center"/>
          </w:tcPr>
          <w:p w14:paraId="6C2D2E02" w14:textId="77777777" w:rsidR="001C06FA" w:rsidRPr="007E0F91" w:rsidRDefault="001C06FA" w:rsidP="001C06FA">
            <w:pPr>
              <w:jc w:val="center"/>
              <w:rPr>
                <w:ins w:id="35399" w:author="Στάθης Καπ" w:date="2023-03-09T06:32:00Z"/>
                <w:sz w:val="16"/>
                <w:szCs w:val="16"/>
              </w:rPr>
            </w:pPr>
          </w:p>
        </w:tc>
        <w:tc>
          <w:tcPr>
            <w:tcW w:w="453" w:type="dxa"/>
            <w:tcBorders>
              <w:left w:val="single" w:sz="4" w:space="0" w:color="auto"/>
            </w:tcBorders>
            <w:vAlign w:val="center"/>
          </w:tcPr>
          <w:p w14:paraId="1C4AF213" w14:textId="3A748DBD" w:rsidR="001C06FA" w:rsidRPr="007E0F91" w:rsidRDefault="001C06FA" w:rsidP="001C06FA">
            <w:pPr>
              <w:jc w:val="center"/>
              <w:rPr>
                <w:ins w:id="35400" w:author="Στάθης Καπ" w:date="2023-03-09T06:32:00Z"/>
                <w:sz w:val="16"/>
                <w:szCs w:val="16"/>
              </w:rPr>
            </w:pPr>
            <w:ins w:id="35401" w:author="Στάθης Καπ" w:date="2023-03-09T06:35:00Z">
              <w:r>
                <w:rPr>
                  <w:rFonts w:ascii="Calibri" w:hAnsi="Calibri" w:cs="Calibri"/>
                  <w:color w:val="000000"/>
                  <w:sz w:val="16"/>
                  <w:szCs w:val="16"/>
                </w:rPr>
                <w:t>587</w:t>
              </w:r>
            </w:ins>
          </w:p>
        </w:tc>
        <w:tc>
          <w:tcPr>
            <w:tcW w:w="454" w:type="dxa"/>
            <w:vAlign w:val="center"/>
          </w:tcPr>
          <w:p w14:paraId="02357363" w14:textId="01B6FC51" w:rsidR="001C06FA" w:rsidRPr="007E0F91" w:rsidRDefault="001C06FA" w:rsidP="001C06FA">
            <w:pPr>
              <w:jc w:val="center"/>
              <w:rPr>
                <w:ins w:id="35402" w:author="Στάθης Καπ" w:date="2023-03-09T06:32:00Z"/>
                <w:sz w:val="16"/>
                <w:szCs w:val="16"/>
              </w:rPr>
            </w:pPr>
            <w:ins w:id="35403" w:author="Στάθης Καπ" w:date="2023-03-09T06:35:00Z">
              <w:r>
                <w:rPr>
                  <w:rFonts w:ascii="Calibri" w:hAnsi="Calibri" w:cstheme="minorHAnsi"/>
                  <w:color w:val="000000"/>
                  <w:sz w:val="16"/>
                  <w:szCs w:val="16"/>
                </w:rPr>
                <w:t>21.1</w:t>
              </w:r>
            </w:ins>
          </w:p>
        </w:tc>
        <w:tc>
          <w:tcPr>
            <w:tcW w:w="454" w:type="dxa"/>
            <w:vAlign w:val="center"/>
          </w:tcPr>
          <w:p w14:paraId="57983E15" w14:textId="03870C6C" w:rsidR="001C06FA" w:rsidRPr="007E0F91" w:rsidRDefault="001C06FA" w:rsidP="001C06FA">
            <w:pPr>
              <w:jc w:val="center"/>
              <w:rPr>
                <w:ins w:id="35404" w:author="Στάθης Καπ" w:date="2023-03-09T06:32:00Z"/>
                <w:sz w:val="16"/>
                <w:szCs w:val="16"/>
              </w:rPr>
            </w:pPr>
            <w:ins w:id="35405" w:author="Στάθης Καπ" w:date="2023-03-09T06:35:00Z">
              <w:r>
                <w:rPr>
                  <w:rFonts w:ascii="Calibri" w:hAnsi="Calibri" w:cs="Calibri"/>
                  <w:color w:val="000000"/>
                  <w:sz w:val="16"/>
                  <w:szCs w:val="16"/>
                </w:rPr>
                <w:t>0.257</w:t>
              </w:r>
            </w:ins>
          </w:p>
        </w:tc>
        <w:tc>
          <w:tcPr>
            <w:tcW w:w="461" w:type="dxa"/>
            <w:tcBorders>
              <w:right w:val="single" w:sz="4" w:space="0" w:color="auto"/>
            </w:tcBorders>
            <w:vAlign w:val="center"/>
          </w:tcPr>
          <w:p w14:paraId="0692906A" w14:textId="77777777" w:rsidR="001C06FA" w:rsidRPr="007E0F91" w:rsidRDefault="001C06FA" w:rsidP="001C06FA">
            <w:pPr>
              <w:jc w:val="center"/>
              <w:rPr>
                <w:ins w:id="35406" w:author="Στάθης Καπ" w:date="2023-03-09T06:32:00Z"/>
                <w:sz w:val="16"/>
                <w:szCs w:val="16"/>
              </w:rPr>
            </w:pPr>
          </w:p>
        </w:tc>
      </w:tr>
      <w:tr w:rsidR="001C06FA" w14:paraId="390B6695" w14:textId="77777777" w:rsidTr="009861B1">
        <w:trPr>
          <w:trHeight w:val="170"/>
          <w:jc w:val="center"/>
          <w:ins w:id="354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1C06FA" w:rsidRPr="007E0F91" w:rsidRDefault="001C06FA" w:rsidP="001C06FA">
            <w:pPr>
              <w:jc w:val="center"/>
              <w:rPr>
                <w:ins w:id="35408" w:author="Στάθης Καπ" w:date="2023-03-09T06:32:00Z"/>
                <w:sz w:val="16"/>
                <w:szCs w:val="16"/>
              </w:rPr>
            </w:pPr>
            <w:ins w:id="35409"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03146961" w:rsidR="001C06FA" w:rsidRPr="007E0F91" w:rsidRDefault="001C06FA" w:rsidP="001C06FA">
            <w:pPr>
              <w:jc w:val="center"/>
              <w:rPr>
                <w:ins w:id="35410" w:author="Στάθης Καπ" w:date="2023-03-09T06:32:00Z"/>
                <w:sz w:val="16"/>
                <w:szCs w:val="16"/>
              </w:rPr>
            </w:pPr>
            <w:ins w:id="35411" w:author="Στάθης Καπ" w:date="2023-03-09T06:32:00Z">
              <w:r>
                <w:rPr>
                  <w:rFonts w:ascii="Calibri" w:hAnsi="Calibri" w:cs="Calibri"/>
                  <w:color w:val="000000"/>
                  <w:sz w:val="16"/>
                  <w:szCs w:val="16"/>
                </w:rPr>
                <w:t>1698</w:t>
              </w:r>
            </w:ins>
          </w:p>
        </w:tc>
        <w:tc>
          <w:tcPr>
            <w:tcW w:w="679" w:type="dxa"/>
            <w:tcBorders>
              <w:right w:val="single" w:sz="4" w:space="0" w:color="auto"/>
            </w:tcBorders>
            <w:vAlign w:val="center"/>
          </w:tcPr>
          <w:p w14:paraId="58E58FDD" w14:textId="411B6CF4" w:rsidR="001C06FA" w:rsidRPr="007E0F91" w:rsidRDefault="001C06FA" w:rsidP="001C06FA">
            <w:pPr>
              <w:jc w:val="center"/>
              <w:rPr>
                <w:ins w:id="35412" w:author="Στάθης Καπ" w:date="2023-03-09T06:32:00Z"/>
                <w:sz w:val="16"/>
                <w:szCs w:val="16"/>
              </w:rPr>
            </w:pPr>
            <w:ins w:id="35413" w:author="Στάθης Καπ" w:date="2023-03-09T06:32:00Z">
              <w:r>
                <w:rPr>
                  <w:rFonts w:ascii="Calibri" w:hAnsi="Calibri" w:cs="Calibri"/>
                  <w:color w:val="000000"/>
                  <w:sz w:val="16"/>
                  <w:szCs w:val="16"/>
                </w:rPr>
                <w:t>1625</w:t>
              </w:r>
            </w:ins>
          </w:p>
        </w:tc>
        <w:tc>
          <w:tcPr>
            <w:tcW w:w="453" w:type="dxa"/>
            <w:tcBorders>
              <w:left w:val="single" w:sz="4" w:space="0" w:color="auto"/>
            </w:tcBorders>
            <w:vAlign w:val="center"/>
          </w:tcPr>
          <w:p w14:paraId="79CCF396" w14:textId="40E30E66" w:rsidR="001C06FA" w:rsidRPr="007E0F91" w:rsidRDefault="001C06FA" w:rsidP="001C06FA">
            <w:pPr>
              <w:jc w:val="center"/>
              <w:rPr>
                <w:ins w:id="35414" w:author="Στάθης Καπ" w:date="2023-03-09T06:32:00Z"/>
                <w:sz w:val="16"/>
                <w:szCs w:val="16"/>
              </w:rPr>
            </w:pPr>
            <w:ins w:id="35415" w:author="Στάθης Καπ" w:date="2023-03-09T06:33:00Z">
              <w:r>
                <w:rPr>
                  <w:rFonts w:ascii="Calibri" w:hAnsi="Calibri" w:cs="Calibri"/>
                  <w:color w:val="000000"/>
                  <w:sz w:val="16"/>
                  <w:szCs w:val="16"/>
                </w:rPr>
                <w:t>1625</w:t>
              </w:r>
            </w:ins>
          </w:p>
        </w:tc>
        <w:tc>
          <w:tcPr>
            <w:tcW w:w="708" w:type="dxa"/>
            <w:vAlign w:val="center"/>
          </w:tcPr>
          <w:p w14:paraId="46A9CDAF" w14:textId="6D550169" w:rsidR="001C06FA" w:rsidRPr="007E0F91" w:rsidRDefault="001C06FA" w:rsidP="001C06FA">
            <w:pPr>
              <w:jc w:val="center"/>
              <w:rPr>
                <w:ins w:id="35416" w:author="Στάθης Καπ" w:date="2023-03-09T06:32:00Z"/>
                <w:sz w:val="16"/>
                <w:szCs w:val="16"/>
              </w:rPr>
            </w:pPr>
            <w:ins w:id="35417" w:author="Στάθης Καπ" w:date="2023-03-09T06:33:00Z">
              <w:r>
                <w:rPr>
                  <w:rFonts w:ascii="Calibri" w:hAnsi="Calibri" w:cstheme="minorHAnsi"/>
                  <w:color w:val="000000"/>
                  <w:sz w:val="16"/>
                  <w:szCs w:val="16"/>
                </w:rPr>
                <w:t>4.3</w:t>
              </w:r>
            </w:ins>
          </w:p>
        </w:tc>
        <w:tc>
          <w:tcPr>
            <w:tcW w:w="652" w:type="dxa"/>
            <w:tcBorders>
              <w:right w:val="single" w:sz="4" w:space="0" w:color="auto"/>
            </w:tcBorders>
            <w:vAlign w:val="center"/>
          </w:tcPr>
          <w:p w14:paraId="7B4486B7" w14:textId="239C4F69" w:rsidR="001C06FA" w:rsidRPr="007E0F91" w:rsidRDefault="001C06FA" w:rsidP="001C06FA">
            <w:pPr>
              <w:jc w:val="center"/>
              <w:rPr>
                <w:ins w:id="35418" w:author="Στάθης Καπ" w:date="2023-03-09T06:32:00Z"/>
                <w:sz w:val="16"/>
                <w:szCs w:val="16"/>
              </w:rPr>
            </w:pPr>
            <w:ins w:id="35419" w:author="Στάθης Καπ" w:date="2023-03-09T06:33:00Z">
              <w:r>
                <w:rPr>
                  <w:rFonts w:ascii="Calibri" w:hAnsi="Calibri" w:cs="Calibri"/>
                  <w:color w:val="000000"/>
                  <w:sz w:val="16"/>
                  <w:szCs w:val="16"/>
                </w:rPr>
                <w:t>0.692</w:t>
              </w:r>
            </w:ins>
          </w:p>
        </w:tc>
        <w:tc>
          <w:tcPr>
            <w:tcW w:w="453" w:type="dxa"/>
            <w:tcBorders>
              <w:left w:val="single" w:sz="4" w:space="0" w:color="auto"/>
            </w:tcBorders>
            <w:vAlign w:val="center"/>
          </w:tcPr>
          <w:p w14:paraId="0EF11A03" w14:textId="0457FBF8" w:rsidR="001C06FA" w:rsidRPr="007E0F91" w:rsidRDefault="001C06FA" w:rsidP="001C06FA">
            <w:pPr>
              <w:jc w:val="center"/>
              <w:rPr>
                <w:ins w:id="35420" w:author="Στάθης Καπ" w:date="2023-03-09T06:32:00Z"/>
                <w:sz w:val="16"/>
                <w:szCs w:val="16"/>
              </w:rPr>
            </w:pPr>
            <w:ins w:id="35421" w:author="Στάθης Καπ" w:date="2023-03-09T06:33:00Z">
              <w:r>
                <w:rPr>
                  <w:rFonts w:ascii="Calibri" w:hAnsi="Calibri" w:cs="Calibri"/>
                  <w:color w:val="000000"/>
                  <w:sz w:val="16"/>
                  <w:szCs w:val="16"/>
                </w:rPr>
                <w:t>1604</w:t>
              </w:r>
            </w:ins>
          </w:p>
        </w:tc>
        <w:tc>
          <w:tcPr>
            <w:tcW w:w="454" w:type="dxa"/>
            <w:vAlign w:val="center"/>
          </w:tcPr>
          <w:p w14:paraId="527F9E8F" w14:textId="56BDE3C0" w:rsidR="001C06FA" w:rsidRPr="007E0F91" w:rsidRDefault="001C06FA" w:rsidP="001C06FA">
            <w:pPr>
              <w:jc w:val="center"/>
              <w:rPr>
                <w:ins w:id="35422" w:author="Στάθης Καπ" w:date="2023-03-09T06:32:00Z"/>
                <w:sz w:val="16"/>
                <w:szCs w:val="16"/>
              </w:rPr>
            </w:pPr>
            <w:ins w:id="35423" w:author="Στάθης Καπ" w:date="2023-03-09T06:34:00Z">
              <w:r>
                <w:rPr>
                  <w:rFonts w:ascii="Calibri" w:hAnsi="Calibri" w:cstheme="minorHAnsi"/>
                  <w:color w:val="000000"/>
                  <w:sz w:val="16"/>
                  <w:szCs w:val="16"/>
                </w:rPr>
                <w:t>1.29</w:t>
              </w:r>
            </w:ins>
          </w:p>
        </w:tc>
        <w:tc>
          <w:tcPr>
            <w:tcW w:w="454" w:type="dxa"/>
            <w:vAlign w:val="center"/>
          </w:tcPr>
          <w:p w14:paraId="04F2BA01" w14:textId="7568BB2C" w:rsidR="001C06FA" w:rsidRPr="007E0F91" w:rsidRDefault="001C06FA" w:rsidP="001C06FA">
            <w:pPr>
              <w:jc w:val="center"/>
              <w:rPr>
                <w:ins w:id="35424" w:author="Στάθης Καπ" w:date="2023-03-09T06:32:00Z"/>
                <w:sz w:val="16"/>
                <w:szCs w:val="16"/>
              </w:rPr>
            </w:pPr>
            <w:ins w:id="35425" w:author="Στάθης Καπ" w:date="2023-03-09T06:33:00Z">
              <w:r>
                <w:rPr>
                  <w:rFonts w:ascii="Calibri" w:hAnsi="Calibri" w:cs="Calibri"/>
                  <w:color w:val="000000"/>
                  <w:sz w:val="16"/>
                  <w:szCs w:val="16"/>
                </w:rPr>
                <w:t>0.3</w:t>
              </w:r>
            </w:ins>
          </w:p>
        </w:tc>
        <w:tc>
          <w:tcPr>
            <w:tcW w:w="457" w:type="dxa"/>
            <w:tcBorders>
              <w:right w:val="single" w:sz="4" w:space="0" w:color="auto"/>
            </w:tcBorders>
            <w:vAlign w:val="center"/>
          </w:tcPr>
          <w:p w14:paraId="6ED67AF9" w14:textId="77777777" w:rsidR="001C06FA" w:rsidRPr="007E0F91" w:rsidRDefault="001C06FA" w:rsidP="001C06FA">
            <w:pPr>
              <w:jc w:val="center"/>
              <w:rPr>
                <w:ins w:id="35426" w:author="Στάθης Καπ" w:date="2023-03-09T06:32:00Z"/>
                <w:sz w:val="16"/>
                <w:szCs w:val="16"/>
              </w:rPr>
            </w:pPr>
          </w:p>
        </w:tc>
        <w:tc>
          <w:tcPr>
            <w:tcW w:w="453" w:type="dxa"/>
            <w:tcBorders>
              <w:left w:val="single" w:sz="4" w:space="0" w:color="auto"/>
            </w:tcBorders>
            <w:vAlign w:val="center"/>
          </w:tcPr>
          <w:p w14:paraId="35388EA8" w14:textId="2C8612EF" w:rsidR="001C06FA" w:rsidRPr="007E0F91" w:rsidRDefault="001C06FA" w:rsidP="001C06FA">
            <w:pPr>
              <w:jc w:val="center"/>
              <w:rPr>
                <w:ins w:id="35427" w:author="Στάθης Καπ" w:date="2023-03-09T06:32:00Z"/>
                <w:sz w:val="16"/>
                <w:szCs w:val="16"/>
              </w:rPr>
            </w:pPr>
            <w:ins w:id="35428" w:author="Στάθης Καπ" w:date="2023-03-09T06:34:00Z">
              <w:r>
                <w:rPr>
                  <w:rFonts w:ascii="Calibri" w:hAnsi="Calibri" w:cs="Calibri"/>
                  <w:color w:val="000000"/>
                  <w:sz w:val="16"/>
                  <w:szCs w:val="16"/>
                </w:rPr>
                <w:t>1578</w:t>
              </w:r>
            </w:ins>
          </w:p>
        </w:tc>
        <w:tc>
          <w:tcPr>
            <w:tcW w:w="454" w:type="dxa"/>
            <w:vAlign w:val="center"/>
          </w:tcPr>
          <w:p w14:paraId="55C58198" w14:textId="3408EEEE" w:rsidR="001C06FA" w:rsidRPr="007E0F91" w:rsidRDefault="001C06FA" w:rsidP="001C06FA">
            <w:pPr>
              <w:jc w:val="center"/>
              <w:rPr>
                <w:ins w:id="35429" w:author="Στάθης Καπ" w:date="2023-03-09T06:32:00Z"/>
                <w:sz w:val="16"/>
                <w:szCs w:val="16"/>
              </w:rPr>
            </w:pPr>
            <w:ins w:id="35430" w:author="Στάθης Καπ" w:date="2023-03-09T06:34:00Z">
              <w:r>
                <w:rPr>
                  <w:rFonts w:ascii="Calibri" w:hAnsi="Calibri" w:cstheme="minorHAnsi"/>
                  <w:color w:val="000000"/>
                  <w:sz w:val="16"/>
                  <w:szCs w:val="16"/>
                </w:rPr>
                <w:t>2.89</w:t>
              </w:r>
            </w:ins>
          </w:p>
        </w:tc>
        <w:tc>
          <w:tcPr>
            <w:tcW w:w="454" w:type="dxa"/>
            <w:vAlign w:val="center"/>
          </w:tcPr>
          <w:p w14:paraId="150997C3" w14:textId="7DAE5527" w:rsidR="001C06FA" w:rsidRPr="007E0F91" w:rsidRDefault="001C06FA" w:rsidP="001C06FA">
            <w:pPr>
              <w:jc w:val="center"/>
              <w:rPr>
                <w:ins w:id="35431" w:author="Στάθης Καπ" w:date="2023-03-09T06:32:00Z"/>
                <w:sz w:val="16"/>
                <w:szCs w:val="16"/>
              </w:rPr>
            </w:pPr>
            <w:ins w:id="35432" w:author="Στάθης Καπ" w:date="2023-03-09T06:34:00Z">
              <w:r>
                <w:rPr>
                  <w:rFonts w:ascii="Calibri" w:hAnsi="Calibri" w:cs="Calibri"/>
                  <w:color w:val="000000"/>
                  <w:sz w:val="16"/>
                  <w:szCs w:val="16"/>
                </w:rPr>
                <w:t>0.276</w:t>
              </w:r>
            </w:ins>
          </w:p>
        </w:tc>
        <w:tc>
          <w:tcPr>
            <w:tcW w:w="454" w:type="dxa"/>
            <w:tcBorders>
              <w:right w:val="single" w:sz="4" w:space="0" w:color="auto"/>
            </w:tcBorders>
            <w:vAlign w:val="center"/>
          </w:tcPr>
          <w:p w14:paraId="2C0FCAC4" w14:textId="77777777" w:rsidR="001C06FA" w:rsidRPr="007E0F91" w:rsidRDefault="001C06FA" w:rsidP="001C06FA">
            <w:pPr>
              <w:jc w:val="center"/>
              <w:rPr>
                <w:ins w:id="35433" w:author="Στάθης Καπ" w:date="2023-03-09T06:32:00Z"/>
                <w:sz w:val="16"/>
                <w:szCs w:val="16"/>
              </w:rPr>
            </w:pPr>
          </w:p>
        </w:tc>
        <w:tc>
          <w:tcPr>
            <w:tcW w:w="453" w:type="dxa"/>
            <w:tcBorders>
              <w:left w:val="single" w:sz="4" w:space="0" w:color="auto"/>
            </w:tcBorders>
            <w:vAlign w:val="center"/>
          </w:tcPr>
          <w:p w14:paraId="74E27A25" w14:textId="246E4C1A" w:rsidR="001C06FA" w:rsidRPr="007E0F91" w:rsidRDefault="001C06FA" w:rsidP="001C06FA">
            <w:pPr>
              <w:jc w:val="center"/>
              <w:rPr>
                <w:ins w:id="35434" w:author="Στάθης Καπ" w:date="2023-03-09T06:32:00Z"/>
                <w:sz w:val="16"/>
                <w:szCs w:val="16"/>
              </w:rPr>
            </w:pPr>
            <w:ins w:id="35435" w:author="Στάθης Καπ" w:date="2023-03-09T06:35:00Z">
              <w:r>
                <w:rPr>
                  <w:rFonts w:ascii="Calibri" w:hAnsi="Calibri" w:cs="Calibri"/>
                  <w:color w:val="000000"/>
                  <w:sz w:val="16"/>
                  <w:szCs w:val="16"/>
                </w:rPr>
                <w:t>1516</w:t>
              </w:r>
            </w:ins>
          </w:p>
        </w:tc>
        <w:tc>
          <w:tcPr>
            <w:tcW w:w="454" w:type="dxa"/>
            <w:vAlign w:val="center"/>
          </w:tcPr>
          <w:p w14:paraId="2F74DF71" w14:textId="63FA6B24" w:rsidR="001C06FA" w:rsidRPr="007E0F91" w:rsidRDefault="001C06FA" w:rsidP="001C06FA">
            <w:pPr>
              <w:jc w:val="center"/>
              <w:rPr>
                <w:ins w:id="35436" w:author="Στάθης Καπ" w:date="2023-03-09T06:32:00Z"/>
                <w:sz w:val="16"/>
                <w:szCs w:val="16"/>
              </w:rPr>
            </w:pPr>
            <w:ins w:id="35437" w:author="Στάθης Καπ" w:date="2023-03-09T06:35:00Z">
              <w:r>
                <w:rPr>
                  <w:rFonts w:ascii="Calibri" w:hAnsi="Calibri" w:cstheme="minorHAnsi"/>
                  <w:color w:val="000000"/>
                  <w:sz w:val="16"/>
                  <w:szCs w:val="16"/>
                </w:rPr>
                <w:t>6.71</w:t>
              </w:r>
            </w:ins>
          </w:p>
        </w:tc>
        <w:tc>
          <w:tcPr>
            <w:tcW w:w="454" w:type="dxa"/>
            <w:vAlign w:val="center"/>
          </w:tcPr>
          <w:p w14:paraId="31ACD196" w14:textId="6EF42B4D" w:rsidR="001C06FA" w:rsidRPr="007E0F91" w:rsidRDefault="001C06FA" w:rsidP="001C06FA">
            <w:pPr>
              <w:jc w:val="center"/>
              <w:rPr>
                <w:ins w:id="35438" w:author="Στάθης Καπ" w:date="2023-03-09T06:32:00Z"/>
                <w:sz w:val="16"/>
                <w:szCs w:val="16"/>
              </w:rPr>
            </w:pPr>
            <w:ins w:id="35439" w:author="Στάθης Καπ" w:date="2023-03-09T06:35:00Z">
              <w:r>
                <w:rPr>
                  <w:rFonts w:ascii="Calibri" w:hAnsi="Calibri" w:cs="Calibri"/>
                  <w:color w:val="000000"/>
                  <w:sz w:val="16"/>
                  <w:szCs w:val="16"/>
                </w:rPr>
                <w:t>0.21</w:t>
              </w:r>
            </w:ins>
          </w:p>
        </w:tc>
        <w:tc>
          <w:tcPr>
            <w:tcW w:w="461" w:type="dxa"/>
            <w:tcBorders>
              <w:right w:val="single" w:sz="4" w:space="0" w:color="auto"/>
            </w:tcBorders>
            <w:vAlign w:val="center"/>
          </w:tcPr>
          <w:p w14:paraId="4DF131AC" w14:textId="77777777" w:rsidR="001C06FA" w:rsidRPr="007E0F91" w:rsidRDefault="001C06FA" w:rsidP="001C06FA">
            <w:pPr>
              <w:jc w:val="center"/>
              <w:rPr>
                <w:ins w:id="35440" w:author="Στάθης Καπ" w:date="2023-03-09T06:32:00Z"/>
                <w:sz w:val="16"/>
                <w:szCs w:val="16"/>
              </w:rPr>
            </w:pPr>
          </w:p>
        </w:tc>
      </w:tr>
      <w:tr w:rsidR="001C06FA" w14:paraId="31F683DB" w14:textId="77777777" w:rsidTr="009861B1">
        <w:trPr>
          <w:trHeight w:val="170"/>
          <w:jc w:val="center"/>
          <w:ins w:id="354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1C06FA" w:rsidRPr="007E0F91" w:rsidRDefault="001C06FA" w:rsidP="001C06FA">
            <w:pPr>
              <w:jc w:val="center"/>
              <w:rPr>
                <w:ins w:id="35442" w:author="Στάθης Καπ" w:date="2023-03-09T06:32:00Z"/>
                <w:sz w:val="16"/>
                <w:szCs w:val="16"/>
              </w:rPr>
            </w:pPr>
            <w:ins w:id="35443"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542FA7C1" w:rsidR="001C06FA" w:rsidRPr="007E0F91" w:rsidRDefault="001C06FA" w:rsidP="001C06FA">
            <w:pPr>
              <w:jc w:val="center"/>
              <w:rPr>
                <w:ins w:id="35444" w:author="Στάθης Καπ" w:date="2023-03-09T06:32:00Z"/>
                <w:sz w:val="16"/>
                <w:szCs w:val="16"/>
              </w:rPr>
            </w:pPr>
            <w:ins w:id="35445" w:author="Στάθης Καπ" w:date="2023-03-09T06:32:00Z">
              <w:r>
                <w:rPr>
                  <w:rFonts w:ascii="Calibri" w:hAnsi="Calibri" w:cs="Calibri"/>
                  <w:color w:val="000000"/>
                  <w:sz w:val="16"/>
                  <w:szCs w:val="16"/>
                </w:rPr>
                <w:t>1724</w:t>
              </w:r>
            </w:ins>
          </w:p>
        </w:tc>
        <w:tc>
          <w:tcPr>
            <w:tcW w:w="679" w:type="dxa"/>
            <w:tcBorders>
              <w:right w:val="single" w:sz="4" w:space="0" w:color="auto"/>
            </w:tcBorders>
            <w:vAlign w:val="center"/>
          </w:tcPr>
          <w:p w14:paraId="376403F9" w14:textId="43438329" w:rsidR="001C06FA" w:rsidRPr="007E0F91" w:rsidRDefault="001C06FA" w:rsidP="001C06FA">
            <w:pPr>
              <w:jc w:val="center"/>
              <w:rPr>
                <w:ins w:id="35446" w:author="Στάθης Καπ" w:date="2023-03-09T06:32:00Z"/>
                <w:sz w:val="16"/>
                <w:szCs w:val="16"/>
              </w:rPr>
            </w:pPr>
            <w:ins w:id="35447" w:author="Στάθης Καπ" w:date="2023-03-09T06:32:00Z">
              <w:r>
                <w:rPr>
                  <w:rFonts w:ascii="Calibri" w:hAnsi="Calibri" w:cs="Calibri"/>
                  <w:color w:val="000000"/>
                  <w:sz w:val="16"/>
                  <w:szCs w:val="16"/>
                </w:rPr>
                <w:t>1686</w:t>
              </w:r>
            </w:ins>
          </w:p>
        </w:tc>
        <w:tc>
          <w:tcPr>
            <w:tcW w:w="453" w:type="dxa"/>
            <w:tcBorders>
              <w:left w:val="single" w:sz="4" w:space="0" w:color="auto"/>
            </w:tcBorders>
            <w:vAlign w:val="center"/>
          </w:tcPr>
          <w:p w14:paraId="12F93D67" w14:textId="61AC29FB" w:rsidR="001C06FA" w:rsidRPr="007E0F91" w:rsidRDefault="001C06FA" w:rsidP="001C06FA">
            <w:pPr>
              <w:jc w:val="center"/>
              <w:rPr>
                <w:ins w:id="35448" w:author="Στάθης Καπ" w:date="2023-03-09T06:32:00Z"/>
                <w:sz w:val="16"/>
                <w:szCs w:val="16"/>
              </w:rPr>
            </w:pPr>
            <w:ins w:id="35449" w:author="Στάθης Καπ" w:date="2023-03-09T06:33:00Z">
              <w:r>
                <w:rPr>
                  <w:rFonts w:ascii="Calibri" w:hAnsi="Calibri" w:cs="Calibri"/>
                  <w:color w:val="000000"/>
                  <w:sz w:val="16"/>
                  <w:szCs w:val="16"/>
                </w:rPr>
                <w:t>1665</w:t>
              </w:r>
            </w:ins>
          </w:p>
        </w:tc>
        <w:tc>
          <w:tcPr>
            <w:tcW w:w="708" w:type="dxa"/>
            <w:vAlign w:val="center"/>
          </w:tcPr>
          <w:p w14:paraId="7EB55901" w14:textId="712400B1" w:rsidR="001C06FA" w:rsidRPr="007E0F91" w:rsidRDefault="001C06FA" w:rsidP="001C06FA">
            <w:pPr>
              <w:jc w:val="center"/>
              <w:rPr>
                <w:ins w:id="35450" w:author="Στάθης Καπ" w:date="2023-03-09T06:32:00Z"/>
                <w:sz w:val="16"/>
                <w:szCs w:val="16"/>
              </w:rPr>
            </w:pPr>
            <w:ins w:id="35451" w:author="Στάθης Καπ" w:date="2023-03-09T06:33:00Z">
              <w:r>
                <w:rPr>
                  <w:rFonts w:ascii="Calibri" w:hAnsi="Calibri" w:cstheme="minorHAnsi"/>
                  <w:color w:val="000000"/>
                  <w:sz w:val="16"/>
                  <w:szCs w:val="16"/>
                </w:rPr>
                <w:t>3.42</w:t>
              </w:r>
            </w:ins>
          </w:p>
        </w:tc>
        <w:tc>
          <w:tcPr>
            <w:tcW w:w="652" w:type="dxa"/>
            <w:tcBorders>
              <w:right w:val="single" w:sz="4" w:space="0" w:color="auto"/>
            </w:tcBorders>
            <w:vAlign w:val="center"/>
          </w:tcPr>
          <w:p w14:paraId="0E246B3C" w14:textId="3E9F2C96" w:rsidR="001C06FA" w:rsidRPr="007E0F91" w:rsidRDefault="001C06FA" w:rsidP="001C06FA">
            <w:pPr>
              <w:jc w:val="center"/>
              <w:rPr>
                <w:ins w:id="35452" w:author="Στάθης Καπ" w:date="2023-03-09T06:32:00Z"/>
                <w:sz w:val="16"/>
                <w:szCs w:val="16"/>
              </w:rPr>
            </w:pPr>
            <w:ins w:id="35453" w:author="Στάθης Καπ" w:date="2023-03-09T06:33:00Z">
              <w:r>
                <w:rPr>
                  <w:rFonts w:ascii="Calibri" w:hAnsi="Calibri" w:cs="Calibri"/>
                  <w:color w:val="000000"/>
                  <w:sz w:val="16"/>
                  <w:szCs w:val="16"/>
                </w:rPr>
                <w:t>0.394</w:t>
              </w:r>
            </w:ins>
          </w:p>
        </w:tc>
        <w:tc>
          <w:tcPr>
            <w:tcW w:w="453" w:type="dxa"/>
            <w:tcBorders>
              <w:left w:val="single" w:sz="4" w:space="0" w:color="auto"/>
            </w:tcBorders>
            <w:vAlign w:val="center"/>
          </w:tcPr>
          <w:p w14:paraId="2632979E" w14:textId="3E6A1915" w:rsidR="001C06FA" w:rsidRPr="007E0F91" w:rsidRDefault="001C06FA" w:rsidP="001C06FA">
            <w:pPr>
              <w:jc w:val="center"/>
              <w:rPr>
                <w:ins w:id="35454" w:author="Στάθης Καπ" w:date="2023-03-09T06:32:00Z"/>
                <w:sz w:val="16"/>
                <w:szCs w:val="16"/>
              </w:rPr>
            </w:pPr>
            <w:ins w:id="35455" w:author="Στάθης Καπ" w:date="2023-03-09T06:33:00Z">
              <w:r>
                <w:rPr>
                  <w:rFonts w:ascii="Calibri" w:hAnsi="Calibri" w:cs="Calibri"/>
                  <w:color w:val="000000"/>
                  <w:sz w:val="16"/>
                  <w:szCs w:val="16"/>
                </w:rPr>
                <w:t>1659</w:t>
              </w:r>
            </w:ins>
          </w:p>
        </w:tc>
        <w:tc>
          <w:tcPr>
            <w:tcW w:w="454" w:type="dxa"/>
            <w:vAlign w:val="center"/>
          </w:tcPr>
          <w:p w14:paraId="7DEF526D" w14:textId="4DD71D55" w:rsidR="001C06FA" w:rsidRPr="007E0F91" w:rsidRDefault="001C06FA" w:rsidP="001C06FA">
            <w:pPr>
              <w:jc w:val="center"/>
              <w:rPr>
                <w:ins w:id="35456" w:author="Στάθης Καπ" w:date="2023-03-09T06:32:00Z"/>
                <w:sz w:val="16"/>
                <w:szCs w:val="16"/>
              </w:rPr>
            </w:pPr>
            <w:ins w:id="35457" w:author="Στάθης Καπ" w:date="2023-03-09T06:34:00Z">
              <w:r>
                <w:rPr>
                  <w:rFonts w:ascii="Calibri" w:hAnsi="Calibri" w:cstheme="minorHAnsi"/>
                  <w:color w:val="000000"/>
                  <w:sz w:val="16"/>
                  <w:szCs w:val="16"/>
                </w:rPr>
                <w:t>0.36</w:t>
              </w:r>
            </w:ins>
          </w:p>
        </w:tc>
        <w:tc>
          <w:tcPr>
            <w:tcW w:w="454" w:type="dxa"/>
            <w:vAlign w:val="center"/>
          </w:tcPr>
          <w:p w14:paraId="613A0B1E" w14:textId="4DE1902D" w:rsidR="001C06FA" w:rsidRPr="007E0F91" w:rsidRDefault="001C06FA" w:rsidP="001C06FA">
            <w:pPr>
              <w:jc w:val="center"/>
              <w:rPr>
                <w:ins w:id="35458" w:author="Στάθης Καπ" w:date="2023-03-09T06:32:00Z"/>
                <w:sz w:val="16"/>
                <w:szCs w:val="16"/>
              </w:rPr>
            </w:pPr>
            <w:ins w:id="35459" w:author="Στάθης Καπ" w:date="2023-03-09T06:3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77777777" w:rsidR="001C06FA" w:rsidRPr="007E0F91" w:rsidRDefault="001C06FA" w:rsidP="001C06FA">
            <w:pPr>
              <w:jc w:val="center"/>
              <w:rPr>
                <w:ins w:id="35460" w:author="Στάθης Καπ" w:date="2023-03-09T06:32:00Z"/>
                <w:sz w:val="16"/>
                <w:szCs w:val="16"/>
              </w:rPr>
            </w:pPr>
          </w:p>
        </w:tc>
        <w:tc>
          <w:tcPr>
            <w:tcW w:w="453" w:type="dxa"/>
            <w:tcBorders>
              <w:left w:val="single" w:sz="4" w:space="0" w:color="auto"/>
            </w:tcBorders>
            <w:vAlign w:val="center"/>
          </w:tcPr>
          <w:p w14:paraId="6CFD93E0" w14:textId="2E911F16" w:rsidR="001C06FA" w:rsidRPr="007E0F91" w:rsidRDefault="001C06FA" w:rsidP="001C06FA">
            <w:pPr>
              <w:jc w:val="center"/>
              <w:rPr>
                <w:ins w:id="35461" w:author="Στάθης Καπ" w:date="2023-03-09T06:32:00Z"/>
                <w:sz w:val="16"/>
                <w:szCs w:val="16"/>
              </w:rPr>
            </w:pPr>
            <w:ins w:id="35462" w:author="Στάθης Καπ" w:date="2023-03-09T06:34:00Z">
              <w:r>
                <w:rPr>
                  <w:rFonts w:ascii="Calibri" w:hAnsi="Calibri" w:cs="Calibri"/>
                  <w:color w:val="000000"/>
                  <w:sz w:val="16"/>
                  <w:szCs w:val="16"/>
                </w:rPr>
                <w:t>1654</w:t>
              </w:r>
            </w:ins>
          </w:p>
        </w:tc>
        <w:tc>
          <w:tcPr>
            <w:tcW w:w="454" w:type="dxa"/>
            <w:vAlign w:val="center"/>
          </w:tcPr>
          <w:p w14:paraId="571EF488" w14:textId="55C2EB9D" w:rsidR="001C06FA" w:rsidRPr="007E0F91" w:rsidRDefault="001C06FA" w:rsidP="001C06FA">
            <w:pPr>
              <w:jc w:val="center"/>
              <w:rPr>
                <w:ins w:id="35463" w:author="Στάθης Καπ" w:date="2023-03-09T06:32:00Z"/>
                <w:sz w:val="16"/>
                <w:szCs w:val="16"/>
              </w:rPr>
            </w:pPr>
            <w:ins w:id="35464" w:author="Στάθης Καπ" w:date="2023-03-09T06:34:00Z">
              <w:r>
                <w:rPr>
                  <w:rFonts w:ascii="Calibri" w:hAnsi="Calibri" w:cstheme="minorHAnsi"/>
                  <w:color w:val="000000"/>
                  <w:sz w:val="16"/>
                  <w:szCs w:val="16"/>
                </w:rPr>
                <w:t>0.66</w:t>
              </w:r>
            </w:ins>
          </w:p>
        </w:tc>
        <w:tc>
          <w:tcPr>
            <w:tcW w:w="454" w:type="dxa"/>
            <w:vAlign w:val="center"/>
          </w:tcPr>
          <w:p w14:paraId="5997DE7F" w14:textId="2405BEB1" w:rsidR="001C06FA" w:rsidRPr="007E0F91" w:rsidRDefault="001C06FA" w:rsidP="001C06FA">
            <w:pPr>
              <w:jc w:val="center"/>
              <w:rPr>
                <w:ins w:id="35465" w:author="Στάθης Καπ" w:date="2023-03-09T06:32:00Z"/>
                <w:sz w:val="16"/>
                <w:szCs w:val="16"/>
              </w:rPr>
            </w:pPr>
            <w:ins w:id="35466" w:author="Στάθης Καπ" w:date="2023-03-09T06:34:00Z">
              <w:r>
                <w:rPr>
                  <w:rFonts w:ascii="Calibri" w:hAnsi="Calibri" w:cs="Calibri"/>
                  <w:color w:val="000000"/>
                  <w:sz w:val="16"/>
                  <w:szCs w:val="16"/>
                </w:rPr>
                <w:t>0.537</w:t>
              </w:r>
            </w:ins>
          </w:p>
        </w:tc>
        <w:tc>
          <w:tcPr>
            <w:tcW w:w="454" w:type="dxa"/>
            <w:tcBorders>
              <w:right w:val="single" w:sz="4" w:space="0" w:color="auto"/>
            </w:tcBorders>
            <w:vAlign w:val="center"/>
          </w:tcPr>
          <w:p w14:paraId="323F86DA" w14:textId="77777777" w:rsidR="001C06FA" w:rsidRPr="007E0F91" w:rsidRDefault="001C06FA" w:rsidP="001C06FA">
            <w:pPr>
              <w:jc w:val="center"/>
              <w:rPr>
                <w:ins w:id="35467" w:author="Στάθης Καπ" w:date="2023-03-09T06:32:00Z"/>
                <w:sz w:val="16"/>
                <w:szCs w:val="16"/>
              </w:rPr>
            </w:pPr>
          </w:p>
        </w:tc>
        <w:tc>
          <w:tcPr>
            <w:tcW w:w="453" w:type="dxa"/>
            <w:tcBorders>
              <w:left w:val="single" w:sz="4" w:space="0" w:color="auto"/>
            </w:tcBorders>
            <w:vAlign w:val="center"/>
          </w:tcPr>
          <w:p w14:paraId="4A25356F" w14:textId="366A3D04" w:rsidR="001C06FA" w:rsidRPr="007E0F91" w:rsidRDefault="001C06FA" w:rsidP="001C06FA">
            <w:pPr>
              <w:jc w:val="center"/>
              <w:rPr>
                <w:ins w:id="35468" w:author="Στάθης Καπ" w:date="2023-03-09T06:32:00Z"/>
                <w:sz w:val="16"/>
                <w:szCs w:val="16"/>
              </w:rPr>
            </w:pPr>
            <w:ins w:id="35469" w:author="Στάθης Καπ" w:date="2023-03-09T06:35:00Z">
              <w:r>
                <w:rPr>
                  <w:rFonts w:ascii="Calibri" w:hAnsi="Calibri" w:cs="Calibri"/>
                  <w:color w:val="000000"/>
                  <w:sz w:val="16"/>
                  <w:szCs w:val="16"/>
                </w:rPr>
                <w:t>1632</w:t>
              </w:r>
            </w:ins>
          </w:p>
        </w:tc>
        <w:tc>
          <w:tcPr>
            <w:tcW w:w="454" w:type="dxa"/>
            <w:vAlign w:val="center"/>
          </w:tcPr>
          <w:p w14:paraId="107FADCE" w14:textId="18ED3B5E" w:rsidR="001C06FA" w:rsidRPr="007E0F91" w:rsidRDefault="001C06FA" w:rsidP="001C06FA">
            <w:pPr>
              <w:jc w:val="center"/>
              <w:rPr>
                <w:ins w:id="35470" w:author="Στάθης Καπ" w:date="2023-03-09T06:32:00Z"/>
                <w:sz w:val="16"/>
                <w:szCs w:val="16"/>
              </w:rPr>
            </w:pPr>
            <w:ins w:id="35471" w:author="Στάθης Καπ" w:date="2023-03-09T06:35:00Z">
              <w:r>
                <w:rPr>
                  <w:rFonts w:ascii="Calibri" w:hAnsi="Calibri" w:cstheme="minorHAnsi"/>
                  <w:color w:val="000000"/>
                  <w:sz w:val="16"/>
                  <w:szCs w:val="16"/>
                </w:rPr>
                <w:t>1.98</w:t>
              </w:r>
            </w:ins>
          </w:p>
        </w:tc>
        <w:tc>
          <w:tcPr>
            <w:tcW w:w="454" w:type="dxa"/>
            <w:vAlign w:val="center"/>
          </w:tcPr>
          <w:p w14:paraId="0D3B8072" w14:textId="282E1F49" w:rsidR="001C06FA" w:rsidRPr="007E0F91" w:rsidRDefault="001C06FA" w:rsidP="001C06FA">
            <w:pPr>
              <w:jc w:val="center"/>
              <w:rPr>
                <w:ins w:id="35472" w:author="Στάθης Καπ" w:date="2023-03-09T06:32:00Z"/>
                <w:sz w:val="16"/>
                <w:szCs w:val="16"/>
              </w:rPr>
            </w:pPr>
            <w:ins w:id="35473" w:author="Στάθης Καπ" w:date="2023-03-09T06:35:00Z">
              <w:r>
                <w:rPr>
                  <w:rFonts w:ascii="Calibri" w:hAnsi="Calibri" w:cs="Calibri"/>
                  <w:color w:val="000000"/>
                  <w:sz w:val="16"/>
                  <w:szCs w:val="16"/>
                </w:rPr>
                <w:t>0.296</w:t>
              </w:r>
            </w:ins>
          </w:p>
        </w:tc>
        <w:tc>
          <w:tcPr>
            <w:tcW w:w="461" w:type="dxa"/>
            <w:tcBorders>
              <w:right w:val="single" w:sz="4" w:space="0" w:color="auto"/>
            </w:tcBorders>
            <w:vAlign w:val="center"/>
          </w:tcPr>
          <w:p w14:paraId="3EBB4944" w14:textId="77777777" w:rsidR="001C06FA" w:rsidRPr="007E0F91" w:rsidRDefault="001C06FA" w:rsidP="001C06FA">
            <w:pPr>
              <w:jc w:val="center"/>
              <w:rPr>
                <w:ins w:id="35474" w:author="Στάθης Καπ" w:date="2023-03-09T06:32:00Z"/>
                <w:sz w:val="16"/>
                <w:szCs w:val="16"/>
              </w:rPr>
            </w:pPr>
          </w:p>
        </w:tc>
      </w:tr>
      <w:tr w:rsidR="001C06FA" w14:paraId="3BA9AD99" w14:textId="77777777" w:rsidTr="009861B1">
        <w:trPr>
          <w:trHeight w:val="170"/>
          <w:jc w:val="center"/>
          <w:ins w:id="3547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1C06FA" w:rsidRPr="007E0F91" w:rsidRDefault="001C06FA" w:rsidP="001C06FA">
            <w:pPr>
              <w:jc w:val="center"/>
              <w:rPr>
                <w:ins w:id="35476" w:author="Στάθης Καπ" w:date="2023-03-09T06:32:00Z"/>
                <w:sz w:val="16"/>
                <w:szCs w:val="16"/>
              </w:rPr>
            </w:pPr>
            <w:ins w:id="35477"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100B92E4" w:rsidR="001C06FA" w:rsidRPr="007E0F91" w:rsidRDefault="001C06FA" w:rsidP="001C06FA">
            <w:pPr>
              <w:jc w:val="center"/>
              <w:rPr>
                <w:ins w:id="35478" w:author="Στάθης Καπ" w:date="2023-03-09T06:32:00Z"/>
                <w:sz w:val="16"/>
                <w:szCs w:val="16"/>
              </w:rPr>
            </w:pPr>
            <w:ins w:id="35479" w:author="Στάθης Καπ" w:date="2023-03-09T06:32:00Z">
              <w:r>
                <w:rPr>
                  <w:rFonts w:ascii="Calibri" w:hAnsi="Calibri" w:cs="Calibri"/>
                  <w:color w:val="000000"/>
                  <w:sz w:val="16"/>
                  <w:szCs w:val="16"/>
                </w:rPr>
                <w:t>1724</w:t>
              </w:r>
            </w:ins>
          </w:p>
        </w:tc>
        <w:tc>
          <w:tcPr>
            <w:tcW w:w="679" w:type="dxa"/>
            <w:tcBorders>
              <w:right w:val="single" w:sz="4" w:space="0" w:color="auto"/>
            </w:tcBorders>
            <w:vAlign w:val="center"/>
          </w:tcPr>
          <w:p w14:paraId="4132C1AF" w14:textId="270EE3E3" w:rsidR="001C06FA" w:rsidRPr="007E0F91" w:rsidRDefault="001C06FA" w:rsidP="001C06FA">
            <w:pPr>
              <w:jc w:val="center"/>
              <w:rPr>
                <w:ins w:id="35480" w:author="Στάθης Καπ" w:date="2023-03-09T06:32:00Z"/>
                <w:sz w:val="16"/>
                <w:szCs w:val="16"/>
              </w:rPr>
            </w:pPr>
            <w:ins w:id="35481" w:author="Στάθης Καπ" w:date="2023-03-09T06:32:00Z">
              <w:r>
                <w:rPr>
                  <w:rFonts w:ascii="Calibri" w:hAnsi="Calibri" w:cs="Calibri"/>
                  <w:color w:val="000000"/>
                  <w:sz w:val="16"/>
                  <w:szCs w:val="16"/>
                </w:rPr>
                <w:t>1724</w:t>
              </w:r>
            </w:ins>
          </w:p>
        </w:tc>
        <w:tc>
          <w:tcPr>
            <w:tcW w:w="453" w:type="dxa"/>
            <w:tcBorders>
              <w:left w:val="single" w:sz="4" w:space="0" w:color="auto"/>
            </w:tcBorders>
            <w:vAlign w:val="center"/>
          </w:tcPr>
          <w:p w14:paraId="533D2E9D" w14:textId="24D3749A" w:rsidR="001C06FA" w:rsidRPr="007E0F91" w:rsidRDefault="001C06FA" w:rsidP="001C06FA">
            <w:pPr>
              <w:jc w:val="center"/>
              <w:rPr>
                <w:ins w:id="35482" w:author="Στάθης Καπ" w:date="2023-03-09T06:32:00Z"/>
                <w:sz w:val="16"/>
                <w:szCs w:val="16"/>
              </w:rPr>
            </w:pPr>
            <w:ins w:id="35483" w:author="Στάθης Καπ" w:date="2023-03-09T06:33:00Z">
              <w:r>
                <w:rPr>
                  <w:rFonts w:ascii="Calibri" w:hAnsi="Calibri" w:cs="Calibri"/>
                  <w:color w:val="000000"/>
                  <w:sz w:val="16"/>
                  <w:szCs w:val="16"/>
                </w:rPr>
                <w:t>1714</w:t>
              </w:r>
            </w:ins>
          </w:p>
        </w:tc>
        <w:tc>
          <w:tcPr>
            <w:tcW w:w="708" w:type="dxa"/>
            <w:vAlign w:val="center"/>
          </w:tcPr>
          <w:p w14:paraId="6D322748" w14:textId="0D3B87B5" w:rsidR="001C06FA" w:rsidRPr="007E0F91" w:rsidRDefault="001C06FA" w:rsidP="001C06FA">
            <w:pPr>
              <w:jc w:val="center"/>
              <w:rPr>
                <w:ins w:id="35484" w:author="Στάθης Καπ" w:date="2023-03-09T06:32:00Z"/>
                <w:sz w:val="16"/>
                <w:szCs w:val="16"/>
              </w:rPr>
            </w:pPr>
            <w:ins w:id="35485" w:author="Στάθης Καπ" w:date="2023-03-09T06:33:00Z">
              <w:r>
                <w:rPr>
                  <w:rFonts w:ascii="Calibri" w:hAnsi="Calibri" w:cstheme="minorHAnsi"/>
                  <w:color w:val="000000"/>
                  <w:sz w:val="16"/>
                  <w:szCs w:val="16"/>
                </w:rPr>
                <w:t>0.58</w:t>
              </w:r>
            </w:ins>
          </w:p>
        </w:tc>
        <w:tc>
          <w:tcPr>
            <w:tcW w:w="652" w:type="dxa"/>
            <w:tcBorders>
              <w:right w:val="single" w:sz="4" w:space="0" w:color="auto"/>
            </w:tcBorders>
            <w:vAlign w:val="center"/>
          </w:tcPr>
          <w:p w14:paraId="3819E4BA" w14:textId="7B7E4E3B" w:rsidR="001C06FA" w:rsidRPr="007E0F91" w:rsidRDefault="001C06FA" w:rsidP="001C06FA">
            <w:pPr>
              <w:jc w:val="center"/>
              <w:rPr>
                <w:ins w:id="35486" w:author="Στάθης Καπ" w:date="2023-03-09T06:32:00Z"/>
                <w:sz w:val="16"/>
                <w:szCs w:val="16"/>
              </w:rPr>
            </w:pPr>
            <w:ins w:id="35487" w:author="Στάθης Καπ" w:date="2023-03-09T06:33:00Z">
              <w:r>
                <w:rPr>
                  <w:rFonts w:ascii="Calibri" w:hAnsi="Calibri" w:cs="Calibri"/>
                  <w:color w:val="000000"/>
                  <w:sz w:val="16"/>
                  <w:szCs w:val="16"/>
                </w:rPr>
                <w:t>0.312</w:t>
              </w:r>
            </w:ins>
          </w:p>
        </w:tc>
        <w:tc>
          <w:tcPr>
            <w:tcW w:w="453" w:type="dxa"/>
            <w:tcBorders>
              <w:left w:val="single" w:sz="4" w:space="0" w:color="auto"/>
            </w:tcBorders>
            <w:vAlign w:val="center"/>
          </w:tcPr>
          <w:p w14:paraId="546878E1" w14:textId="0751191E" w:rsidR="001C06FA" w:rsidRPr="007E0F91" w:rsidRDefault="001C06FA" w:rsidP="001C06FA">
            <w:pPr>
              <w:jc w:val="center"/>
              <w:rPr>
                <w:ins w:id="35488" w:author="Στάθης Καπ" w:date="2023-03-09T06:32:00Z"/>
                <w:sz w:val="16"/>
                <w:szCs w:val="16"/>
              </w:rPr>
            </w:pPr>
            <w:ins w:id="35489" w:author="Στάθης Καπ" w:date="2023-03-09T06:33:00Z">
              <w:r>
                <w:rPr>
                  <w:rFonts w:ascii="Calibri" w:hAnsi="Calibri" w:cs="Calibri"/>
                  <w:color w:val="000000"/>
                  <w:sz w:val="16"/>
                  <w:szCs w:val="16"/>
                </w:rPr>
                <w:t>1709</w:t>
              </w:r>
            </w:ins>
          </w:p>
        </w:tc>
        <w:tc>
          <w:tcPr>
            <w:tcW w:w="454" w:type="dxa"/>
            <w:vAlign w:val="center"/>
          </w:tcPr>
          <w:p w14:paraId="46F22A40" w14:textId="508D24E3" w:rsidR="001C06FA" w:rsidRPr="007E0F91" w:rsidRDefault="001C06FA" w:rsidP="001C06FA">
            <w:pPr>
              <w:jc w:val="center"/>
              <w:rPr>
                <w:ins w:id="35490" w:author="Στάθης Καπ" w:date="2023-03-09T06:32:00Z"/>
                <w:sz w:val="16"/>
                <w:szCs w:val="16"/>
              </w:rPr>
            </w:pPr>
            <w:ins w:id="35491" w:author="Στάθης Καπ" w:date="2023-03-09T06:34:00Z">
              <w:r>
                <w:rPr>
                  <w:rFonts w:ascii="Calibri" w:hAnsi="Calibri" w:cstheme="minorHAnsi"/>
                  <w:color w:val="000000"/>
                  <w:sz w:val="16"/>
                  <w:szCs w:val="16"/>
                </w:rPr>
                <w:t>0.29</w:t>
              </w:r>
            </w:ins>
          </w:p>
        </w:tc>
        <w:tc>
          <w:tcPr>
            <w:tcW w:w="454" w:type="dxa"/>
            <w:vAlign w:val="center"/>
          </w:tcPr>
          <w:p w14:paraId="534BC346" w14:textId="6164FEAA" w:rsidR="001C06FA" w:rsidRPr="007E0F91" w:rsidRDefault="001C06FA" w:rsidP="001C06FA">
            <w:pPr>
              <w:jc w:val="center"/>
              <w:rPr>
                <w:ins w:id="35492" w:author="Στάθης Καπ" w:date="2023-03-09T06:32:00Z"/>
                <w:sz w:val="16"/>
                <w:szCs w:val="16"/>
              </w:rPr>
            </w:pPr>
            <w:ins w:id="35493" w:author="Στάθης Καπ" w:date="2023-03-09T06:3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77777777" w:rsidR="001C06FA" w:rsidRPr="007E0F91" w:rsidRDefault="001C06FA" w:rsidP="001C06FA">
            <w:pPr>
              <w:jc w:val="center"/>
              <w:rPr>
                <w:ins w:id="35494" w:author="Στάθης Καπ" w:date="2023-03-09T06:32:00Z"/>
                <w:sz w:val="16"/>
                <w:szCs w:val="16"/>
              </w:rPr>
            </w:pPr>
          </w:p>
        </w:tc>
        <w:tc>
          <w:tcPr>
            <w:tcW w:w="453" w:type="dxa"/>
            <w:tcBorders>
              <w:left w:val="single" w:sz="4" w:space="0" w:color="auto"/>
            </w:tcBorders>
            <w:vAlign w:val="center"/>
          </w:tcPr>
          <w:p w14:paraId="3C0E7D51" w14:textId="106254AE" w:rsidR="001C06FA" w:rsidRPr="007E0F91" w:rsidRDefault="001C06FA" w:rsidP="001C06FA">
            <w:pPr>
              <w:jc w:val="center"/>
              <w:rPr>
                <w:ins w:id="35495" w:author="Στάθης Καπ" w:date="2023-03-09T06:32:00Z"/>
                <w:sz w:val="16"/>
                <w:szCs w:val="16"/>
              </w:rPr>
            </w:pPr>
            <w:ins w:id="35496" w:author="Στάθης Καπ" w:date="2023-03-09T06:34:00Z">
              <w:r>
                <w:rPr>
                  <w:rFonts w:ascii="Calibri" w:hAnsi="Calibri" w:cs="Calibri"/>
                  <w:color w:val="000000"/>
                  <w:sz w:val="16"/>
                  <w:szCs w:val="16"/>
                </w:rPr>
                <w:t>1701</w:t>
              </w:r>
            </w:ins>
          </w:p>
        </w:tc>
        <w:tc>
          <w:tcPr>
            <w:tcW w:w="454" w:type="dxa"/>
            <w:vAlign w:val="center"/>
          </w:tcPr>
          <w:p w14:paraId="12EA5EDA" w14:textId="31D5C6FE" w:rsidR="001C06FA" w:rsidRPr="007E0F91" w:rsidRDefault="001C06FA" w:rsidP="001C06FA">
            <w:pPr>
              <w:jc w:val="center"/>
              <w:rPr>
                <w:ins w:id="35497" w:author="Στάθης Καπ" w:date="2023-03-09T06:32:00Z"/>
                <w:sz w:val="16"/>
                <w:szCs w:val="16"/>
              </w:rPr>
            </w:pPr>
            <w:ins w:id="35498" w:author="Στάθης Καπ" w:date="2023-03-09T06:34:00Z">
              <w:r>
                <w:rPr>
                  <w:rFonts w:ascii="Calibri" w:hAnsi="Calibri" w:cstheme="minorHAnsi"/>
                  <w:color w:val="000000"/>
                  <w:sz w:val="16"/>
                  <w:szCs w:val="16"/>
                </w:rPr>
                <w:t>0.76</w:t>
              </w:r>
            </w:ins>
          </w:p>
        </w:tc>
        <w:tc>
          <w:tcPr>
            <w:tcW w:w="454" w:type="dxa"/>
            <w:vAlign w:val="center"/>
          </w:tcPr>
          <w:p w14:paraId="44457D2E" w14:textId="0B715A28" w:rsidR="001C06FA" w:rsidRPr="007E0F91" w:rsidRDefault="001C06FA" w:rsidP="001C06FA">
            <w:pPr>
              <w:jc w:val="center"/>
              <w:rPr>
                <w:ins w:id="35499" w:author="Στάθης Καπ" w:date="2023-03-09T06:32:00Z"/>
                <w:sz w:val="16"/>
                <w:szCs w:val="16"/>
              </w:rPr>
            </w:pPr>
            <w:ins w:id="35500" w:author="Στάθης Καπ" w:date="2023-03-09T06:34:00Z">
              <w:r>
                <w:rPr>
                  <w:rFonts w:ascii="Calibri" w:hAnsi="Calibri" w:cs="Calibri"/>
                  <w:color w:val="000000"/>
                  <w:sz w:val="16"/>
                  <w:szCs w:val="16"/>
                </w:rPr>
                <w:t>0.224</w:t>
              </w:r>
            </w:ins>
          </w:p>
        </w:tc>
        <w:tc>
          <w:tcPr>
            <w:tcW w:w="454" w:type="dxa"/>
            <w:tcBorders>
              <w:right w:val="single" w:sz="4" w:space="0" w:color="auto"/>
            </w:tcBorders>
            <w:vAlign w:val="center"/>
          </w:tcPr>
          <w:p w14:paraId="38E01917" w14:textId="77777777" w:rsidR="001C06FA" w:rsidRPr="007E0F91" w:rsidRDefault="001C06FA" w:rsidP="001C06FA">
            <w:pPr>
              <w:jc w:val="center"/>
              <w:rPr>
                <w:ins w:id="35501" w:author="Στάθης Καπ" w:date="2023-03-09T06:32:00Z"/>
                <w:sz w:val="16"/>
                <w:szCs w:val="16"/>
              </w:rPr>
            </w:pPr>
          </w:p>
        </w:tc>
        <w:tc>
          <w:tcPr>
            <w:tcW w:w="453" w:type="dxa"/>
            <w:tcBorders>
              <w:left w:val="single" w:sz="4" w:space="0" w:color="auto"/>
            </w:tcBorders>
            <w:vAlign w:val="center"/>
          </w:tcPr>
          <w:p w14:paraId="082F56DC" w14:textId="24B38571" w:rsidR="001C06FA" w:rsidRPr="007E0F91" w:rsidRDefault="001C06FA" w:rsidP="001C06FA">
            <w:pPr>
              <w:jc w:val="center"/>
              <w:rPr>
                <w:ins w:id="35502" w:author="Στάθης Καπ" w:date="2023-03-09T06:32:00Z"/>
                <w:sz w:val="16"/>
                <w:szCs w:val="16"/>
              </w:rPr>
            </w:pPr>
            <w:ins w:id="35503" w:author="Στάθης Καπ" w:date="2023-03-09T06:35:00Z">
              <w:r>
                <w:rPr>
                  <w:rFonts w:ascii="Calibri" w:hAnsi="Calibri" w:cs="Calibri"/>
                  <w:color w:val="000000"/>
                  <w:sz w:val="16"/>
                  <w:szCs w:val="16"/>
                </w:rPr>
                <w:t>1704</w:t>
              </w:r>
            </w:ins>
          </w:p>
        </w:tc>
        <w:tc>
          <w:tcPr>
            <w:tcW w:w="454" w:type="dxa"/>
            <w:vAlign w:val="center"/>
          </w:tcPr>
          <w:p w14:paraId="1B23DEAF" w14:textId="600B5638" w:rsidR="001C06FA" w:rsidRPr="007E0F91" w:rsidRDefault="001C06FA" w:rsidP="001C06FA">
            <w:pPr>
              <w:jc w:val="center"/>
              <w:rPr>
                <w:ins w:id="35504" w:author="Στάθης Καπ" w:date="2023-03-09T06:32:00Z"/>
                <w:sz w:val="16"/>
                <w:szCs w:val="16"/>
              </w:rPr>
            </w:pPr>
            <w:ins w:id="35505" w:author="Στάθης Καπ" w:date="2023-03-09T06:35:00Z">
              <w:r>
                <w:rPr>
                  <w:rFonts w:ascii="Calibri" w:hAnsi="Calibri" w:cstheme="minorHAnsi"/>
                  <w:color w:val="000000"/>
                  <w:sz w:val="16"/>
                  <w:szCs w:val="16"/>
                </w:rPr>
                <w:t>0.58</w:t>
              </w:r>
            </w:ins>
          </w:p>
        </w:tc>
        <w:tc>
          <w:tcPr>
            <w:tcW w:w="454" w:type="dxa"/>
            <w:vAlign w:val="center"/>
          </w:tcPr>
          <w:p w14:paraId="4A22B238" w14:textId="0C73062B" w:rsidR="001C06FA" w:rsidRPr="007E0F91" w:rsidRDefault="001C06FA" w:rsidP="001C06FA">
            <w:pPr>
              <w:jc w:val="center"/>
              <w:rPr>
                <w:ins w:id="35506" w:author="Στάθης Καπ" w:date="2023-03-09T06:32:00Z"/>
                <w:sz w:val="16"/>
                <w:szCs w:val="16"/>
              </w:rPr>
            </w:pPr>
            <w:ins w:id="35507" w:author="Στάθης Καπ" w:date="2023-03-09T06:35:00Z">
              <w:r>
                <w:rPr>
                  <w:rFonts w:ascii="Calibri" w:hAnsi="Calibri" w:cs="Calibri"/>
                  <w:color w:val="000000"/>
                  <w:sz w:val="16"/>
                  <w:szCs w:val="16"/>
                </w:rPr>
                <w:t>0.32</w:t>
              </w:r>
            </w:ins>
          </w:p>
        </w:tc>
        <w:tc>
          <w:tcPr>
            <w:tcW w:w="461" w:type="dxa"/>
            <w:tcBorders>
              <w:right w:val="single" w:sz="4" w:space="0" w:color="auto"/>
            </w:tcBorders>
            <w:vAlign w:val="center"/>
          </w:tcPr>
          <w:p w14:paraId="301BF599" w14:textId="77777777" w:rsidR="001C06FA" w:rsidRPr="007E0F91" w:rsidRDefault="001C06FA" w:rsidP="001C06FA">
            <w:pPr>
              <w:jc w:val="center"/>
              <w:rPr>
                <w:ins w:id="35508" w:author="Στάθης Καπ" w:date="2023-03-09T06:32:00Z"/>
                <w:sz w:val="16"/>
                <w:szCs w:val="16"/>
              </w:rPr>
            </w:pPr>
          </w:p>
        </w:tc>
      </w:tr>
      <w:tr w:rsidR="001C06FA" w14:paraId="3E57DA75" w14:textId="77777777" w:rsidTr="009861B1">
        <w:trPr>
          <w:trHeight w:val="170"/>
          <w:jc w:val="center"/>
          <w:ins w:id="355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1C06FA" w:rsidRPr="009861B1" w:rsidRDefault="001C06FA" w:rsidP="001C06FA">
            <w:pPr>
              <w:jc w:val="center"/>
              <w:rPr>
                <w:ins w:id="35510" w:author="Στάθης Καπ" w:date="2023-03-09T06:32:00Z"/>
                <w:rFonts w:ascii="Calibri" w:hAnsi="Calibri" w:cs="Calibri"/>
                <w:color w:val="000000"/>
                <w:sz w:val="16"/>
                <w:szCs w:val="16"/>
              </w:rPr>
            </w:pPr>
            <w:ins w:id="35511"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014931A4" w:rsidR="001C06FA" w:rsidRPr="007E0F91" w:rsidRDefault="001C06FA" w:rsidP="001C06FA">
            <w:pPr>
              <w:jc w:val="center"/>
              <w:rPr>
                <w:ins w:id="35512" w:author="Στάθης Καπ" w:date="2023-03-09T06:32:00Z"/>
                <w:sz w:val="16"/>
                <w:szCs w:val="16"/>
              </w:rPr>
            </w:pPr>
            <w:ins w:id="35513" w:author="Στάθης Καπ" w:date="2023-03-09T06:32:00Z">
              <w:r>
                <w:rPr>
                  <w:rFonts w:ascii="Calibri" w:hAnsi="Calibri" w:cs="Calibri"/>
                  <w:color w:val="000000"/>
                  <w:sz w:val="16"/>
                  <w:szCs w:val="16"/>
                </w:rPr>
                <w:t>1724</w:t>
              </w:r>
            </w:ins>
          </w:p>
        </w:tc>
        <w:tc>
          <w:tcPr>
            <w:tcW w:w="679" w:type="dxa"/>
            <w:tcBorders>
              <w:right w:val="single" w:sz="4" w:space="0" w:color="auto"/>
            </w:tcBorders>
            <w:vAlign w:val="center"/>
          </w:tcPr>
          <w:p w14:paraId="495E5D32" w14:textId="70022090" w:rsidR="001C06FA" w:rsidRPr="007E0F91" w:rsidRDefault="001C06FA" w:rsidP="001C06FA">
            <w:pPr>
              <w:jc w:val="center"/>
              <w:rPr>
                <w:ins w:id="35514" w:author="Στάθης Καπ" w:date="2023-03-09T06:32:00Z"/>
                <w:sz w:val="16"/>
                <w:szCs w:val="16"/>
              </w:rPr>
            </w:pPr>
            <w:ins w:id="35515" w:author="Στάθης Καπ" w:date="2023-03-09T06:32:00Z">
              <w:r>
                <w:rPr>
                  <w:rFonts w:ascii="Calibri" w:hAnsi="Calibri" w:cs="Calibri"/>
                  <w:color w:val="000000"/>
                  <w:sz w:val="16"/>
                  <w:szCs w:val="16"/>
                </w:rPr>
                <w:t>1724</w:t>
              </w:r>
            </w:ins>
          </w:p>
        </w:tc>
        <w:tc>
          <w:tcPr>
            <w:tcW w:w="453" w:type="dxa"/>
            <w:tcBorders>
              <w:left w:val="single" w:sz="4" w:space="0" w:color="auto"/>
            </w:tcBorders>
            <w:vAlign w:val="center"/>
          </w:tcPr>
          <w:p w14:paraId="442A14B7" w14:textId="5F2CF96E" w:rsidR="001C06FA" w:rsidRPr="007E0F91" w:rsidRDefault="001C06FA" w:rsidP="001C06FA">
            <w:pPr>
              <w:jc w:val="center"/>
              <w:rPr>
                <w:ins w:id="35516" w:author="Στάθης Καπ" w:date="2023-03-09T06:32:00Z"/>
                <w:sz w:val="16"/>
                <w:szCs w:val="16"/>
              </w:rPr>
            </w:pPr>
            <w:ins w:id="35517" w:author="Στάθης Καπ" w:date="2023-03-09T06:33:00Z">
              <w:r>
                <w:rPr>
                  <w:rFonts w:ascii="Calibri" w:hAnsi="Calibri" w:cs="Calibri"/>
                  <w:color w:val="000000"/>
                  <w:sz w:val="16"/>
                  <w:szCs w:val="16"/>
                </w:rPr>
                <w:t>1724</w:t>
              </w:r>
            </w:ins>
          </w:p>
        </w:tc>
        <w:tc>
          <w:tcPr>
            <w:tcW w:w="708" w:type="dxa"/>
            <w:vAlign w:val="center"/>
          </w:tcPr>
          <w:p w14:paraId="1D698A3F" w14:textId="3FD1D28B" w:rsidR="001C06FA" w:rsidRPr="007E0F91" w:rsidRDefault="001C06FA" w:rsidP="001C06FA">
            <w:pPr>
              <w:jc w:val="center"/>
              <w:rPr>
                <w:ins w:id="35518" w:author="Στάθης Καπ" w:date="2023-03-09T06:32:00Z"/>
                <w:sz w:val="16"/>
                <w:szCs w:val="16"/>
              </w:rPr>
            </w:pPr>
            <w:ins w:id="35519" w:author="Στάθης Καπ" w:date="2023-03-09T06:33:00Z">
              <w:r>
                <w:rPr>
                  <w:rFonts w:ascii="Calibri" w:hAnsi="Calibri" w:cstheme="minorHAnsi"/>
                  <w:color w:val="000000"/>
                  <w:sz w:val="16"/>
                  <w:szCs w:val="16"/>
                </w:rPr>
                <w:t>0</w:t>
              </w:r>
            </w:ins>
          </w:p>
        </w:tc>
        <w:tc>
          <w:tcPr>
            <w:tcW w:w="652" w:type="dxa"/>
            <w:tcBorders>
              <w:right w:val="single" w:sz="4" w:space="0" w:color="auto"/>
            </w:tcBorders>
            <w:vAlign w:val="center"/>
          </w:tcPr>
          <w:p w14:paraId="74E95D96" w14:textId="378C222C" w:rsidR="001C06FA" w:rsidRPr="007E0F91" w:rsidRDefault="001C06FA" w:rsidP="001C06FA">
            <w:pPr>
              <w:jc w:val="center"/>
              <w:rPr>
                <w:ins w:id="35520" w:author="Στάθης Καπ" w:date="2023-03-09T06:32:00Z"/>
                <w:sz w:val="16"/>
                <w:szCs w:val="16"/>
              </w:rPr>
            </w:pPr>
            <w:ins w:id="35521" w:author="Στάθης Καπ" w:date="2023-03-09T06:33:00Z">
              <w:r>
                <w:rPr>
                  <w:rFonts w:ascii="Calibri" w:hAnsi="Calibri" w:cs="Calibri"/>
                  <w:color w:val="000000"/>
                  <w:sz w:val="16"/>
                  <w:szCs w:val="16"/>
                </w:rPr>
                <w:t>0.18</w:t>
              </w:r>
            </w:ins>
          </w:p>
        </w:tc>
        <w:tc>
          <w:tcPr>
            <w:tcW w:w="453" w:type="dxa"/>
            <w:tcBorders>
              <w:left w:val="single" w:sz="4" w:space="0" w:color="auto"/>
            </w:tcBorders>
            <w:vAlign w:val="center"/>
          </w:tcPr>
          <w:p w14:paraId="37B8475E" w14:textId="4D3D493F" w:rsidR="001C06FA" w:rsidRPr="007E0F91" w:rsidRDefault="001C06FA" w:rsidP="001C06FA">
            <w:pPr>
              <w:jc w:val="center"/>
              <w:rPr>
                <w:ins w:id="35522" w:author="Στάθης Καπ" w:date="2023-03-09T06:32:00Z"/>
                <w:sz w:val="16"/>
                <w:szCs w:val="16"/>
              </w:rPr>
            </w:pPr>
            <w:ins w:id="35523" w:author="Στάθης Καπ" w:date="2023-03-09T06:33:00Z">
              <w:r>
                <w:rPr>
                  <w:rFonts w:ascii="Calibri" w:hAnsi="Calibri" w:cs="Calibri"/>
                  <w:color w:val="000000"/>
                  <w:sz w:val="16"/>
                  <w:szCs w:val="16"/>
                </w:rPr>
                <w:t>1724</w:t>
              </w:r>
            </w:ins>
          </w:p>
        </w:tc>
        <w:tc>
          <w:tcPr>
            <w:tcW w:w="454" w:type="dxa"/>
            <w:vAlign w:val="center"/>
          </w:tcPr>
          <w:p w14:paraId="3396AF00" w14:textId="51CCFE97" w:rsidR="001C06FA" w:rsidRPr="007E0F91" w:rsidRDefault="001C06FA" w:rsidP="001C06FA">
            <w:pPr>
              <w:jc w:val="center"/>
              <w:rPr>
                <w:ins w:id="35524" w:author="Στάθης Καπ" w:date="2023-03-09T06:32:00Z"/>
                <w:sz w:val="16"/>
                <w:szCs w:val="16"/>
              </w:rPr>
            </w:pPr>
            <w:ins w:id="35525" w:author="Στάθης Καπ" w:date="2023-03-09T06:34:00Z">
              <w:r>
                <w:rPr>
                  <w:rFonts w:ascii="Calibri" w:hAnsi="Calibri" w:cstheme="minorHAnsi"/>
                  <w:color w:val="000000"/>
                  <w:sz w:val="16"/>
                  <w:szCs w:val="16"/>
                </w:rPr>
                <w:t>0</w:t>
              </w:r>
            </w:ins>
          </w:p>
        </w:tc>
        <w:tc>
          <w:tcPr>
            <w:tcW w:w="454" w:type="dxa"/>
            <w:vAlign w:val="center"/>
          </w:tcPr>
          <w:p w14:paraId="36C46246" w14:textId="7A8AA44F" w:rsidR="001C06FA" w:rsidRPr="007E0F91" w:rsidRDefault="001C06FA" w:rsidP="001C06FA">
            <w:pPr>
              <w:jc w:val="center"/>
              <w:rPr>
                <w:ins w:id="35526" w:author="Στάθης Καπ" w:date="2023-03-09T06:32:00Z"/>
                <w:sz w:val="16"/>
                <w:szCs w:val="16"/>
              </w:rPr>
            </w:pPr>
            <w:ins w:id="35527" w:author="Στάθης Καπ" w:date="2023-03-09T06:3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77777777" w:rsidR="001C06FA" w:rsidRPr="007E0F91" w:rsidRDefault="001C06FA" w:rsidP="001C06FA">
            <w:pPr>
              <w:jc w:val="center"/>
              <w:rPr>
                <w:ins w:id="35528" w:author="Στάθης Καπ" w:date="2023-03-09T06:32:00Z"/>
                <w:sz w:val="16"/>
                <w:szCs w:val="16"/>
              </w:rPr>
            </w:pPr>
          </w:p>
        </w:tc>
        <w:tc>
          <w:tcPr>
            <w:tcW w:w="453" w:type="dxa"/>
            <w:tcBorders>
              <w:left w:val="single" w:sz="4" w:space="0" w:color="auto"/>
            </w:tcBorders>
            <w:vAlign w:val="center"/>
          </w:tcPr>
          <w:p w14:paraId="05096A1A" w14:textId="275747D7" w:rsidR="001C06FA" w:rsidRPr="007E0F91" w:rsidRDefault="001C06FA" w:rsidP="001C06FA">
            <w:pPr>
              <w:jc w:val="center"/>
              <w:rPr>
                <w:ins w:id="35529" w:author="Στάθης Καπ" w:date="2023-03-09T06:32:00Z"/>
                <w:sz w:val="16"/>
                <w:szCs w:val="16"/>
              </w:rPr>
            </w:pPr>
            <w:ins w:id="35530" w:author="Στάθης Καπ" w:date="2023-03-09T06:34:00Z">
              <w:r>
                <w:rPr>
                  <w:rFonts w:ascii="Calibri" w:hAnsi="Calibri" w:cs="Calibri"/>
                  <w:color w:val="000000"/>
                  <w:sz w:val="16"/>
                  <w:szCs w:val="16"/>
                </w:rPr>
                <w:t>1724</w:t>
              </w:r>
            </w:ins>
          </w:p>
        </w:tc>
        <w:tc>
          <w:tcPr>
            <w:tcW w:w="454" w:type="dxa"/>
            <w:vAlign w:val="center"/>
          </w:tcPr>
          <w:p w14:paraId="55382735" w14:textId="713FD9C2" w:rsidR="001C06FA" w:rsidRPr="007E0F91" w:rsidRDefault="001C06FA" w:rsidP="001C06FA">
            <w:pPr>
              <w:jc w:val="center"/>
              <w:rPr>
                <w:ins w:id="35531" w:author="Στάθης Καπ" w:date="2023-03-09T06:32:00Z"/>
                <w:sz w:val="16"/>
                <w:szCs w:val="16"/>
              </w:rPr>
            </w:pPr>
            <w:ins w:id="35532" w:author="Στάθης Καπ" w:date="2023-03-09T06:34:00Z">
              <w:r>
                <w:rPr>
                  <w:rFonts w:ascii="Calibri" w:hAnsi="Calibri" w:cstheme="minorHAnsi"/>
                  <w:color w:val="000000"/>
                  <w:sz w:val="16"/>
                  <w:szCs w:val="16"/>
                </w:rPr>
                <w:t>0</w:t>
              </w:r>
            </w:ins>
          </w:p>
        </w:tc>
        <w:tc>
          <w:tcPr>
            <w:tcW w:w="454" w:type="dxa"/>
            <w:vAlign w:val="center"/>
          </w:tcPr>
          <w:p w14:paraId="66450C32" w14:textId="169C5972" w:rsidR="001C06FA" w:rsidRPr="007E0F91" w:rsidRDefault="001C06FA" w:rsidP="001C06FA">
            <w:pPr>
              <w:jc w:val="center"/>
              <w:rPr>
                <w:ins w:id="35533" w:author="Στάθης Καπ" w:date="2023-03-09T06:32:00Z"/>
                <w:sz w:val="16"/>
                <w:szCs w:val="16"/>
              </w:rPr>
            </w:pPr>
            <w:ins w:id="35534" w:author="Στάθης Καπ" w:date="2023-03-09T06:34:00Z">
              <w:r>
                <w:rPr>
                  <w:rFonts w:ascii="Calibri" w:hAnsi="Calibri" w:cs="Calibri"/>
                  <w:color w:val="000000"/>
                  <w:sz w:val="16"/>
                  <w:szCs w:val="16"/>
                </w:rPr>
                <w:t>0.163</w:t>
              </w:r>
            </w:ins>
          </w:p>
        </w:tc>
        <w:tc>
          <w:tcPr>
            <w:tcW w:w="454" w:type="dxa"/>
            <w:tcBorders>
              <w:right w:val="single" w:sz="4" w:space="0" w:color="auto"/>
            </w:tcBorders>
            <w:vAlign w:val="center"/>
          </w:tcPr>
          <w:p w14:paraId="01F1C23E" w14:textId="77777777" w:rsidR="001C06FA" w:rsidRPr="007E0F91" w:rsidRDefault="001C06FA" w:rsidP="001C06FA">
            <w:pPr>
              <w:jc w:val="center"/>
              <w:rPr>
                <w:ins w:id="35535" w:author="Στάθης Καπ" w:date="2023-03-09T06:32:00Z"/>
                <w:sz w:val="16"/>
                <w:szCs w:val="16"/>
              </w:rPr>
            </w:pPr>
          </w:p>
        </w:tc>
        <w:tc>
          <w:tcPr>
            <w:tcW w:w="453" w:type="dxa"/>
            <w:tcBorders>
              <w:left w:val="single" w:sz="4" w:space="0" w:color="auto"/>
            </w:tcBorders>
            <w:vAlign w:val="center"/>
          </w:tcPr>
          <w:p w14:paraId="32B58377" w14:textId="1613025D" w:rsidR="001C06FA" w:rsidRPr="007E0F91" w:rsidRDefault="001C06FA" w:rsidP="001C06FA">
            <w:pPr>
              <w:jc w:val="center"/>
              <w:rPr>
                <w:ins w:id="35536" w:author="Στάθης Καπ" w:date="2023-03-09T06:32:00Z"/>
                <w:sz w:val="16"/>
                <w:szCs w:val="16"/>
              </w:rPr>
            </w:pPr>
            <w:ins w:id="35537" w:author="Στάθης Καπ" w:date="2023-03-09T06:35:00Z">
              <w:r>
                <w:rPr>
                  <w:rFonts w:ascii="Calibri" w:hAnsi="Calibri" w:cs="Calibri"/>
                  <w:color w:val="000000"/>
                  <w:sz w:val="16"/>
                  <w:szCs w:val="16"/>
                </w:rPr>
                <w:t>1716</w:t>
              </w:r>
            </w:ins>
          </w:p>
        </w:tc>
        <w:tc>
          <w:tcPr>
            <w:tcW w:w="454" w:type="dxa"/>
            <w:vAlign w:val="center"/>
          </w:tcPr>
          <w:p w14:paraId="788135E2" w14:textId="2DF790B7" w:rsidR="001C06FA" w:rsidRPr="007E0F91" w:rsidRDefault="001C06FA" w:rsidP="001C06FA">
            <w:pPr>
              <w:jc w:val="center"/>
              <w:rPr>
                <w:ins w:id="35538" w:author="Στάθης Καπ" w:date="2023-03-09T06:32:00Z"/>
                <w:sz w:val="16"/>
                <w:szCs w:val="16"/>
              </w:rPr>
            </w:pPr>
            <w:ins w:id="35539" w:author="Στάθης Καπ" w:date="2023-03-09T06:35:00Z">
              <w:r>
                <w:rPr>
                  <w:rFonts w:ascii="Calibri" w:hAnsi="Calibri" w:cstheme="minorHAnsi"/>
                  <w:color w:val="000000"/>
                  <w:sz w:val="16"/>
                  <w:szCs w:val="16"/>
                </w:rPr>
                <w:t>0.46</w:t>
              </w:r>
            </w:ins>
          </w:p>
        </w:tc>
        <w:tc>
          <w:tcPr>
            <w:tcW w:w="454" w:type="dxa"/>
            <w:vAlign w:val="center"/>
          </w:tcPr>
          <w:p w14:paraId="0FFD2527" w14:textId="33C06083" w:rsidR="001C06FA" w:rsidRPr="007E0F91" w:rsidRDefault="001C06FA" w:rsidP="001C06FA">
            <w:pPr>
              <w:jc w:val="center"/>
              <w:rPr>
                <w:ins w:id="35540" w:author="Στάθης Καπ" w:date="2023-03-09T06:32:00Z"/>
                <w:sz w:val="16"/>
                <w:szCs w:val="16"/>
              </w:rPr>
            </w:pPr>
            <w:ins w:id="35541" w:author="Στάθης Καπ" w:date="2023-03-09T06:35: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7777777" w:rsidR="001C06FA" w:rsidRPr="007E0F91" w:rsidRDefault="001C06FA" w:rsidP="001C06FA">
            <w:pPr>
              <w:jc w:val="center"/>
              <w:rPr>
                <w:ins w:id="35542" w:author="Στάθης Καπ" w:date="2023-03-09T06:32:00Z"/>
                <w:sz w:val="16"/>
                <w:szCs w:val="16"/>
              </w:rPr>
            </w:pPr>
          </w:p>
        </w:tc>
      </w:tr>
      <w:tr w:rsidR="001C06FA" w14:paraId="4388C8CC" w14:textId="77777777" w:rsidTr="009861B1">
        <w:trPr>
          <w:trHeight w:val="170"/>
          <w:jc w:val="center"/>
          <w:ins w:id="355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1C06FA" w:rsidRPr="009861B1" w:rsidRDefault="001C06FA" w:rsidP="001C06FA">
            <w:pPr>
              <w:jc w:val="center"/>
              <w:rPr>
                <w:ins w:id="35544" w:author="Στάθης Καπ" w:date="2023-03-09T06:32:00Z"/>
                <w:rFonts w:ascii="Calibri" w:hAnsi="Calibri" w:cs="Calibri"/>
                <w:color w:val="000000"/>
                <w:sz w:val="16"/>
                <w:szCs w:val="16"/>
              </w:rPr>
            </w:pPr>
            <w:ins w:id="35545"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1CA8392A" w:rsidR="001C06FA" w:rsidRPr="007E0F91" w:rsidRDefault="001C06FA" w:rsidP="001C06FA">
            <w:pPr>
              <w:jc w:val="center"/>
              <w:rPr>
                <w:ins w:id="35546" w:author="Στάθης Καπ" w:date="2023-03-09T06:32:00Z"/>
                <w:sz w:val="16"/>
                <w:szCs w:val="16"/>
              </w:rPr>
            </w:pPr>
            <w:ins w:id="35547" w:author="Στάθης Καπ" w:date="2023-03-09T06:32:00Z">
              <w:r>
                <w:rPr>
                  <w:rFonts w:ascii="Calibri" w:hAnsi="Calibri" w:cs="Calibri"/>
                  <w:color w:val="000000"/>
                  <w:sz w:val="16"/>
                  <w:szCs w:val="16"/>
                </w:rPr>
                <w:t>1719</w:t>
              </w:r>
            </w:ins>
          </w:p>
        </w:tc>
        <w:tc>
          <w:tcPr>
            <w:tcW w:w="679" w:type="dxa"/>
            <w:tcBorders>
              <w:right w:val="single" w:sz="4" w:space="0" w:color="auto"/>
            </w:tcBorders>
            <w:vAlign w:val="center"/>
          </w:tcPr>
          <w:p w14:paraId="387C724A" w14:textId="7CA5C138" w:rsidR="001C06FA" w:rsidRPr="007E0F91" w:rsidRDefault="001C06FA" w:rsidP="001C06FA">
            <w:pPr>
              <w:jc w:val="center"/>
              <w:rPr>
                <w:ins w:id="35548" w:author="Στάθης Καπ" w:date="2023-03-09T06:32:00Z"/>
                <w:sz w:val="16"/>
                <w:szCs w:val="16"/>
              </w:rPr>
            </w:pPr>
            <w:ins w:id="35549" w:author="Στάθης Καπ" w:date="2023-03-09T06:32:00Z">
              <w:r>
                <w:rPr>
                  <w:rFonts w:ascii="Calibri" w:hAnsi="Calibri" w:cs="Calibri"/>
                  <w:color w:val="000000"/>
                  <w:sz w:val="16"/>
                  <w:szCs w:val="16"/>
                </w:rPr>
                <w:t>1659</w:t>
              </w:r>
            </w:ins>
          </w:p>
        </w:tc>
        <w:tc>
          <w:tcPr>
            <w:tcW w:w="453" w:type="dxa"/>
            <w:tcBorders>
              <w:left w:val="single" w:sz="4" w:space="0" w:color="auto"/>
            </w:tcBorders>
            <w:vAlign w:val="center"/>
          </w:tcPr>
          <w:p w14:paraId="193945E5" w14:textId="5B69E7B9" w:rsidR="001C06FA" w:rsidRPr="007E0F91" w:rsidRDefault="001C06FA" w:rsidP="001C06FA">
            <w:pPr>
              <w:jc w:val="center"/>
              <w:rPr>
                <w:ins w:id="35550" w:author="Στάθης Καπ" w:date="2023-03-09T06:32:00Z"/>
                <w:sz w:val="16"/>
                <w:szCs w:val="16"/>
              </w:rPr>
            </w:pPr>
            <w:ins w:id="35551" w:author="Στάθης Καπ" w:date="2023-03-09T06:33:00Z">
              <w:r>
                <w:rPr>
                  <w:rFonts w:ascii="Calibri" w:hAnsi="Calibri" w:cs="Calibri"/>
                  <w:color w:val="000000"/>
                  <w:sz w:val="16"/>
                  <w:szCs w:val="16"/>
                </w:rPr>
                <w:t>1655</w:t>
              </w:r>
            </w:ins>
          </w:p>
        </w:tc>
        <w:tc>
          <w:tcPr>
            <w:tcW w:w="708" w:type="dxa"/>
            <w:vAlign w:val="center"/>
          </w:tcPr>
          <w:p w14:paraId="453B20D5" w14:textId="6F86E347" w:rsidR="001C06FA" w:rsidRPr="007E0F91" w:rsidRDefault="001C06FA" w:rsidP="001C06FA">
            <w:pPr>
              <w:jc w:val="center"/>
              <w:rPr>
                <w:ins w:id="35552" w:author="Στάθης Καπ" w:date="2023-03-09T06:32:00Z"/>
                <w:sz w:val="16"/>
                <w:szCs w:val="16"/>
              </w:rPr>
            </w:pPr>
            <w:ins w:id="35553" w:author="Στάθης Καπ" w:date="2023-03-09T06:33:00Z">
              <w:r>
                <w:rPr>
                  <w:rFonts w:ascii="Calibri" w:hAnsi="Calibri" w:cstheme="minorHAnsi"/>
                  <w:color w:val="000000"/>
                  <w:sz w:val="16"/>
                  <w:szCs w:val="16"/>
                </w:rPr>
                <w:t>3.72</w:t>
              </w:r>
            </w:ins>
          </w:p>
        </w:tc>
        <w:tc>
          <w:tcPr>
            <w:tcW w:w="652" w:type="dxa"/>
            <w:tcBorders>
              <w:right w:val="single" w:sz="4" w:space="0" w:color="auto"/>
            </w:tcBorders>
            <w:vAlign w:val="center"/>
          </w:tcPr>
          <w:p w14:paraId="08675F87" w14:textId="1607CBD4" w:rsidR="001C06FA" w:rsidRPr="007E0F91" w:rsidRDefault="001C06FA" w:rsidP="001C06FA">
            <w:pPr>
              <w:jc w:val="center"/>
              <w:rPr>
                <w:ins w:id="35554" w:author="Στάθης Καπ" w:date="2023-03-09T06:32:00Z"/>
                <w:sz w:val="16"/>
                <w:szCs w:val="16"/>
              </w:rPr>
            </w:pPr>
            <w:ins w:id="35555" w:author="Στάθης Καπ" w:date="2023-03-09T06:33:00Z">
              <w:r>
                <w:rPr>
                  <w:rFonts w:ascii="Calibri" w:hAnsi="Calibri" w:cs="Calibri"/>
                  <w:color w:val="000000"/>
                  <w:sz w:val="16"/>
                  <w:szCs w:val="16"/>
                </w:rPr>
                <w:t>1.111</w:t>
              </w:r>
            </w:ins>
          </w:p>
        </w:tc>
        <w:tc>
          <w:tcPr>
            <w:tcW w:w="453" w:type="dxa"/>
            <w:tcBorders>
              <w:left w:val="single" w:sz="4" w:space="0" w:color="auto"/>
            </w:tcBorders>
            <w:vAlign w:val="center"/>
          </w:tcPr>
          <w:p w14:paraId="00C870D9" w14:textId="432FDC50" w:rsidR="001C06FA" w:rsidRPr="007E0F91" w:rsidRDefault="001C06FA" w:rsidP="001C06FA">
            <w:pPr>
              <w:jc w:val="center"/>
              <w:rPr>
                <w:ins w:id="35556" w:author="Στάθης Καπ" w:date="2023-03-09T06:32:00Z"/>
                <w:sz w:val="16"/>
                <w:szCs w:val="16"/>
              </w:rPr>
            </w:pPr>
            <w:ins w:id="35557" w:author="Στάθης Καπ" w:date="2023-03-09T06:33:00Z">
              <w:r>
                <w:rPr>
                  <w:rFonts w:ascii="Calibri" w:hAnsi="Calibri" w:cs="Calibri"/>
                  <w:color w:val="000000"/>
                  <w:sz w:val="16"/>
                  <w:szCs w:val="16"/>
                </w:rPr>
                <w:t>1659</w:t>
              </w:r>
            </w:ins>
          </w:p>
        </w:tc>
        <w:tc>
          <w:tcPr>
            <w:tcW w:w="454" w:type="dxa"/>
            <w:vAlign w:val="center"/>
          </w:tcPr>
          <w:p w14:paraId="249DEE27" w14:textId="404FD6CC" w:rsidR="001C06FA" w:rsidRPr="007E0F91" w:rsidRDefault="001C06FA" w:rsidP="001C06FA">
            <w:pPr>
              <w:jc w:val="center"/>
              <w:rPr>
                <w:ins w:id="35558" w:author="Στάθης Καπ" w:date="2023-03-09T06:32:00Z"/>
                <w:sz w:val="16"/>
                <w:szCs w:val="16"/>
              </w:rPr>
            </w:pPr>
            <w:ins w:id="35559" w:author="Στάθης Καπ" w:date="2023-03-09T06:34:00Z">
              <w:r>
                <w:rPr>
                  <w:rFonts w:ascii="Calibri" w:hAnsi="Calibri" w:cstheme="minorHAnsi"/>
                  <w:color w:val="000000"/>
                  <w:sz w:val="16"/>
                  <w:szCs w:val="16"/>
                </w:rPr>
                <w:t>-0.24</w:t>
              </w:r>
            </w:ins>
          </w:p>
        </w:tc>
        <w:tc>
          <w:tcPr>
            <w:tcW w:w="454" w:type="dxa"/>
            <w:vAlign w:val="center"/>
          </w:tcPr>
          <w:p w14:paraId="59C62649" w14:textId="33CE61C3" w:rsidR="001C06FA" w:rsidRPr="007E0F91" w:rsidRDefault="001C06FA" w:rsidP="001C06FA">
            <w:pPr>
              <w:jc w:val="center"/>
              <w:rPr>
                <w:ins w:id="35560" w:author="Στάθης Καπ" w:date="2023-03-09T06:32:00Z"/>
                <w:sz w:val="16"/>
                <w:szCs w:val="16"/>
              </w:rPr>
            </w:pPr>
            <w:ins w:id="35561" w:author="Στάθης Καπ" w:date="2023-03-09T06:3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77777777" w:rsidR="001C06FA" w:rsidRPr="007E0F91" w:rsidRDefault="001C06FA" w:rsidP="001C06FA">
            <w:pPr>
              <w:jc w:val="center"/>
              <w:rPr>
                <w:ins w:id="35562" w:author="Στάθης Καπ" w:date="2023-03-09T06:32:00Z"/>
                <w:sz w:val="16"/>
                <w:szCs w:val="16"/>
              </w:rPr>
            </w:pPr>
          </w:p>
        </w:tc>
        <w:tc>
          <w:tcPr>
            <w:tcW w:w="453" w:type="dxa"/>
            <w:tcBorders>
              <w:left w:val="single" w:sz="4" w:space="0" w:color="auto"/>
            </w:tcBorders>
            <w:vAlign w:val="center"/>
          </w:tcPr>
          <w:p w14:paraId="1AD72926" w14:textId="5A6BD886" w:rsidR="001C06FA" w:rsidRPr="007E0F91" w:rsidRDefault="001C06FA" w:rsidP="001C06FA">
            <w:pPr>
              <w:jc w:val="center"/>
              <w:rPr>
                <w:ins w:id="35563" w:author="Στάθης Καπ" w:date="2023-03-09T06:32:00Z"/>
                <w:sz w:val="16"/>
                <w:szCs w:val="16"/>
              </w:rPr>
            </w:pPr>
            <w:ins w:id="35564" w:author="Στάθης Καπ" w:date="2023-03-09T06:34:00Z">
              <w:r>
                <w:rPr>
                  <w:rFonts w:ascii="Calibri" w:hAnsi="Calibri" w:cs="Calibri"/>
                  <w:color w:val="000000"/>
                  <w:sz w:val="16"/>
                  <w:szCs w:val="16"/>
                </w:rPr>
                <w:t>1605</w:t>
              </w:r>
            </w:ins>
          </w:p>
        </w:tc>
        <w:tc>
          <w:tcPr>
            <w:tcW w:w="454" w:type="dxa"/>
            <w:vAlign w:val="center"/>
          </w:tcPr>
          <w:p w14:paraId="4B524D21" w14:textId="3991DF5D" w:rsidR="001C06FA" w:rsidRPr="007E0F91" w:rsidRDefault="001C06FA" w:rsidP="001C06FA">
            <w:pPr>
              <w:jc w:val="center"/>
              <w:rPr>
                <w:ins w:id="35565" w:author="Στάθης Καπ" w:date="2023-03-09T06:32:00Z"/>
                <w:sz w:val="16"/>
                <w:szCs w:val="16"/>
              </w:rPr>
            </w:pPr>
            <w:ins w:id="35566" w:author="Στάθης Καπ" w:date="2023-03-09T06:34:00Z">
              <w:r>
                <w:rPr>
                  <w:rFonts w:ascii="Calibri" w:hAnsi="Calibri" w:cstheme="minorHAnsi"/>
                  <w:color w:val="000000"/>
                  <w:sz w:val="16"/>
                  <w:szCs w:val="16"/>
                </w:rPr>
                <w:t>3.02</w:t>
              </w:r>
            </w:ins>
          </w:p>
        </w:tc>
        <w:tc>
          <w:tcPr>
            <w:tcW w:w="454" w:type="dxa"/>
            <w:vAlign w:val="center"/>
          </w:tcPr>
          <w:p w14:paraId="2F65B8EA" w14:textId="072024A3" w:rsidR="001C06FA" w:rsidRPr="007E0F91" w:rsidRDefault="001C06FA" w:rsidP="001C06FA">
            <w:pPr>
              <w:jc w:val="center"/>
              <w:rPr>
                <w:ins w:id="35567" w:author="Στάθης Καπ" w:date="2023-03-09T06:32:00Z"/>
                <w:sz w:val="16"/>
                <w:szCs w:val="16"/>
              </w:rPr>
            </w:pPr>
            <w:ins w:id="35568" w:author="Στάθης Καπ" w:date="2023-03-09T06:34: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7777777" w:rsidR="001C06FA" w:rsidRPr="007E0F91" w:rsidRDefault="001C06FA" w:rsidP="001C06FA">
            <w:pPr>
              <w:jc w:val="center"/>
              <w:rPr>
                <w:ins w:id="35569" w:author="Στάθης Καπ" w:date="2023-03-09T06:32:00Z"/>
                <w:sz w:val="16"/>
                <w:szCs w:val="16"/>
              </w:rPr>
            </w:pPr>
          </w:p>
        </w:tc>
        <w:tc>
          <w:tcPr>
            <w:tcW w:w="453" w:type="dxa"/>
            <w:tcBorders>
              <w:left w:val="single" w:sz="4" w:space="0" w:color="auto"/>
            </w:tcBorders>
            <w:vAlign w:val="center"/>
          </w:tcPr>
          <w:p w14:paraId="2F7CD6B6" w14:textId="724E7A1B" w:rsidR="001C06FA" w:rsidRPr="007E0F91" w:rsidRDefault="001C06FA" w:rsidP="001C06FA">
            <w:pPr>
              <w:jc w:val="center"/>
              <w:rPr>
                <w:ins w:id="35570" w:author="Στάθης Καπ" w:date="2023-03-09T06:32:00Z"/>
                <w:sz w:val="16"/>
                <w:szCs w:val="16"/>
              </w:rPr>
            </w:pPr>
            <w:ins w:id="35571" w:author="Στάθης Καπ" w:date="2023-03-09T06:35:00Z">
              <w:r>
                <w:rPr>
                  <w:rFonts w:ascii="Calibri" w:hAnsi="Calibri" w:cs="Calibri"/>
                  <w:color w:val="000000"/>
                  <w:sz w:val="16"/>
                  <w:szCs w:val="16"/>
                </w:rPr>
                <w:t>1566</w:t>
              </w:r>
            </w:ins>
          </w:p>
        </w:tc>
        <w:tc>
          <w:tcPr>
            <w:tcW w:w="454" w:type="dxa"/>
            <w:vAlign w:val="center"/>
          </w:tcPr>
          <w:p w14:paraId="6345E3A6" w14:textId="0D778550" w:rsidR="001C06FA" w:rsidRPr="007E0F91" w:rsidRDefault="001C06FA" w:rsidP="001C06FA">
            <w:pPr>
              <w:jc w:val="center"/>
              <w:rPr>
                <w:ins w:id="35572" w:author="Στάθης Καπ" w:date="2023-03-09T06:32:00Z"/>
                <w:sz w:val="16"/>
                <w:szCs w:val="16"/>
              </w:rPr>
            </w:pPr>
            <w:ins w:id="35573" w:author="Στάθης Καπ" w:date="2023-03-09T06:35:00Z">
              <w:r>
                <w:rPr>
                  <w:rFonts w:ascii="Calibri" w:hAnsi="Calibri" w:cstheme="minorHAnsi"/>
                  <w:color w:val="000000"/>
                  <w:sz w:val="16"/>
                  <w:szCs w:val="16"/>
                </w:rPr>
                <w:t>5.38</w:t>
              </w:r>
            </w:ins>
          </w:p>
        </w:tc>
        <w:tc>
          <w:tcPr>
            <w:tcW w:w="454" w:type="dxa"/>
            <w:vAlign w:val="center"/>
          </w:tcPr>
          <w:p w14:paraId="0B3B47DA" w14:textId="7643409A" w:rsidR="001C06FA" w:rsidRPr="007E0F91" w:rsidRDefault="001C06FA" w:rsidP="001C06FA">
            <w:pPr>
              <w:jc w:val="center"/>
              <w:rPr>
                <w:ins w:id="35574" w:author="Στάθης Καπ" w:date="2023-03-09T06:32:00Z"/>
                <w:sz w:val="16"/>
                <w:szCs w:val="16"/>
              </w:rPr>
            </w:pPr>
            <w:ins w:id="35575" w:author="Στάθης Καπ" w:date="2023-03-09T06:35:00Z">
              <w:r>
                <w:rPr>
                  <w:rFonts w:ascii="Calibri" w:hAnsi="Calibri" w:cs="Calibri"/>
                  <w:color w:val="000000"/>
                  <w:sz w:val="16"/>
                  <w:szCs w:val="16"/>
                </w:rPr>
                <w:t>0.207</w:t>
              </w:r>
            </w:ins>
          </w:p>
        </w:tc>
        <w:tc>
          <w:tcPr>
            <w:tcW w:w="461" w:type="dxa"/>
            <w:tcBorders>
              <w:right w:val="single" w:sz="4" w:space="0" w:color="auto"/>
            </w:tcBorders>
            <w:vAlign w:val="center"/>
          </w:tcPr>
          <w:p w14:paraId="7C4022ED" w14:textId="77777777" w:rsidR="001C06FA" w:rsidRPr="007E0F91" w:rsidRDefault="001C06FA" w:rsidP="001C06FA">
            <w:pPr>
              <w:jc w:val="center"/>
              <w:rPr>
                <w:ins w:id="35576" w:author="Στάθης Καπ" w:date="2023-03-09T06:32:00Z"/>
                <w:sz w:val="16"/>
                <w:szCs w:val="16"/>
              </w:rPr>
            </w:pPr>
          </w:p>
        </w:tc>
      </w:tr>
      <w:tr w:rsidR="001C06FA" w14:paraId="3E16014B" w14:textId="77777777" w:rsidTr="009861B1">
        <w:trPr>
          <w:trHeight w:val="170"/>
          <w:jc w:val="center"/>
          <w:ins w:id="355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1C06FA" w:rsidRPr="009861B1" w:rsidRDefault="001C06FA" w:rsidP="001C06FA">
            <w:pPr>
              <w:jc w:val="center"/>
              <w:rPr>
                <w:ins w:id="35578" w:author="Στάθης Καπ" w:date="2023-03-09T06:32:00Z"/>
                <w:rFonts w:ascii="Calibri" w:hAnsi="Calibri" w:cs="Calibri"/>
                <w:color w:val="000000"/>
                <w:sz w:val="16"/>
                <w:szCs w:val="16"/>
              </w:rPr>
            </w:pPr>
            <w:ins w:id="35579"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7DF26DB0" w:rsidR="001C06FA" w:rsidRPr="007E0F91" w:rsidRDefault="001C06FA" w:rsidP="001C06FA">
            <w:pPr>
              <w:jc w:val="center"/>
              <w:rPr>
                <w:ins w:id="35580" w:author="Στάθης Καπ" w:date="2023-03-09T06:32:00Z"/>
                <w:sz w:val="16"/>
                <w:szCs w:val="16"/>
              </w:rPr>
            </w:pPr>
            <w:ins w:id="35581" w:author="Στάθης Καπ" w:date="2023-03-09T06:32:00Z">
              <w:r>
                <w:rPr>
                  <w:rFonts w:ascii="Calibri" w:hAnsi="Calibri" w:cs="Calibri"/>
                  <w:color w:val="000000"/>
                  <w:sz w:val="16"/>
                  <w:szCs w:val="16"/>
                </w:rPr>
                <w:t>1724</w:t>
              </w:r>
            </w:ins>
          </w:p>
        </w:tc>
        <w:tc>
          <w:tcPr>
            <w:tcW w:w="679" w:type="dxa"/>
            <w:tcBorders>
              <w:right w:val="single" w:sz="4" w:space="0" w:color="auto"/>
            </w:tcBorders>
            <w:vAlign w:val="center"/>
          </w:tcPr>
          <w:p w14:paraId="386ED110" w14:textId="5866EBF4" w:rsidR="001C06FA" w:rsidRPr="007E0F91" w:rsidRDefault="001C06FA" w:rsidP="001C06FA">
            <w:pPr>
              <w:jc w:val="center"/>
              <w:rPr>
                <w:ins w:id="35582" w:author="Στάθης Καπ" w:date="2023-03-09T06:32:00Z"/>
                <w:sz w:val="16"/>
                <w:szCs w:val="16"/>
              </w:rPr>
            </w:pPr>
            <w:ins w:id="35583" w:author="Στάθης Καπ" w:date="2023-03-09T06:32:00Z">
              <w:r>
                <w:rPr>
                  <w:rFonts w:ascii="Calibri" w:hAnsi="Calibri" w:cs="Calibri"/>
                  <w:color w:val="000000"/>
                  <w:sz w:val="16"/>
                  <w:szCs w:val="16"/>
                </w:rPr>
                <w:t>1708</w:t>
              </w:r>
            </w:ins>
          </w:p>
        </w:tc>
        <w:tc>
          <w:tcPr>
            <w:tcW w:w="453" w:type="dxa"/>
            <w:tcBorders>
              <w:left w:val="single" w:sz="4" w:space="0" w:color="auto"/>
            </w:tcBorders>
            <w:vAlign w:val="center"/>
          </w:tcPr>
          <w:p w14:paraId="0E571367" w14:textId="08EB7A3A" w:rsidR="001C06FA" w:rsidRPr="007E0F91" w:rsidRDefault="001C06FA" w:rsidP="001C06FA">
            <w:pPr>
              <w:jc w:val="center"/>
              <w:rPr>
                <w:ins w:id="35584" w:author="Στάθης Καπ" w:date="2023-03-09T06:32:00Z"/>
                <w:sz w:val="16"/>
                <w:szCs w:val="16"/>
              </w:rPr>
            </w:pPr>
            <w:ins w:id="35585" w:author="Στάθης Καπ" w:date="2023-03-09T06:33:00Z">
              <w:r>
                <w:rPr>
                  <w:rFonts w:ascii="Calibri" w:hAnsi="Calibri" w:cs="Calibri"/>
                  <w:color w:val="000000"/>
                  <w:sz w:val="16"/>
                  <w:szCs w:val="16"/>
                </w:rPr>
                <w:t>1714</w:t>
              </w:r>
            </w:ins>
          </w:p>
        </w:tc>
        <w:tc>
          <w:tcPr>
            <w:tcW w:w="708" w:type="dxa"/>
            <w:vAlign w:val="center"/>
          </w:tcPr>
          <w:p w14:paraId="3D901FEC" w14:textId="24CA1142" w:rsidR="001C06FA" w:rsidRPr="007E0F91" w:rsidRDefault="001C06FA" w:rsidP="001C06FA">
            <w:pPr>
              <w:jc w:val="center"/>
              <w:rPr>
                <w:ins w:id="35586" w:author="Στάθης Καπ" w:date="2023-03-09T06:32:00Z"/>
                <w:sz w:val="16"/>
                <w:szCs w:val="16"/>
              </w:rPr>
            </w:pPr>
            <w:ins w:id="35587" w:author="Στάθης Καπ" w:date="2023-03-09T06:33:00Z">
              <w:r>
                <w:rPr>
                  <w:rFonts w:ascii="Calibri" w:hAnsi="Calibri" w:cstheme="minorHAnsi"/>
                  <w:color w:val="000000"/>
                  <w:sz w:val="16"/>
                  <w:szCs w:val="16"/>
                </w:rPr>
                <w:t>0.58</w:t>
              </w:r>
            </w:ins>
          </w:p>
        </w:tc>
        <w:tc>
          <w:tcPr>
            <w:tcW w:w="652" w:type="dxa"/>
            <w:tcBorders>
              <w:right w:val="single" w:sz="4" w:space="0" w:color="auto"/>
            </w:tcBorders>
            <w:vAlign w:val="center"/>
          </w:tcPr>
          <w:p w14:paraId="5D2581D7" w14:textId="44232F53" w:rsidR="001C06FA" w:rsidRPr="007E0F91" w:rsidRDefault="001C06FA" w:rsidP="001C06FA">
            <w:pPr>
              <w:jc w:val="center"/>
              <w:rPr>
                <w:ins w:id="35588" w:author="Στάθης Καπ" w:date="2023-03-09T06:32:00Z"/>
                <w:sz w:val="16"/>
                <w:szCs w:val="16"/>
              </w:rPr>
            </w:pPr>
            <w:ins w:id="35589" w:author="Στάθης Καπ" w:date="2023-03-09T06:33:00Z">
              <w:r>
                <w:rPr>
                  <w:rFonts w:ascii="Calibri" w:hAnsi="Calibri" w:cs="Calibri"/>
                  <w:color w:val="000000"/>
                  <w:sz w:val="16"/>
                  <w:szCs w:val="16"/>
                </w:rPr>
                <w:t>0.424</w:t>
              </w:r>
            </w:ins>
          </w:p>
        </w:tc>
        <w:tc>
          <w:tcPr>
            <w:tcW w:w="453" w:type="dxa"/>
            <w:tcBorders>
              <w:left w:val="single" w:sz="4" w:space="0" w:color="auto"/>
            </w:tcBorders>
            <w:vAlign w:val="center"/>
          </w:tcPr>
          <w:p w14:paraId="02F2FE89" w14:textId="1E23CE85" w:rsidR="001C06FA" w:rsidRPr="007E0F91" w:rsidRDefault="001C06FA" w:rsidP="001C06FA">
            <w:pPr>
              <w:jc w:val="center"/>
              <w:rPr>
                <w:ins w:id="35590" w:author="Στάθης Καπ" w:date="2023-03-09T06:32:00Z"/>
                <w:sz w:val="16"/>
                <w:szCs w:val="16"/>
              </w:rPr>
            </w:pPr>
            <w:ins w:id="35591" w:author="Στάθης Καπ" w:date="2023-03-09T06:33:00Z">
              <w:r>
                <w:rPr>
                  <w:rFonts w:ascii="Calibri" w:hAnsi="Calibri" w:cs="Calibri"/>
                  <w:color w:val="000000"/>
                  <w:sz w:val="16"/>
                  <w:szCs w:val="16"/>
                </w:rPr>
                <w:t>1706</w:t>
              </w:r>
            </w:ins>
          </w:p>
        </w:tc>
        <w:tc>
          <w:tcPr>
            <w:tcW w:w="454" w:type="dxa"/>
            <w:vAlign w:val="center"/>
          </w:tcPr>
          <w:p w14:paraId="3F1B70B0" w14:textId="51F0382F" w:rsidR="001C06FA" w:rsidRPr="007E0F91" w:rsidRDefault="001C06FA" w:rsidP="001C06FA">
            <w:pPr>
              <w:jc w:val="center"/>
              <w:rPr>
                <w:ins w:id="35592" w:author="Στάθης Καπ" w:date="2023-03-09T06:32:00Z"/>
                <w:sz w:val="16"/>
                <w:szCs w:val="16"/>
              </w:rPr>
            </w:pPr>
            <w:ins w:id="35593" w:author="Στάθης Καπ" w:date="2023-03-09T06:34:00Z">
              <w:r>
                <w:rPr>
                  <w:rFonts w:ascii="Calibri" w:hAnsi="Calibri" w:cstheme="minorHAnsi"/>
                  <w:color w:val="000000"/>
                  <w:sz w:val="16"/>
                  <w:szCs w:val="16"/>
                </w:rPr>
                <w:t>0.47</w:t>
              </w:r>
            </w:ins>
          </w:p>
        </w:tc>
        <w:tc>
          <w:tcPr>
            <w:tcW w:w="454" w:type="dxa"/>
            <w:vAlign w:val="center"/>
          </w:tcPr>
          <w:p w14:paraId="1ABEDC25" w14:textId="0F894172" w:rsidR="001C06FA" w:rsidRPr="007E0F91" w:rsidRDefault="001C06FA" w:rsidP="001C06FA">
            <w:pPr>
              <w:jc w:val="center"/>
              <w:rPr>
                <w:ins w:id="35594" w:author="Στάθης Καπ" w:date="2023-03-09T06:32:00Z"/>
                <w:sz w:val="16"/>
                <w:szCs w:val="16"/>
              </w:rPr>
            </w:pPr>
            <w:ins w:id="35595" w:author="Στάθης Καπ" w:date="2023-03-09T06:3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77777777" w:rsidR="001C06FA" w:rsidRPr="007E0F91" w:rsidRDefault="001C06FA" w:rsidP="001C06FA">
            <w:pPr>
              <w:jc w:val="center"/>
              <w:rPr>
                <w:ins w:id="35596" w:author="Στάθης Καπ" w:date="2023-03-09T06:32:00Z"/>
                <w:sz w:val="16"/>
                <w:szCs w:val="16"/>
              </w:rPr>
            </w:pPr>
          </w:p>
        </w:tc>
        <w:tc>
          <w:tcPr>
            <w:tcW w:w="453" w:type="dxa"/>
            <w:tcBorders>
              <w:left w:val="single" w:sz="4" w:space="0" w:color="auto"/>
            </w:tcBorders>
            <w:vAlign w:val="center"/>
          </w:tcPr>
          <w:p w14:paraId="342E3551" w14:textId="765E6937" w:rsidR="001C06FA" w:rsidRPr="007E0F91" w:rsidRDefault="001C06FA" w:rsidP="001C06FA">
            <w:pPr>
              <w:jc w:val="center"/>
              <w:rPr>
                <w:ins w:id="35597" w:author="Στάθης Καπ" w:date="2023-03-09T06:32:00Z"/>
                <w:sz w:val="16"/>
                <w:szCs w:val="16"/>
              </w:rPr>
            </w:pPr>
            <w:ins w:id="35598" w:author="Στάθης Καπ" w:date="2023-03-09T06:34:00Z">
              <w:r>
                <w:rPr>
                  <w:rFonts w:ascii="Calibri" w:hAnsi="Calibri" w:cs="Calibri"/>
                  <w:color w:val="000000"/>
                  <w:sz w:val="16"/>
                  <w:szCs w:val="16"/>
                </w:rPr>
                <w:t>1692</w:t>
              </w:r>
            </w:ins>
          </w:p>
        </w:tc>
        <w:tc>
          <w:tcPr>
            <w:tcW w:w="454" w:type="dxa"/>
            <w:vAlign w:val="center"/>
          </w:tcPr>
          <w:p w14:paraId="6BC03C04" w14:textId="2C32BE3D" w:rsidR="001C06FA" w:rsidRPr="007E0F91" w:rsidRDefault="001C06FA" w:rsidP="001C06FA">
            <w:pPr>
              <w:jc w:val="center"/>
              <w:rPr>
                <w:ins w:id="35599" w:author="Στάθης Καπ" w:date="2023-03-09T06:32:00Z"/>
                <w:sz w:val="16"/>
                <w:szCs w:val="16"/>
              </w:rPr>
            </w:pPr>
            <w:ins w:id="35600" w:author="Στάθης Καπ" w:date="2023-03-09T06:34:00Z">
              <w:r>
                <w:rPr>
                  <w:rFonts w:ascii="Calibri" w:hAnsi="Calibri" w:cstheme="minorHAnsi"/>
                  <w:color w:val="000000"/>
                  <w:sz w:val="16"/>
                  <w:szCs w:val="16"/>
                </w:rPr>
                <w:t>1.28</w:t>
              </w:r>
            </w:ins>
          </w:p>
        </w:tc>
        <w:tc>
          <w:tcPr>
            <w:tcW w:w="454" w:type="dxa"/>
            <w:vAlign w:val="center"/>
          </w:tcPr>
          <w:p w14:paraId="48CB4C41" w14:textId="772A39DC" w:rsidR="001C06FA" w:rsidRPr="007E0F91" w:rsidRDefault="001C06FA" w:rsidP="001C06FA">
            <w:pPr>
              <w:jc w:val="center"/>
              <w:rPr>
                <w:ins w:id="35601" w:author="Στάθης Καπ" w:date="2023-03-09T06:32:00Z"/>
                <w:sz w:val="16"/>
                <w:szCs w:val="16"/>
              </w:rPr>
            </w:pPr>
            <w:ins w:id="35602" w:author="Στάθης Καπ" w:date="2023-03-09T06:34:00Z">
              <w:r>
                <w:rPr>
                  <w:rFonts w:ascii="Calibri" w:hAnsi="Calibri" w:cs="Calibri"/>
                  <w:color w:val="000000"/>
                  <w:sz w:val="16"/>
                  <w:szCs w:val="16"/>
                </w:rPr>
                <w:t>0.249</w:t>
              </w:r>
            </w:ins>
          </w:p>
        </w:tc>
        <w:tc>
          <w:tcPr>
            <w:tcW w:w="454" w:type="dxa"/>
            <w:tcBorders>
              <w:right w:val="single" w:sz="4" w:space="0" w:color="auto"/>
            </w:tcBorders>
            <w:vAlign w:val="center"/>
          </w:tcPr>
          <w:p w14:paraId="3A393B8C" w14:textId="77777777" w:rsidR="001C06FA" w:rsidRPr="007E0F91" w:rsidRDefault="001C06FA" w:rsidP="001C06FA">
            <w:pPr>
              <w:jc w:val="center"/>
              <w:rPr>
                <w:ins w:id="35603" w:author="Στάθης Καπ" w:date="2023-03-09T06:32:00Z"/>
                <w:sz w:val="16"/>
                <w:szCs w:val="16"/>
              </w:rPr>
            </w:pPr>
          </w:p>
        </w:tc>
        <w:tc>
          <w:tcPr>
            <w:tcW w:w="453" w:type="dxa"/>
            <w:tcBorders>
              <w:left w:val="single" w:sz="4" w:space="0" w:color="auto"/>
            </w:tcBorders>
            <w:vAlign w:val="center"/>
          </w:tcPr>
          <w:p w14:paraId="40AE2CD8" w14:textId="47AF5339" w:rsidR="001C06FA" w:rsidRPr="007E0F91" w:rsidRDefault="001C06FA" w:rsidP="001C06FA">
            <w:pPr>
              <w:jc w:val="center"/>
              <w:rPr>
                <w:ins w:id="35604" w:author="Στάθης Καπ" w:date="2023-03-09T06:32:00Z"/>
                <w:sz w:val="16"/>
                <w:szCs w:val="16"/>
              </w:rPr>
            </w:pPr>
            <w:ins w:id="35605" w:author="Στάθης Καπ" w:date="2023-03-09T06:35:00Z">
              <w:r>
                <w:rPr>
                  <w:rFonts w:ascii="Calibri" w:hAnsi="Calibri" w:cs="Calibri"/>
                  <w:color w:val="000000"/>
                  <w:sz w:val="16"/>
                  <w:szCs w:val="16"/>
                </w:rPr>
                <w:t>1685</w:t>
              </w:r>
            </w:ins>
          </w:p>
        </w:tc>
        <w:tc>
          <w:tcPr>
            <w:tcW w:w="454" w:type="dxa"/>
            <w:vAlign w:val="center"/>
          </w:tcPr>
          <w:p w14:paraId="74FB4324" w14:textId="3D4216D2" w:rsidR="001C06FA" w:rsidRPr="007E0F91" w:rsidRDefault="001C06FA" w:rsidP="001C06FA">
            <w:pPr>
              <w:jc w:val="center"/>
              <w:rPr>
                <w:ins w:id="35606" w:author="Στάθης Καπ" w:date="2023-03-09T06:32:00Z"/>
                <w:sz w:val="16"/>
                <w:szCs w:val="16"/>
              </w:rPr>
            </w:pPr>
            <w:ins w:id="35607" w:author="Στάθης Καπ" w:date="2023-03-09T06:35:00Z">
              <w:r>
                <w:rPr>
                  <w:rFonts w:ascii="Calibri" w:hAnsi="Calibri" w:cstheme="minorHAnsi"/>
                  <w:color w:val="000000"/>
                  <w:sz w:val="16"/>
                  <w:szCs w:val="16"/>
                </w:rPr>
                <w:t>1.69</w:t>
              </w:r>
            </w:ins>
          </w:p>
        </w:tc>
        <w:tc>
          <w:tcPr>
            <w:tcW w:w="454" w:type="dxa"/>
            <w:vAlign w:val="center"/>
          </w:tcPr>
          <w:p w14:paraId="664BB2C3" w14:textId="0D124AEF" w:rsidR="001C06FA" w:rsidRPr="007E0F91" w:rsidRDefault="001C06FA" w:rsidP="001C06FA">
            <w:pPr>
              <w:jc w:val="center"/>
              <w:rPr>
                <w:ins w:id="35608" w:author="Στάθης Καπ" w:date="2023-03-09T06:32:00Z"/>
                <w:sz w:val="16"/>
                <w:szCs w:val="16"/>
              </w:rPr>
            </w:pPr>
            <w:ins w:id="35609" w:author="Στάθης Καπ" w:date="2023-03-09T06:35:00Z">
              <w:r>
                <w:rPr>
                  <w:rFonts w:ascii="Calibri" w:hAnsi="Calibri" w:cs="Calibri"/>
                  <w:color w:val="000000"/>
                  <w:sz w:val="16"/>
                  <w:szCs w:val="16"/>
                </w:rPr>
                <w:t>0.235</w:t>
              </w:r>
            </w:ins>
          </w:p>
        </w:tc>
        <w:tc>
          <w:tcPr>
            <w:tcW w:w="461" w:type="dxa"/>
            <w:tcBorders>
              <w:right w:val="single" w:sz="4" w:space="0" w:color="auto"/>
            </w:tcBorders>
            <w:vAlign w:val="center"/>
          </w:tcPr>
          <w:p w14:paraId="0115D842" w14:textId="77777777" w:rsidR="001C06FA" w:rsidRPr="007E0F91" w:rsidRDefault="001C06FA" w:rsidP="001C06FA">
            <w:pPr>
              <w:jc w:val="center"/>
              <w:rPr>
                <w:ins w:id="35610" w:author="Στάθης Καπ" w:date="2023-03-09T06:32:00Z"/>
                <w:sz w:val="16"/>
                <w:szCs w:val="16"/>
              </w:rPr>
            </w:pPr>
          </w:p>
        </w:tc>
      </w:tr>
      <w:tr w:rsidR="001C06FA" w14:paraId="59C2F41D" w14:textId="77777777" w:rsidTr="009861B1">
        <w:trPr>
          <w:trHeight w:val="170"/>
          <w:jc w:val="center"/>
          <w:ins w:id="356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1C06FA" w:rsidRPr="009861B1" w:rsidRDefault="001C06FA" w:rsidP="001C06FA">
            <w:pPr>
              <w:jc w:val="center"/>
              <w:rPr>
                <w:ins w:id="35612" w:author="Στάθης Καπ" w:date="2023-03-09T06:32:00Z"/>
                <w:rFonts w:ascii="Calibri" w:hAnsi="Calibri" w:cs="Calibri"/>
                <w:color w:val="000000"/>
                <w:sz w:val="16"/>
                <w:szCs w:val="16"/>
              </w:rPr>
            </w:pPr>
            <w:ins w:id="35613"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F76C295" w:rsidR="001C06FA" w:rsidRPr="007E0F91" w:rsidRDefault="001C06FA" w:rsidP="001C06FA">
            <w:pPr>
              <w:jc w:val="center"/>
              <w:rPr>
                <w:ins w:id="35614" w:author="Στάθης Καπ" w:date="2023-03-09T06:32:00Z"/>
                <w:sz w:val="16"/>
                <w:szCs w:val="16"/>
              </w:rPr>
            </w:pPr>
            <w:ins w:id="35615" w:author="Στάθης Καπ" w:date="2023-03-09T06:32:00Z">
              <w:r>
                <w:rPr>
                  <w:rFonts w:ascii="Calibri" w:hAnsi="Calibri" w:cs="Calibri"/>
                  <w:color w:val="000000"/>
                  <w:sz w:val="16"/>
                  <w:szCs w:val="16"/>
                </w:rPr>
                <w:t>1724</w:t>
              </w:r>
            </w:ins>
          </w:p>
        </w:tc>
        <w:tc>
          <w:tcPr>
            <w:tcW w:w="679" w:type="dxa"/>
            <w:tcBorders>
              <w:right w:val="single" w:sz="4" w:space="0" w:color="auto"/>
            </w:tcBorders>
            <w:vAlign w:val="center"/>
          </w:tcPr>
          <w:p w14:paraId="07AABED6" w14:textId="0A13D142" w:rsidR="001C06FA" w:rsidRPr="007E0F91" w:rsidRDefault="001C06FA" w:rsidP="001C06FA">
            <w:pPr>
              <w:jc w:val="center"/>
              <w:rPr>
                <w:ins w:id="35616" w:author="Στάθης Καπ" w:date="2023-03-09T06:32:00Z"/>
                <w:sz w:val="16"/>
                <w:szCs w:val="16"/>
              </w:rPr>
            </w:pPr>
            <w:ins w:id="35617" w:author="Στάθης Καπ" w:date="2023-03-09T06:32:00Z">
              <w:r>
                <w:rPr>
                  <w:rFonts w:ascii="Calibri" w:hAnsi="Calibri" w:cs="Calibri"/>
                  <w:color w:val="000000"/>
                  <w:sz w:val="16"/>
                  <w:szCs w:val="16"/>
                </w:rPr>
                <w:t>1713</w:t>
              </w:r>
            </w:ins>
          </w:p>
        </w:tc>
        <w:tc>
          <w:tcPr>
            <w:tcW w:w="453" w:type="dxa"/>
            <w:tcBorders>
              <w:left w:val="single" w:sz="4" w:space="0" w:color="auto"/>
            </w:tcBorders>
            <w:vAlign w:val="center"/>
          </w:tcPr>
          <w:p w14:paraId="3C67C0CE" w14:textId="4CBCCAA0" w:rsidR="001C06FA" w:rsidRPr="007E0F91" w:rsidRDefault="001C06FA" w:rsidP="001C06FA">
            <w:pPr>
              <w:jc w:val="center"/>
              <w:rPr>
                <w:ins w:id="35618" w:author="Στάθης Καπ" w:date="2023-03-09T06:32:00Z"/>
                <w:sz w:val="16"/>
                <w:szCs w:val="16"/>
              </w:rPr>
            </w:pPr>
            <w:ins w:id="35619" w:author="Στάθης Καπ" w:date="2023-03-09T06:33:00Z">
              <w:r>
                <w:rPr>
                  <w:rFonts w:ascii="Calibri" w:hAnsi="Calibri" w:cs="Calibri"/>
                  <w:color w:val="000000"/>
                  <w:sz w:val="16"/>
                  <w:szCs w:val="16"/>
                </w:rPr>
                <w:t>1712</w:t>
              </w:r>
            </w:ins>
          </w:p>
        </w:tc>
        <w:tc>
          <w:tcPr>
            <w:tcW w:w="708" w:type="dxa"/>
            <w:vAlign w:val="center"/>
          </w:tcPr>
          <w:p w14:paraId="735C66FD" w14:textId="7704CB31" w:rsidR="001C06FA" w:rsidRPr="007E0F91" w:rsidRDefault="001C06FA" w:rsidP="001C06FA">
            <w:pPr>
              <w:jc w:val="center"/>
              <w:rPr>
                <w:ins w:id="35620" w:author="Στάθης Καπ" w:date="2023-03-09T06:32:00Z"/>
                <w:sz w:val="16"/>
                <w:szCs w:val="16"/>
              </w:rPr>
            </w:pPr>
            <w:ins w:id="35621" w:author="Στάθης Καπ" w:date="2023-03-09T06:33:00Z">
              <w:r>
                <w:rPr>
                  <w:rFonts w:ascii="Calibri" w:hAnsi="Calibri" w:cstheme="minorHAnsi"/>
                  <w:color w:val="000000"/>
                  <w:sz w:val="16"/>
                  <w:szCs w:val="16"/>
                </w:rPr>
                <w:t>0.7</w:t>
              </w:r>
            </w:ins>
          </w:p>
        </w:tc>
        <w:tc>
          <w:tcPr>
            <w:tcW w:w="652" w:type="dxa"/>
            <w:tcBorders>
              <w:right w:val="single" w:sz="4" w:space="0" w:color="auto"/>
            </w:tcBorders>
            <w:vAlign w:val="center"/>
          </w:tcPr>
          <w:p w14:paraId="3AE7F50B" w14:textId="14DB5C8B" w:rsidR="001C06FA" w:rsidRPr="007E0F91" w:rsidRDefault="001C06FA" w:rsidP="001C06FA">
            <w:pPr>
              <w:jc w:val="center"/>
              <w:rPr>
                <w:ins w:id="35622" w:author="Στάθης Καπ" w:date="2023-03-09T06:32:00Z"/>
                <w:sz w:val="16"/>
                <w:szCs w:val="16"/>
              </w:rPr>
            </w:pPr>
            <w:ins w:id="35623" w:author="Στάθης Καπ" w:date="2023-03-09T06:33:00Z">
              <w:r>
                <w:rPr>
                  <w:rFonts w:ascii="Calibri" w:hAnsi="Calibri" w:cs="Calibri"/>
                  <w:color w:val="000000"/>
                  <w:sz w:val="16"/>
                  <w:szCs w:val="16"/>
                </w:rPr>
                <w:t>0.251</w:t>
              </w:r>
            </w:ins>
          </w:p>
        </w:tc>
        <w:tc>
          <w:tcPr>
            <w:tcW w:w="453" w:type="dxa"/>
            <w:tcBorders>
              <w:left w:val="single" w:sz="4" w:space="0" w:color="auto"/>
            </w:tcBorders>
            <w:vAlign w:val="center"/>
          </w:tcPr>
          <w:p w14:paraId="6FB067A8" w14:textId="5EB6758B" w:rsidR="001C06FA" w:rsidRPr="007E0F91" w:rsidRDefault="001C06FA" w:rsidP="001C06FA">
            <w:pPr>
              <w:jc w:val="center"/>
              <w:rPr>
                <w:ins w:id="35624" w:author="Στάθης Καπ" w:date="2023-03-09T06:32:00Z"/>
                <w:sz w:val="16"/>
                <w:szCs w:val="16"/>
              </w:rPr>
            </w:pPr>
            <w:ins w:id="35625" w:author="Στάθης Καπ" w:date="2023-03-09T06:33:00Z">
              <w:r>
                <w:rPr>
                  <w:rFonts w:ascii="Calibri" w:hAnsi="Calibri" w:cs="Calibri"/>
                  <w:color w:val="000000"/>
                  <w:sz w:val="16"/>
                  <w:szCs w:val="16"/>
                </w:rPr>
                <w:t>1712</w:t>
              </w:r>
            </w:ins>
          </w:p>
        </w:tc>
        <w:tc>
          <w:tcPr>
            <w:tcW w:w="454" w:type="dxa"/>
            <w:vAlign w:val="center"/>
          </w:tcPr>
          <w:p w14:paraId="5D858EDE" w14:textId="07A84862" w:rsidR="001C06FA" w:rsidRPr="007E0F91" w:rsidRDefault="001C06FA" w:rsidP="001C06FA">
            <w:pPr>
              <w:jc w:val="center"/>
              <w:rPr>
                <w:ins w:id="35626" w:author="Στάθης Καπ" w:date="2023-03-09T06:32:00Z"/>
                <w:sz w:val="16"/>
                <w:szCs w:val="16"/>
              </w:rPr>
            </w:pPr>
            <w:ins w:id="35627" w:author="Στάθης Καπ" w:date="2023-03-09T06:34:00Z">
              <w:r>
                <w:rPr>
                  <w:rFonts w:ascii="Calibri" w:hAnsi="Calibri" w:cstheme="minorHAnsi"/>
                  <w:color w:val="000000"/>
                  <w:sz w:val="16"/>
                  <w:szCs w:val="16"/>
                </w:rPr>
                <w:t>0</w:t>
              </w:r>
            </w:ins>
          </w:p>
        </w:tc>
        <w:tc>
          <w:tcPr>
            <w:tcW w:w="454" w:type="dxa"/>
            <w:vAlign w:val="center"/>
          </w:tcPr>
          <w:p w14:paraId="67C6B7C8" w14:textId="1FA07075" w:rsidR="001C06FA" w:rsidRPr="007E0F91" w:rsidRDefault="001C06FA" w:rsidP="001C06FA">
            <w:pPr>
              <w:jc w:val="center"/>
              <w:rPr>
                <w:ins w:id="35628" w:author="Στάθης Καπ" w:date="2023-03-09T06:32:00Z"/>
                <w:sz w:val="16"/>
                <w:szCs w:val="16"/>
              </w:rPr>
            </w:pPr>
            <w:ins w:id="35629" w:author="Στάθης Καπ" w:date="2023-03-09T06:3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77777777" w:rsidR="001C06FA" w:rsidRPr="007E0F91" w:rsidRDefault="001C06FA" w:rsidP="001C06FA">
            <w:pPr>
              <w:jc w:val="center"/>
              <w:rPr>
                <w:ins w:id="35630" w:author="Στάθης Καπ" w:date="2023-03-09T06:32:00Z"/>
                <w:sz w:val="16"/>
                <w:szCs w:val="16"/>
              </w:rPr>
            </w:pPr>
          </w:p>
        </w:tc>
        <w:tc>
          <w:tcPr>
            <w:tcW w:w="453" w:type="dxa"/>
            <w:tcBorders>
              <w:left w:val="single" w:sz="4" w:space="0" w:color="auto"/>
            </w:tcBorders>
            <w:vAlign w:val="center"/>
          </w:tcPr>
          <w:p w14:paraId="1275BF36" w14:textId="1EF74956" w:rsidR="001C06FA" w:rsidRPr="007E0F91" w:rsidRDefault="001C06FA" w:rsidP="001C06FA">
            <w:pPr>
              <w:jc w:val="center"/>
              <w:rPr>
                <w:ins w:id="35631" w:author="Στάθης Καπ" w:date="2023-03-09T06:32:00Z"/>
                <w:sz w:val="16"/>
                <w:szCs w:val="16"/>
              </w:rPr>
            </w:pPr>
            <w:ins w:id="35632" w:author="Στάθης Καπ" w:date="2023-03-09T06:34:00Z">
              <w:r>
                <w:rPr>
                  <w:rFonts w:ascii="Calibri" w:hAnsi="Calibri" w:cs="Calibri"/>
                  <w:color w:val="000000"/>
                  <w:sz w:val="16"/>
                  <w:szCs w:val="16"/>
                </w:rPr>
                <w:t>1709</w:t>
              </w:r>
            </w:ins>
          </w:p>
        </w:tc>
        <w:tc>
          <w:tcPr>
            <w:tcW w:w="454" w:type="dxa"/>
            <w:vAlign w:val="center"/>
          </w:tcPr>
          <w:p w14:paraId="4A3532F7" w14:textId="31B900A1" w:rsidR="001C06FA" w:rsidRPr="007E0F91" w:rsidRDefault="001C06FA" w:rsidP="001C06FA">
            <w:pPr>
              <w:jc w:val="center"/>
              <w:rPr>
                <w:ins w:id="35633" w:author="Στάθης Καπ" w:date="2023-03-09T06:32:00Z"/>
                <w:sz w:val="16"/>
                <w:szCs w:val="16"/>
              </w:rPr>
            </w:pPr>
            <w:ins w:id="35634" w:author="Στάθης Καπ" w:date="2023-03-09T06:34:00Z">
              <w:r>
                <w:rPr>
                  <w:rFonts w:ascii="Calibri" w:hAnsi="Calibri" w:cstheme="minorHAnsi"/>
                  <w:color w:val="000000"/>
                  <w:sz w:val="16"/>
                  <w:szCs w:val="16"/>
                </w:rPr>
                <w:t>0.18</w:t>
              </w:r>
            </w:ins>
          </w:p>
        </w:tc>
        <w:tc>
          <w:tcPr>
            <w:tcW w:w="454" w:type="dxa"/>
            <w:vAlign w:val="center"/>
          </w:tcPr>
          <w:p w14:paraId="75F0F7FB" w14:textId="29FA930D" w:rsidR="001C06FA" w:rsidRPr="007E0F91" w:rsidRDefault="001C06FA" w:rsidP="001C06FA">
            <w:pPr>
              <w:jc w:val="center"/>
              <w:rPr>
                <w:ins w:id="35635" w:author="Στάθης Καπ" w:date="2023-03-09T06:32:00Z"/>
                <w:sz w:val="16"/>
                <w:szCs w:val="16"/>
              </w:rPr>
            </w:pPr>
            <w:ins w:id="35636" w:author="Στάθης Καπ" w:date="2023-03-09T06:34:00Z">
              <w:r>
                <w:rPr>
                  <w:rFonts w:ascii="Calibri" w:hAnsi="Calibri" w:cs="Calibri"/>
                  <w:color w:val="000000"/>
                  <w:sz w:val="16"/>
                  <w:szCs w:val="16"/>
                </w:rPr>
                <w:t>0.326</w:t>
              </w:r>
            </w:ins>
          </w:p>
        </w:tc>
        <w:tc>
          <w:tcPr>
            <w:tcW w:w="454" w:type="dxa"/>
            <w:tcBorders>
              <w:right w:val="single" w:sz="4" w:space="0" w:color="auto"/>
            </w:tcBorders>
            <w:vAlign w:val="center"/>
          </w:tcPr>
          <w:p w14:paraId="3866589D" w14:textId="77777777" w:rsidR="001C06FA" w:rsidRPr="007E0F91" w:rsidRDefault="001C06FA" w:rsidP="001C06FA">
            <w:pPr>
              <w:jc w:val="center"/>
              <w:rPr>
                <w:ins w:id="35637" w:author="Στάθης Καπ" w:date="2023-03-09T06:32:00Z"/>
                <w:sz w:val="16"/>
                <w:szCs w:val="16"/>
              </w:rPr>
            </w:pPr>
          </w:p>
        </w:tc>
        <w:tc>
          <w:tcPr>
            <w:tcW w:w="453" w:type="dxa"/>
            <w:tcBorders>
              <w:left w:val="single" w:sz="4" w:space="0" w:color="auto"/>
            </w:tcBorders>
            <w:vAlign w:val="center"/>
          </w:tcPr>
          <w:p w14:paraId="49623F66" w14:textId="2C187D76" w:rsidR="001C06FA" w:rsidRPr="007E0F91" w:rsidRDefault="001C06FA" w:rsidP="001C06FA">
            <w:pPr>
              <w:jc w:val="center"/>
              <w:rPr>
                <w:ins w:id="35638" w:author="Στάθης Καπ" w:date="2023-03-09T06:32:00Z"/>
                <w:sz w:val="16"/>
                <w:szCs w:val="16"/>
              </w:rPr>
            </w:pPr>
            <w:ins w:id="35639" w:author="Στάθης Καπ" w:date="2023-03-09T06:35:00Z">
              <w:r>
                <w:rPr>
                  <w:rFonts w:ascii="Calibri" w:hAnsi="Calibri" w:cs="Calibri"/>
                  <w:color w:val="000000"/>
                  <w:sz w:val="16"/>
                  <w:szCs w:val="16"/>
                </w:rPr>
                <w:t>1689</w:t>
              </w:r>
            </w:ins>
          </w:p>
        </w:tc>
        <w:tc>
          <w:tcPr>
            <w:tcW w:w="454" w:type="dxa"/>
            <w:vAlign w:val="center"/>
          </w:tcPr>
          <w:p w14:paraId="59270704" w14:textId="2B723814" w:rsidR="001C06FA" w:rsidRPr="007E0F91" w:rsidRDefault="001C06FA" w:rsidP="001C06FA">
            <w:pPr>
              <w:jc w:val="center"/>
              <w:rPr>
                <w:ins w:id="35640" w:author="Στάθης Καπ" w:date="2023-03-09T06:32:00Z"/>
                <w:sz w:val="16"/>
                <w:szCs w:val="16"/>
              </w:rPr>
            </w:pPr>
            <w:ins w:id="35641" w:author="Στάθης Καπ" w:date="2023-03-09T06:35:00Z">
              <w:r>
                <w:rPr>
                  <w:rFonts w:ascii="Calibri" w:hAnsi="Calibri" w:cstheme="minorHAnsi"/>
                  <w:color w:val="000000"/>
                  <w:sz w:val="16"/>
                  <w:szCs w:val="16"/>
                </w:rPr>
                <w:t>1.34</w:t>
              </w:r>
            </w:ins>
          </w:p>
        </w:tc>
        <w:tc>
          <w:tcPr>
            <w:tcW w:w="454" w:type="dxa"/>
            <w:vAlign w:val="center"/>
          </w:tcPr>
          <w:p w14:paraId="494511EC" w14:textId="11D17763" w:rsidR="001C06FA" w:rsidRPr="007E0F91" w:rsidRDefault="001C06FA" w:rsidP="001C06FA">
            <w:pPr>
              <w:jc w:val="center"/>
              <w:rPr>
                <w:ins w:id="35642" w:author="Στάθης Καπ" w:date="2023-03-09T06:32:00Z"/>
                <w:sz w:val="16"/>
                <w:szCs w:val="16"/>
              </w:rPr>
            </w:pPr>
            <w:ins w:id="35643" w:author="Στάθης Καπ" w:date="2023-03-09T06:35:00Z">
              <w:r>
                <w:rPr>
                  <w:rFonts w:ascii="Calibri" w:hAnsi="Calibri" w:cs="Calibri"/>
                  <w:color w:val="000000"/>
                  <w:sz w:val="16"/>
                  <w:szCs w:val="16"/>
                </w:rPr>
                <w:t>0.18</w:t>
              </w:r>
            </w:ins>
          </w:p>
        </w:tc>
        <w:tc>
          <w:tcPr>
            <w:tcW w:w="461" w:type="dxa"/>
            <w:tcBorders>
              <w:right w:val="single" w:sz="4" w:space="0" w:color="auto"/>
            </w:tcBorders>
            <w:vAlign w:val="center"/>
          </w:tcPr>
          <w:p w14:paraId="79CD7308" w14:textId="77777777" w:rsidR="001C06FA" w:rsidRPr="007E0F91" w:rsidRDefault="001C06FA" w:rsidP="001C06FA">
            <w:pPr>
              <w:jc w:val="center"/>
              <w:rPr>
                <w:ins w:id="35644" w:author="Στάθης Καπ" w:date="2023-03-09T06:32:00Z"/>
                <w:sz w:val="16"/>
                <w:szCs w:val="16"/>
              </w:rPr>
            </w:pPr>
          </w:p>
        </w:tc>
      </w:tr>
      <w:tr w:rsidR="001C06FA" w14:paraId="1FABE52A" w14:textId="77777777" w:rsidTr="009861B1">
        <w:trPr>
          <w:trHeight w:val="170"/>
          <w:jc w:val="center"/>
          <w:ins w:id="35645"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1C06FA" w:rsidRPr="009861B1" w:rsidRDefault="001C06FA" w:rsidP="001C06FA">
            <w:pPr>
              <w:jc w:val="center"/>
              <w:rPr>
                <w:ins w:id="35646" w:author="Στάθης Καπ" w:date="2023-03-09T06:32:00Z"/>
                <w:rFonts w:ascii="Calibri" w:hAnsi="Calibri" w:cs="Calibri"/>
                <w:color w:val="000000"/>
                <w:sz w:val="16"/>
                <w:szCs w:val="16"/>
              </w:rPr>
            </w:pPr>
            <w:ins w:id="35647"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354F7FA8" w:rsidR="001C06FA" w:rsidRPr="007E0F91" w:rsidRDefault="001C06FA" w:rsidP="001C06FA">
            <w:pPr>
              <w:jc w:val="center"/>
              <w:rPr>
                <w:ins w:id="35648" w:author="Στάθης Καπ" w:date="2023-03-09T06:32:00Z"/>
                <w:sz w:val="16"/>
                <w:szCs w:val="16"/>
              </w:rPr>
            </w:pPr>
            <w:ins w:id="35649" w:author="Στάθης Καπ" w:date="2023-03-09T06:32: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5E13017" w:rsidR="001C06FA" w:rsidRPr="007E0F91" w:rsidRDefault="001C06FA" w:rsidP="001C06FA">
            <w:pPr>
              <w:jc w:val="center"/>
              <w:rPr>
                <w:ins w:id="35650" w:author="Στάθης Καπ" w:date="2023-03-09T06:32:00Z"/>
                <w:sz w:val="16"/>
                <w:szCs w:val="16"/>
              </w:rPr>
            </w:pPr>
            <w:ins w:id="35651" w:author="Στάθης Καπ" w:date="2023-03-09T06:32: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01B647E0" w:rsidR="001C06FA" w:rsidRPr="007E0F91" w:rsidRDefault="001C06FA" w:rsidP="001C06FA">
            <w:pPr>
              <w:jc w:val="center"/>
              <w:rPr>
                <w:ins w:id="35652" w:author="Στάθης Καπ" w:date="2023-03-09T06:32:00Z"/>
                <w:sz w:val="16"/>
                <w:szCs w:val="16"/>
              </w:rPr>
            </w:pPr>
            <w:ins w:id="35653" w:author="Στάθης Καπ" w:date="2023-03-09T06:3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0DF41C2D" w:rsidR="001C06FA" w:rsidRPr="007E0F91" w:rsidRDefault="001C06FA" w:rsidP="001C06FA">
            <w:pPr>
              <w:jc w:val="center"/>
              <w:rPr>
                <w:ins w:id="35654" w:author="Στάθης Καπ" w:date="2023-03-09T06:32:00Z"/>
                <w:sz w:val="16"/>
                <w:szCs w:val="16"/>
              </w:rPr>
            </w:pPr>
            <w:ins w:id="35655" w:author="Στάθης Καπ" w:date="2023-03-09T06:33:00Z">
              <w:r>
                <w:rPr>
                  <w:rFonts w:ascii="Calibri" w:hAnsi="Calibri" w:cstheme="minorHAnsi"/>
                  <w:color w:val="000000"/>
                  <w:sz w:val="16"/>
                  <w:szCs w:val="16"/>
                </w:rPr>
                <w:t>0</w:t>
              </w:r>
            </w:ins>
          </w:p>
        </w:tc>
        <w:tc>
          <w:tcPr>
            <w:tcW w:w="652" w:type="dxa"/>
            <w:tcBorders>
              <w:bottom w:val="single" w:sz="4" w:space="0" w:color="auto"/>
              <w:right w:val="single" w:sz="4" w:space="0" w:color="auto"/>
            </w:tcBorders>
            <w:vAlign w:val="center"/>
          </w:tcPr>
          <w:p w14:paraId="5BD0D56B" w14:textId="3E7A0EB9" w:rsidR="001C06FA" w:rsidRPr="007E0F91" w:rsidRDefault="001C06FA" w:rsidP="001C06FA">
            <w:pPr>
              <w:jc w:val="center"/>
              <w:rPr>
                <w:ins w:id="35656" w:author="Στάθης Καπ" w:date="2023-03-09T06:32:00Z"/>
                <w:sz w:val="16"/>
                <w:szCs w:val="16"/>
              </w:rPr>
            </w:pPr>
            <w:ins w:id="35657" w:author="Στάθης Καπ" w:date="2023-03-09T06:3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18C83C4D" w:rsidR="001C06FA" w:rsidRPr="007E0F91" w:rsidRDefault="001C06FA" w:rsidP="001C06FA">
            <w:pPr>
              <w:jc w:val="center"/>
              <w:rPr>
                <w:ins w:id="35658" w:author="Στάθης Καπ" w:date="2023-03-09T06:32:00Z"/>
                <w:sz w:val="16"/>
                <w:szCs w:val="16"/>
              </w:rPr>
            </w:pPr>
            <w:ins w:id="35659" w:author="Στάθης Καπ" w:date="2023-03-09T06:3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5DED7AE4" w:rsidR="001C06FA" w:rsidRPr="007E0F91" w:rsidRDefault="001C06FA" w:rsidP="001C06FA">
            <w:pPr>
              <w:jc w:val="center"/>
              <w:rPr>
                <w:ins w:id="35660" w:author="Στάθης Καπ" w:date="2023-03-09T06:32:00Z"/>
                <w:sz w:val="16"/>
                <w:szCs w:val="16"/>
              </w:rPr>
            </w:pPr>
            <w:ins w:id="35661" w:author="Στάθης Καπ" w:date="2023-03-09T06:34:00Z">
              <w:r>
                <w:rPr>
                  <w:rFonts w:ascii="Calibri" w:hAnsi="Calibri" w:cstheme="minorHAnsi"/>
                  <w:color w:val="000000"/>
                  <w:sz w:val="16"/>
                  <w:szCs w:val="16"/>
                </w:rPr>
                <w:t>0</w:t>
              </w:r>
            </w:ins>
          </w:p>
        </w:tc>
        <w:tc>
          <w:tcPr>
            <w:tcW w:w="454" w:type="dxa"/>
            <w:tcBorders>
              <w:bottom w:val="single" w:sz="4" w:space="0" w:color="auto"/>
            </w:tcBorders>
            <w:vAlign w:val="center"/>
          </w:tcPr>
          <w:p w14:paraId="031A5719" w14:textId="6906FB43" w:rsidR="001C06FA" w:rsidRPr="007E0F91" w:rsidRDefault="001C06FA" w:rsidP="001C06FA">
            <w:pPr>
              <w:jc w:val="center"/>
              <w:rPr>
                <w:ins w:id="35662" w:author="Στάθης Καπ" w:date="2023-03-09T06:32:00Z"/>
                <w:sz w:val="16"/>
                <w:szCs w:val="16"/>
              </w:rPr>
            </w:pPr>
            <w:ins w:id="35663" w:author="Στάθης Καπ" w:date="2023-03-09T06:3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77777777" w:rsidR="001C06FA" w:rsidRPr="007E0F91" w:rsidRDefault="001C06FA" w:rsidP="001C06FA">
            <w:pPr>
              <w:jc w:val="center"/>
              <w:rPr>
                <w:ins w:id="35664" w:author="Στάθης Καπ" w:date="2023-03-09T06:32:00Z"/>
                <w:sz w:val="16"/>
                <w:szCs w:val="16"/>
              </w:rPr>
            </w:pPr>
          </w:p>
        </w:tc>
        <w:tc>
          <w:tcPr>
            <w:tcW w:w="453" w:type="dxa"/>
            <w:tcBorders>
              <w:left w:val="single" w:sz="4" w:space="0" w:color="auto"/>
              <w:bottom w:val="single" w:sz="4" w:space="0" w:color="auto"/>
            </w:tcBorders>
            <w:vAlign w:val="center"/>
          </w:tcPr>
          <w:p w14:paraId="2C5E33B6" w14:textId="0FC52084" w:rsidR="001C06FA" w:rsidRPr="007E0F91" w:rsidRDefault="001C06FA" w:rsidP="001C06FA">
            <w:pPr>
              <w:jc w:val="center"/>
              <w:rPr>
                <w:ins w:id="35665" w:author="Στάθης Καπ" w:date="2023-03-09T06:32:00Z"/>
                <w:sz w:val="16"/>
                <w:szCs w:val="16"/>
              </w:rPr>
            </w:pPr>
            <w:ins w:id="35666" w:author="Στάθης Καπ" w:date="2023-03-09T06:34: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2159EB7E" w:rsidR="001C06FA" w:rsidRPr="007E0F91" w:rsidRDefault="001C06FA" w:rsidP="001C06FA">
            <w:pPr>
              <w:jc w:val="center"/>
              <w:rPr>
                <w:ins w:id="35667" w:author="Στάθης Καπ" w:date="2023-03-09T06:32:00Z"/>
                <w:sz w:val="16"/>
                <w:szCs w:val="16"/>
              </w:rPr>
            </w:pPr>
            <w:ins w:id="35668" w:author="Στάθης Καπ" w:date="2023-03-09T06:34:00Z">
              <w:r>
                <w:rPr>
                  <w:rFonts w:ascii="Calibri" w:hAnsi="Calibri" w:cstheme="minorHAnsi"/>
                  <w:color w:val="000000"/>
                  <w:sz w:val="16"/>
                  <w:szCs w:val="16"/>
                </w:rPr>
                <w:t>0</w:t>
              </w:r>
            </w:ins>
          </w:p>
        </w:tc>
        <w:tc>
          <w:tcPr>
            <w:tcW w:w="454" w:type="dxa"/>
            <w:tcBorders>
              <w:bottom w:val="single" w:sz="4" w:space="0" w:color="auto"/>
            </w:tcBorders>
            <w:vAlign w:val="center"/>
          </w:tcPr>
          <w:p w14:paraId="59249765" w14:textId="0CE82361" w:rsidR="001C06FA" w:rsidRPr="007E0F91" w:rsidRDefault="001C06FA" w:rsidP="001C06FA">
            <w:pPr>
              <w:jc w:val="center"/>
              <w:rPr>
                <w:ins w:id="35669" w:author="Στάθης Καπ" w:date="2023-03-09T06:32:00Z"/>
                <w:sz w:val="16"/>
                <w:szCs w:val="16"/>
              </w:rPr>
            </w:pPr>
            <w:ins w:id="35670" w:author="Στάθης Καπ" w:date="2023-03-09T06:34: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77777777" w:rsidR="001C06FA" w:rsidRPr="007E0F91" w:rsidRDefault="001C06FA" w:rsidP="001C06FA">
            <w:pPr>
              <w:jc w:val="center"/>
              <w:rPr>
                <w:ins w:id="35671" w:author="Στάθης Καπ" w:date="2023-03-09T06:32:00Z"/>
                <w:sz w:val="16"/>
                <w:szCs w:val="16"/>
              </w:rPr>
            </w:pPr>
          </w:p>
        </w:tc>
        <w:tc>
          <w:tcPr>
            <w:tcW w:w="453" w:type="dxa"/>
            <w:tcBorders>
              <w:left w:val="single" w:sz="4" w:space="0" w:color="auto"/>
              <w:bottom w:val="single" w:sz="4" w:space="0" w:color="auto"/>
            </w:tcBorders>
            <w:vAlign w:val="center"/>
          </w:tcPr>
          <w:p w14:paraId="46DDA316" w14:textId="4291E3D8" w:rsidR="001C06FA" w:rsidRPr="007E0F91" w:rsidRDefault="001C06FA" w:rsidP="001C06FA">
            <w:pPr>
              <w:jc w:val="center"/>
              <w:rPr>
                <w:ins w:id="35672" w:author="Στάθης Καπ" w:date="2023-03-09T06:32:00Z"/>
                <w:sz w:val="16"/>
                <w:szCs w:val="16"/>
              </w:rPr>
            </w:pPr>
            <w:ins w:id="35673" w:author="Στάθης Καπ" w:date="2023-03-09T06:35: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57DE1D2C" w:rsidR="001C06FA" w:rsidRPr="007E0F91" w:rsidRDefault="001C06FA" w:rsidP="001C06FA">
            <w:pPr>
              <w:jc w:val="center"/>
              <w:rPr>
                <w:ins w:id="35674" w:author="Στάθης Καπ" w:date="2023-03-09T06:32:00Z"/>
                <w:sz w:val="16"/>
                <w:szCs w:val="16"/>
              </w:rPr>
            </w:pPr>
            <w:ins w:id="35675" w:author="Στάθης Καπ" w:date="2023-03-09T06:35:00Z">
              <w:r>
                <w:rPr>
                  <w:rFonts w:ascii="Calibri" w:hAnsi="Calibri" w:cstheme="minorHAnsi"/>
                  <w:color w:val="000000"/>
                  <w:sz w:val="16"/>
                  <w:szCs w:val="16"/>
                </w:rPr>
                <w:t>0</w:t>
              </w:r>
            </w:ins>
          </w:p>
        </w:tc>
        <w:tc>
          <w:tcPr>
            <w:tcW w:w="454" w:type="dxa"/>
            <w:tcBorders>
              <w:bottom w:val="single" w:sz="4" w:space="0" w:color="auto"/>
            </w:tcBorders>
            <w:vAlign w:val="center"/>
          </w:tcPr>
          <w:p w14:paraId="3715325D" w14:textId="2BDDCC29" w:rsidR="001C06FA" w:rsidRPr="007E0F91" w:rsidRDefault="001C06FA" w:rsidP="001C06FA">
            <w:pPr>
              <w:jc w:val="center"/>
              <w:rPr>
                <w:ins w:id="35676" w:author="Στάθης Καπ" w:date="2023-03-09T06:32:00Z"/>
                <w:sz w:val="16"/>
                <w:szCs w:val="16"/>
              </w:rPr>
            </w:pPr>
            <w:ins w:id="35677" w:author="Στάθης Καπ" w:date="2023-03-09T06:35: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77777777" w:rsidR="001C06FA" w:rsidRPr="007E0F91" w:rsidRDefault="001C06FA" w:rsidP="001C06FA">
            <w:pPr>
              <w:jc w:val="center"/>
              <w:rPr>
                <w:ins w:id="35678" w:author="Στάθης Καπ" w:date="2023-03-09T06:32:00Z"/>
                <w:sz w:val="16"/>
                <w:szCs w:val="16"/>
              </w:rPr>
            </w:pPr>
          </w:p>
        </w:tc>
      </w:tr>
    </w:tbl>
    <w:p w14:paraId="443BB324" w14:textId="77777777" w:rsidR="001C06FA" w:rsidRPr="001C06FA" w:rsidRDefault="001C06FA" w:rsidP="001C06FA">
      <w:pPr>
        <w:rPr>
          <w:ins w:id="35679" w:author="Στάθης Καπ" w:date="2023-03-03T04:07:00Z"/>
        </w:rPr>
        <w:pPrChange w:id="35680" w:author="Στάθης Καπ" w:date="2023-03-09T06:32:00Z">
          <w:pPr>
            <w:pStyle w:val="Caption"/>
            <w:keepNext/>
          </w:pPr>
        </w:pPrChange>
      </w:pPr>
    </w:p>
    <w:p w14:paraId="4329368A" w14:textId="3A6CE24B" w:rsidR="00F665AE" w:rsidRDefault="00F665AE">
      <w:pPr>
        <w:pStyle w:val="Caption"/>
        <w:keepNext/>
        <w:spacing w:after="0"/>
        <w:rPr>
          <w:ins w:id="35681" w:author="Στάθης Καπ" w:date="2023-03-03T04:02:00Z"/>
        </w:rPr>
        <w:pPrChange w:id="35682" w:author="Στάθης Καπ" w:date="2023-03-03T04:34:00Z">
          <w:pPr/>
        </w:pPrChange>
      </w:pPr>
      <w:ins w:id="35683" w:author="Στάθης Καπ" w:date="2023-03-03T04:02:00Z">
        <w:r>
          <w:t xml:space="preserve">Πίνακας </w:t>
        </w:r>
      </w:ins>
      <w:ins w:id="35684" w:author="Στάθης Καπ" w:date="2023-03-09T06:41:00Z">
        <w:r w:rsidR="00C36EAC">
          <w:fldChar w:fldCharType="begin"/>
        </w:r>
        <w:r w:rsidR="00C36EAC">
          <w:instrText xml:space="preserve"> STYLEREF 1 \s </w:instrText>
        </w:r>
      </w:ins>
      <w:r w:rsidR="00C36EAC">
        <w:fldChar w:fldCharType="separate"/>
      </w:r>
      <w:r w:rsidR="00C36EAC">
        <w:rPr>
          <w:noProof/>
        </w:rPr>
        <w:t>5</w:t>
      </w:r>
      <w:ins w:id="35685" w:author="Στάθης Καπ" w:date="2023-03-09T06:41:00Z">
        <w:r w:rsidR="00C36EAC">
          <w:fldChar w:fldCharType="end"/>
        </w:r>
        <w:r w:rsidR="00C36EAC">
          <w:noBreakHyphen/>
        </w:r>
        <w:r w:rsidR="00C36EAC">
          <w:fldChar w:fldCharType="begin"/>
        </w:r>
        <w:r w:rsidR="00C36EAC">
          <w:instrText xml:space="preserve"> SEQ Πίνακας \* ARABIC \s 1 </w:instrText>
        </w:r>
      </w:ins>
      <w:r w:rsidR="00C36EAC">
        <w:fldChar w:fldCharType="separate"/>
      </w:r>
      <w:ins w:id="35686" w:author="Στάθης Καπ" w:date="2023-03-09T06:41:00Z">
        <w:r w:rsidR="00C36EAC">
          <w:rPr>
            <w:noProof/>
          </w:rPr>
          <w:t>15</w:t>
        </w:r>
        <w:r w:rsidR="00C36EAC">
          <w:fldChar w:fldCharType="end"/>
        </w:r>
      </w:ins>
      <w:ins w:id="35687" w:author="Στάθης Καπ" w:date="2023-03-03T04:02:00Z">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3568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35689"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35690"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35691" w:author="Στάθης Καπ" w:date="2023-03-03T04:01:00Z"/>
                <w:rFonts w:cstheme="minorHAnsi"/>
                <w:sz w:val="16"/>
                <w:szCs w:val="16"/>
              </w:rPr>
            </w:pPr>
            <w:ins w:id="35692"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35693" w:author="Στάθης Καπ" w:date="2023-03-03T04:01:00Z"/>
                <w:rFonts w:cstheme="minorHAnsi"/>
                <w:sz w:val="16"/>
                <w:szCs w:val="16"/>
              </w:rPr>
            </w:pPr>
            <w:ins w:id="35694"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35695" w:author="Στάθης Καπ" w:date="2023-03-03T04:01:00Z"/>
                <w:rFonts w:cstheme="minorHAnsi"/>
                <w:sz w:val="16"/>
                <w:szCs w:val="16"/>
              </w:rPr>
            </w:pPr>
            <w:ins w:id="35696"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35697" w:author="Στάθης Καπ" w:date="2023-03-03T04:01:00Z"/>
                <w:rFonts w:cstheme="minorHAnsi"/>
                <w:sz w:val="16"/>
                <w:szCs w:val="16"/>
              </w:rPr>
            </w:pPr>
            <w:ins w:id="35698"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35699" w:author="Στάθης Καπ" w:date="2023-03-03T04:01:00Z"/>
                <w:rFonts w:cstheme="minorHAnsi"/>
                <w:sz w:val="16"/>
                <w:szCs w:val="16"/>
              </w:rPr>
            </w:pPr>
            <w:ins w:id="35700"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35701" w:author="Στάθης Καπ" w:date="2023-03-03T04:01:00Z"/>
                <w:rFonts w:cstheme="minorHAnsi"/>
                <w:sz w:val="16"/>
                <w:szCs w:val="16"/>
              </w:rPr>
            </w:pPr>
            <w:ins w:id="35702"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3570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704"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35705"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35706" w:author="Στάθης Καπ" w:date="2023-03-03T04:01:00Z"/>
                <w:sz w:val="16"/>
                <w:szCs w:val="16"/>
              </w:rPr>
            </w:pPr>
            <w:ins w:id="35707"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35708"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35709" w:author="Στάθης Καπ" w:date="2023-03-03T04:01:00Z"/>
                <w:rFonts w:cstheme="minorHAnsi"/>
                <w:sz w:val="16"/>
                <w:szCs w:val="16"/>
              </w:rPr>
            </w:pPr>
            <w:ins w:id="35710"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35711"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35712" w:author="Στάθης Καπ" w:date="2023-03-03T04:01:00Z"/>
                <w:rFonts w:cstheme="minorHAnsi"/>
                <w:sz w:val="16"/>
                <w:szCs w:val="16"/>
              </w:rPr>
            </w:pPr>
            <w:ins w:id="35713"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35714"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35715" w:author="Στάθης Καπ" w:date="2023-03-03T04:01:00Z"/>
                <w:rFonts w:cstheme="minorHAnsi"/>
                <w:sz w:val="16"/>
                <w:szCs w:val="16"/>
              </w:rPr>
            </w:pPr>
            <w:ins w:id="35716"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35717"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35718" w:author="Στάθης Καπ" w:date="2023-03-03T04:01:00Z"/>
                <w:rFonts w:cstheme="minorHAnsi"/>
                <w:sz w:val="16"/>
                <w:szCs w:val="16"/>
              </w:rPr>
            </w:pPr>
            <w:ins w:id="35719"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35720"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35721" w:author="Στάθης Καπ" w:date="2023-03-03T04:01:00Z"/>
                <w:rFonts w:cstheme="minorHAnsi"/>
                <w:sz w:val="16"/>
                <w:szCs w:val="16"/>
              </w:rPr>
            </w:pPr>
            <w:ins w:id="3572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35723"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35724" w:author="Στάθης Καπ" w:date="2023-03-03T04:01:00Z"/>
                <w:rFonts w:cstheme="minorHAnsi"/>
                <w:sz w:val="16"/>
                <w:szCs w:val="16"/>
              </w:rPr>
            </w:pPr>
            <w:ins w:id="35725"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35726"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35727" w:author="Στάθης Καπ" w:date="2023-03-03T04:01:00Z"/>
                <w:rFonts w:cstheme="minorHAnsi"/>
                <w:sz w:val="16"/>
                <w:szCs w:val="16"/>
              </w:rPr>
            </w:pPr>
            <w:ins w:id="35728"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35729"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35730" w:author="Στάθης Καπ" w:date="2023-03-03T04:01:00Z"/>
                <w:rFonts w:cstheme="minorHAnsi"/>
                <w:sz w:val="16"/>
                <w:szCs w:val="16"/>
              </w:rPr>
            </w:pPr>
            <w:ins w:id="35731"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35732"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35733" w:author="Στάθης Καπ" w:date="2023-03-03T04:01:00Z"/>
                <w:rFonts w:cstheme="minorHAnsi"/>
                <w:sz w:val="16"/>
                <w:szCs w:val="16"/>
              </w:rPr>
            </w:pPr>
            <w:ins w:id="35734"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35735"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35736" w:author="Στάθης Καπ" w:date="2023-03-03T04:01:00Z"/>
                <w:rFonts w:cstheme="minorHAnsi"/>
                <w:sz w:val="16"/>
                <w:szCs w:val="16"/>
              </w:rPr>
            </w:pPr>
            <w:ins w:id="35737"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35738"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35739" w:author="Στάθης Καπ" w:date="2023-03-03T04:01:00Z"/>
                <w:rFonts w:cstheme="minorHAnsi"/>
                <w:sz w:val="16"/>
                <w:szCs w:val="16"/>
              </w:rPr>
            </w:pPr>
            <w:ins w:id="35740"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35741"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35742" w:author="Στάθης Καπ" w:date="2023-03-03T04:01:00Z"/>
                <w:rFonts w:cstheme="minorHAnsi"/>
                <w:sz w:val="16"/>
                <w:szCs w:val="16"/>
              </w:rPr>
            </w:pPr>
            <w:ins w:id="35743"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35744"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35745" w:author="Στάθης Καπ" w:date="2023-03-03T04:01:00Z"/>
                <w:rFonts w:cstheme="minorHAnsi"/>
                <w:sz w:val="16"/>
                <w:szCs w:val="16"/>
              </w:rPr>
            </w:pPr>
            <w:ins w:id="35746"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35747"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35748" w:author="Στάθης Καπ" w:date="2023-03-03T04:01:00Z"/>
                <w:rFonts w:cstheme="minorHAnsi"/>
                <w:sz w:val="16"/>
                <w:szCs w:val="16"/>
              </w:rPr>
            </w:pPr>
            <w:ins w:id="35749" w:author="Στάθης Καπ" w:date="2023-03-03T04:01:00Z">
              <w:r w:rsidRPr="009748F7">
                <w:rPr>
                  <w:rFonts w:cstheme="minorHAnsi"/>
                  <w:sz w:val="16"/>
                  <w:szCs w:val="16"/>
                </w:rPr>
                <w:t>Gap (%) S=1</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3575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751" w:author="Στάθης Καπ" w:date="2023-03-03T04:01:00Z"/>
        </w:trPr>
        <w:tc>
          <w:tcPr>
            <w:tcW w:w="515" w:type="dxa"/>
            <w:tcBorders>
              <w:top w:val="nil"/>
              <w:bottom w:val="nil"/>
              <w:right w:val="single" w:sz="4" w:space="0" w:color="auto"/>
            </w:tcBorders>
            <w:shd w:val="clear" w:color="auto" w:fill="E7E6E6" w:themeFill="background2"/>
            <w:vAlign w:val="bottom"/>
            <w:tcPrChange w:id="35752" w:author="Στάθης Καπ" w:date="2023-03-03T06:27:00Z">
              <w:tcPr>
                <w:tcW w:w="515" w:type="dxa"/>
                <w:vAlign w:val="bottom"/>
              </w:tcPr>
            </w:tcPrChange>
          </w:tcPr>
          <w:p w14:paraId="44F138C9" w14:textId="55C88998" w:rsidR="00C87CFE" w:rsidRPr="00CD1347" w:rsidRDefault="00C87CFE" w:rsidP="00C87CFE">
            <w:pPr>
              <w:jc w:val="center"/>
              <w:rPr>
                <w:ins w:id="35753" w:author="Στάθης Καπ" w:date="2023-03-03T04:01:00Z"/>
                <w:sz w:val="16"/>
                <w:szCs w:val="16"/>
              </w:rPr>
            </w:pPr>
            <w:ins w:id="35754" w:author="Στάθης Καπ" w:date="2023-03-03T04:08:00Z">
              <w:r w:rsidRPr="00CD1347">
                <w:rPr>
                  <w:rFonts w:ascii="Calibri" w:hAnsi="Calibri" w:cs="Calibri"/>
                  <w:color w:val="000000"/>
                  <w:sz w:val="16"/>
                  <w:szCs w:val="16"/>
                  <w:rPrChange w:id="35755"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35756" w:author="Στάθης Καπ" w:date="2023-03-03T06:27:00Z">
              <w:tcPr>
                <w:tcW w:w="560" w:type="dxa"/>
                <w:vAlign w:val="center"/>
              </w:tcPr>
            </w:tcPrChange>
          </w:tcPr>
          <w:p w14:paraId="751C48EA" w14:textId="2A5B04A6" w:rsidR="00C87CFE" w:rsidRPr="00CD1347" w:rsidRDefault="00C87CFE" w:rsidP="00C87CFE">
            <w:pPr>
              <w:jc w:val="center"/>
              <w:rPr>
                <w:ins w:id="35757" w:author="Στάθης Καπ" w:date="2023-03-03T04:01:00Z"/>
                <w:rFonts w:cstheme="minorHAnsi"/>
                <w:sz w:val="16"/>
                <w:szCs w:val="16"/>
              </w:rPr>
            </w:pPr>
            <w:ins w:id="35758" w:author="Στάθης Καπ" w:date="2023-03-03T06:23:00Z">
              <w:r>
                <w:rPr>
                  <w:rFonts w:ascii="Calibri" w:hAnsi="Calibri" w:cs="Calibri"/>
                  <w:color w:val="000000"/>
                  <w:sz w:val="16"/>
                  <w:szCs w:val="16"/>
                </w:rPr>
                <w:t>1150</w:t>
              </w:r>
            </w:ins>
          </w:p>
        </w:tc>
        <w:tc>
          <w:tcPr>
            <w:tcW w:w="855" w:type="dxa"/>
            <w:vAlign w:val="center"/>
            <w:tcPrChange w:id="35759" w:author="Στάθης Καπ" w:date="2023-03-03T06:27:00Z">
              <w:tcPr>
                <w:tcW w:w="855" w:type="dxa"/>
                <w:vAlign w:val="center"/>
              </w:tcPr>
            </w:tcPrChange>
          </w:tcPr>
          <w:p w14:paraId="5926274D" w14:textId="7F51A42E" w:rsidR="00C87CFE" w:rsidRPr="00CD1347" w:rsidRDefault="00C87CFE" w:rsidP="00C87CFE">
            <w:pPr>
              <w:jc w:val="center"/>
              <w:rPr>
                <w:ins w:id="35760" w:author="Στάθης Καπ" w:date="2023-03-03T04:01:00Z"/>
                <w:rFonts w:cstheme="minorHAnsi"/>
                <w:sz w:val="16"/>
                <w:szCs w:val="16"/>
              </w:rPr>
            </w:pPr>
            <w:ins w:id="35761" w:author="Στάθης Καπ" w:date="2023-03-03T06:23:00Z">
              <w:r>
                <w:rPr>
                  <w:rFonts w:ascii="Calibri" w:hAnsi="Calibri" w:cs="Calibri"/>
                  <w:color w:val="000000"/>
                  <w:sz w:val="16"/>
                  <w:szCs w:val="16"/>
                </w:rPr>
                <w:t>1090</w:t>
              </w:r>
            </w:ins>
          </w:p>
        </w:tc>
        <w:tc>
          <w:tcPr>
            <w:tcW w:w="544" w:type="dxa"/>
            <w:vAlign w:val="center"/>
            <w:tcPrChange w:id="35762" w:author="Στάθης Καπ" w:date="2023-03-03T06:27:00Z">
              <w:tcPr>
                <w:tcW w:w="544" w:type="dxa"/>
                <w:vAlign w:val="center"/>
              </w:tcPr>
            </w:tcPrChange>
          </w:tcPr>
          <w:p w14:paraId="27BE9D33" w14:textId="7F66BB2B" w:rsidR="00C87CFE" w:rsidRPr="00CD1347" w:rsidRDefault="00C87CFE" w:rsidP="00C87CFE">
            <w:pPr>
              <w:jc w:val="center"/>
              <w:rPr>
                <w:ins w:id="35763" w:author="Στάθης Καπ" w:date="2023-03-03T04:01:00Z"/>
                <w:rFonts w:cstheme="minorHAnsi"/>
                <w:sz w:val="16"/>
                <w:szCs w:val="16"/>
              </w:rPr>
            </w:pPr>
            <w:ins w:id="35764" w:author="Στάθης Καπ" w:date="2023-03-03T06:23:00Z">
              <w:r>
                <w:rPr>
                  <w:rFonts w:ascii="Calibri" w:hAnsi="Calibri" w:cs="Calibri"/>
                  <w:color w:val="000000"/>
                  <w:sz w:val="16"/>
                  <w:szCs w:val="16"/>
                </w:rPr>
                <w:t>400</w:t>
              </w:r>
            </w:ins>
          </w:p>
        </w:tc>
        <w:tc>
          <w:tcPr>
            <w:tcW w:w="621" w:type="dxa"/>
            <w:vAlign w:val="center"/>
            <w:tcPrChange w:id="35765" w:author="Στάθης Καπ" w:date="2023-03-03T06:27:00Z">
              <w:tcPr>
                <w:tcW w:w="621" w:type="dxa"/>
                <w:vAlign w:val="center"/>
              </w:tcPr>
            </w:tcPrChange>
          </w:tcPr>
          <w:p w14:paraId="56A17A67" w14:textId="3830569C" w:rsidR="00C87CFE" w:rsidRPr="00CD1347" w:rsidRDefault="00C87CFE" w:rsidP="00C87CFE">
            <w:pPr>
              <w:jc w:val="center"/>
              <w:rPr>
                <w:ins w:id="35766" w:author="Στάθης Καπ" w:date="2023-03-03T04:01:00Z"/>
                <w:rFonts w:cstheme="minorHAnsi"/>
                <w:sz w:val="16"/>
                <w:szCs w:val="16"/>
              </w:rPr>
            </w:pPr>
            <w:ins w:id="35767" w:author="Στάθης Καπ" w:date="2023-03-03T06:23:00Z">
              <w:r>
                <w:rPr>
                  <w:rFonts w:ascii="Calibri" w:hAnsi="Calibri" w:cs="Calibri"/>
                  <w:color w:val="000000"/>
                  <w:sz w:val="16"/>
                  <w:szCs w:val="16"/>
                </w:rPr>
                <w:t>0.257</w:t>
              </w:r>
            </w:ins>
          </w:p>
        </w:tc>
        <w:tc>
          <w:tcPr>
            <w:tcW w:w="669" w:type="dxa"/>
            <w:vAlign w:val="center"/>
            <w:tcPrChange w:id="35768" w:author="Στάθης Καπ" w:date="2023-03-03T06:27:00Z">
              <w:tcPr>
                <w:tcW w:w="669" w:type="dxa"/>
                <w:vAlign w:val="center"/>
              </w:tcPr>
            </w:tcPrChange>
          </w:tcPr>
          <w:p w14:paraId="0BE1A932" w14:textId="31775EA9" w:rsidR="00C87CFE" w:rsidRPr="00CD1347" w:rsidRDefault="00C87CFE" w:rsidP="00C87CFE">
            <w:pPr>
              <w:jc w:val="center"/>
              <w:rPr>
                <w:ins w:id="35769" w:author="Στάθης Καπ" w:date="2023-03-03T04:01:00Z"/>
                <w:rFonts w:cstheme="minorHAnsi"/>
                <w:sz w:val="16"/>
                <w:szCs w:val="16"/>
              </w:rPr>
            </w:pPr>
            <w:ins w:id="35770" w:author="Στάθης Καπ" w:date="2023-03-03T06:23:00Z">
              <w:r>
                <w:rPr>
                  <w:rFonts w:ascii="Calibri" w:hAnsi="Calibri" w:cstheme="minorHAnsi"/>
                  <w:color w:val="000000"/>
                  <w:sz w:val="16"/>
                  <w:szCs w:val="16"/>
                </w:rPr>
                <w:t>65.22</w:t>
              </w:r>
            </w:ins>
          </w:p>
        </w:tc>
        <w:tc>
          <w:tcPr>
            <w:tcW w:w="543" w:type="dxa"/>
            <w:vAlign w:val="center"/>
            <w:tcPrChange w:id="35771" w:author="Στάθης Καπ" w:date="2023-03-03T06:27:00Z">
              <w:tcPr>
                <w:tcW w:w="543" w:type="dxa"/>
                <w:vAlign w:val="center"/>
              </w:tcPr>
            </w:tcPrChange>
          </w:tcPr>
          <w:p w14:paraId="6B24AC97" w14:textId="3C732E73" w:rsidR="00C87CFE" w:rsidRPr="00CD1347" w:rsidRDefault="00C87CFE" w:rsidP="00C87CFE">
            <w:pPr>
              <w:jc w:val="center"/>
              <w:rPr>
                <w:ins w:id="35772" w:author="Στάθης Καπ" w:date="2023-03-03T04:01:00Z"/>
                <w:rFonts w:cstheme="minorHAnsi"/>
                <w:sz w:val="16"/>
                <w:szCs w:val="16"/>
              </w:rPr>
            </w:pPr>
            <w:ins w:id="35773" w:author="Στάθης Καπ" w:date="2023-03-03T06:23:00Z">
              <w:r>
                <w:rPr>
                  <w:rFonts w:ascii="Calibri" w:hAnsi="Calibri" w:cs="Calibri"/>
                  <w:color w:val="000000"/>
                  <w:sz w:val="16"/>
                  <w:szCs w:val="16"/>
                </w:rPr>
                <w:t>400</w:t>
              </w:r>
            </w:ins>
          </w:p>
        </w:tc>
        <w:tc>
          <w:tcPr>
            <w:tcW w:w="621" w:type="dxa"/>
            <w:vAlign w:val="center"/>
            <w:tcPrChange w:id="35774" w:author="Στάθης Καπ" w:date="2023-03-03T06:27:00Z">
              <w:tcPr>
                <w:tcW w:w="621" w:type="dxa"/>
                <w:vAlign w:val="center"/>
              </w:tcPr>
            </w:tcPrChange>
          </w:tcPr>
          <w:p w14:paraId="78FE1D5B" w14:textId="3F782858" w:rsidR="00C87CFE" w:rsidRPr="00CD1347" w:rsidRDefault="00C87CFE" w:rsidP="00C87CFE">
            <w:pPr>
              <w:jc w:val="center"/>
              <w:rPr>
                <w:ins w:id="35775" w:author="Στάθης Καπ" w:date="2023-03-03T04:01:00Z"/>
                <w:rFonts w:cstheme="minorHAnsi"/>
                <w:sz w:val="16"/>
                <w:szCs w:val="16"/>
              </w:rPr>
            </w:pPr>
            <w:ins w:id="35776" w:author="Στάθης Καπ" w:date="2023-03-03T06:23:00Z">
              <w:r>
                <w:rPr>
                  <w:rFonts w:ascii="Calibri" w:hAnsi="Calibri" w:cs="Calibri"/>
                  <w:color w:val="000000"/>
                  <w:sz w:val="16"/>
                  <w:szCs w:val="16"/>
                </w:rPr>
                <w:t>0.248</w:t>
              </w:r>
            </w:ins>
          </w:p>
        </w:tc>
        <w:tc>
          <w:tcPr>
            <w:tcW w:w="669" w:type="dxa"/>
            <w:vAlign w:val="center"/>
            <w:tcPrChange w:id="35777" w:author="Στάθης Καπ" w:date="2023-03-03T06:27:00Z">
              <w:tcPr>
                <w:tcW w:w="669" w:type="dxa"/>
                <w:vAlign w:val="center"/>
              </w:tcPr>
            </w:tcPrChange>
          </w:tcPr>
          <w:p w14:paraId="47B919AE" w14:textId="7FB08F8E" w:rsidR="00C87CFE" w:rsidRPr="00CD1347" w:rsidRDefault="00C87CFE" w:rsidP="00C87CFE">
            <w:pPr>
              <w:jc w:val="center"/>
              <w:rPr>
                <w:ins w:id="35778" w:author="Στάθης Καπ" w:date="2023-03-03T04:01:00Z"/>
                <w:rFonts w:cstheme="minorHAnsi"/>
                <w:sz w:val="16"/>
                <w:szCs w:val="16"/>
              </w:rPr>
            </w:pPr>
            <w:ins w:id="35779" w:author="Στάθης Καπ" w:date="2023-03-03T06:23:00Z">
              <w:r>
                <w:rPr>
                  <w:rFonts w:ascii="Calibri" w:hAnsi="Calibri" w:cstheme="minorHAnsi"/>
                  <w:color w:val="000000"/>
                  <w:sz w:val="16"/>
                  <w:szCs w:val="16"/>
                </w:rPr>
                <w:t>0</w:t>
              </w:r>
            </w:ins>
          </w:p>
        </w:tc>
        <w:tc>
          <w:tcPr>
            <w:tcW w:w="508" w:type="dxa"/>
            <w:vAlign w:val="center"/>
            <w:tcPrChange w:id="35780" w:author="Στάθης Καπ" w:date="2023-03-03T06:27:00Z">
              <w:tcPr>
                <w:tcW w:w="508" w:type="dxa"/>
                <w:vAlign w:val="center"/>
              </w:tcPr>
            </w:tcPrChange>
          </w:tcPr>
          <w:p w14:paraId="231AF829" w14:textId="5B4D72AE" w:rsidR="00C87CFE" w:rsidRPr="00CD1347" w:rsidRDefault="00C87CFE" w:rsidP="00C87CFE">
            <w:pPr>
              <w:jc w:val="center"/>
              <w:rPr>
                <w:ins w:id="35781" w:author="Στάθης Καπ" w:date="2023-03-03T04:01:00Z"/>
                <w:rFonts w:cstheme="minorHAnsi"/>
                <w:sz w:val="16"/>
                <w:szCs w:val="16"/>
              </w:rPr>
            </w:pPr>
            <w:ins w:id="35782" w:author="Στάθης Καπ" w:date="2023-03-03T06:23:00Z">
              <w:r>
                <w:rPr>
                  <w:rFonts w:ascii="Calibri" w:hAnsi="Calibri" w:cs="Calibri"/>
                  <w:color w:val="000000"/>
                  <w:sz w:val="16"/>
                  <w:szCs w:val="16"/>
                </w:rPr>
                <w:t>400</w:t>
              </w:r>
            </w:ins>
          </w:p>
        </w:tc>
        <w:tc>
          <w:tcPr>
            <w:tcW w:w="541" w:type="dxa"/>
            <w:vAlign w:val="center"/>
            <w:tcPrChange w:id="35783" w:author="Στάθης Καπ" w:date="2023-03-03T06:27:00Z">
              <w:tcPr>
                <w:tcW w:w="541" w:type="dxa"/>
                <w:vAlign w:val="center"/>
              </w:tcPr>
            </w:tcPrChange>
          </w:tcPr>
          <w:p w14:paraId="5CAF0F77" w14:textId="2CAC64A0" w:rsidR="00C87CFE" w:rsidRPr="00CD1347" w:rsidRDefault="00C87CFE" w:rsidP="00C87CFE">
            <w:pPr>
              <w:jc w:val="center"/>
              <w:rPr>
                <w:ins w:id="35784" w:author="Στάθης Καπ" w:date="2023-03-03T04:01:00Z"/>
                <w:rFonts w:cstheme="minorHAnsi"/>
                <w:sz w:val="16"/>
                <w:szCs w:val="16"/>
              </w:rPr>
            </w:pPr>
            <w:ins w:id="35785" w:author="Στάθης Καπ" w:date="2023-03-03T06:23:00Z">
              <w:r>
                <w:rPr>
                  <w:rFonts w:ascii="Calibri" w:hAnsi="Calibri" w:cs="Calibri"/>
                  <w:color w:val="000000"/>
                  <w:sz w:val="16"/>
                  <w:szCs w:val="16"/>
                </w:rPr>
                <w:t>0.256</w:t>
              </w:r>
            </w:ins>
          </w:p>
        </w:tc>
        <w:tc>
          <w:tcPr>
            <w:tcW w:w="589" w:type="dxa"/>
            <w:vAlign w:val="center"/>
            <w:tcPrChange w:id="35786" w:author="Στάθης Καπ" w:date="2023-03-03T06:27:00Z">
              <w:tcPr>
                <w:tcW w:w="589" w:type="dxa"/>
                <w:vAlign w:val="center"/>
              </w:tcPr>
            </w:tcPrChange>
          </w:tcPr>
          <w:p w14:paraId="42F12883" w14:textId="6C9D1E72" w:rsidR="00C87CFE" w:rsidRPr="00CD1347" w:rsidRDefault="00C87CFE" w:rsidP="00C87CFE">
            <w:pPr>
              <w:jc w:val="center"/>
              <w:rPr>
                <w:ins w:id="35787" w:author="Στάθης Καπ" w:date="2023-03-03T04:01:00Z"/>
                <w:rFonts w:cstheme="minorHAnsi"/>
                <w:sz w:val="16"/>
                <w:szCs w:val="16"/>
              </w:rPr>
            </w:pPr>
            <w:ins w:id="35788" w:author="Στάθης Καπ" w:date="2023-03-03T06:23:00Z">
              <w:r>
                <w:rPr>
                  <w:rFonts w:ascii="Calibri" w:hAnsi="Calibri" w:cstheme="minorHAnsi"/>
                  <w:color w:val="000000"/>
                  <w:sz w:val="16"/>
                  <w:szCs w:val="16"/>
                </w:rPr>
                <w:t>0</w:t>
              </w:r>
            </w:ins>
          </w:p>
        </w:tc>
        <w:tc>
          <w:tcPr>
            <w:tcW w:w="463" w:type="dxa"/>
            <w:vAlign w:val="center"/>
            <w:tcPrChange w:id="35789" w:author="Στάθης Καπ" w:date="2023-03-03T06:27:00Z">
              <w:tcPr>
                <w:tcW w:w="463" w:type="dxa"/>
                <w:vAlign w:val="center"/>
              </w:tcPr>
            </w:tcPrChange>
          </w:tcPr>
          <w:p w14:paraId="38AC1317" w14:textId="1314C0C5" w:rsidR="00C87CFE" w:rsidRPr="00CD1347" w:rsidRDefault="00C87CFE" w:rsidP="00C87CFE">
            <w:pPr>
              <w:jc w:val="center"/>
              <w:rPr>
                <w:ins w:id="35790" w:author="Στάθης Καπ" w:date="2023-03-03T04:01:00Z"/>
                <w:rFonts w:cstheme="minorHAnsi"/>
                <w:sz w:val="16"/>
                <w:szCs w:val="16"/>
              </w:rPr>
            </w:pPr>
            <w:ins w:id="35791" w:author="Στάθης Καπ" w:date="2023-03-03T06:23:00Z">
              <w:r>
                <w:rPr>
                  <w:rFonts w:ascii="Calibri" w:hAnsi="Calibri" w:cs="Calibri"/>
                  <w:color w:val="000000"/>
                  <w:sz w:val="16"/>
                  <w:szCs w:val="16"/>
                </w:rPr>
                <w:t>400</w:t>
              </w:r>
            </w:ins>
          </w:p>
        </w:tc>
        <w:tc>
          <w:tcPr>
            <w:tcW w:w="541" w:type="dxa"/>
            <w:vAlign w:val="center"/>
            <w:tcPrChange w:id="35792" w:author="Στάθης Καπ" w:date="2023-03-03T06:27:00Z">
              <w:tcPr>
                <w:tcW w:w="541" w:type="dxa"/>
                <w:vAlign w:val="center"/>
              </w:tcPr>
            </w:tcPrChange>
          </w:tcPr>
          <w:p w14:paraId="3C65299B" w14:textId="4E91E261" w:rsidR="00C87CFE" w:rsidRPr="00CD1347" w:rsidRDefault="00C87CFE" w:rsidP="00C87CFE">
            <w:pPr>
              <w:jc w:val="center"/>
              <w:rPr>
                <w:ins w:id="35793" w:author="Στάθης Καπ" w:date="2023-03-03T04:01:00Z"/>
                <w:rFonts w:cstheme="minorHAnsi"/>
                <w:sz w:val="16"/>
                <w:szCs w:val="16"/>
              </w:rPr>
            </w:pPr>
            <w:ins w:id="35794" w:author="Στάθης Καπ" w:date="2023-03-03T06:23:00Z">
              <w:r>
                <w:rPr>
                  <w:rFonts w:ascii="Calibri" w:hAnsi="Calibri" w:cs="Calibri"/>
                  <w:color w:val="000000"/>
                  <w:sz w:val="16"/>
                  <w:szCs w:val="16"/>
                </w:rPr>
                <w:t>0.316</w:t>
              </w:r>
            </w:ins>
          </w:p>
        </w:tc>
        <w:tc>
          <w:tcPr>
            <w:tcW w:w="589" w:type="dxa"/>
            <w:vAlign w:val="center"/>
            <w:tcPrChange w:id="35795" w:author="Στάθης Καπ" w:date="2023-03-03T06:27:00Z">
              <w:tcPr>
                <w:tcW w:w="589" w:type="dxa"/>
                <w:vAlign w:val="center"/>
              </w:tcPr>
            </w:tcPrChange>
          </w:tcPr>
          <w:p w14:paraId="0FF9E765" w14:textId="4DA677C2" w:rsidR="00C87CFE" w:rsidRPr="00CD1347" w:rsidRDefault="00C87CFE" w:rsidP="00C87CFE">
            <w:pPr>
              <w:jc w:val="center"/>
              <w:rPr>
                <w:ins w:id="35796" w:author="Στάθης Καπ" w:date="2023-03-03T04:01:00Z"/>
                <w:rFonts w:cstheme="minorHAnsi"/>
                <w:sz w:val="16"/>
                <w:szCs w:val="16"/>
              </w:rPr>
            </w:pPr>
            <w:ins w:id="35797"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357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799" w:author="Στάθης Καπ" w:date="2023-03-03T04:01:00Z"/>
        </w:trPr>
        <w:tc>
          <w:tcPr>
            <w:tcW w:w="515" w:type="dxa"/>
            <w:tcBorders>
              <w:top w:val="nil"/>
              <w:bottom w:val="nil"/>
              <w:right w:val="single" w:sz="4" w:space="0" w:color="auto"/>
            </w:tcBorders>
            <w:shd w:val="clear" w:color="auto" w:fill="E7E6E6" w:themeFill="background2"/>
            <w:vAlign w:val="bottom"/>
            <w:tcPrChange w:id="35800" w:author="Στάθης Καπ" w:date="2023-03-03T06:27:00Z">
              <w:tcPr>
                <w:tcW w:w="515" w:type="dxa"/>
                <w:vAlign w:val="bottom"/>
              </w:tcPr>
            </w:tcPrChange>
          </w:tcPr>
          <w:p w14:paraId="7834319F" w14:textId="082E1B28" w:rsidR="00C87CFE" w:rsidRPr="00CD1347" w:rsidRDefault="00C87CFE" w:rsidP="00C87CFE">
            <w:pPr>
              <w:jc w:val="center"/>
              <w:rPr>
                <w:ins w:id="35801" w:author="Στάθης Καπ" w:date="2023-03-03T04:01:00Z"/>
                <w:sz w:val="16"/>
                <w:szCs w:val="16"/>
              </w:rPr>
            </w:pPr>
            <w:ins w:id="35802" w:author="Στάθης Καπ" w:date="2023-03-03T04:08:00Z">
              <w:r w:rsidRPr="00CD1347">
                <w:rPr>
                  <w:rFonts w:ascii="Calibri" w:hAnsi="Calibri" w:cs="Calibri"/>
                  <w:color w:val="000000"/>
                  <w:sz w:val="16"/>
                  <w:szCs w:val="16"/>
                  <w:rPrChange w:id="35803"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35804" w:author="Στάθης Καπ" w:date="2023-03-03T06:27:00Z">
              <w:tcPr>
                <w:tcW w:w="560" w:type="dxa"/>
              </w:tcPr>
            </w:tcPrChange>
          </w:tcPr>
          <w:p w14:paraId="0560894B" w14:textId="58492757" w:rsidR="00C87CFE" w:rsidRPr="00CD1347" w:rsidRDefault="00C87CFE" w:rsidP="00C87CFE">
            <w:pPr>
              <w:jc w:val="center"/>
              <w:rPr>
                <w:ins w:id="35805" w:author="Στάθης Καπ" w:date="2023-03-03T04:01:00Z"/>
                <w:rFonts w:cstheme="minorHAnsi"/>
                <w:sz w:val="16"/>
                <w:szCs w:val="16"/>
              </w:rPr>
            </w:pPr>
            <w:ins w:id="35806" w:author="Στάθης Καπ" w:date="2023-03-03T06:23:00Z">
              <w:r>
                <w:rPr>
                  <w:rFonts w:ascii="Calibri" w:hAnsi="Calibri" w:cs="Calibri"/>
                  <w:color w:val="000000"/>
                  <w:sz w:val="16"/>
                  <w:szCs w:val="16"/>
                </w:rPr>
                <w:t>1210</w:t>
              </w:r>
            </w:ins>
          </w:p>
        </w:tc>
        <w:tc>
          <w:tcPr>
            <w:tcW w:w="855" w:type="dxa"/>
            <w:vAlign w:val="center"/>
            <w:tcPrChange w:id="35807" w:author="Στάθης Καπ" w:date="2023-03-03T06:27:00Z">
              <w:tcPr>
                <w:tcW w:w="855" w:type="dxa"/>
              </w:tcPr>
            </w:tcPrChange>
          </w:tcPr>
          <w:p w14:paraId="637FA9E2" w14:textId="3777BCD4" w:rsidR="00C87CFE" w:rsidRPr="00CD1347" w:rsidRDefault="00C87CFE" w:rsidP="00C87CFE">
            <w:pPr>
              <w:jc w:val="center"/>
              <w:rPr>
                <w:ins w:id="35808" w:author="Στάθης Καπ" w:date="2023-03-03T04:01:00Z"/>
                <w:rFonts w:cstheme="minorHAnsi"/>
                <w:sz w:val="16"/>
                <w:szCs w:val="16"/>
              </w:rPr>
            </w:pPr>
            <w:ins w:id="35809" w:author="Στάθης Καπ" w:date="2023-03-03T06:23:00Z">
              <w:r>
                <w:rPr>
                  <w:rFonts w:ascii="Calibri" w:hAnsi="Calibri" w:cs="Calibri"/>
                  <w:color w:val="000000"/>
                  <w:sz w:val="16"/>
                  <w:szCs w:val="16"/>
                </w:rPr>
                <w:t>1150</w:t>
              </w:r>
            </w:ins>
          </w:p>
        </w:tc>
        <w:tc>
          <w:tcPr>
            <w:tcW w:w="544" w:type="dxa"/>
            <w:vAlign w:val="center"/>
            <w:tcPrChange w:id="35810" w:author="Στάθης Καπ" w:date="2023-03-03T06:27:00Z">
              <w:tcPr>
                <w:tcW w:w="544" w:type="dxa"/>
                <w:vAlign w:val="bottom"/>
              </w:tcPr>
            </w:tcPrChange>
          </w:tcPr>
          <w:p w14:paraId="33A52050" w14:textId="4F58343B" w:rsidR="00C87CFE" w:rsidRPr="00CD1347" w:rsidRDefault="00C87CFE" w:rsidP="00C87CFE">
            <w:pPr>
              <w:jc w:val="center"/>
              <w:rPr>
                <w:ins w:id="35811" w:author="Στάθης Καπ" w:date="2023-03-03T04:01:00Z"/>
                <w:rFonts w:cstheme="minorHAnsi"/>
                <w:sz w:val="16"/>
                <w:szCs w:val="16"/>
              </w:rPr>
            </w:pPr>
            <w:ins w:id="35812" w:author="Στάθης Καπ" w:date="2023-03-03T06:23:00Z">
              <w:r>
                <w:rPr>
                  <w:rFonts w:ascii="Calibri" w:hAnsi="Calibri" w:cs="Calibri"/>
                  <w:color w:val="000000"/>
                  <w:sz w:val="16"/>
                  <w:szCs w:val="16"/>
                </w:rPr>
                <w:t>840</w:t>
              </w:r>
            </w:ins>
          </w:p>
        </w:tc>
        <w:tc>
          <w:tcPr>
            <w:tcW w:w="621" w:type="dxa"/>
            <w:vAlign w:val="center"/>
            <w:tcPrChange w:id="35813" w:author="Στάθης Καπ" w:date="2023-03-03T06:27:00Z">
              <w:tcPr>
                <w:tcW w:w="621" w:type="dxa"/>
                <w:vAlign w:val="bottom"/>
              </w:tcPr>
            </w:tcPrChange>
          </w:tcPr>
          <w:p w14:paraId="60D57567" w14:textId="6378925B" w:rsidR="00C87CFE" w:rsidRPr="00CD1347" w:rsidRDefault="00C87CFE" w:rsidP="00C87CFE">
            <w:pPr>
              <w:jc w:val="center"/>
              <w:rPr>
                <w:ins w:id="35814" w:author="Στάθης Καπ" w:date="2023-03-03T04:01:00Z"/>
                <w:rFonts w:cstheme="minorHAnsi"/>
                <w:sz w:val="16"/>
                <w:szCs w:val="16"/>
              </w:rPr>
            </w:pPr>
            <w:ins w:id="35815" w:author="Στάθης Καπ" w:date="2023-03-03T06:23:00Z">
              <w:r>
                <w:rPr>
                  <w:rFonts w:ascii="Calibri" w:hAnsi="Calibri" w:cs="Calibri"/>
                  <w:color w:val="000000"/>
                  <w:sz w:val="16"/>
                  <w:szCs w:val="16"/>
                </w:rPr>
                <w:t>0.59</w:t>
              </w:r>
            </w:ins>
          </w:p>
        </w:tc>
        <w:tc>
          <w:tcPr>
            <w:tcW w:w="669" w:type="dxa"/>
            <w:vAlign w:val="center"/>
            <w:tcPrChange w:id="35816" w:author="Στάθης Καπ" w:date="2023-03-03T06:27:00Z">
              <w:tcPr>
                <w:tcW w:w="669" w:type="dxa"/>
                <w:vAlign w:val="center"/>
              </w:tcPr>
            </w:tcPrChange>
          </w:tcPr>
          <w:p w14:paraId="7805D02C" w14:textId="239391B0" w:rsidR="00C87CFE" w:rsidRPr="00CD1347" w:rsidRDefault="00C87CFE" w:rsidP="00C87CFE">
            <w:pPr>
              <w:jc w:val="center"/>
              <w:rPr>
                <w:ins w:id="35817" w:author="Στάθης Καπ" w:date="2023-03-03T04:01:00Z"/>
                <w:rFonts w:cstheme="minorHAnsi"/>
                <w:sz w:val="16"/>
                <w:szCs w:val="16"/>
              </w:rPr>
            </w:pPr>
            <w:ins w:id="35818" w:author="Στάθης Καπ" w:date="2023-03-03T06:23:00Z">
              <w:r>
                <w:rPr>
                  <w:rFonts w:ascii="Calibri" w:hAnsi="Calibri" w:cstheme="minorHAnsi"/>
                  <w:color w:val="000000"/>
                  <w:sz w:val="16"/>
                  <w:szCs w:val="16"/>
                </w:rPr>
                <w:t>30.58</w:t>
              </w:r>
            </w:ins>
          </w:p>
        </w:tc>
        <w:tc>
          <w:tcPr>
            <w:tcW w:w="543" w:type="dxa"/>
            <w:vAlign w:val="center"/>
            <w:tcPrChange w:id="35819" w:author="Στάθης Καπ" w:date="2023-03-03T06:27:00Z">
              <w:tcPr>
                <w:tcW w:w="543" w:type="dxa"/>
                <w:vAlign w:val="bottom"/>
              </w:tcPr>
            </w:tcPrChange>
          </w:tcPr>
          <w:p w14:paraId="12102D6F" w14:textId="5A76D5B7" w:rsidR="00C87CFE" w:rsidRPr="00CD1347" w:rsidRDefault="00C87CFE" w:rsidP="00C87CFE">
            <w:pPr>
              <w:jc w:val="center"/>
              <w:rPr>
                <w:ins w:id="35820" w:author="Στάθης Καπ" w:date="2023-03-03T04:01:00Z"/>
                <w:rFonts w:cstheme="minorHAnsi"/>
                <w:sz w:val="16"/>
                <w:szCs w:val="16"/>
              </w:rPr>
            </w:pPr>
            <w:ins w:id="35821" w:author="Στάθης Καπ" w:date="2023-03-03T06:23:00Z">
              <w:r>
                <w:rPr>
                  <w:rFonts w:ascii="Calibri" w:hAnsi="Calibri" w:cs="Calibri"/>
                  <w:color w:val="000000"/>
                  <w:sz w:val="16"/>
                  <w:szCs w:val="16"/>
                </w:rPr>
                <w:t>810</w:t>
              </w:r>
            </w:ins>
          </w:p>
        </w:tc>
        <w:tc>
          <w:tcPr>
            <w:tcW w:w="621" w:type="dxa"/>
            <w:vAlign w:val="center"/>
            <w:tcPrChange w:id="35822" w:author="Στάθης Καπ" w:date="2023-03-03T06:27:00Z">
              <w:tcPr>
                <w:tcW w:w="621" w:type="dxa"/>
                <w:vAlign w:val="bottom"/>
              </w:tcPr>
            </w:tcPrChange>
          </w:tcPr>
          <w:p w14:paraId="11ABC222" w14:textId="2147FF7B" w:rsidR="00C87CFE" w:rsidRPr="00CD1347" w:rsidRDefault="00C87CFE" w:rsidP="00C87CFE">
            <w:pPr>
              <w:jc w:val="center"/>
              <w:rPr>
                <w:ins w:id="35823" w:author="Στάθης Καπ" w:date="2023-03-03T04:01:00Z"/>
                <w:rFonts w:cstheme="minorHAnsi"/>
                <w:sz w:val="16"/>
                <w:szCs w:val="16"/>
              </w:rPr>
            </w:pPr>
            <w:ins w:id="35824" w:author="Στάθης Καπ" w:date="2023-03-03T06:23:00Z">
              <w:r>
                <w:rPr>
                  <w:rFonts w:ascii="Calibri" w:hAnsi="Calibri" w:cs="Calibri"/>
                  <w:color w:val="000000"/>
                  <w:sz w:val="16"/>
                  <w:szCs w:val="16"/>
                </w:rPr>
                <w:t>0.489</w:t>
              </w:r>
            </w:ins>
          </w:p>
        </w:tc>
        <w:tc>
          <w:tcPr>
            <w:tcW w:w="669" w:type="dxa"/>
            <w:vAlign w:val="center"/>
            <w:tcPrChange w:id="35825" w:author="Στάθης Καπ" w:date="2023-03-03T06:27:00Z">
              <w:tcPr>
                <w:tcW w:w="669" w:type="dxa"/>
                <w:vAlign w:val="center"/>
              </w:tcPr>
            </w:tcPrChange>
          </w:tcPr>
          <w:p w14:paraId="05435EC8" w14:textId="6220CC5A" w:rsidR="00C87CFE" w:rsidRPr="00CD1347" w:rsidRDefault="00C87CFE" w:rsidP="00C87CFE">
            <w:pPr>
              <w:jc w:val="center"/>
              <w:rPr>
                <w:ins w:id="35826" w:author="Στάθης Καπ" w:date="2023-03-03T04:01:00Z"/>
                <w:rFonts w:cstheme="minorHAnsi"/>
                <w:sz w:val="16"/>
                <w:szCs w:val="16"/>
              </w:rPr>
            </w:pPr>
            <w:ins w:id="35827" w:author="Στάθης Καπ" w:date="2023-03-03T06:23:00Z">
              <w:r>
                <w:rPr>
                  <w:rFonts w:ascii="Calibri" w:hAnsi="Calibri" w:cstheme="minorHAnsi"/>
                  <w:color w:val="000000"/>
                  <w:sz w:val="16"/>
                  <w:szCs w:val="16"/>
                </w:rPr>
                <w:t>3.57</w:t>
              </w:r>
            </w:ins>
          </w:p>
        </w:tc>
        <w:tc>
          <w:tcPr>
            <w:tcW w:w="508" w:type="dxa"/>
            <w:vAlign w:val="center"/>
            <w:tcPrChange w:id="35828" w:author="Στάθης Καπ" w:date="2023-03-03T06:27:00Z">
              <w:tcPr>
                <w:tcW w:w="508" w:type="dxa"/>
                <w:vAlign w:val="bottom"/>
              </w:tcPr>
            </w:tcPrChange>
          </w:tcPr>
          <w:p w14:paraId="0497DCA0" w14:textId="541D5491" w:rsidR="00C87CFE" w:rsidRPr="00CD1347" w:rsidRDefault="00C87CFE" w:rsidP="00C87CFE">
            <w:pPr>
              <w:jc w:val="center"/>
              <w:rPr>
                <w:ins w:id="35829" w:author="Στάθης Καπ" w:date="2023-03-03T04:01:00Z"/>
                <w:rFonts w:cstheme="minorHAnsi"/>
                <w:sz w:val="16"/>
                <w:szCs w:val="16"/>
              </w:rPr>
            </w:pPr>
            <w:ins w:id="35830" w:author="Στάθης Καπ" w:date="2023-03-03T06:23:00Z">
              <w:r>
                <w:rPr>
                  <w:rFonts w:ascii="Calibri" w:hAnsi="Calibri" w:cs="Calibri"/>
                  <w:color w:val="000000"/>
                  <w:sz w:val="16"/>
                  <w:szCs w:val="16"/>
                </w:rPr>
                <w:t>770</w:t>
              </w:r>
            </w:ins>
          </w:p>
        </w:tc>
        <w:tc>
          <w:tcPr>
            <w:tcW w:w="541" w:type="dxa"/>
            <w:vAlign w:val="center"/>
            <w:tcPrChange w:id="35831" w:author="Στάθης Καπ" w:date="2023-03-03T06:27:00Z">
              <w:tcPr>
                <w:tcW w:w="541" w:type="dxa"/>
                <w:vAlign w:val="bottom"/>
              </w:tcPr>
            </w:tcPrChange>
          </w:tcPr>
          <w:p w14:paraId="50F7A1EB" w14:textId="7A598797" w:rsidR="00C87CFE" w:rsidRPr="00CD1347" w:rsidRDefault="00C87CFE" w:rsidP="00C87CFE">
            <w:pPr>
              <w:jc w:val="center"/>
              <w:rPr>
                <w:ins w:id="35832" w:author="Στάθης Καπ" w:date="2023-03-03T04:01:00Z"/>
                <w:rFonts w:cstheme="minorHAnsi"/>
                <w:sz w:val="16"/>
                <w:szCs w:val="16"/>
              </w:rPr>
            </w:pPr>
            <w:ins w:id="35833" w:author="Στάθης Καπ" w:date="2023-03-03T06:23:00Z">
              <w:r>
                <w:rPr>
                  <w:rFonts w:ascii="Calibri" w:hAnsi="Calibri" w:cs="Calibri"/>
                  <w:color w:val="000000"/>
                  <w:sz w:val="16"/>
                  <w:szCs w:val="16"/>
                </w:rPr>
                <w:t>0.299</w:t>
              </w:r>
            </w:ins>
          </w:p>
        </w:tc>
        <w:tc>
          <w:tcPr>
            <w:tcW w:w="589" w:type="dxa"/>
            <w:vAlign w:val="center"/>
            <w:tcPrChange w:id="35834" w:author="Στάθης Καπ" w:date="2023-03-03T06:27:00Z">
              <w:tcPr>
                <w:tcW w:w="589" w:type="dxa"/>
                <w:vAlign w:val="center"/>
              </w:tcPr>
            </w:tcPrChange>
          </w:tcPr>
          <w:p w14:paraId="470B8C43" w14:textId="57B3AEFB" w:rsidR="00C87CFE" w:rsidRPr="00CD1347" w:rsidRDefault="00C87CFE" w:rsidP="00C87CFE">
            <w:pPr>
              <w:jc w:val="center"/>
              <w:rPr>
                <w:ins w:id="35835" w:author="Στάθης Καπ" w:date="2023-03-03T04:01:00Z"/>
                <w:rFonts w:cstheme="minorHAnsi"/>
                <w:sz w:val="16"/>
                <w:szCs w:val="16"/>
              </w:rPr>
            </w:pPr>
            <w:ins w:id="35836" w:author="Στάθης Καπ" w:date="2023-03-03T06:23:00Z">
              <w:r>
                <w:rPr>
                  <w:rFonts w:ascii="Calibri" w:hAnsi="Calibri" w:cstheme="minorHAnsi"/>
                  <w:color w:val="000000"/>
                  <w:sz w:val="16"/>
                  <w:szCs w:val="16"/>
                </w:rPr>
                <w:t>8.33</w:t>
              </w:r>
            </w:ins>
          </w:p>
        </w:tc>
        <w:tc>
          <w:tcPr>
            <w:tcW w:w="463" w:type="dxa"/>
            <w:vAlign w:val="center"/>
            <w:tcPrChange w:id="35837" w:author="Στάθης Καπ" w:date="2023-03-03T06:27:00Z">
              <w:tcPr>
                <w:tcW w:w="463" w:type="dxa"/>
                <w:vAlign w:val="bottom"/>
              </w:tcPr>
            </w:tcPrChange>
          </w:tcPr>
          <w:p w14:paraId="2110C2A7" w14:textId="4EDE9921" w:rsidR="00C87CFE" w:rsidRPr="00CD1347" w:rsidRDefault="00C87CFE" w:rsidP="00C87CFE">
            <w:pPr>
              <w:jc w:val="center"/>
              <w:rPr>
                <w:ins w:id="35838" w:author="Στάθης Καπ" w:date="2023-03-03T04:01:00Z"/>
                <w:rFonts w:cstheme="minorHAnsi"/>
                <w:sz w:val="16"/>
                <w:szCs w:val="16"/>
              </w:rPr>
            </w:pPr>
            <w:ins w:id="35839" w:author="Στάθης Καπ" w:date="2023-03-03T06:23:00Z">
              <w:r>
                <w:rPr>
                  <w:rFonts w:ascii="Calibri" w:hAnsi="Calibri" w:cs="Calibri"/>
                  <w:color w:val="000000"/>
                  <w:sz w:val="16"/>
                  <w:szCs w:val="16"/>
                </w:rPr>
                <w:t>730</w:t>
              </w:r>
            </w:ins>
          </w:p>
        </w:tc>
        <w:tc>
          <w:tcPr>
            <w:tcW w:w="541" w:type="dxa"/>
            <w:vAlign w:val="center"/>
            <w:tcPrChange w:id="35840" w:author="Στάθης Καπ" w:date="2023-03-03T06:27:00Z">
              <w:tcPr>
                <w:tcW w:w="541" w:type="dxa"/>
                <w:vAlign w:val="bottom"/>
              </w:tcPr>
            </w:tcPrChange>
          </w:tcPr>
          <w:p w14:paraId="1B08521E" w14:textId="7EB73FBD" w:rsidR="00C87CFE" w:rsidRPr="00CD1347" w:rsidRDefault="00C87CFE" w:rsidP="00C87CFE">
            <w:pPr>
              <w:jc w:val="center"/>
              <w:rPr>
                <w:ins w:id="35841" w:author="Στάθης Καπ" w:date="2023-03-03T04:01:00Z"/>
                <w:rFonts w:cstheme="minorHAnsi"/>
                <w:sz w:val="16"/>
                <w:szCs w:val="16"/>
              </w:rPr>
            </w:pPr>
            <w:ins w:id="35842" w:author="Στάθης Καπ" w:date="2023-03-03T06:23:00Z">
              <w:r>
                <w:rPr>
                  <w:rFonts w:ascii="Calibri" w:hAnsi="Calibri" w:cs="Calibri"/>
                  <w:color w:val="000000"/>
                  <w:sz w:val="16"/>
                  <w:szCs w:val="16"/>
                </w:rPr>
                <w:t>0.333</w:t>
              </w:r>
            </w:ins>
          </w:p>
        </w:tc>
        <w:tc>
          <w:tcPr>
            <w:tcW w:w="589" w:type="dxa"/>
            <w:vAlign w:val="center"/>
            <w:tcPrChange w:id="35843" w:author="Στάθης Καπ" w:date="2023-03-03T06:27:00Z">
              <w:tcPr>
                <w:tcW w:w="589" w:type="dxa"/>
                <w:vAlign w:val="center"/>
              </w:tcPr>
            </w:tcPrChange>
          </w:tcPr>
          <w:p w14:paraId="29430D62" w14:textId="571522FB" w:rsidR="00C87CFE" w:rsidRPr="00CD1347" w:rsidRDefault="00C87CFE" w:rsidP="00C87CFE">
            <w:pPr>
              <w:jc w:val="center"/>
              <w:rPr>
                <w:ins w:id="35844" w:author="Στάθης Καπ" w:date="2023-03-03T04:01:00Z"/>
                <w:rFonts w:cstheme="minorHAnsi"/>
                <w:sz w:val="16"/>
                <w:szCs w:val="16"/>
              </w:rPr>
            </w:pPr>
            <w:ins w:id="35845"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3584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847" w:author="Στάθης Καπ" w:date="2023-03-03T04:01:00Z"/>
        </w:trPr>
        <w:tc>
          <w:tcPr>
            <w:tcW w:w="515" w:type="dxa"/>
            <w:tcBorders>
              <w:top w:val="nil"/>
              <w:bottom w:val="nil"/>
              <w:right w:val="single" w:sz="4" w:space="0" w:color="auto"/>
            </w:tcBorders>
            <w:shd w:val="clear" w:color="auto" w:fill="E7E6E6" w:themeFill="background2"/>
            <w:vAlign w:val="bottom"/>
            <w:tcPrChange w:id="35848" w:author="Στάθης Καπ" w:date="2023-03-03T06:27:00Z">
              <w:tcPr>
                <w:tcW w:w="515" w:type="dxa"/>
                <w:vAlign w:val="bottom"/>
              </w:tcPr>
            </w:tcPrChange>
          </w:tcPr>
          <w:p w14:paraId="23CF796E" w14:textId="637364A1" w:rsidR="00C87CFE" w:rsidRPr="00CD1347" w:rsidRDefault="00C87CFE" w:rsidP="00C87CFE">
            <w:pPr>
              <w:jc w:val="center"/>
              <w:rPr>
                <w:ins w:id="35849" w:author="Στάθης Καπ" w:date="2023-03-03T04:01:00Z"/>
                <w:sz w:val="16"/>
                <w:szCs w:val="16"/>
              </w:rPr>
            </w:pPr>
            <w:ins w:id="35850" w:author="Στάθης Καπ" w:date="2023-03-03T04:08:00Z">
              <w:r w:rsidRPr="00CD1347">
                <w:rPr>
                  <w:rFonts w:ascii="Calibri" w:hAnsi="Calibri" w:cs="Calibri"/>
                  <w:color w:val="000000"/>
                  <w:sz w:val="16"/>
                  <w:szCs w:val="16"/>
                  <w:rPrChange w:id="35851"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35852" w:author="Στάθης Καπ" w:date="2023-03-03T06:27:00Z">
              <w:tcPr>
                <w:tcW w:w="560" w:type="dxa"/>
              </w:tcPr>
            </w:tcPrChange>
          </w:tcPr>
          <w:p w14:paraId="69724780" w14:textId="51D5A3D1" w:rsidR="00C87CFE" w:rsidRPr="00CD1347" w:rsidRDefault="00C87CFE" w:rsidP="00C87CFE">
            <w:pPr>
              <w:jc w:val="center"/>
              <w:rPr>
                <w:ins w:id="35853" w:author="Στάθης Καπ" w:date="2023-03-03T04:01:00Z"/>
                <w:rFonts w:cstheme="minorHAnsi"/>
                <w:sz w:val="16"/>
                <w:szCs w:val="16"/>
              </w:rPr>
            </w:pPr>
            <w:ins w:id="35854" w:author="Στάθης Καπ" w:date="2023-03-03T06:23:00Z">
              <w:r>
                <w:rPr>
                  <w:rFonts w:ascii="Calibri" w:hAnsi="Calibri" w:cs="Calibri"/>
                  <w:color w:val="000000"/>
                  <w:sz w:val="16"/>
                  <w:szCs w:val="16"/>
                </w:rPr>
                <w:t>1260</w:t>
              </w:r>
            </w:ins>
          </w:p>
        </w:tc>
        <w:tc>
          <w:tcPr>
            <w:tcW w:w="855" w:type="dxa"/>
            <w:vAlign w:val="center"/>
            <w:tcPrChange w:id="35855" w:author="Στάθης Καπ" w:date="2023-03-03T06:27:00Z">
              <w:tcPr>
                <w:tcW w:w="855" w:type="dxa"/>
              </w:tcPr>
            </w:tcPrChange>
          </w:tcPr>
          <w:p w14:paraId="602DF1D5" w14:textId="20698257" w:rsidR="00C87CFE" w:rsidRPr="00CD1347" w:rsidRDefault="00C87CFE" w:rsidP="00C87CFE">
            <w:pPr>
              <w:jc w:val="center"/>
              <w:rPr>
                <w:ins w:id="35856" w:author="Στάθης Καπ" w:date="2023-03-03T04:01:00Z"/>
                <w:rFonts w:cstheme="minorHAnsi"/>
                <w:sz w:val="16"/>
                <w:szCs w:val="16"/>
              </w:rPr>
            </w:pPr>
            <w:ins w:id="35857" w:author="Στάθης Καπ" w:date="2023-03-03T06:23:00Z">
              <w:r>
                <w:rPr>
                  <w:rFonts w:ascii="Calibri" w:hAnsi="Calibri" w:cs="Calibri"/>
                  <w:color w:val="000000"/>
                  <w:sz w:val="16"/>
                  <w:szCs w:val="16"/>
                </w:rPr>
                <w:t>1220</w:t>
              </w:r>
            </w:ins>
          </w:p>
        </w:tc>
        <w:tc>
          <w:tcPr>
            <w:tcW w:w="544" w:type="dxa"/>
            <w:vAlign w:val="center"/>
            <w:tcPrChange w:id="35858" w:author="Στάθης Καπ" w:date="2023-03-03T06:27:00Z">
              <w:tcPr>
                <w:tcW w:w="544" w:type="dxa"/>
                <w:vAlign w:val="bottom"/>
              </w:tcPr>
            </w:tcPrChange>
          </w:tcPr>
          <w:p w14:paraId="5DA36DA4" w14:textId="2072F6D0" w:rsidR="00C87CFE" w:rsidRPr="00CD1347" w:rsidRDefault="00C87CFE" w:rsidP="00C87CFE">
            <w:pPr>
              <w:jc w:val="center"/>
              <w:rPr>
                <w:ins w:id="35859" w:author="Στάθης Καπ" w:date="2023-03-03T04:01:00Z"/>
                <w:rFonts w:cstheme="minorHAnsi"/>
                <w:sz w:val="16"/>
                <w:szCs w:val="16"/>
              </w:rPr>
            </w:pPr>
            <w:ins w:id="35860" w:author="Στάθης Καπ" w:date="2023-03-03T06:23:00Z">
              <w:r>
                <w:rPr>
                  <w:rFonts w:ascii="Calibri" w:hAnsi="Calibri" w:cs="Calibri"/>
                  <w:color w:val="000000"/>
                  <w:sz w:val="16"/>
                  <w:szCs w:val="16"/>
                </w:rPr>
                <w:t>1010</w:t>
              </w:r>
            </w:ins>
          </w:p>
        </w:tc>
        <w:tc>
          <w:tcPr>
            <w:tcW w:w="621" w:type="dxa"/>
            <w:vAlign w:val="center"/>
            <w:tcPrChange w:id="35861" w:author="Στάθης Καπ" w:date="2023-03-03T06:27:00Z">
              <w:tcPr>
                <w:tcW w:w="621" w:type="dxa"/>
                <w:vAlign w:val="bottom"/>
              </w:tcPr>
            </w:tcPrChange>
          </w:tcPr>
          <w:p w14:paraId="61B210AE" w14:textId="64469448" w:rsidR="00C87CFE" w:rsidRPr="00CD1347" w:rsidRDefault="00C87CFE" w:rsidP="00C87CFE">
            <w:pPr>
              <w:jc w:val="center"/>
              <w:rPr>
                <w:ins w:id="35862" w:author="Στάθης Καπ" w:date="2023-03-03T04:01:00Z"/>
                <w:rFonts w:cstheme="minorHAnsi"/>
                <w:sz w:val="16"/>
                <w:szCs w:val="16"/>
              </w:rPr>
            </w:pPr>
            <w:ins w:id="35863" w:author="Στάθης Καπ" w:date="2023-03-03T06:23:00Z">
              <w:r>
                <w:rPr>
                  <w:rFonts w:ascii="Calibri" w:hAnsi="Calibri" w:cs="Calibri"/>
                  <w:color w:val="000000"/>
                  <w:sz w:val="16"/>
                  <w:szCs w:val="16"/>
                </w:rPr>
                <w:t>0.593</w:t>
              </w:r>
            </w:ins>
          </w:p>
        </w:tc>
        <w:tc>
          <w:tcPr>
            <w:tcW w:w="669" w:type="dxa"/>
            <w:vAlign w:val="center"/>
            <w:tcPrChange w:id="35864" w:author="Στάθης Καπ" w:date="2023-03-03T06:27:00Z">
              <w:tcPr>
                <w:tcW w:w="669" w:type="dxa"/>
                <w:vAlign w:val="center"/>
              </w:tcPr>
            </w:tcPrChange>
          </w:tcPr>
          <w:p w14:paraId="0736D6D4" w14:textId="02B37796" w:rsidR="00C87CFE" w:rsidRPr="00CD1347" w:rsidRDefault="00C87CFE" w:rsidP="00C87CFE">
            <w:pPr>
              <w:jc w:val="center"/>
              <w:rPr>
                <w:ins w:id="35865" w:author="Στάθης Καπ" w:date="2023-03-03T04:01:00Z"/>
                <w:rFonts w:cstheme="minorHAnsi"/>
                <w:sz w:val="16"/>
                <w:szCs w:val="16"/>
              </w:rPr>
            </w:pPr>
            <w:ins w:id="35866" w:author="Στάθης Καπ" w:date="2023-03-03T06:23:00Z">
              <w:r>
                <w:rPr>
                  <w:rFonts w:ascii="Calibri" w:hAnsi="Calibri" w:cstheme="minorHAnsi"/>
                  <w:color w:val="000000"/>
                  <w:sz w:val="16"/>
                  <w:szCs w:val="16"/>
                </w:rPr>
                <w:t>19.84</w:t>
              </w:r>
            </w:ins>
          </w:p>
        </w:tc>
        <w:tc>
          <w:tcPr>
            <w:tcW w:w="543" w:type="dxa"/>
            <w:vAlign w:val="center"/>
            <w:tcPrChange w:id="35867" w:author="Στάθης Καπ" w:date="2023-03-03T06:27:00Z">
              <w:tcPr>
                <w:tcW w:w="543" w:type="dxa"/>
                <w:vAlign w:val="bottom"/>
              </w:tcPr>
            </w:tcPrChange>
          </w:tcPr>
          <w:p w14:paraId="5DDC40E8" w14:textId="13EF805A" w:rsidR="00C87CFE" w:rsidRPr="00CD1347" w:rsidRDefault="00C87CFE" w:rsidP="00C87CFE">
            <w:pPr>
              <w:jc w:val="center"/>
              <w:rPr>
                <w:ins w:id="35868" w:author="Στάθης Καπ" w:date="2023-03-03T04:01:00Z"/>
                <w:rFonts w:cstheme="minorHAnsi"/>
                <w:sz w:val="16"/>
                <w:szCs w:val="16"/>
              </w:rPr>
            </w:pPr>
            <w:ins w:id="35869" w:author="Στάθης Καπ" w:date="2023-03-03T06:23:00Z">
              <w:r>
                <w:rPr>
                  <w:rFonts w:ascii="Calibri" w:hAnsi="Calibri" w:cs="Calibri"/>
                  <w:color w:val="000000"/>
                  <w:sz w:val="16"/>
                  <w:szCs w:val="16"/>
                </w:rPr>
                <w:t>980</w:t>
              </w:r>
            </w:ins>
          </w:p>
        </w:tc>
        <w:tc>
          <w:tcPr>
            <w:tcW w:w="621" w:type="dxa"/>
            <w:vAlign w:val="center"/>
            <w:tcPrChange w:id="35870" w:author="Στάθης Καπ" w:date="2023-03-03T06:27:00Z">
              <w:tcPr>
                <w:tcW w:w="621" w:type="dxa"/>
                <w:vAlign w:val="bottom"/>
              </w:tcPr>
            </w:tcPrChange>
          </w:tcPr>
          <w:p w14:paraId="65B2DF78" w14:textId="512543EE" w:rsidR="00C87CFE" w:rsidRPr="00CD1347" w:rsidRDefault="00C87CFE" w:rsidP="00C87CFE">
            <w:pPr>
              <w:jc w:val="center"/>
              <w:rPr>
                <w:ins w:id="35871" w:author="Στάθης Καπ" w:date="2023-03-03T04:01:00Z"/>
                <w:rFonts w:cstheme="minorHAnsi"/>
                <w:sz w:val="16"/>
                <w:szCs w:val="16"/>
              </w:rPr>
            </w:pPr>
            <w:ins w:id="35872" w:author="Στάθης Καπ" w:date="2023-03-03T06:23:00Z">
              <w:r>
                <w:rPr>
                  <w:rFonts w:ascii="Calibri" w:hAnsi="Calibri" w:cs="Calibri"/>
                  <w:color w:val="000000"/>
                  <w:sz w:val="16"/>
                  <w:szCs w:val="16"/>
                </w:rPr>
                <w:t>0.471</w:t>
              </w:r>
            </w:ins>
          </w:p>
        </w:tc>
        <w:tc>
          <w:tcPr>
            <w:tcW w:w="669" w:type="dxa"/>
            <w:vAlign w:val="center"/>
            <w:tcPrChange w:id="35873" w:author="Στάθης Καπ" w:date="2023-03-03T06:27:00Z">
              <w:tcPr>
                <w:tcW w:w="669" w:type="dxa"/>
                <w:vAlign w:val="center"/>
              </w:tcPr>
            </w:tcPrChange>
          </w:tcPr>
          <w:p w14:paraId="1A33DA9C" w14:textId="1DABD90E" w:rsidR="00C87CFE" w:rsidRPr="00CD1347" w:rsidRDefault="00C87CFE" w:rsidP="00C87CFE">
            <w:pPr>
              <w:jc w:val="center"/>
              <w:rPr>
                <w:ins w:id="35874" w:author="Στάθης Καπ" w:date="2023-03-03T04:01:00Z"/>
                <w:rFonts w:cstheme="minorHAnsi"/>
                <w:sz w:val="16"/>
                <w:szCs w:val="16"/>
              </w:rPr>
            </w:pPr>
            <w:ins w:id="35875" w:author="Στάθης Καπ" w:date="2023-03-03T06:23:00Z">
              <w:r>
                <w:rPr>
                  <w:rFonts w:ascii="Calibri" w:hAnsi="Calibri" w:cstheme="minorHAnsi"/>
                  <w:color w:val="000000"/>
                  <w:sz w:val="16"/>
                  <w:szCs w:val="16"/>
                </w:rPr>
                <w:t>2.97</w:t>
              </w:r>
            </w:ins>
          </w:p>
        </w:tc>
        <w:tc>
          <w:tcPr>
            <w:tcW w:w="508" w:type="dxa"/>
            <w:vAlign w:val="center"/>
            <w:tcPrChange w:id="35876" w:author="Στάθης Καπ" w:date="2023-03-03T06:27:00Z">
              <w:tcPr>
                <w:tcW w:w="508" w:type="dxa"/>
                <w:vAlign w:val="bottom"/>
              </w:tcPr>
            </w:tcPrChange>
          </w:tcPr>
          <w:p w14:paraId="5256483F" w14:textId="35DE2C9D" w:rsidR="00C87CFE" w:rsidRPr="00CD1347" w:rsidRDefault="00C87CFE" w:rsidP="00C87CFE">
            <w:pPr>
              <w:jc w:val="center"/>
              <w:rPr>
                <w:ins w:id="35877" w:author="Στάθης Καπ" w:date="2023-03-03T04:01:00Z"/>
                <w:rFonts w:cstheme="minorHAnsi"/>
                <w:sz w:val="16"/>
                <w:szCs w:val="16"/>
              </w:rPr>
            </w:pPr>
            <w:ins w:id="35878" w:author="Στάθης Καπ" w:date="2023-03-03T06:23:00Z">
              <w:r>
                <w:rPr>
                  <w:rFonts w:ascii="Calibri" w:hAnsi="Calibri" w:cs="Calibri"/>
                  <w:color w:val="000000"/>
                  <w:sz w:val="16"/>
                  <w:szCs w:val="16"/>
                </w:rPr>
                <w:t>930</w:t>
              </w:r>
            </w:ins>
          </w:p>
        </w:tc>
        <w:tc>
          <w:tcPr>
            <w:tcW w:w="541" w:type="dxa"/>
            <w:vAlign w:val="center"/>
            <w:tcPrChange w:id="35879" w:author="Στάθης Καπ" w:date="2023-03-03T06:27:00Z">
              <w:tcPr>
                <w:tcW w:w="541" w:type="dxa"/>
                <w:vAlign w:val="bottom"/>
              </w:tcPr>
            </w:tcPrChange>
          </w:tcPr>
          <w:p w14:paraId="531E6DDB" w14:textId="0025167F" w:rsidR="00C87CFE" w:rsidRPr="00CD1347" w:rsidRDefault="00C87CFE" w:rsidP="00C87CFE">
            <w:pPr>
              <w:jc w:val="center"/>
              <w:rPr>
                <w:ins w:id="35880" w:author="Στάθης Καπ" w:date="2023-03-03T04:01:00Z"/>
                <w:rFonts w:cstheme="minorHAnsi"/>
                <w:sz w:val="16"/>
                <w:szCs w:val="16"/>
              </w:rPr>
            </w:pPr>
            <w:ins w:id="35881" w:author="Στάθης Καπ" w:date="2023-03-03T06:23:00Z">
              <w:r>
                <w:rPr>
                  <w:rFonts w:ascii="Calibri" w:hAnsi="Calibri" w:cs="Calibri"/>
                  <w:color w:val="000000"/>
                  <w:sz w:val="16"/>
                  <w:szCs w:val="16"/>
                </w:rPr>
                <w:t>0.302</w:t>
              </w:r>
            </w:ins>
          </w:p>
        </w:tc>
        <w:tc>
          <w:tcPr>
            <w:tcW w:w="589" w:type="dxa"/>
            <w:vAlign w:val="center"/>
            <w:tcPrChange w:id="35882" w:author="Στάθης Καπ" w:date="2023-03-03T06:27:00Z">
              <w:tcPr>
                <w:tcW w:w="589" w:type="dxa"/>
                <w:vAlign w:val="center"/>
              </w:tcPr>
            </w:tcPrChange>
          </w:tcPr>
          <w:p w14:paraId="516943A6" w14:textId="29DCB019" w:rsidR="00C87CFE" w:rsidRPr="00CD1347" w:rsidRDefault="00C87CFE" w:rsidP="00C87CFE">
            <w:pPr>
              <w:jc w:val="center"/>
              <w:rPr>
                <w:ins w:id="35883" w:author="Στάθης Καπ" w:date="2023-03-03T04:01:00Z"/>
                <w:rFonts w:cstheme="minorHAnsi"/>
                <w:sz w:val="16"/>
                <w:szCs w:val="16"/>
              </w:rPr>
            </w:pPr>
            <w:ins w:id="35884" w:author="Στάθης Καπ" w:date="2023-03-03T06:23:00Z">
              <w:r>
                <w:rPr>
                  <w:rFonts w:ascii="Calibri" w:hAnsi="Calibri" w:cstheme="minorHAnsi"/>
                  <w:color w:val="000000"/>
                  <w:sz w:val="16"/>
                  <w:szCs w:val="16"/>
                </w:rPr>
                <w:t>7.92</w:t>
              </w:r>
            </w:ins>
          </w:p>
        </w:tc>
        <w:tc>
          <w:tcPr>
            <w:tcW w:w="463" w:type="dxa"/>
            <w:vAlign w:val="center"/>
            <w:tcPrChange w:id="35885" w:author="Στάθης Καπ" w:date="2023-03-03T06:27:00Z">
              <w:tcPr>
                <w:tcW w:w="463" w:type="dxa"/>
                <w:vAlign w:val="bottom"/>
              </w:tcPr>
            </w:tcPrChange>
          </w:tcPr>
          <w:p w14:paraId="4E551005" w14:textId="015FB86B" w:rsidR="00C87CFE" w:rsidRPr="00CD1347" w:rsidRDefault="00C87CFE" w:rsidP="00C87CFE">
            <w:pPr>
              <w:jc w:val="center"/>
              <w:rPr>
                <w:ins w:id="35886" w:author="Στάθης Καπ" w:date="2023-03-03T04:01:00Z"/>
                <w:rFonts w:cstheme="minorHAnsi"/>
                <w:sz w:val="16"/>
                <w:szCs w:val="16"/>
              </w:rPr>
            </w:pPr>
            <w:ins w:id="35887" w:author="Στάθης Καπ" w:date="2023-03-03T06:23:00Z">
              <w:r>
                <w:rPr>
                  <w:rFonts w:ascii="Calibri" w:hAnsi="Calibri" w:cs="Calibri"/>
                  <w:color w:val="000000"/>
                  <w:sz w:val="16"/>
                  <w:szCs w:val="16"/>
                </w:rPr>
                <w:t>900</w:t>
              </w:r>
            </w:ins>
          </w:p>
        </w:tc>
        <w:tc>
          <w:tcPr>
            <w:tcW w:w="541" w:type="dxa"/>
            <w:vAlign w:val="center"/>
            <w:tcPrChange w:id="35888" w:author="Στάθης Καπ" w:date="2023-03-03T06:27:00Z">
              <w:tcPr>
                <w:tcW w:w="541" w:type="dxa"/>
                <w:vAlign w:val="bottom"/>
              </w:tcPr>
            </w:tcPrChange>
          </w:tcPr>
          <w:p w14:paraId="30546C0E" w14:textId="415A9605" w:rsidR="00C87CFE" w:rsidRPr="00CD1347" w:rsidRDefault="00C87CFE" w:rsidP="00C87CFE">
            <w:pPr>
              <w:jc w:val="center"/>
              <w:rPr>
                <w:ins w:id="35889" w:author="Στάθης Καπ" w:date="2023-03-03T04:01:00Z"/>
                <w:rFonts w:cstheme="minorHAnsi"/>
                <w:sz w:val="16"/>
                <w:szCs w:val="16"/>
              </w:rPr>
            </w:pPr>
            <w:ins w:id="35890" w:author="Στάθης Καπ" w:date="2023-03-03T06:23:00Z">
              <w:r>
                <w:rPr>
                  <w:rFonts w:ascii="Calibri" w:hAnsi="Calibri" w:cs="Calibri"/>
                  <w:color w:val="000000"/>
                  <w:sz w:val="16"/>
                  <w:szCs w:val="16"/>
                </w:rPr>
                <w:t>0.353</w:t>
              </w:r>
            </w:ins>
          </w:p>
        </w:tc>
        <w:tc>
          <w:tcPr>
            <w:tcW w:w="589" w:type="dxa"/>
            <w:vAlign w:val="center"/>
            <w:tcPrChange w:id="35891" w:author="Στάθης Καπ" w:date="2023-03-03T06:27:00Z">
              <w:tcPr>
                <w:tcW w:w="589" w:type="dxa"/>
                <w:vAlign w:val="center"/>
              </w:tcPr>
            </w:tcPrChange>
          </w:tcPr>
          <w:p w14:paraId="31C21F91" w14:textId="4B3A18A1" w:rsidR="00C87CFE" w:rsidRPr="00CD1347" w:rsidRDefault="00C87CFE" w:rsidP="00C87CFE">
            <w:pPr>
              <w:jc w:val="center"/>
              <w:rPr>
                <w:ins w:id="35892" w:author="Στάθης Καπ" w:date="2023-03-03T04:01:00Z"/>
                <w:rFonts w:cstheme="minorHAnsi"/>
                <w:sz w:val="16"/>
                <w:szCs w:val="16"/>
              </w:rPr>
            </w:pPr>
            <w:ins w:id="35893"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3589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895" w:author="Στάθης Καπ" w:date="2023-03-03T04:01:00Z"/>
        </w:trPr>
        <w:tc>
          <w:tcPr>
            <w:tcW w:w="515" w:type="dxa"/>
            <w:tcBorders>
              <w:top w:val="nil"/>
              <w:bottom w:val="nil"/>
              <w:right w:val="single" w:sz="4" w:space="0" w:color="auto"/>
            </w:tcBorders>
            <w:shd w:val="clear" w:color="auto" w:fill="E7E6E6" w:themeFill="background2"/>
            <w:vAlign w:val="bottom"/>
            <w:tcPrChange w:id="35896" w:author="Στάθης Καπ" w:date="2023-03-03T06:27:00Z">
              <w:tcPr>
                <w:tcW w:w="515" w:type="dxa"/>
                <w:vAlign w:val="bottom"/>
              </w:tcPr>
            </w:tcPrChange>
          </w:tcPr>
          <w:p w14:paraId="1960925F" w14:textId="14D68768" w:rsidR="00C87CFE" w:rsidRPr="00CD1347" w:rsidRDefault="00C87CFE" w:rsidP="00C87CFE">
            <w:pPr>
              <w:jc w:val="center"/>
              <w:rPr>
                <w:ins w:id="35897" w:author="Στάθης Καπ" w:date="2023-03-03T04:01:00Z"/>
                <w:sz w:val="16"/>
                <w:szCs w:val="16"/>
              </w:rPr>
            </w:pPr>
            <w:ins w:id="35898" w:author="Στάθης Καπ" w:date="2023-03-03T04:08:00Z">
              <w:r w:rsidRPr="00CD1347">
                <w:rPr>
                  <w:rFonts w:ascii="Calibri" w:hAnsi="Calibri" w:cs="Calibri"/>
                  <w:color w:val="000000"/>
                  <w:sz w:val="16"/>
                  <w:szCs w:val="16"/>
                  <w:rPrChange w:id="35899"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35900" w:author="Στάθης Καπ" w:date="2023-03-03T06:27:00Z">
              <w:tcPr>
                <w:tcW w:w="560" w:type="dxa"/>
              </w:tcPr>
            </w:tcPrChange>
          </w:tcPr>
          <w:p w14:paraId="28DC14AA" w14:textId="51D3885C" w:rsidR="00C87CFE" w:rsidRPr="00CD1347" w:rsidRDefault="00C87CFE" w:rsidP="00C87CFE">
            <w:pPr>
              <w:jc w:val="center"/>
              <w:rPr>
                <w:ins w:id="35901" w:author="Στάθης Καπ" w:date="2023-03-03T04:01:00Z"/>
                <w:rFonts w:cstheme="minorHAnsi"/>
                <w:sz w:val="16"/>
                <w:szCs w:val="16"/>
              </w:rPr>
            </w:pPr>
            <w:ins w:id="35902" w:author="Στάθης Καπ" w:date="2023-03-03T06:23:00Z">
              <w:r>
                <w:rPr>
                  <w:rFonts w:ascii="Calibri" w:hAnsi="Calibri" w:cs="Calibri"/>
                  <w:color w:val="000000"/>
                  <w:sz w:val="16"/>
                  <w:szCs w:val="16"/>
                </w:rPr>
                <w:t>1070</w:t>
              </w:r>
            </w:ins>
          </w:p>
        </w:tc>
        <w:tc>
          <w:tcPr>
            <w:tcW w:w="855" w:type="dxa"/>
            <w:vAlign w:val="center"/>
            <w:tcPrChange w:id="35903" w:author="Στάθης Καπ" w:date="2023-03-03T06:27:00Z">
              <w:tcPr>
                <w:tcW w:w="855" w:type="dxa"/>
              </w:tcPr>
            </w:tcPrChange>
          </w:tcPr>
          <w:p w14:paraId="1E11828B" w14:textId="497126A7" w:rsidR="00C87CFE" w:rsidRPr="00CD1347" w:rsidRDefault="00C87CFE" w:rsidP="00C87CFE">
            <w:pPr>
              <w:jc w:val="center"/>
              <w:rPr>
                <w:ins w:id="35904" w:author="Στάθης Καπ" w:date="2023-03-03T04:01:00Z"/>
                <w:rFonts w:cstheme="minorHAnsi"/>
                <w:sz w:val="16"/>
                <w:szCs w:val="16"/>
              </w:rPr>
            </w:pPr>
            <w:ins w:id="35905" w:author="Στάθης Καπ" w:date="2023-03-03T06:23:00Z">
              <w:r>
                <w:rPr>
                  <w:rFonts w:ascii="Calibri" w:hAnsi="Calibri" w:cs="Calibri"/>
                  <w:color w:val="000000"/>
                  <w:sz w:val="16"/>
                  <w:szCs w:val="16"/>
                </w:rPr>
                <w:t>1030</w:t>
              </w:r>
            </w:ins>
          </w:p>
        </w:tc>
        <w:tc>
          <w:tcPr>
            <w:tcW w:w="544" w:type="dxa"/>
            <w:vAlign w:val="center"/>
            <w:tcPrChange w:id="35906" w:author="Στάθης Καπ" w:date="2023-03-03T06:27:00Z">
              <w:tcPr>
                <w:tcW w:w="544" w:type="dxa"/>
                <w:vAlign w:val="bottom"/>
              </w:tcPr>
            </w:tcPrChange>
          </w:tcPr>
          <w:p w14:paraId="20C9DE99" w14:textId="220D99A9" w:rsidR="00C87CFE" w:rsidRPr="00CD1347" w:rsidRDefault="00C87CFE" w:rsidP="00C87CFE">
            <w:pPr>
              <w:jc w:val="center"/>
              <w:rPr>
                <w:ins w:id="35907" w:author="Στάθης Καπ" w:date="2023-03-03T04:01:00Z"/>
                <w:rFonts w:cstheme="minorHAnsi"/>
                <w:sz w:val="16"/>
                <w:szCs w:val="16"/>
              </w:rPr>
            </w:pPr>
            <w:ins w:id="35908" w:author="Στάθης Καπ" w:date="2023-03-03T06:23:00Z">
              <w:r>
                <w:rPr>
                  <w:rFonts w:ascii="Calibri" w:hAnsi="Calibri" w:cs="Calibri"/>
                  <w:color w:val="000000"/>
                  <w:sz w:val="16"/>
                  <w:szCs w:val="16"/>
                </w:rPr>
                <w:t>850</w:t>
              </w:r>
            </w:ins>
          </w:p>
        </w:tc>
        <w:tc>
          <w:tcPr>
            <w:tcW w:w="621" w:type="dxa"/>
            <w:vAlign w:val="center"/>
            <w:tcPrChange w:id="35909" w:author="Στάθης Καπ" w:date="2023-03-03T06:27:00Z">
              <w:tcPr>
                <w:tcW w:w="621" w:type="dxa"/>
                <w:vAlign w:val="bottom"/>
              </w:tcPr>
            </w:tcPrChange>
          </w:tcPr>
          <w:p w14:paraId="7B6D4DB9" w14:textId="0FA91075" w:rsidR="00C87CFE" w:rsidRPr="00CD1347" w:rsidRDefault="00C87CFE" w:rsidP="00C87CFE">
            <w:pPr>
              <w:jc w:val="center"/>
              <w:rPr>
                <w:ins w:id="35910" w:author="Στάθης Καπ" w:date="2023-03-03T04:01:00Z"/>
                <w:rFonts w:cstheme="minorHAnsi"/>
                <w:sz w:val="16"/>
                <w:szCs w:val="16"/>
              </w:rPr>
            </w:pPr>
            <w:ins w:id="35911" w:author="Στάθης Καπ" w:date="2023-03-03T06:23:00Z">
              <w:r>
                <w:rPr>
                  <w:rFonts w:ascii="Calibri" w:hAnsi="Calibri" w:cs="Calibri"/>
                  <w:color w:val="000000"/>
                  <w:sz w:val="16"/>
                  <w:szCs w:val="16"/>
                </w:rPr>
                <w:t>0.488</w:t>
              </w:r>
            </w:ins>
          </w:p>
        </w:tc>
        <w:tc>
          <w:tcPr>
            <w:tcW w:w="669" w:type="dxa"/>
            <w:vAlign w:val="center"/>
            <w:tcPrChange w:id="35912" w:author="Στάθης Καπ" w:date="2023-03-03T06:27:00Z">
              <w:tcPr>
                <w:tcW w:w="669" w:type="dxa"/>
                <w:vAlign w:val="center"/>
              </w:tcPr>
            </w:tcPrChange>
          </w:tcPr>
          <w:p w14:paraId="2B4BB09D" w14:textId="63E903E3" w:rsidR="00C87CFE" w:rsidRPr="00CD1347" w:rsidRDefault="00C87CFE" w:rsidP="00C87CFE">
            <w:pPr>
              <w:jc w:val="center"/>
              <w:rPr>
                <w:ins w:id="35913" w:author="Στάθης Καπ" w:date="2023-03-03T04:01:00Z"/>
                <w:rFonts w:cstheme="minorHAnsi"/>
                <w:sz w:val="16"/>
                <w:szCs w:val="16"/>
              </w:rPr>
            </w:pPr>
            <w:ins w:id="35914" w:author="Στάθης Καπ" w:date="2023-03-03T06:23:00Z">
              <w:r>
                <w:rPr>
                  <w:rFonts w:ascii="Calibri" w:hAnsi="Calibri" w:cstheme="minorHAnsi"/>
                  <w:color w:val="000000"/>
                  <w:sz w:val="16"/>
                  <w:szCs w:val="16"/>
                </w:rPr>
                <w:t>20.56</w:t>
              </w:r>
            </w:ins>
          </w:p>
        </w:tc>
        <w:tc>
          <w:tcPr>
            <w:tcW w:w="543" w:type="dxa"/>
            <w:vAlign w:val="center"/>
            <w:tcPrChange w:id="35915" w:author="Στάθης Καπ" w:date="2023-03-03T06:27:00Z">
              <w:tcPr>
                <w:tcW w:w="543" w:type="dxa"/>
                <w:vAlign w:val="bottom"/>
              </w:tcPr>
            </w:tcPrChange>
          </w:tcPr>
          <w:p w14:paraId="11C33B00" w14:textId="273797C2" w:rsidR="00C87CFE" w:rsidRPr="00CD1347" w:rsidRDefault="00C87CFE" w:rsidP="00C87CFE">
            <w:pPr>
              <w:jc w:val="center"/>
              <w:rPr>
                <w:ins w:id="35916" w:author="Στάθης Καπ" w:date="2023-03-03T04:01:00Z"/>
                <w:rFonts w:cstheme="minorHAnsi"/>
                <w:sz w:val="16"/>
                <w:szCs w:val="16"/>
              </w:rPr>
            </w:pPr>
            <w:ins w:id="35917" w:author="Στάθης Καπ" w:date="2023-03-03T06:23:00Z">
              <w:r>
                <w:rPr>
                  <w:rFonts w:ascii="Calibri" w:hAnsi="Calibri" w:cs="Calibri"/>
                  <w:color w:val="000000"/>
                  <w:sz w:val="16"/>
                  <w:szCs w:val="16"/>
                </w:rPr>
                <w:t>810</w:t>
              </w:r>
            </w:ins>
          </w:p>
        </w:tc>
        <w:tc>
          <w:tcPr>
            <w:tcW w:w="621" w:type="dxa"/>
            <w:vAlign w:val="center"/>
            <w:tcPrChange w:id="35918" w:author="Στάθης Καπ" w:date="2023-03-03T06:27:00Z">
              <w:tcPr>
                <w:tcW w:w="621" w:type="dxa"/>
                <w:vAlign w:val="bottom"/>
              </w:tcPr>
            </w:tcPrChange>
          </w:tcPr>
          <w:p w14:paraId="09BB18D0" w14:textId="2E7117A3" w:rsidR="00C87CFE" w:rsidRPr="00CD1347" w:rsidRDefault="00C87CFE" w:rsidP="00C87CFE">
            <w:pPr>
              <w:jc w:val="center"/>
              <w:rPr>
                <w:ins w:id="35919" w:author="Στάθης Καπ" w:date="2023-03-03T04:01:00Z"/>
                <w:rFonts w:cstheme="minorHAnsi"/>
                <w:sz w:val="16"/>
                <w:szCs w:val="16"/>
              </w:rPr>
            </w:pPr>
            <w:ins w:id="35920" w:author="Στάθης Καπ" w:date="2023-03-03T06:23:00Z">
              <w:r>
                <w:rPr>
                  <w:rFonts w:ascii="Calibri" w:hAnsi="Calibri" w:cs="Calibri"/>
                  <w:color w:val="000000"/>
                  <w:sz w:val="16"/>
                  <w:szCs w:val="16"/>
                </w:rPr>
                <w:t>0.384</w:t>
              </w:r>
            </w:ins>
          </w:p>
        </w:tc>
        <w:tc>
          <w:tcPr>
            <w:tcW w:w="669" w:type="dxa"/>
            <w:vAlign w:val="center"/>
            <w:tcPrChange w:id="35921" w:author="Στάθης Καπ" w:date="2023-03-03T06:27:00Z">
              <w:tcPr>
                <w:tcW w:w="669" w:type="dxa"/>
                <w:vAlign w:val="center"/>
              </w:tcPr>
            </w:tcPrChange>
          </w:tcPr>
          <w:p w14:paraId="69B3A4AC" w14:textId="43A4905F" w:rsidR="00C87CFE" w:rsidRPr="00CD1347" w:rsidRDefault="00C87CFE" w:rsidP="00C87CFE">
            <w:pPr>
              <w:jc w:val="center"/>
              <w:rPr>
                <w:ins w:id="35922" w:author="Στάθης Καπ" w:date="2023-03-03T04:01:00Z"/>
                <w:rFonts w:cstheme="minorHAnsi"/>
                <w:sz w:val="16"/>
                <w:szCs w:val="16"/>
              </w:rPr>
            </w:pPr>
            <w:ins w:id="35923" w:author="Στάθης Καπ" w:date="2023-03-03T06:23:00Z">
              <w:r>
                <w:rPr>
                  <w:rFonts w:ascii="Calibri" w:hAnsi="Calibri" w:cstheme="minorHAnsi"/>
                  <w:color w:val="000000"/>
                  <w:sz w:val="16"/>
                  <w:szCs w:val="16"/>
                </w:rPr>
                <w:t>4.71</w:t>
              </w:r>
            </w:ins>
          </w:p>
        </w:tc>
        <w:tc>
          <w:tcPr>
            <w:tcW w:w="508" w:type="dxa"/>
            <w:vAlign w:val="center"/>
            <w:tcPrChange w:id="35924" w:author="Στάθης Καπ" w:date="2023-03-03T06:27:00Z">
              <w:tcPr>
                <w:tcW w:w="508" w:type="dxa"/>
                <w:vAlign w:val="bottom"/>
              </w:tcPr>
            </w:tcPrChange>
          </w:tcPr>
          <w:p w14:paraId="2BC154C5" w14:textId="034481AC" w:rsidR="00C87CFE" w:rsidRPr="00CD1347" w:rsidRDefault="00C87CFE" w:rsidP="00C87CFE">
            <w:pPr>
              <w:jc w:val="center"/>
              <w:rPr>
                <w:ins w:id="35925" w:author="Στάθης Καπ" w:date="2023-03-03T04:01:00Z"/>
                <w:rFonts w:cstheme="minorHAnsi"/>
                <w:sz w:val="16"/>
                <w:szCs w:val="16"/>
              </w:rPr>
            </w:pPr>
            <w:ins w:id="35926" w:author="Στάθης Καπ" w:date="2023-03-03T06:23:00Z">
              <w:r>
                <w:rPr>
                  <w:rFonts w:ascii="Calibri" w:hAnsi="Calibri" w:cs="Calibri"/>
                  <w:color w:val="000000"/>
                  <w:sz w:val="16"/>
                  <w:szCs w:val="16"/>
                </w:rPr>
                <w:t>760</w:t>
              </w:r>
            </w:ins>
          </w:p>
        </w:tc>
        <w:tc>
          <w:tcPr>
            <w:tcW w:w="541" w:type="dxa"/>
            <w:vAlign w:val="center"/>
            <w:tcPrChange w:id="35927" w:author="Στάθης Καπ" w:date="2023-03-03T06:27:00Z">
              <w:tcPr>
                <w:tcW w:w="541" w:type="dxa"/>
                <w:vAlign w:val="bottom"/>
              </w:tcPr>
            </w:tcPrChange>
          </w:tcPr>
          <w:p w14:paraId="32DDCDD4" w14:textId="1369B30D" w:rsidR="00C87CFE" w:rsidRPr="00CD1347" w:rsidRDefault="00C87CFE" w:rsidP="00C87CFE">
            <w:pPr>
              <w:jc w:val="center"/>
              <w:rPr>
                <w:ins w:id="35928" w:author="Στάθης Καπ" w:date="2023-03-03T04:01:00Z"/>
                <w:rFonts w:cstheme="minorHAnsi"/>
                <w:sz w:val="16"/>
                <w:szCs w:val="16"/>
              </w:rPr>
            </w:pPr>
            <w:ins w:id="35929" w:author="Στάθης Καπ" w:date="2023-03-03T06:23:00Z">
              <w:r>
                <w:rPr>
                  <w:rFonts w:ascii="Calibri" w:hAnsi="Calibri" w:cs="Calibri"/>
                  <w:color w:val="000000"/>
                  <w:sz w:val="16"/>
                  <w:szCs w:val="16"/>
                </w:rPr>
                <w:t>0.32</w:t>
              </w:r>
            </w:ins>
          </w:p>
        </w:tc>
        <w:tc>
          <w:tcPr>
            <w:tcW w:w="589" w:type="dxa"/>
            <w:vAlign w:val="center"/>
            <w:tcPrChange w:id="35930" w:author="Στάθης Καπ" w:date="2023-03-03T06:27:00Z">
              <w:tcPr>
                <w:tcW w:w="589" w:type="dxa"/>
                <w:vAlign w:val="center"/>
              </w:tcPr>
            </w:tcPrChange>
          </w:tcPr>
          <w:p w14:paraId="022E03B4" w14:textId="5906AD0C" w:rsidR="00C87CFE" w:rsidRPr="00CD1347" w:rsidRDefault="00C87CFE" w:rsidP="00C87CFE">
            <w:pPr>
              <w:jc w:val="center"/>
              <w:rPr>
                <w:ins w:id="35931" w:author="Στάθης Καπ" w:date="2023-03-03T04:01:00Z"/>
                <w:rFonts w:cstheme="minorHAnsi"/>
                <w:sz w:val="16"/>
                <w:szCs w:val="16"/>
              </w:rPr>
            </w:pPr>
            <w:ins w:id="35932" w:author="Στάθης Καπ" w:date="2023-03-03T06:23:00Z">
              <w:r>
                <w:rPr>
                  <w:rFonts w:ascii="Calibri" w:hAnsi="Calibri" w:cstheme="minorHAnsi"/>
                  <w:color w:val="000000"/>
                  <w:sz w:val="16"/>
                  <w:szCs w:val="16"/>
                </w:rPr>
                <w:t>10.59</w:t>
              </w:r>
            </w:ins>
          </w:p>
        </w:tc>
        <w:tc>
          <w:tcPr>
            <w:tcW w:w="463" w:type="dxa"/>
            <w:vAlign w:val="center"/>
            <w:tcPrChange w:id="35933" w:author="Στάθης Καπ" w:date="2023-03-03T06:27:00Z">
              <w:tcPr>
                <w:tcW w:w="463" w:type="dxa"/>
                <w:vAlign w:val="bottom"/>
              </w:tcPr>
            </w:tcPrChange>
          </w:tcPr>
          <w:p w14:paraId="3A50C105" w14:textId="05715D24" w:rsidR="00C87CFE" w:rsidRPr="00CD1347" w:rsidRDefault="00C87CFE" w:rsidP="00C87CFE">
            <w:pPr>
              <w:jc w:val="center"/>
              <w:rPr>
                <w:ins w:id="35934" w:author="Στάθης Καπ" w:date="2023-03-03T04:01:00Z"/>
                <w:rFonts w:cstheme="minorHAnsi"/>
                <w:sz w:val="16"/>
                <w:szCs w:val="16"/>
              </w:rPr>
            </w:pPr>
            <w:ins w:id="35935" w:author="Στάθης Καπ" w:date="2023-03-03T06:23:00Z">
              <w:r>
                <w:rPr>
                  <w:rFonts w:ascii="Calibri" w:hAnsi="Calibri" w:cs="Calibri"/>
                  <w:color w:val="000000"/>
                  <w:sz w:val="16"/>
                  <w:szCs w:val="16"/>
                </w:rPr>
                <w:t>680</w:t>
              </w:r>
            </w:ins>
          </w:p>
        </w:tc>
        <w:tc>
          <w:tcPr>
            <w:tcW w:w="541" w:type="dxa"/>
            <w:vAlign w:val="center"/>
            <w:tcPrChange w:id="35936" w:author="Στάθης Καπ" w:date="2023-03-03T06:27:00Z">
              <w:tcPr>
                <w:tcW w:w="541" w:type="dxa"/>
                <w:vAlign w:val="bottom"/>
              </w:tcPr>
            </w:tcPrChange>
          </w:tcPr>
          <w:p w14:paraId="4709B23D" w14:textId="79186B77" w:rsidR="00C87CFE" w:rsidRPr="00CD1347" w:rsidRDefault="00C87CFE" w:rsidP="00C87CFE">
            <w:pPr>
              <w:jc w:val="center"/>
              <w:rPr>
                <w:ins w:id="35937" w:author="Στάθης Καπ" w:date="2023-03-03T04:01:00Z"/>
                <w:rFonts w:cstheme="minorHAnsi"/>
                <w:sz w:val="16"/>
                <w:szCs w:val="16"/>
              </w:rPr>
            </w:pPr>
            <w:ins w:id="35938" w:author="Στάθης Καπ" w:date="2023-03-03T06:23:00Z">
              <w:r>
                <w:rPr>
                  <w:rFonts w:ascii="Calibri" w:hAnsi="Calibri" w:cs="Calibri"/>
                  <w:color w:val="000000"/>
                  <w:sz w:val="16"/>
                  <w:szCs w:val="16"/>
                </w:rPr>
                <w:t>0.34</w:t>
              </w:r>
            </w:ins>
          </w:p>
        </w:tc>
        <w:tc>
          <w:tcPr>
            <w:tcW w:w="589" w:type="dxa"/>
            <w:vAlign w:val="center"/>
            <w:tcPrChange w:id="35939" w:author="Στάθης Καπ" w:date="2023-03-03T06:27:00Z">
              <w:tcPr>
                <w:tcW w:w="589" w:type="dxa"/>
                <w:vAlign w:val="center"/>
              </w:tcPr>
            </w:tcPrChange>
          </w:tcPr>
          <w:p w14:paraId="5A079B56" w14:textId="38DFA54C" w:rsidR="00C87CFE" w:rsidRPr="00CD1347" w:rsidRDefault="00C87CFE" w:rsidP="00C87CFE">
            <w:pPr>
              <w:jc w:val="center"/>
              <w:rPr>
                <w:ins w:id="35940" w:author="Στάθης Καπ" w:date="2023-03-03T04:01:00Z"/>
                <w:rFonts w:cstheme="minorHAnsi"/>
                <w:sz w:val="16"/>
                <w:szCs w:val="16"/>
              </w:rPr>
            </w:pPr>
            <w:ins w:id="35941"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3594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943" w:author="Στάθης Καπ" w:date="2023-03-03T04:01:00Z"/>
        </w:trPr>
        <w:tc>
          <w:tcPr>
            <w:tcW w:w="515" w:type="dxa"/>
            <w:tcBorders>
              <w:top w:val="nil"/>
              <w:bottom w:val="nil"/>
              <w:right w:val="single" w:sz="4" w:space="0" w:color="auto"/>
            </w:tcBorders>
            <w:shd w:val="clear" w:color="auto" w:fill="E7E6E6" w:themeFill="background2"/>
            <w:vAlign w:val="bottom"/>
            <w:tcPrChange w:id="35944" w:author="Στάθης Καπ" w:date="2023-03-03T06:27:00Z">
              <w:tcPr>
                <w:tcW w:w="515" w:type="dxa"/>
                <w:vAlign w:val="bottom"/>
              </w:tcPr>
            </w:tcPrChange>
          </w:tcPr>
          <w:p w14:paraId="38638D5A" w14:textId="54405668" w:rsidR="00C87CFE" w:rsidRPr="00CD1347" w:rsidRDefault="00C87CFE" w:rsidP="00C87CFE">
            <w:pPr>
              <w:jc w:val="center"/>
              <w:rPr>
                <w:ins w:id="35945" w:author="Στάθης Καπ" w:date="2023-03-03T04:01:00Z"/>
                <w:sz w:val="16"/>
                <w:szCs w:val="16"/>
              </w:rPr>
            </w:pPr>
            <w:ins w:id="35946" w:author="Στάθης Καπ" w:date="2023-03-03T04:08:00Z">
              <w:r w:rsidRPr="00CD1347">
                <w:rPr>
                  <w:rFonts w:ascii="Calibri" w:hAnsi="Calibri" w:cs="Calibri"/>
                  <w:color w:val="000000"/>
                  <w:sz w:val="16"/>
                  <w:szCs w:val="16"/>
                  <w:rPrChange w:id="35947"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35948" w:author="Στάθης Καπ" w:date="2023-03-03T06:27:00Z">
              <w:tcPr>
                <w:tcW w:w="560" w:type="dxa"/>
              </w:tcPr>
            </w:tcPrChange>
          </w:tcPr>
          <w:p w14:paraId="5E329155" w14:textId="6BF37CFB" w:rsidR="00C87CFE" w:rsidRPr="00CD1347" w:rsidRDefault="00C87CFE" w:rsidP="00C87CFE">
            <w:pPr>
              <w:jc w:val="center"/>
              <w:rPr>
                <w:ins w:id="35949" w:author="Στάθης Καπ" w:date="2023-03-03T04:01:00Z"/>
                <w:rFonts w:cstheme="minorHAnsi"/>
                <w:sz w:val="16"/>
                <w:szCs w:val="16"/>
              </w:rPr>
            </w:pPr>
            <w:ins w:id="35950" w:author="Στάθης Καπ" w:date="2023-03-03T06:23:00Z">
              <w:r>
                <w:rPr>
                  <w:rFonts w:ascii="Calibri" w:hAnsi="Calibri" w:cs="Calibri"/>
                  <w:color w:val="000000"/>
                  <w:sz w:val="16"/>
                  <w:szCs w:val="16"/>
                </w:rPr>
                <w:t>1080</w:t>
              </w:r>
            </w:ins>
          </w:p>
        </w:tc>
        <w:tc>
          <w:tcPr>
            <w:tcW w:w="855" w:type="dxa"/>
            <w:vAlign w:val="center"/>
            <w:tcPrChange w:id="35951" w:author="Στάθης Καπ" w:date="2023-03-03T06:27:00Z">
              <w:tcPr>
                <w:tcW w:w="855" w:type="dxa"/>
              </w:tcPr>
            </w:tcPrChange>
          </w:tcPr>
          <w:p w14:paraId="54FE4956" w14:textId="0651A610" w:rsidR="00C87CFE" w:rsidRPr="00CD1347" w:rsidRDefault="00C87CFE" w:rsidP="00C87CFE">
            <w:pPr>
              <w:jc w:val="center"/>
              <w:rPr>
                <w:ins w:id="35952" w:author="Στάθης Καπ" w:date="2023-03-03T04:01:00Z"/>
                <w:rFonts w:cstheme="minorHAnsi"/>
                <w:sz w:val="16"/>
                <w:szCs w:val="16"/>
              </w:rPr>
            </w:pPr>
            <w:ins w:id="35953" w:author="Στάθης Καπ" w:date="2023-03-03T06:23:00Z">
              <w:r>
                <w:rPr>
                  <w:rFonts w:ascii="Calibri" w:hAnsi="Calibri" w:cs="Calibri"/>
                  <w:color w:val="000000"/>
                  <w:sz w:val="16"/>
                  <w:szCs w:val="16"/>
                </w:rPr>
                <w:t>1040</w:t>
              </w:r>
            </w:ins>
          </w:p>
        </w:tc>
        <w:tc>
          <w:tcPr>
            <w:tcW w:w="544" w:type="dxa"/>
            <w:vAlign w:val="center"/>
            <w:tcPrChange w:id="35954" w:author="Στάθης Καπ" w:date="2023-03-03T06:27:00Z">
              <w:tcPr>
                <w:tcW w:w="544" w:type="dxa"/>
                <w:vAlign w:val="bottom"/>
              </w:tcPr>
            </w:tcPrChange>
          </w:tcPr>
          <w:p w14:paraId="3A5051D1" w14:textId="4640C48E" w:rsidR="00C87CFE" w:rsidRPr="00CD1347" w:rsidRDefault="00C87CFE" w:rsidP="00C87CFE">
            <w:pPr>
              <w:jc w:val="center"/>
              <w:rPr>
                <w:ins w:id="35955" w:author="Στάθης Καπ" w:date="2023-03-03T04:01:00Z"/>
                <w:rFonts w:cstheme="minorHAnsi"/>
                <w:sz w:val="16"/>
                <w:szCs w:val="16"/>
              </w:rPr>
            </w:pPr>
            <w:ins w:id="35956" w:author="Στάθης Καπ" w:date="2023-03-03T06:23:00Z">
              <w:r>
                <w:rPr>
                  <w:rFonts w:ascii="Calibri" w:hAnsi="Calibri" w:cs="Calibri"/>
                  <w:color w:val="000000"/>
                  <w:sz w:val="16"/>
                  <w:szCs w:val="16"/>
                </w:rPr>
                <w:t>870</w:t>
              </w:r>
            </w:ins>
          </w:p>
        </w:tc>
        <w:tc>
          <w:tcPr>
            <w:tcW w:w="621" w:type="dxa"/>
            <w:vAlign w:val="center"/>
            <w:tcPrChange w:id="35957" w:author="Στάθης Καπ" w:date="2023-03-03T06:27:00Z">
              <w:tcPr>
                <w:tcW w:w="621" w:type="dxa"/>
                <w:vAlign w:val="bottom"/>
              </w:tcPr>
            </w:tcPrChange>
          </w:tcPr>
          <w:p w14:paraId="365F9625" w14:textId="3A3F6791" w:rsidR="00C87CFE" w:rsidRPr="00CD1347" w:rsidRDefault="00C87CFE" w:rsidP="00C87CFE">
            <w:pPr>
              <w:jc w:val="center"/>
              <w:rPr>
                <w:ins w:id="35958" w:author="Στάθης Καπ" w:date="2023-03-03T04:01:00Z"/>
                <w:rFonts w:cstheme="minorHAnsi"/>
                <w:sz w:val="16"/>
                <w:szCs w:val="16"/>
              </w:rPr>
            </w:pPr>
            <w:ins w:id="35959" w:author="Στάθης Καπ" w:date="2023-03-03T06:23:00Z">
              <w:r>
                <w:rPr>
                  <w:rFonts w:ascii="Calibri" w:hAnsi="Calibri" w:cs="Calibri"/>
                  <w:color w:val="000000"/>
                  <w:sz w:val="16"/>
                  <w:szCs w:val="16"/>
                </w:rPr>
                <w:t>0.494</w:t>
              </w:r>
            </w:ins>
          </w:p>
        </w:tc>
        <w:tc>
          <w:tcPr>
            <w:tcW w:w="669" w:type="dxa"/>
            <w:vAlign w:val="center"/>
            <w:tcPrChange w:id="35960" w:author="Στάθης Καπ" w:date="2023-03-03T06:27:00Z">
              <w:tcPr>
                <w:tcW w:w="669" w:type="dxa"/>
                <w:vAlign w:val="center"/>
              </w:tcPr>
            </w:tcPrChange>
          </w:tcPr>
          <w:p w14:paraId="0C0FCD68" w14:textId="2D74FEEB" w:rsidR="00C87CFE" w:rsidRPr="00CD1347" w:rsidRDefault="00C87CFE" w:rsidP="00C87CFE">
            <w:pPr>
              <w:jc w:val="center"/>
              <w:rPr>
                <w:ins w:id="35961" w:author="Στάθης Καπ" w:date="2023-03-03T04:01:00Z"/>
                <w:rFonts w:cstheme="minorHAnsi"/>
                <w:sz w:val="16"/>
                <w:szCs w:val="16"/>
              </w:rPr>
            </w:pPr>
            <w:ins w:id="35962" w:author="Στάθης Καπ" w:date="2023-03-03T06:23:00Z">
              <w:r>
                <w:rPr>
                  <w:rFonts w:ascii="Calibri" w:hAnsi="Calibri" w:cstheme="minorHAnsi"/>
                  <w:color w:val="000000"/>
                  <w:sz w:val="16"/>
                  <w:szCs w:val="16"/>
                </w:rPr>
                <w:t>19.44</w:t>
              </w:r>
            </w:ins>
          </w:p>
        </w:tc>
        <w:tc>
          <w:tcPr>
            <w:tcW w:w="543" w:type="dxa"/>
            <w:vAlign w:val="center"/>
            <w:tcPrChange w:id="35963" w:author="Στάθης Καπ" w:date="2023-03-03T06:27:00Z">
              <w:tcPr>
                <w:tcW w:w="543" w:type="dxa"/>
                <w:vAlign w:val="bottom"/>
              </w:tcPr>
            </w:tcPrChange>
          </w:tcPr>
          <w:p w14:paraId="5547B897" w14:textId="2C9E5064" w:rsidR="00C87CFE" w:rsidRPr="00CD1347" w:rsidRDefault="00C87CFE" w:rsidP="00C87CFE">
            <w:pPr>
              <w:jc w:val="center"/>
              <w:rPr>
                <w:ins w:id="35964" w:author="Στάθης Καπ" w:date="2023-03-03T04:01:00Z"/>
                <w:rFonts w:cstheme="minorHAnsi"/>
                <w:sz w:val="16"/>
                <w:szCs w:val="16"/>
              </w:rPr>
            </w:pPr>
            <w:ins w:id="35965" w:author="Στάθης Καπ" w:date="2023-03-03T06:23:00Z">
              <w:r>
                <w:rPr>
                  <w:rFonts w:ascii="Calibri" w:hAnsi="Calibri" w:cs="Calibri"/>
                  <w:color w:val="000000"/>
                  <w:sz w:val="16"/>
                  <w:szCs w:val="16"/>
                </w:rPr>
                <w:t>800</w:t>
              </w:r>
            </w:ins>
          </w:p>
        </w:tc>
        <w:tc>
          <w:tcPr>
            <w:tcW w:w="621" w:type="dxa"/>
            <w:vAlign w:val="center"/>
            <w:tcPrChange w:id="35966" w:author="Στάθης Καπ" w:date="2023-03-03T06:27:00Z">
              <w:tcPr>
                <w:tcW w:w="621" w:type="dxa"/>
                <w:vAlign w:val="bottom"/>
              </w:tcPr>
            </w:tcPrChange>
          </w:tcPr>
          <w:p w14:paraId="3B816055" w14:textId="2D232A62" w:rsidR="00C87CFE" w:rsidRPr="00CD1347" w:rsidRDefault="00C87CFE" w:rsidP="00C87CFE">
            <w:pPr>
              <w:jc w:val="center"/>
              <w:rPr>
                <w:ins w:id="35967" w:author="Στάθης Καπ" w:date="2023-03-03T04:01:00Z"/>
                <w:rFonts w:cstheme="minorHAnsi"/>
                <w:sz w:val="16"/>
                <w:szCs w:val="16"/>
              </w:rPr>
            </w:pPr>
            <w:ins w:id="35968" w:author="Στάθης Καπ" w:date="2023-03-03T06:23:00Z">
              <w:r>
                <w:rPr>
                  <w:rFonts w:ascii="Calibri" w:hAnsi="Calibri" w:cs="Calibri"/>
                  <w:color w:val="000000"/>
                  <w:sz w:val="16"/>
                  <w:szCs w:val="16"/>
                </w:rPr>
                <w:t>0.307</w:t>
              </w:r>
            </w:ins>
          </w:p>
        </w:tc>
        <w:tc>
          <w:tcPr>
            <w:tcW w:w="669" w:type="dxa"/>
            <w:vAlign w:val="center"/>
            <w:tcPrChange w:id="35969" w:author="Στάθης Καπ" w:date="2023-03-03T06:27:00Z">
              <w:tcPr>
                <w:tcW w:w="669" w:type="dxa"/>
                <w:vAlign w:val="center"/>
              </w:tcPr>
            </w:tcPrChange>
          </w:tcPr>
          <w:p w14:paraId="6D5970CC" w14:textId="391DC4D9" w:rsidR="00C87CFE" w:rsidRPr="00CD1347" w:rsidRDefault="00C87CFE" w:rsidP="00C87CFE">
            <w:pPr>
              <w:jc w:val="center"/>
              <w:rPr>
                <w:ins w:id="35970" w:author="Στάθης Καπ" w:date="2023-03-03T04:01:00Z"/>
                <w:rFonts w:cstheme="minorHAnsi"/>
                <w:sz w:val="16"/>
                <w:szCs w:val="16"/>
              </w:rPr>
            </w:pPr>
            <w:ins w:id="35971" w:author="Στάθης Καπ" w:date="2023-03-03T06:23:00Z">
              <w:r>
                <w:rPr>
                  <w:rFonts w:ascii="Calibri" w:hAnsi="Calibri" w:cstheme="minorHAnsi"/>
                  <w:color w:val="000000"/>
                  <w:sz w:val="16"/>
                  <w:szCs w:val="16"/>
                </w:rPr>
                <w:t>8.05</w:t>
              </w:r>
            </w:ins>
          </w:p>
        </w:tc>
        <w:tc>
          <w:tcPr>
            <w:tcW w:w="508" w:type="dxa"/>
            <w:vAlign w:val="center"/>
            <w:tcPrChange w:id="35972" w:author="Στάθης Καπ" w:date="2023-03-03T06:27:00Z">
              <w:tcPr>
                <w:tcW w:w="508" w:type="dxa"/>
                <w:vAlign w:val="bottom"/>
              </w:tcPr>
            </w:tcPrChange>
          </w:tcPr>
          <w:p w14:paraId="1B492CBC" w14:textId="43864F38" w:rsidR="00C87CFE" w:rsidRPr="00CD1347" w:rsidRDefault="00C87CFE" w:rsidP="00C87CFE">
            <w:pPr>
              <w:jc w:val="center"/>
              <w:rPr>
                <w:ins w:id="35973" w:author="Στάθης Καπ" w:date="2023-03-03T04:01:00Z"/>
                <w:rFonts w:cstheme="minorHAnsi"/>
                <w:sz w:val="16"/>
                <w:szCs w:val="16"/>
              </w:rPr>
            </w:pPr>
            <w:ins w:id="35974" w:author="Στάθης Καπ" w:date="2023-03-03T06:23:00Z">
              <w:r>
                <w:rPr>
                  <w:rFonts w:ascii="Calibri" w:hAnsi="Calibri" w:cs="Calibri"/>
                  <w:color w:val="000000"/>
                  <w:sz w:val="16"/>
                  <w:szCs w:val="16"/>
                </w:rPr>
                <w:t>770</w:t>
              </w:r>
            </w:ins>
          </w:p>
        </w:tc>
        <w:tc>
          <w:tcPr>
            <w:tcW w:w="541" w:type="dxa"/>
            <w:vAlign w:val="center"/>
            <w:tcPrChange w:id="35975" w:author="Στάθης Καπ" w:date="2023-03-03T06:27:00Z">
              <w:tcPr>
                <w:tcW w:w="541" w:type="dxa"/>
                <w:vAlign w:val="bottom"/>
              </w:tcPr>
            </w:tcPrChange>
          </w:tcPr>
          <w:p w14:paraId="6145EE0E" w14:textId="35D7D47B" w:rsidR="00C87CFE" w:rsidRPr="00CD1347" w:rsidRDefault="00C87CFE" w:rsidP="00C87CFE">
            <w:pPr>
              <w:jc w:val="center"/>
              <w:rPr>
                <w:ins w:id="35976" w:author="Στάθης Καπ" w:date="2023-03-03T04:01:00Z"/>
                <w:rFonts w:cstheme="minorHAnsi"/>
                <w:sz w:val="16"/>
                <w:szCs w:val="16"/>
              </w:rPr>
            </w:pPr>
            <w:ins w:id="35977" w:author="Στάθης Καπ" w:date="2023-03-03T06:23:00Z">
              <w:r>
                <w:rPr>
                  <w:rFonts w:ascii="Calibri" w:hAnsi="Calibri" w:cs="Calibri"/>
                  <w:color w:val="000000"/>
                  <w:sz w:val="16"/>
                  <w:szCs w:val="16"/>
                </w:rPr>
                <w:t>0.37</w:t>
              </w:r>
            </w:ins>
          </w:p>
        </w:tc>
        <w:tc>
          <w:tcPr>
            <w:tcW w:w="589" w:type="dxa"/>
            <w:vAlign w:val="center"/>
            <w:tcPrChange w:id="35978" w:author="Στάθης Καπ" w:date="2023-03-03T06:27:00Z">
              <w:tcPr>
                <w:tcW w:w="589" w:type="dxa"/>
                <w:vAlign w:val="center"/>
              </w:tcPr>
            </w:tcPrChange>
          </w:tcPr>
          <w:p w14:paraId="52CA6D0C" w14:textId="33FF48DA" w:rsidR="00C87CFE" w:rsidRPr="00CD1347" w:rsidRDefault="00C87CFE" w:rsidP="00C87CFE">
            <w:pPr>
              <w:jc w:val="center"/>
              <w:rPr>
                <w:ins w:id="35979" w:author="Στάθης Καπ" w:date="2023-03-03T04:01:00Z"/>
                <w:rFonts w:cstheme="minorHAnsi"/>
                <w:sz w:val="16"/>
                <w:szCs w:val="16"/>
              </w:rPr>
            </w:pPr>
            <w:ins w:id="35980" w:author="Στάθης Καπ" w:date="2023-03-03T06:23:00Z">
              <w:r>
                <w:rPr>
                  <w:rFonts w:ascii="Calibri" w:hAnsi="Calibri" w:cstheme="minorHAnsi"/>
                  <w:color w:val="000000"/>
                  <w:sz w:val="16"/>
                  <w:szCs w:val="16"/>
                </w:rPr>
                <w:t>11.49</w:t>
              </w:r>
            </w:ins>
          </w:p>
        </w:tc>
        <w:tc>
          <w:tcPr>
            <w:tcW w:w="463" w:type="dxa"/>
            <w:vAlign w:val="center"/>
            <w:tcPrChange w:id="35981" w:author="Στάθης Καπ" w:date="2023-03-03T06:27:00Z">
              <w:tcPr>
                <w:tcW w:w="463" w:type="dxa"/>
                <w:vAlign w:val="bottom"/>
              </w:tcPr>
            </w:tcPrChange>
          </w:tcPr>
          <w:p w14:paraId="3AC636A8" w14:textId="3F464B71" w:rsidR="00C87CFE" w:rsidRPr="00CD1347" w:rsidRDefault="00C87CFE" w:rsidP="00C87CFE">
            <w:pPr>
              <w:jc w:val="center"/>
              <w:rPr>
                <w:ins w:id="35982" w:author="Στάθης Καπ" w:date="2023-03-03T04:01:00Z"/>
                <w:rFonts w:cstheme="minorHAnsi"/>
                <w:sz w:val="16"/>
                <w:szCs w:val="16"/>
              </w:rPr>
            </w:pPr>
            <w:ins w:id="35983" w:author="Στάθης Καπ" w:date="2023-03-03T06:23:00Z">
              <w:r>
                <w:rPr>
                  <w:rFonts w:ascii="Calibri" w:hAnsi="Calibri" w:cs="Calibri"/>
                  <w:color w:val="000000"/>
                  <w:sz w:val="16"/>
                  <w:szCs w:val="16"/>
                </w:rPr>
                <w:t>690</w:t>
              </w:r>
            </w:ins>
          </w:p>
        </w:tc>
        <w:tc>
          <w:tcPr>
            <w:tcW w:w="541" w:type="dxa"/>
            <w:vAlign w:val="center"/>
            <w:tcPrChange w:id="35984" w:author="Στάθης Καπ" w:date="2023-03-03T06:27:00Z">
              <w:tcPr>
                <w:tcW w:w="541" w:type="dxa"/>
                <w:vAlign w:val="bottom"/>
              </w:tcPr>
            </w:tcPrChange>
          </w:tcPr>
          <w:p w14:paraId="612BA7F1" w14:textId="6A827903" w:rsidR="00C87CFE" w:rsidRPr="00CD1347" w:rsidRDefault="00C87CFE" w:rsidP="00C87CFE">
            <w:pPr>
              <w:jc w:val="center"/>
              <w:rPr>
                <w:ins w:id="35985" w:author="Στάθης Καπ" w:date="2023-03-03T04:01:00Z"/>
                <w:rFonts w:cstheme="minorHAnsi"/>
                <w:sz w:val="16"/>
                <w:szCs w:val="16"/>
              </w:rPr>
            </w:pPr>
            <w:ins w:id="35986" w:author="Στάθης Καπ" w:date="2023-03-03T06:23:00Z">
              <w:r>
                <w:rPr>
                  <w:rFonts w:ascii="Calibri" w:hAnsi="Calibri" w:cs="Calibri"/>
                  <w:color w:val="000000"/>
                  <w:sz w:val="16"/>
                  <w:szCs w:val="16"/>
                </w:rPr>
                <w:t>0.329</w:t>
              </w:r>
            </w:ins>
          </w:p>
        </w:tc>
        <w:tc>
          <w:tcPr>
            <w:tcW w:w="589" w:type="dxa"/>
            <w:vAlign w:val="center"/>
            <w:tcPrChange w:id="35987" w:author="Στάθης Καπ" w:date="2023-03-03T06:27:00Z">
              <w:tcPr>
                <w:tcW w:w="589" w:type="dxa"/>
                <w:vAlign w:val="center"/>
              </w:tcPr>
            </w:tcPrChange>
          </w:tcPr>
          <w:p w14:paraId="62D6AB61" w14:textId="2A6966A5" w:rsidR="00C87CFE" w:rsidRPr="00CD1347" w:rsidRDefault="00C87CFE" w:rsidP="00C87CFE">
            <w:pPr>
              <w:jc w:val="center"/>
              <w:rPr>
                <w:ins w:id="35988" w:author="Στάθης Καπ" w:date="2023-03-03T04:01:00Z"/>
                <w:rFonts w:cstheme="minorHAnsi"/>
                <w:sz w:val="16"/>
                <w:szCs w:val="16"/>
              </w:rPr>
            </w:pPr>
            <w:ins w:id="35989"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3599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5991" w:author="Στάθης Καπ" w:date="2023-03-03T04:01:00Z"/>
        </w:trPr>
        <w:tc>
          <w:tcPr>
            <w:tcW w:w="515" w:type="dxa"/>
            <w:tcBorders>
              <w:top w:val="nil"/>
              <w:bottom w:val="nil"/>
              <w:right w:val="single" w:sz="4" w:space="0" w:color="auto"/>
            </w:tcBorders>
            <w:shd w:val="clear" w:color="auto" w:fill="E7E6E6" w:themeFill="background2"/>
            <w:vAlign w:val="bottom"/>
            <w:tcPrChange w:id="35992" w:author="Στάθης Καπ" w:date="2023-03-03T06:27:00Z">
              <w:tcPr>
                <w:tcW w:w="515" w:type="dxa"/>
                <w:vAlign w:val="bottom"/>
              </w:tcPr>
            </w:tcPrChange>
          </w:tcPr>
          <w:p w14:paraId="33DB8445" w14:textId="718450B4" w:rsidR="00C87CFE" w:rsidRPr="00CD1347" w:rsidRDefault="00C87CFE" w:rsidP="00C87CFE">
            <w:pPr>
              <w:jc w:val="center"/>
              <w:rPr>
                <w:ins w:id="35993" w:author="Στάθης Καπ" w:date="2023-03-03T04:01:00Z"/>
                <w:sz w:val="16"/>
                <w:szCs w:val="16"/>
              </w:rPr>
            </w:pPr>
            <w:ins w:id="35994" w:author="Στάθης Καπ" w:date="2023-03-03T04:08:00Z">
              <w:r w:rsidRPr="00CD1347">
                <w:rPr>
                  <w:rFonts w:ascii="Calibri" w:hAnsi="Calibri" w:cs="Calibri"/>
                  <w:color w:val="000000"/>
                  <w:sz w:val="16"/>
                  <w:szCs w:val="16"/>
                  <w:rPrChange w:id="35995"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35996" w:author="Στάθης Καπ" w:date="2023-03-03T06:27:00Z">
              <w:tcPr>
                <w:tcW w:w="560" w:type="dxa"/>
              </w:tcPr>
            </w:tcPrChange>
          </w:tcPr>
          <w:p w14:paraId="076E1FE4" w14:textId="417EB52B" w:rsidR="00C87CFE" w:rsidRPr="00CD1347" w:rsidRDefault="00C87CFE" w:rsidP="00C87CFE">
            <w:pPr>
              <w:jc w:val="center"/>
              <w:rPr>
                <w:ins w:id="35997" w:author="Στάθης Καπ" w:date="2023-03-03T04:01:00Z"/>
                <w:rFonts w:cstheme="minorHAnsi"/>
                <w:sz w:val="16"/>
                <w:szCs w:val="16"/>
              </w:rPr>
            </w:pPr>
            <w:ins w:id="35998" w:author="Στάθης Καπ" w:date="2023-03-03T06:23:00Z">
              <w:r>
                <w:rPr>
                  <w:rFonts w:ascii="Calibri" w:hAnsi="Calibri" w:cs="Calibri"/>
                  <w:color w:val="000000"/>
                  <w:sz w:val="16"/>
                  <w:szCs w:val="16"/>
                </w:rPr>
                <w:t>1120</w:t>
              </w:r>
            </w:ins>
          </w:p>
        </w:tc>
        <w:tc>
          <w:tcPr>
            <w:tcW w:w="855" w:type="dxa"/>
            <w:vAlign w:val="center"/>
            <w:tcPrChange w:id="35999" w:author="Στάθης Καπ" w:date="2023-03-03T06:27:00Z">
              <w:tcPr>
                <w:tcW w:w="855" w:type="dxa"/>
              </w:tcPr>
            </w:tcPrChange>
          </w:tcPr>
          <w:p w14:paraId="26CA129F" w14:textId="4E661ECF" w:rsidR="00C87CFE" w:rsidRPr="00CD1347" w:rsidRDefault="00C87CFE" w:rsidP="00C87CFE">
            <w:pPr>
              <w:jc w:val="center"/>
              <w:rPr>
                <w:ins w:id="36000" w:author="Στάθης Καπ" w:date="2023-03-03T04:01:00Z"/>
                <w:rFonts w:cstheme="minorHAnsi"/>
                <w:sz w:val="16"/>
                <w:szCs w:val="16"/>
              </w:rPr>
            </w:pPr>
            <w:ins w:id="36001" w:author="Στάθης Καπ" w:date="2023-03-03T06:23:00Z">
              <w:r>
                <w:rPr>
                  <w:rFonts w:ascii="Calibri" w:hAnsi="Calibri" w:cs="Calibri"/>
                  <w:color w:val="000000"/>
                  <w:sz w:val="16"/>
                  <w:szCs w:val="16"/>
                </w:rPr>
                <w:t>1100</w:t>
              </w:r>
            </w:ins>
          </w:p>
        </w:tc>
        <w:tc>
          <w:tcPr>
            <w:tcW w:w="544" w:type="dxa"/>
            <w:vAlign w:val="center"/>
            <w:tcPrChange w:id="36002" w:author="Στάθης Καπ" w:date="2023-03-03T06:27:00Z">
              <w:tcPr>
                <w:tcW w:w="544" w:type="dxa"/>
                <w:vAlign w:val="bottom"/>
              </w:tcPr>
            </w:tcPrChange>
          </w:tcPr>
          <w:p w14:paraId="3139185B" w14:textId="5409A42C" w:rsidR="00C87CFE" w:rsidRPr="00CD1347" w:rsidRDefault="00C87CFE" w:rsidP="00C87CFE">
            <w:pPr>
              <w:jc w:val="center"/>
              <w:rPr>
                <w:ins w:id="36003" w:author="Στάθης Καπ" w:date="2023-03-03T04:01:00Z"/>
                <w:rFonts w:cstheme="minorHAnsi"/>
                <w:sz w:val="16"/>
                <w:szCs w:val="16"/>
              </w:rPr>
            </w:pPr>
            <w:ins w:id="36004" w:author="Στάθης Καπ" w:date="2023-03-03T06:23:00Z">
              <w:r>
                <w:rPr>
                  <w:rFonts w:ascii="Calibri" w:hAnsi="Calibri" w:cs="Calibri"/>
                  <w:color w:val="000000"/>
                  <w:sz w:val="16"/>
                  <w:szCs w:val="16"/>
                </w:rPr>
                <w:t>970</w:t>
              </w:r>
            </w:ins>
          </w:p>
        </w:tc>
        <w:tc>
          <w:tcPr>
            <w:tcW w:w="621" w:type="dxa"/>
            <w:vAlign w:val="center"/>
            <w:tcPrChange w:id="36005" w:author="Στάθης Καπ" w:date="2023-03-03T06:27:00Z">
              <w:tcPr>
                <w:tcW w:w="621" w:type="dxa"/>
                <w:vAlign w:val="bottom"/>
              </w:tcPr>
            </w:tcPrChange>
          </w:tcPr>
          <w:p w14:paraId="7668368B" w14:textId="496BE40A" w:rsidR="00C87CFE" w:rsidRPr="00CD1347" w:rsidRDefault="00C87CFE" w:rsidP="00C87CFE">
            <w:pPr>
              <w:jc w:val="center"/>
              <w:rPr>
                <w:ins w:id="36006" w:author="Στάθης Καπ" w:date="2023-03-03T04:01:00Z"/>
                <w:rFonts w:cstheme="minorHAnsi"/>
                <w:sz w:val="16"/>
                <w:szCs w:val="16"/>
              </w:rPr>
            </w:pPr>
            <w:ins w:id="36007" w:author="Στάθης Καπ" w:date="2023-03-03T06:23:00Z">
              <w:r>
                <w:rPr>
                  <w:rFonts w:ascii="Calibri" w:hAnsi="Calibri" w:cs="Calibri"/>
                  <w:color w:val="000000"/>
                  <w:sz w:val="16"/>
                  <w:szCs w:val="16"/>
                </w:rPr>
                <w:t>0.546</w:t>
              </w:r>
            </w:ins>
          </w:p>
        </w:tc>
        <w:tc>
          <w:tcPr>
            <w:tcW w:w="669" w:type="dxa"/>
            <w:vAlign w:val="center"/>
            <w:tcPrChange w:id="36008" w:author="Στάθης Καπ" w:date="2023-03-03T06:27:00Z">
              <w:tcPr>
                <w:tcW w:w="669" w:type="dxa"/>
                <w:vAlign w:val="center"/>
              </w:tcPr>
            </w:tcPrChange>
          </w:tcPr>
          <w:p w14:paraId="17016A62" w14:textId="4B1836D6" w:rsidR="00C87CFE" w:rsidRPr="00CD1347" w:rsidRDefault="00C87CFE" w:rsidP="00C87CFE">
            <w:pPr>
              <w:jc w:val="center"/>
              <w:rPr>
                <w:ins w:id="36009" w:author="Στάθης Καπ" w:date="2023-03-03T04:01:00Z"/>
                <w:rFonts w:cstheme="minorHAnsi"/>
                <w:sz w:val="16"/>
                <w:szCs w:val="16"/>
              </w:rPr>
            </w:pPr>
            <w:ins w:id="36010" w:author="Στάθης Καπ" w:date="2023-03-03T06:23:00Z">
              <w:r>
                <w:rPr>
                  <w:rFonts w:ascii="Calibri" w:hAnsi="Calibri" w:cstheme="minorHAnsi"/>
                  <w:color w:val="000000"/>
                  <w:sz w:val="16"/>
                  <w:szCs w:val="16"/>
                </w:rPr>
                <w:t>13.39</w:t>
              </w:r>
            </w:ins>
          </w:p>
        </w:tc>
        <w:tc>
          <w:tcPr>
            <w:tcW w:w="543" w:type="dxa"/>
            <w:vAlign w:val="center"/>
            <w:tcPrChange w:id="36011" w:author="Στάθης Καπ" w:date="2023-03-03T06:27:00Z">
              <w:tcPr>
                <w:tcW w:w="543" w:type="dxa"/>
                <w:vAlign w:val="bottom"/>
              </w:tcPr>
            </w:tcPrChange>
          </w:tcPr>
          <w:p w14:paraId="2C5AFD0E" w14:textId="480B4A36" w:rsidR="00C87CFE" w:rsidRPr="00CD1347" w:rsidRDefault="00C87CFE" w:rsidP="00C87CFE">
            <w:pPr>
              <w:jc w:val="center"/>
              <w:rPr>
                <w:ins w:id="36012" w:author="Στάθης Καπ" w:date="2023-03-03T04:01:00Z"/>
                <w:rFonts w:cstheme="minorHAnsi"/>
                <w:sz w:val="16"/>
                <w:szCs w:val="16"/>
              </w:rPr>
            </w:pPr>
            <w:ins w:id="36013" w:author="Στάθης Καπ" w:date="2023-03-03T06:23:00Z">
              <w:r>
                <w:rPr>
                  <w:rFonts w:ascii="Calibri" w:hAnsi="Calibri" w:cs="Calibri"/>
                  <w:color w:val="000000"/>
                  <w:sz w:val="16"/>
                  <w:szCs w:val="16"/>
                </w:rPr>
                <w:t>950</w:t>
              </w:r>
            </w:ins>
          </w:p>
        </w:tc>
        <w:tc>
          <w:tcPr>
            <w:tcW w:w="621" w:type="dxa"/>
            <w:vAlign w:val="center"/>
            <w:tcPrChange w:id="36014" w:author="Στάθης Καπ" w:date="2023-03-03T06:27:00Z">
              <w:tcPr>
                <w:tcW w:w="621" w:type="dxa"/>
                <w:vAlign w:val="bottom"/>
              </w:tcPr>
            </w:tcPrChange>
          </w:tcPr>
          <w:p w14:paraId="39AAD88E" w14:textId="298C065A" w:rsidR="00C87CFE" w:rsidRPr="00CD1347" w:rsidRDefault="00C87CFE" w:rsidP="00C87CFE">
            <w:pPr>
              <w:jc w:val="center"/>
              <w:rPr>
                <w:ins w:id="36015" w:author="Στάθης Καπ" w:date="2023-03-03T04:01:00Z"/>
                <w:rFonts w:cstheme="minorHAnsi"/>
                <w:sz w:val="16"/>
                <w:szCs w:val="16"/>
              </w:rPr>
            </w:pPr>
            <w:ins w:id="36016" w:author="Στάθης Καπ" w:date="2023-03-03T06:23:00Z">
              <w:r>
                <w:rPr>
                  <w:rFonts w:ascii="Calibri" w:hAnsi="Calibri" w:cs="Calibri"/>
                  <w:color w:val="000000"/>
                  <w:sz w:val="16"/>
                  <w:szCs w:val="16"/>
                </w:rPr>
                <w:t>0.312</w:t>
              </w:r>
            </w:ins>
          </w:p>
        </w:tc>
        <w:tc>
          <w:tcPr>
            <w:tcW w:w="669" w:type="dxa"/>
            <w:vAlign w:val="center"/>
            <w:tcPrChange w:id="36017" w:author="Στάθης Καπ" w:date="2023-03-03T06:27:00Z">
              <w:tcPr>
                <w:tcW w:w="669" w:type="dxa"/>
                <w:vAlign w:val="center"/>
              </w:tcPr>
            </w:tcPrChange>
          </w:tcPr>
          <w:p w14:paraId="6A428A96" w14:textId="7BDC6942" w:rsidR="00C87CFE" w:rsidRPr="00CD1347" w:rsidRDefault="00C87CFE" w:rsidP="00C87CFE">
            <w:pPr>
              <w:jc w:val="center"/>
              <w:rPr>
                <w:ins w:id="36018" w:author="Στάθης Καπ" w:date="2023-03-03T04:01:00Z"/>
                <w:rFonts w:cstheme="minorHAnsi"/>
                <w:sz w:val="16"/>
                <w:szCs w:val="16"/>
              </w:rPr>
            </w:pPr>
            <w:ins w:id="36019" w:author="Στάθης Καπ" w:date="2023-03-03T06:23:00Z">
              <w:r>
                <w:rPr>
                  <w:rFonts w:ascii="Calibri" w:hAnsi="Calibri" w:cstheme="minorHAnsi"/>
                  <w:color w:val="000000"/>
                  <w:sz w:val="16"/>
                  <w:szCs w:val="16"/>
                </w:rPr>
                <w:t>2.06</w:t>
              </w:r>
            </w:ins>
          </w:p>
        </w:tc>
        <w:tc>
          <w:tcPr>
            <w:tcW w:w="508" w:type="dxa"/>
            <w:vAlign w:val="center"/>
            <w:tcPrChange w:id="36020" w:author="Στάθης Καπ" w:date="2023-03-03T06:27:00Z">
              <w:tcPr>
                <w:tcW w:w="508" w:type="dxa"/>
                <w:vAlign w:val="bottom"/>
              </w:tcPr>
            </w:tcPrChange>
          </w:tcPr>
          <w:p w14:paraId="15CB95E1" w14:textId="26EA3164" w:rsidR="00C87CFE" w:rsidRPr="00CD1347" w:rsidRDefault="00C87CFE" w:rsidP="00C87CFE">
            <w:pPr>
              <w:jc w:val="center"/>
              <w:rPr>
                <w:ins w:id="36021" w:author="Στάθης Καπ" w:date="2023-03-03T04:01:00Z"/>
                <w:rFonts w:cstheme="minorHAnsi"/>
                <w:sz w:val="16"/>
                <w:szCs w:val="16"/>
              </w:rPr>
            </w:pPr>
            <w:ins w:id="36022" w:author="Στάθης Καπ" w:date="2023-03-03T06:23:00Z">
              <w:r>
                <w:rPr>
                  <w:rFonts w:ascii="Calibri" w:hAnsi="Calibri" w:cs="Calibri"/>
                  <w:color w:val="000000"/>
                  <w:sz w:val="16"/>
                  <w:szCs w:val="16"/>
                </w:rPr>
                <w:t>870</w:t>
              </w:r>
            </w:ins>
          </w:p>
        </w:tc>
        <w:tc>
          <w:tcPr>
            <w:tcW w:w="541" w:type="dxa"/>
            <w:vAlign w:val="center"/>
            <w:tcPrChange w:id="36023" w:author="Στάθης Καπ" w:date="2023-03-03T06:27:00Z">
              <w:tcPr>
                <w:tcW w:w="541" w:type="dxa"/>
                <w:vAlign w:val="bottom"/>
              </w:tcPr>
            </w:tcPrChange>
          </w:tcPr>
          <w:p w14:paraId="3E41961B" w14:textId="162A3B04" w:rsidR="00C87CFE" w:rsidRPr="00CD1347" w:rsidRDefault="00C87CFE" w:rsidP="00C87CFE">
            <w:pPr>
              <w:jc w:val="center"/>
              <w:rPr>
                <w:ins w:id="36024" w:author="Στάθης Καπ" w:date="2023-03-03T04:01:00Z"/>
                <w:rFonts w:cstheme="minorHAnsi"/>
                <w:sz w:val="16"/>
                <w:szCs w:val="16"/>
              </w:rPr>
            </w:pPr>
            <w:ins w:id="36025" w:author="Στάθης Καπ" w:date="2023-03-03T06:23:00Z">
              <w:r>
                <w:rPr>
                  <w:rFonts w:ascii="Calibri" w:hAnsi="Calibri" w:cs="Calibri"/>
                  <w:color w:val="000000"/>
                  <w:sz w:val="16"/>
                  <w:szCs w:val="16"/>
                </w:rPr>
                <w:t>0.322</w:t>
              </w:r>
            </w:ins>
          </w:p>
        </w:tc>
        <w:tc>
          <w:tcPr>
            <w:tcW w:w="589" w:type="dxa"/>
            <w:vAlign w:val="center"/>
            <w:tcPrChange w:id="36026" w:author="Στάθης Καπ" w:date="2023-03-03T06:27:00Z">
              <w:tcPr>
                <w:tcW w:w="589" w:type="dxa"/>
                <w:vAlign w:val="center"/>
              </w:tcPr>
            </w:tcPrChange>
          </w:tcPr>
          <w:p w14:paraId="75285A94" w14:textId="6D26C24C" w:rsidR="00C87CFE" w:rsidRPr="00CD1347" w:rsidRDefault="00C87CFE" w:rsidP="00C87CFE">
            <w:pPr>
              <w:jc w:val="center"/>
              <w:rPr>
                <w:ins w:id="36027" w:author="Στάθης Καπ" w:date="2023-03-03T04:01:00Z"/>
                <w:rFonts w:cstheme="minorHAnsi"/>
                <w:sz w:val="16"/>
                <w:szCs w:val="16"/>
              </w:rPr>
            </w:pPr>
            <w:ins w:id="36028" w:author="Στάθης Καπ" w:date="2023-03-03T06:23:00Z">
              <w:r>
                <w:rPr>
                  <w:rFonts w:ascii="Calibri" w:hAnsi="Calibri" w:cstheme="minorHAnsi"/>
                  <w:color w:val="000000"/>
                  <w:sz w:val="16"/>
                  <w:szCs w:val="16"/>
                </w:rPr>
                <w:t>10.31</w:t>
              </w:r>
            </w:ins>
          </w:p>
        </w:tc>
        <w:tc>
          <w:tcPr>
            <w:tcW w:w="463" w:type="dxa"/>
            <w:vAlign w:val="center"/>
            <w:tcPrChange w:id="36029" w:author="Στάθης Καπ" w:date="2023-03-03T06:27:00Z">
              <w:tcPr>
                <w:tcW w:w="463" w:type="dxa"/>
                <w:vAlign w:val="bottom"/>
              </w:tcPr>
            </w:tcPrChange>
          </w:tcPr>
          <w:p w14:paraId="2827D8A0" w14:textId="1DA935B6" w:rsidR="00C87CFE" w:rsidRPr="00CD1347" w:rsidRDefault="00C87CFE" w:rsidP="00C87CFE">
            <w:pPr>
              <w:jc w:val="center"/>
              <w:rPr>
                <w:ins w:id="36030" w:author="Στάθης Καπ" w:date="2023-03-03T04:01:00Z"/>
                <w:rFonts w:cstheme="minorHAnsi"/>
                <w:sz w:val="16"/>
                <w:szCs w:val="16"/>
              </w:rPr>
            </w:pPr>
            <w:ins w:id="36031" w:author="Στάθης Καπ" w:date="2023-03-03T06:23:00Z">
              <w:r>
                <w:rPr>
                  <w:rFonts w:ascii="Calibri" w:hAnsi="Calibri" w:cs="Calibri"/>
                  <w:color w:val="000000"/>
                  <w:sz w:val="16"/>
                  <w:szCs w:val="16"/>
                </w:rPr>
                <w:t>850</w:t>
              </w:r>
            </w:ins>
          </w:p>
        </w:tc>
        <w:tc>
          <w:tcPr>
            <w:tcW w:w="541" w:type="dxa"/>
            <w:vAlign w:val="center"/>
            <w:tcPrChange w:id="36032" w:author="Στάθης Καπ" w:date="2023-03-03T06:27:00Z">
              <w:tcPr>
                <w:tcW w:w="541" w:type="dxa"/>
                <w:vAlign w:val="bottom"/>
              </w:tcPr>
            </w:tcPrChange>
          </w:tcPr>
          <w:p w14:paraId="1BAE4B84" w14:textId="2A63CD55" w:rsidR="00C87CFE" w:rsidRPr="00CD1347" w:rsidRDefault="00C87CFE" w:rsidP="00C87CFE">
            <w:pPr>
              <w:jc w:val="center"/>
              <w:rPr>
                <w:ins w:id="36033" w:author="Στάθης Καπ" w:date="2023-03-03T04:01:00Z"/>
                <w:rFonts w:cstheme="minorHAnsi"/>
                <w:sz w:val="16"/>
                <w:szCs w:val="16"/>
              </w:rPr>
            </w:pPr>
            <w:ins w:id="36034" w:author="Στάθης Καπ" w:date="2023-03-03T06:23:00Z">
              <w:r>
                <w:rPr>
                  <w:rFonts w:ascii="Calibri" w:hAnsi="Calibri" w:cs="Calibri"/>
                  <w:color w:val="000000"/>
                  <w:sz w:val="16"/>
                  <w:szCs w:val="16"/>
                </w:rPr>
                <w:t>0.322</w:t>
              </w:r>
            </w:ins>
          </w:p>
        </w:tc>
        <w:tc>
          <w:tcPr>
            <w:tcW w:w="589" w:type="dxa"/>
            <w:vAlign w:val="center"/>
            <w:tcPrChange w:id="36035" w:author="Στάθης Καπ" w:date="2023-03-03T06:27:00Z">
              <w:tcPr>
                <w:tcW w:w="589" w:type="dxa"/>
                <w:vAlign w:val="center"/>
              </w:tcPr>
            </w:tcPrChange>
          </w:tcPr>
          <w:p w14:paraId="0893D52F" w14:textId="51C90321" w:rsidR="00C87CFE" w:rsidRPr="00CD1347" w:rsidRDefault="00C87CFE" w:rsidP="00C87CFE">
            <w:pPr>
              <w:jc w:val="center"/>
              <w:rPr>
                <w:ins w:id="36036" w:author="Στάθης Καπ" w:date="2023-03-03T04:01:00Z"/>
                <w:rFonts w:cstheme="minorHAnsi"/>
                <w:sz w:val="16"/>
                <w:szCs w:val="16"/>
              </w:rPr>
            </w:pPr>
            <w:ins w:id="36037"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3603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039" w:author="Στάθης Καπ" w:date="2023-03-03T04:01:00Z"/>
        </w:trPr>
        <w:tc>
          <w:tcPr>
            <w:tcW w:w="515" w:type="dxa"/>
            <w:tcBorders>
              <w:top w:val="nil"/>
              <w:bottom w:val="nil"/>
              <w:right w:val="single" w:sz="4" w:space="0" w:color="auto"/>
            </w:tcBorders>
            <w:shd w:val="clear" w:color="auto" w:fill="E7E6E6" w:themeFill="background2"/>
            <w:vAlign w:val="bottom"/>
            <w:tcPrChange w:id="36040" w:author="Στάθης Καπ" w:date="2023-03-03T06:27:00Z">
              <w:tcPr>
                <w:tcW w:w="515" w:type="dxa"/>
                <w:vAlign w:val="bottom"/>
              </w:tcPr>
            </w:tcPrChange>
          </w:tcPr>
          <w:p w14:paraId="28B8CE36" w14:textId="26F48645" w:rsidR="00C87CFE" w:rsidRPr="00CD1347" w:rsidRDefault="00C87CFE" w:rsidP="00C87CFE">
            <w:pPr>
              <w:jc w:val="center"/>
              <w:rPr>
                <w:ins w:id="36041" w:author="Στάθης Καπ" w:date="2023-03-03T04:01:00Z"/>
                <w:sz w:val="16"/>
                <w:szCs w:val="16"/>
              </w:rPr>
            </w:pPr>
            <w:ins w:id="36042" w:author="Στάθης Καπ" w:date="2023-03-03T04:08:00Z">
              <w:r w:rsidRPr="00CD1347">
                <w:rPr>
                  <w:rFonts w:ascii="Calibri" w:hAnsi="Calibri" w:cs="Calibri"/>
                  <w:color w:val="000000"/>
                  <w:sz w:val="16"/>
                  <w:szCs w:val="16"/>
                  <w:rPrChange w:id="36043"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36044" w:author="Στάθης Καπ" w:date="2023-03-03T06:27:00Z">
              <w:tcPr>
                <w:tcW w:w="560" w:type="dxa"/>
              </w:tcPr>
            </w:tcPrChange>
          </w:tcPr>
          <w:p w14:paraId="54CBA823" w14:textId="715F3EB5" w:rsidR="00C87CFE" w:rsidRPr="00CD1347" w:rsidRDefault="00C87CFE" w:rsidP="00C87CFE">
            <w:pPr>
              <w:jc w:val="center"/>
              <w:rPr>
                <w:ins w:id="36045" w:author="Στάθης Καπ" w:date="2023-03-03T04:01:00Z"/>
                <w:rFonts w:cstheme="minorHAnsi"/>
                <w:sz w:val="16"/>
                <w:szCs w:val="16"/>
              </w:rPr>
            </w:pPr>
            <w:ins w:id="36046" w:author="Στάθης Καπ" w:date="2023-03-03T06:23:00Z">
              <w:r>
                <w:rPr>
                  <w:rFonts w:ascii="Calibri" w:hAnsi="Calibri" w:cs="Calibri"/>
                  <w:color w:val="000000"/>
                  <w:sz w:val="16"/>
                  <w:szCs w:val="16"/>
                </w:rPr>
                <w:t>1140</w:t>
              </w:r>
            </w:ins>
          </w:p>
        </w:tc>
        <w:tc>
          <w:tcPr>
            <w:tcW w:w="855" w:type="dxa"/>
            <w:vAlign w:val="center"/>
            <w:tcPrChange w:id="36047" w:author="Στάθης Καπ" w:date="2023-03-03T06:27:00Z">
              <w:tcPr>
                <w:tcW w:w="855" w:type="dxa"/>
              </w:tcPr>
            </w:tcPrChange>
          </w:tcPr>
          <w:p w14:paraId="23FE1B3C" w14:textId="043FD5EE" w:rsidR="00C87CFE" w:rsidRPr="00CD1347" w:rsidRDefault="00C87CFE" w:rsidP="00C87CFE">
            <w:pPr>
              <w:jc w:val="center"/>
              <w:rPr>
                <w:ins w:id="36048" w:author="Στάθης Καπ" w:date="2023-03-03T04:01:00Z"/>
                <w:rFonts w:cstheme="minorHAnsi"/>
                <w:sz w:val="16"/>
                <w:szCs w:val="16"/>
              </w:rPr>
            </w:pPr>
            <w:ins w:id="36049" w:author="Στάθης Καπ" w:date="2023-03-03T06:23:00Z">
              <w:r>
                <w:rPr>
                  <w:rFonts w:ascii="Calibri" w:hAnsi="Calibri" w:cs="Calibri"/>
                  <w:color w:val="000000"/>
                  <w:sz w:val="16"/>
                  <w:szCs w:val="16"/>
                </w:rPr>
                <w:t>1100</w:t>
              </w:r>
            </w:ins>
          </w:p>
        </w:tc>
        <w:tc>
          <w:tcPr>
            <w:tcW w:w="544" w:type="dxa"/>
            <w:vAlign w:val="center"/>
            <w:tcPrChange w:id="36050" w:author="Στάθης Καπ" w:date="2023-03-03T06:27:00Z">
              <w:tcPr>
                <w:tcW w:w="544" w:type="dxa"/>
                <w:vAlign w:val="bottom"/>
              </w:tcPr>
            </w:tcPrChange>
          </w:tcPr>
          <w:p w14:paraId="6667A270" w14:textId="0A37D724" w:rsidR="00C87CFE" w:rsidRPr="00CD1347" w:rsidRDefault="00C87CFE" w:rsidP="00C87CFE">
            <w:pPr>
              <w:jc w:val="center"/>
              <w:rPr>
                <w:ins w:id="36051" w:author="Στάθης Καπ" w:date="2023-03-03T04:01:00Z"/>
                <w:rFonts w:cstheme="minorHAnsi"/>
                <w:sz w:val="16"/>
                <w:szCs w:val="16"/>
              </w:rPr>
            </w:pPr>
            <w:ins w:id="36052" w:author="Στάθης Καπ" w:date="2023-03-03T06:23:00Z">
              <w:r>
                <w:rPr>
                  <w:rFonts w:ascii="Calibri" w:hAnsi="Calibri" w:cs="Calibri"/>
                  <w:color w:val="000000"/>
                  <w:sz w:val="16"/>
                  <w:szCs w:val="16"/>
                </w:rPr>
                <w:t>1000</w:t>
              </w:r>
            </w:ins>
          </w:p>
        </w:tc>
        <w:tc>
          <w:tcPr>
            <w:tcW w:w="621" w:type="dxa"/>
            <w:vAlign w:val="center"/>
            <w:tcPrChange w:id="36053" w:author="Στάθης Καπ" w:date="2023-03-03T06:27:00Z">
              <w:tcPr>
                <w:tcW w:w="621" w:type="dxa"/>
                <w:vAlign w:val="bottom"/>
              </w:tcPr>
            </w:tcPrChange>
          </w:tcPr>
          <w:p w14:paraId="30CF9421" w14:textId="480E694F" w:rsidR="00C87CFE" w:rsidRPr="00CD1347" w:rsidRDefault="00C87CFE" w:rsidP="00C87CFE">
            <w:pPr>
              <w:jc w:val="center"/>
              <w:rPr>
                <w:ins w:id="36054" w:author="Στάθης Καπ" w:date="2023-03-03T04:01:00Z"/>
                <w:rFonts w:cstheme="minorHAnsi"/>
                <w:sz w:val="16"/>
                <w:szCs w:val="16"/>
              </w:rPr>
            </w:pPr>
            <w:ins w:id="36055" w:author="Στάθης Καπ" w:date="2023-03-03T06:23:00Z">
              <w:r>
                <w:rPr>
                  <w:rFonts w:ascii="Calibri" w:hAnsi="Calibri" w:cs="Calibri"/>
                  <w:color w:val="000000"/>
                  <w:sz w:val="16"/>
                  <w:szCs w:val="16"/>
                </w:rPr>
                <w:t>0.686</w:t>
              </w:r>
            </w:ins>
          </w:p>
        </w:tc>
        <w:tc>
          <w:tcPr>
            <w:tcW w:w="669" w:type="dxa"/>
            <w:vAlign w:val="center"/>
            <w:tcPrChange w:id="36056" w:author="Στάθης Καπ" w:date="2023-03-03T06:27:00Z">
              <w:tcPr>
                <w:tcW w:w="669" w:type="dxa"/>
                <w:vAlign w:val="center"/>
              </w:tcPr>
            </w:tcPrChange>
          </w:tcPr>
          <w:p w14:paraId="26728FFB" w14:textId="6BEAE904" w:rsidR="00C87CFE" w:rsidRPr="00CD1347" w:rsidRDefault="00C87CFE" w:rsidP="00C87CFE">
            <w:pPr>
              <w:jc w:val="center"/>
              <w:rPr>
                <w:ins w:id="36057" w:author="Στάθης Καπ" w:date="2023-03-03T04:01:00Z"/>
                <w:rFonts w:cstheme="minorHAnsi"/>
                <w:sz w:val="16"/>
                <w:szCs w:val="16"/>
              </w:rPr>
            </w:pPr>
            <w:ins w:id="36058" w:author="Στάθης Καπ" w:date="2023-03-03T06:23:00Z">
              <w:r>
                <w:rPr>
                  <w:rFonts w:ascii="Calibri" w:hAnsi="Calibri" w:cstheme="minorHAnsi"/>
                  <w:color w:val="000000"/>
                  <w:sz w:val="16"/>
                  <w:szCs w:val="16"/>
                </w:rPr>
                <w:t>12.28</w:t>
              </w:r>
            </w:ins>
          </w:p>
        </w:tc>
        <w:tc>
          <w:tcPr>
            <w:tcW w:w="543" w:type="dxa"/>
            <w:vAlign w:val="center"/>
            <w:tcPrChange w:id="36059" w:author="Στάθης Καπ" w:date="2023-03-03T06:27:00Z">
              <w:tcPr>
                <w:tcW w:w="543" w:type="dxa"/>
                <w:vAlign w:val="bottom"/>
              </w:tcPr>
            </w:tcPrChange>
          </w:tcPr>
          <w:p w14:paraId="140A496F" w14:textId="7456A3F2" w:rsidR="00C87CFE" w:rsidRPr="00CD1347" w:rsidRDefault="00C87CFE" w:rsidP="00C87CFE">
            <w:pPr>
              <w:jc w:val="center"/>
              <w:rPr>
                <w:ins w:id="36060" w:author="Στάθης Καπ" w:date="2023-03-03T04:01:00Z"/>
                <w:rFonts w:cstheme="minorHAnsi"/>
                <w:sz w:val="16"/>
                <w:szCs w:val="16"/>
              </w:rPr>
            </w:pPr>
            <w:ins w:id="36061" w:author="Στάθης Καπ" w:date="2023-03-03T06:23:00Z">
              <w:r>
                <w:rPr>
                  <w:rFonts w:ascii="Calibri" w:hAnsi="Calibri" w:cs="Calibri"/>
                  <w:color w:val="000000"/>
                  <w:sz w:val="16"/>
                  <w:szCs w:val="16"/>
                </w:rPr>
                <w:t>980</w:t>
              </w:r>
            </w:ins>
          </w:p>
        </w:tc>
        <w:tc>
          <w:tcPr>
            <w:tcW w:w="621" w:type="dxa"/>
            <w:vAlign w:val="center"/>
            <w:tcPrChange w:id="36062" w:author="Στάθης Καπ" w:date="2023-03-03T06:27:00Z">
              <w:tcPr>
                <w:tcW w:w="621" w:type="dxa"/>
                <w:vAlign w:val="bottom"/>
              </w:tcPr>
            </w:tcPrChange>
          </w:tcPr>
          <w:p w14:paraId="69AFD21B" w14:textId="351EBA3C" w:rsidR="00C87CFE" w:rsidRPr="00CD1347" w:rsidRDefault="00C87CFE" w:rsidP="00C87CFE">
            <w:pPr>
              <w:jc w:val="center"/>
              <w:rPr>
                <w:ins w:id="36063" w:author="Στάθης Καπ" w:date="2023-03-03T04:01:00Z"/>
                <w:rFonts w:cstheme="minorHAnsi"/>
                <w:sz w:val="16"/>
                <w:szCs w:val="16"/>
              </w:rPr>
            </w:pPr>
            <w:ins w:id="36064" w:author="Στάθης Καπ" w:date="2023-03-03T06:23:00Z">
              <w:r>
                <w:rPr>
                  <w:rFonts w:ascii="Calibri" w:hAnsi="Calibri" w:cs="Calibri"/>
                  <w:color w:val="000000"/>
                  <w:sz w:val="16"/>
                  <w:szCs w:val="16"/>
                </w:rPr>
                <w:t>0.315</w:t>
              </w:r>
            </w:ins>
          </w:p>
        </w:tc>
        <w:tc>
          <w:tcPr>
            <w:tcW w:w="669" w:type="dxa"/>
            <w:vAlign w:val="center"/>
            <w:tcPrChange w:id="36065" w:author="Στάθης Καπ" w:date="2023-03-03T06:27:00Z">
              <w:tcPr>
                <w:tcW w:w="669" w:type="dxa"/>
                <w:vAlign w:val="center"/>
              </w:tcPr>
            </w:tcPrChange>
          </w:tcPr>
          <w:p w14:paraId="191C4B26" w14:textId="76DB5195" w:rsidR="00C87CFE" w:rsidRPr="00CD1347" w:rsidRDefault="00C87CFE" w:rsidP="00C87CFE">
            <w:pPr>
              <w:jc w:val="center"/>
              <w:rPr>
                <w:ins w:id="36066" w:author="Στάθης Καπ" w:date="2023-03-03T04:01:00Z"/>
                <w:rFonts w:cstheme="minorHAnsi"/>
                <w:sz w:val="16"/>
                <w:szCs w:val="16"/>
              </w:rPr>
            </w:pPr>
            <w:ins w:id="36067" w:author="Στάθης Καπ" w:date="2023-03-03T06:23:00Z">
              <w:r>
                <w:rPr>
                  <w:rFonts w:ascii="Calibri" w:hAnsi="Calibri" w:cstheme="minorHAnsi"/>
                  <w:color w:val="000000"/>
                  <w:sz w:val="16"/>
                  <w:szCs w:val="16"/>
                </w:rPr>
                <w:t>2</w:t>
              </w:r>
            </w:ins>
          </w:p>
        </w:tc>
        <w:tc>
          <w:tcPr>
            <w:tcW w:w="508" w:type="dxa"/>
            <w:vAlign w:val="center"/>
            <w:tcPrChange w:id="36068" w:author="Στάθης Καπ" w:date="2023-03-03T06:27:00Z">
              <w:tcPr>
                <w:tcW w:w="508" w:type="dxa"/>
                <w:vAlign w:val="bottom"/>
              </w:tcPr>
            </w:tcPrChange>
          </w:tcPr>
          <w:p w14:paraId="6D7BB583" w14:textId="5E6A0E06" w:rsidR="00C87CFE" w:rsidRPr="00CD1347" w:rsidRDefault="00C87CFE" w:rsidP="00C87CFE">
            <w:pPr>
              <w:jc w:val="center"/>
              <w:rPr>
                <w:ins w:id="36069" w:author="Στάθης Καπ" w:date="2023-03-03T04:01:00Z"/>
                <w:rFonts w:cstheme="minorHAnsi"/>
                <w:sz w:val="16"/>
                <w:szCs w:val="16"/>
              </w:rPr>
            </w:pPr>
            <w:ins w:id="36070" w:author="Στάθης Καπ" w:date="2023-03-03T06:23:00Z">
              <w:r>
                <w:rPr>
                  <w:rFonts w:ascii="Calibri" w:hAnsi="Calibri" w:cs="Calibri"/>
                  <w:color w:val="000000"/>
                  <w:sz w:val="16"/>
                  <w:szCs w:val="16"/>
                </w:rPr>
                <w:t>930</w:t>
              </w:r>
            </w:ins>
          </w:p>
        </w:tc>
        <w:tc>
          <w:tcPr>
            <w:tcW w:w="541" w:type="dxa"/>
            <w:vAlign w:val="center"/>
            <w:tcPrChange w:id="36071" w:author="Στάθης Καπ" w:date="2023-03-03T06:27:00Z">
              <w:tcPr>
                <w:tcW w:w="541" w:type="dxa"/>
                <w:vAlign w:val="bottom"/>
              </w:tcPr>
            </w:tcPrChange>
          </w:tcPr>
          <w:p w14:paraId="3DEF5215" w14:textId="5D6E7E37" w:rsidR="00C87CFE" w:rsidRPr="00CD1347" w:rsidRDefault="00C87CFE" w:rsidP="00C87CFE">
            <w:pPr>
              <w:jc w:val="center"/>
              <w:rPr>
                <w:ins w:id="36072" w:author="Στάθης Καπ" w:date="2023-03-03T04:01:00Z"/>
                <w:rFonts w:cstheme="minorHAnsi"/>
                <w:sz w:val="16"/>
                <w:szCs w:val="16"/>
              </w:rPr>
            </w:pPr>
            <w:ins w:id="36073" w:author="Στάθης Καπ" w:date="2023-03-03T06:23:00Z">
              <w:r>
                <w:rPr>
                  <w:rFonts w:ascii="Calibri" w:hAnsi="Calibri" w:cs="Calibri"/>
                  <w:color w:val="000000"/>
                  <w:sz w:val="16"/>
                  <w:szCs w:val="16"/>
                </w:rPr>
                <w:t>0.33</w:t>
              </w:r>
            </w:ins>
          </w:p>
        </w:tc>
        <w:tc>
          <w:tcPr>
            <w:tcW w:w="589" w:type="dxa"/>
            <w:vAlign w:val="center"/>
            <w:tcPrChange w:id="36074" w:author="Στάθης Καπ" w:date="2023-03-03T06:27:00Z">
              <w:tcPr>
                <w:tcW w:w="589" w:type="dxa"/>
                <w:vAlign w:val="center"/>
              </w:tcPr>
            </w:tcPrChange>
          </w:tcPr>
          <w:p w14:paraId="212CD443" w14:textId="72ECE024" w:rsidR="00C87CFE" w:rsidRPr="00CD1347" w:rsidRDefault="00C87CFE" w:rsidP="00C87CFE">
            <w:pPr>
              <w:jc w:val="center"/>
              <w:rPr>
                <w:ins w:id="36075" w:author="Στάθης Καπ" w:date="2023-03-03T04:01:00Z"/>
                <w:rFonts w:cstheme="minorHAnsi"/>
                <w:sz w:val="16"/>
                <w:szCs w:val="16"/>
              </w:rPr>
            </w:pPr>
            <w:ins w:id="36076" w:author="Στάθης Καπ" w:date="2023-03-03T06:23:00Z">
              <w:r>
                <w:rPr>
                  <w:rFonts w:ascii="Calibri" w:hAnsi="Calibri" w:cstheme="minorHAnsi"/>
                  <w:color w:val="000000"/>
                  <w:sz w:val="16"/>
                  <w:szCs w:val="16"/>
                </w:rPr>
                <w:t>7</w:t>
              </w:r>
            </w:ins>
          </w:p>
        </w:tc>
        <w:tc>
          <w:tcPr>
            <w:tcW w:w="463" w:type="dxa"/>
            <w:vAlign w:val="center"/>
            <w:tcPrChange w:id="36077" w:author="Στάθης Καπ" w:date="2023-03-03T06:27:00Z">
              <w:tcPr>
                <w:tcW w:w="463" w:type="dxa"/>
                <w:vAlign w:val="bottom"/>
              </w:tcPr>
            </w:tcPrChange>
          </w:tcPr>
          <w:p w14:paraId="4FD7BFA4" w14:textId="65C79371" w:rsidR="00C87CFE" w:rsidRPr="00CD1347" w:rsidRDefault="00C87CFE" w:rsidP="00C87CFE">
            <w:pPr>
              <w:jc w:val="center"/>
              <w:rPr>
                <w:ins w:id="36078" w:author="Στάθης Καπ" w:date="2023-03-03T04:01:00Z"/>
                <w:rFonts w:cstheme="minorHAnsi"/>
                <w:sz w:val="16"/>
                <w:szCs w:val="16"/>
              </w:rPr>
            </w:pPr>
            <w:ins w:id="36079" w:author="Στάθης Καπ" w:date="2023-03-03T06:23:00Z">
              <w:r>
                <w:rPr>
                  <w:rFonts w:ascii="Calibri" w:hAnsi="Calibri" w:cs="Calibri"/>
                  <w:color w:val="000000"/>
                  <w:sz w:val="16"/>
                  <w:szCs w:val="16"/>
                </w:rPr>
                <w:t>860</w:t>
              </w:r>
            </w:ins>
          </w:p>
        </w:tc>
        <w:tc>
          <w:tcPr>
            <w:tcW w:w="541" w:type="dxa"/>
            <w:vAlign w:val="center"/>
            <w:tcPrChange w:id="36080" w:author="Στάθης Καπ" w:date="2023-03-03T06:27:00Z">
              <w:tcPr>
                <w:tcW w:w="541" w:type="dxa"/>
                <w:vAlign w:val="bottom"/>
              </w:tcPr>
            </w:tcPrChange>
          </w:tcPr>
          <w:p w14:paraId="22DFE45A" w14:textId="4FF56379" w:rsidR="00C87CFE" w:rsidRPr="00CD1347" w:rsidRDefault="00C87CFE" w:rsidP="00C87CFE">
            <w:pPr>
              <w:jc w:val="center"/>
              <w:rPr>
                <w:ins w:id="36081" w:author="Στάθης Καπ" w:date="2023-03-03T04:01:00Z"/>
                <w:rFonts w:cstheme="minorHAnsi"/>
                <w:sz w:val="16"/>
                <w:szCs w:val="16"/>
              </w:rPr>
            </w:pPr>
            <w:ins w:id="36082" w:author="Στάθης Καπ" w:date="2023-03-03T06:23:00Z">
              <w:r>
                <w:rPr>
                  <w:rFonts w:ascii="Calibri" w:hAnsi="Calibri" w:cs="Calibri"/>
                  <w:color w:val="000000"/>
                  <w:sz w:val="16"/>
                  <w:szCs w:val="16"/>
                </w:rPr>
                <w:t>0.593</w:t>
              </w:r>
            </w:ins>
          </w:p>
        </w:tc>
        <w:tc>
          <w:tcPr>
            <w:tcW w:w="589" w:type="dxa"/>
            <w:vAlign w:val="center"/>
            <w:tcPrChange w:id="36083" w:author="Στάθης Καπ" w:date="2023-03-03T06:27:00Z">
              <w:tcPr>
                <w:tcW w:w="589" w:type="dxa"/>
                <w:vAlign w:val="center"/>
              </w:tcPr>
            </w:tcPrChange>
          </w:tcPr>
          <w:p w14:paraId="02480825" w14:textId="13F5F2B9" w:rsidR="00C87CFE" w:rsidRPr="00CD1347" w:rsidRDefault="00C87CFE" w:rsidP="00C87CFE">
            <w:pPr>
              <w:jc w:val="center"/>
              <w:rPr>
                <w:ins w:id="36084" w:author="Στάθης Καπ" w:date="2023-03-03T04:01:00Z"/>
                <w:rFonts w:cstheme="minorHAnsi"/>
                <w:sz w:val="16"/>
                <w:szCs w:val="16"/>
              </w:rPr>
            </w:pPr>
            <w:ins w:id="36085"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3608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087" w:author="Στάθης Καπ" w:date="2023-03-03T04:01:00Z"/>
        </w:trPr>
        <w:tc>
          <w:tcPr>
            <w:tcW w:w="515" w:type="dxa"/>
            <w:tcBorders>
              <w:top w:val="nil"/>
              <w:bottom w:val="nil"/>
              <w:right w:val="single" w:sz="4" w:space="0" w:color="auto"/>
            </w:tcBorders>
            <w:shd w:val="clear" w:color="auto" w:fill="E7E6E6" w:themeFill="background2"/>
            <w:vAlign w:val="bottom"/>
            <w:tcPrChange w:id="36088" w:author="Στάθης Καπ" w:date="2023-03-03T06:27:00Z">
              <w:tcPr>
                <w:tcW w:w="515" w:type="dxa"/>
                <w:vAlign w:val="bottom"/>
              </w:tcPr>
            </w:tcPrChange>
          </w:tcPr>
          <w:p w14:paraId="18DC3BA2" w14:textId="789EC2A1" w:rsidR="00C87CFE" w:rsidRPr="00CD1347" w:rsidRDefault="00C87CFE" w:rsidP="00C87CFE">
            <w:pPr>
              <w:jc w:val="center"/>
              <w:rPr>
                <w:ins w:id="36089" w:author="Στάθης Καπ" w:date="2023-03-03T04:01:00Z"/>
                <w:sz w:val="16"/>
                <w:szCs w:val="16"/>
              </w:rPr>
            </w:pPr>
            <w:ins w:id="36090" w:author="Στάθης Καπ" w:date="2023-03-03T04:08:00Z">
              <w:r w:rsidRPr="00CD1347">
                <w:rPr>
                  <w:rFonts w:ascii="Calibri" w:hAnsi="Calibri" w:cs="Calibri"/>
                  <w:color w:val="000000"/>
                  <w:sz w:val="16"/>
                  <w:szCs w:val="16"/>
                  <w:rPrChange w:id="36091"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36092" w:author="Στάθης Καπ" w:date="2023-03-03T06:27:00Z">
              <w:tcPr>
                <w:tcW w:w="560" w:type="dxa"/>
              </w:tcPr>
            </w:tcPrChange>
          </w:tcPr>
          <w:p w14:paraId="53E86235" w14:textId="4A1E6128" w:rsidR="00C87CFE" w:rsidRPr="00CD1347" w:rsidRDefault="00C87CFE" w:rsidP="00C87CFE">
            <w:pPr>
              <w:jc w:val="center"/>
              <w:rPr>
                <w:ins w:id="36093" w:author="Στάθης Καπ" w:date="2023-03-03T04:01:00Z"/>
                <w:rFonts w:cstheme="minorHAnsi"/>
                <w:sz w:val="16"/>
                <w:szCs w:val="16"/>
              </w:rPr>
            </w:pPr>
            <w:ins w:id="36094" w:author="Στάθης Καπ" w:date="2023-03-03T06:23:00Z">
              <w:r>
                <w:rPr>
                  <w:rFonts w:ascii="Calibri" w:hAnsi="Calibri" w:cs="Calibri"/>
                  <w:color w:val="000000"/>
                  <w:sz w:val="16"/>
                  <w:szCs w:val="16"/>
                </w:rPr>
                <w:t>1190</w:t>
              </w:r>
            </w:ins>
          </w:p>
        </w:tc>
        <w:tc>
          <w:tcPr>
            <w:tcW w:w="855" w:type="dxa"/>
            <w:vAlign w:val="center"/>
            <w:tcPrChange w:id="36095" w:author="Στάθης Καπ" w:date="2023-03-03T06:27:00Z">
              <w:tcPr>
                <w:tcW w:w="855" w:type="dxa"/>
              </w:tcPr>
            </w:tcPrChange>
          </w:tcPr>
          <w:p w14:paraId="150C797A" w14:textId="39AEC3E0" w:rsidR="00C87CFE" w:rsidRPr="00CD1347" w:rsidRDefault="00C87CFE" w:rsidP="00C87CFE">
            <w:pPr>
              <w:jc w:val="center"/>
              <w:rPr>
                <w:ins w:id="36096" w:author="Στάθης Καπ" w:date="2023-03-03T04:01:00Z"/>
                <w:rFonts w:cstheme="minorHAnsi"/>
                <w:sz w:val="16"/>
                <w:szCs w:val="16"/>
              </w:rPr>
            </w:pPr>
            <w:ins w:id="36097" w:author="Στάθης Καπ" w:date="2023-03-03T06:23:00Z">
              <w:r>
                <w:rPr>
                  <w:rFonts w:ascii="Calibri" w:hAnsi="Calibri" w:cs="Calibri"/>
                  <w:color w:val="000000"/>
                  <w:sz w:val="16"/>
                  <w:szCs w:val="16"/>
                </w:rPr>
                <w:t>1180</w:t>
              </w:r>
            </w:ins>
          </w:p>
        </w:tc>
        <w:tc>
          <w:tcPr>
            <w:tcW w:w="544" w:type="dxa"/>
            <w:vAlign w:val="center"/>
            <w:tcPrChange w:id="36098" w:author="Στάθης Καπ" w:date="2023-03-03T06:27:00Z">
              <w:tcPr>
                <w:tcW w:w="544" w:type="dxa"/>
                <w:vAlign w:val="bottom"/>
              </w:tcPr>
            </w:tcPrChange>
          </w:tcPr>
          <w:p w14:paraId="1A9CF837" w14:textId="2D04BE04" w:rsidR="00C87CFE" w:rsidRPr="00CD1347" w:rsidRDefault="00C87CFE" w:rsidP="00C87CFE">
            <w:pPr>
              <w:jc w:val="center"/>
              <w:rPr>
                <w:ins w:id="36099" w:author="Στάθης Καπ" w:date="2023-03-03T04:01:00Z"/>
                <w:rFonts w:cstheme="minorHAnsi"/>
                <w:sz w:val="16"/>
                <w:szCs w:val="16"/>
              </w:rPr>
            </w:pPr>
            <w:ins w:id="36100" w:author="Στάθης Καπ" w:date="2023-03-03T06:23:00Z">
              <w:r>
                <w:rPr>
                  <w:rFonts w:ascii="Calibri" w:hAnsi="Calibri" w:cs="Calibri"/>
                  <w:color w:val="000000"/>
                  <w:sz w:val="16"/>
                  <w:szCs w:val="16"/>
                </w:rPr>
                <w:t>1080</w:t>
              </w:r>
            </w:ins>
          </w:p>
        </w:tc>
        <w:tc>
          <w:tcPr>
            <w:tcW w:w="621" w:type="dxa"/>
            <w:vAlign w:val="center"/>
            <w:tcPrChange w:id="36101" w:author="Στάθης Καπ" w:date="2023-03-03T06:27:00Z">
              <w:tcPr>
                <w:tcW w:w="621" w:type="dxa"/>
                <w:vAlign w:val="bottom"/>
              </w:tcPr>
            </w:tcPrChange>
          </w:tcPr>
          <w:p w14:paraId="12EB26FB" w14:textId="0523BC6E" w:rsidR="00C87CFE" w:rsidRPr="00CD1347" w:rsidRDefault="00C87CFE" w:rsidP="00C87CFE">
            <w:pPr>
              <w:jc w:val="center"/>
              <w:rPr>
                <w:ins w:id="36102" w:author="Στάθης Καπ" w:date="2023-03-03T04:01:00Z"/>
                <w:rFonts w:cstheme="minorHAnsi"/>
                <w:sz w:val="16"/>
                <w:szCs w:val="16"/>
              </w:rPr>
            </w:pPr>
            <w:ins w:id="36103" w:author="Στάθης Καπ" w:date="2023-03-03T06:23:00Z">
              <w:r>
                <w:rPr>
                  <w:rFonts w:ascii="Calibri" w:hAnsi="Calibri" w:cs="Calibri"/>
                  <w:color w:val="000000"/>
                  <w:sz w:val="16"/>
                  <w:szCs w:val="16"/>
                </w:rPr>
                <w:t>0.641</w:t>
              </w:r>
            </w:ins>
          </w:p>
        </w:tc>
        <w:tc>
          <w:tcPr>
            <w:tcW w:w="669" w:type="dxa"/>
            <w:vAlign w:val="center"/>
            <w:tcPrChange w:id="36104" w:author="Στάθης Καπ" w:date="2023-03-03T06:27:00Z">
              <w:tcPr>
                <w:tcW w:w="669" w:type="dxa"/>
                <w:vAlign w:val="center"/>
              </w:tcPr>
            </w:tcPrChange>
          </w:tcPr>
          <w:p w14:paraId="62432C38" w14:textId="470071F5" w:rsidR="00C87CFE" w:rsidRPr="00CD1347" w:rsidRDefault="00C87CFE" w:rsidP="00C87CFE">
            <w:pPr>
              <w:jc w:val="center"/>
              <w:rPr>
                <w:ins w:id="36105" w:author="Στάθης Καπ" w:date="2023-03-03T04:01:00Z"/>
                <w:rFonts w:cstheme="minorHAnsi"/>
                <w:sz w:val="16"/>
                <w:szCs w:val="16"/>
              </w:rPr>
            </w:pPr>
            <w:ins w:id="36106" w:author="Στάθης Καπ" w:date="2023-03-03T06:23:00Z">
              <w:r>
                <w:rPr>
                  <w:rFonts w:ascii="Calibri" w:hAnsi="Calibri" w:cstheme="minorHAnsi"/>
                  <w:color w:val="000000"/>
                  <w:sz w:val="16"/>
                  <w:szCs w:val="16"/>
                </w:rPr>
                <w:t>9.24</w:t>
              </w:r>
            </w:ins>
          </w:p>
        </w:tc>
        <w:tc>
          <w:tcPr>
            <w:tcW w:w="543" w:type="dxa"/>
            <w:vAlign w:val="center"/>
            <w:tcPrChange w:id="36107" w:author="Στάθης Καπ" w:date="2023-03-03T06:27:00Z">
              <w:tcPr>
                <w:tcW w:w="543" w:type="dxa"/>
                <w:vAlign w:val="bottom"/>
              </w:tcPr>
            </w:tcPrChange>
          </w:tcPr>
          <w:p w14:paraId="460453A9" w14:textId="3B1BD49B" w:rsidR="00C87CFE" w:rsidRPr="00CD1347" w:rsidRDefault="00C87CFE" w:rsidP="00C87CFE">
            <w:pPr>
              <w:jc w:val="center"/>
              <w:rPr>
                <w:ins w:id="36108" w:author="Στάθης Καπ" w:date="2023-03-03T04:01:00Z"/>
                <w:rFonts w:cstheme="minorHAnsi"/>
                <w:sz w:val="16"/>
                <w:szCs w:val="16"/>
              </w:rPr>
            </w:pPr>
            <w:ins w:id="36109" w:author="Στάθης Καπ" w:date="2023-03-03T06:23:00Z">
              <w:r>
                <w:rPr>
                  <w:rFonts w:ascii="Calibri" w:hAnsi="Calibri" w:cs="Calibri"/>
                  <w:color w:val="000000"/>
                  <w:sz w:val="16"/>
                  <w:szCs w:val="16"/>
                </w:rPr>
                <w:t>1000</w:t>
              </w:r>
            </w:ins>
          </w:p>
        </w:tc>
        <w:tc>
          <w:tcPr>
            <w:tcW w:w="621" w:type="dxa"/>
            <w:vAlign w:val="center"/>
            <w:tcPrChange w:id="36110" w:author="Στάθης Καπ" w:date="2023-03-03T06:27:00Z">
              <w:tcPr>
                <w:tcW w:w="621" w:type="dxa"/>
                <w:vAlign w:val="bottom"/>
              </w:tcPr>
            </w:tcPrChange>
          </w:tcPr>
          <w:p w14:paraId="2F0A42C7" w14:textId="71CB43C0" w:rsidR="00C87CFE" w:rsidRPr="00CD1347" w:rsidRDefault="00C87CFE" w:rsidP="00C87CFE">
            <w:pPr>
              <w:jc w:val="center"/>
              <w:rPr>
                <w:ins w:id="36111" w:author="Στάθης Καπ" w:date="2023-03-03T04:01:00Z"/>
                <w:rFonts w:cstheme="minorHAnsi"/>
                <w:sz w:val="16"/>
                <w:szCs w:val="16"/>
              </w:rPr>
            </w:pPr>
            <w:ins w:id="36112" w:author="Στάθης Καπ" w:date="2023-03-03T06:23:00Z">
              <w:r>
                <w:rPr>
                  <w:rFonts w:ascii="Calibri" w:hAnsi="Calibri" w:cs="Calibri"/>
                  <w:color w:val="000000"/>
                  <w:sz w:val="16"/>
                  <w:szCs w:val="16"/>
                </w:rPr>
                <w:t>0.323</w:t>
              </w:r>
            </w:ins>
          </w:p>
        </w:tc>
        <w:tc>
          <w:tcPr>
            <w:tcW w:w="669" w:type="dxa"/>
            <w:vAlign w:val="center"/>
            <w:tcPrChange w:id="36113" w:author="Στάθης Καπ" w:date="2023-03-03T06:27:00Z">
              <w:tcPr>
                <w:tcW w:w="669" w:type="dxa"/>
                <w:vAlign w:val="center"/>
              </w:tcPr>
            </w:tcPrChange>
          </w:tcPr>
          <w:p w14:paraId="37B0919A" w14:textId="1DF317B6" w:rsidR="00C87CFE" w:rsidRPr="00CD1347" w:rsidRDefault="00C87CFE" w:rsidP="00C87CFE">
            <w:pPr>
              <w:jc w:val="center"/>
              <w:rPr>
                <w:ins w:id="36114" w:author="Στάθης Καπ" w:date="2023-03-03T04:01:00Z"/>
                <w:rFonts w:cstheme="minorHAnsi"/>
                <w:sz w:val="16"/>
                <w:szCs w:val="16"/>
              </w:rPr>
            </w:pPr>
            <w:ins w:id="36115" w:author="Στάθης Καπ" w:date="2023-03-03T06:23:00Z">
              <w:r>
                <w:rPr>
                  <w:rFonts w:ascii="Calibri" w:hAnsi="Calibri" w:cstheme="minorHAnsi"/>
                  <w:color w:val="000000"/>
                  <w:sz w:val="16"/>
                  <w:szCs w:val="16"/>
                </w:rPr>
                <w:t>7.41</w:t>
              </w:r>
            </w:ins>
          </w:p>
        </w:tc>
        <w:tc>
          <w:tcPr>
            <w:tcW w:w="508" w:type="dxa"/>
            <w:vAlign w:val="center"/>
            <w:tcPrChange w:id="36116" w:author="Στάθης Καπ" w:date="2023-03-03T06:27:00Z">
              <w:tcPr>
                <w:tcW w:w="508" w:type="dxa"/>
                <w:vAlign w:val="bottom"/>
              </w:tcPr>
            </w:tcPrChange>
          </w:tcPr>
          <w:p w14:paraId="0BCE9B76" w14:textId="0CE457FB" w:rsidR="00C87CFE" w:rsidRPr="00CD1347" w:rsidRDefault="00C87CFE" w:rsidP="00C87CFE">
            <w:pPr>
              <w:jc w:val="center"/>
              <w:rPr>
                <w:ins w:id="36117" w:author="Στάθης Καπ" w:date="2023-03-03T04:01:00Z"/>
                <w:rFonts w:cstheme="minorHAnsi"/>
                <w:sz w:val="16"/>
                <w:szCs w:val="16"/>
              </w:rPr>
            </w:pPr>
            <w:ins w:id="36118" w:author="Στάθης Καπ" w:date="2023-03-03T06:23:00Z">
              <w:r>
                <w:rPr>
                  <w:rFonts w:ascii="Calibri" w:hAnsi="Calibri" w:cs="Calibri"/>
                  <w:color w:val="000000"/>
                  <w:sz w:val="16"/>
                  <w:szCs w:val="16"/>
                </w:rPr>
                <w:t>960</w:t>
              </w:r>
            </w:ins>
          </w:p>
        </w:tc>
        <w:tc>
          <w:tcPr>
            <w:tcW w:w="541" w:type="dxa"/>
            <w:vAlign w:val="center"/>
            <w:tcPrChange w:id="36119" w:author="Στάθης Καπ" w:date="2023-03-03T06:27:00Z">
              <w:tcPr>
                <w:tcW w:w="541" w:type="dxa"/>
                <w:vAlign w:val="bottom"/>
              </w:tcPr>
            </w:tcPrChange>
          </w:tcPr>
          <w:p w14:paraId="102EC188" w14:textId="10468A47" w:rsidR="00C87CFE" w:rsidRPr="00CD1347" w:rsidRDefault="00C87CFE" w:rsidP="00C87CFE">
            <w:pPr>
              <w:jc w:val="center"/>
              <w:rPr>
                <w:ins w:id="36120" w:author="Στάθης Καπ" w:date="2023-03-03T04:01:00Z"/>
                <w:rFonts w:cstheme="minorHAnsi"/>
                <w:sz w:val="16"/>
                <w:szCs w:val="16"/>
              </w:rPr>
            </w:pPr>
            <w:ins w:id="36121" w:author="Στάθης Καπ" w:date="2023-03-03T06:23:00Z">
              <w:r>
                <w:rPr>
                  <w:rFonts w:ascii="Calibri" w:hAnsi="Calibri" w:cs="Calibri"/>
                  <w:color w:val="000000"/>
                  <w:sz w:val="16"/>
                  <w:szCs w:val="16"/>
                </w:rPr>
                <w:t>0.366</w:t>
              </w:r>
            </w:ins>
          </w:p>
        </w:tc>
        <w:tc>
          <w:tcPr>
            <w:tcW w:w="589" w:type="dxa"/>
            <w:vAlign w:val="center"/>
            <w:tcPrChange w:id="36122" w:author="Στάθης Καπ" w:date="2023-03-03T06:27:00Z">
              <w:tcPr>
                <w:tcW w:w="589" w:type="dxa"/>
                <w:vAlign w:val="center"/>
              </w:tcPr>
            </w:tcPrChange>
          </w:tcPr>
          <w:p w14:paraId="6CC332B4" w14:textId="7D337ECF" w:rsidR="00C87CFE" w:rsidRPr="00CD1347" w:rsidRDefault="00C87CFE" w:rsidP="00C87CFE">
            <w:pPr>
              <w:jc w:val="center"/>
              <w:rPr>
                <w:ins w:id="36123" w:author="Στάθης Καπ" w:date="2023-03-03T04:01:00Z"/>
                <w:rFonts w:cstheme="minorHAnsi"/>
                <w:sz w:val="16"/>
                <w:szCs w:val="16"/>
              </w:rPr>
            </w:pPr>
            <w:ins w:id="36124" w:author="Στάθης Καπ" w:date="2023-03-03T06:23:00Z">
              <w:r>
                <w:rPr>
                  <w:rFonts w:ascii="Calibri" w:hAnsi="Calibri" w:cstheme="minorHAnsi"/>
                  <w:color w:val="000000"/>
                  <w:sz w:val="16"/>
                  <w:szCs w:val="16"/>
                </w:rPr>
                <w:t>11.11</w:t>
              </w:r>
            </w:ins>
          </w:p>
        </w:tc>
        <w:tc>
          <w:tcPr>
            <w:tcW w:w="463" w:type="dxa"/>
            <w:vAlign w:val="center"/>
            <w:tcPrChange w:id="36125" w:author="Στάθης Καπ" w:date="2023-03-03T06:27:00Z">
              <w:tcPr>
                <w:tcW w:w="463" w:type="dxa"/>
                <w:vAlign w:val="bottom"/>
              </w:tcPr>
            </w:tcPrChange>
          </w:tcPr>
          <w:p w14:paraId="177D1B5B" w14:textId="579C50F5" w:rsidR="00C87CFE" w:rsidRPr="00CD1347" w:rsidRDefault="00C87CFE" w:rsidP="00C87CFE">
            <w:pPr>
              <w:jc w:val="center"/>
              <w:rPr>
                <w:ins w:id="36126" w:author="Στάθης Καπ" w:date="2023-03-03T04:01:00Z"/>
                <w:rFonts w:cstheme="minorHAnsi"/>
                <w:sz w:val="16"/>
                <w:szCs w:val="16"/>
              </w:rPr>
            </w:pPr>
            <w:ins w:id="36127" w:author="Στάθης Καπ" w:date="2023-03-03T06:23:00Z">
              <w:r>
                <w:rPr>
                  <w:rFonts w:ascii="Calibri" w:hAnsi="Calibri" w:cs="Calibri"/>
                  <w:color w:val="000000"/>
                  <w:sz w:val="16"/>
                  <w:szCs w:val="16"/>
                </w:rPr>
                <w:t>900</w:t>
              </w:r>
            </w:ins>
          </w:p>
        </w:tc>
        <w:tc>
          <w:tcPr>
            <w:tcW w:w="541" w:type="dxa"/>
            <w:vAlign w:val="center"/>
            <w:tcPrChange w:id="36128" w:author="Στάθης Καπ" w:date="2023-03-03T06:27:00Z">
              <w:tcPr>
                <w:tcW w:w="541" w:type="dxa"/>
                <w:vAlign w:val="bottom"/>
              </w:tcPr>
            </w:tcPrChange>
          </w:tcPr>
          <w:p w14:paraId="358F1E31" w14:textId="3AC35456" w:rsidR="00C87CFE" w:rsidRPr="00CD1347" w:rsidRDefault="00C87CFE" w:rsidP="00C87CFE">
            <w:pPr>
              <w:jc w:val="center"/>
              <w:rPr>
                <w:ins w:id="36129" w:author="Στάθης Καπ" w:date="2023-03-03T04:01:00Z"/>
                <w:rFonts w:cstheme="minorHAnsi"/>
                <w:sz w:val="16"/>
                <w:szCs w:val="16"/>
              </w:rPr>
            </w:pPr>
            <w:ins w:id="36130" w:author="Στάθης Καπ" w:date="2023-03-03T06:23:00Z">
              <w:r>
                <w:rPr>
                  <w:rFonts w:ascii="Calibri" w:hAnsi="Calibri" w:cs="Calibri"/>
                  <w:color w:val="000000"/>
                  <w:sz w:val="16"/>
                  <w:szCs w:val="16"/>
                </w:rPr>
                <w:t>0.399</w:t>
              </w:r>
            </w:ins>
          </w:p>
        </w:tc>
        <w:tc>
          <w:tcPr>
            <w:tcW w:w="589" w:type="dxa"/>
            <w:vAlign w:val="center"/>
            <w:tcPrChange w:id="36131" w:author="Στάθης Καπ" w:date="2023-03-03T06:27:00Z">
              <w:tcPr>
                <w:tcW w:w="589" w:type="dxa"/>
                <w:vAlign w:val="center"/>
              </w:tcPr>
            </w:tcPrChange>
          </w:tcPr>
          <w:p w14:paraId="4E86171D" w14:textId="72873CF5" w:rsidR="00C87CFE" w:rsidRPr="00CD1347" w:rsidRDefault="00C87CFE" w:rsidP="00C87CFE">
            <w:pPr>
              <w:jc w:val="center"/>
              <w:rPr>
                <w:ins w:id="36132" w:author="Στάθης Καπ" w:date="2023-03-03T04:01:00Z"/>
                <w:rFonts w:cstheme="minorHAnsi"/>
                <w:sz w:val="16"/>
                <w:szCs w:val="16"/>
              </w:rPr>
            </w:pPr>
            <w:ins w:id="36133"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3613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135" w:author="Στάθης Καπ" w:date="2023-03-03T04:01:00Z"/>
        </w:trPr>
        <w:tc>
          <w:tcPr>
            <w:tcW w:w="515" w:type="dxa"/>
            <w:tcBorders>
              <w:top w:val="nil"/>
              <w:bottom w:val="nil"/>
              <w:right w:val="single" w:sz="4" w:space="0" w:color="auto"/>
            </w:tcBorders>
            <w:shd w:val="clear" w:color="auto" w:fill="E7E6E6" w:themeFill="background2"/>
            <w:vAlign w:val="bottom"/>
            <w:tcPrChange w:id="36136" w:author="Στάθης Καπ" w:date="2023-03-03T06:27:00Z">
              <w:tcPr>
                <w:tcW w:w="515" w:type="dxa"/>
                <w:vAlign w:val="bottom"/>
              </w:tcPr>
            </w:tcPrChange>
          </w:tcPr>
          <w:p w14:paraId="50004B67" w14:textId="7A18E447" w:rsidR="00C87CFE" w:rsidRPr="00CD1347" w:rsidRDefault="00C87CFE" w:rsidP="00C87CFE">
            <w:pPr>
              <w:jc w:val="center"/>
              <w:rPr>
                <w:ins w:id="36137" w:author="Στάθης Καπ" w:date="2023-03-03T04:01:00Z"/>
                <w:sz w:val="16"/>
                <w:szCs w:val="16"/>
              </w:rPr>
            </w:pPr>
            <w:ins w:id="36138" w:author="Στάθης Καπ" w:date="2023-03-03T04:08:00Z">
              <w:r w:rsidRPr="00CD1347">
                <w:rPr>
                  <w:rFonts w:ascii="Calibri" w:hAnsi="Calibri" w:cs="Calibri"/>
                  <w:color w:val="000000"/>
                  <w:sz w:val="16"/>
                  <w:szCs w:val="16"/>
                  <w:rPrChange w:id="36139"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36140" w:author="Στάθης Καπ" w:date="2023-03-03T06:27:00Z">
              <w:tcPr>
                <w:tcW w:w="560" w:type="dxa"/>
              </w:tcPr>
            </w:tcPrChange>
          </w:tcPr>
          <w:p w14:paraId="3659A063" w14:textId="639D6773" w:rsidR="00C87CFE" w:rsidRPr="00CD1347" w:rsidRDefault="00C87CFE" w:rsidP="00C87CFE">
            <w:pPr>
              <w:jc w:val="center"/>
              <w:rPr>
                <w:ins w:id="36141" w:author="Στάθης Καπ" w:date="2023-03-03T04:01:00Z"/>
                <w:rFonts w:cstheme="minorHAnsi"/>
                <w:sz w:val="16"/>
                <w:szCs w:val="16"/>
              </w:rPr>
            </w:pPr>
            <w:ins w:id="36142" w:author="Στάθης Καπ" w:date="2023-03-03T06:23:00Z">
              <w:r>
                <w:rPr>
                  <w:rFonts w:ascii="Calibri" w:hAnsi="Calibri" w:cs="Calibri"/>
                  <w:color w:val="000000"/>
                  <w:sz w:val="16"/>
                  <w:szCs w:val="16"/>
                </w:rPr>
                <w:t>1810</w:t>
              </w:r>
            </w:ins>
          </w:p>
        </w:tc>
        <w:tc>
          <w:tcPr>
            <w:tcW w:w="855" w:type="dxa"/>
            <w:vAlign w:val="center"/>
            <w:tcPrChange w:id="36143" w:author="Στάθης Καπ" w:date="2023-03-03T06:27:00Z">
              <w:tcPr>
                <w:tcW w:w="855" w:type="dxa"/>
              </w:tcPr>
            </w:tcPrChange>
          </w:tcPr>
          <w:p w14:paraId="276AB402" w14:textId="32C80870" w:rsidR="00C87CFE" w:rsidRPr="00CD1347" w:rsidRDefault="00C87CFE" w:rsidP="00C87CFE">
            <w:pPr>
              <w:jc w:val="center"/>
              <w:rPr>
                <w:ins w:id="36144" w:author="Στάθης Καπ" w:date="2023-03-03T04:01:00Z"/>
                <w:rFonts w:cstheme="minorHAnsi"/>
                <w:sz w:val="16"/>
                <w:szCs w:val="16"/>
              </w:rPr>
            </w:pPr>
            <w:ins w:id="36145" w:author="Στάθης Καπ" w:date="2023-03-03T06:23:00Z">
              <w:r>
                <w:rPr>
                  <w:rFonts w:ascii="Calibri" w:hAnsi="Calibri" w:cs="Calibri"/>
                  <w:color w:val="000000"/>
                  <w:sz w:val="16"/>
                  <w:szCs w:val="16"/>
                </w:rPr>
                <w:t>1810</w:t>
              </w:r>
            </w:ins>
          </w:p>
        </w:tc>
        <w:tc>
          <w:tcPr>
            <w:tcW w:w="544" w:type="dxa"/>
            <w:vAlign w:val="center"/>
            <w:tcPrChange w:id="36146" w:author="Στάθης Καπ" w:date="2023-03-03T06:27:00Z">
              <w:tcPr>
                <w:tcW w:w="544" w:type="dxa"/>
                <w:vAlign w:val="bottom"/>
              </w:tcPr>
            </w:tcPrChange>
          </w:tcPr>
          <w:p w14:paraId="4388737D" w14:textId="60FE022B" w:rsidR="00C87CFE" w:rsidRPr="00CD1347" w:rsidRDefault="00C87CFE" w:rsidP="00C87CFE">
            <w:pPr>
              <w:jc w:val="center"/>
              <w:rPr>
                <w:ins w:id="36147" w:author="Στάθης Καπ" w:date="2023-03-03T04:01:00Z"/>
                <w:rFonts w:cstheme="minorHAnsi"/>
                <w:sz w:val="16"/>
                <w:szCs w:val="16"/>
              </w:rPr>
            </w:pPr>
            <w:ins w:id="36148" w:author="Στάθης Καπ" w:date="2023-03-03T06:23:00Z">
              <w:r>
                <w:rPr>
                  <w:rFonts w:ascii="Calibri" w:hAnsi="Calibri" w:cs="Calibri"/>
                  <w:color w:val="000000"/>
                  <w:sz w:val="16"/>
                  <w:szCs w:val="16"/>
                </w:rPr>
                <w:t>1790</w:t>
              </w:r>
            </w:ins>
          </w:p>
        </w:tc>
        <w:tc>
          <w:tcPr>
            <w:tcW w:w="621" w:type="dxa"/>
            <w:vAlign w:val="center"/>
            <w:tcPrChange w:id="36149" w:author="Στάθης Καπ" w:date="2023-03-03T06:27:00Z">
              <w:tcPr>
                <w:tcW w:w="621" w:type="dxa"/>
                <w:vAlign w:val="bottom"/>
              </w:tcPr>
            </w:tcPrChange>
          </w:tcPr>
          <w:p w14:paraId="64C3562E" w14:textId="7E70CBE7" w:rsidR="00C87CFE" w:rsidRPr="00CD1347" w:rsidRDefault="00C87CFE" w:rsidP="00C87CFE">
            <w:pPr>
              <w:jc w:val="center"/>
              <w:rPr>
                <w:ins w:id="36150" w:author="Στάθης Καπ" w:date="2023-03-03T04:01:00Z"/>
                <w:rFonts w:cstheme="minorHAnsi"/>
                <w:sz w:val="16"/>
                <w:szCs w:val="16"/>
              </w:rPr>
            </w:pPr>
            <w:ins w:id="36151" w:author="Στάθης Καπ" w:date="2023-03-03T06:23:00Z">
              <w:r>
                <w:rPr>
                  <w:rFonts w:ascii="Calibri" w:hAnsi="Calibri" w:cs="Calibri"/>
                  <w:color w:val="000000"/>
                  <w:sz w:val="16"/>
                  <w:szCs w:val="16"/>
                </w:rPr>
                <w:t>0.303</w:t>
              </w:r>
            </w:ins>
          </w:p>
        </w:tc>
        <w:tc>
          <w:tcPr>
            <w:tcW w:w="669" w:type="dxa"/>
            <w:vAlign w:val="center"/>
            <w:tcPrChange w:id="36152" w:author="Στάθης Καπ" w:date="2023-03-03T06:27:00Z">
              <w:tcPr>
                <w:tcW w:w="669" w:type="dxa"/>
                <w:vAlign w:val="center"/>
              </w:tcPr>
            </w:tcPrChange>
          </w:tcPr>
          <w:p w14:paraId="34CDFF66" w14:textId="484B52B4" w:rsidR="00C87CFE" w:rsidRPr="00CD1347" w:rsidRDefault="00C87CFE" w:rsidP="00C87CFE">
            <w:pPr>
              <w:jc w:val="center"/>
              <w:rPr>
                <w:ins w:id="36153" w:author="Στάθης Καπ" w:date="2023-03-03T04:01:00Z"/>
                <w:rFonts w:cstheme="minorHAnsi"/>
                <w:sz w:val="16"/>
                <w:szCs w:val="16"/>
              </w:rPr>
            </w:pPr>
            <w:ins w:id="36154" w:author="Στάθης Καπ" w:date="2023-03-03T06:23:00Z">
              <w:r>
                <w:rPr>
                  <w:rFonts w:ascii="Calibri" w:hAnsi="Calibri" w:cstheme="minorHAnsi"/>
                  <w:color w:val="000000"/>
                  <w:sz w:val="16"/>
                  <w:szCs w:val="16"/>
                </w:rPr>
                <w:t>1.1</w:t>
              </w:r>
            </w:ins>
          </w:p>
        </w:tc>
        <w:tc>
          <w:tcPr>
            <w:tcW w:w="543" w:type="dxa"/>
            <w:vAlign w:val="center"/>
            <w:tcPrChange w:id="36155" w:author="Στάθης Καπ" w:date="2023-03-03T06:27:00Z">
              <w:tcPr>
                <w:tcW w:w="543" w:type="dxa"/>
                <w:vAlign w:val="bottom"/>
              </w:tcPr>
            </w:tcPrChange>
          </w:tcPr>
          <w:p w14:paraId="5DCBB9FB" w14:textId="71A60E69" w:rsidR="00C87CFE" w:rsidRPr="00CD1347" w:rsidRDefault="00C87CFE" w:rsidP="00C87CFE">
            <w:pPr>
              <w:jc w:val="center"/>
              <w:rPr>
                <w:ins w:id="36156" w:author="Στάθης Καπ" w:date="2023-03-03T04:01:00Z"/>
                <w:rFonts w:cstheme="minorHAnsi"/>
                <w:sz w:val="16"/>
                <w:szCs w:val="16"/>
              </w:rPr>
            </w:pPr>
            <w:ins w:id="36157" w:author="Στάθης Καπ" w:date="2023-03-03T06:23:00Z">
              <w:r>
                <w:rPr>
                  <w:rFonts w:ascii="Calibri" w:hAnsi="Calibri" w:cs="Calibri"/>
                  <w:color w:val="000000"/>
                  <w:sz w:val="16"/>
                  <w:szCs w:val="16"/>
                </w:rPr>
                <w:t>1780</w:t>
              </w:r>
            </w:ins>
          </w:p>
        </w:tc>
        <w:tc>
          <w:tcPr>
            <w:tcW w:w="621" w:type="dxa"/>
            <w:vAlign w:val="center"/>
            <w:tcPrChange w:id="36158" w:author="Στάθης Καπ" w:date="2023-03-03T06:27:00Z">
              <w:tcPr>
                <w:tcW w:w="621" w:type="dxa"/>
                <w:vAlign w:val="bottom"/>
              </w:tcPr>
            </w:tcPrChange>
          </w:tcPr>
          <w:p w14:paraId="6BAAA86C" w14:textId="7A5DDDCA" w:rsidR="00C87CFE" w:rsidRPr="00CD1347" w:rsidRDefault="00C87CFE" w:rsidP="00C87CFE">
            <w:pPr>
              <w:jc w:val="center"/>
              <w:rPr>
                <w:ins w:id="36159" w:author="Στάθης Καπ" w:date="2023-03-03T04:01:00Z"/>
                <w:rFonts w:cstheme="minorHAnsi"/>
                <w:sz w:val="16"/>
                <w:szCs w:val="16"/>
              </w:rPr>
            </w:pPr>
            <w:ins w:id="36160" w:author="Στάθης Καπ" w:date="2023-03-03T06:23:00Z">
              <w:r>
                <w:rPr>
                  <w:rFonts w:ascii="Calibri" w:hAnsi="Calibri" w:cs="Calibri"/>
                  <w:color w:val="000000"/>
                  <w:sz w:val="16"/>
                  <w:szCs w:val="16"/>
                </w:rPr>
                <w:t>0.216</w:t>
              </w:r>
            </w:ins>
          </w:p>
        </w:tc>
        <w:tc>
          <w:tcPr>
            <w:tcW w:w="669" w:type="dxa"/>
            <w:vAlign w:val="center"/>
            <w:tcPrChange w:id="36161" w:author="Στάθης Καπ" w:date="2023-03-03T06:27:00Z">
              <w:tcPr>
                <w:tcW w:w="669" w:type="dxa"/>
                <w:vAlign w:val="center"/>
              </w:tcPr>
            </w:tcPrChange>
          </w:tcPr>
          <w:p w14:paraId="0D0C3A10" w14:textId="7E127A93" w:rsidR="00C87CFE" w:rsidRPr="00CD1347" w:rsidRDefault="00C87CFE" w:rsidP="00C87CFE">
            <w:pPr>
              <w:jc w:val="center"/>
              <w:rPr>
                <w:ins w:id="36162" w:author="Στάθης Καπ" w:date="2023-03-03T04:01:00Z"/>
                <w:rFonts w:cstheme="minorHAnsi"/>
                <w:sz w:val="16"/>
                <w:szCs w:val="16"/>
              </w:rPr>
            </w:pPr>
            <w:ins w:id="36163" w:author="Στάθης Καπ" w:date="2023-03-03T06:23:00Z">
              <w:r>
                <w:rPr>
                  <w:rFonts w:ascii="Calibri" w:hAnsi="Calibri" w:cstheme="minorHAnsi"/>
                  <w:color w:val="000000"/>
                  <w:sz w:val="16"/>
                  <w:szCs w:val="16"/>
                </w:rPr>
                <w:t>0.56</w:t>
              </w:r>
            </w:ins>
          </w:p>
        </w:tc>
        <w:tc>
          <w:tcPr>
            <w:tcW w:w="508" w:type="dxa"/>
            <w:vAlign w:val="center"/>
            <w:tcPrChange w:id="36164" w:author="Στάθης Καπ" w:date="2023-03-03T06:27:00Z">
              <w:tcPr>
                <w:tcW w:w="508" w:type="dxa"/>
                <w:vAlign w:val="bottom"/>
              </w:tcPr>
            </w:tcPrChange>
          </w:tcPr>
          <w:p w14:paraId="291C30FC" w14:textId="5224CDEA" w:rsidR="00C87CFE" w:rsidRPr="00CD1347" w:rsidRDefault="00C87CFE" w:rsidP="00C87CFE">
            <w:pPr>
              <w:jc w:val="center"/>
              <w:rPr>
                <w:ins w:id="36165" w:author="Στάθης Καπ" w:date="2023-03-03T04:01:00Z"/>
                <w:rFonts w:cstheme="minorHAnsi"/>
                <w:sz w:val="16"/>
                <w:szCs w:val="16"/>
              </w:rPr>
            </w:pPr>
            <w:ins w:id="36166" w:author="Στάθης Καπ" w:date="2023-03-03T06:23:00Z">
              <w:r>
                <w:rPr>
                  <w:rFonts w:ascii="Calibri" w:hAnsi="Calibri" w:cs="Calibri"/>
                  <w:color w:val="000000"/>
                  <w:sz w:val="16"/>
                  <w:szCs w:val="16"/>
                </w:rPr>
                <w:t>1670</w:t>
              </w:r>
            </w:ins>
          </w:p>
        </w:tc>
        <w:tc>
          <w:tcPr>
            <w:tcW w:w="541" w:type="dxa"/>
            <w:vAlign w:val="center"/>
            <w:tcPrChange w:id="36167" w:author="Στάθης Καπ" w:date="2023-03-03T06:27:00Z">
              <w:tcPr>
                <w:tcW w:w="541" w:type="dxa"/>
                <w:vAlign w:val="bottom"/>
              </w:tcPr>
            </w:tcPrChange>
          </w:tcPr>
          <w:p w14:paraId="398FFDBA" w14:textId="371EDB87" w:rsidR="00C87CFE" w:rsidRPr="00CD1347" w:rsidRDefault="00C87CFE" w:rsidP="00C87CFE">
            <w:pPr>
              <w:jc w:val="center"/>
              <w:rPr>
                <w:ins w:id="36168" w:author="Στάθης Καπ" w:date="2023-03-03T04:01:00Z"/>
                <w:rFonts w:cstheme="minorHAnsi"/>
                <w:sz w:val="16"/>
                <w:szCs w:val="16"/>
              </w:rPr>
            </w:pPr>
            <w:ins w:id="36169" w:author="Στάθης Καπ" w:date="2023-03-03T06:23:00Z">
              <w:r>
                <w:rPr>
                  <w:rFonts w:ascii="Calibri" w:hAnsi="Calibri" w:cs="Calibri"/>
                  <w:color w:val="000000"/>
                  <w:sz w:val="16"/>
                  <w:szCs w:val="16"/>
                </w:rPr>
                <w:t>0.286</w:t>
              </w:r>
            </w:ins>
          </w:p>
        </w:tc>
        <w:tc>
          <w:tcPr>
            <w:tcW w:w="589" w:type="dxa"/>
            <w:vAlign w:val="center"/>
            <w:tcPrChange w:id="36170" w:author="Στάθης Καπ" w:date="2023-03-03T06:27:00Z">
              <w:tcPr>
                <w:tcW w:w="589" w:type="dxa"/>
                <w:vAlign w:val="center"/>
              </w:tcPr>
            </w:tcPrChange>
          </w:tcPr>
          <w:p w14:paraId="64059BAA" w14:textId="35D8A60E" w:rsidR="00C87CFE" w:rsidRPr="00CD1347" w:rsidRDefault="00C87CFE" w:rsidP="00C87CFE">
            <w:pPr>
              <w:jc w:val="center"/>
              <w:rPr>
                <w:ins w:id="36171" w:author="Στάθης Καπ" w:date="2023-03-03T04:01:00Z"/>
                <w:rFonts w:cstheme="minorHAnsi"/>
                <w:sz w:val="16"/>
                <w:szCs w:val="16"/>
              </w:rPr>
            </w:pPr>
            <w:ins w:id="36172" w:author="Στάθης Καπ" w:date="2023-03-03T06:23:00Z">
              <w:r>
                <w:rPr>
                  <w:rFonts w:ascii="Calibri" w:hAnsi="Calibri" w:cstheme="minorHAnsi"/>
                  <w:color w:val="000000"/>
                  <w:sz w:val="16"/>
                  <w:szCs w:val="16"/>
                </w:rPr>
                <w:t>6.7</w:t>
              </w:r>
            </w:ins>
          </w:p>
        </w:tc>
        <w:tc>
          <w:tcPr>
            <w:tcW w:w="463" w:type="dxa"/>
            <w:vAlign w:val="center"/>
            <w:tcPrChange w:id="36173" w:author="Στάθης Καπ" w:date="2023-03-03T06:27:00Z">
              <w:tcPr>
                <w:tcW w:w="463" w:type="dxa"/>
                <w:vAlign w:val="bottom"/>
              </w:tcPr>
            </w:tcPrChange>
          </w:tcPr>
          <w:p w14:paraId="4631B375" w14:textId="3B831226" w:rsidR="00C87CFE" w:rsidRPr="00CD1347" w:rsidRDefault="00C87CFE" w:rsidP="00C87CFE">
            <w:pPr>
              <w:jc w:val="center"/>
              <w:rPr>
                <w:ins w:id="36174" w:author="Στάθης Καπ" w:date="2023-03-03T04:01:00Z"/>
                <w:rFonts w:cstheme="minorHAnsi"/>
                <w:sz w:val="16"/>
                <w:szCs w:val="16"/>
              </w:rPr>
            </w:pPr>
            <w:ins w:id="36175" w:author="Στάθης Καπ" w:date="2023-03-03T06:23:00Z">
              <w:r>
                <w:rPr>
                  <w:rFonts w:ascii="Calibri" w:hAnsi="Calibri" w:cs="Calibri"/>
                  <w:color w:val="000000"/>
                  <w:sz w:val="16"/>
                  <w:szCs w:val="16"/>
                </w:rPr>
                <w:t>1770</w:t>
              </w:r>
            </w:ins>
          </w:p>
        </w:tc>
        <w:tc>
          <w:tcPr>
            <w:tcW w:w="541" w:type="dxa"/>
            <w:vAlign w:val="center"/>
            <w:tcPrChange w:id="36176" w:author="Στάθης Καπ" w:date="2023-03-03T06:27:00Z">
              <w:tcPr>
                <w:tcW w:w="541" w:type="dxa"/>
                <w:vAlign w:val="bottom"/>
              </w:tcPr>
            </w:tcPrChange>
          </w:tcPr>
          <w:p w14:paraId="7BBE5C27" w14:textId="1D9A6DE9" w:rsidR="00C87CFE" w:rsidRPr="00CD1347" w:rsidRDefault="00C87CFE" w:rsidP="00C87CFE">
            <w:pPr>
              <w:jc w:val="center"/>
              <w:rPr>
                <w:ins w:id="36177" w:author="Στάθης Καπ" w:date="2023-03-03T04:01:00Z"/>
                <w:rFonts w:cstheme="minorHAnsi"/>
                <w:sz w:val="16"/>
                <w:szCs w:val="16"/>
              </w:rPr>
            </w:pPr>
            <w:ins w:id="36178" w:author="Στάθης Καπ" w:date="2023-03-03T06:23:00Z">
              <w:r>
                <w:rPr>
                  <w:rFonts w:ascii="Calibri" w:hAnsi="Calibri" w:cs="Calibri"/>
                  <w:color w:val="000000"/>
                  <w:sz w:val="16"/>
                  <w:szCs w:val="16"/>
                </w:rPr>
                <w:t>0.223</w:t>
              </w:r>
            </w:ins>
          </w:p>
        </w:tc>
        <w:tc>
          <w:tcPr>
            <w:tcW w:w="589" w:type="dxa"/>
            <w:vAlign w:val="center"/>
            <w:tcPrChange w:id="36179" w:author="Στάθης Καπ" w:date="2023-03-03T06:27:00Z">
              <w:tcPr>
                <w:tcW w:w="589" w:type="dxa"/>
                <w:vAlign w:val="center"/>
              </w:tcPr>
            </w:tcPrChange>
          </w:tcPr>
          <w:p w14:paraId="50E23D67" w14:textId="48773985" w:rsidR="00C87CFE" w:rsidRPr="00CD1347" w:rsidRDefault="00C87CFE" w:rsidP="00C87CFE">
            <w:pPr>
              <w:jc w:val="center"/>
              <w:rPr>
                <w:ins w:id="36180" w:author="Στάθης Καπ" w:date="2023-03-03T04:01:00Z"/>
                <w:rFonts w:cstheme="minorHAnsi"/>
                <w:sz w:val="16"/>
                <w:szCs w:val="16"/>
              </w:rPr>
            </w:pPr>
            <w:ins w:id="36181"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3618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183" w:author="Στάθης Καπ" w:date="2023-03-03T04:01:00Z"/>
        </w:trPr>
        <w:tc>
          <w:tcPr>
            <w:tcW w:w="515" w:type="dxa"/>
            <w:tcBorders>
              <w:top w:val="nil"/>
              <w:bottom w:val="nil"/>
              <w:right w:val="single" w:sz="4" w:space="0" w:color="auto"/>
            </w:tcBorders>
            <w:shd w:val="clear" w:color="auto" w:fill="E7E6E6" w:themeFill="background2"/>
            <w:vAlign w:val="bottom"/>
            <w:tcPrChange w:id="36184" w:author="Στάθης Καπ" w:date="2023-03-03T06:27:00Z">
              <w:tcPr>
                <w:tcW w:w="515" w:type="dxa"/>
                <w:vAlign w:val="bottom"/>
              </w:tcPr>
            </w:tcPrChange>
          </w:tcPr>
          <w:p w14:paraId="3248A660" w14:textId="2E37A101" w:rsidR="00C87CFE" w:rsidRPr="00CD1347" w:rsidRDefault="00C87CFE" w:rsidP="00C87CFE">
            <w:pPr>
              <w:jc w:val="center"/>
              <w:rPr>
                <w:ins w:id="36185" w:author="Στάθης Καπ" w:date="2023-03-03T04:01:00Z"/>
                <w:sz w:val="16"/>
                <w:szCs w:val="16"/>
              </w:rPr>
            </w:pPr>
            <w:ins w:id="36186" w:author="Στάθης Καπ" w:date="2023-03-03T04:08:00Z">
              <w:r w:rsidRPr="00CD1347">
                <w:rPr>
                  <w:rFonts w:ascii="Calibri" w:hAnsi="Calibri" w:cs="Calibri"/>
                  <w:color w:val="000000"/>
                  <w:sz w:val="16"/>
                  <w:szCs w:val="16"/>
                  <w:rPrChange w:id="36187"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36188" w:author="Στάθης Καπ" w:date="2023-03-03T06:27:00Z">
              <w:tcPr>
                <w:tcW w:w="560" w:type="dxa"/>
              </w:tcPr>
            </w:tcPrChange>
          </w:tcPr>
          <w:p w14:paraId="28237A62" w14:textId="430EF3B7" w:rsidR="00C87CFE" w:rsidRPr="00CD1347" w:rsidRDefault="00C87CFE" w:rsidP="00C87CFE">
            <w:pPr>
              <w:jc w:val="center"/>
              <w:rPr>
                <w:ins w:id="36189" w:author="Στάθης Καπ" w:date="2023-03-03T04:01:00Z"/>
                <w:rFonts w:cstheme="minorHAnsi"/>
                <w:sz w:val="16"/>
                <w:szCs w:val="16"/>
              </w:rPr>
            </w:pPr>
            <w:ins w:id="36190" w:author="Στάθης Καπ" w:date="2023-03-03T06:23:00Z">
              <w:r>
                <w:rPr>
                  <w:rFonts w:ascii="Calibri" w:hAnsi="Calibri" w:cs="Calibri"/>
                  <w:color w:val="000000"/>
                  <w:sz w:val="16"/>
                  <w:szCs w:val="16"/>
                </w:rPr>
                <w:t>1810</w:t>
              </w:r>
            </w:ins>
          </w:p>
        </w:tc>
        <w:tc>
          <w:tcPr>
            <w:tcW w:w="855" w:type="dxa"/>
            <w:vAlign w:val="center"/>
            <w:tcPrChange w:id="36191" w:author="Στάθης Καπ" w:date="2023-03-03T06:27:00Z">
              <w:tcPr>
                <w:tcW w:w="855" w:type="dxa"/>
              </w:tcPr>
            </w:tcPrChange>
          </w:tcPr>
          <w:p w14:paraId="741ABC58" w14:textId="7050B3D0" w:rsidR="00C87CFE" w:rsidRPr="00CD1347" w:rsidRDefault="00C87CFE" w:rsidP="00C87CFE">
            <w:pPr>
              <w:jc w:val="center"/>
              <w:rPr>
                <w:ins w:id="36192" w:author="Στάθης Καπ" w:date="2023-03-03T04:01:00Z"/>
                <w:rFonts w:cstheme="minorHAnsi"/>
                <w:sz w:val="16"/>
                <w:szCs w:val="16"/>
              </w:rPr>
            </w:pPr>
            <w:ins w:id="36193" w:author="Στάθης Καπ" w:date="2023-03-03T06:23:00Z">
              <w:r>
                <w:rPr>
                  <w:rFonts w:ascii="Calibri" w:hAnsi="Calibri" w:cs="Calibri"/>
                  <w:color w:val="000000"/>
                  <w:sz w:val="16"/>
                  <w:szCs w:val="16"/>
                </w:rPr>
                <w:t>1810</w:t>
              </w:r>
            </w:ins>
          </w:p>
        </w:tc>
        <w:tc>
          <w:tcPr>
            <w:tcW w:w="544" w:type="dxa"/>
            <w:vAlign w:val="center"/>
            <w:tcPrChange w:id="36194" w:author="Στάθης Καπ" w:date="2023-03-03T06:27:00Z">
              <w:tcPr>
                <w:tcW w:w="544" w:type="dxa"/>
                <w:vAlign w:val="bottom"/>
              </w:tcPr>
            </w:tcPrChange>
          </w:tcPr>
          <w:p w14:paraId="40B86565" w14:textId="55F39F5D" w:rsidR="00C87CFE" w:rsidRPr="00CD1347" w:rsidRDefault="00C87CFE" w:rsidP="00C87CFE">
            <w:pPr>
              <w:jc w:val="center"/>
              <w:rPr>
                <w:ins w:id="36195" w:author="Στάθης Καπ" w:date="2023-03-03T04:01:00Z"/>
                <w:rFonts w:cstheme="minorHAnsi"/>
                <w:sz w:val="16"/>
                <w:szCs w:val="16"/>
              </w:rPr>
            </w:pPr>
            <w:ins w:id="36196" w:author="Στάθης Καπ" w:date="2023-03-03T06:23:00Z">
              <w:r>
                <w:rPr>
                  <w:rFonts w:ascii="Calibri" w:hAnsi="Calibri" w:cs="Calibri"/>
                  <w:color w:val="000000"/>
                  <w:sz w:val="16"/>
                  <w:szCs w:val="16"/>
                </w:rPr>
                <w:t>1800</w:t>
              </w:r>
            </w:ins>
          </w:p>
        </w:tc>
        <w:tc>
          <w:tcPr>
            <w:tcW w:w="621" w:type="dxa"/>
            <w:vAlign w:val="center"/>
            <w:tcPrChange w:id="36197" w:author="Στάθης Καπ" w:date="2023-03-03T06:27:00Z">
              <w:tcPr>
                <w:tcW w:w="621" w:type="dxa"/>
                <w:vAlign w:val="bottom"/>
              </w:tcPr>
            </w:tcPrChange>
          </w:tcPr>
          <w:p w14:paraId="7D169D0B" w14:textId="6A77243B" w:rsidR="00C87CFE" w:rsidRPr="00CD1347" w:rsidRDefault="00C87CFE" w:rsidP="00C87CFE">
            <w:pPr>
              <w:jc w:val="center"/>
              <w:rPr>
                <w:ins w:id="36198" w:author="Στάθης Καπ" w:date="2023-03-03T04:01:00Z"/>
                <w:rFonts w:cstheme="minorHAnsi"/>
                <w:sz w:val="16"/>
                <w:szCs w:val="16"/>
              </w:rPr>
            </w:pPr>
            <w:ins w:id="36199" w:author="Στάθης Καπ" w:date="2023-03-03T06:23:00Z">
              <w:r>
                <w:rPr>
                  <w:rFonts w:ascii="Calibri" w:hAnsi="Calibri" w:cs="Calibri"/>
                  <w:color w:val="000000"/>
                  <w:sz w:val="16"/>
                  <w:szCs w:val="16"/>
                </w:rPr>
                <w:t>0.423</w:t>
              </w:r>
            </w:ins>
          </w:p>
        </w:tc>
        <w:tc>
          <w:tcPr>
            <w:tcW w:w="669" w:type="dxa"/>
            <w:vAlign w:val="center"/>
            <w:tcPrChange w:id="36200" w:author="Στάθης Καπ" w:date="2023-03-03T06:27:00Z">
              <w:tcPr>
                <w:tcW w:w="669" w:type="dxa"/>
                <w:vAlign w:val="center"/>
              </w:tcPr>
            </w:tcPrChange>
          </w:tcPr>
          <w:p w14:paraId="6793A887" w14:textId="77B5D681" w:rsidR="00C87CFE" w:rsidRPr="00CD1347" w:rsidRDefault="00C87CFE" w:rsidP="00C87CFE">
            <w:pPr>
              <w:jc w:val="center"/>
              <w:rPr>
                <w:ins w:id="36201" w:author="Στάθης Καπ" w:date="2023-03-03T04:01:00Z"/>
                <w:rFonts w:cstheme="minorHAnsi"/>
                <w:sz w:val="16"/>
                <w:szCs w:val="16"/>
              </w:rPr>
            </w:pPr>
            <w:ins w:id="36202" w:author="Στάθης Καπ" w:date="2023-03-03T06:23:00Z">
              <w:r>
                <w:rPr>
                  <w:rFonts w:ascii="Calibri" w:hAnsi="Calibri" w:cstheme="minorHAnsi"/>
                  <w:color w:val="000000"/>
                  <w:sz w:val="16"/>
                  <w:szCs w:val="16"/>
                </w:rPr>
                <w:t>0.55</w:t>
              </w:r>
            </w:ins>
          </w:p>
        </w:tc>
        <w:tc>
          <w:tcPr>
            <w:tcW w:w="543" w:type="dxa"/>
            <w:vAlign w:val="center"/>
            <w:tcPrChange w:id="36203" w:author="Στάθης Καπ" w:date="2023-03-03T06:27:00Z">
              <w:tcPr>
                <w:tcW w:w="543" w:type="dxa"/>
                <w:vAlign w:val="bottom"/>
              </w:tcPr>
            </w:tcPrChange>
          </w:tcPr>
          <w:p w14:paraId="26B534DC" w14:textId="26AE41B0" w:rsidR="00C87CFE" w:rsidRPr="00CD1347" w:rsidRDefault="00C87CFE" w:rsidP="00C87CFE">
            <w:pPr>
              <w:jc w:val="center"/>
              <w:rPr>
                <w:ins w:id="36204" w:author="Στάθης Καπ" w:date="2023-03-03T04:01:00Z"/>
                <w:rFonts w:cstheme="minorHAnsi"/>
                <w:sz w:val="16"/>
                <w:szCs w:val="16"/>
              </w:rPr>
            </w:pPr>
            <w:ins w:id="36205" w:author="Στάθης Καπ" w:date="2023-03-03T06:23:00Z">
              <w:r>
                <w:rPr>
                  <w:rFonts w:ascii="Calibri" w:hAnsi="Calibri" w:cs="Calibri"/>
                  <w:color w:val="000000"/>
                  <w:sz w:val="16"/>
                  <w:szCs w:val="16"/>
                </w:rPr>
                <w:t>1800</w:t>
              </w:r>
            </w:ins>
          </w:p>
        </w:tc>
        <w:tc>
          <w:tcPr>
            <w:tcW w:w="621" w:type="dxa"/>
            <w:vAlign w:val="center"/>
            <w:tcPrChange w:id="36206" w:author="Στάθης Καπ" w:date="2023-03-03T06:27:00Z">
              <w:tcPr>
                <w:tcW w:w="621" w:type="dxa"/>
                <w:vAlign w:val="bottom"/>
              </w:tcPr>
            </w:tcPrChange>
          </w:tcPr>
          <w:p w14:paraId="10B9B264" w14:textId="4E5B05B7" w:rsidR="00C87CFE" w:rsidRPr="00CD1347" w:rsidRDefault="00C87CFE" w:rsidP="00C87CFE">
            <w:pPr>
              <w:jc w:val="center"/>
              <w:rPr>
                <w:ins w:id="36207" w:author="Στάθης Καπ" w:date="2023-03-03T04:01:00Z"/>
                <w:rFonts w:cstheme="minorHAnsi"/>
                <w:sz w:val="16"/>
                <w:szCs w:val="16"/>
              </w:rPr>
            </w:pPr>
            <w:ins w:id="36208" w:author="Στάθης Καπ" w:date="2023-03-03T06:23:00Z">
              <w:r>
                <w:rPr>
                  <w:rFonts w:ascii="Calibri" w:hAnsi="Calibri" w:cs="Calibri"/>
                  <w:color w:val="000000"/>
                  <w:sz w:val="16"/>
                  <w:szCs w:val="16"/>
                </w:rPr>
                <w:t>0.453</w:t>
              </w:r>
            </w:ins>
          </w:p>
        </w:tc>
        <w:tc>
          <w:tcPr>
            <w:tcW w:w="669" w:type="dxa"/>
            <w:vAlign w:val="center"/>
            <w:tcPrChange w:id="36209" w:author="Στάθης Καπ" w:date="2023-03-03T06:27:00Z">
              <w:tcPr>
                <w:tcW w:w="669" w:type="dxa"/>
                <w:vAlign w:val="center"/>
              </w:tcPr>
            </w:tcPrChange>
          </w:tcPr>
          <w:p w14:paraId="3EFD7155" w14:textId="14F71B4B" w:rsidR="00C87CFE" w:rsidRPr="00CD1347" w:rsidRDefault="00C87CFE" w:rsidP="00C87CFE">
            <w:pPr>
              <w:jc w:val="center"/>
              <w:rPr>
                <w:ins w:id="36210" w:author="Στάθης Καπ" w:date="2023-03-03T04:01:00Z"/>
                <w:rFonts w:cstheme="minorHAnsi"/>
                <w:sz w:val="16"/>
                <w:szCs w:val="16"/>
              </w:rPr>
            </w:pPr>
            <w:ins w:id="36211" w:author="Στάθης Καπ" w:date="2023-03-03T06:23:00Z">
              <w:r>
                <w:rPr>
                  <w:rFonts w:ascii="Calibri" w:hAnsi="Calibri" w:cstheme="minorHAnsi"/>
                  <w:color w:val="000000"/>
                  <w:sz w:val="16"/>
                  <w:szCs w:val="16"/>
                </w:rPr>
                <w:t>0</w:t>
              </w:r>
            </w:ins>
          </w:p>
        </w:tc>
        <w:tc>
          <w:tcPr>
            <w:tcW w:w="508" w:type="dxa"/>
            <w:vAlign w:val="center"/>
            <w:tcPrChange w:id="36212" w:author="Στάθης Καπ" w:date="2023-03-03T06:27:00Z">
              <w:tcPr>
                <w:tcW w:w="508" w:type="dxa"/>
                <w:vAlign w:val="bottom"/>
              </w:tcPr>
            </w:tcPrChange>
          </w:tcPr>
          <w:p w14:paraId="1BF19CE7" w14:textId="0CCF5277" w:rsidR="00C87CFE" w:rsidRPr="00CD1347" w:rsidRDefault="00C87CFE" w:rsidP="00C87CFE">
            <w:pPr>
              <w:jc w:val="center"/>
              <w:rPr>
                <w:ins w:id="36213" w:author="Στάθης Καπ" w:date="2023-03-03T04:01:00Z"/>
                <w:rFonts w:cstheme="minorHAnsi"/>
                <w:sz w:val="16"/>
                <w:szCs w:val="16"/>
              </w:rPr>
            </w:pPr>
            <w:ins w:id="36214" w:author="Στάθης Καπ" w:date="2023-03-03T06:23:00Z">
              <w:r>
                <w:rPr>
                  <w:rFonts w:ascii="Calibri" w:hAnsi="Calibri" w:cs="Calibri"/>
                  <w:color w:val="000000"/>
                  <w:sz w:val="16"/>
                  <w:szCs w:val="16"/>
                </w:rPr>
                <w:t>1760</w:t>
              </w:r>
            </w:ins>
          </w:p>
        </w:tc>
        <w:tc>
          <w:tcPr>
            <w:tcW w:w="541" w:type="dxa"/>
            <w:vAlign w:val="center"/>
            <w:tcPrChange w:id="36215" w:author="Στάθης Καπ" w:date="2023-03-03T06:27:00Z">
              <w:tcPr>
                <w:tcW w:w="541" w:type="dxa"/>
                <w:vAlign w:val="bottom"/>
              </w:tcPr>
            </w:tcPrChange>
          </w:tcPr>
          <w:p w14:paraId="1F1D0749" w14:textId="4AFCED33" w:rsidR="00C87CFE" w:rsidRPr="00CD1347" w:rsidRDefault="00C87CFE" w:rsidP="00C87CFE">
            <w:pPr>
              <w:jc w:val="center"/>
              <w:rPr>
                <w:ins w:id="36216" w:author="Στάθης Καπ" w:date="2023-03-03T04:01:00Z"/>
                <w:rFonts w:cstheme="minorHAnsi"/>
                <w:sz w:val="16"/>
                <w:szCs w:val="16"/>
              </w:rPr>
            </w:pPr>
            <w:ins w:id="36217" w:author="Στάθης Καπ" w:date="2023-03-03T06:23:00Z">
              <w:r>
                <w:rPr>
                  <w:rFonts w:ascii="Calibri" w:hAnsi="Calibri" w:cs="Calibri"/>
                  <w:color w:val="000000"/>
                  <w:sz w:val="16"/>
                  <w:szCs w:val="16"/>
                </w:rPr>
                <w:t>0.246</w:t>
              </w:r>
            </w:ins>
          </w:p>
        </w:tc>
        <w:tc>
          <w:tcPr>
            <w:tcW w:w="589" w:type="dxa"/>
            <w:vAlign w:val="center"/>
            <w:tcPrChange w:id="36218" w:author="Στάθης Καπ" w:date="2023-03-03T06:27:00Z">
              <w:tcPr>
                <w:tcW w:w="589" w:type="dxa"/>
                <w:vAlign w:val="center"/>
              </w:tcPr>
            </w:tcPrChange>
          </w:tcPr>
          <w:p w14:paraId="37AD4C4B" w14:textId="64249DF5" w:rsidR="00C87CFE" w:rsidRPr="00CD1347" w:rsidRDefault="00C87CFE" w:rsidP="00C87CFE">
            <w:pPr>
              <w:jc w:val="center"/>
              <w:rPr>
                <w:ins w:id="36219" w:author="Στάθης Καπ" w:date="2023-03-03T04:01:00Z"/>
                <w:rFonts w:cstheme="minorHAnsi"/>
                <w:sz w:val="16"/>
                <w:szCs w:val="16"/>
              </w:rPr>
            </w:pPr>
            <w:ins w:id="36220" w:author="Στάθης Καπ" w:date="2023-03-03T06:23:00Z">
              <w:r>
                <w:rPr>
                  <w:rFonts w:ascii="Calibri" w:hAnsi="Calibri" w:cstheme="minorHAnsi"/>
                  <w:color w:val="000000"/>
                  <w:sz w:val="16"/>
                  <w:szCs w:val="16"/>
                </w:rPr>
                <w:t>2.22</w:t>
              </w:r>
            </w:ins>
          </w:p>
        </w:tc>
        <w:tc>
          <w:tcPr>
            <w:tcW w:w="463" w:type="dxa"/>
            <w:vAlign w:val="center"/>
            <w:tcPrChange w:id="36221" w:author="Στάθης Καπ" w:date="2023-03-03T06:27:00Z">
              <w:tcPr>
                <w:tcW w:w="463" w:type="dxa"/>
                <w:vAlign w:val="bottom"/>
              </w:tcPr>
            </w:tcPrChange>
          </w:tcPr>
          <w:p w14:paraId="0E54ABBF" w14:textId="27A6320F" w:rsidR="00C87CFE" w:rsidRPr="00CD1347" w:rsidRDefault="00C87CFE" w:rsidP="00C87CFE">
            <w:pPr>
              <w:jc w:val="center"/>
              <w:rPr>
                <w:ins w:id="36222" w:author="Στάθης Καπ" w:date="2023-03-03T04:01:00Z"/>
                <w:rFonts w:cstheme="minorHAnsi"/>
                <w:sz w:val="16"/>
                <w:szCs w:val="16"/>
              </w:rPr>
            </w:pPr>
            <w:ins w:id="36223" w:author="Στάθης Καπ" w:date="2023-03-03T06:23:00Z">
              <w:r>
                <w:rPr>
                  <w:rFonts w:ascii="Calibri" w:hAnsi="Calibri" w:cs="Calibri"/>
                  <w:color w:val="000000"/>
                  <w:sz w:val="16"/>
                  <w:szCs w:val="16"/>
                </w:rPr>
                <w:t>1740</w:t>
              </w:r>
            </w:ins>
          </w:p>
        </w:tc>
        <w:tc>
          <w:tcPr>
            <w:tcW w:w="541" w:type="dxa"/>
            <w:vAlign w:val="center"/>
            <w:tcPrChange w:id="36224" w:author="Στάθης Καπ" w:date="2023-03-03T06:27:00Z">
              <w:tcPr>
                <w:tcW w:w="541" w:type="dxa"/>
                <w:vAlign w:val="bottom"/>
              </w:tcPr>
            </w:tcPrChange>
          </w:tcPr>
          <w:p w14:paraId="614D7156" w14:textId="4D279CC8" w:rsidR="00C87CFE" w:rsidRPr="00CD1347" w:rsidRDefault="00C87CFE" w:rsidP="00C87CFE">
            <w:pPr>
              <w:jc w:val="center"/>
              <w:rPr>
                <w:ins w:id="36225" w:author="Στάθης Καπ" w:date="2023-03-03T04:01:00Z"/>
                <w:rFonts w:cstheme="minorHAnsi"/>
                <w:sz w:val="16"/>
                <w:szCs w:val="16"/>
              </w:rPr>
            </w:pPr>
            <w:ins w:id="36226" w:author="Στάθης Καπ" w:date="2023-03-03T06:23:00Z">
              <w:r>
                <w:rPr>
                  <w:rFonts w:ascii="Calibri" w:hAnsi="Calibri" w:cs="Calibri"/>
                  <w:color w:val="000000"/>
                  <w:sz w:val="16"/>
                  <w:szCs w:val="16"/>
                </w:rPr>
                <w:t>0.221</w:t>
              </w:r>
            </w:ins>
          </w:p>
        </w:tc>
        <w:tc>
          <w:tcPr>
            <w:tcW w:w="589" w:type="dxa"/>
            <w:vAlign w:val="center"/>
            <w:tcPrChange w:id="36227" w:author="Στάθης Καπ" w:date="2023-03-03T06:27:00Z">
              <w:tcPr>
                <w:tcW w:w="589" w:type="dxa"/>
                <w:vAlign w:val="center"/>
              </w:tcPr>
            </w:tcPrChange>
          </w:tcPr>
          <w:p w14:paraId="7301DDDC" w14:textId="03B688B1" w:rsidR="00C87CFE" w:rsidRPr="00CD1347" w:rsidRDefault="00C87CFE" w:rsidP="00C87CFE">
            <w:pPr>
              <w:jc w:val="center"/>
              <w:rPr>
                <w:ins w:id="36228" w:author="Στάθης Καπ" w:date="2023-03-03T04:01:00Z"/>
                <w:rFonts w:cstheme="minorHAnsi"/>
                <w:sz w:val="16"/>
                <w:szCs w:val="16"/>
              </w:rPr>
            </w:pPr>
            <w:ins w:id="36229"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3623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231" w:author="Στάθης Καπ" w:date="2023-03-03T04:01:00Z"/>
        </w:trPr>
        <w:tc>
          <w:tcPr>
            <w:tcW w:w="515" w:type="dxa"/>
            <w:tcBorders>
              <w:top w:val="nil"/>
              <w:bottom w:val="nil"/>
              <w:right w:val="single" w:sz="4" w:space="0" w:color="auto"/>
            </w:tcBorders>
            <w:shd w:val="clear" w:color="auto" w:fill="E7E6E6" w:themeFill="background2"/>
            <w:vAlign w:val="bottom"/>
            <w:tcPrChange w:id="36232" w:author="Στάθης Καπ" w:date="2023-03-03T06:27:00Z">
              <w:tcPr>
                <w:tcW w:w="515" w:type="dxa"/>
                <w:vAlign w:val="bottom"/>
              </w:tcPr>
            </w:tcPrChange>
          </w:tcPr>
          <w:p w14:paraId="5BB5EBA5" w14:textId="7FF97D9A" w:rsidR="00C87CFE" w:rsidRPr="00CD1347" w:rsidRDefault="00C87CFE" w:rsidP="00C87CFE">
            <w:pPr>
              <w:jc w:val="center"/>
              <w:rPr>
                <w:ins w:id="36233" w:author="Στάθης Καπ" w:date="2023-03-03T04:01:00Z"/>
                <w:sz w:val="16"/>
                <w:szCs w:val="16"/>
              </w:rPr>
            </w:pPr>
            <w:ins w:id="36234" w:author="Στάθης Καπ" w:date="2023-03-03T04:08:00Z">
              <w:r w:rsidRPr="00CD1347">
                <w:rPr>
                  <w:rFonts w:ascii="Calibri" w:hAnsi="Calibri" w:cs="Calibri"/>
                  <w:color w:val="000000"/>
                  <w:sz w:val="16"/>
                  <w:szCs w:val="16"/>
                  <w:rPrChange w:id="36235"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36236" w:author="Στάθης Καπ" w:date="2023-03-03T06:27:00Z">
              <w:tcPr>
                <w:tcW w:w="560" w:type="dxa"/>
              </w:tcPr>
            </w:tcPrChange>
          </w:tcPr>
          <w:p w14:paraId="6D1E0B48" w14:textId="6CAAE2B7" w:rsidR="00C87CFE" w:rsidRPr="00CD1347" w:rsidRDefault="00C87CFE" w:rsidP="00C87CFE">
            <w:pPr>
              <w:jc w:val="center"/>
              <w:rPr>
                <w:ins w:id="36237" w:author="Στάθης Καπ" w:date="2023-03-03T04:01:00Z"/>
                <w:rFonts w:cstheme="minorHAnsi"/>
                <w:sz w:val="16"/>
                <w:szCs w:val="16"/>
              </w:rPr>
            </w:pPr>
            <w:ins w:id="36238" w:author="Στάθης Καπ" w:date="2023-03-03T06:23:00Z">
              <w:r>
                <w:rPr>
                  <w:rFonts w:ascii="Calibri" w:hAnsi="Calibri" w:cs="Calibri"/>
                  <w:color w:val="000000"/>
                  <w:sz w:val="16"/>
                  <w:szCs w:val="16"/>
                </w:rPr>
                <w:t>1810</w:t>
              </w:r>
            </w:ins>
          </w:p>
        </w:tc>
        <w:tc>
          <w:tcPr>
            <w:tcW w:w="855" w:type="dxa"/>
            <w:vAlign w:val="center"/>
            <w:tcPrChange w:id="36239" w:author="Στάθης Καπ" w:date="2023-03-03T06:27:00Z">
              <w:tcPr>
                <w:tcW w:w="855" w:type="dxa"/>
              </w:tcPr>
            </w:tcPrChange>
          </w:tcPr>
          <w:p w14:paraId="34A3AA0A" w14:textId="12091791" w:rsidR="00C87CFE" w:rsidRPr="00CD1347" w:rsidRDefault="00C87CFE" w:rsidP="00C87CFE">
            <w:pPr>
              <w:jc w:val="center"/>
              <w:rPr>
                <w:ins w:id="36240" w:author="Στάθης Καπ" w:date="2023-03-03T04:01:00Z"/>
                <w:rFonts w:cstheme="minorHAnsi"/>
                <w:sz w:val="16"/>
                <w:szCs w:val="16"/>
              </w:rPr>
            </w:pPr>
            <w:ins w:id="36241" w:author="Στάθης Καπ" w:date="2023-03-03T06:23:00Z">
              <w:r>
                <w:rPr>
                  <w:rFonts w:ascii="Calibri" w:hAnsi="Calibri" w:cs="Calibri"/>
                  <w:color w:val="000000"/>
                  <w:sz w:val="16"/>
                  <w:szCs w:val="16"/>
                </w:rPr>
                <w:t>1810</w:t>
              </w:r>
            </w:ins>
          </w:p>
        </w:tc>
        <w:tc>
          <w:tcPr>
            <w:tcW w:w="544" w:type="dxa"/>
            <w:vAlign w:val="center"/>
            <w:tcPrChange w:id="36242" w:author="Στάθης Καπ" w:date="2023-03-03T06:27:00Z">
              <w:tcPr>
                <w:tcW w:w="544" w:type="dxa"/>
                <w:vAlign w:val="bottom"/>
              </w:tcPr>
            </w:tcPrChange>
          </w:tcPr>
          <w:p w14:paraId="05BF163B" w14:textId="1E708787" w:rsidR="00C87CFE" w:rsidRPr="00CD1347" w:rsidRDefault="00C87CFE" w:rsidP="00C87CFE">
            <w:pPr>
              <w:jc w:val="center"/>
              <w:rPr>
                <w:ins w:id="36243" w:author="Στάθης Καπ" w:date="2023-03-03T04:01:00Z"/>
                <w:rFonts w:cstheme="minorHAnsi"/>
                <w:sz w:val="16"/>
                <w:szCs w:val="16"/>
              </w:rPr>
            </w:pPr>
            <w:ins w:id="36244" w:author="Στάθης Καπ" w:date="2023-03-03T06:23:00Z">
              <w:r>
                <w:rPr>
                  <w:rFonts w:ascii="Calibri" w:hAnsi="Calibri" w:cs="Calibri"/>
                  <w:color w:val="000000"/>
                  <w:sz w:val="16"/>
                  <w:szCs w:val="16"/>
                </w:rPr>
                <w:t>1810</w:t>
              </w:r>
            </w:ins>
          </w:p>
        </w:tc>
        <w:tc>
          <w:tcPr>
            <w:tcW w:w="621" w:type="dxa"/>
            <w:vAlign w:val="center"/>
            <w:tcPrChange w:id="36245" w:author="Στάθης Καπ" w:date="2023-03-03T06:27:00Z">
              <w:tcPr>
                <w:tcW w:w="621" w:type="dxa"/>
                <w:vAlign w:val="bottom"/>
              </w:tcPr>
            </w:tcPrChange>
          </w:tcPr>
          <w:p w14:paraId="0EC48BAF" w14:textId="0E58F602" w:rsidR="00C87CFE" w:rsidRPr="00CD1347" w:rsidRDefault="00C87CFE" w:rsidP="00C87CFE">
            <w:pPr>
              <w:jc w:val="center"/>
              <w:rPr>
                <w:ins w:id="36246" w:author="Στάθης Καπ" w:date="2023-03-03T04:01:00Z"/>
                <w:rFonts w:cstheme="minorHAnsi"/>
                <w:sz w:val="16"/>
                <w:szCs w:val="16"/>
              </w:rPr>
            </w:pPr>
            <w:ins w:id="36247" w:author="Στάθης Καπ" w:date="2023-03-03T06:23:00Z">
              <w:r>
                <w:rPr>
                  <w:rFonts w:ascii="Calibri" w:hAnsi="Calibri" w:cs="Calibri"/>
                  <w:color w:val="000000"/>
                  <w:sz w:val="16"/>
                  <w:szCs w:val="16"/>
                </w:rPr>
                <w:t>0.259</w:t>
              </w:r>
            </w:ins>
          </w:p>
        </w:tc>
        <w:tc>
          <w:tcPr>
            <w:tcW w:w="669" w:type="dxa"/>
            <w:vAlign w:val="center"/>
            <w:tcPrChange w:id="36248" w:author="Στάθης Καπ" w:date="2023-03-03T06:27:00Z">
              <w:tcPr>
                <w:tcW w:w="669" w:type="dxa"/>
                <w:vAlign w:val="center"/>
              </w:tcPr>
            </w:tcPrChange>
          </w:tcPr>
          <w:p w14:paraId="252F7F89" w14:textId="05E27103" w:rsidR="00C87CFE" w:rsidRPr="00CD1347" w:rsidRDefault="00C87CFE" w:rsidP="00C87CFE">
            <w:pPr>
              <w:jc w:val="center"/>
              <w:rPr>
                <w:ins w:id="36249" w:author="Στάθης Καπ" w:date="2023-03-03T04:01:00Z"/>
                <w:rFonts w:cstheme="minorHAnsi"/>
                <w:sz w:val="16"/>
                <w:szCs w:val="16"/>
              </w:rPr>
            </w:pPr>
            <w:ins w:id="36250" w:author="Στάθης Καπ" w:date="2023-03-03T06:23:00Z">
              <w:r>
                <w:rPr>
                  <w:rFonts w:ascii="Calibri" w:hAnsi="Calibri" w:cstheme="minorHAnsi"/>
                  <w:color w:val="000000"/>
                  <w:sz w:val="16"/>
                  <w:szCs w:val="16"/>
                </w:rPr>
                <w:t>0</w:t>
              </w:r>
            </w:ins>
          </w:p>
        </w:tc>
        <w:tc>
          <w:tcPr>
            <w:tcW w:w="543" w:type="dxa"/>
            <w:vAlign w:val="center"/>
            <w:tcPrChange w:id="36251" w:author="Στάθης Καπ" w:date="2023-03-03T06:27:00Z">
              <w:tcPr>
                <w:tcW w:w="543" w:type="dxa"/>
                <w:vAlign w:val="bottom"/>
              </w:tcPr>
            </w:tcPrChange>
          </w:tcPr>
          <w:p w14:paraId="2A3C5EC5" w14:textId="7FF2BA41" w:rsidR="00C87CFE" w:rsidRPr="00CD1347" w:rsidRDefault="00C87CFE" w:rsidP="00C87CFE">
            <w:pPr>
              <w:jc w:val="center"/>
              <w:rPr>
                <w:ins w:id="36252" w:author="Στάθης Καπ" w:date="2023-03-03T04:01:00Z"/>
                <w:rFonts w:cstheme="minorHAnsi"/>
                <w:sz w:val="16"/>
                <w:szCs w:val="16"/>
              </w:rPr>
            </w:pPr>
            <w:ins w:id="36253" w:author="Στάθης Καπ" w:date="2023-03-03T06:23:00Z">
              <w:r>
                <w:rPr>
                  <w:rFonts w:ascii="Calibri" w:hAnsi="Calibri" w:cs="Calibri"/>
                  <w:color w:val="000000"/>
                  <w:sz w:val="16"/>
                  <w:szCs w:val="16"/>
                </w:rPr>
                <w:t>1790</w:t>
              </w:r>
            </w:ins>
          </w:p>
        </w:tc>
        <w:tc>
          <w:tcPr>
            <w:tcW w:w="621" w:type="dxa"/>
            <w:vAlign w:val="center"/>
            <w:tcPrChange w:id="36254" w:author="Στάθης Καπ" w:date="2023-03-03T06:27:00Z">
              <w:tcPr>
                <w:tcW w:w="621" w:type="dxa"/>
                <w:vAlign w:val="bottom"/>
              </w:tcPr>
            </w:tcPrChange>
          </w:tcPr>
          <w:p w14:paraId="690C87A7" w14:textId="423D4CD8" w:rsidR="00C87CFE" w:rsidRPr="00CD1347" w:rsidRDefault="00C87CFE" w:rsidP="00C87CFE">
            <w:pPr>
              <w:jc w:val="center"/>
              <w:rPr>
                <w:ins w:id="36255" w:author="Στάθης Καπ" w:date="2023-03-03T04:01:00Z"/>
                <w:rFonts w:cstheme="minorHAnsi"/>
                <w:sz w:val="16"/>
                <w:szCs w:val="16"/>
              </w:rPr>
            </w:pPr>
            <w:ins w:id="36256" w:author="Στάθης Καπ" w:date="2023-03-03T06:23:00Z">
              <w:r>
                <w:rPr>
                  <w:rFonts w:ascii="Calibri" w:hAnsi="Calibri" w:cs="Calibri"/>
                  <w:color w:val="000000"/>
                  <w:sz w:val="16"/>
                  <w:szCs w:val="16"/>
                </w:rPr>
                <w:t>0.23</w:t>
              </w:r>
            </w:ins>
          </w:p>
        </w:tc>
        <w:tc>
          <w:tcPr>
            <w:tcW w:w="669" w:type="dxa"/>
            <w:vAlign w:val="center"/>
            <w:tcPrChange w:id="36257" w:author="Στάθης Καπ" w:date="2023-03-03T06:27:00Z">
              <w:tcPr>
                <w:tcW w:w="669" w:type="dxa"/>
                <w:vAlign w:val="center"/>
              </w:tcPr>
            </w:tcPrChange>
          </w:tcPr>
          <w:p w14:paraId="20BCF493" w14:textId="44B9D488" w:rsidR="00C87CFE" w:rsidRPr="00CD1347" w:rsidRDefault="00C87CFE" w:rsidP="00C87CFE">
            <w:pPr>
              <w:jc w:val="center"/>
              <w:rPr>
                <w:ins w:id="36258" w:author="Στάθης Καπ" w:date="2023-03-03T04:01:00Z"/>
                <w:rFonts w:cstheme="minorHAnsi"/>
                <w:sz w:val="16"/>
                <w:szCs w:val="16"/>
              </w:rPr>
            </w:pPr>
            <w:ins w:id="36259" w:author="Στάθης Καπ" w:date="2023-03-03T06:23:00Z">
              <w:r>
                <w:rPr>
                  <w:rFonts w:ascii="Calibri" w:hAnsi="Calibri" w:cstheme="minorHAnsi"/>
                  <w:color w:val="000000"/>
                  <w:sz w:val="16"/>
                  <w:szCs w:val="16"/>
                </w:rPr>
                <w:t>1.1</w:t>
              </w:r>
            </w:ins>
          </w:p>
        </w:tc>
        <w:tc>
          <w:tcPr>
            <w:tcW w:w="508" w:type="dxa"/>
            <w:vAlign w:val="center"/>
            <w:tcPrChange w:id="36260" w:author="Στάθης Καπ" w:date="2023-03-03T06:27:00Z">
              <w:tcPr>
                <w:tcW w:w="508" w:type="dxa"/>
                <w:vAlign w:val="bottom"/>
              </w:tcPr>
            </w:tcPrChange>
          </w:tcPr>
          <w:p w14:paraId="0BFF7C41" w14:textId="3A3ECF93" w:rsidR="00C87CFE" w:rsidRPr="00CD1347" w:rsidRDefault="00C87CFE" w:rsidP="00C87CFE">
            <w:pPr>
              <w:jc w:val="center"/>
              <w:rPr>
                <w:ins w:id="36261" w:author="Στάθης Καπ" w:date="2023-03-03T04:01:00Z"/>
                <w:rFonts w:cstheme="minorHAnsi"/>
                <w:sz w:val="16"/>
                <w:szCs w:val="16"/>
              </w:rPr>
            </w:pPr>
            <w:ins w:id="36262" w:author="Στάθης Καπ" w:date="2023-03-03T06:23:00Z">
              <w:r>
                <w:rPr>
                  <w:rFonts w:ascii="Calibri" w:hAnsi="Calibri" w:cs="Calibri"/>
                  <w:color w:val="000000"/>
                  <w:sz w:val="16"/>
                  <w:szCs w:val="16"/>
                </w:rPr>
                <w:t>1780</w:t>
              </w:r>
            </w:ins>
          </w:p>
        </w:tc>
        <w:tc>
          <w:tcPr>
            <w:tcW w:w="541" w:type="dxa"/>
            <w:vAlign w:val="center"/>
            <w:tcPrChange w:id="36263" w:author="Στάθης Καπ" w:date="2023-03-03T06:27:00Z">
              <w:tcPr>
                <w:tcW w:w="541" w:type="dxa"/>
                <w:vAlign w:val="bottom"/>
              </w:tcPr>
            </w:tcPrChange>
          </w:tcPr>
          <w:p w14:paraId="634E7CB6" w14:textId="2DB8F24D" w:rsidR="00C87CFE" w:rsidRPr="00CD1347" w:rsidRDefault="00C87CFE" w:rsidP="00C87CFE">
            <w:pPr>
              <w:jc w:val="center"/>
              <w:rPr>
                <w:ins w:id="36264" w:author="Στάθης Καπ" w:date="2023-03-03T04:01:00Z"/>
                <w:rFonts w:cstheme="minorHAnsi"/>
                <w:sz w:val="16"/>
                <w:szCs w:val="16"/>
              </w:rPr>
            </w:pPr>
            <w:ins w:id="36265" w:author="Στάθης Καπ" w:date="2023-03-03T06:23:00Z">
              <w:r>
                <w:rPr>
                  <w:rFonts w:ascii="Calibri" w:hAnsi="Calibri" w:cs="Calibri"/>
                  <w:color w:val="000000"/>
                  <w:sz w:val="16"/>
                  <w:szCs w:val="16"/>
                </w:rPr>
                <w:t>0.232</w:t>
              </w:r>
            </w:ins>
          </w:p>
        </w:tc>
        <w:tc>
          <w:tcPr>
            <w:tcW w:w="589" w:type="dxa"/>
            <w:vAlign w:val="center"/>
            <w:tcPrChange w:id="36266" w:author="Στάθης Καπ" w:date="2023-03-03T06:27:00Z">
              <w:tcPr>
                <w:tcW w:w="589" w:type="dxa"/>
                <w:vAlign w:val="center"/>
              </w:tcPr>
            </w:tcPrChange>
          </w:tcPr>
          <w:p w14:paraId="55134DAC" w14:textId="2B344EDD" w:rsidR="00C87CFE" w:rsidRPr="00CD1347" w:rsidRDefault="00C87CFE" w:rsidP="00C87CFE">
            <w:pPr>
              <w:jc w:val="center"/>
              <w:rPr>
                <w:ins w:id="36267" w:author="Στάθης Καπ" w:date="2023-03-03T04:01:00Z"/>
                <w:rFonts w:cstheme="minorHAnsi"/>
                <w:sz w:val="16"/>
                <w:szCs w:val="16"/>
              </w:rPr>
            </w:pPr>
            <w:ins w:id="36268" w:author="Στάθης Καπ" w:date="2023-03-03T06:23:00Z">
              <w:r>
                <w:rPr>
                  <w:rFonts w:ascii="Calibri" w:hAnsi="Calibri" w:cstheme="minorHAnsi"/>
                  <w:color w:val="000000"/>
                  <w:sz w:val="16"/>
                  <w:szCs w:val="16"/>
                </w:rPr>
                <w:t>1.66</w:t>
              </w:r>
            </w:ins>
          </w:p>
        </w:tc>
        <w:tc>
          <w:tcPr>
            <w:tcW w:w="463" w:type="dxa"/>
            <w:vAlign w:val="center"/>
            <w:tcPrChange w:id="36269" w:author="Στάθης Καπ" w:date="2023-03-03T06:27:00Z">
              <w:tcPr>
                <w:tcW w:w="463" w:type="dxa"/>
                <w:vAlign w:val="bottom"/>
              </w:tcPr>
            </w:tcPrChange>
          </w:tcPr>
          <w:p w14:paraId="6097AD7A" w14:textId="0561FFA9" w:rsidR="00C87CFE" w:rsidRPr="00CD1347" w:rsidRDefault="00C87CFE" w:rsidP="00C87CFE">
            <w:pPr>
              <w:jc w:val="center"/>
              <w:rPr>
                <w:ins w:id="36270" w:author="Στάθης Καπ" w:date="2023-03-03T04:01:00Z"/>
                <w:rFonts w:cstheme="minorHAnsi"/>
                <w:sz w:val="16"/>
                <w:szCs w:val="16"/>
              </w:rPr>
            </w:pPr>
            <w:ins w:id="36271" w:author="Στάθης Καπ" w:date="2023-03-03T06:23:00Z">
              <w:r>
                <w:rPr>
                  <w:rFonts w:ascii="Calibri" w:hAnsi="Calibri" w:cs="Calibri"/>
                  <w:color w:val="000000"/>
                  <w:sz w:val="16"/>
                  <w:szCs w:val="16"/>
                </w:rPr>
                <w:t>1780</w:t>
              </w:r>
            </w:ins>
          </w:p>
        </w:tc>
        <w:tc>
          <w:tcPr>
            <w:tcW w:w="541" w:type="dxa"/>
            <w:vAlign w:val="center"/>
            <w:tcPrChange w:id="36272" w:author="Στάθης Καπ" w:date="2023-03-03T06:27:00Z">
              <w:tcPr>
                <w:tcW w:w="541" w:type="dxa"/>
                <w:vAlign w:val="bottom"/>
              </w:tcPr>
            </w:tcPrChange>
          </w:tcPr>
          <w:p w14:paraId="35E71409" w14:textId="70224CAC" w:rsidR="00C87CFE" w:rsidRPr="00CD1347" w:rsidRDefault="00C87CFE" w:rsidP="00C87CFE">
            <w:pPr>
              <w:jc w:val="center"/>
              <w:rPr>
                <w:ins w:id="36273" w:author="Στάθης Καπ" w:date="2023-03-03T04:01:00Z"/>
                <w:rFonts w:cstheme="minorHAnsi"/>
                <w:sz w:val="16"/>
                <w:szCs w:val="16"/>
              </w:rPr>
            </w:pPr>
            <w:ins w:id="36274" w:author="Στάθης Καπ" w:date="2023-03-03T06:23:00Z">
              <w:r>
                <w:rPr>
                  <w:rFonts w:ascii="Calibri" w:hAnsi="Calibri" w:cs="Calibri"/>
                  <w:color w:val="000000"/>
                  <w:sz w:val="16"/>
                  <w:szCs w:val="16"/>
                </w:rPr>
                <w:t>0.351</w:t>
              </w:r>
            </w:ins>
          </w:p>
        </w:tc>
        <w:tc>
          <w:tcPr>
            <w:tcW w:w="589" w:type="dxa"/>
            <w:vAlign w:val="center"/>
            <w:tcPrChange w:id="36275" w:author="Στάθης Καπ" w:date="2023-03-03T06:27:00Z">
              <w:tcPr>
                <w:tcW w:w="589" w:type="dxa"/>
                <w:vAlign w:val="center"/>
              </w:tcPr>
            </w:tcPrChange>
          </w:tcPr>
          <w:p w14:paraId="7CF87AA0" w14:textId="6EE46741" w:rsidR="00C87CFE" w:rsidRPr="00CD1347" w:rsidRDefault="00C87CFE" w:rsidP="00C87CFE">
            <w:pPr>
              <w:jc w:val="center"/>
              <w:rPr>
                <w:ins w:id="36276" w:author="Στάθης Καπ" w:date="2023-03-03T04:01:00Z"/>
                <w:rFonts w:cstheme="minorHAnsi"/>
                <w:sz w:val="16"/>
                <w:szCs w:val="16"/>
              </w:rPr>
            </w:pPr>
            <w:ins w:id="36277"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3627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279" w:author="Στάθης Καπ" w:date="2023-03-03T04:01:00Z"/>
        </w:trPr>
        <w:tc>
          <w:tcPr>
            <w:tcW w:w="515" w:type="dxa"/>
            <w:tcBorders>
              <w:top w:val="nil"/>
              <w:bottom w:val="nil"/>
              <w:right w:val="single" w:sz="4" w:space="0" w:color="auto"/>
            </w:tcBorders>
            <w:shd w:val="clear" w:color="auto" w:fill="E7E6E6" w:themeFill="background2"/>
            <w:vAlign w:val="bottom"/>
            <w:tcPrChange w:id="36280" w:author="Στάθης Καπ" w:date="2023-03-03T06:27:00Z">
              <w:tcPr>
                <w:tcW w:w="515" w:type="dxa"/>
                <w:vAlign w:val="bottom"/>
              </w:tcPr>
            </w:tcPrChange>
          </w:tcPr>
          <w:p w14:paraId="0DAB2ECC" w14:textId="5F32ED66" w:rsidR="00C87CFE" w:rsidRPr="00CD1347" w:rsidRDefault="00C87CFE" w:rsidP="00C87CFE">
            <w:pPr>
              <w:jc w:val="center"/>
              <w:rPr>
                <w:ins w:id="36281" w:author="Στάθης Καπ" w:date="2023-03-03T04:01:00Z"/>
                <w:sz w:val="16"/>
                <w:szCs w:val="16"/>
              </w:rPr>
            </w:pPr>
            <w:ins w:id="36282" w:author="Στάθης Καπ" w:date="2023-03-03T04:08:00Z">
              <w:r w:rsidRPr="00CD1347">
                <w:rPr>
                  <w:rFonts w:ascii="Calibri" w:hAnsi="Calibri" w:cs="Calibri"/>
                  <w:color w:val="000000"/>
                  <w:sz w:val="16"/>
                  <w:szCs w:val="16"/>
                  <w:rPrChange w:id="36283"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36284" w:author="Στάθης Καπ" w:date="2023-03-03T06:27:00Z">
              <w:tcPr>
                <w:tcW w:w="560" w:type="dxa"/>
              </w:tcPr>
            </w:tcPrChange>
          </w:tcPr>
          <w:p w14:paraId="7B2F088B" w14:textId="5C193477" w:rsidR="00C87CFE" w:rsidRPr="00CD1347" w:rsidRDefault="00C87CFE" w:rsidP="00C87CFE">
            <w:pPr>
              <w:jc w:val="center"/>
              <w:rPr>
                <w:ins w:id="36285" w:author="Στάθης Καπ" w:date="2023-03-03T04:01:00Z"/>
                <w:rFonts w:cstheme="minorHAnsi"/>
                <w:sz w:val="16"/>
                <w:szCs w:val="16"/>
              </w:rPr>
            </w:pPr>
            <w:ins w:id="36286" w:author="Στάθης Καπ" w:date="2023-03-03T06:23:00Z">
              <w:r>
                <w:rPr>
                  <w:rFonts w:ascii="Calibri" w:hAnsi="Calibri" w:cs="Calibri"/>
                  <w:color w:val="000000"/>
                  <w:sz w:val="16"/>
                  <w:szCs w:val="16"/>
                </w:rPr>
                <w:t>1810</w:t>
              </w:r>
            </w:ins>
          </w:p>
        </w:tc>
        <w:tc>
          <w:tcPr>
            <w:tcW w:w="855" w:type="dxa"/>
            <w:vAlign w:val="center"/>
            <w:tcPrChange w:id="36287" w:author="Στάθης Καπ" w:date="2023-03-03T06:27:00Z">
              <w:tcPr>
                <w:tcW w:w="855" w:type="dxa"/>
              </w:tcPr>
            </w:tcPrChange>
          </w:tcPr>
          <w:p w14:paraId="5667C4CA" w14:textId="3D176BC9" w:rsidR="00C87CFE" w:rsidRPr="00CD1347" w:rsidRDefault="00C87CFE" w:rsidP="00C87CFE">
            <w:pPr>
              <w:jc w:val="center"/>
              <w:rPr>
                <w:ins w:id="36288" w:author="Στάθης Καπ" w:date="2023-03-03T04:01:00Z"/>
                <w:rFonts w:cstheme="minorHAnsi"/>
                <w:sz w:val="16"/>
                <w:szCs w:val="16"/>
              </w:rPr>
            </w:pPr>
            <w:ins w:id="36289" w:author="Στάθης Καπ" w:date="2023-03-03T06:23:00Z">
              <w:r>
                <w:rPr>
                  <w:rFonts w:ascii="Calibri" w:hAnsi="Calibri" w:cs="Calibri"/>
                  <w:color w:val="000000"/>
                  <w:sz w:val="16"/>
                  <w:szCs w:val="16"/>
                </w:rPr>
                <w:t>1810</w:t>
              </w:r>
            </w:ins>
          </w:p>
        </w:tc>
        <w:tc>
          <w:tcPr>
            <w:tcW w:w="544" w:type="dxa"/>
            <w:vAlign w:val="center"/>
            <w:tcPrChange w:id="36290" w:author="Στάθης Καπ" w:date="2023-03-03T06:27:00Z">
              <w:tcPr>
                <w:tcW w:w="544" w:type="dxa"/>
                <w:vAlign w:val="bottom"/>
              </w:tcPr>
            </w:tcPrChange>
          </w:tcPr>
          <w:p w14:paraId="65F562CE" w14:textId="70524C39" w:rsidR="00C87CFE" w:rsidRPr="00CD1347" w:rsidRDefault="00C87CFE" w:rsidP="00C87CFE">
            <w:pPr>
              <w:jc w:val="center"/>
              <w:rPr>
                <w:ins w:id="36291" w:author="Στάθης Καπ" w:date="2023-03-03T04:01:00Z"/>
                <w:rFonts w:cstheme="minorHAnsi"/>
                <w:sz w:val="16"/>
                <w:szCs w:val="16"/>
              </w:rPr>
            </w:pPr>
            <w:ins w:id="36292" w:author="Στάθης Καπ" w:date="2023-03-03T06:23:00Z">
              <w:r>
                <w:rPr>
                  <w:rFonts w:ascii="Calibri" w:hAnsi="Calibri" w:cs="Calibri"/>
                  <w:color w:val="000000"/>
                  <w:sz w:val="16"/>
                  <w:szCs w:val="16"/>
                </w:rPr>
                <w:t>1810</w:t>
              </w:r>
            </w:ins>
          </w:p>
        </w:tc>
        <w:tc>
          <w:tcPr>
            <w:tcW w:w="621" w:type="dxa"/>
            <w:vAlign w:val="center"/>
            <w:tcPrChange w:id="36293" w:author="Στάθης Καπ" w:date="2023-03-03T06:27:00Z">
              <w:tcPr>
                <w:tcW w:w="621" w:type="dxa"/>
                <w:vAlign w:val="bottom"/>
              </w:tcPr>
            </w:tcPrChange>
          </w:tcPr>
          <w:p w14:paraId="11DC687B" w14:textId="4758D715" w:rsidR="00C87CFE" w:rsidRPr="00CD1347" w:rsidRDefault="00C87CFE" w:rsidP="00C87CFE">
            <w:pPr>
              <w:jc w:val="center"/>
              <w:rPr>
                <w:ins w:id="36294" w:author="Στάθης Καπ" w:date="2023-03-03T04:01:00Z"/>
                <w:rFonts w:cstheme="minorHAnsi"/>
                <w:sz w:val="16"/>
                <w:szCs w:val="16"/>
              </w:rPr>
            </w:pPr>
            <w:ins w:id="36295" w:author="Στάθης Καπ" w:date="2023-03-03T06:23:00Z">
              <w:r>
                <w:rPr>
                  <w:rFonts w:ascii="Calibri" w:hAnsi="Calibri" w:cs="Calibri"/>
                  <w:color w:val="000000"/>
                  <w:sz w:val="16"/>
                  <w:szCs w:val="16"/>
                </w:rPr>
                <w:t>0.184</w:t>
              </w:r>
            </w:ins>
          </w:p>
        </w:tc>
        <w:tc>
          <w:tcPr>
            <w:tcW w:w="669" w:type="dxa"/>
            <w:vAlign w:val="center"/>
            <w:tcPrChange w:id="36296" w:author="Στάθης Καπ" w:date="2023-03-03T06:27:00Z">
              <w:tcPr>
                <w:tcW w:w="669" w:type="dxa"/>
                <w:vAlign w:val="center"/>
              </w:tcPr>
            </w:tcPrChange>
          </w:tcPr>
          <w:p w14:paraId="4FA102E3" w14:textId="36402A47" w:rsidR="00C87CFE" w:rsidRPr="00CD1347" w:rsidRDefault="00C87CFE" w:rsidP="00C87CFE">
            <w:pPr>
              <w:jc w:val="center"/>
              <w:rPr>
                <w:ins w:id="36297" w:author="Στάθης Καπ" w:date="2023-03-03T04:01:00Z"/>
                <w:rFonts w:cstheme="minorHAnsi"/>
                <w:sz w:val="16"/>
                <w:szCs w:val="16"/>
              </w:rPr>
            </w:pPr>
            <w:ins w:id="36298" w:author="Στάθης Καπ" w:date="2023-03-03T06:23:00Z">
              <w:r>
                <w:rPr>
                  <w:rFonts w:ascii="Calibri" w:hAnsi="Calibri" w:cstheme="minorHAnsi"/>
                  <w:color w:val="000000"/>
                  <w:sz w:val="16"/>
                  <w:szCs w:val="16"/>
                </w:rPr>
                <w:t>0</w:t>
              </w:r>
            </w:ins>
          </w:p>
        </w:tc>
        <w:tc>
          <w:tcPr>
            <w:tcW w:w="543" w:type="dxa"/>
            <w:vAlign w:val="center"/>
            <w:tcPrChange w:id="36299" w:author="Στάθης Καπ" w:date="2023-03-03T06:27:00Z">
              <w:tcPr>
                <w:tcW w:w="543" w:type="dxa"/>
                <w:vAlign w:val="bottom"/>
              </w:tcPr>
            </w:tcPrChange>
          </w:tcPr>
          <w:p w14:paraId="6EF88DE3" w14:textId="3D453406" w:rsidR="00C87CFE" w:rsidRPr="00CD1347" w:rsidRDefault="00C87CFE" w:rsidP="00C87CFE">
            <w:pPr>
              <w:jc w:val="center"/>
              <w:rPr>
                <w:ins w:id="36300" w:author="Στάθης Καπ" w:date="2023-03-03T04:01:00Z"/>
                <w:rFonts w:cstheme="minorHAnsi"/>
                <w:sz w:val="16"/>
                <w:szCs w:val="16"/>
              </w:rPr>
            </w:pPr>
            <w:ins w:id="36301" w:author="Στάθης Καπ" w:date="2023-03-03T06:23:00Z">
              <w:r>
                <w:rPr>
                  <w:rFonts w:ascii="Calibri" w:hAnsi="Calibri" w:cs="Calibri"/>
                  <w:color w:val="000000"/>
                  <w:sz w:val="16"/>
                  <w:szCs w:val="16"/>
                </w:rPr>
                <w:t>1800</w:t>
              </w:r>
            </w:ins>
          </w:p>
        </w:tc>
        <w:tc>
          <w:tcPr>
            <w:tcW w:w="621" w:type="dxa"/>
            <w:vAlign w:val="center"/>
            <w:tcPrChange w:id="36302" w:author="Στάθης Καπ" w:date="2023-03-03T06:27:00Z">
              <w:tcPr>
                <w:tcW w:w="621" w:type="dxa"/>
                <w:vAlign w:val="bottom"/>
              </w:tcPr>
            </w:tcPrChange>
          </w:tcPr>
          <w:p w14:paraId="50682BFC" w14:textId="76E1B586" w:rsidR="00C87CFE" w:rsidRPr="00CD1347" w:rsidRDefault="00C87CFE" w:rsidP="00C87CFE">
            <w:pPr>
              <w:jc w:val="center"/>
              <w:rPr>
                <w:ins w:id="36303" w:author="Στάθης Καπ" w:date="2023-03-03T04:01:00Z"/>
                <w:rFonts w:cstheme="minorHAnsi"/>
                <w:sz w:val="16"/>
                <w:szCs w:val="16"/>
              </w:rPr>
            </w:pPr>
            <w:ins w:id="36304" w:author="Στάθης Καπ" w:date="2023-03-03T06:23:00Z">
              <w:r>
                <w:rPr>
                  <w:rFonts w:ascii="Calibri" w:hAnsi="Calibri" w:cs="Calibri"/>
                  <w:color w:val="000000"/>
                  <w:sz w:val="16"/>
                  <w:szCs w:val="16"/>
                </w:rPr>
                <w:t>0.174</w:t>
              </w:r>
            </w:ins>
          </w:p>
        </w:tc>
        <w:tc>
          <w:tcPr>
            <w:tcW w:w="669" w:type="dxa"/>
            <w:vAlign w:val="center"/>
            <w:tcPrChange w:id="36305" w:author="Στάθης Καπ" w:date="2023-03-03T06:27:00Z">
              <w:tcPr>
                <w:tcW w:w="669" w:type="dxa"/>
                <w:vAlign w:val="center"/>
              </w:tcPr>
            </w:tcPrChange>
          </w:tcPr>
          <w:p w14:paraId="476C3963" w14:textId="4BFDBB5B" w:rsidR="00C87CFE" w:rsidRPr="00CD1347" w:rsidRDefault="00C87CFE" w:rsidP="00C87CFE">
            <w:pPr>
              <w:jc w:val="center"/>
              <w:rPr>
                <w:ins w:id="36306" w:author="Στάθης Καπ" w:date="2023-03-03T04:01:00Z"/>
                <w:rFonts w:cstheme="minorHAnsi"/>
                <w:sz w:val="16"/>
                <w:szCs w:val="16"/>
              </w:rPr>
            </w:pPr>
            <w:ins w:id="36307" w:author="Στάθης Καπ" w:date="2023-03-03T06:23:00Z">
              <w:r>
                <w:rPr>
                  <w:rFonts w:ascii="Calibri" w:hAnsi="Calibri" w:cstheme="minorHAnsi"/>
                  <w:color w:val="000000"/>
                  <w:sz w:val="16"/>
                  <w:szCs w:val="16"/>
                </w:rPr>
                <w:t>0.55</w:t>
              </w:r>
            </w:ins>
          </w:p>
        </w:tc>
        <w:tc>
          <w:tcPr>
            <w:tcW w:w="508" w:type="dxa"/>
            <w:vAlign w:val="center"/>
            <w:tcPrChange w:id="36308" w:author="Στάθης Καπ" w:date="2023-03-03T06:27:00Z">
              <w:tcPr>
                <w:tcW w:w="508" w:type="dxa"/>
                <w:vAlign w:val="bottom"/>
              </w:tcPr>
            </w:tcPrChange>
          </w:tcPr>
          <w:p w14:paraId="1DE278D0" w14:textId="674BC7E5" w:rsidR="00C87CFE" w:rsidRPr="00CD1347" w:rsidRDefault="00C87CFE" w:rsidP="00C87CFE">
            <w:pPr>
              <w:jc w:val="center"/>
              <w:rPr>
                <w:ins w:id="36309" w:author="Στάθης Καπ" w:date="2023-03-03T04:01:00Z"/>
                <w:rFonts w:cstheme="minorHAnsi"/>
                <w:sz w:val="16"/>
                <w:szCs w:val="16"/>
              </w:rPr>
            </w:pPr>
            <w:ins w:id="36310" w:author="Στάθης Καπ" w:date="2023-03-03T06:23:00Z">
              <w:r>
                <w:rPr>
                  <w:rFonts w:ascii="Calibri" w:hAnsi="Calibri" w:cs="Calibri"/>
                  <w:color w:val="000000"/>
                  <w:sz w:val="16"/>
                  <w:szCs w:val="16"/>
                </w:rPr>
                <w:t>1800</w:t>
              </w:r>
            </w:ins>
          </w:p>
        </w:tc>
        <w:tc>
          <w:tcPr>
            <w:tcW w:w="541" w:type="dxa"/>
            <w:vAlign w:val="center"/>
            <w:tcPrChange w:id="36311" w:author="Στάθης Καπ" w:date="2023-03-03T06:27:00Z">
              <w:tcPr>
                <w:tcW w:w="541" w:type="dxa"/>
                <w:vAlign w:val="bottom"/>
              </w:tcPr>
            </w:tcPrChange>
          </w:tcPr>
          <w:p w14:paraId="144181FB" w14:textId="01C059CA" w:rsidR="00C87CFE" w:rsidRPr="00CD1347" w:rsidRDefault="00C87CFE" w:rsidP="00C87CFE">
            <w:pPr>
              <w:jc w:val="center"/>
              <w:rPr>
                <w:ins w:id="36312" w:author="Στάθης Καπ" w:date="2023-03-03T04:01:00Z"/>
                <w:rFonts w:cstheme="minorHAnsi"/>
                <w:sz w:val="16"/>
                <w:szCs w:val="16"/>
              </w:rPr>
            </w:pPr>
            <w:ins w:id="36313" w:author="Στάθης Καπ" w:date="2023-03-03T06:23:00Z">
              <w:r>
                <w:rPr>
                  <w:rFonts w:ascii="Calibri" w:hAnsi="Calibri" w:cs="Calibri"/>
                  <w:color w:val="000000"/>
                  <w:sz w:val="16"/>
                  <w:szCs w:val="16"/>
                </w:rPr>
                <w:t>0.367</w:t>
              </w:r>
            </w:ins>
          </w:p>
        </w:tc>
        <w:tc>
          <w:tcPr>
            <w:tcW w:w="589" w:type="dxa"/>
            <w:vAlign w:val="center"/>
            <w:tcPrChange w:id="36314" w:author="Στάθης Καπ" w:date="2023-03-03T06:27:00Z">
              <w:tcPr>
                <w:tcW w:w="589" w:type="dxa"/>
                <w:vAlign w:val="center"/>
              </w:tcPr>
            </w:tcPrChange>
          </w:tcPr>
          <w:p w14:paraId="3024396D" w14:textId="4B4141B8" w:rsidR="00C87CFE" w:rsidRPr="00CD1347" w:rsidRDefault="00C87CFE" w:rsidP="00C87CFE">
            <w:pPr>
              <w:jc w:val="center"/>
              <w:rPr>
                <w:ins w:id="36315" w:author="Στάθης Καπ" w:date="2023-03-03T04:01:00Z"/>
                <w:rFonts w:cstheme="minorHAnsi"/>
                <w:sz w:val="16"/>
                <w:szCs w:val="16"/>
              </w:rPr>
            </w:pPr>
            <w:ins w:id="36316" w:author="Στάθης Καπ" w:date="2023-03-03T06:23:00Z">
              <w:r>
                <w:rPr>
                  <w:rFonts w:ascii="Calibri" w:hAnsi="Calibri" w:cstheme="minorHAnsi"/>
                  <w:color w:val="000000"/>
                  <w:sz w:val="16"/>
                  <w:szCs w:val="16"/>
                </w:rPr>
                <w:t>0.55</w:t>
              </w:r>
            </w:ins>
          </w:p>
        </w:tc>
        <w:tc>
          <w:tcPr>
            <w:tcW w:w="463" w:type="dxa"/>
            <w:vAlign w:val="center"/>
            <w:tcPrChange w:id="36317" w:author="Στάθης Καπ" w:date="2023-03-03T06:27:00Z">
              <w:tcPr>
                <w:tcW w:w="463" w:type="dxa"/>
                <w:vAlign w:val="bottom"/>
              </w:tcPr>
            </w:tcPrChange>
          </w:tcPr>
          <w:p w14:paraId="78BBC9C2" w14:textId="3D2B2F53" w:rsidR="00C87CFE" w:rsidRPr="00CD1347" w:rsidRDefault="00C87CFE" w:rsidP="00C87CFE">
            <w:pPr>
              <w:jc w:val="center"/>
              <w:rPr>
                <w:ins w:id="36318" w:author="Στάθης Καπ" w:date="2023-03-03T04:01:00Z"/>
                <w:rFonts w:cstheme="minorHAnsi"/>
                <w:sz w:val="16"/>
                <w:szCs w:val="16"/>
              </w:rPr>
            </w:pPr>
            <w:ins w:id="36319" w:author="Στάθης Καπ" w:date="2023-03-03T06:23:00Z">
              <w:r>
                <w:rPr>
                  <w:rFonts w:ascii="Calibri" w:hAnsi="Calibri" w:cs="Calibri"/>
                  <w:color w:val="000000"/>
                  <w:sz w:val="16"/>
                  <w:szCs w:val="16"/>
                </w:rPr>
                <w:t>1800</w:t>
              </w:r>
            </w:ins>
          </w:p>
        </w:tc>
        <w:tc>
          <w:tcPr>
            <w:tcW w:w="541" w:type="dxa"/>
            <w:vAlign w:val="center"/>
            <w:tcPrChange w:id="36320" w:author="Στάθης Καπ" w:date="2023-03-03T06:27:00Z">
              <w:tcPr>
                <w:tcW w:w="541" w:type="dxa"/>
                <w:vAlign w:val="bottom"/>
              </w:tcPr>
            </w:tcPrChange>
          </w:tcPr>
          <w:p w14:paraId="57381C66" w14:textId="2D2115F7" w:rsidR="00C87CFE" w:rsidRPr="00CD1347" w:rsidRDefault="00C87CFE" w:rsidP="00C87CFE">
            <w:pPr>
              <w:jc w:val="center"/>
              <w:rPr>
                <w:ins w:id="36321" w:author="Στάθης Καπ" w:date="2023-03-03T04:01:00Z"/>
                <w:rFonts w:cstheme="minorHAnsi"/>
                <w:sz w:val="16"/>
                <w:szCs w:val="16"/>
              </w:rPr>
            </w:pPr>
            <w:ins w:id="36322" w:author="Στάθης Καπ" w:date="2023-03-03T06:23:00Z">
              <w:r>
                <w:rPr>
                  <w:rFonts w:ascii="Calibri" w:hAnsi="Calibri" w:cs="Calibri"/>
                  <w:color w:val="000000"/>
                  <w:sz w:val="16"/>
                  <w:szCs w:val="16"/>
                </w:rPr>
                <w:t>0.343</w:t>
              </w:r>
            </w:ins>
          </w:p>
        </w:tc>
        <w:tc>
          <w:tcPr>
            <w:tcW w:w="589" w:type="dxa"/>
            <w:vAlign w:val="center"/>
            <w:tcPrChange w:id="36323" w:author="Στάθης Καπ" w:date="2023-03-03T06:27:00Z">
              <w:tcPr>
                <w:tcW w:w="589" w:type="dxa"/>
                <w:vAlign w:val="center"/>
              </w:tcPr>
            </w:tcPrChange>
          </w:tcPr>
          <w:p w14:paraId="1EA657E3" w14:textId="69547115" w:rsidR="00C87CFE" w:rsidRPr="00CD1347" w:rsidRDefault="00C87CFE" w:rsidP="00C87CFE">
            <w:pPr>
              <w:jc w:val="center"/>
              <w:rPr>
                <w:ins w:id="36324" w:author="Στάθης Καπ" w:date="2023-03-03T04:01:00Z"/>
                <w:rFonts w:cstheme="minorHAnsi"/>
                <w:sz w:val="16"/>
                <w:szCs w:val="16"/>
              </w:rPr>
            </w:pPr>
            <w:ins w:id="36325"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3632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327" w:author="Στάθης Καπ" w:date="2023-03-03T04:01:00Z"/>
        </w:trPr>
        <w:tc>
          <w:tcPr>
            <w:tcW w:w="515" w:type="dxa"/>
            <w:tcBorders>
              <w:top w:val="nil"/>
              <w:bottom w:val="nil"/>
              <w:right w:val="single" w:sz="4" w:space="0" w:color="auto"/>
            </w:tcBorders>
            <w:shd w:val="clear" w:color="auto" w:fill="E7E6E6" w:themeFill="background2"/>
            <w:vAlign w:val="bottom"/>
            <w:tcPrChange w:id="36328" w:author="Στάθης Καπ" w:date="2023-03-03T06:27:00Z">
              <w:tcPr>
                <w:tcW w:w="515" w:type="dxa"/>
                <w:vAlign w:val="bottom"/>
              </w:tcPr>
            </w:tcPrChange>
          </w:tcPr>
          <w:p w14:paraId="3584328E" w14:textId="63054D4C" w:rsidR="00C87CFE" w:rsidRPr="00CD1347" w:rsidRDefault="00C87CFE" w:rsidP="00C87CFE">
            <w:pPr>
              <w:jc w:val="center"/>
              <w:rPr>
                <w:ins w:id="36329" w:author="Στάθης Καπ" w:date="2023-03-03T04:01:00Z"/>
                <w:sz w:val="16"/>
                <w:szCs w:val="16"/>
              </w:rPr>
            </w:pPr>
            <w:ins w:id="36330" w:author="Στάθης Καπ" w:date="2023-03-03T04:08:00Z">
              <w:r w:rsidRPr="00CD1347">
                <w:rPr>
                  <w:rFonts w:ascii="Calibri" w:hAnsi="Calibri" w:cs="Calibri"/>
                  <w:color w:val="000000"/>
                  <w:sz w:val="16"/>
                  <w:szCs w:val="16"/>
                  <w:rPrChange w:id="36331"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36332" w:author="Στάθης Καπ" w:date="2023-03-03T06:27:00Z">
              <w:tcPr>
                <w:tcW w:w="560" w:type="dxa"/>
              </w:tcPr>
            </w:tcPrChange>
          </w:tcPr>
          <w:p w14:paraId="2B94467B" w14:textId="2A094330" w:rsidR="00C87CFE" w:rsidRPr="00CD1347" w:rsidRDefault="00C87CFE" w:rsidP="00C87CFE">
            <w:pPr>
              <w:jc w:val="center"/>
              <w:rPr>
                <w:ins w:id="36333" w:author="Στάθης Καπ" w:date="2023-03-03T04:01:00Z"/>
                <w:rFonts w:cstheme="minorHAnsi"/>
                <w:sz w:val="16"/>
                <w:szCs w:val="16"/>
              </w:rPr>
            </w:pPr>
            <w:ins w:id="36334" w:author="Στάθης Καπ" w:date="2023-03-03T06:23:00Z">
              <w:r>
                <w:rPr>
                  <w:rFonts w:ascii="Calibri" w:hAnsi="Calibri" w:cs="Calibri"/>
                  <w:color w:val="000000"/>
                  <w:sz w:val="16"/>
                  <w:szCs w:val="16"/>
                </w:rPr>
                <w:t>1810</w:t>
              </w:r>
            </w:ins>
          </w:p>
        </w:tc>
        <w:tc>
          <w:tcPr>
            <w:tcW w:w="855" w:type="dxa"/>
            <w:vAlign w:val="center"/>
            <w:tcPrChange w:id="36335" w:author="Στάθης Καπ" w:date="2023-03-03T06:27:00Z">
              <w:tcPr>
                <w:tcW w:w="855" w:type="dxa"/>
              </w:tcPr>
            </w:tcPrChange>
          </w:tcPr>
          <w:p w14:paraId="7260AECD" w14:textId="3F64F379" w:rsidR="00C87CFE" w:rsidRPr="00CD1347" w:rsidRDefault="00C87CFE" w:rsidP="00C87CFE">
            <w:pPr>
              <w:jc w:val="center"/>
              <w:rPr>
                <w:ins w:id="36336" w:author="Στάθης Καπ" w:date="2023-03-03T04:01:00Z"/>
                <w:rFonts w:cstheme="minorHAnsi"/>
                <w:sz w:val="16"/>
                <w:szCs w:val="16"/>
              </w:rPr>
            </w:pPr>
            <w:ins w:id="36337" w:author="Στάθης Καπ" w:date="2023-03-03T06:23:00Z">
              <w:r>
                <w:rPr>
                  <w:rFonts w:ascii="Calibri" w:hAnsi="Calibri" w:cs="Calibri"/>
                  <w:color w:val="000000"/>
                  <w:sz w:val="16"/>
                  <w:szCs w:val="16"/>
                </w:rPr>
                <w:t>1810</w:t>
              </w:r>
            </w:ins>
          </w:p>
        </w:tc>
        <w:tc>
          <w:tcPr>
            <w:tcW w:w="544" w:type="dxa"/>
            <w:vAlign w:val="center"/>
            <w:tcPrChange w:id="36338" w:author="Στάθης Καπ" w:date="2023-03-03T06:27:00Z">
              <w:tcPr>
                <w:tcW w:w="544" w:type="dxa"/>
                <w:vAlign w:val="bottom"/>
              </w:tcPr>
            </w:tcPrChange>
          </w:tcPr>
          <w:p w14:paraId="021EF1AD" w14:textId="2B2CE8B4" w:rsidR="00C87CFE" w:rsidRPr="00CD1347" w:rsidRDefault="00C87CFE" w:rsidP="00C87CFE">
            <w:pPr>
              <w:jc w:val="center"/>
              <w:rPr>
                <w:ins w:id="36339" w:author="Στάθης Καπ" w:date="2023-03-03T04:01:00Z"/>
                <w:rFonts w:cstheme="minorHAnsi"/>
                <w:sz w:val="16"/>
                <w:szCs w:val="16"/>
              </w:rPr>
            </w:pPr>
            <w:ins w:id="36340" w:author="Στάθης Καπ" w:date="2023-03-03T06:23:00Z">
              <w:r>
                <w:rPr>
                  <w:rFonts w:ascii="Calibri" w:hAnsi="Calibri" w:cs="Calibri"/>
                  <w:color w:val="000000"/>
                  <w:sz w:val="16"/>
                  <w:szCs w:val="16"/>
                </w:rPr>
                <w:t>1810</w:t>
              </w:r>
            </w:ins>
          </w:p>
        </w:tc>
        <w:tc>
          <w:tcPr>
            <w:tcW w:w="621" w:type="dxa"/>
            <w:vAlign w:val="center"/>
            <w:tcPrChange w:id="36341" w:author="Στάθης Καπ" w:date="2023-03-03T06:27:00Z">
              <w:tcPr>
                <w:tcW w:w="621" w:type="dxa"/>
                <w:vAlign w:val="bottom"/>
              </w:tcPr>
            </w:tcPrChange>
          </w:tcPr>
          <w:p w14:paraId="782A2F6B" w14:textId="0469FAA4" w:rsidR="00C87CFE" w:rsidRPr="00CD1347" w:rsidRDefault="00C87CFE" w:rsidP="00C87CFE">
            <w:pPr>
              <w:jc w:val="center"/>
              <w:rPr>
                <w:ins w:id="36342" w:author="Στάθης Καπ" w:date="2023-03-03T04:01:00Z"/>
                <w:rFonts w:cstheme="minorHAnsi"/>
                <w:sz w:val="16"/>
                <w:szCs w:val="16"/>
              </w:rPr>
            </w:pPr>
            <w:ins w:id="36343" w:author="Στάθης Καπ" w:date="2023-03-03T06:23:00Z">
              <w:r>
                <w:rPr>
                  <w:rFonts w:ascii="Calibri" w:hAnsi="Calibri" w:cs="Calibri"/>
                  <w:color w:val="000000"/>
                  <w:sz w:val="16"/>
                  <w:szCs w:val="16"/>
                </w:rPr>
                <w:t>0.219</w:t>
              </w:r>
            </w:ins>
          </w:p>
        </w:tc>
        <w:tc>
          <w:tcPr>
            <w:tcW w:w="669" w:type="dxa"/>
            <w:vAlign w:val="center"/>
            <w:tcPrChange w:id="36344" w:author="Στάθης Καπ" w:date="2023-03-03T06:27:00Z">
              <w:tcPr>
                <w:tcW w:w="669" w:type="dxa"/>
                <w:vAlign w:val="center"/>
              </w:tcPr>
            </w:tcPrChange>
          </w:tcPr>
          <w:p w14:paraId="056A1736" w14:textId="70C10C77" w:rsidR="00C87CFE" w:rsidRPr="00CD1347" w:rsidRDefault="00C87CFE" w:rsidP="00C87CFE">
            <w:pPr>
              <w:jc w:val="center"/>
              <w:rPr>
                <w:ins w:id="36345" w:author="Στάθης Καπ" w:date="2023-03-03T04:01:00Z"/>
                <w:rFonts w:cstheme="minorHAnsi"/>
                <w:sz w:val="16"/>
                <w:szCs w:val="16"/>
              </w:rPr>
            </w:pPr>
            <w:ins w:id="36346" w:author="Στάθης Καπ" w:date="2023-03-03T06:23:00Z">
              <w:r>
                <w:rPr>
                  <w:rFonts w:ascii="Calibri" w:hAnsi="Calibri" w:cstheme="minorHAnsi"/>
                  <w:color w:val="000000"/>
                  <w:sz w:val="16"/>
                  <w:szCs w:val="16"/>
                </w:rPr>
                <w:t>0</w:t>
              </w:r>
            </w:ins>
          </w:p>
        </w:tc>
        <w:tc>
          <w:tcPr>
            <w:tcW w:w="543" w:type="dxa"/>
            <w:vAlign w:val="center"/>
            <w:tcPrChange w:id="36347" w:author="Στάθης Καπ" w:date="2023-03-03T06:27:00Z">
              <w:tcPr>
                <w:tcW w:w="543" w:type="dxa"/>
                <w:vAlign w:val="bottom"/>
              </w:tcPr>
            </w:tcPrChange>
          </w:tcPr>
          <w:p w14:paraId="5209160F" w14:textId="062D1163" w:rsidR="00C87CFE" w:rsidRPr="00CD1347" w:rsidRDefault="00C87CFE" w:rsidP="00C87CFE">
            <w:pPr>
              <w:jc w:val="center"/>
              <w:rPr>
                <w:ins w:id="36348" w:author="Στάθης Καπ" w:date="2023-03-03T04:01:00Z"/>
                <w:rFonts w:cstheme="minorHAnsi"/>
                <w:sz w:val="16"/>
                <w:szCs w:val="16"/>
              </w:rPr>
            </w:pPr>
            <w:ins w:id="36349" w:author="Στάθης Καπ" w:date="2023-03-03T06:23:00Z">
              <w:r>
                <w:rPr>
                  <w:rFonts w:ascii="Calibri" w:hAnsi="Calibri" w:cs="Calibri"/>
                  <w:color w:val="000000"/>
                  <w:sz w:val="16"/>
                  <w:szCs w:val="16"/>
                </w:rPr>
                <w:t>1810</w:t>
              </w:r>
            </w:ins>
          </w:p>
        </w:tc>
        <w:tc>
          <w:tcPr>
            <w:tcW w:w="621" w:type="dxa"/>
            <w:vAlign w:val="center"/>
            <w:tcPrChange w:id="36350" w:author="Στάθης Καπ" w:date="2023-03-03T06:27:00Z">
              <w:tcPr>
                <w:tcW w:w="621" w:type="dxa"/>
                <w:vAlign w:val="bottom"/>
              </w:tcPr>
            </w:tcPrChange>
          </w:tcPr>
          <w:p w14:paraId="41A01411" w14:textId="5ACDE2EB" w:rsidR="00C87CFE" w:rsidRPr="00CD1347" w:rsidRDefault="00C87CFE" w:rsidP="00C87CFE">
            <w:pPr>
              <w:jc w:val="center"/>
              <w:rPr>
                <w:ins w:id="36351" w:author="Στάθης Καπ" w:date="2023-03-03T04:01:00Z"/>
                <w:rFonts w:cstheme="minorHAnsi"/>
                <w:sz w:val="16"/>
                <w:szCs w:val="16"/>
              </w:rPr>
            </w:pPr>
            <w:ins w:id="36352" w:author="Στάθης Καπ" w:date="2023-03-03T06:23:00Z">
              <w:r>
                <w:rPr>
                  <w:rFonts w:ascii="Calibri" w:hAnsi="Calibri" w:cs="Calibri"/>
                  <w:color w:val="000000"/>
                  <w:sz w:val="16"/>
                  <w:szCs w:val="16"/>
                </w:rPr>
                <w:t>0.155</w:t>
              </w:r>
            </w:ins>
          </w:p>
        </w:tc>
        <w:tc>
          <w:tcPr>
            <w:tcW w:w="669" w:type="dxa"/>
            <w:vAlign w:val="center"/>
            <w:tcPrChange w:id="36353" w:author="Στάθης Καπ" w:date="2023-03-03T06:27:00Z">
              <w:tcPr>
                <w:tcW w:w="669" w:type="dxa"/>
                <w:vAlign w:val="center"/>
              </w:tcPr>
            </w:tcPrChange>
          </w:tcPr>
          <w:p w14:paraId="352EA91E" w14:textId="27872717" w:rsidR="00C87CFE" w:rsidRPr="00CD1347" w:rsidRDefault="00C87CFE" w:rsidP="00C87CFE">
            <w:pPr>
              <w:jc w:val="center"/>
              <w:rPr>
                <w:ins w:id="36354" w:author="Στάθης Καπ" w:date="2023-03-03T04:01:00Z"/>
                <w:rFonts w:cstheme="minorHAnsi"/>
                <w:sz w:val="16"/>
                <w:szCs w:val="16"/>
              </w:rPr>
            </w:pPr>
            <w:ins w:id="36355" w:author="Στάθης Καπ" w:date="2023-03-03T06:23:00Z">
              <w:r>
                <w:rPr>
                  <w:rFonts w:ascii="Calibri" w:hAnsi="Calibri" w:cstheme="minorHAnsi"/>
                  <w:color w:val="000000"/>
                  <w:sz w:val="16"/>
                  <w:szCs w:val="16"/>
                </w:rPr>
                <w:t>0</w:t>
              </w:r>
            </w:ins>
          </w:p>
        </w:tc>
        <w:tc>
          <w:tcPr>
            <w:tcW w:w="508" w:type="dxa"/>
            <w:vAlign w:val="center"/>
            <w:tcPrChange w:id="36356" w:author="Στάθης Καπ" w:date="2023-03-03T06:27:00Z">
              <w:tcPr>
                <w:tcW w:w="508" w:type="dxa"/>
                <w:vAlign w:val="bottom"/>
              </w:tcPr>
            </w:tcPrChange>
          </w:tcPr>
          <w:p w14:paraId="5A1AAEAD" w14:textId="44059849" w:rsidR="00C87CFE" w:rsidRPr="00CD1347" w:rsidRDefault="00C87CFE" w:rsidP="00C87CFE">
            <w:pPr>
              <w:jc w:val="center"/>
              <w:rPr>
                <w:ins w:id="36357" w:author="Στάθης Καπ" w:date="2023-03-03T04:01:00Z"/>
                <w:rFonts w:cstheme="minorHAnsi"/>
                <w:sz w:val="16"/>
                <w:szCs w:val="16"/>
              </w:rPr>
            </w:pPr>
            <w:ins w:id="36358" w:author="Στάθης Καπ" w:date="2023-03-03T06:23:00Z">
              <w:r>
                <w:rPr>
                  <w:rFonts w:ascii="Calibri" w:hAnsi="Calibri" w:cs="Calibri"/>
                  <w:color w:val="000000"/>
                  <w:sz w:val="16"/>
                  <w:szCs w:val="16"/>
                </w:rPr>
                <w:t>1810</w:t>
              </w:r>
            </w:ins>
          </w:p>
        </w:tc>
        <w:tc>
          <w:tcPr>
            <w:tcW w:w="541" w:type="dxa"/>
            <w:vAlign w:val="center"/>
            <w:tcPrChange w:id="36359" w:author="Στάθης Καπ" w:date="2023-03-03T06:27:00Z">
              <w:tcPr>
                <w:tcW w:w="541" w:type="dxa"/>
                <w:vAlign w:val="bottom"/>
              </w:tcPr>
            </w:tcPrChange>
          </w:tcPr>
          <w:p w14:paraId="4CAC0753" w14:textId="6D430A7D" w:rsidR="00C87CFE" w:rsidRPr="00CD1347" w:rsidRDefault="00C87CFE" w:rsidP="00C87CFE">
            <w:pPr>
              <w:jc w:val="center"/>
              <w:rPr>
                <w:ins w:id="36360" w:author="Στάθης Καπ" w:date="2023-03-03T04:01:00Z"/>
                <w:rFonts w:cstheme="minorHAnsi"/>
                <w:sz w:val="16"/>
                <w:szCs w:val="16"/>
              </w:rPr>
            </w:pPr>
            <w:ins w:id="36361" w:author="Στάθης Καπ" w:date="2023-03-03T06:23:00Z">
              <w:r>
                <w:rPr>
                  <w:rFonts w:ascii="Calibri" w:hAnsi="Calibri" w:cs="Calibri"/>
                  <w:color w:val="000000"/>
                  <w:sz w:val="16"/>
                  <w:szCs w:val="16"/>
                </w:rPr>
                <w:t>0.145</w:t>
              </w:r>
            </w:ins>
          </w:p>
        </w:tc>
        <w:tc>
          <w:tcPr>
            <w:tcW w:w="589" w:type="dxa"/>
            <w:vAlign w:val="center"/>
            <w:tcPrChange w:id="36362" w:author="Στάθης Καπ" w:date="2023-03-03T06:27:00Z">
              <w:tcPr>
                <w:tcW w:w="589" w:type="dxa"/>
                <w:vAlign w:val="center"/>
              </w:tcPr>
            </w:tcPrChange>
          </w:tcPr>
          <w:p w14:paraId="7EA1EB3E" w14:textId="3FF63E25" w:rsidR="00C87CFE" w:rsidRPr="00CD1347" w:rsidRDefault="00C87CFE" w:rsidP="00C87CFE">
            <w:pPr>
              <w:jc w:val="center"/>
              <w:rPr>
                <w:ins w:id="36363" w:author="Στάθης Καπ" w:date="2023-03-03T04:01:00Z"/>
                <w:rFonts w:cstheme="minorHAnsi"/>
                <w:sz w:val="16"/>
                <w:szCs w:val="16"/>
              </w:rPr>
            </w:pPr>
            <w:ins w:id="36364" w:author="Στάθης Καπ" w:date="2023-03-03T06:23:00Z">
              <w:r>
                <w:rPr>
                  <w:rFonts w:ascii="Calibri" w:hAnsi="Calibri" w:cstheme="minorHAnsi"/>
                  <w:color w:val="000000"/>
                  <w:sz w:val="16"/>
                  <w:szCs w:val="16"/>
                </w:rPr>
                <w:t>0</w:t>
              </w:r>
            </w:ins>
          </w:p>
        </w:tc>
        <w:tc>
          <w:tcPr>
            <w:tcW w:w="463" w:type="dxa"/>
            <w:vAlign w:val="center"/>
            <w:tcPrChange w:id="36365" w:author="Στάθης Καπ" w:date="2023-03-03T06:27:00Z">
              <w:tcPr>
                <w:tcW w:w="463" w:type="dxa"/>
                <w:vAlign w:val="bottom"/>
              </w:tcPr>
            </w:tcPrChange>
          </w:tcPr>
          <w:p w14:paraId="24CA9F8A" w14:textId="6F011BEF" w:rsidR="00C87CFE" w:rsidRPr="00CD1347" w:rsidRDefault="00C87CFE" w:rsidP="00C87CFE">
            <w:pPr>
              <w:jc w:val="center"/>
              <w:rPr>
                <w:ins w:id="36366" w:author="Στάθης Καπ" w:date="2023-03-03T04:01:00Z"/>
                <w:rFonts w:cstheme="minorHAnsi"/>
                <w:sz w:val="16"/>
                <w:szCs w:val="16"/>
              </w:rPr>
            </w:pPr>
            <w:ins w:id="36367" w:author="Στάθης Καπ" w:date="2023-03-03T06:23:00Z">
              <w:r>
                <w:rPr>
                  <w:rFonts w:ascii="Calibri" w:hAnsi="Calibri" w:cs="Calibri"/>
                  <w:color w:val="000000"/>
                  <w:sz w:val="16"/>
                  <w:szCs w:val="16"/>
                </w:rPr>
                <w:t>1810</w:t>
              </w:r>
            </w:ins>
          </w:p>
        </w:tc>
        <w:tc>
          <w:tcPr>
            <w:tcW w:w="541" w:type="dxa"/>
            <w:vAlign w:val="center"/>
            <w:tcPrChange w:id="36368" w:author="Στάθης Καπ" w:date="2023-03-03T06:27:00Z">
              <w:tcPr>
                <w:tcW w:w="541" w:type="dxa"/>
                <w:vAlign w:val="bottom"/>
              </w:tcPr>
            </w:tcPrChange>
          </w:tcPr>
          <w:p w14:paraId="0C5727E9" w14:textId="55ABE02C" w:rsidR="00C87CFE" w:rsidRPr="00CD1347" w:rsidRDefault="00C87CFE" w:rsidP="00C87CFE">
            <w:pPr>
              <w:jc w:val="center"/>
              <w:rPr>
                <w:ins w:id="36369" w:author="Στάθης Καπ" w:date="2023-03-03T04:01:00Z"/>
                <w:rFonts w:cstheme="minorHAnsi"/>
                <w:sz w:val="16"/>
                <w:szCs w:val="16"/>
              </w:rPr>
            </w:pPr>
            <w:ins w:id="36370" w:author="Στάθης Καπ" w:date="2023-03-03T06:23:00Z">
              <w:r>
                <w:rPr>
                  <w:rFonts w:ascii="Calibri" w:hAnsi="Calibri" w:cs="Calibri"/>
                  <w:color w:val="000000"/>
                  <w:sz w:val="16"/>
                  <w:szCs w:val="16"/>
                </w:rPr>
                <w:t>0.145</w:t>
              </w:r>
            </w:ins>
          </w:p>
        </w:tc>
        <w:tc>
          <w:tcPr>
            <w:tcW w:w="589" w:type="dxa"/>
            <w:vAlign w:val="center"/>
            <w:tcPrChange w:id="36371" w:author="Στάθης Καπ" w:date="2023-03-03T06:27:00Z">
              <w:tcPr>
                <w:tcW w:w="589" w:type="dxa"/>
                <w:vAlign w:val="center"/>
              </w:tcPr>
            </w:tcPrChange>
          </w:tcPr>
          <w:p w14:paraId="06A2C0A8" w14:textId="3DC3DDE3" w:rsidR="00C87CFE" w:rsidRPr="00CD1347" w:rsidRDefault="00C87CFE" w:rsidP="00C87CFE">
            <w:pPr>
              <w:jc w:val="center"/>
              <w:rPr>
                <w:ins w:id="36372" w:author="Στάθης Καπ" w:date="2023-03-03T04:01:00Z"/>
                <w:rFonts w:cstheme="minorHAnsi"/>
                <w:sz w:val="16"/>
                <w:szCs w:val="16"/>
              </w:rPr>
            </w:pPr>
            <w:ins w:id="36373"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3637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375" w:author="Στάθης Καπ" w:date="2023-03-03T04:01:00Z"/>
        </w:trPr>
        <w:tc>
          <w:tcPr>
            <w:tcW w:w="515" w:type="dxa"/>
            <w:tcBorders>
              <w:top w:val="nil"/>
              <w:bottom w:val="nil"/>
              <w:right w:val="single" w:sz="4" w:space="0" w:color="auto"/>
            </w:tcBorders>
            <w:shd w:val="clear" w:color="auto" w:fill="E7E6E6" w:themeFill="background2"/>
            <w:vAlign w:val="bottom"/>
            <w:tcPrChange w:id="36376" w:author="Στάθης Καπ" w:date="2023-03-03T06:27:00Z">
              <w:tcPr>
                <w:tcW w:w="515" w:type="dxa"/>
                <w:vAlign w:val="bottom"/>
              </w:tcPr>
            </w:tcPrChange>
          </w:tcPr>
          <w:p w14:paraId="362C9B92" w14:textId="1E79C42E" w:rsidR="00C87CFE" w:rsidRPr="00CD1347" w:rsidRDefault="00C87CFE" w:rsidP="00C87CFE">
            <w:pPr>
              <w:jc w:val="center"/>
              <w:rPr>
                <w:ins w:id="36377" w:author="Στάθης Καπ" w:date="2023-03-03T04:01:00Z"/>
                <w:sz w:val="16"/>
                <w:szCs w:val="16"/>
              </w:rPr>
            </w:pPr>
            <w:ins w:id="36378" w:author="Στάθης Καπ" w:date="2023-03-03T04:08:00Z">
              <w:r w:rsidRPr="00CD1347">
                <w:rPr>
                  <w:rFonts w:ascii="Calibri" w:hAnsi="Calibri" w:cs="Calibri"/>
                  <w:color w:val="000000"/>
                  <w:sz w:val="16"/>
                  <w:szCs w:val="16"/>
                  <w:rPrChange w:id="36379"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36380" w:author="Στάθης Καπ" w:date="2023-03-03T06:27:00Z">
              <w:tcPr>
                <w:tcW w:w="560" w:type="dxa"/>
              </w:tcPr>
            </w:tcPrChange>
          </w:tcPr>
          <w:p w14:paraId="6858FA4A" w14:textId="6C32AAF0" w:rsidR="00C87CFE" w:rsidRPr="00CD1347" w:rsidRDefault="00C87CFE" w:rsidP="00C87CFE">
            <w:pPr>
              <w:jc w:val="center"/>
              <w:rPr>
                <w:ins w:id="36381" w:author="Στάθης Καπ" w:date="2023-03-03T04:01:00Z"/>
                <w:rFonts w:cstheme="minorHAnsi"/>
                <w:sz w:val="16"/>
                <w:szCs w:val="16"/>
              </w:rPr>
            </w:pPr>
            <w:ins w:id="36382" w:author="Στάθης Καπ" w:date="2023-03-03T06:23:00Z">
              <w:r>
                <w:rPr>
                  <w:rFonts w:ascii="Calibri" w:hAnsi="Calibri" w:cs="Calibri"/>
                  <w:color w:val="000000"/>
                  <w:sz w:val="16"/>
                  <w:szCs w:val="16"/>
                </w:rPr>
                <w:t>1810</w:t>
              </w:r>
            </w:ins>
          </w:p>
        </w:tc>
        <w:tc>
          <w:tcPr>
            <w:tcW w:w="855" w:type="dxa"/>
            <w:vAlign w:val="center"/>
            <w:tcPrChange w:id="36383" w:author="Στάθης Καπ" w:date="2023-03-03T06:27:00Z">
              <w:tcPr>
                <w:tcW w:w="855" w:type="dxa"/>
              </w:tcPr>
            </w:tcPrChange>
          </w:tcPr>
          <w:p w14:paraId="3886E950" w14:textId="6DA5F371" w:rsidR="00C87CFE" w:rsidRPr="00CD1347" w:rsidRDefault="00C87CFE" w:rsidP="00C87CFE">
            <w:pPr>
              <w:jc w:val="center"/>
              <w:rPr>
                <w:ins w:id="36384" w:author="Στάθης Καπ" w:date="2023-03-03T04:01:00Z"/>
                <w:rFonts w:cstheme="minorHAnsi"/>
                <w:sz w:val="16"/>
                <w:szCs w:val="16"/>
              </w:rPr>
            </w:pPr>
            <w:ins w:id="36385" w:author="Στάθης Καπ" w:date="2023-03-03T06:23:00Z">
              <w:r>
                <w:rPr>
                  <w:rFonts w:ascii="Calibri" w:hAnsi="Calibri" w:cs="Calibri"/>
                  <w:color w:val="000000"/>
                  <w:sz w:val="16"/>
                  <w:szCs w:val="16"/>
                </w:rPr>
                <w:t>1810</w:t>
              </w:r>
            </w:ins>
          </w:p>
        </w:tc>
        <w:tc>
          <w:tcPr>
            <w:tcW w:w="544" w:type="dxa"/>
            <w:vAlign w:val="center"/>
            <w:tcPrChange w:id="36386" w:author="Στάθης Καπ" w:date="2023-03-03T06:27:00Z">
              <w:tcPr>
                <w:tcW w:w="544" w:type="dxa"/>
                <w:vAlign w:val="bottom"/>
              </w:tcPr>
            </w:tcPrChange>
          </w:tcPr>
          <w:p w14:paraId="2AB16247" w14:textId="4B63188E" w:rsidR="00C87CFE" w:rsidRPr="00CD1347" w:rsidRDefault="00C87CFE" w:rsidP="00C87CFE">
            <w:pPr>
              <w:jc w:val="center"/>
              <w:rPr>
                <w:ins w:id="36387" w:author="Στάθης Καπ" w:date="2023-03-03T04:01:00Z"/>
                <w:rFonts w:cstheme="minorHAnsi"/>
                <w:sz w:val="16"/>
                <w:szCs w:val="16"/>
              </w:rPr>
            </w:pPr>
            <w:ins w:id="36388" w:author="Στάθης Καπ" w:date="2023-03-03T06:23:00Z">
              <w:r>
                <w:rPr>
                  <w:rFonts w:ascii="Calibri" w:hAnsi="Calibri" w:cs="Calibri"/>
                  <w:color w:val="000000"/>
                  <w:sz w:val="16"/>
                  <w:szCs w:val="16"/>
                </w:rPr>
                <w:t>1810</w:t>
              </w:r>
            </w:ins>
          </w:p>
        </w:tc>
        <w:tc>
          <w:tcPr>
            <w:tcW w:w="621" w:type="dxa"/>
            <w:vAlign w:val="center"/>
            <w:tcPrChange w:id="36389" w:author="Στάθης Καπ" w:date="2023-03-03T06:27:00Z">
              <w:tcPr>
                <w:tcW w:w="621" w:type="dxa"/>
                <w:vAlign w:val="bottom"/>
              </w:tcPr>
            </w:tcPrChange>
          </w:tcPr>
          <w:p w14:paraId="72140AD1" w14:textId="4936D909" w:rsidR="00C87CFE" w:rsidRPr="00CD1347" w:rsidRDefault="00C87CFE" w:rsidP="00C87CFE">
            <w:pPr>
              <w:jc w:val="center"/>
              <w:rPr>
                <w:ins w:id="36390" w:author="Στάθης Καπ" w:date="2023-03-03T04:01:00Z"/>
                <w:rFonts w:cstheme="minorHAnsi"/>
                <w:sz w:val="16"/>
                <w:szCs w:val="16"/>
              </w:rPr>
            </w:pPr>
            <w:ins w:id="36391" w:author="Στάθης Καπ" w:date="2023-03-03T06:23:00Z">
              <w:r>
                <w:rPr>
                  <w:rFonts w:ascii="Calibri" w:hAnsi="Calibri" w:cs="Calibri"/>
                  <w:color w:val="000000"/>
                  <w:sz w:val="16"/>
                  <w:szCs w:val="16"/>
                </w:rPr>
                <w:t>0.201</w:t>
              </w:r>
            </w:ins>
          </w:p>
        </w:tc>
        <w:tc>
          <w:tcPr>
            <w:tcW w:w="669" w:type="dxa"/>
            <w:vAlign w:val="center"/>
            <w:tcPrChange w:id="36392" w:author="Στάθης Καπ" w:date="2023-03-03T06:27:00Z">
              <w:tcPr>
                <w:tcW w:w="669" w:type="dxa"/>
                <w:vAlign w:val="center"/>
              </w:tcPr>
            </w:tcPrChange>
          </w:tcPr>
          <w:p w14:paraId="05EFE9A4" w14:textId="583113B9" w:rsidR="00C87CFE" w:rsidRPr="00CD1347" w:rsidRDefault="00C87CFE" w:rsidP="00C87CFE">
            <w:pPr>
              <w:jc w:val="center"/>
              <w:rPr>
                <w:ins w:id="36393" w:author="Στάθης Καπ" w:date="2023-03-03T04:01:00Z"/>
                <w:rFonts w:cstheme="minorHAnsi"/>
                <w:sz w:val="16"/>
                <w:szCs w:val="16"/>
              </w:rPr>
            </w:pPr>
            <w:ins w:id="36394" w:author="Στάθης Καπ" w:date="2023-03-03T06:23:00Z">
              <w:r>
                <w:rPr>
                  <w:rFonts w:ascii="Calibri" w:hAnsi="Calibri" w:cstheme="minorHAnsi"/>
                  <w:color w:val="000000"/>
                  <w:sz w:val="16"/>
                  <w:szCs w:val="16"/>
                </w:rPr>
                <w:t>0</w:t>
              </w:r>
            </w:ins>
          </w:p>
        </w:tc>
        <w:tc>
          <w:tcPr>
            <w:tcW w:w="543" w:type="dxa"/>
            <w:vAlign w:val="center"/>
            <w:tcPrChange w:id="36395" w:author="Στάθης Καπ" w:date="2023-03-03T06:27:00Z">
              <w:tcPr>
                <w:tcW w:w="543" w:type="dxa"/>
                <w:vAlign w:val="bottom"/>
              </w:tcPr>
            </w:tcPrChange>
          </w:tcPr>
          <w:p w14:paraId="5FE2F9D7" w14:textId="24D6B3EA" w:rsidR="00C87CFE" w:rsidRPr="00CD1347" w:rsidRDefault="00C87CFE" w:rsidP="00C87CFE">
            <w:pPr>
              <w:jc w:val="center"/>
              <w:rPr>
                <w:ins w:id="36396" w:author="Στάθης Καπ" w:date="2023-03-03T04:01:00Z"/>
                <w:rFonts w:cstheme="minorHAnsi"/>
                <w:sz w:val="16"/>
                <w:szCs w:val="16"/>
              </w:rPr>
            </w:pPr>
            <w:ins w:id="36397" w:author="Στάθης Καπ" w:date="2023-03-03T06:23:00Z">
              <w:r>
                <w:rPr>
                  <w:rFonts w:ascii="Calibri" w:hAnsi="Calibri" w:cs="Calibri"/>
                  <w:color w:val="000000"/>
                  <w:sz w:val="16"/>
                  <w:szCs w:val="16"/>
                </w:rPr>
                <w:t>1810</w:t>
              </w:r>
            </w:ins>
          </w:p>
        </w:tc>
        <w:tc>
          <w:tcPr>
            <w:tcW w:w="621" w:type="dxa"/>
            <w:vAlign w:val="center"/>
            <w:tcPrChange w:id="36398" w:author="Στάθης Καπ" w:date="2023-03-03T06:27:00Z">
              <w:tcPr>
                <w:tcW w:w="621" w:type="dxa"/>
                <w:vAlign w:val="bottom"/>
              </w:tcPr>
            </w:tcPrChange>
          </w:tcPr>
          <w:p w14:paraId="21978EF7" w14:textId="0F8197C1" w:rsidR="00C87CFE" w:rsidRPr="00CD1347" w:rsidRDefault="00C87CFE" w:rsidP="00C87CFE">
            <w:pPr>
              <w:jc w:val="center"/>
              <w:rPr>
                <w:ins w:id="36399" w:author="Στάθης Καπ" w:date="2023-03-03T04:01:00Z"/>
                <w:rFonts w:cstheme="minorHAnsi"/>
                <w:sz w:val="16"/>
                <w:szCs w:val="16"/>
              </w:rPr>
            </w:pPr>
            <w:ins w:id="36400" w:author="Στάθης Καπ" w:date="2023-03-03T06:23:00Z">
              <w:r>
                <w:rPr>
                  <w:rFonts w:ascii="Calibri" w:hAnsi="Calibri" w:cs="Calibri"/>
                  <w:color w:val="000000"/>
                  <w:sz w:val="16"/>
                  <w:szCs w:val="16"/>
                </w:rPr>
                <w:t>0.149</w:t>
              </w:r>
            </w:ins>
          </w:p>
        </w:tc>
        <w:tc>
          <w:tcPr>
            <w:tcW w:w="669" w:type="dxa"/>
            <w:vAlign w:val="center"/>
            <w:tcPrChange w:id="36401" w:author="Στάθης Καπ" w:date="2023-03-03T06:27:00Z">
              <w:tcPr>
                <w:tcW w:w="669" w:type="dxa"/>
                <w:vAlign w:val="center"/>
              </w:tcPr>
            </w:tcPrChange>
          </w:tcPr>
          <w:p w14:paraId="4E5455BF" w14:textId="79A7896C" w:rsidR="00C87CFE" w:rsidRPr="00CD1347" w:rsidRDefault="00C87CFE" w:rsidP="00C87CFE">
            <w:pPr>
              <w:jc w:val="center"/>
              <w:rPr>
                <w:ins w:id="36402" w:author="Στάθης Καπ" w:date="2023-03-03T04:01:00Z"/>
                <w:rFonts w:cstheme="minorHAnsi"/>
                <w:sz w:val="16"/>
                <w:szCs w:val="16"/>
              </w:rPr>
            </w:pPr>
            <w:ins w:id="36403" w:author="Στάθης Καπ" w:date="2023-03-03T06:23:00Z">
              <w:r>
                <w:rPr>
                  <w:rFonts w:ascii="Calibri" w:hAnsi="Calibri" w:cstheme="minorHAnsi"/>
                  <w:color w:val="000000"/>
                  <w:sz w:val="16"/>
                  <w:szCs w:val="16"/>
                </w:rPr>
                <w:t>0</w:t>
              </w:r>
            </w:ins>
          </w:p>
        </w:tc>
        <w:tc>
          <w:tcPr>
            <w:tcW w:w="508" w:type="dxa"/>
            <w:vAlign w:val="center"/>
            <w:tcPrChange w:id="36404" w:author="Στάθης Καπ" w:date="2023-03-03T06:27:00Z">
              <w:tcPr>
                <w:tcW w:w="508" w:type="dxa"/>
                <w:vAlign w:val="bottom"/>
              </w:tcPr>
            </w:tcPrChange>
          </w:tcPr>
          <w:p w14:paraId="146A6D30" w14:textId="33F42EC9" w:rsidR="00C87CFE" w:rsidRPr="00CD1347" w:rsidRDefault="00C87CFE" w:rsidP="00C87CFE">
            <w:pPr>
              <w:jc w:val="center"/>
              <w:rPr>
                <w:ins w:id="36405" w:author="Στάθης Καπ" w:date="2023-03-03T04:01:00Z"/>
                <w:rFonts w:cstheme="minorHAnsi"/>
                <w:sz w:val="16"/>
                <w:szCs w:val="16"/>
              </w:rPr>
            </w:pPr>
            <w:ins w:id="36406" w:author="Στάθης Καπ" w:date="2023-03-03T06:23:00Z">
              <w:r>
                <w:rPr>
                  <w:rFonts w:ascii="Calibri" w:hAnsi="Calibri" w:cs="Calibri"/>
                  <w:color w:val="000000"/>
                  <w:sz w:val="16"/>
                  <w:szCs w:val="16"/>
                </w:rPr>
                <w:t>1810</w:t>
              </w:r>
            </w:ins>
          </w:p>
        </w:tc>
        <w:tc>
          <w:tcPr>
            <w:tcW w:w="541" w:type="dxa"/>
            <w:vAlign w:val="center"/>
            <w:tcPrChange w:id="36407" w:author="Στάθης Καπ" w:date="2023-03-03T06:27:00Z">
              <w:tcPr>
                <w:tcW w:w="541" w:type="dxa"/>
                <w:vAlign w:val="bottom"/>
              </w:tcPr>
            </w:tcPrChange>
          </w:tcPr>
          <w:p w14:paraId="51EB7406" w14:textId="3B28B809" w:rsidR="00C87CFE" w:rsidRPr="00CD1347" w:rsidRDefault="00C87CFE" w:rsidP="00C87CFE">
            <w:pPr>
              <w:jc w:val="center"/>
              <w:rPr>
                <w:ins w:id="36408" w:author="Στάθης Καπ" w:date="2023-03-03T04:01:00Z"/>
                <w:rFonts w:cstheme="minorHAnsi"/>
                <w:sz w:val="16"/>
                <w:szCs w:val="16"/>
              </w:rPr>
            </w:pPr>
            <w:ins w:id="36409" w:author="Στάθης Καπ" w:date="2023-03-03T06:23:00Z">
              <w:r>
                <w:rPr>
                  <w:rFonts w:ascii="Calibri" w:hAnsi="Calibri" w:cs="Calibri"/>
                  <w:color w:val="000000"/>
                  <w:sz w:val="16"/>
                  <w:szCs w:val="16"/>
                </w:rPr>
                <w:t>0.126</w:t>
              </w:r>
            </w:ins>
          </w:p>
        </w:tc>
        <w:tc>
          <w:tcPr>
            <w:tcW w:w="589" w:type="dxa"/>
            <w:vAlign w:val="center"/>
            <w:tcPrChange w:id="36410" w:author="Στάθης Καπ" w:date="2023-03-03T06:27:00Z">
              <w:tcPr>
                <w:tcW w:w="589" w:type="dxa"/>
                <w:vAlign w:val="center"/>
              </w:tcPr>
            </w:tcPrChange>
          </w:tcPr>
          <w:p w14:paraId="50CEDCC0" w14:textId="24291646" w:rsidR="00C87CFE" w:rsidRPr="00CD1347" w:rsidRDefault="00C87CFE" w:rsidP="00C87CFE">
            <w:pPr>
              <w:jc w:val="center"/>
              <w:rPr>
                <w:ins w:id="36411" w:author="Στάθης Καπ" w:date="2023-03-03T04:01:00Z"/>
                <w:rFonts w:cstheme="minorHAnsi"/>
                <w:sz w:val="16"/>
                <w:szCs w:val="16"/>
              </w:rPr>
            </w:pPr>
            <w:ins w:id="36412" w:author="Στάθης Καπ" w:date="2023-03-03T06:23:00Z">
              <w:r>
                <w:rPr>
                  <w:rFonts w:ascii="Calibri" w:hAnsi="Calibri" w:cstheme="minorHAnsi"/>
                  <w:color w:val="000000"/>
                  <w:sz w:val="16"/>
                  <w:szCs w:val="16"/>
                </w:rPr>
                <w:t>0</w:t>
              </w:r>
            </w:ins>
          </w:p>
        </w:tc>
        <w:tc>
          <w:tcPr>
            <w:tcW w:w="463" w:type="dxa"/>
            <w:vAlign w:val="center"/>
            <w:tcPrChange w:id="36413" w:author="Στάθης Καπ" w:date="2023-03-03T06:27:00Z">
              <w:tcPr>
                <w:tcW w:w="463" w:type="dxa"/>
                <w:vAlign w:val="bottom"/>
              </w:tcPr>
            </w:tcPrChange>
          </w:tcPr>
          <w:p w14:paraId="2AF79209" w14:textId="0C219392" w:rsidR="00C87CFE" w:rsidRPr="00CD1347" w:rsidRDefault="00C87CFE" w:rsidP="00C87CFE">
            <w:pPr>
              <w:jc w:val="center"/>
              <w:rPr>
                <w:ins w:id="36414" w:author="Στάθης Καπ" w:date="2023-03-03T04:01:00Z"/>
                <w:rFonts w:cstheme="minorHAnsi"/>
                <w:sz w:val="16"/>
                <w:szCs w:val="16"/>
              </w:rPr>
            </w:pPr>
            <w:ins w:id="36415" w:author="Στάθης Καπ" w:date="2023-03-03T06:23:00Z">
              <w:r>
                <w:rPr>
                  <w:rFonts w:ascii="Calibri" w:hAnsi="Calibri" w:cs="Calibri"/>
                  <w:color w:val="000000"/>
                  <w:sz w:val="16"/>
                  <w:szCs w:val="16"/>
                </w:rPr>
                <w:t>1810</w:t>
              </w:r>
            </w:ins>
          </w:p>
        </w:tc>
        <w:tc>
          <w:tcPr>
            <w:tcW w:w="541" w:type="dxa"/>
            <w:vAlign w:val="center"/>
            <w:tcPrChange w:id="36416" w:author="Στάθης Καπ" w:date="2023-03-03T06:27:00Z">
              <w:tcPr>
                <w:tcW w:w="541" w:type="dxa"/>
                <w:vAlign w:val="bottom"/>
              </w:tcPr>
            </w:tcPrChange>
          </w:tcPr>
          <w:p w14:paraId="76AA2667" w14:textId="166BFE8A" w:rsidR="00C87CFE" w:rsidRPr="00CD1347" w:rsidRDefault="00C87CFE" w:rsidP="00C87CFE">
            <w:pPr>
              <w:jc w:val="center"/>
              <w:rPr>
                <w:ins w:id="36417" w:author="Στάθης Καπ" w:date="2023-03-03T04:01:00Z"/>
                <w:rFonts w:cstheme="minorHAnsi"/>
                <w:sz w:val="16"/>
                <w:szCs w:val="16"/>
              </w:rPr>
            </w:pPr>
            <w:ins w:id="36418" w:author="Στάθης Καπ" w:date="2023-03-03T06:23:00Z">
              <w:r>
                <w:rPr>
                  <w:rFonts w:ascii="Calibri" w:hAnsi="Calibri" w:cs="Calibri"/>
                  <w:color w:val="000000"/>
                  <w:sz w:val="16"/>
                  <w:szCs w:val="16"/>
                </w:rPr>
                <w:t>0.133</w:t>
              </w:r>
            </w:ins>
          </w:p>
        </w:tc>
        <w:tc>
          <w:tcPr>
            <w:tcW w:w="589" w:type="dxa"/>
            <w:vAlign w:val="center"/>
            <w:tcPrChange w:id="36419" w:author="Στάθης Καπ" w:date="2023-03-03T06:27:00Z">
              <w:tcPr>
                <w:tcW w:w="589" w:type="dxa"/>
                <w:vAlign w:val="center"/>
              </w:tcPr>
            </w:tcPrChange>
          </w:tcPr>
          <w:p w14:paraId="78903407" w14:textId="4810BEFC" w:rsidR="00C87CFE" w:rsidRPr="00CD1347" w:rsidRDefault="00C87CFE" w:rsidP="00C87CFE">
            <w:pPr>
              <w:jc w:val="center"/>
              <w:rPr>
                <w:ins w:id="36420" w:author="Στάθης Καπ" w:date="2023-03-03T04:01:00Z"/>
                <w:rFonts w:cstheme="minorHAnsi"/>
                <w:sz w:val="16"/>
                <w:szCs w:val="16"/>
              </w:rPr>
            </w:pPr>
            <w:ins w:id="36421"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3642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423" w:author="Στάθης Καπ" w:date="2023-03-03T04:01:00Z"/>
        </w:trPr>
        <w:tc>
          <w:tcPr>
            <w:tcW w:w="515" w:type="dxa"/>
            <w:tcBorders>
              <w:top w:val="nil"/>
              <w:bottom w:val="nil"/>
              <w:right w:val="single" w:sz="4" w:space="0" w:color="auto"/>
            </w:tcBorders>
            <w:shd w:val="clear" w:color="auto" w:fill="E7E6E6" w:themeFill="background2"/>
            <w:vAlign w:val="bottom"/>
            <w:tcPrChange w:id="36424" w:author="Στάθης Καπ" w:date="2023-03-03T06:27:00Z">
              <w:tcPr>
                <w:tcW w:w="515" w:type="dxa"/>
                <w:vAlign w:val="bottom"/>
              </w:tcPr>
            </w:tcPrChange>
          </w:tcPr>
          <w:p w14:paraId="6E023FA7" w14:textId="3EBF9806" w:rsidR="00C87CFE" w:rsidRPr="00CD1347" w:rsidRDefault="00C87CFE" w:rsidP="00C87CFE">
            <w:pPr>
              <w:jc w:val="center"/>
              <w:rPr>
                <w:ins w:id="36425" w:author="Στάθης Καπ" w:date="2023-03-03T04:01:00Z"/>
                <w:sz w:val="16"/>
                <w:szCs w:val="16"/>
              </w:rPr>
            </w:pPr>
            <w:ins w:id="36426" w:author="Στάθης Καπ" w:date="2023-03-03T04:08:00Z">
              <w:r w:rsidRPr="00CD1347">
                <w:rPr>
                  <w:rFonts w:ascii="Calibri" w:hAnsi="Calibri" w:cs="Calibri"/>
                  <w:color w:val="000000"/>
                  <w:sz w:val="16"/>
                  <w:szCs w:val="16"/>
                  <w:rPrChange w:id="36427"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36428" w:author="Στάθης Καπ" w:date="2023-03-03T06:27:00Z">
              <w:tcPr>
                <w:tcW w:w="560" w:type="dxa"/>
              </w:tcPr>
            </w:tcPrChange>
          </w:tcPr>
          <w:p w14:paraId="6750D783" w14:textId="35DB603F" w:rsidR="00C87CFE" w:rsidRPr="00CD1347" w:rsidRDefault="00C87CFE" w:rsidP="00C87CFE">
            <w:pPr>
              <w:jc w:val="center"/>
              <w:rPr>
                <w:ins w:id="36429" w:author="Στάθης Καπ" w:date="2023-03-03T04:01:00Z"/>
                <w:rFonts w:cstheme="minorHAnsi"/>
                <w:sz w:val="16"/>
                <w:szCs w:val="16"/>
              </w:rPr>
            </w:pPr>
            <w:ins w:id="36430" w:author="Στάθης Καπ" w:date="2023-03-03T06:23:00Z">
              <w:r>
                <w:rPr>
                  <w:rFonts w:ascii="Calibri" w:hAnsi="Calibri" w:cs="Calibri"/>
                  <w:color w:val="000000"/>
                  <w:sz w:val="16"/>
                  <w:szCs w:val="16"/>
                </w:rPr>
                <w:t>1810</w:t>
              </w:r>
            </w:ins>
          </w:p>
        </w:tc>
        <w:tc>
          <w:tcPr>
            <w:tcW w:w="855" w:type="dxa"/>
            <w:vAlign w:val="center"/>
            <w:tcPrChange w:id="36431" w:author="Στάθης Καπ" w:date="2023-03-03T06:27:00Z">
              <w:tcPr>
                <w:tcW w:w="855" w:type="dxa"/>
              </w:tcPr>
            </w:tcPrChange>
          </w:tcPr>
          <w:p w14:paraId="2368A185" w14:textId="1EE36430" w:rsidR="00C87CFE" w:rsidRPr="00CD1347" w:rsidRDefault="00C87CFE" w:rsidP="00C87CFE">
            <w:pPr>
              <w:jc w:val="center"/>
              <w:rPr>
                <w:ins w:id="36432" w:author="Στάθης Καπ" w:date="2023-03-03T04:01:00Z"/>
                <w:rFonts w:cstheme="minorHAnsi"/>
                <w:sz w:val="16"/>
                <w:szCs w:val="16"/>
              </w:rPr>
            </w:pPr>
            <w:ins w:id="36433" w:author="Στάθης Καπ" w:date="2023-03-03T06:23:00Z">
              <w:r>
                <w:rPr>
                  <w:rFonts w:ascii="Calibri" w:hAnsi="Calibri" w:cs="Calibri"/>
                  <w:color w:val="000000"/>
                  <w:sz w:val="16"/>
                  <w:szCs w:val="16"/>
                </w:rPr>
                <w:t>1810</w:t>
              </w:r>
            </w:ins>
          </w:p>
        </w:tc>
        <w:tc>
          <w:tcPr>
            <w:tcW w:w="544" w:type="dxa"/>
            <w:vAlign w:val="center"/>
            <w:tcPrChange w:id="36434" w:author="Στάθης Καπ" w:date="2023-03-03T06:27:00Z">
              <w:tcPr>
                <w:tcW w:w="544" w:type="dxa"/>
                <w:vAlign w:val="bottom"/>
              </w:tcPr>
            </w:tcPrChange>
          </w:tcPr>
          <w:p w14:paraId="0009387F" w14:textId="22F856AC" w:rsidR="00C87CFE" w:rsidRPr="00CD1347" w:rsidRDefault="00C87CFE" w:rsidP="00C87CFE">
            <w:pPr>
              <w:jc w:val="center"/>
              <w:rPr>
                <w:ins w:id="36435" w:author="Στάθης Καπ" w:date="2023-03-03T04:01:00Z"/>
                <w:rFonts w:cstheme="minorHAnsi"/>
                <w:sz w:val="16"/>
                <w:szCs w:val="16"/>
              </w:rPr>
            </w:pPr>
            <w:ins w:id="36436" w:author="Στάθης Καπ" w:date="2023-03-03T06:23:00Z">
              <w:r>
                <w:rPr>
                  <w:rFonts w:ascii="Calibri" w:hAnsi="Calibri" w:cs="Calibri"/>
                  <w:color w:val="000000"/>
                  <w:sz w:val="16"/>
                  <w:szCs w:val="16"/>
                </w:rPr>
                <w:t>1810</w:t>
              </w:r>
            </w:ins>
          </w:p>
        </w:tc>
        <w:tc>
          <w:tcPr>
            <w:tcW w:w="621" w:type="dxa"/>
            <w:vAlign w:val="center"/>
            <w:tcPrChange w:id="36437" w:author="Στάθης Καπ" w:date="2023-03-03T06:27:00Z">
              <w:tcPr>
                <w:tcW w:w="621" w:type="dxa"/>
                <w:vAlign w:val="bottom"/>
              </w:tcPr>
            </w:tcPrChange>
          </w:tcPr>
          <w:p w14:paraId="7CC9170E" w14:textId="2863DE75" w:rsidR="00C87CFE" w:rsidRPr="00CD1347" w:rsidRDefault="00C87CFE" w:rsidP="00C87CFE">
            <w:pPr>
              <w:jc w:val="center"/>
              <w:rPr>
                <w:ins w:id="36438" w:author="Στάθης Καπ" w:date="2023-03-03T04:01:00Z"/>
                <w:rFonts w:cstheme="minorHAnsi"/>
                <w:sz w:val="16"/>
                <w:szCs w:val="16"/>
              </w:rPr>
            </w:pPr>
            <w:ins w:id="36439" w:author="Στάθης Καπ" w:date="2023-03-03T06:23:00Z">
              <w:r>
                <w:rPr>
                  <w:rFonts w:ascii="Calibri" w:hAnsi="Calibri" w:cs="Calibri"/>
                  <w:color w:val="000000"/>
                  <w:sz w:val="16"/>
                  <w:szCs w:val="16"/>
                </w:rPr>
                <w:t>0.212</w:t>
              </w:r>
            </w:ins>
          </w:p>
        </w:tc>
        <w:tc>
          <w:tcPr>
            <w:tcW w:w="669" w:type="dxa"/>
            <w:vAlign w:val="center"/>
            <w:tcPrChange w:id="36440" w:author="Στάθης Καπ" w:date="2023-03-03T06:27:00Z">
              <w:tcPr>
                <w:tcW w:w="669" w:type="dxa"/>
                <w:vAlign w:val="center"/>
              </w:tcPr>
            </w:tcPrChange>
          </w:tcPr>
          <w:p w14:paraId="498679C2" w14:textId="1A5A002E" w:rsidR="00C87CFE" w:rsidRPr="00CD1347" w:rsidRDefault="00C87CFE" w:rsidP="00C87CFE">
            <w:pPr>
              <w:jc w:val="center"/>
              <w:rPr>
                <w:ins w:id="36441" w:author="Στάθης Καπ" w:date="2023-03-03T04:01:00Z"/>
                <w:rFonts w:cstheme="minorHAnsi"/>
                <w:sz w:val="16"/>
                <w:szCs w:val="16"/>
              </w:rPr>
            </w:pPr>
            <w:ins w:id="36442" w:author="Στάθης Καπ" w:date="2023-03-03T06:23:00Z">
              <w:r>
                <w:rPr>
                  <w:rFonts w:ascii="Calibri" w:hAnsi="Calibri" w:cstheme="minorHAnsi"/>
                  <w:color w:val="000000"/>
                  <w:sz w:val="16"/>
                  <w:szCs w:val="16"/>
                </w:rPr>
                <w:t>0</w:t>
              </w:r>
            </w:ins>
          </w:p>
        </w:tc>
        <w:tc>
          <w:tcPr>
            <w:tcW w:w="543" w:type="dxa"/>
            <w:vAlign w:val="center"/>
            <w:tcPrChange w:id="36443" w:author="Στάθης Καπ" w:date="2023-03-03T06:27:00Z">
              <w:tcPr>
                <w:tcW w:w="543" w:type="dxa"/>
                <w:vAlign w:val="bottom"/>
              </w:tcPr>
            </w:tcPrChange>
          </w:tcPr>
          <w:p w14:paraId="46F9F0E7" w14:textId="7C5AFBE2" w:rsidR="00C87CFE" w:rsidRPr="00CD1347" w:rsidRDefault="00C87CFE" w:rsidP="00C87CFE">
            <w:pPr>
              <w:jc w:val="center"/>
              <w:rPr>
                <w:ins w:id="36444" w:author="Στάθης Καπ" w:date="2023-03-03T04:01:00Z"/>
                <w:rFonts w:cstheme="minorHAnsi"/>
                <w:sz w:val="16"/>
                <w:szCs w:val="16"/>
              </w:rPr>
            </w:pPr>
            <w:ins w:id="36445" w:author="Στάθης Καπ" w:date="2023-03-03T06:23:00Z">
              <w:r>
                <w:rPr>
                  <w:rFonts w:ascii="Calibri" w:hAnsi="Calibri" w:cs="Calibri"/>
                  <w:color w:val="000000"/>
                  <w:sz w:val="16"/>
                  <w:szCs w:val="16"/>
                </w:rPr>
                <w:t>1810</w:t>
              </w:r>
            </w:ins>
          </w:p>
        </w:tc>
        <w:tc>
          <w:tcPr>
            <w:tcW w:w="621" w:type="dxa"/>
            <w:vAlign w:val="center"/>
            <w:tcPrChange w:id="36446" w:author="Στάθης Καπ" w:date="2023-03-03T06:27:00Z">
              <w:tcPr>
                <w:tcW w:w="621" w:type="dxa"/>
                <w:vAlign w:val="bottom"/>
              </w:tcPr>
            </w:tcPrChange>
          </w:tcPr>
          <w:p w14:paraId="7D9B9732" w14:textId="01B4D366" w:rsidR="00C87CFE" w:rsidRPr="00CD1347" w:rsidRDefault="00C87CFE" w:rsidP="00C87CFE">
            <w:pPr>
              <w:jc w:val="center"/>
              <w:rPr>
                <w:ins w:id="36447" w:author="Στάθης Καπ" w:date="2023-03-03T04:01:00Z"/>
                <w:rFonts w:cstheme="minorHAnsi"/>
                <w:sz w:val="16"/>
                <w:szCs w:val="16"/>
              </w:rPr>
            </w:pPr>
            <w:ins w:id="36448" w:author="Στάθης Καπ" w:date="2023-03-03T06:23:00Z">
              <w:r>
                <w:rPr>
                  <w:rFonts w:ascii="Calibri" w:hAnsi="Calibri" w:cs="Calibri"/>
                  <w:color w:val="000000"/>
                  <w:sz w:val="16"/>
                  <w:szCs w:val="16"/>
                </w:rPr>
                <w:t>0.139</w:t>
              </w:r>
            </w:ins>
          </w:p>
        </w:tc>
        <w:tc>
          <w:tcPr>
            <w:tcW w:w="669" w:type="dxa"/>
            <w:vAlign w:val="center"/>
            <w:tcPrChange w:id="36449" w:author="Στάθης Καπ" w:date="2023-03-03T06:27:00Z">
              <w:tcPr>
                <w:tcW w:w="669" w:type="dxa"/>
                <w:vAlign w:val="center"/>
              </w:tcPr>
            </w:tcPrChange>
          </w:tcPr>
          <w:p w14:paraId="55044BBA" w14:textId="111EB18C" w:rsidR="00C87CFE" w:rsidRPr="00CD1347" w:rsidRDefault="00C87CFE" w:rsidP="00C87CFE">
            <w:pPr>
              <w:jc w:val="center"/>
              <w:rPr>
                <w:ins w:id="36450" w:author="Στάθης Καπ" w:date="2023-03-03T04:01:00Z"/>
                <w:rFonts w:cstheme="minorHAnsi"/>
                <w:sz w:val="16"/>
                <w:szCs w:val="16"/>
              </w:rPr>
            </w:pPr>
            <w:ins w:id="36451" w:author="Στάθης Καπ" w:date="2023-03-03T06:23:00Z">
              <w:r>
                <w:rPr>
                  <w:rFonts w:ascii="Calibri" w:hAnsi="Calibri" w:cstheme="minorHAnsi"/>
                  <w:color w:val="000000"/>
                  <w:sz w:val="16"/>
                  <w:szCs w:val="16"/>
                </w:rPr>
                <w:t>0</w:t>
              </w:r>
            </w:ins>
          </w:p>
        </w:tc>
        <w:tc>
          <w:tcPr>
            <w:tcW w:w="508" w:type="dxa"/>
            <w:vAlign w:val="center"/>
            <w:tcPrChange w:id="36452" w:author="Στάθης Καπ" w:date="2023-03-03T06:27:00Z">
              <w:tcPr>
                <w:tcW w:w="508" w:type="dxa"/>
                <w:vAlign w:val="bottom"/>
              </w:tcPr>
            </w:tcPrChange>
          </w:tcPr>
          <w:p w14:paraId="20DA146F" w14:textId="1D85CB37" w:rsidR="00C87CFE" w:rsidRPr="00CD1347" w:rsidRDefault="00C87CFE" w:rsidP="00C87CFE">
            <w:pPr>
              <w:jc w:val="center"/>
              <w:rPr>
                <w:ins w:id="36453" w:author="Στάθης Καπ" w:date="2023-03-03T04:01:00Z"/>
                <w:rFonts w:cstheme="minorHAnsi"/>
                <w:sz w:val="16"/>
                <w:szCs w:val="16"/>
              </w:rPr>
            </w:pPr>
            <w:ins w:id="36454" w:author="Στάθης Καπ" w:date="2023-03-03T06:23:00Z">
              <w:r>
                <w:rPr>
                  <w:rFonts w:ascii="Calibri" w:hAnsi="Calibri" w:cs="Calibri"/>
                  <w:color w:val="000000"/>
                  <w:sz w:val="16"/>
                  <w:szCs w:val="16"/>
                </w:rPr>
                <w:t>1810</w:t>
              </w:r>
            </w:ins>
          </w:p>
        </w:tc>
        <w:tc>
          <w:tcPr>
            <w:tcW w:w="541" w:type="dxa"/>
            <w:vAlign w:val="center"/>
            <w:tcPrChange w:id="36455" w:author="Στάθης Καπ" w:date="2023-03-03T06:27:00Z">
              <w:tcPr>
                <w:tcW w:w="541" w:type="dxa"/>
                <w:vAlign w:val="bottom"/>
              </w:tcPr>
            </w:tcPrChange>
          </w:tcPr>
          <w:p w14:paraId="694EB572" w14:textId="7911D729" w:rsidR="00C87CFE" w:rsidRPr="00CD1347" w:rsidRDefault="00C87CFE" w:rsidP="00C87CFE">
            <w:pPr>
              <w:jc w:val="center"/>
              <w:rPr>
                <w:ins w:id="36456" w:author="Στάθης Καπ" w:date="2023-03-03T04:01:00Z"/>
                <w:rFonts w:cstheme="minorHAnsi"/>
                <w:sz w:val="16"/>
                <w:szCs w:val="16"/>
              </w:rPr>
            </w:pPr>
            <w:ins w:id="36457" w:author="Στάθης Καπ" w:date="2023-03-03T06:23:00Z">
              <w:r>
                <w:rPr>
                  <w:rFonts w:ascii="Calibri" w:hAnsi="Calibri" w:cs="Calibri"/>
                  <w:color w:val="000000"/>
                  <w:sz w:val="16"/>
                  <w:szCs w:val="16"/>
                </w:rPr>
                <w:t>0.135</w:t>
              </w:r>
            </w:ins>
          </w:p>
        </w:tc>
        <w:tc>
          <w:tcPr>
            <w:tcW w:w="589" w:type="dxa"/>
            <w:vAlign w:val="center"/>
            <w:tcPrChange w:id="36458" w:author="Στάθης Καπ" w:date="2023-03-03T06:27:00Z">
              <w:tcPr>
                <w:tcW w:w="589" w:type="dxa"/>
                <w:vAlign w:val="center"/>
              </w:tcPr>
            </w:tcPrChange>
          </w:tcPr>
          <w:p w14:paraId="0B93CF6D" w14:textId="3C7847AA" w:rsidR="00C87CFE" w:rsidRPr="00CD1347" w:rsidRDefault="00C87CFE" w:rsidP="00C87CFE">
            <w:pPr>
              <w:jc w:val="center"/>
              <w:rPr>
                <w:ins w:id="36459" w:author="Στάθης Καπ" w:date="2023-03-03T04:01:00Z"/>
                <w:rFonts w:cstheme="minorHAnsi"/>
                <w:sz w:val="16"/>
                <w:szCs w:val="16"/>
              </w:rPr>
            </w:pPr>
            <w:ins w:id="36460" w:author="Στάθης Καπ" w:date="2023-03-03T06:23:00Z">
              <w:r>
                <w:rPr>
                  <w:rFonts w:ascii="Calibri" w:hAnsi="Calibri" w:cstheme="minorHAnsi"/>
                  <w:color w:val="000000"/>
                  <w:sz w:val="16"/>
                  <w:szCs w:val="16"/>
                </w:rPr>
                <w:t>0</w:t>
              </w:r>
            </w:ins>
          </w:p>
        </w:tc>
        <w:tc>
          <w:tcPr>
            <w:tcW w:w="463" w:type="dxa"/>
            <w:vAlign w:val="center"/>
            <w:tcPrChange w:id="36461" w:author="Στάθης Καπ" w:date="2023-03-03T06:27:00Z">
              <w:tcPr>
                <w:tcW w:w="463" w:type="dxa"/>
                <w:vAlign w:val="bottom"/>
              </w:tcPr>
            </w:tcPrChange>
          </w:tcPr>
          <w:p w14:paraId="4089497C" w14:textId="69001C75" w:rsidR="00C87CFE" w:rsidRPr="00CD1347" w:rsidRDefault="00C87CFE" w:rsidP="00C87CFE">
            <w:pPr>
              <w:jc w:val="center"/>
              <w:rPr>
                <w:ins w:id="36462" w:author="Στάθης Καπ" w:date="2023-03-03T04:01:00Z"/>
                <w:rFonts w:cstheme="minorHAnsi"/>
                <w:sz w:val="16"/>
                <w:szCs w:val="16"/>
              </w:rPr>
            </w:pPr>
            <w:ins w:id="36463" w:author="Στάθης Καπ" w:date="2023-03-03T06:23:00Z">
              <w:r>
                <w:rPr>
                  <w:rFonts w:ascii="Calibri" w:hAnsi="Calibri" w:cs="Calibri"/>
                  <w:color w:val="000000"/>
                  <w:sz w:val="16"/>
                  <w:szCs w:val="16"/>
                </w:rPr>
                <w:t>1810</w:t>
              </w:r>
            </w:ins>
          </w:p>
        </w:tc>
        <w:tc>
          <w:tcPr>
            <w:tcW w:w="541" w:type="dxa"/>
            <w:vAlign w:val="center"/>
            <w:tcPrChange w:id="36464" w:author="Στάθης Καπ" w:date="2023-03-03T06:27:00Z">
              <w:tcPr>
                <w:tcW w:w="541" w:type="dxa"/>
                <w:vAlign w:val="bottom"/>
              </w:tcPr>
            </w:tcPrChange>
          </w:tcPr>
          <w:p w14:paraId="6DD4FF6C" w14:textId="65656A1E" w:rsidR="00C87CFE" w:rsidRPr="00CD1347" w:rsidRDefault="00C87CFE" w:rsidP="00C87CFE">
            <w:pPr>
              <w:jc w:val="center"/>
              <w:rPr>
                <w:ins w:id="36465" w:author="Στάθης Καπ" w:date="2023-03-03T04:01:00Z"/>
                <w:rFonts w:cstheme="minorHAnsi"/>
                <w:sz w:val="16"/>
                <w:szCs w:val="16"/>
              </w:rPr>
            </w:pPr>
            <w:ins w:id="36466" w:author="Στάθης Καπ" w:date="2023-03-03T06:23:00Z">
              <w:r>
                <w:rPr>
                  <w:rFonts w:ascii="Calibri" w:hAnsi="Calibri" w:cs="Calibri"/>
                  <w:color w:val="000000"/>
                  <w:sz w:val="16"/>
                  <w:szCs w:val="16"/>
                </w:rPr>
                <w:t>0.148</w:t>
              </w:r>
            </w:ins>
          </w:p>
        </w:tc>
        <w:tc>
          <w:tcPr>
            <w:tcW w:w="589" w:type="dxa"/>
            <w:vAlign w:val="center"/>
            <w:tcPrChange w:id="36467" w:author="Στάθης Καπ" w:date="2023-03-03T06:27:00Z">
              <w:tcPr>
                <w:tcW w:w="589" w:type="dxa"/>
                <w:vAlign w:val="center"/>
              </w:tcPr>
            </w:tcPrChange>
          </w:tcPr>
          <w:p w14:paraId="1F57C939" w14:textId="7EA4E17A" w:rsidR="00C87CFE" w:rsidRPr="00CD1347" w:rsidRDefault="00C87CFE" w:rsidP="00C87CFE">
            <w:pPr>
              <w:jc w:val="center"/>
              <w:rPr>
                <w:ins w:id="36468" w:author="Στάθης Καπ" w:date="2023-03-03T04:01:00Z"/>
                <w:rFonts w:cstheme="minorHAnsi"/>
                <w:sz w:val="16"/>
                <w:szCs w:val="16"/>
              </w:rPr>
            </w:pPr>
            <w:ins w:id="36469"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3647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471" w:author="Στάθης Καπ" w:date="2023-03-03T04:01:00Z"/>
        </w:trPr>
        <w:tc>
          <w:tcPr>
            <w:tcW w:w="515" w:type="dxa"/>
            <w:tcBorders>
              <w:top w:val="nil"/>
              <w:bottom w:val="nil"/>
              <w:right w:val="single" w:sz="4" w:space="0" w:color="auto"/>
            </w:tcBorders>
            <w:shd w:val="clear" w:color="auto" w:fill="E7E6E6" w:themeFill="background2"/>
            <w:vAlign w:val="bottom"/>
            <w:tcPrChange w:id="36472" w:author="Στάθης Καπ" w:date="2023-03-03T06:27:00Z">
              <w:tcPr>
                <w:tcW w:w="515" w:type="dxa"/>
                <w:vAlign w:val="bottom"/>
              </w:tcPr>
            </w:tcPrChange>
          </w:tcPr>
          <w:p w14:paraId="7DE09642" w14:textId="2B6E8795" w:rsidR="00C87CFE" w:rsidRPr="00CD1347" w:rsidRDefault="00C87CFE" w:rsidP="00C87CFE">
            <w:pPr>
              <w:jc w:val="center"/>
              <w:rPr>
                <w:ins w:id="36473" w:author="Στάθης Καπ" w:date="2023-03-03T04:01:00Z"/>
                <w:sz w:val="16"/>
                <w:szCs w:val="16"/>
              </w:rPr>
            </w:pPr>
            <w:ins w:id="36474" w:author="Στάθης Καπ" w:date="2023-03-03T04:08:00Z">
              <w:r w:rsidRPr="00CD1347">
                <w:rPr>
                  <w:rFonts w:ascii="Calibri" w:hAnsi="Calibri" w:cs="Calibri"/>
                  <w:color w:val="000000"/>
                  <w:sz w:val="16"/>
                  <w:szCs w:val="16"/>
                  <w:rPrChange w:id="36475"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36476" w:author="Στάθης Καπ" w:date="2023-03-03T06:27:00Z">
              <w:tcPr>
                <w:tcW w:w="560" w:type="dxa"/>
              </w:tcPr>
            </w:tcPrChange>
          </w:tcPr>
          <w:p w14:paraId="2BF14ED9" w14:textId="23860E6E" w:rsidR="00C87CFE" w:rsidRPr="00CD1347" w:rsidRDefault="00C87CFE" w:rsidP="00C87CFE">
            <w:pPr>
              <w:jc w:val="center"/>
              <w:rPr>
                <w:ins w:id="36477" w:author="Στάθης Καπ" w:date="2023-03-03T04:01:00Z"/>
                <w:rFonts w:cstheme="minorHAnsi"/>
                <w:sz w:val="16"/>
                <w:szCs w:val="16"/>
              </w:rPr>
            </w:pPr>
            <w:ins w:id="36478" w:author="Στάθης Καπ" w:date="2023-03-03T06:23:00Z">
              <w:r>
                <w:rPr>
                  <w:rFonts w:ascii="Calibri" w:hAnsi="Calibri" w:cs="Calibri"/>
                  <w:color w:val="000000"/>
                  <w:sz w:val="16"/>
                  <w:szCs w:val="16"/>
                </w:rPr>
                <w:t>1810</w:t>
              </w:r>
            </w:ins>
          </w:p>
        </w:tc>
        <w:tc>
          <w:tcPr>
            <w:tcW w:w="855" w:type="dxa"/>
            <w:vAlign w:val="center"/>
            <w:tcPrChange w:id="36479" w:author="Στάθης Καπ" w:date="2023-03-03T06:27:00Z">
              <w:tcPr>
                <w:tcW w:w="855" w:type="dxa"/>
              </w:tcPr>
            </w:tcPrChange>
          </w:tcPr>
          <w:p w14:paraId="636AB1D2" w14:textId="1B98A536" w:rsidR="00C87CFE" w:rsidRPr="00CD1347" w:rsidRDefault="00C87CFE" w:rsidP="00C87CFE">
            <w:pPr>
              <w:jc w:val="center"/>
              <w:rPr>
                <w:ins w:id="36480" w:author="Στάθης Καπ" w:date="2023-03-03T04:01:00Z"/>
                <w:rFonts w:cstheme="minorHAnsi"/>
                <w:sz w:val="16"/>
                <w:szCs w:val="16"/>
              </w:rPr>
            </w:pPr>
            <w:ins w:id="36481" w:author="Στάθης Καπ" w:date="2023-03-03T06:23:00Z">
              <w:r>
                <w:rPr>
                  <w:rFonts w:ascii="Calibri" w:hAnsi="Calibri" w:cs="Calibri"/>
                  <w:color w:val="000000"/>
                  <w:sz w:val="16"/>
                  <w:szCs w:val="16"/>
                </w:rPr>
                <w:t>1810</w:t>
              </w:r>
            </w:ins>
          </w:p>
        </w:tc>
        <w:tc>
          <w:tcPr>
            <w:tcW w:w="544" w:type="dxa"/>
            <w:vAlign w:val="center"/>
            <w:tcPrChange w:id="36482" w:author="Στάθης Καπ" w:date="2023-03-03T06:27:00Z">
              <w:tcPr>
                <w:tcW w:w="544" w:type="dxa"/>
                <w:vAlign w:val="bottom"/>
              </w:tcPr>
            </w:tcPrChange>
          </w:tcPr>
          <w:p w14:paraId="0F34C113" w14:textId="0122829C" w:rsidR="00C87CFE" w:rsidRPr="00CD1347" w:rsidRDefault="00C87CFE" w:rsidP="00C87CFE">
            <w:pPr>
              <w:jc w:val="center"/>
              <w:rPr>
                <w:ins w:id="36483" w:author="Στάθης Καπ" w:date="2023-03-03T04:01:00Z"/>
                <w:rFonts w:cstheme="minorHAnsi"/>
                <w:sz w:val="16"/>
                <w:szCs w:val="16"/>
              </w:rPr>
            </w:pPr>
            <w:ins w:id="36484" w:author="Στάθης Καπ" w:date="2023-03-03T06:23:00Z">
              <w:r>
                <w:rPr>
                  <w:rFonts w:ascii="Calibri" w:hAnsi="Calibri" w:cs="Calibri"/>
                  <w:color w:val="000000"/>
                  <w:sz w:val="16"/>
                  <w:szCs w:val="16"/>
                </w:rPr>
                <w:t>1810</w:t>
              </w:r>
            </w:ins>
          </w:p>
        </w:tc>
        <w:tc>
          <w:tcPr>
            <w:tcW w:w="621" w:type="dxa"/>
            <w:vAlign w:val="center"/>
            <w:tcPrChange w:id="36485" w:author="Στάθης Καπ" w:date="2023-03-03T06:27:00Z">
              <w:tcPr>
                <w:tcW w:w="621" w:type="dxa"/>
                <w:vAlign w:val="bottom"/>
              </w:tcPr>
            </w:tcPrChange>
          </w:tcPr>
          <w:p w14:paraId="75DFAC13" w14:textId="2BA59718" w:rsidR="00C87CFE" w:rsidRPr="00CD1347" w:rsidRDefault="00C87CFE" w:rsidP="00C87CFE">
            <w:pPr>
              <w:jc w:val="center"/>
              <w:rPr>
                <w:ins w:id="36486" w:author="Στάθης Καπ" w:date="2023-03-03T04:01:00Z"/>
                <w:rFonts w:cstheme="minorHAnsi"/>
                <w:sz w:val="16"/>
                <w:szCs w:val="16"/>
              </w:rPr>
            </w:pPr>
            <w:ins w:id="36487" w:author="Στάθης Καπ" w:date="2023-03-03T06:23:00Z">
              <w:r>
                <w:rPr>
                  <w:rFonts w:ascii="Calibri" w:hAnsi="Calibri" w:cs="Calibri"/>
                  <w:color w:val="000000"/>
                  <w:sz w:val="16"/>
                  <w:szCs w:val="16"/>
                </w:rPr>
                <w:t>0.205</w:t>
              </w:r>
            </w:ins>
          </w:p>
        </w:tc>
        <w:tc>
          <w:tcPr>
            <w:tcW w:w="669" w:type="dxa"/>
            <w:vAlign w:val="center"/>
            <w:tcPrChange w:id="36488" w:author="Στάθης Καπ" w:date="2023-03-03T06:27:00Z">
              <w:tcPr>
                <w:tcW w:w="669" w:type="dxa"/>
                <w:vAlign w:val="center"/>
              </w:tcPr>
            </w:tcPrChange>
          </w:tcPr>
          <w:p w14:paraId="20D93B42" w14:textId="0AA24941" w:rsidR="00C87CFE" w:rsidRPr="00CD1347" w:rsidRDefault="00C87CFE" w:rsidP="00C87CFE">
            <w:pPr>
              <w:jc w:val="center"/>
              <w:rPr>
                <w:ins w:id="36489" w:author="Στάθης Καπ" w:date="2023-03-03T04:01:00Z"/>
                <w:rFonts w:cstheme="minorHAnsi"/>
                <w:sz w:val="16"/>
                <w:szCs w:val="16"/>
              </w:rPr>
            </w:pPr>
            <w:ins w:id="36490" w:author="Στάθης Καπ" w:date="2023-03-03T06:23:00Z">
              <w:r>
                <w:rPr>
                  <w:rFonts w:ascii="Calibri" w:hAnsi="Calibri" w:cstheme="minorHAnsi"/>
                  <w:color w:val="000000"/>
                  <w:sz w:val="16"/>
                  <w:szCs w:val="16"/>
                </w:rPr>
                <w:t>0</w:t>
              </w:r>
            </w:ins>
          </w:p>
        </w:tc>
        <w:tc>
          <w:tcPr>
            <w:tcW w:w="543" w:type="dxa"/>
            <w:vAlign w:val="center"/>
            <w:tcPrChange w:id="36491" w:author="Στάθης Καπ" w:date="2023-03-03T06:27:00Z">
              <w:tcPr>
                <w:tcW w:w="543" w:type="dxa"/>
                <w:vAlign w:val="bottom"/>
              </w:tcPr>
            </w:tcPrChange>
          </w:tcPr>
          <w:p w14:paraId="48C30B3F" w14:textId="66663C70" w:rsidR="00C87CFE" w:rsidRPr="00CD1347" w:rsidRDefault="00C87CFE" w:rsidP="00C87CFE">
            <w:pPr>
              <w:jc w:val="center"/>
              <w:rPr>
                <w:ins w:id="36492" w:author="Στάθης Καπ" w:date="2023-03-03T04:01:00Z"/>
                <w:rFonts w:cstheme="minorHAnsi"/>
                <w:sz w:val="16"/>
                <w:szCs w:val="16"/>
              </w:rPr>
            </w:pPr>
            <w:ins w:id="36493" w:author="Στάθης Καπ" w:date="2023-03-03T06:23:00Z">
              <w:r>
                <w:rPr>
                  <w:rFonts w:ascii="Calibri" w:hAnsi="Calibri" w:cs="Calibri"/>
                  <w:color w:val="000000"/>
                  <w:sz w:val="16"/>
                  <w:szCs w:val="16"/>
                </w:rPr>
                <w:t>1810</w:t>
              </w:r>
            </w:ins>
          </w:p>
        </w:tc>
        <w:tc>
          <w:tcPr>
            <w:tcW w:w="621" w:type="dxa"/>
            <w:vAlign w:val="center"/>
            <w:tcPrChange w:id="36494" w:author="Στάθης Καπ" w:date="2023-03-03T06:27:00Z">
              <w:tcPr>
                <w:tcW w:w="621" w:type="dxa"/>
                <w:vAlign w:val="bottom"/>
              </w:tcPr>
            </w:tcPrChange>
          </w:tcPr>
          <w:p w14:paraId="7D935988" w14:textId="0049C9C5" w:rsidR="00C87CFE" w:rsidRPr="00CD1347" w:rsidRDefault="00C87CFE" w:rsidP="00C87CFE">
            <w:pPr>
              <w:jc w:val="center"/>
              <w:rPr>
                <w:ins w:id="36495" w:author="Στάθης Καπ" w:date="2023-03-03T04:01:00Z"/>
                <w:rFonts w:cstheme="minorHAnsi"/>
                <w:sz w:val="16"/>
                <w:szCs w:val="16"/>
              </w:rPr>
            </w:pPr>
            <w:ins w:id="36496" w:author="Στάθης Καπ" w:date="2023-03-03T06:23:00Z">
              <w:r>
                <w:rPr>
                  <w:rFonts w:ascii="Calibri" w:hAnsi="Calibri" w:cs="Calibri"/>
                  <w:color w:val="000000"/>
                  <w:sz w:val="16"/>
                  <w:szCs w:val="16"/>
                </w:rPr>
                <w:t>0.152</w:t>
              </w:r>
            </w:ins>
          </w:p>
        </w:tc>
        <w:tc>
          <w:tcPr>
            <w:tcW w:w="669" w:type="dxa"/>
            <w:vAlign w:val="center"/>
            <w:tcPrChange w:id="36497" w:author="Στάθης Καπ" w:date="2023-03-03T06:27:00Z">
              <w:tcPr>
                <w:tcW w:w="669" w:type="dxa"/>
                <w:vAlign w:val="center"/>
              </w:tcPr>
            </w:tcPrChange>
          </w:tcPr>
          <w:p w14:paraId="18DEBAF5" w14:textId="29CE2F5C" w:rsidR="00C87CFE" w:rsidRPr="00CD1347" w:rsidRDefault="00C87CFE" w:rsidP="00C87CFE">
            <w:pPr>
              <w:jc w:val="center"/>
              <w:rPr>
                <w:ins w:id="36498" w:author="Στάθης Καπ" w:date="2023-03-03T04:01:00Z"/>
                <w:rFonts w:cstheme="minorHAnsi"/>
                <w:sz w:val="16"/>
                <w:szCs w:val="16"/>
              </w:rPr>
            </w:pPr>
            <w:ins w:id="36499" w:author="Στάθης Καπ" w:date="2023-03-03T06:23:00Z">
              <w:r>
                <w:rPr>
                  <w:rFonts w:ascii="Calibri" w:hAnsi="Calibri" w:cstheme="minorHAnsi"/>
                  <w:color w:val="000000"/>
                  <w:sz w:val="16"/>
                  <w:szCs w:val="16"/>
                </w:rPr>
                <w:t>0</w:t>
              </w:r>
            </w:ins>
          </w:p>
        </w:tc>
        <w:tc>
          <w:tcPr>
            <w:tcW w:w="508" w:type="dxa"/>
            <w:vAlign w:val="center"/>
            <w:tcPrChange w:id="36500" w:author="Στάθης Καπ" w:date="2023-03-03T06:27:00Z">
              <w:tcPr>
                <w:tcW w:w="508" w:type="dxa"/>
                <w:vAlign w:val="bottom"/>
              </w:tcPr>
            </w:tcPrChange>
          </w:tcPr>
          <w:p w14:paraId="33B708EB" w14:textId="7FDD5E53" w:rsidR="00C87CFE" w:rsidRPr="00CD1347" w:rsidRDefault="00C87CFE" w:rsidP="00C87CFE">
            <w:pPr>
              <w:jc w:val="center"/>
              <w:rPr>
                <w:ins w:id="36501" w:author="Στάθης Καπ" w:date="2023-03-03T04:01:00Z"/>
                <w:rFonts w:cstheme="minorHAnsi"/>
                <w:sz w:val="16"/>
                <w:szCs w:val="16"/>
              </w:rPr>
            </w:pPr>
            <w:ins w:id="36502" w:author="Στάθης Καπ" w:date="2023-03-03T06:23:00Z">
              <w:r>
                <w:rPr>
                  <w:rFonts w:ascii="Calibri" w:hAnsi="Calibri" w:cs="Calibri"/>
                  <w:color w:val="000000"/>
                  <w:sz w:val="16"/>
                  <w:szCs w:val="16"/>
                </w:rPr>
                <w:t>1810</w:t>
              </w:r>
            </w:ins>
          </w:p>
        </w:tc>
        <w:tc>
          <w:tcPr>
            <w:tcW w:w="541" w:type="dxa"/>
            <w:vAlign w:val="center"/>
            <w:tcPrChange w:id="36503" w:author="Στάθης Καπ" w:date="2023-03-03T06:27:00Z">
              <w:tcPr>
                <w:tcW w:w="541" w:type="dxa"/>
                <w:vAlign w:val="bottom"/>
              </w:tcPr>
            </w:tcPrChange>
          </w:tcPr>
          <w:p w14:paraId="0FDDF6E4" w14:textId="2D35E95D" w:rsidR="00C87CFE" w:rsidRPr="00CD1347" w:rsidRDefault="00C87CFE" w:rsidP="00C87CFE">
            <w:pPr>
              <w:jc w:val="center"/>
              <w:rPr>
                <w:ins w:id="36504" w:author="Στάθης Καπ" w:date="2023-03-03T04:01:00Z"/>
                <w:rFonts w:cstheme="minorHAnsi"/>
                <w:sz w:val="16"/>
                <w:szCs w:val="16"/>
              </w:rPr>
            </w:pPr>
            <w:ins w:id="36505" w:author="Στάθης Καπ" w:date="2023-03-03T06:23:00Z">
              <w:r>
                <w:rPr>
                  <w:rFonts w:ascii="Calibri" w:hAnsi="Calibri" w:cs="Calibri"/>
                  <w:color w:val="000000"/>
                  <w:sz w:val="16"/>
                  <w:szCs w:val="16"/>
                </w:rPr>
                <w:t>0.132</w:t>
              </w:r>
            </w:ins>
          </w:p>
        </w:tc>
        <w:tc>
          <w:tcPr>
            <w:tcW w:w="589" w:type="dxa"/>
            <w:vAlign w:val="center"/>
            <w:tcPrChange w:id="36506" w:author="Στάθης Καπ" w:date="2023-03-03T06:27:00Z">
              <w:tcPr>
                <w:tcW w:w="589" w:type="dxa"/>
                <w:vAlign w:val="center"/>
              </w:tcPr>
            </w:tcPrChange>
          </w:tcPr>
          <w:p w14:paraId="5155424C" w14:textId="08466676" w:rsidR="00C87CFE" w:rsidRPr="00CD1347" w:rsidRDefault="00C87CFE" w:rsidP="00C87CFE">
            <w:pPr>
              <w:jc w:val="center"/>
              <w:rPr>
                <w:ins w:id="36507" w:author="Στάθης Καπ" w:date="2023-03-03T04:01:00Z"/>
                <w:rFonts w:cstheme="minorHAnsi"/>
                <w:sz w:val="16"/>
                <w:szCs w:val="16"/>
              </w:rPr>
            </w:pPr>
            <w:ins w:id="36508" w:author="Στάθης Καπ" w:date="2023-03-03T06:23:00Z">
              <w:r>
                <w:rPr>
                  <w:rFonts w:ascii="Calibri" w:hAnsi="Calibri" w:cstheme="minorHAnsi"/>
                  <w:color w:val="000000"/>
                  <w:sz w:val="16"/>
                  <w:szCs w:val="16"/>
                </w:rPr>
                <w:t>0</w:t>
              </w:r>
            </w:ins>
          </w:p>
        </w:tc>
        <w:tc>
          <w:tcPr>
            <w:tcW w:w="463" w:type="dxa"/>
            <w:vAlign w:val="center"/>
            <w:tcPrChange w:id="36509" w:author="Στάθης Καπ" w:date="2023-03-03T06:27:00Z">
              <w:tcPr>
                <w:tcW w:w="463" w:type="dxa"/>
                <w:vAlign w:val="bottom"/>
              </w:tcPr>
            </w:tcPrChange>
          </w:tcPr>
          <w:p w14:paraId="4EDD43A9" w14:textId="0A32726C" w:rsidR="00C87CFE" w:rsidRPr="00CD1347" w:rsidRDefault="00C87CFE" w:rsidP="00C87CFE">
            <w:pPr>
              <w:jc w:val="center"/>
              <w:rPr>
                <w:ins w:id="36510" w:author="Στάθης Καπ" w:date="2023-03-03T04:01:00Z"/>
                <w:rFonts w:cstheme="minorHAnsi"/>
                <w:sz w:val="16"/>
                <w:szCs w:val="16"/>
              </w:rPr>
            </w:pPr>
            <w:ins w:id="36511" w:author="Στάθης Καπ" w:date="2023-03-03T06:23:00Z">
              <w:r>
                <w:rPr>
                  <w:rFonts w:ascii="Calibri" w:hAnsi="Calibri" w:cs="Calibri"/>
                  <w:color w:val="000000"/>
                  <w:sz w:val="16"/>
                  <w:szCs w:val="16"/>
                </w:rPr>
                <w:t>1810</w:t>
              </w:r>
            </w:ins>
          </w:p>
        </w:tc>
        <w:tc>
          <w:tcPr>
            <w:tcW w:w="541" w:type="dxa"/>
            <w:vAlign w:val="center"/>
            <w:tcPrChange w:id="36512" w:author="Στάθης Καπ" w:date="2023-03-03T06:27:00Z">
              <w:tcPr>
                <w:tcW w:w="541" w:type="dxa"/>
                <w:vAlign w:val="bottom"/>
              </w:tcPr>
            </w:tcPrChange>
          </w:tcPr>
          <w:p w14:paraId="1979935F" w14:textId="09DB4C1B" w:rsidR="00C87CFE" w:rsidRPr="00CD1347" w:rsidRDefault="00C87CFE" w:rsidP="00C87CFE">
            <w:pPr>
              <w:jc w:val="center"/>
              <w:rPr>
                <w:ins w:id="36513" w:author="Στάθης Καπ" w:date="2023-03-03T04:01:00Z"/>
                <w:rFonts w:cstheme="minorHAnsi"/>
                <w:sz w:val="16"/>
                <w:szCs w:val="16"/>
              </w:rPr>
            </w:pPr>
            <w:ins w:id="36514" w:author="Στάθης Καπ" w:date="2023-03-03T06:23:00Z">
              <w:r>
                <w:rPr>
                  <w:rFonts w:ascii="Calibri" w:hAnsi="Calibri" w:cs="Calibri"/>
                  <w:color w:val="000000"/>
                  <w:sz w:val="16"/>
                  <w:szCs w:val="16"/>
                </w:rPr>
                <w:t>0.139</w:t>
              </w:r>
            </w:ins>
          </w:p>
        </w:tc>
        <w:tc>
          <w:tcPr>
            <w:tcW w:w="589" w:type="dxa"/>
            <w:vAlign w:val="center"/>
            <w:tcPrChange w:id="36515" w:author="Στάθης Καπ" w:date="2023-03-03T06:27:00Z">
              <w:tcPr>
                <w:tcW w:w="589" w:type="dxa"/>
                <w:vAlign w:val="center"/>
              </w:tcPr>
            </w:tcPrChange>
          </w:tcPr>
          <w:p w14:paraId="68176958" w14:textId="3D036254" w:rsidR="00C87CFE" w:rsidRPr="00CD1347" w:rsidRDefault="00C87CFE" w:rsidP="00C87CFE">
            <w:pPr>
              <w:jc w:val="center"/>
              <w:rPr>
                <w:ins w:id="36516" w:author="Στάθης Καπ" w:date="2023-03-03T04:01:00Z"/>
                <w:rFonts w:cstheme="minorHAnsi"/>
                <w:sz w:val="16"/>
                <w:szCs w:val="16"/>
              </w:rPr>
            </w:pPr>
            <w:ins w:id="36517"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3651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519" w:author="Στάθης Καπ" w:date="2023-03-03T04:01:00Z"/>
        </w:trPr>
        <w:tc>
          <w:tcPr>
            <w:tcW w:w="515" w:type="dxa"/>
            <w:tcBorders>
              <w:top w:val="nil"/>
              <w:bottom w:val="nil"/>
              <w:right w:val="single" w:sz="4" w:space="0" w:color="auto"/>
            </w:tcBorders>
            <w:shd w:val="clear" w:color="auto" w:fill="E7E6E6" w:themeFill="background2"/>
            <w:vAlign w:val="bottom"/>
            <w:tcPrChange w:id="36520" w:author="Στάθης Καπ" w:date="2023-03-03T06:27:00Z">
              <w:tcPr>
                <w:tcW w:w="515" w:type="dxa"/>
                <w:vAlign w:val="bottom"/>
              </w:tcPr>
            </w:tcPrChange>
          </w:tcPr>
          <w:p w14:paraId="2C86F9BB" w14:textId="1B7EEB3F" w:rsidR="00C87CFE" w:rsidRPr="00CD1347" w:rsidRDefault="00C87CFE" w:rsidP="00C87CFE">
            <w:pPr>
              <w:jc w:val="center"/>
              <w:rPr>
                <w:ins w:id="36521" w:author="Στάθης Καπ" w:date="2023-03-03T04:01:00Z"/>
                <w:sz w:val="16"/>
                <w:szCs w:val="16"/>
              </w:rPr>
            </w:pPr>
            <w:ins w:id="36522" w:author="Στάθης Καπ" w:date="2023-03-03T04:08:00Z">
              <w:r w:rsidRPr="00CD1347">
                <w:rPr>
                  <w:rFonts w:ascii="Calibri" w:hAnsi="Calibri" w:cs="Calibri"/>
                  <w:color w:val="000000"/>
                  <w:sz w:val="16"/>
                  <w:szCs w:val="16"/>
                  <w:rPrChange w:id="36523"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36524" w:author="Στάθης Καπ" w:date="2023-03-03T06:27:00Z">
              <w:tcPr>
                <w:tcW w:w="560" w:type="dxa"/>
              </w:tcPr>
            </w:tcPrChange>
          </w:tcPr>
          <w:p w14:paraId="51275838" w14:textId="3E2DFFEA" w:rsidR="00C87CFE" w:rsidRPr="00CD1347" w:rsidRDefault="00C87CFE" w:rsidP="00C87CFE">
            <w:pPr>
              <w:jc w:val="center"/>
              <w:rPr>
                <w:ins w:id="36525" w:author="Στάθης Καπ" w:date="2023-03-03T04:01:00Z"/>
                <w:rFonts w:cstheme="minorHAnsi"/>
                <w:sz w:val="16"/>
                <w:szCs w:val="16"/>
              </w:rPr>
            </w:pPr>
            <w:ins w:id="36526" w:author="Στάθης Καπ" w:date="2023-03-03T06:23:00Z">
              <w:r>
                <w:rPr>
                  <w:rFonts w:ascii="Calibri" w:hAnsi="Calibri" w:cs="Calibri"/>
                  <w:color w:val="000000"/>
                  <w:sz w:val="16"/>
                  <w:szCs w:val="16"/>
                </w:rPr>
                <w:t>611</w:t>
              </w:r>
            </w:ins>
          </w:p>
        </w:tc>
        <w:tc>
          <w:tcPr>
            <w:tcW w:w="855" w:type="dxa"/>
            <w:vAlign w:val="center"/>
            <w:tcPrChange w:id="36527" w:author="Στάθης Καπ" w:date="2023-03-03T06:27:00Z">
              <w:tcPr>
                <w:tcW w:w="855" w:type="dxa"/>
              </w:tcPr>
            </w:tcPrChange>
          </w:tcPr>
          <w:p w14:paraId="6D703BA6" w14:textId="1E7B48FC" w:rsidR="00C87CFE" w:rsidRPr="00CD1347" w:rsidRDefault="00C87CFE" w:rsidP="00C87CFE">
            <w:pPr>
              <w:jc w:val="center"/>
              <w:rPr>
                <w:ins w:id="36528" w:author="Στάθης Καπ" w:date="2023-03-03T04:01:00Z"/>
                <w:rFonts w:cstheme="minorHAnsi"/>
                <w:sz w:val="16"/>
                <w:szCs w:val="16"/>
              </w:rPr>
            </w:pPr>
            <w:ins w:id="36529" w:author="Στάθης Καπ" w:date="2023-03-03T06:23:00Z">
              <w:r>
                <w:rPr>
                  <w:rFonts w:ascii="Calibri" w:hAnsi="Calibri" w:cs="Calibri"/>
                  <w:color w:val="000000"/>
                  <w:sz w:val="16"/>
                  <w:szCs w:val="16"/>
                </w:rPr>
                <w:t>601</w:t>
              </w:r>
            </w:ins>
          </w:p>
        </w:tc>
        <w:tc>
          <w:tcPr>
            <w:tcW w:w="544" w:type="dxa"/>
            <w:vAlign w:val="center"/>
            <w:tcPrChange w:id="36530" w:author="Στάθης Καπ" w:date="2023-03-03T06:27:00Z">
              <w:tcPr>
                <w:tcW w:w="544" w:type="dxa"/>
                <w:vAlign w:val="bottom"/>
              </w:tcPr>
            </w:tcPrChange>
          </w:tcPr>
          <w:p w14:paraId="05AD514F" w14:textId="25DDD0E5" w:rsidR="00C87CFE" w:rsidRPr="00CD1347" w:rsidRDefault="00C87CFE" w:rsidP="00C87CFE">
            <w:pPr>
              <w:jc w:val="center"/>
              <w:rPr>
                <w:ins w:id="36531" w:author="Στάθης Καπ" w:date="2023-03-03T04:01:00Z"/>
                <w:rFonts w:cstheme="minorHAnsi"/>
                <w:sz w:val="16"/>
                <w:szCs w:val="16"/>
              </w:rPr>
            </w:pPr>
            <w:ins w:id="36532" w:author="Στάθης Καπ" w:date="2023-03-03T06:23:00Z">
              <w:r>
                <w:rPr>
                  <w:rFonts w:ascii="Calibri" w:hAnsi="Calibri" w:cs="Calibri"/>
                  <w:color w:val="000000"/>
                  <w:sz w:val="16"/>
                  <w:szCs w:val="16"/>
                </w:rPr>
                <w:t>510</w:t>
              </w:r>
            </w:ins>
          </w:p>
        </w:tc>
        <w:tc>
          <w:tcPr>
            <w:tcW w:w="621" w:type="dxa"/>
            <w:vAlign w:val="center"/>
            <w:tcPrChange w:id="36533" w:author="Στάθης Καπ" w:date="2023-03-03T06:27:00Z">
              <w:tcPr>
                <w:tcW w:w="621" w:type="dxa"/>
                <w:vAlign w:val="bottom"/>
              </w:tcPr>
            </w:tcPrChange>
          </w:tcPr>
          <w:p w14:paraId="6514FCDE" w14:textId="27AD0634" w:rsidR="00C87CFE" w:rsidRPr="00CD1347" w:rsidRDefault="00C87CFE" w:rsidP="00C87CFE">
            <w:pPr>
              <w:jc w:val="center"/>
              <w:rPr>
                <w:ins w:id="36534" w:author="Στάθης Καπ" w:date="2023-03-03T04:01:00Z"/>
                <w:rFonts w:cstheme="minorHAnsi"/>
                <w:sz w:val="16"/>
                <w:szCs w:val="16"/>
              </w:rPr>
            </w:pPr>
            <w:ins w:id="36535" w:author="Στάθης Καπ" w:date="2023-03-03T06:23:00Z">
              <w:r>
                <w:rPr>
                  <w:rFonts w:ascii="Calibri" w:hAnsi="Calibri" w:cs="Calibri"/>
                  <w:color w:val="000000"/>
                  <w:sz w:val="16"/>
                  <w:szCs w:val="16"/>
                </w:rPr>
                <w:t>0.398</w:t>
              </w:r>
            </w:ins>
          </w:p>
        </w:tc>
        <w:tc>
          <w:tcPr>
            <w:tcW w:w="669" w:type="dxa"/>
            <w:vAlign w:val="center"/>
            <w:tcPrChange w:id="36536" w:author="Στάθης Καπ" w:date="2023-03-03T06:27:00Z">
              <w:tcPr>
                <w:tcW w:w="669" w:type="dxa"/>
                <w:vAlign w:val="center"/>
              </w:tcPr>
            </w:tcPrChange>
          </w:tcPr>
          <w:p w14:paraId="7135C130" w14:textId="33D3BDE7" w:rsidR="00C87CFE" w:rsidRPr="00CD1347" w:rsidRDefault="00C87CFE" w:rsidP="00C87CFE">
            <w:pPr>
              <w:jc w:val="center"/>
              <w:rPr>
                <w:ins w:id="36537" w:author="Στάθης Καπ" w:date="2023-03-03T04:01:00Z"/>
                <w:rFonts w:cstheme="minorHAnsi"/>
                <w:sz w:val="16"/>
                <w:szCs w:val="16"/>
              </w:rPr>
            </w:pPr>
            <w:ins w:id="36538" w:author="Στάθης Καπ" w:date="2023-03-03T06:23:00Z">
              <w:r>
                <w:rPr>
                  <w:rFonts w:ascii="Calibri" w:hAnsi="Calibri" w:cstheme="minorHAnsi"/>
                  <w:color w:val="000000"/>
                  <w:sz w:val="16"/>
                  <w:szCs w:val="16"/>
                </w:rPr>
                <w:t>16.53</w:t>
              </w:r>
            </w:ins>
          </w:p>
        </w:tc>
        <w:tc>
          <w:tcPr>
            <w:tcW w:w="543" w:type="dxa"/>
            <w:vAlign w:val="center"/>
            <w:tcPrChange w:id="36539" w:author="Στάθης Καπ" w:date="2023-03-03T06:27:00Z">
              <w:tcPr>
                <w:tcW w:w="543" w:type="dxa"/>
                <w:vAlign w:val="bottom"/>
              </w:tcPr>
            </w:tcPrChange>
          </w:tcPr>
          <w:p w14:paraId="364147E6" w14:textId="09C71319" w:rsidR="00C87CFE" w:rsidRPr="00CD1347" w:rsidRDefault="00C87CFE" w:rsidP="00C87CFE">
            <w:pPr>
              <w:jc w:val="center"/>
              <w:rPr>
                <w:ins w:id="36540" w:author="Στάθης Καπ" w:date="2023-03-03T04:01:00Z"/>
                <w:rFonts w:cstheme="minorHAnsi"/>
                <w:sz w:val="16"/>
                <w:szCs w:val="16"/>
              </w:rPr>
            </w:pPr>
            <w:ins w:id="36541" w:author="Στάθης Καπ" w:date="2023-03-03T06:23:00Z">
              <w:r>
                <w:rPr>
                  <w:rFonts w:ascii="Calibri" w:hAnsi="Calibri" w:cs="Calibri"/>
                  <w:color w:val="000000"/>
                  <w:sz w:val="16"/>
                  <w:szCs w:val="16"/>
                </w:rPr>
                <w:t>385</w:t>
              </w:r>
            </w:ins>
          </w:p>
        </w:tc>
        <w:tc>
          <w:tcPr>
            <w:tcW w:w="621" w:type="dxa"/>
            <w:vAlign w:val="center"/>
            <w:tcPrChange w:id="36542" w:author="Στάθης Καπ" w:date="2023-03-03T06:27:00Z">
              <w:tcPr>
                <w:tcW w:w="621" w:type="dxa"/>
                <w:vAlign w:val="bottom"/>
              </w:tcPr>
            </w:tcPrChange>
          </w:tcPr>
          <w:p w14:paraId="017006F8" w14:textId="3442B5C9" w:rsidR="00C87CFE" w:rsidRPr="00CD1347" w:rsidRDefault="00C87CFE" w:rsidP="00C87CFE">
            <w:pPr>
              <w:jc w:val="center"/>
              <w:rPr>
                <w:ins w:id="36543" w:author="Στάθης Καπ" w:date="2023-03-03T04:01:00Z"/>
                <w:rFonts w:cstheme="minorHAnsi"/>
                <w:sz w:val="16"/>
                <w:szCs w:val="16"/>
              </w:rPr>
            </w:pPr>
            <w:ins w:id="36544" w:author="Στάθης Καπ" w:date="2023-03-03T06:23:00Z">
              <w:r>
                <w:rPr>
                  <w:rFonts w:ascii="Calibri" w:hAnsi="Calibri" w:cs="Calibri"/>
                  <w:color w:val="000000"/>
                  <w:sz w:val="16"/>
                  <w:szCs w:val="16"/>
                </w:rPr>
                <w:t>0.319</w:t>
              </w:r>
            </w:ins>
          </w:p>
        </w:tc>
        <w:tc>
          <w:tcPr>
            <w:tcW w:w="669" w:type="dxa"/>
            <w:vAlign w:val="center"/>
            <w:tcPrChange w:id="36545" w:author="Στάθης Καπ" w:date="2023-03-03T06:27:00Z">
              <w:tcPr>
                <w:tcW w:w="669" w:type="dxa"/>
                <w:vAlign w:val="center"/>
              </w:tcPr>
            </w:tcPrChange>
          </w:tcPr>
          <w:p w14:paraId="41C8055A" w14:textId="7E44B822" w:rsidR="00C87CFE" w:rsidRPr="00CD1347" w:rsidRDefault="00C87CFE" w:rsidP="00C87CFE">
            <w:pPr>
              <w:jc w:val="center"/>
              <w:rPr>
                <w:ins w:id="36546" w:author="Στάθης Καπ" w:date="2023-03-03T04:01:00Z"/>
                <w:rFonts w:cstheme="minorHAnsi"/>
                <w:sz w:val="16"/>
                <w:szCs w:val="16"/>
              </w:rPr>
            </w:pPr>
            <w:ins w:id="36547" w:author="Στάθης Καπ" w:date="2023-03-03T06:23:00Z">
              <w:r>
                <w:rPr>
                  <w:rFonts w:ascii="Calibri" w:hAnsi="Calibri" w:cstheme="minorHAnsi"/>
                  <w:color w:val="000000"/>
                  <w:sz w:val="16"/>
                  <w:szCs w:val="16"/>
                </w:rPr>
                <w:t>24.51</w:t>
              </w:r>
            </w:ins>
          </w:p>
        </w:tc>
        <w:tc>
          <w:tcPr>
            <w:tcW w:w="508" w:type="dxa"/>
            <w:vAlign w:val="center"/>
            <w:tcPrChange w:id="36548" w:author="Στάθης Καπ" w:date="2023-03-03T06:27:00Z">
              <w:tcPr>
                <w:tcW w:w="508" w:type="dxa"/>
                <w:vAlign w:val="bottom"/>
              </w:tcPr>
            </w:tcPrChange>
          </w:tcPr>
          <w:p w14:paraId="31821C73" w14:textId="45D26333" w:rsidR="00C87CFE" w:rsidRPr="00CD1347" w:rsidRDefault="00C87CFE" w:rsidP="00C87CFE">
            <w:pPr>
              <w:jc w:val="center"/>
              <w:rPr>
                <w:ins w:id="36549" w:author="Στάθης Καπ" w:date="2023-03-03T04:01:00Z"/>
                <w:rFonts w:cstheme="minorHAnsi"/>
                <w:sz w:val="16"/>
                <w:szCs w:val="16"/>
              </w:rPr>
            </w:pPr>
            <w:ins w:id="36550" w:author="Στάθης Καπ" w:date="2023-03-03T06:23:00Z">
              <w:r>
                <w:rPr>
                  <w:rFonts w:ascii="Calibri" w:hAnsi="Calibri" w:cs="Calibri"/>
                  <w:color w:val="000000"/>
                  <w:sz w:val="16"/>
                  <w:szCs w:val="16"/>
                </w:rPr>
                <w:t>446</w:t>
              </w:r>
            </w:ins>
          </w:p>
        </w:tc>
        <w:tc>
          <w:tcPr>
            <w:tcW w:w="541" w:type="dxa"/>
            <w:vAlign w:val="center"/>
            <w:tcPrChange w:id="36551" w:author="Στάθης Καπ" w:date="2023-03-03T06:27:00Z">
              <w:tcPr>
                <w:tcW w:w="541" w:type="dxa"/>
                <w:vAlign w:val="bottom"/>
              </w:tcPr>
            </w:tcPrChange>
          </w:tcPr>
          <w:p w14:paraId="678A230B" w14:textId="7C8A9FB5" w:rsidR="00C87CFE" w:rsidRPr="00CD1347" w:rsidRDefault="00C87CFE" w:rsidP="00C87CFE">
            <w:pPr>
              <w:jc w:val="center"/>
              <w:rPr>
                <w:ins w:id="36552" w:author="Στάθης Καπ" w:date="2023-03-03T04:01:00Z"/>
                <w:rFonts w:cstheme="minorHAnsi"/>
                <w:sz w:val="16"/>
                <w:szCs w:val="16"/>
              </w:rPr>
            </w:pPr>
            <w:ins w:id="36553" w:author="Στάθης Καπ" w:date="2023-03-03T06:23:00Z">
              <w:r>
                <w:rPr>
                  <w:rFonts w:ascii="Calibri" w:hAnsi="Calibri" w:cs="Calibri"/>
                  <w:color w:val="000000"/>
                  <w:sz w:val="16"/>
                  <w:szCs w:val="16"/>
                </w:rPr>
                <w:t>0.282</w:t>
              </w:r>
            </w:ins>
          </w:p>
        </w:tc>
        <w:tc>
          <w:tcPr>
            <w:tcW w:w="589" w:type="dxa"/>
            <w:vAlign w:val="center"/>
            <w:tcPrChange w:id="36554" w:author="Στάθης Καπ" w:date="2023-03-03T06:27:00Z">
              <w:tcPr>
                <w:tcW w:w="589" w:type="dxa"/>
                <w:vAlign w:val="center"/>
              </w:tcPr>
            </w:tcPrChange>
          </w:tcPr>
          <w:p w14:paraId="396F50D6" w14:textId="6D1DE307" w:rsidR="00C87CFE" w:rsidRPr="00CD1347" w:rsidRDefault="00C87CFE" w:rsidP="00C87CFE">
            <w:pPr>
              <w:jc w:val="center"/>
              <w:rPr>
                <w:ins w:id="36555" w:author="Στάθης Καπ" w:date="2023-03-03T04:01:00Z"/>
                <w:rFonts w:cstheme="minorHAnsi"/>
                <w:sz w:val="16"/>
                <w:szCs w:val="16"/>
              </w:rPr>
            </w:pPr>
            <w:ins w:id="36556" w:author="Στάθης Καπ" w:date="2023-03-03T06:23:00Z">
              <w:r>
                <w:rPr>
                  <w:rFonts w:ascii="Calibri" w:hAnsi="Calibri" w:cstheme="minorHAnsi"/>
                  <w:color w:val="000000"/>
                  <w:sz w:val="16"/>
                  <w:szCs w:val="16"/>
                </w:rPr>
                <w:t>12.55</w:t>
              </w:r>
            </w:ins>
          </w:p>
        </w:tc>
        <w:tc>
          <w:tcPr>
            <w:tcW w:w="463" w:type="dxa"/>
            <w:vAlign w:val="center"/>
            <w:tcPrChange w:id="36557" w:author="Στάθης Καπ" w:date="2023-03-03T06:27:00Z">
              <w:tcPr>
                <w:tcW w:w="463" w:type="dxa"/>
                <w:vAlign w:val="bottom"/>
              </w:tcPr>
            </w:tcPrChange>
          </w:tcPr>
          <w:p w14:paraId="7E7CF489" w14:textId="1EEC0A34" w:rsidR="00C87CFE" w:rsidRPr="00CD1347" w:rsidRDefault="00C87CFE" w:rsidP="00C87CFE">
            <w:pPr>
              <w:jc w:val="center"/>
              <w:rPr>
                <w:ins w:id="36558" w:author="Στάθης Καπ" w:date="2023-03-03T04:01:00Z"/>
                <w:rFonts w:cstheme="minorHAnsi"/>
                <w:sz w:val="16"/>
                <w:szCs w:val="16"/>
              </w:rPr>
            </w:pPr>
            <w:ins w:id="36559" w:author="Στάθης Καπ" w:date="2023-03-03T06:23:00Z">
              <w:r>
                <w:rPr>
                  <w:rFonts w:ascii="Calibri" w:hAnsi="Calibri" w:cs="Calibri"/>
                  <w:color w:val="000000"/>
                  <w:sz w:val="16"/>
                  <w:szCs w:val="16"/>
                </w:rPr>
                <w:t>332</w:t>
              </w:r>
            </w:ins>
          </w:p>
        </w:tc>
        <w:tc>
          <w:tcPr>
            <w:tcW w:w="541" w:type="dxa"/>
            <w:vAlign w:val="center"/>
            <w:tcPrChange w:id="36560" w:author="Στάθης Καπ" w:date="2023-03-03T06:27:00Z">
              <w:tcPr>
                <w:tcW w:w="541" w:type="dxa"/>
                <w:vAlign w:val="bottom"/>
              </w:tcPr>
            </w:tcPrChange>
          </w:tcPr>
          <w:p w14:paraId="1ABE20F6" w14:textId="02126CFB" w:rsidR="00C87CFE" w:rsidRPr="00CD1347" w:rsidRDefault="00C87CFE" w:rsidP="00C87CFE">
            <w:pPr>
              <w:jc w:val="center"/>
              <w:rPr>
                <w:ins w:id="36561" w:author="Στάθης Καπ" w:date="2023-03-03T04:01:00Z"/>
                <w:rFonts w:cstheme="minorHAnsi"/>
                <w:sz w:val="16"/>
                <w:szCs w:val="16"/>
              </w:rPr>
            </w:pPr>
            <w:ins w:id="36562" w:author="Στάθης Καπ" w:date="2023-03-03T06:23:00Z">
              <w:r>
                <w:rPr>
                  <w:rFonts w:ascii="Calibri" w:hAnsi="Calibri" w:cs="Calibri"/>
                  <w:color w:val="000000"/>
                  <w:sz w:val="16"/>
                  <w:szCs w:val="16"/>
                </w:rPr>
                <w:t>0.269</w:t>
              </w:r>
            </w:ins>
          </w:p>
        </w:tc>
        <w:tc>
          <w:tcPr>
            <w:tcW w:w="589" w:type="dxa"/>
            <w:vAlign w:val="center"/>
            <w:tcPrChange w:id="36563" w:author="Στάθης Καπ" w:date="2023-03-03T06:27:00Z">
              <w:tcPr>
                <w:tcW w:w="589" w:type="dxa"/>
                <w:vAlign w:val="center"/>
              </w:tcPr>
            </w:tcPrChange>
          </w:tcPr>
          <w:p w14:paraId="0B033425" w14:textId="17EB90EF" w:rsidR="00C87CFE" w:rsidRPr="00CD1347" w:rsidRDefault="00C87CFE" w:rsidP="00C87CFE">
            <w:pPr>
              <w:jc w:val="center"/>
              <w:rPr>
                <w:ins w:id="36564" w:author="Στάθης Καπ" w:date="2023-03-03T04:01:00Z"/>
                <w:rFonts w:cstheme="minorHAnsi"/>
                <w:sz w:val="16"/>
                <w:szCs w:val="16"/>
              </w:rPr>
            </w:pPr>
            <w:ins w:id="36565"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3656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567" w:author="Στάθης Καπ" w:date="2023-03-03T04:01:00Z"/>
        </w:trPr>
        <w:tc>
          <w:tcPr>
            <w:tcW w:w="515" w:type="dxa"/>
            <w:tcBorders>
              <w:top w:val="nil"/>
              <w:bottom w:val="nil"/>
              <w:right w:val="single" w:sz="4" w:space="0" w:color="auto"/>
            </w:tcBorders>
            <w:shd w:val="clear" w:color="auto" w:fill="E7E6E6" w:themeFill="background2"/>
            <w:vAlign w:val="bottom"/>
            <w:tcPrChange w:id="36568" w:author="Στάθης Καπ" w:date="2023-03-03T06:27:00Z">
              <w:tcPr>
                <w:tcW w:w="515" w:type="dxa"/>
                <w:vAlign w:val="bottom"/>
              </w:tcPr>
            </w:tcPrChange>
          </w:tcPr>
          <w:p w14:paraId="73A791A7" w14:textId="702BA81F" w:rsidR="00C87CFE" w:rsidRPr="00CD1347" w:rsidRDefault="00C87CFE" w:rsidP="00C87CFE">
            <w:pPr>
              <w:jc w:val="center"/>
              <w:rPr>
                <w:ins w:id="36569" w:author="Στάθης Καπ" w:date="2023-03-03T04:01:00Z"/>
                <w:sz w:val="16"/>
                <w:szCs w:val="16"/>
              </w:rPr>
            </w:pPr>
            <w:ins w:id="36570" w:author="Στάθης Καπ" w:date="2023-03-03T04:08:00Z">
              <w:r w:rsidRPr="00CD1347">
                <w:rPr>
                  <w:rFonts w:ascii="Calibri" w:hAnsi="Calibri" w:cs="Calibri"/>
                  <w:color w:val="000000"/>
                  <w:sz w:val="16"/>
                  <w:szCs w:val="16"/>
                  <w:rPrChange w:id="36571"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36572" w:author="Στάθης Καπ" w:date="2023-03-03T06:27:00Z">
              <w:tcPr>
                <w:tcW w:w="560" w:type="dxa"/>
              </w:tcPr>
            </w:tcPrChange>
          </w:tcPr>
          <w:p w14:paraId="7E8BB8BD" w14:textId="51636D56" w:rsidR="00C87CFE" w:rsidRPr="00CD1347" w:rsidRDefault="00C87CFE" w:rsidP="00C87CFE">
            <w:pPr>
              <w:jc w:val="center"/>
              <w:rPr>
                <w:ins w:id="36573" w:author="Στάθης Καπ" w:date="2023-03-03T04:01:00Z"/>
                <w:rFonts w:cstheme="minorHAnsi"/>
                <w:sz w:val="16"/>
                <w:szCs w:val="16"/>
              </w:rPr>
            </w:pPr>
            <w:ins w:id="36574" w:author="Στάθης Καπ" w:date="2023-03-03T06:23:00Z">
              <w:r>
                <w:rPr>
                  <w:rFonts w:ascii="Calibri" w:hAnsi="Calibri" w:cs="Calibri"/>
                  <w:color w:val="000000"/>
                  <w:sz w:val="16"/>
                  <w:szCs w:val="16"/>
                </w:rPr>
                <w:t>843</w:t>
              </w:r>
            </w:ins>
          </w:p>
        </w:tc>
        <w:tc>
          <w:tcPr>
            <w:tcW w:w="855" w:type="dxa"/>
            <w:vAlign w:val="center"/>
            <w:tcPrChange w:id="36575" w:author="Στάθης Καπ" w:date="2023-03-03T06:27:00Z">
              <w:tcPr>
                <w:tcW w:w="855" w:type="dxa"/>
              </w:tcPr>
            </w:tcPrChange>
          </w:tcPr>
          <w:p w14:paraId="513B1B47" w14:textId="671B1422" w:rsidR="00C87CFE" w:rsidRPr="00CD1347" w:rsidRDefault="00C87CFE" w:rsidP="00C87CFE">
            <w:pPr>
              <w:jc w:val="center"/>
              <w:rPr>
                <w:ins w:id="36576" w:author="Στάθης Καπ" w:date="2023-03-03T04:01:00Z"/>
                <w:rFonts w:cstheme="minorHAnsi"/>
                <w:sz w:val="16"/>
                <w:szCs w:val="16"/>
              </w:rPr>
            </w:pPr>
            <w:ins w:id="36577" w:author="Στάθης Καπ" w:date="2023-03-03T06:23:00Z">
              <w:r>
                <w:rPr>
                  <w:rFonts w:ascii="Calibri" w:hAnsi="Calibri" w:cs="Calibri"/>
                  <w:color w:val="000000"/>
                  <w:sz w:val="16"/>
                  <w:szCs w:val="16"/>
                </w:rPr>
                <w:t>807</w:t>
              </w:r>
            </w:ins>
          </w:p>
        </w:tc>
        <w:tc>
          <w:tcPr>
            <w:tcW w:w="544" w:type="dxa"/>
            <w:vAlign w:val="center"/>
            <w:tcPrChange w:id="36578" w:author="Στάθης Καπ" w:date="2023-03-03T06:27:00Z">
              <w:tcPr>
                <w:tcW w:w="544" w:type="dxa"/>
                <w:vAlign w:val="bottom"/>
              </w:tcPr>
            </w:tcPrChange>
          </w:tcPr>
          <w:p w14:paraId="63924CEE" w14:textId="7E6E03B4" w:rsidR="00C87CFE" w:rsidRPr="00CD1347" w:rsidRDefault="00C87CFE" w:rsidP="00C87CFE">
            <w:pPr>
              <w:jc w:val="center"/>
              <w:rPr>
                <w:ins w:id="36579" w:author="Στάθης Καπ" w:date="2023-03-03T04:01:00Z"/>
                <w:rFonts w:cstheme="minorHAnsi"/>
                <w:sz w:val="16"/>
                <w:szCs w:val="16"/>
              </w:rPr>
            </w:pPr>
            <w:ins w:id="36580" w:author="Στάθης Καπ" w:date="2023-03-03T06:23:00Z">
              <w:r>
                <w:rPr>
                  <w:rFonts w:ascii="Calibri" w:hAnsi="Calibri" w:cs="Calibri"/>
                  <w:color w:val="000000"/>
                  <w:sz w:val="16"/>
                  <w:szCs w:val="16"/>
                </w:rPr>
                <w:t>721</w:t>
              </w:r>
            </w:ins>
          </w:p>
        </w:tc>
        <w:tc>
          <w:tcPr>
            <w:tcW w:w="621" w:type="dxa"/>
            <w:vAlign w:val="center"/>
            <w:tcPrChange w:id="36581" w:author="Στάθης Καπ" w:date="2023-03-03T06:27:00Z">
              <w:tcPr>
                <w:tcW w:w="621" w:type="dxa"/>
                <w:vAlign w:val="bottom"/>
              </w:tcPr>
            </w:tcPrChange>
          </w:tcPr>
          <w:p w14:paraId="7E9E3401" w14:textId="1F7BBCE2" w:rsidR="00C87CFE" w:rsidRPr="00CD1347" w:rsidRDefault="00C87CFE" w:rsidP="00C87CFE">
            <w:pPr>
              <w:jc w:val="center"/>
              <w:rPr>
                <w:ins w:id="36582" w:author="Στάθης Καπ" w:date="2023-03-03T04:01:00Z"/>
                <w:rFonts w:cstheme="minorHAnsi"/>
                <w:sz w:val="16"/>
                <w:szCs w:val="16"/>
              </w:rPr>
            </w:pPr>
            <w:ins w:id="36583" w:author="Στάθης Καπ" w:date="2023-03-03T06:23:00Z">
              <w:r>
                <w:rPr>
                  <w:rFonts w:ascii="Calibri" w:hAnsi="Calibri" w:cs="Calibri"/>
                  <w:color w:val="000000"/>
                  <w:sz w:val="16"/>
                  <w:szCs w:val="16"/>
                </w:rPr>
                <w:t>0.549</w:t>
              </w:r>
            </w:ins>
          </w:p>
        </w:tc>
        <w:tc>
          <w:tcPr>
            <w:tcW w:w="669" w:type="dxa"/>
            <w:vAlign w:val="center"/>
            <w:tcPrChange w:id="36584" w:author="Στάθης Καπ" w:date="2023-03-03T06:27:00Z">
              <w:tcPr>
                <w:tcW w:w="669" w:type="dxa"/>
                <w:vAlign w:val="center"/>
              </w:tcPr>
            </w:tcPrChange>
          </w:tcPr>
          <w:p w14:paraId="163DF9A2" w14:textId="6909F8ED" w:rsidR="00C87CFE" w:rsidRPr="00CD1347" w:rsidRDefault="00C87CFE" w:rsidP="00C87CFE">
            <w:pPr>
              <w:jc w:val="center"/>
              <w:rPr>
                <w:ins w:id="36585" w:author="Στάθης Καπ" w:date="2023-03-03T04:01:00Z"/>
                <w:rFonts w:cstheme="minorHAnsi"/>
                <w:sz w:val="16"/>
                <w:szCs w:val="16"/>
              </w:rPr>
            </w:pPr>
            <w:ins w:id="36586" w:author="Στάθης Καπ" w:date="2023-03-03T06:23:00Z">
              <w:r>
                <w:rPr>
                  <w:rFonts w:ascii="Calibri" w:hAnsi="Calibri" w:cstheme="minorHAnsi"/>
                  <w:color w:val="000000"/>
                  <w:sz w:val="16"/>
                  <w:szCs w:val="16"/>
                </w:rPr>
                <w:t>14.47</w:t>
              </w:r>
            </w:ins>
          </w:p>
        </w:tc>
        <w:tc>
          <w:tcPr>
            <w:tcW w:w="543" w:type="dxa"/>
            <w:vAlign w:val="center"/>
            <w:tcPrChange w:id="36587" w:author="Στάθης Καπ" w:date="2023-03-03T06:27:00Z">
              <w:tcPr>
                <w:tcW w:w="543" w:type="dxa"/>
                <w:vAlign w:val="bottom"/>
              </w:tcPr>
            </w:tcPrChange>
          </w:tcPr>
          <w:p w14:paraId="629E8BA6" w14:textId="06FAC42C" w:rsidR="00C87CFE" w:rsidRPr="00CD1347" w:rsidRDefault="00C87CFE" w:rsidP="00C87CFE">
            <w:pPr>
              <w:jc w:val="center"/>
              <w:rPr>
                <w:ins w:id="36588" w:author="Στάθης Καπ" w:date="2023-03-03T04:01:00Z"/>
                <w:rFonts w:cstheme="minorHAnsi"/>
                <w:sz w:val="16"/>
                <w:szCs w:val="16"/>
              </w:rPr>
            </w:pPr>
            <w:ins w:id="36589" w:author="Στάθης Καπ" w:date="2023-03-03T06:23:00Z">
              <w:r>
                <w:rPr>
                  <w:rFonts w:ascii="Calibri" w:hAnsi="Calibri" w:cs="Calibri"/>
                  <w:color w:val="000000"/>
                  <w:sz w:val="16"/>
                  <w:szCs w:val="16"/>
                </w:rPr>
                <w:t>627</w:t>
              </w:r>
            </w:ins>
          </w:p>
        </w:tc>
        <w:tc>
          <w:tcPr>
            <w:tcW w:w="621" w:type="dxa"/>
            <w:vAlign w:val="center"/>
            <w:tcPrChange w:id="36590" w:author="Στάθης Καπ" w:date="2023-03-03T06:27:00Z">
              <w:tcPr>
                <w:tcW w:w="621" w:type="dxa"/>
                <w:vAlign w:val="bottom"/>
              </w:tcPr>
            </w:tcPrChange>
          </w:tcPr>
          <w:p w14:paraId="77604A4D" w14:textId="295BD236" w:rsidR="00C87CFE" w:rsidRPr="00CD1347" w:rsidRDefault="00C87CFE" w:rsidP="00C87CFE">
            <w:pPr>
              <w:jc w:val="center"/>
              <w:rPr>
                <w:ins w:id="36591" w:author="Στάθης Καπ" w:date="2023-03-03T04:01:00Z"/>
                <w:rFonts w:cstheme="minorHAnsi"/>
                <w:sz w:val="16"/>
                <w:szCs w:val="16"/>
              </w:rPr>
            </w:pPr>
            <w:ins w:id="36592" w:author="Στάθης Καπ" w:date="2023-03-03T06:23:00Z">
              <w:r>
                <w:rPr>
                  <w:rFonts w:ascii="Calibri" w:hAnsi="Calibri" w:cs="Calibri"/>
                  <w:color w:val="000000"/>
                  <w:sz w:val="16"/>
                  <w:szCs w:val="16"/>
                </w:rPr>
                <w:t>0.337</w:t>
              </w:r>
            </w:ins>
          </w:p>
        </w:tc>
        <w:tc>
          <w:tcPr>
            <w:tcW w:w="669" w:type="dxa"/>
            <w:vAlign w:val="center"/>
            <w:tcPrChange w:id="36593" w:author="Στάθης Καπ" w:date="2023-03-03T06:27:00Z">
              <w:tcPr>
                <w:tcW w:w="669" w:type="dxa"/>
                <w:vAlign w:val="center"/>
              </w:tcPr>
            </w:tcPrChange>
          </w:tcPr>
          <w:p w14:paraId="440F547F" w14:textId="429C2BDF" w:rsidR="00C87CFE" w:rsidRPr="00CD1347" w:rsidRDefault="00C87CFE" w:rsidP="00C87CFE">
            <w:pPr>
              <w:jc w:val="center"/>
              <w:rPr>
                <w:ins w:id="36594" w:author="Στάθης Καπ" w:date="2023-03-03T04:01:00Z"/>
                <w:rFonts w:cstheme="minorHAnsi"/>
                <w:sz w:val="16"/>
                <w:szCs w:val="16"/>
              </w:rPr>
            </w:pPr>
            <w:ins w:id="36595" w:author="Στάθης Καπ" w:date="2023-03-03T06:23:00Z">
              <w:r>
                <w:rPr>
                  <w:rFonts w:ascii="Calibri" w:hAnsi="Calibri" w:cstheme="minorHAnsi"/>
                  <w:color w:val="000000"/>
                  <w:sz w:val="16"/>
                  <w:szCs w:val="16"/>
                </w:rPr>
                <w:t>13.04</w:t>
              </w:r>
            </w:ins>
          </w:p>
        </w:tc>
        <w:tc>
          <w:tcPr>
            <w:tcW w:w="508" w:type="dxa"/>
            <w:vAlign w:val="center"/>
            <w:tcPrChange w:id="36596" w:author="Στάθης Καπ" w:date="2023-03-03T06:27:00Z">
              <w:tcPr>
                <w:tcW w:w="508" w:type="dxa"/>
                <w:vAlign w:val="bottom"/>
              </w:tcPr>
            </w:tcPrChange>
          </w:tcPr>
          <w:p w14:paraId="1B2974F7" w14:textId="0679937C" w:rsidR="00C87CFE" w:rsidRPr="00CD1347" w:rsidRDefault="00C87CFE" w:rsidP="00C87CFE">
            <w:pPr>
              <w:jc w:val="center"/>
              <w:rPr>
                <w:ins w:id="36597" w:author="Στάθης Καπ" w:date="2023-03-03T04:01:00Z"/>
                <w:rFonts w:cstheme="minorHAnsi"/>
                <w:sz w:val="16"/>
                <w:szCs w:val="16"/>
              </w:rPr>
            </w:pPr>
            <w:ins w:id="36598" w:author="Στάθης Καπ" w:date="2023-03-03T06:23:00Z">
              <w:r>
                <w:rPr>
                  <w:rFonts w:ascii="Calibri" w:hAnsi="Calibri" w:cs="Calibri"/>
                  <w:color w:val="000000"/>
                  <w:sz w:val="16"/>
                  <w:szCs w:val="16"/>
                </w:rPr>
                <w:t>591</w:t>
              </w:r>
            </w:ins>
          </w:p>
        </w:tc>
        <w:tc>
          <w:tcPr>
            <w:tcW w:w="541" w:type="dxa"/>
            <w:vAlign w:val="center"/>
            <w:tcPrChange w:id="36599" w:author="Στάθης Καπ" w:date="2023-03-03T06:27:00Z">
              <w:tcPr>
                <w:tcW w:w="541" w:type="dxa"/>
                <w:vAlign w:val="bottom"/>
              </w:tcPr>
            </w:tcPrChange>
          </w:tcPr>
          <w:p w14:paraId="2078DFA1" w14:textId="1C40CF57" w:rsidR="00C87CFE" w:rsidRPr="00CD1347" w:rsidRDefault="00C87CFE" w:rsidP="00C87CFE">
            <w:pPr>
              <w:jc w:val="center"/>
              <w:rPr>
                <w:ins w:id="36600" w:author="Στάθης Καπ" w:date="2023-03-03T04:01:00Z"/>
                <w:rFonts w:cstheme="minorHAnsi"/>
                <w:sz w:val="16"/>
                <w:szCs w:val="16"/>
              </w:rPr>
            </w:pPr>
            <w:ins w:id="36601" w:author="Στάθης Καπ" w:date="2023-03-03T06:23:00Z">
              <w:r>
                <w:rPr>
                  <w:rFonts w:ascii="Calibri" w:hAnsi="Calibri" w:cs="Calibri"/>
                  <w:color w:val="000000"/>
                  <w:sz w:val="16"/>
                  <w:szCs w:val="16"/>
                </w:rPr>
                <w:t>0.323</w:t>
              </w:r>
            </w:ins>
          </w:p>
        </w:tc>
        <w:tc>
          <w:tcPr>
            <w:tcW w:w="589" w:type="dxa"/>
            <w:vAlign w:val="center"/>
            <w:tcPrChange w:id="36602" w:author="Στάθης Καπ" w:date="2023-03-03T06:27:00Z">
              <w:tcPr>
                <w:tcW w:w="589" w:type="dxa"/>
                <w:vAlign w:val="center"/>
              </w:tcPr>
            </w:tcPrChange>
          </w:tcPr>
          <w:p w14:paraId="5827EA4B" w14:textId="7D5EF9AB" w:rsidR="00C87CFE" w:rsidRPr="00CD1347" w:rsidRDefault="00C87CFE" w:rsidP="00C87CFE">
            <w:pPr>
              <w:jc w:val="center"/>
              <w:rPr>
                <w:ins w:id="36603" w:author="Στάθης Καπ" w:date="2023-03-03T04:01:00Z"/>
                <w:rFonts w:cstheme="minorHAnsi"/>
                <w:sz w:val="16"/>
                <w:szCs w:val="16"/>
              </w:rPr>
            </w:pPr>
            <w:ins w:id="36604" w:author="Στάθης Καπ" w:date="2023-03-03T06:23:00Z">
              <w:r>
                <w:rPr>
                  <w:rFonts w:ascii="Calibri" w:hAnsi="Calibri" w:cstheme="minorHAnsi"/>
                  <w:color w:val="000000"/>
                  <w:sz w:val="16"/>
                  <w:szCs w:val="16"/>
                </w:rPr>
                <w:t>18.03</w:t>
              </w:r>
            </w:ins>
          </w:p>
        </w:tc>
        <w:tc>
          <w:tcPr>
            <w:tcW w:w="463" w:type="dxa"/>
            <w:vAlign w:val="center"/>
            <w:tcPrChange w:id="36605" w:author="Στάθης Καπ" w:date="2023-03-03T06:27:00Z">
              <w:tcPr>
                <w:tcW w:w="463" w:type="dxa"/>
                <w:vAlign w:val="bottom"/>
              </w:tcPr>
            </w:tcPrChange>
          </w:tcPr>
          <w:p w14:paraId="0E54320A" w14:textId="0A37BC8E" w:rsidR="00C87CFE" w:rsidRPr="00CD1347" w:rsidRDefault="00C87CFE" w:rsidP="00C87CFE">
            <w:pPr>
              <w:jc w:val="center"/>
              <w:rPr>
                <w:ins w:id="36606" w:author="Στάθης Καπ" w:date="2023-03-03T04:01:00Z"/>
                <w:rFonts w:cstheme="minorHAnsi"/>
                <w:sz w:val="16"/>
                <w:szCs w:val="16"/>
              </w:rPr>
            </w:pPr>
            <w:ins w:id="36607" w:author="Στάθης Καπ" w:date="2023-03-03T06:23:00Z">
              <w:r>
                <w:rPr>
                  <w:rFonts w:ascii="Calibri" w:hAnsi="Calibri" w:cs="Calibri"/>
                  <w:color w:val="000000"/>
                  <w:sz w:val="16"/>
                  <w:szCs w:val="16"/>
                </w:rPr>
                <w:t>546</w:t>
              </w:r>
            </w:ins>
          </w:p>
        </w:tc>
        <w:tc>
          <w:tcPr>
            <w:tcW w:w="541" w:type="dxa"/>
            <w:vAlign w:val="center"/>
            <w:tcPrChange w:id="36608" w:author="Στάθης Καπ" w:date="2023-03-03T06:27:00Z">
              <w:tcPr>
                <w:tcW w:w="541" w:type="dxa"/>
                <w:vAlign w:val="bottom"/>
              </w:tcPr>
            </w:tcPrChange>
          </w:tcPr>
          <w:p w14:paraId="4F106799" w14:textId="745FBE24" w:rsidR="00C87CFE" w:rsidRPr="00CD1347" w:rsidRDefault="00C87CFE" w:rsidP="00C87CFE">
            <w:pPr>
              <w:jc w:val="center"/>
              <w:rPr>
                <w:ins w:id="36609" w:author="Στάθης Καπ" w:date="2023-03-03T04:01:00Z"/>
                <w:rFonts w:cstheme="minorHAnsi"/>
                <w:sz w:val="16"/>
                <w:szCs w:val="16"/>
              </w:rPr>
            </w:pPr>
            <w:ins w:id="36610" w:author="Στάθης Καπ" w:date="2023-03-03T06:23:00Z">
              <w:r>
                <w:rPr>
                  <w:rFonts w:ascii="Calibri" w:hAnsi="Calibri" w:cs="Calibri"/>
                  <w:color w:val="000000"/>
                  <w:sz w:val="16"/>
                  <w:szCs w:val="16"/>
                </w:rPr>
                <w:t>0.45</w:t>
              </w:r>
            </w:ins>
          </w:p>
        </w:tc>
        <w:tc>
          <w:tcPr>
            <w:tcW w:w="589" w:type="dxa"/>
            <w:vAlign w:val="center"/>
            <w:tcPrChange w:id="36611" w:author="Στάθης Καπ" w:date="2023-03-03T06:27:00Z">
              <w:tcPr>
                <w:tcW w:w="589" w:type="dxa"/>
                <w:vAlign w:val="center"/>
              </w:tcPr>
            </w:tcPrChange>
          </w:tcPr>
          <w:p w14:paraId="43633ABD" w14:textId="180E63B7" w:rsidR="00C87CFE" w:rsidRPr="00CD1347" w:rsidRDefault="00C87CFE" w:rsidP="00C87CFE">
            <w:pPr>
              <w:jc w:val="center"/>
              <w:rPr>
                <w:ins w:id="36612" w:author="Στάθης Καπ" w:date="2023-03-03T04:01:00Z"/>
                <w:rFonts w:cstheme="minorHAnsi"/>
                <w:sz w:val="16"/>
                <w:szCs w:val="16"/>
              </w:rPr>
            </w:pPr>
            <w:ins w:id="36613"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3661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615" w:author="Στάθης Καπ" w:date="2023-03-03T04:01:00Z"/>
        </w:trPr>
        <w:tc>
          <w:tcPr>
            <w:tcW w:w="515" w:type="dxa"/>
            <w:tcBorders>
              <w:top w:val="nil"/>
              <w:bottom w:val="nil"/>
              <w:right w:val="single" w:sz="4" w:space="0" w:color="auto"/>
            </w:tcBorders>
            <w:shd w:val="clear" w:color="auto" w:fill="E7E6E6" w:themeFill="background2"/>
            <w:vAlign w:val="bottom"/>
            <w:tcPrChange w:id="36616" w:author="Στάθης Καπ" w:date="2023-03-03T06:27:00Z">
              <w:tcPr>
                <w:tcW w:w="515" w:type="dxa"/>
                <w:vAlign w:val="bottom"/>
              </w:tcPr>
            </w:tcPrChange>
          </w:tcPr>
          <w:p w14:paraId="060CC98A" w14:textId="39C21FFC" w:rsidR="00C87CFE" w:rsidRPr="00CD1347" w:rsidRDefault="00C87CFE" w:rsidP="00C87CFE">
            <w:pPr>
              <w:jc w:val="center"/>
              <w:rPr>
                <w:ins w:id="36617" w:author="Στάθης Καπ" w:date="2023-03-03T04:01:00Z"/>
                <w:sz w:val="16"/>
                <w:szCs w:val="16"/>
              </w:rPr>
            </w:pPr>
            <w:ins w:id="36618" w:author="Στάθης Καπ" w:date="2023-03-03T04:08:00Z">
              <w:r w:rsidRPr="00CD1347">
                <w:rPr>
                  <w:rFonts w:ascii="Calibri" w:hAnsi="Calibri" w:cs="Calibri"/>
                  <w:color w:val="000000"/>
                  <w:sz w:val="16"/>
                  <w:szCs w:val="16"/>
                  <w:rPrChange w:id="36619"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36620" w:author="Στάθης Καπ" w:date="2023-03-03T06:27:00Z">
              <w:tcPr>
                <w:tcW w:w="560" w:type="dxa"/>
              </w:tcPr>
            </w:tcPrChange>
          </w:tcPr>
          <w:p w14:paraId="339C5E38" w14:textId="4F50E930" w:rsidR="00C87CFE" w:rsidRPr="00CD1347" w:rsidRDefault="00C87CFE" w:rsidP="00C87CFE">
            <w:pPr>
              <w:jc w:val="center"/>
              <w:rPr>
                <w:ins w:id="36621" w:author="Στάθης Καπ" w:date="2023-03-03T04:01:00Z"/>
                <w:rFonts w:cstheme="minorHAnsi"/>
                <w:sz w:val="16"/>
                <w:szCs w:val="16"/>
              </w:rPr>
            </w:pPr>
            <w:ins w:id="36622" w:author="Στάθης Καπ" w:date="2023-03-03T06:23:00Z">
              <w:r>
                <w:rPr>
                  <w:rFonts w:ascii="Calibri" w:hAnsi="Calibri" w:cs="Calibri"/>
                  <w:color w:val="000000"/>
                  <w:sz w:val="16"/>
                  <w:szCs w:val="16"/>
                </w:rPr>
                <w:t>928</w:t>
              </w:r>
            </w:ins>
          </w:p>
        </w:tc>
        <w:tc>
          <w:tcPr>
            <w:tcW w:w="855" w:type="dxa"/>
            <w:vAlign w:val="center"/>
            <w:tcPrChange w:id="36623" w:author="Στάθης Καπ" w:date="2023-03-03T06:27:00Z">
              <w:tcPr>
                <w:tcW w:w="855" w:type="dxa"/>
              </w:tcPr>
            </w:tcPrChange>
          </w:tcPr>
          <w:p w14:paraId="10D74ED5" w14:textId="476D445B" w:rsidR="00C87CFE" w:rsidRPr="00CD1347" w:rsidRDefault="00C87CFE" w:rsidP="00C87CFE">
            <w:pPr>
              <w:jc w:val="center"/>
              <w:rPr>
                <w:ins w:id="36624" w:author="Στάθης Καπ" w:date="2023-03-03T04:01:00Z"/>
                <w:rFonts w:cstheme="minorHAnsi"/>
                <w:sz w:val="16"/>
                <w:szCs w:val="16"/>
              </w:rPr>
            </w:pPr>
            <w:ins w:id="36625" w:author="Στάθης Καπ" w:date="2023-03-03T06:23:00Z">
              <w:r>
                <w:rPr>
                  <w:rFonts w:ascii="Calibri" w:hAnsi="Calibri" w:cs="Calibri"/>
                  <w:color w:val="000000"/>
                  <w:sz w:val="16"/>
                  <w:szCs w:val="16"/>
                </w:rPr>
                <w:t>878</w:t>
              </w:r>
            </w:ins>
          </w:p>
        </w:tc>
        <w:tc>
          <w:tcPr>
            <w:tcW w:w="544" w:type="dxa"/>
            <w:vAlign w:val="center"/>
            <w:tcPrChange w:id="36626" w:author="Στάθης Καπ" w:date="2023-03-03T06:27:00Z">
              <w:tcPr>
                <w:tcW w:w="544" w:type="dxa"/>
                <w:vAlign w:val="bottom"/>
              </w:tcPr>
            </w:tcPrChange>
          </w:tcPr>
          <w:p w14:paraId="2EF7F59B" w14:textId="610918A2" w:rsidR="00C87CFE" w:rsidRPr="00CD1347" w:rsidRDefault="00C87CFE" w:rsidP="00C87CFE">
            <w:pPr>
              <w:jc w:val="center"/>
              <w:rPr>
                <w:ins w:id="36627" w:author="Στάθης Καπ" w:date="2023-03-03T04:01:00Z"/>
                <w:rFonts w:cstheme="minorHAnsi"/>
                <w:sz w:val="16"/>
                <w:szCs w:val="16"/>
              </w:rPr>
            </w:pPr>
            <w:ins w:id="36628" w:author="Στάθης Καπ" w:date="2023-03-03T06:23:00Z">
              <w:r>
                <w:rPr>
                  <w:rFonts w:ascii="Calibri" w:hAnsi="Calibri" w:cs="Calibri"/>
                  <w:color w:val="000000"/>
                  <w:sz w:val="16"/>
                  <w:szCs w:val="16"/>
                </w:rPr>
                <w:t>817</w:t>
              </w:r>
            </w:ins>
          </w:p>
        </w:tc>
        <w:tc>
          <w:tcPr>
            <w:tcW w:w="621" w:type="dxa"/>
            <w:vAlign w:val="center"/>
            <w:tcPrChange w:id="36629" w:author="Στάθης Καπ" w:date="2023-03-03T06:27:00Z">
              <w:tcPr>
                <w:tcW w:w="621" w:type="dxa"/>
                <w:vAlign w:val="bottom"/>
              </w:tcPr>
            </w:tcPrChange>
          </w:tcPr>
          <w:p w14:paraId="799605EF" w14:textId="4E86D330" w:rsidR="00C87CFE" w:rsidRPr="00CD1347" w:rsidRDefault="00C87CFE" w:rsidP="00C87CFE">
            <w:pPr>
              <w:jc w:val="center"/>
              <w:rPr>
                <w:ins w:id="36630" w:author="Στάθης Καπ" w:date="2023-03-03T04:01:00Z"/>
                <w:rFonts w:cstheme="minorHAnsi"/>
                <w:sz w:val="16"/>
                <w:szCs w:val="16"/>
              </w:rPr>
            </w:pPr>
            <w:ins w:id="36631" w:author="Στάθης Καπ" w:date="2023-03-03T06:23:00Z">
              <w:r>
                <w:rPr>
                  <w:rFonts w:ascii="Calibri" w:hAnsi="Calibri" w:cs="Calibri"/>
                  <w:color w:val="000000"/>
                  <w:sz w:val="16"/>
                  <w:szCs w:val="16"/>
                </w:rPr>
                <w:t>0.695</w:t>
              </w:r>
            </w:ins>
          </w:p>
        </w:tc>
        <w:tc>
          <w:tcPr>
            <w:tcW w:w="669" w:type="dxa"/>
            <w:vAlign w:val="center"/>
            <w:tcPrChange w:id="36632" w:author="Στάθης Καπ" w:date="2023-03-03T06:27:00Z">
              <w:tcPr>
                <w:tcW w:w="669" w:type="dxa"/>
                <w:vAlign w:val="center"/>
              </w:tcPr>
            </w:tcPrChange>
          </w:tcPr>
          <w:p w14:paraId="0B6E9EBC" w14:textId="2560C576" w:rsidR="00C87CFE" w:rsidRPr="00CD1347" w:rsidRDefault="00C87CFE" w:rsidP="00C87CFE">
            <w:pPr>
              <w:jc w:val="center"/>
              <w:rPr>
                <w:ins w:id="36633" w:author="Στάθης Καπ" w:date="2023-03-03T04:01:00Z"/>
                <w:rFonts w:cstheme="minorHAnsi"/>
                <w:sz w:val="16"/>
                <w:szCs w:val="16"/>
              </w:rPr>
            </w:pPr>
            <w:ins w:id="36634" w:author="Στάθης Καπ" w:date="2023-03-03T06:23:00Z">
              <w:r>
                <w:rPr>
                  <w:rFonts w:ascii="Calibri" w:hAnsi="Calibri" w:cstheme="minorHAnsi"/>
                  <w:color w:val="000000"/>
                  <w:sz w:val="16"/>
                  <w:szCs w:val="16"/>
                </w:rPr>
                <w:t>11.96</w:t>
              </w:r>
            </w:ins>
          </w:p>
        </w:tc>
        <w:tc>
          <w:tcPr>
            <w:tcW w:w="543" w:type="dxa"/>
            <w:vAlign w:val="center"/>
            <w:tcPrChange w:id="36635" w:author="Στάθης Καπ" w:date="2023-03-03T06:27:00Z">
              <w:tcPr>
                <w:tcW w:w="543" w:type="dxa"/>
                <w:vAlign w:val="bottom"/>
              </w:tcPr>
            </w:tcPrChange>
          </w:tcPr>
          <w:p w14:paraId="2DCC3DFB" w14:textId="3EC1D5A1" w:rsidR="00C87CFE" w:rsidRPr="00CD1347" w:rsidRDefault="00C87CFE" w:rsidP="00C87CFE">
            <w:pPr>
              <w:jc w:val="center"/>
              <w:rPr>
                <w:ins w:id="36636" w:author="Στάθης Καπ" w:date="2023-03-03T04:01:00Z"/>
                <w:rFonts w:cstheme="minorHAnsi"/>
                <w:sz w:val="16"/>
                <w:szCs w:val="16"/>
              </w:rPr>
            </w:pPr>
            <w:ins w:id="36637" w:author="Στάθης Καπ" w:date="2023-03-03T06:23:00Z">
              <w:r>
                <w:rPr>
                  <w:rFonts w:ascii="Calibri" w:hAnsi="Calibri" w:cs="Calibri"/>
                  <w:color w:val="000000"/>
                  <w:sz w:val="16"/>
                  <w:szCs w:val="16"/>
                </w:rPr>
                <w:t>723</w:t>
              </w:r>
            </w:ins>
          </w:p>
        </w:tc>
        <w:tc>
          <w:tcPr>
            <w:tcW w:w="621" w:type="dxa"/>
            <w:vAlign w:val="center"/>
            <w:tcPrChange w:id="36638" w:author="Στάθης Καπ" w:date="2023-03-03T06:27:00Z">
              <w:tcPr>
                <w:tcW w:w="621" w:type="dxa"/>
                <w:vAlign w:val="bottom"/>
              </w:tcPr>
            </w:tcPrChange>
          </w:tcPr>
          <w:p w14:paraId="0F729C0E" w14:textId="4137CA20" w:rsidR="00C87CFE" w:rsidRPr="00CD1347" w:rsidRDefault="00C87CFE" w:rsidP="00C87CFE">
            <w:pPr>
              <w:jc w:val="center"/>
              <w:rPr>
                <w:ins w:id="36639" w:author="Στάθης Καπ" w:date="2023-03-03T04:01:00Z"/>
                <w:rFonts w:cstheme="minorHAnsi"/>
                <w:sz w:val="16"/>
                <w:szCs w:val="16"/>
              </w:rPr>
            </w:pPr>
            <w:ins w:id="36640" w:author="Στάθης Καπ" w:date="2023-03-03T06:23:00Z">
              <w:r>
                <w:rPr>
                  <w:rFonts w:ascii="Calibri" w:hAnsi="Calibri" w:cs="Calibri"/>
                  <w:color w:val="000000"/>
                  <w:sz w:val="16"/>
                  <w:szCs w:val="16"/>
                </w:rPr>
                <w:t>0.328</w:t>
              </w:r>
            </w:ins>
          </w:p>
        </w:tc>
        <w:tc>
          <w:tcPr>
            <w:tcW w:w="669" w:type="dxa"/>
            <w:vAlign w:val="center"/>
            <w:tcPrChange w:id="36641" w:author="Στάθης Καπ" w:date="2023-03-03T06:27:00Z">
              <w:tcPr>
                <w:tcW w:w="669" w:type="dxa"/>
                <w:vAlign w:val="center"/>
              </w:tcPr>
            </w:tcPrChange>
          </w:tcPr>
          <w:p w14:paraId="3AD97EB5" w14:textId="14520CC9" w:rsidR="00C87CFE" w:rsidRPr="00CD1347" w:rsidRDefault="00C87CFE" w:rsidP="00C87CFE">
            <w:pPr>
              <w:jc w:val="center"/>
              <w:rPr>
                <w:ins w:id="36642" w:author="Στάθης Καπ" w:date="2023-03-03T04:01:00Z"/>
                <w:rFonts w:cstheme="minorHAnsi"/>
                <w:sz w:val="16"/>
                <w:szCs w:val="16"/>
              </w:rPr>
            </w:pPr>
            <w:ins w:id="36643" w:author="Στάθης Καπ" w:date="2023-03-03T06:23:00Z">
              <w:r>
                <w:rPr>
                  <w:rFonts w:ascii="Calibri" w:hAnsi="Calibri" w:cstheme="minorHAnsi"/>
                  <w:color w:val="000000"/>
                  <w:sz w:val="16"/>
                  <w:szCs w:val="16"/>
                </w:rPr>
                <w:t>11.51</w:t>
              </w:r>
            </w:ins>
          </w:p>
        </w:tc>
        <w:tc>
          <w:tcPr>
            <w:tcW w:w="508" w:type="dxa"/>
            <w:vAlign w:val="center"/>
            <w:tcPrChange w:id="36644" w:author="Στάθης Καπ" w:date="2023-03-03T06:27:00Z">
              <w:tcPr>
                <w:tcW w:w="508" w:type="dxa"/>
                <w:vAlign w:val="bottom"/>
              </w:tcPr>
            </w:tcPrChange>
          </w:tcPr>
          <w:p w14:paraId="44DEB361" w14:textId="540FA28B" w:rsidR="00C87CFE" w:rsidRPr="00CD1347" w:rsidRDefault="00C87CFE" w:rsidP="00C87CFE">
            <w:pPr>
              <w:jc w:val="center"/>
              <w:rPr>
                <w:ins w:id="36645" w:author="Στάθης Καπ" w:date="2023-03-03T04:01:00Z"/>
                <w:rFonts w:cstheme="minorHAnsi"/>
                <w:sz w:val="16"/>
                <w:szCs w:val="16"/>
              </w:rPr>
            </w:pPr>
            <w:ins w:id="36646" w:author="Στάθης Καπ" w:date="2023-03-03T06:23:00Z">
              <w:r>
                <w:rPr>
                  <w:rFonts w:ascii="Calibri" w:hAnsi="Calibri" w:cs="Calibri"/>
                  <w:color w:val="000000"/>
                  <w:sz w:val="16"/>
                  <w:szCs w:val="16"/>
                </w:rPr>
                <w:t>667</w:t>
              </w:r>
            </w:ins>
          </w:p>
        </w:tc>
        <w:tc>
          <w:tcPr>
            <w:tcW w:w="541" w:type="dxa"/>
            <w:vAlign w:val="center"/>
            <w:tcPrChange w:id="36647" w:author="Στάθης Καπ" w:date="2023-03-03T06:27:00Z">
              <w:tcPr>
                <w:tcW w:w="541" w:type="dxa"/>
                <w:vAlign w:val="bottom"/>
              </w:tcPr>
            </w:tcPrChange>
          </w:tcPr>
          <w:p w14:paraId="2E9470F9" w14:textId="6149030C" w:rsidR="00C87CFE" w:rsidRPr="00CD1347" w:rsidRDefault="00C87CFE" w:rsidP="00C87CFE">
            <w:pPr>
              <w:jc w:val="center"/>
              <w:rPr>
                <w:ins w:id="36648" w:author="Στάθης Καπ" w:date="2023-03-03T04:01:00Z"/>
                <w:rFonts w:cstheme="minorHAnsi"/>
                <w:sz w:val="16"/>
                <w:szCs w:val="16"/>
              </w:rPr>
            </w:pPr>
            <w:ins w:id="36649" w:author="Στάθης Καπ" w:date="2023-03-03T06:23:00Z">
              <w:r>
                <w:rPr>
                  <w:rFonts w:ascii="Calibri" w:hAnsi="Calibri" w:cs="Calibri"/>
                  <w:color w:val="000000"/>
                  <w:sz w:val="16"/>
                  <w:szCs w:val="16"/>
                </w:rPr>
                <w:t>0.354</w:t>
              </w:r>
            </w:ins>
          </w:p>
        </w:tc>
        <w:tc>
          <w:tcPr>
            <w:tcW w:w="589" w:type="dxa"/>
            <w:vAlign w:val="center"/>
            <w:tcPrChange w:id="36650" w:author="Στάθης Καπ" w:date="2023-03-03T06:27:00Z">
              <w:tcPr>
                <w:tcW w:w="589" w:type="dxa"/>
                <w:vAlign w:val="center"/>
              </w:tcPr>
            </w:tcPrChange>
          </w:tcPr>
          <w:p w14:paraId="0FBEC70B" w14:textId="4906D0AE" w:rsidR="00C87CFE" w:rsidRPr="00CD1347" w:rsidRDefault="00C87CFE" w:rsidP="00C87CFE">
            <w:pPr>
              <w:jc w:val="center"/>
              <w:rPr>
                <w:ins w:id="36651" w:author="Στάθης Καπ" w:date="2023-03-03T04:01:00Z"/>
                <w:rFonts w:cstheme="minorHAnsi"/>
                <w:sz w:val="16"/>
                <w:szCs w:val="16"/>
              </w:rPr>
            </w:pPr>
            <w:ins w:id="36652" w:author="Στάθης Καπ" w:date="2023-03-03T06:23:00Z">
              <w:r>
                <w:rPr>
                  <w:rFonts w:ascii="Calibri" w:hAnsi="Calibri" w:cstheme="minorHAnsi"/>
                  <w:color w:val="000000"/>
                  <w:sz w:val="16"/>
                  <w:szCs w:val="16"/>
                </w:rPr>
                <w:t>18.36</w:t>
              </w:r>
            </w:ins>
          </w:p>
        </w:tc>
        <w:tc>
          <w:tcPr>
            <w:tcW w:w="463" w:type="dxa"/>
            <w:vAlign w:val="center"/>
            <w:tcPrChange w:id="36653" w:author="Στάθης Καπ" w:date="2023-03-03T06:27:00Z">
              <w:tcPr>
                <w:tcW w:w="463" w:type="dxa"/>
                <w:vAlign w:val="bottom"/>
              </w:tcPr>
            </w:tcPrChange>
          </w:tcPr>
          <w:p w14:paraId="24E6A885" w14:textId="4D5E4C7D" w:rsidR="00C87CFE" w:rsidRPr="00CD1347" w:rsidRDefault="00C87CFE" w:rsidP="00C87CFE">
            <w:pPr>
              <w:jc w:val="center"/>
              <w:rPr>
                <w:ins w:id="36654" w:author="Στάθης Καπ" w:date="2023-03-03T04:01:00Z"/>
                <w:rFonts w:cstheme="minorHAnsi"/>
                <w:sz w:val="16"/>
                <w:szCs w:val="16"/>
              </w:rPr>
            </w:pPr>
            <w:ins w:id="36655" w:author="Στάθης Καπ" w:date="2023-03-03T06:23:00Z">
              <w:r>
                <w:rPr>
                  <w:rFonts w:ascii="Calibri" w:hAnsi="Calibri" w:cs="Calibri"/>
                  <w:color w:val="000000"/>
                  <w:sz w:val="16"/>
                  <w:szCs w:val="16"/>
                </w:rPr>
                <w:t>648</w:t>
              </w:r>
            </w:ins>
          </w:p>
        </w:tc>
        <w:tc>
          <w:tcPr>
            <w:tcW w:w="541" w:type="dxa"/>
            <w:vAlign w:val="center"/>
            <w:tcPrChange w:id="36656" w:author="Στάθης Καπ" w:date="2023-03-03T06:27:00Z">
              <w:tcPr>
                <w:tcW w:w="541" w:type="dxa"/>
                <w:vAlign w:val="bottom"/>
              </w:tcPr>
            </w:tcPrChange>
          </w:tcPr>
          <w:p w14:paraId="3FDBC0A5" w14:textId="382F0646" w:rsidR="00C87CFE" w:rsidRPr="00CD1347" w:rsidRDefault="00C87CFE" w:rsidP="00C87CFE">
            <w:pPr>
              <w:jc w:val="center"/>
              <w:rPr>
                <w:ins w:id="36657" w:author="Στάθης Καπ" w:date="2023-03-03T04:01:00Z"/>
                <w:rFonts w:cstheme="minorHAnsi"/>
                <w:sz w:val="16"/>
                <w:szCs w:val="16"/>
              </w:rPr>
            </w:pPr>
            <w:ins w:id="36658" w:author="Στάθης Καπ" w:date="2023-03-03T06:23:00Z">
              <w:r>
                <w:rPr>
                  <w:rFonts w:ascii="Calibri" w:hAnsi="Calibri" w:cs="Calibri"/>
                  <w:color w:val="000000"/>
                  <w:sz w:val="16"/>
                  <w:szCs w:val="16"/>
                </w:rPr>
                <w:t>0.665</w:t>
              </w:r>
            </w:ins>
          </w:p>
        </w:tc>
        <w:tc>
          <w:tcPr>
            <w:tcW w:w="589" w:type="dxa"/>
            <w:vAlign w:val="center"/>
            <w:tcPrChange w:id="36659" w:author="Στάθης Καπ" w:date="2023-03-03T06:27:00Z">
              <w:tcPr>
                <w:tcW w:w="589" w:type="dxa"/>
                <w:vAlign w:val="center"/>
              </w:tcPr>
            </w:tcPrChange>
          </w:tcPr>
          <w:p w14:paraId="6C7A5AF9" w14:textId="7F1084E4" w:rsidR="00C87CFE" w:rsidRPr="00CD1347" w:rsidRDefault="00C87CFE" w:rsidP="00C87CFE">
            <w:pPr>
              <w:jc w:val="center"/>
              <w:rPr>
                <w:ins w:id="36660" w:author="Στάθης Καπ" w:date="2023-03-03T04:01:00Z"/>
                <w:rFonts w:cstheme="minorHAnsi"/>
                <w:sz w:val="16"/>
                <w:szCs w:val="16"/>
              </w:rPr>
            </w:pPr>
            <w:ins w:id="36661"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3666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663" w:author="Στάθης Καπ" w:date="2023-03-03T04:01:00Z"/>
        </w:trPr>
        <w:tc>
          <w:tcPr>
            <w:tcW w:w="515" w:type="dxa"/>
            <w:tcBorders>
              <w:top w:val="nil"/>
              <w:bottom w:val="nil"/>
              <w:right w:val="single" w:sz="4" w:space="0" w:color="auto"/>
            </w:tcBorders>
            <w:shd w:val="clear" w:color="auto" w:fill="E7E6E6" w:themeFill="background2"/>
            <w:vAlign w:val="bottom"/>
            <w:tcPrChange w:id="36664" w:author="Στάθης Καπ" w:date="2023-03-03T06:27:00Z">
              <w:tcPr>
                <w:tcW w:w="515" w:type="dxa"/>
                <w:vAlign w:val="bottom"/>
              </w:tcPr>
            </w:tcPrChange>
          </w:tcPr>
          <w:p w14:paraId="165AB290" w14:textId="095AB9EE" w:rsidR="00C87CFE" w:rsidRPr="00CD1347" w:rsidRDefault="00C87CFE" w:rsidP="00C87CFE">
            <w:pPr>
              <w:jc w:val="center"/>
              <w:rPr>
                <w:ins w:id="36665" w:author="Στάθης Καπ" w:date="2023-03-03T04:01:00Z"/>
                <w:sz w:val="16"/>
                <w:szCs w:val="16"/>
              </w:rPr>
            </w:pPr>
            <w:ins w:id="36666" w:author="Στάθης Καπ" w:date="2023-03-03T04:08:00Z">
              <w:r w:rsidRPr="00CD1347">
                <w:rPr>
                  <w:rFonts w:ascii="Calibri" w:hAnsi="Calibri" w:cs="Calibri"/>
                  <w:color w:val="000000"/>
                  <w:sz w:val="16"/>
                  <w:szCs w:val="16"/>
                  <w:rPrChange w:id="36667"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36668" w:author="Στάθης Καπ" w:date="2023-03-03T06:27:00Z">
              <w:tcPr>
                <w:tcW w:w="560" w:type="dxa"/>
              </w:tcPr>
            </w:tcPrChange>
          </w:tcPr>
          <w:p w14:paraId="3080F1B7" w14:textId="6C4C0FAB" w:rsidR="00C87CFE" w:rsidRPr="00CD1347" w:rsidRDefault="00C87CFE" w:rsidP="00C87CFE">
            <w:pPr>
              <w:jc w:val="center"/>
              <w:rPr>
                <w:ins w:id="36669" w:author="Στάθης Καπ" w:date="2023-03-03T04:01:00Z"/>
                <w:rFonts w:cstheme="minorHAnsi"/>
                <w:sz w:val="16"/>
                <w:szCs w:val="16"/>
              </w:rPr>
            </w:pPr>
            <w:ins w:id="36670" w:author="Στάθης Καπ" w:date="2023-03-03T06:23:00Z">
              <w:r>
                <w:rPr>
                  <w:rFonts w:ascii="Calibri" w:hAnsi="Calibri" w:cs="Calibri"/>
                  <w:color w:val="000000"/>
                  <w:sz w:val="16"/>
                  <w:szCs w:val="16"/>
                </w:rPr>
                <w:t>975</w:t>
              </w:r>
            </w:ins>
          </w:p>
        </w:tc>
        <w:tc>
          <w:tcPr>
            <w:tcW w:w="855" w:type="dxa"/>
            <w:vAlign w:val="center"/>
            <w:tcPrChange w:id="36671" w:author="Στάθης Καπ" w:date="2023-03-03T06:27:00Z">
              <w:tcPr>
                <w:tcW w:w="855" w:type="dxa"/>
              </w:tcPr>
            </w:tcPrChange>
          </w:tcPr>
          <w:p w14:paraId="5DC5C42F" w14:textId="12B21414" w:rsidR="00C87CFE" w:rsidRPr="00CD1347" w:rsidRDefault="00C87CFE" w:rsidP="00C87CFE">
            <w:pPr>
              <w:jc w:val="center"/>
              <w:rPr>
                <w:ins w:id="36672" w:author="Στάθης Καπ" w:date="2023-03-03T04:01:00Z"/>
                <w:rFonts w:cstheme="minorHAnsi"/>
                <w:sz w:val="16"/>
                <w:szCs w:val="16"/>
              </w:rPr>
            </w:pPr>
            <w:ins w:id="36673" w:author="Στάθης Καπ" w:date="2023-03-03T06:23:00Z">
              <w:r>
                <w:rPr>
                  <w:rFonts w:ascii="Calibri" w:hAnsi="Calibri" w:cs="Calibri"/>
                  <w:color w:val="000000"/>
                  <w:sz w:val="16"/>
                  <w:szCs w:val="16"/>
                </w:rPr>
                <w:t>941</w:t>
              </w:r>
            </w:ins>
          </w:p>
        </w:tc>
        <w:tc>
          <w:tcPr>
            <w:tcW w:w="544" w:type="dxa"/>
            <w:vAlign w:val="center"/>
            <w:tcPrChange w:id="36674" w:author="Στάθης Καπ" w:date="2023-03-03T06:27:00Z">
              <w:tcPr>
                <w:tcW w:w="544" w:type="dxa"/>
                <w:vAlign w:val="bottom"/>
              </w:tcPr>
            </w:tcPrChange>
          </w:tcPr>
          <w:p w14:paraId="07041C97" w14:textId="58CA3294" w:rsidR="00C87CFE" w:rsidRPr="00CD1347" w:rsidRDefault="00C87CFE" w:rsidP="00C87CFE">
            <w:pPr>
              <w:jc w:val="center"/>
              <w:rPr>
                <w:ins w:id="36675" w:author="Στάθης Καπ" w:date="2023-03-03T04:01:00Z"/>
                <w:rFonts w:cstheme="minorHAnsi"/>
                <w:sz w:val="16"/>
                <w:szCs w:val="16"/>
              </w:rPr>
            </w:pPr>
            <w:ins w:id="36676" w:author="Στάθης Καπ" w:date="2023-03-03T06:23:00Z">
              <w:r>
                <w:rPr>
                  <w:rFonts w:ascii="Calibri" w:hAnsi="Calibri" w:cs="Calibri"/>
                  <w:color w:val="000000"/>
                  <w:sz w:val="16"/>
                  <w:szCs w:val="16"/>
                </w:rPr>
                <w:t>867</w:t>
              </w:r>
            </w:ins>
          </w:p>
        </w:tc>
        <w:tc>
          <w:tcPr>
            <w:tcW w:w="621" w:type="dxa"/>
            <w:vAlign w:val="center"/>
            <w:tcPrChange w:id="36677" w:author="Στάθης Καπ" w:date="2023-03-03T06:27:00Z">
              <w:tcPr>
                <w:tcW w:w="621" w:type="dxa"/>
                <w:vAlign w:val="bottom"/>
              </w:tcPr>
            </w:tcPrChange>
          </w:tcPr>
          <w:p w14:paraId="43C97458" w14:textId="79220FFB" w:rsidR="00C87CFE" w:rsidRPr="00CD1347" w:rsidRDefault="00C87CFE" w:rsidP="00C87CFE">
            <w:pPr>
              <w:jc w:val="center"/>
              <w:rPr>
                <w:ins w:id="36678" w:author="Στάθης Καπ" w:date="2023-03-03T04:01:00Z"/>
                <w:rFonts w:cstheme="minorHAnsi"/>
                <w:sz w:val="16"/>
                <w:szCs w:val="16"/>
              </w:rPr>
            </w:pPr>
            <w:ins w:id="36679" w:author="Στάθης Καπ" w:date="2023-03-03T06:23:00Z">
              <w:r>
                <w:rPr>
                  <w:rFonts w:ascii="Calibri" w:hAnsi="Calibri" w:cs="Calibri"/>
                  <w:color w:val="000000"/>
                  <w:sz w:val="16"/>
                  <w:szCs w:val="16"/>
                </w:rPr>
                <w:t>0.643</w:t>
              </w:r>
            </w:ins>
          </w:p>
        </w:tc>
        <w:tc>
          <w:tcPr>
            <w:tcW w:w="669" w:type="dxa"/>
            <w:vAlign w:val="center"/>
            <w:tcPrChange w:id="36680" w:author="Στάθης Καπ" w:date="2023-03-03T06:27:00Z">
              <w:tcPr>
                <w:tcW w:w="669" w:type="dxa"/>
                <w:vAlign w:val="center"/>
              </w:tcPr>
            </w:tcPrChange>
          </w:tcPr>
          <w:p w14:paraId="2281233F" w14:textId="2ACC0DEA" w:rsidR="00C87CFE" w:rsidRPr="00CD1347" w:rsidRDefault="00C87CFE" w:rsidP="00C87CFE">
            <w:pPr>
              <w:jc w:val="center"/>
              <w:rPr>
                <w:ins w:id="36681" w:author="Στάθης Καπ" w:date="2023-03-03T04:01:00Z"/>
                <w:rFonts w:cstheme="minorHAnsi"/>
                <w:sz w:val="16"/>
                <w:szCs w:val="16"/>
              </w:rPr>
            </w:pPr>
            <w:ins w:id="36682" w:author="Στάθης Καπ" w:date="2023-03-03T06:23:00Z">
              <w:r>
                <w:rPr>
                  <w:rFonts w:ascii="Calibri" w:hAnsi="Calibri" w:cstheme="minorHAnsi"/>
                  <w:color w:val="000000"/>
                  <w:sz w:val="16"/>
                  <w:szCs w:val="16"/>
                </w:rPr>
                <w:t>11.08</w:t>
              </w:r>
            </w:ins>
          </w:p>
        </w:tc>
        <w:tc>
          <w:tcPr>
            <w:tcW w:w="543" w:type="dxa"/>
            <w:vAlign w:val="center"/>
            <w:tcPrChange w:id="36683" w:author="Στάθης Καπ" w:date="2023-03-03T06:27:00Z">
              <w:tcPr>
                <w:tcW w:w="543" w:type="dxa"/>
                <w:vAlign w:val="bottom"/>
              </w:tcPr>
            </w:tcPrChange>
          </w:tcPr>
          <w:p w14:paraId="4F31E21B" w14:textId="09F59AF5" w:rsidR="00C87CFE" w:rsidRPr="00CD1347" w:rsidRDefault="00C87CFE" w:rsidP="00C87CFE">
            <w:pPr>
              <w:jc w:val="center"/>
              <w:rPr>
                <w:ins w:id="36684" w:author="Στάθης Καπ" w:date="2023-03-03T04:01:00Z"/>
                <w:rFonts w:cstheme="minorHAnsi"/>
                <w:sz w:val="16"/>
                <w:szCs w:val="16"/>
              </w:rPr>
            </w:pPr>
            <w:ins w:id="36685" w:author="Στάθης Καπ" w:date="2023-03-03T06:23:00Z">
              <w:r>
                <w:rPr>
                  <w:rFonts w:ascii="Calibri" w:hAnsi="Calibri" w:cs="Calibri"/>
                  <w:color w:val="000000"/>
                  <w:sz w:val="16"/>
                  <w:szCs w:val="16"/>
                </w:rPr>
                <w:t>844</w:t>
              </w:r>
            </w:ins>
          </w:p>
        </w:tc>
        <w:tc>
          <w:tcPr>
            <w:tcW w:w="621" w:type="dxa"/>
            <w:vAlign w:val="center"/>
            <w:tcPrChange w:id="36686" w:author="Στάθης Καπ" w:date="2023-03-03T06:27:00Z">
              <w:tcPr>
                <w:tcW w:w="621" w:type="dxa"/>
                <w:vAlign w:val="bottom"/>
              </w:tcPr>
            </w:tcPrChange>
          </w:tcPr>
          <w:p w14:paraId="47BC04D1" w14:textId="5D48217E" w:rsidR="00C87CFE" w:rsidRPr="00CD1347" w:rsidRDefault="00C87CFE" w:rsidP="00C87CFE">
            <w:pPr>
              <w:jc w:val="center"/>
              <w:rPr>
                <w:ins w:id="36687" w:author="Στάθης Καπ" w:date="2023-03-03T04:01:00Z"/>
                <w:rFonts w:cstheme="minorHAnsi"/>
                <w:sz w:val="16"/>
                <w:szCs w:val="16"/>
              </w:rPr>
            </w:pPr>
            <w:ins w:id="36688" w:author="Στάθης Καπ" w:date="2023-03-03T06:23:00Z">
              <w:r>
                <w:rPr>
                  <w:rFonts w:ascii="Calibri" w:hAnsi="Calibri" w:cs="Calibri"/>
                  <w:color w:val="000000"/>
                  <w:sz w:val="16"/>
                  <w:szCs w:val="16"/>
                </w:rPr>
                <w:t>0.406</w:t>
              </w:r>
            </w:ins>
          </w:p>
        </w:tc>
        <w:tc>
          <w:tcPr>
            <w:tcW w:w="669" w:type="dxa"/>
            <w:vAlign w:val="center"/>
            <w:tcPrChange w:id="36689" w:author="Στάθης Καπ" w:date="2023-03-03T06:27:00Z">
              <w:tcPr>
                <w:tcW w:w="669" w:type="dxa"/>
                <w:vAlign w:val="center"/>
              </w:tcPr>
            </w:tcPrChange>
          </w:tcPr>
          <w:p w14:paraId="1311AC0E" w14:textId="3339B744" w:rsidR="00C87CFE" w:rsidRPr="00CD1347" w:rsidRDefault="00C87CFE" w:rsidP="00C87CFE">
            <w:pPr>
              <w:jc w:val="center"/>
              <w:rPr>
                <w:ins w:id="36690" w:author="Στάθης Καπ" w:date="2023-03-03T04:01:00Z"/>
                <w:rFonts w:cstheme="minorHAnsi"/>
                <w:sz w:val="16"/>
                <w:szCs w:val="16"/>
              </w:rPr>
            </w:pPr>
            <w:ins w:id="36691" w:author="Στάθης Καπ" w:date="2023-03-03T06:23:00Z">
              <w:r>
                <w:rPr>
                  <w:rFonts w:ascii="Calibri" w:hAnsi="Calibri" w:cstheme="minorHAnsi"/>
                  <w:color w:val="000000"/>
                  <w:sz w:val="16"/>
                  <w:szCs w:val="16"/>
                </w:rPr>
                <w:t>2.65</w:t>
              </w:r>
            </w:ins>
          </w:p>
        </w:tc>
        <w:tc>
          <w:tcPr>
            <w:tcW w:w="508" w:type="dxa"/>
            <w:vAlign w:val="center"/>
            <w:tcPrChange w:id="36692" w:author="Στάθης Καπ" w:date="2023-03-03T06:27:00Z">
              <w:tcPr>
                <w:tcW w:w="508" w:type="dxa"/>
                <w:vAlign w:val="bottom"/>
              </w:tcPr>
            </w:tcPrChange>
          </w:tcPr>
          <w:p w14:paraId="28025EAB" w14:textId="38A1F71D" w:rsidR="00C87CFE" w:rsidRPr="00CD1347" w:rsidRDefault="00C87CFE" w:rsidP="00C87CFE">
            <w:pPr>
              <w:jc w:val="center"/>
              <w:rPr>
                <w:ins w:id="36693" w:author="Στάθης Καπ" w:date="2023-03-03T04:01:00Z"/>
                <w:rFonts w:cstheme="minorHAnsi"/>
                <w:sz w:val="16"/>
                <w:szCs w:val="16"/>
              </w:rPr>
            </w:pPr>
            <w:ins w:id="36694" w:author="Στάθης Καπ" w:date="2023-03-03T06:23:00Z">
              <w:r>
                <w:rPr>
                  <w:rFonts w:ascii="Calibri" w:hAnsi="Calibri" w:cs="Calibri"/>
                  <w:color w:val="000000"/>
                  <w:sz w:val="16"/>
                  <w:szCs w:val="16"/>
                </w:rPr>
                <w:t>695</w:t>
              </w:r>
            </w:ins>
          </w:p>
        </w:tc>
        <w:tc>
          <w:tcPr>
            <w:tcW w:w="541" w:type="dxa"/>
            <w:vAlign w:val="center"/>
            <w:tcPrChange w:id="36695" w:author="Στάθης Καπ" w:date="2023-03-03T06:27:00Z">
              <w:tcPr>
                <w:tcW w:w="541" w:type="dxa"/>
                <w:vAlign w:val="bottom"/>
              </w:tcPr>
            </w:tcPrChange>
          </w:tcPr>
          <w:p w14:paraId="7DF687D4" w14:textId="4E8C0D3B" w:rsidR="00C87CFE" w:rsidRPr="00CD1347" w:rsidRDefault="00C87CFE" w:rsidP="00C87CFE">
            <w:pPr>
              <w:jc w:val="center"/>
              <w:rPr>
                <w:ins w:id="36696" w:author="Στάθης Καπ" w:date="2023-03-03T04:01:00Z"/>
                <w:rFonts w:cstheme="minorHAnsi"/>
                <w:sz w:val="16"/>
                <w:szCs w:val="16"/>
              </w:rPr>
            </w:pPr>
            <w:ins w:id="36697" w:author="Στάθης Καπ" w:date="2023-03-03T06:23:00Z">
              <w:r>
                <w:rPr>
                  <w:rFonts w:ascii="Calibri" w:hAnsi="Calibri" w:cs="Calibri"/>
                  <w:color w:val="000000"/>
                  <w:sz w:val="16"/>
                  <w:szCs w:val="16"/>
                </w:rPr>
                <w:t>0.367</w:t>
              </w:r>
            </w:ins>
          </w:p>
        </w:tc>
        <w:tc>
          <w:tcPr>
            <w:tcW w:w="589" w:type="dxa"/>
            <w:vAlign w:val="center"/>
            <w:tcPrChange w:id="36698" w:author="Στάθης Καπ" w:date="2023-03-03T06:27:00Z">
              <w:tcPr>
                <w:tcW w:w="589" w:type="dxa"/>
                <w:vAlign w:val="center"/>
              </w:tcPr>
            </w:tcPrChange>
          </w:tcPr>
          <w:p w14:paraId="75C5DBAE" w14:textId="6DE47609" w:rsidR="00C87CFE" w:rsidRPr="00CD1347" w:rsidRDefault="00C87CFE" w:rsidP="00C87CFE">
            <w:pPr>
              <w:jc w:val="center"/>
              <w:rPr>
                <w:ins w:id="36699" w:author="Στάθης Καπ" w:date="2023-03-03T04:01:00Z"/>
                <w:rFonts w:cstheme="minorHAnsi"/>
                <w:sz w:val="16"/>
                <w:szCs w:val="16"/>
              </w:rPr>
            </w:pPr>
            <w:ins w:id="36700" w:author="Στάθης Καπ" w:date="2023-03-03T06:23:00Z">
              <w:r>
                <w:rPr>
                  <w:rFonts w:ascii="Calibri" w:hAnsi="Calibri" w:cstheme="minorHAnsi"/>
                  <w:color w:val="000000"/>
                  <w:sz w:val="16"/>
                  <w:szCs w:val="16"/>
                </w:rPr>
                <w:t>19.84</w:t>
              </w:r>
            </w:ins>
          </w:p>
        </w:tc>
        <w:tc>
          <w:tcPr>
            <w:tcW w:w="463" w:type="dxa"/>
            <w:vAlign w:val="center"/>
            <w:tcPrChange w:id="36701" w:author="Στάθης Καπ" w:date="2023-03-03T06:27:00Z">
              <w:tcPr>
                <w:tcW w:w="463" w:type="dxa"/>
                <w:vAlign w:val="bottom"/>
              </w:tcPr>
            </w:tcPrChange>
          </w:tcPr>
          <w:p w14:paraId="4289923B" w14:textId="0A0A9CBF" w:rsidR="00C87CFE" w:rsidRPr="00CD1347" w:rsidRDefault="00C87CFE" w:rsidP="00C87CFE">
            <w:pPr>
              <w:jc w:val="center"/>
              <w:rPr>
                <w:ins w:id="36702" w:author="Στάθης Καπ" w:date="2023-03-03T04:01:00Z"/>
                <w:rFonts w:cstheme="minorHAnsi"/>
                <w:sz w:val="16"/>
                <w:szCs w:val="16"/>
              </w:rPr>
            </w:pPr>
            <w:ins w:id="36703" w:author="Στάθης Καπ" w:date="2023-03-03T06:23:00Z">
              <w:r>
                <w:rPr>
                  <w:rFonts w:ascii="Calibri" w:hAnsi="Calibri" w:cs="Calibri"/>
                  <w:color w:val="000000"/>
                  <w:sz w:val="16"/>
                  <w:szCs w:val="16"/>
                </w:rPr>
                <w:t>729</w:t>
              </w:r>
            </w:ins>
          </w:p>
        </w:tc>
        <w:tc>
          <w:tcPr>
            <w:tcW w:w="541" w:type="dxa"/>
            <w:vAlign w:val="center"/>
            <w:tcPrChange w:id="36704" w:author="Στάθης Καπ" w:date="2023-03-03T06:27:00Z">
              <w:tcPr>
                <w:tcW w:w="541" w:type="dxa"/>
                <w:vAlign w:val="bottom"/>
              </w:tcPr>
            </w:tcPrChange>
          </w:tcPr>
          <w:p w14:paraId="32BBAA31" w14:textId="393E9A8A" w:rsidR="00C87CFE" w:rsidRPr="00CD1347" w:rsidRDefault="00C87CFE" w:rsidP="00C87CFE">
            <w:pPr>
              <w:jc w:val="center"/>
              <w:rPr>
                <w:ins w:id="36705" w:author="Στάθης Καπ" w:date="2023-03-03T04:01:00Z"/>
                <w:rFonts w:cstheme="minorHAnsi"/>
                <w:sz w:val="16"/>
                <w:szCs w:val="16"/>
              </w:rPr>
            </w:pPr>
            <w:ins w:id="36706" w:author="Στάθης Καπ" w:date="2023-03-03T06:23:00Z">
              <w:r>
                <w:rPr>
                  <w:rFonts w:ascii="Calibri" w:hAnsi="Calibri" w:cs="Calibri"/>
                  <w:color w:val="000000"/>
                  <w:sz w:val="16"/>
                  <w:szCs w:val="16"/>
                </w:rPr>
                <w:t>0.623</w:t>
              </w:r>
            </w:ins>
          </w:p>
        </w:tc>
        <w:tc>
          <w:tcPr>
            <w:tcW w:w="589" w:type="dxa"/>
            <w:vAlign w:val="center"/>
            <w:tcPrChange w:id="36707" w:author="Στάθης Καπ" w:date="2023-03-03T06:27:00Z">
              <w:tcPr>
                <w:tcW w:w="589" w:type="dxa"/>
                <w:vAlign w:val="center"/>
              </w:tcPr>
            </w:tcPrChange>
          </w:tcPr>
          <w:p w14:paraId="647CDB96" w14:textId="31BB8237" w:rsidR="00C87CFE" w:rsidRPr="00CD1347" w:rsidRDefault="00C87CFE" w:rsidP="00C87CFE">
            <w:pPr>
              <w:jc w:val="center"/>
              <w:rPr>
                <w:ins w:id="36708" w:author="Στάθης Καπ" w:date="2023-03-03T04:01:00Z"/>
                <w:rFonts w:cstheme="minorHAnsi"/>
                <w:sz w:val="16"/>
                <w:szCs w:val="16"/>
              </w:rPr>
            </w:pPr>
            <w:ins w:id="36709"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3671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711" w:author="Στάθης Καπ" w:date="2023-03-03T04:01:00Z"/>
        </w:trPr>
        <w:tc>
          <w:tcPr>
            <w:tcW w:w="515" w:type="dxa"/>
            <w:tcBorders>
              <w:top w:val="nil"/>
              <w:bottom w:val="nil"/>
              <w:right w:val="single" w:sz="4" w:space="0" w:color="auto"/>
            </w:tcBorders>
            <w:shd w:val="clear" w:color="auto" w:fill="E7E6E6" w:themeFill="background2"/>
            <w:vAlign w:val="bottom"/>
            <w:tcPrChange w:id="36712" w:author="Στάθης Καπ" w:date="2023-03-03T06:27:00Z">
              <w:tcPr>
                <w:tcW w:w="515" w:type="dxa"/>
                <w:vAlign w:val="bottom"/>
              </w:tcPr>
            </w:tcPrChange>
          </w:tcPr>
          <w:p w14:paraId="30E125BD" w14:textId="500B2B65" w:rsidR="00C87CFE" w:rsidRPr="00CD1347" w:rsidRDefault="00C87CFE" w:rsidP="00C87CFE">
            <w:pPr>
              <w:jc w:val="center"/>
              <w:rPr>
                <w:ins w:id="36713" w:author="Στάθης Καπ" w:date="2023-03-03T04:01:00Z"/>
                <w:sz w:val="16"/>
                <w:szCs w:val="16"/>
              </w:rPr>
            </w:pPr>
            <w:ins w:id="36714" w:author="Στάθης Καπ" w:date="2023-03-03T04:08:00Z">
              <w:r w:rsidRPr="00CD1347">
                <w:rPr>
                  <w:rFonts w:ascii="Calibri" w:hAnsi="Calibri" w:cs="Calibri"/>
                  <w:color w:val="000000"/>
                  <w:sz w:val="16"/>
                  <w:szCs w:val="16"/>
                  <w:rPrChange w:id="36715"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36716" w:author="Στάθης Καπ" w:date="2023-03-03T06:27:00Z">
              <w:tcPr>
                <w:tcW w:w="560" w:type="dxa"/>
              </w:tcPr>
            </w:tcPrChange>
          </w:tcPr>
          <w:p w14:paraId="48718CB7" w14:textId="0B1CA65B" w:rsidR="00C87CFE" w:rsidRPr="00CD1347" w:rsidRDefault="00C87CFE" w:rsidP="00C87CFE">
            <w:pPr>
              <w:jc w:val="center"/>
              <w:rPr>
                <w:ins w:id="36717" w:author="Στάθης Καπ" w:date="2023-03-03T04:01:00Z"/>
                <w:rFonts w:cstheme="minorHAnsi"/>
                <w:sz w:val="16"/>
                <w:szCs w:val="16"/>
              </w:rPr>
            </w:pPr>
            <w:ins w:id="36718" w:author="Στάθης Καπ" w:date="2023-03-03T06:23:00Z">
              <w:r>
                <w:rPr>
                  <w:rFonts w:ascii="Calibri" w:hAnsi="Calibri" w:cs="Calibri"/>
                  <w:color w:val="000000"/>
                  <w:sz w:val="16"/>
                  <w:szCs w:val="16"/>
                </w:rPr>
                <w:t>778</w:t>
              </w:r>
            </w:ins>
          </w:p>
        </w:tc>
        <w:tc>
          <w:tcPr>
            <w:tcW w:w="855" w:type="dxa"/>
            <w:vAlign w:val="center"/>
            <w:tcPrChange w:id="36719" w:author="Στάθης Καπ" w:date="2023-03-03T06:27:00Z">
              <w:tcPr>
                <w:tcW w:w="855" w:type="dxa"/>
              </w:tcPr>
            </w:tcPrChange>
          </w:tcPr>
          <w:p w14:paraId="47302624" w14:textId="1532A814" w:rsidR="00C87CFE" w:rsidRPr="00CD1347" w:rsidRDefault="00C87CFE" w:rsidP="00C87CFE">
            <w:pPr>
              <w:jc w:val="center"/>
              <w:rPr>
                <w:ins w:id="36720" w:author="Στάθης Καπ" w:date="2023-03-03T04:01:00Z"/>
                <w:rFonts w:cstheme="minorHAnsi"/>
                <w:sz w:val="16"/>
                <w:szCs w:val="16"/>
              </w:rPr>
            </w:pPr>
            <w:ins w:id="36721" w:author="Στάθης Καπ" w:date="2023-03-03T06:23:00Z">
              <w:r>
                <w:rPr>
                  <w:rFonts w:ascii="Calibri" w:hAnsi="Calibri" w:cs="Calibri"/>
                  <w:color w:val="000000"/>
                  <w:sz w:val="16"/>
                  <w:szCs w:val="16"/>
                </w:rPr>
                <w:t>735</w:t>
              </w:r>
            </w:ins>
          </w:p>
        </w:tc>
        <w:tc>
          <w:tcPr>
            <w:tcW w:w="544" w:type="dxa"/>
            <w:vAlign w:val="center"/>
            <w:tcPrChange w:id="36722" w:author="Στάθης Καπ" w:date="2023-03-03T06:27:00Z">
              <w:tcPr>
                <w:tcW w:w="544" w:type="dxa"/>
                <w:vAlign w:val="bottom"/>
              </w:tcPr>
            </w:tcPrChange>
          </w:tcPr>
          <w:p w14:paraId="1D340EDE" w14:textId="26BDC0B5" w:rsidR="00C87CFE" w:rsidRPr="00CD1347" w:rsidRDefault="00C87CFE" w:rsidP="00C87CFE">
            <w:pPr>
              <w:jc w:val="center"/>
              <w:rPr>
                <w:ins w:id="36723" w:author="Στάθης Καπ" w:date="2023-03-03T04:01:00Z"/>
                <w:rFonts w:cstheme="minorHAnsi"/>
                <w:sz w:val="16"/>
                <w:szCs w:val="16"/>
              </w:rPr>
            </w:pPr>
            <w:ins w:id="36724" w:author="Στάθης Καπ" w:date="2023-03-03T06:23:00Z">
              <w:r>
                <w:rPr>
                  <w:rFonts w:ascii="Calibri" w:hAnsi="Calibri" w:cs="Calibri"/>
                  <w:color w:val="000000"/>
                  <w:sz w:val="16"/>
                  <w:szCs w:val="16"/>
                </w:rPr>
                <w:t>676</w:t>
              </w:r>
            </w:ins>
          </w:p>
        </w:tc>
        <w:tc>
          <w:tcPr>
            <w:tcW w:w="621" w:type="dxa"/>
            <w:vAlign w:val="center"/>
            <w:tcPrChange w:id="36725" w:author="Στάθης Καπ" w:date="2023-03-03T06:27:00Z">
              <w:tcPr>
                <w:tcW w:w="621" w:type="dxa"/>
                <w:vAlign w:val="bottom"/>
              </w:tcPr>
            </w:tcPrChange>
          </w:tcPr>
          <w:p w14:paraId="712B21AE" w14:textId="256F9B07" w:rsidR="00C87CFE" w:rsidRPr="00CD1347" w:rsidRDefault="00C87CFE" w:rsidP="00C87CFE">
            <w:pPr>
              <w:jc w:val="center"/>
              <w:rPr>
                <w:ins w:id="36726" w:author="Στάθης Καπ" w:date="2023-03-03T04:01:00Z"/>
                <w:rFonts w:cstheme="minorHAnsi"/>
                <w:sz w:val="16"/>
                <w:szCs w:val="16"/>
              </w:rPr>
            </w:pPr>
            <w:ins w:id="36727" w:author="Στάθης Καπ" w:date="2023-03-03T06:23:00Z">
              <w:r>
                <w:rPr>
                  <w:rFonts w:ascii="Calibri" w:hAnsi="Calibri" w:cs="Calibri"/>
                  <w:color w:val="000000"/>
                  <w:sz w:val="16"/>
                  <w:szCs w:val="16"/>
                </w:rPr>
                <w:t>0.5</w:t>
              </w:r>
            </w:ins>
          </w:p>
        </w:tc>
        <w:tc>
          <w:tcPr>
            <w:tcW w:w="669" w:type="dxa"/>
            <w:vAlign w:val="center"/>
            <w:tcPrChange w:id="36728" w:author="Στάθης Καπ" w:date="2023-03-03T06:27:00Z">
              <w:tcPr>
                <w:tcW w:w="669" w:type="dxa"/>
                <w:vAlign w:val="center"/>
              </w:tcPr>
            </w:tcPrChange>
          </w:tcPr>
          <w:p w14:paraId="1EB7F18C" w14:textId="459B2160" w:rsidR="00C87CFE" w:rsidRPr="00CD1347" w:rsidRDefault="00C87CFE" w:rsidP="00C87CFE">
            <w:pPr>
              <w:jc w:val="center"/>
              <w:rPr>
                <w:ins w:id="36729" w:author="Στάθης Καπ" w:date="2023-03-03T04:01:00Z"/>
                <w:rFonts w:cstheme="minorHAnsi"/>
                <w:sz w:val="16"/>
                <w:szCs w:val="16"/>
              </w:rPr>
            </w:pPr>
            <w:ins w:id="36730" w:author="Στάθης Καπ" w:date="2023-03-03T06:23:00Z">
              <w:r>
                <w:rPr>
                  <w:rFonts w:ascii="Calibri" w:hAnsi="Calibri" w:cstheme="minorHAnsi"/>
                  <w:color w:val="000000"/>
                  <w:sz w:val="16"/>
                  <w:szCs w:val="16"/>
                </w:rPr>
                <w:t>13.11</w:t>
              </w:r>
            </w:ins>
          </w:p>
        </w:tc>
        <w:tc>
          <w:tcPr>
            <w:tcW w:w="543" w:type="dxa"/>
            <w:vAlign w:val="center"/>
            <w:tcPrChange w:id="36731" w:author="Στάθης Καπ" w:date="2023-03-03T06:27:00Z">
              <w:tcPr>
                <w:tcW w:w="543" w:type="dxa"/>
                <w:vAlign w:val="bottom"/>
              </w:tcPr>
            </w:tcPrChange>
          </w:tcPr>
          <w:p w14:paraId="11BA398A" w14:textId="4DC86003" w:rsidR="00C87CFE" w:rsidRPr="00CD1347" w:rsidRDefault="00C87CFE" w:rsidP="00C87CFE">
            <w:pPr>
              <w:jc w:val="center"/>
              <w:rPr>
                <w:ins w:id="36732" w:author="Στάθης Καπ" w:date="2023-03-03T04:01:00Z"/>
                <w:rFonts w:cstheme="minorHAnsi"/>
                <w:sz w:val="16"/>
                <w:szCs w:val="16"/>
              </w:rPr>
            </w:pPr>
            <w:ins w:id="36733" w:author="Στάθης Καπ" w:date="2023-03-03T06:23:00Z">
              <w:r>
                <w:rPr>
                  <w:rFonts w:ascii="Calibri" w:hAnsi="Calibri" w:cs="Calibri"/>
                  <w:color w:val="000000"/>
                  <w:sz w:val="16"/>
                  <w:szCs w:val="16"/>
                </w:rPr>
                <w:t>580</w:t>
              </w:r>
            </w:ins>
          </w:p>
        </w:tc>
        <w:tc>
          <w:tcPr>
            <w:tcW w:w="621" w:type="dxa"/>
            <w:vAlign w:val="center"/>
            <w:tcPrChange w:id="36734" w:author="Στάθης Καπ" w:date="2023-03-03T06:27:00Z">
              <w:tcPr>
                <w:tcW w:w="621" w:type="dxa"/>
                <w:vAlign w:val="bottom"/>
              </w:tcPr>
            </w:tcPrChange>
          </w:tcPr>
          <w:p w14:paraId="303E2705" w14:textId="0A0A71EE" w:rsidR="00C87CFE" w:rsidRPr="00CD1347" w:rsidRDefault="00C87CFE" w:rsidP="00C87CFE">
            <w:pPr>
              <w:jc w:val="center"/>
              <w:rPr>
                <w:ins w:id="36735" w:author="Στάθης Καπ" w:date="2023-03-03T04:01:00Z"/>
                <w:rFonts w:cstheme="minorHAnsi"/>
                <w:sz w:val="16"/>
                <w:szCs w:val="16"/>
              </w:rPr>
            </w:pPr>
            <w:ins w:id="36736" w:author="Στάθης Καπ" w:date="2023-03-03T06:23:00Z">
              <w:r>
                <w:rPr>
                  <w:rFonts w:ascii="Calibri" w:hAnsi="Calibri" w:cs="Calibri"/>
                  <w:color w:val="000000"/>
                  <w:sz w:val="16"/>
                  <w:szCs w:val="16"/>
                </w:rPr>
                <w:t>0.336</w:t>
              </w:r>
            </w:ins>
          </w:p>
        </w:tc>
        <w:tc>
          <w:tcPr>
            <w:tcW w:w="669" w:type="dxa"/>
            <w:vAlign w:val="center"/>
            <w:tcPrChange w:id="36737" w:author="Στάθης Καπ" w:date="2023-03-03T06:27:00Z">
              <w:tcPr>
                <w:tcW w:w="669" w:type="dxa"/>
                <w:vAlign w:val="center"/>
              </w:tcPr>
            </w:tcPrChange>
          </w:tcPr>
          <w:p w14:paraId="5B6BB405" w14:textId="4DC1647E" w:rsidR="00C87CFE" w:rsidRPr="00CD1347" w:rsidRDefault="00C87CFE" w:rsidP="00C87CFE">
            <w:pPr>
              <w:jc w:val="center"/>
              <w:rPr>
                <w:ins w:id="36738" w:author="Στάθης Καπ" w:date="2023-03-03T04:01:00Z"/>
                <w:rFonts w:cstheme="minorHAnsi"/>
                <w:sz w:val="16"/>
                <w:szCs w:val="16"/>
              </w:rPr>
            </w:pPr>
            <w:ins w:id="36739" w:author="Στάθης Καπ" w:date="2023-03-03T06:23:00Z">
              <w:r>
                <w:rPr>
                  <w:rFonts w:ascii="Calibri" w:hAnsi="Calibri" w:cstheme="minorHAnsi"/>
                  <w:color w:val="000000"/>
                  <w:sz w:val="16"/>
                  <w:szCs w:val="16"/>
                </w:rPr>
                <w:t>14.2</w:t>
              </w:r>
            </w:ins>
          </w:p>
        </w:tc>
        <w:tc>
          <w:tcPr>
            <w:tcW w:w="508" w:type="dxa"/>
            <w:vAlign w:val="center"/>
            <w:tcPrChange w:id="36740" w:author="Στάθης Καπ" w:date="2023-03-03T06:27:00Z">
              <w:tcPr>
                <w:tcW w:w="508" w:type="dxa"/>
                <w:vAlign w:val="bottom"/>
              </w:tcPr>
            </w:tcPrChange>
          </w:tcPr>
          <w:p w14:paraId="4DE60F6A" w14:textId="1C0D20B8" w:rsidR="00C87CFE" w:rsidRPr="00CD1347" w:rsidRDefault="00C87CFE" w:rsidP="00C87CFE">
            <w:pPr>
              <w:jc w:val="center"/>
              <w:rPr>
                <w:ins w:id="36741" w:author="Στάθης Καπ" w:date="2023-03-03T04:01:00Z"/>
                <w:rFonts w:cstheme="minorHAnsi"/>
                <w:sz w:val="16"/>
                <w:szCs w:val="16"/>
              </w:rPr>
            </w:pPr>
            <w:ins w:id="36742" w:author="Στάθης Καπ" w:date="2023-03-03T06:23:00Z">
              <w:r>
                <w:rPr>
                  <w:rFonts w:ascii="Calibri" w:hAnsi="Calibri" w:cs="Calibri"/>
                  <w:color w:val="000000"/>
                  <w:sz w:val="16"/>
                  <w:szCs w:val="16"/>
                </w:rPr>
                <w:t>557</w:t>
              </w:r>
            </w:ins>
          </w:p>
        </w:tc>
        <w:tc>
          <w:tcPr>
            <w:tcW w:w="541" w:type="dxa"/>
            <w:vAlign w:val="center"/>
            <w:tcPrChange w:id="36743" w:author="Στάθης Καπ" w:date="2023-03-03T06:27:00Z">
              <w:tcPr>
                <w:tcW w:w="541" w:type="dxa"/>
                <w:vAlign w:val="bottom"/>
              </w:tcPr>
            </w:tcPrChange>
          </w:tcPr>
          <w:p w14:paraId="0DEA290E" w14:textId="093AD2E8" w:rsidR="00C87CFE" w:rsidRPr="00CD1347" w:rsidRDefault="00C87CFE" w:rsidP="00C87CFE">
            <w:pPr>
              <w:jc w:val="center"/>
              <w:rPr>
                <w:ins w:id="36744" w:author="Στάθης Καπ" w:date="2023-03-03T04:01:00Z"/>
                <w:rFonts w:cstheme="minorHAnsi"/>
                <w:sz w:val="16"/>
                <w:szCs w:val="16"/>
              </w:rPr>
            </w:pPr>
            <w:ins w:id="36745" w:author="Στάθης Καπ" w:date="2023-03-03T06:23:00Z">
              <w:r>
                <w:rPr>
                  <w:rFonts w:ascii="Calibri" w:hAnsi="Calibri" w:cs="Calibri"/>
                  <w:color w:val="000000"/>
                  <w:sz w:val="16"/>
                  <w:szCs w:val="16"/>
                </w:rPr>
                <w:t>0.306</w:t>
              </w:r>
            </w:ins>
          </w:p>
        </w:tc>
        <w:tc>
          <w:tcPr>
            <w:tcW w:w="589" w:type="dxa"/>
            <w:vAlign w:val="center"/>
            <w:tcPrChange w:id="36746" w:author="Στάθης Καπ" w:date="2023-03-03T06:27:00Z">
              <w:tcPr>
                <w:tcW w:w="589" w:type="dxa"/>
                <w:vAlign w:val="center"/>
              </w:tcPr>
            </w:tcPrChange>
          </w:tcPr>
          <w:p w14:paraId="6B35C5DD" w14:textId="30B9BB3D" w:rsidR="00C87CFE" w:rsidRPr="00CD1347" w:rsidRDefault="00C87CFE" w:rsidP="00C87CFE">
            <w:pPr>
              <w:jc w:val="center"/>
              <w:rPr>
                <w:ins w:id="36747" w:author="Στάθης Καπ" w:date="2023-03-03T04:01:00Z"/>
                <w:rFonts w:cstheme="minorHAnsi"/>
                <w:sz w:val="16"/>
                <w:szCs w:val="16"/>
              </w:rPr>
            </w:pPr>
            <w:ins w:id="36748" w:author="Στάθης Καπ" w:date="2023-03-03T06:23:00Z">
              <w:r>
                <w:rPr>
                  <w:rFonts w:ascii="Calibri" w:hAnsi="Calibri" w:cstheme="minorHAnsi"/>
                  <w:color w:val="000000"/>
                  <w:sz w:val="16"/>
                  <w:szCs w:val="16"/>
                </w:rPr>
                <w:t>17.6</w:t>
              </w:r>
            </w:ins>
          </w:p>
        </w:tc>
        <w:tc>
          <w:tcPr>
            <w:tcW w:w="463" w:type="dxa"/>
            <w:vAlign w:val="center"/>
            <w:tcPrChange w:id="36749" w:author="Στάθης Καπ" w:date="2023-03-03T06:27:00Z">
              <w:tcPr>
                <w:tcW w:w="463" w:type="dxa"/>
                <w:vAlign w:val="bottom"/>
              </w:tcPr>
            </w:tcPrChange>
          </w:tcPr>
          <w:p w14:paraId="08F4AFF1" w14:textId="1B89EBB6" w:rsidR="00C87CFE" w:rsidRPr="00CD1347" w:rsidRDefault="00C87CFE" w:rsidP="00C87CFE">
            <w:pPr>
              <w:jc w:val="center"/>
              <w:rPr>
                <w:ins w:id="36750" w:author="Στάθης Καπ" w:date="2023-03-03T04:01:00Z"/>
                <w:rFonts w:cstheme="minorHAnsi"/>
                <w:sz w:val="16"/>
                <w:szCs w:val="16"/>
              </w:rPr>
            </w:pPr>
            <w:ins w:id="36751" w:author="Στάθης Καπ" w:date="2023-03-03T06:23:00Z">
              <w:r>
                <w:rPr>
                  <w:rFonts w:ascii="Calibri" w:hAnsi="Calibri" w:cs="Calibri"/>
                  <w:color w:val="000000"/>
                  <w:sz w:val="16"/>
                  <w:szCs w:val="16"/>
                </w:rPr>
                <w:t>544</w:t>
              </w:r>
            </w:ins>
          </w:p>
        </w:tc>
        <w:tc>
          <w:tcPr>
            <w:tcW w:w="541" w:type="dxa"/>
            <w:vAlign w:val="center"/>
            <w:tcPrChange w:id="36752" w:author="Στάθης Καπ" w:date="2023-03-03T06:27:00Z">
              <w:tcPr>
                <w:tcW w:w="541" w:type="dxa"/>
                <w:vAlign w:val="bottom"/>
              </w:tcPr>
            </w:tcPrChange>
          </w:tcPr>
          <w:p w14:paraId="2E0E5F62" w14:textId="2D875AFB" w:rsidR="00C87CFE" w:rsidRPr="00CD1347" w:rsidRDefault="00C87CFE" w:rsidP="00C87CFE">
            <w:pPr>
              <w:jc w:val="center"/>
              <w:rPr>
                <w:ins w:id="36753" w:author="Στάθης Καπ" w:date="2023-03-03T04:01:00Z"/>
                <w:rFonts w:cstheme="minorHAnsi"/>
                <w:sz w:val="16"/>
                <w:szCs w:val="16"/>
              </w:rPr>
            </w:pPr>
            <w:ins w:id="36754" w:author="Στάθης Καπ" w:date="2023-03-03T06:23:00Z">
              <w:r>
                <w:rPr>
                  <w:rFonts w:ascii="Calibri" w:hAnsi="Calibri" w:cs="Calibri"/>
                  <w:color w:val="000000"/>
                  <w:sz w:val="16"/>
                  <w:szCs w:val="16"/>
                </w:rPr>
                <w:t>0.313</w:t>
              </w:r>
            </w:ins>
          </w:p>
        </w:tc>
        <w:tc>
          <w:tcPr>
            <w:tcW w:w="589" w:type="dxa"/>
            <w:vAlign w:val="center"/>
            <w:tcPrChange w:id="36755" w:author="Στάθης Καπ" w:date="2023-03-03T06:27:00Z">
              <w:tcPr>
                <w:tcW w:w="589" w:type="dxa"/>
                <w:vAlign w:val="center"/>
              </w:tcPr>
            </w:tcPrChange>
          </w:tcPr>
          <w:p w14:paraId="786DFA3B" w14:textId="3CBA10BF" w:rsidR="00C87CFE" w:rsidRPr="00CD1347" w:rsidRDefault="00C87CFE" w:rsidP="00C87CFE">
            <w:pPr>
              <w:jc w:val="center"/>
              <w:rPr>
                <w:ins w:id="36756" w:author="Στάθης Καπ" w:date="2023-03-03T04:01:00Z"/>
                <w:rFonts w:cstheme="minorHAnsi"/>
                <w:sz w:val="16"/>
                <w:szCs w:val="16"/>
              </w:rPr>
            </w:pPr>
            <w:ins w:id="36757"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3675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759" w:author="Στάθης Καπ" w:date="2023-03-03T04:01:00Z"/>
        </w:trPr>
        <w:tc>
          <w:tcPr>
            <w:tcW w:w="515" w:type="dxa"/>
            <w:tcBorders>
              <w:top w:val="nil"/>
              <w:bottom w:val="nil"/>
              <w:right w:val="single" w:sz="4" w:space="0" w:color="auto"/>
            </w:tcBorders>
            <w:shd w:val="clear" w:color="auto" w:fill="E7E6E6" w:themeFill="background2"/>
            <w:vAlign w:val="bottom"/>
            <w:tcPrChange w:id="36760" w:author="Στάθης Καπ" w:date="2023-03-03T06:27:00Z">
              <w:tcPr>
                <w:tcW w:w="515" w:type="dxa"/>
                <w:vAlign w:val="bottom"/>
              </w:tcPr>
            </w:tcPrChange>
          </w:tcPr>
          <w:p w14:paraId="73E43B3D" w14:textId="1D654855" w:rsidR="00C87CFE" w:rsidRPr="00CD1347" w:rsidRDefault="00C87CFE" w:rsidP="00C87CFE">
            <w:pPr>
              <w:jc w:val="center"/>
              <w:rPr>
                <w:ins w:id="36761" w:author="Στάθης Καπ" w:date="2023-03-03T04:01:00Z"/>
                <w:sz w:val="16"/>
                <w:szCs w:val="16"/>
              </w:rPr>
            </w:pPr>
            <w:ins w:id="36762" w:author="Στάθης Καπ" w:date="2023-03-03T04:08:00Z">
              <w:r w:rsidRPr="00CD1347">
                <w:rPr>
                  <w:rFonts w:ascii="Calibri" w:hAnsi="Calibri" w:cs="Calibri"/>
                  <w:color w:val="000000"/>
                  <w:sz w:val="16"/>
                  <w:szCs w:val="16"/>
                  <w:rPrChange w:id="36763"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36764" w:author="Στάθης Καπ" w:date="2023-03-03T06:27:00Z">
              <w:tcPr>
                <w:tcW w:w="560" w:type="dxa"/>
              </w:tcPr>
            </w:tcPrChange>
          </w:tcPr>
          <w:p w14:paraId="15C18069" w14:textId="1CA42C03" w:rsidR="00C87CFE" w:rsidRPr="00CD1347" w:rsidRDefault="00C87CFE" w:rsidP="00C87CFE">
            <w:pPr>
              <w:jc w:val="center"/>
              <w:rPr>
                <w:ins w:id="36765" w:author="Στάθης Καπ" w:date="2023-03-03T04:01:00Z"/>
                <w:rFonts w:cstheme="minorHAnsi"/>
                <w:sz w:val="16"/>
                <w:szCs w:val="16"/>
              </w:rPr>
            </w:pPr>
            <w:ins w:id="36766" w:author="Στάθης Καπ" w:date="2023-03-03T06:23:00Z">
              <w:r>
                <w:rPr>
                  <w:rFonts w:ascii="Calibri" w:hAnsi="Calibri" w:cs="Calibri"/>
                  <w:color w:val="000000"/>
                  <w:sz w:val="16"/>
                  <w:szCs w:val="16"/>
                </w:rPr>
                <w:t>906</w:t>
              </w:r>
            </w:ins>
          </w:p>
        </w:tc>
        <w:tc>
          <w:tcPr>
            <w:tcW w:w="855" w:type="dxa"/>
            <w:vAlign w:val="center"/>
            <w:tcPrChange w:id="36767" w:author="Στάθης Καπ" w:date="2023-03-03T06:27:00Z">
              <w:tcPr>
                <w:tcW w:w="855" w:type="dxa"/>
              </w:tcPr>
            </w:tcPrChange>
          </w:tcPr>
          <w:p w14:paraId="3B67E954" w14:textId="6B00A30A" w:rsidR="00C87CFE" w:rsidRPr="00CD1347" w:rsidRDefault="00C87CFE" w:rsidP="00C87CFE">
            <w:pPr>
              <w:jc w:val="center"/>
              <w:rPr>
                <w:ins w:id="36768" w:author="Στάθης Καπ" w:date="2023-03-03T04:01:00Z"/>
                <w:rFonts w:cstheme="minorHAnsi"/>
                <w:sz w:val="16"/>
                <w:szCs w:val="16"/>
              </w:rPr>
            </w:pPr>
            <w:ins w:id="36769" w:author="Στάθης Καπ" w:date="2023-03-03T06:23:00Z">
              <w:r>
                <w:rPr>
                  <w:rFonts w:ascii="Calibri" w:hAnsi="Calibri" w:cs="Calibri"/>
                  <w:color w:val="000000"/>
                  <w:sz w:val="16"/>
                  <w:szCs w:val="16"/>
                </w:rPr>
                <w:t>870</w:t>
              </w:r>
            </w:ins>
          </w:p>
        </w:tc>
        <w:tc>
          <w:tcPr>
            <w:tcW w:w="544" w:type="dxa"/>
            <w:vAlign w:val="center"/>
            <w:tcPrChange w:id="36770" w:author="Στάθης Καπ" w:date="2023-03-03T06:27:00Z">
              <w:tcPr>
                <w:tcW w:w="544" w:type="dxa"/>
                <w:vAlign w:val="bottom"/>
              </w:tcPr>
            </w:tcPrChange>
          </w:tcPr>
          <w:p w14:paraId="1C6F034D" w14:textId="2D30B7F0" w:rsidR="00C87CFE" w:rsidRPr="00CD1347" w:rsidRDefault="00C87CFE" w:rsidP="00C87CFE">
            <w:pPr>
              <w:jc w:val="center"/>
              <w:rPr>
                <w:ins w:id="36771" w:author="Στάθης Καπ" w:date="2023-03-03T04:01:00Z"/>
                <w:rFonts w:cstheme="minorHAnsi"/>
                <w:sz w:val="16"/>
                <w:szCs w:val="16"/>
              </w:rPr>
            </w:pPr>
            <w:ins w:id="36772" w:author="Στάθης Καπ" w:date="2023-03-03T06:23:00Z">
              <w:r>
                <w:rPr>
                  <w:rFonts w:ascii="Calibri" w:hAnsi="Calibri" w:cs="Calibri"/>
                  <w:color w:val="000000"/>
                  <w:sz w:val="16"/>
                  <w:szCs w:val="16"/>
                </w:rPr>
                <w:t>792</w:t>
              </w:r>
            </w:ins>
          </w:p>
        </w:tc>
        <w:tc>
          <w:tcPr>
            <w:tcW w:w="621" w:type="dxa"/>
            <w:vAlign w:val="center"/>
            <w:tcPrChange w:id="36773" w:author="Στάθης Καπ" w:date="2023-03-03T06:27:00Z">
              <w:tcPr>
                <w:tcW w:w="621" w:type="dxa"/>
                <w:vAlign w:val="bottom"/>
              </w:tcPr>
            </w:tcPrChange>
          </w:tcPr>
          <w:p w14:paraId="69DE54E5" w14:textId="35CB9E7C" w:rsidR="00C87CFE" w:rsidRPr="00CD1347" w:rsidRDefault="00C87CFE" w:rsidP="00C87CFE">
            <w:pPr>
              <w:jc w:val="center"/>
              <w:rPr>
                <w:ins w:id="36774" w:author="Στάθης Καπ" w:date="2023-03-03T04:01:00Z"/>
                <w:rFonts w:cstheme="minorHAnsi"/>
                <w:sz w:val="16"/>
                <w:szCs w:val="16"/>
              </w:rPr>
            </w:pPr>
            <w:ins w:id="36775" w:author="Στάθης Καπ" w:date="2023-03-03T06:23:00Z">
              <w:r>
                <w:rPr>
                  <w:rFonts w:ascii="Calibri" w:hAnsi="Calibri" w:cs="Calibri"/>
                  <w:color w:val="000000"/>
                  <w:sz w:val="16"/>
                  <w:szCs w:val="16"/>
                </w:rPr>
                <w:t>0.709</w:t>
              </w:r>
            </w:ins>
          </w:p>
        </w:tc>
        <w:tc>
          <w:tcPr>
            <w:tcW w:w="669" w:type="dxa"/>
            <w:vAlign w:val="center"/>
            <w:tcPrChange w:id="36776" w:author="Στάθης Καπ" w:date="2023-03-03T06:27:00Z">
              <w:tcPr>
                <w:tcW w:w="669" w:type="dxa"/>
                <w:vAlign w:val="center"/>
              </w:tcPr>
            </w:tcPrChange>
          </w:tcPr>
          <w:p w14:paraId="116BD0AD" w14:textId="5F8BC2FA" w:rsidR="00C87CFE" w:rsidRPr="00CD1347" w:rsidRDefault="00C87CFE" w:rsidP="00C87CFE">
            <w:pPr>
              <w:jc w:val="center"/>
              <w:rPr>
                <w:ins w:id="36777" w:author="Στάθης Καπ" w:date="2023-03-03T04:01:00Z"/>
                <w:rFonts w:cstheme="minorHAnsi"/>
                <w:sz w:val="16"/>
                <w:szCs w:val="16"/>
              </w:rPr>
            </w:pPr>
            <w:ins w:id="36778" w:author="Στάθης Καπ" w:date="2023-03-03T06:23:00Z">
              <w:r>
                <w:rPr>
                  <w:rFonts w:ascii="Calibri" w:hAnsi="Calibri" w:cstheme="minorHAnsi"/>
                  <w:color w:val="000000"/>
                  <w:sz w:val="16"/>
                  <w:szCs w:val="16"/>
                </w:rPr>
                <w:t>12.58</w:t>
              </w:r>
            </w:ins>
          </w:p>
        </w:tc>
        <w:tc>
          <w:tcPr>
            <w:tcW w:w="543" w:type="dxa"/>
            <w:vAlign w:val="center"/>
            <w:tcPrChange w:id="36779" w:author="Στάθης Καπ" w:date="2023-03-03T06:27:00Z">
              <w:tcPr>
                <w:tcW w:w="543" w:type="dxa"/>
                <w:vAlign w:val="bottom"/>
              </w:tcPr>
            </w:tcPrChange>
          </w:tcPr>
          <w:p w14:paraId="70313D82" w14:textId="676A6E3C" w:rsidR="00C87CFE" w:rsidRPr="00CD1347" w:rsidRDefault="00C87CFE" w:rsidP="00C87CFE">
            <w:pPr>
              <w:jc w:val="center"/>
              <w:rPr>
                <w:ins w:id="36780" w:author="Στάθης Καπ" w:date="2023-03-03T04:01:00Z"/>
                <w:rFonts w:cstheme="minorHAnsi"/>
                <w:sz w:val="16"/>
                <w:szCs w:val="16"/>
              </w:rPr>
            </w:pPr>
            <w:ins w:id="36781" w:author="Στάθης Καπ" w:date="2023-03-03T06:23:00Z">
              <w:r>
                <w:rPr>
                  <w:rFonts w:ascii="Calibri" w:hAnsi="Calibri" w:cs="Calibri"/>
                  <w:color w:val="000000"/>
                  <w:sz w:val="16"/>
                  <w:szCs w:val="16"/>
                </w:rPr>
                <w:t>769</w:t>
              </w:r>
            </w:ins>
          </w:p>
        </w:tc>
        <w:tc>
          <w:tcPr>
            <w:tcW w:w="621" w:type="dxa"/>
            <w:vAlign w:val="center"/>
            <w:tcPrChange w:id="36782" w:author="Στάθης Καπ" w:date="2023-03-03T06:27:00Z">
              <w:tcPr>
                <w:tcW w:w="621" w:type="dxa"/>
                <w:vAlign w:val="bottom"/>
              </w:tcPr>
            </w:tcPrChange>
          </w:tcPr>
          <w:p w14:paraId="2C119B10" w14:textId="09DB5FD6" w:rsidR="00C87CFE" w:rsidRPr="00CD1347" w:rsidRDefault="00C87CFE" w:rsidP="00C87CFE">
            <w:pPr>
              <w:jc w:val="center"/>
              <w:rPr>
                <w:ins w:id="36783" w:author="Στάθης Καπ" w:date="2023-03-03T04:01:00Z"/>
                <w:rFonts w:cstheme="minorHAnsi"/>
                <w:sz w:val="16"/>
                <w:szCs w:val="16"/>
              </w:rPr>
            </w:pPr>
            <w:ins w:id="36784" w:author="Στάθης Καπ" w:date="2023-03-03T06:23:00Z">
              <w:r>
                <w:rPr>
                  <w:rFonts w:ascii="Calibri" w:hAnsi="Calibri" w:cs="Calibri"/>
                  <w:color w:val="000000"/>
                  <w:sz w:val="16"/>
                  <w:szCs w:val="16"/>
                </w:rPr>
                <w:t>0.399</w:t>
              </w:r>
            </w:ins>
          </w:p>
        </w:tc>
        <w:tc>
          <w:tcPr>
            <w:tcW w:w="669" w:type="dxa"/>
            <w:vAlign w:val="center"/>
            <w:tcPrChange w:id="36785" w:author="Στάθης Καπ" w:date="2023-03-03T06:27:00Z">
              <w:tcPr>
                <w:tcW w:w="669" w:type="dxa"/>
                <w:vAlign w:val="center"/>
              </w:tcPr>
            </w:tcPrChange>
          </w:tcPr>
          <w:p w14:paraId="3A7691F3" w14:textId="3FF84885" w:rsidR="00C87CFE" w:rsidRPr="00CD1347" w:rsidRDefault="00C87CFE" w:rsidP="00C87CFE">
            <w:pPr>
              <w:jc w:val="center"/>
              <w:rPr>
                <w:ins w:id="36786" w:author="Στάθης Καπ" w:date="2023-03-03T04:01:00Z"/>
                <w:rFonts w:cstheme="minorHAnsi"/>
                <w:sz w:val="16"/>
                <w:szCs w:val="16"/>
              </w:rPr>
            </w:pPr>
            <w:ins w:id="36787" w:author="Στάθης Καπ" w:date="2023-03-03T06:23:00Z">
              <w:r>
                <w:rPr>
                  <w:rFonts w:ascii="Calibri" w:hAnsi="Calibri" w:cstheme="minorHAnsi"/>
                  <w:color w:val="000000"/>
                  <w:sz w:val="16"/>
                  <w:szCs w:val="16"/>
                </w:rPr>
                <w:t>2.9</w:t>
              </w:r>
            </w:ins>
          </w:p>
        </w:tc>
        <w:tc>
          <w:tcPr>
            <w:tcW w:w="508" w:type="dxa"/>
            <w:vAlign w:val="center"/>
            <w:tcPrChange w:id="36788" w:author="Στάθης Καπ" w:date="2023-03-03T06:27:00Z">
              <w:tcPr>
                <w:tcW w:w="508" w:type="dxa"/>
                <w:vAlign w:val="bottom"/>
              </w:tcPr>
            </w:tcPrChange>
          </w:tcPr>
          <w:p w14:paraId="71C9E8A6" w14:textId="0FF84069" w:rsidR="00C87CFE" w:rsidRPr="00CD1347" w:rsidRDefault="00C87CFE" w:rsidP="00C87CFE">
            <w:pPr>
              <w:jc w:val="center"/>
              <w:rPr>
                <w:ins w:id="36789" w:author="Στάθης Καπ" w:date="2023-03-03T04:01:00Z"/>
                <w:rFonts w:cstheme="minorHAnsi"/>
                <w:sz w:val="16"/>
                <w:szCs w:val="16"/>
              </w:rPr>
            </w:pPr>
            <w:ins w:id="36790" w:author="Στάθης Καπ" w:date="2023-03-03T06:23:00Z">
              <w:r>
                <w:rPr>
                  <w:rFonts w:ascii="Calibri" w:hAnsi="Calibri" w:cs="Calibri"/>
                  <w:color w:val="000000"/>
                  <w:sz w:val="16"/>
                  <w:szCs w:val="16"/>
                </w:rPr>
                <w:t>696</w:t>
              </w:r>
            </w:ins>
          </w:p>
        </w:tc>
        <w:tc>
          <w:tcPr>
            <w:tcW w:w="541" w:type="dxa"/>
            <w:vAlign w:val="center"/>
            <w:tcPrChange w:id="36791" w:author="Στάθης Καπ" w:date="2023-03-03T06:27:00Z">
              <w:tcPr>
                <w:tcW w:w="541" w:type="dxa"/>
                <w:vAlign w:val="bottom"/>
              </w:tcPr>
            </w:tcPrChange>
          </w:tcPr>
          <w:p w14:paraId="69EF0C2F" w14:textId="3C9929E5" w:rsidR="00C87CFE" w:rsidRPr="00CD1347" w:rsidRDefault="00C87CFE" w:rsidP="00C87CFE">
            <w:pPr>
              <w:jc w:val="center"/>
              <w:rPr>
                <w:ins w:id="36792" w:author="Στάθης Καπ" w:date="2023-03-03T04:01:00Z"/>
                <w:rFonts w:cstheme="minorHAnsi"/>
                <w:sz w:val="16"/>
                <w:szCs w:val="16"/>
              </w:rPr>
            </w:pPr>
            <w:ins w:id="36793" w:author="Στάθης Καπ" w:date="2023-03-03T06:23:00Z">
              <w:r>
                <w:rPr>
                  <w:rFonts w:ascii="Calibri" w:hAnsi="Calibri" w:cs="Calibri"/>
                  <w:color w:val="000000"/>
                  <w:sz w:val="16"/>
                  <w:szCs w:val="16"/>
                </w:rPr>
                <w:t>0.324</w:t>
              </w:r>
            </w:ins>
          </w:p>
        </w:tc>
        <w:tc>
          <w:tcPr>
            <w:tcW w:w="589" w:type="dxa"/>
            <w:vAlign w:val="center"/>
            <w:tcPrChange w:id="36794" w:author="Στάθης Καπ" w:date="2023-03-03T06:27:00Z">
              <w:tcPr>
                <w:tcW w:w="589" w:type="dxa"/>
                <w:vAlign w:val="center"/>
              </w:tcPr>
            </w:tcPrChange>
          </w:tcPr>
          <w:p w14:paraId="12B345DD" w14:textId="5AE8FC79" w:rsidR="00C87CFE" w:rsidRPr="00CD1347" w:rsidRDefault="00C87CFE" w:rsidP="00C87CFE">
            <w:pPr>
              <w:jc w:val="center"/>
              <w:rPr>
                <w:ins w:id="36795" w:author="Στάθης Καπ" w:date="2023-03-03T04:01:00Z"/>
                <w:rFonts w:cstheme="minorHAnsi"/>
                <w:sz w:val="16"/>
                <w:szCs w:val="16"/>
              </w:rPr>
            </w:pPr>
            <w:ins w:id="36796" w:author="Στάθης Καπ" w:date="2023-03-03T06:23:00Z">
              <w:r>
                <w:rPr>
                  <w:rFonts w:ascii="Calibri" w:hAnsi="Calibri" w:cstheme="minorHAnsi"/>
                  <w:color w:val="000000"/>
                  <w:sz w:val="16"/>
                  <w:szCs w:val="16"/>
                </w:rPr>
                <w:t>12.12</w:t>
              </w:r>
            </w:ins>
          </w:p>
        </w:tc>
        <w:tc>
          <w:tcPr>
            <w:tcW w:w="463" w:type="dxa"/>
            <w:vAlign w:val="center"/>
            <w:tcPrChange w:id="36797" w:author="Στάθης Καπ" w:date="2023-03-03T06:27:00Z">
              <w:tcPr>
                <w:tcW w:w="463" w:type="dxa"/>
                <w:vAlign w:val="bottom"/>
              </w:tcPr>
            </w:tcPrChange>
          </w:tcPr>
          <w:p w14:paraId="028BDA26" w14:textId="77D615B0" w:rsidR="00C87CFE" w:rsidRPr="00CD1347" w:rsidRDefault="00C87CFE" w:rsidP="00C87CFE">
            <w:pPr>
              <w:jc w:val="center"/>
              <w:rPr>
                <w:ins w:id="36798" w:author="Στάθης Καπ" w:date="2023-03-03T04:01:00Z"/>
                <w:rFonts w:cstheme="minorHAnsi"/>
                <w:sz w:val="16"/>
                <w:szCs w:val="16"/>
              </w:rPr>
            </w:pPr>
            <w:ins w:id="36799" w:author="Στάθης Καπ" w:date="2023-03-03T06:23:00Z">
              <w:r>
                <w:rPr>
                  <w:rFonts w:ascii="Calibri" w:hAnsi="Calibri" w:cs="Calibri"/>
                  <w:color w:val="000000"/>
                  <w:sz w:val="16"/>
                  <w:szCs w:val="16"/>
                </w:rPr>
                <w:t>673</w:t>
              </w:r>
            </w:ins>
          </w:p>
        </w:tc>
        <w:tc>
          <w:tcPr>
            <w:tcW w:w="541" w:type="dxa"/>
            <w:vAlign w:val="center"/>
            <w:tcPrChange w:id="36800" w:author="Στάθης Καπ" w:date="2023-03-03T06:27:00Z">
              <w:tcPr>
                <w:tcW w:w="541" w:type="dxa"/>
                <w:vAlign w:val="bottom"/>
              </w:tcPr>
            </w:tcPrChange>
          </w:tcPr>
          <w:p w14:paraId="4A3C9362" w14:textId="21120A00" w:rsidR="00C87CFE" w:rsidRPr="00CD1347" w:rsidRDefault="00C87CFE" w:rsidP="00C87CFE">
            <w:pPr>
              <w:jc w:val="center"/>
              <w:rPr>
                <w:ins w:id="36801" w:author="Στάθης Καπ" w:date="2023-03-03T04:01:00Z"/>
                <w:rFonts w:cstheme="minorHAnsi"/>
                <w:sz w:val="16"/>
                <w:szCs w:val="16"/>
              </w:rPr>
            </w:pPr>
            <w:ins w:id="36802" w:author="Στάθης Καπ" w:date="2023-03-03T06:23:00Z">
              <w:r>
                <w:rPr>
                  <w:rFonts w:ascii="Calibri" w:hAnsi="Calibri" w:cs="Calibri"/>
                  <w:color w:val="000000"/>
                  <w:sz w:val="16"/>
                  <w:szCs w:val="16"/>
                </w:rPr>
                <w:t>0.383</w:t>
              </w:r>
            </w:ins>
          </w:p>
        </w:tc>
        <w:tc>
          <w:tcPr>
            <w:tcW w:w="589" w:type="dxa"/>
            <w:vAlign w:val="center"/>
            <w:tcPrChange w:id="36803" w:author="Στάθης Καπ" w:date="2023-03-03T06:27:00Z">
              <w:tcPr>
                <w:tcW w:w="589" w:type="dxa"/>
                <w:vAlign w:val="center"/>
              </w:tcPr>
            </w:tcPrChange>
          </w:tcPr>
          <w:p w14:paraId="10EEFD8F" w14:textId="4C1655C6" w:rsidR="00C87CFE" w:rsidRPr="00CD1347" w:rsidRDefault="00C87CFE" w:rsidP="00C87CFE">
            <w:pPr>
              <w:jc w:val="center"/>
              <w:rPr>
                <w:ins w:id="36804" w:author="Στάθης Καπ" w:date="2023-03-03T04:01:00Z"/>
                <w:rFonts w:cstheme="minorHAnsi"/>
                <w:sz w:val="16"/>
                <w:szCs w:val="16"/>
              </w:rPr>
            </w:pPr>
            <w:ins w:id="36805"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3680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807" w:author="Στάθης Καπ" w:date="2023-03-03T04:01:00Z"/>
        </w:trPr>
        <w:tc>
          <w:tcPr>
            <w:tcW w:w="515" w:type="dxa"/>
            <w:tcBorders>
              <w:top w:val="nil"/>
              <w:bottom w:val="nil"/>
              <w:right w:val="single" w:sz="4" w:space="0" w:color="auto"/>
            </w:tcBorders>
            <w:shd w:val="clear" w:color="auto" w:fill="E7E6E6" w:themeFill="background2"/>
            <w:vAlign w:val="bottom"/>
            <w:tcPrChange w:id="36808" w:author="Στάθης Καπ" w:date="2023-03-03T06:27:00Z">
              <w:tcPr>
                <w:tcW w:w="515" w:type="dxa"/>
                <w:vAlign w:val="bottom"/>
              </w:tcPr>
            </w:tcPrChange>
          </w:tcPr>
          <w:p w14:paraId="07D69DC3" w14:textId="43A02CA4" w:rsidR="00C87CFE" w:rsidRPr="00CD1347" w:rsidRDefault="00C87CFE" w:rsidP="00C87CFE">
            <w:pPr>
              <w:jc w:val="center"/>
              <w:rPr>
                <w:ins w:id="36809" w:author="Στάθης Καπ" w:date="2023-03-03T04:01:00Z"/>
                <w:sz w:val="16"/>
                <w:szCs w:val="16"/>
              </w:rPr>
            </w:pPr>
            <w:ins w:id="36810" w:author="Στάθης Καπ" w:date="2023-03-03T04:08:00Z">
              <w:r w:rsidRPr="00CD1347">
                <w:rPr>
                  <w:rFonts w:ascii="Calibri" w:hAnsi="Calibri" w:cs="Calibri"/>
                  <w:color w:val="000000"/>
                  <w:sz w:val="16"/>
                  <w:szCs w:val="16"/>
                  <w:rPrChange w:id="36811"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36812" w:author="Στάθης Καπ" w:date="2023-03-03T06:27:00Z">
              <w:tcPr>
                <w:tcW w:w="560" w:type="dxa"/>
              </w:tcPr>
            </w:tcPrChange>
          </w:tcPr>
          <w:p w14:paraId="4F6F05B9" w14:textId="71986339" w:rsidR="00C87CFE" w:rsidRPr="00CD1347" w:rsidRDefault="00C87CFE" w:rsidP="00C87CFE">
            <w:pPr>
              <w:jc w:val="center"/>
              <w:rPr>
                <w:ins w:id="36813" w:author="Στάθης Καπ" w:date="2023-03-03T04:01:00Z"/>
                <w:rFonts w:cstheme="minorHAnsi"/>
                <w:sz w:val="16"/>
                <w:szCs w:val="16"/>
              </w:rPr>
            </w:pPr>
            <w:ins w:id="36814" w:author="Στάθης Καπ" w:date="2023-03-03T06:23:00Z">
              <w:r>
                <w:rPr>
                  <w:rFonts w:ascii="Calibri" w:hAnsi="Calibri" w:cs="Calibri"/>
                  <w:color w:val="000000"/>
                  <w:sz w:val="16"/>
                  <w:szCs w:val="16"/>
                </w:rPr>
                <w:t>950</w:t>
              </w:r>
            </w:ins>
          </w:p>
        </w:tc>
        <w:tc>
          <w:tcPr>
            <w:tcW w:w="855" w:type="dxa"/>
            <w:vAlign w:val="center"/>
            <w:tcPrChange w:id="36815" w:author="Στάθης Καπ" w:date="2023-03-03T06:27:00Z">
              <w:tcPr>
                <w:tcW w:w="855" w:type="dxa"/>
              </w:tcPr>
            </w:tcPrChange>
          </w:tcPr>
          <w:p w14:paraId="713B79C6" w14:textId="31B78AC7" w:rsidR="00C87CFE" w:rsidRPr="00CD1347" w:rsidRDefault="00C87CFE" w:rsidP="00C87CFE">
            <w:pPr>
              <w:jc w:val="center"/>
              <w:rPr>
                <w:ins w:id="36816" w:author="Στάθης Καπ" w:date="2023-03-03T04:01:00Z"/>
                <w:rFonts w:cstheme="minorHAnsi"/>
                <w:sz w:val="16"/>
                <w:szCs w:val="16"/>
              </w:rPr>
            </w:pPr>
            <w:ins w:id="36817" w:author="Στάθης Καπ" w:date="2023-03-03T06:23:00Z">
              <w:r>
                <w:rPr>
                  <w:rFonts w:ascii="Calibri" w:hAnsi="Calibri" w:cs="Calibri"/>
                  <w:color w:val="000000"/>
                  <w:sz w:val="16"/>
                  <w:szCs w:val="16"/>
                </w:rPr>
                <w:t>927</w:t>
              </w:r>
            </w:ins>
          </w:p>
        </w:tc>
        <w:tc>
          <w:tcPr>
            <w:tcW w:w="544" w:type="dxa"/>
            <w:vAlign w:val="center"/>
            <w:tcPrChange w:id="36818" w:author="Στάθης Καπ" w:date="2023-03-03T06:27:00Z">
              <w:tcPr>
                <w:tcW w:w="544" w:type="dxa"/>
                <w:vAlign w:val="bottom"/>
              </w:tcPr>
            </w:tcPrChange>
          </w:tcPr>
          <w:p w14:paraId="11BB8C88" w14:textId="4C2C61A6" w:rsidR="00C87CFE" w:rsidRPr="00CD1347" w:rsidRDefault="00C87CFE" w:rsidP="00C87CFE">
            <w:pPr>
              <w:jc w:val="center"/>
              <w:rPr>
                <w:ins w:id="36819" w:author="Στάθης Καπ" w:date="2023-03-03T04:01:00Z"/>
                <w:rFonts w:cstheme="minorHAnsi"/>
                <w:sz w:val="16"/>
                <w:szCs w:val="16"/>
              </w:rPr>
            </w:pPr>
            <w:ins w:id="36820" w:author="Στάθης Καπ" w:date="2023-03-03T06:23:00Z">
              <w:r>
                <w:rPr>
                  <w:rFonts w:ascii="Calibri" w:hAnsi="Calibri" w:cs="Calibri"/>
                  <w:color w:val="000000"/>
                  <w:sz w:val="16"/>
                  <w:szCs w:val="16"/>
                </w:rPr>
                <w:t>874</w:t>
              </w:r>
            </w:ins>
          </w:p>
        </w:tc>
        <w:tc>
          <w:tcPr>
            <w:tcW w:w="621" w:type="dxa"/>
            <w:vAlign w:val="center"/>
            <w:tcPrChange w:id="36821" w:author="Στάθης Καπ" w:date="2023-03-03T06:27:00Z">
              <w:tcPr>
                <w:tcW w:w="621" w:type="dxa"/>
                <w:vAlign w:val="bottom"/>
              </w:tcPr>
            </w:tcPrChange>
          </w:tcPr>
          <w:p w14:paraId="630AEA96" w14:textId="025F5D8D" w:rsidR="00C87CFE" w:rsidRPr="00CD1347" w:rsidRDefault="00C87CFE" w:rsidP="00C87CFE">
            <w:pPr>
              <w:jc w:val="center"/>
              <w:rPr>
                <w:ins w:id="36822" w:author="Στάθης Καπ" w:date="2023-03-03T04:01:00Z"/>
                <w:rFonts w:cstheme="minorHAnsi"/>
                <w:sz w:val="16"/>
                <w:szCs w:val="16"/>
              </w:rPr>
            </w:pPr>
            <w:ins w:id="36823" w:author="Στάθης Καπ" w:date="2023-03-03T06:23:00Z">
              <w:r>
                <w:rPr>
                  <w:rFonts w:ascii="Calibri" w:hAnsi="Calibri" w:cs="Calibri"/>
                  <w:color w:val="000000"/>
                  <w:sz w:val="16"/>
                  <w:szCs w:val="16"/>
                </w:rPr>
                <w:t>0.968</w:t>
              </w:r>
            </w:ins>
          </w:p>
        </w:tc>
        <w:tc>
          <w:tcPr>
            <w:tcW w:w="669" w:type="dxa"/>
            <w:vAlign w:val="center"/>
            <w:tcPrChange w:id="36824" w:author="Στάθης Καπ" w:date="2023-03-03T06:27:00Z">
              <w:tcPr>
                <w:tcW w:w="669" w:type="dxa"/>
                <w:vAlign w:val="center"/>
              </w:tcPr>
            </w:tcPrChange>
          </w:tcPr>
          <w:p w14:paraId="34D66AA3" w14:textId="1F948A85" w:rsidR="00C87CFE" w:rsidRPr="00CD1347" w:rsidRDefault="00C87CFE" w:rsidP="00C87CFE">
            <w:pPr>
              <w:jc w:val="center"/>
              <w:rPr>
                <w:ins w:id="36825" w:author="Στάθης Καπ" w:date="2023-03-03T04:01:00Z"/>
                <w:rFonts w:cstheme="minorHAnsi"/>
                <w:sz w:val="16"/>
                <w:szCs w:val="16"/>
              </w:rPr>
            </w:pPr>
            <w:ins w:id="36826" w:author="Στάθης Καπ" w:date="2023-03-03T06:23:00Z">
              <w:r>
                <w:rPr>
                  <w:rFonts w:ascii="Calibri" w:hAnsi="Calibri" w:cstheme="minorHAnsi"/>
                  <w:color w:val="000000"/>
                  <w:sz w:val="16"/>
                  <w:szCs w:val="16"/>
                </w:rPr>
                <w:t>8</w:t>
              </w:r>
            </w:ins>
          </w:p>
        </w:tc>
        <w:tc>
          <w:tcPr>
            <w:tcW w:w="543" w:type="dxa"/>
            <w:vAlign w:val="center"/>
            <w:tcPrChange w:id="36827" w:author="Στάθης Καπ" w:date="2023-03-03T06:27:00Z">
              <w:tcPr>
                <w:tcW w:w="543" w:type="dxa"/>
                <w:vAlign w:val="bottom"/>
              </w:tcPr>
            </w:tcPrChange>
          </w:tcPr>
          <w:p w14:paraId="20C5C981" w14:textId="3B14B869" w:rsidR="00C87CFE" w:rsidRPr="00CD1347" w:rsidRDefault="00C87CFE" w:rsidP="00C87CFE">
            <w:pPr>
              <w:jc w:val="center"/>
              <w:rPr>
                <w:ins w:id="36828" w:author="Στάθης Καπ" w:date="2023-03-03T04:01:00Z"/>
                <w:rFonts w:cstheme="minorHAnsi"/>
                <w:sz w:val="16"/>
                <w:szCs w:val="16"/>
              </w:rPr>
            </w:pPr>
            <w:ins w:id="36829" w:author="Στάθης Καπ" w:date="2023-03-03T06:23:00Z">
              <w:r>
                <w:rPr>
                  <w:rFonts w:ascii="Calibri" w:hAnsi="Calibri" w:cs="Calibri"/>
                  <w:color w:val="000000"/>
                  <w:sz w:val="16"/>
                  <w:szCs w:val="16"/>
                </w:rPr>
                <w:t>768</w:t>
              </w:r>
            </w:ins>
          </w:p>
        </w:tc>
        <w:tc>
          <w:tcPr>
            <w:tcW w:w="621" w:type="dxa"/>
            <w:vAlign w:val="center"/>
            <w:tcPrChange w:id="36830" w:author="Στάθης Καπ" w:date="2023-03-03T06:27:00Z">
              <w:tcPr>
                <w:tcW w:w="621" w:type="dxa"/>
                <w:vAlign w:val="bottom"/>
              </w:tcPr>
            </w:tcPrChange>
          </w:tcPr>
          <w:p w14:paraId="5ED02EFB" w14:textId="2995B0CF" w:rsidR="00C87CFE" w:rsidRPr="00CD1347" w:rsidRDefault="00C87CFE" w:rsidP="00C87CFE">
            <w:pPr>
              <w:jc w:val="center"/>
              <w:rPr>
                <w:ins w:id="36831" w:author="Στάθης Καπ" w:date="2023-03-03T04:01:00Z"/>
                <w:rFonts w:cstheme="minorHAnsi"/>
                <w:sz w:val="16"/>
                <w:szCs w:val="16"/>
              </w:rPr>
            </w:pPr>
            <w:ins w:id="36832" w:author="Στάθης Καπ" w:date="2023-03-03T06:23:00Z">
              <w:r>
                <w:rPr>
                  <w:rFonts w:ascii="Calibri" w:hAnsi="Calibri" w:cs="Calibri"/>
                  <w:color w:val="000000"/>
                  <w:sz w:val="16"/>
                  <w:szCs w:val="16"/>
                </w:rPr>
                <w:t>0.348</w:t>
              </w:r>
            </w:ins>
          </w:p>
        </w:tc>
        <w:tc>
          <w:tcPr>
            <w:tcW w:w="669" w:type="dxa"/>
            <w:vAlign w:val="center"/>
            <w:tcPrChange w:id="36833" w:author="Στάθης Καπ" w:date="2023-03-03T06:27:00Z">
              <w:tcPr>
                <w:tcW w:w="669" w:type="dxa"/>
                <w:vAlign w:val="center"/>
              </w:tcPr>
            </w:tcPrChange>
          </w:tcPr>
          <w:p w14:paraId="73A73A35" w14:textId="6EACADEB" w:rsidR="00C87CFE" w:rsidRPr="00CD1347" w:rsidRDefault="00C87CFE" w:rsidP="00C87CFE">
            <w:pPr>
              <w:jc w:val="center"/>
              <w:rPr>
                <w:ins w:id="36834" w:author="Στάθης Καπ" w:date="2023-03-03T04:01:00Z"/>
                <w:rFonts w:cstheme="minorHAnsi"/>
                <w:sz w:val="16"/>
                <w:szCs w:val="16"/>
              </w:rPr>
            </w:pPr>
            <w:ins w:id="36835" w:author="Στάθης Καπ" w:date="2023-03-03T06:23:00Z">
              <w:r>
                <w:rPr>
                  <w:rFonts w:ascii="Calibri" w:hAnsi="Calibri" w:cstheme="minorHAnsi"/>
                  <w:color w:val="000000"/>
                  <w:sz w:val="16"/>
                  <w:szCs w:val="16"/>
                </w:rPr>
                <w:t>12.13</w:t>
              </w:r>
            </w:ins>
          </w:p>
        </w:tc>
        <w:tc>
          <w:tcPr>
            <w:tcW w:w="508" w:type="dxa"/>
            <w:vAlign w:val="center"/>
            <w:tcPrChange w:id="36836" w:author="Στάθης Καπ" w:date="2023-03-03T06:27:00Z">
              <w:tcPr>
                <w:tcW w:w="508" w:type="dxa"/>
                <w:vAlign w:val="bottom"/>
              </w:tcPr>
            </w:tcPrChange>
          </w:tcPr>
          <w:p w14:paraId="7170FA16" w14:textId="1540AA0E" w:rsidR="00C87CFE" w:rsidRPr="00CD1347" w:rsidRDefault="00C87CFE" w:rsidP="00C87CFE">
            <w:pPr>
              <w:jc w:val="center"/>
              <w:rPr>
                <w:ins w:id="36837" w:author="Στάθης Καπ" w:date="2023-03-03T04:01:00Z"/>
                <w:rFonts w:cstheme="minorHAnsi"/>
                <w:sz w:val="16"/>
                <w:szCs w:val="16"/>
              </w:rPr>
            </w:pPr>
            <w:ins w:id="36838" w:author="Στάθης Καπ" w:date="2023-03-03T06:23:00Z">
              <w:r>
                <w:rPr>
                  <w:rFonts w:ascii="Calibri" w:hAnsi="Calibri" w:cs="Calibri"/>
                  <w:color w:val="000000"/>
                  <w:sz w:val="16"/>
                  <w:szCs w:val="16"/>
                </w:rPr>
                <w:t>746</w:t>
              </w:r>
            </w:ins>
          </w:p>
        </w:tc>
        <w:tc>
          <w:tcPr>
            <w:tcW w:w="541" w:type="dxa"/>
            <w:vAlign w:val="center"/>
            <w:tcPrChange w:id="36839" w:author="Στάθης Καπ" w:date="2023-03-03T06:27:00Z">
              <w:tcPr>
                <w:tcW w:w="541" w:type="dxa"/>
                <w:vAlign w:val="bottom"/>
              </w:tcPr>
            </w:tcPrChange>
          </w:tcPr>
          <w:p w14:paraId="1637217F" w14:textId="674562A2" w:rsidR="00C87CFE" w:rsidRPr="00CD1347" w:rsidRDefault="00C87CFE" w:rsidP="00C87CFE">
            <w:pPr>
              <w:jc w:val="center"/>
              <w:rPr>
                <w:ins w:id="36840" w:author="Στάθης Καπ" w:date="2023-03-03T04:01:00Z"/>
                <w:rFonts w:cstheme="minorHAnsi"/>
                <w:sz w:val="16"/>
                <w:szCs w:val="16"/>
              </w:rPr>
            </w:pPr>
            <w:ins w:id="36841" w:author="Στάθης Καπ" w:date="2023-03-03T06:23:00Z">
              <w:r>
                <w:rPr>
                  <w:rFonts w:ascii="Calibri" w:hAnsi="Calibri" w:cs="Calibri"/>
                  <w:color w:val="000000"/>
                  <w:sz w:val="16"/>
                  <w:szCs w:val="16"/>
                </w:rPr>
                <w:t>0.348</w:t>
              </w:r>
            </w:ins>
          </w:p>
        </w:tc>
        <w:tc>
          <w:tcPr>
            <w:tcW w:w="589" w:type="dxa"/>
            <w:vAlign w:val="center"/>
            <w:tcPrChange w:id="36842" w:author="Στάθης Καπ" w:date="2023-03-03T06:27:00Z">
              <w:tcPr>
                <w:tcW w:w="589" w:type="dxa"/>
                <w:vAlign w:val="center"/>
              </w:tcPr>
            </w:tcPrChange>
          </w:tcPr>
          <w:p w14:paraId="5C0CB038" w14:textId="6BE5DEA7" w:rsidR="00C87CFE" w:rsidRPr="00CD1347" w:rsidRDefault="00C87CFE" w:rsidP="00C87CFE">
            <w:pPr>
              <w:jc w:val="center"/>
              <w:rPr>
                <w:ins w:id="36843" w:author="Στάθης Καπ" w:date="2023-03-03T04:01:00Z"/>
                <w:rFonts w:cstheme="minorHAnsi"/>
                <w:sz w:val="16"/>
                <w:szCs w:val="16"/>
              </w:rPr>
            </w:pPr>
            <w:ins w:id="36844" w:author="Στάθης Καπ" w:date="2023-03-03T06:23:00Z">
              <w:r>
                <w:rPr>
                  <w:rFonts w:ascii="Calibri" w:hAnsi="Calibri" w:cstheme="minorHAnsi"/>
                  <w:color w:val="000000"/>
                  <w:sz w:val="16"/>
                  <w:szCs w:val="16"/>
                </w:rPr>
                <w:t>14.65</w:t>
              </w:r>
            </w:ins>
          </w:p>
        </w:tc>
        <w:tc>
          <w:tcPr>
            <w:tcW w:w="463" w:type="dxa"/>
            <w:vAlign w:val="center"/>
            <w:tcPrChange w:id="36845" w:author="Στάθης Καπ" w:date="2023-03-03T06:27:00Z">
              <w:tcPr>
                <w:tcW w:w="463" w:type="dxa"/>
                <w:vAlign w:val="bottom"/>
              </w:tcPr>
            </w:tcPrChange>
          </w:tcPr>
          <w:p w14:paraId="6DD13F30" w14:textId="2B1E5A84" w:rsidR="00C87CFE" w:rsidRPr="00CD1347" w:rsidRDefault="00C87CFE" w:rsidP="00C87CFE">
            <w:pPr>
              <w:jc w:val="center"/>
              <w:rPr>
                <w:ins w:id="36846" w:author="Στάθης Καπ" w:date="2023-03-03T04:01:00Z"/>
                <w:rFonts w:cstheme="minorHAnsi"/>
                <w:sz w:val="16"/>
                <w:szCs w:val="16"/>
              </w:rPr>
            </w:pPr>
            <w:ins w:id="36847" w:author="Στάθης Καπ" w:date="2023-03-03T06:23:00Z">
              <w:r>
                <w:rPr>
                  <w:rFonts w:ascii="Calibri" w:hAnsi="Calibri" w:cs="Calibri"/>
                  <w:color w:val="000000"/>
                  <w:sz w:val="16"/>
                  <w:szCs w:val="16"/>
                </w:rPr>
                <w:t>719</w:t>
              </w:r>
            </w:ins>
          </w:p>
        </w:tc>
        <w:tc>
          <w:tcPr>
            <w:tcW w:w="541" w:type="dxa"/>
            <w:vAlign w:val="center"/>
            <w:tcPrChange w:id="36848" w:author="Στάθης Καπ" w:date="2023-03-03T06:27:00Z">
              <w:tcPr>
                <w:tcW w:w="541" w:type="dxa"/>
                <w:vAlign w:val="bottom"/>
              </w:tcPr>
            </w:tcPrChange>
          </w:tcPr>
          <w:p w14:paraId="0F721564" w14:textId="35C274F9" w:rsidR="00C87CFE" w:rsidRPr="00CD1347" w:rsidRDefault="00C87CFE" w:rsidP="00C87CFE">
            <w:pPr>
              <w:jc w:val="center"/>
              <w:rPr>
                <w:ins w:id="36849" w:author="Στάθης Καπ" w:date="2023-03-03T04:01:00Z"/>
                <w:rFonts w:cstheme="minorHAnsi"/>
                <w:sz w:val="16"/>
                <w:szCs w:val="16"/>
              </w:rPr>
            </w:pPr>
            <w:ins w:id="36850" w:author="Στάθης Καπ" w:date="2023-03-03T06:23:00Z">
              <w:r>
                <w:rPr>
                  <w:rFonts w:ascii="Calibri" w:hAnsi="Calibri" w:cs="Calibri"/>
                  <w:color w:val="000000"/>
                  <w:sz w:val="16"/>
                  <w:szCs w:val="16"/>
                </w:rPr>
                <w:t>0.456</w:t>
              </w:r>
            </w:ins>
          </w:p>
        </w:tc>
        <w:tc>
          <w:tcPr>
            <w:tcW w:w="589" w:type="dxa"/>
            <w:vAlign w:val="center"/>
            <w:tcPrChange w:id="36851" w:author="Στάθης Καπ" w:date="2023-03-03T06:27:00Z">
              <w:tcPr>
                <w:tcW w:w="589" w:type="dxa"/>
                <w:vAlign w:val="center"/>
              </w:tcPr>
            </w:tcPrChange>
          </w:tcPr>
          <w:p w14:paraId="26AB6809" w14:textId="000E4443" w:rsidR="00C87CFE" w:rsidRPr="00CD1347" w:rsidRDefault="00C87CFE" w:rsidP="00C87CFE">
            <w:pPr>
              <w:jc w:val="center"/>
              <w:rPr>
                <w:ins w:id="36852" w:author="Στάθης Καπ" w:date="2023-03-03T04:01:00Z"/>
                <w:rFonts w:cstheme="minorHAnsi"/>
                <w:sz w:val="16"/>
                <w:szCs w:val="16"/>
              </w:rPr>
            </w:pPr>
            <w:ins w:id="36853"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3685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855" w:author="Στάθης Καπ" w:date="2023-03-03T04:01:00Z"/>
        </w:trPr>
        <w:tc>
          <w:tcPr>
            <w:tcW w:w="515" w:type="dxa"/>
            <w:tcBorders>
              <w:top w:val="nil"/>
              <w:bottom w:val="nil"/>
              <w:right w:val="single" w:sz="4" w:space="0" w:color="auto"/>
            </w:tcBorders>
            <w:shd w:val="clear" w:color="auto" w:fill="E7E6E6" w:themeFill="background2"/>
            <w:vAlign w:val="bottom"/>
            <w:tcPrChange w:id="36856" w:author="Στάθης Καπ" w:date="2023-03-03T06:27:00Z">
              <w:tcPr>
                <w:tcW w:w="515" w:type="dxa"/>
                <w:vAlign w:val="bottom"/>
              </w:tcPr>
            </w:tcPrChange>
          </w:tcPr>
          <w:p w14:paraId="05F54EBA" w14:textId="49CF500B" w:rsidR="00C87CFE" w:rsidRPr="00CD1347" w:rsidRDefault="00C87CFE" w:rsidP="00C87CFE">
            <w:pPr>
              <w:jc w:val="center"/>
              <w:rPr>
                <w:ins w:id="36857" w:author="Στάθης Καπ" w:date="2023-03-03T04:01:00Z"/>
                <w:sz w:val="16"/>
                <w:szCs w:val="16"/>
              </w:rPr>
            </w:pPr>
            <w:ins w:id="36858" w:author="Στάθης Καπ" w:date="2023-03-03T04:08:00Z">
              <w:r w:rsidRPr="00CD1347">
                <w:rPr>
                  <w:rFonts w:ascii="Calibri" w:hAnsi="Calibri" w:cs="Calibri"/>
                  <w:color w:val="000000"/>
                  <w:sz w:val="16"/>
                  <w:szCs w:val="16"/>
                  <w:rPrChange w:id="36859"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36860" w:author="Στάθης Καπ" w:date="2023-03-03T06:27:00Z">
              <w:tcPr>
                <w:tcW w:w="560" w:type="dxa"/>
              </w:tcPr>
            </w:tcPrChange>
          </w:tcPr>
          <w:p w14:paraId="2ED9DE7C" w14:textId="1EB6B533" w:rsidR="00C87CFE" w:rsidRPr="00CD1347" w:rsidRDefault="00C87CFE" w:rsidP="00C87CFE">
            <w:pPr>
              <w:jc w:val="center"/>
              <w:rPr>
                <w:ins w:id="36861" w:author="Στάθης Καπ" w:date="2023-03-03T04:01:00Z"/>
                <w:rFonts w:cstheme="minorHAnsi"/>
                <w:sz w:val="16"/>
                <w:szCs w:val="16"/>
              </w:rPr>
            </w:pPr>
            <w:ins w:id="36862" w:author="Στάθης Καπ" w:date="2023-03-03T06:23:00Z">
              <w:r>
                <w:rPr>
                  <w:rFonts w:ascii="Calibri" w:hAnsi="Calibri" w:cs="Calibri"/>
                  <w:color w:val="000000"/>
                  <w:sz w:val="16"/>
                  <w:szCs w:val="16"/>
                </w:rPr>
                <w:t>995</w:t>
              </w:r>
            </w:ins>
          </w:p>
        </w:tc>
        <w:tc>
          <w:tcPr>
            <w:tcW w:w="855" w:type="dxa"/>
            <w:vAlign w:val="center"/>
            <w:tcPrChange w:id="36863" w:author="Στάθης Καπ" w:date="2023-03-03T06:27:00Z">
              <w:tcPr>
                <w:tcW w:w="855" w:type="dxa"/>
              </w:tcPr>
            </w:tcPrChange>
          </w:tcPr>
          <w:p w14:paraId="7738F543" w14:textId="06DD3BC4" w:rsidR="00C87CFE" w:rsidRPr="00CD1347" w:rsidRDefault="00C87CFE" w:rsidP="00C87CFE">
            <w:pPr>
              <w:jc w:val="center"/>
              <w:rPr>
                <w:ins w:id="36864" w:author="Στάθης Καπ" w:date="2023-03-03T04:01:00Z"/>
                <w:rFonts w:cstheme="minorHAnsi"/>
                <w:sz w:val="16"/>
                <w:szCs w:val="16"/>
              </w:rPr>
            </w:pPr>
            <w:ins w:id="36865" w:author="Στάθης Καπ" w:date="2023-03-03T06:23:00Z">
              <w:r>
                <w:rPr>
                  <w:rFonts w:ascii="Calibri" w:hAnsi="Calibri" w:cs="Calibri"/>
                  <w:color w:val="000000"/>
                  <w:sz w:val="16"/>
                  <w:szCs w:val="16"/>
                </w:rPr>
                <w:t>982</w:t>
              </w:r>
            </w:ins>
          </w:p>
        </w:tc>
        <w:tc>
          <w:tcPr>
            <w:tcW w:w="544" w:type="dxa"/>
            <w:vAlign w:val="center"/>
            <w:tcPrChange w:id="36866" w:author="Στάθης Καπ" w:date="2023-03-03T06:27:00Z">
              <w:tcPr>
                <w:tcW w:w="544" w:type="dxa"/>
                <w:vAlign w:val="bottom"/>
              </w:tcPr>
            </w:tcPrChange>
          </w:tcPr>
          <w:p w14:paraId="5F2610B6" w14:textId="75B6DDDF" w:rsidR="00C87CFE" w:rsidRPr="00CD1347" w:rsidRDefault="00C87CFE" w:rsidP="00C87CFE">
            <w:pPr>
              <w:jc w:val="center"/>
              <w:rPr>
                <w:ins w:id="36867" w:author="Στάθης Καπ" w:date="2023-03-03T04:01:00Z"/>
                <w:rFonts w:cstheme="minorHAnsi"/>
                <w:sz w:val="16"/>
                <w:szCs w:val="16"/>
              </w:rPr>
            </w:pPr>
            <w:ins w:id="36868" w:author="Στάθης Καπ" w:date="2023-03-03T06:23:00Z">
              <w:r>
                <w:rPr>
                  <w:rFonts w:ascii="Calibri" w:hAnsi="Calibri" w:cs="Calibri"/>
                  <w:color w:val="000000"/>
                  <w:sz w:val="16"/>
                  <w:szCs w:val="16"/>
                </w:rPr>
                <w:t>888</w:t>
              </w:r>
            </w:ins>
          </w:p>
        </w:tc>
        <w:tc>
          <w:tcPr>
            <w:tcW w:w="621" w:type="dxa"/>
            <w:vAlign w:val="center"/>
            <w:tcPrChange w:id="36869" w:author="Στάθης Καπ" w:date="2023-03-03T06:27:00Z">
              <w:tcPr>
                <w:tcW w:w="621" w:type="dxa"/>
                <w:vAlign w:val="bottom"/>
              </w:tcPr>
            </w:tcPrChange>
          </w:tcPr>
          <w:p w14:paraId="525BFC3E" w14:textId="2D9C4A3B" w:rsidR="00C87CFE" w:rsidRPr="00CD1347" w:rsidRDefault="00C87CFE" w:rsidP="00C87CFE">
            <w:pPr>
              <w:jc w:val="center"/>
              <w:rPr>
                <w:ins w:id="36870" w:author="Στάθης Καπ" w:date="2023-03-03T04:01:00Z"/>
                <w:rFonts w:cstheme="minorHAnsi"/>
                <w:sz w:val="16"/>
                <w:szCs w:val="16"/>
              </w:rPr>
            </w:pPr>
            <w:ins w:id="36871" w:author="Στάθης Καπ" w:date="2023-03-03T06:23:00Z">
              <w:r>
                <w:rPr>
                  <w:rFonts w:ascii="Calibri" w:hAnsi="Calibri" w:cs="Calibri"/>
                  <w:color w:val="000000"/>
                  <w:sz w:val="16"/>
                  <w:szCs w:val="16"/>
                </w:rPr>
                <w:t>0.921</w:t>
              </w:r>
            </w:ins>
          </w:p>
        </w:tc>
        <w:tc>
          <w:tcPr>
            <w:tcW w:w="669" w:type="dxa"/>
            <w:vAlign w:val="center"/>
            <w:tcPrChange w:id="36872" w:author="Στάθης Καπ" w:date="2023-03-03T06:27:00Z">
              <w:tcPr>
                <w:tcW w:w="669" w:type="dxa"/>
                <w:vAlign w:val="center"/>
              </w:tcPr>
            </w:tcPrChange>
          </w:tcPr>
          <w:p w14:paraId="2DE8C678" w14:textId="5FD88DF3" w:rsidR="00C87CFE" w:rsidRPr="00CD1347" w:rsidRDefault="00C87CFE" w:rsidP="00C87CFE">
            <w:pPr>
              <w:jc w:val="center"/>
              <w:rPr>
                <w:ins w:id="36873" w:author="Στάθης Καπ" w:date="2023-03-03T04:01:00Z"/>
                <w:rFonts w:cstheme="minorHAnsi"/>
                <w:sz w:val="16"/>
                <w:szCs w:val="16"/>
              </w:rPr>
            </w:pPr>
            <w:ins w:id="36874" w:author="Στάθης Καπ" w:date="2023-03-03T06:23:00Z">
              <w:r>
                <w:rPr>
                  <w:rFonts w:ascii="Calibri" w:hAnsi="Calibri" w:cstheme="minorHAnsi"/>
                  <w:color w:val="000000"/>
                  <w:sz w:val="16"/>
                  <w:szCs w:val="16"/>
                </w:rPr>
                <w:t>10.75</w:t>
              </w:r>
            </w:ins>
          </w:p>
        </w:tc>
        <w:tc>
          <w:tcPr>
            <w:tcW w:w="543" w:type="dxa"/>
            <w:vAlign w:val="center"/>
            <w:tcPrChange w:id="36875" w:author="Στάθης Καπ" w:date="2023-03-03T06:27:00Z">
              <w:tcPr>
                <w:tcW w:w="543" w:type="dxa"/>
                <w:vAlign w:val="bottom"/>
              </w:tcPr>
            </w:tcPrChange>
          </w:tcPr>
          <w:p w14:paraId="5612AB4E" w14:textId="254D7E9A" w:rsidR="00C87CFE" w:rsidRPr="00CD1347" w:rsidRDefault="00C87CFE" w:rsidP="00C87CFE">
            <w:pPr>
              <w:jc w:val="center"/>
              <w:rPr>
                <w:ins w:id="36876" w:author="Στάθης Καπ" w:date="2023-03-03T04:01:00Z"/>
                <w:rFonts w:cstheme="minorHAnsi"/>
                <w:sz w:val="16"/>
                <w:szCs w:val="16"/>
              </w:rPr>
            </w:pPr>
            <w:ins w:id="36877" w:author="Στάθης Καπ" w:date="2023-03-03T06:23:00Z">
              <w:r>
                <w:rPr>
                  <w:rFonts w:ascii="Calibri" w:hAnsi="Calibri" w:cs="Calibri"/>
                  <w:color w:val="000000"/>
                  <w:sz w:val="16"/>
                  <w:szCs w:val="16"/>
                </w:rPr>
                <w:t>846</w:t>
              </w:r>
            </w:ins>
          </w:p>
        </w:tc>
        <w:tc>
          <w:tcPr>
            <w:tcW w:w="621" w:type="dxa"/>
            <w:vAlign w:val="center"/>
            <w:tcPrChange w:id="36878" w:author="Στάθης Καπ" w:date="2023-03-03T06:27:00Z">
              <w:tcPr>
                <w:tcW w:w="621" w:type="dxa"/>
                <w:vAlign w:val="bottom"/>
              </w:tcPr>
            </w:tcPrChange>
          </w:tcPr>
          <w:p w14:paraId="2542B4A4" w14:textId="4889F9A6" w:rsidR="00C87CFE" w:rsidRPr="00CD1347" w:rsidRDefault="00C87CFE" w:rsidP="00C87CFE">
            <w:pPr>
              <w:jc w:val="center"/>
              <w:rPr>
                <w:ins w:id="36879" w:author="Στάθης Καπ" w:date="2023-03-03T04:01:00Z"/>
                <w:rFonts w:cstheme="minorHAnsi"/>
                <w:sz w:val="16"/>
                <w:szCs w:val="16"/>
              </w:rPr>
            </w:pPr>
            <w:ins w:id="36880" w:author="Στάθης Καπ" w:date="2023-03-03T06:23:00Z">
              <w:r>
                <w:rPr>
                  <w:rFonts w:ascii="Calibri" w:hAnsi="Calibri" w:cs="Calibri"/>
                  <w:color w:val="000000"/>
                  <w:sz w:val="16"/>
                  <w:szCs w:val="16"/>
                </w:rPr>
                <w:t>0.335</w:t>
              </w:r>
            </w:ins>
          </w:p>
        </w:tc>
        <w:tc>
          <w:tcPr>
            <w:tcW w:w="669" w:type="dxa"/>
            <w:vAlign w:val="center"/>
            <w:tcPrChange w:id="36881" w:author="Στάθης Καπ" w:date="2023-03-03T06:27:00Z">
              <w:tcPr>
                <w:tcW w:w="669" w:type="dxa"/>
                <w:vAlign w:val="center"/>
              </w:tcPr>
            </w:tcPrChange>
          </w:tcPr>
          <w:p w14:paraId="0B18C13C" w14:textId="703B2673" w:rsidR="00C87CFE" w:rsidRPr="00CD1347" w:rsidRDefault="00C87CFE" w:rsidP="00C87CFE">
            <w:pPr>
              <w:jc w:val="center"/>
              <w:rPr>
                <w:ins w:id="36882" w:author="Στάθης Καπ" w:date="2023-03-03T04:01:00Z"/>
                <w:rFonts w:cstheme="minorHAnsi"/>
                <w:sz w:val="16"/>
                <w:szCs w:val="16"/>
              </w:rPr>
            </w:pPr>
            <w:ins w:id="36883" w:author="Στάθης Καπ" w:date="2023-03-03T06:23:00Z">
              <w:r>
                <w:rPr>
                  <w:rFonts w:ascii="Calibri" w:hAnsi="Calibri" w:cstheme="minorHAnsi"/>
                  <w:color w:val="000000"/>
                  <w:sz w:val="16"/>
                  <w:szCs w:val="16"/>
                </w:rPr>
                <w:t>4.73</w:t>
              </w:r>
            </w:ins>
          </w:p>
        </w:tc>
        <w:tc>
          <w:tcPr>
            <w:tcW w:w="508" w:type="dxa"/>
            <w:vAlign w:val="center"/>
            <w:tcPrChange w:id="36884" w:author="Στάθης Καπ" w:date="2023-03-03T06:27:00Z">
              <w:tcPr>
                <w:tcW w:w="508" w:type="dxa"/>
                <w:vAlign w:val="bottom"/>
              </w:tcPr>
            </w:tcPrChange>
          </w:tcPr>
          <w:p w14:paraId="4FB9E37A" w14:textId="13CDE6C3" w:rsidR="00C87CFE" w:rsidRPr="00CD1347" w:rsidRDefault="00C87CFE" w:rsidP="00C87CFE">
            <w:pPr>
              <w:jc w:val="center"/>
              <w:rPr>
                <w:ins w:id="36885" w:author="Στάθης Καπ" w:date="2023-03-03T04:01:00Z"/>
                <w:rFonts w:cstheme="minorHAnsi"/>
                <w:sz w:val="16"/>
                <w:szCs w:val="16"/>
              </w:rPr>
            </w:pPr>
            <w:ins w:id="36886" w:author="Στάθης Καπ" w:date="2023-03-03T06:23:00Z">
              <w:r>
                <w:rPr>
                  <w:rFonts w:ascii="Calibri" w:hAnsi="Calibri" w:cs="Calibri"/>
                  <w:color w:val="000000"/>
                  <w:sz w:val="16"/>
                  <w:szCs w:val="16"/>
                </w:rPr>
                <w:t>755</w:t>
              </w:r>
            </w:ins>
          </w:p>
        </w:tc>
        <w:tc>
          <w:tcPr>
            <w:tcW w:w="541" w:type="dxa"/>
            <w:vAlign w:val="center"/>
            <w:tcPrChange w:id="36887" w:author="Στάθης Καπ" w:date="2023-03-03T06:27:00Z">
              <w:tcPr>
                <w:tcW w:w="541" w:type="dxa"/>
                <w:vAlign w:val="bottom"/>
              </w:tcPr>
            </w:tcPrChange>
          </w:tcPr>
          <w:p w14:paraId="2958A081" w14:textId="5B68EBE2" w:rsidR="00C87CFE" w:rsidRPr="00CD1347" w:rsidRDefault="00C87CFE" w:rsidP="00C87CFE">
            <w:pPr>
              <w:jc w:val="center"/>
              <w:rPr>
                <w:ins w:id="36888" w:author="Στάθης Καπ" w:date="2023-03-03T04:01:00Z"/>
                <w:rFonts w:cstheme="minorHAnsi"/>
                <w:sz w:val="16"/>
                <w:szCs w:val="16"/>
              </w:rPr>
            </w:pPr>
            <w:ins w:id="36889" w:author="Στάθης Καπ" w:date="2023-03-03T06:23:00Z">
              <w:r>
                <w:rPr>
                  <w:rFonts w:ascii="Calibri" w:hAnsi="Calibri" w:cs="Calibri"/>
                  <w:color w:val="000000"/>
                  <w:sz w:val="16"/>
                  <w:szCs w:val="16"/>
                </w:rPr>
                <w:t>0.357</w:t>
              </w:r>
            </w:ins>
          </w:p>
        </w:tc>
        <w:tc>
          <w:tcPr>
            <w:tcW w:w="589" w:type="dxa"/>
            <w:vAlign w:val="center"/>
            <w:tcPrChange w:id="36890" w:author="Στάθης Καπ" w:date="2023-03-03T06:27:00Z">
              <w:tcPr>
                <w:tcW w:w="589" w:type="dxa"/>
                <w:vAlign w:val="center"/>
              </w:tcPr>
            </w:tcPrChange>
          </w:tcPr>
          <w:p w14:paraId="48123EE4" w14:textId="632E1584" w:rsidR="00C87CFE" w:rsidRPr="00CD1347" w:rsidRDefault="00C87CFE" w:rsidP="00C87CFE">
            <w:pPr>
              <w:jc w:val="center"/>
              <w:rPr>
                <w:ins w:id="36891" w:author="Στάθης Καπ" w:date="2023-03-03T04:01:00Z"/>
                <w:rFonts w:cstheme="minorHAnsi"/>
                <w:sz w:val="16"/>
                <w:szCs w:val="16"/>
              </w:rPr>
            </w:pPr>
            <w:ins w:id="36892" w:author="Στάθης Καπ" w:date="2023-03-03T06:23:00Z">
              <w:r>
                <w:rPr>
                  <w:rFonts w:ascii="Calibri" w:hAnsi="Calibri" w:cstheme="minorHAnsi"/>
                  <w:color w:val="000000"/>
                  <w:sz w:val="16"/>
                  <w:szCs w:val="16"/>
                </w:rPr>
                <w:t>14.98</w:t>
              </w:r>
            </w:ins>
          </w:p>
        </w:tc>
        <w:tc>
          <w:tcPr>
            <w:tcW w:w="463" w:type="dxa"/>
            <w:vAlign w:val="center"/>
            <w:tcPrChange w:id="36893" w:author="Στάθης Καπ" w:date="2023-03-03T06:27:00Z">
              <w:tcPr>
                <w:tcW w:w="463" w:type="dxa"/>
                <w:vAlign w:val="bottom"/>
              </w:tcPr>
            </w:tcPrChange>
          </w:tcPr>
          <w:p w14:paraId="7F039C59" w14:textId="5F89A12C" w:rsidR="00C87CFE" w:rsidRPr="00CD1347" w:rsidRDefault="00C87CFE" w:rsidP="00C87CFE">
            <w:pPr>
              <w:jc w:val="center"/>
              <w:rPr>
                <w:ins w:id="36894" w:author="Στάθης Καπ" w:date="2023-03-03T04:01:00Z"/>
                <w:rFonts w:cstheme="minorHAnsi"/>
                <w:sz w:val="16"/>
                <w:szCs w:val="16"/>
              </w:rPr>
            </w:pPr>
            <w:ins w:id="36895" w:author="Στάθης Καπ" w:date="2023-03-03T06:23:00Z">
              <w:r>
                <w:rPr>
                  <w:rFonts w:ascii="Calibri" w:hAnsi="Calibri" w:cs="Calibri"/>
                  <w:color w:val="000000"/>
                  <w:sz w:val="16"/>
                  <w:szCs w:val="16"/>
                </w:rPr>
                <w:t>760</w:t>
              </w:r>
            </w:ins>
          </w:p>
        </w:tc>
        <w:tc>
          <w:tcPr>
            <w:tcW w:w="541" w:type="dxa"/>
            <w:vAlign w:val="center"/>
            <w:tcPrChange w:id="36896" w:author="Στάθης Καπ" w:date="2023-03-03T06:27:00Z">
              <w:tcPr>
                <w:tcW w:w="541" w:type="dxa"/>
                <w:vAlign w:val="bottom"/>
              </w:tcPr>
            </w:tcPrChange>
          </w:tcPr>
          <w:p w14:paraId="4891F546" w14:textId="14E5C42F" w:rsidR="00C87CFE" w:rsidRPr="00CD1347" w:rsidRDefault="00C87CFE" w:rsidP="00C87CFE">
            <w:pPr>
              <w:jc w:val="center"/>
              <w:rPr>
                <w:ins w:id="36897" w:author="Στάθης Καπ" w:date="2023-03-03T04:01:00Z"/>
                <w:rFonts w:cstheme="minorHAnsi"/>
                <w:sz w:val="16"/>
                <w:szCs w:val="16"/>
              </w:rPr>
            </w:pPr>
            <w:ins w:id="36898" w:author="Στάθης Καπ" w:date="2023-03-03T06:23:00Z">
              <w:r>
                <w:rPr>
                  <w:rFonts w:ascii="Calibri" w:hAnsi="Calibri" w:cs="Calibri"/>
                  <w:color w:val="000000"/>
                  <w:sz w:val="16"/>
                  <w:szCs w:val="16"/>
                </w:rPr>
                <w:t>0.349</w:t>
              </w:r>
            </w:ins>
          </w:p>
        </w:tc>
        <w:tc>
          <w:tcPr>
            <w:tcW w:w="589" w:type="dxa"/>
            <w:vAlign w:val="center"/>
            <w:tcPrChange w:id="36899" w:author="Στάθης Καπ" w:date="2023-03-03T06:27:00Z">
              <w:tcPr>
                <w:tcW w:w="589" w:type="dxa"/>
                <w:vAlign w:val="center"/>
              </w:tcPr>
            </w:tcPrChange>
          </w:tcPr>
          <w:p w14:paraId="227B4A7C" w14:textId="4DA40AAD" w:rsidR="00C87CFE" w:rsidRPr="00CD1347" w:rsidRDefault="00C87CFE" w:rsidP="00C87CFE">
            <w:pPr>
              <w:jc w:val="center"/>
              <w:rPr>
                <w:ins w:id="36900" w:author="Στάθης Καπ" w:date="2023-03-03T04:01:00Z"/>
                <w:rFonts w:cstheme="minorHAnsi"/>
                <w:sz w:val="16"/>
                <w:szCs w:val="16"/>
              </w:rPr>
            </w:pPr>
            <w:ins w:id="36901"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3690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903" w:author="Στάθης Καπ" w:date="2023-03-03T04:01:00Z"/>
        </w:trPr>
        <w:tc>
          <w:tcPr>
            <w:tcW w:w="515" w:type="dxa"/>
            <w:tcBorders>
              <w:top w:val="nil"/>
              <w:bottom w:val="nil"/>
              <w:right w:val="single" w:sz="4" w:space="0" w:color="auto"/>
            </w:tcBorders>
            <w:shd w:val="clear" w:color="auto" w:fill="E7E6E6" w:themeFill="background2"/>
            <w:vAlign w:val="bottom"/>
            <w:tcPrChange w:id="36904" w:author="Στάθης Καπ" w:date="2023-03-03T06:27:00Z">
              <w:tcPr>
                <w:tcW w:w="515" w:type="dxa"/>
                <w:vAlign w:val="bottom"/>
              </w:tcPr>
            </w:tcPrChange>
          </w:tcPr>
          <w:p w14:paraId="6AB6B02A" w14:textId="7861CC05" w:rsidR="00C87CFE" w:rsidRPr="00CD1347" w:rsidRDefault="00C87CFE" w:rsidP="00C87CFE">
            <w:pPr>
              <w:jc w:val="center"/>
              <w:rPr>
                <w:ins w:id="36905" w:author="Στάθης Καπ" w:date="2023-03-03T04:01:00Z"/>
                <w:sz w:val="16"/>
                <w:szCs w:val="16"/>
              </w:rPr>
            </w:pPr>
            <w:ins w:id="36906" w:author="Στάθης Καπ" w:date="2023-03-03T04:08:00Z">
              <w:r w:rsidRPr="00CD1347">
                <w:rPr>
                  <w:rFonts w:ascii="Calibri" w:hAnsi="Calibri" w:cs="Calibri"/>
                  <w:color w:val="000000"/>
                  <w:sz w:val="16"/>
                  <w:szCs w:val="16"/>
                  <w:rPrChange w:id="36907"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36908" w:author="Στάθης Καπ" w:date="2023-03-03T06:27:00Z">
              <w:tcPr>
                <w:tcW w:w="560" w:type="dxa"/>
              </w:tcPr>
            </w:tcPrChange>
          </w:tcPr>
          <w:p w14:paraId="7D9137B6" w14:textId="42644760" w:rsidR="00C87CFE" w:rsidRPr="00CD1347" w:rsidRDefault="00C87CFE" w:rsidP="00C87CFE">
            <w:pPr>
              <w:jc w:val="center"/>
              <w:rPr>
                <w:ins w:id="36909" w:author="Στάθης Καπ" w:date="2023-03-03T04:01:00Z"/>
                <w:rFonts w:cstheme="minorHAnsi"/>
                <w:sz w:val="16"/>
                <w:szCs w:val="16"/>
              </w:rPr>
            </w:pPr>
            <w:ins w:id="36910" w:author="Στάθης Καπ" w:date="2023-03-03T06:23:00Z">
              <w:r>
                <w:rPr>
                  <w:rFonts w:ascii="Calibri" w:hAnsi="Calibri" w:cs="Calibri"/>
                  <w:color w:val="000000"/>
                  <w:sz w:val="16"/>
                  <w:szCs w:val="16"/>
                </w:rPr>
                <w:t>885</w:t>
              </w:r>
            </w:ins>
          </w:p>
        </w:tc>
        <w:tc>
          <w:tcPr>
            <w:tcW w:w="855" w:type="dxa"/>
            <w:vAlign w:val="center"/>
            <w:tcPrChange w:id="36911" w:author="Στάθης Καπ" w:date="2023-03-03T06:27:00Z">
              <w:tcPr>
                <w:tcW w:w="855" w:type="dxa"/>
              </w:tcPr>
            </w:tcPrChange>
          </w:tcPr>
          <w:p w14:paraId="47133601" w14:textId="2032F3A1" w:rsidR="00C87CFE" w:rsidRPr="00CD1347" w:rsidRDefault="00C87CFE" w:rsidP="00C87CFE">
            <w:pPr>
              <w:jc w:val="center"/>
              <w:rPr>
                <w:ins w:id="36912" w:author="Στάθης Καπ" w:date="2023-03-03T04:01:00Z"/>
                <w:rFonts w:cstheme="minorHAnsi"/>
                <w:sz w:val="16"/>
                <w:szCs w:val="16"/>
              </w:rPr>
            </w:pPr>
            <w:ins w:id="36913" w:author="Στάθης Καπ" w:date="2023-03-03T06:23:00Z">
              <w:r>
                <w:rPr>
                  <w:rFonts w:ascii="Calibri" w:hAnsi="Calibri" w:cs="Calibri"/>
                  <w:color w:val="000000"/>
                  <w:sz w:val="16"/>
                  <w:szCs w:val="16"/>
                </w:rPr>
                <w:t>866</w:t>
              </w:r>
            </w:ins>
          </w:p>
        </w:tc>
        <w:tc>
          <w:tcPr>
            <w:tcW w:w="544" w:type="dxa"/>
            <w:vAlign w:val="center"/>
            <w:tcPrChange w:id="36914" w:author="Στάθης Καπ" w:date="2023-03-03T06:27:00Z">
              <w:tcPr>
                <w:tcW w:w="544" w:type="dxa"/>
                <w:vAlign w:val="bottom"/>
              </w:tcPr>
            </w:tcPrChange>
          </w:tcPr>
          <w:p w14:paraId="470BABFD" w14:textId="2542F9C1" w:rsidR="00C87CFE" w:rsidRPr="00CD1347" w:rsidRDefault="00C87CFE" w:rsidP="00C87CFE">
            <w:pPr>
              <w:jc w:val="center"/>
              <w:rPr>
                <w:ins w:id="36915" w:author="Στάθης Καπ" w:date="2023-03-03T04:01:00Z"/>
                <w:rFonts w:cstheme="minorHAnsi"/>
                <w:sz w:val="16"/>
                <w:szCs w:val="16"/>
              </w:rPr>
            </w:pPr>
            <w:ins w:id="36916" w:author="Στάθης Καπ" w:date="2023-03-03T06:23:00Z">
              <w:r>
                <w:rPr>
                  <w:rFonts w:ascii="Calibri" w:hAnsi="Calibri" w:cs="Calibri"/>
                  <w:color w:val="000000"/>
                  <w:sz w:val="16"/>
                  <w:szCs w:val="16"/>
                </w:rPr>
                <w:t>785</w:t>
              </w:r>
            </w:ins>
          </w:p>
        </w:tc>
        <w:tc>
          <w:tcPr>
            <w:tcW w:w="621" w:type="dxa"/>
            <w:vAlign w:val="center"/>
            <w:tcPrChange w:id="36917" w:author="Στάθης Καπ" w:date="2023-03-03T06:27:00Z">
              <w:tcPr>
                <w:tcW w:w="621" w:type="dxa"/>
                <w:vAlign w:val="bottom"/>
              </w:tcPr>
            </w:tcPrChange>
          </w:tcPr>
          <w:p w14:paraId="25D1EAC5" w14:textId="21AB5201" w:rsidR="00C87CFE" w:rsidRPr="00CD1347" w:rsidRDefault="00C87CFE" w:rsidP="00C87CFE">
            <w:pPr>
              <w:jc w:val="center"/>
              <w:rPr>
                <w:ins w:id="36918" w:author="Στάθης Καπ" w:date="2023-03-03T04:01:00Z"/>
                <w:rFonts w:cstheme="minorHAnsi"/>
                <w:sz w:val="16"/>
                <w:szCs w:val="16"/>
              </w:rPr>
            </w:pPr>
            <w:ins w:id="36919" w:author="Στάθης Καπ" w:date="2023-03-03T06:23:00Z">
              <w:r>
                <w:rPr>
                  <w:rFonts w:ascii="Calibri" w:hAnsi="Calibri" w:cs="Calibri"/>
                  <w:color w:val="000000"/>
                  <w:sz w:val="16"/>
                  <w:szCs w:val="16"/>
                </w:rPr>
                <w:t>0.688</w:t>
              </w:r>
            </w:ins>
          </w:p>
        </w:tc>
        <w:tc>
          <w:tcPr>
            <w:tcW w:w="669" w:type="dxa"/>
            <w:vAlign w:val="center"/>
            <w:tcPrChange w:id="36920" w:author="Στάθης Καπ" w:date="2023-03-03T06:27:00Z">
              <w:tcPr>
                <w:tcW w:w="669" w:type="dxa"/>
                <w:vAlign w:val="center"/>
              </w:tcPr>
            </w:tcPrChange>
          </w:tcPr>
          <w:p w14:paraId="01284397" w14:textId="4475AC9B" w:rsidR="00C87CFE" w:rsidRPr="00CD1347" w:rsidRDefault="00C87CFE" w:rsidP="00C87CFE">
            <w:pPr>
              <w:jc w:val="center"/>
              <w:rPr>
                <w:ins w:id="36921" w:author="Στάθης Καπ" w:date="2023-03-03T04:01:00Z"/>
                <w:rFonts w:cstheme="minorHAnsi"/>
                <w:sz w:val="16"/>
                <w:szCs w:val="16"/>
              </w:rPr>
            </w:pPr>
            <w:ins w:id="36922" w:author="Στάθης Καπ" w:date="2023-03-03T06:23:00Z">
              <w:r>
                <w:rPr>
                  <w:rFonts w:ascii="Calibri" w:hAnsi="Calibri" w:cstheme="minorHAnsi"/>
                  <w:color w:val="000000"/>
                  <w:sz w:val="16"/>
                  <w:szCs w:val="16"/>
                </w:rPr>
                <w:t>11.3</w:t>
              </w:r>
            </w:ins>
          </w:p>
        </w:tc>
        <w:tc>
          <w:tcPr>
            <w:tcW w:w="543" w:type="dxa"/>
            <w:vAlign w:val="center"/>
            <w:tcPrChange w:id="36923" w:author="Στάθης Καπ" w:date="2023-03-03T06:27:00Z">
              <w:tcPr>
                <w:tcW w:w="543" w:type="dxa"/>
                <w:vAlign w:val="bottom"/>
              </w:tcPr>
            </w:tcPrChange>
          </w:tcPr>
          <w:p w14:paraId="00B597EE" w14:textId="46BF50E4" w:rsidR="00C87CFE" w:rsidRPr="00CD1347" w:rsidRDefault="00C87CFE" w:rsidP="00C87CFE">
            <w:pPr>
              <w:jc w:val="center"/>
              <w:rPr>
                <w:ins w:id="36924" w:author="Στάθης Καπ" w:date="2023-03-03T04:01:00Z"/>
                <w:rFonts w:cstheme="minorHAnsi"/>
                <w:sz w:val="16"/>
                <w:szCs w:val="16"/>
              </w:rPr>
            </w:pPr>
            <w:ins w:id="36925" w:author="Στάθης Καπ" w:date="2023-03-03T06:23:00Z">
              <w:r>
                <w:rPr>
                  <w:rFonts w:ascii="Calibri" w:hAnsi="Calibri" w:cs="Calibri"/>
                  <w:color w:val="000000"/>
                  <w:sz w:val="16"/>
                  <w:szCs w:val="16"/>
                </w:rPr>
                <w:t>747</w:t>
              </w:r>
            </w:ins>
          </w:p>
        </w:tc>
        <w:tc>
          <w:tcPr>
            <w:tcW w:w="621" w:type="dxa"/>
            <w:vAlign w:val="center"/>
            <w:tcPrChange w:id="36926" w:author="Στάθης Καπ" w:date="2023-03-03T06:27:00Z">
              <w:tcPr>
                <w:tcW w:w="621" w:type="dxa"/>
                <w:vAlign w:val="bottom"/>
              </w:tcPr>
            </w:tcPrChange>
          </w:tcPr>
          <w:p w14:paraId="51922F0C" w14:textId="6F32C023" w:rsidR="00C87CFE" w:rsidRPr="00CD1347" w:rsidRDefault="00C87CFE" w:rsidP="00C87CFE">
            <w:pPr>
              <w:jc w:val="center"/>
              <w:rPr>
                <w:ins w:id="36927" w:author="Στάθης Καπ" w:date="2023-03-03T04:01:00Z"/>
                <w:rFonts w:cstheme="minorHAnsi"/>
                <w:sz w:val="16"/>
                <w:szCs w:val="16"/>
              </w:rPr>
            </w:pPr>
            <w:ins w:id="36928" w:author="Στάθης Καπ" w:date="2023-03-03T06:23:00Z">
              <w:r>
                <w:rPr>
                  <w:rFonts w:ascii="Calibri" w:hAnsi="Calibri" w:cs="Calibri"/>
                  <w:color w:val="000000"/>
                  <w:sz w:val="16"/>
                  <w:szCs w:val="16"/>
                </w:rPr>
                <w:t>0.377</w:t>
              </w:r>
            </w:ins>
          </w:p>
        </w:tc>
        <w:tc>
          <w:tcPr>
            <w:tcW w:w="669" w:type="dxa"/>
            <w:vAlign w:val="center"/>
            <w:tcPrChange w:id="36929" w:author="Στάθης Καπ" w:date="2023-03-03T06:27:00Z">
              <w:tcPr>
                <w:tcW w:w="669" w:type="dxa"/>
                <w:vAlign w:val="center"/>
              </w:tcPr>
            </w:tcPrChange>
          </w:tcPr>
          <w:p w14:paraId="7023BD6D" w14:textId="0901EEE3" w:rsidR="00C87CFE" w:rsidRPr="00CD1347" w:rsidRDefault="00C87CFE" w:rsidP="00C87CFE">
            <w:pPr>
              <w:jc w:val="center"/>
              <w:rPr>
                <w:ins w:id="36930" w:author="Στάθης Καπ" w:date="2023-03-03T04:01:00Z"/>
                <w:rFonts w:cstheme="minorHAnsi"/>
                <w:sz w:val="16"/>
                <w:szCs w:val="16"/>
              </w:rPr>
            </w:pPr>
            <w:ins w:id="36931" w:author="Στάθης Καπ" w:date="2023-03-03T06:23:00Z">
              <w:r>
                <w:rPr>
                  <w:rFonts w:ascii="Calibri" w:hAnsi="Calibri" w:cstheme="minorHAnsi"/>
                  <w:color w:val="000000"/>
                  <w:sz w:val="16"/>
                  <w:szCs w:val="16"/>
                </w:rPr>
                <w:t>4.84</w:t>
              </w:r>
            </w:ins>
          </w:p>
        </w:tc>
        <w:tc>
          <w:tcPr>
            <w:tcW w:w="508" w:type="dxa"/>
            <w:vAlign w:val="center"/>
            <w:tcPrChange w:id="36932" w:author="Στάθης Καπ" w:date="2023-03-03T06:27:00Z">
              <w:tcPr>
                <w:tcW w:w="508" w:type="dxa"/>
                <w:vAlign w:val="bottom"/>
              </w:tcPr>
            </w:tcPrChange>
          </w:tcPr>
          <w:p w14:paraId="2626FCEE" w14:textId="7B148DA7" w:rsidR="00C87CFE" w:rsidRPr="00CD1347" w:rsidRDefault="00C87CFE" w:rsidP="00C87CFE">
            <w:pPr>
              <w:jc w:val="center"/>
              <w:rPr>
                <w:ins w:id="36933" w:author="Στάθης Καπ" w:date="2023-03-03T04:01:00Z"/>
                <w:rFonts w:cstheme="minorHAnsi"/>
                <w:sz w:val="16"/>
                <w:szCs w:val="16"/>
              </w:rPr>
            </w:pPr>
            <w:ins w:id="36934" w:author="Στάθης Καπ" w:date="2023-03-03T06:23:00Z">
              <w:r>
                <w:rPr>
                  <w:rFonts w:ascii="Calibri" w:hAnsi="Calibri" w:cs="Calibri"/>
                  <w:color w:val="000000"/>
                  <w:sz w:val="16"/>
                  <w:szCs w:val="16"/>
                </w:rPr>
                <w:t>691</w:t>
              </w:r>
            </w:ins>
          </w:p>
        </w:tc>
        <w:tc>
          <w:tcPr>
            <w:tcW w:w="541" w:type="dxa"/>
            <w:vAlign w:val="center"/>
            <w:tcPrChange w:id="36935" w:author="Στάθης Καπ" w:date="2023-03-03T06:27:00Z">
              <w:tcPr>
                <w:tcW w:w="541" w:type="dxa"/>
                <w:vAlign w:val="bottom"/>
              </w:tcPr>
            </w:tcPrChange>
          </w:tcPr>
          <w:p w14:paraId="40C1F387" w14:textId="1C3E40DE" w:rsidR="00C87CFE" w:rsidRPr="00CD1347" w:rsidRDefault="00C87CFE" w:rsidP="00C87CFE">
            <w:pPr>
              <w:jc w:val="center"/>
              <w:rPr>
                <w:ins w:id="36936" w:author="Στάθης Καπ" w:date="2023-03-03T04:01:00Z"/>
                <w:rFonts w:cstheme="minorHAnsi"/>
                <w:sz w:val="16"/>
                <w:szCs w:val="16"/>
              </w:rPr>
            </w:pPr>
            <w:ins w:id="36937" w:author="Στάθης Καπ" w:date="2023-03-03T06:23:00Z">
              <w:r>
                <w:rPr>
                  <w:rFonts w:ascii="Calibri" w:hAnsi="Calibri" w:cs="Calibri"/>
                  <w:color w:val="000000"/>
                  <w:sz w:val="16"/>
                  <w:szCs w:val="16"/>
                </w:rPr>
                <w:t>0.296</w:t>
              </w:r>
            </w:ins>
          </w:p>
        </w:tc>
        <w:tc>
          <w:tcPr>
            <w:tcW w:w="589" w:type="dxa"/>
            <w:vAlign w:val="center"/>
            <w:tcPrChange w:id="36938" w:author="Στάθης Καπ" w:date="2023-03-03T06:27:00Z">
              <w:tcPr>
                <w:tcW w:w="589" w:type="dxa"/>
                <w:vAlign w:val="center"/>
              </w:tcPr>
            </w:tcPrChange>
          </w:tcPr>
          <w:p w14:paraId="6BA85D4E" w14:textId="1B4B51D4" w:rsidR="00C87CFE" w:rsidRPr="00CD1347" w:rsidRDefault="00C87CFE" w:rsidP="00C87CFE">
            <w:pPr>
              <w:jc w:val="center"/>
              <w:rPr>
                <w:ins w:id="36939" w:author="Στάθης Καπ" w:date="2023-03-03T04:01:00Z"/>
                <w:rFonts w:cstheme="minorHAnsi"/>
                <w:sz w:val="16"/>
                <w:szCs w:val="16"/>
              </w:rPr>
            </w:pPr>
            <w:ins w:id="36940" w:author="Στάθης Καπ" w:date="2023-03-03T06:23:00Z">
              <w:r>
                <w:rPr>
                  <w:rFonts w:ascii="Calibri" w:hAnsi="Calibri" w:cstheme="minorHAnsi"/>
                  <w:color w:val="000000"/>
                  <w:sz w:val="16"/>
                  <w:szCs w:val="16"/>
                </w:rPr>
                <w:t>11.97</w:t>
              </w:r>
            </w:ins>
          </w:p>
        </w:tc>
        <w:tc>
          <w:tcPr>
            <w:tcW w:w="463" w:type="dxa"/>
            <w:vAlign w:val="center"/>
            <w:tcPrChange w:id="36941" w:author="Στάθης Καπ" w:date="2023-03-03T06:27:00Z">
              <w:tcPr>
                <w:tcW w:w="463" w:type="dxa"/>
                <w:vAlign w:val="bottom"/>
              </w:tcPr>
            </w:tcPrChange>
          </w:tcPr>
          <w:p w14:paraId="35105C51" w14:textId="0C8B1E80" w:rsidR="00C87CFE" w:rsidRPr="00CD1347" w:rsidRDefault="00C87CFE" w:rsidP="00C87CFE">
            <w:pPr>
              <w:jc w:val="center"/>
              <w:rPr>
                <w:ins w:id="36942" w:author="Στάθης Καπ" w:date="2023-03-03T04:01:00Z"/>
                <w:rFonts w:cstheme="minorHAnsi"/>
                <w:sz w:val="16"/>
                <w:szCs w:val="16"/>
              </w:rPr>
            </w:pPr>
            <w:ins w:id="36943" w:author="Στάθης Καπ" w:date="2023-03-03T06:23:00Z">
              <w:r>
                <w:rPr>
                  <w:rFonts w:ascii="Calibri" w:hAnsi="Calibri" w:cs="Calibri"/>
                  <w:color w:val="000000"/>
                  <w:sz w:val="16"/>
                  <w:szCs w:val="16"/>
                </w:rPr>
                <w:t>700</w:t>
              </w:r>
            </w:ins>
          </w:p>
        </w:tc>
        <w:tc>
          <w:tcPr>
            <w:tcW w:w="541" w:type="dxa"/>
            <w:vAlign w:val="center"/>
            <w:tcPrChange w:id="36944" w:author="Στάθης Καπ" w:date="2023-03-03T06:27:00Z">
              <w:tcPr>
                <w:tcW w:w="541" w:type="dxa"/>
                <w:vAlign w:val="bottom"/>
              </w:tcPr>
            </w:tcPrChange>
          </w:tcPr>
          <w:p w14:paraId="4FB26751" w14:textId="21D29064" w:rsidR="00C87CFE" w:rsidRPr="00CD1347" w:rsidRDefault="00C87CFE" w:rsidP="00C87CFE">
            <w:pPr>
              <w:jc w:val="center"/>
              <w:rPr>
                <w:ins w:id="36945" w:author="Στάθης Καπ" w:date="2023-03-03T04:01:00Z"/>
                <w:rFonts w:cstheme="minorHAnsi"/>
                <w:sz w:val="16"/>
                <w:szCs w:val="16"/>
              </w:rPr>
            </w:pPr>
            <w:ins w:id="36946" w:author="Στάθης Καπ" w:date="2023-03-03T06:23:00Z">
              <w:r>
                <w:rPr>
                  <w:rFonts w:ascii="Calibri" w:hAnsi="Calibri" w:cs="Calibri"/>
                  <w:color w:val="000000"/>
                  <w:sz w:val="16"/>
                  <w:szCs w:val="16"/>
                </w:rPr>
                <w:t>0.662</w:t>
              </w:r>
            </w:ins>
          </w:p>
        </w:tc>
        <w:tc>
          <w:tcPr>
            <w:tcW w:w="589" w:type="dxa"/>
            <w:vAlign w:val="center"/>
            <w:tcPrChange w:id="36947" w:author="Στάθης Καπ" w:date="2023-03-03T06:27:00Z">
              <w:tcPr>
                <w:tcW w:w="589" w:type="dxa"/>
                <w:vAlign w:val="center"/>
              </w:tcPr>
            </w:tcPrChange>
          </w:tcPr>
          <w:p w14:paraId="0A326ABE" w14:textId="25FA0F8A" w:rsidR="00C87CFE" w:rsidRPr="00CD1347" w:rsidRDefault="00C87CFE" w:rsidP="00C87CFE">
            <w:pPr>
              <w:jc w:val="center"/>
              <w:rPr>
                <w:ins w:id="36948" w:author="Στάθης Καπ" w:date="2023-03-03T04:01:00Z"/>
                <w:rFonts w:cstheme="minorHAnsi"/>
                <w:sz w:val="16"/>
                <w:szCs w:val="16"/>
              </w:rPr>
            </w:pPr>
            <w:ins w:id="36949"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3695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951" w:author="Στάθης Καπ" w:date="2023-03-03T04:01:00Z"/>
        </w:trPr>
        <w:tc>
          <w:tcPr>
            <w:tcW w:w="515" w:type="dxa"/>
            <w:tcBorders>
              <w:top w:val="nil"/>
              <w:bottom w:val="nil"/>
              <w:right w:val="single" w:sz="4" w:space="0" w:color="auto"/>
            </w:tcBorders>
            <w:shd w:val="clear" w:color="auto" w:fill="E7E6E6" w:themeFill="background2"/>
            <w:vAlign w:val="bottom"/>
            <w:tcPrChange w:id="36952" w:author="Στάθης Καπ" w:date="2023-03-03T06:27:00Z">
              <w:tcPr>
                <w:tcW w:w="515" w:type="dxa"/>
                <w:vAlign w:val="bottom"/>
              </w:tcPr>
            </w:tcPrChange>
          </w:tcPr>
          <w:p w14:paraId="643244A8" w14:textId="139DB136" w:rsidR="00C87CFE" w:rsidRPr="00CD1347" w:rsidRDefault="00C87CFE" w:rsidP="00C87CFE">
            <w:pPr>
              <w:jc w:val="center"/>
              <w:rPr>
                <w:ins w:id="36953" w:author="Στάθης Καπ" w:date="2023-03-03T04:01:00Z"/>
                <w:sz w:val="16"/>
                <w:szCs w:val="16"/>
              </w:rPr>
            </w:pPr>
            <w:ins w:id="36954" w:author="Στάθης Καπ" w:date="2023-03-03T04:08:00Z">
              <w:r w:rsidRPr="00CD1347">
                <w:rPr>
                  <w:rFonts w:ascii="Calibri" w:hAnsi="Calibri" w:cs="Calibri"/>
                  <w:color w:val="000000"/>
                  <w:sz w:val="16"/>
                  <w:szCs w:val="16"/>
                  <w:rPrChange w:id="36955"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36956" w:author="Στάθης Καπ" w:date="2023-03-03T06:27:00Z">
              <w:tcPr>
                <w:tcW w:w="560" w:type="dxa"/>
              </w:tcPr>
            </w:tcPrChange>
          </w:tcPr>
          <w:p w14:paraId="7780BB9E" w14:textId="0F6E58A9" w:rsidR="00C87CFE" w:rsidRPr="00CD1347" w:rsidRDefault="00C87CFE" w:rsidP="00C87CFE">
            <w:pPr>
              <w:jc w:val="center"/>
              <w:rPr>
                <w:ins w:id="36957" w:author="Στάθης Καπ" w:date="2023-03-03T04:01:00Z"/>
                <w:rFonts w:cstheme="minorHAnsi"/>
                <w:sz w:val="16"/>
                <w:szCs w:val="16"/>
              </w:rPr>
            </w:pPr>
            <w:ins w:id="36958" w:author="Στάθης Καπ" w:date="2023-03-03T06:23:00Z">
              <w:r>
                <w:rPr>
                  <w:rFonts w:ascii="Calibri" w:hAnsi="Calibri" w:cs="Calibri"/>
                  <w:color w:val="000000"/>
                  <w:sz w:val="16"/>
                  <w:szCs w:val="16"/>
                </w:rPr>
                <w:t>915</w:t>
              </w:r>
            </w:ins>
          </w:p>
        </w:tc>
        <w:tc>
          <w:tcPr>
            <w:tcW w:w="855" w:type="dxa"/>
            <w:vAlign w:val="center"/>
            <w:tcPrChange w:id="36959" w:author="Στάθης Καπ" w:date="2023-03-03T06:27:00Z">
              <w:tcPr>
                <w:tcW w:w="855" w:type="dxa"/>
              </w:tcPr>
            </w:tcPrChange>
          </w:tcPr>
          <w:p w14:paraId="20AA8D64" w14:textId="580AB35E" w:rsidR="00C87CFE" w:rsidRPr="00CD1347" w:rsidRDefault="00C87CFE" w:rsidP="00C87CFE">
            <w:pPr>
              <w:jc w:val="center"/>
              <w:rPr>
                <w:ins w:id="36960" w:author="Στάθης Καπ" w:date="2023-03-03T04:01:00Z"/>
                <w:rFonts w:cstheme="minorHAnsi"/>
                <w:sz w:val="16"/>
                <w:szCs w:val="16"/>
              </w:rPr>
            </w:pPr>
            <w:ins w:id="36961" w:author="Στάθης Καπ" w:date="2023-03-03T06:23:00Z">
              <w:r>
                <w:rPr>
                  <w:rFonts w:ascii="Calibri" w:hAnsi="Calibri" w:cs="Calibri"/>
                  <w:color w:val="000000"/>
                  <w:sz w:val="16"/>
                  <w:szCs w:val="16"/>
                </w:rPr>
                <w:t>870</w:t>
              </w:r>
            </w:ins>
          </w:p>
        </w:tc>
        <w:tc>
          <w:tcPr>
            <w:tcW w:w="544" w:type="dxa"/>
            <w:vAlign w:val="center"/>
            <w:tcPrChange w:id="36962" w:author="Στάθης Καπ" w:date="2023-03-03T06:27:00Z">
              <w:tcPr>
                <w:tcW w:w="544" w:type="dxa"/>
                <w:vAlign w:val="bottom"/>
              </w:tcPr>
            </w:tcPrChange>
          </w:tcPr>
          <w:p w14:paraId="49FF0BDF" w14:textId="062003CD" w:rsidR="00C87CFE" w:rsidRPr="00CD1347" w:rsidRDefault="00C87CFE" w:rsidP="00C87CFE">
            <w:pPr>
              <w:jc w:val="center"/>
              <w:rPr>
                <w:ins w:id="36963" w:author="Στάθης Καπ" w:date="2023-03-03T04:01:00Z"/>
                <w:rFonts w:cstheme="minorHAnsi"/>
                <w:sz w:val="16"/>
                <w:szCs w:val="16"/>
              </w:rPr>
            </w:pPr>
            <w:ins w:id="36964" w:author="Στάθης Καπ" w:date="2023-03-03T06:23:00Z">
              <w:r>
                <w:rPr>
                  <w:rFonts w:ascii="Calibri" w:hAnsi="Calibri" w:cs="Calibri"/>
                  <w:color w:val="000000"/>
                  <w:sz w:val="16"/>
                  <w:szCs w:val="16"/>
                </w:rPr>
                <w:t>826</w:t>
              </w:r>
            </w:ins>
          </w:p>
        </w:tc>
        <w:tc>
          <w:tcPr>
            <w:tcW w:w="621" w:type="dxa"/>
            <w:vAlign w:val="center"/>
            <w:tcPrChange w:id="36965" w:author="Στάθης Καπ" w:date="2023-03-03T06:27:00Z">
              <w:tcPr>
                <w:tcW w:w="621" w:type="dxa"/>
                <w:vAlign w:val="bottom"/>
              </w:tcPr>
            </w:tcPrChange>
          </w:tcPr>
          <w:p w14:paraId="58773BFB" w14:textId="1CECF687" w:rsidR="00C87CFE" w:rsidRPr="00CD1347" w:rsidRDefault="00C87CFE" w:rsidP="00C87CFE">
            <w:pPr>
              <w:jc w:val="center"/>
              <w:rPr>
                <w:ins w:id="36966" w:author="Στάθης Καπ" w:date="2023-03-03T04:01:00Z"/>
                <w:rFonts w:cstheme="minorHAnsi"/>
                <w:sz w:val="16"/>
                <w:szCs w:val="16"/>
              </w:rPr>
            </w:pPr>
            <w:ins w:id="36967" w:author="Στάθης Καπ" w:date="2023-03-03T06:23:00Z">
              <w:r>
                <w:rPr>
                  <w:rFonts w:ascii="Calibri" w:hAnsi="Calibri" w:cs="Calibri"/>
                  <w:color w:val="000000"/>
                  <w:sz w:val="16"/>
                  <w:szCs w:val="16"/>
                </w:rPr>
                <w:t>0.884</w:t>
              </w:r>
            </w:ins>
          </w:p>
        </w:tc>
        <w:tc>
          <w:tcPr>
            <w:tcW w:w="669" w:type="dxa"/>
            <w:vAlign w:val="center"/>
            <w:tcPrChange w:id="36968" w:author="Στάθης Καπ" w:date="2023-03-03T06:27:00Z">
              <w:tcPr>
                <w:tcW w:w="669" w:type="dxa"/>
                <w:vAlign w:val="center"/>
              </w:tcPr>
            </w:tcPrChange>
          </w:tcPr>
          <w:p w14:paraId="71450172" w14:textId="49BA4819" w:rsidR="00C87CFE" w:rsidRPr="00CD1347" w:rsidRDefault="00C87CFE" w:rsidP="00C87CFE">
            <w:pPr>
              <w:jc w:val="center"/>
              <w:rPr>
                <w:ins w:id="36969" w:author="Στάθης Καπ" w:date="2023-03-03T04:01:00Z"/>
                <w:rFonts w:cstheme="minorHAnsi"/>
                <w:sz w:val="16"/>
                <w:szCs w:val="16"/>
              </w:rPr>
            </w:pPr>
            <w:ins w:id="36970" w:author="Στάθης Καπ" w:date="2023-03-03T06:23:00Z">
              <w:r>
                <w:rPr>
                  <w:rFonts w:ascii="Calibri" w:hAnsi="Calibri" w:cstheme="minorHAnsi"/>
                  <w:color w:val="000000"/>
                  <w:sz w:val="16"/>
                  <w:szCs w:val="16"/>
                </w:rPr>
                <w:t>9.73</w:t>
              </w:r>
            </w:ins>
          </w:p>
        </w:tc>
        <w:tc>
          <w:tcPr>
            <w:tcW w:w="543" w:type="dxa"/>
            <w:vAlign w:val="center"/>
            <w:tcPrChange w:id="36971" w:author="Στάθης Καπ" w:date="2023-03-03T06:27:00Z">
              <w:tcPr>
                <w:tcW w:w="543" w:type="dxa"/>
                <w:vAlign w:val="bottom"/>
              </w:tcPr>
            </w:tcPrChange>
          </w:tcPr>
          <w:p w14:paraId="7F555684" w14:textId="09996AC1" w:rsidR="00C87CFE" w:rsidRPr="00CD1347" w:rsidRDefault="00C87CFE" w:rsidP="00C87CFE">
            <w:pPr>
              <w:jc w:val="center"/>
              <w:rPr>
                <w:ins w:id="36972" w:author="Στάθης Καπ" w:date="2023-03-03T04:01:00Z"/>
                <w:rFonts w:cstheme="minorHAnsi"/>
                <w:sz w:val="16"/>
                <w:szCs w:val="16"/>
              </w:rPr>
            </w:pPr>
            <w:ins w:id="36973" w:author="Στάθης Καπ" w:date="2023-03-03T06:23:00Z">
              <w:r>
                <w:rPr>
                  <w:rFonts w:ascii="Calibri" w:hAnsi="Calibri" w:cs="Calibri"/>
                  <w:color w:val="000000"/>
                  <w:sz w:val="16"/>
                  <w:szCs w:val="16"/>
                </w:rPr>
                <w:t>780</w:t>
              </w:r>
            </w:ins>
          </w:p>
        </w:tc>
        <w:tc>
          <w:tcPr>
            <w:tcW w:w="621" w:type="dxa"/>
            <w:vAlign w:val="center"/>
            <w:tcPrChange w:id="36974" w:author="Στάθης Καπ" w:date="2023-03-03T06:27:00Z">
              <w:tcPr>
                <w:tcW w:w="621" w:type="dxa"/>
                <w:vAlign w:val="bottom"/>
              </w:tcPr>
            </w:tcPrChange>
          </w:tcPr>
          <w:p w14:paraId="07E4F992" w14:textId="0A44A783" w:rsidR="00C87CFE" w:rsidRPr="00CD1347" w:rsidRDefault="00C87CFE" w:rsidP="00C87CFE">
            <w:pPr>
              <w:jc w:val="center"/>
              <w:rPr>
                <w:ins w:id="36975" w:author="Στάθης Καπ" w:date="2023-03-03T04:01:00Z"/>
                <w:rFonts w:cstheme="minorHAnsi"/>
                <w:sz w:val="16"/>
                <w:szCs w:val="16"/>
              </w:rPr>
            </w:pPr>
            <w:ins w:id="36976" w:author="Στάθης Καπ" w:date="2023-03-03T06:23:00Z">
              <w:r>
                <w:rPr>
                  <w:rFonts w:ascii="Calibri" w:hAnsi="Calibri" w:cs="Calibri"/>
                  <w:color w:val="000000"/>
                  <w:sz w:val="16"/>
                  <w:szCs w:val="16"/>
                </w:rPr>
                <w:t>0.362</w:t>
              </w:r>
            </w:ins>
          </w:p>
        </w:tc>
        <w:tc>
          <w:tcPr>
            <w:tcW w:w="669" w:type="dxa"/>
            <w:vAlign w:val="center"/>
            <w:tcPrChange w:id="36977" w:author="Στάθης Καπ" w:date="2023-03-03T06:27:00Z">
              <w:tcPr>
                <w:tcW w:w="669" w:type="dxa"/>
                <w:vAlign w:val="center"/>
              </w:tcPr>
            </w:tcPrChange>
          </w:tcPr>
          <w:p w14:paraId="76471400" w14:textId="06DB0CA8" w:rsidR="00C87CFE" w:rsidRPr="00CD1347" w:rsidRDefault="00C87CFE" w:rsidP="00C87CFE">
            <w:pPr>
              <w:jc w:val="center"/>
              <w:rPr>
                <w:ins w:id="36978" w:author="Στάθης Καπ" w:date="2023-03-03T04:01:00Z"/>
                <w:rFonts w:cstheme="minorHAnsi"/>
                <w:sz w:val="16"/>
                <w:szCs w:val="16"/>
              </w:rPr>
            </w:pPr>
            <w:ins w:id="36979" w:author="Στάθης Καπ" w:date="2023-03-03T06:23:00Z">
              <w:r>
                <w:rPr>
                  <w:rFonts w:ascii="Calibri" w:hAnsi="Calibri" w:cstheme="minorHAnsi"/>
                  <w:color w:val="000000"/>
                  <w:sz w:val="16"/>
                  <w:szCs w:val="16"/>
                </w:rPr>
                <w:t>5.57</w:t>
              </w:r>
            </w:ins>
          </w:p>
        </w:tc>
        <w:tc>
          <w:tcPr>
            <w:tcW w:w="508" w:type="dxa"/>
            <w:vAlign w:val="center"/>
            <w:tcPrChange w:id="36980" w:author="Στάθης Καπ" w:date="2023-03-03T06:27:00Z">
              <w:tcPr>
                <w:tcW w:w="508" w:type="dxa"/>
                <w:vAlign w:val="bottom"/>
              </w:tcPr>
            </w:tcPrChange>
          </w:tcPr>
          <w:p w14:paraId="1FD74C86" w14:textId="26B8A4DB" w:rsidR="00C87CFE" w:rsidRPr="00CD1347" w:rsidRDefault="00C87CFE" w:rsidP="00C87CFE">
            <w:pPr>
              <w:jc w:val="center"/>
              <w:rPr>
                <w:ins w:id="36981" w:author="Στάθης Καπ" w:date="2023-03-03T04:01:00Z"/>
                <w:rFonts w:cstheme="minorHAnsi"/>
                <w:sz w:val="16"/>
                <w:szCs w:val="16"/>
              </w:rPr>
            </w:pPr>
            <w:ins w:id="36982" w:author="Στάθης Καπ" w:date="2023-03-03T06:23:00Z">
              <w:r>
                <w:rPr>
                  <w:rFonts w:ascii="Calibri" w:hAnsi="Calibri" w:cs="Calibri"/>
                  <w:color w:val="000000"/>
                  <w:sz w:val="16"/>
                  <w:szCs w:val="16"/>
                </w:rPr>
                <w:t>717</w:t>
              </w:r>
            </w:ins>
          </w:p>
        </w:tc>
        <w:tc>
          <w:tcPr>
            <w:tcW w:w="541" w:type="dxa"/>
            <w:vAlign w:val="center"/>
            <w:tcPrChange w:id="36983" w:author="Στάθης Καπ" w:date="2023-03-03T06:27:00Z">
              <w:tcPr>
                <w:tcW w:w="541" w:type="dxa"/>
                <w:vAlign w:val="bottom"/>
              </w:tcPr>
            </w:tcPrChange>
          </w:tcPr>
          <w:p w14:paraId="219F625C" w14:textId="52538991" w:rsidR="00C87CFE" w:rsidRPr="00CD1347" w:rsidRDefault="00C87CFE" w:rsidP="00C87CFE">
            <w:pPr>
              <w:jc w:val="center"/>
              <w:rPr>
                <w:ins w:id="36984" w:author="Στάθης Καπ" w:date="2023-03-03T04:01:00Z"/>
                <w:rFonts w:cstheme="minorHAnsi"/>
                <w:sz w:val="16"/>
                <w:szCs w:val="16"/>
              </w:rPr>
            </w:pPr>
            <w:ins w:id="36985" w:author="Στάθης Καπ" w:date="2023-03-03T06:23:00Z">
              <w:r>
                <w:rPr>
                  <w:rFonts w:ascii="Calibri" w:hAnsi="Calibri" w:cs="Calibri"/>
                  <w:color w:val="000000"/>
                  <w:sz w:val="16"/>
                  <w:szCs w:val="16"/>
                </w:rPr>
                <w:t>0.621</w:t>
              </w:r>
            </w:ins>
          </w:p>
        </w:tc>
        <w:tc>
          <w:tcPr>
            <w:tcW w:w="589" w:type="dxa"/>
            <w:vAlign w:val="center"/>
            <w:tcPrChange w:id="36986" w:author="Στάθης Καπ" w:date="2023-03-03T06:27:00Z">
              <w:tcPr>
                <w:tcW w:w="589" w:type="dxa"/>
                <w:vAlign w:val="center"/>
              </w:tcPr>
            </w:tcPrChange>
          </w:tcPr>
          <w:p w14:paraId="7A8D274E" w14:textId="69D16906" w:rsidR="00C87CFE" w:rsidRPr="00CD1347" w:rsidRDefault="00C87CFE" w:rsidP="00C87CFE">
            <w:pPr>
              <w:jc w:val="center"/>
              <w:rPr>
                <w:ins w:id="36987" w:author="Στάθης Καπ" w:date="2023-03-03T04:01:00Z"/>
                <w:rFonts w:cstheme="minorHAnsi"/>
                <w:sz w:val="16"/>
                <w:szCs w:val="16"/>
              </w:rPr>
            </w:pPr>
            <w:ins w:id="36988" w:author="Στάθης Καπ" w:date="2023-03-03T06:23:00Z">
              <w:r>
                <w:rPr>
                  <w:rFonts w:ascii="Calibri" w:hAnsi="Calibri" w:cstheme="minorHAnsi"/>
                  <w:color w:val="000000"/>
                  <w:sz w:val="16"/>
                  <w:szCs w:val="16"/>
                </w:rPr>
                <w:t>13.2</w:t>
              </w:r>
            </w:ins>
          </w:p>
        </w:tc>
        <w:tc>
          <w:tcPr>
            <w:tcW w:w="463" w:type="dxa"/>
            <w:vAlign w:val="center"/>
            <w:tcPrChange w:id="36989" w:author="Στάθης Καπ" w:date="2023-03-03T06:27:00Z">
              <w:tcPr>
                <w:tcW w:w="463" w:type="dxa"/>
                <w:vAlign w:val="bottom"/>
              </w:tcPr>
            </w:tcPrChange>
          </w:tcPr>
          <w:p w14:paraId="1429CAE8" w14:textId="02B5E8E3" w:rsidR="00C87CFE" w:rsidRPr="00CD1347" w:rsidRDefault="00C87CFE" w:rsidP="00C87CFE">
            <w:pPr>
              <w:jc w:val="center"/>
              <w:rPr>
                <w:ins w:id="36990" w:author="Στάθης Καπ" w:date="2023-03-03T04:01:00Z"/>
                <w:rFonts w:cstheme="minorHAnsi"/>
                <w:sz w:val="16"/>
                <w:szCs w:val="16"/>
              </w:rPr>
            </w:pPr>
            <w:ins w:id="36991" w:author="Στάθης Καπ" w:date="2023-03-03T06:23:00Z">
              <w:r>
                <w:rPr>
                  <w:rFonts w:ascii="Calibri" w:hAnsi="Calibri" w:cs="Calibri"/>
                  <w:color w:val="000000"/>
                  <w:sz w:val="16"/>
                  <w:szCs w:val="16"/>
                </w:rPr>
                <w:t>718</w:t>
              </w:r>
            </w:ins>
          </w:p>
        </w:tc>
        <w:tc>
          <w:tcPr>
            <w:tcW w:w="541" w:type="dxa"/>
            <w:vAlign w:val="center"/>
            <w:tcPrChange w:id="36992" w:author="Στάθης Καπ" w:date="2023-03-03T06:27:00Z">
              <w:tcPr>
                <w:tcW w:w="541" w:type="dxa"/>
                <w:vAlign w:val="bottom"/>
              </w:tcPr>
            </w:tcPrChange>
          </w:tcPr>
          <w:p w14:paraId="2259EB98" w14:textId="6DD0A4D8" w:rsidR="00C87CFE" w:rsidRPr="00CD1347" w:rsidRDefault="00C87CFE" w:rsidP="00C87CFE">
            <w:pPr>
              <w:jc w:val="center"/>
              <w:rPr>
                <w:ins w:id="36993" w:author="Στάθης Καπ" w:date="2023-03-03T04:01:00Z"/>
                <w:rFonts w:cstheme="minorHAnsi"/>
                <w:sz w:val="16"/>
                <w:szCs w:val="16"/>
              </w:rPr>
            </w:pPr>
            <w:ins w:id="36994" w:author="Στάθης Καπ" w:date="2023-03-03T06:23:00Z">
              <w:r>
                <w:rPr>
                  <w:rFonts w:ascii="Calibri" w:hAnsi="Calibri" w:cs="Calibri"/>
                  <w:color w:val="000000"/>
                  <w:sz w:val="16"/>
                  <w:szCs w:val="16"/>
                </w:rPr>
                <w:t>0.554</w:t>
              </w:r>
            </w:ins>
          </w:p>
        </w:tc>
        <w:tc>
          <w:tcPr>
            <w:tcW w:w="589" w:type="dxa"/>
            <w:vAlign w:val="center"/>
            <w:tcPrChange w:id="36995" w:author="Στάθης Καπ" w:date="2023-03-03T06:27:00Z">
              <w:tcPr>
                <w:tcW w:w="589" w:type="dxa"/>
                <w:vAlign w:val="center"/>
              </w:tcPr>
            </w:tcPrChange>
          </w:tcPr>
          <w:p w14:paraId="6EAFDA5E" w14:textId="7850F4D7" w:rsidR="00C87CFE" w:rsidRPr="00CD1347" w:rsidRDefault="00C87CFE" w:rsidP="00C87CFE">
            <w:pPr>
              <w:jc w:val="center"/>
              <w:rPr>
                <w:ins w:id="36996" w:author="Στάθης Καπ" w:date="2023-03-03T04:01:00Z"/>
                <w:rFonts w:cstheme="minorHAnsi"/>
                <w:sz w:val="16"/>
                <w:szCs w:val="16"/>
              </w:rPr>
            </w:pPr>
            <w:ins w:id="36997"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369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6999" w:author="Στάθης Καπ" w:date="2023-03-03T04:01:00Z"/>
        </w:trPr>
        <w:tc>
          <w:tcPr>
            <w:tcW w:w="515" w:type="dxa"/>
            <w:tcBorders>
              <w:top w:val="nil"/>
              <w:bottom w:val="nil"/>
              <w:right w:val="single" w:sz="4" w:space="0" w:color="auto"/>
            </w:tcBorders>
            <w:shd w:val="clear" w:color="auto" w:fill="E7E6E6" w:themeFill="background2"/>
            <w:vAlign w:val="bottom"/>
            <w:tcPrChange w:id="37000" w:author="Στάθης Καπ" w:date="2023-03-03T06:27:00Z">
              <w:tcPr>
                <w:tcW w:w="515" w:type="dxa"/>
                <w:vAlign w:val="bottom"/>
              </w:tcPr>
            </w:tcPrChange>
          </w:tcPr>
          <w:p w14:paraId="57E69CB9" w14:textId="49C06B07" w:rsidR="00C87CFE" w:rsidRPr="00CD1347" w:rsidRDefault="00C87CFE" w:rsidP="00C87CFE">
            <w:pPr>
              <w:jc w:val="center"/>
              <w:rPr>
                <w:ins w:id="37001" w:author="Στάθης Καπ" w:date="2023-03-03T04:01:00Z"/>
                <w:sz w:val="16"/>
                <w:szCs w:val="16"/>
              </w:rPr>
            </w:pPr>
            <w:ins w:id="37002" w:author="Στάθης Καπ" w:date="2023-03-03T04:08:00Z">
              <w:r w:rsidRPr="00CD1347">
                <w:rPr>
                  <w:rFonts w:ascii="Calibri" w:hAnsi="Calibri" w:cs="Calibri"/>
                  <w:color w:val="000000"/>
                  <w:sz w:val="16"/>
                  <w:szCs w:val="16"/>
                  <w:rPrChange w:id="37003"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37004" w:author="Στάθης Καπ" w:date="2023-03-03T06:27:00Z">
              <w:tcPr>
                <w:tcW w:w="560" w:type="dxa"/>
              </w:tcPr>
            </w:tcPrChange>
          </w:tcPr>
          <w:p w14:paraId="45173DD9" w14:textId="78DA10D2" w:rsidR="00C87CFE" w:rsidRPr="00CD1347" w:rsidRDefault="00C87CFE" w:rsidP="00C87CFE">
            <w:pPr>
              <w:jc w:val="center"/>
              <w:rPr>
                <w:ins w:id="37005" w:author="Στάθης Καπ" w:date="2023-03-03T04:01:00Z"/>
                <w:rFonts w:cstheme="minorHAnsi"/>
                <w:sz w:val="16"/>
                <w:szCs w:val="16"/>
              </w:rPr>
            </w:pPr>
            <w:ins w:id="37006" w:author="Στάθης Καπ" w:date="2023-03-03T06:23:00Z">
              <w:r>
                <w:rPr>
                  <w:rFonts w:ascii="Calibri" w:hAnsi="Calibri" w:cs="Calibri"/>
                  <w:color w:val="000000"/>
                  <w:sz w:val="16"/>
                  <w:szCs w:val="16"/>
                </w:rPr>
                <w:t>953</w:t>
              </w:r>
            </w:ins>
          </w:p>
        </w:tc>
        <w:tc>
          <w:tcPr>
            <w:tcW w:w="855" w:type="dxa"/>
            <w:vAlign w:val="center"/>
            <w:tcPrChange w:id="37007" w:author="Στάθης Καπ" w:date="2023-03-03T06:27:00Z">
              <w:tcPr>
                <w:tcW w:w="855" w:type="dxa"/>
              </w:tcPr>
            </w:tcPrChange>
          </w:tcPr>
          <w:p w14:paraId="27AC831A" w14:textId="660C70DC" w:rsidR="00C87CFE" w:rsidRPr="00CD1347" w:rsidRDefault="00C87CFE" w:rsidP="00C87CFE">
            <w:pPr>
              <w:jc w:val="center"/>
              <w:rPr>
                <w:ins w:id="37008" w:author="Στάθης Καπ" w:date="2023-03-03T04:01:00Z"/>
                <w:rFonts w:cstheme="minorHAnsi"/>
                <w:sz w:val="16"/>
                <w:szCs w:val="16"/>
              </w:rPr>
            </w:pPr>
            <w:ins w:id="37009" w:author="Στάθης Καπ" w:date="2023-03-03T06:23:00Z">
              <w:r>
                <w:rPr>
                  <w:rFonts w:ascii="Calibri" w:hAnsi="Calibri" w:cs="Calibri"/>
                  <w:color w:val="000000"/>
                  <w:sz w:val="16"/>
                  <w:szCs w:val="16"/>
                </w:rPr>
                <w:t>935</w:t>
              </w:r>
            </w:ins>
          </w:p>
        </w:tc>
        <w:tc>
          <w:tcPr>
            <w:tcW w:w="544" w:type="dxa"/>
            <w:vAlign w:val="center"/>
            <w:tcPrChange w:id="37010" w:author="Στάθης Καπ" w:date="2023-03-03T06:27:00Z">
              <w:tcPr>
                <w:tcW w:w="544" w:type="dxa"/>
                <w:vAlign w:val="bottom"/>
              </w:tcPr>
            </w:tcPrChange>
          </w:tcPr>
          <w:p w14:paraId="202E4B0C" w14:textId="28C9EAAC" w:rsidR="00C87CFE" w:rsidRPr="00CD1347" w:rsidRDefault="00C87CFE" w:rsidP="00C87CFE">
            <w:pPr>
              <w:jc w:val="center"/>
              <w:rPr>
                <w:ins w:id="37011" w:author="Στάθης Καπ" w:date="2023-03-03T04:01:00Z"/>
                <w:rFonts w:cstheme="minorHAnsi"/>
                <w:sz w:val="16"/>
                <w:szCs w:val="16"/>
              </w:rPr>
            </w:pPr>
            <w:ins w:id="37012" w:author="Στάθης Καπ" w:date="2023-03-03T06:23:00Z">
              <w:r>
                <w:rPr>
                  <w:rFonts w:ascii="Calibri" w:hAnsi="Calibri" w:cs="Calibri"/>
                  <w:color w:val="000000"/>
                  <w:sz w:val="16"/>
                  <w:szCs w:val="16"/>
                </w:rPr>
                <w:t>877</w:t>
              </w:r>
            </w:ins>
          </w:p>
        </w:tc>
        <w:tc>
          <w:tcPr>
            <w:tcW w:w="621" w:type="dxa"/>
            <w:vAlign w:val="center"/>
            <w:tcPrChange w:id="37013" w:author="Στάθης Καπ" w:date="2023-03-03T06:27:00Z">
              <w:tcPr>
                <w:tcW w:w="621" w:type="dxa"/>
                <w:vAlign w:val="bottom"/>
              </w:tcPr>
            </w:tcPrChange>
          </w:tcPr>
          <w:p w14:paraId="2B01D398" w14:textId="625CF9A0" w:rsidR="00C87CFE" w:rsidRPr="00CD1347" w:rsidRDefault="00C87CFE" w:rsidP="00C87CFE">
            <w:pPr>
              <w:jc w:val="center"/>
              <w:rPr>
                <w:ins w:id="37014" w:author="Στάθης Καπ" w:date="2023-03-03T04:01:00Z"/>
                <w:rFonts w:cstheme="minorHAnsi"/>
                <w:sz w:val="16"/>
                <w:szCs w:val="16"/>
              </w:rPr>
            </w:pPr>
            <w:ins w:id="37015" w:author="Στάθης Καπ" w:date="2023-03-03T06:23:00Z">
              <w:r>
                <w:rPr>
                  <w:rFonts w:ascii="Calibri" w:hAnsi="Calibri" w:cs="Calibri"/>
                  <w:color w:val="000000"/>
                  <w:sz w:val="16"/>
                  <w:szCs w:val="16"/>
                </w:rPr>
                <w:t>0.67</w:t>
              </w:r>
            </w:ins>
          </w:p>
        </w:tc>
        <w:tc>
          <w:tcPr>
            <w:tcW w:w="669" w:type="dxa"/>
            <w:vAlign w:val="center"/>
            <w:tcPrChange w:id="37016" w:author="Στάθης Καπ" w:date="2023-03-03T06:27:00Z">
              <w:tcPr>
                <w:tcW w:w="669" w:type="dxa"/>
                <w:vAlign w:val="center"/>
              </w:tcPr>
            </w:tcPrChange>
          </w:tcPr>
          <w:p w14:paraId="001F2598" w14:textId="23E14F2F" w:rsidR="00C87CFE" w:rsidRPr="00CD1347" w:rsidRDefault="00C87CFE" w:rsidP="00C87CFE">
            <w:pPr>
              <w:jc w:val="center"/>
              <w:rPr>
                <w:ins w:id="37017" w:author="Στάθης Καπ" w:date="2023-03-03T04:01:00Z"/>
                <w:rFonts w:cstheme="minorHAnsi"/>
                <w:sz w:val="16"/>
                <w:szCs w:val="16"/>
              </w:rPr>
            </w:pPr>
            <w:ins w:id="37018" w:author="Στάθης Καπ" w:date="2023-03-03T06:23:00Z">
              <w:r>
                <w:rPr>
                  <w:rFonts w:ascii="Calibri" w:hAnsi="Calibri" w:cstheme="minorHAnsi"/>
                  <w:color w:val="000000"/>
                  <w:sz w:val="16"/>
                  <w:szCs w:val="16"/>
                </w:rPr>
                <w:t>7.97</w:t>
              </w:r>
            </w:ins>
          </w:p>
        </w:tc>
        <w:tc>
          <w:tcPr>
            <w:tcW w:w="543" w:type="dxa"/>
            <w:vAlign w:val="center"/>
            <w:tcPrChange w:id="37019" w:author="Στάθης Καπ" w:date="2023-03-03T06:27:00Z">
              <w:tcPr>
                <w:tcW w:w="543" w:type="dxa"/>
                <w:vAlign w:val="bottom"/>
              </w:tcPr>
            </w:tcPrChange>
          </w:tcPr>
          <w:p w14:paraId="45F1F49C" w14:textId="58B286BB" w:rsidR="00C87CFE" w:rsidRPr="00CD1347" w:rsidRDefault="00C87CFE" w:rsidP="00C87CFE">
            <w:pPr>
              <w:jc w:val="center"/>
              <w:rPr>
                <w:ins w:id="37020" w:author="Στάθης Καπ" w:date="2023-03-03T04:01:00Z"/>
                <w:rFonts w:cstheme="minorHAnsi"/>
                <w:sz w:val="16"/>
                <w:szCs w:val="16"/>
              </w:rPr>
            </w:pPr>
            <w:ins w:id="37021" w:author="Στάθης Καπ" w:date="2023-03-03T06:23:00Z">
              <w:r>
                <w:rPr>
                  <w:rFonts w:ascii="Calibri" w:hAnsi="Calibri" w:cs="Calibri"/>
                  <w:color w:val="000000"/>
                  <w:sz w:val="16"/>
                  <w:szCs w:val="16"/>
                </w:rPr>
                <w:t>772</w:t>
              </w:r>
            </w:ins>
          </w:p>
        </w:tc>
        <w:tc>
          <w:tcPr>
            <w:tcW w:w="621" w:type="dxa"/>
            <w:vAlign w:val="center"/>
            <w:tcPrChange w:id="37022" w:author="Στάθης Καπ" w:date="2023-03-03T06:27:00Z">
              <w:tcPr>
                <w:tcW w:w="621" w:type="dxa"/>
                <w:vAlign w:val="bottom"/>
              </w:tcPr>
            </w:tcPrChange>
          </w:tcPr>
          <w:p w14:paraId="6E41EDF2" w14:textId="782214F9" w:rsidR="00C87CFE" w:rsidRPr="00CD1347" w:rsidRDefault="00C87CFE" w:rsidP="00C87CFE">
            <w:pPr>
              <w:jc w:val="center"/>
              <w:rPr>
                <w:ins w:id="37023" w:author="Στάθης Καπ" w:date="2023-03-03T04:01:00Z"/>
                <w:rFonts w:cstheme="minorHAnsi"/>
                <w:sz w:val="16"/>
                <w:szCs w:val="16"/>
              </w:rPr>
            </w:pPr>
            <w:ins w:id="37024" w:author="Στάθης Καπ" w:date="2023-03-03T06:23:00Z">
              <w:r>
                <w:rPr>
                  <w:rFonts w:ascii="Calibri" w:hAnsi="Calibri" w:cs="Calibri"/>
                  <w:color w:val="000000"/>
                  <w:sz w:val="16"/>
                  <w:szCs w:val="16"/>
                </w:rPr>
                <w:t>0.357</w:t>
              </w:r>
            </w:ins>
          </w:p>
        </w:tc>
        <w:tc>
          <w:tcPr>
            <w:tcW w:w="669" w:type="dxa"/>
            <w:vAlign w:val="center"/>
            <w:tcPrChange w:id="37025" w:author="Στάθης Καπ" w:date="2023-03-03T06:27:00Z">
              <w:tcPr>
                <w:tcW w:w="669" w:type="dxa"/>
                <w:vAlign w:val="center"/>
              </w:tcPr>
            </w:tcPrChange>
          </w:tcPr>
          <w:p w14:paraId="72524D01" w14:textId="4E8B96E8" w:rsidR="00C87CFE" w:rsidRPr="00CD1347" w:rsidRDefault="00C87CFE" w:rsidP="00C87CFE">
            <w:pPr>
              <w:jc w:val="center"/>
              <w:rPr>
                <w:ins w:id="37026" w:author="Στάθης Καπ" w:date="2023-03-03T04:01:00Z"/>
                <w:rFonts w:cstheme="minorHAnsi"/>
                <w:sz w:val="16"/>
                <w:szCs w:val="16"/>
              </w:rPr>
            </w:pPr>
            <w:ins w:id="37027" w:author="Στάθης Καπ" w:date="2023-03-03T06:23:00Z">
              <w:r>
                <w:rPr>
                  <w:rFonts w:ascii="Calibri" w:hAnsi="Calibri" w:cstheme="minorHAnsi"/>
                  <w:color w:val="000000"/>
                  <w:sz w:val="16"/>
                  <w:szCs w:val="16"/>
                </w:rPr>
                <w:t>11.97</w:t>
              </w:r>
            </w:ins>
          </w:p>
        </w:tc>
        <w:tc>
          <w:tcPr>
            <w:tcW w:w="508" w:type="dxa"/>
            <w:vAlign w:val="center"/>
            <w:tcPrChange w:id="37028" w:author="Στάθης Καπ" w:date="2023-03-03T06:27:00Z">
              <w:tcPr>
                <w:tcW w:w="508" w:type="dxa"/>
                <w:vAlign w:val="bottom"/>
              </w:tcPr>
            </w:tcPrChange>
          </w:tcPr>
          <w:p w14:paraId="5A611560" w14:textId="31875328" w:rsidR="00C87CFE" w:rsidRPr="00CD1347" w:rsidRDefault="00C87CFE" w:rsidP="00C87CFE">
            <w:pPr>
              <w:jc w:val="center"/>
              <w:rPr>
                <w:ins w:id="37029" w:author="Στάθης Καπ" w:date="2023-03-03T04:01:00Z"/>
                <w:rFonts w:cstheme="minorHAnsi"/>
                <w:sz w:val="16"/>
                <w:szCs w:val="16"/>
              </w:rPr>
            </w:pPr>
            <w:ins w:id="37030" w:author="Στάθης Καπ" w:date="2023-03-03T06:23:00Z">
              <w:r>
                <w:rPr>
                  <w:rFonts w:ascii="Calibri" w:hAnsi="Calibri" w:cs="Calibri"/>
                  <w:color w:val="000000"/>
                  <w:sz w:val="16"/>
                  <w:szCs w:val="16"/>
                </w:rPr>
                <w:t>707</w:t>
              </w:r>
            </w:ins>
          </w:p>
        </w:tc>
        <w:tc>
          <w:tcPr>
            <w:tcW w:w="541" w:type="dxa"/>
            <w:vAlign w:val="center"/>
            <w:tcPrChange w:id="37031" w:author="Στάθης Καπ" w:date="2023-03-03T06:27:00Z">
              <w:tcPr>
                <w:tcW w:w="541" w:type="dxa"/>
                <w:vAlign w:val="bottom"/>
              </w:tcPr>
            </w:tcPrChange>
          </w:tcPr>
          <w:p w14:paraId="597DE102" w14:textId="74DE38F1" w:rsidR="00C87CFE" w:rsidRPr="00CD1347" w:rsidRDefault="00C87CFE" w:rsidP="00C87CFE">
            <w:pPr>
              <w:jc w:val="center"/>
              <w:rPr>
                <w:ins w:id="37032" w:author="Στάθης Καπ" w:date="2023-03-03T04:01:00Z"/>
                <w:rFonts w:cstheme="minorHAnsi"/>
                <w:sz w:val="16"/>
                <w:szCs w:val="16"/>
              </w:rPr>
            </w:pPr>
            <w:ins w:id="37033" w:author="Στάθης Καπ" w:date="2023-03-03T06:23:00Z">
              <w:r>
                <w:rPr>
                  <w:rFonts w:ascii="Calibri" w:hAnsi="Calibri" w:cs="Calibri"/>
                  <w:color w:val="000000"/>
                  <w:sz w:val="16"/>
                  <w:szCs w:val="16"/>
                </w:rPr>
                <w:t>0.312</w:t>
              </w:r>
            </w:ins>
          </w:p>
        </w:tc>
        <w:tc>
          <w:tcPr>
            <w:tcW w:w="589" w:type="dxa"/>
            <w:vAlign w:val="center"/>
            <w:tcPrChange w:id="37034" w:author="Στάθης Καπ" w:date="2023-03-03T06:27:00Z">
              <w:tcPr>
                <w:tcW w:w="589" w:type="dxa"/>
                <w:vAlign w:val="center"/>
              </w:tcPr>
            </w:tcPrChange>
          </w:tcPr>
          <w:p w14:paraId="4D2E0176" w14:textId="0C3B6007" w:rsidR="00C87CFE" w:rsidRPr="00CD1347" w:rsidRDefault="00C87CFE" w:rsidP="00C87CFE">
            <w:pPr>
              <w:jc w:val="center"/>
              <w:rPr>
                <w:ins w:id="37035" w:author="Στάθης Καπ" w:date="2023-03-03T04:01:00Z"/>
                <w:rFonts w:cstheme="minorHAnsi"/>
                <w:sz w:val="16"/>
                <w:szCs w:val="16"/>
              </w:rPr>
            </w:pPr>
            <w:ins w:id="37036" w:author="Στάθης Καπ" w:date="2023-03-03T06:23:00Z">
              <w:r>
                <w:rPr>
                  <w:rFonts w:ascii="Calibri" w:hAnsi="Calibri" w:cstheme="minorHAnsi"/>
                  <w:color w:val="000000"/>
                  <w:sz w:val="16"/>
                  <w:szCs w:val="16"/>
                </w:rPr>
                <w:t>19.38</w:t>
              </w:r>
            </w:ins>
          </w:p>
        </w:tc>
        <w:tc>
          <w:tcPr>
            <w:tcW w:w="463" w:type="dxa"/>
            <w:vAlign w:val="center"/>
            <w:tcPrChange w:id="37037" w:author="Στάθης Καπ" w:date="2023-03-03T06:27:00Z">
              <w:tcPr>
                <w:tcW w:w="463" w:type="dxa"/>
                <w:vAlign w:val="bottom"/>
              </w:tcPr>
            </w:tcPrChange>
          </w:tcPr>
          <w:p w14:paraId="78FAEFBE" w14:textId="0AB169FE" w:rsidR="00C87CFE" w:rsidRPr="00CD1347" w:rsidRDefault="00C87CFE" w:rsidP="00C87CFE">
            <w:pPr>
              <w:jc w:val="center"/>
              <w:rPr>
                <w:ins w:id="37038" w:author="Στάθης Καπ" w:date="2023-03-03T04:01:00Z"/>
                <w:rFonts w:cstheme="minorHAnsi"/>
                <w:sz w:val="16"/>
                <w:szCs w:val="16"/>
              </w:rPr>
            </w:pPr>
            <w:ins w:id="37039" w:author="Στάθης Καπ" w:date="2023-03-03T06:23:00Z">
              <w:r>
                <w:rPr>
                  <w:rFonts w:ascii="Calibri" w:hAnsi="Calibri" w:cs="Calibri"/>
                  <w:color w:val="000000"/>
                  <w:sz w:val="16"/>
                  <w:szCs w:val="16"/>
                </w:rPr>
                <w:t>704</w:t>
              </w:r>
            </w:ins>
          </w:p>
        </w:tc>
        <w:tc>
          <w:tcPr>
            <w:tcW w:w="541" w:type="dxa"/>
            <w:vAlign w:val="center"/>
            <w:tcPrChange w:id="37040" w:author="Στάθης Καπ" w:date="2023-03-03T06:27:00Z">
              <w:tcPr>
                <w:tcW w:w="541" w:type="dxa"/>
                <w:vAlign w:val="bottom"/>
              </w:tcPr>
            </w:tcPrChange>
          </w:tcPr>
          <w:p w14:paraId="4DCC5118" w14:textId="3AF86F75" w:rsidR="00C87CFE" w:rsidRPr="00CD1347" w:rsidRDefault="00C87CFE" w:rsidP="00C87CFE">
            <w:pPr>
              <w:jc w:val="center"/>
              <w:rPr>
                <w:ins w:id="37041" w:author="Στάθης Καπ" w:date="2023-03-03T04:01:00Z"/>
                <w:rFonts w:cstheme="minorHAnsi"/>
                <w:sz w:val="16"/>
                <w:szCs w:val="16"/>
              </w:rPr>
            </w:pPr>
            <w:ins w:id="37042" w:author="Στάθης Καπ" w:date="2023-03-03T06:23:00Z">
              <w:r>
                <w:rPr>
                  <w:rFonts w:ascii="Calibri" w:hAnsi="Calibri" w:cs="Calibri"/>
                  <w:color w:val="000000"/>
                  <w:sz w:val="16"/>
                  <w:szCs w:val="16"/>
                </w:rPr>
                <w:t>0.638</w:t>
              </w:r>
            </w:ins>
          </w:p>
        </w:tc>
        <w:tc>
          <w:tcPr>
            <w:tcW w:w="589" w:type="dxa"/>
            <w:vAlign w:val="center"/>
            <w:tcPrChange w:id="37043" w:author="Στάθης Καπ" w:date="2023-03-03T06:27:00Z">
              <w:tcPr>
                <w:tcW w:w="589" w:type="dxa"/>
                <w:vAlign w:val="center"/>
              </w:tcPr>
            </w:tcPrChange>
          </w:tcPr>
          <w:p w14:paraId="324FF656" w14:textId="67D8C12E" w:rsidR="00C87CFE" w:rsidRPr="00CD1347" w:rsidRDefault="00C87CFE" w:rsidP="00C87CFE">
            <w:pPr>
              <w:jc w:val="center"/>
              <w:rPr>
                <w:ins w:id="37044" w:author="Στάθης Καπ" w:date="2023-03-03T04:01:00Z"/>
                <w:rFonts w:cstheme="minorHAnsi"/>
                <w:sz w:val="16"/>
                <w:szCs w:val="16"/>
              </w:rPr>
            </w:pPr>
            <w:ins w:id="37045"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3704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047" w:author="Στάθης Καπ" w:date="2023-03-03T04:01:00Z"/>
        </w:trPr>
        <w:tc>
          <w:tcPr>
            <w:tcW w:w="515" w:type="dxa"/>
            <w:tcBorders>
              <w:top w:val="nil"/>
              <w:bottom w:val="nil"/>
              <w:right w:val="single" w:sz="4" w:space="0" w:color="auto"/>
            </w:tcBorders>
            <w:shd w:val="clear" w:color="auto" w:fill="E7E6E6" w:themeFill="background2"/>
            <w:vAlign w:val="bottom"/>
            <w:tcPrChange w:id="37048" w:author="Στάθης Καπ" w:date="2023-03-03T06:27:00Z">
              <w:tcPr>
                <w:tcW w:w="515" w:type="dxa"/>
                <w:vAlign w:val="bottom"/>
              </w:tcPr>
            </w:tcPrChange>
          </w:tcPr>
          <w:p w14:paraId="58E665E9" w14:textId="472D48ED" w:rsidR="00C87CFE" w:rsidRPr="00CD1347" w:rsidRDefault="00C87CFE" w:rsidP="00C87CFE">
            <w:pPr>
              <w:jc w:val="center"/>
              <w:rPr>
                <w:ins w:id="37049" w:author="Στάθης Καπ" w:date="2023-03-03T04:01:00Z"/>
                <w:sz w:val="16"/>
                <w:szCs w:val="16"/>
              </w:rPr>
            </w:pPr>
            <w:ins w:id="37050" w:author="Στάθης Καπ" w:date="2023-03-03T04:08:00Z">
              <w:r w:rsidRPr="00CD1347">
                <w:rPr>
                  <w:rFonts w:ascii="Calibri" w:hAnsi="Calibri" w:cs="Calibri"/>
                  <w:color w:val="000000"/>
                  <w:sz w:val="16"/>
                  <w:szCs w:val="16"/>
                  <w:rPrChange w:id="37051"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37052" w:author="Στάθης Καπ" w:date="2023-03-03T06:27:00Z">
              <w:tcPr>
                <w:tcW w:w="560" w:type="dxa"/>
              </w:tcPr>
            </w:tcPrChange>
          </w:tcPr>
          <w:p w14:paraId="19E08F09" w14:textId="70FA41B1" w:rsidR="00C87CFE" w:rsidRPr="00CD1347" w:rsidRDefault="00C87CFE" w:rsidP="00C87CFE">
            <w:pPr>
              <w:jc w:val="center"/>
              <w:rPr>
                <w:ins w:id="37053" w:author="Στάθης Καπ" w:date="2023-03-03T04:01:00Z"/>
                <w:rFonts w:cstheme="minorHAnsi"/>
                <w:sz w:val="16"/>
                <w:szCs w:val="16"/>
              </w:rPr>
            </w:pPr>
            <w:ins w:id="37054" w:author="Στάθης Καπ" w:date="2023-03-03T06:23:00Z">
              <w:r>
                <w:rPr>
                  <w:rFonts w:ascii="Calibri" w:hAnsi="Calibri" w:cs="Calibri"/>
                  <w:color w:val="000000"/>
                  <w:sz w:val="16"/>
                  <w:szCs w:val="16"/>
                </w:rPr>
                <w:t>974</w:t>
              </w:r>
            </w:ins>
          </w:p>
        </w:tc>
        <w:tc>
          <w:tcPr>
            <w:tcW w:w="855" w:type="dxa"/>
            <w:vAlign w:val="center"/>
            <w:tcPrChange w:id="37055" w:author="Στάθης Καπ" w:date="2023-03-03T06:27:00Z">
              <w:tcPr>
                <w:tcW w:w="855" w:type="dxa"/>
              </w:tcPr>
            </w:tcPrChange>
          </w:tcPr>
          <w:p w14:paraId="56DC1B9E" w14:textId="477BBB62" w:rsidR="00C87CFE" w:rsidRPr="00CD1347" w:rsidRDefault="00C87CFE" w:rsidP="00C87CFE">
            <w:pPr>
              <w:jc w:val="center"/>
              <w:rPr>
                <w:ins w:id="37056" w:author="Στάθης Καπ" w:date="2023-03-03T04:01:00Z"/>
                <w:rFonts w:cstheme="minorHAnsi"/>
                <w:sz w:val="16"/>
                <w:szCs w:val="16"/>
              </w:rPr>
            </w:pPr>
            <w:ins w:id="37057" w:author="Στάθης Καπ" w:date="2023-03-03T06:23:00Z">
              <w:r>
                <w:rPr>
                  <w:rFonts w:ascii="Calibri" w:hAnsi="Calibri" w:cs="Calibri"/>
                  <w:color w:val="000000"/>
                  <w:sz w:val="16"/>
                  <w:szCs w:val="16"/>
                </w:rPr>
                <w:t>939</w:t>
              </w:r>
            </w:ins>
          </w:p>
        </w:tc>
        <w:tc>
          <w:tcPr>
            <w:tcW w:w="544" w:type="dxa"/>
            <w:vAlign w:val="center"/>
            <w:tcPrChange w:id="37058" w:author="Στάθης Καπ" w:date="2023-03-03T06:27:00Z">
              <w:tcPr>
                <w:tcW w:w="544" w:type="dxa"/>
                <w:vAlign w:val="bottom"/>
              </w:tcPr>
            </w:tcPrChange>
          </w:tcPr>
          <w:p w14:paraId="551C63F3" w14:textId="07368969" w:rsidR="00C87CFE" w:rsidRPr="00CD1347" w:rsidRDefault="00C87CFE" w:rsidP="00C87CFE">
            <w:pPr>
              <w:jc w:val="center"/>
              <w:rPr>
                <w:ins w:id="37059" w:author="Στάθης Καπ" w:date="2023-03-03T04:01:00Z"/>
                <w:rFonts w:cstheme="minorHAnsi"/>
                <w:sz w:val="16"/>
                <w:szCs w:val="16"/>
              </w:rPr>
            </w:pPr>
            <w:ins w:id="37060" w:author="Στάθης Καπ" w:date="2023-03-03T06:23:00Z">
              <w:r>
                <w:rPr>
                  <w:rFonts w:ascii="Calibri" w:hAnsi="Calibri" w:cs="Calibri"/>
                  <w:color w:val="000000"/>
                  <w:sz w:val="16"/>
                  <w:szCs w:val="16"/>
                </w:rPr>
                <w:t>894</w:t>
              </w:r>
            </w:ins>
          </w:p>
        </w:tc>
        <w:tc>
          <w:tcPr>
            <w:tcW w:w="621" w:type="dxa"/>
            <w:vAlign w:val="center"/>
            <w:tcPrChange w:id="37061" w:author="Στάθης Καπ" w:date="2023-03-03T06:27:00Z">
              <w:tcPr>
                <w:tcW w:w="621" w:type="dxa"/>
                <w:vAlign w:val="bottom"/>
              </w:tcPr>
            </w:tcPrChange>
          </w:tcPr>
          <w:p w14:paraId="3D333C2A" w14:textId="50095385" w:rsidR="00C87CFE" w:rsidRPr="00CD1347" w:rsidRDefault="00C87CFE" w:rsidP="00C87CFE">
            <w:pPr>
              <w:jc w:val="center"/>
              <w:rPr>
                <w:ins w:id="37062" w:author="Στάθης Καπ" w:date="2023-03-03T04:01:00Z"/>
                <w:rFonts w:cstheme="minorHAnsi"/>
                <w:sz w:val="16"/>
                <w:szCs w:val="16"/>
              </w:rPr>
            </w:pPr>
            <w:ins w:id="37063" w:author="Στάθης Καπ" w:date="2023-03-03T06:23:00Z">
              <w:r>
                <w:rPr>
                  <w:rFonts w:ascii="Calibri" w:hAnsi="Calibri" w:cs="Calibri"/>
                  <w:color w:val="000000"/>
                  <w:sz w:val="16"/>
                  <w:szCs w:val="16"/>
                </w:rPr>
                <w:t>0.728</w:t>
              </w:r>
            </w:ins>
          </w:p>
        </w:tc>
        <w:tc>
          <w:tcPr>
            <w:tcW w:w="669" w:type="dxa"/>
            <w:vAlign w:val="center"/>
            <w:tcPrChange w:id="37064" w:author="Στάθης Καπ" w:date="2023-03-03T06:27:00Z">
              <w:tcPr>
                <w:tcW w:w="669" w:type="dxa"/>
                <w:vAlign w:val="center"/>
              </w:tcPr>
            </w:tcPrChange>
          </w:tcPr>
          <w:p w14:paraId="7197FDC2" w14:textId="10D5FD3F" w:rsidR="00C87CFE" w:rsidRPr="00CD1347" w:rsidRDefault="00C87CFE" w:rsidP="00C87CFE">
            <w:pPr>
              <w:jc w:val="center"/>
              <w:rPr>
                <w:ins w:id="37065" w:author="Στάθης Καπ" w:date="2023-03-03T04:01:00Z"/>
                <w:rFonts w:cstheme="minorHAnsi"/>
                <w:sz w:val="16"/>
                <w:szCs w:val="16"/>
              </w:rPr>
            </w:pPr>
            <w:ins w:id="37066" w:author="Στάθης Καπ" w:date="2023-03-03T06:23:00Z">
              <w:r>
                <w:rPr>
                  <w:rFonts w:ascii="Calibri" w:hAnsi="Calibri" w:cstheme="minorHAnsi"/>
                  <w:color w:val="000000"/>
                  <w:sz w:val="16"/>
                  <w:szCs w:val="16"/>
                </w:rPr>
                <w:t>8.21</w:t>
              </w:r>
            </w:ins>
          </w:p>
        </w:tc>
        <w:tc>
          <w:tcPr>
            <w:tcW w:w="543" w:type="dxa"/>
            <w:vAlign w:val="center"/>
            <w:tcPrChange w:id="37067" w:author="Στάθης Καπ" w:date="2023-03-03T06:27:00Z">
              <w:tcPr>
                <w:tcW w:w="543" w:type="dxa"/>
                <w:vAlign w:val="bottom"/>
              </w:tcPr>
            </w:tcPrChange>
          </w:tcPr>
          <w:p w14:paraId="6EEEE7E5" w14:textId="31EB9EBA" w:rsidR="00C87CFE" w:rsidRPr="00CD1347" w:rsidRDefault="00C87CFE" w:rsidP="00C87CFE">
            <w:pPr>
              <w:jc w:val="center"/>
              <w:rPr>
                <w:ins w:id="37068" w:author="Στάθης Καπ" w:date="2023-03-03T04:01:00Z"/>
                <w:rFonts w:cstheme="minorHAnsi"/>
                <w:sz w:val="16"/>
                <w:szCs w:val="16"/>
              </w:rPr>
            </w:pPr>
            <w:ins w:id="37069" w:author="Στάθης Καπ" w:date="2023-03-03T06:23:00Z">
              <w:r>
                <w:rPr>
                  <w:rFonts w:ascii="Calibri" w:hAnsi="Calibri" w:cs="Calibri"/>
                  <w:color w:val="000000"/>
                  <w:sz w:val="16"/>
                  <w:szCs w:val="16"/>
                </w:rPr>
                <w:t>855</w:t>
              </w:r>
            </w:ins>
          </w:p>
        </w:tc>
        <w:tc>
          <w:tcPr>
            <w:tcW w:w="621" w:type="dxa"/>
            <w:vAlign w:val="center"/>
            <w:tcPrChange w:id="37070" w:author="Στάθης Καπ" w:date="2023-03-03T06:27:00Z">
              <w:tcPr>
                <w:tcW w:w="621" w:type="dxa"/>
                <w:vAlign w:val="bottom"/>
              </w:tcPr>
            </w:tcPrChange>
          </w:tcPr>
          <w:p w14:paraId="5E433619" w14:textId="0956AF99" w:rsidR="00C87CFE" w:rsidRPr="00CD1347" w:rsidRDefault="00C87CFE" w:rsidP="00C87CFE">
            <w:pPr>
              <w:jc w:val="center"/>
              <w:rPr>
                <w:ins w:id="37071" w:author="Στάθης Καπ" w:date="2023-03-03T04:01:00Z"/>
                <w:rFonts w:cstheme="minorHAnsi"/>
                <w:sz w:val="16"/>
                <w:szCs w:val="16"/>
              </w:rPr>
            </w:pPr>
            <w:ins w:id="37072" w:author="Στάθης Καπ" w:date="2023-03-03T06:23:00Z">
              <w:r>
                <w:rPr>
                  <w:rFonts w:ascii="Calibri" w:hAnsi="Calibri" w:cs="Calibri"/>
                  <w:color w:val="000000"/>
                  <w:sz w:val="16"/>
                  <w:szCs w:val="16"/>
                </w:rPr>
                <w:t>0.387</w:t>
              </w:r>
            </w:ins>
          </w:p>
        </w:tc>
        <w:tc>
          <w:tcPr>
            <w:tcW w:w="669" w:type="dxa"/>
            <w:vAlign w:val="center"/>
            <w:tcPrChange w:id="37073" w:author="Στάθης Καπ" w:date="2023-03-03T06:27:00Z">
              <w:tcPr>
                <w:tcW w:w="669" w:type="dxa"/>
                <w:vAlign w:val="center"/>
              </w:tcPr>
            </w:tcPrChange>
          </w:tcPr>
          <w:p w14:paraId="537F4B4D" w14:textId="5D9B4956" w:rsidR="00C87CFE" w:rsidRPr="00CD1347" w:rsidRDefault="00C87CFE" w:rsidP="00C87CFE">
            <w:pPr>
              <w:jc w:val="center"/>
              <w:rPr>
                <w:ins w:id="37074" w:author="Στάθης Καπ" w:date="2023-03-03T04:01:00Z"/>
                <w:rFonts w:cstheme="minorHAnsi"/>
                <w:sz w:val="16"/>
                <w:szCs w:val="16"/>
              </w:rPr>
            </w:pPr>
            <w:ins w:id="37075" w:author="Στάθης Καπ" w:date="2023-03-03T06:23:00Z">
              <w:r>
                <w:rPr>
                  <w:rFonts w:ascii="Calibri" w:hAnsi="Calibri" w:cstheme="minorHAnsi"/>
                  <w:color w:val="000000"/>
                  <w:sz w:val="16"/>
                  <w:szCs w:val="16"/>
                </w:rPr>
                <w:t>4.36</w:t>
              </w:r>
            </w:ins>
          </w:p>
        </w:tc>
        <w:tc>
          <w:tcPr>
            <w:tcW w:w="508" w:type="dxa"/>
            <w:vAlign w:val="center"/>
            <w:tcPrChange w:id="37076" w:author="Στάθης Καπ" w:date="2023-03-03T06:27:00Z">
              <w:tcPr>
                <w:tcW w:w="508" w:type="dxa"/>
                <w:vAlign w:val="bottom"/>
              </w:tcPr>
            </w:tcPrChange>
          </w:tcPr>
          <w:p w14:paraId="5578AA3B" w14:textId="626DF899" w:rsidR="00C87CFE" w:rsidRPr="00CD1347" w:rsidRDefault="00C87CFE" w:rsidP="00C87CFE">
            <w:pPr>
              <w:jc w:val="center"/>
              <w:rPr>
                <w:ins w:id="37077" w:author="Στάθης Καπ" w:date="2023-03-03T04:01:00Z"/>
                <w:rFonts w:cstheme="minorHAnsi"/>
                <w:sz w:val="16"/>
                <w:szCs w:val="16"/>
              </w:rPr>
            </w:pPr>
            <w:ins w:id="37078" w:author="Στάθης Καπ" w:date="2023-03-03T06:23:00Z">
              <w:r>
                <w:rPr>
                  <w:rFonts w:ascii="Calibri" w:hAnsi="Calibri" w:cs="Calibri"/>
                  <w:color w:val="000000"/>
                  <w:sz w:val="16"/>
                  <w:szCs w:val="16"/>
                </w:rPr>
                <w:t>776</w:t>
              </w:r>
            </w:ins>
          </w:p>
        </w:tc>
        <w:tc>
          <w:tcPr>
            <w:tcW w:w="541" w:type="dxa"/>
            <w:vAlign w:val="center"/>
            <w:tcPrChange w:id="37079" w:author="Στάθης Καπ" w:date="2023-03-03T06:27:00Z">
              <w:tcPr>
                <w:tcW w:w="541" w:type="dxa"/>
                <w:vAlign w:val="bottom"/>
              </w:tcPr>
            </w:tcPrChange>
          </w:tcPr>
          <w:p w14:paraId="11276A6F" w14:textId="49CAC4BD" w:rsidR="00C87CFE" w:rsidRPr="00CD1347" w:rsidRDefault="00C87CFE" w:rsidP="00C87CFE">
            <w:pPr>
              <w:jc w:val="center"/>
              <w:rPr>
                <w:ins w:id="37080" w:author="Στάθης Καπ" w:date="2023-03-03T04:01:00Z"/>
                <w:rFonts w:cstheme="minorHAnsi"/>
                <w:sz w:val="16"/>
                <w:szCs w:val="16"/>
              </w:rPr>
            </w:pPr>
            <w:ins w:id="37081" w:author="Στάθης Καπ" w:date="2023-03-03T06:23:00Z">
              <w:r>
                <w:rPr>
                  <w:rFonts w:ascii="Calibri" w:hAnsi="Calibri" w:cs="Calibri"/>
                  <w:color w:val="000000"/>
                  <w:sz w:val="16"/>
                  <w:szCs w:val="16"/>
                </w:rPr>
                <w:t>0.323</w:t>
              </w:r>
            </w:ins>
          </w:p>
        </w:tc>
        <w:tc>
          <w:tcPr>
            <w:tcW w:w="589" w:type="dxa"/>
            <w:vAlign w:val="center"/>
            <w:tcPrChange w:id="37082" w:author="Στάθης Καπ" w:date="2023-03-03T06:27:00Z">
              <w:tcPr>
                <w:tcW w:w="589" w:type="dxa"/>
                <w:vAlign w:val="center"/>
              </w:tcPr>
            </w:tcPrChange>
          </w:tcPr>
          <w:p w14:paraId="302AE55D" w14:textId="02EA6453" w:rsidR="00C87CFE" w:rsidRPr="00CD1347" w:rsidRDefault="00C87CFE" w:rsidP="00C87CFE">
            <w:pPr>
              <w:jc w:val="center"/>
              <w:rPr>
                <w:ins w:id="37083" w:author="Στάθης Καπ" w:date="2023-03-03T04:01:00Z"/>
                <w:rFonts w:cstheme="minorHAnsi"/>
                <w:sz w:val="16"/>
                <w:szCs w:val="16"/>
              </w:rPr>
            </w:pPr>
            <w:ins w:id="37084" w:author="Στάθης Καπ" w:date="2023-03-03T06:23:00Z">
              <w:r>
                <w:rPr>
                  <w:rFonts w:ascii="Calibri" w:hAnsi="Calibri" w:cstheme="minorHAnsi"/>
                  <w:color w:val="000000"/>
                  <w:sz w:val="16"/>
                  <w:szCs w:val="16"/>
                </w:rPr>
                <w:t>13.2</w:t>
              </w:r>
            </w:ins>
          </w:p>
        </w:tc>
        <w:tc>
          <w:tcPr>
            <w:tcW w:w="463" w:type="dxa"/>
            <w:vAlign w:val="center"/>
            <w:tcPrChange w:id="37085" w:author="Στάθης Καπ" w:date="2023-03-03T06:27:00Z">
              <w:tcPr>
                <w:tcW w:w="463" w:type="dxa"/>
                <w:vAlign w:val="bottom"/>
              </w:tcPr>
            </w:tcPrChange>
          </w:tcPr>
          <w:p w14:paraId="78ADEDBC" w14:textId="209FE9CD" w:rsidR="00C87CFE" w:rsidRPr="00CD1347" w:rsidRDefault="00C87CFE" w:rsidP="00C87CFE">
            <w:pPr>
              <w:jc w:val="center"/>
              <w:rPr>
                <w:ins w:id="37086" w:author="Στάθης Καπ" w:date="2023-03-03T04:01:00Z"/>
                <w:rFonts w:cstheme="minorHAnsi"/>
                <w:sz w:val="16"/>
                <w:szCs w:val="16"/>
              </w:rPr>
            </w:pPr>
            <w:ins w:id="37087" w:author="Στάθης Καπ" w:date="2023-03-03T06:23:00Z">
              <w:r>
                <w:rPr>
                  <w:rFonts w:ascii="Calibri" w:hAnsi="Calibri" w:cs="Calibri"/>
                  <w:color w:val="000000"/>
                  <w:sz w:val="16"/>
                  <w:szCs w:val="16"/>
                </w:rPr>
                <w:t>751</w:t>
              </w:r>
            </w:ins>
          </w:p>
        </w:tc>
        <w:tc>
          <w:tcPr>
            <w:tcW w:w="541" w:type="dxa"/>
            <w:vAlign w:val="center"/>
            <w:tcPrChange w:id="37088" w:author="Στάθης Καπ" w:date="2023-03-03T06:27:00Z">
              <w:tcPr>
                <w:tcW w:w="541" w:type="dxa"/>
                <w:vAlign w:val="bottom"/>
              </w:tcPr>
            </w:tcPrChange>
          </w:tcPr>
          <w:p w14:paraId="4386340A" w14:textId="7400D72E" w:rsidR="00C87CFE" w:rsidRPr="00CD1347" w:rsidRDefault="00C87CFE" w:rsidP="00C87CFE">
            <w:pPr>
              <w:jc w:val="center"/>
              <w:rPr>
                <w:ins w:id="37089" w:author="Στάθης Καπ" w:date="2023-03-03T04:01:00Z"/>
                <w:rFonts w:cstheme="minorHAnsi"/>
                <w:sz w:val="16"/>
                <w:szCs w:val="16"/>
              </w:rPr>
            </w:pPr>
            <w:ins w:id="37090" w:author="Στάθης Καπ" w:date="2023-03-03T06:23:00Z">
              <w:r>
                <w:rPr>
                  <w:rFonts w:ascii="Calibri" w:hAnsi="Calibri" w:cs="Calibri"/>
                  <w:color w:val="000000"/>
                  <w:sz w:val="16"/>
                  <w:szCs w:val="16"/>
                </w:rPr>
                <w:t>0.328</w:t>
              </w:r>
            </w:ins>
          </w:p>
        </w:tc>
        <w:tc>
          <w:tcPr>
            <w:tcW w:w="589" w:type="dxa"/>
            <w:vAlign w:val="center"/>
            <w:tcPrChange w:id="37091" w:author="Στάθης Καπ" w:date="2023-03-03T06:27:00Z">
              <w:tcPr>
                <w:tcW w:w="589" w:type="dxa"/>
                <w:vAlign w:val="center"/>
              </w:tcPr>
            </w:tcPrChange>
          </w:tcPr>
          <w:p w14:paraId="0E874F75" w14:textId="5F4C060E" w:rsidR="00C87CFE" w:rsidRPr="00CD1347" w:rsidRDefault="00C87CFE" w:rsidP="00C87CFE">
            <w:pPr>
              <w:jc w:val="center"/>
              <w:rPr>
                <w:ins w:id="37092" w:author="Στάθης Καπ" w:date="2023-03-03T04:01:00Z"/>
                <w:rFonts w:cstheme="minorHAnsi"/>
                <w:sz w:val="16"/>
                <w:szCs w:val="16"/>
              </w:rPr>
            </w:pPr>
            <w:ins w:id="37093"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3709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095" w:author="Στάθης Καπ" w:date="2023-03-03T04:01:00Z"/>
        </w:trPr>
        <w:tc>
          <w:tcPr>
            <w:tcW w:w="515" w:type="dxa"/>
            <w:tcBorders>
              <w:top w:val="nil"/>
              <w:bottom w:val="nil"/>
              <w:right w:val="single" w:sz="4" w:space="0" w:color="auto"/>
            </w:tcBorders>
            <w:shd w:val="clear" w:color="auto" w:fill="E7E6E6" w:themeFill="background2"/>
            <w:vAlign w:val="bottom"/>
            <w:tcPrChange w:id="37096" w:author="Στάθης Καπ" w:date="2023-03-03T06:27:00Z">
              <w:tcPr>
                <w:tcW w:w="515" w:type="dxa"/>
                <w:vAlign w:val="bottom"/>
              </w:tcPr>
            </w:tcPrChange>
          </w:tcPr>
          <w:p w14:paraId="32B06BA3" w14:textId="53E67E3E" w:rsidR="00C87CFE" w:rsidRPr="00CD1347" w:rsidRDefault="00C87CFE" w:rsidP="00C87CFE">
            <w:pPr>
              <w:jc w:val="center"/>
              <w:rPr>
                <w:ins w:id="37097" w:author="Στάθης Καπ" w:date="2023-03-03T04:01:00Z"/>
                <w:sz w:val="16"/>
                <w:szCs w:val="16"/>
              </w:rPr>
            </w:pPr>
            <w:ins w:id="37098" w:author="Στάθης Καπ" w:date="2023-03-03T04:08:00Z">
              <w:r w:rsidRPr="00CD1347">
                <w:rPr>
                  <w:rFonts w:ascii="Calibri" w:hAnsi="Calibri" w:cs="Calibri"/>
                  <w:color w:val="000000"/>
                  <w:sz w:val="16"/>
                  <w:szCs w:val="16"/>
                  <w:rPrChange w:id="37099"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37100" w:author="Στάθης Καπ" w:date="2023-03-03T06:27:00Z">
              <w:tcPr>
                <w:tcW w:w="560" w:type="dxa"/>
              </w:tcPr>
            </w:tcPrChange>
          </w:tcPr>
          <w:p w14:paraId="351E27B4" w14:textId="18970882" w:rsidR="00C87CFE" w:rsidRPr="00CD1347" w:rsidRDefault="00C87CFE" w:rsidP="00C87CFE">
            <w:pPr>
              <w:jc w:val="center"/>
              <w:rPr>
                <w:ins w:id="37101" w:author="Στάθης Καπ" w:date="2023-03-03T04:01:00Z"/>
                <w:rFonts w:cstheme="minorHAnsi"/>
                <w:sz w:val="16"/>
                <w:szCs w:val="16"/>
              </w:rPr>
            </w:pPr>
            <w:ins w:id="37102" w:author="Στάθης Καπ" w:date="2023-03-03T06:23:00Z">
              <w:r>
                <w:rPr>
                  <w:rFonts w:ascii="Calibri" w:hAnsi="Calibri" w:cs="Calibri"/>
                  <w:color w:val="000000"/>
                  <w:sz w:val="16"/>
                  <w:szCs w:val="16"/>
                </w:rPr>
                <w:t>1458</w:t>
              </w:r>
            </w:ins>
          </w:p>
        </w:tc>
        <w:tc>
          <w:tcPr>
            <w:tcW w:w="855" w:type="dxa"/>
            <w:vAlign w:val="center"/>
            <w:tcPrChange w:id="37103" w:author="Στάθης Καπ" w:date="2023-03-03T06:27:00Z">
              <w:tcPr>
                <w:tcW w:w="855" w:type="dxa"/>
              </w:tcPr>
            </w:tcPrChange>
          </w:tcPr>
          <w:p w14:paraId="60E5F5E9" w14:textId="0668C634" w:rsidR="00C87CFE" w:rsidRPr="00CD1347" w:rsidRDefault="00C87CFE" w:rsidP="00C87CFE">
            <w:pPr>
              <w:jc w:val="center"/>
              <w:rPr>
                <w:ins w:id="37104" w:author="Στάθης Καπ" w:date="2023-03-03T04:01:00Z"/>
                <w:rFonts w:cstheme="minorHAnsi"/>
                <w:sz w:val="16"/>
                <w:szCs w:val="16"/>
              </w:rPr>
            </w:pPr>
            <w:ins w:id="37105" w:author="Στάθης Καπ" w:date="2023-03-03T06:23:00Z">
              <w:r>
                <w:rPr>
                  <w:rFonts w:ascii="Calibri" w:hAnsi="Calibri" w:cs="Calibri"/>
                  <w:color w:val="000000"/>
                  <w:sz w:val="16"/>
                  <w:szCs w:val="16"/>
                </w:rPr>
                <w:t>1458</w:t>
              </w:r>
            </w:ins>
          </w:p>
        </w:tc>
        <w:tc>
          <w:tcPr>
            <w:tcW w:w="544" w:type="dxa"/>
            <w:vAlign w:val="center"/>
            <w:tcPrChange w:id="37106" w:author="Στάθης Καπ" w:date="2023-03-03T06:27:00Z">
              <w:tcPr>
                <w:tcW w:w="544" w:type="dxa"/>
                <w:vAlign w:val="bottom"/>
              </w:tcPr>
            </w:tcPrChange>
          </w:tcPr>
          <w:p w14:paraId="7117DD75" w14:textId="1A3ED1FA" w:rsidR="00C87CFE" w:rsidRPr="00CD1347" w:rsidRDefault="00C87CFE" w:rsidP="00C87CFE">
            <w:pPr>
              <w:jc w:val="center"/>
              <w:rPr>
                <w:ins w:id="37107" w:author="Στάθης Καπ" w:date="2023-03-03T04:01:00Z"/>
                <w:rFonts w:cstheme="minorHAnsi"/>
                <w:sz w:val="16"/>
                <w:szCs w:val="16"/>
              </w:rPr>
            </w:pPr>
            <w:ins w:id="37108" w:author="Στάθης Καπ" w:date="2023-03-03T06:23:00Z">
              <w:r>
                <w:rPr>
                  <w:rFonts w:ascii="Calibri" w:hAnsi="Calibri" w:cs="Calibri"/>
                  <w:color w:val="000000"/>
                  <w:sz w:val="16"/>
                  <w:szCs w:val="16"/>
                </w:rPr>
                <w:t>1458</w:t>
              </w:r>
            </w:ins>
          </w:p>
        </w:tc>
        <w:tc>
          <w:tcPr>
            <w:tcW w:w="621" w:type="dxa"/>
            <w:vAlign w:val="center"/>
            <w:tcPrChange w:id="37109" w:author="Στάθης Καπ" w:date="2023-03-03T06:27:00Z">
              <w:tcPr>
                <w:tcW w:w="621" w:type="dxa"/>
                <w:vAlign w:val="bottom"/>
              </w:tcPr>
            </w:tcPrChange>
          </w:tcPr>
          <w:p w14:paraId="3B97CE56" w14:textId="5A1E056B" w:rsidR="00C87CFE" w:rsidRPr="00CD1347" w:rsidRDefault="00C87CFE" w:rsidP="00C87CFE">
            <w:pPr>
              <w:jc w:val="center"/>
              <w:rPr>
                <w:ins w:id="37110" w:author="Στάθης Καπ" w:date="2023-03-03T04:01:00Z"/>
                <w:rFonts w:cstheme="minorHAnsi"/>
                <w:sz w:val="16"/>
                <w:szCs w:val="16"/>
              </w:rPr>
            </w:pPr>
            <w:ins w:id="37111" w:author="Στάθης Καπ" w:date="2023-03-03T06:23:00Z">
              <w:r>
                <w:rPr>
                  <w:rFonts w:ascii="Calibri" w:hAnsi="Calibri" w:cs="Calibri"/>
                  <w:color w:val="000000"/>
                  <w:sz w:val="16"/>
                  <w:szCs w:val="16"/>
                </w:rPr>
                <w:t>0.378</w:t>
              </w:r>
            </w:ins>
          </w:p>
        </w:tc>
        <w:tc>
          <w:tcPr>
            <w:tcW w:w="669" w:type="dxa"/>
            <w:vAlign w:val="center"/>
            <w:tcPrChange w:id="37112" w:author="Στάθης Καπ" w:date="2023-03-03T06:27:00Z">
              <w:tcPr>
                <w:tcW w:w="669" w:type="dxa"/>
                <w:vAlign w:val="center"/>
              </w:tcPr>
            </w:tcPrChange>
          </w:tcPr>
          <w:p w14:paraId="49D38465" w14:textId="4CC2B283" w:rsidR="00C87CFE" w:rsidRPr="00CD1347" w:rsidRDefault="00C87CFE" w:rsidP="00C87CFE">
            <w:pPr>
              <w:jc w:val="center"/>
              <w:rPr>
                <w:ins w:id="37113" w:author="Στάθης Καπ" w:date="2023-03-03T04:01:00Z"/>
                <w:rFonts w:cstheme="minorHAnsi"/>
                <w:sz w:val="16"/>
                <w:szCs w:val="16"/>
              </w:rPr>
            </w:pPr>
            <w:ins w:id="37114" w:author="Στάθης Καπ" w:date="2023-03-03T06:23:00Z">
              <w:r>
                <w:rPr>
                  <w:rFonts w:ascii="Calibri" w:hAnsi="Calibri" w:cstheme="minorHAnsi"/>
                  <w:color w:val="000000"/>
                  <w:sz w:val="16"/>
                  <w:szCs w:val="16"/>
                </w:rPr>
                <w:t>0</w:t>
              </w:r>
            </w:ins>
          </w:p>
        </w:tc>
        <w:tc>
          <w:tcPr>
            <w:tcW w:w="543" w:type="dxa"/>
            <w:vAlign w:val="center"/>
            <w:tcPrChange w:id="37115" w:author="Στάθης Καπ" w:date="2023-03-03T06:27:00Z">
              <w:tcPr>
                <w:tcW w:w="543" w:type="dxa"/>
                <w:vAlign w:val="bottom"/>
              </w:tcPr>
            </w:tcPrChange>
          </w:tcPr>
          <w:p w14:paraId="528AF7A6" w14:textId="17C46686" w:rsidR="00C87CFE" w:rsidRPr="00CD1347" w:rsidRDefault="00C87CFE" w:rsidP="00C87CFE">
            <w:pPr>
              <w:jc w:val="center"/>
              <w:rPr>
                <w:ins w:id="37116" w:author="Στάθης Καπ" w:date="2023-03-03T04:01:00Z"/>
                <w:rFonts w:cstheme="minorHAnsi"/>
                <w:sz w:val="16"/>
                <w:szCs w:val="16"/>
              </w:rPr>
            </w:pPr>
            <w:ins w:id="37117" w:author="Στάθης Καπ" w:date="2023-03-03T06:23:00Z">
              <w:r>
                <w:rPr>
                  <w:rFonts w:ascii="Calibri" w:hAnsi="Calibri" w:cs="Calibri"/>
                  <w:color w:val="000000"/>
                  <w:sz w:val="16"/>
                  <w:szCs w:val="16"/>
                </w:rPr>
                <w:t>1432</w:t>
              </w:r>
            </w:ins>
          </w:p>
        </w:tc>
        <w:tc>
          <w:tcPr>
            <w:tcW w:w="621" w:type="dxa"/>
            <w:vAlign w:val="center"/>
            <w:tcPrChange w:id="37118" w:author="Στάθης Καπ" w:date="2023-03-03T06:27:00Z">
              <w:tcPr>
                <w:tcW w:w="621" w:type="dxa"/>
                <w:vAlign w:val="bottom"/>
              </w:tcPr>
            </w:tcPrChange>
          </w:tcPr>
          <w:p w14:paraId="384B76CB" w14:textId="1949CA62" w:rsidR="00C87CFE" w:rsidRPr="00CD1347" w:rsidRDefault="00C87CFE" w:rsidP="00C87CFE">
            <w:pPr>
              <w:jc w:val="center"/>
              <w:rPr>
                <w:ins w:id="37119" w:author="Στάθης Καπ" w:date="2023-03-03T04:01:00Z"/>
                <w:rFonts w:cstheme="minorHAnsi"/>
                <w:sz w:val="16"/>
                <w:szCs w:val="16"/>
              </w:rPr>
            </w:pPr>
            <w:ins w:id="37120" w:author="Στάθης Καπ" w:date="2023-03-03T06:23:00Z">
              <w:r>
                <w:rPr>
                  <w:rFonts w:ascii="Calibri" w:hAnsi="Calibri" w:cs="Calibri"/>
                  <w:color w:val="000000"/>
                  <w:sz w:val="16"/>
                  <w:szCs w:val="16"/>
                </w:rPr>
                <w:t>0.334</w:t>
              </w:r>
            </w:ins>
          </w:p>
        </w:tc>
        <w:tc>
          <w:tcPr>
            <w:tcW w:w="669" w:type="dxa"/>
            <w:vAlign w:val="center"/>
            <w:tcPrChange w:id="37121" w:author="Στάθης Καπ" w:date="2023-03-03T06:27:00Z">
              <w:tcPr>
                <w:tcW w:w="669" w:type="dxa"/>
                <w:vAlign w:val="center"/>
              </w:tcPr>
            </w:tcPrChange>
          </w:tcPr>
          <w:p w14:paraId="42191B45" w14:textId="3EE5CDFF" w:rsidR="00C87CFE" w:rsidRPr="00CD1347" w:rsidRDefault="00C87CFE" w:rsidP="00C87CFE">
            <w:pPr>
              <w:jc w:val="center"/>
              <w:rPr>
                <w:ins w:id="37122" w:author="Στάθης Καπ" w:date="2023-03-03T04:01:00Z"/>
                <w:rFonts w:cstheme="minorHAnsi"/>
                <w:sz w:val="16"/>
                <w:szCs w:val="16"/>
              </w:rPr>
            </w:pPr>
            <w:ins w:id="37123" w:author="Στάθης Καπ" w:date="2023-03-03T06:23:00Z">
              <w:r>
                <w:rPr>
                  <w:rFonts w:ascii="Calibri" w:hAnsi="Calibri" w:cstheme="minorHAnsi"/>
                  <w:color w:val="000000"/>
                  <w:sz w:val="16"/>
                  <w:szCs w:val="16"/>
                </w:rPr>
                <w:t>1.78</w:t>
              </w:r>
            </w:ins>
          </w:p>
        </w:tc>
        <w:tc>
          <w:tcPr>
            <w:tcW w:w="508" w:type="dxa"/>
            <w:vAlign w:val="center"/>
            <w:tcPrChange w:id="37124" w:author="Στάθης Καπ" w:date="2023-03-03T06:27:00Z">
              <w:tcPr>
                <w:tcW w:w="508" w:type="dxa"/>
                <w:vAlign w:val="bottom"/>
              </w:tcPr>
            </w:tcPrChange>
          </w:tcPr>
          <w:p w14:paraId="5837F185" w14:textId="0B634692" w:rsidR="00C87CFE" w:rsidRPr="00CD1347" w:rsidRDefault="00C87CFE" w:rsidP="00C87CFE">
            <w:pPr>
              <w:jc w:val="center"/>
              <w:rPr>
                <w:ins w:id="37125" w:author="Στάθης Καπ" w:date="2023-03-03T04:01:00Z"/>
                <w:rFonts w:cstheme="minorHAnsi"/>
                <w:sz w:val="16"/>
                <w:szCs w:val="16"/>
              </w:rPr>
            </w:pPr>
            <w:ins w:id="37126" w:author="Στάθης Καπ" w:date="2023-03-03T06:23:00Z">
              <w:r>
                <w:rPr>
                  <w:rFonts w:ascii="Calibri" w:hAnsi="Calibri" w:cs="Calibri"/>
                  <w:color w:val="000000"/>
                  <w:sz w:val="16"/>
                  <w:szCs w:val="16"/>
                </w:rPr>
                <w:t>1455</w:t>
              </w:r>
            </w:ins>
          </w:p>
        </w:tc>
        <w:tc>
          <w:tcPr>
            <w:tcW w:w="541" w:type="dxa"/>
            <w:vAlign w:val="center"/>
            <w:tcPrChange w:id="37127" w:author="Στάθης Καπ" w:date="2023-03-03T06:27:00Z">
              <w:tcPr>
                <w:tcW w:w="541" w:type="dxa"/>
                <w:vAlign w:val="bottom"/>
              </w:tcPr>
            </w:tcPrChange>
          </w:tcPr>
          <w:p w14:paraId="753951C8" w14:textId="0D795CF1" w:rsidR="00C87CFE" w:rsidRPr="00CD1347" w:rsidRDefault="00C87CFE" w:rsidP="00C87CFE">
            <w:pPr>
              <w:jc w:val="center"/>
              <w:rPr>
                <w:ins w:id="37128" w:author="Στάθης Καπ" w:date="2023-03-03T04:01:00Z"/>
                <w:rFonts w:cstheme="minorHAnsi"/>
                <w:sz w:val="16"/>
                <w:szCs w:val="16"/>
              </w:rPr>
            </w:pPr>
            <w:ins w:id="37129" w:author="Στάθης Καπ" w:date="2023-03-03T06:23:00Z">
              <w:r>
                <w:rPr>
                  <w:rFonts w:ascii="Calibri" w:hAnsi="Calibri" w:cs="Calibri"/>
                  <w:color w:val="000000"/>
                  <w:sz w:val="16"/>
                  <w:szCs w:val="16"/>
                </w:rPr>
                <w:t>0.214</w:t>
              </w:r>
            </w:ins>
          </w:p>
        </w:tc>
        <w:tc>
          <w:tcPr>
            <w:tcW w:w="589" w:type="dxa"/>
            <w:vAlign w:val="center"/>
            <w:tcPrChange w:id="37130" w:author="Στάθης Καπ" w:date="2023-03-03T06:27:00Z">
              <w:tcPr>
                <w:tcW w:w="589" w:type="dxa"/>
                <w:vAlign w:val="center"/>
              </w:tcPr>
            </w:tcPrChange>
          </w:tcPr>
          <w:p w14:paraId="33035706" w14:textId="03EF328A" w:rsidR="00C87CFE" w:rsidRPr="00CD1347" w:rsidRDefault="00C87CFE" w:rsidP="00C87CFE">
            <w:pPr>
              <w:jc w:val="center"/>
              <w:rPr>
                <w:ins w:id="37131" w:author="Στάθης Καπ" w:date="2023-03-03T04:01:00Z"/>
                <w:rFonts w:cstheme="minorHAnsi"/>
                <w:sz w:val="16"/>
                <w:szCs w:val="16"/>
              </w:rPr>
            </w:pPr>
            <w:ins w:id="37132" w:author="Στάθης Καπ" w:date="2023-03-03T06:23:00Z">
              <w:r>
                <w:rPr>
                  <w:rFonts w:ascii="Calibri" w:hAnsi="Calibri" w:cstheme="minorHAnsi"/>
                  <w:color w:val="000000"/>
                  <w:sz w:val="16"/>
                  <w:szCs w:val="16"/>
                </w:rPr>
                <w:t>0.21</w:t>
              </w:r>
            </w:ins>
          </w:p>
        </w:tc>
        <w:tc>
          <w:tcPr>
            <w:tcW w:w="463" w:type="dxa"/>
            <w:vAlign w:val="center"/>
            <w:tcPrChange w:id="37133" w:author="Στάθης Καπ" w:date="2023-03-03T06:27:00Z">
              <w:tcPr>
                <w:tcW w:w="463" w:type="dxa"/>
                <w:vAlign w:val="bottom"/>
              </w:tcPr>
            </w:tcPrChange>
          </w:tcPr>
          <w:p w14:paraId="222E5447" w14:textId="6970B9AD" w:rsidR="00C87CFE" w:rsidRPr="00CD1347" w:rsidRDefault="00C87CFE" w:rsidP="00C87CFE">
            <w:pPr>
              <w:jc w:val="center"/>
              <w:rPr>
                <w:ins w:id="37134" w:author="Στάθης Καπ" w:date="2023-03-03T04:01:00Z"/>
                <w:rFonts w:cstheme="minorHAnsi"/>
                <w:sz w:val="16"/>
                <w:szCs w:val="16"/>
              </w:rPr>
            </w:pPr>
            <w:ins w:id="37135" w:author="Στάθης Καπ" w:date="2023-03-03T06:23:00Z">
              <w:r>
                <w:rPr>
                  <w:rFonts w:ascii="Calibri" w:hAnsi="Calibri" w:cs="Calibri"/>
                  <w:color w:val="000000"/>
                  <w:sz w:val="16"/>
                  <w:szCs w:val="16"/>
                </w:rPr>
                <w:t>1420</w:t>
              </w:r>
            </w:ins>
          </w:p>
        </w:tc>
        <w:tc>
          <w:tcPr>
            <w:tcW w:w="541" w:type="dxa"/>
            <w:vAlign w:val="center"/>
            <w:tcPrChange w:id="37136" w:author="Στάθης Καπ" w:date="2023-03-03T06:27:00Z">
              <w:tcPr>
                <w:tcW w:w="541" w:type="dxa"/>
                <w:vAlign w:val="bottom"/>
              </w:tcPr>
            </w:tcPrChange>
          </w:tcPr>
          <w:p w14:paraId="6663EC20" w14:textId="449D2AC1" w:rsidR="00C87CFE" w:rsidRPr="00CD1347" w:rsidRDefault="00C87CFE" w:rsidP="00C87CFE">
            <w:pPr>
              <w:jc w:val="center"/>
              <w:rPr>
                <w:ins w:id="37137" w:author="Στάθης Καπ" w:date="2023-03-03T04:01:00Z"/>
                <w:rFonts w:cstheme="minorHAnsi"/>
                <w:sz w:val="16"/>
                <w:szCs w:val="16"/>
              </w:rPr>
            </w:pPr>
            <w:ins w:id="37138" w:author="Στάθης Καπ" w:date="2023-03-03T06:23:00Z">
              <w:r>
                <w:rPr>
                  <w:rFonts w:ascii="Calibri" w:hAnsi="Calibri" w:cs="Calibri"/>
                  <w:color w:val="000000"/>
                  <w:sz w:val="16"/>
                  <w:szCs w:val="16"/>
                </w:rPr>
                <w:t>0.173</w:t>
              </w:r>
            </w:ins>
          </w:p>
        </w:tc>
        <w:tc>
          <w:tcPr>
            <w:tcW w:w="589" w:type="dxa"/>
            <w:vAlign w:val="center"/>
            <w:tcPrChange w:id="37139" w:author="Στάθης Καπ" w:date="2023-03-03T06:27:00Z">
              <w:tcPr>
                <w:tcW w:w="589" w:type="dxa"/>
                <w:vAlign w:val="center"/>
              </w:tcPr>
            </w:tcPrChange>
          </w:tcPr>
          <w:p w14:paraId="22667AA4" w14:textId="5C7E0195" w:rsidR="00C87CFE" w:rsidRPr="00CD1347" w:rsidRDefault="00C87CFE" w:rsidP="00C87CFE">
            <w:pPr>
              <w:jc w:val="center"/>
              <w:rPr>
                <w:ins w:id="37140" w:author="Στάθης Καπ" w:date="2023-03-03T04:01:00Z"/>
                <w:rFonts w:cstheme="minorHAnsi"/>
                <w:sz w:val="16"/>
                <w:szCs w:val="16"/>
              </w:rPr>
            </w:pPr>
            <w:ins w:id="37141"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3714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143" w:author="Στάθης Καπ" w:date="2023-03-03T04:01:00Z"/>
        </w:trPr>
        <w:tc>
          <w:tcPr>
            <w:tcW w:w="515" w:type="dxa"/>
            <w:tcBorders>
              <w:top w:val="nil"/>
              <w:bottom w:val="nil"/>
              <w:right w:val="single" w:sz="4" w:space="0" w:color="auto"/>
            </w:tcBorders>
            <w:shd w:val="clear" w:color="auto" w:fill="E7E6E6" w:themeFill="background2"/>
            <w:vAlign w:val="bottom"/>
            <w:tcPrChange w:id="37144" w:author="Στάθης Καπ" w:date="2023-03-03T06:27:00Z">
              <w:tcPr>
                <w:tcW w:w="515" w:type="dxa"/>
                <w:vAlign w:val="bottom"/>
              </w:tcPr>
            </w:tcPrChange>
          </w:tcPr>
          <w:p w14:paraId="355FE992" w14:textId="7C1988C8" w:rsidR="00C87CFE" w:rsidRPr="00CD1347" w:rsidRDefault="00C87CFE" w:rsidP="00C87CFE">
            <w:pPr>
              <w:jc w:val="center"/>
              <w:rPr>
                <w:ins w:id="37145" w:author="Στάθης Καπ" w:date="2023-03-03T04:01:00Z"/>
                <w:sz w:val="16"/>
                <w:szCs w:val="16"/>
              </w:rPr>
            </w:pPr>
            <w:ins w:id="37146" w:author="Στάθης Καπ" w:date="2023-03-03T04:08:00Z">
              <w:r w:rsidRPr="00CD1347">
                <w:rPr>
                  <w:rFonts w:ascii="Calibri" w:hAnsi="Calibri" w:cs="Calibri"/>
                  <w:color w:val="000000"/>
                  <w:sz w:val="16"/>
                  <w:szCs w:val="16"/>
                  <w:rPrChange w:id="37147"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37148" w:author="Στάθης Καπ" w:date="2023-03-03T06:27:00Z">
              <w:tcPr>
                <w:tcW w:w="560" w:type="dxa"/>
              </w:tcPr>
            </w:tcPrChange>
          </w:tcPr>
          <w:p w14:paraId="3B905F0E" w14:textId="1652C6C0" w:rsidR="00C87CFE" w:rsidRPr="00CD1347" w:rsidRDefault="00C87CFE" w:rsidP="00C87CFE">
            <w:pPr>
              <w:jc w:val="center"/>
              <w:rPr>
                <w:ins w:id="37149" w:author="Στάθης Καπ" w:date="2023-03-03T04:01:00Z"/>
                <w:rFonts w:cstheme="minorHAnsi"/>
                <w:sz w:val="16"/>
                <w:szCs w:val="16"/>
              </w:rPr>
            </w:pPr>
            <w:ins w:id="37150" w:author="Στάθης Καπ" w:date="2023-03-03T06:23:00Z">
              <w:r>
                <w:rPr>
                  <w:rFonts w:ascii="Calibri" w:hAnsi="Calibri" w:cs="Calibri"/>
                  <w:color w:val="000000"/>
                  <w:sz w:val="16"/>
                  <w:szCs w:val="16"/>
                </w:rPr>
                <w:t>1458</w:t>
              </w:r>
            </w:ins>
          </w:p>
        </w:tc>
        <w:tc>
          <w:tcPr>
            <w:tcW w:w="855" w:type="dxa"/>
            <w:vAlign w:val="center"/>
            <w:tcPrChange w:id="37151" w:author="Στάθης Καπ" w:date="2023-03-03T06:27:00Z">
              <w:tcPr>
                <w:tcW w:w="855" w:type="dxa"/>
              </w:tcPr>
            </w:tcPrChange>
          </w:tcPr>
          <w:p w14:paraId="2C9B6DD6" w14:textId="7D847688" w:rsidR="00C87CFE" w:rsidRPr="00CD1347" w:rsidRDefault="00C87CFE" w:rsidP="00C87CFE">
            <w:pPr>
              <w:jc w:val="center"/>
              <w:rPr>
                <w:ins w:id="37152" w:author="Στάθης Καπ" w:date="2023-03-03T04:01:00Z"/>
                <w:rFonts w:cstheme="minorHAnsi"/>
                <w:sz w:val="16"/>
                <w:szCs w:val="16"/>
              </w:rPr>
            </w:pPr>
            <w:ins w:id="37153" w:author="Στάθης Καπ" w:date="2023-03-03T06:23:00Z">
              <w:r>
                <w:rPr>
                  <w:rFonts w:ascii="Calibri" w:hAnsi="Calibri" w:cs="Calibri"/>
                  <w:color w:val="000000"/>
                  <w:sz w:val="16"/>
                  <w:szCs w:val="16"/>
                </w:rPr>
                <w:t>1458</w:t>
              </w:r>
            </w:ins>
          </w:p>
        </w:tc>
        <w:tc>
          <w:tcPr>
            <w:tcW w:w="544" w:type="dxa"/>
            <w:vAlign w:val="center"/>
            <w:tcPrChange w:id="37154" w:author="Στάθης Καπ" w:date="2023-03-03T06:27:00Z">
              <w:tcPr>
                <w:tcW w:w="544" w:type="dxa"/>
                <w:vAlign w:val="bottom"/>
              </w:tcPr>
            </w:tcPrChange>
          </w:tcPr>
          <w:p w14:paraId="61D164BC" w14:textId="4E784D8F" w:rsidR="00C87CFE" w:rsidRPr="00CD1347" w:rsidRDefault="00C87CFE" w:rsidP="00C87CFE">
            <w:pPr>
              <w:jc w:val="center"/>
              <w:rPr>
                <w:ins w:id="37155" w:author="Στάθης Καπ" w:date="2023-03-03T04:01:00Z"/>
                <w:rFonts w:cstheme="minorHAnsi"/>
                <w:sz w:val="16"/>
                <w:szCs w:val="16"/>
              </w:rPr>
            </w:pPr>
            <w:ins w:id="37156" w:author="Στάθης Καπ" w:date="2023-03-03T06:23:00Z">
              <w:r>
                <w:rPr>
                  <w:rFonts w:ascii="Calibri" w:hAnsi="Calibri" w:cs="Calibri"/>
                  <w:color w:val="000000"/>
                  <w:sz w:val="16"/>
                  <w:szCs w:val="16"/>
                </w:rPr>
                <w:t>1458</w:t>
              </w:r>
            </w:ins>
          </w:p>
        </w:tc>
        <w:tc>
          <w:tcPr>
            <w:tcW w:w="621" w:type="dxa"/>
            <w:vAlign w:val="center"/>
            <w:tcPrChange w:id="37157" w:author="Στάθης Καπ" w:date="2023-03-03T06:27:00Z">
              <w:tcPr>
                <w:tcW w:w="621" w:type="dxa"/>
                <w:vAlign w:val="bottom"/>
              </w:tcPr>
            </w:tcPrChange>
          </w:tcPr>
          <w:p w14:paraId="391270C4" w14:textId="6DA1751D" w:rsidR="00C87CFE" w:rsidRPr="00CD1347" w:rsidRDefault="00C87CFE" w:rsidP="00C87CFE">
            <w:pPr>
              <w:jc w:val="center"/>
              <w:rPr>
                <w:ins w:id="37158" w:author="Στάθης Καπ" w:date="2023-03-03T04:01:00Z"/>
                <w:rFonts w:cstheme="minorHAnsi"/>
                <w:sz w:val="16"/>
                <w:szCs w:val="16"/>
              </w:rPr>
            </w:pPr>
            <w:ins w:id="37159" w:author="Στάθης Καπ" w:date="2023-03-03T06:23:00Z">
              <w:r>
                <w:rPr>
                  <w:rFonts w:ascii="Calibri" w:hAnsi="Calibri" w:cs="Calibri"/>
                  <w:color w:val="000000"/>
                  <w:sz w:val="16"/>
                  <w:szCs w:val="16"/>
                </w:rPr>
                <w:t>0.222</w:t>
              </w:r>
            </w:ins>
          </w:p>
        </w:tc>
        <w:tc>
          <w:tcPr>
            <w:tcW w:w="669" w:type="dxa"/>
            <w:vAlign w:val="center"/>
            <w:tcPrChange w:id="37160" w:author="Στάθης Καπ" w:date="2023-03-03T06:27:00Z">
              <w:tcPr>
                <w:tcW w:w="669" w:type="dxa"/>
                <w:vAlign w:val="center"/>
              </w:tcPr>
            </w:tcPrChange>
          </w:tcPr>
          <w:p w14:paraId="137CDB55" w14:textId="6616C1E9" w:rsidR="00C87CFE" w:rsidRPr="00CD1347" w:rsidRDefault="00C87CFE" w:rsidP="00C87CFE">
            <w:pPr>
              <w:jc w:val="center"/>
              <w:rPr>
                <w:ins w:id="37161" w:author="Στάθης Καπ" w:date="2023-03-03T04:01:00Z"/>
                <w:rFonts w:cstheme="minorHAnsi"/>
                <w:sz w:val="16"/>
                <w:szCs w:val="16"/>
              </w:rPr>
            </w:pPr>
            <w:ins w:id="37162" w:author="Στάθης Καπ" w:date="2023-03-03T06:23:00Z">
              <w:r>
                <w:rPr>
                  <w:rFonts w:ascii="Calibri" w:hAnsi="Calibri" w:cstheme="minorHAnsi"/>
                  <w:color w:val="000000"/>
                  <w:sz w:val="16"/>
                  <w:szCs w:val="16"/>
                </w:rPr>
                <w:t>0</w:t>
              </w:r>
            </w:ins>
          </w:p>
        </w:tc>
        <w:tc>
          <w:tcPr>
            <w:tcW w:w="543" w:type="dxa"/>
            <w:vAlign w:val="center"/>
            <w:tcPrChange w:id="37163" w:author="Στάθης Καπ" w:date="2023-03-03T06:27:00Z">
              <w:tcPr>
                <w:tcW w:w="543" w:type="dxa"/>
                <w:vAlign w:val="bottom"/>
              </w:tcPr>
            </w:tcPrChange>
          </w:tcPr>
          <w:p w14:paraId="37F71456" w14:textId="061461E9" w:rsidR="00C87CFE" w:rsidRPr="00CD1347" w:rsidRDefault="00C87CFE" w:rsidP="00C87CFE">
            <w:pPr>
              <w:jc w:val="center"/>
              <w:rPr>
                <w:ins w:id="37164" w:author="Στάθης Καπ" w:date="2023-03-03T04:01:00Z"/>
                <w:rFonts w:cstheme="minorHAnsi"/>
                <w:sz w:val="16"/>
                <w:szCs w:val="16"/>
              </w:rPr>
            </w:pPr>
            <w:ins w:id="37165" w:author="Στάθης Καπ" w:date="2023-03-03T06:23:00Z">
              <w:r>
                <w:rPr>
                  <w:rFonts w:ascii="Calibri" w:hAnsi="Calibri" w:cs="Calibri"/>
                  <w:color w:val="000000"/>
                  <w:sz w:val="16"/>
                  <w:szCs w:val="16"/>
                </w:rPr>
                <w:t>1455</w:t>
              </w:r>
            </w:ins>
          </w:p>
        </w:tc>
        <w:tc>
          <w:tcPr>
            <w:tcW w:w="621" w:type="dxa"/>
            <w:vAlign w:val="center"/>
            <w:tcPrChange w:id="37166" w:author="Στάθης Καπ" w:date="2023-03-03T06:27:00Z">
              <w:tcPr>
                <w:tcW w:w="621" w:type="dxa"/>
                <w:vAlign w:val="bottom"/>
              </w:tcPr>
            </w:tcPrChange>
          </w:tcPr>
          <w:p w14:paraId="1CD3F386" w14:textId="4037E5DC" w:rsidR="00C87CFE" w:rsidRPr="00CD1347" w:rsidRDefault="00C87CFE" w:rsidP="00C87CFE">
            <w:pPr>
              <w:jc w:val="center"/>
              <w:rPr>
                <w:ins w:id="37167" w:author="Στάθης Καπ" w:date="2023-03-03T04:01:00Z"/>
                <w:rFonts w:cstheme="minorHAnsi"/>
                <w:sz w:val="16"/>
                <w:szCs w:val="16"/>
              </w:rPr>
            </w:pPr>
            <w:ins w:id="37168" w:author="Στάθης Καπ" w:date="2023-03-03T06:23:00Z">
              <w:r>
                <w:rPr>
                  <w:rFonts w:ascii="Calibri" w:hAnsi="Calibri" w:cs="Calibri"/>
                  <w:color w:val="000000"/>
                  <w:sz w:val="16"/>
                  <w:szCs w:val="16"/>
                </w:rPr>
                <w:t>0.132</w:t>
              </w:r>
            </w:ins>
          </w:p>
        </w:tc>
        <w:tc>
          <w:tcPr>
            <w:tcW w:w="669" w:type="dxa"/>
            <w:vAlign w:val="center"/>
            <w:tcPrChange w:id="37169" w:author="Στάθης Καπ" w:date="2023-03-03T06:27:00Z">
              <w:tcPr>
                <w:tcW w:w="669" w:type="dxa"/>
                <w:vAlign w:val="center"/>
              </w:tcPr>
            </w:tcPrChange>
          </w:tcPr>
          <w:p w14:paraId="0A320BB6" w14:textId="3B7A1019" w:rsidR="00C87CFE" w:rsidRPr="00CD1347" w:rsidRDefault="00C87CFE" w:rsidP="00C87CFE">
            <w:pPr>
              <w:jc w:val="center"/>
              <w:rPr>
                <w:ins w:id="37170" w:author="Στάθης Καπ" w:date="2023-03-03T04:01:00Z"/>
                <w:rFonts w:cstheme="minorHAnsi"/>
                <w:sz w:val="16"/>
                <w:szCs w:val="16"/>
              </w:rPr>
            </w:pPr>
            <w:ins w:id="37171" w:author="Στάθης Καπ" w:date="2023-03-03T06:23:00Z">
              <w:r>
                <w:rPr>
                  <w:rFonts w:ascii="Calibri" w:hAnsi="Calibri" w:cstheme="minorHAnsi"/>
                  <w:color w:val="000000"/>
                  <w:sz w:val="16"/>
                  <w:szCs w:val="16"/>
                </w:rPr>
                <w:t>0.21</w:t>
              </w:r>
            </w:ins>
          </w:p>
        </w:tc>
        <w:tc>
          <w:tcPr>
            <w:tcW w:w="508" w:type="dxa"/>
            <w:vAlign w:val="center"/>
            <w:tcPrChange w:id="37172" w:author="Στάθης Καπ" w:date="2023-03-03T06:27:00Z">
              <w:tcPr>
                <w:tcW w:w="508" w:type="dxa"/>
                <w:vAlign w:val="bottom"/>
              </w:tcPr>
            </w:tcPrChange>
          </w:tcPr>
          <w:p w14:paraId="3CF80927" w14:textId="281D4F85" w:rsidR="00C87CFE" w:rsidRPr="00CD1347" w:rsidRDefault="00C87CFE" w:rsidP="00C87CFE">
            <w:pPr>
              <w:jc w:val="center"/>
              <w:rPr>
                <w:ins w:id="37173" w:author="Στάθης Καπ" w:date="2023-03-03T04:01:00Z"/>
                <w:rFonts w:cstheme="minorHAnsi"/>
                <w:sz w:val="16"/>
                <w:szCs w:val="16"/>
              </w:rPr>
            </w:pPr>
            <w:ins w:id="37174" w:author="Στάθης Καπ" w:date="2023-03-03T06:23:00Z">
              <w:r>
                <w:rPr>
                  <w:rFonts w:ascii="Calibri" w:hAnsi="Calibri" w:cs="Calibri"/>
                  <w:color w:val="000000"/>
                  <w:sz w:val="16"/>
                  <w:szCs w:val="16"/>
                </w:rPr>
                <w:t>1458</w:t>
              </w:r>
            </w:ins>
          </w:p>
        </w:tc>
        <w:tc>
          <w:tcPr>
            <w:tcW w:w="541" w:type="dxa"/>
            <w:vAlign w:val="center"/>
            <w:tcPrChange w:id="37175" w:author="Στάθης Καπ" w:date="2023-03-03T06:27:00Z">
              <w:tcPr>
                <w:tcW w:w="541" w:type="dxa"/>
                <w:vAlign w:val="bottom"/>
              </w:tcPr>
            </w:tcPrChange>
          </w:tcPr>
          <w:p w14:paraId="1283F450" w14:textId="63C2C494" w:rsidR="00C87CFE" w:rsidRPr="00CD1347" w:rsidRDefault="00C87CFE" w:rsidP="00C87CFE">
            <w:pPr>
              <w:jc w:val="center"/>
              <w:rPr>
                <w:ins w:id="37176" w:author="Στάθης Καπ" w:date="2023-03-03T04:01:00Z"/>
                <w:rFonts w:cstheme="minorHAnsi"/>
                <w:sz w:val="16"/>
                <w:szCs w:val="16"/>
              </w:rPr>
            </w:pPr>
            <w:ins w:id="37177" w:author="Στάθης Καπ" w:date="2023-03-03T06:23:00Z">
              <w:r>
                <w:rPr>
                  <w:rFonts w:ascii="Calibri" w:hAnsi="Calibri" w:cs="Calibri"/>
                  <w:color w:val="000000"/>
                  <w:sz w:val="16"/>
                  <w:szCs w:val="16"/>
                </w:rPr>
                <w:t>0.203</w:t>
              </w:r>
            </w:ins>
          </w:p>
        </w:tc>
        <w:tc>
          <w:tcPr>
            <w:tcW w:w="589" w:type="dxa"/>
            <w:vAlign w:val="center"/>
            <w:tcPrChange w:id="37178" w:author="Στάθης Καπ" w:date="2023-03-03T06:27:00Z">
              <w:tcPr>
                <w:tcW w:w="589" w:type="dxa"/>
                <w:vAlign w:val="center"/>
              </w:tcPr>
            </w:tcPrChange>
          </w:tcPr>
          <w:p w14:paraId="6B405E0D" w14:textId="41FC3CE1" w:rsidR="00C87CFE" w:rsidRPr="00CD1347" w:rsidRDefault="00C87CFE" w:rsidP="00C87CFE">
            <w:pPr>
              <w:jc w:val="center"/>
              <w:rPr>
                <w:ins w:id="37179" w:author="Στάθης Καπ" w:date="2023-03-03T04:01:00Z"/>
                <w:rFonts w:cstheme="minorHAnsi"/>
                <w:sz w:val="16"/>
                <w:szCs w:val="16"/>
              </w:rPr>
            </w:pPr>
            <w:ins w:id="37180" w:author="Στάθης Καπ" w:date="2023-03-03T06:23:00Z">
              <w:r>
                <w:rPr>
                  <w:rFonts w:ascii="Calibri" w:hAnsi="Calibri" w:cstheme="minorHAnsi"/>
                  <w:color w:val="000000"/>
                  <w:sz w:val="16"/>
                  <w:szCs w:val="16"/>
                </w:rPr>
                <w:t>0</w:t>
              </w:r>
            </w:ins>
          </w:p>
        </w:tc>
        <w:tc>
          <w:tcPr>
            <w:tcW w:w="463" w:type="dxa"/>
            <w:vAlign w:val="center"/>
            <w:tcPrChange w:id="37181" w:author="Στάθης Καπ" w:date="2023-03-03T06:27:00Z">
              <w:tcPr>
                <w:tcW w:w="463" w:type="dxa"/>
                <w:vAlign w:val="bottom"/>
              </w:tcPr>
            </w:tcPrChange>
          </w:tcPr>
          <w:p w14:paraId="1F651362" w14:textId="2F32D0B7" w:rsidR="00C87CFE" w:rsidRPr="00CD1347" w:rsidRDefault="00C87CFE" w:rsidP="00C87CFE">
            <w:pPr>
              <w:jc w:val="center"/>
              <w:rPr>
                <w:ins w:id="37182" w:author="Στάθης Καπ" w:date="2023-03-03T04:01:00Z"/>
                <w:rFonts w:cstheme="minorHAnsi"/>
                <w:sz w:val="16"/>
                <w:szCs w:val="16"/>
              </w:rPr>
            </w:pPr>
            <w:ins w:id="37183" w:author="Στάθης Καπ" w:date="2023-03-03T06:23:00Z">
              <w:r>
                <w:rPr>
                  <w:rFonts w:ascii="Calibri" w:hAnsi="Calibri" w:cs="Calibri"/>
                  <w:color w:val="000000"/>
                  <w:sz w:val="16"/>
                  <w:szCs w:val="16"/>
                </w:rPr>
                <w:t>1458</w:t>
              </w:r>
            </w:ins>
          </w:p>
        </w:tc>
        <w:tc>
          <w:tcPr>
            <w:tcW w:w="541" w:type="dxa"/>
            <w:vAlign w:val="center"/>
            <w:tcPrChange w:id="37184" w:author="Στάθης Καπ" w:date="2023-03-03T06:27:00Z">
              <w:tcPr>
                <w:tcW w:w="541" w:type="dxa"/>
                <w:vAlign w:val="bottom"/>
              </w:tcPr>
            </w:tcPrChange>
          </w:tcPr>
          <w:p w14:paraId="03A5576B" w14:textId="34CAA284" w:rsidR="00C87CFE" w:rsidRPr="00CD1347" w:rsidRDefault="00C87CFE" w:rsidP="00C87CFE">
            <w:pPr>
              <w:jc w:val="center"/>
              <w:rPr>
                <w:ins w:id="37185" w:author="Στάθης Καπ" w:date="2023-03-03T04:01:00Z"/>
                <w:rFonts w:cstheme="minorHAnsi"/>
                <w:sz w:val="16"/>
                <w:szCs w:val="16"/>
              </w:rPr>
            </w:pPr>
            <w:ins w:id="37186" w:author="Στάθης Καπ" w:date="2023-03-03T06:23:00Z">
              <w:r>
                <w:rPr>
                  <w:rFonts w:ascii="Calibri" w:hAnsi="Calibri" w:cs="Calibri"/>
                  <w:color w:val="000000"/>
                  <w:sz w:val="16"/>
                  <w:szCs w:val="16"/>
                </w:rPr>
                <w:t>0.133</w:t>
              </w:r>
            </w:ins>
          </w:p>
        </w:tc>
        <w:tc>
          <w:tcPr>
            <w:tcW w:w="589" w:type="dxa"/>
            <w:vAlign w:val="center"/>
            <w:tcPrChange w:id="37187" w:author="Στάθης Καπ" w:date="2023-03-03T06:27:00Z">
              <w:tcPr>
                <w:tcW w:w="589" w:type="dxa"/>
                <w:vAlign w:val="center"/>
              </w:tcPr>
            </w:tcPrChange>
          </w:tcPr>
          <w:p w14:paraId="79175BEA" w14:textId="5CC968E9" w:rsidR="00C87CFE" w:rsidRPr="00CD1347" w:rsidRDefault="00C87CFE" w:rsidP="00C87CFE">
            <w:pPr>
              <w:jc w:val="center"/>
              <w:rPr>
                <w:ins w:id="37188" w:author="Στάθης Καπ" w:date="2023-03-03T04:01:00Z"/>
                <w:rFonts w:cstheme="minorHAnsi"/>
                <w:sz w:val="16"/>
                <w:szCs w:val="16"/>
              </w:rPr>
            </w:pPr>
            <w:ins w:id="37189"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3719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191" w:author="Στάθης Καπ" w:date="2023-03-03T04:01:00Z"/>
        </w:trPr>
        <w:tc>
          <w:tcPr>
            <w:tcW w:w="515" w:type="dxa"/>
            <w:tcBorders>
              <w:top w:val="nil"/>
              <w:bottom w:val="nil"/>
              <w:right w:val="single" w:sz="4" w:space="0" w:color="auto"/>
            </w:tcBorders>
            <w:shd w:val="clear" w:color="auto" w:fill="E7E6E6" w:themeFill="background2"/>
            <w:vAlign w:val="bottom"/>
            <w:tcPrChange w:id="37192" w:author="Στάθης Καπ" w:date="2023-03-03T06:27:00Z">
              <w:tcPr>
                <w:tcW w:w="515" w:type="dxa"/>
                <w:vAlign w:val="bottom"/>
              </w:tcPr>
            </w:tcPrChange>
          </w:tcPr>
          <w:p w14:paraId="53D31228" w14:textId="59E459EA" w:rsidR="00C87CFE" w:rsidRPr="00CD1347" w:rsidRDefault="00C87CFE" w:rsidP="00C87CFE">
            <w:pPr>
              <w:jc w:val="center"/>
              <w:rPr>
                <w:ins w:id="37193" w:author="Στάθης Καπ" w:date="2023-03-03T04:01:00Z"/>
                <w:sz w:val="16"/>
                <w:szCs w:val="16"/>
              </w:rPr>
            </w:pPr>
            <w:ins w:id="37194" w:author="Στάθης Καπ" w:date="2023-03-03T04:08:00Z">
              <w:r w:rsidRPr="00CD1347">
                <w:rPr>
                  <w:rFonts w:ascii="Calibri" w:hAnsi="Calibri" w:cs="Calibri"/>
                  <w:color w:val="000000"/>
                  <w:sz w:val="16"/>
                  <w:szCs w:val="16"/>
                  <w:rPrChange w:id="37195"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37196" w:author="Στάθης Καπ" w:date="2023-03-03T06:27:00Z">
              <w:tcPr>
                <w:tcW w:w="560" w:type="dxa"/>
              </w:tcPr>
            </w:tcPrChange>
          </w:tcPr>
          <w:p w14:paraId="636C7493" w14:textId="369061D0" w:rsidR="00C87CFE" w:rsidRPr="00CD1347" w:rsidRDefault="00C87CFE" w:rsidP="00C87CFE">
            <w:pPr>
              <w:jc w:val="center"/>
              <w:rPr>
                <w:ins w:id="37197" w:author="Στάθης Καπ" w:date="2023-03-03T04:01:00Z"/>
                <w:rFonts w:cstheme="minorHAnsi"/>
                <w:sz w:val="16"/>
                <w:szCs w:val="16"/>
              </w:rPr>
            </w:pPr>
            <w:ins w:id="37198" w:author="Στάθης Καπ" w:date="2023-03-03T06:23:00Z">
              <w:r>
                <w:rPr>
                  <w:rFonts w:ascii="Calibri" w:hAnsi="Calibri" w:cs="Calibri"/>
                  <w:color w:val="000000"/>
                  <w:sz w:val="16"/>
                  <w:szCs w:val="16"/>
                </w:rPr>
                <w:t>1458</w:t>
              </w:r>
            </w:ins>
          </w:p>
        </w:tc>
        <w:tc>
          <w:tcPr>
            <w:tcW w:w="855" w:type="dxa"/>
            <w:vAlign w:val="center"/>
            <w:tcPrChange w:id="37199" w:author="Στάθης Καπ" w:date="2023-03-03T06:27:00Z">
              <w:tcPr>
                <w:tcW w:w="855" w:type="dxa"/>
              </w:tcPr>
            </w:tcPrChange>
          </w:tcPr>
          <w:p w14:paraId="52C128C2" w14:textId="522D0B71" w:rsidR="00C87CFE" w:rsidRPr="00CD1347" w:rsidRDefault="00C87CFE" w:rsidP="00C87CFE">
            <w:pPr>
              <w:jc w:val="center"/>
              <w:rPr>
                <w:ins w:id="37200" w:author="Στάθης Καπ" w:date="2023-03-03T04:01:00Z"/>
                <w:rFonts w:cstheme="minorHAnsi"/>
                <w:sz w:val="16"/>
                <w:szCs w:val="16"/>
              </w:rPr>
            </w:pPr>
            <w:ins w:id="37201" w:author="Στάθης Καπ" w:date="2023-03-03T06:23:00Z">
              <w:r>
                <w:rPr>
                  <w:rFonts w:ascii="Calibri" w:hAnsi="Calibri" w:cs="Calibri"/>
                  <w:color w:val="000000"/>
                  <w:sz w:val="16"/>
                  <w:szCs w:val="16"/>
                </w:rPr>
                <w:t>1458</w:t>
              </w:r>
            </w:ins>
          </w:p>
        </w:tc>
        <w:tc>
          <w:tcPr>
            <w:tcW w:w="544" w:type="dxa"/>
            <w:vAlign w:val="center"/>
            <w:tcPrChange w:id="37202" w:author="Στάθης Καπ" w:date="2023-03-03T06:27:00Z">
              <w:tcPr>
                <w:tcW w:w="544" w:type="dxa"/>
                <w:vAlign w:val="bottom"/>
              </w:tcPr>
            </w:tcPrChange>
          </w:tcPr>
          <w:p w14:paraId="57456FE5" w14:textId="5C1EE825" w:rsidR="00C87CFE" w:rsidRPr="00CD1347" w:rsidRDefault="00C87CFE" w:rsidP="00C87CFE">
            <w:pPr>
              <w:jc w:val="center"/>
              <w:rPr>
                <w:ins w:id="37203" w:author="Στάθης Καπ" w:date="2023-03-03T04:01:00Z"/>
                <w:rFonts w:cstheme="minorHAnsi"/>
                <w:sz w:val="16"/>
                <w:szCs w:val="16"/>
              </w:rPr>
            </w:pPr>
            <w:ins w:id="37204" w:author="Στάθης Καπ" w:date="2023-03-03T06:23:00Z">
              <w:r>
                <w:rPr>
                  <w:rFonts w:ascii="Calibri" w:hAnsi="Calibri" w:cs="Calibri"/>
                  <w:color w:val="000000"/>
                  <w:sz w:val="16"/>
                  <w:szCs w:val="16"/>
                </w:rPr>
                <w:t>1458</w:t>
              </w:r>
            </w:ins>
          </w:p>
        </w:tc>
        <w:tc>
          <w:tcPr>
            <w:tcW w:w="621" w:type="dxa"/>
            <w:vAlign w:val="center"/>
            <w:tcPrChange w:id="37205" w:author="Στάθης Καπ" w:date="2023-03-03T06:27:00Z">
              <w:tcPr>
                <w:tcW w:w="621" w:type="dxa"/>
                <w:vAlign w:val="bottom"/>
              </w:tcPr>
            </w:tcPrChange>
          </w:tcPr>
          <w:p w14:paraId="1DE280BB" w14:textId="6C55B209" w:rsidR="00C87CFE" w:rsidRPr="00CD1347" w:rsidRDefault="00C87CFE" w:rsidP="00C87CFE">
            <w:pPr>
              <w:jc w:val="center"/>
              <w:rPr>
                <w:ins w:id="37206" w:author="Στάθης Καπ" w:date="2023-03-03T04:01:00Z"/>
                <w:rFonts w:cstheme="minorHAnsi"/>
                <w:sz w:val="16"/>
                <w:szCs w:val="16"/>
              </w:rPr>
            </w:pPr>
            <w:ins w:id="37207" w:author="Στάθης Καπ" w:date="2023-03-03T06:23:00Z">
              <w:r>
                <w:rPr>
                  <w:rFonts w:ascii="Calibri" w:hAnsi="Calibri" w:cs="Calibri"/>
                  <w:color w:val="000000"/>
                  <w:sz w:val="16"/>
                  <w:szCs w:val="16"/>
                </w:rPr>
                <w:t>0.177</w:t>
              </w:r>
            </w:ins>
          </w:p>
        </w:tc>
        <w:tc>
          <w:tcPr>
            <w:tcW w:w="669" w:type="dxa"/>
            <w:vAlign w:val="center"/>
            <w:tcPrChange w:id="37208" w:author="Στάθης Καπ" w:date="2023-03-03T06:27:00Z">
              <w:tcPr>
                <w:tcW w:w="669" w:type="dxa"/>
                <w:vAlign w:val="center"/>
              </w:tcPr>
            </w:tcPrChange>
          </w:tcPr>
          <w:p w14:paraId="157145ED" w14:textId="2E9C06FF" w:rsidR="00C87CFE" w:rsidRPr="00CD1347" w:rsidRDefault="00C87CFE" w:rsidP="00C87CFE">
            <w:pPr>
              <w:jc w:val="center"/>
              <w:rPr>
                <w:ins w:id="37209" w:author="Στάθης Καπ" w:date="2023-03-03T04:01:00Z"/>
                <w:rFonts w:cstheme="minorHAnsi"/>
                <w:sz w:val="16"/>
                <w:szCs w:val="16"/>
              </w:rPr>
            </w:pPr>
            <w:ins w:id="37210" w:author="Στάθης Καπ" w:date="2023-03-03T06:23:00Z">
              <w:r>
                <w:rPr>
                  <w:rFonts w:ascii="Calibri" w:hAnsi="Calibri" w:cstheme="minorHAnsi"/>
                  <w:color w:val="000000"/>
                  <w:sz w:val="16"/>
                  <w:szCs w:val="16"/>
                </w:rPr>
                <w:t>0</w:t>
              </w:r>
            </w:ins>
          </w:p>
        </w:tc>
        <w:tc>
          <w:tcPr>
            <w:tcW w:w="543" w:type="dxa"/>
            <w:vAlign w:val="center"/>
            <w:tcPrChange w:id="37211" w:author="Στάθης Καπ" w:date="2023-03-03T06:27:00Z">
              <w:tcPr>
                <w:tcW w:w="543" w:type="dxa"/>
                <w:vAlign w:val="bottom"/>
              </w:tcPr>
            </w:tcPrChange>
          </w:tcPr>
          <w:p w14:paraId="35944D38" w14:textId="501DCC7B" w:rsidR="00C87CFE" w:rsidRPr="00CD1347" w:rsidRDefault="00C87CFE" w:rsidP="00C87CFE">
            <w:pPr>
              <w:jc w:val="center"/>
              <w:rPr>
                <w:ins w:id="37212" w:author="Στάθης Καπ" w:date="2023-03-03T04:01:00Z"/>
                <w:rFonts w:cstheme="minorHAnsi"/>
                <w:sz w:val="16"/>
                <w:szCs w:val="16"/>
              </w:rPr>
            </w:pPr>
            <w:ins w:id="37213" w:author="Στάθης Καπ" w:date="2023-03-03T06:23:00Z">
              <w:r>
                <w:rPr>
                  <w:rFonts w:ascii="Calibri" w:hAnsi="Calibri" w:cs="Calibri"/>
                  <w:color w:val="000000"/>
                  <w:sz w:val="16"/>
                  <w:szCs w:val="16"/>
                </w:rPr>
                <w:t>1458</w:t>
              </w:r>
            </w:ins>
          </w:p>
        </w:tc>
        <w:tc>
          <w:tcPr>
            <w:tcW w:w="621" w:type="dxa"/>
            <w:vAlign w:val="center"/>
            <w:tcPrChange w:id="37214" w:author="Στάθης Καπ" w:date="2023-03-03T06:27:00Z">
              <w:tcPr>
                <w:tcW w:w="621" w:type="dxa"/>
                <w:vAlign w:val="bottom"/>
              </w:tcPr>
            </w:tcPrChange>
          </w:tcPr>
          <w:p w14:paraId="1563390F" w14:textId="34D8FE3B" w:rsidR="00C87CFE" w:rsidRPr="00CD1347" w:rsidRDefault="00C87CFE" w:rsidP="00C87CFE">
            <w:pPr>
              <w:jc w:val="center"/>
              <w:rPr>
                <w:ins w:id="37215" w:author="Στάθης Καπ" w:date="2023-03-03T04:01:00Z"/>
                <w:rFonts w:cstheme="minorHAnsi"/>
                <w:sz w:val="16"/>
                <w:szCs w:val="16"/>
              </w:rPr>
            </w:pPr>
            <w:ins w:id="37216" w:author="Στάθης Καπ" w:date="2023-03-03T06:23:00Z">
              <w:r>
                <w:rPr>
                  <w:rFonts w:ascii="Calibri" w:hAnsi="Calibri" w:cs="Calibri"/>
                  <w:color w:val="000000"/>
                  <w:sz w:val="16"/>
                  <w:szCs w:val="16"/>
                </w:rPr>
                <w:t>0.12</w:t>
              </w:r>
            </w:ins>
          </w:p>
        </w:tc>
        <w:tc>
          <w:tcPr>
            <w:tcW w:w="669" w:type="dxa"/>
            <w:vAlign w:val="center"/>
            <w:tcPrChange w:id="37217" w:author="Στάθης Καπ" w:date="2023-03-03T06:27:00Z">
              <w:tcPr>
                <w:tcW w:w="669" w:type="dxa"/>
                <w:vAlign w:val="center"/>
              </w:tcPr>
            </w:tcPrChange>
          </w:tcPr>
          <w:p w14:paraId="1A90B484" w14:textId="039DFF5E" w:rsidR="00C87CFE" w:rsidRPr="00CD1347" w:rsidRDefault="00C87CFE" w:rsidP="00C87CFE">
            <w:pPr>
              <w:jc w:val="center"/>
              <w:rPr>
                <w:ins w:id="37218" w:author="Στάθης Καπ" w:date="2023-03-03T04:01:00Z"/>
                <w:rFonts w:cstheme="minorHAnsi"/>
                <w:sz w:val="16"/>
                <w:szCs w:val="16"/>
              </w:rPr>
            </w:pPr>
            <w:ins w:id="37219" w:author="Στάθης Καπ" w:date="2023-03-03T06:23:00Z">
              <w:r>
                <w:rPr>
                  <w:rFonts w:ascii="Calibri" w:hAnsi="Calibri" w:cstheme="minorHAnsi"/>
                  <w:color w:val="000000"/>
                  <w:sz w:val="16"/>
                  <w:szCs w:val="16"/>
                </w:rPr>
                <w:t>0</w:t>
              </w:r>
            </w:ins>
          </w:p>
        </w:tc>
        <w:tc>
          <w:tcPr>
            <w:tcW w:w="508" w:type="dxa"/>
            <w:vAlign w:val="center"/>
            <w:tcPrChange w:id="37220" w:author="Στάθης Καπ" w:date="2023-03-03T06:27:00Z">
              <w:tcPr>
                <w:tcW w:w="508" w:type="dxa"/>
                <w:vAlign w:val="bottom"/>
              </w:tcPr>
            </w:tcPrChange>
          </w:tcPr>
          <w:p w14:paraId="3C69EB0B" w14:textId="2D590D07" w:rsidR="00C87CFE" w:rsidRPr="00CD1347" w:rsidRDefault="00C87CFE" w:rsidP="00C87CFE">
            <w:pPr>
              <w:jc w:val="center"/>
              <w:rPr>
                <w:ins w:id="37221" w:author="Στάθης Καπ" w:date="2023-03-03T04:01:00Z"/>
                <w:rFonts w:cstheme="minorHAnsi"/>
                <w:sz w:val="16"/>
                <w:szCs w:val="16"/>
              </w:rPr>
            </w:pPr>
            <w:ins w:id="37222" w:author="Στάθης Καπ" w:date="2023-03-03T06:23:00Z">
              <w:r>
                <w:rPr>
                  <w:rFonts w:ascii="Calibri" w:hAnsi="Calibri" w:cs="Calibri"/>
                  <w:color w:val="000000"/>
                  <w:sz w:val="16"/>
                  <w:szCs w:val="16"/>
                </w:rPr>
                <w:t>1458</w:t>
              </w:r>
            </w:ins>
          </w:p>
        </w:tc>
        <w:tc>
          <w:tcPr>
            <w:tcW w:w="541" w:type="dxa"/>
            <w:vAlign w:val="center"/>
            <w:tcPrChange w:id="37223" w:author="Στάθης Καπ" w:date="2023-03-03T06:27:00Z">
              <w:tcPr>
                <w:tcW w:w="541" w:type="dxa"/>
                <w:vAlign w:val="bottom"/>
              </w:tcPr>
            </w:tcPrChange>
          </w:tcPr>
          <w:p w14:paraId="466ADC96" w14:textId="0A6334B4" w:rsidR="00C87CFE" w:rsidRPr="00CD1347" w:rsidRDefault="00C87CFE" w:rsidP="00C87CFE">
            <w:pPr>
              <w:jc w:val="center"/>
              <w:rPr>
                <w:ins w:id="37224" w:author="Στάθης Καπ" w:date="2023-03-03T04:01:00Z"/>
                <w:rFonts w:cstheme="minorHAnsi"/>
                <w:sz w:val="16"/>
                <w:szCs w:val="16"/>
              </w:rPr>
            </w:pPr>
            <w:ins w:id="37225" w:author="Στάθης Καπ" w:date="2023-03-03T06:23:00Z">
              <w:r>
                <w:rPr>
                  <w:rFonts w:ascii="Calibri" w:hAnsi="Calibri" w:cs="Calibri"/>
                  <w:color w:val="000000"/>
                  <w:sz w:val="16"/>
                  <w:szCs w:val="16"/>
                </w:rPr>
                <w:t>0.174</w:t>
              </w:r>
            </w:ins>
          </w:p>
        </w:tc>
        <w:tc>
          <w:tcPr>
            <w:tcW w:w="589" w:type="dxa"/>
            <w:vAlign w:val="center"/>
            <w:tcPrChange w:id="37226" w:author="Στάθης Καπ" w:date="2023-03-03T06:27:00Z">
              <w:tcPr>
                <w:tcW w:w="589" w:type="dxa"/>
                <w:vAlign w:val="center"/>
              </w:tcPr>
            </w:tcPrChange>
          </w:tcPr>
          <w:p w14:paraId="0C9D4D4C" w14:textId="1AE982B5" w:rsidR="00C87CFE" w:rsidRPr="00CD1347" w:rsidRDefault="00C87CFE" w:rsidP="00C87CFE">
            <w:pPr>
              <w:jc w:val="center"/>
              <w:rPr>
                <w:ins w:id="37227" w:author="Στάθης Καπ" w:date="2023-03-03T04:01:00Z"/>
                <w:rFonts w:cstheme="minorHAnsi"/>
                <w:sz w:val="16"/>
                <w:szCs w:val="16"/>
              </w:rPr>
            </w:pPr>
            <w:ins w:id="37228" w:author="Στάθης Καπ" w:date="2023-03-03T06:23:00Z">
              <w:r>
                <w:rPr>
                  <w:rFonts w:ascii="Calibri" w:hAnsi="Calibri" w:cstheme="minorHAnsi"/>
                  <w:color w:val="000000"/>
                  <w:sz w:val="16"/>
                  <w:szCs w:val="16"/>
                </w:rPr>
                <w:t>0</w:t>
              </w:r>
            </w:ins>
          </w:p>
        </w:tc>
        <w:tc>
          <w:tcPr>
            <w:tcW w:w="463" w:type="dxa"/>
            <w:vAlign w:val="center"/>
            <w:tcPrChange w:id="37229" w:author="Στάθης Καπ" w:date="2023-03-03T06:27:00Z">
              <w:tcPr>
                <w:tcW w:w="463" w:type="dxa"/>
                <w:vAlign w:val="bottom"/>
              </w:tcPr>
            </w:tcPrChange>
          </w:tcPr>
          <w:p w14:paraId="09AB182E" w14:textId="68D103D7" w:rsidR="00C87CFE" w:rsidRPr="00CD1347" w:rsidRDefault="00C87CFE" w:rsidP="00C87CFE">
            <w:pPr>
              <w:jc w:val="center"/>
              <w:rPr>
                <w:ins w:id="37230" w:author="Στάθης Καπ" w:date="2023-03-03T04:01:00Z"/>
                <w:rFonts w:cstheme="minorHAnsi"/>
                <w:sz w:val="16"/>
                <w:szCs w:val="16"/>
              </w:rPr>
            </w:pPr>
            <w:ins w:id="37231" w:author="Στάθης Καπ" w:date="2023-03-03T06:23:00Z">
              <w:r>
                <w:rPr>
                  <w:rFonts w:ascii="Calibri" w:hAnsi="Calibri" w:cs="Calibri"/>
                  <w:color w:val="000000"/>
                  <w:sz w:val="16"/>
                  <w:szCs w:val="16"/>
                </w:rPr>
                <w:t>1458</w:t>
              </w:r>
            </w:ins>
          </w:p>
        </w:tc>
        <w:tc>
          <w:tcPr>
            <w:tcW w:w="541" w:type="dxa"/>
            <w:vAlign w:val="center"/>
            <w:tcPrChange w:id="37232" w:author="Στάθης Καπ" w:date="2023-03-03T06:27:00Z">
              <w:tcPr>
                <w:tcW w:w="541" w:type="dxa"/>
                <w:vAlign w:val="bottom"/>
              </w:tcPr>
            </w:tcPrChange>
          </w:tcPr>
          <w:p w14:paraId="03CB5FB3" w14:textId="084DE534" w:rsidR="00C87CFE" w:rsidRPr="00CD1347" w:rsidRDefault="00C87CFE" w:rsidP="00C87CFE">
            <w:pPr>
              <w:jc w:val="center"/>
              <w:rPr>
                <w:ins w:id="37233" w:author="Στάθης Καπ" w:date="2023-03-03T04:01:00Z"/>
                <w:rFonts w:cstheme="minorHAnsi"/>
                <w:sz w:val="16"/>
                <w:szCs w:val="16"/>
              </w:rPr>
            </w:pPr>
            <w:ins w:id="37234" w:author="Στάθης Καπ" w:date="2023-03-03T06:23:00Z">
              <w:r>
                <w:rPr>
                  <w:rFonts w:ascii="Calibri" w:hAnsi="Calibri" w:cs="Calibri"/>
                  <w:color w:val="000000"/>
                  <w:sz w:val="16"/>
                  <w:szCs w:val="16"/>
                </w:rPr>
                <w:t>0.156</w:t>
              </w:r>
            </w:ins>
          </w:p>
        </w:tc>
        <w:tc>
          <w:tcPr>
            <w:tcW w:w="589" w:type="dxa"/>
            <w:vAlign w:val="center"/>
            <w:tcPrChange w:id="37235" w:author="Στάθης Καπ" w:date="2023-03-03T06:27:00Z">
              <w:tcPr>
                <w:tcW w:w="589" w:type="dxa"/>
                <w:vAlign w:val="center"/>
              </w:tcPr>
            </w:tcPrChange>
          </w:tcPr>
          <w:p w14:paraId="2C231857" w14:textId="2F5EB536" w:rsidR="00C87CFE" w:rsidRPr="00CD1347" w:rsidRDefault="00C87CFE" w:rsidP="00C87CFE">
            <w:pPr>
              <w:jc w:val="center"/>
              <w:rPr>
                <w:ins w:id="37236" w:author="Στάθης Καπ" w:date="2023-03-03T04:01:00Z"/>
                <w:rFonts w:cstheme="minorHAnsi"/>
                <w:sz w:val="16"/>
                <w:szCs w:val="16"/>
              </w:rPr>
            </w:pPr>
            <w:ins w:id="37237"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3723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239" w:author="Στάθης Καπ" w:date="2023-03-03T04:01:00Z"/>
        </w:trPr>
        <w:tc>
          <w:tcPr>
            <w:tcW w:w="515" w:type="dxa"/>
            <w:tcBorders>
              <w:top w:val="nil"/>
              <w:bottom w:val="nil"/>
              <w:right w:val="single" w:sz="4" w:space="0" w:color="auto"/>
            </w:tcBorders>
            <w:shd w:val="clear" w:color="auto" w:fill="E7E6E6" w:themeFill="background2"/>
            <w:vAlign w:val="bottom"/>
            <w:tcPrChange w:id="37240" w:author="Στάθης Καπ" w:date="2023-03-03T06:27:00Z">
              <w:tcPr>
                <w:tcW w:w="515" w:type="dxa"/>
                <w:vAlign w:val="bottom"/>
              </w:tcPr>
            </w:tcPrChange>
          </w:tcPr>
          <w:p w14:paraId="42102683" w14:textId="0FB82A2E" w:rsidR="00C87CFE" w:rsidRPr="00CD1347" w:rsidRDefault="00C87CFE" w:rsidP="00C87CFE">
            <w:pPr>
              <w:jc w:val="center"/>
              <w:rPr>
                <w:ins w:id="37241" w:author="Στάθης Καπ" w:date="2023-03-03T04:01:00Z"/>
                <w:sz w:val="16"/>
                <w:szCs w:val="16"/>
              </w:rPr>
            </w:pPr>
            <w:ins w:id="37242" w:author="Στάθης Καπ" w:date="2023-03-03T04:08:00Z">
              <w:r w:rsidRPr="00CD1347">
                <w:rPr>
                  <w:rFonts w:ascii="Calibri" w:hAnsi="Calibri" w:cs="Calibri"/>
                  <w:color w:val="000000"/>
                  <w:sz w:val="16"/>
                  <w:szCs w:val="16"/>
                  <w:rPrChange w:id="37243"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37244" w:author="Στάθης Καπ" w:date="2023-03-03T06:27:00Z">
              <w:tcPr>
                <w:tcW w:w="560" w:type="dxa"/>
              </w:tcPr>
            </w:tcPrChange>
          </w:tcPr>
          <w:p w14:paraId="00A23B46" w14:textId="353AE727" w:rsidR="00C87CFE" w:rsidRPr="00CD1347" w:rsidRDefault="00C87CFE" w:rsidP="00C87CFE">
            <w:pPr>
              <w:jc w:val="center"/>
              <w:rPr>
                <w:ins w:id="37245" w:author="Στάθης Καπ" w:date="2023-03-03T04:01:00Z"/>
                <w:rFonts w:cstheme="minorHAnsi"/>
                <w:sz w:val="16"/>
                <w:szCs w:val="16"/>
              </w:rPr>
            </w:pPr>
            <w:ins w:id="37246" w:author="Στάθης Καπ" w:date="2023-03-03T06:23:00Z">
              <w:r>
                <w:rPr>
                  <w:rFonts w:ascii="Calibri" w:hAnsi="Calibri" w:cs="Calibri"/>
                  <w:color w:val="000000"/>
                  <w:sz w:val="16"/>
                  <w:szCs w:val="16"/>
                </w:rPr>
                <w:t>1458</w:t>
              </w:r>
            </w:ins>
          </w:p>
        </w:tc>
        <w:tc>
          <w:tcPr>
            <w:tcW w:w="855" w:type="dxa"/>
            <w:vAlign w:val="center"/>
            <w:tcPrChange w:id="37247" w:author="Στάθης Καπ" w:date="2023-03-03T06:27:00Z">
              <w:tcPr>
                <w:tcW w:w="855" w:type="dxa"/>
              </w:tcPr>
            </w:tcPrChange>
          </w:tcPr>
          <w:p w14:paraId="6AC88B13" w14:textId="54F1EB39" w:rsidR="00C87CFE" w:rsidRPr="00CD1347" w:rsidRDefault="00C87CFE" w:rsidP="00C87CFE">
            <w:pPr>
              <w:jc w:val="center"/>
              <w:rPr>
                <w:ins w:id="37248" w:author="Στάθης Καπ" w:date="2023-03-03T04:01:00Z"/>
                <w:rFonts w:cstheme="minorHAnsi"/>
                <w:sz w:val="16"/>
                <w:szCs w:val="16"/>
              </w:rPr>
            </w:pPr>
            <w:ins w:id="37249" w:author="Στάθης Καπ" w:date="2023-03-03T06:23:00Z">
              <w:r>
                <w:rPr>
                  <w:rFonts w:ascii="Calibri" w:hAnsi="Calibri" w:cs="Calibri"/>
                  <w:color w:val="000000"/>
                  <w:sz w:val="16"/>
                  <w:szCs w:val="16"/>
                </w:rPr>
                <w:t>1458</w:t>
              </w:r>
            </w:ins>
          </w:p>
        </w:tc>
        <w:tc>
          <w:tcPr>
            <w:tcW w:w="544" w:type="dxa"/>
            <w:vAlign w:val="center"/>
            <w:tcPrChange w:id="37250" w:author="Στάθης Καπ" w:date="2023-03-03T06:27:00Z">
              <w:tcPr>
                <w:tcW w:w="544" w:type="dxa"/>
                <w:vAlign w:val="bottom"/>
              </w:tcPr>
            </w:tcPrChange>
          </w:tcPr>
          <w:p w14:paraId="2A8C3CE9" w14:textId="3EB71479" w:rsidR="00C87CFE" w:rsidRPr="00CD1347" w:rsidRDefault="00C87CFE" w:rsidP="00C87CFE">
            <w:pPr>
              <w:jc w:val="center"/>
              <w:rPr>
                <w:ins w:id="37251" w:author="Στάθης Καπ" w:date="2023-03-03T04:01:00Z"/>
                <w:rFonts w:cstheme="minorHAnsi"/>
                <w:sz w:val="16"/>
                <w:szCs w:val="16"/>
              </w:rPr>
            </w:pPr>
            <w:ins w:id="37252" w:author="Στάθης Καπ" w:date="2023-03-03T06:23:00Z">
              <w:r>
                <w:rPr>
                  <w:rFonts w:ascii="Calibri" w:hAnsi="Calibri" w:cs="Calibri"/>
                  <w:color w:val="000000"/>
                  <w:sz w:val="16"/>
                  <w:szCs w:val="16"/>
                </w:rPr>
                <w:t>1458</w:t>
              </w:r>
            </w:ins>
          </w:p>
        </w:tc>
        <w:tc>
          <w:tcPr>
            <w:tcW w:w="621" w:type="dxa"/>
            <w:vAlign w:val="center"/>
            <w:tcPrChange w:id="37253" w:author="Στάθης Καπ" w:date="2023-03-03T06:27:00Z">
              <w:tcPr>
                <w:tcW w:w="621" w:type="dxa"/>
                <w:vAlign w:val="bottom"/>
              </w:tcPr>
            </w:tcPrChange>
          </w:tcPr>
          <w:p w14:paraId="61096FF7" w14:textId="628A62C5" w:rsidR="00C87CFE" w:rsidRPr="00CD1347" w:rsidRDefault="00C87CFE" w:rsidP="00C87CFE">
            <w:pPr>
              <w:jc w:val="center"/>
              <w:rPr>
                <w:ins w:id="37254" w:author="Στάθης Καπ" w:date="2023-03-03T04:01:00Z"/>
                <w:rFonts w:cstheme="minorHAnsi"/>
                <w:sz w:val="16"/>
                <w:szCs w:val="16"/>
              </w:rPr>
            </w:pPr>
            <w:ins w:id="37255" w:author="Στάθης Καπ" w:date="2023-03-03T06:23:00Z">
              <w:r>
                <w:rPr>
                  <w:rFonts w:ascii="Calibri" w:hAnsi="Calibri" w:cs="Calibri"/>
                  <w:color w:val="000000"/>
                  <w:sz w:val="16"/>
                  <w:szCs w:val="16"/>
                </w:rPr>
                <w:t>0.066</w:t>
              </w:r>
            </w:ins>
          </w:p>
        </w:tc>
        <w:tc>
          <w:tcPr>
            <w:tcW w:w="669" w:type="dxa"/>
            <w:vAlign w:val="center"/>
            <w:tcPrChange w:id="37256" w:author="Στάθης Καπ" w:date="2023-03-03T06:27:00Z">
              <w:tcPr>
                <w:tcW w:w="669" w:type="dxa"/>
                <w:vAlign w:val="center"/>
              </w:tcPr>
            </w:tcPrChange>
          </w:tcPr>
          <w:p w14:paraId="42192ED9" w14:textId="71FC12A7" w:rsidR="00C87CFE" w:rsidRPr="00CD1347" w:rsidRDefault="00C87CFE" w:rsidP="00C87CFE">
            <w:pPr>
              <w:jc w:val="center"/>
              <w:rPr>
                <w:ins w:id="37257" w:author="Στάθης Καπ" w:date="2023-03-03T04:01:00Z"/>
                <w:rFonts w:cstheme="minorHAnsi"/>
                <w:sz w:val="16"/>
                <w:szCs w:val="16"/>
              </w:rPr>
            </w:pPr>
            <w:ins w:id="37258" w:author="Στάθης Καπ" w:date="2023-03-03T06:23:00Z">
              <w:r>
                <w:rPr>
                  <w:rFonts w:ascii="Calibri" w:hAnsi="Calibri" w:cstheme="minorHAnsi"/>
                  <w:color w:val="000000"/>
                  <w:sz w:val="16"/>
                  <w:szCs w:val="16"/>
                </w:rPr>
                <w:t>0</w:t>
              </w:r>
            </w:ins>
          </w:p>
        </w:tc>
        <w:tc>
          <w:tcPr>
            <w:tcW w:w="543" w:type="dxa"/>
            <w:vAlign w:val="center"/>
            <w:tcPrChange w:id="37259" w:author="Στάθης Καπ" w:date="2023-03-03T06:27:00Z">
              <w:tcPr>
                <w:tcW w:w="543" w:type="dxa"/>
                <w:vAlign w:val="bottom"/>
              </w:tcPr>
            </w:tcPrChange>
          </w:tcPr>
          <w:p w14:paraId="5B2705AF" w14:textId="23168CC3" w:rsidR="00C87CFE" w:rsidRPr="00CD1347" w:rsidRDefault="00C87CFE" w:rsidP="00C87CFE">
            <w:pPr>
              <w:jc w:val="center"/>
              <w:rPr>
                <w:ins w:id="37260" w:author="Στάθης Καπ" w:date="2023-03-03T04:01:00Z"/>
                <w:rFonts w:cstheme="minorHAnsi"/>
                <w:sz w:val="16"/>
                <w:szCs w:val="16"/>
              </w:rPr>
            </w:pPr>
            <w:ins w:id="37261" w:author="Στάθης Καπ" w:date="2023-03-03T06:23:00Z">
              <w:r>
                <w:rPr>
                  <w:rFonts w:ascii="Calibri" w:hAnsi="Calibri" w:cs="Calibri"/>
                  <w:color w:val="000000"/>
                  <w:sz w:val="16"/>
                  <w:szCs w:val="16"/>
                </w:rPr>
                <w:t>1458</w:t>
              </w:r>
            </w:ins>
          </w:p>
        </w:tc>
        <w:tc>
          <w:tcPr>
            <w:tcW w:w="621" w:type="dxa"/>
            <w:vAlign w:val="center"/>
            <w:tcPrChange w:id="37262" w:author="Στάθης Καπ" w:date="2023-03-03T06:27:00Z">
              <w:tcPr>
                <w:tcW w:w="621" w:type="dxa"/>
                <w:vAlign w:val="bottom"/>
              </w:tcPr>
            </w:tcPrChange>
          </w:tcPr>
          <w:p w14:paraId="0311F607" w14:textId="596891B7" w:rsidR="00C87CFE" w:rsidRPr="00CD1347" w:rsidRDefault="00C87CFE" w:rsidP="00C87CFE">
            <w:pPr>
              <w:jc w:val="center"/>
              <w:rPr>
                <w:ins w:id="37263" w:author="Στάθης Καπ" w:date="2023-03-03T04:01:00Z"/>
                <w:rFonts w:cstheme="minorHAnsi"/>
                <w:sz w:val="16"/>
                <w:szCs w:val="16"/>
              </w:rPr>
            </w:pPr>
            <w:ins w:id="37264" w:author="Στάθης Καπ" w:date="2023-03-03T06:23:00Z">
              <w:r>
                <w:rPr>
                  <w:rFonts w:ascii="Calibri" w:hAnsi="Calibri" w:cs="Calibri"/>
                  <w:color w:val="000000"/>
                  <w:sz w:val="16"/>
                  <w:szCs w:val="16"/>
                </w:rPr>
                <w:t>0.139</w:t>
              </w:r>
            </w:ins>
          </w:p>
        </w:tc>
        <w:tc>
          <w:tcPr>
            <w:tcW w:w="669" w:type="dxa"/>
            <w:vAlign w:val="center"/>
            <w:tcPrChange w:id="37265" w:author="Στάθης Καπ" w:date="2023-03-03T06:27:00Z">
              <w:tcPr>
                <w:tcW w:w="669" w:type="dxa"/>
                <w:vAlign w:val="center"/>
              </w:tcPr>
            </w:tcPrChange>
          </w:tcPr>
          <w:p w14:paraId="631809C9" w14:textId="1BAB07DA" w:rsidR="00C87CFE" w:rsidRPr="00CD1347" w:rsidRDefault="00C87CFE" w:rsidP="00C87CFE">
            <w:pPr>
              <w:jc w:val="center"/>
              <w:rPr>
                <w:ins w:id="37266" w:author="Στάθης Καπ" w:date="2023-03-03T04:01:00Z"/>
                <w:rFonts w:cstheme="minorHAnsi"/>
                <w:sz w:val="16"/>
                <w:szCs w:val="16"/>
              </w:rPr>
            </w:pPr>
            <w:ins w:id="37267" w:author="Στάθης Καπ" w:date="2023-03-03T06:23:00Z">
              <w:r>
                <w:rPr>
                  <w:rFonts w:ascii="Calibri" w:hAnsi="Calibri" w:cstheme="minorHAnsi"/>
                  <w:color w:val="000000"/>
                  <w:sz w:val="16"/>
                  <w:szCs w:val="16"/>
                </w:rPr>
                <w:t>0</w:t>
              </w:r>
            </w:ins>
          </w:p>
        </w:tc>
        <w:tc>
          <w:tcPr>
            <w:tcW w:w="508" w:type="dxa"/>
            <w:vAlign w:val="center"/>
            <w:tcPrChange w:id="37268" w:author="Στάθης Καπ" w:date="2023-03-03T06:27:00Z">
              <w:tcPr>
                <w:tcW w:w="508" w:type="dxa"/>
                <w:vAlign w:val="bottom"/>
              </w:tcPr>
            </w:tcPrChange>
          </w:tcPr>
          <w:p w14:paraId="2C3C5A69" w14:textId="703C784C" w:rsidR="00C87CFE" w:rsidRPr="00CD1347" w:rsidRDefault="00C87CFE" w:rsidP="00C87CFE">
            <w:pPr>
              <w:jc w:val="center"/>
              <w:rPr>
                <w:ins w:id="37269" w:author="Στάθης Καπ" w:date="2023-03-03T04:01:00Z"/>
                <w:rFonts w:cstheme="minorHAnsi"/>
                <w:sz w:val="16"/>
                <w:szCs w:val="16"/>
              </w:rPr>
            </w:pPr>
            <w:ins w:id="37270" w:author="Στάθης Καπ" w:date="2023-03-03T06:23:00Z">
              <w:r>
                <w:rPr>
                  <w:rFonts w:ascii="Calibri" w:hAnsi="Calibri" w:cs="Calibri"/>
                  <w:color w:val="000000"/>
                  <w:sz w:val="16"/>
                  <w:szCs w:val="16"/>
                </w:rPr>
                <w:t>1458</w:t>
              </w:r>
            </w:ins>
          </w:p>
        </w:tc>
        <w:tc>
          <w:tcPr>
            <w:tcW w:w="541" w:type="dxa"/>
            <w:vAlign w:val="center"/>
            <w:tcPrChange w:id="37271" w:author="Στάθης Καπ" w:date="2023-03-03T06:27:00Z">
              <w:tcPr>
                <w:tcW w:w="541" w:type="dxa"/>
                <w:vAlign w:val="bottom"/>
              </w:tcPr>
            </w:tcPrChange>
          </w:tcPr>
          <w:p w14:paraId="22653853" w14:textId="5A3175E6" w:rsidR="00C87CFE" w:rsidRPr="00CD1347" w:rsidRDefault="00C87CFE" w:rsidP="00C87CFE">
            <w:pPr>
              <w:jc w:val="center"/>
              <w:rPr>
                <w:ins w:id="37272" w:author="Στάθης Καπ" w:date="2023-03-03T04:01:00Z"/>
                <w:rFonts w:cstheme="minorHAnsi"/>
                <w:sz w:val="16"/>
                <w:szCs w:val="16"/>
              </w:rPr>
            </w:pPr>
            <w:ins w:id="37273" w:author="Στάθης Καπ" w:date="2023-03-03T06:23:00Z">
              <w:r>
                <w:rPr>
                  <w:rFonts w:ascii="Calibri" w:hAnsi="Calibri" w:cs="Calibri"/>
                  <w:color w:val="000000"/>
                  <w:sz w:val="16"/>
                  <w:szCs w:val="16"/>
                </w:rPr>
                <w:t>0.155</w:t>
              </w:r>
            </w:ins>
          </w:p>
        </w:tc>
        <w:tc>
          <w:tcPr>
            <w:tcW w:w="589" w:type="dxa"/>
            <w:vAlign w:val="center"/>
            <w:tcPrChange w:id="37274" w:author="Στάθης Καπ" w:date="2023-03-03T06:27:00Z">
              <w:tcPr>
                <w:tcW w:w="589" w:type="dxa"/>
                <w:vAlign w:val="center"/>
              </w:tcPr>
            </w:tcPrChange>
          </w:tcPr>
          <w:p w14:paraId="202E9B40" w14:textId="3684CC07" w:rsidR="00C87CFE" w:rsidRPr="00CD1347" w:rsidRDefault="00C87CFE" w:rsidP="00C87CFE">
            <w:pPr>
              <w:jc w:val="center"/>
              <w:rPr>
                <w:ins w:id="37275" w:author="Στάθης Καπ" w:date="2023-03-03T04:01:00Z"/>
                <w:rFonts w:cstheme="minorHAnsi"/>
                <w:sz w:val="16"/>
                <w:szCs w:val="16"/>
              </w:rPr>
            </w:pPr>
            <w:ins w:id="37276" w:author="Στάθης Καπ" w:date="2023-03-03T06:23:00Z">
              <w:r>
                <w:rPr>
                  <w:rFonts w:ascii="Calibri" w:hAnsi="Calibri" w:cstheme="minorHAnsi"/>
                  <w:color w:val="000000"/>
                  <w:sz w:val="16"/>
                  <w:szCs w:val="16"/>
                </w:rPr>
                <w:t>0</w:t>
              </w:r>
            </w:ins>
          </w:p>
        </w:tc>
        <w:tc>
          <w:tcPr>
            <w:tcW w:w="463" w:type="dxa"/>
            <w:vAlign w:val="center"/>
            <w:tcPrChange w:id="37277" w:author="Στάθης Καπ" w:date="2023-03-03T06:27:00Z">
              <w:tcPr>
                <w:tcW w:w="463" w:type="dxa"/>
                <w:vAlign w:val="bottom"/>
              </w:tcPr>
            </w:tcPrChange>
          </w:tcPr>
          <w:p w14:paraId="3706AA96" w14:textId="086C2679" w:rsidR="00C87CFE" w:rsidRPr="00CD1347" w:rsidRDefault="00C87CFE" w:rsidP="00C87CFE">
            <w:pPr>
              <w:jc w:val="center"/>
              <w:rPr>
                <w:ins w:id="37278" w:author="Στάθης Καπ" w:date="2023-03-03T04:01:00Z"/>
                <w:rFonts w:cstheme="minorHAnsi"/>
                <w:sz w:val="16"/>
                <w:szCs w:val="16"/>
              </w:rPr>
            </w:pPr>
            <w:ins w:id="37279" w:author="Στάθης Καπ" w:date="2023-03-03T06:23:00Z">
              <w:r>
                <w:rPr>
                  <w:rFonts w:ascii="Calibri" w:hAnsi="Calibri" w:cs="Calibri"/>
                  <w:color w:val="000000"/>
                  <w:sz w:val="16"/>
                  <w:szCs w:val="16"/>
                </w:rPr>
                <w:t>1458</w:t>
              </w:r>
            </w:ins>
          </w:p>
        </w:tc>
        <w:tc>
          <w:tcPr>
            <w:tcW w:w="541" w:type="dxa"/>
            <w:vAlign w:val="center"/>
            <w:tcPrChange w:id="37280" w:author="Στάθης Καπ" w:date="2023-03-03T06:27:00Z">
              <w:tcPr>
                <w:tcW w:w="541" w:type="dxa"/>
                <w:vAlign w:val="bottom"/>
              </w:tcPr>
            </w:tcPrChange>
          </w:tcPr>
          <w:p w14:paraId="15CB0926" w14:textId="572333CA" w:rsidR="00C87CFE" w:rsidRPr="00CD1347" w:rsidRDefault="00C87CFE" w:rsidP="00C87CFE">
            <w:pPr>
              <w:jc w:val="center"/>
              <w:rPr>
                <w:ins w:id="37281" w:author="Στάθης Καπ" w:date="2023-03-03T04:01:00Z"/>
                <w:rFonts w:cstheme="minorHAnsi"/>
                <w:sz w:val="16"/>
                <w:szCs w:val="16"/>
              </w:rPr>
            </w:pPr>
            <w:ins w:id="37282" w:author="Στάθης Καπ" w:date="2023-03-03T06:23:00Z">
              <w:r>
                <w:rPr>
                  <w:rFonts w:ascii="Calibri" w:hAnsi="Calibri" w:cs="Calibri"/>
                  <w:color w:val="000000"/>
                  <w:sz w:val="16"/>
                  <w:szCs w:val="16"/>
                </w:rPr>
                <w:t>0.151</w:t>
              </w:r>
            </w:ins>
          </w:p>
        </w:tc>
        <w:tc>
          <w:tcPr>
            <w:tcW w:w="589" w:type="dxa"/>
            <w:vAlign w:val="center"/>
            <w:tcPrChange w:id="37283" w:author="Στάθης Καπ" w:date="2023-03-03T06:27:00Z">
              <w:tcPr>
                <w:tcW w:w="589" w:type="dxa"/>
                <w:vAlign w:val="center"/>
              </w:tcPr>
            </w:tcPrChange>
          </w:tcPr>
          <w:p w14:paraId="292AA350" w14:textId="7C86B175" w:rsidR="00C87CFE" w:rsidRPr="00CD1347" w:rsidRDefault="00C87CFE" w:rsidP="00C87CFE">
            <w:pPr>
              <w:jc w:val="center"/>
              <w:rPr>
                <w:ins w:id="37284" w:author="Στάθης Καπ" w:date="2023-03-03T04:01:00Z"/>
                <w:rFonts w:cstheme="minorHAnsi"/>
                <w:sz w:val="16"/>
                <w:szCs w:val="16"/>
              </w:rPr>
            </w:pPr>
            <w:ins w:id="37285"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3728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287" w:author="Στάθης Καπ" w:date="2023-03-03T04:01:00Z"/>
        </w:trPr>
        <w:tc>
          <w:tcPr>
            <w:tcW w:w="515" w:type="dxa"/>
            <w:tcBorders>
              <w:top w:val="nil"/>
              <w:bottom w:val="nil"/>
              <w:right w:val="single" w:sz="4" w:space="0" w:color="auto"/>
            </w:tcBorders>
            <w:shd w:val="clear" w:color="auto" w:fill="E7E6E6" w:themeFill="background2"/>
            <w:vAlign w:val="bottom"/>
            <w:tcPrChange w:id="37288" w:author="Στάθης Καπ" w:date="2023-03-03T06:27:00Z">
              <w:tcPr>
                <w:tcW w:w="515" w:type="dxa"/>
                <w:vAlign w:val="bottom"/>
              </w:tcPr>
            </w:tcPrChange>
          </w:tcPr>
          <w:p w14:paraId="0C2EEF94" w14:textId="01BB5D96" w:rsidR="00C87CFE" w:rsidRPr="00CD1347" w:rsidRDefault="00C87CFE" w:rsidP="00C87CFE">
            <w:pPr>
              <w:jc w:val="center"/>
              <w:rPr>
                <w:ins w:id="37289" w:author="Στάθης Καπ" w:date="2023-03-03T04:01:00Z"/>
                <w:sz w:val="16"/>
                <w:szCs w:val="16"/>
              </w:rPr>
            </w:pPr>
            <w:ins w:id="37290" w:author="Στάθης Καπ" w:date="2023-03-03T04:08:00Z">
              <w:r w:rsidRPr="00CD1347">
                <w:rPr>
                  <w:rFonts w:ascii="Calibri" w:hAnsi="Calibri" w:cs="Calibri"/>
                  <w:color w:val="000000"/>
                  <w:sz w:val="16"/>
                  <w:szCs w:val="16"/>
                  <w:rPrChange w:id="37291"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37292" w:author="Στάθης Καπ" w:date="2023-03-03T06:27:00Z">
              <w:tcPr>
                <w:tcW w:w="560" w:type="dxa"/>
              </w:tcPr>
            </w:tcPrChange>
          </w:tcPr>
          <w:p w14:paraId="7FA9AC25" w14:textId="430E303A" w:rsidR="00C87CFE" w:rsidRPr="00CD1347" w:rsidRDefault="00C87CFE" w:rsidP="00C87CFE">
            <w:pPr>
              <w:jc w:val="center"/>
              <w:rPr>
                <w:ins w:id="37293" w:author="Στάθης Καπ" w:date="2023-03-03T04:01:00Z"/>
                <w:rFonts w:cstheme="minorHAnsi"/>
                <w:sz w:val="16"/>
                <w:szCs w:val="16"/>
              </w:rPr>
            </w:pPr>
            <w:ins w:id="37294" w:author="Στάθης Καπ" w:date="2023-03-03T06:23:00Z">
              <w:r>
                <w:rPr>
                  <w:rFonts w:ascii="Calibri" w:hAnsi="Calibri" w:cs="Calibri"/>
                  <w:color w:val="000000"/>
                  <w:sz w:val="16"/>
                  <w:szCs w:val="16"/>
                </w:rPr>
                <w:t>1458</w:t>
              </w:r>
            </w:ins>
          </w:p>
        </w:tc>
        <w:tc>
          <w:tcPr>
            <w:tcW w:w="855" w:type="dxa"/>
            <w:vAlign w:val="center"/>
            <w:tcPrChange w:id="37295" w:author="Στάθης Καπ" w:date="2023-03-03T06:27:00Z">
              <w:tcPr>
                <w:tcW w:w="855" w:type="dxa"/>
              </w:tcPr>
            </w:tcPrChange>
          </w:tcPr>
          <w:p w14:paraId="2B3E0E2A" w14:textId="15012396" w:rsidR="00C87CFE" w:rsidRPr="00CD1347" w:rsidRDefault="00C87CFE" w:rsidP="00C87CFE">
            <w:pPr>
              <w:jc w:val="center"/>
              <w:rPr>
                <w:ins w:id="37296" w:author="Στάθης Καπ" w:date="2023-03-03T04:01:00Z"/>
                <w:rFonts w:cstheme="minorHAnsi"/>
                <w:sz w:val="16"/>
                <w:szCs w:val="16"/>
              </w:rPr>
            </w:pPr>
            <w:ins w:id="37297" w:author="Στάθης Καπ" w:date="2023-03-03T06:23:00Z">
              <w:r>
                <w:rPr>
                  <w:rFonts w:ascii="Calibri" w:hAnsi="Calibri" w:cs="Calibri"/>
                  <w:color w:val="000000"/>
                  <w:sz w:val="16"/>
                  <w:szCs w:val="16"/>
                </w:rPr>
                <w:t>1458</w:t>
              </w:r>
            </w:ins>
          </w:p>
        </w:tc>
        <w:tc>
          <w:tcPr>
            <w:tcW w:w="544" w:type="dxa"/>
            <w:vAlign w:val="center"/>
            <w:tcPrChange w:id="37298" w:author="Στάθης Καπ" w:date="2023-03-03T06:27:00Z">
              <w:tcPr>
                <w:tcW w:w="544" w:type="dxa"/>
                <w:vAlign w:val="bottom"/>
              </w:tcPr>
            </w:tcPrChange>
          </w:tcPr>
          <w:p w14:paraId="06B22B84" w14:textId="21CD2AFC" w:rsidR="00C87CFE" w:rsidRPr="00CD1347" w:rsidRDefault="00C87CFE" w:rsidP="00C87CFE">
            <w:pPr>
              <w:jc w:val="center"/>
              <w:rPr>
                <w:ins w:id="37299" w:author="Στάθης Καπ" w:date="2023-03-03T04:01:00Z"/>
                <w:rFonts w:cstheme="minorHAnsi"/>
                <w:sz w:val="16"/>
                <w:szCs w:val="16"/>
              </w:rPr>
            </w:pPr>
            <w:ins w:id="37300" w:author="Στάθης Καπ" w:date="2023-03-03T06:23:00Z">
              <w:r>
                <w:rPr>
                  <w:rFonts w:ascii="Calibri" w:hAnsi="Calibri" w:cs="Calibri"/>
                  <w:color w:val="000000"/>
                  <w:sz w:val="16"/>
                  <w:szCs w:val="16"/>
                </w:rPr>
                <w:t>1458</w:t>
              </w:r>
            </w:ins>
          </w:p>
        </w:tc>
        <w:tc>
          <w:tcPr>
            <w:tcW w:w="621" w:type="dxa"/>
            <w:vAlign w:val="center"/>
            <w:tcPrChange w:id="37301" w:author="Στάθης Καπ" w:date="2023-03-03T06:27:00Z">
              <w:tcPr>
                <w:tcW w:w="621" w:type="dxa"/>
                <w:vAlign w:val="bottom"/>
              </w:tcPr>
            </w:tcPrChange>
          </w:tcPr>
          <w:p w14:paraId="7C3C1AA6" w14:textId="52390BF2" w:rsidR="00C87CFE" w:rsidRPr="00CD1347" w:rsidRDefault="00C87CFE" w:rsidP="00C87CFE">
            <w:pPr>
              <w:jc w:val="center"/>
              <w:rPr>
                <w:ins w:id="37302" w:author="Στάθης Καπ" w:date="2023-03-03T04:01:00Z"/>
                <w:rFonts w:cstheme="minorHAnsi"/>
                <w:sz w:val="16"/>
                <w:szCs w:val="16"/>
              </w:rPr>
            </w:pPr>
            <w:ins w:id="37303" w:author="Στάθης Καπ" w:date="2023-03-03T06:23:00Z">
              <w:r>
                <w:rPr>
                  <w:rFonts w:ascii="Calibri" w:hAnsi="Calibri" w:cs="Calibri"/>
                  <w:color w:val="000000"/>
                  <w:sz w:val="16"/>
                  <w:szCs w:val="16"/>
                </w:rPr>
                <w:t>0.157</w:t>
              </w:r>
            </w:ins>
          </w:p>
        </w:tc>
        <w:tc>
          <w:tcPr>
            <w:tcW w:w="669" w:type="dxa"/>
            <w:vAlign w:val="center"/>
            <w:tcPrChange w:id="37304" w:author="Στάθης Καπ" w:date="2023-03-03T06:27:00Z">
              <w:tcPr>
                <w:tcW w:w="669" w:type="dxa"/>
                <w:vAlign w:val="center"/>
              </w:tcPr>
            </w:tcPrChange>
          </w:tcPr>
          <w:p w14:paraId="28D75F3F" w14:textId="718C25D1" w:rsidR="00C87CFE" w:rsidRPr="00CD1347" w:rsidRDefault="00C87CFE" w:rsidP="00C87CFE">
            <w:pPr>
              <w:jc w:val="center"/>
              <w:rPr>
                <w:ins w:id="37305" w:author="Στάθης Καπ" w:date="2023-03-03T04:01:00Z"/>
                <w:rFonts w:cstheme="minorHAnsi"/>
                <w:sz w:val="16"/>
                <w:szCs w:val="16"/>
              </w:rPr>
            </w:pPr>
            <w:ins w:id="37306" w:author="Στάθης Καπ" w:date="2023-03-03T06:23:00Z">
              <w:r>
                <w:rPr>
                  <w:rFonts w:ascii="Calibri" w:hAnsi="Calibri" w:cstheme="minorHAnsi"/>
                  <w:color w:val="000000"/>
                  <w:sz w:val="16"/>
                  <w:szCs w:val="16"/>
                </w:rPr>
                <w:t>0</w:t>
              </w:r>
            </w:ins>
          </w:p>
        </w:tc>
        <w:tc>
          <w:tcPr>
            <w:tcW w:w="543" w:type="dxa"/>
            <w:vAlign w:val="center"/>
            <w:tcPrChange w:id="37307" w:author="Στάθης Καπ" w:date="2023-03-03T06:27:00Z">
              <w:tcPr>
                <w:tcW w:w="543" w:type="dxa"/>
                <w:vAlign w:val="bottom"/>
              </w:tcPr>
            </w:tcPrChange>
          </w:tcPr>
          <w:p w14:paraId="696DC0FC" w14:textId="4658AA41" w:rsidR="00C87CFE" w:rsidRPr="00CD1347" w:rsidRDefault="00C87CFE" w:rsidP="00C87CFE">
            <w:pPr>
              <w:jc w:val="center"/>
              <w:rPr>
                <w:ins w:id="37308" w:author="Στάθης Καπ" w:date="2023-03-03T04:01:00Z"/>
                <w:rFonts w:cstheme="minorHAnsi"/>
                <w:sz w:val="16"/>
                <w:szCs w:val="16"/>
              </w:rPr>
            </w:pPr>
            <w:ins w:id="37309" w:author="Στάθης Καπ" w:date="2023-03-03T06:23:00Z">
              <w:r>
                <w:rPr>
                  <w:rFonts w:ascii="Calibri" w:hAnsi="Calibri" w:cs="Calibri"/>
                  <w:color w:val="000000"/>
                  <w:sz w:val="16"/>
                  <w:szCs w:val="16"/>
                </w:rPr>
                <w:t>1458</w:t>
              </w:r>
            </w:ins>
          </w:p>
        </w:tc>
        <w:tc>
          <w:tcPr>
            <w:tcW w:w="621" w:type="dxa"/>
            <w:vAlign w:val="center"/>
            <w:tcPrChange w:id="37310" w:author="Στάθης Καπ" w:date="2023-03-03T06:27:00Z">
              <w:tcPr>
                <w:tcW w:w="621" w:type="dxa"/>
                <w:vAlign w:val="bottom"/>
              </w:tcPr>
            </w:tcPrChange>
          </w:tcPr>
          <w:p w14:paraId="3291803B" w14:textId="5435A4CD" w:rsidR="00C87CFE" w:rsidRPr="00CD1347" w:rsidRDefault="00C87CFE" w:rsidP="00C87CFE">
            <w:pPr>
              <w:jc w:val="center"/>
              <w:rPr>
                <w:ins w:id="37311" w:author="Στάθης Καπ" w:date="2023-03-03T04:01:00Z"/>
                <w:rFonts w:cstheme="minorHAnsi"/>
                <w:sz w:val="16"/>
                <w:szCs w:val="16"/>
              </w:rPr>
            </w:pPr>
            <w:ins w:id="37312" w:author="Στάθης Καπ" w:date="2023-03-03T06:23:00Z">
              <w:r>
                <w:rPr>
                  <w:rFonts w:ascii="Calibri" w:hAnsi="Calibri" w:cs="Calibri"/>
                  <w:color w:val="000000"/>
                  <w:sz w:val="16"/>
                  <w:szCs w:val="16"/>
                </w:rPr>
                <w:t>0.112</w:t>
              </w:r>
            </w:ins>
          </w:p>
        </w:tc>
        <w:tc>
          <w:tcPr>
            <w:tcW w:w="669" w:type="dxa"/>
            <w:vAlign w:val="center"/>
            <w:tcPrChange w:id="37313" w:author="Στάθης Καπ" w:date="2023-03-03T06:27:00Z">
              <w:tcPr>
                <w:tcW w:w="669" w:type="dxa"/>
                <w:vAlign w:val="center"/>
              </w:tcPr>
            </w:tcPrChange>
          </w:tcPr>
          <w:p w14:paraId="12F11481" w14:textId="29003F90" w:rsidR="00C87CFE" w:rsidRPr="00CD1347" w:rsidRDefault="00C87CFE" w:rsidP="00C87CFE">
            <w:pPr>
              <w:jc w:val="center"/>
              <w:rPr>
                <w:ins w:id="37314" w:author="Στάθης Καπ" w:date="2023-03-03T04:01:00Z"/>
                <w:rFonts w:cstheme="minorHAnsi"/>
                <w:sz w:val="16"/>
                <w:szCs w:val="16"/>
              </w:rPr>
            </w:pPr>
            <w:ins w:id="37315" w:author="Στάθης Καπ" w:date="2023-03-03T06:23:00Z">
              <w:r>
                <w:rPr>
                  <w:rFonts w:ascii="Calibri" w:hAnsi="Calibri" w:cstheme="minorHAnsi"/>
                  <w:color w:val="000000"/>
                  <w:sz w:val="16"/>
                  <w:szCs w:val="16"/>
                </w:rPr>
                <w:t>0</w:t>
              </w:r>
            </w:ins>
          </w:p>
        </w:tc>
        <w:tc>
          <w:tcPr>
            <w:tcW w:w="508" w:type="dxa"/>
            <w:vAlign w:val="center"/>
            <w:tcPrChange w:id="37316" w:author="Στάθης Καπ" w:date="2023-03-03T06:27:00Z">
              <w:tcPr>
                <w:tcW w:w="508" w:type="dxa"/>
                <w:vAlign w:val="bottom"/>
              </w:tcPr>
            </w:tcPrChange>
          </w:tcPr>
          <w:p w14:paraId="45AC4DC3" w14:textId="739D16D6" w:rsidR="00C87CFE" w:rsidRPr="00CD1347" w:rsidRDefault="00C87CFE" w:rsidP="00C87CFE">
            <w:pPr>
              <w:jc w:val="center"/>
              <w:rPr>
                <w:ins w:id="37317" w:author="Στάθης Καπ" w:date="2023-03-03T04:01:00Z"/>
                <w:rFonts w:cstheme="minorHAnsi"/>
                <w:sz w:val="16"/>
                <w:szCs w:val="16"/>
              </w:rPr>
            </w:pPr>
            <w:ins w:id="37318" w:author="Στάθης Καπ" w:date="2023-03-03T06:23:00Z">
              <w:r>
                <w:rPr>
                  <w:rFonts w:ascii="Calibri" w:hAnsi="Calibri" w:cs="Calibri"/>
                  <w:color w:val="000000"/>
                  <w:sz w:val="16"/>
                  <w:szCs w:val="16"/>
                </w:rPr>
                <w:t>1458</w:t>
              </w:r>
            </w:ins>
          </w:p>
        </w:tc>
        <w:tc>
          <w:tcPr>
            <w:tcW w:w="541" w:type="dxa"/>
            <w:vAlign w:val="center"/>
            <w:tcPrChange w:id="37319" w:author="Στάθης Καπ" w:date="2023-03-03T06:27:00Z">
              <w:tcPr>
                <w:tcW w:w="541" w:type="dxa"/>
                <w:vAlign w:val="bottom"/>
              </w:tcPr>
            </w:tcPrChange>
          </w:tcPr>
          <w:p w14:paraId="7E3014D1" w14:textId="54994970" w:rsidR="00C87CFE" w:rsidRPr="00CD1347" w:rsidRDefault="00C87CFE" w:rsidP="00C87CFE">
            <w:pPr>
              <w:jc w:val="center"/>
              <w:rPr>
                <w:ins w:id="37320" w:author="Στάθης Καπ" w:date="2023-03-03T04:01:00Z"/>
                <w:rFonts w:cstheme="minorHAnsi"/>
                <w:sz w:val="16"/>
                <w:szCs w:val="16"/>
              </w:rPr>
            </w:pPr>
            <w:ins w:id="37321" w:author="Στάθης Καπ" w:date="2023-03-03T06:23:00Z">
              <w:r>
                <w:rPr>
                  <w:rFonts w:ascii="Calibri" w:hAnsi="Calibri" w:cs="Calibri"/>
                  <w:color w:val="000000"/>
                  <w:sz w:val="16"/>
                  <w:szCs w:val="16"/>
                </w:rPr>
                <w:t>0.094</w:t>
              </w:r>
            </w:ins>
          </w:p>
        </w:tc>
        <w:tc>
          <w:tcPr>
            <w:tcW w:w="589" w:type="dxa"/>
            <w:vAlign w:val="center"/>
            <w:tcPrChange w:id="37322" w:author="Στάθης Καπ" w:date="2023-03-03T06:27:00Z">
              <w:tcPr>
                <w:tcW w:w="589" w:type="dxa"/>
                <w:vAlign w:val="center"/>
              </w:tcPr>
            </w:tcPrChange>
          </w:tcPr>
          <w:p w14:paraId="159B941C" w14:textId="17A3207C" w:rsidR="00C87CFE" w:rsidRPr="00CD1347" w:rsidRDefault="00C87CFE" w:rsidP="00C87CFE">
            <w:pPr>
              <w:jc w:val="center"/>
              <w:rPr>
                <w:ins w:id="37323" w:author="Στάθης Καπ" w:date="2023-03-03T04:01:00Z"/>
                <w:rFonts w:cstheme="minorHAnsi"/>
                <w:sz w:val="16"/>
                <w:szCs w:val="16"/>
              </w:rPr>
            </w:pPr>
            <w:ins w:id="37324" w:author="Στάθης Καπ" w:date="2023-03-03T06:23:00Z">
              <w:r>
                <w:rPr>
                  <w:rFonts w:ascii="Calibri" w:hAnsi="Calibri" w:cstheme="minorHAnsi"/>
                  <w:color w:val="000000"/>
                  <w:sz w:val="16"/>
                  <w:szCs w:val="16"/>
                </w:rPr>
                <w:t>0</w:t>
              </w:r>
            </w:ins>
          </w:p>
        </w:tc>
        <w:tc>
          <w:tcPr>
            <w:tcW w:w="463" w:type="dxa"/>
            <w:vAlign w:val="center"/>
            <w:tcPrChange w:id="37325" w:author="Στάθης Καπ" w:date="2023-03-03T06:27:00Z">
              <w:tcPr>
                <w:tcW w:w="463" w:type="dxa"/>
                <w:vAlign w:val="bottom"/>
              </w:tcPr>
            </w:tcPrChange>
          </w:tcPr>
          <w:p w14:paraId="0C8DA528" w14:textId="7BFB5F25" w:rsidR="00C87CFE" w:rsidRPr="00CD1347" w:rsidRDefault="00C87CFE" w:rsidP="00C87CFE">
            <w:pPr>
              <w:jc w:val="center"/>
              <w:rPr>
                <w:ins w:id="37326" w:author="Στάθης Καπ" w:date="2023-03-03T04:01:00Z"/>
                <w:rFonts w:cstheme="minorHAnsi"/>
                <w:sz w:val="16"/>
                <w:szCs w:val="16"/>
              </w:rPr>
            </w:pPr>
            <w:ins w:id="37327" w:author="Στάθης Καπ" w:date="2023-03-03T06:23:00Z">
              <w:r>
                <w:rPr>
                  <w:rFonts w:ascii="Calibri" w:hAnsi="Calibri" w:cs="Calibri"/>
                  <w:color w:val="000000"/>
                  <w:sz w:val="16"/>
                  <w:szCs w:val="16"/>
                </w:rPr>
                <w:t>1458</w:t>
              </w:r>
            </w:ins>
          </w:p>
        </w:tc>
        <w:tc>
          <w:tcPr>
            <w:tcW w:w="541" w:type="dxa"/>
            <w:vAlign w:val="center"/>
            <w:tcPrChange w:id="37328" w:author="Στάθης Καπ" w:date="2023-03-03T06:27:00Z">
              <w:tcPr>
                <w:tcW w:w="541" w:type="dxa"/>
                <w:vAlign w:val="bottom"/>
              </w:tcPr>
            </w:tcPrChange>
          </w:tcPr>
          <w:p w14:paraId="31059EBD" w14:textId="7EBFD060" w:rsidR="00C87CFE" w:rsidRPr="00CD1347" w:rsidRDefault="00C87CFE" w:rsidP="00C87CFE">
            <w:pPr>
              <w:jc w:val="center"/>
              <w:rPr>
                <w:ins w:id="37329" w:author="Στάθης Καπ" w:date="2023-03-03T04:01:00Z"/>
                <w:rFonts w:cstheme="minorHAnsi"/>
                <w:sz w:val="16"/>
                <w:szCs w:val="16"/>
              </w:rPr>
            </w:pPr>
            <w:ins w:id="37330" w:author="Στάθης Καπ" w:date="2023-03-03T06:23:00Z">
              <w:r>
                <w:rPr>
                  <w:rFonts w:ascii="Calibri" w:hAnsi="Calibri" w:cs="Calibri"/>
                  <w:color w:val="000000"/>
                  <w:sz w:val="16"/>
                  <w:szCs w:val="16"/>
                </w:rPr>
                <w:t>0.116</w:t>
              </w:r>
            </w:ins>
          </w:p>
        </w:tc>
        <w:tc>
          <w:tcPr>
            <w:tcW w:w="589" w:type="dxa"/>
            <w:vAlign w:val="center"/>
            <w:tcPrChange w:id="37331" w:author="Στάθης Καπ" w:date="2023-03-03T06:27:00Z">
              <w:tcPr>
                <w:tcW w:w="589" w:type="dxa"/>
                <w:vAlign w:val="center"/>
              </w:tcPr>
            </w:tcPrChange>
          </w:tcPr>
          <w:p w14:paraId="3FA77CC5" w14:textId="1FA9DF99" w:rsidR="00C87CFE" w:rsidRPr="00CD1347" w:rsidRDefault="00C87CFE" w:rsidP="00C87CFE">
            <w:pPr>
              <w:jc w:val="center"/>
              <w:rPr>
                <w:ins w:id="37332" w:author="Στάθης Καπ" w:date="2023-03-03T04:01:00Z"/>
                <w:rFonts w:cstheme="minorHAnsi"/>
                <w:sz w:val="16"/>
                <w:szCs w:val="16"/>
              </w:rPr>
            </w:pPr>
            <w:ins w:id="37333"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3733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335" w:author="Στάθης Καπ" w:date="2023-03-03T04:01:00Z"/>
        </w:trPr>
        <w:tc>
          <w:tcPr>
            <w:tcW w:w="515" w:type="dxa"/>
            <w:tcBorders>
              <w:top w:val="nil"/>
              <w:bottom w:val="nil"/>
              <w:right w:val="single" w:sz="4" w:space="0" w:color="auto"/>
            </w:tcBorders>
            <w:shd w:val="clear" w:color="auto" w:fill="E7E6E6" w:themeFill="background2"/>
            <w:vAlign w:val="bottom"/>
            <w:tcPrChange w:id="37336" w:author="Στάθης Καπ" w:date="2023-03-03T06:27:00Z">
              <w:tcPr>
                <w:tcW w:w="515" w:type="dxa"/>
                <w:vAlign w:val="bottom"/>
              </w:tcPr>
            </w:tcPrChange>
          </w:tcPr>
          <w:p w14:paraId="694B1F14" w14:textId="5A19DF08" w:rsidR="00C87CFE" w:rsidRPr="00CD1347" w:rsidRDefault="00C87CFE" w:rsidP="00C87CFE">
            <w:pPr>
              <w:jc w:val="center"/>
              <w:rPr>
                <w:ins w:id="37337" w:author="Στάθης Καπ" w:date="2023-03-03T04:01:00Z"/>
                <w:sz w:val="16"/>
                <w:szCs w:val="16"/>
              </w:rPr>
            </w:pPr>
            <w:ins w:id="37338" w:author="Στάθης Καπ" w:date="2023-03-03T04:08:00Z">
              <w:r w:rsidRPr="00CD1347">
                <w:rPr>
                  <w:rFonts w:ascii="Calibri" w:hAnsi="Calibri" w:cs="Calibri"/>
                  <w:color w:val="000000"/>
                  <w:sz w:val="16"/>
                  <w:szCs w:val="16"/>
                  <w:rPrChange w:id="37339"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37340" w:author="Στάθης Καπ" w:date="2023-03-03T06:27:00Z">
              <w:tcPr>
                <w:tcW w:w="560" w:type="dxa"/>
              </w:tcPr>
            </w:tcPrChange>
          </w:tcPr>
          <w:p w14:paraId="01F43D4D" w14:textId="6B257FDF" w:rsidR="00C87CFE" w:rsidRPr="00CD1347" w:rsidRDefault="00C87CFE" w:rsidP="00C87CFE">
            <w:pPr>
              <w:jc w:val="center"/>
              <w:rPr>
                <w:ins w:id="37341" w:author="Στάθης Καπ" w:date="2023-03-03T04:01:00Z"/>
                <w:rFonts w:cstheme="minorHAnsi"/>
                <w:sz w:val="16"/>
                <w:szCs w:val="16"/>
              </w:rPr>
            </w:pPr>
            <w:ins w:id="37342" w:author="Στάθης Καπ" w:date="2023-03-03T06:23:00Z">
              <w:r>
                <w:rPr>
                  <w:rFonts w:ascii="Calibri" w:hAnsi="Calibri" w:cs="Calibri"/>
                  <w:color w:val="000000"/>
                  <w:sz w:val="16"/>
                  <w:szCs w:val="16"/>
                </w:rPr>
                <w:t>1458</w:t>
              </w:r>
            </w:ins>
          </w:p>
        </w:tc>
        <w:tc>
          <w:tcPr>
            <w:tcW w:w="855" w:type="dxa"/>
            <w:vAlign w:val="center"/>
            <w:tcPrChange w:id="37343" w:author="Στάθης Καπ" w:date="2023-03-03T06:27:00Z">
              <w:tcPr>
                <w:tcW w:w="855" w:type="dxa"/>
              </w:tcPr>
            </w:tcPrChange>
          </w:tcPr>
          <w:p w14:paraId="11E07031" w14:textId="6F52625D" w:rsidR="00C87CFE" w:rsidRPr="00CD1347" w:rsidRDefault="00C87CFE" w:rsidP="00C87CFE">
            <w:pPr>
              <w:jc w:val="center"/>
              <w:rPr>
                <w:ins w:id="37344" w:author="Στάθης Καπ" w:date="2023-03-03T04:01:00Z"/>
                <w:rFonts w:cstheme="minorHAnsi"/>
                <w:sz w:val="16"/>
                <w:szCs w:val="16"/>
              </w:rPr>
            </w:pPr>
            <w:ins w:id="37345" w:author="Στάθης Καπ" w:date="2023-03-03T06:23:00Z">
              <w:r>
                <w:rPr>
                  <w:rFonts w:ascii="Calibri" w:hAnsi="Calibri" w:cs="Calibri"/>
                  <w:color w:val="000000"/>
                  <w:sz w:val="16"/>
                  <w:szCs w:val="16"/>
                </w:rPr>
                <w:t>1458</w:t>
              </w:r>
            </w:ins>
          </w:p>
        </w:tc>
        <w:tc>
          <w:tcPr>
            <w:tcW w:w="544" w:type="dxa"/>
            <w:vAlign w:val="center"/>
            <w:tcPrChange w:id="37346" w:author="Στάθης Καπ" w:date="2023-03-03T06:27:00Z">
              <w:tcPr>
                <w:tcW w:w="544" w:type="dxa"/>
                <w:vAlign w:val="bottom"/>
              </w:tcPr>
            </w:tcPrChange>
          </w:tcPr>
          <w:p w14:paraId="6A3CCAA3" w14:textId="47E989D6" w:rsidR="00C87CFE" w:rsidRPr="00CD1347" w:rsidRDefault="00C87CFE" w:rsidP="00C87CFE">
            <w:pPr>
              <w:jc w:val="center"/>
              <w:rPr>
                <w:ins w:id="37347" w:author="Στάθης Καπ" w:date="2023-03-03T04:01:00Z"/>
                <w:rFonts w:cstheme="minorHAnsi"/>
                <w:sz w:val="16"/>
                <w:szCs w:val="16"/>
              </w:rPr>
            </w:pPr>
            <w:ins w:id="37348" w:author="Στάθης Καπ" w:date="2023-03-03T06:23:00Z">
              <w:r>
                <w:rPr>
                  <w:rFonts w:ascii="Calibri" w:hAnsi="Calibri" w:cs="Calibri"/>
                  <w:color w:val="000000"/>
                  <w:sz w:val="16"/>
                  <w:szCs w:val="16"/>
                </w:rPr>
                <w:t>1458</w:t>
              </w:r>
            </w:ins>
          </w:p>
        </w:tc>
        <w:tc>
          <w:tcPr>
            <w:tcW w:w="621" w:type="dxa"/>
            <w:vAlign w:val="center"/>
            <w:tcPrChange w:id="37349" w:author="Στάθης Καπ" w:date="2023-03-03T06:27:00Z">
              <w:tcPr>
                <w:tcW w:w="621" w:type="dxa"/>
                <w:vAlign w:val="bottom"/>
              </w:tcPr>
            </w:tcPrChange>
          </w:tcPr>
          <w:p w14:paraId="3936C0F5" w14:textId="3E50A4DC" w:rsidR="00C87CFE" w:rsidRPr="00CD1347" w:rsidRDefault="00C87CFE" w:rsidP="00C87CFE">
            <w:pPr>
              <w:jc w:val="center"/>
              <w:rPr>
                <w:ins w:id="37350" w:author="Στάθης Καπ" w:date="2023-03-03T04:01:00Z"/>
                <w:rFonts w:cstheme="minorHAnsi"/>
                <w:sz w:val="16"/>
                <w:szCs w:val="16"/>
              </w:rPr>
            </w:pPr>
            <w:ins w:id="37351" w:author="Στάθης Καπ" w:date="2023-03-03T06:23:00Z">
              <w:r>
                <w:rPr>
                  <w:rFonts w:ascii="Calibri" w:hAnsi="Calibri" w:cs="Calibri"/>
                  <w:color w:val="000000"/>
                  <w:sz w:val="16"/>
                  <w:szCs w:val="16"/>
                </w:rPr>
                <w:t>0.074</w:t>
              </w:r>
            </w:ins>
          </w:p>
        </w:tc>
        <w:tc>
          <w:tcPr>
            <w:tcW w:w="669" w:type="dxa"/>
            <w:vAlign w:val="center"/>
            <w:tcPrChange w:id="37352" w:author="Στάθης Καπ" w:date="2023-03-03T06:27:00Z">
              <w:tcPr>
                <w:tcW w:w="669" w:type="dxa"/>
                <w:vAlign w:val="center"/>
              </w:tcPr>
            </w:tcPrChange>
          </w:tcPr>
          <w:p w14:paraId="04954682" w14:textId="36D1628A" w:rsidR="00C87CFE" w:rsidRPr="00CD1347" w:rsidRDefault="00C87CFE" w:rsidP="00C87CFE">
            <w:pPr>
              <w:jc w:val="center"/>
              <w:rPr>
                <w:ins w:id="37353" w:author="Στάθης Καπ" w:date="2023-03-03T04:01:00Z"/>
                <w:rFonts w:cstheme="minorHAnsi"/>
                <w:sz w:val="16"/>
                <w:szCs w:val="16"/>
              </w:rPr>
            </w:pPr>
            <w:ins w:id="37354" w:author="Στάθης Καπ" w:date="2023-03-03T06:23:00Z">
              <w:r>
                <w:rPr>
                  <w:rFonts w:ascii="Calibri" w:hAnsi="Calibri" w:cstheme="minorHAnsi"/>
                  <w:color w:val="000000"/>
                  <w:sz w:val="16"/>
                  <w:szCs w:val="16"/>
                </w:rPr>
                <w:t>0</w:t>
              </w:r>
            </w:ins>
          </w:p>
        </w:tc>
        <w:tc>
          <w:tcPr>
            <w:tcW w:w="543" w:type="dxa"/>
            <w:vAlign w:val="center"/>
            <w:tcPrChange w:id="37355" w:author="Στάθης Καπ" w:date="2023-03-03T06:27:00Z">
              <w:tcPr>
                <w:tcW w:w="543" w:type="dxa"/>
                <w:vAlign w:val="bottom"/>
              </w:tcPr>
            </w:tcPrChange>
          </w:tcPr>
          <w:p w14:paraId="6DBE91FC" w14:textId="2E07A0AF" w:rsidR="00C87CFE" w:rsidRPr="00CD1347" w:rsidRDefault="00C87CFE" w:rsidP="00C87CFE">
            <w:pPr>
              <w:jc w:val="center"/>
              <w:rPr>
                <w:ins w:id="37356" w:author="Στάθης Καπ" w:date="2023-03-03T04:01:00Z"/>
                <w:rFonts w:cstheme="minorHAnsi"/>
                <w:sz w:val="16"/>
                <w:szCs w:val="16"/>
              </w:rPr>
            </w:pPr>
            <w:ins w:id="37357" w:author="Στάθης Καπ" w:date="2023-03-03T06:23:00Z">
              <w:r>
                <w:rPr>
                  <w:rFonts w:ascii="Calibri" w:hAnsi="Calibri" w:cs="Calibri"/>
                  <w:color w:val="000000"/>
                  <w:sz w:val="16"/>
                  <w:szCs w:val="16"/>
                </w:rPr>
                <w:t>1458</w:t>
              </w:r>
            </w:ins>
          </w:p>
        </w:tc>
        <w:tc>
          <w:tcPr>
            <w:tcW w:w="621" w:type="dxa"/>
            <w:vAlign w:val="center"/>
            <w:tcPrChange w:id="37358" w:author="Στάθης Καπ" w:date="2023-03-03T06:27:00Z">
              <w:tcPr>
                <w:tcW w:w="621" w:type="dxa"/>
                <w:vAlign w:val="bottom"/>
              </w:tcPr>
            </w:tcPrChange>
          </w:tcPr>
          <w:p w14:paraId="42F3698E" w14:textId="6615AB07" w:rsidR="00C87CFE" w:rsidRPr="00CD1347" w:rsidRDefault="00C87CFE" w:rsidP="00C87CFE">
            <w:pPr>
              <w:jc w:val="center"/>
              <w:rPr>
                <w:ins w:id="37359" w:author="Στάθης Καπ" w:date="2023-03-03T04:01:00Z"/>
                <w:rFonts w:cstheme="minorHAnsi"/>
                <w:sz w:val="16"/>
                <w:szCs w:val="16"/>
              </w:rPr>
            </w:pPr>
            <w:ins w:id="37360" w:author="Στάθης Καπ" w:date="2023-03-03T06:23:00Z">
              <w:r>
                <w:rPr>
                  <w:rFonts w:ascii="Calibri" w:hAnsi="Calibri" w:cs="Calibri"/>
                  <w:color w:val="000000"/>
                  <w:sz w:val="16"/>
                  <w:szCs w:val="16"/>
                </w:rPr>
                <w:t>0.076</w:t>
              </w:r>
            </w:ins>
          </w:p>
        </w:tc>
        <w:tc>
          <w:tcPr>
            <w:tcW w:w="669" w:type="dxa"/>
            <w:vAlign w:val="center"/>
            <w:tcPrChange w:id="37361" w:author="Στάθης Καπ" w:date="2023-03-03T06:27:00Z">
              <w:tcPr>
                <w:tcW w:w="669" w:type="dxa"/>
                <w:vAlign w:val="center"/>
              </w:tcPr>
            </w:tcPrChange>
          </w:tcPr>
          <w:p w14:paraId="0F2553EA" w14:textId="684F218E" w:rsidR="00C87CFE" w:rsidRPr="00CD1347" w:rsidRDefault="00C87CFE" w:rsidP="00C87CFE">
            <w:pPr>
              <w:jc w:val="center"/>
              <w:rPr>
                <w:ins w:id="37362" w:author="Στάθης Καπ" w:date="2023-03-03T04:01:00Z"/>
                <w:rFonts w:cstheme="minorHAnsi"/>
                <w:sz w:val="16"/>
                <w:szCs w:val="16"/>
              </w:rPr>
            </w:pPr>
            <w:ins w:id="37363" w:author="Στάθης Καπ" w:date="2023-03-03T06:23:00Z">
              <w:r>
                <w:rPr>
                  <w:rFonts w:ascii="Calibri" w:hAnsi="Calibri" w:cstheme="minorHAnsi"/>
                  <w:color w:val="000000"/>
                  <w:sz w:val="16"/>
                  <w:szCs w:val="16"/>
                </w:rPr>
                <w:t>0</w:t>
              </w:r>
            </w:ins>
          </w:p>
        </w:tc>
        <w:tc>
          <w:tcPr>
            <w:tcW w:w="508" w:type="dxa"/>
            <w:vAlign w:val="center"/>
            <w:tcPrChange w:id="37364" w:author="Στάθης Καπ" w:date="2023-03-03T06:27:00Z">
              <w:tcPr>
                <w:tcW w:w="508" w:type="dxa"/>
                <w:vAlign w:val="bottom"/>
              </w:tcPr>
            </w:tcPrChange>
          </w:tcPr>
          <w:p w14:paraId="2610FDFE" w14:textId="7862A7B5" w:rsidR="00C87CFE" w:rsidRPr="00CD1347" w:rsidRDefault="00C87CFE" w:rsidP="00C87CFE">
            <w:pPr>
              <w:jc w:val="center"/>
              <w:rPr>
                <w:ins w:id="37365" w:author="Στάθης Καπ" w:date="2023-03-03T04:01:00Z"/>
                <w:rFonts w:cstheme="minorHAnsi"/>
                <w:sz w:val="16"/>
                <w:szCs w:val="16"/>
              </w:rPr>
            </w:pPr>
            <w:ins w:id="37366" w:author="Στάθης Καπ" w:date="2023-03-03T06:23:00Z">
              <w:r>
                <w:rPr>
                  <w:rFonts w:ascii="Calibri" w:hAnsi="Calibri" w:cs="Calibri"/>
                  <w:color w:val="000000"/>
                  <w:sz w:val="16"/>
                  <w:szCs w:val="16"/>
                </w:rPr>
                <w:t>1458</w:t>
              </w:r>
            </w:ins>
          </w:p>
        </w:tc>
        <w:tc>
          <w:tcPr>
            <w:tcW w:w="541" w:type="dxa"/>
            <w:vAlign w:val="center"/>
            <w:tcPrChange w:id="37367" w:author="Στάθης Καπ" w:date="2023-03-03T06:27:00Z">
              <w:tcPr>
                <w:tcW w:w="541" w:type="dxa"/>
                <w:vAlign w:val="bottom"/>
              </w:tcPr>
            </w:tcPrChange>
          </w:tcPr>
          <w:p w14:paraId="74ECC5C6" w14:textId="5D7E7472" w:rsidR="00C87CFE" w:rsidRPr="00CD1347" w:rsidRDefault="00C87CFE" w:rsidP="00C87CFE">
            <w:pPr>
              <w:jc w:val="center"/>
              <w:rPr>
                <w:ins w:id="37368" w:author="Στάθης Καπ" w:date="2023-03-03T04:01:00Z"/>
                <w:rFonts w:cstheme="minorHAnsi"/>
                <w:sz w:val="16"/>
                <w:szCs w:val="16"/>
              </w:rPr>
            </w:pPr>
            <w:ins w:id="37369" w:author="Στάθης Καπ" w:date="2023-03-03T06:23:00Z">
              <w:r>
                <w:rPr>
                  <w:rFonts w:ascii="Calibri" w:hAnsi="Calibri" w:cs="Calibri"/>
                  <w:color w:val="000000"/>
                  <w:sz w:val="16"/>
                  <w:szCs w:val="16"/>
                </w:rPr>
                <w:t>0.118</w:t>
              </w:r>
            </w:ins>
          </w:p>
        </w:tc>
        <w:tc>
          <w:tcPr>
            <w:tcW w:w="589" w:type="dxa"/>
            <w:vAlign w:val="center"/>
            <w:tcPrChange w:id="37370" w:author="Στάθης Καπ" w:date="2023-03-03T06:27:00Z">
              <w:tcPr>
                <w:tcW w:w="589" w:type="dxa"/>
                <w:vAlign w:val="center"/>
              </w:tcPr>
            </w:tcPrChange>
          </w:tcPr>
          <w:p w14:paraId="3A6C283A" w14:textId="57462DA0" w:rsidR="00C87CFE" w:rsidRPr="00CD1347" w:rsidRDefault="00C87CFE" w:rsidP="00C87CFE">
            <w:pPr>
              <w:jc w:val="center"/>
              <w:rPr>
                <w:ins w:id="37371" w:author="Στάθης Καπ" w:date="2023-03-03T04:01:00Z"/>
                <w:rFonts w:cstheme="minorHAnsi"/>
                <w:sz w:val="16"/>
                <w:szCs w:val="16"/>
              </w:rPr>
            </w:pPr>
            <w:ins w:id="37372" w:author="Στάθης Καπ" w:date="2023-03-03T06:23:00Z">
              <w:r>
                <w:rPr>
                  <w:rFonts w:ascii="Calibri" w:hAnsi="Calibri" w:cstheme="minorHAnsi"/>
                  <w:color w:val="000000"/>
                  <w:sz w:val="16"/>
                  <w:szCs w:val="16"/>
                </w:rPr>
                <w:t>0</w:t>
              </w:r>
            </w:ins>
          </w:p>
        </w:tc>
        <w:tc>
          <w:tcPr>
            <w:tcW w:w="463" w:type="dxa"/>
            <w:vAlign w:val="center"/>
            <w:tcPrChange w:id="37373" w:author="Στάθης Καπ" w:date="2023-03-03T06:27:00Z">
              <w:tcPr>
                <w:tcW w:w="463" w:type="dxa"/>
                <w:vAlign w:val="bottom"/>
              </w:tcPr>
            </w:tcPrChange>
          </w:tcPr>
          <w:p w14:paraId="6250171B" w14:textId="5B61416C" w:rsidR="00C87CFE" w:rsidRPr="00CD1347" w:rsidRDefault="00C87CFE" w:rsidP="00C87CFE">
            <w:pPr>
              <w:jc w:val="center"/>
              <w:rPr>
                <w:ins w:id="37374" w:author="Στάθης Καπ" w:date="2023-03-03T04:01:00Z"/>
                <w:rFonts w:cstheme="minorHAnsi"/>
                <w:sz w:val="16"/>
                <w:szCs w:val="16"/>
              </w:rPr>
            </w:pPr>
            <w:ins w:id="37375" w:author="Στάθης Καπ" w:date="2023-03-03T06:23:00Z">
              <w:r>
                <w:rPr>
                  <w:rFonts w:ascii="Calibri" w:hAnsi="Calibri" w:cs="Calibri"/>
                  <w:color w:val="000000"/>
                  <w:sz w:val="16"/>
                  <w:szCs w:val="16"/>
                </w:rPr>
                <w:t>1458</w:t>
              </w:r>
            </w:ins>
          </w:p>
        </w:tc>
        <w:tc>
          <w:tcPr>
            <w:tcW w:w="541" w:type="dxa"/>
            <w:vAlign w:val="center"/>
            <w:tcPrChange w:id="37376" w:author="Στάθης Καπ" w:date="2023-03-03T06:27:00Z">
              <w:tcPr>
                <w:tcW w:w="541" w:type="dxa"/>
                <w:vAlign w:val="bottom"/>
              </w:tcPr>
            </w:tcPrChange>
          </w:tcPr>
          <w:p w14:paraId="35933F13" w14:textId="50114FA6" w:rsidR="00C87CFE" w:rsidRPr="00CD1347" w:rsidRDefault="00C87CFE" w:rsidP="00C87CFE">
            <w:pPr>
              <w:jc w:val="center"/>
              <w:rPr>
                <w:ins w:id="37377" w:author="Στάθης Καπ" w:date="2023-03-03T04:01:00Z"/>
                <w:rFonts w:cstheme="minorHAnsi"/>
                <w:sz w:val="16"/>
                <w:szCs w:val="16"/>
              </w:rPr>
            </w:pPr>
            <w:ins w:id="37378" w:author="Στάθης Καπ" w:date="2023-03-03T06:23:00Z">
              <w:r>
                <w:rPr>
                  <w:rFonts w:ascii="Calibri" w:hAnsi="Calibri" w:cs="Calibri"/>
                  <w:color w:val="000000"/>
                  <w:sz w:val="16"/>
                  <w:szCs w:val="16"/>
                </w:rPr>
                <w:t>0.109</w:t>
              </w:r>
            </w:ins>
          </w:p>
        </w:tc>
        <w:tc>
          <w:tcPr>
            <w:tcW w:w="589" w:type="dxa"/>
            <w:vAlign w:val="center"/>
            <w:tcPrChange w:id="37379" w:author="Στάθης Καπ" w:date="2023-03-03T06:27:00Z">
              <w:tcPr>
                <w:tcW w:w="589" w:type="dxa"/>
                <w:vAlign w:val="center"/>
              </w:tcPr>
            </w:tcPrChange>
          </w:tcPr>
          <w:p w14:paraId="6CE794B1" w14:textId="4329833F" w:rsidR="00C87CFE" w:rsidRPr="00CD1347" w:rsidRDefault="00C87CFE" w:rsidP="00C87CFE">
            <w:pPr>
              <w:jc w:val="center"/>
              <w:rPr>
                <w:ins w:id="37380" w:author="Στάθης Καπ" w:date="2023-03-03T04:01:00Z"/>
                <w:rFonts w:cstheme="minorHAnsi"/>
                <w:sz w:val="16"/>
                <w:szCs w:val="16"/>
              </w:rPr>
            </w:pPr>
            <w:ins w:id="37381"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3738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383" w:author="Στάθης Καπ" w:date="2023-03-03T04:01:00Z"/>
        </w:trPr>
        <w:tc>
          <w:tcPr>
            <w:tcW w:w="515" w:type="dxa"/>
            <w:tcBorders>
              <w:top w:val="nil"/>
              <w:bottom w:val="nil"/>
              <w:right w:val="single" w:sz="4" w:space="0" w:color="auto"/>
            </w:tcBorders>
            <w:shd w:val="clear" w:color="auto" w:fill="E7E6E6" w:themeFill="background2"/>
            <w:vAlign w:val="bottom"/>
            <w:tcPrChange w:id="37384" w:author="Στάθης Καπ" w:date="2023-03-03T06:27:00Z">
              <w:tcPr>
                <w:tcW w:w="515" w:type="dxa"/>
                <w:vAlign w:val="bottom"/>
              </w:tcPr>
            </w:tcPrChange>
          </w:tcPr>
          <w:p w14:paraId="381E9A96" w14:textId="31361C1E" w:rsidR="00C87CFE" w:rsidRPr="00CD1347" w:rsidRDefault="00C87CFE" w:rsidP="00C87CFE">
            <w:pPr>
              <w:jc w:val="center"/>
              <w:rPr>
                <w:ins w:id="37385" w:author="Στάθης Καπ" w:date="2023-03-03T04:01:00Z"/>
                <w:sz w:val="16"/>
                <w:szCs w:val="16"/>
              </w:rPr>
            </w:pPr>
            <w:ins w:id="37386" w:author="Στάθης Καπ" w:date="2023-03-03T04:08:00Z">
              <w:r w:rsidRPr="00CD1347">
                <w:rPr>
                  <w:rFonts w:ascii="Calibri" w:hAnsi="Calibri" w:cs="Calibri"/>
                  <w:color w:val="000000"/>
                  <w:sz w:val="16"/>
                  <w:szCs w:val="16"/>
                  <w:rPrChange w:id="37387"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37388" w:author="Στάθης Καπ" w:date="2023-03-03T06:27:00Z">
              <w:tcPr>
                <w:tcW w:w="560" w:type="dxa"/>
              </w:tcPr>
            </w:tcPrChange>
          </w:tcPr>
          <w:p w14:paraId="091D357A" w14:textId="61AE95AB" w:rsidR="00C87CFE" w:rsidRPr="00CD1347" w:rsidRDefault="00C87CFE" w:rsidP="00C87CFE">
            <w:pPr>
              <w:jc w:val="center"/>
              <w:rPr>
                <w:ins w:id="37389" w:author="Στάθης Καπ" w:date="2023-03-03T04:01:00Z"/>
                <w:rFonts w:cstheme="minorHAnsi"/>
                <w:sz w:val="16"/>
                <w:szCs w:val="16"/>
              </w:rPr>
            </w:pPr>
            <w:ins w:id="37390" w:author="Στάθης Καπ" w:date="2023-03-03T06:23:00Z">
              <w:r>
                <w:rPr>
                  <w:rFonts w:ascii="Calibri" w:hAnsi="Calibri" w:cs="Calibri"/>
                  <w:color w:val="000000"/>
                  <w:sz w:val="16"/>
                  <w:szCs w:val="16"/>
                </w:rPr>
                <w:t>1458</w:t>
              </w:r>
            </w:ins>
          </w:p>
        </w:tc>
        <w:tc>
          <w:tcPr>
            <w:tcW w:w="855" w:type="dxa"/>
            <w:vAlign w:val="center"/>
            <w:tcPrChange w:id="37391" w:author="Στάθης Καπ" w:date="2023-03-03T06:27:00Z">
              <w:tcPr>
                <w:tcW w:w="855" w:type="dxa"/>
              </w:tcPr>
            </w:tcPrChange>
          </w:tcPr>
          <w:p w14:paraId="409939A6" w14:textId="72887AC1" w:rsidR="00C87CFE" w:rsidRPr="00CD1347" w:rsidRDefault="00C87CFE" w:rsidP="00C87CFE">
            <w:pPr>
              <w:jc w:val="center"/>
              <w:rPr>
                <w:ins w:id="37392" w:author="Στάθης Καπ" w:date="2023-03-03T04:01:00Z"/>
                <w:rFonts w:cstheme="minorHAnsi"/>
                <w:sz w:val="16"/>
                <w:szCs w:val="16"/>
              </w:rPr>
            </w:pPr>
            <w:ins w:id="37393" w:author="Στάθης Καπ" w:date="2023-03-03T06:23:00Z">
              <w:r>
                <w:rPr>
                  <w:rFonts w:ascii="Calibri" w:hAnsi="Calibri" w:cs="Calibri"/>
                  <w:color w:val="000000"/>
                  <w:sz w:val="16"/>
                  <w:szCs w:val="16"/>
                </w:rPr>
                <w:t>1458</w:t>
              </w:r>
            </w:ins>
          </w:p>
        </w:tc>
        <w:tc>
          <w:tcPr>
            <w:tcW w:w="544" w:type="dxa"/>
            <w:vAlign w:val="center"/>
            <w:tcPrChange w:id="37394" w:author="Στάθης Καπ" w:date="2023-03-03T06:27:00Z">
              <w:tcPr>
                <w:tcW w:w="544" w:type="dxa"/>
                <w:vAlign w:val="bottom"/>
              </w:tcPr>
            </w:tcPrChange>
          </w:tcPr>
          <w:p w14:paraId="51457536" w14:textId="68AF456D" w:rsidR="00C87CFE" w:rsidRPr="00CD1347" w:rsidRDefault="00C87CFE" w:rsidP="00C87CFE">
            <w:pPr>
              <w:jc w:val="center"/>
              <w:rPr>
                <w:ins w:id="37395" w:author="Στάθης Καπ" w:date="2023-03-03T04:01:00Z"/>
                <w:rFonts w:cstheme="minorHAnsi"/>
                <w:sz w:val="16"/>
                <w:szCs w:val="16"/>
              </w:rPr>
            </w:pPr>
            <w:ins w:id="37396" w:author="Στάθης Καπ" w:date="2023-03-03T06:23:00Z">
              <w:r>
                <w:rPr>
                  <w:rFonts w:ascii="Calibri" w:hAnsi="Calibri" w:cs="Calibri"/>
                  <w:color w:val="000000"/>
                  <w:sz w:val="16"/>
                  <w:szCs w:val="16"/>
                </w:rPr>
                <w:t>1458</w:t>
              </w:r>
            </w:ins>
          </w:p>
        </w:tc>
        <w:tc>
          <w:tcPr>
            <w:tcW w:w="621" w:type="dxa"/>
            <w:vAlign w:val="center"/>
            <w:tcPrChange w:id="37397" w:author="Στάθης Καπ" w:date="2023-03-03T06:27:00Z">
              <w:tcPr>
                <w:tcW w:w="621" w:type="dxa"/>
                <w:vAlign w:val="bottom"/>
              </w:tcPr>
            </w:tcPrChange>
          </w:tcPr>
          <w:p w14:paraId="70AE85A3" w14:textId="5D8D4B5B" w:rsidR="00C87CFE" w:rsidRPr="00CD1347" w:rsidRDefault="00C87CFE" w:rsidP="00C87CFE">
            <w:pPr>
              <w:jc w:val="center"/>
              <w:rPr>
                <w:ins w:id="37398" w:author="Στάθης Καπ" w:date="2023-03-03T04:01:00Z"/>
                <w:rFonts w:cstheme="minorHAnsi"/>
                <w:sz w:val="16"/>
                <w:szCs w:val="16"/>
              </w:rPr>
            </w:pPr>
            <w:ins w:id="37399" w:author="Στάθης Καπ" w:date="2023-03-03T06:23:00Z">
              <w:r>
                <w:rPr>
                  <w:rFonts w:ascii="Calibri" w:hAnsi="Calibri" w:cs="Calibri"/>
                  <w:color w:val="000000"/>
                  <w:sz w:val="16"/>
                  <w:szCs w:val="16"/>
                </w:rPr>
                <w:t>0.088</w:t>
              </w:r>
            </w:ins>
          </w:p>
        </w:tc>
        <w:tc>
          <w:tcPr>
            <w:tcW w:w="669" w:type="dxa"/>
            <w:vAlign w:val="center"/>
            <w:tcPrChange w:id="37400" w:author="Στάθης Καπ" w:date="2023-03-03T06:27:00Z">
              <w:tcPr>
                <w:tcW w:w="669" w:type="dxa"/>
                <w:vAlign w:val="center"/>
              </w:tcPr>
            </w:tcPrChange>
          </w:tcPr>
          <w:p w14:paraId="7249A311" w14:textId="1090D022" w:rsidR="00C87CFE" w:rsidRPr="00CD1347" w:rsidRDefault="00C87CFE" w:rsidP="00C87CFE">
            <w:pPr>
              <w:jc w:val="center"/>
              <w:rPr>
                <w:ins w:id="37401" w:author="Στάθης Καπ" w:date="2023-03-03T04:01:00Z"/>
                <w:rFonts w:cstheme="minorHAnsi"/>
                <w:sz w:val="16"/>
                <w:szCs w:val="16"/>
              </w:rPr>
            </w:pPr>
            <w:ins w:id="37402" w:author="Στάθης Καπ" w:date="2023-03-03T06:23:00Z">
              <w:r>
                <w:rPr>
                  <w:rFonts w:ascii="Calibri" w:hAnsi="Calibri" w:cstheme="minorHAnsi"/>
                  <w:color w:val="000000"/>
                  <w:sz w:val="16"/>
                  <w:szCs w:val="16"/>
                </w:rPr>
                <w:t>0</w:t>
              </w:r>
            </w:ins>
          </w:p>
        </w:tc>
        <w:tc>
          <w:tcPr>
            <w:tcW w:w="543" w:type="dxa"/>
            <w:vAlign w:val="center"/>
            <w:tcPrChange w:id="37403" w:author="Στάθης Καπ" w:date="2023-03-03T06:27:00Z">
              <w:tcPr>
                <w:tcW w:w="543" w:type="dxa"/>
                <w:vAlign w:val="bottom"/>
              </w:tcPr>
            </w:tcPrChange>
          </w:tcPr>
          <w:p w14:paraId="0E01AFE6" w14:textId="2F0E90F1" w:rsidR="00C87CFE" w:rsidRPr="00CD1347" w:rsidRDefault="00C87CFE" w:rsidP="00C87CFE">
            <w:pPr>
              <w:jc w:val="center"/>
              <w:rPr>
                <w:ins w:id="37404" w:author="Στάθης Καπ" w:date="2023-03-03T04:01:00Z"/>
                <w:rFonts w:cstheme="minorHAnsi"/>
                <w:sz w:val="16"/>
                <w:szCs w:val="16"/>
              </w:rPr>
            </w:pPr>
            <w:ins w:id="37405" w:author="Στάθης Καπ" w:date="2023-03-03T06:23:00Z">
              <w:r>
                <w:rPr>
                  <w:rFonts w:ascii="Calibri" w:hAnsi="Calibri" w:cs="Calibri"/>
                  <w:color w:val="000000"/>
                  <w:sz w:val="16"/>
                  <w:szCs w:val="16"/>
                </w:rPr>
                <w:t>1458</w:t>
              </w:r>
            </w:ins>
          </w:p>
        </w:tc>
        <w:tc>
          <w:tcPr>
            <w:tcW w:w="621" w:type="dxa"/>
            <w:vAlign w:val="center"/>
            <w:tcPrChange w:id="37406" w:author="Στάθης Καπ" w:date="2023-03-03T06:27:00Z">
              <w:tcPr>
                <w:tcW w:w="621" w:type="dxa"/>
                <w:vAlign w:val="bottom"/>
              </w:tcPr>
            </w:tcPrChange>
          </w:tcPr>
          <w:p w14:paraId="71C5D39B" w14:textId="5F7A6519" w:rsidR="00C87CFE" w:rsidRPr="00CD1347" w:rsidRDefault="00C87CFE" w:rsidP="00C87CFE">
            <w:pPr>
              <w:jc w:val="center"/>
              <w:rPr>
                <w:ins w:id="37407" w:author="Στάθης Καπ" w:date="2023-03-03T04:01:00Z"/>
                <w:rFonts w:cstheme="minorHAnsi"/>
                <w:sz w:val="16"/>
                <w:szCs w:val="16"/>
              </w:rPr>
            </w:pPr>
            <w:ins w:id="37408" w:author="Στάθης Καπ" w:date="2023-03-03T06:23:00Z">
              <w:r>
                <w:rPr>
                  <w:rFonts w:ascii="Calibri" w:hAnsi="Calibri" w:cs="Calibri"/>
                  <w:color w:val="000000"/>
                  <w:sz w:val="16"/>
                  <w:szCs w:val="16"/>
                </w:rPr>
                <w:t>0.075</w:t>
              </w:r>
            </w:ins>
          </w:p>
        </w:tc>
        <w:tc>
          <w:tcPr>
            <w:tcW w:w="669" w:type="dxa"/>
            <w:vAlign w:val="center"/>
            <w:tcPrChange w:id="37409" w:author="Στάθης Καπ" w:date="2023-03-03T06:27:00Z">
              <w:tcPr>
                <w:tcW w:w="669" w:type="dxa"/>
                <w:vAlign w:val="center"/>
              </w:tcPr>
            </w:tcPrChange>
          </w:tcPr>
          <w:p w14:paraId="4D53E555" w14:textId="758561AC" w:rsidR="00C87CFE" w:rsidRPr="00CD1347" w:rsidRDefault="00C87CFE" w:rsidP="00C87CFE">
            <w:pPr>
              <w:jc w:val="center"/>
              <w:rPr>
                <w:ins w:id="37410" w:author="Στάθης Καπ" w:date="2023-03-03T04:01:00Z"/>
                <w:rFonts w:cstheme="minorHAnsi"/>
                <w:sz w:val="16"/>
                <w:szCs w:val="16"/>
              </w:rPr>
            </w:pPr>
            <w:ins w:id="37411" w:author="Στάθης Καπ" w:date="2023-03-03T06:23:00Z">
              <w:r>
                <w:rPr>
                  <w:rFonts w:ascii="Calibri" w:hAnsi="Calibri" w:cstheme="minorHAnsi"/>
                  <w:color w:val="000000"/>
                  <w:sz w:val="16"/>
                  <w:szCs w:val="16"/>
                </w:rPr>
                <w:t>0</w:t>
              </w:r>
            </w:ins>
          </w:p>
        </w:tc>
        <w:tc>
          <w:tcPr>
            <w:tcW w:w="508" w:type="dxa"/>
            <w:vAlign w:val="center"/>
            <w:tcPrChange w:id="37412" w:author="Στάθης Καπ" w:date="2023-03-03T06:27:00Z">
              <w:tcPr>
                <w:tcW w:w="508" w:type="dxa"/>
                <w:vAlign w:val="bottom"/>
              </w:tcPr>
            </w:tcPrChange>
          </w:tcPr>
          <w:p w14:paraId="2691C9D1" w14:textId="5353F296" w:rsidR="00C87CFE" w:rsidRPr="00CD1347" w:rsidRDefault="00C87CFE" w:rsidP="00C87CFE">
            <w:pPr>
              <w:jc w:val="center"/>
              <w:rPr>
                <w:ins w:id="37413" w:author="Στάθης Καπ" w:date="2023-03-03T04:01:00Z"/>
                <w:rFonts w:cstheme="minorHAnsi"/>
                <w:sz w:val="16"/>
                <w:szCs w:val="16"/>
              </w:rPr>
            </w:pPr>
            <w:ins w:id="37414" w:author="Στάθης Καπ" w:date="2023-03-03T06:23:00Z">
              <w:r>
                <w:rPr>
                  <w:rFonts w:ascii="Calibri" w:hAnsi="Calibri" w:cs="Calibri"/>
                  <w:color w:val="000000"/>
                  <w:sz w:val="16"/>
                  <w:szCs w:val="16"/>
                </w:rPr>
                <w:t>1458</w:t>
              </w:r>
            </w:ins>
          </w:p>
        </w:tc>
        <w:tc>
          <w:tcPr>
            <w:tcW w:w="541" w:type="dxa"/>
            <w:vAlign w:val="center"/>
            <w:tcPrChange w:id="37415" w:author="Στάθης Καπ" w:date="2023-03-03T06:27:00Z">
              <w:tcPr>
                <w:tcW w:w="541" w:type="dxa"/>
                <w:vAlign w:val="bottom"/>
              </w:tcPr>
            </w:tcPrChange>
          </w:tcPr>
          <w:p w14:paraId="41F82BE5" w14:textId="29D4B63C" w:rsidR="00C87CFE" w:rsidRPr="00CD1347" w:rsidRDefault="00C87CFE" w:rsidP="00C87CFE">
            <w:pPr>
              <w:jc w:val="center"/>
              <w:rPr>
                <w:ins w:id="37416" w:author="Στάθης Καπ" w:date="2023-03-03T04:01:00Z"/>
                <w:rFonts w:cstheme="minorHAnsi"/>
                <w:sz w:val="16"/>
                <w:szCs w:val="16"/>
              </w:rPr>
            </w:pPr>
            <w:ins w:id="37417" w:author="Στάθης Καπ" w:date="2023-03-03T06:23:00Z">
              <w:r>
                <w:rPr>
                  <w:rFonts w:ascii="Calibri" w:hAnsi="Calibri" w:cs="Calibri"/>
                  <w:color w:val="000000"/>
                  <w:sz w:val="16"/>
                  <w:szCs w:val="16"/>
                </w:rPr>
                <w:t>0.146</w:t>
              </w:r>
            </w:ins>
          </w:p>
        </w:tc>
        <w:tc>
          <w:tcPr>
            <w:tcW w:w="589" w:type="dxa"/>
            <w:vAlign w:val="center"/>
            <w:tcPrChange w:id="37418" w:author="Στάθης Καπ" w:date="2023-03-03T06:27:00Z">
              <w:tcPr>
                <w:tcW w:w="589" w:type="dxa"/>
                <w:vAlign w:val="center"/>
              </w:tcPr>
            </w:tcPrChange>
          </w:tcPr>
          <w:p w14:paraId="68B8C947" w14:textId="605FDE08" w:rsidR="00C87CFE" w:rsidRPr="00CD1347" w:rsidRDefault="00C87CFE" w:rsidP="00C87CFE">
            <w:pPr>
              <w:jc w:val="center"/>
              <w:rPr>
                <w:ins w:id="37419" w:author="Στάθης Καπ" w:date="2023-03-03T04:01:00Z"/>
                <w:rFonts w:cstheme="minorHAnsi"/>
                <w:sz w:val="16"/>
                <w:szCs w:val="16"/>
              </w:rPr>
            </w:pPr>
            <w:ins w:id="37420" w:author="Στάθης Καπ" w:date="2023-03-03T06:23:00Z">
              <w:r>
                <w:rPr>
                  <w:rFonts w:ascii="Calibri" w:hAnsi="Calibri" w:cstheme="minorHAnsi"/>
                  <w:color w:val="000000"/>
                  <w:sz w:val="16"/>
                  <w:szCs w:val="16"/>
                </w:rPr>
                <w:t>0</w:t>
              </w:r>
            </w:ins>
          </w:p>
        </w:tc>
        <w:tc>
          <w:tcPr>
            <w:tcW w:w="463" w:type="dxa"/>
            <w:vAlign w:val="center"/>
            <w:tcPrChange w:id="37421" w:author="Στάθης Καπ" w:date="2023-03-03T06:27:00Z">
              <w:tcPr>
                <w:tcW w:w="463" w:type="dxa"/>
                <w:vAlign w:val="bottom"/>
              </w:tcPr>
            </w:tcPrChange>
          </w:tcPr>
          <w:p w14:paraId="140EA7E0" w14:textId="1C7E754C" w:rsidR="00C87CFE" w:rsidRPr="00CD1347" w:rsidRDefault="00C87CFE" w:rsidP="00C87CFE">
            <w:pPr>
              <w:jc w:val="center"/>
              <w:rPr>
                <w:ins w:id="37422" w:author="Στάθης Καπ" w:date="2023-03-03T04:01:00Z"/>
                <w:rFonts w:cstheme="minorHAnsi"/>
                <w:sz w:val="16"/>
                <w:szCs w:val="16"/>
              </w:rPr>
            </w:pPr>
            <w:ins w:id="37423" w:author="Στάθης Καπ" w:date="2023-03-03T06:23:00Z">
              <w:r>
                <w:rPr>
                  <w:rFonts w:ascii="Calibri" w:hAnsi="Calibri" w:cs="Calibri"/>
                  <w:color w:val="000000"/>
                  <w:sz w:val="16"/>
                  <w:szCs w:val="16"/>
                </w:rPr>
                <w:t>1458</w:t>
              </w:r>
            </w:ins>
          </w:p>
        </w:tc>
        <w:tc>
          <w:tcPr>
            <w:tcW w:w="541" w:type="dxa"/>
            <w:vAlign w:val="center"/>
            <w:tcPrChange w:id="37424" w:author="Στάθης Καπ" w:date="2023-03-03T06:27:00Z">
              <w:tcPr>
                <w:tcW w:w="541" w:type="dxa"/>
                <w:vAlign w:val="bottom"/>
              </w:tcPr>
            </w:tcPrChange>
          </w:tcPr>
          <w:p w14:paraId="114AF240" w14:textId="10776C8B" w:rsidR="00C87CFE" w:rsidRPr="00CD1347" w:rsidRDefault="00C87CFE" w:rsidP="00C87CFE">
            <w:pPr>
              <w:jc w:val="center"/>
              <w:rPr>
                <w:ins w:id="37425" w:author="Στάθης Καπ" w:date="2023-03-03T04:01:00Z"/>
                <w:rFonts w:cstheme="minorHAnsi"/>
                <w:sz w:val="16"/>
                <w:szCs w:val="16"/>
              </w:rPr>
            </w:pPr>
            <w:ins w:id="37426" w:author="Στάθης Καπ" w:date="2023-03-03T06:23:00Z">
              <w:r>
                <w:rPr>
                  <w:rFonts w:ascii="Calibri" w:hAnsi="Calibri" w:cs="Calibri"/>
                  <w:color w:val="000000"/>
                  <w:sz w:val="16"/>
                  <w:szCs w:val="16"/>
                </w:rPr>
                <w:t>0.14</w:t>
              </w:r>
            </w:ins>
          </w:p>
        </w:tc>
        <w:tc>
          <w:tcPr>
            <w:tcW w:w="589" w:type="dxa"/>
            <w:vAlign w:val="center"/>
            <w:tcPrChange w:id="37427" w:author="Στάθης Καπ" w:date="2023-03-03T06:27:00Z">
              <w:tcPr>
                <w:tcW w:w="589" w:type="dxa"/>
                <w:vAlign w:val="center"/>
              </w:tcPr>
            </w:tcPrChange>
          </w:tcPr>
          <w:p w14:paraId="033C4BBC" w14:textId="508BBD61" w:rsidR="00C87CFE" w:rsidRPr="00CD1347" w:rsidRDefault="00C87CFE" w:rsidP="00C87CFE">
            <w:pPr>
              <w:jc w:val="center"/>
              <w:rPr>
                <w:ins w:id="37428" w:author="Στάθης Καπ" w:date="2023-03-03T04:01:00Z"/>
                <w:rFonts w:cstheme="minorHAnsi"/>
                <w:sz w:val="16"/>
                <w:szCs w:val="16"/>
              </w:rPr>
            </w:pPr>
            <w:ins w:id="37429"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3743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431" w:author="Στάθης Καπ" w:date="2023-03-03T04:01:00Z"/>
        </w:trPr>
        <w:tc>
          <w:tcPr>
            <w:tcW w:w="515" w:type="dxa"/>
            <w:tcBorders>
              <w:top w:val="nil"/>
              <w:bottom w:val="nil"/>
              <w:right w:val="single" w:sz="4" w:space="0" w:color="auto"/>
            </w:tcBorders>
            <w:shd w:val="clear" w:color="auto" w:fill="E7E6E6" w:themeFill="background2"/>
            <w:vAlign w:val="bottom"/>
            <w:tcPrChange w:id="37432" w:author="Στάθης Καπ" w:date="2023-03-03T06:27:00Z">
              <w:tcPr>
                <w:tcW w:w="515" w:type="dxa"/>
                <w:vAlign w:val="bottom"/>
              </w:tcPr>
            </w:tcPrChange>
          </w:tcPr>
          <w:p w14:paraId="0A3E415A" w14:textId="0854029C" w:rsidR="00C87CFE" w:rsidRPr="00CD1347" w:rsidRDefault="00C87CFE" w:rsidP="00C87CFE">
            <w:pPr>
              <w:jc w:val="center"/>
              <w:rPr>
                <w:ins w:id="37433" w:author="Στάθης Καπ" w:date="2023-03-03T04:01:00Z"/>
                <w:sz w:val="16"/>
                <w:szCs w:val="16"/>
              </w:rPr>
            </w:pPr>
            <w:ins w:id="37434" w:author="Στάθης Καπ" w:date="2023-03-03T04:08:00Z">
              <w:r w:rsidRPr="00CD1347">
                <w:rPr>
                  <w:rFonts w:ascii="Calibri" w:hAnsi="Calibri" w:cs="Calibri"/>
                  <w:color w:val="000000"/>
                  <w:sz w:val="16"/>
                  <w:szCs w:val="16"/>
                  <w:rPrChange w:id="37435"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37436" w:author="Στάθης Καπ" w:date="2023-03-03T06:27:00Z">
              <w:tcPr>
                <w:tcW w:w="560" w:type="dxa"/>
              </w:tcPr>
            </w:tcPrChange>
          </w:tcPr>
          <w:p w14:paraId="115DD87D" w14:textId="6ED2D9FF" w:rsidR="00C87CFE" w:rsidRPr="00CD1347" w:rsidRDefault="00C87CFE" w:rsidP="00C87CFE">
            <w:pPr>
              <w:jc w:val="center"/>
              <w:rPr>
                <w:ins w:id="37437" w:author="Στάθης Καπ" w:date="2023-03-03T04:01:00Z"/>
                <w:rFonts w:cstheme="minorHAnsi"/>
                <w:sz w:val="16"/>
                <w:szCs w:val="16"/>
              </w:rPr>
            </w:pPr>
            <w:ins w:id="37438" w:author="Στάθης Καπ" w:date="2023-03-03T06:23:00Z">
              <w:r>
                <w:rPr>
                  <w:rFonts w:ascii="Calibri" w:hAnsi="Calibri" w:cs="Calibri"/>
                  <w:color w:val="000000"/>
                  <w:sz w:val="16"/>
                  <w:szCs w:val="16"/>
                </w:rPr>
                <w:t>1458</w:t>
              </w:r>
            </w:ins>
          </w:p>
        </w:tc>
        <w:tc>
          <w:tcPr>
            <w:tcW w:w="855" w:type="dxa"/>
            <w:vAlign w:val="center"/>
            <w:tcPrChange w:id="37439" w:author="Στάθης Καπ" w:date="2023-03-03T06:27:00Z">
              <w:tcPr>
                <w:tcW w:w="855" w:type="dxa"/>
              </w:tcPr>
            </w:tcPrChange>
          </w:tcPr>
          <w:p w14:paraId="5846EF20" w14:textId="2A9E7383" w:rsidR="00C87CFE" w:rsidRPr="00CD1347" w:rsidRDefault="00C87CFE" w:rsidP="00C87CFE">
            <w:pPr>
              <w:jc w:val="center"/>
              <w:rPr>
                <w:ins w:id="37440" w:author="Στάθης Καπ" w:date="2023-03-03T04:01:00Z"/>
                <w:rFonts w:cstheme="minorHAnsi"/>
                <w:sz w:val="16"/>
                <w:szCs w:val="16"/>
              </w:rPr>
            </w:pPr>
            <w:ins w:id="37441" w:author="Στάθης Καπ" w:date="2023-03-03T06:23:00Z">
              <w:r>
                <w:rPr>
                  <w:rFonts w:ascii="Calibri" w:hAnsi="Calibri" w:cs="Calibri"/>
                  <w:color w:val="000000"/>
                  <w:sz w:val="16"/>
                  <w:szCs w:val="16"/>
                </w:rPr>
                <w:t>1458</w:t>
              </w:r>
            </w:ins>
          </w:p>
        </w:tc>
        <w:tc>
          <w:tcPr>
            <w:tcW w:w="544" w:type="dxa"/>
            <w:vAlign w:val="center"/>
            <w:tcPrChange w:id="37442" w:author="Στάθης Καπ" w:date="2023-03-03T06:27:00Z">
              <w:tcPr>
                <w:tcW w:w="544" w:type="dxa"/>
                <w:vAlign w:val="bottom"/>
              </w:tcPr>
            </w:tcPrChange>
          </w:tcPr>
          <w:p w14:paraId="345095E9" w14:textId="05EE6DF9" w:rsidR="00C87CFE" w:rsidRPr="00CD1347" w:rsidRDefault="00C87CFE" w:rsidP="00C87CFE">
            <w:pPr>
              <w:jc w:val="center"/>
              <w:rPr>
                <w:ins w:id="37443" w:author="Στάθης Καπ" w:date="2023-03-03T04:01:00Z"/>
                <w:rFonts w:cstheme="minorHAnsi"/>
                <w:sz w:val="16"/>
                <w:szCs w:val="16"/>
              </w:rPr>
            </w:pPr>
            <w:ins w:id="37444" w:author="Στάθης Καπ" w:date="2023-03-03T06:23:00Z">
              <w:r>
                <w:rPr>
                  <w:rFonts w:ascii="Calibri" w:hAnsi="Calibri" w:cs="Calibri"/>
                  <w:color w:val="000000"/>
                  <w:sz w:val="16"/>
                  <w:szCs w:val="16"/>
                </w:rPr>
                <w:t>1458</w:t>
              </w:r>
            </w:ins>
          </w:p>
        </w:tc>
        <w:tc>
          <w:tcPr>
            <w:tcW w:w="621" w:type="dxa"/>
            <w:vAlign w:val="center"/>
            <w:tcPrChange w:id="37445" w:author="Στάθης Καπ" w:date="2023-03-03T06:27:00Z">
              <w:tcPr>
                <w:tcW w:w="621" w:type="dxa"/>
                <w:vAlign w:val="bottom"/>
              </w:tcPr>
            </w:tcPrChange>
          </w:tcPr>
          <w:p w14:paraId="1293EC15" w14:textId="6BED1DD0" w:rsidR="00C87CFE" w:rsidRPr="00CD1347" w:rsidRDefault="00C87CFE" w:rsidP="00C87CFE">
            <w:pPr>
              <w:jc w:val="center"/>
              <w:rPr>
                <w:ins w:id="37446" w:author="Στάθης Καπ" w:date="2023-03-03T04:01:00Z"/>
                <w:rFonts w:cstheme="minorHAnsi"/>
                <w:sz w:val="16"/>
                <w:szCs w:val="16"/>
              </w:rPr>
            </w:pPr>
            <w:ins w:id="37447" w:author="Στάθης Καπ" w:date="2023-03-03T06:23:00Z">
              <w:r>
                <w:rPr>
                  <w:rFonts w:ascii="Calibri" w:hAnsi="Calibri" w:cs="Calibri"/>
                  <w:color w:val="000000"/>
                  <w:sz w:val="16"/>
                  <w:szCs w:val="16"/>
                </w:rPr>
                <w:t>0.058</w:t>
              </w:r>
            </w:ins>
          </w:p>
        </w:tc>
        <w:tc>
          <w:tcPr>
            <w:tcW w:w="669" w:type="dxa"/>
            <w:vAlign w:val="center"/>
            <w:tcPrChange w:id="37448" w:author="Στάθης Καπ" w:date="2023-03-03T06:27:00Z">
              <w:tcPr>
                <w:tcW w:w="669" w:type="dxa"/>
                <w:vAlign w:val="center"/>
              </w:tcPr>
            </w:tcPrChange>
          </w:tcPr>
          <w:p w14:paraId="4FD48C56" w14:textId="029D936D" w:rsidR="00C87CFE" w:rsidRPr="00CD1347" w:rsidRDefault="00C87CFE" w:rsidP="00C87CFE">
            <w:pPr>
              <w:jc w:val="center"/>
              <w:rPr>
                <w:ins w:id="37449" w:author="Στάθης Καπ" w:date="2023-03-03T04:01:00Z"/>
                <w:rFonts w:cstheme="minorHAnsi"/>
                <w:sz w:val="16"/>
                <w:szCs w:val="16"/>
              </w:rPr>
            </w:pPr>
            <w:ins w:id="37450" w:author="Στάθης Καπ" w:date="2023-03-03T06:23:00Z">
              <w:r>
                <w:rPr>
                  <w:rFonts w:ascii="Calibri" w:hAnsi="Calibri" w:cstheme="minorHAnsi"/>
                  <w:color w:val="000000"/>
                  <w:sz w:val="16"/>
                  <w:szCs w:val="16"/>
                </w:rPr>
                <w:t>0</w:t>
              </w:r>
            </w:ins>
          </w:p>
        </w:tc>
        <w:tc>
          <w:tcPr>
            <w:tcW w:w="543" w:type="dxa"/>
            <w:vAlign w:val="center"/>
            <w:tcPrChange w:id="37451" w:author="Στάθης Καπ" w:date="2023-03-03T06:27:00Z">
              <w:tcPr>
                <w:tcW w:w="543" w:type="dxa"/>
                <w:vAlign w:val="bottom"/>
              </w:tcPr>
            </w:tcPrChange>
          </w:tcPr>
          <w:p w14:paraId="2818AD9D" w14:textId="53F7DD2A" w:rsidR="00C87CFE" w:rsidRPr="00CD1347" w:rsidRDefault="00C87CFE" w:rsidP="00C87CFE">
            <w:pPr>
              <w:jc w:val="center"/>
              <w:rPr>
                <w:ins w:id="37452" w:author="Στάθης Καπ" w:date="2023-03-03T04:01:00Z"/>
                <w:rFonts w:cstheme="minorHAnsi"/>
                <w:sz w:val="16"/>
                <w:szCs w:val="16"/>
              </w:rPr>
            </w:pPr>
            <w:ins w:id="37453" w:author="Στάθης Καπ" w:date="2023-03-03T06:23:00Z">
              <w:r>
                <w:rPr>
                  <w:rFonts w:ascii="Calibri" w:hAnsi="Calibri" w:cs="Calibri"/>
                  <w:color w:val="000000"/>
                  <w:sz w:val="16"/>
                  <w:szCs w:val="16"/>
                </w:rPr>
                <w:t>1458</w:t>
              </w:r>
            </w:ins>
          </w:p>
        </w:tc>
        <w:tc>
          <w:tcPr>
            <w:tcW w:w="621" w:type="dxa"/>
            <w:vAlign w:val="center"/>
            <w:tcPrChange w:id="37454" w:author="Στάθης Καπ" w:date="2023-03-03T06:27:00Z">
              <w:tcPr>
                <w:tcW w:w="621" w:type="dxa"/>
                <w:vAlign w:val="bottom"/>
              </w:tcPr>
            </w:tcPrChange>
          </w:tcPr>
          <w:p w14:paraId="55C928DD" w14:textId="15C75816" w:rsidR="00C87CFE" w:rsidRPr="00CD1347" w:rsidRDefault="00C87CFE" w:rsidP="00C87CFE">
            <w:pPr>
              <w:jc w:val="center"/>
              <w:rPr>
                <w:ins w:id="37455" w:author="Στάθης Καπ" w:date="2023-03-03T04:01:00Z"/>
                <w:rFonts w:cstheme="minorHAnsi"/>
                <w:sz w:val="16"/>
                <w:szCs w:val="16"/>
              </w:rPr>
            </w:pPr>
            <w:ins w:id="37456" w:author="Στάθης Καπ" w:date="2023-03-03T06:23:00Z">
              <w:r>
                <w:rPr>
                  <w:rFonts w:ascii="Calibri" w:hAnsi="Calibri" w:cs="Calibri"/>
                  <w:color w:val="000000"/>
                  <w:sz w:val="16"/>
                  <w:szCs w:val="16"/>
                </w:rPr>
                <w:t>0.122</w:t>
              </w:r>
            </w:ins>
          </w:p>
        </w:tc>
        <w:tc>
          <w:tcPr>
            <w:tcW w:w="669" w:type="dxa"/>
            <w:vAlign w:val="center"/>
            <w:tcPrChange w:id="37457" w:author="Στάθης Καπ" w:date="2023-03-03T06:27:00Z">
              <w:tcPr>
                <w:tcW w:w="669" w:type="dxa"/>
                <w:vAlign w:val="center"/>
              </w:tcPr>
            </w:tcPrChange>
          </w:tcPr>
          <w:p w14:paraId="21319568" w14:textId="1B8B0628" w:rsidR="00C87CFE" w:rsidRPr="00CD1347" w:rsidRDefault="00C87CFE" w:rsidP="00C87CFE">
            <w:pPr>
              <w:jc w:val="center"/>
              <w:rPr>
                <w:ins w:id="37458" w:author="Στάθης Καπ" w:date="2023-03-03T04:01:00Z"/>
                <w:rFonts w:cstheme="minorHAnsi"/>
                <w:sz w:val="16"/>
                <w:szCs w:val="16"/>
              </w:rPr>
            </w:pPr>
            <w:ins w:id="37459" w:author="Στάθης Καπ" w:date="2023-03-03T06:23:00Z">
              <w:r>
                <w:rPr>
                  <w:rFonts w:ascii="Calibri" w:hAnsi="Calibri" w:cstheme="minorHAnsi"/>
                  <w:color w:val="000000"/>
                  <w:sz w:val="16"/>
                  <w:szCs w:val="16"/>
                </w:rPr>
                <w:t>0</w:t>
              </w:r>
            </w:ins>
          </w:p>
        </w:tc>
        <w:tc>
          <w:tcPr>
            <w:tcW w:w="508" w:type="dxa"/>
            <w:vAlign w:val="center"/>
            <w:tcPrChange w:id="37460" w:author="Στάθης Καπ" w:date="2023-03-03T06:27:00Z">
              <w:tcPr>
                <w:tcW w:w="508" w:type="dxa"/>
                <w:vAlign w:val="bottom"/>
              </w:tcPr>
            </w:tcPrChange>
          </w:tcPr>
          <w:p w14:paraId="063D7892" w14:textId="771584A9" w:rsidR="00C87CFE" w:rsidRPr="00CD1347" w:rsidRDefault="00C87CFE" w:rsidP="00C87CFE">
            <w:pPr>
              <w:jc w:val="center"/>
              <w:rPr>
                <w:ins w:id="37461" w:author="Στάθης Καπ" w:date="2023-03-03T04:01:00Z"/>
                <w:rFonts w:cstheme="minorHAnsi"/>
                <w:sz w:val="16"/>
                <w:szCs w:val="16"/>
              </w:rPr>
            </w:pPr>
            <w:ins w:id="37462" w:author="Στάθης Καπ" w:date="2023-03-03T06:23:00Z">
              <w:r>
                <w:rPr>
                  <w:rFonts w:ascii="Calibri" w:hAnsi="Calibri" w:cs="Calibri"/>
                  <w:color w:val="000000"/>
                  <w:sz w:val="16"/>
                  <w:szCs w:val="16"/>
                </w:rPr>
                <w:t>1458</w:t>
              </w:r>
            </w:ins>
          </w:p>
        </w:tc>
        <w:tc>
          <w:tcPr>
            <w:tcW w:w="541" w:type="dxa"/>
            <w:vAlign w:val="center"/>
            <w:tcPrChange w:id="37463" w:author="Στάθης Καπ" w:date="2023-03-03T06:27:00Z">
              <w:tcPr>
                <w:tcW w:w="541" w:type="dxa"/>
                <w:vAlign w:val="bottom"/>
              </w:tcPr>
            </w:tcPrChange>
          </w:tcPr>
          <w:p w14:paraId="7F473EF2" w14:textId="047E83FE" w:rsidR="00C87CFE" w:rsidRPr="00CD1347" w:rsidRDefault="00C87CFE" w:rsidP="00C87CFE">
            <w:pPr>
              <w:jc w:val="center"/>
              <w:rPr>
                <w:ins w:id="37464" w:author="Στάθης Καπ" w:date="2023-03-03T04:01:00Z"/>
                <w:rFonts w:cstheme="minorHAnsi"/>
                <w:sz w:val="16"/>
                <w:szCs w:val="16"/>
              </w:rPr>
            </w:pPr>
            <w:ins w:id="37465" w:author="Στάθης Καπ" w:date="2023-03-03T06:23:00Z">
              <w:r>
                <w:rPr>
                  <w:rFonts w:ascii="Calibri" w:hAnsi="Calibri" w:cs="Calibri"/>
                  <w:color w:val="000000"/>
                  <w:sz w:val="16"/>
                  <w:szCs w:val="16"/>
                </w:rPr>
                <w:t>0.124</w:t>
              </w:r>
            </w:ins>
          </w:p>
        </w:tc>
        <w:tc>
          <w:tcPr>
            <w:tcW w:w="589" w:type="dxa"/>
            <w:vAlign w:val="center"/>
            <w:tcPrChange w:id="37466" w:author="Στάθης Καπ" w:date="2023-03-03T06:27:00Z">
              <w:tcPr>
                <w:tcW w:w="589" w:type="dxa"/>
                <w:vAlign w:val="center"/>
              </w:tcPr>
            </w:tcPrChange>
          </w:tcPr>
          <w:p w14:paraId="6B46B5CF" w14:textId="049A68C4" w:rsidR="00C87CFE" w:rsidRPr="00CD1347" w:rsidRDefault="00C87CFE" w:rsidP="00C87CFE">
            <w:pPr>
              <w:jc w:val="center"/>
              <w:rPr>
                <w:ins w:id="37467" w:author="Στάθης Καπ" w:date="2023-03-03T04:01:00Z"/>
                <w:rFonts w:cstheme="minorHAnsi"/>
                <w:sz w:val="16"/>
                <w:szCs w:val="16"/>
              </w:rPr>
            </w:pPr>
            <w:ins w:id="37468" w:author="Στάθης Καπ" w:date="2023-03-03T06:23:00Z">
              <w:r>
                <w:rPr>
                  <w:rFonts w:ascii="Calibri" w:hAnsi="Calibri" w:cstheme="minorHAnsi"/>
                  <w:color w:val="000000"/>
                  <w:sz w:val="16"/>
                  <w:szCs w:val="16"/>
                </w:rPr>
                <w:t>0</w:t>
              </w:r>
            </w:ins>
          </w:p>
        </w:tc>
        <w:tc>
          <w:tcPr>
            <w:tcW w:w="463" w:type="dxa"/>
            <w:vAlign w:val="center"/>
            <w:tcPrChange w:id="37469" w:author="Στάθης Καπ" w:date="2023-03-03T06:27:00Z">
              <w:tcPr>
                <w:tcW w:w="463" w:type="dxa"/>
                <w:vAlign w:val="bottom"/>
              </w:tcPr>
            </w:tcPrChange>
          </w:tcPr>
          <w:p w14:paraId="12B9B59F" w14:textId="6AB4E72D" w:rsidR="00C87CFE" w:rsidRPr="00CD1347" w:rsidRDefault="00C87CFE" w:rsidP="00C87CFE">
            <w:pPr>
              <w:jc w:val="center"/>
              <w:rPr>
                <w:ins w:id="37470" w:author="Στάθης Καπ" w:date="2023-03-03T04:01:00Z"/>
                <w:rFonts w:cstheme="minorHAnsi"/>
                <w:sz w:val="16"/>
                <w:szCs w:val="16"/>
              </w:rPr>
            </w:pPr>
            <w:ins w:id="37471" w:author="Στάθης Καπ" w:date="2023-03-03T06:23:00Z">
              <w:r>
                <w:rPr>
                  <w:rFonts w:ascii="Calibri" w:hAnsi="Calibri" w:cs="Calibri"/>
                  <w:color w:val="000000"/>
                  <w:sz w:val="16"/>
                  <w:szCs w:val="16"/>
                </w:rPr>
                <w:t>1458</w:t>
              </w:r>
            </w:ins>
          </w:p>
        </w:tc>
        <w:tc>
          <w:tcPr>
            <w:tcW w:w="541" w:type="dxa"/>
            <w:vAlign w:val="center"/>
            <w:tcPrChange w:id="37472" w:author="Στάθης Καπ" w:date="2023-03-03T06:27:00Z">
              <w:tcPr>
                <w:tcW w:w="541" w:type="dxa"/>
                <w:vAlign w:val="bottom"/>
              </w:tcPr>
            </w:tcPrChange>
          </w:tcPr>
          <w:p w14:paraId="79794C21" w14:textId="0C58F774" w:rsidR="00C87CFE" w:rsidRPr="00CD1347" w:rsidRDefault="00C87CFE" w:rsidP="00C87CFE">
            <w:pPr>
              <w:jc w:val="center"/>
              <w:rPr>
                <w:ins w:id="37473" w:author="Στάθης Καπ" w:date="2023-03-03T04:01:00Z"/>
                <w:rFonts w:cstheme="minorHAnsi"/>
                <w:sz w:val="16"/>
                <w:szCs w:val="16"/>
              </w:rPr>
            </w:pPr>
            <w:ins w:id="37474" w:author="Στάθης Καπ" w:date="2023-03-03T06:23:00Z">
              <w:r>
                <w:rPr>
                  <w:rFonts w:ascii="Calibri" w:hAnsi="Calibri" w:cs="Calibri"/>
                  <w:color w:val="000000"/>
                  <w:sz w:val="16"/>
                  <w:szCs w:val="16"/>
                </w:rPr>
                <w:t>0.148</w:t>
              </w:r>
            </w:ins>
          </w:p>
        </w:tc>
        <w:tc>
          <w:tcPr>
            <w:tcW w:w="589" w:type="dxa"/>
            <w:vAlign w:val="center"/>
            <w:tcPrChange w:id="37475" w:author="Στάθης Καπ" w:date="2023-03-03T06:27:00Z">
              <w:tcPr>
                <w:tcW w:w="589" w:type="dxa"/>
                <w:vAlign w:val="center"/>
              </w:tcPr>
            </w:tcPrChange>
          </w:tcPr>
          <w:p w14:paraId="3D6A971C" w14:textId="4C19D842" w:rsidR="00C87CFE" w:rsidRPr="00CD1347" w:rsidRDefault="00C87CFE" w:rsidP="00C87CFE">
            <w:pPr>
              <w:jc w:val="center"/>
              <w:rPr>
                <w:ins w:id="37476" w:author="Στάθης Καπ" w:date="2023-03-03T04:01:00Z"/>
                <w:rFonts w:cstheme="minorHAnsi"/>
                <w:sz w:val="16"/>
                <w:szCs w:val="16"/>
              </w:rPr>
            </w:pPr>
            <w:ins w:id="37477"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3747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479" w:author="Στάθης Καπ" w:date="2023-03-03T04:01:00Z"/>
        </w:trPr>
        <w:tc>
          <w:tcPr>
            <w:tcW w:w="515" w:type="dxa"/>
            <w:tcBorders>
              <w:top w:val="nil"/>
              <w:bottom w:val="nil"/>
              <w:right w:val="single" w:sz="4" w:space="0" w:color="auto"/>
            </w:tcBorders>
            <w:shd w:val="clear" w:color="auto" w:fill="E7E6E6" w:themeFill="background2"/>
            <w:vAlign w:val="bottom"/>
            <w:tcPrChange w:id="37480" w:author="Στάθης Καπ" w:date="2023-03-03T06:27:00Z">
              <w:tcPr>
                <w:tcW w:w="515" w:type="dxa"/>
                <w:vAlign w:val="bottom"/>
              </w:tcPr>
            </w:tcPrChange>
          </w:tcPr>
          <w:p w14:paraId="07C85715" w14:textId="65413B5E" w:rsidR="00C87CFE" w:rsidRPr="00CD1347" w:rsidRDefault="00C87CFE" w:rsidP="00C87CFE">
            <w:pPr>
              <w:jc w:val="center"/>
              <w:rPr>
                <w:ins w:id="37481" w:author="Στάθης Καπ" w:date="2023-03-03T04:01:00Z"/>
                <w:sz w:val="16"/>
                <w:szCs w:val="16"/>
              </w:rPr>
            </w:pPr>
            <w:ins w:id="37482" w:author="Στάθης Καπ" w:date="2023-03-03T04:08:00Z">
              <w:r w:rsidRPr="00CD1347">
                <w:rPr>
                  <w:rFonts w:ascii="Calibri" w:hAnsi="Calibri" w:cs="Calibri"/>
                  <w:color w:val="000000"/>
                  <w:sz w:val="16"/>
                  <w:szCs w:val="16"/>
                  <w:rPrChange w:id="37483"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37484" w:author="Στάθης Καπ" w:date="2023-03-03T06:27:00Z">
              <w:tcPr>
                <w:tcW w:w="560" w:type="dxa"/>
              </w:tcPr>
            </w:tcPrChange>
          </w:tcPr>
          <w:p w14:paraId="2BC16678" w14:textId="510E2FC7" w:rsidR="00C87CFE" w:rsidRPr="00CD1347" w:rsidRDefault="00C87CFE" w:rsidP="00C87CFE">
            <w:pPr>
              <w:jc w:val="center"/>
              <w:rPr>
                <w:ins w:id="37485" w:author="Στάθης Καπ" w:date="2023-03-03T04:01:00Z"/>
                <w:rFonts w:cstheme="minorHAnsi"/>
                <w:sz w:val="16"/>
                <w:szCs w:val="16"/>
              </w:rPr>
            </w:pPr>
            <w:ins w:id="37486" w:author="Στάθης Καπ" w:date="2023-03-03T06:23:00Z">
              <w:r>
                <w:rPr>
                  <w:rFonts w:ascii="Calibri" w:hAnsi="Calibri" w:cs="Calibri"/>
                  <w:color w:val="000000"/>
                  <w:sz w:val="16"/>
                  <w:szCs w:val="16"/>
                </w:rPr>
                <w:t>1458</w:t>
              </w:r>
            </w:ins>
          </w:p>
        </w:tc>
        <w:tc>
          <w:tcPr>
            <w:tcW w:w="855" w:type="dxa"/>
            <w:vAlign w:val="center"/>
            <w:tcPrChange w:id="37487" w:author="Στάθης Καπ" w:date="2023-03-03T06:27:00Z">
              <w:tcPr>
                <w:tcW w:w="855" w:type="dxa"/>
              </w:tcPr>
            </w:tcPrChange>
          </w:tcPr>
          <w:p w14:paraId="3584D905" w14:textId="7B2D0153" w:rsidR="00C87CFE" w:rsidRPr="00CD1347" w:rsidRDefault="00C87CFE" w:rsidP="00C87CFE">
            <w:pPr>
              <w:jc w:val="center"/>
              <w:rPr>
                <w:ins w:id="37488" w:author="Στάθης Καπ" w:date="2023-03-03T04:01:00Z"/>
                <w:rFonts w:cstheme="minorHAnsi"/>
                <w:sz w:val="16"/>
                <w:szCs w:val="16"/>
              </w:rPr>
            </w:pPr>
            <w:ins w:id="37489" w:author="Στάθης Καπ" w:date="2023-03-03T06:23:00Z">
              <w:r>
                <w:rPr>
                  <w:rFonts w:ascii="Calibri" w:hAnsi="Calibri" w:cs="Calibri"/>
                  <w:color w:val="000000"/>
                  <w:sz w:val="16"/>
                  <w:szCs w:val="16"/>
                </w:rPr>
                <w:t>1458</w:t>
              </w:r>
            </w:ins>
          </w:p>
        </w:tc>
        <w:tc>
          <w:tcPr>
            <w:tcW w:w="544" w:type="dxa"/>
            <w:vAlign w:val="center"/>
            <w:tcPrChange w:id="37490" w:author="Στάθης Καπ" w:date="2023-03-03T06:27:00Z">
              <w:tcPr>
                <w:tcW w:w="544" w:type="dxa"/>
                <w:vAlign w:val="bottom"/>
              </w:tcPr>
            </w:tcPrChange>
          </w:tcPr>
          <w:p w14:paraId="44865CF9" w14:textId="6833576E" w:rsidR="00C87CFE" w:rsidRPr="00CD1347" w:rsidRDefault="00C87CFE" w:rsidP="00C87CFE">
            <w:pPr>
              <w:jc w:val="center"/>
              <w:rPr>
                <w:ins w:id="37491" w:author="Στάθης Καπ" w:date="2023-03-03T04:01:00Z"/>
                <w:rFonts w:cstheme="minorHAnsi"/>
                <w:sz w:val="16"/>
                <w:szCs w:val="16"/>
              </w:rPr>
            </w:pPr>
            <w:ins w:id="37492" w:author="Στάθης Καπ" w:date="2023-03-03T06:23:00Z">
              <w:r>
                <w:rPr>
                  <w:rFonts w:ascii="Calibri" w:hAnsi="Calibri" w:cs="Calibri"/>
                  <w:color w:val="000000"/>
                  <w:sz w:val="16"/>
                  <w:szCs w:val="16"/>
                </w:rPr>
                <w:t>1458</w:t>
              </w:r>
            </w:ins>
          </w:p>
        </w:tc>
        <w:tc>
          <w:tcPr>
            <w:tcW w:w="621" w:type="dxa"/>
            <w:vAlign w:val="center"/>
            <w:tcPrChange w:id="37493" w:author="Στάθης Καπ" w:date="2023-03-03T06:27:00Z">
              <w:tcPr>
                <w:tcW w:w="621" w:type="dxa"/>
                <w:vAlign w:val="bottom"/>
              </w:tcPr>
            </w:tcPrChange>
          </w:tcPr>
          <w:p w14:paraId="71A99339" w14:textId="703DD72B" w:rsidR="00C87CFE" w:rsidRPr="00CD1347" w:rsidRDefault="00C87CFE" w:rsidP="00C87CFE">
            <w:pPr>
              <w:jc w:val="center"/>
              <w:rPr>
                <w:ins w:id="37494" w:author="Στάθης Καπ" w:date="2023-03-03T04:01:00Z"/>
                <w:rFonts w:cstheme="minorHAnsi"/>
                <w:sz w:val="16"/>
                <w:szCs w:val="16"/>
              </w:rPr>
            </w:pPr>
            <w:ins w:id="37495" w:author="Στάθης Καπ" w:date="2023-03-03T06:23:00Z">
              <w:r>
                <w:rPr>
                  <w:rFonts w:ascii="Calibri" w:hAnsi="Calibri" w:cs="Calibri"/>
                  <w:color w:val="000000"/>
                  <w:sz w:val="16"/>
                  <w:szCs w:val="16"/>
                </w:rPr>
                <w:t>0.104</w:t>
              </w:r>
            </w:ins>
          </w:p>
        </w:tc>
        <w:tc>
          <w:tcPr>
            <w:tcW w:w="669" w:type="dxa"/>
            <w:vAlign w:val="center"/>
            <w:tcPrChange w:id="37496" w:author="Στάθης Καπ" w:date="2023-03-03T06:27:00Z">
              <w:tcPr>
                <w:tcW w:w="669" w:type="dxa"/>
                <w:vAlign w:val="center"/>
              </w:tcPr>
            </w:tcPrChange>
          </w:tcPr>
          <w:p w14:paraId="1181D896" w14:textId="0F747A52" w:rsidR="00C87CFE" w:rsidRPr="00CD1347" w:rsidRDefault="00C87CFE" w:rsidP="00C87CFE">
            <w:pPr>
              <w:jc w:val="center"/>
              <w:rPr>
                <w:ins w:id="37497" w:author="Στάθης Καπ" w:date="2023-03-03T04:01:00Z"/>
                <w:rFonts w:cstheme="minorHAnsi"/>
                <w:sz w:val="16"/>
                <w:szCs w:val="16"/>
              </w:rPr>
            </w:pPr>
            <w:ins w:id="37498" w:author="Στάθης Καπ" w:date="2023-03-03T06:23:00Z">
              <w:r>
                <w:rPr>
                  <w:rFonts w:ascii="Calibri" w:hAnsi="Calibri" w:cstheme="minorHAnsi"/>
                  <w:color w:val="000000"/>
                  <w:sz w:val="16"/>
                  <w:szCs w:val="16"/>
                </w:rPr>
                <w:t>0</w:t>
              </w:r>
            </w:ins>
          </w:p>
        </w:tc>
        <w:tc>
          <w:tcPr>
            <w:tcW w:w="543" w:type="dxa"/>
            <w:vAlign w:val="center"/>
            <w:tcPrChange w:id="37499" w:author="Στάθης Καπ" w:date="2023-03-03T06:27:00Z">
              <w:tcPr>
                <w:tcW w:w="543" w:type="dxa"/>
                <w:vAlign w:val="bottom"/>
              </w:tcPr>
            </w:tcPrChange>
          </w:tcPr>
          <w:p w14:paraId="3D5EB51B" w14:textId="4ECBBA8C" w:rsidR="00C87CFE" w:rsidRPr="00CD1347" w:rsidRDefault="00C87CFE" w:rsidP="00C87CFE">
            <w:pPr>
              <w:jc w:val="center"/>
              <w:rPr>
                <w:ins w:id="37500" w:author="Στάθης Καπ" w:date="2023-03-03T04:01:00Z"/>
                <w:rFonts w:cstheme="minorHAnsi"/>
                <w:sz w:val="16"/>
                <w:szCs w:val="16"/>
              </w:rPr>
            </w:pPr>
            <w:ins w:id="37501" w:author="Στάθης Καπ" w:date="2023-03-03T06:23:00Z">
              <w:r>
                <w:rPr>
                  <w:rFonts w:ascii="Calibri" w:hAnsi="Calibri" w:cs="Calibri"/>
                  <w:color w:val="000000"/>
                  <w:sz w:val="16"/>
                  <w:szCs w:val="16"/>
                </w:rPr>
                <w:t>1458</w:t>
              </w:r>
            </w:ins>
          </w:p>
        </w:tc>
        <w:tc>
          <w:tcPr>
            <w:tcW w:w="621" w:type="dxa"/>
            <w:vAlign w:val="center"/>
            <w:tcPrChange w:id="37502" w:author="Στάθης Καπ" w:date="2023-03-03T06:27:00Z">
              <w:tcPr>
                <w:tcW w:w="621" w:type="dxa"/>
                <w:vAlign w:val="bottom"/>
              </w:tcPr>
            </w:tcPrChange>
          </w:tcPr>
          <w:p w14:paraId="755692A4" w14:textId="09D476D3" w:rsidR="00C87CFE" w:rsidRPr="00CD1347" w:rsidRDefault="00C87CFE" w:rsidP="00C87CFE">
            <w:pPr>
              <w:jc w:val="center"/>
              <w:rPr>
                <w:ins w:id="37503" w:author="Στάθης Καπ" w:date="2023-03-03T04:01:00Z"/>
                <w:rFonts w:cstheme="minorHAnsi"/>
                <w:sz w:val="16"/>
                <w:szCs w:val="16"/>
              </w:rPr>
            </w:pPr>
            <w:ins w:id="37504" w:author="Στάθης Καπ" w:date="2023-03-03T06:23:00Z">
              <w:r>
                <w:rPr>
                  <w:rFonts w:ascii="Calibri" w:hAnsi="Calibri" w:cs="Calibri"/>
                  <w:color w:val="000000"/>
                  <w:sz w:val="16"/>
                  <w:szCs w:val="16"/>
                </w:rPr>
                <w:t>0.12</w:t>
              </w:r>
            </w:ins>
          </w:p>
        </w:tc>
        <w:tc>
          <w:tcPr>
            <w:tcW w:w="669" w:type="dxa"/>
            <w:vAlign w:val="center"/>
            <w:tcPrChange w:id="37505" w:author="Στάθης Καπ" w:date="2023-03-03T06:27:00Z">
              <w:tcPr>
                <w:tcW w:w="669" w:type="dxa"/>
                <w:vAlign w:val="center"/>
              </w:tcPr>
            </w:tcPrChange>
          </w:tcPr>
          <w:p w14:paraId="15448282" w14:textId="36DF32D4" w:rsidR="00C87CFE" w:rsidRPr="00CD1347" w:rsidRDefault="00C87CFE" w:rsidP="00C87CFE">
            <w:pPr>
              <w:jc w:val="center"/>
              <w:rPr>
                <w:ins w:id="37506" w:author="Στάθης Καπ" w:date="2023-03-03T04:01:00Z"/>
                <w:rFonts w:cstheme="minorHAnsi"/>
                <w:sz w:val="16"/>
                <w:szCs w:val="16"/>
              </w:rPr>
            </w:pPr>
            <w:ins w:id="37507" w:author="Στάθης Καπ" w:date="2023-03-03T06:23:00Z">
              <w:r>
                <w:rPr>
                  <w:rFonts w:ascii="Calibri" w:hAnsi="Calibri" w:cstheme="minorHAnsi"/>
                  <w:color w:val="000000"/>
                  <w:sz w:val="16"/>
                  <w:szCs w:val="16"/>
                </w:rPr>
                <w:t>0</w:t>
              </w:r>
            </w:ins>
          </w:p>
        </w:tc>
        <w:tc>
          <w:tcPr>
            <w:tcW w:w="508" w:type="dxa"/>
            <w:vAlign w:val="center"/>
            <w:tcPrChange w:id="37508" w:author="Στάθης Καπ" w:date="2023-03-03T06:27:00Z">
              <w:tcPr>
                <w:tcW w:w="508" w:type="dxa"/>
                <w:vAlign w:val="bottom"/>
              </w:tcPr>
            </w:tcPrChange>
          </w:tcPr>
          <w:p w14:paraId="004F827B" w14:textId="411F97D9" w:rsidR="00C87CFE" w:rsidRPr="00CD1347" w:rsidRDefault="00C87CFE" w:rsidP="00C87CFE">
            <w:pPr>
              <w:jc w:val="center"/>
              <w:rPr>
                <w:ins w:id="37509" w:author="Στάθης Καπ" w:date="2023-03-03T04:01:00Z"/>
                <w:rFonts w:cstheme="minorHAnsi"/>
                <w:sz w:val="16"/>
                <w:szCs w:val="16"/>
              </w:rPr>
            </w:pPr>
            <w:ins w:id="37510" w:author="Στάθης Καπ" w:date="2023-03-03T06:23:00Z">
              <w:r>
                <w:rPr>
                  <w:rFonts w:ascii="Calibri" w:hAnsi="Calibri" w:cs="Calibri"/>
                  <w:color w:val="000000"/>
                  <w:sz w:val="16"/>
                  <w:szCs w:val="16"/>
                </w:rPr>
                <w:t>1458</w:t>
              </w:r>
            </w:ins>
          </w:p>
        </w:tc>
        <w:tc>
          <w:tcPr>
            <w:tcW w:w="541" w:type="dxa"/>
            <w:vAlign w:val="center"/>
            <w:tcPrChange w:id="37511" w:author="Στάθης Καπ" w:date="2023-03-03T06:27:00Z">
              <w:tcPr>
                <w:tcW w:w="541" w:type="dxa"/>
                <w:vAlign w:val="bottom"/>
              </w:tcPr>
            </w:tcPrChange>
          </w:tcPr>
          <w:p w14:paraId="054D6694" w14:textId="542629EC" w:rsidR="00C87CFE" w:rsidRPr="00CD1347" w:rsidRDefault="00C87CFE" w:rsidP="00C87CFE">
            <w:pPr>
              <w:jc w:val="center"/>
              <w:rPr>
                <w:ins w:id="37512" w:author="Στάθης Καπ" w:date="2023-03-03T04:01:00Z"/>
                <w:rFonts w:cstheme="minorHAnsi"/>
                <w:sz w:val="16"/>
                <w:szCs w:val="16"/>
              </w:rPr>
            </w:pPr>
            <w:ins w:id="37513" w:author="Στάθης Καπ" w:date="2023-03-03T06:23:00Z">
              <w:r>
                <w:rPr>
                  <w:rFonts w:ascii="Calibri" w:hAnsi="Calibri" w:cs="Calibri"/>
                  <w:color w:val="000000"/>
                  <w:sz w:val="16"/>
                  <w:szCs w:val="16"/>
                </w:rPr>
                <w:t>0.109</w:t>
              </w:r>
            </w:ins>
          </w:p>
        </w:tc>
        <w:tc>
          <w:tcPr>
            <w:tcW w:w="589" w:type="dxa"/>
            <w:vAlign w:val="center"/>
            <w:tcPrChange w:id="37514" w:author="Στάθης Καπ" w:date="2023-03-03T06:27:00Z">
              <w:tcPr>
                <w:tcW w:w="589" w:type="dxa"/>
                <w:vAlign w:val="center"/>
              </w:tcPr>
            </w:tcPrChange>
          </w:tcPr>
          <w:p w14:paraId="0564F098" w14:textId="57232843" w:rsidR="00C87CFE" w:rsidRPr="00CD1347" w:rsidRDefault="00C87CFE" w:rsidP="00C87CFE">
            <w:pPr>
              <w:jc w:val="center"/>
              <w:rPr>
                <w:ins w:id="37515" w:author="Στάθης Καπ" w:date="2023-03-03T04:01:00Z"/>
                <w:rFonts w:cstheme="minorHAnsi"/>
                <w:sz w:val="16"/>
                <w:szCs w:val="16"/>
              </w:rPr>
            </w:pPr>
            <w:ins w:id="37516" w:author="Στάθης Καπ" w:date="2023-03-03T06:23:00Z">
              <w:r>
                <w:rPr>
                  <w:rFonts w:ascii="Calibri" w:hAnsi="Calibri" w:cstheme="minorHAnsi"/>
                  <w:color w:val="000000"/>
                  <w:sz w:val="16"/>
                  <w:szCs w:val="16"/>
                </w:rPr>
                <w:t>0</w:t>
              </w:r>
            </w:ins>
          </w:p>
        </w:tc>
        <w:tc>
          <w:tcPr>
            <w:tcW w:w="463" w:type="dxa"/>
            <w:vAlign w:val="center"/>
            <w:tcPrChange w:id="37517" w:author="Στάθης Καπ" w:date="2023-03-03T06:27:00Z">
              <w:tcPr>
                <w:tcW w:w="463" w:type="dxa"/>
                <w:vAlign w:val="bottom"/>
              </w:tcPr>
            </w:tcPrChange>
          </w:tcPr>
          <w:p w14:paraId="0C6EBB3E" w14:textId="10140A3D" w:rsidR="00C87CFE" w:rsidRPr="00CD1347" w:rsidRDefault="00C87CFE" w:rsidP="00C87CFE">
            <w:pPr>
              <w:jc w:val="center"/>
              <w:rPr>
                <w:ins w:id="37518" w:author="Στάθης Καπ" w:date="2023-03-03T04:01:00Z"/>
                <w:rFonts w:cstheme="minorHAnsi"/>
                <w:sz w:val="16"/>
                <w:szCs w:val="16"/>
              </w:rPr>
            </w:pPr>
            <w:ins w:id="37519" w:author="Στάθης Καπ" w:date="2023-03-03T06:23:00Z">
              <w:r>
                <w:rPr>
                  <w:rFonts w:ascii="Calibri" w:hAnsi="Calibri" w:cs="Calibri"/>
                  <w:color w:val="000000"/>
                  <w:sz w:val="16"/>
                  <w:szCs w:val="16"/>
                </w:rPr>
                <w:t>1458</w:t>
              </w:r>
            </w:ins>
          </w:p>
        </w:tc>
        <w:tc>
          <w:tcPr>
            <w:tcW w:w="541" w:type="dxa"/>
            <w:vAlign w:val="center"/>
            <w:tcPrChange w:id="37520" w:author="Στάθης Καπ" w:date="2023-03-03T06:27:00Z">
              <w:tcPr>
                <w:tcW w:w="541" w:type="dxa"/>
                <w:vAlign w:val="bottom"/>
              </w:tcPr>
            </w:tcPrChange>
          </w:tcPr>
          <w:p w14:paraId="0F11F9C8" w14:textId="1263E526" w:rsidR="00C87CFE" w:rsidRPr="00CD1347" w:rsidRDefault="00C87CFE" w:rsidP="00C87CFE">
            <w:pPr>
              <w:jc w:val="center"/>
              <w:rPr>
                <w:ins w:id="37521" w:author="Στάθης Καπ" w:date="2023-03-03T04:01:00Z"/>
                <w:rFonts w:cstheme="minorHAnsi"/>
                <w:sz w:val="16"/>
                <w:szCs w:val="16"/>
              </w:rPr>
            </w:pPr>
            <w:ins w:id="37522" w:author="Στάθης Καπ" w:date="2023-03-03T06:23:00Z">
              <w:r>
                <w:rPr>
                  <w:rFonts w:ascii="Calibri" w:hAnsi="Calibri" w:cs="Calibri"/>
                  <w:color w:val="000000"/>
                  <w:sz w:val="16"/>
                  <w:szCs w:val="16"/>
                </w:rPr>
                <w:t>0.111</w:t>
              </w:r>
            </w:ins>
          </w:p>
        </w:tc>
        <w:tc>
          <w:tcPr>
            <w:tcW w:w="589" w:type="dxa"/>
            <w:vAlign w:val="center"/>
            <w:tcPrChange w:id="37523" w:author="Στάθης Καπ" w:date="2023-03-03T06:27:00Z">
              <w:tcPr>
                <w:tcW w:w="589" w:type="dxa"/>
                <w:vAlign w:val="center"/>
              </w:tcPr>
            </w:tcPrChange>
          </w:tcPr>
          <w:p w14:paraId="3FA8329C" w14:textId="1D5A8C64" w:rsidR="00C87CFE" w:rsidRPr="00CD1347" w:rsidRDefault="00C87CFE" w:rsidP="00C87CFE">
            <w:pPr>
              <w:jc w:val="center"/>
              <w:rPr>
                <w:ins w:id="37524" w:author="Στάθης Καπ" w:date="2023-03-03T04:01:00Z"/>
                <w:rFonts w:cstheme="minorHAnsi"/>
                <w:sz w:val="16"/>
                <w:szCs w:val="16"/>
              </w:rPr>
            </w:pPr>
            <w:ins w:id="37525"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3752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527" w:author="Στάθης Καπ" w:date="2023-03-03T04:01:00Z"/>
        </w:trPr>
        <w:tc>
          <w:tcPr>
            <w:tcW w:w="515" w:type="dxa"/>
            <w:tcBorders>
              <w:top w:val="nil"/>
              <w:bottom w:val="nil"/>
              <w:right w:val="single" w:sz="4" w:space="0" w:color="auto"/>
            </w:tcBorders>
            <w:shd w:val="clear" w:color="auto" w:fill="E7E6E6" w:themeFill="background2"/>
            <w:vAlign w:val="bottom"/>
            <w:tcPrChange w:id="37528" w:author="Στάθης Καπ" w:date="2023-03-03T06:27:00Z">
              <w:tcPr>
                <w:tcW w:w="515" w:type="dxa"/>
                <w:vAlign w:val="bottom"/>
              </w:tcPr>
            </w:tcPrChange>
          </w:tcPr>
          <w:p w14:paraId="4D52A58C" w14:textId="0E3244D3" w:rsidR="00C87CFE" w:rsidRPr="00CD1347" w:rsidRDefault="00C87CFE" w:rsidP="00C87CFE">
            <w:pPr>
              <w:jc w:val="center"/>
              <w:rPr>
                <w:ins w:id="37529" w:author="Στάθης Καπ" w:date="2023-03-03T04:01:00Z"/>
                <w:sz w:val="16"/>
                <w:szCs w:val="16"/>
              </w:rPr>
            </w:pPr>
            <w:ins w:id="37530" w:author="Στάθης Καπ" w:date="2023-03-03T04:08:00Z">
              <w:r w:rsidRPr="00CD1347">
                <w:rPr>
                  <w:rFonts w:ascii="Calibri" w:hAnsi="Calibri" w:cs="Calibri"/>
                  <w:color w:val="000000"/>
                  <w:sz w:val="16"/>
                  <w:szCs w:val="16"/>
                  <w:rPrChange w:id="37531"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37532" w:author="Στάθης Καπ" w:date="2023-03-03T06:27:00Z">
              <w:tcPr>
                <w:tcW w:w="560" w:type="dxa"/>
              </w:tcPr>
            </w:tcPrChange>
          </w:tcPr>
          <w:p w14:paraId="76A5CC97" w14:textId="6E5119D6" w:rsidR="00C87CFE" w:rsidRPr="00CD1347" w:rsidRDefault="00C87CFE" w:rsidP="00C87CFE">
            <w:pPr>
              <w:jc w:val="center"/>
              <w:rPr>
                <w:ins w:id="37533" w:author="Στάθης Καπ" w:date="2023-03-03T04:01:00Z"/>
                <w:rFonts w:cstheme="minorHAnsi"/>
                <w:sz w:val="16"/>
                <w:szCs w:val="16"/>
              </w:rPr>
            </w:pPr>
            <w:ins w:id="37534" w:author="Στάθης Καπ" w:date="2023-03-03T06:23:00Z">
              <w:r>
                <w:rPr>
                  <w:rFonts w:ascii="Calibri" w:hAnsi="Calibri" w:cs="Calibri"/>
                  <w:color w:val="000000"/>
                  <w:sz w:val="16"/>
                  <w:szCs w:val="16"/>
                </w:rPr>
                <w:t>1458</w:t>
              </w:r>
            </w:ins>
          </w:p>
        </w:tc>
        <w:tc>
          <w:tcPr>
            <w:tcW w:w="855" w:type="dxa"/>
            <w:vAlign w:val="center"/>
            <w:tcPrChange w:id="37535" w:author="Στάθης Καπ" w:date="2023-03-03T06:27:00Z">
              <w:tcPr>
                <w:tcW w:w="855" w:type="dxa"/>
              </w:tcPr>
            </w:tcPrChange>
          </w:tcPr>
          <w:p w14:paraId="51A6A9CD" w14:textId="4BD0EAC5" w:rsidR="00C87CFE" w:rsidRPr="00CD1347" w:rsidRDefault="00C87CFE" w:rsidP="00C87CFE">
            <w:pPr>
              <w:jc w:val="center"/>
              <w:rPr>
                <w:ins w:id="37536" w:author="Στάθης Καπ" w:date="2023-03-03T04:01:00Z"/>
                <w:rFonts w:cstheme="minorHAnsi"/>
                <w:sz w:val="16"/>
                <w:szCs w:val="16"/>
              </w:rPr>
            </w:pPr>
            <w:ins w:id="37537" w:author="Στάθης Καπ" w:date="2023-03-03T06:23:00Z">
              <w:r>
                <w:rPr>
                  <w:rFonts w:ascii="Calibri" w:hAnsi="Calibri" w:cs="Calibri"/>
                  <w:color w:val="000000"/>
                  <w:sz w:val="16"/>
                  <w:szCs w:val="16"/>
                </w:rPr>
                <w:t>1458</w:t>
              </w:r>
            </w:ins>
          </w:p>
        </w:tc>
        <w:tc>
          <w:tcPr>
            <w:tcW w:w="544" w:type="dxa"/>
            <w:vAlign w:val="center"/>
            <w:tcPrChange w:id="37538" w:author="Στάθης Καπ" w:date="2023-03-03T06:27:00Z">
              <w:tcPr>
                <w:tcW w:w="544" w:type="dxa"/>
                <w:vAlign w:val="bottom"/>
              </w:tcPr>
            </w:tcPrChange>
          </w:tcPr>
          <w:p w14:paraId="01CCFB83" w14:textId="207B20E4" w:rsidR="00C87CFE" w:rsidRPr="00CD1347" w:rsidRDefault="00C87CFE" w:rsidP="00C87CFE">
            <w:pPr>
              <w:jc w:val="center"/>
              <w:rPr>
                <w:ins w:id="37539" w:author="Στάθης Καπ" w:date="2023-03-03T04:01:00Z"/>
                <w:rFonts w:cstheme="minorHAnsi"/>
                <w:sz w:val="16"/>
                <w:szCs w:val="16"/>
              </w:rPr>
            </w:pPr>
            <w:ins w:id="37540" w:author="Στάθης Καπ" w:date="2023-03-03T06:23:00Z">
              <w:r>
                <w:rPr>
                  <w:rFonts w:ascii="Calibri" w:hAnsi="Calibri" w:cs="Calibri"/>
                  <w:color w:val="000000"/>
                  <w:sz w:val="16"/>
                  <w:szCs w:val="16"/>
                </w:rPr>
                <w:t>1458</w:t>
              </w:r>
            </w:ins>
          </w:p>
        </w:tc>
        <w:tc>
          <w:tcPr>
            <w:tcW w:w="621" w:type="dxa"/>
            <w:vAlign w:val="center"/>
            <w:tcPrChange w:id="37541" w:author="Στάθης Καπ" w:date="2023-03-03T06:27:00Z">
              <w:tcPr>
                <w:tcW w:w="621" w:type="dxa"/>
                <w:vAlign w:val="bottom"/>
              </w:tcPr>
            </w:tcPrChange>
          </w:tcPr>
          <w:p w14:paraId="2FD9827E" w14:textId="39F18A65" w:rsidR="00C87CFE" w:rsidRPr="00CD1347" w:rsidRDefault="00C87CFE" w:rsidP="00C87CFE">
            <w:pPr>
              <w:jc w:val="center"/>
              <w:rPr>
                <w:ins w:id="37542" w:author="Στάθης Καπ" w:date="2023-03-03T04:01:00Z"/>
                <w:rFonts w:cstheme="minorHAnsi"/>
                <w:sz w:val="16"/>
                <w:szCs w:val="16"/>
              </w:rPr>
            </w:pPr>
            <w:ins w:id="37543" w:author="Στάθης Καπ" w:date="2023-03-03T06:23:00Z">
              <w:r>
                <w:rPr>
                  <w:rFonts w:ascii="Calibri" w:hAnsi="Calibri" w:cs="Calibri"/>
                  <w:color w:val="000000"/>
                  <w:sz w:val="16"/>
                  <w:szCs w:val="16"/>
                </w:rPr>
                <w:t>0.162</w:t>
              </w:r>
            </w:ins>
          </w:p>
        </w:tc>
        <w:tc>
          <w:tcPr>
            <w:tcW w:w="669" w:type="dxa"/>
            <w:vAlign w:val="center"/>
            <w:tcPrChange w:id="37544" w:author="Στάθης Καπ" w:date="2023-03-03T06:27:00Z">
              <w:tcPr>
                <w:tcW w:w="669" w:type="dxa"/>
                <w:vAlign w:val="center"/>
              </w:tcPr>
            </w:tcPrChange>
          </w:tcPr>
          <w:p w14:paraId="466FF491" w14:textId="02570715" w:rsidR="00C87CFE" w:rsidRPr="00CD1347" w:rsidRDefault="00C87CFE" w:rsidP="00C87CFE">
            <w:pPr>
              <w:jc w:val="center"/>
              <w:rPr>
                <w:ins w:id="37545" w:author="Στάθης Καπ" w:date="2023-03-03T04:01:00Z"/>
                <w:rFonts w:cstheme="minorHAnsi"/>
                <w:sz w:val="16"/>
                <w:szCs w:val="16"/>
              </w:rPr>
            </w:pPr>
            <w:ins w:id="37546" w:author="Στάθης Καπ" w:date="2023-03-03T06:23:00Z">
              <w:r>
                <w:rPr>
                  <w:rFonts w:ascii="Calibri" w:hAnsi="Calibri" w:cstheme="minorHAnsi"/>
                  <w:color w:val="000000"/>
                  <w:sz w:val="16"/>
                  <w:szCs w:val="16"/>
                </w:rPr>
                <w:t>0</w:t>
              </w:r>
            </w:ins>
          </w:p>
        </w:tc>
        <w:tc>
          <w:tcPr>
            <w:tcW w:w="543" w:type="dxa"/>
            <w:vAlign w:val="center"/>
            <w:tcPrChange w:id="37547" w:author="Στάθης Καπ" w:date="2023-03-03T06:27:00Z">
              <w:tcPr>
                <w:tcW w:w="543" w:type="dxa"/>
                <w:vAlign w:val="bottom"/>
              </w:tcPr>
            </w:tcPrChange>
          </w:tcPr>
          <w:p w14:paraId="50063285" w14:textId="192675E2" w:rsidR="00C87CFE" w:rsidRPr="00CD1347" w:rsidRDefault="00C87CFE" w:rsidP="00C87CFE">
            <w:pPr>
              <w:jc w:val="center"/>
              <w:rPr>
                <w:ins w:id="37548" w:author="Στάθης Καπ" w:date="2023-03-03T04:01:00Z"/>
                <w:rFonts w:cstheme="minorHAnsi"/>
                <w:sz w:val="16"/>
                <w:szCs w:val="16"/>
              </w:rPr>
            </w:pPr>
            <w:ins w:id="37549" w:author="Στάθης Καπ" w:date="2023-03-03T06:23:00Z">
              <w:r>
                <w:rPr>
                  <w:rFonts w:ascii="Calibri" w:hAnsi="Calibri" w:cs="Calibri"/>
                  <w:color w:val="000000"/>
                  <w:sz w:val="16"/>
                  <w:szCs w:val="16"/>
                </w:rPr>
                <w:t>1458</w:t>
              </w:r>
            </w:ins>
          </w:p>
        </w:tc>
        <w:tc>
          <w:tcPr>
            <w:tcW w:w="621" w:type="dxa"/>
            <w:vAlign w:val="center"/>
            <w:tcPrChange w:id="37550" w:author="Στάθης Καπ" w:date="2023-03-03T06:27:00Z">
              <w:tcPr>
                <w:tcW w:w="621" w:type="dxa"/>
                <w:vAlign w:val="bottom"/>
              </w:tcPr>
            </w:tcPrChange>
          </w:tcPr>
          <w:p w14:paraId="18CCFBF9" w14:textId="54881988" w:rsidR="00C87CFE" w:rsidRPr="00CD1347" w:rsidRDefault="00C87CFE" w:rsidP="00C87CFE">
            <w:pPr>
              <w:jc w:val="center"/>
              <w:rPr>
                <w:ins w:id="37551" w:author="Στάθης Καπ" w:date="2023-03-03T04:01:00Z"/>
                <w:rFonts w:cstheme="minorHAnsi"/>
                <w:sz w:val="16"/>
                <w:szCs w:val="16"/>
              </w:rPr>
            </w:pPr>
            <w:ins w:id="37552" w:author="Στάθης Καπ" w:date="2023-03-03T06:23:00Z">
              <w:r>
                <w:rPr>
                  <w:rFonts w:ascii="Calibri" w:hAnsi="Calibri" w:cs="Calibri"/>
                  <w:color w:val="000000"/>
                  <w:sz w:val="16"/>
                  <w:szCs w:val="16"/>
                </w:rPr>
                <w:t>0.098</w:t>
              </w:r>
            </w:ins>
          </w:p>
        </w:tc>
        <w:tc>
          <w:tcPr>
            <w:tcW w:w="669" w:type="dxa"/>
            <w:vAlign w:val="center"/>
            <w:tcPrChange w:id="37553" w:author="Στάθης Καπ" w:date="2023-03-03T06:27:00Z">
              <w:tcPr>
                <w:tcW w:w="669" w:type="dxa"/>
                <w:vAlign w:val="center"/>
              </w:tcPr>
            </w:tcPrChange>
          </w:tcPr>
          <w:p w14:paraId="0AEB4944" w14:textId="044847B5" w:rsidR="00C87CFE" w:rsidRPr="00CD1347" w:rsidRDefault="00C87CFE" w:rsidP="00C87CFE">
            <w:pPr>
              <w:jc w:val="center"/>
              <w:rPr>
                <w:ins w:id="37554" w:author="Στάθης Καπ" w:date="2023-03-03T04:01:00Z"/>
                <w:rFonts w:cstheme="minorHAnsi"/>
                <w:sz w:val="16"/>
                <w:szCs w:val="16"/>
              </w:rPr>
            </w:pPr>
            <w:ins w:id="37555" w:author="Στάθης Καπ" w:date="2023-03-03T06:23:00Z">
              <w:r>
                <w:rPr>
                  <w:rFonts w:ascii="Calibri" w:hAnsi="Calibri" w:cstheme="minorHAnsi"/>
                  <w:color w:val="000000"/>
                  <w:sz w:val="16"/>
                  <w:szCs w:val="16"/>
                </w:rPr>
                <w:t>0</w:t>
              </w:r>
            </w:ins>
          </w:p>
        </w:tc>
        <w:tc>
          <w:tcPr>
            <w:tcW w:w="508" w:type="dxa"/>
            <w:vAlign w:val="center"/>
            <w:tcPrChange w:id="37556" w:author="Στάθης Καπ" w:date="2023-03-03T06:27:00Z">
              <w:tcPr>
                <w:tcW w:w="508" w:type="dxa"/>
                <w:vAlign w:val="bottom"/>
              </w:tcPr>
            </w:tcPrChange>
          </w:tcPr>
          <w:p w14:paraId="7F6665F4" w14:textId="147FE9CE" w:rsidR="00C87CFE" w:rsidRPr="00CD1347" w:rsidRDefault="00C87CFE" w:rsidP="00C87CFE">
            <w:pPr>
              <w:jc w:val="center"/>
              <w:rPr>
                <w:ins w:id="37557" w:author="Στάθης Καπ" w:date="2023-03-03T04:01:00Z"/>
                <w:rFonts w:cstheme="minorHAnsi"/>
                <w:sz w:val="16"/>
                <w:szCs w:val="16"/>
              </w:rPr>
            </w:pPr>
            <w:ins w:id="37558" w:author="Στάθης Καπ" w:date="2023-03-03T06:23:00Z">
              <w:r>
                <w:rPr>
                  <w:rFonts w:ascii="Calibri" w:hAnsi="Calibri" w:cs="Calibri"/>
                  <w:color w:val="000000"/>
                  <w:sz w:val="16"/>
                  <w:szCs w:val="16"/>
                </w:rPr>
                <w:t>1458</w:t>
              </w:r>
            </w:ins>
          </w:p>
        </w:tc>
        <w:tc>
          <w:tcPr>
            <w:tcW w:w="541" w:type="dxa"/>
            <w:vAlign w:val="center"/>
            <w:tcPrChange w:id="37559" w:author="Στάθης Καπ" w:date="2023-03-03T06:27:00Z">
              <w:tcPr>
                <w:tcW w:w="541" w:type="dxa"/>
                <w:vAlign w:val="bottom"/>
              </w:tcPr>
            </w:tcPrChange>
          </w:tcPr>
          <w:p w14:paraId="166240F2" w14:textId="53674311" w:rsidR="00C87CFE" w:rsidRPr="00CD1347" w:rsidRDefault="00C87CFE" w:rsidP="00C87CFE">
            <w:pPr>
              <w:jc w:val="center"/>
              <w:rPr>
                <w:ins w:id="37560" w:author="Στάθης Καπ" w:date="2023-03-03T04:01:00Z"/>
                <w:rFonts w:cstheme="minorHAnsi"/>
                <w:sz w:val="16"/>
                <w:szCs w:val="16"/>
              </w:rPr>
            </w:pPr>
            <w:ins w:id="37561" w:author="Στάθης Καπ" w:date="2023-03-03T06:23:00Z">
              <w:r>
                <w:rPr>
                  <w:rFonts w:ascii="Calibri" w:hAnsi="Calibri" w:cs="Calibri"/>
                  <w:color w:val="000000"/>
                  <w:sz w:val="16"/>
                  <w:szCs w:val="16"/>
                </w:rPr>
                <w:t>0.093</w:t>
              </w:r>
            </w:ins>
          </w:p>
        </w:tc>
        <w:tc>
          <w:tcPr>
            <w:tcW w:w="589" w:type="dxa"/>
            <w:vAlign w:val="center"/>
            <w:tcPrChange w:id="37562" w:author="Στάθης Καπ" w:date="2023-03-03T06:27:00Z">
              <w:tcPr>
                <w:tcW w:w="589" w:type="dxa"/>
                <w:vAlign w:val="center"/>
              </w:tcPr>
            </w:tcPrChange>
          </w:tcPr>
          <w:p w14:paraId="52624EC4" w14:textId="3B84B7FF" w:rsidR="00C87CFE" w:rsidRPr="00CD1347" w:rsidRDefault="00C87CFE" w:rsidP="00C87CFE">
            <w:pPr>
              <w:jc w:val="center"/>
              <w:rPr>
                <w:ins w:id="37563" w:author="Στάθης Καπ" w:date="2023-03-03T04:01:00Z"/>
                <w:rFonts w:cstheme="minorHAnsi"/>
                <w:sz w:val="16"/>
                <w:szCs w:val="16"/>
              </w:rPr>
            </w:pPr>
            <w:ins w:id="37564" w:author="Στάθης Καπ" w:date="2023-03-03T06:23:00Z">
              <w:r>
                <w:rPr>
                  <w:rFonts w:ascii="Calibri" w:hAnsi="Calibri" w:cstheme="minorHAnsi"/>
                  <w:color w:val="000000"/>
                  <w:sz w:val="16"/>
                  <w:szCs w:val="16"/>
                </w:rPr>
                <w:t>0</w:t>
              </w:r>
            </w:ins>
          </w:p>
        </w:tc>
        <w:tc>
          <w:tcPr>
            <w:tcW w:w="463" w:type="dxa"/>
            <w:vAlign w:val="center"/>
            <w:tcPrChange w:id="37565" w:author="Στάθης Καπ" w:date="2023-03-03T06:27:00Z">
              <w:tcPr>
                <w:tcW w:w="463" w:type="dxa"/>
                <w:vAlign w:val="bottom"/>
              </w:tcPr>
            </w:tcPrChange>
          </w:tcPr>
          <w:p w14:paraId="2074A0A7" w14:textId="4E273257" w:rsidR="00C87CFE" w:rsidRPr="00CD1347" w:rsidRDefault="00C87CFE" w:rsidP="00C87CFE">
            <w:pPr>
              <w:jc w:val="center"/>
              <w:rPr>
                <w:ins w:id="37566" w:author="Στάθης Καπ" w:date="2023-03-03T04:01:00Z"/>
                <w:rFonts w:cstheme="minorHAnsi"/>
                <w:sz w:val="16"/>
                <w:szCs w:val="16"/>
              </w:rPr>
            </w:pPr>
            <w:ins w:id="37567" w:author="Στάθης Καπ" w:date="2023-03-03T06:23:00Z">
              <w:r>
                <w:rPr>
                  <w:rFonts w:ascii="Calibri" w:hAnsi="Calibri" w:cs="Calibri"/>
                  <w:color w:val="000000"/>
                  <w:sz w:val="16"/>
                  <w:szCs w:val="16"/>
                </w:rPr>
                <w:t>1458</w:t>
              </w:r>
            </w:ins>
          </w:p>
        </w:tc>
        <w:tc>
          <w:tcPr>
            <w:tcW w:w="541" w:type="dxa"/>
            <w:vAlign w:val="center"/>
            <w:tcPrChange w:id="37568" w:author="Στάθης Καπ" w:date="2023-03-03T06:27:00Z">
              <w:tcPr>
                <w:tcW w:w="541" w:type="dxa"/>
                <w:vAlign w:val="bottom"/>
              </w:tcPr>
            </w:tcPrChange>
          </w:tcPr>
          <w:p w14:paraId="3543EC47" w14:textId="662C9CFB" w:rsidR="00C87CFE" w:rsidRPr="00CD1347" w:rsidRDefault="00C87CFE" w:rsidP="00C87CFE">
            <w:pPr>
              <w:jc w:val="center"/>
              <w:rPr>
                <w:ins w:id="37569" w:author="Στάθης Καπ" w:date="2023-03-03T04:01:00Z"/>
                <w:rFonts w:cstheme="minorHAnsi"/>
                <w:sz w:val="16"/>
                <w:szCs w:val="16"/>
              </w:rPr>
            </w:pPr>
            <w:ins w:id="37570" w:author="Στάθης Καπ" w:date="2023-03-03T06:23:00Z">
              <w:r>
                <w:rPr>
                  <w:rFonts w:ascii="Calibri" w:hAnsi="Calibri" w:cs="Calibri"/>
                  <w:color w:val="000000"/>
                  <w:sz w:val="16"/>
                  <w:szCs w:val="16"/>
                </w:rPr>
                <w:t>0.111</w:t>
              </w:r>
            </w:ins>
          </w:p>
        </w:tc>
        <w:tc>
          <w:tcPr>
            <w:tcW w:w="589" w:type="dxa"/>
            <w:vAlign w:val="center"/>
            <w:tcPrChange w:id="37571" w:author="Στάθης Καπ" w:date="2023-03-03T06:27:00Z">
              <w:tcPr>
                <w:tcW w:w="589" w:type="dxa"/>
                <w:vAlign w:val="center"/>
              </w:tcPr>
            </w:tcPrChange>
          </w:tcPr>
          <w:p w14:paraId="09CC2FD2" w14:textId="588F32C2" w:rsidR="00C87CFE" w:rsidRPr="00CD1347" w:rsidRDefault="00C87CFE" w:rsidP="00C87CFE">
            <w:pPr>
              <w:jc w:val="center"/>
              <w:rPr>
                <w:ins w:id="37572" w:author="Στάθης Καπ" w:date="2023-03-03T04:01:00Z"/>
                <w:rFonts w:cstheme="minorHAnsi"/>
                <w:sz w:val="16"/>
                <w:szCs w:val="16"/>
              </w:rPr>
            </w:pPr>
            <w:ins w:id="37573"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3757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575" w:author="Στάθης Καπ" w:date="2023-03-03T04:01:00Z"/>
        </w:trPr>
        <w:tc>
          <w:tcPr>
            <w:tcW w:w="515" w:type="dxa"/>
            <w:tcBorders>
              <w:top w:val="nil"/>
              <w:bottom w:val="nil"/>
              <w:right w:val="single" w:sz="4" w:space="0" w:color="auto"/>
            </w:tcBorders>
            <w:shd w:val="clear" w:color="auto" w:fill="E7E6E6" w:themeFill="background2"/>
            <w:vAlign w:val="bottom"/>
            <w:tcPrChange w:id="37576" w:author="Στάθης Καπ" w:date="2023-03-03T06:27:00Z">
              <w:tcPr>
                <w:tcW w:w="515" w:type="dxa"/>
                <w:vAlign w:val="bottom"/>
              </w:tcPr>
            </w:tcPrChange>
          </w:tcPr>
          <w:p w14:paraId="09903765" w14:textId="3569E69B" w:rsidR="00C87CFE" w:rsidRPr="00CD1347" w:rsidRDefault="00C87CFE" w:rsidP="00C87CFE">
            <w:pPr>
              <w:jc w:val="center"/>
              <w:rPr>
                <w:ins w:id="37577" w:author="Στάθης Καπ" w:date="2023-03-03T04:01:00Z"/>
                <w:sz w:val="16"/>
                <w:szCs w:val="16"/>
              </w:rPr>
            </w:pPr>
            <w:ins w:id="37578" w:author="Στάθης Καπ" w:date="2023-03-03T04:08:00Z">
              <w:r w:rsidRPr="00CD1347">
                <w:rPr>
                  <w:rFonts w:ascii="Calibri" w:hAnsi="Calibri" w:cs="Calibri"/>
                  <w:color w:val="000000"/>
                  <w:sz w:val="16"/>
                  <w:szCs w:val="16"/>
                  <w:rPrChange w:id="37579"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37580" w:author="Στάθης Καπ" w:date="2023-03-03T06:27:00Z">
              <w:tcPr>
                <w:tcW w:w="560" w:type="dxa"/>
              </w:tcPr>
            </w:tcPrChange>
          </w:tcPr>
          <w:p w14:paraId="7CA9E159" w14:textId="404F57A0" w:rsidR="00C87CFE" w:rsidRPr="00CD1347" w:rsidRDefault="00C87CFE" w:rsidP="00C87CFE">
            <w:pPr>
              <w:jc w:val="center"/>
              <w:rPr>
                <w:ins w:id="37581" w:author="Στάθης Καπ" w:date="2023-03-03T04:01:00Z"/>
                <w:rFonts w:cstheme="minorHAnsi"/>
                <w:sz w:val="16"/>
                <w:szCs w:val="16"/>
              </w:rPr>
            </w:pPr>
            <w:ins w:id="37582" w:author="Στάθης Καπ" w:date="2023-03-03T06:23:00Z">
              <w:r>
                <w:rPr>
                  <w:rFonts w:ascii="Calibri" w:hAnsi="Calibri" w:cs="Calibri"/>
                  <w:color w:val="000000"/>
                  <w:sz w:val="16"/>
                  <w:szCs w:val="16"/>
                </w:rPr>
                <w:t>1458</w:t>
              </w:r>
            </w:ins>
          </w:p>
        </w:tc>
        <w:tc>
          <w:tcPr>
            <w:tcW w:w="855" w:type="dxa"/>
            <w:vAlign w:val="center"/>
            <w:tcPrChange w:id="37583" w:author="Στάθης Καπ" w:date="2023-03-03T06:27:00Z">
              <w:tcPr>
                <w:tcW w:w="855" w:type="dxa"/>
              </w:tcPr>
            </w:tcPrChange>
          </w:tcPr>
          <w:p w14:paraId="1C37145C" w14:textId="67F7FC15" w:rsidR="00C87CFE" w:rsidRPr="00CD1347" w:rsidRDefault="00C87CFE" w:rsidP="00C87CFE">
            <w:pPr>
              <w:jc w:val="center"/>
              <w:rPr>
                <w:ins w:id="37584" w:author="Στάθης Καπ" w:date="2023-03-03T04:01:00Z"/>
                <w:rFonts w:cstheme="minorHAnsi"/>
                <w:sz w:val="16"/>
                <w:szCs w:val="16"/>
              </w:rPr>
            </w:pPr>
            <w:ins w:id="37585" w:author="Στάθης Καπ" w:date="2023-03-03T06:23:00Z">
              <w:r>
                <w:rPr>
                  <w:rFonts w:ascii="Calibri" w:hAnsi="Calibri" w:cs="Calibri"/>
                  <w:color w:val="000000"/>
                  <w:sz w:val="16"/>
                  <w:szCs w:val="16"/>
                </w:rPr>
                <w:t>1458</w:t>
              </w:r>
            </w:ins>
          </w:p>
        </w:tc>
        <w:tc>
          <w:tcPr>
            <w:tcW w:w="544" w:type="dxa"/>
            <w:vAlign w:val="center"/>
            <w:tcPrChange w:id="37586" w:author="Στάθης Καπ" w:date="2023-03-03T06:27:00Z">
              <w:tcPr>
                <w:tcW w:w="544" w:type="dxa"/>
                <w:vAlign w:val="bottom"/>
              </w:tcPr>
            </w:tcPrChange>
          </w:tcPr>
          <w:p w14:paraId="0814DF2C" w14:textId="0F65F445" w:rsidR="00C87CFE" w:rsidRPr="00CD1347" w:rsidRDefault="00C87CFE" w:rsidP="00C87CFE">
            <w:pPr>
              <w:jc w:val="center"/>
              <w:rPr>
                <w:ins w:id="37587" w:author="Στάθης Καπ" w:date="2023-03-03T04:01:00Z"/>
                <w:rFonts w:cstheme="minorHAnsi"/>
                <w:sz w:val="16"/>
                <w:szCs w:val="16"/>
              </w:rPr>
            </w:pPr>
            <w:ins w:id="37588" w:author="Στάθης Καπ" w:date="2023-03-03T06:23:00Z">
              <w:r>
                <w:rPr>
                  <w:rFonts w:ascii="Calibri" w:hAnsi="Calibri" w:cs="Calibri"/>
                  <w:color w:val="000000"/>
                  <w:sz w:val="16"/>
                  <w:szCs w:val="16"/>
                </w:rPr>
                <w:t>1458</w:t>
              </w:r>
            </w:ins>
          </w:p>
        </w:tc>
        <w:tc>
          <w:tcPr>
            <w:tcW w:w="621" w:type="dxa"/>
            <w:vAlign w:val="center"/>
            <w:tcPrChange w:id="37589" w:author="Στάθης Καπ" w:date="2023-03-03T06:27:00Z">
              <w:tcPr>
                <w:tcW w:w="621" w:type="dxa"/>
                <w:vAlign w:val="bottom"/>
              </w:tcPr>
            </w:tcPrChange>
          </w:tcPr>
          <w:p w14:paraId="23C254FB" w14:textId="48E75CBE" w:rsidR="00C87CFE" w:rsidRPr="00CD1347" w:rsidRDefault="00C87CFE" w:rsidP="00C87CFE">
            <w:pPr>
              <w:jc w:val="center"/>
              <w:rPr>
                <w:ins w:id="37590" w:author="Στάθης Καπ" w:date="2023-03-03T04:01:00Z"/>
                <w:rFonts w:cstheme="minorHAnsi"/>
                <w:sz w:val="16"/>
                <w:szCs w:val="16"/>
              </w:rPr>
            </w:pPr>
            <w:ins w:id="37591" w:author="Στάθης Καπ" w:date="2023-03-03T06:23:00Z">
              <w:r>
                <w:rPr>
                  <w:rFonts w:ascii="Calibri" w:hAnsi="Calibri" w:cs="Calibri"/>
                  <w:color w:val="000000"/>
                  <w:sz w:val="16"/>
                  <w:szCs w:val="16"/>
                </w:rPr>
                <w:t>0.059</w:t>
              </w:r>
            </w:ins>
          </w:p>
        </w:tc>
        <w:tc>
          <w:tcPr>
            <w:tcW w:w="669" w:type="dxa"/>
            <w:vAlign w:val="center"/>
            <w:tcPrChange w:id="37592" w:author="Στάθης Καπ" w:date="2023-03-03T06:27:00Z">
              <w:tcPr>
                <w:tcW w:w="669" w:type="dxa"/>
                <w:vAlign w:val="center"/>
              </w:tcPr>
            </w:tcPrChange>
          </w:tcPr>
          <w:p w14:paraId="7142EB49" w14:textId="6EDDBA70" w:rsidR="00C87CFE" w:rsidRPr="00CD1347" w:rsidRDefault="00C87CFE" w:rsidP="00C87CFE">
            <w:pPr>
              <w:jc w:val="center"/>
              <w:rPr>
                <w:ins w:id="37593" w:author="Στάθης Καπ" w:date="2023-03-03T04:01:00Z"/>
                <w:rFonts w:cstheme="minorHAnsi"/>
                <w:sz w:val="16"/>
                <w:szCs w:val="16"/>
              </w:rPr>
            </w:pPr>
            <w:ins w:id="37594" w:author="Στάθης Καπ" w:date="2023-03-03T06:23:00Z">
              <w:r>
                <w:rPr>
                  <w:rFonts w:ascii="Calibri" w:hAnsi="Calibri" w:cstheme="minorHAnsi"/>
                  <w:color w:val="000000"/>
                  <w:sz w:val="16"/>
                  <w:szCs w:val="16"/>
                </w:rPr>
                <w:t>0</w:t>
              </w:r>
            </w:ins>
          </w:p>
        </w:tc>
        <w:tc>
          <w:tcPr>
            <w:tcW w:w="543" w:type="dxa"/>
            <w:vAlign w:val="center"/>
            <w:tcPrChange w:id="37595" w:author="Στάθης Καπ" w:date="2023-03-03T06:27:00Z">
              <w:tcPr>
                <w:tcW w:w="543" w:type="dxa"/>
                <w:vAlign w:val="bottom"/>
              </w:tcPr>
            </w:tcPrChange>
          </w:tcPr>
          <w:p w14:paraId="2F494203" w14:textId="658129EB" w:rsidR="00C87CFE" w:rsidRPr="00CD1347" w:rsidRDefault="00C87CFE" w:rsidP="00C87CFE">
            <w:pPr>
              <w:jc w:val="center"/>
              <w:rPr>
                <w:ins w:id="37596" w:author="Στάθης Καπ" w:date="2023-03-03T04:01:00Z"/>
                <w:rFonts w:cstheme="minorHAnsi"/>
                <w:sz w:val="16"/>
                <w:szCs w:val="16"/>
              </w:rPr>
            </w:pPr>
            <w:ins w:id="37597" w:author="Στάθης Καπ" w:date="2023-03-03T06:23:00Z">
              <w:r>
                <w:rPr>
                  <w:rFonts w:ascii="Calibri" w:hAnsi="Calibri" w:cs="Calibri"/>
                  <w:color w:val="000000"/>
                  <w:sz w:val="16"/>
                  <w:szCs w:val="16"/>
                </w:rPr>
                <w:t>1458</w:t>
              </w:r>
            </w:ins>
          </w:p>
        </w:tc>
        <w:tc>
          <w:tcPr>
            <w:tcW w:w="621" w:type="dxa"/>
            <w:vAlign w:val="center"/>
            <w:tcPrChange w:id="37598" w:author="Στάθης Καπ" w:date="2023-03-03T06:27:00Z">
              <w:tcPr>
                <w:tcW w:w="621" w:type="dxa"/>
                <w:vAlign w:val="bottom"/>
              </w:tcPr>
            </w:tcPrChange>
          </w:tcPr>
          <w:p w14:paraId="2876358C" w14:textId="447CD33E" w:rsidR="00C87CFE" w:rsidRPr="00CD1347" w:rsidRDefault="00C87CFE" w:rsidP="00C87CFE">
            <w:pPr>
              <w:jc w:val="center"/>
              <w:rPr>
                <w:ins w:id="37599" w:author="Στάθης Καπ" w:date="2023-03-03T04:01:00Z"/>
                <w:rFonts w:cstheme="minorHAnsi"/>
                <w:sz w:val="16"/>
                <w:szCs w:val="16"/>
              </w:rPr>
            </w:pPr>
            <w:ins w:id="37600" w:author="Στάθης Καπ" w:date="2023-03-03T06:23:00Z">
              <w:r>
                <w:rPr>
                  <w:rFonts w:ascii="Calibri" w:hAnsi="Calibri" w:cs="Calibri"/>
                  <w:color w:val="000000"/>
                  <w:sz w:val="16"/>
                  <w:szCs w:val="16"/>
                </w:rPr>
                <w:t>0.097</w:t>
              </w:r>
            </w:ins>
          </w:p>
        </w:tc>
        <w:tc>
          <w:tcPr>
            <w:tcW w:w="669" w:type="dxa"/>
            <w:vAlign w:val="center"/>
            <w:tcPrChange w:id="37601" w:author="Στάθης Καπ" w:date="2023-03-03T06:27:00Z">
              <w:tcPr>
                <w:tcW w:w="669" w:type="dxa"/>
                <w:vAlign w:val="center"/>
              </w:tcPr>
            </w:tcPrChange>
          </w:tcPr>
          <w:p w14:paraId="59F10823" w14:textId="03C0D854" w:rsidR="00C87CFE" w:rsidRPr="00CD1347" w:rsidRDefault="00C87CFE" w:rsidP="00C87CFE">
            <w:pPr>
              <w:jc w:val="center"/>
              <w:rPr>
                <w:ins w:id="37602" w:author="Στάθης Καπ" w:date="2023-03-03T04:01:00Z"/>
                <w:rFonts w:cstheme="minorHAnsi"/>
                <w:sz w:val="16"/>
                <w:szCs w:val="16"/>
              </w:rPr>
            </w:pPr>
            <w:ins w:id="37603" w:author="Στάθης Καπ" w:date="2023-03-03T06:23:00Z">
              <w:r>
                <w:rPr>
                  <w:rFonts w:ascii="Calibri" w:hAnsi="Calibri" w:cstheme="minorHAnsi"/>
                  <w:color w:val="000000"/>
                  <w:sz w:val="16"/>
                  <w:szCs w:val="16"/>
                </w:rPr>
                <w:t>0</w:t>
              </w:r>
            </w:ins>
          </w:p>
        </w:tc>
        <w:tc>
          <w:tcPr>
            <w:tcW w:w="508" w:type="dxa"/>
            <w:vAlign w:val="center"/>
            <w:tcPrChange w:id="37604" w:author="Στάθης Καπ" w:date="2023-03-03T06:27:00Z">
              <w:tcPr>
                <w:tcW w:w="508" w:type="dxa"/>
                <w:vAlign w:val="bottom"/>
              </w:tcPr>
            </w:tcPrChange>
          </w:tcPr>
          <w:p w14:paraId="0ED1FD1C" w14:textId="2F5070FB" w:rsidR="00C87CFE" w:rsidRPr="00CD1347" w:rsidRDefault="00C87CFE" w:rsidP="00C87CFE">
            <w:pPr>
              <w:jc w:val="center"/>
              <w:rPr>
                <w:ins w:id="37605" w:author="Στάθης Καπ" w:date="2023-03-03T04:01:00Z"/>
                <w:rFonts w:cstheme="minorHAnsi"/>
                <w:sz w:val="16"/>
                <w:szCs w:val="16"/>
              </w:rPr>
            </w:pPr>
            <w:ins w:id="37606" w:author="Στάθης Καπ" w:date="2023-03-03T06:23:00Z">
              <w:r>
                <w:rPr>
                  <w:rFonts w:ascii="Calibri" w:hAnsi="Calibri" w:cs="Calibri"/>
                  <w:color w:val="000000"/>
                  <w:sz w:val="16"/>
                  <w:szCs w:val="16"/>
                </w:rPr>
                <w:t>1458</w:t>
              </w:r>
            </w:ins>
          </w:p>
        </w:tc>
        <w:tc>
          <w:tcPr>
            <w:tcW w:w="541" w:type="dxa"/>
            <w:vAlign w:val="center"/>
            <w:tcPrChange w:id="37607" w:author="Στάθης Καπ" w:date="2023-03-03T06:27:00Z">
              <w:tcPr>
                <w:tcW w:w="541" w:type="dxa"/>
                <w:vAlign w:val="bottom"/>
              </w:tcPr>
            </w:tcPrChange>
          </w:tcPr>
          <w:p w14:paraId="28E7DF35" w14:textId="0F5E4B77" w:rsidR="00C87CFE" w:rsidRPr="00CD1347" w:rsidRDefault="00C87CFE" w:rsidP="00C87CFE">
            <w:pPr>
              <w:jc w:val="center"/>
              <w:rPr>
                <w:ins w:id="37608" w:author="Στάθης Καπ" w:date="2023-03-03T04:01:00Z"/>
                <w:rFonts w:cstheme="minorHAnsi"/>
                <w:sz w:val="16"/>
                <w:szCs w:val="16"/>
              </w:rPr>
            </w:pPr>
            <w:ins w:id="37609" w:author="Στάθης Καπ" w:date="2023-03-03T06:23:00Z">
              <w:r>
                <w:rPr>
                  <w:rFonts w:ascii="Calibri" w:hAnsi="Calibri" w:cs="Calibri"/>
                  <w:color w:val="000000"/>
                  <w:sz w:val="16"/>
                  <w:szCs w:val="16"/>
                </w:rPr>
                <w:t>0.081</w:t>
              </w:r>
            </w:ins>
          </w:p>
        </w:tc>
        <w:tc>
          <w:tcPr>
            <w:tcW w:w="589" w:type="dxa"/>
            <w:vAlign w:val="center"/>
            <w:tcPrChange w:id="37610" w:author="Στάθης Καπ" w:date="2023-03-03T06:27:00Z">
              <w:tcPr>
                <w:tcW w:w="589" w:type="dxa"/>
                <w:vAlign w:val="center"/>
              </w:tcPr>
            </w:tcPrChange>
          </w:tcPr>
          <w:p w14:paraId="626ACB65" w14:textId="2F81BCEB" w:rsidR="00C87CFE" w:rsidRPr="00CD1347" w:rsidRDefault="00C87CFE" w:rsidP="00C87CFE">
            <w:pPr>
              <w:jc w:val="center"/>
              <w:rPr>
                <w:ins w:id="37611" w:author="Στάθης Καπ" w:date="2023-03-03T04:01:00Z"/>
                <w:rFonts w:cstheme="minorHAnsi"/>
                <w:sz w:val="16"/>
                <w:szCs w:val="16"/>
              </w:rPr>
            </w:pPr>
            <w:ins w:id="37612" w:author="Στάθης Καπ" w:date="2023-03-03T06:23:00Z">
              <w:r>
                <w:rPr>
                  <w:rFonts w:ascii="Calibri" w:hAnsi="Calibri" w:cstheme="minorHAnsi"/>
                  <w:color w:val="000000"/>
                  <w:sz w:val="16"/>
                  <w:szCs w:val="16"/>
                </w:rPr>
                <w:t>0</w:t>
              </w:r>
            </w:ins>
          </w:p>
        </w:tc>
        <w:tc>
          <w:tcPr>
            <w:tcW w:w="463" w:type="dxa"/>
            <w:vAlign w:val="center"/>
            <w:tcPrChange w:id="37613" w:author="Στάθης Καπ" w:date="2023-03-03T06:27:00Z">
              <w:tcPr>
                <w:tcW w:w="463" w:type="dxa"/>
                <w:vAlign w:val="bottom"/>
              </w:tcPr>
            </w:tcPrChange>
          </w:tcPr>
          <w:p w14:paraId="3609C50C" w14:textId="749A6ABB" w:rsidR="00C87CFE" w:rsidRPr="00CD1347" w:rsidRDefault="00C87CFE" w:rsidP="00C87CFE">
            <w:pPr>
              <w:jc w:val="center"/>
              <w:rPr>
                <w:ins w:id="37614" w:author="Στάθης Καπ" w:date="2023-03-03T04:01:00Z"/>
                <w:rFonts w:cstheme="minorHAnsi"/>
                <w:sz w:val="16"/>
                <w:szCs w:val="16"/>
              </w:rPr>
            </w:pPr>
            <w:ins w:id="37615" w:author="Στάθης Καπ" w:date="2023-03-03T06:23:00Z">
              <w:r>
                <w:rPr>
                  <w:rFonts w:ascii="Calibri" w:hAnsi="Calibri" w:cs="Calibri"/>
                  <w:color w:val="000000"/>
                  <w:sz w:val="16"/>
                  <w:szCs w:val="16"/>
                </w:rPr>
                <w:t>1458</w:t>
              </w:r>
            </w:ins>
          </w:p>
        </w:tc>
        <w:tc>
          <w:tcPr>
            <w:tcW w:w="541" w:type="dxa"/>
            <w:vAlign w:val="center"/>
            <w:tcPrChange w:id="37616" w:author="Στάθης Καπ" w:date="2023-03-03T06:27:00Z">
              <w:tcPr>
                <w:tcW w:w="541" w:type="dxa"/>
                <w:vAlign w:val="bottom"/>
              </w:tcPr>
            </w:tcPrChange>
          </w:tcPr>
          <w:p w14:paraId="2FD931A8" w14:textId="2F490755" w:rsidR="00C87CFE" w:rsidRPr="00CD1347" w:rsidRDefault="00C87CFE" w:rsidP="00C87CFE">
            <w:pPr>
              <w:jc w:val="center"/>
              <w:rPr>
                <w:ins w:id="37617" w:author="Στάθης Καπ" w:date="2023-03-03T04:01:00Z"/>
                <w:rFonts w:cstheme="minorHAnsi"/>
                <w:sz w:val="16"/>
                <w:szCs w:val="16"/>
              </w:rPr>
            </w:pPr>
            <w:ins w:id="37618" w:author="Στάθης Καπ" w:date="2023-03-03T06:23:00Z">
              <w:r>
                <w:rPr>
                  <w:rFonts w:ascii="Calibri" w:hAnsi="Calibri" w:cs="Calibri"/>
                  <w:color w:val="000000"/>
                  <w:sz w:val="16"/>
                  <w:szCs w:val="16"/>
                </w:rPr>
                <w:t>0.109</w:t>
              </w:r>
            </w:ins>
          </w:p>
        </w:tc>
        <w:tc>
          <w:tcPr>
            <w:tcW w:w="589" w:type="dxa"/>
            <w:vAlign w:val="center"/>
            <w:tcPrChange w:id="37619" w:author="Στάθης Καπ" w:date="2023-03-03T06:27:00Z">
              <w:tcPr>
                <w:tcW w:w="589" w:type="dxa"/>
                <w:vAlign w:val="center"/>
              </w:tcPr>
            </w:tcPrChange>
          </w:tcPr>
          <w:p w14:paraId="3A52BAC5" w14:textId="1FAB210C" w:rsidR="00C87CFE" w:rsidRPr="00CD1347" w:rsidRDefault="00C87CFE" w:rsidP="00C87CFE">
            <w:pPr>
              <w:jc w:val="center"/>
              <w:rPr>
                <w:ins w:id="37620" w:author="Στάθης Καπ" w:date="2023-03-03T04:01:00Z"/>
                <w:rFonts w:cstheme="minorHAnsi"/>
                <w:sz w:val="16"/>
                <w:szCs w:val="16"/>
              </w:rPr>
            </w:pPr>
            <w:ins w:id="37621"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3762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623" w:author="Στάθης Καπ" w:date="2023-03-03T04:01:00Z"/>
        </w:trPr>
        <w:tc>
          <w:tcPr>
            <w:tcW w:w="515" w:type="dxa"/>
            <w:tcBorders>
              <w:top w:val="nil"/>
              <w:bottom w:val="nil"/>
              <w:right w:val="single" w:sz="4" w:space="0" w:color="auto"/>
            </w:tcBorders>
            <w:shd w:val="clear" w:color="auto" w:fill="E7E6E6" w:themeFill="background2"/>
            <w:vAlign w:val="bottom"/>
            <w:tcPrChange w:id="37624" w:author="Στάθης Καπ" w:date="2023-03-03T06:27:00Z">
              <w:tcPr>
                <w:tcW w:w="515" w:type="dxa"/>
                <w:vAlign w:val="bottom"/>
              </w:tcPr>
            </w:tcPrChange>
          </w:tcPr>
          <w:p w14:paraId="6784F897" w14:textId="4F7CD197" w:rsidR="00C87CFE" w:rsidRPr="00CD1347" w:rsidRDefault="00C87CFE" w:rsidP="00C87CFE">
            <w:pPr>
              <w:jc w:val="center"/>
              <w:rPr>
                <w:ins w:id="37625" w:author="Στάθης Καπ" w:date="2023-03-03T04:01:00Z"/>
                <w:sz w:val="16"/>
                <w:szCs w:val="16"/>
              </w:rPr>
            </w:pPr>
            <w:ins w:id="37626" w:author="Στάθης Καπ" w:date="2023-03-03T04:08:00Z">
              <w:r w:rsidRPr="00CD1347">
                <w:rPr>
                  <w:rFonts w:ascii="Calibri" w:hAnsi="Calibri" w:cs="Calibri"/>
                  <w:color w:val="000000"/>
                  <w:sz w:val="16"/>
                  <w:szCs w:val="16"/>
                  <w:rPrChange w:id="37627"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37628" w:author="Στάθης Καπ" w:date="2023-03-03T06:27:00Z">
              <w:tcPr>
                <w:tcW w:w="560" w:type="dxa"/>
              </w:tcPr>
            </w:tcPrChange>
          </w:tcPr>
          <w:p w14:paraId="7341A307" w14:textId="6AE52553" w:rsidR="00C87CFE" w:rsidRPr="00CD1347" w:rsidRDefault="00C87CFE" w:rsidP="00C87CFE">
            <w:pPr>
              <w:jc w:val="center"/>
              <w:rPr>
                <w:ins w:id="37629" w:author="Στάθης Καπ" w:date="2023-03-03T04:01:00Z"/>
                <w:rFonts w:cstheme="minorHAnsi"/>
                <w:sz w:val="16"/>
                <w:szCs w:val="16"/>
              </w:rPr>
            </w:pPr>
            <w:ins w:id="37630" w:author="Στάθης Καπ" w:date="2023-03-03T06:23:00Z">
              <w:r>
                <w:rPr>
                  <w:rFonts w:ascii="Calibri" w:hAnsi="Calibri" w:cs="Calibri"/>
                  <w:color w:val="000000"/>
                  <w:sz w:val="16"/>
                  <w:szCs w:val="16"/>
                </w:rPr>
                <w:t>811</w:t>
              </w:r>
            </w:ins>
          </w:p>
        </w:tc>
        <w:tc>
          <w:tcPr>
            <w:tcW w:w="855" w:type="dxa"/>
            <w:vAlign w:val="center"/>
            <w:tcPrChange w:id="37631" w:author="Στάθης Καπ" w:date="2023-03-03T06:27:00Z">
              <w:tcPr>
                <w:tcW w:w="855" w:type="dxa"/>
              </w:tcPr>
            </w:tcPrChange>
          </w:tcPr>
          <w:p w14:paraId="38182C25" w14:textId="6CF46299" w:rsidR="00C87CFE" w:rsidRPr="00CD1347" w:rsidRDefault="00C87CFE" w:rsidP="00C87CFE">
            <w:pPr>
              <w:jc w:val="center"/>
              <w:rPr>
                <w:ins w:id="37632" w:author="Στάθης Καπ" w:date="2023-03-03T04:01:00Z"/>
                <w:rFonts w:cstheme="minorHAnsi"/>
                <w:sz w:val="16"/>
                <w:szCs w:val="16"/>
              </w:rPr>
            </w:pPr>
            <w:ins w:id="37633" w:author="Στάθης Καπ" w:date="2023-03-03T06:23:00Z">
              <w:r>
                <w:rPr>
                  <w:rFonts w:ascii="Calibri" w:hAnsi="Calibri" w:cs="Calibri"/>
                  <w:color w:val="000000"/>
                  <w:sz w:val="16"/>
                  <w:szCs w:val="16"/>
                </w:rPr>
                <w:t>794</w:t>
              </w:r>
            </w:ins>
          </w:p>
        </w:tc>
        <w:tc>
          <w:tcPr>
            <w:tcW w:w="544" w:type="dxa"/>
            <w:vAlign w:val="center"/>
            <w:tcPrChange w:id="37634" w:author="Στάθης Καπ" w:date="2023-03-03T06:27:00Z">
              <w:tcPr>
                <w:tcW w:w="544" w:type="dxa"/>
                <w:vAlign w:val="bottom"/>
              </w:tcPr>
            </w:tcPrChange>
          </w:tcPr>
          <w:p w14:paraId="126250CD" w14:textId="5E3FEE34" w:rsidR="00C87CFE" w:rsidRPr="00CD1347" w:rsidRDefault="00C87CFE" w:rsidP="00C87CFE">
            <w:pPr>
              <w:jc w:val="center"/>
              <w:rPr>
                <w:ins w:id="37635" w:author="Στάθης Καπ" w:date="2023-03-03T04:01:00Z"/>
                <w:rFonts w:cstheme="minorHAnsi"/>
                <w:sz w:val="16"/>
                <w:szCs w:val="16"/>
              </w:rPr>
            </w:pPr>
            <w:ins w:id="37636" w:author="Στάθης Καπ" w:date="2023-03-03T06:23:00Z">
              <w:r>
                <w:rPr>
                  <w:rFonts w:ascii="Calibri" w:hAnsi="Calibri" w:cs="Calibri"/>
                  <w:color w:val="000000"/>
                  <w:sz w:val="16"/>
                  <w:szCs w:val="16"/>
                </w:rPr>
                <w:t>661</w:t>
              </w:r>
            </w:ins>
          </w:p>
        </w:tc>
        <w:tc>
          <w:tcPr>
            <w:tcW w:w="621" w:type="dxa"/>
            <w:vAlign w:val="center"/>
            <w:tcPrChange w:id="37637" w:author="Στάθης Καπ" w:date="2023-03-03T06:27:00Z">
              <w:tcPr>
                <w:tcW w:w="621" w:type="dxa"/>
                <w:vAlign w:val="bottom"/>
              </w:tcPr>
            </w:tcPrChange>
          </w:tcPr>
          <w:p w14:paraId="60C27547" w14:textId="474A0535" w:rsidR="00C87CFE" w:rsidRPr="00CD1347" w:rsidRDefault="00C87CFE" w:rsidP="00C87CFE">
            <w:pPr>
              <w:jc w:val="center"/>
              <w:rPr>
                <w:ins w:id="37638" w:author="Στάθης Καπ" w:date="2023-03-03T04:01:00Z"/>
                <w:rFonts w:cstheme="minorHAnsi"/>
                <w:sz w:val="16"/>
                <w:szCs w:val="16"/>
              </w:rPr>
            </w:pPr>
            <w:ins w:id="37639" w:author="Στάθης Καπ" w:date="2023-03-03T06:23:00Z">
              <w:r>
                <w:rPr>
                  <w:rFonts w:ascii="Calibri" w:hAnsi="Calibri" w:cs="Calibri"/>
                  <w:color w:val="000000"/>
                  <w:sz w:val="16"/>
                  <w:szCs w:val="16"/>
                </w:rPr>
                <w:t>0.47</w:t>
              </w:r>
            </w:ins>
          </w:p>
        </w:tc>
        <w:tc>
          <w:tcPr>
            <w:tcW w:w="669" w:type="dxa"/>
            <w:vAlign w:val="center"/>
            <w:tcPrChange w:id="37640" w:author="Στάθης Καπ" w:date="2023-03-03T06:27:00Z">
              <w:tcPr>
                <w:tcW w:w="669" w:type="dxa"/>
                <w:vAlign w:val="center"/>
              </w:tcPr>
            </w:tcPrChange>
          </w:tcPr>
          <w:p w14:paraId="1F1A1676" w14:textId="7DB6A8FA" w:rsidR="00C87CFE" w:rsidRPr="00CD1347" w:rsidRDefault="00C87CFE" w:rsidP="00C87CFE">
            <w:pPr>
              <w:jc w:val="center"/>
              <w:rPr>
                <w:ins w:id="37641" w:author="Στάθης Καπ" w:date="2023-03-03T04:01:00Z"/>
                <w:rFonts w:cstheme="minorHAnsi"/>
                <w:sz w:val="16"/>
                <w:szCs w:val="16"/>
              </w:rPr>
            </w:pPr>
            <w:ins w:id="37642" w:author="Στάθης Καπ" w:date="2023-03-03T06:23:00Z">
              <w:r>
                <w:rPr>
                  <w:rFonts w:ascii="Calibri" w:hAnsi="Calibri" w:cstheme="minorHAnsi"/>
                  <w:color w:val="000000"/>
                  <w:sz w:val="16"/>
                  <w:szCs w:val="16"/>
                </w:rPr>
                <w:t>18.5</w:t>
              </w:r>
            </w:ins>
          </w:p>
        </w:tc>
        <w:tc>
          <w:tcPr>
            <w:tcW w:w="543" w:type="dxa"/>
            <w:vAlign w:val="center"/>
            <w:tcPrChange w:id="37643" w:author="Στάθης Καπ" w:date="2023-03-03T06:27:00Z">
              <w:tcPr>
                <w:tcW w:w="543" w:type="dxa"/>
                <w:vAlign w:val="bottom"/>
              </w:tcPr>
            </w:tcPrChange>
          </w:tcPr>
          <w:p w14:paraId="46DC7566" w14:textId="60A9F90F" w:rsidR="00C87CFE" w:rsidRPr="00CD1347" w:rsidRDefault="00C87CFE" w:rsidP="00C87CFE">
            <w:pPr>
              <w:jc w:val="center"/>
              <w:rPr>
                <w:ins w:id="37644" w:author="Στάθης Καπ" w:date="2023-03-03T04:01:00Z"/>
                <w:rFonts w:cstheme="minorHAnsi"/>
                <w:sz w:val="16"/>
                <w:szCs w:val="16"/>
              </w:rPr>
            </w:pPr>
            <w:ins w:id="37645" w:author="Στάθης Καπ" w:date="2023-03-03T06:23:00Z">
              <w:r>
                <w:rPr>
                  <w:rFonts w:ascii="Calibri" w:hAnsi="Calibri" w:cs="Calibri"/>
                  <w:color w:val="000000"/>
                  <w:sz w:val="16"/>
                  <w:szCs w:val="16"/>
                </w:rPr>
                <w:t>675</w:t>
              </w:r>
            </w:ins>
          </w:p>
        </w:tc>
        <w:tc>
          <w:tcPr>
            <w:tcW w:w="621" w:type="dxa"/>
            <w:vAlign w:val="center"/>
            <w:tcPrChange w:id="37646" w:author="Στάθης Καπ" w:date="2023-03-03T06:27:00Z">
              <w:tcPr>
                <w:tcW w:w="621" w:type="dxa"/>
                <w:vAlign w:val="bottom"/>
              </w:tcPr>
            </w:tcPrChange>
          </w:tcPr>
          <w:p w14:paraId="12909D4E" w14:textId="5AD4ED8A" w:rsidR="00C87CFE" w:rsidRPr="00CD1347" w:rsidRDefault="00C87CFE" w:rsidP="00C87CFE">
            <w:pPr>
              <w:jc w:val="center"/>
              <w:rPr>
                <w:ins w:id="37647" w:author="Στάθης Καπ" w:date="2023-03-03T04:01:00Z"/>
                <w:rFonts w:cstheme="minorHAnsi"/>
                <w:sz w:val="16"/>
                <w:szCs w:val="16"/>
              </w:rPr>
            </w:pPr>
            <w:ins w:id="37648" w:author="Στάθης Καπ" w:date="2023-03-03T06:23:00Z">
              <w:r>
                <w:rPr>
                  <w:rFonts w:ascii="Calibri" w:hAnsi="Calibri" w:cs="Calibri"/>
                  <w:color w:val="000000"/>
                  <w:sz w:val="16"/>
                  <w:szCs w:val="16"/>
                </w:rPr>
                <w:t>0.323</w:t>
              </w:r>
            </w:ins>
          </w:p>
        </w:tc>
        <w:tc>
          <w:tcPr>
            <w:tcW w:w="669" w:type="dxa"/>
            <w:vAlign w:val="center"/>
            <w:tcPrChange w:id="37649" w:author="Στάθης Καπ" w:date="2023-03-03T06:27:00Z">
              <w:tcPr>
                <w:tcW w:w="669" w:type="dxa"/>
                <w:vAlign w:val="center"/>
              </w:tcPr>
            </w:tcPrChange>
          </w:tcPr>
          <w:p w14:paraId="50EF653E" w14:textId="35A9AB9D" w:rsidR="00C87CFE" w:rsidRPr="00CD1347" w:rsidRDefault="00C87CFE" w:rsidP="00C87CFE">
            <w:pPr>
              <w:jc w:val="center"/>
              <w:rPr>
                <w:ins w:id="37650" w:author="Στάθης Καπ" w:date="2023-03-03T04:01:00Z"/>
                <w:rFonts w:cstheme="minorHAnsi"/>
                <w:sz w:val="16"/>
                <w:szCs w:val="16"/>
              </w:rPr>
            </w:pPr>
            <w:ins w:id="37651" w:author="Στάθης Καπ" w:date="2023-03-03T06:23:00Z">
              <w:r>
                <w:rPr>
                  <w:rFonts w:ascii="Calibri" w:hAnsi="Calibri" w:cstheme="minorHAnsi"/>
                  <w:color w:val="000000"/>
                  <w:sz w:val="16"/>
                  <w:szCs w:val="16"/>
                </w:rPr>
                <w:t>-2.12</w:t>
              </w:r>
            </w:ins>
          </w:p>
        </w:tc>
        <w:tc>
          <w:tcPr>
            <w:tcW w:w="508" w:type="dxa"/>
            <w:vAlign w:val="center"/>
            <w:tcPrChange w:id="37652" w:author="Στάθης Καπ" w:date="2023-03-03T06:27:00Z">
              <w:tcPr>
                <w:tcW w:w="508" w:type="dxa"/>
                <w:vAlign w:val="bottom"/>
              </w:tcPr>
            </w:tcPrChange>
          </w:tcPr>
          <w:p w14:paraId="0B0BE64D" w14:textId="55B181DA" w:rsidR="00C87CFE" w:rsidRPr="00CD1347" w:rsidRDefault="00C87CFE" w:rsidP="00C87CFE">
            <w:pPr>
              <w:jc w:val="center"/>
              <w:rPr>
                <w:ins w:id="37653" w:author="Στάθης Καπ" w:date="2023-03-03T04:01:00Z"/>
                <w:rFonts w:cstheme="minorHAnsi"/>
                <w:sz w:val="16"/>
                <w:szCs w:val="16"/>
              </w:rPr>
            </w:pPr>
            <w:ins w:id="37654" w:author="Στάθης Καπ" w:date="2023-03-03T06:23:00Z">
              <w:r>
                <w:rPr>
                  <w:rFonts w:ascii="Calibri" w:hAnsi="Calibri" w:cs="Calibri"/>
                  <w:color w:val="000000"/>
                  <w:sz w:val="16"/>
                  <w:szCs w:val="16"/>
                </w:rPr>
                <w:t>618</w:t>
              </w:r>
            </w:ins>
          </w:p>
        </w:tc>
        <w:tc>
          <w:tcPr>
            <w:tcW w:w="541" w:type="dxa"/>
            <w:vAlign w:val="center"/>
            <w:tcPrChange w:id="37655" w:author="Στάθης Καπ" w:date="2023-03-03T06:27:00Z">
              <w:tcPr>
                <w:tcW w:w="541" w:type="dxa"/>
                <w:vAlign w:val="bottom"/>
              </w:tcPr>
            </w:tcPrChange>
          </w:tcPr>
          <w:p w14:paraId="628EC53A" w14:textId="506C5F61" w:rsidR="00C87CFE" w:rsidRPr="00CD1347" w:rsidRDefault="00C87CFE" w:rsidP="00C87CFE">
            <w:pPr>
              <w:jc w:val="center"/>
              <w:rPr>
                <w:ins w:id="37656" w:author="Στάθης Καπ" w:date="2023-03-03T04:01:00Z"/>
                <w:rFonts w:cstheme="minorHAnsi"/>
                <w:sz w:val="16"/>
                <w:szCs w:val="16"/>
              </w:rPr>
            </w:pPr>
            <w:ins w:id="37657" w:author="Στάθης Καπ" w:date="2023-03-03T06:23:00Z">
              <w:r>
                <w:rPr>
                  <w:rFonts w:ascii="Calibri" w:hAnsi="Calibri" w:cs="Calibri"/>
                  <w:color w:val="000000"/>
                  <w:sz w:val="16"/>
                  <w:szCs w:val="16"/>
                </w:rPr>
                <w:t>0.305</w:t>
              </w:r>
            </w:ins>
          </w:p>
        </w:tc>
        <w:tc>
          <w:tcPr>
            <w:tcW w:w="589" w:type="dxa"/>
            <w:vAlign w:val="center"/>
            <w:tcPrChange w:id="37658" w:author="Στάθης Καπ" w:date="2023-03-03T06:27:00Z">
              <w:tcPr>
                <w:tcW w:w="589" w:type="dxa"/>
                <w:vAlign w:val="center"/>
              </w:tcPr>
            </w:tcPrChange>
          </w:tcPr>
          <w:p w14:paraId="1A313730" w14:textId="6893F43D" w:rsidR="00C87CFE" w:rsidRPr="00CD1347" w:rsidRDefault="00C87CFE" w:rsidP="00C87CFE">
            <w:pPr>
              <w:jc w:val="center"/>
              <w:rPr>
                <w:ins w:id="37659" w:author="Στάθης Καπ" w:date="2023-03-03T04:01:00Z"/>
                <w:rFonts w:cstheme="minorHAnsi"/>
                <w:sz w:val="16"/>
                <w:szCs w:val="16"/>
              </w:rPr>
            </w:pPr>
            <w:ins w:id="37660" w:author="Στάθης Καπ" w:date="2023-03-03T06:23:00Z">
              <w:r>
                <w:rPr>
                  <w:rFonts w:ascii="Calibri" w:hAnsi="Calibri" w:cstheme="minorHAnsi"/>
                  <w:color w:val="000000"/>
                  <w:sz w:val="16"/>
                  <w:szCs w:val="16"/>
                </w:rPr>
                <w:t>6.51</w:t>
              </w:r>
            </w:ins>
          </w:p>
        </w:tc>
        <w:tc>
          <w:tcPr>
            <w:tcW w:w="463" w:type="dxa"/>
            <w:vAlign w:val="center"/>
            <w:tcPrChange w:id="37661" w:author="Στάθης Καπ" w:date="2023-03-03T06:27:00Z">
              <w:tcPr>
                <w:tcW w:w="463" w:type="dxa"/>
                <w:vAlign w:val="bottom"/>
              </w:tcPr>
            </w:tcPrChange>
          </w:tcPr>
          <w:p w14:paraId="6D1EDC3D" w14:textId="19B923EA" w:rsidR="00C87CFE" w:rsidRPr="00CD1347" w:rsidRDefault="00C87CFE" w:rsidP="00C87CFE">
            <w:pPr>
              <w:jc w:val="center"/>
              <w:rPr>
                <w:ins w:id="37662" w:author="Στάθης Καπ" w:date="2023-03-03T04:01:00Z"/>
                <w:rFonts w:cstheme="minorHAnsi"/>
                <w:sz w:val="16"/>
                <w:szCs w:val="16"/>
              </w:rPr>
            </w:pPr>
            <w:ins w:id="37663" w:author="Στάθης Καπ" w:date="2023-03-03T06:23:00Z">
              <w:r>
                <w:rPr>
                  <w:rFonts w:ascii="Calibri" w:hAnsi="Calibri" w:cs="Calibri"/>
                  <w:color w:val="000000"/>
                  <w:sz w:val="16"/>
                  <w:szCs w:val="16"/>
                </w:rPr>
                <w:t>605</w:t>
              </w:r>
            </w:ins>
          </w:p>
        </w:tc>
        <w:tc>
          <w:tcPr>
            <w:tcW w:w="541" w:type="dxa"/>
            <w:vAlign w:val="center"/>
            <w:tcPrChange w:id="37664" w:author="Στάθης Καπ" w:date="2023-03-03T06:27:00Z">
              <w:tcPr>
                <w:tcW w:w="541" w:type="dxa"/>
                <w:vAlign w:val="bottom"/>
              </w:tcPr>
            </w:tcPrChange>
          </w:tcPr>
          <w:p w14:paraId="53F40C04" w14:textId="13E431C5" w:rsidR="00C87CFE" w:rsidRPr="00CD1347" w:rsidRDefault="00C87CFE" w:rsidP="00C87CFE">
            <w:pPr>
              <w:jc w:val="center"/>
              <w:rPr>
                <w:ins w:id="37665" w:author="Στάθης Καπ" w:date="2023-03-03T04:01:00Z"/>
                <w:rFonts w:cstheme="minorHAnsi"/>
                <w:sz w:val="16"/>
                <w:szCs w:val="16"/>
              </w:rPr>
            </w:pPr>
            <w:ins w:id="37666" w:author="Στάθης Καπ" w:date="2023-03-03T06:23:00Z">
              <w:r>
                <w:rPr>
                  <w:rFonts w:ascii="Calibri" w:hAnsi="Calibri" w:cs="Calibri"/>
                  <w:color w:val="000000"/>
                  <w:sz w:val="16"/>
                  <w:szCs w:val="16"/>
                </w:rPr>
                <w:t>0.318</w:t>
              </w:r>
            </w:ins>
          </w:p>
        </w:tc>
        <w:tc>
          <w:tcPr>
            <w:tcW w:w="589" w:type="dxa"/>
            <w:vAlign w:val="center"/>
            <w:tcPrChange w:id="37667" w:author="Στάθης Καπ" w:date="2023-03-03T06:27:00Z">
              <w:tcPr>
                <w:tcW w:w="589" w:type="dxa"/>
                <w:vAlign w:val="center"/>
              </w:tcPr>
            </w:tcPrChange>
          </w:tcPr>
          <w:p w14:paraId="547DD908" w14:textId="34560AD7" w:rsidR="00C87CFE" w:rsidRPr="00CD1347" w:rsidRDefault="00C87CFE" w:rsidP="00C87CFE">
            <w:pPr>
              <w:jc w:val="center"/>
              <w:rPr>
                <w:ins w:id="37668" w:author="Στάθης Καπ" w:date="2023-03-03T04:01:00Z"/>
                <w:rFonts w:cstheme="minorHAnsi"/>
                <w:sz w:val="16"/>
                <w:szCs w:val="16"/>
              </w:rPr>
            </w:pPr>
            <w:ins w:id="37669"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37670"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37671" w:author="Στάθης Καπ" w:date="2023-03-03T04:01:00Z"/>
        </w:trPr>
        <w:tc>
          <w:tcPr>
            <w:tcW w:w="515" w:type="dxa"/>
            <w:tcBorders>
              <w:top w:val="nil"/>
              <w:bottom w:val="nil"/>
              <w:right w:val="single" w:sz="4" w:space="0" w:color="auto"/>
            </w:tcBorders>
            <w:shd w:val="clear" w:color="auto" w:fill="E7E6E6" w:themeFill="background2"/>
            <w:vAlign w:val="bottom"/>
            <w:tcPrChange w:id="37672" w:author="Στάθης Καπ" w:date="2023-03-03T06:29:00Z">
              <w:tcPr>
                <w:tcW w:w="515" w:type="dxa"/>
                <w:vAlign w:val="bottom"/>
              </w:tcPr>
            </w:tcPrChange>
          </w:tcPr>
          <w:p w14:paraId="2E5D738C" w14:textId="5723C9B3" w:rsidR="00C87CFE" w:rsidRPr="00CD1347" w:rsidRDefault="00C87CFE" w:rsidP="00C87CFE">
            <w:pPr>
              <w:jc w:val="center"/>
              <w:rPr>
                <w:ins w:id="37673" w:author="Στάθης Καπ" w:date="2023-03-03T04:01:00Z"/>
                <w:sz w:val="16"/>
                <w:szCs w:val="16"/>
              </w:rPr>
            </w:pPr>
            <w:ins w:id="37674" w:author="Στάθης Καπ" w:date="2023-03-03T04:08:00Z">
              <w:r w:rsidRPr="00CD1347">
                <w:rPr>
                  <w:rFonts w:ascii="Calibri" w:hAnsi="Calibri" w:cs="Calibri"/>
                  <w:color w:val="000000"/>
                  <w:sz w:val="16"/>
                  <w:szCs w:val="16"/>
                  <w:rPrChange w:id="37675"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37676" w:author="Στάθης Καπ" w:date="2023-03-03T06:29:00Z">
              <w:tcPr>
                <w:tcW w:w="560" w:type="dxa"/>
              </w:tcPr>
            </w:tcPrChange>
          </w:tcPr>
          <w:p w14:paraId="52269A80" w14:textId="3AA4E383" w:rsidR="00C87CFE" w:rsidRPr="00CD1347" w:rsidRDefault="00C87CFE" w:rsidP="00C87CFE">
            <w:pPr>
              <w:jc w:val="center"/>
              <w:rPr>
                <w:ins w:id="37677" w:author="Στάθης Καπ" w:date="2023-03-03T04:01:00Z"/>
                <w:rFonts w:cstheme="minorHAnsi"/>
                <w:sz w:val="16"/>
                <w:szCs w:val="16"/>
              </w:rPr>
            </w:pPr>
            <w:ins w:id="37678" w:author="Στάθης Καπ" w:date="2023-03-03T06:23:00Z">
              <w:r>
                <w:rPr>
                  <w:rFonts w:ascii="Calibri" w:hAnsi="Calibri" w:cs="Calibri"/>
                  <w:color w:val="000000"/>
                  <w:sz w:val="16"/>
                  <w:szCs w:val="16"/>
                </w:rPr>
                <w:t>909</w:t>
              </w:r>
            </w:ins>
          </w:p>
        </w:tc>
        <w:tc>
          <w:tcPr>
            <w:tcW w:w="855" w:type="dxa"/>
            <w:tcBorders>
              <w:bottom w:val="nil"/>
            </w:tcBorders>
            <w:vAlign w:val="center"/>
            <w:tcPrChange w:id="37679" w:author="Στάθης Καπ" w:date="2023-03-03T06:29:00Z">
              <w:tcPr>
                <w:tcW w:w="855" w:type="dxa"/>
              </w:tcPr>
            </w:tcPrChange>
          </w:tcPr>
          <w:p w14:paraId="2E01F5C5" w14:textId="6E13824B" w:rsidR="00C87CFE" w:rsidRPr="00CD1347" w:rsidRDefault="00C87CFE" w:rsidP="00C87CFE">
            <w:pPr>
              <w:jc w:val="center"/>
              <w:rPr>
                <w:ins w:id="37680" w:author="Στάθης Καπ" w:date="2023-03-03T04:01:00Z"/>
                <w:rFonts w:cstheme="minorHAnsi"/>
                <w:sz w:val="16"/>
                <w:szCs w:val="16"/>
              </w:rPr>
            </w:pPr>
            <w:ins w:id="37681" w:author="Στάθης Καπ" w:date="2023-03-03T06:23:00Z">
              <w:r>
                <w:rPr>
                  <w:rFonts w:ascii="Calibri" w:hAnsi="Calibri" w:cs="Calibri"/>
                  <w:color w:val="000000"/>
                  <w:sz w:val="16"/>
                  <w:szCs w:val="16"/>
                </w:rPr>
                <w:t>881</w:t>
              </w:r>
            </w:ins>
          </w:p>
        </w:tc>
        <w:tc>
          <w:tcPr>
            <w:tcW w:w="544" w:type="dxa"/>
            <w:tcBorders>
              <w:bottom w:val="nil"/>
            </w:tcBorders>
            <w:vAlign w:val="center"/>
            <w:tcPrChange w:id="37682" w:author="Στάθης Καπ" w:date="2023-03-03T06:29:00Z">
              <w:tcPr>
                <w:tcW w:w="544" w:type="dxa"/>
                <w:vAlign w:val="bottom"/>
              </w:tcPr>
            </w:tcPrChange>
          </w:tcPr>
          <w:p w14:paraId="1C3E552B" w14:textId="5A09995B" w:rsidR="00C87CFE" w:rsidRPr="00CD1347" w:rsidRDefault="00C87CFE" w:rsidP="00C87CFE">
            <w:pPr>
              <w:jc w:val="center"/>
              <w:rPr>
                <w:ins w:id="37683" w:author="Στάθης Καπ" w:date="2023-03-03T04:01:00Z"/>
                <w:rFonts w:cstheme="minorHAnsi"/>
                <w:sz w:val="16"/>
                <w:szCs w:val="16"/>
              </w:rPr>
            </w:pPr>
            <w:ins w:id="37684" w:author="Στάθης Καπ" w:date="2023-03-03T06:23:00Z">
              <w:r>
                <w:rPr>
                  <w:rFonts w:ascii="Calibri" w:hAnsi="Calibri" w:cs="Calibri"/>
                  <w:color w:val="000000"/>
                  <w:sz w:val="16"/>
                  <w:szCs w:val="16"/>
                </w:rPr>
                <w:t>784</w:t>
              </w:r>
            </w:ins>
          </w:p>
        </w:tc>
        <w:tc>
          <w:tcPr>
            <w:tcW w:w="621" w:type="dxa"/>
            <w:tcBorders>
              <w:bottom w:val="nil"/>
            </w:tcBorders>
            <w:vAlign w:val="center"/>
            <w:tcPrChange w:id="37685" w:author="Στάθης Καπ" w:date="2023-03-03T06:29:00Z">
              <w:tcPr>
                <w:tcW w:w="621" w:type="dxa"/>
                <w:vAlign w:val="bottom"/>
              </w:tcPr>
            </w:tcPrChange>
          </w:tcPr>
          <w:p w14:paraId="1E561ADB" w14:textId="4FDA000E" w:rsidR="00C87CFE" w:rsidRPr="00CD1347" w:rsidRDefault="00C87CFE" w:rsidP="00C87CFE">
            <w:pPr>
              <w:jc w:val="center"/>
              <w:rPr>
                <w:ins w:id="37686" w:author="Στάθης Καπ" w:date="2023-03-03T04:01:00Z"/>
                <w:rFonts w:cstheme="minorHAnsi"/>
                <w:sz w:val="16"/>
                <w:szCs w:val="16"/>
              </w:rPr>
            </w:pPr>
            <w:ins w:id="37687" w:author="Στάθης Καπ" w:date="2023-03-03T06:23:00Z">
              <w:r>
                <w:rPr>
                  <w:rFonts w:ascii="Calibri" w:hAnsi="Calibri" w:cs="Calibri"/>
                  <w:color w:val="000000"/>
                  <w:sz w:val="16"/>
                  <w:szCs w:val="16"/>
                </w:rPr>
                <w:t>0.53</w:t>
              </w:r>
            </w:ins>
          </w:p>
        </w:tc>
        <w:tc>
          <w:tcPr>
            <w:tcW w:w="669" w:type="dxa"/>
            <w:tcBorders>
              <w:bottom w:val="nil"/>
            </w:tcBorders>
            <w:vAlign w:val="center"/>
            <w:tcPrChange w:id="37688" w:author="Στάθης Καπ" w:date="2023-03-03T06:29:00Z">
              <w:tcPr>
                <w:tcW w:w="669" w:type="dxa"/>
                <w:vAlign w:val="center"/>
              </w:tcPr>
            </w:tcPrChange>
          </w:tcPr>
          <w:p w14:paraId="6850FAEE" w14:textId="7940F8C4" w:rsidR="00C87CFE" w:rsidRPr="00CD1347" w:rsidRDefault="00C87CFE" w:rsidP="00C87CFE">
            <w:pPr>
              <w:jc w:val="center"/>
              <w:rPr>
                <w:ins w:id="37689" w:author="Στάθης Καπ" w:date="2023-03-03T04:01:00Z"/>
                <w:rFonts w:cstheme="minorHAnsi"/>
                <w:sz w:val="16"/>
                <w:szCs w:val="16"/>
              </w:rPr>
            </w:pPr>
            <w:ins w:id="37690"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37691" w:author="Στάθης Καπ" w:date="2023-03-03T06:29:00Z">
              <w:tcPr>
                <w:tcW w:w="543" w:type="dxa"/>
                <w:vAlign w:val="bottom"/>
              </w:tcPr>
            </w:tcPrChange>
          </w:tcPr>
          <w:p w14:paraId="05B75F38" w14:textId="7673856D" w:rsidR="00C87CFE" w:rsidRPr="00CD1347" w:rsidRDefault="00C87CFE" w:rsidP="00C87CFE">
            <w:pPr>
              <w:jc w:val="center"/>
              <w:rPr>
                <w:ins w:id="37692" w:author="Στάθης Καπ" w:date="2023-03-03T04:01:00Z"/>
                <w:rFonts w:cstheme="minorHAnsi"/>
                <w:sz w:val="16"/>
                <w:szCs w:val="16"/>
              </w:rPr>
            </w:pPr>
            <w:ins w:id="37693" w:author="Στάθης Καπ" w:date="2023-03-03T06:23:00Z">
              <w:r>
                <w:rPr>
                  <w:rFonts w:ascii="Calibri" w:hAnsi="Calibri" w:cs="Calibri"/>
                  <w:color w:val="000000"/>
                  <w:sz w:val="16"/>
                  <w:szCs w:val="16"/>
                </w:rPr>
                <w:t>731</w:t>
              </w:r>
            </w:ins>
          </w:p>
        </w:tc>
        <w:tc>
          <w:tcPr>
            <w:tcW w:w="621" w:type="dxa"/>
            <w:tcBorders>
              <w:bottom w:val="nil"/>
            </w:tcBorders>
            <w:vAlign w:val="center"/>
            <w:tcPrChange w:id="37694" w:author="Στάθης Καπ" w:date="2023-03-03T06:29:00Z">
              <w:tcPr>
                <w:tcW w:w="621" w:type="dxa"/>
                <w:vAlign w:val="bottom"/>
              </w:tcPr>
            </w:tcPrChange>
          </w:tcPr>
          <w:p w14:paraId="66CCAA41" w14:textId="51399C1E" w:rsidR="00C87CFE" w:rsidRPr="00CD1347" w:rsidRDefault="00C87CFE" w:rsidP="00C87CFE">
            <w:pPr>
              <w:jc w:val="center"/>
              <w:rPr>
                <w:ins w:id="37695" w:author="Στάθης Καπ" w:date="2023-03-03T04:01:00Z"/>
                <w:rFonts w:cstheme="minorHAnsi"/>
                <w:sz w:val="16"/>
                <w:szCs w:val="16"/>
              </w:rPr>
            </w:pPr>
            <w:ins w:id="37696" w:author="Στάθης Καπ" w:date="2023-03-03T06:23:00Z">
              <w:r>
                <w:rPr>
                  <w:rFonts w:ascii="Calibri" w:hAnsi="Calibri" w:cs="Calibri"/>
                  <w:color w:val="000000"/>
                  <w:sz w:val="16"/>
                  <w:szCs w:val="16"/>
                </w:rPr>
                <w:t>0.325</w:t>
              </w:r>
            </w:ins>
          </w:p>
        </w:tc>
        <w:tc>
          <w:tcPr>
            <w:tcW w:w="669" w:type="dxa"/>
            <w:tcBorders>
              <w:bottom w:val="nil"/>
            </w:tcBorders>
            <w:vAlign w:val="center"/>
            <w:tcPrChange w:id="37697" w:author="Στάθης Καπ" w:date="2023-03-03T06:29:00Z">
              <w:tcPr>
                <w:tcW w:w="669" w:type="dxa"/>
                <w:vAlign w:val="center"/>
              </w:tcPr>
            </w:tcPrChange>
          </w:tcPr>
          <w:p w14:paraId="54AC6152" w14:textId="2A2708DC" w:rsidR="00C87CFE" w:rsidRPr="00CD1347" w:rsidRDefault="00C87CFE" w:rsidP="00C87CFE">
            <w:pPr>
              <w:jc w:val="center"/>
              <w:rPr>
                <w:ins w:id="37698" w:author="Στάθης Καπ" w:date="2023-03-03T04:01:00Z"/>
                <w:rFonts w:cstheme="minorHAnsi"/>
                <w:sz w:val="16"/>
                <w:szCs w:val="16"/>
              </w:rPr>
            </w:pPr>
            <w:ins w:id="37699"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37700" w:author="Στάθης Καπ" w:date="2023-03-03T06:29:00Z">
              <w:tcPr>
                <w:tcW w:w="508" w:type="dxa"/>
                <w:vAlign w:val="bottom"/>
              </w:tcPr>
            </w:tcPrChange>
          </w:tcPr>
          <w:p w14:paraId="741E5B3B" w14:textId="281A8E42" w:rsidR="00C87CFE" w:rsidRPr="00CD1347" w:rsidRDefault="00C87CFE" w:rsidP="00C87CFE">
            <w:pPr>
              <w:jc w:val="center"/>
              <w:rPr>
                <w:ins w:id="37701" w:author="Στάθης Καπ" w:date="2023-03-03T04:01:00Z"/>
                <w:rFonts w:cstheme="minorHAnsi"/>
                <w:sz w:val="16"/>
                <w:szCs w:val="16"/>
              </w:rPr>
            </w:pPr>
            <w:ins w:id="37702" w:author="Στάθης Καπ" w:date="2023-03-03T06:23:00Z">
              <w:r>
                <w:rPr>
                  <w:rFonts w:ascii="Calibri" w:hAnsi="Calibri" w:cs="Calibri"/>
                  <w:color w:val="000000"/>
                  <w:sz w:val="16"/>
                  <w:szCs w:val="16"/>
                </w:rPr>
                <w:t>692</w:t>
              </w:r>
            </w:ins>
          </w:p>
        </w:tc>
        <w:tc>
          <w:tcPr>
            <w:tcW w:w="541" w:type="dxa"/>
            <w:tcBorders>
              <w:bottom w:val="nil"/>
            </w:tcBorders>
            <w:vAlign w:val="center"/>
            <w:tcPrChange w:id="37703" w:author="Στάθης Καπ" w:date="2023-03-03T06:29:00Z">
              <w:tcPr>
                <w:tcW w:w="541" w:type="dxa"/>
                <w:vAlign w:val="bottom"/>
              </w:tcPr>
            </w:tcPrChange>
          </w:tcPr>
          <w:p w14:paraId="4B9EDB79" w14:textId="57C57D4B" w:rsidR="00C87CFE" w:rsidRPr="00CD1347" w:rsidRDefault="00C87CFE" w:rsidP="00C87CFE">
            <w:pPr>
              <w:jc w:val="center"/>
              <w:rPr>
                <w:ins w:id="37704" w:author="Στάθης Καπ" w:date="2023-03-03T04:01:00Z"/>
                <w:rFonts w:cstheme="minorHAnsi"/>
                <w:sz w:val="16"/>
                <w:szCs w:val="16"/>
              </w:rPr>
            </w:pPr>
            <w:ins w:id="37705" w:author="Στάθης Καπ" w:date="2023-03-03T06:23:00Z">
              <w:r>
                <w:rPr>
                  <w:rFonts w:ascii="Calibri" w:hAnsi="Calibri" w:cs="Calibri"/>
                  <w:color w:val="000000"/>
                  <w:sz w:val="16"/>
                  <w:szCs w:val="16"/>
                </w:rPr>
                <w:t>0.349</w:t>
              </w:r>
            </w:ins>
          </w:p>
        </w:tc>
        <w:tc>
          <w:tcPr>
            <w:tcW w:w="589" w:type="dxa"/>
            <w:tcBorders>
              <w:bottom w:val="nil"/>
            </w:tcBorders>
            <w:vAlign w:val="center"/>
            <w:tcPrChange w:id="37706" w:author="Στάθης Καπ" w:date="2023-03-03T06:29:00Z">
              <w:tcPr>
                <w:tcW w:w="589" w:type="dxa"/>
                <w:vAlign w:val="center"/>
              </w:tcPr>
            </w:tcPrChange>
          </w:tcPr>
          <w:p w14:paraId="2856804F" w14:textId="4E6483D5" w:rsidR="00C87CFE" w:rsidRPr="00CD1347" w:rsidRDefault="00C87CFE" w:rsidP="00C87CFE">
            <w:pPr>
              <w:jc w:val="center"/>
              <w:rPr>
                <w:ins w:id="37707" w:author="Στάθης Καπ" w:date="2023-03-03T04:01:00Z"/>
                <w:rFonts w:cstheme="minorHAnsi"/>
                <w:sz w:val="16"/>
                <w:szCs w:val="16"/>
              </w:rPr>
            </w:pPr>
            <w:ins w:id="37708"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37709" w:author="Στάθης Καπ" w:date="2023-03-03T06:29:00Z">
              <w:tcPr>
                <w:tcW w:w="463" w:type="dxa"/>
                <w:vAlign w:val="bottom"/>
              </w:tcPr>
            </w:tcPrChange>
          </w:tcPr>
          <w:p w14:paraId="198517E4" w14:textId="1D780AAF" w:rsidR="00C87CFE" w:rsidRPr="00CD1347" w:rsidRDefault="00C87CFE" w:rsidP="00C87CFE">
            <w:pPr>
              <w:jc w:val="center"/>
              <w:rPr>
                <w:ins w:id="37710" w:author="Στάθης Καπ" w:date="2023-03-03T04:01:00Z"/>
                <w:rFonts w:cstheme="minorHAnsi"/>
                <w:sz w:val="16"/>
                <w:szCs w:val="16"/>
              </w:rPr>
            </w:pPr>
            <w:ins w:id="37711" w:author="Στάθης Καπ" w:date="2023-03-03T06:23:00Z">
              <w:r>
                <w:rPr>
                  <w:rFonts w:ascii="Calibri" w:hAnsi="Calibri" w:cs="Calibri"/>
                  <w:color w:val="000000"/>
                  <w:sz w:val="16"/>
                  <w:szCs w:val="16"/>
                </w:rPr>
                <w:t>599</w:t>
              </w:r>
            </w:ins>
          </w:p>
        </w:tc>
        <w:tc>
          <w:tcPr>
            <w:tcW w:w="541" w:type="dxa"/>
            <w:tcBorders>
              <w:bottom w:val="nil"/>
            </w:tcBorders>
            <w:vAlign w:val="center"/>
            <w:tcPrChange w:id="37712" w:author="Στάθης Καπ" w:date="2023-03-03T06:29:00Z">
              <w:tcPr>
                <w:tcW w:w="541" w:type="dxa"/>
                <w:vAlign w:val="bottom"/>
              </w:tcPr>
            </w:tcPrChange>
          </w:tcPr>
          <w:p w14:paraId="21F23A5B" w14:textId="7913D69B" w:rsidR="00C87CFE" w:rsidRPr="00CD1347" w:rsidRDefault="00C87CFE" w:rsidP="00C87CFE">
            <w:pPr>
              <w:jc w:val="center"/>
              <w:rPr>
                <w:ins w:id="37713" w:author="Στάθης Καπ" w:date="2023-03-03T04:01:00Z"/>
                <w:rFonts w:cstheme="minorHAnsi"/>
                <w:sz w:val="16"/>
                <w:szCs w:val="16"/>
              </w:rPr>
            </w:pPr>
            <w:ins w:id="37714" w:author="Στάθης Καπ" w:date="2023-03-03T06:23:00Z">
              <w:r>
                <w:rPr>
                  <w:rFonts w:ascii="Calibri" w:hAnsi="Calibri" w:cs="Calibri"/>
                  <w:color w:val="000000"/>
                  <w:sz w:val="16"/>
                  <w:szCs w:val="16"/>
                </w:rPr>
                <w:t>0.456</w:t>
              </w:r>
            </w:ins>
          </w:p>
        </w:tc>
        <w:tc>
          <w:tcPr>
            <w:tcW w:w="589" w:type="dxa"/>
            <w:tcBorders>
              <w:bottom w:val="nil"/>
            </w:tcBorders>
            <w:vAlign w:val="center"/>
            <w:tcPrChange w:id="37715" w:author="Στάθης Καπ" w:date="2023-03-03T06:29:00Z">
              <w:tcPr>
                <w:tcW w:w="589" w:type="dxa"/>
                <w:vAlign w:val="center"/>
              </w:tcPr>
            </w:tcPrChange>
          </w:tcPr>
          <w:p w14:paraId="64B57532" w14:textId="091CFED9" w:rsidR="00C87CFE" w:rsidRPr="00CD1347" w:rsidRDefault="00C87CFE" w:rsidP="00C87CFE">
            <w:pPr>
              <w:jc w:val="center"/>
              <w:rPr>
                <w:ins w:id="37716" w:author="Στάθης Καπ" w:date="2023-03-03T04:01:00Z"/>
                <w:rFonts w:cstheme="minorHAnsi"/>
                <w:sz w:val="16"/>
                <w:szCs w:val="16"/>
              </w:rPr>
            </w:pPr>
            <w:ins w:id="37717"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37718"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37719" w:author="Στάθης Καπ" w:date="2023-03-03T04:01:00Z"/>
                <w:sz w:val="16"/>
                <w:szCs w:val="16"/>
              </w:rPr>
            </w:pPr>
            <w:ins w:id="37720" w:author="Στάθης Καπ" w:date="2023-03-03T04:08:00Z">
              <w:r w:rsidRPr="00CD1347">
                <w:rPr>
                  <w:rFonts w:ascii="Calibri" w:hAnsi="Calibri" w:cs="Calibri"/>
                  <w:color w:val="000000"/>
                  <w:sz w:val="16"/>
                  <w:szCs w:val="16"/>
                  <w:rPrChange w:id="37721"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37722" w:author="Στάθης Καπ" w:date="2023-03-03T04:01:00Z"/>
                <w:rFonts w:cstheme="minorHAnsi"/>
                <w:sz w:val="16"/>
                <w:szCs w:val="16"/>
              </w:rPr>
            </w:pPr>
            <w:ins w:id="37723"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37724" w:author="Στάθης Καπ" w:date="2023-03-03T04:01:00Z"/>
                <w:rFonts w:cstheme="minorHAnsi"/>
                <w:sz w:val="16"/>
                <w:szCs w:val="16"/>
              </w:rPr>
            </w:pPr>
            <w:ins w:id="37725"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37726" w:author="Στάθης Καπ" w:date="2023-03-03T04:01:00Z"/>
                <w:rFonts w:cstheme="minorHAnsi"/>
                <w:sz w:val="16"/>
                <w:szCs w:val="16"/>
              </w:rPr>
            </w:pPr>
            <w:ins w:id="37727"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37728" w:author="Στάθης Καπ" w:date="2023-03-03T04:01:00Z"/>
                <w:rFonts w:cstheme="minorHAnsi"/>
                <w:sz w:val="16"/>
                <w:szCs w:val="16"/>
              </w:rPr>
            </w:pPr>
            <w:ins w:id="37729"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37730" w:author="Στάθης Καπ" w:date="2023-03-03T04:01:00Z"/>
                <w:rFonts w:cstheme="minorHAnsi"/>
                <w:sz w:val="16"/>
                <w:szCs w:val="16"/>
              </w:rPr>
            </w:pPr>
            <w:ins w:id="37731"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37732" w:author="Στάθης Καπ" w:date="2023-03-03T04:01:00Z"/>
                <w:rFonts w:cstheme="minorHAnsi"/>
                <w:sz w:val="16"/>
                <w:szCs w:val="16"/>
              </w:rPr>
            </w:pPr>
            <w:ins w:id="37733"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37734" w:author="Στάθης Καπ" w:date="2023-03-03T04:01:00Z"/>
                <w:rFonts w:cstheme="minorHAnsi"/>
                <w:sz w:val="16"/>
                <w:szCs w:val="16"/>
              </w:rPr>
            </w:pPr>
            <w:ins w:id="37735"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37736" w:author="Στάθης Καπ" w:date="2023-03-03T04:01:00Z"/>
                <w:rFonts w:cstheme="minorHAnsi"/>
                <w:sz w:val="16"/>
                <w:szCs w:val="16"/>
              </w:rPr>
            </w:pPr>
            <w:ins w:id="37737"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37738" w:author="Στάθης Καπ" w:date="2023-03-03T04:01:00Z"/>
                <w:rFonts w:cstheme="minorHAnsi"/>
                <w:sz w:val="16"/>
                <w:szCs w:val="16"/>
              </w:rPr>
            </w:pPr>
            <w:ins w:id="37739"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37740" w:author="Στάθης Καπ" w:date="2023-03-03T04:01:00Z"/>
                <w:rFonts w:cstheme="minorHAnsi"/>
                <w:sz w:val="16"/>
                <w:szCs w:val="16"/>
              </w:rPr>
            </w:pPr>
            <w:ins w:id="37741"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37742" w:author="Στάθης Καπ" w:date="2023-03-03T04:01:00Z"/>
                <w:rFonts w:cstheme="minorHAnsi"/>
                <w:sz w:val="16"/>
                <w:szCs w:val="16"/>
              </w:rPr>
            </w:pPr>
            <w:ins w:id="37743"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37744" w:author="Στάθης Καπ" w:date="2023-03-03T04:01:00Z"/>
                <w:rFonts w:cstheme="minorHAnsi"/>
                <w:sz w:val="16"/>
                <w:szCs w:val="16"/>
              </w:rPr>
            </w:pPr>
            <w:ins w:id="37745"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37746" w:author="Στάθης Καπ" w:date="2023-03-03T04:01:00Z"/>
                <w:rFonts w:cstheme="minorHAnsi"/>
                <w:sz w:val="16"/>
                <w:szCs w:val="16"/>
              </w:rPr>
            </w:pPr>
            <w:ins w:id="37747"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37748" w:author="Στάθης Καπ" w:date="2023-03-03T04:01:00Z"/>
                <w:rFonts w:cstheme="minorHAnsi"/>
                <w:sz w:val="16"/>
                <w:szCs w:val="16"/>
              </w:rPr>
            </w:pPr>
            <w:ins w:id="37749"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37750"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37751" w:author="Στάθης Καπ" w:date="2023-03-03T04:01:00Z"/>
        </w:trPr>
        <w:tc>
          <w:tcPr>
            <w:tcW w:w="515" w:type="dxa"/>
            <w:tcBorders>
              <w:top w:val="nil"/>
              <w:bottom w:val="nil"/>
              <w:right w:val="single" w:sz="4" w:space="0" w:color="auto"/>
            </w:tcBorders>
            <w:shd w:val="clear" w:color="auto" w:fill="E7E6E6" w:themeFill="background2"/>
            <w:vAlign w:val="bottom"/>
            <w:tcPrChange w:id="37752" w:author="Στάθης Καπ" w:date="2023-03-03T06:29:00Z">
              <w:tcPr>
                <w:tcW w:w="515" w:type="dxa"/>
                <w:vAlign w:val="bottom"/>
              </w:tcPr>
            </w:tcPrChange>
          </w:tcPr>
          <w:p w14:paraId="35BE99D4" w14:textId="1ADB5EF6" w:rsidR="00C87CFE" w:rsidRPr="00CD1347" w:rsidRDefault="00C87CFE" w:rsidP="00C87CFE">
            <w:pPr>
              <w:jc w:val="center"/>
              <w:rPr>
                <w:ins w:id="37753" w:author="Στάθης Καπ" w:date="2023-03-03T04:01:00Z"/>
                <w:rFonts w:ascii="Calibri" w:hAnsi="Calibri" w:cs="Calibri"/>
                <w:color w:val="000000"/>
                <w:sz w:val="16"/>
                <w:szCs w:val="16"/>
              </w:rPr>
            </w:pPr>
            <w:ins w:id="37754" w:author="Στάθης Καπ" w:date="2023-03-03T04:08:00Z">
              <w:r w:rsidRPr="00CD1347">
                <w:rPr>
                  <w:rFonts w:ascii="Calibri" w:hAnsi="Calibri" w:cs="Calibri"/>
                  <w:color w:val="000000"/>
                  <w:sz w:val="16"/>
                  <w:szCs w:val="16"/>
                  <w:rPrChange w:id="37755" w:author="Στάθης Καπ" w:date="2023-03-03T04:10:00Z">
                    <w:rPr>
                      <w:rFonts w:ascii="Calibri" w:hAnsi="Calibri" w:cs="Calibri"/>
                      <w:color w:val="000000"/>
                      <w:sz w:val="18"/>
                      <w:szCs w:val="18"/>
                    </w:rPr>
                  </w:rPrChange>
                </w:rPr>
                <w:t>rc104</w:t>
              </w:r>
            </w:ins>
          </w:p>
        </w:tc>
        <w:tc>
          <w:tcPr>
            <w:tcW w:w="560" w:type="dxa"/>
            <w:tcBorders>
              <w:top w:val="nil"/>
              <w:left w:val="single" w:sz="4" w:space="0" w:color="auto"/>
            </w:tcBorders>
            <w:vAlign w:val="center"/>
            <w:tcPrChange w:id="37756" w:author="Στάθης Καπ" w:date="2023-03-03T06:29:00Z">
              <w:tcPr>
                <w:tcW w:w="560" w:type="dxa"/>
              </w:tcPr>
            </w:tcPrChange>
          </w:tcPr>
          <w:p w14:paraId="6C2020BF" w14:textId="68132519" w:rsidR="00C87CFE" w:rsidRPr="00CD1347" w:rsidRDefault="00C87CFE" w:rsidP="00C87CFE">
            <w:pPr>
              <w:jc w:val="center"/>
              <w:rPr>
                <w:ins w:id="37757" w:author="Στάθης Καπ" w:date="2023-03-03T04:01:00Z"/>
                <w:sz w:val="16"/>
                <w:szCs w:val="16"/>
              </w:rPr>
            </w:pPr>
            <w:ins w:id="37758" w:author="Στάθης Καπ" w:date="2023-03-03T06:23:00Z">
              <w:r>
                <w:rPr>
                  <w:rFonts w:ascii="Calibri" w:hAnsi="Calibri" w:cs="Calibri"/>
                  <w:color w:val="000000"/>
                  <w:sz w:val="16"/>
                  <w:szCs w:val="16"/>
                </w:rPr>
                <w:t>1065</w:t>
              </w:r>
            </w:ins>
          </w:p>
        </w:tc>
        <w:tc>
          <w:tcPr>
            <w:tcW w:w="855" w:type="dxa"/>
            <w:tcBorders>
              <w:top w:val="nil"/>
            </w:tcBorders>
            <w:vAlign w:val="center"/>
            <w:tcPrChange w:id="37759" w:author="Στάθης Καπ" w:date="2023-03-03T06:29:00Z">
              <w:tcPr>
                <w:tcW w:w="855" w:type="dxa"/>
              </w:tcPr>
            </w:tcPrChange>
          </w:tcPr>
          <w:p w14:paraId="27952B36" w14:textId="60A3D4E8" w:rsidR="00C87CFE" w:rsidRPr="00CD1347" w:rsidRDefault="00C87CFE" w:rsidP="00C87CFE">
            <w:pPr>
              <w:jc w:val="center"/>
              <w:rPr>
                <w:ins w:id="37760" w:author="Στάθης Καπ" w:date="2023-03-03T04:01:00Z"/>
                <w:sz w:val="16"/>
                <w:szCs w:val="16"/>
              </w:rPr>
            </w:pPr>
            <w:ins w:id="37761" w:author="Στάθης Καπ" w:date="2023-03-03T06:23:00Z">
              <w:r>
                <w:rPr>
                  <w:rFonts w:ascii="Calibri" w:hAnsi="Calibri" w:cs="Calibri"/>
                  <w:color w:val="000000"/>
                  <w:sz w:val="16"/>
                  <w:szCs w:val="16"/>
                </w:rPr>
                <w:t>1019</w:t>
              </w:r>
            </w:ins>
          </w:p>
        </w:tc>
        <w:tc>
          <w:tcPr>
            <w:tcW w:w="544" w:type="dxa"/>
            <w:tcBorders>
              <w:top w:val="nil"/>
            </w:tcBorders>
            <w:vAlign w:val="center"/>
            <w:tcPrChange w:id="37762" w:author="Στάθης Καπ" w:date="2023-03-03T06:29:00Z">
              <w:tcPr>
                <w:tcW w:w="544" w:type="dxa"/>
                <w:vAlign w:val="bottom"/>
              </w:tcPr>
            </w:tcPrChange>
          </w:tcPr>
          <w:p w14:paraId="20A778C8" w14:textId="0E5EA0C5" w:rsidR="00C87CFE" w:rsidRPr="00CD1347" w:rsidRDefault="00C87CFE" w:rsidP="00C87CFE">
            <w:pPr>
              <w:jc w:val="center"/>
              <w:rPr>
                <w:ins w:id="37763" w:author="Στάθης Καπ" w:date="2023-03-03T04:01:00Z"/>
                <w:rFonts w:ascii="Calibri" w:hAnsi="Calibri" w:cs="Calibri"/>
                <w:color w:val="000000"/>
                <w:sz w:val="16"/>
                <w:szCs w:val="16"/>
              </w:rPr>
            </w:pPr>
            <w:ins w:id="37764" w:author="Στάθης Καπ" w:date="2023-03-03T06:23:00Z">
              <w:r>
                <w:rPr>
                  <w:rFonts w:ascii="Calibri" w:hAnsi="Calibri" w:cs="Calibri"/>
                  <w:color w:val="000000"/>
                  <w:sz w:val="16"/>
                  <w:szCs w:val="16"/>
                </w:rPr>
                <w:t>967</w:t>
              </w:r>
            </w:ins>
          </w:p>
        </w:tc>
        <w:tc>
          <w:tcPr>
            <w:tcW w:w="621" w:type="dxa"/>
            <w:tcBorders>
              <w:top w:val="nil"/>
            </w:tcBorders>
            <w:vAlign w:val="center"/>
            <w:tcPrChange w:id="37765" w:author="Στάθης Καπ" w:date="2023-03-03T06:29:00Z">
              <w:tcPr>
                <w:tcW w:w="621" w:type="dxa"/>
                <w:vAlign w:val="bottom"/>
              </w:tcPr>
            </w:tcPrChange>
          </w:tcPr>
          <w:p w14:paraId="53D1530B" w14:textId="457FC78D" w:rsidR="00C87CFE" w:rsidRPr="00CD1347" w:rsidRDefault="00C87CFE" w:rsidP="00C87CFE">
            <w:pPr>
              <w:jc w:val="center"/>
              <w:rPr>
                <w:ins w:id="37766" w:author="Στάθης Καπ" w:date="2023-03-03T04:01:00Z"/>
                <w:rFonts w:ascii="Calibri" w:hAnsi="Calibri" w:cs="Calibri"/>
                <w:color w:val="000000"/>
                <w:sz w:val="16"/>
                <w:szCs w:val="16"/>
              </w:rPr>
            </w:pPr>
            <w:ins w:id="37767" w:author="Στάθης Καπ" w:date="2023-03-03T06:23:00Z">
              <w:r>
                <w:rPr>
                  <w:rFonts w:ascii="Calibri" w:hAnsi="Calibri" w:cs="Calibri"/>
                  <w:color w:val="000000"/>
                  <w:sz w:val="16"/>
                  <w:szCs w:val="16"/>
                </w:rPr>
                <w:t>0.602</w:t>
              </w:r>
            </w:ins>
          </w:p>
        </w:tc>
        <w:tc>
          <w:tcPr>
            <w:tcW w:w="669" w:type="dxa"/>
            <w:tcBorders>
              <w:top w:val="nil"/>
            </w:tcBorders>
            <w:vAlign w:val="center"/>
            <w:tcPrChange w:id="37768" w:author="Στάθης Καπ" w:date="2023-03-03T06:29:00Z">
              <w:tcPr>
                <w:tcW w:w="669" w:type="dxa"/>
                <w:vAlign w:val="center"/>
              </w:tcPr>
            </w:tcPrChange>
          </w:tcPr>
          <w:p w14:paraId="206BA44A" w14:textId="52174C21" w:rsidR="00C87CFE" w:rsidRPr="00CD1347" w:rsidRDefault="00C87CFE" w:rsidP="00C87CFE">
            <w:pPr>
              <w:jc w:val="center"/>
              <w:rPr>
                <w:ins w:id="37769" w:author="Στάθης Καπ" w:date="2023-03-03T04:01:00Z"/>
                <w:rFonts w:cstheme="minorHAnsi"/>
                <w:sz w:val="16"/>
                <w:szCs w:val="16"/>
              </w:rPr>
            </w:pPr>
            <w:ins w:id="37770"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37771" w:author="Στάθης Καπ" w:date="2023-03-03T06:29:00Z">
              <w:tcPr>
                <w:tcW w:w="543" w:type="dxa"/>
                <w:vAlign w:val="bottom"/>
              </w:tcPr>
            </w:tcPrChange>
          </w:tcPr>
          <w:p w14:paraId="5C8A75CF" w14:textId="730BE094" w:rsidR="00C87CFE" w:rsidRPr="00CD1347" w:rsidRDefault="00C87CFE" w:rsidP="00C87CFE">
            <w:pPr>
              <w:jc w:val="center"/>
              <w:rPr>
                <w:ins w:id="37772" w:author="Στάθης Καπ" w:date="2023-03-03T04:01:00Z"/>
                <w:rFonts w:ascii="Calibri" w:hAnsi="Calibri" w:cs="Calibri"/>
                <w:color w:val="000000"/>
                <w:sz w:val="16"/>
                <w:szCs w:val="16"/>
              </w:rPr>
            </w:pPr>
            <w:ins w:id="37773" w:author="Στάθης Καπ" w:date="2023-03-03T06:23:00Z">
              <w:r>
                <w:rPr>
                  <w:rFonts w:ascii="Calibri" w:hAnsi="Calibri" w:cs="Calibri"/>
                  <w:color w:val="000000"/>
                  <w:sz w:val="16"/>
                  <w:szCs w:val="16"/>
                </w:rPr>
                <w:t>781</w:t>
              </w:r>
            </w:ins>
          </w:p>
        </w:tc>
        <w:tc>
          <w:tcPr>
            <w:tcW w:w="621" w:type="dxa"/>
            <w:tcBorders>
              <w:top w:val="nil"/>
            </w:tcBorders>
            <w:vAlign w:val="center"/>
            <w:tcPrChange w:id="37774" w:author="Στάθης Καπ" w:date="2023-03-03T06:29:00Z">
              <w:tcPr>
                <w:tcW w:w="621" w:type="dxa"/>
                <w:vAlign w:val="bottom"/>
              </w:tcPr>
            </w:tcPrChange>
          </w:tcPr>
          <w:p w14:paraId="46D6789D" w14:textId="656916B9" w:rsidR="00C87CFE" w:rsidRPr="00CD1347" w:rsidRDefault="00C87CFE" w:rsidP="00C87CFE">
            <w:pPr>
              <w:jc w:val="center"/>
              <w:rPr>
                <w:ins w:id="37775" w:author="Στάθης Καπ" w:date="2023-03-03T04:01:00Z"/>
                <w:rFonts w:ascii="Calibri" w:hAnsi="Calibri" w:cs="Calibri"/>
                <w:color w:val="000000"/>
                <w:sz w:val="16"/>
                <w:szCs w:val="16"/>
              </w:rPr>
            </w:pPr>
            <w:ins w:id="37776" w:author="Στάθης Καπ" w:date="2023-03-03T06:23:00Z">
              <w:r>
                <w:rPr>
                  <w:rFonts w:ascii="Calibri" w:hAnsi="Calibri" w:cs="Calibri"/>
                  <w:color w:val="000000"/>
                  <w:sz w:val="16"/>
                  <w:szCs w:val="16"/>
                </w:rPr>
                <w:t>0.333</w:t>
              </w:r>
            </w:ins>
          </w:p>
        </w:tc>
        <w:tc>
          <w:tcPr>
            <w:tcW w:w="669" w:type="dxa"/>
            <w:tcBorders>
              <w:top w:val="nil"/>
            </w:tcBorders>
            <w:vAlign w:val="center"/>
            <w:tcPrChange w:id="37777" w:author="Στάθης Καπ" w:date="2023-03-03T06:29:00Z">
              <w:tcPr>
                <w:tcW w:w="669" w:type="dxa"/>
                <w:vAlign w:val="center"/>
              </w:tcPr>
            </w:tcPrChange>
          </w:tcPr>
          <w:p w14:paraId="2CDE06E3" w14:textId="0B999D1D" w:rsidR="00C87CFE" w:rsidRPr="00CD1347" w:rsidRDefault="00C87CFE" w:rsidP="00C87CFE">
            <w:pPr>
              <w:jc w:val="center"/>
              <w:rPr>
                <w:ins w:id="37778" w:author="Στάθης Καπ" w:date="2023-03-03T04:01:00Z"/>
                <w:rFonts w:cstheme="minorHAnsi"/>
                <w:sz w:val="16"/>
                <w:szCs w:val="16"/>
              </w:rPr>
            </w:pPr>
            <w:ins w:id="37779"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37780" w:author="Στάθης Καπ" w:date="2023-03-03T06:29:00Z">
              <w:tcPr>
                <w:tcW w:w="508" w:type="dxa"/>
                <w:vAlign w:val="bottom"/>
              </w:tcPr>
            </w:tcPrChange>
          </w:tcPr>
          <w:p w14:paraId="5CBB02DD" w14:textId="1FB9E3B2" w:rsidR="00C87CFE" w:rsidRPr="00CD1347" w:rsidRDefault="00C87CFE" w:rsidP="00C87CFE">
            <w:pPr>
              <w:jc w:val="center"/>
              <w:rPr>
                <w:ins w:id="37781" w:author="Στάθης Καπ" w:date="2023-03-03T04:01:00Z"/>
                <w:rFonts w:ascii="Calibri" w:hAnsi="Calibri" w:cs="Calibri"/>
                <w:color w:val="000000"/>
                <w:sz w:val="16"/>
                <w:szCs w:val="16"/>
              </w:rPr>
            </w:pPr>
            <w:ins w:id="37782" w:author="Στάθης Καπ" w:date="2023-03-03T06:23:00Z">
              <w:r>
                <w:rPr>
                  <w:rFonts w:ascii="Calibri" w:hAnsi="Calibri" w:cs="Calibri"/>
                  <w:color w:val="000000"/>
                  <w:sz w:val="16"/>
                  <w:szCs w:val="16"/>
                </w:rPr>
                <w:t>869</w:t>
              </w:r>
            </w:ins>
          </w:p>
        </w:tc>
        <w:tc>
          <w:tcPr>
            <w:tcW w:w="541" w:type="dxa"/>
            <w:tcBorders>
              <w:top w:val="nil"/>
            </w:tcBorders>
            <w:vAlign w:val="center"/>
            <w:tcPrChange w:id="37783" w:author="Στάθης Καπ" w:date="2023-03-03T06:29:00Z">
              <w:tcPr>
                <w:tcW w:w="541" w:type="dxa"/>
                <w:vAlign w:val="bottom"/>
              </w:tcPr>
            </w:tcPrChange>
          </w:tcPr>
          <w:p w14:paraId="0D69AE4E" w14:textId="54B6FFE7" w:rsidR="00C87CFE" w:rsidRPr="00CD1347" w:rsidRDefault="00C87CFE" w:rsidP="00C87CFE">
            <w:pPr>
              <w:jc w:val="center"/>
              <w:rPr>
                <w:ins w:id="37784" w:author="Στάθης Καπ" w:date="2023-03-03T04:01:00Z"/>
                <w:rFonts w:ascii="Calibri" w:hAnsi="Calibri" w:cs="Calibri"/>
                <w:color w:val="000000"/>
                <w:sz w:val="16"/>
                <w:szCs w:val="16"/>
              </w:rPr>
            </w:pPr>
            <w:ins w:id="37785" w:author="Στάθης Καπ" w:date="2023-03-03T06:23:00Z">
              <w:r>
                <w:rPr>
                  <w:rFonts w:ascii="Calibri" w:hAnsi="Calibri" w:cs="Calibri"/>
                  <w:color w:val="000000"/>
                  <w:sz w:val="16"/>
                  <w:szCs w:val="16"/>
                </w:rPr>
                <w:t>0.321</w:t>
              </w:r>
            </w:ins>
          </w:p>
        </w:tc>
        <w:tc>
          <w:tcPr>
            <w:tcW w:w="589" w:type="dxa"/>
            <w:tcBorders>
              <w:top w:val="nil"/>
            </w:tcBorders>
            <w:vAlign w:val="center"/>
            <w:tcPrChange w:id="37786" w:author="Στάθης Καπ" w:date="2023-03-03T06:29:00Z">
              <w:tcPr>
                <w:tcW w:w="589" w:type="dxa"/>
                <w:vAlign w:val="center"/>
              </w:tcPr>
            </w:tcPrChange>
          </w:tcPr>
          <w:p w14:paraId="2A50ADE5" w14:textId="0B84210E" w:rsidR="00C87CFE" w:rsidRPr="00CD1347" w:rsidRDefault="00C87CFE" w:rsidP="00C87CFE">
            <w:pPr>
              <w:jc w:val="center"/>
              <w:rPr>
                <w:ins w:id="37787" w:author="Στάθης Καπ" w:date="2023-03-03T04:01:00Z"/>
                <w:rFonts w:cstheme="minorHAnsi"/>
                <w:sz w:val="16"/>
                <w:szCs w:val="16"/>
              </w:rPr>
            </w:pPr>
            <w:ins w:id="37788"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37789" w:author="Στάθης Καπ" w:date="2023-03-03T06:29:00Z">
              <w:tcPr>
                <w:tcW w:w="463" w:type="dxa"/>
                <w:vAlign w:val="bottom"/>
              </w:tcPr>
            </w:tcPrChange>
          </w:tcPr>
          <w:p w14:paraId="742BEF92" w14:textId="58278802" w:rsidR="00C87CFE" w:rsidRPr="00CD1347" w:rsidRDefault="00C87CFE" w:rsidP="00C87CFE">
            <w:pPr>
              <w:jc w:val="center"/>
              <w:rPr>
                <w:ins w:id="37790" w:author="Στάθης Καπ" w:date="2023-03-03T04:01:00Z"/>
                <w:rFonts w:ascii="Calibri" w:hAnsi="Calibri" w:cs="Calibri"/>
                <w:color w:val="000000"/>
                <w:sz w:val="16"/>
                <w:szCs w:val="16"/>
              </w:rPr>
            </w:pPr>
            <w:ins w:id="37791" w:author="Στάθης Καπ" w:date="2023-03-03T06:23:00Z">
              <w:r>
                <w:rPr>
                  <w:rFonts w:ascii="Calibri" w:hAnsi="Calibri" w:cs="Calibri"/>
                  <w:color w:val="000000"/>
                  <w:sz w:val="16"/>
                  <w:szCs w:val="16"/>
                </w:rPr>
                <w:t>833</w:t>
              </w:r>
            </w:ins>
          </w:p>
        </w:tc>
        <w:tc>
          <w:tcPr>
            <w:tcW w:w="541" w:type="dxa"/>
            <w:tcBorders>
              <w:top w:val="nil"/>
            </w:tcBorders>
            <w:vAlign w:val="center"/>
            <w:tcPrChange w:id="37792" w:author="Στάθης Καπ" w:date="2023-03-03T06:29:00Z">
              <w:tcPr>
                <w:tcW w:w="541" w:type="dxa"/>
                <w:vAlign w:val="bottom"/>
              </w:tcPr>
            </w:tcPrChange>
          </w:tcPr>
          <w:p w14:paraId="5492BBE2" w14:textId="43F8E014" w:rsidR="00C87CFE" w:rsidRPr="00CD1347" w:rsidRDefault="00C87CFE" w:rsidP="00C87CFE">
            <w:pPr>
              <w:jc w:val="center"/>
              <w:rPr>
                <w:ins w:id="37793" w:author="Στάθης Καπ" w:date="2023-03-03T04:01:00Z"/>
                <w:rFonts w:ascii="Calibri" w:hAnsi="Calibri" w:cs="Calibri"/>
                <w:color w:val="000000"/>
                <w:sz w:val="16"/>
                <w:szCs w:val="16"/>
              </w:rPr>
            </w:pPr>
            <w:ins w:id="37794" w:author="Στάθης Καπ" w:date="2023-03-03T06:23:00Z">
              <w:r>
                <w:rPr>
                  <w:rFonts w:ascii="Calibri" w:hAnsi="Calibri" w:cs="Calibri"/>
                  <w:color w:val="000000"/>
                  <w:sz w:val="16"/>
                  <w:szCs w:val="16"/>
                </w:rPr>
                <w:t>0.384</w:t>
              </w:r>
            </w:ins>
          </w:p>
        </w:tc>
        <w:tc>
          <w:tcPr>
            <w:tcW w:w="589" w:type="dxa"/>
            <w:tcBorders>
              <w:top w:val="nil"/>
            </w:tcBorders>
            <w:vAlign w:val="center"/>
            <w:tcPrChange w:id="37795" w:author="Στάθης Καπ" w:date="2023-03-03T06:29:00Z">
              <w:tcPr>
                <w:tcW w:w="589" w:type="dxa"/>
                <w:vAlign w:val="center"/>
              </w:tcPr>
            </w:tcPrChange>
          </w:tcPr>
          <w:p w14:paraId="1C3EB315" w14:textId="3DB926D3" w:rsidR="00C87CFE" w:rsidRPr="00CD1347" w:rsidRDefault="00C87CFE" w:rsidP="00C87CFE">
            <w:pPr>
              <w:jc w:val="center"/>
              <w:rPr>
                <w:ins w:id="37796" w:author="Στάθης Καπ" w:date="2023-03-03T04:01:00Z"/>
                <w:rFonts w:cstheme="minorHAnsi"/>
                <w:sz w:val="16"/>
                <w:szCs w:val="16"/>
              </w:rPr>
            </w:pPr>
            <w:ins w:id="37797"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377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799" w:author="Στάθης Καπ" w:date="2023-03-03T04:01:00Z"/>
        </w:trPr>
        <w:tc>
          <w:tcPr>
            <w:tcW w:w="515" w:type="dxa"/>
            <w:tcBorders>
              <w:top w:val="nil"/>
              <w:bottom w:val="nil"/>
              <w:right w:val="single" w:sz="4" w:space="0" w:color="auto"/>
            </w:tcBorders>
            <w:shd w:val="clear" w:color="auto" w:fill="E7E6E6" w:themeFill="background2"/>
            <w:vAlign w:val="bottom"/>
            <w:tcPrChange w:id="37800" w:author="Στάθης Καπ" w:date="2023-03-03T06:27:00Z">
              <w:tcPr>
                <w:tcW w:w="515" w:type="dxa"/>
                <w:vAlign w:val="bottom"/>
              </w:tcPr>
            </w:tcPrChange>
          </w:tcPr>
          <w:p w14:paraId="4FA38F62" w14:textId="408C33F9" w:rsidR="00C87CFE" w:rsidRPr="00CD1347" w:rsidRDefault="00C87CFE" w:rsidP="00C87CFE">
            <w:pPr>
              <w:jc w:val="center"/>
              <w:rPr>
                <w:ins w:id="37801" w:author="Στάθης Καπ" w:date="2023-03-03T04:01:00Z"/>
                <w:rFonts w:ascii="Calibri" w:hAnsi="Calibri" w:cs="Calibri"/>
                <w:color w:val="000000"/>
                <w:sz w:val="16"/>
                <w:szCs w:val="16"/>
              </w:rPr>
            </w:pPr>
            <w:ins w:id="37802" w:author="Στάθης Καπ" w:date="2023-03-03T04:08:00Z">
              <w:r w:rsidRPr="00CD1347">
                <w:rPr>
                  <w:rFonts w:ascii="Calibri" w:hAnsi="Calibri" w:cs="Calibri"/>
                  <w:color w:val="000000"/>
                  <w:sz w:val="16"/>
                  <w:szCs w:val="16"/>
                  <w:rPrChange w:id="37803"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37804" w:author="Στάθης Καπ" w:date="2023-03-03T06:27:00Z">
              <w:tcPr>
                <w:tcW w:w="560" w:type="dxa"/>
              </w:tcPr>
            </w:tcPrChange>
          </w:tcPr>
          <w:p w14:paraId="50C08728" w14:textId="127364C1" w:rsidR="00C87CFE" w:rsidRPr="00CD1347" w:rsidRDefault="00C87CFE" w:rsidP="00C87CFE">
            <w:pPr>
              <w:jc w:val="center"/>
              <w:rPr>
                <w:ins w:id="37805" w:author="Στάθης Καπ" w:date="2023-03-03T04:01:00Z"/>
                <w:sz w:val="16"/>
                <w:szCs w:val="16"/>
              </w:rPr>
            </w:pPr>
            <w:ins w:id="37806" w:author="Στάθης Καπ" w:date="2023-03-03T06:23:00Z">
              <w:r>
                <w:rPr>
                  <w:rFonts w:ascii="Calibri" w:hAnsi="Calibri" w:cs="Calibri"/>
                  <w:color w:val="000000"/>
                  <w:sz w:val="16"/>
                  <w:szCs w:val="16"/>
                </w:rPr>
                <w:t>875</w:t>
              </w:r>
            </w:ins>
          </w:p>
        </w:tc>
        <w:tc>
          <w:tcPr>
            <w:tcW w:w="855" w:type="dxa"/>
            <w:vAlign w:val="center"/>
            <w:tcPrChange w:id="37807" w:author="Στάθης Καπ" w:date="2023-03-03T06:27:00Z">
              <w:tcPr>
                <w:tcW w:w="855" w:type="dxa"/>
              </w:tcPr>
            </w:tcPrChange>
          </w:tcPr>
          <w:p w14:paraId="050DDA3C" w14:textId="72189BB5" w:rsidR="00C87CFE" w:rsidRPr="00CD1347" w:rsidRDefault="00C87CFE" w:rsidP="00C87CFE">
            <w:pPr>
              <w:jc w:val="center"/>
              <w:rPr>
                <w:ins w:id="37808" w:author="Στάθης Καπ" w:date="2023-03-03T04:01:00Z"/>
                <w:sz w:val="16"/>
                <w:szCs w:val="16"/>
              </w:rPr>
            </w:pPr>
            <w:ins w:id="37809" w:author="Στάθης Καπ" w:date="2023-03-03T06:23:00Z">
              <w:r>
                <w:rPr>
                  <w:rFonts w:ascii="Calibri" w:hAnsi="Calibri" w:cs="Calibri"/>
                  <w:color w:val="000000"/>
                  <w:sz w:val="16"/>
                  <w:szCs w:val="16"/>
                </w:rPr>
                <w:t>841</w:t>
              </w:r>
            </w:ins>
          </w:p>
        </w:tc>
        <w:tc>
          <w:tcPr>
            <w:tcW w:w="544" w:type="dxa"/>
            <w:vAlign w:val="center"/>
            <w:tcPrChange w:id="37810" w:author="Στάθης Καπ" w:date="2023-03-03T06:27:00Z">
              <w:tcPr>
                <w:tcW w:w="544" w:type="dxa"/>
                <w:vAlign w:val="bottom"/>
              </w:tcPr>
            </w:tcPrChange>
          </w:tcPr>
          <w:p w14:paraId="7F79D4F5" w14:textId="4F062272" w:rsidR="00C87CFE" w:rsidRPr="00CD1347" w:rsidRDefault="00C87CFE" w:rsidP="00C87CFE">
            <w:pPr>
              <w:jc w:val="center"/>
              <w:rPr>
                <w:ins w:id="37811" w:author="Στάθης Καπ" w:date="2023-03-03T04:01:00Z"/>
                <w:rFonts w:ascii="Calibri" w:hAnsi="Calibri" w:cs="Calibri"/>
                <w:color w:val="000000"/>
                <w:sz w:val="16"/>
                <w:szCs w:val="16"/>
              </w:rPr>
            </w:pPr>
            <w:ins w:id="37812" w:author="Στάθης Καπ" w:date="2023-03-03T06:23:00Z">
              <w:r>
                <w:rPr>
                  <w:rFonts w:ascii="Calibri" w:hAnsi="Calibri" w:cs="Calibri"/>
                  <w:color w:val="000000"/>
                  <w:sz w:val="16"/>
                  <w:szCs w:val="16"/>
                </w:rPr>
                <w:t>759</w:t>
              </w:r>
            </w:ins>
          </w:p>
        </w:tc>
        <w:tc>
          <w:tcPr>
            <w:tcW w:w="621" w:type="dxa"/>
            <w:vAlign w:val="center"/>
            <w:tcPrChange w:id="37813" w:author="Στάθης Καπ" w:date="2023-03-03T06:27:00Z">
              <w:tcPr>
                <w:tcW w:w="621" w:type="dxa"/>
                <w:vAlign w:val="bottom"/>
              </w:tcPr>
            </w:tcPrChange>
          </w:tcPr>
          <w:p w14:paraId="7FEBBECD" w14:textId="564FC050" w:rsidR="00C87CFE" w:rsidRPr="00CD1347" w:rsidRDefault="00C87CFE" w:rsidP="00C87CFE">
            <w:pPr>
              <w:jc w:val="center"/>
              <w:rPr>
                <w:ins w:id="37814" w:author="Στάθης Καπ" w:date="2023-03-03T04:01:00Z"/>
                <w:rFonts w:ascii="Calibri" w:hAnsi="Calibri" w:cs="Calibri"/>
                <w:color w:val="000000"/>
                <w:sz w:val="16"/>
                <w:szCs w:val="16"/>
              </w:rPr>
            </w:pPr>
            <w:ins w:id="37815" w:author="Στάθης Καπ" w:date="2023-03-03T06:23:00Z">
              <w:r>
                <w:rPr>
                  <w:rFonts w:ascii="Calibri" w:hAnsi="Calibri" w:cs="Calibri"/>
                  <w:color w:val="000000"/>
                  <w:sz w:val="16"/>
                  <w:szCs w:val="16"/>
                </w:rPr>
                <w:t>0.526</w:t>
              </w:r>
            </w:ins>
          </w:p>
        </w:tc>
        <w:tc>
          <w:tcPr>
            <w:tcW w:w="669" w:type="dxa"/>
            <w:vAlign w:val="center"/>
            <w:tcPrChange w:id="37816" w:author="Στάθης Καπ" w:date="2023-03-03T06:27:00Z">
              <w:tcPr>
                <w:tcW w:w="669" w:type="dxa"/>
                <w:vAlign w:val="center"/>
              </w:tcPr>
            </w:tcPrChange>
          </w:tcPr>
          <w:p w14:paraId="1203ABCC" w14:textId="4C919614" w:rsidR="00C87CFE" w:rsidRPr="00CD1347" w:rsidRDefault="00C87CFE" w:rsidP="00C87CFE">
            <w:pPr>
              <w:jc w:val="center"/>
              <w:rPr>
                <w:ins w:id="37817" w:author="Στάθης Καπ" w:date="2023-03-03T04:01:00Z"/>
                <w:rFonts w:cstheme="minorHAnsi"/>
                <w:sz w:val="16"/>
                <w:szCs w:val="16"/>
              </w:rPr>
            </w:pPr>
            <w:ins w:id="37818" w:author="Στάθης Καπ" w:date="2023-03-03T06:23:00Z">
              <w:r>
                <w:rPr>
                  <w:rFonts w:ascii="Calibri" w:hAnsi="Calibri" w:cstheme="minorHAnsi"/>
                  <w:color w:val="000000"/>
                  <w:sz w:val="16"/>
                  <w:szCs w:val="16"/>
                </w:rPr>
                <w:t>13.26</w:t>
              </w:r>
            </w:ins>
          </w:p>
        </w:tc>
        <w:tc>
          <w:tcPr>
            <w:tcW w:w="543" w:type="dxa"/>
            <w:vAlign w:val="center"/>
            <w:tcPrChange w:id="37819" w:author="Στάθης Καπ" w:date="2023-03-03T06:27:00Z">
              <w:tcPr>
                <w:tcW w:w="543" w:type="dxa"/>
                <w:vAlign w:val="bottom"/>
              </w:tcPr>
            </w:tcPrChange>
          </w:tcPr>
          <w:p w14:paraId="31E26530" w14:textId="4CDF0672" w:rsidR="00C87CFE" w:rsidRPr="00CD1347" w:rsidRDefault="00C87CFE" w:rsidP="00C87CFE">
            <w:pPr>
              <w:jc w:val="center"/>
              <w:rPr>
                <w:ins w:id="37820" w:author="Στάθης Καπ" w:date="2023-03-03T04:01:00Z"/>
                <w:rFonts w:ascii="Calibri" w:hAnsi="Calibri" w:cs="Calibri"/>
                <w:color w:val="000000"/>
                <w:sz w:val="16"/>
                <w:szCs w:val="16"/>
              </w:rPr>
            </w:pPr>
            <w:ins w:id="37821" w:author="Στάθης Καπ" w:date="2023-03-03T06:23:00Z">
              <w:r>
                <w:rPr>
                  <w:rFonts w:ascii="Calibri" w:hAnsi="Calibri" w:cs="Calibri"/>
                  <w:color w:val="000000"/>
                  <w:sz w:val="16"/>
                  <w:szCs w:val="16"/>
                </w:rPr>
                <w:t>630</w:t>
              </w:r>
            </w:ins>
          </w:p>
        </w:tc>
        <w:tc>
          <w:tcPr>
            <w:tcW w:w="621" w:type="dxa"/>
            <w:vAlign w:val="center"/>
            <w:tcPrChange w:id="37822" w:author="Στάθης Καπ" w:date="2023-03-03T06:27:00Z">
              <w:tcPr>
                <w:tcW w:w="621" w:type="dxa"/>
                <w:vAlign w:val="bottom"/>
              </w:tcPr>
            </w:tcPrChange>
          </w:tcPr>
          <w:p w14:paraId="55509F21" w14:textId="665E313A" w:rsidR="00C87CFE" w:rsidRPr="00CD1347" w:rsidRDefault="00C87CFE" w:rsidP="00C87CFE">
            <w:pPr>
              <w:jc w:val="center"/>
              <w:rPr>
                <w:ins w:id="37823" w:author="Στάθης Καπ" w:date="2023-03-03T04:01:00Z"/>
                <w:rFonts w:ascii="Calibri" w:hAnsi="Calibri" w:cs="Calibri"/>
                <w:color w:val="000000"/>
                <w:sz w:val="16"/>
                <w:szCs w:val="16"/>
              </w:rPr>
            </w:pPr>
            <w:ins w:id="37824" w:author="Στάθης Καπ" w:date="2023-03-03T06:23:00Z">
              <w:r>
                <w:rPr>
                  <w:rFonts w:ascii="Calibri" w:hAnsi="Calibri" w:cs="Calibri"/>
                  <w:color w:val="000000"/>
                  <w:sz w:val="16"/>
                  <w:szCs w:val="16"/>
                </w:rPr>
                <w:t>0.37</w:t>
              </w:r>
            </w:ins>
          </w:p>
        </w:tc>
        <w:tc>
          <w:tcPr>
            <w:tcW w:w="669" w:type="dxa"/>
            <w:vAlign w:val="center"/>
            <w:tcPrChange w:id="37825" w:author="Στάθης Καπ" w:date="2023-03-03T06:27:00Z">
              <w:tcPr>
                <w:tcW w:w="669" w:type="dxa"/>
                <w:vAlign w:val="center"/>
              </w:tcPr>
            </w:tcPrChange>
          </w:tcPr>
          <w:p w14:paraId="10F593C7" w14:textId="46936CE4" w:rsidR="00C87CFE" w:rsidRPr="00CD1347" w:rsidRDefault="00C87CFE" w:rsidP="00C87CFE">
            <w:pPr>
              <w:jc w:val="center"/>
              <w:rPr>
                <w:ins w:id="37826" w:author="Στάθης Καπ" w:date="2023-03-03T04:01:00Z"/>
                <w:rFonts w:cstheme="minorHAnsi"/>
                <w:sz w:val="16"/>
                <w:szCs w:val="16"/>
              </w:rPr>
            </w:pPr>
            <w:ins w:id="37827" w:author="Στάθης Καπ" w:date="2023-03-03T06:23:00Z">
              <w:r>
                <w:rPr>
                  <w:rFonts w:ascii="Calibri" w:hAnsi="Calibri" w:cstheme="minorHAnsi"/>
                  <w:color w:val="000000"/>
                  <w:sz w:val="16"/>
                  <w:szCs w:val="16"/>
                </w:rPr>
                <w:t>17</w:t>
              </w:r>
            </w:ins>
          </w:p>
        </w:tc>
        <w:tc>
          <w:tcPr>
            <w:tcW w:w="508" w:type="dxa"/>
            <w:vAlign w:val="center"/>
            <w:tcPrChange w:id="37828" w:author="Στάθης Καπ" w:date="2023-03-03T06:27:00Z">
              <w:tcPr>
                <w:tcW w:w="508" w:type="dxa"/>
                <w:vAlign w:val="bottom"/>
              </w:tcPr>
            </w:tcPrChange>
          </w:tcPr>
          <w:p w14:paraId="3832E427" w14:textId="48466933" w:rsidR="00C87CFE" w:rsidRPr="00CD1347" w:rsidRDefault="00C87CFE" w:rsidP="00C87CFE">
            <w:pPr>
              <w:jc w:val="center"/>
              <w:rPr>
                <w:ins w:id="37829" w:author="Στάθης Καπ" w:date="2023-03-03T04:01:00Z"/>
                <w:rFonts w:ascii="Calibri" w:hAnsi="Calibri" w:cs="Calibri"/>
                <w:color w:val="000000"/>
                <w:sz w:val="16"/>
                <w:szCs w:val="16"/>
              </w:rPr>
            </w:pPr>
            <w:ins w:id="37830" w:author="Στάθης Καπ" w:date="2023-03-03T06:23:00Z">
              <w:r>
                <w:rPr>
                  <w:rFonts w:ascii="Calibri" w:hAnsi="Calibri" w:cs="Calibri"/>
                  <w:color w:val="000000"/>
                  <w:sz w:val="16"/>
                  <w:szCs w:val="16"/>
                </w:rPr>
                <w:t>656</w:t>
              </w:r>
            </w:ins>
          </w:p>
        </w:tc>
        <w:tc>
          <w:tcPr>
            <w:tcW w:w="541" w:type="dxa"/>
            <w:vAlign w:val="center"/>
            <w:tcPrChange w:id="37831" w:author="Στάθης Καπ" w:date="2023-03-03T06:27:00Z">
              <w:tcPr>
                <w:tcW w:w="541" w:type="dxa"/>
                <w:vAlign w:val="bottom"/>
              </w:tcPr>
            </w:tcPrChange>
          </w:tcPr>
          <w:p w14:paraId="1367821D" w14:textId="1089623E" w:rsidR="00C87CFE" w:rsidRPr="00CD1347" w:rsidRDefault="00C87CFE" w:rsidP="00C87CFE">
            <w:pPr>
              <w:jc w:val="center"/>
              <w:rPr>
                <w:ins w:id="37832" w:author="Στάθης Καπ" w:date="2023-03-03T04:01:00Z"/>
                <w:rFonts w:ascii="Calibri" w:hAnsi="Calibri" w:cs="Calibri"/>
                <w:color w:val="000000"/>
                <w:sz w:val="16"/>
                <w:szCs w:val="16"/>
              </w:rPr>
            </w:pPr>
            <w:ins w:id="37833" w:author="Στάθης Καπ" w:date="2023-03-03T06:23:00Z">
              <w:r>
                <w:rPr>
                  <w:rFonts w:ascii="Calibri" w:hAnsi="Calibri" w:cs="Calibri"/>
                  <w:color w:val="000000"/>
                  <w:sz w:val="16"/>
                  <w:szCs w:val="16"/>
                </w:rPr>
                <w:t>0.314</w:t>
              </w:r>
            </w:ins>
          </w:p>
        </w:tc>
        <w:tc>
          <w:tcPr>
            <w:tcW w:w="589" w:type="dxa"/>
            <w:vAlign w:val="center"/>
            <w:tcPrChange w:id="37834" w:author="Στάθης Καπ" w:date="2023-03-03T06:27:00Z">
              <w:tcPr>
                <w:tcW w:w="589" w:type="dxa"/>
                <w:vAlign w:val="center"/>
              </w:tcPr>
            </w:tcPrChange>
          </w:tcPr>
          <w:p w14:paraId="04F75321" w14:textId="018AA185" w:rsidR="00C87CFE" w:rsidRPr="00CD1347" w:rsidRDefault="00C87CFE" w:rsidP="00C87CFE">
            <w:pPr>
              <w:jc w:val="center"/>
              <w:rPr>
                <w:ins w:id="37835" w:author="Στάθης Καπ" w:date="2023-03-03T04:01:00Z"/>
                <w:rFonts w:cstheme="minorHAnsi"/>
                <w:sz w:val="16"/>
                <w:szCs w:val="16"/>
              </w:rPr>
            </w:pPr>
            <w:ins w:id="37836" w:author="Στάθης Καπ" w:date="2023-03-03T06:23:00Z">
              <w:r>
                <w:rPr>
                  <w:rFonts w:ascii="Calibri" w:hAnsi="Calibri" w:cstheme="minorHAnsi"/>
                  <w:color w:val="000000"/>
                  <w:sz w:val="16"/>
                  <w:szCs w:val="16"/>
                </w:rPr>
                <w:t>13.57</w:t>
              </w:r>
            </w:ins>
          </w:p>
        </w:tc>
        <w:tc>
          <w:tcPr>
            <w:tcW w:w="463" w:type="dxa"/>
            <w:vAlign w:val="center"/>
            <w:tcPrChange w:id="37837" w:author="Στάθης Καπ" w:date="2023-03-03T06:27:00Z">
              <w:tcPr>
                <w:tcW w:w="463" w:type="dxa"/>
                <w:vAlign w:val="bottom"/>
              </w:tcPr>
            </w:tcPrChange>
          </w:tcPr>
          <w:p w14:paraId="1F3CBC22" w14:textId="7ACC6CFC" w:rsidR="00C87CFE" w:rsidRPr="00CD1347" w:rsidRDefault="00C87CFE" w:rsidP="00C87CFE">
            <w:pPr>
              <w:jc w:val="center"/>
              <w:rPr>
                <w:ins w:id="37838" w:author="Στάθης Καπ" w:date="2023-03-03T04:01:00Z"/>
                <w:rFonts w:ascii="Calibri" w:hAnsi="Calibri" w:cs="Calibri"/>
                <w:color w:val="000000"/>
                <w:sz w:val="16"/>
                <w:szCs w:val="16"/>
              </w:rPr>
            </w:pPr>
            <w:ins w:id="37839" w:author="Στάθης Καπ" w:date="2023-03-03T06:23:00Z">
              <w:r>
                <w:rPr>
                  <w:rFonts w:ascii="Calibri" w:hAnsi="Calibri" w:cs="Calibri"/>
                  <w:color w:val="000000"/>
                  <w:sz w:val="16"/>
                  <w:szCs w:val="16"/>
                </w:rPr>
                <w:t>592</w:t>
              </w:r>
            </w:ins>
          </w:p>
        </w:tc>
        <w:tc>
          <w:tcPr>
            <w:tcW w:w="541" w:type="dxa"/>
            <w:vAlign w:val="center"/>
            <w:tcPrChange w:id="37840" w:author="Στάθης Καπ" w:date="2023-03-03T06:27:00Z">
              <w:tcPr>
                <w:tcW w:w="541" w:type="dxa"/>
                <w:vAlign w:val="bottom"/>
              </w:tcPr>
            </w:tcPrChange>
          </w:tcPr>
          <w:p w14:paraId="780A1F18" w14:textId="71250AC5" w:rsidR="00C87CFE" w:rsidRPr="00CD1347" w:rsidRDefault="00C87CFE" w:rsidP="00C87CFE">
            <w:pPr>
              <w:jc w:val="center"/>
              <w:rPr>
                <w:ins w:id="37841" w:author="Στάθης Καπ" w:date="2023-03-03T04:01:00Z"/>
                <w:rFonts w:ascii="Calibri" w:hAnsi="Calibri" w:cs="Calibri"/>
                <w:color w:val="000000"/>
                <w:sz w:val="16"/>
                <w:szCs w:val="16"/>
              </w:rPr>
            </w:pPr>
            <w:ins w:id="37842" w:author="Στάθης Καπ" w:date="2023-03-03T06:23:00Z">
              <w:r>
                <w:rPr>
                  <w:rFonts w:ascii="Calibri" w:hAnsi="Calibri" w:cs="Calibri"/>
                  <w:color w:val="000000"/>
                  <w:sz w:val="16"/>
                  <w:szCs w:val="16"/>
                </w:rPr>
                <w:t>0.343</w:t>
              </w:r>
            </w:ins>
          </w:p>
        </w:tc>
        <w:tc>
          <w:tcPr>
            <w:tcW w:w="589" w:type="dxa"/>
            <w:vAlign w:val="center"/>
            <w:tcPrChange w:id="37843" w:author="Στάθης Καπ" w:date="2023-03-03T06:27:00Z">
              <w:tcPr>
                <w:tcW w:w="589" w:type="dxa"/>
                <w:vAlign w:val="center"/>
              </w:tcPr>
            </w:tcPrChange>
          </w:tcPr>
          <w:p w14:paraId="3757C525" w14:textId="351B2765" w:rsidR="00C87CFE" w:rsidRPr="00CD1347" w:rsidRDefault="00C87CFE" w:rsidP="00C87CFE">
            <w:pPr>
              <w:jc w:val="center"/>
              <w:rPr>
                <w:ins w:id="37844" w:author="Στάθης Καπ" w:date="2023-03-03T04:01:00Z"/>
                <w:rFonts w:cstheme="minorHAnsi"/>
                <w:sz w:val="16"/>
                <w:szCs w:val="16"/>
              </w:rPr>
            </w:pPr>
            <w:ins w:id="37845"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3784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847" w:author="Στάθης Καπ" w:date="2023-03-03T04:01:00Z"/>
        </w:trPr>
        <w:tc>
          <w:tcPr>
            <w:tcW w:w="515" w:type="dxa"/>
            <w:tcBorders>
              <w:top w:val="nil"/>
              <w:bottom w:val="nil"/>
              <w:right w:val="single" w:sz="4" w:space="0" w:color="auto"/>
            </w:tcBorders>
            <w:shd w:val="clear" w:color="auto" w:fill="E7E6E6" w:themeFill="background2"/>
            <w:vAlign w:val="bottom"/>
            <w:tcPrChange w:id="37848" w:author="Στάθης Καπ" w:date="2023-03-03T06:27:00Z">
              <w:tcPr>
                <w:tcW w:w="515" w:type="dxa"/>
                <w:vAlign w:val="bottom"/>
              </w:tcPr>
            </w:tcPrChange>
          </w:tcPr>
          <w:p w14:paraId="64A69647" w14:textId="1EAE1B3C" w:rsidR="00C87CFE" w:rsidRPr="00CD1347" w:rsidRDefault="00C87CFE" w:rsidP="00C87CFE">
            <w:pPr>
              <w:jc w:val="center"/>
              <w:rPr>
                <w:ins w:id="37849" w:author="Στάθης Καπ" w:date="2023-03-03T04:01:00Z"/>
                <w:rFonts w:ascii="Calibri" w:hAnsi="Calibri" w:cs="Calibri"/>
                <w:color w:val="000000"/>
                <w:sz w:val="16"/>
                <w:szCs w:val="16"/>
              </w:rPr>
            </w:pPr>
            <w:ins w:id="37850" w:author="Στάθης Καπ" w:date="2023-03-03T04:08:00Z">
              <w:r w:rsidRPr="00CD1347">
                <w:rPr>
                  <w:rFonts w:ascii="Calibri" w:hAnsi="Calibri" w:cs="Calibri"/>
                  <w:color w:val="000000"/>
                  <w:sz w:val="16"/>
                  <w:szCs w:val="16"/>
                  <w:rPrChange w:id="37851"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37852" w:author="Στάθης Καπ" w:date="2023-03-03T06:27:00Z">
              <w:tcPr>
                <w:tcW w:w="560" w:type="dxa"/>
              </w:tcPr>
            </w:tcPrChange>
          </w:tcPr>
          <w:p w14:paraId="65E01375" w14:textId="7223E5D6" w:rsidR="00C87CFE" w:rsidRPr="00CD1347" w:rsidRDefault="00C87CFE" w:rsidP="00C87CFE">
            <w:pPr>
              <w:jc w:val="center"/>
              <w:rPr>
                <w:ins w:id="37853" w:author="Στάθης Καπ" w:date="2023-03-03T04:01:00Z"/>
                <w:sz w:val="16"/>
                <w:szCs w:val="16"/>
              </w:rPr>
            </w:pPr>
            <w:ins w:id="37854" w:author="Στάθης Καπ" w:date="2023-03-03T06:23:00Z">
              <w:r>
                <w:rPr>
                  <w:rFonts w:ascii="Calibri" w:hAnsi="Calibri" w:cs="Calibri"/>
                  <w:color w:val="000000"/>
                  <w:sz w:val="16"/>
                  <w:szCs w:val="16"/>
                </w:rPr>
                <w:t>909</w:t>
              </w:r>
            </w:ins>
          </w:p>
        </w:tc>
        <w:tc>
          <w:tcPr>
            <w:tcW w:w="855" w:type="dxa"/>
            <w:vAlign w:val="center"/>
            <w:tcPrChange w:id="37855" w:author="Στάθης Καπ" w:date="2023-03-03T06:27:00Z">
              <w:tcPr>
                <w:tcW w:w="855" w:type="dxa"/>
              </w:tcPr>
            </w:tcPrChange>
          </w:tcPr>
          <w:p w14:paraId="60575E65" w14:textId="211A34E9" w:rsidR="00C87CFE" w:rsidRPr="00CD1347" w:rsidRDefault="00C87CFE" w:rsidP="00C87CFE">
            <w:pPr>
              <w:jc w:val="center"/>
              <w:rPr>
                <w:ins w:id="37856" w:author="Στάθης Καπ" w:date="2023-03-03T04:01:00Z"/>
                <w:sz w:val="16"/>
                <w:szCs w:val="16"/>
              </w:rPr>
            </w:pPr>
            <w:ins w:id="37857" w:author="Στάθης Καπ" w:date="2023-03-03T06:23:00Z">
              <w:r>
                <w:rPr>
                  <w:rFonts w:ascii="Calibri" w:hAnsi="Calibri" w:cs="Calibri"/>
                  <w:color w:val="000000"/>
                  <w:sz w:val="16"/>
                  <w:szCs w:val="16"/>
                </w:rPr>
                <w:t>874</w:t>
              </w:r>
            </w:ins>
          </w:p>
        </w:tc>
        <w:tc>
          <w:tcPr>
            <w:tcW w:w="544" w:type="dxa"/>
            <w:vAlign w:val="center"/>
            <w:tcPrChange w:id="37858" w:author="Στάθης Καπ" w:date="2023-03-03T06:27:00Z">
              <w:tcPr>
                <w:tcW w:w="544" w:type="dxa"/>
                <w:vAlign w:val="bottom"/>
              </w:tcPr>
            </w:tcPrChange>
          </w:tcPr>
          <w:p w14:paraId="12CD424E" w14:textId="2F66C9D2" w:rsidR="00C87CFE" w:rsidRPr="00CD1347" w:rsidRDefault="00C87CFE" w:rsidP="00C87CFE">
            <w:pPr>
              <w:jc w:val="center"/>
              <w:rPr>
                <w:ins w:id="37859" w:author="Στάθης Καπ" w:date="2023-03-03T04:01:00Z"/>
                <w:rFonts w:ascii="Calibri" w:hAnsi="Calibri" w:cs="Calibri"/>
                <w:color w:val="000000"/>
                <w:sz w:val="16"/>
                <w:szCs w:val="16"/>
              </w:rPr>
            </w:pPr>
            <w:ins w:id="37860" w:author="Στάθης Καπ" w:date="2023-03-03T06:23:00Z">
              <w:r>
                <w:rPr>
                  <w:rFonts w:ascii="Calibri" w:hAnsi="Calibri" w:cs="Calibri"/>
                  <w:color w:val="000000"/>
                  <w:sz w:val="16"/>
                  <w:szCs w:val="16"/>
                </w:rPr>
                <w:t>813</w:t>
              </w:r>
            </w:ins>
          </w:p>
        </w:tc>
        <w:tc>
          <w:tcPr>
            <w:tcW w:w="621" w:type="dxa"/>
            <w:vAlign w:val="center"/>
            <w:tcPrChange w:id="37861" w:author="Στάθης Καπ" w:date="2023-03-03T06:27:00Z">
              <w:tcPr>
                <w:tcW w:w="621" w:type="dxa"/>
                <w:vAlign w:val="bottom"/>
              </w:tcPr>
            </w:tcPrChange>
          </w:tcPr>
          <w:p w14:paraId="6775563E" w14:textId="1FE6395C" w:rsidR="00C87CFE" w:rsidRPr="00CD1347" w:rsidRDefault="00C87CFE" w:rsidP="00C87CFE">
            <w:pPr>
              <w:jc w:val="center"/>
              <w:rPr>
                <w:ins w:id="37862" w:author="Στάθης Καπ" w:date="2023-03-03T04:01:00Z"/>
                <w:rFonts w:ascii="Calibri" w:hAnsi="Calibri" w:cs="Calibri"/>
                <w:color w:val="000000"/>
                <w:sz w:val="16"/>
                <w:szCs w:val="16"/>
              </w:rPr>
            </w:pPr>
            <w:ins w:id="37863" w:author="Στάθης Καπ" w:date="2023-03-03T06:23:00Z">
              <w:r>
                <w:rPr>
                  <w:rFonts w:ascii="Calibri" w:hAnsi="Calibri" w:cs="Calibri"/>
                  <w:color w:val="000000"/>
                  <w:sz w:val="16"/>
                  <w:szCs w:val="16"/>
                </w:rPr>
                <w:t>0.582</w:t>
              </w:r>
            </w:ins>
          </w:p>
        </w:tc>
        <w:tc>
          <w:tcPr>
            <w:tcW w:w="669" w:type="dxa"/>
            <w:vAlign w:val="center"/>
            <w:tcPrChange w:id="37864" w:author="Στάθης Καπ" w:date="2023-03-03T06:27:00Z">
              <w:tcPr>
                <w:tcW w:w="669" w:type="dxa"/>
                <w:vAlign w:val="center"/>
              </w:tcPr>
            </w:tcPrChange>
          </w:tcPr>
          <w:p w14:paraId="1B7A734C" w14:textId="5E33484D" w:rsidR="00C87CFE" w:rsidRPr="00CD1347" w:rsidRDefault="00C87CFE" w:rsidP="00C87CFE">
            <w:pPr>
              <w:jc w:val="center"/>
              <w:rPr>
                <w:ins w:id="37865" w:author="Στάθης Καπ" w:date="2023-03-03T04:01:00Z"/>
                <w:rFonts w:cstheme="minorHAnsi"/>
                <w:sz w:val="16"/>
                <w:szCs w:val="16"/>
              </w:rPr>
            </w:pPr>
            <w:ins w:id="37866" w:author="Στάθης Καπ" w:date="2023-03-03T06:23:00Z">
              <w:r>
                <w:rPr>
                  <w:rFonts w:ascii="Calibri" w:hAnsi="Calibri" w:cstheme="minorHAnsi"/>
                  <w:color w:val="000000"/>
                  <w:sz w:val="16"/>
                  <w:szCs w:val="16"/>
                </w:rPr>
                <w:t>10.56</w:t>
              </w:r>
            </w:ins>
          </w:p>
        </w:tc>
        <w:tc>
          <w:tcPr>
            <w:tcW w:w="543" w:type="dxa"/>
            <w:vAlign w:val="center"/>
            <w:tcPrChange w:id="37867" w:author="Στάθης Καπ" w:date="2023-03-03T06:27:00Z">
              <w:tcPr>
                <w:tcW w:w="543" w:type="dxa"/>
                <w:vAlign w:val="bottom"/>
              </w:tcPr>
            </w:tcPrChange>
          </w:tcPr>
          <w:p w14:paraId="43A5FE3B" w14:textId="1CB535C5" w:rsidR="00C87CFE" w:rsidRPr="00CD1347" w:rsidRDefault="00C87CFE" w:rsidP="00C87CFE">
            <w:pPr>
              <w:jc w:val="center"/>
              <w:rPr>
                <w:ins w:id="37868" w:author="Στάθης Καπ" w:date="2023-03-03T04:01:00Z"/>
                <w:rFonts w:ascii="Calibri" w:hAnsi="Calibri" w:cs="Calibri"/>
                <w:color w:val="000000"/>
                <w:sz w:val="16"/>
                <w:szCs w:val="16"/>
              </w:rPr>
            </w:pPr>
            <w:ins w:id="37869" w:author="Στάθης Καπ" w:date="2023-03-03T06:23:00Z">
              <w:r>
                <w:rPr>
                  <w:rFonts w:ascii="Calibri" w:hAnsi="Calibri" w:cs="Calibri"/>
                  <w:color w:val="000000"/>
                  <w:sz w:val="16"/>
                  <w:szCs w:val="16"/>
                </w:rPr>
                <w:t>788</w:t>
              </w:r>
            </w:ins>
          </w:p>
        </w:tc>
        <w:tc>
          <w:tcPr>
            <w:tcW w:w="621" w:type="dxa"/>
            <w:vAlign w:val="center"/>
            <w:tcPrChange w:id="37870" w:author="Στάθης Καπ" w:date="2023-03-03T06:27:00Z">
              <w:tcPr>
                <w:tcW w:w="621" w:type="dxa"/>
                <w:vAlign w:val="bottom"/>
              </w:tcPr>
            </w:tcPrChange>
          </w:tcPr>
          <w:p w14:paraId="5216EC2F" w14:textId="1ECF20CE" w:rsidR="00C87CFE" w:rsidRPr="00CD1347" w:rsidRDefault="00C87CFE" w:rsidP="00C87CFE">
            <w:pPr>
              <w:jc w:val="center"/>
              <w:rPr>
                <w:ins w:id="37871" w:author="Στάθης Καπ" w:date="2023-03-03T04:01:00Z"/>
                <w:rFonts w:ascii="Calibri" w:hAnsi="Calibri" w:cs="Calibri"/>
                <w:color w:val="000000"/>
                <w:sz w:val="16"/>
                <w:szCs w:val="16"/>
              </w:rPr>
            </w:pPr>
            <w:ins w:id="37872" w:author="Στάθης Καπ" w:date="2023-03-03T06:23:00Z">
              <w:r>
                <w:rPr>
                  <w:rFonts w:ascii="Calibri" w:hAnsi="Calibri" w:cs="Calibri"/>
                  <w:color w:val="000000"/>
                  <w:sz w:val="16"/>
                  <w:szCs w:val="16"/>
                </w:rPr>
                <w:t>0.347</w:t>
              </w:r>
            </w:ins>
          </w:p>
        </w:tc>
        <w:tc>
          <w:tcPr>
            <w:tcW w:w="669" w:type="dxa"/>
            <w:vAlign w:val="center"/>
            <w:tcPrChange w:id="37873" w:author="Στάθης Καπ" w:date="2023-03-03T06:27:00Z">
              <w:tcPr>
                <w:tcW w:w="669" w:type="dxa"/>
                <w:vAlign w:val="center"/>
              </w:tcPr>
            </w:tcPrChange>
          </w:tcPr>
          <w:p w14:paraId="546F9D3E" w14:textId="0B2A341D" w:rsidR="00C87CFE" w:rsidRPr="00CD1347" w:rsidRDefault="00C87CFE" w:rsidP="00C87CFE">
            <w:pPr>
              <w:jc w:val="center"/>
              <w:rPr>
                <w:ins w:id="37874" w:author="Στάθης Καπ" w:date="2023-03-03T04:01:00Z"/>
                <w:rFonts w:cstheme="minorHAnsi"/>
                <w:sz w:val="16"/>
                <w:szCs w:val="16"/>
              </w:rPr>
            </w:pPr>
            <w:ins w:id="37875" w:author="Στάθης Καπ" w:date="2023-03-03T06:23:00Z">
              <w:r>
                <w:rPr>
                  <w:rFonts w:ascii="Calibri" w:hAnsi="Calibri" w:cstheme="minorHAnsi"/>
                  <w:color w:val="000000"/>
                  <w:sz w:val="16"/>
                  <w:szCs w:val="16"/>
                </w:rPr>
                <w:t>3.08</w:t>
              </w:r>
            </w:ins>
          </w:p>
        </w:tc>
        <w:tc>
          <w:tcPr>
            <w:tcW w:w="508" w:type="dxa"/>
            <w:vAlign w:val="center"/>
            <w:tcPrChange w:id="37876" w:author="Στάθης Καπ" w:date="2023-03-03T06:27:00Z">
              <w:tcPr>
                <w:tcW w:w="508" w:type="dxa"/>
                <w:vAlign w:val="bottom"/>
              </w:tcPr>
            </w:tcPrChange>
          </w:tcPr>
          <w:p w14:paraId="58F02904" w14:textId="31650B10" w:rsidR="00C87CFE" w:rsidRPr="00CD1347" w:rsidRDefault="00C87CFE" w:rsidP="00C87CFE">
            <w:pPr>
              <w:jc w:val="center"/>
              <w:rPr>
                <w:ins w:id="37877" w:author="Στάθης Καπ" w:date="2023-03-03T04:01:00Z"/>
                <w:rFonts w:ascii="Calibri" w:hAnsi="Calibri" w:cs="Calibri"/>
                <w:color w:val="000000"/>
                <w:sz w:val="16"/>
                <w:szCs w:val="16"/>
              </w:rPr>
            </w:pPr>
            <w:ins w:id="37878" w:author="Στάθης Καπ" w:date="2023-03-03T06:23:00Z">
              <w:r>
                <w:rPr>
                  <w:rFonts w:ascii="Calibri" w:hAnsi="Calibri" w:cs="Calibri"/>
                  <w:color w:val="000000"/>
                  <w:sz w:val="16"/>
                  <w:szCs w:val="16"/>
                </w:rPr>
                <w:t>729</w:t>
              </w:r>
            </w:ins>
          </w:p>
        </w:tc>
        <w:tc>
          <w:tcPr>
            <w:tcW w:w="541" w:type="dxa"/>
            <w:vAlign w:val="center"/>
            <w:tcPrChange w:id="37879" w:author="Στάθης Καπ" w:date="2023-03-03T06:27:00Z">
              <w:tcPr>
                <w:tcW w:w="541" w:type="dxa"/>
                <w:vAlign w:val="bottom"/>
              </w:tcPr>
            </w:tcPrChange>
          </w:tcPr>
          <w:p w14:paraId="106261F6" w14:textId="491CA2BD" w:rsidR="00C87CFE" w:rsidRPr="00CD1347" w:rsidRDefault="00C87CFE" w:rsidP="00C87CFE">
            <w:pPr>
              <w:jc w:val="center"/>
              <w:rPr>
                <w:ins w:id="37880" w:author="Στάθης Καπ" w:date="2023-03-03T04:01:00Z"/>
                <w:rFonts w:ascii="Calibri" w:hAnsi="Calibri" w:cs="Calibri"/>
                <w:color w:val="000000"/>
                <w:sz w:val="16"/>
                <w:szCs w:val="16"/>
              </w:rPr>
            </w:pPr>
            <w:ins w:id="37881" w:author="Στάθης Καπ" w:date="2023-03-03T06:23:00Z">
              <w:r>
                <w:rPr>
                  <w:rFonts w:ascii="Calibri" w:hAnsi="Calibri" w:cs="Calibri"/>
                  <w:color w:val="000000"/>
                  <w:sz w:val="16"/>
                  <w:szCs w:val="16"/>
                </w:rPr>
                <w:t>0.331</w:t>
              </w:r>
            </w:ins>
          </w:p>
        </w:tc>
        <w:tc>
          <w:tcPr>
            <w:tcW w:w="589" w:type="dxa"/>
            <w:vAlign w:val="center"/>
            <w:tcPrChange w:id="37882" w:author="Στάθης Καπ" w:date="2023-03-03T06:27:00Z">
              <w:tcPr>
                <w:tcW w:w="589" w:type="dxa"/>
                <w:vAlign w:val="center"/>
              </w:tcPr>
            </w:tcPrChange>
          </w:tcPr>
          <w:p w14:paraId="2954D63D" w14:textId="6A9BF8B6" w:rsidR="00C87CFE" w:rsidRPr="00CD1347" w:rsidRDefault="00C87CFE" w:rsidP="00C87CFE">
            <w:pPr>
              <w:jc w:val="center"/>
              <w:rPr>
                <w:ins w:id="37883" w:author="Στάθης Καπ" w:date="2023-03-03T04:01:00Z"/>
                <w:rFonts w:cstheme="minorHAnsi"/>
                <w:sz w:val="16"/>
                <w:szCs w:val="16"/>
              </w:rPr>
            </w:pPr>
            <w:ins w:id="37884" w:author="Στάθης Καπ" w:date="2023-03-03T06:23:00Z">
              <w:r>
                <w:rPr>
                  <w:rFonts w:ascii="Calibri" w:hAnsi="Calibri" w:cstheme="minorHAnsi"/>
                  <w:color w:val="000000"/>
                  <w:sz w:val="16"/>
                  <w:szCs w:val="16"/>
                </w:rPr>
                <w:t>10.33</w:t>
              </w:r>
            </w:ins>
          </w:p>
        </w:tc>
        <w:tc>
          <w:tcPr>
            <w:tcW w:w="463" w:type="dxa"/>
            <w:vAlign w:val="center"/>
            <w:tcPrChange w:id="37885" w:author="Στάθης Καπ" w:date="2023-03-03T06:27:00Z">
              <w:tcPr>
                <w:tcW w:w="463" w:type="dxa"/>
                <w:vAlign w:val="bottom"/>
              </w:tcPr>
            </w:tcPrChange>
          </w:tcPr>
          <w:p w14:paraId="36AB9AA8" w14:textId="52060B7E" w:rsidR="00C87CFE" w:rsidRPr="00CD1347" w:rsidRDefault="00C87CFE" w:rsidP="00C87CFE">
            <w:pPr>
              <w:jc w:val="center"/>
              <w:rPr>
                <w:ins w:id="37886" w:author="Στάθης Καπ" w:date="2023-03-03T04:01:00Z"/>
                <w:rFonts w:ascii="Calibri" w:hAnsi="Calibri" w:cs="Calibri"/>
                <w:color w:val="000000"/>
                <w:sz w:val="16"/>
                <w:szCs w:val="16"/>
              </w:rPr>
            </w:pPr>
            <w:ins w:id="37887" w:author="Στάθης Καπ" w:date="2023-03-03T06:23:00Z">
              <w:r>
                <w:rPr>
                  <w:rFonts w:ascii="Calibri" w:hAnsi="Calibri" w:cs="Calibri"/>
                  <w:color w:val="000000"/>
                  <w:sz w:val="16"/>
                  <w:szCs w:val="16"/>
                </w:rPr>
                <w:t>646</w:t>
              </w:r>
            </w:ins>
          </w:p>
        </w:tc>
        <w:tc>
          <w:tcPr>
            <w:tcW w:w="541" w:type="dxa"/>
            <w:vAlign w:val="center"/>
            <w:tcPrChange w:id="37888" w:author="Στάθης Καπ" w:date="2023-03-03T06:27:00Z">
              <w:tcPr>
                <w:tcW w:w="541" w:type="dxa"/>
                <w:vAlign w:val="bottom"/>
              </w:tcPr>
            </w:tcPrChange>
          </w:tcPr>
          <w:p w14:paraId="7058F738" w14:textId="3CBB312C" w:rsidR="00C87CFE" w:rsidRPr="00CD1347" w:rsidRDefault="00C87CFE" w:rsidP="00C87CFE">
            <w:pPr>
              <w:jc w:val="center"/>
              <w:rPr>
                <w:ins w:id="37889" w:author="Στάθης Καπ" w:date="2023-03-03T04:01:00Z"/>
                <w:rFonts w:ascii="Calibri" w:hAnsi="Calibri" w:cs="Calibri"/>
                <w:color w:val="000000"/>
                <w:sz w:val="16"/>
                <w:szCs w:val="16"/>
              </w:rPr>
            </w:pPr>
            <w:ins w:id="37890" w:author="Στάθης Καπ" w:date="2023-03-03T06:23:00Z">
              <w:r>
                <w:rPr>
                  <w:rFonts w:ascii="Calibri" w:hAnsi="Calibri" w:cs="Calibri"/>
                  <w:color w:val="000000"/>
                  <w:sz w:val="16"/>
                  <w:szCs w:val="16"/>
                </w:rPr>
                <w:t>0.394</w:t>
              </w:r>
            </w:ins>
          </w:p>
        </w:tc>
        <w:tc>
          <w:tcPr>
            <w:tcW w:w="589" w:type="dxa"/>
            <w:vAlign w:val="center"/>
            <w:tcPrChange w:id="37891" w:author="Στάθης Καπ" w:date="2023-03-03T06:27:00Z">
              <w:tcPr>
                <w:tcW w:w="589" w:type="dxa"/>
                <w:vAlign w:val="center"/>
              </w:tcPr>
            </w:tcPrChange>
          </w:tcPr>
          <w:p w14:paraId="20111788" w14:textId="745A4C9B" w:rsidR="00C87CFE" w:rsidRPr="00CD1347" w:rsidRDefault="00C87CFE" w:rsidP="00C87CFE">
            <w:pPr>
              <w:jc w:val="center"/>
              <w:rPr>
                <w:ins w:id="37892" w:author="Στάθης Καπ" w:date="2023-03-03T04:01:00Z"/>
                <w:rFonts w:cstheme="minorHAnsi"/>
                <w:sz w:val="16"/>
                <w:szCs w:val="16"/>
              </w:rPr>
            </w:pPr>
            <w:ins w:id="37893"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3789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895" w:author="Στάθης Καπ" w:date="2023-03-03T04:01:00Z"/>
        </w:trPr>
        <w:tc>
          <w:tcPr>
            <w:tcW w:w="515" w:type="dxa"/>
            <w:tcBorders>
              <w:top w:val="nil"/>
              <w:bottom w:val="nil"/>
              <w:right w:val="single" w:sz="4" w:space="0" w:color="auto"/>
            </w:tcBorders>
            <w:shd w:val="clear" w:color="auto" w:fill="E7E6E6" w:themeFill="background2"/>
            <w:vAlign w:val="bottom"/>
            <w:tcPrChange w:id="37896" w:author="Στάθης Καπ" w:date="2023-03-03T06:27:00Z">
              <w:tcPr>
                <w:tcW w:w="515" w:type="dxa"/>
                <w:vAlign w:val="bottom"/>
              </w:tcPr>
            </w:tcPrChange>
          </w:tcPr>
          <w:p w14:paraId="55966B7E" w14:textId="35636D00" w:rsidR="00C87CFE" w:rsidRPr="00CD1347" w:rsidRDefault="00C87CFE" w:rsidP="00C87CFE">
            <w:pPr>
              <w:jc w:val="center"/>
              <w:rPr>
                <w:ins w:id="37897" w:author="Στάθης Καπ" w:date="2023-03-03T04:01:00Z"/>
                <w:rFonts w:ascii="Calibri" w:hAnsi="Calibri" w:cs="Calibri"/>
                <w:color w:val="000000"/>
                <w:sz w:val="16"/>
                <w:szCs w:val="16"/>
              </w:rPr>
            </w:pPr>
            <w:ins w:id="37898" w:author="Στάθης Καπ" w:date="2023-03-03T04:08:00Z">
              <w:r w:rsidRPr="00CD1347">
                <w:rPr>
                  <w:rFonts w:ascii="Calibri" w:hAnsi="Calibri" w:cs="Calibri"/>
                  <w:color w:val="000000"/>
                  <w:sz w:val="16"/>
                  <w:szCs w:val="16"/>
                  <w:rPrChange w:id="37899"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37900" w:author="Στάθης Καπ" w:date="2023-03-03T06:27:00Z">
              <w:tcPr>
                <w:tcW w:w="560" w:type="dxa"/>
              </w:tcPr>
            </w:tcPrChange>
          </w:tcPr>
          <w:p w14:paraId="06A6B3A4" w14:textId="121AC394" w:rsidR="00C87CFE" w:rsidRPr="00CD1347" w:rsidRDefault="00C87CFE" w:rsidP="00C87CFE">
            <w:pPr>
              <w:jc w:val="center"/>
              <w:rPr>
                <w:ins w:id="37901" w:author="Στάθης Καπ" w:date="2023-03-03T04:01:00Z"/>
                <w:sz w:val="16"/>
                <w:szCs w:val="16"/>
              </w:rPr>
            </w:pPr>
            <w:ins w:id="37902" w:author="Στάθης Καπ" w:date="2023-03-03T06:23:00Z">
              <w:r>
                <w:rPr>
                  <w:rFonts w:ascii="Calibri" w:hAnsi="Calibri" w:cs="Calibri"/>
                  <w:color w:val="000000"/>
                  <w:sz w:val="16"/>
                  <w:szCs w:val="16"/>
                </w:rPr>
                <w:t>987</w:t>
              </w:r>
            </w:ins>
          </w:p>
        </w:tc>
        <w:tc>
          <w:tcPr>
            <w:tcW w:w="855" w:type="dxa"/>
            <w:vAlign w:val="center"/>
            <w:tcPrChange w:id="37903" w:author="Στάθης Καπ" w:date="2023-03-03T06:27:00Z">
              <w:tcPr>
                <w:tcW w:w="855" w:type="dxa"/>
              </w:tcPr>
            </w:tcPrChange>
          </w:tcPr>
          <w:p w14:paraId="44465F83" w14:textId="19501DA4" w:rsidR="00C87CFE" w:rsidRPr="00CD1347" w:rsidRDefault="00C87CFE" w:rsidP="00C87CFE">
            <w:pPr>
              <w:jc w:val="center"/>
              <w:rPr>
                <w:ins w:id="37904" w:author="Στάθης Καπ" w:date="2023-03-03T04:01:00Z"/>
                <w:sz w:val="16"/>
                <w:szCs w:val="16"/>
              </w:rPr>
            </w:pPr>
            <w:ins w:id="37905" w:author="Στάθης Καπ" w:date="2023-03-03T06:23:00Z">
              <w:r>
                <w:rPr>
                  <w:rFonts w:ascii="Calibri" w:hAnsi="Calibri" w:cs="Calibri"/>
                  <w:color w:val="000000"/>
                  <w:sz w:val="16"/>
                  <w:szCs w:val="16"/>
                </w:rPr>
                <w:t>951</w:t>
              </w:r>
            </w:ins>
          </w:p>
        </w:tc>
        <w:tc>
          <w:tcPr>
            <w:tcW w:w="544" w:type="dxa"/>
            <w:vAlign w:val="center"/>
            <w:tcPrChange w:id="37906" w:author="Στάθης Καπ" w:date="2023-03-03T06:27:00Z">
              <w:tcPr>
                <w:tcW w:w="544" w:type="dxa"/>
                <w:vAlign w:val="bottom"/>
              </w:tcPr>
            </w:tcPrChange>
          </w:tcPr>
          <w:p w14:paraId="5ACB02A0" w14:textId="27796603" w:rsidR="00C87CFE" w:rsidRPr="00CD1347" w:rsidRDefault="00C87CFE" w:rsidP="00C87CFE">
            <w:pPr>
              <w:jc w:val="center"/>
              <w:rPr>
                <w:ins w:id="37907" w:author="Στάθης Καπ" w:date="2023-03-03T04:01:00Z"/>
                <w:rFonts w:ascii="Calibri" w:hAnsi="Calibri" w:cs="Calibri"/>
                <w:color w:val="000000"/>
                <w:sz w:val="16"/>
                <w:szCs w:val="16"/>
              </w:rPr>
            </w:pPr>
            <w:ins w:id="37908" w:author="Στάθης Καπ" w:date="2023-03-03T06:23:00Z">
              <w:r>
                <w:rPr>
                  <w:rFonts w:ascii="Calibri" w:hAnsi="Calibri" w:cs="Calibri"/>
                  <w:color w:val="000000"/>
                  <w:sz w:val="16"/>
                  <w:szCs w:val="16"/>
                </w:rPr>
                <w:t>912</w:t>
              </w:r>
            </w:ins>
          </w:p>
        </w:tc>
        <w:tc>
          <w:tcPr>
            <w:tcW w:w="621" w:type="dxa"/>
            <w:vAlign w:val="center"/>
            <w:tcPrChange w:id="37909" w:author="Στάθης Καπ" w:date="2023-03-03T06:27:00Z">
              <w:tcPr>
                <w:tcW w:w="621" w:type="dxa"/>
                <w:vAlign w:val="bottom"/>
              </w:tcPr>
            </w:tcPrChange>
          </w:tcPr>
          <w:p w14:paraId="39308C64" w14:textId="1D17FA3C" w:rsidR="00C87CFE" w:rsidRPr="00CD1347" w:rsidRDefault="00C87CFE" w:rsidP="00C87CFE">
            <w:pPr>
              <w:jc w:val="center"/>
              <w:rPr>
                <w:ins w:id="37910" w:author="Στάθης Καπ" w:date="2023-03-03T04:01:00Z"/>
                <w:rFonts w:ascii="Calibri" w:hAnsi="Calibri" w:cs="Calibri"/>
                <w:color w:val="000000"/>
                <w:sz w:val="16"/>
                <w:szCs w:val="16"/>
              </w:rPr>
            </w:pPr>
            <w:ins w:id="37911" w:author="Στάθης Καπ" w:date="2023-03-03T06:23:00Z">
              <w:r>
                <w:rPr>
                  <w:rFonts w:ascii="Calibri" w:hAnsi="Calibri" w:cs="Calibri"/>
                  <w:color w:val="000000"/>
                  <w:sz w:val="16"/>
                  <w:szCs w:val="16"/>
                </w:rPr>
                <w:t>0.583</w:t>
              </w:r>
            </w:ins>
          </w:p>
        </w:tc>
        <w:tc>
          <w:tcPr>
            <w:tcW w:w="669" w:type="dxa"/>
            <w:vAlign w:val="center"/>
            <w:tcPrChange w:id="37912" w:author="Στάθης Καπ" w:date="2023-03-03T06:27:00Z">
              <w:tcPr>
                <w:tcW w:w="669" w:type="dxa"/>
                <w:vAlign w:val="center"/>
              </w:tcPr>
            </w:tcPrChange>
          </w:tcPr>
          <w:p w14:paraId="1686B11F" w14:textId="3BE79B1A" w:rsidR="00C87CFE" w:rsidRPr="00CD1347" w:rsidRDefault="00C87CFE" w:rsidP="00C87CFE">
            <w:pPr>
              <w:jc w:val="center"/>
              <w:rPr>
                <w:ins w:id="37913" w:author="Στάθης Καπ" w:date="2023-03-03T04:01:00Z"/>
                <w:rFonts w:cstheme="minorHAnsi"/>
                <w:sz w:val="16"/>
                <w:szCs w:val="16"/>
              </w:rPr>
            </w:pPr>
            <w:ins w:id="37914" w:author="Στάθης Καπ" w:date="2023-03-03T06:23:00Z">
              <w:r>
                <w:rPr>
                  <w:rFonts w:ascii="Calibri" w:hAnsi="Calibri" w:cstheme="minorHAnsi"/>
                  <w:color w:val="000000"/>
                  <w:sz w:val="16"/>
                  <w:szCs w:val="16"/>
                </w:rPr>
                <w:t>7.6</w:t>
              </w:r>
            </w:ins>
          </w:p>
        </w:tc>
        <w:tc>
          <w:tcPr>
            <w:tcW w:w="543" w:type="dxa"/>
            <w:vAlign w:val="center"/>
            <w:tcPrChange w:id="37915" w:author="Στάθης Καπ" w:date="2023-03-03T06:27:00Z">
              <w:tcPr>
                <w:tcW w:w="543" w:type="dxa"/>
                <w:vAlign w:val="bottom"/>
              </w:tcPr>
            </w:tcPrChange>
          </w:tcPr>
          <w:p w14:paraId="4845AF1A" w14:textId="1536D612" w:rsidR="00C87CFE" w:rsidRPr="00CD1347" w:rsidRDefault="00C87CFE" w:rsidP="00C87CFE">
            <w:pPr>
              <w:jc w:val="center"/>
              <w:rPr>
                <w:ins w:id="37916" w:author="Στάθης Καπ" w:date="2023-03-03T04:01:00Z"/>
                <w:rFonts w:ascii="Calibri" w:hAnsi="Calibri" w:cs="Calibri"/>
                <w:color w:val="000000"/>
                <w:sz w:val="16"/>
                <w:szCs w:val="16"/>
              </w:rPr>
            </w:pPr>
            <w:ins w:id="37917" w:author="Στάθης Καπ" w:date="2023-03-03T06:23:00Z">
              <w:r>
                <w:rPr>
                  <w:rFonts w:ascii="Calibri" w:hAnsi="Calibri" w:cs="Calibri"/>
                  <w:color w:val="000000"/>
                  <w:sz w:val="16"/>
                  <w:szCs w:val="16"/>
                </w:rPr>
                <w:t>840</w:t>
              </w:r>
            </w:ins>
          </w:p>
        </w:tc>
        <w:tc>
          <w:tcPr>
            <w:tcW w:w="621" w:type="dxa"/>
            <w:vAlign w:val="center"/>
            <w:tcPrChange w:id="37918" w:author="Στάθης Καπ" w:date="2023-03-03T06:27:00Z">
              <w:tcPr>
                <w:tcW w:w="621" w:type="dxa"/>
                <w:vAlign w:val="bottom"/>
              </w:tcPr>
            </w:tcPrChange>
          </w:tcPr>
          <w:p w14:paraId="345B652B" w14:textId="05B32C31" w:rsidR="00C87CFE" w:rsidRPr="00CD1347" w:rsidRDefault="00C87CFE" w:rsidP="00C87CFE">
            <w:pPr>
              <w:jc w:val="center"/>
              <w:rPr>
                <w:ins w:id="37919" w:author="Στάθης Καπ" w:date="2023-03-03T04:01:00Z"/>
                <w:rFonts w:ascii="Calibri" w:hAnsi="Calibri" w:cs="Calibri"/>
                <w:color w:val="000000"/>
                <w:sz w:val="16"/>
                <w:szCs w:val="16"/>
              </w:rPr>
            </w:pPr>
            <w:ins w:id="37920" w:author="Στάθης Καπ" w:date="2023-03-03T06:23:00Z">
              <w:r>
                <w:rPr>
                  <w:rFonts w:ascii="Calibri" w:hAnsi="Calibri" w:cs="Calibri"/>
                  <w:color w:val="000000"/>
                  <w:sz w:val="16"/>
                  <w:szCs w:val="16"/>
                </w:rPr>
                <w:t>0.389</w:t>
              </w:r>
            </w:ins>
          </w:p>
        </w:tc>
        <w:tc>
          <w:tcPr>
            <w:tcW w:w="669" w:type="dxa"/>
            <w:vAlign w:val="center"/>
            <w:tcPrChange w:id="37921" w:author="Στάθης Καπ" w:date="2023-03-03T06:27:00Z">
              <w:tcPr>
                <w:tcW w:w="669" w:type="dxa"/>
                <w:vAlign w:val="center"/>
              </w:tcPr>
            </w:tcPrChange>
          </w:tcPr>
          <w:p w14:paraId="3144EB9A" w14:textId="45B30122" w:rsidR="00C87CFE" w:rsidRPr="00CD1347" w:rsidRDefault="00C87CFE" w:rsidP="00C87CFE">
            <w:pPr>
              <w:jc w:val="center"/>
              <w:rPr>
                <w:ins w:id="37922" w:author="Στάθης Καπ" w:date="2023-03-03T04:01:00Z"/>
                <w:rFonts w:cstheme="minorHAnsi"/>
                <w:sz w:val="16"/>
                <w:szCs w:val="16"/>
              </w:rPr>
            </w:pPr>
            <w:ins w:id="37923" w:author="Στάθης Καπ" w:date="2023-03-03T06:23:00Z">
              <w:r>
                <w:rPr>
                  <w:rFonts w:ascii="Calibri" w:hAnsi="Calibri" w:cstheme="minorHAnsi"/>
                  <w:color w:val="000000"/>
                  <w:sz w:val="16"/>
                  <w:szCs w:val="16"/>
                </w:rPr>
                <w:t>7.89</w:t>
              </w:r>
            </w:ins>
          </w:p>
        </w:tc>
        <w:tc>
          <w:tcPr>
            <w:tcW w:w="508" w:type="dxa"/>
            <w:vAlign w:val="center"/>
            <w:tcPrChange w:id="37924" w:author="Στάθης Καπ" w:date="2023-03-03T06:27:00Z">
              <w:tcPr>
                <w:tcW w:w="508" w:type="dxa"/>
                <w:vAlign w:val="bottom"/>
              </w:tcPr>
            </w:tcPrChange>
          </w:tcPr>
          <w:p w14:paraId="3C0F49A3" w14:textId="3A2FC396" w:rsidR="00C87CFE" w:rsidRPr="00CD1347" w:rsidRDefault="00C87CFE" w:rsidP="00C87CFE">
            <w:pPr>
              <w:jc w:val="center"/>
              <w:rPr>
                <w:ins w:id="37925" w:author="Στάθης Καπ" w:date="2023-03-03T04:01:00Z"/>
                <w:rFonts w:ascii="Calibri" w:hAnsi="Calibri" w:cs="Calibri"/>
                <w:color w:val="000000"/>
                <w:sz w:val="16"/>
                <w:szCs w:val="16"/>
              </w:rPr>
            </w:pPr>
            <w:ins w:id="37926" w:author="Στάθης Καπ" w:date="2023-03-03T06:23:00Z">
              <w:r>
                <w:rPr>
                  <w:rFonts w:ascii="Calibri" w:hAnsi="Calibri" w:cs="Calibri"/>
                  <w:color w:val="000000"/>
                  <w:sz w:val="16"/>
                  <w:szCs w:val="16"/>
                </w:rPr>
                <w:t>803</w:t>
              </w:r>
            </w:ins>
          </w:p>
        </w:tc>
        <w:tc>
          <w:tcPr>
            <w:tcW w:w="541" w:type="dxa"/>
            <w:vAlign w:val="center"/>
            <w:tcPrChange w:id="37927" w:author="Στάθης Καπ" w:date="2023-03-03T06:27:00Z">
              <w:tcPr>
                <w:tcW w:w="541" w:type="dxa"/>
                <w:vAlign w:val="bottom"/>
              </w:tcPr>
            </w:tcPrChange>
          </w:tcPr>
          <w:p w14:paraId="3188D220" w14:textId="2448B447" w:rsidR="00C87CFE" w:rsidRPr="00CD1347" w:rsidRDefault="00C87CFE" w:rsidP="00C87CFE">
            <w:pPr>
              <w:jc w:val="center"/>
              <w:rPr>
                <w:ins w:id="37928" w:author="Στάθης Καπ" w:date="2023-03-03T04:01:00Z"/>
                <w:rFonts w:ascii="Calibri" w:hAnsi="Calibri" w:cs="Calibri"/>
                <w:color w:val="000000"/>
                <w:sz w:val="16"/>
                <w:szCs w:val="16"/>
              </w:rPr>
            </w:pPr>
            <w:ins w:id="37929" w:author="Στάθης Καπ" w:date="2023-03-03T06:23:00Z">
              <w:r>
                <w:rPr>
                  <w:rFonts w:ascii="Calibri" w:hAnsi="Calibri" w:cs="Calibri"/>
                  <w:color w:val="000000"/>
                  <w:sz w:val="16"/>
                  <w:szCs w:val="16"/>
                </w:rPr>
                <w:t>0.291</w:t>
              </w:r>
            </w:ins>
          </w:p>
        </w:tc>
        <w:tc>
          <w:tcPr>
            <w:tcW w:w="589" w:type="dxa"/>
            <w:vAlign w:val="center"/>
            <w:tcPrChange w:id="37930" w:author="Στάθης Καπ" w:date="2023-03-03T06:27:00Z">
              <w:tcPr>
                <w:tcW w:w="589" w:type="dxa"/>
                <w:vAlign w:val="center"/>
              </w:tcPr>
            </w:tcPrChange>
          </w:tcPr>
          <w:p w14:paraId="68F1DC48" w14:textId="1438D14D" w:rsidR="00C87CFE" w:rsidRPr="00CD1347" w:rsidRDefault="00C87CFE" w:rsidP="00C87CFE">
            <w:pPr>
              <w:jc w:val="center"/>
              <w:rPr>
                <w:ins w:id="37931" w:author="Στάθης Καπ" w:date="2023-03-03T04:01:00Z"/>
                <w:rFonts w:cstheme="minorHAnsi"/>
                <w:sz w:val="16"/>
                <w:szCs w:val="16"/>
              </w:rPr>
            </w:pPr>
            <w:ins w:id="37932" w:author="Στάθης Καπ" w:date="2023-03-03T06:23:00Z">
              <w:r>
                <w:rPr>
                  <w:rFonts w:ascii="Calibri" w:hAnsi="Calibri" w:cstheme="minorHAnsi"/>
                  <w:color w:val="000000"/>
                  <w:sz w:val="16"/>
                  <w:szCs w:val="16"/>
                </w:rPr>
                <w:t>11.95</w:t>
              </w:r>
            </w:ins>
          </w:p>
        </w:tc>
        <w:tc>
          <w:tcPr>
            <w:tcW w:w="463" w:type="dxa"/>
            <w:vAlign w:val="center"/>
            <w:tcPrChange w:id="37933" w:author="Στάθης Καπ" w:date="2023-03-03T06:27:00Z">
              <w:tcPr>
                <w:tcW w:w="463" w:type="dxa"/>
                <w:vAlign w:val="bottom"/>
              </w:tcPr>
            </w:tcPrChange>
          </w:tcPr>
          <w:p w14:paraId="219C9B03" w14:textId="4EFA22E7" w:rsidR="00C87CFE" w:rsidRPr="00CD1347" w:rsidRDefault="00C87CFE" w:rsidP="00C87CFE">
            <w:pPr>
              <w:jc w:val="center"/>
              <w:rPr>
                <w:ins w:id="37934" w:author="Στάθης Καπ" w:date="2023-03-03T04:01:00Z"/>
                <w:rFonts w:ascii="Calibri" w:hAnsi="Calibri" w:cs="Calibri"/>
                <w:color w:val="000000"/>
                <w:sz w:val="16"/>
                <w:szCs w:val="16"/>
              </w:rPr>
            </w:pPr>
            <w:ins w:id="37935" w:author="Στάθης Καπ" w:date="2023-03-03T06:23:00Z">
              <w:r>
                <w:rPr>
                  <w:rFonts w:ascii="Calibri" w:hAnsi="Calibri" w:cs="Calibri"/>
                  <w:color w:val="000000"/>
                  <w:sz w:val="16"/>
                  <w:szCs w:val="16"/>
                </w:rPr>
                <w:t>679</w:t>
              </w:r>
            </w:ins>
          </w:p>
        </w:tc>
        <w:tc>
          <w:tcPr>
            <w:tcW w:w="541" w:type="dxa"/>
            <w:vAlign w:val="center"/>
            <w:tcPrChange w:id="37936" w:author="Στάθης Καπ" w:date="2023-03-03T06:27:00Z">
              <w:tcPr>
                <w:tcW w:w="541" w:type="dxa"/>
                <w:vAlign w:val="bottom"/>
              </w:tcPr>
            </w:tcPrChange>
          </w:tcPr>
          <w:p w14:paraId="0FF3884D" w14:textId="15D54B84" w:rsidR="00C87CFE" w:rsidRPr="00CD1347" w:rsidRDefault="00C87CFE" w:rsidP="00C87CFE">
            <w:pPr>
              <w:jc w:val="center"/>
              <w:rPr>
                <w:ins w:id="37937" w:author="Στάθης Καπ" w:date="2023-03-03T04:01:00Z"/>
                <w:rFonts w:ascii="Calibri" w:hAnsi="Calibri" w:cs="Calibri"/>
                <w:color w:val="000000"/>
                <w:sz w:val="16"/>
                <w:szCs w:val="16"/>
              </w:rPr>
            </w:pPr>
            <w:ins w:id="37938" w:author="Στάθης Καπ" w:date="2023-03-03T06:23:00Z">
              <w:r>
                <w:rPr>
                  <w:rFonts w:ascii="Calibri" w:hAnsi="Calibri" w:cs="Calibri"/>
                  <w:color w:val="000000"/>
                  <w:sz w:val="16"/>
                  <w:szCs w:val="16"/>
                </w:rPr>
                <w:t>0.989</w:t>
              </w:r>
            </w:ins>
          </w:p>
        </w:tc>
        <w:tc>
          <w:tcPr>
            <w:tcW w:w="589" w:type="dxa"/>
            <w:vAlign w:val="center"/>
            <w:tcPrChange w:id="37939" w:author="Στάθης Καπ" w:date="2023-03-03T06:27:00Z">
              <w:tcPr>
                <w:tcW w:w="589" w:type="dxa"/>
                <w:vAlign w:val="center"/>
              </w:tcPr>
            </w:tcPrChange>
          </w:tcPr>
          <w:p w14:paraId="0CC0AD05" w14:textId="32BED674" w:rsidR="00C87CFE" w:rsidRPr="00CD1347" w:rsidRDefault="00C87CFE" w:rsidP="00C87CFE">
            <w:pPr>
              <w:jc w:val="center"/>
              <w:rPr>
                <w:ins w:id="37940" w:author="Στάθης Καπ" w:date="2023-03-03T04:01:00Z"/>
                <w:rFonts w:cstheme="minorHAnsi"/>
                <w:sz w:val="16"/>
                <w:szCs w:val="16"/>
              </w:rPr>
            </w:pPr>
            <w:ins w:id="37941"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3794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943" w:author="Στάθης Καπ" w:date="2023-03-03T04:01:00Z"/>
        </w:trPr>
        <w:tc>
          <w:tcPr>
            <w:tcW w:w="515" w:type="dxa"/>
            <w:tcBorders>
              <w:top w:val="nil"/>
              <w:bottom w:val="nil"/>
              <w:right w:val="single" w:sz="4" w:space="0" w:color="auto"/>
            </w:tcBorders>
            <w:shd w:val="clear" w:color="auto" w:fill="E7E6E6" w:themeFill="background2"/>
            <w:vAlign w:val="bottom"/>
            <w:tcPrChange w:id="37944" w:author="Στάθης Καπ" w:date="2023-03-03T06:27:00Z">
              <w:tcPr>
                <w:tcW w:w="515" w:type="dxa"/>
                <w:vAlign w:val="bottom"/>
              </w:tcPr>
            </w:tcPrChange>
          </w:tcPr>
          <w:p w14:paraId="44D12220" w14:textId="73673BC4" w:rsidR="00C87CFE" w:rsidRPr="00CD1347" w:rsidRDefault="00C87CFE" w:rsidP="00C87CFE">
            <w:pPr>
              <w:jc w:val="center"/>
              <w:rPr>
                <w:ins w:id="37945" w:author="Στάθης Καπ" w:date="2023-03-03T04:01:00Z"/>
                <w:rFonts w:ascii="Calibri" w:hAnsi="Calibri" w:cs="Calibri"/>
                <w:color w:val="000000"/>
                <w:sz w:val="16"/>
                <w:szCs w:val="16"/>
              </w:rPr>
            </w:pPr>
            <w:ins w:id="37946" w:author="Στάθης Καπ" w:date="2023-03-03T04:08:00Z">
              <w:r w:rsidRPr="00CD1347">
                <w:rPr>
                  <w:rFonts w:ascii="Calibri" w:hAnsi="Calibri" w:cs="Calibri"/>
                  <w:color w:val="000000"/>
                  <w:sz w:val="16"/>
                  <w:szCs w:val="16"/>
                  <w:rPrChange w:id="37947"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37948" w:author="Στάθης Καπ" w:date="2023-03-03T06:27:00Z">
              <w:tcPr>
                <w:tcW w:w="560" w:type="dxa"/>
              </w:tcPr>
            </w:tcPrChange>
          </w:tcPr>
          <w:p w14:paraId="2616F354" w14:textId="5628D659" w:rsidR="00C87CFE" w:rsidRPr="00CD1347" w:rsidRDefault="00C87CFE" w:rsidP="00C87CFE">
            <w:pPr>
              <w:jc w:val="center"/>
              <w:rPr>
                <w:ins w:id="37949" w:author="Στάθης Καπ" w:date="2023-03-03T04:01:00Z"/>
                <w:sz w:val="16"/>
                <w:szCs w:val="16"/>
              </w:rPr>
            </w:pPr>
            <w:ins w:id="37950" w:author="Στάθης Καπ" w:date="2023-03-03T06:23:00Z">
              <w:r>
                <w:rPr>
                  <w:rFonts w:ascii="Calibri" w:hAnsi="Calibri" w:cs="Calibri"/>
                  <w:color w:val="000000"/>
                  <w:sz w:val="16"/>
                  <w:szCs w:val="16"/>
                </w:rPr>
                <w:t>1025</w:t>
              </w:r>
            </w:ins>
          </w:p>
        </w:tc>
        <w:tc>
          <w:tcPr>
            <w:tcW w:w="855" w:type="dxa"/>
            <w:vAlign w:val="center"/>
            <w:tcPrChange w:id="37951" w:author="Στάθης Καπ" w:date="2023-03-03T06:27:00Z">
              <w:tcPr>
                <w:tcW w:w="855" w:type="dxa"/>
              </w:tcPr>
            </w:tcPrChange>
          </w:tcPr>
          <w:p w14:paraId="59819EDA" w14:textId="4EC76882" w:rsidR="00C87CFE" w:rsidRPr="00CD1347" w:rsidRDefault="00C87CFE" w:rsidP="00C87CFE">
            <w:pPr>
              <w:jc w:val="center"/>
              <w:rPr>
                <w:ins w:id="37952" w:author="Στάθης Καπ" w:date="2023-03-03T04:01:00Z"/>
                <w:sz w:val="16"/>
                <w:szCs w:val="16"/>
              </w:rPr>
            </w:pPr>
            <w:ins w:id="37953" w:author="Στάθης Καπ" w:date="2023-03-03T06:23:00Z">
              <w:r>
                <w:rPr>
                  <w:rFonts w:ascii="Calibri" w:hAnsi="Calibri" w:cs="Calibri"/>
                  <w:color w:val="000000"/>
                  <w:sz w:val="16"/>
                  <w:szCs w:val="16"/>
                </w:rPr>
                <w:t>998</w:t>
              </w:r>
            </w:ins>
          </w:p>
        </w:tc>
        <w:tc>
          <w:tcPr>
            <w:tcW w:w="544" w:type="dxa"/>
            <w:vAlign w:val="center"/>
            <w:tcPrChange w:id="37954" w:author="Στάθης Καπ" w:date="2023-03-03T06:27:00Z">
              <w:tcPr>
                <w:tcW w:w="544" w:type="dxa"/>
                <w:vAlign w:val="bottom"/>
              </w:tcPr>
            </w:tcPrChange>
          </w:tcPr>
          <w:p w14:paraId="5CB7FA05" w14:textId="6B6636A0" w:rsidR="00C87CFE" w:rsidRPr="00CD1347" w:rsidRDefault="00C87CFE" w:rsidP="00C87CFE">
            <w:pPr>
              <w:jc w:val="center"/>
              <w:rPr>
                <w:ins w:id="37955" w:author="Στάθης Καπ" w:date="2023-03-03T04:01:00Z"/>
                <w:rFonts w:ascii="Calibri" w:hAnsi="Calibri" w:cs="Calibri"/>
                <w:color w:val="000000"/>
                <w:sz w:val="16"/>
                <w:szCs w:val="16"/>
              </w:rPr>
            </w:pPr>
            <w:ins w:id="37956" w:author="Στάθης Καπ" w:date="2023-03-03T06:23:00Z">
              <w:r>
                <w:rPr>
                  <w:rFonts w:ascii="Calibri" w:hAnsi="Calibri" w:cs="Calibri"/>
                  <w:color w:val="000000"/>
                  <w:sz w:val="16"/>
                  <w:szCs w:val="16"/>
                </w:rPr>
                <w:t>955</w:t>
              </w:r>
            </w:ins>
          </w:p>
        </w:tc>
        <w:tc>
          <w:tcPr>
            <w:tcW w:w="621" w:type="dxa"/>
            <w:vAlign w:val="center"/>
            <w:tcPrChange w:id="37957" w:author="Στάθης Καπ" w:date="2023-03-03T06:27:00Z">
              <w:tcPr>
                <w:tcW w:w="621" w:type="dxa"/>
                <w:vAlign w:val="bottom"/>
              </w:tcPr>
            </w:tcPrChange>
          </w:tcPr>
          <w:p w14:paraId="18FF7014" w14:textId="028CDC46" w:rsidR="00C87CFE" w:rsidRPr="00CD1347" w:rsidRDefault="00C87CFE" w:rsidP="00C87CFE">
            <w:pPr>
              <w:jc w:val="center"/>
              <w:rPr>
                <w:ins w:id="37958" w:author="Στάθης Καπ" w:date="2023-03-03T04:01:00Z"/>
                <w:rFonts w:ascii="Calibri" w:hAnsi="Calibri" w:cs="Calibri"/>
                <w:color w:val="000000"/>
                <w:sz w:val="16"/>
                <w:szCs w:val="16"/>
              </w:rPr>
            </w:pPr>
            <w:ins w:id="37959" w:author="Στάθης Καπ" w:date="2023-03-03T06:23:00Z">
              <w:r>
                <w:rPr>
                  <w:rFonts w:ascii="Calibri" w:hAnsi="Calibri" w:cs="Calibri"/>
                  <w:color w:val="000000"/>
                  <w:sz w:val="16"/>
                  <w:szCs w:val="16"/>
                </w:rPr>
                <w:t>0.686</w:t>
              </w:r>
            </w:ins>
          </w:p>
        </w:tc>
        <w:tc>
          <w:tcPr>
            <w:tcW w:w="669" w:type="dxa"/>
            <w:vAlign w:val="center"/>
            <w:tcPrChange w:id="37960" w:author="Στάθης Καπ" w:date="2023-03-03T06:27:00Z">
              <w:tcPr>
                <w:tcW w:w="669" w:type="dxa"/>
                <w:vAlign w:val="center"/>
              </w:tcPr>
            </w:tcPrChange>
          </w:tcPr>
          <w:p w14:paraId="1A7B7613" w14:textId="70EB1D6D" w:rsidR="00C87CFE" w:rsidRPr="00CD1347" w:rsidRDefault="00C87CFE" w:rsidP="00C87CFE">
            <w:pPr>
              <w:jc w:val="center"/>
              <w:rPr>
                <w:ins w:id="37961" w:author="Στάθης Καπ" w:date="2023-03-03T04:01:00Z"/>
                <w:rFonts w:cstheme="minorHAnsi"/>
                <w:sz w:val="16"/>
                <w:szCs w:val="16"/>
              </w:rPr>
            </w:pPr>
            <w:ins w:id="37962" w:author="Στάθης Καπ" w:date="2023-03-03T06:23:00Z">
              <w:r>
                <w:rPr>
                  <w:rFonts w:ascii="Calibri" w:hAnsi="Calibri" w:cstheme="minorHAnsi"/>
                  <w:color w:val="000000"/>
                  <w:sz w:val="16"/>
                  <w:szCs w:val="16"/>
                </w:rPr>
                <w:t>6.83</w:t>
              </w:r>
            </w:ins>
          </w:p>
        </w:tc>
        <w:tc>
          <w:tcPr>
            <w:tcW w:w="543" w:type="dxa"/>
            <w:vAlign w:val="center"/>
            <w:tcPrChange w:id="37963" w:author="Στάθης Καπ" w:date="2023-03-03T06:27:00Z">
              <w:tcPr>
                <w:tcW w:w="543" w:type="dxa"/>
                <w:vAlign w:val="bottom"/>
              </w:tcPr>
            </w:tcPrChange>
          </w:tcPr>
          <w:p w14:paraId="0D6D8355" w14:textId="2FCA8345" w:rsidR="00C87CFE" w:rsidRPr="00CD1347" w:rsidRDefault="00C87CFE" w:rsidP="00C87CFE">
            <w:pPr>
              <w:jc w:val="center"/>
              <w:rPr>
                <w:ins w:id="37964" w:author="Στάθης Καπ" w:date="2023-03-03T04:01:00Z"/>
                <w:rFonts w:ascii="Calibri" w:hAnsi="Calibri" w:cs="Calibri"/>
                <w:color w:val="000000"/>
                <w:sz w:val="16"/>
                <w:szCs w:val="16"/>
              </w:rPr>
            </w:pPr>
            <w:ins w:id="37965" w:author="Στάθης Καπ" w:date="2023-03-03T06:23:00Z">
              <w:r>
                <w:rPr>
                  <w:rFonts w:ascii="Calibri" w:hAnsi="Calibri" w:cs="Calibri"/>
                  <w:color w:val="000000"/>
                  <w:sz w:val="16"/>
                  <w:szCs w:val="16"/>
                </w:rPr>
                <w:t>854</w:t>
              </w:r>
            </w:ins>
          </w:p>
        </w:tc>
        <w:tc>
          <w:tcPr>
            <w:tcW w:w="621" w:type="dxa"/>
            <w:vAlign w:val="center"/>
            <w:tcPrChange w:id="37966" w:author="Στάθης Καπ" w:date="2023-03-03T06:27:00Z">
              <w:tcPr>
                <w:tcW w:w="621" w:type="dxa"/>
                <w:vAlign w:val="bottom"/>
              </w:tcPr>
            </w:tcPrChange>
          </w:tcPr>
          <w:p w14:paraId="3D5411D8" w14:textId="26BF201F" w:rsidR="00C87CFE" w:rsidRPr="00CD1347" w:rsidRDefault="00C87CFE" w:rsidP="00C87CFE">
            <w:pPr>
              <w:jc w:val="center"/>
              <w:rPr>
                <w:ins w:id="37967" w:author="Στάθης Καπ" w:date="2023-03-03T04:01:00Z"/>
                <w:rFonts w:ascii="Calibri" w:hAnsi="Calibri" w:cs="Calibri"/>
                <w:color w:val="000000"/>
                <w:sz w:val="16"/>
                <w:szCs w:val="16"/>
              </w:rPr>
            </w:pPr>
            <w:ins w:id="37968" w:author="Στάθης Καπ" w:date="2023-03-03T06:23:00Z">
              <w:r>
                <w:rPr>
                  <w:rFonts w:ascii="Calibri" w:hAnsi="Calibri" w:cs="Calibri"/>
                  <w:color w:val="000000"/>
                  <w:sz w:val="16"/>
                  <w:szCs w:val="16"/>
                </w:rPr>
                <w:t>0.408</w:t>
              </w:r>
            </w:ins>
          </w:p>
        </w:tc>
        <w:tc>
          <w:tcPr>
            <w:tcW w:w="669" w:type="dxa"/>
            <w:vAlign w:val="center"/>
            <w:tcPrChange w:id="37969" w:author="Στάθης Καπ" w:date="2023-03-03T06:27:00Z">
              <w:tcPr>
                <w:tcW w:w="669" w:type="dxa"/>
                <w:vAlign w:val="center"/>
              </w:tcPr>
            </w:tcPrChange>
          </w:tcPr>
          <w:p w14:paraId="5D3D6DA0" w14:textId="0D401A62" w:rsidR="00C87CFE" w:rsidRPr="00CD1347" w:rsidRDefault="00C87CFE" w:rsidP="00C87CFE">
            <w:pPr>
              <w:jc w:val="center"/>
              <w:rPr>
                <w:ins w:id="37970" w:author="Στάθης Καπ" w:date="2023-03-03T04:01:00Z"/>
                <w:rFonts w:cstheme="minorHAnsi"/>
                <w:sz w:val="16"/>
                <w:szCs w:val="16"/>
              </w:rPr>
            </w:pPr>
            <w:ins w:id="37971" w:author="Στάθης Καπ" w:date="2023-03-03T06:23:00Z">
              <w:r>
                <w:rPr>
                  <w:rFonts w:ascii="Calibri" w:hAnsi="Calibri" w:cstheme="minorHAnsi"/>
                  <w:color w:val="000000"/>
                  <w:sz w:val="16"/>
                  <w:szCs w:val="16"/>
                </w:rPr>
                <w:t>10.58</w:t>
              </w:r>
            </w:ins>
          </w:p>
        </w:tc>
        <w:tc>
          <w:tcPr>
            <w:tcW w:w="508" w:type="dxa"/>
            <w:vAlign w:val="center"/>
            <w:tcPrChange w:id="37972" w:author="Στάθης Καπ" w:date="2023-03-03T06:27:00Z">
              <w:tcPr>
                <w:tcW w:w="508" w:type="dxa"/>
                <w:vAlign w:val="bottom"/>
              </w:tcPr>
            </w:tcPrChange>
          </w:tcPr>
          <w:p w14:paraId="18A36B05" w14:textId="27351B2E" w:rsidR="00C87CFE" w:rsidRPr="00CD1347" w:rsidRDefault="00C87CFE" w:rsidP="00C87CFE">
            <w:pPr>
              <w:jc w:val="center"/>
              <w:rPr>
                <w:ins w:id="37973" w:author="Στάθης Καπ" w:date="2023-03-03T04:01:00Z"/>
                <w:rFonts w:ascii="Calibri" w:hAnsi="Calibri" w:cs="Calibri"/>
                <w:color w:val="000000"/>
                <w:sz w:val="16"/>
                <w:szCs w:val="16"/>
              </w:rPr>
            </w:pPr>
            <w:ins w:id="37974" w:author="Στάθης Καπ" w:date="2023-03-03T06:23:00Z">
              <w:r>
                <w:rPr>
                  <w:rFonts w:ascii="Calibri" w:hAnsi="Calibri" w:cs="Calibri"/>
                  <w:color w:val="000000"/>
                  <w:sz w:val="16"/>
                  <w:szCs w:val="16"/>
                </w:rPr>
                <w:t>806</w:t>
              </w:r>
            </w:ins>
          </w:p>
        </w:tc>
        <w:tc>
          <w:tcPr>
            <w:tcW w:w="541" w:type="dxa"/>
            <w:vAlign w:val="center"/>
            <w:tcPrChange w:id="37975" w:author="Στάθης Καπ" w:date="2023-03-03T06:27:00Z">
              <w:tcPr>
                <w:tcW w:w="541" w:type="dxa"/>
                <w:vAlign w:val="bottom"/>
              </w:tcPr>
            </w:tcPrChange>
          </w:tcPr>
          <w:p w14:paraId="504D54C4" w14:textId="7CE1E86A" w:rsidR="00C87CFE" w:rsidRPr="00CD1347" w:rsidRDefault="00C87CFE" w:rsidP="00C87CFE">
            <w:pPr>
              <w:jc w:val="center"/>
              <w:rPr>
                <w:ins w:id="37976" w:author="Στάθης Καπ" w:date="2023-03-03T04:01:00Z"/>
                <w:rFonts w:ascii="Calibri" w:hAnsi="Calibri" w:cs="Calibri"/>
                <w:color w:val="000000"/>
                <w:sz w:val="16"/>
                <w:szCs w:val="16"/>
              </w:rPr>
            </w:pPr>
            <w:ins w:id="37977" w:author="Στάθης Καπ" w:date="2023-03-03T06:23:00Z">
              <w:r>
                <w:rPr>
                  <w:rFonts w:ascii="Calibri" w:hAnsi="Calibri" w:cs="Calibri"/>
                  <w:color w:val="000000"/>
                  <w:sz w:val="16"/>
                  <w:szCs w:val="16"/>
                </w:rPr>
                <w:t>0.37</w:t>
              </w:r>
            </w:ins>
          </w:p>
        </w:tc>
        <w:tc>
          <w:tcPr>
            <w:tcW w:w="589" w:type="dxa"/>
            <w:vAlign w:val="center"/>
            <w:tcPrChange w:id="37978" w:author="Στάθης Καπ" w:date="2023-03-03T06:27:00Z">
              <w:tcPr>
                <w:tcW w:w="589" w:type="dxa"/>
                <w:vAlign w:val="center"/>
              </w:tcPr>
            </w:tcPrChange>
          </w:tcPr>
          <w:p w14:paraId="41B9B4A7" w14:textId="019E34C1" w:rsidR="00C87CFE" w:rsidRPr="00CD1347" w:rsidRDefault="00C87CFE" w:rsidP="00C87CFE">
            <w:pPr>
              <w:jc w:val="center"/>
              <w:rPr>
                <w:ins w:id="37979" w:author="Στάθης Καπ" w:date="2023-03-03T04:01:00Z"/>
                <w:rFonts w:cstheme="minorHAnsi"/>
                <w:sz w:val="16"/>
                <w:szCs w:val="16"/>
              </w:rPr>
            </w:pPr>
            <w:ins w:id="37980" w:author="Στάθης Καπ" w:date="2023-03-03T06:23:00Z">
              <w:r>
                <w:rPr>
                  <w:rFonts w:ascii="Calibri" w:hAnsi="Calibri" w:cstheme="minorHAnsi"/>
                  <w:color w:val="000000"/>
                  <w:sz w:val="16"/>
                  <w:szCs w:val="16"/>
                </w:rPr>
                <w:t>15.6</w:t>
              </w:r>
            </w:ins>
          </w:p>
        </w:tc>
        <w:tc>
          <w:tcPr>
            <w:tcW w:w="463" w:type="dxa"/>
            <w:vAlign w:val="center"/>
            <w:tcPrChange w:id="37981" w:author="Στάθης Καπ" w:date="2023-03-03T06:27:00Z">
              <w:tcPr>
                <w:tcW w:w="463" w:type="dxa"/>
                <w:vAlign w:val="bottom"/>
              </w:tcPr>
            </w:tcPrChange>
          </w:tcPr>
          <w:p w14:paraId="0C542F28" w14:textId="0534C0FF" w:rsidR="00C87CFE" w:rsidRPr="00CD1347" w:rsidRDefault="00C87CFE" w:rsidP="00C87CFE">
            <w:pPr>
              <w:jc w:val="center"/>
              <w:rPr>
                <w:ins w:id="37982" w:author="Στάθης Καπ" w:date="2023-03-03T04:01:00Z"/>
                <w:rFonts w:ascii="Calibri" w:hAnsi="Calibri" w:cs="Calibri"/>
                <w:color w:val="000000"/>
                <w:sz w:val="16"/>
                <w:szCs w:val="16"/>
              </w:rPr>
            </w:pPr>
            <w:ins w:id="37983" w:author="Στάθης Καπ" w:date="2023-03-03T06:23:00Z">
              <w:r>
                <w:rPr>
                  <w:rFonts w:ascii="Calibri" w:hAnsi="Calibri" w:cs="Calibri"/>
                  <w:color w:val="000000"/>
                  <w:sz w:val="16"/>
                  <w:szCs w:val="16"/>
                </w:rPr>
                <w:t>731</w:t>
              </w:r>
            </w:ins>
          </w:p>
        </w:tc>
        <w:tc>
          <w:tcPr>
            <w:tcW w:w="541" w:type="dxa"/>
            <w:vAlign w:val="center"/>
            <w:tcPrChange w:id="37984" w:author="Στάθης Καπ" w:date="2023-03-03T06:27:00Z">
              <w:tcPr>
                <w:tcW w:w="541" w:type="dxa"/>
                <w:vAlign w:val="bottom"/>
              </w:tcPr>
            </w:tcPrChange>
          </w:tcPr>
          <w:p w14:paraId="14A1C5C2" w14:textId="549AAF14" w:rsidR="00C87CFE" w:rsidRPr="00CD1347" w:rsidRDefault="00C87CFE" w:rsidP="00C87CFE">
            <w:pPr>
              <w:jc w:val="center"/>
              <w:rPr>
                <w:ins w:id="37985" w:author="Στάθης Καπ" w:date="2023-03-03T04:01:00Z"/>
                <w:rFonts w:ascii="Calibri" w:hAnsi="Calibri" w:cs="Calibri"/>
                <w:color w:val="000000"/>
                <w:sz w:val="16"/>
                <w:szCs w:val="16"/>
              </w:rPr>
            </w:pPr>
            <w:ins w:id="37986" w:author="Στάθης Καπ" w:date="2023-03-03T06:23:00Z">
              <w:r>
                <w:rPr>
                  <w:rFonts w:ascii="Calibri" w:hAnsi="Calibri" w:cs="Calibri"/>
                  <w:color w:val="000000"/>
                  <w:sz w:val="16"/>
                  <w:szCs w:val="16"/>
                </w:rPr>
                <w:t>0.334</w:t>
              </w:r>
            </w:ins>
          </w:p>
        </w:tc>
        <w:tc>
          <w:tcPr>
            <w:tcW w:w="589" w:type="dxa"/>
            <w:vAlign w:val="center"/>
            <w:tcPrChange w:id="37987" w:author="Στάθης Καπ" w:date="2023-03-03T06:27:00Z">
              <w:tcPr>
                <w:tcW w:w="589" w:type="dxa"/>
                <w:vAlign w:val="center"/>
              </w:tcPr>
            </w:tcPrChange>
          </w:tcPr>
          <w:p w14:paraId="1D2C6E1C" w14:textId="4D3B8282" w:rsidR="00C87CFE" w:rsidRPr="00CD1347" w:rsidRDefault="00C87CFE" w:rsidP="00C87CFE">
            <w:pPr>
              <w:jc w:val="center"/>
              <w:rPr>
                <w:ins w:id="37988" w:author="Στάθης Καπ" w:date="2023-03-03T04:01:00Z"/>
                <w:rFonts w:cstheme="minorHAnsi"/>
                <w:sz w:val="16"/>
                <w:szCs w:val="16"/>
              </w:rPr>
            </w:pPr>
            <w:ins w:id="37989"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3799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7991" w:author="Στάθης Καπ" w:date="2023-03-03T04:01:00Z"/>
        </w:trPr>
        <w:tc>
          <w:tcPr>
            <w:tcW w:w="515" w:type="dxa"/>
            <w:tcBorders>
              <w:top w:val="nil"/>
              <w:bottom w:val="nil"/>
              <w:right w:val="single" w:sz="4" w:space="0" w:color="auto"/>
            </w:tcBorders>
            <w:shd w:val="clear" w:color="auto" w:fill="E7E6E6" w:themeFill="background2"/>
            <w:vAlign w:val="bottom"/>
            <w:tcPrChange w:id="37992" w:author="Στάθης Καπ" w:date="2023-03-03T06:27:00Z">
              <w:tcPr>
                <w:tcW w:w="515" w:type="dxa"/>
                <w:vAlign w:val="bottom"/>
              </w:tcPr>
            </w:tcPrChange>
          </w:tcPr>
          <w:p w14:paraId="38E0C6AB" w14:textId="672D0250" w:rsidR="00C87CFE" w:rsidRPr="00CD1347" w:rsidRDefault="00C87CFE" w:rsidP="00C87CFE">
            <w:pPr>
              <w:jc w:val="center"/>
              <w:rPr>
                <w:ins w:id="37993" w:author="Στάθης Καπ" w:date="2023-03-03T04:01:00Z"/>
                <w:rFonts w:ascii="Calibri" w:hAnsi="Calibri" w:cs="Calibri"/>
                <w:color w:val="000000"/>
                <w:sz w:val="16"/>
                <w:szCs w:val="16"/>
              </w:rPr>
            </w:pPr>
            <w:ins w:id="37994" w:author="Στάθης Καπ" w:date="2023-03-03T04:08:00Z">
              <w:r w:rsidRPr="00CD1347">
                <w:rPr>
                  <w:rFonts w:ascii="Calibri" w:hAnsi="Calibri" w:cs="Calibri"/>
                  <w:color w:val="000000"/>
                  <w:sz w:val="16"/>
                  <w:szCs w:val="16"/>
                  <w:rPrChange w:id="37995"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37996" w:author="Στάθης Καπ" w:date="2023-03-03T06:27:00Z">
              <w:tcPr>
                <w:tcW w:w="560" w:type="dxa"/>
              </w:tcPr>
            </w:tcPrChange>
          </w:tcPr>
          <w:p w14:paraId="22325D06" w14:textId="53AF0A61" w:rsidR="00C87CFE" w:rsidRPr="00CD1347" w:rsidRDefault="00C87CFE" w:rsidP="00C87CFE">
            <w:pPr>
              <w:jc w:val="center"/>
              <w:rPr>
                <w:ins w:id="37997" w:author="Στάθης Καπ" w:date="2023-03-03T04:01:00Z"/>
                <w:sz w:val="16"/>
                <w:szCs w:val="16"/>
              </w:rPr>
            </w:pPr>
            <w:ins w:id="37998" w:author="Στάθης Καπ" w:date="2023-03-03T06:23:00Z">
              <w:r>
                <w:rPr>
                  <w:rFonts w:ascii="Calibri" w:hAnsi="Calibri" w:cs="Calibri"/>
                  <w:color w:val="000000"/>
                  <w:sz w:val="16"/>
                  <w:szCs w:val="16"/>
                </w:rPr>
                <w:t>1724</w:t>
              </w:r>
            </w:ins>
          </w:p>
        </w:tc>
        <w:tc>
          <w:tcPr>
            <w:tcW w:w="855" w:type="dxa"/>
            <w:vAlign w:val="center"/>
            <w:tcPrChange w:id="37999" w:author="Στάθης Καπ" w:date="2023-03-03T06:27:00Z">
              <w:tcPr>
                <w:tcW w:w="855" w:type="dxa"/>
              </w:tcPr>
            </w:tcPrChange>
          </w:tcPr>
          <w:p w14:paraId="01276CED" w14:textId="6D11F911" w:rsidR="00C87CFE" w:rsidRPr="00CD1347" w:rsidRDefault="00C87CFE" w:rsidP="00C87CFE">
            <w:pPr>
              <w:jc w:val="center"/>
              <w:rPr>
                <w:ins w:id="38000" w:author="Στάθης Καπ" w:date="2023-03-03T04:01:00Z"/>
                <w:sz w:val="16"/>
                <w:szCs w:val="16"/>
              </w:rPr>
            </w:pPr>
            <w:ins w:id="38001" w:author="Στάθης Καπ" w:date="2023-03-03T06:23:00Z">
              <w:r>
                <w:rPr>
                  <w:rFonts w:ascii="Calibri" w:hAnsi="Calibri" w:cs="Calibri"/>
                  <w:color w:val="000000"/>
                  <w:sz w:val="16"/>
                  <w:szCs w:val="16"/>
                </w:rPr>
                <w:t>1724</w:t>
              </w:r>
            </w:ins>
          </w:p>
        </w:tc>
        <w:tc>
          <w:tcPr>
            <w:tcW w:w="544" w:type="dxa"/>
            <w:vAlign w:val="center"/>
            <w:tcPrChange w:id="38002" w:author="Στάθης Καπ" w:date="2023-03-03T06:27:00Z">
              <w:tcPr>
                <w:tcW w:w="544" w:type="dxa"/>
                <w:vAlign w:val="bottom"/>
              </w:tcPr>
            </w:tcPrChange>
          </w:tcPr>
          <w:p w14:paraId="608A66FC" w14:textId="6DBFB4E1" w:rsidR="00C87CFE" w:rsidRPr="00CD1347" w:rsidRDefault="00C87CFE" w:rsidP="00C87CFE">
            <w:pPr>
              <w:jc w:val="center"/>
              <w:rPr>
                <w:ins w:id="38003" w:author="Στάθης Καπ" w:date="2023-03-03T04:01:00Z"/>
                <w:rFonts w:ascii="Calibri" w:hAnsi="Calibri" w:cs="Calibri"/>
                <w:color w:val="000000"/>
                <w:sz w:val="16"/>
                <w:szCs w:val="16"/>
              </w:rPr>
            </w:pPr>
            <w:ins w:id="38004" w:author="Στάθης Καπ" w:date="2023-03-03T06:23:00Z">
              <w:r>
                <w:rPr>
                  <w:rFonts w:ascii="Calibri" w:hAnsi="Calibri" w:cs="Calibri"/>
                  <w:color w:val="000000"/>
                  <w:sz w:val="16"/>
                  <w:szCs w:val="16"/>
                </w:rPr>
                <w:t>1724</w:t>
              </w:r>
            </w:ins>
          </w:p>
        </w:tc>
        <w:tc>
          <w:tcPr>
            <w:tcW w:w="621" w:type="dxa"/>
            <w:vAlign w:val="center"/>
            <w:tcPrChange w:id="38005" w:author="Στάθης Καπ" w:date="2023-03-03T06:27:00Z">
              <w:tcPr>
                <w:tcW w:w="621" w:type="dxa"/>
                <w:vAlign w:val="bottom"/>
              </w:tcPr>
            </w:tcPrChange>
          </w:tcPr>
          <w:p w14:paraId="389DB5CE" w14:textId="6762F966" w:rsidR="00C87CFE" w:rsidRPr="00CD1347" w:rsidRDefault="00C87CFE" w:rsidP="00C87CFE">
            <w:pPr>
              <w:jc w:val="center"/>
              <w:rPr>
                <w:ins w:id="38006" w:author="Στάθης Καπ" w:date="2023-03-03T04:01:00Z"/>
                <w:rFonts w:ascii="Calibri" w:hAnsi="Calibri" w:cs="Calibri"/>
                <w:color w:val="000000"/>
                <w:sz w:val="16"/>
                <w:szCs w:val="16"/>
              </w:rPr>
            </w:pPr>
            <w:ins w:id="38007" w:author="Στάθης Καπ" w:date="2023-03-03T06:23:00Z">
              <w:r>
                <w:rPr>
                  <w:rFonts w:ascii="Calibri" w:hAnsi="Calibri" w:cs="Calibri"/>
                  <w:color w:val="000000"/>
                  <w:sz w:val="16"/>
                  <w:szCs w:val="16"/>
                </w:rPr>
                <w:t>0.576</w:t>
              </w:r>
            </w:ins>
          </w:p>
        </w:tc>
        <w:tc>
          <w:tcPr>
            <w:tcW w:w="669" w:type="dxa"/>
            <w:vAlign w:val="center"/>
            <w:tcPrChange w:id="38008" w:author="Στάθης Καπ" w:date="2023-03-03T06:27:00Z">
              <w:tcPr>
                <w:tcW w:w="669" w:type="dxa"/>
                <w:vAlign w:val="center"/>
              </w:tcPr>
            </w:tcPrChange>
          </w:tcPr>
          <w:p w14:paraId="15546021" w14:textId="5B06B6C3" w:rsidR="00C87CFE" w:rsidRPr="00CD1347" w:rsidRDefault="00C87CFE" w:rsidP="00C87CFE">
            <w:pPr>
              <w:jc w:val="center"/>
              <w:rPr>
                <w:ins w:id="38009" w:author="Στάθης Καπ" w:date="2023-03-03T04:01:00Z"/>
                <w:rFonts w:cstheme="minorHAnsi"/>
                <w:sz w:val="16"/>
                <w:szCs w:val="16"/>
              </w:rPr>
            </w:pPr>
            <w:ins w:id="38010" w:author="Στάθης Καπ" w:date="2023-03-03T06:23:00Z">
              <w:r>
                <w:rPr>
                  <w:rFonts w:ascii="Calibri" w:hAnsi="Calibri" w:cstheme="minorHAnsi"/>
                  <w:color w:val="000000"/>
                  <w:sz w:val="16"/>
                  <w:szCs w:val="16"/>
                </w:rPr>
                <w:t>0</w:t>
              </w:r>
            </w:ins>
          </w:p>
        </w:tc>
        <w:tc>
          <w:tcPr>
            <w:tcW w:w="543" w:type="dxa"/>
            <w:vAlign w:val="center"/>
            <w:tcPrChange w:id="38011" w:author="Στάθης Καπ" w:date="2023-03-03T06:27:00Z">
              <w:tcPr>
                <w:tcW w:w="543" w:type="dxa"/>
                <w:vAlign w:val="bottom"/>
              </w:tcPr>
            </w:tcPrChange>
          </w:tcPr>
          <w:p w14:paraId="60F87F9E" w14:textId="72534BA0" w:rsidR="00C87CFE" w:rsidRPr="00CD1347" w:rsidRDefault="00C87CFE" w:rsidP="00C87CFE">
            <w:pPr>
              <w:jc w:val="center"/>
              <w:rPr>
                <w:ins w:id="38012" w:author="Στάθης Καπ" w:date="2023-03-03T04:01:00Z"/>
                <w:rFonts w:ascii="Calibri" w:hAnsi="Calibri" w:cs="Calibri"/>
                <w:color w:val="000000"/>
                <w:sz w:val="16"/>
                <w:szCs w:val="16"/>
              </w:rPr>
            </w:pPr>
            <w:ins w:id="38013" w:author="Στάθης Καπ" w:date="2023-03-03T06:23:00Z">
              <w:r>
                <w:rPr>
                  <w:rFonts w:ascii="Calibri" w:hAnsi="Calibri" w:cs="Calibri"/>
                  <w:color w:val="000000"/>
                  <w:sz w:val="16"/>
                  <w:szCs w:val="16"/>
                </w:rPr>
                <w:t>1709</w:t>
              </w:r>
            </w:ins>
          </w:p>
        </w:tc>
        <w:tc>
          <w:tcPr>
            <w:tcW w:w="621" w:type="dxa"/>
            <w:vAlign w:val="center"/>
            <w:tcPrChange w:id="38014" w:author="Στάθης Καπ" w:date="2023-03-03T06:27:00Z">
              <w:tcPr>
                <w:tcW w:w="621" w:type="dxa"/>
                <w:vAlign w:val="bottom"/>
              </w:tcPr>
            </w:tcPrChange>
          </w:tcPr>
          <w:p w14:paraId="3844C1FE" w14:textId="29CE0FAF" w:rsidR="00C87CFE" w:rsidRPr="00CD1347" w:rsidRDefault="00C87CFE" w:rsidP="00C87CFE">
            <w:pPr>
              <w:jc w:val="center"/>
              <w:rPr>
                <w:ins w:id="38015" w:author="Στάθης Καπ" w:date="2023-03-03T04:01:00Z"/>
                <w:rFonts w:ascii="Calibri" w:hAnsi="Calibri" w:cs="Calibri"/>
                <w:color w:val="000000"/>
                <w:sz w:val="16"/>
                <w:szCs w:val="16"/>
              </w:rPr>
            </w:pPr>
            <w:ins w:id="38016" w:author="Στάθης Καπ" w:date="2023-03-03T06:23:00Z">
              <w:r>
                <w:rPr>
                  <w:rFonts w:ascii="Calibri" w:hAnsi="Calibri" w:cs="Calibri"/>
                  <w:color w:val="000000"/>
                  <w:sz w:val="16"/>
                  <w:szCs w:val="16"/>
                </w:rPr>
                <w:t>0.218</w:t>
              </w:r>
            </w:ins>
          </w:p>
        </w:tc>
        <w:tc>
          <w:tcPr>
            <w:tcW w:w="669" w:type="dxa"/>
            <w:vAlign w:val="center"/>
            <w:tcPrChange w:id="38017" w:author="Στάθης Καπ" w:date="2023-03-03T06:27:00Z">
              <w:tcPr>
                <w:tcW w:w="669" w:type="dxa"/>
                <w:vAlign w:val="center"/>
              </w:tcPr>
            </w:tcPrChange>
          </w:tcPr>
          <w:p w14:paraId="40D2EED6" w14:textId="613C6D76" w:rsidR="00C87CFE" w:rsidRPr="00CD1347" w:rsidRDefault="00C87CFE" w:rsidP="00C87CFE">
            <w:pPr>
              <w:jc w:val="center"/>
              <w:rPr>
                <w:ins w:id="38018" w:author="Στάθης Καπ" w:date="2023-03-03T04:01:00Z"/>
                <w:rFonts w:cstheme="minorHAnsi"/>
                <w:sz w:val="16"/>
                <w:szCs w:val="16"/>
              </w:rPr>
            </w:pPr>
            <w:ins w:id="38019" w:author="Στάθης Καπ" w:date="2023-03-03T06:23:00Z">
              <w:r>
                <w:rPr>
                  <w:rFonts w:ascii="Calibri" w:hAnsi="Calibri" w:cstheme="minorHAnsi"/>
                  <w:color w:val="000000"/>
                  <w:sz w:val="16"/>
                  <w:szCs w:val="16"/>
                </w:rPr>
                <w:t>0.87</w:t>
              </w:r>
            </w:ins>
          </w:p>
        </w:tc>
        <w:tc>
          <w:tcPr>
            <w:tcW w:w="508" w:type="dxa"/>
            <w:vAlign w:val="center"/>
            <w:tcPrChange w:id="38020" w:author="Στάθης Καπ" w:date="2023-03-03T06:27:00Z">
              <w:tcPr>
                <w:tcW w:w="508" w:type="dxa"/>
                <w:vAlign w:val="bottom"/>
              </w:tcPr>
            </w:tcPrChange>
          </w:tcPr>
          <w:p w14:paraId="77215F1B" w14:textId="48CDD6B2" w:rsidR="00C87CFE" w:rsidRPr="00CD1347" w:rsidRDefault="00C87CFE" w:rsidP="00C87CFE">
            <w:pPr>
              <w:jc w:val="center"/>
              <w:rPr>
                <w:ins w:id="38021" w:author="Στάθης Καπ" w:date="2023-03-03T04:01:00Z"/>
                <w:rFonts w:ascii="Calibri" w:hAnsi="Calibri" w:cs="Calibri"/>
                <w:color w:val="000000"/>
                <w:sz w:val="16"/>
                <w:szCs w:val="16"/>
              </w:rPr>
            </w:pPr>
            <w:ins w:id="38022" w:author="Στάθης Καπ" w:date="2023-03-03T06:23:00Z">
              <w:r>
                <w:rPr>
                  <w:rFonts w:ascii="Calibri" w:hAnsi="Calibri" w:cs="Calibri"/>
                  <w:color w:val="000000"/>
                  <w:sz w:val="16"/>
                  <w:szCs w:val="16"/>
                </w:rPr>
                <w:t>1706</w:t>
              </w:r>
            </w:ins>
          </w:p>
        </w:tc>
        <w:tc>
          <w:tcPr>
            <w:tcW w:w="541" w:type="dxa"/>
            <w:vAlign w:val="center"/>
            <w:tcPrChange w:id="38023" w:author="Στάθης Καπ" w:date="2023-03-03T06:27:00Z">
              <w:tcPr>
                <w:tcW w:w="541" w:type="dxa"/>
                <w:vAlign w:val="bottom"/>
              </w:tcPr>
            </w:tcPrChange>
          </w:tcPr>
          <w:p w14:paraId="564A8711" w14:textId="213FD76F" w:rsidR="00C87CFE" w:rsidRPr="00CD1347" w:rsidRDefault="00C87CFE" w:rsidP="00C87CFE">
            <w:pPr>
              <w:jc w:val="center"/>
              <w:rPr>
                <w:ins w:id="38024" w:author="Στάθης Καπ" w:date="2023-03-03T04:01:00Z"/>
                <w:rFonts w:ascii="Calibri" w:hAnsi="Calibri" w:cs="Calibri"/>
                <w:color w:val="000000"/>
                <w:sz w:val="16"/>
                <w:szCs w:val="16"/>
              </w:rPr>
            </w:pPr>
            <w:ins w:id="38025" w:author="Στάθης Καπ" w:date="2023-03-03T06:23:00Z">
              <w:r>
                <w:rPr>
                  <w:rFonts w:ascii="Calibri" w:hAnsi="Calibri" w:cs="Calibri"/>
                  <w:color w:val="000000"/>
                  <w:sz w:val="16"/>
                  <w:szCs w:val="16"/>
                </w:rPr>
                <w:t>0.275</w:t>
              </w:r>
            </w:ins>
          </w:p>
        </w:tc>
        <w:tc>
          <w:tcPr>
            <w:tcW w:w="589" w:type="dxa"/>
            <w:vAlign w:val="center"/>
            <w:tcPrChange w:id="38026" w:author="Στάθης Καπ" w:date="2023-03-03T06:27:00Z">
              <w:tcPr>
                <w:tcW w:w="589" w:type="dxa"/>
                <w:vAlign w:val="center"/>
              </w:tcPr>
            </w:tcPrChange>
          </w:tcPr>
          <w:p w14:paraId="042C858D" w14:textId="29388089" w:rsidR="00C87CFE" w:rsidRPr="00CD1347" w:rsidRDefault="00C87CFE" w:rsidP="00C87CFE">
            <w:pPr>
              <w:jc w:val="center"/>
              <w:rPr>
                <w:ins w:id="38027" w:author="Στάθης Καπ" w:date="2023-03-03T04:01:00Z"/>
                <w:rFonts w:cstheme="minorHAnsi"/>
                <w:sz w:val="16"/>
                <w:szCs w:val="16"/>
              </w:rPr>
            </w:pPr>
            <w:ins w:id="38028" w:author="Στάθης Καπ" w:date="2023-03-03T06:23:00Z">
              <w:r>
                <w:rPr>
                  <w:rFonts w:ascii="Calibri" w:hAnsi="Calibri" w:cstheme="minorHAnsi"/>
                  <w:color w:val="000000"/>
                  <w:sz w:val="16"/>
                  <w:szCs w:val="16"/>
                </w:rPr>
                <w:t>1.04</w:t>
              </w:r>
            </w:ins>
          </w:p>
        </w:tc>
        <w:tc>
          <w:tcPr>
            <w:tcW w:w="463" w:type="dxa"/>
            <w:vAlign w:val="center"/>
            <w:tcPrChange w:id="38029" w:author="Στάθης Καπ" w:date="2023-03-03T06:27:00Z">
              <w:tcPr>
                <w:tcW w:w="463" w:type="dxa"/>
                <w:vAlign w:val="bottom"/>
              </w:tcPr>
            </w:tcPrChange>
          </w:tcPr>
          <w:p w14:paraId="3B0C14B1" w14:textId="7E2253DE" w:rsidR="00C87CFE" w:rsidRPr="00CD1347" w:rsidRDefault="00C87CFE" w:rsidP="00C87CFE">
            <w:pPr>
              <w:jc w:val="center"/>
              <w:rPr>
                <w:ins w:id="38030" w:author="Στάθης Καπ" w:date="2023-03-03T04:01:00Z"/>
                <w:rFonts w:ascii="Calibri" w:hAnsi="Calibri" w:cs="Calibri"/>
                <w:color w:val="000000"/>
                <w:sz w:val="16"/>
                <w:szCs w:val="16"/>
              </w:rPr>
            </w:pPr>
            <w:ins w:id="38031" w:author="Στάθης Καπ" w:date="2023-03-03T06:23:00Z">
              <w:r>
                <w:rPr>
                  <w:rFonts w:ascii="Calibri" w:hAnsi="Calibri" w:cs="Calibri"/>
                  <w:color w:val="000000"/>
                  <w:sz w:val="16"/>
                  <w:szCs w:val="16"/>
                </w:rPr>
                <w:t>1675</w:t>
              </w:r>
            </w:ins>
          </w:p>
        </w:tc>
        <w:tc>
          <w:tcPr>
            <w:tcW w:w="541" w:type="dxa"/>
            <w:vAlign w:val="center"/>
            <w:tcPrChange w:id="38032" w:author="Στάθης Καπ" w:date="2023-03-03T06:27:00Z">
              <w:tcPr>
                <w:tcW w:w="541" w:type="dxa"/>
                <w:vAlign w:val="bottom"/>
              </w:tcPr>
            </w:tcPrChange>
          </w:tcPr>
          <w:p w14:paraId="5982930E" w14:textId="24DE6C7F" w:rsidR="00C87CFE" w:rsidRPr="00CD1347" w:rsidRDefault="00C87CFE" w:rsidP="00C87CFE">
            <w:pPr>
              <w:jc w:val="center"/>
              <w:rPr>
                <w:ins w:id="38033" w:author="Στάθης Καπ" w:date="2023-03-03T04:01:00Z"/>
                <w:rFonts w:ascii="Calibri" w:hAnsi="Calibri" w:cs="Calibri"/>
                <w:color w:val="000000"/>
                <w:sz w:val="16"/>
                <w:szCs w:val="16"/>
              </w:rPr>
            </w:pPr>
            <w:ins w:id="38034" w:author="Στάθης Καπ" w:date="2023-03-03T06:23:00Z">
              <w:r>
                <w:rPr>
                  <w:rFonts w:ascii="Calibri" w:hAnsi="Calibri" w:cs="Calibri"/>
                  <w:color w:val="000000"/>
                  <w:sz w:val="16"/>
                  <w:szCs w:val="16"/>
                </w:rPr>
                <w:t>0.21</w:t>
              </w:r>
            </w:ins>
          </w:p>
        </w:tc>
        <w:tc>
          <w:tcPr>
            <w:tcW w:w="589" w:type="dxa"/>
            <w:vAlign w:val="center"/>
            <w:tcPrChange w:id="38035" w:author="Στάθης Καπ" w:date="2023-03-03T06:27:00Z">
              <w:tcPr>
                <w:tcW w:w="589" w:type="dxa"/>
                <w:vAlign w:val="center"/>
              </w:tcPr>
            </w:tcPrChange>
          </w:tcPr>
          <w:p w14:paraId="0150683E" w14:textId="03F51AE8" w:rsidR="00C87CFE" w:rsidRPr="00CD1347" w:rsidRDefault="00C87CFE" w:rsidP="00C87CFE">
            <w:pPr>
              <w:jc w:val="center"/>
              <w:rPr>
                <w:ins w:id="38036" w:author="Στάθης Καπ" w:date="2023-03-03T04:01:00Z"/>
                <w:rFonts w:cstheme="minorHAnsi"/>
                <w:sz w:val="16"/>
                <w:szCs w:val="16"/>
              </w:rPr>
            </w:pPr>
            <w:ins w:id="38037"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3803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039" w:author="Στάθης Καπ" w:date="2023-03-03T04:01:00Z"/>
        </w:trPr>
        <w:tc>
          <w:tcPr>
            <w:tcW w:w="515" w:type="dxa"/>
            <w:tcBorders>
              <w:top w:val="nil"/>
              <w:bottom w:val="nil"/>
              <w:right w:val="single" w:sz="4" w:space="0" w:color="auto"/>
            </w:tcBorders>
            <w:shd w:val="clear" w:color="auto" w:fill="E7E6E6" w:themeFill="background2"/>
            <w:vAlign w:val="bottom"/>
            <w:tcPrChange w:id="38040" w:author="Στάθης Καπ" w:date="2023-03-03T06:27:00Z">
              <w:tcPr>
                <w:tcW w:w="515" w:type="dxa"/>
                <w:vAlign w:val="bottom"/>
              </w:tcPr>
            </w:tcPrChange>
          </w:tcPr>
          <w:p w14:paraId="2FAB2213" w14:textId="1FAD3AD8" w:rsidR="00C87CFE" w:rsidRPr="00CD1347" w:rsidRDefault="00C87CFE" w:rsidP="00C87CFE">
            <w:pPr>
              <w:jc w:val="center"/>
              <w:rPr>
                <w:ins w:id="38041" w:author="Στάθης Καπ" w:date="2023-03-03T04:01:00Z"/>
                <w:rFonts w:ascii="Calibri" w:hAnsi="Calibri" w:cs="Calibri"/>
                <w:color w:val="000000"/>
                <w:sz w:val="16"/>
                <w:szCs w:val="16"/>
              </w:rPr>
            </w:pPr>
            <w:ins w:id="38042" w:author="Στάθης Καπ" w:date="2023-03-03T04:08:00Z">
              <w:r w:rsidRPr="00CD1347">
                <w:rPr>
                  <w:rFonts w:ascii="Calibri" w:hAnsi="Calibri" w:cs="Calibri"/>
                  <w:color w:val="000000"/>
                  <w:sz w:val="16"/>
                  <w:szCs w:val="16"/>
                  <w:rPrChange w:id="38043"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38044" w:author="Στάθης Καπ" w:date="2023-03-03T06:27:00Z">
              <w:tcPr>
                <w:tcW w:w="560" w:type="dxa"/>
              </w:tcPr>
            </w:tcPrChange>
          </w:tcPr>
          <w:p w14:paraId="53470774" w14:textId="7EA9B2A4" w:rsidR="00C87CFE" w:rsidRPr="00CD1347" w:rsidRDefault="00C87CFE" w:rsidP="00C87CFE">
            <w:pPr>
              <w:jc w:val="center"/>
              <w:rPr>
                <w:ins w:id="38045" w:author="Στάθης Καπ" w:date="2023-03-03T04:01:00Z"/>
                <w:sz w:val="16"/>
                <w:szCs w:val="16"/>
              </w:rPr>
            </w:pPr>
            <w:ins w:id="38046" w:author="Στάθης Καπ" w:date="2023-03-03T06:23:00Z">
              <w:r>
                <w:rPr>
                  <w:rFonts w:ascii="Calibri" w:hAnsi="Calibri" w:cs="Calibri"/>
                  <w:color w:val="000000"/>
                  <w:sz w:val="16"/>
                  <w:szCs w:val="16"/>
                </w:rPr>
                <w:t>1724</w:t>
              </w:r>
            </w:ins>
          </w:p>
        </w:tc>
        <w:tc>
          <w:tcPr>
            <w:tcW w:w="855" w:type="dxa"/>
            <w:vAlign w:val="center"/>
            <w:tcPrChange w:id="38047" w:author="Στάθης Καπ" w:date="2023-03-03T06:27:00Z">
              <w:tcPr>
                <w:tcW w:w="855" w:type="dxa"/>
              </w:tcPr>
            </w:tcPrChange>
          </w:tcPr>
          <w:p w14:paraId="66F5D1CE" w14:textId="16FEDFC0" w:rsidR="00C87CFE" w:rsidRPr="00CD1347" w:rsidRDefault="00C87CFE" w:rsidP="00C87CFE">
            <w:pPr>
              <w:jc w:val="center"/>
              <w:rPr>
                <w:ins w:id="38048" w:author="Στάθης Καπ" w:date="2023-03-03T04:01:00Z"/>
                <w:sz w:val="16"/>
                <w:szCs w:val="16"/>
              </w:rPr>
            </w:pPr>
            <w:ins w:id="38049" w:author="Στάθης Καπ" w:date="2023-03-03T06:23:00Z">
              <w:r>
                <w:rPr>
                  <w:rFonts w:ascii="Calibri" w:hAnsi="Calibri" w:cs="Calibri"/>
                  <w:color w:val="000000"/>
                  <w:sz w:val="16"/>
                  <w:szCs w:val="16"/>
                </w:rPr>
                <w:t>1724</w:t>
              </w:r>
            </w:ins>
          </w:p>
        </w:tc>
        <w:tc>
          <w:tcPr>
            <w:tcW w:w="544" w:type="dxa"/>
            <w:vAlign w:val="center"/>
            <w:tcPrChange w:id="38050" w:author="Στάθης Καπ" w:date="2023-03-03T06:27:00Z">
              <w:tcPr>
                <w:tcW w:w="544" w:type="dxa"/>
                <w:vAlign w:val="bottom"/>
              </w:tcPr>
            </w:tcPrChange>
          </w:tcPr>
          <w:p w14:paraId="7F7EBA20" w14:textId="39F3B938" w:rsidR="00C87CFE" w:rsidRPr="00CD1347" w:rsidRDefault="00C87CFE" w:rsidP="00C87CFE">
            <w:pPr>
              <w:jc w:val="center"/>
              <w:rPr>
                <w:ins w:id="38051" w:author="Στάθης Καπ" w:date="2023-03-03T04:01:00Z"/>
                <w:rFonts w:ascii="Calibri" w:hAnsi="Calibri" w:cs="Calibri"/>
                <w:color w:val="000000"/>
                <w:sz w:val="16"/>
                <w:szCs w:val="16"/>
              </w:rPr>
            </w:pPr>
            <w:ins w:id="38052" w:author="Στάθης Καπ" w:date="2023-03-03T06:23:00Z">
              <w:r>
                <w:rPr>
                  <w:rFonts w:ascii="Calibri" w:hAnsi="Calibri" w:cs="Calibri"/>
                  <w:color w:val="000000"/>
                  <w:sz w:val="16"/>
                  <w:szCs w:val="16"/>
                </w:rPr>
                <w:t>1724</w:t>
              </w:r>
            </w:ins>
          </w:p>
        </w:tc>
        <w:tc>
          <w:tcPr>
            <w:tcW w:w="621" w:type="dxa"/>
            <w:vAlign w:val="center"/>
            <w:tcPrChange w:id="38053" w:author="Στάθης Καπ" w:date="2023-03-03T06:27:00Z">
              <w:tcPr>
                <w:tcW w:w="621" w:type="dxa"/>
                <w:vAlign w:val="bottom"/>
              </w:tcPr>
            </w:tcPrChange>
          </w:tcPr>
          <w:p w14:paraId="3BB76C37" w14:textId="0E279850" w:rsidR="00C87CFE" w:rsidRPr="00CD1347" w:rsidRDefault="00C87CFE" w:rsidP="00C87CFE">
            <w:pPr>
              <w:jc w:val="center"/>
              <w:rPr>
                <w:ins w:id="38054" w:author="Στάθης Καπ" w:date="2023-03-03T04:01:00Z"/>
                <w:rFonts w:ascii="Calibri" w:hAnsi="Calibri" w:cs="Calibri"/>
                <w:color w:val="000000"/>
                <w:sz w:val="16"/>
                <w:szCs w:val="16"/>
              </w:rPr>
            </w:pPr>
            <w:ins w:id="38055" w:author="Στάθης Καπ" w:date="2023-03-03T06:23:00Z">
              <w:r>
                <w:rPr>
                  <w:rFonts w:ascii="Calibri" w:hAnsi="Calibri" w:cs="Calibri"/>
                  <w:color w:val="000000"/>
                  <w:sz w:val="16"/>
                  <w:szCs w:val="16"/>
                </w:rPr>
                <w:t>0.248</w:t>
              </w:r>
            </w:ins>
          </w:p>
        </w:tc>
        <w:tc>
          <w:tcPr>
            <w:tcW w:w="669" w:type="dxa"/>
            <w:vAlign w:val="center"/>
            <w:tcPrChange w:id="38056" w:author="Στάθης Καπ" w:date="2023-03-03T06:27:00Z">
              <w:tcPr>
                <w:tcW w:w="669" w:type="dxa"/>
                <w:vAlign w:val="center"/>
              </w:tcPr>
            </w:tcPrChange>
          </w:tcPr>
          <w:p w14:paraId="06BF46F0" w14:textId="200AEB2A" w:rsidR="00C87CFE" w:rsidRPr="00CD1347" w:rsidRDefault="00C87CFE" w:rsidP="00C87CFE">
            <w:pPr>
              <w:jc w:val="center"/>
              <w:rPr>
                <w:ins w:id="38057" w:author="Στάθης Καπ" w:date="2023-03-03T04:01:00Z"/>
                <w:rFonts w:cstheme="minorHAnsi"/>
                <w:sz w:val="16"/>
                <w:szCs w:val="16"/>
              </w:rPr>
            </w:pPr>
            <w:ins w:id="38058" w:author="Στάθης Καπ" w:date="2023-03-03T06:23:00Z">
              <w:r>
                <w:rPr>
                  <w:rFonts w:ascii="Calibri" w:hAnsi="Calibri" w:cstheme="minorHAnsi"/>
                  <w:color w:val="000000"/>
                  <w:sz w:val="16"/>
                  <w:szCs w:val="16"/>
                </w:rPr>
                <w:t>0</w:t>
              </w:r>
            </w:ins>
          </w:p>
        </w:tc>
        <w:tc>
          <w:tcPr>
            <w:tcW w:w="543" w:type="dxa"/>
            <w:vAlign w:val="center"/>
            <w:tcPrChange w:id="38059" w:author="Στάθης Καπ" w:date="2023-03-03T06:27:00Z">
              <w:tcPr>
                <w:tcW w:w="543" w:type="dxa"/>
                <w:vAlign w:val="bottom"/>
              </w:tcPr>
            </w:tcPrChange>
          </w:tcPr>
          <w:p w14:paraId="73110734" w14:textId="50A97D66" w:rsidR="00C87CFE" w:rsidRPr="00CD1347" w:rsidRDefault="00C87CFE" w:rsidP="00C87CFE">
            <w:pPr>
              <w:jc w:val="center"/>
              <w:rPr>
                <w:ins w:id="38060" w:author="Στάθης Καπ" w:date="2023-03-03T04:01:00Z"/>
                <w:rFonts w:ascii="Calibri" w:hAnsi="Calibri" w:cs="Calibri"/>
                <w:color w:val="000000"/>
                <w:sz w:val="16"/>
                <w:szCs w:val="16"/>
              </w:rPr>
            </w:pPr>
            <w:ins w:id="38061" w:author="Στάθης Καπ" w:date="2023-03-03T06:23:00Z">
              <w:r>
                <w:rPr>
                  <w:rFonts w:ascii="Calibri" w:hAnsi="Calibri" w:cs="Calibri"/>
                  <w:color w:val="000000"/>
                  <w:sz w:val="16"/>
                  <w:szCs w:val="16"/>
                </w:rPr>
                <w:t>1724</w:t>
              </w:r>
            </w:ins>
          </w:p>
        </w:tc>
        <w:tc>
          <w:tcPr>
            <w:tcW w:w="621" w:type="dxa"/>
            <w:vAlign w:val="center"/>
            <w:tcPrChange w:id="38062" w:author="Στάθης Καπ" w:date="2023-03-03T06:27:00Z">
              <w:tcPr>
                <w:tcW w:w="621" w:type="dxa"/>
                <w:vAlign w:val="bottom"/>
              </w:tcPr>
            </w:tcPrChange>
          </w:tcPr>
          <w:p w14:paraId="6F4E418F" w14:textId="5B091F47" w:rsidR="00C87CFE" w:rsidRPr="00CD1347" w:rsidRDefault="00C87CFE" w:rsidP="00C87CFE">
            <w:pPr>
              <w:jc w:val="center"/>
              <w:rPr>
                <w:ins w:id="38063" w:author="Στάθης Καπ" w:date="2023-03-03T04:01:00Z"/>
                <w:rFonts w:ascii="Calibri" w:hAnsi="Calibri" w:cs="Calibri"/>
                <w:color w:val="000000"/>
                <w:sz w:val="16"/>
                <w:szCs w:val="16"/>
              </w:rPr>
            </w:pPr>
            <w:ins w:id="38064" w:author="Στάθης Καπ" w:date="2023-03-03T06:23:00Z">
              <w:r>
                <w:rPr>
                  <w:rFonts w:ascii="Calibri" w:hAnsi="Calibri" w:cs="Calibri"/>
                  <w:color w:val="000000"/>
                  <w:sz w:val="16"/>
                  <w:szCs w:val="16"/>
                </w:rPr>
                <w:t>0.215</w:t>
              </w:r>
            </w:ins>
          </w:p>
        </w:tc>
        <w:tc>
          <w:tcPr>
            <w:tcW w:w="669" w:type="dxa"/>
            <w:vAlign w:val="center"/>
            <w:tcPrChange w:id="38065" w:author="Στάθης Καπ" w:date="2023-03-03T06:27:00Z">
              <w:tcPr>
                <w:tcW w:w="669" w:type="dxa"/>
                <w:vAlign w:val="center"/>
              </w:tcPr>
            </w:tcPrChange>
          </w:tcPr>
          <w:p w14:paraId="28360BE7" w14:textId="0801BA7E" w:rsidR="00C87CFE" w:rsidRPr="00CD1347" w:rsidRDefault="00C87CFE" w:rsidP="00C87CFE">
            <w:pPr>
              <w:jc w:val="center"/>
              <w:rPr>
                <w:ins w:id="38066" w:author="Στάθης Καπ" w:date="2023-03-03T04:01:00Z"/>
                <w:rFonts w:cstheme="minorHAnsi"/>
                <w:sz w:val="16"/>
                <w:szCs w:val="16"/>
              </w:rPr>
            </w:pPr>
            <w:ins w:id="38067" w:author="Στάθης Καπ" w:date="2023-03-03T06:23:00Z">
              <w:r>
                <w:rPr>
                  <w:rFonts w:ascii="Calibri" w:hAnsi="Calibri" w:cstheme="minorHAnsi"/>
                  <w:color w:val="000000"/>
                  <w:sz w:val="16"/>
                  <w:szCs w:val="16"/>
                </w:rPr>
                <w:t>0</w:t>
              </w:r>
            </w:ins>
          </w:p>
        </w:tc>
        <w:tc>
          <w:tcPr>
            <w:tcW w:w="508" w:type="dxa"/>
            <w:vAlign w:val="center"/>
            <w:tcPrChange w:id="38068" w:author="Στάθης Καπ" w:date="2023-03-03T06:27:00Z">
              <w:tcPr>
                <w:tcW w:w="508" w:type="dxa"/>
                <w:vAlign w:val="bottom"/>
              </w:tcPr>
            </w:tcPrChange>
          </w:tcPr>
          <w:p w14:paraId="3C73679F" w14:textId="7ABC7B08" w:rsidR="00C87CFE" w:rsidRPr="00CD1347" w:rsidRDefault="00C87CFE" w:rsidP="00C87CFE">
            <w:pPr>
              <w:jc w:val="center"/>
              <w:rPr>
                <w:ins w:id="38069" w:author="Στάθης Καπ" w:date="2023-03-03T04:01:00Z"/>
                <w:rFonts w:ascii="Calibri" w:hAnsi="Calibri" w:cs="Calibri"/>
                <w:color w:val="000000"/>
                <w:sz w:val="16"/>
                <w:szCs w:val="16"/>
              </w:rPr>
            </w:pPr>
            <w:ins w:id="38070" w:author="Στάθης Καπ" w:date="2023-03-03T06:23:00Z">
              <w:r>
                <w:rPr>
                  <w:rFonts w:ascii="Calibri" w:hAnsi="Calibri" w:cs="Calibri"/>
                  <w:color w:val="000000"/>
                  <w:sz w:val="16"/>
                  <w:szCs w:val="16"/>
                </w:rPr>
                <w:t>1724</w:t>
              </w:r>
            </w:ins>
          </w:p>
        </w:tc>
        <w:tc>
          <w:tcPr>
            <w:tcW w:w="541" w:type="dxa"/>
            <w:vAlign w:val="center"/>
            <w:tcPrChange w:id="38071" w:author="Στάθης Καπ" w:date="2023-03-03T06:27:00Z">
              <w:tcPr>
                <w:tcW w:w="541" w:type="dxa"/>
                <w:vAlign w:val="bottom"/>
              </w:tcPr>
            </w:tcPrChange>
          </w:tcPr>
          <w:p w14:paraId="325B1C46" w14:textId="53FEC4D9" w:rsidR="00C87CFE" w:rsidRPr="00CD1347" w:rsidRDefault="00C87CFE" w:rsidP="00C87CFE">
            <w:pPr>
              <w:jc w:val="center"/>
              <w:rPr>
                <w:ins w:id="38072" w:author="Στάθης Καπ" w:date="2023-03-03T04:01:00Z"/>
                <w:rFonts w:ascii="Calibri" w:hAnsi="Calibri" w:cs="Calibri"/>
                <w:color w:val="000000"/>
                <w:sz w:val="16"/>
                <w:szCs w:val="16"/>
              </w:rPr>
            </w:pPr>
            <w:ins w:id="38073" w:author="Στάθης Καπ" w:date="2023-03-03T06:23:00Z">
              <w:r>
                <w:rPr>
                  <w:rFonts w:ascii="Calibri" w:hAnsi="Calibri" w:cs="Calibri"/>
                  <w:color w:val="000000"/>
                  <w:sz w:val="16"/>
                  <w:szCs w:val="16"/>
                </w:rPr>
                <w:t>0.208</w:t>
              </w:r>
            </w:ins>
          </w:p>
        </w:tc>
        <w:tc>
          <w:tcPr>
            <w:tcW w:w="589" w:type="dxa"/>
            <w:vAlign w:val="center"/>
            <w:tcPrChange w:id="38074" w:author="Στάθης Καπ" w:date="2023-03-03T06:27:00Z">
              <w:tcPr>
                <w:tcW w:w="589" w:type="dxa"/>
                <w:vAlign w:val="center"/>
              </w:tcPr>
            </w:tcPrChange>
          </w:tcPr>
          <w:p w14:paraId="6C587747" w14:textId="6FD29464" w:rsidR="00C87CFE" w:rsidRPr="00CD1347" w:rsidRDefault="00C87CFE" w:rsidP="00C87CFE">
            <w:pPr>
              <w:jc w:val="center"/>
              <w:rPr>
                <w:ins w:id="38075" w:author="Στάθης Καπ" w:date="2023-03-03T04:01:00Z"/>
                <w:rFonts w:cstheme="minorHAnsi"/>
                <w:sz w:val="16"/>
                <w:szCs w:val="16"/>
              </w:rPr>
            </w:pPr>
            <w:ins w:id="38076" w:author="Στάθης Καπ" w:date="2023-03-03T06:23:00Z">
              <w:r>
                <w:rPr>
                  <w:rFonts w:ascii="Calibri" w:hAnsi="Calibri" w:cstheme="minorHAnsi"/>
                  <w:color w:val="000000"/>
                  <w:sz w:val="16"/>
                  <w:szCs w:val="16"/>
                </w:rPr>
                <w:t>0</w:t>
              </w:r>
            </w:ins>
          </w:p>
        </w:tc>
        <w:tc>
          <w:tcPr>
            <w:tcW w:w="463" w:type="dxa"/>
            <w:vAlign w:val="center"/>
            <w:tcPrChange w:id="38077" w:author="Στάθης Καπ" w:date="2023-03-03T06:27:00Z">
              <w:tcPr>
                <w:tcW w:w="463" w:type="dxa"/>
                <w:vAlign w:val="bottom"/>
              </w:tcPr>
            </w:tcPrChange>
          </w:tcPr>
          <w:p w14:paraId="18E4D46F" w14:textId="4B1A357B" w:rsidR="00C87CFE" w:rsidRPr="00CD1347" w:rsidRDefault="00C87CFE" w:rsidP="00C87CFE">
            <w:pPr>
              <w:jc w:val="center"/>
              <w:rPr>
                <w:ins w:id="38078" w:author="Στάθης Καπ" w:date="2023-03-03T04:01:00Z"/>
                <w:rFonts w:ascii="Calibri" w:hAnsi="Calibri" w:cs="Calibri"/>
                <w:color w:val="000000"/>
                <w:sz w:val="16"/>
                <w:szCs w:val="16"/>
              </w:rPr>
            </w:pPr>
            <w:ins w:id="38079" w:author="Στάθης Καπ" w:date="2023-03-03T06:23:00Z">
              <w:r>
                <w:rPr>
                  <w:rFonts w:ascii="Calibri" w:hAnsi="Calibri" w:cs="Calibri"/>
                  <w:color w:val="000000"/>
                  <w:sz w:val="16"/>
                  <w:szCs w:val="16"/>
                </w:rPr>
                <w:t>1719</w:t>
              </w:r>
            </w:ins>
          </w:p>
        </w:tc>
        <w:tc>
          <w:tcPr>
            <w:tcW w:w="541" w:type="dxa"/>
            <w:vAlign w:val="center"/>
            <w:tcPrChange w:id="38080" w:author="Στάθης Καπ" w:date="2023-03-03T06:27:00Z">
              <w:tcPr>
                <w:tcW w:w="541" w:type="dxa"/>
                <w:vAlign w:val="bottom"/>
              </w:tcPr>
            </w:tcPrChange>
          </w:tcPr>
          <w:p w14:paraId="1DB660B2" w14:textId="767DE45D" w:rsidR="00C87CFE" w:rsidRPr="00CD1347" w:rsidRDefault="00C87CFE" w:rsidP="00C87CFE">
            <w:pPr>
              <w:jc w:val="center"/>
              <w:rPr>
                <w:ins w:id="38081" w:author="Στάθης Καπ" w:date="2023-03-03T04:01:00Z"/>
                <w:rFonts w:ascii="Calibri" w:hAnsi="Calibri" w:cs="Calibri"/>
                <w:color w:val="000000"/>
                <w:sz w:val="16"/>
                <w:szCs w:val="16"/>
              </w:rPr>
            </w:pPr>
            <w:ins w:id="38082" w:author="Στάθης Καπ" w:date="2023-03-03T06:23:00Z">
              <w:r>
                <w:rPr>
                  <w:rFonts w:ascii="Calibri" w:hAnsi="Calibri" w:cs="Calibri"/>
                  <w:color w:val="000000"/>
                  <w:sz w:val="16"/>
                  <w:szCs w:val="16"/>
                </w:rPr>
                <w:t>0.181</w:t>
              </w:r>
            </w:ins>
          </w:p>
        </w:tc>
        <w:tc>
          <w:tcPr>
            <w:tcW w:w="589" w:type="dxa"/>
            <w:vAlign w:val="center"/>
            <w:tcPrChange w:id="38083" w:author="Στάθης Καπ" w:date="2023-03-03T06:27:00Z">
              <w:tcPr>
                <w:tcW w:w="589" w:type="dxa"/>
                <w:vAlign w:val="center"/>
              </w:tcPr>
            </w:tcPrChange>
          </w:tcPr>
          <w:p w14:paraId="78A8533E" w14:textId="56AECB2E" w:rsidR="00C87CFE" w:rsidRPr="00CD1347" w:rsidRDefault="00C87CFE" w:rsidP="00C87CFE">
            <w:pPr>
              <w:jc w:val="center"/>
              <w:rPr>
                <w:ins w:id="38084" w:author="Στάθης Καπ" w:date="2023-03-03T04:01:00Z"/>
                <w:rFonts w:cstheme="minorHAnsi"/>
                <w:sz w:val="16"/>
                <w:szCs w:val="16"/>
              </w:rPr>
            </w:pPr>
            <w:ins w:id="38085"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3808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087" w:author="Στάθης Καπ" w:date="2023-03-03T04:01:00Z"/>
        </w:trPr>
        <w:tc>
          <w:tcPr>
            <w:tcW w:w="515" w:type="dxa"/>
            <w:tcBorders>
              <w:top w:val="nil"/>
              <w:bottom w:val="nil"/>
              <w:right w:val="single" w:sz="4" w:space="0" w:color="auto"/>
            </w:tcBorders>
            <w:shd w:val="clear" w:color="auto" w:fill="E7E6E6" w:themeFill="background2"/>
            <w:vAlign w:val="bottom"/>
            <w:tcPrChange w:id="38088" w:author="Στάθης Καπ" w:date="2023-03-03T06:27:00Z">
              <w:tcPr>
                <w:tcW w:w="515" w:type="dxa"/>
                <w:vAlign w:val="bottom"/>
              </w:tcPr>
            </w:tcPrChange>
          </w:tcPr>
          <w:p w14:paraId="3048F756" w14:textId="31EC8207" w:rsidR="00C87CFE" w:rsidRPr="00CD1347" w:rsidRDefault="00C87CFE" w:rsidP="00C87CFE">
            <w:pPr>
              <w:jc w:val="center"/>
              <w:rPr>
                <w:ins w:id="38089" w:author="Στάθης Καπ" w:date="2023-03-03T04:01:00Z"/>
                <w:rFonts w:ascii="Calibri" w:hAnsi="Calibri" w:cs="Calibri"/>
                <w:color w:val="000000"/>
                <w:sz w:val="16"/>
                <w:szCs w:val="16"/>
              </w:rPr>
            </w:pPr>
            <w:ins w:id="38090" w:author="Στάθης Καπ" w:date="2023-03-03T04:08:00Z">
              <w:r w:rsidRPr="00CD1347">
                <w:rPr>
                  <w:rFonts w:ascii="Calibri" w:hAnsi="Calibri" w:cs="Calibri"/>
                  <w:color w:val="000000"/>
                  <w:sz w:val="16"/>
                  <w:szCs w:val="16"/>
                  <w:rPrChange w:id="38091"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38092" w:author="Στάθης Καπ" w:date="2023-03-03T06:27:00Z">
              <w:tcPr>
                <w:tcW w:w="560" w:type="dxa"/>
              </w:tcPr>
            </w:tcPrChange>
          </w:tcPr>
          <w:p w14:paraId="7A455FF3" w14:textId="70EBCCE4" w:rsidR="00C87CFE" w:rsidRPr="00CD1347" w:rsidRDefault="00C87CFE" w:rsidP="00C87CFE">
            <w:pPr>
              <w:jc w:val="center"/>
              <w:rPr>
                <w:ins w:id="38093" w:author="Στάθης Καπ" w:date="2023-03-03T04:01:00Z"/>
                <w:sz w:val="16"/>
                <w:szCs w:val="16"/>
              </w:rPr>
            </w:pPr>
            <w:ins w:id="38094" w:author="Στάθης Καπ" w:date="2023-03-03T06:23:00Z">
              <w:r>
                <w:rPr>
                  <w:rFonts w:ascii="Calibri" w:hAnsi="Calibri" w:cs="Calibri"/>
                  <w:color w:val="000000"/>
                  <w:sz w:val="16"/>
                  <w:szCs w:val="16"/>
                </w:rPr>
                <w:t>1724</w:t>
              </w:r>
            </w:ins>
          </w:p>
        </w:tc>
        <w:tc>
          <w:tcPr>
            <w:tcW w:w="855" w:type="dxa"/>
            <w:vAlign w:val="center"/>
            <w:tcPrChange w:id="38095" w:author="Στάθης Καπ" w:date="2023-03-03T06:27:00Z">
              <w:tcPr>
                <w:tcW w:w="855" w:type="dxa"/>
              </w:tcPr>
            </w:tcPrChange>
          </w:tcPr>
          <w:p w14:paraId="527EF8F1" w14:textId="6B9A2EF3" w:rsidR="00C87CFE" w:rsidRPr="00CD1347" w:rsidRDefault="00C87CFE" w:rsidP="00C87CFE">
            <w:pPr>
              <w:jc w:val="center"/>
              <w:rPr>
                <w:ins w:id="38096" w:author="Στάθης Καπ" w:date="2023-03-03T04:01:00Z"/>
                <w:sz w:val="16"/>
                <w:szCs w:val="16"/>
              </w:rPr>
            </w:pPr>
            <w:ins w:id="38097" w:author="Στάθης Καπ" w:date="2023-03-03T06:23:00Z">
              <w:r>
                <w:rPr>
                  <w:rFonts w:ascii="Calibri" w:hAnsi="Calibri" w:cs="Calibri"/>
                  <w:color w:val="000000"/>
                  <w:sz w:val="16"/>
                  <w:szCs w:val="16"/>
                </w:rPr>
                <w:t>1724</w:t>
              </w:r>
            </w:ins>
          </w:p>
        </w:tc>
        <w:tc>
          <w:tcPr>
            <w:tcW w:w="544" w:type="dxa"/>
            <w:vAlign w:val="center"/>
            <w:tcPrChange w:id="38098" w:author="Στάθης Καπ" w:date="2023-03-03T06:27:00Z">
              <w:tcPr>
                <w:tcW w:w="544" w:type="dxa"/>
                <w:vAlign w:val="bottom"/>
              </w:tcPr>
            </w:tcPrChange>
          </w:tcPr>
          <w:p w14:paraId="6C212591" w14:textId="6F077793" w:rsidR="00C87CFE" w:rsidRPr="00CD1347" w:rsidRDefault="00C87CFE" w:rsidP="00C87CFE">
            <w:pPr>
              <w:jc w:val="center"/>
              <w:rPr>
                <w:ins w:id="38099" w:author="Στάθης Καπ" w:date="2023-03-03T04:01:00Z"/>
                <w:rFonts w:ascii="Calibri" w:hAnsi="Calibri" w:cs="Calibri"/>
                <w:color w:val="000000"/>
                <w:sz w:val="16"/>
                <w:szCs w:val="16"/>
              </w:rPr>
            </w:pPr>
            <w:ins w:id="38100" w:author="Στάθης Καπ" w:date="2023-03-03T06:23:00Z">
              <w:r>
                <w:rPr>
                  <w:rFonts w:ascii="Calibri" w:hAnsi="Calibri" w:cs="Calibri"/>
                  <w:color w:val="000000"/>
                  <w:sz w:val="16"/>
                  <w:szCs w:val="16"/>
                </w:rPr>
                <w:t>1724</w:t>
              </w:r>
            </w:ins>
          </w:p>
        </w:tc>
        <w:tc>
          <w:tcPr>
            <w:tcW w:w="621" w:type="dxa"/>
            <w:vAlign w:val="center"/>
            <w:tcPrChange w:id="38101" w:author="Στάθης Καπ" w:date="2023-03-03T06:27:00Z">
              <w:tcPr>
                <w:tcW w:w="621" w:type="dxa"/>
                <w:vAlign w:val="bottom"/>
              </w:tcPr>
            </w:tcPrChange>
          </w:tcPr>
          <w:p w14:paraId="4EAB1AB8" w14:textId="21CD2F93" w:rsidR="00C87CFE" w:rsidRPr="00CD1347" w:rsidRDefault="00C87CFE" w:rsidP="00C87CFE">
            <w:pPr>
              <w:jc w:val="center"/>
              <w:rPr>
                <w:ins w:id="38102" w:author="Στάθης Καπ" w:date="2023-03-03T04:01:00Z"/>
                <w:rFonts w:ascii="Calibri" w:hAnsi="Calibri" w:cs="Calibri"/>
                <w:color w:val="000000"/>
                <w:sz w:val="16"/>
                <w:szCs w:val="16"/>
              </w:rPr>
            </w:pPr>
            <w:ins w:id="38103" w:author="Στάθης Καπ" w:date="2023-03-03T06:23:00Z">
              <w:r>
                <w:rPr>
                  <w:rFonts w:ascii="Calibri" w:hAnsi="Calibri" w:cs="Calibri"/>
                  <w:color w:val="000000"/>
                  <w:sz w:val="16"/>
                  <w:szCs w:val="16"/>
                </w:rPr>
                <w:t>0.145</w:t>
              </w:r>
            </w:ins>
          </w:p>
        </w:tc>
        <w:tc>
          <w:tcPr>
            <w:tcW w:w="669" w:type="dxa"/>
            <w:vAlign w:val="center"/>
            <w:tcPrChange w:id="38104" w:author="Στάθης Καπ" w:date="2023-03-03T06:27:00Z">
              <w:tcPr>
                <w:tcW w:w="669" w:type="dxa"/>
                <w:vAlign w:val="center"/>
              </w:tcPr>
            </w:tcPrChange>
          </w:tcPr>
          <w:p w14:paraId="152CE62E" w14:textId="57A6D54B" w:rsidR="00C87CFE" w:rsidRPr="00CD1347" w:rsidRDefault="00C87CFE" w:rsidP="00C87CFE">
            <w:pPr>
              <w:jc w:val="center"/>
              <w:rPr>
                <w:ins w:id="38105" w:author="Στάθης Καπ" w:date="2023-03-03T04:01:00Z"/>
                <w:rFonts w:cstheme="minorHAnsi"/>
                <w:sz w:val="16"/>
                <w:szCs w:val="16"/>
              </w:rPr>
            </w:pPr>
            <w:ins w:id="38106" w:author="Στάθης Καπ" w:date="2023-03-03T06:23:00Z">
              <w:r>
                <w:rPr>
                  <w:rFonts w:ascii="Calibri" w:hAnsi="Calibri" w:cstheme="minorHAnsi"/>
                  <w:color w:val="000000"/>
                  <w:sz w:val="16"/>
                  <w:szCs w:val="16"/>
                </w:rPr>
                <w:t>0</w:t>
              </w:r>
            </w:ins>
          </w:p>
        </w:tc>
        <w:tc>
          <w:tcPr>
            <w:tcW w:w="543" w:type="dxa"/>
            <w:vAlign w:val="center"/>
            <w:tcPrChange w:id="38107" w:author="Στάθης Καπ" w:date="2023-03-03T06:27:00Z">
              <w:tcPr>
                <w:tcW w:w="543" w:type="dxa"/>
                <w:vAlign w:val="bottom"/>
              </w:tcPr>
            </w:tcPrChange>
          </w:tcPr>
          <w:p w14:paraId="7687244F" w14:textId="72E542B5" w:rsidR="00C87CFE" w:rsidRPr="00CD1347" w:rsidRDefault="00C87CFE" w:rsidP="00C87CFE">
            <w:pPr>
              <w:jc w:val="center"/>
              <w:rPr>
                <w:ins w:id="38108" w:author="Στάθης Καπ" w:date="2023-03-03T04:01:00Z"/>
                <w:rFonts w:ascii="Calibri" w:hAnsi="Calibri" w:cs="Calibri"/>
                <w:color w:val="000000"/>
                <w:sz w:val="16"/>
                <w:szCs w:val="16"/>
              </w:rPr>
            </w:pPr>
            <w:ins w:id="38109" w:author="Στάθης Καπ" w:date="2023-03-03T06:23:00Z">
              <w:r>
                <w:rPr>
                  <w:rFonts w:ascii="Calibri" w:hAnsi="Calibri" w:cs="Calibri"/>
                  <w:color w:val="000000"/>
                  <w:sz w:val="16"/>
                  <w:szCs w:val="16"/>
                </w:rPr>
                <w:t>1724</w:t>
              </w:r>
            </w:ins>
          </w:p>
        </w:tc>
        <w:tc>
          <w:tcPr>
            <w:tcW w:w="621" w:type="dxa"/>
            <w:vAlign w:val="center"/>
            <w:tcPrChange w:id="38110" w:author="Στάθης Καπ" w:date="2023-03-03T06:27:00Z">
              <w:tcPr>
                <w:tcW w:w="621" w:type="dxa"/>
                <w:vAlign w:val="bottom"/>
              </w:tcPr>
            </w:tcPrChange>
          </w:tcPr>
          <w:p w14:paraId="3988F458" w14:textId="212B33FF" w:rsidR="00C87CFE" w:rsidRPr="00CD1347" w:rsidRDefault="00C87CFE" w:rsidP="00C87CFE">
            <w:pPr>
              <w:jc w:val="center"/>
              <w:rPr>
                <w:ins w:id="38111" w:author="Στάθης Καπ" w:date="2023-03-03T04:01:00Z"/>
                <w:rFonts w:ascii="Calibri" w:hAnsi="Calibri" w:cs="Calibri"/>
                <w:color w:val="000000"/>
                <w:sz w:val="16"/>
                <w:szCs w:val="16"/>
              </w:rPr>
            </w:pPr>
            <w:ins w:id="38112" w:author="Στάθης Καπ" w:date="2023-03-03T06:23:00Z">
              <w:r>
                <w:rPr>
                  <w:rFonts w:ascii="Calibri" w:hAnsi="Calibri" w:cs="Calibri"/>
                  <w:color w:val="000000"/>
                  <w:sz w:val="16"/>
                  <w:szCs w:val="16"/>
                </w:rPr>
                <w:t>0.167</w:t>
              </w:r>
            </w:ins>
          </w:p>
        </w:tc>
        <w:tc>
          <w:tcPr>
            <w:tcW w:w="669" w:type="dxa"/>
            <w:vAlign w:val="center"/>
            <w:tcPrChange w:id="38113" w:author="Στάθης Καπ" w:date="2023-03-03T06:27:00Z">
              <w:tcPr>
                <w:tcW w:w="669" w:type="dxa"/>
                <w:vAlign w:val="center"/>
              </w:tcPr>
            </w:tcPrChange>
          </w:tcPr>
          <w:p w14:paraId="5612A15E" w14:textId="117689EB" w:rsidR="00C87CFE" w:rsidRPr="00CD1347" w:rsidRDefault="00C87CFE" w:rsidP="00C87CFE">
            <w:pPr>
              <w:jc w:val="center"/>
              <w:rPr>
                <w:ins w:id="38114" w:author="Στάθης Καπ" w:date="2023-03-03T04:01:00Z"/>
                <w:rFonts w:cstheme="minorHAnsi"/>
                <w:sz w:val="16"/>
                <w:szCs w:val="16"/>
              </w:rPr>
            </w:pPr>
            <w:ins w:id="38115" w:author="Στάθης Καπ" w:date="2023-03-03T06:23:00Z">
              <w:r>
                <w:rPr>
                  <w:rFonts w:ascii="Calibri" w:hAnsi="Calibri" w:cstheme="minorHAnsi"/>
                  <w:color w:val="000000"/>
                  <w:sz w:val="16"/>
                  <w:szCs w:val="16"/>
                </w:rPr>
                <w:t>0</w:t>
              </w:r>
            </w:ins>
          </w:p>
        </w:tc>
        <w:tc>
          <w:tcPr>
            <w:tcW w:w="508" w:type="dxa"/>
            <w:vAlign w:val="center"/>
            <w:tcPrChange w:id="38116" w:author="Στάθης Καπ" w:date="2023-03-03T06:27:00Z">
              <w:tcPr>
                <w:tcW w:w="508" w:type="dxa"/>
                <w:vAlign w:val="bottom"/>
              </w:tcPr>
            </w:tcPrChange>
          </w:tcPr>
          <w:p w14:paraId="23C58557" w14:textId="0803AF75" w:rsidR="00C87CFE" w:rsidRPr="00CD1347" w:rsidRDefault="00C87CFE" w:rsidP="00C87CFE">
            <w:pPr>
              <w:jc w:val="center"/>
              <w:rPr>
                <w:ins w:id="38117" w:author="Στάθης Καπ" w:date="2023-03-03T04:01:00Z"/>
                <w:rFonts w:ascii="Calibri" w:hAnsi="Calibri" w:cs="Calibri"/>
                <w:color w:val="000000"/>
                <w:sz w:val="16"/>
                <w:szCs w:val="16"/>
              </w:rPr>
            </w:pPr>
            <w:ins w:id="38118" w:author="Στάθης Καπ" w:date="2023-03-03T06:23:00Z">
              <w:r>
                <w:rPr>
                  <w:rFonts w:ascii="Calibri" w:hAnsi="Calibri" w:cs="Calibri"/>
                  <w:color w:val="000000"/>
                  <w:sz w:val="16"/>
                  <w:szCs w:val="16"/>
                </w:rPr>
                <w:t>1724</w:t>
              </w:r>
            </w:ins>
          </w:p>
        </w:tc>
        <w:tc>
          <w:tcPr>
            <w:tcW w:w="541" w:type="dxa"/>
            <w:vAlign w:val="center"/>
            <w:tcPrChange w:id="38119" w:author="Στάθης Καπ" w:date="2023-03-03T06:27:00Z">
              <w:tcPr>
                <w:tcW w:w="541" w:type="dxa"/>
                <w:vAlign w:val="bottom"/>
              </w:tcPr>
            </w:tcPrChange>
          </w:tcPr>
          <w:p w14:paraId="6B992D8C" w14:textId="059FC984" w:rsidR="00C87CFE" w:rsidRPr="00CD1347" w:rsidRDefault="00C87CFE" w:rsidP="00C87CFE">
            <w:pPr>
              <w:jc w:val="center"/>
              <w:rPr>
                <w:ins w:id="38120" w:author="Στάθης Καπ" w:date="2023-03-03T04:01:00Z"/>
                <w:rFonts w:ascii="Calibri" w:hAnsi="Calibri" w:cs="Calibri"/>
                <w:color w:val="000000"/>
                <w:sz w:val="16"/>
                <w:szCs w:val="16"/>
              </w:rPr>
            </w:pPr>
            <w:ins w:id="38121" w:author="Στάθης Καπ" w:date="2023-03-03T06:23:00Z">
              <w:r>
                <w:rPr>
                  <w:rFonts w:ascii="Calibri" w:hAnsi="Calibri" w:cs="Calibri"/>
                  <w:color w:val="000000"/>
                  <w:sz w:val="16"/>
                  <w:szCs w:val="16"/>
                </w:rPr>
                <w:t>0.173</w:t>
              </w:r>
            </w:ins>
          </w:p>
        </w:tc>
        <w:tc>
          <w:tcPr>
            <w:tcW w:w="589" w:type="dxa"/>
            <w:vAlign w:val="center"/>
            <w:tcPrChange w:id="38122" w:author="Στάθης Καπ" w:date="2023-03-03T06:27:00Z">
              <w:tcPr>
                <w:tcW w:w="589" w:type="dxa"/>
                <w:vAlign w:val="center"/>
              </w:tcPr>
            </w:tcPrChange>
          </w:tcPr>
          <w:p w14:paraId="6E7556FB" w14:textId="5E027AE2" w:rsidR="00C87CFE" w:rsidRPr="00CD1347" w:rsidRDefault="00C87CFE" w:rsidP="00C87CFE">
            <w:pPr>
              <w:jc w:val="center"/>
              <w:rPr>
                <w:ins w:id="38123" w:author="Στάθης Καπ" w:date="2023-03-03T04:01:00Z"/>
                <w:rFonts w:cstheme="minorHAnsi"/>
                <w:sz w:val="16"/>
                <w:szCs w:val="16"/>
              </w:rPr>
            </w:pPr>
            <w:ins w:id="38124" w:author="Στάθης Καπ" w:date="2023-03-03T06:23:00Z">
              <w:r>
                <w:rPr>
                  <w:rFonts w:ascii="Calibri" w:hAnsi="Calibri" w:cstheme="minorHAnsi"/>
                  <w:color w:val="000000"/>
                  <w:sz w:val="16"/>
                  <w:szCs w:val="16"/>
                </w:rPr>
                <w:t>0</w:t>
              </w:r>
            </w:ins>
          </w:p>
        </w:tc>
        <w:tc>
          <w:tcPr>
            <w:tcW w:w="463" w:type="dxa"/>
            <w:vAlign w:val="center"/>
            <w:tcPrChange w:id="38125" w:author="Στάθης Καπ" w:date="2023-03-03T06:27:00Z">
              <w:tcPr>
                <w:tcW w:w="463" w:type="dxa"/>
                <w:vAlign w:val="bottom"/>
              </w:tcPr>
            </w:tcPrChange>
          </w:tcPr>
          <w:p w14:paraId="2696D698" w14:textId="1653FD56" w:rsidR="00C87CFE" w:rsidRPr="00CD1347" w:rsidRDefault="00C87CFE" w:rsidP="00C87CFE">
            <w:pPr>
              <w:jc w:val="center"/>
              <w:rPr>
                <w:ins w:id="38126" w:author="Στάθης Καπ" w:date="2023-03-03T04:01:00Z"/>
                <w:rFonts w:ascii="Calibri" w:hAnsi="Calibri" w:cs="Calibri"/>
                <w:color w:val="000000"/>
                <w:sz w:val="16"/>
                <w:szCs w:val="16"/>
              </w:rPr>
            </w:pPr>
            <w:ins w:id="38127" w:author="Στάθης Καπ" w:date="2023-03-03T06:23:00Z">
              <w:r>
                <w:rPr>
                  <w:rFonts w:ascii="Calibri" w:hAnsi="Calibri" w:cs="Calibri"/>
                  <w:color w:val="000000"/>
                  <w:sz w:val="16"/>
                  <w:szCs w:val="16"/>
                </w:rPr>
                <w:t>1724</w:t>
              </w:r>
            </w:ins>
          </w:p>
        </w:tc>
        <w:tc>
          <w:tcPr>
            <w:tcW w:w="541" w:type="dxa"/>
            <w:vAlign w:val="center"/>
            <w:tcPrChange w:id="38128" w:author="Στάθης Καπ" w:date="2023-03-03T06:27:00Z">
              <w:tcPr>
                <w:tcW w:w="541" w:type="dxa"/>
                <w:vAlign w:val="bottom"/>
              </w:tcPr>
            </w:tcPrChange>
          </w:tcPr>
          <w:p w14:paraId="03B33EFE" w14:textId="0C4D2933" w:rsidR="00C87CFE" w:rsidRPr="00CD1347" w:rsidRDefault="00C87CFE" w:rsidP="00C87CFE">
            <w:pPr>
              <w:jc w:val="center"/>
              <w:rPr>
                <w:ins w:id="38129" w:author="Στάθης Καπ" w:date="2023-03-03T04:01:00Z"/>
                <w:rFonts w:ascii="Calibri" w:hAnsi="Calibri" w:cs="Calibri"/>
                <w:color w:val="000000"/>
                <w:sz w:val="16"/>
                <w:szCs w:val="16"/>
              </w:rPr>
            </w:pPr>
            <w:ins w:id="38130" w:author="Στάθης Καπ" w:date="2023-03-03T06:23:00Z">
              <w:r>
                <w:rPr>
                  <w:rFonts w:ascii="Calibri" w:hAnsi="Calibri" w:cs="Calibri"/>
                  <w:color w:val="000000"/>
                  <w:sz w:val="16"/>
                  <w:szCs w:val="16"/>
                </w:rPr>
                <w:t>0.164</w:t>
              </w:r>
            </w:ins>
          </w:p>
        </w:tc>
        <w:tc>
          <w:tcPr>
            <w:tcW w:w="589" w:type="dxa"/>
            <w:vAlign w:val="center"/>
            <w:tcPrChange w:id="38131" w:author="Στάθης Καπ" w:date="2023-03-03T06:27:00Z">
              <w:tcPr>
                <w:tcW w:w="589" w:type="dxa"/>
                <w:vAlign w:val="center"/>
              </w:tcPr>
            </w:tcPrChange>
          </w:tcPr>
          <w:p w14:paraId="0E844B7A" w14:textId="07324BC5" w:rsidR="00C87CFE" w:rsidRPr="00CD1347" w:rsidRDefault="00C87CFE" w:rsidP="00C87CFE">
            <w:pPr>
              <w:jc w:val="center"/>
              <w:rPr>
                <w:ins w:id="38132" w:author="Στάθης Καπ" w:date="2023-03-03T04:01:00Z"/>
                <w:rFonts w:cstheme="minorHAnsi"/>
                <w:sz w:val="16"/>
                <w:szCs w:val="16"/>
              </w:rPr>
            </w:pPr>
            <w:ins w:id="38133"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3813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135" w:author="Στάθης Καπ" w:date="2023-03-03T04:01:00Z"/>
        </w:trPr>
        <w:tc>
          <w:tcPr>
            <w:tcW w:w="515" w:type="dxa"/>
            <w:tcBorders>
              <w:top w:val="nil"/>
              <w:bottom w:val="nil"/>
              <w:right w:val="single" w:sz="4" w:space="0" w:color="auto"/>
            </w:tcBorders>
            <w:shd w:val="clear" w:color="auto" w:fill="E7E6E6" w:themeFill="background2"/>
            <w:vAlign w:val="bottom"/>
            <w:tcPrChange w:id="38136" w:author="Στάθης Καπ" w:date="2023-03-03T06:27:00Z">
              <w:tcPr>
                <w:tcW w:w="515" w:type="dxa"/>
                <w:vAlign w:val="bottom"/>
              </w:tcPr>
            </w:tcPrChange>
          </w:tcPr>
          <w:p w14:paraId="14B8B81D" w14:textId="57DE502F" w:rsidR="00C87CFE" w:rsidRPr="00CD1347" w:rsidRDefault="00C87CFE" w:rsidP="00C87CFE">
            <w:pPr>
              <w:jc w:val="center"/>
              <w:rPr>
                <w:ins w:id="38137" w:author="Στάθης Καπ" w:date="2023-03-03T04:01:00Z"/>
                <w:rFonts w:ascii="Calibri" w:hAnsi="Calibri" w:cs="Calibri"/>
                <w:color w:val="000000"/>
                <w:sz w:val="16"/>
                <w:szCs w:val="16"/>
              </w:rPr>
            </w:pPr>
            <w:ins w:id="38138" w:author="Στάθης Καπ" w:date="2023-03-03T04:08:00Z">
              <w:r w:rsidRPr="00CD1347">
                <w:rPr>
                  <w:rFonts w:ascii="Calibri" w:hAnsi="Calibri" w:cs="Calibri"/>
                  <w:color w:val="000000"/>
                  <w:sz w:val="16"/>
                  <w:szCs w:val="16"/>
                  <w:rPrChange w:id="38139"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38140" w:author="Στάθης Καπ" w:date="2023-03-03T06:27:00Z">
              <w:tcPr>
                <w:tcW w:w="560" w:type="dxa"/>
              </w:tcPr>
            </w:tcPrChange>
          </w:tcPr>
          <w:p w14:paraId="0D7BE104" w14:textId="783EAC1E" w:rsidR="00C87CFE" w:rsidRPr="00CD1347" w:rsidRDefault="00C87CFE" w:rsidP="00C87CFE">
            <w:pPr>
              <w:jc w:val="center"/>
              <w:rPr>
                <w:ins w:id="38141" w:author="Στάθης Καπ" w:date="2023-03-03T04:01:00Z"/>
                <w:sz w:val="16"/>
                <w:szCs w:val="16"/>
              </w:rPr>
            </w:pPr>
            <w:ins w:id="38142" w:author="Στάθης Καπ" w:date="2023-03-03T06:23:00Z">
              <w:r>
                <w:rPr>
                  <w:rFonts w:ascii="Calibri" w:hAnsi="Calibri" w:cs="Calibri"/>
                  <w:color w:val="000000"/>
                  <w:sz w:val="16"/>
                  <w:szCs w:val="16"/>
                </w:rPr>
                <w:t>1724</w:t>
              </w:r>
            </w:ins>
          </w:p>
        </w:tc>
        <w:tc>
          <w:tcPr>
            <w:tcW w:w="855" w:type="dxa"/>
            <w:vAlign w:val="center"/>
            <w:tcPrChange w:id="38143" w:author="Στάθης Καπ" w:date="2023-03-03T06:27:00Z">
              <w:tcPr>
                <w:tcW w:w="855" w:type="dxa"/>
              </w:tcPr>
            </w:tcPrChange>
          </w:tcPr>
          <w:p w14:paraId="64741DEF" w14:textId="09493F49" w:rsidR="00C87CFE" w:rsidRPr="00CD1347" w:rsidRDefault="00C87CFE" w:rsidP="00C87CFE">
            <w:pPr>
              <w:jc w:val="center"/>
              <w:rPr>
                <w:ins w:id="38144" w:author="Στάθης Καπ" w:date="2023-03-03T04:01:00Z"/>
                <w:sz w:val="16"/>
                <w:szCs w:val="16"/>
              </w:rPr>
            </w:pPr>
            <w:ins w:id="38145" w:author="Στάθης Καπ" w:date="2023-03-03T06:23:00Z">
              <w:r>
                <w:rPr>
                  <w:rFonts w:ascii="Calibri" w:hAnsi="Calibri" w:cs="Calibri"/>
                  <w:color w:val="000000"/>
                  <w:sz w:val="16"/>
                  <w:szCs w:val="16"/>
                </w:rPr>
                <w:t>1724</w:t>
              </w:r>
            </w:ins>
          </w:p>
        </w:tc>
        <w:tc>
          <w:tcPr>
            <w:tcW w:w="544" w:type="dxa"/>
            <w:vAlign w:val="center"/>
            <w:tcPrChange w:id="38146" w:author="Στάθης Καπ" w:date="2023-03-03T06:27:00Z">
              <w:tcPr>
                <w:tcW w:w="544" w:type="dxa"/>
                <w:vAlign w:val="bottom"/>
              </w:tcPr>
            </w:tcPrChange>
          </w:tcPr>
          <w:p w14:paraId="55AD3E9A" w14:textId="540F15A9" w:rsidR="00C87CFE" w:rsidRPr="00CD1347" w:rsidRDefault="00C87CFE" w:rsidP="00C87CFE">
            <w:pPr>
              <w:jc w:val="center"/>
              <w:rPr>
                <w:ins w:id="38147" w:author="Στάθης Καπ" w:date="2023-03-03T04:01:00Z"/>
                <w:rFonts w:ascii="Calibri" w:hAnsi="Calibri" w:cs="Calibri"/>
                <w:color w:val="000000"/>
                <w:sz w:val="16"/>
                <w:szCs w:val="16"/>
              </w:rPr>
            </w:pPr>
            <w:ins w:id="38148" w:author="Στάθης Καπ" w:date="2023-03-03T06:23:00Z">
              <w:r>
                <w:rPr>
                  <w:rFonts w:ascii="Calibri" w:hAnsi="Calibri" w:cs="Calibri"/>
                  <w:color w:val="000000"/>
                  <w:sz w:val="16"/>
                  <w:szCs w:val="16"/>
                </w:rPr>
                <w:t>1724</w:t>
              </w:r>
            </w:ins>
          </w:p>
        </w:tc>
        <w:tc>
          <w:tcPr>
            <w:tcW w:w="621" w:type="dxa"/>
            <w:vAlign w:val="center"/>
            <w:tcPrChange w:id="38149" w:author="Στάθης Καπ" w:date="2023-03-03T06:27:00Z">
              <w:tcPr>
                <w:tcW w:w="621" w:type="dxa"/>
                <w:vAlign w:val="bottom"/>
              </w:tcPr>
            </w:tcPrChange>
          </w:tcPr>
          <w:p w14:paraId="72477F8C" w14:textId="7292A797" w:rsidR="00C87CFE" w:rsidRPr="00CD1347" w:rsidRDefault="00C87CFE" w:rsidP="00C87CFE">
            <w:pPr>
              <w:jc w:val="center"/>
              <w:rPr>
                <w:ins w:id="38150" w:author="Στάθης Καπ" w:date="2023-03-03T04:01:00Z"/>
                <w:rFonts w:ascii="Calibri" w:hAnsi="Calibri" w:cs="Calibri"/>
                <w:color w:val="000000"/>
                <w:sz w:val="16"/>
                <w:szCs w:val="16"/>
              </w:rPr>
            </w:pPr>
            <w:ins w:id="38151" w:author="Στάθης Καπ" w:date="2023-03-03T06:23:00Z">
              <w:r>
                <w:rPr>
                  <w:rFonts w:ascii="Calibri" w:hAnsi="Calibri" w:cs="Calibri"/>
                  <w:color w:val="000000"/>
                  <w:sz w:val="16"/>
                  <w:szCs w:val="16"/>
                </w:rPr>
                <w:t>0.06</w:t>
              </w:r>
            </w:ins>
          </w:p>
        </w:tc>
        <w:tc>
          <w:tcPr>
            <w:tcW w:w="669" w:type="dxa"/>
            <w:vAlign w:val="center"/>
            <w:tcPrChange w:id="38152" w:author="Στάθης Καπ" w:date="2023-03-03T06:27:00Z">
              <w:tcPr>
                <w:tcW w:w="669" w:type="dxa"/>
                <w:vAlign w:val="center"/>
              </w:tcPr>
            </w:tcPrChange>
          </w:tcPr>
          <w:p w14:paraId="3BF50363" w14:textId="7F3452B9" w:rsidR="00C87CFE" w:rsidRPr="00CD1347" w:rsidRDefault="00C87CFE" w:rsidP="00C87CFE">
            <w:pPr>
              <w:jc w:val="center"/>
              <w:rPr>
                <w:ins w:id="38153" w:author="Στάθης Καπ" w:date="2023-03-03T04:01:00Z"/>
                <w:rFonts w:cstheme="minorHAnsi"/>
                <w:sz w:val="16"/>
                <w:szCs w:val="16"/>
              </w:rPr>
            </w:pPr>
            <w:ins w:id="38154" w:author="Στάθης Καπ" w:date="2023-03-03T06:23:00Z">
              <w:r>
                <w:rPr>
                  <w:rFonts w:ascii="Calibri" w:hAnsi="Calibri" w:cstheme="minorHAnsi"/>
                  <w:color w:val="000000"/>
                  <w:sz w:val="16"/>
                  <w:szCs w:val="16"/>
                </w:rPr>
                <w:t>0</w:t>
              </w:r>
            </w:ins>
          </w:p>
        </w:tc>
        <w:tc>
          <w:tcPr>
            <w:tcW w:w="543" w:type="dxa"/>
            <w:vAlign w:val="center"/>
            <w:tcPrChange w:id="38155" w:author="Στάθης Καπ" w:date="2023-03-03T06:27:00Z">
              <w:tcPr>
                <w:tcW w:w="543" w:type="dxa"/>
                <w:vAlign w:val="bottom"/>
              </w:tcPr>
            </w:tcPrChange>
          </w:tcPr>
          <w:p w14:paraId="418FCB99" w14:textId="32B727FF" w:rsidR="00C87CFE" w:rsidRPr="00CD1347" w:rsidRDefault="00C87CFE" w:rsidP="00C87CFE">
            <w:pPr>
              <w:jc w:val="center"/>
              <w:rPr>
                <w:ins w:id="38156" w:author="Στάθης Καπ" w:date="2023-03-03T04:01:00Z"/>
                <w:rFonts w:ascii="Calibri" w:hAnsi="Calibri" w:cs="Calibri"/>
                <w:color w:val="000000"/>
                <w:sz w:val="16"/>
                <w:szCs w:val="16"/>
              </w:rPr>
            </w:pPr>
            <w:ins w:id="38157" w:author="Στάθης Καπ" w:date="2023-03-03T06:23:00Z">
              <w:r>
                <w:rPr>
                  <w:rFonts w:ascii="Calibri" w:hAnsi="Calibri" w:cs="Calibri"/>
                  <w:color w:val="000000"/>
                  <w:sz w:val="16"/>
                  <w:szCs w:val="16"/>
                </w:rPr>
                <w:t>1724</w:t>
              </w:r>
            </w:ins>
          </w:p>
        </w:tc>
        <w:tc>
          <w:tcPr>
            <w:tcW w:w="621" w:type="dxa"/>
            <w:vAlign w:val="center"/>
            <w:tcPrChange w:id="38158" w:author="Στάθης Καπ" w:date="2023-03-03T06:27:00Z">
              <w:tcPr>
                <w:tcW w:w="621" w:type="dxa"/>
                <w:vAlign w:val="bottom"/>
              </w:tcPr>
            </w:tcPrChange>
          </w:tcPr>
          <w:p w14:paraId="4482963B" w14:textId="3231B9AD" w:rsidR="00C87CFE" w:rsidRPr="00CD1347" w:rsidRDefault="00C87CFE" w:rsidP="00C87CFE">
            <w:pPr>
              <w:jc w:val="center"/>
              <w:rPr>
                <w:ins w:id="38159" w:author="Στάθης Καπ" w:date="2023-03-03T04:01:00Z"/>
                <w:rFonts w:ascii="Calibri" w:hAnsi="Calibri" w:cs="Calibri"/>
                <w:color w:val="000000"/>
                <w:sz w:val="16"/>
                <w:szCs w:val="16"/>
              </w:rPr>
            </w:pPr>
            <w:ins w:id="38160" w:author="Στάθης Καπ" w:date="2023-03-03T06:23:00Z">
              <w:r>
                <w:rPr>
                  <w:rFonts w:ascii="Calibri" w:hAnsi="Calibri" w:cs="Calibri"/>
                  <w:color w:val="000000"/>
                  <w:sz w:val="16"/>
                  <w:szCs w:val="16"/>
                </w:rPr>
                <w:t>0.15</w:t>
              </w:r>
            </w:ins>
          </w:p>
        </w:tc>
        <w:tc>
          <w:tcPr>
            <w:tcW w:w="669" w:type="dxa"/>
            <w:vAlign w:val="center"/>
            <w:tcPrChange w:id="38161" w:author="Στάθης Καπ" w:date="2023-03-03T06:27:00Z">
              <w:tcPr>
                <w:tcW w:w="669" w:type="dxa"/>
                <w:vAlign w:val="center"/>
              </w:tcPr>
            </w:tcPrChange>
          </w:tcPr>
          <w:p w14:paraId="60CA339E" w14:textId="38ACF5C5" w:rsidR="00C87CFE" w:rsidRPr="00CD1347" w:rsidRDefault="00C87CFE" w:rsidP="00C87CFE">
            <w:pPr>
              <w:jc w:val="center"/>
              <w:rPr>
                <w:ins w:id="38162" w:author="Στάθης Καπ" w:date="2023-03-03T04:01:00Z"/>
                <w:rFonts w:cstheme="minorHAnsi"/>
                <w:sz w:val="16"/>
                <w:szCs w:val="16"/>
              </w:rPr>
            </w:pPr>
            <w:ins w:id="38163" w:author="Στάθης Καπ" w:date="2023-03-03T06:23:00Z">
              <w:r>
                <w:rPr>
                  <w:rFonts w:ascii="Calibri" w:hAnsi="Calibri" w:cstheme="minorHAnsi"/>
                  <w:color w:val="000000"/>
                  <w:sz w:val="16"/>
                  <w:szCs w:val="16"/>
                </w:rPr>
                <w:t>0</w:t>
              </w:r>
            </w:ins>
          </w:p>
        </w:tc>
        <w:tc>
          <w:tcPr>
            <w:tcW w:w="508" w:type="dxa"/>
            <w:vAlign w:val="center"/>
            <w:tcPrChange w:id="38164" w:author="Στάθης Καπ" w:date="2023-03-03T06:27:00Z">
              <w:tcPr>
                <w:tcW w:w="508" w:type="dxa"/>
                <w:vAlign w:val="bottom"/>
              </w:tcPr>
            </w:tcPrChange>
          </w:tcPr>
          <w:p w14:paraId="482B1A9A" w14:textId="3C0C6CB3" w:rsidR="00C87CFE" w:rsidRPr="00CD1347" w:rsidRDefault="00C87CFE" w:rsidP="00C87CFE">
            <w:pPr>
              <w:jc w:val="center"/>
              <w:rPr>
                <w:ins w:id="38165" w:author="Στάθης Καπ" w:date="2023-03-03T04:01:00Z"/>
                <w:rFonts w:ascii="Calibri" w:hAnsi="Calibri" w:cs="Calibri"/>
                <w:color w:val="000000"/>
                <w:sz w:val="16"/>
                <w:szCs w:val="16"/>
              </w:rPr>
            </w:pPr>
            <w:ins w:id="38166" w:author="Στάθης Καπ" w:date="2023-03-03T06:23:00Z">
              <w:r>
                <w:rPr>
                  <w:rFonts w:ascii="Calibri" w:hAnsi="Calibri" w:cs="Calibri"/>
                  <w:color w:val="000000"/>
                  <w:sz w:val="16"/>
                  <w:szCs w:val="16"/>
                </w:rPr>
                <w:t>1724</w:t>
              </w:r>
            </w:ins>
          </w:p>
        </w:tc>
        <w:tc>
          <w:tcPr>
            <w:tcW w:w="541" w:type="dxa"/>
            <w:vAlign w:val="center"/>
            <w:tcPrChange w:id="38167" w:author="Στάθης Καπ" w:date="2023-03-03T06:27:00Z">
              <w:tcPr>
                <w:tcW w:w="541" w:type="dxa"/>
                <w:vAlign w:val="bottom"/>
              </w:tcPr>
            </w:tcPrChange>
          </w:tcPr>
          <w:p w14:paraId="38A8567E" w14:textId="412F233C" w:rsidR="00C87CFE" w:rsidRPr="00CD1347" w:rsidRDefault="00C87CFE" w:rsidP="00C87CFE">
            <w:pPr>
              <w:jc w:val="center"/>
              <w:rPr>
                <w:ins w:id="38168" w:author="Στάθης Καπ" w:date="2023-03-03T04:01:00Z"/>
                <w:rFonts w:ascii="Calibri" w:hAnsi="Calibri" w:cs="Calibri"/>
                <w:color w:val="000000"/>
                <w:sz w:val="16"/>
                <w:szCs w:val="16"/>
              </w:rPr>
            </w:pPr>
            <w:ins w:id="38169" w:author="Στάθης Καπ" w:date="2023-03-03T06:23:00Z">
              <w:r>
                <w:rPr>
                  <w:rFonts w:ascii="Calibri" w:hAnsi="Calibri" w:cs="Calibri"/>
                  <w:color w:val="000000"/>
                  <w:sz w:val="16"/>
                  <w:szCs w:val="16"/>
                </w:rPr>
                <w:t>0.16</w:t>
              </w:r>
            </w:ins>
          </w:p>
        </w:tc>
        <w:tc>
          <w:tcPr>
            <w:tcW w:w="589" w:type="dxa"/>
            <w:vAlign w:val="center"/>
            <w:tcPrChange w:id="38170" w:author="Στάθης Καπ" w:date="2023-03-03T06:27:00Z">
              <w:tcPr>
                <w:tcW w:w="589" w:type="dxa"/>
                <w:vAlign w:val="center"/>
              </w:tcPr>
            </w:tcPrChange>
          </w:tcPr>
          <w:p w14:paraId="2D0B03BB" w14:textId="48679155" w:rsidR="00C87CFE" w:rsidRPr="00CD1347" w:rsidRDefault="00C87CFE" w:rsidP="00C87CFE">
            <w:pPr>
              <w:jc w:val="center"/>
              <w:rPr>
                <w:ins w:id="38171" w:author="Στάθης Καπ" w:date="2023-03-03T04:01:00Z"/>
                <w:rFonts w:cstheme="minorHAnsi"/>
                <w:sz w:val="16"/>
                <w:szCs w:val="16"/>
              </w:rPr>
            </w:pPr>
            <w:ins w:id="38172" w:author="Στάθης Καπ" w:date="2023-03-03T06:23:00Z">
              <w:r>
                <w:rPr>
                  <w:rFonts w:ascii="Calibri" w:hAnsi="Calibri" w:cstheme="minorHAnsi"/>
                  <w:color w:val="000000"/>
                  <w:sz w:val="16"/>
                  <w:szCs w:val="16"/>
                </w:rPr>
                <w:t>0</w:t>
              </w:r>
            </w:ins>
          </w:p>
        </w:tc>
        <w:tc>
          <w:tcPr>
            <w:tcW w:w="463" w:type="dxa"/>
            <w:vAlign w:val="center"/>
            <w:tcPrChange w:id="38173" w:author="Στάθης Καπ" w:date="2023-03-03T06:27:00Z">
              <w:tcPr>
                <w:tcW w:w="463" w:type="dxa"/>
                <w:vAlign w:val="bottom"/>
              </w:tcPr>
            </w:tcPrChange>
          </w:tcPr>
          <w:p w14:paraId="1A9ADC40" w14:textId="3FF5C5EB" w:rsidR="00C87CFE" w:rsidRPr="00CD1347" w:rsidRDefault="00C87CFE" w:rsidP="00C87CFE">
            <w:pPr>
              <w:jc w:val="center"/>
              <w:rPr>
                <w:ins w:id="38174" w:author="Στάθης Καπ" w:date="2023-03-03T04:01:00Z"/>
                <w:rFonts w:ascii="Calibri" w:hAnsi="Calibri" w:cs="Calibri"/>
                <w:color w:val="000000"/>
                <w:sz w:val="16"/>
                <w:szCs w:val="16"/>
              </w:rPr>
            </w:pPr>
            <w:ins w:id="38175" w:author="Στάθης Καπ" w:date="2023-03-03T06:23:00Z">
              <w:r>
                <w:rPr>
                  <w:rFonts w:ascii="Calibri" w:hAnsi="Calibri" w:cs="Calibri"/>
                  <w:color w:val="000000"/>
                  <w:sz w:val="16"/>
                  <w:szCs w:val="16"/>
                </w:rPr>
                <w:t>1721</w:t>
              </w:r>
            </w:ins>
          </w:p>
        </w:tc>
        <w:tc>
          <w:tcPr>
            <w:tcW w:w="541" w:type="dxa"/>
            <w:vAlign w:val="center"/>
            <w:tcPrChange w:id="38176" w:author="Στάθης Καπ" w:date="2023-03-03T06:27:00Z">
              <w:tcPr>
                <w:tcW w:w="541" w:type="dxa"/>
                <w:vAlign w:val="bottom"/>
              </w:tcPr>
            </w:tcPrChange>
          </w:tcPr>
          <w:p w14:paraId="42004962" w14:textId="43C1A00E" w:rsidR="00C87CFE" w:rsidRPr="00CD1347" w:rsidRDefault="00C87CFE" w:rsidP="00C87CFE">
            <w:pPr>
              <w:jc w:val="center"/>
              <w:rPr>
                <w:ins w:id="38177" w:author="Στάθης Καπ" w:date="2023-03-03T04:01:00Z"/>
                <w:rFonts w:ascii="Calibri" w:hAnsi="Calibri" w:cs="Calibri"/>
                <w:color w:val="000000"/>
                <w:sz w:val="16"/>
                <w:szCs w:val="16"/>
              </w:rPr>
            </w:pPr>
            <w:ins w:id="38178" w:author="Στάθης Καπ" w:date="2023-03-03T06:23:00Z">
              <w:r>
                <w:rPr>
                  <w:rFonts w:ascii="Calibri" w:hAnsi="Calibri" w:cs="Calibri"/>
                  <w:color w:val="000000"/>
                  <w:sz w:val="16"/>
                  <w:szCs w:val="16"/>
                </w:rPr>
                <w:t>0.17</w:t>
              </w:r>
            </w:ins>
          </w:p>
        </w:tc>
        <w:tc>
          <w:tcPr>
            <w:tcW w:w="589" w:type="dxa"/>
            <w:vAlign w:val="center"/>
            <w:tcPrChange w:id="38179" w:author="Στάθης Καπ" w:date="2023-03-03T06:27:00Z">
              <w:tcPr>
                <w:tcW w:w="589" w:type="dxa"/>
                <w:vAlign w:val="center"/>
              </w:tcPr>
            </w:tcPrChange>
          </w:tcPr>
          <w:p w14:paraId="200C0F0B" w14:textId="76261E89" w:rsidR="00C87CFE" w:rsidRPr="00CD1347" w:rsidRDefault="00C87CFE" w:rsidP="00C87CFE">
            <w:pPr>
              <w:jc w:val="center"/>
              <w:rPr>
                <w:ins w:id="38180" w:author="Στάθης Καπ" w:date="2023-03-03T04:01:00Z"/>
                <w:rFonts w:cstheme="minorHAnsi"/>
                <w:sz w:val="16"/>
                <w:szCs w:val="16"/>
              </w:rPr>
            </w:pPr>
            <w:ins w:id="38181"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3818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183" w:author="Στάθης Καπ" w:date="2023-03-03T04:01:00Z"/>
        </w:trPr>
        <w:tc>
          <w:tcPr>
            <w:tcW w:w="515" w:type="dxa"/>
            <w:tcBorders>
              <w:top w:val="nil"/>
              <w:bottom w:val="nil"/>
              <w:right w:val="single" w:sz="4" w:space="0" w:color="auto"/>
            </w:tcBorders>
            <w:shd w:val="clear" w:color="auto" w:fill="E7E6E6" w:themeFill="background2"/>
            <w:vAlign w:val="bottom"/>
            <w:tcPrChange w:id="38184" w:author="Στάθης Καπ" w:date="2023-03-03T06:27:00Z">
              <w:tcPr>
                <w:tcW w:w="515" w:type="dxa"/>
                <w:vAlign w:val="bottom"/>
              </w:tcPr>
            </w:tcPrChange>
          </w:tcPr>
          <w:p w14:paraId="53779FB9" w14:textId="271FD7D0" w:rsidR="00C87CFE" w:rsidRPr="00CD1347" w:rsidRDefault="00C87CFE" w:rsidP="00C87CFE">
            <w:pPr>
              <w:jc w:val="center"/>
              <w:rPr>
                <w:ins w:id="38185" w:author="Στάθης Καπ" w:date="2023-03-03T04:01:00Z"/>
                <w:rFonts w:ascii="Calibri" w:hAnsi="Calibri" w:cs="Calibri"/>
                <w:color w:val="000000"/>
                <w:sz w:val="16"/>
                <w:szCs w:val="16"/>
              </w:rPr>
            </w:pPr>
            <w:ins w:id="38186" w:author="Στάθης Καπ" w:date="2023-03-03T04:08:00Z">
              <w:r w:rsidRPr="00CD1347">
                <w:rPr>
                  <w:rFonts w:ascii="Calibri" w:hAnsi="Calibri" w:cs="Calibri"/>
                  <w:color w:val="000000"/>
                  <w:sz w:val="16"/>
                  <w:szCs w:val="16"/>
                  <w:rPrChange w:id="38187"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38188" w:author="Στάθης Καπ" w:date="2023-03-03T06:27:00Z">
              <w:tcPr>
                <w:tcW w:w="560" w:type="dxa"/>
              </w:tcPr>
            </w:tcPrChange>
          </w:tcPr>
          <w:p w14:paraId="2F374D6E" w14:textId="3A277F16" w:rsidR="00C87CFE" w:rsidRPr="00CD1347" w:rsidRDefault="00C87CFE" w:rsidP="00C87CFE">
            <w:pPr>
              <w:jc w:val="center"/>
              <w:rPr>
                <w:ins w:id="38189" w:author="Στάθης Καπ" w:date="2023-03-03T04:01:00Z"/>
                <w:sz w:val="16"/>
                <w:szCs w:val="16"/>
              </w:rPr>
            </w:pPr>
            <w:ins w:id="38190" w:author="Στάθης Καπ" w:date="2023-03-03T06:23:00Z">
              <w:r>
                <w:rPr>
                  <w:rFonts w:ascii="Calibri" w:hAnsi="Calibri" w:cs="Calibri"/>
                  <w:color w:val="000000"/>
                  <w:sz w:val="16"/>
                  <w:szCs w:val="16"/>
                </w:rPr>
                <w:t>1724</w:t>
              </w:r>
            </w:ins>
          </w:p>
        </w:tc>
        <w:tc>
          <w:tcPr>
            <w:tcW w:w="855" w:type="dxa"/>
            <w:vAlign w:val="center"/>
            <w:tcPrChange w:id="38191" w:author="Στάθης Καπ" w:date="2023-03-03T06:27:00Z">
              <w:tcPr>
                <w:tcW w:w="855" w:type="dxa"/>
              </w:tcPr>
            </w:tcPrChange>
          </w:tcPr>
          <w:p w14:paraId="77A24AE7" w14:textId="64CFED45" w:rsidR="00C87CFE" w:rsidRPr="00CD1347" w:rsidRDefault="00C87CFE" w:rsidP="00C87CFE">
            <w:pPr>
              <w:jc w:val="center"/>
              <w:rPr>
                <w:ins w:id="38192" w:author="Στάθης Καπ" w:date="2023-03-03T04:01:00Z"/>
                <w:sz w:val="16"/>
                <w:szCs w:val="16"/>
              </w:rPr>
            </w:pPr>
            <w:ins w:id="38193" w:author="Στάθης Καπ" w:date="2023-03-03T06:23:00Z">
              <w:r>
                <w:rPr>
                  <w:rFonts w:ascii="Calibri" w:hAnsi="Calibri" w:cs="Calibri"/>
                  <w:color w:val="000000"/>
                  <w:sz w:val="16"/>
                  <w:szCs w:val="16"/>
                </w:rPr>
                <w:t>1724</w:t>
              </w:r>
            </w:ins>
          </w:p>
        </w:tc>
        <w:tc>
          <w:tcPr>
            <w:tcW w:w="544" w:type="dxa"/>
            <w:vAlign w:val="center"/>
            <w:tcPrChange w:id="38194" w:author="Στάθης Καπ" w:date="2023-03-03T06:27:00Z">
              <w:tcPr>
                <w:tcW w:w="544" w:type="dxa"/>
                <w:vAlign w:val="bottom"/>
              </w:tcPr>
            </w:tcPrChange>
          </w:tcPr>
          <w:p w14:paraId="282066DF" w14:textId="623DA0B3" w:rsidR="00C87CFE" w:rsidRPr="00CD1347" w:rsidRDefault="00C87CFE" w:rsidP="00C87CFE">
            <w:pPr>
              <w:jc w:val="center"/>
              <w:rPr>
                <w:ins w:id="38195" w:author="Στάθης Καπ" w:date="2023-03-03T04:01:00Z"/>
                <w:rFonts w:ascii="Calibri" w:hAnsi="Calibri" w:cs="Calibri"/>
                <w:color w:val="000000"/>
                <w:sz w:val="16"/>
                <w:szCs w:val="16"/>
              </w:rPr>
            </w:pPr>
            <w:ins w:id="38196" w:author="Στάθης Καπ" w:date="2023-03-03T06:23:00Z">
              <w:r>
                <w:rPr>
                  <w:rFonts w:ascii="Calibri" w:hAnsi="Calibri" w:cs="Calibri"/>
                  <w:color w:val="000000"/>
                  <w:sz w:val="16"/>
                  <w:szCs w:val="16"/>
                </w:rPr>
                <w:t>1724</w:t>
              </w:r>
            </w:ins>
          </w:p>
        </w:tc>
        <w:tc>
          <w:tcPr>
            <w:tcW w:w="621" w:type="dxa"/>
            <w:vAlign w:val="center"/>
            <w:tcPrChange w:id="38197" w:author="Στάθης Καπ" w:date="2023-03-03T06:27:00Z">
              <w:tcPr>
                <w:tcW w:w="621" w:type="dxa"/>
                <w:vAlign w:val="bottom"/>
              </w:tcPr>
            </w:tcPrChange>
          </w:tcPr>
          <w:p w14:paraId="7E1742AA" w14:textId="5EAD864B" w:rsidR="00C87CFE" w:rsidRPr="00CD1347" w:rsidRDefault="00C87CFE" w:rsidP="00C87CFE">
            <w:pPr>
              <w:jc w:val="center"/>
              <w:rPr>
                <w:ins w:id="38198" w:author="Στάθης Καπ" w:date="2023-03-03T04:01:00Z"/>
                <w:rFonts w:ascii="Calibri" w:hAnsi="Calibri" w:cs="Calibri"/>
                <w:color w:val="000000"/>
                <w:sz w:val="16"/>
                <w:szCs w:val="16"/>
              </w:rPr>
            </w:pPr>
            <w:ins w:id="38199" w:author="Στάθης Καπ" w:date="2023-03-03T06:23:00Z">
              <w:r>
                <w:rPr>
                  <w:rFonts w:ascii="Calibri" w:hAnsi="Calibri" w:cs="Calibri"/>
                  <w:color w:val="000000"/>
                  <w:sz w:val="16"/>
                  <w:szCs w:val="16"/>
                </w:rPr>
                <w:t>0.387</w:t>
              </w:r>
            </w:ins>
          </w:p>
        </w:tc>
        <w:tc>
          <w:tcPr>
            <w:tcW w:w="669" w:type="dxa"/>
            <w:vAlign w:val="center"/>
            <w:tcPrChange w:id="38200" w:author="Στάθης Καπ" w:date="2023-03-03T06:27:00Z">
              <w:tcPr>
                <w:tcW w:w="669" w:type="dxa"/>
                <w:vAlign w:val="center"/>
              </w:tcPr>
            </w:tcPrChange>
          </w:tcPr>
          <w:p w14:paraId="5D6562CD" w14:textId="4205C516" w:rsidR="00C87CFE" w:rsidRPr="00CD1347" w:rsidRDefault="00C87CFE" w:rsidP="00C87CFE">
            <w:pPr>
              <w:jc w:val="center"/>
              <w:rPr>
                <w:ins w:id="38201" w:author="Στάθης Καπ" w:date="2023-03-03T04:01:00Z"/>
                <w:rFonts w:cstheme="minorHAnsi"/>
                <w:sz w:val="16"/>
                <w:szCs w:val="16"/>
              </w:rPr>
            </w:pPr>
            <w:ins w:id="38202" w:author="Στάθης Καπ" w:date="2023-03-03T06:23:00Z">
              <w:r>
                <w:rPr>
                  <w:rFonts w:ascii="Calibri" w:hAnsi="Calibri" w:cstheme="minorHAnsi"/>
                  <w:color w:val="000000"/>
                  <w:sz w:val="16"/>
                  <w:szCs w:val="16"/>
                </w:rPr>
                <w:t>0</w:t>
              </w:r>
            </w:ins>
          </w:p>
        </w:tc>
        <w:tc>
          <w:tcPr>
            <w:tcW w:w="543" w:type="dxa"/>
            <w:vAlign w:val="center"/>
            <w:tcPrChange w:id="38203" w:author="Στάθης Καπ" w:date="2023-03-03T06:27:00Z">
              <w:tcPr>
                <w:tcW w:w="543" w:type="dxa"/>
                <w:vAlign w:val="bottom"/>
              </w:tcPr>
            </w:tcPrChange>
          </w:tcPr>
          <w:p w14:paraId="158C33CF" w14:textId="68478925" w:rsidR="00C87CFE" w:rsidRPr="00CD1347" w:rsidRDefault="00C87CFE" w:rsidP="00C87CFE">
            <w:pPr>
              <w:jc w:val="center"/>
              <w:rPr>
                <w:ins w:id="38204" w:author="Στάθης Καπ" w:date="2023-03-03T04:01:00Z"/>
                <w:rFonts w:ascii="Calibri" w:hAnsi="Calibri" w:cs="Calibri"/>
                <w:color w:val="000000"/>
                <w:sz w:val="16"/>
                <w:szCs w:val="16"/>
              </w:rPr>
            </w:pPr>
            <w:ins w:id="38205" w:author="Στάθης Καπ" w:date="2023-03-03T06:23:00Z">
              <w:r>
                <w:rPr>
                  <w:rFonts w:ascii="Calibri" w:hAnsi="Calibri" w:cs="Calibri"/>
                  <w:color w:val="000000"/>
                  <w:sz w:val="16"/>
                  <w:szCs w:val="16"/>
                </w:rPr>
                <w:t>1724</w:t>
              </w:r>
            </w:ins>
          </w:p>
        </w:tc>
        <w:tc>
          <w:tcPr>
            <w:tcW w:w="621" w:type="dxa"/>
            <w:vAlign w:val="center"/>
            <w:tcPrChange w:id="38206" w:author="Στάθης Καπ" w:date="2023-03-03T06:27:00Z">
              <w:tcPr>
                <w:tcW w:w="621" w:type="dxa"/>
                <w:vAlign w:val="bottom"/>
              </w:tcPr>
            </w:tcPrChange>
          </w:tcPr>
          <w:p w14:paraId="3EAC3DCD" w14:textId="1718EF88" w:rsidR="00C87CFE" w:rsidRPr="00CD1347" w:rsidRDefault="00C87CFE" w:rsidP="00C87CFE">
            <w:pPr>
              <w:jc w:val="center"/>
              <w:rPr>
                <w:ins w:id="38207" w:author="Στάθης Καπ" w:date="2023-03-03T04:01:00Z"/>
                <w:rFonts w:ascii="Calibri" w:hAnsi="Calibri" w:cs="Calibri"/>
                <w:color w:val="000000"/>
                <w:sz w:val="16"/>
                <w:szCs w:val="16"/>
              </w:rPr>
            </w:pPr>
            <w:ins w:id="38208" w:author="Στάθης Καπ" w:date="2023-03-03T06:23:00Z">
              <w:r>
                <w:rPr>
                  <w:rFonts w:ascii="Calibri" w:hAnsi="Calibri" w:cs="Calibri"/>
                  <w:color w:val="000000"/>
                  <w:sz w:val="16"/>
                  <w:szCs w:val="16"/>
                </w:rPr>
                <w:t>0.262</w:t>
              </w:r>
            </w:ins>
          </w:p>
        </w:tc>
        <w:tc>
          <w:tcPr>
            <w:tcW w:w="669" w:type="dxa"/>
            <w:vAlign w:val="center"/>
            <w:tcPrChange w:id="38209" w:author="Στάθης Καπ" w:date="2023-03-03T06:27:00Z">
              <w:tcPr>
                <w:tcW w:w="669" w:type="dxa"/>
                <w:vAlign w:val="center"/>
              </w:tcPr>
            </w:tcPrChange>
          </w:tcPr>
          <w:p w14:paraId="70CBC4C0" w14:textId="32A9FC43" w:rsidR="00C87CFE" w:rsidRPr="00CD1347" w:rsidRDefault="00C87CFE" w:rsidP="00C87CFE">
            <w:pPr>
              <w:jc w:val="center"/>
              <w:rPr>
                <w:ins w:id="38210" w:author="Στάθης Καπ" w:date="2023-03-03T04:01:00Z"/>
                <w:rFonts w:cstheme="minorHAnsi"/>
                <w:sz w:val="16"/>
                <w:szCs w:val="16"/>
              </w:rPr>
            </w:pPr>
            <w:ins w:id="38211" w:author="Στάθης Καπ" w:date="2023-03-03T06:23:00Z">
              <w:r>
                <w:rPr>
                  <w:rFonts w:ascii="Calibri" w:hAnsi="Calibri" w:cstheme="minorHAnsi"/>
                  <w:color w:val="000000"/>
                  <w:sz w:val="16"/>
                  <w:szCs w:val="16"/>
                </w:rPr>
                <w:t>0</w:t>
              </w:r>
            </w:ins>
          </w:p>
        </w:tc>
        <w:tc>
          <w:tcPr>
            <w:tcW w:w="508" w:type="dxa"/>
            <w:vAlign w:val="center"/>
            <w:tcPrChange w:id="38212" w:author="Στάθης Καπ" w:date="2023-03-03T06:27:00Z">
              <w:tcPr>
                <w:tcW w:w="508" w:type="dxa"/>
                <w:vAlign w:val="bottom"/>
              </w:tcPr>
            </w:tcPrChange>
          </w:tcPr>
          <w:p w14:paraId="5447ED70" w14:textId="23DBF995" w:rsidR="00C87CFE" w:rsidRPr="00CD1347" w:rsidRDefault="00C87CFE" w:rsidP="00C87CFE">
            <w:pPr>
              <w:jc w:val="center"/>
              <w:rPr>
                <w:ins w:id="38213" w:author="Στάθης Καπ" w:date="2023-03-03T04:01:00Z"/>
                <w:rFonts w:ascii="Calibri" w:hAnsi="Calibri" w:cs="Calibri"/>
                <w:color w:val="000000"/>
                <w:sz w:val="16"/>
                <w:szCs w:val="16"/>
              </w:rPr>
            </w:pPr>
            <w:ins w:id="38214" w:author="Στάθης Καπ" w:date="2023-03-03T06:23:00Z">
              <w:r>
                <w:rPr>
                  <w:rFonts w:ascii="Calibri" w:hAnsi="Calibri" w:cs="Calibri"/>
                  <w:color w:val="000000"/>
                  <w:sz w:val="16"/>
                  <w:szCs w:val="16"/>
                </w:rPr>
                <w:t>1715</w:t>
              </w:r>
            </w:ins>
          </w:p>
        </w:tc>
        <w:tc>
          <w:tcPr>
            <w:tcW w:w="541" w:type="dxa"/>
            <w:vAlign w:val="center"/>
            <w:tcPrChange w:id="38215" w:author="Στάθης Καπ" w:date="2023-03-03T06:27:00Z">
              <w:tcPr>
                <w:tcW w:w="541" w:type="dxa"/>
                <w:vAlign w:val="bottom"/>
              </w:tcPr>
            </w:tcPrChange>
          </w:tcPr>
          <w:p w14:paraId="666CCCE8" w14:textId="017B6094" w:rsidR="00C87CFE" w:rsidRPr="00CD1347" w:rsidRDefault="00C87CFE" w:rsidP="00C87CFE">
            <w:pPr>
              <w:jc w:val="center"/>
              <w:rPr>
                <w:ins w:id="38216" w:author="Στάθης Καπ" w:date="2023-03-03T04:01:00Z"/>
                <w:rFonts w:ascii="Calibri" w:hAnsi="Calibri" w:cs="Calibri"/>
                <w:color w:val="000000"/>
                <w:sz w:val="16"/>
                <w:szCs w:val="16"/>
              </w:rPr>
            </w:pPr>
            <w:ins w:id="38217" w:author="Στάθης Καπ" w:date="2023-03-03T06:23:00Z">
              <w:r>
                <w:rPr>
                  <w:rFonts w:ascii="Calibri" w:hAnsi="Calibri" w:cs="Calibri"/>
                  <w:color w:val="000000"/>
                  <w:sz w:val="16"/>
                  <w:szCs w:val="16"/>
                </w:rPr>
                <w:t>0.233</w:t>
              </w:r>
            </w:ins>
          </w:p>
        </w:tc>
        <w:tc>
          <w:tcPr>
            <w:tcW w:w="589" w:type="dxa"/>
            <w:vAlign w:val="center"/>
            <w:tcPrChange w:id="38218" w:author="Στάθης Καπ" w:date="2023-03-03T06:27:00Z">
              <w:tcPr>
                <w:tcW w:w="589" w:type="dxa"/>
                <w:vAlign w:val="center"/>
              </w:tcPr>
            </w:tcPrChange>
          </w:tcPr>
          <w:p w14:paraId="76FDDDB5" w14:textId="7534AFC8" w:rsidR="00C87CFE" w:rsidRPr="00CD1347" w:rsidRDefault="00C87CFE" w:rsidP="00C87CFE">
            <w:pPr>
              <w:jc w:val="center"/>
              <w:rPr>
                <w:ins w:id="38219" w:author="Στάθης Καπ" w:date="2023-03-03T04:01:00Z"/>
                <w:rFonts w:cstheme="minorHAnsi"/>
                <w:sz w:val="16"/>
                <w:szCs w:val="16"/>
              </w:rPr>
            </w:pPr>
            <w:ins w:id="38220" w:author="Στάθης Καπ" w:date="2023-03-03T06:23:00Z">
              <w:r>
                <w:rPr>
                  <w:rFonts w:ascii="Calibri" w:hAnsi="Calibri" w:cstheme="minorHAnsi"/>
                  <w:color w:val="000000"/>
                  <w:sz w:val="16"/>
                  <w:szCs w:val="16"/>
                </w:rPr>
                <w:t>0.52</w:t>
              </w:r>
            </w:ins>
          </w:p>
        </w:tc>
        <w:tc>
          <w:tcPr>
            <w:tcW w:w="463" w:type="dxa"/>
            <w:vAlign w:val="center"/>
            <w:tcPrChange w:id="38221" w:author="Στάθης Καπ" w:date="2023-03-03T06:27:00Z">
              <w:tcPr>
                <w:tcW w:w="463" w:type="dxa"/>
                <w:vAlign w:val="bottom"/>
              </w:tcPr>
            </w:tcPrChange>
          </w:tcPr>
          <w:p w14:paraId="042F6B82" w14:textId="5416B7A4" w:rsidR="00C87CFE" w:rsidRPr="00CD1347" w:rsidRDefault="00C87CFE" w:rsidP="00C87CFE">
            <w:pPr>
              <w:jc w:val="center"/>
              <w:rPr>
                <w:ins w:id="38222" w:author="Στάθης Καπ" w:date="2023-03-03T04:01:00Z"/>
                <w:rFonts w:ascii="Calibri" w:hAnsi="Calibri" w:cs="Calibri"/>
                <w:color w:val="000000"/>
                <w:sz w:val="16"/>
                <w:szCs w:val="16"/>
              </w:rPr>
            </w:pPr>
            <w:ins w:id="38223" w:author="Στάθης Καπ" w:date="2023-03-03T06:23:00Z">
              <w:r>
                <w:rPr>
                  <w:rFonts w:ascii="Calibri" w:hAnsi="Calibri" w:cs="Calibri"/>
                  <w:color w:val="000000"/>
                  <w:sz w:val="16"/>
                  <w:szCs w:val="16"/>
                </w:rPr>
                <w:t>1684</w:t>
              </w:r>
            </w:ins>
          </w:p>
        </w:tc>
        <w:tc>
          <w:tcPr>
            <w:tcW w:w="541" w:type="dxa"/>
            <w:vAlign w:val="center"/>
            <w:tcPrChange w:id="38224" w:author="Στάθης Καπ" w:date="2023-03-03T06:27:00Z">
              <w:tcPr>
                <w:tcW w:w="541" w:type="dxa"/>
                <w:vAlign w:val="bottom"/>
              </w:tcPr>
            </w:tcPrChange>
          </w:tcPr>
          <w:p w14:paraId="2A3C0C5B" w14:textId="5D2427DB" w:rsidR="00C87CFE" w:rsidRPr="00CD1347" w:rsidRDefault="00C87CFE" w:rsidP="00C87CFE">
            <w:pPr>
              <w:jc w:val="center"/>
              <w:rPr>
                <w:ins w:id="38225" w:author="Στάθης Καπ" w:date="2023-03-03T04:01:00Z"/>
                <w:rFonts w:ascii="Calibri" w:hAnsi="Calibri" w:cs="Calibri"/>
                <w:color w:val="000000"/>
                <w:sz w:val="16"/>
                <w:szCs w:val="16"/>
              </w:rPr>
            </w:pPr>
            <w:ins w:id="38226" w:author="Στάθης Καπ" w:date="2023-03-03T06:23:00Z">
              <w:r>
                <w:rPr>
                  <w:rFonts w:ascii="Calibri" w:hAnsi="Calibri" w:cs="Calibri"/>
                  <w:color w:val="000000"/>
                  <w:sz w:val="16"/>
                  <w:szCs w:val="16"/>
                </w:rPr>
                <w:t>0.174</w:t>
              </w:r>
            </w:ins>
          </w:p>
        </w:tc>
        <w:tc>
          <w:tcPr>
            <w:tcW w:w="589" w:type="dxa"/>
            <w:vAlign w:val="center"/>
            <w:tcPrChange w:id="38227" w:author="Στάθης Καπ" w:date="2023-03-03T06:27:00Z">
              <w:tcPr>
                <w:tcW w:w="589" w:type="dxa"/>
                <w:vAlign w:val="center"/>
              </w:tcPr>
            </w:tcPrChange>
          </w:tcPr>
          <w:p w14:paraId="5CB2C664" w14:textId="4F19D9D8" w:rsidR="00C87CFE" w:rsidRPr="00CD1347" w:rsidRDefault="00C87CFE" w:rsidP="00C87CFE">
            <w:pPr>
              <w:jc w:val="center"/>
              <w:rPr>
                <w:ins w:id="38228" w:author="Στάθης Καπ" w:date="2023-03-03T04:01:00Z"/>
                <w:rFonts w:cstheme="minorHAnsi"/>
                <w:sz w:val="16"/>
                <w:szCs w:val="16"/>
              </w:rPr>
            </w:pPr>
            <w:ins w:id="38229"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3823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231" w:author="Στάθης Καπ" w:date="2023-03-03T04:01:00Z"/>
        </w:trPr>
        <w:tc>
          <w:tcPr>
            <w:tcW w:w="515" w:type="dxa"/>
            <w:tcBorders>
              <w:top w:val="nil"/>
              <w:bottom w:val="nil"/>
              <w:right w:val="single" w:sz="4" w:space="0" w:color="auto"/>
            </w:tcBorders>
            <w:shd w:val="clear" w:color="auto" w:fill="E7E6E6" w:themeFill="background2"/>
            <w:vAlign w:val="bottom"/>
            <w:tcPrChange w:id="38232" w:author="Στάθης Καπ" w:date="2023-03-03T06:27:00Z">
              <w:tcPr>
                <w:tcW w:w="515" w:type="dxa"/>
                <w:vAlign w:val="bottom"/>
              </w:tcPr>
            </w:tcPrChange>
          </w:tcPr>
          <w:p w14:paraId="140C7C78" w14:textId="0E37FF51" w:rsidR="00C87CFE" w:rsidRPr="00CD1347" w:rsidRDefault="00C87CFE" w:rsidP="00C87CFE">
            <w:pPr>
              <w:jc w:val="center"/>
              <w:rPr>
                <w:ins w:id="38233" w:author="Στάθης Καπ" w:date="2023-03-03T04:01:00Z"/>
                <w:rFonts w:ascii="Calibri" w:hAnsi="Calibri" w:cs="Calibri"/>
                <w:color w:val="000000"/>
                <w:sz w:val="16"/>
                <w:szCs w:val="16"/>
              </w:rPr>
            </w:pPr>
            <w:ins w:id="38234" w:author="Στάθης Καπ" w:date="2023-03-03T04:08:00Z">
              <w:r w:rsidRPr="00CD1347">
                <w:rPr>
                  <w:rFonts w:ascii="Calibri" w:hAnsi="Calibri" w:cs="Calibri"/>
                  <w:color w:val="000000"/>
                  <w:sz w:val="16"/>
                  <w:szCs w:val="16"/>
                  <w:rPrChange w:id="38235"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38236" w:author="Στάθης Καπ" w:date="2023-03-03T06:27:00Z">
              <w:tcPr>
                <w:tcW w:w="560" w:type="dxa"/>
              </w:tcPr>
            </w:tcPrChange>
          </w:tcPr>
          <w:p w14:paraId="3E0FC602" w14:textId="492837EE" w:rsidR="00C87CFE" w:rsidRPr="00CD1347" w:rsidRDefault="00C87CFE" w:rsidP="00C87CFE">
            <w:pPr>
              <w:jc w:val="center"/>
              <w:rPr>
                <w:ins w:id="38237" w:author="Στάθης Καπ" w:date="2023-03-03T04:01:00Z"/>
                <w:sz w:val="16"/>
                <w:szCs w:val="16"/>
              </w:rPr>
            </w:pPr>
            <w:ins w:id="38238" w:author="Στάθης Καπ" w:date="2023-03-03T06:23:00Z">
              <w:r>
                <w:rPr>
                  <w:rFonts w:ascii="Calibri" w:hAnsi="Calibri" w:cs="Calibri"/>
                  <w:color w:val="000000"/>
                  <w:sz w:val="16"/>
                  <w:szCs w:val="16"/>
                </w:rPr>
                <w:t>1724</w:t>
              </w:r>
            </w:ins>
          </w:p>
        </w:tc>
        <w:tc>
          <w:tcPr>
            <w:tcW w:w="855" w:type="dxa"/>
            <w:vAlign w:val="center"/>
            <w:tcPrChange w:id="38239" w:author="Στάθης Καπ" w:date="2023-03-03T06:27:00Z">
              <w:tcPr>
                <w:tcW w:w="855" w:type="dxa"/>
              </w:tcPr>
            </w:tcPrChange>
          </w:tcPr>
          <w:p w14:paraId="7E2C2053" w14:textId="5A5614F2" w:rsidR="00C87CFE" w:rsidRPr="00CD1347" w:rsidRDefault="00C87CFE" w:rsidP="00C87CFE">
            <w:pPr>
              <w:jc w:val="center"/>
              <w:rPr>
                <w:ins w:id="38240" w:author="Στάθης Καπ" w:date="2023-03-03T04:01:00Z"/>
                <w:sz w:val="16"/>
                <w:szCs w:val="16"/>
              </w:rPr>
            </w:pPr>
            <w:ins w:id="38241" w:author="Στάθης Καπ" w:date="2023-03-03T06:23:00Z">
              <w:r>
                <w:rPr>
                  <w:rFonts w:ascii="Calibri" w:hAnsi="Calibri" w:cs="Calibri"/>
                  <w:color w:val="000000"/>
                  <w:sz w:val="16"/>
                  <w:szCs w:val="16"/>
                </w:rPr>
                <w:t>1724</w:t>
              </w:r>
            </w:ins>
          </w:p>
        </w:tc>
        <w:tc>
          <w:tcPr>
            <w:tcW w:w="544" w:type="dxa"/>
            <w:vAlign w:val="center"/>
            <w:tcPrChange w:id="38242" w:author="Στάθης Καπ" w:date="2023-03-03T06:27:00Z">
              <w:tcPr>
                <w:tcW w:w="544" w:type="dxa"/>
                <w:vAlign w:val="bottom"/>
              </w:tcPr>
            </w:tcPrChange>
          </w:tcPr>
          <w:p w14:paraId="7DE11C0A" w14:textId="2C445F50" w:rsidR="00C87CFE" w:rsidRPr="00CD1347" w:rsidRDefault="00C87CFE" w:rsidP="00C87CFE">
            <w:pPr>
              <w:jc w:val="center"/>
              <w:rPr>
                <w:ins w:id="38243" w:author="Στάθης Καπ" w:date="2023-03-03T04:01:00Z"/>
                <w:rFonts w:ascii="Calibri" w:hAnsi="Calibri" w:cs="Calibri"/>
                <w:color w:val="000000"/>
                <w:sz w:val="16"/>
                <w:szCs w:val="16"/>
              </w:rPr>
            </w:pPr>
            <w:ins w:id="38244" w:author="Στάθης Καπ" w:date="2023-03-03T06:23:00Z">
              <w:r>
                <w:rPr>
                  <w:rFonts w:ascii="Calibri" w:hAnsi="Calibri" w:cs="Calibri"/>
                  <w:color w:val="000000"/>
                  <w:sz w:val="16"/>
                  <w:szCs w:val="16"/>
                </w:rPr>
                <w:t>1724</w:t>
              </w:r>
            </w:ins>
          </w:p>
        </w:tc>
        <w:tc>
          <w:tcPr>
            <w:tcW w:w="621" w:type="dxa"/>
            <w:vAlign w:val="center"/>
            <w:tcPrChange w:id="38245" w:author="Στάθης Καπ" w:date="2023-03-03T06:27:00Z">
              <w:tcPr>
                <w:tcW w:w="621" w:type="dxa"/>
                <w:vAlign w:val="bottom"/>
              </w:tcPr>
            </w:tcPrChange>
          </w:tcPr>
          <w:p w14:paraId="3FFDB0A2" w14:textId="3E57F546" w:rsidR="00C87CFE" w:rsidRPr="00CD1347" w:rsidRDefault="00C87CFE" w:rsidP="00C87CFE">
            <w:pPr>
              <w:jc w:val="center"/>
              <w:rPr>
                <w:ins w:id="38246" w:author="Στάθης Καπ" w:date="2023-03-03T04:01:00Z"/>
                <w:rFonts w:ascii="Calibri" w:hAnsi="Calibri" w:cs="Calibri"/>
                <w:color w:val="000000"/>
                <w:sz w:val="16"/>
                <w:szCs w:val="16"/>
              </w:rPr>
            </w:pPr>
            <w:ins w:id="38247" w:author="Στάθης Καπ" w:date="2023-03-03T06:23:00Z">
              <w:r>
                <w:rPr>
                  <w:rFonts w:ascii="Calibri" w:hAnsi="Calibri" w:cs="Calibri"/>
                  <w:color w:val="000000"/>
                  <w:sz w:val="16"/>
                  <w:szCs w:val="16"/>
                </w:rPr>
                <w:t>0.181</w:t>
              </w:r>
            </w:ins>
          </w:p>
        </w:tc>
        <w:tc>
          <w:tcPr>
            <w:tcW w:w="669" w:type="dxa"/>
            <w:vAlign w:val="center"/>
            <w:tcPrChange w:id="38248" w:author="Στάθης Καπ" w:date="2023-03-03T06:27:00Z">
              <w:tcPr>
                <w:tcW w:w="669" w:type="dxa"/>
                <w:vAlign w:val="center"/>
              </w:tcPr>
            </w:tcPrChange>
          </w:tcPr>
          <w:p w14:paraId="026DFA37" w14:textId="4F695259" w:rsidR="00C87CFE" w:rsidRPr="00CD1347" w:rsidRDefault="00C87CFE" w:rsidP="00C87CFE">
            <w:pPr>
              <w:jc w:val="center"/>
              <w:rPr>
                <w:ins w:id="38249" w:author="Στάθης Καπ" w:date="2023-03-03T04:01:00Z"/>
                <w:rFonts w:cstheme="minorHAnsi"/>
                <w:sz w:val="16"/>
                <w:szCs w:val="16"/>
              </w:rPr>
            </w:pPr>
            <w:ins w:id="38250" w:author="Στάθης Καπ" w:date="2023-03-03T06:23:00Z">
              <w:r>
                <w:rPr>
                  <w:rFonts w:ascii="Calibri" w:hAnsi="Calibri" w:cstheme="minorHAnsi"/>
                  <w:color w:val="000000"/>
                  <w:sz w:val="16"/>
                  <w:szCs w:val="16"/>
                </w:rPr>
                <w:t>0</w:t>
              </w:r>
            </w:ins>
          </w:p>
        </w:tc>
        <w:tc>
          <w:tcPr>
            <w:tcW w:w="543" w:type="dxa"/>
            <w:vAlign w:val="center"/>
            <w:tcPrChange w:id="38251" w:author="Στάθης Καπ" w:date="2023-03-03T06:27:00Z">
              <w:tcPr>
                <w:tcW w:w="543" w:type="dxa"/>
                <w:vAlign w:val="bottom"/>
              </w:tcPr>
            </w:tcPrChange>
          </w:tcPr>
          <w:p w14:paraId="5024CEC5" w14:textId="22761EB0" w:rsidR="00C87CFE" w:rsidRPr="00CD1347" w:rsidRDefault="00C87CFE" w:rsidP="00C87CFE">
            <w:pPr>
              <w:jc w:val="center"/>
              <w:rPr>
                <w:ins w:id="38252" w:author="Στάθης Καπ" w:date="2023-03-03T04:01:00Z"/>
                <w:rFonts w:ascii="Calibri" w:hAnsi="Calibri" w:cs="Calibri"/>
                <w:color w:val="000000"/>
                <w:sz w:val="16"/>
                <w:szCs w:val="16"/>
              </w:rPr>
            </w:pPr>
            <w:ins w:id="38253" w:author="Στάθης Καπ" w:date="2023-03-03T06:23:00Z">
              <w:r>
                <w:rPr>
                  <w:rFonts w:ascii="Calibri" w:hAnsi="Calibri" w:cs="Calibri"/>
                  <w:color w:val="000000"/>
                  <w:sz w:val="16"/>
                  <w:szCs w:val="16"/>
                </w:rPr>
                <w:t>1724</w:t>
              </w:r>
            </w:ins>
          </w:p>
        </w:tc>
        <w:tc>
          <w:tcPr>
            <w:tcW w:w="621" w:type="dxa"/>
            <w:vAlign w:val="center"/>
            <w:tcPrChange w:id="38254" w:author="Στάθης Καπ" w:date="2023-03-03T06:27:00Z">
              <w:tcPr>
                <w:tcW w:w="621" w:type="dxa"/>
                <w:vAlign w:val="bottom"/>
              </w:tcPr>
            </w:tcPrChange>
          </w:tcPr>
          <w:p w14:paraId="2F1D3DA7" w14:textId="6F56ABE0" w:rsidR="00C87CFE" w:rsidRPr="00CD1347" w:rsidRDefault="00C87CFE" w:rsidP="00C87CFE">
            <w:pPr>
              <w:jc w:val="center"/>
              <w:rPr>
                <w:ins w:id="38255" w:author="Στάθης Καπ" w:date="2023-03-03T04:01:00Z"/>
                <w:rFonts w:ascii="Calibri" w:hAnsi="Calibri" w:cs="Calibri"/>
                <w:color w:val="000000"/>
                <w:sz w:val="16"/>
                <w:szCs w:val="16"/>
              </w:rPr>
            </w:pPr>
            <w:ins w:id="38256" w:author="Στάθης Καπ" w:date="2023-03-03T06:23:00Z">
              <w:r>
                <w:rPr>
                  <w:rFonts w:ascii="Calibri" w:hAnsi="Calibri" w:cs="Calibri"/>
                  <w:color w:val="000000"/>
                  <w:sz w:val="16"/>
                  <w:szCs w:val="16"/>
                </w:rPr>
                <w:t>0.157</w:t>
              </w:r>
            </w:ins>
          </w:p>
        </w:tc>
        <w:tc>
          <w:tcPr>
            <w:tcW w:w="669" w:type="dxa"/>
            <w:vAlign w:val="center"/>
            <w:tcPrChange w:id="38257" w:author="Στάθης Καπ" w:date="2023-03-03T06:27:00Z">
              <w:tcPr>
                <w:tcW w:w="669" w:type="dxa"/>
                <w:vAlign w:val="center"/>
              </w:tcPr>
            </w:tcPrChange>
          </w:tcPr>
          <w:p w14:paraId="0FD2F13C" w14:textId="6B0CB346" w:rsidR="00C87CFE" w:rsidRPr="00CD1347" w:rsidRDefault="00C87CFE" w:rsidP="00C87CFE">
            <w:pPr>
              <w:jc w:val="center"/>
              <w:rPr>
                <w:ins w:id="38258" w:author="Στάθης Καπ" w:date="2023-03-03T04:01:00Z"/>
                <w:rFonts w:cstheme="minorHAnsi"/>
                <w:sz w:val="16"/>
                <w:szCs w:val="16"/>
              </w:rPr>
            </w:pPr>
            <w:ins w:id="38259" w:author="Στάθης Καπ" w:date="2023-03-03T06:23:00Z">
              <w:r>
                <w:rPr>
                  <w:rFonts w:ascii="Calibri" w:hAnsi="Calibri" w:cstheme="minorHAnsi"/>
                  <w:color w:val="000000"/>
                  <w:sz w:val="16"/>
                  <w:szCs w:val="16"/>
                </w:rPr>
                <w:t>0</w:t>
              </w:r>
            </w:ins>
          </w:p>
        </w:tc>
        <w:tc>
          <w:tcPr>
            <w:tcW w:w="508" w:type="dxa"/>
            <w:vAlign w:val="center"/>
            <w:tcPrChange w:id="38260" w:author="Στάθης Καπ" w:date="2023-03-03T06:27:00Z">
              <w:tcPr>
                <w:tcW w:w="508" w:type="dxa"/>
                <w:vAlign w:val="bottom"/>
              </w:tcPr>
            </w:tcPrChange>
          </w:tcPr>
          <w:p w14:paraId="2A7D3BCD" w14:textId="657E3916" w:rsidR="00C87CFE" w:rsidRPr="00CD1347" w:rsidRDefault="00C87CFE" w:rsidP="00C87CFE">
            <w:pPr>
              <w:jc w:val="center"/>
              <w:rPr>
                <w:ins w:id="38261" w:author="Στάθης Καπ" w:date="2023-03-03T04:01:00Z"/>
                <w:rFonts w:ascii="Calibri" w:hAnsi="Calibri" w:cs="Calibri"/>
                <w:color w:val="000000"/>
                <w:sz w:val="16"/>
                <w:szCs w:val="16"/>
              </w:rPr>
            </w:pPr>
            <w:ins w:id="38262" w:author="Στάθης Καπ" w:date="2023-03-03T06:23:00Z">
              <w:r>
                <w:rPr>
                  <w:rFonts w:ascii="Calibri" w:hAnsi="Calibri" w:cs="Calibri"/>
                  <w:color w:val="000000"/>
                  <w:sz w:val="16"/>
                  <w:szCs w:val="16"/>
                </w:rPr>
                <w:t>1724</w:t>
              </w:r>
            </w:ins>
          </w:p>
        </w:tc>
        <w:tc>
          <w:tcPr>
            <w:tcW w:w="541" w:type="dxa"/>
            <w:vAlign w:val="center"/>
            <w:tcPrChange w:id="38263" w:author="Στάθης Καπ" w:date="2023-03-03T06:27:00Z">
              <w:tcPr>
                <w:tcW w:w="541" w:type="dxa"/>
                <w:vAlign w:val="bottom"/>
              </w:tcPr>
            </w:tcPrChange>
          </w:tcPr>
          <w:p w14:paraId="216BF95F" w14:textId="3D6D06E7" w:rsidR="00C87CFE" w:rsidRPr="00CD1347" w:rsidRDefault="00C87CFE" w:rsidP="00C87CFE">
            <w:pPr>
              <w:jc w:val="center"/>
              <w:rPr>
                <w:ins w:id="38264" w:author="Στάθης Καπ" w:date="2023-03-03T04:01:00Z"/>
                <w:rFonts w:ascii="Calibri" w:hAnsi="Calibri" w:cs="Calibri"/>
                <w:color w:val="000000"/>
                <w:sz w:val="16"/>
                <w:szCs w:val="16"/>
              </w:rPr>
            </w:pPr>
            <w:ins w:id="38265" w:author="Στάθης Καπ" w:date="2023-03-03T06:23:00Z">
              <w:r>
                <w:rPr>
                  <w:rFonts w:ascii="Calibri" w:hAnsi="Calibri" w:cs="Calibri"/>
                  <w:color w:val="000000"/>
                  <w:sz w:val="16"/>
                  <w:szCs w:val="16"/>
                </w:rPr>
                <w:t>0.125</w:t>
              </w:r>
            </w:ins>
          </w:p>
        </w:tc>
        <w:tc>
          <w:tcPr>
            <w:tcW w:w="589" w:type="dxa"/>
            <w:vAlign w:val="center"/>
            <w:tcPrChange w:id="38266" w:author="Στάθης Καπ" w:date="2023-03-03T06:27:00Z">
              <w:tcPr>
                <w:tcW w:w="589" w:type="dxa"/>
                <w:vAlign w:val="center"/>
              </w:tcPr>
            </w:tcPrChange>
          </w:tcPr>
          <w:p w14:paraId="464A7971" w14:textId="1AAEAE3A" w:rsidR="00C87CFE" w:rsidRPr="00CD1347" w:rsidRDefault="00C87CFE" w:rsidP="00C87CFE">
            <w:pPr>
              <w:jc w:val="center"/>
              <w:rPr>
                <w:ins w:id="38267" w:author="Στάθης Καπ" w:date="2023-03-03T04:01:00Z"/>
                <w:rFonts w:cstheme="minorHAnsi"/>
                <w:sz w:val="16"/>
                <w:szCs w:val="16"/>
              </w:rPr>
            </w:pPr>
            <w:ins w:id="38268" w:author="Στάθης Καπ" w:date="2023-03-03T06:23:00Z">
              <w:r>
                <w:rPr>
                  <w:rFonts w:ascii="Calibri" w:hAnsi="Calibri" w:cstheme="minorHAnsi"/>
                  <w:color w:val="000000"/>
                  <w:sz w:val="16"/>
                  <w:szCs w:val="16"/>
                </w:rPr>
                <w:t>0</w:t>
              </w:r>
            </w:ins>
          </w:p>
        </w:tc>
        <w:tc>
          <w:tcPr>
            <w:tcW w:w="463" w:type="dxa"/>
            <w:vAlign w:val="center"/>
            <w:tcPrChange w:id="38269" w:author="Στάθης Καπ" w:date="2023-03-03T06:27:00Z">
              <w:tcPr>
                <w:tcW w:w="463" w:type="dxa"/>
                <w:vAlign w:val="bottom"/>
              </w:tcPr>
            </w:tcPrChange>
          </w:tcPr>
          <w:p w14:paraId="3221CC47" w14:textId="5C27A9D6" w:rsidR="00C87CFE" w:rsidRPr="00CD1347" w:rsidRDefault="00C87CFE" w:rsidP="00C87CFE">
            <w:pPr>
              <w:jc w:val="center"/>
              <w:rPr>
                <w:ins w:id="38270" w:author="Στάθης Καπ" w:date="2023-03-03T04:01:00Z"/>
                <w:rFonts w:ascii="Calibri" w:hAnsi="Calibri" w:cs="Calibri"/>
                <w:color w:val="000000"/>
                <w:sz w:val="16"/>
                <w:szCs w:val="16"/>
              </w:rPr>
            </w:pPr>
            <w:ins w:id="38271" w:author="Στάθης Καπ" w:date="2023-03-03T06:23:00Z">
              <w:r>
                <w:rPr>
                  <w:rFonts w:ascii="Calibri" w:hAnsi="Calibri" w:cs="Calibri"/>
                  <w:color w:val="000000"/>
                  <w:sz w:val="16"/>
                  <w:szCs w:val="16"/>
                </w:rPr>
                <w:t>1719</w:t>
              </w:r>
            </w:ins>
          </w:p>
        </w:tc>
        <w:tc>
          <w:tcPr>
            <w:tcW w:w="541" w:type="dxa"/>
            <w:vAlign w:val="center"/>
            <w:tcPrChange w:id="38272" w:author="Στάθης Καπ" w:date="2023-03-03T06:27:00Z">
              <w:tcPr>
                <w:tcW w:w="541" w:type="dxa"/>
                <w:vAlign w:val="bottom"/>
              </w:tcPr>
            </w:tcPrChange>
          </w:tcPr>
          <w:p w14:paraId="55A68CAB" w14:textId="63D9C0C6" w:rsidR="00C87CFE" w:rsidRPr="00CD1347" w:rsidRDefault="00C87CFE" w:rsidP="00C87CFE">
            <w:pPr>
              <w:jc w:val="center"/>
              <w:rPr>
                <w:ins w:id="38273" w:author="Στάθης Καπ" w:date="2023-03-03T04:01:00Z"/>
                <w:rFonts w:ascii="Calibri" w:hAnsi="Calibri" w:cs="Calibri"/>
                <w:color w:val="000000"/>
                <w:sz w:val="16"/>
                <w:szCs w:val="16"/>
              </w:rPr>
            </w:pPr>
            <w:ins w:id="38274" w:author="Στάθης Καπ" w:date="2023-03-03T06:23:00Z">
              <w:r>
                <w:rPr>
                  <w:rFonts w:ascii="Calibri" w:hAnsi="Calibri" w:cs="Calibri"/>
                  <w:color w:val="000000"/>
                  <w:sz w:val="16"/>
                  <w:szCs w:val="16"/>
                </w:rPr>
                <w:t>0.143</w:t>
              </w:r>
            </w:ins>
          </w:p>
        </w:tc>
        <w:tc>
          <w:tcPr>
            <w:tcW w:w="589" w:type="dxa"/>
            <w:vAlign w:val="center"/>
            <w:tcPrChange w:id="38275" w:author="Στάθης Καπ" w:date="2023-03-03T06:27:00Z">
              <w:tcPr>
                <w:tcW w:w="589" w:type="dxa"/>
                <w:vAlign w:val="center"/>
              </w:tcPr>
            </w:tcPrChange>
          </w:tcPr>
          <w:p w14:paraId="716F63E5" w14:textId="33C56A09" w:rsidR="00C87CFE" w:rsidRPr="00CD1347" w:rsidRDefault="00C87CFE" w:rsidP="00C87CFE">
            <w:pPr>
              <w:jc w:val="center"/>
              <w:rPr>
                <w:ins w:id="38276" w:author="Στάθης Καπ" w:date="2023-03-03T04:01:00Z"/>
                <w:rFonts w:cstheme="minorHAnsi"/>
                <w:sz w:val="16"/>
                <w:szCs w:val="16"/>
              </w:rPr>
            </w:pPr>
            <w:ins w:id="38277"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3827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279" w:author="Στάθης Καπ" w:date="2023-03-03T04:01:00Z"/>
        </w:trPr>
        <w:tc>
          <w:tcPr>
            <w:tcW w:w="515" w:type="dxa"/>
            <w:tcBorders>
              <w:top w:val="nil"/>
              <w:bottom w:val="nil"/>
              <w:right w:val="single" w:sz="4" w:space="0" w:color="auto"/>
            </w:tcBorders>
            <w:shd w:val="clear" w:color="auto" w:fill="E7E6E6" w:themeFill="background2"/>
            <w:vAlign w:val="bottom"/>
            <w:tcPrChange w:id="38280" w:author="Στάθης Καπ" w:date="2023-03-03T06:27:00Z">
              <w:tcPr>
                <w:tcW w:w="515" w:type="dxa"/>
                <w:vAlign w:val="bottom"/>
              </w:tcPr>
            </w:tcPrChange>
          </w:tcPr>
          <w:p w14:paraId="286898B0" w14:textId="49F4A26F" w:rsidR="00C87CFE" w:rsidRPr="00CD1347" w:rsidRDefault="00C87CFE" w:rsidP="00C87CFE">
            <w:pPr>
              <w:jc w:val="center"/>
              <w:rPr>
                <w:ins w:id="38281" w:author="Στάθης Καπ" w:date="2023-03-03T04:01:00Z"/>
                <w:rFonts w:ascii="Calibri" w:hAnsi="Calibri" w:cs="Calibri"/>
                <w:color w:val="000000"/>
                <w:sz w:val="16"/>
                <w:szCs w:val="16"/>
              </w:rPr>
            </w:pPr>
            <w:ins w:id="38282" w:author="Στάθης Καπ" w:date="2023-03-03T04:08:00Z">
              <w:r w:rsidRPr="00CD1347">
                <w:rPr>
                  <w:rFonts w:ascii="Calibri" w:hAnsi="Calibri" w:cs="Calibri"/>
                  <w:color w:val="000000"/>
                  <w:sz w:val="16"/>
                  <w:szCs w:val="16"/>
                  <w:rPrChange w:id="38283"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38284" w:author="Στάθης Καπ" w:date="2023-03-03T06:27:00Z">
              <w:tcPr>
                <w:tcW w:w="560" w:type="dxa"/>
              </w:tcPr>
            </w:tcPrChange>
          </w:tcPr>
          <w:p w14:paraId="4FB65F1E" w14:textId="0455F8A2" w:rsidR="00C87CFE" w:rsidRPr="00CD1347" w:rsidRDefault="00C87CFE" w:rsidP="00C87CFE">
            <w:pPr>
              <w:jc w:val="center"/>
              <w:rPr>
                <w:ins w:id="38285" w:author="Στάθης Καπ" w:date="2023-03-03T04:01:00Z"/>
                <w:sz w:val="16"/>
                <w:szCs w:val="16"/>
              </w:rPr>
            </w:pPr>
            <w:ins w:id="38286" w:author="Στάθης Καπ" w:date="2023-03-03T06:23:00Z">
              <w:r>
                <w:rPr>
                  <w:rFonts w:ascii="Calibri" w:hAnsi="Calibri" w:cs="Calibri"/>
                  <w:color w:val="000000"/>
                  <w:sz w:val="16"/>
                  <w:szCs w:val="16"/>
                </w:rPr>
                <w:t>1724</w:t>
              </w:r>
            </w:ins>
          </w:p>
        </w:tc>
        <w:tc>
          <w:tcPr>
            <w:tcW w:w="855" w:type="dxa"/>
            <w:vAlign w:val="center"/>
            <w:tcPrChange w:id="38287" w:author="Στάθης Καπ" w:date="2023-03-03T06:27:00Z">
              <w:tcPr>
                <w:tcW w:w="855" w:type="dxa"/>
              </w:tcPr>
            </w:tcPrChange>
          </w:tcPr>
          <w:p w14:paraId="226BF12B" w14:textId="5EABB61F" w:rsidR="00C87CFE" w:rsidRPr="00CD1347" w:rsidRDefault="00C87CFE" w:rsidP="00C87CFE">
            <w:pPr>
              <w:jc w:val="center"/>
              <w:rPr>
                <w:ins w:id="38288" w:author="Στάθης Καπ" w:date="2023-03-03T04:01:00Z"/>
                <w:sz w:val="16"/>
                <w:szCs w:val="16"/>
              </w:rPr>
            </w:pPr>
            <w:ins w:id="38289" w:author="Στάθης Καπ" w:date="2023-03-03T06:23:00Z">
              <w:r>
                <w:rPr>
                  <w:rFonts w:ascii="Calibri" w:hAnsi="Calibri" w:cs="Calibri"/>
                  <w:color w:val="000000"/>
                  <w:sz w:val="16"/>
                  <w:szCs w:val="16"/>
                </w:rPr>
                <w:t>1724</w:t>
              </w:r>
            </w:ins>
          </w:p>
        </w:tc>
        <w:tc>
          <w:tcPr>
            <w:tcW w:w="544" w:type="dxa"/>
            <w:vAlign w:val="center"/>
            <w:tcPrChange w:id="38290" w:author="Στάθης Καπ" w:date="2023-03-03T06:27:00Z">
              <w:tcPr>
                <w:tcW w:w="544" w:type="dxa"/>
                <w:vAlign w:val="bottom"/>
              </w:tcPr>
            </w:tcPrChange>
          </w:tcPr>
          <w:p w14:paraId="220FCE59" w14:textId="715E131C" w:rsidR="00C87CFE" w:rsidRPr="00CD1347" w:rsidRDefault="00C87CFE" w:rsidP="00C87CFE">
            <w:pPr>
              <w:jc w:val="center"/>
              <w:rPr>
                <w:ins w:id="38291" w:author="Στάθης Καπ" w:date="2023-03-03T04:01:00Z"/>
                <w:rFonts w:ascii="Calibri" w:hAnsi="Calibri" w:cs="Calibri"/>
                <w:color w:val="000000"/>
                <w:sz w:val="16"/>
                <w:szCs w:val="16"/>
              </w:rPr>
            </w:pPr>
            <w:ins w:id="38292" w:author="Στάθης Καπ" w:date="2023-03-03T06:23:00Z">
              <w:r>
                <w:rPr>
                  <w:rFonts w:ascii="Calibri" w:hAnsi="Calibri" w:cs="Calibri"/>
                  <w:color w:val="000000"/>
                  <w:sz w:val="16"/>
                  <w:szCs w:val="16"/>
                </w:rPr>
                <w:t>1724</w:t>
              </w:r>
            </w:ins>
          </w:p>
        </w:tc>
        <w:tc>
          <w:tcPr>
            <w:tcW w:w="621" w:type="dxa"/>
            <w:vAlign w:val="center"/>
            <w:tcPrChange w:id="38293" w:author="Στάθης Καπ" w:date="2023-03-03T06:27:00Z">
              <w:tcPr>
                <w:tcW w:w="621" w:type="dxa"/>
                <w:vAlign w:val="bottom"/>
              </w:tcPr>
            </w:tcPrChange>
          </w:tcPr>
          <w:p w14:paraId="536BE9FF" w14:textId="1F6B637D" w:rsidR="00C87CFE" w:rsidRPr="00CD1347" w:rsidRDefault="00C87CFE" w:rsidP="00C87CFE">
            <w:pPr>
              <w:jc w:val="center"/>
              <w:rPr>
                <w:ins w:id="38294" w:author="Στάθης Καπ" w:date="2023-03-03T04:01:00Z"/>
                <w:rFonts w:ascii="Calibri" w:hAnsi="Calibri" w:cs="Calibri"/>
                <w:color w:val="000000"/>
                <w:sz w:val="16"/>
                <w:szCs w:val="16"/>
              </w:rPr>
            </w:pPr>
            <w:ins w:id="38295" w:author="Στάθης Καπ" w:date="2023-03-03T06:23:00Z">
              <w:r>
                <w:rPr>
                  <w:rFonts w:ascii="Calibri" w:hAnsi="Calibri" w:cs="Calibri"/>
                  <w:color w:val="000000"/>
                  <w:sz w:val="16"/>
                  <w:szCs w:val="16"/>
                </w:rPr>
                <w:t>0.187</w:t>
              </w:r>
            </w:ins>
          </w:p>
        </w:tc>
        <w:tc>
          <w:tcPr>
            <w:tcW w:w="669" w:type="dxa"/>
            <w:vAlign w:val="center"/>
            <w:tcPrChange w:id="38296" w:author="Στάθης Καπ" w:date="2023-03-03T06:27:00Z">
              <w:tcPr>
                <w:tcW w:w="669" w:type="dxa"/>
                <w:vAlign w:val="center"/>
              </w:tcPr>
            </w:tcPrChange>
          </w:tcPr>
          <w:p w14:paraId="6DFCC848" w14:textId="75D47EFC" w:rsidR="00C87CFE" w:rsidRPr="00CD1347" w:rsidRDefault="00C87CFE" w:rsidP="00C87CFE">
            <w:pPr>
              <w:jc w:val="center"/>
              <w:rPr>
                <w:ins w:id="38297" w:author="Στάθης Καπ" w:date="2023-03-03T04:01:00Z"/>
                <w:rFonts w:cstheme="minorHAnsi"/>
                <w:sz w:val="16"/>
                <w:szCs w:val="16"/>
              </w:rPr>
            </w:pPr>
            <w:ins w:id="38298" w:author="Στάθης Καπ" w:date="2023-03-03T06:23:00Z">
              <w:r>
                <w:rPr>
                  <w:rFonts w:ascii="Calibri" w:hAnsi="Calibri" w:cstheme="minorHAnsi"/>
                  <w:color w:val="000000"/>
                  <w:sz w:val="16"/>
                  <w:szCs w:val="16"/>
                </w:rPr>
                <w:t>0</w:t>
              </w:r>
            </w:ins>
          </w:p>
        </w:tc>
        <w:tc>
          <w:tcPr>
            <w:tcW w:w="543" w:type="dxa"/>
            <w:vAlign w:val="center"/>
            <w:tcPrChange w:id="38299" w:author="Στάθης Καπ" w:date="2023-03-03T06:27:00Z">
              <w:tcPr>
                <w:tcW w:w="543" w:type="dxa"/>
                <w:vAlign w:val="bottom"/>
              </w:tcPr>
            </w:tcPrChange>
          </w:tcPr>
          <w:p w14:paraId="159C5A89" w14:textId="6A52B48D" w:rsidR="00C87CFE" w:rsidRPr="00CD1347" w:rsidRDefault="00C87CFE" w:rsidP="00C87CFE">
            <w:pPr>
              <w:jc w:val="center"/>
              <w:rPr>
                <w:ins w:id="38300" w:author="Στάθης Καπ" w:date="2023-03-03T04:01:00Z"/>
                <w:rFonts w:ascii="Calibri" w:hAnsi="Calibri" w:cs="Calibri"/>
                <w:color w:val="000000"/>
                <w:sz w:val="16"/>
                <w:szCs w:val="16"/>
              </w:rPr>
            </w:pPr>
            <w:ins w:id="38301" w:author="Στάθης Καπ" w:date="2023-03-03T06:23:00Z">
              <w:r>
                <w:rPr>
                  <w:rFonts w:ascii="Calibri" w:hAnsi="Calibri" w:cs="Calibri"/>
                  <w:color w:val="000000"/>
                  <w:sz w:val="16"/>
                  <w:szCs w:val="16"/>
                </w:rPr>
                <w:t>1724</w:t>
              </w:r>
            </w:ins>
          </w:p>
        </w:tc>
        <w:tc>
          <w:tcPr>
            <w:tcW w:w="621" w:type="dxa"/>
            <w:vAlign w:val="center"/>
            <w:tcPrChange w:id="38302" w:author="Στάθης Καπ" w:date="2023-03-03T06:27:00Z">
              <w:tcPr>
                <w:tcW w:w="621" w:type="dxa"/>
                <w:vAlign w:val="bottom"/>
              </w:tcPr>
            </w:tcPrChange>
          </w:tcPr>
          <w:p w14:paraId="2A49EE4C" w14:textId="585CF065" w:rsidR="00C87CFE" w:rsidRPr="00CD1347" w:rsidRDefault="00C87CFE" w:rsidP="00C87CFE">
            <w:pPr>
              <w:jc w:val="center"/>
              <w:rPr>
                <w:ins w:id="38303" w:author="Στάθης Καπ" w:date="2023-03-03T04:01:00Z"/>
                <w:rFonts w:ascii="Calibri" w:hAnsi="Calibri" w:cs="Calibri"/>
                <w:color w:val="000000"/>
                <w:sz w:val="16"/>
                <w:szCs w:val="16"/>
              </w:rPr>
            </w:pPr>
            <w:ins w:id="38304" w:author="Στάθης Καπ" w:date="2023-03-03T06:23:00Z">
              <w:r>
                <w:rPr>
                  <w:rFonts w:ascii="Calibri" w:hAnsi="Calibri" w:cs="Calibri"/>
                  <w:color w:val="000000"/>
                  <w:sz w:val="16"/>
                  <w:szCs w:val="16"/>
                </w:rPr>
                <w:t>0.143</w:t>
              </w:r>
            </w:ins>
          </w:p>
        </w:tc>
        <w:tc>
          <w:tcPr>
            <w:tcW w:w="669" w:type="dxa"/>
            <w:vAlign w:val="center"/>
            <w:tcPrChange w:id="38305" w:author="Στάθης Καπ" w:date="2023-03-03T06:27:00Z">
              <w:tcPr>
                <w:tcW w:w="669" w:type="dxa"/>
                <w:vAlign w:val="center"/>
              </w:tcPr>
            </w:tcPrChange>
          </w:tcPr>
          <w:p w14:paraId="714799BF" w14:textId="007F43EA" w:rsidR="00C87CFE" w:rsidRPr="00CD1347" w:rsidRDefault="00C87CFE" w:rsidP="00C87CFE">
            <w:pPr>
              <w:jc w:val="center"/>
              <w:rPr>
                <w:ins w:id="38306" w:author="Στάθης Καπ" w:date="2023-03-03T04:01:00Z"/>
                <w:rFonts w:cstheme="minorHAnsi"/>
                <w:sz w:val="16"/>
                <w:szCs w:val="16"/>
              </w:rPr>
            </w:pPr>
            <w:ins w:id="38307" w:author="Στάθης Καπ" w:date="2023-03-03T06:23:00Z">
              <w:r>
                <w:rPr>
                  <w:rFonts w:ascii="Calibri" w:hAnsi="Calibri" w:cstheme="minorHAnsi"/>
                  <w:color w:val="000000"/>
                  <w:sz w:val="16"/>
                  <w:szCs w:val="16"/>
                </w:rPr>
                <w:t>0</w:t>
              </w:r>
            </w:ins>
          </w:p>
        </w:tc>
        <w:tc>
          <w:tcPr>
            <w:tcW w:w="508" w:type="dxa"/>
            <w:vAlign w:val="center"/>
            <w:tcPrChange w:id="38308" w:author="Στάθης Καπ" w:date="2023-03-03T06:27:00Z">
              <w:tcPr>
                <w:tcW w:w="508" w:type="dxa"/>
                <w:vAlign w:val="bottom"/>
              </w:tcPr>
            </w:tcPrChange>
          </w:tcPr>
          <w:p w14:paraId="62E220CE" w14:textId="684A71D7" w:rsidR="00C87CFE" w:rsidRPr="00CD1347" w:rsidRDefault="00C87CFE" w:rsidP="00C87CFE">
            <w:pPr>
              <w:jc w:val="center"/>
              <w:rPr>
                <w:ins w:id="38309" w:author="Στάθης Καπ" w:date="2023-03-03T04:01:00Z"/>
                <w:rFonts w:ascii="Calibri" w:hAnsi="Calibri" w:cs="Calibri"/>
                <w:color w:val="000000"/>
                <w:sz w:val="16"/>
                <w:szCs w:val="16"/>
              </w:rPr>
            </w:pPr>
            <w:ins w:id="38310" w:author="Στάθης Καπ" w:date="2023-03-03T06:23:00Z">
              <w:r>
                <w:rPr>
                  <w:rFonts w:ascii="Calibri" w:hAnsi="Calibri" w:cs="Calibri"/>
                  <w:color w:val="000000"/>
                  <w:sz w:val="16"/>
                  <w:szCs w:val="16"/>
                </w:rPr>
                <w:t>1724</w:t>
              </w:r>
            </w:ins>
          </w:p>
        </w:tc>
        <w:tc>
          <w:tcPr>
            <w:tcW w:w="541" w:type="dxa"/>
            <w:vAlign w:val="center"/>
            <w:tcPrChange w:id="38311" w:author="Στάθης Καπ" w:date="2023-03-03T06:27:00Z">
              <w:tcPr>
                <w:tcW w:w="541" w:type="dxa"/>
                <w:vAlign w:val="bottom"/>
              </w:tcPr>
            </w:tcPrChange>
          </w:tcPr>
          <w:p w14:paraId="181178BF" w14:textId="5256474A" w:rsidR="00C87CFE" w:rsidRPr="00CD1347" w:rsidRDefault="00C87CFE" w:rsidP="00C87CFE">
            <w:pPr>
              <w:jc w:val="center"/>
              <w:rPr>
                <w:ins w:id="38312" w:author="Στάθης Καπ" w:date="2023-03-03T04:01:00Z"/>
                <w:rFonts w:ascii="Calibri" w:hAnsi="Calibri" w:cs="Calibri"/>
                <w:color w:val="000000"/>
                <w:sz w:val="16"/>
                <w:szCs w:val="16"/>
              </w:rPr>
            </w:pPr>
            <w:ins w:id="38313" w:author="Στάθης Καπ" w:date="2023-03-03T06:23:00Z">
              <w:r>
                <w:rPr>
                  <w:rFonts w:ascii="Calibri" w:hAnsi="Calibri" w:cs="Calibri"/>
                  <w:color w:val="000000"/>
                  <w:sz w:val="16"/>
                  <w:szCs w:val="16"/>
                </w:rPr>
                <w:t>0.131</w:t>
              </w:r>
            </w:ins>
          </w:p>
        </w:tc>
        <w:tc>
          <w:tcPr>
            <w:tcW w:w="589" w:type="dxa"/>
            <w:vAlign w:val="center"/>
            <w:tcPrChange w:id="38314" w:author="Στάθης Καπ" w:date="2023-03-03T06:27:00Z">
              <w:tcPr>
                <w:tcW w:w="589" w:type="dxa"/>
                <w:vAlign w:val="center"/>
              </w:tcPr>
            </w:tcPrChange>
          </w:tcPr>
          <w:p w14:paraId="7151FF2A" w14:textId="52F9CE27" w:rsidR="00C87CFE" w:rsidRPr="00CD1347" w:rsidRDefault="00C87CFE" w:rsidP="00C87CFE">
            <w:pPr>
              <w:jc w:val="center"/>
              <w:rPr>
                <w:ins w:id="38315" w:author="Στάθης Καπ" w:date="2023-03-03T04:01:00Z"/>
                <w:rFonts w:cstheme="minorHAnsi"/>
                <w:sz w:val="16"/>
                <w:szCs w:val="16"/>
              </w:rPr>
            </w:pPr>
            <w:ins w:id="38316" w:author="Στάθης Καπ" w:date="2023-03-03T06:23:00Z">
              <w:r>
                <w:rPr>
                  <w:rFonts w:ascii="Calibri" w:hAnsi="Calibri" w:cstheme="minorHAnsi"/>
                  <w:color w:val="000000"/>
                  <w:sz w:val="16"/>
                  <w:szCs w:val="16"/>
                </w:rPr>
                <w:t>0</w:t>
              </w:r>
            </w:ins>
          </w:p>
        </w:tc>
        <w:tc>
          <w:tcPr>
            <w:tcW w:w="463" w:type="dxa"/>
            <w:vAlign w:val="center"/>
            <w:tcPrChange w:id="38317" w:author="Στάθης Καπ" w:date="2023-03-03T06:27:00Z">
              <w:tcPr>
                <w:tcW w:w="463" w:type="dxa"/>
                <w:vAlign w:val="bottom"/>
              </w:tcPr>
            </w:tcPrChange>
          </w:tcPr>
          <w:p w14:paraId="71B6EEE8" w14:textId="7F31473A" w:rsidR="00C87CFE" w:rsidRPr="00CD1347" w:rsidRDefault="00C87CFE" w:rsidP="00C87CFE">
            <w:pPr>
              <w:jc w:val="center"/>
              <w:rPr>
                <w:ins w:id="38318" w:author="Στάθης Καπ" w:date="2023-03-03T04:01:00Z"/>
                <w:rFonts w:ascii="Calibri" w:hAnsi="Calibri" w:cs="Calibri"/>
                <w:color w:val="000000"/>
                <w:sz w:val="16"/>
                <w:szCs w:val="16"/>
              </w:rPr>
            </w:pPr>
            <w:ins w:id="38319" w:author="Στάθης Καπ" w:date="2023-03-03T06:23:00Z">
              <w:r>
                <w:rPr>
                  <w:rFonts w:ascii="Calibri" w:hAnsi="Calibri" w:cs="Calibri"/>
                  <w:color w:val="000000"/>
                  <w:sz w:val="16"/>
                  <w:szCs w:val="16"/>
                </w:rPr>
                <w:t>1722</w:t>
              </w:r>
            </w:ins>
          </w:p>
        </w:tc>
        <w:tc>
          <w:tcPr>
            <w:tcW w:w="541" w:type="dxa"/>
            <w:vAlign w:val="center"/>
            <w:tcPrChange w:id="38320" w:author="Στάθης Καπ" w:date="2023-03-03T06:27:00Z">
              <w:tcPr>
                <w:tcW w:w="541" w:type="dxa"/>
                <w:vAlign w:val="bottom"/>
              </w:tcPr>
            </w:tcPrChange>
          </w:tcPr>
          <w:p w14:paraId="11F835D7" w14:textId="62ECF4A7" w:rsidR="00C87CFE" w:rsidRPr="00CD1347" w:rsidRDefault="00C87CFE" w:rsidP="00C87CFE">
            <w:pPr>
              <w:jc w:val="center"/>
              <w:rPr>
                <w:ins w:id="38321" w:author="Στάθης Καπ" w:date="2023-03-03T04:01:00Z"/>
                <w:rFonts w:ascii="Calibri" w:hAnsi="Calibri" w:cs="Calibri"/>
                <w:color w:val="000000"/>
                <w:sz w:val="16"/>
                <w:szCs w:val="16"/>
              </w:rPr>
            </w:pPr>
            <w:ins w:id="38322" w:author="Στάθης Καπ" w:date="2023-03-03T06:23:00Z">
              <w:r>
                <w:rPr>
                  <w:rFonts w:ascii="Calibri" w:hAnsi="Calibri" w:cs="Calibri"/>
                  <w:color w:val="000000"/>
                  <w:sz w:val="16"/>
                  <w:szCs w:val="16"/>
                </w:rPr>
                <w:t>0.144</w:t>
              </w:r>
            </w:ins>
          </w:p>
        </w:tc>
        <w:tc>
          <w:tcPr>
            <w:tcW w:w="589" w:type="dxa"/>
            <w:vAlign w:val="center"/>
            <w:tcPrChange w:id="38323" w:author="Στάθης Καπ" w:date="2023-03-03T06:27:00Z">
              <w:tcPr>
                <w:tcW w:w="589" w:type="dxa"/>
                <w:vAlign w:val="center"/>
              </w:tcPr>
            </w:tcPrChange>
          </w:tcPr>
          <w:p w14:paraId="7A3640CF" w14:textId="3772A600" w:rsidR="00C87CFE" w:rsidRPr="00CD1347" w:rsidRDefault="00C87CFE" w:rsidP="00C87CFE">
            <w:pPr>
              <w:jc w:val="center"/>
              <w:rPr>
                <w:ins w:id="38324" w:author="Στάθης Καπ" w:date="2023-03-03T04:01:00Z"/>
                <w:rFonts w:cstheme="minorHAnsi"/>
                <w:sz w:val="16"/>
                <w:szCs w:val="16"/>
              </w:rPr>
            </w:pPr>
            <w:ins w:id="38325"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3832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38327"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38328" w:author="Στάθης Καπ" w:date="2023-03-03T06:27:00Z">
              <w:tcPr>
                <w:tcW w:w="515" w:type="dxa"/>
                <w:vAlign w:val="bottom"/>
              </w:tcPr>
            </w:tcPrChange>
          </w:tcPr>
          <w:p w14:paraId="43B63D57" w14:textId="4F7A0537" w:rsidR="00C87CFE" w:rsidRPr="00CD1347" w:rsidRDefault="00C87CFE" w:rsidP="00C87CFE">
            <w:pPr>
              <w:jc w:val="center"/>
              <w:rPr>
                <w:ins w:id="38329" w:author="Στάθης Καπ" w:date="2023-03-03T04:01:00Z"/>
                <w:rFonts w:ascii="Calibri" w:hAnsi="Calibri" w:cs="Calibri"/>
                <w:color w:val="000000"/>
                <w:sz w:val="16"/>
                <w:szCs w:val="16"/>
              </w:rPr>
            </w:pPr>
            <w:ins w:id="38330" w:author="Στάθης Καπ" w:date="2023-03-03T04:08:00Z">
              <w:r w:rsidRPr="00CD1347">
                <w:rPr>
                  <w:rFonts w:ascii="Calibri" w:hAnsi="Calibri" w:cs="Calibri"/>
                  <w:color w:val="000000"/>
                  <w:sz w:val="16"/>
                  <w:szCs w:val="16"/>
                  <w:rPrChange w:id="38331"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38332" w:author="Στάθης Καπ" w:date="2023-03-03T06:27:00Z">
              <w:tcPr>
                <w:tcW w:w="560" w:type="dxa"/>
              </w:tcPr>
            </w:tcPrChange>
          </w:tcPr>
          <w:p w14:paraId="415C1942" w14:textId="5E837612" w:rsidR="00C87CFE" w:rsidRPr="00CD1347" w:rsidRDefault="00C87CFE" w:rsidP="00C87CFE">
            <w:pPr>
              <w:jc w:val="center"/>
              <w:rPr>
                <w:ins w:id="38333" w:author="Στάθης Καπ" w:date="2023-03-03T04:01:00Z"/>
                <w:sz w:val="16"/>
                <w:szCs w:val="16"/>
              </w:rPr>
            </w:pPr>
            <w:ins w:id="38334" w:author="Στάθης Καπ" w:date="2023-03-03T06:23:00Z">
              <w:r>
                <w:rPr>
                  <w:rFonts w:ascii="Calibri" w:hAnsi="Calibri" w:cs="Calibri"/>
                  <w:color w:val="000000"/>
                  <w:sz w:val="16"/>
                  <w:szCs w:val="16"/>
                </w:rPr>
                <w:t>1724</w:t>
              </w:r>
            </w:ins>
          </w:p>
        </w:tc>
        <w:tc>
          <w:tcPr>
            <w:tcW w:w="855" w:type="dxa"/>
            <w:vAlign w:val="center"/>
            <w:tcPrChange w:id="38335" w:author="Στάθης Καπ" w:date="2023-03-03T06:27:00Z">
              <w:tcPr>
                <w:tcW w:w="855" w:type="dxa"/>
              </w:tcPr>
            </w:tcPrChange>
          </w:tcPr>
          <w:p w14:paraId="0541CCFA" w14:textId="0C3AD8C6" w:rsidR="00C87CFE" w:rsidRPr="00CD1347" w:rsidRDefault="00C87CFE" w:rsidP="00C87CFE">
            <w:pPr>
              <w:jc w:val="center"/>
              <w:rPr>
                <w:ins w:id="38336" w:author="Στάθης Καπ" w:date="2023-03-03T04:01:00Z"/>
                <w:sz w:val="16"/>
                <w:szCs w:val="16"/>
              </w:rPr>
            </w:pPr>
            <w:ins w:id="38337" w:author="Στάθης Καπ" w:date="2023-03-03T06:23:00Z">
              <w:r>
                <w:rPr>
                  <w:rFonts w:ascii="Calibri" w:hAnsi="Calibri" w:cs="Calibri"/>
                  <w:color w:val="000000"/>
                  <w:sz w:val="16"/>
                  <w:szCs w:val="16"/>
                </w:rPr>
                <w:t>1724</w:t>
              </w:r>
            </w:ins>
          </w:p>
        </w:tc>
        <w:tc>
          <w:tcPr>
            <w:tcW w:w="544" w:type="dxa"/>
            <w:vAlign w:val="center"/>
            <w:tcPrChange w:id="38338" w:author="Στάθης Καπ" w:date="2023-03-03T06:27:00Z">
              <w:tcPr>
                <w:tcW w:w="544" w:type="dxa"/>
                <w:vAlign w:val="bottom"/>
              </w:tcPr>
            </w:tcPrChange>
          </w:tcPr>
          <w:p w14:paraId="486137AF" w14:textId="7A76DDB9" w:rsidR="00C87CFE" w:rsidRPr="00CD1347" w:rsidRDefault="00C87CFE" w:rsidP="00C87CFE">
            <w:pPr>
              <w:jc w:val="center"/>
              <w:rPr>
                <w:ins w:id="38339" w:author="Στάθης Καπ" w:date="2023-03-03T04:01:00Z"/>
                <w:rFonts w:ascii="Calibri" w:hAnsi="Calibri" w:cs="Calibri"/>
                <w:color w:val="000000"/>
                <w:sz w:val="16"/>
                <w:szCs w:val="16"/>
              </w:rPr>
            </w:pPr>
            <w:ins w:id="38340" w:author="Στάθης Καπ" w:date="2023-03-03T06:23:00Z">
              <w:r>
                <w:rPr>
                  <w:rFonts w:ascii="Calibri" w:hAnsi="Calibri" w:cs="Calibri"/>
                  <w:color w:val="000000"/>
                  <w:sz w:val="16"/>
                  <w:szCs w:val="16"/>
                </w:rPr>
                <w:t>1724</w:t>
              </w:r>
            </w:ins>
          </w:p>
        </w:tc>
        <w:tc>
          <w:tcPr>
            <w:tcW w:w="621" w:type="dxa"/>
            <w:vAlign w:val="center"/>
            <w:tcPrChange w:id="38341" w:author="Στάθης Καπ" w:date="2023-03-03T06:27:00Z">
              <w:tcPr>
                <w:tcW w:w="621" w:type="dxa"/>
                <w:vAlign w:val="bottom"/>
              </w:tcPr>
            </w:tcPrChange>
          </w:tcPr>
          <w:p w14:paraId="54A21C80" w14:textId="4CDDAA4B" w:rsidR="00C87CFE" w:rsidRPr="00CD1347" w:rsidRDefault="00C87CFE" w:rsidP="00C87CFE">
            <w:pPr>
              <w:jc w:val="center"/>
              <w:rPr>
                <w:ins w:id="38342" w:author="Στάθης Καπ" w:date="2023-03-03T04:01:00Z"/>
                <w:rFonts w:ascii="Calibri" w:hAnsi="Calibri" w:cs="Calibri"/>
                <w:color w:val="000000"/>
                <w:sz w:val="16"/>
                <w:szCs w:val="16"/>
              </w:rPr>
            </w:pPr>
            <w:ins w:id="38343" w:author="Στάθης Καπ" w:date="2023-03-03T06:23:00Z">
              <w:r>
                <w:rPr>
                  <w:rFonts w:ascii="Calibri" w:hAnsi="Calibri" w:cs="Calibri"/>
                  <w:color w:val="000000"/>
                  <w:sz w:val="16"/>
                  <w:szCs w:val="16"/>
                </w:rPr>
                <w:t>0.073</w:t>
              </w:r>
            </w:ins>
          </w:p>
        </w:tc>
        <w:tc>
          <w:tcPr>
            <w:tcW w:w="669" w:type="dxa"/>
            <w:vAlign w:val="center"/>
            <w:tcPrChange w:id="38344" w:author="Στάθης Καπ" w:date="2023-03-03T06:27:00Z">
              <w:tcPr>
                <w:tcW w:w="669" w:type="dxa"/>
                <w:vAlign w:val="center"/>
              </w:tcPr>
            </w:tcPrChange>
          </w:tcPr>
          <w:p w14:paraId="6A2C31DD" w14:textId="6EDACF44" w:rsidR="00C87CFE" w:rsidRPr="00CD1347" w:rsidRDefault="00C87CFE" w:rsidP="00C87CFE">
            <w:pPr>
              <w:jc w:val="center"/>
              <w:rPr>
                <w:ins w:id="38345" w:author="Στάθης Καπ" w:date="2023-03-03T04:01:00Z"/>
                <w:rFonts w:cstheme="minorHAnsi"/>
                <w:sz w:val="16"/>
                <w:szCs w:val="16"/>
              </w:rPr>
            </w:pPr>
            <w:ins w:id="38346" w:author="Στάθης Καπ" w:date="2023-03-03T06:23:00Z">
              <w:r>
                <w:rPr>
                  <w:rFonts w:ascii="Calibri" w:hAnsi="Calibri" w:cstheme="minorHAnsi"/>
                  <w:color w:val="000000"/>
                  <w:sz w:val="16"/>
                  <w:szCs w:val="16"/>
                </w:rPr>
                <w:t>0</w:t>
              </w:r>
            </w:ins>
          </w:p>
        </w:tc>
        <w:tc>
          <w:tcPr>
            <w:tcW w:w="543" w:type="dxa"/>
            <w:vAlign w:val="center"/>
            <w:tcPrChange w:id="38347" w:author="Στάθης Καπ" w:date="2023-03-03T06:27:00Z">
              <w:tcPr>
                <w:tcW w:w="543" w:type="dxa"/>
                <w:vAlign w:val="bottom"/>
              </w:tcPr>
            </w:tcPrChange>
          </w:tcPr>
          <w:p w14:paraId="3C81E38C" w14:textId="69500D8B" w:rsidR="00C87CFE" w:rsidRPr="00CD1347" w:rsidRDefault="00C87CFE" w:rsidP="00C87CFE">
            <w:pPr>
              <w:jc w:val="center"/>
              <w:rPr>
                <w:ins w:id="38348" w:author="Στάθης Καπ" w:date="2023-03-03T04:01:00Z"/>
                <w:rFonts w:ascii="Calibri" w:hAnsi="Calibri" w:cs="Calibri"/>
                <w:color w:val="000000"/>
                <w:sz w:val="16"/>
                <w:szCs w:val="16"/>
              </w:rPr>
            </w:pPr>
            <w:ins w:id="38349" w:author="Στάθης Καπ" w:date="2023-03-03T06:23:00Z">
              <w:r>
                <w:rPr>
                  <w:rFonts w:ascii="Calibri" w:hAnsi="Calibri" w:cs="Calibri"/>
                  <w:color w:val="000000"/>
                  <w:sz w:val="16"/>
                  <w:szCs w:val="16"/>
                </w:rPr>
                <w:t>1724</w:t>
              </w:r>
            </w:ins>
          </w:p>
        </w:tc>
        <w:tc>
          <w:tcPr>
            <w:tcW w:w="621" w:type="dxa"/>
            <w:vAlign w:val="center"/>
            <w:tcPrChange w:id="38350" w:author="Στάθης Καπ" w:date="2023-03-03T06:27:00Z">
              <w:tcPr>
                <w:tcW w:w="621" w:type="dxa"/>
                <w:vAlign w:val="bottom"/>
              </w:tcPr>
            </w:tcPrChange>
          </w:tcPr>
          <w:p w14:paraId="5E0339CA" w14:textId="760F9835" w:rsidR="00C87CFE" w:rsidRPr="00CD1347" w:rsidRDefault="00C87CFE" w:rsidP="00C87CFE">
            <w:pPr>
              <w:jc w:val="center"/>
              <w:rPr>
                <w:ins w:id="38351" w:author="Στάθης Καπ" w:date="2023-03-03T04:01:00Z"/>
                <w:rFonts w:ascii="Calibri" w:hAnsi="Calibri" w:cs="Calibri"/>
                <w:color w:val="000000"/>
                <w:sz w:val="16"/>
                <w:szCs w:val="16"/>
              </w:rPr>
            </w:pPr>
            <w:ins w:id="38352" w:author="Στάθης Καπ" w:date="2023-03-03T06:23:00Z">
              <w:r>
                <w:rPr>
                  <w:rFonts w:ascii="Calibri" w:hAnsi="Calibri" w:cs="Calibri"/>
                  <w:color w:val="000000"/>
                  <w:sz w:val="16"/>
                  <w:szCs w:val="16"/>
                </w:rPr>
                <w:t>0.082</w:t>
              </w:r>
            </w:ins>
          </w:p>
        </w:tc>
        <w:tc>
          <w:tcPr>
            <w:tcW w:w="669" w:type="dxa"/>
            <w:vAlign w:val="center"/>
            <w:tcPrChange w:id="38353" w:author="Στάθης Καπ" w:date="2023-03-03T06:27:00Z">
              <w:tcPr>
                <w:tcW w:w="669" w:type="dxa"/>
                <w:vAlign w:val="center"/>
              </w:tcPr>
            </w:tcPrChange>
          </w:tcPr>
          <w:p w14:paraId="3CCCE29C" w14:textId="4F4F29D5" w:rsidR="00C87CFE" w:rsidRPr="00CD1347" w:rsidRDefault="00C87CFE" w:rsidP="00C87CFE">
            <w:pPr>
              <w:jc w:val="center"/>
              <w:rPr>
                <w:ins w:id="38354" w:author="Στάθης Καπ" w:date="2023-03-03T04:01:00Z"/>
                <w:rFonts w:cstheme="minorHAnsi"/>
                <w:sz w:val="16"/>
                <w:szCs w:val="16"/>
              </w:rPr>
            </w:pPr>
            <w:ins w:id="38355" w:author="Στάθης Καπ" w:date="2023-03-03T06:23:00Z">
              <w:r>
                <w:rPr>
                  <w:rFonts w:ascii="Calibri" w:hAnsi="Calibri" w:cstheme="minorHAnsi"/>
                  <w:color w:val="000000"/>
                  <w:sz w:val="16"/>
                  <w:szCs w:val="16"/>
                </w:rPr>
                <w:t>0</w:t>
              </w:r>
            </w:ins>
          </w:p>
        </w:tc>
        <w:tc>
          <w:tcPr>
            <w:tcW w:w="508" w:type="dxa"/>
            <w:vAlign w:val="center"/>
            <w:tcPrChange w:id="38356" w:author="Στάθης Καπ" w:date="2023-03-03T06:27:00Z">
              <w:tcPr>
                <w:tcW w:w="508" w:type="dxa"/>
                <w:vAlign w:val="bottom"/>
              </w:tcPr>
            </w:tcPrChange>
          </w:tcPr>
          <w:p w14:paraId="1B1E478D" w14:textId="6B428C30" w:rsidR="00C87CFE" w:rsidRPr="00CD1347" w:rsidRDefault="00C87CFE" w:rsidP="00C87CFE">
            <w:pPr>
              <w:jc w:val="center"/>
              <w:rPr>
                <w:ins w:id="38357" w:author="Στάθης Καπ" w:date="2023-03-03T04:01:00Z"/>
                <w:rFonts w:ascii="Calibri" w:hAnsi="Calibri" w:cs="Calibri"/>
                <w:color w:val="000000"/>
                <w:sz w:val="16"/>
                <w:szCs w:val="16"/>
              </w:rPr>
            </w:pPr>
            <w:ins w:id="38358" w:author="Στάθης Καπ" w:date="2023-03-03T06:23:00Z">
              <w:r>
                <w:rPr>
                  <w:rFonts w:ascii="Calibri" w:hAnsi="Calibri" w:cs="Calibri"/>
                  <w:color w:val="000000"/>
                  <w:sz w:val="16"/>
                  <w:szCs w:val="16"/>
                </w:rPr>
                <w:t>1724</w:t>
              </w:r>
            </w:ins>
          </w:p>
        </w:tc>
        <w:tc>
          <w:tcPr>
            <w:tcW w:w="541" w:type="dxa"/>
            <w:vAlign w:val="center"/>
            <w:tcPrChange w:id="38359" w:author="Στάθης Καπ" w:date="2023-03-03T06:27:00Z">
              <w:tcPr>
                <w:tcW w:w="541" w:type="dxa"/>
                <w:vAlign w:val="bottom"/>
              </w:tcPr>
            </w:tcPrChange>
          </w:tcPr>
          <w:p w14:paraId="73ABADA2" w14:textId="3BE76F23" w:rsidR="00C87CFE" w:rsidRPr="00CD1347" w:rsidRDefault="00C87CFE" w:rsidP="00C87CFE">
            <w:pPr>
              <w:jc w:val="center"/>
              <w:rPr>
                <w:ins w:id="38360" w:author="Στάθης Καπ" w:date="2023-03-03T04:01:00Z"/>
                <w:rFonts w:ascii="Calibri" w:hAnsi="Calibri" w:cs="Calibri"/>
                <w:color w:val="000000"/>
                <w:sz w:val="16"/>
                <w:szCs w:val="16"/>
              </w:rPr>
            </w:pPr>
            <w:ins w:id="38361" w:author="Στάθης Καπ" w:date="2023-03-03T06:23:00Z">
              <w:r>
                <w:rPr>
                  <w:rFonts w:ascii="Calibri" w:hAnsi="Calibri" w:cs="Calibri"/>
                  <w:color w:val="000000"/>
                  <w:sz w:val="16"/>
                  <w:szCs w:val="16"/>
                </w:rPr>
                <w:t>0.114</w:t>
              </w:r>
            </w:ins>
          </w:p>
        </w:tc>
        <w:tc>
          <w:tcPr>
            <w:tcW w:w="589" w:type="dxa"/>
            <w:vAlign w:val="center"/>
            <w:tcPrChange w:id="38362" w:author="Στάθης Καπ" w:date="2023-03-03T06:27:00Z">
              <w:tcPr>
                <w:tcW w:w="589" w:type="dxa"/>
                <w:vAlign w:val="center"/>
              </w:tcPr>
            </w:tcPrChange>
          </w:tcPr>
          <w:p w14:paraId="1C310FA6" w14:textId="389F70CD" w:rsidR="00C87CFE" w:rsidRPr="00CD1347" w:rsidRDefault="00C87CFE" w:rsidP="00C87CFE">
            <w:pPr>
              <w:jc w:val="center"/>
              <w:rPr>
                <w:ins w:id="38363" w:author="Στάθης Καπ" w:date="2023-03-03T04:01:00Z"/>
                <w:rFonts w:cstheme="minorHAnsi"/>
                <w:sz w:val="16"/>
                <w:szCs w:val="16"/>
              </w:rPr>
            </w:pPr>
            <w:ins w:id="38364" w:author="Στάθης Καπ" w:date="2023-03-03T06:23:00Z">
              <w:r>
                <w:rPr>
                  <w:rFonts w:ascii="Calibri" w:hAnsi="Calibri" w:cstheme="minorHAnsi"/>
                  <w:color w:val="000000"/>
                  <w:sz w:val="16"/>
                  <w:szCs w:val="16"/>
                </w:rPr>
                <w:t>0</w:t>
              </w:r>
            </w:ins>
          </w:p>
        </w:tc>
        <w:tc>
          <w:tcPr>
            <w:tcW w:w="463" w:type="dxa"/>
            <w:vAlign w:val="center"/>
            <w:tcPrChange w:id="38365" w:author="Στάθης Καπ" w:date="2023-03-03T06:27:00Z">
              <w:tcPr>
                <w:tcW w:w="463" w:type="dxa"/>
                <w:vAlign w:val="bottom"/>
              </w:tcPr>
            </w:tcPrChange>
          </w:tcPr>
          <w:p w14:paraId="21320715" w14:textId="299AC9B7" w:rsidR="00C87CFE" w:rsidRPr="00CD1347" w:rsidRDefault="00C87CFE" w:rsidP="00C87CFE">
            <w:pPr>
              <w:jc w:val="center"/>
              <w:rPr>
                <w:ins w:id="38366" w:author="Στάθης Καπ" w:date="2023-03-03T04:01:00Z"/>
                <w:rFonts w:ascii="Calibri" w:hAnsi="Calibri" w:cs="Calibri"/>
                <w:color w:val="000000"/>
                <w:sz w:val="16"/>
                <w:szCs w:val="16"/>
              </w:rPr>
            </w:pPr>
            <w:ins w:id="38367" w:author="Στάθης Καπ" w:date="2023-03-03T06:23:00Z">
              <w:r>
                <w:rPr>
                  <w:rFonts w:ascii="Calibri" w:hAnsi="Calibri" w:cs="Calibri"/>
                  <w:color w:val="000000"/>
                  <w:sz w:val="16"/>
                  <w:szCs w:val="16"/>
                </w:rPr>
                <w:t>1724</w:t>
              </w:r>
            </w:ins>
          </w:p>
        </w:tc>
        <w:tc>
          <w:tcPr>
            <w:tcW w:w="541" w:type="dxa"/>
            <w:vAlign w:val="center"/>
            <w:tcPrChange w:id="38368" w:author="Στάθης Καπ" w:date="2023-03-03T06:27:00Z">
              <w:tcPr>
                <w:tcW w:w="541" w:type="dxa"/>
                <w:vAlign w:val="bottom"/>
              </w:tcPr>
            </w:tcPrChange>
          </w:tcPr>
          <w:p w14:paraId="174677D0" w14:textId="577C2375" w:rsidR="00C87CFE" w:rsidRPr="00CD1347" w:rsidRDefault="00C87CFE" w:rsidP="00C87CFE">
            <w:pPr>
              <w:jc w:val="center"/>
              <w:rPr>
                <w:ins w:id="38369" w:author="Στάθης Καπ" w:date="2023-03-03T04:01:00Z"/>
                <w:rFonts w:ascii="Calibri" w:hAnsi="Calibri" w:cs="Calibri"/>
                <w:color w:val="000000"/>
                <w:sz w:val="16"/>
                <w:szCs w:val="16"/>
              </w:rPr>
            </w:pPr>
            <w:ins w:id="38370" w:author="Στάθης Καπ" w:date="2023-03-03T06:23:00Z">
              <w:r>
                <w:rPr>
                  <w:rFonts w:ascii="Calibri" w:hAnsi="Calibri" w:cs="Calibri"/>
                  <w:color w:val="000000"/>
                  <w:sz w:val="16"/>
                  <w:szCs w:val="16"/>
                </w:rPr>
                <w:t>0.118</w:t>
              </w:r>
            </w:ins>
          </w:p>
        </w:tc>
        <w:tc>
          <w:tcPr>
            <w:tcW w:w="589" w:type="dxa"/>
            <w:vAlign w:val="center"/>
            <w:tcPrChange w:id="38371" w:author="Στάθης Καπ" w:date="2023-03-03T06:27:00Z">
              <w:tcPr>
                <w:tcW w:w="589" w:type="dxa"/>
                <w:vAlign w:val="center"/>
              </w:tcPr>
            </w:tcPrChange>
          </w:tcPr>
          <w:p w14:paraId="056F2F79" w14:textId="50691AEA" w:rsidR="00C87CFE" w:rsidRPr="00CD1347" w:rsidRDefault="00C87CFE" w:rsidP="00C87CFE">
            <w:pPr>
              <w:jc w:val="center"/>
              <w:rPr>
                <w:ins w:id="38372" w:author="Στάθης Καπ" w:date="2023-03-03T04:01:00Z"/>
                <w:rFonts w:cstheme="minorHAnsi"/>
                <w:sz w:val="16"/>
                <w:szCs w:val="16"/>
              </w:rPr>
            </w:pPr>
            <w:ins w:id="38373" w:author="Στάθης Καπ" w:date="2023-03-03T06:23:00Z">
              <w:r>
                <w:rPr>
                  <w:rFonts w:ascii="Calibri" w:hAnsi="Calibri" w:cstheme="minorHAnsi"/>
                  <w:color w:val="000000"/>
                  <w:sz w:val="16"/>
                  <w:szCs w:val="16"/>
                </w:rPr>
                <w:t>0</w:t>
              </w:r>
            </w:ins>
          </w:p>
        </w:tc>
      </w:tr>
    </w:tbl>
    <w:p w14:paraId="234C0678" w14:textId="4DF12DA6" w:rsidR="00F665AE" w:rsidRDefault="00F665AE">
      <w:pPr>
        <w:rPr>
          <w:ins w:id="38374" w:author="Στάθης Καπ" w:date="2023-03-09T06:37:00Z"/>
        </w:rPr>
      </w:pPr>
    </w:p>
    <w:p w14:paraId="567A6407" w14:textId="34D7AC74" w:rsidR="00C36EAC" w:rsidRPr="00494D04" w:rsidRDefault="00C36EAC" w:rsidP="00C36EAC">
      <w:pPr>
        <w:pStyle w:val="Caption"/>
        <w:keepNext/>
        <w:rPr>
          <w:ins w:id="38375" w:author="Στάθης Καπ" w:date="2023-03-09T06:41:00Z"/>
          <w:lang w:val="el-GR"/>
          <w:rPrChange w:id="38376" w:author="Στάθης Καπ" w:date="2023-03-09T07:15:00Z">
            <w:rPr>
              <w:ins w:id="38377" w:author="Στάθης Καπ" w:date="2023-03-09T06:41:00Z"/>
            </w:rPr>
          </w:rPrChange>
        </w:rPr>
        <w:pPrChange w:id="38378" w:author="Στάθης Καπ" w:date="2023-03-09T06:41:00Z">
          <w:pPr/>
        </w:pPrChange>
      </w:pPr>
      <w:ins w:id="38379" w:author="Στάθης Καπ" w:date="2023-03-09T06:41:00Z">
        <w:r w:rsidRPr="00494D04">
          <w:rPr>
            <w:lang w:val="el-GR"/>
            <w:rPrChange w:id="38380" w:author="Στάθης Καπ" w:date="2023-03-09T07:15:00Z">
              <w:rPr/>
            </w:rPrChange>
          </w:rPr>
          <w:t xml:space="preserve">Πίνακας </w:t>
        </w:r>
        <w:r>
          <w:fldChar w:fldCharType="begin"/>
        </w:r>
        <w:r w:rsidRPr="00494D04">
          <w:rPr>
            <w:lang w:val="el-GR"/>
            <w:rPrChange w:id="38381" w:author="Στάθης Καπ" w:date="2023-03-09T07:15:00Z">
              <w:rPr/>
            </w:rPrChange>
          </w:rPr>
          <w:instrText xml:space="preserve"> </w:instrText>
        </w:r>
        <w:r>
          <w:instrText>STYLEREF</w:instrText>
        </w:r>
        <w:r w:rsidRPr="00494D04">
          <w:rPr>
            <w:lang w:val="el-GR"/>
            <w:rPrChange w:id="38382" w:author="Στάθης Καπ" w:date="2023-03-09T07:15:00Z">
              <w:rPr/>
            </w:rPrChange>
          </w:rPr>
          <w:instrText xml:space="preserve"> 1 \</w:instrText>
        </w:r>
        <w:r>
          <w:instrText>s</w:instrText>
        </w:r>
        <w:r w:rsidRPr="00494D04">
          <w:rPr>
            <w:lang w:val="el-GR"/>
            <w:rPrChange w:id="38383" w:author="Στάθης Καπ" w:date="2023-03-09T07:15:00Z">
              <w:rPr/>
            </w:rPrChange>
          </w:rPr>
          <w:instrText xml:space="preserve"> </w:instrText>
        </w:r>
      </w:ins>
      <w:r>
        <w:fldChar w:fldCharType="separate"/>
      </w:r>
      <w:r w:rsidRPr="00494D04">
        <w:rPr>
          <w:noProof/>
          <w:lang w:val="el-GR"/>
          <w:rPrChange w:id="38384" w:author="Στάθης Καπ" w:date="2023-03-09T07:15:00Z">
            <w:rPr>
              <w:noProof/>
            </w:rPr>
          </w:rPrChange>
        </w:rPr>
        <w:t>5</w:t>
      </w:r>
      <w:ins w:id="38385" w:author="Στάθης Καπ" w:date="2023-03-09T06:41:00Z">
        <w:r>
          <w:fldChar w:fldCharType="end"/>
        </w:r>
        <w:r w:rsidRPr="00494D04">
          <w:rPr>
            <w:lang w:val="el-GR"/>
            <w:rPrChange w:id="38386" w:author="Στάθης Καπ" w:date="2023-03-09T07:15:00Z">
              <w:rPr/>
            </w:rPrChange>
          </w:rPr>
          <w:noBreakHyphen/>
        </w:r>
        <w:r>
          <w:fldChar w:fldCharType="begin"/>
        </w:r>
        <w:r w:rsidRPr="00494D04">
          <w:rPr>
            <w:lang w:val="el-GR"/>
            <w:rPrChange w:id="38387" w:author="Στάθης Καπ" w:date="2023-03-09T07:15:00Z">
              <w:rPr/>
            </w:rPrChange>
          </w:rPr>
          <w:instrText xml:space="preserve"> </w:instrText>
        </w:r>
        <w:r>
          <w:instrText>SEQ</w:instrText>
        </w:r>
        <w:r w:rsidRPr="00494D04">
          <w:rPr>
            <w:lang w:val="el-GR"/>
            <w:rPrChange w:id="38388" w:author="Στάθης Καπ" w:date="2023-03-09T07:15:00Z">
              <w:rPr/>
            </w:rPrChange>
          </w:rPr>
          <w:instrText xml:space="preserve"> Πίνακας \* </w:instrText>
        </w:r>
        <w:r>
          <w:instrText>ARABIC</w:instrText>
        </w:r>
        <w:r w:rsidRPr="00494D04">
          <w:rPr>
            <w:lang w:val="el-GR"/>
            <w:rPrChange w:id="38389" w:author="Στάθης Καπ" w:date="2023-03-09T07:15:00Z">
              <w:rPr/>
            </w:rPrChange>
          </w:rPr>
          <w:instrText xml:space="preserve"> \</w:instrText>
        </w:r>
        <w:r>
          <w:instrText>s</w:instrText>
        </w:r>
        <w:r w:rsidRPr="00494D04">
          <w:rPr>
            <w:lang w:val="el-GR"/>
            <w:rPrChange w:id="38390" w:author="Στάθης Καπ" w:date="2023-03-09T07:15:00Z">
              <w:rPr/>
            </w:rPrChange>
          </w:rPr>
          <w:instrText xml:space="preserve"> 1 </w:instrText>
        </w:r>
      </w:ins>
      <w:r>
        <w:fldChar w:fldCharType="separate"/>
      </w:r>
      <w:ins w:id="38391" w:author="Στάθης Καπ" w:date="2023-03-09T06:41:00Z">
        <w:r w:rsidRPr="00494D04">
          <w:rPr>
            <w:noProof/>
            <w:lang w:val="el-GR"/>
            <w:rPrChange w:id="38392" w:author="Στάθης Καπ" w:date="2023-03-09T07:15:00Z">
              <w:rPr>
                <w:noProof/>
              </w:rPr>
            </w:rPrChange>
          </w:rPr>
          <w:t>16</w:t>
        </w:r>
        <w:r>
          <w:fldChar w:fldCharType="end"/>
        </w:r>
        <w:r w:rsidRPr="00494D04">
          <w:rPr>
            <w:lang w:val="el-GR"/>
            <w:rPrChange w:id="38393"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38394" w:author="Στάθης Καπ" w:date="2023-03-09T07:15:00Z">
              <w:rPr/>
            </w:rPrChange>
          </w:rPr>
          <w:t xml:space="preserve"> (</w:t>
        </w:r>
        <w:r w:rsidRPr="00E254BF">
          <w:t>m</w:t>
        </w:r>
        <w:r w:rsidRPr="00494D04">
          <w:rPr>
            <w:lang w:val="el-GR"/>
            <w:rPrChange w:id="38395"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38396">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F19C80D" w14:textId="77777777" w:rsidTr="009861B1">
        <w:trPr>
          <w:trHeight w:val="170"/>
          <w:jc w:val="center"/>
          <w:ins w:id="38397"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38398"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38399" w:author="Στάθης Καπ" w:date="2023-03-09T06:37:00Z"/>
                <w:sz w:val="16"/>
                <w:szCs w:val="16"/>
              </w:rPr>
            </w:pPr>
            <w:ins w:id="38400"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38401" w:author="Στάθης Καπ" w:date="2023-03-09T06:37:00Z"/>
                <w:sz w:val="16"/>
                <w:szCs w:val="16"/>
              </w:rPr>
            </w:pPr>
            <w:ins w:id="38402"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38403" w:author="Στάθης Καπ" w:date="2023-03-09T06:37:00Z"/>
                <w:sz w:val="16"/>
                <w:szCs w:val="16"/>
              </w:rPr>
            </w:pPr>
            <w:ins w:id="38404"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38405" w:author="Στάθης Καπ" w:date="2023-03-09T06:37:00Z"/>
                <w:sz w:val="16"/>
                <w:szCs w:val="16"/>
              </w:rPr>
            </w:pPr>
            <w:ins w:id="38406"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38407" w:author="Στάθης Καπ" w:date="2023-03-09T06:37:00Z"/>
                <w:sz w:val="16"/>
                <w:szCs w:val="16"/>
              </w:rPr>
            </w:pPr>
            <w:ins w:id="38408"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38409" w:author="Στάθης Καπ" w:date="2023-03-09T06:37:00Z"/>
                <w:sz w:val="16"/>
                <w:szCs w:val="16"/>
              </w:rPr>
            </w:pPr>
            <w:ins w:id="38410" w:author="Στάθης Καπ" w:date="2023-03-09T06:37:00Z">
              <w:r w:rsidRPr="007E0F91">
                <w:rPr>
                  <w:sz w:val="16"/>
                  <w:szCs w:val="16"/>
                </w:rPr>
                <w:t>S=4</w:t>
              </w:r>
            </w:ins>
          </w:p>
        </w:tc>
      </w:tr>
      <w:tr w:rsidR="001C06FA" w14:paraId="4EF807BD" w14:textId="77777777" w:rsidTr="009861B1">
        <w:trPr>
          <w:trHeight w:val="170"/>
          <w:jc w:val="center"/>
          <w:ins w:id="38411"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38412" w:author="Στάθης Καπ" w:date="2023-03-09T06:37:00Z"/>
                <w:sz w:val="16"/>
                <w:szCs w:val="16"/>
              </w:rPr>
            </w:pPr>
            <w:ins w:id="38413"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38414" w:author="Στάθης Καπ" w:date="2023-03-09T06:37:00Z"/>
                <w:sz w:val="16"/>
                <w:szCs w:val="16"/>
              </w:rPr>
            </w:pPr>
            <w:ins w:id="38415"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38416" w:author="Στάθης Καπ" w:date="2023-03-09T06:37:00Z"/>
                <w:sz w:val="16"/>
                <w:szCs w:val="16"/>
              </w:rPr>
            </w:pPr>
            <w:ins w:id="38417"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38418" w:author="Στάθης Καπ" w:date="2023-03-09T06:37:00Z"/>
                <w:sz w:val="16"/>
                <w:szCs w:val="16"/>
              </w:rPr>
            </w:pPr>
            <w:ins w:id="38419"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38420" w:author="Στάθης Καπ" w:date="2023-03-09T06:37:00Z"/>
                <w:sz w:val="16"/>
                <w:szCs w:val="16"/>
              </w:rPr>
            </w:pPr>
            <w:ins w:id="38421"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38422" w:author="Στάθης Καπ" w:date="2023-03-09T06:37:00Z"/>
                <w:sz w:val="16"/>
                <w:szCs w:val="16"/>
              </w:rPr>
            </w:pPr>
            <w:ins w:id="38423"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38424" w:author="Στάθης Καπ" w:date="2023-03-09T06:37:00Z"/>
                <w:sz w:val="16"/>
                <w:szCs w:val="16"/>
              </w:rPr>
            </w:pPr>
            <w:ins w:id="38425"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38426" w:author="Στάθης Καπ" w:date="2023-03-09T06:37:00Z"/>
                <w:sz w:val="16"/>
                <w:szCs w:val="16"/>
              </w:rPr>
            </w:pPr>
            <w:ins w:id="38427"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38428" w:author="Στάθης Καπ" w:date="2023-03-09T06:37:00Z"/>
                <w:sz w:val="16"/>
                <w:szCs w:val="16"/>
              </w:rPr>
            </w:pPr>
            <w:ins w:id="38429"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38430" w:author="Στάθης Καπ" w:date="2023-03-09T06:37:00Z"/>
                <w:sz w:val="16"/>
                <w:szCs w:val="16"/>
              </w:rPr>
            </w:pPr>
            <w:ins w:id="38431"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38432" w:author="Στάθης Καπ" w:date="2023-03-09T06:37:00Z"/>
                <w:sz w:val="16"/>
                <w:szCs w:val="16"/>
              </w:rPr>
            </w:pPr>
            <w:ins w:id="38433" w:author="Στάθης Καπ" w:date="2023-03-09T06:37:00Z">
              <w:r w:rsidRPr="007E0F91">
                <w:rPr>
                  <w:sz w:val="16"/>
                  <w:szCs w:val="16"/>
                </w:rPr>
                <w:t>CPU(s)</w:t>
              </w:r>
            </w:ins>
          </w:p>
        </w:tc>
      </w:tr>
      <w:tr w:rsidR="001C06FA" w14:paraId="2474C6D2" w14:textId="77777777" w:rsidTr="009861B1">
        <w:trPr>
          <w:trHeight w:val="170"/>
          <w:jc w:val="center"/>
          <w:ins w:id="38434"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38435"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38436"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38437"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38438" w:author="Στάθης Καπ" w:date="2023-03-09T06:37:00Z"/>
                <w:sz w:val="14"/>
                <w:szCs w:val="14"/>
              </w:rPr>
            </w:pPr>
            <w:ins w:id="38439"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38440" w:author="Στάθης Καπ" w:date="2023-03-09T06:37:00Z"/>
                <w:sz w:val="14"/>
                <w:szCs w:val="14"/>
              </w:rPr>
            </w:pPr>
            <w:ins w:id="38441"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38442" w:author="Στάθης Καπ" w:date="2023-03-09T06:37:00Z"/>
                <w:sz w:val="14"/>
                <w:szCs w:val="14"/>
              </w:rPr>
            </w:pPr>
            <w:ins w:id="38443"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38444" w:author="Στάθης Καπ" w:date="2023-03-09T06:37:00Z"/>
                <w:sz w:val="14"/>
                <w:szCs w:val="14"/>
              </w:rPr>
            </w:pPr>
            <w:ins w:id="38445"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38446" w:author="Στάθης Καπ" w:date="2023-03-09T06:37:00Z"/>
                <w:sz w:val="14"/>
                <w:szCs w:val="14"/>
              </w:rPr>
            </w:pPr>
            <w:ins w:id="38447"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38448" w:author="Στάθης Καπ" w:date="2023-03-09T06:37:00Z"/>
                <w:sz w:val="14"/>
                <w:szCs w:val="14"/>
              </w:rPr>
            </w:pPr>
            <w:ins w:id="38449"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38450" w:author="Στάθης Καπ" w:date="2023-03-09T06:37:00Z"/>
                <w:sz w:val="14"/>
                <w:szCs w:val="14"/>
              </w:rPr>
            </w:pPr>
            <w:ins w:id="38451"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38452" w:author="Στάθης Καπ" w:date="2023-03-09T06:37:00Z"/>
                <w:sz w:val="14"/>
                <w:szCs w:val="14"/>
              </w:rPr>
            </w:pPr>
            <w:ins w:id="38453"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38454" w:author="Στάθης Καπ" w:date="2023-03-09T06:37:00Z"/>
                <w:sz w:val="14"/>
                <w:szCs w:val="14"/>
              </w:rPr>
            </w:pPr>
            <w:ins w:id="38455"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38456" w:author="Στάθης Καπ" w:date="2023-03-09T06:37:00Z"/>
                <w:sz w:val="14"/>
                <w:szCs w:val="14"/>
              </w:rPr>
            </w:pPr>
            <w:ins w:id="38457"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38458" w:author="Στάθης Καπ" w:date="2023-03-09T06:37:00Z"/>
                <w:sz w:val="14"/>
                <w:szCs w:val="14"/>
              </w:rPr>
            </w:pPr>
            <w:ins w:id="38459"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38460" w:author="Στάθης Καπ" w:date="2023-03-09T06:37:00Z"/>
                <w:sz w:val="14"/>
                <w:szCs w:val="14"/>
              </w:rPr>
            </w:pPr>
            <w:ins w:id="38461"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38462" w:author="Στάθης Καπ" w:date="2023-03-09T06:37:00Z"/>
                <w:sz w:val="14"/>
                <w:szCs w:val="14"/>
              </w:rPr>
            </w:pPr>
            <w:ins w:id="38463"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38464" w:author="Στάθης Καπ" w:date="2023-03-09T06:37:00Z"/>
                <w:sz w:val="14"/>
                <w:szCs w:val="14"/>
              </w:rPr>
            </w:pPr>
            <w:ins w:id="38465"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38466" w:author="Στάθης Καπ" w:date="2023-03-09T06:37:00Z"/>
                <w:sz w:val="14"/>
                <w:szCs w:val="14"/>
              </w:rPr>
            </w:pPr>
            <w:ins w:id="38467" w:author="Στάθης Καπ" w:date="2023-03-09T06:37:00Z">
              <w:r w:rsidRPr="00E719CF">
                <w:rPr>
                  <w:sz w:val="14"/>
                  <w:szCs w:val="14"/>
                </w:rPr>
                <w:t>Gap (%)</w:t>
              </w:r>
            </w:ins>
          </w:p>
        </w:tc>
      </w:tr>
      <w:tr w:rsidR="00494D04" w14:paraId="430C6379" w14:textId="77777777" w:rsidTr="009861B1">
        <w:trPr>
          <w:trHeight w:val="170"/>
          <w:jc w:val="center"/>
          <w:ins w:id="38468"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38469" w:author="Στάθης Καπ" w:date="2023-03-09T06:37:00Z"/>
                <w:sz w:val="16"/>
                <w:szCs w:val="16"/>
              </w:rPr>
            </w:pPr>
            <w:ins w:id="38470"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38471" w:author="Στάθης Καπ" w:date="2023-03-09T06:37:00Z"/>
                <w:sz w:val="16"/>
                <w:szCs w:val="16"/>
              </w:rPr>
            </w:pPr>
            <w:ins w:id="38472"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38473" w:author="Στάθης Καπ" w:date="2023-03-09T06:37:00Z"/>
                <w:sz w:val="16"/>
                <w:szCs w:val="16"/>
              </w:rPr>
            </w:pPr>
            <w:ins w:id="38474"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38475" w:author="Στάθης Καπ" w:date="2023-03-09T06:37:00Z"/>
                <w:sz w:val="16"/>
                <w:szCs w:val="16"/>
              </w:rPr>
            </w:pPr>
            <w:ins w:id="38476"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38477" w:author="Στάθης Καπ" w:date="2023-03-09T06:37:00Z"/>
                <w:sz w:val="16"/>
                <w:szCs w:val="16"/>
              </w:rPr>
            </w:pPr>
            <w:ins w:id="38478"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38479" w:author="Στάθης Καπ" w:date="2023-03-09T07:14:00Z"/>
                <w:sz w:val="16"/>
                <w:szCs w:val="16"/>
              </w:rPr>
            </w:pPr>
            <w:ins w:id="38480"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38481" w:author="Στάθης Καπ" w:date="2023-03-09T07:14:00Z"/>
                <w:sz w:val="16"/>
                <w:szCs w:val="16"/>
              </w:rPr>
            </w:pPr>
            <w:ins w:id="38482"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38483" w:author="Στάθης Καπ" w:date="2023-03-09T07:14:00Z"/>
                <w:sz w:val="16"/>
                <w:szCs w:val="16"/>
              </w:rPr>
            </w:pPr>
            <w:ins w:id="38484"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38485" w:author="Στάθης Καπ" w:date="2023-03-09T07:14:00Z"/>
                <w:sz w:val="16"/>
                <w:szCs w:val="16"/>
              </w:rPr>
            </w:pPr>
            <w:ins w:id="38486"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38487" w:author="Στάθης Καπ" w:date="2023-03-09T07:14:00Z"/>
                <w:sz w:val="16"/>
                <w:szCs w:val="16"/>
              </w:rPr>
            </w:pPr>
            <w:ins w:id="38488"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38489" w:author="Στάθης Καπ" w:date="2023-03-09T07:14:00Z"/>
                <w:sz w:val="16"/>
                <w:szCs w:val="16"/>
              </w:rPr>
            </w:pPr>
            <w:ins w:id="38490"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38491" w:author="Στάθης Καπ" w:date="2023-03-09T07:14:00Z"/>
                <w:sz w:val="16"/>
                <w:szCs w:val="16"/>
              </w:rPr>
            </w:pPr>
            <w:ins w:id="38492"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38493" w:author="Στάθης Καπ" w:date="2023-03-09T07:14:00Z"/>
                <w:sz w:val="16"/>
                <w:szCs w:val="16"/>
              </w:rPr>
            </w:pPr>
            <w:ins w:id="38494"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38495" w:author="Στάθης Καπ" w:date="2023-03-09T07:14:00Z"/>
                <w:sz w:val="16"/>
                <w:szCs w:val="16"/>
              </w:rPr>
            </w:pPr>
            <w:ins w:id="38496"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38497" w:author="Στάθης Καπ" w:date="2023-03-09T07:14:00Z"/>
                <w:sz w:val="16"/>
                <w:szCs w:val="16"/>
              </w:rPr>
            </w:pPr>
            <w:ins w:id="38498"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38499" w:author="Στάθης Καπ" w:date="2023-03-09T07:14:00Z"/>
                <w:sz w:val="16"/>
                <w:szCs w:val="16"/>
              </w:rPr>
            </w:pPr>
            <w:ins w:id="38500"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38501" w:author="Στάθης Καπ" w:date="2023-03-09T07:14:00Z"/>
                <w:sz w:val="16"/>
                <w:szCs w:val="16"/>
              </w:rPr>
            </w:pPr>
            <w:ins w:id="38502"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38503" w:author="Στάθης Καπ" w:date="2023-03-09T07:14:00Z"/>
                <w:sz w:val="16"/>
                <w:szCs w:val="16"/>
              </w:rPr>
            </w:pPr>
            <w:ins w:id="38504"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38505" w:author="Στάθης Καπ" w:date="2023-03-09T07:14:00Z"/>
                <w:sz w:val="16"/>
                <w:szCs w:val="16"/>
              </w:rPr>
            </w:pPr>
            <w:ins w:id="38506"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38507" w:author="Στάθης Καπ" w:date="2023-03-09T07:14:00Z"/>
                <w:sz w:val="16"/>
                <w:szCs w:val="16"/>
              </w:rPr>
            </w:pPr>
            <w:ins w:id="38508"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38509" w:author="Στάθης Καπ" w:date="2023-03-09T07:14:00Z"/>
                <w:sz w:val="16"/>
                <w:szCs w:val="16"/>
              </w:rPr>
            </w:pPr>
            <w:ins w:id="38510"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38511" w:author="Στάθης Καπ" w:date="2023-03-09T07:14:00Z"/>
                <w:sz w:val="16"/>
                <w:szCs w:val="16"/>
              </w:rPr>
            </w:pPr>
            <w:ins w:id="38512"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38513" w:author="Στάθης Καπ" w:date="2023-03-09T07:14:00Z"/>
                <w:sz w:val="16"/>
                <w:szCs w:val="16"/>
              </w:rPr>
            </w:pPr>
            <w:ins w:id="38514"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38515" w:author="Στάθης Καπ" w:date="2023-03-09T07:14:00Z"/>
                <w:sz w:val="16"/>
                <w:szCs w:val="16"/>
              </w:rPr>
            </w:pPr>
            <w:ins w:id="38516"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38517" w:author="Στάθης Καπ" w:date="2023-03-09T06:37:00Z"/>
                <w:sz w:val="16"/>
                <w:szCs w:val="16"/>
              </w:rPr>
            </w:pPr>
            <w:ins w:id="38518"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38519" w:author="Στάθης Καπ" w:date="2023-03-09T06:37:00Z"/>
                <w:sz w:val="16"/>
                <w:szCs w:val="16"/>
              </w:rPr>
            </w:pPr>
            <w:ins w:id="38520"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38521" w:author="Στάθης Καπ" w:date="2023-03-09T06:37:00Z"/>
                <w:sz w:val="16"/>
                <w:szCs w:val="16"/>
              </w:rPr>
            </w:pPr>
            <w:ins w:id="38522"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38523" w:author="Στάθης Καπ" w:date="2023-03-09T06:37:00Z"/>
                <w:sz w:val="16"/>
                <w:szCs w:val="16"/>
              </w:rPr>
            </w:pPr>
            <w:ins w:id="38524"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38525" w:author="Στάθης Καπ" w:date="2023-03-09T06:37:00Z"/>
                <w:sz w:val="16"/>
                <w:szCs w:val="16"/>
              </w:rPr>
            </w:pPr>
            <w:ins w:id="38526"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38527" w:author="Στάθης Καπ" w:date="2023-03-09T06:37:00Z"/>
                <w:sz w:val="16"/>
                <w:szCs w:val="16"/>
              </w:rPr>
            </w:pPr>
            <w:ins w:id="38528"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38529" w:author="Στάθης Καπ" w:date="2023-03-09T06:37:00Z"/>
                <w:sz w:val="16"/>
                <w:szCs w:val="16"/>
              </w:rPr>
            </w:pPr>
            <w:ins w:id="38530"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38531" w:author="Στάθης Καπ" w:date="2023-03-09T06:37:00Z"/>
                <w:sz w:val="16"/>
                <w:szCs w:val="16"/>
              </w:rPr>
            </w:pPr>
            <w:ins w:id="38532"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38533" w:author="Στάθης Καπ" w:date="2023-03-09T06:37:00Z"/>
                <w:sz w:val="16"/>
                <w:szCs w:val="16"/>
              </w:rPr>
            </w:pPr>
            <w:ins w:id="38534"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38535" w:author="Στάθης Καπ" w:date="2023-03-09T06:37:00Z"/>
                <w:sz w:val="16"/>
                <w:szCs w:val="16"/>
              </w:rPr>
            </w:pPr>
            <w:ins w:id="38536"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38537" w:author="Στάθης Καπ" w:date="2023-03-09T06:37:00Z"/>
                <w:sz w:val="16"/>
                <w:szCs w:val="16"/>
              </w:rPr>
            </w:pPr>
            <w:ins w:id="38538"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38539" w:author="Στάθης Καπ" w:date="2023-03-09T06:37:00Z"/>
                <w:sz w:val="16"/>
                <w:szCs w:val="16"/>
              </w:rPr>
            </w:pPr>
            <w:ins w:id="38540"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38541" w:author="Στάθης Καπ" w:date="2023-03-09T06:37:00Z"/>
                <w:sz w:val="16"/>
                <w:szCs w:val="16"/>
              </w:rPr>
            </w:pPr>
            <w:ins w:id="38542"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3854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38544" w:author="Στάθης Καπ" w:date="2023-03-09T06:37:00Z"/>
                <w:sz w:val="16"/>
                <w:szCs w:val="16"/>
              </w:rPr>
            </w:pPr>
            <w:ins w:id="38545"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38546" w:author="Στάθης Καπ" w:date="2023-03-09T06:37:00Z"/>
                <w:sz w:val="16"/>
                <w:szCs w:val="16"/>
              </w:rPr>
            </w:pPr>
            <w:ins w:id="38547"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38548" w:author="Στάθης Καπ" w:date="2023-03-09T06:37:00Z"/>
                <w:sz w:val="16"/>
                <w:szCs w:val="16"/>
              </w:rPr>
            </w:pPr>
            <w:ins w:id="38549"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38550" w:author="Στάθης Καπ" w:date="2023-03-09T06:37:00Z"/>
                <w:sz w:val="16"/>
                <w:szCs w:val="16"/>
              </w:rPr>
            </w:pPr>
            <w:ins w:id="38551"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38552" w:author="Στάθης Καπ" w:date="2023-03-09T06:37:00Z"/>
                <w:sz w:val="16"/>
                <w:szCs w:val="16"/>
              </w:rPr>
            </w:pPr>
            <w:ins w:id="38553"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38554"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38555" w:author="Στάθης Καπ" w:date="2023-03-09T06:37:00Z"/>
                <w:sz w:val="16"/>
                <w:szCs w:val="16"/>
              </w:rPr>
            </w:pPr>
            <w:ins w:id="38556"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38557" w:author="Στάθης Καπ" w:date="2023-03-09T06:37:00Z"/>
                <w:sz w:val="16"/>
                <w:szCs w:val="16"/>
              </w:rPr>
            </w:pPr>
            <w:ins w:id="38558"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38559" w:author="Στάθης Καπ" w:date="2023-03-09T06:37:00Z"/>
                <w:sz w:val="16"/>
                <w:szCs w:val="16"/>
              </w:rPr>
            </w:pPr>
            <w:ins w:id="38560"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38561" w:author="Στάθης Καπ" w:date="2023-03-09T06:37:00Z"/>
                <w:sz w:val="16"/>
                <w:szCs w:val="16"/>
              </w:rPr>
            </w:pPr>
            <w:ins w:id="38562"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38563" w:author="Στάθης Καπ" w:date="2023-03-09T06:37:00Z"/>
                <w:sz w:val="16"/>
                <w:szCs w:val="16"/>
              </w:rPr>
            </w:pPr>
            <w:ins w:id="38564"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38565" w:author="Στάθης Καπ" w:date="2023-03-09T06:37:00Z"/>
                <w:sz w:val="16"/>
                <w:szCs w:val="16"/>
              </w:rPr>
            </w:pPr>
            <w:ins w:id="38566"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38567" w:author="Στάθης Καπ" w:date="2023-03-09T06:37:00Z"/>
                <w:sz w:val="16"/>
                <w:szCs w:val="16"/>
              </w:rPr>
            </w:pPr>
            <w:ins w:id="38568"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38569" w:author="Στάθης Καπ" w:date="2023-03-09T06:37:00Z"/>
                <w:sz w:val="16"/>
                <w:szCs w:val="16"/>
              </w:rPr>
            </w:pPr>
            <w:ins w:id="38570"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38571" w:author="Στάθης Καπ" w:date="2023-03-09T06:37:00Z"/>
                <w:sz w:val="16"/>
                <w:szCs w:val="16"/>
              </w:rPr>
            </w:pPr>
            <w:ins w:id="38572"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38573" w:author="Στάθης Καπ" w:date="2023-03-09T06:37:00Z"/>
                <w:sz w:val="16"/>
                <w:szCs w:val="16"/>
              </w:rPr>
            </w:pPr>
            <w:ins w:id="38574"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38575" w:author="Στάθης Καπ" w:date="2023-03-09T06:37:00Z"/>
                <w:sz w:val="16"/>
                <w:szCs w:val="16"/>
              </w:rPr>
            </w:pPr>
            <w:ins w:id="38576"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38577" w:author="Στάθης Καπ" w:date="2023-03-09T06:37:00Z"/>
                <w:sz w:val="16"/>
                <w:szCs w:val="16"/>
              </w:rPr>
            </w:pPr>
            <w:ins w:id="38578"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385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38580" w:author="Στάθης Καπ" w:date="2023-03-09T06:37:00Z"/>
                <w:sz w:val="16"/>
                <w:szCs w:val="16"/>
              </w:rPr>
            </w:pPr>
            <w:ins w:id="38581"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38582" w:author="Στάθης Καπ" w:date="2023-03-09T06:37:00Z"/>
                <w:sz w:val="16"/>
                <w:szCs w:val="16"/>
              </w:rPr>
            </w:pPr>
            <w:ins w:id="38583"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38584" w:author="Στάθης Καπ" w:date="2023-03-09T06:37:00Z"/>
                <w:sz w:val="16"/>
                <w:szCs w:val="16"/>
              </w:rPr>
            </w:pPr>
            <w:ins w:id="38585"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38586" w:author="Στάθης Καπ" w:date="2023-03-09T06:37:00Z"/>
                <w:sz w:val="16"/>
                <w:szCs w:val="16"/>
              </w:rPr>
            </w:pPr>
            <w:ins w:id="38587"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38588" w:author="Στάθης Καπ" w:date="2023-03-09T06:37:00Z"/>
                <w:sz w:val="16"/>
                <w:szCs w:val="16"/>
              </w:rPr>
            </w:pPr>
            <w:ins w:id="38589"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38590"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38591" w:author="Στάθης Καπ" w:date="2023-03-09T06:37:00Z"/>
                <w:sz w:val="16"/>
                <w:szCs w:val="16"/>
              </w:rPr>
            </w:pPr>
            <w:ins w:id="38592"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38593" w:author="Στάθης Καπ" w:date="2023-03-09T06:37:00Z"/>
                <w:sz w:val="16"/>
                <w:szCs w:val="16"/>
              </w:rPr>
            </w:pPr>
            <w:ins w:id="38594"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38595" w:author="Στάθης Καπ" w:date="2023-03-09T06:37:00Z"/>
                <w:sz w:val="16"/>
                <w:szCs w:val="16"/>
              </w:rPr>
            </w:pPr>
            <w:ins w:id="38596"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38597" w:author="Στάθης Καπ" w:date="2023-03-09T06:37:00Z"/>
                <w:sz w:val="16"/>
                <w:szCs w:val="16"/>
              </w:rPr>
            </w:pPr>
            <w:ins w:id="38598"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38599" w:author="Στάθης Καπ" w:date="2023-03-09T06:37:00Z"/>
                <w:sz w:val="16"/>
                <w:szCs w:val="16"/>
              </w:rPr>
            </w:pPr>
            <w:ins w:id="38600"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38601" w:author="Στάθης Καπ" w:date="2023-03-09T06:37:00Z"/>
                <w:sz w:val="16"/>
                <w:szCs w:val="16"/>
              </w:rPr>
            </w:pPr>
            <w:ins w:id="38602"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38603" w:author="Στάθης Καπ" w:date="2023-03-09T06:37:00Z"/>
                <w:sz w:val="16"/>
                <w:szCs w:val="16"/>
              </w:rPr>
            </w:pPr>
            <w:ins w:id="38604"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38605" w:author="Στάθης Καπ" w:date="2023-03-09T06:37:00Z"/>
                <w:sz w:val="16"/>
                <w:szCs w:val="16"/>
              </w:rPr>
            </w:pPr>
            <w:ins w:id="38606"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38607" w:author="Στάθης Καπ" w:date="2023-03-09T06:37:00Z"/>
                <w:sz w:val="16"/>
                <w:szCs w:val="16"/>
              </w:rPr>
            </w:pPr>
            <w:ins w:id="38608"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38609" w:author="Στάθης Καπ" w:date="2023-03-09T06:37:00Z"/>
                <w:sz w:val="16"/>
                <w:szCs w:val="16"/>
              </w:rPr>
            </w:pPr>
            <w:ins w:id="38610"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38611" w:author="Στάθης Καπ" w:date="2023-03-09T06:37:00Z"/>
                <w:sz w:val="16"/>
                <w:szCs w:val="16"/>
              </w:rPr>
            </w:pPr>
            <w:ins w:id="38612"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38613" w:author="Στάθης Καπ" w:date="2023-03-09T06:37:00Z"/>
                <w:sz w:val="16"/>
                <w:szCs w:val="16"/>
              </w:rPr>
            </w:pPr>
            <w:ins w:id="38614"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386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38616" w:author="Στάθης Καπ" w:date="2023-03-09T06:37:00Z"/>
                <w:sz w:val="16"/>
                <w:szCs w:val="16"/>
              </w:rPr>
            </w:pPr>
            <w:ins w:id="38617"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38618" w:author="Στάθης Καπ" w:date="2023-03-09T06:37:00Z"/>
                <w:sz w:val="16"/>
                <w:szCs w:val="16"/>
              </w:rPr>
            </w:pPr>
            <w:ins w:id="38619"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38620" w:author="Στάθης Καπ" w:date="2023-03-09T06:37:00Z"/>
                <w:sz w:val="16"/>
                <w:szCs w:val="16"/>
              </w:rPr>
            </w:pPr>
            <w:ins w:id="38621"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38622" w:author="Στάθης Καπ" w:date="2023-03-09T06:37:00Z"/>
                <w:sz w:val="16"/>
                <w:szCs w:val="16"/>
              </w:rPr>
            </w:pPr>
            <w:ins w:id="38623"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38624" w:author="Στάθης Καπ" w:date="2023-03-09T06:37:00Z"/>
                <w:sz w:val="16"/>
                <w:szCs w:val="16"/>
              </w:rPr>
            </w:pPr>
            <w:ins w:id="38625"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38626"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38627" w:author="Στάθης Καπ" w:date="2023-03-09T06:37:00Z"/>
                <w:sz w:val="16"/>
                <w:szCs w:val="16"/>
              </w:rPr>
            </w:pPr>
            <w:ins w:id="38628"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38629" w:author="Στάθης Καπ" w:date="2023-03-09T06:37:00Z"/>
                <w:sz w:val="16"/>
                <w:szCs w:val="16"/>
              </w:rPr>
            </w:pPr>
            <w:ins w:id="38630"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38631" w:author="Στάθης Καπ" w:date="2023-03-09T06:37:00Z"/>
                <w:sz w:val="16"/>
                <w:szCs w:val="16"/>
              </w:rPr>
            </w:pPr>
            <w:ins w:id="38632"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38633" w:author="Στάθης Καπ" w:date="2023-03-09T06:37:00Z"/>
                <w:sz w:val="16"/>
                <w:szCs w:val="16"/>
              </w:rPr>
            </w:pPr>
            <w:ins w:id="38634"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38635" w:author="Στάθης Καπ" w:date="2023-03-09T06:37:00Z"/>
                <w:sz w:val="16"/>
                <w:szCs w:val="16"/>
              </w:rPr>
            </w:pPr>
            <w:ins w:id="38636"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38637" w:author="Στάθης Καπ" w:date="2023-03-09T06:37:00Z"/>
                <w:sz w:val="16"/>
                <w:szCs w:val="16"/>
              </w:rPr>
            </w:pPr>
            <w:ins w:id="38638"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38639" w:author="Στάθης Καπ" w:date="2023-03-09T06:37:00Z"/>
                <w:sz w:val="16"/>
                <w:szCs w:val="16"/>
              </w:rPr>
            </w:pPr>
            <w:ins w:id="38640"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38641" w:author="Στάθης Καπ" w:date="2023-03-09T06:37:00Z"/>
                <w:sz w:val="16"/>
                <w:szCs w:val="16"/>
              </w:rPr>
            </w:pPr>
            <w:ins w:id="38642"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38643" w:author="Στάθης Καπ" w:date="2023-03-09T06:37:00Z"/>
                <w:sz w:val="16"/>
                <w:szCs w:val="16"/>
              </w:rPr>
            </w:pPr>
            <w:ins w:id="38644"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38645" w:author="Στάθης Καπ" w:date="2023-03-09T06:37:00Z"/>
                <w:sz w:val="16"/>
                <w:szCs w:val="16"/>
              </w:rPr>
            </w:pPr>
            <w:ins w:id="38646"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38647" w:author="Στάθης Καπ" w:date="2023-03-09T06:37:00Z"/>
                <w:sz w:val="16"/>
                <w:szCs w:val="16"/>
              </w:rPr>
            </w:pPr>
            <w:ins w:id="38648"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38649" w:author="Στάθης Καπ" w:date="2023-03-09T06:37:00Z"/>
                <w:sz w:val="16"/>
                <w:szCs w:val="16"/>
              </w:rPr>
            </w:pPr>
            <w:ins w:id="38650"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386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38652" w:author="Στάθης Καπ" w:date="2023-03-09T06:37:00Z"/>
                <w:sz w:val="16"/>
                <w:szCs w:val="16"/>
              </w:rPr>
            </w:pPr>
            <w:ins w:id="38653"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38654" w:author="Στάθης Καπ" w:date="2023-03-09T06:37:00Z"/>
                <w:sz w:val="16"/>
                <w:szCs w:val="16"/>
              </w:rPr>
            </w:pPr>
            <w:ins w:id="38655"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38656" w:author="Στάθης Καπ" w:date="2023-03-09T06:37:00Z"/>
                <w:sz w:val="16"/>
                <w:szCs w:val="16"/>
              </w:rPr>
            </w:pPr>
            <w:ins w:id="38657"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38658" w:author="Στάθης Καπ" w:date="2023-03-09T06:37:00Z"/>
                <w:sz w:val="16"/>
                <w:szCs w:val="16"/>
              </w:rPr>
            </w:pPr>
            <w:ins w:id="38659"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38660" w:author="Στάθης Καπ" w:date="2023-03-09T06:37:00Z"/>
                <w:sz w:val="16"/>
                <w:szCs w:val="16"/>
              </w:rPr>
            </w:pPr>
            <w:ins w:id="38661"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38662"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38663" w:author="Στάθης Καπ" w:date="2023-03-09T06:37:00Z"/>
                <w:sz w:val="16"/>
                <w:szCs w:val="16"/>
              </w:rPr>
            </w:pPr>
            <w:ins w:id="38664"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38665" w:author="Στάθης Καπ" w:date="2023-03-09T06:37:00Z"/>
                <w:sz w:val="16"/>
                <w:szCs w:val="16"/>
              </w:rPr>
            </w:pPr>
            <w:ins w:id="38666"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38667" w:author="Στάθης Καπ" w:date="2023-03-09T06:37:00Z"/>
                <w:sz w:val="16"/>
                <w:szCs w:val="16"/>
              </w:rPr>
            </w:pPr>
            <w:ins w:id="38668"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38669" w:author="Στάθης Καπ" w:date="2023-03-09T06:37:00Z"/>
                <w:sz w:val="16"/>
                <w:szCs w:val="16"/>
              </w:rPr>
            </w:pPr>
            <w:ins w:id="38670"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38671" w:author="Στάθης Καπ" w:date="2023-03-09T06:37:00Z"/>
                <w:sz w:val="16"/>
                <w:szCs w:val="16"/>
              </w:rPr>
            </w:pPr>
            <w:ins w:id="38672"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38673" w:author="Στάθης Καπ" w:date="2023-03-09T06:37:00Z"/>
                <w:sz w:val="16"/>
                <w:szCs w:val="16"/>
              </w:rPr>
            </w:pPr>
            <w:ins w:id="38674"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38675" w:author="Στάθης Καπ" w:date="2023-03-09T06:37:00Z"/>
                <w:sz w:val="16"/>
                <w:szCs w:val="16"/>
              </w:rPr>
            </w:pPr>
            <w:ins w:id="38676"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38677" w:author="Στάθης Καπ" w:date="2023-03-09T06:37:00Z"/>
                <w:sz w:val="16"/>
                <w:szCs w:val="16"/>
              </w:rPr>
            </w:pPr>
            <w:ins w:id="38678"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38679" w:author="Στάθης Καπ" w:date="2023-03-09T06:37:00Z"/>
                <w:sz w:val="16"/>
                <w:szCs w:val="16"/>
              </w:rPr>
            </w:pPr>
            <w:ins w:id="38680"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38681" w:author="Στάθης Καπ" w:date="2023-03-09T06:37:00Z"/>
                <w:sz w:val="16"/>
                <w:szCs w:val="16"/>
              </w:rPr>
            </w:pPr>
            <w:ins w:id="38682"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38683" w:author="Στάθης Καπ" w:date="2023-03-09T06:37:00Z"/>
                <w:sz w:val="16"/>
                <w:szCs w:val="16"/>
              </w:rPr>
            </w:pPr>
            <w:ins w:id="38684"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38685" w:author="Στάθης Καπ" w:date="2023-03-09T06:37:00Z"/>
                <w:sz w:val="16"/>
                <w:szCs w:val="16"/>
              </w:rPr>
            </w:pPr>
            <w:ins w:id="38686"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3868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38688" w:author="Στάθης Καπ" w:date="2023-03-09T06:37:00Z"/>
                <w:sz w:val="16"/>
                <w:szCs w:val="16"/>
              </w:rPr>
            </w:pPr>
            <w:ins w:id="38689"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38690" w:author="Στάθης Καπ" w:date="2023-03-09T06:37:00Z"/>
                <w:sz w:val="16"/>
                <w:szCs w:val="16"/>
              </w:rPr>
            </w:pPr>
            <w:ins w:id="38691"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38692" w:author="Στάθης Καπ" w:date="2023-03-09T06:37:00Z"/>
                <w:sz w:val="16"/>
                <w:szCs w:val="16"/>
              </w:rPr>
            </w:pPr>
            <w:ins w:id="38693"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38694" w:author="Στάθης Καπ" w:date="2023-03-09T06:37:00Z"/>
                <w:sz w:val="16"/>
                <w:szCs w:val="16"/>
              </w:rPr>
            </w:pPr>
            <w:ins w:id="38695"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38696" w:author="Στάθης Καπ" w:date="2023-03-09T06:37:00Z"/>
                <w:sz w:val="16"/>
                <w:szCs w:val="16"/>
              </w:rPr>
            </w:pPr>
            <w:ins w:id="38697"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38698"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38699" w:author="Στάθης Καπ" w:date="2023-03-09T06:37:00Z"/>
                <w:sz w:val="16"/>
                <w:szCs w:val="16"/>
              </w:rPr>
            </w:pPr>
            <w:ins w:id="38700"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38701" w:author="Στάθης Καπ" w:date="2023-03-09T06:37:00Z"/>
                <w:sz w:val="16"/>
                <w:szCs w:val="16"/>
              </w:rPr>
            </w:pPr>
            <w:ins w:id="38702"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38703" w:author="Στάθης Καπ" w:date="2023-03-09T06:37:00Z"/>
                <w:sz w:val="16"/>
                <w:szCs w:val="16"/>
              </w:rPr>
            </w:pPr>
            <w:ins w:id="38704"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38705" w:author="Στάθης Καπ" w:date="2023-03-09T06:37:00Z"/>
                <w:sz w:val="16"/>
                <w:szCs w:val="16"/>
              </w:rPr>
            </w:pPr>
            <w:ins w:id="38706"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38707" w:author="Στάθης Καπ" w:date="2023-03-09T06:37:00Z"/>
                <w:sz w:val="16"/>
                <w:szCs w:val="16"/>
              </w:rPr>
            </w:pPr>
            <w:ins w:id="38708"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38709" w:author="Στάθης Καπ" w:date="2023-03-09T06:37:00Z"/>
                <w:sz w:val="16"/>
                <w:szCs w:val="16"/>
              </w:rPr>
            </w:pPr>
            <w:ins w:id="38710"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38711" w:author="Στάθης Καπ" w:date="2023-03-09T06:37:00Z"/>
                <w:sz w:val="16"/>
                <w:szCs w:val="16"/>
              </w:rPr>
            </w:pPr>
            <w:ins w:id="38712"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38713" w:author="Στάθης Καπ" w:date="2023-03-09T06:37:00Z"/>
                <w:sz w:val="16"/>
                <w:szCs w:val="16"/>
              </w:rPr>
            </w:pPr>
            <w:ins w:id="38714"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38715" w:author="Στάθης Καπ" w:date="2023-03-09T06:37:00Z"/>
                <w:sz w:val="16"/>
                <w:szCs w:val="16"/>
              </w:rPr>
            </w:pPr>
            <w:ins w:id="38716"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38717" w:author="Στάθης Καπ" w:date="2023-03-09T06:37:00Z"/>
                <w:sz w:val="16"/>
                <w:szCs w:val="16"/>
              </w:rPr>
            </w:pPr>
            <w:ins w:id="38718"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38719" w:author="Στάθης Καπ" w:date="2023-03-09T06:37:00Z"/>
                <w:sz w:val="16"/>
                <w:szCs w:val="16"/>
              </w:rPr>
            </w:pPr>
            <w:ins w:id="38720"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38721" w:author="Στάθης Καπ" w:date="2023-03-09T06:37:00Z"/>
                <w:sz w:val="16"/>
                <w:szCs w:val="16"/>
              </w:rPr>
            </w:pPr>
            <w:ins w:id="38722"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387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38724" w:author="Στάθης Καπ" w:date="2023-03-09T06:37:00Z"/>
                <w:sz w:val="16"/>
                <w:szCs w:val="16"/>
              </w:rPr>
            </w:pPr>
            <w:ins w:id="38725"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38726" w:author="Στάθης Καπ" w:date="2023-03-09T06:37:00Z"/>
                <w:sz w:val="16"/>
                <w:szCs w:val="16"/>
              </w:rPr>
            </w:pPr>
            <w:ins w:id="38727"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38728" w:author="Στάθης Καπ" w:date="2023-03-09T06:37:00Z"/>
                <w:sz w:val="16"/>
                <w:szCs w:val="16"/>
              </w:rPr>
            </w:pPr>
            <w:ins w:id="38729"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38730" w:author="Στάθης Καπ" w:date="2023-03-09T06:37:00Z"/>
                <w:sz w:val="16"/>
                <w:szCs w:val="16"/>
              </w:rPr>
            </w:pPr>
            <w:ins w:id="38731"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38732" w:author="Στάθης Καπ" w:date="2023-03-09T06:37:00Z"/>
                <w:sz w:val="16"/>
                <w:szCs w:val="16"/>
              </w:rPr>
            </w:pPr>
            <w:ins w:id="38733"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38734"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38735" w:author="Στάθης Καπ" w:date="2023-03-09T06:37:00Z"/>
                <w:sz w:val="16"/>
                <w:szCs w:val="16"/>
              </w:rPr>
            </w:pPr>
            <w:ins w:id="38736"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38737" w:author="Στάθης Καπ" w:date="2023-03-09T06:37:00Z"/>
                <w:sz w:val="16"/>
                <w:szCs w:val="16"/>
              </w:rPr>
            </w:pPr>
            <w:ins w:id="38738"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38739" w:author="Στάθης Καπ" w:date="2023-03-09T06:37:00Z"/>
                <w:sz w:val="16"/>
                <w:szCs w:val="16"/>
              </w:rPr>
            </w:pPr>
            <w:ins w:id="38740"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38741" w:author="Στάθης Καπ" w:date="2023-03-09T06:37:00Z"/>
                <w:sz w:val="16"/>
                <w:szCs w:val="16"/>
              </w:rPr>
            </w:pPr>
            <w:ins w:id="38742"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38743" w:author="Στάθης Καπ" w:date="2023-03-09T06:37:00Z"/>
                <w:sz w:val="16"/>
                <w:szCs w:val="16"/>
              </w:rPr>
            </w:pPr>
            <w:ins w:id="38744"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38745" w:author="Στάθης Καπ" w:date="2023-03-09T06:37:00Z"/>
                <w:sz w:val="16"/>
                <w:szCs w:val="16"/>
              </w:rPr>
            </w:pPr>
            <w:ins w:id="38746"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38747" w:author="Στάθης Καπ" w:date="2023-03-09T06:37:00Z"/>
                <w:sz w:val="16"/>
                <w:szCs w:val="16"/>
              </w:rPr>
            </w:pPr>
            <w:ins w:id="38748"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38749" w:author="Στάθης Καπ" w:date="2023-03-09T06:37:00Z"/>
                <w:sz w:val="16"/>
                <w:szCs w:val="16"/>
              </w:rPr>
            </w:pPr>
            <w:ins w:id="38750"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38751" w:author="Στάθης Καπ" w:date="2023-03-09T06:37:00Z"/>
                <w:sz w:val="16"/>
                <w:szCs w:val="16"/>
              </w:rPr>
            </w:pPr>
            <w:ins w:id="38752"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38753" w:author="Στάθης Καπ" w:date="2023-03-09T06:37:00Z"/>
                <w:sz w:val="16"/>
                <w:szCs w:val="16"/>
              </w:rPr>
            </w:pPr>
            <w:ins w:id="38754"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38755" w:author="Στάθης Καπ" w:date="2023-03-09T06:37:00Z"/>
                <w:sz w:val="16"/>
                <w:szCs w:val="16"/>
              </w:rPr>
            </w:pPr>
            <w:ins w:id="38756"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38757" w:author="Στάθης Καπ" w:date="2023-03-09T06:37:00Z"/>
                <w:sz w:val="16"/>
                <w:szCs w:val="16"/>
              </w:rPr>
            </w:pPr>
            <w:ins w:id="38758"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387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38760" w:author="Στάθης Καπ" w:date="2023-03-09T06:37:00Z"/>
                <w:sz w:val="16"/>
                <w:szCs w:val="16"/>
              </w:rPr>
            </w:pPr>
            <w:ins w:id="38761"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38762" w:author="Στάθης Καπ" w:date="2023-03-09T06:37:00Z"/>
                <w:sz w:val="16"/>
                <w:szCs w:val="16"/>
              </w:rPr>
            </w:pPr>
            <w:ins w:id="38763"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38764" w:author="Στάθης Καπ" w:date="2023-03-09T06:37:00Z"/>
                <w:sz w:val="16"/>
                <w:szCs w:val="16"/>
              </w:rPr>
            </w:pPr>
            <w:ins w:id="38765"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38766" w:author="Στάθης Καπ" w:date="2023-03-09T06:37:00Z"/>
                <w:sz w:val="16"/>
                <w:szCs w:val="16"/>
              </w:rPr>
            </w:pPr>
            <w:ins w:id="38767"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38768" w:author="Στάθης Καπ" w:date="2023-03-09T06:37:00Z"/>
                <w:sz w:val="16"/>
                <w:szCs w:val="16"/>
              </w:rPr>
            </w:pPr>
            <w:ins w:id="38769"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38770"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38771" w:author="Στάθης Καπ" w:date="2023-03-09T06:37:00Z"/>
                <w:sz w:val="16"/>
                <w:szCs w:val="16"/>
              </w:rPr>
            </w:pPr>
            <w:ins w:id="38772"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38773" w:author="Στάθης Καπ" w:date="2023-03-09T06:37:00Z"/>
                <w:sz w:val="16"/>
                <w:szCs w:val="16"/>
              </w:rPr>
            </w:pPr>
            <w:ins w:id="38774"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38775" w:author="Στάθης Καπ" w:date="2023-03-09T06:37:00Z"/>
                <w:sz w:val="16"/>
                <w:szCs w:val="16"/>
              </w:rPr>
            </w:pPr>
            <w:ins w:id="38776"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38777" w:author="Στάθης Καπ" w:date="2023-03-09T06:37:00Z"/>
                <w:sz w:val="16"/>
                <w:szCs w:val="16"/>
              </w:rPr>
            </w:pPr>
            <w:ins w:id="38778"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38779" w:author="Στάθης Καπ" w:date="2023-03-09T06:37:00Z"/>
                <w:sz w:val="16"/>
                <w:szCs w:val="16"/>
              </w:rPr>
            </w:pPr>
            <w:ins w:id="38780"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38781" w:author="Στάθης Καπ" w:date="2023-03-09T06:37:00Z"/>
                <w:sz w:val="16"/>
                <w:szCs w:val="16"/>
              </w:rPr>
            </w:pPr>
            <w:ins w:id="38782"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38783" w:author="Στάθης Καπ" w:date="2023-03-09T06:37:00Z"/>
                <w:sz w:val="16"/>
                <w:szCs w:val="16"/>
              </w:rPr>
            </w:pPr>
            <w:ins w:id="38784"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38785" w:author="Στάθης Καπ" w:date="2023-03-09T06:37:00Z"/>
                <w:sz w:val="16"/>
                <w:szCs w:val="16"/>
              </w:rPr>
            </w:pPr>
            <w:ins w:id="38786"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38787" w:author="Στάθης Καπ" w:date="2023-03-09T06:37:00Z"/>
                <w:sz w:val="16"/>
                <w:szCs w:val="16"/>
              </w:rPr>
            </w:pPr>
            <w:ins w:id="38788"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38789" w:author="Στάθης Καπ" w:date="2023-03-09T06:37:00Z"/>
                <w:sz w:val="16"/>
                <w:szCs w:val="16"/>
              </w:rPr>
            </w:pPr>
            <w:ins w:id="38790"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38791" w:author="Στάθης Καπ" w:date="2023-03-09T06:37:00Z"/>
                <w:sz w:val="16"/>
                <w:szCs w:val="16"/>
              </w:rPr>
            </w:pPr>
            <w:ins w:id="38792"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38793" w:author="Στάθης Καπ" w:date="2023-03-09T06:37:00Z"/>
                <w:sz w:val="16"/>
                <w:szCs w:val="16"/>
              </w:rPr>
            </w:pPr>
            <w:ins w:id="38794"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387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38796" w:author="Στάθης Καπ" w:date="2023-03-09T06:37:00Z"/>
                <w:sz w:val="16"/>
                <w:szCs w:val="16"/>
              </w:rPr>
            </w:pPr>
            <w:ins w:id="38797"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38798" w:author="Στάθης Καπ" w:date="2023-03-09T06:37:00Z"/>
                <w:sz w:val="16"/>
                <w:szCs w:val="16"/>
              </w:rPr>
            </w:pPr>
            <w:ins w:id="3879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38800" w:author="Στάθης Καπ" w:date="2023-03-09T06:37:00Z"/>
                <w:sz w:val="16"/>
                <w:szCs w:val="16"/>
              </w:rPr>
            </w:pPr>
            <w:ins w:id="3880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38802" w:author="Στάθης Καπ" w:date="2023-03-09T06:37:00Z"/>
                <w:sz w:val="16"/>
                <w:szCs w:val="16"/>
              </w:rPr>
            </w:pPr>
            <w:ins w:id="38803"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38804" w:author="Στάθης Καπ" w:date="2023-03-09T06:37:00Z"/>
                <w:sz w:val="16"/>
                <w:szCs w:val="16"/>
              </w:rPr>
            </w:pPr>
            <w:ins w:id="38805"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38806"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38807" w:author="Στάθης Καπ" w:date="2023-03-09T06:37:00Z"/>
                <w:sz w:val="16"/>
                <w:szCs w:val="16"/>
              </w:rPr>
            </w:pPr>
            <w:ins w:id="38808"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38809" w:author="Στάθης Καπ" w:date="2023-03-09T06:37:00Z"/>
                <w:sz w:val="16"/>
                <w:szCs w:val="16"/>
              </w:rPr>
            </w:pPr>
            <w:ins w:id="38810"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38811" w:author="Στάθης Καπ" w:date="2023-03-09T06:37:00Z"/>
                <w:sz w:val="16"/>
                <w:szCs w:val="16"/>
              </w:rPr>
            </w:pPr>
            <w:ins w:id="38812"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38813" w:author="Στάθης Καπ" w:date="2023-03-09T06:37:00Z"/>
                <w:sz w:val="16"/>
                <w:szCs w:val="16"/>
              </w:rPr>
            </w:pPr>
            <w:ins w:id="38814"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38815" w:author="Στάθης Καπ" w:date="2023-03-09T06:37:00Z"/>
                <w:sz w:val="16"/>
                <w:szCs w:val="16"/>
              </w:rPr>
            </w:pPr>
            <w:ins w:id="38816"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38817" w:author="Στάθης Καπ" w:date="2023-03-09T06:37:00Z"/>
                <w:sz w:val="16"/>
                <w:szCs w:val="16"/>
              </w:rPr>
            </w:pPr>
            <w:ins w:id="38818"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38819" w:author="Στάθης Καπ" w:date="2023-03-09T06:37:00Z"/>
                <w:sz w:val="16"/>
                <w:szCs w:val="16"/>
              </w:rPr>
            </w:pPr>
            <w:ins w:id="38820"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38821" w:author="Στάθης Καπ" w:date="2023-03-09T06:37:00Z"/>
                <w:sz w:val="16"/>
                <w:szCs w:val="16"/>
              </w:rPr>
            </w:pPr>
            <w:ins w:id="38822"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38823" w:author="Στάθης Καπ" w:date="2023-03-09T06:37:00Z"/>
                <w:sz w:val="16"/>
                <w:szCs w:val="16"/>
              </w:rPr>
            </w:pPr>
            <w:ins w:id="38824"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38825" w:author="Στάθης Καπ" w:date="2023-03-09T06:37:00Z"/>
                <w:sz w:val="16"/>
                <w:szCs w:val="16"/>
              </w:rPr>
            </w:pPr>
            <w:ins w:id="38826"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38827" w:author="Στάθης Καπ" w:date="2023-03-09T06:37:00Z"/>
                <w:sz w:val="16"/>
                <w:szCs w:val="16"/>
              </w:rPr>
            </w:pPr>
            <w:ins w:id="38828"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38829" w:author="Στάθης Καπ" w:date="2023-03-09T06:37:00Z"/>
                <w:sz w:val="16"/>
                <w:szCs w:val="16"/>
              </w:rPr>
            </w:pPr>
            <w:ins w:id="38830"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388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38832" w:author="Στάθης Καπ" w:date="2023-03-09T06:37:00Z"/>
                <w:sz w:val="16"/>
                <w:szCs w:val="16"/>
              </w:rPr>
            </w:pPr>
            <w:ins w:id="38833"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38834" w:author="Στάθης Καπ" w:date="2023-03-09T06:37:00Z"/>
                <w:sz w:val="16"/>
                <w:szCs w:val="16"/>
              </w:rPr>
            </w:pPr>
            <w:ins w:id="3883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38836" w:author="Στάθης Καπ" w:date="2023-03-09T06:37:00Z"/>
                <w:sz w:val="16"/>
                <w:szCs w:val="16"/>
              </w:rPr>
            </w:pPr>
            <w:ins w:id="3883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38838" w:author="Στάθης Καπ" w:date="2023-03-09T06:37:00Z"/>
                <w:sz w:val="16"/>
                <w:szCs w:val="16"/>
              </w:rPr>
            </w:pPr>
            <w:ins w:id="38839"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38840" w:author="Στάθης Καπ" w:date="2023-03-09T06:37:00Z"/>
                <w:sz w:val="16"/>
                <w:szCs w:val="16"/>
              </w:rPr>
            </w:pPr>
            <w:ins w:id="38841"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38842"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38843" w:author="Στάθης Καπ" w:date="2023-03-09T06:37:00Z"/>
                <w:sz w:val="16"/>
                <w:szCs w:val="16"/>
              </w:rPr>
            </w:pPr>
            <w:ins w:id="38844"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38845" w:author="Στάθης Καπ" w:date="2023-03-09T06:37:00Z"/>
                <w:sz w:val="16"/>
                <w:szCs w:val="16"/>
              </w:rPr>
            </w:pPr>
            <w:ins w:id="38846"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38847" w:author="Στάθης Καπ" w:date="2023-03-09T06:37:00Z"/>
                <w:sz w:val="16"/>
                <w:szCs w:val="16"/>
              </w:rPr>
            </w:pPr>
            <w:ins w:id="38848"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38849" w:author="Στάθης Καπ" w:date="2023-03-09T06:37:00Z"/>
                <w:sz w:val="16"/>
                <w:szCs w:val="16"/>
              </w:rPr>
            </w:pPr>
            <w:ins w:id="38850"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38851" w:author="Στάθης Καπ" w:date="2023-03-09T06:37:00Z"/>
                <w:sz w:val="16"/>
                <w:szCs w:val="16"/>
              </w:rPr>
            </w:pPr>
            <w:ins w:id="38852"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38853" w:author="Στάθης Καπ" w:date="2023-03-09T06:37:00Z"/>
                <w:sz w:val="16"/>
                <w:szCs w:val="16"/>
              </w:rPr>
            </w:pPr>
            <w:ins w:id="38854"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38855" w:author="Στάθης Καπ" w:date="2023-03-09T06:37:00Z"/>
                <w:sz w:val="16"/>
                <w:szCs w:val="16"/>
              </w:rPr>
            </w:pPr>
            <w:ins w:id="38856"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38857" w:author="Στάθης Καπ" w:date="2023-03-09T06:37:00Z"/>
                <w:sz w:val="16"/>
                <w:szCs w:val="16"/>
              </w:rPr>
            </w:pPr>
            <w:ins w:id="38858"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38859" w:author="Στάθης Καπ" w:date="2023-03-09T06:37:00Z"/>
                <w:sz w:val="16"/>
                <w:szCs w:val="16"/>
              </w:rPr>
            </w:pPr>
            <w:ins w:id="38860"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38861" w:author="Στάθης Καπ" w:date="2023-03-09T06:37:00Z"/>
                <w:sz w:val="16"/>
                <w:szCs w:val="16"/>
              </w:rPr>
            </w:pPr>
            <w:ins w:id="38862"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38863" w:author="Στάθης Καπ" w:date="2023-03-09T06:37:00Z"/>
                <w:sz w:val="16"/>
                <w:szCs w:val="16"/>
              </w:rPr>
            </w:pPr>
            <w:ins w:id="38864"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38865" w:author="Στάθης Καπ" w:date="2023-03-09T06:37:00Z"/>
                <w:sz w:val="16"/>
                <w:szCs w:val="16"/>
              </w:rPr>
            </w:pPr>
            <w:ins w:id="38866"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388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38868" w:author="Στάθης Καπ" w:date="2023-03-09T06:37:00Z"/>
                <w:sz w:val="16"/>
                <w:szCs w:val="16"/>
              </w:rPr>
            </w:pPr>
            <w:ins w:id="38869"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38870" w:author="Στάθης Καπ" w:date="2023-03-09T06:37:00Z"/>
                <w:sz w:val="16"/>
                <w:szCs w:val="16"/>
              </w:rPr>
            </w:pPr>
            <w:ins w:id="3887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38872" w:author="Στάθης Καπ" w:date="2023-03-09T06:37:00Z"/>
                <w:sz w:val="16"/>
                <w:szCs w:val="16"/>
              </w:rPr>
            </w:pPr>
            <w:ins w:id="3887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38874" w:author="Στάθης Καπ" w:date="2023-03-09T06:37:00Z"/>
                <w:sz w:val="16"/>
                <w:szCs w:val="16"/>
              </w:rPr>
            </w:pPr>
            <w:ins w:id="38875"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38876" w:author="Στάθης Καπ" w:date="2023-03-09T06:37:00Z"/>
                <w:sz w:val="16"/>
                <w:szCs w:val="16"/>
              </w:rPr>
            </w:pPr>
            <w:ins w:id="3887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38878"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38879" w:author="Στάθης Καπ" w:date="2023-03-09T06:37:00Z"/>
                <w:sz w:val="16"/>
                <w:szCs w:val="16"/>
              </w:rPr>
            </w:pPr>
            <w:ins w:id="38880"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38881" w:author="Στάθης Καπ" w:date="2023-03-09T06:37:00Z"/>
                <w:sz w:val="16"/>
                <w:szCs w:val="16"/>
              </w:rPr>
            </w:pPr>
            <w:ins w:id="38882"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38883" w:author="Στάθης Καπ" w:date="2023-03-09T06:37:00Z"/>
                <w:sz w:val="16"/>
                <w:szCs w:val="16"/>
              </w:rPr>
            </w:pPr>
            <w:ins w:id="38884"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38885" w:author="Στάθης Καπ" w:date="2023-03-09T06:37:00Z"/>
                <w:sz w:val="16"/>
                <w:szCs w:val="16"/>
              </w:rPr>
            </w:pPr>
            <w:ins w:id="38886"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38887" w:author="Στάθης Καπ" w:date="2023-03-09T06:37:00Z"/>
                <w:sz w:val="16"/>
                <w:szCs w:val="16"/>
              </w:rPr>
            </w:pPr>
            <w:ins w:id="38888"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38889" w:author="Στάθης Καπ" w:date="2023-03-09T06:37:00Z"/>
                <w:sz w:val="16"/>
                <w:szCs w:val="16"/>
              </w:rPr>
            </w:pPr>
            <w:ins w:id="38890"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38891" w:author="Στάθης Καπ" w:date="2023-03-09T06:37:00Z"/>
                <w:sz w:val="16"/>
                <w:szCs w:val="16"/>
              </w:rPr>
            </w:pPr>
            <w:ins w:id="38892"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38893" w:author="Στάθης Καπ" w:date="2023-03-09T06:37:00Z"/>
                <w:sz w:val="16"/>
                <w:szCs w:val="16"/>
              </w:rPr>
            </w:pPr>
            <w:ins w:id="38894"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38895" w:author="Στάθης Καπ" w:date="2023-03-09T06:37:00Z"/>
                <w:sz w:val="16"/>
                <w:szCs w:val="16"/>
              </w:rPr>
            </w:pPr>
            <w:ins w:id="38896"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38897" w:author="Στάθης Καπ" w:date="2023-03-09T06:37:00Z"/>
                <w:sz w:val="16"/>
                <w:szCs w:val="16"/>
              </w:rPr>
            </w:pPr>
            <w:ins w:id="38898"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38899" w:author="Στάθης Καπ" w:date="2023-03-09T06:37:00Z"/>
                <w:sz w:val="16"/>
                <w:szCs w:val="16"/>
              </w:rPr>
            </w:pPr>
            <w:ins w:id="38900"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38901" w:author="Στάθης Καπ" w:date="2023-03-09T06:37:00Z"/>
                <w:sz w:val="16"/>
                <w:szCs w:val="16"/>
              </w:rPr>
            </w:pPr>
            <w:ins w:id="38902"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389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38904" w:author="Στάθης Καπ" w:date="2023-03-09T06:37:00Z"/>
                <w:sz w:val="16"/>
                <w:szCs w:val="16"/>
              </w:rPr>
            </w:pPr>
            <w:ins w:id="38905"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38906" w:author="Στάθης Καπ" w:date="2023-03-09T06:37:00Z"/>
                <w:sz w:val="16"/>
                <w:szCs w:val="16"/>
              </w:rPr>
            </w:pPr>
            <w:ins w:id="3890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38908" w:author="Στάθης Καπ" w:date="2023-03-09T06:37:00Z"/>
                <w:sz w:val="16"/>
                <w:szCs w:val="16"/>
              </w:rPr>
            </w:pPr>
            <w:ins w:id="3890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38910" w:author="Στάθης Καπ" w:date="2023-03-09T06:37:00Z"/>
                <w:sz w:val="16"/>
                <w:szCs w:val="16"/>
              </w:rPr>
            </w:pPr>
            <w:ins w:id="38911"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38912" w:author="Στάθης Καπ" w:date="2023-03-09T06:37:00Z"/>
                <w:sz w:val="16"/>
                <w:szCs w:val="16"/>
              </w:rPr>
            </w:pPr>
            <w:ins w:id="3891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38914"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38915" w:author="Στάθης Καπ" w:date="2023-03-09T06:37:00Z"/>
                <w:sz w:val="16"/>
                <w:szCs w:val="16"/>
              </w:rPr>
            </w:pPr>
            <w:ins w:id="38916"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38917" w:author="Στάθης Καπ" w:date="2023-03-09T06:37:00Z"/>
                <w:sz w:val="16"/>
                <w:szCs w:val="16"/>
              </w:rPr>
            </w:pPr>
            <w:ins w:id="38918"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38919" w:author="Στάθης Καπ" w:date="2023-03-09T06:37:00Z"/>
                <w:sz w:val="16"/>
                <w:szCs w:val="16"/>
              </w:rPr>
            </w:pPr>
            <w:ins w:id="38920"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38921" w:author="Στάθης Καπ" w:date="2023-03-09T06:37:00Z"/>
                <w:sz w:val="16"/>
                <w:szCs w:val="16"/>
              </w:rPr>
            </w:pPr>
            <w:ins w:id="38922"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38923" w:author="Στάθης Καπ" w:date="2023-03-09T06:37:00Z"/>
                <w:sz w:val="16"/>
                <w:szCs w:val="16"/>
              </w:rPr>
            </w:pPr>
            <w:ins w:id="38924"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38925" w:author="Στάθης Καπ" w:date="2023-03-09T06:37:00Z"/>
                <w:sz w:val="16"/>
                <w:szCs w:val="16"/>
              </w:rPr>
            </w:pPr>
            <w:ins w:id="38926"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38927" w:author="Στάθης Καπ" w:date="2023-03-09T06:37:00Z"/>
                <w:sz w:val="16"/>
                <w:szCs w:val="16"/>
              </w:rPr>
            </w:pPr>
            <w:ins w:id="38928"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38929" w:author="Στάθης Καπ" w:date="2023-03-09T06:37:00Z"/>
                <w:sz w:val="16"/>
                <w:szCs w:val="16"/>
              </w:rPr>
            </w:pPr>
            <w:ins w:id="38930"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38931" w:author="Στάθης Καπ" w:date="2023-03-09T06:37:00Z"/>
                <w:sz w:val="16"/>
                <w:szCs w:val="16"/>
              </w:rPr>
            </w:pPr>
            <w:ins w:id="38932"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38933" w:author="Στάθης Καπ" w:date="2023-03-09T06:37:00Z"/>
                <w:sz w:val="16"/>
                <w:szCs w:val="16"/>
              </w:rPr>
            </w:pPr>
            <w:ins w:id="38934"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38935" w:author="Στάθης Καπ" w:date="2023-03-09T06:37:00Z"/>
                <w:sz w:val="16"/>
                <w:szCs w:val="16"/>
              </w:rPr>
            </w:pPr>
            <w:ins w:id="38936"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38937" w:author="Στάθης Καπ" w:date="2023-03-09T06:37:00Z"/>
                <w:sz w:val="16"/>
                <w:szCs w:val="16"/>
              </w:rPr>
            </w:pPr>
            <w:ins w:id="38938"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3893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38940" w:author="Στάθης Καπ" w:date="2023-03-09T06:37:00Z"/>
                <w:sz w:val="16"/>
                <w:szCs w:val="16"/>
              </w:rPr>
            </w:pPr>
            <w:ins w:id="38941"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38942" w:author="Στάθης Καπ" w:date="2023-03-09T06:37:00Z"/>
                <w:sz w:val="16"/>
                <w:szCs w:val="16"/>
              </w:rPr>
            </w:pPr>
            <w:ins w:id="3894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38944" w:author="Στάθης Καπ" w:date="2023-03-09T06:37:00Z"/>
                <w:sz w:val="16"/>
                <w:szCs w:val="16"/>
              </w:rPr>
            </w:pPr>
            <w:ins w:id="3894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38946" w:author="Στάθης Καπ" w:date="2023-03-09T06:37:00Z"/>
                <w:sz w:val="16"/>
                <w:szCs w:val="16"/>
              </w:rPr>
            </w:pPr>
            <w:ins w:id="38947"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38948" w:author="Στάθης Καπ" w:date="2023-03-09T06:37:00Z"/>
                <w:sz w:val="16"/>
                <w:szCs w:val="16"/>
              </w:rPr>
            </w:pPr>
            <w:ins w:id="38949"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38950"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38951" w:author="Στάθης Καπ" w:date="2023-03-09T06:37:00Z"/>
                <w:sz w:val="16"/>
                <w:szCs w:val="16"/>
              </w:rPr>
            </w:pPr>
            <w:ins w:id="38952"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38953" w:author="Στάθης Καπ" w:date="2023-03-09T06:37:00Z"/>
                <w:sz w:val="16"/>
                <w:szCs w:val="16"/>
              </w:rPr>
            </w:pPr>
            <w:ins w:id="38954"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38955" w:author="Στάθης Καπ" w:date="2023-03-09T06:37:00Z"/>
                <w:sz w:val="16"/>
                <w:szCs w:val="16"/>
              </w:rPr>
            </w:pPr>
            <w:ins w:id="38956"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38957" w:author="Στάθης Καπ" w:date="2023-03-09T06:37:00Z"/>
                <w:sz w:val="16"/>
                <w:szCs w:val="16"/>
              </w:rPr>
            </w:pPr>
            <w:ins w:id="38958"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38959" w:author="Στάθης Καπ" w:date="2023-03-09T06:37:00Z"/>
                <w:sz w:val="16"/>
                <w:szCs w:val="16"/>
              </w:rPr>
            </w:pPr>
            <w:ins w:id="38960"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38961" w:author="Στάθης Καπ" w:date="2023-03-09T06:37:00Z"/>
                <w:sz w:val="16"/>
                <w:szCs w:val="16"/>
              </w:rPr>
            </w:pPr>
            <w:ins w:id="38962"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38963" w:author="Στάθης Καπ" w:date="2023-03-09T06:37:00Z"/>
                <w:sz w:val="16"/>
                <w:szCs w:val="16"/>
              </w:rPr>
            </w:pPr>
            <w:ins w:id="38964"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38965" w:author="Στάθης Καπ" w:date="2023-03-09T06:37:00Z"/>
                <w:sz w:val="16"/>
                <w:szCs w:val="16"/>
              </w:rPr>
            </w:pPr>
            <w:ins w:id="38966"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38967" w:author="Στάθης Καπ" w:date="2023-03-09T06:37:00Z"/>
                <w:sz w:val="16"/>
                <w:szCs w:val="16"/>
              </w:rPr>
            </w:pPr>
            <w:ins w:id="38968"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38969" w:author="Στάθης Καπ" w:date="2023-03-09T06:37:00Z"/>
                <w:sz w:val="16"/>
                <w:szCs w:val="16"/>
              </w:rPr>
            </w:pPr>
            <w:ins w:id="38970"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38971" w:author="Στάθης Καπ" w:date="2023-03-09T06:37:00Z"/>
                <w:sz w:val="16"/>
                <w:szCs w:val="16"/>
              </w:rPr>
            </w:pPr>
            <w:ins w:id="38972"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38973" w:author="Στάθης Καπ" w:date="2023-03-09T06:37:00Z"/>
                <w:sz w:val="16"/>
                <w:szCs w:val="16"/>
              </w:rPr>
            </w:pPr>
            <w:ins w:id="38974"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389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38976" w:author="Στάθης Καπ" w:date="2023-03-09T06:37:00Z"/>
                <w:sz w:val="16"/>
                <w:szCs w:val="16"/>
              </w:rPr>
            </w:pPr>
            <w:ins w:id="38977"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38978" w:author="Στάθης Καπ" w:date="2023-03-09T06:37:00Z"/>
                <w:sz w:val="16"/>
                <w:szCs w:val="16"/>
              </w:rPr>
            </w:pPr>
            <w:ins w:id="3897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38980" w:author="Στάθης Καπ" w:date="2023-03-09T06:37:00Z"/>
                <w:sz w:val="16"/>
                <w:szCs w:val="16"/>
              </w:rPr>
            </w:pPr>
            <w:ins w:id="3898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38982" w:author="Στάθης Καπ" w:date="2023-03-09T06:37:00Z"/>
                <w:sz w:val="16"/>
                <w:szCs w:val="16"/>
              </w:rPr>
            </w:pPr>
            <w:ins w:id="38983"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38984" w:author="Στάθης Καπ" w:date="2023-03-09T06:37:00Z"/>
                <w:sz w:val="16"/>
                <w:szCs w:val="16"/>
              </w:rPr>
            </w:pPr>
            <w:ins w:id="38985"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38986"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38987" w:author="Στάθης Καπ" w:date="2023-03-09T06:37:00Z"/>
                <w:sz w:val="16"/>
                <w:szCs w:val="16"/>
              </w:rPr>
            </w:pPr>
            <w:ins w:id="38988"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38989" w:author="Στάθης Καπ" w:date="2023-03-09T06:37:00Z"/>
                <w:sz w:val="16"/>
                <w:szCs w:val="16"/>
              </w:rPr>
            </w:pPr>
            <w:ins w:id="38990"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38991" w:author="Στάθης Καπ" w:date="2023-03-09T06:37:00Z"/>
                <w:sz w:val="16"/>
                <w:szCs w:val="16"/>
              </w:rPr>
            </w:pPr>
            <w:ins w:id="38992"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38993" w:author="Στάθης Καπ" w:date="2023-03-09T06:37:00Z"/>
                <w:sz w:val="16"/>
                <w:szCs w:val="16"/>
              </w:rPr>
            </w:pPr>
            <w:ins w:id="38994"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38995" w:author="Στάθης Καπ" w:date="2023-03-09T06:37:00Z"/>
                <w:sz w:val="16"/>
                <w:szCs w:val="16"/>
              </w:rPr>
            </w:pPr>
            <w:ins w:id="38996"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38997" w:author="Στάθης Καπ" w:date="2023-03-09T06:37:00Z"/>
                <w:sz w:val="16"/>
                <w:szCs w:val="16"/>
              </w:rPr>
            </w:pPr>
            <w:ins w:id="38998"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38999" w:author="Στάθης Καπ" w:date="2023-03-09T06:37:00Z"/>
                <w:sz w:val="16"/>
                <w:szCs w:val="16"/>
              </w:rPr>
            </w:pPr>
            <w:ins w:id="39000"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39001" w:author="Στάθης Καπ" w:date="2023-03-09T06:37:00Z"/>
                <w:sz w:val="16"/>
                <w:szCs w:val="16"/>
              </w:rPr>
            </w:pPr>
            <w:ins w:id="39002"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39003" w:author="Στάθης Καπ" w:date="2023-03-09T06:37:00Z"/>
                <w:sz w:val="16"/>
                <w:szCs w:val="16"/>
              </w:rPr>
            </w:pPr>
            <w:ins w:id="39004"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39005" w:author="Στάθης Καπ" w:date="2023-03-09T06:37:00Z"/>
                <w:sz w:val="16"/>
                <w:szCs w:val="16"/>
              </w:rPr>
            </w:pPr>
            <w:ins w:id="39006"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39007" w:author="Στάθης Καπ" w:date="2023-03-09T06:37:00Z"/>
                <w:sz w:val="16"/>
                <w:szCs w:val="16"/>
              </w:rPr>
            </w:pPr>
            <w:ins w:id="39008"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39009" w:author="Στάθης Καπ" w:date="2023-03-09T06:37:00Z"/>
                <w:sz w:val="16"/>
                <w:szCs w:val="16"/>
              </w:rPr>
            </w:pPr>
            <w:ins w:id="39010"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390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39012" w:author="Στάθης Καπ" w:date="2023-03-09T06:37:00Z"/>
                <w:sz w:val="16"/>
                <w:szCs w:val="16"/>
              </w:rPr>
            </w:pPr>
            <w:ins w:id="39013"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39014" w:author="Στάθης Καπ" w:date="2023-03-09T06:37:00Z"/>
                <w:sz w:val="16"/>
                <w:szCs w:val="16"/>
              </w:rPr>
            </w:pPr>
            <w:ins w:id="3901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39016" w:author="Στάθης Καπ" w:date="2023-03-09T06:37:00Z"/>
                <w:sz w:val="16"/>
                <w:szCs w:val="16"/>
              </w:rPr>
            </w:pPr>
            <w:ins w:id="3901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39018" w:author="Στάθης Καπ" w:date="2023-03-09T06:37:00Z"/>
                <w:sz w:val="16"/>
                <w:szCs w:val="16"/>
              </w:rPr>
            </w:pPr>
            <w:ins w:id="39019"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39020" w:author="Στάθης Καπ" w:date="2023-03-09T06:37:00Z"/>
                <w:sz w:val="16"/>
                <w:szCs w:val="16"/>
              </w:rPr>
            </w:pPr>
            <w:ins w:id="3902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39022"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39023" w:author="Στάθης Καπ" w:date="2023-03-09T06:37:00Z"/>
                <w:sz w:val="16"/>
                <w:szCs w:val="16"/>
              </w:rPr>
            </w:pPr>
            <w:ins w:id="39024"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39025" w:author="Στάθης Καπ" w:date="2023-03-09T06:37:00Z"/>
                <w:sz w:val="16"/>
                <w:szCs w:val="16"/>
              </w:rPr>
            </w:pPr>
            <w:ins w:id="39026"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39027" w:author="Στάθης Καπ" w:date="2023-03-09T06:37:00Z"/>
                <w:sz w:val="16"/>
                <w:szCs w:val="16"/>
              </w:rPr>
            </w:pPr>
            <w:ins w:id="39028"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39029" w:author="Στάθης Καπ" w:date="2023-03-09T06:37:00Z"/>
                <w:sz w:val="16"/>
                <w:szCs w:val="16"/>
              </w:rPr>
            </w:pPr>
            <w:ins w:id="39030"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39031" w:author="Στάθης Καπ" w:date="2023-03-09T06:37:00Z"/>
                <w:sz w:val="16"/>
                <w:szCs w:val="16"/>
              </w:rPr>
            </w:pPr>
            <w:ins w:id="39032"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39033" w:author="Στάθης Καπ" w:date="2023-03-09T06:37:00Z"/>
                <w:sz w:val="16"/>
                <w:szCs w:val="16"/>
              </w:rPr>
            </w:pPr>
            <w:ins w:id="39034"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39035" w:author="Στάθης Καπ" w:date="2023-03-09T06:37:00Z"/>
                <w:sz w:val="16"/>
                <w:szCs w:val="16"/>
              </w:rPr>
            </w:pPr>
            <w:ins w:id="39036"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39037" w:author="Στάθης Καπ" w:date="2023-03-09T06:37:00Z"/>
                <w:sz w:val="16"/>
                <w:szCs w:val="16"/>
              </w:rPr>
            </w:pPr>
            <w:ins w:id="39038"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39039" w:author="Στάθης Καπ" w:date="2023-03-09T06:37:00Z"/>
                <w:sz w:val="16"/>
                <w:szCs w:val="16"/>
              </w:rPr>
            </w:pPr>
            <w:ins w:id="39040"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39041" w:author="Στάθης Καπ" w:date="2023-03-09T06:37:00Z"/>
                <w:sz w:val="16"/>
                <w:szCs w:val="16"/>
              </w:rPr>
            </w:pPr>
            <w:ins w:id="39042"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39043" w:author="Στάθης Καπ" w:date="2023-03-09T06:37:00Z"/>
                <w:sz w:val="16"/>
                <w:szCs w:val="16"/>
              </w:rPr>
            </w:pPr>
            <w:ins w:id="39044"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39045" w:author="Στάθης Καπ" w:date="2023-03-09T06:37:00Z"/>
                <w:sz w:val="16"/>
                <w:szCs w:val="16"/>
              </w:rPr>
            </w:pPr>
            <w:ins w:id="39046"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390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39048" w:author="Στάθης Καπ" w:date="2023-03-09T06:37:00Z"/>
                <w:sz w:val="16"/>
                <w:szCs w:val="16"/>
              </w:rPr>
            </w:pPr>
            <w:ins w:id="39049"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39050" w:author="Στάθης Καπ" w:date="2023-03-09T06:37:00Z"/>
                <w:sz w:val="16"/>
                <w:szCs w:val="16"/>
              </w:rPr>
            </w:pPr>
            <w:ins w:id="3905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39052" w:author="Στάθης Καπ" w:date="2023-03-09T06:37:00Z"/>
                <w:sz w:val="16"/>
                <w:szCs w:val="16"/>
              </w:rPr>
            </w:pPr>
            <w:ins w:id="3905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39054" w:author="Στάθης Καπ" w:date="2023-03-09T06:37:00Z"/>
                <w:sz w:val="16"/>
                <w:szCs w:val="16"/>
              </w:rPr>
            </w:pPr>
            <w:ins w:id="39055"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39056" w:author="Στάθης Καπ" w:date="2023-03-09T06:37:00Z"/>
                <w:sz w:val="16"/>
                <w:szCs w:val="16"/>
              </w:rPr>
            </w:pPr>
            <w:ins w:id="3905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39058"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39059" w:author="Στάθης Καπ" w:date="2023-03-09T06:37:00Z"/>
                <w:sz w:val="16"/>
                <w:szCs w:val="16"/>
              </w:rPr>
            </w:pPr>
            <w:ins w:id="39060"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39061" w:author="Στάθης Καπ" w:date="2023-03-09T06:37:00Z"/>
                <w:sz w:val="16"/>
                <w:szCs w:val="16"/>
              </w:rPr>
            </w:pPr>
            <w:ins w:id="39062"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39063" w:author="Στάθης Καπ" w:date="2023-03-09T06:37:00Z"/>
                <w:sz w:val="16"/>
                <w:szCs w:val="16"/>
              </w:rPr>
            </w:pPr>
            <w:ins w:id="39064"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39065" w:author="Στάθης Καπ" w:date="2023-03-09T06:37:00Z"/>
                <w:sz w:val="16"/>
                <w:szCs w:val="16"/>
              </w:rPr>
            </w:pPr>
            <w:ins w:id="39066"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39067" w:author="Στάθης Καπ" w:date="2023-03-09T06:37:00Z"/>
                <w:sz w:val="16"/>
                <w:szCs w:val="16"/>
              </w:rPr>
            </w:pPr>
            <w:ins w:id="39068"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39069" w:author="Στάθης Καπ" w:date="2023-03-09T06:37:00Z"/>
                <w:sz w:val="16"/>
                <w:szCs w:val="16"/>
              </w:rPr>
            </w:pPr>
            <w:ins w:id="39070"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39071" w:author="Στάθης Καπ" w:date="2023-03-09T06:37:00Z"/>
                <w:sz w:val="16"/>
                <w:szCs w:val="16"/>
              </w:rPr>
            </w:pPr>
            <w:ins w:id="39072"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39073" w:author="Στάθης Καπ" w:date="2023-03-09T06:37:00Z"/>
                <w:sz w:val="16"/>
                <w:szCs w:val="16"/>
              </w:rPr>
            </w:pPr>
            <w:ins w:id="39074"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39075" w:author="Στάθης Καπ" w:date="2023-03-09T06:37:00Z"/>
                <w:sz w:val="16"/>
                <w:szCs w:val="16"/>
              </w:rPr>
            </w:pPr>
            <w:ins w:id="39076"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39077" w:author="Στάθης Καπ" w:date="2023-03-09T06:37:00Z"/>
                <w:sz w:val="16"/>
                <w:szCs w:val="16"/>
              </w:rPr>
            </w:pPr>
            <w:ins w:id="39078"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39079" w:author="Στάθης Καπ" w:date="2023-03-09T06:37:00Z"/>
                <w:sz w:val="16"/>
                <w:szCs w:val="16"/>
              </w:rPr>
            </w:pPr>
            <w:ins w:id="39080"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39081" w:author="Στάθης Καπ" w:date="2023-03-09T06:37:00Z"/>
                <w:sz w:val="16"/>
                <w:szCs w:val="16"/>
              </w:rPr>
            </w:pPr>
            <w:ins w:id="39082"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390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39084" w:author="Στάθης Καπ" w:date="2023-03-09T06:37:00Z"/>
                <w:sz w:val="16"/>
                <w:szCs w:val="16"/>
              </w:rPr>
            </w:pPr>
            <w:ins w:id="39085"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39086" w:author="Στάθης Καπ" w:date="2023-03-09T06:37:00Z"/>
                <w:sz w:val="16"/>
                <w:szCs w:val="16"/>
              </w:rPr>
            </w:pPr>
            <w:ins w:id="39087"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39088" w:author="Στάθης Καπ" w:date="2023-03-09T06:37:00Z"/>
                <w:sz w:val="16"/>
                <w:szCs w:val="16"/>
              </w:rPr>
            </w:pPr>
            <w:ins w:id="39089"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39090" w:author="Στάθης Καπ" w:date="2023-03-09T06:37:00Z"/>
                <w:sz w:val="16"/>
                <w:szCs w:val="16"/>
              </w:rPr>
            </w:pPr>
            <w:ins w:id="39091"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39092" w:author="Στάθης Καπ" w:date="2023-03-09T06:37:00Z"/>
                <w:sz w:val="16"/>
                <w:szCs w:val="16"/>
              </w:rPr>
            </w:pPr>
            <w:ins w:id="39093"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39094"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39095" w:author="Στάθης Καπ" w:date="2023-03-09T06:37:00Z"/>
                <w:sz w:val="16"/>
                <w:szCs w:val="16"/>
              </w:rPr>
            </w:pPr>
            <w:ins w:id="39096"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39097" w:author="Στάθης Καπ" w:date="2023-03-09T06:37:00Z"/>
                <w:sz w:val="16"/>
                <w:szCs w:val="16"/>
              </w:rPr>
            </w:pPr>
            <w:ins w:id="39098"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39099" w:author="Στάθης Καπ" w:date="2023-03-09T06:37:00Z"/>
                <w:sz w:val="16"/>
                <w:szCs w:val="16"/>
              </w:rPr>
            </w:pPr>
            <w:ins w:id="39100"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39101" w:author="Στάθης Καπ" w:date="2023-03-09T06:37:00Z"/>
                <w:sz w:val="16"/>
                <w:szCs w:val="16"/>
              </w:rPr>
            </w:pPr>
            <w:ins w:id="39102"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39103" w:author="Στάθης Καπ" w:date="2023-03-09T06:37:00Z"/>
                <w:sz w:val="16"/>
                <w:szCs w:val="16"/>
              </w:rPr>
            </w:pPr>
            <w:ins w:id="39104"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39105" w:author="Στάθης Καπ" w:date="2023-03-09T06:37:00Z"/>
                <w:sz w:val="16"/>
                <w:szCs w:val="16"/>
              </w:rPr>
            </w:pPr>
            <w:ins w:id="39106"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39107" w:author="Στάθης Καπ" w:date="2023-03-09T06:37:00Z"/>
                <w:sz w:val="16"/>
                <w:szCs w:val="16"/>
              </w:rPr>
            </w:pPr>
            <w:ins w:id="39108"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39109" w:author="Στάθης Καπ" w:date="2023-03-09T06:37:00Z"/>
                <w:sz w:val="16"/>
                <w:szCs w:val="16"/>
              </w:rPr>
            </w:pPr>
            <w:ins w:id="39110"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39111" w:author="Στάθης Καπ" w:date="2023-03-09T06:37:00Z"/>
                <w:sz w:val="16"/>
                <w:szCs w:val="16"/>
              </w:rPr>
            </w:pPr>
            <w:ins w:id="39112"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39113" w:author="Στάθης Καπ" w:date="2023-03-09T06:37:00Z"/>
                <w:sz w:val="16"/>
                <w:szCs w:val="16"/>
              </w:rPr>
            </w:pPr>
            <w:ins w:id="39114"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39115" w:author="Στάθης Καπ" w:date="2023-03-09T06:37:00Z"/>
                <w:sz w:val="16"/>
                <w:szCs w:val="16"/>
              </w:rPr>
            </w:pPr>
            <w:ins w:id="39116"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39117" w:author="Στάθης Καπ" w:date="2023-03-09T06:37:00Z"/>
                <w:sz w:val="16"/>
                <w:szCs w:val="16"/>
              </w:rPr>
            </w:pPr>
            <w:ins w:id="39118"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391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39120" w:author="Στάθης Καπ" w:date="2023-03-09T06:37:00Z"/>
                <w:sz w:val="16"/>
                <w:szCs w:val="16"/>
              </w:rPr>
            </w:pPr>
            <w:ins w:id="39121"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39122" w:author="Στάθης Καπ" w:date="2023-03-09T06:37:00Z"/>
                <w:sz w:val="16"/>
                <w:szCs w:val="16"/>
              </w:rPr>
            </w:pPr>
            <w:ins w:id="39123"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39124" w:author="Στάθης Καπ" w:date="2023-03-09T06:37:00Z"/>
                <w:sz w:val="16"/>
                <w:szCs w:val="16"/>
              </w:rPr>
            </w:pPr>
            <w:ins w:id="39125"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39126" w:author="Στάθης Καπ" w:date="2023-03-09T06:37:00Z"/>
                <w:sz w:val="16"/>
                <w:szCs w:val="16"/>
              </w:rPr>
            </w:pPr>
            <w:ins w:id="39127"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39128" w:author="Στάθης Καπ" w:date="2023-03-09T06:37:00Z"/>
                <w:sz w:val="16"/>
                <w:szCs w:val="16"/>
              </w:rPr>
            </w:pPr>
            <w:ins w:id="39129"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39130"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39131" w:author="Στάθης Καπ" w:date="2023-03-09T06:37:00Z"/>
                <w:sz w:val="16"/>
                <w:szCs w:val="16"/>
              </w:rPr>
            </w:pPr>
            <w:ins w:id="39132"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39133" w:author="Στάθης Καπ" w:date="2023-03-09T06:37:00Z"/>
                <w:sz w:val="16"/>
                <w:szCs w:val="16"/>
              </w:rPr>
            </w:pPr>
            <w:ins w:id="39134"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39135" w:author="Στάθης Καπ" w:date="2023-03-09T06:37:00Z"/>
                <w:sz w:val="16"/>
                <w:szCs w:val="16"/>
              </w:rPr>
            </w:pPr>
            <w:ins w:id="39136"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39137" w:author="Στάθης Καπ" w:date="2023-03-09T06:37:00Z"/>
                <w:sz w:val="16"/>
                <w:szCs w:val="16"/>
              </w:rPr>
            </w:pPr>
            <w:ins w:id="39138"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39139" w:author="Στάθης Καπ" w:date="2023-03-09T06:37:00Z"/>
                <w:sz w:val="16"/>
                <w:szCs w:val="16"/>
              </w:rPr>
            </w:pPr>
            <w:ins w:id="39140"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39141" w:author="Στάθης Καπ" w:date="2023-03-09T06:37:00Z"/>
                <w:sz w:val="16"/>
                <w:szCs w:val="16"/>
              </w:rPr>
            </w:pPr>
            <w:ins w:id="39142"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39143" w:author="Στάθης Καπ" w:date="2023-03-09T06:37:00Z"/>
                <w:sz w:val="16"/>
                <w:szCs w:val="16"/>
              </w:rPr>
            </w:pPr>
            <w:ins w:id="39144"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39145" w:author="Στάθης Καπ" w:date="2023-03-09T06:37:00Z"/>
                <w:sz w:val="16"/>
                <w:szCs w:val="16"/>
              </w:rPr>
            </w:pPr>
            <w:ins w:id="39146"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39147" w:author="Στάθης Καπ" w:date="2023-03-09T06:37:00Z"/>
                <w:sz w:val="16"/>
                <w:szCs w:val="16"/>
              </w:rPr>
            </w:pPr>
            <w:ins w:id="39148"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39149" w:author="Στάθης Καπ" w:date="2023-03-09T06:37:00Z"/>
                <w:sz w:val="16"/>
                <w:szCs w:val="16"/>
              </w:rPr>
            </w:pPr>
            <w:ins w:id="39150"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39151" w:author="Στάθης Καπ" w:date="2023-03-09T06:37:00Z"/>
                <w:sz w:val="16"/>
                <w:szCs w:val="16"/>
              </w:rPr>
            </w:pPr>
            <w:ins w:id="39152"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39153" w:author="Στάθης Καπ" w:date="2023-03-09T06:37:00Z"/>
                <w:sz w:val="16"/>
                <w:szCs w:val="16"/>
              </w:rPr>
            </w:pPr>
            <w:ins w:id="39154"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391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39156" w:author="Στάθης Καπ" w:date="2023-03-09T06:37:00Z"/>
                <w:sz w:val="16"/>
                <w:szCs w:val="16"/>
              </w:rPr>
            </w:pPr>
            <w:ins w:id="39157"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39158" w:author="Στάθης Καπ" w:date="2023-03-09T06:37:00Z"/>
                <w:sz w:val="16"/>
                <w:szCs w:val="16"/>
              </w:rPr>
            </w:pPr>
            <w:ins w:id="39159"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39160" w:author="Στάθης Καπ" w:date="2023-03-09T06:37:00Z"/>
                <w:sz w:val="16"/>
                <w:szCs w:val="16"/>
              </w:rPr>
            </w:pPr>
            <w:ins w:id="39161"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39162" w:author="Στάθης Καπ" w:date="2023-03-09T06:37:00Z"/>
                <w:sz w:val="16"/>
                <w:szCs w:val="16"/>
              </w:rPr>
            </w:pPr>
            <w:ins w:id="39163"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39164" w:author="Στάθης Καπ" w:date="2023-03-09T06:37:00Z"/>
                <w:sz w:val="16"/>
                <w:szCs w:val="16"/>
              </w:rPr>
            </w:pPr>
            <w:ins w:id="39165"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39166"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39167" w:author="Στάθης Καπ" w:date="2023-03-09T06:37:00Z"/>
                <w:sz w:val="16"/>
                <w:szCs w:val="16"/>
              </w:rPr>
            </w:pPr>
            <w:ins w:id="39168"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39169" w:author="Στάθης Καπ" w:date="2023-03-09T06:37:00Z"/>
                <w:sz w:val="16"/>
                <w:szCs w:val="16"/>
              </w:rPr>
            </w:pPr>
            <w:ins w:id="39170"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39171" w:author="Στάθης Καπ" w:date="2023-03-09T06:37:00Z"/>
                <w:sz w:val="16"/>
                <w:szCs w:val="16"/>
              </w:rPr>
            </w:pPr>
            <w:ins w:id="39172"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39173" w:author="Στάθης Καπ" w:date="2023-03-09T06:37:00Z"/>
                <w:sz w:val="16"/>
                <w:szCs w:val="16"/>
              </w:rPr>
            </w:pPr>
            <w:ins w:id="39174"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39175" w:author="Στάθης Καπ" w:date="2023-03-09T06:37:00Z"/>
                <w:sz w:val="16"/>
                <w:szCs w:val="16"/>
              </w:rPr>
            </w:pPr>
            <w:ins w:id="39176"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39177" w:author="Στάθης Καπ" w:date="2023-03-09T06:37:00Z"/>
                <w:sz w:val="16"/>
                <w:szCs w:val="16"/>
              </w:rPr>
            </w:pPr>
            <w:ins w:id="39178"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39179" w:author="Στάθης Καπ" w:date="2023-03-09T06:37:00Z"/>
                <w:sz w:val="16"/>
                <w:szCs w:val="16"/>
              </w:rPr>
            </w:pPr>
            <w:ins w:id="39180"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39181" w:author="Στάθης Καπ" w:date="2023-03-09T06:37:00Z"/>
                <w:sz w:val="16"/>
                <w:szCs w:val="16"/>
              </w:rPr>
            </w:pPr>
            <w:ins w:id="39182"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39183" w:author="Στάθης Καπ" w:date="2023-03-09T06:37:00Z"/>
                <w:sz w:val="16"/>
                <w:szCs w:val="16"/>
              </w:rPr>
            </w:pPr>
            <w:ins w:id="39184"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39185" w:author="Στάθης Καπ" w:date="2023-03-09T06:37:00Z"/>
                <w:sz w:val="16"/>
                <w:szCs w:val="16"/>
              </w:rPr>
            </w:pPr>
            <w:ins w:id="39186"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39187" w:author="Στάθης Καπ" w:date="2023-03-09T06:37:00Z"/>
                <w:sz w:val="16"/>
                <w:szCs w:val="16"/>
              </w:rPr>
            </w:pPr>
            <w:ins w:id="39188"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39189" w:author="Στάθης Καπ" w:date="2023-03-09T06:37:00Z"/>
                <w:sz w:val="16"/>
                <w:szCs w:val="16"/>
              </w:rPr>
            </w:pPr>
            <w:ins w:id="39190"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3919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39192" w:author="Στάθης Καπ" w:date="2023-03-09T06:37:00Z"/>
                <w:sz w:val="16"/>
                <w:szCs w:val="16"/>
              </w:rPr>
            </w:pPr>
            <w:ins w:id="39193"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39194" w:author="Στάθης Καπ" w:date="2023-03-09T06:37:00Z"/>
                <w:sz w:val="16"/>
                <w:szCs w:val="16"/>
              </w:rPr>
            </w:pPr>
            <w:ins w:id="39195"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39196" w:author="Στάθης Καπ" w:date="2023-03-09T06:37:00Z"/>
                <w:sz w:val="16"/>
                <w:szCs w:val="16"/>
              </w:rPr>
            </w:pPr>
            <w:ins w:id="39197"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39198" w:author="Στάθης Καπ" w:date="2023-03-09T06:37:00Z"/>
                <w:sz w:val="16"/>
                <w:szCs w:val="16"/>
              </w:rPr>
            </w:pPr>
            <w:ins w:id="39199"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39200" w:author="Στάθης Καπ" w:date="2023-03-09T06:37:00Z"/>
                <w:sz w:val="16"/>
                <w:szCs w:val="16"/>
              </w:rPr>
            </w:pPr>
            <w:ins w:id="39201"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39202"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39203" w:author="Στάθης Καπ" w:date="2023-03-09T06:37:00Z"/>
                <w:sz w:val="16"/>
                <w:szCs w:val="16"/>
              </w:rPr>
            </w:pPr>
            <w:ins w:id="39204"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39205" w:author="Στάθης Καπ" w:date="2023-03-09T06:37:00Z"/>
                <w:sz w:val="16"/>
                <w:szCs w:val="16"/>
              </w:rPr>
            </w:pPr>
            <w:ins w:id="39206"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39207" w:author="Στάθης Καπ" w:date="2023-03-09T06:37:00Z"/>
                <w:sz w:val="16"/>
                <w:szCs w:val="16"/>
              </w:rPr>
            </w:pPr>
            <w:ins w:id="39208"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39209" w:author="Στάθης Καπ" w:date="2023-03-09T06:37:00Z"/>
                <w:sz w:val="16"/>
                <w:szCs w:val="16"/>
              </w:rPr>
            </w:pPr>
            <w:ins w:id="39210"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39211" w:author="Στάθης Καπ" w:date="2023-03-09T06:37:00Z"/>
                <w:sz w:val="16"/>
                <w:szCs w:val="16"/>
              </w:rPr>
            </w:pPr>
            <w:ins w:id="39212"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39213" w:author="Στάθης Καπ" w:date="2023-03-09T06:37:00Z"/>
                <w:sz w:val="16"/>
                <w:szCs w:val="16"/>
              </w:rPr>
            </w:pPr>
            <w:ins w:id="39214"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39215" w:author="Στάθης Καπ" w:date="2023-03-09T06:37:00Z"/>
                <w:sz w:val="16"/>
                <w:szCs w:val="16"/>
              </w:rPr>
            </w:pPr>
            <w:ins w:id="39216"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39217" w:author="Στάθης Καπ" w:date="2023-03-09T06:37:00Z"/>
                <w:sz w:val="16"/>
                <w:szCs w:val="16"/>
              </w:rPr>
            </w:pPr>
            <w:ins w:id="39218"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39219" w:author="Στάθης Καπ" w:date="2023-03-09T06:37:00Z"/>
                <w:sz w:val="16"/>
                <w:szCs w:val="16"/>
              </w:rPr>
            </w:pPr>
            <w:ins w:id="39220"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39221" w:author="Στάθης Καπ" w:date="2023-03-09T06:37:00Z"/>
                <w:sz w:val="16"/>
                <w:szCs w:val="16"/>
              </w:rPr>
            </w:pPr>
            <w:ins w:id="39222"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39223" w:author="Στάθης Καπ" w:date="2023-03-09T06:37:00Z"/>
                <w:sz w:val="16"/>
                <w:szCs w:val="16"/>
              </w:rPr>
            </w:pPr>
            <w:ins w:id="39224"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39225" w:author="Στάθης Καπ" w:date="2023-03-09T06:37:00Z"/>
                <w:sz w:val="16"/>
                <w:szCs w:val="16"/>
              </w:rPr>
            </w:pPr>
            <w:ins w:id="39226"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392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39228" w:author="Στάθης Καπ" w:date="2023-03-09T06:37:00Z"/>
                <w:sz w:val="16"/>
                <w:szCs w:val="16"/>
              </w:rPr>
            </w:pPr>
            <w:ins w:id="39229"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39230" w:author="Στάθης Καπ" w:date="2023-03-09T06:37:00Z"/>
                <w:sz w:val="16"/>
                <w:szCs w:val="16"/>
              </w:rPr>
            </w:pPr>
            <w:ins w:id="39231"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39232" w:author="Στάθης Καπ" w:date="2023-03-09T06:37:00Z"/>
                <w:sz w:val="16"/>
                <w:szCs w:val="16"/>
              </w:rPr>
            </w:pPr>
            <w:ins w:id="39233"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39234" w:author="Στάθης Καπ" w:date="2023-03-09T06:37:00Z"/>
                <w:sz w:val="16"/>
                <w:szCs w:val="16"/>
              </w:rPr>
            </w:pPr>
            <w:ins w:id="39235"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39236" w:author="Στάθης Καπ" w:date="2023-03-09T06:37:00Z"/>
                <w:sz w:val="16"/>
                <w:szCs w:val="16"/>
              </w:rPr>
            </w:pPr>
            <w:ins w:id="39237"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39238" w:author="Στάθης Καπ" w:date="2023-03-09T06:37:00Z"/>
                <w:sz w:val="16"/>
                <w:szCs w:val="16"/>
              </w:rPr>
            </w:pPr>
            <w:ins w:id="39239"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39240" w:author="Στάθης Καπ" w:date="2023-03-09T06:37:00Z"/>
                <w:sz w:val="16"/>
                <w:szCs w:val="16"/>
              </w:rPr>
            </w:pPr>
            <w:ins w:id="39241"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39242" w:author="Στάθης Καπ" w:date="2023-03-09T06:37:00Z"/>
                <w:sz w:val="16"/>
                <w:szCs w:val="16"/>
              </w:rPr>
            </w:pPr>
            <w:ins w:id="39243"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39244" w:author="Στάθης Καπ" w:date="2023-03-09T06:37:00Z"/>
                <w:sz w:val="16"/>
                <w:szCs w:val="16"/>
              </w:rPr>
            </w:pPr>
            <w:ins w:id="39245"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39246" w:author="Στάθης Καπ" w:date="2023-03-09T06:37:00Z"/>
                <w:sz w:val="16"/>
                <w:szCs w:val="16"/>
              </w:rPr>
            </w:pPr>
            <w:ins w:id="39247"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39248" w:author="Στάθης Καπ" w:date="2023-03-09T06:37:00Z"/>
                <w:sz w:val="16"/>
                <w:szCs w:val="16"/>
              </w:rPr>
            </w:pPr>
            <w:ins w:id="39249"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39250" w:author="Στάθης Καπ" w:date="2023-03-09T06:37:00Z"/>
                <w:sz w:val="16"/>
                <w:szCs w:val="16"/>
              </w:rPr>
            </w:pPr>
            <w:ins w:id="39251"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39252" w:author="Στάθης Καπ" w:date="2023-03-09T06:37:00Z"/>
                <w:sz w:val="16"/>
                <w:szCs w:val="16"/>
              </w:rPr>
            </w:pPr>
            <w:ins w:id="39253"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39254" w:author="Στάθης Καπ" w:date="2023-03-09T06:37:00Z"/>
                <w:sz w:val="16"/>
                <w:szCs w:val="16"/>
              </w:rPr>
            </w:pPr>
            <w:ins w:id="39255"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39256" w:author="Στάθης Καπ" w:date="2023-03-09T06:37:00Z"/>
                <w:sz w:val="16"/>
                <w:szCs w:val="16"/>
              </w:rPr>
            </w:pPr>
            <w:ins w:id="39257"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39258" w:author="Στάθης Καπ" w:date="2023-03-09T06:37:00Z"/>
                <w:sz w:val="16"/>
                <w:szCs w:val="16"/>
              </w:rPr>
            </w:pPr>
            <w:ins w:id="39259"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39260" w:author="Στάθης Καπ" w:date="2023-03-09T06:37:00Z"/>
                <w:sz w:val="16"/>
                <w:szCs w:val="16"/>
              </w:rPr>
            </w:pPr>
            <w:ins w:id="39261"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39262" w:author="Στάθης Καπ" w:date="2023-03-09T06:37:00Z"/>
                <w:sz w:val="16"/>
                <w:szCs w:val="16"/>
              </w:rPr>
            </w:pPr>
            <w:ins w:id="39263"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392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39265" w:author="Στάθης Καπ" w:date="2023-03-09T06:37:00Z"/>
                <w:sz w:val="16"/>
                <w:szCs w:val="16"/>
              </w:rPr>
            </w:pPr>
            <w:ins w:id="39266"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39267" w:author="Στάθης Καπ" w:date="2023-03-09T06:37:00Z"/>
                <w:sz w:val="16"/>
                <w:szCs w:val="16"/>
              </w:rPr>
            </w:pPr>
            <w:ins w:id="39268"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39269" w:author="Στάθης Καπ" w:date="2023-03-09T06:37:00Z"/>
                <w:sz w:val="16"/>
                <w:szCs w:val="16"/>
              </w:rPr>
            </w:pPr>
            <w:ins w:id="39270"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39271" w:author="Στάθης Καπ" w:date="2023-03-09T06:37:00Z"/>
                <w:sz w:val="16"/>
                <w:szCs w:val="16"/>
              </w:rPr>
            </w:pPr>
            <w:ins w:id="39272"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39273" w:author="Στάθης Καπ" w:date="2023-03-09T06:37:00Z"/>
                <w:sz w:val="16"/>
                <w:szCs w:val="16"/>
              </w:rPr>
            </w:pPr>
            <w:ins w:id="39274"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39275" w:author="Στάθης Καπ" w:date="2023-03-09T06:37:00Z"/>
                <w:sz w:val="16"/>
                <w:szCs w:val="16"/>
              </w:rPr>
            </w:pPr>
            <w:ins w:id="39276"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39277" w:author="Στάθης Καπ" w:date="2023-03-09T06:37:00Z"/>
                <w:sz w:val="16"/>
                <w:szCs w:val="16"/>
              </w:rPr>
            </w:pPr>
            <w:ins w:id="39278"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39279" w:author="Στάθης Καπ" w:date="2023-03-09T06:37:00Z"/>
                <w:sz w:val="16"/>
                <w:szCs w:val="16"/>
              </w:rPr>
            </w:pPr>
            <w:ins w:id="39280"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39281" w:author="Στάθης Καπ" w:date="2023-03-09T06:37:00Z"/>
                <w:sz w:val="16"/>
                <w:szCs w:val="16"/>
              </w:rPr>
            </w:pPr>
            <w:ins w:id="39282"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39283" w:author="Στάθης Καπ" w:date="2023-03-09T06:37:00Z"/>
                <w:sz w:val="16"/>
                <w:szCs w:val="16"/>
              </w:rPr>
            </w:pPr>
            <w:ins w:id="39284"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39285" w:author="Στάθης Καπ" w:date="2023-03-09T06:37:00Z"/>
                <w:sz w:val="16"/>
                <w:szCs w:val="16"/>
              </w:rPr>
            </w:pPr>
            <w:ins w:id="39286"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39287" w:author="Στάθης Καπ" w:date="2023-03-09T06:37:00Z"/>
                <w:sz w:val="16"/>
                <w:szCs w:val="16"/>
              </w:rPr>
            </w:pPr>
            <w:ins w:id="39288"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39289" w:author="Στάθης Καπ" w:date="2023-03-09T06:37:00Z"/>
                <w:sz w:val="16"/>
                <w:szCs w:val="16"/>
              </w:rPr>
            </w:pPr>
            <w:ins w:id="39290"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39291" w:author="Στάθης Καπ" w:date="2023-03-09T06:37:00Z"/>
                <w:sz w:val="16"/>
                <w:szCs w:val="16"/>
              </w:rPr>
            </w:pPr>
            <w:ins w:id="39292"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39293" w:author="Στάθης Καπ" w:date="2023-03-09T06:37:00Z"/>
                <w:sz w:val="16"/>
                <w:szCs w:val="16"/>
              </w:rPr>
            </w:pPr>
            <w:ins w:id="39294"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39295" w:author="Στάθης Καπ" w:date="2023-03-09T06:37:00Z"/>
                <w:sz w:val="16"/>
                <w:szCs w:val="16"/>
              </w:rPr>
            </w:pPr>
            <w:ins w:id="39296"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39297" w:author="Στάθης Καπ" w:date="2023-03-09T06:37:00Z"/>
                <w:sz w:val="16"/>
                <w:szCs w:val="16"/>
              </w:rPr>
            </w:pPr>
            <w:ins w:id="39298"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39299" w:author="Στάθης Καπ" w:date="2023-03-09T06:37:00Z"/>
                <w:sz w:val="16"/>
                <w:szCs w:val="16"/>
              </w:rPr>
            </w:pPr>
            <w:ins w:id="39300"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393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39302" w:author="Στάθης Καπ" w:date="2023-03-09T06:37:00Z"/>
                <w:sz w:val="16"/>
                <w:szCs w:val="16"/>
              </w:rPr>
            </w:pPr>
            <w:ins w:id="39303"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39304" w:author="Στάθης Καπ" w:date="2023-03-09T06:37:00Z"/>
                <w:sz w:val="16"/>
                <w:szCs w:val="16"/>
              </w:rPr>
            </w:pPr>
            <w:ins w:id="39305"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39306" w:author="Στάθης Καπ" w:date="2023-03-09T06:37:00Z"/>
                <w:sz w:val="16"/>
                <w:szCs w:val="16"/>
              </w:rPr>
            </w:pPr>
            <w:ins w:id="39307"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39308" w:author="Στάθης Καπ" w:date="2023-03-09T06:37:00Z"/>
                <w:sz w:val="16"/>
                <w:szCs w:val="16"/>
              </w:rPr>
            </w:pPr>
            <w:ins w:id="39309"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39310" w:author="Στάθης Καπ" w:date="2023-03-09T06:37:00Z"/>
                <w:sz w:val="16"/>
                <w:szCs w:val="16"/>
              </w:rPr>
            </w:pPr>
            <w:ins w:id="39311"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39312" w:author="Στάθης Καπ" w:date="2023-03-09T06:37:00Z"/>
                <w:sz w:val="16"/>
                <w:szCs w:val="16"/>
              </w:rPr>
            </w:pPr>
            <w:ins w:id="39313"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39314" w:author="Στάθης Καπ" w:date="2023-03-09T06:37:00Z"/>
                <w:sz w:val="16"/>
                <w:szCs w:val="16"/>
              </w:rPr>
            </w:pPr>
            <w:ins w:id="39315"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39316" w:author="Στάθης Καπ" w:date="2023-03-09T06:37:00Z"/>
                <w:sz w:val="16"/>
                <w:szCs w:val="16"/>
              </w:rPr>
            </w:pPr>
            <w:ins w:id="39317"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39318" w:author="Στάθης Καπ" w:date="2023-03-09T06:37:00Z"/>
                <w:sz w:val="16"/>
                <w:szCs w:val="16"/>
              </w:rPr>
            </w:pPr>
            <w:ins w:id="39319"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39320" w:author="Στάθης Καπ" w:date="2023-03-09T06:37:00Z"/>
                <w:sz w:val="16"/>
                <w:szCs w:val="16"/>
              </w:rPr>
            </w:pPr>
            <w:ins w:id="39321"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39322" w:author="Στάθης Καπ" w:date="2023-03-09T06:37:00Z"/>
                <w:sz w:val="16"/>
                <w:szCs w:val="16"/>
              </w:rPr>
            </w:pPr>
            <w:ins w:id="39323"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39324" w:author="Στάθης Καπ" w:date="2023-03-09T06:37:00Z"/>
                <w:sz w:val="16"/>
                <w:szCs w:val="16"/>
              </w:rPr>
            </w:pPr>
            <w:ins w:id="39325"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39326" w:author="Στάθης Καπ" w:date="2023-03-09T06:37:00Z"/>
                <w:sz w:val="16"/>
                <w:szCs w:val="16"/>
              </w:rPr>
            </w:pPr>
            <w:ins w:id="39327"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39328" w:author="Στάθης Καπ" w:date="2023-03-09T06:37:00Z"/>
                <w:sz w:val="16"/>
                <w:szCs w:val="16"/>
              </w:rPr>
            </w:pPr>
            <w:ins w:id="39329"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39330" w:author="Στάθης Καπ" w:date="2023-03-09T06:37:00Z"/>
                <w:sz w:val="16"/>
                <w:szCs w:val="16"/>
              </w:rPr>
            </w:pPr>
            <w:ins w:id="39331"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39332" w:author="Στάθης Καπ" w:date="2023-03-09T06:37:00Z"/>
                <w:sz w:val="16"/>
                <w:szCs w:val="16"/>
              </w:rPr>
            </w:pPr>
            <w:ins w:id="39333"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39334" w:author="Στάθης Καπ" w:date="2023-03-09T06:37:00Z"/>
                <w:sz w:val="16"/>
                <w:szCs w:val="16"/>
              </w:rPr>
            </w:pPr>
            <w:ins w:id="39335"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39336" w:author="Στάθης Καπ" w:date="2023-03-09T06:37:00Z"/>
                <w:sz w:val="16"/>
                <w:szCs w:val="16"/>
              </w:rPr>
            </w:pPr>
            <w:ins w:id="39337"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393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39339" w:author="Στάθης Καπ" w:date="2023-03-09T06:37:00Z"/>
                <w:sz w:val="16"/>
                <w:szCs w:val="16"/>
              </w:rPr>
            </w:pPr>
            <w:ins w:id="39340"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39341" w:author="Στάθης Καπ" w:date="2023-03-09T06:37:00Z"/>
                <w:sz w:val="16"/>
                <w:szCs w:val="16"/>
              </w:rPr>
            </w:pPr>
            <w:ins w:id="39342"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39343" w:author="Στάθης Καπ" w:date="2023-03-09T06:37:00Z"/>
                <w:sz w:val="16"/>
                <w:szCs w:val="16"/>
              </w:rPr>
            </w:pPr>
            <w:ins w:id="39344"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39345" w:author="Στάθης Καπ" w:date="2023-03-09T06:37:00Z"/>
                <w:sz w:val="16"/>
                <w:szCs w:val="16"/>
              </w:rPr>
            </w:pPr>
            <w:ins w:id="39346"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39347" w:author="Στάθης Καπ" w:date="2023-03-09T06:37:00Z"/>
                <w:sz w:val="16"/>
                <w:szCs w:val="16"/>
              </w:rPr>
            </w:pPr>
            <w:ins w:id="39348"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39349" w:author="Στάθης Καπ" w:date="2023-03-09T06:37:00Z"/>
                <w:sz w:val="16"/>
                <w:szCs w:val="16"/>
              </w:rPr>
            </w:pPr>
            <w:ins w:id="39350"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39351" w:author="Στάθης Καπ" w:date="2023-03-09T06:37:00Z"/>
                <w:sz w:val="16"/>
                <w:szCs w:val="16"/>
              </w:rPr>
            </w:pPr>
            <w:ins w:id="39352"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39353" w:author="Στάθης Καπ" w:date="2023-03-09T06:37:00Z"/>
                <w:sz w:val="16"/>
                <w:szCs w:val="16"/>
              </w:rPr>
            </w:pPr>
            <w:ins w:id="39354"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39355" w:author="Στάθης Καπ" w:date="2023-03-09T06:37:00Z"/>
                <w:sz w:val="16"/>
                <w:szCs w:val="16"/>
              </w:rPr>
            </w:pPr>
            <w:ins w:id="39356"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39357" w:author="Στάθης Καπ" w:date="2023-03-09T06:37:00Z"/>
                <w:sz w:val="16"/>
                <w:szCs w:val="16"/>
              </w:rPr>
            </w:pPr>
            <w:ins w:id="39358"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39359" w:author="Στάθης Καπ" w:date="2023-03-09T06:37:00Z"/>
                <w:sz w:val="16"/>
                <w:szCs w:val="16"/>
              </w:rPr>
            </w:pPr>
            <w:ins w:id="39360"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39361" w:author="Στάθης Καπ" w:date="2023-03-09T06:37:00Z"/>
                <w:sz w:val="16"/>
                <w:szCs w:val="16"/>
              </w:rPr>
            </w:pPr>
            <w:ins w:id="39362"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39363" w:author="Στάθης Καπ" w:date="2023-03-09T06:37:00Z"/>
                <w:sz w:val="16"/>
                <w:szCs w:val="16"/>
              </w:rPr>
            </w:pPr>
            <w:ins w:id="39364"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39365" w:author="Στάθης Καπ" w:date="2023-03-09T06:37:00Z"/>
                <w:sz w:val="16"/>
                <w:szCs w:val="16"/>
              </w:rPr>
            </w:pPr>
            <w:ins w:id="39366"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39367" w:author="Στάθης Καπ" w:date="2023-03-09T06:37:00Z"/>
                <w:sz w:val="16"/>
                <w:szCs w:val="16"/>
              </w:rPr>
            </w:pPr>
            <w:ins w:id="39368"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39369" w:author="Στάθης Καπ" w:date="2023-03-09T06:37:00Z"/>
                <w:sz w:val="16"/>
                <w:szCs w:val="16"/>
              </w:rPr>
            </w:pPr>
            <w:ins w:id="39370"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39371" w:author="Στάθης Καπ" w:date="2023-03-09T06:37:00Z"/>
                <w:sz w:val="16"/>
                <w:szCs w:val="16"/>
              </w:rPr>
            </w:pPr>
            <w:ins w:id="39372"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39373" w:author="Στάθης Καπ" w:date="2023-03-09T06:37:00Z"/>
                <w:sz w:val="16"/>
                <w:szCs w:val="16"/>
              </w:rPr>
            </w:pPr>
            <w:ins w:id="39374"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393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39376" w:author="Στάθης Καπ" w:date="2023-03-09T06:37:00Z"/>
                <w:sz w:val="16"/>
                <w:szCs w:val="16"/>
              </w:rPr>
            </w:pPr>
            <w:ins w:id="39377"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39378" w:author="Στάθης Καπ" w:date="2023-03-09T06:37:00Z"/>
                <w:sz w:val="16"/>
                <w:szCs w:val="16"/>
              </w:rPr>
            </w:pPr>
            <w:ins w:id="39379"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39380" w:author="Στάθης Καπ" w:date="2023-03-09T06:37:00Z"/>
                <w:sz w:val="16"/>
                <w:szCs w:val="16"/>
              </w:rPr>
            </w:pPr>
            <w:ins w:id="39381"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39382" w:author="Στάθης Καπ" w:date="2023-03-09T06:37:00Z"/>
                <w:sz w:val="16"/>
                <w:szCs w:val="16"/>
              </w:rPr>
            </w:pPr>
            <w:ins w:id="39383"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39384" w:author="Στάθης Καπ" w:date="2023-03-09T06:37:00Z"/>
                <w:sz w:val="16"/>
                <w:szCs w:val="16"/>
              </w:rPr>
            </w:pPr>
            <w:ins w:id="39385"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39386" w:author="Στάθης Καπ" w:date="2023-03-09T06:37:00Z"/>
                <w:sz w:val="16"/>
                <w:szCs w:val="16"/>
              </w:rPr>
            </w:pPr>
            <w:ins w:id="39387"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39388" w:author="Στάθης Καπ" w:date="2023-03-09T06:37:00Z"/>
                <w:sz w:val="16"/>
                <w:szCs w:val="16"/>
              </w:rPr>
            </w:pPr>
            <w:ins w:id="39389"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39390" w:author="Στάθης Καπ" w:date="2023-03-09T06:37:00Z"/>
                <w:sz w:val="16"/>
                <w:szCs w:val="16"/>
              </w:rPr>
            </w:pPr>
            <w:ins w:id="39391"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39392" w:author="Στάθης Καπ" w:date="2023-03-09T06:37:00Z"/>
                <w:sz w:val="16"/>
                <w:szCs w:val="16"/>
              </w:rPr>
            </w:pPr>
            <w:ins w:id="39393"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39394" w:author="Στάθης Καπ" w:date="2023-03-09T06:37:00Z"/>
                <w:sz w:val="16"/>
                <w:szCs w:val="16"/>
              </w:rPr>
            </w:pPr>
            <w:ins w:id="39395"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39396" w:author="Στάθης Καπ" w:date="2023-03-09T06:37:00Z"/>
                <w:sz w:val="16"/>
                <w:szCs w:val="16"/>
              </w:rPr>
            </w:pPr>
            <w:ins w:id="39397"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39398" w:author="Στάθης Καπ" w:date="2023-03-09T06:37:00Z"/>
                <w:sz w:val="16"/>
                <w:szCs w:val="16"/>
              </w:rPr>
            </w:pPr>
            <w:ins w:id="39399"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39400" w:author="Στάθης Καπ" w:date="2023-03-09T06:37:00Z"/>
                <w:sz w:val="16"/>
                <w:szCs w:val="16"/>
              </w:rPr>
            </w:pPr>
            <w:ins w:id="39401"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39402" w:author="Στάθης Καπ" w:date="2023-03-09T06:37:00Z"/>
                <w:sz w:val="16"/>
                <w:szCs w:val="16"/>
              </w:rPr>
            </w:pPr>
            <w:ins w:id="39403"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39404" w:author="Στάθης Καπ" w:date="2023-03-09T06:37:00Z"/>
                <w:sz w:val="16"/>
                <w:szCs w:val="16"/>
              </w:rPr>
            </w:pPr>
            <w:ins w:id="39405"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39406" w:author="Στάθης Καπ" w:date="2023-03-09T06:37:00Z"/>
                <w:sz w:val="16"/>
                <w:szCs w:val="16"/>
              </w:rPr>
            </w:pPr>
            <w:ins w:id="39407"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39408" w:author="Στάθης Καπ" w:date="2023-03-09T06:37:00Z"/>
                <w:sz w:val="16"/>
                <w:szCs w:val="16"/>
              </w:rPr>
            </w:pPr>
            <w:ins w:id="39409"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39410" w:author="Στάθης Καπ" w:date="2023-03-09T06:37:00Z"/>
                <w:sz w:val="16"/>
                <w:szCs w:val="16"/>
              </w:rPr>
            </w:pPr>
            <w:ins w:id="39411"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394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39413" w:author="Στάθης Καπ" w:date="2023-03-09T06:37:00Z"/>
                <w:sz w:val="16"/>
                <w:szCs w:val="16"/>
              </w:rPr>
            </w:pPr>
            <w:ins w:id="39414"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39415" w:author="Στάθης Καπ" w:date="2023-03-09T06:37:00Z"/>
                <w:sz w:val="16"/>
                <w:szCs w:val="16"/>
              </w:rPr>
            </w:pPr>
            <w:ins w:id="39416"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39417" w:author="Στάθης Καπ" w:date="2023-03-09T06:37:00Z"/>
                <w:sz w:val="16"/>
                <w:szCs w:val="16"/>
              </w:rPr>
            </w:pPr>
            <w:ins w:id="39418"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39419" w:author="Στάθης Καπ" w:date="2023-03-09T06:37:00Z"/>
                <w:sz w:val="16"/>
                <w:szCs w:val="16"/>
              </w:rPr>
            </w:pPr>
            <w:ins w:id="39420"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39421" w:author="Στάθης Καπ" w:date="2023-03-09T06:37:00Z"/>
                <w:sz w:val="16"/>
                <w:szCs w:val="16"/>
              </w:rPr>
            </w:pPr>
            <w:ins w:id="39422"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39423" w:author="Στάθης Καπ" w:date="2023-03-09T06:37:00Z"/>
                <w:sz w:val="16"/>
                <w:szCs w:val="16"/>
              </w:rPr>
            </w:pPr>
            <w:ins w:id="39424"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39425" w:author="Στάθης Καπ" w:date="2023-03-09T06:37:00Z"/>
                <w:sz w:val="16"/>
                <w:szCs w:val="16"/>
              </w:rPr>
            </w:pPr>
            <w:ins w:id="39426"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39427" w:author="Στάθης Καπ" w:date="2023-03-09T06:37:00Z"/>
                <w:sz w:val="16"/>
                <w:szCs w:val="16"/>
              </w:rPr>
            </w:pPr>
            <w:ins w:id="39428"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39429" w:author="Στάθης Καπ" w:date="2023-03-09T06:37:00Z"/>
                <w:sz w:val="16"/>
                <w:szCs w:val="16"/>
              </w:rPr>
            </w:pPr>
            <w:ins w:id="39430"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39431" w:author="Στάθης Καπ" w:date="2023-03-09T06:37:00Z"/>
                <w:sz w:val="16"/>
                <w:szCs w:val="16"/>
              </w:rPr>
            </w:pPr>
            <w:ins w:id="39432"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39433" w:author="Στάθης Καπ" w:date="2023-03-09T06:37:00Z"/>
                <w:sz w:val="16"/>
                <w:szCs w:val="16"/>
              </w:rPr>
            </w:pPr>
            <w:ins w:id="39434"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39435" w:author="Στάθης Καπ" w:date="2023-03-09T06:37:00Z"/>
                <w:sz w:val="16"/>
                <w:szCs w:val="16"/>
              </w:rPr>
            </w:pPr>
            <w:ins w:id="39436"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39437" w:author="Στάθης Καπ" w:date="2023-03-09T06:37:00Z"/>
                <w:sz w:val="16"/>
                <w:szCs w:val="16"/>
              </w:rPr>
            </w:pPr>
            <w:ins w:id="39438"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39439" w:author="Στάθης Καπ" w:date="2023-03-09T06:37:00Z"/>
                <w:sz w:val="16"/>
                <w:szCs w:val="16"/>
              </w:rPr>
            </w:pPr>
            <w:ins w:id="39440"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39441" w:author="Στάθης Καπ" w:date="2023-03-09T06:37:00Z"/>
                <w:sz w:val="16"/>
                <w:szCs w:val="16"/>
              </w:rPr>
            </w:pPr>
            <w:ins w:id="39442"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39443" w:author="Στάθης Καπ" w:date="2023-03-09T06:37:00Z"/>
                <w:sz w:val="16"/>
                <w:szCs w:val="16"/>
              </w:rPr>
            </w:pPr>
            <w:ins w:id="39444"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39445" w:author="Στάθης Καπ" w:date="2023-03-09T06:37:00Z"/>
                <w:sz w:val="16"/>
                <w:szCs w:val="16"/>
              </w:rPr>
            </w:pPr>
            <w:ins w:id="39446"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39447" w:author="Στάθης Καπ" w:date="2023-03-09T06:37:00Z"/>
                <w:sz w:val="16"/>
                <w:szCs w:val="16"/>
              </w:rPr>
            </w:pPr>
            <w:ins w:id="39448"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3944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39450" w:author="Στάθης Καπ" w:date="2023-03-09T06:37:00Z"/>
                <w:sz w:val="16"/>
                <w:szCs w:val="16"/>
              </w:rPr>
            </w:pPr>
            <w:ins w:id="39451"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39452" w:author="Στάθης Καπ" w:date="2023-03-09T06:37:00Z"/>
                <w:sz w:val="16"/>
                <w:szCs w:val="16"/>
              </w:rPr>
            </w:pPr>
            <w:ins w:id="39453"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39454" w:author="Στάθης Καπ" w:date="2023-03-09T06:37:00Z"/>
                <w:sz w:val="16"/>
                <w:szCs w:val="16"/>
              </w:rPr>
            </w:pPr>
            <w:ins w:id="39455"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39456" w:author="Στάθης Καπ" w:date="2023-03-09T06:37:00Z"/>
                <w:sz w:val="16"/>
                <w:szCs w:val="16"/>
              </w:rPr>
            </w:pPr>
            <w:ins w:id="39457"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39458" w:author="Στάθης Καπ" w:date="2023-03-09T06:37:00Z"/>
                <w:sz w:val="16"/>
                <w:szCs w:val="16"/>
              </w:rPr>
            </w:pPr>
            <w:ins w:id="39459"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39460" w:author="Στάθης Καπ" w:date="2023-03-09T06:37:00Z"/>
                <w:sz w:val="16"/>
                <w:szCs w:val="16"/>
              </w:rPr>
            </w:pPr>
            <w:ins w:id="39461"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39462" w:author="Στάθης Καπ" w:date="2023-03-09T06:37:00Z"/>
                <w:sz w:val="16"/>
                <w:szCs w:val="16"/>
              </w:rPr>
            </w:pPr>
            <w:ins w:id="39463"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39464" w:author="Στάθης Καπ" w:date="2023-03-09T06:37:00Z"/>
                <w:sz w:val="16"/>
                <w:szCs w:val="16"/>
              </w:rPr>
            </w:pPr>
            <w:ins w:id="39465"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39466" w:author="Στάθης Καπ" w:date="2023-03-09T06:37:00Z"/>
                <w:sz w:val="16"/>
                <w:szCs w:val="16"/>
              </w:rPr>
            </w:pPr>
            <w:ins w:id="39467"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39468" w:author="Στάθης Καπ" w:date="2023-03-09T06:37:00Z"/>
                <w:sz w:val="16"/>
                <w:szCs w:val="16"/>
              </w:rPr>
            </w:pPr>
            <w:ins w:id="39469"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39470" w:author="Στάθης Καπ" w:date="2023-03-09T06:37:00Z"/>
                <w:sz w:val="16"/>
                <w:szCs w:val="16"/>
              </w:rPr>
            </w:pPr>
            <w:ins w:id="39471"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39472" w:author="Στάθης Καπ" w:date="2023-03-09T06:37:00Z"/>
                <w:sz w:val="16"/>
                <w:szCs w:val="16"/>
              </w:rPr>
            </w:pPr>
            <w:ins w:id="39473"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39474" w:author="Στάθης Καπ" w:date="2023-03-09T06:37:00Z"/>
                <w:sz w:val="16"/>
                <w:szCs w:val="16"/>
              </w:rPr>
            </w:pPr>
            <w:ins w:id="39475"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39476" w:author="Στάθης Καπ" w:date="2023-03-09T06:37:00Z"/>
                <w:sz w:val="16"/>
                <w:szCs w:val="16"/>
              </w:rPr>
            </w:pPr>
            <w:ins w:id="39477"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39478" w:author="Στάθης Καπ" w:date="2023-03-09T06:37:00Z"/>
                <w:sz w:val="16"/>
                <w:szCs w:val="16"/>
              </w:rPr>
            </w:pPr>
            <w:ins w:id="39479"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39480" w:author="Στάθης Καπ" w:date="2023-03-09T06:37:00Z"/>
                <w:sz w:val="16"/>
                <w:szCs w:val="16"/>
              </w:rPr>
            </w:pPr>
            <w:ins w:id="39481"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39482" w:author="Στάθης Καπ" w:date="2023-03-09T06:37:00Z"/>
                <w:sz w:val="16"/>
                <w:szCs w:val="16"/>
              </w:rPr>
            </w:pPr>
            <w:ins w:id="39483"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39484" w:author="Στάθης Καπ" w:date="2023-03-09T06:37:00Z"/>
                <w:sz w:val="16"/>
                <w:szCs w:val="16"/>
              </w:rPr>
            </w:pPr>
            <w:ins w:id="39485"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394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39487" w:author="Στάθης Καπ" w:date="2023-03-09T06:37:00Z"/>
                <w:sz w:val="16"/>
                <w:szCs w:val="16"/>
              </w:rPr>
            </w:pPr>
            <w:ins w:id="39488"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39489" w:author="Στάθης Καπ" w:date="2023-03-09T06:37:00Z"/>
                <w:sz w:val="16"/>
                <w:szCs w:val="16"/>
              </w:rPr>
            </w:pPr>
            <w:ins w:id="39490"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39491" w:author="Στάθης Καπ" w:date="2023-03-09T06:37:00Z"/>
                <w:sz w:val="16"/>
                <w:szCs w:val="16"/>
              </w:rPr>
            </w:pPr>
            <w:ins w:id="39492"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39493" w:author="Στάθης Καπ" w:date="2023-03-09T06:37:00Z"/>
                <w:sz w:val="16"/>
                <w:szCs w:val="16"/>
              </w:rPr>
            </w:pPr>
            <w:ins w:id="39494"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39495" w:author="Στάθης Καπ" w:date="2023-03-09T06:37:00Z"/>
                <w:sz w:val="16"/>
                <w:szCs w:val="16"/>
              </w:rPr>
            </w:pPr>
            <w:ins w:id="39496"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39497" w:author="Στάθης Καπ" w:date="2023-03-09T06:37:00Z"/>
                <w:sz w:val="16"/>
                <w:szCs w:val="16"/>
              </w:rPr>
            </w:pPr>
            <w:ins w:id="39498"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39499" w:author="Στάθης Καπ" w:date="2023-03-09T06:37:00Z"/>
                <w:sz w:val="16"/>
                <w:szCs w:val="16"/>
              </w:rPr>
            </w:pPr>
            <w:ins w:id="39500"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39501" w:author="Στάθης Καπ" w:date="2023-03-09T06:37:00Z"/>
                <w:sz w:val="16"/>
                <w:szCs w:val="16"/>
              </w:rPr>
            </w:pPr>
            <w:ins w:id="39502"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39503" w:author="Στάθης Καπ" w:date="2023-03-09T06:37:00Z"/>
                <w:sz w:val="16"/>
                <w:szCs w:val="16"/>
              </w:rPr>
            </w:pPr>
            <w:ins w:id="39504"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39505" w:author="Στάθης Καπ" w:date="2023-03-09T06:37:00Z"/>
                <w:sz w:val="16"/>
                <w:szCs w:val="16"/>
              </w:rPr>
            </w:pPr>
            <w:ins w:id="39506"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39507" w:author="Στάθης Καπ" w:date="2023-03-09T06:37:00Z"/>
                <w:sz w:val="16"/>
                <w:szCs w:val="16"/>
              </w:rPr>
            </w:pPr>
            <w:ins w:id="39508"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39509" w:author="Στάθης Καπ" w:date="2023-03-09T06:37:00Z"/>
                <w:sz w:val="16"/>
                <w:szCs w:val="16"/>
              </w:rPr>
            </w:pPr>
            <w:ins w:id="39510"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39511" w:author="Στάθης Καπ" w:date="2023-03-09T06:37:00Z"/>
                <w:sz w:val="16"/>
                <w:szCs w:val="16"/>
              </w:rPr>
            </w:pPr>
            <w:ins w:id="39512"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39513" w:author="Στάθης Καπ" w:date="2023-03-09T06:37:00Z"/>
                <w:sz w:val="16"/>
                <w:szCs w:val="16"/>
              </w:rPr>
            </w:pPr>
            <w:ins w:id="39514"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39515" w:author="Στάθης Καπ" w:date="2023-03-09T06:37:00Z"/>
                <w:sz w:val="16"/>
                <w:szCs w:val="16"/>
              </w:rPr>
            </w:pPr>
            <w:ins w:id="39516"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39517" w:author="Στάθης Καπ" w:date="2023-03-09T06:37:00Z"/>
                <w:sz w:val="16"/>
                <w:szCs w:val="16"/>
              </w:rPr>
            </w:pPr>
            <w:ins w:id="39518"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39519" w:author="Στάθης Καπ" w:date="2023-03-09T06:37:00Z"/>
                <w:sz w:val="16"/>
                <w:szCs w:val="16"/>
              </w:rPr>
            </w:pPr>
            <w:ins w:id="39520"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39521" w:author="Στάθης Καπ" w:date="2023-03-09T06:37:00Z"/>
                <w:sz w:val="16"/>
                <w:szCs w:val="16"/>
              </w:rPr>
            </w:pPr>
            <w:ins w:id="39522"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395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39524" w:author="Στάθης Καπ" w:date="2023-03-09T06:37:00Z"/>
                <w:sz w:val="16"/>
                <w:szCs w:val="16"/>
              </w:rPr>
            </w:pPr>
            <w:ins w:id="39525"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39526" w:author="Στάθης Καπ" w:date="2023-03-09T06:37:00Z"/>
                <w:sz w:val="16"/>
                <w:szCs w:val="16"/>
              </w:rPr>
            </w:pPr>
            <w:ins w:id="3952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39528" w:author="Στάθης Καπ" w:date="2023-03-09T06:37:00Z"/>
                <w:sz w:val="16"/>
                <w:szCs w:val="16"/>
              </w:rPr>
            </w:pPr>
            <w:ins w:id="3952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39530" w:author="Στάθης Καπ" w:date="2023-03-09T06:37:00Z"/>
                <w:sz w:val="16"/>
                <w:szCs w:val="16"/>
              </w:rPr>
            </w:pPr>
            <w:ins w:id="39531"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39532" w:author="Στάθης Καπ" w:date="2023-03-09T06:37:00Z"/>
                <w:sz w:val="16"/>
                <w:szCs w:val="16"/>
              </w:rPr>
            </w:pPr>
            <w:ins w:id="3953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39534" w:author="Στάθης Καπ" w:date="2023-03-09T06:37:00Z"/>
                <w:sz w:val="16"/>
                <w:szCs w:val="16"/>
              </w:rPr>
            </w:pPr>
            <w:ins w:id="39535"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39536" w:author="Στάθης Καπ" w:date="2023-03-09T06:37:00Z"/>
                <w:sz w:val="16"/>
                <w:szCs w:val="16"/>
              </w:rPr>
            </w:pPr>
            <w:ins w:id="39537"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39538" w:author="Στάθης Καπ" w:date="2023-03-09T06:37:00Z"/>
                <w:sz w:val="16"/>
                <w:szCs w:val="16"/>
              </w:rPr>
            </w:pPr>
            <w:ins w:id="39539"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39540" w:author="Στάθης Καπ" w:date="2023-03-09T06:37:00Z"/>
                <w:sz w:val="16"/>
                <w:szCs w:val="16"/>
              </w:rPr>
            </w:pPr>
            <w:ins w:id="39541"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39542" w:author="Στάθης Καπ" w:date="2023-03-09T06:37:00Z"/>
                <w:sz w:val="16"/>
                <w:szCs w:val="16"/>
              </w:rPr>
            </w:pPr>
            <w:ins w:id="39543"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39544" w:author="Στάθης Καπ" w:date="2023-03-09T06:37:00Z"/>
                <w:sz w:val="16"/>
                <w:szCs w:val="16"/>
              </w:rPr>
            </w:pPr>
            <w:ins w:id="39545"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39546" w:author="Στάθης Καπ" w:date="2023-03-09T06:37:00Z"/>
                <w:sz w:val="16"/>
                <w:szCs w:val="16"/>
              </w:rPr>
            </w:pPr>
            <w:ins w:id="39547"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39548" w:author="Στάθης Καπ" w:date="2023-03-09T06:37:00Z"/>
                <w:sz w:val="16"/>
                <w:szCs w:val="16"/>
              </w:rPr>
            </w:pPr>
            <w:ins w:id="39549"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39550" w:author="Στάθης Καπ" w:date="2023-03-09T06:37:00Z"/>
                <w:sz w:val="16"/>
                <w:szCs w:val="16"/>
              </w:rPr>
            </w:pPr>
            <w:ins w:id="39551"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39552" w:author="Στάθης Καπ" w:date="2023-03-09T06:37:00Z"/>
                <w:sz w:val="16"/>
                <w:szCs w:val="16"/>
              </w:rPr>
            </w:pPr>
            <w:ins w:id="39553"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39554" w:author="Στάθης Καπ" w:date="2023-03-09T06:37:00Z"/>
                <w:sz w:val="16"/>
                <w:szCs w:val="16"/>
              </w:rPr>
            </w:pPr>
            <w:ins w:id="39555"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39556" w:author="Στάθης Καπ" w:date="2023-03-09T06:37:00Z"/>
                <w:sz w:val="16"/>
                <w:szCs w:val="16"/>
              </w:rPr>
            </w:pPr>
            <w:ins w:id="39557"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39558" w:author="Στάθης Καπ" w:date="2023-03-09T06:37:00Z"/>
                <w:sz w:val="16"/>
                <w:szCs w:val="16"/>
              </w:rPr>
            </w:pPr>
            <w:ins w:id="39559"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395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39561" w:author="Στάθης Καπ" w:date="2023-03-09T06:37:00Z"/>
                <w:sz w:val="16"/>
                <w:szCs w:val="16"/>
              </w:rPr>
            </w:pPr>
            <w:ins w:id="39562"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39563" w:author="Στάθης Καπ" w:date="2023-03-09T06:37:00Z"/>
                <w:sz w:val="16"/>
                <w:szCs w:val="16"/>
              </w:rPr>
            </w:pPr>
            <w:ins w:id="3956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39565" w:author="Στάθης Καπ" w:date="2023-03-09T06:37:00Z"/>
                <w:sz w:val="16"/>
                <w:szCs w:val="16"/>
              </w:rPr>
            </w:pPr>
            <w:ins w:id="3956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39567" w:author="Στάθης Καπ" w:date="2023-03-09T06:37:00Z"/>
                <w:sz w:val="16"/>
                <w:szCs w:val="16"/>
              </w:rPr>
            </w:pPr>
            <w:ins w:id="39568"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39569" w:author="Στάθης Καπ" w:date="2023-03-09T06:37:00Z"/>
                <w:sz w:val="16"/>
                <w:szCs w:val="16"/>
              </w:rPr>
            </w:pPr>
            <w:ins w:id="3957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39571" w:author="Στάθης Καπ" w:date="2023-03-09T06:37:00Z"/>
                <w:sz w:val="16"/>
                <w:szCs w:val="16"/>
              </w:rPr>
            </w:pPr>
            <w:ins w:id="39572"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39573" w:author="Στάθης Καπ" w:date="2023-03-09T06:37:00Z"/>
                <w:sz w:val="16"/>
                <w:szCs w:val="16"/>
              </w:rPr>
            </w:pPr>
            <w:ins w:id="39574"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39575" w:author="Στάθης Καπ" w:date="2023-03-09T06:37:00Z"/>
                <w:sz w:val="16"/>
                <w:szCs w:val="16"/>
              </w:rPr>
            </w:pPr>
            <w:ins w:id="39576"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39577" w:author="Στάθης Καπ" w:date="2023-03-09T06:37:00Z"/>
                <w:sz w:val="16"/>
                <w:szCs w:val="16"/>
              </w:rPr>
            </w:pPr>
            <w:ins w:id="39578"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39579" w:author="Στάθης Καπ" w:date="2023-03-09T06:37:00Z"/>
                <w:sz w:val="16"/>
                <w:szCs w:val="16"/>
              </w:rPr>
            </w:pPr>
            <w:ins w:id="39580"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39581" w:author="Στάθης Καπ" w:date="2023-03-09T06:37:00Z"/>
                <w:sz w:val="16"/>
                <w:szCs w:val="16"/>
              </w:rPr>
            </w:pPr>
            <w:ins w:id="39582"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39583" w:author="Στάθης Καπ" w:date="2023-03-09T06:37:00Z"/>
                <w:sz w:val="16"/>
                <w:szCs w:val="16"/>
              </w:rPr>
            </w:pPr>
            <w:ins w:id="39584"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39585" w:author="Στάθης Καπ" w:date="2023-03-09T06:37:00Z"/>
                <w:sz w:val="16"/>
                <w:szCs w:val="16"/>
              </w:rPr>
            </w:pPr>
            <w:ins w:id="39586"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39587" w:author="Στάθης Καπ" w:date="2023-03-09T06:37:00Z"/>
                <w:sz w:val="16"/>
                <w:szCs w:val="16"/>
              </w:rPr>
            </w:pPr>
            <w:ins w:id="39588"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39589" w:author="Στάθης Καπ" w:date="2023-03-09T06:37:00Z"/>
                <w:sz w:val="16"/>
                <w:szCs w:val="16"/>
              </w:rPr>
            </w:pPr>
            <w:ins w:id="39590"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39591" w:author="Στάθης Καπ" w:date="2023-03-09T06:37:00Z"/>
                <w:sz w:val="16"/>
                <w:szCs w:val="16"/>
              </w:rPr>
            </w:pPr>
            <w:ins w:id="39592"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39593" w:author="Στάθης Καπ" w:date="2023-03-09T06:37:00Z"/>
                <w:sz w:val="16"/>
                <w:szCs w:val="16"/>
              </w:rPr>
            </w:pPr>
            <w:ins w:id="39594"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39595" w:author="Στάθης Καπ" w:date="2023-03-09T06:37:00Z"/>
                <w:sz w:val="16"/>
                <w:szCs w:val="16"/>
              </w:rPr>
            </w:pPr>
            <w:ins w:id="39596"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3959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39598" w:author="Στάθης Καπ" w:date="2023-03-09T06:37:00Z"/>
                <w:sz w:val="16"/>
                <w:szCs w:val="16"/>
              </w:rPr>
            </w:pPr>
            <w:ins w:id="39599"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39600" w:author="Στάθης Καπ" w:date="2023-03-09T06:37:00Z"/>
                <w:sz w:val="16"/>
                <w:szCs w:val="16"/>
              </w:rPr>
            </w:pPr>
            <w:ins w:id="3960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39602" w:author="Στάθης Καπ" w:date="2023-03-09T06:37:00Z"/>
                <w:sz w:val="16"/>
                <w:szCs w:val="16"/>
              </w:rPr>
            </w:pPr>
            <w:ins w:id="3960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39604" w:author="Στάθης Καπ" w:date="2023-03-09T06:37:00Z"/>
                <w:sz w:val="16"/>
                <w:szCs w:val="16"/>
              </w:rPr>
            </w:pPr>
            <w:ins w:id="39605"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39606" w:author="Στάθης Καπ" w:date="2023-03-09T06:37:00Z"/>
                <w:sz w:val="16"/>
                <w:szCs w:val="16"/>
              </w:rPr>
            </w:pPr>
            <w:ins w:id="3960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39608" w:author="Στάθης Καπ" w:date="2023-03-09T06:37:00Z"/>
                <w:sz w:val="16"/>
                <w:szCs w:val="16"/>
              </w:rPr>
            </w:pPr>
            <w:ins w:id="39609"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39610" w:author="Στάθης Καπ" w:date="2023-03-09T06:37:00Z"/>
                <w:sz w:val="16"/>
                <w:szCs w:val="16"/>
              </w:rPr>
            </w:pPr>
            <w:ins w:id="39611"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39612" w:author="Στάθης Καπ" w:date="2023-03-09T06:37:00Z"/>
                <w:sz w:val="16"/>
                <w:szCs w:val="16"/>
              </w:rPr>
            </w:pPr>
            <w:ins w:id="39613"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39614" w:author="Στάθης Καπ" w:date="2023-03-09T06:37:00Z"/>
                <w:sz w:val="16"/>
                <w:szCs w:val="16"/>
              </w:rPr>
            </w:pPr>
            <w:ins w:id="39615"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39616" w:author="Στάθης Καπ" w:date="2023-03-09T06:37:00Z"/>
                <w:sz w:val="16"/>
                <w:szCs w:val="16"/>
              </w:rPr>
            </w:pPr>
            <w:ins w:id="39617"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39618" w:author="Στάθης Καπ" w:date="2023-03-09T06:37:00Z"/>
                <w:sz w:val="16"/>
                <w:szCs w:val="16"/>
              </w:rPr>
            </w:pPr>
            <w:ins w:id="39619"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39620" w:author="Στάθης Καπ" w:date="2023-03-09T06:37:00Z"/>
                <w:sz w:val="16"/>
                <w:szCs w:val="16"/>
              </w:rPr>
            </w:pPr>
            <w:ins w:id="39621"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39622" w:author="Στάθης Καπ" w:date="2023-03-09T06:37:00Z"/>
                <w:sz w:val="16"/>
                <w:szCs w:val="16"/>
              </w:rPr>
            </w:pPr>
            <w:ins w:id="39623"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39624" w:author="Στάθης Καπ" w:date="2023-03-09T06:37:00Z"/>
                <w:sz w:val="16"/>
                <w:szCs w:val="16"/>
              </w:rPr>
            </w:pPr>
            <w:ins w:id="39625"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39626" w:author="Στάθης Καπ" w:date="2023-03-09T06:37:00Z"/>
                <w:sz w:val="16"/>
                <w:szCs w:val="16"/>
              </w:rPr>
            </w:pPr>
            <w:ins w:id="39627"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39628" w:author="Στάθης Καπ" w:date="2023-03-09T06:37:00Z"/>
                <w:sz w:val="16"/>
                <w:szCs w:val="16"/>
              </w:rPr>
            </w:pPr>
            <w:ins w:id="39629"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39630" w:author="Στάθης Καπ" w:date="2023-03-09T06:37:00Z"/>
                <w:sz w:val="16"/>
                <w:szCs w:val="16"/>
              </w:rPr>
            </w:pPr>
            <w:ins w:id="39631"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39632" w:author="Στάθης Καπ" w:date="2023-03-09T06:37:00Z"/>
                <w:sz w:val="16"/>
                <w:szCs w:val="16"/>
              </w:rPr>
            </w:pPr>
            <w:ins w:id="39633"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396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39635" w:author="Στάθης Καπ" w:date="2023-03-09T06:37:00Z"/>
                <w:sz w:val="16"/>
                <w:szCs w:val="16"/>
              </w:rPr>
            </w:pPr>
            <w:ins w:id="39636"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39637" w:author="Στάθης Καπ" w:date="2023-03-09T06:37:00Z"/>
                <w:sz w:val="16"/>
                <w:szCs w:val="16"/>
              </w:rPr>
            </w:pPr>
            <w:ins w:id="3963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39639" w:author="Στάθης Καπ" w:date="2023-03-09T06:37:00Z"/>
                <w:sz w:val="16"/>
                <w:szCs w:val="16"/>
              </w:rPr>
            </w:pPr>
            <w:ins w:id="3964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39641" w:author="Στάθης Καπ" w:date="2023-03-09T06:37:00Z"/>
                <w:sz w:val="16"/>
                <w:szCs w:val="16"/>
              </w:rPr>
            </w:pPr>
            <w:ins w:id="39642"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39643" w:author="Στάθης Καπ" w:date="2023-03-09T06:37:00Z"/>
                <w:sz w:val="16"/>
                <w:szCs w:val="16"/>
              </w:rPr>
            </w:pPr>
            <w:ins w:id="3964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39645" w:author="Στάθης Καπ" w:date="2023-03-09T06:37:00Z"/>
                <w:sz w:val="16"/>
                <w:szCs w:val="16"/>
              </w:rPr>
            </w:pPr>
            <w:ins w:id="39646"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39647" w:author="Στάθης Καπ" w:date="2023-03-09T06:37:00Z"/>
                <w:sz w:val="16"/>
                <w:szCs w:val="16"/>
              </w:rPr>
            </w:pPr>
            <w:ins w:id="39648"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39649" w:author="Στάθης Καπ" w:date="2023-03-09T06:37:00Z"/>
                <w:sz w:val="16"/>
                <w:szCs w:val="16"/>
              </w:rPr>
            </w:pPr>
            <w:ins w:id="39650"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39651" w:author="Στάθης Καπ" w:date="2023-03-09T06:37:00Z"/>
                <w:sz w:val="16"/>
                <w:szCs w:val="16"/>
              </w:rPr>
            </w:pPr>
            <w:ins w:id="39652"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39653" w:author="Στάθης Καπ" w:date="2023-03-09T06:37:00Z"/>
                <w:sz w:val="16"/>
                <w:szCs w:val="16"/>
              </w:rPr>
            </w:pPr>
            <w:ins w:id="39654"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39655" w:author="Στάθης Καπ" w:date="2023-03-09T06:37:00Z"/>
                <w:sz w:val="16"/>
                <w:szCs w:val="16"/>
              </w:rPr>
            </w:pPr>
            <w:ins w:id="39656"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39657" w:author="Στάθης Καπ" w:date="2023-03-09T06:37:00Z"/>
                <w:sz w:val="16"/>
                <w:szCs w:val="16"/>
              </w:rPr>
            </w:pPr>
            <w:ins w:id="39658"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39659" w:author="Στάθης Καπ" w:date="2023-03-09T06:37:00Z"/>
                <w:sz w:val="16"/>
                <w:szCs w:val="16"/>
              </w:rPr>
            </w:pPr>
            <w:ins w:id="39660"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39661" w:author="Στάθης Καπ" w:date="2023-03-09T06:37:00Z"/>
                <w:sz w:val="16"/>
                <w:szCs w:val="16"/>
              </w:rPr>
            </w:pPr>
            <w:ins w:id="39662"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39663" w:author="Στάθης Καπ" w:date="2023-03-09T06:37:00Z"/>
                <w:sz w:val="16"/>
                <w:szCs w:val="16"/>
              </w:rPr>
            </w:pPr>
            <w:ins w:id="39664"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39665" w:author="Στάθης Καπ" w:date="2023-03-09T06:37:00Z"/>
                <w:sz w:val="16"/>
                <w:szCs w:val="16"/>
              </w:rPr>
            </w:pPr>
            <w:ins w:id="39666"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39667" w:author="Στάθης Καπ" w:date="2023-03-09T06:37:00Z"/>
                <w:sz w:val="16"/>
                <w:szCs w:val="16"/>
              </w:rPr>
            </w:pPr>
            <w:ins w:id="39668"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39669" w:author="Στάθης Καπ" w:date="2023-03-09T06:37:00Z"/>
                <w:sz w:val="16"/>
                <w:szCs w:val="16"/>
              </w:rPr>
            </w:pPr>
            <w:ins w:id="39670"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3967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39672" w:author="Στάθης Καπ" w:date="2023-03-09T06:37:00Z"/>
                <w:sz w:val="16"/>
                <w:szCs w:val="16"/>
              </w:rPr>
            </w:pPr>
            <w:ins w:id="39673"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39674" w:author="Στάθης Καπ" w:date="2023-03-09T06:37:00Z"/>
                <w:sz w:val="16"/>
                <w:szCs w:val="16"/>
              </w:rPr>
            </w:pPr>
            <w:ins w:id="3967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39676" w:author="Στάθης Καπ" w:date="2023-03-09T06:37:00Z"/>
                <w:sz w:val="16"/>
                <w:szCs w:val="16"/>
              </w:rPr>
            </w:pPr>
            <w:ins w:id="3967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39678" w:author="Στάθης Καπ" w:date="2023-03-09T06:37:00Z"/>
                <w:sz w:val="16"/>
                <w:szCs w:val="16"/>
              </w:rPr>
            </w:pPr>
            <w:ins w:id="39679"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39680" w:author="Στάθης Καπ" w:date="2023-03-09T06:37:00Z"/>
                <w:sz w:val="16"/>
                <w:szCs w:val="16"/>
              </w:rPr>
            </w:pPr>
            <w:ins w:id="3968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39682" w:author="Στάθης Καπ" w:date="2023-03-09T06:37:00Z"/>
                <w:sz w:val="16"/>
                <w:szCs w:val="16"/>
              </w:rPr>
            </w:pPr>
            <w:ins w:id="39683"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39684" w:author="Στάθης Καπ" w:date="2023-03-09T06:37:00Z"/>
                <w:sz w:val="16"/>
                <w:szCs w:val="16"/>
              </w:rPr>
            </w:pPr>
            <w:ins w:id="39685"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39686" w:author="Στάθης Καπ" w:date="2023-03-09T06:37:00Z"/>
                <w:sz w:val="16"/>
                <w:szCs w:val="16"/>
              </w:rPr>
            </w:pPr>
            <w:ins w:id="39687"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39688" w:author="Στάθης Καπ" w:date="2023-03-09T06:37:00Z"/>
                <w:sz w:val="16"/>
                <w:szCs w:val="16"/>
              </w:rPr>
            </w:pPr>
            <w:ins w:id="39689"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39690" w:author="Στάθης Καπ" w:date="2023-03-09T06:37:00Z"/>
                <w:sz w:val="16"/>
                <w:szCs w:val="16"/>
              </w:rPr>
            </w:pPr>
            <w:ins w:id="39691"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39692" w:author="Στάθης Καπ" w:date="2023-03-09T06:37:00Z"/>
                <w:sz w:val="16"/>
                <w:szCs w:val="16"/>
              </w:rPr>
            </w:pPr>
            <w:ins w:id="39693"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39694" w:author="Στάθης Καπ" w:date="2023-03-09T06:37:00Z"/>
                <w:sz w:val="16"/>
                <w:szCs w:val="16"/>
              </w:rPr>
            </w:pPr>
            <w:ins w:id="39695"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39696" w:author="Στάθης Καπ" w:date="2023-03-09T06:37:00Z"/>
                <w:sz w:val="16"/>
                <w:szCs w:val="16"/>
              </w:rPr>
            </w:pPr>
            <w:ins w:id="39697"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39698" w:author="Στάθης Καπ" w:date="2023-03-09T06:37:00Z"/>
                <w:sz w:val="16"/>
                <w:szCs w:val="16"/>
              </w:rPr>
            </w:pPr>
            <w:ins w:id="39699"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39700" w:author="Στάθης Καπ" w:date="2023-03-09T06:37:00Z"/>
                <w:sz w:val="16"/>
                <w:szCs w:val="16"/>
              </w:rPr>
            </w:pPr>
            <w:ins w:id="39701"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39702" w:author="Στάθης Καπ" w:date="2023-03-09T06:37:00Z"/>
                <w:sz w:val="16"/>
                <w:szCs w:val="16"/>
              </w:rPr>
            </w:pPr>
            <w:ins w:id="39703"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39704" w:author="Στάθης Καπ" w:date="2023-03-09T06:37:00Z"/>
                <w:sz w:val="16"/>
                <w:szCs w:val="16"/>
              </w:rPr>
            </w:pPr>
            <w:ins w:id="39705"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39706" w:author="Στάθης Καπ" w:date="2023-03-09T06:37:00Z"/>
                <w:sz w:val="16"/>
                <w:szCs w:val="16"/>
              </w:rPr>
            </w:pPr>
            <w:ins w:id="39707"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397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39709" w:author="Στάθης Καπ" w:date="2023-03-09T06:37:00Z"/>
                <w:sz w:val="16"/>
                <w:szCs w:val="16"/>
              </w:rPr>
            </w:pPr>
            <w:ins w:id="39710"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39711" w:author="Στάθης Καπ" w:date="2023-03-09T06:37:00Z"/>
                <w:sz w:val="16"/>
                <w:szCs w:val="16"/>
              </w:rPr>
            </w:pPr>
            <w:ins w:id="3971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39713" w:author="Στάθης Καπ" w:date="2023-03-09T06:37:00Z"/>
                <w:sz w:val="16"/>
                <w:szCs w:val="16"/>
              </w:rPr>
            </w:pPr>
            <w:ins w:id="3971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39715" w:author="Στάθης Καπ" w:date="2023-03-09T06:37:00Z"/>
                <w:sz w:val="16"/>
                <w:szCs w:val="16"/>
              </w:rPr>
            </w:pPr>
            <w:ins w:id="39716"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39717" w:author="Στάθης Καπ" w:date="2023-03-09T06:37:00Z"/>
                <w:sz w:val="16"/>
                <w:szCs w:val="16"/>
              </w:rPr>
            </w:pPr>
            <w:ins w:id="3971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39719" w:author="Στάθης Καπ" w:date="2023-03-09T06:37:00Z"/>
                <w:sz w:val="16"/>
                <w:szCs w:val="16"/>
              </w:rPr>
            </w:pPr>
            <w:ins w:id="39720"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39721" w:author="Στάθης Καπ" w:date="2023-03-09T06:37:00Z"/>
                <w:sz w:val="16"/>
                <w:szCs w:val="16"/>
              </w:rPr>
            </w:pPr>
            <w:ins w:id="39722"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39723" w:author="Στάθης Καπ" w:date="2023-03-09T06:37:00Z"/>
                <w:sz w:val="16"/>
                <w:szCs w:val="16"/>
              </w:rPr>
            </w:pPr>
            <w:ins w:id="39724"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39725" w:author="Στάθης Καπ" w:date="2023-03-09T06:37:00Z"/>
                <w:sz w:val="16"/>
                <w:szCs w:val="16"/>
              </w:rPr>
            </w:pPr>
            <w:ins w:id="39726"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39727" w:author="Στάθης Καπ" w:date="2023-03-09T06:37:00Z"/>
                <w:sz w:val="16"/>
                <w:szCs w:val="16"/>
              </w:rPr>
            </w:pPr>
            <w:ins w:id="39728"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39729" w:author="Στάθης Καπ" w:date="2023-03-09T06:37:00Z"/>
                <w:sz w:val="16"/>
                <w:szCs w:val="16"/>
              </w:rPr>
            </w:pPr>
            <w:ins w:id="39730"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39731" w:author="Στάθης Καπ" w:date="2023-03-09T06:37:00Z"/>
                <w:sz w:val="16"/>
                <w:szCs w:val="16"/>
              </w:rPr>
            </w:pPr>
            <w:ins w:id="39732"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39733" w:author="Στάθης Καπ" w:date="2023-03-09T06:37:00Z"/>
                <w:sz w:val="16"/>
                <w:szCs w:val="16"/>
              </w:rPr>
            </w:pPr>
            <w:ins w:id="39734"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39735" w:author="Στάθης Καπ" w:date="2023-03-09T06:37:00Z"/>
                <w:sz w:val="16"/>
                <w:szCs w:val="16"/>
              </w:rPr>
            </w:pPr>
            <w:ins w:id="39736"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39737" w:author="Στάθης Καπ" w:date="2023-03-09T06:37:00Z"/>
                <w:sz w:val="16"/>
                <w:szCs w:val="16"/>
              </w:rPr>
            </w:pPr>
            <w:ins w:id="39738"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39739" w:author="Στάθης Καπ" w:date="2023-03-09T06:37:00Z"/>
                <w:sz w:val="16"/>
                <w:szCs w:val="16"/>
              </w:rPr>
            </w:pPr>
            <w:ins w:id="39740"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39741" w:author="Στάθης Καπ" w:date="2023-03-09T06:37:00Z"/>
                <w:sz w:val="16"/>
                <w:szCs w:val="16"/>
              </w:rPr>
            </w:pPr>
            <w:ins w:id="39742"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39743" w:author="Στάθης Καπ" w:date="2023-03-09T06:37:00Z"/>
                <w:sz w:val="16"/>
                <w:szCs w:val="16"/>
              </w:rPr>
            </w:pPr>
            <w:ins w:id="39744"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397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39746" w:author="Στάθης Καπ" w:date="2023-03-09T06:37:00Z"/>
                <w:sz w:val="16"/>
                <w:szCs w:val="16"/>
              </w:rPr>
            </w:pPr>
            <w:ins w:id="39747"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39748" w:author="Στάθης Καπ" w:date="2023-03-09T06:37:00Z"/>
                <w:sz w:val="16"/>
                <w:szCs w:val="16"/>
              </w:rPr>
            </w:pPr>
            <w:ins w:id="3974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39750" w:author="Στάθης Καπ" w:date="2023-03-09T06:37:00Z"/>
                <w:sz w:val="16"/>
                <w:szCs w:val="16"/>
              </w:rPr>
            </w:pPr>
            <w:ins w:id="3975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39752" w:author="Στάθης Καπ" w:date="2023-03-09T06:37:00Z"/>
                <w:sz w:val="16"/>
                <w:szCs w:val="16"/>
              </w:rPr>
            </w:pPr>
            <w:ins w:id="39753"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39754" w:author="Στάθης Καπ" w:date="2023-03-09T06:37:00Z"/>
                <w:sz w:val="16"/>
                <w:szCs w:val="16"/>
              </w:rPr>
            </w:pPr>
            <w:ins w:id="3975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39756" w:author="Στάθης Καπ" w:date="2023-03-09T06:37:00Z"/>
                <w:sz w:val="16"/>
                <w:szCs w:val="16"/>
              </w:rPr>
            </w:pPr>
            <w:ins w:id="39757"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39758" w:author="Στάθης Καπ" w:date="2023-03-09T06:37:00Z"/>
                <w:sz w:val="16"/>
                <w:szCs w:val="16"/>
              </w:rPr>
            </w:pPr>
            <w:ins w:id="39759"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39760" w:author="Στάθης Καπ" w:date="2023-03-09T06:37:00Z"/>
                <w:sz w:val="16"/>
                <w:szCs w:val="16"/>
              </w:rPr>
            </w:pPr>
            <w:ins w:id="39761"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39762" w:author="Στάθης Καπ" w:date="2023-03-09T06:37:00Z"/>
                <w:sz w:val="16"/>
                <w:szCs w:val="16"/>
              </w:rPr>
            </w:pPr>
            <w:ins w:id="39763"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39764" w:author="Στάθης Καπ" w:date="2023-03-09T06:37:00Z"/>
                <w:sz w:val="16"/>
                <w:szCs w:val="16"/>
              </w:rPr>
            </w:pPr>
            <w:ins w:id="39765"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39766" w:author="Στάθης Καπ" w:date="2023-03-09T06:37:00Z"/>
                <w:sz w:val="16"/>
                <w:szCs w:val="16"/>
              </w:rPr>
            </w:pPr>
            <w:ins w:id="39767"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39768" w:author="Στάθης Καπ" w:date="2023-03-09T06:37:00Z"/>
                <w:sz w:val="16"/>
                <w:szCs w:val="16"/>
              </w:rPr>
            </w:pPr>
            <w:ins w:id="39769"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39770" w:author="Στάθης Καπ" w:date="2023-03-09T06:37:00Z"/>
                <w:sz w:val="16"/>
                <w:szCs w:val="16"/>
              </w:rPr>
            </w:pPr>
            <w:ins w:id="39771"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39772" w:author="Στάθης Καπ" w:date="2023-03-09T06:37:00Z"/>
                <w:sz w:val="16"/>
                <w:szCs w:val="16"/>
              </w:rPr>
            </w:pPr>
            <w:ins w:id="39773"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39774" w:author="Στάθης Καπ" w:date="2023-03-09T06:37:00Z"/>
                <w:sz w:val="16"/>
                <w:szCs w:val="16"/>
              </w:rPr>
            </w:pPr>
            <w:ins w:id="39775"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39776" w:author="Στάθης Καπ" w:date="2023-03-09T06:37:00Z"/>
                <w:sz w:val="16"/>
                <w:szCs w:val="16"/>
              </w:rPr>
            </w:pPr>
            <w:ins w:id="39777"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39778" w:author="Στάθης Καπ" w:date="2023-03-09T06:37:00Z"/>
                <w:sz w:val="16"/>
                <w:szCs w:val="16"/>
              </w:rPr>
            </w:pPr>
            <w:ins w:id="39779"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39780" w:author="Στάθης Καπ" w:date="2023-03-09T06:37:00Z"/>
                <w:sz w:val="16"/>
                <w:szCs w:val="16"/>
              </w:rPr>
            </w:pPr>
            <w:ins w:id="39781"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397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39783" w:author="Στάθης Καπ" w:date="2023-03-09T06:37:00Z"/>
                <w:sz w:val="16"/>
                <w:szCs w:val="16"/>
              </w:rPr>
            </w:pPr>
            <w:ins w:id="39784"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39785" w:author="Στάθης Καπ" w:date="2023-03-09T06:37:00Z"/>
                <w:sz w:val="16"/>
                <w:szCs w:val="16"/>
              </w:rPr>
            </w:pPr>
            <w:ins w:id="3978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39787" w:author="Στάθης Καπ" w:date="2023-03-09T06:37:00Z"/>
                <w:sz w:val="16"/>
                <w:szCs w:val="16"/>
              </w:rPr>
            </w:pPr>
            <w:ins w:id="3978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39789" w:author="Στάθης Καπ" w:date="2023-03-09T06:37:00Z"/>
                <w:sz w:val="16"/>
                <w:szCs w:val="16"/>
              </w:rPr>
            </w:pPr>
            <w:ins w:id="39790"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39791" w:author="Στάθης Καπ" w:date="2023-03-09T06:37:00Z"/>
                <w:sz w:val="16"/>
                <w:szCs w:val="16"/>
              </w:rPr>
            </w:pPr>
            <w:ins w:id="3979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39793" w:author="Στάθης Καπ" w:date="2023-03-09T06:37:00Z"/>
                <w:sz w:val="16"/>
                <w:szCs w:val="16"/>
              </w:rPr>
            </w:pPr>
            <w:ins w:id="39794"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39795" w:author="Στάθης Καπ" w:date="2023-03-09T06:37:00Z"/>
                <w:sz w:val="16"/>
                <w:szCs w:val="16"/>
              </w:rPr>
            </w:pPr>
            <w:ins w:id="39796"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39797" w:author="Στάθης Καπ" w:date="2023-03-09T06:37:00Z"/>
                <w:sz w:val="16"/>
                <w:szCs w:val="16"/>
              </w:rPr>
            </w:pPr>
            <w:ins w:id="39798"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39799" w:author="Στάθης Καπ" w:date="2023-03-09T06:37:00Z"/>
                <w:sz w:val="16"/>
                <w:szCs w:val="16"/>
              </w:rPr>
            </w:pPr>
            <w:ins w:id="39800"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39801" w:author="Στάθης Καπ" w:date="2023-03-09T06:37:00Z"/>
                <w:sz w:val="16"/>
                <w:szCs w:val="16"/>
              </w:rPr>
            </w:pPr>
            <w:ins w:id="39802"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39803" w:author="Στάθης Καπ" w:date="2023-03-09T06:37:00Z"/>
                <w:sz w:val="16"/>
                <w:szCs w:val="16"/>
              </w:rPr>
            </w:pPr>
            <w:ins w:id="39804"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39805" w:author="Στάθης Καπ" w:date="2023-03-09T06:37:00Z"/>
                <w:sz w:val="16"/>
                <w:szCs w:val="16"/>
              </w:rPr>
            </w:pPr>
            <w:ins w:id="39806"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39807" w:author="Στάθης Καπ" w:date="2023-03-09T06:37:00Z"/>
                <w:sz w:val="16"/>
                <w:szCs w:val="16"/>
              </w:rPr>
            </w:pPr>
            <w:ins w:id="39808"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39809" w:author="Στάθης Καπ" w:date="2023-03-09T06:37:00Z"/>
                <w:sz w:val="16"/>
                <w:szCs w:val="16"/>
              </w:rPr>
            </w:pPr>
            <w:ins w:id="39810"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39811" w:author="Στάθης Καπ" w:date="2023-03-09T06:37:00Z"/>
                <w:sz w:val="16"/>
                <w:szCs w:val="16"/>
              </w:rPr>
            </w:pPr>
            <w:ins w:id="39812"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39813" w:author="Στάθης Καπ" w:date="2023-03-09T06:37:00Z"/>
                <w:sz w:val="16"/>
                <w:szCs w:val="16"/>
              </w:rPr>
            </w:pPr>
            <w:ins w:id="39814"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39815" w:author="Στάθης Καπ" w:date="2023-03-09T06:37:00Z"/>
                <w:sz w:val="16"/>
                <w:szCs w:val="16"/>
              </w:rPr>
            </w:pPr>
            <w:ins w:id="39816"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39817" w:author="Στάθης Καπ" w:date="2023-03-09T06:37:00Z"/>
                <w:sz w:val="16"/>
                <w:szCs w:val="16"/>
              </w:rPr>
            </w:pPr>
            <w:ins w:id="39818"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3981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39820" w:author="Στάθης Καπ" w:date="2023-03-09T06:37:00Z"/>
                <w:sz w:val="16"/>
                <w:szCs w:val="16"/>
              </w:rPr>
            </w:pPr>
            <w:ins w:id="39821"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39822" w:author="Στάθης Καπ" w:date="2023-03-09T06:37:00Z"/>
                <w:sz w:val="16"/>
                <w:szCs w:val="16"/>
              </w:rPr>
            </w:pPr>
            <w:ins w:id="3982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39824" w:author="Στάθης Καπ" w:date="2023-03-09T06:37:00Z"/>
                <w:sz w:val="16"/>
                <w:szCs w:val="16"/>
              </w:rPr>
            </w:pPr>
            <w:ins w:id="3982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39826" w:author="Στάθης Καπ" w:date="2023-03-09T06:37:00Z"/>
                <w:sz w:val="16"/>
                <w:szCs w:val="16"/>
              </w:rPr>
            </w:pPr>
            <w:ins w:id="39827"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39828" w:author="Στάθης Καπ" w:date="2023-03-09T06:37:00Z"/>
                <w:sz w:val="16"/>
                <w:szCs w:val="16"/>
              </w:rPr>
            </w:pPr>
            <w:ins w:id="3982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39830" w:author="Στάθης Καπ" w:date="2023-03-09T06:37:00Z"/>
                <w:sz w:val="16"/>
                <w:szCs w:val="16"/>
              </w:rPr>
            </w:pPr>
            <w:ins w:id="39831"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39832" w:author="Στάθης Καπ" w:date="2023-03-09T06:37:00Z"/>
                <w:sz w:val="16"/>
                <w:szCs w:val="16"/>
              </w:rPr>
            </w:pPr>
            <w:ins w:id="39833"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39834" w:author="Στάθης Καπ" w:date="2023-03-09T06:37:00Z"/>
                <w:sz w:val="16"/>
                <w:szCs w:val="16"/>
              </w:rPr>
            </w:pPr>
            <w:ins w:id="39835"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39836" w:author="Στάθης Καπ" w:date="2023-03-09T06:37:00Z"/>
                <w:sz w:val="16"/>
                <w:szCs w:val="16"/>
              </w:rPr>
            </w:pPr>
            <w:ins w:id="39837"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39838" w:author="Στάθης Καπ" w:date="2023-03-09T06:37:00Z"/>
                <w:sz w:val="16"/>
                <w:szCs w:val="16"/>
              </w:rPr>
            </w:pPr>
            <w:ins w:id="39839"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39840" w:author="Στάθης Καπ" w:date="2023-03-09T06:37:00Z"/>
                <w:sz w:val="16"/>
                <w:szCs w:val="16"/>
              </w:rPr>
            </w:pPr>
            <w:ins w:id="39841"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39842" w:author="Στάθης Καπ" w:date="2023-03-09T06:37:00Z"/>
                <w:sz w:val="16"/>
                <w:szCs w:val="16"/>
              </w:rPr>
            </w:pPr>
            <w:ins w:id="39843"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39844" w:author="Στάθης Καπ" w:date="2023-03-09T06:37:00Z"/>
                <w:sz w:val="16"/>
                <w:szCs w:val="16"/>
              </w:rPr>
            </w:pPr>
            <w:ins w:id="39845"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39846" w:author="Στάθης Καπ" w:date="2023-03-09T06:37:00Z"/>
                <w:sz w:val="16"/>
                <w:szCs w:val="16"/>
              </w:rPr>
            </w:pPr>
            <w:ins w:id="39847"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39848" w:author="Στάθης Καπ" w:date="2023-03-09T06:37:00Z"/>
                <w:sz w:val="16"/>
                <w:szCs w:val="16"/>
              </w:rPr>
            </w:pPr>
            <w:ins w:id="39849"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39850" w:author="Στάθης Καπ" w:date="2023-03-09T06:37:00Z"/>
                <w:sz w:val="16"/>
                <w:szCs w:val="16"/>
              </w:rPr>
            </w:pPr>
            <w:ins w:id="39851"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39852" w:author="Στάθης Καπ" w:date="2023-03-09T06:37:00Z"/>
                <w:sz w:val="16"/>
                <w:szCs w:val="16"/>
              </w:rPr>
            </w:pPr>
            <w:ins w:id="39853"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39854" w:author="Στάθης Καπ" w:date="2023-03-09T06:37:00Z"/>
                <w:sz w:val="16"/>
                <w:szCs w:val="16"/>
              </w:rPr>
            </w:pPr>
            <w:ins w:id="39855"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3985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39857" w:author="Στάθης Καπ" w:date="2023-03-09T06:37:00Z"/>
                <w:sz w:val="16"/>
                <w:szCs w:val="16"/>
              </w:rPr>
            </w:pPr>
            <w:ins w:id="39858"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39859" w:author="Στάθης Καπ" w:date="2023-03-09T06:37:00Z"/>
                <w:sz w:val="16"/>
                <w:szCs w:val="16"/>
              </w:rPr>
            </w:pPr>
            <w:ins w:id="3986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39861" w:author="Στάθης Καπ" w:date="2023-03-09T06:37:00Z"/>
                <w:sz w:val="16"/>
                <w:szCs w:val="16"/>
              </w:rPr>
            </w:pPr>
            <w:ins w:id="3986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39863" w:author="Στάθης Καπ" w:date="2023-03-09T06:37:00Z"/>
                <w:sz w:val="16"/>
                <w:szCs w:val="16"/>
              </w:rPr>
            </w:pPr>
            <w:ins w:id="39864"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39865" w:author="Στάθης Καπ" w:date="2023-03-09T06:37:00Z"/>
                <w:sz w:val="16"/>
                <w:szCs w:val="16"/>
              </w:rPr>
            </w:pPr>
            <w:ins w:id="3986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39867" w:author="Στάθης Καπ" w:date="2023-03-09T06:37:00Z"/>
                <w:sz w:val="16"/>
                <w:szCs w:val="16"/>
              </w:rPr>
            </w:pPr>
            <w:ins w:id="39868"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39869" w:author="Στάθης Καπ" w:date="2023-03-09T06:37:00Z"/>
                <w:sz w:val="16"/>
                <w:szCs w:val="16"/>
              </w:rPr>
            </w:pPr>
            <w:ins w:id="39870"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39871" w:author="Στάθης Καπ" w:date="2023-03-09T06:37:00Z"/>
                <w:sz w:val="16"/>
                <w:szCs w:val="16"/>
              </w:rPr>
            </w:pPr>
            <w:ins w:id="39872"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39873" w:author="Στάθης Καπ" w:date="2023-03-09T06:37:00Z"/>
                <w:sz w:val="16"/>
                <w:szCs w:val="16"/>
              </w:rPr>
            </w:pPr>
            <w:ins w:id="39874"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39875" w:author="Στάθης Καπ" w:date="2023-03-09T06:37:00Z"/>
                <w:sz w:val="16"/>
                <w:szCs w:val="16"/>
              </w:rPr>
            </w:pPr>
            <w:ins w:id="39876"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39877" w:author="Στάθης Καπ" w:date="2023-03-09T06:37:00Z"/>
                <w:sz w:val="16"/>
                <w:szCs w:val="16"/>
              </w:rPr>
            </w:pPr>
            <w:ins w:id="39878"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39879" w:author="Στάθης Καπ" w:date="2023-03-09T06:37:00Z"/>
                <w:sz w:val="16"/>
                <w:szCs w:val="16"/>
              </w:rPr>
            </w:pPr>
            <w:ins w:id="39880"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39881" w:author="Στάθης Καπ" w:date="2023-03-09T06:37:00Z"/>
                <w:sz w:val="16"/>
                <w:szCs w:val="16"/>
              </w:rPr>
            </w:pPr>
            <w:ins w:id="39882"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39883" w:author="Στάθης Καπ" w:date="2023-03-09T06:37:00Z"/>
                <w:sz w:val="16"/>
                <w:szCs w:val="16"/>
              </w:rPr>
            </w:pPr>
            <w:ins w:id="39884"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39885" w:author="Στάθης Καπ" w:date="2023-03-09T06:37:00Z"/>
                <w:sz w:val="16"/>
                <w:szCs w:val="16"/>
              </w:rPr>
            </w:pPr>
            <w:ins w:id="39886"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39887" w:author="Στάθης Καπ" w:date="2023-03-09T06:37:00Z"/>
                <w:sz w:val="16"/>
                <w:szCs w:val="16"/>
              </w:rPr>
            </w:pPr>
            <w:ins w:id="39888"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39889" w:author="Στάθης Καπ" w:date="2023-03-09T06:37:00Z"/>
                <w:sz w:val="16"/>
                <w:szCs w:val="16"/>
              </w:rPr>
            </w:pPr>
            <w:ins w:id="39890"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39891" w:author="Στάθης Καπ" w:date="2023-03-09T06:37:00Z"/>
                <w:sz w:val="16"/>
                <w:szCs w:val="16"/>
              </w:rPr>
            </w:pPr>
            <w:ins w:id="39892"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3989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39894" w:author="Στάθης Καπ" w:date="2023-03-09T06:37:00Z"/>
                <w:sz w:val="16"/>
                <w:szCs w:val="16"/>
              </w:rPr>
            </w:pPr>
            <w:ins w:id="39895"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39896" w:author="Στάθης Καπ" w:date="2023-03-09T06:37:00Z"/>
                <w:sz w:val="16"/>
                <w:szCs w:val="16"/>
              </w:rPr>
            </w:pPr>
            <w:ins w:id="3989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39898" w:author="Στάθης Καπ" w:date="2023-03-09T06:37:00Z"/>
                <w:sz w:val="16"/>
                <w:szCs w:val="16"/>
              </w:rPr>
            </w:pPr>
            <w:ins w:id="3989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39900" w:author="Στάθης Καπ" w:date="2023-03-09T06:37:00Z"/>
                <w:sz w:val="16"/>
                <w:szCs w:val="16"/>
              </w:rPr>
            </w:pPr>
            <w:ins w:id="39901"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39902" w:author="Στάθης Καπ" w:date="2023-03-09T06:37:00Z"/>
                <w:sz w:val="16"/>
                <w:szCs w:val="16"/>
              </w:rPr>
            </w:pPr>
            <w:ins w:id="3990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39904" w:author="Στάθης Καπ" w:date="2023-03-09T06:37:00Z"/>
                <w:sz w:val="16"/>
                <w:szCs w:val="16"/>
              </w:rPr>
            </w:pPr>
            <w:ins w:id="39905"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39906" w:author="Στάθης Καπ" w:date="2023-03-09T06:37:00Z"/>
                <w:sz w:val="16"/>
                <w:szCs w:val="16"/>
              </w:rPr>
            </w:pPr>
            <w:ins w:id="39907"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39908" w:author="Στάθης Καπ" w:date="2023-03-09T06:37:00Z"/>
                <w:sz w:val="16"/>
                <w:szCs w:val="16"/>
              </w:rPr>
            </w:pPr>
            <w:ins w:id="39909"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39910" w:author="Στάθης Καπ" w:date="2023-03-09T06:37:00Z"/>
                <w:sz w:val="16"/>
                <w:szCs w:val="16"/>
              </w:rPr>
            </w:pPr>
            <w:ins w:id="39911"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39912" w:author="Στάθης Καπ" w:date="2023-03-09T06:37:00Z"/>
                <w:sz w:val="16"/>
                <w:szCs w:val="16"/>
              </w:rPr>
            </w:pPr>
            <w:ins w:id="39913"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39914" w:author="Στάθης Καπ" w:date="2023-03-09T06:37:00Z"/>
                <w:sz w:val="16"/>
                <w:szCs w:val="16"/>
              </w:rPr>
            </w:pPr>
            <w:ins w:id="39915"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39916" w:author="Στάθης Καπ" w:date="2023-03-09T06:37:00Z"/>
                <w:sz w:val="16"/>
                <w:szCs w:val="16"/>
              </w:rPr>
            </w:pPr>
            <w:ins w:id="39917"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39918" w:author="Στάθης Καπ" w:date="2023-03-09T06:37:00Z"/>
                <w:sz w:val="16"/>
                <w:szCs w:val="16"/>
              </w:rPr>
            </w:pPr>
            <w:ins w:id="39919"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39920" w:author="Στάθης Καπ" w:date="2023-03-09T06:37:00Z"/>
                <w:sz w:val="16"/>
                <w:szCs w:val="16"/>
              </w:rPr>
            </w:pPr>
            <w:ins w:id="39921"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39922" w:author="Στάθης Καπ" w:date="2023-03-09T06:37:00Z"/>
                <w:sz w:val="16"/>
                <w:szCs w:val="16"/>
              </w:rPr>
            </w:pPr>
            <w:ins w:id="39923"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39924" w:author="Στάθης Καπ" w:date="2023-03-09T06:37:00Z"/>
                <w:sz w:val="16"/>
                <w:szCs w:val="16"/>
              </w:rPr>
            </w:pPr>
            <w:ins w:id="39925"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39926" w:author="Στάθης Καπ" w:date="2023-03-09T06:37:00Z"/>
                <w:sz w:val="16"/>
                <w:szCs w:val="16"/>
              </w:rPr>
            </w:pPr>
            <w:ins w:id="39927"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39928" w:author="Στάθης Καπ" w:date="2023-03-09T06:37:00Z"/>
                <w:sz w:val="16"/>
                <w:szCs w:val="16"/>
              </w:rPr>
            </w:pPr>
            <w:ins w:id="39929"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399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39931" w:author="Στάθης Καπ" w:date="2023-03-09T06:37:00Z"/>
                <w:sz w:val="16"/>
                <w:szCs w:val="16"/>
              </w:rPr>
            </w:pPr>
            <w:ins w:id="39932"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39933" w:author="Στάθης Καπ" w:date="2023-03-09T06:37:00Z"/>
                <w:sz w:val="16"/>
                <w:szCs w:val="16"/>
              </w:rPr>
            </w:pPr>
            <w:ins w:id="39934"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39935" w:author="Στάθης Καπ" w:date="2023-03-09T06:37:00Z"/>
                <w:sz w:val="16"/>
                <w:szCs w:val="16"/>
              </w:rPr>
            </w:pPr>
            <w:ins w:id="39936"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39937" w:author="Στάθης Καπ" w:date="2023-03-09T06:37:00Z"/>
                <w:sz w:val="16"/>
                <w:szCs w:val="16"/>
              </w:rPr>
            </w:pPr>
            <w:ins w:id="39938"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39939" w:author="Στάθης Καπ" w:date="2023-03-09T06:37:00Z"/>
                <w:sz w:val="16"/>
                <w:szCs w:val="16"/>
              </w:rPr>
            </w:pPr>
            <w:ins w:id="39940"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39941" w:author="Στάθης Καπ" w:date="2023-03-09T06:37:00Z"/>
                <w:sz w:val="16"/>
                <w:szCs w:val="16"/>
              </w:rPr>
            </w:pPr>
            <w:ins w:id="39942"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39943" w:author="Στάθης Καπ" w:date="2023-03-09T06:37:00Z"/>
                <w:sz w:val="16"/>
                <w:szCs w:val="16"/>
              </w:rPr>
            </w:pPr>
            <w:ins w:id="39944"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39945" w:author="Στάθης Καπ" w:date="2023-03-09T06:37:00Z"/>
                <w:sz w:val="16"/>
                <w:szCs w:val="16"/>
              </w:rPr>
            </w:pPr>
            <w:ins w:id="39946"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39947" w:author="Στάθης Καπ" w:date="2023-03-09T06:37:00Z"/>
                <w:sz w:val="16"/>
                <w:szCs w:val="16"/>
              </w:rPr>
            </w:pPr>
            <w:ins w:id="39948"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39949" w:author="Στάθης Καπ" w:date="2023-03-09T06:37:00Z"/>
                <w:sz w:val="16"/>
                <w:szCs w:val="16"/>
              </w:rPr>
            </w:pPr>
            <w:ins w:id="39950"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39951" w:author="Στάθης Καπ" w:date="2023-03-09T06:37:00Z"/>
                <w:sz w:val="16"/>
                <w:szCs w:val="16"/>
              </w:rPr>
            </w:pPr>
            <w:ins w:id="39952"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39953" w:author="Στάθης Καπ" w:date="2023-03-09T06:37:00Z"/>
                <w:sz w:val="16"/>
                <w:szCs w:val="16"/>
              </w:rPr>
            </w:pPr>
            <w:ins w:id="39954"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39955" w:author="Στάθης Καπ" w:date="2023-03-09T06:37:00Z"/>
                <w:sz w:val="16"/>
                <w:szCs w:val="16"/>
              </w:rPr>
            </w:pPr>
            <w:ins w:id="39956"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39957" w:author="Στάθης Καπ" w:date="2023-03-09T06:37:00Z"/>
                <w:sz w:val="16"/>
                <w:szCs w:val="16"/>
              </w:rPr>
            </w:pPr>
            <w:ins w:id="39958"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39959" w:author="Στάθης Καπ" w:date="2023-03-09T06:37:00Z"/>
                <w:sz w:val="16"/>
                <w:szCs w:val="16"/>
              </w:rPr>
            </w:pPr>
            <w:ins w:id="39960"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39961" w:author="Στάθης Καπ" w:date="2023-03-09T06:37:00Z"/>
                <w:sz w:val="16"/>
                <w:szCs w:val="16"/>
              </w:rPr>
            </w:pPr>
            <w:ins w:id="39962"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39963" w:author="Στάθης Καπ" w:date="2023-03-09T06:37:00Z"/>
                <w:sz w:val="16"/>
                <w:szCs w:val="16"/>
              </w:rPr>
            </w:pPr>
            <w:ins w:id="39964"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39965" w:author="Στάθης Καπ" w:date="2023-03-09T06:37:00Z"/>
                <w:sz w:val="16"/>
                <w:szCs w:val="16"/>
              </w:rPr>
            </w:pPr>
            <w:ins w:id="39966"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399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39968" w:author="Στάθης Καπ" w:date="2023-03-09T06:37:00Z"/>
                <w:sz w:val="16"/>
                <w:szCs w:val="16"/>
              </w:rPr>
            </w:pPr>
            <w:ins w:id="39969"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39970" w:author="Στάθης Καπ" w:date="2023-03-09T06:37:00Z"/>
                <w:sz w:val="16"/>
                <w:szCs w:val="16"/>
              </w:rPr>
            </w:pPr>
            <w:ins w:id="39971"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39972" w:author="Στάθης Καπ" w:date="2023-03-09T06:37:00Z"/>
                <w:sz w:val="16"/>
                <w:szCs w:val="16"/>
              </w:rPr>
            </w:pPr>
            <w:ins w:id="39973"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39974" w:author="Στάθης Καπ" w:date="2023-03-09T06:37:00Z"/>
                <w:sz w:val="16"/>
                <w:szCs w:val="16"/>
              </w:rPr>
            </w:pPr>
            <w:ins w:id="39975"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39976" w:author="Στάθης Καπ" w:date="2023-03-09T06:37:00Z"/>
                <w:sz w:val="16"/>
                <w:szCs w:val="16"/>
              </w:rPr>
            </w:pPr>
            <w:ins w:id="39977"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39978" w:author="Στάθης Καπ" w:date="2023-03-09T06:37:00Z"/>
                <w:sz w:val="16"/>
                <w:szCs w:val="16"/>
              </w:rPr>
            </w:pPr>
            <w:ins w:id="39979"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39980" w:author="Στάθης Καπ" w:date="2023-03-09T06:37:00Z"/>
                <w:sz w:val="16"/>
                <w:szCs w:val="16"/>
              </w:rPr>
            </w:pPr>
            <w:ins w:id="39981"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39982" w:author="Στάθης Καπ" w:date="2023-03-09T06:37:00Z"/>
                <w:sz w:val="16"/>
                <w:szCs w:val="16"/>
              </w:rPr>
            </w:pPr>
            <w:ins w:id="39983"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39984" w:author="Στάθης Καπ" w:date="2023-03-09T06:37:00Z"/>
                <w:sz w:val="16"/>
                <w:szCs w:val="16"/>
              </w:rPr>
            </w:pPr>
            <w:ins w:id="39985"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39986" w:author="Στάθης Καπ" w:date="2023-03-09T06:37:00Z"/>
                <w:sz w:val="16"/>
                <w:szCs w:val="16"/>
              </w:rPr>
            </w:pPr>
            <w:ins w:id="39987"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39988" w:author="Στάθης Καπ" w:date="2023-03-09T06:37:00Z"/>
                <w:sz w:val="16"/>
                <w:szCs w:val="16"/>
              </w:rPr>
            </w:pPr>
            <w:ins w:id="39989"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39990" w:author="Στάθης Καπ" w:date="2023-03-09T06:37:00Z"/>
                <w:sz w:val="16"/>
                <w:szCs w:val="16"/>
              </w:rPr>
            </w:pPr>
            <w:ins w:id="39991"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39992" w:author="Στάθης Καπ" w:date="2023-03-09T06:37:00Z"/>
                <w:sz w:val="16"/>
                <w:szCs w:val="16"/>
              </w:rPr>
            </w:pPr>
            <w:ins w:id="39993"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39994" w:author="Στάθης Καπ" w:date="2023-03-09T06:37:00Z"/>
                <w:sz w:val="16"/>
                <w:szCs w:val="16"/>
              </w:rPr>
            </w:pPr>
            <w:ins w:id="39995"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39996" w:author="Στάθης Καπ" w:date="2023-03-09T06:37:00Z"/>
                <w:sz w:val="16"/>
                <w:szCs w:val="16"/>
              </w:rPr>
            </w:pPr>
            <w:ins w:id="39997"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39998" w:author="Στάθης Καπ" w:date="2023-03-09T06:37:00Z"/>
                <w:sz w:val="16"/>
                <w:szCs w:val="16"/>
              </w:rPr>
            </w:pPr>
            <w:ins w:id="39999"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40000" w:author="Στάθης Καπ" w:date="2023-03-09T06:37:00Z"/>
                <w:sz w:val="16"/>
                <w:szCs w:val="16"/>
              </w:rPr>
            </w:pPr>
            <w:ins w:id="40001"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40002" w:author="Στάθης Καπ" w:date="2023-03-09T06:37:00Z"/>
                <w:sz w:val="16"/>
                <w:szCs w:val="16"/>
              </w:rPr>
            </w:pPr>
            <w:ins w:id="40003"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400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40005" w:author="Στάθης Καπ" w:date="2023-03-09T06:37:00Z"/>
                <w:sz w:val="16"/>
                <w:szCs w:val="16"/>
              </w:rPr>
            </w:pPr>
            <w:ins w:id="40006"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40007" w:author="Στάθης Καπ" w:date="2023-03-09T06:37:00Z"/>
                <w:sz w:val="16"/>
                <w:szCs w:val="16"/>
              </w:rPr>
            </w:pPr>
            <w:ins w:id="40008"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40009" w:author="Στάθης Καπ" w:date="2023-03-09T06:37:00Z"/>
                <w:sz w:val="16"/>
                <w:szCs w:val="16"/>
              </w:rPr>
            </w:pPr>
            <w:ins w:id="40010"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40011" w:author="Στάθης Καπ" w:date="2023-03-09T06:37:00Z"/>
                <w:sz w:val="16"/>
                <w:szCs w:val="16"/>
              </w:rPr>
            </w:pPr>
            <w:ins w:id="40012"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40013" w:author="Στάθης Καπ" w:date="2023-03-09T06:37:00Z"/>
                <w:sz w:val="16"/>
                <w:szCs w:val="16"/>
              </w:rPr>
            </w:pPr>
            <w:ins w:id="40014"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40015" w:author="Στάθης Καπ" w:date="2023-03-09T06:37:00Z"/>
                <w:sz w:val="16"/>
                <w:szCs w:val="16"/>
              </w:rPr>
            </w:pPr>
            <w:ins w:id="40016"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40017" w:author="Στάθης Καπ" w:date="2023-03-09T06:37:00Z"/>
                <w:sz w:val="16"/>
                <w:szCs w:val="16"/>
              </w:rPr>
            </w:pPr>
            <w:ins w:id="40018"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40019" w:author="Στάθης Καπ" w:date="2023-03-09T06:37:00Z"/>
                <w:sz w:val="16"/>
                <w:szCs w:val="16"/>
              </w:rPr>
            </w:pPr>
            <w:ins w:id="40020"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40021" w:author="Στάθης Καπ" w:date="2023-03-09T06:37:00Z"/>
                <w:sz w:val="16"/>
                <w:szCs w:val="16"/>
              </w:rPr>
            </w:pPr>
            <w:ins w:id="40022"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40023" w:author="Στάθης Καπ" w:date="2023-03-09T06:37:00Z"/>
                <w:sz w:val="16"/>
                <w:szCs w:val="16"/>
              </w:rPr>
            </w:pPr>
            <w:ins w:id="40024"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40025" w:author="Στάθης Καπ" w:date="2023-03-09T06:37:00Z"/>
                <w:sz w:val="16"/>
                <w:szCs w:val="16"/>
              </w:rPr>
            </w:pPr>
            <w:ins w:id="40026"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40027" w:author="Στάθης Καπ" w:date="2023-03-09T06:37:00Z"/>
                <w:sz w:val="16"/>
                <w:szCs w:val="16"/>
              </w:rPr>
            </w:pPr>
            <w:ins w:id="40028"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40029" w:author="Στάθης Καπ" w:date="2023-03-09T06:37:00Z"/>
                <w:sz w:val="16"/>
                <w:szCs w:val="16"/>
              </w:rPr>
            </w:pPr>
            <w:ins w:id="40030"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40031" w:author="Στάθης Καπ" w:date="2023-03-09T06:37:00Z"/>
                <w:sz w:val="16"/>
                <w:szCs w:val="16"/>
              </w:rPr>
            </w:pPr>
            <w:ins w:id="40032"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40033" w:author="Στάθης Καπ" w:date="2023-03-09T06:37:00Z"/>
                <w:sz w:val="16"/>
                <w:szCs w:val="16"/>
              </w:rPr>
            </w:pPr>
            <w:ins w:id="40034"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40035" w:author="Στάθης Καπ" w:date="2023-03-09T06:37:00Z"/>
                <w:sz w:val="16"/>
                <w:szCs w:val="16"/>
              </w:rPr>
            </w:pPr>
            <w:ins w:id="40036"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40037" w:author="Στάθης Καπ" w:date="2023-03-09T06:37:00Z"/>
                <w:sz w:val="16"/>
                <w:szCs w:val="16"/>
              </w:rPr>
            </w:pPr>
            <w:ins w:id="40038"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40039" w:author="Στάθης Καπ" w:date="2023-03-09T06:37:00Z"/>
                <w:sz w:val="16"/>
                <w:szCs w:val="16"/>
              </w:rPr>
            </w:pPr>
            <w:ins w:id="40040"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400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40042" w:author="Στάθης Καπ" w:date="2023-03-09T06:37:00Z"/>
                <w:sz w:val="16"/>
                <w:szCs w:val="16"/>
              </w:rPr>
            </w:pPr>
            <w:ins w:id="40043"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40044" w:author="Στάθης Καπ" w:date="2023-03-09T06:37:00Z"/>
                <w:sz w:val="16"/>
                <w:szCs w:val="16"/>
              </w:rPr>
            </w:pPr>
            <w:ins w:id="40045"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40046" w:author="Στάθης Καπ" w:date="2023-03-09T06:37:00Z"/>
                <w:sz w:val="16"/>
                <w:szCs w:val="16"/>
              </w:rPr>
            </w:pPr>
            <w:ins w:id="40047"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40048" w:author="Στάθης Καπ" w:date="2023-03-09T06:37:00Z"/>
                <w:sz w:val="16"/>
                <w:szCs w:val="16"/>
              </w:rPr>
            </w:pPr>
            <w:ins w:id="40049"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40050" w:author="Στάθης Καπ" w:date="2023-03-09T06:37:00Z"/>
                <w:sz w:val="16"/>
                <w:szCs w:val="16"/>
              </w:rPr>
            </w:pPr>
            <w:ins w:id="40051"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40052" w:author="Στάθης Καπ" w:date="2023-03-09T06:37:00Z"/>
                <w:sz w:val="16"/>
                <w:szCs w:val="16"/>
              </w:rPr>
            </w:pPr>
            <w:ins w:id="40053"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40054" w:author="Στάθης Καπ" w:date="2023-03-09T06:37:00Z"/>
                <w:sz w:val="16"/>
                <w:szCs w:val="16"/>
              </w:rPr>
            </w:pPr>
            <w:ins w:id="40055"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40056" w:author="Στάθης Καπ" w:date="2023-03-09T06:37:00Z"/>
                <w:sz w:val="16"/>
                <w:szCs w:val="16"/>
              </w:rPr>
            </w:pPr>
            <w:ins w:id="40057"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40058" w:author="Στάθης Καπ" w:date="2023-03-09T06:37:00Z"/>
                <w:sz w:val="16"/>
                <w:szCs w:val="16"/>
              </w:rPr>
            </w:pPr>
            <w:ins w:id="40059"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40060" w:author="Στάθης Καπ" w:date="2023-03-09T06:37:00Z"/>
                <w:sz w:val="16"/>
                <w:szCs w:val="16"/>
              </w:rPr>
            </w:pPr>
            <w:ins w:id="40061"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40062" w:author="Στάθης Καπ" w:date="2023-03-09T06:37:00Z"/>
                <w:sz w:val="16"/>
                <w:szCs w:val="16"/>
              </w:rPr>
            </w:pPr>
            <w:ins w:id="40063"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40064" w:author="Στάθης Καπ" w:date="2023-03-09T06:37:00Z"/>
                <w:sz w:val="16"/>
                <w:szCs w:val="16"/>
              </w:rPr>
            </w:pPr>
            <w:ins w:id="40065"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40066" w:author="Στάθης Καπ" w:date="2023-03-09T06:37:00Z"/>
                <w:sz w:val="16"/>
                <w:szCs w:val="16"/>
              </w:rPr>
            </w:pPr>
            <w:ins w:id="40067"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40068" w:author="Στάθης Καπ" w:date="2023-03-09T06:37:00Z"/>
                <w:sz w:val="16"/>
                <w:szCs w:val="16"/>
              </w:rPr>
            </w:pPr>
            <w:ins w:id="40069"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40070" w:author="Στάθης Καπ" w:date="2023-03-09T06:37:00Z"/>
                <w:sz w:val="16"/>
                <w:szCs w:val="16"/>
              </w:rPr>
            </w:pPr>
            <w:ins w:id="40071"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40072" w:author="Στάθης Καπ" w:date="2023-03-09T06:37:00Z"/>
                <w:sz w:val="16"/>
                <w:szCs w:val="16"/>
              </w:rPr>
            </w:pPr>
            <w:ins w:id="40073"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40074" w:author="Στάθης Καπ" w:date="2023-03-09T06:37:00Z"/>
                <w:sz w:val="16"/>
                <w:szCs w:val="16"/>
              </w:rPr>
            </w:pPr>
            <w:ins w:id="40075"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40076" w:author="Στάθης Καπ" w:date="2023-03-09T06:37:00Z"/>
                <w:sz w:val="16"/>
                <w:szCs w:val="16"/>
              </w:rPr>
            </w:pPr>
            <w:ins w:id="40077"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400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40079" w:author="Στάθης Καπ" w:date="2023-03-09T06:37:00Z"/>
                <w:sz w:val="16"/>
                <w:szCs w:val="16"/>
              </w:rPr>
            </w:pPr>
            <w:ins w:id="40080"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40081" w:author="Στάθης Καπ" w:date="2023-03-09T06:37:00Z"/>
                <w:sz w:val="16"/>
                <w:szCs w:val="16"/>
              </w:rPr>
            </w:pPr>
            <w:ins w:id="40082"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40083" w:author="Στάθης Καπ" w:date="2023-03-09T06:37:00Z"/>
                <w:sz w:val="16"/>
                <w:szCs w:val="16"/>
              </w:rPr>
            </w:pPr>
            <w:ins w:id="40084"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40085" w:author="Στάθης Καπ" w:date="2023-03-09T06:37:00Z"/>
                <w:sz w:val="16"/>
                <w:szCs w:val="16"/>
              </w:rPr>
            </w:pPr>
            <w:ins w:id="40086"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40087" w:author="Στάθης Καπ" w:date="2023-03-09T06:37:00Z"/>
                <w:sz w:val="16"/>
                <w:szCs w:val="16"/>
              </w:rPr>
            </w:pPr>
            <w:ins w:id="40088"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40089" w:author="Στάθης Καπ" w:date="2023-03-09T06:37:00Z"/>
                <w:sz w:val="16"/>
                <w:szCs w:val="16"/>
              </w:rPr>
            </w:pPr>
            <w:ins w:id="40090"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40091" w:author="Στάθης Καπ" w:date="2023-03-09T06:37:00Z"/>
                <w:sz w:val="16"/>
                <w:szCs w:val="16"/>
              </w:rPr>
            </w:pPr>
            <w:ins w:id="40092"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40093" w:author="Στάθης Καπ" w:date="2023-03-09T06:37:00Z"/>
                <w:sz w:val="16"/>
                <w:szCs w:val="16"/>
              </w:rPr>
            </w:pPr>
            <w:ins w:id="40094"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40095" w:author="Στάθης Καπ" w:date="2023-03-09T06:37:00Z"/>
                <w:sz w:val="16"/>
                <w:szCs w:val="16"/>
              </w:rPr>
            </w:pPr>
            <w:ins w:id="40096"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40097" w:author="Στάθης Καπ" w:date="2023-03-09T06:37:00Z"/>
                <w:sz w:val="16"/>
                <w:szCs w:val="16"/>
              </w:rPr>
            </w:pPr>
            <w:ins w:id="40098"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40099" w:author="Στάθης Καπ" w:date="2023-03-09T06:37:00Z"/>
                <w:sz w:val="16"/>
                <w:szCs w:val="16"/>
              </w:rPr>
            </w:pPr>
            <w:ins w:id="40100"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40101" w:author="Στάθης Καπ" w:date="2023-03-09T06:37:00Z"/>
                <w:sz w:val="16"/>
                <w:szCs w:val="16"/>
              </w:rPr>
            </w:pPr>
            <w:ins w:id="40102"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40103" w:author="Στάθης Καπ" w:date="2023-03-09T06:37:00Z"/>
                <w:sz w:val="16"/>
                <w:szCs w:val="16"/>
              </w:rPr>
            </w:pPr>
            <w:ins w:id="40104"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40105" w:author="Στάθης Καπ" w:date="2023-03-09T06:37:00Z"/>
                <w:sz w:val="16"/>
                <w:szCs w:val="16"/>
              </w:rPr>
            </w:pPr>
            <w:ins w:id="40106"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40107" w:author="Στάθης Καπ" w:date="2023-03-09T06:37:00Z"/>
                <w:sz w:val="16"/>
                <w:szCs w:val="16"/>
              </w:rPr>
            </w:pPr>
            <w:ins w:id="40108"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40109" w:author="Στάθης Καπ" w:date="2023-03-09T06:37:00Z"/>
                <w:sz w:val="16"/>
                <w:szCs w:val="16"/>
              </w:rPr>
            </w:pPr>
            <w:ins w:id="40110"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40111" w:author="Στάθης Καπ" w:date="2023-03-09T06:37:00Z"/>
                <w:sz w:val="16"/>
                <w:szCs w:val="16"/>
              </w:rPr>
            </w:pPr>
            <w:ins w:id="40112"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40113" w:author="Στάθης Καπ" w:date="2023-03-09T06:37:00Z"/>
                <w:sz w:val="16"/>
                <w:szCs w:val="16"/>
              </w:rPr>
            </w:pPr>
            <w:ins w:id="40114"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401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40116" w:author="Στάθης Καπ" w:date="2023-03-09T06:37:00Z"/>
                <w:sz w:val="16"/>
                <w:szCs w:val="16"/>
              </w:rPr>
            </w:pPr>
            <w:ins w:id="40117"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40118" w:author="Στάθης Καπ" w:date="2023-03-09T06:37:00Z"/>
                <w:sz w:val="16"/>
                <w:szCs w:val="16"/>
              </w:rPr>
            </w:pPr>
            <w:ins w:id="40119"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40120" w:author="Στάθης Καπ" w:date="2023-03-09T06:37:00Z"/>
                <w:sz w:val="16"/>
                <w:szCs w:val="16"/>
              </w:rPr>
            </w:pPr>
            <w:ins w:id="40121"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40122" w:author="Στάθης Καπ" w:date="2023-03-09T06:37:00Z"/>
                <w:sz w:val="16"/>
                <w:szCs w:val="16"/>
              </w:rPr>
            </w:pPr>
            <w:ins w:id="40123"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40124" w:author="Στάθης Καπ" w:date="2023-03-09T06:37:00Z"/>
                <w:sz w:val="16"/>
                <w:szCs w:val="16"/>
              </w:rPr>
            </w:pPr>
            <w:ins w:id="40125"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40126" w:author="Στάθης Καπ" w:date="2023-03-09T06:37:00Z"/>
                <w:sz w:val="16"/>
                <w:szCs w:val="16"/>
              </w:rPr>
            </w:pPr>
            <w:ins w:id="40127"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40128" w:author="Στάθης Καπ" w:date="2023-03-09T06:37:00Z"/>
                <w:sz w:val="16"/>
                <w:szCs w:val="16"/>
              </w:rPr>
            </w:pPr>
            <w:ins w:id="40129"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40130" w:author="Στάθης Καπ" w:date="2023-03-09T06:37:00Z"/>
                <w:sz w:val="16"/>
                <w:szCs w:val="16"/>
              </w:rPr>
            </w:pPr>
            <w:ins w:id="40131"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40132" w:author="Στάθης Καπ" w:date="2023-03-09T06:37:00Z"/>
                <w:sz w:val="16"/>
                <w:szCs w:val="16"/>
              </w:rPr>
            </w:pPr>
            <w:ins w:id="40133"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40134" w:author="Στάθης Καπ" w:date="2023-03-09T06:37:00Z"/>
                <w:sz w:val="16"/>
                <w:szCs w:val="16"/>
              </w:rPr>
            </w:pPr>
            <w:ins w:id="40135"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40136" w:author="Στάθης Καπ" w:date="2023-03-09T06:37:00Z"/>
                <w:sz w:val="16"/>
                <w:szCs w:val="16"/>
              </w:rPr>
            </w:pPr>
            <w:ins w:id="40137"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40138" w:author="Στάθης Καπ" w:date="2023-03-09T06:37:00Z"/>
                <w:sz w:val="16"/>
                <w:szCs w:val="16"/>
              </w:rPr>
            </w:pPr>
            <w:ins w:id="40139"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40140" w:author="Στάθης Καπ" w:date="2023-03-09T06:37:00Z"/>
                <w:sz w:val="16"/>
                <w:szCs w:val="16"/>
              </w:rPr>
            </w:pPr>
            <w:ins w:id="40141"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40142" w:author="Στάθης Καπ" w:date="2023-03-09T06:37:00Z"/>
                <w:sz w:val="16"/>
                <w:szCs w:val="16"/>
              </w:rPr>
            </w:pPr>
            <w:ins w:id="40143"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40144" w:author="Στάθης Καπ" w:date="2023-03-09T06:37:00Z"/>
                <w:sz w:val="16"/>
                <w:szCs w:val="16"/>
              </w:rPr>
            </w:pPr>
            <w:ins w:id="40145"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40146" w:author="Στάθης Καπ" w:date="2023-03-09T06:37:00Z"/>
                <w:sz w:val="16"/>
                <w:szCs w:val="16"/>
              </w:rPr>
            </w:pPr>
            <w:ins w:id="40147"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40148" w:author="Στάθης Καπ" w:date="2023-03-09T06:37:00Z"/>
                <w:sz w:val="16"/>
                <w:szCs w:val="16"/>
              </w:rPr>
            </w:pPr>
            <w:ins w:id="40149"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40150" w:author="Στάθης Καπ" w:date="2023-03-09T06:37:00Z"/>
                <w:sz w:val="16"/>
                <w:szCs w:val="16"/>
              </w:rPr>
            </w:pPr>
            <w:ins w:id="40151"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401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40153" w:author="Στάθης Καπ" w:date="2023-03-09T06:37:00Z"/>
                <w:sz w:val="16"/>
                <w:szCs w:val="16"/>
              </w:rPr>
            </w:pPr>
            <w:ins w:id="40154"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40155" w:author="Στάθης Καπ" w:date="2023-03-09T06:37:00Z"/>
                <w:sz w:val="16"/>
                <w:szCs w:val="16"/>
              </w:rPr>
            </w:pPr>
            <w:ins w:id="40156"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40157" w:author="Στάθης Καπ" w:date="2023-03-09T06:37:00Z"/>
                <w:sz w:val="16"/>
                <w:szCs w:val="16"/>
              </w:rPr>
            </w:pPr>
            <w:ins w:id="40158"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40159" w:author="Στάθης Καπ" w:date="2023-03-09T06:37:00Z"/>
                <w:sz w:val="16"/>
                <w:szCs w:val="16"/>
              </w:rPr>
            </w:pPr>
            <w:ins w:id="40160"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40161" w:author="Στάθης Καπ" w:date="2023-03-09T06:37:00Z"/>
                <w:sz w:val="16"/>
                <w:szCs w:val="16"/>
              </w:rPr>
            </w:pPr>
            <w:ins w:id="40162"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40163" w:author="Στάθης Καπ" w:date="2023-03-09T06:37:00Z"/>
                <w:sz w:val="16"/>
                <w:szCs w:val="16"/>
              </w:rPr>
            </w:pPr>
            <w:ins w:id="40164"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40165" w:author="Στάθης Καπ" w:date="2023-03-09T06:37:00Z"/>
                <w:sz w:val="16"/>
                <w:szCs w:val="16"/>
              </w:rPr>
            </w:pPr>
            <w:ins w:id="40166"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40167" w:author="Στάθης Καπ" w:date="2023-03-09T06:37:00Z"/>
                <w:sz w:val="16"/>
                <w:szCs w:val="16"/>
              </w:rPr>
            </w:pPr>
            <w:ins w:id="40168"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40169" w:author="Στάθης Καπ" w:date="2023-03-09T06:37:00Z"/>
                <w:sz w:val="16"/>
                <w:szCs w:val="16"/>
              </w:rPr>
            </w:pPr>
            <w:ins w:id="40170"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40171" w:author="Στάθης Καπ" w:date="2023-03-09T06:37:00Z"/>
                <w:sz w:val="16"/>
                <w:szCs w:val="16"/>
              </w:rPr>
            </w:pPr>
            <w:ins w:id="40172"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40173" w:author="Στάθης Καπ" w:date="2023-03-09T06:37:00Z"/>
                <w:sz w:val="16"/>
                <w:szCs w:val="16"/>
              </w:rPr>
            </w:pPr>
            <w:ins w:id="40174"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40175" w:author="Στάθης Καπ" w:date="2023-03-09T06:37:00Z"/>
                <w:sz w:val="16"/>
                <w:szCs w:val="16"/>
              </w:rPr>
            </w:pPr>
            <w:ins w:id="40176"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40177" w:author="Στάθης Καπ" w:date="2023-03-09T06:37:00Z"/>
                <w:sz w:val="16"/>
                <w:szCs w:val="16"/>
              </w:rPr>
            </w:pPr>
            <w:ins w:id="40178"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40179" w:author="Στάθης Καπ" w:date="2023-03-09T06:37:00Z"/>
                <w:sz w:val="16"/>
                <w:szCs w:val="16"/>
              </w:rPr>
            </w:pPr>
            <w:ins w:id="40180"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40181" w:author="Στάθης Καπ" w:date="2023-03-09T06:37:00Z"/>
                <w:sz w:val="16"/>
                <w:szCs w:val="16"/>
              </w:rPr>
            </w:pPr>
            <w:ins w:id="40182"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40183" w:author="Στάθης Καπ" w:date="2023-03-09T06:37:00Z"/>
                <w:sz w:val="16"/>
                <w:szCs w:val="16"/>
              </w:rPr>
            </w:pPr>
            <w:ins w:id="40184"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40185" w:author="Στάθης Καπ" w:date="2023-03-09T06:37:00Z"/>
                <w:sz w:val="16"/>
                <w:szCs w:val="16"/>
              </w:rPr>
            </w:pPr>
            <w:ins w:id="40186"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40187" w:author="Στάθης Καπ" w:date="2023-03-09T06:37:00Z"/>
                <w:sz w:val="16"/>
                <w:szCs w:val="16"/>
              </w:rPr>
            </w:pPr>
            <w:ins w:id="40188"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401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40190" w:author="Στάθης Καπ" w:date="2023-03-09T06:37:00Z"/>
                <w:sz w:val="16"/>
                <w:szCs w:val="16"/>
              </w:rPr>
            </w:pPr>
            <w:ins w:id="40191"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40192" w:author="Στάθης Καπ" w:date="2023-03-09T06:37:00Z"/>
                <w:sz w:val="16"/>
                <w:szCs w:val="16"/>
              </w:rPr>
            </w:pPr>
            <w:ins w:id="40193"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40194" w:author="Στάθης Καπ" w:date="2023-03-09T06:37:00Z"/>
                <w:sz w:val="16"/>
                <w:szCs w:val="16"/>
              </w:rPr>
            </w:pPr>
            <w:ins w:id="40195"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40196" w:author="Στάθης Καπ" w:date="2023-03-09T06:37:00Z"/>
                <w:sz w:val="16"/>
                <w:szCs w:val="16"/>
              </w:rPr>
            </w:pPr>
            <w:ins w:id="40197"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40198" w:author="Στάθης Καπ" w:date="2023-03-09T06:37:00Z"/>
                <w:sz w:val="16"/>
                <w:szCs w:val="16"/>
              </w:rPr>
            </w:pPr>
            <w:ins w:id="40199"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40200" w:author="Στάθης Καπ" w:date="2023-03-09T06:37:00Z"/>
                <w:sz w:val="16"/>
                <w:szCs w:val="16"/>
              </w:rPr>
            </w:pPr>
            <w:ins w:id="40201"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40202" w:author="Στάθης Καπ" w:date="2023-03-09T06:37:00Z"/>
                <w:sz w:val="16"/>
                <w:szCs w:val="16"/>
              </w:rPr>
            </w:pPr>
            <w:ins w:id="40203"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40204" w:author="Στάθης Καπ" w:date="2023-03-09T06:37:00Z"/>
                <w:sz w:val="16"/>
                <w:szCs w:val="16"/>
              </w:rPr>
            </w:pPr>
            <w:ins w:id="40205"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40206" w:author="Στάθης Καπ" w:date="2023-03-09T06:37:00Z"/>
                <w:sz w:val="16"/>
                <w:szCs w:val="16"/>
              </w:rPr>
            </w:pPr>
            <w:ins w:id="40207"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40208" w:author="Στάθης Καπ" w:date="2023-03-09T06:37:00Z"/>
                <w:sz w:val="16"/>
                <w:szCs w:val="16"/>
              </w:rPr>
            </w:pPr>
            <w:ins w:id="40209"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40210" w:author="Στάθης Καπ" w:date="2023-03-09T06:37:00Z"/>
                <w:sz w:val="16"/>
                <w:szCs w:val="16"/>
              </w:rPr>
            </w:pPr>
            <w:ins w:id="40211"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40212" w:author="Στάθης Καπ" w:date="2023-03-09T06:37:00Z"/>
                <w:sz w:val="16"/>
                <w:szCs w:val="16"/>
              </w:rPr>
            </w:pPr>
            <w:ins w:id="40213"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40214" w:author="Στάθης Καπ" w:date="2023-03-09T06:37:00Z"/>
                <w:sz w:val="16"/>
                <w:szCs w:val="16"/>
              </w:rPr>
            </w:pPr>
            <w:ins w:id="40215"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40216" w:author="Στάθης Καπ" w:date="2023-03-09T06:37:00Z"/>
                <w:sz w:val="16"/>
                <w:szCs w:val="16"/>
              </w:rPr>
            </w:pPr>
            <w:ins w:id="40217"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40218" w:author="Στάθης Καπ" w:date="2023-03-09T06:37:00Z"/>
                <w:sz w:val="16"/>
                <w:szCs w:val="16"/>
              </w:rPr>
            </w:pPr>
            <w:ins w:id="40219"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40220" w:author="Στάθης Καπ" w:date="2023-03-09T06:37:00Z"/>
                <w:sz w:val="16"/>
                <w:szCs w:val="16"/>
              </w:rPr>
            </w:pPr>
            <w:ins w:id="40221"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40222" w:author="Στάθης Καπ" w:date="2023-03-09T06:37:00Z"/>
                <w:sz w:val="16"/>
                <w:szCs w:val="16"/>
              </w:rPr>
            </w:pPr>
            <w:ins w:id="40223"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40224" w:author="Στάθης Καπ" w:date="2023-03-09T06:37:00Z"/>
                <w:sz w:val="16"/>
                <w:szCs w:val="16"/>
              </w:rPr>
            </w:pPr>
            <w:ins w:id="40225"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402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40227" w:author="Στάθης Καπ" w:date="2023-03-09T06:37:00Z"/>
                <w:sz w:val="16"/>
                <w:szCs w:val="16"/>
              </w:rPr>
            </w:pPr>
            <w:ins w:id="40228"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40229" w:author="Στάθης Καπ" w:date="2023-03-09T06:37:00Z"/>
                <w:sz w:val="16"/>
                <w:szCs w:val="16"/>
              </w:rPr>
            </w:pPr>
            <w:ins w:id="4023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40231" w:author="Στάθης Καπ" w:date="2023-03-09T06:37:00Z"/>
                <w:sz w:val="16"/>
                <w:szCs w:val="16"/>
              </w:rPr>
            </w:pPr>
            <w:ins w:id="4023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40233" w:author="Στάθης Καπ" w:date="2023-03-09T06:37:00Z"/>
                <w:sz w:val="16"/>
                <w:szCs w:val="16"/>
              </w:rPr>
            </w:pPr>
            <w:ins w:id="40234"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40235" w:author="Στάθης Καπ" w:date="2023-03-09T06:37:00Z"/>
                <w:sz w:val="16"/>
                <w:szCs w:val="16"/>
              </w:rPr>
            </w:pPr>
            <w:ins w:id="4023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40237" w:author="Στάθης Καπ" w:date="2023-03-09T06:37:00Z"/>
                <w:sz w:val="16"/>
                <w:szCs w:val="16"/>
              </w:rPr>
            </w:pPr>
            <w:ins w:id="40238"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40239" w:author="Στάθης Καπ" w:date="2023-03-09T06:37:00Z"/>
                <w:sz w:val="16"/>
                <w:szCs w:val="16"/>
              </w:rPr>
            </w:pPr>
            <w:ins w:id="40240"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40241" w:author="Στάθης Καπ" w:date="2023-03-09T06:37:00Z"/>
                <w:sz w:val="16"/>
                <w:szCs w:val="16"/>
              </w:rPr>
            </w:pPr>
            <w:ins w:id="40242"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40243" w:author="Στάθης Καπ" w:date="2023-03-09T06:37:00Z"/>
                <w:sz w:val="16"/>
                <w:szCs w:val="16"/>
              </w:rPr>
            </w:pPr>
            <w:ins w:id="40244"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40245" w:author="Στάθης Καπ" w:date="2023-03-09T06:37:00Z"/>
                <w:sz w:val="16"/>
                <w:szCs w:val="16"/>
              </w:rPr>
            </w:pPr>
            <w:ins w:id="40246"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40247" w:author="Στάθης Καπ" w:date="2023-03-09T06:37:00Z"/>
                <w:sz w:val="16"/>
                <w:szCs w:val="16"/>
              </w:rPr>
            </w:pPr>
            <w:ins w:id="40248"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40249" w:author="Στάθης Καπ" w:date="2023-03-09T06:37:00Z"/>
                <w:sz w:val="16"/>
                <w:szCs w:val="16"/>
              </w:rPr>
            </w:pPr>
            <w:ins w:id="40250"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40251" w:author="Στάθης Καπ" w:date="2023-03-09T06:37:00Z"/>
                <w:sz w:val="16"/>
                <w:szCs w:val="16"/>
              </w:rPr>
            </w:pPr>
            <w:ins w:id="40252"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40253" w:author="Στάθης Καπ" w:date="2023-03-09T06:37:00Z"/>
                <w:sz w:val="16"/>
                <w:szCs w:val="16"/>
              </w:rPr>
            </w:pPr>
            <w:ins w:id="40254"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40255" w:author="Στάθης Καπ" w:date="2023-03-09T06:37:00Z"/>
                <w:sz w:val="16"/>
                <w:szCs w:val="16"/>
              </w:rPr>
            </w:pPr>
            <w:ins w:id="40256"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40257" w:author="Στάθης Καπ" w:date="2023-03-09T06:37:00Z"/>
                <w:sz w:val="16"/>
                <w:szCs w:val="16"/>
              </w:rPr>
            </w:pPr>
            <w:ins w:id="40258"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40259" w:author="Στάθης Καπ" w:date="2023-03-09T06:37:00Z"/>
                <w:sz w:val="16"/>
                <w:szCs w:val="16"/>
              </w:rPr>
            </w:pPr>
            <w:ins w:id="40260"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40261" w:author="Στάθης Καπ" w:date="2023-03-09T06:37:00Z"/>
                <w:sz w:val="16"/>
                <w:szCs w:val="16"/>
              </w:rPr>
            </w:pPr>
            <w:ins w:id="40262"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402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40264" w:author="Στάθης Καπ" w:date="2023-03-09T06:37:00Z"/>
                <w:sz w:val="16"/>
                <w:szCs w:val="16"/>
              </w:rPr>
            </w:pPr>
            <w:ins w:id="40265"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40266" w:author="Στάθης Καπ" w:date="2023-03-09T06:37:00Z"/>
                <w:sz w:val="16"/>
                <w:szCs w:val="16"/>
              </w:rPr>
            </w:pPr>
            <w:ins w:id="4026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40268" w:author="Στάθης Καπ" w:date="2023-03-09T06:37:00Z"/>
                <w:sz w:val="16"/>
                <w:szCs w:val="16"/>
              </w:rPr>
            </w:pPr>
            <w:ins w:id="4026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40270" w:author="Στάθης Καπ" w:date="2023-03-09T06:37:00Z"/>
                <w:sz w:val="16"/>
                <w:szCs w:val="16"/>
              </w:rPr>
            </w:pPr>
            <w:ins w:id="40271"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40272" w:author="Στάθης Καπ" w:date="2023-03-09T06:37:00Z"/>
                <w:sz w:val="16"/>
                <w:szCs w:val="16"/>
              </w:rPr>
            </w:pPr>
            <w:ins w:id="4027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40274" w:author="Στάθης Καπ" w:date="2023-03-09T06:37:00Z"/>
                <w:sz w:val="16"/>
                <w:szCs w:val="16"/>
              </w:rPr>
            </w:pPr>
            <w:ins w:id="40275"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40276" w:author="Στάθης Καπ" w:date="2023-03-09T06:37:00Z"/>
                <w:sz w:val="16"/>
                <w:szCs w:val="16"/>
              </w:rPr>
            </w:pPr>
            <w:ins w:id="40277"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40278" w:author="Στάθης Καπ" w:date="2023-03-09T06:37:00Z"/>
                <w:sz w:val="16"/>
                <w:szCs w:val="16"/>
              </w:rPr>
            </w:pPr>
            <w:ins w:id="40279"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40280" w:author="Στάθης Καπ" w:date="2023-03-09T06:37:00Z"/>
                <w:sz w:val="16"/>
                <w:szCs w:val="16"/>
              </w:rPr>
            </w:pPr>
            <w:ins w:id="40281"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40282" w:author="Στάθης Καπ" w:date="2023-03-09T06:37:00Z"/>
                <w:sz w:val="16"/>
                <w:szCs w:val="16"/>
              </w:rPr>
            </w:pPr>
            <w:ins w:id="40283"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40284" w:author="Στάθης Καπ" w:date="2023-03-09T06:37:00Z"/>
                <w:sz w:val="16"/>
                <w:szCs w:val="16"/>
              </w:rPr>
            </w:pPr>
            <w:ins w:id="40285"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40286" w:author="Στάθης Καπ" w:date="2023-03-09T06:37:00Z"/>
                <w:sz w:val="16"/>
                <w:szCs w:val="16"/>
              </w:rPr>
            </w:pPr>
            <w:ins w:id="40287"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40288" w:author="Στάθης Καπ" w:date="2023-03-09T06:37:00Z"/>
                <w:sz w:val="16"/>
                <w:szCs w:val="16"/>
              </w:rPr>
            </w:pPr>
            <w:ins w:id="40289"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40290" w:author="Στάθης Καπ" w:date="2023-03-09T06:37:00Z"/>
                <w:sz w:val="16"/>
                <w:szCs w:val="16"/>
              </w:rPr>
            </w:pPr>
            <w:ins w:id="40291"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40292" w:author="Στάθης Καπ" w:date="2023-03-09T06:37:00Z"/>
                <w:sz w:val="16"/>
                <w:szCs w:val="16"/>
              </w:rPr>
            </w:pPr>
            <w:ins w:id="40293"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40294" w:author="Στάθης Καπ" w:date="2023-03-09T06:37:00Z"/>
                <w:sz w:val="16"/>
                <w:szCs w:val="16"/>
              </w:rPr>
            </w:pPr>
            <w:ins w:id="40295"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40296" w:author="Στάθης Καπ" w:date="2023-03-09T06:37:00Z"/>
                <w:sz w:val="16"/>
                <w:szCs w:val="16"/>
              </w:rPr>
            </w:pPr>
            <w:ins w:id="40297"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40298" w:author="Στάθης Καπ" w:date="2023-03-09T06:37:00Z"/>
                <w:sz w:val="16"/>
                <w:szCs w:val="16"/>
              </w:rPr>
            </w:pPr>
            <w:ins w:id="40299"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403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40301" w:author="Στάθης Καπ" w:date="2023-03-09T06:37:00Z"/>
                <w:sz w:val="16"/>
                <w:szCs w:val="16"/>
              </w:rPr>
            </w:pPr>
            <w:ins w:id="40302"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40303" w:author="Στάθης Καπ" w:date="2023-03-09T06:37:00Z"/>
                <w:sz w:val="16"/>
                <w:szCs w:val="16"/>
              </w:rPr>
            </w:pPr>
            <w:ins w:id="4030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40305" w:author="Στάθης Καπ" w:date="2023-03-09T06:37:00Z"/>
                <w:sz w:val="16"/>
                <w:szCs w:val="16"/>
              </w:rPr>
            </w:pPr>
            <w:ins w:id="4030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40307" w:author="Στάθης Καπ" w:date="2023-03-09T06:37:00Z"/>
                <w:sz w:val="16"/>
                <w:szCs w:val="16"/>
              </w:rPr>
            </w:pPr>
            <w:ins w:id="40308"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40309" w:author="Στάθης Καπ" w:date="2023-03-09T06:37:00Z"/>
                <w:sz w:val="16"/>
                <w:szCs w:val="16"/>
              </w:rPr>
            </w:pPr>
            <w:ins w:id="4031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40311" w:author="Στάθης Καπ" w:date="2023-03-09T06:37:00Z"/>
                <w:sz w:val="16"/>
                <w:szCs w:val="16"/>
              </w:rPr>
            </w:pPr>
            <w:ins w:id="40312"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40313" w:author="Στάθης Καπ" w:date="2023-03-09T06:37:00Z"/>
                <w:sz w:val="16"/>
                <w:szCs w:val="16"/>
              </w:rPr>
            </w:pPr>
            <w:ins w:id="40314"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40315" w:author="Στάθης Καπ" w:date="2023-03-09T06:37:00Z"/>
                <w:sz w:val="16"/>
                <w:szCs w:val="16"/>
              </w:rPr>
            </w:pPr>
            <w:ins w:id="40316"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40317" w:author="Στάθης Καπ" w:date="2023-03-09T06:37:00Z"/>
                <w:sz w:val="16"/>
                <w:szCs w:val="16"/>
              </w:rPr>
            </w:pPr>
            <w:ins w:id="40318"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40319" w:author="Στάθης Καπ" w:date="2023-03-09T06:37:00Z"/>
                <w:sz w:val="16"/>
                <w:szCs w:val="16"/>
              </w:rPr>
            </w:pPr>
            <w:ins w:id="40320"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40321" w:author="Στάθης Καπ" w:date="2023-03-09T06:37:00Z"/>
                <w:sz w:val="16"/>
                <w:szCs w:val="16"/>
              </w:rPr>
            </w:pPr>
            <w:ins w:id="40322"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40323" w:author="Στάθης Καπ" w:date="2023-03-09T06:37:00Z"/>
                <w:sz w:val="16"/>
                <w:szCs w:val="16"/>
              </w:rPr>
            </w:pPr>
            <w:ins w:id="40324"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40325" w:author="Στάθης Καπ" w:date="2023-03-09T06:37:00Z"/>
                <w:sz w:val="16"/>
                <w:szCs w:val="16"/>
              </w:rPr>
            </w:pPr>
            <w:ins w:id="40326"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40327" w:author="Στάθης Καπ" w:date="2023-03-09T06:37:00Z"/>
                <w:sz w:val="16"/>
                <w:szCs w:val="16"/>
              </w:rPr>
            </w:pPr>
            <w:ins w:id="40328"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40329" w:author="Στάθης Καπ" w:date="2023-03-09T06:37:00Z"/>
                <w:sz w:val="16"/>
                <w:szCs w:val="16"/>
              </w:rPr>
            </w:pPr>
            <w:ins w:id="40330"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40331" w:author="Στάθης Καπ" w:date="2023-03-09T06:37:00Z"/>
                <w:sz w:val="16"/>
                <w:szCs w:val="16"/>
              </w:rPr>
            </w:pPr>
            <w:ins w:id="40332"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40333" w:author="Στάθης Καπ" w:date="2023-03-09T06:37:00Z"/>
                <w:sz w:val="16"/>
                <w:szCs w:val="16"/>
              </w:rPr>
            </w:pPr>
            <w:ins w:id="40334"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40335" w:author="Στάθης Καπ" w:date="2023-03-09T06:37:00Z"/>
                <w:sz w:val="16"/>
                <w:szCs w:val="16"/>
              </w:rPr>
            </w:pPr>
            <w:ins w:id="40336"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403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40338" w:author="Στάθης Καπ" w:date="2023-03-09T06:37:00Z"/>
                <w:rFonts w:ascii="Calibri" w:hAnsi="Calibri" w:cs="Calibri"/>
                <w:color w:val="000000"/>
                <w:sz w:val="16"/>
                <w:szCs w:val="16"/>
              </w:rPr>
            </w:pPr>
            <w:ins w:id="40339"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40340" w:author="Στάθης Καπ" w:date="2023-03-09T06:37:00Z"/>
                <w:sz w:val="16"/>
                <w:szCs w:val="16"/>
              </w:rPr>
            </w:pPr>
            <w:ins w:id="4034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40342" w:author="Στάθης Καπ" w:date="2023-03-09T06:37:00Z"/>
                <w:sz w:val="16"/>
                <w:szCs w:val="16"/>
              </w:rPr>
            </w:pPr>
            <w:ins w:id="4034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40344" w:author="Στάθης Καπ" w:date="2023-03-09T06:37:00Z"/>
                <w:sz w:val="16"/>
                <w:szCs w:val="16"/>
              </w:rPr>
            </w:pPr>
            <w:ins w:id="40345"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40346" w:author="Στάθης Καπ" w:date="2023-03-09T06:37:00Z"/>
                <w:sz w:val="16"/>
                <w:szCs w:val="16"/>
              </w:rPr>
            </w:pPr>
            <w:ins w:id="4034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40348" w:author="Στάθης Καπ" w:date="2023-03-09T06:37:00Z"/>
                <w:sz w:val="16"/>
                <w:szCs w:val="16"/>
              </w:rPr>
            </w:pPr>
            <w:ins w:id="40349"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40350" w:author="Στάθης Καπ" w:date="2023-03-09T06:37:00Z"/>
                <w:sz w:val="16"/>
                <w:szCs w:val="16"/>
              </w:rPr>
            </w:pPr>
            <w:ins w:id="40351"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40352" w:author="Στάθης Καπ" w:date="2023-03-09T06:37:00Z"/>
                <w:sz w:val="16"/>
                <w:szCs w:val="16"/>
              </w:rPr>
            </w:pPr>
            <w:ins w:id="40353"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40354" w:author="Στάθης Καπ" w:date="2023-03-09T06:37:00Z"/>
                <w:sz w:val="16"/>
                <w:szCs w:val="16"/>
              </w:rPr>
            </w:pPr>
            <w:ins w:id="40355"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40356" w:author="Στάθης Καπ" w:date="2023-03-09T06:37:00Z"/>
                <w:sz w:val="16"/>
                <w:szCs w:val="16"/>
              </w:rPr>
            </w:pPr>
            <w:ins w:id="40357"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40358" w:author="Στάθης Καπ" w:date="2023-03-09T06:37:00Z"/>
                <w:sz w:val="16"/>
                <w:szCs w:val="16"/>
              </w:rPr>
            </w:pPr>
            <w:ins w:id="40359"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40360" w:author="Στάθης Καπ" w:date="2023-03-09T06:37:00Z"/>
                <w:sz w:val="16"/>
                <w:szCs w:val="16"/>
              </w:rPr>
            </w:pPr>
            <w:ins w:id="40361"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40362" w:author="Στάθης Καπ" w:date="2023-03-09T06:37:00Z"/>
                <w:sz w:val="16"/>
                <w:szCs w:val="16"/>
              </w:rPr>
            </w:pPr>
            <w:ins w:id="40363"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40364" w:author="Στάθης Καπ" w:date="2023-03-09T06:37:00Z"/>
                <w:sz w:val="16"/>
                <w:szCs w:val="16"/>
              </w:rPr>
            </w:pPr>
            <w:ins w:id="40365"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40366" w:author="Στάθης Καπ" w:date="2023-03-09T06:37:00Z"/>
                <w:sz w:val="16"/>
                <w:szCs w:val="16"/>
              </w:rPr>
            </w:pPr>
            <w:ins w:id="40367"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40368" w:author="Στάθης Καπ" w:date="2023-03-09T06:37:00Z"/>
                <w:sz w:val="16"/>
                <w:szCs w:val="16"/>
              </w:rPr>
            </w:pPr>
            <w:ins w:id="40369"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40370" w:author="Στάθης Καπ" w:date="2023-03-09T06:37:00Z"/>
                <w:sz w:val="16"/>
                <w:szCs w:val="16"/>
              </w:rPr>
            </w:pPr>
            <w:ins w:id="40371"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40372" w:author="Στάθης Καπ" w:date="2023-03-09T06:37:00Z"/>
                <w:sz w:val="16"/>
                <w:szCs w:val="16"/>
              </w:rPr>
            </w:pPr>
            <w:ins w:id="40373"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403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40375" w:author="Στάθης Καπ" w:date="2023-03-09T06:37:00Z"/>
                <w:rFonts w:ascii="Calibri" w:hAnsi="Calibri" w:cs="Calibri"/>
                <w:color w:val="000000"/>
                <w:sz w:val="16"/>
                <w:szCs w:val="16"/>
              </w:rPr>
            </w:pPr>
            <w:ins w:id="40376"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40377" w:author="Στάθης Καπ" w:date="2023-03-09T06:37:00Z"/>
                <w:sz w:val="16"/>
                <w:szCs w:val="16"/>
              </w:rPr>
            </w:pPr>
            <w:ins w:id="4037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40379" w:author="Στάθης Καπ" w:date="2023-03-09T06:37:00Z"/>
                <w:sz w:val="16"/>
                <w:szCs w:val="16"/>
              </w:rPr>
            </w:pPr>
            <w:ins w:id="4038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40381" w:author="Στάθης Καπ" w:date="2023-03-09T06:37:00Z"/>
                <w:sz w:val="16"/>
                <w:szCs w:val="16"/>
              </w:rPr>
            </w:pPr>
            <w:ins w:id="40382"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40383" w:author="Στάθης Καπ" w:date="2023-03-09T06:37:00Z"/>
                <w:sz w:val="16"/>
                <w:szCs w:val="16"/>
              </w:rPr>
            </w:pPr>
            <w:ins w:id="4038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40385" w:author="Στάθης Καπ" w:date="2023-03-09T06:37:00Z"/>
                <w:sz w:val="16"/>
                <w:szCs w:val="16"/>
              </w:rPr>
            </w:pPr>
            <w:ins w:id="40386"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40387" w:author="Στάθης Καπ" w:date="2023-03-09T06:37:00Z"/>
                <w:sz w:val="16"/>
                <w:szCs w:val="16"/>
              </w:rPr>
            </w:pPr>
            <w:ins w:id="40388"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40389" w:author="Στάθης Καπ" w:date="2023-03-09T06:37:00Z"/>
                <w:sz w:val="16"/>
                <w:szCs w:val="16"/>
              </w:rPr>
            </w:pPr>
            <w:ins w:id="40390"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40391" w:author="Στάθης Καπ" w:date="2023-03-09T06:37:00Z"/>
                <w:sz w:val="16"/>
                <w:szCs w:val="16"/>
              </w:rPr>
            </w:pPr>
            <w:ins w:id="40392"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40393" w:author="Στάθης Καπ" w:date="2023-03-09T06:37:00Z"/>
                <w:sz w:val="16"/>
                <w:szCs w:val="16"/>
              </w:rPr>
            </w:pPr>
            <w:ins w:id="40394"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40395" w:author="Στάθης Καπ" w:date="2023-03-09T06:37:00Z"/>
                <w:sz w:val="16"/>
                <w:szCs w:val="16"/>
              </w:rPr>
            </w:pPr>
            <w:ins w:id="40396"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40397" w:author="Στάθης Καπ" w:date="2023-03-09T06:37:00Z"/>
                <w:sz w:val="16"/>
                <w:szCs w:val="16"/>
              </w:rPr>
            </w:pPr>
            <w:ins w:id="40398"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40399" w:author="Στάθης Καπ" w:date="2023-03-09T06:37:00Z"/>
                <w:sz w:val="16"/>
                <w:szCs w:val="16"/>
              </w:rPr>
            </w:pPr>
            <w:ins w:id="40400"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40401" w:author="Στάθης Καπ" w:date="2023-03-09T06:37:00Z"/>
                <w:sz w:val="16"/>
                <w:szCs w:val="16"/>
              </w:rPr>
            </w:pPr>
            <w:ins w:id="40402"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40403" w:author="Στάθης Καπ" w:date="2023-03-09T06:37:00Z"/>
                <w:sz w:val="16"/>
                <w:szCs w:val="16"/>
              </w:rPr>
            </w:pPr>
            <w:ins w:id="40404"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40405" w:author="Στάθης Καπ" w:date="2023-03-09T06:37:00Z"/>
                <w:sz w:val="16"/>
                <w:szCs w:val="16"/>
              </w:rPr>
            </w:pPr>
            <w:ins w:id="40406"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40407" w:author="Στάθης Καπ" w:date="2023-03-09T06:37:00Z"/>
                <w:sz w:val="16"/>
                <w:szCs w:val="16"/>
              </w:rPr>
            </w:pPr>
            <w:ins w:id="40408"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40409" w:author="Στάθης Καπ" w:date="2023-03-09T06:37:00Z"/>
                <w:sz w:val="16"/>
                <w:szCs w:val="16"/>
              </w:rPr>
            </w:pPr>
            <w:ins w:id="40410"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404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40412" w:author="Στάθης Καπ" w:date="2023-03-09T06:37:00Z"/>
                <w:rFonts w:ascii="Calibri" w:hAnsi="Calibri" w:cs="Calibri"/>
                <w:color w:val="000000"/>
                <w:sz w:val="16"/>
                <w:szCs w:val="16"/>
              </w:rPr>
            </w:pPr>
            <w:ins w:id="40413"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40414" w:author="Στάθης Καπ" w:date="2023-03-09T06:37:00Z"/>
                <w:sz w:val="16"/>
                <w:szCs w:val="16"/>
              </w:rPr>
            </w:pPr>
            <w:ins w:id="4041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40416" w:author="Στάθης Καπ" w:date="2023-03-09T06:37:00Z"/>
                <w:sz w:val="16"/>
                <w:szCs w:val="16"/>
              </w:rPr>
            </w:pPr>
            <w:ins w:id="4041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40418" w:author="Στάθης Καπ" w:date="2023-03-09T06:37:00Z"/>
                <w:sz w:val="16"/>
                <w:szCs w:val="16"/>
              </w:rPr>
            </w:pPr>
            <w:ins w:id="40419"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40420" w:author="Στάθης Καπ" w:date="2023-03-09T06:37:00Z"/>
                <w:sz w:val="16"/>
                <w:szCs w:val="16"/>
              </w:rPr>
            </w:pPr>
            <w:ins w:id="4042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40422" w:author="Στάθης Καπ" w:date="2023-03-09T06:37:00Z"/>
                <w:sz w:val="16"/>
                <w:szCs w:val="16"/>
              </w:rPr>
            </w:pPr>
            <w:ins w:id="40423"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40424" w:author="Στάθης Καπ" w:date="2023-03-09T06:37:00Z"/>
                <w:sz w:val="16"/>
                <w:szCs w:val="16"/>
              </w:rPr>
            </w:pPr>
            <w:ins w:id="40425"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40426" w:author="Στάθης Καπ" w:date="2023-03-09T06:37:00Z"/>
                <w:sz w:val="16"/>
                <w:szCs w:val="16"/>
              </w:rPr>
            </w:pPr>
            <w:ins w:id="40427"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40428" w:author="Στάθης Καπ" w:date="2023-03-09T06:37:00Z"/>
                <w:sz w:val="16"/>
                <w:szCs w:val="16"/>
              </w:rPr>
            </w:pPr>
            <w:ins w:id="40429"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40430" w:author="Στάθης Καπ" w:date="2023-03-09T06:37:00Z"/>
                <w:sz w:val="16"/>
                <w:szCs w:val="16"/>
              </w:rPr>
            </w:pPr>
            <w:ins w:id="40431"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40432" w:author="Στάθης Καπ" w:date="2023-03-09T06:37:00Z"/>
                <w:sz w:val="16"/>
                <w:szCs w:val="16"/>
              </w:rPr>
            </w:pPr>
            <w:ins w:id="40433"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40434" w:author="Στάθης Καπ" w:date="2023-03-09T06:37:00Z"/>
                <w:sz w:val="16"/>
                <w:szCs w:val="16"/>
              </w:rPr>
            </w:pPr>
            <w:ins w:id="40435"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40436" w:author="Στάθης Καπ" w:date="2023-03-09T06:37:00Z"/>
                <w:sz w:val="16"/>
                <w:szCs w:val="16"/>
              </w:rPr>
            </w:pPr>
            <w:ins w:id="40437"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40438" w:author="Στάθης Καπ" w:date="2023-03-09T06:37:00Z"/>
                <w:sz w:val="16"/>
                <w:szCs w:val="16"/>
              </w:rPr>
            </w:pPr>
            <w:ins w:id="40439"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40440" w:author="Στάθης Καπ" w:date="2023-03-09T06:37:00Z"/>
                <w:sz w:val="16"/>
                <w:szCs w:val="16"/>
              </w:rPr>
            </w:pPr>
            <w:ins w:id="40441"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40442" w:author="Στάθης Καπ" w:date="2023-03-09T06:37:00Z"/>
                <w:sz w:val="16"/>
                <w:szCs w:val="16"/>
              </w:rPr>
            </w:pPr>
            <w:ins w:id="40443"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40444" w:author="Στάθης Καπ" w:date="2023-03-09T06:37:00Z"/>
                <w:sz w:val="16"/>
                <w:szCs w:val="16"/>
              </w:rPr>
            </w:pPr>
            <w:ins w:id="40445"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40446" w:author="Στάθης Καπ" w:date="2023-03-09T06:37:00Z"/>
                <w:sz w:val="16"/>
                <w:szCs w:val="16"/>
              </w:rPr>
            </w:pPr>
            <w:ins w:id="40447"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404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40449" w:author="Στάθης Καπ" w:date="2023-03-09T06:37:00Z"/>
                <w:rFonts w:ascii="Calibri" w:hAnsi="Calibri" w:cs="Calibri"/>
                <w:color w:val="000000"/>
                <w:sz w:val="16"/>
                <w:szCs w:val="16"/>
              </w:rPr>
            </w:pPr>
            <w:ins w:id="40450"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40451" w:author="Στάθης Καπ" w:date="2023-03-09T06:37:00Z"/>
                <w:sz w:val="16"/>
                <w:szCs w:val="16"/>
              </w:rPr>
            </w:pPr>
            <w:ins w:id="4045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40453" w:author="Στάθης Καπ" w:date="2023-03-09T06:37:00Z"/>
                <w:sz w:val="16"/>
                <w:szCs w:val="16"/>
              </w:rPr>
            </w:pPr>
            <w:ins w:id="4045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40455" w:author="Στάθης Καπ" w:date="2023-03-09T06:37:00Z"/>
                <w:sz w:val="16"/>
                <w:szCs w:val="16"/>
              </w:rPr>
            </w:pPr>
            <w:ins w:id="40456"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40457" w:author="Στάθης Καπ" w:date="2023-03-09T06:37:00Z"/>
                <w:sz w:val="16"/>
                <w:szCs w:val="16"/>
              </w:rPr>
            </w:pPr>
            <w:ins w:id="4045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40459" w:author="Στάθης Καπ" w:date="2023-03-09T06:37:00Z"/>
                <w:sz w:val="16"/>
                <w:szCs w:val="16"/>
              </w:rPr>
            </w:pPr>
            <w:ins w:id="40460"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40461" w:author="Στάθης Καπ" w:date="2023-03-09T06:37:00Z"/>
                <w:sz w:val="16"/>
                <w:szCs w:val="16"/>
              </w:rPr>
            </w:pPr>
            <w:ins w:id="40462"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40463" w:author="Στάθης Καπ" w:date="2023-03-09T06:37:00Z"/>
                <w:sz w:val="16"/>
                <w:szCs w:val="16"/>
              </w:rPr>
            </w:pPr>
            <w:ins w:id="40464"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40465" w:author="Στάθης Καπ" w:date="2023-03-09T06:37:00Z"/>
                <w:sz w:val="16"/>
                <w:szCs w:val="16"/>
              </w:rPr>
            </w:pPr>
            <w:ins w:id="40466"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40467" w:author="Στάθης Καπ" w:date="2023-03-09T06:37:00Z"/>
                <w:sz w:val="16"/>
                <w:szCs w:val="16"/>
              </w:rPr>
            </w:pPr>
            <w:ins w:id="40468"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40469" w:author="Στάθης Καπ" w:date="2023-03-09T06:37:00Z"/>
                <w:sz w:val="16"/>
                <w:szCs w:val="16"/>
              </w:rPr>
            </w:pPr>
            <w:ins w:id="40470"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40471" w:author="Στάθης Καπ" w:date="2023-03-09T06:37:00Z"/>
                <w:sz w:val="16"/>
                <w:szCs w:val="16"/>
              </w:rPr>
            </w:pPr>
            <w:ins w:id="40472"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40473" w:author="Στάθης Καπ" w:date="2023-03-09T06:37:00Z"/>
                <w:sz w:val="16"/>
                <w:szCs w:val="16"/>
              </w:rPr>
            </w:pPr>
            <w:ins w:id="40474"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40475" w:author="Στάθης Καπ" w:date="2023-03-09T06:37:00Z"/>
                <w:sz w:val="16"/>
                <w:szCs w:val="16"/>
              </w:rPr>
            </w:pPr>
            <w:ins w:id="40476"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40477" w:author="Στάθης Καπ" w:date="2023-03-09T06:37:00Z"/>
                <w:sz w:val="16"/>
                <w:szCs w:val="16"/>
              </w:rPr>
            </w:pPr>
            <w:ins w:id="40478"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40479" w:author="Στάθης Καπ" w:date="2023-03-09T06:37:00Z"/>
                <w:sz w:val="16"/>
                <w:szCs w:val="16"/>
              </w:rPr>
            </w:pPr>
            <w:ins w:id="40480"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40481" w:author="Στάθης Καπ" w:date="2023-03-09T06:37:00Z"/>
                <w:sz w:val="16"/>
                <w:szCs w:val="16"/>
              </w:rPr>
            </w:pPr>
            <w:ins w:id="40482"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40483" w:author="Στάθης Καπ" w:date="2023-03-09T06:37:00Z"/>
                <w:sz w:val="16"/>
                <w:szCs w:val="16"/>
              </w:rPr>
            </w:pPr>
            <w:ins w:id="40484"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40485"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40486" w:author="Στάθης Καπ" w:date="2023-03-09T06:37:00Z"/>
                <w:rFonts w:ascii="Calibri" w:hAnsi="Calibri" w:cs="Calibri"/>
                <w:color w:val="000000"/>
                <w:sz w:val="16"/>
                <w:szCs w:val="16"/>
              </w:rPr>
            </w:pPr>
            <w:ins w:id="40487"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40488" w:author="Στάθης Καπ" w:date="2023-03-09T06:37:00Z"/>
                <w:sz w:val="16"/>
                <w:szCs w:val="16"/>
              </w:rPr>
            </w:pPr>
            <w:ins w:id="40489"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40490" w:author="Στάθης Καπ" w:date="2023-03-09T06:37:00Z"/>
                <w:sz w:val="16"/>
                <w:szCs w:val="16"/>
              </w:rPr>
            </w:pPr>
            <w:ins w:id="40491"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40492" w:author="Στάθης Καπ" w:date="2023-03-09T06:37:00Z"/>
                <w:sz w:val="16"/>
                <w:szCs w:val="16"/>
              </w:rPr>
            </w:pPr>
            <w:ins w:id="40493"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40494" w:author="Στάθης Καπ" w:date="2023-03-09T06:37:00Z"/>
                <w:sz w:val="16"/>
                <w:szCs w:val="16"/>
              </w:rPr>
            </w:pPr>
            <w:ins w:id="40495"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40496" w:author="Στάθης Καπ" w:date="2023-03-09T06:37:00Z"/>
                <w:sz w:val="16"/>
                <w:szCs w:val="16"/>
              </w:rPr>
            </w:pPr>
            <w:ins w:id="40497"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40498" w:author="Στάθης Καπ" w:date="2023-03-09T06:37:00Z"/>
                <w:sz w:val="16"/>
                <w:szCs w:val="16"/>
              </w:rPr>
            </w:pPr>
            <w:ins w:id="40499"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40500" w:author="Στάθης Καπ" w:date="2023-03-09T06:37:00Z"/>
                <w:sz w:val="16"/>
                <w:szCs w:val="16"/>
              </w:rPr>
            </w:pPr>
            <w:ins w:id="40501"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40502" w:author="Στάθης Καπ" w:date="2023-03-09T06:37:00Z"/>
                <w:sz w:val="16"/>
                <w:szCs w:val="16"/>
              </w:rPr>
            </w:pPr>
            <w:ins w:id="40503"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40504" w:author="Στάθης Καπ" w:date="2023-03-09T06:37:00Z"/>
                <w:sz w:val="16"/>
                <w:szCs w:val="16"/>
              </w:rPr>
            </w:pPr>
            <w:ins w:id="40505"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40506" w:author="Στάθης Καπ" w:date="2023-03-09T06:37:00Z"/>
                <w:sz w:val="16"/>
                <w:szCs w:val="16"/>
              </w:rPr>
            </w:pPr>
            <w:ins w:id="40507"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40508" w:author="Στάθης Καπ" w:date="2023-03-09T06:37:00Z"/>
                <w:sz w:val="16"/>
                <w:szCs w:val="16"/>
              </w:rPr>
            </w:pPr>
            <w:ins w:id="40509"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40510" w:author="Στάθης Καπ" w:date="2023-03-09T06:37:00Z"/>
                <w:sz w:val="16"/>
                <w:szCs w:val="16"/>
              </w:rPr>
            </w:pPr>
            <w:ins w:id="40511"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40512" w:author="Στάθης Καπ" w:date="2023-03-09T06:37:00Z"/>
                <w:sz w:val="16"/>
                <w:szCs w:val="16"/>
              </w:rPr>
            </w:pPr>
            <w:ins w:id="40513"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40514" w:author="Στάθης Καπ" w:date="2023-03-09T06:37:00Z"/>
                <w:sz w:val="16"/>
                <w:szCs w:val="16"/>
              </w:rPr>
            </w:pPr>
            <w:ins w:id="40515"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40516" w:author="Στάθης Καπ" w:date="2023-03-09T06:37:00Z"/>
                <w:sz w:val="16"/>
                <w:szCs w:val="16"/>
              </w:rPr>
            </w:pPr>
            <w:ins w:id="40517"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40518" w:author="Στάθης Καπ" w:date="2023-03-09T06:37:00Z"/>
                <w:sz w:val="16"/>
                <w:szCs w:val="16"/>
              </w:rPr>
            </w:pPr>
            <w:ins w:id="40519"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40520" w:author="Στάθης Καπ" w:date="2023-03-09T06:37:00Z"/>
                <w:sz w:val="16"/>
                <w:szCs w:val="16"/>
              </w:rPr>
            </w:pPr>
            <w:ins w:id="40521" w:author="Στάθης Καπ" w:date="2023-03-09T07:14:00Z">
              <w:r>
                <w:rPr>
                  <w:rFonts w:ascii="Calibri" w:hAnsi="Calibri" w:cs="Calibri"/>
                  <w:color w:val="000000"/>
                  <w:sz w:val="16"/>
                  <w:szCs w:val="16"/>
                </w:rPr>
                <w:t>-61.64</w:t>
              </w:r>
            </w:ins>
          </w:p>
        </w:tc>
      </w:tr>
    </w:tbl>
    <w:p w14:paraId="3871208F" w14:textId="77777777" w:rsidR="001C06FA" w:rsidRDefault="001C06FA">
      <w:pPr>
        <w:rPr>
          <w:ins w:id="40522" w:author="Στάθης Καπ" w:date="2023-02-27T01:38:00Z"/>
        </w:rPr>
      </w:pPr>
    </w:p>
    <w:p w14:paraId="43F9152E" w14:textId="0B129AC6" w:rsidR="007A4C64" w:rsidRDefault="007A4C64">
      <w:pPr>
        <w:pStyle w:val="Heading2"/>
        <w:rPr>
          <w:ins w:id="40523" w:author="Στάθης Καπ" w:date="2023-02-28T16:56:00Z"/>
          <w:lang w:val="el-GR"/>
        </w:rPr>
        <w:pPrChange w:id="40524" w:author="Στάθης Καπ" w:date="2023-02-28T16:56:00Z">
          <w:pPr/>
        </w:pPrChange>
      </w:pPr>
      <w:bookmarkStart w:id="40525" w:name="_Toc129197863"/>
      <w:ins w:id="40526" w:author="Στάθης Καπ" w:date="2023-02-28T16:56:00Z">
        <w:r>
          <w:rPr>
            <w:lang w:val="el-GR"/>
          </w:rPr>
          <w:t>Σύγκριση διαφορετικών εκδόσεων του αλγορίθμου</w:t>
        </w:r>
        <w:bookmarkEnd w:id="40525"/>
      </w:ins>
    </w:p>
    <w:p w14:paraId="4A461211" w14:textId="147AFEC3" w:rsidR="001B1841" w:rsidRDefault="001B1841">
      <w:pPr>
        <w:rPr>
          <w:ins w:id="40527" w:author="Στάθης Καπ" w:date="2023-02-28T08:33:00Z"/>
          <w:lang w:val="el-GR"/>
        </w:rPr>
      </w:pPr>
      <w:ins w:id="40528" w:author="Στάθης Καπ" w:date="2023-02-28T08:26:00Z">
        <w:r>
          <w:rPr>
            <w:lang w:val="el-GR"/>
          </w:rPr>
          <w:t xml:space="preserve">Στο Κεφάλαιο 4, αναλύθηκαν λεπτομερώς </w:t>
        </w:r>
      </w:ins>
      <w:ins w:id="40529" w:author="Στάθης Καπ" w:date="2023-02-28T08:27:00Z">
        <w:r>
          <w:rPr>
            <w:lang w:val="el-GR"/>
          </w:rPr>
          <w:t xml:space="preserve">οι τροποποιήσεις στον βασικό αλγόριθμο </w:t>
        </w:r>
        <w:r>
          <w:t>ILS</w:t>
        </w:r>
        <w:r w:rsidRPr="001B1841">
          <w:rPr>
            <w:lang w:val="el-GR"/>
            <w:rPrChange w:id="40530" w:author="Στάθης Καπ" w:date="2023-02-28T08:27:00Z">
              <w:rPr/>
            </w:rPrChange>
          </w:rPr>
          <w:t xml:space="preserve">, </w:t>
        </w:r>
        <w:r>
          <w:rPr>
            <w:lang w:val="el-GR"/>
          </w:rPr>
          <w:t xml:space="preserve">καθώς και </w:t>
        </w:r>
      </w:ins>
      <w:ins w:id="40531" w:author="Στάθης Καπ" w:date="2023-03-03T04:34:00Z">
        <w:r w:rsidR="0033527D">
          <w:rPr>
            <w:lang w:val="el-GR"/>
          </w:rPr>
          <w:t>οι</w:t>
        </w:r>
      </w:ins>
      <w:ins w:id="40532" w:author="Στάθης Καπ" w:date="2023-02-28T08:27:00Z">
        <w:r>
          <w:rPr>
            <w:lang w:val="el-GR"/>
          </w:rPr>
          <w:t xml:space="preserve"> </w:t>
        </w:r>
      </w:ins>
      <w:ins w:id="40533" w:author="Στάθης Καπ" w:date="2023-02-28T16:44:00Z">
        <w:r w:rsidR="00943BB6">
          <w:rPr>
            <w:lang w:val="el-GR"/>
          </w:rPr>
          <w:t>κινήσεις που έγιναν</w:t>
        </w:r>
      </w:ins>
      <w:ins w:id="40534" w:author="Στάθης Καπ" w:date="2023-02-28T08:27:00Z">
        <w:r>
          <w:rPr>
            <w:lang w:val="el-GR"/>
          </w:rPr>
          <w:t xml:space="preserve"> για να βελτιώσουν την ταχύτητ</w:t>
        </w:r>
      </w:ins>
      <w:ins w:id="40535" w:author="Στάθης Καπ" w:date="2023-02-28T08:29:00Z">
        <w:r>
          <w:rPr>
            <w:lang w:val="el-GR"/>
          </w:rPr>
          <w:t>α</w:t>
        </w:r>
      </w:ins>
      <w:ins w:id="40536" w:author="Στάθης Καπ" w:date="2023-02-28T08:27:00Z">
        <w:r>
          <w:rPr>
            <w:lang w:val="el-GR"/>
          </w:rPr>
          <w:t xml:space="preserve"> του</w:t>
        </w:r>
      </w:ins>
      <w:ins w:id="40537" w:author="Στάθης Καπ" w:date="2023-02-28T08:28:00Z">
        <w:r>
          <w:rPr>
            <w:lang w:val="el-GR"/>
          </w:rPr>
          <w:t xml:space="preserve"> τροποποιημένου αλγορίθμου</w:t>
        </w:r>
      </w:ins>
      <w:ins w:id="40538" w:author="Στάθης Καπ" w:date="2023-02-28T08:27:00Z">
        <w:r>
          <w:rPr>
            <w:lang w:val="el-GR"/>
          </w:rPr>
          <w:t xml:space="preserve"> ή τη βαθμολογία των λύσεων</w:t>
        </w:r>
      </w:ins>
      <w:ins w:id="40539" w:author="Στάθης Καπ" w:date="2023-02-28T08:28:00Z">
        <w:r>
          <w:rPr>
            <w:lang w:val="el-GR"/>
          </w:rPr>
          <w:t xml:space="preserve"> του</w:t>
        </w:r>
      </w:ins>
      <w:ins w:id="40540" w:author="Στάθης Καπ" w:date="2023-02-28T08:27:00Z">
        <w:r>
          <w:rPr>
            <w:lang w:val="el-GR"/>
          </w:rPr>
          <w:t xml:space="preserve">. </w:t>
        </w:r>
      </w:ins>
      <w:ins w:id="40541" w:author="Στάθης Καπ" w:date="2023-02-28T08:29:00Z">
        <w:r>
          <w:rPr>
            <w:lang w:val="el-GR"/>
          </w:rPr>
          <w:t>Παρακάτω συγκρίνονται σε απόδοση και χρόνο εκτέλεσης 4 διαφορετικ</w:t>
        </w:r>
      </w:ins>
      <w:ins w:id="40542"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40543" w:author="Στάθης Καπ" w:date="2023-02-28T08:38:00Z"/>
          <w:lang w:val="el-GR"/>
        </w:rPr>
      </w:pPr>
      <w:ins w:id="40544" w:author="Στάθης Καπ" w:date="2023-02-28T08:34:00Z">
        <w:r>
          <w:t>release</w:t>
        </w:r>
      </w:ins>
      <w:ins w:id="40545" w:author="Στάθης Καπ" w:date="2023-02-28T08:35:00Z">
        <w:r w:rsidRPr="007B4A5B">
          <w:rPr>
            <w:lang w:val="el-GR"/>
            <w:rPrChange w:id="40546" w:author="Στάθης Καπ" w:date="2023-02-28T08:36:00Z">
              <w:rPr/>
            </w:rPrChange>
          </w:rPr>
          <w:t xml:space="preserve">: </w:t>
        </w:r>
      </w:ins>
      <w:ins w:id="40547" w:author="Στάθης Καπ" w:date="2023-02-28T08:36:00Z">
        <w:r>
          <w:rPr>
            <w:lang w:val="el-GR"/>
          </w:rPr>
          <w:t>Η τελική έκδοση του αλγορίθμου, η οποία έχει προσαρμοσμένα χρονικά διαστήματα για να είναι διαμο</w:t>
        </w:r>
      </w:ins>
      <w:ins w:id="40548"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40549" w:author="Στάθης Καπ" w:date="2023-02-28T08:38:00Z">
        <w:r>
          <w:rPr>
            <w:lang w:val="el-GR"/>
          </w:rPr>
          <w:t>άληψη</w:t>
        </w:r>
      </w:ins>
      <w:ins w:id="40550"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40551" w:author="Στάθης Καπ" w:date="2023-02-28T08:38:00Z"/>
          <w:lang w:val="el-GR"/>
        </w:rPr>
      </w:pPr>
      <w:ins w:id="40552" w:author="Στάθης Καπ" w:date="2023-02-28T08:38:00Z">
        <w:r>
          <w:t>no</w:t>
        </w:r>
        <w:r w:rsidRPr="007B4A5B">
          <w:rPr>
            <w:lang w:val="el-GR"/>
            <w:rPrChange w:id="40553" w:author="Στάθης Καπ" w:date="2023-02-28T08:38:00Z">
              <w:rPr/>
            </w:rPrChange>
          </w:rPr>
          <w:t>-</w:t>
        </w:r>
        <w:r>
          <w:t>history</w:t>
        </w:r>
        <w:r w:rsidRPr="007B4A5B">
          <w:rPr>
            <w:lang w:val="el-GR"/>
            <w:rPrChange w:id="40554" w:author="Στάθης Καπ" w:date="2023-02-28T08:38:00Z">
              <w:rPr/>
            </w:rPrChange>
          </w:rPr>
          <w:t xml:space="preserve">: </w:t>
        </w:r>
        <w:r>
          <w:rPr>
            <w:lang w:val="el-GR"/>
          </w:rPr>
          <w:t xml:space="preserve">Η διαφορά με την έκδοση </w:t>
        </w:r>
        <w:r>
          <w:t>release</w:t>
        </w:r>
        <w:r w:rsidRPr="007B4A5B">
          <w:rPr>
            <w:lang w:val="el-GR"/>
            <w:rPrChange w:id="40555" w:author="Στάθης Καπ" w:date="2023-02-28T08:38:00Z">
              <w:rPr/>
            </w:rPrChange>
          </w:rPr>
          <w:t xml:space="preserve">, </w:t>
        </w:r>
        <w:r>
          <w:rPr>
            <w:lang w:val="el-GR"/>
          </w:rPr>
          <w:t xml:space="preserve">είναι ότι δεν κρατάει ιστορικό για </w:t>
        </w:r>
      </w:ins>
      <w:ins w:id="40556" w:author="Στάθης Καπ" w:date="2023-02-28T16:57:00Z">
        <w:r w:rsidR="005E3681">
          <w:rPr>
            <w:lang w:val="el-GR"/>
          </w:rPr>
          <w:t>της</w:t>
        </w:r>
      </w:ins>
      <w:ins w:id="40557"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40558" w:author="Στάθης Καπ" w:date="2023-02-28T08:42:00Z"/>
          <w:lang w:val="el-GR"/>
          <w:rPrChange w:id="40559" w:author="Στάθης Καπ" w:date="2023-02-28T08:42:00Z">
            <w:rPr>
              <w:ins w:id="40560" w:author="Στάθης Καπ" w:date="2023-02-28T08:42:00Z"/>
            </w:rPr>
          </w:rPrChange>
        </w:rPr>
      </w:pPr>
      <w:ins w:id="40561" w:author="Στάθης Καπ" w:date="2023-02-28T08:39:00Z">
        <w:r>
          <w:t>equal</w:t>
        </w:r>
        <w:r w:rsidRPr="00AB565B">
          <w:rPr>
            <w:lang w:val="el-GR"/>
            <w:rPrChange w:id="40562" w:author="Στάθης Καπ" w:date="2023-02-28T08:39:00Z">
              <w:rPr/>
            </w:rPrChange>
          </w:rPr>
          <w:t>-</w:t>
        </w:r>
        <w:r>
          <w:t>intervals</w:t>
        </w:r>
        <w:r w:rsidRPr="00AB565B">
          <w:rPr>
            <w:lang w:val="el-GR"/>
            <w:rPrChange w:id="40563" w:author="Στάθης Καπ" w:date="2023-02-28T08:39:00Z">
              <w:rPr/>
            </w:rPrChange>
          </w:rPr>
          <w:t xml:space="preserve">: </w:t>
        </w:r>
        <w:r>
          <w:rPr>
            <w:lang w:val="el-GR"/>
          </w:rPr>
          <w:t xml:space="preserve">Η διαφορά με την έκδοση </w:t>
        </w:r>
        <w:r>
          <w:t>release</w:t>
        </w:r>
        <w:r w:rsidRPr="00AB565B">
          <w:rPr>
            <w:lang w:val="el-GR"/>
            <w:rPrChange w:id="40564" w:author="Στάθης Καπ" w:date="2023-02-28T08:39:00Z">
              <w:rPr/>
            </w:rPrChange>
          </w:rPr>
          <w:t xml:space="preserve"> </w:t>
        </w:r>
        <w:r>
          <w:rPr>
            <w:lang w:val="el-GR"/>
          </w:rPr>
          <w:t>είναι πως</w:t>
        </w:r>
      </w:ins>
      <w:ins w:id="40565" w:author="Στάθης Καπ" w:date="2023-02-28T08:40:00Z">
        <w:r>
          <w:rPr>
            <w:lang w:val="el-GR"/>
          </w:rPr>
          <w:t xml:space="preserve"> έχει</w:t>
        </w:r>
      </w:ins>
      <w:ins w:id="40566" w:author="Στάθης Καπ" w:date="2023-02-28T08:39:00Z">
        <w:r>
          <w:rPr>
            <w:lang w:val="el-GR"/>
          </w:rPr>
          <w:t xml:space="preserve"> </w:t>
        </w:r>
      </w:ins>
      <w:ins w:id="40567" w:author="Στάθης Καπ" w:date="2023-02-28T08:40:00Z">
        <w:r>
          <w:rPr>
            <w:lang w:val="el-GR"/>
          </w:rPr>
          <w:t>ίσα χρονικά διαστήματα</w:t>
        </w:r>
      </w:ins>
      <w:ins w:id="40568" w:author="Στάθης Καπ" w:date="2023-02-28T08:41:00Z">
        <w:r>
          <w:rPr>
            <w:lang w:val="el-GR"/>
          </w:rPr>
          <w:t xml:space="preserve">, όχι προσαρμοσμένα με βάση το πλήθος των κόμβων που </w:t>
        </w:r>
      </w:ins>
      <w:ins w:id="40569" w:author="Στάθης Καπ" w:date="2023-02-28T16:57:00Z">
        <w:r w:rsidR="005E3681">
          <w:rPr>
            <w:lang w:val="el-GR"/>
          </w:rPr>
          <w:t>της</w:t>
        </w:r>
      </w:ins>
      <w:ins w:id="40570" w:author="Στάθης Καπ" w:date="2023-02-28T08:41:00Z">
        <w:r>
          <w:rPr>
            <w:lang w:val="el-GR"/>
          </w:rPr>
          <w:t xml:space="preserve"> αντιστοιχούν. </w:t>
        </w:r>
      </w:ins>
      <w:ins w:id="40571" w:author="Στάθης Καπ" w:date="2023-02-28T08:40:00Z">
        <w:r>
          <w:rPr>
            <w:lang w:val="el-GR"/>
          </w:rPr>
          <w:t xml:space="preserve">Για </w:t>
        </w:r>
        <w:r>
          <w:rPr>
            <w:lang w:val="el-GR"/>
          </w:rPr>
          <w:lastRenderedPageBreak/>
          <w:t xml:space="preserve">παράδειγμα για </w:t>
        </w:r>
        <w:r>
          <w:t>s</w:t>
        </w:r>
        <w:r w:rsidRPr="00AB565B">
          <w:rPr>
            <w:lang w:val="el-GR"/>
            <w:rPrChange w:id="40572" w:author="Στάθης Καπ" w:date="2023-02-28T08:40:00Z">
              <w:rPr/>
            </w:rPrChange>
          </w:rPr>
          <w:t xml:space="preserve">=4, </w:t>
        </w:r>
        <w:r>
          <w:rPr>
            <w:lang w:val="el-GR"/>
          </w:rPr>
          <w:t xml:space="preserve">και </w:t>
        </w:r>
        <w:r>
          <w:t>timeBudget</w:t>
        </w:r>
        <w:r w:rsidRPr="00AB565B">
          <w:rPr>
            <w:lang w:val="el-GR"/>
            <w:rPrChange w:id="40573" w:author="Στάθης Καπ" w:date="2023-02-28T08:40:00Z">
              <w:rPr/>
            </w:rPrChange>
          </w:rPr>
          <w:t xml:space="preserve"> = [0</w:t>
        </w:r>
      </w:ins>
      <w:ins w:id="40574" w:author="Στάθης Καπ" w:date="2023-02-28T08:41:00Z">
        <w:r w:rsidRPr="00AB565B">
          <w:rPr>
            <w:lang w:val="el-GR"/>
            <w:rPrChange w:id="40575" w:author="Στάθης Καπ" w:date="2023-02-28T08:41:00Z">
              <w:rPr/>
            </w:rPrChange>
          </w:rPr>
          <w:t>-</w:t>
        </w:r>
      </w:ins>
      <w:ins w:id="40576" w:author="Στάθης Καπ" w:date="2023-02-28T08:40:00Z">
        <w:r w:rsidRPr="00AB565B">
          <w:rPr>
            <w:lang w:val="el-GR"/>
            <w:rPrChange w:id="40577" w:author="Στάθης Καπ" w:date="2023-02-28T08:40:00Z">
              <w:rPr/>
            </w:rPrChange>
          </w:rPr>
          <w:t xml:space="preserve">1000] </w:t>
        </w:r>
      </w:ins>
      <w:ins w:id="40578" w:author="Στάθης Καπ" w:date="2023-02-28T08:41:00Z">
        <w:r>
          <w:rPr>
            <w:lang w:val="el-GR"/>
          </w:rPr>
          <w:t xml:space="preserve">, θα προκύψουν τα διαστήματα </w:t>
        </w:r>
        <w:r w:rsidRPr="00AB565B">
          <w:rPr>
            <w:lang w:val="el-GR"/>
            <w:rPrChange w:id="40579" w:author="Στάθης Καπ" w:date="2023-02-28T08:41:00Z">
              <w:rPr/>
            </w:rPrChange>
          </w:rPr>
          <w:t>[0-250], [250-500], [5</w:t>
        </w:r>
        <w:r w:rsidRPr="00AB565B">
          <w:rPr>
            <w:lang w:val="el-GR"/>
            <w:rPrChange w:id="40580" w:author="Στάθης Καπ" w:date="2023-02-28T08:42:00Z">
              <w:rPr/>
            </w:rPrChange>
          </w:rPr>
          <w:t>00-</w:t>
        </w:r>
      </w:ins>
      <w:ins w:id="40581" w:author="Στάθης Καπ" w:date="2023-02-28T08:42:00Z">
        <w:r w:rsidRPr="00AB565B">
          <w:rPr>
            <w:lang w:val="el-GR"/>
            <w:rPrChange w:id="40582" w:author="Στάθης Καπ" w:date="2023-02-28T08:42:00Z">
              <w:rPr/>
            </w:rPrChange>
          </w:rPr>
          <w:t>750</w:t>
        </w:r>
      </w:ins>
      <w:ins w:id="40583" w:author="Στάθης Καπ" w:date="2023-02-28T08:41:00Z">
        <w:r w:rsidRPr="00AB565B">
          <w:rPr>
            <w:lang w:val="el-GR"/>
            <w:rPrChange w:id="40584" w:author="Στάθης Καπ" w:date="2023-02-28T08:41:00Z">
              <w:rPr/>
            </w:rPrChange>
          </w:rPr>
          <w:t>]</w:t>
        </w:r>
      </w:ins>
      <w:ins w:id="40585" w:author="Στάθης Καπ" w:date="2023-02-28T08:42:00Z">
        <w:r w:rsidRPr="00AB565B">
          <w:rPr>
            <w:lang w:val="el-GR"/>
            <w:rPrChange w:id="40586" w:author="Στάθης Καπ" w:date="2023-02-28T08:42:00Z">
              <w:rPr/>
            </w:rPrChange>
          </w:rPr>
          <w:t xml:space="preserve"> </w:t>
        </w:r>
        <w:r>
          <w:rPr>
            <w:lang w:val="el-GR"/>
          </w:rPr>
          <w:t xml:space="preserve">και </w:t>
        </w:r>
        <w:r w:rsidRPr="00AB565B">
          <w:rPr>
            <w:lang w:val="el-GR"/>
            <w:rPrChange w:id="40587" w:author="Στάθης Καπ" w:date="2023-02-28T08:42:00Z">
              <w:rPr/>
            </w:rPrChange>
          </w:rPr>
          <w:t>[750-1000].</w:t>
        </w:r>
      </w:ins>
    </w:p>
    <w:p w14:paraId="77044FDE" w14:textId="30538C9A" w:rsidR="00AB565B" w:rsidRDefault="00AB565B" w:rsidP="007B4A5B">
      <w:pPr>
        <w:pStyle w:val="ListParagraph"/>
        <w:numPr>
          <w:ilvl w:val="0"/>
          <w:numId w:val="56"/>
        </w:numPr>
        <w:rPr>
          <w:ins w:id="40588" w:author="Στάθης Καπ" w:date="2023-02-28T08:43:00Z"/>
          <w:lang w:val="el-GR"/>
        </w:rPr>
      </w:pPr>
      <w:ins w:id="40589" w:author="Στάθης Καπ" w:date="2023-02-28T08:42:00Z">
        <w:r>
          <w:t>simple</w:t>
        </w:r>
        <w:r>
          <w:rPr>
            <w:lang w:val="el-GR"/>
          </w:rPr>
          <w:t xml:space="preserve">: Η έκδοση αυτή είναι συνδυασμός των </w:t>
        </w:r>
        <w:r>
          <w:t>no</w:t>
        </w:r>
        <w:r w:rsidRPr="00AB565B">
          <w:rPr>
            <w:lang w:val="el-GR"/>
            <w:rPrChange w:id="40590" w:author="Στάθης Καπ" w:date="2023-02-28T08:43:00Z">
              <w:rPr/>
            </w:rPrChange>
          </w:rPr>
          <w:t>-</w:t>
        </w:r>
        <w:r>
          <w:t>history</w:t>
        </w:r>
        <w:r w:rsidRPr="00AB565B">
          <w:rPr>
            <w:lang w:val="el-GR"/>
            <w:rPrChange w:id="40591" w:author="Στάθης Καπ" w:date="2023-02-28T08:43:00Z">
              <w:rPr/>
            </w:rPrChange>
          </w:rPr>
          <w:t xml:space="preserve"> </w:t>
        </w:r>
        <w:r>
          <w:rPr>
            <w:lang w:val="el-GR"/>
          </w:rPr>
          <w:t xml:space="preserve">και </w:t>
        </w:r>
        <w:r>
          <w:t>equal</w:t>
        </w:r>
        <w:r w:rsidRPr="00AB565B">
          <w:rPr>
            <w:lang w:val="el-GR"/>
            <w:rPrChange w:id="40592" w:author="Στάθης Καπ" w:date="2023-02-28T08:43:00Z">
              <w:rPr/>
            </w:rPrChange>
          </w:rPr>
          <w:t>-</w:t>
        </w:r>
        <w:r>
          <w:t>intervals</w:t>
        </w:r>
        <w:r w:rsidRPr="00AB565B">
          <w:rPr>
            <w:lang w:val="el-GR"/>
            <w:rPrChange w:id="40593" w:author="Στάθης Καπ" w:date="2023-02-28T08:43:00Z">
              <w:rPr/>
            </w:rPrChange>
          </w:rPr>
          <w:t xml:space="preserve"> </w:t>
        </w:r>
      </w:ins>
      <w:ins w:id="40594" w:author="Στάθης Καπ" w:date="2023-02-28T08:43:00Z">
        <w:r>
          <w:rPr>
            <w:lang w:val="el-GR"/>
          </w:rPr>
          <w:t xml:space="preserve">καθώς </w:t>
        </w:r>
      </w:ins>
      <w:ins w:id="40595" w:author="Στάθης Καπ" w:date="2023-02-28T16:45:00Z">
        <w:r w:rsidR="009E59A2">
          <w:rPr>
            <w:lang w:val="el-GR"/>
          </w:rPr>
          <w:t>χρησιμοποιεί</w:t>
        </w:r>
      </w:ins>
      <w:ins w:id="40596" w:author="Στάθης Καπ" w:date="2023-02-28T08:43:00Z">
        <w:r>
          <w:rPr>
            <w:lang w:val="el-GR"/>
          </w:rPr>
          <w:t xml:space="preserve"> ίσα</w:t>
        </w:r>
      </w:ins>
      <w:ins w:id="40597" w:author="Στάθης Καπ" w:date="2023-02-28T16:45:00Z">
        <w:r w:rsidR="009E59A2">
          <w:rPr>
            <w:lang w:val="el-GR"/>
          </w:rPr>
          <w:t xml:space="preserve"> χρονικά</w:t>
        </w:r>
      </w:ins>
      <w:ins w:id="40598"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40599" w:author="Στάθης Καπ" w:date="2023-03-04T16:59:00Z"/>
          <w:lang w:val="el-GR"/>
        </w:rPr>
      </w:pPr>
      <w:ins w:id="40600" w:author="Στάθης Καπ" w:date="2023-02-28T08:51:00Z">
        <w:r>
          <w:rPr>
            <w:lang w:val="el-GR"/>
          </w:rPr>
          <w:t xml:space="preserve">Από τα γραφήματα φαίνεται πως η έκδοση </w:t>
        </w:r>
        <w:r>
          <w:t>no</w:t>
        </w:r>
        <w:r w:rsidRPr="001E4FC0">
          <w:rPr>
            <w:lang w:val="el-GR"/>
            <w:rPrChange w:id="40601" w:author="Στάθης Καπ" w:date="2023-02-28T08:51:00Z">
              <w:rPr/>
            </w:rPrChange>
          </w:rPr>
          <w:t>-</w:t>
        </w:r>
        <w:r>
          <w:t>history</w:t>
        </w:r>
        <w:r w:rsidRPr="001E4FC0">
          <w:rPr>
            <w:lang w:val="el-GR"/>
            <w:rPrChange w:id="40602" w:author="Στάθης Καπ" w:date="2023-02-28T08:51:00Z">
              <w:rPr/>
            </w:rPrChange>
          </w:rPr>
          <w:t xml:space="preserve"> </w:t>
        </w:r>
        <w:r>
          <w:rPr>
            <w:lang w:val="el-GR"/>
          </w:rPr>
          <w:t xml:space="preserve">δίνει τα χειρότερα αποτελέσματα, ειδικά για μεγαλύτερες τιμές </w:t>
        </w:r>
      </w:ins>
      <w:ins w:id="40603" w:author="Στάθης Καπ" w:date="2023-02-28T16:57:00Z">
        <w:r w:rsidR="005E3681">
          <w:rPr>
            <w:lang w:val="el-GR"/>
          </w:rPr>
          <w:t>της</w:t>
        </w:r>
      </w:ins>
      <w:ins w:id="40604" w:author="Στάθης Καπ" w:date="2023-02-28T08:51:00Z">
        <w:r>
          <w:rPr>
            <w:lang w:val="el-GR"/>
          </w:rPr>
          <w:t xml:space="preserve"> παραμέτρου </w:t>
        </w:r>
        <w:r>
          <w:t>s</w:t>
        </w:r>
        <w:r w:rsidRPr="001E4FC0">
          <w:rPr>
            <w:lang w:val="el-GR"/>
            <w:rPrChange w:id="40605" w:author="Στάθης Καπ" w:date="2023-02-28T08:51:00Z">
              <w:rPr/>
            </w:rPrChange>
          </w:rPr>
          <w:t>.</w:t>
        </w:r>
      </w:ins>
      <w:ins w:id="40606" w:author="Στάθης Καπ" w:date="2023-02-28T08:52:00Z">
        <w:r w:rsidRPr="001E4FC0">
          <w:rPr>
            <w:lang w:val="el-GR"/>
            <w:rPrChange w:id="40607" w:author="Στάθης Καπ" w:date="2023-02-28T08:52:00Z">
              <w:rPr/>
            </w:rPrChange>
          </w:rPr>
          <w:t xml:space="preserve"> </w:t>
        </w:r>
        <w:r>
          <w:rPr>
            <w:lang w:val="el-GR"/>
          </w:rPr>
          <w:t xml:space="preserve">Οι λύσεις </w:t>
        </w:r>
      </w:ins>
      <w:ins w:id="40608" w:author="Στάθης Καπ" w:date="2023-02-28T16:57:00Z">
        <w:r w:rsidR="005E3681">
          <w:rPr>
            <w:lang w:val="el-GR"/>
          </w:rPr>
          <w:t>της</w:t>
        </w:r>
      </w:ins>
      <w:ins w:id="40609" w:author="Στάθης Καπ" w:date="2023-02-28T08:52:00Z">
        <w:r>
          <w:rPr>
            <w:lang w:val="el-GR"/>
          </w:rPr>
          <w:t xml:space="preserve"> έκδοσης </w:t>
        </w:r>
        <w:r>
          <w:t>release</w:t>
        </w:r>
        <w:r w:rsidRPr="001E4FC0">
          <w:rPr>
            <w:lang w:val="el-GR"/>
            <w:rPrChange w:id="40610" w:author="Στάθης Καπ" w:date="2023-02-28T08:52:00Z">
              <w:rPr/>
            </w:rPrChange>
          </w:rPr>
          <w:t xml:space="preserve"> </w:t>
        </w:r>
        <w:r>
          <w:rPr>
            <w:lang w:val="el-GR"/>
          </w:rPr>
          <w:t xml:space="preserve">ωστόσο, φαίνονται υποδεέστερες </w:t>
        </w:r>
      </w:ins>
      <w:ins w:id="40611" w:author="Στάθης Καπ" w:date="2023-02-28T16:57:00Z">
        <w:r w:rsidR="005E3681">
          <w:rPr>
            <w:lang w:val="el-GR"/>
          </w:rPr>
          <w:t>της</w:t>
        </w:r>
      </w:ins>
      <w:ins w:id="40612" w:author="Στάθης Καπ" w:date="2023-02-28T08:52:00Z">
        <w:r>
          <w:rPr>
            <w:lang w:val="el-GR"/>
          </w:rPr>
          <w:t xml:space="preserve"> έκδοσης </w:t>
        </w:r>
        <w:r>
          <w:t>equal</w:t>
        </w:r>
        <w:r w:rsidRPr="001E4FC0">
          <w:rPr>
            <w:lang w:val="el-GR"/>
            <w:rPrChange w:id="40613"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40614" w:author="Στάθης Καπ" w:date="2023-02-28T16:45:00Z">
        <w:r w:rsidR="00D531FA">
          <w:rPr>
            <w:lang w:val="el-GR"/>
          </w:rPr>
          <w:t xml:space="preserve"> έναντι των υπολοίπων</w:t>
        </w:r>
      </w:ins>
      <w:ins w:id="40615" w:author="Στάθης Καπ" w:date="2023-02-28T08:53:00Z">
        <w:r>
          <w:rPr>
            <w:lang w:val="el-GR"/>
          </w:rPr>
          <w:t>.</w:t>
        </w:r>
      </w:ins>
      <w:ins w:id="40616"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40617"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40618" w:author="Στάθης Καπ" w:date="2023-03-03T07:03:00Z">
              <w:rPr/>
            </w:rPrChange>
          </w:rPr>
          <w:t>-</w:t>
        </w:r>
        <w:r w:rsidR="000040B0">
          <w:t>intervals</w:t>
        </w:r>
        <w:r w:rsidR="000040B0" w:rsidRPr="000040B0">
          <w:rPr>
            <w:lang w:val="el-GR"/>
            <w:rPrChange w:id="40619" w:author="Στάθης Καπ" w:date="2023-03-03T07:03:00Z">
              <w:rPr/>
            </w:rPrChange>
          </w:rPr>
          <w:t xml:space="preserve"> </w:t>
        </w:r>
        <w:r w:rsidR="000040B0">
          <w:rPr>
            <w:lang w:val="el-GR"/>
          </w:rPr>
          <w:t>στην ποιότητα των λύσεων.</w:t>
        </w:r>
      </w:ins>
      <w:ins w:id="40620" w:author="Στάθης Καπ" w:date="2023-03-03T07:00:00Z">
        <w:r w:rsidR="00051E2B">
          <w:rPr>
            <w:lang w:val="el-GR"/>
          </w:rPr>
          <w:t xml:space="preserve"> </w:t>
        </w:r>
      </w:ins>
      <w:ins w:id="40621" w:author="Στάθης Καπ" w:date="2023-02-28T09:01:00Z">
        <w:r w:rsidR="005C727E">
          <w:rPr>
            <w:lang w:val="el-GR"/>
          </w:rPr>
          <w:t xml:space="preserve">φαίνεται να </w:t>
        </w:r>
      </w:ins>
      <w:ins w:id="40622" w:author="Στάθης Καπ" w:date="2023-02-28T09:02:00Z">
        <w:r w:rsidR="005C727E">
          <w:rPr>
            <w:lang w:val="el-GR"/>
          </w:rPr>
          <w:t>είναι η</w:t>
        </w:r>
      </w:ins>
      <w:ins w:id="40623" w:author="Στάθης Καπ" w:date="2023-02-28T09:04:00Z">
        <w:r w:rsidR="00752972">
          <w:rPr>
            <w:lang w:val="el-GR"/>
          </w:rPr>
          <w:t xml:space="preserve"> έκδοση</w:t>
        </w:r>
      </w:ins>
      <w:ins w:id="40624" w:author="Στάθης Καπ" w:date="2023-02-28T09:02:00Z">
        <w:r w:rsidR="005C727E">
          <w:rPr>
            <w:lang w:val="el-GR"/>
          </w:rPr>
          <w:t xml:space="preserve"> </w:t>
        </w:r>
        <w:r w:rsidR="005C727E">
          <w:t>simple</w:t>
        </w:r>
      </w:ins>
      <w:ins w:id="40625" w:author="Στάθης Καπ" w:date="2023-03-03T07:00:00Z">
        <w:r w:rsidR="00051E2B">
          <w:rPr>
            <w:lang w:val="el-GR"/>
          </w:rPr>
          <w:t>.</w:t>
        </w:r>
      </w:ins>
      <w:ins w:id="40626" w:author="Στάθης Καπ" w:date="2023-02-28T09:04:00Z">
        <w:r w:rsidR="00752972">
          <w:rPr>
            <w:lang w:val="el-GR"/>
          </w:rPr>
          <w:t xml:space="preserve"> </w:t>
        </w:r>
      </w:ins>
      <w:ins w:id="40627" w:author="Στάθης Καπ" w:date="2023-02-28T09:02:00Z">
        <w:r w:rsidR="005C727E">
          <w:rPr>
            <w:lang w:val="el-GR"/>
          </w:rPr>
          <w:t>Παρόλα</w:t>
        </w:r>
      </w:ins>
      <w:ins w:id="40628" w:author="Στάθης Καπ" w:date="2023-02-28T08:53:00Z">
        <w:r>
          <w:rPr>
            <w:lang w:val="el-GR"/>
          </w:rPr>
          <w:t xml:space="preserve"> αυτά </w:t>
        </w:r>
      </w:ins>
      <w:ins w:id="40629" w:author="Στάθης Καπ" w:date="2023-02-28T08:55:00Z">
        <w:r w:rsidR="005C727E">
          <w:rPr>
            <w:lang w:val="el-GR"/>
          </w:rPr>
          <w:t xml:space="preserve">ή έκδοση </w:t>
        </w:r>
        <w:r w:rsidR="005C727E">
          <w:t>release</w:t>
        </w:r>
        <w:r w:rsidR="005C727E" w:rsidRPr="005C727E">
          <w:rPr>
            <w:lang w:val="el-GR"/>
            <w:rPrChange w:id="40630" w:author="Στάθης Καπ" w:date="2023-02-28T08:55:00Z">
              <w:rPr/>
            </w:rPrChange>
          </w:rPr>
          <w:t xml:space="preserve"> </w:t>
        </w:r>
        <w:r w:rsidR="005C727E">
          <w:rPr>
            <w:lang w:val="el-GR"/>
          </w:rPr>
          <w:t xml:space="preserve">με την </w:t>
        </w:r>
        <w:r w:rsidR="005C727E">
          <w:t>no</w:t>
        </w:r>
        <w:r w:rsidR="005C727E" w:rsidRPr="005C727E">
          <w:rPr>
            <w:lang w:val="el-GR"/>
            <w:rPrChange w:id="40631" w:author="Στάθης Καπ" w:date="2023-02-28T08:55:00Z">
              <w:rPr/>
            </w:rPrChange>
          </w:rPr>
          <w:t>-</w:t>
        </w:r>
        <w:r w:rsidR="005C727E">
          <w:t>history</w:t>
        </w:r>
        <w:r w:rsidR="005C727E" w:rsidRPr="005C727E">
          <w:rPr>
            <w:lang w:val="el-GR"/>
            <w:rPrChange w:id="40632" w:author="Στάθης Καπ" w:date="2023-02-28T08:55:00Z">
              <w:rPr/>
            </w:rPrChange>
          </w:rPr>
          <w:t xml:space="preserve"> </w:t>
        </w:r>
      </w:ins>
      <w:ins w:id="40633" w:author="Στάθης Καπ" w:date="2023-02-28T09:06:00Z">
        <w:r w:rsidR="00752972">
          <w:rPr>
            <w:lang w:val="el-GR"/>
          </w:rPr>
          <w:t xml:space="preserve">φαίνεται να υπερτερούν από </w:t>
        </w:r>
      </w:ins>
      <w:ins w:id="40634" w:author="Στάθης Καπ" w:date="2023-02-28T17:08:00Z">
        <w:r w:rsidR="00895DB7">
          <w:rPr>
            <w:lang w:val="el-GR"/>
          </w:rPr>
          <w:t xml:space="preserve">τις άλλες στους </w:t>
        </w:r>
      </w:ins>
      <w:ins w:id="40635"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40636" w:author="Στάθης Καπ" w:date="2023-03-03T06:59:00Z">
        <w:r w:rsidR="009E3EB1">
          <w:t>r</w:t>
        </w:r>
      </w:ins>
      <w:ins w:id="40637" w:author="Στάθης Καπ" w:date="2023-02-28T09:06:00Z">
        <w:r w:rsidR="00752972" w:rsidRPr="00752972">
          <w:rPr>
            <w:lang w:val="el-GR"/>
            <w:rPrChange w:id="40638" w:author="Στάθης Καπ" w:date="2023-02-28T09:06:00Z">
              <w:rPr/>
            </w:rPrChange>
          </w:rPr>
          <w:t>10</w:t>
        </w:r>
      </w:ins>
      <w:ins w:id="40639" w:author="Στάθης Καπ" w:date="2023-03-03T06:59:00Z">
        <w:r w:rsidR="009E3EB1" w:rsidRPr="00051E2B">
          <w:rPr>
            <w:lang w:val="el-GR"/>
            <w:rPrChange w:id="40640" w:author="Στάθης Καπ" w:date="2023-03-03T06:59:00Z">
              <w:rPr/>
            </w:rPrChange>
          </w:rPr>
          <w:t xml:space="preserve">, </w:t>
        </w:r>
        <w:r w:rsidR="009E3EB1">
          <w:t>pr</w:t>
        </w:r>
        <w:r w:rsidR="009E3EB1" w:rsidRPr="00051E2B">
          <w:rPr>
            <w:lang w:val="el-GR"/>
            <w:rPrChange w:id="40641" w:author="Στάθης Καπ" w:date="2023-03-03T06:59:00Z">
              <w:rPr/>
            </w:rPrChange>
          </w:rPr>
          <w:t xml:space="preserve">19, </w:t>
        </w:r>
        <w:r w:rsidR="009E3EB1">
          <w:t>pr</w:t>
        </w:r>
        <w:r w:rsidR="009E3EB1" w:rsidRPr="00051E2B">
          <w:rPr>
            <w:lang w:val="el-GR"/>
            <w:rPrChange w:id="40642" w:author="Στάθης Καπ" w:date="2023-03-03T06:59:00Z">
              <w:rPr/>
            </w:rPrChange>
          </w:rPr>
          <w:t>20</w:t>
        </w:r>
      </w:ins>
      <w:ins w:id="40643" w:author="Στάθης Καπ" w:date="2023-02-28T09:06:00Z">
        <w:r w:rsidR="00752972">
          <w:rPr>
            <w:lang w:val="el-GR"/>
          </w:rPr>
          <w:t>)</w:t>
        </w:r>
        <w:r w:rsidR="00752972" w:rsidRPr="00752972">
          <w:rPr>
            <w:lang w:val="el-GR"/>
            <w:rPrChange w:id="40644" w:author="Στάθης Καπ" w:date="2023-02-28T09:06:00Z">
              <w:rPr/>
            </w:rPrChange>
          </w:rPr>
          <w:t>.</w:t>
        </w:r>
        <w:r w:rsidR="00752972">
          <w:rPr>
            <w:lang w:val="el-GR"/>
          </w:rPr>
          <w:t xml:space="preserve"> </w:t>
        </w:r>
      </w:ins>
    </w:p>
    <w:p w14:paraId="7D430533" w14:textId="56B26719" w:rsidR="00782116" w:rsidRDefault="00C26870">
      <w:pPr>
        <w:rPr>
          <w:ins w:id="40645" w:author="Στάθης Καπ" w:date="2023-03-04T16:56:00Z"/>
          <w:lang w:val="el-GR"/>
        </w:rPr>
      </w:pPr>
      <w:ins w:id="40646" w:author="Στάθης Καπ" w:date="2023-03-04T16:59:00Z">
        <w:r>
          <w:rPr>
            <w:lang w:val="el-GR"/>
          </w:rPr>
          <w:t xml:space="preserve">Στην </w:t>
        </w:r>
      </w:ins>
      <w:ins w:id="40647"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40648" w:author="Στάθης Καπ" w:date="2023-03-09T04:14:00Z">
        <w:r w:rsidR="00586FC2" w:rsidRPr="00782116">
          <w:rPr>
            <w:lang w:val="el-GR"/>
            <w:rPrChange w:id="40649" w:author="Στάθης Καπ" w:date="2023-03-04T16:58:00Z">
              <w:rPr/>
            </w:rPrChange>
          </w:rPr>
          <w:t xml:space="preserve">Εικόνα </w:t>
        </w:r>
        <w:r w:rsidR="00586FC2" w:rsidRPr="00331D5E">
          <w:rPr>
            <w:noProof/>
            <w:lang w:val="el-GR"/>
            <w:rPrChange w:id="40650" w:author="Στάθης Καπ" w:date="2023-03-09T05:33:00Z">
              <w:rPr>
                <w:noProof/>
              </w:rPr>
            </w:rPrChange>
          </w:rPr>
          <w:t>5</w:t>
        </w:r>
        <w:r w:rsidR="00586FC2" w:rsidRPr="00782116">
          <w:rPr>
            <w:lang w:val="el-GR"/>
            <w:rPrChange w:id="40651" w:author="Στάθης Καπ" w:date="2023-03-04T16:58:00Z">
              <w:rPr/>
            </w:rPrChange>
          </w:rPr>
          <w:noBreakHyphen/>
        </w:r>
        <w:r w:rsidR="00586FC2" w:rsidRPr="00331D5E">
          <w:rPr>
            <w:noProof/>
            <w:lang w:val="el-GR"/>
            <w:rPrChange w:id="40652" w:author="Στάθης Καπ" w:date="2023-03-09T05:33:00Z">
              <w:rPr>
                <w:noProof/>
              </w:rPr>
            </w:rPrChange>
          </w:rPr>
          <w:t>1</w:t>
        </w:r>
      </w:ins>
      <w:ins w:id="40653" w:author="Στάθης Καπ" w:date="2023-03-04T17:00:00Z">
        <w:r>
          <w:rPr>
            <w:lang w:val="el-GR"/>
          </w:rPr>
          <w:fldChar w:fldCharType="end"/>
        </w:r>
        <w:r>
          <w:rPr>
            <w:lang w:val="el-GR"/>
          </w:rPr>
          <w:t xml:space="preserve"> </w:t>
        </w:r>
      </w:ins>
      <w:ins w:id="40654" w:author="Στάθης Καπ" w:date="2023-03-04T17:01:00Z">
        <w:r>
          <w:rPr>
            <w:lang w:val="el-GR"/>
          </w:rPr>
          <w:t>συγκρίνονται οι 4 αλγόριθμοι με βάση τους μέσους όρους βαθμολογιών και χρόνων εκτέλεσης</w:t>
        </w:r>
      </w:ins>
      <w:ins w:id="40655"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40656" w:author="Στάθης Καπ" w:date="2023-03-04T17:07:00Z">
              <w:rPr/>
            </w:rPrChange>
          </w:rPr>
          <w:t xml:space="preserve"> (</w:t>
        </w:r>
        <w:r w:rsidR="006F7881">
          <w:t>pr</w:t>
        </w:r>
        <w:r w:rsidR="006F7881" w:rsidRPr="006F7881">
          <w:rPr>
            <w:lang w:val="el-GR"/>
            <w:rPrChange w:id="40657" w:author="Στάθης Καπ" w:date="2023-03-04T17:07:00Z">
              <w:rPr/>
            </w:rPrChange>
          </w:rPr>
          <w:t>01-</w:t>
        </w:r>
        <w:r w:rsidR="006F7881">
          <w:t>pr</w:t>
        </w:r>
        <w:r w:rsidR="006F7881" w:rsidRPr="006F7881">
          <w:rPr>
            <w:lang w:val="el-GR"/>
            <w:rPrChange w:id="40658" w:author="Στάθης Καπ" w:date="2023-03-04T17:07:00Z">
              <w:rPr/>
            </w:rPrChange>
          </w:rPr>
          <w:t>20</w:t>
        </w:r>
      </w:ins>
      <w:ins w:id="40659" w:author="Στάθης Καπ" w:date="2023-03-04T17:07:00Z">
        <w:r w:rsidR="006F7881" w:rsidRPr="006F7881">
          <w:rPr>
            <w:lang w:val="el-GR"/>
            <w:rPrChange w:id="40660" w:author="Στάθης Καπ" w:date="2023-03-04T17:07:00Z">
              <w:rPr/>
            </w:rPrChange>
          </w:rPr>
          <w:t>)</w:t>
        </w:r>
      </w:ins>
      <w:ins w:id="40661" w:author="Στάθης Καπ" w:date="2023-03-04T17:10:00Z">
        <w:r w:rsidR="006F7881">
          <w:rPr>
            <w:lang w:val="el-GR"/>
          </w:rPr>
          <w:t xml:space="preserve">. </w:t>
        </w:r>
      </w:ins>
      <w:ins w:id="40662" w:author="Στάθης Καπ" w:date="2023-03-04T17:02:00Z">
        <w:r>
          <w:rPr>
            <w:lang w:val="el-GR"/>
          </w:rPr>
          <w:t>Σε αυτά τα γραφήμα</w:t>
        </w:r>
      </w:ins>
      <w:ins w:id="40663" w:author="Στάθης Καπ" w:date="2023-03-04T17:03:00Z">
        <w:r w:rsidR="008C0E7B">
          <w:rPr>
            <w:lang w:val="el-GR"/>
          </w:rPr>
          <w:t>τα</w:t>
        </w:r>
      </w:ins>
      <w:ins w:id="40664" w:author="Στάθης Καπ" w:date="2023-03-04T17:02:00Z">
        <w:r>
          <w:rPr>
            <w:lang w:val="el-GR"/>
          </w:rPr>
          <w:t xml:space="preserve">, η έκδοση </w:t>
        </w:r>
        <w:r>
          <w:t>release</w:t>
        </w:r>
        <w:r>
          <w:rPr>
            <w:lang w:val="el-GR"/>
          </w:rPr>
          <w:t xml:space="preserve"> φαίνεται </w:t>
        </w:r>
      </w:ins>
      <w:ins w:id="40665" w:author="Στάθης Καπ" w:date="2023-03-04T17:10:00Z">
        <w:r w:rsidR="006F7881">
          <w:rPr>
            <w:lang w:val="el-GR"/>
          </w:rPr>
          <w:t xml:space="preserve">να είναι </w:t>
        </w:r>
      </w:ins>
      <w:ins w:id="40666" w:author="Στάθης Καπ" w:date="2023-03-04T17:02:00Z">
        <w:r>
          <w:rPr>
            <w:lang w:val="el-GR"/>
          </w:rPr>
          <w:t>η δεύτερη καλύτερ</w:t>
        </w:r>
      </w:ins>
      <w:ins w:id="40667" w:author="Στάθης Καπ" w:date="2023-03-04T17:04:00Z">
        <w:r w:rsidR="008C0E7B">
          <w:rPr>
            <w:lang w:val="el-GR"/>
          </w:rPr>
          <w:t>η</w:t>
        </w:r>
      </w:ins>
      <w:ins w:id="40668" w:author="Στάθης Καπ" w:date="2023-03-04T17:02:00Z">
        <w:r>
          <w:rPr>
            <w:lang w:val="el-GR"/>
          </w:rPr>
          <w:t xml:space="preserve"> σε ποιότητα</w:t>
        </w:r>
      </w:ins>
      <w:ins w:id="40669"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40670" w:author="Στάθης Καπ" w:date="2023-03-04T17:10:00Z">
        <w:r w:rsidR="006F7881">
          <w:rPr>
            <w:lang w:val="el-GR"/>
          </w:rPr>
          <w:t>. Σ</w:t>
        </w:r>
      </w:ins>
      <w:ins w:id="40671" w:author="Στάθης Καπ" w:date="2023-03-04T17:03:00Z">
        <w:r w:rsidR="008C0E7B">
          <w:rPr>
            <w:lang w:val="el-GR"/>
          </w:rPr>
          <w:t>ε ταχύτητα εκτέλεσης,</w:t>
        </w:r>
      </w:ins>
      <w:ins w:id="40672" w:author="Στάθης Καπ" w:date="2023-03-04T17:10:00Z">
        <w:r w:rsidR="006F7881">
          <w:rPr>
            <w:lang w:val="el-GR"/>
          </w:rPr>
          <w:t xml:space="preserve"> η</w:t>
        </w:r>
      </w:ins>
      <w:ins w:id="40673" w:author="Στάθης Καπ" w:date="2023-03-04T17:03:00Z">
        <w:r w:rsidR="008C0E7B">
          <w:rPr>
            <w:lang w:val="el-GR"/>
          </w:rPr>
          <w:t xml:space="preserve"> </w:t>
        </w:r>
      </w:ins>
      <w:ins w:id="40674" w:author="Στάθης Καπ" w:date="2023-03-04T17:04:00Z">
        <w:r w:rsidR="008C0E7B">
          <w:rPr>
            <w:lang w:val="el-GR"/>
          </w:rPr>
          <w:t xml:space="preserve">έκδοση </w:t>
        </w:r>
      </w:ins>
      <w:ins w:id="40675" w:author="Στάθης Καπ" w:date="2023-03-04T17:05:00Z">
        <w:r w:rsidR="008C0E7B">
          <w:t>equal</w:t>
        </w:r>
        <w:r w:rsidR="008C0E7B" w:rsidRPr="008C0E7B">
          <w:rPr>
            <w:lang w:val="el-GR"/>
            <w:rPrChange w:id="40676" w:author="Στάθης Καπ" w:date="2023-03-04T17:05:00Z">
              <w:rPr/>
            </w:rPrChange>
          </w:rPr>
          <w:t>-</w:t>
        </w:r>
        <w:r w:rsidR="008C0E7B">
          <w:t>intervals</w:t>
        </w:r>
        <w:r w:rsidR="008C0E7B" w:rsidRPr="008C0E7B">
          <w:rPr>
            <w:lang w:val="el-GR"/>
            <w:rPrChange w:id="40677" w:author="Στάθης Καπ" w:date="2023-03-04T17:05:00Z">
              <w:rPr/>
            </w:rPrChange>
          </w:rPr>
          <w:t xml:space="preserve"> </w:t>
        </w:r>
        <w:r w:rsidR="008C0E7B">
          <w:rPr>
            <w:lang w:val="el-GR"/>
          </w:rPr>
          <w:t xml:space="preserve">είναι στις χειρότερες θέσεις </w:t>
        </w:r>
      </w:ins>
      <w:ins w:id="40678" w:author="Στάθης Καπ" w:date="2023-03-04T17:10:00Z">
        <w:r w:rsidR="006F7881">
          <w:rPr>
            <w:lang w:val="el-GR"/>
          </w:rPr>
          <w:t xml:space="preserve">μαζί </w:t>
        </w:r>
      </w:ins>
      <w:ins w:id="40679" w:author="Στάθης Καπ" w:date="2023-03-04T17:05:00Z">
        <w:r w:rsidR="008C0E7B">
          <w:rPr>
            <w:lang w:val="el-GR"/>
          </w:rPr>
          <w:t xml:space="preserve">με την έκδοση </w:t>
        </w:r>
        <w:r w:rsidR="008C0E7B">
          <w:t>simple</w:t>
        </w:r>
        <w:r w:rsidR="008C0E7B">
          <w:rPr>
            <w:lang w:val="el-GR"/>
          </w:rPr>
          <w:t xml:space="preserve"> </w:t>
        </w:r>
      </w:ins>
      <w:ins w:id="40680" w:author="Στάθης Καπ" w:date="2023-03-04T17:11:00Z">
        <w:r w:rsidR="006F7881">
          <w:rPr>
            <w:lang w:val="el-GR"/>
          </w:rPr>
          <w:t>ενώ</w:t>
        </w:r>
      </w:ins>
      <w:ins w:id="40681" w:author="Στάθης Καπ" w:date="2023-03-04T17:05:00Z">
        <w:r w:rsidR="008C0E7B">
          <w:rPr>
            <w:lang w:val="el-GR"/>
          </w:rPr>
          <w:t xml:space="preserve"> η </w:t>
        </w:r>
        <w:r w:rsidR="008C0E7B">
          <w:t>release</w:t>
        </w:r>
        <w:r w:rsidR="008C0E7B" w:rsidRPr="008C0E7B">
          <w:rPr>
            <w:lang w:val="el-GR"/>
            <w:rPrChange w:id="40682"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40683" w:author="Στάθης Καπ" w:date="2023-03-04T17:05:00Z">
              <w:rPr/>
            </w:rPrChange>
          </w:rPr>
          <w:t>-</w:t>
        </w:r>
        <w:r w:rsidR="008C0E7B">
          <w:t>history</w:t>
        </w:r>
        <w:r w:rsidR="008C0E7B" w:rsidRPr="008C0E7B">
          <w:rPr>
            <w:lang w:val="el-GR"/>
            <w:rPrChange w:id="40684" w:author="Στάθης Καπ" w:date="2023-03-04T17:05:00Z">
              <w:rPr/>
            </w:rPrChange>
          </w:rPr>
          <w:t xml:space="preserve"> </w:t>
        </w:r>
        <w:r w:rsidR="008C0E7B">
          <w:rPr>
            <w:lang w:val="el-GR"/>
          </w:rPr>
          <w:t xml:space="preserve">που είναι όμως η χειρότερη σε </w:t>
        </w:r>
      </w:ins>
      <w:ins w:id="40685" w:author="Στάθης Καπ" w:date="2023-03-04T17:06:00Z">
        <w:r w:rsidR="008C0E7B">
          <w:rPr>
            <w:lang w:val="el-GR"/>
          </w:rPr>
          <w:t>ποιότητα λύσεων.</w:t>
        </w:r>
      </w:ins>
      <w:ins w:id="40686" w:author="Στάθης Καπ" w:date="2023-03-05T08:51:00Z">
        <w:r w:rsidR="002C560C" w:rsidRPr="002C560C">
          <w:rPr>
            <w:lang w:val="el-GR"/>
            <w:rPrChange w:id="40687" w:author="Στάθης Καπ" w:date="2023-03-05T08:52:00Z">
              <w:rPr/>
            </w:rPrChange>
          </w:rPr>
          <w:t xml:space="preserve"> </w:t>
        </w:r>
      </w:ins>
      <w:ins w:id="40688" w:author="Στάθης Καπ" w:date="2023-03-05T18:48:00Z">
        <w:r w:rsidR="007B081C">
          <w:rPr>
            <w:lang w:val="el-GR"/>
          </w:rPr>
          <w:t>Παρόλα αυ</w:t>
        </w:r>
      </w:ins>
      <w:ins w:id="40689" w:author="Στάθης Καπ" w:date="2023-03-05T18:49:00Z">
        <w:r w:rsidR="007B081C">
          <w:rPr>
            <w:lang w:val="el-GR"/>
          </w:rPr>
          <w:t xml:space="preserve">τά επειδή υπάρχει μεγάλη τυπική απόκλιση στις τιμές των </w:t>
        </w:r>
      </w:ins>
      <w:ins w:id="40690" w:author="Στάθης Καπ" w:date="2023-03-07T06:25:00Z">
        <w:r w:rsidR="00A34C96">
          <w:rPr>
            <w:lang w:val="el-GR"/>
          </w:rPr>
          <w:t>σκορ</w:t>
        </w:r>
      </w:ins>
      <w:ins w:id="40691" w:author="Στάθης Καπ" w:date="2023-03-05T18:49:00Z">
        <w:r w:rsidR="007B081C">
          <w:rPr>
            <w:lang w:val="el-GR"/>
          </w:rPr>
          <w:t xml:space="preserve"> δεν είναι </w:t>
        </w:r>
      </w:ins>
      <w:ins w:id="40692" w:author="Στάθης Καπ" w:date="2023-03-05T18:52:00Z">
        <w:r w:rsidR="007B081C">
          <w:rPr>
            <w:lang w:val="el-GR"/>
          </w:rPr>
          <w:t>εύκολο</w:t>
        </w:r>
      </w:ins>
      <w:ins w:id="40693" w:author="Στάθης Καπ" w:date="2023-03-05T18:49:00Z">
        <w:r w:rsidR="007B081C">
          <w:rPr>
            <w:lang w:val="el-GR"/>
          </w:rPr>
          <w:t xml:space="preserve"> να εξαχθεί κάποιο </w:t>
        </w:r>
      </w:ins>
      <w:ins w:id="40694" w:author="Στάθης Καπ" w:date="2023-03-05T18:54:00Z">
        <w:r w:rsidR="007B081C">
          <w:rPr>
            <w:lang w:val="el-GR"/>
          </w:rPr>
          <w:t>λογικό</w:t>
        </w:r>
      </w:ins>
      <w:ins w:id="40695" w:author="Στάθης Καπ" w:date="2023-03-05T18:49:00Z">
        <w:r w:rsidR="007B081C">
          <w:rPr>
            <w:lang w:val="el-GR"/>
          </w:rPr>
          <w:t xml:space="preserve"> συμπέρασμα για την </w:t>
        </w:r>
      </w:ins>
      <w:ins w:id="40696" w:author="Στάθης Καπ" w:date="2023-03-05T18:50:00Z">
        <w:r w:rsidR="007B081C">
          <w:rPr>
            <w:lang w:val="el-GR"/>
          </w:rPr>
          <w:t>υπεροχή</w:t>
        </w:r>
      </w:ins>
      <w:ins w:id="40697" w:author="Στάθης Καπ" w:date="2023-03-05T18:49:00Z">
        <w:r w:rsidR="007B081C">
          <w:rPr>
            <w:lang w:val="el-GR"/>
          </w:rPr>
          <w:t xml:space="preserve"> </w:t>
        </w:r>
      </w:ins>
      <w:ins w:id="40698" w:author="Στάθης Καπ" w:date="2023-03-05T18:50:00Z">
        <w:r w:rsidR="007B081C">
          <w:rPr>
            <w:lang w:val="el-GR"/>
          </w:rPr>
          <w:t>κάποιας</w:t>
        </w:r>
      </w:ins>
      <w:ins w:id="40699" w:author="Στάθης Καπ" w:date="2023-03-05T18:49:00Z">
        <w:r w:rsidR="007B081C">
          <w:rPr>
            <w:lang w:val="el-GR"/>
          </w:rPr>
          <w:t xml:space="preserve"> έκδοση</w:t>
        </w:r>
      </w:ins>
      <w:ins w:id="40700" w:author="Στάθης Καπ" w:date="2023-03-05T18:50:00Z">
        <w:r w:rsidR="007B081C">
          <w:rPr>
            <w:lang w:val="el-GR"/>
          </w:rPr>
          <w:t xml:space="preserve">ς έναντι των </w:t>
        </w:r>
      </w:ins>
      <w:ins w:id="40701" w:author="Στάθης Καπ" w:date="2023-03-05T18:54:00Z">
        <w:r w:rsidR="007B081C">
          <w:rPr>
            <w:lang w:val="el-GR"/>
          </w:rPr>
          <w:t>υπολοίπων</w:t>
        </w:r>
      </w:ins>
      <w:ins w:id="40702" w:author="Στάθης Καπ" w:date="2023-03-05T18:50:00Z">
        <w:r w:rsidR="007B081C">
          <w:rPr>
            <w:lang w:val="el-GR"/>
          </w:rPr>
          <w:t>.</w:t>
        </w:r>
      </w:ins>
      <w:ins w:id="40703" w:author="Στάθης Καπ" w:date="2023-03-07T06:25:00Z">
        <w:r w:rsidR="00A34C96">
          <w:rPr>
            <w:lang w:val="el-GR"/>
          </w:rPr>
          <w:t xml:space="preserve"> Στα γραφήματα </w:t>
        </w:r>
      </w:ins>
      <w:ins w:id="40704"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40705" w:author="Στάθης Καπ" w:date="2023-03-07T06:26:00Z">
              <w:rPr/>
            </w:rPrChange>
          </w:rPr>
          <w:t xml:space="preserve"> </w:t>
        </w:r>
        <w:r w:rsidR="00A34C96">
          <w:rPr>
            <w:lang w:val="el-GR"/>
          </w:rPr>
          <w:t xml:space="preserve">και </w:t>
        </w:r>
        <w:r w:rsidR="00A34C96">
          <w:t>history</w:t>
        </w:r>
        <w:r w:rsidR="00A34C96" w:rsidRPr="00A34C96">
          <w:rPr>
            <w:lang w:val="el-GR"/>
            <w:rPrChange w:id="40706"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40707" w:author="Στάθης Καπ" w:date="2023-03-07T06:27:00Z">
              <w:rPr/>
            </w:rPrChange>
          </w:rPr>
          <w:t>-</w:t>
        </w:r>
        <w:r w:rsidR="00A34C96">
          <w:t>intervals</w:t>
        </w:r>
        <w:r w:rsidR="00A34C96" w:rsidRPr="00AA5058">
          <w:rPr>
            <w:lang w:val="el-GR"/>
            <w:rPrChange w:id="40708" w:author="Στάθης Καπ" w:date="2023-03-07T06:27:00Z">
              <w:rPr/>
            </w:rPrChange>
          </w:rPr>
          <w:t xml:space="preserve"> </w:t>
        </w:r>
        <w:r w:rsidR="00A34C96">
          <w:rPr>
            <w:lang w:val="el-GR"/>
          </w:rPr>
          <w:t xml:space="preserve">και </w:t>
        </w:r>
        <w:r w:rsidR="00A34C96">
          <w:t>simple</w:t>
        </w:r>
        <w:r w:rsidR="00A34C96" w:rsidRPr="00AA5058">
          <w:rPr>
            <w:lang w:val="el-GR"/>
            <w:rPrChange w:id="40709" w:author="Στάθης Καπ" w:date="2023-03-07T06:27:00Z">
              <w:rPr/>
            </w:rPrChange>
          </w:rPr>
          <w:t xml:space="preserve"> </w:t>
        </w:r>
      </w:ins>
      <w:ins w:id="40710" w:author="Στάθης Καπ" w:date="2023-03-07T06:27:00Z">
        <w:r w:rsidR="00A34C96">
          <w:rPr>
            <w:lang w:val="el-GR"/>
          </w:rPr>
          <w:t>ειδικά</w:t>
        </w:r>
      </w:ins>
      <w:ins w:id="40711" w:author="Στάθης Καπ" w:date="2023-03-07T06:26:00Z">
        <w:r w:rsidR="00A34C96">
          <w:rPr>
            <w:lang w:val="el-GR"/>
          </w:rPr>
          <w:t xml:space="preserve"> </w:t>
        </w:r>
      </w:ins>
      <w:ins w:id="40712" w:author="Στάθης Καπ" w:date="2023-03-07T06:27:00Z">
        <w:r w:rsidR="00A34C96">
          <w:rPr>
            <w:lang w:val="el-GR"/>
          </w:rPr>
          <w:t xml:space="preserve">όσο το </w:t>
        </w:r>
        <w:r w:rsidR="00A34C96">
          <w:t>m</w:t>
        </w:r>
        <w:r w:rsidR="00A34C96" w:rsidRPr="00AA5058">
          <w:rPr>
            <w:lang w:val="el-GR"/>
            <w:rPrChange w:id="40713" w:author="Στάθης Καπ" w:date="2023-03-07T06:27:00Z">
              <w:rPr/>
            </w:rPrChange>
          </w:rPr>
          <w:t xml:space="preserve"> </w:t>
        </w:r>
        <w:r w:rsidR="00A34C96">
          <w:rPr>
            <w:lang w:val="el-GR"/>
          </w:rPr>
          <w:t>αυξάνεται.</w:t>
        </w:r>
      </w:ins>
      <w:ins w:id="40714" w:author="Στάθης Καπ" w:date="2023-03-05T18:56:00Z">
        <w:r w:rsidR="005265B2">
          <w:rPr>
            <w:lang w:val="el-GR"/>
          </w:rPr>
          <w:t xml:space="preserve"> </w:t>
        </w:r>
      </w:ins>
      <w:ins w:id="40715" w:author="Στάθης Καπ" w:date="2023-03-04T16:56:00Z">
        <w:r w:rsidR="00782116">
          <w:rPr>
            <w:lang w:val="el-GR"/>
          </w:rPr>
          <w:br w:type="page"/>
        </w:r>
      </w:ins>
    </w:p>
    <w:p w14:paraId="4C9920D5" w14:textId="50575392" w:rsidR="00782116" w:rsidRDefault="00A34C96">
      <w:pPr>
        <w:keepNext/>
        <w:rPr>
          <w:ins w:id="40716" w:author="Στάθης Καπ" w:date="2023-03-04T16:58:00Z"/>
        </w:rPr>
        <w:pPrChange w:id="40717" w:author="Στάθης Καπ" w:date="2023-03-04T16:58:00Z">
          <w:pPr/>
        </w:pPrChange>
      </w:pPr>
      <w:ins w:id="40718" w:author="Στάθης Καπ" w:date="2023-03-07T06:23:00Z">
        <w:r>
          <w:rPr>
            <w:noProof/>
            <w:lang w:val="el-GR"/>
          </w:rPr>
          <w:lastRenderedPageBreak/>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3430D0DD" w:rsidR="00782116" w:rsidRDefault="00782116" w:rsidP="00782116">
      <w:pPr>
        <w:pStyle w:val="Caption"/>
        <w:rPr>
          <w:ins w:id="40719" w:author="Στάθης Καπ" w:date="2023-03-05T08:50:00Z"/>
          <w:lang w:val="el-GR"/>
        </w:rPr>
      </w:pPr>
      <w:bookmarkStart w:id="40720" w:name="_Ref128841658"/>
      <w:bookmarkStart w:id="40721" w:name="_Ref128841602"/>
      <w:ins w:id="40722" w:author="Στάθης Καπ" w:date="2023-03-04T16:58:00Z">
        <w:r w:rsidRPr="00782116">
          <w:rPr>
            <w:lang w:val="el-GR"/>
            <w:rPrChange w:id="40723" w:author="Στάθης Καπ" w:date="2023-03-04T16:58:00Z">
              <w:rPr/>
            </w:rPrChange>
          </w:rPr>
          <w:t xml:space="preserve">Εικόνα </w:t>
        </w:r>
        <w:r>
          <w:fldChar w:fldCharType="begin"/>
        </w:r>
        <w:r w:rsidRPr="00782116">
          <w:rPr>
            <w:lang w:val="el-GR"/>
            <w:rPrChange w:id="40724" w:author="Στάθης Καπ" w:date="2023-03-04T16:58:00Z">
              <w:rPr/>
            </w:rPrChange>
          </w:rPr>
          <w:instrText xml:space="preserve"> </w:instrText>
        </w:r>
        <w:r>
          <w:instrText>STYLEREF</w:instrText>
        </w:r>
        <w:r w:rsidRPr="00782116">
          <w:rPr>
            <w:lang w:val="el-GR"/>
            <w:rPrChange w:id="40725" w:author="Στάθης Καπ" w:date="2023-03-04T16:58:00Z">
              <w:rPr/>
            </w:rPrChange>
          </w:rPr>
          <w:instrText xml:space="preserve"> 1 \</w:instrText>
        </w:r>
        <w:r>
          <w:instrText>s</w:instrText>
        </w:r>
        <w:r w:rsidRPr="00782116">
          <w:rPr>
            <w:lang w:val="el-GR"/>
            <w:rPrChange w:id="40726" w:author="Στάθης Καπ" w:date="2023-03-04T16:58:00Z">
              <w:rPr/>
            </w:rPrChange>
          </w:rPr>
          <w:instrText xml:space="preserve"> </w:instrText>
        </w:r>
      </w:ins>
      <w:r>
        <w:fldChar w:fldCharType="separate"/>
      </w:r>
      <w:r w:rsidR="00586FC2" w:rsidRPr="00331D5E">
        <w:rPr>
          <w:noProof/>
          <w:lang w:val="el-GR"/>
          <w:rPrChange w:id="40727" w:author="Στάθης Καπ" w:date="2023-03-09T05:34:00Z">
            <w:rPr>
              <w:noProof/>
            </w:rPr>
          </w:rPrChange>
        </w:rPr>
        <w:t>5</w:t>
      </w:r>
      <w:ins w:id="40728" w:author="Στάθης Καπ" w:date="2023-03-04T16:58:00Z">
        <w:r>
          <w:fldChar w:fldCharType="end"/>
        </w:r>
        <w:r w:rsidRPr="00782116">
          <w:rPr>
            <w:lang w:val="el-GR"/>
            <w:rPrChange w:id="40729" w:author="Στάθης Καπ" w:date="2023-03-04T16:58:00Z">
              <w:rPr/>
            </w:rPrChange>
          </w:rPr>
          <w:noBreakHyphen/>
        </w:r>
        <w:r>
          <w:fldChar w:fldCharType="begin"/>
        </w:r>
        <w:r w:rsidRPr="00782116">
          <w:rPr>
            <w:lang w:val="el-GR"/>
            <w:rPrChange w:id="40730" w:author="Στάθης Καπ" w:date="2023-03-04T16:58:00Z">
              <w:rPr/>
            </w:rPrChange>
          </w:rPr>
          <w:instrText xml:space="preserve"> </w:instrText>
        </w:r>
        <w:r>
          <w:instrText>SEQ</w:instrText>
        </w:r>
        <w:r w:rsidRPr="00782116">
          <w:rPr>
            <w:lang w:val="el-GR"/>
            <w:rPrChange w:id="40731" w:author="Στάθης Καπ" w:date="2023-03-04T16:58:00Z">
              <w:rPr/>
            </w:rPrChange>
          </w:rPr>
          <w:instrText xml:space="preserve"> Εικόνα \* </w:instrText>
        </w:r>
        <w:r>
          <w:instrText>ARABIC</w:instrText>
        </w:r>
        <w:r w:rsidRPr="00782116">
          <w:rPr>
            <w:lang w:val="el-GR"/>
            <w:rPrChange w:id="40732" w:author="Στάθης Καπ" w:date="2023-03-04T16:58:00Z">
              <w:rPr/>
            </w:rPrChange>
          </w:rPr>
          <w:instrText xml:space="preserve"> \</w:instrText>
        </w:r>
        <w:r>
          <w:instrText>s</w:instrText>
        </w:r>
        <w:r w:rsidRPr="00782116">
          <w:rPr>
            <w:lang w:val="el-GR"/>
            <w:rPrChange w:id="40733" w:author="Στάθης Καπ" w:date="2023-03-04T16:58:00Z">
              <w:rPr/>
            </w:rPrChange>
          </w:rPr>
          <w:instrText xml:space="preserve"> 1 </w:instrText>
        </w:r>
      </w:ins>
      <w:r>
        <w:fldChar w:fldCharType="separate"/>
      </w:r>
      <w:ins w:id="40734" w:author="Στάθης Καπ" w:date="2023-03-09T04:14:00Z">
        <w:r w:rsidR="00586FC2" w:rsidRPr="00331D5E">
          <w:rPr>
            <w:noProof/>
            <w:lang w:val="el-GR"/>
            <w:rPrChange w:id="40735" w:author="Στάθης Καπ" w:date="2023-03-09T05:34:00Z">
              <w:rPr>
                <w:noProof/>
              </w:rPr>
            </w:rPrChange>
          </w:rPr>
          <w:t>1</w:t>
        </w:r>
      </w:ins>
      <w:ins w:id="40736" w:author="Στάθης Καπ" w:date="2023-03-04T16:58:00Z">
        <w:r>
          <w:fldChar w:fldCharType="end"/>
        </w:r>
        <w:bookmarkEnd w:id="40720"/>
        <w:r w:rsidRPr="00782116">
          <w:rPr>
            <w:lang w:val="el-GR"/>
            <w:rPrChange w:id="40737"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40738"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40739" w:author="Στάθης Καπ" w:date="2023-03-04T16:58:00Z">
              <w:rPr/>
            </w:rPrChange>
          </w:rPr>
          <w:t>01-</w:t>
        </w:r>
        <w:r>
          <w:t>pr</w:t>
        </w:r>
        <w:r w:rsidRPr="00782116">
          <w:rPr>
            <w:lang w:val="el-GR"/>
            <w:rPrChange w:id="40740" w:author="Στάθης Καπ" w:date="2023-03-04T16:58:00Z">
              <w:rPr/>
            </w:rPrChange>
          </w:rPr>
          <w:t>20</w:t>
        </w:r>
      </w:ins>
      <w:bookmarkEnd w:id="40721"/>
    </w:p>
    <w:p w14:paraId="264CA860" w14:textId="16BBF804" w:rsidR="00782116" w:rsidRDefault="00782116" w:rsidP="001E4FC0">
      <w:pPr>
        <w:rPr>
          <w:ins w:id="40741" w:author="Στάθης Καπ" w:date="2023-02-28T17:08:00Z"/>
          <w:lang w:val="el-GR"/>
        </w:rPr>
      </w:pPr>
    </w:p>
    <w:p w14:paraId="150B97CF" w14:textId="77777777" w:rsidR="000414A2" w:rsidRDefault="00DE6961" w:rsidP="000414A2">
      <w:pPr>
        <w:keepNext/>
        <w:rPr>
          <w:ins w:id="40742" w:author="Στάθης Καπ" w:date="2023-03-03T06:47:00Z"/>
        </w:rPr>
      </w:pPr>
      <w:ins w:id="40743"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5C14987E" w:rsidR="00DF707A" w:rsidRPr="005105E1" w:rsidRDefault="000414A2">
      <w:pPr>
        <w:pStyle w:val="Caption"/>
        <w:rPr>
          <w:ins w:id="40744" w:author="Στάθης Καπ" w:date="2023-02-27T23:45:00Z"/>
          <w:sz w:val="18"/>
          <w:lang w:val="el-GR"/>
          <w:rPrChange w:id="40745" w:author="Στάθης Καπ" w:date="2023-03-03T06:53:00Z">
            <w:rPr>
              <w:ins w:id="40746" w:author="Στάθης Καπ" w:date="2023-02-27T23:45:00Z"/>
            </w:rPr>
          </w:rPrChange>
        </w:rPr>
        <w:pPrChange w:id="40747" w:author="Στάθης Καπ" w:date="2023-03-03T06:47:00Z">
          <w:pPr/>
        </w:pPrChange>
      </w:pPr>
      <w:ins w:id="40748" w:author="Στάθης Καπ" w:date="2023-03-03T06:47:00Z">
        <w:r w:rsidRPr="000414A2">
          <w:rPr>
            <w:sz w:val="18"/>
            <w:lang w:val="el-GR"/>
            <w:rPrChange w:id="40749" w:author="Στάθης Καπ" w:date="2023-03-03T06:47:00Z">
              <w:rPr/>
            </w:rPrChange>
          </w:rPr>
          <w:t xml:space="preserve">Εικόνα </w:t>
        </w:r>
      </w:ins>
      <w:ins w:id="4075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75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752" w:author="Στάθης Καπ" w:date="2023-03-09T04:14:00Z">
        <w:r w:rsidR="00586FC2">
          <w:rPr>
            <w:noProof/>
            <w:lang w:val="el-GR"/>
          </w:rPr>
          <w:t>2</w:t>
        </w:r>
      </w:ins>
      <w:ins w:id="40753" w:author="Στάθης Καπ" w:date="2023-03-04T16:58:00Z">
        <w:r w:rsidR="00782116">
          <w:rPr>
            <w:lang w:val="el-GR"/>
          </w:rPr>
          <w:fldChar w:fldCharType="end"/>
        </w:r>
      </w:ins>
      <w:ins w:id="40754"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40755" w:author="Στάθης Καπ" w:date="2023-03-03T06:53:00Z">
        <w:r w:rsidR="005105E1" w:rsidRPr="005105E1">
          <w:rPr>
            <w:sz w:val="18"/>
            <w:lang w:val="el-GR"/>
            <w:rPrChange w:id="40756"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40757" w:author="Στάθης Καπ" w:date="2023-02-27T23:45:00Z"/>
          <w:lang w:val="el-GR"/>
          <w:rPrChange w:id="40758" w:author="Στάθης Καπ" w:date="2023-03-03T06:47:00Z">
            <w:rPr>
              <w:ins w:id="40759" w:author="Στάθης Καπ" w:date="2023-02-27T23:45:00Z"/>
            </w:rPr>
          </w:rPrChange>
        </w:rPr>
      </w:pPr>
      <w:ins w:id="40760" w:author="Στάθης Καπ" w:date="2023-02-27T23:45:00Z">
        <w:r w:rsidRPr="000414A2">
          <w:rPr>
            <w:lang w:val="el-GR"/>
            <w:rPrChange w:id="40761" w:author="Στάθης Καπ" w:date="2023-03-03T06:47:00Z">
              <w:rPr/>
            </w:rPrChange>
          </w:rPr>
          <w:lastRenderedPageBreak/>
          <w:br w:type="page"/>
        </w:r>
      </w:ins>
    </w:p>
    <w:p w14:paraId="56140B8A" w14:textId="77777777" w:rsidR="000414A2" w:rsidRDefault="00DE6961" w:rsidP="007D063F">
      <w:pPr>
        <w:keepNext/>
        <w:rPr>
          <w:ins w:id="40762" w:author="Στάθης Καπ" w:date="2023-03-03T06:47:00Z"/>
        </w:rPr>
      </w:pPr>
      <w:ins w:id="40763"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D6A1D1E" w:rsidR="007B763C" w:rsidRPr="005105E1" w:rsidRDefault="000414A2">
      <w:pPr>
        <w:pStyle w:val="Caption"/>
        <w:rPr>
          <w:ins w:id="40764" w:author="Στάθης Καπ" w:date="2023-02-27T23:47:00Z"/>
          <w:sz w:val="18"/>
          <w:lang w:val="el-GR"/>
          <w:rPrChange w:id="40765" w:author="Στάθης Καπ" w:date="2023-03-03T06:53:00Z">
            <w:rPr>
              <w:ins w:id="40766" w:author="Στάθης Καπ" w:date="2023-02-27T23:47:00Z"/>
            </w:rPr>
          </w:rPrChange>
        </w:rPr>
        <w:pPrChange w:id="40767" w:author="Στάθης Καπ" w:date="2023-03-03T06:47:00Z">
          <w:pPr/>
        </w:pPrChange>
      </w:pPr>
      <w:ins w:id="40768" w:author="Στάθης Καπ" w:date="2023-03-03T06:47:00Z">
        <w:r w:rsidRPr="009E2B24">
          <w:rPr>
            <w:sz w:val="18"/>
            <w:lang w:val="el-GR"/>
            <w:rPrChange w:id="40769" w:author="Στάθης Καπ" w:date="2023-03-03T06:48:00Z">
              <w:rPr/>
            </w:rPrChange>
          </w:rPr>
          <w:t xml:space="preserve">Εικόνα </w:t>
        </w:r>
      </w:ins>
      <w:ins w:id="4077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77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772" w:author="Στάθης Καπ" w:date="2023-03-09T04:14:00Z">
        <w:r w:rsidR="00586FC2">
          <w:rPr>
            <w:noProof/>
            <w:lang w:val="el-GR"/>
          </w:rPr>
          <w:t>3</w:t>
        </w:r>
      </w:ins>
      <w:ins w:id="40773" w:author="Στάθης Καπ" w:date="2023-03-04T16:58:00Z">
        <w:r w:rsidR="00782116">
          <w:rPr>
            <w:lang w:val="el-GR"/>
          </w:rPr>
          <w:fldChar w:fldCharType="end"/>
        </w:r>
      </w:ins>
      <w:ins w:id="40774" w:author="Στάθης Καπ" w:date="2023-03-03T06:47:00Z">
        <w:r w:rsidRPr="009E2B24">
          <w:rPr>
            <w:sz w:val="18"/>
            <w:lang w:val="el-GR"/>
            <w:rPrChange w:id="40775"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40776" w:author="Στάθης Καπ" w:date="2023-03-03T06:48:00Z">
              <w:rPr/>
            </w:rPrChange>
          </w:rPr>
          <w:t>0</w:t>
        </w:r>
      </w:ins>
      <w:ins w:id="40777" w:author="Στάθης Καπ" w:date="2023-03-03T06:53:00Z">
        <w:r w:rsidR="005105E1" w:rsidRPr="005105E1">
          <w:rPr>
            <w:sz w:val="18"/>
            <w:lang w:val="el-GR"/>
            <w:rPrChange w:id="40778" w:author="Στάθης Καπ" w:date="2023-03-03T06:53:00Z">
              <w:rPr/>
            </w:rPrChange>
          </w:rPr>
          <w:t xml:space="preserve">2 (96 </w:t>
        </w:r>
        <w:r w:rsidR="005105E1">
          <w:t>pois</w:t>
        </w:r>
        <w:r w:rsidR="005105E1" w:rsidRPr="005105E1">
          <w:rPr>
            <w:sz w:val="18"/>
            <w:lang w:val="el-GR"/>
            <w:rPrChange w:id="40779" w:author="Στάθης Καπ" w:date="2023-03-03T06:53:00Z">
              <w:rPr/>
            </w:rPrChange>
          </w:rPr>
          <w:t>)</w:t>
        </w:r>
      </w:ins>
    </w:p>
    <w:p w14:paraId="3ED4D9DD" w14:textId="185F8D6F" w:rsidR="007B763C" w:rsidRPr="009E2B24" w:rsidRDefault="007B763C">
      <w:pPr>
        <w:rPr>
          <w:ins w:id="40780" w:author="Στάθης Καπ" w:date="2023-02-27T23:47:00Z"/>
          <w:lang w:val="el-GR"/>
          <w:rPrChange w:id="40781" w:author="Στάθης Καπ" w:date="2023-03-03T06:48:00Z">
            <w:rPr>
              <w:ins w:id="40782" w:author="Στάθης Καπ" w:date="2023-02-27T23:47:00Z"/>
            </w:rPr>
          </w:rPrChange>
        </w:rPr>
      </w:pPr>
    </w:p>
    <w:p w14:paraId="1BEA3306" w14:textId="77777777" w:rsidR="009E2B24" w:rsidRDefault="009A7C76" w:rsidP="007D063F">
      <w:pPr>
        <w:keepNext/>
        <w:rPr>
          <w:ins w:id="40783" w:author="Στάθης Καπ" w:date="2023-03-03T06:48:00Z"/>
        </w:rPr>
      </w:pPr>
      <w:ins w:id="40784"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049F335D" w:rsidR="007B763C" w:rsidRPr="005105E1" w:rsidRDefault="009E2B24">
      <w:pPr>
        <w:pStyle w:val="Caption"/>
        <w:rPr>
          <w:ins w:id="40785" w:author="Στάθης Καπ" w:date="2023-02-27T23:49:00Z"/>
          <w:sz w:val="18"/>
          <w:lang w:val="el-GR"/>
          <w:rPrChange w:id="40786" w:author="Στάθης Καπ" w:date="2023-03-03T06:53:00Z">
            <w:rPr>
              <w:ins w:id="40787" w:author="Στάθης Καπ" w:date="2023-02-27T23:49:00Z"/>
            </w:rPr>
          </w:rPrChange>
        </w:rPr>
        <w:pPrChange w:id="40788" w:author="Στάθης Καπ" w:date="2023-03-03T06:48:00Z">
          <w:pPr/>
        </w:pPrChange>
      </w:pPr>
      <w:ins w:id="40789" w:author="Στάθης Καπ" w:date="2023-03-03T06:48:00Z">
        <w:r w:rsidRPr="009E2B24">
          <w:rPr>
            <w:sz w:val="18"/>
            <w:lang w:val="el-GR"/>
            <w:rPrChange w:id="40790" w:author="Στάθης Καπ" w:date="2023-03-03T06:48:00Z">
              <w:rPr/>
            </w:rPrChange>
          </w:rPr>
          <w:t xml:space="preserve">Εικόνα </w:t>
        </w:r>
      </w:ins>
      <w:ins w:id="4079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79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793" w:author="Στάθης Καπ" w:date="2023-03-09T04:14:00Z">
        <w:r w:rsidR="00586FC2">
          <w:rPr>
            <w:noProof/>
            <w:lang w:val="el-GR"/>
          </w:rPr>
          <w:t>4</w:t>
        </w:r>
      </w:ins>
      <w:ins w:id="40794" w:author="Στάθης Καπ" w:date="2023-03-04T16:58:00Z">
        <w:r w:rsidR="00782116">
          <w:rPr>
            <w:lang w:val="el-GR"/>
          </w:rPr>
          <w:fldChar w:fldCharType="end"/>
        </w:r>
      </w:ins>
      <w:ins w:id="40795"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40796" w:author="Στάθης Καπ" w:date="2023-03-03T06:53:00Z">
        <w:r w:rsidR="005105E1" w:rsidRPr="005105E1">
          <w:rPr>
            <w:sz w:val="18"/>
            <w:lang w:val="el-GR"/>
            <w:rPrChange w:id="40797" w:author="Στάθης Καπ" w:date="2023-03-03T06:53:00Z">
              <w:rPr/>
            </w:rPrChange>
          </w:rPr>
          <w:t xml:space="preserve">3 (144 </w:t>
        </w:r>
        <w:r w:rsidR="005105E1">
          <w:t>pois</w:t>
        </w:r>
        <w:r w:rsidR="005105E1" w:rsidRPr="005105E1">
          <w:rPr>
            <w:sz w:val="18"/>
            <w:lang w:val="el-GR"/>
            <w:rPrChange w:id="40798" w:author="Στάθης Καπ" w:date="2023-03-03T06:53:00Z">
              <w:rPr/>
            </w:rPrChange>
          </w:rPr>
          <w:t>)</w:t>
        </w:r>
      </w:ins>
    </w:p>
    <w:p w14:paraId="6BA3AA2C" w14:textId="507DAAA0" w:rsidR="007B763C" w:rsidRPr="009E2B24" w:rsidRDefault="007B763C">
      <w:pPr>
        <w:rPr>
          <w:ins w:id="40799" w:author="Στάθης Καπ" w:date="2023-02-27T23:49:00Z"/>
          <w:lang w:val="el-GR"/>
          <w:rPrChange w:id="40800" w:author="Στάθης Καπ" w:date="2023-03-03T06:48:00Z">
            <w:rPr>
              <w:ins w:id="40801" w:author="Στάθης Καπ" w:date="2023-02-27T23:49:00Z"/>
            </w:rPr>
          </w:rPrChange>
        </w:rPr>
      </w:pPr>
    </w:p>
    <w:p w14:paraId="5543C35D" w14:textId="77777777" w:rsidR="009E2B24" w:rsidRDefault="009A7C76" w:rsidP="007D063F">
      <w:pPr>
        <w:keepNext/>
        <w:rPr>
          <w:ins w:id="40802" w:author="Στάθης Καπ" w:date="2023-03-03T06:48:00Z"/>
        </w:rPr>
      </w:pPr>
      <w:ins w:id="40803"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05DE2C17" w:rsidR="007B763C" w:rsidRPr="005105E1" w:rsidRDefault="009E2B24">
      <w:pPr>
        <w:pStyle w:val="Caption"/>
        <w:rPr>
          <w:ins w:id="40804" w:author="Στάθης Καπ" w:date="2023-02-27T23:52:00Z"/>
          <w:sz w:val="18"/>
          <w:lang w:val="el-GR"/>
          <w:rPrChange w:id="40805" w:author="Στάθης Καπ" w:date="2023-03-03T06:53:00Z">
            <w:rPr>
              <w:ins w:id="40806" w:author="Στάθης Καπ" w:date="2023-02-27T23:52:00Z"/>
            </w:rPr>
          </w:rPrChange>
        </w:rPr>
        <w:pPrChange w:id="40807" w:author="Στάθης Καπ" w:date="2023-03-03T06:48:00Z">
          <w:pPr/>
        </w:pPrChange>
      </w:pPr>
      <w:ins w:id="40808" w:author="Στάθης Καπ" w:date="2023-03-03T06:48:00Z">
        <w:r w:rsidRPr="009E2B24">
          <w:rPr>
            <w:sz w:val="18"/>
            <w:lang w:val="el-GR"/>
            <w:rPrChange w:id="40809" w:author="Στάθης Καπ" w:date="2023-03-03T06:48:00Z">
              <w:rPr/>
            </w:rPrChange>
          </w:rPr>
          <w:t xml:space="preserve">Εικόνα </w:t>
        </w:r>
      </w:ins>
      <w:ins w:id="4081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81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812" w:author="Στάθης Καπ" w:date="2023-03-09T04:14:00Z">
        <w:r w:rsidR="00586FC2">
          <w:rPr>
            <w:noProof/>
            <w:lang w:val="el-GR"/>
          </w:rPr>
          <w:t>5</w:t>
        </w:r>
      </w:ins>
      <w:ins w:id="40813" w:author="Στάθης Καπ" w:date="2023-03-04T16:58:00Z">
        <w:r w:rsidR="00782116">
          <w:rPr>
            <w:lang w:val="el-GR"/>
          </w:rPr>
          <w:fldChar w:fldCharType="end"/>
        </w:r>
      </w:ins>
      <w:ins w:id="40814"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40815" w:author="Στάθης Καπ" w:date="2023-03-03T06:53:00Z">
        <w:r w:rsidR="005105E1" w:rsidRPr="005105E1">
          <w:rPr>
            <w:sz w:val="18"/>
            <w:lang w:val="el-GR"/>
            <w:rPrChange w:id="40816" w:author="Στάθης Καπ" w:date="2023-03-03T06:53:00Z">
              <w:rPr/>
            </w:rPrChange>
          </w:rPr>
          <w:t>4 (</w:t>
        </w:r>
        <w:r w:rsidR="005105E1" w:rsidRPr="005105E1">
          <w:rPr>
            <w:sz w:val="18"/>
            <w:lang w:val="el-GR"/>
            <w:rPrChange w:id="40817" w:author="Στάθης Καπ" w:date="2023-03-03T06:54:00Z">
              <w:rPr/>
            </w:rPrChange>
          </w:rPr>
          <w:t xml:space="preserve">192 </w:t>
        </w:r>
        <w:r w:rsidR="005105E1">
          <w:t>poi</w:t>
        </w:r>
      </w:ins>
      <w:ins w:id="40818" w:author="Στάθης Καπ" w:date="2023-03-03T06:54:00Z">
        <w:r w:rsidR="005105E1">
          <w:t>s</w:t>
        </w:r>
      </w:ins>
      <w:ins w:id="40819" w:author="Στάθης Καπ" w:date="2023-03-03T06:53:00Z">
        <w:r w:rsidR="005105E1" w:rsidRPr="005105E1">
          <w:rPr>
            <w:sz w:val="18"/>
            <w:lang w:val="el-GR"/>
            <w:rPrChange w:id="40820" w:author="Στάθης Καπ" w:date="2023-03-03T06:53:00Z">
              <w:rPr/>
            </w:rPrChange>
          </w:rPr>
          <w:t>)</w:t>
        </w:r>
      </w:ins>
    </w:p>
    <w:p w14:paraId="0637B49F" w14:textId="535E588C" w:rsidR="007B763C" w:rsidRPr="009E2B24" w:rsidRDefault="007B763C">
      <w:pPr>
        <w:rPr>
          <w:ins w:id="40821" w:author="Στάθης Καπ" w:date="2023-02-27T23:52:00Z"/>
          <w:lang w:val="el-GR"/>
          <w:rPrChange w:id="40822" w:author="Στάθης Καπ" w:date="2023-03-03T06:48:00Z">
            <w:rPr>
              <w:ins w:id="40823" w:author="Στάθης Καπ" w:date="2023-02-27T23:52:00Z"/>
            </w:rPr>
          </w:rPrChange>
        </w:rPr>
      </w:pPr>
    </w:p>
    <w:p w14:paraId="50702DDB" w14:textId="77777777" w:rsidR="009E2B24" w:rsidRDefault="009A7C76" w:rsidP="007D063F">
      <w:pPr>
        <w:keepNext/>
        <w:rPr>
          <w:ins w:id="40824" w:author="Στάθης Καπ" w:date="2023-03-03T06:48:00Z"/>
        </w:rPr>
      </w:pPr>
      <w:ins w:id="40825"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68A310E6" w:rsidR="007B763C" w:rsidRPr="005105E1" w:rsidRDefault="009E2B24">
      <w:pPr>
        <w:pStyle w:val="Caption"/>
        <w:rPr>
          <w:ins w:id="40826" w:author="Στάθης Καπ" w:date="2023-02-27T23:53:00Z"/>
          <w:sz w:val="18"/>
          <w:lang w:val="el-GR"/>
          <w:rPrChange w:id="40827" w:author="Στάθης Καπ" w:date="2023-03-03T06:54:00Z">
            <w:rPr>
              <w:ins w:id="40828" w:author="Στάθης Καπ" w:date="2023-02-27T23:53:00Z"/>
            </w:rPr>
          </w:rPrChange>
        </w:rPr>
        <w:pPrChange w:id="40829" w:author="Στάθης Καπ" w:date="2023-03-03T06:48:00Z">
          <w:pPr/>
        </w:pPrChange>
      </w:pPr>
      <w:ins w:id="40830" w:author="Στάθης Καπ" w:date="2023-03-03T06:48:00Z">
        <w:r w:rsidRPr="009E2B24">
          <w:rPr>
            <w:sz w:val="18"/>
            <w:lang w:val="el-GR"/>
            <w:rPrChange w:id="40831" w:author="Στάθης Καπ" w:date="2023-03-03T06:48:00Z">
              <w:rPr/>
            </w:rPrChange>
          </w:rPr>
          <w:t xml:space="preserve">Εικόνα </w:t>
        </w:r>
      </w:ins>
      <w:ins w:id="4083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83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834" w:author="Στάθης Καπ" w:date="2023-03-09T04:14:00Z">
        <w:r w:rsidR="00586FC2">
          <w:rPr>
            <w:noProof/>
            <w:lang w:val="el-GR"/>
          </w:rPr>
          <w:t>6</w:t>
        </w:r>
      </w:ins>
      <w:ins w:id="40835" w:author="Στάθης Καπ" w:date="2023-03-04T16:58:00Z">
        <w:r w:rsidR="00782116">
          <w:rPr>
            <w:lang w:val="el-GR"/>
          </w:rPr>
          <w:fldChar w:fldCharType="end"/>
        </w:r>
      </w:ins>
      <w:ins w:id="40836"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40837" w:author="Στάθης Καπ" w:date="2023-03-03T06:54:00Z">
        <w:r w:rsidR="005105E1" w:rsidRPr="005105E1">
          <w:rPr>
            <w:sz w:val="18"/>
            <w:lang w:val="el-GR"/>
            <w:rPrChange w:id="40838" w:author="Στάθης Καπ" w:date="2023-03-03T06:54:00Z">
              <w:rPr/>
            </w:rPrChange>
          </w:rPr>
          <w:t xml:space="preserve">5 </w:t>
        </w:r>
        <w:r w:rsidR="005105E1" w:rsidRPr="0054229A">
          <w:rPr>
            <w:lang w:val="el-GR"/>
          </w:rPr>
          <w:t>(</w:t>
        </w:r>
        <w:r w:rsidR="005105E1" w:rsidRPr="005105E1">
          <w:rPr>
            <w:sz w:val="18"/>
            <w:lang w:val="el-GR"/>
            <w:rPrChange w:id="40839"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40840" w:author="Στάθης Καπ" w:date="2023-02-27T23:54:00Z"/>
          <w:lang w:val="el-GR"/>
          <w:rPrChange w:id="40841" w:author="Στάθης Καπ" w:date="2023-03-03T06:48:00Z">
            <w:rPr>
              <w:ins w:id="40842" w:author="Στάθης Καπ" w:date="2023-02-27T23:54:00Z"/>
            </w:rPr>
          </w:rPrChange>
        </w:rPr>
      </w:pPr>
    </w:p>
    <w:p w14:paraId="3EA58BA5" w14:textId="77777777" w:rsidR="009E2B24" w:rsidRDefault="009A7C76" w:rsidP="007D063F">
      <w:pPr>
        <w:keepNext/>
        <w:rPr>
          <w:ins w:id="40843" w:author="Στάθης Καπ" w:date="2023-03-03T06:48:00Z"/>
        </w:rPr>
      </w:pPr>
      <w:ins w:id="40844"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532C0B8" w:rsidR="007B763C" w:rsidRPr="005105E1" w:rsidRDefault="009E2B24">
      <w:pPr>
        <w:pStyle w:val="Caption"/>
        <w:rPr>
          <w:ins w:id="40845" w:author="Στάθης Καπ" w:date="2023-02-27T23:55:00Z"/>
          <w:sz w:val="18"/>
          <w:lang w:val="el-GR"/>
          <w:rPrChange w:id="40846" w:author="Στάθης Καπ" w:date="2023-03-03T06:54:00Z">
            <w:rPr>
              <w:ins w:id="40847" w:author="Στάθης Καπ" w:date="2023-02-27T23:55:00Z"/>
            </w:rPr>
          </w:rPrChange>
        </w:rPr>
        <w:pPrChange w:id="40848" w:author="Στάθης Καπ" w:date="2023-03-03T06:48:00Z">
          <w:pPr/>
        </w:pPrChange>
      </w:pPr>
      <w:ins w:id="40849" w:author="Στάθης Καπ" w:date="2023-03-03T06:48:00Z">
        <w:r w:rsidRPr="005105E1">
          <w:rPr>
            <w:sz w:val="18"/>
            <w:lang w:val="el-GR"/>
            <w:rPrChange w:id="40850" w:author="Στάθης Καπ" w:date="2023-03-03T06:53:00Z">
              <w:rPr/>
            </w:rPrChange>
          </w:rPr>
          <w:t xml:space="preserve">Εικόνα </w:t>
        </w:r>
      </w:ins>
      <w:ins w:id="4085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85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853" w:author="Στάθης Καπ" w:date="2023-03-09T04:14:00Z">
        <w:r w:rsidR="00586FC2">
          <w:rPr>
            <w:noProof/>
            <w:lang w:val="el-GR"/>
          </w:rPr>
          <w:t>7</w:t>
        </w:r>
      </w:ins>
      <w:ins w:id="40854" w:author="Στάθης Καπ" w:date="2023-03-04T16:58:00Z">
        <w:r w:rsidR="00782116">
          <w:rPr>
            <w:lang w:val="el-GR"/>
          </w:rPr>
          <w:fldChar w:fldCharType="end"/>
        </w:r>
      </w:ins>
      <w:ins w:id="40855"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40856" w:author="Στάθης Καπ" w:date="2023-03-03T06:54:00Z">
        <w:r w:rsidR="005105E1" w:rsidRPr="005105E1">
          <w:rPr>
            <w:sz w:val="18"/>
            <w:lang w:val="el-GR"/>
            <w:rPrChange w:id="40857" w:author="Στάθης Καπ" w:date="2023-03-03T06:54:00Z">
              <w:rPr/>
            </w:rPrChange>
          </w:rPr>
          <w:t xml:space="preserve">6 </w:t>
        </w:r>
        <w:r w:rsidR="005105E1" w:rsidRPr="0054229A">
          <w:rPr>
            <w:lang w:val="el-GR"/>
          </w:rPr>
          <w:t>(</w:t>
        </w:r>
      </w:ins>
      <w:ins w:id="40858" w:author="Στάθης Καπ" w:date="2023-03-03T06:56:00Z">
        <w:r w:rsidR="005105E1" w:rsidRPr="005105E1">
          <w:rPr>
            <w:sz w:val="18"/>
            <w:lang w:val="el-GR"/>
            <w:rPrChange w:id="40859" w:author="Στάθης Καπ" w:date="2023-03-03T06:56:00Z">
              <w:rPr/>
            </w:rPrChange>
          </w:rPr>
          <w:t>288</w:t>
        </w:r>
      </w:ins>
      <w:ins w:id="40860"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40861" w:author="Στάθης Καπ" w:date="2023-02-27T23:55:00Z"/>
          <w:lang w:val="el-GR"/>
          <w:rPrChange w:id="40862" w:author="Στάθης Καπ" w:date="2023-03-03T06:53:00Z">
            <w:rPr>
              <w:ins w:id="40863" w:author="Στάθης Καπ" w:date="2023-02-27T23:55:00Z"/>
            </w:rPr>
          </w:rPrChange>
        </w:rPr>
      </w:pPr>
    </w:p>
    <w:p w14:paraId="23EE00AE" w14:textId="77777777" w:rsidR="009E2B24" w:rsidRDefault="009A7C76" w:rsidP="007D063F">
      <w:pPr>
        <w:keepNext/>
        <w:rPr>
          <w:ins w:id="40864" w:author="Στάθης Καπ" w:date="2023-03-03T06:48:00Z"/>
        </w:rPr>
      </w:pPr>
      <w:ins w:id="40865"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342106B0" w:rsidR="00A01D2D" w:rsidRPr="005105E1" w:rsidRDefault="009E2B24">
      <w:pPr>
        <w:pStyle w:val="Caption"/>
        <w:rPr>
          <w:ins w:id="40866" w:author="Στάθης Καπ" w:date="2023-02-27T23:56:00Z"/>
          <w:sz w:val="18"/>
          <w:lang w:val="el-GR"/>
          <w:rPrChange w:id="40867" w:author="Στάθης Καπ" w:date="2023-03-03T06:56:00Z">
            <w:rPr>
              <w:ins w:id="40868" w:author="Στάθης Καπ" w:date="2023-02-27T23:56:00Z"/>
            </w:rPr>
          </w:rPrChange>
        </w:rPr>
        <w:pPrChange w:id="40869" w:author="Στάθης Καπ" w:date="2023-03-03T06:48:00Z">
          <w:pPr/>
        </w:pPrChange>
      </w:pPr>
      <w:ins w:id="40870" w:author="Στάθης Καπ" w:date="2023-03-03T06:48:00Z">
        <w:r w:rsidRPr="009E2B24">
          <w:rPr>
            <w:sz w:val="18"/>
            <w:lang w:val="el-GR"/>
            <w:rPrChange w:id="40871" w:author="Στάθης Καπ" w:date="2023-03-03T06:48:00Z">
              <w:rPr/>
            </w:rPrChange>
          </w:rPr>
          <w:t xml:space="preserve">Εικόνα </w:t>
        </w:r>
      </w:ins>
      <w:ins w:id="4087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87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874" w:author="Στάθης Καπ" w:date="2023-03-09T04:14:00Z">
        <w:r w:rsidR="00586FC2">
          <w:rPr>
            <w:noProof/>
            <w:lang w:val="el-GR"/>
          </w:rPr>
          <w:t>8</w:t>
        </w:r>
      </w:ins>
      <w:ins w:id="40875" w:author="Στάθης Καπ" w:date="2023-03-04T16:58:00Z">
        <w:r w:rsidR="00782116">
          <w:rPr>
            <w:lang w:val="el-GR"/>
          </w:rPr>
          <w:fldChar w:fldCharType="end"/>
        </w:r>
      </w:ins>
      <w:ins w:id="40876"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40877" w:author="Στάθης Καπ" w:date="2023-03-03T06:54:00Z">
        <w:r w:rsidR="005105E1" w:rsidRPr="005105E1">
          <w:rPr>
            <w:sz w:val="18"/>
            <w:lang w:val="el-GR"/>
            <w:rPrChange w:id="40878" w:author="Στάθης Καπ" w:date="2023-03-03T06:54:00Z">
              <w:rPr/>
            </w:rPrChange>
          </w:rPr>
          <w:t>7</w:t>
        </w:r>
      </w:ins>
      <w:ins w:id="40879" w:author="Στάθης Καπ" w:date="2023-03-03T06:56:00Z">
        <w:r w:rsidR="005105E1" w:rsidRPr="005105E1">
          <w:rPr>
            <w:sz w:val="18"/>
            <w:lang w:val="el-GR"/>
            <w:rPrChange w:id="40880" w:author="Στάθης Καπ" w:date="2023-03-03T06:56:00Z">
              <w:rPr/>
            </w:rPrChange>
          </w:rPr>
          <w:t xml:space="preserve"> </w:t>
        </w:r>
        <w:r w:rsidR="005105E1" w:rsidRPr="0054229A">
          <w:rPr>
            <w:lang w:val="el-GR"/>
          </w:rPr>
          <w:t>(</w:t>
        </w:r>
        <w:r w:rsidR="005105E1" w:rsidRPr="009E3EB1">
          <w:rPr>
            <w:sz w:val="18"/>
            <w:lang w:val="el-GR"/>
            <w:rPrChange w:id="40881"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40882" w:author="Στάθης Καπ" w:date="2023-02-27T23:57:00Z"/>
          <w:lang w:val="el-GR"/>
          <w:rPrChange w:id="40883" w:author="Στάθης Καπ" w:date="2023-03-03T06:48:00Z">
            <w:rPr>
              <w:ins w:id="40884" w:author="Στάθης Καπ" w:date="2023-02-27T23:57:00Z"/>
            </w:rPr>
          </w:rPrChange>
        </w:rPr>
      </w:pPr>
    </w:p>
    <w:p w14:paraId="5703FF34" w14:textId="77777777" w:rsidR="009E2B24" w:rsidRDefault="009A7C76" w:rsidP="007D063F">
      <w:pPr>
        <w:keepNext/>
        <w:rPr>
          <w:ins w:id="40885" w:author="Στάθης Καπ" w:date="2023-03-03T06:49:00Z"/>
        </w:rPr>
      </w:pPr>
      <w:ins w:id="40886"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6B34A71F" w:rsidR="00A01D2D" w:rsidRPr="005105E1" w:rsidRDefault="009E2B24">
      <w:pPr>
        <w:pStyle w:val="Caption"/>
        <w:rPr>
          <w:ins w:id="40887" w:author="Στάθης Καπ" w:date="2023-02-27T23:58:00Z"/>
          <w:sz w:val="18"/>
          <w:lang w:val="el-GR"/>
          <w:rPrChange w:id="40888" w:author="Στάθης Καπ" w:date="2023-03-03T06:56:00Z">
            <w:rPr>
              <w:ins w:id="40889" w:author="Στάθης Καπ" w:date="2023-02-27T23:58:00Z"/>
            </w:rPr>
          </w:rPrChange>
        </w:rPr>
        <w:pPrChange w:id="40890" w:author="Στάθης Καπ" w:date="2023-03-03T06:49:00Z">
          <w:pPr/>
        </w:pPrChange>
      </w:pPr>
      <w:ins w:id="40891" w:author="Στάθης Καπ" w:date="2023-03-03T06:49:00Z">
        <w:r w:rsidRPr="005105E1">
          <w:rPr>
            <w:sz w:val="18"/>
            <w:lang w:val="el-GR"/>
            <w:rPrChange w:id="40892" w:author="Στάθης Καπ" w:date="2023-03-03T06:53:00Z">
              <w:rPr/>
            </w:rPrChange>
          </w:rPr>
          <w:t xml:space="preserve">Εικόνα </w:t>
        </w:r>
      </w:ins>
      <w:ins w:id="4089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89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895" w:author="Στάθης Καπ" w:date="2023-03-09T04:14:00Z">
        <w:r w:rsidR="00586FC2">
          <w:rPr>
            <w:noProof/>
            <w:lang w:val="el-GR"/>
          </w:rPr>
          <w:t>9</w:t>
        </w:r>
      </w:ins>
      <w:ins w:id="40896" w:author="Στάθης Καπ" w:date="2023-03-04T16:58:00Z">
        <w:r w:rsidR="00782116">
          <w:rPr>
            <w:lang w:val="el-GR"/>
          </w:rPr>
          <w:fldChar w:fldCharType="end"/>
        </w:r>
      </w:ins>
      <w:ins w:id="40897"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40898" w:author="Στάθης Καπ" w:date="2023-03-03T06:54:00Z">
        <w:r w:rsidR="005105E1" w:rsidRPr="005105E1">
          <w:rPr>
            <w:sz w:val="18"/>
            <w:lang w:val="el-GR"/>
            <w:rPrChange w:id="40899" w:author="Στάθης Καπ" w:date="2023-03-03T06:56:00Z">
              <w:rPr/>
            </w:rPrChange>
          </w:rPr>
          <w:t>8</w:t>
        </w:r>
      </w:ins>
      <w:ins w:id="40900" w:author="Στάθης Καπ" w:date="2023-03-03T06:56:00Z">
        <w:r w:rsidR="005105E1" w:rsidRPr="005105E1">
          <w:rPr>
            <w:sz w:val="18"/>
            <w:lang w:val="el-GR"/>
            <w:rPrChange w:id="40901" w:author="Στάθης Καπ" w:date="2023-03-03T06:56:00Z">
              <w:rPr/>
            </w:rPrChange>
          </w:rPr>
          <w:t xml:space="preserve"> </w:t>
        </w:r>
        <w:r w:rsidR="005105E1" w:rsidRPr="0054229A">
          <w:rPr>
            <w:lang w:val="el-GR"/>
          </w:rPr>
          <w:t>(</w:t>
        </w:r>
        <w:r w:rsidR="005105E1" w:rsidRPr="005105E1">
          <w:rPr>
            <w:sz w:val="18"/>
            <w:lang w:val="el-GR"/>
            <w:rPrChange w:id="40902"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40903" w:author="Στάθης Καπ" w:date="2023-02-27T23:58:00Z"/>
          <w:lang w:val="el-GR"/>
          <w:rPrChange w:id="40904" w:author="Στάθης Καπ" w:date="2023-03-03T06:53:00Z">
            <w:rPr>
              <w:ins w:id="40905" w:author="Στάθης Καπ" w:date="2023-02-27T23:58:00Z"/>
            </w:rPr>
          </w:rPrChange>
        </w:rPr>
      </w:pPr>
    </w:p>
    <w:p w14:paraId="28AADF06" w14:textId="77777777" w:rsidR="009E2B24" w:rsidRDefault="009A7C76" w:rsidP="007D063F">
      <w:pPr>
        <w:keepNext/>
        <w:rPr>
          <w:ins w:id="40906" w:author="Στάθης Καπ" w:date="2023-03-03T06:49:00Z"/>
        </w:rPr>
      </w:pPr>
      <w:ins w:id="40907"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14F90117" w:rsidR="00A01D2D" w:rsidRPr="005105E1" w:rsidRDefault="009E2B24">
      <w:pPr>
        <w:pStyle w:val="Caption"/>
        <w:rPr>
          <w:ins w:id="40908" w:author="Στάθης Καπ" w:date="2023-02-27T23:59:00Z"/>
          <w:sz w:val="18"/>
          <w:lang w:val="el-GR"/>
          <w:rPrChange w:id="40909" w:author="Στάθης Καπ" w:date="2023-03-03T06:55:00Z">
            <w:rPr>
              <w:ins w:id="40910" w:author="Στάθης Καπ" w:date="2023-02-27T23:59:00Z"/>
            </w:rPr>
          </w:rPrChange>
        </w:rPr>
        <w:pPrChange w:id="40911" w:author="Στάθης Καπ" w:date="2023-03-03T06:49:00Z">
          <w:pPr/>
        </w:pPrChange>
      </w:pPr>
      <w:ins w:id="40912" w:author="Στάθης Καπ" w:date="2023-03-03T06:49:00Z">
        <w:r w:rsidRPr="009E2B24">
          <w:rPr>
            <w:sz w:val="18"/>
            <w:lang w:val="el-GR"/>
            <w:rPrChange w:id="40913" w:author="Στάθης Καπ" w:date="2023-03-03T06:49:00Z">
              <w:rPr/>
            </w:rPrChange>
          </w:rPr>
          <w:t xml:space="preserve">Εικόνα </w:t>
        </w:r>
      </w:ins>
      <w:ins w:id="4091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91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916" w:author="Στάθης Καπ" w:date="2023-03-09T04:14:00Z">
        <w:r w:rsidR="00586FC2">
          <w:rPr>
            <w:noProof/>
            <w:lang w:val="el-GR"/>
          </w:rPr>
          <w:t>10</w:t>
        </w:r>
      </w:ins>
      <w:ins w:id="40917" w:author="Στάθης Καπ" w:date="2023-03-04T16:58:00Z">
        <w:r w:rsidR="00782116">
          <w:rPr>
            <w:lang w:val="el-GR"/>
          </w:rPr>
          <w:fldChar w:fldCharType="end"/>
        </w:r>
      </w:ins>
      <w:ins w:id="40918"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40919" w:author="Στάθης Καπ" w:date="2023-03-03T06:55:00Z">
        <w:r w:rsidR="005105E1" w:rsidRPr="005105E1">
          <w:rPr>
            <w:sz w:val="18"/>
            <w:lang w:val="el-GR"/>
            <w:rPrChange w:id="40920" w:author="Στάθης Καπ" w:date="2023-03-03T06:55:00Z">
              <w:rPr/>
            </w:rPrChange>
          </w:rPr>
          <w:t xml:space="preserve">9 </w:t>
        </w:r>
        <w:r w:rsidR="005105E1" w:rsidRPr="0054229A">
          <w:rPr>
            <w:lang w:val="el-GR"/>
          </w:rPr>
          <w:t>(</w:t>
        </w:r>
      </w:ins>
      <w:ins w:id="40921" w:author="Στάθης Καπ" w:date="2023-03-03T06:56:00Z">
        <w:r w:rsidR="005105E1" w:rsidRPr="005105E1">
          <w:rPr>
            <w:sz w:val="18"/>
            <w:lang w:val="el-GR"/>
            <w:rPrChange w:id="40922" w:author="Στάθης Καπ" w:date="2023-03-03T06:56:00Z">
              <w:rPr/>
            </w:rPrChange>
          </w:rPr>
          <w:t>216</w:t>
        </w:r>
      </w:ins>
      <w:ins w:id="40923"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40924" w:author="Στάθης Καπ" w:date="2023-02-28T00:00:00Z"/>
          <w:lang w:val="el-GR"/>
          <w:rPrChange w:id="40925" w:author="Στάθης Καπ" w:date="2023-03-03T06:49:00Z">
            <w:rPr>
              <w:ins w:id="40926" w:author="Στάθης Καπ" w:date="2023-02-28T00:00:00Z"/>
            </w:rPr>
          </w:rPrChange>
        </w:rPr>
      </w:pPr>
    </w:p>
    <w:p w14:paraId="2635010C" w14:textId="77777777" w:rsidR="009E2B24" w:rsidRDefault="009A7C76" w:rsidP="007D063F">
      <w:pPr>
        <w:keepNext/>
        <w:rPr>
          <w:ins w:id="40927" w:author="Στάθης Καπ" w:date="2023-03-03T06:49:00Z"/>
        </w:rPr>
      </w:pPr>
      <w:ins w:id="40928"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93F53D8" w:rsidR="00A01D2D" w:rsidRPr="005105E1" w:rsidRDefault="009E2B24">
      <w:pPr>
        <w:pStyle w:val="Caption"/>
        <w:rPr>
          <w:ins w:id="40929" w:author="Στάθης Καπ" w:date="2023-02-28T00:01:00Z"/>
          <w:sz w:val="18"/>
          <w:lang w:val="el-GR"/>
          <w:rPrChange w:id="40930" w:author="Στάθης Καπ" w:date="2023-03-03T06:55:00Z">
            <w:rPr>
              <w:ins w:id="40931" w:author="Στάθης Καπ" w:date="2023-02-28T00:01:00Z"/>
            </w:rPr>
          </w:rPrChange>
        </w:rPr>
        <w:pPrChange w:id="40932" w:author="Στάθης Καπ" w:date="2023-03-03T06:49:00Z">
          <w:pPr/>
        </w:pPrChange>
      </w:pPr>
      <w:ins w:id="40933" w:author="Στάθης Καπ" w:date="2023-03-03T06:49:00Z">
        <w:r w:rsidRPr="009E2B24">
          <w:rPr>
            <w:sz w:val="18"/>
            <w:lang w:val="el-GR"/>
            <w:rPrChange w:id="40934" w:author="Στάθης Καπ" w:date="2023-03-03T06:49:00Z">
              <w:rPr/>
            </w:rPrChange>
          </w:rPr>
          <w:t xml:space="preserve">Εικόνα </w:t>
        </w:r>
      </w:ins>
      <w:ins w:id="4093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93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937" w:author="Στάθης Καπ" w:date="2023-03-09T04:14:00Z">
        <w:r w:rsidR="00586FC2">
          <w:rPr>
            <w:noProof/>
            <w:lang w:val="el-GR"/>
          </w:rPr>
          <w:t>11</w:t>
        </w:r>
      </w:ins>
      <w:ins w:id="40938" w:author="Στάθης Καπ" w:date="2023-03-04T16:58:00Z">
        <w:r w:rsidR="00782116">
          <w:rPr>
            <w:lang w:val="el-GR"/>
          </w:rPr>
          <w:fldChar w:fldCharType="end"/>
        </w:r>
      </w:ins>
      <w:ins w:id="40939"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40940" w:author="Στάθης Καπ" w:date="2023-03-03T06:55:00Z">
        <w:r w:rsidR="005105E1" w:rsidRPr="005105E1">
          <w:rPr>
            <w:sz w:val="18"/>
            <w:lang w:val="el-GR"/>
            <w:rPrChange w:id="40941" w:author="Στάθης Καπ" w:date="2023-03-03T06:55:00Z">
              <w:rPr/>
            </w:rPrChange>
          </w:rPr>
          <w:t xml:space="preserve">10 </w:t>
        </w:r>
        <w:r w:rsidR="005105E1" w:rsidRPr="0054229A">
          <w:rPr>
            <w:lang w:val="el-GR"/>
          </w:rPr>
          <w:t>(</w:t>
        </w:r>
      </w:ins>
      <w:ins w:id="40942" w:author="Στάθης Καπ" w:date="2023-03-03T06:56:00Z">
        <w:r w:rsidR="005105E1" w:rsidRPr="009E3EB1">
          <w:rPr>
            <w:sz w:val="18"/>
            <w:lang w:val="el-GR"/>
            <w:rPrChange w:id="40943" w:author="Στάθης Καπ" w:date="2023-03-03T06:59:00Z">
              <w:rPr/>
            </w:rPrChange>
          </w:rPr>
          <w:t>288</w:t>
        </w:r>
      </w:ins>
      <w:ins w:id="40944"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40945" w:author="Στάθης Καπ" w:date="2023-02-28T00:02:00Z"/>
          <w:lang w:val="el-GR"/>
          <w:rPrChange w:id="40946" w:author="Στάθης Καπ" w:date="2023-03-03T06:49:00Z">
            <w:rPr>
              <w:ins w:id="40947" w:author="Στάθης Καπ" w:date="2023-02-28T00:02:00Z"/>
            </w:rPr>
          </w:rPrChange>
        </w:rPr>
      </w:pPr>
    </w:p>
    <w:p w14:paraId="475D6DA4" w14:textId="77777777" w:rsidR="009E2B24" w:rsidRDefault="009A7C76" w:rsidP="007D063F">
      <w:pPr>
        <w:keepNext/>
        <w:rPr>
          <w:ins w:id="40948" w:author="Στάθης Καπ" w:date="2023-03-03T06:49:00Z"/>
        </w:rPr>
      </w:pPr>
      <w:ins w:id="40949"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0A74101F" w:rsidR="00A01D2D" w:rsidRPr="005105E1" w:rsidRDefault="009E2B24">
      <w:pPr>
        <w:pStyle w:val="Caption"/>
        <w:rPr>
          <w:ins w:id="40950" w:author="Στάθης Καπ" w:date="2023-02-28T00:02:00Z"/>
          <w:sz w:val="18"/>
          <w:lang w:val="el-GR"/>
          <w:rPrChange w:id="40951" w:author="Στάθης Καπ" w:date="2023-03-03T06:56:00Z">
            <w:rPr>
              <w:ins w:id="40952" w:author="Στάθης Καπ" w:date="2023-02-28T00:02:00Z"/>
            </w:rPr>
          </w:rPrChange>
        </w:rPr>
        <w:pPrChange w:id="40953" w:author="Στάθης Καπ" w:date="2023-03-03T06:49:00Z">
          <w:pPr/>
        </w:pPrChange>
      </w:pPr>
      <w:ins w:id="40954" w:author="Στάθης Καπ" w:date="2023-03-03T06:49:00Z">
        <w:r w:rsidRPr="009E2B24">
          <w:rPr>
            <w:sz w:val="18"/>
            <w:lang w:val="el-GR"/>
            <w:rPrChange w:id="40955" w:author="Στάθης Καπ" w:date="2023-03-03T06:49:00Z">
              <w:rPr/>
            </w:rPrChange>
          </w:rPr>
          <w:t xml:space="preserve">Εικόνα </w:t>
        </w:r>
      </w:ins>
      <w:ins w:id="4095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95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958" w:author="Στάθης Καπ" w:date="2023-03-09T04:14:00Z">
        <w:r w:rsidR="00586FC2">
          <w:rPr>
            <w:noProof/>
            <w:lang w:val="el-GR"/>
          </w:rPr>
          <w:t>12</w:t>
        </w:r>
      </w:ins>
      <w:ins w:id="40959" w:author="Στάθης Καπ" w:date="2023-03-04T16:58:00Z">
        <w:r w:rsidR="00782116">
          <w:rPr>
            <w:lang w:val="el-GR"/>
          </w:rPr>
          <w:fldChar w:fldCharType="end"/>
        </w:r>
      </w:ins>
      <w:ins w:id="40960"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40961" w:author="Στάθης Καπ" w:date="2023-03-03T06:55:00Z">
        <w:r w:rsidR="005105E1" w:rsidRPr="005105E1">
          <w:rPr>
            <w:sz w:val="18"/>
            <w:lang w:val="el-GR"/>
            <w:rPrChange w:id="40962"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40963" w:author="Στάθης Καπ" w:date="2023-02-28T00:03:00Z"/>
          <w:lang w:val="el-GR"/>
          <w:rPrChange w:id="40964" w:author="Στάθης Καπ" w:date="2023-03-03T06:49:00Z">
            <w:rPr>
              <w:ins w:id="40965" w:author="Στάθης Καπ" w:date="2023-02-28T00:03:00Z"/>
            </w:rPr>
          </w:rPrChange>
        </w:rPr>
      </w:pPr>
    </w:p>
    <w:p w14:paraId="4EE9860C" w14:textId="77777777" w:rsidR="009E2B24" w:rsidRDefault="009A7C76" w:rsidP="007D063F">
      <w:pPr>
        <w:keepNext/>
        <w:rPr>
          <w:ins w:id="40966" w:author="Στάθης Καπ" w:date="2023-03-03T06:49:00Z"/>
        </w:rPr>
      </w:pPr>
      <w:ins w:id="40967"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5C4BCCE7" w:rsidR="00A01D2D" w:rsidRPr="005105E1" w:rsidRDefault="009E2B24">
      <w:pPr>
        <w:pStyle w:val="Caption"/>
        <w:rPr>
          <w:ins w:id="40968" w:author="Στάθης Καπ" w:date="2023-02-28T00:03:00Z"/>
          <w:sz w:val="18"/>
          <w:lang w:val="el-GR"/>
          <w:rPrChange w:id="40969" w:author="Στάθης Καπ" w:date="2023-03-03T06:56:00Z">
            <w:rPr>
              <w:ins w:id="40970" w:author="Στάθης Καπ" w:date="2023-02-28T00:03:00Z"/>
            </w:rPr>
          </w:rPrChange>
        </w:rPr>
        <w:pPrChange w:id="40971" w:author="Στάθης Καπ" w:date="2023-03-03T06:49:00Z">
          <w:pPr/>
        </w:pPrChange>
      </w:pPr>
      <w:ins w:id="40972" w:author="Στάθης Καπ" w:date="2023-03-03T06:49:00Z">
        <w:r w:rsidRPr="009E2B24">
          <w:rPr>
            <w:sz w:val="18"/>
            <w:lang w:val="el-GR"/>
            <w:rPrChange w:id="40973" w:author="Στάθης Καπ" w:date="2023-03-03T06:49:00Z">
              <w:rPr/>
            </w:rPrChange>
          </w:rPr>
          <w:t xml:space="preserve">Εικόνα </w:t>
        </w:r>
      </w:ins>
      <w:ins w:id="4097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97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976" w:author="Στάθης Καπ" w:date="2023-03-09T04:14:00Z">
        <w:r w:rsidR="00586FC2">
          <w:rPr>
            <w:noProof/>
            <w:lang w:val="el-GR"/>
          </w:rPr>
          <w:t>13</w:t>
        </w:r>
      </w:ins>
      <w:ins w:id="40977" w:author="Στάθης Καπ" w:date="2023-03-04T16:58:00Z">
        <w:r w:rsidR="00782116">
          <w:rPr>
            <w:lang w:val="el-GR"/>
          </w:rPr>
          <w:fldChar w:fldCharType="end"/>
        </w:r>
      </w:ins>
      <w:ins w:id="40978"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40979" w:author="Στάθης Καπ" w:date="2023-03-03T06:55:00Z">
        <w:r w:rsidR="005105E1" w:rsidRPr="005105E1">
          <w:rPr>
            <w:sz w:val="18"/>
            <w:lang w:val="el-GR"/>
            <w:rPrChange w:id="40980" w:author="Στάθης Καπ" w:date="2023-03-03T06:56:00Z">
              <w:rPr/>
            </w:rPrChange>
          </w:rPr>
          <w:t xml:space="preserve">12 </w:t>
        </w:r>
        <w:r w:rsidR="005105E1" w:rsidRPr="0054229A">
          <w:rPr>
            <w:lang w:val="el-GR"/>
          </w:rPr>
          <w:t>(</w:t>
        </w:r>
      </w:ins>
      <w:ins w:id="40981" w:author="Στάθης Καπ" w:date="2023-03-03T06:57:00Z">
        <w:r w:rsidR="005105E1" w:rsidRPr="009E3EB1">
          <w:rPr>
            <w:sz w:val="18"/>
            <w:lang w:val="el-GR"/>
            <w:rPrChange w:id="40982" w:author="Στάθης Καπ" w:date="2023-03-03T06:59:00Z">
              <w:rPr/>
            </w:rPrChange>
          </w:rPr>
          <w:t>96</w:t>
        </w:r>
      </w:ins>
      <w:ins w:id="40983"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40984" w:author="Στάθης Καπ" w:date="2023-02-28T00:03:00Z"/>
          <w:lang w:val="el-GR"/>
          <w:rPrChange w:id="40985" w:author="Στάθης Καπ" w:date="2023-03-03T06:49:00Z">
            <w:rPr>
              <w:ins w:id="40986" w:author="Στάθης Καπ" w:date="2023-02-28T00:03:00Z"/>
            </w:rPr>
          </w:rPrChange>
        </w:rPr>
      </w:pPr>
    </w:p>
    <w:p w14:paraId="5C3A6336" w14:textId="77777777" w:rsidR="009E2B24" w:rsidRDefault="009A7C76" w:rsidP="007D063F">
      <w:pPr>
        <w:keepNext/>
        <w:rPr>
          <w:ins w:id="40987" w:author="Στάθης Καπ" w:date="2023-03-03T06:50:00Z"/>
        </w:rPr>
      </w:pPr>
      <w:ins w:id="40988"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9720518" w:rsidR="00A01D2D" w:rsidRPr="005105E1" w:rsidRDefault="009E2B24">
      <w:pPr>
        <w:pStyle w:val="Caption"/>
        <w:rPr>
          <w:ins w:id="40989" w:author="Στάθης Καπ" w:date="2023-02-28T00:04:00Z"/>
          <w:sz w:val="18"/>
          <w:lang w:val="el-GR"/>
          <w:rPrChange w:id="40990" w:author="Στάθης Καπ" w:date="2023-03-03T06:55:00Z">
            <w:rPr>
              <w:ins w:id="40991" w:author="Στάθης Καπ" w:date="2023-02-28T00:04:00Z"/>
            </w:rPr>
          </w:rPrChange>
        </w:rPr>
        <w:pPrChange w:id="40992" w:author="Στάθης Καπ" w:date="2023-03-03T06:50:00Z">
          <w:pPr/>
        </w:pPrChange>
      </w:pPr>
      <w:ins w:id="40993" w:author="Στάθης Καπ" w:date="2023-03-03T06:50:00Z">
        <w:r w:rsidRPr="009E2B24">
          <w:rPr>
            <w:sz w:val="18"/>
            <w:lang w:val="el-GR"/>
            <w:rPrChange w:id="40994" w:author="Στάθης Καπ" w:date="2023-03-03T06:50:00Z">
              <w:rPr/>
            </w:rPrChange>
          </w:rPr>
          <w:t xml:space="preserve">Εικόνα </w:t>
        </w:r>
      </w:ins>
      <w:ins w:id="4099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099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0997" w:author="Στάθης Καπ" w:date="2023-03-09T04:14:00Z">
        <w:r w:rsidR="00586FC2">
          <w:rPr>
            <w:noProof/>
            <w:lang w:val="el-GR"/>
          </w:rPr>
          <w:t>14</w:t>
        </w:r>
      </w:ins>
      <w:ins w:id="40998" w:author="Στάθης Καπ" w:date="2023-03-04T16:58:00Z">
        <w:r w:rsidR="00782116">
          <w:rPr>
            <w:lang w:val="el-GR"/>
          </w:rPr>
          <w:fldChar w:fldCharType="end"/>
        </w:r>
      </w:ins>
      <w:ins w:id="40999"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41000" w:author="Στάθης Καπ" w:date="2023-03-03T06:55:00Z">
        <w:r w:rsidR="005105E1" w:rsidRPr="005105E1">
          <w:rPr>
            <w:sz w:val="18"/>
            <w:lang w:val="el-GR"/>
            <w:rPrChange w:id="41001" w:author="Στάθης Καπ" w:date="2023-03-03T06:55:00Z">
              <w:rPr/>
            </w:rPrChange>
          </w:rPr>
          <w:t xml:space="preserve">13 </w:t>
        </w:r>
        <w:r w:rsidR="005105E1" w:rsidRPr="0054229A">
          <w:rPr>
            <w:lang w:val="el-GR"/>
          </w:rPr>
          <w:t>(</w:t>
        </w:r>
      </w:ins>
      <w:ins w:id="41002" w:author="Στάθης Καπ" w:date="2023-03-03T06:57:00Z">
        <w:r w:rsidR="005105E1" w:rsidRPr="005105E1">
          <w:rPr>
            <w:sz w:val="18"/>
            <w:lang w:val="el-GR"/>
            <w:rPrChange w:id="41003" w:author="Στάθης Καπ" w:date="2023-03-03T06:57:00Z">
              <w:rPr/>
            </w:rPrChange>
          </w:rPr>
          <w:t>144</w:t>
        </w:r>
      </w:ins>
      <w:ins w:id="41004"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41005" w:author="Στάθης Καπ" w:date="2023-02-28T00:04:00Z"/>
          <w:lang w:val="el-GR"/>
          <w:rPrChange w:id="41006" w:author="Στάθης Καπ" w:date="2023-03-03T06:50:00Z">
            <w:rPr>
              <w:ins w:id="41007" w:author="Στάθης Καπ" w:date="2023-02-28T00:04:00Z"/>
            </w:rPr>
          </w:rPrChange>
        </w:rPr>
      </w:pPr>
    </w:p>
    <w:p w14:paraId="505F1007" w14:textId="77777777" w:rsidR="009E2B24" w:rsidRDefault="009A7C76" w:rsidP="007D063F">
      <w:pPr>
        <w:keepNext/>
        <w:rPr>
          <w:ins w:id="41008" w:author="Στάθης Καπ" w:date="2023-03-03T06:50:00Z"/>
        </w:rPr>
      </w:pPr>
      <w:ins w:id="41009"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538C64D1" w:rsidR="00A01D2D" w:rsidRPr="005105E1" w:rsidRDefault="009E2B24">
      <w:pPr>
        <w:pStyle w:val="Caption"/>
        <w:rPr>
          <w:ins w:id="41010" w:author="Στάθης Καπ" w:date="2023-02-28T00:04:00Z"/>
          <w:sz w:val="18"/>
          <w:lang w:val="el-GR"/>
          <w:rPrChange w:id="41011" w:author="Στάθης Καπ" w:date="2023-03-03T06:55:00Z">
            <w:rPr>
              <w:ins w:id="41012" w:author="Στάθης Καπ" w:date="2023-02-28T00:04:00Z"/>
            </w:rPr>
          </w:rPrChange>
        </w:rPr>
        <w:pPrChange w:id="41013" w:author="Στάθης Καπ" w:date="2023-03-03T06:50:00Z">
          <w:pPr/>
        </w:pPrChange>
      </w:pPr>
      <w:ins w:id="41014" w:author="Στάθης Καπ" w:date="2023-03-03T06:50:00Z">
        <w:r w:rsidRPr="009E2B24">
          <w:rPr>
            <w:sz w:val="18"/>
            <w:lang w:val="el-GR"/>
            <w:rPrChange w:id="41015" w:author="Στάθης Καπ" w:date="2023-03-03T06:50:00Z">
              <w:rPr/>
            </w:rPrChange>
          </w:rPr>
          <w:t xml:space="preserve">Εικόνα </w:t>
        </w:r>
      </w:ins>
      <w:ins w:id="4101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01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018" w:author="Στάθης Καπ" w:date="2023-03-09T04:14:00Z">
        <w:r w:rsidR="00586FC2">
          <w:rPr>
            <w:noProof/>
            <w:lang w:val="el-GR"/>
          </w:rPr>
          <w:t>15</w:t>
        </w:r>
      </w:ins>
      <w:ins w:id="41019" w:author="Στάθης Καπ" w:date="2023-03-04T16:58:00Z">
        <w:r w:rsidR="00782116">
          <w:rPr>
            <w:lang w:val="el-GR"/>
          </w:rPr>
          <w:fldChar w:fldCharType="end"/>
        </w:r>
      </w:ins>
      <w:ins w:id="41020"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41021" w:author="Στάθης Καπ" w:date="2023-03-03T06:55:00Z">
        <w:r w:rsidR="005105E1" w:rsidRPr="005105E1">
          <w:rPr>
            <w:sz w:val="18"/>
            <w:lang w:val="el-GR"/>
            <w:rPrChange w:id="41022" w:author="Στάθης Καπ" w:date="2023-03-03T06:55:00Z">
              <w:rPr/>
            </w:rPrChange>
          </w:rPr>
          <w:t xml:space="preserve">14 </w:t>
        </w:r>
        <w:r w:rsidR="005105E1" w:rsidRPr="0054229A">
          <w:rPr>
            <w:lang w:val="el-GR"/>
          </w:rPr>
          <w:t>(</w:t>
        </w:r>
      </w:ins>
      <w:ins w:id="41023" w:author="Στάθης Καπ" w:date="2023-03-03T06:57:00Z">
        <w:r w:rsidR="005105E1" w:rsidRPr="005105E1">
          <w:rPr>
            <w:sz w:val="18"/>
            <w:lang w:val="el-GR"/>
            <w:rPrChange w:id="41024" w:author="Στάθης Καπ" w:date="2023-03-03T06:57:00Z">
              <w:rPr/>
            </w:rPrChange>
          </w:rPr>
          <w:t>192</w:t>
        </w:r>
      </w:ins>
      <w:ins w:id="41025"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41026" w:author="Στάθης Καπ" w:date="2023-02-28T00:04:00Z"/>
          <w:lang w:val="el-GR"/>
          <w:rPrChange w:id="41027" w:author="Στάθης Καπ" w:date="2023-03-03T06:50:00Z">
            <w:rPr>
              <w:ins w:id="41028" w:author="Στάθης Καπ" w:date="2023-02-28T00:04:00Z"/>
            </w:rPr>
          </w:rPrChange>
        </w:rPr>
      </w:pPr>
    </w:p>
    <w:p w14:paraId="42E19954" w14:textId="77777777" w:rsidR="009E2B24" w:rsidRDefault="009A7C76" w:rsidP="007D063F">
      <w:pPr>
        <w:keepNext/>
        <w:rPr>
          <w:ins w:id="41029" w:author="Στάθης Καπ" w:date="2023-03-03T06:50:00Z"/>
        </w:rPr>
      </w:pPr>
      <w:ins w:id="41030"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C247E68" w:rsidR="00A01D2D" w:rsidRPr="005105E1" w:rsidRDefault="009E2B24">
      <w:pPr>
        <w:pStyle w:val="Caption"/>
        <w:rPr>
          <w:ins w:id="41031" w:author="Στάθης Καπ" w:date="2023-02-28T00:05:00Z"/>
          <w:sz w:val="18"/>
          <w:lang w:val="el-GR"/>
          <w:rPrChange w:id="41032" w:author="Στάθης Καπ" w:date="2023-03-03T06:57:00Z">
            <w:rPr>
              <w:ins w:id="41033" w:author="Στάθης Καπ" w:date="2023-02-28T00:05:00Z"/>
            </w:rPr>
          </w:rPrChange>
        </w:rPr>
        <w:pPrChange w:id="41034" w:author="Στάθης Καπ" w:date="2023-03-03T06:50:00Z">
          <w:pPr/>
        </w:pPrChange>
      </w:pPr>
      <w:ins w:id="41035" w:author="Στάθης Καπ" w:date="2023-03-03T06:50:00Z">
        <w:r w:rsidRPr="009E2B24">
          <w:rPr>
            <w:sz w:val="18"/>
            <w:lang w:val="el-GR"/>
            <w:rPrChange w:id="41036" w:author="Στάθης Καπ" w:date="2023-03-03T06:50:00Z">
              <w:rPr/>
            </w:rPrChange>
          </w:rPr>
          <w:t xml:space="preserve">Εικόνα </w:t>
        </w:r>
      </w:ins>
      <w:ins w:id="4103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03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039" w:author="Στάθης Καπ" w:date="2023-03-09T04:14:00Z">
        <w:r w:rsidR="00586FC2">
          <w:rPr>
            <w:noProof/>
            <w:lang w:val="el-GR"/>
          </w:rPr>
          <w:t>16</w:t>
        </w:r>
      </w:ins>
      <w:ins w:id="41040" w:author="Στάθης Καπ" w:date="2023-03-04T16:58:00Z">
        <w:r w:rsidR="00782116">
          <w:rPr>
            <w:lang w:val="el-GR"/>
          </w:rPr>
          <w:fldChar w:fldCharType="end"/>
        </w:r>
      </w:ins>
      <w:ins w:id="41041"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41042" w:author="Στάθης Καπ" w:date="2023-03-03T06:55:00Z">
        <w:r w:rsidR="005105E1" w:rsidRPr="005105E1">
          <w:rPr>
            <w:sz w:val="18"/>
            <w:lang w:val="el-GR"/>
            <w:rPrChange w:id="41043" w:author="Στάθης Καπ" w:date="2023-03-03T06:55:00Z">
              <w:rPr/>
            </w:rPrChange>
          </w:rPr>
          <w:t>15</w:t>
        </w:r>
      </w:ins>
      <w:ins w:id="41044" w:author="Στάθης Καπ" w:date="2023-03-03T06:57:00Z">
        <w:r w:rsidR="005105E1" w:rsidRPr="005105E1">
          <w:rPr>
            <w:sz w:val="18"/>
            <w:lang w:val="el-GR"/>
            <w:rPrChange w:id="41045" w:author="Στάθης Καπ" w:date="2023-03-03T06:57:00Z">
              <w:rPr/>
            </w:rPrChange>
          </w:rPr>
          <w:t xml:space="preserve"> </w:t>
        </w:r>
        <w:r w:rsidR="005105E1" w:rsidRPr="0054229A">
          <w:rPr>
            <w:lang w:val="el-GR"/>
          </w:rPr>
          <w:t>(</w:t>
        </w:r>
        <w:r w:rsidR="005105E1" w:rsidRPr="005105E1">
          <w:rPr>
            <w:sz w:val="18"/>
            <w:lang w:val="el-GR"/>
            <w:rPrChange w:id="41046"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41047" w:author="Στάθης Καπ" w:date="2023-02-28T00:05:00Z"/>
          <w:lang w:val="el-GR"/>
          <w:rPrChange w:id="41048" w:author="Στάθης Καπ" w:date="2023-03-03T06:50:00Z">
            <w:rPr>
              <w:ins w:id="41049" w:author="Στάθης Καπ" w:date="2023-02-28T00:05:00Z"/>
            </w:rPr>
          </w:rPrChange>
        </w:rPr>
      </w:pPr>
    </w:p>
    <w:p w14:paraId="41E8114A" w14:textId="77777777" w:rsidR="009E2B24" w:rsidRDefault="009A7C76" w:rsidP="007D063F">
      <w:pPr>
        <w:keepNext/>
        <w:rPr>
          <w:ins w:id="41050" w:author="Στάθης Καπ" w:date="2023-03-03T06:50:00Z"/>
        </w:rPr>
      </w:pPr>
      <w:ins w:id="41051"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27634C5A" w:rsidR="00A01D2D" w:rsidRPr="005105E1" w:rsidRDefault="009E2B24">
      <w:pPr>
        <w:pStyle w:val="Caption"/>
        <w:rPr>
          <w:ins w:id="41052" w:author="Στάθης Καπ" w:date="2023-02-28T00:05:00Z"/>
          <w:sz w:val="18"/>
          <w:lang w:val="el-GR"/>
          <w:rPrChange w:id="41053" w:author="Στάθης Καπ" w:date="2023-03-03T06:55:00Z">
            <w:rPr>
              <w:ins w:id="41054" w:author="Στάθης Καπ" w:date="2023-02-28T00:05:00Z"/>
            </w:rPr>
          </w:rPrChange>
        </w:rPr>
        <w:pPrChange w:id="41055" w:author="Στάθης Καπ" w:date="2023-03-03T06:50:00Z">
          <w:pPr/>
        </w:pPrChange>
      </w:pPr>
      <w:ins w:id="41056" w:author="Στάθης Καπ" w:date="2023-03-03T06:50:00Z">
        <w:r w:rsidRPr="009E2B24">
          <w:rPr>
            <w:sz w:val="18"/>
            <w:lang w:val="el-GR"/>
            <w:rPrChange w:id="41057" w:author="Στάθης Καπ" w:date="2023-03-03T06:50:00Z">
              <w:rPr/>
            </w:rPrChange>
          </w:rPr>
          <w:t xml:space="preserve">Εικόνα </w:t>
        </w:r>
      </w:ins>
      <w:ins w:id="4105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05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060" w:author="Στάθης Καπ" w:date="2023-03-09T04:14:00Z">
        <w:r w:rsidR="00586FC2">
          <w:rPr>
            <w:noProof/>
            <w:lang w:val="el-GR"/>
          </w:rPr>
          <w:t>17</w:t>
        </w:r>
      </w:ins>
      <w:ins w:id="41061" w:author="Στάθης Καπ" w:date="2023-03-04T16:58:00Z">
        <w:r w:rsidR="00782116">
          <w:rPr>
            <w:lang w:val="el-GR"/>
          </w:rPr>
          <w:fldChar w:fldCharType="end"/>
        </w:r>
      </w:ins>
      <w:ins w:id="41062"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41063" w:author="Στάθης Καπ" w:date="2023-03-03T06:55:00Z">
        <w:r w:rsidR="005105E1" w:rsidRPr="005105E1">
          <w:rPr>
            <w:sz w:val="18"/>
            <w:lang w:val="el-GR"/>
            <w:rPrChange w:id="41064" w:author="Στάθης Καπ" w:date="2023-03-03T06:55:00Z">
              <w:rPr/>
            </w:rPrChange>
          </w:rPr>
          <w:t xml:space="preserve">16 </w:t>
        </w:r>
        <w:r w:rsidR="005105E1" w:rsidRPr="0054229A">
          <w:rPr>
            <w:lang w:val="el-GR"/>
          </w:rPr>
          <w:t>(</w:t>
        </w:r>
      </w:ins>
      <w:ins w:id="41065" w:author="Στάθης Καπ" w:date="2023-03-03T06:57:00Z">
        <w:r w:rsidR="005105E1" w:rsidRPr="005105E1">
          <w:rPr>
            <w:sz w:val="18"/>
            <w:lang w:val="el-GR"/>
            <w:rPrChange w:id="41066" w:author="Στάθης Καπ" w:date="2023-03-03T06:57:00Z">
              <w:rPr/>
            </w:rPrChange>
          </w:rPr>
          <w:t>288</w:t>
        </w:r>
      </w:ins>
      <w:ins w:id="41067"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41068" w:author="Στάθης Καπ" w:date="2023-02-28T00:05:00Z"/>
          <w:lang w:val="el-GR"/>
          <w:rPrChange w:id="41069" w:author="Στάθης Καπ" w:date="2023-03-03T06:50:00Z">
            <w:rPr>
              <w:ins w:id="41070" w:author="Στάθης Καπ" w:date="2023-02-28T00:05:00Z"/>
            </w:rPr>
          </w:rPrChange>
        </w:rPr>
      </w:pPr>
    </w:p>
    <w:p w14:paraId="53D4913A" w14:textId="77777777" w:rsidR="009E2B24" w:rsidRDefault="009A7C76" w:rsidP="007D063F">
      <w:pPr>
        <w:keepNext/>
        <w:rPr>
          <w:ins w:id="41071" w:author="Στάθης Καπ" w:date="2023-03-03T06:50:00Z"/>
        </w:rPr>
      </w:pPr>
      <w:ins w:id="41072"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1AB126A2" w:rsidR="00A01D2D" w:rsidRPr="005105E1" w:rsidRDefault="009E2B24">
      <w:pPr>
        <w:pStyle w:val="Caption"/>
        <w:rPr>
          <w:ins w:id="41073" w:author="Στάθης Καπ" w:date="2023-02-28T00:06:00Z"/>
          <w:sz w:val="18"/>
          <w:lang w:val="el-GR"/>
          <w:rPrChange w:id="41074" w:author="Στάθης Καπ" w:date="2023-03-03T06:56:00Z">
            <w:rPr>
              <w:ins w:id="41075" w:author="Στάθης Καπ" w:date="2023-02-28T00:06:00Z"/>
            </w:rPr>
          </w:rPrChange>
        </w:rPr>
        <w:pPrChange w:id="41076" w:author="Στάθης Καπ" w:date="2023-03-03T06:50:00Z">
          <w:pPr/>
        </w:pPrChange>
      </w:pPr>
      <w:ins w:id="41077" w:author="Στάθης Καπ" w:date="2023-03-03T06:50:00Z">
        <w:r w:rsidRPr="009E2B24">
          <w:rPr>
            <w:sz w:val="18"/>
            <w:lang w:val="el-GR"/>
            <w:rPrChange w:id="41078" w:author="Στάθης Καπ" w:date="2023-03-03T06:50:00Z">
              <w:rPr/>
            </w:rPrChange>
          </w:rPr>
          <w:t xml:space="preserve">Εικόνα </w:t>
        </w:r>
      </w:ins>
      <w:ins w:id="4107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08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081" w:author="Στάθης Καπ" w:date="2023-03-09T04:14:00Z">
        <w:r w:rsidR="00586FC2">
          <w:rPr>
            <w:noProof/>
            <w:lang w:val="el-GR"/>
          </w:rPr>
          <w:t>18</w:t>
        </w:r>
      </w:ins>
      <w:ins w:id="41082" w:author="Στάθης Καπ" w:date="2023-03-04T16:58:00Z">
        <w:r w:rsidR="00782116">
          <w:rPr>
            <w:lang w:val="el-GR"/>
          </w:rPr>
          <w:fldChar w:fldCharType="end"/>
        </w:r>
      </w:ins>
      <w:ins w:id="41083"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41084" w:author="Στάθης Καπ" w:date="2023-03-03T06:55:00Z">
        <w:r w:rsidR="005105E1" w:rsidRPr="005105E1">
          <w:rPr>
            <w:sz w:val="18"/>
            <w:lang w:val="el-GR"/>
            <w:rPrChange w:id="41085" w:author="Στάθης Καπ" w:date="2023-03-03T06:56:00Z">
              <w:rPr/>
            </w:rPrChange>
          </w:rPr>
          <w:t xml:space="preserve">17 </w:t>
        </w:r>
        <w:r w:rsidR="005105E1" w:rsidRPr="0054229A">
          <w:rPr>
            <w:lang w:val="el-GR"/>
          </w:rPr>
          <w:t>(</w:t>
        </w:r>
      </w:ins>
      <w:ins w:id="41086" w:author="Στάθης Καπ" w:date="2023-03-03T06:58:00Z">
        <w:r w:rsidR="005105E1" w:rsidRPr="009E3EB1">
          <w:rPr>
            <w:sz w:val="18"/>
            <w:lang w:val="el-GR"/>
            <w:rPrChange w:id="41087" w:author="Στάθης Καπ" w:date="2023-03-03T06:59:00Z">
              <w:rPr/>
            </w:rPrChange>
          </w:rPr>
          <w:t>72</w:t>
        </w:r>
      </w:ins>
      <w:ins w:id="41088"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41089" w:author="Στάθης Καπ" w:date="2023-02-28T00:07:00Z"/>
          <w:lang w:val="el-GR"/>
          <w:rPrChange w:id="41090" w:author="Στάθης Καπ" w:date="2023-03-03T06:50:00Z">
            <w:rPr>
              <w:ins w:id="41091" w:author="Στάθης Καπ" w:date="2023-02-28T00:07:00Z"/>
            </w:rPr>
          </w:rPrChange>
        </w:rPr>
      </w:pPr>
    </w:p>
    <w:p w14:paraId="16CBAFE2" w14:textId="77777777" w:rsidR="009E2B24" w:rsidRDefault="009A7C76" w:rsidP="007D063F">
      <w:pPr>
        <w:keepNext/>
        <w:rPr>
          <w:ins w:id="41092" w:author="Στάθης Καπ" w:date="2023-03-03T06:50:00Z"/>
        </w:rPr>
      </w:pPr>
      <w:ins w:id="41093"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221FFDD3" w:rsidR="00FB1EE6" w:rsidRPr="005105E1" w:rsidRDefault="009E2B24">
      <w:pPr>
        <w:pStyle w:val="Caption"/>
        <w:rPr>
          <w:ins w:id="41094" w:author="Στάθης Καπ" w:date="2023-02-28T00:07:00Z"/>
          <w:sz w:val="18"/>
          <w:lang w:val="el-GR"/>
          <w:rPrChange w:id="41095" w:author="Στάθης Καπ" w:date="2023-03-03T06:56:00Z">
            <w:rPr>
              <w:ins w:id="41096" w:author="Στάθης Καπ" w:date="2023-02-28T00:07:00Z"/>
            </w:rPr>
          </w:rPrChange>
        </w:rPr>
        <w:pPrChange w:id="41097" w:author="Στάθης Καπ" w:date="2023-03-03T06:50:00Z">
          <w:pPr/>
        </w:pPrChange>
      </w:pPr>
      <w:ins w:id="41098" w:author="Στάθης Καπ" w:date="2023-03-03T06:50:00Z">
        <w:r w:rsidRPr="005105E1">
          <w:rPr>
            <w:sz w:val="18"/>
            <w:lang w:val="el-GR"/>
            <w:rPrChange w:id="41099" w:author="Στάθης Καπ" w:date="2023-03-03T06:53:00Z">
              <w:rPr/>
            </w:rPrChange>
          </w:rPr>
          <w:t xml:space="preserve">Εικόνα </w:t>
        </w:r>
      </w:ins>
      <w:ins w:id="4110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10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102" w:author="Στάθης Καπ" w:date="2023-03-09T04:14:00Z">
        <w:r w:rsidR="00586FC2">
          <w:rPr>
            <w:noProof/>
            <w:lang w:val="el-GR"/>
          </w:rPr>
          <w:t>19</w:t>
        </w:r>
      </w:ins>
      <w:ins w:id="41103" w:author="Στάθης Καπ" w:date="2023-03-04T16:58:00Z">
        <w:r w:rsidR="00782116">
          <w:rPr>
            <w:lang w:val="el-GR"/>
          </w:rPr>
          <w:fldChar w:fldCharType="end"/>
        </w:r>
      </w:ins>
      <w:ins w:id="41104"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41105" w:author="Στάθης Καπ" w:date="2023-03-03T06:55:00Z">
        <w:r w:rsidR="005105E1" w:rsidRPr="005105E1">
          <w:rPr>
            <w:sz w:val="18"/>
            <w:lang w:val="el-GR"/>
            <w:rPrChange w:id="41106" w:author="Στάθης Καπ" w:date="2023-03-03T06:56:00Z">
              <w:rPr/>
            </w:rPrChange>
          </w:rPr>
          <w:t xml:space="preserve">18 </w:t>
        </w:r>
        <w:r w:rsidR="005105E1" w:rsidRPr="0054229A">
          <w:rPr>
            <w:lang w:val="el-GR"/>
          </w:rPr>
          <w:t>(</w:t>
        </w:r>
      </w:ins>
      <w:ins w:id="41107" w:author="Στάθης Καπ" w:date="2023-03-03T06:58:00Z">
        <w:r w:rsidR="005105E1" w:rsidRPr="005105E1">
          <w:rPr>
            <w:sz w:val="18"/>
            <w:lang w:val="el-GR"/>
            <w:rPrChange w:id="41108" w:author="Στάθης Καπ" w:date="2023-03-03T06:58:00Z">
              <w:rPr/>
            </w:rPrChange>
          </w:rPr>
          <w:t>144</w:t>
        </w:r>
      </w:ins>
      <w:ins w:id="41109"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41110" w:author="Στάθης Καπ" w:date="2023-02-28T00:08:00Z"/>
          <w:lang w:val="el-GR"/>
          <w:rPrChange w:id="41111" w:author="Στάθης Καπ" w:date="2023-03-03T06:53:00Z">
            <w:rPr>
              <w:ins w:id="41112" w:author="Στάθης Καπ" w:date="2023-02-28T00:08:00Z"/>
            </w:rPr>
          </w:rPrChange>
        </w:rPr>
      </w:pPr>
    </w:p>
    <w:p w14:paraId="1C222161" w14:textId="77777777" w:rsidR="009E2B24" w:rsidRDefault="00140D9A" w:rsidP="007D063F">
      <w:pPr>
        <w:keepNext/>
        <w:rPr>
          <w:ins w:id="41113" w:author="Στάθης Καπ" w:date="2023-03-03T06:50:00Z"/>
        </w:rPr>
      </w:pPr>
      <w:ins w:id="41114"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8AB1C5C" w:rsidR="00FB1EE6" w:rsidRPr="005105E1" w:rsidRDefault="009E2B24">
      <w:pPr>
        <w:pStyle w:val="Caption"/>
        <w:rPr>
          <w:ins w:id="41115" w:author="Στάθης Καπ" w:date="2023-02-28T00:08:00Z"/>
          <w:sz w:val="18"/>
          <w:lang w:val="el-GR"/>
          <w:rPrChange w:id="41116" w:author="Στάθης Καπ" w:date="2023-03-03T06:58:00Z">
            <w:rPr>
              <w:ins w:id="41117" w:author="Στάθης Καπ" w:date="2023-02-28T00:08:00Z"/>
            </w:rPr>
          </w:rPrChange>
        </w:rPr>
        <w:pPrChange w:id="41118" w:author="Στάθης Καπ" w:date="2023-03-03T06:51:00Z">
          <w:pPr/>
        </w:pPrChange>
      </w:pPr>
      <w:ins w:id="41119" w:author="Στάθης Καπ" w:date="2023-03-03T06:50:00Z">
        <w:r w:rsidRPr="005105E1">
          <w:rPr>
            <w:sz w:val="18"/>
            <w:lang w:val="el-GR"/>
            <w:rPrChange w:id="41120" w:author="Στάθης Καπ" w:date="2023-03-03T06:53:00Z">
              <w:rPr/>
            </w:rPrChange>
          </w:rPr>
          <w:t xml:space="preserve">Εικόνα </w:t>
        </w:r>
      </w:ins>
      <w:ins w:id="4112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12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123" w:author="Στάθης Καπ" w:date="2023-03-09T04:14:00Z">
        <w:r w:rsidR="00586FC2">
          <w:rPr>
            <w:noProof/>
            <w:lang w:val="el-GR"/>
          </w:rPr>
          <w:t>20</w:t>
        </w:r>
      </w:ins>
      <w:ins w:id="41124" w:author="Στάθης Καπ" w:date="2023-03-04T16:58:00Z">
        <w:r w:rsidR="00782116">
          <w:rPr>
            <w:lang w:val="el-GR"/>
          </w:rPr>
          <w:fldChar w:fldCharType="end"/>
        </w:r>
      </w:ins>
      <w:ins w:id="41125"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41126" w:author="Στάθης Καπ" w:date="2023-03-03T06:55:00Z">
        <w:r w:rsidR="005105E1" w:rsidRPr="005105E1">
          <w:rPr>
            <w:sz w:val="18"/>
            <w:lang w:val="el-GR"/>
            <w:rPrChange w:id="41127" w:author="Στάθης Καπ" w:date="2023-03-03T06:55:00Z">
              <w:rPr/>
            </w:rPrChange>
          </w:rPr>
          <w:t>19</w:t>
        </w:r>
      </w:ins>
      <w:ins w:id="41128" w:author="Στάθης Καπ" w:date="2023-03-03T06:58:00Z">
        <w:r w:rsidR="005105E1" w:rsidRPr="005105E1">
          <w:rPr>
            <w:sz w:val="18"/>
            <w:lang w:val="el-GR"/>
            <w:rPrChange w:id="41129" w:author="Στάθης Καπ" w:date="2023-03-03T06:58:00Z">
              <w:rPr/>
            </w:rPrChange>
          </w:rPr>
          <w:t xml:space="preserve"> </w:t>
        </w:r>
        <w:r w:rsidR="005105E1" w:rsidRPr="0054229A">
          <w:rPr>
            <w:lang w:val="el-GR"/>
          </w:rPr>
          <w:t>(</w:t>
        </w:r>
        <w:r w:rsidR="005105E1" w:rsidRPr="005105E1">
          <w:rPr>
            <w:sz w:val="18"/>
            <w:lang w:val="el-GR"/>
            <w:rPrChange w:id="41130"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41131" w:author="Στάθης Καπ" w:date="2023-02-28T00:08:00Z"/>
          <w:lang w:val="el-GR"/>
          <w:rPrChange w:id="41132" w:author="Στάθης Καπ" w:date="2023-03-03T06:46:00Z">
            <w:rPr>
              <w:ins w:id="41133" w:author="Στάθης Καπ" w:date="2023-02-28T00:08:00Z"/>
            </w:rPr>
          </w:rPrChange>
        </w:rPr>
      </w:pPr>
    </w:p>
    <w:p w14:paraId="5876F9DA" w14:textId="77777777" w:rsidR="00FA7158" w:rsidRDefault="00140D9A" w:rsidP="000414A2">
      <w:pPr>
        <w:keepNext/>
        <w:rPr>
          <w:ins w:id="41134" w:author="Στάθης Καπ" w:date="2023-03-03T06:45:00Z"/>
        </w:rPr>
      </w:pPr>
      <w:ins w:id="41135"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2D5AB2F5" w:rsidR="004B3C97" w:rsidRDefault="00FA7158">
      <w:pPr>
        <w:pStyle w:val="Caption"/>
        <w:rPr>
          <w:ins w:id="41136" w:author="Στάθης Καπ" w:date="2023-03-07T02:52:00Z"/>
          <w:lang w:val="el-GR"/>
        </w:rPr>
      </w:pPr>
      <w:ins w:id="41137" w:author="Στάθης Καπ" w:date="2023-03-03T06:45:00Z">
        <w:r w:rsidRPr="00FA7158">
          <w:rPr>
            <w:sz w:val="18"/>
            <w:lang w:val="el-GR"/>
            <w:rPrChange w:id="41138" w:author="Στάθης Καπ" w:date="2023-03-03T06:46:00Z">
              <w:rPr>
                <w:rFonts w:asciiTheme="minorHAnsi" w:hAnsiTheme="minorHAnsi"/>
                <w:b w:val="0"/>
                <w:iCs w:val="0"/>
                <w:color w:val="auto"/>
                <w:sz w:val="22"/>
                <w:szCs w:val="22"/>
              </w:rPr>
            </w:rPrChange>
          </w:rPr>
          <w:t xml:space="preserve">Εικόνα </w:t>
        </w:r>
      </w:ins>
      <w:ins w:id="4113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4114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141" w:author="Στάθης Καπ" w:date="2023-03-09T04:14:00Z">
        <w:r w:rsidR="00586FC2">
          <w:rPr>
            <w:noProof/>
            <w:lang w:val="el-GR"/>
          </w:rPr>
          <w:t>21</w:t>
        </w:r>
      </w:ins>
      <w:ins w:id="41142" w:author="Στάθης Καπ" w:date="2023-03-04T16:58:00Z">
        <w:r w:rsidR="00782116">
          <w:rPr>
            <w:lang w:val="el-GR"/>
          </w:rPr>
          <w:fldChar w:fldCharType="end"/>
        </w:r>
      </w:ins>
      <w:ins w:id="41143"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41144" w:author="Στάθης Καπ" w:date="2023-03-03T06:51:00Z">
        <w:r w:rsidR="007D063F">
          <w:rPr>
            <w:lang w:val="el-GR"/>
          </w:rPr>
          <w:t xml:space="preserve"> </w:t>
        </w:r>
        <w:r w:rsidR="007D063F" w:rsidRPr="007D063F">
          <w:rPr>
            <w:sz w:val="18"/>
            <w:lang w:val="el-GR"/>
            <w:rPrChange w:id="41145" w:author="Στάθης Καπ" w:date="2023-03-03T06:51:00Z">
              <w:rPr>
                <w:rFonts w:asciiTheme="minorHAnsi" w:hAnsiTheme="minorHAnsi"/>
                <w:b w:val="0"/>
                <w:iCs w:val="0"/>
                <w:color w:val="auto"/>
                <w:sz w:val="22"/>
                <w:szCs w:val="22"/>
              </w:rPr>
            </w:rPrChange>
          </w:rPr>
          <w:t>(</w:t>
        </w:r>
      </w:ins>
      <w:ins w:id="41146" w:author="Στάθης Καπ" w:date="2023-03-03T06:58:00Z">
        <w:r w:rsidR="005105E1" w:rsidRPr="009E3EB1">
          <w:rPr>
            <w:sz w:val="18"/>
            <w:lang w:val="el-GR"/>
            <w:rPrChange w:id="41147" w:author="Στάθης Καπ" w:date="2023-03-03T06:58:00Z">
              <w:rPr>
                <w:rFonts w:asciiTheme="minorHAnsi" w:hAnsiTheme="minorHAnsi"/>
                <w:b w:val="0"/>
                <w:iCs w:val="0"/>
                <w:color w:val="auto"/>
                <w:sz w:val="22"/>
                <w:szCs w:val="22"/>
              </w:rPr>
            </w:rPrChange>
          </w:rPr>
          <w:t>288</w:t>
        </w:r>
      </w:ins>
      <w:ins w:id="41148" w:author="Στάθης Καπ" w:date="2023-03-03T06:52:00Z">
        <w:r w:rsidR="005105E1" w:rsidRPr="005105E1">
          <w:rPr>
            <w:sz w:val="18"/>
            <w:lang w:val="el-GR"/>
            <w:rPrChange w:id="41149" w:author="Στάθης Καπ" w:date="2023-03-03T06:52:00Z">
              <w:rPr>
                <w:rFonts w:asciiTheme="minorHAnsi" w:hAnsiTheme="minorHAnsi"/>
                <w:b w:val="0"/>
                <w:iCs w:val="0"/>
                <w:color w:val="auto"/>
                <w:sz w:val="22"/>
                <w:szCs w:val="22"/>
              </w:rPr>
            </w:rPrChange>
          </w:rPr>
          <w:t xml:space="preserve"> </w:t>
        </w:r>
        <w:r w:rsidR="005105E1">
          <w:t>pois</w:t>
        </w:r>
      </w:ins>
      <w:ins w:id="41150" w:author="Στάθης Καπ" w:date="2023-03-03T06:51:00Z">
        <w:r w:rsidR="007D063F" w:rsidRPr="007D063F">
          <w:rPr>
            <w:sz w:val="18"/>
            <w:lang w:val="el-GR"/>
            <w:rPrChange w:id="41151"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41152" w:author="Στάθης Καπ" w:date="2023-02-27T05:34:00Z"/>
          <w:sz w:val="18"/>
          <w:lang w:val="el-GR"/>
          <w:rPrChange w:id="41153" w:author="Στάθης Καπ" w:date="2023-03-03T06:42:00Z">
            <w:rPr>
              <w:ins w:id="41154" w:author="Στάθης Καπ" w:date="2023-02-27T05:34:00Z"/>
            </w:rPr>
          </w:rPrChange>
        </w:rPr>
        <w:pPrChange w:id="41155" w:author="Στάθης Καπ" w:date="2023-02-28T00:03:00Z">
          <w:pPr/>
        </w:pPrChange>
      </w:pPr>
      <w:ins w:id="41156" w:author="Στάθης Καπ" w:date="2023-02-27T05:34:00Z">
        <w:r w:rsidRPr="00744E3F">
          <w:rPr>
            <w:sz w:val="18"/>
            <w:lang w:val="el-GR"/>
            <w:rPrChange w:id="41157" w:author="Στάθης Καπ" w:date="2023-03-03T06:42:00Z">
              <w:rPr/>
            </w:rPrChange>
          </w:rPr>
          <w:br w:type="page"/>
        </w:r>
      </w:ins>
    </w:p>
    <w:p w14:paraId="6CA6BA52" w14:textId="133E0D30" w:rsidR="001E2354" w:rsidRPr="00744E3F" w:rsidDel="00A96E8B" w:rsidRDefault="001E2354">
      <w:pPr>
        <w:rPr>
          <w:del w:id="41158" w:author="Στάθης Καπ" w:date="2023-02-27T05:40:00Z"/>
          <w:lang w:val="el-GR"/>
          <w:rPrChange w:id="41159" w:author="Στάθης Καπ" w:date="2023-03-03T06:42:00Z">
            <w:rPr>
              <w:del w:id="41160" w:author="Στάθης Καπ" w:date="2023-02-27T05:40:00Z"/>
            </w:rPr>
          </w:rPrChange>
        </w:rPr>
        <w:pPrChange w:id="41161" w:author="Στάθης Καπ" w:date="2023-02-26T09:06:00Z">
          <w:pPr>
            <w:pStyle w:val="ListParagraph"/>
            <w:numPr>
              <w:numId w:val="44"/>
            </w:numPr>
            <w:ind w:hanging="360"/>
          </w:pPr>
        </w:pPrChange>
      </w:pPr>
      <w:bookmarkStart w:id="41162" w:name="_Toc129057691"/>
      <w:bookmarkStart w:id="41163" w:name="_Toc129191526"/>
      <w:bookmarkStart w:id="41164" w:name="_Toc129197864"/>
      <w:bookmarkEnd w:id="41162"/>
      <w:bookmarkEnd w:id="41163"/>
      <w:bookmarkEnd w:id="41164"/>
    </w:p>
    <w:p w14:paraId="0AF2386C" w14:textId="3BE1E74F" w:rsidR="008E010E" w:rsidRPr="00744E3F" w:rsidDel="009B47BA" w:rsidRDefault="008E010E" w:rsidP="008E010E">
      <w:pPr>
        <w:rPr>
          <w:del w:id="41165" w:author="Στάθης Καπ" w:date="2023-02-26T09:06:00Z"/>
          <w:lang w:val="el-GR"/>
          <w:rPrChange w:id="41166" w:author="Στάθης Καπ" w:date="2023-03-03T06:42:00Z">
            <w:rPr>
              <w:del w:id="41167" w:author="Στάθης Καπ" w:date="2023-02-26T09:06:00Z"/>
            </w:rPr>
          </w:rPrChange>
        </w:rPr>
      </w:pPr>
      <w:del w:id="41168" w:author="Στάθης Καπ" w:date="2023-02-26T09:06:00Z">
        <w:r w:rsidDel="009B47BA">
          <w:rPr>
            <w:lang w:val="el-GR"/>
          </w:rPr>
          <w:delText xml:space="preserve">Για </w:delText>
        </w:r>
        <w:r w:rsidDel="009B47BA">
          <w:delText>m</w:delText>
        </w:r>
        <w:r w:rsidRPr="00744E3F" w:rsidDel="009B47BA">
          <w:rPr>
            <w:lang w:val="el-GR"/>
            <w:rPrChange w:id="41169" w:author="Στάθης Καπ" w:date="2023-03-03T06:42:00Z">
              <w:rPr/>
            </w:rPrChange>
          </w:rPr>
          <w:delText>=1</w:delText>
        </w:r>
        <w:bookmarkStart w:id="41170" w:name="_Toc129057692"/>
        <w:bookmarkStart w:id="41171" w:name="_Toc129191527"/>
        <w:bookmarkStart w:id="41172" w:name="_Toc129197865"/>
        <w:bookmarkEnd w:id="41170"/>
        <w:bookmarkEnd w:id="41171"/>
        <w:bookmarkEnd w:id="41172"/>
      </w:del>
    </w:p>
    <w:tbl>
      <w:tblPr>
        <w:tblStyle w:val="TableGrid"/>
        <w:tblW w:w="0" w:type="auto"/>
        <w:tblCellMar>
          <w:left w:w="57" w:type="dxa"/>
          <w:right w:w="57" w:type="dxa"/>
        </w:tblCellMar>
        <w:tblLook w:val="04A0" w:firstRow="1" w:lastRow="0" w:firstColumn="1" w:lastColumn="0" w:noHBand="0" w:noVBand="1"/>
        <w:tblPrChange w:id="41173"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41174">
          <w:tblGrid>
            <w:gridCol w:w="627"/>
            <w:gridCol w:w="663"/>
            <w:gridCol w:w="764"/>
            <w:gridCol w:w="630"/>
            <w:gridCol w:w="663"/>
            <w:gridCol w:w="764"/>
            <w:gridCol w:w="630"/>
            <w:gridCol w:w="663"/>
            <w:gridCol w:w="764"/>
            <w:gridCol w:w="630"/>
            <w:gridCol w:w="654"/>
            <w:gridCol w:w="754"/>
            <w:gridCol w:w="622"/>
          </w:tblGrid>
        </w:tblGridChange>
      </w:tblGrid>
      <w:tr w:rsidR="008E010E" w:rsidRPr="00331D5E" w:rsidDel="00715EE1" w14:paraId="751ABF83" w14:textId="6D0DCE5C" w:rsidTr="00715EE1">
        <w:trPr>
          <w:gridBefore w:val="1"/>
          <w:del w:id="41175" w:author="Στάθης Καπ" w:date="2023-02-26T08:47:00Z"/>
        </w:trPr>
        <w:tc>
          <w:tcPr>
            <w:tcW w:w="627" w:type="dxa"/>
            <w:tcPrChange w:id="41176" w:author="Στάθης Καπ" w:date="2023-02-26T08:48:00Z">
              <w:tcPr>
                <w:tcW w:w="627" w:type="dxa"/>
              </w:tcPr>
            </w:tcPrChange>
          </w:tcPr>
          <w:p w14:paraId="096B4EB8" w14:textId="6A2CAE93" w:rsidR="008E010E" w:rsidRPr="00744E3F" w:rsidDel="00715EE1" w:rsidRDefault="008E010E" w:rsidP="00D1397D">
            <w:pPr>
              <w:rPr>
                <w:del w:id="41177" w:author="Στάθης Καπ" w:date="2023-02-26T08:47:00Z"/>
                <w:sz w:val="18"/>
                <w:szCs w:val="18"/>
                <w:lang w:val="el-GR"/>
                <w:rPrChange w:id="41178" w:author="Στάθης Καπ" w:date="2023-03-03T06:42:00Z">
                  <w:rPr>
                    <w:del w:id="41179" w:author="Στάθης Καπ" w:date="2023-02-26T08:47:00Z"/>
                    <w:sz w:val="18"/>
                    <w:szCs w:val="18"/>
                  </w:rPr>
                </w:rPrChange>
              </w:rPr>
            </w:pPr>
            <w:bookmarkStart w:id="41180" w:name="_Toc129057693"/>
            <w:bookmarkStart w:id="41181" w:name="_Toc129191528"/>
            <w:bookmarkStart w:id="41182" w:name="_Toc129197866"/>
            <w:bookmarkEnd w:id="41180"/>
            <w:bookmarkEnd w:id="41181"/>
            <w:bookmarkEnd w:id="41182"/>
          </w:p>
        </w:tc>
        <w:tc>
          <w:tcPr>
            <w:tcW w:w="2057" w:type="dxa"/>
            <w:gridSpan w:val="3"/>
            <w:tcPrChange w:id="41183" w:author="Στάθης Καπ" w:date="2023-02-26T08:48:00Z">
              <w:tcPr>
                <w:tcW w:w="2057" w:type="dxa"/>
                <w:gridSpan w:val="3"/>
              </w:tcPr>
            </w:tcPrChange>
          </w:tcPr>
          <w:p w14:paraId="74B7A742" w14:textId="4F3238F5" w:rsidR="008E010E" w:rsidRPr="00744E3F" w:rsidDel="00715EE1" w:rsidRDefault="008E010E" w:rsidP="00D1397D">
            <w:pPr>
              <w:rPr>
                <w:del w:id="41184" w:author="Στάθης Καπ" w:date="2023-02-26T08:47:00Z"/>
                <w:sz w:val="18"/>
                <w:szCs w:val="18"/>
                <w:lang w:val="el-GR"/>
                <w:rPrChange w:id="41185" w:author="Στάθης Καπ" w:date="2023-03-03T06:42:00Z">
                  <w:rPr>
                    <w:del w:id="41186" w:author="Στάθης Καπ" w:date="2023-02-26T08:47:00Z"/>
                    <w:sz w:val="18"/>
                    <w:szCs w:val="18"/>
                  </w:rPr>
                </w:rPrChange>
              </w:rPr>
            </w:pPr>
            <w:del w:id="41187" w:author="Στάθης Καπ" w:date="2023-02-26T08:46:00Z">
              <w:r w:rsidDel="00715EE1">
                <w:rPr>
                  <w:sz w:val="18"/>
                  <w:szCs w:val="18"/>
                </w:rPr>
                <w:delText>S</w:delText>
              </w:r>
              <w:r w:rsidRPr="00744E3F" w:rsidDel="00715EE1">
                <w:rPr>
                  <w:sz w:val="18"/>
                  <w:szCs w:val="18"/>
                  <w:lang w:val="el-GR"/>
                  <w:rPrChange w:id="41188" w:author="Στάθης Καπ" w:date="2023-03-03T06:42:00Z">
                    <w:rPr>
                      <w:sz w:val="18"/>
                      <w:szCs w:val="18"/>
                    </w:rPr>
                  </w:rPrChange>
                </w:rPr>
                <w:delText>=1</w:delText>
              </w:r>
            </w:del>
            <w:bookmarkStart w:id="41189" w:name="_Toc129057694"/>
            <w:bookmarkStart w:id="41190" w:name="_Toc129191529"/>
            <w:bookmarkStart w:id="41191" w:name="_Toc129197867"/>
            <w:bookmarkEnd w:id="41189"/>
            <w:bookmarkEnd w:id="41190"/>
            <w:bookmarkEnd w:id="41191"/>
          </w:p>
        </w:tc>
        <w:tc>
          <w:tcPr>
            <w:tcW w:w="2057" w:type="dxa"/>
            <w:gridSpan w:val="3"/>
            <w:tcPrChange w:id="41192" w:author="Στάθης Καπ" w:date="2023-02-26T08:48:00Z">
              <w:tcPr>
                <w:tcW w:w="2057" w:type="dxa"/>
                <w:gridSpan w:val="3"/>
              </w:tcPr>
            </w:tcPrChange>
          </w:tcPr>
          <w:p w14:paraId="44987494" w14:textId="54BFFCFF" w:rsidR="008E010E" w:rsidRPr="00744E3F" w:rsidDel="00715EE1" w:rsidRDefault="008E010E" w:rsidP="00D1397D">
            <w:pPr>
              <w:rPr>
                <w:del w:id="41193" w:author="Στάθης Καπ" w:date="2023-02-26T08:47:00Z"/>
                <w:sz w:val="18"/>
                <w:szCs w:val="18"/>
                <w:lang w:val="el-GR"/>
                <w:rPrChange w:id="41194" w:author="Στάθης Καπ" w:date="2023-03-03T06:42:00Z">
                  <w:rPr>
                    <w:del w:id="41195" w:author="Στάθης Καπ" w:date="2023-02-26T08:47:00Z"/>
                    <w:sz w:val="18"/>
                    <w:szCs w:val="18"/>
                  </w:rPr>
                </w:rPrChange>
              </w:rPr>
            </w:pPr>
            <w:del w:id="41196" w:author="Στάθης Καπ" w:date="2023-02-26T08:46:00Z">
              <w:r w:rsidDel="00715EE1">
                <w:rPr>
                  <w:sz w:val="18"/>
                  <w:szCs w:val="18"/>
                </w:rPr>
                <w:delText>S</w:delText>
              </w:r>
              <w:r w:rsidRPr="00744E3F" w:rsidDel="00715EE1">
                <w:rPr>
                  <w:sz w:val="18"/>
                  <w:szCs w:val="18"/>
                  <w:lang w:val="el-GR"/>
                  <w:rPrChange w:id="41197" w:author="Στάθης Καπ" w:date="2023-03-03T06:42:00Z">
                    <w:rPr>
                      <w:sz w:val="18"/>
                      <w:szCs w:val="18"/>
                    </w:rPr>
                  </w:rPrChange>
                </w:rPr>
                <w:delText>=2</w:delText>
              </w:r>
            </w:del>
            <w:bookmarkStart w:id="41198" w:name="_Toc129057695"/>
            <w:bookmarkStart w:id="41199" w:name="_Toc129191530"/>
            <w:bookmarkStart w:id="41200" w:name="_Toc129197868"/>
            <w:bookmarkEnd w:id="41198"/>
            <w:bookmarkEnd w:id="41199"/>
            <w:bookmarkEnd w:id="41200"/>
          </w:p>
        </w:tc>
        <w:tc>
          <w:tcPr>
            <w:tcW w:w="2057" w:type="dxa"/>
            <w:gridSpan w:val="3"/>
            <w:tcPrChange w:id="41201" w:author="Στάθης Καπ" w:date="2023-02-26T08:48:00Z">
              <w:tcPr>
                <w:tcW w:w="2057" w:type="dxa"/>
                <w:gridSpan w:val="3"/>
              </w:tcPr>
            </w:tcPrChange>
          </w:tcPr>
          <w:p w14:paraId="27BD374C" w14:textId="6459B55A" w:rsidR="008E010E" w:rsidRPr="00744E3F" w:rsidDel="00715EE1" w:rsidRDefault="008E010E" w:rsidP="00D1397D">
            <w:pPr>
              <w:rPr>
                <w:del w:id="41202" w:author="Στάθης Καπ" w:date="2023-02-26T08:47:00Z"/>
                <w:sz w:val="18"/>
                <w:szCs w:val="18"/>
                <w:lang w:val="el-GR"/>
                <w:rPrChange w:id="41203" w:author="Στάθης Καπ" w:date="2023-03-03T06:42:00Z">
                  <w:rPr>
                    <w:del w:id="41204" w:author="Στάθης Καπ" w:date="2023-02-26T08:47:00Z"/>
                    <w:sz w:val="18"/>
                    <w:szCs w:val="18"/>
                  </w:rPr>
                </w:rPrChange>
              </w:rPr>
            </w:pPr>
            <w:del w:id="41205" w:author="Στάθης Καπ" w:date="2023-02-26T08:46:00Z">
              <w:r w:rsidDel="00715EE1">
                <w:rPr>
                  <w:sz w:val="18"/>
                  <w:szCs w:val="18"/>
                </w:rPr>
                <w:delText>S</w:delText>
              </w:r>
              <w:r w:rsidRPr="00744E3F" w:rsidDel="00715EE1">
                <w:rPr>
                  <w:sz w:val="18"/>
                  <w:szCs w:val="18"/>
                  <w:lang w:val="el-GR"/>
                  <w:rPrChange w:id="41206" w:author="Στάθης Καπ" w:date="2023-03-03T06:42:00Z">
                    <w:rPr>
                      <w:sz w:val="18"/>
                      <w:szCs w:val="18"/>
                    </w:rPr>
                  </w:rPrChange>
                </w:rPr>
                <w:delText>=3</w:delText>
              </w:r>
            </w:del>
            <w:bookmarkStart w:id="41207" w:name="_Toc129057696"/>
            <w:bookmarkStart w:id="41208" w:name="_Toc129191531"/>
            <w:bookmarkStart w:id="41209" w:name="_Toc129197869"/>
            <w:bookmarkEnd w:id="41207"/>
            <w:bookmarkEnd w:id="41208"/>
            <w:bookmarkEnd w:id="41209"/>
          </w:p>
        </w:tc>
        <w:tc>
          <w:tcPr>
            <w:tcW w:w="2030" w:type="dxa"/>
            <w:gridSpan w:val="4"/>
            <w:tcPrChange w:id="41210" w:author="Στάθης Καπ" w:date="2023-02-26T08:48:00Z">
              <w:tcPr>
                <w:tcW w:w="2030" w:type="dxa"/>
                <w:gridSpan w:val="3"/>
              </w:tcPr>
            </w:tcPrChange>
          </w:tcPr>
          <w:p w14:paraId="20FF16CF" w14:textId="608F1B0E" w:rsidR="008E010E" w:rsidRPr="00744E3F" w:rsidDel="00715EE1" w:rsidRDefault="008E010E" w:rsidP="00D1397D">
            <w:pPr>
              <w:rPr>
                <w:del w:id="41211" w:author="Στάθης Καπ" w:date="2023-02-26T08:47:00Z"/>
                <w:sz w:val="18"/>
                <w:szCs w:val="18"/>
                <w:lang w:val="el-GR"/>
                <w:rPrChange w:id="41212" w:author="Στάθης Καπ" w:date="2023-03-03T06:42:00Z">
                  <w:rPr>
                    <w:del w:id="41213" w:author="Στάθης Καπ" w:date="2023-02-26T08:47:00Z"/>
                    <w:sz w:val="18"/>
                    <w:szCs w:val="18"/>
                  </w:rPr>
                </w:rPrChange>
              </w:rPr>
            </w:pPr>
            <w:del w:id="41214" w:author="Στάθης Καπ" w:date="2023-02-26T08:46:00Z">
              <w:r w:rsidDel="00715EE1">
                <w:rPr>
                  <w:sz w:val="18"/>
                  <w:szCs w:val="18"/>
                </w:rPr>
                <w:delText>S</w:delText>
              </w:r>
              <w:r w:rsidRPr="00744E3F" w:rsidDel="00715EE1">
                <w:rPr>
                  <w:sz w:val="18"/>
                  <w:szCs w:val="18"/>
                  <w:lang w:val="el-GR"/>
                  <w:rPrChange w:id="41215" w:author="Στάθης Καπ" w:date="2023-03-03T06:42:00Z">
                    <w:rPr>
                      <w:sz w:val="18"/>
                      <w:szCs w:val="18"/>
                    </w:rPr>
                  </w:rPrChange>
                </w:rPr>
                <w:delText>=4</w:delText>
              </w:r>
            </w:del>
            <w:bookmarkStart w:id="41216" w:name="_Toc129057697"/>
            <w:bookmarkStart w:id="41217" w:name="_Toc129191532"/>
            <w:bookmarkStart w:id="41218" w:name="_Toc129197870"/>
            <w:bookmarkEnd w:id="41216"/>
            <w:bookmarkEnd w:id="41217"/>
            <w:bookmarkEnd w:id="41218"/>
          </w:p>
        </w:tc>
        <w:bookmarkStart w:id="41219" w:name="_Toc129057698"/>
        <w:bookmarkStart w:id="41220" w:name="_Toc129191533"/>
        <w:bookmarkStart w:id="41221" w:name="_Toc129197871"/>
        <w:bookmarkEnd w:id="41219"/>
        <w:bookmarkEnd w:id="41220"/>
        <w:bookmarkEnd w:id="41221"/>
      </w:tr>
      <w:tr w:rsidR="008E010E" w:rsidRPr="00331D5E" w:rsidDel="009B47BA" w14:paraId="507C08B5" w14:textId="7FD0C4D2" w:rsidTr="00715EE1">
        <w:trPr>
          <w:gridAfter w:val="1"/>
          <w:wAfter w:w="51" w:type="dxa"/>
          <w:cantSplit/>
          <w:trHeight w:val="567"/>
          <w:del w:id="41222" w:author="Στάθης Καπ" w:date="2023-02-26T09:06:00Z"/>
        </w:trPr>
        <w:tc>
          <w:tcPr>
            <w:tcW w:w="627" w:type="dxa"/>
            <w:gridSpan w:val="2"/>
            <w:textDirection w:val="btLr"/>
            <w:tcPrChange w:id="41223" w:author="Στάθης Καπ" w:date="2023-02-26T08:48:00Z">
              <w:tcPr>
                <w:tcW w:w="627" w:type="dxa"/>
              </w:tcPr>
            </w:tcPrChange>
          </w:tcPr>
          <w:p w14:paraId="1E320D43" w14:textId="647385CF" w:rsidR="008E010E" w:rsidRPr="00744E3F" w:rsidDel="009B47BA" w:rsidRDefault="008E010E">
            <w:pPr>
              <w:ind w:left="113" w:right="113"/>
              <w:rPr>
                <w:del w:id="41224" w:author="Στάθης Καπ" w:date="2023-02-26T09:06:00Z"/>
                <w:sz w:val="18"/>
                <w:szCs w:val="18"/>
                <w:lang w:val="el-GR"/>
                <w:rPrChange w:id="41225" w:author="Στάθης Καπ" w:date="2023-03-03T06:42:00Z">
                  <w:rPr>
                    <w:del w:id="41226" w:author="Στάθης Καπ" w:date="2023-02-26T09:06:00Z"/>
                    <w:sz w:val="18"/>
                    <w:szCs w:val="18"/>
                  </w:rPr>
                </w:rPrChange>
              </w:rPr>
              <w:pPrChange w:id="41227" w:author="Στάθης Καπ" w:date="2023-02-26T08:48:00Z">
                <w:pPr/>
              </w:pPrChange>
            </w:pPr>
            <w:bookmarkStart w:id="41228" w:name="_Toc129057699"/>
            <w:bookmarkStart w:id="41229" w:name="_Toc129191534"/>
            <w:bookmarkStart w:id="41230" w:name="_Toc129197872"/>
            <w:bookmarkEnd w:id="41228"/>
            <w:bookmarkEnd w:id="41229"/>
            <w:bookmarkEnd w:id="41230"/>
          </w:p>
        </w:tc>
        <w:tc>
          <w:tcPr>
            <w:tcW w:w="663" w:type="dxa"/>
            <w:textDirection w:val="btLr"/>
            <w:tcPrChange w:id="41231" w:author="Στάθης Καπ" w:date="2023-02-26T08:48:00Z">
              <w:tcPr>
                <w:tcW w:w="663" w:type="dxa"/>
              </w:tcPr>
            </w:tcPrChange>
          </w:tcPr>
          <w:p w14:paraId="013382CF" w14:textId="3EE1344F" w:rsidR="008E010E" w:rsidRPr="00744E3F" w:rsidDel="009B47BA" w:rsidRDefault="008E010E">
            <w:pPr>
              <w:ind w:left="113" w:right="113"/>
              <w:rPr>
                <w:del w:id="41232" w:author="Στάθης Καπ" w:date="2023-02-26T09:06:00Z"/>
                <w:sz w:val="18"/>
                <w:szCs w:val="18"/>
                <w:lang w:val="el-GR"/>
                <w:rPrChange w:id="41233" w:author="Στάθης Καπ" w:date="2023-03-03T06:42:00Z">
                  <w:rPr>
                    <w:del w:id="41234" w:author="Στάθης Καπ" w:date="2023-02-26T09:06:00Z"/>
                    <w:sz w:val="18"/>
                    <w:szCs w:val="18"/>
                  </w:rPr>
                </w:rPrChange>
              </w:rPr>
              <w:pPrChange w:id="41235" w:author="Στάθης Καπ" w:date="2023-02-26T08:48:00Z">
                <w:pPr/>
              </w:pPrChange>
            </w:pPr>
            <w:del w:id="41236" w:author="Στάθης Καπ" w:date="2023-02-26T08:46:00Z">
              <w:r w:rsidRPr="006E0881" w:rsidDel="00715EE1">
                <w:rPr>
                  <w:sz w:val="18"/>
                  <w:szCs w:val="18"/>
                </w:rPr>
                <w:delText>score</w:delText>
              </w:r>
            </w:del>
            <w:bookmarkStart w:id="41237" w:name="_Toc129057700"/>
            <w:bookmarkStart w:id="41238" w:name="_Toc129191535"/>
            <w:bookmarkStart w:id="41239" w:name="_Toc129197873"/>
            <w:bookmarkEnd w:id="41237"/>
            <w:bookmarkEnd w:id="41238"/>
            <w:bookmarkEnd w:id="41239"/>
          </w:p>
        </w:tc>
        <w:tc>
          <w:tcPr>
            <w:tcW w:w="764" w:type="dxa"/>
            <w:textDirection w:val="btLr"/>
            <w:tcPrChange w:id="41240" w:author="Στάθης Καπ" w:date="2023-02-26T08:48:00Z">
              <w:tcPr>
                <w:tcW w:w="764" w:type="dxa"/>
              </w:tcPr>
            </w:tcPrChange>
          </w:tcPr>
          <w:p w14:paraId="302DECE8" w14:textId="60A099EE" w:rsidR="008E010E" w:rsidRPr="00744E3F" w:rsidDel="009B47BA" w:rsidRDefault="008E010E">
            <w:pPr>
              <w:ind w:left="113" w:right="113"/>
              <w:rPr>
                <w:del w:id="41241" w:author="Στάθης Καπ" w:date="2023-02-26T09:06:00Z"/>
                <w:sz w:val="18"/>
                <w:szCs w:val="18"/>
                <w:lang w:val="el-GR"/>
                <w:rPrChange w:id="41242" w:author="Στάθης Καπ" w:date="2023-03-03T06:42:00Z">
                  <w:rPr>
                    <w:del w:id="41243" w:author="Στάθης Καπ" w:date="2023-02-26T09:06:00Z"/>
                    <w:sz w:val="18"/>
                    <w:szCs w:val="18"/>
                  </w:rPr>
                </w:rPrChange>
              </w:rPr>
              <w:pPrChange w:id="41244" w:author="Στάθης Καπ" w:date="2023-02-26T08:48:00Z">
                <w:pPr/>
              </w:pPrChange>
            </w:pPr>
            <w:del w:id="41245" w:author="Στάθης Καπ" w:date="2023-02-26T08:46:00Z">
              <w:r w:rsidRPr="006E0881" w:rsidDel="00715EE1">
                <w:rPr>
                  <w:sz w:val="18"/>
                  <w:szCs w:val="18"/>
                </w:rPr>
                <w:delText>CPU</w:delText>
              </w:r>
              <w:r w:rsidRPr="00744E3F" w:rsidDel="00715EE1">
                <w:rPr>
                  <w:sz w:val="18"/>
                  <w:szCs w:val="18"/>
                  <w:lang w:val="el-GR"/>
                  <w:rPrChange w:id="4124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1247" w:author="Στάθης Καπ" w:date="2023-03-03T06:42:00Z">
                    <w:rPr>
                      <w:sz w:val="18"/>
                      <w:szCs w:val="18"/>
                    </w:rPr>
                  </w:rPrChange>
                </w:rPr>
                <w:delText>)</w:delText>
              </w:r>
            </w:del>
            <w:bookmarkStart w:id="41248" w:name="_Toc129057701"/>
            <w:bookmarkStart w:id="41249" w:name="_Toc129191536"/>
            <w:bookmarkStart w:id="41250" w:name="_Toc129197874"/>
            <w:bookmarkEnd w:id="41248"/>
            <w:bookmarkEnd w:id="41249"/>
            <w:bookmarkEnd w:id="41250"/>
          </w:p>
        </w:tc>
        <w:tc>
          <w:tcPr>
            <w:tcW w:w="630" w:type="dxa"/>
            <w:textDirection w:val="btLr"/>
            <w:tcPrChange w:id="41251" w:author="Στάθης Καπ" w:date="2023-02-26T08:48:00Z">
              <w:tcPr>
                <w:tcW w:w="630" w:type="dxa"/>
              </w:tcPr>
            </w:tcPrChange>
          </w:tcPr>
          <w:p w14:paraId="6CE6527A" w14:textId="0C3E3A7F" w:rsidR="008E010E" w:rsidRPr="00744E3F" w:rsidDel="009B47BA" w:rsidRDefault="008E010E">
            <w:pPr>
              <w:ind w:left="113" w:right="113"/>
              <w:rPr>
                <w:del w:id="41252" w:author="Στάθης Καπ" w:date="2023-02-26T09:06:00Z"/>
                <w:sz w:val="18"/>
                <w:szCs w:val="18"/>
                <w:lang w:val="el-GR"/>
                <w:rPrChange w:id="41253" w:author="Στάθης Καπ" w:date="2023-03-03T06:42:00Z">
                  <w:rPr>
                    <w:del w:id="41254" w:author="Στάθης Καπ" w:date="2023-02-26T09:06:00Z"/>
                    <w:sz w:val="18"/>
                    <w:szCs w:val="18"/>
                  </w:rPr>
                </w:rPrChange>
              </w:rPr>
              <w:pPrChange w:id="41255" w:author="Στάθης Καπ" w:date="2023-02-26T08:48:00Z">
                <w:pPr/>
              </w:pPrChange>
            </w:pPr>
            <w:del w:id="41256" w:author="Στάθης Καπ" w:date="2023-02-26T08:46:00Z">
              <w:r w:rsidRPr="006E0881" w:rsidDel="00715EE1">
                <w:rPr>
                  <w:sz w:val="18"/>
                  <w:szCs w:val="18"/>
                </w:rPr>
                <w:delText>visits</w:delText>
              </w:r>
            </w:del>
            <w:bookmarkStart w:id="41257" w:name="_Toc129057702"/>
            <w:bookmarkStart w:id="41258" w:name="_Toc129191537"/>
            <w:bookmarkStart w:id="41259" w:name="_Toc129197875"/>
            <w:bookmarkEnd w:id="41257"/>
            <w:bookmarkEnd w:id="41258"/>
            <w:bookmarkEnd w:id="41259"/>
          </w:p>
        </w:tc>
        <w:tc>
          <w:tcPr>
            <w:tcW w:w="663" w:type="dxa"/>
            <w:textDirection w:val="btLr"/>
            <w:tcPrChange w:id="41260" w:author="Στάθης Καπ" w:date="2023-02-26T08:48:00Z">
              <w:tcPr>
                <w:tcW w:w="663" w:type="dxa"/>
              </w:tcPr>
            </w:tcPrChange>
          </w:tcPr>
          <w:p w14:paraId="5AF701A0" w14:textId="4A56D75A" w:rsidR="008E010E" w:rsidRPr="00744E3F" w:rsidDel="009B47BA" w:rsidRDefault="008E010E">
            <w:pPr>
              <w:ind w:left="113" w:right="113"/>
              <w:rPr>
                <w:del w:id="41261" w:author="Στάθης Καπ" w:date="2023-02-26T09:06:00Z"/>
                <w:sz w:val="18"/>
                <w:szCs w:val="18"/>
                <w:lang w:val="el-GR"/>
                <w:rPrChange w:id="41262" w:author="Στάθης Καπ" w:date="2023-03-03T06:42:00Z">
                  <w:rPr>
                    <w:del w:id="41263" w:author="Στάθης Καπ" w:date="2023-02-26T09:06:00Z"/>
                    <w:sz w:val="18"/>
                    <w:szCs w:val="18"/>
                  </w:rPr>
                </w:rPrChange>
              </w:rPr>
              <w:pPrChange w:id="41264" w:author="Στάθης Καπ" w:date="2023-02-26T08:48:00Z">
                <w:pPr/>
              </w:pPrChange>
            </w:pPr>
            <w:del w:id="41265" w:author="Στάθης Καπ" w:date="2023-02-26T08:46:00Z">
              <w:r w:rsidRPr="006E0881" w:rsidDel="00715EE1">
                <w:rPr>
                  <w:sz w:val="18"/>
                  <w:szCs w:val="18"/>
                </w:rPr>
                <w:delText>score</w:delText>
              </w:r>
            </w:del>
            <w:bookmarkStart w:id="41266" w:name="_Toc129057703"/>
            <w:bookmarkStart w:id="41267" w:name="_Toc129191538"/>
            <w:bookmarkStart w:id="41268" w:name="_Toc129197876"/>
            <w:bookmarkEnd w:id="41266"/>
            <w:bookmarkEnd w:id="41267"/>
            <w:bookmarkEnd w:id="41268"/>
          </w:p>
        </w:tc>
        <w:tc>
          <w:tcPr>
            <w:tcW w:w="764" w:type="dxa"/>
            <w:textDirection w:val="btLr"/>
            <w:tcPrChange w:id="41269" w:author="Στάθης Καπ" w:date="2023-02-26T08:48:00Z">
              <w:tcPr>
                <w:tcW w:w="764" w:type="dxa"/>
              </w:tcPr>
            </w:tcPrChange>
          </w:tcPr>
          <w:p w14:paraId="51063D8D" w14:textId="009080E6" w:rsidR="008E010E" w:rsidRPr="00744E3F" w:rsidDel="009B47BA" w:rsidRDefault="008E010E">
            <w:pPr>
              <w:ind w:left="113" w:right="113"/>
              <w:rPr>
                <w:del w:id="41270" w:author="Στάθης Καπ" w:date="2023-02-26T09:06:00Z"/>
                <w:sz w:val="18"/>
                <w:szCs w:val="18"/>
                <w:lang w:val="el-GR"/>
                <w:rPrChange w:id="41271" w:author="Στάθης Καπ" w:date="2023-03-03T06:42:00Z">
                  <w:rPr>
                    <w:del w:id="41272" w:author="Στάθης Καπ" w:date="2023-02-26T09:06:00Z"/>
                    <w:sz w:val="18"/>
                    <w:szCs w:val="18"/>
                  </w:rPr>
                </w:rPrChange>
              </w:rPr>
              <w:pPrChange w:id="41273" w:author="Στάθης Καπ" w:date="2023-02-26T08:48:00Z">
                <w:pPr/>
              </w:pPrChange>
            </w:pPr>
            <w:del w:id="41274" w:author="Στάθης Καπ" w:date="2023-02-26T08:46:00Z">
              <w:r w:rsidRPr="006E0881" w:rsidDel="00715EE1">
                <w:rPr>
                  <w:sz w:val="18"/>
                  <w:szCs w:val="18"/>
                </w:rPr>
                <w:delText>CPU</w:delText>
              </w:r>
              <w:r w:rsidRPr="00744E3F" w:rsidDel="00715EE1">
                <w:rPr>
                  <w:sz w:val="18"/>
                  <w:szCs w:val="18"/>
                  <w:lang w:val="el-GR"/>
                  <w:rPrChange w:id="4127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1276" w:author="Στάθης Καπ" w:date="2023-03-03T06:42:00Z">
                    <w:rPr>
                      <w:sz w:val="18"/>
                      <w:szCs w:val="18"/>
                    </w:rPr>
                  </w:rPrChange>
                </w:rPr>
                <w:delText>)</w:delText>
              </w:r>
            </w:del>
            <w:bookmarkStart w:id="41277" w:name="_Toc129057704"/>
            <w:bookmarkStart w:id="41278" w:name="_Toc129191539"/>
            <w:bookmarkStart w:id="41279" w:name="_Toc129197877"/>
            <w:bookmarkEnd w:id="41277"/>
            <w:bookmarkEnd w:id="41278"/>
            <w:bookmarkEnd w:id="41279"/>
          </w:p>
        </w:tc>
        <w:tc>
          <w:tcPr>
            <w:tcW w:w="630" w:type="dxa"/>
            <w:textDirection w:val="btLr"/>
            <w:tcPrChange w:id="41280" w:author="Στάθης Καπ" w:date="2023-02-26T08:48:00Z">
              <w:tcPr>
                <w:tcW w:w="630" w:type="dxa"/>
              </w:tcPr>
            </w:tcPrChange>
          </w:tcPr>
          <w:p w14:paraId="77742FAC" w14:textId="42ADABEE" w:rsidR="008E010E" w:rsidRPr="00744E3F" w:rsidDel="009B47BA" w:rsidRDefault="008E010E">
            <w:pPr>
              <w:ind w:left="113" w:right="113"/>
              <w:rPr>
                <w:del w:id="41281" w:author="Στάθης Καπ" w:date="2023-02-26T09:06:00Z"/>
                <w:sz w:val="18"/>
                <w:szCs w:val="18"/>
                <w:lang w:val="el-GR"/>
                <w:rPrChange w:id="41282" w:author="Στάθης Καπ" w:date="2023-03-03T06:42:00Z">
                  <w:rPr>
                    <w:del w:id="41283" w:author="Στάθης Καπ" w:date="2023-02-26T09:06:00Z"/>
                    <w:sz w:val="18"/>
                    <w:szCs w:val="18"/>
                  </w:rPr>
                </w:rPrChange>
              </w:rPr>
              <w:pPrChange w:id="41284" w:author="Στάθης Καπ" w:date="2023-02-26T08:48:00Z">
                <w:pPr/>
              </w:pPrChange>
            </w:pPr>
            <w:del w:id="41285" w:author="Στάθης Καπ" w:date="2023-02-26T08:46:00Z">
              <w:r w:rsidRPr="006E0881" w:rsidDel="00715EE1">
                <w:rPr>
                  <w:sz w:val="18"/>
                  <w:szCs w:val="18"/>
                </w:rPr>
                <w:delText>visits</w:delText>
              </w:r>
            </w:del>
            <w:bookmarkStart w:id="41286" w:name="_Toc129057705"/>
            <w:bookmarkStart w:id="41287" w:name="_Toc129191540"/>
            <w:bookmarkStart w:id="41288" w:name="_Toc129197878"/>
            <w:bookmarkEnd w:id="41286"/>
            <w:bookmarkEnd w:id="41287"/>
            <w:bookmarkEnd w:id="41288"/>
          </w:p>
        </w:tc>
        <w:tc>
          <w:tcPr>
            <w:tcW w:w="663" w:type="dxa"/>
            <w:textDirection w:val="btLr"/>
            <w:tcPrChange w:id="41289" w:author="Στάθης Καπ" w:date="2023-02-26T08:48:00Z">
              <w:tcPr>
                <w:tcW w:w="663" w:type="dxa"/>
              </w:tcPr>
            </w:tcPrChange>
          </w:tcPr>
          <w:p w14:paraId="3F55D770" w14:textId="1BA9A208" w:rsidR="008E010E" w:rsidRPr="00744E3F" w:rsidDel="009B47BA" w:rsidRDefault="008E010E">
            <w:pPr>
              <w:ind w:left="113" w:right="113"/>
              <w:rPr>
                <w:del w:id="41290" w:author="Στάθης Καπ" w:date="2023-02-26T09:06:00Z"/>
                <w:sz w:val="18"/>
                <w:szCs w:val="18"/>
                <w:lang w:val="el-GR"/>
                <w:rPrChange w:id="41291" w:author="Στάθης Καπ" w:date="2023-03-03T06:42:00Z">
                  <w:rPr>
                    <w:del w:id="41292" w:author="Στάθης Καπ" w:date="2023-02-26T09:06:00Z"/>
                    <w:sz w:val="18"/>
                    <w:szCs w:val="18"/>
                  </w:rPr>
                </w:rPrChange>
              </w:rPr>
              <w:pPrChange w:id="41293" w:author="Στάθης Καπ" w:date="2023-02-26T08:48:00Z">
                <w:pPr/>
              </w:pPrChange>
            </w:pPr>
            <w:del w:id="41294" w:author="Στάθης Καπ" w:date="2023-02-26T08:46:00Z">
              <w:r w:rsidRPr="006E0881" w:rsidDel="00715EE1">
                <w:rPr>
                  <w:sz w:val="18"/>
                  <w:szCs w:val="18"/>
                </w:rPr>
                <w:delText>score</w:delText>
              </w:r>
            </w:del>
            <w:bookmarkStart w:id="41295" w:name="_Toc129057706"/>
            <w:bookmarkStart w:id="41296" w:name="_Toc129191541"/>
            <w:bookmarkStart w:id="41297" w:name="_Toc129197879"/>
            <w:bookmarkEnd w:id="41295"/>
            <w:bookmarkEnd w:id="41296"/>
            <w:bookmarkEnd w:id="41297"/>
          </w:p>
        </w:tc>
        <w:tc>
          <w:tcPr>
            <w:tcW w:w="764" w:type="dxa"/>
            <w:textDirection w:val="btLr"/>
            <w:tcPrChange w:id="41298" w:author="Στάθης Καπ" w:date="2023-02-26T08:48:00Z">
              <w:tcPr>
                <w:tcW w:w="764" w:type="dxa"/>
              </w:tcPr>
            </w:tcPrChange>
          </w:tcPr>
          <w:p w14:paraId="5B36CA90" w14:textId="55B9C04E" w:rsidR="008E010E" w:rsidRPr="00744E3F" w:rsidDel="009B47BA" w:rsidRDefault="008E010E">
            <w:pPr>
              <w:ind w:left="113" w:right="113"/>
              <w:rPr>
                <w:del w:id="41299" w:author="Στάθης Καπ" w:date="2023-02-26T09:06:00Z"/>
                <w:sz w:val="18"/>
                <w:szCs w:val="18"/>
                <w:lang w:val="el-GR"/>
                <w:rPrChange w:id="41300" w:author="Στάθης Καπ" w:date="2023-03-03T06:42:00Z">
                  <w:rPr>
                    <w:del w:id="41301" w:author="Στάθης Καπ" w:date="2023-02-26T09:06:00Z"/>
                    <w:sz w:val="18"/>
                    <w:szCs w:val="18"/>
                  </w:rPr>
                </w:rPrChange>
              </w:rPr>
              <w:pPrChange w:id="41302" w:author="Στάθης Καπ" w:date="2023-02-26T08:48:00Z">
                <w:pPr/>
              </w:pPrChange>
            </w:pPr>
            <w:del w:id="41303" w:author="Στάθης Καπ" w:date="2023-02-26T08:46:00Z">
              <w:r w:rsidRPr="006E0881" w:rsidDel="00715EE1">
                <w:rPr>
                  <w:sz w:val="18"/>
                  <w:szCs w:val="18"/>
                </w:rPr>
                <w:delText>CPU</w:delText>
              </w:r>
              <w:r w:rsidRPr="00744E3F" w:rsidDel="00715EE1">
                <w:rPr>
                  <w:sz w:val="18"/>
                  <w:szCs w:val="18"/>
                  <w:lang w:val="el-GR"/>
                  <w:rPrChange w:id="4130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1305" w:author="Στάθης Καπ" w:date="2023-03-03T06:42:00Z">
                    <w:rPr>
                      <w:sz w:val="18"/>
                      <w:szCs w:val="18"/>
                    </w:rPr>
                  </w:rPrChange>
                </w:rPr>
                <w:delText>)</w:delText>
              </w:r>
            </w:del>
            <w:bookmarkStart w:id="41306" w:name="_Toc129057707"/>
            <w:bookmarkStart w:id="41307" w:name="_Toc129191542"/>
            <w:bookmarkStart w:id="41308" w:name="_Toc129197880"/>
            <w:bookmarkEnd w:id="41306"/>
            <w:bookmarkEnd w:id="41307"/>
            <w:bookmarkEnd w:id="41308"/>
          </w:p>
        </w:tc>
        <w:tc>
          <w:tcPr>
            <w:tcW w:w="630" w:type="dxa"/>
            <w:textDirection w:val="btLr"/>
            <w:tcPrChange w:id="41309" w:author="Στάθης Καπ" w:date="2023-02-26T08:48:00Z">
              <w:tcPr>
                <w:tcW w:w="630" w:type="dxa"/>
              </w:tcPr>
            </w:tcPrChange>
          </w:tcPr>
          <w:p w14:paraId="6005DF36" w14:textId="52136167" w:rsidR="008E010E" w:rsidRPr="00744E3F" w:rsidDel="009B47BA" w:rsidRDefault="008E010E">
            <w:pPr>
              <w:ind w:left="113" w:right="113"/>
              <w:rPr>
                <w:del w:id="41310" w:author="Στάθης Καπ" w:date="2023-02-26T09:06:00Z"/>
                <w:sz w:val="18"/>
                <w:szCs w:val="18"/>
                <w:lang w:val="el-GR"/>
                <w:rPrChange w:id="41311" w:author="Στάθης Καπ" w:date="2023-03-03T06:42:00Z">
                  <w:rPr>
                    <w:del w:id="41312" w:author="Στάθης Καπ" w:date="2023-02-26T09:06:00Z"/>
                    <w:sz w:val="18"/>
                    <w:szCs w:val="18"/>
                  </w:rPr>
                </w:rPrChange>
              </w:rPr>
              <w:pPrChange w:id="41313" w:author="Στάθης Καπ" w:date="2023-02-26T08:48:00Z">
                <w:pPr/>
              </w:pPrChange>
            </w:pPr>
            <w:del w:id="41314" w:author="Στάθης Καπ" w:date="2023-02-26T08:46:00Z">
              <w:r w:rsidRPr="006E0881" w:rsidDel="00715EE1">
                <w:rPr>
                  <w:sz w:val="18"/>
                  <w:szCs w:val="18"/>
                </w:rPr>
                <w:delText>visits</w:delText>
              </w:r>
            </w:del>
            <w:bookmarkStart w:id="41315" w:name="_Toc129057708"/>
            <w:bookmarkStart w:id="41316" w:name="_Toc129191543"/>
            <w:bookmarkStart w:id="41317" w:name="_Toc129197881"/>
            <w:bookmarkEnd w:id="41315"/>
            <w:bookmarkEnd w:id="41316"/>
            <w:bookmarkEnd w:id="41317"/>
          </w:p>
        </w:tc>
        <w:tc>
          <w:tcPr>
            <w:tcW w:w="654" w:type="dxa"/>
            <w:textDirection w:val="btLr"/>
            <w:tcPrChange w:id="41318" w:author="Στάθης Καπ" w:date="2023-02-26T08:48:00Z">
              <w:tcPr>
                <w:tcW w:w="654" w:type="dxa"/>
              </w:tcPr>
            </w:tcPrChange>
          </w:tcPr>
          <w:p w14:paraId="5C50FFD8" w14:textId="4C8C89EE" w:rsidR="008E010E" w:rsidRPr="00744E3F" w:rsidDel="009B47BA" w:rsidRDefault="008E010E">
            <w:pPr>
              <w:ind w:left="113" w:right="113"/>
              <w:rPr>
                <w:del w:id="41319" w:author="Στάθης Καπ" w:date="2023-02-26T09:06:00Z"/>
                <w:sz w:val="18"/>
                <w:szCs w:val="18"/>
                <w:lang w:val="el-GR"/>
                <w:rPrChange w:id="41320" w:author="Στάθης Καπ" w:date="2023-03-03T06:42:00Z">
                  <w:rPr>
                    <w:del w:id="41321" w:author="Στάθης Καπ" w:date="2023-02-26T09:06:00Z"/>
                    <w:sz w:val="18"/>
                    <w:szCs w:val="18"/>
                  </w:rPr>
                </w:rPrChange>
              </w:rPr>
              <w:pPrChange w:id="41322" w:author="Στάθης Καπ" w:date="2023-02-26T08:48:00Z">
                <w:pPr/>
              </w:pPrChange>
            </w:pPr>
            <w:del w:id="41323" w:author="Στάθης Καπ" w:date="2023-02-26T08:46:00Z">
              <w:r w:rsidRPr="006E0881" w:rsidDel="00715EE1">
                <w:rPr>
                  <w:sz w:val="18"/>
                  <w:szCs w:val="18"/>
                </w:rPr>
                <w:delText>score</w:delText>
              </w:r>
            </w:del>
            <w:bookmarkStart w:id="41324" w:name="_Toc129057709"/>
            <w:bookmarkStart w:id="41325" w:name="_Toc129191544"/>
            <w:bookmarkStart w:id="41326" w:name="_Toc129197882"/>
            <w:bookmarkEnd w:id="41324"/>
            <w:bookmarkEnd w:id="41325"/>
            <w:bookmarkEnd w:id="41326"/>
          </w:p>
        </w:tc>
        <w:tc>
          <w:tcPr>
            <w:tcW w:w="754" w:type="dxa"/>
            <w:textDirection w:val="btLr"/>
            <w:tcPrChange w:id="41327" w:author="Στάθης Καπ" w:date="2023-02-26T08:48:00Z">
              <w:tcPr>
                <w:tcW w:w="754" w:type="dxa"/>
              </w:tcPr>
            </w:tcPrChange>
          </w:tcPr>
          <w:p w14:paraId="2A73EA85" w14:textId="46943D50" w:rsidR="008E010E" w:rsidRPr="00744E3F" w:rsidDel="009B47BA" w:rsidRDefault="008E010E">
            <w:pPr>
              <w:ind w:left="113" w:right="113"/>
              <w:rPr>
                <w:del w:id="41328" w:author="Στάθης Καπ" w:date="2023-02-26T09:06:00Z"/>
                <w:sz w:val="18"/>
                <w:szCs w:val="18"/>
                <w:lang w:val="el-GR"/>
                <w:rPrChange w:id="41329" w:author="Στάθης Καπ" w:date="2023-03-03T06:42:00Z">
                  <w:rPr>
                    <w:del w:id="41330" w:author="Στάθης Καπ" w:date="2023-02-26T09:06:00Z"/>
                    <w:sz w:val="18"/>
                    <w:szCs w:val="18"/>
                  </w:rPr>
                </w:rPrChange>
              </w:rPr>
              <w:pPrChange w:id="41331" w:author="Στάθης Καπ" w:date="2023-02-26T08:48:00Z">
                <w:pPr/>
              </w:pPrChange>
            </w:pPr>
            <w:del w:id="41332" w:author="Στάθης Καπ" w:date="2023-02-26T08:46:00Z">
              <w:r w:rsidRPr="006E0881" w:rsidDel="00715EE1">
                <w:rPr>
                  <w:sz w:val="18"/>
                  <w:szCs w:val="18"/>
                </w:rPr>
                <w:delText>CPU</w:delText>
              </w:r>
              <w:r w:rsidRPr="00744E3F" w:rsidDel="00715EE1">
                <w:rPr>
                  <w:sz w:val="18"/>
                  <w:szCs w:val="18"/>
                  <w:lang w:val="el-GR"/>
                  <w:rPrChange w:id="4133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1334" w:author="Στάθης Καπ" w:date="2023-03-03T06:42:00Z">
                    <w:rPr>
                      <w:sz w:val="18"/>
                      <w:szCs w:val="18"/>
                    </w:rPr>
                  </w:rPrChange>
                </w:rPr>
                <w:delText>)</w:delText>
              </w:r>
            </w:del>
            <w:bookmarkStart w:id="41335" w:name="_Toc129057710"/>
            <w:bookmarkStart w:id="41336" w:name="_Toc129191545"/>
            <w:bookmarkStart w:id="41337" w:name="_Toc129197883"/>
            <w:bookmarkEnd w:id="41335"/>
            <w:bookmarkEnd w:id="41336"/>
            <w:bookmarkEnd w:id="41337"/>
          </w:p>
        </w:tc>
        <w:tc>
          <w:tcPr>
            <w:tcW w:w="622" w:type="dxa"/>
            <w:textDirection w:val="btLr"/>
            <w:tcPrChange w:id="41338" w:author="Στάθης Καπ" w:date="2023-02-26T08:48:00Z">
              <w:tcPr>
                <w:tcW w:w="622" w:type="dxa"/>
              </w:tcPr>
            </w:tcPrChange>
          </w:tcPr>
          <w:p w14:paraId="3BF8BD1E" w14:textId="4000F556" w:rsidR="008E010E" w:rsidRPr="00744E3F" w:rsidDel="009B47BA" w:rsidRDefault="008E010E">
            <w:pPr>
              <w:ind w:left="113" w:right="113"/>
              <w:rPr>
                <w:del w:id="41339" w:author="Στάθης Καπ" w:date="2023-02-26T09:06:00Z"/>
                <w:sz w:val="18"/>
                <w:szCs w:val="18"/>
                <w:lang w:val="el-GR"/>
                <w:rPrChange w:id="41340" w:author="Στάθης Καπ" w:date="2023-03-03T06:42:00Z">
                  <w:rPr>
                    <w:del w:id="41341" w:author="Στάθης Καπ" w:date="2023-02-26T09:06:00Z"/>
                    <w:sz w:val="18"/>
                    <w:szCs w:val="18"/>
                  </w:rPr>
                </w:rPrChange>
              </w:rPr>
              <w:pPrChange w:id="41342" w:author="Στάθης Καπ" w:date="2023-02-26T08:48:00Z">
                <w:pPr/>
              </w:pPrChange>
            </w:pPr>
            <w:del w:id="41343" w:author="Στάθης Καπ" w:date="2023-02-26T08:46:00Z">
              <w:r w:rsidRPr="006E0881" w:rsidDel="00715EE1">
                <w:rPr>
                  <w:sz w:val="18"/>
                  <w:szCs w:val="18"/>
                </w:rPr>
                <w:delText>visits</w:delText>
              </w:r>
            </w:del>
            <w:bookmarkStart w:id="41344" w:name="_Toc129057711"/>
            <w:bookmarkStart w:id="41345" w:name="_Toc129191546"/>
            <w:bookmarkStart w:id="41346" w:name="_Toc129197884"/>
            <w:bookmarkEnd w:id="41344"/>
            <w:bookmarkEnd w:id="41345"/>
            <w:bookmarkEnd w:id="41346"/>
          </w:p>
        </w:tc>
        <w:bookmarkStart w:id="41347" w:name="_Toc129057712"/>
        <w:bookmarkStart w:id="41348" w:name="_Toc129191547"/>
        <w:bookmarkStart w:id="41349" w:name="_Toc129197885"/>
        <w:bookmarkEnd w:id="41347"/>
        <w:bookmarkEnd w:id="41348"/>
        <w:bookmarkEnd w:id="41349"/>
      </w:tr>
      <w:tr w:rsidR="008E010E" w:rsidRPr="00331D5E" w:rsidDel="009B47BA" w14:paraId="045B86E0" w14:textId="711480A6" w:rsidTr="00715EE1">
        <w:trPr>
          <w:gridAfter w:val="1"/>
          <w:wAfter w:w="51" w:type="dxa"/>
          <w:cantSplit/>
          <w:trHeight w:val="567"/>
          <w:del w:id="41350" w:author="Στάθης Καπ" w:date="2023-02-26T09:06:00Z"/>
        </w:trPr>
        <w:tc>
          <w:tcPr>
            <w:tcW w:w="627" w:type="dxa"/>
            <w:gridSpan w:val="2"/>
            <w:textDirection w:val="btLr"/>
            <w:tcPrChange w:id="41351" w:author="Στάθης Καπ" w:date="2023-02-26T08:48:00Z">
              <w:tcPr>
                <w:tcW w:w="627" w:type="dxa"/>
              </w:tcPr>
            </w:tcPrChange>
          </w:tcPr>
          <w:p w14:paraId="4166D54E" w14:textId="071BB1AA" w:rsidR="008E010E" w:rsidRPr="00744E3F" w:rsidDel="009B47BA" w:rsidRDefault="008E010E">
            <w:pPr>
              <w:ind w:left="113" w:right="113"/>
              <w:rPr>
                <w:del w:id="41352" w:author="Στάθης Καπ" w:date="2023-02-26T09:06:00Z"/>
                <w:sz w:val="18"/>
                <w:szCs w:val="18"/>
                <w:lang w:val="el-GR"/>
                <w:rPrChange w:id="41353" w:author="Στάθης Καπ" w:date="2023-03-03T06:42:00Z">
                  <w:rPr>
                    <w:del w:id="41354" w:author="Στάθης Καπ" w:date="2023-02-26T09:06:00Z"/>
                    <w:sz w:val="18"/>
                    <w:szCs w:val="18"/>
                  </w:rPr>
                </w:rPrChange>
              </w:rPr>
              <w:pPrChange w:id="41355" w:author="Στάθης Καπ" w:date="2023-02-26T08:48:00Z">
                <w:pPr/>
              </w:pPrChange>
            </w:pPr>
            <w:del w:id="41356" w:author="Στάθης Καπ" w:date="2023-02-26T08:46:00Z">
              <w:r w:rsidRPr="006E0881" w:rsidDel="00715EE1">
                <w:rPr>
                  <w:sz w:val="18"/>
                  <w:szCs w:val="18"/>
                </w:rPr>
                <w:delText>pr</w:delText>
              </w:r>
              <w:r w:rsidRPr="00744E3F" w:rsidDel="00715EE1">
                <w:rPr>
                  <w:sz w:val="18"/>
                  <w:szCs w:val="18"/>
                  <w:lang w:val="el-GR"/>
                  <w:rPrChange w:id="41357" w:author="Στάθης Καπ" w:date="2023-03-03T06:42:00Z">
                    <w:rPr>
                      <w:sz w:val="18"/>
                      <w:szCs w:val="18"/>
                    </w:rPr>
                  </w:rPrChange>
                </w:rPr>
                <w:delText>11</w:delText>
              </w:r>
            </w:del>
            <w:bookmarkStart w:id="41358" w:name="_Toc129057713"/>
            <w:bookmarkStart w:id="41359" w:name="_Toc129191548"/>
            <w:bookmarkStart w:id="41360" w:name="_Toc129197886"/>
            <w:bookmarkEnd w:id="41358"/>
            <w:bookmarkEnd w:id="41359"/>
            <w:bookmarkEnd w:id="41360"/>
          </w:p>
        </w:tc>
        <w:tc>
          <w:tcPr>
            <w:tcW w:w="663" w:type="dxa"/>
            <w:textDirection w:val="btLr"/>
            <w:tcPrChange w:id="41361" w:author="Στάθης Καπ" w:date="2023-02-26T08:48:00Z">
              <w:tcPr>
                <w:tcW w:w="663" w:type="dxa"/>
              </w:tcPr>
            </w:tcPrChange>
          </w:tcPr>
          <w:p w14:paraId="2111EB1A" w14:textId="4C7B8685" w:rsidR="008E010E" w:rsidRPr="00744E3F" w:rsidDel="009B47BA" w:rsidRDefault="008E010E">
            <w:pPr>
              <w:ind w:left="113" w:right="113"/>
              <w:rPr>
                <w:del w:id="41362" w:author="Στάθης Καπ" w:date="2023-02-26T09:06:00Z"/>
                <w:sz w:val="18"/>
                <w:szCs w:val="18"/>
                <w:lang w:val="el-GR"/>
                <w:rPrChange w:id="41363" w:author="Στάθης Καπ" w:date="2023-03-03T06:42:00Z">
                  <w:rPr>
                    <w:del w:id="41364" w:author="Στάθης Καπ" w:date="2023-02-26T09:06:00Z"/>
                    <w:sz w:val="18"/>
                    <w:szCs w:val="18"/>
                  </w:rPr>
                </w:rPrChange>
              </w:rPr>
              <w:pPrChange w:id="41365" w:author="Στάθης Καπ" w:date="2023-02-26T08:48:00Z">
                <w:pPr/>
              </w:pPrChange>
            </w:pPr>
            <w:bookmarkStart w:id="41366" w:name="_Toc129057714"/>
            <w:bookmarkStart w:id="41367" w:name="_Toc129191549"/>
            <w:bookmarkStart w:id="41368" w:name="_Toc129197887"/>
            <w:bookmarkEnd w:id="41366"/>
            <w:bookmarkEnd w:id="41367"/>
            <w:bookmarkEnd w:id="41368"/>
          </w:p>
        </w:tc>
        <w:tc>
          <w:tcPr>
            <w:tcW w:w="764" w:type="dxa"/>
            <w:textDirection w:val="btLr"/>
            <w:tcPrChange w:id="41369" w:author="Στάθης Καπ" w:date="2023-02-26T08:48:00Z">
              <w:tcPr>
                <w:tcW w:w="764" w:type="dxa"/>
              </w:tcPr>
            </w:tcPrChange>
          </w:tcPr>
          <w:p w14:paraId="47750F26" w14:textId="39E48C43" w:rsidR="008E010E" w:rsidRPr="00744E3F" w:rsidDel="009B47BA" w:rsidRDefault="008E010E">
            <w:pPr>
              <w:ind w:left="113" w:right="113"/>
              <w:rPr>
                <w:del w:id="41370" w:author="Στάθης Καπ" w:date="2023-02-26T09:06:00Z"/>
                <w:sz w:val="18"/>
                <w:szCs w:val="18"/>
                <w:lang w:val="el-GR"/>
                <w:rPrChange w:id="41371" w:author="Στάθης Καπ" w:date="2023-03-03T06:42:00Z">
                  <w:rPr>
                    <w:del w:id="41372" w:author="Στάθης Καπ" w:date="2023-02-26T09:06:00Z"/>
                    <w:sz w:val="18"/>
                    <w:szCs w:val="18"/>
                  </w:rPr>
                </w:rPrChange>
              </w:rPr>
              <w:pPrChange w:id="41373" w:author="Στάθης Καπ" w:date="2023-02-26T08:48:00Z">
                <w:pPr/>
              </w:pPrChange>
            </w:pPr>
            <w:bookmarkStart w:id="41374" w:name="_Toc129057715"/>
            <w:bookmarkStart w:id="41375" w:name="_Toc129191550"/>
            <w:bookmarkStart w:id="41376" w:name="_Toc129197888"/>
            <w:bookmarkEnd w:id="41374"/>
            <w:bookmarkEnd w:id="41375"/>
            <w:bookmarkEnd w:id="41376"/>
          </w:p>
        </w:tc>
        <w:tc>
          <w:tcPr>
            <w:tcW w:w="630" w:type="dxa"/>
            <w:textDirection w:val="btLr"/>
            <w:tcPrChange w:id="41377" w:author="Στάθης Καπ" w:date="2023-02-26T08:48:00Z">
              <w:tcPr>
                <w:tcW w:w="630" w:type="dxa"/>
              </w:tcPr>
            </w:tcPrChange>
          </w:tcPr>
          <w:p w14:paraId="70D30250" w14:textId="0FE5A80E" w:rsidR="008E010E" w:rsidRPr="00744E3F" w:rsidDel="009B47BA" w:rsidRDefault="008E010E">
            <w:pPr>
              <w:ind w:left="113" w:right="113"/>
              <w:rPr>
                <w:del w:id="41378" w:author="Στάθης Καπ" w:date="2023-02-26T09:06:00Z"/>
                <w:sz w:val="18"/>
                <w:szCs w:val="18"/>
                <w:lang w:val="el-GR"/>
                <w:rPrChange w:id="41379" w:author="Στάθης Καπ" w:date="2023-03-03T06:42:00Z">
                  <w:rPr>
                    <w:del w:id="41380" w:author="Στάθης Καπ" w:date="2023-02-26T09:06:00Z"/>
                    <w:sz w:val="18"/>
                    <w:szCs w:val="18"/>
                  </w:rPr>
                </w:rPrChange>
              </w:rPr>
              <w:pPrChange w:id="41381" w:author="Στάθης Καπ" w:date="2023-02-26T08:48:00Z">
                <w:pPr/>
              </w:pPrChange>
            </w:pPr>
            <w:bookmarkStart w:id="41382" w:name="_Toc129057716"/>
            <w:bookmarkStart w:id="41383" w:name="_Toc129191551"/>
            <w:bookmarkStart w:id="41384" w:name="_Toc129197889"/>
            <w:bookmarkEnd w:id="41382"/>
            <w:bookmarkEnd w:id="41383"/>
            <w:bookmarkEnd w:id="41384"/>
          </w:p>
        </w:tc>
        <w:tc>
          <w:tcPr>
            <w:tcW w:w="663" w:type="dxa"/>
            <w:textDirection w:val="btLr"/>
            <w:tcPrChange w:id="41385" w:author="Στάθης Καπ" w:date="2023-02-26T08:48:00Z">
              <w:tcPr>
                <w:tcW w:w="663" w:type="dxa"/>
              </w:tcPr>
            </w:tcPrChange>
          </w:tcPr>
          <w:p w14:paraId="6A0CAB46" w14:textId="786CE006" w:rsidR="008E010E" w:rsidRPr="00744E3F" w:rsidDel="009B47BA" w:rsidRDefault="008E010E">
            <w:pPr>
              <w:ind w:left="113" w:right="113"/>
              <w:rPr>
                <w:del w:id="41386" w:author="Στάθης Καπ" w:date="2023-02-26T09:06:00Z"/>
                <w:sz w:val="18"/>
                <w:szCs w:val="18"/>
                <w:lang w:val="el-GR"/>
                <w:rPrChange w:id="41387" w:author="Στάθης Καπ" w:date="2023-03-03T06:42:00Z">
                  <w:rPr>
                    <w:del w:id="41388" w:author="Στάθης Καπ" w:date="2023-02-26T09:06:00Z"/>
                    <w:sz w:val="18"/>
                    <w:szCs w:val="18"/>
                  </w:rPr>
                </w:rPrChange>
              </w:rPr>
              <w:pPrChange w:id="41389" w:author="Στάθης Καπ" w:date="2023-02-26T08:48:00Z">
                <w:pPr/>
              </w:pPrChange>
            </w:pPr>
            <w:bookmarkStart w:id="41390" w:name="_Toc129057717"/>
            <w:bookmarkStart w:id="41391" w:name="_Toc129191552"/>
            <w:bookmarkStart w:id="41392" w:name="_Toc129197890"/>
            <w:bookmarkEnd w:id="41390"/>
            <w:bookmarkEnd w:id="41391"/>
            <w:bookmarkEnd w:id="41392"/>
          </w:p>
        </w:tc>
        <w:tc>
          <w:tcPr>
            <w:tcW w:w="764" w:type="dxa"/>
            <w:textDirection w:val="btLr"/>
            <w:tcPrChange w:id="41393" w:author="Στάθης Καπ" w:date="2023-02-26T08:48:00Z">
              <w:tcPr>
                <w:tcW w:w="764" w:type="dxa"/>
              </w:tcPr>
            </w:tcPrChange>
          </w:tcPr>
          <w:p w14:paraId="03139225" w14:textId="03DB3634" w:rsidR="008E010E" w:rsidRPr="00744E3F" w:rsidDel="009B47BA" w:rsidRDefault="008E010E">
            <w:pPr>
              <w:ind w:left="113" w:right="113"/>
              <w:rPr>
                <w:del w:id="41394" w:author="Στάθης Καπ" w:date="2023-02-26T09:06:00Z"/>
                <w:sz w:val="18"/>
                <w:szCs w:val="18"/>
                <w:lang w:val="el-GR"/>
                <w:rPrChange w:id="41395" w:author="Στάθης Καπ" w:date="2023-03-03T06:42:00Z">
                  <w:rPr>
                    <w:del w:id="41396" w:author="Στάθης Καπ" w:date="2023-02-26T09:06:00Z"/>
                    <w:sz w:val="18"/>
                    <w:szCs w:val="18"/>
                  </w:rPr>
                </w:rPrChange>
              </w:rPr>
              <w:pPrChange w:id="41397" w:author="Στάθης Καπ" w:date="2023-02-26T08:48:00Z">
                <w:pPr/>
              </w:pPrChange>
            </w:pPr>
            <w:bookmarkStart w:id="41398" w:name="_Toc129057718"/>
            <w:bookmarkStart w:id="41399" w:name="_Toc129191553"/>
            <w:bookmarkStart w:id="41400" w:name="_Toc129197891"/>
            <w:bookmarkEnd w:id="41398"/>
            <w:bookmarkEnd w:id="41399"/>
            <w:bookmarkEnd w:id="41400"/>
          </w:p>
        </w:tc>
        <w:tc>
          <w:tcPr>
            <w:tcW w:w="630" w:type="dxa"/>
            <w:textDirection w:val="btLr"/>
            <w:tcPrChange w:id="41401" w:author="Στάθης Καπ" w:date="2023-02-26T08:48:00Z">
              <w:tcPr>
                <w:tcW w:w="630" w:type="dxa"/>
              </w:tcPr>
            </w:tcPrChange>
          </w:tcPr>
          <w:p w14:paraId="20DA56A2" w14:textId="0BBB0B49" w:rsidR="008E010E" w:rsidRPr="00744E3F" w:rsidDel="009B47BA" w:rsidRDefault="008E010E">
            <w:pPr>
              <w:ind w:left="113" w:right="113"/>
              <w:rPr>
                <w:del w:id="41402" w:author="Στάθης Καπ" w:date="2023-02-26T09:06:00Z"/>
                <w:sz w:val="18"/>
                <w:szCs w:val="18"/>
                <w:lang w:val="el-GR"/>
                <w:rPrChange w:id="41403" w:author="Στάθης Καπ" w:date="2023-03-03T06:42:00Z">
                  <w:rPr>
                    <w:del w:id="41404" w:author="Στάθης Καπ" w:date="2023-02-26T09:06:00Z"/>
                    <w:sz w:val="18"/>
                    <w:szCs w:val="18"/>
                  </w:rPr>
                </w:rPrChange>
              </w:rPr>
              <w:pPrChange w:id="41405" w:author="Στάθης Καπ" w:date="2023-02-26T08:48:00Z">
                <w:pPr/>
              </w:pPrChange>
            </w:pPr>
            <w:bookmarkStart w:id="41406" w:name="_Toc129057719"/>
            <w:bookmarkStart w:id="41407" w:name="_Toc129191554"/>
            <w:bookmarkStart w:id="41408" w:name="_Toc129197892"/>
            <w:bookmarkEnd w:id="41406"/>
            <w:bookmarkEnd w:id="41407"/>
            <w:bookmarkEnd w:id="41408"/>
          </w:p>
        </w:tc>
        <w:tc>
          <w:tcPr>
            <w:tcW w:w="663" w:type="dxa"/>
            <w:textDirection w:val="btLr"/>
            <w:tcPrChange w:id="41409" w:author="Στάθης Καπ" w:date="2023-02-26T08:48:00Z">
              <w:tcPr>
                <w:tcW w:w="663" w:type="dxa"/>
              </w:tcPr>
            </w:tcPrChange>
          </w:tcPr>
          <w:p w14:paraId="733A3960" w14:textId="21ACB14F" w:rsidR="008E010E" w:rsidRPr="00744E3F" w:rsidDel="009B47BA" w:rsidRDefault="008E010E">
            <w:pPr>
              <w:ind w:left="113" w:right="113"/>
              <w:rPr>
                <w:del w:id="41410" w:author="Στάθης Καπ" w:date="2023-02-26T09:06:00Z"/>
                <w:sz w:val="18"/>
                <w:szCs w:val="18"/>
                <w:lang w:val="el-GR"/>
                <w:rPrChange w:id="41411" w:author="Στάθης Καπ" w:date="2023-03-03T06:42:00Z">
                  <w:rPr>
                    <w:del w:id="41412" w:author="Στάθης Καπ" w:date="2023-02-26T09:06:00Z"/>
                    <w:sz w:val="18"/>
                    <w:szCs w:val="18"/>
                  </w:rPr>
                </w:rPrChange>
              </w:rPr>
              <w:pPrChange w:id="41413" w:author="Στάθης Καπ" w:date="2023-02-26T08:48:00Z">
                <w:pPr/>
              </w:pPrChange>
            </w:pPr>
            <w:bookmarkStart w:id="41414" w:name="_Toc129057720"/>
            <w:bookmarkStart w:id="41415" w:name="_Toc129191555"/>
            <w:bookmarkStart w:id="41416" w:name="_Toc129197893"/>
            <w:bookmarkEnd w:id="41414"/>
            <w:bookmarkEnd w:id="41415"/>
            <w:bookmarkEnd w:id="41416"/>
          </w:p>
        </w:tc>
        <w:tc>
          <w:tcPr>
            <w:tcW w:w="764" w:type="dxa"/>
            <w:textDirection w:val="btLr"/>
            <w:tcPrChange w:id="41417" w:author="Στάθης Καπ" w:date="2023-02-26T08:48:00Z">
              <w:tcPr>
                <w:tcW w:w="764" w:type="dxa"/>
              </w:tcPr>
            </w:tcPrChange>
          </w:tcPr>
          <w:p w14:paraId="1BB81562" w14:textId="791AE99B" w:rsidR="008E010E" w:rsidRPr="00744E3F" w:rsidDel="009B47BA" w:rsidRDefault="008E010E">
            <w:pPr>
              <w:ind w:left="113" w:right="113"/>
              <w:rPr>
                <w:del w:id="41418" w:author="Στάθης Καπ" w:date="2023-02-26T09:06:00Z"/>
                <w:sz w:val="18"/>
                <w:szCs w:val="18"/>
                <w:lang w:val="el-GR"/>
                <w:rPrChange w:id="41419" w:author="Στάθης Καπ" w:date="2023-03-03T06:42:00Z">
                  <w:rPr>
                    <w:del w:id="41420" w:author="Στάθης Καπ" w:date="2023-02-26T09:06:00Z"/>
                    <w:sz w:val="18"/>
                    <w:szCs w:val="18"/>
                  </w:rPr>
                </w:rPrChange>
              </w:rPr>
              <w:pPrChange w:id="41421" w:author="Στάθης Καπ" w:date="2023-02-26T08:48:00Z">
                <w:pPr/>
              </w:pPrChange>
            </w:pPr>
            <w:bookmarkStart w:id="41422" w:name="_Toc129057721"/>
            <w:bookmarkStart w:id="41423" w:name="_Toc129191556"/>
            <w:bookmarkStart w:id="41424" w:name="_Toc129197894"/>
            <w:bookmarkEnd w:id="41422"/>
            <w:bookmarkEnd w:id="41423"/>
            <w:bookmarkEnd w:id="41424"/>
          </w:p>
        </w:tc>
        <w:tc>
          <w:tcPr>
            <w:tcW w:w="630" w:type="dxa"/>
            <w:textDirection w:val="btLr"/>
            <w:tcPrChange w:id="41425" w:author="Στάθης Καπ" w:date="2023-02-26T08:48:00Z">
              <w:tcPr>
                <w:tcW w:w="630" w:type="dxa"/>
              </w:tcPr>
            </w:tcPrChange>
          </w:tcPr>
          <w:p w14:paraId="00190DAC" w14:textId="1880CB35" w:rsidR="008E010E" w:rsidRPr="00744E3F" w:rsidDel="009B47BA" w:rsidRDefault="008E010E">
            <w:pPr>
              <w:ind w:left="113" w:right="113"/>
              <w:rPr>
                <w:del w:id="41426" w:author="Στάθης Καπ" w:date="2023-02-26T09:06:00Z"/>
                <w:sz w:val="18"/>
                <w:szCs w:val="18"/>
                <w:lang w:val="el-GR"/>
                <w:rPrChange w:id="41427" w:author="Στάθης Καπ" w:date="2023-03-03T06:42:00Z">
                  <w:rPr>
                    <w:del w:id="41428" w:author="Στάθης Καπ" w:date="2023-02-26T09:06:00Z"/>
                    <w:sz w:val="18"/>
                    <w:szCs w:val="18"/>
                  </w:rPr>
                </w:rPrChange>
              </w:rPr>
              <w:pPrChange w:id="41429" w:author="Στάθης Καπ" w:date="2023-02-26T08:48:00Z">
                <w:pPr/>
              </w:pPrChange>
            </w:pPr>
            <w:bookmarkStart w:id="41430" w:name="_Toc129057722"/>
            <w:bookmarkStart w:id="41431" w:name="_Toc129191557"/>
            <w:bookmarkStart w:id="41432" w:name="_Toc129197895"/>
            <w:bookmarkEnd w:id="41430"/>
            <w:bookmarkEnd w:id="41431"/>
            <w:bookmarkEnd w:id="41432"/>
          </w:p>
        </w:tc>
        <w:tc>
          <w:tcPr>
            <w:tcW w:w="654" w:type="dxa"/>
            <w:textDirection w:val="btLr"/>
            <w:tcPrChange w:id="41433" w:author="Στάθης Καπ" w:date="2023-02-26T08:48:00Z">
              <w:tcPr>
                <w:tcW w:w="654" w:type="dxa"/>
              </w:tcPr>
            </w:tcPrChange>
          </w:tcPr>
          <w:p w14:paraId="5C2E3462" w14:textId="20007950" w:rsidR="008E010E" w:rsidRPr="00744E3F" w:rsidDel="009B47BA" w:rsidRDefault="00A53062">
            <w:pPr>
              <w:ind w:left="113" w:right="113"/>
              <w:rPr>
                <w:del w:id="41434" w:author="Στάθης Καπ" w:date="2023-02-26T09:06:00Z"/>
                <w:sz w:val="18"/>
                <w:szCs w:val="18"/>
                <w:lang w:val="el-GR"/>
                <w:rPrChange w:id="41435" w:author="Στάθης Καπ" w:date="2023-03-03T06:42:00Z">
                  <w:rPr>
                    <w:del w:id="41436" w:author="Στάθης Καπ" w:date="2023-02-26T09:06:00Z"/>
                    <w:sz w:val="18"/>
                    <w:szCs w:val="18"/>
                  </w:rPr>
                </w:rPrChange>
              </w:rPr>
              <w:pPrChange w:id="41437" w:author="Στάθης Καπ" w:date="2023-02-26T08:48:00Z">
                <w:pPr/>
              </w:pPrChange>
            </w:pPr>
            <w:del w:id="41438" w:author="Στάθης Καπ" w:date="2023-02-26T08:46:00Z">
              <w:r w:rsidRPr="00744E3F" w:rsidDel="00715EE1">
                <w:rPr>
                  <w:sz w:val="18"/>
                  <w:szCs w:val="18"/>
                  <w:lang w:val="el-GR"/>
                  <w:rPrChange w:id="41439" w:author="Στάθης Καπ" w:date="2023-03-03T06:42:00Z">
                    <w:rPr>
                      <w:sz w:val="18"/>
                      <w:szCs w:val="18"/>
                    </w:rPr>
                  </w:rPrChange>
                </w:rPr>
                <w:delText>259</w:delText>
              </w:r>
            </w:del>
            <w:bookmarkStart w:id="41440" w:name="_Toc129057723"/>
            <w:bookmarkStart w:id="41441" w:name="_Toc129191558"/>
            <w:bookmarkStart w:id="41442" w:name="_Toc129197896"/>
            <w:bookmarkEnd w:id="41440"/>
            <w:bookmarkEnd w:id="41441"/>
            <w:bookmarkEnd w:id="41442"/>
          </w:p>
        </w:tc>
        <w:tc>
          <w:tcPr>
            <w:tcW w:w="754" w:type="dxa"/>
            <w:textDirection w:val="btLr"/>
            <w:tcPrChange w:id="41443" w:author="Στάθης Καπ" w:date="2023-02-26T08:48:00Z">
              <w:tcPr>
                <w:tcW w:w="754" w:type="dxa"/>
              </w:tcPr>
            </w:tcPrChange>
          </w:tcPr>
          <w:p w14:paraId="739C7695" w14:textId="4D3AA95C" w:rsidR="008E010E" w:rsidRPr="00744E3F" w:rsidDel="009B47BA" w:rsidRDefault="008E010E">
            <w:pPr>
              <w:ind w:left="113" w:right="113"/>
              <w:rPr>
                <w:del w:id="41444" w:author="Στάθης Καπ" w:date="2023-02-26T09:06:00Z"/>
                <w:sz w:val="18"/>
                <w:szCs w:val="18"/>
                <w:lang w:val="el-GR"/>
                <w:rPrChange w:id="41445" w:author="Στάθης Καπ" w:date="2023-03-03T06:42:00Z">
                  <w:rPr>
                    <w:del w:id="41446" w:author="Στάθης Καπ" w:date="2023-02-26T09:06:00Z"/>
                    <w:sz w:val="18"/>
                    <w:szCs w:val="18"/>
                  </w:rPr>
                </w:rPrChange>
              </w:rPr>
              <w:pPrChange w:id="41447" w:author="Στάθης Καπ" w:date="2023-02-26T08:48:00Z">
                <w:pPr/>
              </w:pPrChange>
            </w:pPr>
            <w:bookmarkStart w:id="41448" w:name="_Toc129057724"/>
            <w:bookmarkStart w:id="41449" w:name="_Toc129191559"/>
            <w:bookmarkStart w:id="41450" w:name="_Toc129197897"/>
            <w:bookmarkEnd w:id="41448"/>
            <w:bookmarkEnd w:id="41449"/>
            <w:bookmarkEnd w:id="41450"/>
          </w:p>
        </w:tc>
        <w:tc>
          <w:tcPr>
            <w:tcW w:w="622" w:type="dxa"/>
            <w:textDirection w:val="btLr"/>
            <w:tcPrChange w:id="41451" w:author="Στάθης Καπ" w:date="2023-02-26T08:48:00Z">
              <w:tcPr>
                <w:tcW w:w="622" w:type="dxa"/>
              </w:tcPr>
            </w:tcPrChange>
          </w:tcPr>
          <w:p w14:paraId="547E1795" w14:textId="5E800A35" w:rsidR="008E010E" w:rsidRPr="00744E3F" w:rsidDel="009B47BA" w:rsidRDefault="008E010E">
            <w:pPr>
              <w:ind w:left="113" w:right="113"/>
              <w:rPr>
                <w:del w:id="41452" w:author="Στάθης Καπ" w:date="2023-02-26T09:06:00Z"/>
                <w:sz w:val="18"/>
                <w:szCs w:val="18"/>
                <w:lang w:val="el-GR"/>
                <w:rPrChange w:id="41453" w:author="Στάθης Καπ" w:date="2023-03-03T06:42:00Z">
                  <w:rPr>
                    <w:del w:id="41454" w:author="Στάθης Καπ" w:date="2023-02-26T09:06:00Z"/>
                    <w:sz w:val="18"/>
                    <w:szCs w:val="18"/>
                  </w:rPr>
                </w:rPrChange>
              </w:rPr>
              <w:pPrChange w:id="41455" w:author="Στάθης Καπ" w:date="2023-02-26T08:48:00Z">
                <w:pPr/>
              </w:pPrChange>
            </w:pPr>
            <w:bookmarkStart w:id="41456" w:name="_Toc129057725"/>
            <w:bookmarkStart w:id="41457" w:name="_Toc129191560"/>
            <w:bookmarkStart w:id="41458" w:name="_Toc129197898"/>
            <w:bookmarkEnd w:id="41456"/>
            <w:bookmarkEnd w:id="41457"/>
            <w:bookmarkEnd w:id="41458"/>
          </w:p>
        </w:tc>
        <w:bookmarkStart w:id="41459" w:name="_Toc129057726"/>
        <w:bookmarkStart w:id="41460" w:name="_Toc129191561"/>
        <w:bookmarkStart w:id="41461" w:name="_Toc129197899"/>
        <w:bookmarkEnd w:id="41459"/>
        <w:bookmarkEnd w:id="41460"/>
        <w:bookmarkEnd w:id="41461"/>
      </w:tr>
      <w:tr w:rsidR="008E010E" w:rsidRPr="00331D5E" w:rsidDel="009B47BA" w14:paraId="15AE36E5" w14:textId="32428659" w:rsidTr="00715EE1">
        <w:trPr>
          <w:gridAfter w:val="1"/>
          <w:wAfter w:w="51" w:type="dxa"/>
          <w:cantSplit/>
          <w:trHeight w:val="567"/>
          <w:del w:id="41462" w:author="Στάθης Καπ" w:date="2023-02-26T09:06:00Z"/>
        </w:trPr>
        <w:tc>
          <w:tcPr>
            <w:tcW w:w="627" w:type="dxa"/>
            <w:gridSpan w:val="2"/>
            <w:textDirection w:val="btLr"/>
            <w:tcPrChange w:id="41463" w:author="Στάθης Καπ" w:date="2023-02-26T08:48:00Z">
              <w:tcPr>
                <w:tcW w:w="627" w:type="dxa"/>
              </w:tcPr>
            </w:tcPrChange>
          </w:tcPr>
          <w:p w14:paraId="4651E763" w14:textId="3A9841A3" w:rsidR="008E010E" w:rsidRPr="00744E3F" w:rsidDel="009B47BA" w:rsidRDefault="008E010E">
            <w:pPr>
              <w:ind w:left="113" w:right="113"/>
              <w:rPr>
                <w:del w:id="41464" w:author="Στάθης Καπ" w:date="2023-02-26T09:06:00Z"/>
                <w:sz w:val="18"/>
                <w:szCs w:val="18"/>
                <w:lang w:val="el-GR"/>
                <w:rPrChange w:id="41465" w:author="Στάθης Καπ" w:date="2023-03-03T06:42:00Z">
                  <w:rPr>
                    <w:del w:id="41466" w:author="Στάθης Καπ" w:date="2023-02-26T09:06:00Z"/>
                    <w:sz w:val="18"/>
                    <w:szCs w:val="18"/>
                  </w:rPr>
                </w:rPrChange>
              </w:rPr>
              <w:pPrChange w:id="41467" w:author="Στάθης Καπ" w:date="2023-02-26T08:48:00Z">
                <w:pPr/>
              </w:pPrChange>
            </w:pPr>
            <w:del w:id="41468" w:author="Στάθης Καπ" w:date="2023-02-26T08:46:00Z">
              <w:r w:rsidRPr="006E0881" w:rsidDel="00715EE1">
                <w:rPr>
                  <w:sz w:val="18"/>
                  <w:szCs w:val="18"/>
                </w:rPr>
                <w:delText>Pr</w:delText>
              </w:r>
              <w:r w:rsidRPr="00744E3F" w:rsidDel="00715EE1">
                <w:rPr>
                  <w:sz w:val="18"/>
                  <w:szCs w:val="18"/>
                  <w:lang w:val="el-GR"/>
                  <w:rPrChange w:id="41469" w:author="Στάθης Καπ" w:date="2023-03-03T06:42:00Z">
                    <w:rPr>
                      <w:sz w:val="18"/>
                      <w:szCs w:val="18"/>
                    </w:rPr>
                  </w:rPrChange>
                </w:rPr>
                <w:delText>12</w:delText>
              </w:r>
            </w:del>
            <w:bookmarkStart w:id="41470" w:name="_Toc129057727"/>
            <w:bookmarkStart w:id="41471" w:name="_Toc129191562"/>
            <w:bookmarkStart w:id="41472" w:name="_Toc129197900"/>
            <w:bookmarkEnd w:id="41470"/>
            <w:bookmarkEnd w:id="41471"/>
            <w:bookmarkEnd w:id="41472"/>
          </w:p>
        </w:tc>
        <w:tc>
          <w:tcPr>
            <w:tcW w:w="663" w:type="dxa"/>
            <w:textDirection w:val="btLr"/>
            <w:tcPrChange w:id="41473" w:author="Στάθης Καπ" w:date="2023-02-26T08:48:00Z">
              <w:tcPr>
                <w:tcW w:w="663" w:type="dxa"/>
              </w:tcPr>
            </w:tcPrChange>
          </w:tcPr>
          <w:p w14:paraId="4F269AA7" w14:textId="7E1AE241" w:rsidR="008E010E" w:rsidRPr="00744E3F" w:rsidDel="009B47BA" w:rsidRDefault="008E010E">
            <w:pPr>
              <w:ind w:left="113" w:right="113"/>
              <w:rPr>
                <w:del w:id="41474" w:author="Στάθης Καπ" w:date="2023-02-26T09:06:00Z"/>
                <w:sz w:val="18"/>
                <w:szCs w:val="18"/>
                <w:lang w:val="el-GR"/>
                <w:rPrChange w:id="41475" w:author="Στάθης Καπ" w:date="2023-03-03T06:42:00Z">
                  <w:rPr>
                    <w:del w:id="41476" w:author="Στάθης Καπ" w:date="2023-02-26T09:06:00Z"/>
                    <w:sz w:val="18"/>
                    <w:szCs w:val="18"/>
                  </w:rPr>
                </w:rPrChange>
              </w:rPr>
              <w:pPrChange w:id="41477" w:author="Στάθης Καπ" w:date="2023-02-26T08:48:00Z">
                <w:pPr/>
              </w:pPrChange>
            </w:pPr>
            <w:bookmarkStart w:id="41478" w:name="_Toc129057728"/>
            <w:bookmarkStart w:id="41479" w:name="_Toc129191563"/>
            <w:bookmarkStart w:id="41480" w:name="_Toc129197901"/>
            <w:bookmarkEnd w:id="41478"/>
            <w:bookmarkEnd w:id="41479"/>
            <w:bookmarkEnd w:id="41480"/>
          </w:p>
        </w:tc>
        <w:tc>
          <w:tcPr>
            <w:tcW w:w="764" w:type="dxa"/>
            <w:textDirection w:val="btLr"/>
            <w:tcPrChange w:id="41481" w:author="Στάθης Καπ" w:date="2023-02-26T08:48:00Z">
              <w:tcPr>
                <w:tcW w:w="764" w:type="dxa"/>
              </w:tcPr>
            </w:tcPrChange>
          </w:tcPr>
          <w:p w14:paraId="1707E2C5" w14:textId="6866C1DC" w:rsidR="008E010E" w:rsidRPr="00744E3F" w:rsidDel="009B47BA" w:rsidRDefault="008E010E">
            <w:pPr>
              <w:ind w:left="113" w:right="113"/>
              <w:rPr>
                <w:del w:id="41482" w:author="Στάθης Καπ" w:date="2023-02-26T09:06:00Z"/>
                <w:sz w:val="18"/>
                <w:szCs w:val="18"/>
                <w:lang w:val="el-GR"/>
                <w:rPrChange w:id="41483" w:author="Στάθης Καπ" w:date="2023-03-03T06:42:00Z">
                  <w:rPr>
                    <w:del w:id="41484" w:author="Στάθης Καπ" w:date="2023-02-26T09:06:00Z"/>
                    <w:sz w:val="18"/>
                    <w:szCs w:val="18"/>
                  </w:rPr>
                </w:rPrChange>
              </w:rPr>
              <w:pPrChange w:id="41485" w:author="Στάθης Καπ" w:date="2023-02-26T08:48:00Z">
                <w:pPr/>
              </w:pPrChange>
            </w:pPr>
            <w:bookmarkStart w:id="41486" w:name="_Toc129057729"/>
            <w:bookmarkStart w:id="41487" w:name="_Toc129191564"/>
            <w:bookmarkStart w:id="41488" w:name="_Toc129197902"/>
            <w:bookmarkEnd w:id="41486"/>
            <w:bookmarkEnd w:id="41487"/>
            <w:bookmarkEnd w:id="41488"/>
          </w:p>
        </w:tc>
        <w:tc>
          <w:tcPr>
            <w:tcW w:w="630" w:type="dxa"/>
            <w:textDirection w:val="btLr"/>
            <w:tcPrChange w:id="41489" w:author="Στάθης Καπ" w:date="2023-02-26T08:48:00Z">
              <w:tcPr>
                <w:tcW w:w="630" w:type="dxa"/>
              </w:tcPr>
            </w:tcPrChange>
          </w:tcPr>
          <w:p w14:paraId="24935AD6" w14:textId="492804A4" w:rsidR="008E010E" w:rsidRPr="00744E3F" w:rsidDel="009B47BA" w:rsidRDefault="008E010E">
            <w:pPr>
              <w:ind w:left="113" w:right="113"/>
              <w:rPr>
                <w:del w:id="41490" w:author="Στάθης Καπ" w:date="2023-02-26T09:06:00Z"/>
                <w:sz w:val="18"/>
                <w:szCs w:val="18"/>
                <w:lang w:val="el-GR"/>
                <w:rPrChange w:id="41491" w:author="Στάθης Καπ" w:date="2023-03-03T06:42:00Z">
                  <w:rPr>
                    <w:del w:id="41492" w:author="Στάθης Καπ" w:date="2023-02-26T09:06:00Z"/>
                    <w:sz w:val="18"/>
                    <w:szCs w:val="18"/>
                  </w:rPr>
                </w:rPrChange>
              </w:rPr>
              <w:pPrChange w:id="41493" w:author="Στάθης Καπ" w:date="2023-02-26T08:48:00Z">
                <w:pPr/>
              </w:pPrChange>
            </w:pPr>
            <w:bookmarkStart w:id="41494" w:name="_Toc129057730"/>
            <w:bookmarkStart w:id="41495" w:name="_Toc129191565"/>
            <w:bookmarkStart w:id="41496" w:name="_Toc129197903"/>
            <w:bookmarkEnd w:id="41494"/>
            <w:bookmarkEnd w:id="41495"/>
            <w:bookmarkEnd w:id="41496"/>
          </w:p>
        </w:tc>
        <w:tc>
          <w:tcPr>
            <w:tcW w:w="663" w:type="dxa"/>
            <w:textDirection w:val="btLr"/>
            <w:tcPrChange w:id="41497" w:author="Στάθης Καπ" w:date="2023-02-26T08:48:00Z">
              <w:tcPr>
                <w:tcW w:w="663" w:type="dxa"/>
              </w:tcPr>
            </w:tcPrChange>
          </w:tcPr>
          <w:p w14:paraId="44109138" w14:textId="1F46DAC0" w:rsidR="008E010E" w:rsidRPr="00744E3F" w:rsidDel="009B47BA" w:rsidRDefault="008E010E">
            <w:pPr>
              <w:ind w:left="113" w:right="113"/>
              <w:rPr>
                <w:del w:id="41498" w:author="Στάθης Καπ" w:date="2023-02-26T09:06:00Z"/>
                <w:sz w:val="18"/>
                <w:szCs w:val="18"/>
                <w:lang w:val="el-GR"/>
                <w:rPrChange w:id="41499" w:author="Στάθης Καπ" w:date="2023-03-03T06:42:00Z">
                  <w:rPr>
                    <w:del w:id="41500" w:author="Στάθης Καπ" w:date="2023-02-26T09:06:00Z"/>
                    <w:sz w:val="18"/>
                    <w:szCs w:val="18"/>
                  </w:rPr>
                </w:rPrChange>
              </w:rPr>
              <w:pPrChange w:id="41501" w:author="Στάθης Καπ" w:date="2023-02-26T08:48:00Z">
                <w:pPr/>
              </w:pPrChange>
            </w:pPr>
            <w:bookmarkStart w:id="41502" w:name="_Toc129057731"/>
            <w:bookmarkStart w:id="41503" w:name="_Toc129191566"/>
            <w:bookmarkStart w:id="41504" w:name="_Toc129197904"/>
            <w:bookmarkEnd w:id="41502"/>
            <w:bookmarkEnd w:id="41503"/>
            <w:bookmarkEnd w:id="41504"/>
          </w:p>
        </w:tc>
        <w:tc>
          <w:tcPr>
            <w:tcW w:w="764" w:type="dxa"/>
            <w:textDirection w:val="btLr"/>
            <w:tcPrChange w:id="41505" w:author="Στάθης Καπ" w:date="2023-02-26T08:48:00Z">
              <w:tcPr>
                <w:tcW w:w="764" w:type="dxa"/>
              </w:tcPr>
            </w:tcPrChange>
          </w:tcPr>
          <w:p w14:paraId="4A9FE424" w14:textId="7C42C30D" w:rsidR="008E010E" w:rsidRPr="00744E3F" w:rsidDel="009B47BA" w:rsidRDefault="008E010E">
            <w:pPr>
              <w:ind w:left="113" w:right="113"/>
              <w:rPr>
                <w:del w:id="41506" w:author="Στάθης Καπ" w:date="2023-02-26T09:06:00Z"/>
                <w:sz w:val="18"/>
                <w:szCs w:val="18"/>
                <w:lang w:val="el-GR"/>
                <w:rPrChange w:id="41507" w:author="Στάθης Καπ" w:date="2023-03-03T06:42:00Z">
                  <w:rPr>
                    <w:del w:id="41508" w:author="Στάθης Καπ" w:date="2023-02-26T09:06:00Z"/>
                    <w:sz w:val="18"/>
                    <w:szCs w:val="18"/>
                  </w:rPr>
                </w:rPrChange>
              </w:rPr>
              <w:pPrChange w:id="41509" w:author="Στάθης Καπ" w:date="2023-02-26T08:48:00Z">
                <w:pPr/>
              </w:pPrChange>
            </w:pPr>
            <w:bookmarkStart w:id="41510" w:name="_Toc129057732"/>
            <w:bookmarkStart w:id="41511" w:name="_Toc129191567"/>
            <w:bookmarkStart w:id="41512" w:name="_Toc129197905"/>
            <w:bookmarkEnd w:id="41510"/>
            <w:bookmarkEnd w:id="41511"/>
            <w:bookmarkEnd w:id="41512"/>
          </w:p>
        </w:tc>
        <w:tc>
          <w:tcPr>
            <w:tcW w:w="630" w:type="dxa"/>
            <w:textDirection w:val="btLr"/>
            <w:tcPrChange w:id="41513" w:author="Στάθης Καπ" w:date="2023-02-26T08:48:00Z">
              <w:tcPr>
                <w:tcW w:w="630" w:type="dxa"/>
              </w:tcPr>
            </w:tcPrChange>
          </w:tcPr>
          <w:p w14:paraId="730007E6" w14:textId="2841B89E" w:rsidR="008E010E" w:rsidRPr="00744E3F" w:rsidDel="009B47BA" w:rsidRDefault="008E010E">
            <w:pPr>
              <w:ind w:left="113" w:right="113"/>
              <w:rPr>
                <w:del w:id="41514" w:author="Στάθης Καπ" w:date="2023-02-26T09:06:00Z"/>
                <w:sz w:val="18"/>
                <w:szCs w:val="18"/>
                <w:lang w:val="el-GR"/>
                <w:rPrChange w:id="41515" w:author="Στάθης Καπ" w:date="2023-03-03T06:42:00Z">
                  <w:rPr>
                    <w:del w:id="41516" w:author="Στάθης Καπ" w:date="2023-02-26T09:06:00Z"/>
                    <w:sz w:val="18"/>
                    <w:szCs w:val="18"/>
                  </w:rPr>
                </w:rPrChange>
              </w:rPr>
              <w:pPrChange w:id="41517" w:author="Στάθης Καπ" w:date="2023-02-26T08:48:00Z">
                <w:pPr/>
              </w:pPrChange>
            </w:pPr>
            <w:bookmarkStart w:id="41518" w:name="_Toc129057733"/>
            <w:bookmarkStart w:id="41519" w:name="_Toc129191568"/>
            <w:bookmarkStart w:id="41520" w:name="_Toc129197906"/>
            <w:bookmarkEnd w:id="41518"/>
            <w:bookmarkEnd w:id="41519"/>
            <w:bookmarkEnd w:id="41520"/>
          </w:p>
        </w:tc>
        <w:tc>
          <w:tcPr>
            <w:tcW w:w="663" w:type="dxa"/>
            <w:textDirection w:val="btLr"/>
            <w:tcPrChange w:id="41521" w:author="Στάθης Καπ" w:date="2023-02-26T08:48:00Z">
              <w:tcPr>
                <w:tcW w:w="663" w:type="dxa"/>
              </w:tcPr>
            </w:tcPrChange>
          </w:tcPr>
          <w:p w14:paraId="633C060D" w14:textId="7C5458A4" w:rsidR="008E010E" w:rsidRPr="00744E3F" w:rsidDel="009B47BA" w:rsidRDefault="008E010E">
            <w:pPr>
              <w:ind w:left="113" w:right="113"/>
              <w:rPr>
                <w:del w:id="41522" w:author="Στάθης Καπ" w:date="2023-02-26T09:06:00Z"/>
                <w:sz w:val="18"/>
                <w:szCs w:val="18"/>
                <w:lang w:val="el-GR"/>
                <w:rPrChange w:id="41523" w:author="Στάθης Καπ" w:date="2023-03-03T06:42:00Z">
                  <w:rPr>
                    <w:del w:id="41524" w:author="Στάθης Καπ" w:date="2023-02-26T09:06:00Z"/>
                    <w:sz w:val="18"/>
                    <w:szCs w:val="18"/>
                  </w:rPr>
                </w:rPrChange>
              </w:rPr>
              <w:pPrChange w:id="41525" w:author="Στάθης Καπ" w:date="2023-02-26T08:48:00Z">
                <w:pPr/>
              </w:pPrChange>
            </w:pPr>
            <w:bookmarkStart w:id="41526" w:name="_Toc129057734"/>
            <w:bookmarkStart w:id="41527" w:name="_Toc129191569"/>
            <w:bookmarkStart w:id="41528" w:name="_Toc129197907"/>
            <w:bookmarkEnd w:id="41526"/>
            <w:bookmarkEnd w:id="41527"/>
            <w:bookmarkEnd w:id="41528"/>
          </w:p>
        </w:tc>
        <w:tc>
          <w:tcPr>
            <w:tcW w:w="764" w:type="dxa"/>
            <w:textDirection w:val="btLr"/>
            <w:tcPrChange w:id="41529" w:author="Στάθης Καπ" w:date="2023-02-26T08:48:00Z">
              <w:tcPr>
                <w:tcW w:w="764" w:type="dxa"/>
              </w:tcPr>
            </w:tcPrChange>
          </w:tcPr>
          <w:p w14:paraId="10C11889" w14:textId="4AD98436" w:rsidR="008E010E" w:rsidRPr="00744E3F" w:rsidDel="009B47BA" w:rsidRDefault="008E010E">
            <w:pPr>
              <w:ind w:left="113" w:right="113"/>
              <w:rPr>
                <w:del w:id="41530" w:author="Στάθης Καπ" w:date="2023-02-26T09:06:00Z"/>
                <w:sz w:val="18"/>
                <w:szCs w:val="18"/>
                <w:lang w:val="el-GR"/>
                <w:rPrChange w:id="41531" w:author="Στάθης Καπ" w:date="2023-03-03T06:42:00Z">
                  <w:rPr>
                    <w:del w:id="41532" w:author="Στάθης Καπ" w:date="2023-02-26T09:06:00Z"/>
                    <w:sz w:val="18"/>
                    <w:szCs w:val="18"/>
                  </w:rPr>
                </w:rPrChange>
              </w:rPr>
              <w:pPrChange w:id="41533" w:author="Στάθης Καπ" w:date="2023-02-26T08:48:00Z">
                <w:pPr/>
              </w:pPrChange>
            </w:pPr>
            <w:bookmarkStart w:id="41534" w:name="_Toc129057735"/>
            <w:bookmarkStart w:id="41535" w:name="_Toc129191570"/>
            <w:bookmarkStart w:id="41536" w:name="_Toc129197908"/>
            <w:bookmarkEnd w:id="41534"/>
            <w:bookmarkEnd w:id="41535"/>
            <w:bookmarkEnd w:id="41536"/>
          </w:p>
        </w:tc>
        <w:tc>
          <w:tcPr>
            <w:tcW w:w="630" w:type="dxa"/>
            <w:textDirection w:val="btLr"/>
            <w:tcPrChange w:id="41537" w:author="Στάθης Καπ" w:date="2023-02-26T08:48:00Z">
              <w:tcPr>
                <w:tcW w:w="630" w:type="dxa"/>
              </w:tcPr>
            </w:tcPrChange>
          </w:tcPr>
          <w:p w14:paraId="5AD70441" w14:textId="15B1F68B" w:rsidR="008E010E" w:rsidRPr="00744E3F" w:rsidDel="009B47BA" w:rsidRDefault="008E010E">
            <w:pPr>
              <w:ind w:left="113" w:right="113"/>
              <w:rPr>
                <w:del w:id="41538" w:author="Στάθης Καπ" w:date="2023-02-26T09:06:00Z"/>
                <w:sz w:val="18"/>
                <w:szCs w:val="18"/>
                <w:lang w:val="el-GR"/>
                <w:rPrChange w:id="41539" w:author="Στάθης Καπ" w:date="2023-03-03T06:42:00Z">
                  <w:rPr>
                    <w:del w:id="41540" w:author="Στάθης Καπ" w:date="2023-02-26T09:06:00Z"/>
                    <w:sz w:val="18"/>
                    <w:szCs w:val="18"/>
                  </w:rPr>
                </w:rPrChange>
              </w:rPr>
              <w:pPrChange w:id="41541" w:author="Στάθης Καπ" w:date="2023-02-26T08:48:00Z">
                <w:pPr/>
              </w:pPrChange>
            </w:pPr>
            <w:bookmarkStart w:id="41542" w:name="_Toc129057736"/>
            <w:bookmarkStart w:id="41543" w:name="_Toc129191571"/>
            <w:bookmarkStart w:id="41544" w:name="_Toc129197909"/>
            <w:bookmarkEnd w:id="41542"/>
            <w:bookmarkEnd w:id="41543"/>
            <w:bookmarkEnd w:id="41544"/>
          </w:p>
        </w:tc>
        <w:tc>
          <w:tcPr>
            <w:tcW w:w="654" w:type="dxa"/>
            <w:textDirection w:val="btLr"/>
            <w:tcPrChange w:id="41545" w:author="Στάθης Καπ" w:date="2023-02-26T08:48:00Z">
              <w:tcPr>
                <w:tcW w:w="654" w:type="dxa"/>
              </w:tcPr>
            </w:tcPrChange>
          </w:tcPr>
          <w:p w14:paraId="05CB0C35" w14:textId="674BEDB0" w:rsidR="008E010E" w:rsidRPr="00744E3F" w:rsidDel="009B47BA" w:rsidRDefault="009E2733">
            <w:pPr>
              <w:ind w:left="113" w:right="113"/>
              <w:rPr>
                <w:del w:id="41546" w:author="Στάθης Καπ" w:date="2023-02-26T09:06:00Z"/>
                <w:sz w:val="18"/>
                <w:szCs w:val="18"/>
                <w:lang w:val="el-GR"/>
                <w:rPrChange w:id="41547" w:author="Στάθης Καπ" w:date="2023-03-03T06:42:00Z">
                  <w:rPr>
                    <w:del w:id="41548" w:author="Στάθης Καπ" w:date="2023-02-26T09:06:00Z"/>
                    <w:sz w:val="18"/>
                    <w:szCs w:val="18"/>
                  </w:rPr>
                </w:rPrChange>
              </w:rPr>
              <w:pPrChange w:id="41549" w:author="Στάθης Καπ" w:date="2023-02-26T08:48:00Z">
                <w:pPr/>
              </w:pPrChange>
            </w:pPr>
            <w:del w:id="41550" w:author="Στάθης Καπ" w:date="2023-02-26T08:46:00Z">
              <w:r w:rsidRPr="00744E3F" w:rsidDel="00715EE1">
                <w:rPr>
                  <w:sz w:val="18"/>
                  <w:szCs w:val="18"/>
                  <w:lang w:val="el-GR"/>
                  <w:rPrChange w:id="41551" w:author="Στάθης Καπ" w:date="2023-03-03T06:42:00Z">
                    <w:rPr>
                      <w:sz w:val="18"/>
                      <w:szCs w:val="18"/>
                    </w:rPr>
                  </w:rPrChange>
                </w:rPr>
                <w:delText>386</w:delText>
              </w:r>
            </w:del>
            <w:bookmarkStart w:id="41552" w:name="_Toc129057737"/>
            <w:bookmarkStart w:id="41553" w:name="_Toc129191572"/>
            <w:bookmarkStart w:id="41554" w:name="_Toc129197910"/>
            <w:bookmarkEnd w:id="41552"/>
            <w:bookmarkEnd w:id="41553"/>
            <w:bookmarkEnd w:id="41554"/>
          </w:p>
        </w:tc>
        <w:tc>
          <w:tcPr>
            <w:tcW w:w="754" w:type="dxa"/>
            <w:textDirection w:val="btLr"/>
            <w:tcPrChange w:id="41555" w:author="Στάθης Καπ" w:date="2023-02-26T08:48:00Z">
              <w:tcPr>
                <w:tcW w:w="754" w:type="dxa"/>
              </w:tcPr>
            </w:tcPrChange>
          </w:tcPr>
          <w:p w14:paraId="599FF185" w14:textId="66EA65CE" w:rsidR="008E010E" w:rsidRPr="00744E3F" w:rsidDel="009B47BA" w:rsidRDefault="008E010E">
            <w:pPr>
              <w:ind w:left="113" w:right="113"/>
              <w:rPr>
                <w:del w:id="41556" w:author="Στάθης Καπ" w:date="2023-02-26T09:06:00Z"/>
                <w:sz w:val="18"/>
                <w:szCs w:val="18"/>
                <w:lang w:val="el-GR"/>
                <w:rPrChange w:id="41557" w:author="Στάθης Καπ" w:date="2023-03-03T06:42:00Z">
                  <w:rPr>
                    <w:del w:id="41558" w:author="Στάθης Καπ" w:date="2023-02-26T09:06:00Z"/>
                    <w:sz w:val="18"/>
                    <w:szCs w:val="18"/>
                  </w:rPr>
                </w:rPrChange>
              </w:rPr>
              <w:pPrChange w:id="41559" w:author="Στάθης Καπ" w:date="2023-02-26T08:48:00Z">
                <w:pPr/>
              </w:pPrChange>
            </w:pPr>
            <w:bookmarkStart w:id="41560" w:name="_Toc129057738"/>
            <w:bookmarkStart w:id="41561" w:name="_Toc129191573"/>
            <w:bookmarkStart w:id="41562" w:name="_Toc129197911"/>
            <w:bookmarkEnd w:id="41560"/>
            <w:bookmarkEnd w:id="41561"/>
            <w:bookmarkEnd w:id="41562"/>
          </w:p>
        </w:tc>
        <w:tc>
          <w:tcPr>
            <w:tcW w:w="622" w:type="dxa"/>
            <w:textDirection w:val="btLr"/>
            <w:tcPrChange w:id="41563" w:author="Στάθης Καπ" w:date="2023-02-26T08:48:00Z">
              <w:tcPr>
                <w:tcW w:w="622" w:type="dxa"/>
              </w:tcPr>
            </w:tcPrChange>
          </w:tcPr>
          <w:p w14:paraId="680151DB" w14:textId="49508D1E" w:rsidR="008E010E" w:rsidRPr="00744E3F" w:rsidDel="009B47BA" w:rsidRDefault="008E010E">
            <w:pPr>
              <w:ind w:left="113" w:right="113"/>
              <w:rPr>
                <w:del w:id="41564" w:author="Στάθης Καπ" w:date="2023-02-26T09:06:00Z"/>
                <w:sz w:val="18"/>
                <w:szCs w:val="18"/>
                <w:lang w:val="el-GR"/>
                <w:rPrChange w:id="41565" w:author="Στάθης Καπ" w:date="2023-03-03T06:42:00Z">
                  <w:rPr>
                    <w:del w:id="41566" w:author="Στάθης Καπ" w:date="2023-02-26T09:06:00Z"/>
                    <w:sz w:val="18"/>
                    <w:szCs w:val="18"/>
                  </w:rPr>
                </w:rPrChange>
              </w:rPr>
              <w:pPrChange w:id="41567" w:author="Στάθης Καπ" w:date="2023-02-26T08:48:00Z">
                <w:pPr/>
              </w:pPrChange>
            </w:pPr>
            <w:bookmarkStart w:id="41568" w:name="_Toc129057739"/>
            <w:bookmarkStart w:id="41569" w:name="_Toc129191574"/>
            <w:bookmarkStart w:id="41570" w:name="_Toc129197912"/>
            <w:bookmarkEnd w:id="41568"/>
            <w:bookmarkEnd w:id="41569"/>
            <w:bookmarkEnd w:id="41570"/>
          </w:p>
        </w:tc>
        <w:bookmarkStart w:id="41571" w:name="_Toc129057740"/>
        <w:bookmarkStart w:id="41572" w:name="_Toc129191575"/>
        <w:bookmarkStart w:id="41573" w:name="_Toc129197913"/>
        <w:bookmarkEnd w:id="41571"/>
        <w:bookmarkEnd w:id="41572"/>
        <w:bookmarkEnd w:id="41573"/>
      </w:tr>
      <w:tr w:rsidR="008E010E" w:rsidRPr="00331D5E" w:rsidDel="009B47BA" w14:paraId="761CB2F3" w14:textId="2AF1B135" w:rsidTr="00715EE1">
        <w:trPr>
          <w:gridAfter w:val="1"/>
          <w:wAfter w:w="51" w:type="dxa"/>
          <w:cantSplit/>
          <w:trHeight w:val="567"/>
          <w:del w:id="41574" w:author="Στάθης Καπ" w:date="2023-02-26T09:06:00Z"/>
        </w:trPr>
        <w:tc>
          <w:tcPr>
            <w:tcW w:w="627" w:type="dxa"/>
            <w:gridSpan w:val="2"/>
            <w:textDirection w:val="btLr"/>
            <w:tcPrChange w:id="41575" w:author="Στάθης Καπ" w:date="2023-02-26T08:48:00Z">
              <w:tcPr>
                <w:tcW w:w="627" w:type="dxa"/>
              </w:tcPr>
            </w:tcPrChange>
          </w:tcPr>
          <w:p w14:paraId="577CBE17" w14:textId="3D28E4FD" w:rsidR="008E010E" w:rsidRPr="00744E3F" w:rsidDel="009B47BA" w:rsidRDefault="008E010E">
            <w:pPr>
              <w:ind w:left="113" w:right="113"/>
              <w:rPr>
                <w:del w:id="41576" w:author="Στάθης Καπ" w:date="2023-02-26T09:06:00Z"/>
                <w:sz w:val="18"/>
                <w:szCs w:val="18"/>
                <w:lang w:val="el-GR"/>
                <w:rPrChange w:id="41577" w:author="Στάθης Καπ" w:date="2023-03-03T06:42:00Z">
                  <w:rPr>
                    <w:del w:id="41578" w:author="Στάθης Καπ" w:date="2023-02-26T09:06:00Z"/>
                    <w:sz w:val="18"/>
                    <w:szCs w:val="18"/>
                  </w:rPr>
                </w:rPrChange>
              </w:rPr>
              <w:pPrChange w:id="41579" w:author="Στάθης Καπ" w:date="2023-02-26T08:48:00Z">
                <w:pPr/>
              </w:pPrChange>
            </w:pPr>
            <w:del w:id="41580" w:author="Στάθης Καπ" w:date="2023-02-26T08:46:00Z">
              <w:r w:rsidRPr="006E0881" w:rsidDel="00715EE1">
                <w:rPr>
                  <w:sz w:val="18"/>
                  <w:szCs w:val="18"/>
                </w:rPr>
                <w:delText>Pr</w:delText>
              </w:r>
              <w:r w:rsidRPr="00744E3F" w:rsidDel="00715EE1">
                <w:rPr>
                  <w:sz w:val="18"/>
                  <w:szCs w:val="18"/>
                  <w:lang w:val="el-GR"/>
                  <w:rPrChange w:id="41581" w:author="Στάθης Καπ" w:date="2023-03-03T06:42:00Z">
                    <w:rPr>
                      <w:sz w:val="18"/>
                      <w:szCs w:val="18"/>
                    </w:rPr>
                  </w:rPrChange>
                </w:rPr>
                <w:delText>13</w:delText>
              </w:r>
            </w:del>
            <w:bookmarkStart w:id="41582" w:name="_Toc129057741"/>
            <w:bookmarkStart w:id="41583" w:name="_Toc129191576"/>
            <w:bookmarkStart w:id="41584" w:name="_Toc129197914"/>
            <w:bookmarkEnd w:id="41582"/>
            <w:bookmarkEnd w:id="41583"/>
            <w:bookmarkEnd w:id="41584"/>
          </w:p>
        </w:tc>
        <w:tc>
          <w:tcPr>
            <w:tcW w:w="663" w:type="dxa"/>
            <w:textDirection w:val="btLr"/>
            <w:tcPrChange w:id="41585" w:author="Στάθης Καπ" w:date="2023-02-26T08:48:00Z">
              <w:tcPr>
                <w:tcW w:w="663" w:type="dxa"/>
              </w:tcPr>
            </w:tcPrChange>
          </w:tcPr>
          <w:p w14:paraId="67955C75" w14:textId="64E5A3E3" w:rsidR="008E010E" w:rsidRPr="001A3C7C" w:rsidDel="009B47BA" w:rsidRDefault="008E010E">
            <w:pPr>
              <w:ind w:left="113" w:right="113"/>
              <w:rPr>
                <w:del w:id="41586" w:author="Στάθης Καπ" w:date="2023-02-26T09:06:00Z"/>
                <w:sz w:val="18"/>
                <w:szCs w:val="18"/>
                <w:lang w:val="el-GR"/>
              </w:rPr>
              <w:pPrChange w:id="41587" w:author="Στάθης Καπ" w:date="2023-02-26T08:48:00Z">
                <w:pPr/>
              </w:pPrChange>
            </w:pPr>
            <w:bookmarkStart w:id="41588" w:name="_Toc129057742"/>
            <w:bookmarkStart w:id="41589" w:name="_Toc129191577"/>
            <w:bookmarkStart w:id="41590" w:name="_Toc129197915"/>
            <w:bookmarkEnd w:id="41588"/>
            <w:bookmarkEnd w:id="41589"/>
            <w:bookmarkEnd w:id="41590"/>
          </w:p>
        </w:tc>
        <w:tc>
          <w:tcPr>
            <w:tcW w:w="764" w:type="dxa"/>
            <w:textDirection w:val="btLr"/>
            <w:tcPrChange w:id="41591" w:author="Στάθης Καπ" w:date="2023-02-26T08:48:00Z">
              <w:tcPr>
                <w:tcW w:w="764" w:type="dxa"/>
              </w:tcPr>
            </w:tcPrChange>
          </w:tcPr>
          <w:p w14:paraId="6808E81E" w14:textId="58CD1D78" w:rsidR="008E010E" w:rsidRPr="00744E3F" w:rsidDel="009B47BA" w:rsidRDefault="008E010E">
            <w:pPr>
              <w:ind w:left="113" w:right="113"/>
              <w:rPr>
                <w:del w:id="41592" w:author="Στάθης Καπ" w:date="2023-02-26T09:06:00Z"/>
                <w:sz w:val="18"/>
                <w:szCs w:val="18"/>
                <w:lang w:val="el-GR"/>
                <w:rPrChange w:id="41593" w:author="Στάθης Καπ" w:date="2023-03-03T06:42:00Z">
                  <w:rPr>
                    <w:del w:id="41594" w:author="Στάθης Καπ" w:date="2023-02-26T09:06:00Z"/>
                    <w:sz w:val="18"/>
                    <w:szCs w:val="18"/>
                  </w:rPr>
                </w:rPrChange>
              </w:rPr>
              <w:pPrChange w:id="41595" w:author="Στάθης Καπ" w:date="2023-02-26T08:48:00Z">
                <w:pPr/>
              </w:pPrChange>
            </w:pPr>
            <w:bookmarkStart w:id="41596" w:name="_Toc129057743"/>
            <w:bookmarkStart w:id="41597" w:name="_Toc129191578"/>
            <w:bookmarkStart w:id="41598" w:name="_Toc129197916"/>
            <w:bookmarkEnd w:id="41596"/>
            <w:bookmarkEnd w:id="41597"/>
            <w:bookmarkEnd w:id="41598"/>
          </w:p>
        </w:tc>
        <w:tc>
          <w:tcPr>
            <w:tcW w:w="630" w:type="dxa"/>
            <w:textDirection w:val="btLr"/>
            <w:tcPrChange w:id="41599" w:author="Στάθης Καπ" w:date="2023-02-26T08:48:00Z">
              <w:tcPr>
                <w:tcW w:w="630" w:type="dxa"/>
              </w:tcPr>
            </w:tcPrChange>
          </w:tcPr>
          <w:p w14:paraId="38BDAB27" w14:textId="4FF074E9" w:rsidR="008E010E" w:rsidRPr="00744E3F" w:rsidDel="009B47BA" w:rsidRDefault="008E010E">
            <w:pPr>
              <w:ind w:left="113" w:right="113"/>
              <w:rPr>
                <w:del w:id="41600" w:author="Στάθης Καπ" w:date="2023-02-26T09:06:00Z"/>
                <w:sz w:val="18"/>
                <w:szCs w:val="18"/>
                <w:lang w:val="el-GR"/>
                <w:rPrChange w:id="41601" w:author="Στάθης Καπ" w:date="2023-03-03T06:42:00Z">
                  <w:rPr>
                    <w:del w:id="41602" w:author="Στάθης Καπ" w:date="2023-02-26T09:06:00Z"/>
                    <w:sz w:val="18"/>
                    <w:szCs w:val="18"/>
                  </w:rPr>
                </w:rPrChange>
              </w:rPr>
              <w:pPrChange w:id="41603" w:author="Στάθης Καπ" w:date="2023-02-26T08:48:00Z">
                <w:pPr/>
              </w:pPrChange>
            </w:pPr>
            <w:bookmarkStart w:id="41604" w:name="_Toc129057744"/>
            <w:bookmarkStart w:id="41605" w:name="_Toc129191579"/>
            <w:bookmarkStart w:id="41606" w:name="_Toc129197917"/>
            <w:bookmarkEnd w:id="41604"/>
            <w:bookmarkEnd w:id="41605"/>
            <w:bookmarkEnd w:id="41606"/>
          </w:p>
        </w:tc>
        <w:tc>
          <w:tcPr>
            <w:tcW w:w="663" w:type="dxa"/>
            <w:textDirection w:val="btLr"/>
            <w:tcPrChange w:id="41607" w:author="Στάθης Καπ" w:date="2023-02-26T08:48:00Z">
              <w:tcPr>
                <w:tcW w:w="663" w:type="dxa"/>
              </w:tcPr>
            </w:tcPrChange>
          </w:tcPr>
          <w:p w14:paraId="5F5BD25B" w14:textId="56C1F332" w:rsidR="008E010E" w:rsidRPr="001A3C7C" w:rsidDel="009B47BA" w:rsidRDefault="008E010E">
            <w:pPr>
              <w:ind w:left="113" w:right="113"/>
              <w:rPr>
                <w:del w:id="41608" w:author="Στάθης Καπ" w:date="2023-02-26T09:06:00Z"/>
                <w:sz w:val="18"/>
                <w:szCs w:val="18"/>
                <w:lang w:val="el-GR"/>
              </w:rPr>
              <w:pPrChange w:id="41609" w:author="Στάθης Καπ" w:date="2023-02-26T08:48:00Z">
                <w:pPr/>
              </w:pPrChange>
            </w:pPr>
            <w:bookmarkStart w:id="41610" w:name="_Toc129057745"/>
            <w:bookmarkStart w:id="41611" w:name="_Toc129191580"/>
            <w:bookmarkStart w:id="41612" w:name="_Toc129197918"/>
            <w:bookmarkEnd w:id="41610"/>
            <w:bookmarkEnd w:id="41611"/>
            <w:bookmarkEnd w:id="41612"/>
          </w:p>
        </w:tc>
        <w:tc>
          <w:tcPr>
            <w:tcW w:w="764" w:type="dxa"/>
            <w:textDirection w:val="btLr"/>
            <w:tcPrChange w:id="41613" w:author="Στάθης Καπ" w:date="2023-02-26T08:48:00Z">
              <w:tcPr>
                <w:tcW w:w="764" w:type="dxa"/>
              </w:tcPr>
            </w:tcPrChange>
          </w:tcPr>
          <w:p w14:paraId="60A1C912" w14:textId="699BBC39" w:rsidR="008E010E" w:rsidRPr="00744E3F" w:rsidDel="009B47BA" w:rsidRDefault="008E010E">
            <w:pPr>
              <w:ind w:left="113" w:right="113"/>
              <w:rPr>
                <w:del w:id="41614" w:author="Στάθης Καπ" w:date="2023-02-26T09:06:00Z"/>
                <w:sz w:val="18"/>
                <w:szCs w:val="18"/>
                <w:lang w:val="el-GR"/>
                <w:rPrChange w:id="41615" w:author="Στάθης Καπ" w:date="2023-03-03T06:42:00Z">
                  <w:rPr>
                    <w:del w:id="41616" w:author="Στάθης Καπ" w:date="2023-02-26T09:06:00Z"/>
                    <w:sz w:val="18"/>
                    <w:szCs w:val="18"/>
                  </w:rPr>
                </w:rPrChange>
              </w:rPr>
              <w:pPrChange w:id="41617" w:author="Στάθης Καπ" w:date="2023-02-26T08:48:00Z">
                <w:pPr/>
              </w:pPrChange>
            </w:pPr>
            <w:bookmarkStart w:id="41618" w:name="_Toc129057746"/>
            <w:bookmarkStart w:id="41619" w:name="_Toc129191581"/>
            <w:bookmarkStart w:id="41620" w:name="_Toc129197919"/>
            <w:bookmarkEnd w:id="41618"/>
            <w:bookmarkEnd w:id="41619"/>
            <w:bookmarkEnd w:id="41620"/>
          </w:p>
        </w:tc>
        <w:tc>
          <w:tcPr>
            <w:tcW w:w="630" w:type="dxa"/>
            <w:textDirection w:val="btLr"/>
            <w:tcPrChange w:id="41621" w:author="Στάθης Καπ" w:date="2023-02-26T08:48:00Z">
              <w:tcPr>
                <w:tcW w:w="630" w:type="dxa"/>
              </w:tcPr>
            </w:tcPrChange>
          </w:tcPr>
          <w:p w14:paraId="39AB937A" w14:textId="1690C89A" w:rsidR="008E010E" w:rsidRPr="00744E3F" w:rsidDel="009B47BA" w:rsidRDefault="008E010E">
            <w:pPr>
              <w:ind w:left="113" w:right="113"/>
              <w:rPr>
                <w:del w:id="41622" w:author="Στάθης Καπ" w:date="2023-02-26T09:06:00Z"/>
                <w:sz w:val="18"/>
                <w:szCs w:val="18"/>
                <w:lang w:val="el-GR"/>
                <w:rPrChange w:id="41623" w:author="Στάθης Καπ" w:date="2023-03-03T06:42:00Z">
                  <w:rPr>
                    <w:del w:id="41624" w:author="Στάθης Καπ" w:date="2023-02-26T09:06:00Z"/>
                    <w:sz w:val="18"/>
                    <w:szCs w:val="18"/>
                  </w:rPr>
                </w:rPrChange>
              </w:rPr>
              <w:pPrChange w:id="41625" w:author="Στάθης Καπ" w:date="2023-02-26T08:48:00Z">
                <w:pPr/>
              </w:pPrChange>
            </w:pPr>
            <w:bookmarkStart w:id="41626" w:name="_Toc129057747"/>
            <w:bookmarkStart w:id="41627" w:name="_Toc129191582"/>
            <w:bookmarkStart w:id="41628" w:name="_Toc129197920"/>
            <w:bookmarkEnd w:id="41626"/>
            <w:bookmarkEnd w:id="41627"/>
            <w:bookmarkEnd w:id="41628"/>
          </w:p>
        </w:tc>
        <w:tc>
          <w:tcPr>
            <w:tcW w:w="663" w:type="dxa"/>
            <w:textDirection w:val="btLr"/>
            <w:tcPrChange w:id="41629" w:author="Στάθης Καπ" w:date="2023-02-26T08:48:00Z">
              <w:tcPr>
                <w:tcW w:w="663" w:type="dxa"/>
              </w:tcPr>
            </w:tcPrChange>
          </w:tcPr>
          <w:p w14:paraId="0645844B" w14:textId="4B6C7304" w:rsidR="008E010E" w:rsidRPr="001A3C7C" w:rsidDel="009B47BA" w:rsidRDefault="008E010E">
            <w:pPr>
              <w:ind w:left="113" w:right="113"/>
              <w:rPr>
                <w:del w:id="41630" w:author="Στάθης Καπ" w:date="2023-02-26T09:06:00Z"/>
                <w:sz w:val="18"/>
                <w:szCs w:val="18"/>
                <w:lang w:val="el-GR"/>
              </w:rPr>
              <w:pPrChange w:id="41631" w:author="Στάθης Καπ" w:date="2023-02-26T08:48:00Z">
                <w:pPr/>
              </w:pPrChange>
            </w:pPr>
            <w:bookmarkStart w:id="41632" w:name="_Toc129057748"/>
            <w:bookmarkStart w:id="41633" w:name="_Toc129191583"/>
            <w:bookmarkStart w:id="41634" w:name="_Toc129197921"/>
            <w:bookmarkEnd w:id="41632"/>
            <w:bookmarkEnd w:id="41633"/>
            <w:bookmarkEnd w:id="41634"/>
          </w:p>
        </w:tc>
        <w:tc>
          <w:tcPr>
            <w:tcW w:w="764" w:type="dxa"/>
            <w:textDirection w:val="btLr"/>
            <w:tcPrChange w:id="41635" w:author="Στάθης Καπ" w:date="2023-02-26T08:48:00Z">
              <w:tcPr>
                <w:tcW w:w="764" w:type="dxa"/>
              </w:tcPr>
            </w:tcPrChange>
          </w:tcPr>
          <w:p w14:paraId="33F0E3F9" w14:textId="1A854DB4" w:rsidR="008E010E" w:rsidRPr="00744E3F" w:rsidDel="009B47BA" w:rsidRDefault="008E010E">
            <w:pPr>
              <w:ind w:left="113" w:right="113"/>
              <w:rPr>
                <w:del w:id="41636" w:author="Στάθης Καπ" w:date="2023-02-26T09:06:00Z"/>
                <w:sz w:val="18"/>
                <w:szCs w:val="18"/>
                <w:lang w:val="el-GR"/>
                <w:rPrChange w:id="41637" w:author="Στάθης Καπ" w:date="2023-03-03T06:42:00Z">
                  <w:rPr>
                    <w:del w:id="41638" w:author="Στάθης Καπ" w:date="2023-02-26T09:06:00Z"/>
                    <w:sz w:val="18"/>
                    <w:szCs w:val="18"/>
                  </w:rPr>
                </w:rPrChange>
              </w:rPr>
              <w:pPrChange w:id="41639" w:author="Στάθης Καπ" w:date="2023-02-26T08:48:00Z">
                <w:pPr/>
              </w:pPrChange>
            </w:pPr>
            <w:bookmarkStart w:id="41640" w:name="_Toc129057749"/>
            <w:bookmarkStart w:id="41641" w:name="_Toc129191584"/>
            <w:bookmarkStart w:id="41642" w:name="_Toc129197922"/>
            <w:bookmarkEnd w:id="41640"/>
            <w:bookmarkEnd w:id="41641"/>
            <w:bookmarkEnd w:id="41642"/>
          </w:p>
        </w:tc>
        <w:tc>
          <w:tcPr>
            <w:tcW w:w="630" w:type="dxa"/>
            <w:textDirection w:val="btLr"/>
            <w:tcPrChange w:id="41643" w:author="Στάθης Καπ" w:date="2023-02-26T08:48:00Z">
              <w:tcPr>
                <w:tcW w:w="630" w:type="dxa"/>
              </w:tcPr>
            </w:tcPrChange>
          </w:tcPr>
          <w:p w14:paraId="3B66A02C" w14:textId="07029F6D" w:rsidR="008E010E" w:rsidRPr="00744E3F" w:rsidDel="009B47BA" w:rsidRDefault="008E010E">
            <w:pPr>
              <w:ind w:left="113" w:right="113"/>
              <w:rPr>
                <w:del w:id="41644" w:author="Στάθης Καπ" w:date="2023-02-26T09:06:00Z"/>
                <w:sz w:val="18"/>
                <w:szCs w:val="18"/>
                <w:lang w:val="el-GR"/>
                <w:rPrChange w:id="41645" w:author="Στάθης Καπ" w:date="2023-03-03T06:42:00Z">
                  <w:rPr>
                    <w:del w:id="41646" w:author="Στάθης Καπ" w:date="2023-02-26T09:06:00Z"/>
                    <w:sz w:val="18"/>
                    <w:szCs w:val="18"/>
                  </w:rPr>
                </w:rPrChange>
              </w:rPr>
              <w:pPrChange w:id="41647" w:author="Στάθης Καπ" w:date="2023-02-26T08:48:00Z">
                <w:pPr/>
              </w:pPrChange>
            </w:pPr>
            <w:bookmarkStart w:id="41648" w:name="_Toc129057750"/>
            <w:bookmarkStart w:id="41649" w:name="_Toc129191585"/>
            <w:bookmarkStart w:id="41650" w:name="_Toc129197923"/>
            <w:bookmarkEnd w:id="41648"/>
            <w:bookmarkEnd w:id="41649"/>
            <w:bookmarkEnd w:id="41650"/>
          </w:p>
        </w:tc>
        <w:tc>
          <w:tcPr>
            <w:tcW w:w="654" w:type="dxa"/>
            <w:textDirection w:val="btLr"/>
            <w:tcPrChange w:id="41651" w:author="Στάθης Καπ" w:date="2023-02-26T08:48:00Z">
              <w:tcPr>
                <w:tcW w:w="654" w:type="dxa"/>
              </w:tcPr>
            </w:tcPrChange>
          </w:tcPr>
          <w:p w14:paraId="6B1B9438" w14:textId="0AAAD272" w:rsidR="008E010E" w:rsidRPr="00744E3F" w:rsidDel="009B47BA" w:rsidRDefault="009E2733">
            <w:pPr>
              <w:ind w:left="113" w:right="113"/>
              <w:rPr>
                <w:del w:id="41652" w:author="Στάθης Καπ" w:date="2023-02-26T09:06:00Z"/>
                <w:sz w:val="18"/>
                <w:szCs w:val="18"/>
                <w:lang w:val="el-GR"/>
                <w:rPrChange w:id="41653" w:author="Στάθης Καπ" w:date="2023-03-03T06:42:00Z">
                  <w:rPr>
                    <w:del w:id="41654" w:author="Στάθης Καπ" w:date="2023-02-26T09:06:00Z"/>
                    <w:sz w:val="18"/>
                    <w:szCs w:val="18"/>
                  </w:rPr>
                </w:rPrChange>
              </w:rPr>
              <w:pPrChange w:id="41655" w:author="Στάθης Καπ" w:date="2023-02-26T08:48:00Z">
                <w:pPr/>
              </w:pPrChange>
            </w:pPr>
            <w:del w:id="41656" w:author="Στάθης Καπ" w:date="2023-02-26T08:46:00Z">
              <w:r w:rsidRPr="00744E3F" w:rsidDel="00715EE1">
                <w:rPr>
                  <w:sz w:val="18"/>
                  <w:szCs w:val="18"/>
                  <w:lang w:val="el-GR"/>
                  <w:rPrChange w:id="41657" w:author="Στάθης Καπ" w:date="2023-03-03T06:42:00Z">
                    <w:rPr>
                      <w:sz w:val="18"/>
                      <w:szCs w:val="18"/>
                    </w:rPr>
                  </w:rPrChange>
                </w:rPr>
                <w:delText>366</w:delText>
              </w:r>
            </w:del>
            <w:bookmarkStart w:id="41658" w:name="_Toc129057751"/>
            <w:bookmarkStart w:id="41659" w:name="_Toc129191586"/>
            <w:bookmarkStart w:id="41660" w:name="_Toc129197924"/>
            <w:bookmarkEnd w:id="41658"/>
            <w:bookmarkEnd w:id="41659"/>
            <w:bookmarkEnd w:id="41660"/>
          </w:p>
        </w:tc>
        <w:tc>
          <w:tcPr>
            <w:tcW w:w="754" w:type="dxa"/>
            <w:textDirection w:val="btLr"/>
            <w:tcPrChange w:id="41661" w:author="Στάθης Καπ" w:date="2023-02-26T08:48:00Z">
              <w:tcPr>
                <w:tcW w:w="754" w:type="dxa"/>
              </w:tcPr>
            </w:tcPrChange>
          </w:tcPr>
          <w:p w14:paraId="1C121930" w14:textId="56581B95" w:rsidR="008E010E" w:rsidRPr="00744E3F" w:rsidDel="009B47BA" w:rsidRDefault="008E010E">
            <w:pPr>
              <w:ind w:left="113" w:right="113"/>
              <w:rPr>
                <w:del w:id="41662" w:author="Στάθης Καπ" w:date="2023-02-26T09:06:00Z"/>
                <w:sz w:val="18"/>
                <w:szCs w:val="18"/>
                <w:lang w:val="el-GR"/>
                <w:rPrChange w:id="41663" w:author="Στάθης Καπ" w:date="2023-03-03T06:42:00Z">
                  <w:rPr>
                    <w:del w:id="41664" w:author="Στάθης Καπ" w:date="2023-02-26T09:06:00Z"/>
                    <w:sz w:val="18"/>
                    <w:szCs w:val="18"/>
                  </w:rPr>
                </w:rPrChange>
              </w:rPr>
              <w:pPrChange w:id="41665" w:author="Στάθης Καπ" w:date="2023-02-26T08:48:00Z">
                <w:pPr/>
              </w:pPrChange>
            </w:pPr>
            <w:bookmarkStart w:id="41666" w:name="_Toc129057752"/>
            <w:bookmarkStart w:id="41667" w:name="_Toc129191587"/>
            <w:bookmarkStart w:id="41668" w:name="_Toc129197925"/>
            <w:bookmarkEnd w:id="41666"/>
            <w:bookmarkEnd w:id="41667"/>
            <w:bookmarkEnd w:id="41668"/>
          </w:p>
        </w:tc>
        <w:tc>
          <w:tcPr>
            <w:tcW w:w="622" w:type="dxa"/>
            <w:textDirection w:val="btLr"/>
            <w:tcPrChange w:id="41669" w:author="Στάθης Καπ" w:date="2023-02-26T08:48:00Z">
              <w:tcPr>
                <w:tcW w:w="622" w:type="dxa"/>
              </w:tcPr>
            </w:tcPrChange>
          </w:tcPr>
          <w:p w14:paraId="7D5D0F31" w14:textId="0D26F780" w:rsidR="008E010E" w:rsidRPr="00744E3F" w:rsidDel="009B47BA" w:rsidRDefault="008E010E">
            <w:pPr>
              <w:ind w:left="113" w:right="113"/>
              <w:rPr>
                <w:del w:id="41670" w:author="Στάθης Καπ" w:date="2023-02-26T09:06:00Z"/>
                <w:sz w:val="18"/>
                <w:szCs w:val="18"/>
                <w:lang w:val="el-GR"/>
                <w:rPrChange w:id="41671" w:author="Στάθης Καπ" w:date="2023-03-03T06:42:00Z">
                  <w:rPr>
                    <w:del w:id="41672" w:author="Στάθης Καπ" w:date="2023-02-26T09:06:00Z"/>
                    <w:sz w:val="18"/>
                    <w:szCs w:val="18"/>
                  </w:rPr>
                </w:rPrChange>
              </w:rPr>
              <w:pPrChange w:id="41673" w:author="Στάθης Καπ" w:date="2023-02-26T08:48:00Z">
                <w:pPr/>
              </w:pPrChange>
            </w:pPr>
            <w:bookmarkStart w:id="41674" w:name="_Toc129057753"/>
            <w:bookmarkStart w:id="41675" w:name="_Toc129191588"/>
            <w:bookmarkStart w:id="41676" w:name="_Toc129197926"/>
            <w:bookmarkEnd w:id="41674"/>
            <w:bookmarkEnd w:id="41675"/>
            <w:bookmarkEnd w:id="41676"/>
          </w:p>
        </w:tc>
        <w:bookmarkStart w:id="41677" w:name="_Toc129057754"/>
        <w:bookmarkStart w:id="41678" w:name="_Toc129191589"/>
        <w:bookmarkStart w:id="41679" w:name="_Toc129197927"/>
        <w:bookmarkEnd w:id="41677"/>
        <w:bookmarkEnd w:id="41678"/>
        <w:bookmarkEnd w:id="41679"/>
      </w:tr>
      <w:tr w:rsidR="008E010E" w:rsidRPr="00331D5E" w:rsidDel="009B47BA" w14:paraId="40C073B9" w14:textId="3018B312" w:rsidTr="00715EE1">
        <w:trPr>
          <w:gridAfter w:val="1"/>
          <w:wAfter w:w="51" w:type="dxa"/>
          <w:cantSplit/>
          <w:trHeight w:val="567"/>
          <w:del w:id="41680" w:author="Στάθης Καπ" w:date="2023-02-26T09:06:00Z"/>
        </w:trPr>
        <w:tc>
          <w:tcPr>
            <w:tcW w:w="627" w:type="dxa"/>
            <w:gridSpan w:val="2"/>
            <w:textDirection w:val="btLr"/>
            <w:tcPrChange w:id="41681" w:author="Στάθης Καπ" w:date="2023-02-26T08:48:00Z">
              <w:tcPr>
                <w:tcW w:w="627" w:type="dxa"/>
              </w:tcPr>
            </w:tcPrChange>
          </w:tcPr>
          <w:p w14:paraId="460A00B3" w14:textId="15281194" w:rsidR="008E010E" w:rsidRPr="00744E3F" w:rsidDel="009B47BA" w:rsidRDefault="008E010E">
            <w:pPr>
              <w:ind w:left="113" w:right="113"/>
              <w:rPr>
                <w:del w:id="41682" w:author="Στάθης Καπ" w:date="2023-02-26T09:06:00Z"/>
                <w:sz w:val="18"/>
                <w:szCs w:val="18"/>
                <w:lang w:val="el-GR"/>
                <w:rPrChange w:id="41683" w:author="Στάθης Καπ" w:date="2023-03-03T06:42:00Z">
                  <w:rPr>
                    <w:del w:id="41684" w:author="Στάθης Καπ" w:date="2023-02-26T09:06:00Z"/>
                    <w:sz w:val="18"/>
                    <w:szCs w:val="18"/>
                  </w:rPr>
                </w:rPrChange>
              </w:rPr>
              <w:pPrChange w:id="41685" w:author="Στάθης Καπ" w:date="2023-02-26T08:48:00Z">
                <w:pPr/>
              </w:pPrChange>
            </w:pPr>
            <w:del w:id="41686" w:author="Στάθης Καπ" w:date="2023-02-26T08:46:00Z">
              <w:r w:rsidRPr="006E0881" w:rsidDel="00715EE1">
                <w:rPr>
                  <w:sz w:val="18"/>
                  <w:szCs w:val="18"/>
                </w:rPr>
                <w:delText>Pr</w:delText>
              </w:r>
              <w:r w:rsidRPr="00744E3F" w:rsidDel="00715EE1">
                <w:rPr>
                  <w:sz w:val="18"/>
                  <w:szCs w:val="18"/>
                  <w:lang w:val="el-GR"/>
                  <w:rPrChange w:id="41687" w:author="Στάθης Καπ" w:date="2023-03-03T06:42:00Z">
                    <w:rPr>
                      <w:sz w:val="18"/>
                      <w:szCs w:val="18"/>
                    </w:rPr>
                  </w:rPrChange>
                </w:rPr>
                <w:delText>14</w:delText>
              </w:r>
            </w:del>
            <w:bookmarkStart w:id="41688" w:name="_Toc129057755"/>
            <w:bookmarkStart w:id="41689" w:name="_Toc129191590"/>
            <w:bookmarkStart w:id="41690" w:name="_Toc129197928"/>
            <w:bookmarkEnd w:id="41688"/>
            <w:bookmarkEnd w:id="41689"/>
            <w:bookmarkEnd w:id="41690"/>
          </w:p>
        </w:tc>
        <w:tc>
          <w:tcPr>
            <w:tcW w:w="663" w:type="dxa"/>
            <w:textDirection w:val="btLr"/>
            <w:tcPrChange w:id="41691" w:author="Στάθης Καπ" w:date="2023-02-26T08:48:00Z">
              <w:tcPr>
                <w:tcW w:w="663" w:type="dxa"/>
              </w:tcPr>
            </w:tcPrChange>
          </w:tcPr>
          <w:p w14:paraId="08C9A693" w14:textId="3D370DA4" w:rsidR="008E010E" w:rsidRPr="004539C1" w:rsidDel="009B47BA" w:rsidRDefault="008E010E">
            <w:pPr>
              <w:ind w:left="113" w:right="113"/>
              <w:rPr>
                <w:del w:id="41692" w:author="Στάθης Καπ" w:date="2023-02-26T09:06:00Z"/>
                <w:sz w:val="18"/>
                <w:szCs w:val="18"/>
                <w:lang w:val="el-GR"/>
              </w:rPr>
              <w:pPrChange w:id="41693" w:author="Στάθης Καπ" w:date="2023-02-26T08:48:00Z">
                <w:pPr/>
              </w:pPrChange>
            </w:pPr>
            <w:bookmarkStart w:id="41694" w:name="_Toc129057756"/>
            <w:bookmarkStart w:id="41695" w:name="_Toc129191591"/>
            <w:bookmarkStart w:id="41696" w:name="_Toc129197929"/>
            <w:bookmarkEnd w:id="41694"/>
            <w:bookmarkEnd w:id="41695"/>
            <w:bookmarkEnd w:id="41696"/>
          </w:p>
        </w:tc>
        <w:tc>
          <w:tcPr>
            <w:tcW w:w="764" w:type="dxa"/>
            <w:textDirection w:val="btLr"/>
            <w:tcPrChange w:id="41697" w:author="Στάθης Καπ" w:date="2023-02-26T08:48:00Z">
              <w:tcPr>
                <w:tcW w:w="764" w:type="dxa"/>
              </w:tcPr>
            </w:tcPrChange>
          </w:tcPr>
          <w:p w14:paraId="3B081D2F" w14:textId="0413333C" w:rsidR="008E010E" w:rsidRPr="00744E3F" w:rsidDel="009B47BA" w:rsidRDefault="008E010E">
            <w:pPr>
              <w:ind w:left="113" w:right="113"/>
              <w:rPr>
                <w:del w:id="41698" w:author="Στάθης Καπ" w:date="2023-02-26T09:06:00Z"/>
                <w:sz w:val="18"/>
                <w:szCs w:val="18"/>
                <w:lang w:val="el-GR"/>
                <w:rPrChange w:id="41699" w:author="Στάθης Καπ" w:date="2023-03-03T06:42:00Z">
                  <w:rPr>
                    <w:del w:id="41700" w:author="Στάθης Καπ" w:date="2023-02-26T09:06:00Z"/>
                    <w:sz w:val="18"/>
                    <w:szCs w:val="18"/>
                  </w:rPr>
                </w:rPrChange>
              </w:rPr>
              <w:pPrChange w:id="41701" w:author="Στάθης Καπ" w:date="2023-02-26T08:48:00Z">
                <w:pPr/>
              </w:pPrChange>
            </w:pPr>
            <w:bookmarkStart w:id="41702" w:name="_Toc129057757"/>
            <w:bookmarkStart w:id="41703" w:name="_Toc129191592"/>
            <w:bookmarkStart w:id="41704" w:name="_Toc129197930"/>
            <w:bookmarkEnd w:id="41702"/>
            <w:bookmarkEnd w:id="41703"/>
            <w:bookmarkEnd w:id="41704"/>
          </w:p>
        </w:tc>
        <w:tc>
          <w:tcPr>
            <w:tcW w:w="630" w:type="dxa"/>
            <w:textDirection w:val="btLr"/>
            <w:tcPrChange w:id="41705" w:author="Στάθης Καπ" w:date="2023-02-26T08:48:00Z">
              <w:tcPr>
                <w:tcW w:w="630" w:type="dxa"/>
              </w:tcPr>
            </w:tcPrChange>
          </w:tcPr>
          <w:p w14:paraId="41546E5D" w14:textId="6FA1326D" w:rsidR="008E010E" w:rsidRPr="00744E3F" w:rsidDel="009B47BA" w:rsidRDefault="008E010E">
            <w:pPr>
              <w:ind w:left="113" w:right="113"/>
              <w:rPr>
                <w:del w:id="41706" w:author="Στάθης Καπ" w:date="2023-02-26T09:06:00Z"/>
                <w:sz w:val="18"/>
                <w:szCs w:val="18"/>
                <w:lang w:val="el-GR"/>
                <w:rPrChange w:id="41707" w:author="Στάθης Καπ" w:date="2023-03-03T06:42:00Z">
                  <w:rPr>
                    <w:del w:id="41708" w:author="Στάθης Καπ" w:date="2023-02-26T09:06:00Z"/>
                    <w:sz w:val="18"/>
                    <w:szCs w:val="18"/>
                  </w:rPr>
                </w:rPrChange>
              </w:rPr>
              <w:pPrChange w:id="41709" w:author="Στάθης Καπ" w:date="2023-02-26T08:48:00Z">
                <w:pPr/>
              </w:pPrChange>
            </w:pPr>
            <w:bookmarkStart w:id="41710" w:name="_Toc129057758"/>
            <w:bookmarkStart w:id="41711" w:name="_Toc129191593"/>
            <w:bookmarkStart w:id="41712" w:name="_Toc129197931"/>
            <w:bookmarkEnd w:id="41710"/>
            <w:bookmarkEnd w:id="41711"/>
            <w:bookmarkEnd w:id="41712"/>
          </w:p>
        </w:tc>
        <w:tc>
          <w:tcPr>
            <w:tcW w:w="663" w:type="dxa"/>
            <w:textDirection w:val="btLr"/>
            <w:tcPrChange w:id="41713" w:author="Στάθης Καπ" w:date="2023-02-26T08:48:00Z">
              <w:tcPr>
                <w:tcW w:w="663" w:type="dxa"/>
              </w:tcPr>
            </w:tcPrChange>
          </w:tcPr>
          <w:p w14:paraId="5F1ABAE7" w14:textId="16187131" w:rsidR="008E010E" w:rsidRPr="004539C1" w:rsidDel="009B47BA" w:rsidRDefault="008E010E">
            <w:pPr>
              <w:ind w:left="113" w:right="113"/>
              <w:rPr>
                <w:del w:id="41714" w:author="Στάθης Καπ" w:date="2023-02-26T09:06:00Z"/>
                <w:sz w:val="18"/>
                <w:szCs w:val="18"/>
                <w:lang w:val="el-GR"/>
              </w:rPr>
              <w:pPrChange w:id="41715" w:author="Στάθης Καπ" w:date="2023-02-26T08:48:00Z">
                <w:pPr/>
              </w:pPrChange>
            </w:pPr>
            <w:bookmarkStart w:id="41716" w:name="_Toc129057759"/>
            <w:bookmarkStart w:id="41717" w:name="_Toc129191594"/>
            <w:bookmarkStart w:id="41718" w:name="_Toc129197932"/>
            <w:bookmarkEnd w:id="41716"/>
            <w:bookmarkEnd w:id="41717"/>
            <w:bookmarkEnd w:id="41718"/>
          </w:p>
        </w:tc>
        <w:tc>
          <w:tcPr>
            <w:tcW w:w="764" w:type="dxa"/>
            <w:textDirection w:val="btLr"/>
            <w:tcPrChange w:id="41719" w:author="Στάθης Καπ" w:date="2023-02-26T08:48:00Z">
              <w:tcPr>
                <w:tcW w:w="764" w:type="dxa"/>
              </w:tcPr>
            </w:tcPrChange>
          </w:tcPr>
          <w:p w14:paraId="1F8116F2" w14:textId="42BB265D" w:rsidR="008E010E" w:rsidRPr="00744E3F" w:rsidDel="009B47BA" w:rsidRDefault="008E010E">
            <w:pPr>
              <w:ind w:left="113" w:right="113"/>
              <w:rPr>
                <w:del w:id="41720" w:author="Στάθης Καπ" w:date="2023-02-26T09:06:00Z"/>
                <w:sz w:val="18"/>
                <w:szCs w:val="18"/>
                <w:lang w:val="el-GR"/>
                <w:rPrChange w:id="41721" w:author="Στάθης Καπ" w:date="2023-03-03T06:42:00Z">
                  <w:rPr>
                    <w:del w:id="41722" w:author="Στάθης Καπ" w:date="2023-02-26T09:06:00Z"/>
                    <w:sz w:val="18"/>
                    <w:szCs w:val="18"/>
                  </w:rPr>
                </w:rPrChange>
              </w:rPr>
              <w:pPrChange w:id="41723" w:author="Στάθης Καπ" w:date="2023-02-26T08:48:00Z">
                <w:pPr/>
              </w:pPrChange>
            </w:pPr>
            <w:bookmarkStart w:id="41724" w:name="_Toc129057760"/>
            <w:bookmarkStart w:id="41725" w:name="_Toc129191595"/>
            <w:bookmarkStart w:id="41726" w:name="_Toc129197933"/>
            <w:bookmarkEnd w:id="41724"/>
            <w:bookmarkEnd w:id="41725"/>
            <w:bookmarkEnd w:id="41726"/>
          </w:p>
        </w:tc>
        <w:tc>
          <w:tcPr>
            <w:tcW w:w="630" w:type="dxa"/>
            <w:textDirection w:val="btLr"/>
            <w:tcPrChange w:id="41727" w:author="Στάθης Καπ" w:date="2023-02-26T08:48:00Z">
              <w:tcPr>
                <w:tcW w:w="630" w:type="dxa"/>
              </w:tcPr>
            </w:tcPrChange>
          </w:tcPr>
          <w:p w14:paraId="365A1263" w14:textId="20BB9527" w:rsidR="008E010E" w:rsidRPr="00744E3F" w:rsidDel="009B47BA" w:rsidRDefault="008E010E">
            <w:pPr>
              <w:ind w:left="113" w:right="113"/>
              <w:rPr>
                <w:del w:id="41728" w:author="Στάθης Καπ" w:date="2023-02-26T09:06:00Z"/>
                <w:sz w:val="18"/>
                <w:szCs w:val="18"/>
                <w:lang w:val="el-GR"/>
                <w:rPrChange w:id="41729" w:author="Στάθης Καπ" w:date="2023-03-03T06:42:00Z">
                  <w:rPr>
                    <w:del w:id="41730" w:author="Στάθης Καπ" w:date="2023-02-26T09:06:00Z"/>
                    <w:sz w:val="18"/>
                    <w:szCs w:val="18"/>
                  </w:rPr>
                </w:rPrChange>
              </w:rPr>
              <w:pPrChange w:id="41731" w:author="Στάθης Καπ" w:date="2023-02-26T08:48:00Z">
                <w:pPr/>
              </w:pPrChange>
            </w:pPr>
            <w:bookmarkStart w:id="41732" w:name="_Toc129057761"/>
            <w:bookmarkStart w:id="41733" w:name="_Toc129191596"/>
            <w:bookmarkStart w:id="41734" w:name="_Toc129197934"/>
            <w:bookmarkEnd w:id="41732"/>
            <w:bookmarkEnd w:id="41733"/>
            <w:bookmarkEnd w:id="41734"/>
          </w:p>
        </w:tc>
        <w:tc>
          <w:tcPr>
            <w:tcW w:w="663" w:type="dxa"/>
            <w:textDirection w:val="btLr"/>
            <w:tcPrChange w:id="41735" w:author="Στάθης Καπ" w:date="2023-02-26T08:48:00Z">
              <w:tcPr>
                <w:tcW w:w="663" w:type="dxa"/>
              </w:tcPr>
            </w:tcPrChange>
          </w:tcPr>
          <w:p w14:paraId="38803CF4" w14:textId="5755CB10" w:rsidR="008E010E" w:rsidRPr="004539C1" w:rsidDel="009B47BA" w:rsidRDefault="008E010E">
            <w:pPr>
              <w:ind w:left="113" w:right="113"/>
              <w:rPr>
                <w:del w:id="41736" w:author="Στάθης Καπ" w:date="2023-02-26T09:06:00Z"/>
                <w:sz w:val="18"/>
                <w:szCs w:val="18"/>
                <w:lang w:val="el-GR"/>
              </w:rPr>
              <w:pPrChange w:id="41737" w:author="Στάθης Καπ" w:date="2023-02-26T08:48:00Z">
                <w:pPr/>
              </w:pPrChange>
            </w:pPr>
            <w:bookmarkStart w:id="41738" w:name="_Toc129057762"/>
            <w:bookmarkStart w:id="41739" w:name="_Toc129191597"/>
            <w:bookmarkStart w:id="41740" w:name="_Toc129197935"/>
            <w:bookmarkEnd w:id="41738"/>
            <w:bookmarkEnd w:id="41739"/>
            <w:bookmarkEnd w:id="41740"/>
          </w:p>
        </w:tc>
        <w:tc>
          <w:tcPr>
            <w:tcW w:w="764" w:type="dxa"/>
            <w:textDirection w:val="btLr"/>
            <w:tcPrChange w:id="41741" w:author="Στάθης Καπ" w:date="2023-02-26T08:48:00Z">
              <w:tcPr>
                <w:tcW w:w="764" w:type="dxa"/>
              </w:tcPr>
            </w:tcPrChange>
          </w:tcPr>
          <w:p w14:paraId="2AAF2014" w14:textId="115C131C" w:rsidR="008E010E" w:rsidRPr="00744E3F" w:rsidDel="009B47BA" w:rsidRDefault="008E010E">
            <w:pPr>
              <w:ind w:left="113" w:right="113"/>
              <w:rPr>
                <w:del w:id="41742" w:author="Στάθης Καπ" w:date="2023-02-26T09:06:00Z"/>
                <w:sz w:val="18"/>
                <w:szCs w:val="18"/>
                <w:lang w:val="el-GR"/>
                <w:rPrChange w:id="41743" w:author="Στάθης Καπ" w:date="2023-03-03T06:42:00Z">
                  <w:rPr>
                    <w:del w:id="41744" w:author="Στάθης Καπ" w:date="2023-02-26T09:06:00Z"/>
                    <w:sz w:val="18"/>
                    <w:szCs w:val="18"/>
                  </w:rPr>
                </w:rPrChange>
              </w:rPr>
              <w:pPrChange w:id="41745" w:author="Στάθης Καπ" w:date="2023-02-26T08:48:00Z">
                <w:pPr/>
              </w:pPrChange>
            </w:pPr>
            <w:bookmarkStart w:id="41746" w:name="_Toc129057763"/>
            <w:bookmarkStart w:id="41747" w:name="_Toc129191598"/>
            <w:bookmarkStart w:id="41748" w:name="_Toc129197936"/>
            <w:bookmarkEnd w:id="41746"/>
            <w:bookmarkEnd w:id="41747"/>
            <w:bookmarkEnd w:id="41748"/>
          </w:p>
        </w:tc>
        <w:tc>
          <w:tcPr>
            <w:tcW w:w="630" w:type="dxa"/>
            <w:textDirection w:val="btLr"/>
            <w:tcPrChange w:id="41749" w:author="Στάθης Καπ" w:date="2023-02-26T08:48:00Z">
              <w:tcPr>
                <w:tcW w:w="630" w:type="dxa"/>
              </w:tcPr>
            </w:tcPrChange>
          </w:tcPr>
          <w:p w14:paraId="1B6E6507" w14:textId="1455DB09" w:rsidR="008E010E" w:rsidRPr="00744E3F" w:rsidDel="009B47BA" w:rsidRDefault="008E010E">
            <w:pPr>
              <w:ind w:left="113" w:right="113"/>
              <w:rPr>
                <w:del w:id="41750" w:author="Στάθης Καπ" w:date="2023-02-26T09:06:00Z"/>
                <w:sz w:val="18"/>
                <w:szCs w:val="18"/>
                <w:lang w:val="el-GR"/>
                <w:rPrChange w:id="41751" w:author="Στάθης Καπ" w:date="2023-03-03T06:42:00Z">
                  <w:rPr>
                    <w:del w:id="41752" w:author="Στάθης Καπ" w:date="2023-02-26T09:06:00Z"/>
                    <w:sz w:val="18"/>
                    <w:szCs w:val="18"/>
                  </w:rPr>
                </w:rPrChange>
              </w:rPr>
              <w:pPrChange w:id="41753" w:author="Στάθης Καπ" w:date="2023-02-26T08:48:00Z">
                <w:pPr/>
              </w:pPrChange>
            </w:pPr>
            <w:bookmarkStart w:id="41754" w:name="_Toc129057764"/>
            <w:bookmarkStart w:id="41755" w:name="_Toc129191599"/>
            <w:bookmarkStart w:id="41756" w:name="_Toc129197937"/>
            <w:bookmarkEnd w:id="41754"/>
            <w:bookmarkEnd w:id="41755"/>
            <w:bookmarkEnd w:id="41756"/>
          </w:p>
        </w:tc>
        <w:tc>
          <w:tcPr>
            <w:tcW w:w="654" w:type="dxa"/>
            <w:textDirection w:val="btLr"/>
            <w:tcPrChange w:id="41757" w:author="Στάθης Καπ" w:date="2023-02-26T08:48:00Z">
              <w:tcPr>
                <w:tcW w:w="654" w:type="dxa"/>
              </w:tcPr>
            </w:tcPrChange>
          </w:tcPr>
          <w:p w14:paraId="75267523" w14:textId="3CC0B525" w:rsidR="008E010E" w:rsidRPr="00744E3F" w:rsidDel="009B47BA" w:rsidRDefault="009E2733">
            <w:pPr>
              <w:ind w:left="113" w:right="113"/>
              <w:rPr>
                <w:del w:id="41758" w:author="Στάθης Καπ" w:date="2023-02-26T09:06:00Z"/>
                <w:sz w:val="18"/>
                <w:szCs w:val="18"/>
                <w:lang w:val="el-GR"/>
                <w:rPrChange w:id="41759" w:author="Στάθης Καπ" w:date="2023-03-03T06:42:00Z">
                  <w:rPr>
                    <w:del w:id="41760" w:author="Στάθης Καπ" w:date="2023-02-26T09:06:00Z"/>
                    <w:sz w:val="18"/>
                    <w:szCs w:val="18"/>
                  </w:rPr>
                </w:rPrChange>
              </w:rPr>
              <w:pPrChange w:id="41761" w:author="Στάθης Καπ" w:date="2023-02-26T08:48:00Z">
                <w:pPr/>
              </w:pPrChange>
            </w:pPr>
            <w:del w:id="41762" w:author="Στάθης Καπ" w:date="2023-02-26T08:46:00Z">
              <w:r w:rsidRPr="00744E3F" w:rsidDel="00715EE1">
                <w:rPr>
                  <w:sz w:val="18"/>
                  <w:szCs w:val="18"/>
                  <w:lang w:val="el-GR"/>
                  <w:rPrChange w:id="41763" w:author="Στάθης Καπ" w:date="2023-03-03T06:42:00Z">
                    <w:rPr>
                      <w:sz w:val="18"/>
                      <w:szCs w:val="18"/>
                    </w:rPr>
                  </w:rPrChange>
                </w:rPr>
                <w:delText>394</w:delText>
              </w:r>
            </w:del>
            <w:bookmarkStart w:id="41764" w:name="_Toc129057765"/>
            <w:bookmarkStart w:id="41765" w:name="_Toc129191600"/>
            <w:bookmarkStart w:id="41766" w:name="_Toc129197938"/>
            <w:bookmarkEnd w:id="41764"/>
            <w:bookmarkEnd w:id="41765"/>
            <w:bookmarkEnd w:id="41766"/>
          </w:p>
        </w:tc>
        <w:tc>
          <w:tcPr>
            <w:tcW w:w="754" w:type="dxa"/>
            <w:textDirection w:val="btLr"/>
            <w:tcPrChange w:id="41767" w:author="Στάθης Καπ" w:date="2023-02-26T08:48:00Z">
              <w:tcPr>
                <w:tcW w:w="754" w:type="dxa"/>
              </w:tcPr>
            </w:tcPrChange>
          </w:tcPr>
          <w:p w14:paraId="5F68B760" w14:textId="47F23438" w:rsidR="008E010E" w:rsidRPr="00744E3F" w:rsidDel="009B47BA" w:rsidRDefault="008E010E">
            <w:pPr>
              <w:ind w:left="113" w:right="113"/>
              <w:rPr>
                <w:del w:id="41768" w:author="Στάθης Καπ" w:date="2023-02-26T09:06:00Z"/>
                <w:sz w:val="18"/>
                <w:szCs w:val="18"/>
                <w:lang w:val="el-GR"/>
                <w:rPrChange w:id="41769" w:author="Στάθης Καπ" w:date="2023-03-03T06:42:00Z">
                  <w:rPr>
                    <w:del w:id="41770" w:author="Στάθης Καπ" w:date="2023-02-26T09:06:00Z"/>
                    <w:sz w:val="18"/>
                    <w:szCs w:val="18"/>
                  </w:rPr>
                </w:rPrChange>
              </w:rPr>
              <w:pPrChange w:id="41771" w:author="Στάθης Καπ" w:date="2023-02-26T08:48:00Z">
                <w:pPr/>
              </w:pPrChange>
            </w:pPr>
            <w:bookmarkStart w:id="41772" w:name="_Toc129057766"/>
            <w:bookmarkStart w:id="41773" w:name="_Toc129191601"/>
            <w:bookmarkStart w:id="41774" w:name="_Toc129197939"/>
            <w:bookmarkEnd w:id="41772"/>
            <w:bookmarkEnd w:id="41773"/>
            <w:bookmarkEnd w:id="41774"/>
          </w:p>
        </w:tc>
        <w:tc>
          <w:tcPr>
            <w:tcW w:w="622" w:type="dxa"/>
            <w:textDirection w:val="btLr"/>
            <w:tcPrChange w:id="41775" w:author="Στάθης Καπ" w:date="2023-02-26T08:48:00Z">
              <w:tcPr>
                <w:tcW w:w="622" w:type="dxa"/>
              </w:tcPr>
            </w:tcPrChange>
          </w:tcPr>
          <w:p w14:paraId="4F4FBADC" w14:textId="31CA11C6" w:rsidR="008E010E" w:rsidRPr="00744E3F" w:rsidDel="009B47BA" w:rsidRDefault="008E010E">
            <w:pPr>
              <w:ind w:left="113" w:right="113"/>
              <w:rPr>
                <w:del w:id="41776" w:author="Στάθης Καπ" w:date="2023-02-26T09:06:00Z"/>
                <w:sz w:val="18"/>
                <w:szCs w:val="18"/>
                <w:lang w:val="el-GR"/>
                <w:rPrChange w:id="41777" w:author="Στάθης Καπ" w:date="2023-03-03T06:42:00Z">
                  <w:rPr>
                    <w:del w:id="41778" w:author="Στάθης Καπ" w:date="2023-02-26T09:06:00Z"/>
                    <w:sz w:val="18"/>
                    <w:szCs w:val="18"/>
                  </w:rPr>
                </w:rPrChange>
              </w:rPr>
              <w:pPrChange w:id="41779" w:author="Στάθης Καπ" w:date="2023-02-26T08:48:00Z">
                <w:pPr/>
              </w:pPrChange>
            </w:pPr>
            <w:bookmarkStart w:id="41780" w:name="_Toc129057767"/>
            <w:bookmarkStart w:id="41781" w:name="_Toc129191602"/>
            <w:bookmarkStart w:id="41782" w:name="_Toc129197940"/>
            <w:bookmarkEnd w:id="41780"/>
            <w:bookmarkEnd w:id="41781"/>
            <w:bookmarkEnd w:id="41782"/>
          </w:p>
        </w:tc>
        <w:bookmarkStart w:id="41783" w:name="_Toc129057768"/>
        <w:bookmarkStart w:id="41784" w:name="_Toc129191603"/>
        <w:bookmarkStart w:id="41785" w:name="_Toc129197941"/>
        <w:bookmarkEnd w:id="41783"/>
        <w:bookmarkEnd w:id="41784"/>
        <w:bookmarkEnd w:id="41785"/>
      </w:tr>
      <w:tr w:rsidR="008E010E" w:rsidRPr="00331D5E" w:rsidDel="009B47BA" w14:paraId="622BE069" w14:textId="086B3793" w:rsidTr="00715EE1">
        <w:trPr>
          <w:gridAfter w:val="1"/>
          <w:wAfter w:w="51" w:type="dxa"/>
          <w:cantSplit/>
          <w:trHeight w:val="567"/>
          <w:del w:id="41786" w:author="Στάθης Καπ" w:date="2023-02-26T09:06:00Z"/>
        </w:trPr>
        <w:tc>
          <w:tcPr>
            <w:tcW w:w="627" w:type="dxa"/>
            <w:gridSpan w:val="2"/>
            <w:textDirection w:val="btLr"/>
            <w:tcPrChange w:id="41787" w:author="Στάθης Καπ" w:date="2023-02-26T08:48:00Z">
              <w:tcPr>
                <w:tcW w:w="627" w:type="dxa"/>
              </w:tcPr>
            </w:tcPrChange>
          </w:tcPr>
          <w:p w14:paraId="322445F7" w14:textId="3E9A80B9" w:rsidR="008E010E" w:rsidRPr="00744E3F" w:rsidDel="009B47BA" w:rsidRDefault="008E010E">
            <w:pPr>
              <w:ind w:left="113" w:right="113"/>
              <w:rPr>
                <w:del w:id="41788" w:author="Στάθης Καπ" w:date="2023-02-26T09:06:00Z"/>
                <w:sz w:val="18"/>
                <w:szCs w:val="18"/>
                <w:lang w:val="el-GR"/>
                <w:rPrChange w:id="41789" w:author="Στάθης Καπ" w:date="2023-03-03T06:42:00Z">
                  <w:rPr>
                    <w:del w:id="41790" w:author="Στάθης Καπ" w:date="2023-02-26T09:06:00Z"/>
                    <w:sz w:val="18"/>
                    <w:szCs w:val="18"/>
                  </w:rPr>
                </w:rPrChange>
              </w:rPr>
              <w:pPrChange w:id="41791" w:author="Στάθης Καπ" w:date="2023-02-26T08:48:00Z">
                <w:pPr/>
              </w:pPrChange>
            </w:pPr>
            <w:del w:id="41792" w:author="Στάθης Καπ" w:date="2023-02-26T08:46:00Z">
              <w:r w:rsidRPr="006E0881" w:rsidDel="00715EE1">
                <w:rPr>
                  <w:sz w:val="18"/>
                  <w:szCs w:val="18"/>
                </w:rPr>
                <w:delText>Pr</w:delText>
              </w:r>
              <w:r w:rsidRPr="00744E3F" w:rsidDel="00715EE1">
                <w:rPr>
                  <w:sz w:val="18"/>
                  <w:szCs w:val="18"/>
                  <w:lang w:val="el-GR"/>
                  <w:rPrChange w:id="41793" w:author="Στάθης Καπ" w:date="2023-03-03T06:42:00Z">
                    <w:rPr>
                      <w:sz w:val="18"/>
                      <w:szCs w:val="18"/>
                    </w:rPr>
                  </w:rPrChange>
                </w:rPr>
                <w:delText>15</w:delText>
              </w:r>
            </w:del>
            <w:bookmarkStart w:id="41794" w:name="_Toc129057769"/>
            <w:bookmarkStart w:id="41795" w:name="_Toc129191604"/>
            <w:bookmarkStart w:id="41796" w:name="_Toc129197942"/>
            <w:bookmarkEnd w:id="41794"/>
            <w:bookmarkEnd w:id="41795"/>
            <w:bookmarkEnd w:id="41796"/>
          </w:p>
        </w:tc>
        <w:tc>
          <w:tcPr>
            <w:tcW w:w="663" w:type="dxa"/>
            <w:textDirection w:val="btLr"/>
            <w:tcPrChange w:id="41797" w:author="Στάθης Καπ" w:date="2023-02-26T08:48:00Z">
              <w:tcPr>
                <w:tcW w:w="663" w:type="dxa"/>
              </w:tcPr>
            </w:tcPrChange>
          </w:tcPr>
          <w:p w14:paraId="349CF2B1" w14:textId="4849021D" w:rsidR="008E010E" w:rsidRPr="0066523A" w:rsidDel="009B47BA" w:rsidRDefault="008E010E">
            <w:pPr>
              <w:ind w:left="113" w:right="113"/>
              <w:rPr>
                <w:del w:id="41798" w:author="Στάθης Καπ" w:date="2023-02-26T09:06:00Z"/>
                <w:sz w:val="18"/>
                <w:szCs w:val="18"/>
                <w:lang w:val="el-GR"/>
              </w:rPr>
              <w:pPrChange w:id="41799" w:author="Στάθης Καπ" w:date="2023-02-26T08:48:00Z">
                <w:pPr/>
              </w:pPrChange>
            </w:pPr>
            <w:bookmarkStart w:id="41800" w:name="_Toc129057770"/>
            <w:bookmarkStart w:id="41801" w:name="_Toc129191605"/>
            <w:bookmarkStart w:id="41802" w:name="_Toc129197943"/>
            <w:bookmarkEnd w:id="41800"/>
            <w:bookmarkEnd w:id="41801"/>
            <w:bookmarkEnd w:id="41802"/>
          </w:p>
        </w:tc>
        <w:tc>
          <w:tcPr>
            <w:tcW w:w="764" w:type="dxa"/>
            <w:textDirection w:val="btLr"/>
            <w:tcPrChange w:id="41803" w:author="Στάθης Καπ" w:date="2023-02-26T08:48:00Z">
              <w:tcPr>
                <w:tcW w:w="764" w:type="dxa"/>
              </w:tcPr>
            </w:tcPrChange>
          </w:tcPr>
          <w:p w14:paraId="0417419A" w14:textId="33E2E243" w:rsidR="008E010E" w:rsidRPr="00744E3F" w:rsidDel="009B47BA" w:rsidRDefault="008E010E">
            <w:pPr>
              <w:ind w:left="113" w:right="113"/>
              <w:rPr>
                <w:del w:id="41804" w:author="Στάθης Καπ" w:date="2023-02-26T09:06:00Z"/>
                <w:sz w:val="18"/>
                <w:szCs w:val="18"/>
                <w:lang w:val="el-GR"/>
                <w:rPrChange w:id="41805" w:author="Στάθης Καπ" w:date="2023-03-03T06:42:00Z">
                  <w:rPr>
                    <w:del w:id="41806" w:author="Στάθης Καπ" w:date="2023-02-26T09:06:00Z"/>
                    <w:sz w:val="18"/>
                    <w:szCs w:val="18"/>
                  </w:rPr>
                </w:rPrChange>
              </w:rPr>
              <w:pPrChange w:id="41807" w:author="Στάθης Καπ" w:date="2023-02-26T08:48:00Z">
                <w:pPr/>
              </w:pPrChange>
            </w:pPr>
            <w:bookmarkStart w:id="41808" w:name="_Toc129057771"/>
            <w:bookmarkStart w:id="41809" w:name="_Toc129191606"/>
            <w:bookmarkStart w:id="41810" w:name="_Toc129197944"/>
            <w:bookmarkEnd w:id="41808"/>
            <w:bookmarkEnd w:id="41809"/>
            <w:bookmarkEnd w:id="41810"/>
          </w:p>
        </w:tc>
        <w:tc>
          <w:tcPr>
            <w:tcW w:w="630" w:type="dxa"/>
            <w:textDirection w:val="btLr"/>
            <w:tcPrChange w:id="41811" w:author="Στάθης Καπ" w:date="2023-02-26T08:48:00Z">
              <w:tcPr>
                <w:tcW w:w="630" w:type="dxa"/>
              </w:tcPr>
            </w:tcPrChange>
          </w:tcPr>
          <w:p w14:paraId="0B3C677F" w14:textId="220EE202" w:rsidR="008E010E" w:rsidRPr="00744E3F" w:rsidDel="009B47BA" w:rsidRDefault="008E010E">
            <w:pPr>
              <w:ind w:left="113" w:right="113"/>
              <w:rPr>
                <w:del w:id="41812" w:author="Στάθης Καπ" w:date="2023-02-26T09:06:00Z"/>
                <w:sz w:val="18"/>
                <w:szCs w:val="18"/>
                <w:lang w:val="el-GR"/>
                <w:rPrChange w:id="41813" w:author="Στάθης Καπ" w:date="2023-03-03T06:42:00Z">
                  <w:rPr>
                    <w:del w:id="41814" w:author="Στάθης Καπ" w:date="2023-02-26T09:06:00Z"/>
                    <w:sz w:val="18"/>
                    <w:szCs w:val="18"/>
                  </w:rPr>
                </w:rPrChange>
              </w:rPr>
              <w:pPrChange w:id="41815" w:author="Στάθης Καπ" w:date="2023-02-26T08:48:00Z">
                <w:pPr/>
              </w:pPrChange>
            </w:pPr>
            <w:bookmarkStart w:id="41816" w:name="_Toc129057772"/>
            <w:bookmarkStart w:id="41817" w:name="_Toc129191607"/>
            <w:bookmarkStart w:id="41818" w:name="_Toc129197945"/>
            <w:bookmarkEnd w:id="41816"/>
            <w:bookmarkEnd w:id="41817"/>
            <w:bookmarkEnd w:id="41818"/>
          </w:p>
        </w:tc>
        <w:tc>
          <w:tcPr>
            <w:tcW w:w="663" w:type="dxa"/>
            <w:textDirection w:val="btLr"/>
            <w:tcPrChange w:id="41819" w:author="Στάθης Καπ" w:date="2023-02-26T08:48:00Z">
              <w:tcPr>
                <w:tcW w:w="663" w:type="dxa"/>
              </w:tcPr>
            </w:tcPrChange>
          </w:tcPr>
          <w:p w14:paraId="275B2F9B" w14:textId="30012D03" w:rsidR="008E010E" w:rsidRPr="00744E3F" w:rsidDel="009B47BA" w:rsidRDefault="008E010E">
            <w:pPr>
              <w:ind w:left="113" w:right="113"/>
              <w:rPr>
                <w:del w:id="41820" w:author="Στάθης Καπ" w:date="2023-02-26T09:06:00Z"/>
                <w:sz w:val="18"/>
                <w:szCs w:val="18"/>
                <w:lang w:val="el-GR"/>
                <w:rPrChange w:id="41821" w:author="Στάθης Καπ" w:date="2023-03-03T06:42:00Z">
                  <w:rPr>
                    <w:del w:id="41822" w:author="Στάθης Καπ" w:date="2023-02-26T09:06:00Z"/>
                    <w:sz w:val="18"/>
                    <w:szCs w:val="18"/>
                  </w:rPr>
                </w:rPrChange>
              </w:rPr>
              <w:pPrChange w:id="41823" w:author="Στάθης Καπ" w:date="2023-02-26T08:48:00Z">
                <w:pPr/>
              </w:pPrChange>
            </w:pPr>
            <w:bookmarkStart w:id="41824" w:name="_Toc129057773"/>
            <w:bookmarkStart w:id="41825" w:name="_Toc129191608"/>
            <w:bookmarkStart w:id="41826" w:name="_Toc129197946"/>
            <w:bookmarkEnd w:id="41824"/>
            <w:bookmarkEnd w:id="41825"/>
            <w:bookmarkEnd w:id="41826"/>
          </w:p>
        </w:tc>
        <w:tc>
          <w:tcPr>
            <w:tcW w:w="764" w:type="dxa"/>
            <w:textDirection w:val="btLr"/>
            <w:tcPrChange w:id="41827" w:author="Στάθης Καπ" w:date="2023-02-26T08:48:00Z">
              <w:tcPr>
                <w:tcW w:w="764" w:type="dxa"/>
              </w:tcPr>
            </w:tcPrChange>
          </w:tcPr>
          <w:p w14:paraId="703E172F" w14:textId="38288E1A" w:rsidR="008E010E" w:rsidRPr="00744E3F" w:rsidDel="009B47BA" w:rsidRDefault="008E010E">
            <w:pPr>
              <w:ind w:left="113" w:right="113"/>
              <w:rPr>
                <w:del w:id="41828" w:author="Στάθης Καπ" w:date="2023-02-26T09:06:00Z"/>
                <w:sz w:val="18"/>
                <w:szCs w:val="18"/>
                <w:lang w:val="el-GR"/>
                <w:rPrChange w:id="41829" w:author="Στάθης Καπ" w:date="2023-03-03T06:42:00Z">
                  <w:rPr>
                    <w:del w:id="41830" w:author="Στάθης Καπ" w:date="2023-02-26T09:06:00Z"/>
                    <w:sz w:val="18"/>
                    <w:szCs w:val="18"/>
                  </w:rPr>
                </w:rPrChange>
              </w:rPr>
              <w:pPrChange w:id="41831" w:author="Στάθης Καπ" w:date="2023-02-26T08:48:00Z">
                <w:pPr/>
              </w:pPrChange>
            </w:pPr>
            <w:bookmarkStart w:id="41832" w:name="_Toc129057774"/>
            <w:bookmarkStart w:id="41833" w:name="_Toc129191609"/>
            <w:bookmarkStart w:id="41834" w:name="_Toc129197947"/>
            <w:bookmarkEnd w:id="41832"/>
            <w:bookmarkEnd w:id="41833"/>
            <w:bookmarkEnd w:id="41834"/>
          </w:p>
        </w:tc>
        <w:tc>
          <w:tcPr>
            <w:tcW w:w="630" w:type="dxa"/>
            <w:textDirection w:val="btLr"/>
            <w:tcPrChange w:id="41835" w:author="Στάθης Καπ" w:date="2023-02-26T08:48:00Z">
              <w:tcPr>
                <w:tcW w:w="630" w:type="dxa"/>
              </w:tcPr>
            </w:tcPrChange>
          </w:tcPr>
          <w:p w14:paraId="190C6A07" w14:textId="06E05643" w:rsidR="008E010E" w:rsidRPr="00744E3F" w:rsidDel="009B47BA" w:rsidRDefault="008E010E">
            <w:pPr>
              <w:ind w:left="113" w:right="113"/>
              <w:rPr>
                <w:del w:id="41836" w:author="Στάθης Καπ" w:date="2023-02-26T09:06:00Z"/>
                <w:sz w:val="18"/>
                <w:szCs w:val="18"/>
                <w:lang w:val="el-GR"/>
                <w:rPrChange w:id="41837" w:author="Στάθης Καπ" w:date="2023-03-03T06:42:00Z">
                  <w:rPr>
                    <w:del w:id="41838" w:author="Στάθης Καπ" w:date="2023-02-26T09:06:00Z"/>
                    <w:sz w:val="18"/>
                    <w:szCs w:val="18"/>
                  </w:rPr>
                </w:rPrChange>
              </w:rPr>
              <w:pPrChange w:id="41839" w:author="Στάθης Καπ" w:date="2023-02-26T08:48:00Z">
                <w:pPr/>
              </w:pPrChange>
            </w:pPr>
            <w:bookmarkStart w:id="41840" w:name="_Toc129057775"/>
            <w:bookmarkStart w:id="41841" w:name="_Toc129191610"/>
            <w:bookmarkStart w:id="41842" w:name="_Toc129197948"/>
            <w:bookmarkEnd w:id="41840"/>
            <w:bookmarkEnd w:id="41841"/>
            <w:bookmarkEnd w:id="41842"/>
          </w:p>
        </w:tc>
        <w:tc>
          <w:tcPr>
            <w:tcW w:w="663" w:type="dxa"/>
            <w:textDirection w:val="btLr"/>
            <w:tcPrChange w:id="41843" w:author="Στάθης Καπ" w:date="2023-02-26T08:48:00Z">
              <w:tcPr>
                <w:tcW w:w="663" w:type="dxa"/>
              </w:tcPr>
            </w:tcPrChange>
          </w:tcPr>
          <w:p w14:paraId="0C4C3D14" w14:textId="675A0182" w:rsidR="008E010E" w:rsidRPr="00744E3F" w:rsidDel="009B47BA" w:rsidRDefault="008E010E">
            <w:pPr>
              <w:ind w:left="113" w:right="113"/>
              <w:rPr>
                <w:del w:id="41844" w:author="Στάθης Καπ" w:date="2023-02-26T09:06:00Z"/>
                <w:sz w:val="18"/>
                <w:szCs w:val="18"/>
                <w:lang w:val="el-GR"/>
                <w:rPrChange w:id="41845" w:author="Στάθης Καπ" w:date="2023-03-03T06:42:00Z">
                  <w:rPr>
                    <w:del w:id="41846" w:author="Στάθης Καπ" w:date="2023-02-26T09:06:00Z"/>
                    <w:sz w:val="18"/>
                    <w:szCs w:val="18"/>
                  </w:rPr>
                </w:rPrChange>
              </w:rPr>
              <w:pPrChange w:id="41847" w:author="Στάθης Καπ" w:date="2023-02-26T08:48:00Z">
                <w:pPr/>
              </w:pPrChange>
            </w:pPr>
            <w:bookmarkStart w:id="41848" w:name="_Toc129057776"/>
            <w:bookmarkStart w:id="41849" w:name="_Toc129191611"/>
            <w:bookmarkStart w:id="41850" w:name="_Toc129197949"/>
            <w:bookmarkEnd w:id="41848"/>
            <w:bookmarkEnd w:id="41849"/>
            <w:bookmarkEnd w:id="41850"/>
          </w:p>
        </w:tc>
        <w:tc>
          <w:tcPr>
            <w:tcW w:w="764" w:type="dxa"/>
            <w:textDirection w:val="btLr"/>
            <w:tcPrChange w:id="41851" w:author="Στάθης Καπ" w:date="2023-02-26T08:48:00Z">
              <w:tcPr>
                <w:tcW w:w="764" w:type="dxa"/>
              </w:tcPr>
            </w:tcPrChange>
          </w:tcPr>
          <w:p w14:paraId="63CFD406" w14:textId="02F8C8C6" w:rsidR="008E010E" w:rsidRPr="00744E3F" w:rsidDel="009B47BA" w:rsidRDefault="008E010E">
            <w:pPr>
              <w:ind w:left="113" w:right="113"/>
              <w:rPr>
                <w:del w:id="41852" w:author="Στάθης Καπ" w:date="2023-02-26T09:06:00Z"/>
                <w:sz w:val="18"/>
                <w:szCs w:val="18"/>
                <w:lang w:val="el-GR"/>
                <w:rPrChange w:id="41853" w:author="Στάθης Καπ" w:date="2023-03-03T06:42:00Z">
                  <w:rPr>
                    <w:del w:id="41854" w:author="Στάθης Καπ" w:date="2023-02-26T09:06:00Z"/>
                    <w:sz w:val="18"/>
                    <w:szCs w:val="18"/>
                  </w:rPr>
                </w:rPrChange>
              </w:rPr>
              <w:pPrChange w:id="41855" w:author="Στάθης Καπ" w:date="2023-02-26T08:48:00Z">
                <w:pPr/>
              </w:pPrChange>
            </w:pPr>
            <w:bookmarkStart w:id="41856" w:name="_Toc129057777"/>
            <w:bookmarkStart w:id="41857" w:name="_Toc129191612"/>
            <w:bookmarkStart w:id="41858" w:name="_Toc129197950"/>
            <w:bookmarkEnd w:id="41856"/>
            <w:bookmarkEnd w:id="41857"/>
            <w:bookmarkEnd w:id="41858"/>
          </w:p>
        </w:tc>
        <w:tc>
          <w:tcPr>
            <w:tcW w:w="630" w:type="dxa"/>
            <w:textDirection w:val="btLr"/>
            <w:tcPrChange w:id="41859" w:author="Στάθης Καπ" w:date="2023-02-26T08:48:00Z">
              <w:tcPr>
                <w:tcW w:w="630" w:type="dxa"/>
              </w:tcPr>
            </w:tcPrChange>
          </w:tcPr>
          <w:p w14:paraId="3705C704" w14:textId="1D3B00AA" w:rsidR="008E010E" w:rsidRPr="00744E3F" w:rsidDel="009B47BA" w:rsidRDefault="008E010E">
            <w:pPr>
              <w:ind w:left="113" w:right="113"/>
              <w:rPr>
                <w:del w:id="41860" w:author="Στάθης Καπ" w:date="2023-02-26T09:06:00Z"/>
                <w:sz w:val="18"/>
                <w:szCs w:val="18"/>
                <w:lang w:val="el-GR"/>
                <w:rPrChange w:id="41861" w:author="Στάθης Καπ" w:date="2023-03-03T06:42:00Z">
                  <w:rPr>
                    <w:del w:id="41862" w:author="Στάθης Καπ" w:date="2023-02-26T09:06:00Z"/>
                    <w:sz w:val="18"/>
                    <w:szCs w:val="18"/>
                  </w:rPr>
                </w:rPrChange>
              </w:rPr>
              <w:pPrChange w:id="41863" w:author="Στάθης Καπ" w:date="2023-02-26T08:48:00Z">
                <w:pPr/>
              </w:pPrChange>
            </w:pPr>
            <w:bookmarkStart w:id="41864" w:name="_Toc129057778"/>
            <w:bookmarkStart w:id="41865" w:name="_Toc129191613"/>
            <w:bookmarkStart w:id="41866" w:name="_Toc129197951"/>
            <w:bookmarkEnd w:id="41864"/>
            <w:bookmarkEnd w:id="41865"/>
            <w:bookmarkEnd w:id="41866"/>
          </w:p>
        </w:tc>
        <w:tc>
          <w:tcPr>
            <w:tcW w:w="654" w:type="dxa"/>
            <w:textDirection w:val="btLr"/>
            <w:tcPrChange w:id="41867" w:author="Στάθης Καπ" w:date="2023-02-26T08:48:00Z">
              <w:tcPr>
                <w:tcW w:w="654" w:type="dxa"/>
              </w:tcPr>
            </w:tcPrChange>
          </w:tcPr>
          <w:p w14:paraId="73B0C050" w14:textId="7B953E17" w:rsidR="008E010E" w:rsidRPr="00744E3F" w:rsidDel="009B47BA" w:rsidRDefault="009E2733">
            <w:pPr>
              <w:ind w:left="113" w:right="113"/>
              <w:rPr>
                <w:del w:id="41868" w:author="Στάθης Καπ" w:date="2023-02-26T09:06:00Z"/>
                <w:sz w:val="18"/>
                <w:szCs w:val="18"/>
                <w:lang w:val="el-GR"/>
                <w:rPrChange w:id="41869" w:author="Στάθης Καπ" w:date="2023-03-03T06:42:00Z">
                  <w:rPr>
                    <w:del w:id="41870" w:author="Στάθης Καπ" w:date="2023-02-26T09:06:00Z"/>
                    <w:sz w:val="18"/>
                    <w:szCs w:val="18"/>
                  </w:rPr>
                </w:rPrChange>
              </w:rPr>
              <w:pPrChange w:id="41871" w:author="Στάθης Καπ" w:date="2023-02-26T08:48:00Z">
                <w:pPr/>
              </w:pPrChange>
            </w:pPr>
            <w:del w:id="41872" w:author="Στάθης Καπ" w:date="2023-02-26T08:46:00Z">
              <w:r w:rsidRPr="00744E3F" w:rsidDel="00715EE1">
                <w:rPr>
                  <w:sz w:val="18"/>
                  <w:szCs w:val="18"/>
                  <w:lang w:val="el-GR"/>
                  <w:rPrChange w:id="41873" w:author="Στάθης Καπ" w:date="2023-03-03T06:42:00Z">
                    <w:rPr>
                      <w:sz w:val="18"/>
                      <w:szCs w:val="18"/>
                    </w:rPr>
                  </w:rPrChange>
                </w:rPr>
                <w:delText>499</w:delText>
              </w:r>
            </w:del>
            <w:bookmarkStart w:id="41874" w:name="_Toc129057779"/>
            <w:bookmarkStart w:id="41875" w:name="_Toc129191614"/>
            <w:bookmarkStart w:id="41876" w:name="_Toc129197952"/>
            <w:bookmarkEnd w:id="41874"/>
            <w:bookmarkEnd w:id="41875"/>
            <w:bookmarkEnd w:id="41876"/>
          </w:p>
        </w:tc>
        <w:tc>
          <w:tcPr>
            <w:tcW w:w="754" w:type="dxa"/>
            <w:textDirection w:val="btLr"/>
            <w:tcPrChange w:id="41877" w:author="Στάθης Καπ" w:date="2023-02-26T08:48:00Z">
              <w:tcPr>
                <w:tcW w:w="754" w:type="dxa"/>
              </w:tcPr>
            </w:tcPrChange>
          </w:tcPr>
          <w:p w14:paraId="5ECEB16D" w14:textId="277C0260" w:rsidR="008E010E" w:rsidRPr="00744E3F" w:rsidDel="009B47BA" w:rsidRDefault="008E010E">
            <w:pPr>
              <w:ind w:left="113" w:right="113"/>
              <w:rPr>
                <w:del w:id="41878" w:author="Στάθης Καπ" w:date="2023-02-26T09:06:00Z"/>
                <w:sz w:val="18"/>
                <w:szCs w:val="18"/>
                <w:lang w:val="el-GR"/>
                <w:rPrChange w:id="41879" w:author="Στάθης Καπ" w:date="2023-03-03T06:42:00Z">
                  <w:rPr>
                    <w:del w:id="41880" w:author="Στάθης Καπ" w:date="2023-02-26T09:06:00Z"/>
                    <w:sz w:val="18"/>
                    <w:szCs w:val="18"/>
                  </w:rPr>
                </w:rPrChange>
              </w:rPr>
              <w:pPrChange w:id="41881" w:author="Στάθης Καπ" w:date="2023-02-26T08:48:00Z">
                <w:pPr/>
              </w:pPrChange>
            </w:pPr>
            <w:bookmarkStart w:id="41882" w:name="_Toc129057780"/>
            <w:bookmarkStart w:id="41883" w:name="_Toc129191615"/>
            <w:bookmarkStart w:id="41884" w:name="_Toc129197953"/>
            <w:bookmarkEnd w:id="41882"/>
            <w:bookmarkEnd w:id="41883"/>
            <w:bookmarkEnd w:id="41884"/>
          </w:p>
        </w:tc>
        <w:tc>
          <w:tcPr>
            <w:tcW w:w="622" w:type="dxa"/>
            <w:textDirection w:val="btLr"/>
            <w:tcPrChange w:id="41885" w:author="Στάθης Καπ" w:date="2023-02-26T08:48:00Z">
              <w:tcPr>
                <w:tcW w:w="622" w:type="dxa"/>
              </w:tcPr>
            </w:tcPrChange>
          </w:tcPr>
          <w:p w14:paraId="3A797FE2" w14:textId="5B73E6D4" w:rsidR="008E010E" w:rsidRPr="00744E3F" w:rsidDel="009B47BA" w:rsidRDefault="008E010E">
            <w:pPr>
              <w:ind w:left="113" w:right="113"/>
              <w:rPr>
                <w:del w:id="41886" w:author="Στάθης Καπ" w:date="2023-02-26T09:06:00Z"/>
                <w:sz w:val="18"/>
                <w:szCs w:val="18"/>
                <w:lang w:val="el-GR"/>
                <w:rPrChange w:id="41887" w:author="Στάθης Καπ" w:date="2023-03-03T06:42:00Z">
                  <w:rPr>
                    <w:del w:id="41888" w:author="Στάθης Καπ" w:date="2023-02-26T09:06:00Z"/>
                    <w:sz w:val="18"/>
                    <w:szCs w:val="18"/>
                  </w:rPr>
                </w:rPrChange>
              </w:rPr>
              <w:pPrChange w:id="41889" w:author="Στάθης Καπ" w:date="2023-02-26T08:48:00Z">
                <w:pPr/>
              </w:pPrChange>
            </w:pPr>
            <w:bookmarkStart w:id="41890" w:name="_Toc129057781"/>
            <w:bookmarkStart w:id="41891" w:name="_Toc129191616"/>
            <w:bookmarkStart w:id="41892" w:name="_Toc129197954"/>
            <w:bookmarkEnd w:id="41890"/>
            <w:bookmarkEnd w:id="41891"/>
            <w:bookmarkEnd w:id="41892"/>
          </w:p>
        </w:tc>
        <w:bookmarkStart w:id="41893" w:name="_Toc129057782"/>
        <w:bookmarkStart w:id="41894" w:name="_Toc129191617"/>
        <w:bookmarkStart w:id="41895" w:name="_Toc129197955"/>
        <w:bookmarkEnd w:id="41893"/>
        <w:bookmarkEnd w:id="41894"/>
        <w:bookmarkEnd w:id="41895"/>
      </w:tr>
      <w:tr w:rsidR="008E010E" w:rsidRPr="00331D5E" w:rsidDel="009B47BA" w14:paraId="43240A2B" w14:textId="1FD582D8" w:rsidTr="00715EE1">
        <w:trPr>
          <w:gridAfter w:val="1"/>
          <w:wAfter w:w="51" w:type="dxa"/>
          <w:cantSplit/>
          <w:trHeight w:val="567"/>
          <w:del w:id="41896" w:author="Στάθης Καπ" w:date="2023-02-26T09:06:00Z"/>
        </w:trPr>
        <w:tc>
          <w:tcPr>
            <w:tcW w:w="627" w:type="dxa"/>
            <w:gridSpan w:val="2"/>
            <w:textDirection w:val="btLr"/>
            <w:tcPrChange w:id="41897" w:author="Στάθης Καπ" w:date="2023-02-26T08:48:00Z">
              <w:tcPr>
                <w:tcW w:w="627" w:type="dxa"/>
              </w:tcPr>
            </w:tcPrChange>
          </w:tcPr>
          <w:p w14:paraId="484CF7C8" w14:textId="143FACBD" w:rsidR="008E010E" w:rsidRPr="00744E3F" w:rsidDel="009B47BA" w:rsidRDefault="008E010E">
            <w:pPr>
              <w:ind w:left="113" w:right="113"/>
              <w:rPr>
                <w:del w:id="41898" w:author="Στάθης Καπ" w:date="2023-02-26T09:06:00Z"/>
                <w:sz w:val="18"/>
                <w:szCs w:val="18"/>
                <w:lang w:val="el-GR"/>
                <w:rPrChange w:id="41899" w:author="Στάθης Καπ" w:date="2023-03-03T06:42:00Z">
                  <w:rPr>
                    <w:del w:id="41900" w:author="Στάθης Καπ" w:date="2023-02-26T09:06:00Z"/>
                    <w:sz w:val="18"/>
                    <w:szCs w:val="18"/>
                  </w:rPr>
                </w:rPrChange>
              </w:rPr>
              <w:pPrChange w:id="41901" w:author="Στάθης Καπ" w:date="2023-02-26T08:48:00Z">
                <w:pPr/>
              </w:pPrChange>
            </w:pPr>
            <w:del w:id="41902" w:author="Στάθης Καπ" w:date="2023-02-26T08:46:00Z">
              <w:r w:rsidRPr="006E0881" w:rsidDel="00715EE1">
                <w:rPr>
                  <w:sz w:val="18"/>
                  <w:szCs w:val="18"/>
                </w:rPr>
                <w:delText>Pr</w:delText>
              </w:r>
              <w:r w:rsidRPr="00744E3F" w:rsidDel="00715EE1">
                <w:rPr>
                  <w:sz w:val="18"/>
                  <w:szCs w:val="18"/>
                  <w:lang w:val="el-GR"/>
                  <w:rPrChange w:id="41903" w:author="Στάθης Καπ" w:date="2023-03-03T06:42:00Z">
                    <w:rPr>
                      <w:sz w:val="18"/>
                      <w:szCs w:val="18"/>
                    </w:rPr>
                  </w:rPrChange>
                </w:rPr>
                <w:delText>16</w:delText>
              </w:r>
            </w:del>
            <w:bookmarkStart w:id="41904" w:name="_Toc129057783"/>
            <w:bookmarkStart w:id="41905" w:name="_Toc129191618"/>
            <w:bookmarkStart w:id="41906" w:name="_Toc129197956"/>
            <w:bookmarkEnd w:id="41904"/>
            <w:bookmarkEnd w:id="41905"/>
            <w:bookmarkEnd w:id="41906"/>
          </w:p>
        </w:tc>
        <w:tc>
          <w:tcPr>
            <w:tcW w:w="663" w:type="dxa"/>
            <w:textDirection w:val="btLr"/>
            <w:tcPrChange w:id="41907" w:author="Στάθης Καπ" w:date="2023-02-26T08:48:00Z">
              <w:tcPr>
                <w:tcW w:w="663" w:type="dxa"/>
              </w:tcPr>
            </w:tcPrChange>
          </w:tcPr>
          <w:p w14:paraId="4BCA931D" w14:textId="69D29A30" w:rsidR="008E010E" w:rsidRPr="00744E3F" w:rsidDel="009B47BA" w:rsidRDefault="008E010E">
            <w:pPr>
              <w:ind w:left="113" w:right="113"/>
              <w:rPr>
                <w:del w:id="41908" w:author="Στάθης Καπ" w:date="2023-02-26T09:06:00Z"/>
                <w:sz w:val="18"/>
                <w:szCs w:val="18"/>
                <w:lang w:val="el-GR"/>
                <w:rPrChange w:id="41909" w:author="Στάθης Καπ" w:date="2023-03-03T06:42:00Z">
                  <w:rPr>
                    <w:del w:id="41910" w:author="Στάθης Καπ" w:date="2023-02-26T09:06:00Z"/>
                    <w:sz w:val="18"/>
                    <w:szCs w:val="18"/>
                  </w:rPr>
                </w:rPrChange>
              </w:rPr>
              <w:pPrChange w:id="41911" w:author="Στάθης Καπ" w:date="2023-02-26T08:48:00Z">
                <w:pPr/>
              </w:pPrChange>
            </w:pPr>
            <w:bookmarkStart w:id="41912" w:name="_Toc129057784"/>
            <w:bookmarkStart w:id="41913" w:name="_Toc129191619"/>
            <w:bookmarkStart w:id="41914" w:name="_Toc129197957"/>
            <w:bookmarkEnd w:id="41912"/>
            <w:bookmarkEnd w:id="41913"/>
            <w:bookmarkEnd w:id="41914"/>
          </w:p>
        </w:tc>
        <w:tc>
          <w:tcPr>
            <w:tcW w:w="764" w:type="dxa"/>
            <w:textDirection w:val="btLr"/>
            <w:tcPrChange w:id="41915" w:author="Στάθης Καπ" w:date="2023-02-26T08:48:00Z">
              <w:tcPr>
                <w:tcW w:w="764" w:type="dxa"/>
              </w:tcPr>
            </w:tcPrChange>
          </w:tcPr>
          <w:p w14:paraId="357AA91C" w14:textId="4F7200DF" w:rsidR="008E010E" w:rsidRPr="00744E3F" w:rsidDel="009B47BA" w:rsidRDefault="008E010E">
            <w:pPr>
              <w:ind w:left="113" w:right="113"/>
              <w:rPr>
                <w:del w:id="41916" w:author="Στάθης Καπ" w:date="2023-02-26T09:06:00Z"/>
                <w:sz w:val="18"/>
                <w:szCs w:val="18"/>
                <w:lang w:val="el-GR"/>
                <w:rPrChange w:id="41917" w:author="Στάθης Καπ" w:date="2023-03-03T06:42:00Z">
                  <w:rPr>
                    <w:del w:id="41918" w:author="Στάθης Καπ" w:date="2023-02-26T09:06:00Z"/>
                    <w:sz w:val="18"/>
                    <w:szCs w:val="18"/>
                  </w:rPr>
                </w:rPrChange>
              </w:rPr>
              <w:pPrChange w:id="41919" w:author="Στάθης Καπ" w:date="2023-02-26T08:48:00Z">
                <w:pPr/>
              </w:pPrChange>
            </w:pPr>
            <w:bookmarkStart w:id="41920" w:name="_Toc129057785"/>
            <w:bookmarkStart w:id="41921" w:name="_Toc129191620"/>
            <w:bookmarkStart w:id="41922" w:name="_Toc129197958"/>
            <w:bookmarkEnd w:id="41920"/>
            <w:bookmarkEnd w:id="41921"/>
            <w:bookmarkEnd w:id="41922"/>
          </w:p>
        </w:tc>
        <w:tc>
          <w:tcPr>
            <w:tcW w:w="630" w:type="dxa"/>
            <w:textDirection w:val="btLr"/>
            <w:tcPrChange w:id="41923" w:author="Στάθης Καπ" w:date="2023-02-26T08:48:00Z">
              <w:tcPr>
                <w:tcW w:w="630" w:type="dxa"/>
              </w:tcPr>
            </w:tcPrChange>
          </w:tcPr>
          <w:p w14:paraId="3DB66E64" w14:textId="63985841" w:rsidR="008E010E" w:rsidRPr="00744E3F" w:rsidDel="009B47BA" w:rsidRDefault="008E010E">
            <w:pPr>
              <w:ind w:left="113" w:right="113"/>
              <w:rPr>
                <w:del w:id="41924" w:author="Στάθης Καπ" w:date="2023-02-26T09:06:00Z"/>
                <w:sz w:val="18"/>
                <w:szCs w:val="18"/>
                <w:lang w:val="el-GR"/>
                <w:rPrChange w:id="41925" w:author="Στάθης Καπ" w:date="2023-03-03T06:42:00Z">
                  <w:rPr>
                    <w:del w:id="41926" w:author="Στάθης Καπ" w:date="2023-02-26T09:06:00Z"/>
                    <w:sz w:val="18"/>
                    <w:szCs w:val="18"/>
                  </w:rPr>
                </w:rPrChange>
              </w:rPr>
              <w:pPrChange w:id="41927" w:author="Στάθης Καπ" w:date="2023-02-26T08:48:00Z">
                <w:pPr/>
              </w:pPrChange>
            </w:pPr>
            <w:bookmarkStart w:id="41928" w:name="_Toc129057786"/>
            <w:bookmarkStart w:id="41929" w:name="_Toc129191621"/>
            <w:bookmarkStart w:id="41930" w:name="_Toc129197959"/>
            <w:bookmarkEnd w:id="41928"/>
            <w:bookmarkEnd w:id="41929"/>
            <w:bookmarkEnd w:id="41930"/>
          </w:p>
        </w:tc>
        <w:tc>
          <w:tcPr>
            <w:tcW w:w="663" w:type="dxa"/>
            <w:textDirection w:val="btLr"/>
            <w:tcPrChange w:id="41931" w:author="Στάθης Καπ" w:date="2023-02-26T08:48:00Z">
              <w:tcPr>
                <w:tcW w:w="663" w:type="dxa"/>
              </w:tcPr>
            </w:tcPrChange>
          </w:tcPr>
          <w:p w14:paraId="1AB5B64A" w14:textId="667EAF5F" w:rsidR="008E010E" w:rsidRPr="00744E3F" w:rsidDel="009B47BA" w:rsidRDefault="008E010E">
            <w:pPr>
              <w:ind w:left="113" w:right="113"/>
              <w:rPr>
                <w:del w:id="41932" w:author="Στάθης Καπ" w:date="2023-02-26T09:06:00Z"/>
                <w:sz w:val="18"/>
                <w:szCs w:val="18"/>
                <w:lang w:val="el-GR"/>
                <w:rPrChange w:id="41933" w:author="Στάθης Καπ" w:date="2023-03-03T06:42:00Z">
                  <w:rPr>
                    <w:del w:id="41934" w:author="Στάθης Καπ" w:date="2023-02-26T09:06:00Z"/>
                    <w:sz w:val="18"/>
                    <w:szCs w:val="18"/>
                  </w:rPr>
                </w:rPrChange>
              </w:rPr>
              <w:pPrChange w:id="41935" w:author="Στάθης Καπ" w:date="2023-02-26T08:48:00Z">
                <w:pPr/>
              </w:pPrChange>
            </w:pPr>
            <w:bookmarkStart w:id="41936" w:name="_Toc129057787"/>
            <w:bookmarkStart w:id="41937" w:name="_Toc129191622"/>
            <w:bookmarkStart w:id="41938" w:name="_Toc129197960"/>
            <w:bookmarkEnd w:id="41936"/>
            <w:bookmarkEnd w:id="41937"/>
            <w:bookmarkEnd w:id="41938"/>
          </w:p>
        </w:tc>
        <w:tc>
          <w:tcPr>
            <w:tcW w:w="764" w:type="dxa"/>
            <w:textDirection w:val="btLr"/>
            <w:tcPrChange w:id="41939" w:author="Στάθης Καπ" w:date="2023-02-26T08:48:00Z">
              <w:tcPr>
                <w:tcW w:w="764" w:type="dxa"/>
              </w:tcPr>
            </w:tcPrChange>
          </w:tcPr>
          <w:p w14:paraId="481F050E" w14:textId="251AAFB9" w:rsidR="008E010E" w:rsidRPr="00744E3F" w:rsidDel="009B47BA" w:rsidRDefault="008E010E">
            <w:pPr>
              <w:ind w:left="113" w:right="113"/>
              <w:rPr>
                <w:del w:id="41940" w:author="Στάθης Καπ" w:date="2023-02-26T09:06:00Z"/>
                <w:sz w:val="18"/>
                <w:szCs w:val="18"/>
                <w:lang w:val="el-GR"/>
                <w:rPrChange w:id="41941" w:author="Στάθης Καπ" w:date="2023-03-03T06:42:00Z">
                  <w:rPr>
                    <w:del w:id="41942" w:author="Στάθης Καπ" w:date="2023-02-26T09:06:00Z"/>
                    <w:sz w:val="18"/>
                    <w:szCs w:val="18"/>
                  </w:rPr>
                </w:rPrChange>
              </w:rPr>
              <w:pPrChange w:id="41943" w:author="Στάθης Καπ" w:date="2023-02-26T08:48:00Z">
                <w:pPr/>
              </w:pPrChange>
            </w:pPr>
            <w:bookmarkStart w:id="41944" w:name="_Toc129057788"/>
            <w:bookmarkStart w:id="41945" w:name="_Toc129191623"/>
            <w:bookmarkStart w:id="41946" w:name="_Toc129197961"/>
            <w:bookmarkEnd w:id="41944"/>
            <w:bookmarkEnd w:id="41945"/>
            <w:bookmarkEnd w:id="41946"/>
          </w:p>
        </w:tc>
        <w:tc>
          <w:tcPr>
            <w:tcW w:w="630" w:type="dxa"/>
            <w:textDirection w:val="btLr"/>
            <w:tcPrChange w:id="41947" w:author="Στάθης Καπ" w:date="2023-02-26T08:48:00Z">
              <w:tcPr>
                <w:tcW w:w="630" w:type="dxa"/>
              </w:tcPr>
            </w:tcPrChange>
          </w:tcPr>
          <w:p w14:paraId="6911D18F" w14:textId="0BD40861" w:rsidR="008E010E" w:rsidRPr="00744E3F" w:rsidDel="009B47BA" w:rsidRDefault="008E010E">
            <w:pPr>
              <w:ind w:left="113" w:right="113"/>
              <w:rPr>
                <w:del w:id="41948" w:author="Στάθης Καπ" w:date="2023-02-26T09:06:00Z"/>
                <w:sz w:val="18"/>
                <w:szCs w:val="18"/>
                <w:lang w:val="el-GR"/>
                <w:rPrChange w:id="41949" w:author="Στάθης Καπ" w:date="2023-03-03T06:42:00Z">
                  <w:rPr>
                    <w:del w:id="41950" w:author="Στάθης Καπ" w:date="2023-02-26T09:06:00Z"/>
                    <w:sz w:val="18"/>
                    <w:szCs w:val="18"/>
                  </w:rPr>
                </w:rPrChange>
              </w:rPr>
              <w:pPrChange w:id="41951" w:author="Στάθης Καπ" w:date="2023-02-26T08:48:00Z">
                <w:pPr/>
              </w:pPrChange>
            </w:pPr>
            <w:bookmarkStart w:id="41952" w:name="_Toc129057789"/>
            <w:bookmarkStart w:id="41953" w:name="_Toc129191624"/>
            <w:bookmarkStart w:id="41954" w:name="_Toc129197962"/>
            <w:bookmarkEnd w:id="41952"/>
            <w:bookmarkEnd w:id="41953"/>
            <w:bookmarkEnd w:id="41954"/>
          </w:p>
        </w:tc>
        <w:tc>
          <w:tcPr>
            <w:tcW w:w="663" w:type="dxa"/>
            <w:textDirection w:val="btLr"/>
            <w:tcPrChange w:id="41955" w:author="Στάθης Καπ" w:date="2023-02-26T08:48:00Z">
              <w:tcPr>
                <w:tcW w:w="663" w:type="dxa"/>
              </w:tcPr>
            </w:tcPrChange>
          </w:tcPr>
          <w:p w14:paraId="6BA1553B" w14:textId="60521F3E" w:rsidR="008E010E" w:rsidRPr="00744E3F" w:rsidDel="009B47BA" w:rsidRDefault="008E010E">
            <w:pPr>
              <w:ind w:left="113" w:right="113"/>
              <w:rPr>
                <w:del w:id="41956" w:author="Στάθης Καπ" w:date="2023-02-26T09:06:00Z"/>
                <w:sz w:val="18"/>
                <w:szCs w:val="18"/>
                <w:lang w:val="el-GR"/>
                <w:rPrChange w:id="41957" w:author="Στάθης Καπ" w:date="2023-03-03T06:42:00Z">
                  <w:rPr>
                    <w:del w:id="41958" w:author="Στάθης Καπ" w:date="2023-02-26T09:06:00Z"/>
                    <w:sz w:val="18"/>
                    <w:szCs w:val="18"/>
                  </w:rPr>
                </w:rPrChange>
              </w:rPr>
              <w:pPrChange w:id="41959" w:author="Στάθης Καπ" w:date="2023-02-26T08:48:00Z">
                <w:pPr/>
              </w:pPrChange>
            </w:pPr>
            <w:bookmarkStart w:id="41960" w:name="_Toc129057790"/>
            <w:bookmarkStart w:id="41961" w:name="_Toc129191625"/>
            <w:bookmarkStart w:id="41962" w:name="_Toc129197963"/>
            <w:bookmarkEnd w:id="41960"/>
            <w:bookmarkEnd w:id="41961"/>
            <w:bookmarkEnd w:id="41962"/>
          </w:p>
        </w:tc>
        <w:tc>
          <w:tcPr>
            <w:tcW w:w="764" w:type="dxa"/>
            <w:textDirection w:val="btLr"/>
            <w:tcPrChange w:id="41963" w:author="Στάθης Καπ" w:date="2023-02-26T08:48:00Z">
              <w:tcPr>
                <w:tcW w:w="764" w:type="dxa"/>
              </w:tcPr>
            </w:tcPrChange>
          </w:tcPr>
          <w:p w14:paraId="274FA30F" w14:textId="49857B98" w:rsidR="008E010E" w:rsidRPr="00744E3F" w:rsidDel="009B47BA" w:rsidRDefault="008E010E">
            <w:pPr>
              <w:ind w:left="113" w:right="113"/>
              <w:rPr>
                <w:del w:id="41964" w:author="Στάθης Καπ" w:date="2023-02-26T09:06:00Z"/>
                <w:sz w:val="18"/>
                <w:szCs w:val="18"/>
                <w:lang w:val="el-GR"/>
                <w:rPrChange w:id="41965" w:author="Στάθης Καπ" w:date="2023-03-03T06:42:00Z">
                  <w:rPr>
                    <w:del w:id="41966" w:author="Στάθης Καπ" w:date="2023-02-26T09:06:00Z"/>
                    <w:sz w:val="18"/>
                    <w:szCs w:val="18"/>
                  </w:rPr>
                </w:rPrChange>
              </w:rPr>
              <w:pPrChange w:id="41967" w:author="Στάθης Καπ" w:date="2023-02-26T08:48:00Z">
                <w:pPr/>
              </w:pPrChange>
            </w:pPr>
            <w:bookmarkStart w:id="41968" w:name="_Toc129057791"/>
            <w:bookmarkStart w:id="41969" w:name="_Toc129191626"/>
            <w:bookmarkStart w:id="41970" w:name="_Toc129197964"/>
            <w:bookmarkEnd w:id="41968"/>
            <w:bookmarkEnd w:id="41969"/>
            <w:bookmarkEnd w:id="41970"/>
          </w:p>
        </w:tc>
        <w:tc>
          <w:tcPr>
            <w:tcW w:w="630" w:type="dxa"/>
            <w:textDirection w:val="btLr"/>
            <w:tcPrChange w:id="41971" w:author="Στάθης Καπ" w:date="2023-02-26T08:48:00Z">
              <w:tcPr>
                <w:tcW w:w="630" w:type="dxa"/>
              </w:tcPr>
            </w:tcPrChange>
          </w:tcPr>
          <w:p w14:paraId="352F3C35" w14:textId="20E3498B" w:rsidR="008E010E" w:rsidRPr="00744E3F" w:rsidDel="009B47BA" w:rsidRDefault="008E010E">
            <w:pPr>
              <w:ind w:left="113" w:right="113"/>
              <w:rPr>
                <w:del w:id="41972" w:author="Στάθης Καπ" w:date="2023-02-26T09:06:00Z"/>
                <w:sz w:val="18"/>
                <w:szCs w:val="18"/>
                <w:lang w:val="el-GR"/>
                <w:rPrChange w:id="41973" w:author="Στάθης Καπ" w:date="2023-03-03T06:42:00Z">
                  <w:rPr>
                    <w:del w:id="41974" w:author="Στάθης Καπ" w:date="2023-02-26T09:06:00Z"/>
                    <w:sz w:val="18"/>
                    <w:szCs w:val="18"/>
                  </w:rPr>
                </w:rPrChange>
              </w:rPr>
              <w:pPrChange w:id="41975" w:author="Στάθης Καπ" w:date="2023-02-26T08:48:00Z">
                <w:pPr/>
              </w:pPrChange>
            </w:pPr>
            <w:bookmarkStart w:id="41976" w:name="_Toc129057792"/>
            <w:bookmarkStart w:id="41977" w:name="_Toc129191627"/>
            <w:bookmarkStart w:id="41978" w:name="_Toc129197965"/>
            <w:bookmarkEnd w:id="41976"/>
            <w:bookmarkEnd w:id="41977"/>
            <w:bookmarkEnd w:id="41978"/>
          </w:p>
        </w:tc>
        <w:tc>
          <w:tcPr>
            <w:tcW w:w="654" w:type="dxa"/>
            <w:textDirection w:val="btLr"/>
            <w:tcPrChange w:id="41979" w:author="Στάθης Καπ" w:date="2023-02-26T08:48:00Z">
              <w:tcPr>
                <w:tcW w:w="654" w:type="dxa"/>
              </w:tcPr>
            </w:tcPrChange>
          </w:tcPr>
          <w:p w14:paraId="70259B36" w14:textId="4A890C5F" w:rsidR="008E010E" w:rsidRPr="00744E3F" w:rsidDel="009B47BA" w:rsidRDefault="009E2733">
            <w:pPr>
              <w:ind w:left="113" w:right="113"/>
              <w:rPr>
                <w:del w:id="41980" w:author="Στάθης Καπ" w:date="2023-02-26T09:06:00Z"/>
                <w:sz w:val="18"/>
                <w:szCs w:val="18"/>
                <w:lang w:val="el-GR"/>
                <w:rPrChange w:id="41981" w:author="Στάθης Καπ" w:date="2023-03-03T06:42:00Z">
                  <w:rPr>
                    <w:del w:id="41982" w:author="Στάθης Καπ" w:date="2023-02-26T09:06:00Z"/>
                    <w:sz w:val="18"/>
                    <w:szCs w:val="18"/>
                  </w:rPr>
                </w:rPrChange>
              </w:rPr>
              <w:pPrChange w:id="41983" w:author="Στάθης Καπ" w:date="2023-02-26T08:48:00Z">
                <w:pPr/>
              </w:pPrChange>
            </w:pPr>
            <w:del w:id="41984" w:author="Στάθης Καπ" w:date="2023-02-26T08:46:00Z">
              <w:r w:rsidRPr="00744E3F" w:rsidDel="00715EE1">
                <w:rPr>
                  <w:sz w:val="18"/>
                  <w:szCs w:val="18"/>
                  <w:lang w:val="el-GR"/>
                  <w:rPrChange w:id="41985" w:author="Στάθης Καπ" w:date="2023-03-03T06:42:00Z">
                    <w:rPr>
                      <w:sz w:val="18"/>
                      <w:szCs w:val="18"/>
                    </w:rPr>
                  </w:rPrChange>
                </w:rPr>
                <w:delText>446</w:delText>
              </w:r>
            </w:del>
            <w:bookmarkStart w:id="41986" w:name="_Toc129057793"/>
            <w:bookmarkStart w:id="41987" w:name="_Toc129191628"/>
            <w:bookmarkStart w:id="41988" w:name="_Toc129197966"/>
            <w:bookmarkEnd w:id="41986"/>
            <w:bookmarkEnd w:id="41987"/>
            <w:bookmarkEnd w:id="41988"/>
          </w:p>
        </w:tc>
        <w:tc>
          <w:tcPr>
            <w:tcW w:w="754" w:type="dxa"/>
            <w:textDirection w:val="btLr"/>
            <w:tcPrChange w:id="41989" w:author="Στάθης Καπ" w:date="2023-02-26T08:48:00Z">
              <w:tcPr>
                <w:tcW w:w="754" w:type="dxa"/>
              </w:tcPr>
            </w:tcPrChange>
          </w:tcPr>
          <w:p w14:paraId="6DC05E46" w14:textId="06AC7F2B" w:rsidR="008E010E" w:rsidRPr="00744E3F" w:rsidDel="009B47BA" w:rsidRDefault="008E010E">
            <w:pPr>
              <w:ind w:left="113" w:right="113"/>
              <w:rPr>
                <w:del w:id="41990" w:author="Στάθης Καπ" w:date="2023-02-26T09:06:00Z"/>
                <w:sz w:val="18"/>
                <w:szCs w:val="18"/>
                <w:lang w:val="el-GR"/>
                <w:rPrChange w:id="41991" w:author="Στάθης Καπ" w:date="2023-03-03T06:42:00Z">
                  <w:rPr>
                    <w:del w:id="41992" w:author="Στάθης Καπ" w:date="2023-02-26T09:06:00Z"/>
                    <w:sz w:val="18"/>
                    <w:szCs w:val="18"/>
                  </w:rPr>
                </w:rPrChange>
              </w:rPr>
              <w:pPrChange w:id="41993" w:author="Στάθης Καπ" w:date="2023-02-26T08:48:00Z">
                <w:pPr/>
              </w:pPrChange>
            </w:pPr>
            <w:bookmarkStart w:id="41994" w:name="_Toc129057794"/>
            <w:bookmarkStart w:id="41995" w:name="_Toc129191629"/>
            <w:bookmarkStart w:id="41996" w:name="_Toc129197967"/>
            <w:bookmarkEnd w:id="41994"/>
            <w:bookmarkEnd w:id="41995"/>
            <w:bookmarkEnd w:id="41996"/>
          </w:p>
        </w:tc>
        <w:tc>
          <w:tcPr>
            <w:tcW w:w="622" w:type="dxa"/>
            <w:textDirection w:val="btLr"/>
            <w:tcPrChange w:id="41997" w:author="Στάθης Καπ" w:date="2023-02-26T08:48:00Z">
              <w:tcPr>
                <w:tcW w:w="622" w:type="dxa"/>
              </w:tcPr>
            </w:tcPrChange>
          </w:tcPr>
          <w:p w14:paraId="07EDA6C8" w14:textId="22974241" w:rsidR="008E010E" w:rsidRPr="00744E3F" w:rsidDel="009B47BA" w:rsidRDefault="008E010E">
            <w:pPr>
              <w:ind w:left="113" w:right="113"/>
              <w:rPr>
                <w:del w:id="41998" w:author="Στάθης Καπ" w:date="2023-02-26T09:06:00Z"/>
                <w:sz w:val="18"/>
                <w:szCs w:val="18"/>
                <w:lang w:val="el-GR"/>
                <w:rPrChange w:id="41999" w:author="Στάθης Καπ" w:date="2023-03-03T06:42:00Z">
                  <w:rPr>
                    <w:del w:id="42000" w:author="Στάθης Καπ" w:date="2023-02-26T09:06:00Z"/>
                    <w:sz w:val="18"/>
                    <w:szCs w:val="18"/>
                  </w:rPr>
                </w:rPrChange>
              </w:rPr>
              <w:pPrChange w:id="42001" w:author="Στάθης Καπ" w:date="2023-02-26T08:48:00Z">
                <w:pPr/>
              </w:pPrChange>
            </w:pPr>
            <w:bookmarkStart w:id="42002" w:name="_Toc129057795"/>
            <w:bookmarkStart w:id="42003" w:name="_Toc129191630"/>
            <w:bookmarkStart w:id="42004" w:name="_Toc129197968"/>
            <w:bookmarkEnd w:id="42002"/>
            <w:bookmarkEnd w:id="42003"/>
            <w:bookmarkEnd w:id="42004"/>
          </w:p>
        </w:tc>
        <w:bookmarkStart w:id="42005" w:name="_Toc129057796"/>
        <w:bookmarkStart w:id="42006" w:name="_Toc129191631"/>
        <w:bookmarkStart w:id="42007" w:name="_Toc129197969"/>
        <w:bookmarkEnd w:id="42005"/>
        <w:bookmarkEnd w:id="42006"/>
        <w:bookmarkEnd w:id="42007"/>
      </w:tr>
      <w:tr w:rsidR="008E010E" w:rsidRPr="00331D5E" w:rsidDel="009B47BA" w14:paraId="1F477044" w14:textId="5AC60FC4" w:rsidTr="00715EE1">
        <w:trPr>
          <w:gridAfter w:val="1"/>
          <w:wAfter w:w="51" w:type="dxa"/>
          <w:cantSplit/>
          <w:trHeight w:val="567"/>
          <w:del w:id="42008" w:author="Στάθης Καπ" w:date="2023-02-26T09:06:00Z"/>
        </w:trPr>
        <w:tc>
          <w:tcPr>
            <w:tcW w:w="627" w:type="dxa"/>
            <w:gridSpan w:val="2"/>
            <w:textDirection w:val="btLr"/>
            <w:tcPrChange w:id="42009" w:author="Στάθης Καπ" w:date="2023-02-26T08:48:00Z">
              <w:tcPr>
                <w:tcW w:w="627" w:type="dxa"/>
              </w:tcPr>
            </w:tcPrChange>
          </w:tcPr>
          <w:p w14:paraId="58A6E059" w14:textId="5D095A08" w:rsidR="008E010E" w:rsidRPr="00744E3F" w:rsidDel="009B47BA" w:rsidRDefault="008E010E">
            <w:pPr>
              <w:ind w:left="113" w:right="113"/>
              <w:rPr>
                <w:del w:id="42010" w:author="Στάθης Καπ" w:date="2023-02-26T09:06:00Z"/>
                <w:sz w:val="18"/>
                <w:szCs w:val="18"/>
                <w:lang w:val="el-GR"/>
                <w:rPrChange w:id="42011" w:author="Στάθης Καπ" w:date="2023-03-03T06:42:00Z">
                  <w:rPr>
                    <w:del w:id="42012" w:author="Στάθης Καπ" w:date="2023-02-26T09:06:00Z"/>
                    <w:sz w:val="18"/>
                    <w:szCs w:val="18"/>
                  </w:rPr>
                </w:rPrChange>
              </w:rPr>
              <w:pPrChange w:id="42013" w:author="Στάθης Καπ" w:date="2023-02-26T08:48:00Z">
                <w:pPr/>
              </w:pPrChange>
            </w:pPr>
            <w:del w:id="42014" w:author="Στάθης Καπ" w:date="2023-02-26T08:46:00Z">
              <w:r w:rsidRPr="006E0881" w:rsidDel="00715EE1">
                <w:rPr>
                  <w:sz w:val="18"/>
                  <w:szCs w:val="18"/>
                </w:rPr>
                <w:delText>Pr</w:delText>
              </w:r>
              <w:r w:rsidRPr="00744E3F" w:rsidDel="00715EE1">
                <w:rPr>
                  <w:sz w:val="18"/>
                  <w:szCs w:val="18"/>
                  <w:lang w:val="el-GR"/>
                  <w:rPrChange w:id="42015" w:author="Στάθης Καπ" w:date="2023-03-03T06:42:00Z">
                    <w:rPr>
                      <w:sz w:val="18"/>
                      <w:szCs w:val="18"/>
                    </w:rPr>
                  </w:rPrChange>
                </w:rPr>
                <w:delText>17</w:delText>
              </w:r>
            </w:del>
            <w:bookmarkStart w:id="42016" w:name="_Toc129057797"/>
            <w:bookmarkStart w:id="42017" w:name="_Toc129191632"/>
            <w:bookmarkStart w:id="42018" w:name="_Toc129197970"/>
            <w:bookmarkEnd w:id="42016"/>
            <w:bookmarkEnd w:id="42017"/>
            <w:bookmarkEnd w:id="42018"/>
          </w:p>
        </w:tc>
        <w:tc>
          <w:tcPr>
            <w:tcW w:w="663" w:type="dxa"/>
            <w:textDirection w:val="btLr"/>
            <w:tcPrChange w:id="42019" w:author="Στάθης Καπ" w:date="2023-02-26T08:48:00Z">
              <w:tcPr>
                <w:tcW w:w="663" w:type="dxa"/>
              </w:tcPr>
            </w:tcPrChange>
          </w:tcPr>
          <w:p w14:paraId="14F9902D" w14:textId="4ACFBC46" w:rsidR="008E010E" w:rsidRPr="00744E3F" w:rsidDel="009B47BA" w:rsidRDefault="008E010E">
            <w:pPr>
              <w:ind w:left="113" w:right="113"/>
              <w:rPr>
                <w:del w:id="42020" w:author="Στάθης Καπ" w:date="2023-02-26T09:06:00Z"/>
                <w:sz w:val="18"/>
                <w:szCs w:val="18"/>
                <w:lang w:val="el-GR"/>
                <w:rPrChange w:id="42021" w:author="Στάθης Καπ" w:date="2023-03-03T06:42:00Z">
                  <w:rPr>
                    <w:del w:id="42022" w:author="Στάθης Καπ" w:date="2023-02-26T09:06:00Z"/>
                    <w:sz w:val="18"/>
                    <w:szCs w:val="18"/>
                  </w:rPr>
                </w:rPrChange>
              </w:rPr>
              <w:pPrChange w:id="42023" w:author="Στάθης Καπ" w:date="2023-02-26T08:48:00Z">
                <w:pPr/>
              </w:pPrChange>
            </w:pPr>
            <w:bookmarkStart w:id="42024" w:name="_Toc129057798"/>
            <w:bookmarkStart w:id="42025" w:name="_Toc129191633"/>
            <w:bookmarkStart w:id="42026" w:name="_Toc129197971"/>
            <w:bookmarkEnd w:id="42024"/>
            <w:bookmarkEnd w:id="42025"/>
            <w:bookmarkEnd w:id="42026"/>
          </w:p>
        </w:tc>
        <w:tc>
          <w:tcPr>
            <w:tcW w:w="764" w:type="dxa"/>
            <w:textDirection w:val="btLr"/>
            <w:tcPrChange w:id="42027" w:author="Στάθης Καπ" w:date="2023-02-26T08:48:00Z">
              <w:tcPr>
                <w:tcW w:w="764" w:type="dxa"/>
              </w:tcPr>
            </w:tcPrChange>
          </w:tcPr>
          <w:p w14:paraId="451CB9A8" w14:textId="1E769B54" w:rsidR="008E010E" w:rsidRPr="00744E3F" w:rsidDel="009B47BA" w:rsidRDefault="008E010E">
            <w:pPr>
              <w:ind w:left="113" w:right="113"/>
              <w:rPr>
                <w:del w:id="42028" w:author="Στάθης Καπ" w:date="2023-02-26T09:06:00Z"/>
                <w:sz w:val="18"/>
                <w:szCs w:val="18"/>
                <w:lang w:val="el-GR"/>
                <w:rPrChange w:id="42029" w:author="Στάθης Καπ" w:date="2023-03-03T06:42:00Z">
                  <w:rPr>
                    <w:del w:id="42030" w:author="Στάθης Καπ" w:date="2023-02-26T09:06:00Z"/>
                    <w:sz w:val="18"/>
                    <w:szCs w:val="18"/>
                  </w:rPr>
                </w:rPrChange>
              </w:rPr>
              <w:pPrChange w:id="42031" w:author="Στάθης Καπ" w:date="2023-02-26T08:48:00Z">
                <w:pPr/>
              </w:pPrChange>
            </w:pPr>
            <w:bookmarkStart w:id="42032" w:name="_Toc129057799"/>
            <w:bookmarkStart w:id="42033" w:name="_Toc129191634"/>
            <w:bookmarkStart w:id="42034" w:name="_Toc129197972"/>
            <w:bookmarkEnd w:id="42032"/>
            <w:bookmarkEnd w:id="42033"/>
            <w:bookmarkEnd w:id="42034"/>
          </w:p>
        </w:tc>
        <w:tc>
          <w:tcPr>
            <w:tcW w:w="630" w:type="dxa"/>
            <w:textDirection w:val="btLr"/>
            <w:tcPrChange w:id="42035" w:author="Στάθης Καπ" w:date="2023-02-26T08:48:00Z">
              <w:tcPr>
                <w:tcW w:w="630" w:type="dxa"/>
              </w:tcPr>
            </w:tcPrChange>
          </w:tcPr>
          <w:p w14:paraId="7A0B3B6B" w14:textId="4731AD72" w:rsidR="008E010E" w:rsidRPr="00744E3F" w:rsidDel="009B47BA" w:rsidRDefault="008E010E">
            <w:pPr>
              <w:ind w:left="113" w:right="113"/>
              <w:rPr>
                <w:del w:id="42036" w:author="Στάθης Καπ" w:date="2023-02-26T09:06:00Z"/>
                <w:sz w:val="18"/>
                <w:szCs w:val="18"/>
                <w:lang w:val="el-GR"/>
                <w:rPrChange w:id="42037" w:author="Στάθης Καπ" w:date="2023-03-03T06:42:00Z">
                  <w:rPr>
                    <w:del w:id="42038" w:author="Στάθης Καπ" w:date="2023-02-26T09:06:00Z"/>
                    <w:sz w:val="18"/>
                    <w:szCs w:val="18"/>
                  </w:rPr>
                </w:rPrChange>
              </w:rPr>
              <w:pPrChange w:id="42039" w:author="Στάθης Καπ" w:date="2023-02-26T08:48:00Z">
                <w:pPr/>
              </w:pPrChange>
            </w:pPr>
            <w:bookmarkStart w:id="42040" w:name="_Toc129057800"/>
            <w:bookmarkStart w:id="42041" w:name="_Toc129191635"/>
            <w:bookmarkStart w:id="42042" w:name="_Toc129197973"/>
            <w:bookmarkEnd w:id="42040"/>
            <w:bookmarkEnd w:id="42041"/>
            <w:bookmarkEnd w:id="42042"/>
          </w:p>
        </w:tc>
        <w:tc>
          <w:tcPr>
            <w:tcW w:w="663" w:type="dxa"/>
            <w:textDirection w:val="btLr"/>
            <w:tcPrChange w:id="42043" w:author="Στάθης Καπ" w:date="2023-02-26T08:48:00Z">
              <w:tcPr>
                <w:tcW w:w="663" w:type="dxa"/>
              </w:tcPr>
            </w:tcPrChange>
          </w:tcPr>
          <w:p w14:paraId="1BF36C76" w14:textId="57D7D6A3" w:rsidR="008E010E" w:rsidRPr="00744E3F" w:rsidDel="009B47BA" w:rsidRDefault="008E010E">
            <w:pPr>
              <w:ind w:left="113" w:right="113"/>
              <w:rPr>
                <w:del w:id="42044" w:author="Στάθης Καπ" w:date="2023-02-26T09:06:00Z"/>
                <w:sz w:val="18"/>
                <w:szCs w:val="18"/>
                <w:lang w:val="el-GR"/>
                <w:rPrChange w:id="42045" w:author="Στάθης Καπ" w:date="2023-03-03T06:42:00Z">
                  <w:rPr>
                    <w:del w:id="42046" w:author="Στάθης Καπ" w:date="2023-02-26T09:06:00Z"/>
                    <w:sz w:val="18"/>
                    <w:szCs w:val="18"/>
                  </w:rPr>
                </w:rPrChange>
              </w:rPr>
              <w:pPrChange w:id="42047" w:author="Στάθης Καπ" w:date="2023-02-26T08:48:00Z">
                <w:pPr/>
              </w:pPrChange>
            </w:pPr>
            <w:bookmarkStart w:id="42048" w:name="_Toc129057801"/>
            <w:bookmarkStart w:id="42049" w:name="_Toc129191636"/>
            <w:bookmarkStart w:id="42050" w:name="_Toc129197974"/>
            <w:bookmarkEnd w:id="42048"/>
            <w:bookmarkEnd w:id="42049"/>
            <w:bookmarkEnd w:id="42050"/>
          </w:p>
        </w:tc>
        <w:tc>
          <w:tcPr>
            <w:tcW w:w="764" w:type="dxa"/>
            <w:textDirection w:val="btLr"/>
            <w:tcPrChange w:id="42051" w:author="Στάθης Καπ" w:date="2023-02-26T08:48:00Z">
              <w:tcPr>
                <w:tcW w:w="764" w:type="dxa"/>
              </w:tcPr>
            </w:tcPrChange>
          </w:tcPr>
          <w:p w14:paraId="6494B69E" w14:textId="0E521E75" w:rsidR="008E010E" w:rsidRPr="00744E3F" w:rsidDel="009B47BA" w:rsidRDefault="008E010E">
            <w:pPr>
              <w:ind w:left="113" w:right="113"/>
              <w:rPr>
                <w:del w:id="42052" w:author="Στάθης Καπ" w:date="2023-02-26T09:06:00Z"/>
                <w:sz w:val="18"/>
                <w:szCs w:val="18"/>
                <w:lang w:val="el-GR"/>
                <w:rPrChange w:id="42053" w:author="Στάθης Καπ" w:date="2023-03-03T06:42:00Z">
                  <w:rPr>
                    <w:del w:id="42054" w:author="Στάθης Καπ" w:date="2023-02-26T09:06:00Z"/>
                    <w:sz w:val="18"/>
                    <w:szCs w:val="18"/>
                  </w:rPr>
                </w:rPrChange>
              </w:rPr>
              <w:pPrChange w:id="42055" w:author="Στάθης Καπ" w:date="2023-02-26T08:48:00Z">
                <w:pPr/>
              </w:pPrChange>
            </w:pPr>
            <w:bookmarkStart w:id="42056" w:name="_Toc129057802"/>
            <w:bookmarkStart w:id="42057" w:name="_Toc129191637"/>
            <w:bookmarkStart w:id="42058" w:name="_Toc129197975"/>
            <w:bookmarkEnd w:id="42056"/>
            <w:bookmarkEnd w:id="42057"/>
            <w:bookmarkEnd w:id="42058"/>
          </w:p>
        </w:tc>
        <w:tc>
          <w:tcPr>
            <w:tcW w:w="630" w:type="dxa"/>
            <w:textDirection w:val="btLr"/>
            <w:tcPrChange w:id="42059" w:author="Στάθης Καπ" w:date="2023-02-26T08:48:00Z">
              <w:tcPr>
                <w:tcW w:w="630" w:type="dxa"/>
              </w:tcPr>
            </w:tcPrChange>
          </w:tcPr>
          <w:p w14:paraId="382EBDBD" w14:textId="7F672FEA" w:rsidR="008E010E" w:rsidRPr="00744E3F" w:rsidDel="009B47BA" w:rsidRDefault="008E010E">
            <w:pPr>
              <w:ind w:left="113" w:right="113"/>
              <w:rPr>
                <w:del w:id="42060" w:author="Στάθης Καπ" w:date="2023-02-26T09:06:00Z"/>
                <w:sz w:val="18"/>
                <w:szCs w:val="18"/>
                <w:lang w:val="el-GR"/>
                <w:rPrChange w:id="42061" w:author="Στάθης Καπ" w:date="2023-03-03T06:42:00Z">
                  <w:rPr>
                    <w:del w:id="42062" w:author="Στάθης Καπ" w:date="2023-02-26T09:06:00Z"/>
                    <w:sz w:val="18"/>
                    <w:szCs w:val="18"/>
                  </w:rPr>
                </w:rPrChange>
              </w:rPr>
              <w:pPrChange w:id="42063" w:author="Στάθης Καπ" w:date="2023-02-26T08:48:00Z">
                <w:pPr/>
              </w:pPrChange>
            </w:pPr>
            <w:bookmarkStart w:id="42064" w:name="_Toc129057803"/>
            <w:bookmarkStart w:id="42065" w:name="_Toc129191638"/>
            <w:bookmarkStart w:id="42066" w:name="_Toc129197976"/>
            <w:bookmarkEnd w:id="42064"/>
            <w:bookmarkEnd w:id="42065"/>
            <w:bookmarkEnd w:id="42066"/>
          </w:p>
        </w:tc>
        <w:tc>
          <w:tcPr>
            <w:tcW w:w="663" w:type="dxa"/>
            <w:textDirection w:val="btLr"/>
            <w:tcPrChange w:id="42067" w:author="Στάθης Καπ" w:date="2023-02-26T08:48:00Z">
              <w:tcPr>
                <w:tcW w:w="663" w:type="dxa"/>
              </w:tcPr>
            </w:tcPrChange>
          </w:tcPr>
          <w:p w14:paraId="7431DC8A" w14:textId="34A613CD" w:rsidR="008E010E" w:rsidRPr="00744E3F" w:rsidDel="009B47BA" w:rsidRDefault="008E010E">
            <w:pPr>
              <w:ind w:left="113" w:right="113"/>
              <w:rPr>
                <w:del w:id="42068" w:author="Στάθης Καπ" w:date="2023-02-26T09:06:00Z"/>
                <w:sz w:val="18"/>
                <w:szCs w:val="18"/>
                <w:lang w:val="el-GR"/>
                <w:rPrChange w:id="42069" w:author="Στάθης Καπ" w:date="2023-03-03T06:42:00Z">
                  <w:rPr>
                    <w:del w:id="42070" w:author="Στάθης Καπ" w:date="2023-02-26T09:06:00Z"/>
                    <w:sz w:val="18"/>
                    <w:szCs w:val="18"/>
                  </w:rPr>
                </w:rPrChange>
              </w:rPr>
              <w:pPrChange w:id="42071" w:author="Στάθης Καπ" w:date="2023-02-26T08:48:00Z">
                <w:pPr/>
              </w:pPrChange>
            </w:pPr>
            <w:bookmarkStart w:id="42072" w:name="_Toc129057804"/>
            <w:bookmarkStart w:id="42073" w:name="_Toc129191639"/>
            <w:bookmarkStart w:id="42074" w:name="_Toc129197977"/>
            <w:bookmarkEnd w:id="42072"/>
            <w:bookmarkEnd w:id="42073"/>
            <w:bookmarkEnd w:id="42074"/>
          </w:p>
        </w:tc>
        <w:tc>
          <w:tcPr>
            <w:tcW w:w="764" w:type="dxa"/>
            <w:textDirection w:val="btLr"/>
            <w:tcPrChange w:id="42075" w:author="Στάθης Καπ" w:date="2023-02-26T08:48:00Z">
              <w:tcPr>
                <w:tcW w:w="764" w:type="dxa"/>
              </w:tcPr>
            </w:tcPrChange>
          </w:tcPr>
          <w:p w14:paraId="37E69504" w14:textId="6252799C" w:rsidR="008E010E" w:rsidRPr="00744E3F" w:rsidDel="009B47BA" w:rsidRDefault="008E010E">
            <w:pPr>
              <w:ind w:left="113" w:right="113"/>
              <w:rPr>
                <w:del w:id="42076" w:author="Στάθης Καπ" w:date="2023-02-26T09:06:00Z"/>
                <w:sz w:val="18"/>
                <w:szCs w:val="18"/>
                <w:lang w:val="el-GR"/>
                <w:rPrChange w:id="42077" w:author="Στάθης Καπ" w:date="2023-03-03T06:42:00Z">
                  <w:rPr>
                    <w:del w:id="42078" w:author="Στάθης Καπ" w:date="2023-02-26T09:06:00Z"/>
                    <w:sz w:val="18"/>
                    <w:szCs w:val="18"/>
                  </w:rPr>
                </w:rPrChange>
              </w:rPr>
              <w:pPrChange w:id="42079" w:author="Στάθης Καπ" w:date="2023-02-26T08:48:00Z">
                <w:pPr/>
              </w:pPrChange>
            </w:pPr>
            <w:bookmarkStart w:id="42080" w:name="_Toc129057805"/>
            <w:bookmarkStart w:id="42081" w:name="_Toc129191640"/>
            <w:bookmarkStart w:id="42082" w:name="_Toc129197978"/>
            <w:bookmarkEnd w:id="42080"/>
            <w:bookmarkEnd w:id="42081"/>
            <w:bookmarkEnd w:id="42082"/>
          </w:p>
        </w:tc>
        <w:tc>
          <w:tcPr>
            <w:tcW w:w="630" w:type="dxa"/>
            <w:textDirection w:val="btLr"/>
            <w:tcPrChange w:id="42083" w:author="Στάθης Καπ" w:date="2023-02-26T08:48:00Z">
              <w:tcPr>
                <w:tcW w:w="630" w:type="dxa"/>
              </w:tcPr>
            </w:tcPrChange>
          </w:tcPr>
          <w:p w14:paraId="23EF9019" w14:textId="11104338" w:rsidR="008E010E" w:rsidRPr="00744E3F" w:rsidDel="009B47BA" w:rsidRDefault="008E010E">
            <w:pPr>
              <w:ind w:left="113" w:right="113"/>
              <w:rPr>
                <w:del w:id="42084" w:author="Στάθης Καπ" w:date="2023-02-26T09:06:00Z"/>
                <w:sz w:val="18"/>
                <w:szCs w:val="18"/>
                <w:lang w:val="el-GR"/>
                <w:rPrChange w:id="42085" w:author="Στάθης Καπ" w:date="2023-03-03T06:42:00Z">
                  <w:rPr>
                    <w:del w:id="42086" w:author="Στάθης Καπ" w:date="2023-02-26T09:06:00Z"/>
                    <w:sz w:val="18"/>
                    <w:szCs w:val="18"/>
                  </w:rPr>
                </w:rPrChange>
              </w:rPr>
              <w:pPrChange w:id="42087" w:author="Στάθης Καπ" w:date="2023-02-26T08:48:00Z">
                <w:pPr/>
              </w:pPrChange>
            </w:pPr>
            <w:bookmarkStart w:id="42088" w:name="_Toc129057806"/>
            <w:bookmarkStart w:id="42089" w:name="_Toc129191641"/>
            <w:bookmarkStart w:id="42090" w:name="_Toc129197979"/>
            <w:bookmarkEnd w:id="42088"/>
            <w:bookmarkEnd w:id="42089"/>
            <w:bookmarkEnd w:id="42090"/>
          </w:p>
        </w:tc>
        <w:tc>
          <w:tcPr>
            <w:tcW w:w="654" w:type="dxa"/>
            <w:textDirection w:val="btLr"/>
            <w:tcPrChange w:id="42091" w:author="Στάθης Καπ" w:date="2023-02-26T08:48:00Z">
              <w:tcPr>
                <w:tcW w:w="654" w:type="dxa"/>
              </w:tcPr>
            </w:tcPrChange>
          </w:tcPr>
          <w:p w14:paraId="3877DA29" w14:textId="37EF8440" w:rsidR="008E010E" w:rsidRPr="00744E3F" w:rsidDel="009B47BA" w:rsidRDefault="009E2733">
            <w:pPr>
              <w:ind w:left="113" w:right="113"/>
              <w:rPr>
                <w:del w:id="42092" w:author="Στάθης Καπ" w:date="2023-02-26T09:06:00Z"/>
                <w:sz w:val="18"/>
                <w:szCs w:val="18"/>
                <w:lang w:val="el-GR"/>
                <w:rPrChange w:id="42093" w:author="Στάθης Καπ" w:date="2023-03-03T06:42:00Z">
                  <w:rPr>
                    <w:del w:id="42094" w:author="Στάθης Καπ" w:date="2023-02-26T09:06:00Z"/>
                    <w:sz w:val="18"/>
                    <w:szCs w:val="18"/>
                  </w:rPr>
                </w:rPrChange>
              </w:rPr>
              <w:pPrChange w:id="42095" w:author="Στάθης Καπ" w:date="2023-02-26T08:48:00Z">
                <w:pPr/>
              </w:pPrChange>
            </w:pPr>
            <w:del w:id="42096" w:author="Στάθης Καπ" w:date="2023-02-26T08:46:00Z">
              <w:r w:rsidRPr="00744E3F" w:rsidDel="00715EE1">
                <w:rPr>
                  <w:sz w:val="18"/>
                  <w:szCs w:val="18"/>
                  <w:lang w:val="el-GR"/>
                  <w:rPrChange w:id="42097" w:author="Στάθης Καπ" w:date="2023-03-03T06:42:00Z">
                    <w:rPr>
                      <w:sz w:val="18"/>
                      <w:szCs w:val="18"/>
                    </w:rPr>
                  </w:rPrChange>
                </w:rPr>
                <w:delText>273</w:delText>
              </w:r>
            </w:del>
            <w:bookmarkStart w:id="42098" w:name="_Toc129057807"/>
            <w:bookmarkStart w:id="42099" w:name="_Toc129191642"/>
            <w:bookmarkStart w:id="42100" w:name="_Toc129197980"/>
            <w:bookmarkEnd w:id="42098"/>
            <w:bookmarkEnd w:id="42099"/>
            <w:bookmarkEnd w:id="42100"/>
          </w:p>
        </w:tc>
        <w:tc>
          <w:tcPr>
            <w:tcW w:w="754" w:type="dxa"/>
            <w:textDirection w:val="btLr"/>
            <w:tcPrChange w:id="42101" w:author="Στάθης Καπ" w:date="2023-02-26T08:48:00Z">
              <w:tcPr>
                <w:tcW w:w="754" w:type="dxa"/>
              </w:tcPr>
            </w:tcPrChange>
          </w:tcPr>
          <w:p w14:paraId="68F930E2" w14:textId="7AB15AF8" w:rsidR="008E010E" w:rsidRPr="00744E3F" w:rsidDel="009B47BA" w:rsidRDefault="008E010E">
            <w:pPr>
              <w:ind w:left="113" w:right="113"/>
              <w:rPr>
                <w:del w:id="42102" w:author="Στάθης Καπ" w:date="2023-02-26T09:06:00Z"/>
                <w:sz w:val="18"/>
                <w:szCs w:val="18"/>
                <w:lang w:val="el-GR"/>
                <w:rPrChange w:id="42103" w:author="Στάθης Καπ" w:date="2023-03-03T06:42:00Z">
                  <w:rPr>
                    <w:del w:id="42104" w:author="Στάθης Καπ" w:date="2023-02-26T09:06:00Z"/>
                    <w:sz w:val="18"/>
                    <w:szCs w:val="18"/>
                  </w:rPr>
                </w:rPrChange>
              </w:rPr>
              <w:pPrChange w:id="42105" w:author="Στάθης Καπ" w:date="2023-02-26T08:48:00Z">
                <w:pPr/>
              </w:pPrChange>
            </w:pPr>
            <w:bookmarkStart w:id="42106" w:name="_Toc129057808"/>
            <w:bookmarkStart w:id="42107" w:name="_Toc129191643"/>
            <w:bookmarkStart w:id="42108" w:name="_Toc129197981"/>
            <w:bookmarkEnd w:id="42106"/>
            <w:bookmarkEnd w:id="42107"/>
            <w:bookmarkEnd w:id="42108"/>
          </w:p>
        </w:tc>
        <w:tc>
          <w:tcPr>
            <w:tcW w:w="622" w:type="dxa"/>
            <w:textDirection w:val="btLr"/>
            <w:tcPrChange w:id="42109" w:author="Στάθης Καπ" w:date="2023-02-26T08:48:00Z">
              <w:tcPr>
                <w:tcW w:w="622" w:type="dxa"/>
              </w:tcPr>
            </w:tcPrChange>
          </w:tcPr>
          <w:p w14:paraId="3AD52DB6" w14:textId="00FBE67E" w:rsidR="008E010E" w:rsidRPr="00744E3F" w:rsidDel="009B47BA" w:rsidRDefault="008E010E">
            <w:pPr>
              <w:ind w:left="113" w:right="113"/>
              <w:rPr>
                <w:del w:id="42110" w:author="Στάθης Καπ" w:date="2023-02-26T09:06:00Z"/>
                <w:sz w:val="18"/>
                <w:szCs w:val="18"/>
                <w:lang w:val="el-GR"/>
                <w:rPrChange w:id="42111" w:author="Στάθης Καπ" w:date="2023-03-03T06:42:00Z">
                  <w:rPr>
                    <w:del w:id="42112" w:author="Στάθης Καπ" w:date="2023-02-26T09:06:00Z"/>
                    <w:sz w:val="18"/>
                    <w:szCs w:val="18"/>
                  </w:rPr>
                </w:rPrChange>
              </w:rPr>
              <w:pPrChange w:id="42113" w:author="Στάθης Καπ" w:date="2023-02-26T08:48:00Z">
                <w:pPr/>
              </w:pPrChange>
            </w:pPr>
            <w:bookmarkStart w:id="42114" w:name="_Toc129057809"/>
            <w:bookmarkStart w:id="42115" w:name="_Toc129191644"/>
            <w:bookmarkStart w:id="42116" w:name="_Toc129197982"/>
            <w:bookmarkEnd w:id="42114"/>
            <w:bookmarkEnd w:id="42115"/>
            <w:bookmarkEnd w:id="42116"/>
          </w:p>
        </w:tc>
        <w:bookmarkStart w:id="42117" w:name="_Toc129057810"/>
        <w:bookmarkStart w:id="42118" w:name="_Toc129191645"/>
        <w:bookmarkStart w:id="42119" w:name="_Toc129197983"/>
        <w:bookmarkEnd w:id="42117"/>
        <w:bookmarkEnd w:id="42118"/>
        <w:bookmarkEnd w:id="42119"/>
      </w:tr>
      <w:tr w:rsidR="008E010E" w:rsidRPr="00331D5E" w:rsidDel="009B47BA" w14:paraId="69DB280A" w14:textId="3DCCBEE9" w:rsidTr="00715EE1">
        <w:trPr>
          <w:gridAfter w:val="1"/>
          <w:wAfter w:w="51" w:type="dxa"/>
          <w:cantSplit/>
          <w:trHeight w:val="567"/>
          <w:del w:id="42120" w:author="Στάθης Καπ" w:date="2023-02-26T09:06:00Z"/>
        </w:trPr>
        <w:tc>
          <w:tcPr>
            <w:tcW w:w="627" w:type="dxa"/>
            <w:gridSpan w:val="2"/>
            <w:textDirection w:val="btLr"/>
            <w:tcPrChange w:id="42121" w:author="Στάθης Καπ" w:date="2023-02-26T08:48:00Z">
              <w:tcPr>
                <w:tcW w:w="627" w:type="dxa"/>
              </w:tcPr>
            </w:tcPrChange>
          </w:tcPr>
          <w:p w14:paraId="12AAAFAE" w14:textId="7B57C18B" w:rsidR="008E010E" w:rsidRPr="00744E3F" w:rsidDel="009B47BA" w:rsidRDefault="008E010E">
            <w:pPr>
              <w:ind w:left="113" w:right="113"/>
              <w:rPr>
                <w:del w:id="42122" w:author="Στάθης Καπ" w:date="2023-02-26T09:06:00Z"/>
                <w:sz w:val="18"/>
                <w:szCs w:val="18"/>
                <w:lang w:val="el-GR"/>
                <w:rPrChange w:id="42123" w:author="Στάθης Καπ" w:date="2023-03-03T06:42:00Z">
                  <w:rPr>
                    <w:del w:id="42124" w:author="Στάθης Καπ" w:date="2023-02-26T09:06:00Z"/>
                    <w:sz w:val="18"/>
                    <w:szCs w:val="18"/>
                  </w:rPr>
                </w:rPrChange>
              </w:rPr>
              <w:pPrChange w:id="42125" w:author="Στάθης Καπ" w:date="2023-02-26T08:48:00Z">
                <w:pPr/>
              </w:pPrChange>
            </w:pPr>
            <w:del w:id="42126" w:author="Στάθης Καπ" w:date="2023-02-26T08:46:00Z">
              <w:r w:rsidRPr="006E0881" w:rsidDel="00715EE1">
                <w:rPr>
                  <w:sz w:val="18"/>
                  <w:szCs w:val="18"/>
                </w:rPr>
                <w:delText>Pr</w:delText>
              </w:r>
              <w:r w:rsidRPr="00744E3F" w:rsidDel="00715EE1">
                <w:rPr>
                  <w:sz w:val="18"/>
                  <w:szCs w:val="18"/>
                  <w:lang w:val="el-GR"/>
                  <w:rPrChange w:id="42127" w:author="Στάθης Καπ" w:date="2023-03-03T06:42:00Z">
                    <w:rPr>
                      <w:sz w:val="18"/>
                      <w:szCs w:val="18"/>
                    </w:rPr>
                  </w:rPrChange>
                </w:rPr>
                <w:delText>18</w:delText>
              </w:r>
            </w:del>
            <w:bookmarkStart w:id="42128" w:name="_Toc129057811"/>
            <w:bookmarkStart w:id="42129" w:name="_Toc129191646"/>
            <w:bookmarkStart w:id="42130" w:name="_Toc129197984"/>
            <w:bookmarkEnd w:id="42128"/>
            <w:bookmarkEnd w:id="42129"/>
            <w:bookmarkEnd w:id="42130"/>
          </w:p>
        </w:tc>
        <w:tc>
          <w:tcPr>
            <w:tcW w:w="663" w:type="dxa"/>
            <w:textDirection w:val="btLr"/>
            <w:tcPrChange w:id="42131" w:author="Στάθης Καπ" w:date="2023-02-26T08:48:00Z">
              <w:tcPr>
                <w:tcW w:w="663" w:type="dxa"/>
              </w:tcPr>
            </w:tcPrChange>
          </w:tcPr>
          <w:p w14:paraId="39226AEC" w14:textId="70A8FA03" w:rsidR="008E010E" w:rsidRPr="00744E3F" w:rsidDel="009B47BA" w:rsidRDefault="008E010E">
            <w:pPr>
              <w:ind w:left="113" w:right="113"/>
              <w:rPr>
                <w:del w:id="42132" w:author="Στάθης Καπ" w:date="2023-02-26T09:06:00Z"/>
                <w:sz w:val="18"/>
                <w:szCs w:val="18"/>
                <w:lang w:val="el-GR"/>
                <w:rPrChange w:id="42133" w:author="Στάθης Καπ" w:date="2023-03-03T06:42:00Z">
                  <w:rPr>
                    <w:del w:id="42134" w:author="Στάθης Καπ" w:date="2023-02-26T09:06:00Z"/>
                    <w:sz w:val="18"/>
                    <w:szCs w:val="18"/>
                  </w:rPr>
                </w:rPrChange>
              </w:rPr>
              <w:pPrChange w:id="42135" w:author="Στάθης Καπ" w:date="2023-02-26T08:48:00Z">
                <w:pPr/>
              </w:pPrChange>
            </w:pPr>
            <w:bookmarkStart w:id="42136" w:name="_Toc129057812"/>
            <w:bookmarkStart w:id="42137" w:name="_Toc129191647"/>
            <w:bookmarkStart w:id="42138" w:name="_Toc129197985"/>
            <w:bookmarkEnd w:id="42136"/>
            <w:bookmarkEnd w:id="42137"/>
            <w:bookmarkEnd w:id="42138"/>
          </w:p>
        </w:tc>
        <w:tc>
          <w:tcPr>
            <w:tcW w:w="764" w:type="dxa"/>
            <w:textDirection w:val="btLr"/>
            <w:tcPrChange w:id="42139" w:author="Στάθης Καπ" w:date="2023-02-26T08:48:00Z">
              <w:tcPr>
                <w:tcW w:w="764" w:type="dxa"/>
              </w:tcPr>
            </w:tcPrChange>
          </w:tcPr>
          <w:p w14:paraId="786CA8DC" w14:textId="1D8C437F" w:rsidR="008E010E" w:rsidRPr="00744E3F" w:rsidDel="009B47BA" w:rsidRDefault="008E010E">
            <w:pPr>
              <w:ind w:left="113" w:right="113"/>
              <w:rPr>
                <w:del w:id="42140" w:author="Στάθης Καπ" w:date="2023-02-26T09:06:00Z"/>
                <w:sz w:val="18"/>
                <w:szCs w:val="18"/>
                <w:lang w:val="el-GR"/>
                <w:rPrChange w:id="42141" w:author="Στάθης Καπ" w:date="2023-03-03T06:42:00Z">
                  <w:rPr>
                    <w:del w:id="42142" w:author="Στάθης Καπ" w:date="2023-02-26T09:06:00Z"/>
                    <w:sz w:val="18"/>
                    <w:szCs w:val="18"/>
                  </w:rPr>
                </w:rPrChange>
              </w:rPr>
              <w:pPrChange w:id="42143" w:author="Στάθης Καπ" w:date="2023-02-26T08:48:00Z">
                <w:pPr/>
              </w:pPrChange>
            </w:pPr>
            <w:bookmarkStart w:id="42144" w:name="_Toc129057813"/>
            <w:bookmarkStart w:id="42145" w:name="_Toc129191648"/>
            <w:bookmarkStart w:id="42146" w:name="_Toc129197986"/>
            <w:bookmarkEnd w:id="42144"/>
            <w:bookmarkEnd w:id="42145"/>
            <w:bookmarkEnd w:id="42146"/>
          </w:p>
        </w:tc>
        <w:tc>
          <w:tcPr>
            <w:tcW w:w="630" w:type="dxa"/>
            <w:textDirection w:val="btLr"/>
            <w:tcPrChange w:id="42147" w:author="Στάθης Καπ" w:date="2023-02-26T08:48:00Z">
              <w:tcPr>
                <w:tcW w:w="630" w:type="dxa"/>
              </w:tcPr>
            </w:tcPrChange>
          </w:tcPr>
          <w:p w14:paraId="7B970AE9" w14:textId="29062319" w:rsidR="008E010E" w:rsidRPr="00744E3F" w:rsidDel="009B47BA" w:rsidRDefault="008E010E">
            <w:pPr>
              <w:ind w:left="113" w:right="113"/>
              <w:rPr>
                <w:del w:id="42148" w:author="Στάθης Καπ" w:date="2023-02-26T09:06:00Z"/>
                <w:sz w:val="18"/>
                <w:szCs w:val="18"/>
                <w:lang w:val="el-GR"/>
                <w:rPrChange w:id="42149" w:author="Στάθης Καπ" w:date="2023-03-03T06:42:00Z">
                  <w:rPr>
                    <w:del w:id="42150" w:author="Στάθης Καπ" w:date="2023-02-26T09:06:00Z"/>
                    <w:sz w:val="18"/>
                    <w:szCs w:val="18"/>
                  </w:rPr>
                </w:rPrChange>
              </w:rPr>
              <w:pPrChange w:id="42151" w:author="Στάθης Καπ" w:date="2023-02-26T08:48:00Z">
                <w:pPr/>
              </w:pPrChange>
            </w:pPr>
            <w:bookmarkStart w:id="42152" w:name="_Toc129057814"/>
            <w:bookmarkStart w:id="42153" w:name="_Toc129191649"/>
            <w:bookmarkStart w:id="42154" w:name="_Toc129197987"/>
            <w:bookmarkEnd w:id="42152"/>
            <w:bookmarkEnd w:id="42153"/>
            <w:bookmarkEnd w:id="42154"/>
          </w:p>
        </w:tc>
        <w:tc>
          <w:tcPr>
            <w:tcW w:w="663" w:type="dxa"/>
            <w:textDirection w:val="btLr"/>
            <w:tcPrChange w:id="42155" w:author="Στάθης Καπ" w:date="2023-02-26T08:48:00Z">
              <w:tcPr>
                <w:tcW w:w="663" w:type="dxa"/>
              </w:tcPr>
            </w:tcPrChange>
          </w:tcPr>
          <w:p w14:paraId="6C8A8ABF" w14:textId="6B7D4641" w:rsidR="008E010E" w:rsidRPr="00744E3F" w:rsidDel="009B47BA" w:rsidRDefault="008E010E">
            <w:pPr>
              <w:ind w:left="113" w:right="113"/>
              <w:rPr>
                <w:del w:id="42156" w:author="Στάθης Καπ" w:date="2023-02-26T09:06:00Z"/>
                <w:sz w:val="18"/>
                <w:szCs w:val="18"/>
                <w:lang w:val="el-GR"/>
                <w:rPrChange w:id="42157" w:author="Στάθης Καπ" w:date="2023-03-03T06:42:00Z">
                  <w:rPr>
                    <w:del w:id="42158" w:author="Στάθης Καπ" w:date="2023-02-26T09:06:00Z"/>
                    <w:sz w:val="18"/>
                    <w:szCs w:val="18"/>
                  </w:rPr>
                </w:rPrChange>
              </w:rPr>
              <w:pPrChange w:id="42159" w:author="Στάθης Καπ" w:date="2023-02-26T08:48:00Z">
                <w:pPr/>
              </w:pPrChange>
            </w:pPr>
            <w:bookmarkStart w:id="42160" w:name="_Toc129057815"/>
            <w:bookmarkStart w:id="42161" w:name="_Toc129191650"/>
            <w:bookmarkStart w:id="42162" w:name="_Toc129197988"/>
            <w:bookmarkEnd w:id="42160"/>
            <w:bookmarkEnd w:id="42161"/>
            <w:bookmarkEnd w:id="42162"/>
          </w:p>
        </w:tc>
        <w:tc>
          <w:tcPr>
            <w:tcW w:w="764" w:type="dxa"/>
            <w:textDirection w:val="btLr"/>
            <w:tcPrChange w:id="42163" w:author="Στάθης Καπ" w:date="2023-02-26T08:48:00Z">
              <w:tcPr>
                <w:tcW w:w="764" w:type="dxa"/>
              </w:tcPr>
            </w:tcPrChange>
          </w:tcPr>
          <w:p w14:paraId="19F9B634" w14:textId="3FFD1317" w:rsidR="008E010E" w:rsidRPr="00744E3F" w:rsidDel="009B47BA" w:rsidRDefault="008E010E">
            <w:pPr>
              <w:ind w:left="113" w:right="113"/>
              <w:rPr>
                <w:del w:id="42164" w:author="Στάθης Καπ" w:date="2023-02-26T09:06:00Z"/>
                <w:sz w:val="18"/>
                <w:szCs w:val="18"/>
                <w:lang w:val="el-GR"/>
                <w:rPrChange w:id="42165" w:author="Στάθης Καπ" w:date="2023-03-03T06:42:00Z">
                  <w:rPr>
                    <w:del w:id="42166" w:author="Στάθης Καπ" w:date="2023-02-26T09:06:00Z"/>
                    <w:sz w:val="18"/>
                    <w:szCs w:val="18"/>
                  </w:rPr>
                </w:rPrChange>
              </w:rPr>
              <w:pPrChange w:id="42167" w:author="Στάθης Καπ" w:date="2023-02-26T08:48:00Z">
                <w:pPr/>
              </w:pPrChange>
            </w:pPr>
            <w:bookmarkStart w:id="42168" w:name="_Toc129057816"/>
            <w:bookmarkStart w:id="42169" w:name="_Toc129191651"/>
            <w:bookmarkStart w:id="42170" w:name="_Toc129197989"/>
            <w:bookmarkEnd w:id="42168"/>
            <w:bookmarkEnd w:id="42169"/>
            <w:bookmarkEnd w:id="42170"/>
          </w:p>
        </w:tc>
        <w:tc>
          <w:tcPr>
            <w:tcW w:w="630" w:type="dxa"/>
            <w:textDirection w:val="btLr"/>
            <w:tcPrChange w:id="42171" w:author="Στάθης Καπ" w:date="2023-02-26T08:48:00Z">
              <w:tcPr>
                <w:tcW w:w="630" w:type="dxa"/>
              </w:tcPr>
            </w:tcPrChange>
          </w:tcPr>
          <w:p w14:paraId="1BCFA343" w14:textId="6AD22D59" w:rsidR="008E010E" w:rsidRPr="00744E3F" w:rsidDel="009B47BA" w:rsidRDefault="008E010E">
            <w:pPr>
              <w:ind w:left="113" w:right="113"/>
              <w:rPr>
                <w:del w:id="42172" w:author="Στάθης Καπ" w:date="2023-02-26T09:06:00Z"/>
                <w:sz w:val="18"/>
                <w:szCs w:val="18"/>
                <w:lang w:val="el-GR"/>
                <w:rPrChange w:id="42173" w:author="Στάθης Καπ" w:date="2023-03-03T06:42:00Z">
                  <w:rPr>
                    <w:del w:id="42174" w:author="Στάθης Καπ" w:date="2023-02-26T09:06:00Z"/>
                    <w:sz w:val="18"/>
                    <w:szCs w:val="18"/>
                  </w:rPr>
                </w:rPrChange>
              </w:rPr>
              <w:pPrChange w:id="42175" w:author="Στάθης Καπ" w:date="2023-02-26T08:48:00Z">
                <w:pPr/>
              </w:pPrChange>
            </w:pPr>
            <w:bookmarkStart w:id="42176" w:name="_Toc129057817"/>
            <w:bookmarkStart w:id="42177" w:name="_Toc129191652"/>
            <w:bookmarkStart w:id="42178" w:name="_Toc129197990"/>
            <w:bookmarkEnd w:id="42176"/>
            <w:bookmarkEnd w:id="42177"/>
            <w:bookmarkEnd w:id="42178"/>
          </w:p>
        </w:tc>
        <w:tc>
          <w:tcPr>
            <w:tcW w:w="663" w:type="dxa"/>
            <w:textDirection w:val="btLr"/>
            <w:tcPrChange w:id="42179" w:author="Στάθης Καπ" w:date="2023-02-26T08:48:00Z">
              <w:tcPr>
                <w:tcW w:w="663" w:type="dxa"/>
              </w:tcPr>
            </w:tcPrChange>
          </w:tcPr>
          <w:p w14:paraId="07B707ED" w14:textId="1C22A0ED" w:rsidR="008E010E" w:rsidRPr="00744E3F" w:rsidDel="009B47BA" w:rsidRDefault="008E010E">
            <w:pPr>
              <w:ind w:left="113" w:right="113"/>
              <w:rPr>
                <w:del w:id="42180" w:author="Στάθης Καπ" w:date="2023-02-26T09:06:00Z"/>
                <w:sz w:val="18"/>
                <w:szCs w:val="18"/>
                <w:lang w:val="el-GR"/>
                <w:rPrChange w:id="42181" w:author="Στάθης Καπ" w:date="2023-03-03T06:42:00Z">
                  <w:rPr>
                    <w:del w:id="42182" w:author="Στάθης Καπ" w:date="2023-02-26T09:06:00Z"/>
                    <w:sz w:val="18"/>
                    <w:szCs w:val="18"/>
                  </w:rPr>
                </w:rPrChange>
              </w:rPr>
              <w:pPrChange w:id="42183" w:author="Στάθης Καπ" w:date="2023-02-26T08:48:00Z">
                <w:pPr/>
              </w:pPrChange>
            </w:pPr>
            <w:bookmarkStart w:id="42184" w:name="_Toc129057818"/>
            <w:bookmarkStart w:id="42185" w:name="_Toc129191653"/>
            <w:bookmarkStart w:id="42186" w:name="_Toc129197991"/>
            <w:bookmarkEnd w:id="42184"/>
            <w:bookmarkEnd w:id="42185"/>
            <w:bookmarkEnd w:id="42186"/>
          </w:p>
        </w:tc>
        <w:tc>
          <w:tcPr>
            <w:tcW w:w="764" w:type="dxa"/>
            <w:textDirection w:val="btLr"/>
            <w:tcPrChange w:id="42187" w:author="Στάθης Καπ" w:date="2023-02-26T08:48:00Z">
              <w:tcPr>
                <w:tcW w:w="764" w:type="dxa"/>
              </w:tcPr>
            </w:tcPrChange>
          </w:tcPr>
          <w:p w14:paraId="13B7C69F" w14:textId="778465A8" w:rsidR="008E010E" w:rsidRPr="00744E3F" w:rsidDel="009B47BA" w:rsidRDefault="008E010E">
            <w:pPr>
              <w:ind w:left="113" w:right="113"/>
              <w:rPr>
                <w:del w:id="42188" w:author="Στάθης Καπ" w:date="2023-02-26T09:06:00Z"/>
                <w:sz w:val="18"/>
                <w:szCs w:val="18"/>
                <w:lang w:val="el-GR"/>
                <w:rPrChange w:id="42189" w:author="Στάθης Καπ" w:date="2023-03-03T06:42:00Z">
                  <w:rPr>
                    <w:del w:id="42190" w:author="Στάθης Καπ" w:date="2023-02-26T09:06:00Z"/>
                    <w:sz w:val="18"/>
                    <w:szCs w:val="18"/>
                  </w:rPr>
                </w:rPrChange>
              </w:rPr>
              <w:pPrChange w:id="42191" w:author="Στάθης Καπ" w:date="2023-02-26T08:48:00Z">
                <w:pPr/>
              </w:pPrChange>
            </w:pPr>
            <w:bookmarkStart w:id="42192" w:name="_Toc129057819"/>
            <w:bookmarkStart w:id="42193" w:name="_Toc129191654"/>
            <w:bookmarkStart w:id="42194" w:name="_Toc129197992"/>
            <w:bookmarkEnd w:id="42192"/>
            <w:bookmarkEnd w:id="42193"/>
            <w:bookmarkEnd w:id="42194"/>
          </w:p>
        </w:tc>
        <w:tc>
          <w:tcPr>
            <w:tcW w:w="630" w:type="dxa"/>
            <w:textDirection w:val="btLr"/>
            <w:tcPrChange w:id="42195" w:author="Στάθης Καπ" w:date="2023-02-26T08:48:00Z">
              <w:tcPr>
                <w:tcW w:w="630" w:type="dxa"/>
              </w:tcPr>
            </w:tcPrChange>
          </w:tcPr>
          <w:p w14:paraId="0C4B8C18" w14:textId="2D3CDBC3" w:rsidR="008E010E" w:rsidRPr="00744E3F" w:rsidDel="009B47BA" w:rsidRDefault="008E010E">
            <w:pPr>
              <w:ind w:left="113" w:right="113"/>
              <w:rPr>
                <w:del w:id="42196" w:author="Στάθης Καπ" w:date="2023-02-26T09:06:00Z"/>
                <w:sz w:val="18"/>
                <w:szCs w:val="18"/>
                <w:lang w:val="el-GR"/>
                <w:rPrChange w:id="42197" w:author="Στάθης Καπ" w:date="2023-03-03T06:42:00Z">
                  <w:rPr>
                    <w:del w:id="42198" w:author="Στάθης Καπ" w:date="2023-02-26T09:06:00Z"/>
                    <w:sz w:val="18"/>
                    <w:szCs w:val="18"/>
                  </w:rPr>
                </w:rPrChange>
              </w:rPr>
              <w:pPrChange w:id="42199" w:author="Στάθης Καπ" w:date="2023-02-26T08:48:00Z">
                <w:pPr/>
              </w:pPrChange>
            </w:pPr>
            <w:bookmarkStart w:id="42200" w:name="_Toc129057820"/>
            <w:bookmarkStart w:id="42201" w:name="_Toc129191655"/>
            <w:bookmarkStart w:id="42202" w:name="_Toc129197993"/>
            <w:bookmarkEnd w:id="42200"/>
            <w:bookmarkEnd w:id="42201"/>
            <w:bookmarkEnd w:id="42202"/>
          </w:p>
        </w:tc>
        <w:tc>
          <w:tcPr>
            <w:tcW w:w="654" w:type="dxa"/>
            <w:textDirection w:val="btLr"/>
            <w:tcPrChange w:id="42203" w:author="Στάθης Καπ" w:date="2023-02-26T08:48:00Z">
              <w:tcPr>
                <w:tcW w:w="654" w:type="dxa"/>
              </w:tcPr>
            </w:tcPrChange>
          </w:tcPr>
          <w:p w14:paraId="494A2F63" w14:textId="12C799E4" w:rsidR="008E010E" w:rsidRPr="00744E3F" w:rsidDel="009B47BA" w:rsidRDefault="009E2733">
            <w:pPr>
              <w:ind w:left="113" w:right="113"/>
              <w:rPr>
                <w:del w:id="42204" w:author="Στάθης Καπ" w:date="2023-02-26T09:06:00Z"/>
                <w:sz w:val="18"/>
                <w:szCs w:val="18"/>
                <w:lang w:val="el-GR"/>
                <w:rPrChange w:id="42205" w:author="Στάθης Καπ" w:date="2023-03-03T06:42:00Z">
                  <w:rPr>
                    <w:del w:id="42206" w:author="Στάθης Καπ" w:date="2023-02-26T09:06:00Z"/>
                    <w:sz w:val="18"/>
                    <w:szCs w:val="18"/>
                  </w:rPr>
                </w:rPrChange>
              </w:rPr>
              <w:pPrChange w:id="42207" w:author="Στάθης Καπ" w:date="2023-02-26T08:48:00Z">
                <w:pPr/>
              </w:pPrChange>
            </w:pPr>
            <w:del w:id="42208" w:author="Στάθης Καπ" w:date="2023-02-26T08:46:00Z">
              <w:r w:rsidRPr="00744E3F" w:rsidDel="00715EE1">
                <w:rPr>
                  <w:sz w:val="18"/>
                  <w:szCs w:val="18"/>
                  <w:lang w:val="el-GR"/>
                  <w:rPrChange w:id="42209" w:author="Στάθης Καπ" w:date="2023-03-03T06:42:00Z">
                    <w:rPr>
                      <w:sz w:val="18"/>
                      <w:szCs w:val="18"/>
                    </w:rPr>
                  </w:rPrChange>
                </w:rPr>
                <w:delText>423</w:delText>
              </w:r>
            </w:del>
            <w:bookmarkStart w:id="42210" w:name="_Toc129057821"/>
            <w:bookmarkStart w:id="42211" w:name="_Toc129191656"/>
            <w:bookmarkStart w:id="42212" w:name="_Toc129197994"/>
            <w:bookmarkEnd w:id="42210"/>
            <w:bookmarkEnd w:id="42211"/>
            <w:bookmarkEnd w:id="42212"/>
          </w:p>
        </w:tc>
        <w:tc>
          <w:tcPr>
            <w:tcW w:w="754" w:type="dxa"/>
            <w:textDirection w:val="btLr"/>
            <w:tcPrChange w:id="42213" w:author="Στάθης Καπ" w:date="2023-02-26T08:48:00Z">
              <w:tcPr>
                <w:tcW w:w="754" w:type="dxa"/>
              </w:tcPr>
            </w:tcPrChange>
          </w:tcPr>
          <w:p w14:paraId="3E08CB6C" w14:textId="0E676F56" w:rsidR="008E010E" w:rsidRPr="00744E3F" w:rsidDel="009B47BA" w:rsidRDefault="008E010E">
            <w:pPr>
              <w:ind w:left="113" w:right="113"/>
              <w:rPr>
                <w:del w:id="42214" w:author="Στάθης Καπ" w:date="2023-02-26T09:06:00Z"/>
                <w:sz w:val="18"/>
                <w:szCs w:val="18"/>
                <w:lang w:val="el-GR"/>
                <w:rPrChange w:id="42215" w:author="Στάθης Καπ" w:date="2023-03-03T06:42:00Z">
                  <w:rPr>
                    <w:del w:id="42216" w:author="Στάθης Καπ" w:date="2023-02-26T09:06:00Z"/>
                    <w:sz w:val="18"/>
                    <w:szCs w:val="18"/>
                  </w:rPr>
                </w:rPrChange>
              </w:rPr>
              <w:pPrChange w:id="42217" w:author="Στάθης Καπ" w:date="2023-02-26T08:48:00Z">
                <w:pPr/>
              </w:pPrChange>
            </w:pPr>
            <w:bookmarkStart w:id="42218" w:name="_Toc129057822"/>
            <w:bookmarkStart w:id="42219" w:name="_Toc129191657"/>
            <w:bookmarkStart w:id="42220" w:name="_Toc129197995"/>
            <w:bookmarkEnd w:id="42218"/>
            <w:bookmarkEnd w:id="42219"/>
            <w:bookmarkEnd w:id="42220"/>
          </w:p>
        </w:tc>
        <w:tc>
          <w:tcPr>
            <w:tcW w:w="622" w:type="dxa"/>
            <w:textDirection w:val="btLr"/>
            <w:tcPrChange w:id="42221" w:author="Στάθης Καπ" w:date="2023-02-26T08:48:00Z">
              <w:tcPr>
                <w:tcW w:w="622" w:type="dxa"/>
              </w:tcPr>
            </w:tcPrChange>
          </w:tcPr>
          <w:p w14:paraId="7270BBA2" w14:textId="3126EFDD" w:rsidR="008E010E" w:rsidRPr="00744E3F" w:rsidDel="009B47BA" w:rsidRDefault="008E010E">
            <w:pPr>
              <w:ind w:left="113" w:right="113"/>
              <w:rPr>
                <w:del w:id="42222" w:author="Στάθης Καπ" w:date="2023-02-26T09:06:00Z"/>
                <w:sz w:val="18"/>
                <w:szCs w:val="18"/>
                <w:lang w:val="el-GR"/>
                <w:rPrChange w:id="42223" w:author="Στάθης Καπ" w:date="2023-03-03T06:42:00Z">
                  <w:rPr>
                    <w:del w:id="42224" w:author="Στάθης Καπ" w:date="2023-02-26T09:06:00Z"/>
                    <w:sz w:val="18"/>
                    <w:szCs w:val="18"/>
                  </w:rPr>
                </w:rPrChange>
              </w:rPr>
              <w:pPrChange w:id="42225" w:author="Στάθης Καπ" w:date="2023-02-26T08:48:00Z">
                <w:pPr/>
              </w:pPrChange>
            </w:pPr>
            <w:bookmarkStart w:id="42226" w:name="_Toc129057823"/>
            <w:bookmarkStart w:id="42227" w:name="_Toc129191658"/>
            <w:bookmarkStart w:id="42228" w:name="_Toc129197996"/>
            <w:bookmarkEnd w:id="42226"/>
            <w:bookmarkEnd w:id="42227"/>
            <w:bookmarkEnd w:id="42228"/>
          </w:p>
        </w:tc>
        <w:bookmarkStart w:id="42229" w:name="_Toc129057824"/>
        <w:bookmarkStart w:id="42230" w:name="_Toc129191659"/>
        <w:bookmarkStart w:id="42231" w:name="_Toc129197997"/>
        <w:bookmarkEnd w:id="42229"/>
        <w:bookmarkEnd w:id="42230"/>
        <w:bookmarkEnd w:id="42231"/>
      </w:tr>
      <w:tr w:rsidR="008E010E" w:rsidRPr="00331D5E" w:rsidDel="009B47BA" w14:paraId="62A9EC30" w14:textId="1D665AE4" w:rsidTr="00715EE1">
        <w:trPr>
          <w:gridAfter w:val="1"/>
          <w:wAfter w:w="51" w:type="dxa"/>
          <w:cantSplit/>
          <w:trHeight w:val="567"/>
          <w:del w:id="42232" w:author="Στάθης Καπ" w:date="2023-02-26T09:06:00Z"/>
        </w:trPr>
        <w:tc>
          <w:tcPr>
            <w:tcW w:w="627" w:type="dxa"/>
            <w:gridSpan w:val="2"/>
            <w:textDirection w:val="btLr"/>
            <w:tcPrChange w:id="42233" w:author="Στάθης Καπ" w:date="2023-02-26T08:48:00Z">
              <w:tcPr>
                <w:tcW w:w="627" w:type="dxa"/>
              </w:tcPr>
            </w:tcPrChange>
          </w:tcPr>
          <w:p w14:paraId="179C00F2" w14:textId="72C4D160" w:rsidR="008E010E" w:rsidRPr="00744E3F" w:rsidDel="009B47BA" w:rsidRDefault="008E010E">
            <w:pPr>
              <w:ind w:left="113" w:right="113"/>
              <w:rPr>
                <w:del w:id="42234" w:author="Στάθης Καπ" w:date="2023-02-26T09:06:00Z"/>
                <w:sz w:val="18"/>
                <w:szCs w:val="18"/>
                <w:lang w:val="el-GR"/>
                <w:rPrChange w:id="42235" w:author="Στάθης Καπ" w:date="2023-03-03T06:42:00Z">
                  <w:rPr>
                    <w:del w:id="42236" w:author="Στάθης Καπ" w:date="2023-02-26T09:06:00Z"/>
                    <w:sz w:val="18"/>
                    <w:szCs w:val="18"/>
                  </w:rPr>
                </w:rPrChange>
              </w:rPr>
              <w:pPrChange w:id="42237" w:author="Στάθης Καπ" w:date="2023-02-26T08:48:00Z">
                <w:pPr/>
              </w:pPrChange>
            </w:pPr>
            <w:del w:id="42238" w:author="Στάθης Καπ" w:date="2023-02-26T08:46:00Z">
              <w:r w:rsidRPr="006E0881" w:rsidDel="00715EE1">
                <w:rPr>
                  <w:sz w:val="18"/>
                  <w:szCs w:val="18"/>
                </w:rPr>
                <w:delText>Pr</w:delText>
              </w:r>
              <w:r w:rsidRPr="00744E3F" w:rsidDel="00715EE1">
                <w:rPr>
                  <w:sz w:val="18"/>
                  <w:szCs w:val="18"/>
                  <w:lang w:val="el-GR"/>
                  <w:rPrChange w:id="42239" w:author="Στάθης Καπ" w:date="2023-03-03T06:42:00Z">
                    <w:rPr>
                      <w:sz w:val="18"/>
                      <w:szCs w:val="18"/>
                    </w:rPr>
                  </w:rPrChange>
                </w:rPr>
                <w:delText>19</w:delText>
              </w:r>
            </w:del>
            <w:bookmarkStart w:id="42240" w:name="_Toc129057825"/>
            <w:bookmarkStart w:id="42241" w:name="_Toc129191660"/>
            <w:bookmarkStart w:id="42242" w:name="_Toc129197998"/>
            <w:bookmarkEnd w:id="42240"/>
            <w:bookmarkEnd w:id="42241"/>
            <w:bookmarkEnd w:id="42242"/>
          </w:p>
        </w:tc>
        <w:tc>
          <w:tcPr>
            <w:tcW w:w="663" w:type="dxa"/>
            <w:textDirection w:val="btLr"/>
            <w:tcPrChange w:id="42243" w:author="Στάθης Καπ" w:date="2023-02-26T08:48:00Z">
              <w:tcPr>
                <w:tcW w:w="663" w:type="dxa"/>
              </w:tcPr>
            </w:tcPrChange>
          </w:tcPr>
          <w:p w14:paraId="56DCFA50" w14:textId="03A13CD3" w:rsidR="008E010E" w:rsidRPr="00744E3F" w:rsidDel="009B47BA" w:rsidRDefault="008E010E">
            <w:pPr>
              <w:ind w:left="113" w:right="113"/>
              <w:rPr>
                <w:del w:id="42244" w:author="Στάθης Καπ" w:date="2023-02-26T09:06:00Z"/>
                <w:sz w:val="18"/>
                <w:szCs w:val="18"/>
                <w:lang w:val="el-GR"/>
                <w:rPrChange w:id="42245" w:author="Στάθης Καπ" w:date="2023-03-03T06:42:00Z">
                  <w:rPr>
                    <w:del w:id="42246" w:author="Στάθης Καπ" w:date="2023-02-26T09:06:00Z"/>
                    <w:sz w:val="18"/>
                    <w:szCs w:val="18"/>
                  </w:rPr>
                </w:rPrChange>
              </w:rPr>
              <w:pPrChange w:id="42247" w:author="Στάθης Καπ" w:date="2023-02-26T08:48:00Z">
                <w:pPr/>
              </w:pPrChange>
            </w:pPr>
            <w:bookmarkStart w:id="42248" w:name="_Toc129057826"/>
            <w:bookmarkStart w:id="42249" w:name="_Toc129191661"/>
            <w:bookmarkStart w:id="42250" w:name="_Toc129197999"/>
            <w:bookmarkEnd w:id="42248"/>
            <w:bookmarkEnd w:id="42249"/>
            <w:bookmarkEnd w:id="42250"/>
          </w:p>
        </w:tc>
        <w:tc>
          <w:tcPr>
            <w:tcW w:w="764" w:type="dxa"/>
            <w:textDirection w:val="btLr"/>
            <w:tcPrChange w:id="42251" w:author="Στάθης Καπ" w:date="2023-02-26T08:48:00Z">
              <w:tcPr>
                <w:tcW w:w="764" w:type="dxa"/>
              </w:tcPr>
            </w:tcPrChange>
          </w:tcPr>
          <w:p w14:paraId="767BA3F4" w14:textId="5BA72253" w:rsidR="008E010E" w:rsidRPr="00744E3F" w:rsidDel="009B47BA" w:rsidRDefault="008E010E">
            <w:pPr>
              <w:ind w:left="113" w:right="113"/>
              <w:rPr>
                <w:del w:id="42252" w:author="Στάθης Καπ" w:date="2023-02-26T09:06:00Z"/>
                <w:sz w:val="18"/>
                <w:szCs w:val="18"/>
                <w:lang w:val="el-GR"/>
                <w:rPrChange w:id="42253" w:author="Στάθης Καπ" w:date="2023-03-03T06:42:00Z">
                  <w:rPr>
                    <w:del w:id="42254" w:author="Στάθης Καπ" w:date="2023-02-26T09:06:00Z"/>
                    <w:sz w:val="18"/>
                    <w:szCs w:val="18"/>
                  </w:rPr>
                </w:rPrChange>
              </w:rPr>
              <w:pPrChange w:id="42255" w:author="Στάθης Καπ" w:date="2023-02-26T08:48:00Z">
                <w:pPr/>
              </w:pPrChange>
            </w:pPr>
            <w:bookmarkStart w:id="42256" w:name="_Toc129057827"/>
            <w:bookmarkStart w:id="42257" w:name="_Toc129191662"/>
            <w:bookmarkStart w:id="42258" w:name="_Toc129198000"/>
            <w:bookmarkEnd w:id="42256"/>
            <w:bookmarkEnd w:id="42257"/>
            <w:bookmarkEnd w:id="42258"/>
          </w:p>
        </w:tc>
        <w:tc>
          <w:tcPr>
            <w:tcW w:w="630" w:type="dxa"/>
            <w:textDirection w:val="btLr"/>
            <w:tcPrChange w:id="42259" w:author="Στάθης Καπ" w:date="2023-02-26T08:48:00Z">
              <w:tcPr>
                <w:tcW w:w="630" w:type="dxa"/>
              </w:tcPr>
            </w:tcPrChange>
          </w:tcPr>
          <w:p w14:paraId="004DC021" w14:textId="35DCA26B" w:rsidR="008E010E" w:rsidRPr="00744E3F" w:rsidDel="009B47BA" w:rsidRDefault="008E010E">
            <w:pPr>
              <w:ind w:left="113" w:right="113"/>
              <w:rPr>
                <w:del w:id="42260" w:author="Στάθης Καπ" w:date="2023-02-26T09:06:00Z"/>
                <w:sz w:val="18"/>
                <w:szCs w:val="18"/>
                <w:lang w:val="el-GR"/>
                <w:rPrChange w:id="42261" w:author="Στάθης Καπ" w:date="2023-03-03T06:42:00Z">
                  <w:rPr>
                    <w:del w:id="42262" w:author="Στάθης Καπ" w:date="2023-02-26T09:06:00Z"/>
                    <w:sz w:val="18"/>
                    <w:szCs w:val="18"/>
                  </w:rPr>
                </w:rPrChange>
              </w:rPr>
              <w:pPrChange w:id="42263" w:author="Στάθης Καπ" w:date="2023-02-26T08:48:00Z">
                <w:pPr/>
              </w:pPrChange>
            </w:pPr>
            <w:bookmarkStart w:id="42264" w:name="_Toc129057828"/>
            <w:bookmarkStart w:id="42265" w:name="_Toc129191663"/>
            <w:bookmarkStart w:id="42266" w:name="_Toc129198001"/>
            <w:bookmarkEnd w:id="42264"/>
            <w:bookmarkEnd w:id="42265"/>
            <w:bookmarkEnd w:id="42266"/>
          </w:p>
        </w:tc>
        <w:tc>
          <w:tcPr>
            <w:tcW w:w="663" w:type="dxa"/>
            <w:textDirection w:val="btLr"/>
            <w:tcPrChange w:id="42267" w:author="Στάθης Καπ" w:date="2023-02-26T08:48:00Z">
              <w:tcPr>
                <w:tcW w:w="663" w:type="dxa"/>
              </w:tcPr>
            </w:tcPrChange>
          </w:tcPr>
          <w:p w14:paraId="41D06876" w14:textId="6C4FBBA9" w:rsidR="008E010E" w:rsidRPr="00744E3F" w:rsidDel="009B47BA" w:rsidRDefault="008E010E">
            <w:pPr>
              <w:ind w:left="113" w:right="113"/>
              <w:rPr>
                <w:del w:id="42268" w:author="Στάθης Καπ" w:date="2023-02-26T09:06:00Z"/>
                <w:sz w:val="18"/>
                <w:szCs w:val="18"/>
                <w:lang w:val="el-GR"/>
                <w:rPrChange w:id="42269" w:author="Στάθης Καπ" w:date="2023-03-03T06:42:00Z">
                  <w:rPr>
                    <w:del w:id="42270" w:author="Στάθης Καπ" w:date="2023-02-26T09:06:00Z"/>
                    <w:sz w:val="18"/>
                    <w:szCs w:val="18"/>
                  </w:rPr>
                </w:rPrChange>
              </w:rPr>
              <w:pPrChange w:id="42271" w:author="Στάθης Καπ" w:date="2023-02-26T08:48:00Z">
                <w:pPr/>
              </w:pPrChange>
            </w:pPr>
            <w:bookmarkStart w:id="42272" w:name="_Toc129057829"/>
            <w:bookmarkStart w:id="42273" w:name="_Toc129191664"/>
            <w:bookmarkStart w:id="42274" w:name="_Toc129198002"/>
            <w:bookmarkEnd w:id="42272"/>
            <w:bookmarkEnd w:id="42273"/>
            <w:bookmarkEnd w:id="42274"/>
          </w:p>
        </w:tc>
        <w:tc>
          <w:tcPr>
            <w:tcW w:w="764" w:type="dxa"/>
            <w:textDirection w:val="btLr"/>
            <w:tcPrChange w:id="42275" w:author="Στάθης Καπ" w:date="2023-02-26T08:48:00Z">
              <w:tcPr>
                <w:tcW w:w="764" w:type="dxa"/>
              </w:tcPr>
            </w:tcPrChange>
          </w:tcPr>
          <w:p w14:paraId="734452BA" w14:textId="49DF2599" w:rsidR="008E010E" w:rsidRPr="00744E3F" w:rsidDel="009B47BA" w:rsidRDefault="008E010E">
            <w:pPr>
              <w:ind w:left="113" w:right="113"/>
              <w:rPr>
                <w:del w:id="42276" w:author="Στάθης Καπ" w:date="2023-02-26T09:06:00Z"/>
                <w:sz w:val="18"/>
                <w:szCs w:val="18"/>
                <w:lang w:val="el-GR"/>
                <w:rPrChange w:id="42277" w:author="Στάθης Καπ" w:date="2023-03-03T06:42:00Z">
                  <w:rPr>
                    <w:del w:id="42278" w:author="Στάθης Καπ" w:date="2023-02-26T09:06:00Z"/>
                    <w:sz w:val="18"/>
                    <w:szCs w:val="18"/>
                  </w:rPr>
                </w:rPrChange>
              </w:rPr>
              <w:pPrChange w:id="42279" w:author="Στάθης Καπ" w:date="2023-02-26T08:48:00Z">
                <w:pPr/>
              </w:pPrChange>
            </w:pPr>
            <w:bookmarkStart w:id="42280" w:name="_Toc129057830"/>
            <w:bookmarkStart w:id="42281" w:name="_Toc129191665"/>
            <w:bookmarkStart w:id="42282" w:name="_Toc129198003"/>
            <w:bookmarkEnd w:id="42280"/>
            <w:bookmarkEnd w:id="42281"/>
            <w:bookmarkEnd w:id="42282"/>
          </w:p>
        </w:tc>
        <w:tc>
          <w:tcPr>
            <w:tcW w:w="630" w:type="dxa"/>
            <w:textDirection w:val="btLr"/>
            <w:tcPrChange w:id="42283" w:author="Στάθης Καπ" w:date="2023-02-26T08:48:00Z">
              <w:tcPr>
                <w:tcW w:w="630" w:type="dxa"/>
              </w:tcPr>
            </w:tcPrChange>
          </w:tcPr>
          <w:p w14:paraId="1F26AC53" w14:textId="10B24B4E" w:rsidR="008E010E" w:rsidRPr="00744E3F" w:rsidDel="009B47BA" w:rsidRDefault="008E010E">
            <w:pPr>
              <w:ind w:left="113" w:right="113"/>
              <w:rPr>
                <w:del w:id="42284" w:author="Στάθης Καπ" w:date="2023-02-26T09:06:00Z"/>
                <w:sz w:val="18"/>
                <w:szCs w:val="18"/>
                <w:lang w:val="el-GR"/>
                <w:rPrChange w:id="42285" w:author="Στάθης Καπ" w:date="2023-03-03T06:42:00Z">
                  <w:rPr>
                    <w:del w:id="42286" w:author="Στάθης Καπ" w:date="2023-02-26T09:06:00Z"/>
                    <w:sz w:val="18"/>
                    <w:szCs w:val="18"/>
                  </w:rPr>
                </w:rPrChange>
              </w:rPr>
              <w:pPrChange w:id="42287" w:author="Στάθης Καπ" w:date="2023-02-26T08:48:00Z">
                <w:pPr/>
              </w:pPrChange>
            </w:pPr>
            <w:bookmarkStart w:id="42288" w:name="_Toc129057831"/>
            <w:bookmarkStart w:id="42289" w:name="_Toc129191666"/>
            <w:bookmarkStart w:id="42290" w:name="_Toc129198004"/>
            <w:bookmarkEnd w:id="42288"/>
            <w:bookmarkEnd w:id="42289"/>
            <w:bookmarkEnd w:id="42290"/>
          </w:p>
        </w:tc>
        <w:tc>
          <w:tcPr>
            <w:tcW w:w="663" w:type="dxa"/>
            <w:textDirection w:val="btLr"/>
            <w:tcPrChange w:id="42291" w:author="Στάθης Καπ" w:date="2023-02-26T08:48:00Z">
              <w:tcPr>
                <w:tcW w:w="663" w:type="dxa"/>
              </w:tcPr>
            </w:tcPrChange>
          </w:tcPr>
          <w:p w14:paraId="29AD9E48" w14:textId="22FFB851" w:rsidR="008E010E" w:rsidRPr="00744E3F" w:rsidDel="009B47BA" w:rsidRDefault="008E010E">
            <w:pPr>
              <w:ind w:left="113" w:right="113"/>
              <w:rPr>
                <w:del w:id="42292" w:author="Στάθης Καπ" w:date="2023-02-26T09:06:00Z"/>
                <w:sz w:val="18"/>
                <w:szCs w:val="18"/>
                <w:lang w:val="el-GR"/>
                <w:rPrChange w:id="42293" w:author="Στάθης Καπ" w:date="2023-03-03T06:42:00Z">
                  <w:rPr>
                    <w:del w:id="42294" w:author="Στάθης Καπ" w:date="2023-02-26T09:06:00Z"/>
                    <w:sz w:val="18"/>
                    <w:szCs w:val="18"/>
                  </w:rPr>
                </w:rPrChange>
              </w:rPr>
              <w:pPrChange w:id="42295" w:author="Στάθης Καπ" w:date="2023-02-26T08:48:00Z">
                <w:pPr/>
              </w:pPrChange>
            </w:pPr>
            <w:bookmarkStart w:id="42296" w:name="_Toc129057832"/>
            <w:bookmarkStart w:id="42297" w:name="_Toc129191667"/>
            <w:bookmarkStart w:id="42298" w:name="_Toc129198005"/>
            <w:bookmarkEnd w:id="42296"/>
            <w:bookmarkEnd w:id="42297"/>
            <w:bookmarkEnd w:id="42298"/>
          </w:p>
        </w:tc>
        <w:tc>
          <w:tcPr>
            <w:tcW w:w="764" w:type="dxa"/>
            <w:textDirection w:val="btLr"/>
            <w:tcPrChange w:id="42299" w:author="Στάθης Καπ" w:date="2023-02-26T08:48:00Z">
              <w:tcPr>
                <w:tcW w:w="764" w:type="dxa"/>
              </w:tcPr>
            </w:tcPrChange>
          </w:tcPr>
          <w:p w14:paraId="049DF77E" w14:textId="474ED21E" w:rsidR="008E010E" w:rsidRPr="00744E3F" w:rsidDel="009B47BA" w:rsidRDefault="008E010E">
            <w:pPr>
              <w:ind w:left="113" w:right="113"/>
              <w:rPr>
                <w:del w:id="42300" w:author="Στάθης Καπ" w:date="2023-02-26T09:06:00Z"/>
                <w:sz w:val="18"/>
                <w:szCs w:val="18"/>
                <w:lang w:val="el-GR"/>
                <w:rPrChange w:id="42301" w:author="Στάθης Καπ" w:date="2023-03-03T06:42:00Z">
                  <w:rPr>
                    <w:del w:id="42302" w:author="Στάθης Καπ" w:date="2023-02-26T09:06:00Z"/>
                    <w:sz w:val="18"/>
                    <w:szCs w:val="18"/>
                  </w:rPr>
                </w:rPrChange>
              </w:rPr>
              <w:pPrChange w:id="42303" w:author="Στάθης Καπ" w:date="2023-02-26T08:48:00Z">
                <w:pPr/>
              </w:pPrChange>
            </w:pPr>
            <w:bookmarkStart w:id="42304" w:name="_Toc129057833"/>
            <w:bookmarkStart w:id="42305" w:name="_Toc129191668"/>
            <w:bookmarkStart w:id="42306" w:name="_Toc129198006"/>
            <w:bookmarkEnd w:id="42304"/>
            <w:bookmarkEnd w:id="42305"/>
            <w:bookmarkEnd w:id="42306"/>
          </w:p>
        </w:tc>
        <w:tc>
          <w:tcPr>
            <w:tcW w:w="630" w:type="dxa"/>
            <w:textDirection w:val="btLr"/>
            <w:tcPrChange w:id="42307" w:author="Στάθης Καπ" w:date="2023-02-26T08:48:00Z">
              <w:tcPr>
                <w:tcW w:w="630" w:type="dxa"/>
              </w:tcPr>
            </w:tcPrChange>
          </w:tcPr>
          <w:p w14:paraId="3B2C4D41" w14:textId="35DFA8CF" w:rsidR="008E010E" w:rsidRPr="00744E3F" w:rsidDel="009B47BA" w:rsidRDefault="008E010E">
            <w:pPr>
              <w:ind w:left="113" w:right="113"/>
              <w:rPr>
                <w:del w:id="42308" w:author="Στάθης Καπ" w:date="2023-02-26T09:06:00Z"/>
                <w:sz w:val="18"/>
                <w:szCs w:val="18"/>
                <w:lang w:val="el-GR"/>
                <w:rPrChange w:id="42309" w:author="Στάθης Καπ" w:date="2023-03-03T06:42:00Z">
                  <w:rPr>
                    <w:del w:id="42310" w:author="Στάθης Καπ" w:date="2023-02-26T09:06:00Z"/>
                    <w:sz w:val="18"/>
                    <w:szCs w:val="18"/>
                  </w:rPr>
                </w:rPrChange>
              </w:rPr>
              <w:pPrChange w:id="42311" w:author="Στάθης Καπ" w:date="2023-02-26T08:48:00Z">
                <w:pPr/>
              </w:pPrChange>
            </w:pPr>
            <w:bookmarkStart w:id="42312" w:name="_Toc129057834"/>
            <w:bookmarkStart w:id="42313" w:name="_Toc129191669"/>
            <w:bookmarkStart w:id="42314" w:name="_Toc129198007"/>
            <w:bookmarkEnd w:id="42312"/>
            <w:bookmarkEnd w:id="42313"/>
            <w:bookmarkEnd w:id="42314"/>
          </w:p>
        </w:tc>
        <w:tc>
          <w:tcPr>
            <w:tcW w:w="654" w:type="dxa"/>
            <w:textDirection w:val="btLr"/>
            <w:tcPrChange w:id="42315" w:author="Στάθης Καπ" w:date="2023-02-26T08:48:00Z">
              <w:tcPr>
                <w:tcW w:w="654" w:type="dxa"/>
              </w:tcPr>
            </w:tcPrChange>
          </w:tcPr>
          <w:p w14:paraId="2D9C7E19" w14:textId="605BD3DB" w:rsidR="008E010E" w:rsidRPr="00744E3F" w:rsidDel="009B47BA" w:rsidRDefault="009E2733">
            <w:pPr>
              <w:ind w:left="113" w:right="113"/>
              <w:rPr>
                <w:del w:id="42316" w:author="Στάθης Καπ" w:date="2023-02-26T09:06:00Z"/>
                <w:sz w:val="18"/>
                <w:szCs w:val="18"/>
                <w:lang w:val="el-GR"/>
                <w:rPrChange w:id="42317" w:author="Στάθης Καπ" w:date="2023-03-03T06:42:00Z">
                  <w:rPr>
                    <w:del w:id="42318" w:author="Στάθης Καπ" w:date="2023-02-26T09:06:00Z"/>
                    <w:sz w:val="18"/>
                    <w:szCs w:val="18"/>
                  </w:rPr>
                </w:rPrChange>
              </w:rPr>
              <w:pPrChange w:id="42319" w:author="Στάθης Καπ" w:date="2023-02-26T08:48:00Z">
                <w:pPr/>
              </w:pPrChange>
            </w:pPr>
            <w:del w:id="42320" w:author="Στάθης Καπ" w:date="2023-02-26T08:46:00Z">
              <w:r w:rsidRPr="00744E3F" w:rsidDel="00715EE1">
                <w:rPr>
                  <w:sz w:val="18"/>
                  <w:szCs w:val="18"/>
                  <w:lang w:val="el-GR"/>
                  <w:rPrChange w:id="42321" w:author="Στάθης Καπ" w:date="2023-03-03T06:42:00Z">
                    <w:rPr>
                      <w:sz w:val="18"/>
                      <w:szCs w:val="18"/>
                    </w:rPr>
                  </w:rPrChange>
                </w:rPr>
                <w:delText>370</w:delText>
              </w:r>
            </w:del>
            <w:bookmarkStart w:id="42322" w:name="_Toc129057835"/>
            <w:bookmarkStart w:id="42323" w:name="_Toc129191670"/>
            <w:bookmarkStart w:id="42324" w:name="_Toc129198008"/>
            <w:bookmarkEnd w:id="42322"/>
            <w:bookmarkEnd w:id="42323"/>
            <w:bookmarkEnd w:id="42324"/>
          </w:p>
        </w:tc>
        <w:tc>
          <w:tcPr>
            <w:tcW w:w="754" w:type="dxa"/>
            <w:textDirection w:val="btLr"/>
            <w:tcPrChange w:id="42325" w:author="Στάθης Καπ" w:date="2023-02-26T08:48:00Z">
              <w:tcPr>
                <w:tcW w:w="754" w:type="dxa"/>
              </w:tcPr>
            </w:tcPrChange>
          </w:tcPr>
          <w:p w14:paraId="679E437F" w14:textId="3DDB5D6A" w:rsidR="008E010E" w:rsidRPr="00744E3F" w:rsidDel="009B47BA" w:rsidRDefault="008E010E">
            <w:pPr>
              <w:ind w:left="113" w:right="113"/>
              <w:rPr>
                <w:del w:id="42326" w:author="Στάθης Καπ" w:date="2023-02-26T09:06:00Z"/>
                <w:sz w:val="18"/>
                <w:szCs w:val="18"/>
                <w:lang w:val="el-GR"/>
                <w:rPrChange w:id="42327" w:author="Στάθης Καπ" w:date="2023-03-03T06:42:00Z">
                  <w:rPr>
                    <w:del w:id="42328" w:author="Στάθης Καπ" w:date="2023-02-26T09:06:00Z"/>
                    <w:sz w:val="18"/>
                    <w:szCs w:val="18"/>
                  </w:rPr>
                </w:rPrChange>
              </w:rPr>
              <w:pPrChange w:id="42329" w:author="Στάθης Καπ" w:date="2023-02-26T08:48:00Z">
                <w:pPr/>
              </w:pPrChange>
            </w:pPr>
            <w:bookmarkStart w:id="42330" w:name="_Toc129057836"/>
            <w:bookmarkStart w:id="42331" w:name="_Toc129191671"/>
            <w:bookmarkStart w:id="42332" w:name="_Toc129198009"/>
            <w:bookmarkEnd w:id="42330"/>
            <w:bookmarkEnd w:id="42331"/>
            <w:bookmarkEnd w:id="42332"/>
          </w:p>
        </w:tc>
        <w:tc>
          <w:tcPr>
            <w:tcW w:w="622" w:type="dxa"/>
            <w:textDirection w:val="btLr"/>
            <w:tcPrChange w:id="42333" w:author="Στάθης Καπ" w:date="2023-02-26T08:48:00Z">
              <w:tcPr>
                <w:tcW w:w="622" w:type="dxa"/>
              </w:tcPr>
            </w:tcPrChange>
          </w:tcPr>
          <w:p w14:paraId="3D9044BD" w14:textId="239B71B8" w:rsidR="008E010E" w:rsidRPr="00744E3F" w:rsidDel="009B47BA" w:rsidRDefault="008E010E">
            <w:pPr>
              <w:ind w:left="113" w:right="113"/>
              <w:rPr>
                <w:del w:id="42334" w:author="Στάθης Καπ" w:date="2023-02-26T09:06:00Z"/>
                <w:sz w:val="18"/>
                <w:szCs w:val="18"/>
                <w:lang w:val="el-GR"/>
                <w:rPrChange w:id="42335" w:author="Στάθης Καπ" w:date="2023-03-03T06:42:00Z">
                  <w:rPr>
                    <w:del w:id="42336" w:author="Στάθης Καπ" w:date="2023-02-26T09:06:00Z"/>
                    <w:sz w:val="18"/>
                    <w:szCs w:val="18"/>
                  </w:rPr>
                </w:rPrChange>
              </w:rPr>
              <w:pPrChange w:id="42337" w:author="Στάθης Καπ" w:date="2023-02-26T08:48:00Z">
                <w:pPr/>
              </w:pPrChange>
            </w:pPr>
            <w:bookmarkStart w:id="42338" w:name="_Toc129057837"/>
            <w:bookmarkStart w:id="42339" w:name="_Toc129191672"/>
            <w:bookmarkStart w:id="42340" w:name="_Toc129198010"/>
            <w:bookmarkEnd w:id="42338"/>
            <w:bookmarkEnd w:id="42339"/>
            <w:bookmarkEnd w:id="42340"/>
          </w:p>
        </w:tc>
        <w:bookmarkStart w:id="42341" w:name="_Toc129057838"/>
        <w:bookmarkStart w:id="42342" w:name="_Toc129191673"/>
        <w:bookmarkStart w:id="42343" w:name="_Toc129198011"/>
        <w:bookmarkEnd w:id="42341"/>
        <w:bookmarkEnd w:id="42342"/>
        <w:bookmarkEnd w:id="42343"/>
      </w:tr>
      <w:tr w:rsidR="008E010E" w:rsidRPr="00331D5E" w:rsidDel="009B47BA" w14:paraId="47D296E7" w14:textId="697F20F0" w:rsidTr="00715EE1">
        <w:trPr>
          <w:gridAfter w:val="1"/>
          <w:wAfter w:w="51" w:type="dxa"/>
          <w:cantSplit/>
          <w:trHeight w:val="567"/>
          <w:del w:id="42344" w:author="Στάθης Καπ" w:date="2023-02-26T09:06:00Z"/>
        </w:trPr>
        <w:tc>
          <w:tcPr>
            <w:tcW w:w="627" w:type="dxa"/>
            <w:gridSpan w:val="2"/>
            <w:textDirection w:val="btLr"/>
            <w:tcPrChange w:id="42345" w:author="Στάθης Καπ" w:date="2023-02-26T08:48:00Z">
              <w:tcPr>
                <w:tcW w:w="627" w:type="dxa"/>
              </w:tcPr>
            </w:tcPrChange>
          </w:tcPr>
          <w:p w14:paraId="2BD6CC00" w14:textId="7AB99565" w:rsidR="008E010E" w:rsidRPr="00744E3F" w:rsidDel="009B47BA" w:rsidRDefault="008E010E">
            <w:pPr>
              <w:ind w:left="113" w:right="113"/>
              <w:rPr>
                <w:del w:id="42346" w:author="Στάθης Καπ" w:date="2023-02-26T09:06:00Z"/>
                <w:sz w:val="18"/>
                <w:szCs w:val="18"/>
                <w:lang w:val="el-GR"/>
                <w:rPrChange w:id="42347" w:author="Στάθης Καπ" w:date="2023-03-03T06:42:00Z">
                  <w:rPr>
                    <w:del w:id="42348" w:author="Στάθης Καπ" w:date="2023-02-26T09:06:00Z"/>
                    <w:sz w:val="18"/>
                    <w:szCs w:val="18"/>
                  </w:rPr>
                </w:rPrChange>
              </w:rPr>
              <w:pPrChange w:id="42349" w:author="Στάθης Καπ" w:date="2023-02-26T08:48:00Z">
                <w:pPr/>
              </w:pPrChange>
            </w:pPr>
            <w:del w:id="42350" w:author="Στάθης Καπ" w:date="2023-02-26T08:46:00Z">
              <w:r w:rsidRPr="006E0881" w:rsidDel="00715EE1">
                <w:rPr>
                  <w:sz w:val="18"/>
                  <w:szCs w:val="18"/>
                </w:rPr>
                <w:delText>Pr</w:delText>
              </w:r>
              <w:r w:rsidRPr="00744E3F" w:rsidDel="00715EE1">
                <w:rPr>
                  <w:sz w:val="18"/>
                  <w:szCs w:val="18"/>
                  <w:lang w:val="el-GR"/>
                  <w:rPrChange w:id="42351" w:author="Στάθης Καπ" w:date="2023-03-03T06:42:00Z">
                    <w:rPr>
                      <w:sz w:val="18"/>
                      <w:szCs w:val="18"/>
                    </w:rPr>
                  </w:rPrChange>
                </w:rPr>
                <w:delText>20</w:delText>
              </w:r>
            </w:del>
            <w:bookmarkStart w:id="42352" w:name="_Toc129057839"/>
            <w:bookmarkStart w:id="42353" w:name="_Toc129191674"/>
            <w:bookmarkStart w:id="42354" w:name="_Toc129198012"/>
            <w:bookmarkEnd w:id="42352"/>
            <w:bookmarkEnd w:id="42353"/>
            <w:bookmarkEnd w:id="42354"/>
          </w:p>
        </w:tc>
        <w:tc>
          <w:tcPr>
            <w:tcW w:w="663" w:type="dxa"/>
            <w:textDirection w:val="btLr"/>
            <w:tcPrChange w:id="42355" w:author="Στάθης Καπ" w:date="2023-02-26T08:48:00Z">
              <w:tcPr>
                <w:tcW w:w="663" w:type="dxa"/>
              </w:tcPr>
            </w:tcPrChange>
          </w:tcPr>
          <w:p w14:paraId="6A5CD851" w14:textId="3CA54937" w:rsidR="008E010E" w:rsidRPr="00744E3F" w:rsidDel="009B47BA" w:rsidRDefault="008E010E">
            <w:pPr>
              <w:ind w:left="113" w:right="113"/>
              <w:rPr>
                <w:del w:id="42356" w:author="Στάθης Καπ" w:date="2023-02-26T09:06:00Z"/>
                <w:sz w:val="18"/>
                <w:szCs w:val="18"/>
                <w:lang w:val="el-GR"/>
                <w:rPrChange w:id="42357" w:author="Στάθης Καπ" w:date="2023-03-03T06:42:00Z">
                  <w:rPr>
                    <w:del w:id="42358" w:author="Στάθης Καπ" w:date="2023-02-26T09:06:00Z"/>
                    <w:sz w:val="18"/>
                    <w:szCs w:val="18"/>
                  </w:rPr>
                </w:rPrChange>
              </w:rPr>
              <w:pPrChange w:id="42359" w:author="Στάθης Καπ" w:date="2023-02-26T08:48:00Z">
                <w:pPr/>
              </w:pPrChange>
            </w:pPr>
            <w:bookmarkStart w:id="42360" w:name="_Toc129057840"/>
            <w:bookmarkStart w:id="42361" w:name="_Toc129191675"/>
            <w:bookmarkStart w:id="42362" w:name="_Toc129198013"/>
            <w:bookmarkEnd w:id="42360"/>
            <w:bookmarkEnd w:id="42361"/>
            <w:bookmarkEnd w:id="42362"/>
          </w:p>
        </w:tc>
        <w:tc>
          <w:tcPr>
            <w:tcW w:w="764" w:type="dxa"/>
            <w:textDirection w:val="btLr"/>
            <w:tcPrChange w:id="42363" w:author="Στάθης Καπ" w:date="2023-02-26T08:48:00Z">
              <w:tcPr>
                <w:tcW w:w="764" w:type="dxa"/>
              </w:tcPr>
            </w:tcPrChange>
          </w:tcPr>
          <w:p w14:paraId="06E37DBC" w14:textId="2BF690D5" w:rsidR="008E010E" w:rsidRPr="00744E3F" w:rsidDel="009B47BA" w:rsidRDefault="008E010E">
            <w:pPr>
              <w:ind w:left="113" w:right="113"/>
              <w:rPr>
                <w:del w:id="42364" w:author="Στάθης Καπ" w:date="2023-02-26T09:06:00Z"/>
                <w:sz w:val="18"/>
                <w:szCs w:val="18"/>
                <w:lang w:val="el-GR"/>
                <w:rPrChange w:id="42365" w:author="Στάθης Καπ" w:date="2023-03-03T06:42:00Z">
                  <w:rPr>
                    <w:del w:id="42366" w:author="Στάθης Καπ" w:date="2023-02-26T09:06:00Z"/>
                    <w:sz w:val="18"/>
                    <w:szCs w:val="18"/>
                  </w:rPr>
                </w:rPrChange>
              </w:rPr>
              <w:pPrChange w:id="42367" w:author="Στάθης Καπ" w:date="2023-02-26T08:48:00Z">
                <w:pPr/>
              </w:pPrChange>
            </w:pPr>
            <w:bookmarkStart w:id="42368" w:name="_Toc129057841"/>
            <w:bookmarkStart w:id="42369" w:name="_Toc129191676"/>
            <w:bookmarkStart w:id="42370" w:name="_Toc129198014"/>
            <w:bookmarkEnd w:id="42368"/>
            <w:bookmarkEnd w:id="42369"/>
            <w:bookmarkEnd w:id="42370"/>
          </w:p>
        </w:tc>
        <w:tc>
          <w:tcPr>
            <w:tcW w:w="630" w:type="dxa"/>
            <w:textDirection w:val="btLr"/>
            <w:tcPrChange w:id="42371" w:author="Στάθης Καπ" w:date="2023-02-26T08:48:00Z">
              <w:tcPr>
                <w:tcW w:w="630" w:type="dxa"/>
              </w:tcPr>
            </w:tcPrChange>
          </w:tcPr>
          <w:p w14:paraId="605B54C2" w14:textId="2D1F0AA8" w:rsidR="008E010E" w:rsidRPr="00744E3F" w:rsidDel="009B47BA" w:rsidRDefault="008E010E">
            <w:pPr>
              <w:ind w:left="113" w:right="113"/>
              <w:rPr>
                <w:del w:id="42372" w:author="Στάθης Καπ" w:date="2023-02-26T09:06:00Z"/>
                <w:sz w:val="18"/>
                <w:szCs w:val="18"/>
                <w:lang w:val="el-GR"/>
                <w:rPrChange w:id="42373" w:author="Στάθης Καπ" w:date="2023-03-03T06:42:00Z">
                  <w:rPr>
                    <w:del w:id="42374" w:author="Στάθης Καπ" w:date="2023-02-26T09:06:00Z"/>
                    <w:sz w:val="18"/>
                    <w:szCs w:val="18"/>
                  </w:rPr>
                </w:rPrChange>
              </w:rPr>
              <w:pPrChange w:id="42375" w:author="Στάθης Καπ" w:date="2023-02-26T08:48:00Z">
                <w:pPr/>
              </w:pPrChange>
            </w:pPr>
            <w:bookmarkStart w:id="42376" w:name="_Toc129057842"/>
            <w:bookmarkStart w:id="42377" w:name="_Toc129191677"/>
            <w:bookmarkStart w:id="42378" w:name="_Toc129198015"/>
            <w:bookmarkEnd w:id="42376"/>
            <w:bookmarkEnd w:id="42377"/>
            <w:bookmarkEnd w:id="42378"/>
          </w:p>
        </w:tc>
        <w:tc>
          <w:tcPr>
            <w:tcW w:w="663" w:type="dxa"/>
            <w:textDirection w:val="btLr"/>
            <w:tcPrChange w:id="42379" w:author="Στάθης Καπ" w:date="2023-02-26T08:48:00Z">
              <w:tcPr>
                <w:tcW w:w="663" w:type="dxa"/>
              </w:tcPr>
            </w:tcPrChange>
          </w:tcPr>
          <w:p w14:paraId="2ACF90E9" w14:textId="1AE88941" w:rsidR="008E010E" w:rsidRPr="00744E3F" w:rsidDel="009B47BA" w:rsidRDefault="008E010E">
            <w:pPr>
              <w:ind w:left="113" w:right="113"/>
              <w:rPr>
                <w:del w:id="42380" w:author="Στάθης Καπ" w:date="2023-02-26T09:06:00Z"/>
                <w:sz w:val="18"/>
                <w:szCs w:val="18"/>
                <w:lang w:val="el-GR"/>
                <w:rPrChange w:id="42381" w:author="Στάθης Καπ" w:date="2023-03-03T06:42:00Z">
                  <w:rPr>
                    <w:del w:id="42382" w:author="Στάθης Καπ" w:date="2023-02-26T09:06:00Z"/>
                    <w:sz w:val="18"/>
                    <w:szCs w:val="18"/>
                  </w:rPr>
                </w:rPrChange>
              </w:rPr>
              <w:pPrChange w:id="42383" w:author="Στάθης Καπ" w:date="2023-02-26T08:48:00Z">
                <w:pPr/>
              </w:pPrChange>
            </w:pPr>
            <w:bookmarkStart w:id="42384" w:name="_Toc129057843"/>
            <w:bookmarkStart w:id="42385" w:name="_Toc129191678"/>
            <w:bookmarkStart w:id="42386" w:name="_Toc129198016"/>
            <w:bookmarkEnd w:id="42384"/>
            <w:bookmarkEnd w:id="42385"/>
            <w:bookmarkEnd w:id="42386"/>
          </w:p>
        </w:tc>
        <w:tc>
          <w:tcPr>
            <w:tcW w:w="764" w:type="dxa"/>
            <w:textDirection w:val="btLr"/>
            <w:tcPrChange w:id="42387" w:author="Στάθης Καπ" w:date="2023-02-26T08:48:00Z">
              <w:tcPr>
                <w:tcW w:w="764" w:type="dxa"/>
              </w:tcPr>
            </w:tcPrChange>
          </w:tcPr>
          <w:p w14:paraId="77F70CD6" w14:textId="65E63B42" w:rsidR="008E010E" w:rsidRPr="00744E3F" w:rsidDel="009B47BA" w:rsidRDefault="008E010E">
            <w:pPr>
              <w:ind w:left="113" w:right="113"/>
              <w:rPr>
                <w:del w:id="42388" w:author="Στάθης Καπ" w:date="2023-02-26T09:06:00Z"/>
                <w:sz w:val="18"/>
                <w:szCs w:val="18"/>
                <w:lang w:val="el-GR"/>
                <w:rPrChange w:id="42389" w:author="Στάθης Καπ" w:date="2023-03-03T06:42:00Z">
                  <w:rPr>
                    <w:del w:id="42390" w:author="Στάθης Καπ" w:date="2023-02-26T09:06:00Z"/>
                    <w:sz w:val="18"/>
                    <w:szCs w:val="18"/>
                  </w:rPr>
                </w:rPrChange>
              </w:rPr>
              <w:pPrChange w:id="42391" w:author="Στάθης Καπ" w:date="2023-02-26T08:48:00Z">
                <w:pPr/>
              </w:pPrChange>
            </w:pPr>
            <w:bookmarkStart w:id="42392" w:name="_Toc129057844"/>
            <w:bookmarkStart w:id="42393" w:name="_Toc129191679"/>
            <w:bookmarkStart w:id="42394" w:name="_Toc129198017"/>
            <w:bookmarkEnd w:id="42392"/>
            <w:bookmarkEnd w:id="42393"/>
            <w:bookmarkEnd w:id="42394"/>
          </w:p>
        </w:tc>
        <w:tc>
          <w:tcPr>
            <w:tcW w:w="630" w:type="dxa"/>
            <w:textDirection w:val="btLr"/>
            <w:tcPrChange w:id="42395" w:author="Στάθης Καπ" w:date="2023-02-26T08:48:00Z">
              <w:tcPr>
                <w:tcW w:w="630" w:type="dxa"/>
              </w:tcPr>
            </w:tcPrChange>
          </w:tcPr>
          <w:p w14:paraId="5BB477E9" w14:textId="4C7C391A" w:rsidR="008E010E" w:rsidRPr="00744E3F" w:rsidDel="009B47BA" w:rsidRDefault="008E010E">
            <w:pPr>
              <w:ind w:left="113" w:right="113"/>
              <w:rPr>
                <w:del w:id="42396" w:author="Στάθης Καπ" w:date="2023-02-26T09:06:00Z"/>
                <w:sz w:val="18"/>
                <w:szCs w:val="18"/>
                <w:lang w:val="el-GR"/>
                <w:rPrChange w:id="42397" w:author="Στάθης Καπ" w:date="2023-03-03T06:42:00Z">
                  <w:rPr>
                    <w:del w:id="42398" w:author="Στάθης Καπ" w:date="2023-02-26T09:06:00Z"/>
                    <w:sz w:val="18"/>
                    <w:szCs w:val="18"/>
                  </w:rPr>
                </w:rPrChange>
              </w:rPr>
              <w:pPrChange w:id="42399" w:author="Στάθης Καπ" w:date="2023-02-26T08:48:00Z">
                <w:pPr/>
              </w:pPrChange>
            </w:pPr>
            <w:bookmarkStart w:id="42400" w:name="_Toc129057845"/>
            <w:bookmarkStart w:id="42401" w:name="_Toc129191680"/>
            <w:bookmarkStart w:id="42402" w:name="_Toc129198018"/>
            <w:bookmarkEnd w:id="42400"/>
            <w:bookmarkEnd w:id="42401"/>
            <w:bookmarkEnd w:id="42402"/>
          </w:p>
        </w:tc>
        <w:tc>
          <w:tcPr>
            <w:tcW w:w="663" w:type="dxa"/>
            <w:textDirection w:val="btLr"/>
            <w:tcPrChange w:id="42403" w:author="Στάθης Καπ" w:date="2023-02-26T08:48:00Z">
              <w:tcPr>
                <w:tcW w:w="663" w:type="dxa"/>
              </w:tcPr>
            </w:tcPrChange>
          </w:tcPr>
          <w:p w14:paraId="3568FD63" w14:textId="54A78A63" w:rsidR="008E010E" w:rsidRPr="00744E3F" w:rsidDel="009B47BA" w:rsidRDefault="008E010E">
            <w:pPr>
              <w:ind w:left="113" w:right="113"/>
              <w:rPr>
                <w:del w:id="42404" w:author="Στάθης Καπ" w:date="2023-02-26T09:06:00Z"/>
                <w:sz w:val="18"/>
                <w:szCs w:val="18"/>
                <w:lang w:val="el-GR"/>
                <w:rPrChange w:id="42405" w:author="Στάθης Καπ" w:date="2023-03-03T06:42:00Z">
                  <w:rPr>
                    <w:del w:id="42406" w:author="Στάθης Καπ" w:date="2023-02-26T09:06:00Z"/>
                    <w:sz w:val="18"/>
                    <w:szCs w:val="18"/>
                  </w:rPr>
                </w:rPrChange>
              </w:rPr>
              <w:pPrChange w:id="42407" w:author="Στάθης Καπ" w:date="2023-02-26T08:48:00Z">
                <w:pPr/>
              </w:pPrChange>
            </w:pPr>
            <w:bookmarkStart w:id="42408" w:name="_Toc129057846"/>
            <w:bookmarkStart w:id="42409" w:name="_Toc129191681"/>
            <w:bookmarkStart w:id="42410" w:name="_Toc129198019"/>
            <w:bookmarkEnd w:id="42408"/>
            <w:bookmarkEnd w:id="42409"/>
            <w:bookmarkEnd w:id="42410"/>
          </w:p>
        </w:tc>
        <w:tc>
          <w:tcPr>
            <w:tcW w:w="764" w:type="dxa"/>
            <w:textDirection w:val="btLr"/>
            <w:tcPrChange w:id="42411" w:author="Στάθης Καπ" w:date="2023-02-26T08:48:00Z">
              <w:tcPr>
                <w:tcW w:w="764" w:type="dxa"/>
              </w:tcPr>
            </w:tcPrChange>
          </w:tcPr>
          <w:p w14:paraId="17CD8D58" w14:textId="3A74E00A" w:rsidR="008E010E" w:rsidRPr="00744E3F" w:rsidDel="009B47BA" w:rsidRDefault="008E010E">
            <w:pPr>
              <w:ind w:left="113" w:right="113"/>
              <w:rPr>
                <w:del w:id="42412" w:author="Στάθης Καπ" w:date="2023-02-26T09:06:00Z"/>
                <w:sz w:val="18"/>
                <w:szCs w:val="18"/>
                <w:lang w:val="el-GR"/>
                <w:rPrChange w:id="42413" w:author="Στάθης Καπ" w:date="2023-03-03T06:42:00Z">
                  <w:rPr>
                    <w:del w:id="42414" w:author="Στάθης Καπ" w:date="2023-02-26T09:06:00Z"/>
                    <w:sz w:val="18"/>
                    <w:szCs w:val="18"/>
                  </w:rPr>
                </w:rPrChange>
              </w:rPr>
              <w:pPrChange w:id="42415" w:author="Στάθης Καπ" w:date="2023-02-26T08:48:00Z">
                <w:pPr/>
              </w:pPrChange>
            </w:pPr>
            <w:bookmarkStart w:id="42416" w:name="_Toc129057847"/>
            <w:bookmarkStart w:id="42417" w:name="_Toc129191682"/>
            <w:bookmarkStart w:id="42418" w:name="_Toc129198020"/>
            <w:bookmarkEnd w:id="42416"/>
            <w:bookmarkEnd w:id="42417"/>
            <w:bookmarkEnd w:id="42418"/>
          </w:p>
        </w:tc>
        <w:tc>
          <w:tcPr>
            <w:tcW w:w="630" w:type="dxa"/>
            <w:textDirection w:val="btLr"/>
            <w:tcPrChange w:id="42419" w:author="Στάθης Καπ" w:date="2023-02-26T08:48:00Z">
              <w:tcPr>
                <w:tcW w:w="630" w:type="dxa"/>
              </w:tcPr>
            </w:tcPrChange>
          </w:tcPr>
          <w:p w14:paraId="43B41C4B" w14:textId="30C3C4F0" w:rsidR="008E010E" w:rsidRPr="00744E3F" w:rsidDel="009B47BA" w:rsidRDefault="008E010E">
            <w:pPr>
              <w:ind w:left="113" w:right="113"/>
              <w:rPr>
                <w:del w:id="42420" w:author="Στάθης Καπ" w:date="2023-02-26T09:06:00Z"/>
                <w:sz w:val="18"/>
                <w:szCs w:val="18"/>
                <w:lang w:val="el-GR"/>
                <w:rPrChange w:id="42421" w:author="Στάθης Καπ" w:date="2023-03-03T06:42:00Z">
                  <w:rPr>
                    <w:del w:id="42422" w:author="Στάθης Καπ" w:date="2023-02-26T09:06:00Z"/>
                    <w:sz w:val="18"/>
                    <w:szCs w:val="18"/>
                  </w:rPr>
                </w:rPrChange>
              </w:rPr>
              <w:pPrChange w:id="42423" w:author="Στάθης Καπ" w:date="2023-02-26T08:48:00Z">
                <w:pPr/>
              </w:pPrChange>
            </w:pPr>
            <w:bookmarkStart w:id="42424" w:name="_Toc129057848"/>
            <w:bookmarkStart w:id="42425" w:name="_Toc129191683"/>
            <w:bookmarkStart w:id="42426" w:name="_Toc129198021"/>
            <w:bookmarkEnd w:id="42424"/>
            <w:bookmarkEnd w:id="42425"/>
            <w:bookmarkEnd w:id="42426"/>
          </w:p>
        </w:tc>
        <w:tc>
          <w:tcPr>
            <w:tcW w:w="654" w:type="dxa"/>
            <w:textDirection w:val="btLr"/>
            <w:tcPrChange w:id="42427" w:author="Στάθης Καπ" w:date="2023-02-26T08:48:00Z">
              <w:tcPr>
                <w:tcW w:w="654" w:type="dxa"/>
              </w:tcPr>
            </w:tcPrChange>
          </w:tcPr>
          <w:p w14:paraId="6FAE5358" w14:textId="6166F4D7" w:rsidR="008E010E" w:rsidRPr="00744E3F" w:rsidDel="009B47BA" w:rsidRDefault="009E2733">
            <w:pPr>
              <w:ind w:left="113" w:right="113"/>
              <w:rPr>
                <w:del w:id="42428" w:author="Στάθης Καπ" w:date="2023-02-26T09:06:00Z"/>
                <w:sz w:val="18"/>
                <w:szCs w:val="18"/>
                <w:lang w:val="el-GR"/>
                <w:rPrChange w:id="42429" w:author="Στάθης Καπ" w:date="2023-03-03T06:42:00Z">
                  <w:rPr>
                    <w:del w:id="42430" w:author="Στάθης Καπ" w:date="2023-02-26T09:06:00Z"/>
                    <w:sz w:val="18"/>
                    <w:szCs w:val="18"/>
                  </w:rPr>
                </w:rPrChange>
              </w:rPr>
              <w:pPrChange w:id="42431" w:author="Στάθης Καπ" w:date="2023-02-26T08:48:00Z">
                <w:pPr/>
              </w:pPrChange>
            </w:pPr>
            <w:del w:id="42432" w:author="Στάθης Καπ" w:date="2023-02-26T08:46:00Z">
              <w:r w:rsidRPr="00744E3F" w:rsidDel="00715EE1">
                <w:rPr>
                  <w:sz w:val="18"/>
                  <w:szCs w:val="18"/>
                  <w:lang w:val="el-GR"/>
                  <w:rPrChange w:id="42433" w:author="Στάθης Καπ" w:date="2023-03-03T06:42:00Z">
                    <w:rPr>
                      <w:sz w:val="18"/>
                      <w:szCs w:val="18"/>
                    </w:rPr>
                  </w:rPrChange>
                </w:rPr>
                <w:delText>479</w:delText>
              </w:r>
            </w:del>
            <w:bookmarkStart w:id="42434" w:name="_Toc129057849"/>
            <w:bookmarkStart w:id="42435" w:name="_Toc129191684"/>
            <w:bookmarkStart w:id="42436" w:name="_Toc129198022"/>
            <w:bookmarkEnd w:id="42434"/>
            <w:bookmarkEnd w:id="42435"/>
            <w:bookmarkEnd w:id="42436"/>
          </w:p>
        </w:tc>
        <w:tc>
          <w:tcPr>
            <w:tcW w:w="754" w:type="dxa"/>
            <w:textDirection w:val="btLr"/>
            <w:tcPrChange w:id="42437" w:author="Στάθης Καπ" w:date="2023-02-26T08:48:00Z">
              <w:tcPr>
                <w:tcW w:w="754" w:type="dxa"/>
              </w:tcPr>
            </w:tcPrChange>
          </w:tcPr>
          <w:p w14:paraId="0DC0389B" w14:textId="45CBCB26" w:rsidR="008E010E" w:rsidRPr="00744E3F" w:rsidDel="009B47BA" w:rsidRDefault="008E010E">
            <w:pPr>
              <w:ind w:left="113" w:right="113"/>
              <w:rPr>
                <w:del w:id="42438" w:author="Στάθης Καπ" w:date="2023-02-26T09:06:00Z"/>
                <w:sz w:val="18"/>
                <w:szCs w:val="18"/>
                <w:lang w:val="el-GR"/>
                <w:rPrChange w:id="42439" w:author="Στάθης Καπ" w:date="2023-03-03T06:42:00Z">
                  <w:rPr>
                    <w:del w:id="42440" w:author="Στάθης Καπ" w:date="2023-02-26T09:06:00Z"/>
                    <w:sz w:val="18"/>
                    <w:szCs w:val="18"/>
                  </w:rPr>
                </w:rPrChange>
              </w:rPr>
              <w:pPrChange w:id="42441" w:author="Στάθης Καπ" w:date="2023-02-26T08:48:00Z">
                <w:pPr/>
              </w:pPrChange>
            </w:pPr>
            <w:bookmarkStart w:id="42442" w:name="_Toc129057850"/>
            <w:bookmarkStart w:id="42443" w:name="_Toc129191685"/>
            <w:bookmarkStart w:id="42444" w:name="_Toc129198023"/>
            <w:bookmarkEnd w:id="42442"/>
            <w:bookmarkEnd w:id="42443"/>
            <w:bookmarkEnd w:id="42444"/>
          </w:p>
        </w:tc>
        <w:tc>
          <w:tcPr>
            <w:tcW w:w="622" w:type="dxa"/>
            <w:textDirection w:val="btLr"/>
            <w:tcPrChange w:id="42445" w:author="Στάθης Καπ" w:date="2023-02-26T08:48:00Z">
              <w:tcPr>
                <w:tcW w:w="622" w:type="dxa"/>
              </w:tcPr>
            </w:tcPrChange>
          </w:tcPr>
          <w:p w14:paraId="22483980" w14:textId="363D51FD" w:rsidR="008E010E" w:rsidRPr="00744E3F" w:rsidDel="009B47BA" w:rsidRDefault="008E010E">
            <w:pPr>
              <w:ind w:left="113" w:right="113"/>
              <w:rPr>
                <w:del w:id="42446" w:author="Στάθης Καπ" w:date="2023-02-26T09:06:00Z"/>
                <w:sz w:val="18"/>
                <w:szCs w:val="18"/>
                <w:lang w:val="el-GR"/>
                <w:rPrChange w:id="42447" w:author="Στάθης Καπ" w:date="2023-03-03T06:42:00Z">
                  <w:rPr>
                    <w:del w:id="42448" w:author="Στάθης Καπ" w:date="2023-02-26T09:06:00Z"/>
                    <w:sz w:val="18"/>
                    <w:szCs w:val="18"/>
                  </w:rPr>
                </w:rPrChange>
              </w:rPr>
              <w:pPrChange w:id="42449" w:author="Στάθης Καπ" w:date="2023-02-26T08:48:00Z">
                <w:pPr/>
              </w:pPrChange>
            </w:pPr>
            <w:bookmarkStart w:id="42450" w:name="_Toc129057851"/>
            <w:bookmarkStart w:id="42451" w:name="_Toc129191686"/>
            <w:bookmarkStart w:id="42452" w:name="_Toc129198024"/>
            <w:bookmarkEnd w:id="42450"/>
            <w:bookmarkEnd w:id="42451"/>
            <w:bookmarkEnd w:id="42452"/>
          </w:p>
        </w:tc>
        <w:bookmarkStart w:id="42453" w:name="_Toc129057852"/>
        <w:bookmarkStart w:id="42454" w:name="_Toc129191687"/>
        <w:bookmarkStart w:id="42455" w:name="_Toc129198025"/>
        <w:bookmarkEnd w:id="42453"/>
        <w:bookmarkEnd w:id="42454"/>
        <w:bookmarkEnd w:id="42455"/>
      </w:tr>
      <w:tr w:rsidR="008E010E" w:rsidRPr="00331D5E" w:rsidDel="009B47BA" w14:paraId="46A82CFE" w14:textId="3397A3C8" w:rsidTr="00715EE1">
        <w:trPr>
          <w:gridAfter w:val="1"/>
          <w:wAfter w:w="51" w:type="dxa"/>
          <w:cantSplit/>
          <w:trHeight w:val="567"/>
          <w:del w:id="42456" w:author="Στάθης Καπ" w:date="2023-02-26T09:06:00Z"/>
        </w:trPr>
        <w:tc>
          <w:tcPr>
            <w:tcW w:w="627" w:type="dxa"/>
            <w:gridSpan w:val="2"/>
            <w:textDirection w:val="btLr"/>
            <w:tcPrChange w:id="42457" w:author="Στάθης Καπ" w:date="2023-02-26T08:48:00Z">
              <w:tcPr>
                <w:tcW w:w="627" w:type="dxa"/>
              </w:tcPr>
            </w:tcPrChange>
          </w:tcPr>
          <w:p w14:paraId="74F3E69E" w14:textId="4D1F82B6" w:rsidR="008E010E" w:rsidRPr="00744E3F" w:rsidDel="009B47BA" w:rsidRDefault="008E010E">
            <w:pPr>
              <w:ind w:left="113" w:right="113"/>
              <w:rPr>
                <w:del w:id="42458" w:author="Στάθης Καπ" w:date="2023-02-26T09:06:00Z"/>
                <w:sz w:val="18"/>
                <w:szCs w:val="18"/>
                <w:lang w:val="el-GR"/>
                <w:rPrChange w:id="42459" w:author="Στάθης Καπ" w:date="2023-03-03T06:42:00Z">
                  <w:rPr>
                    <w:del w:id="42460" w:author="Στάθης Καπ" w:date="2023-02-26T09:06:00Z"/>
                    <w:sz w:val="18"/>
                    <w:szCs w:val="18"/>
                  </w:rPr>
                </w:rPrChange>
              </w:rPr>
              <w:pPrChange w:id="42461" w:author="Στάθης Καπ" w:date="2023-02-26T08:48:00Z">
                <w:pPr/>
              </w:pPrChange>
            </w:pPr>
            <w:del w:id="42462" w:author="Στάθης Καπ" w:date="2023-02-26T08:46:00Z">
              <w:r w:rsidRPr="006E0881" w:rsidDel="00715EE1">
                <w:rPr>
                  <w:sz w:val="18"/>
                  <w:szCs w:val="18"/>
                </w:rPr>
                <w:delText>avg</w:delText>
              </w:r>
            </w:del>
            <w:bookmarkStart w:id="42463" w:name="_Toc129057853"/>
            <w:bookmarkStart w:id="42464" w:name="_Toc129191688"/>
            <w:bookmarkStart w:id="42465" w:name="_Toc129198026"/>
            <w:bookmarkEnd w:id="42463"/>
            <w:bookmarkEnd w:id="42464"/>
            <w:bookmarkEnd w:id="42465"/>
          </w:p>
        </w:tc>
        <w:tc>
          <w:tcPr>
            <w:tcW w:w="663" w:type="dxa"/>
            <w:textDirection w:val="btLr"/>
            <w:tcPrChange w:id="42466" w:author="Στάθης Καπ" w:date="2023-02-26T08:48:00Z">
              <w:tcPr>
                <w:tcW w:w="663" w:type="dxa"/>
              </w:tcPr>
            </w:tcPrChange>
          </w:tcPr>
          <w:p w14:paraId="4BE33F46" w14:textId="4CE64CB2" w:rsidR="008E010E" w:rsidRPr="00744E3F" w:rsidDel="009B47BA" w:rsidRDefault="008E010E">
            <w:pPr>
              <w:ind w:left="113" w:right="113"/>
              <w:rPr>
                <w:del w:id="42467" w:author="Στάθης Καπ" w:date="2023-02-26T09:06:00Z"/>
                <w:sz w:val="18"/>
                <w:szCs w:val="18"/>
                <w:lang w:val="el-GR"/>
                <w:rPrChange w:id="42468" w:author="Στάθης Καπ" w:date="2023-03-03T06:42:00Z">
                  <w:rPr>
                    <w:del w:id="42469" w:author="Στάθης Καπ" w:date="2023-02-26T09:06:00Z"/>
                    <w:sz w:val="18"/>
                    <w:szCs w:val="18"/>
                  </w:rPr>
                </w:rPrChange>
              </w:rPr>
              <w:pPrChange w:id="42470" w:author="Στάθης Καπ" w:date="2023-02-26T08:48:00Z">
                <w:pPr/>
              </w:pPrChange>
            </w:pPr>
            <w:bookmarkStart w:id="42471" w:name="_Toc129057854"/>
            <w:bookmarkStart w:id="42472" w:name="_Toc129191689"/>
            <w:bookmarkStart w:id="42473" w:name="_Toc129198027"/>
            <w:bookmarkEnd w:id="42471"/>
            <w:bookmarkEnd w:id="42472"/>
            <w:bookmarkEnd w:id="42473"/>
          </w:p>
        </w:tc>
        <w:tc>
          <w:tcPr>
            <w:tcW w:w="764" w:type="dxa"/>
            <w:textDirection w:val="btLr"/>
            <w:tcPrChange w:id="42474" w:author="Στάθης Καπ" w:date="2023-02-26T08:48:00Z">
              <w:tcPr>
                <w:tcW w:w="764" w:type="dxa"/>
              </w:tcPr>
            </w:tcPrChange>
          </w:tcPr>
          <w:p w14:paraId="67FF2E47" w14:textId="3A191491" w:rsidR="008E010E" w:rsidRPr="00744E3F" w:rsidDel="009B47BA" w:rsidRDefault="008E010E">
            <w:pPr>
              <w:ind w:left="113" w:right="113"/>
              <w:rPr>
                <w:del w:id="42475" w:author="Στάθης Καπ" w:date="2023-02-26T09:06:00Z"/>
                <w:sz w:val="18"/>
                <w:szCs w:val="18"/>
                <w:lang w:val="el-GR"/>
                <w:rPrChange w:id="42476" w:author="Στάθης Καπ" w:date="2023-03-03T06:42:00Z">
                  <w:rPr>
                    <w:del w:id="42477" w:author="Στάθης Καπ" w:date="2023-02-26T09:06:00Z"/>
                    <w:sz w:val="18"/>
                    <w:szCs w:val="18"/>
                  </w:rPr>
                </w:rPrChange>
              </w:rPr>
              <w:pPrChange w:id="42478" w:author="Στάθης Καπ" w:date="2023-02-26T08:48:00Z">
                <w:pPr/>
              </w:pPrChange>
            </w:pPr>
            <w:bookmarkStart w:id="42479" w:name="_Toc129057855"/>
            <w:bookmarkStart w:id="42480" w:name="_Toc129191690"/>
            <w:bookmarkStart w:id="42481" w:name="_Toc129198028"/>
            <w:bookmarkEnd w:id="42479"/>
            <w:bookmarkEnd w:id="42480"/>
            <w:bookmarkEnd w:id="42481"/>
          </w:p>
        </w:tc>
        <w:tc>
          <w:tcPr>
            <w:tcW w:w="630" w:type="dxa"/>
            <w:textDirection w:val="btLr"/>
            <w:tcPrChange w:id="42482" w:author="Στάθης Καπ" w:date="2023-02-26T08:48:00Z">
              <w:tcPr>
                <w:tcW w:w="630" w:type="dxa"/>
              </w:tcPr>
            </w:tcPrChange>
          </w:tcPr>
          <w:p w14:paraId="439F4F6E" w14:textId="6F36D896" w:rsidR="008E010E" w:rsidRPr="00744E3F" w:rsidDel="009B47BA" w:rsidRDefault="008E010E">
            <w:pPr>
              <w:ind w:left="113" w:right="113"/>
              <w:rPr>
                <w:del w:id="42483" w:author="Στάθης Καπ" w:date="2023-02-26T09:06:00Z"/>
                <w:sz w:val="18"/>
                <w:szCs w:val="18"/>
                <w:lang w:val="el-GR"/>
                <w:rPrChange w:id="42484" w:author="Στάθης Καπ" w:date="2023-03-03T06:42:00Z">
                  <w:rPr>
                    <w:del w:id="42485" w:author="Στάθης Καπ" w:date="2023-02-26T09:06:00Z"/>
                    <w:sz w:val="18"/>
                    <w:szCs w:val="18"/>
                  </w:rPr>
                </w:rPrChange>
              </w:rPr>
              <w:pPrChange w:id="42486" w:author="Στάθης Καπ" w:date="2023-02-26T08:48:00Z">
                <w:pPr/>
              </w:pPrChange>
            </w:pPr>
            <w:bookmarkStart w:id="42487" w:name="_Toc129057856"/>
            <w:bookmarkStart w:id="42488" w:name="_Toc129191691"/>
            <w:bookmarkStart w:id="42489" w:name="_Toc129198029"/>
            <w:bookmarkEnd w:id="42487"/>
            <w:bookmarkEnd w:id="42488"/>
            <w:bookmarkEnd w:id="42489"/>
          </w:p>
        </w:tc>
        <w:tc>
          <w:tcPr>
            <w:tcW w:w="663" w:type="dxa"/>
            <w:textDirection w:val="btLr"/>
            <w:tcPrChange w:id="42490" w:author="Στάθης Καπ" w:date="2023-02-26T08:48:00Z">
              <w:tcPr>
                <w:tcW w:w="663" w:type="dxa"/>
              </w:tcPr>
            </w:tcPrChange>
          </w:tcPr>
          <w:p w14:paraId="51B70F8B" w14:textId="261FF17F" w:rsidR="008E010E" w:rsidRPr="00744E3F" w:rsidDel="009B47BA" w:rsidRDefault="008E010E">
            <w:pPr>
              <w:ind w:left="113" w:right="113"/>
              <w:rPr>
                <w:del w:id="42491" w:author="Στάθης Καπ" w:date="2023-02-26T09:06:00Z"/>
                <w:sz w:val="18"/>
                <w:szCs w:val="18"/>
                <w:lang w:val="el-GR"/>
                <w:rPrChange w:id="42492" w:author="Στάθης Καπ" w:date="2023-03-03T06:42:00Z">
                  <w:rPr>
                    <w:del w:id="42493" w:author="Στάθης Καπ" w:date="2023-02-26T09:06:00Z"/>
                    <w:sz w:val="18"/>
                    <w:szCs w:val="18"/>
                  </w:rPr>
                </w:rPrChange>
              </w:rPr>
              <w:pPrChange w:id="42494" w:author="Στάθης Καπ" w:date="2023-02-26T08:48:00Z">
                <w:pPr/>
              </w:pPrChange>
            </w:pPr>
            <w:bookmarkStart w:id="42495" w:name="_Toc129057857"/>
            <w:bookmarkStart w:id="42496" w:name="_Toc129191692"/>
            <w:bookmarkStart w:id="42497" w:name="_Toc129198030"/>
            <w:bookmarkEnd w:id="42495"/>
            <w:bookmarkEnd w:id="42496"/>
            <w:bookmarkEnd w:id="42497"/>
          </w:p>
        </w:tc>
        <w:tc>
          <w:tcPr>
            <w:tcW w:w="764" w:type="dxa"/>
            <w:textDirection w:val="btLr"/>
            <w:tcPrChange w:id="42498" w:author="Στάθης Καπ" w:date="2023-02-26T08:48:00Z">
              <w:tcPr>
                <w:tcW w:w="764" w:type="dxa"/>
              </w:tcPr>
            </w:tcPrChange>
          </w:tcPr>
          <w:p w14:paraId="76DC2681" w14:textId="32806A7B" w:rsidR="008E010E" w:rsidRPr="00744E3F" w:rsidDel="009B47BA" w:rsidRDefault="008E010E">
            <w:pPr>
              <w:ind w:left="113" w:right="113"/>
              <w:rPr>
                <w:del w:id="42499" w:author="Στάθης Καπ" w:date="2023-02-26T09:06:00Z"/>
                <w:sz w:val="18"/>
                <w:szCs w:val="18"/>
                <w:lang w:val="el-GR"/>
                <w:rPrChange w:id="42500" w:author="Στάθης Καπ" w:date="2023-03-03T06:42:00Z">
                  <w:rPr>
                    <w:del w:id="42501" w:author="Στάθης Καπ" w:date="2023-02-26T09:06:00Z"/>
                    <w:sz w:val="18"/>
                    <w:szCs w:val="18"/>
                  </w:rPr>
                </w:rPrChange>
              </w:rPr>
              <w:pPrChange w:id="42502" w:author="Στάθης Καπ" w:date="2023-02-26T08:48:00Z">
                <w:pPr/>
              </w:pPrChange>
            </w:pPr>
            <w:bookmarkStart w:id="42503" w:name="_Toc129057858"/>
            <w:bookmarkStart w:id="42504" w:name="_Toc129191693"/>
            <w:bookmarkStart w:id="42505" w:name="_Toc129198031"/>
            <w:bookmarkEnd w:id="42503"/>
            <w:bookmarkEnd w:id="42504"/>
            <w:bookmarkEnd w:id="42505"/>
          </w:p>
        </w:tc>
        <w:tc>
          <w:tcPr>
            <w:tcW w:w="630" w:type="dxa"/>
            <w:textDirection w:val="btLr"/>
            <w:tcPrChange w:id="42506" w:author="Στάθης Καπ" w:date="2023-02-26T08:48:00Z">
              <w:tcPr>
                <w:tcW w:w="630" w:type="dxa"/>
              </w:tcPr>
            </w:tcPrChange>
          </w:tcPr>
          <w:p w14:paraId="76BE08FD" w14:textId="0381C641" w:rsidR="008E010E" w:rsidRPr="00744E3F" w:rsidDel="009B47BA" w:rsidRDefault="008E010E">
            <w:pPr>
              <w:ind w:left="113" w:right="113"/>
              <w:rPr>
                <w:del w:id="42507" w:author="Στάθης Καπ" w:date="2023-02-26T09:06:00Z"/>
                <w:sz w:val="18"/>
                <w:szCs w:val="18"/>
                <w:lang w:val="el-GR"/>
                <w:rPrChange w:id="42508" w:author="Στάθης Καπ" w:date="2023-03-03T06:42:00Z">
                  <w:rPr>
                    <w:del w:id="42509" w:author="Στάθης Καπ" w:date="2023-02-26T09:06:00Z"/>
                    <w:sz w:val="18"/>
                    <w:szCs w:val="18"/>
                  </w:rPr>
                </w:rPrChange>
              </w:rPr>
              <w:pPrChange w:id="42510" w:author="Στάθης Καπ" w:date="2023-02-26T08:48:00Z">
                <w:pPr/>
              </w:pPrChange>
            </w:pPr>
            <w:bookmarkStart w:id="42511" w:name="_Toc129057859"/>
            <w:bookmarkStart w:id="42512" w:name="_Toc129191694"/>
            <w:bookmarkStart w:id="42513" w:name="_Toc129198032"/>
            <w:bookmarkEnd w:id="42511"/>
            <w:bookmarkEnd w:id="42512"/>
            <w:bookmarkEnd w:id="42513"/>
          </w:p>
        </w:tc>
        <w:tc>
          <w:tcPr>
            <w:tcW w:w="663" w:type="dxa"/>
            <w:textDirection w:val="btLr"/>
            <w:tcPrChange w:id="42514" w:author="Στάθης Καπ" w:date="2023-02-26T08:48:00Z">
              <w:tcPr>
                <w:tcW w:w="663" w:type="dxa"/>
              </w:tcPr>
            </w:tcPrChange>
          </w:tcPr>
          <w:p w14:paraId="736BC1ED" w14:textId="249F6FBA" w:rsidR="008E010E" w:rsidRPr="00744E3F" w:rsidDel="009B47BA" w:rsidRDefault="008E010E">
            <w:pPr>
              <w:ind w:left="113" w:right="113"/>
              <w:rPr>
                <w:del w:id="42515" w:author="Στάθης Καπ" w:date="2023-02-26T09:06:00Z"/>
                <w:sz w:val="18"/>
                <w:szCs w:val="18"/>
                <w:lang w:val="el-GR"/>
                <w:rPrChange w:id="42516" w:author="Στάθης Καπ" w:date="2023-03-03T06:42:00Z">
                  <w:rPr>
                    <w:del w:id="42517" w:author="Στάθης Καπ" w:date="2023-02-26T09:06:00Z"/>
                    <w:sz w:val="18"/>
                    <w:szCs w:val="18"/>
                  </w:rPr>
                </w:rPrChange>
              </w:rPr>
              <w:pPrChange w:id="42518" w:author="Στάθης Καπ" w:date="2023-02-26T08:48:00Z">
                <w:pPr/>
              </w:pPrChange>
            </w:pPr>
            <w:bookmarkStart w:id="42519" w:name="_Toc129057860"/>
            <w:bookmarkStart w:id="42520" w:name="_Toc129191695"/>
            <w:bookmarkStart w:id="42521" w:name="_Toc129198033"/>
            <w:bookmarkEnd w:id="42519"/>
            <w:bookmarkEnd w:id="42520"/>
            <w:bookmarkEnd w:id="42521"/>
          </w:p>
        </w:tc>
        <w:tc>
          <w:tcPr>
            <w:tcW w:w="764" w:type="dxa"/>
            <w:textDirection w:val="btLr"/>
            <w:tcPrChange w:id="42522" w:author="Στάθης Καπ" w:date="2023-02-26T08:48:00Z">
              <w:tcPr>
                <w:tcW w:w="764" w:type="dxa"/>
              </w:tcPr>
            </w:tcPrChange>
          </w:tcPr>
          <w:p w14:paraId="07FB9038" w14:textId="138DEA52" w:rsidR="008E010E" w:rsidRPr="00744E3F" w:rsidDel="009B47BA" w:rsidRDefault="008E010E">
            <w:pPr>
              <w:ind w:left="113" w:right="113"/>
              <w:rPr>
                <w:del w:id="42523" w:author="Στάθης Καπ" w:date="2023-02-26T09:06:00Z"/>
                <w:sz w:val="18"/>
                <w:szCs w:val="18"/>
                <w:lang w:val="el-GR"/>
                <w:rPrChange w:id="42524" w:author="Στάθης Καπ" w:date="2023-03-03T06:42:00Z">
                  <w:rPr>
                    <w:del w:id="42525" w:author="Στάθης Καπ" w:date="2023-02-26T09:06:00Z"/>
                    <w:sz w:val="18"/>
                    <w:szCs w:val="18"/>
                  </w:rPr>
                </w:rPrChange>
              </w:rPr>
              <w:pPrChange w:id="42526" w:author="Στάθης Καπ" w:date="2023-02-26T08:48:00Z">
                <w:pPr/>
              </w:pPrChange>
            </w:pPr>
            <w:bookmarkStart w:id="42527" w:name="_Toc129057861"/>
            <w:bookmarkStart w:id="42528" w:name="_Toc129191696"/>
            <w:bookmarkStart w:id="42529" w:name="_Toc129198034"/>
            <w:bookmarkEnd w:id="42527"/>
            <w:bookmarkEnd w:id="42528"/>
            <w:bookmarkEnd w:id="42529"/>
          </w:p>
        </w:tc>
        <w:tc>
          <w:tcPr>
            <w:tcW w:w="630" w:type="dxa"/>
            <w:textDirection w:val="btLr"/>
            <w:tcPrChange w:id="42530" w:author="Στάθης Καπ" w:date="2023-02-26T08:48:00Z">
              <w:tcPr>
                <w:tcW w:w="630" w:type="dxa"/>
              </w:tcPr>
            </w:tcPrChange>
          </w:tcPr>
          <w:p w14:paraId="58D87634" w14:textId="466304A9" w:rsidR="008E010E" w:rsidRPr="00744E3F" w:rsidDel="009B47BA" w:rsidRDefault="008E010E">
            <w:pPr>
              <w:ind w:left="113" w:right="113"/>
              <w:rPr>
                <w:del w:id="42531" w:author="Στάθης Καπ" w:date="2023-02-26T09:06:00Z"/>
                <w:sz w:val="18"/>
                <w:szCs w:val="18"/>
                <w:lang w:val="el-GR"/>
                <w:rPrChange w:id="42532" w:author="Στάθης Καπ" w:date="2023-03-03T06:42:00Z">
                  <w:rPr>
                    <w:del w:id="42533" w:author="Στάθης Καπ" w:date="2023-02-26T09:06:00Z"/>
                    <w:sz w:val="18"/>
                    <w:szCs w:val="18"/>
                  </w:rPr>
                </w:rPrChange>
              </w:rPr>
              <w:pPrChange w:id="42534" w:author="Στάθης Καπ" w:date="2023-02-26T08:48:00Z">
                <w:pPr/>
              </w:pPrChange>
            </w:pPr>
            <w:bookmarkStart w:id="42535" w:name="_Toc129057862"/>
            <w:bookmarkStart w:id="42536" w:name="_Toc129191697"/>
            <w:bookmarkStart w:id="42537" w:name="_Toc129198035"/>
            <w:bookmarkEnd w:id="42535"/>
            <w:bookmarkEnd w:id="42536"/>
            <w:bookmarkEnd w:id="42537"/>
          </w:p>
        </w:tc>
        <w:tc>
          <w:tcPr>
            <w:tcW w:w="654" w:type="dxa"/>
            <w:textDirection w:val="btLr"/>
            <w:tcPrChange w:id="42538" w:author="Στάθης Καπ" w:date="2023-02-26T08:48:00Z">
              <w:tcPr>
                <w:tcW w:w="654" w:type="dxa"/>
              </w:tcPr>
            </w:tcPrChange>
          </w:tcPr>
          <w:p w14:paraId="033B9C22" w14:textId="5FB69C10" w:rsidR="008E010E" w:rsidRPr="00744E3F" w:rsidDel="009B47BA" w:rsidRDefault="008E010E">
            <w:pPr>
              <w:ind w:left="113" w:right="113"/>
              <w:rPr>
                <w:del w:id="42539" w:author="Στάθης Καπ" w:date="2023-02-26T09:06:00Z"/>
                <w:sz w:val="18"/>
                <w:szCs w:val="18"/>
                <w:lang w:val="el-GR"/>
                <w:rPrChange w:id="42540" w:author="Στάθης Καπ" w:date="2023-03-03T06:42:00Z">
                  <w:rPr>
                    <w:del w:id="42541" w:author="Στάθης Καπ" w:date="2023-02-26T09:06:00Z"/>
                    <w:sz w:val="18"/>
                    <w:szCs w:val="18"/>
                  </w:rPr>
                </w:rPrChange>
              </w:rPr>
              <w:pPrChange w:id="42542" w:author="Στάθης Καπ" w:date="2023-02-26T08:48:00Z">
                <w:pPr/>
              </w:pPrChange>
            </w:pPr>
            <w:bookmarkStart w:id="42543" w:name="_Toc129057863"/>
            <w:bookmarkStart w:id="42544" w:name="_Toc129191698"/>
            <w:bookmarkStart w:id="42545" w:name="_Toc129198036"/>
            <w:bookmarkEnd w:id="42543"/>
            <w:bookmarkEnd w:id="42544"/>
            <w:bookmarkEnd w:id="42545"/>
          </w:p>
        </w:tc>
        <w:tc>
          <w:tcPr>
            <w:tcW w:w="754" w:type="dxa"/>
            <w:textDirection w:val="btLr"/>
            <w:tcPrChange w:id="42546" w:author="Στάθης Καπ" w:date="2023-02-26T08:48:00Z">
              <w:tcPr>
                <w:tcW w:w="754" w:type="dxa"/>
              </w:tcPr>
            </w:tcPrChange>
          </w:tcPr>
          <w:p w14:paraId="20E185C4" w14:textId="7B8DF564" w:rsidR="008E010E" w:rsidRPr="00744E3F" w:rsidDel="009B47BA" w:rsidRDefault="008E010E">
            <w:pPr>
              <w:ind w:left="113" w:right="113"/>
              <w:rPr>
                <w:del w:id="42547" w:author="Στάθης Καπ" w:date="2023-02-26T09:06:00Z"/>
                <w:sz w:val="18"/>
                <w:szCs w:val="18"/>
                <w:lang w:val="el-GR"/>
                <w:rPrChange w:id="42548" w:author="Στάθης Καπ" w:date="2023-03-03T06:42:00Z">
                  <w:rPr>
                    <w:del w:id="42549" w:author="Στάθης Καπ" w:date="2023-02-26T09:06:00Z"/>
                    <w:sz w:val="18"/>
                    <w:szCs w:val="18"/>
                  </w:rPr>
                </w:rPrChange>
              </w:rPr>
              <w:pPrChange w:id="42550" w:author="Στάθης Καπ" w:date="2023-02-26T08:48:00Z">
                <w:pPr/>
              </w:pPrChange>
            </w:pPr>
            <w:bookmarkStart w:id="42551" w:name="_Toc129057864"/>
            <w:bookmarkStart w:id="42552" w:name="_Toc129191699"/>
            <w:bookmarkStart w:id="42553" w:name="_Toc129198037"/>
            <w:bookmarkEnd w:id="42551"/>
            <w:bookmarkEnd w:id="42552"/>
            <w:bookmarkEnd w:id="42553"/>
          </w:p>
        </w:tc>
        <w:tc>
          <w:tcPr>
            <w:tcW w:w="622" w:type="dxa"/>
            <w:textDirection w:val="btLr"/>
            <w:tcPrChange w:id="42554" w:author="Στάθης Καπ" w:date="2023-02-26T08:48:00Z">
              <w:tcPr>
                <w:tcW w:w="622" w:type="dxa"/>
              </w:tcPr>
            </w:tcPrChange>
          </w:tcPr>
          <w:p w14:paraId="06D579A4" w14:textId="100BE688" w:rsidR="008E010E" w:rsidRPr="00744E3F" w:rsidDel="009B47BA" w:rsidRDefault="008E010E">
            <w:pPr>
              <w:ind w:left="113" w:right="113"/>
              <w:rPr>
                <w:del w:id="42555" w:author="Στάθης Καπ" w:date="2023-02-26T09:06:00Z"/>
                <w:sz w:val="18"/>
                <w:szCs w:val="18"/>
                <w:lang w:val="el-GR"/>
                <w:rPrChange w:id="42556" w:author="Στάθης Καπ" w:date="2023-03-03T06:42:00Z">
                  <w:rPr>
                    <w:del w:id="42557" w:author="Στάθης Καπ" w:date="2023-02-26T09:06:00Z"/>
                    <w:sz w:val="18"/>
                    <w:szCs w:val="18"/>
                  </w:rPr>
                </w:rPrChange>
              </w:rPr>
              <w:pPrChange w:id="42558" w:author="Στάθης Καπ" w:date="2023-02-26T08:48:00Z">
                <w:pPr/>
              </w:pPrChange>
            </w:pPr>
            <w:bookmarkStart w:id="42559" w:name="_Toc129057865"/>
            <w:bookmarkStart w:id="42560" w:name="_Toc129191700"/>
            <w:bookmarkStart w:id="42561" w:name="_Toc129198038"/>
            <w:bookmarkEnd w:id="42559"/>
            <w:bookmarkEnd w:id="42560"/>
            <w:bookmarkEnd w:id="42561"/>
          </w:p>
        </w:tc>
        <w:bookmarkStart w:id="42562" w:name="_Toc129057866"/>
        <w:bookmarkStart w:id="42563" w:name="_Toc129191701"/>
        <w:bookmarkStart w:id="42564" w:name="_Toc129198039"/>
        <w:bookmarkEnd w:id="42562"/>
        <w:bookmarkEnd w:id="42563"/>
        <w:bookmarkEnd w:id="42564"/>
      </w:tr>
    </w:tbl>
    <w:p w14:paraId="3CD2F0C1" w14:textId="5B730838" w:rsidR="008E010E" w:rsidRPr="00744E3F" w:rsidDel="009B47BA" w:rsidRDefault="008E010E" w:rsidP="008E010E">
      <w:pPr>
        <w:rPr>
          <w:del w:id="42565" w:author="Στάθης Καπ" w:date="2023-02-26T09:06:00Z"/>
          <w:lang w:val="el-GR"/>
          <w:rPrChange w:id="42566" w:author="Στάθης Καπ" w:date="2023-03-03T06:42:00Z">
            <w:rPr>
              <w:del w:id="42567" w:author="Στάθης Καπ" w:date="2023-02-26T09:06:00Z"/>
            </w:rPr>
          </w:rPrChange>
        </w:rPr>
      </w:pPr>
      <w:bookmarkStart w:id="42568" w:name="_Toc129057867"/>
      <w:bookmarkStart w:id="42569" w:name="_Toc129191702"/>
      <w:bookmarkStart w:id="42570" w:name="_Toc129198040"/>
      <w:bookmarkEnd w:id="42568"/>
      <w:bookmarkEnd w:id="42569"/>
      <w:bookmarkEnd w:id="42570"/>
    </w:p>
    <w:p w14:paraId="036AE5D9" w14:textId="0E734FA3" w:rsidR="008E010E" w:rsidRPr="00744E3F" w:rsidDel="009B47BA" w:rsidRDefault="008E010E" w:rsidP="008E010E">
      <w:pPr>
        <w:rPr>
          <w:del w:id="42571" w:author="Στάθης Καπ" w:date="2023-02-26T09:06:00Z"/>
          <w:lang w:val="el-GR"/>
          <w:rPrChange w:id="42572" w:author="Στάθης Καπ" w:date="2023-03-03T06:42:00Z">
            <w:rPr>
              <w:del w:id="42573" w:author="Στάθης Καπ" w:date="2023-02-26T09:06:00Z"/>
            </w:rPr>
          </w:rPrChange>
        </w:rPr>
      </w:pPr>
      <w:del w:id="42574" w:author="Στάθης Καπ" w:date="2023-02-26T09:06:00Z">
        <w:r w:rsidDel="009B47BA">
          <w:rPr>
            <w:lang w:val="el-GR"/>
          </w:rPr>
          <w:delText xml:space="preserve">Για </w:delText>
        </w:r>
        <w:r w:rsidDel="009B47BA">
          <w:delText>m</w:delText>
        </w:r>
        <w:r w:rsidRPr="00744E3F" w:rsidDel="009B47BA">
          <w:rPr>
            <w:lang w:val="el-GR"/>
            <w:rPrChange w:id="42575" w:author="Στάθης Καπ" w:date="2023-03-03T06:42:00Z">
              <w:rPr/>
            </w:rPrChange>
          </w:rPr>
          <w:delText>=2</w:delText>
        </w:r>
        <w:bookmarkStart w:id="42576" w:name="_Toc129057868"/>
        <w:bookmarkStart w:id="42577" w:name="_Toc129191703"/>
        <w:bookmarkStart w:id="42578" w:name="_Toc129198041"/>
        <w:bookmarkEnd w:id="42576"/>
        <w:bookmarkEnd w:id="42577"/>
        <w:bookmarkEnd w:id="42578"/>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331D5E" w:rsidDel="00715EE1" w14:paraId="4271EBF1" w14:textId="68B2B4B8" w:rsidTr="00D1397D">
        <w:trPr>
          <w:del w:id="42579" w:author="Στάθης Καπ" w:date="2023-02-26T08:45:00Z"/>
        </w:trPr>
        <w:tc>
          <w:tcPr>
            <w:tcW w:w="627" w:type="dxa"/>
          </w:tcPr>
          <w:p w14:paraId="37005F1E" w14:textId="2CF74B4B" w:rsidR="008E010E" w:rsidRPr="00744E3F" w:rsidDel="00715EE1" w:rsidRDefault="008E010E" w:rsidP="00D1397D">
            <w:pPr>
              <w:rPr>
                <w:del w:id="42580" w:author="Στάθης Καπ" w:date="2023-02-26T08:45:00Z"/>
                <w:sz w:val="18"/>
                <w:szCs w:val="18"/>
                <w:lang w:val="el-GR"/>
                <w:rPrChange w:id="42581" w:author="Στάθης Καπ" w:date="2023-03-03T06:42:00Z">
                  <w:rPr>
                    <w:del w:id="42582" w:author="Στάθης Καπ" w:date="2023-02-26T08:45:00Z"/>
                    <w:sz w:val="18"/>
                    <w:szCs w:val="18"/>
                  </w:rPr>
                </w:rPrChange>
              </w:rPr>
            </w:pPr>
            <w:bookmarkStart w:id="42583" w:name="_Toc129057869"/>
            <w:bookmarkStart w:id="42584" w:name="_Toc129191704"/>
            <w:bookmarkStart w:id="42585" w:name="_Toc129198042"/>
            <w:bookmarkEnd w:id="42583"/>
            <w:bookmarkEnd w:id="42584"/>
            <w:bookmarkEnd w:id="42585"/>
          </w:p>
        </w:tc>
        <w:tc>
          <w:tcPr>
            <w:tcW w:w="2057" w:type="dxa"/>
            <w:gridSpan w:val="3"/>
          </w:tcPr>
          <w:p w14:paraId="244DDEF6" w14:textId="2610429B" w:rsidR="008E010E" w:rsidRPr="00744E3F" w:rsidDel="00715EE1" w:rsidRDefault="008E010E" w:rsidP="00D1397D">
            <w:pPr>
              <w:rPr>
                <w:del w:id="42586" w:author="Στάθης Καπ" w:date="2023-02-26T08:45:00Z"/>
                <w:sz w:val="18"/>
                <w:szCs w:val="18"/>
                <w:lang w:val="el-GR"/>
                <w:rPrChange w:id="42587" w:author="Στάθης Καπ" w:date="2023-03-03T06:42:00Z">
                  <w:rPr>
                    <w:del w:id="42588" w:author="Στάθης Καπ" w:date="2023-02-26T08:45:00Z"/>
                    <w:sz w:val="18"/>
                    <w:szCs w:val="18"/>
                  </w:rPr>
                </w:rPrChange>
              </w:rPr>
            </w:pPr>
            <w:del w:id="42589" w:author="Στάθης Καπ" w:date="2023-02-26T08:45:00Z">
              <w:r w:rsidDel="00715EE1">
                <w:rPr>
                  <w:sz w:val="18"/>
                  <w:szCs w:val="18"/>
                </w:rPr>
                <w:delText>S</w:delText>
              </w:r>
              <w:r w:rsidRPr="00744E3F" w:rsidDel="00715EE1">
                <w:rPr>
                  <w:sz w:val="18"/>
                  <w:szCs w:val="18"/>
                  <w:lang w:val="el-GR"/>
                  <w:rPrChange w:id="42590" w:author="Στάθης Καπ" w:date="2023-03-03T06:42:00Z">
                    <w:rPr>
                      <w:sz w:val="18"/>
                      <w:szCs w:val="18"/>
                    </w:rPr>
                  </w:rPrChange>
                </w:rPr>
                <w:delText>=1</w:delText>
              </w:r>
              <w:bookmarkStart w:id="42591" w:name="_Toc129057870"/>
              <w:bookmarkStart w:id="42592" w:name="_Toc129191705"/>
              <w:bookmarkStart w:id="42593" w:name="_Toc129198043"/>
              <w:bookmarkEnd w:id="42591"/>
              <w:bookmarkEnd w:id="42592"/>
              <w:bookmarkEnd w:id="42593"/>
            </w:del>
          </w:p>
        </w:tc>
        <w:tc>
          <w:tcPr>
            <w:tcW w:w="2057" w:type="dxa"/>
            <w:gridSpan w:val="3"/>
          </w:tcPr>
          <w:p w14:paraId="5A6F4DC5" w14:textId="58D7FD4A" w:rsidR="008E010E" w:rsidRPr="00744E3F" w:rsidDel="00715EE1" w:rsidRDefault="008E010E" w:rsidP="00D1397D">
            <w:pPr>
              <w:rPr>
                <w:del w:id="42594" w:author="Στάθης Καπ" w:date="2023-02-26T08:45:00Z"/>
                <w:sz w:val="18"/>
                <w:szCs w:val="18"/>
                <w:lang w:val="el-GR"/>
                <w:rPrChange w:id="42595" w:author="Στάθης Καπ" w:date="2023-03-03T06:42:00Z">
                  <w:rPr>
                    <w:del w:id="42596" w:author="Στάθης Καπ" w:date="2023-02-26T08:45:00Z"/>
                    <w:sz w:val="18"/>
                    <w:szCs w:val="18"/>
                  </w:rPr>
                </w:rPrChange>
              </w:rPr>
            </w:pPr>
            <w:del w:id="42597" w:author="Στάθης Καπ" w:date="2023-02-26T08:45:00Z">
              <w:r w:rsidDel="00715EE1">
                <w:rPr>
                  <w:sz w:val="18"/>
                  <w:szCs w:val="18"/>
                </w:rPr>
                <w:delText>S</w:delText>
              </w:r>
              <w:r w:rsidRPr="00744E3F" w:rsidDel="00715EE1">
                <w:rPr>
                  <w:sz w:val="18"/>
                  <w:szCs w:val="18"/>
                  <w:lang w:val="el-GR"/>
                  <w:rPrChange w:id="42598" w:author="Στάθης Καπ" w:date="2023-03-03T06:42:00Z">
                    <w:rPr>
                      <w:sz w:val="18"/>
                      <w:szCs w:val="18"/>
                    </w:rPr>
                  </w:rPrChange>
                </w:rPr>
                <w:delText>=2</w:delText>
              </w:r>
              <w:bookmarkStart w:id="42599" w:name="_Toc129057871"/>
              <w:bookmarkStart w:id="42600" w:name="_Toc129191706"/>
              <w:bookmarkStart w:id="42601" w:name="_Toc129198044"/>
              <w:bookmarkEnd w:id="42599"/>
              <w:bookmarkEnd w:id="42600"/>
              <w:bookmarkEnd w:id="42601"/>
            </w:del>
          </w:p>
        </w:tc>
        <w:tc>
          <w:tcPr>
            <w:tcW w:w="2057" w:type="dxa"/>
            <w:gridSpan w:val="3"/>
          </w:tcPr>
          <w:p w14:paraId="7B076690" w14:textId="711CD692" w:rsidR="008E010E" w:rsidRPr="00744E3F" w:rsidDel="00715EE1" w:rsidRDefault="008E010E" w:rsidP="00D1397D">
            <w:pPr>
              <w:rPr>
                <w:del w:id="42602" w:author="Στάθης Καπ" w:date="2023-02-26T08:45:00Z"/>
                <w:sz w:val="18"/>
                <w:szCs w:val="18"/>
                <w:lang w:val="el-GR"/>
                <w:rPrChange w:id="42603" w:author="Στάθης Καπ" w:date="2023-03-03T06:42:00Z">
                  <w:rPr>
                    <w:del w:id="42604" w:author="Στάθης Καπ" w:date="2023-02-26T08:45:00Z"/>
                    <w:sz w:val="18"/>
                    <w:szCs w:val="18"/>
                  </w:rPr>
                </w:rPrChange>
              </w:rPr>
            </w:pPr>
            <w:del w:id="42605" w:author="Στάθης Καπ" w:date="2023-02-26T08:45:00Z">
              <w:r w:rsidDel="00715EE1">
                <w:rPr>
                  <w:sz w:val="18"/>
                  <w:szCs w:val="18"/>
                </w:rPr>
                <w:delText>S</w:delText>
              </w:r>
              <w:r w:rsidRPr="00744E3F" w:rsidDel="00715EE1">
                <w:rPr>
                  <w:sz w:val="18"/>
                  <w:szCs w:val="18"/>
                  <w:lang w:val="el-GR"/>
                  <w:rPrChange w:id="42606" w:author="Στάθης Καπ" w:date="2023-03-03T06:42:00Z">
                    <w:rPr>
                      <w:sz w:val="18"/>
                      <w:szCs w:val="18"/>
                    </w:rPr>
                  </w:rPrChange>
                </w:rPr>
                <w:delText>=3</w:delText>
              </w:r>
              <w:bookmarkStart w:id="42607" w:name="_Toc129057872"/>
              <w:bookmarkStart w:id="42608" w:name="_Toc129191707"/>
              <w:bookmarkStart w:id="42609" w:name="_Toc129198045"/>
              <w:bookmarkEnd w:id="42607"/>
              <w:bookmarkEnd w:id="42608"/>
              <w:bookmarkEnd w:id="42609"/>
            </w:del>
          </w:p>
        </w:tc>
        <w:tc>
          <w:tcPr>
            <w:tcW w:w="2030" w:type="dxa"/>
            <w:gridSpan w:val="3"/>
          </w:tcPr>
          <w:p w14:paraId="65F6A702" w14:textId="7A60A54F" w:rsidR="008E010E" w:rsidRPr="00744E3F" w:rsidDel="00715EE1" w:rsidRDefault="008E010E" w:rsidP="00D1397D">
            <w:pPr>
              <w:rPr>
                <w:del w:id="42610" w:author="Στάθης Καπ" w:date="2023-02-26T08:45:00Z"/>
                <w:sz w:val="18"/>
                <w:szCs w:val="18"/>
                <w:lang w:val="el-GR"/>
                <w:rPrChange w:id="42611" w:author="Στάθης Καπ" w:date="2023-03-03T06:42:00Z">
                  <w:rPr>
                    <w:del w:id="42612" w:author="Στάθης Καπ" w:date="2023-02-26T08:45:00Z"/>
                    <w:sz w:val="18"/>
                    <w:szCs w:val="18"/>
                  </w:rPr>
                </w:rPrChange>
              </w:rPr>
            </w:pPr>
            <w:del w:id="42613" w:author="Στάθης Καπ" w:date="2023-02-26T08:45:00Z">
              <w:r w:rsidDel="00715EE1">
                <w:rPr>
                  <w:sz w:val="18"/>
                  <w:szCs w:val="18"/>
                </w:rPr>
                <w:delText>S</w:delText>
              </w:r>
              <w:r w:rsidRPr="00744E3F" w:rsidDel="00715EE1">
                <w:rPr>
                  <w:sz w:val="18"/>
                  <w:szCs w:val="18"/>
                  <w:lang w:val="el-GR"/>
                  <w:rPrChange w:id="42614" w:author="Στάθης Καπ" w:date="2023-03-03T06:42:00Z">
                    <w:rPr>
                      <w:sz w:val="18"/>
                      <w:szCs w:val="18"/>
                    </w:rPr>
                  </w:rPrChange>
                </w:rPr>
                <w:delText>=4</w:delText>
              </w:r>
              <w:bookmarkStart w:id="42615" w:name="_Toc129057873"/>
              <w:bookmarkStart w:id="42616" w:name="_Toc129191708"/>
              <w:bookmarkStart w:id="42617" w:name="_Toc129198046"/>
              <w:bookmarkEnd w:id="42615"/>
              <w:bookmarkEnd w:id="42616"/>
              <w:bookmarkEnd w:id="42617"/>
            </w:del>
          </w:p>
        </w:tc>
        <w:bookmarkStart w:id="42618" w:name="_Toc129057874"/>
        <w:bookmarkStart w:id="42619" w:name="_Toc129191709"/>
        <w:bookmarkStart w:id="42620" w:name="_Toc129198047"/>
        <w:bookmarkEnd w:id="42618"/>
        <w:bookmarkEnd w:id="42619"/>
        <w:bookmarkEnd w:id="42620"/>
      </w:tr>
      <w:tr w:rsidR="008E010E" w:rsidRPr="00331D5E" w:rsidDel="00715EE1" w14:paraId="105E4002" w14:textId="33779AF0" w:rsidTr="00D1397D">
        <w:trPr>
          <w:del w:id="42621" w:author="Στάθης Καπ" w:date="2023-02-26T08:45:00Z"/>
        </w:trPr>
        <w:tc>
          <w:tcPr>
            <w:tcW w:w="627" w:type="dxa"/>
          </w:tcPr>
          <w:p w14:paraId="27754BD4" w14:textId="2ACBDBC6" w:rsidR="008E010E" w:rsidRPr="00744E3F" w:rsidDel="00715EE1" w:rsidRDefault="008E010E" w:rsidP="00D1397D">
            <w:pPr>
              <w:rPr>
                <w:del w:id="42622" w:author="Στάθης Καπ" w:date="2023-02-26T08:45:00Z"/>
                <w:sz w:val="18"/>
                <w:szCs w:val="18"/>
                <w:lang w:val="el-GR"/>
                <w:rPrChange w:id="42623" w:author="Στάθης Καπ" w:date="2023-03-03T06:42:00Z">
                  <w:rPr>
                    <w:del w:id="42624" w:author="Στάθης Καπ" w:date="2023-02-26T08:45:00Z"/>
                    <w:sz w:val="18"/>
                    <w:szCs w:val="18"/>
                  </w:rPr>
                </w:rPrChange>
              </w:rPr>
            </w:pPr>
            <w:bookmarkStart w:id="42625" w:name="_Toc129057875"/>
            <w:bookmarkStart w:id="42626" w:name="_Toc129191710"/>
            <w:bookmarkStart w:id="42627" w:name="_Toc129198048"/>
            <w:bookmarkEnd w:id="42625"/>
            <w:bookmarkEnd w:id="42626"/>
            <w:bookmarkEnd w:id="42627"/>
          </w:p>
        </w:tc>
        <w:tc>
          <w:tcPr>
            <w:tcW w:w="663" w:type="dxa"/>
          </w:tcPr>
          <w:p w14:paraId="59EABE3C" w14:textId="69BB081B" w:rsidR="008E010E" w:rsidRPr="00744E3F" w:rsidDel="00715EE1" w:rsidRDefault="008E010E" w:rsidP="00D1397D">
            <w:pPr>
              <w:rPr>
                <w:del w:id="42628" w:author="Στάθης Καπ" w:date="2023-02-26T08:45:00Z"/>
                <w:sz w:val="18"/>
                <w:szCs w:val="18"/>
                <w:lang w:val="el-GR"/>
                <w:rPrChange w:id="42629" w:author="Στάθης Καπ" w:date="2023-03-03T06:42:00Z">
                  <w:rPr>
                    <w:del w:id="42630" w:author="Στάθης Καπ" w:date="2023-02-26T08:45:00Z"/>
                    <w:sz w:val="18"/>
                    <w:szCs w:val="18"/>
                  </w:rPr>
                </w:rPrChange>
              </w:rPr>
            </w:pPr>
            <w:del w:id="42631" w:author="Στάθης Καπ" w:date="2023-02-26T08:45:00Z">
              <w:r w:rsidRPr="006E0881" w:rsidDel="00715EE1">
                <w:rPr>
                  <w:sz w:val="18"/>
                  <w:szCs w:val="18"/>
                </w:rPr>
                <w:delText>score</w:delText>
              </w:r>
              <w:bookmarkStart w:id="42632" w:name="_Toc129057876"/>
              <w:bookmarkStart w:id="42633" w:name="_Toc129191711"/>
              <w:bookmarkStart w:id="42634" w:name="_Toc129198049"/>
              <w:bookmarkEnd w:id="42632"/>
              <w:bookmarkEnd w:id="42633"/>
              <w:bookmarkEnd w:id="42634"/>
            </w:del>
          </w:p>
        </w:tc>
        <w:tc>
          <w:tcPr>
            <w:tcW w:w="764" w:type="dxa"/>
          </w:tcPr>
          <w:p w14:paraId="1D90E2CF" w14:textId="4732D118" w:rsidR="008E010E" w:rsidRPr="00744E3F" w:rsidDel="00715EE1" w:rsidRDefault="008E010E" w:rsidP="00D1397D">
            <w:pPr>
              <w:rPr>
                <w:del w:id="42635" w:author="Στάθης Καπ" w:date="2023-02-26T08:45:00Z"/>
                <w:sz w:val="18"/>
                <w:szCs w:val="18"/>
                <w:lang w:val="el-GR"/>
                <w:rPrChange w:id="42636" w:author="Στάθης Καπ" w:date="2023-03-03T06:42:00Z">
                  <w:rPr>
                    <w:del w:id="42637" w:author="Στάθης Καπ" w:date="2023-02-26T08:45:00Z"/>
                    <w:sz w:val="18"/>
                    <w:szCs w:val="18"/>
                  </w:rPr>
                </w:rPrChange>
              </w:rPr>
            </w:pPr>
            <w:del w:id="42638" w:author="Στάθης Καπ" w:date="2023-02-26T08:45:00Z">
              <w:r w:rsidRPr="006E0881" w:rsidDel="00715EE1">
                <w:rPr>
                  <w:sz w:val="18"/>
                  <w:szCs w:val="18"/>
                </w:rPr>
                <w:delText>CPU</w:delText>
              </w:r>
              <w:r w:rsidRPr="00744E3F" w:rsidDel="00715EE1">
                <w:rPr>
                  <w:sz w:val="18"/>
                  <w:szCs w:val="18"/>
                  <w:lang w:val="el-GR"/>
                  <w:rPrChange w:id="4263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2640" w:author="Στάθης Καπ" w:date="2023-03-03T06:42:00Z">
                    <w:rPr>
                      <w:sz w:val="18"/>
                      <w:szCs w:val="18"/>
                    </w:rPr>
                  </w:rPrChange>
                </w:rPr>
                <w:delText>)</w:delText>
              </w:r>
              <w:bookmarkStart w:id="42641" w:name="_Toc129057877"/>
              <w:bookmarkStart w:id="42642" w:name="_Toc129191712"/>
              <w:bookmarkStart w:id="42643" w:name="_Toc129198050"/>
              <w:bookmarkEnd w:id="42641"/>
              <w:bookmarkEnd w:id="42642"/>
              <w:bookmarkEnd w:id="42643"/>
            </w:del>
          </w:p>
        </w:tc>
        <w:tc>
          <w:tcPr>
            <w:tcW w:w="630" w:type="dxa"/>
          </w:tcPr>
          <w:p w14:paraId="5A59DEF6" w14:textId="038C6508" w:rsidR="008E010E" w:rsidRPr="00744E3F" w:rsidDel="00715EE1" w:rsidRDefault="008E010E" w:rsidP="00D1397D">
            <w:pPr>
              <w:rPr>
                <w:del w:id="42644" w:author="Στάθης Καπ" w:date="2023-02-26T08:45:00Z"/>
                <w:sz w:val="18"/>
                <w:szCs w:val="18"/>
                <w:lang w:val="el-GR"/>
                <w:rPrChange w:id="42645" w:author="Στάθης Καπ" w:date="2023-03-03T06:42:00Z">
                  <w:rPr>
                    <w:del w:id="42646" w:author="Στάθης Καπ" w:date="2023-02-26T08:45:00Z"/>
                    <w:sz w:val="18"/>
                    <w:szCs w:val="18"/>
                  </w:rPr>
                </w:rPrChange>
              </w:rPr>
            </w:pPr>
            <w:del w:id="42647" w:author="Στάθης Καπ" w:date="2023-02-26T08:45:00Z">
              <w:r w:rsidRPr="006E0881" w:rsidDel="00715EE1">
                <w:rPr>
                  <w:sz w:val="18"/>
                  <w:szCs w:val="18"/>
                </w:rPr>
                <w:delText>visits</w:delText>
              </w:r>
              <w:bookmarkStart w:id="42648" w:name="_Toc129057878"/>
              <w:bookmarkStart w:id="42649" w:name="_Toc129191713"/>
              <w:bookmarkStart w:id="42650" w:name="_Toc129198051"/>
              <w:bookmarkEnd w:id="42648"/>
              <w:bookmarkEnd w:id="42649"/>
              <w:bookmarkEnd w:id="42650"/>
            </w:del>
          </w:p>
        </w:tc>
        <w:tc>
          <w:tcPr>
            <w:tcW w:w="663" w:type="dxa"/>
          </w:tcPr>
          <w:p w14:paraId="44CB734F" w14:textId="3C0C992E" w:rsidR="008E010E" w:rsidRPr="00744E3F" w:rsidDel="00715EE1" w:rsidRDefault="008E010E" w:rsidP="00D1397D">
            <w:pPr>
              <w:rPr>
                <w:del w:id="42651" w:author="Στάθης Καπ" w:date="2023-02-26T08:45:00Z"/>
                <w:sz w:val="18"/>
                <w:szCs w:val="18"/>
                <w:lang w:val="el-GR"/>
                <w:rPrChange w:id="42652" w:author="Στάθης Καπ" w:date="2023-03-03T06:42:00Z">
                  <w:rPr>
                    <w:del w:id="42653" w:author="Στάθης Καπ" w:date="2023-02-26T08:45:00Z"/>
                    <w:sz w:val="18"/>
                    <w:szCs w:val="18"/>
                  </w:rPr>
                </w:rPrChange>
              </w:rPr>
            </w:pPr>
            <w:del w:id="42654" w:author="Στάθης Καπ" w:date="2023-02-26T08:45:00Z">
              <w:r w:rsidRPr="006E0881" w:rsidDel="00715EE1">
                <w:rPr>
                  <w:sz w:val="18"/>
                  <w:szCs w:val="18"/>
                </w:rPr>
                <w:delText>score</w:delText>
              </w:r>
              <w:bookmarkStart w:id="42655" w:name="_Toc129057879"/>
              <w:bookmarkStart w:id="42656" w:name="_Toc129191714"/>
              <w:bookmarkStart w:id="42657" w:name="_Toc129198052"/>
              <w:bookmarkEnd w:id="42655"/>
              <w:bookmarkEnd w:id="42656"/>
              <w:bookmarkEnd w:id="42657"/>
            </w:del>
          </w:p>
        </w:tc>
        <w:tc>
          <w:tcPr>
            <w:tcW w:w="764" w:type="dxa"/>
          </w:tcPr>
          <w:p w14:paraId="4C1385C6" w14:textId="4A5D592B" w:rsidR="008E010E" w:rsidRPr="00744E3F" w:rsidDel="00715EE1" w:rsidRDefault="008E010E" w:rsidP="00D1397D">
            <w:pPr>
              <w:rPr>
                <w:del w:id="42658" w:author="Στάθης Καπ" w:date="2023-02-26T08:45:00Z"/>
                <w:sz w:val="18"/>
                <w:szCs w:val="18"/>
                <w:lang w:val="el-GR"/>
                <w:rPrChange w:id="42659" w:author="Στάθης Καπ" w:date="2023-03-03T06:42:00Z">
                  <w:rPr>
                    <w:del w:id="42660" w:author="Στάθης Καπ" w:date="2023-02-26T08:45:00Z"/>
                    <w:sz w:val="18"/>
                    <w:szCs w:val="18"/>
                  </w:rPr>
                </w:rPrChange>
              </w:rPr>
            </w:pPr>
            <w:del w:id="42661" w:author="Στάθης Καπ" w:date="2023-02-26T08:45:00Z">
              <w:r w:rsidRPr="006E0881" w:rsidDel="00715EE1">
                <w:rPr>
                  <w:sz w:val="18"/>
                  <w:szCs w:val="18"/>
                </w:rPr>
                <w:delText>CPU</w:delText>
              </w:r>
              <w:r w:rsidRPr="00744E3F" w:rsidDel="00715EE1">
                <w:rPr>
                  <w:sz w:val="18"/>
                  <w:szCs w:val="18"/>
                  <w:lang w:val="el-GR"/>
                  <w:rPrChange w:id="4266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2663" w:author="Στάθης Καπ" w:date="2023-03-03T06:42:00Z">
                    <w:rPr>
                      <w:sz w:val="18"/>
                      <w:szCs w:val="18"/>
                    </w:rPr>
                  </w:rPrChange>
                </w:rPr>
                <w:delText>)</w:delText>
              </w:r>
              <w:bookmarkStart w:id="42664" w:name="_Toc129057880"/>
              <w:bookmarkStart w:id="42665" w:name="_Toc129191715"/>
              <w:bookmarkStart w:id="42666" w:name="_Toc129198053"/>
              <w:bookmarkEnd w:id="42664"/>
              <w:bookmarkEnd w:id="42665"/>
              <w:bookmarkEnd w:id="42666"/>
            </w:del>
          </w:p>
        </w:tc>
        <w:tc>
          <w:tcPr>
            <w:tcW w:w="630" w:type="dxa"/>
          </w:tcPr>
          <w:p w14:paraId="23FFE23C" w14:textId="7A32B031" w:rsidR="008E010E" w:rsidRPr="00744E3F" w:rsidDel="00715EE1" w:rsidRDefault="008E010E" w:rsidP="00D1397D">
            <w:pPr>
              <w:rPr>
                <w:del w:id="42667" w:author="Στάθης Καπ" w:date="2023-02-26T08:45:00Z"/>
                <w:sz w:val="18"/>
                <w:szCs w:val="18"/>
                <w:lang w:val="el-GR"/>
                <w:rPrChange w:id="42668" w:author="Στάθης Καπ" w:date="2023-03-03T06:42:00Z">
                  <w:rPr>
                    <w:del w:id="42669" w:author="Στάθης Καπ" w:date="2023-02-26T08:45:00Z"/>
                    <w:sz w:val="18"/>
                    <w:szCs w:val="18"/>
                  </w:rPr>
                </w:rPrChange>
              </w:rPr>
            </w:pPr>
            <w:del w:id="42670" w:author="Στάθης Καπ" w:date="2023-02-26T08:45:00Z">
              <w:r w:rsidRPr="006E0881" w:rsidDel="00715EE1">
                <w:rPr>
                  <w:sz w:val="18"/>
                  <w:szCs w:val="18"/>
                </w:rPr>
                <w:delText>visits</w:delText>
              </w:r>
              <w:bookmarkStart w:id="42671" w:name="_Toc129057881"/>
              <w:bookmarkStart w:id="42672" w:name="_Toc129191716"/>
              <w:bookmarkStart w:id="42673" w:name="_Toc129198054"/>
              <w:bookmarkEnd w:id="42671"/>
              <w:bookmarkEnd w:id="42672"/>
              <w:bookmarkEnd w:id="42673"/>
            </w:del>
          </w:p>
        </w:tc>
        <w:tc>
          <w:tcPr>
            <w:tcW w:w="663" w:type="dxa"/>
          </w:tcPr>
          <w:p w14:paraId="2A96E174" w14:textId="059E4562" w:rsidR="008E010E" w:rsidRPr="00744E3F" w:rsidDel="00715EE1" w:rsidRDefault="008E010E" w:rsidP="00D1397D">
            <w:pPr>
              <w:rPr>
                <w:del w:id="42674" w:author="Στάθης Καπ" w:date="2023-02-26T08:45:00Z"/>
                <w:sz w:val="18"/>
                <w:szCs w:val="18"/>
                <w:lang w:val="el-GR"/>
                <w:rPrChange w:id="42675" w:author="Στάθης Καπ" w:date="2023-03-03T06:42:00Z">
                  <w:rPr>
                    <w:del w:id="42676" w:author="Στάθης Καπ" w:date="2023-02-26T08:45:00Z"/>
                    <w:sz w:val="18"/>
                    <w:szCs w:val="18"/>
                  </w:rPr>
                </w:rPrChange>
              </w:rPr>
            </w:pPr>
            <w:del w:id="42677" w:author="Στάθης Καπ" w:date="2023-02-26T08:45:00Z">
              <w:r w:rsidRPr="006E0881" w:rsidDel="00715EE1">
                <w:rPr>
                  <w:sz w:val="18"/>
                  <w:szCs w:val="18"/>
                </w:rPr>
                <w:delText>score</w:delText>
              </w:r>
              <w:bookmarkStart w:id="42678" w:name="_Toc129057882"/>
              <w:bookmarkStart w:id="42679" w:name="_Toc129191717"/>
              <w:bookmarkStart w:id="42680" w:name="_Toc129198055"/>
              <w:bookmarkEnd w:id="42678"/>
              <w:bookmarkEnd w:id="42679"/>
              <w:bookmarkEnd w:id="42680"/>
            </w:del>
          </w:p>
        </w:tc>
        <w:tc>
          <w:tcPr>
            <w:tcW w:w="764" w:type="dxa"/>
          </w:tcPr>
          <w:p w14:paraId="7953E7D1" w14:textId="23D88490" w:rsidR="008E010E" w:rsidRPr="00744E3F" w:rsidDel="00715EE1" w:rsidRDefault="008E010E" w:rsidP="00D1397D">
            <w:pPr>
              <w:rPr>
                <w:del w:id="42681" w:author="Στάθης Καπ" w:date="2023-02-26T08:45:00Z"/>
                <w:sz w:val="18"/>
                <w:szCs w:val="18"/>
                <w:lang w:val="el-GR"/>
                <w:rPrChange w:id="42682" w:author="Στάθης Καπ" w:date="2023-03-03T06:42:00Z">
                  <w:rPr>
                    <w:del w:id="42683" w:author="Στάθης Καπ" w:date="2023-02-26T08:45:00Z"/>
                    <w:sz w:val="18"/>
                    <w:szCs w:val="18"/>
                  </w:rPr>
                </w:rPrChange>
              </w:rPr>
            </w:pPr>
            <w:del w:id="42684" w:author="Στάθης Καπ" w:date="2023-02-26T08:45:00Z">
              <w:r w:rsidRPr="006E0881" w:rsidDel="00715EE1">
                <w:rPr>
                  <w:sz w:val="18"/>
                  <w:szCs w:val="18"/>
                </w:rPr>
                <w:delText>CPU</w:delText>
              </w:r>
              <w:r w:rsidRPr="00744E3F" w:rsidDel="00715EE1">
                <w:rPr>
                  <w:sz w:val="18"/>
                  <w:szCs w:val="18"/>
                  <w:lang w:val="el-GR"/>
                  <w:rPrChange w:id="4268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2686" w:author="Στάθης Καπ" w:date="2023-03-03T06:42:00Z">
                    <w:rPr>
                      <w:sz w:val="18"/>
                      <w:szCs w:val="18"/>
                    </w:rPr>
                  </w:rPrChange>
                </w:rPr>
                <w:delText>)</w:delText>
              </w:r>
              <w:bookmarkStart w:id="42687" w:name="_Toc129057883"/>
              <w:bookmarkStart w:id="42688" w:name="_Toc129191718"/>
              <w:bookmarkStart w:id="42689" w:name="_Toc129198056"/>
              <w:bookmarkEnd w:id="42687"/>
              <w:bookmarkEnd w:id="42688"/>
              <w:bookmarkEnd w:id="42689"/>
            </w:del>
          </w:p>
        </w:tc>
        <w:tc>
          <w:tcPr>
            <w:tcW w:w="630" w:type="dxa"/>
          </w:tcPr>
          <w:p w14:paraId="22F14479" w14:textId="4462587C" w:rsidR="008E010E" w:rsidRPr="00744E3F" w:rsidDel="00715EE1" w:rsidRDefault="008E010E" w:rsidP="00D1397D">
            <w:pPr>
              <w:rPr>
                <w:del w:id="42690" w:author="Στάθης Καπ" w:date="2023-02-26T08:45:00Z"/>
                <w:sz w:val="18"/>
                <w:szCs w:val="18"/>
                <w:lang w:val="el-GR"/>
                <w:rPrChange w:id="42691" w:author="Στάθης Καπ" w:date="2023-03-03T06:42:00Z">
                  <w:rPr>
                    <w:del w:id="42692" w:author="Στάθης Καπ" w:date="2023-02-26T08:45:00Z"/>
                    <w:sz w:val="18"/>
                    <w:szCs w:val="18"/>
                  </w:rPr>
                </w:rPrChange>
              </w:rPr>
            </w:pPr>
            <w:del w:id="42693" w:author="Στάθης Καπ" w:date="2023-02-26T08:45:00Z">
              <w:r w:rsidRPr="006E0881" w:rsidDel="00715EE1">
                <w:rPr>
                  <w:sz w:val="18"/>
                  <w:szCs w:val="18"/>
                </w:rPr>
                <w:delText>visits</w:delText>
              </w:r>
              <w:bookmarkStart w:id="42694" w:name="_Toc129057884"/>
              <w:bookmarkStart w:id="42695" w:name="_Toc129191719"/>
              <w:bookmarkStart w:id="42696" w:name="_Toc129198057"/>
              <w:bookmarkEnd w:id="42694"/>
              <w:bookmarkEnd w:id="42695"/>
              <w:bookmarkEnd w:id="42696"/>
            </w:del>
          </w:p>
        </w:tc>
        <w:tc>
          <w:tcPr>
            <w:tcW w:w="654" w:type="dxa"/>
          </w:tcPr>
          <w:p w14:paraId="1CDCA010" w14:textId="0BE97487" w:rsidR="008E010E" w:rsidRPr="00744E3F" w:rsidDel="00715EE1" w:rsidRDefault="008E010E" w:rsidP="00D1397D">
            <w:pPr>
              <w:rPr>
                <w:del w:id="42697" w:author="Στάθης Καπ" w:date="2023-02-26T08:45:00Z"/>
                <w:sz w:val="18"/>
                <w:szCs w:val="18"/>
                <w:lang w:val="el-GR"/>
                <w:rPrChange w:id="42698" w:author="Στάθης Καπ" w:date="2023-03-03T06:42:00Z">
                  <w:rPr>
                    <w:del w:id="42699" w:author="Στάθης Καπ" w:date="2023-02-26T08:45:00Z"/>
                    <w:sz w:val="18"/>
                    <w:szCs w:val="18"/>
                  </w:rPr>
                </w:rPrChange>
              </w:rPr>
            </w:pPr>
            <w:del w:id="42700" w:author="Στάθης Καπ" w:date="2023-02-26T08:45:00Z">
              <w:r w:rsidRPr="006E0881" w:rsidDel="00715EE1">
                <w:rPr>
                  <w:sz w:val="18"/>
                  <w:szCs w:val="18"/>
                </w:rPr>
                <w:delText>score</w:delText>
              </w:r>
              <w:bookmarkStart w:id="42701" w:name="_Toc129057885"/>
              <w:bookmarkStart w:id="42702" w:name="_Toc129191720"/>
              <w:bookmarkStart w:id="42703" w:name="_Toc129198058"/>
              <w:bookmarkEnd w:id="42701"/>
              <w:bookmarkEnd w:id="42702"/>
              <w:bookmarkEnd w:id="42703"/>
            </w:del>
          </w:p>
        </w:tc>
        <w:tc>
          <w:tcPr>
            <w:tcW w:w="754" w:type="dxa"/>
          </w:tcPr>
          <w:p w14:paraId="56F551F0" w14:textId="16280C9A" w:rsidR="008E010E" w:rsidRPr="00744E3F" w:rsidDel="00715EE1" w:rsidRDefault="008E010E" w:rsidP="00D1397D">
            <w:pPr>
              <w:rPr>
                <w:del w:id="42704" w:author="Στάθης Καπ" w:date="2023-02-26T08:45:00Z"/>
                <w:sz w:val="18"/>
                <w:szCs w:val="18"/>
                <w:lang w:val="el-GR"/>
                <w:rPrChange w:id="42705" w:author="Στάθης Καπ" w:date="2023-03-03T06:42:00Z">
                  <w:rPr>
                    <w:del w:id="42706" w:author="Στάθης Καπ" w:date="2023-02-26T08:45:00Z"/>
                    <w:sz w:val="18"/>
                    <w:szCs w:val="18"/>
                  </w:rPr>
                </w:rPrChange>
              </w:rPr>
            </w:pPr>
            <w:del w:id="42707" w:author="Στάθης Καπ" w:date="2023-02-26T08:45:00Z">
              <w:r w:rsidRPr="006E0881" w:rsidDel="00715EE1">
                <w:rPr>
                  <w:sz w:val="18"/>
                  <w:szCs w:val="18"/>
                </w:rPr>
                <w:delText>CPU</w:delText>
              </w:r>
              <w:r w:rsidRPr="00744E3F" w:rsidDel="00715EE1">
                <w:rPr>
                  <w:sz w:val="18"/>
                  <w:szCs w:val="18"/>
                  <w:lang w:val="el-GR"/>
                  <w:rPrChange w:id="4270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42709" w:author="Στάθης Καπ" w:date="2023-03-03T06:42:00Z">
                    <w:rPr>
                      <w:sz w:val="18"/>
                      <w:szCs w:val="18"/>
                    </w:rPr>
                  </w:rPrChange>
                </w:rPr>
                <w:delText>)</w:delText>
              </w:r>
              <w:bookmarkStart w:id="42710" w:name="_Toc129057886"/>
              <w:bookmarkStart w:id="42711" w:name="_Toc129191721"/>
              <w:bookmarkStart w:id="42712" w:name="_Toc129198059"/>
              <w:bookmarkEnd w:id="42710"/>
              <w:bookmarkEnd w:id="42711"/>
              <w:bookmarkEnd w:id="42712"/>
            </w:del>
          </w:p>
        </w:tc>
        <w:tc>
          <w:tcPr>
            <w:tcW w:w="622" w:type="dxa"/>
          </w:tcPr>
          <w:p w14:paraId="1C555302" w14:textId="19783435" w:rsidR="008E010E" w:rsidRPr="00744E3F" w:rsidDel="00715EE1" w:rsidRDefault="008E010E" w:rsidP="00D1397D">
            <w:pPr>
              <w:rPr>
                <w:del w:id="42713" w:author="Στάθης Καπ" w:date="2023-02-26T08:45:00Z"/>
                <w:sz w:val="18"/>
                <w:szCs w:val="18"/>
                <w:lang w:val="el-GR"/>
                <w:rPrChange w:id="42714" w:author="Στάθης Καπ" w:date="2023-03-03T06:42:00Z">
                  <w:rPr>
                    <w:del w:id="42715" w:author="Στάθης Καπ" w:date="2023-02-26T08:45:00Z"/>
                    <w:sz w:val="18"/>
                    <w:szCs w:val="18"/>
                  </w:rPr>
                </w:rPrChange>
              </w:rPr>
            </w:pPr>
            <w:del w:id="42716" w:author="Στάθης Καπ" w:date="2023-02-26T08:45:00Z">
              <w:r w:rsidRPr="006E0881" w:rsidDel="00715EE1">
                <w:rPr>
                  <w:sz w:val="18"/>
                  <w:szCs w:val="18"/>
                </w:rPr>
                <w:delText>visits</w:delText>
              </w:r>
              <w:bookmarkStart w:id="42717" w:name="_Toc129057887"/>
              <w:bookmarkStart w:id="42718" w:name="_Toc129191722"/>
              <w:bookmarkStart w:id="42719" w:name="_Toc129198060"/>
              <w:bookmarkEnd w:id="42717"/>
              <w:bookmarkEnd w:id="42718"/>
              <w:bookmarkEnd w:id="42719"/>
            </w:del>
          </w:p>
        </w:tc>
        <w:bookmarkStart w:id="42720" w:name="_Toc129057888"/>
        <w:bookmarkStart w:id="42721" w:name="_Toc129191723"/>
        <w:bookmarkStart w:id="42722" w:name="_Toc129198061"/>
        <w:bookmarkEnd w:id="42720"/>
        <w:bookmarkEnd w:id="42721"/>
        <w:bookmarkEnd w:id="42722"/>
      </w:tr>
      <w:tr w:rsidR="008E010E" w:rsidRPr="00331D5E" w:rsidDel="009B47BA" w14:paraId="183706D5" w14:textId="2F6571DF" w:rsidTr="00D1397D">
        <w:trPr>
          <w:del w:id="42723" w:author="Στάθης Καπ" w:date="2023-02-26T09:06:00Z"/>
        </w:trPr>
        <w:tc>
          <w:tcPr>
            <w:tcW w:w="627" w:type="dxa"/>
          </w:tcPr>
          <w:p w14:paraId="0ACA3CC2" w14:textId="78C2DB1B" w:rsidR="008E010E" w:rsidRPr="00744E3F" w:rsidDel="009B47BA" w:rsidRDefault="008E010E" w:rsidP="00D1397D">
            <w:pPr>
              <w:rPr>
                <w:del w:id="42724" w:author="Στάθης Καπ" w:date="2023-02-26T09:06:00Z"/>
                <w:sz w:val="18"/>
                <w:szCs w:val="18"/>
                <w:lang w:val="el-GR"/>
                <w:rPrChange w:id="42725" w:author="Στάθης Καπ" w:date="2023-03-03T06:42:00Z">
                  <w:rPr>
                    <w:del w:id="42726" w:author="Στάθης Καπ" w:date="2023-02-26T09:06:00Z"/>
                    <w:sz w:val="18"/>
                    <w:szCs w:val="18"/>
                  </w:rPr>
                </w:rPrChange>
              </w:rPr>
            </w:pPr>
            <w:del w:id="42727" w:author="Στάθης Καπ" w:date="2023-02-26T08:45:00Z">
              <w:r w:rsidRPr="006E0881" w:rsidDel="00715EE1">
                <w:rPr>
                  <w:sz w:val="18"/>
                  <w:szCs w:val="18"/>
                </w:rPr>
                <w:delText>pr</w:delText>
              </w:r>
              <w:r w:rsidRPr="00744E3F" w:rsidDel="00715EE1">
                <w:rPr>
                  <w:sz w:val="18"/>
                  <w:szCs w:val="18"/>
                  <w:lang w:val="el-GR"/>
                  <w:rPrChange w:id="42728" w:author="Στάθης Καπ" w:date="2023-03-03T06:42:00Z">
                    <w:rPr>
                      <w:sz w:val="18"/>
                      <w:szCs w:val="18"/>
                    </w:rPr>
                  </w:rPrChange>
                </w:rPr>
                <w:delText>11</w:delText>
              </w:r>
            </w:del>
            <w:bookmarkStart w:id="42729" w:name="_Toc129057889"/>
            <w:bookmarkStart w:id="42730" w:name="_Toc129191724"/>
            <w:bookmarkStart w:id="42731" w:name="_Toc129198062"/>
            <w:bookmarkEnd w:id="42729"/>
            <w:bookmarkEnd w:id="42730"/>
            <w:bookmarkEnd w:id="42731"/>
          </w:p>
        </w:tc>
        <w:tc>
          <w:tcPr>
            <w:tcW w:w="663" w:type="dxa"/>
          </w:tcPr>
          <w:p w14:paraId="0B89A284" w14:textId="665C922B" w:rsidR="008E010E" w:rsidRPr="00744E3F" w:rsidDel="009B47BA" w:rsidRDefault="008E010E" w:rsidP="00D1397D">
            <w:pPr>
              <w:rPr>
                <w:del w:id="42732" w:author="Στάθης Καπ" w:date="2023-02-26T09:06:00Z"/>
                <w:sz w:val="18"/>
                <w:szCs w:val="18"/>
                <w:lang w:val="el-GR"/>
                <w:rPrChange w:id="42733" w:author="Στάθης Καπ" w:date="2023-03-03T06:42:00Z">
                  <w:rPr>
                    <w:del w:id="42734" w:author="Στάθης Καπ" w:date="2023-02-26T09:06:00Z"/>
                    <w:sz w:val="18"/>
                    <w:szCs w:val="18"/>
                  </w:rPr>
                </w:rPrChange>
              </w:rPr>
            </w:pPr>
            <w:bookmarkStart w:id="42735" w:name="_Toc129057890"/>
            <w:bookmarkStart w:id="42736" w:name="_Toc129191725"/>
            <w:bookmarkStart w:id="42737" w:name="_Toc129198063"/>
            <w:bookmarkEnd w:id="42735"/>
            <w:bookmarkEnd w:id="42736"/>
            <w:bookmarkEnd w:id="42737"/>
          </w:p>
        </w:tc>
        <w:tc>
          <w:tcPr>
            <w:tcW w:w="764" w:type="dxa"/>
          </w:tcPr>
          <w:p w14:paraId="3A2C52BB" w14:textId="0860631A" w:rsidR="008E010E" w:rsidRPr="00744E3F" w:rsidDel="009B47BA" w:rsidRDefault="008E010E" w:rsidP="00D1397D">
            <w:pPr>
              <w:rPr>
                <w:del w:id="42738" w:author="Στάθης Καπ" w:date="2023-02-26T09:06:00Z"/>
                <w:sz w:val="18"/>
                <w:szCs w:val="18"/>
                <w:lang w:val="el-GR"/>
                <w:rPrChange w:id="42739" w:author="Στάθης Καπ" w:date="2023-03-03T06:42:00Z">
                  <w:rPr>
                    <w:del w:id="42740" w:author="Στάθης Καπ" w:date="2023-02-26T09:06:00Z"/>
                    <w:sz w:val="18"/>
                    <w:szCs w:val="18"/>
                  </w:rPr>
                </w:rPrChange>
              </w:rPr>
            </w:pPr>
            <w:bookmarkStart w:id="42741" w:name="_Toc129057891"/>
            <w:bookmarkStart w:id="42742" w:name="_Toc129191726"/>
            <w:bookmarkStart w:id="42743" w:name="_Toc129198064"/>
            <w:bookmarkEnd w:id="42741"/>
            <w:bookmarkEnd w:id="42742"/>
            <w:bookmarkEnd w:id="42743"/>
          </w:p>
        </w:tc>
        <w:tc>
          <w:tcPr>
            <w:tcW w:w="630" w:type="dxa"/>
          </w:tcPr>
          <w:p w14:paraId="516EB34A" w14:textId="74C68A00" w:rsidR="008E010E" w:rsidRPr="00744E3F" w:rsidDel="009B47BA" w:rsidRDefault="008E010E" w:rsidP="00D1397D">
            <w:pPr>
              <w:rPr>
                <w:del w:id="42744" w:author="Στάθης Καπ" w:date="2023-02-26T09:06:00Z"/>
                <w:sz w:val="18"/>
                <w:szCs w:val="18"/>
                <w:lang w:val="el-GR"/>
                <w:rPrChange w:id="42745" w:author="Στάθης Καπ" w:date="2023-03-03T06:42:00Z">
                  <w:rPr>
                    <w:del w:id="42746" w:author="Στάθης Καπ" w:date="2023-02-26T09:06:00Z"/>
                    <w:sz w:val="18"/>
                    <w:szCs w:val="18"/>
                  </w:rPr>
                </w:rPrChange>
              </w:rPr>
            </w:pPr>
            <w:bookmarkStart w:id="42747" w:name="_Toc129057892"/>
            <w:bookmarkStart w:id="42748" w:name="_Toc129191727"/>
            <w:bookmarkStart w:id="42749" w:name="_Toc129198065"/>
            <w:bookmarkEnd w:id="42747"/>
            <w:bookmarkEnd w:id="42748"/>
            <w:bookmarkEnd w:id="42749"/>
          </w:p>
        </w:tc>
        <w:tc>
          <w:tcPr>
            <w:tcW w:w="663" w:type="dxa"/>
          </w:tcPr>
          <w:p w14:paraId="1EE0F22E" w14:textId="7FA90C9F" w:rsidR="008E010E" w:rsidRPr="00744E3F" w:rsidDel="009B47BA" w:rsidRDefault="008E010E" w:rsidP="00D1397D">
            <w:pPr>
              <w:rPr>
                <w:del w:id="42750" w:author="Στάθης Καπ" w:date="2023-02-26T09:06:00Z"/>
                <w:sz w:val="18"/>
                <w:szCs w:val="18"/>
                <w:lang w:val="el-GR"/>
                <w:rPrChange w:id="42751" w:author="Στάθης Καπ" w:date="2023-03-03T06:42:00Z">
                  <w:rPr>
                    <w:del w:id="42752" w:author="Στάθης Καπ" w:date="2023-02-26T09:06:00Z"/>
                    <w:sz w:val="18"/>
                    <w:szCs w:val="18"/>
                  </w:rPr>
                </w:rPrChange>
              </w:rPr>
            </w:pPr>
            <w:bookmarkStart w:id="42753" w:name="_Toc129057893"/>
            <w:bookmarkStart w:id="42754" w:name="_Toc129191728"/>
            <w:bookmarkStart w:id="42755" w:name="_Toc129198066"/>
            <w:bookmarkEnd w:id="42753"/>
            <w:bookmarkEnd w:id="42754"/>
            <w:bookmarkEnd w:id="42755"/>
          </w:p>
        </w:tc>
        <w:tc>
          <w:tcPr>
            <w:tcW w:w="764" w:type="dxa"/>
          </w:tcPr>
          <w:p w14:paraId="36B78F73" w14:textId="13561BE3" w:rsidR="008E010E" w:rsidRPr="00744E3F" w:rsidDel="009B47BA" w:rsidRDefault="008E010E" w:rsidP="00D1397D">
            <w:pPr>
              <w:rPr>
                <w:del w:id="42756" w:author="Στάθης Καπ" w:date="2023-02-26T09:06:00Z"/>
                <w:sz w:val="18"/>
                <w:szCs w:val="18"/>
                <w:lang w:val="el-GR"/>
                <w:rPrChange w:id="42757" w:author="Στάθης Καπ" w:date="2023-03-03T06:42:00Z">
                  <w:rPr>
                    <w:del w:id="42758" w:author="Στάθης Καπ" w:date="2023-02-26T09:06:00Z"/>
                    <w:sz w:val="18"/>
                    <w:szCs w:val="18"/>
                  </w:rPr>
                </w:rPrChange>
              </w:rPr>
            </w:pPr>
            <w:bookmarkStart w:id="42759" w:name="_Toc129057894"/>
            <w:bookmarkStart w:id="42760" w:name="_Toc129191729"/>
            <w:bookmarkStart w:id="42761" w:name="_Toc129198067"/>
            <w:bookmarkEnd w:id="42759"/>
            <w:bookmarkEnd w:id="42760"/>
            <w:bookmarkEnd w:id="42761"/>
          </w:p>
        </w:tc>
        <w:tc>
          <w:tcPr>
            <w:tcW w:w="630" w:type="dxa"/>
          </w:tcPr>
          <w:p w14:paraId="3B070638" w14:textId="69788B22" w:rsidR="008E010E" w:rsidRPr="00744E3F" w:rsidDel="009B47BA" w:rsidRDefault="008E010E" w:rsidP="00D1397D">
            <w:pPr>
              <w:rPr>
                <w:del w:id="42762" w:author="Στάθης Καπ" w:date="2023-02-26T09:06:00Z"/>
                <w:sz w:val="18"/>
                <w:szCs w:val="18"/>
                <w:lang w:val="el-GR"/>
                <w:rPrChange w:id="42763" w:author="Στάθης Καπ" w:date="2023-03-03T06:42:00Z">
                  <w:rPr>
                    <w:del w:id="42764" w:author="Στάθης Καπ" w:date="2023-02-26T09:06:00Z"/>
                    <w:sz w:val="18"/>
                    <w:szCs w:val="18"/>
                  </w:rPr>
                </w:rPrChange>
              </w:rPr>
            </w:pPr>
            <w:bookmarkStart w:id="42765" w:name="_Toc129057895"/>
            <w:bookmarkStart w:id="42766" w:name="_Toc129191730"/>
            <w:bookmarkStart w:id="42767" w:name="_Toc129198068"/>
            <w:bookmarkEnd w:id="42765"/>
            <w:bookmarkEnd w:id="42766"/>
            <w:bookmarkEnd w:id="42767"/>
          </w:p>
        </w:tc>
        <w:tc>
          <w:tcPr>
            <w:tcW w:w="663" w:type="dxa"/>
          </w:tcPr>
          <w:p w14:paraId="17866B36" w14:textId="507E95FB" w:rsidR="008E010E" w:rsidRPr="00744E3F" w:rsidDel="009B47BA" w:rsidRDefault="008E010E" w:rsidP="00D1397D">
            <w:pPr>
              <w:rPr>
                <w:del w:id="42768" w:author="Στάθης Καπ" w:date="2023-02-26T09:06:00Z"/>
                <w:sz w:val="18"/>
                <w:szCs w:val="18"/>
                <w:lang w:val="el-GR"/>
                <w:rPrChange w:id="42769" w:author="Στάθης Καπ" w:date="2023-03-03T06:42:00Z">
                  <w:rPr>
                    <w:del w:id="42770" w:author="Στάθης Καπ" w:date="2023-02-26T09:06:00Z"/>
                    <w:sz w:val="18"/>
                    <w:szCs w:val="18"/>
                  </w:rPr>
                </w:rPrChange>
              </w:rPr>
            </w:pPr>
            <w:bookmarkStart w:id="42771" w:name="_Toc129057896"/>
            <w:bookmarkStart w:id="42772" w:name="_Toc129191731"/>
            <w:bookmarkStart w:id="42773" w:name="_Toc129198069"/>
            <w:bookmarkEnd w:id="42771"/>
            <w:bookmarkEnd w:id="42772"/>
            <w:bookmarkEnd w:id="42773"/>
          </w:p>
        </w:tc>
        <w:tc>
          <w:tcPr>
            <w:tcW w:w="764" w:type="dxa"/>
          </w:tcPr>
          <w:p w14:paraId="1ACBBA6E" w14:textId="234C96FA" w:rsidR="008E010E" w:rsidRPr="00744E3F" w:rsidDel="009B47BA" w:rsidRDefault="008E010E" w:rsidP="00D1397D">
            <w:pPr>
              <w:rPr>
                <w:del w:id="42774" w:author="Στάθης Καπ" w:date="2023-02-26T09:06:00Z"/>
                <w:sz w:val="18"/>
                <w:szCs w:val="18"/>
                <w:lang w:val="el-GR"/>
                <w:rPrChange w:id="42775" w:author="Στάθης Καπ" w:date="2023-03-03T06:42:00Z">
                  <w:rPr>
                    <w:del w:id="42776" w:author="Στάθης Καπ" w:date="2023-02-26T09:06:00Z"/>
                    <w:sz w:val="18"/>
                    <w:szCs w:val="18"/>
                  </w:rPr>
                </w:rPrChange>
              </w:rPr>
            </w:pPr>
            <w:bookmarkStart w:id="42777" w:name="_Toc129057897"/>
            <w:bookmarkStart w:id="42778" w:name="_Toc129191732"/>
            <w:bookmarkStart w:id="42779" w:name="_Toc129198070"/>
            <w:bookmarkEnd w:id="42777"/>
            <w:bookmarkEnd w:id="42778"/>
            <w:bookmarkEnd w:id="42779"/>
          </w:p>
        </w:tc>
        <w:tc>
          <w:tcPr>
            <w:tcW w:w="630" w:type="dxa"/>
          </w:tcPr>
          <w:p w14:paraId="14BBD033" w14:textId="4C48B1A9" w:rsidR="008E010E" w:rsidRPr="00744E3F" w:rsidDel="009B47BA" w:rsidRDefault="008E010E" w:rsidP="00D1397D">
            <w:pPr>
              <w:rPr>
                <w:del w:id="42780" w:author="Στάθης Καπ" w:date="2023-02-26T09:06:00Z"/>
                <w:sz w:val="18"/>
                <w:szCs w:val="18"/>
                <w:lang w:val="el-GR"/>
                <w:rPrChange w:id="42781" w:author="Στάθης Καπ" w:date="2023-03-03T06:42:00Z">
                  <w:rPr>
                    <w:del w:id="42782" w:author="Στάθης Καπ" w:date="2023-02-26T09:06:00Z"/>
                    <w:sz w:val="18"/>
                    <w:szCs w:val="18"/>
                  </w:rPr>
                </w:rPrChange>
              </w:rPr>
            </w:pPr>
            <w:bookmarkStart w:id="42783" w:name="_Toc129057898"/>
            <w:bookmarkStart w:id="42784" w:name="_Toc129191733"/>
            <w:bookmarkStart w:id="42785" w:name="_Toc129198071"/>
            <w:bookmarkEnd w:id="42783"/>
            <w:bookmarkEnd w:id="42784"/>
            <w:bookmarkEnd w:id="42785"/>
          </w:p>
        </w:tc>
        <w:tc>
          <w:tcPr>
            <w:tcW w:w="654" w:type="dxa"/>
          </w:tcPr>
          <w:p w14:paraId="042EFDE3" w14:textId="1BD48D1E" w:rsidR="008E010E" w:rsidRPr="00744E3F" w:rsidDel="009B47BA" w:rsidRDefault="008E010E" w:rsidP="00D1397D">
            <w:pPr>
              <w:rPr>
                <w:del w:id="42786" w:author="Στάθης Καπ" w:date="2023-02-26T09:06:00Z"/>
                <w:sz w:val="18"/>
                <w:szCs w:val="18"/>
                <w:lang w:val="el-GR"/>
                <w:rPrChange w:id="42787" w:author="Στάθης Καπ" w:date="2023-03-03T06:42:00Z">
                  <w:rPr>
                    <w:del w:id="42788" w:author="Στάθης Καπ" w:date="2023-02-26T09:06:00Z"/>
                    <w:sz w:val="18"/>
                    <w:szCs w:val="18"/>
                  </w:rPr>
                </w:rPrChange>
              </w:rPr>
            </w:pPr>
            <w:bookmarkStart w:id="42789" w:name="_Toc129057899"/>
            <w:bookmarkStart w:id="42790" w:name="_Toc129191734"/>
            <w:bookmarkStart w:id="42791" w:name="_Toc129198072"/>
            <w:bookmarkEnd w:id="42789"/>
            <w:bookmarkEnd w:id="42790"/>
            <w:bookmarkEnd w:id="42791"/>
          </w:p>
        </w:tc>
        <w:tc>
          <w:tcPr>
            <w:tcW w:w="754" w:type="dxa"/>
          </w:tcPr>
          <w:p w14:paraId="19CE9A46" w14:textId="443680E1" w:rsidR="008E010E" w:rsidRPr="00744E3F" w:rsidDel="009B47BA" w:rsidRDefault="008E010E" w:rsidP="00D1397D">
            <w:pPr>
              <w:rPr>
                <w:del w:id="42792" w:author="Στάθης Καπ" w:date="2023-02-26T09:06:00Z"/>
                <w:sz w:val="18"/>
                <w:szCs w:val="18"/>
                <w:lang w:val="el-GR"/>
                <w:rPrChange w:id="42793" w:author="Στάθης Καπ" w:date="2023-03-03T06:42:00Z">
                  <w:rPr>
                    <w:del w:id="42794" w:author="Στάθης Καπ" w:date="2023-02-26T09:06:00Z"/>
                    <w:sz w:val="18"/>
                    <w:szCs w:val="18"/>
                  </w:rPr>
                </w:rPrChange>
              </w:rPr>
            </w:pPr>
            <w:bookmarkStart w:id="42795" w:name="_Toc129057900"/>
            <w:bookmarkStart w:id="42796" w:name="_Toc129191735"/>
            <w:bookmarkStart w:id="42797" w:name="_Toc129198073"/>
            <w:bookmarkEnd w:id="42795"/>
            <w:bookmarkEnd w:id="42796"/>
            <w:bookmarkEnd w:id="42797"/>
          </w:p>
        </w:tc>
        <w:tc>
          <w:tcPr>
            <w:tcW w:w="622" w:type="dxa"/>
          </w:tcPr>
          <w:p w14:paraId="26013ABC" w14:textId="79FB0E6D" w:rsidR="008E010E" w:rsidRPr="00744E3F" w:rsidDel="009B47BA" w:rsidRDefault="008E010E" w:rsidP="00D1397D">
            <w:pPr>
              <w:rPr>
                <w:del w:id="42798" w:author="Στάθης Καπ" w:date="2023-02-26T09:06:00Z"/>
                <w:sz w:val="18"/>
                <w:szCs w:val="18"/>
                <w:lang w:val="el-GR"/>
                <w:rPrChange w:id="42799" w:author="Στάθης Καπ" w:date="2023-03-03T06:42:00Z">
                  <w:rPr>
                    <w:del w:id="42800" w:author="Στάθης Καπ" w:date="2023-02-26T09:06:00Z"/>
                    <w:sz w:val="18"/>
                    <w:szCs w:val="18"/>
                  </w:rPr>
                </w:rPrChange>
              </w:rPr>
            </w:pPr>
            <w:bookmarkStart w:id="42801" w:name="_Toc129057901"/>
            <w:bookmarkStart w:id="42802" w:name="_Toc129191736"/>
            <w:bookmarkStart w:id="42803" w:name="_Toc129198074"/>
            <w:bookmarkEnd w:id="42801"/>
            <w:bookmarkEnd w:id="42802"/>
            <w:bookmarkEnd w:id="42803"/>
          </w:p>
        </w:tc>
        <w:bookmarkStart w:id="42804" w:name="_Toc129057902"/>
        <w:bookmarkStart w:id="42805" w:name="_Toc129191737"/>
        <w:bookmarkStart w:id="42806" w:name="_Toc129198075"/>
        <w:bookmarkEnd w:id="42804"/>
        <w:bookmarkEnd w:id="42805"/>
        <w:bookmarkEnd w:id="42806"/>
      </w:tr>
      <w:tr w:rsidR="008E010E" w:rsidRPr="00331D5E" w:rsidDel="009B47BA" w14:paraId="12EC2ACA" w14:textId="55FC9588" w:rsidTr="00D1397D">
        <w:trPr>
          <w:del w:id="42807" w:author="Στάθης Καπ" w:date="2023-02-26T09:06:00Z"/>
        </w:trPr>
        <w:tc>
          <w:tcPr>
            <w:tcW w:w="627" w:type="dxa"/>
          </w:tcPr>
          <w:p w14:paraId="120DC644" w14:textId="61CE3EAB" w:rsidR="008E010E" w:rsidRPr="00744E3F" w:rsidDel="009B47BA" w:rsidRDefault="008E010E" w:rsidP="00D1397D">
            <w:pPr>
              <w:rPr>
                <w:del w:id="42808" w:author="Στάθης Καπ" w:date="2023-02-26T09:06:00Z"/>
                <w:sz w:val="18"/>
                <w:szCs w:val="18"/>
                <w:lang w:val="el-GR"/>
                <w:rPrChange w:id="42809" w:author="Στάθης Καπ" w:date="2023-03-03T06:42:00Z">
                  <w:rPr>
                    <w:del w:id="42810" w:author="Στάθης Καπ" w:date="2023-02-26T09:06:00Z"/>
                    <w:sz w:val="18"/>
                    <w:szCs w:val="18"/>
                  </w:rPr>
                </w:rPrChange>
              </w:rPr>
            </w:pPr>
            <w:del w:id="42811" w:author="Στάθης Καπ" w:date="2023-02-26T08:45:00Z">
              <w:r w:rsidRPr="006E0881" w:rsidDel="00715EE1">
                <w:rPr>
                  <w:sz w:val="18"/>
                  <w:szCs w:val="18"/>
                </w:rPr>
                <w:delText>Pr</w:delText>
              </w:r>
              <w:r w:rsidRPr="00744E3F" w:rsidDel="00715EE1">
                <w:rPr>
                  <w:sz w:val="18"/>
                  <w:szCs w:val="18"/>
                  <w:lang w:val="el-GR"/>
                  <w:rPrChange w:id="42812" w:author="Στάθης Καπ" w:date="2023-03-03T06:42:00Z">
                    <w:rPr>
                      <w:sz w:val="18"/>
                      <w:szCs w:val="18"/>
                    </w:rPr>
                  </w:rPrChange>
                </w:rPr>
                <w:delText>12</w:delText>
              </w:r>
            </w:del>
            <w:bookmarkStart w:id="42813" w:name="_Toc129057903"/>
            <w:bookmarkStart w:id="42814" w:name="_Toc129191738"/>
            <w:bookmarkStart w:id="42815" w:name="_Toc129198076"/>
            <w:bookmarkEnd w:id="42813"/>
            <w:bookmarkEnd w:id="42814"/>
            <w:bookmarkEnd w:id="42815"/>
          </w:p>
        </w:tc>
        <w:tc>
          <w:tcPr>
            <w:tcW w:w="663" w:type="dxa"/>
          </w:tcPr>
          <w:p w14:paraId="357BCA9D" w14:textId="40470AFA" w:rsidR="008E010E" w:rsidRPr="00F76AF9" w:rsidDel="009B47BA" w:rsidRDefault="008E010E" w:rsidP="00D1397D">
            <w:pPr>
              <w:rPr>
                <w:del w:id="42816" w:author="Στάθης Καπ" w:date="2023-02-26T09:06:00Z"/>
                <w:sz w:val="18"/>
                <w:szCs w:val="18"/>
                <w:lang w:val="el-GR"/>
              </w:rPr>
            </w:pPr>
            <w:bookmarkStart w:id="42817" w:name="_Toc129057904"/>
            <w:bookmarkStart w:id="42818" w:name="_Toc129191739"/>
            <w:bookmarkStart w:id="42819" w:name="_Toc129198077"/>
            <w:bookmarkEnd w:id="42817"/>
            <w:bookmarkEnd w:id="42818"/>
            <w:bookmarkEnd w:id="42819"/>
          </w:p>
        </w:tc>
        <w:tc>
          <w:tcPr>
            <w:tcW w:w="764" w:type="dxa"/>
          </w:tcPr>
          <w:p w14:paraId="6918AD71" w14:textId="007CDF08" w:rsidR="008E010E" w:rsidRPr="00744E3F" w:rsidDel="009B47BA" w:rsidRDefault="008E010E" w:rsidP="00D1397D">
            <w:pPr>
              <w:rPr>
                <w:del w:id="42820" w:author="Στάθης Καπ" w:date="2023-02-26T09:06:00Z"/>
                <w:sz w:val="18"/>
                <w:szCs w:val="18"/>
                <w:lang w:val="el-GR"/>
                <w:rPrChange w:id="42821" w:author="Στάθης Καπ" w:date="2023-03-03T06:42:00Z">
                  <w:rPr>
                    <w:del w:id="42822" w:author="Στάθης Καπ" w:date="2023-02-26T09:06:00Z"/>
                    <w:sz w:val="18"/>
                    <w:szCs w:val="18"/>
                  </w:rPr>
                </w:rPrChange>
              </w:rPr>
            </w:pPr>
            <w:bookmarkStart w:id="42823" w:name="_Toc129057905"/>
            <w:bookmarkStart w:id="42824" w:name="_Toc129191740"/>
            <w:bookmarkStart w:id="42825" w:name="_Toc129198078"/>
            <w:bookmarkEnd w:id="42823"/>
            <w:bookmarkEnd w:id="42824"/>
            <w:bookmarkEnd w:id="42825"/>
          </w:p>
        </w:tc>
        <w:tc>
          <w:tcPr>
            <w:tcW w:w="630" w:type="dxa"/>
          </w:tcPr>
          <w:p w14:paraId="72C2C208" w14:textId="5184F0F3" w:rsidR="008E010E" w:rsidRPr="00744E3F" w:rsidDel="009B47BA" w:rsidRDefault="008E010E" w:rsidP="00D1397D">
            <w:pPr>
              <w:rPr>
                <w:del w:id="42826" w:author="Στάθης Καπ" w:date="2023-02-26T09:06:00Z"/>
                <w:sz w:val="18"/>
                <w:szCs w:val="18"/>
                <w:lang w:val="el-GR"/>
                <w:rPrChange w:id="42827" w:author="Στάθης Καπ" w:date="2023-03-03T06:42:00Z">
                  <w:rPr>
                    <w:del w:id="42828" w:author="Στάθης Καπ" w:date="2023-02-26T09:06:00Z"/>
                    <w:sz w:val="18"/>
                    <w:szCs w:val="18"/>
                  </w:rPr>
                </w:rPrChange>
              </w:rPr>
            </w:pPr>
            <w:bookmarkStart w:id="42829" w:name="_Toc129057906"/>
            <w:bookmarkStart w:id="42830" w:name="_Toc129191741"/>
            <w:bookmarkStart w:id="42831" w:name="_Toc129198079"/>
            <w:bookmarkEnd w:id="42829"/>
            <w:bookmarkEnd w:id="42830"/>
            <w:bookmarkEnd w:id="42831"/>
          </w:p>
        </w:tc>
        <w:tc>
          <w:tcPr>
            <w:tcW w:w="663" w:type="dxa"/>
          </w:tcPr>
          <w:p w14:paraId="349AA205" w14:textId="741C7936" w:rsidR="008E010E" w:rsidRPr="00F76AF9" w:rsidDel="009B47BA" w:rsidRDefault="008E010E" w:rsidP="00D1397D">
            <w:pPr>
              <w:rPr>
                <w:del w:id="42832" w:author="Στάθης Καπ" w:date="2023-02-26T09:06:00Z"/>
                <w:sz w:val="18"/>
                <w:szCs w:val="18"/>
                <w:lang w:val="el-GR"/>
              </w:rPr>
            </w:pPr>
            <w:bookmarkStart w:id="42833" w:name="_Toc129057907"/>
            <w:bookmarkStart w:id="42834" w:name="_Toc129191742"/>
            <w:bookmarkStart w:id="42835" w:name="_Toc129198080"/>
            <w:bookmarkEnd w:id="42833"/>
            <w:bookmarkEnd w:id="42834"/>
            <w:bookmarkEnd w:id="42835"/>
          </w:p>
        </w:tc>
        <w:tc>
          <w:tcPr>
            <w:tcW w:w="764" w:type="dxa"/>
          </w:tcPr>
          <w:p w14:paraId="2B46700F" w14:textId="0362F73F" w:rsidR="008E010E" w:rsidRPr="00744E3F" w:rsidDel="009B47BA" w:rsidRDefault="008E010E" w:rsidP="00D1397D">
            <w:pPr>
              <w:rPr>
                <w:del w:id="42836" w:author="Στάθης Καπ" w:date="2023-02-26T09:06:00Z"/>
                <w:sz w:val="18"/>
                <w:szCs w:val="18"/>
                <w:lang w:val="el-GR"/>
                <w:rPrChange w:id="42837" w:author="Στάθης Καπ" w:date="2023-03-03T06:42:00Z">
                  <w:rPr>
                    <w:del w:id="42838" w:author="Στάθης Καπ" w:date="2023-02-26T09:06:00Z"/>
                    <w:sz w:val="18"/>
                    <w:szCs w:val="18"/>
                  </w:rPr>
                </w:rPrChange>
              </w:rPr>
            </w:pPr>
            <w:bookmarkStart w:id="42839" w:name="_Toc129057908"/>
            <w:bookmarkStart w:id="42840" w:name="_Toc129191743"/>
            <w:bookmarkStart w:id="42841" w:name="_Toc129198081"/>
            <w:bookmarkEnd w:id="42839"/>
            <w:bookmarkEnd w:id="42840"/>
            <w:bookmarkEnd w:id="42841"/>
          </w:p>
        </w:tc>
        <w:tc>
          <w:tcPr>
            <w:tcW w:w="630" w:type="dxa"/>
          </w:tcPr>
          <w:p w14:paraId="4845CBE9" w14:textId="06B3CB49" w:rsidR="008E010E" w:rsidRPr="00744E3F" w:rsidDel="009B47BA" w:rsidRDefault="008E010E" w:rsidP="00D1397D">
            <w:pPr>
              <w:rPr>
                <w:del w:id="42842" w:author="Στάθης Καπ" w:date="2023-02-26T09:06:00Z"/>
                <w:sz w:val="18"/>
                <w:szCs w:val="18"/>
                <w:lang w:val="el-GR"/>
                <w:rPrChange w:id="42843" w:author="Στάθης Καπ" w:date="2023-03-03T06:42:00Z">
                  <w:rPr>
                    <w:del w:id="42844" w:author="Στάθης Καπ" w:date="2023-02-26T09:06:00Z"/>
                    <w:sz w:val="18"/>
                    <w:szCs w:val="18"/>
                  </w:rPr>
                </w:rPrChange>
              </w:rPr>
            </w:pPr>
            <w:bookmarkStart w:id="42845" w:name="_Toc129057909"/>
            <w:bookmarkStart w:id="42846" w:name="_Toc129191744"/>
            <w:bookmarkStart w:id="42847" w:name="_Toc129198082"/>
            <w:bookmarkEnd w:id="42845"/>
            <w:bookmarkEnd w:id="42846"/>
            <w:bookmarkEnd w:id="42847"/>
          </w:p>
        </w:tc>
        <w:tc>
          <w:tcPr>
            <w:tcW w:w="663" w:type="dxa"/>
          </w:tcPr>
          <w:p w14:paraId="38AC8907" w14:textId="3A8A671E" w:rsidR="008E010E" w:rsidRPr="00F76AF9" w:rsidDel="009B47BA" w:rsidRDefault="008E010E" w:rsidP="00D1397D">
            <w:pPr>
              <w:rPr>
                <w:del w:id="42848" w:author="Στάθης Καπ" w:date="2023-02-26T09:06:00Z"/>
                <w:sz w:val="18"/>
                <w:szCs w:val="18"/>
                <w:lang w:val="el-GR"/>
              </w:rPr>
            </w:pPr>
            <w:bookmarkStart w:id="42849" w:name="_Toc129057910"/>
            <w:bookmarkStart w:id="42850" w:name="_Toc129191745"/>
            <w:bookmarkStart w:id="42851" w:name="_Toc129198083"/>
            <w:bookmarkEnd w:id="42849"/>
            <w:bookmarkEnd w:id="42850"/>
            <w:bookmarkEnd w:id="42851"/>
          </w:p>
        </w:tc>
        <w:tc>
          <w:tcPr>
            <w:tcW w:w="764" w:type="dxa"/>
          </w:tcPr>
          <w:p w14:paraId="4E11B426" w14:textId="6AA2BB31" w:rsidR="008E010E" w:rsidRPr="00744E3F" w:rsidDel="009B47BA" w:rsidRDefault="008E010E" w:rsidP="00D1397D">
            <w:pPr>
              <w:rPr>
                <w:del w:id="42852" w:author="Στάθης Καπ" w:date="2023-02-26T09:06:00Z"/>
                <w:sz w:val="18"/>
                <w:szCs w:val="18"/>
                <w:lang w:val="el-GR"/>
                <w:rPrChange w:id="42853" w:author="Στάθης Καπ" w:date="2023-03-03T06:42:00Z">
                  <w:rPr>
                    <w:del w:id="42854" w:author="Στάθης Καπ" w:date="2023-02-26T09:06:00Z"/>
                    <w:sz w:val="18"/>
                    <w:szCs w:val="18"/>
                  </w:rPr>
                </w:rPrChange>
              </w:rPr>
            </w:pPr>
            <w:bookmarkStart w:id="42855" w:name="_Toc129057911"/>
            <w:bookmarkStart w:id="42856" w:name="_Toc129191746"/>
            <w:bookmarkStart w:id="42857" w:name="_Toc129198084"/>
            <w:bookmarkEnd w:id="42855"/>
            <w:bookmarkEnd w:id="42856"/>
            <w:bookmarkEnd w:id="42857"/>
          </w:p>
        </w:tc>
        <w:tc>
          <w:tcPr>
            <w:tcW w:w="630" w:type="dxa"/>
          </w:tcPr>
          <w:p w14:paraId="1838F125" w14:textId="7FF44A12" w:rsidR="008E010E" w:rsidRPr="00744E3F" w:rsidDel="009B47BA" w:rsidRDefault="008E010E" w:rsidP="00D1397D">
            <w:pPr>
              <w:rPr>
                <w:del w:id="42858" w:author="Στάθης Καπ" w:date="2023-02-26T09:06:00Z"/>
                <w:sz w:val="18"/>
                <w:szCs w:val="18"/>
                <w:lang w:val="el-GR"/>
                <w:rPrChange w:id="42859" w:author="Στάθης Καπ" w:date="2023-03-03T06:42:00Z">
                  <w:rPr>
                    <w:del w:id="42860" w:author="Στάθης Καπ" w:date="2023-02-26T09:06:00Z"/>
                    <w:sz w:val="18"/>
                    <w:szCs w:val="18"/>
                  </w:rPr>
                </w:rPrChange>
              </w:rPr>
            </w:pPr>
            <w:bookmarkStart w:id="42861" w:name="_Toc129057912"/>
            <w:bookmarkStart w:id="42862" w:name="_Toc129191747"/>
            <w:bookmarkStart w:id="42863" w:name="_Toc129198085"/>
            <w:bookmarkEnd w:id="42861"/>
            <w:bookmarkEnd w:id="42862"/>
            <w:bookmarkEnd w:id="42863"/>
          </w:p>
        </w:tc>
        <w:tc>
          <w:tcPr>
            <w:tcW w:w="654" w:type="dxa"/>
          </w:tcPr>
          <w:p w14:paraId="5B87DC06" w14:textId="59CA9DBB" w:rsidR="008E010E" w:rsidRPr="00F76AF9" w:rsidDel="009B47BA" w:rsidRDefault="008E010E" w:rsidP="00D1397D">
            <w:pPr>
              <w:rPr>
                <w:del w:id="42864" w:author="Στάθης Καπ" w:date="2023-02-26T09:06:00Z"/>
                <w:sz w:val="18"/>
                <w:szCs w:val="18"/>
                <w:lang w:val="el-GR"/>
              </w:rPr>
            </w:pPr>
            <w:bookmarkStart w:id="42865" w:name="_Toc129057913"/>
            <w:bookmarkStart w:id="42866" w:name="_Toc129191748"/>
            <w:bookmarkStart w:id="42867" w:name="_Toc129198086"/>
            <w:bookmarkEnd w:id="42865"/>
            <w:bookmarkEnd w:id="42866"/>
            <w:bookmarkEnd w:id="42867"/>
          </w:p>
        </w:tc>
        <w:tc>
          <w:tcPr>
            <w:tcW w:w="754" w:type="dxa"/>
          </w:tcPr>
          <w:p w14:paraId="0610CC3E" w14:textId="4D11FF40" w:rsidR="008E010E" w:rsidRPr="00744E3F" w:rsidDel="009B47BA" w:rsidRDefault="008E010E" w:rsidP="00D1397D">
            <w:pPr>
              <w:rPr>
                <w:del w:id="42868" w:author="Στάθης Καπ" w:date="2023-02-26T09:06:00Z"/>
                <w:sz w:val="18"/>
                <w:szCs w:val="18"/>
                <w:lang w:val="el-GR"/>
                <w:rPrChange w:id="42869" w:author="Στάθης Καπ" w:date="2023-03-03T06:42:00Z">
                  <w:rPr>
                    <w:del w:id="42870" w:author="Στάθης Καπ" w:date="2023-02-26T09:06:00Z"/>
                    <w:sz w:val="18"/>
                    <w:szCs w:val="18"/>
                  </w:rPr>
                </w:rPrChange>
              </w:rPr>
            </w:pPr>
            <w:bookmarkStart w:id="42871" w:name="_Toc129057914"/>
            <w:bookmarkStart w:id="42872" w:name="_Toc129191749"/>
            <w:bookmarkStart w:id="42873" w:name="_Toc129198087"/>
            <w:bookmarkEnd w:id="42871"/>
            <w:bookmarkEnd w:id="42872"/>
            <w:bookmarkEnd w:id="42873"/>
          </w:p>
        </w:tc>
        <w:tc>
          <w:tcPr>
            <w:tcW w:w="622" w:type="dxa"/>
          </w:tcPr>
          <w:p w14:paraId="4D7815E1" w14:textId="467A1ECE" w:rsidR="008E010E" w:rsidRPr="00744E3F" w:rsidDel="009B47BA" w:rsidRDefault="008E010E" w:rsidP="00D1397D">
            <w:pPr>
              <w:rPr>
                <w:del w:id="42874" w:author="Στάθης Καπ" w:date="2023-02-26T09:06:00Z"/>
                <w:sz w:val="18"/>
                <w:szCs w:val="18"/>
                <w:lang w:val="el-GR"/>
                <w:rPrChange w:id="42875" w:author="Στάθης Καπ" w:date="2023-03-03T06:42:00Z">
                  <w:rPr>
                    <w:del w:id="42876" w:author="Στάθης Καπ" w:date="2023-02-26T09:06:00Z"/>
                    <w:sz w:val="18"/>
                    <w:szCs w:val="18"/>
                  </w:rPr>
                </w:rPrChange>
              </w:rPr>
            </w:pPr>
            <w:bookmarkStart w:id="42877" w:name="_Toc129057915"/>
            <w:bookmarkStart w:id="42878" w:name="_Toc129191750"/>
            <w:bookmarkStart w:id="42879" w:name="_Toc129198088"/>
            <w:bookmarkEnd w:id="42877"/>
            <w:bookmarkEnd w:id="42878"/>
            <w:bookmarkEnd w:id="42879"/>
          </w:p>
        </w:tc>
        <w:bookmarkStart w:id="42880" w:name="_Toc129057916"/>
        <w:bookmarkStart w:id="42881" w:name="_Toc129191751"/>
        <w:bookmarkStart w:id="42882" w:name="_Toc129198089"/>
        <w:bookmarkEnd w:id="42880"/>
        <w:bookmarkEnd w:id="42881"/>
        <w:bookmarkEnd w:id="42882"/>
      </w:tr>
      <w:tr w:rsidR="008E010E" w:rsidRPr="00331D5E" w:rsidDel="009B47BA" w14:paraId="4DCAA879" w14:textId="4C2FE9C3" w:rsidTr="00D1397D">
        <w:trPr>
          <w:del w:id="42883" w:author="Στάθης Καπ" w:date="2023-02-26T09:06:00Z"/>
        </w:trPr>
        <w:tc>
          <w:tcPr>
            <w:tcW w:w="627" w:type="dxa"/>
          </w:tcPr>
          <w:p w14:paraId="093236E4" w14:textId="5601744C" w:rsidR="008E010E" w:rsidRPr="00744E3F" w:rsidDel="009B47BA" w:rsidRDefault="008E010E" w:rsidP="00D1397D">
            <w:pPr>
              <w:rPr>
                <w:del w:id="42884" w:author="Στάθης Καπ" w:date="2023-02-26T09:06:00Z"/>
                <w:sz w:val="18"/>
                <w:szCs w:val="18"/>
                <w:lang w:val="el-GR"/>
                <w:rPrChange w:id="42885" w:author="Στάθης Καπ" w:date="2023-03-03T06:42:00Z">
                  <w:rPr>
                    <w:del w:id="42886" w:author="Στάθης Καπ" w:date="2023-02-26T09:06:00Z"/>
                    <w:sz w:val="18"/>
                    <w:szCs w:val="18"/>
                  </w:rPr>
                </w:rPrChange>
              </w:rPr>
            </w:pPr>
            <w:del w:id="42887" w:author="Στάθης Καπ" w:date="2023-02-26T08:45:00Z">
              <w:r w:rsidRPr="006E0881" w:rsidDel="00715EE1">
                <w:rPr>
                  <w:sz w:val="18"/>
                  <w:szCs w:val="18"/>
                </w:rPr>
                <w:delText>Pr</w:delText>
              </w:r>
              <w:r w:rsidRPr="00744E3F" w:rsidDel="00715EE1">
                <w:rPr>
                  <w:sz w:val="18"/>
                  <w:szCs w:val="18"/>
                  <w:lang w:val="el-GR"/>
                  <w:rPrChange w:id="42888" w:author="Στάθης Καπ" w:date="2023-03-03T06:42:00Z">
                    <w:rPr>
                      <w:sz w:val="18"/>
                      <w:szCs w:val="18"/>
                    </w:rPr>
                  </w:rPrChange>
                </w:rPr>
                <w:delText>13</w:delText>
              </w:r>
            </w:del>
            <w:bookmarkStart w:id="42889" w:name="_Toc129057917"/>
            <w:bookmarkStart w:id="42890" w:name="_Toc129191752"/>
            <w:bookmarkStart w:id="42891" w:name="_Toc129198090"/>
            <w:bookmarkEnd w:id="42889"/>
            <w:bookmarkEnd w:id="42890"/>
            <w:bookmarkEnd w:id="42891"/>
          </w:p>
        </w:tc>
        <w:tc>
          <w:tcPr>
            <w:tcW w:w="663" w:type="dxa"/>
          </w:tcPr>
          <w:p w14:paraId="66708272" w14:textId="10D7650C" w:rsidR="008E010E" w:rsidRPr="00744E3F" w:rsidDel="009B47BA" w:rsidRDefault="008E010E" w:rsidP="00D1397D">
            <w:pPr>
              <w:rPr>
                <w:del w:id="42892" w:author="Στάθης Καπ" w:date="2023-02-26T09:06:00Z"/>
                <w:sz w:val="18"/>
                <w:szCs w:val="18"/>
                <w:lang w:val="el-GR"/>
                <w:rPrChange w:id="42893" w:author="Στάθης Καπ" w:date="2023-03-03T06:42:00Z">
                  <w:rPr>
                    <w:del w:id="42894" w:author="Στάθης Καπ" w:date="2023-02-26T09:06:00Z"/>
                    <w:sz w:val="18"/>
                    <w:szCs w:val="18"/>
                  </w:rPr>
                </w:rPrChange>
              </w:rPr>
            </w:pPr>
            <w:bookmarkStart w:id="42895" w:name="_Toc129057918"/>
            <w:bookmarkStart w:id="42896" w:name="_Toc129191753"/>
            <w:bookmarkStart w:id="42897" w:name="_Toc129198091"/>
            <w:bookmarkEnd w:id="42895"/>
            <w:bookmarkEnd w:id="42896"/>
            <w:bookmarkEnd w:id="42897"/>
          </w:p>
        </w:tc>
        <w:tc>
          <w:tcPr>
            <w:tcW w:w="764" w:type="dxa"/>
          </w:tcPr>
          <w:p w14:paraId="05494368" w14:textId="324C443E" w:rsidR="008E010E" w:rsidRPr="00744E3F" w:rsidDel="009B47BA" w:rsidRDefault="008E010E" w:rsidP="00D1397D">
            <w:pPr>
              <w:rPr>
                <w:del w:id="42898" w:author="Στάθης Καπ" w:date="2023-02-26T09:06:00Z"/>
                <w:sz w:val="18"/>
                <w:szCs w:val="18"/>
                <w:lang w:val="el-GR"/>
                <w:rPrChange w:id="42899" w:author="Στάθης Καπ" w:date="2023-03-03T06:42:00Z">
                  <w:rPr>
                    <w:del w:id="42900" w:author="Στάθης Καπ" w:date="2023-02-26T09:06:00Z"/>
                    <w:sz w:val="18"/>
                    <w:szCs w:val="18"/>
                  </w:rPr>
                </w:rPrChange>
              </w:rPr>
            </w:pPr>
            <w:bookmarkStart w:id="42901" w:name="_Toc129057919"/>
            <w:bookmarkStart w:id="42902" w:name="_Toc129191754"/>
            <w:bookmarkStart w:id="42903" w:name="_Toc129198092"/>
            <w:bookmarkEnd w:id="42901"/>
            <w:bookmarkEnd w:id="42902"/>
            <w:bookmarkEnd w:id="42903"/>
          </w:p>
        </w:tc>
        <w:tc>
          <w:tcPr>
            <w:tcW w:w="630" w:type="dxa"/>
          </w:tcPr>
          <w:p w14:paraId="66ABA726" w14:textId="32E2D1EB" w:rsidR="008E010E" w:rsidRPr="00744E3F" w:rsidDel="009B47BA" w:rsidRDefault="008E010E" w:rsidP="00D1397D">
            <w:pPr>
              <w:rPr>
                <w:del w:id="42904" w:author="Στάθης Καπ" w:date="2023-02-26T09:06:00Z"/>
                <w:sz w:val="18"/>
                <w:szCs w:val="18"/>
                <w:lang w:val="el-GR"/>
                <w:rPrChange w:id="42905" w:author="Στάθης Καπ" w:date="2023-03-03T06:42:00Z">
                  <w:rPr>
                    <w:del w:id="42906" w:author="Στάθης Καπ" w:date="2023-02-26T09:06:00Z"/>
                    <w:sz w:val="18"/>
                    <w:szCs w:val="18"/>
                  </w:rPr>
                </w:rPrChange>
              </w:rPr>
            </w:pPr>
            <w:bookmarkStart w:id="42907" w:name="_Toc129057920"/>
            <w:bookmarkStart w:id="42908" w:name="_Toc129191755"/>
            <w:bookmarkStart w:id="42909" w:name="_Toc129198093"/>
            <w:bookmarkEnd w:id="42907"/>
            <w:bookmarkEnd w:id="42908"/>
            <w:bookmarkEnd w:id="42909"/>
          </w:p>
        </w:tc>
        <w:tc>
          <w:tcPr>
            <w:tcW w:w="663" w:type="dxa"/>
          </w:tcPr>
          <w:p w14:paraId="623849C0" w14:textId="429C0494" w:rsidR="008E010E" w:rsidRPr="00744E3F" w:rsidDel="009B47BA" w:rsidRDefault="008E010E" w:rsidP="00D1397D">
            <w:pPr>
              <w:rPr>
                <w:del w:id="42910" w:author="Στάθης Καπ" w:date="2023-02-26T09:06:00Z"/>
                <w:sz w:val="18"/>
                <w:szCs w:val="18"/>
                <w:lang w:val="el-GR"/>
                <w:rPrChange w:id="42911" w:author="Στάθης Καπ" w:date="2023-03-03T06:42:00Z">
                  <w:rPr>
                    <w:del w:id="42912" w:author="Στάθης Καπ" w:date="2023-02-26T09:06:00Z"/>
                    <w:sz w:val="18"/>
                    <w:szCs w:val="18"/>
                  </w:rPr>
                </w:rPrChange>
              </w:rPr>
            </w:pPr>
            <w:bookmarkStart w:id="42913" w:name="_Toc129057921"/>
            <w:bookmarkStart w:id="42914" w:name="_Toc129191756"/>
            <w:bookmarkStart w:id="42915" w:name="_Toc129198094"/>
            <w:bookmarkEnd w:id="42913"/>
            <w:bookmarkEnd w:id="42914"/>
            <w:bookmarkEnd w:id="42915"/>
          </w:p>
        </w:tc>
        <w:tc>
          <w:tcPr>
            <w:tcW w:w="764" w:type="dxa"/>
          </w:tcPr>
          <w:p w14:paraId="247228A3" w14:textId="7668844B" w:rsidR="008E010E" w:rsidRPr="00744E3F" w:rsidDel="009B47BA" w:rsidRDefault="008E010E" w:rsidP="00D1397D">
            <w:pPr>
              <w:rPr>
                <w:del w:id="42916" w:author="Στάθης Καπ" w:date="2023-02-26T09:06:00Z"/>
                <w:sz w:val="18"/>
                <w:szCs w:val="18"/>
                <w:lang w:val="el-GR"/>
                <w:rPrChange w:id="42917" w:author="Στάθης Καπ" w:date="2023-03-03T06:42:00Z">
                  <w:rPr>
                    <w:del w:id="42918" w:author="Στάθης Καπ" w:date="2023-02-26T09:06:00Z"/>
                    <w:sz w:val="18"/>
                    <w:szCs w:val="18"/>
                  </w:rPr>
                </w:rPrChange>
              </w:rPr>
            </w:pPr>
            <w:bookmarkStart w:id="42919" w:name="_Toc129057922"/>
            <w:bookmarkStart w:id="42920" w:name="_Toc129191757"/>
            <w:bookmarkStart w:id="42921" w:name="_Toc129198095"/>
            <w:bookmarkEnd w:id="42919"/>
            <w:bookmarkEnd w:id="42920"/>
            <w:bookmarkEnd w:id="42921"/>
          </w:p>
        </w:tc>
        <w:tc>
          <w:tcPr>
            <w:tcW w:w="630" w:type="dxa"/>
          </w:tcPr>
          <w:p w14:paraId="4A8DBF8B" w14:textId="22A82BFB" w:rsidR="008E010E" w:rsidRPr="00744E3F" w:rsidDel="009B47BA" w:rsidRDefault="008E010E" w:rsidP="00D1397D">
            <w:pPr>
              <w:rPr>
                <w:del w:id="42922" w:author="Στάθης Καπ" w:date="2023-02-26T09:06:00Z"/>
                <w:sz w:val="18"/>
                <w:szCs w:val="18"/>
                <w:lang w:val="el-GR"/>
                <w:rPrChange w:id="42923" w:author="Στάθης Καπ" w:date="2023-03-03T06:42:00Z">
                  <w:rPr>
                    <w:del w:id="42924" w:author="Στάθης Καπ" w:date="2023-02-26T09:06:00Z"/>
                    <w:sz w:val="18"/>
                    <w:szCs w:val="18"/>
                  </w:rPr>
                </w:rPrChange>
              </w:rPr>
            </w:pPr>
            <w:bookmarkStart w:id="42925" w:name="_Toc129057923"/>
            <w:bookmarkStart w:id="42926" w:name="_Toc129191758"/>
            <w:bookmarkStart w:id="42927" w:name="_Toc129198096"/>
            <w:bookmarkEnd w:id="42925"/>
            <w:bookmarkEnd w:id="42926"/>
            <w:bookmarkEnd w:id="42927"/>
          </w:p>
        </w:tc>
        <w:tc>
          <w:tcPr>
            <w:tcW w:w="663" w:type="dxa"/>
          </w:tcPr>
          <w:p w14:paraId="3AFA1887" w14:textId="28AC040B" w:rsidR="008E010E" w:rsidRPr="00744E3F" w:rsidDel="009B47BA" w:rsidRDefault="008E010E" w:rsidP="00D1397D">
            <w:pPr>
              <w:rPr>
                <w:del w:id="42928" w:author="Στάθης Καπ" w:date="2023-02-26T09:06:00Z"/>
                <w:sz w:val="18"/>
                <w:szCs w:val="18"/>
                <w:lang w:val="el-GR"/>
                <w:rPrChange w:id="42929" w:author="Στάθης Καπ" w:date="2023-03-03T06:42:00Z">
                  <w:rPr>
                    <w:del w:id="42930" w:author="Στάθης Καπ" w:date="2023-02-26T09:06:00Z"/>
                    <w:sz w:val="18"/>
                    <w:szCs w:val="18"/>
                  </w:rPr>
                </w:rPrChange>
              </w:rPr>
            </w:pPr>
            <w:bookmarkStart w:id="42931" w:name="_Toc129057924"/>
            <w:bookmarkStart w:id="42932" w:name="_Toc129191759"/>
            <w:bookmarkStart w:id="42933" w:name="_Toc129198097"/>
            <w:bookmarkEnd w:id="42931"/>
            <w:bookmarkEnd w:id="42932"/>
            <w:bookmarkEnd w:id="42933"/>
          </w:p>
        </w:tc>
        <w:tc>
          <w:tcPr>
            <w:tcW w:w="764" w:type="dxa"/>
          </w:tcPr>
          <w:p w14:paraId="278BD580" w14:textId="6A23D4E3" w:rsidR="008E010E" w:rsidRPr="00744E3F" w:rsidDel="009B47BA" w:rsidRDefault="008E010E" w:rsidP="00D1397D">
            <w:pPr>
              <w:rPr>
                <w:del w:id="42934" w:author="Στάθης Καπ" w:date="2023-02-26T09:06:00Z"/>
                <w:sz w:val="18"/>
                <w:szCs w:val="18"/>
                <w:lang w:val="el-GR"/>
                <w:rPrChange w:id="42935" w:author="Στάθης Καπ" w:date="2023-03-03T06:42:00Z">
                  <w:rPr>
                    <w:del w:id="42936" w:author="Στάθης Καπ" w:date="2023-02-26T09:06:00Z"/>
                    <w:sz w:val="18"/>
                    <w:szCs w:val="18"/>
                  </w:rPr>
                </w:rPrChange>
              </w:rPr>
            </w:pPr>
            <w:bookmarkStart w:id="42937" w:name="_Toc129057925"/>
            <w:bookmarkStart w:id="42938" w:name="_Toc129191760"/>
            <w:bookmarkStart w:id="42939" w:name="_Toc129198098"/>
            <w:bookmarkEnd w:id="42937"/>
            <w:bookmarkEnd w:id="42938"/>
            <w:bookmarkEnd w:id="42939"/>
          </w:p>
        </w:tc>
        <w:tc>
          <w:tcPr>
            <w:tcW w:w="630" w:type="dxa"/>
          </w:tcPr>
          <w:p w14:paraId="3A8A5CE7" w14:textId="7BAAFFD3" w:rsidR="008E010E" w:rsidRPr="00744E3F" w:rsidDel="009B47BA" w:rsidRDefault="008E010E" w:rsidP="00D1397D">
            <w:pPr>
              <w:rPr>
                <w:del w:id="42940" w:author="Στάθης Καπ" w:date="2023-02-26T09:06:00Z"/>
                <w:sz w:val="18"/>
                <w:szCs w:val="18"/>
                <w:lang w:val="el-GR"/>
                <w:rPrChange w:id="42941" w:author="Στάθης Καπ" w:date="2023-03-03T06:42:00Z">
                  <w:rPr>
                    <w:del w:id="42942" w:author="Στάθης Καπ" w:date="2023-02-26T09:06:00Z"/>
                    <w:sz w:val="18"/>
                    <w:szCs w:val="18"/>
                  </w:rPr>
                </w:rPrChange>
              </w:rPr>
            </w:pPr>
            <w:bookmarkStart w:id="42943" w:name="_Toc129057926"/>
            <w:bookmarkStart w:id="42944" w:name="_Toc129191761"/>
            <w:bookmarkStart w:id="42945" w:name="_Toc129198099"/>
            <w:bookmarkEnd w:id="42943"/>
            <w:bookmarkEnd w:id="42944"/>
            <w:bookmarkEnd w:id="42945"/>
          </w:p>
        </w:tc>
        <w:tc>
          <w:tcPr>
            <w:tcW w:w="654" w:type="dxa"/>
          </w:tcPr>
          <w:p w14:paraId="691AD5BE" w14:textId="6A25290D" w:rsidR="008E010E" w:rsidRPr="00744E3F" w:rsidDel="009B47BA" w:rsidRDefault="008E010E" w:rsidP="00D1397D">
            <w:pPr>
              <w:rPr>
                <w:del w:id="42946" w:author="Στάθης Καπ" w:date="2023-02-26T09:06:00Z"/>
                <w:sz w:val="18"/>
                <w:szCs w:val="18"/>
                <w:lang w:val="el-GR"/>
                <w:rPrChange w:id="42947" w:author="Στάθης Καπ" w:date="2023-03-03T06:42:00Z">
                  <w:rPr>
                    <w:del w:id="42948" w:author="Στάθης Καπ" w:date="2023-02-26T09:06:00Z"/>
                    <w:sz w:val="18"/>
                    <w:szCs w:val="18"/>
                  </w:rPr>
                </w:rPrChange>
              </w:rPr>
            </w:pPr>
            <w:bookmarkStart w:id="42949" w:name="_Toc129057927"/>
            <w:bookmarkStart w:id="42950" w:name="_Toc129191762"/>
            <w:bookmarkStart w:id="42951" w:name="_Toc129198100"/>
            <w:bookmarkEnd w:id="42949"/>
            <w:bookmarkEnd w:id="42950"/>
            <w:bookmarkEnd w:id="42951"/>
          </w:p>
        </w:tc>
        <w:tc>
          <w:tcPr>
            <w:tcW w:w="754" w:type="dxa"/>
          </w:tcPr>
          <w:p w14:paraId="4586D355" w14:textId="2EA4CB0A" w:rsidR="008E010E" w:rsidRPr="00744E3F" w:rsidDel="009B47BA" w:rsidRDefault="008E010E" w:rsidP="00D1397D">
            <w:pPr>
              <w:rPr>
                <w:del w:id="42952" w:author="Στάθης Καπ" w:date="2023-02-26T09:06:00Z"/>
                <w:sz w:val="18"/>
                <w:szCs w:val="18"/>
                <w:lang w:val="el-GR"/>
                <w:rPrChange w:id="42953" w:author="Στάθης Καπ" w:date="2023-03-03T06:42:00Z">
                  <w:rPr>
                    <w:del w:id="42954" w:author="Στάθης Καπ" w:date="2023-02-26T09:06:00Z"/>
                    <w:sz w:val="18"/>
                    <w:szCs w:val="18"/>
                  </w:rPr>
                </w:rPrChange>
              </w:rPr>
            </w:pPr>
            <w:bookmarkStart w:id="42955" w:name="_Toc129057928"/>
            <w:bookmarkStart w:id="42956" w:name="_Toc129191763"/>
            <w:bookmarkStart w:id="42957" w:name="_Toc129198101"/>
            <w:bookmarkEnd w:id="42955"/>
            <w:bookmarkEnd w:id="42956"/>
            <w:bookmarkEnd w:id="42957"/>
          </w:p>
        </w:tc>
        <w:tc>
          <w:tcPr>
            <w:tcW w:w="622" w:type="dxa"/>
          </w:tcPr>
          <w:p w14:paraId="606640A3" w14:textId="030E0705" w:rsidR="008E010E" w:rsidRPr="00744E3F" w:rsidDel="009B47BA" w:rsidRDefault="008E010E" w:rsidP="00D1397D">
            <w:pPr>
              <w:rPr>
                <w:del w:id="42958" w:author="Στάθης Καπ" w:date="2023-02-26T09:06:00Z"/>
                <w:sz w:val="18"/>
                <w:szCs w:val="18"/>
                <w:lang w:val="el-GR"/>
                <w:rPrChange w:id="42959" w:author="Στάθης Καπ" w:date="2023-03-03T06:42:00Z">
                  <w:rPr>
                    <w:del w:id="42960" w:author="Στάθης Καπ" w:date="2023-02-26T09:06:00Z"/>
                    <w:sz w:val="18"/>
                    <w:szCs w:val="18"/>
                  </w:rPr>
                </w:rPrChange>
              </w:rPr>
            </w:pPr>
            <w:bookmarkStart w:id="42961" w:name="_Toc129057929"/>
            <w:bookmarkStart w:id="42962" w:name="_Toc129191764"/>
            <w:bookmarkStart w:id="42963" w:name="_Toc129198102"/>
            <w:bookmarkEnd w:id="42961"/>
            <w:bookmarkEnd w:id="42962"/>
            <w:bookmarkEnd w:id="42963"/>
          </w:p>
        </w:tc>
        <w:bookmarkStart w:id="42964" w:name="_Toc129057930"/>
        <w:bookmarkStart w:id="42965" w:name="_Toc129191765"/>
        <w:bookmarkStart w:id="42966" w:name="_Toc129198103"/>
        <w:bookmarkEnd w:id="42964"/>
        <w:bookmarkEnd w:id="42965"/>
        <w:bookmarkEnd w:id="42966"/>
      </w:tr>
      <w:tr w:rsidR="008E010E" w:rsidRPr="00331D5E" w:rsidDel="009B47BA" w14:paraId="3711E087" w14:textId="79A165D8" w:rsidTr="00D1397D">
        <w:trPr>
          <w:del w:id="42967" w:author="Στάθης Καπ" w:date="2023-02-26T09:06:00Z"/>
        </w:trPr>
        <w:tc>
          <w:tcPr>
            <w:tcW w:w="627" w:type="dxa"/>
          </w:tcPr>
          <w:p w14:paraId="72ADFC13" w14:textId="6527B85B" w:rsidR="008E010E" w:rsidRPr="00744E3F" w:rsidDel="009B47BA" w:rsidRDefault="008E010E" w:rsidP="00D1397D">
            <w:pPr>
              <w:rPr>
                <w:del w:id="42968" w:author="Στάθης Καπ" w:date="2023-02-26T09:06:00Z"/>
                <w:sz w:val="18"/>
                <w:szCs w:val="18"/>
                <w:lang w:val="el-GR"/>
                <w:rPrChange w:id="42969" w:author="Στάθης Καπ" w:date="2023-03-03T06:42:00Z">
                  <w:rPr>
                    <w:del w:id="42970" w:author="Στάθης Καπ" w:date="2023-02-26T09:06:00Z"/>
                    <w:sz w:val="18"/>
                    <w:szCs w:val="18"/>
                  </w:rPr>
                </w:rPrChange>
              </w:rPr>
            </w:pPr>
            <w:del w:id="42971" w:author="Στάθης Καπ" w:date="2023-02-26T08:45:00Z">
              <w:r w:rsidRPr="006E0881" w:rsidDel="00715EE1">
                <w:rPr>
                  <w:sz w:val="18"/>
                  <w:szCs w:val="18"/>
                </w:rPr>
                <w:delText>Pr</w:delText>
              </w:r>
              <w:r w:rsidRPr="00744E3F" w:rsidDel="00715EE1">
                <w:rPr>
                  <w:sz w:val="18"/>
                  <w:szCs w:val="18"/>
                  <w:lang w:val="el-GR"/>
                  <w:rPrChange w:id="42972" w:author="Στάθης Καπ" w:date="2023-03-03T06:42:00Z">
                    <w:rPr>
                      <w:sz w:val="18"/>
                      <w:szCs w:val="18"/>
                    </w:rPr>
                  </w:rPrChange>
                </w:rPr>
                <w:delText>14</w:delText>
              </w:r>
            </w:del>
            <w:bookmarkStart w:id="42973" w:name="_Toc129057931"/>
            <w:bookmarkStart w:id="42974" w:name="_Toc129191766"/>
            <w:bookmarkStart w:id="42975" w:name="_Toc129198104"/>
            <w:bookmarkEnd w:id="42973"/>
            <w:bookmarkEnd w:id="42974"/>
            <w:bookmarkEnd w:id="42975"/>
          </w:p>
        </w:tc>
        <w:tc>
          <w:tcPr>
            <w:tcW w:w="663" w:type="dxa"/>
          </w:tcPr>
          <w:p w14:paraId="17AC681B" w14:textId="3FD855B9" w:rsidR="008E010E" w:rsidRPr="00744E3F" w:rsidDel="009B47BA" w:rsidRDefault="008E010E" w:rsidP="00D1397D">
            <w:pPr>
              <w:rPr>
                <w:del w:id="42976" w:author="Στάθης Καπ" w:date="2023-02-26T09:06:00Z"/>
                <w:sz w:val="18"/>
                <w:szCs w:val="18"/>
                <w:lang w:val="el-GR"/>
                <w:rPrChange w:id="42977" w:author="Στάθης Καπ" w:date="2023-03-03T06:42:00Z">
                  <w:rPr>
                    <w:del w:id="42978" w:author="Στάθης Καπ" w:date="2023-02-26T09:06:00Z"/>
                    <w:sz w:val="18"/>
                    <w:szCs w:val="18"/>
                  </w:rPr>
                </w:rPrChange>
              </w:rPr>
            </w:pPr>
            <w:bookmarkStart w:id="42979" w:name="_Toc129057932"/>
            <w:bookmarkStart w:id="42980" w:name="_Toc129191767"/>
            <w:bookmarkStart w:id="42981" w:name="_Toc129198105"/>
            <w:bookmarkEnd w:id="42979"/>
            <w:bookmarkEnd w:id="42980"/>
            <w:bookmarkEnd w:id="42981"/>
          </w:p>
        </w:tc>
        <w:tc>
          <w:tcPr>
            <w:tcW w:w="764" w:type="dxa"/>
          </w:tcPr>
          <w:p w14:paraId="4C228962" w14:textId="695D6BCD" w:rsidR="008E010E" w:rsidRPr="00744E3F" w:rsidDel="009B47BA" w:rsidRDefault="008E010E" w:rsidP="00D1397D">
            <w:pPr>
              <w:rPr>
                <w:del w:id="42982" w:author="Στάθης Καπ" w:date="2023-02-26T09:06:00Z"/>
                <w:sz w:val="18"/>
                <w:szCs w:val="18"/>
                <w:lang w:val="el-GR"/>
                <w:rPrChange w:id="42983" w:author="Στάθης Καπ" w:date="2023-03-03T06:42:00Z">
                  <w:rPr>
                    <w:del w:id="42984" w:author="Στάθης Καπ" w:date="2023-02-26T09:06:00Z"/>
                    <w:sz w:val="18"/>
                    <w:szCs w:val="18"/>
                  </w:rPr>
                </w:rPrChange>
              </w:rPr>
            </w:pPr>
            <w:bookmarkStart w:id="42985" w:name="_Toc129057933"/>
            <w:bookmarkStart w:id="42986" w:name="_Toc129191768"/>
            <w:bookmarkStart w:id="42987" w:name="_Toc129198106"/>
            <w:bookmarkEnd w:id="42985"/>
            <w:bookmarkEnd w:id="42986"/>
            <w:bookmarkEnd w:id="42987"/>
          </w:p>
        </w:tc>
        <w:tc>
          <w:tcPr>
            <w:tcW w:w="630" w:type="dxa"/>
          </w:tcPr>
          <w:p w14:paraId="63FD4992" w14:textId="3FFD9042" w:rsidR="008E010E" w:rsidRPr="00744E3F" w:rsidDel="009B47BA" w:rsidRDefault="008E010E" w:rsidP="00D1397D">
            <w:pPr>
              <w:rPr>
                <w:del w:id="42988" w:author="Στάθης Καπ" w:date="2023-02-26T09:06:00Z"/>
                <w:sz w:val="18"/>
                <w:szCs w:val="18"/>
                <w:lang w:val="el-GR"/>
                <w:rPrChange w:id="42989" w:author="Στάθης Καπ" w:date="2023-03-03T06:42:00Z">
                  <w:rPr>
                    <w:del w:id="42990" w:author="Στάθης Καπ" w:date="2023-02-26T09:06:00Z"/>
                    <w:sz w:val="18"/>
                    <w:szCs w:val="18"/>
                  </w:rPr>
                </w:rPrChange>
              </w:rPr>
            </w:pPr>
            <w:bookmarkStart w:id="42991" w:name="_Toc129057934"/>
            <w:bookmarkStart w:id="42992" w:name="_Toc129191769"/>
            <w:bookmarkStart w:id="42993" w:name="_Toc129198107"/>
            <w:bookmarkEnd w:id="42991"/>
            <w:bookmarkEnd w:id="42992"/>
            <w:bookmarkEnd w:id="42993"/>
          </w:p>
        </w:tc>
        <w:tc>
          <w:tcPr>
            <w:tcW w:w="663" w:type="dxa"/>
          </w:tcPr>
          <w:p w14:paraId="06FC3F22" w14:textId="7D940652" w:rsidR="008E010E" w:rsidRPr="00744E3F" w:rsidDel="009B47BA" w:rsidRDefault="008E010E" w:rsidP="00D1397D">
            <w:pPr>
              <w:rPr>
                <w:del w:id="42994" w:author="Στάθης Καπ" w:date="2023-02-26T09:06:00Z"/>
                <w:sz w:val="18"/>
                <w:szCs w:val="18"/>
                <w:lang w:val="el-GR"/>
                <w:rPrChange w:id="42995" w:author="Στάθης Καπ" w:date="2023-03-03T06:42:00Z">
                  <w:rPr>
                    <w:del w:id="42996" w:author="Στάθης Καπ" w:date="2023-02-26T09:06:00Z"/>
                    <w:sz w:val="18"/>
                    <w:szCs w:val="18"/>
                  </w:rPr>
                </w:rPrChange>
              </w:rPr>
            </w:pPr>
            <w:bookmarkStart w:id="42997" w:name="_Toc129057935"/>
            <w:bookmarkStart w:id="42998" w:name="_Toc129191770"/>
            <w:bookmarkStart w:id="42999" w:name="_Toc129198108"/>
            <w:bookmarkEnd w:id="42997"/>
            <w:bookmarkEnd w:id="42998"/>
            <w:bookmarkEnd w:id="42999"/>
          </w:p>
        </w:tc>
        <w:tc>
          <w:tcPr>
            <w:tcW w:w="764" w:type="dxa"/>
          </w:tcPr>
          <w:p w14:paraId="160EADB5" w14:textId="32C36988" w:rsidR="008E010E" w:rsidRPr="00744E3F" w:rsidDel="009B47BA" w:rsidRDefault="008E010E" w:rsidP="00D1397D">
            <w:pPr>
              <w:rPr>
                <w:del w:id="43000" w:author="Στάθης Καπ" w:date="2023-02-26T09:06:00Z"/>
                <w:sz w:val="18"/>
                <w:szCs w:val="18"/>
                <w:lang w:val="el-GR"/>
                <w:rPrChange w:id="43001" w:author="Στάθης Καπ" w:date="2023-03-03T06:42:00Z">
                  <w:rPr>
                    <w:del w:id="43002" w:author="Στάθης Καπ" w:date="2023-02-26T09:06:00Z"/>
                    <w:sz w:val="18"/>
                    <w:szCs w:val="18"/>
                  </w:rPr>
                </w:rPrChange>
              </w:rPr>
            </w:pPr>
            <w:bookmarkStart w:id="43003" w:name="_Toc129057936"/>
            <w:bookmarkStart w:id="43004" w:name="_Toc129191771"/>
            <w:bookmarkStart w:id="43005" w:name="_Toc129198109"/>
            <w:bookmarkEnd w:id="43003"/>
            <w:bookmarkEnd w:id="43004"/>
            <w:bookmarkEnd w:id="43005"/>
          </w:p>
        </w:tc>
        <w:tc>
          <w:tcPr>
            <w:tcW w:w="630" w:type="dxa"/>
          </w:tcPr>
          <w:p w14:paraId="4C2AAEA0" w14:textId="0DB4560F" w:rsidR="008E010E" w:rsidRPr="00744E3F" w:rsidDel="009B47BA" w:rsidRDefault="008E010E" w:rsidP="00D1397D">
            <w:pPr>
              <w:rPr>
                <w:del w:id="43006" w:author="Στάθης Καπ" w:date="2023-02-26T09:06:00Z"/>
                <w:sz w:val="18"/>
                <w:szCs w:val="18"/>
                <w:lang w:val="el-GR"/>
                <w:rPrChange w:id="43007" w:author="Στάθης Καπ" w:date="2023-03-03T06:42:00Z">
                  <w:rPr>
                    <w:del w:id="43008" w:author="Στάθης Καπ" w:date="2023-02-26T09:06:00Z"/>
                    <w:sz w:val="18"/>
                    <w:szCs w:val="18"/>
                  </w:rPr>
                </w:rPrChange>
              </w:rPr>
            </w:pPr>
            <w:bookmarkStart w:id="43009" w:name="_Toc129057937"/>
            <w:bookmarkStart w:id="43010" w:name="_Toc129191772"/>
            <w:bookmarkStart w:id="43011" w:name="_Toc129198110"/>
            <w:bookmarkEnd w:id="43009"/>
            <w:bookmarkEnd w:id="43010"/>
            <w:bookmarkEnd w:id="43011"/>
          </w:p>
        </w:tc>
        <w:tc>
          <w:tcPr>
            <w:tcW w:w="663" w:type="dxa"/>
          </w:tcPr>
          <w:p w14:paraId="1C7A20F8" w14:textId="5A563425" w:rsidR="008E010E" w:rsidRPr="00744E3F" w:rsidDel="009B47BA" w:rsidRDefault="008E010E" w:rsidP="00D1397D">
            <w:pPr>
              <w:rPr>
                <w:del w:id="43012" w:author="Στάθης Καπ" w:date="2023-02-26T09:06:00Z"/>
                <w:sz w:val="18"/>
                <w:szCs w:val="18"/>
                <w:lang w:val="el-GR"/>
                <w:rPrChange w:id="43013" w:author="Στάθης Καπ" w:date="2023-03-03T06:42:00Z">
                  <w:rPr>
                    <w:del w:id="43014" w:author="Στάθης Καπ" w:date="2023-02-26T09:06:00Z"/>
                    <w:sz w:val="18"/>
                    <w:szCs w:val="18"/>
                  </w:rPr>
                </w:rPrChange>
              </w:rPr>
            </w:pPr>
            <w:bookmarkStart w:id="43015" w:name="_Toc129057938"/>
            <w:bookmarkStart w:id="43016" w:name="_Toc129191773"/>
            <w:bookmarkStart w:id="43017" w:name="_Toc129198111"/>
            <w:bookmarkEnd w:id="43015"/>
            <w:bookmarkEnd w:id="43016"/>
            <w:bookmarkEnd w:id="43017"/>
          </w:p>
        </w:tc>
        <w:tc>
          <w:tcPr>
            <w:tcW w:w="764" w:type="dxa"/>
          </w:tcPr>
          <w:p w14:paraId="144F92B4" w14:textId="381B6036" w:rsidR="008E010E" w:rsidRPr="00744E3F" w:rsidDel="009B47BA" w:rsidRDefault="008E010E" w:rsidP="00D1397D">
            <w:pPr>
              <w:rPr>
                <w:del w:id="43018" w:author="Στάθης Καπ" w:date="2023-02-26T09:06:00Z"/>
                <w:sz w:val="18"/>
                <w:szCs w:val="18"/>
                <w:lang w:val="el-GR"/>
                <w:rPrChange w:id="43019" w:author="Στάθης Καπ" w:date="2023-03-03T06:42:00Z">
                  <w:rPr>
                    <w:del w:id="43020" w:author="Στάθης Καπ" w:date="2023-02-26T09:06:00Z"/>
                    <w:sz w:val="18"/>
                    <w:szCs w:val="18"/>
                  </w:rPr>
                </w:rPrChange>
              </w:rPr>
            </w:pPr>
            <w:bookmarkStart w:id="43021" w:name="_Toc129057939"/>
            <w:bookmarkStart w:id="43022" w:name="_Toc129191774"/>
            <w:bookmarkStart w:id="43023" w:name="_Toc129198112"/>
            <w:bookmarkEnd w:id="43021"/>
            <w:bookmarkEnd w:id="43022"/>
            <w:bookmarkEnd w:id="43023"/>
          </w:p>
        </w:tc>
        <w:tc>
          <w:tcPr>
            <w:tcW w:w="630" w:type="dxa"/>
          </w:tcPr>
          <w:p w14:paraId="4BBBB73E" w14:textId="0D46B942" w:rsidR="008E010E" w:rsidRPr="00744E3F" w:rsidDel="009B47BA" w:rsidRDefault="008E010E" w:rsidP="00D1397D">
            <w:pPr>
              <w:rPr>
                <w:del w:id="43024" w:author="Στάθης Καπ" w:date="2023-02-26T09:06:00Z"/>
                <w:sz w:val="18"/>
                <w:szCs w:val="18"/>
                <w:lang w:val="el-GR"/>
                <w:rPrChange w:id="43025" w:author="Στάθης Καπ" w:date="2023-03-03T06:42:00Z">
                  <w:rPr>
                    <w:del w:id="43026" w:author="Στάθης Καπ" w:date="2023-02-26T09:06:00Z"/>
                    <w:sz w:val="18"/>
                    <w:szCs w:val="18"/>
                  </w:rPr>
                </w:rPrChange>
              </w:rPr>
            </w:pPr>
            <w:bookmarkStart w:id="43027" w:name="_Toc129057940"/>
            <w:bookmarkStart w:id="43028" w:name="_Toc129191775"/>
            <w:bookmarkStart w:id="43029" w:name="_Toc129198113"/>
            <w:bookmarkEnd w:id="43027"/>
            <w:bookmarkEnd w:id="43028"/>
            <w:bookmarkEnd w:id="43029"/>
          </w:p>
        </w:tc>
        <w:tc>
          <w:tcPr>
            <w:tcW w:w="654" w:type="dxa"/>
          </w:tcPr>
          <w:p w14:paraId="7B7193AC" w14:textId="6D3DD0F2" w:rsidR="008E010E" w:rsidRPr="00744E3F" w:rsidDel="009B47BA" w:rsidRDefault="008E010E" w:rsidP="00D1397D">
            <w:pPr>
              <w:rPr>
                <w:del w:id="43030" w:author="Στάθης Καπ" w:date="2023-02-26T09:06:00Z"/>
                <w:sz w:val="18"/>
                <w:szCs w:val="18"/>
                <w:lang w:val="el-GR"/>
                <w:rPrChange w:id="43031" w:author="Στάθης Καπ" w:date="2023-03-03T06:42:00Z">
                  <w:rPr>
                    <w:del w:id="43032" w:author="Στάθης Καπ" w:date="2023-02-26T09:06:00Z"/>
                    <w:sz w:val="18"/>
                    <w:szCs w:val="18"/>
                  </w:rPr>
                </w:rPrChange>
              </w:rPr>
            </w:pPr>
            <w:bookmarkStart w:id="43033" w:name="_Toc129057941"/>
            <w:bookmarkStart w:id="43034" w:name="_Toc129191776"/>
            <w:bookmarkStart w:id="43035" w:name="_Toc129198114"/>
            <w:bookmarkEnd w:id="43033"/>
            <w:bookmarkEnd w:id="43034"/>
            <w:bookmarkEnd w:id="43035"/>
          </w:p>
        </w:tc>
        <w:tc>
          <w:tcPr>
            <w:tcW w:w="754" w:type="dxa"/>
          </w:tcPr>
          <w:p w14:paraId="4F3B18A2" w14:textId="7785C80D" w:rsidR="008E010E" w:rsidRPr="00744E3F" w:rsidDel="009B47BA" w:rsidRDefault="008E010E" w:rsidP="00D1397D">
            <w:pPr>
              <w:rPr>
                <w:del w:id="43036" w:author="Στάθης Καπ" w:date="2023-02-26T09:06:00Z"/>
                <w:sz w:val="18"/>
                <w:szCs w:val="18"/>
                <w:lang w:val="el-GR"/>
                <w:rPrChange w:id="43037" w:author="Στάθης Καπ" w:date="2023-03-03T06:42:00Z">
                  <w:rPr>
                    <w:del w:id="43038" w:author="Στάθης Καπ" w:date="2023-02-26T09:06:00Z"/>
                    <w:sz w:val="18"/>
                    <w:szCs w:val="18"/>
                  </w:rPr>
                </w:rPrChange>
              </w:rPr>
            </w:pPr>
            <w:bookmarkStart w:id="43039" w:name="_Toc129057942"/>
            <w:bookmarkStart w:id="43040" w:name="_Toc129191777"/>
            <w:bookmarkStart w:id="43041" w:name="_Toc129198115"/>
            <w:bookmarkEnd w:id="43039"/>
            <w:bookmarkEnd w:id="43040"/>
            <w:bookmarkEnd w:id="43041"/>
          </w:p>
        </w:tc>
        <w:tc>
          <w:tcPr>
            <w:tcW w:w="622" w:type="dxa"/>
          </w:tcPr>
          <w:p w14:paraId="292CCF1A" w14:textId="6258898A" w:rsidR="008E010E" w:rsidRPr="00744E3F" w:rsidDel="009B47BA" w:rsidRDefault="008E010E" w:rsidP="00D1397D">
            <w:pPr>
              <w:rPr>
                <w:del w:id="43042" w:author="Στάθης Καπ" w:date="2023-02-26T09:06:00Z"/>
                <w:sz w:val="18"/>
                <w:szCs w:val="18"/>
                <w:lang w:val="el-GR"/>
                <w:rPrChange w:id="43043" w:author="Στάθης Καπ" w:date="2023-03-03T06:42:00Z">
                  <w:rPr>
                    <w:del w:id="43044" w:author="Στάθης Καπ" w:date="2023-02-26T09:06:00Z"/>
                    <w:sz w:val="18"/>
                    <w:szCs w:val="18"/>
                  </w:rPr>
                </w:rPrChange>
              </w:rPr>
            </w:pPr>
            <w:bookmarkStart w:id="43045" w:name="_Toc129057943"/>
            <w:bookmarkStart w:id="43046" w:name="_Toc129191778"/>
            <w:bookmarkStart w:id="43047" w:name="_Toc129198116"/>
            <w:bookmarkEnd w:id="43045"/>
            <w:bookmarkEnd w:id="43046"/>
            <w:bookmarkEnd w:id="43047"/>
          </w:p>
        </w:tc>
        <w:bookmarkStart w:id="43048" w:name="_Toc129057944"/>
        <w:bookmarkStart w:id="43049" w:name="_Toc129191779"/>
        <w:bookmarkStart w:id="43050" w:name="_Toc129198117"/>
        <w:bookmarkEnd w:id="43048"/>
        <w:bookmarkEnd w:id="43049"/>
        <w:bookmarkEnd w:id="43050"/>
      </w:tr>
      <w:tr w:rsidR="008E010E" w:rsidRPr="00331D5E" w:rsidDel="009B47BA" w14:paraId="0A9A765F" w14:textId="33E1F334" w:rsidTr="00D1397D">
        <w:trPr>
          <w:del w:id="43051" w:author="Στάθης Καπ" w:date="2023-02-26T09:06:00Z"/>
        </w:trPr>
        <w:tc>
          <w:tcPr>
            <w:tcW w:w="627" w:type="dxa"/>
          </w:tcPr>
          <w:p w14:paraId="43DF6AD7" w14:textId="3FCD1331" w:rsidR="008E010E" w:rsidRPr="00744E3F" w:rsidDel="009B47BA" w:rsidRDefault="008E010E" w:rsidP="00D1397D">
            <w:pPr>
              <w:rPr>
                <w:del w:id="43052" w:author="Στάθης Καπ" w:date="2023-02-26T09:06:00Z"/>
                <w:sz w:val="18"/>
                <w:szCs w:val="18"/>
                <w:lang w:val="el-GR"/>
                <w:rPrChange w:id="43053" w:author="Στάθης Καπ" w:date="2023-03-03T06:42:00Z">
                  <w:rPr>
                    <w:del w:id="43054" w:author="Στάθης Καπ" w:date="2023-02-26T09:06:00Z"/>
                    <w:sz w:val="18"/>
                    <w:szCs w:val="18"/>
                  </w:rPr>
                </w:rPrChange>
              </w:rPr>
            </w:pPr>
            <w:del w:id="43055" w:author="Στάθης Καπ" w:date="2023-02-26T08:45:00Z">
              <w:r w:rsidRPr="006E0881" w:rsidDel="00715EE1">
                <w:rPr>
                  <w:sz w:val="18"/>
                  <w:szCs w:val="18"/>
                </w:rPr>
                <w:delText>Pr</w:delText>
              </w:r>
              <w:r w:rsidRPr="00744E3F" w:rsidDel="00715EE1">
                <w:rPr>
                  <w:sz w:val="18"/>
                  <w:szCs w:val="18"/>
                  <w:lang w:val="el-GR"/>
                  <w:rPrChange w:id="43056" w:author="Στάθης Καπ" w:date="2023-03-03T06:42:00Z">
                    <w:rPr>
                      <w:sz w:val="18"/>
                      <w:szCs w:val="18"/>
                    </w:rPr>
                  </w:rPrChange>
                </w:rPr>
                <w:delText>15</w:delText>
              </w:r>
            </w:del>
            <w:bookmarkStart w:id="43057" w:name="_Toc129057945"/>
            <w:bookmarkStart w:id="43058" w:name="_Toc129191780"/>
            <w:bookmarkStart w:id="43059" w:name="_Toc129198118"/>
            <w:bookmarkEnd w:id="43057"/>
            <w:bookmarkEnd w:id="43058"/>
            <w:bookmarkEnd w:id="43059"/>
          </w:p>
        </w:tc>
        <w:tc>
          <w:tcPr>
            <w:tcW w:w="663" w:type="dxa"/>
          </w:tcPr>
          <w:p w14:paraId="6D12A51A" w14:textId="3966253A" w:rsidR="008E010E" w:rsidRPr="00744E3F" w:rsidDel="009B47BA" w:rsidRDefault="008E010E" w:rsidP="00D1397D">
            <w:pPr>
              <w:rPr>
                <w:del w:id="43060" w:author="Στάθης Καπ" w:date="2023-02-26T09:06:00Z"/>
                <w:sz w:val="18"/>
                <w:szCs w:val="18"/>
                <w:lang w:val="el-GR"/>
                <w:rPrChange w:id="43061" w:author="Στάθης Καπ" w:date="2023-03-03T06:42:00Z">
                  <w:rPr>
                    <w:del w:id="43062" w:author="Στάθης Καπ" w:date="2023-02-26T09:06:00Z"/>
                    <w:sz w:val="18"/>
                    <w:szCs w:val="18"/>
                  </w:rPr>
                </w:rPrChange>
              </w:rPr>
            </w:pPr>
            <w:bookmarkStart w:id="43063" w:name="_Toc129057946"/>
            <w:bookmarkStart w:id="43064" w:name="_Toc129191781"/>
            <w:bookmarkStart w:id="43065" w:name="_Toc129198119"/>
            <w:bookmarkEnd w:id="43063"/>
            <w:bookmarkEnd w:id="43064"/>
            <w:bookmarkEnd w:id="43065"/>
          </w:p>
        </w:tc>
        <w:tc>
          <w:tcPr>
            <w:tcW w:w="764" w:type="dxa"/>
          </w:tcPr>
          <w:p w14:paraId="7F54BEF7" w14:textId="1EAF0787" w:rsidR="008E010E" w:rsidRPr="00744E3F" w:rsidDel="009B47BA" w:rsidRDefault="008E010E" w:rsidP="00D1397D">
            <w:pPr>
              <w:rPr>
                <w:del w:id="43066" w:author="Στάθης Καπ" w:date="2023-02-26T09:06:00Z"/>
                <w:sz w:val="18"/>
                <w:szCs w:val="18"/>
                <w:lang w:val="el-GR"/>
                <w:rPrChange w:id="43067" w:author="Στάθης Καπ" w:date="2023-03-03T06:42:00Z">
                  <w:rPr>
                    <w:del w:id="43068" w:author="Στάθης Καπ" w:date="2023-02-26T09:06:00Z"/>
                    <w:sz w:val="18"/>
                    <w:szCs w:val="18"/>
                  </w:rPr>
                </w:rPrChange>
              </w:rPr>
            </w:pPr>
            <w:bookmarkStart w:id="43069" w:name="_Toc129057947"/>
            <w:bookmarkStart w:id="43070" w:name="_Toc129191782"/>
            <w:bookmarkStart w:id="43071" w:name="_Toc129198120"/>
            <w:bookmarkEnd w:id="43069"/>
            <w:bookmarkEnd w:id="43070"/>
            <w:bookmarkEnd w:id="43071"/>
          </w:p>
        </w:tc>
        <w:tc>
          <w:tcPr>
            <w:tcW w:w="630" w:type="dxa"/>
          </w:tcPr>
          <w:p w14:paraId="712F18EA" w14:textId="3BC07745" w:rsidR="008E010E" w:rsidRPr="00744E3F" w:rsidDel="009B47BA" w:rsidRDefault="008E010E" w:rsidP="00D1397D">
            <w:pPr>
              <w:rPr>
                <w:del w:id="43072" w:author="Στάθης Καπ" w:date="2023-02-26T09:06:00Z"/>
                <w:sz w:val="18"/>
                <w:szCs w:val="18"/>
                <w:lang w:val="el-GR"/>
                <w:rPrChange w:id="43073" w:author="Στάθης Καπ" w:date="2023-03-03T06:42:00Z">
                  <w:rPr>
                    <w:del w:id="43074" w:author="Στάθης Καπ" w:date="2023-02-26T09:06:00Z"/>
                    <w:sz w:val="18"/>
                    <w:szCs w:val="18"/>
                  </w:rPr>
                </w:rPrChange>
              </w:rPr>
            </w:pPr>
            <w:bookmarkStart w:id="43075" w:name="_Toc129057948"/>
            <w:bookmarkStart w:id="43076" w:name="_Toc129191783"/>
            <w:bookmarkStart w:id="43077" w:name="_Toc129198121"/>
            <w:bookmarkEnd w:id="43075"/>
            <w:bookmarkEnd w:id="43076"/>
            <w:bookmarkEnd w:id="43077"/>
          </w:p>
        </w:tc>
        <w:tc>
          <w:tcPr>
            <w:tcW w:w="663" w:type="dxa"/>
          </w:tcPr>
          <w:p w14:paraId="36DBCDB5" w14:textId="61AC78DE" w:rsidR="008E010E" w:rsidRPr="00744E3F" w:rsidDel="009B47BA" w:rsidRDefault="008E010E" w:rsidP="00D1397D">
            <w:pPr>
              <w:rPr>
                <w:del w:id="43078" w:author="Στάθης Καπ" w:date="2023-02-26T09:06:00Z"/>
                <w:sz w:val="18"/>
                <w:szCs w:val="18"/>
                <w:lang w:val="el-GR"/>
                <w:rPrChange w:id="43079" w:author="Στάθης Καπ" w:date="2023-03-03T06:42:00Z">
                  <w:rPr>
                    <w:del w:id="43080" w:author="Στάθης Καπ" w:date="2023-02-26T09:06:00Z"/>
                    <w:sz w:val="18"/>
                    <w:szCs w:val="18"/>
                  </w:rPr>
                </w:rPrChange>
              </w:rPr>
            </w:pPr>
            <w:bookmarkStart w:id="43081" w:name="_Toc129057949"/>
            <w:bookmarkStart w:id="43082" w:name="_Toc129191784"/>
            <w:bookmarkStart w:id="43083" w:name="_Toc129198122"/>
            <w:bookmarkEnd w:id="43081"/>
            <w:bookmarkEnd w:id="43082"/>
            <w:bookmarkEnd w:id="43083"/>
          </w:p>
        </w:tc>
        <w:tc>
          <w:tcPr>
            <w:tcW w:w="764" w:type="dxa"/>
          </w:tcPr>
          <w:p w14:paraId="296F669B" w14:textId="30A5BE95" w:rsidR="008E010E" w:rsidRPr="00744E3F" w:rsidDel="009B47BA" w:rsidRDefault="008E010E" w:rsidP="00D1397D">
            <w:pPr>
              <w:rPr>
                <w:del w:id="43084" w:author="Στάθης Καπ" w:date="2023-02-26T09:06:00Z"/>
                <w:sz w:val="18"/>
                <w:szCs w:val="18"/>
                <w:lang w:val="el-GR"/>
                <w:rPrChange w:id="43085" w:author="Στάθης Καπ" w:date="2023-03-03T06:42:00Z">
                  <w:rPr>
                    <w:del w:id="43086" w:author="Στάθης Καπ" w:date="2023-02-26T09:06:00Z"/>
                    <w:sz w:val="18"/>
                    <w:szCs w:val="18"/>
                  </w:rPr>
                </w:rPrChange>
              </w:rPr>
            </w:pPr>
            <w:bookmarkStart w:id="43087" w:name="_Toc129057950"/>
            <w:bookmarkStart w:id="43088" w:name="_Toc129191785"/>
            <w:bookmarkStart w:id="43089" w:name="_Toc129198123"/>
            <w:bookmarkEnd w:id="43087"/>
            <w:bookmarkEnd w:id="43088"/>
            <w:bookmarkEnd w:id="43089"/>
          </w:p>
        </w:tc>
        <w:tc>
          <w:tcPr>
            <w:tcW w:w="630" w:type="dxa"/>
          </w:tcPr>
          <w:p w14:paraId="31C01795" w14:textId="618D1D1D" w:rsidR="008E010E" w:rsidRPr="00744E3F" w:rsidDel="009B47BA" w:rsidRDefault="008E010E" w:rsidP="00D1397D">
            <w:pPr>
              <w:rPr>
                <w:del w:id="43090" w:author="Στάθης Καπ" w:date="2023-02-26T09:06:00Z"/>
                <w:sz w:val="18"/>
                <w:szCs w:val="18"/>
                <w:lang w:val="el-GR"/>
                <w:rPrChange w:id="43091" w:author="Στάθης Καπ" w:date="2023-03-03T06:42:00Z">
                  <w:rPr>
                    <w:del w:id="43092" w:author="Στάθης Καπ" w:date="2023-02-26T09:06:00Z"/>
                    <w:sz w:val="18"/>
                    <w:szCs w:val="18"/>
                  </w:rPr>
                </w:rPrChange>
              </w:rPr>
            </w:pPr>
            <w:bookmarkStart w:id="43093" w:name="_Toc129057951"/>
            <w:bookmarkStart w:id="43094" w:name="_Toc129191786"/>
            <w:bookmarkStart w:id="43095" w:name="_Toc129198124"/>
            <w:bookmarkEnd w:id="43093"/>
            <w:bookmarkEnd w:id="43094"/>
            <w:bookmarkEnd w:id="43095"/>
          </w:p>
        </w:tc>
        <w:tc>
          <w:tcPr>
            <w:tcW w:w="663" w:type="dxa"/>
          </w:tcPr>
          <w:p w14:paraId="31558FB6" w14:textId="7DA2CA35" w:rsidR="008E010E" w:rsidRPr="00744E3F" w:rsidDel="009B47BA" w:rsidRDefault="008E010E" w:rsidP="00D1397D">
            <w:pPr>
              <w:rPr>
                <w:del w:id="43096" w:author="Στάθης Καπ" w:date="2023-02-26T09:06:00Z"/>
                <w:sz w:val="18"/>
                <w:szCs w:val="18"/>
                <w:lang w:val="el-GR"/>
                <w:rPrChange w:id="43097" w:author="Στάθης Καπ" w:date="2023-03-03T06:42:00Z">
                  <w:rPr>
                    <w:del w:id="43098" w:author="Στάθης Καπ" w:date="2023-02-26T09:06:00Z"/>
                    <w:sz w:val="18"/>
                    <w:szCs w:val="18"/>
                  </w:rPr>
                </w:rPrChange>
              </w:rPr>
            </w:pPr>
            <w:bookmarkStart w:id="43099" w:name="_Toc129057952"/>
            <w:bookmarkStart w:id="43100" w:name="_Toc129191787"/>
            <w:bookmarkStart w:id="43101" w:name="_Toc129198125"/>
            <w:bookmarkEnd w:id="43099"/>
            <w:bookmarkEnd w:id="43100"/>
            <w:bookmarkEnd w:id="43101"/>
          </w:p>
        </w:tc>
        <w:tc>
          <w:tcPr>
            <w:tcW w:w="764" w:type="dxa"/>
          </w:tcPr>
          <w:p w14:paraId="3A771820" w14:textId="693449F0" w:rsidR="008E010E" w:rsidRPr="00744E3F" w:rsidDel="009B47BA" w:rsidRDefault="008E010E" w:rsidP="00D1397D">
            <w:pPr>
              <w:rPr>
                <w:del w:id="43102" w:author="Στάθης Καπ" w:date="2023-02-26T09:06:00Z"/>
                <w:sz w:val="18"/>
                <w:szCs w:val="18"/>
                <w:lang w:val="el-GR"/>
                <w:rPrChange w:id="43103" w:author="Στάθης Καπ" w:date="2023-03-03T06:42:00Z">
                  <w:rPr>
                    <w:del w:id="43104" w:author="Στάθης Καπ" w:date="2023-02-26T09:06:00Z"/>
                    <w:sz w:val="18"/>
                    <w:szCs w:val="18"/>
                  </w:rPr>
                </w:rPrChange>
              </w:rPr>
            </w:pPr>
            <w:bookmarkStart w:id="43105" w:name="_Toc129057953"/>
            <w:bookmarkStart w:id="43106" w:name="_Toc129191788"/>
            <w:bookmarkStart w:id="43107" w:name="_Toc129198126"/>
            <w:bookmarkEnd w:id="43105"/>
            <w:bookmarkEnd w:id="43106"/>
            <w:bookmarkEnd w:id="43107"/>
          </w:p>
        </w:tc>
        <w:tc>
          <w:tcPr>
            <w:tcW w:w="630" w:type="dxa"/>
          </w:tcPr>
          <w:p w14:paraId="05E569C2" w14:textId="1605719A" w:rsidR="008E010E" w:rsidRPr="00744E3F" w:rsidDel="009B47BA" w:rsidRDefault="008E010E" w:rsidP="00D1397D">
            <w:pPr>
              <w:rPr>
                <w:del w:id="43108" w:author="Στάθης Καπ" w:date="2023-02-26T09:06:00Z"/>
                <w:sz w:val="18"/>
                <w:szCs w:val="18"/>
                <w:lang w:val="el-GR"/>
                <w:rPrChange w:id="43109" w:author="Στάθης Καπ" w:date="2023-03-03T06:42:00Z">
                  <w:rPr>
                    <w:del w:id="43110" w:author="Στάθης Καπ" w:date="2023-02-26T09:06:00Z"/>
                    <w:sz w:val="18"/>
                    <w:szCs w:val="18"/>
                  </w:rPr>
                </w:rPrChange>
              </w:rPr>
            </w:pPr>
            <w:bookmarkStart w:id="43111" w:name="_Toc129057954"/>
            <w:bookmarkStart w:id="43112" w:name="_Toc129191789"/>
            <w:bookmarkStart w:id="43113" w:name="_Toc129198127"/>
            <w:bookmarkEnd w:id="43111"/>
            <w:bookmarkEnd w:id="43112"/>
            <w:bookmarkEnd w:id="43113"/>
          </w:p>
        </w:tc>
        <w:tc>
          <w:tcPr>
            <w:tcW w:w="654" w:type="dxa"/>
          </w:tcPr>
          <w:p w14:paraId="4D16DAB1" w14:textId="69E3EC9F" w:rsidR="008E010E" w:rsidRPr="00744E3F" w:rsidDel="009B47BA" w:rsidRDefault="008E010E" w:rsidP="00D1397D">
            <w:pPr>
              <w:rPr>
                <w:del w:id="43114" w:author="Στάθης Καπ" w:date="2023-02-26T09:06:00Z"/>
                <w:sz w:val="18"/>
                <w:szCs w:val="18"/>
                <w:lang w:val="el-GR"/>
                <w:rPrChange w:id="43115" w:author="Στάθης Καπ" w:date="2023-03-03T06:42:00Z">
                  <w:rPr>
                    <w:del w:id="43116" w:author="Στάθης Καπ" w:date="2023-02-26T09:06:00Z"/>
                    <w:sz w:val="18"/>
                    <w:szCs w:val="18"/>
                  </w:rPr>
                </w:rPrChange>
              </w:rPr>
            </w:pPr>
            <w:bookmarkStart w:id="43117" w:name="_Toc129057955"/>
            <w:bookmarkStart w:id="43118" w:name="_Toc129191790"/>
            <w:bookmarkStart w:id="43119" w:name="_Toc129198128"/>
            <w:bookmarkEnd w:id="43117"/>
            <w:bookmarkEnd w:id="43118"/>
            <w:bookmarkEnd w:id="43119"/>
          </w:p>
        </w:tc>
        <w:tc>
          <w:tcPr>
            <w:tcW w:w="754" w:type="dxa"/>
          </w:tcPr>
          <w:p w14:paraId="00D0A061" w14:textId="67F97B22" w:rsidR="008E010E" w:rsidRPr="00744E3F" w:rsidDel="009B47BA" w:rsidRDefault="008E010E" w:rsidP="00D1397D">
            <w:pPr>
              <w:rPr>
                <w:del w:id="43120" w:author="Στάθης Καπ" w:date="2023-02-26T09:06:00Z"/>
                <w:sz w:val="18"/>
                <w:szCs w:val="18"/>
                <w:lang w:val="el-GR"/>
                <w:rPrChange w:id="43121" w:author="Στάθης Καπ" w:date="2023-03-03T06:42:00Z">
                  <w:rPr>
                    <w:del w:id="43122" w:author="Στάθης Καπ" w:date="2023-02-26T09:06:00Z"/>
                    <w:sz w:val="18"/>
                    <w:szCs w:val="18"/>
                  </w:rPr>
                </w:rPrChange>
              </w:rPr>
            </w:pPr>
            <w:bookmarkStart w:id="43123" w:name="_Toc129057956"/>
            <w:bookmarkStart w:id="43124" w:name="_Toc129191791"/>
            <w:bookmarkStart w:id="43125" w:name="_Toc129198129"/>
            <w:bookmarkEnd w:id="43123"/>
            <w:bookmarkEnd w:id="43124"/>
            <w:bookmarkEnd w:id="43125"/>
          </w:p>
        </w:tc>
        <w:tc>
          <w:tcPr>
            <w:tcW w:w="622" w:type="dxa"/>
          </w:tcPr>
          <w:p w14:paraId="5EA5682D" w14:textId="68F5AC5A" w:rsidR="008E010E" w:rsidRPr="00744E3F" w:rsidDel="009B47BA" w:rsidRDefault="008E010E" w:rsidP="00D1397D">
            <w:pPr>
              <w:rPr>
                <w:del w:id="43126" w:author="Στάθης Καπ" w:date="2023-02-26T09:06:00Z"/>
                <w:sz w:val="18"/>
                <w:szCs w:val="18"/>
                <w:lang w:val="el-GR"/>
                <w:rPrChange w:id="43127" w:author="Στάθης Καπ" w:date="2023-03-03T06:42:00Z">
                  <w:rPr>
                    <w:del w:id="43128" w:author="Στάθης Καπ" w:date="2023-02-26T09:06:00Z"/>
                    <w:sz w:val="18"/>
                    <w:szCs w:val="18"/>
                  </w:rPr>
                </w:rPrChange>
              </w:rPr>
            </w:pPr>
            <w:bookmarkStart w:id="43129" w:name="_Toc129057957"/>
            <w:bookmarkStart w:id="43130" w:name="_Toc129191792"/>
            <w:bookmarkStart w:id="43131" w:name="_Toc129198130"/>
            <w:bookmarkEnd w:id="43129"/>
            <w:bookmarkEnd w:id="43130"/>
            <w:bookmarkEnd w:id="43131"/>
          </w:p>
        </w:tc>
        <w:bookmarkStart w:id="43132" w:name="_Toc129057958"/>
        <w:bookmarkStart w:id="43133" w:name="_Toc129191793"/>
        <w:bookmarkStart w:id="43134" w:name="_Toc129198131"/>
        <w:bookmarkEnd w:id="43132"/>
        <w:bookmarkEnd w:id="43133"/>
        <w:bookmarkEnd w:id="43134"/>
      </w:tr>
      <w:tr w:rsidR="008E010E" w:rsidRPr="00331D5E" w:rsidDel="009B47BA" w14:paraId="108207AA" w14:textId="6F5E294A" w:rsidTr="00D1397D">
        <w:trPr>
          <w:del w:id="43135" w:author="Στάθης Καπ" w:date="2023-02-26T09:06:00Z"/>
        </w:trPr>
        <w:tc>
          <w:tcPr>
            <w:tcW w:w="627" w:type="dxa"/>
          </w:tcPr>
          <w:p w14:paraId="62BBC84B" w14:textId="7E3BEB0D" w:rsidR="008E010E" w:rsidRPr="00744E3F" w:rsidDel="009B47BA" w:rsidRDefault="008E010E" w:rsidP="00D1397D">
            <w:pPr>
              <w:rPr>
                <w:del w:id="43136" w:author="Στάθης Καπ" w:date="2023-02-26T09:06:00Z"/>
                <w:sz w:val="18"/>
                <w:szCs w:val="18"/>
                <w:lang w:val="el-GR"/>
                <w:rPrChange w:id="43137" w:author="Στάθης Καπ" w:date="2023-03-03T06:42:00Z">
                  <w:rPr>
                    <w:del w:id="43138" w:author="Στάθης Καπ" w:date="2023-02-26T09:06:00Z"/>
                    <w:sz w:val="18"/>
                    <w:szCs w:val="18"/>
                  </w:rPr>
                </w:rPrChange>
              </w:rPr>
            </w:pPr>
            <w:del w:id="43139" w:author="Στάθης Καπ" w:date="2023-02-26T08:45:00Z">
              <w:r w:rsidRPr="006E0881" w:rsidDel="00715EE1">
                <w:rPr>
                  <w:sz w:val="18"/>
                  <w:szCs w:val="18"/>
                </w:rPr>
                <w:delText>Pr</w:delText>
              </w:r>
              <w:r w:rsidRPr="00744E3F" w:rsidDel="00715EE1">
                <w:rPr>
                  <w:sz w:val="18"/>
                  <w:szCs w:val="18"/>
                  <w:lang w:val="el-GR"/>
                  <w:rPrChange w:id="43140" w:author="Στάθης Καπ" w:date="2023-03-03T06:42:00Z">
                    <w:rPr>
                      <w:sz w:val="18"/>
                      <w:szCs w:val="18"/>
                    </w:rPr>
                  </w:rPrChange>
                </w:rPr>
                <w:delText>16</w:delText>
              </w:r>
            </w:del>
            <w:bookmarkStart w:id="43141" w:name="_Toc129057959"/>
            <w:bookmarkStart w:id="43142" w:name="_Toc129191794"/>
            <w:bookmarkStart w:id="43143" w:name="_Toc129198132"/>
            <w:bookmarkEnd w:id="43141"/>
            <w:bookmarkEnd w:id="43142"/>
            <w:bookmarkEnd w:id="43143"/>
          </w:p>
        </w:tc>
        <w:tc>
          <w:tcPr>
            <w:tcW w:w="663" w:type="dxa"/>
          </w:tcPr>
          <w:p w14:paraId="58FFBE69" w14:textId="5BB557C5" w:rsidR="008E010E" w:rsidRPr="00744E3F" w:rsidDel="009B47BA" w:rsidRDefault="008E010E" w:rsidP="00D1397D">
            <w:pPr>
              <w:rPr>
                <w:del w:id="43144" w:author="Στάθης Καπ" w:date="2023-02-26T09:06:00Z"/>
                <w:sz w:val="18"/>
                <w:szCs w:val="18"/>
                <w:lang w:val="el-GR"/>
                <w:rPrChange w:id="43145" w:author="Στάθης Καπ" w:date="2023-03-03T06:42:00Z">
                  <w:rPr>
                    <w:del w:id="43146" w:author="Στάθης Καπ" w:date="2023-02-26T09:06:00Z"/>
                    <w:sz w:val="18"/>
                    <w:szCs w:val="18"/>
                  </w:rPr>
                </w:rPrChange>
              </w:rPr>
            </w:pPr>
            <w:bookmarkStart w:id="43147" w:name="_Toc129057960"/>
            <w:bookmarkStart w:id="43148" w:name="_Toc129191795"/>
            <w:bookmarkStart w:id="43149" w:name="_Toc129198133"/>
            <w:bookmarkEnd w:id="43147"/>
            <w:bookmarkEnd w:id="43148"/>
            <w:bookmarkEnd w:id="43149"/>
          </w:p>
        </w:tc>
        <w:tc>
          <w:tcPr>
            <w:tcW w:w="764" w:type="dxa"/>
          </w:tcPr>
          <w:p w14:paraId="6638A1D3" w14:textId="56F4F8C2" w:rsidR="008E010E" w:rsidRPr="00744E3F" w:rsidDel="009B47BA" w:rsidRDefault="008E010E" w:rsidP="00D1397D">
            <w:pPr>
              <w:rPr>
                <w:del w:id="43150" w:author="Στάθης Καπ" w:date="2023-02-26T09:06:00Z"/>
                <w:sz w:val="18"/>
                <w:szCs w:val="18"/>
                <w:lang w:val="el-GR"/>
                <w:rPrChange w:id="43151" w:author="Στάθης Καπ" w:date="2023-03-03T06:42:00Z">
                  <w:rPr>
                    <w:del w:id="43152" w:author="Στάθης Καπ" w:date="2023-02-26T09:06:00Z"/>
                    <w:sz w:val="18"/>
                    <w:szCs w:val="18"/>
                  </w:rPr>
                </w:rPrChange>
              </w:rPr>
            </w:pPr>
            <w:bookmarkStart w:id="43153" w:name="_Toc129057961"/>
            <w:bookmarkStart w:id="43154" w:name="_Toc129191796"/>
            <w:bookmarkStart w:id="43155" w:name="_Toc129198134"/>
            <w:bookmarkEnd w:id="43153"/>
            <w:bookmarkEnd w:id="43154"/>
            <w:bookmarkEnd w:id="43155"/>
          </w:p>
        </w:tc>
        <w:tc>
          <w:tcPr>
            <w:tcW w:w="630" w:type="dxa"/>
          </w:tcPr>
          <w:p w14:paraId="25A51A22" w14:textId="0EF7FC4D" w:rsidR="008E010E" w:rsidRPr="00744E3F" w:rsidDel="009B47BA" w:rsidRDefault="008E010E" w:rsidP="00D1397D">
            <w:pPr>
              <w:rPr>
                <w:del w:id="43156" w:author="Στάθης Καπ" w:date="2023-02-26T09:06:00Z"/>
                <w:sz w:val="18"/>
                <w:szCs w:val="18"/>
                <w:lang w:val="el-GR"/>
                <w:rPrChange w:id="43157" w:author="Στάθης Καπ" w:date="2023-03-03T06:42:00Z">
                  <w:rPr>
                    <w:del w:id="43158" w:author="Στάθης Καπ" w:date="2023-02-26T09:06:00Z"/>
                    <w:sz w:val="18"/>
                    <w:szCs w:val="18"/>
                  </w:rPr>
                </w:rPrChange>
              </w:rPr>
            </w:pPr>
            <w:bookmarkStart w:id="43159" w:name="_Toc129057962"/>
            <w:bookmarkStart w:id="43160" w:name="_Toc129191797"/>
            <w:bookmarkStart w:id="43161" w:name="_Toc129198135"/>
            <w:bookmarkEnd w:id="43159"/>
            <w:bookmarkEnd w:id="43160"/>
            <w:bookmarkEnd w:id="43161"/>
          </w:p>
        </w:tc>
        <w:tc>
          <w:tcPr>
            <w:tcW w:w="663" w:type="dxa"/>
          </w:tcPr>
          <w:p w14:paraId="49E85534" w14:textId="5A96D6EF" w:rsidR="008E010E" w:rsidRPr="00744E3F" w:rsidDel="009B47BA" w:rsidRDefault="008E010E" w:rsidP="00D1397D">
            <w:pPr>
              <w:rPr>
                <w:del w:id="43162" w:author="Στάθης Καπ" w:date="2023-02-26T09:06:00Z"/>
                <w:sz w:val="18"/>
                <w:szCs w:val="18"/>
                <w:lang w:val="el-GR"/>
                <w:rPrChange w:id="43163" w:author="Στάθης Καπ" w:date="2023-03-03T06:42:00Z">
                  <w:rPr>
                    <w:del w:id="43164" w:author="Στάθης Καπ" w:date="2023-02-26T09:06:00Z"/>
                    <w:sz w:val="18"/>
                    <w:szCs w:val="18"/>
                  </w:rPr>
                </w:rPrChange>
              </w:rPr>
            </w:pPr>
            <w:bookmarkStart w:id="43165" w:name="_Toc129057963"/>
            <w:bookmarkStart w:id="43166" w:name="_Toc129191798"/>
            <w:bookmarkStart w:id="43167" w:name="_Toc129198136"/>
            <w:bookmarkEnd w:id="43165"/>
            <w:bookmarkEnd w:id="43166"/>
            <w:bookmarkEnd w:id="43167"/>
          </w:p>
        </w:tc>
        <w:tc>
          <w:tcPr>
            <w:tcW w:w="764" w:type="dxa"/>
          </w:tcPr>
          <w:p w14:paraId="71199756" w14:textId="67C07B2B" w:rsidR="008E010E" w:rsidRPr="00744E3F" w:rsidDel="009B47BA" w:rsidRDefault="008E010E" w:rsidP="00D1397D">
            <w:pPr>
              <w:rPr>
                <w:del w:id="43168" w:author="Στάθης Καπ" w:date="2023-02-26T09:06:00Z"/>
                <w:sz w:val="18"/>
                <w:szCs w:val="18"/>
                <w:lang w:val="el-GR"/>
                <w:rPrChange w:id="43169" w:author="Στάθης Καπ" w:date="2023-03-03T06:42:00Z">
                  <w:rPr>
                    <w:del w:id="43170" w:author="Στάθης Καπ" w:date="2023-02-26T09:06:00Z"/>
                    <w:sz w:val="18"/>
                    <w:szCs w:val="18"/>
                  </w:rPr>
                </w:rPrChange>
              </w:rPr>
            </w:pPr>
            <w:bookmarkStart w:id="43171" w:name="_Toc129057964"/>
            <w:bookmarkStart w:id="43172" w:name="_Toc129191799"/>
            <w:bookmarkStart w:id="43173" w:name="_Toc129198137"/>
            <w:bookmarkEnd w:id="43171"/>
            <w:bookmarkEnd w:id="43172"/>
            <w:bookmarkEnd w:id="43173"/>
          </w:p>
        </w:tc>
        <w:tc>
          <w:tcPr>
            <w:tcW w:w="630" w:type="dxa"/>
          </w:tcPr>
          <w:p w14:paraId="7DCFAA36" w14:textId="5E42137C" w:rsidR="008E010E" w:rsidRPr="00744E3F" w:rsidDel="009B47BA" w:rsidRDefault="008E010E" w:rsidP="00D1397D">
            <w:pPr>
              <w:rPr>
                <w:del w:id="43174" w:author="Στάθης Καπ" w:date="2023-02-26T09:06:00Z"/>
                <w:sz w:val="18"/>
                <w:szCs w:val="18"/>
                <w:lang w:val="el-GR"/>
                <w:rPrChange w:id="43175" w:author="Στάθης Καπ" w:date="2023-03-03T06:42:00Z">
                  <w:rPr>
                    <w:del w:id="43176" w:author="Στάθης Καπ" w:date="2023-02-26T09:06:00Z"/>
                    <w:sz w:val="18"/>
                    <w:szCs w:val="18"/>
                  </w:rPr>
                </w:rPrChange>
              </w:rPr>
            </w:pPr>
            <w:bookmarkStart w:id="43177" w:name="_Toc129057965"/>
            <w:bookmarkStart w:id="43178" w:name="_Toc129191800"/>
            <w:bookmarkStart w:id="43179" w:name="_Toc129198138"/>
            <w:bookmarkEnd w:id="43177"/>
            <w:bookmarkEnd w:id="43178"/>
            <w:bookmarkEnd w:id="43179"/>
          </w:p>
        </w:tc>
        <w:tc>
          <w:tcPr>
            <w:tcW w:w="663" w:type="dxa"/>
          </w:tcPr>
          <w:p w14:paraId="22C1D015" w14:textId="27F26759" w:rsidR="008E010E" w:rsidRPr="00744E3F" w:rsidDel="009B47BA" w:rsidRDefault="008E010E" w:rsidP="00D1397D">
            <w:pPr>
              <w:rPr>
                <w:del w:id="43180" w:author="Στάθης Καπ" w:date="2023-02-26T09:06:00Z"/>
                <w:sz w:val="18"/>
                <w:szCs w:val="18"/>
                <w:lang w:val="el-GR"/>
                <w:rPrChange w:id="43181" w:author="Στάθης Καπ" w:date="2023-03-03T06:42:00Z">
                  <w:rPr>
                    <w:del w:id="43182" w:author="Στάθης Καπ" w:date="2023-02-26T09:06:00Z"/>
                    <w:sz w:val="18"/>
                    <w:szCs w:val="18"/>
                  </w:rPr>
                </w:rPrChange>
              </w:rPr>
            </w:pPr>
            <w:bookmarkStart w:id="43183" w:name="_Toc129057966"/>
            <w:bookmarkStart w:id="43184" w:name="_Toc129191801"/>
            <w:bookmarkStart w:id="43185" w:name="_Toc129198139"/>
            <w:bookmarkEnd w:id="43183"/>
            <w:bookmarkEnd w:id="43184"/>
            <w:bookmarkEnd w:id="43185"/>
          </w:p>
        </w:tc>
        <w:tc>
          <w:tcPr>
            <w:tcW w:w="764" w:type="dxa"/>
          </w:tcPr>
          <w:p w14:paraId="00586FDA" w14:textId="19737902" w:rsidR="008E010E" w:rsidRPr="00744E3F" w:rsidDel="009B47BA" w:rsidRDefault="008E010E" w:rsidP="00D1397D">
            <w:pPr>
              <w:rPr>
                <w:del w:id="43186" w:author="Στάθης Καπ" w:date="2023-02-26T09:06:00Z"/>
                <w:sz w:val="18"/>
                <w:szCs w:val="18"/>
                <w:lang w:val="el-GR"/>
                <w:rPrChange w:id="43187" w:author="Στάθης Καπ" w:date="2023-03-03T06:42:00Z">
                  <w:rPr>
                    <w:del w:id="43188" w:author="Στάθης Καπ" w:date="2023-02-26T09:06:00Z"/>
                    <w:sz w:val="18"/>
                    <w:szCs w:val="18"/>
                  </w:rPr>
                </w:rPrChange>
              </w:rPr>
            </w:pPr>
            <w:bookmarkStart w:id="43189" w:name="_Toc129057967"/>
            <w:bookmarkStart w:id="43190" w:name="_Toc129191802"/>
            <w:bookmarkStart w:id="43191" w:name="_Toc129198140"/>
            <w:bookmarkEnd w:id="43189"/>
            <w:bookmarkEnd w:id="43190"/>
            <w:bookmarkEnd w:id="43191"/>
          </w:p>
        </w:tc>
        <w:tc>
          <w:tcPr>
            <w:tcW w:w="630" w:type="dxa"/>
          </w:tcPr>
          <w:p w14:paraId="5BC7B6D7" w14:textId="7DF5F3A0" w:rsidR="008E010E" w:rsidRPr="00744E3F" w:rsidDel="009B47BA" w:rsidRDefault="008E010E" w:rsidP="00D1397D">
            <w:pPr>
              <w:rPr>
                <w:del w:id="43192" w:author="Στάθης Καπ" w:date="2023-02-26T09:06:00Z"/>
                <w:sz w:val="18"/>
                <w:szCs w:val="18"/>
                <w:lang w:val="el-GR"/>
                <w:rPrChange w:id="43193" w:author="Στάθης Καπ" w:date="2023-03-03T06:42:00Z">
                  <w:rPr>
                    <w:del w:id="43194" w:author="Στάθης Καπ" w:date="2023-02-26T09:06:00Z"/>
                    <w:sz w:val="18"/>
                    <w:szCs w:val="18"/>
                  </w:rPr>
                </w:rPrChange>
              </w:rPr>
            </w:pPr>
            <w:bookmarkStart w:id="43195" w:name="_Toc129057968"/>
            <w:bookmarkStart w:id="43196" w:name="_Toc129191803"/>
            <w:bookmarkStart w:id="43197" w:name="_Toc129198141"/>
            <w:bookmarkEnd w:id="43195"/>
            <w:bookmarkEnd w:id="43196"/>
            <w:bookmarkEnd w:id="43197"/>
          </w:p>
        </w:tc>
        <w:tc>
          <w:tcPr>
            <w:tcW w:w="654" w:type="dxa"/>
          </w:tcPr>
          <w:p w14:paraId="17BE3C3D" w14:textId="5F904047" w:rsidR="008E010E" w:rsidRPr="00744E3F" w:rsidDel="009B47BA" w:rsidRDefault="008E010E" w:rsidP="00D1397D">
            <w:pPr>
              <w:rPr>
                <w:del w:id="43198" w:author="Στάθης Καπ" w:date="2023-02-26T09:06:00Z"/>
                <w:sz w:val="18"/>
                <w:szCs w:val="18"/>
                <w:lang w:val="el-GR"/>
                <w:rPrChange w:id="43199" w:author="Στάθης Καπ" w:date="2023-03-03T06:42:00Z">
                  <w:rPr>
                    <w:del w:id="43200" w:author="Στάθης Καπ" w:date="2023-02-26T09:06:00Z"/>
                    <w:sz w:val="18"/>
                    <w:szCs w:val="18"/>
                  </w:rPr>
                </w:rPrChange>
              </w:rPr>
            </w:pPr>
            <w:bookmarkStart w:id="43201" w:name="_Toc129057969"/>
            <w:bookmarkStart w:id="43202" w:name="_Toc129191804"/>
            <w:bookmarkStart w:id="43203" w:name="_Toc129198142"/>
            <w:bookmarkEnd w:id="43201"/>
            <w:bookmarkEnd w:id="43202"/>
            <w:bookmarkEnd w:id="43203"/>
          </w:p>
        </w:tc>
        <w:tc>
          <w:tcPr>
            <w:tcW w:w="754" w:type="dxa"/>
          </w:tcPr>
          <w:p w14:paraId="7819A1C2" w14:textId="3BFEC713" w:rsidR="008E010E" w:rsidRPr="00744E3F" w:rsidDel="009B47BA" w:rsidRDefault="008E010E" w:rsidP="00D1397D">
            <w:pPr>
              <w:rPr>
                <w:del w:id="43204" w:author="Στάθης Καπ" w:date="2023-02-26T09:06:00Z"/>
                <w:sz w:val="18"/>
                <w:szCs w:val="18"/>
                <w:lang w:val="el-GR"/>
                <w:rPrChange w:id="43205" w:author="Στάθης Καπ" w:date="2023-03-03T06:42:00Z">
                  <w:rPr>
                    <w:del w:id="43206" w:author="Στάθης Καπ" w:date="2023-02-26T09:06:00Z"/>
                    <w:sz w:val="18"/>
                    <w:szCs w:val="18"/>
                  </w:rPr>
                </w:rPrChange>
              </w:rPr>
            </w:pPr>
            <w:bookmarkStart w:id="43207" w:name="_Toc129057970"/>
            <w:bookmarkStart w:id="43208" w:name="_Toc129191805"/>
            <w:bookmarkStart w:id="43209" w:name="_Toc129198143"/>
            <w:bookmarkEnd w:id="43207"/>
            <w:bookmarkEnd w:id="43208"/>
            <w:bookmarkEnd w:id="43209"/>
          </w:p>
        </w:tc>
        <w:tc>
          <w:tcPr>
            <w:tcW w:w="622" w:type="dxa"/>
          </w:tcPr>
          <w:p w14:paraId="0A5F9920" w14:textId="3827F13B" w:rsidR="008E010E" w:rsidRPr="00744E3F" w:rsidDel="009B47BA" w:rsidRDefault="008E010E" w:rsidP="00D1397D">
            <w:pPr>
              <w:rPr>
                <w:del w:id="43210" w:author="Στάθης Καπ" w:date="2023-02-26T09:06:00Z"/>
                <w:sz w:val="18"/>
                <w:szCs w:val="18"/>
                <w:lang w:val="el-GR"/>
                <w:rPrChange w:id="43211" w:author="Στάθης Καπ" w:date="2023-03-03T06:42:00Z">
                  <w:rPr>
                    <w:del w:id="43212" w:author="Στάθης Καπ" w:date="2023-02-26T09:06:00Z"/>
                    <w:sz w:val="18"/>
                    <w:szCs w:val="18"/>
                  </w:rPr>
                </w:rPrChange>
              </w:rPr>
            </w:pPr>
            <w:bookmarkStart w:id="43213" w:name="_Toc129057971"/>
            <w:bookmarkStart w:id="43214" w:name="_Toc129191806"/>
            <w:bookmarkStart w:id="43215" w:name="_Toc129198144"/>
            <w:bookmarkEnd w:id="43213"/>
            <w:bookmarkEnd w:id="43214"/>
            <w:bookmarkEnd w:id="43215"/>
          </w:p>
        </w:tc>
        <w:bookmarkStart w:id="43216" w:name="_Toc129057972"/>
        <w:bookmarkStart w:id="43217" w:name="_Toc129191807"/>
        <w:bookmarkStart w:id="43218" w:name="_Toc129198145"/>
        <w:bookmarkEnd w:id="43216"/>
        <w:bookmarkEnd w:id="43217"/>
        <w:bookmarkEnd w:id="43218"/>
      </w:tr>
      <w:tr w:rsidR="008E010E" w:rsidRPr="00331D5E" w:rsidDel="009B47BA" w14:paraId="5C7F0B2D" w14:textId="037023F3" w:rsidTr="00D1397D">
        <w:trPr>
          <w:del w:id="43219" w:author="Στάθης Καπ" w:date="2023-02-26T09:06:00Z"/>
        </w:trPr>
        <w:tc>
          <w:tcPr>
            <w:tcW w:w="627" w:type="dxa"/>
          </w:tcPr>
          <w:p w14:paraId="676CD095" w14:textId="0A62F951" w:rsidR="008E010E" w:rsidRPr="00744E3F" w:rsidDel="009B47BA" w:rsidRDefault="008E010E" w:rsidP="00D1397D">
            <w:pPr>
              <w:rPr>
                <w:del w:id="43220" w:author="Στάθης Καπ" w:date="2023-02-26T09:06:00Z"/>
                <w:sz w:val="18"/>
                <w:szCs w:val="18"/>
                <w:lang w:val="el-GR"/>
                <w:rPrChange w:id="43221" w:author="Στάθης Καπ" w:date="2023-03-03T06:42:00Z">
                  <w:rPr>
                    <w:del w:id="43222" w:author="Στάθης Καπ" w:date="2023-02-26T09:06:00Z"/>
                    <w:sz w:val="18"/>
                    <w:szCs w:val="18"/>
                  </w:rPr>
                </w:rPrChange>
              </w:rPr>
            </w:pPr>
            <w:del w:id="43223" w:author="Στάθης Καπ" w:date="2023-02-26T08:45:00Z">
              <w:r w:rsidRPr="006E0881" w:rsidDel="00715EE1">
                <w:rPr>
                  <w:sz w:val="18"/>
                  <w:szCs w:val="18"/>
                </w:rPr>
                <w:delText>Pr</w:delText>
              </w:r>
              <w:r w:rsidRPr="00744E3F" w:rsidDel="00715EE1">
                <w:rPr>
                  <w:sz w:val="18"/>
                  <w:szCs w:val="18"/>
                  <w:lang w:val="el-GR"/>
                  <w:rPrChange w:id="43224" w:author="Στάθης Καπ" w:date="2023-03-03T06:42:00Z">
                    <w:rPr>
                      <w:sz w:val="18"/>
                      <w:szCs w:val="18"/>
                    </w:rPr>
                  </w:rPrChange>
                </w:rPr>
                <w:delText>17</w:delText>
              </w:r>
            </w:del>
            <w:bookmarkStart w:id="43225" w:name="_Toc129057973"/>
            <w:bookmarkStart w:id="43226" w:name="_Toc129191808"/>
            <w:bookmarkStart w:id="43227" w:name="_Toc129198146"/>
            <w:bookmarkEnd w:id="43225"/>
            <w:bookmarkEnd w:id="43226"/>
            <w:bookmarkEnd w:id="43227"/>
          </w:p>
        </w:tc>
        <w:tc>
          <w:tcPr>
            <w:tcW w:w="663" w:type="dxa"/>
          </w:tcPr>
          <w:p w14:paraId="548ADD70" w14:textId="12034E9A" w:rsidR="008E010E" w:rsidRPr="00744E3F" w:rsidDel="009B47BA" w:rsidRDefault="008E010E" w:rsidP="00D1397D">
            <w:pPr>
              <w:rPr>
                <w:del w:id="43228" w:author="Στάθης Καπ" w:date="2023-02-26T09:06:00Z"/>
                <w:sz w:val="18"/>
                <w:szCs w:val="18"/>
                <w:lang w:val="el-GR"/>
                <w:rPrChange w:id="43229" w:author="Στάθης Καπ" w:date="2023-03-03T06:42:00Z">
                  <w:rPr>
                    <w:del w:id="43230" w:author="Στάθης Καπ" w:date="2023-02-26T09:06:00Z"/>
                    <w:sz w:val="18"/>
                    <w:szCs w:val="18"/>
                  </w:rPr>
                </w:rPrChange>
              </w:rPr>
            </w:pPr>
            <w:bookmarkStart w:id="43231" w:name="_Toc129057974"/>
            <w:bookmarkStart w:id="43232" w:name="_Toc129191809"/>
            <w:bookmarkStart w:id="43233" w:name="_Toc129198147"/>
            <w:bookmarkEnd w:id="43231"/>
            <w:bookmarkEnd w:id="43232"/>
            <w:bookmarkEnd w:id="43233"/>
          </w:p>
        </w:tc>
        <w:tc>
          <w:tcPr>
            <w:tcW w:w="764" w:type="dxa"/>
          </w:tcPr>
          <w:p w14:paraId="6E5DEE72" w14:textId="23EB29F0" w:rsidR="008E010E" w:rsidRPr="00744E3F" w:rsidDel="009B47BA" w:rsidRDefault="008E010E" w:rsidP="00D1397D">
            <w:pPr>
              <w:rPr>
                <w:del w:id="43234" w:author="Στάθης Καπ" w:date="2023-02-26T09:06:00Z"/>
                <w:sz w:val="18"/>
                <w:szCs w:val="18"/>
                <w:lang w:val="el-GR"/>
                <w:rPrChange w:id="43235" w:author="Στάθης Καπ" w:date="2023-03-03T06:42:00Z">
                  <w:rPr>
                    <w:del w:id="43236" w:author="Στάθης Καπ" w:date="2023-02-26T09:06:00Z"/>
                    <w:sz w:val="18"/>
                    <w:szCs w:val="18"/>
                  </w:rPr>
                </w:rPrChange>
              </w:rPr>
            </w:pPr>
            <w:bookmarkStart w:id="43237" w:name="_Toc129057975"/>
            <w:bookmarkStart w:id="43238" w:name="_Toc129191810"/>
            <w:bookmarkStart w:id="43239" w:name="_Toc129198148"/>
            <w:bookmarkEnd w:id="43237"/>
            <w:bookmarkEnd w:id="43238"/>
            <w:bookmarkEnd w:id="43239"/>
          </w:p>
        </w:tc>
        <w:tc>
          <w:tcPr>
            <w:tcW w:w="630" w:type="dxa"/>
          </w:tcPr>
          <w:p w14:paraId="249186AC" w14:textId="0FB49450" w:rsidR="008E010E" w:rsidRPr="00744E3F" w:rsidDel="009B47BA" w:rsidRDefault="008E010E" w:rsidP="00D1397D">
            <w:pPr>
              <w:rPr>
                <w:del w:id="43240" w:author="Στάθης Καπ" w:date="2023-02-26T09:06:00Z"/>
                <w:sz w:val="18"/>
                <w:szCs w:val="18"/>
                <w:lang w:val="el-GR"/>
                <w:rPrChange w:id="43241" w:author="Στάθης Καπ" w:date="2023-03-03T06:42:00Z">
                  <w:rPr>
                    <w:del w:id="43242" w:author="Στάθης Καπ" w:date="2023-02-26T09:06:00Z"/>
                    <w:sz w:val="18"/>
                    <w:szCs w:val="18"/>
                  </w:rPr>
                </w:rPrChange>
              </w:rPr>
            </w:pPr>
            <w:bookmarkStart w:id="43243" w:name="_Toc129057976"/>
            <w:bookmarkStart w:id="43244" w:name="_Toc129191811"/>
            <w:bookmarkStart w:id="43245" w:name="_Toc129198149"/>
            <w:bookmarkEnd w:id="43243"/>
            <w:bookmarkEnd w:id="43244"/>
            <w:bookmarkEnd w:id="43245"/>
          </w:p>
        </w:tc>
        <w:tc>
          <w:tcPr>
            <w:tcW w:w="663" w:type="dxa"/>
          </w:tcPr>
          <w:p w14:paraId="7DE846AD" w14:textId="1DAA766A" w:rsidR="008E010E" w:rsidRPr="00744E3F" w:rsidDel="009B47BA" w:rsidRDefault="008E010E" w:rsidP="00D1397D">
            <w:pPr>
              <w:rPr>
                <w:del w:id="43246" w:author="Στάθης Καπ" w:date="2023-02-26T09:06:00Z"/>
                <w:sz w:val="18"/>
                <w:szCs w:val="18"/>
                <w:lang w:val="el-GR"/>
                <w:rPrChange w:id="43247" w:author="Στάθης Καπ" w:date="2023-03-03T06:42:00Z">
                  <w:rPr>
                    <w:del w:id="43248" w:author="Στάθης Καπ" w:date="2023-02-26T09:06:00Z"/>
                    <w:sz w:val="18"/>
                    <w:szCs w:val="18"/>
                  </w:rPr>
                </w:rPrChange>
              </w:rPr>
            </w:pPr>
            <w:bookmarkStart w:id="43249" w:name="_Toc129057977"/>
            <w:bookmarkStart w:id="43250" w:name="_Toc129191812"/>
            <w:bookmarkStart w:id="43251" w:name="_Toc129198150"/>
            <w:bookmarkEnd w:id="43249"/>
            <w:bookmarkEnd w:id="43250"/>
            <w:bookmarkEnd w:id="43251"/>
          </w:p>
        </w:tc>
        <w:tc>
          <w:tcPr>
            <w:tcW w:w="764" w:type="dxa"/>
          </w:tcPr>
          <w:p w14:paraId="52EC6504" w14:textId="2F8D8093" w:rsidR="008E010E" w:rsidRPr="00744E3F" w:rsidDel="009B47BA" w:rsidRDefault="008E010E" w:rsidP="00D1397D">
            <w:pPr>
              <w:rPr>
                <w:del w:id="43252" w:author="Στάθης Καπ" w:date="2023-02-26T09:06:00Z"/>
                <w:sz w:val="18"/>
                <w:szCs w:val="18"/>
                <w:lang w:val="el-GR"/>
                <w:rPrChange w:id="43253" w:author="Στάθης Καπ" w:date="2023-03-03T06:42:00Z">
                  <w:rPr>
                    <w:del w:id="43254" w:author="Στάθης Καπ" w:date="2023-02-26T09:06:00Z"/>
                    <w:sz w:val="18"/>
                    <w:szCs w:val="18"/>
                  </w:rPr>
                </w:rPrChange>
              </w:rPr>
            </w:pPr>
            <w:bookmarkStart w:id="43255" w:name="_Toc129057978"/>
            <w:bookmarkStart w:id="43256" w:name="_Toc129191813"/>
            <w:bookmarkStart w:id="43257" w:name="_Toc129198151"/>
            <w:bookmarkEnd w:id="43255"/>
            <w:bookmarkEnd w:id="43256"/>
            <w:bookmarkEnd w:id="43257"/>
          </w:p>
        </w:tc>
        <w:tc>
          <w:tcPr>
            <w:tcW w:w="630" w:type="dxa"/>
          </w:tcPr>
          <w:p w14:paraId="51EC2232" w14:textId="628A467D" w:rsidR="008E010E" w:rsidRPr="00744E3F" w:rsidDel="009B47BA" w:rsidRDefault="008E010E" w:rsidP="00D1397D">
            <w:pPr>
              <w:rPr>
                <w:del w:id="43258" w:author="Στάθης Καπ" w:date="2023-02-26T09:06:00Z"/>
                <w:sz w:val="18"/>
                <w:szCs w:val="18"/>
                <w:lang w:val="el-GR"/>
                <w:rPrChange w:id="43259" w:author="Στάθης Καπ" w:date="2023-03-03T06:42:00Z">
                  <w:rPr>
                    <w:del w:id="43260" w:author="Στάθης Καπ" w:date="2023-02-26T09:06:00Z"/>
                    <w:sz w:val="18"/>
                    <w:szCs w:val="18"/>
                  </w:rPr>
                </w:rPrChange>
              </w:rPr>
            </w:pPr>
            <w:bookmarkStart w:id="43261" w:name="_Toc129057979"/>
            <w:bookmarkStart w:id="43262" w:name="_Toc129191814"/>
            <w:bookmarkStart w:id="43263" w:name="_Toc129198152"/>
            <w:bookmarkEnd w:id="43261"/>
            <w:bookmarkEnd w:id="43262"/>
            <w:bookmarkEnd w:id="43263"/>
          </w:p>
        </w:tc>
        <w:tc>
          <w:tcPr>
            <w:tcW w:w="663" w:type="dxa"/>
          </w:tcPr>
          <w:p w14:paraId="6AE8A689" w14:textId="6DBF275D" w:rsidR="008E010E" w:rsidRPr="00744E3F" w:rsidDel="009B47BA" w:rsidRDefault="008E010E" w:rsidP="00D1397D">
            <w:pPr>
              <w:rPr>
                <w:del w:id="43264" w:author="Στάθης Καπ" w:date="2023-02-26T09:06:00Z"/>
                <w:sz w:val="18"/>
                <w:szCs w:val="18"/>
                <w:lang w:val="el-GR"/>
                <w:rPrChange w:id="43265" w:author="Στάθης Καπ" w:date="2023-03-03T06:42:00Z">
                  <w:rPr>
                    <w:del w:id="43266" w:author="Στάθης Καπ" w:date="2023-02-26T09:06:00Z"/>
                    <w:sz w:val="18"/>
                    <w:szCs w:val="18"/>
                  </w:rPr>
                </w:rPrChange>
              </w:rPr>
            </w:pPr>
            <w:bookmarkStart w:id="43267" w:name="_Toc129057980"/>
            <w:bookmarkStart w:id="43268" w:name="_Toc129191815"/>
            <w:bookmarkStart w:id="43269" w:name="_Toc129198153"/>
            <w:bookmarkEnd w:id="43267"/>
            <w:bookmarkEnd w:id="43268"/>
            <w:bookmarkEnd w:id="43269"/>
          </w:p>
        </w:tc>
        <w:tc>
          <w:tcPr>
            <w:tcW w:w="764" w:type="dxa"/>
          </w:tcPr>
          <w:p w14:paraId="7A49D5D2" w14:textId="59560196" w:rsidR="008E010E" w:rsidRPr="00744E3F" w:rsidDel="009B47BA" w:rsidRDefault="008E010E" w:rsidP="00D1397D">
            <w:pPr>
              <w:rPr>
                <w:del w:id="43270" w:author="Στάθης Καπ" w:date="2023-02-26T09:06:00Z"/>
                <w:sz w:val="18"/>
                <w:szCs w:val="18"/>
                <w:lang w:val="el-GR"/>
                <w:rPrChange w:id="43271" w:author="Στάθης Καπ" w:date="2023-03-03T06:42:00Z">
                  <w:rPr>
                    <w:del w:id="43272" w:author="Στάθης Καπ" w:date="2023-02-26T09:06:00Z"/>
                    <w:sz w:val="18"/>
                    <w:szCs w:val="18"/>
                  </w:rPr>
                </w:rPrChange>
              </w:rPr>
            </w:pPr>
            <w:bookmarkStart w:id="43273" w:name="_Toc129057981"/>
            <w:bookmarkStart w:id="43274" w:name="_Toc129191816"/>
            <w:bookmarkStart w:id="43275" w:name="_Toc129198154"/>
            <w:bookmarkEnd w:id="43273"/>
            <w:bookmarkEnd w:id="43274"/>
            <w:bookmarkEnd w:id="43275"/>
          </w:p>
        </w:tc>
        <w:tc>
          <w:tcPr>
            <w:tcW w:w="630" w:type="dxa"/>
          </w:tcPr>
          <w:p w14:paraId="7D9CC376" w14:textId="5387B96C" w:rsidR="008E010E" w:rsidRPr="00744E3F" w:rsidDel="009B47BA" w:rsidRDefault="008E010E" w:rsidP="00D1397D">
            <w:pPr>
              <w:rPr>
                <w:del w:id="43276" w:author="Στάθης Καπ" w:date="2023-02-26T09:06:00Z"/>
                <w:sz w:val="18"/>
                <w:szCs w:val="18"/>
                <w:lang w:val="el-GR"/>
                <w:rPrChange w:id="43277" w:author="Στάθης Καπ" w:date="2023-03-03T06:42:00Z">
                  <w:rPr>
                    <w:del w:id="43278" w:author="Στάθης Καπ" w:date="2023-02-26T09:06:00Z"/>
                    <w:sz w:val="18"/>
                    <w:szCs w:val="18"/>
                  </w:rPr>
                </w:rPrChange>
              </w:rPr>
            </w:pPr>
            <w:bookmarkStart w:id="43279" w:name="_Toc129057982"/>
            <w:bookmarkStart w:id="43280" w:name="_Toc129191817"/>
            <w:bookmarkStart w:id="43281" w:name="_Toc129198155"/>
            <w:bookmarkEnd w:id="43279"/>
            <w:bookmarkEnd w:id="43280"/>
            <w:bookmarkEnd w:id="43281"/>
          </w:p>
        </w:tc>
        <w:tc>
          <w:tcPr>
            <w:tcW w:w="654" w:type="dxa"/>
          </w:tcPr>
          <w:p w14:paraId="02036E8C" w14:textId="18E14D96" w:rsidR="008E010E" w:rsidRPr="00744E3F" w:rsidDel="009B47BA" w:rsidRDefault="008E010E" w:rsidP="00D1397D">
            <w:pPr>
              <w:rPr>
                <w:del w:id="43282" w:author="Στάθης Καπ" w:date="2023-02-26T09:06:00Z"/>
                <w:sz w:val="18"/>
                <w:szCs w:val="18"/>
                <w:lang w:val="el-GR"/>
                <w:rPrChange w:id="43283" w:author="Στάθης Καπ" w:date="2023-03-03T06:42:00Z">
                  <w:rPr>
                    <w:del w:id="43284" w:author="Στάθης Καπ" w:date="2023-02-26T09:06:00Z"/>
                    <w:sz w:val="18"/>
                    <w:szCs w:val="18"/>
                  </w:rPr>
                </w:rPrChange>
              </w:rPr>
            </w:pPr>
            <w:bookmarkStart w:id="43285" w:name="_Toc129057983"/>
            <w:bookmarkStart w:id="43286" w:name="_Toc129191818"/>
            <w:bookmarkStart w:id="43287" w:name="_Toc129198156"/>
            <w:bookmarkEnd w:id="43285"/>
            <w:bookmarkEnd w:id="43286"/>
            <w:bookmarkEnd w:id="43287"/>
          </w:p>
        </w:tc>
        <w:tc>
          <w:tcPr>
            <w:tcW w:w="754" w:type="dxa"/>
          </w:tcPr>
          <w:p w14:paraId="58B49AE5" w14:textId="166A35CE" w:rsidR="008E010E" w:rsidRPr="00744E3F" w:rsidDel="009B47BA" w:rsidRDefault="008E010E" w:rsidP="00D1397D">
            <w:pPr>
              <w:rPr>
                <w:del w:id="43288" w:author="Στάθης Καπ" w:date="2023-02-26T09:06:00Z"/>
                <w:sz w:val="18"/>
                <w:szCs w:val="18"/>
                <w:lang w:val="el-GR"/>
                <w:rPrChange w:id="43289" w:author="Στάθης Καπ" w:date="2023-03-03T06:42:00Z">
                  <w:rPr>
                    <w:del w:id="43290" w:author="Στάθης Καπ" w:date="2023-02-26T09:06:00Z"/>
                    <w:sz w:val="18"/>
                    <w:szCs w:val="18"/>
                  </w:rPr>
                </w:rPrChange>
              </w:rPr>
            </w:pPr>
            <w:bookmarkStart w:id="43291" w:name="_Toc129057984"/>
            <w:bookmarkStart w:id="43292" w:name="_Toc129191819"/>
            <w:bookmarkStart w:id="43293" w:name="_Toc129198157"/>
            <w:bookmarkEnd w:id="43291"/>
            <w:bookmarkEnd w:id="43292"/>
            <w:bookmarkEnd w:id="43293"/>
          </w:p>
        </w:tc>
        <w:tc>
          <w:tcPr>
            <w:tcW w:w="622" w:type="dxa"/>
          </w:tcPr>
          <w:p w14:paraId="23A71937" w14:textId="039EF02A" w:rsidR="008E010E" w:rsidRPr="00744E3F" w:rsidDel="009B47BA" w:rsidRDefault="008E010E" w:rsidP="00D1397D">
            <w:pPr>
              <w:rPr>
                <w:del w:id="43294" w:author="Στάθης Καπ" w:date="2023-02-26T09:06:00Z"/>
                <w:sz w:val="18"/>
                <w:szCs w:val="18"/>
                <w:lang w:val="el-GR"/>
                <w:rPrChange w:id="43295" w:author="Στάθης Καπ" w:date="2023-03-03T06:42:00Z">
                  <w:rPr>
                    <w:del w:id="43296" w:author="Στάθης Καπ" w:date="2023-02-26T09:06:00Z"/>
                    <w:sz w:val="18"/>
                    <w:szCs w:val="18"/>
                  </w:rPr>
                </w:rPrChange>
              </w:rPr>
            </w:pPr>
            <w:bookmarkStart w:id="43297" w:name="_Toc129057985"/>
            <w:bookmarkStart w:id="43298" w:name="_Toc129191820"/>
            <w:bookmarkStart w:id="43299" w:name="_Toc129198158"/>
            <w:bookmarkEnd w:id="43297"/>
            <w:bookmarkEnd w:id="43298"/>
            <w:bookmarkEnd w:id="43299"/>
          </w:p>
        </w:tc>
        <w:bookmarkStart w:id="43300" w:name="_Toc129057986"/>
        <w:bookmarkStart w:id="43301" w:name="_Toc129191821"/>
        <w:bookmarkStart w:id="43302" w:name="_Toc129198159"/>
        <w:bookmarkEnd w:id="43300"/>
        <w:bookmarkEnd w:id="43301"/>
        <w:bookmarkEnd w:id="43302"/>
      </w:tr>
      <w:tr w:rsidR="008E010E" w:rsidRPr="00331D5E" w:rsidDel="009B47BA" w14:paraId="38DDAC88" w14:textId="3D751476" w:rsidTr="00D1397D">
        <w:trPr>
          <w:del w:id="43303" w:author="Στάθης Καπ" w:date="2023-02-26T09:06:00Z"/>
        </w:trPr>
        <w:tc>
          <w:tcPr>
            <w:tcW w:w="627" w:type="dxa"/>
          </w:tcPr>
          <w:p w14:paraId="10DCA008" w14:textId="001FC699" w:rsidR="008E010E" w:rsidRPr="00744E3F" w:rsidDel="009B47BA" w:rsidRDefault="008E010E" w:rsidP="00D1397D">
            <w:pPr>
              <w:rPr>
                <w:del w:id="43304" w:author="Στάθης Καπ" w:date="2023-02-26T09:06:00Z"/>
                <w:sz w:val="18"/>
                <w:szCs w:val="18"/>
                <w:lang w:val="el-GR"/>
                <w:rPrChange w:id="43305" w:author="Στάθης Καπ" w:date="2023-03-03T06:42:00Z">
                  <w:rPr>
                    <w:del w:id="43306" w:author="Στάθης Καπ" w:date="2023-02-26T09:06:00Z"/>
                    <w:sz w:val="18"/>
                    <w:szCs w:val="18"/>
                  </w:rPr>
                </w:rPrChange>
              </w:rPr>
            </w:pPr>
            <w:del w:id="43307" w:author="Στάθης Καπ" w:date="2023-02-26T08:45:00Z">
              <w:r w:rsidRPr="006E0881" w:rsidDel="00715EE1">
                <w:rPr>
                  <w:sz w:val="18"/>
                  <w:szCs w:val="18"/>
                </w:rPr>
                <w:delText>Pr</w:delText>
              </w:r>
              <w:r w:rsidRPr="00744E3F" w:rsidDel="00715EE1">
                <w:rPr>
                  <w:sz w:val="18"/>
                  <w:szCs w:val="18"/>
                  <w:lang w:val="el-GR"/>
                  <w:rPrChange w:id="43308" w:author="Στάθης Καπ" w:date="2023-03-03T06:42:00Z">
                    <w:rPr>
                      <w:sz w:val="18"/>
                      <w:szCs w:val="18"/>
                    </w:rPr>
                  </w:rPrChange>
                </w:rPr>
                <w:delText>18</w:delText>
              </w:r>
            </w:del>
            <w:bookmarkStart w:id="43309" w:name="_Toc129057987"/>
            <w:bookmarkStart w:id="43310" w:name="_Toc129191822"/>
            <w:bookmarkStart w:id="43311" w:name="_Toc129198160"/>
            <w:bookmarkEnd w:id="43309"/>
            <w:bookmarkEnd w:id="43310"/>
            <w:bookmarkEnd w:id="43311"/>
          </w:p>
        </w:tc>
        <w:tc>
          <w:tcPr>
            <w:tcW w:w="663" w:type="dxa"/>
          </w:tcPr>
          <w:p w14:paraId="7AF40ED8" w14:textId="5E127A3A" w:rsidR="008E010E" w:rsidRPr="00744E3F" w:rsidDel="009B47BA" w:rsidRDefault="008E010E" w:rsidP="00D1397D">
            <w:pPr>
              <w:rPr>
                <w:del w:id="43312" w:author="Στάθης Καπ" w:date="2023-02-26T09:06:00Z"/>
                <w:sz w:val="18"/>
                <w:szCs w:val="18"/>
                <w:lang w:val="el-GR"/>
                <w:rPrChange w:id="43313" w:author="Στάθης Καπ" w:date="2023-03-03T06:42:00Z">
                  <w:rPr>
                    <w:del w:id="43314" w:author="Στάθης Καπ" w:date="2023-02-26T09:06:00Z"/>
                    <w:sz w:val="18"/>
                    <w:szCs w:val="18"/>
                  </w:rPr>
                </w:rPrChange>
              </w:rPr>
            </w:pPr>
            <w:bookmarkStart w:id="43315" w:name="_Toc129057988"/>
            <w:bookmarkStart w:id="43316" w:name="_Toc129191823"/>
            <w:bookmarkStart w:id="43317" w:name="_Toc129198161"/>
            <w:bookmarkEnd w:id="43315"/>
            <w:bookmarkEnd w:id="43316"/>
            <w:bookmarkEnd w:id="43317"/>
          </w:p>
        </w:tc>
        <w:tc>
          <w:tcPr>
            <w:tcW w:w="764" w:type="dxa"/>
          </w:tcPr>
          <w:p w14:paraId="7FEA80A8" w14:textId="05E7E814" w:rsidR="008E010E" w:rsidRPr="00744E3F" w:rsidDel="009B47BA" w:rsidRDefault="008E010E" w:rsidP="00D1397D">
            <w:pPr>
              <w:rPr>
                <w:del w:id="43318" w:author="Στάθης Καπ" w:date="2023-02-26T09:06:00Z"/>
                <w:sz w:val="18"/>
                <w:szCs w:val="18"/>
                <w:lang w:val="el-GR"/>
                <w:rPrChange w:id="43319" w:author="Στάθης Καπ" w:date="2023-03-03T06:42:00Z">
                  <w:rPr>
                    <w:del w:id="43320" w:author="Στάθης Καπ" w:date="2023-02-26T09:06:00Z"/>
                    <w:sz w:val="18"/>
                    <w:szCs w:val="18"/>
                  </w:rPr>
                </w:rPrChange>
              </w:rPr>
            </w:pPr>
            <w:bookmarkStart w:id="43321" w:name="_Toc129057989"/>
            <w:bookmarkStart w:id="43322" w:name="_Toc129191824"/>
            <w:bookmarkStart w:id="43323" w:name="_Toc129198162"/>
            <w:bookmarkEnd w:id="43321"/>
            <w:bookmarkEnd w:id="43322"/>
            <w:bookmarkEnd w:id="43323"/>
          </w:p>
        </w:tc>
        <w:tc>
          <w:tcPr>
            <w:tcW w:w="630" w:type="dxa"/>
          </w:tcPr>
          <w:p w14:paraId="6256A78A" w14:textId="2CBF036F" w:rsidR="008E010E" w:rsidRPr="00744E3F" w:rsidDel="009B47BA" w:rsidRDefault="008E010E" w:rsidP="00D1397D">
            <w:pPr>
              <w:rPr>
                <w:del w:id="43324" w:author="Στάθης Καπ" w:date="2023-02-26T09:06:00Z"/>
                <w:sz w:val="18"/>
                <w:szCs w:val="18"/>
                <w:lang w:val="el-GR"/>
                <w:rPrChange w:id="43325" w:author="Στάθης Καπ" w:date="2023-03-03T06:42:00Z">
                  <w:rPr>
                    <w:del w:id="43326" w:author="Στάθης Καπ" w:date="2023-02-26T09:06:00Z"/>
                    <w:sz w:val="18"/>
                    <w:szCs w:val="18"/>
                  </w:rPr>
                </w:rPrChange>
              </w:rPr>
            </w:pPr>
            <w:bookmarkStart w:id="43327" w:name="_Toc129057990"/>
            <w:bookmarkStart w:id="43328" w:name="_Toc129191825"/>
            <w:bookmarkStart w:id="43329" w:name="_Toc129198163"/>
            <w:bookmarkEnd w:id="43327"/>
            <w:bookmarkEnd w:id="43328"/>
            <w:bookmarkEnd w:id="43329"/>
          </w:p>
        </w:tc>
        <w:tc>
          <w:tcPr>
            <w:tcW w:w="663" w:type="dxa"/>
          </w:tcPr>
          <w:p w14:paraId="31663260" w14:textId="36F38DB2" w:rsidR="008E010E" w:rsidRPr="00744E3F" w:rsidDel="009B47BA" w:rsidRDefault="008E010E" w:rsidP="00D1397D">
            <w:pPr>
              <w:rPr>
                <w:del w:id="43330" w:author="Στάθης Καπ" w:date="2023-02-26T09:06:00Z"/>
                <w:sz w:val="18"/>
                <w:szCs w:val="18"/>
                <w:lang w:val="el-GR"/>
                <w:rPrChange w:id="43331" w:author="Στάθης Καπ" w:date="2023-03-03T06:42:00Z">
                  <w:rPr>
                    <w:del w:id="43332" w:author="Στάθης Καπ" w:date="2023-02-26T09:06:00Z"/>
                    <w:sz w:val="18"/>
                    <w:szCs w:val="18"/>
                  </w:rPr>
                </w:rPrChange>
              </w:rPr>
            </w:pPr>
            <w:bookmarkStart w:id="43333" w:name="_Toc129057991"/>
            <w:bookmarkStart w:id="43334" w:name="_Toc129191826"/>
            <w:bookmarkStart w:id="43335" w:name="_Toc129198164"/>
            <w:bookmarkEnd w:id="43333"/>
            <w:bookmarkEnd w:id="43334"/>
            <w:bookmarkEnd w:id="43335"/>
          </w:p>
        </w:tc>
        <w:tc>
          <w:tcPr>
            <w:tcW w:w="764" w:type="dxa"/>
          </w:tcPr>
          <w:p w14:paraId="38A74D2A" w14:textId="388FAD5F" w:rsidR="008E010E" w:rsidRPr="00744E3F" w:rsidDel="009B47BA" w:rsidRDefault="008E010E" w:rsidP="00D1397D">
            <w:pPr>
              <w:rPr>
                <w:del w:id="43336" w:author="Στάθης Καπ" w:date="2023-02-26T09:06:00Z"/>
                <w:sz w:val="18"/>
                <w:szCs w:val="18"/>
                <w:lang w:val="el-GR"/>
                <w:rPrChange w:id="43337" w:author="Στάθης Καπ" w:date="2023-03-03T06:42:00Z">
                  <w:rPr>
                    <w:del w:id="43338" w:author="Στάθης Καπ" w:date="2023-02-26T09:06:00Z"/>
                    <w:sz w:val="18"/>
                    <w:szCs w:val="18"/>
                  </w:rPr>
                </w:rPrChange>
              </w:rPr>
            </w:pPr>
            <w:bookmarkStart w:id="43339" w:name="_Toc129057992"/>
            <w:bookmarkStart w:id="43340" w:name="_Toc129191827"/>
            <w:bookmarkStart w:id="43341" w:name="_Toc129198165"/>
            <w:bookmarkEnd w:id="43339"/>
            <w:bookmarkEnd w:id="43340"/>
            <w:bookmarkEnd w:id="43341"/>
          </w:p>
        </w:tc>
        <w:tc>
          <w:tcPr>
            <w:tcW w:w="630" w:type="dxa"/>
          </w:tcPr>
          <w:p w14:paraId="05481842" w14:textId="7AFAE8D4" w:rsidR="008E010E" w:rsidRPr="00744E3F" w:rsidDel="009B47BA" w:rsidRDefault="008E010E" w:rsidP="00D1397D">
            <w:pPr>
              <w:rPr>
                <w:del w:id="43342" w:author="Στάθης Καπ" w:date="2023-02-26T09:06:00Z"/>
                <w:sz w:val="18"/>
                <w:szCs w:val="18"/>
                <w:lang w:val="el-GR"/>
                <w:rPrChange w:id="43343" w:author="Στάθης Καπ" w:date="2023-03-03T06:42:00Z">
                  <w:rPr>
                    <w:del w:id="43344" w:author="Στάθης Καπ" w:date="2023-02-26T09:06:00Z"/>
                    <w:sz w:val="18"/>
                    <w:szCs w:val="18"/>
                  </w:rPr>
                </w:rPrChange>
              </w:rPr>
            </w:pPr>
            <w:bookmarkStart w:id="43345" w:name="_Toc129057993"/>
            <w:bookmarkStart w:id="43346" w:name="_Toc129191828"/>
            <w:bookmarkStart w:id="43347" w:name="_Toc129198166"/>
            <w:bookmarkEnd w:id="43345"/>
            <w:bookmarkEnd w:id="43346"/>
            <w:bookmarkEnd w:id="43347"/>
          </w:p>
        </w:tc>
        <w:tc>
          <w:tcPr>
            <w:tcW w:w="663" w:type="dxa"/>
          </w:tcPr>
          <w:p w14:paraId="39D740D8" w14:textId="06C30C9F" w:rsidR="008E010E" w:rsidRPr="00744E3F" w:rsidDel="009B47BA" w:rsidRDefault="008E010E" w:rsidP="00D1397D">
            <w:pPr>
              <w:rPr>
                <w:del w:id="43348" w:author="Στάθης Καπ" w:date="2023-02-26T09:06:00Z"/>
                <w:sz w:val="18"/>
                <w:szCs w:val="18"/>
                <w:lang w:val="el-GR"/>
                <w:rPrChange w:id="43349" w:author="Στάθης Καπ" w:date="2023-03-03T06:42:00Z">
                  <w:rPr>
                    <w:del w:id="43350" w:author="Στάθης Καπ" w:date="2023-02-26T09:06:00Z"/>
                    <w:sz w:val="18"/>
                    <w:szCs w:val="18"/>
                  </w:rPr>
                </w:rPrChange>
              </w:rPr>
            </w:pPr>
            <w:bookmarkStart w:id="43351" w:name="_Toc129057994"/>
            <w:bookmarkStart w:id="43352" w:name="_Toc129191829"/>
            <w:bookmarkStart w:id="43353" w:name="_Toc129198167"/>
            <w:bookmarkEnd w:id="43351"/>
            <w:bookmarkEnd w:id="43352"/>
            <w:bookmarkEnd w:id="43353"/>
          </w:p>
        </w:tc>
        <w:tc>
          <w:tcPr>
            <w:tcW w:w="764" w:type="dxa"/>
          </w:tcPr>
          <w:p w14:paraId="11DF6009" w14:textId="03C7F021" w:rsidR="008E010E" w:rsidRPr="00744E3F" w:rsidDel="009B47BA" w:rsidRDefault="008E010E" w:rsidP="00D1397D">
            <w:pPr>
              <w:rPr>
                <w:del w:id="43354" w:author="Στάθης Καπ" w:date="2023-02-26T09:06:00Z"/>
                <w:sz w:val="18"/>
                <w:szCs w:val="18"/>
                <w:lang w:val="el-GR"/>
                <w:rPrChange w:id="43355" w:author="Στάθης Καπ" w:date="2023-03-03T06:42:00Z">
                  <w:rPr>
                    <w:del w:id="43356" w:author="Στάθης Καπ" w:date="2023-02-26T09:06:00Z"/>
                    <w:sz w:val="18"/>
                    <w:szCs w:val="18"/>
                  </w:rPr>
                </w:rPrChange>
              </w:rPr>
            </w:pPr>
            <w:bookmarkStart w:id="43357" w:name="_Toc129057995"/>
            <w:bookmarkStart w:id="43358" w:name="_Toc129191830"/>
            <w:bookmarkStart w:id="43359" w:name="_Toc129198168"/>
            <w:bookmarkEnd w:id="43357"/>
            <w:bookmarkEnd w:id="43358"/>
            <w:bookmarkEnd w:id="43359"/>
          </w:p>
        </w:tc>
        <w:tc>
          <w:tcPr>
            <w:tcW w:w="630" w:type="dxa"/>
          </w:tcPr>
          <w:p w14:paraId="4173EA46" w14:textId="2853D697" w:rsidR="008E010E" w:rsidRPr="00744E3F" w:rsidDel="009B47BA" w:rsidRDefault="008E010E" w:rsidP="00D1397D">
            <w:pPr>
              <w:rPr>
                <w:del w:id="43360" w:author="Στάθης Καπ" w:date="2023-02-26T09:06:00Z"/>
                <w:sz w:val="18"/>
                <w:szCs w:val="18"/>
                <w:lang w:val="el-GR"/>
                <w:rPrChange w:id="43361" w:author="Στάθης Καπ" w:date="2023-03-03T06:42:00Z">
                  <w:rPr>
                    <w:del w:id="43362" w:author="Στάθης Καπ" w:date="2023-02-26T09:06:00Z"/>
                    <w:sz w:val="18"/>
                    <w:szCs w:val="18"/>
                  </w:rPr>
                </w:rPrChange>
              </w:rPr>
            </w:pPr>
            <w:bookmarkStart w:id="43363" w:name="_Toc129057996"/>
            <w:bookmarkStart w:id="43364" w:name="_Toc129191831"/>
            <w:bookmarkStart w:id="43365" w:name="_Toc129198169"/>
            <w:bookmarkEnd w:id="43363"/>
            <w:bookmarkEnd w:id="43364"/>
            <w:bookmarkEnd w:id="43365"/>
          </w:p>
        </w:tc>
        <w:tc>
          <w:tcPr>
            <w:tcW w:w="654" w:type="dxa"/>
          </w:tcPr>
          <w:p w14:paraId="16EF5154" w14:textId="335C25F7" w:rsidR="008E010E" w:rsidRPr="00744E3F" w:rsidDel="009B47BA" w:rsidRDefault="008E010E" w:rsidP="00D1397D">
            <w:pPr>
              <w:rPr>
                <w:del w:id="43366" w:author="Στάθης Καπ" w:date="2023-02-26T09:06:00Z"/>
                <w:sz w:val="18"/>
                <w:szCs w:val="18"/>
                <w:lang w:val="el-GR"/>
                <w:rPrChange w:id="43367" w:author="Στάθης Καπ" w:date="2023-03-03T06:42:00Z">
                  <w:rPr>
                    <w:del w:id="43368" w:author="Στάθης Καπ" w:date="2023-02-26T09:06:00Z"/>
                    <w:sz w:val="18"/>
                    <w:szCs w:val="18"/>
                  </w:rPr>
                </w:rPrChange>
              </w:rPr>
            </w:pPr>
            <w:bookmarkStart w:id="43369" w:name="_Toc129057997"/>
            <w:bookmarkStart w:id="43370" w:name="_Toc129191832"/>
            <w:bookmarkStart w:id="43371" w:name="_Toc129198170"/>
            <w:bookmarkEnd w:id="43369"/>
            <w:bookmarkEnd w:id="43370"/>
            <w:bookmarkEnd w:id="43371"/>
          </w:p>
        </w:tc>
        <w:tc>
          <w:tcPr>
            <w:tcW w:w="754" w:type="dxa"/>
          </w:tcPr>
          <w:p w14:paraId="760FCB72" w14:textId="712936AA" w:rsidR="008E010E" w:rsidRPr="00744E3F" w:rsidDel="009B47BA" w:rsidRDefault="008E010E" w:rsidP="00D1397D">
            <w:pPr>
              <w:rPr>
                <w:del w:id="43372" w:author="Στάθης Καπ" w:date="2023-02-26T09:06:00Z"/>
                <w:sz w:val="18"/>
                <w:szCs w:val="18"/>
                <w:lang w:val="el-GR"/>
                <w:rPrChange w:id="43373" w:author="Στάθης Καπ" w:date="2023-03-03T06:42:00Z">
                  <w:rPr>
                    <w:del w:id="43374" w:author="Στάθης Καπ" w:date="2023-02-26T09:06:00Z"/>
                    <w:sz w:val="18"/>
                    <w:szCs w:val="18"/>
                  </w:rPr>
                </w:rPrChange>
              </w:rPr>
            </w:pPr>
            <w:bookmarkStart w:id="43375" w:name="_Toc129057998"/>
            <w:bookmarkStart w:id="43376" w:name="_Toc129191833"/>
            <w:bookmarkStart w:id="43377" w:name="_Toc129198171"/>
            <w:bookmarkEnd w:id="43375"/>
            <w:bookmarkEnd w:id="43376"/>
            <w:bookmarkEnd w:id="43377"/>
          </w:p>
        </w:tc>
        <w:tc>
          <w:tcPr>
            <w:tcW w:w="622" w:type="dxa"/>
          </w:tcPr>
          <w:p w14:paraId="56FCBCA3" w14:textId="552311F7" w:rsidR="008E010E" w:rsidRPr="00744E3F" w:rsidDel="009B47BA" w:rsidRDefault="008E010E" w:rsidP="00D1397D">
            <w:pPr>
              <w:rPr>
                <w:del w:id="43378" w:author="Στάθης Καπ" w:date="2023-02-26T09:06:00Z"/>
                <w:sz w:val="18"/>
                <w:szCs w:val="18"/>
                <w:lang w:val="el-GR"/>
                <w:rPrChange w:id="43379" w:author="Στάθης Καπ" w:date="2023-03-03T06:42:00Z">
                  <w:rPr>
                    <w:del w:id="43380" w:author="Στάθης Καπ" w:date="2023-02-26T09:06:00Z"/>
                    <w:sz w:val="18"/>
                    <w:szCs w:val="18"/>
                  </w:rPr>
                </w:rPrChange>
              </w:rPr>
            </w:pPr>
            <w:bookmarkStart w:id="43381" w:name="_Toc129057999"/>
            <w:bookmarkStart w:id="43382" w:name="_Toc129191834"/>
            <w:bookmarkStart w:id="43383" w:name="_Toc129198172"/>
            <w:bookmarkEnd w:id="43381"/>
            <w:bookmarkEnd w:id="43382"/>
            <w:bookmarkEnd w:id="43383"/>
          </w:p>
        </w:tc>
        <w:bookmarkStart w:id="43384" w:name="_Toc129058000"/>
        <w:bookmarkStart w:id="43385" w:name="_Toc129191835"/>
        <w:bookmarkStart w:id="43386" w:name="_Toc129198173"/>
        <w:bookmarkEnd w:id="43384"/>
        <w:bookmarkEnd w:id="43385"/>
        <w:bookmarkEnd w:id="43386"/>
      </w:tr>
      <w:tr w:rsidR="008E010E" w:rsidRPr="00331D5E" w:rsidDel="009B47BA" w14:paraId="5D79EB47" w14:textId="411DD6BE" w:rsidTr="00D1397D">
        <w:trPr>
          <w:del w:id="43387" w:author="Στάθης Καπ" w:date="2023-02-26T09:06:00Z"/>
        </w:trPr>
        <w:tc>
          <w:tcPr>
            <w:tcW w:w="627" w:type="dxa"/>
          </w:tcPr>
          <w:p w14:paraId="2B30A5CA" w14:textId="4F9EC3A4" w:rsidR="008E010E" w:rsidRPr="00744E3F" w:rsidDel="009B47BA" w:rsidRDefault="008E010E" w:rsidP="00D1397D">
            <w:pPr>
              <w:rPr>
                <w:del w:id="43388" w:author="Στάθης Καπ" w:date="2023-02-26T09:06:00Z"/>
                <w:sz w:val="18"/>
                <w:szCs w:val="18"/>
                <w:lang w:val="el-GR"/>
                <w:rPrChange w:id="43389" w:author="Στάθης Καπ" w:date="2023-03-03T06:42:00Z">
                  <w:rPr>
                    <w:del w:id="43390" w:author="Στάθης Καπ" w:date="2023-02-26T09:06:00Z"/>
                    <w:sz w:val="18"/>
                    <w:szCs w:val="18"/>
                  </w:rPr>
                </w:rPrChange>
              </w:rPr>
            </w:pPr>
            <w:del w:id="43391" w:author="Στάθης Καπ" w:date="2023-02-26T08:45:00Z">
              <w:r w:rsidRPr="006E0881" w:rsidDel="00715EE1">
                <w:rPr>
                  <w:sz w:val="18"/>
                  <w:szCs w:val="18"/>
                </w:rPr>
                <w:delText>Pr</w:delText>
              </w:r>
              <w:r w:rsidRPr="00744E3F" w:rsidDel="00715EE1">
                <w:rPr>
                  <w:sz w:val="18"/>
                  <w:szCs w:val="18"/>
                  <w:lang w:val="el-GR"/>
                  <w:rPrChange w:id="43392" w:author="Στάθης Καπ" w:date="2023-03-03T06:42:00Z">
                    <w:rPr>
                      <w:sz w:val="18"/>
                      <w:szCs w:val="18"/>
                    </w:rPr>
                  </w:rPrChange>
                </w:rPr>
                <w:delText>19</w:delText>
              </w:r>
            </w:del>
            <w:bookmarkStart w:id="43393" w:name="_Toc129058001"/>
            <w:bookmarkStart w:id="43394" w:name="_Toc129191836"/>
            <w:bookmarkStart w:id="43395" w:name="_Toc129198174"/>
            <w:bookmarkEnd w:id="43393"/>
            <w:bookmarkEnd w:id="43394"/>
            <w:bookmarkEnd w:id="43395"/>
          </w:p>
        </w:tc>
        <w:tc>
          <w:tcPr>
            <w:tcW w:w="663" w:type="dxa"/>
          </w:tcPr>
          <w:p w14:paraId="0454FBB2" w14:textId="18C43D14" w:rsidR="008E010E" w:rsidRPr="00744E3F" w:rsidDel="009B47BA" w:rsidRDefault="008E010E" w:rsidP="00D1397D">
            <w:pPr>
              <w:rPr>
                <w:del w:id="43396" w:author="Στάθης Καπ" w:date="2023-02-26T09:06:00Z"/>
                <w:sz w:val="18"/>
                <w:szCs w:val="18"/>
                <w:lang w:val="el-GR"/>
                <w:rPrChange w:id="43397" w:author="Στάθης Καπ" w:date="2023-03-03T06:42:00Z">
                  <w:rPr>
                    <w:del w:id="43398" w:author="Στάθης Καπ" w:date="2023-02-26T09:06:00Z"/>
                    <w:sz w:val="18"/>
                    <w:szCs w:val="18"/>
                  </w:rPr>
                </w:rPrChange>
              </w:rPr>
            </w:pPr>
            <w:bookmarkStart w:id="43399" w:name="_Toc129058002"/>
            <w:bookmarkStart w:id="43400" w:name="_Toc129191837"/>
            <w:bookmarkStart w:id="43401" w:name="_Toc129198175"/>
            <w:bookmarkEnd w:id="43399"/>
            <w:bookmarkEnd w:id="43400"/>
            <w:bookmarkEnd w:id="43401"/>
          </w:p>
        </w:tc>
        <w:tc>
          <w:tcPr>
            <w:tcW w:w="764" w:type="dxa"/>
          </w:tcPr>
          <w:p w14:paraId="4B488FD0" w14:textId="3B67DB38" w:rsidR="008E010E" w:rsidRPr="00744E3F" w:rsidDel="009B47BA" w:rsidRDefault="008E010E" w:rsidP="00D1397D">
            <w:pPr>
              <w:rPr>
                <w:del w:id="43402" w:author="Στάθης Καπ" w:date="2023-02-26T09:06:00Z"/>
                <w:sz w:val="18"/>
                <w:szCs w:val="18"/>
                <w:lang w:val="el-GR"/>
                <w:rPrChange w:id="43403" w:author="Στάθης Καπ" w:date="2023-03-03T06:42:00Z">
                  <w:rPr>
                    <w:del w:id="43404" w:author="Στάθης Καπ" w:date="2023-02-26T09:06:00Z"/>
                    <w:sz w:val="18"/>
                    <w:szCs w:val="18"/>
                  </w:rPr>
                </w:rPrChange>
              </w:rPr>
            </w:pPr>
            <w:bookmarkStart w:id="43405" w:name="_Toc129058003"/>
            <w:bookmarkStart w:id="43406" w:name="_Toc129191838"/>
            <w:bookmarkStart w:id="43407" w:name="_Toc129198176"/>
            <w:bookmarkEnd w:id="43405"/>
            <w:bookmarkEnd w:id="43406"/>
            <w:bookmarkEnd w:id="43407"/>
          </w:p>
        </w:tc>
        <w:tc>
          <w:tcPr>
            <w:tcW w:w="630" w:type="dxa"/>
          </w:tcPr>
          <w:p w14:paraId="39C20896" w14:textId="1A51BA9A" w:rsidR="008E010E" w:rsidRPr="00744E3F" w:rsidDel="009B47BA" w:rsidRDefault="008E010E" w:rsidP="00D1397D">
            <w:pPr>
              <w:rPr>
                <w:del w:id="43408" w:author="Στάθης Καπ" w:date="2023-02-26T09:06:00Z"/>
                <w:sz w:val="18"/>
                <w:szCs w:val="18"/>
                <w:lang w:val="el-GR"/>
                <w:rPrChange w:id="43409" w:author="Στάθης Καπ" w:date="2023-03-03T06:42:00Z">
                  <w:rPr>
                    <w:del w:id="43410" w:author="Στάθης Καπ" w:date="2023-02-26T09:06:00Z"/>
                    <w:sz w:val="18"/>
                    <w:szCs w:val="18"/>
                  </w:rPr>
                </w:rPrChange>
              </w:rPr>
            </w:pPr>
            <w:bookmarkStart w:id="43411" w:name="_Toc129058004"/>
            <w:bookmarkStart w:id="43412" w:name="_Toc129191839"/>
            <w:bookmarkStart w:id="43413" w:name="_Toc129198177"/>
            <w:bookmarkEnd w:id="43411"/>
            <w:bookmarkEnd w:id="43412"/>
            <w:bookmarkEnd w:id="43413"/>
          </w:p>
        </w:tc>
        <w:tc>
          <w:tcPr>
            <w:tcW w:w="663" w:type="dxa"/>
          </w:tcPr>
          <w:p w14:paraId="63D03D27" w14:textId="4C7075D2" w:rsidR="008E010E" w:rsidRPr="00744E3F" w:rsidDel="009B47BA" w:rsidRDefault="008E010E" w:rsidP="00D1397D">
            <w:pPr>
              <w:rPr>
                <w:del w:id="43414" w:author="Στάθης Καπ" w:date="2023-02-26T09:06:00Z"/>
                <w:sz w:val="18"/>
                <w:szCs w:val="18"/>
                <w:lang w:val="el-GR"/>
                <w:rPrChange w:id="43415" w:author="Στάθης Καπ" w:date="2023-03-03T06:42:00Z">
                  <w:rPr>
                    <w:del w:id="43416" w:author="Στάθης Καπ" w:date="2023-02-26T09:06:00Z"/>
                    <w:sz w:val="18"/>
                    <w:szCs w:val="18"/>
                  </w:rPr>
                </w:rPrChange>
              </w:rPr>
            </w:pPr>
            <w:bookmarkStart w:id="43417" w:name="_Toc129058005"/>
            <w:bookmarkStart w:id="43418" w:name="_Toc129191840"/>
            <w:bookmarkStart w:id="43419" w:name="_Toc129198178"/>
            <w:bookmarkEnd w:id="43417"/>
            <w:bookmarkEnd w:id="43418"/>
            <w:bookmarkEnd w:id="43419"/>
          </w:p>
        </w:tc>
        <w:tc>
          <w:tcPr>
            <w:tcW w:w="764" w:type="dxa"/>
          </w:tcPr>
          <w:p w14:paraId="46C6F921" w14:textId="1164C4E5" w:rsidR="008E010E" w:rsidRPr="00744E3F" w:rsidDel="009B47BA" w:rsidRDefault="008E010E" w:rsidP="00D1397D">
            <w:pPr>
              <w:rPr>
                <w:del w:id="43420" w:author="Στάθης Καπ" w:date="2023-02-26T09:06:00Z"/>
                <w:sz w:val="18"/>
                <w:szCs w:val="18"/>
                <w:lang w:val="el-GR"/>
                <w:rPrChange w:id="43421" w:author="Στάθης Καπ" w:date="2023-03-03T06:42:00Z">
                  <w:rPr>
                    <w:del w:id="43422" w:author="Στάθης Καπ" w:date="2023-02-26T09:06:00Z"/>
                    <w:sz w:val="18"/>
                    <w:szCs w:val="18"/>
                  </w:rPr>
                </w:rPrChange>
              </w:rPr>
            </w:pPr>
            <w:bookmarkStart w:id="43423" w:name="_Toc129058006"/>
            <w:bookmarkStart w:id="43424" w:name="_Toc129191841"/>
            <w:bookmarkStart w:id="43425" w:name="_Toc129198179"/>
            <w:bookmarkEnd w:id="43423"/>
            <w:bookmarkEnd w:id="43424"/>
            <w:bookmarkEnd w:id="43425"/>
          </w:p>
        </w:tc>
        <w:tc>
          <w:tcPr>
            <w:tcW w:w="630" w:type="dxa"/>
          </w:tcPr>
          <w:p w14:paraId="5A503968" w14:textId="61E2433B" w:rsidR="008E010E" w:rsidRPr="00744E3F" w:rsidDel="009B47BA" w:rsidRDefault="008E010E" w:rsidP="00D1397D">
            <w:pPr>
              <w:rPr>
                <w:del w:id="43426" w:author="Στάθης Καπ" w:date="2023-02-26T09:06:00Z"/>
                <w:sz w:val="18"/>
                <w:szCs w:val="18"/>
                <w:lang w:val="el-GR"/>
                <w:rPrChange w:id="43427" w:author="Στάθης Καπ" w:date="2023-03-03T06:42:00Z">
                  <w:rPr>
                    <w:del w:id="43428" w:author="Στάθης Καπ" w:date="2023-02-26T09:06:00Z"/>
                    <w:sz w:val="18"/>
                    <w:szCs w:val="18"/>
                  </w:rPr>
                </w:rPrChange>
              </w:rPr>
            </w:pPr>
            <w:bookmarkStart w:id="43429" w:name="_Toc129058007"/>
            <w:bookmarkStart w:id="43430" w:name="_Toc129191842"/>
            <w:bookmarkStart w:id="43431" w:name="_Toc129198180"/>
            <w:bookmarkEnd w:id="43429"/>
            <w:bookmarkEnd w:id="43430"/>
            <w:bookmarkEnd w:id="43431"/>
          </w:p>
        </w:tc>
        <w:tc>
          <w:tcPr>
            <w:tcW w:w="663" w:type="dxa"/>
          </w:tcPr>
          <w:p w14:paraId="52B7437D" w14:textId="403A178F" w:rsidR="008E010E" w:rsidRPr="00744E3F" w:rsidDel="009B47BA" w:rsidRDefault="008E010E" w:rsidP="00D1397D">
            <w:pPr>
              <w:rPr>
                <w:del w:id="43432" w:author="Στάθης Καπ" w:date="2023-02-26T09:06:00Z"/>
                <w:sz w:val="18"/>
                <w:szCs w:val="18"/>
                <w:lang w:val="el-GR"/>
                <w:rPrChange w:id="43433" w:author="Στάθης Καπ" w:date="2023-03-03T06:42:00Z">
                  <w:rPr>
                    <w:del w:id="43434" w:author="Στάθης Καπ" w:date="2023-02-26T09:06:00Z"/>
                    <w:sz w:val="18"/>
                    <w:szCs w:val="18"/>
                  </w:rPr>
                </w:rPrChange>
              </w:rPr>
            </w:pPr>
            <w:bookmarkStart w:id="43435" w:name="_Toc129058008"/>
            <w:bookmarkStart w:id="43436" w:name="_Toc129191843"/>
            <w:bookmarkStart w:id="43437" w:name="_Toc129198181"/>
            <w:bookmarkEnd w:id="43435"/>
            <w:bookmarkEnd w:id="43436"/>
            <w:bookmarkEnd w:id="43437"/>
          </w:p>
        </w:tc>
        <w:tc>
          <w:tcPr>
            <w:tcW w:w="764" w:type="dxa"/>
          </w:tcPr>
          <w:p w14:paraId="5BA50426" w14:textId="0FA69CB9" w:rsidR="008E010E" w:rsidRPr="00744E3F" w:rsidDel="009B47BA" w:rsidRDefault="008E010E" w:rsidP="00D1397D">
            <w:pPr>
              <w:rPr>
                <w:del w:id="43438" w:author="Στάθης Καπ" w:date="2023-02-26T09:06:00Z"/>
                <w:sz w:val="18"/>
                <w:szCs w:val="18"/>
                <w:lang w:val="el-GR"/>
                <w:rPrChange w:id="43439" w:author="Στάθης Καπ" w:date="2023-03-03T06:42:00Z">
                  <w:rPr>
                    <w:del w:id="43440" w:author="Στάθης Καπ" w:date="2023-02-26T09:06:00Z"/>
                    <w:sz w:val="18"/>
                    <w:szCs w:val="18"/>
                  </w:rPr>
                </w:rPrChange>
              </w:rPr>
            </w:pPr>
            <w:bookmarkStart w:id="43441" w:name="_Toc129058009"/>
            <w:bookmarkStart w:id="43442" w:name="_Toc129191844"/>
            <w:bookmarkStart w:id="43443" w:name="_Toc129198182"/>
            <w:bookmarkEnd w:id="43441"/>
            <w:bookmarkEnd w:id="43442"/>
            <w:bookmarkEnd w:id="43443"/>
          </w:p>
        </w:tc>
        <w:tc>
          <w:tcPr>
            <w:tcW w:w="630" w:type="dxa"/>
          </w:tcPr>
          <w:p w14:paraId="649D1BAA" w14:textId="05D71B89" w:rsidR="008E010E" w:rsidRPr="00744E3F" w:rsidDel="009B47BA" w:rsidRDefault="008E010E" w:rsidP="00D1397D">
            <w:pPr>
              <w:rPr>
                <w:del w:id="43444" w:author="Στάθης Καπ" w:date="2023-02-26T09:06:00Z"/>
                <w:sz w:val="18"/>
                <w:szCs w:val="18"/>
                <w:lang w:val="el-GR"/>
                <w:rPrChange w:id="43445" w:author="Στάθης Καπ" w:date="2023-03-03T06:42:00Z">
                  <w:rPr>
                    <w:del w:id="43446" w:author="Στάθης Καπ" w:date="2023-02-26T09:06:00Z"/>
                    <w:sz w:val="18"/>
                    <w:szCs w:val="18"/>
                  </w:rPr>
                </w:rPrChange>
              </w:rPr>
            </w:pPr>
            <w:bookmarkStart w:id="43447" w:name="_Toc129058010"/>
            <w:bookmarkStart w:id="43448" w:name="_Toc129191845"/>
            <w:bookmarkStart w:id="43449" w:name="_Toc129198183"/>
            <w:bookmarkEnd w:id="43447"/>
            <w:bookmarkEnd w:id="43448"/>
            <w:bookmarkEnd w:id="43449"/>
          </w:p>
        </w:tc>
        <w:tc>
          <w:tcPr>
            <w:tcW w:w="654" w:type="dxa"/>
          </w:tcPr>
          <w:p w14:paraId="7A3B3E3E" w14:textId="2847FE55" w:rsidR="008E010E" w:rsidRPr="00744E3F" w:rsidDel="009B47BA" w:rsidRDefault="008E010E" w:rsidP="00D1397D">
            <w:pPr>
              <w:rPr>
                <w:del w:id="43450" w:author="Στάθης Καπ" w:date="2023-02-26T09:06:00Z"/>
                <w:sz w:val="18"/>
                <w:szCs w:val="18"/>
                <w:lang w:val="el-GR"/>
                <w:rPrChange w:id="43451" w:author="Στάθης Καπ" w:date="2023-03-03T06:42:00Z">
                  <w:rPr>
                    <w:del w:id="43452" w:author="Στάθης Καπ" w:date="2023-02-26T09:06:00Z"/>
                    <w:sz w:val="18"/>
                    <w:szCs w:val="18"/>
                  </w:rPr>
                </w:rPrChange>
              </w:rPr>
            </w:pPr>
            <w:bookmarkStart w:id="43453" w:name="_Toc129058011"/>
            <w:bookmarkStart w:id="43454" w:name="_Toc129191846"/>
            <w:bookmarkStart w:id="43455" w:name="_Toc129198184"/>
            <w:bookmarkEnd w:id="43453"/>
            <w:bookmarkEnd w:id="43454"/>
            <w:bookmarkEnd w:id="43455"/>
          </w:p>
        </w:tc>
        <w:tc>
          <w:tcPr>
            <w:tcW w:w="754" w:type="dxa"/>
          </w:tcPr>
          <w:p w14:paraId="4DCFC988" w14:textId="6CF4D91E" w:rsidR="008E010E" w:rsidRPr="00744E3F" w:rsidDel="009B47BA" w:rsidRDefault="008E010E" w:rsidP="00D1397D">
            <w:pPr>
              <w:rPr>
                <w:del w:id="43456" w:author="Στάθης Καπ" w:date="2023-02-26T09:06:00Z"/>
                <w:sz w:val="18"/>
                <w:szCs w:val="18"/>
                <w:lang w:val="el-GR"/>
                <w:rPrChange w:id="43457" w:author="Στάθης Καπ" w:date="2023-03-03T06:42:00Z">
                  <w:rPr>
                    <w:del w:id="43458" w:author="Στάθης Καπ" w:date="2023-02-26T09:06:00Z"/>
                    <w:sz w:val="18"/>
                    <w:szCs w:val="18"/>
                  </w:rPr>
                </w:rPrChange>
              </w:rPr>
            </w:pPr>
            <w:bookmarkStart w:id="43459" w:name="_Toc129058012"/>
            <w:bookmarkStart w:id="43460" w:name="_Toc129191847"/>
            <w:bookmarkStart w:id="43461" w:name="_Toc129198185"/>
            <w:bookmarkEnd w:id="43459"/>
            <w:bookmarkEnd w:id="43460"/>
            <w:bookmarkEnd w:id="43461"/>
          </w:p>
        </w:tc>
        <w:tc>
          <w:tcPr>
            <w:tcW w:w="622" w:type="dxa"/>
          </w:tcPr>
          <w:p w14:paraId="37734DBC" w14:textId="083A56BA" w:rsidR="008E010E" w:rsidRPr="00744E3F" w:rsidDel="009B47BA" w:rsidRDefault="008E010E" w:rsidP="00D1397D">
            <w:pPr>
              <w:rPr>
                <w:del w:id="43462" w:author="Στάθης Καπ" w:date="2023-02-26T09:06:00Z"/>
                <w:sz w:val="18"/>
                <w:szCs w:val="18"/>
                <w:lang w:val="el-GR"/>
                <w:rPrChange w:id="43463" w:author="Στάθης Καπ" w:date="2023-03-03T06:42:00Z">
                  <w:rPr>
                    <w:del w:id="43464" w:author="Στάθης Καπ" w:date="2023-02-26T09:06:00Z"/>
                    <w:sz w:val="18"/>
                    <w:szCs w:val="18"/>
                  </w:rPr>
                </w:rPrChange>
              </w:rPr>
            </w:pPr>
            <w:bookmarkStart w:id="43465" w:name="_Toc129058013"/>
            <w:bookmarkStart w:id="43466" w:name="_Toc129191848"/>
            <w:bookmarkStart w:id="43467" w:name="_Toc129198186"/>
            <w:bookmarkEnd w:id="43465"/>
            <w:bookmarkEnd w:id="43466"/>
            <w:bookmarkEnd w:id="43467"/>
          </w:p>
        </w:tc>
        <w:bookmarkStart w:id="43468" w:name="_Toc129058014"/>
        <w:bookmarkStart w:id="43469" w:name="_Toc129191849"/>
        <w:bookmarkStart w:id="43470" w:name="_Toc129198187"/>
        <w:bookmarkEnd w:id="43468"/>
        <w:bookmarkEnd w:id="43469"/>
        <w:bookmarkEnd w:id="43470"/>
      </w:tr>
      <w:tr w:rsidR="008E010E" w:rsidRPr="00331D5E" w:rsidDel="009B47BA" w14:paraId="2F3B6EB9" w14:textId="6E69ADEA" w:rsidTr="00D1397D">
        <w:trPr>
          <w:del w:id="43471" w:author="Στάθης Καπ" w:date="2023-02-26T09:06:00Z"/>
        </w:trPr>
        <w:tc>
          <w:tcPr>
            <w:tcW w:w="627" w:type="dxa"/>
          </w:tcPr>
          <w:p w14:paraId="2943F5A9" w14:textId="30C40134" w:rsidR="008E010E" w:rsidRPr="00744E3F" w:rsidDel="009B47BA" w:rsidRDefault="008E010E" w:rsidP="00D1397D">
            <w:pPr>
              <w:rPr>
                <w:del w:id="43472" w:author="Στάθης Καπ" w:date="2023-02-26T09:06:00Z"/>
                <w:sz w:val="18"/>
                <w:szCs w:val="18"/>
                <w:lang w:val="el-GR"/>
                <w:rPrChange w:id="43473" w:author="Στάθης Καπ" w:date="2023-03-03T06:42:00Z">
                  <w:rPr>
                    <w:del w:id="43474" w:author="Στάθης Καπ" w:date="2023-02-26T09:06:00Z"/>
                    <w:sz w:val="18"/>
                    <w:szCs w:val="18"/>
                  </w:rPr>
                </w:rPrChange>
              </w:rPr>
            </w:pPr>
            <w:del w:id="43475" w:author="Στάθης Καπ" w:date="2023-02-26T08:45:00Z">
              <w:r w:rsidRPr="006E0881" w:rsidDel="00715EE1">
                <w:rPr>
                  <w:sz w:val="18"/>
                  <w:szCs w:val="18"/>
                </w:rPr>
                <w:lastRenderedPageBreak/>
                <w:delText>Pr</w:delText>
              </w:r>
              <w:r w:rsidRPr="00744E3F" w:rsidDel="00715EE1">
                <w:rPr>
                  <w:sz w:val="18"/>
                  <w:szCs w:val="18"/>
                  <w:lang w:val="el-GR"/>
                  <w:rPrChange w:id="43476" w:author="Στάθης Καπ" w:date="2023-03-03T06:42:00Z">
                    <w:rPr>
                      <w:sz w:val="18"/>
                      <w:szCs w:val="18"/>
                    </w:rPr>
                  </w:rPrChange>
                </w:rPr>
                <w:delText>20</w:delText>
              </w:r>
            </w:del>
            <w:bookmarkStart w:id="43477" w:name="_Toc129058015"/>
            <w:bookmarkStart w:id="43478" w:name="_Toc129191850"/>
            <w:bookmarkStart w:id="43479" w:name="_Toc129198188"/>
            <w:bookmarkEnd w:id="43477"/>
            <w:bookmarkEnd w:id="43478"/>
            <w:bookmarkEnd w:id="43479"/>
          </w:p>
        </w:tc>
        <w:tc>
          <w:tcPr>
            <w:tcW w:w="663" w:type="dxa"/>
          </w:tcPr>
          <w:p w14:paraId="2F341954" w14:textId="6A6EFAFC" w:rsidR="008E010E" w:rsidRPr="00744E3F" w:rsidDel="009B47BA" w:rsidRDefault="008E010E" w:rsidP="00D1397D">
            <w:pPr>
              <w:rPr>
                <w:del w:id="43480" w:author="Στάθης Καπ" w:date="2023-02-26T09:06:00Z"/>
                <w:sz w:val="18"/>
                <w:szCs w:val="18"/>
                <w:lang w:val="el-GR"/>
                <w:rPrChange w:id="43481" w:author="Στάθης Καπ" w:date="2023-03-03T06:42:00Z">
                  <w:rPr>
                    <w:del w:id="43482" w:author="Στάθης Καπ" w:date="2023-02-26T09:06:00Z"/>
                    <w:sz w:val="18"/>
                    <w:szCs w:val="18"/>
                  </w:rPr>
                </w:rPrChange>
              </w:rPr>
            </w:pPr>
            <w:bookmarkStart w:id="43483" w:name="_Toc129058016"/>
            <w:bookmarkStart w:id="43484" w:name="_Toc129191851"/>
            <w:bookmarkStart w:id="43485" w:name="_Toc129198189"/>
            <w:bookmarkEnd w:id="43483"/>
            <w:bookmarkEnd w:id="43484"/>
            <w:bookmarkEnd w:id="43485"/>
          </w:p>
        </w:tc>
        <w:tc>
          <w:tcPr>
            <w:tcW w:w="764" w:type="dxa"/>
          </w:tcPr>
          <w:p w14:paraId="7CBC898C" w14:textId="3E9F803F" w:rsidR="008E010E" w:rsidRPr="00744E3F" w:rsidDel="009B47BA" w:rsidRDefault="008E010E" w:rsidP="00D1397D">
            <w:pPr>
              <w:rPr>
                <w:del w:id="43486" w:author="Στάθης Καπ" w:date="2023-02-26T09:06:00Z"/>
                <w:sz w:val="18"/>
                <w:szCs w:val="18"/>
                <w:lang w:val="el-GR"/>
                <w:rPrChange w:id="43487" w:author="Στάθης Καπ" w:date="2023-03-03T06:42:00Z">
                  <w:rPr>
                    <w:del w:id="43488" w:author="Στάθης Καπ" w:date="2023-02-26T09:06:00Z"/>
                    <w:sz w:val="18"/>
                    <w:szCs w:val="18"/>
                  </w:rPr>
                </w:rPrChange>
              </w:rPr>
            </w:pPr>
            <w:bookmarkStart w:id="43489" w:name="_Toc129058017"/>
            <w:bookmarkStart w:id="43490" w:name="_Toc129191852"/>
            <w:bookmarkStart w:id="43491" w:name="_Toc129198190"/>
            <w:bookmarkEnd w:id="43489"/>
            <w:bookmarkEnd w:id="43490"/>
            <w:bookmarkEnd w:id="43491"/>
          </w:p>
        </w:tc>
        <w:tc>
          <w:tcPr>
            <w:tcW w:w="630" w:type="dxa"/>
          </w:tcPr>
          <w:p w14:paraId="67F5BE7C" w14:textId="0807BD8B" w:rsidR="008E010E" w:rsidRPr="00744E3F" w:rsidDel="009B47BA" w:rsidRDefault="008E010E" w:rsidP="00D1397D">
            <w:pPr>
              <w:rPr>
                <w:del w:id="43492" w:author="Στάθης Καπ" w:date="2023-02-26T09:06:00Z"/>
                <w:sz w:val="18"/>
                <w:szCs w:val="18"/>
                <w:lang w:val="el-GR"/>
                <w:rPrChange w:id="43493" w:author="Στάθης Καπ" w:date="2023-03-03T06:42:00Z">
                  <w:rPr>
                    <w:del w:id="43494" w:author="Στάθης Καπ" w:date="2023-02-26T09:06:00Z"/>
                    <w:sz w:val="18"/>
                    <w:szCs w:val="18"/>
                  </w:rPr>
                </w:rPrChange>
              </w:rPr>
            </w:pPr>
            <w:bookmarkStart w:id="43495" w:name="_Toc129058018"/>
            <w:bookmarkStart w:id="43496" w:name="_Toc129191853"/>
            <w:bookmarkStart w:id="43497" w:name="_Toc129198191"/>
            <w:bookmarkEnd w:id="43495"/>
            <w:bookmarkEnd w:id="43496"/>
            <w:bookmarkEnd w:id="43497"/>
          </w:p>
        </w:tc>
        <w:tc>
          <w:tcPr>
            <w:tcW w:w="663" w:type="dxa"/>
          </w:tcPr>
          <w:p w14:paraId="59999A59" w14:textId="2BFF2A01" w:rsidR="008E010E" w:rsidRPr="00744E3F" w:rsidDel="009B47BA" w:rsidRDefault="008E010E" w:rsidP="00D1397D">
            <w:pPr>
              <w:rPr>
                <w:del w:id="43498" w:author="Στάθης Καπ" w:date="2023-02-26T09:06:00Z"/>
                <w:sz w:val="18"/>
                <w:szCs w:val="18"/>
                <w:lang w:val="el-GR"/>
                <w:rPrChange w:id="43499" w:author="Στάθης Καπ" w:date="2023-03-03T06:42:00Z">
                  <w:rPr>
                    <w:del w:id="43500" w:author="Στάθης Καπ" w:date="2023-02-26T09:06:00Z"/>
                    <w:sz w:val="18"/>
                    <w:szCs w:val="18"/>
                  </w:rPr>
                </w:rPrChange>
              </w:rPr>
            </w:pPr>
            <w:bookmarkStart w:id="43501" w:name="_Toc129058019"/>
            <w:bookmarkStart w:id="43502" w:name="_Toc129191854"/>
            <w:bookmarkStart w:id="43503" w:name="_Toc129198192"/>
            <w:bookmarkEnd w:id="43501"/>
            <w:bookmarkEnd w:id="43502"/>
            <w:bookmarkEnd w:id="43503"/>
          </w:p>
        </w:tc>
        <w:tc>
          <w:tcPr>
            <w:tcW w:w="764" w:type="dxa"/>
          </w:tcPr>
          <w:p w14:paraId="74C33979" w14:textId="76FB3E27" w:rsidR="008E010E" w:rsidRPr="00744E3F" w:rsidDel="009B47BA" w:rsidRDefault="008E010E" w:rsidP="00D1397D">
            <w:pPr>
              <w:rPr>
                <w:del w:id="43504" w:author="Στάθης Καπ" w:date="2023-02-26T09:06:00Z"/>
                <w:sz w:val="18"/>
                <w:szCs w:val="18"/>
                <w:lang w:val="el-GR"/>
                <w:rPrChange w:id="43505" w:author="Στάθης Καπ" w:date="2023-03-03T06:42:00Z">
                  <w:rPr>
                    <w:del w:id="43506" w:author="Στάθης Καπ" w:date="2023-02-26T09:06:00Z"/>
                    <w:sz w:val="18"/>
                    <w:szCs w:val="18"/>
                  </w:rPr>
                </w:rPrChange>
              </w:rPr>
            </w:pPr>
            <w:bookmarkStart w:id="43507" w:name="_Toc129058020"/>
            <w:bookmarkStart w:id="43508" w:name="_Toc129191855"/>
            <w:bookmarkStart w:id="43509" w:name="_Toc129198193"/>
            <w:bookmarkEnd w:id="43507"/>
            <w:bookmarkEnd w:id="43508"/>
            <w:bookmarkEnd w:id="43509"/>
          </w:p>
        </w:tc>
        <w:tc>
          <w:tcPr>
            <w:tcW w:w="630" w:type="dxa"/>
          </w:tcPr>
          <w:p w14:paraId="0080BB71" w14:textId="1F8C5D8C" w:rsidR="008E010E" w:rsidRPr="00744E3F" w:rsidDel="009B47BA" w:rsidRDefault="008E010E" w:rsidP="00D1397D">
            <w:pPr>
              <w:rPr>
                <w:del w:id="43510" w:author="Στάθης Καπ" w:date="2023-02-26T09:06:00Z"/>
                <w:sz w:val="18"/>
                <w:szCs w:val="18"/>
                <w:lang w:val="el-GR"/>
                <w:rPrChange w:id="43511" w:author="Στάθης Καπ" w:date="2023-03-03T06:42:00Z">
                  <w:rPr>
                    <w:del w:id="43512" w:author="Στάθης Καπ" w:date="2023-02-26T09:06:00Z"/>
                    <w:sz w:val="18"/>
                    <w:szCs w:val="18"/>
                  </w:rPr>
                </w:rPrChange>
              </w:rPr>
            </w:pPr>
            <w:bookmarkStart w:id="43513" w:name="_Toc129058021"/>
            <w:bookmarkStart w:id="43514" w:name="_Toc129191856"/>
            <w:bookmarkStart w:id="43515" w:name="_Toc129198194"/>
            <w:bookmarkEnd w:id="43513"/>
            <w:bookmarkEnd w:id="43514"/>
            <w:bookmarkEnd w:id="43515"/>
          </w:p>
        </w:tc>
        <w:tc>
          <w:tcPr>
            <w:tcW w:w="663" w:type="dxa"/>
          </w:tcPr>
          <w:p w14:paraId="65A3817D" w14:textId="66ED959B" w:rsidR="008E010E" w:rsidRPr="00744E3F" w:rsidDel="009B47BA" w:rsidRDefault="008E010E" w:rsidP="00D1397D">
            <w:pPr>
              <w:rPr>
                <w:del w:id="43516" w:author="Στάθης Καπ" w:date="2023-02-26T09:06:00Z"/>
                <w:sz w:val="18"/>
                <w:szCs w:val="18"/>
                <w:lang w:val="el-GR"/>
                <w:rPrChange w:id="43517" w:author="Στάθης Καπ" w:date="2023-03-03T06:42:00Z">
                  <w:rPr>
                    <w:del w:id="43518" w:author="Στάθης Καπ" w:date="2023-02-26T09:06:00Z"/>
                    <w:sz w:val="18"/>
                    <w:szCs w:val="18"/>
                  </w:rPr>
                </w:rPrChange>
              </w:rPr>
            </w:pPr>
            <w:bookmarkStart w:id="43519" w:name="_Toc129058022"/>
            <w:bookmarkStart w:id="43520" w:name="_Toc129191857"/>
            <w:bookmarkStart w:id="43521" w:name="_Toc129198195"/>
            <w:bookmarkEnd w:id="43519"/>
            <w:bookmarkEnd w:id="43520"/>
            <w:bookmarkEnd w:id="43521"/>
          </w:p>
        </w:tc>
        <w:tc>
          <w:tcPr>
            <w:tcW w:w="764" w:type="dxa"/>
          </w:tcPr>
          <w:p w14:paraId="4CAB9564" w14:textId="43913BAB" w:rsidR="008E010E" w:rsidRPr="00744E3F" w:rsidDel="009B47BA" w:rsidRDefault="008E010E" w:rsidP="00D1397D">
            <w:pPr>
              <w:rPr>
                <w:del w:id="43522" w:author="Στάθης Καπ" w:date="2023-02-26T09:06:00Z"/>
                <w:sz w:val="18"/>
                <w:szCs w:val="18"/>
                <w:lang w:val="el-GR"/>
                <w:rPrChange w:id="43523" w:author="Στάθης Καπ" w:date="2023-03-03T06:42:00Z">
                  <w:rPr>
                    <w:del w:id="43524" w:author="Στάθης Καπ" w:date="2023-02-26T09:06:00Z"/>
                    <w:sz w:val="18"/>
                    <w:szCs w:val="18"/>
                  </w:rPr>
                </w:rPrChange>
              </w:rPr>
            </w:pPr>
            <w:bookmarkStart w:id="43525" w:name="_Toc129058023"/>
            <w:bookmarkStart w:id="43526" w:name="_Toc129191858"/>
            <w:bookmarkStart w:id="43527" w:name="_Toc129198196"/>
            <w:bookmarkEnd w:id="43525"/>
            <w:bookmarkEnd w:id="43526"/>
            <w:bookmarkEnd w:id="43527"/>
          </w:p>
        </w:tc>
        <w:tc>
          <w:tcPr>
            <w:tcW w:w="630" w:type="dxa"/>
          </w:tcPr>
          <w:p w14:paraId="6D8F01BB" w14:textId="35AAD93A" w:rsidR="008E010E" w:rsidRPr="00744E3F" w:rsidDel="009B47BA" w:rsidRDefault="008E010E" w:rsidP="00D1397D">
            <w:pPr>
              <w:rPr>
                <w:del w:id="43528" w:author="Στάθης Καπ" w:date="2023-02-26T09:06:00Z"/>
                <w:sz w:val="18"/>
                <w:szCs w:val="18"/>
                <w:lang w:val="el-GR"/>
                <w:rPrChange w:id="43529" w:author="Στάθης Καπ" w:date="2023-03-03T06:42:00Z">
                  <w:rPr>
                    <w:del w:id="43530" w:author="Στάθης Καπ" w:date="2023-02-26T09:06:00Z"/>
                    <w:sz w:val="18"/>
                    <w:szCs w:val="18"/>
                  </w:rPr>
                </w:rPrChange>
              </w:rPr>
            </w:pPr>
            <w:bookmarkStart w:id="43531" w:name="_Toc129058024"/>
            <w:bookmarkStart w:id="43532" w:name="_Toc129191859"/>
            <w:bookmarkStart w:id="43533" w:name="_Toc129198197"/>
            <w:bookmarkEnd w:id="43531"/>
            <w:bookmarkEnd w:id="43532"/>
            <w:bookmarkEnd w:id="43533"/>
          </w:p>
        </w:tc>
        <w:tc>
          <w:tcPr>
            <w:tcW w:w="654" w:type="dxa"/>
          </w:tcPr>
          <w:p w14:paraId="22424C0F" w14:textId="765C5232" w:rsidR="008E010E" w:rsidRPr="00744E3F" w:rsidDel="009B47BA" w:rsidRDefault="008E010E" w:rsidP="00D1397D">
            <w:pPr>
              <w:rPr>
                <w:del w:id="43534" w:author="Στάθης Καπ" w:date="2023-02-26T09:06:00Z"/>
                <w:sz w:val="18"/>
                <w:szCs w:val="18"/>
                <w:lang w:val="el-GR"/>
                <w:rPrChange w:id="43535" w:author="Στάθης Καπ" w:date="2023-03-03T06:42:00Z">
                  <w:rPr>
                    <w:del w:id="43536" w:author="Στάθης Καπ" w:date="2023-02-26T09:06:00Z"/>
                    <w:sz w:val="18"/>
                    <w:szCs w:val="18"/>
                  </w:rPr>
                </w:rPrChange>
              </w:rPr>
            </w:pPr>
            <w:bookmarkStart w:id="43537" w:name="_Toc129058025"/>
            <w:bookmarkStart w:id="43538" w:name="_Toc129191860"/>
            <w:bookmarkStart w:id="43539" w:name="_Toc129198198"/>
            <w:bookmarkEnd w:id="43537"/>
            <w:bookmarkEnd w:id="43538"/>
            <w:bookmarkEnd w:id="43539"/>
          </w:p>
        </w:tc>
        <w:tc>
          <w:tcPr>
            <w:tcW w:w="754" w:type="dxa"/>
          </w:tcPr>
          <w:p w14:paraId="646CAF4B" w14:textId="4ECA36FC" w:rsidR="008E010E" w:rsidRPr="00744E3F" w:rsidDel="009B47BA" w:rsidRDefault="008E010E" w:rsidP="00D1397D">
            <w:pPr>
              <w:rPr>
                <w:del w:id="43540" w:author="Στάθης Καπ" w:date="2023-02-26T09:06:00Z"/>
                <w:sz w:val="18"/>
                <w:szCs w:val="18"/>
                <w:lang w:val="el-GR"/>
                <w:rPrChange w:id="43541" w:author="Στάθης Καπ" w:date="2023-03-03T06:42:00Z">
                  <w:rPr>
                    <w:del w:id="43542" w:author="Στάθης Καπ" w:date="2023-02-26T09:06:00Z"/>
                    <w:sz w:val="18"/>
                    <w:szCs w:val="18"/>
                  </w:rPr>
                </w:rPrChange>
              </w:rPr>
            </w:pPr>
            <w:bookmarkStart w:id="43543" w:name="_Toc129058026"/>
            <w:bookmarkStart w:id="43544" w:name="_Toc129191861"/>
            <w:bookmarkStart w:id="43545" w:name="_Toc129198199"/>
            <w:bookmarkEnd w:id="43543"/>
            <w:bookmarkEnd w:id="43544"/>
            <w:bookmarkEnd w:id="43545"/>
          </w:p>
        </w:tc>
        <w:tc>
          <w:tcPr>
            <w:tcW w:w="622" w:type="dxa"/>
          </w:tcPr>
          <w:p w14:paraId="388DB3E7" w14:textId="3EAC2DE6" w:rsidR="008E010E" w:rsidRPr="00744E3F" w:rsidDel="009B47BA" w:rsidRDefault="008E010E" w:rsidP="00D1397D">
            <w:pPr>
              <w:rPr>
                <w:del w:id="43546" w:author="Στάθης Καπ" w:date="2023-02-26T09:06:00Z"/>
                <w:sz w:val="18"/>
                <w:szCs w:val="18"/>
                <w:lang w:val="el-GR"/>
                <w:rPrChange w:id="43547" w:author="Στάθης Καπ" w:date="2023-03-03T06:42:00Z">
                  <w:rPr>
                    <w:del w:id="43548" w:author="Στάθης Καπ" w:date="2023-02-26T09:06:00Z"/>
                    <w:sz w:val="18"/>
                    <w:szCs w:val="18"/>
                  </w:rPr>
                </w:rPrChange>
              </w:rPr>
            </w:pPr>
            <w:bookmarkStart w:id="43549" w:name="_Toc129058027"/>
            <w:bookmarkStart w:id="43550" w:name="_Toc129191862"/>
            <w:bookmarkStart w:id="43551" w:name="_Toc129198200"/>
            <w:bookmarkEnd w:id="43549"/>
            <w:bookmarkEnd w:id="43550"/>
            <w:bookmarkEnd w:id="43551"/>
          </w:p>
        </w:tc>
        <w:bookmarkStart w:id="43552" w:name="_Toc129058028"/>
        <w:bookmarkStart w:id="43553" w:name="_Toc129191863"/>
        <w:bookmarkStart w:id="43554" w:name="_Toc129198201"/>
        <w:bookmarkEnd w:id="43552"/>
        <w:bookmarkEnd w:id="43553"/>
        <w:bookmarkEnd w:id="43554"/>
      </w:tr>
      <w:tr w:rsidR="008E010E" w:rsidRPr="00331D5E" w:rsidDel="009B47BA" w14:paraId="3A5476C0" w14:textId="4BC92C2D" w:rsidTr="00D1397D">
        <w:trPr>
          <w:del w:id="43555" w:author="Στάθης Καπ" w:date="2023-02-26T09:06:00Z"/>
        </w:trPr>
        <w:tc>
          <w:tcPr>
            <w:tcW w:w="627" w:type="dxa"/>
          </w:tcPr>
          <w:p w14:paraId="161385D4" w14:textId="6741D048" w:rsidR="008E010E" w:rsidRPr="00744E3F" w:rsidDel="009B47BA" w:rsidRDefault="008E010E" w:rsidP="00D1397D">
            <w:pPr>
              <w:rPr>
                <w:del w:id="43556" w:author="Στάθης Καπ" w:date="2023-02-26T09:06:00Z"/>
                <w:sz w:val="18"/>
                <w:szCs w:val="18"/>
                <w:lang w:val="el-GR"/>
                <w:rPrChange w:id="43557" w:author="Στάθης Καπ" w:date="2023-03-03T06:42:00Z">
                  <w:rPr>
                    <w:del w:id="43558" w:author="Στάθης Καπ" w:date="2023-02-26T09:06:00Z"/>
                    <w:sz w:val="18"/>
                    <w:szCs w:val="18"/>
                  </w:rPr>
                </w:rPrChange>
              </w:rPr>
            </w:pPr>
            <w:del w:id="43559" w:author="Στάθης Καπ" w:date="2023-02-26T08:45:00Z">
              <w:r w:rsidRPr="006E0881" w:rsidDel="00715EE1">
                <w:rPr>
                  <w:sz w:val="18"/>
                  <w:szCs w:val="18"/>
                </w:rPr>
                <w:delText>avg</w:delText>
              </w:r>
            </w:del>
            <w:bookmarkStart w:id="43560" w:name="_Toc129058029"/>
            <w:bookmarkStart w:id="43561" w:name="_Toc129191864"/>
            <w:bookmarkStart w:id="43562" w:name="_Toc129198202"/>
            <w:bookmarkEnd w:id="43560"/>
            <w:bookmarkEnd w:id="43561"/>
            <w:bookmarkEnd w:id="43562"/>
          </w:p>
        </w:tc>
        <w:tc>
          <w:tcPr>
            <w:tcW w:w="663" w:type="dxa"/>
          </w:tcPr>
          <w:p w14:paraId="0601C899" w14:textId="62E0581C" w:rsidR="008E010E" w:rsidRPr="00744E3F" w:rsidDel="009B47BA" w:rsidRDefault="008E010E" w:rsidP="00D1397D">
            <w:pPr>
              <w:rPr>
                <w:del w:id="43563" w:author="Στάθης Καπ" w:date="2023-02-26T09:06:00Z"/>
                <w:sz w:val="18"/>
                <w:szCs w:val="18"/>
                <w:lang w:val="el-GR"/>
                <w:rPrChange w:id="43564" w:author="Στάθης Καπ" w:date="2023-03-03T06:42:00Z">
                  <w:rPr>
                    <w:del w:id="43565" w:author="Στάθης Καπ" w:date="2023-02-26T09:06:00Z"/>
                    <w:sz w:val="18"/>
                    <w:szCs w:val="18"/>
                  </w:rPr>
                </w:rPrChange>
              </w:rPr>
            </w:pPr>
            <w:bookmarkStart w:id="43566" w:name="_Toc129058030"/>
            <w:bookmarkStart w:id="43567" w:name="_Toc129191865"/>
            <w:bookmarkStart w:id="43568" w:name="_Toc129198203"/>
            <w:bookmarkEnd w:id="43566"/>
            <w:bookmarkEnd w:id="43567"/>
            <w:bookmarkEnd w:id="43568"/>
          </w:p>
        </w:tc>
        <w:tc>
          <w:tcPr>
            <w:tcW w:w="764" w:type="dxa"/>
          </w:tcPr>
          <w:p w14:paraId="0D793A00" w14:textId="53A110F9" w:rsidR="008E010E" w:rsidRPr="00744E3F" w:rsidDel="009B47BA" w:rsidRDefault="008E010E" w:rsidP="00D1397D">
            <w:pPr>
              <w:rPr>
                <w:del w:id="43569" w:author="Στάθης Καπ" w:date="2023-02-26T09:06:00Z"/>
                <w:sz w:val="18"/>
                <w:szCs w:val="18"/>
                <w:lang w:val="el-GR"/>
                <w:rPrChange w:id="43570" w:author="Στάθης Καπ" w:date="2023-03-03T06:42:00Z">
                  <w:rPr>
                    <w:del w:id="43571" w:author="Στάθης Καπ" w:date="2023-02-26T09:06:00Z"/>
                    <w:sz w:val="18"/>
                    <w:szCs w:val="18"/>
                  </w:rPr>
                </w:rPrChange>
              </w:rPr>
            </w:pPr>
            <w:bookmarkStart w:id="43572" w:name="_Toc129058031"/>
            <w:bookmarkStart w:id="43573" w:name="_Toc129191866"/>
            <w:bookmarkStart w:id="43574" w:name="_Toc129198204"/>
            <w:bookmarkEnd w:id="43572"/>
            <w:bookmarkEnd w:id="43573"/>
            <w:bookmarkEnd w:id="43574"/>
          </w:p>
        </w:tc>
        <w:tc>
          <w:tcPr>
            <w:tcW w:w="630" w:type="dxa"/>
          </w:tcPr>
          <w:p w14:paraId="7EB2D01D" w14:textId="65150263" w:rsidR="008E010E" w:rsidRPr="00744E3F" w:rsidDel="009B47BA" w:rsidRDefault="008E010E" w:rsidP="00D1397D">
            <w:pPr>
              <w:rPr>
                <w:del w:id="43575" w:author="Στάθης Καπ" w:date="2023-02-26T09:06:00Z"/>
                <w:sz w:val="18"/>
                <w:szCs w:val="18"/>
                <w:lang w:val="el-GR"/>
                <w:rPrChange w:id="43576" w:author="Στάθης Καπ" w:date="2023-03-03T06:42:00Z">
                  <w:rPr>
                    <w:del w:id="43577" w:author="Στάθης Καπ" w:date="2023-02-26T09:06:00Z"/>
                    <w:sz w:val="18"/>
                    <w:szCs w:val="18"/>
                  </w:rPr>
                </w:rPrChange>
              </w:rPr>
            </w:pPr>
            <w:bookmarkStart w:id="43578" w:name="_Toc129058032"/>
            <w:bookmarkStart w:id="43579" w:name="_Toc129191867"/>
            <w:bookmarkStart w:id="43580" w:name="_Toc129198205"/>
            <w:bookmarkEnd w:id="43578"/>
            <w:bookmarkEnd w:id="43579"/>
            <w:bookmarkEnd w:id="43580"/>
          </w:p>
        </w:tc>
        <w:tc>
          <w:tcPr>
            <w:tcW w:w="663" w:type="dxa"/>
          </w:tcPr>
          <w:p w14:paraId="2CE6D8A1" w14:textId="72097950" w:rsidR="008E010E" w:rsidRPr="00744E3F" w:rsidDel="009B47BA" w:rsidRDefault="008E010E" w:rsidP="00D1397D">
            <w:pPr>
              <w:rPr>
                <w:del w:id="43581" w:author="Στάθης Καπ" w:date="2023-02-26T09:06:00Z"/>
                <w:sz w:val="18"/>
                <w:szCs w:val="18"/>
                <w:lang w:val="el-GR"/>
                <w:rPrChange w:id="43582" w:author="Στάθης Καπ" w:date="2023-03-03T06:42:00Z">
                  <w:rPr>
                    <w:del w:id="43583" w:author="Στάθης Καπ" w:date="2023-02-26T09:06:00Z"/>
                    <w:sz w:val="18"/>
                    <w:szCs w:val="18"/>
                  </w:rPr>
                </w:rPrChange>
              </w:rPr>
            </w:pPr>
            <w:bookmarkStart w:id="43584" w:name="_Toc129058033"/>
            <w:bookmarkStart w:id="43585" w:name="_Toc129191868"/>
            <w:bookmarkStart w:id="43586" w:name="_Toc129198206"/>
            <w:bookmarkEnd w:id="43584"/>
            <w:bookmarkEnd w:id="43585"/>
            <w:bookmarkEnd w:id="43586"/>
          </w:p>
        </w:tc>
        <w:tc>
          <w:tcPr>
            <w:tcW w:w="764" w:type="dxa"/>
          </w:tcPr>
          <w:p w14:paraId="2F116823" w14:textId="707FDABC" w:rsidR="008E010E" w:rsidRPr="00744E3F" w:rsidDel="009B47BA" w:rsidRDefault="008E010E" w:rsidP="00D1397D">
            <w:pPr>
              <w:rPr>
                <w:del w:id="43587" w:author="Στάθης Καπ" w:date="2023-02-26T09:06:00Z"/>
                <w:sz w:val="18"/>
                <w:szCs w:val="18"/>
                <w:lang w:val="el-GR"/>
                <w:rPrChange w:id="43588" w:author="Στάθης Καπ" w:date="2023-03-03T06:42:00Z">
                  <w:rPr>
                    <w:del w:id="43589" w:author="Στάθης Καπ" w:date="2023-02-26T09:06:00Z"/>
                    <w:sz w:val="18"/>
                    <w:szCs w:val="18"/>
                  </w:rPr>
                </w:rPrChange>
              </w:rPr>
            </w:pPr>
            <w:bookmarkStart w:id="43590" w:name="_Toc129058034"/>
            <w:bookmarkStart w:id="43591" w:name="_Toc129191869"/>
            <w:bookmarkStart w:id="43592" w:name="_Toc129198207"/>
            <w:bookmarkEnd w:id="43590"/>
            <w:bookmarkEnd w:id="43591"/>
            <w:bookmarkEnd w:id="43592"/>
          </w:p>
        </w:tc>
        <w:tc>
          <w:tcPr>
            <w:tcW w:w="630" w:type="dxa"/>
          </w:tcPr>
          <w:p w14:paraId="49D4E3C7" w14:textId="73F7550E" w:rsidR="008E010E" w:rsidRPr="00744E3F" w:rsidDel="009B47BA" w:rsidRDefault="008E010E" w:rsidP="00D1397D">
            <w:pPr>
              <w:rPr>
                <w:del w:id="43593" w:author="Στάθης Καπ" w:date="2023-02-26T09:06:00Z"/>
                <w:sz w:val="18"/>
                <w:szCs w:val="18"/>
                <w:lang w:val="el-GR"/>
                <w:rPrChange w:id="43594" w:author="Στάθης Καπ" w:date="2023-03-03T06:42:00Z">
                  <w:rPr>
                    <w:del w:id="43595" w:author="Στάθης Καπ" w:date="2023-02-26T09:06:00Z"/>
                    <w:sz w:val="18"/>
                    <w:szCs w:val="18"/>
                  </w:rPr>
                </w:rPrChange>
              </w:rPr>
            </w:pPr>
            <w:bookmarkStart w:id="43596" w:name="_Toc129058035"/>
            <w:bookmarkStart w:id="43597" w:name="_Toc129191870"/>
            <w:bookmarkStart w:id="43598" w:name="_Toc129198208"/>
            <w:bookmarkEnd w:id="43596"/>
            <w:bookmarkEnd w:id="43597"/>
            <w:bookmarkEnd w:id="43598"/>
          </w:p>
        </w:tc>
        <w:tc>
          <w:tcPr>
            <w:tcW w:w="663" w:type="dxa"/>
          </w:tcPr>
          <w:p w14:paraId="073313B3" w14:textId="7286F68A" w:rsidR="008E010E" w:rsidRPr="00744E3F" w:rsidDel="009B47BA" w:rsidRDefault="008E010E" w:rsidP="00D1397D">
            <w:pPr>
              <w:rPr>
                <w:del w:id="43599" w:author="Στάθης Καπ" w:date="2023-02-26T09:06:00Z"/>
                <w:sz w:val="18"/>
                <w:szCs w:val="18"/>
                <w:lang w:val="el-GR"/>
                <w:rPrChange w:id="43600" w:author="Στάθης Καπ" w:date="2023-03-03T06:42:00Z">
                  <w:rPr>
                    <w:del w:id="43601" w:author="Στάθης Καπ" w:date="2023-02-26T09:06:00Z"/>
                    <w:sz w:val="18"/>
                    <w:szCs w:val="18"/>
                  </w:rPr>
                </w:rPrChange>
              </w:rPr>
            </w:pPr>
            <w:bookmarkStart w:id="43602" w:name="_Toc129058036"/>
            <w:bookmarkStart w:id="43603" w:name="_Toc129191871"/>
            <w:bookmarkStart w:id="43604" w:name="_Toc129198209"/>
            <w:bookmarkEnd w:id="43602"/>
            <w:bookmarkEnd w:id="43603"/>
            <w:bookmarkEnd w:id="43604"/>
          </w:p>
        </w:tc>
        <w:tc>
          <w:tcPr>
            <w:tcW w:w="764" w:type="dxa"/>
          </w:tcPr>
          <w:p w14:paraId="4D877BAA" w14:textId="3EAD0119" w:rsidR="008E010E" w:rsidRPr="00744E3F" w:rsidDel="009B47BA" w:rsidRDefault="008E010E" w:rsidP="00D1397D">
            <w:pPr>
              <w:rPr>
                <w:del w:id="43605" w:author="Στάθης Καπ" w:date="2023-02-26T09:06:00Z"/>
                <w:sz w:val="18"/>
                <w:szCs w:val="18"/>
                <w:lang w:val="el-GR"/>
                <w:rPrChange w:id="43606" w:author="Στάθης Καπ" w:date="2023-03-03T06:42:00Z">
                  <w:rPr>
                    <w:del w:id="43607" w:author="Στάθης Καπ" w:date="2023-02-26T09:06:00Z"/>
                    <w:sz w:val="18"/>
                    <w:szCs w:val="18"/>
                  </w:rPr>
                </w:rPrChange>
              </w:rPr>
            </w:pPr>
            <w:bookmarkStart w:id="43608" w:name="_Toc129058037"/>
            <w:bookmarkStart w:id="43609" w:name="_Toc129191872"/>
            <w:bookmarkStart w:id="43610" w:name="_Toc129198210"/>
            <w:bookmarkEnd w:id="43608"/>
            <w:bookmarkEnd w:id="43609"/>
            <w:bookmarkEnd w:id="43610"/>
          </w:p>
        </w:tc>
        <w:tc>
          <w:tcPr>
            <w:tcW w:w="630" w:type="dxa"/>
          </w:tcPr>
          <w:p w14:paraId="61A00717" w14:textId="0E0FE464" w:rsidR="008E010E" w:rsidRPr="00744E3F" w:rsidDel="009B47BA" w:rsidRDefault="008E010E" w:rsidP="00D1397D">
            <w:pPr>
              <w:rPr>
                <w:del w:id="43611" w:author="Στάθης Καπ" w:date="2023-02-26T09:06:00Z"/>
                <w:sz w:val="18"/>
                <w:szCs w:val="18"/>
                <w:lang w:val="el-GR"/>
                <w:rPrChange w:id="43612" w:author="Στάθης Καπ" w:date="2023-03-03T06:42:00Z">
                  <w:rPr>
                    <w:del w:id="43613" w:author="Στάθης Καπ" w:date="2023-02-26T09:06:00Z"/>
                    <w:sz w:val="18"/>
                    <w:szCs w:val="18"/>
                  </w:rPr>
                </w:rPrChange>
              </w:rPr>
            </w:pPr>
            <w:bookmarkStart w:id="43614" w:name="_Toc129058038"/>
            <w:bookmarkStart w:id="43615" w:name="_Toc129191873"/>
            <w:bookmarkStart w:id="43616" w:name="_Toc129198211"/>
            <w:bookmarkEnd w:id="43614"/>
            <w:bookmarkEnd w:id="43615"/>
            <w:bookmarkEnd w:id="43616"/>
          </w:p>
        </w:tc>
        <w:tc>
          <w:tcPr>
            <w:tcW w:w="654" w:type="dxa"/>
          </w:tcPr>
          <w:p w14:paraId="533CF17E" w14:textId="12B98EAC" w:rsidR="008E010E" w:rsidRPr="00744E3F" w:rsidDel="009B47BA" w:rsidRDefault="008E010E" w:rsidP="00D1397D">
            <w:pPr>
              <w:rPr>
                <w:del w:id="43617" w:author="Στάθης Καπ" w:date="2023-02-26T09:06:00Z"/>
                <w:sz w:val="18"/>
                <w:szCs w:val="18"/>
                <w:lang w:val="el-GR"/>
                <w:rPrChange w:id="43618" w:author="Στάθης Καπ" w:date="2023-03-03T06:42:00Z">
                  <w:rPr>
                    <w:del w:id="43619" w:author="Στάθης Καπ" w:date="2023-02-26T09:06:00Z"/>
                    <w:sz w:val="18"/>
                    <w:szCs w:val="18"/>
                  </w:rPr>
                </w:rPrChange>
              </w:rPr>
            </w:pPr>
            <w:bookmarkStart w:id="43620" w:name="_Toc129058039"/>
            <w:bookmarkStart w:id="43621" w:name="_Toc129191874"/>
            <w:bookmarkStart w:id="43622" w:name="_Toc129198212"/>
            <w:bookmarkEnd w:id="43620"/>
            <w:bookmarkEnd w:id="43621"/>
            <w:bookmarkEnd w:id="43622"/>
          </w:p>
        </w:tc>
        <w:tc>
          <w:tcPr>
            <w:tcW w:w="754" w:type="dxa"/>
          </w:tcPr>
          <w:p w14:paraId="64095D71" w14:textId="73A314C1" w:rsidR="008E010E" w:rsidRPr="00744E3F" w:rsidDel="009B47BA" w:rsidRDefault="008E010E" w:rsidP="00D1397D">
            <w:pPr>
              <w:rPr>
                <w:del w:id="43623" w:author="Στάθης Καπ" w:date="2023-02-26T09:06:00Z"/>
                <w:sz w:val="18"/>
                <w:szCs w:val="18"/>
                <w:lang w:val="el-GR"/>
                <w:rPrChange w:id="43624" w:author="Στάθης Καπ" w:date="2023-03-03T06:42:00Z">
                  <w:rPr>
                    <w:del w:id="43625" w:author="Στάθης Καπ" w:date="2023-02-26T09:06:00Z"/>
                    <w:sz w:val="18"/>
                    <w:szCs w:val="18"/>
                  </w:rPr>
                </w:rPrChange>
              </w:rPr>
            </w:pPr>
            <w:bookmarkStart w:id="43626" w:name="_Toc129058040"/>
            <w:bookmarkStart w:id="43627" w:name="_Toc129191875"/>
            <w:bookmarkStart w:id="43628" w:name="_Toc129198213"/>
            <w:bookmarkEnd w:id="43626"/>
            <w:bookmarkEnd w:id="43627"/>
            <w:bookmarkEnd w:id="43628"/>
          </w:p>
        </w:tc>
        <w:tc>
          <w:tcPr>
            <w:tcW w:w="622" w:type="dxa"/>
          </w:tcPr>
          <w:p w14:paraId="56529CC1" w14:textId="526019C3" w:rsidR="008E010E" w:rsidRPr="00744E3F" w:rsidDel="009B47BA" w:rsidRDefault="008E010E" w:rsidP="00D1397D">
            <w:pPr>
              <w:rPr>
                <w:del w:id="43629" w:author="Στάθης Καπ" w:date="2023-02-26T09:06:00Z"/>
                <w:sz w:val="18"/>
                <w:szCs w:val="18"/>
                <w:lang w:val="el-GR"/>
                <w:rPrChange w:id="43630" w:author="Στάθης Καπ" w:date="2023-03-03T06:42:00Z">
                  <w:rPr>
                    <w:del w:id="43631" w:author="Στάθης Καπ" w:date="2023-02-26T09:06:00Z"/>
                    <w:sz w:val="18"/>
                    <w:szCs w:val="18"/>
                  </w:rPr>
                </w:rPrChange>
              </w:rPr>
            </w:pPr>
            <w:bookmarkStart w:id="43632" w:name="_Toc129058041"/>
            <w:bookmarkStart w:id="43633" w:name="_Toc129191876"/>
            <w:bookmarkStart w:id="43634" w:name="_Toc129198214"/>
            <w:bookmarkEnd w:id="43632"/>
            <w:bookmarkEnd w:id="43633"/>
            <w:bookmarkEnd w:id="43634"/>
          </w:p>
        </w:tc>
        <w:bookmarkStart w:id="43635" w:name="_Toc129058042"/>
        <w:bookmarkStart w:id="43636" w:name="_Toc129191877"/>
        <w:bookmarkStart w:id="43637" w:name="_Toc129198215"/>
        <w:bookmarkEnd w:id="43635"/>
        <w:bookmarkEnd w:id="43636"/>
        <w:bookmarkEnd w:id="43637"/>
      </w:tr>
    </w:tbl>
    <w:p w14:paraId="29AAD044" w14:textId="41610831" w:rsidR="005C1C93" w:rsidRDefault="005C1C93">
      <w:pPr>
        <w:pStyle w:val="Heading2"/>
        <w:rPr>
          <w:ins w:id="43638" w:author="Στάθης Καπ" w:date="2023-03-07T01:12:00Z"/>
          <w:lang w:val="el-GR"/>
        </w:rPr>
        <w:pPrChange w:id="43639" w:author="Στάθης Καπ" w:date="2023-03-07T01:12:00Z">
          <w:pPr>
            <w:keepNext/>
          </w:pPr>
        </w:pPrChange>
      </w:pPr>
      <w:bookmarkStart w:id="43640" w:name="_Toc129198216"/>
      <w:ins w:id="43641" w:author="Στάθης Καπ" w:date="2023-03-07T01:12:00Z">
        <w:r>
          <w:rPr>
            <w:lang w:val="el-GR"/>
          </w:rPr>
          <w:t xml:space="preserve">Στιγμιότυπο εισόδου της Αθήνας για το </w:t>
        </w:r>
        <w:r>
          <w:t>TTDP</w:t>
        </w:r>
        <w:bookmarkEnd w:id="43640"/>
      </w:ins>
    </w:p>
    <w:p w14:paraId="25D8F866" w14:textId="3A51F174" w:rsidR="004B3C97" w:rsidRPr="004B3C97" w:rsidRDefault="005C1C93" w:rsidP="004B3C97">
      <w:pPr>
        <w:keepNext/>
        <w:rPr>
          <w:ins w:id="43642" w:author="Στάθης Καπ" w:date="2023-03-07T02:53:00Z"/>
          <w:lang w:val="el-GR"/>
        </w:rPr>
      </w:pPr>
      <w:ins w:id="43643" w:author="Στάθης Καπ" w:date="2023-03-07T01:09:00Z">
        <w:r>
          <w:rPr>
            <w:lang w:val="el-GR"/>
          </w:rPr>
          <w:t xml:space="preserve">Όπως αναφέρθηκε και στην Εισαγωγή, μιας από τις </w:t>
        </w:r>
      </w:ins>
      <w:ins w:id="43644" w:author="Στάθης Καπ" w:date="2023-03-07T01:10:00Z">
        <w:r>
          <w:rPr>
            <w:lang w:val="el-GR"/>
          </w:rPr>
          <w:t xml:space="preserve">πιο σημαντικές εφαρμογές του </w:t>
        </w:r>
        <w:r>
          <w:t>OP</w:t>
        </w:r>
        <w:r w:rsidRPr="005C1C93">
          <w:rPr>
            <w:lang w:val="el-GR"/>
            <w:rPrChange w:id="43645"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43646"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43647" w:author="Στάθης Καπ" w:date="2023-02-28T16:49:00Z">
        <w:r w:rsidR="00924047">
          <w:rPr>
            <w:lang w:val="el-GR"/>
          </w:rPr>
          <w:t xml:space="preserve">που επιλέχθηκαν </w:t>
        </w:r>
      </w:ins>
      <w:ins w:id="43648" w:author="Στάθης Καπ" w:date="2023-02-28T16:47:00Z">
        <w:r w:rsidR="00924047">
          <w:rPr>
            <w:lang w:val="el-GR"/>
          </w:rPr>
          <w:t>από τη</w:t>
        </w:r>
      </w:ins>
      <w:ins w:id="43649" w:author="Στάθης Καπ" w:date="2023-02-28T16:48:00Z">
        <w:r w:rsidR="00924047">
          <w:rPr>
            <w:lang w:val="el-GR"/>
          </w:rPr>
          <w:t>ν ιστοσελίδα</w:t>
        </w:r>
      </w:ins>
      <w:ins w:id="43650" w:author="Στάθης Καπ" w:date="2023-02-28T16:47:00Z">
        <w:r w:rsidR="00924047">
          <w:rPr>
            <w:lang w:val="el-GR"/>
          </w:rPr>
          <w:t xml:space="preserve"> </w:t>
        </w:r>
      </w:ins>
      <w:ins w:id="43651"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43652" w:author="Στάθης Καπ" w:date="2023-02-28T16:49:00Z">
        <w:r w:rsidR="00DE29AB">
          <w:rPr>
            <w:lang w:val="el-GR"/>
          </w:rPr>
          <w:t>.</w:t>
        </w:r>
        <w:r w:rsidR="00DE29AB" w:rsidRPr="00DE29AB">
          <w:rPr>
            <w:lang w:val="el-GR"/>
            <w:rPrChange w:id="43653" w:author="Στάθης Καπ" w:date="2023-02-28T16:50:00Z">
              <w:rPr/>
            </w:rPrChange>
          </w:rPr>
          <w:t xml:space="preserve"> </w:t>
        </w:r>
      </w:ins>
      <w:ins w:id="43654" w:author="Στάθης Καπ" w:date="2023-02-28T17:02:00Z">
        <w:r w:rsidR="00C13B11">
          <w:rPr>
            <w:lang w:val="el-GR"/>
          </w:rPr>
          <w:t xml:space="preserve"> Για την </w:t>
        </w:r>
      </w:ins>
      <w:ins w:id="43655" w:author="Στάθης Καπ" w:date="2023-02-28T17:04:00Z">
        <w:r w:rsidR="000266E3">
          <w:rPr>
            <w:lang w:val="el-GR"/>
          </w:rPr>
          <w:t>εύρεση</w:t>
        </w:r>
      </w:ins>
      <w:ins w:id="43656" w:author="Στάθης Καπ" w:date="2023-02-28T17:02:00Z">
        <w:r w:rsidR="00C13B11">
          <w:rPr>
            <w:lang w:val="el-GR"/>
          </w:rPr>
          <w:t xml:space="preserve"> των </w:t>
        </w:r>
      </w:ins>
      <w:ins w:id="43657" w:author="Στάθης Καπ" w:date="2023-03-07T01:11:00Z">
        <w:r>
          <w:rPr>
            <w:lang w:val="el-GR"/>
          </w:rPr>
          <w:t xml:space="preserve">αληθινών </w:t>
        </w:r>
      </w:ins>
      <w:ins w:id="43658" w:author="Στάθης Καπ" w:date="2023-02-28T17:02:00Z">
        <w:r w:rsidR="00C13B11">
          <w:rPr>
            <w:lang w:val="el-GR"/>
          </w:rPr>
          <w:t>διαδρομών μεταξύ των</w:t>
        </w:r>
      </w:ins>
      <w:ins w:id="43659" w:author="Στάθης Καπ" w:date="2023-03-07T01:11:00Z">
        <w:r>
          <w:rPr>
            <w:lang w:val="el-GR"/>
          </w:rPr>
          <w:t xml:space="preserve"> 158</w:t>
        </w:r>
      </w:ins>
      <w:ins w:id="43660" w:author="Στάθης Καπ" w:date="2023-02-28T17:02:00Z">
        <w:r w:rsidR="00C13B11">
          <w:rPr>
            <w:lang w:val="el-GR"/>
          </w:rPr>
          <w:t xml:space="preserve"> </w:t>
        </w:r>
      </w:ins>
      <w:ins w:id="43661" w:author="Στάθης Καπ" w:date="2023-03-04T17:12:00Z">
        <w:r w:rsidR="006F7881">
          <w:rPr>
            <w:lang w:val="el-GR"/>
          </w:rPr>
          <w:t>σημείων, με αμάξι,</w:t>
        </w:r>
      </w:ins>
      <w:ins w:id="43662" w:author="Στάθης Καπ" w:date="2023-02-28T17:02:00Z">
        <w:r w:rsidR="00C13B11">
          <w:rPr>
            <w:lang w:val="el-GR"/>
          </w:rPr>
          <w:t xml:space="preserve"> χρησιμοποιήθηκε το </w:t>
        </w:r>
        <w:r w:rsidR="00C13B11">
          <w:t>OpenTripPlanner</w:t>
        </w:r>
        <w:r w:rsidR="00C13B11">
          <w:rPr>
            <w:lang w:val="el-GR"/>
          </w:rPr>
          <w:t>, ενώ για τη</w:t>
        </w:r>
      </w:ins>
      <w:ins w:id="43663" w:author="Στάθης Καπ" w:date="2023-03-07T02:53:00Z">
        <w:r w:rsidR="004B3C97">
          <w:rPr>
            <w:lang w:val="el-GR"/>
          </w:rPr>
          <w:t xml:space="preserve"> γραφική αναπα</w:t>
        </w:r>
      </w:ins>
      <w:ins w:id="43664"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43665" w:author="Στάθης Καπ" w:date="2023-03-07T02:55:00Z">
        <w:r w:rsidR="004B3C97" w:rsidRPr="004B3C97">
          <w:rPr>
            <w:lang w:val="el-GR"/>
            <w:rPrChange w:id="43666" w:author="Στάθης Καπ" w:date="2023-03-07T02:55:00Z">
              <w:rPr/>
            </w:rPrChange>
          </w:rPr>
          <w:t xml:space="preserve">. </w:t>
        </w:r>
      </w:ins>
      <w:ins w:id="43667"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43668"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43669" w:author="Στάθης Καπ" w:date="2023-03-07T02:53:00Z"/>
                <w:b/>
                <w:bCs/>
                <w:lang w:val="el-GR"/>
              </w:rPr>
            </w:pPr>
            <w:ins w:id="43670"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43671" w:author="Στάθης Καπ" w:date="2023-03-07T02:53:00Z"/>
                <w:b/>
                <w:bCs/>
                <w:lang w:val="el-GR"/>
              </w:rPr>
            </w:pPr>
            <w:ins w:id="43672"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43673" w:author="Στάθης Καπ" w:date="2023-03-07T02:53:00Z"/>
                <w:b/>
                <w:bCs/>
                <w:lang w:val="el-GR"/>
              </w:rPr>
            </w:pPr>
            <w:ins w:id="43674" w:author="Στάθης Καπ" w:date="2023-03-07T02:53:00Z">
              <w:r w:rsidRPr="002453A0">
                <w:rPr>
                  <w:b/>
                  <w:bCs/>
                  <w:lang w:val="el-GR"/>
                </w:rPr>
                <w:t>Πλήθος κόμβων</w:t>
              </w:r>
            </w:ins>
          </w:p>
        </w:tc>
      </w:tr>
      <w:tr w:rsidR="004B3C97" w14:paraId="17E3CFA7" w14:textId="77777777" w:rsidTr="002453A0">
        <w:trPr>
          <w:ins w:id="43675"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43676" w:author="Στάθης Καπ" w:date="2023-03-07T02:53:00Z"/>
                <w:lang w:val="el-GR"/>
              </w:rPr>
            </w:pPr>
            <w:ins w:id="43677"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43678" w:author="Στάθης Καπ" w:date="2023-03-07T02:53:00Z"/>
                <w:lang w:val="el-GR"/>
              </w:rPr>
            </w:pPr>
            <w:ins w:id="43679"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43680" w:author="Στάθης Καπ" w:date="2023-03-07T02:53:00Z"/>
                <w:lang w:val="el-GR"/>
              </w:rPr>
            </w:pPr>
            <w:ins w:id="43681" w:author="Στάθης Καπ" w:date="2023-03-07T02:53:00Z">
              <w:r>
                <w:rPr>
                  <w:lang w:val="el-GR"/>
                </w:rPr>
                <w:t>21</w:t>
              </w:r>
            </w:ins>
          </w:p>
        </w:tc>
      </w:tr>
      <w:tr w:rsidR="004B3C97" w14:paraId="5C2ED260" w14:textId="77777777" w:rsidTr="002453A0">
        <w:trPr>
          <w:ins w:id="43682" w:author="Στάθης Καπ" w:date="2023-03-07T02:53:00Z"/>
        </w:trPr>
        <w:tc>
          <w:tcPr>
            <w:tcW w:w="2942" w:type="dxa"/>
          </w:tcPr>
          <w:p w14:paraId="19A1F1F1" w14:textId="77777777" w:rsidR="004B3C97" w:rsidRPr="002453A0" w:rsidRDefault="004B3C97" w:rsidP="002453A0">
            <w:pPr>
              <w:keepNext/>
              <w:rPr>
                <w:ins w:id="43683" w:author="Στάθης Καπ" w:date="2023-03-07T02:53:00Z"/>
                <w:lang w:val="el-GR"/>
              </w:rPr>
            </w:pPr>
            <w:ins w:id="43684"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43685" w:author="Στάθης Καπ" w:date="2023-03-07T02:53:00Z"/>
                <w:lang w:val="el-GR"/>
              </w:rPr>
            </w:pPr>
            <w:ins w:id="43686" w:author="Στάθης Καπ" w:date="2023-03-07T02:53:00Z">
              <w:r>
                <w:rPr>
                  <w:lang w:val="el-GR"/>
                </w:rPr>
                <w:t>30-40</w:t>
              </w:r>
            </w:ins>
          </w:p>
        </w:tc>
        <w:tc>
          <w:tcPr>
            <w:tcW w:w="2943" w:type="dxa"/>
          </w:tcPr>
          <w:p w14:paraId="3B4188ED" w14:textId="77777777" w:rsidR="004B3C97" w:rsidRPr="002453A0" w:rsidRDefault="004B3C97" w:rsidP="002453A0">
            <w:pPr>
              <w:keepNext/>
              <w:rPr>
                <w:ins w:id="43687" w:author="Στάθης Καπ" w:date="2023-03-07T02:53:00Z"/>
                <w:lang w:val="el-GR"/>
              </w:rPr>
            </w:pPr>
            <w:ins w:id="43688" w:author="Στάθης Καπ" w:date="2023-03-07T02:53:00Z">
              <w:r>
                <w:rPr>
                  <w:lang w:val="el-GR"/>
                </w:rPr>
                <w:t>43</w:t>
              </w:r>
            </w:ins>
          </w:p>
        </w:tc>
      </w:tr>
      <w:tr w:rsidR="004B3C97" w14:paraId="36731EE4" w14:textId="77777777" w:rsidTr="002453A0">
        <w:trPr>
          <w:ins w:id="43689" w:author="Στάθης Καπ" w:date="2023-03-07T02:53:00Z"/>
        </w:trPr>
        <w:tc>
          <w:tcPr>
            <w:tcW w:w="2942" w:type="dxa"/>
          </w:tcPr>
          <w:p w14:paraId="0B498465" w14:textId="77777777" w:rsidR="004B3C97" w:rsidRPr="002453A0" w:rsidRDefault="004B3C97" w:rsidP="002453A0">
            <w:pPr>
              <w:keepNext/>
              <w:rPr>
                <w:ins w:id="43690" w:author="Στάθης Καπ" w:date="2023-03-07T02:53:00Z"/>
                <w:lang w:val="el-GR"/>
              </w:rPr>
            </w:pPr>
            <w:ins w:id="43691"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43692" w:author="Στάθης Καπ" w:date="2023-03-07T02:53:00Z"/>
                <w:lang w:val="el-GR"/>
              </w:rPr>
            </w:pPr>
            <w:ins w:id="43693" w:author="Στάθης Καπ" w:date="2023-03-07T02:53:00Z">
              <w:r>
                <w:rPr>
                  <w:lang w:val="el-GR"/>
                </w:rPr>
                <w:t>25-30</w:t>
              </w:r>
            </w:ins>
          </w:p>
        </w:tc>
        <w:tc>
          <w:tcPr>
            <w:tcW w:w="2943" w:type="dxa"/>
          </w:tcPr>
          <w:p w14:paraId="36069AF3" w14:textId="77777777" w:rsidR="004B3C97" w:rsidRPr="002453A0" w:rsidRDefault="004B3C97" w:rsidP="002453A0">
            <w:pPr>
              <w:keepNext/>
              <w:rPr>
                <w:ins w:id="43694" w:author="Στάθης Καπ" w:date="2023-03-07T02:53:00Z"/>
                <w:lang w:val="el-GR"/>
              </w:rPr>
            </w:pPr>
            <w:ins w:id="43695" w:author="Στάθης Καπ" w:date="2023-03-07T02:53:00Z">
              <w:r>
                <w:rPr>
                  <w:lang w:val="el-GR"/>
                </w:rPr>
                <w:t>33</w:t>
              </w:r>
            </w:ins>
          </w:p>
        </w:tc>
      </w:tr>
      <w:tr w:rsidR="004B3C97" w14:paraId="0B27A2AD" w14:textId="77777777" w:rsidTr="002453A0">
        <w:trPr>
          <w:ins w:id="43696" w:author="Στάθης Καπ" w:date="2023-03-07T02:53:00Z"/>
        </w:trPr>
        <w:tc>
          <w:tcPr>
            <w:tcW w:w="2942" w:type="dxa"/>
          </w:tcPr>
          <w:p w14:paraId="7974D6A8" w14:textId="77777777" w:rsidR="004B3C97" w:rsidRPr="002453A0" w:rsidRDefault="004B3C97" w:rsidP="002453A0">
            <w:pPr>
              <w:keepNext/>
              <w:rPr>
                <w:ins w:id="43697" w:author="Στάθης Καπ" w:date="2023-03-07T02:53:00Z"/>
                <w:lang w:val="el-GR"/>
              </w:rPr>
            </w:pPr>
            <w:ins w:id="43698"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43699" w:author="Στάθης Καπ" w:date="2023-03-07T02:53:00Z"/>
                <w:lang w:val="el-GR"/>
              </w:rPr>
            </w:pPr>
            <w:ins w:id="43700" w:author="Στάθης Καπ" w:date="2023-03-07T02:53:00Z">
              <w:r>
                <w:rPr>
                  <w:lang w:val="el-GR"/>
                </w:rPr>
                <w:t>20-25</w:t>
              </w:r>
            </w:ins>
          </w:p>
        </w:tc>
        <w:tc>
          <w:tcPr>
            <w:tcW w:w="2943" w:type="dxa"/>
          </w:tcPr>
          <w:p w14:paraId="6D059B67" w14:textId="77777777" w:rsidR="004B3C97" w:rsidRPr="002453A0" w:rsidRDefault="004B3C97" w:rsidP="002453A0">
            <w:pPr>
              <w:keepNext/>
              <w:rPr>
                <w:ins w:id="43701" w:author="Στάθης Καπ" w:date="2023-03-07T02:53:00Z"/>
                <w:lang w:val="el-GR"/>
              </w:rPr>
            </w:pPr>
            <w:ins w:id="43702" w:author="Στάθης Καπ" w:date="2023-03-07T02:53:00Z">
              <w:r>
                <w:rPr>
                  <w:lang w:val="el-GR"/>
                </w:rPr>
                <w:t>4</w:t>
              </w:r>
            </w:ins>
          </w:p>
        </w:tc>
      </w:tr>
      <w:tr w:rsidR="004B3C97" w14:paraId="2317BB47" w14:textId="77777777" w:rsidTr="002453A0">
        <w:trPr>
          <w:ins w:id="43703" w:author="Στάθης Καπ" w:date="2023-03-07T02:53:00Z"/>
        </w:trPr>
        <w:tc>
          <w:tcPr>
            <w:tcW w:w="2942" w:type="dxa"/>
          </w:tcPr>
          <w:p w14:paraId="0A987BD3" w14:textId="77777777" w:rsidR="004B3C97" w:rsidRPr="002453A0" w:rsidRDefault="004B3C97" w:rsidP="002453A0">
            <w:pPr>
              <w:keepNext/>
              <w:rPr>
                <w:ins w:id="43704" w:author="Στάθης Καπ" w:date="2023-03-07T02:53:00Z"/>
                <w:lang w:val="el-GR"/>
              </w:rPr>
            </w:pPr>
            <w:ins w:id="43705"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43706" w:author="Στάθης Καπ" w:date="2023-03-07T02:53:00Z"/>
                <w:lang w:val="el-GR"/>
              </w:rPr>
            </w:pPr>
            <w:ins w:id="43707" w:author="Στάθης Καπ" w:date="2023-03-07T02:53:00Z">
              <w:r>
                <w:rPr>
                  <w:lang w:val="el-GR"/>
                </w:rPr>
                <w:t>15-20</w:t>
              </w:r>
            </w:ins>
          </w:p>
        </w:tc>
        <w:tc>
          <w:tcPr>
            <w:tcW w:w="2943" w:type="dxa"/>
          </w:tcPr>
          <w:p w14:paraId="3A4924DB" w14:textId="77777777" w:rsidR="004B3C97" w:rsidRPr="002453A0" w:rsidRDefault="004B3C97" w:rsidP="002453A0">
            <w:pPr>
              <w:keepNext/>
              <w:rPr>
                <w:ins w:id="43708" w:author="Στάθης Καπ" w:date="2023-03-07T02:53:00Z"/>
                <w:lang w:val="el-GR"/>
              </w:rPr>
            </w:pPr>
            <w:ins w:id="43709" w:author="Στάθης Καπ" w:date="2023-03-07T02:53:00Z">
              <w:r>
                <w:rPr>
                  <w:lang w:val="el-GR"/>
                </w:rPr>
                <w:t>5</w:t>
              </w:r>
            </w:ins>
          </w:p>
        </w:tc>
      </w:tr>
      <w:tr w:rsidR="004B3C97" w14:paraId="17EB55AE" w14:textId="77777777" w:rsidTr="002453A0">
        <w:trPr>
          <w:ins w:id="43710" w:author="Στάθης Καπ" w:date="2023-03-07T02:53:00Z"/>
        </w:trPr>
        <w:tc>
          <w:tcPr>
            <w:tcW w:w="2942" w:type="dxa"/>
          </w:tcPr>
          <w:p w14:paraId="607864D6" w14:textId="77777777" w:rsidR="004B3C97" w:rsidRPr="002453A0" w:rsidRDefault="004B3C97" w:rsidP="002453A0">
            <w:pPr>
              <w:keepNext/>
              <w:rPr>
                <w:ins w:id="43711" w:author="Στάθης Καπ" w:date="2023-03-07T02:53:00Z"/>
                <w:lang w:val="el-GR"/>
              </w:rPr>
            </w:pPr>
            <w:ins w:id="43712"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43713" w:author="Στάθης Καπ" w:date="2023-03-07T02:53:00Z"/>
                <w:lang w:val="el-GR"/>
              </w:rPr>
            </w:pPr>
            <w:ins w:id="43714" w:author="Στάθης Καπ" w:date="2023-03-07T02:53:00Z">
              <w:r>
                <w:rPr>
                  <w:lang w:val="el-GR"/>
                </w:rPr>
                <w:t>10-15</w:t>
              </w:r>
            </w:ins>
          </w:p>
        </w:tc>
        <w:tc>
          <w:tcPr>
            <w:tcW w:w="2943" w:type="dxa"/>
          </w:tcPr>
          <w:p w14:paraId="66D86D70" w14:textId="77777777" w:rsidR="004B3C97" w:rsidRPr="002453A0" w:rsidRDefault="004B3C97" w:rsidP="002453A0">
            <w:pPr>
              <w:keepNext/>
              <w:rPr>
                <w:ins w:id="43715" w:author="Στάθης Καπ" w:date="2023-03-07T02:53:00Z"/>
                <w:lang w:val="el-GR"/>
              </w:rPr>
            </w:pPr>
            <w:ins w:id="43716" w:author="Στάθης Καπ" w:date="2023-03-07T02:53:00Z">
              <w:r>
                <w:rPr>
                  <w:lang w:val="el-GR"/>
                </w:rPr>
                <w:t>9</w:t>
              </w:r>
            </w:ins>
          </w:p>
        </w:tc>
      </w:tr>
      <w:tr w:rsidR="004B3C97" w14:paraId="31F8D4B1" w14:textId="77777777" w:rsidTr="002453A0">
        <w:trPr>
          <w:ins w:id="43717" w:author="Στάθης Καπ" w:date="2023-03-07T02:53:00Z"/>
        </w:trPr>
        <w:tc>
          <w:tcPr>
            <w:tcW w:w="2942" w:type="dxa"/>
          </w:tcPr>
          <w:p w14:paraId="3A42AE95" w14:textId="77777777" w:rsidR="004B3C97" w:rsidRPr="00314018" w:rsidRDefault="004B3C97" w:rsidP="002453A0">
            <w:pPr>
              <w:keepNext/>
              <w:rPr>
                <w:ins w:id="43718" w:author="Στάθης Καπ" w:date="2023-03-07T02:53:00Z"/>
              </w:rPr>
            </w:pPr>
            <w:ins w:id="43719"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43720" w:author="Στάθης Καπ" w:date="2023-03-07T02:53:00Z"/>
                <w:lang w:val="el-GR"/>
              </w:rPr>
            </w:pPr>
            <w:ins w:id="43721" w:author="Στάθης Καπ" w:date="2023-03-07T02:53:00Z">
              <w:r>
                <w:rPr>
                  <w:lang w:val="el-GR"/>
                </w:rPr>
                <w:t>5-10</w:t>
              </w:r>
            </w:ins>
          </w:p>
        </w:tc>
        <w:tc>
          <w:tcPr>
            <w:tcW w:w="2943" w:type="dxa"/>
          </w:tcPr>
          <w:p w14:paraId="77953400" w14:textId="77777777" w:rsidR="004B3C97" w:rsidRPr="002453A0" w:rsidRDefault="004B3C97" w:rsidP="002453A0">
            <w:pPr>
              <w:keepNext/>
              <w:rPr>
                <w:ins w:id="43722" w:author="Στάθης Καπ" w:date="2023-03-07T02:53:00Z"/>
                <w:lang w:val="el-GR"/>
              </w:rPr>
            </w:pPr>
            <w:ins w:id="43723" w:author="Στάθης Καπ" w:date="2023-03-07T02:53:00Z">
              <w:r>
                <w:rPr>
                  <w:lang w:val="el-GR"/>
                </w:rPr>
                <w:t>42</w:t>
              </w:r>
            </w:ins>
          </w:p>
        </w:tc>
      </w:tr>
      <w:tr w:rsidR="004B3C97" w14:paraId="34C963D8" w14:textId="77777777" w:rsidTr="002453A0">
        <w:trPr>
          <w:ins w:id="43724" w:author="Στάθης Καπ" w:date="2023-03-07T02:53:00Z"/>
        </w:trPr>
        <w:tc>
          <w:tcPr>
            <w:tcW w:w="2942" w:type="dxa"/>
          </w:tcPr>
          <w:p w14:paraId="32046B56" w14:textId="77777777" w:rsidR="004B3C97" w:rsidRPr="00314018" w:rsidRDefault="004B3C97" w:rsidP="002453A0">
            <w:pPr>
              <w:keepNext/>
              <w:rPr>
                <w:ins w:id="43725" w:author="Στάθης Καπ" w:date="2023-03-07T02:53:00Z"/>
                <w:lang w:val="el-GR"/>
              </w:rPr>
            </w:pPr>
            <w:ins w:id="43726"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43727" w:author="Στάθης Καπ" w:date="2023-03-07T02:53:00Z"/>
                <w:lang w:val="el-GR"/>
              </w:rPr>
            </w:pPr>
            <w:ins w:id="43728" w:author="Στάθης Καπ" w:date="2023-03-07T02:53:00Z">
              <w:r>
                <w:rPr>
                  <w:lang w:val="el-GR"/>
                </w:rPr>
                <w:t>0-0</w:t>
              </w:r>
            </w:ins>
          </w:p>
        </w:tc>
        <w:tc>
          <w:tcPr>
            <w:tcW w:w="2943" w:type="dxa"/>
          </w:tcPr>
          <w:p w14:paraId="1E7976A5" w14:textId="77777777" w:rsidR="004B3C97" w:rsidRPr="002453A0" w:rsidRDefault="004B3C97" w:rsidP="002453A0">
            <w:pPr>
              <w:keepNext/>
              <w:rPr>
                <w:ins w:id="43729" w:author="Στάθης Καπ" w:date="2023-03-07T02:53:00Z"/>
                <w:lang w:val="el-GR"/>
              </w:rPr>
            </w:pPr>
            <w:ins w:id="43730" w:author="Στάθης Καπ" w:date="2023-03-07T02:53:00Z">
              <w:r>
                <w:rPr>
                  <w:lang w:val="el-GR"/>
                </w:rPr>
                <w:t>1</w:t>
              </w:r>
            </w:ins>
          </w:p>
        </w:tc>
      </w:tr>
    </w:tbl>
    <w:p w14:paraId="2C34FB24" w14:textId="370A0017" w:rsidR="00C52B6B" w:rsidDel="00314018" w:rsidRDefault="004B3C97">
      <w:pPr>
        <w:keepNext/>
        <w:rPr>
          <w:del w:id="43731" w:author="Στάθης Καπ" w:date="2023-02-26T09:06:00Z"/>
          <w:lang w:val="el-GR"/>
        </w:rPr>
      </w:pPr>
      <w:ins w:id="43732" w:author="Στάθης Καπ" w:date="2023-03-07T02:55:00Z">
        <w:r>
          <w:rPr>
            <w:lang w:val="el-GR"/>
          </w:rPr>
          <w:br/>
        </w:r>
      </w:ins>
      <w:del w:id="43733" w:author="Στάθης Καπ" w:date="2023-02-26T09:06:00Z">
        <w:r w:rsidR="00C52B6B" w:rsidRPr="00924047" w:rsidDel="009B47BA">
          <w:rPr>
            <w:lang w:val="el-GR"/>
            <w:rPrChange w:id="43734" w:author="Στάθης Καπ" w:date="2023-02-28T16:47:00Z">
              <w:rPr/>
            </w:rPrChange>
          </w:rPr>
          <w:br w:type="page"/>
        </w:r>
      </w:del>
    </w:p>
    <w:p w14:paraId="24CD0231" w14:textId="3390B3DD" w:rsidR="00047198" w:rsidDel="00747DED" w:rsidRDefault="00630321">
      <w:pPr>
        <w:keepNext/>
        <w:rPr>
          <w:del w:id="43735" w:author="Στάθης Καπ" w:date="2023-02-27T23:39:00Z"/>
        </w:rPr>
      </w:pPr>
      <w:del w:id="43736" w:author="Στάθης Καπ" w:date="2023-02-27T23:39:00Z">
        <w:r w:rsidDel="00DF707A">
          <w:lastRenderedPageBreak/>
          <w:delText>Instance</w:delText>
        </w:r>
        <w:r w:rsidRPr="00924047" w:rsidDel="00DF707A">
          <w:rPr>
            <w:lang w:val="el-GR"/>
            <w:rPrChange w:id="43737" w:author="Στάθης Καπ" w:date="2023-02-28T16:47:00Z">
              <w:rPr/>
            </w:rPrChange>
          </w:rPr>
          <w:delText xml:space="preserve"> </w:delText>
        </w:r>
        <w:r w:rsidDel="00DF707A">
          <w:delText>pr</w:delText>
        </w:r>
        <w:r w:rsidRPr="00924047" w:rsidDel="00DF707A">
          <w:rPr>
            <w:lang w:val="el-GR"/>
            <w:rPrChange w:id="43738" w:author="Στάθης Καπ" w:date="2023-02-28T16:47:00Z">
              <w:rPr/>
            </w:rPrChange>
          </w:rPr>
          <w:delText>1</w:delText>
        </w:r>
        <w:r w:rsidR="00C02E44" w:rsidRPr="00924047" w:rsidDel="00DF707A">
          <w:rPr>
            <w:lang w:val="el-GR"/>
            <w:rPrChange w:id="43739" w:author="Στάθης Καπ" w:date="2023-02-28T16:47:00Z">
              <w:rPr/>
            </w:rPrChange>
          </w:rPr>
          <w:delText>0</w:delText>
        </w:r>
      </w:del>
    </w:p>
    <w:p w14:paraId="3F81531D" w14:textId="3EEAD8B1" w:rsidR="00A30B23" w:rsidRPr="00924047" w:rsidDel="0039001D" w:rsidRDefault="00755074">
      <w:pPr>
        <w:keepNext/>
        <w:rPr>
          <w:del w:id="43740" w:author="Στάθης Καπ" w:date="2023-02-27T03:14:00Z"/>
          <w:lang w:val="el-GR"/>
          <w:rPrChange w:id="43741" w:author="Στάθης Καπ" w:date="2023-02-28T16:47:00Z">
            <w:rPr>
              <w:del w:id="43742" w:author="Στάθης Καπ" w:date="2023-02-27T03:14:00Z"/>
            </w:rPr>
          </w:rPrChange>
        </w:rPr>
        <w:pPrChange w:id="43743" w:author="Στάθης Καπ" w:date="2023-03-07T02:53:00Z">
          <w:pPr/>
        </w:pPrChange>
      </w:pPr>
      <w:ins w:id="43744" w:author="Στάθης Καπ" w:date="2023-03-06T19:37:00Z">
        <w:r>
          <w:rPr>
            <w:lang w:val="el-GR"/>
          </w:rPr>
          <w:t xml:space="preserve">Το κάθε εύρος κέρδους αντιστοιχίστηκε τυχαία σε </w:t>
        </w:r>
      </w:ins>
      <w:ins w:id="43745"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43746" w:author="Στάθης Καπ" w:date="2023-03-07T03:21:00Z">
        <w:r w:rsidR="009E5B7B">
          <w:rPr>
            <w:lang w:val="el-GR"/>
          </w:rPr>
          <w:br/>
        </w:r>
      </w:ins>
      <w:ins w:id="43747" w:author="Στάθης Καπ" w:date="2023-03-06T19:41:00Z">
        <w:r>
          <w:rPr>
            <w:lang w:val="el-GR"/>
          </w:rPr>
          <w:t>Στη συνέχεια κατασκευάστηκαν τα εξής 10 χρονικά παράθυρα:</w:t>
        </w:r>
      </w:ins>
      <w:del w:id="43748"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43749" w:author="Στάθης Καπ" w:date="2023-02-27T03:13:00Z"/>
          <w:lang w:val="el-GR"/>
          <w:rPrChange w:id="43750" w:author="Στάθης Καπ" w:date="2023-02-24T06:21:00Z">
            <w:rPr>
              <w:del w:id="43751" w:author="Στάθης Καπ" w:date="2023-02-27T03:13:00Z"/>
            </w:rPr>
          </w:rPrChange>
        </w:rPr>
      </w:pPr>
      <w:del w:id="43752" w:author="Στάθης Καπ" w:date="2023-02-27T03:13:00Z">
        <w:r w:rsidDel="0039001D">
          <w:delText>Figure</w:delText>
        </w:r>
        <w:r w:rsidRPr="00C75DED" w:rsidDel="0039001D">
          <w:rPr>
            <w:b w:val="0"/>
            <w:iCs w:val="0"/>
            <w:sz w:val="18"/>
            <w:lang w:val="el-GR"/>
            <w:rPrChange w:id="43753"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43754"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43755"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43756"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43757"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43758"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43759" w:author="Στάθης Καπ" w:date="2023-02-24T06:19:00Z">
              <w:rPr>
                <w:b w:val="0"/>
                <w:iCs w:val="0"/>
                <w:sz w:val="18"/>
              </w:rPr>
            </w:rPrChange>
          </w:rPr>
          <w:delText xml:space="preserve">: </w:delText>
        </w:r>
        <w:bookmarkStart w:id="43760"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43761" w:author="Στάθης Καπ" w:date="2023-02-24T06:21:00Z">
              <w:rPr>
                <w:b w:val="0"/>
                <w:iCs w:val="0"/>
                <w:sz w:val="18"/>
              </w:rPr>
            </w:rPrChange>
          </w:rPr>
          <w:delText xml:space="preserve"> = 1</w:delText>
        </w:r>
      </w:del>
    </w:p>
    <w:bookmarkEnd w:id="43760"/>
    <w:p w14:paraId="25BAA18A" w14:textId="54234E47" w:rsidR="00A30B23" w:rsidRPr="00FF4567" w:rsidDel="001853AC" w:rsidRDefault="00A30B23">
      <w:pPr>
        <w:keepNext/>
        <w:rPr>
          <w:del w:id="43762" w:author="Στάθης Καπ" w:date="2023-03-06T19:52:00Z"/>
          <w:lang w:val="el-GR"/>
          <w:rPrChange w:id="43763" w:author="Στάθης Καπ" w:date="2023-02-24T06:23:00Z">
            <w:rPr>
              <w:del w:id="43764" w:author="Στάθης Καπ" w:date="2023-03-06T19:52:00Z"/>
            </w:rPr>
          </w:rPrChange>
        </w:rPr>
        <w:pPrChange w:id="43765" w:author="Στάθης Καπ" w:date="2023-03-07T02:53:00Z">
          <w:pPr/>
        </w:pPrChange>
      </w:pPr>
    </w:p>
    <w:p w14:paraId="36DD0FA7" w14:textId="2FCBBB34" w:rsidR="001853AC" w:rsidRDefault="001853AC" w:rsidP="004B3C97">
      <w:pPr>
        <w:keepNext/>
        <w:rPr>
          <w:ins w:id="43766"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43767" w:author="Στάθης Καπ" w:date="2023-03-06T20:03: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966"/>
        <w:gridCol w:w="958"/>
        <w:tblGridChange w:id="43768">
          <w:tblGrid>
            <w:gridCol w:w="5"/>
            <w:gridCol w:w="966"/>
            <w:gridCol w:w="177"/>
            <w:gridCol w:w="781"/>
            <w:gridCol w:w="368"/>
          </w:tblGrid>
        </w:tblGridChange>
      </w:tblGrid>
      <w:tr w:rsidR="00786D8A" w14:paraId="6A94A8E7" w14:textId="77777777" w:rsidTr="00786D8A">
        <w:trPr>
          <w:trHeight w:val="272"/>
          <w:ins w:id="43769" w:author="Στάθης Καπ" w:date="2023-03-06T19:54:00Z"/>
          <w:trPrChange w:id="43770" w:author="Στάθης Καπ" w:date="2023-03-06T20:03:00Z">
            <w:trPr>
              <w:trHeight w:val="272"/>
            </w:trPr>
          </w:trPrChange>
        </w:trPr>
        <w:tc>
          <w:tcPr>
            <w:tcW w:w="0" w:type="auto"/>
            <w:tcBorders>
              <w:bottom w:val="single" w:sz="4" w:space="0" w:color="auto"/>
            </w:tcBorders>
            <w:tcPrChange w:id="43771" w:author="Στάθης Καπ" w:date="2023-03-06T20:03:00Z">
              <w:tcPr>
                <w:tcW w:w="0" w:type="auto"/>
                <w:gridSpan w:val="3"/>
              </w:tcPr>
            </w:tcPrChange>
          </w:tcPr>
          <w:p w14:paraId="5549CE56" w14:textId="21E44A3C" w:rsidR="001853AC" w:rsidRPr="001853AC" w:rsidRDefault="001853AC" w:rsidP="007866A8">
            <w:pPr>
              <w:keepNext/>
              <w:rPr>
                <w:ins w:id="43772" w:author="Στάθης Καπ" w:date="2023-03-06T19:54:00Z"/>
                <w:b/>
                <w:bCs/>
                <w:noProof/>
                <w:rPrChange w:id="43773" w:author="Στάθης Καπ" w:date="2023-03-06T19:56:00Z">
                  <w:rPr>
                    <w:ins w:id="43774" w:author="Στάθης Καπ" w:date="2023-03-06T19:54:00Z"/>
                    <w:noProof/>
                    <w:lang w:val="el-GR"/>
                  </w:rPr>
                </w:rPrChange>
              </w:rPr>
            </w:pPr>
            <w:ins w:id="43775" w:author="Στάθης Καπ" w:date="2023-03-06T19:54:00Z">
              <w:r w:rsidRPr="001853AC">
                <w:rPr>
                  <w:b/>
                  <w:bCs/>
                  <w:noProof/>
                  <w:rPrChange w:id="43776" w:author="Στάθης Καπ" w:date="2023-03-06T19:56:00Z">
                    <w:rPr>
                      <w:noProof/>
                    </w:rPr>
                  </w:rPrChange>
                </w:rPr>
                <w:t>Open time</w:t>
              </w:r>
            </w:ins>
          </w:p>
        </w:tc>
        <w:tc>
          <w:tcPr>
            <w:tcW w:w="0" w:type="auto"/>
            <w:tcBorders>
              <w:left w:val="nil"/>
              <w:bottom w:val="single" w:sz="4" w:space="0" w:color="auto"/>
            </w:tcBorders>
            <w:tcPrChange w:id="43777" w:author="Στάθης Καπ" w:date="2023-03-06T20:03:00Z">
              <w:tcPr>
                <w:tcW w:w="0" w:type="auto"/>
                <w:gridSpan w:val="2"/>
                <w:tcBorders>
                  <w:left w:val="nil"/>
                </w:tcBorders>
              </w:tcPr>
            </w:tcPrChange>
          </w:tcPr>
          <w:p w14:paraId="0B7D8CF1" w14:textId="1E1F56FD" w:rsidR="001853AC" w:rsidRPr="001853AC" w:rsidRDefault="001853AC" w:rsidP="007866A8">
            <w:pPr>
              <w:keepNext/>
              <w:rPr>
                <w:ins w:id="43778" w:author="Στάθης Καπ" w:date="2023-03-06T19:54:00Z"/>
                <w:b/>
                <w:bCs/>
                <w:noProof/>
                <w:rPrChange w:id="43779" w:author="Στάθης Καπ" w:date="2023-03-06T19:56:00Z">
                  <w:rPr>
                    <w:ins w:id="43780" w:author="Στάθης Καπ" w:date="2023-03-06T19:54:00Z"/>
                    <w:noProof/>
                    <w:lang w:val="el-GR"/>
                  </w:rPr>
                </w:rPrChange>
              </w:rPr>
            </w:pPr>
            <w:ins w:id="43781" w:author="Στάθης Καπ" w:date="2023-03-06T19:54:00Z">
              <w:r w:rsidRPr="001853AC">
                <w:rPr>
                  <w:b/>
                  <w:bCs/>
                  <w:noProof/>
                  <w:rPrChange w:id="43782" w:author="Στάθης Καπ" w:date="2023-03-06T19:56:00Z">
                    <w:rPr>
                      <w:noProof/>
                    </w:rPr>
                  </w:rPrChange>
                </w:rPr>
                <w:t>Close time</w:t>
              </w:r>
            </w:ins>
          </w:p>
        </w:tc>
      </w:tr>
      <w:tr w:rsidR="00786D8A" w14:paraId="6445AD32" w14:textId="77777777" w:rsidTr="00786D8A">
        <w:trPr>
          <w:trHeight w:val="272"/>
          <w:ins w:id="43783" w:author="Στάθης Καπ" w:date="2023-03-06T19:57:00Z"/>
        </w:trPr>
        <w:tc>
          <w:tcPr>
            <w:tcW w:w="0" w:type="auto"/>
            <w:tcBorders>
              <w:top w:val="single" w:sz="4" w:space="0" w:color="auto"/>
            </w:tcBorders>
          </w:tcPr>
          <w:p w14:paraId="4BCD851F" w14:textId="57602A7A" w:rsidR="001853AC" w:rsidRPr="001853AC" w:rsidRDefault="001853AC" w:rsidP="007866A8">
            <w:pPr>
              <w:keepNext/>
              <w:rPr>
                <w:ins w:id="43784" w:author="Στάθης Καπ" w:date="2023-03-06T19:57:00Z"/>
                <w:noProof/>
                <w:rPrChange w:id="43785" w:author="Στάθης Καπ" w:date="2023-03-06T20:00:00Z">
                  <w:rPr>
                    <w:ins w:id="43786" w:author="Στάθης Καπ" w:date="2023-03-06T19:57:00Z"/>
                    <w:b/>
                    <w:bCs/>
                    <w:noProof/>
                  </w:rPr>
                </w:rPrChange>
              </w:rPr>
            </w:pPr>
            <w:ins w:id="43787" w:author="Στάθης Καπ" w:date="2023-03-06T20:00:00Z">
              <w:r>
                <w:rPr>
                  <w:noProof/>
                </w:rPr>
                <w:t>0</w:t>
              </w:r>
            </w:ins>
          </w:p>
        </w:tc>
        <w:tc>
          <w:tcPr>
            <w:tcW w:w="0" w:type="auto"/>
            <w:tcBorders>
              <w:top w:val="single" w:sz="4" w:space="0" w:color="auto"/>
              <w:left w:val="nil"/>
            </w:tcBorders>
          </w:tcPr>
          <w:p w14:paraId="2678D100" w14:textId="24EF9604" w:rsidR="001853AC" w:rsidRPr="001853AC" w:rsidRDefault="00786D8A" w:rsidP="007866A8">
            <w:pPr>
              <w:keepNext/>
              <w:rPr>
                <w:ins w:id="43788" w:author="Στάθης Καπ" w:date="2023-03-06T19:57:00Z"/>
                <w:noProof/>
                <w:rPrChange w:id="43789" w:author="Στάθης Καπ" w:date="2023-03-06T20:00:00Z">
                  <w:rPr>
                    <w:ins w:id="43790" w:author="Στάθης Καπ" w:date="2023-03-06T19:57:00Z"/>
                    <w:b/>
                    <w:bCs/>
                    <w:noProof/>
                  </w:rPr>
                </w:rPrChange>
              </w:rPr>
            </w:pPr>
            <w:ins w:id="43791" w:author="Στάθης Καπ" w:date="2023-03-06T20:01:00Z">
              <w:r>
                <w:rPr>
                  <w:noProof/>
                </w:rPr>
                <w:t>180</w:t>
              </w:r>
            </w:ins>
          </w:p>
        </w:tc>
      </w:tr>
      <w:tr w:rsidR="001853AC" w14:paraId="6A6E0B77" w14:textId="77777777" w:rsidTr="00786D8A">
        <w:trPr>
          <w:trHeight w:val="272"/>
          <w:ins w:id="43792" w:author="Στάθης Καπ" w:date="2023-03-06T20:00:00Z"/>
          <w:trPrChange w:id="43793" w:author="Στάθης Καπ" w:date="2023-03-06T20:03:00Z">
            <w:trPr>
              <w:trHeight w:val="272"/>
            </w:trPr>
          </w:trPrChange>
        </w:trPr>
        <w:tc>
          <w:tcPr>
            <w:tcW w:w="0" w:type="auto"/>
            <w:tcPrChange w:id="43794" w:author="Στάθης Καπ" w:date="2023-03-06T20:03:00Z">
              <w:tcPr>
                <w:tcW w:w="0" w:type="auto"/>
                <w:gridSpan w:val="3"/>
                <w:tcBorders>
                  <w:top w:val="single" w:sz="4" w:space="0" w:color="auto"/>
                </w:tcBorders>
              </w:tcPr>
            </w:tcPrChange>
          </w:tcPr>
          <w:p w14:paraId="1FC01B35" w14:textId="2156D8F6" w:rsidR="001853AC" w:rsidRPr="001853AC" w:rsidRDefault="00786D8A" w:rsidP="001853AC">
            <w:pPr>
              <w:keepNext/>
              <w:rPr>
                <w:ins w:id="43795" w:author="Στάθης Καπ" w:date="2023-03-06T20:00:00Z"/>
                <w:noProof/>
                <w:rPrChange w:id="43796" w:author="Στάθης Καπ" w:date="2023-03-06T20:00:00Z">
                  <w:rPr>
                    <w:ins w:id="43797" w:author="Στάθης Καπ" w:date="2023-03-06T20:00:00Z"/>
                    <w:b/>
                    <w:bCs/>
                    <w:noProof/>
                  </w:rPr>
                </w:rPrChange>
              </w:rPr>
            </w:pPr>
            <w:ins w:id="43798" w:author="Στάθης Καπ" w:date="2023-03-06T20:01:00Z">
              <w:r>
                <w:rPr>
                  <w:noProof/>
                </w:rPr>
                <w:t>0</w:t>
              </w:r>
            </w:ins>
          </w:p>
        </w:tc>
        <w:tc>
          <w:tcPr>
            <w:tcW w:w="0" w:type="auto"/>
            <w:tcBorders>
              <w:left w:val="nil"/>
            </w:tcBorders>
            <w:tcPrChange w:id="43799" w:author="Στάθης Καπ" w:date="2023-03-06T20:03:00Z">
              <w:tcPr>
                <w:tcW w:w="0" w:type="auto"/>
                <w:gridSpan w:val="2"/>
                <w:tcBorders>
                  <w:top w:val="single" w:sz="4" w:space="0" w:color="auto"/>
                </w:tcBorders>
              </w:tcPr>
            </w:tcPrChange>
          </w:tcPr>
          <w:p w14:paraId="27E07ED2" w14:textId="734A0AA2" w:rsidR="001853AC" w:rsidRPr="001853AC" w:rsidRDefault="00786D8A" w:rsidP="001853AC">
            <w:pPr>
              <w:keepNext/>
              <w:rPr>
                <w:ins w:id="43800" w:author="Στάθης Καπ" w:date="2023-03-06T20:00:00Z"/>
                <w:noProof/>
                <w:rPrChange w:id="43801" w:author="Στάθης Καπ" w:date="2023-03-06T20:00:00Z">
                  <w:rPr>
                    <w:ins w:id="43802" w:author="Στάθης Καπ" w:date="2023-03-06T20:00:00Z"/>
                    <w:b/>
                    <w:bCs/>
                    <w:noProof/>
                  </w:rPr>
                </w:rPrChange>
              </w:rPr>
            </w:pPr>
            <w:ins w:id="43803" w:author="Στάθης Καπ" w:date="2023-03-06T20:01:00Z">
              <w:r>
                <w:rPr>
                  <w:noProof/>
                </w:rPr>
                <w:t>360</w:t>
              </w:r>
            </w:ins>
          </w:p>
        </w:tc>
      </w:tr>
      <w:tr w:rsidR="001853AC" w14:paraId="7586FB49" w14:textId="77777777" w:rsidTr="00786D8A">
        <w:trPr>
          <w:trHeight w:val="272"/>
          <w:ins w:id="43804" w:author="Στάθης Καπ" w:date="2023-03-06T20:00:00Z"/>
          <w:trPrChange w:id="43805" w:author="Στάθης Καπ" w:date="2023-03-06T20:03:00Z">
            <w:trPr>
              <w:trHeight w:val="272"/>
            </w:trPr>
          </w:trPrChange>
        </w:trPr>
        <w:tc>
          <w:tcPr>
            <w:tcW w:w="0" w:type="auto"/>
            <w:tcPrChange w:id="43806" w:author="Στάθης Καπ" w:date="2023-03-06T20:03:00Z">
              <w:tcPr>
                <w:tcW w:w="0" w:type="auto"/>
                <w:gridSpan w:val="3"/>
                <w:tcBorders>
                  <w:top w:val="single" w:sz="4" w:space="0" w:color="auto"/>
                </w:tcBorders>
              </w:tcPr>
            </w:tcPrChange>
          </w:tcPr>
          <w:p w14:paraId="39B98426" w14:textId="1A1444B8" w:rsidR="001853AC" w:rsidRPr="001853AC" w:rsidRDefault="00786D8A" w:rsidP="001853AC">
            <w:pPr>
              <w:keepNext/>
              <w:rPr>
                <w:ins w:id="43807" w:author="Στάθης Καπ" w:date="2023-03-06T20:00:00Z"/>
                <w:noProof/>
                <w:rPrChange w:id="43808" w:author="Στάθης Καπ" w:date="2023-03-06T20:00:00Z">
                  <w:rPr>
                    <w:ins w:id="43809" w:author="Στάθης Καπ" w:date="2023-03-06T20:00:00Z"/>
                    <w:b/>
                    <w:bCs/>
                    <w:noProof/>
                  </w:rPr>
                </w:rPrChange>
              </w:rPr>
            </w:pPr>
            <w:ins w:id="43810" w:author="Στάθης Καπ" w:date="2023-03-06T20:01:00Z">
              <w:r>
                <w:rPr>
                  <w:noProof/>
                </w:rPr>
                <w:t>60</w:t>
              </w:r>
            </w:ins>
          </w:p>
        </w:tc>
        <w:tc>
          <w:tcPr>
            <w:tcW w:w="0" w:type="auto"/>
            <w:tcBorders>
              <w:left w:val="nil"/>
            </w:tcBorders>
            <w:tcPrChange w:id="43811" w:author="Στάθης Καπ" w:date="2023-03-06T20:03:00Z">
              <w:tcPr>
                <w:tcW w:w="0" w:type="auto"/>
                <w:gridSpan w:val="2"/>
                <w:tcBorders>
                  <w:top w:val="single" w:sz="4" w:space="0" w:color="auto"/>
                </w:tcBorders>
              </w:tcPr>
            </w:tcPrChange>
          </w:tcPr>
          <w:p w14:paraId="1D0F784E" w14:textId="42F948BE" w:rsidR="001853AC" w:rsidRPr="001853AC" w:rsidRDefault="00786D8A" w:rsidP="001853AC">
            <w:pPr>
              <w:keepNext/>
              <w:rPr>
                <w:ins w:id="43812" w:author="Στάθης Καπ" w:date="2023-03-06T20:00:00Z"/>
                <w:noProof/>
                <w:rPrChange w:id="43813" w:author="Στάθης Καπ" w:date="2023-03-06T20:00:00Z">
                  <w:rPr>
                    <w:ins w:id="43814" w:author="Στάθης Καπ" w:date="2023-03-06T20:00:00Z"/>
                    <w:b/>
                    <w:bCs/>
                    <w:noProof/>
                  </w:rPr>
                </w:rPrChange>
              </w:rPr>
            </w:pPr>
            <w:ins w:id="43815" w:author="Στάθης Καπ" w:date="2023-03-06T20:01:00Z">
              <w:r>
                <w:rPr>
                  <w:noProof/>
                </w:rPr>
                <w:t>300</w:t>
              </w:r>
            </w:ins>
          </w:p>
        </w:tc>
      </w:tr>
      <w:tr w:rsidR="001853AC" w14:paraId="10832F7D" w14:textId="77777777" w:rsidTr="00786D8A">
        <w:trPr>
          <w:trHeight w:val="272"/>
          <w:ins w:id="43816" w:author="Στάθης Καπ" w:date="2023-03-06T20:00:00Z"/>
          <w:trPrChange w:id="43817" w:author="Στάθης Καπ" w:date="2023-03-06T20:03:00Z">
            <w:trPr>
              <w:trHeight w:val="272"/>
            </w:trPr>
          </w:trPrChange>
        </w:trPr>
        <w:tc>
          <w:tcPr>
            <w:tcW w:w="0" w:type="auto"/>
            <w:tcPrChange w:id="43818" w:author="Στάθης Καπ" w:date="2023-03-06T20:03:00Z">
              <w:tcPr>
                <w:tcW w:w="0" w:type="auto"/>
                <w:gridSpan w:val="3"/>
                <w:tcBorders>
                  <w:top w:val="single" w:sz="4" w:space="0" w:color="auto"/>
                </w:tcBorders>
              </w:tcPr>
            </w:tcPrChange>
          </w:tcPr>
          <w:p w14:paraId="4591B221" w14:textId="211F0C35" w:rsidR="001853AC" w:rsidRPr="001853AC" w:rsidRDefault="00786D8A" w:rsidP="001853AC">
            <w:pPr>
              <w:keepNext/>
              <w:rPr>
                <w:ins w:id="43819" w:author="Στάθης Καπ" w:date="2023-03-06T20:00:00Z"/>
                <w:noProof/>
                <w:rPrChange w:id="43820" w:author="Στάθης Καπ" w:date="2023-03-06T20:00:00Z">
                  <w:rPr>
                    <w:ins w:id="43821" w:author="Στάθης Καπ" w:date="2023-03-06T20:00:00Z"/>
                    <w:b/>
                    <w:bCs/>
                    <w:noProof/>
                  </w:rPr>
                </w:rPrChange>
              </w:rPr>
            </w:pPr>
            <w:ins w:id="43822" w:author="Στάθης Καπ" w:date="2023-03-06T20:01:00Z">
              <w:r>
                <w:rPr>
                  <w:noProof/>
                </w:rPr>
                <w:t>180</w:t>
              </w:r>
            </w:ins>
          </w:p>
        </w:tc>
        <w:tc>
          <w:tcPr>
            <w:tcW w:w="0" w:type="auto"/>
            <w:tcBorders>
              <w:left w:val="nil"/>
            </w:tcBorders>
            <w:tcPrChange w:id="43823" w:author="Στάθης Καπ" w:date="2023-03-06T20:03:00Z">
              <w:tcPr>
                <w:tcW w:w="0" w:type="auto"/>
                <w:gridSpan w:val="2"/>
                <w:tcBorders>
                  <w:top w:val="single" w:sz="4" w:space="0" w:color="auto"/>
                </w:tcBorders>
              </w:tcPr>
            </w:tcPrChange>
          </w:tcPr>
          <w:p w14:paraId="016B680B" w14:textId="775EE470" w:rsidR="001853AC" w:rsidRPr="001853AC" w:rsidRDefault="00786D8A" w:rsidP="001853AC">
            <w:pPr>
              <w:keepNext/>
              <w:rPr>
                <w:ins w:id="43824" w:author="Στάθης Καπ" w:date="2023-03-06T20:00:00Z"/>
                <w:noProof/>
                <w:rPrChange w:id="43825" w:author="Στάθης Καπ" w:date="2023-03-06T20:00:00Z">
                  <w:rPr>
                    <w:ins w:id="43826" w:author="Στάθης Καπ" w:date="2023-03-06T20:00:00Z"/>
                    <w:b/>
                    <w:bCs/>
                    <w:noProof/>
                  </w:rPr>
                </w:rPrChange>
              </w:rPr>
            </w:pPr>
            <w:ins w:id="43827" w:author="Στάθης Καπ" w:date="2023-03-06T20:01:00Z">
              <w:r>
                <w:rPr>
                  <w:noProof/>
                </w:rPr>
                <w:t>540</w:t>
              </w:r>
            </w:ins>
          </w:p>
        </w:tc>
      </w:tr>
      <w:tr w:rsidR="001853AC" w14:paraId="3980BEA6" w14:textId="77777777" w:rsidTr="00786D8A">
        <w:trPr>
          <w:trHeight w:val="272"/>
          <w:ins w:id="43828" w:author="Στάθης Καπ" w:date="2023-03-06T20:00:00Z"/>
          <w:trPrChange w:id="43829" w:author="Στάθης Καπ" w:date="2023-03-06T20:03:00Z">
            <w:trPr>
              <w:trHeight w:val="272"/>
            </w:trPr>
          </w:trPrChange>
        </w:trPr>
        <w:tc>
          <w:tcPr>
            <w:tcW w:w="0" w:type="auto"/>
            <w:tcPrChange w:id="43830" w:author="Στάθης Καπ" w:date="2023-03-06T20:03:00Z">
              <w:tcPr>
                <w:tcW w:w="0" w:type="auto"/>
                <w:gridSpan w:val="3"/>
                <w:tcBorders>
                  <w:top w:val="single" w:sz="4" w:space="0" w:color="auto"/>
                </w:tcBorders>
              </w:tcPr>
            </w:tcPrChange>
          </w:tcPr>
          <w:p w14:paraId="7D716288" w14:textId="33C56206" w:rsidR="001853AC" w:rsidRPr="001853AC" w:rsidRDefault="00786D8A" w:rsidP="001853AC">
            <w:pPr>
              <w:keepNext/>
              <w:rPr>
                <w:ins w:id="43831" w:author="Στάθης Καπ" w:date="2023-03-06T20:00:00Z"/>
                <w:noProof/>
                <w:rPrChange w:id="43832" w:author="Στάθης Καπ" w:date="2023-03-06T20:00:00Z">
                  <w:rPr>
                    <w:ins w:id="43833" w:author="Στάθης Καπ" w:date="2023-03-06T20:00:00Z"/>
                    <w:b/>
                    <w:bCs/>
                    <w:noProof/>
                  </w:rPr>
                </w:rPrChange>
              </w:rPr>
            </w:pPr>
            <w:ins w:id="43834" w:author="Στάθης Καπ" w:date="2023-03-06T20:01:00Z">
              <w:r>
                <w:rPr>
                  <w:noProof/>
                </w:rPr>
                <w:t>360</w:t>
              </w:r>
            </w:ins>
          </w:p>
        </w:tc>
        <w:tc>
          <w:tcPr>
            <w:tcW w:w="0" w:type="auto"/>
            <w:tcBorders>
              <w:left w:val="nil"/>
            </w:tcBorders>
            <w:tcPrChange w:id="43835" w:author="Στάθης Καπ" w:date="2023-03-06T20:03:00Z">
              <w:tcPr>
                <w:tcW w:w="0" w:type="auto"/>
                <w:gridSpan w:val="2"/>
                <w:tcBorders>
                  <w:top w:val="single" w:sz="4" w:space="0" w:color="auto"/>
                </w:tcBorders>
              </w:tcPr>
            </w:tcPrChange>
          </w:tcPr>
          <w:p w14:paraId="01DDEAAE" w14:textId="711E0DD1" w:rsidR="001853AC" w:rsidRPr="001853AC" w:rsidRDefault="00786D8A" w:rsidP="001853AC">
            <w:pPr>
              <w:keepNext/>
              <w:rPr>
                <w:ins w:id="43836" w:author="Στάθης Καπ" w:date="2023-03-06T20:00:00Z"/>
                <w:noProof/>
                <w:rPrChange w:id="43837" w:author="Στάθης Καπ" w:date="2023-03-06T20:00:00Z">
                  <w:rPr>
                    <w:ins w:id="43838" w:author="Στάθης Καπ" w:date="2023-03-06T20:00:00Z"/>
                    <w:b/>
                    <w:bCs/>
                    <w:noProof/>
                  </w:rPr>
                </w:rPrChange>
              </w:rPr>
            </w:pPr>
            <w:ins w:id="43839" w:author="Στάθης Καπ" w:date="2023-03-06T20:01:00Z">
              <w:r>
                <w:rPr>
                  <w:noProof/>
                </w:rPr>
                <w:t>720</w:t>
              </w:r>
            </w:ins>
          </w:p>
        </w:tc>
      </w:tr>
      <w:tr w:rsidR="001853AC" w14:paraId="1FD893B1" w14:textId="77777777" w:rsidTr="00786D8A">
        <w:trPr>
          <w:trHeight w:val="272"/>
          <w:ins w:id="43840" w:author="Στάθης Καπ" w:date="2023-03-06T20:00:00Z"/>
          <w:trPrChange w:id="43841" w:author="Στάθης Καπ" w:date="2023-03-06T20:03:00Z">
            <w:trPr>
              <w:trHeight w:val="272"/>
            </w:trPr>
          </w:trPrChange>
        </w:trPr>
        <w:tc>
          <w:tcPr>
            <w:tcW w:w="0" w:type="auto"/>
            <w:tcPrChange w:id="43842" w:author="Στάθης Καπ" w:date="2023-03-06T20:03:00Z">
              <w:tcPr>
                <w:tcW w:w="0" w:type="auto"/>
                <w:gridSpan w:val="3"/>
                <w:tcBorders>
                  <w:top w:val="single" w:sz="4" w:space="0" w:color="auto"/>
                </w:tcBorders>
              </w:tcPr>
            </w:tcPrChange>
          </w:tcPr>
          <w:p w14:paraId="722447C4" w14:textId="49B8B4DE" w:rsidR="001853AC" w:rsidRPr="001853AC" w:rsidRDefault="00786D8A" w:rsidP="001853AC">
            <w:pPr>
              <w:keepNext/>
              <w:rPr>
                <w:ins w:id="43843" w:author="Στάθης Καπ" w:date="2023-03-06T20:00:00Z"/>
                <w:noProof/>
                <w:rPrChange w:id="43844" w:author="Στάθης Καπ" w:date="2023-03-06T20:00:00Z">
                  <w:rPr>
                    <w:ins w:id="43845" w:author="Στάθης Καπ" w:date="2023-03-06T20:00:00Z"/>
                    <w:b/>
                    <w:bCs/>
                    <w:noProof/>
                  </w:rPr>
                </w:rPrChange>
              </w:rPr>
            </w:pPr>
            <w:ins w:id="43846" w:author="Στάθης Καπ" w:date="2023-03-06T20:01:00Z">
              <w:r>
                <w:rPr>
                  <w:noProof/>
                </w:rPr>
                <w:t>540</w:t>
              </w:r>
            </w:ins>
          </w:p>
        </w:tc>
        <w:tc>
          <w:tcPr>
            <w:tcW w:w="0" w:type="auto"/>
            <w:tcBorders>
              <w:left w:val="nil"/>
            </w:tcBorders>
            <w:tcPrChange w:id="43847" w:author="Στάθης Καπ" w:date="2023-03-06T20:03:00Z">
              <w:tcPr>
                <w:tcW w:w="0" w:type="auto"/>
                <w:gridSpan w:val="2"/>
                <w:tcBorders>
                  <w:top w:val="single" w:sz="4" w:space="0" w:color="auto"/>
                </w:tcBorders>
              </w:tcPr>
            </w:tcPrChange>
          </w:tcPr>
          <w:p w14:paraId="74E211FA" w14:textId="3D844CEB" w:rsidR="001853AC" w:rsidRPr="001853AC" w:rsidRDefault="00786D8A" w:rsidP="001853AC">
            <w:pPr>
              <w:keepNext/>
              <w:rPr>
                <w:ins w:id="43848" w:author="Στάθης Καπ" w:date="2023-03-06T20:00:00Z"/>
                <w:noProof/>
                <w:rPrChange w:id="43849" w:author="Στάθης Καπ" w:date="2023-03-06T20:00:00Z">
                  <w:rPr>
                    <w:ins w:id="43850" w:author="Στάθης Καπ" w:date="2023-03-06T20:00:00Z"/>
                    <w:b/>
                    <w:bCs/>
                    <w:noProof/>
                  </w:rPr>
                </w:rPrChange>
              </w:rPr>
            </w:pPr>
            <w:ins w:id="43851" w:author="Στάθης Καπ" w:date="2023-03-06T20:01:00Z">
              <w:r>
                <w:rPr>
                  <w:noProof/>
                </w:rPr>
                <w:t>720</w:t>
              </w:r>
            </w:ins>
          </w:p>
        </w:tc>
      </w:tr>
      <w:tr w:rsidR="001853AC" w14:paraId="7C076DAC" w14:textId="77777777" w:rsidTr="00786D8A">
        <w:trPr>
          <w:trHeight w:val="272"/>
          <w:ins w:id="43852" w:author="Στάθης Καπ" w:date="2023-03-06T20:00:00Z"/>
          <w:trPrChange w:id="43853" w:author="Στάθης Καπ" w:date="2023-03-06T20:03:00Z">
            <w:trPr>
              <w:trHeight w:val="272"/>
            </w:trPr>
          </w:trPrChange>
        </w:trPr>
        <w:tc>
          <w:tcPr>
            <w:tcW w:w="0" w:type="auto"/>
            <w:tcPrChange w:id="43854" w:author="Στάθης Καπ" w:date="2023-03-06T20:03:00Z">
              <w:tcPr>
                <w:tcW w:w="0" w:type="auto"/>
                <w:gridSpan w:val="3"/>
                <w:tcBorders>
                  <w:top w:val="single" w:sz="4" w:space="0" w:color="auto"/>
                </w:tcBorders>
              </w:tcPr>
            </w:tcPrChange>
          </w:tcPr>
          <w:p w14:paraId="206D8305" w14:textId="2B7ED1DD" w:rsidR="001853AC" w:rsidRPr="001853AC" w:rsidRDefault="00786D8A" w:rsidP="001853AC">
            <w:pPr>
              <w:keepNext/>
              <w:rPr>
                <w:ins w:id="43855" w:author="Στάθης Καπ" w:date="2023-03-06T20:00:00Z"/>
                <w:noProof/>
                <w:rPrChange w:id="43856" w:author="Στάθης Καπ" w:date="2023-03-06T20:00:00Z">
                  <w:rPr>
                    <w:ins w:id="43857" w:author="Στάθης Καπ" w:date="2023-03-06T20:00:00Z"/>
                    <w:b/>
                    <w:bCs/>
                    <w:noProof/>
                  </w:rPr>
                </w:rPrChange>
              </w:rPr>
            </w:pPr>
            <w:ins w:id="43858" w:author="Στάθης Καπ" w:date="2023-03-06T20:01:00Z">
              <w:r>
                <w:rPr>
                  <w:noProof/>
                </w:rPr>
                <w:t>540</w:t>
              </w:r>
            </w:ins>
          </w:p>
        </w:tc>
        <w:tc>
          <w:tcPr>
            <w:tcW w:w="0" w:type="auto"/>
            <w:tcBorders>
              <w:left w:val="nil"/>
            </w:tcBorders>
            <w:tcPrChange w:id="43859" w:author="Στάθης Καπ" w:date="2023-03-06T20:03:00Z">
              <w:tcPr>
                <w:tcW w:w="0" w:type="auto"/>
                <w:gridSpan w:val="2"/>
                <w:tcBorders>
                  <w:top w:val="single" w:sz="4" w:space="0" w:color="auto"/>
                </w:tcBorders>
              </w:tcPr>
            </w:tcPrChange>
          </w:tcPr>
          <w:p w14:paraId="244812D6" w14:textId="7AB85555" w:rsidR="001853AC" w:rsidRPr="001853AC" w:rsidRDefault="00786D8A" w:rsidP="001853AC">
            <w:pPr>
              <w:keepNext/>
              <w:rPr>
                <w:ins w:id="43860" w:author="Στάθης Καπ" w:date="2023-03-06T20:00:00Z"/>
                <w:noProof/>
                <w:rPrChange w:id="43861" w:author="Στάθης Καπ" w:date="2023-03-06T20:00:00Z">
                  <w:rPr>
                    <w:ins w:id="43862" w:author="Στάθης Καπ" w:date="2023-03-06T20:00:00Z"/>
                    <w:b/>
                    <w:bCs/>
                    <w:noProof/>
                  </w:rPr>
                </w:rPrChange>
              </w:rPr>
            </w:pPr>
            <w:ins w:id="43863" w:author="Στάθης Καπ" w:date="2023-03-06T20:01:00Z">
              <w:r>
                <w:rPr>
                  <w:noProof/>
                </w:rPr>
                <w:t>900</w:t>
              </w:r>
            </w:ins>
          </w:p>
        </w:tc>
      </w:tr>
      <w:tr w:rsidR="001853AC" w14:paraId="7CC86D9F" w14:textId="77777777" w:rsidTr="00786D8A">
        <w:trPr>
          <w:trHeight w:val="272"/>
          <w:ins w:id="43864" w:author="Στάθης Καπ" w:date="2023-03-06T20:00:00Z"/>
          <w:trPrChange w:id="43865" w:author="Στάθης Καπ" w:date="2023-03-06T20:03:00Z">
            <w:trPr>
              <w:trHeight w:val="272"/>
            </w:trPr>
          </w:trPrChange>
        </w:trPr>
        <w:tc>
          <w:tcPr>
            <w:tcW w:w="0" w:type="auto"/>
            <w:tcPrChange w:id="43866" w:author="Στάθης Καπ" w:date="2023-03-06T20:03:00Z">
              <w:tcPr>
                <w:tcW w:w="0" w:type="auto"/>
                <w:gridSpan w:val="3"/>
                <w:tcBorders>
                  <w:top w:val="single" w:sz="4" w:space="0" w:color="auto"/>
                </w:tcBorders>
              </w:tcPr>
            </w:tcPrChange>
          </w:tcPr>
          <w:p w14:paraId="5DBCBF1F" w14:textId="4BECE061" w:rsidR="001853AC" w:rsidRPr="001853AC" w:rsidRDefault="00786D8A" w:rsidP="001853AC">
            <w:pPr>
              <w:keepNext/>
              <w:rPr>
                <w:ins w:id="43867" w:author="Στάθης Καπ" w:date="2023-03-06T20:00:00Z"/>
                <w:noProof/>
                <w:rPrChange w:id="43868" w:author="Στάθης Καπ" w:date="2023-03-06T20:00:00Z">
                  <w:rPr>
                    <w:ins w:id="43869" w:author="Στάθης Καπ" w:date="2023-03-06T20:00:00Z"/>
                    <w:b/>
                    <w:bCs/>
                    <w:noProof/>
                  </w:rPr>
                </w:rPrChange>
              </w:rPr>
            </w:pPr>
            <w:ins w:id="43870" w:author="Στάθης Καπ" w:date="2023-03-06T20:01:00Z">
              <w:r>
                <w:rPr>
                  <w:noProof/>
                </w:rPr>
                <w:t>120</w:t>
              </w:r>
            </w:ins>
          </w:p>
        </w:tc>
        <w:tc>
          <w:tcPr>
            <w:tcW w:w="0" w:type="auto"/>
            <w:tcBorders>
              <w:left w:val="nil"/>
            </w:tcBorders>
            <w:tcPrChange w:id="43871" w:author="Στάθης Καπ" w:date="2023-03-06T20:03:00Z">
              <w:tcPr>
                <w:tcW w:w="0" w:type="auto"/>
                <w:gridSpan w:val="2"/>
                <w:tcBorders>
                  <w:top w:val="single" w:sz="4" w:space="0" w:color="auto"/>
                </w:tcBorders>
              </w:tcPr>
            </w:tcPrChange>
          </w:tcPr>
          <w:p w14:paraId="2CFCE420" w14:textId="2EABFDE9" w:rsidR="001853AC" w:rsidRPr="001853AC" w:rsidRDefault="00786D8A" w:rsidP="001853AC">
            <w:pPr>
              <w:keepNext/>
              <w:rPr>
                <w:ins w:id="43872" w:author="Στάθης Καπ" w:date="2023-03-06T20:00:00Z"/>
                <w:noProof/>
                <w:rPrChange w:id="43873" w:author="Στάθης Καπ" w:date="2023-03-06T20:00:00Z">
                  <w:rPr>
                    <w:ins w:id="43874" w:author="Στάθης Καπ" w:date="2023-03-06T20:00:00Z"/>
                    <w:b/>
                    <w:bCs/>
                    <w:noProof/>
                  </w:rPr>
                </w:rPrChange>
              </w:rPr>
            </w:pPr>
            <w:ins w:id="43875" w:author="Στάθης Καπ" w:date="2023-03-06T20:01:00Z">
              <w:r>
                <w:rPr>
                  <w:noProof/>
                </w:rPr>
                <w:t>360</w:t>
              </w:r>
            </w:ins>
          </w:p>
        </w:tc>
      </w:tr>
      <w:tr w:rsidR="00786D8A" w14:paraId="1581F177" w14:textId="77777777" w:rsidTr="00786D8A">
        <w:trPr>
          <w:trHeight w:val="272"/>
          <w:ins w:id="43876" w:author="Στάθης Καπ" w:date="2023-03-06T20:01:00Z"/>
          <w:trPrChange w:id="43877" w:author="Στάθης Καπ" w:date="2023-03-06T20:03:00Z">
            <w:trPr>
              <w:trHeight w:val="272"/>
            </w:trPr>
          </w:trPrChange>
        </w:trPr>
        <w:tc>
          <w:tcPr>
            <w:tcW w:w="0" w:type="auto"/>
            <w:tcPrChange w:id="43878" w:author="Στάθης Καπ" w:date="2023-03-06T20:03: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43879" w:author="Στάθης Καπ" w:date="2023-03-06T20:01:00Z"/>
                <w:noProof/>
              </w:rPr>
            </w:pPr>
            <w:ins w:id="43880" w:author="Στάθης Καπ" w:date="2023-03-06T20:02:00Z">
              <w:r>
                <w:rPr>
                  <w:noProof/>
                </w:rPr>
                <w:t>60</w:t>
              </w:r>
            </w:ins>
          </w:p>
        </w:tc>
        <w:tc>
          <w:tcPr>
            <w:tcW w:w="0" w:type="auto"/>
            <w:tcBorders>
              <w:left w:val="nil"/>
            </w:tcBorders>
            <w:tcPrChange w:id="43881" w:author="Στάθης Καπ" w:date="2023-03-06T20:03: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43882" w:author="Στάθης Καπ" w:date="2023-03-06T20:01:00Z"/>
                <w:noProof/>
              </w:rPr>
            </w:pPr>
            <w:ins w:id="43883" w:author="Στάθης Καπ" w:date="2023-03-06T20:02:00Z">
              <w:r>
                <w:rPr>
                  <w:noProof/>
                </w:rPr>
                <w:t>480</w:t>
              </w:r>
            </w:ins>
          </w:p>
        </w:tc>
      </w:tr>
      <w:tr w:rsidR="00786D8A" w14:paraId="19BC8DDB" w14:textId="77777777" w:rsidTr="00786D8A">
        <w:trPr>
          <w:trHeight w:val="272"/>
          <w:ins w:id="43884" w:author="Στάθης Καπ" w:date="2023-03-06T20:01:00Z"/>
          <w:trPrChange w:id="43885" w:author="Στάθης Καπ" w:date="2023-03-06T20:03:00Z">
            <w:trPr>
              <w:trHeight w:val="272"/>
            </w:trPr>
          </w:trPrChange>
        </w:trPr>
        <w:tc>
          <w:tcPr>
            <w:tcW w:w="0" w:type="auto"/>
            <w:tcPrChange w:id="43886" w:author="Στάθης Καπ" w:date="2023-03-06T20:03: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43887" w:author="Στάθης Καπ" w:date="2023-03-06T20:01:00Z"/>
                <w:noProof/>
              </w:rPr>
            </w:pPr>
            <w:ins w:id="43888" w:author="Στάθης Καπ" w:date="2023-03-06T20:02:00Z">
              <w:r>
                <w:rPr>
                  <w:noProof/>
                </w:rPr>
                <w:t>120</w:t>
              </w:r>
            </w:ins>
          </w:p>
        </w:tc>
        <w:tc>
          <w:tcPr>
            <w:tcW w:w="0" w:type="auto"/>
            <w:tcBorders>
              <w:left w:val="nil"/>
            </w:tcBorders>
            <w:tcPrChange w:id="43889" w:author="Στάθης Καπ" w:date="2023-03-06T20:03: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43890" w:author="Στάθης Καπ" w:date="2023-03-06T20:01:00Z"/>
                <w:noProof/>
              </w:rPr>
            </w:pPr>
            <w:ins w:id="43891" w:author="Στάθης Καπ" w:date="2023-03-06T20:02:00Z">
              <w:r>
                <w:rPr>
                  <w:noProof/>
                </w:rPr>
                <w:t>660</w:t>
              </w:r>
            </w:ins>
          </w:p>
        </w:tc>
      </w:tr>
    </w:tbl>
    <w:p w14:paraId="46140B8A" w14:textId="4650777E" w:rsidR="00A264C8" w:rsidRDefault="00C73CE3" w:rsidP="001853AC">
      <w:pPr>
        <w:keepNext/>
        <w:rPr>
          <w:ins w:id="43892" w:author="Στάθης Καπ" w:date="2023-03-07T04:06:00Z"/>
          <w:noProof/>
          <w:lang w:val="el-GR"/>
        </w:rPr>
      </w:pPr>
      <w:ins w:id="43893" w:author="Στάθης Καπ" w:date="2023-03-07T17:13:00Z">
        <w:r>
          <w:rPr>
            <w:noProof/>
            <w:lang w:val="el-GR"/>
          </w:rPr>
          <w:br/>
        </w:r>
      </w:ins>
      <w:ins w:id="4389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43895" w:author="Στάθης Καπ" w:date="2023-03-06T20:06:00Z">
        <w:r w:rsidR="00786D8A">
          <w:rPr>
            <w:noProof/>
            <w:lang w:val="el-GR"/>
          </w:rPr>
          <w:t>Η διάρκεια επίσκεψης κάθε κόμβου</w:t>
        </w:r>
      </w:ins>
      <w:ins w:id="43896" w:author="Στάθης Καπ" w:date="2023-03-06T20:22:00Z">
        <w:r w:rsidR="005F5EEE">
          <w:rPr>
            <w:noProof/>
            <w:lang w:val="el-GR"/>
          </w:rPr>
          <w:t xml:space="preserve"> εξαρτάται από τη διάρκεια του χρονικού του παραθύρου,</w:t>
        </w:r>
      </w:ins>
      <w:ins w:id="43897" w:author="Στάθης Καπ" w:date="2023-03-07T04:06:00Z">
        <w:r w:rsidR="00A264C8">
          <w:rPr>
            <w:noProof/>
            <w:lang w:val="el-GR"/>
          </w:rPr>
          <w:t xml:space="preserve">  καθώς καταλαμβάνει </w:t>
        </w:r>
      </w:ins>
      <w:ins w:id="43898"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43899" w:author="Στάθης Καπ" w:date="2023-03-06T19:53:00Z"/>
          <w:noProof/>
          <w:rPrChange w:id="43900" w:author="Στάθης Καπ" w:date="2023-03-07T04:27:00Z">
            <w:rPr>
              <w:ins w:id="43901" w:author="Στάθης Καπ" w:date="2023-03-06T19:53:00Z"/>
              <w:noProof/>
              <w:lang w:val="el-GR"/>
            </w:rPr>
          </w:rPrChange>
        </w:rPr>
        <w:pPrChange w:id="43902" w:author="Στάθης Καπ" w:date="2023-03-07T04:07:00Z">
          <w:pPr/>
        </w:pPrChange>
      </w:pPr>
      <w:ins w:id="43903" w:author="Στάθης Καπ" w:date="2023-03-07T03:21:00Z">
        <w:r>
          <w:rPr>
            <w:noProof/>
            <w:lang w:val="el-GR"/>
          </w:rPr>
          <w:br/>
        </w:r>
      </w:ins>
      <w:ins w:id="43904" w:author="Στάθης Καπ" w:date="2023-03-06T20:21:00Z">
        <w:r w:rsidR="0051436D">
          <w:rPr>
            <w:noProof/>
            <w:lang w:val="el-GR"/>
          </w:rPr>
          <w:t>Για παράδειγμα</w:t>
        </w:r>
      </w:ins>
      <w:ins w:id="43905"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43906" w:author="Στάθης Καπ" w:date="2023-03-06T20:08:00Z">
              <w:rPr>
                <w:noProof/>
              </w:rPr>
            </w:rPrChange>
          </w:rPr>
          <w:t>{</w:t>
        </w:r>
      </w:ins>
      <w:ins w:id="43907" w:author="Στάθης Καπ" w:date="2023-03-06T20:12:00Z">
        <w:r w:rsidR="00F75918" w:rsidRPr="00F75918">
          <w:rPr>
            <w:noProof/>
            <w:lang w:val="el-GR"/>
            <w:rPrChange w:id="43908" w:author="Στάθης Καπ" w:date="2023-03-06T20:13:00Z">
              <w:rPr>
                <w:noProof/>
              </w:rPr>
            </w:rPrChange>
          </w:rPr>
          <w:t>180</w:t>
        </w:r>
      </w:ins>
      <w:ins w:id="43909" w:author="Στάθης Καπ" w:date="2023-03-06T20:07:00Z">
        <w:r w:rsidR="00786D8A" w:rsidRPr="00786D8A">
          <w:rPr>
            <w:noProof/>
            <w:lang w:val="el-GR"/>
            <w:rPrChange w:id="43910" w:author="Στάθης Καπ" w:date="2023-03-06T20:08:00Z">
              <w:rPr>
                <w:noProof/>
              </w:rPr>
            </w:rPrChange>
          </w:rPr>
          <w:t xml:space="preserve">, </w:t>
        </w:r>
      </w:ins>
      <w:ins w:id="43911" w:author="Στάθης Καπ" w:date="2023-03-06T20:12:00Z">
        <w:r w:rsidR="00F75918" w:rsidRPr="00F75918">
          <w:rPr>
            <w:noProof/>
            <w:lang w:val="el-GR"/>
            <w:rPrChange w:id="43912" w:author="Στάθης Καπ" w:date="2023-03-06T20:13:00Z">
              <w:rPr>
                <w:noProof/>
              </w:rPr>
            </w:rPrChange>
          </w:rPr>
          <w:t>540</w:t>
        </w:r>
      </w:ins>
      <w:ins w:id="43913" w:author="Στάθης Καπ" w:date="2023-03-06T20:07:00Z">
        <w:r w:rsidR="00786D8A" w:rsidRPr="00786D8A">
          <w:rPr>
            <w:noProof/>
            <w:lang w:val="el-GR"/>
            <w:rPrChange w:id="43914" w:author="Στάθης Καπ" w:date="2023-03-06T20:08:00Z">
              <w:rPr>
                <w:noProof/>
              </w:rPr>
            </w:rPrChange>
          </w:rPr>
          <w:t>}</w:t>
        </w:r>
        <w:r w:rsidR="00786D8A">
          <w:rPr>
            <w:noProof/>
            <w:lang w:val="el-GR"/>
          </w:rPr>
          <w:t xml:space="preserve"> </w:t>
        </w:r>
      </w:ins>
      <w:ins w:id="43915" w:author="Στάθης Καπ" w:date="2023-03-06T20:08:00Z">
        <w:r w:rsidR="00786D8A" w:rsidRPr="00786D8A">
          <w:rPr>
            <w:noProof/>
            <w:lang w:val="el-GR"/>
            <w:rPrChange w:id="43916" w:author="Στάθης Καπ" w:date="2023-03-06T20:08:00Z">
              <w:rPr>
                <w:noProof/>
              </w:rPr>
            </w:rPrChange>
          </w:rPr>
          <w:t>.</w:t>
        </w:r>
      </w:ins>
      <w:ins w:id="43917" w:author="Στάθης Καπ" w:date="2023-03-06T20:13:00Z">
        <w:r w:rsidR="00F75918">
          <w:rPr>
            <w:noProof/>
          </w:rPr>
          <w:t>H</w:t>
        </w:r>
        <w:r w:rsidR="00F75918" w:rsidRPr="00F75918">
          <w:rPr>
            <w:noProof/>
            <w:lang w:val="el-GR"/>
            <w:rPrChange w:id="43918" w:author="Στάθης Καπ" w:date="2023-03-06T20:13:00Z">
              <w:rPr>
                <w:noProof/>
              </w:rPr>
            </w:rPrChange>
          </w:rPr>
          <w:t xml:space="preserve"> </w:t>
        </w:r>
        <w:r w:rsidR="00F75918">
          <w:rPr>
            <w:noProof/>
            <w:lang w:val="el-GR"/>
          </w:rPr>
          <w:t>χρονική</w:t>
        </w:r>
      </w:ins>
      <w:ins w:id="43919" w:author="Στάθης Καπ" w:date="2023-03-06T20:15:00Z">
        <w:r w:rsidR="00F75918">
          <w:rPr>
            <w:noProof/>
            <w:lang w:val="el-GR"/>
          </w:rPr>
          <w:t xml:space="preserve"> </w:t>
        </w:r>
      </w:ins>
      <w:ins w:id="43920" w:author="Στάθης Καπ" w:date="2023-03-06T20:13:00Z">
        <w:r w:rsidR="00F75918">
          <w:rPr>
            <w:noProof/>
            <w:lang w:val="el-GR"/>
          </w:rPr>
          <w:lastRenderedPageBreak/>
          <w:t>διάρκεια που ο κόμβος Α είναι ενεργός</w:t>
        </w:r>
      </w:ins>
      <w:ins w:id="43921" w:author="Στάθης Καπ" w:date="2023-03-06T20:17:00Z">
        <w:r w:rsidR="006A2019" w:rsidRPr="0051436D">
          <w:rPr>
            <w:noProof/>
            <w:lang w:val="el-GR"/>
            <w:rPrChange w:id="43922" w:author="Στάθης Καπ" w:date="2023-03-06T20:18:00Z">
              <w:rPr>
                <w:noProof/>
              </w:rPr>
            </w:rPrChange>
          </w:rPr>
          <w:t xml:space="preserve"> </w:t>
        </w:r>
        <w:r w:rsidR="00F75918" w:rsidRPr="0051436D">
          <w:rPr>
            <w:noProof/>
            <w:lang w:val="el-GR"/>
            <w:rPrChange w:id="43923" w:author="Στάθης Καπ" w:date="2023-03-06T20:18:00Z">
              <w:rPr>
                <w:noProof/>
              </w:rPr>
            </w:rPrChange>
          </w:rPr>
          <w:t>(</w:t>
        </w:r>
        <w:r w:rsidR="00F2389C">
          <w:rPr>
            <w:noProof/>
          </w:rPr>
          <w:t>activityDuration</w:t>
        </w:r>
        <w:r w:rsidR="00F75918" w:rsidRPr="0051436D">
          <w:rPr>
            <w:noProof/>
            <w:lang w:val="el-GR"/>
            <w:rPrChange w:id="43924" w:author="Στάθης Καπ" w:date="2023-03-06T20:18:00Z">
              <w:rPr>
                <w:noProof/>
              </w:rPr>
            </w:rPrChange>
          </w:rPr>
          <w:t>)</w:t>
        </w:r>
      </w:ins>
      <w:ins w:id="43925" w:author="Στάθης Καπ" w:date="2023-03-06T20:13:00Z">
        <w:r w:rsidR="00F75918">
          <w:rPr>
            <w:noProof/>
            <w:lang w:val="el-GR"/>
          </w:rPr>
          <w:t xml:space="preserve"> είναι 360 λεπτά</w:t>
        </w:r>
      </w:ins>
      <w:ins w:id="43926" w:author="Στάθης Καπ" w:date="2023-03-06T20:11:00Z">
        <w:r w:rsidR="00786D8A">
          <w:rPr>
            <w:noProof/>
            <w:lang w:val="el-GR"/>
          </w:rPr>
          <w:t xml:space="preserve">. </w:t>
        </w:r>
      </w:ins>
      <w:ins w:id="43927" w:author="Στάθης Καπ" w:date="2023-03-06T20:14:00Z">
        <w:r w:rsidR="00F75918">
          <w:rPr>
            <w:noProof/>
            <w:lang w:val="el-GR"/>
          </w:rPr>
          <w:t xml:space="preserve">Η διάρκεια </w:t>
        </w:r>
      </w:ins>
      <w:ins w:id="43928" w:author="Στάθης Καπ" w:date="2023-03-06T20:08:00Z">
        <w:r w:rsidR="00786D8A">
          <w:rPr>
            <w:noProof/>
            <w:lang w:val="el-GR"/>
          </w:rPr>
          <w:t>επίσκεψης του Α υπολογίστηκε ως</w:t>
        </w:r>
      </w:ins>
      <w:ins w:id="43929"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43930" w:author="Στάθης Καπ" w:date="2023-03-06T19:53:00Z"/>
          <w:i/>
          <w:noProof/>
          <w:rPrChange w:id="43931" w:author="Στάθης Καπ" w:date="2023-03-06T20:15:00Z">
            <w:rPr>
              <w:ins w:id="43932" w:author="Στάθης Καπ" w:date="2023-03-06T19:53:00Z"/>
              <w:noProof/>
              <w:lang w:val="el-GR"/>
            </w:rPr>
          </w:rPrChange>
        </w:rPr>
      </w:pPr>
      <m:oMathPara>
        <m:oMath>
          <m:r>
            <w:ins w:id="43933" w:author="Στάθης Καπ" w:date="2023-03-06T20:15:00Z">
              <w:rPr>
                <w:rFonts w:ascii="Cambria Math" w:hAnsi="Cambria Math"/>
                <w:noProof/>
              </w:rPr>
              <m:t>visitDuratio</m:t>
            </w:ins>
          </m:r>
          <m:sSub>
            <m:sSubPr>
              <m:ctrlPr>
                <w:ins w:id="43934" w:author="Στάθης Καπ" w:date="2023-03-06T20:15:00Z">
                  <w:rPr>
                    <w:rFonts w:ascii="Cambria Math" w:hAnsi="Cambria Math"/>
                    <w:i/>
                    <w:noProof/>
                  </w:rPr>
                </w:ins>
              </m:ctrlPr>
            </m:sSubPr>
            <m:e>
              <m:r>
                <w:ins w:id="43935" w:author="Στάθης Καπ" w:date="2023-03-06T20:15:00Z">
                  <w:rPr>
                    <w:rFonts w:ascii="Cambria Math" w:hAnsi="Cambria Math"/>
                    <w:noProof/>
                  </w:rPr>
                  <m:t>n</m:t>
                </w:ins>
              </m:r>
            </m:e>
            <m:sub>
              <m:r>
                <w:ins w:id="43936" w:author="Στάθης Καπ" w:date="2023-03-06T20:15:00Z">
                  <w:rPr>
                    <w:rFonts w:ascii="Cambria Math" w:hAnsi="Cambria Math"/>
                    <w:noProof/>
                  </w:rPr>
                  <m:t>A</m:t>
                </w:ins>
              </m:r>
            </m:sub>
          </m:sSub>
          <m:r>
            <w:ins w:id="43937" w:author="Στάθης Καπ" w:date="2023-03-06T20:15:00Z">
              <w:rPr>
                <w:rFonts w:ascii="Cambria Math" w:hAnsi="Cambria Math"/>
                <w:noProof/>
              </w:rPr>
              <m:t>=random(</m:t>
            </w:ins>
          </m:r>
          <m:f>
            <m:fPr>
              <m:ctrlPr>
                <w:ins w:id="43938" w:author="Στάθης Καπ" w:date="2023-03-06T20:15:00Z">
                  <w:rPr>
                    <w:rFonts w:ascii="Cambria Math" w:hAnsi="Cambria Math"/>
                    <w:i/>
                    <w:noProof/>
                  </w:rPr>
                </w:ins>
              </m:ctrlPr>
            </m:fPr>
            <m:num>
              <m:r>
                <w:ins w:id="43939" w:author="Στάθης Καπ" w:date="2023-03-06T20:15:00Z">
                  <w:rPr>
                    <w:rFonts w:ascii="Cambria Math" w:hAnsi="Cambria Math"/>
                    <w:noProof/>
                  </w:rPr>
                  <m:t>activ</m:t>
                </w:ins>
              </m:r>
              <m:r>
                <w:ins w:id="43940" w:author="Στάθης Καπ" w:date="2023-03-06T20:17:00Z">
                  <w:rPr>
                    <w:rFonts w:ascii="Cambria Math" w:hAnsi="Cambria Math"/>
                    <w:noProof/>
                  </w:rPr>
                  <m:t>ity</m:t>
                </w:ins>
              </m:r>
              <m:r>
                <w:ins w:id="43941" w:author="Στάθης Καπ" w:date="2023-03-06T20:15:00Z">
                  <w:rPr>
                    <w:rFonts w:ascii="Cambria Math" w:hAnsi="Cambria Math"/>
                    <w:noProof/>
                  </w:rPr>
                  <m:t>Duratio</m:t>
                </w:ins>
              </m:r>
              <m:sSub>
                <m:sSubPr>
                  <m:ctrlPr>
                    <w:ins w:id="43942" w:author="Στάθης Καπ" w:date="2023-03-06T20:15:00Z">
                      <w:rPr>
                        <w:rFonts w:ascii="Cambria Math" w:hAnsi="Cambria Math"/>
                        <w:i/>
                        <w:noProof/>
                      </w:rPr>
                    </w:ins>
                  </m:ctrlPr>
                </m:sSubPr>
                <m:e>
                  <m:r>
                    <w:ins w:id="43943" w:author="Στάθης Καπ" w:date="2023-03-06T20:15:00Z">
                      <w:rPr>
                        <w:rFonts w:ascii="Cambria Math" w:hAnsi="Cambria Math"/>
                        <w:noProof/>
                      </w:rPr>
                      <m:t>n</m:t>
                    </w:ins>
                  </m:r>
                </m:e>
                <m:sub>
                  <m:r>
                    <w:ins w:id="43944" w:author="Στάθης Καπ" w:date="2023-03-06T20:15:00Z">
                      <w:rPr>
                        <w:rFonts w:ascii="Cambria Math" w:hAnsi="Cambria Math"/>
                        <w:noProof/>
                      </w:rPr>
                      <m:t>A</m:t>
                    </w:ins>
                  </m:r>
                </m:sub>
              </m:sSub>
            </m:num>
            <m:den>
              <m:r>
                <w:ins w:id="43945" w:author="Στάθης Καπ" w:date="2023-03-06T20:15:00Z">
                  <w:rPr>
                    <w:rFonts w:ascii="Cambria Math" w:hAnsi="Cambria Math"/>
                    <w:noProof/>
                  </w:rPr>
                  <m:t>6</m:t>
                </w:ins>
              </m:r>
            </m:den>
          </m:f>
          <m:r>
            <w:ins w:id="43946" w:author="Στάθης Καπ" w:date="2023-03-06T20:15:00Z">
              <w:rPr>
                <w:rFonts w:ascii="Cambria Math" w:hAnsi="Cambria Math"/>
                <w:noProof/>
              </w:rPr>
              <m:t>,</m:t>
            </w:ins>
          </m:r>
          <m:f>
            <m:fPr>
              <m:ctrlPr>
                <w:ins w:id="43947" w:author="Στάθης Καπ" w:date="2023-03-06T20:15:00Z">
                  <w:rPr>
                    <w:rFonts w:ascii="Cambria Math" w:hAnsi="Cambria Math"/>
                    <w:i/>
                    <w:noProof/>
                  </w:rPr>
                </w:ins>
              </m:ctrlPr>
            </m:fPr>
            <m:num>
              <m:r>
                <w:ins w:id="43948" w:author="Στάθης Καπ" w:date="2023-03-06T20:15:00Z">
                  <w:rPr>
                    <w:rFonts w:ascii="Cambria Math" w:hAnsi="Cambria Math"/>
                    <w:noProof/>
                  </w:rPr>
                  <m:t>activ</m:t>
                </w:ins>
              </m:r>
              <m:r>
                <w:ins w:id="43949" w:author="Στάθης Καπ" w:date="2023-03-06T20:17:00Z">
                  <w:rPr>
                    <w:rFonts w:ascii="Cambria Math" w:hAnsi="Cambria Math"/>
                    <w:noProof/>
                  </w:rPr>
                  <m:t>ity</m:t>
                </w:ins>
              </m:r>
              <m:r>
                <w:ins w:id="43950" w:author="Στάθης Καπ" w:date="2023-03-06T20:15:00Z">
                  <w:rPr>
                    <w:rFonts w:ascii="Cambria Math" w:hAnsi="Cambria Math"/>
                    <w:noProof/>
                  </w:rPr>
                  <m:t>Duratio</m:t>
                </w:ins>
              </m:r>
              <m:sSub>
                <m:sSubPr>
                  <m:ctrlPr>
                    <w:ins w:id="43951" w:author="Στάθης Καπ" w:date="2023-03-06T20:15:00Z">
                      <w:rPr>
                        <w:rFonts w:ascii="Cambria Math" w:hAnsi="Cambria Math"/>
                        <w:i/>
                        <w:noProof/>
                      </w:rPr>
                    </w:ins>
                  </m:ctrlPr>
                </m:sSubPr>
                <m:e>
                  <m:r>
                    <w:ins w:id="43952" w:author="Στάθης Καπ" w:date="2023-03-06T20:15:00Z">
                      <w:rPr>
                        <w:rFonts w:ascii="Cambria Math" w:hAnsi="Cambria Math"/>
                        <w:noProof/>
                      </w:rPr>
                      <m:t>n</m:t>
                    </w:ins>
                  </m:r>
                </m:e>
                <m:sub>
                  <m:r>
                    <w:ins w:id="43953" w:author="Στάθης Καπ" w:date="2023-03-06T20:15:00Z">
                      <w:rPr>
                        <w:rFonts w:ascii="Cambria Math" w:hAnsi="Cambria Math"/>
                        <w:noProof/>
                      </w:rPr>
                      <m:t>A</m:t>
                    </w:ins>
                  </m:r>
                </m:sub>
              </m:sSub>
            </m:num>
            <m:den>
              <m:r>
                <w:ins w:id="43954" w:author="Στάθης Καπ" w:date="2023-03-06T20:15:00Z">
                  <w:rPr>
                    <w:rFonts w:ascii="Cambria Math" w:hAnsi="Cambria Math"/>
                    <w:noProof/>
                  </w:rPr>
                  <m:t>5</m:t>
                </w:ins>
              </m:r>
            </m:den>
          </m:f>
          <m:r>
            <w:ins w:id="43955" w:author="Στάθης Καπ" w:date="2023-03-06T20:15:00Z">
              <w:rPr>
                <w:rFonts w:ascii="Cambria Math" w:hAnsi="Cambria Math"/>
                <w:noProof/>
              </w:rPr>
              <m:t>)</m:t>
            </w:ins>
          </m:r>
          <m:r>
            <w:ins w:id="43956" w:author="Στάθης Καπ" w:date="2023-03-06T20:16:00Z">
              <w:rPr>
                <w:rFonts w:ascii="Cambria Math" w:hAnsi="Cambria Math"/>
                <w:noProof/>
              </w:rPr>
              <m:t>=random(</m:t>
            </w:ins>
          </m:r>
          <m:r>
            <w:ins w:id="43957" w:author="Στάθης Καπ" w:date="2023-03-06T20:17:00Z">
              <w:rPr>
                <w:rFonts w:ascii="Cambria Math" w:hAnsi="Cambria Math"/>
                <w:noProof/>
              </w:rPr>
              <m:t>60,72</m:t>
            </w:ins>
          </m:r>
          <m:r>
            <w:ins w:id="43958" w:author="Στάθης Καπ" w:date="2023-03-06T20:16:00Z">
              <w:rPr>
                <w:rFonts w:ascii="Cambria Math" w:hAnsi="Cambria Math"/>
                <w:noProof/>
              </w:rPr>
              <m:t>)</m:t>
            </w:ins>
          </m:r>
        </m:oMath>
      </m:oMathPara>
    </w:p>
    <w:p w14:paraId="2E2C50C1" w14:textId="45663530" w:rsidR="00FF4567" w:rsidRPr="005F5EEE" w:rsidDel="00990A5E" w:rsidRDefault="00FF4567">
      <w:pPr>
        <w:rPr>
          <w:del w:id="43959" w:author="Στάθης Καπ" w:date="2023-02-27T05:34:00Z"/>
          <w:noProof/>
          <w:lang w:val="el-GR"/>
          <w:rPrChange w:id="43960" w:author="Στάθης Καπ" w:date="2023-03-06T20:25:00Z">
            <w:rPr>
              <w:del w:id="43961" w:author="Στάθης Καπ" w:date="2023-02-27T05:34:00Z"/>
            </w:rPr>
          </w:rPrChange>
        </w:rPr>
        <w:pPrChange w:id="43962" w:author="Στάθης Καπ" w:date="2023-03-06T20:26:00Z">
          <w:pPr>
            <w:keepNext/>
            <w:jc w:val="center"/>
          </w:pPr>
        </w:pPrChange>
      </w:pPr>
      <w:del w:id="43963"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43964" w:author="Στάθης Καπ" w:date="2023-03-06T20:27:00Z"/>
        </w:rPr>
      </w:pPr>
    </w:p>
    <w:p w14:paraId="146645A5" w14:textId="77777777" w:rsidR="005F5EEE" w:rsidRDefault="005F5EEE">
      <w:pPr>
        <w:rPr>
          <w:ins w:id="43965" w:author="Στάθης Καπ" w:date="2023-03-06T20:27:00Z"/>
        </w:rPr>
      </w:pPr>
      <w:ins w:id="43966" w:author="Στάθης Καπ" w:date="2023-03-06T20:27:00Z">
        <w:r>
          <w:br w:type="page"/>
        </w:r>
      </w:ins>
    </w:p>
    <w:p w14:paraId="7522D3B4" w14:textId="33822C82" w:rsidR="00FF4567" w:rsidDel="00790C1D" w:rsidRDefault="0062792C">
      <w:pPr>
        <w:keepNext/>
        <w:jc w:val="center"/>
        <w:rPr>
          <w:del w:id="43967" w:author="Στάθης Καπ" w:date="2023-02-27T03:14:00Z"/>
        </w:rPr>
      </w:pPr>
      <w:ins w:id="43968" w:author="Στάθης Καπ" w:date="2023-03-06T20:38:00Z">
        <w:r>
          <w:rPr>
            <w:rFonts w:ascii="Arial" w:hAnsi="Arial"/>
            <w:b/>
            <w:iCs/>
            <w:noProof/>
            <w:color w:val="44546A" w:themeColor="text2"/>
            <w:sz w:val="18"/>
            <w:szCs w:val="18"/>
          </w:rPr>
          <w:lastRenderedPageBreak/>
          <w:drawing>
            <wp:inline distT="0" distB="0" distL="0" distR="0" wp14:anchorId="3FE7ACDB" wp14:editId="1B8854BB">
              <wp:extent cx="7523364" cy="4764457"/>
              <wp:effectExtent l="762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7543968" cy="4777506"/>
                      </a:xfrm>
                      <a:prstGeom prst="rect">
                        <a:avLst/>
                      </a:prstGeom>
                    </pic:spPr>
                  </pic:pic>
                </a:graphicData>
              </a:graphic>
            </wp:inline>
          </w:drawing>
        </w:r>
      </w:ins>
      <w:del w:id="43969" w:author="Στάθης Καπ" w:date="2023-02-27T03:14:00Z">
        <w:r w:rsidR="00FF4567" w:rsidDel="0039001D">
          <w:delText>Figure</w:delText>
        </w:r>
        <w:r w:rsidR="00FF4567" w:rsidRPr="00FF4567" w:rsidDel="0039001D">
          <w:rPr>
            <w:rFonts w:ascii="Arial" w:hAnsi="Arial"/>
            <w:b/>
            <w:iCs/>
            <w:color w:val="44546A" w:themeColor="text2"/>
            <w:sz w:val="18"/>
            <w:szCs w:val="18"/>
            <w:lang w:val="el-GR"/>
            <w:rPrChange w:id="43970" w:author="Στάθης Καπ" w:date="2023-02-24T06:23:00Z">
              <w:rPr>
                <w:rFonts w:ascii="Arial" w:hAnsi="Arial"/>
                <w:b/>
                <w:iCs/>
                <w:color w:val="44546A" w:themeColor="text2"/>
                <w:sz w:val="18"/>
                <w:szCs w:val="18"/>
              </w:rPr>
            </w:rPrChange>
          </w:rPr>
          <w:delText xml:space="preserve"> </w:delText>
        </w:r>
        <w:r w:rsidR="00FF4567" w:rsidDel="0039001D">
          <w:rPr>
            <w:rFonts w:ascii="Arial" w:hAnsi="Arial"/>
            <w:b/>
            <w:iCs/>
            <w:color w:val="44546A" w:themeColor="text2"/>
            <w:sz w:val="18"/>
            <w:szCs w:val="18"/>
          </w:rPr>
          <w:fldChar w:fldCharType="begin"/>
        </w:r>
        <w:r w:rsidR="00FF4567" w:rsidRPr="00FF4567" w:rsidDel="0039001D">
          <w:rPr>
            <w:rFonts w:ascii="Arial" w:hAnsi="Arial"/>
            <w:b/>
            <w:iCs/>
            <w:color w:val="44546A" w:themeColor="text2"/>
            <w:sz w:val="18"/>
            <w:szCs w:val="18"/>
            <w:lang w:val="el-GR"/>
            <w:rPrChange w:id="43971" w:author="Στάθης Καπ" w:date="2023-02-24T06:23:00Z">
              <w:rPr>
                <w:rFonts w:ascii="Arial" w:hAnsi="Arial"/>
                <w:b/>
                <w:iCs/>
                <w:color w:val="44546A" w:themeColor="text2"/>
                <w:sz w:val="18"/>
                <w:szCs w:val="18"/>
              </w:rPr>
            </w:rPrChange>
          </w:rPr>
          <w:delInstrText xml:space="preserve"> </w:delInstrText>
        </w:r>
        <w:r w:rsidR="00FF4567" w:rsidDel="0039001D">
          <w:delInstrText>SEQ</w:delInstrText>
        </w:r>
        <w:r w:rsidR="00FF4567" w:rsidRPr="00FF4567" w:rsidDel="0039001D">
          <w:rPr>
            <w:rFonts w:ascii="Arial" w:hAnsi="Arial"/>
            <w:b/>
            <w:iCs/>
            <w:color w:val="44546A" w:themeColor="text2"/>
            <w:sz w:val="18"/>
            <w:szCs w:val="18"/>
            <w:lang w:val="el-GR"/>
            <w:rPrChange w:id="43972" w:author="Στάθης Καπ" w:date="2023-02-24T06:23:00Z">
              <w:rPr>
                <w:rFonts w:ascii="Arial" w:hAnsi="Arial"/>
                <w:b/>
                <w:iCs/>
                <w:color w:val="44546A" w:themeColor="text2"/>
                <w:sz w:val="18"/>
                <w:szCs w:val="18"/>
              </w:rPr>
            </w:rPrChange>
          </w:rPr>
          <w:delInstrText xml:space="preserve"> </w:delInstrText>
        </w:r>
        <w:r w:rsidR="00FF4567" w:rsidDel="0039001D">
          <w:delInstrText>Figure</w:delInstrText>
        </w:r>
        <w:r w:rsidR="00FF4567" w:rsidRPr="00FF4567" w:rsidDel="0039001D">
          <w:rPr>
            <w:rFonts w:ascii="Arial" w:hAnsi="Arial"/>
            <w:b/>
            <w:iCs/>
            <w:color w:val="44546A" w:themeColor="text2"/>
            <w:sz w:val="18"/>
            <w:szCs w:val="18"/>
            <w:lang w:val="el-GR"/>
            <w:rPrChange w:id="43973" w:author="Στάθης Καπ" w:date="2023-02-24T06:23:00Z">
              <w:rPr>
                <w:rFonts w:ascii="Arial" w:hAnsi="Arial"/>
                <w:b/>
                <w:iCs/>
                <w:color w:val="44546A" w:themeColor="text2"/>
                <w:sz w:val="18"/>
                <w:szCs w:val="18"/>
              </w:rPr>
            </w:rPrChange>
          </w:rPr>
          <w:delInstrText xml:space="preserve"> \* </w:delInstrText>
        </w:r>
        <w:r w:rsidR="00FF4567" w:rsidDel="0039001D">
          <w:delInstrText>ARABIC</w:delInstrText>
        </w:r>
        <w:r w:rsidR="00FF4567" w:rsidRPr="00FF4567" w:rsidDel="0039001D">
          <w:rPr>
            <w:rFonts w:ascii="Arial" w:hAnsi="Arial"/>
            <w:b/>
            <w:iCs/>
            <w:color w:val="44546A" w:themeColor="text2"/>
            <w:sz w:val="18"/>
            <w:szCs w:val="18"/>
            <w:lang w:val="el-GR"/>
            <w:rPrChange w:id="43974" w:author="Στάθης Καπ" w:date="2023-02-24T06:23:00Z">
              <w:rPr>
                <w:rFonts w:ascii="Arial" w:hAnsi="Arial"/>
                <w:b/>
                <w:iCs/>
                <w:color w:val="44546A" w:themeColor="text2"/>
                <w:sz w:val="18"/>
                <w:szCs w:val="18"/>
              </w:rPr>
            </w:rPrChange>
          </w:rPr>
          <w:delInstrText xml:space="preserve"> </w:delInstrText>
        </w:r>
        <w:r w:rsidR="00FF4567" w:rsidDel="0039001D">
          <w:rPr>
            <w:rFonts w:ascii="Arial" w:hAnsi="Arial"/>
            <w:b/>
            <w:iCs/>
            <w:color w:val="44546A" w:themeColor="text2"/>
            <w:sz w:val="18"/>
            <w:szCs w:val="18"/>
          </w:rPr>
          <w:fldChar w:fldCharType="separate"/>
        </w:r>
        <w:r w:rsidR="00FF4567" w:rsidRPr="00FF4567" w:rsidDel="0039001D">
          <w:rPr>
            <w:rFonts w:ascii="Arial" w:hAnsi="Arial"/>
            <w:b/>
            <w:iCs/>
            <w:noProof/>
            <w:color w:val="44546A" w:themeColor="text2"/>
            <w:sz w:val="18"/>
            <w:szCs w:val="18"/>
            <w:lang w:val="el-GR"/>
            <w:rPrChange w:id="43975" w:author="Στάθης Καπ" w:date="2023-02-24T06:23:00Z">
              <w:rPr>
                <w:rFonts w:ascii="Arial" w:hAnsi="Arial"/>
                <w:b/>
                <w:iCs/>
                <w:noProof/>
                <w:color w:val="44546A" w:themeColor="text2"/>
                <w:sz w:val="18"/>
                <w:szCs w:val="18"/>
              </w:rPr>
            </w:rPrChange>
          </w:rPr>
          <w:delText>2</w:delText>
        </w:r>
        <w:r w:rsidR="00FF4567" w:rsidDel="0039001D">
          <w:rPr>
            <w:rFonts w:ascii="Arial" w:hAnsi="Arial"/>
            <w:b/>
            <w:iCs/>
            <w:color w:val="44546A" w:themeColor="text2"/>
            <w:sz w:val="18"/>
            <w:szCs w:val="18"/>
          </w:rPr>
          <w:fldChar w:fldCharType="end"/>
        </w:r>
        <w:r w:rsidR="00FF4567" w:rsidRPr="00FF4567" w:rsidDel="0039001D">
          <w:rPr>
            <w:rFonts w:ascii="Arial" w:hAnsi="Arial"/>
            <w:b/>
            <w:iCs/>
            <w:color w:val="44546A" w:themeColor="text2"/>
            <w:sz w:val="18"/>
            <w:szCs w:val="18"/>
            <w:lang w:val="el-GR"/>
            <w:rPrChange w:id="43976" w:author="Στάθης Καπ" w:date="2023-02-24T06:23:00Z">
              <w:rPr>
                <w:rFonts w:ascii="Arial" w:hAnsi="Arial"/>
                <w:b/>
                <w:iCs/>
                <w:color w:val="44546A" w:themeColor="text2"/>
                <w:sz w:val="18"/>
                <w:szCs w:val="18"/>
              </w:rPr>
            </w:rPrChange>
          </w:rPr>
          <w:delText xml:space="preserve">: </w:delText>
        </w:r>
        <w:r w:rsidR="00FF4567" w:rsidRPr="00FF4567" w:rsidDel="0039001D">
          <w:rPr>
            <w:rFonts w:ascii="Arial" w:hAnsi="Arial"/>
            <w:b/>
            <w:iCs/>
            <w:color w:val="44546A" w:themeColor="text2"/>
            <w:sz w:val="18"/>
            <w:szCs w:val="18"/>
            <w:lang w:val="el-GR"/>
            <w:rPrChange w:id="43977" w:author="Στάθης Καπ" w:date="2023-02-24T06:23:00Z">
              <w:rPr>
                <w:rFonts w:ascii="Arial" w:hAnsi="Arial"/>
                <w:b/>
                <w:iCs/>
                <w:color w:val="44546A" w:themeColor="text2"/>
                <w:sz w:val="18"/>
                <w:szCs w:val="18"/>
              </w:rPr>
            </w:rPrChange>
          </w:rPr>
          <w:lastRenderedPageBreak/>
          <w:delText xml:space="preserve">Σύγκριση βαθμολογίας και χρόνου εκτέλεσης μεταξύ των τιμών </w:delText>
        </w:r>
        <w:r w:rsidR="00FF4567" w:rsidRPr="0021768D" w:rsidDel="0039001D">
          <w:delText>s</w:delText>
        </w:r>
        <w:r w:rsidR="00FF4567" w:rsidRPr="00FF4567" w:rsidDel="0039001D">
          <w:rPr>
            <w:rFonts w:ascii="Arial" w:hAnsi="Arial"/>
            <w:b/>
            <w:iCs/>
            <w:color w:val="44546A" w:themeColor="text2"/>
            <w:sz w:val="18"/>
            <w:szCs w:val="18"/>
            <w:lang w:val="el-GR"/>
            <w:rPrChange w:id="43978" w:author="Στάθης Καπ" w:date="2023-02-24T06:23:00Z">
              <w:rPr>
                <w:rFonts w:ascii="Arial" w:hAnsi="Arial"/>
                <w:b/>
                <w:iCs/>
                <w:color w:val="44546A" w:themeColor="text2"/>
                <w:sz w:val="18"/>
                <w:szCs w:val="18"/>
              </w:rPr>
            </w:rPrChange>
          </w:rPr>
          <w:delText xml:space="preserve"> για </w:delText>
        </w:r>
        <w:r w:rsidR="00FF4567" w:rsidRPr="0021768D" w:rsidDel="0039001D">
          <w:delText>m</w:delText>
        </w:r>
        <w:r w:rsidR="00FF4567" w:rsidRPr="00FF4567" w:rsidDel="0039001D">
          <w:rPr>
            <w:rFonts w:ascii="Arial" w:hAnsi="Arial"/>
            <w:b/>
            <w:iCs/>
            <w:color w:val="44546A" w:themeColor="text2"/>
            <w:sz w:val="18"/>
            <w:szCs w:val="18"/>
            <w:lang w:val="el-GR"/>
            <w:rPrChange w:id="43979" w:author="Στάθης Καπ" w:date="2023-02-24T06:23:00Z">
              <w:rPr>
                <w:rFonts w:ascii="Arial" w:hAnsi="Arial"/>
                <w:b/>
                <w:iCs/>
                <w:color w:val="44546A" w:themeColor="text2"/>
                <w:sz w:val="18"/>
                <w:szCs w:val="18"/>
              </w:rPr>
            </w:rPrChange>
          </w:rPr>
          <w:delText xml:space="preserve"> = 2</w:delText>
        </w:r>
      </w:del>
    </w:p>
    <w:p w14:paraId="2BA36F6C" w14:textId="77777777" w:rsidR="00790C1D" w:rsidRDefault="00790C1D" w:rsidP="00790C1D">
      <w:pPr>
        <w:keepNext/>
        <w:rPr>
          <w:ins w:id="43980" w:author="Στάθης Καπ" w:date="2023-03-09T04:45:00Z"/>
          <w:lang w:val="el-GR"/>
        </w:rPr>
      </w:pPr>
    </w:p>
    <w:p w14:paraId="60CE45A5" w14:textId="421A3991" w:rsidR="00790C1D" w:rsidRDefault="00790C1D" w:rsidP="00790C1D">
      <w:pPr>
        <w:pStyle w:val="Heading1"/>
        <w:rPr>
          <w:ins w:id="43981" w:author="Στάθης Καπ" w:date="2023-03-09T04:46:00Z"/>
        </w:rPr>
      </w:pPr>
      <w:ins w:id="43982" w:author="Στάθης Καπ" w:date="2023-03-09T04:46:00Z">
        <w:r>
          <w:rPr>
            <w:lang w:val="el-GR"/>
          </w:rPr>
          <w:t>Συμπεράσματα</w:t>
        </w:r>
      </w:ins>
    </w:p>
    <w:p w14:paraId="2E5B6557" w14:textId="26200B15" w:rsidR="00790C1D" w:rsidRDefault="00D87E5F" w:rsidP="00790C1D">
      <w:pPr>
        <w:rPr>
          <w:ins w:id="43983" w:author="Στάθης Καπ" w:date="2023-03-09T05:14:00Z"/>
          <w:lang w:val="el-GR"/>
        </w:rPr>
      </w:pPr>
      <w:ins w:id="43984"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43985" w:author="Στάθης Καπ" w:date="2023-03-09T05:07:00Z">
              <w:rPr/>
            </w:rPrChange>
          </w:rPr>
          <w:t xml:space="preserve"> </w:t>
        </w:r>
        <w:r>
          <w:rPr>
            <w:lang w:val="el-GR"/>
          </w:rPr>
          <w:t xml:space="preserve">και συγκεκριμένα του </w:t>
        </w:r>
        <w:r>
          <w:t>TOPTW</w:t>
        </w:r>
      </w:ins>
      <w:ins w:id="43986" w:author="Στάθης Καπ" w:date="2023-03-09T05:07:00Z">
        <w:r>
          <w:rPr>
            <w:lang w:val="el-GR"/>
          </w:rPr>
          <w:t xml:space="preserve"> είναι το Πρόβλημα Σχεδίασης Τουριστικών Διαδρομών. </w:t>
        </w:r>
      </w:ins>
      <w:ins w:id="43987" w:author="Στάθης Καπ" w:date="2023-03-09T05:08:00Z">
        <w:r>
          <w:rPr>
            <w:lang w:val="el-GR"/>
          </w:rPr>
          <w:t>Για το πρόβλημα Προσανατολισμού έχουν υλοποιηθεί πολλοί μεταευρετικοί αλγόριθμοι ένας από του οποίους είναι ο αλγόριθμος Επαναλαμβανόμενης Τοπικής Αναζήτησης (</w:t>
        </w:r>
        <w:r>
          <w:t>ILS</w:t>
        </w:r>
        <w:r>
          <w:rPr>
            <w:lang w:val="el-GR"/>
          </w:rPr>
          <w:t>)</w:t>
        </w:r>
        <w:r w:rsidRPr="00D87E5F">
          <w:rPr>
            <w:lang w:val="el-GR"/>
            <w:rPrChange w:id="43988" w:author="Στάθης Καπ" w:date="2023-03-09T05:08:00Z">
              <w:rPr/>
            </w:rPrChange>
          </w:rPr>
          <w:t xml:space="preserve">. </w:t>
        </w:r>
      </w:ins>
      <w:ins w:id="43989" w:author="Στάθης Καπ" w:date="2023-03-09T05:10:00Z">
        <w:r>
          <w:rPr>
            <w:lang w:val="el-GR"/>
          </w:rPr>
          <w:t xml:space="preserve">Συγκεκριμένα, σκοπός της παρούσης εργασίας ήταν να βελτιώσει την ταχύτητα του </w:t>
        </w:r>
      </w:ins>
      <w:ins w:id="43990" w:author="Στάθης Καπ" w:date="2023-03-09T05:11:00Z">
        <w:r>
          <w:rPr>
            <w:lang w:val="el-GR"/>
          </w:rPr>
          <w:t xml:space="preserve">αλγορίθμου </w:t>
        </w:r>
        <w:r>
          <w:t>ILS</w:t>
        </w:r>
        <w:r w:rsidRPr="00D87E5F">
          <w:rPr>
            <w:lang w:val="el-GR"/>
            <w:rPrChange w:id="43991" w:author="Στάθης Καπ" w:date="2023-03-09T05:11:00Z">
              <w:rPr/>
            </w:rPrChange>
          </w:rPr>
          <w:t xml:space="preserve"> </w:t>
        </w:r>
        <w:r>
          <w:rPr>
            <w:lang w:val="el-GR"/>
          </w:rPr>
          <w:t xml:space="preserve">των </w:t>
        </w:r>
        <w:r>
          <w:t>Vansteenwegen</w:t>
        </w:r>
        <w:r w:rsidRPr="00D87E5F">
          <w:rPr>
            <w:lang w:val="el-GR"/>
            <w:rPrChange w:id="43992" w:author="Στάθης Καπ" w:date="2023-03-09T05:11:00Z">
              <w:rPr/>
            </w:rPrChange>
          </w:rPr>
          <w:t xml:space="preserve"> </w:t>
        </w:r>
        <w:r>
          <w:t>et</w:t>
        </w:r>
        <w:r w:rsidRPr="00D87E5F">
          <w:rPr>
            <w:lang w:val="el-GR"/>
            <w:rPrChange w:id="43993" w:author="Στάθης Καπ" w:date="2023-03-09T05:11:00Z">
              <w:rPr/>
            </w:rPrChange>
          </w:rPr>
          <w:t xml:space="preserve"> </w:t>
        </w:r>
        <w:r>
          <w:t>al</w:t>
        </w:r>
        <w:r w:rsidRPr="00D87E5F">
          <w:rPr>
            <w:lang w:val="el-GR"/>
            <w:rPrChange w:id="43994" w:author="Στάθης Καπ" w:date="2023-03-09T05:11:00Z">
              <w:rPr/>
            </w:rPrChange>
          </w:rPr>
          <w:t xml:space="preserve">. (2009) </w:t>
        </w:r>
        <w:r>
          <w:rPr>
            <w:lang w:val="el-GR"/>
          </w:rPr>
          <w:t xml:space="preserve">χωρίζοντας το αρχικό γράφημα </w:t>
        </w:r>
        <w:r>
          <w:t>G</w:t>
        </w:r>
        <w:r w:rsidRPr="00D87E5F">
          <w:rPr>
            <w:lang w:val="el-GR"/>
            <w:rPrChange w:id="43995" w:author="Στάθης Καπ" w:date="2023-03-09T05:11:00Z">
              <w:rPr/>
            </w:rPrChange>
          </w:rPr>
          <w:t>(</w:t>
        </w:r>
        <w:r>
          <w:t>V</w:t>
        </w:r>
        <w:r w:rsidRPr="00D87E5F">
          <w:rPr>
            <w:lang w:val="el-GR"/>
            <w:rPrChange w:id="43996" w:author="Στάθης Καπ" w:date="2023-03-09T05:11:00Z">
              <w:rPr/>
            </w:rPrChange>
          </w:rPr>
          <w:t>,</w:t>
        </w:r>
        <w:r>
          <w:t>E</w:t>
        </w:r>
        <w:r w:rsidRPr="00D87E5F">
          <w:rPr>
            <w:lang w:val="el-GR"/>
            <w:rPrChange w:id="43997" w:author="Στάθης Καπ" w:date="2023-03-09T05:11:00Z">
              <w:rPr/>
            </w:rPrChange>
          </w:rPr>
          <w:t>)</w:t>
        </w:r>
        <w:r>
          <w:rPr>
            <w:lang w:val="el-GR"/>
          </w:rPr>
          <w:t xml:space="preserve"> του προβλήματος σε μικρότερα γραφήματα</w:t>
        </w:r>
      </w:ins>
      <w:ins w:id="43998" w:author="Στάθης Καπ" w:date="2023-03-09T05:14:00Z">
        <w:r>
          <w:rPr>
            <w:lang w:val="el-GR"/>
          </w:rPr>
          <w:t xml:space="preserve"> και κρατώντας τις λύσεις σε υψηλό επίπεδο.</w:t>
        </w:r>
      </w:ins>
    </w:p>
    <w:p w14:paraId="3655E239" w14:textId="4EDA131D" w:rsidR="00D87E5F" w:rsidRDefault="00D87E5F" w:rsidP="00790C1D">
      <w:pPr>
        <w:rPr>
          <w:ins w:id="43999" w:author="Στάθης Καπ" w:date="2023-03-09T05:12:00Z"/>
          <w:lang w:val="el-GR"/>
        </w:rPr>
      </w:pPr>
      <w:ins w:id="44000" w:author="Στάθης Καπ" w:date="2023-03-09T05:15:00Z">
        <w:r>
          <w:rPr>
            <w:lang w:val="el-GR"/>
          </w:rPr>
          <w:t>Το εγχείρημα αυτό, χρειαστηκ</w:t>
        </w:r>
      </w:ins>
      <w:ins w:id="44001" w:author="Στάθης Καπ" w:date="2023-03-09T05:14:00Z">
        <w:r>
          <w:rPr>
            <w:lang w:val="el-GR"/>
          </w:rPr>
          <w:t xml:space="preserve"> </w:t>
        </w:r>
      </w:ins>
    </w:p>
    <w:p w14:paraId="47C2FC0A" w14:textId="77777777" w:rsidR="00D87E5F" w:rsidRPr="00D87E5F" w:rsidRDefault="00D87E5F" w:rsidP="00790C1D">
      <w:pPr>
        <w:rPr>
          <w:ins w:id="44002" w:author="Στάθης Καπ" w:date="2023-03-09T04:46:00Z"/>
          <w:lang w:val="el-GR"/>
          <w:rPrChange w:id="44003" w:author="Στάθης Καπ" w:date="2023-03-09T05:11:00Z">
            <w:rPr>
              <w:ins w:id="44004" w:author="Στάθης Καπ" w:date="2023-03-09T04:46:00Z"/>
            </w:rPr>
          </w:rPrChange>
        </w:rPr>
        <w:pPrChange w:id="44005" w:author="Στάθης Καπ" w:date="2023-03-09T04:46:00Z">
          <w:pPr>
            <w:pStyle w:val="Heading1"/>
          </w:pPr>
        </w:pPrChange>
      </w:pPr>
    </w:p>
    <w:p w14:paraId="085496FE" w14:textId="512A5A12" w:rsidR="00875A10" w:rsidRPr="00FF4567" w:rsidRDefault="00875A10" w:rsidP="00790C1D">
      <w:pPr>
        <w:pStyle w:val="Heading1"/>
        <w:numPr>
          <w:ilvl w:val="0"/>
          <w:numId w:val="0"/>
        </w:numPr>
        <w:rPr>
          <w:lang w:val="el-GR"/>
          <w:rPrChange w:id="44006" w:author="Στάθης Καπ" w:date="2023-02-24T06:23:00Z">
            <w:rPr/>
          </w:rPrChange>
        </w:rPr>
        <w:pPrChange w:id="44007" w:author="Στάθης Καπ" w:date="2023-03-09T04:46:00Z">
          <w:pPr/>
        </w:pPrChange>
      </w:pPr>
      <w:r w:rsidRPr="00FF4567">
        <w:rPr>
          <w:lang w:val="el-GR"/>
          <w:rPrChange w:id="44008" w:author="Στάθης Καπ" w:date="2023-02-24T06:23:00Z">
            <w:rPr/>
          </w:rPrChange>
        </w:rPr>
        <w:br w:type="page"/>
      </w:r>
    </w:p>
    <w:bookmarkStart w:id="44009" w:name="_Toc129198217"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44010" w:author="Στάθης Καπ" w:date="2023-02-25T14:58:00Z">
                <w:rPr/>
              </w:rPrChange>
            </w:rPr>
          </w:pPr>
          <w:r>
            <w:rPr>
              <w:lang w:val="el-GR"/>
            </w:rPr>
            <w:t>Βιβλιογραφία</w:t>
          </w:r>
          <w:bookmarkEnd w:id="44009"/>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44011" w:author="Στάθης Καπ" w:date="2023-03-07T06:06:00Z">
                          <w:rPr>
                            <w:noProof/>
                            <w:lang w:val="el-GR"/>
                          </w:rPr>
                        </w:rPrChange>
                      </w:rPr>
                    </w:pPr>
                    <w:r w:rsidRPr="007866A8">
                      <w:rPr>
                        <w:noProof/>
                        <w:rPrChange w:id="44012" w:author="Στάθης Καπ" w:date="2023-03-07T06:06:00Z">
                          <w:rPr>
                            <w:noProof/>
                            <w:lang w:val="el-GR"/>
                          </w:rPr>
                        </w:rPrChange>
                      </w:rPr>
                      <w:t xml:space="preserve">T. Tsiligirides, «Heuristic methods applied to orienteering,» </w:t>
                    </w:r>
                    <w:r w:rsidRPr="007866A8">
                      <w:rPr>
                        <w:i/>
                        <w:iCs/>
                        <w:noProof/>
                        <w:rPrChange w:id="44013" w:author="Στάθης Καπ" w:date="2023-03-07T06:06:00Z">
                          <w:rPr>
                            <w:i/>
                            <w:iCs/>
                            <w:noProof/>
                            <w:lang w:val="el-GR"/>
                          </w:rPr>
                        </w:rPrChange>
                      </w:rPr>
                      <w:t xml:space="preserve">Journal of the Operational Research Society, </w:t>
                    </w:r>
                    <w:r w:rsidRPr="007866A8">
                      <w:rPr>
                        <w:noProof/>
                        <w:rPrChange w:id="44014"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44015" w:author="Στάθης Καπ" w:date="2023-03-07T06:06:00Z">
                          <w:rPr>
                            <w:noProof/>
                            <w:lang w:val="el-GR"/>
                          </w:rPr>
                        </w:rPrChange>
                      </w:rPr>
                    </w:pPr>
                    <w:r w:rsidRPr="007866A8">
                      <w:rPr>
                        <w:noProof/>
                        <w:rPrChange w:id="44016" w:author="Στάθης Καπ" w:date="2023-03-07T06:06:00Z">
                          <w:rPr>
                            <w:noProof/>
                            <w:lang w:val="el-GR"/>
                          </w:rPr>
                        </w:rPrChange>
                      </w:rPr>
                      <w:t xml:space="preserve">G. L. k. S. Martello, «The selective travelling salesman problem,» </w:t>
                    </w:r>
                    <w:r w:rsidRPr="007866A8">
                      <w:rPr>
                        <w:i/>
                        <w:iCs/>
                        <w:noProof/>
                        <w:rPrChange w:id="44017" w:author="Στάθης Καπ" w:date="2023-03-07T06:06:00Z">
                          <w:rPr>
                            <w:i/>
                            <w:iCs/>
                            <w:noProof/>
                            <w:lang w:val="el-GR"/>
                          </w:rPr>
                        </w:rPrChange>
                      </w:rPr>
                      <w:t xml:space="preserve">Discrete Applied Mathematics, </w:t>
                    </w:r>
                    <w:r w:rsidRPr="007866A8">
                      <w:rPr>
                        <w:noProof/>
                        <w:rPrChange w:id="44018"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44019" w:author="Στάθης Καπ" w:date="2023-03-07T06:06:00Z">
                          <w:rPr>
                            <w:noProof/>
                            <w:lang w:val="el-GR"/>
                          </w:rPr>
                        </w:rPrChange>
                      </w:rPr>
                    </w:pPr>
                    <w:r w:rsidRPr="007866A8">
                      <w:rPr>
                        <w:noProof/>
                        <w:rPrChange w:id="44020" w:author="Στάθης Καπ" w:date="2023-03-07T06:06:00Z">
                          <w:rPr>
                            <w:noProof/>
                            <w:lang w:val="el-GR"/>
                          </w:rPr>
                        </w:rPrChange>
                      </w:rPr>
                      <w:t xml:space="preserve">S. K. k. S. Morito, «An algorithm for single constraint maximum collection problem,» </w:t>
                    </w:r>
                    <w:r w:rsidRPr="007866A8">
                      <w:rPr>
                        <w:i/>
                        <w:iCs/>
                        <w:noProof/>
                        <w:rPrChange w:id="44021" w:author="Στάθης Καπ" w:date="2023-03-07T06:06:00Z">
                          <w:rPr>
                            <w:i/>
                            <w:iCs/>
                            <w:noProof/>
                            <w:lang w:val="el-GR"/>
                          </w:rPr>
                        </w:rPrChange>
                      </w:rPr>
                      <w:t xml:space="preserve">Journal of the Operations Research Society of Japan, </w:t>
                    </w:r>
                    <w:r w:rsidRPr="007866A8">
                      <w:rPr>
                        <w:noProof/>
                        <w:rPrChange w:id="44022"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44023" w:author="Στάθης Καπ" w:date="2023-03-07T06:06:00Z">
                          <w:rPr>
                            <w:noProof/>
                            <w:lang w:val="el-GR"/>
                          </w:rPr>
                        </w:rPrChange>
                      </w:rPr>
                    </w:pPr>
                    <w:r w:rsidRPr="007866A8">
                      <w:rPr>
                        <w:noProof/>
                        <w:rPrChange w:id="44024"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44025" w:author="Στάθης Καπ" w:date="2023-03-07T06:06:00Z">
                          <w:rPr>
                            <w:noProof/>
                            <w:lang w:val="el-GR"/>
                          </w:rPr>
                        </w:rPrChange>
                      </w:rPr>
                      <w:t xml:space="preserve"> </w:t>
                    </w:r>
                    <w:r w:rsidRPr="007866A8">
                      <w:rPr>
                        <w:i/>
                        <w:iCs/>
                        <w:noProof/>
                        <w:rPrChange w:id="44026" w:author="Στάθης Καπ" w:date="2023-03-07T06:06:00Z">
                          <w:rPr>
                            <w:i/>
                            <w:iCs/>
                            <w:noProof/>
                            <w:lang w:val="el-GR"/>
                          </w:rPr>
                        </w:rPrChange>
                      </w:rPr>
                      <w:t>Current Trends in Web Engineering - 10th International Conference on Web Engineering</w:t>
                    </w:r>
                    <w:r w:rsidRPr="007866A8">
                      <w:rPr>
                        <w:noProof/>
                        <w:rPrChange w:id="44027"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44028" w:author="Στάθης Καπ" w:date="2023-03-07T06:06:00Z">
                          <w:rPr>
                            <w:noProof/>
                            <w:lang w:val="el-GR"/>
                          </w:rPr>
                        </w:rPrChange>
                      </w:rPr>
                    </w:pPr>
                    <w:r w:rsidRPr="007866A8">
                      <w:rPr>
                        <w:noProof/>
                        <w:rPrChange w:id="44029" w:author="Στάθης Καπ" w:date="2023-03-07T06:06:00Z">
                          <w:rPr>
                            <w:noProof/>
                            <w:lang w:val="el-GR"/>
                          </w:rPr>
                        </w:rPrChange>
                      </w:rPr>
                      <w:t xml:space="preserve">P. V. a. D. V. Oudheusden, «Research, 209(1):1 10, 2011.,» </w:t>
                    </w:r>
                    <w:r w:rsidRPr="007866A8">
                      <w:rPr>
                        <w:i/>
                        <w:iCs/>
                        <w:noProof/>
                        <w:rPrChange w:id="44030" w:author="Στάθης Καπ" w:date="2023-03-07T06:06:00Z">
                          <w:rPr>
                            <w:i/>
                            <w:iCs/>
                            <w:noProof/>
                            <w:lang w:val="el-GR"/>
                          </w:rPr>
                        </w:rPrChange>
                      </w:rPr>
                      <w:t xml:space="preserve">The mobile tourist guide: An OR opportunity, </w:t>
                    </w:r>
                    <w:r w:rsidRPr="007866A8">
                      <w:rPr>
                        <w:noProof/>
                        <w:rPrChange w:id="44031"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44032" w:author="Στάθης Καπ" w:date="2023-03-07T06:06:00Z">
                          <w:rPr>
                            <w:noProof/>
                            <w:lang w:val="el-GR"/>
                          </w:rPr>
                        </w:rPrChange>
                      </w:rPr>
                    </w:pPr>
                    <w:r w:rsidRPr="007866A8">
                      <w:rPr>
                        <w:noProof/>
                        <w:rPrChange w:id="44033"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44034" w:author="Στάθης Καπ" w:date="2023-03-07T06:06:00Z">
                          <w:rPr>
                            <w:i/>
                            <w:iCs/>
                            <w:noProof/>
                            <w:lang w:val="el-GR"/>
                          </w:rPr>
                        </w:rPrChange>
                      </w:rPr>
                      <w:t xml:space="preserve">Computers &amp; Operations Research, </w:t>
                    </w:r>
                    <w:r w:rsidRPr="007866A8">
                      <w:rPr>
                        <w:noProof/>
                        <w:rPrChange w:id="44035"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44036" w:author="Στάθης Καπ" w:date="2023-03-07T06:06:00Z">
                          <w:rPr>
                            <w:noProof/>
                            <w:lang w:val="el-GR"/>
                          </w:rPr>
                        </w:rPrChange>
                      </w:rPr>
                    </w:pPr>
                    <w:r w:rsidRPr="007866A8">
                      <w:rPr>
                        <w:noProof/>
                        <w:rPrChange w:id="44037" w:author="Στάθης Καπ" w:date="2023-03-07T06:06:00Z">
                          <w:rPr>
                            <w:noProof/>
                            <w:lang w:val="el-GR"/>
                          </w:rPr>
                        </w:rPrChange>
                      </w:rPr>
                      <w:t xml:space="preserve">W. S. a. D. V. O. P. Vansteenwegen, «The orienteering problem: A survey,» </w:t>
                    </w:r>
                    <w:r w:rsidRPr="007866A8">
                      <w:rPr>
                        <w:i/>
                        <w:iCs/>
                        <w:noProof/>
                        <w:rPrChange w:id="44038" w:author="Στάθης Καπ" w:date="2023-03-07T06:06:00Z">
                          <w:rPr>
                            <w:i/>
                            <w:iCs/>
                            <w:noProof/>
                            <w:lang w:val="el-GR"/>
                          </w:rPr>
                        </w:rPrChange>
                      </w:rPr>
                      <w:t xml:space="preserve">European Journal of Operational Research, </w:t>
                    </w:r>
                    <w:r w:rsidRPr="007866A8">
                      <w:rPr>
                        <w:noProof/>
                        <w:rPrChange w:id="44039"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44040" w:author="Στάθης Καπ" w:date="2023-03-07T06:06:00Z">
                          <w:rPr>
                            <w:noProof/>
                            <w:lang w:val="el-GR"/>
                          </w:rPr>
                        </w:rPrChange>
                      </w:rPr>
                    </w:pPr>
                    <w:r w:rsidRPr="007866A8">
                      <w:rPr>
                        <w:noProof/>
                        <w:rPrChange w:id="44041" w:author="Στάθης Καπ" w:date="2023-03-07T06:06:00Z">
                          <w:rPr>
                            <w:noProof/>
                            <w:lang w:val="el-GR"/>
                          </w:rPr>
                        </w:rPrChange>
                      </w:rPr>
                      <w:t xml:space="preserve">A. W. T. a. R. A. Z. C. E. Miller, «Integer programming formulations and travelling salesman problems,» </w:t>
                    </w:r>
                    <w:r w:rsidRPr="007866A8">
                      <w:rPr>
                        <w:i/>
                        <w:iCs/>
                        <w:noProof/>
                        <w:rPrChange w:id="44042" w:author="Στάθης Καπ" w:date="2023-03-07T06:06:00Z">
                          <w:rPr>
                            <w:i/>
                            <w:iCs/>
                            <w:noProof/>
                            <w:lang w:val="el-GR"/>
                          </w:rPr>
                        </w:rPrChange>
                      </w:rPr>
                      <w:t xml:space="preserve">Journal of the Association for Computing Machinery, </w:t>
                    </w:r>
                    <w:r w:rsidRPr="007866A8">
                      <w:rPr>
                        <w:noProof/>
                        <w:rPrChange w:id="44043"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44044" w:author="Στάθης Καπ" w:date="2023-03-07T06:06:00Z">
                          <w:rPr>
                            <w:noProof/>
                            <w:lang w:val="el-GR"/>
                          </w:rPr>
                        </w:rPrChange>
                      </w:rPr>
                    </w:pPr>
                    <w:r w:rsidRPr="007866A8">
                      <w:rPr>
                        <w:noProof/>
                        <w:rPrChange w:id="44045" w:author="Στάθης Καπ" w:date="2023-03-07T06:06:00Z">
                          <w:rPr>
                            <w:noProof/>
                            <w:lang w:val="el-GR"/>
                          </w:rPr>
                        </w:rPrChange>
                      </w:rPr>
                      <w:t xml:space="preserve">V. N. &amp;. R. Ravi, «The Directed Orienteering Problem,» </w:t>
                    </w:r>
                    <w:r w:rsidRPr="007866A8">
                      <w:rPr>
                        <w:i/>
                        <w:iCs/>
                        <w:noProof/>
                        <w:rPrChange w:id="44046" w:author="Στάθης Καπ" w:date="2023-03-07T06:06:00Z">
                          <w:rPr>
                            <w:i/>
                            <w:iCs/>
                            <w:noProof/>
                            <w:lang w:val="el-GR"/>
                          </w:rPr>
                        </w:rPrChange>
                      </w:rPr>
                      <w:t xml:space="preserve">Algorithmica, </w:t>
                    </w:r>
                    <w:r w:rsidRPr="007866A8">
                      <w:rPr>
                        <w:noProof/>
                        <w:rPrChange w:id="44047"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44048" w:author="Στάθης Καπ" w:date="2023-03-07T06:06:00Z">
                          <w:rPr>
                            <w:noProof/>
                            <w:lang w:val="el-GR"/>
                          </w:rPr>
                        </w:rPrChange>
                      </w:rPr>
                    </w:pPr>
                    <w:r w:rsidRPr="007866A8">
                      <w:rPr>
                        <w:noProof/>
                        <w:rPrChange w:id="44049"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44050" w:author="Στάθης Καπ" w:date="2023-03-07T06:06:00Z">
                          <w:rPr>
                            <w:i/>
                            <w:iCs/>
                            <w:noProof/>
                            <w:lang w:val="el-GR"/>
                          </w:rPr>
                        </w:rPrChange>
                      </w:rPr>
                      <w:t xml:space="preserve">STOC '04: Proceedings of the thirty-sixth annual ACM symposium on Theory of computing, </w:t>
                    </w:r>
                    <w:r w:rsidRPr="007866A8">
                      <w:rPr>
                        <w:noProof/>
                        <w:rPrChange w:id="44051"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44052" w:author="Στάθης Καπ" w:date="2023-03-07T06:09:00Z">
                          <w:rPr>
                            <w:noProof/>
                            <w:lang w:val="el-GR"/>
                          </w:rPr>
                        </w:rPrChange>
                      </w:rPr>
                    </w:pPr>
                    <w:r w:rsidRPr="007866A8">
                      <w:rPr>
                        <w:noProof/>
                        <w:rPrChange w:id="44053" w:author="Στάθης Καπ" w:date="2023-03-07T06:09:00Z">
                          <w:rPr>
                            <w:noProof/>
                            <w:lang w:val="el-GR"/>
                          </w:rPr>
                        </w:rPrChange>
                      </w:rPr>
                      <w:t xml:space="preserve">J. S. B. M. a. G. N. E. M. Arkin, «Resource-constrained geometric network optimization,» </w:t>
                    </w:r>
                    <w:r w:rsidRPr="007866A8">
                      <w:rPr>
                        <w:i/>
                        <w:iCs/>
                        <w:noProof/>
                        <w:rPrChange w:id="44054" w:author="Στάθης Καπ" w:date="2023-03-07T06:09:00Z">
                          <w:rPr>
                            <w:i/>
                            <w:iCs/>
                            <w:noProof/>
                            <w:lang w:val="el-GR"/>
                          </w:rPr>
                        </w:rPrChange>
                      </w:rPr>
                      <w:t xml:space="preserve">Proceedings of the 14th Annual Symposium on Computational Geometry, SCG ’98, </w:t>
                    </w:r>
                    <w:r w:rsidRPr="007866A8">
                      <w:rPr>
                        <w:noProof/>
                        <w:rPrChange w:id="44055"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44056" w:author="Στάθης Καπ" w:date="2023-03-07T06:09:00Z">
                          <w:rPr>
                            <w:noProof/>
                            <w:lang w:val="el-GR"/>
                          </w:rPr>
                        </w:rPrChange>
                      </w:rPr>
                    </w:pPr>
                    <w:r w:rsidRPr="007866A8">
                      <w:rPr>
                        <w:noProof/>
                        <w:rPrChange w:id="44057" w:author="Στάθης Καπ" w:date="2023-03-07T06:09:00Z">
                          <w:rPr>
                            <w:noProof/>
                            <w:lang w:val="el-GR"/>
                          </w:rPr>
                        </w:rPrChange>
                      </w:rPr>
                      <w:t xml:space="preserve">K. C. a. S. Har-Peled, «The orienteering problem in the plane revisited,» </w:t>
                    </w:r>
                    <w:r w:rsidRPr="007866A8">
                      <w:rPr>
                        <w:i/>
                        <w:iCs/>
                        <w:noProof/>
                        <w:rPrChange w:id="44058" w:author="Στάθης Καπ" w:date="2023-03-07T06:09:00Z">
                          <w:rPr>
                            <w:i/>
                            <w:iCs/>
                            <w:noProof/>
                            <w:lang w:val="el-GR"/>
                          </w:rPr>
                        </w:rPrChange>
                      </w:rPr>
                      <w:t xml:space="preserve">Proceedings of the 22nd Annual Symposium on Computational Geometry, SCG ’06, </w:t>
                    </w:r>
                    <w:r w:rsidRPr="007866A8">
                      <w:rPr>
                        <w:noProof/>
                        <w:rPrChange w:id="44059"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44060" w:author="Στάθης Καπ" w:date="2023-03-07T06:11:00Z">
                          <w:rPr>
                            <w:noProof/>
                            <w:lang w:val="el-GR"/>
                          </w:rPr>
                        </w:rPrChange>
                      </w:rPr>
                    </w:pPr>
                    <w:r w:rsidRPr="007866A8">
                      <w:rPr>
                        <w:noProof/>
                        <w:rPrChange w:id="44061"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44062" w:author="Στάθης Καπ" w:date="2023-03-07T06:11:00Z">
                          <w:rPr>
                            <w:i/>
                            <w:iCs/>
                            <w:noProof/>
                            <w:lang w:val="el-GR"/>
                          </w:rPr>
                        </w:rPrChange>
                      </w:rPr>
                      <w:t xml:space="preserve">European Journal of Operational Research, </w:t>
                    </w:r>
                    <w:r w:rsidRPr="007866A8">
                      <w:rPr>
                        <w:noProof/>
                        <w:rPrChange w:id="44063"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44064" w:author="Στάθης Καπ" w:date="2023-03-07T06:12:00Z">
                          <w:rPr>
                            <w:noProof/>
                            <w:lang w:val="el-GR"/>
                          </w:rPr>
                        </w:rPrChange>
                      </w:rPr>
                    </w:pPr>
                    <w:r w:rsidRPr="007866A8">
                      <w:rPr>
                        <w:noProof/>
                        <w:rPrChange w:id="44065"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44066" w:author="Στάθης Καπ" w:date="2023-03-07T06:12:00Z">
                          <w:rPr>
                            <w:i/>
                            <w:iCs/>
                            <w:noProof/>
                            <w:lang w:val="el-GR"/>
                          </w:rPr>
                        </w:rPrChange>
                      </w:rPr>
                      <w:t xml:space="preserve">Networks, </w:t>
                    </w:r>
                    <w:r w:rsidRPr="007866A8">
                      <w:rPr>
                        <w:noProof/>
                        <w:rPrChange w:id="44067"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44068" w:author="Στάθης Καπ" w:date="2023-03-07T06:12:00Z">
                          <w:rPr>
                            <w:noProof/>
                            <w:lang w:val="el-GR"/>
                          </w:rPr>
                        </w:rPrChange>
                      </w:rPr>
                    </w:pPr>
                    <w:r w:rsidRPr="007866A8">
                      <w:rPr>
                        <w:noProof/>
                        <w:rPrChange w:id="44069" w:author="Στάθης Καπ" w:date="2023-03-07T06:12:00Z">
                          <w:rPr>
                            <w:noProof/>
                            <w:lang w:val="el-GR"/>
                          </w:rPr>
                        </w:rPrChange>
                      </w:rPr>
                      <w:t xml:space="preserve">L. L. a. R. V. Bruce L. Golden, «The orienteering problem,» </w:t>
                    </w:r>
                    <w:r w:rsidRPr="007866A8">
                      <w:rPr>
                        <w:i/>
                        <w:iCs/>
                        <w:noProof/>
                        <w:rPrChange w:id="44070" w:author="Στάθης Καπ" w:date="2023-03-07T06:12:00Z">
                          <w:rPr>
                            <w:i/>
                            <w:iCs/>
                            <w:noProof/>
                            <w:lang w:val="el-GR"/>
                          </w:rPr>
                        </w:rPrChange>
                      </w:rPr>
                      <w:t xml:space="preserve">Naval Research Logistics (NRL), </w:t>
                    </w:r>
                    <w:r w:rsidRPr="007866A8">
                      <w:rPr>
                        <w:noProof/>
                        <w:rPrChange w:id="44071"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44072" w:author="Στάθης Καπ" w:date="2023-03-07T06:13:00Z">
                          <w:rPr>
                            <w:noProof/>
                            <w:lang w:val="el-GR"/>
                          </w:rPr>
                        </w:rPrChange>
                      </w:rPr>
                    </w:pPr>
                    <w:r w:rsidRPr="007866A8">
                      <w:rPr>
                        <w:noProof/>
                        <w:rPrChange w:id="44073" w:author="Στάθης Καπ" w:date="2023-03-07T06:13:00Z">
                          <w:rPr>
                            <w:noProof/>
                            <w:lang w:val="el-GR"/>
                          </w:rPr>
                        </w:rPrChange>
                      </w:rPr>
                      <w:t xml:space="preserve">J. J. S. G. P. T. Matteo Fischetti, «Solving the Orienteering Problem through Branch-and-Cut,» </w:t>
                    </w:r>
                    <w:r w:rsidRPr="007866A8">
                      <w:rPr>
                        <w:i/>
                        <w:iCs/>
                        <w:noProof/>
                        <w:rPrChange w:id="44074" w:author="Στάθης Καπ" w:date="2023-03-07T06:13:00Z">
                          <w:rPr>
                            <w:i/>
                            <w:iCs/>
                            <w:noProof/>
                            <w:lang w:val="el-GR"/>
                          </w:rPr>
                        </w:rPrChange>
                      </w:rPr>
                      <w:t xml:space="preserve">INFORMS Journal on Computing, </w:t>
                    </w:r>
                    <w:r w:rsidRPr="007866A8">
                      <w:rPr>
                        <w:noProof/>
                        <w:rPrChange w:id="44075"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44076" w:author="Στάθης Καπ" w:date="2023-03-07T06:13:00Z">
                          <w:rPr>
                            <w:noProof/>
                            <w:lang w:val="el-GR"/>
                          </w:rPr>
                        </w:rPrChange>
                      </w:rPr>
                    </w:pPr>
                    <w:r w:rsidRPr="007866A8">
                      <w:rPr>
                        <w:noProof/>
                        <w:rPrChange w:id="44077" w:author="Στάθης Καπ" w:date="2023-03-07T06:13:00Z">
                          <w:rPr>
                            <w:noProof/>
                            <w:lang w:val="el-GR"/>
                          </w:rPr>
                        </w:rPrChange>
                      </w:rPr>
                      <w:t xml:space="preserve">Y. S. Y. a. M. K. Ram Ramesh, « An optimal algorithm for the orienteering tour problem,» </w:t>
                    </w:r>
                    <w:r w:rsidRPr="007866A8">
                      <w:rPr>
                        <w:i/>
                        <w:iCs/>
                        <w:noProof/>
                        <w:rPrChange w:id="44078" w:author="Στάθης Καπ" w:date="2023-03-07T06:13:00Z">
                          <w:rPr>
                            <w:i/>
                            <w:iCs/>
                            <w:noProof/>
                            <w:lang w:val="el-GR"/>
                          </w:rPr>
                        </w:rPrChange>
                      </w:rPr>
                      <w:t xml:space="preserve">ORSA Journal On Computing, </w:t>
                    </w:r>
                    <w:r w:rsidRPr="007866A8">
                      <w:rPr>
                        <w:noProof/>
                        <w:rPrChange w:id="44079"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44080" w:author="Στάθης Καπ" w:date="2023-03-07T06:13:00Z">
                          <w:rPr>
                            <w:noProof/>
                            <w:lang w:val="el-GR"/>
                          </w:rPr>
                        </w:rPrChange>
                      </w:rPr>
                    </w:pPr>
                    <w:r w:rsidRPr="007866A8">
                      <w:rPr>
                        <w:noProof/>
                        <w:rPrChange w:id="44081" w:author="Στάθης Καπ" w:date="2023-03-07T06:13:00Z">
                          <w:rPr>
                            <w:noProof/>
                            <w:lang w:val="el-GR"/>
                          </w:rPr>
                        </w:rPrChange>
                      </w:rPr>
                      <w:t xml:space="preserve">L. L. A. L. M. Daniel Duque, «Solving the Orienteering Problem with Time Windows via the Pulse Framework,» </w:t>
                    </w:r>
                    <w:r w:rsidRPr="007866A8">
                      <w:rPr>
                        <w:i/>
                        <w:iCs/>
                        <w:noProof/>
                        <w:rPrChange w:id="44082" w:author="Στάθης Καπ" w:date="2023-03-07T06:13:00Z">
                          <w:rPr>
                            <w:i/>
                            <w:iCs/>
                            <w:noProof/>
                            <w:lang w:val="el-GR"/>
                          </w:rPr>
                        </w:rPrChange>
                      </w:rPr>
                      <w:t xml:space="preserve">Computers &amp; Operations Research, </w:t>
                    </w:r>
                    <w:r w:rsidRPr="007866A8">
                      <w:rPr>
                        <w:noProof/>
                        <w:rPrChange w:id="44083"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44084" w:author="Στάθης Καπ" w:date="2023-03-07T06:13:00Z">
                          <w:rPr>
                            <w:noProof/>
                            <w:lang w:val="el-GR"/>
                          </w:rPr>
                        </w:rPrChange>
                      </w:rPr>
                    </w:pPr>
                    <w:r w:rsidRPr="007866A8">
                      <w:rPr>
                        <w:noProof/>
                        <w:rPrChange w:id="44085" w:author="Στάθης Καπ" w:date="2023-03-07T06:13:00Z">
                          <w:rPr>
                            <w:noProof/>
                            <w:lang w:val="el-GR"/>
                          </w:rPr>
                        </w:rPrChange>
                      </w:rPr>
                      <w:t xml:space="preserve">A. L. M. Leonardo Lozano, «On an exact method for the constrained shortest path problem,» </w:t>
                    </w:r>
                    <w:r w:rsidRPr="007866A8">
                      <w:rPr>
                        <w:i/>
                        <w:iCs/>
                        <w:noProof/>
                        <w:rPrChange w:id="44086" w:author="Στάθης Καπ" w:date="2023-03-07T06:13:00Z">
                          <w:rPr>
                            <w:i/>
                            <w:iCs/>
                            <w:noProof/>
                            <w:lang w:val="el-GR"/>
                          </w:rPr>
                        </w:rPrChange>
                      </w:rPr>
                      <w:t xml:space="preserve">Computers &amp; Operations Research, </w:t>
                    </w:r>
                    <w:r w:rsidRPr="007866A8">
                      <w:rPr>
                        <w:noProof/>
                        <w:rPrChange w:id="44087"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44088" w:author="Στάθης Καπ" w:date="2023-03-07T06:14:00Z">
                          <w:rPr>
                            <w:noProof/>
                            <w:lang w:val="el-GR"/>
                          </w:rPr>
                        </w:rPrChange>
                      </w:rPr>
                    </w:pPr>
                    <w:r w:rsidRPr="004557D0">
                      <w:rPr>
                        <w:noProof/>
                        <w:rPrChange w:id="44089"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44090" w:author="Στάθης Καπ" w:date="2023-03-07T06:14:00Z">
                          <w:rPr>
                            <w:i/>
                            <w:iCs/>
                            <w:noProof/>
                            <w:lang w:val="el-GR"/>
                          </w:rPr>
                        </w:rPrChange>
                      </w:rPr>
                      <w:t xml:space="preserve">Evolutionary Computation in Combinatorial Optimization, </w:t>
                    </w:r>
                    <w:r w:rsidRPr="004557D0">
                      <w:rPr>
                        <w:noProof/>
                        <w:rPrChange w:id="44091"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44092" w:author="Στάθης Καπ" w:date="2023-03-07T06:14:00Z">
                          <w:rPr>
                            <w:noProof/>
                            <w:lang w:val="el-GR"/>
                          </w:rPr>
                        </w:rPrChange>
                      </w:rPr>
                    </w:pPr>
                    <w:r w:rsidRPr="004557D0">
                      <w:rPr>
                        <w:noProof/>
                        <w:rPrChange w:id="44093" w:author="Στάθης Καπ" w:date="2023-03-07T06:14:00Z">
                          <w:rPr>
                            <w:noProof/>
                            <w:lang w:val="el-GR"/>
                          </w:rPr>
                        </w:rPrChange>
                      </w:rPr>
                      <w:t xml:space="preserve">A. L. Fedor V. Fomin, «Approximation algorithms for time-dependent orienteering,» </w:t>
                    </w:r>
                    <w:r w:rsidRPr="004557D0">
                      <w:rPr>
                        <w:i/>
                        <w:iCs/>
                        <w:noProof/>
                        <w:rPrChange w:id="44094" w:author="Στάθης Καπ" w:date="2023-03-07T06:14:00Z">
                          <w:rPr>
                            <w:i/>
                            <w:iCs/>
                            <w:noProof/>
                            <w:lang w:val="el-GR"/>
                          </w:rPr>
                        </w:rPrChange>
                      </w:rPr>
                      <w:t xml:space="preserve">Information Processing Letters, </w:t>
                    </w:r>
                    <w:r w:rsidRPr="004557D0">
                      <w:rPr>
                        <w:noProof/>
                        <w:rPrChange w:id="44095"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44096" w:author="Στάθης Καπ" w:date="2023-03-07T06:14:00Z">
                          <w:rPr>
                            <w:noProof/>
                            <w:lang w:val="el-GR"/>
                          </w:rPr>
                        </w:rPrChange>
                      </w:rPr>
                    </w:pPr>
                    <w:r w:rsidRPr="004557D0">
                      <w:rPr>
                        <w:noProof/>
                        <w:rPrChange w:id="44097" w:author="Στάθης Καπ" w:date="2023-03-07T06:14:00Z">
                          <w:rPr>
                            <w:noProof/>
                            <w:lang w:val="el-GR"/>
                          </w:rPr>
                        </w:rPrChange>
                      </w:rPr>
                      <w:t xml:space="preserve">K. S. E.-H. A. P. V. C. Verbeeck, «A fast solution method for the time-dependent orienteering problem,» </w:t>
                    </w:r>
                    <w:r w:rsidRPr="004557D0">
                      <w:rPr>
                        <w:i/>
                        <w:iCs/>
                        <w:noProof/>
                        <w:rPrChange w:id="44098" w:author="Στάθης Καπ" w:date="2023-03-07T06:14:00Z">
                          <w:rPr>
                            <w:i/>
                            <w:iCs/>
                            <w:noProof/>
                            <w:lang w:val="el-GR"/>
                          </w:rPr>
                        </w:rPrChange>
                      </w:rPr>
                      <w:t xml:space="preserve">European Journal of Operational Research, </w:t>
                    </w:r>
                    <w:r w:rsidRPr="004557D0">
                      <w:rPr>
                        <w:noProof/>
                        <w:rPrChange w:id="44099"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44100" w:author="Στάθης Καπ" w:date="2023-03-07T06:14:00Z">
                          <w:rPr>
                            <w:noProof/>
                            <w:lang w:val="el-GR"/>
                          </w:rPr>
                        </w:rPrChange>
                      </w:rPr>
                    </w:pPr>
                    <w:r w:rsidRPr="004557D0">
                      <w:rPr>
                        <w:noProof/>
                        <w:rPrChange w:id="44101" w:author="Στάθης Καπ" w:date="2023-03-07T06:14:00Z">
                          <w:rPr>
                            <w:noProof/>
                            <w:lang w:val="el-GR"/>
                          </w:rPr>
                        </w:rPrChange>
                      </w:rPr>
                      <w:t xml:space="preserve">W. S. D. V. O. Pieter Vansteenwegen, «The orienteering problem: A survey,» </w:t>
                    </w:r>
                    <w:r w:rsidRPr="004557D0">
                      <w:rPr>
                        <w:i/>
                        <w:iCs/>
                        <w:noProof/>
                        <w:rPrChange w:id="44102" w:author="Στάθης Καπ" w:date="2023-03-07T06:14:00Z">
                          <w:rPr>
                            <w:i/>
                            <w:iCs/>
                            <w:noProof/>
                            <w:lang w:val="el-GR"/>
                          </w:rPr>
                        </w:rPrChange>
                      </w:rPr>
                      <w:t xml:space="preserve">European Journal of Operational Research, </w:t>
                    </w:r>
                    <w:r w:rsidRPr="004557D0">
                      <w:rPr>
                        <w:noProof/>
                        <w:rPrChange w:id="44103"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44104" w:author="Στάθης Καπ" w:date="2023-03-07T06:14:00Z">
                          <w:rPr>
                            <w:noProof/>
                            <w:lang w:val="el-GR"/>
                          </w:rPr>
                        </w:rPrChange>
                      </w:rPr>
                    </w:pPr>
                    <w:r w:rsidRPr="004557D0">
                      <w:rPr>
                        <w:noProof/>
                        <w:rPrChange w:id="44105"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44106" w:author="Στάθης Καπ" w:date="2023-03-07T06:14:00Z">
                          <w:rPr>
                            <w:i/>
                            <w:iCs/>
                            <w:noProof/>
                            <w:lang w:val="el-GR"/>
                          </w:rPr>
                        </w:rPrChange>
                      </w:rPr>
                      <w:t xml:space="preserve">RESEARCH COLLECTION SCHOOL OF COMPUTING AND INFORMATION SYSTEMS, </w:t>
                    </w:r>
                    <w:r w:rsidRPr="004557D0">
                      <w:rPr>
                        <w:noProof/>
                        <w:rPrChange w:id="44107"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44108" w:author="Στάθης Καπ" w:date="2023-03-07T06:14:00Z">
                          <w:rPr>
                            <w:noProof/>
                            <w:lang w:val="el-GR"/>
                          </w:rPr>
                        </w:rPrChange>
                      </w:rPr>
                    </w:pPr>
                    <w:r w:rsidRPr="004557D0">
                      <w:rPr>
                        <w:noProof/>
                        <w:rPrChange w:id="44109" w:author="Στάθης Καπ" w:date="2023-03-07T06:14:00Z">
                          <w:rPr>
                            <w:noProof/>
                            <w:lang w:val="el-GR"/>
                          </w:rPr>
                        </w:rPrChange>
                      </w:rPr>
                      <w:t xml:space="preserve">C. A. k. Z. F. Liangjun Ke, «Ants can solve the team orienteering problem,» </w:t>
                    </w:r>
                    <w:r w:rsidRPr="004557D0">
                      <w:rPr>
                        <w:i/>
                        <w:iCs/>
                        <w:noProof/>
                        <w:rPrChange w:id="44110" w:author="Στάθης Καπ" w:date="2023-03-07T06:14:00Z">
                          <w:rPr>
                            <w:i/>
                            <w:iCs/>
                            <w:noProof/>
                            <w:lang w:val="el-GR"/>
                          </w:rPr>
                        </w:rPrChange>
                      </w:rPr>
                      <w:t xml:space="preserve">Computers &amp; Industrial Engineering, </w:t>
                    </w:r>
                    <w:r w:rsidRPr="004557D0">
                      <w:rPr>
                        <w:noProof/>
                        <w:rPrChange w:id="44111"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44112" w:author="Στάθης Καπ" w:date="2023-03-07T06:14:00Z">
                          <w:rPr>
                            <w:noProof/>
                            <w:lang w:val="el-GR"/>
                          </w:rPr>
                        </w:rPrChange>
                      </w:rPr>
                    </w:pPr>
                    <w:r w:rsidRPr="004557D0">
                      <w:rPr>
                        <w:noProof/>
                        <w:rPrChange w:id="44113"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44114" w:author="Στάθης Καπ" w:date="2023-03-07T06:14:00Z">
                          <w:rPr>
                            <w:noProof/>
                            <w:lang w:val="el-GR"/>
                          </w:rPr>
                        </w:rPrChange>
                      </w:rPr>
                      <w:t xml:space="preserve"> </w:t>
                    </w:r>
                    <w:r w:rsidRPr="004557D0">
                      <w:rPr>
                        <w:i/>
                        <w:iCs/>
                        <w:noProof/>
                        <w:rPrChange w:id="44115" w:author="Στάθης Καπ" w:date="2023-03-07T06:14:00Z">
                          <w:rPr>
                            <w:i/>
                            <w:iCs/>
                            <w:noProof/>
                            <w:lang w:val="el-GR"/>
                          </w:rPr>
                        </w:rPrChange>
                      </w:rPr>
                      <w:t>EU/MEeting 2008 on metaheuristics for logistics and vehicle routing</w:t>
                    </w:r>
                    <w:r w:rsidRPr="004557D0">
                      <w:rPr>
                        <w:noProof/>
                        <w:rPrChange w:id="44116"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44117" w:author="Στάθης Καπ" w:date="2023-03-07T06:14:00Z">
                          <w:rPr>
                            <w:noProof/>
                            <w:lang w:val="el-GR"/>
                          </w:rPr>
                        </w:rPrChange>
                      </w:rPr>
                    </w:pPr>
                    <w:r w:rsidRPr="004557D0">
                      <w:rPr>
                        <w:noProof/>
                        <w:rPrChange w:id="44118" w:author="Στάθης Καπ" w:date="2023-03-07T06:14:00Z">
                          <w:rPr>
                            <w:noProof/>
                            <w:lang w:val="el-GR"/>
                          </w:rPr>
                        </w:rPrChange>
                      </w:rPr>
                      <w:t xml:space="preserve">D. C. D. A. M. Hermann Bouly, «A memetic algorithm for the team orienteering problem,» </w:t>
                    </w:r>
                    <w:r w:rsidRPr="004557D0">
                      <w:rPr>
                        <w:i/>
                        <w:iCs/>
                        <w:noProof/>
                        <w:rPrChange w:id="44119" w:author="Στάθης Καπ" w:date="2023-03-07T06:14:00Z">
                          <w:rPr>
                            <w:i/>
                            <w:iCs/>
                            <w:noProof/>
                            <w:lang w:val="el-GR"/>
                          </w:rPr>
                        </w:rPrChange>
                      </w:rPr>
                      <w:t xml:space="preserve">Applications of Evolutionary Computing, </w:t>
                    </w:r>
                    <w:r w:rsidRPr="004557D0">
                      <w:rPr>
                        <w:noProof/>
                        <w:rPrChange w:id="44120"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44121" w:author="Στάθης Καπ" w:date="2023-03-07T06:15:00Z">
                          <w:rPr>
                            <w:noProof/>
                            <w:lang w:val="el-GR"/>
                          </w:rPr>
                        </w:rPrChange>
                      </w:rPr>
                    </w:pPr>
                    <w:r w:rsidRPr="004557D0">
                      <w:rPr>
                        <w:noProof/>
                        <w:rPrChange w:id="44122" w:author="Στάθης Καπ" w:date="2023-03-07T06:15:00Z">
                          <w:rPr>
                            <w:noProof/>
                            <w:lang w:val="el-GR"/>
                          </w:rPr>
                        </w:rPrChange>
                      </w:rPr>
                      <w:t xml:space="preserve">S.-W. Lin, «Solving the team orienteering problem using effective multi-start simulated annealing,» </w:t>
                    </w:r>
                    <w:r w:rsidRPr="004557D0">
                      <w:rPr>
                        <w:i/>
                        <w:iCs/>
                        <w:noProof/>
                        <w:rPrChange w:id="44123" w:author="Στάθης Καπ" w:date="2023-03-07T06:15:00Z">
                          <w:rPr>
                            <w:i/>
                            <w:iCs/>
                            <w:noProof/>
                            <w:lang w:val="el-GR"/>
                          </w:rPr>
                        </w:rPrChange>
                      </w:rPr>
                      <w:t xml:space="preserve">Applied Soft Computing, </w:t>
                    </w:r>
                    <w:r w:rsidRPr="004557D0">
                      <w:rPr>
                        <w:noProof/>
                        <w:rPrChange w:id="44124"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44125" w:author="Στάθης Καπ" w:date="2023-03-07T06:15:00Z">
                          <w:rPr>
                            <w:noProof/>
                            <w:lang w:val="el-GR"/>
                          </w:rPr>
                        </w:rPrChange>
                      </w:rPr>
                    </w:pPr>
                    <w:r w:rsidRPr="004557D0">
                      <w:rPr>
                        <w:noProof/>
                        <w:rPrChange w:id="44126"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44127" w:author="Στάθης Καπ" w:date="2023-03-07T06:15:00Z">
                          <w:rPr>
                            <w:i/>
                            <w:iCs/>
                            <w:noProof/>
                            <w:lang w:val="el-GR"/>
                          </w:rPr>
                        </w:rPrChange>
                      </w:rPr>
                      <w:t xml:space="preserve">Soft Computing in Industrial Applications, </w:t>
                    </w:r>
                    <w:r w:rsidRPr="004557D0">
                      <w:rPr>
                        <w:noProof/>
                        <w:rPrChange w:id="44128"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44129" w:author="Στάθης Καπ" w:date="2023-03-07T06:15:00Z">
                          <w:rPr>
                            <w:noProof/>
                            <w:lang w:val="el-GR"/>
                          </w:rPr>
                        </w:rPrChange>
                      </w:rPr>
                    </w:pPr>
                    <w:r w:rsidRPr="004557D0">
                      <w:rPr>
                        <w:noProof/>
                        <w:rPrChange w:id="44130" w:author="Στάθης Καπ" w:date="2023-03-07T06:15:00Z">
                          <w:rPr>
                            <w:noProof/>
                            <w:lang w:val="el-GR"/>
                          </w:rPr>
                        </w:rPrChange>
                      </w:rPr>
                      <w:t xml:space="preserve">L. G. Roberto Montemanni, «Ant colony system for team orienteering problems with time windows,» </w:t>
                    </w:r>
                    <w:r w:rsidRPr="004557D0">
                      <w:rPr>
                        <w:i/>
                        <w:iCs/>
                        <w:noProof/>
                        <w:rPrChange w:id="44131" w:author="Στάθης Καπ" w:date="2023-03-07T06:15:00Z">
                          <w:rPr>
                            <w:i/>
                            <w:iCs/>
                            <w:noProof/>
                            <w:lang w:val="el-GR"/>
                          </w:rPr>
                        </w:rPrChange>
                      </w:rPr>
                      <w:t xml:space="preserve">Foundations of Computing and Decision Sciences, </w:t>
                    </w:r>
                    <w:r w:rsidRPr="004557D0">
                      <w:rPr>
                        <w:noProof/>
                        <w:rPrChange w:id="44132"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44133" w:author="Στάθης Καπ" w:date="2023-03-07T06:15:00Z">
                          <w:rPr>
                            <w:noProof/>
                            <w:lang w:val="el-GR"/>
                          </w:rPr>
                        </w:rPrChange>
                      </w:rPr>
                    </w:pPr>
                    <w:r w:rsidRPr="004557D0">
                      <w:rPr>
                        <w:noProof/>
                        <w:rPrChange w:id="44134"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44135" w:author="Στάθης Καπ" w:date="2023-03-07T06:15:00Z">
                          <w:rPr>
                            <w:i/>
                            <w:iCs/>
                            <w:noProof/>
                            <w:lang w:val="el-GR"/>
                          </w:rPr>
                        </w:rPrChange>
                      </w:rPr>
                      <w:t xml:space="preserve">European Journal of Operational Research, </w:t>
                    </w:r>
                    <w:r w:rsidRPr="004557D0">
                      <w:rPr>
                        <w:noProof/>
                        <w:rPrChange w:id="44136"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44137" w:author="Στάθης Καπ" w:date="2023-03-07T06:15:00Z">
                          <w:rPr>
                            <w:noProof/>
                            <w:lang w:val="el-GR"/>
                          </w:rPr>
                        </w:rPrChange>
                      </w:rPr>
                    </w:pPr>
                    <w:r w:rsidRPr="004557D0">
                      <w:rPr>
                        <w:noProof/>
                        <w:rPrChange w:id="44138"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44139" w:author="Στάθης Καπ" w:date="2023-03-07T06:15:00Z">
                          <w:rPr>
                            <w:i/>
                            <w:iCs/>
                            <w:noProof/>
                            <w:lang w:val="el-GR"/>
                          </w:rPr>
                        </w:rPrChange>
                      </w:rPr>
                      <w:t xml:space="preserve">European Journal of Operational Research, </w:t>
                    </w:r>
                    <w:r w:rsidRPr="004557D0">
                      <w:rPr>
                        <w:noProof/>
                        <w:rPrChange w:id="44140"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44141" w:author="Στάθης Καπ" w:date="2023-03-07T06:15:00Z">
                          <w:rPr>
                            <w:noProof/>
                            <w:lang w:val="el-GR"/>
                          </w:rPr>
                        </w:rPrChange>
                      </w:rPr>
                    </w:pPr>
                    <w:r w:rsidRPr="004557D0">
                      <w:rPr>
                        <w:noProof/>
                        <w:rPrChange w:id="44142"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44143" w:author="Στάθης Καπ" w:date="2023-03-07T06:15:00Z">
                          <w:rPr>
                            <w:noProof/>
                            <w:lang w:val="el-GR"/>
                          </w:rPr>
                        </w:rPrChange>
                      </w:rPr>
                      <w:t xml:space="preserve"> </w:t>
                    </w:r>
                    <w:r w:rsidRPr="004557D0">
                      <w:rPr>
                        <w:i/>
                        <w:iCs/>
                        <w:noProof/>
                        <w:rPrChange w:id="44144" w:author="Στάθης Καπ" w:date="2023-03-07T06:15:00Z">
                          <w:rPr>
                            <w:i/>
                            <w:iCs/>
                            <w:noProof/>
                            <w:lang w:val="el-GR"/>
                          </w:rPr>
                        </w:rPrChange>
                      </w:rPr>
                      <w:t>International Symposium on Experimental Algorithms</w:t>
                    </w:r>
                    <w:r w:rsidRPr="004557D0">
                      <w:rPr>
                        <w:noProof/>
                        <w:rPrChange w:id="44145"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44146" w:author="Στάθης Καπ" w:date="2023-03-07T06:15:00Z">
                          <w:rPr>
                            <w:noProof/>
                            <w:lang w:val="el-GR"/>
                          </w:rPr>
                        </w:rPrChange>
                      </w:rPr>
                    </w:pPr>
                    <w:r w:rsidRPr="00F36367">
                      <w:rPr>
                        <w:noProof/>
                        <w:rPrChange w:id="44147"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44148" w:author="Στάθης Καπ" w:date="2023-03-07T06:15:00Z">
                          <w:rPr>
                            <w:i/>
                            <w:iCs/>
                            <w:noProof/>
                            <w:lang w:val="el-GR"/>
                          </w:rPr>
                        </w:rPrChange>
                      </w:rPr>
                      <w:t xml:space="preserve">European Journal of Operational Research, </w:t>
                    </w:r>
                    <w:r w:rsidRPr="00F36367">
                      <w:rPr>
                        <w:noProof/>
                        <w:rPrChange w:id="44149"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44150" w:author="Στάθης Καπ" w:date="2023-03-07T06:15:00Z">
                          <w:rPr>
                            <w:noProof/>
                            <w:lang w:val="el-GR"/>
                          </w:rPr>
                        </w:rPrChange>
                      </w:rPr>
                    </w:pPr>
                    <w:r w:rsidRPr="00F36367">
                      <w:rPr>
                        <w:noProof/>
                        <w:rPrChange w:id="44151"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44152" w:author="Στάθης Καπ" w:date="2023-03-07T06:15:00Z">
                          <w:rPr>
                            <w:i/>
                            <w:iCs/>
                            <w:noProof/>
                            <w:lang w:val="el-GR"/>
                          </w:rPr>
                        </w:rPrChange>
                      </w:rPr>
                      <w:t xml:space="preserve">Computers &amp; Industrial Engineering, </w:t>
                    </w:r>
                    <w:r>
                      <w:rPr>
                        <w:noProof/>
                        <w:lang w:val="el-GR"/>
                      </w:rPr>
                      <w:t>τόμ</w:t>
                    </w:r>
                    <w:r w:rsidRPr="00F36367">
                      <w:rPr>
                        <w:noProof/>
                        <w:rPrChange w:id="44153"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44154" w:author="Στάθης Καπ" w:date="2023-03-07T06:15:00Z">
                          <w:rPr>
                            <w:noProof/>
                            <w:lang w:val="el-GR"/>
                          </w:rPr>
                        </w:rPrChange>
                      </w:rPr>
                    </w:pPr>
                    <w:r w:rsidRPr="00F36367">
                      <w:rPr>
                        <w:noProof/>
                        <w:rPrChange w:id="44155"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44156" w:author="Στάθης Καπ" w:date="2023-03-07T06:15:00Z">
                          <w:rPr>
                            <w:i/>
                            <w:iCs/>
                            <w:noProof/>
                            <w:lang w:val="el-GR"/>
                          </w:rPr>
                        </w:rPrChange>
                      </w:rPr>
                      <w:t xml:space="preserve">Computers &amp; Operations Research, </w:t>
                    </w:r>
                    <w:r w:rsidRPr="00F36367">
                      <w:rPr>
                        <w:noProof/>
                        <w:rPrChange w:id="44157"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44158" w:author="Στάθης Καπ" w:date="2023-03-07T06:15:00Z">
                          <w:rPr>
                            <w:noProof/>
                            <w:lang w:val="el-GR"/>
                          </w:rPr>
                        </w:rPrChange>
                      </w:rPr>
                    </w:pPr>
                    <w:r w:rsidRPr="00F36367">
                      <w:rPr>
                        <w:noProof/>
                        <w:rPrChange w:id="44159"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44160" w:author="Στάθης Καπ" w:date="2023-03-07T06:15:00Z">
                          <w:rPr>
                            <w:i/>
                            <w:iCs/>
                            <w:noProof/>
                            <w:lang w:val="el-GR"/>
                          </w:rPr>
                        </w:rPrChange>
                      </w:rPr>
                      <w:t xml:space="preserve">Computers &amp; Industrial Engineering, </w:t>
                    </w:r>
                    <w:r>
                      <w:rPr>
                        <w:noProof/>
                        <w:lang w:val="el-GR"/>
                      </w:rPr>
                      <w:t>τόμ</w:t>
                    </w:r>
                    <w:r w:rsidRPr="00F36367">
                      <w:rPr>
                        <w:noProof/>
                        <w:rPrChange w:id="44161"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44162" w:author="Στάθης Καπ" w:date="2023-03-07T06:15:00Z">
                          <w:rPr>
                            <w:noProof/>
                            <w:lang w:val="el-GR"/>
                          </w:rPr>
                        </w:rPrChange>
                      </w:rPr>
                    </w:pPr>
                    <w:r w:rsidRPr="00F36367">
                      <w:rPr>
                        <w:noProof/>
                        <w:rPrChange w:id="44163"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44164" w:author="Στάθης Καπ" w:date="2023-03-07T06:15:00Z">
                          <w:rPr>
                            <w:noProof/>
                            <w:lang w:val="el-GR"/>
                          </w:rPr>
                        </w:rPrChange>
                      </w:rPr>
                      <w:t xml:space="preserve"> </w:t>
                    </w:r>
                    <w:r w:rsidRPr="00F36367">
                      <w:rPr>
                        <w:i/>
                        <w:iCs/>
                        <w:noProof/>
                        <w:rPrChange w:id="44165" w:author="Στάθης Καπ" w:date="2023-03-07T06:15:00Z">
                          <w:rPr>
                            <w:i/>
                            <w:iCs/>
                            <w:noProof/>
                            <w:lang w:val="el-GR"/>
                          </w:rPr>
                        </w:rPrChange>
                      </w:rPr>
                      <w:t>Parallel Computing</w:t>
                    </w:r>
                    <w:r w:rsidRPr="00F36367">
                      <w:rPr>
                        <w:noProof/>
                        <w:rPrChange w:id="44166"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44167" w:author="Στάθης Καπ" w:date="2023-03-07T06:15:00Z">
                          <w:rPr>
                            <w:noProof/>
                            <w:lang w:val="el-GR"/>
                          </w:rPr>
                        </w:rPrChange>
                      </w:rPr>
                    </w:pPr>
                    <w:r w:rsidRPr="00F36367">
                      <w:rPr>
                        <w:noProof/>
                        <w:rPrChange w:id="44168"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44169" w:author="Στάθης Καπ" w:date="2023-03-07T06:15:00Z">
                          <w:rPr>
                            <w:i/>
                            <w:iCs/>
                            <w:noProof/>
                            <w:lang w:val="el-GR"/>
                          </w:rPr>
                        </w:rPrChange>
                      </w:rPr>
                      <w:t xml:space="preserve">Applied Soft Computing, </w:t>
                    </w:r>
                    <w:r w:rsidRPr="00F36367">
                      <w:rPr>
                        <w:noProof/>
                        <w:rPrChange w:id="44170"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44171" w:author="Στάθης Καπ" w:date="2023-03-07T06:15:00Z">
                          <w:rPr>
                            <w:noProof/>
                            <w:lang w:val="el-GR"/>
                          </w:rPr>
                        </w:rPrChange>
                      </w:rPr>
                    </w:pPr>
                    <w:r w:rsidRPr="00F36367">
                      <w:rPr>
                        <w:noProof/>
                        <w:rPrChange w:id="44172"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44173" w:author="Στάθης Καπ" w:date="2023-03-07T06:15:00Z">
                          <w:rPr>
                            <w:i/>
                            <w:iCs/>
                            <w:noProof/>
                            <w:lang w:val="el-GR"/>
                          </w:rPr>
                        </w:rPrChange>
                      </w:rPr>
                      <w:t xml:space="preserve">Networks, </w:t>
                    </w:r>
                    <w:r w:rsidRPr="00F36367">
                      <w:rPr>
                        <w:noProof/>
                        <w:rPrChange w:id="44174"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44175" w:author="Στάθης Καπ" w:date="2023-03-07T06:15:00Z">
                          <w:rPr>
                            <w:noProof/>
                            <w:lang w:val="el-GR"/>
                          </w:rPr>
                        </w:rPrChange>
                      </w:rPr>
                    </w:pPr>
                    <w:r w:rsidRPr="00F36367">
                      <w:rPr>
                        <w:noProof/>
                        <w:rPrChange w:id="44176" w:author="Στάθης Καπ" w:date="2023-03-07T06:15:00Z">
                          <w:rPr>
                            <w:noProof/>
                            <w:lang w:val="el-GR"/>
                          </w:rPr>
                        </w:rPrChange>
                      </w:rPr>
                      <w:t xml:space="preserve">C. T. A. a. Z. R. Miller, «Integer Programming Formulations and Traveling Salesman Problems,» </w:t>
                    </w:r>
                    <w:r w:rsidRPr="00F36367">
                      <w:rPr>
                        <w:i/>
                        <w:iCs/>
                        <w:noProof/>
                        <w:rPrChange w:id="44177" w:author="Στάθης Καπ" w:date="2023-03-07T06:15:00Z">
                          <w:rPr>
                            <w:i/>
                            <w:iCs/>
                            <w:noProof/>
                            <w:lang w:val="el-GR"/>
                          </w:rPr>
                        </w:rPrChange>
                      </w:rPr>
                      <w:t xml:space="preserve">Journal of the Association for Computing Machinery, </w:t>
                    </w:r>
                    <w:r w:rsidRPr="00F36367">
                      <w:rPr>
                        <w:noProof/>
                        <w:rPrChange w:id="44178"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44179" w:author="Στάθης Καπ" w:date="2023-03-07T06:15:00Z">
                          <w:rPr>
                            <w:noProof/>
                            <w:lang w:val="el-GR"/>
                          </w:rPr>
                        </w:rPrChange>
                      </w:rPr>
                    </w:pPr>
                    <w:r w:rsidRPr="00F36367">
                      <w:rPr>
                        <w:noProof/>
                        <w:rPrChange w:id="44180" w:author="Στάθης Καπ" w:date="2023-03-07T06:15:00Z">
                          <w:rPr>
                            <w:noProof/>
                            <w:lang w:val="el-GR"/>
                          </w:rPr>
                        </w:rPrChange>
                      </w:rPr>
                      <w:t xml:space="preserve">E. M.-H. Hao Tang, «A TABU search heuristic for the team orienteering problem,» </w:t>
                    </w:r>
                    <w:r w:rsidRPr="00F36367">
                      <w:rPr>
                        <w:i/>
                        <w:iCs/>
                        <w:noProof/>
                        <w:rPrChange w:id="44181" w:author="Στάθης Καπ" w:date="2023-03-07T06:15:00Z">
                          <w:rPr>
                            <w:i/>
                            <w:iCs/>
                            <w:noProof/>
                            <w:lang w:val="el-GR"/>
                          </w:rPr>
                        </w:rPrChange>
                      </w:rPr>
                      <w:t xml:space="preserve">Computers &amp; Operations Research, </w:t>
                    </w:r>
                    <w:r w:rsidRPr="00F36367">
                      <w:rPr>
                        <w:noProof/>
                        <w:rPrChange w:id="44182"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44183" w:author="Στάθης Καπ" w:date="2023-03-07T06:15:00Z">
                          <w:rPr>
                            <w:noProof/>
                            <w:lang w:val="el-GR"/>
                          </w:rPr>
                        </w:rPrChange>
                      </w:rPr>
                    </w:pPr>
                    <w:r w:rsidRPr="00F36367">
                      <w:rPr>
                        <w:noProof/>
                        <w:rPrChange w:id="44184"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44185" w:author="Στάθης Καπ" w:date="2023-03-07T06:15:00Z">
                          <w:rPr>
                            <w:noProof/>
                            <w:lang w:val="el-GR"/>
                          </w:rPr>
                        </w:rPrChange>
                      </w:rPr>
                      <w:t xml:space="preserve"> </w:t>
                    </w:r>
                    <w:r w:rsidRPr="00F36367">
                      <w:rPr>
                        <w:i/>
                        <w:iCs/>
                        <w:noProof/>
                        <w:rPrChange w:id="44186" w:author="Στάθης Καπ" w:date="2023-03-07T06:15:00Z">
                          <w:rPr>
                            <w:i/>
                            <w:iCs/>
                            <w:noProof/>
                            <w:lang w:val="el-GR"/>
                          </w:rPr>
                        </w:rPrChange>
                      </w:rPr>
                      <w:t>Handbook of Metaheuristics</w:t>
                    </w:r>
                    <w:r w:rsidRPr="00F36367">
                      <w:rPr>
                        <w:noProof/>
                        <w:rPrChange w:id="44187"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44188"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44189" w:author="Στάθης Καπ" w:date="2023-02-01T06:01:00Z">
        <w:r w:rsidRPr="005D19C5">
          <w:rPr>
            <w:lang w:val="el-GR"/>
          </w:rPr>
          <w:delText>περιορισμούς της.</w:delText>
        </w:r>
      </w:del>
    </w:p>
    <w:sectPr w:rsidR="004D7D74" w:rsidRPr="005846FF" w:rsidSect="008033C5">
      <w:headerReference w:type="default" r:id="rId59"/>
      <w:footerReference w:type="default" r:id="rId60"/>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4"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75"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30"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4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01"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29"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2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34"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46"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9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4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5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3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6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3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822"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84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98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14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30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91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00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494D04"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p w14:paraId="6F4B8766" w14:textId="77777777" w:rsidR="0056262B" w:rsidRDefault="005626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6"/>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4"/>
  </w:num>
  <w:num w:numId="11" w16cid:durableId="1573202475">
    <w:abstractNumId w:val="13"/>
  </w:num>
  <w:num w:numId="12" w16cid:durableId="646059556">
    <w:abstractNumId w:val="5"/>
  </w:num>
  <w:num w:numId="13" w16cid:durableId="1042360035">
    <w:abstractNumId w:val="62"/>
  </w:num>
  <w:num w:numId="14" w16cid:durableId="529412934">
    <w:abstractNumId w:val="61"/>
  </w:num>
  <w:num w:numId="15" w16cid:durableId="1586764975">
    <w:abstractNumId w:val="24"/>
  </w:num>
  <w:num w:numId="16" w16cid:durableId="936258337">
    <w:abstractNumId w:val="11"/>
  </w:num>
  <w:num w:numId="17" w16cid:durableId="1031103763">
    <w:abstractNumId w:val="36"/>
  </w:num>
  <w:num w:numId="18" w16cid:durableId="1606620577">
    <w:abstractNumId w:val="52"/>
  </w:num>
  <w:num w:numId="19" w16cid:durableId="507986918">
    <w:abstractNumId w:val="18"/>
  </w:num>
  <w:num w:numId="20" w16cid:durableId="2147117170">
    <w:abstractNumId w:val="51"/>
  </w:num>
  <w:num w:numId="21" w16cid:durableId="287200552">
    <w:abstractNumId w:val="26"/>
  </w:num>
  <w:num w:numId="22" w16cid:durableId="1717197128">
    <w:abstractNumId w:val="46"/>
  </w:num>
  <w:num w:numId="23" w16cid:durableId="175777703">
    <w:abstractNumId w:val="14"/>
  </w:num>
  <w:num w:numId="24" w16cid:durableId="85002386">
    <w:abstractNumId w:val="3"/>
  </w:num>
  <w:num w:numId="25" w16cid:durableId="1544169850">
    <w:abstractNumId w:val="33"/>
  </w:num>
  <w:num w:numId="26" w16cid:durableId="238490630">
    <w:abstractNumId w:val="57"/>
  </w:num>
  <w:num w:numId="27" w16cid:durableId="1435780861">
    <w:abstractNumId w:val="19"/>
  </w:num>
  <w:num w:numId="28" w16cid:durableId="2000501769">
    <w:abstractNumId w:val="25"/>
  </w:num>
  <w:num w:numId="29" w16cid:durableId="1008867648">
    <w:abstractNumId w:val="40"/>
  </w:num>
  <w:num w:numId="30" w16cid:durableId="1353998483">
    <w:abstractNumId w:val="59"/>
  </w:num>
  <w:num w:numId="31" w16cid:durableId="1490289075">
    <w:abstractNumId w:val="60"/>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5"/>
  </w:num>
  <w:num w:numId="38" w16cid:durableId="1013919456">
    <w:abstractNumId w:val="53"/>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0"/>
  </w:num>
  <w:num w:numId="44" w16cid:durableId="903372896">
    <w:abstractNumId w:val="15"/>
  </w:num>
  <w:num w:numId="45" w16cid:durableId="322314388">
    <w:abstractNumId w:val="55"/>
  </w:num>
  <w:num w:numId="46" w16cid:durableId="1148325566">
    <w:abstractNumId w:val="21"/>
  </w:num>
  <w:num w:numId="47" w16cid:durableId="1413742644">
    <w:abstractNumId w:val="43"/>
  </w:num>
  <w:num w:numId="48" w16cid:durableId="1827746919">
    <w:abstractNumId w:val="41"/>
  </w:num>
  <w:num w:numId="49" w16cid:durableId="1392383255">
    <w:abstractNumId w:val="49"/>
  </w:num>
  <w:num w:numId="50" w16cid:durableId="1707681000">
    <w:abstractNumId w:val="63"/>
  </w:num>
  <w:num w:numId="51" w16cid:durableId="1449659138">
    <w:abstractNumId w:val="44"/>
  </w:num>
  <w:num w:numId="52" w16cid:durableId="270402744">
    <w:abstractNumId w:val="10"/>
  </w:num>
  <w:num w:numId="53" w16cid:durableId="1458646384">
    <w:abstractNumId w:val="58"/>
  </w:num>
  <w:num w:numId="54" w16cid:durableId="1829663249">
    <w:abstractNumId w:val="29"/>
  </w:num>
  <w:num w:numId="55" w16cid:durableId="1878814610">
    <w:abstractNumId w:val="16"/>
  </w:num>
  <w:num w:numId="56" w16cid:durableId="839545217">
    <w:abstractNumId w:val="22"/>
  </w:num>
  <w:num w:numId="57" w16cid:durableId="395781278">
    <w:abstractNumId w:val="48"/>
  </w:num>
  <w:num w:numId="58" w16cid:durableId="1217428800">
    <w:abstractNumId w:val="35"/>
  </w:num>
  <w:num w:numId="59" w16cid:durableId="606739830">
    <w:abstractNumId w:val="47"/>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77B"/>
    <w:rsid w:val="00112988"/>
    <w:rsid w:val="00112E29"/>
    <w:rsid w:val="00112E4C"/>
    <w:rsid w:val="00113600"/>
    <w:rsid w:val="0011367C"/>
    <w:rsid w:val="001147A9"/>
    <w:rsid w:val="0011497F"/>
    <w:rsid w:val="001173A8"/>
    <w:rsid w:val="00117460"/>
    <w:rsid w:val="00121BCE"/>
    <w:rsid w:val="001235B5"/>
    <w:rsid w:val="001236A8"/>
    <w:rsid w:val="00124156"/>
    <w:rsid w:val="0012454A"/>
    <w:rsid w:val="0013035C"/>
    <w:rsid w:val="00130922"/>
    <w:rsid w:val="001311BF"/>
    <w:rsid w:val="001337B3"/>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499B"/>
    <w:rsid w:val="0058596A"/>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0F91"/>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31DB"/>
    <w:rsid w:val="00874416"/>
    <w:rsid w:val="0087525E"/>
    <w:rsid w:val="00875A10"/>
    <w:rsid w:val="0088052C"/>
    <w:rsid w:val="00881D02"/>
    <w:rsid w:val="0088218A"/>
    <w:rsid w:val="00882A92"/>
    <w:rsid w:val="008842DD"/>
    <w:rsid w:val="00884F6A"/>
    <w:rsid w:val="00887718"/>
    <w:rsid w:val="008902F2"/>
    <w:rsid w:val="008906E1"/>
    <w:rsid w:val="00890835"/>
    <w:rsid w:val="008909DF"/>
    <w:rsid w:val="00891E02"/>
    <w:rsid w:val="00892BBB"/>
    <w:rsid w:val="00893E9D"/>
    <w:rsid w:val="00893EB6"/>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0CF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56E45"/>
    <w:rsid w:val="00A57001"/>
    <w:rsid w:val="00A62122"/>
    <w:rsid w:val="00A62967"/>
    <w:rsid w:val="00A62E15"/>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420C"/>
    <w:rsid w:val="00D158A5"/>
    <w:rsid w:val="00D16A18"/>
    <w:rsid w:val="00D16D37"/>
    <w:rsid w:val="00D171C6"/>
    <w:rsid w:val="00D17D06"/>
    <w:rsid w:val="00D17F81"/>
    <w:rsid w:val="00D20006"/>
    <w:rsid w:val="00D20A8F"/>
    <w:rsid w:val="00D20B50"/>
    <w:rsid w:val="00D212D9"/>
    <w:rsid w:val="00D23E71"/>
    <w:rsid w:val="00D25A52"/>
    <w:rsid w:val="00D33956"/>
    <w:rsid w:val="00D33A40"/>
    <w:rsid w:val="00D33A8C"/>
    <w:rsid w:val="00D359EA"/>
    <w:rsid w:val="00D37416"/>
    <w:rsid w:val="00D41142"/>
    <w:rsid w:val="00D4187C"/>
    <w:rsid w:val="00D420A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38</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39</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40</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41</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42</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43</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37</b:RefOrder>
  </b:Source>
</b:Sourc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www.w3.org/XML/1998/namespace"/>
    <ds:schemaRef ds:uri="http://schemas.microsoft.com/office/2006/metadata/properties"/>
    <ds:schemaRef ds:uri="c95df083-b4ed-4655-b710-edd72f66433c"/>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b2128f4-8037-4d86-9631-68508fece0f8"/>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39E0A0-A424-4A0A-ADD8-BAA75475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15350</TotalTime>
  <Pages>88</Pages>
  <Words>29178</Words>
  <Characters>166316</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1056</cp:revision>
  <cp:lastPrinted>2023-03-09T02:14:00Z</cp:lastPrinted>
  <dcterms:created xsi:type="dcterms:W3CDTF">2023-01-26T13:39:00Z</dcterms:created>
  <dcterms:modified xsi:type="dcterms:W3CDTF">2023-03-09T05:18:00Z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